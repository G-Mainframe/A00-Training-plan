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661888" w14:textId="6B0C961D" w:rsidR="00F01402" w:rsidRPr="00613BB9" w:rsidRDefault="00F01402">
      <w:pPr>
        <w:rPr>
          <w:rFonts w:ascii="宋体" w:eastAsia="宋体" w:hAnsi="宋体"/>
        </w:rPr>
      </w:pPr>
    </w:p>
    <w:p w14:paraId="5CE7C49A" w14:textId="1FCFD9CF" w:rsidR="00CA656B" w:rsidRPr="00613BB9" w:rsidRDefault="00CA656B">
      <w:pPr>
        <w:rPr>
          <w:rFonts w:ascii="宋体" w:eastAsia="宋体" w:hAnsi="宋体"/>
        </w:rPr>
      </w:pPr>
    </w:p>
    <w:p w14:paraId="03E3A25C" w14:textId="4ED853D3" w:rsidR="007A13B5" w:rsidRPr="00613BB9" w:rsidRDefault="007A13B5">
      <w:pPr>
        <w:rPr>
          <w:rFonts w:ascii="宋体" w:eastAsia="宋体" w:hAnsi="宋体"/>
        </w:rPr>
      </w:pPr>
    </w:p>
    <w:p w14:paraId="5C14AC87" w14:textId="7E580ECF" w:rsidR="007A13B5" w:rsidRPr="00613BB9" w:rsidRDefault="007A13B5" w:rsidP="00B36DBE">
      <w:pPr>
        <w:jc w:val="center"/>
        <w:rPr>
          <w:rFonts w:ascii="宋体" w:eastAsia="宋体" w:hAnsi="宋体"/>
          <w:sz w:val="52"/>
          <w:szCs w:val="52"/>
        </w:rPr>
      </w:pPr>
      <w:r w:rsidRPr="00613BB9">
        <w:rPr>
          <w:rFonts w:ascii="宋体" w:eastAsia="宋体" w:hAnsi="宋体" w:hint="eastAsia"/>
          <w:sz w:val="52"/>
          <w:szCs w:val="52"/>
        </w:rPr>
        <w:t>GitHub</w:t>
      </w:r>
      <w:r w:rsidRPr="00613BB9">
        <w:rPr>
          <w:rFonts w:ascii="宋体" w:eastAsia="宋体" w:hAnsi="宋体"/>
          <w:sz w:val="52"/>
          <w:szCs w:val="52"/>
        </w:rPr>
        <w:t xml:space="preserve"> </w:t>
      </w:r>
      <w:r w:rsidRPr="00613BB9">
        <w:rPr>
          <w:rFonts w:ascii="宋体" w:eastAsia="宋体" w:hAnsi="宋体" w:hint="eastAsia"/>
          <w:sz w:val="52"/>
          <w:szCs w:val="52"/>
        </w:rPr>
        <w:t>Pages</w:t>
      </w:r>
      <w:r w:rsidRPr="00613BB9">
        <w:rPr>
          <w:rFonts w:ascii="宋体" w:eastAsia="宋体" w:hAnsi="宋体"/>
          <w:sz w:val="52"/>
          <w:szCs w:val="52"/>
        </w:rPr>
        <w:t xml:space="preserve"> </w:t>
      </w:r>
      <w:r w:rsidRPr="00613BB9">
        <w:rPr>
          <w:rFonts w:ascii="宋体" w:eastAsia="宋体" w:hAnsi="宋体" w:hint="eastAsia"/>
          <w:sz w:val="52"/>
          <w:szCs w:val="52"/>
        </w:rPr>
        <w:t>网站</w:t>
      </w:r>
      <w:r w:rsidR="00070BFE" w:rsidRPr="00613BB9">
        <w:rPr>
          <w:rFonts w:ascii="宋体" w:eastAsia="宋体" w:hAnsi="宋体" w:hint="eastAsia"/>
          <w:sz w:val="52"/>
          <w:szCs w:val="52"/>
        </w:rPr>
        <w:t>前端</w:t>
      </w:r>
      <w:r w:rsidRPr="00613BB9">
        <w:rPr>
          <w:rFonts w:ascii="宋体" w:eastAsia="宋体" w:hAnsi="宋体" w:hint="eastAsia"/>
          <w:sz w:val="52"/>
          <w:szCs w:val="52"/>
        </w:rPr>
        <w:t>开发指南</w:t>
      </w:r>
    </w:p>
    <w:p w14:paraId="44A3C5C7" w14:textId="59E74C57" w:rsidR="007A13B5" w:rsidRPr="00613BB9" w:rsidRDefault="007A13B5">
      <w:pPr>
        <w:rPr>
          <w:rFonts w:ascii="宋体" w:eastAsia="宋体" w:hAnsi="宋体"/>
        </w:rPr>
      </w:pPr>
    </w:p>
    <w:p w14:paraId="196898C6" w14:textId="6F2527A0" w:rsidR="007A13B5" w:rsidRPr="00613BB9" w:rsidRDefault="007A13B5">
      <w:pPr>
        <w:rPr>
          <w:rFonts w:ascii="宋体" w:eastAsia="宋体" w:hAnsi="宋体"/>
        </w:rPr>
      </w:pPr>
    </w:p>
    <w:sdt>
      <w:sdtPr>
        <w:rPr>
          <w:rFonts w:ascii="宋体" w:eastAsia="宋体" w:hAnsi="宋体" w:cstheme="minorBidi"/>
          <w:color w:val="auto"/>
          <w:kern w:val="2"/>
          <w:sz w:val="21"/>
          <w:szCs w:val="22"/>
          <w:lang w:val="zh-CN"/>
        </w:rPr>
        <w:id w:val="-1757749918"/>
        <w:docPartObj>
          <w:docPartGallery w:val="Table of Contents"/>
          <w:docPartUnique/>
        </w:docPartObj>
      </w:sdtPr>
      <w:sdtEndPr>
        <w:rPr>
          <w:b/>
          <w:bCs/>
        </w:rPr>
      </w:sdtEndPr>
      <w:sdtContent>
        <w:p w14:paraId="79C69BA2" w14:textId="556F7688" w:rsidR="00D1357E" w:rsidRPr="00613BB9" w:rsidRDefault="00D1357E" w:rsidP="00E02910">
          <w:pPr>
            <w:pStyle w:val="TOC"/>
            <w:numPr>
              <w:ilvl w:val="0"/>
              <w:numId w:val="0"/>
            </w:numPr>
            <w:rPr>
              <w:rFonts w:ascii="宋体" w:eastAsia="宋体" w:hAnsi="宋体"/>
              <w:color w:val="auto"/>
            </w:rPr>
          </w:pPr>
          <w:r w:rsidRPr="00613BB9">
            <w:rPr>
              <w:rFonts w:ascii="宋体" w:eastAsia="宋体" w:hAnsi="宋体"/>
              <w:color w:val="auto"/>
              <w:lang w:val="zh-CN"/>
            </w:rPr>
            <w:t>目录</w:t>
          </w:r>
        </w:p>
        <w:p w14:paraId="64F00C7D" w14:textId="7066A39F" w:rsidR="00717723" w:rsidRDefault="002826F0">
          <w:pPr>
            <w:pStyle w:val="TOC1"/>
            <w:tabs>
              <w:tab w:val="left" w:pos="420"/>
              <w:tab w:val="right" w:leader="dot" w:pos="8296"/>
            </w:tabs>
            <w:rPr>
              <w:noProof/>
            </w:rPr>
          </w:pPr>
          <w:r w:rsidRPr="00613BB9">
            <w:rPr>
              <w:rFonts w:ascii="宋体" w:eastAsia="宋体" w:hAnsi="宋体"/>
            </w:rPr>
            <w:fldChar w:fldCharType="begin"/>
          </w:r>
          <w:r w:rsidRPr="00613BB9">
            <w:rPr>
              <w:rFonts w:ascii="宋体" w:eastAsia="宋体" w:hAnsi="宋体"/>
            </w:rPr>
            <w:instrText xml:space="preserve"> TOC \o "1-6" \h \z \u </w:instrText>
          </w:r>
          <w:r w:rsidRPr="00613BB9">
            <w:rPr>
              <w:rFonts w:ascii="宋体" w:eastAsia="宋体" w:hAnsi="宋体"/>
            </w:rPr>
            <w:fldChar w:fldCharType="separate"/>
          </w:r>
          <w:hyperlink w:anchor="_Toc46394619" w:history="1">
            <w:r w:rsidR="00717723" w:rsidRPr="002B01AF">
              <w:rPr>
                <w:rStyle w:val="a4"/>
                <w:rFonts w:ascii="宋体" w:eastAsia="宋体" w:hAnsi="宋体"/>
                <w:noProof/>
              </w:rPr>
              <w:t>1</w:t>
            </w:r>
            <w:r w:rsidR="00717723">
              <w:rPr>
                <w:noProof/>
              </w:rPr>
              <w:tab/>
            </w:r>
            <w:r w:rsidR="00717723" w:rsidRPr="002B01AF">
              <w:rPr>
                <w:rStyle w:val="a4"/>
                <w:rFonts w:ascii="宋体" w:eastAsia="宋体" w:hAnsi="宋体"/>
                <w:noProof/>
              </w:rPr>
              <w:t>资料说明</w:t>
            </w:r>
            <w:r w:rsidR="00717723">
              <w:rPr>
                <w:noProof/>
                <w:webHidden/>
              </w:rPr>
              <w:tab/>
            </w:r>
            <w:r w:rsidR="00717723">
              <w:rPr>
                <w:noProof/>
                <w:webHidden/>
              </w:rPr>
              <w:fldChar w:fldCharType="begin"/>
            </w:r>
            <w:r w:rsidR="00717723">
              <w:rPr>
                <w:noProof/>
                <w:webHidden/>
              </w:rPr>
              <w:instrText xml:space="preserve"> PAGEREF _Toc46394619 \h </w:instrText>
            </w:r>
            <w:r w:rsidR="00717723">
              <w:rPr>
                <w:noProof/>
                <w:webHidden/>
              </w:rPr>
            </w:r>
            <w:r w:rsidR="00717723">
              <w:rPr>
                <w:noProof/>
                <w:webHidden/>
              </w:rPr>
              <w:fldChar w:fldCharType="separate"/>
            </w:r>
            <w:r w:rsidR="00717723">
              <w:rPr>
                <w:noProof/>
                <w:webHidden/>
              </w:rPr>
              <w:t>22</w:t>
            </w:r>
            <w:r w:rsidR="00717723">
              <w:rPr>
                <w:noProof/>
                <w:webHidden/>
              </w:rPr>
              <w:fldChar w:fldCharType="end"/>
            </w:r>
          </w:hyperlink>
        </w:p>
        <w:p w14:paraId="681C040E" w14:textId="0502402A" w:rsidR="00717723" w:rsidRDefault="00717723">
          <w:pPr>
            <w:pStyle w:val="TOC1"/>
            <w:tabs>
              <w:tab w:val="left" w:pos="420"/>
              <w:tab w:val="right" w:leader="dot" w:pos="8296"/>
            </w:tabs>
            <w:rPr>
              <w:noProof/>
            </w:rPr>
          </w:pPr>
          <w:hyperlink w:anchor="_Toc46394620" w:history="1">
            <w:r w:rsidRPr="002B01AF">
              <w:rPr>
                <w:rStyle w:val="a4"/>
                <w:rFonts w:ascii="宋体" w:eastAsia="宋体" w:hAnsi="宋体"/>
                <w:noProof/>
              </w:rPr>
              <w:t>2</w:t>
            </w:r>
            <w:r>
              <w:rPr>
                <w:noProof/>
              </w:rPr>
              <w:tab/>
            </w:r>
            <w:r w:rsidRPr="002B01AF">
              <w:rPr>
                <w:rStyle w:val="a4"/>
                <w:rFonts w:ascii="宋体" w:eastAsia="宋体" w:hAnsi="宋体"/>
                <w:noProof/>
              </w:rPr>
              <w:t>快速笔记</w:t>
            </w:r>
            <w:r>
              <w:rPr>
                <w:noProof/>
                <w:webHidden/>
              </w:rPr>
              <w:tab/>
            </w:r>
            <w:r>
              <w:rPr>
                <w:noProof/>
                <w:webHidden/>
              </w:rPr>
              <w:fldChar w:fldCharType="begin"/>
            </w:r>
            <w:r>
              <w:rPr>
                <w:noProof/>
                <w:webHidden/>
              </w:rPr>
              <w:instrText xml:space="preserve"> PAGEREF _Toc46394620 \h </w:instrText>
            </w:r>
            <w:r>
              <w:rPr>
                <w:noProof/>
                <w:webHidden/>
              </w:rPr>
            </w:r>
            <w:r>
              <w:rPr>
                <w:noProof/>
                <w:webHidden/>
              </w:rPr>
              <w:fldChar w:fldCharType="separate"/>
            </w:r>
            <w:r>
              <w:rPr>
                <w:noProof/>
                <w:webHidden/>
              </w:rPr>
              <w:t>22</w:t>
            </w:r>
            <w:r>
              <w:rPr>
                <w:noProof/>
                <w:webHidden/>
              </w:rPr>
              <w:fldChar w:fldCharType="end"/>
            </w:r>
          </w:hyperlink>
        </w:p>
        <w:p w14:paraId="15D47577" w14:textId="78B91E37" w:rsidR="00717723" w:rsidRDefault="00717723">
          <w:pPr>
            <w:pStyle w:val="TOC2"/>
            <w:tabs>
              <w:tab w:val="left" w:pos="1260"/>
              <w:tab w:val="right" w:leader="dot" w:pos="8296"/>
            </w:tabs>
            <w:rPr>
              <w:noProof/>
            </w:rPr>
          </w:pPr>
          <w:hyperlink w:anchor="_Toc46394621" w:history="1">
            <w:r w:rsidRPr="002B01AF">
              <w:rPr>
                <w:rStyle w:val="a4"/>
                <w:noProof/>
              </w:rPr>
              <w:t>2.1</w:t>
            </w:r>
            <w:r>
              <w:rPr>
                <w:noProof/>
              </w:rPr>
              <w:tab/>
            </w:r>
            <w:r w:rsidRPr="002B01AF">
              <w:rPr>
                <w:rStyle w:val="a4"/>
                <w:noProof/>
              </w:rPr>
              <w:t>站点设置</w:t>
            </w:r>
            <w:r>
              <w:rPr>
                <w:noProof/>
                <w:webHidden/>
              </w:rPr>
              <w:tab/>
            </w:r>
            <w:r>
              <w:rPr>
                <w:noProof/>
                <w:webHidden/>
              </w:rPr>
              <w:fldChar w:fldCharType="begin"/>
            </w:r>
            <w:r>
              <w:rPr>
                <w:noProof/>
                <w:webHidden/>
              </w:rPr>
              <w:instrText xml:space="preserve"> PAGEREF _Toc46394621 \h </w:instrText>
            </w:r>
            <w:r>
              <w:rPr>
                <w:noProof/>
                <w:webHidden/>
              </w:rPr>
            </w:r>
            <w:r>
              <w:rPr>
                <w:noProof/>
                <w:webHidden/>
              </w:rPr>
              <w:fldChar w:fldCharType="separate"/>
            </w:r>
            <w:r>
              <w:rPr>
                <w:noProof/>
                <w:webHidden/>
              </w:rPr>
              <w:t>22</w:t>
            </w:r>
            <w:r>
              <w:rPr>
                <w:noProof/>
                <w:webHidden/>
              </w:rPr>
              <w:fldChar w:fldCharType="end"/>
            </w:r>
          </w:hyperlink>
        </w:p>
        <w:p w14:paraId="12AB0AAF" w14:textId="620202C7" w:rsidR="00717723" w:rsidRDefault="00717723">
          <w:pPr>
            <w:pStyle w:val="TOC2"/>
            <w:tabs>
              <w:tab w:val="left" w:pos="1260"/>
              <w:tab w:val="right" w:leader="dot" w:pos="8296"/>
            </w:tabs>
            <w:rPr>
              <w:noProof/>
            </w:rPr>
          </w:pPr>
          <w:hyperlink w:anchor="_Toc46394622" w:history="1">
            <w:r w:rsidRPr="002B01AF">
              <w:rPr>
                <w:rStyle w:val="a4"/>
                <w:noProof/>
              </w:rPr>
              <w:t>2.2</w:t>
            </w:r>
            <w:r>
              <w:rPr>
                <w:noProof/>
              </w:rPr>
              <w:tab/>
            </w:r>
            <w:r w:rsidRPr="002B01AF">
              <w:rPr>
                <w:rStyle w:val="a4"/>
                <w:noProof/>
              </w:rPr>
              <w:t>md编辑</w:t>
            </w:r>
            <w:r>
              <w:rPr>
                <w:noProof/>
                <w:webHidden/>
              </w:rPr>
              <w:tab/>
            </w:r>
            <w:r>
              <w:rPr>
                <w:noProof/>
                <w:webHidden/>
              </w:rPr>
              <w:fldChar w:fldCharType="begin"/>
            </w:r>
            <w:r>
              <w:rPr>
                <w:noProof/>
                <w:webHidden/>
              </w:rPr>
              <w:instrText xml:space="preserve"> PAGEREF _Toc46394622 \h </w:instrText>
            </w:r>
            <w:r>
              <w:rPr>
                <w:noProof/>
                <w:webHidden/>
              </w:rPr>
            </w:r>
            <w:r>
              <w:rPr>
                <w:noProof/>
                <w:webHidden/>
              </w:rPr>
              <w:fldChar w:fldCharType="separate"/>
            </w:r>
            <w:r>
              <w:rPr>
                <w:noProof/>
                <w:webHidden/>
              </w:rPr>
              <w:t>23</w:t>
            </w:r>
            <w:r>
              <w:rPr>
                <w:noProof/>
                <w:webHidden/>
              </w:rPr>
              <w:fldChar w:fldCharType="end"/>
            </w:r>
          </w:hyperlink>
        </w:p>
        <w:p w14:paraId="46C594BF" w14:textId="7B37E30A" w:rsidR="00717723" w:rsidRDefault="00717723">
          <w:pPr>
            <w:pStyle w:val="TOC2"/>
            <w:tabs>
              <w:tab w:val="left" w:pos="1260"/>
              <w:tab w:val="right" w:leader="dot" w:pos="8296"/>
            </w:tabs>
            <w:rPr>
              <w:noProof/>
            </w:rPr>
          </w:pPr>
          <w:hyperlink w:anchor="_Toc46394623" w:history="1">
            <w:r w:rsidRPr="002B01AF">
              <w:rPr>
                <w:rStyle w:val="a4"/>
                <w:noProof/>
              </w:rPr>
              <w:t>2.3</w:t>
            </w:r>
            <w:r>
              <w:rPr>
                <w:noProof/>
              </w:rPr>
              <w:tab/>
            </w:r>
            <w:r w:rsidRPr="002B01AF">
              <w:rPr>
                <w:rStyle w:val="a4"/>
                <w:noProof/>
              </w:rPr>
              <w:t>Git命令</w:t>
            </w:r>
            <w:r>
              <w:rPr>
                <w:noProof/>
                <w:webHidden/>
              </w:rPr>
              <w:tab/>
            </w:r>
            <w:r>
              <w:rPr>
                <w:noProof/>
                <w:webHidden/>
              </w:rPr>
              <w:fldChar w:fldCharType="begin"/>
            </w:r>
            <w:r>
              <w:rPr>
                <w:noProof/>
                <w:webHidden/>
              </w:rPr>
              <w:instrText xml:space="preserve"> PAGEREF _Toc46394623 \h </w:instrText>
            </w:r>
            <w:r>
              <w:rPr>
                <w:noProof/>
                <w:webHidden/>
              </w:rPr>
            </w:r>
            <w:r>
              <w:rPr>
                <w:noProof/>
                <w:webHidden/>
              </w:rPr>
              <w:fldChar w:fldCharType="separate"/>
            </w:r>
            <w:r>
              <w:rPr>
                <w:noProof/>
                <w:webHidden/>
              </w:rPr>
              <w:t>23</w:t>
            </w:r>
            <w:r>
              <w:rPr>
                <w:noProof/>
                <w:webHidden/>
              </w:rPr>
              <w:fldChar w:fldCharType="end"/>
            </w:r>
          </w:hyperlink>
        </w:p>
        <w:p w14:paraId="24E82D91" w14:textId="5D4CA032" w:rsidR="00717723" w:rsidRDefault="00717723">
          <w:pPr>
            <w:pStyle w:val="TOC2"/>
            <w:tabs>
              <w:tab w:val="left" w:pos="1260"/>
              <w:tab w:val="right" w:leader="dot" w:pos="8296"/>
            </w:tabs>
            <w:rPr>
              <w:noProof/>
            </w:rPr>
          </w:pPr>
          <w:hyperlink w:anchor="_Toc46394624" w:history="1">
            <w:r w:rsidRPr="002B01AF">
              <w:rPr>
                <w:rStyle w:val="a4"/>
                <w:noProof/>
              </w:rPr>
              <w:t>2.4</w:t>
            </w:r>
            <w:r>
              <w:rPr>
                <w:noProof/>
              </w:rPr>
              <w:tab/>
            </w:r>
            <w:r w:rsidRPr="002B01AF">
              <w:rPr>
                <w:rStyle w:val="a4"/>
                <w:noProof/>
              </w:rPr>
              <w:t>Pelican常用命令</w:t>
            </w:r>
            <w:r>
              <w:rPr>
                <w:noProof/>
                <w:webHidden/>
              </w:rPr>
              <w:tab/>
            </w:r>
            <w:r>
              <w:rPr>
                <w:noProof/>
                <w:webHidden/>
              </w:rPr>
              <w:fldChar w:fldCharType="begin"/>
            </w:r>
            <w:r>
              <w:rPr>
                <w:noProof/>
                <w:webHidden/>
              </w:rPr>
              <w:instrText xml:space="preserve"> PAGEREF _Toc46394624 \h </w:instrText>
            </w:r>
            <w:r>
              <w:rPr>
                <w:noProof/>
                <w:webHidden/>
              </w:rPr>
            </w:r>
            <w:r>
              <w:rPr>
                <w:noProof/>
                <w:webHidden/>
              </w:rPr>
              <w:fldChar w:fldCharType="separate"/>
            </w:r>
            <w:r>
              <w:rPr>
                <w:noProof/>
                <w:webHidden/>
              </w:rPr>
              <w:t>24</w:t>
            </w:r>
            <w:r>
              <w:rPr>
                <w:noProof/>
                <w:webHidden/>
              </w:rPr>
              <w:fldChar w:fldCharType="end"/>
            </w:r>
          </w:hyperlink>
        </w:p>
        <w:p w14:paraId="7A28E6C5" w14:textId="29BF380F" w:rsidR="00717723" w:rsidRDefault="00717723">
          <w:pPr>
            <w:pStyle w:val="TOC2"/>
            <w:tabs>
              <w:tab w:val="left" w:pos="1260"/>
              <w:tab w:val="right" w:leader="dot" w:pos="8296"/>
            </w:tabs>
            <w:rPr>
              <w:noProof/>
            </w:rPr>
          </w:pPr>
          <w:hyperlink w:anchor="_Toc46394625" w:history="1">
            <w:r w:rsidRPr="002B01AF">
              <w:rPr>
                <w:rStyle w:val="a4"/>
                <w:noProof/>
              </w:rPr>
              <w:t>2.5</w:t>
            </w:r>
            <w:r>
              <w:rPr>
                <w:noProof/>
              </w:rPr>
              <w:tab/>
            </w:r>
            <w:r w:rsidRPr="002B01AF">
              <w:rPr>
                <w:rStyle w:val="a4"/>
                <w:noProof/>
              </w:rPr>
              <w:t>Hexo常用命令</w:t>
            </w:r>
            <w:r>
              <w:rPr>
                <w:noProof/>
                <w:webHidden/>
              </w:rPr>
              <w:tab/>
            </w:r>
            <w:r>
              <w:rPr>
                <w:noProof/>
                <w:webHidden/>
              </w:rPr>
              <w:fldChar w:fldCharType="begin"/>
            </w:r>
            <w:r>
              <w:rPr>
                <w:noProof/>
                <w:webHidden/>
              </w:rPr>
              <w:instrText xml:space="preserve"> PAGEREF _Toc46394625 \h </w:instrText>
            </w:r>
            <w:r>
              <w:rPr>
                <w:noProof/>
                <w:webHidden/>
              </w:rPr>
            </w:r>
            <w:r>
              <w:rPr>
                <w:noProof/>
                <w:webHidden/>
              </w:rPr>
              <w:fldChar w:fldCharType="separate"/>
            </w:r>
            <w:r>
              <w:rPr>
                <w:noProof/>
                <w:webHidden/>
              </w:rPr>
              <w:t>24</w:t>
            </w:r>
            <w:r>
              <w:rPr>
                <w:noProof/>
                <w:webHidden/>
              </w:rPr>
              <w:fldChar w:fldCharType="end"/>
            </w:r>
          </w:hyperlink>
        </w:p>
        <w:p w14:paraId="0E29FE45" w14:textId="1CC5EA5E" w:rsidR="00717723" w:rsidRDefault="00717723">
          <w:pPr>
            <w:pStyle w:val="TOC2"/>
            <w:tabs>
              <w:tab w:val="left" w:pos="1260"/>
              <w:tab w:val="right" w:leader="dot" w:pos="8296"/>
            </w:tabs>
            <w:rPr>
              <w:noProof/>
            </w:rPr>
          </w:pPr>
          <w:hyperlink w:anchor="_Toc46394626" w:history="1">
            <w:r w:rsidRPr="002B01AF">
              <w:rPr>
                <w:rStyle w:val="a4"/>
                <w:noProof/>
              </w:rPr>
              <w:t>2.6</w:t>
            </w:r>
            <w:r>
              <w:rPr>
                <w:noProof/>
              </w:rPr>
              <w:tab/>
            </w:r>
            <w:r w:rsidRPr="002B01AF">
              <w:rPr>
                <w:rStyle w:val="a4"/>
                <w:noProof/>
              </w:rPr>
              <w:t>Jekyll</w:t>
            </w:r>
            <w:r>
              <w:rPr>
                <w:noProof/>
                <w:webHidden/>
              </w:rPr>
              <w:tab/>
            </w:r>
            <w:r>
              <w:rPr>
                <w:noProof/>
                <w:webHidden/>
              </w:rPr>
              <w:fldChar w:fldCharType="begin"/>
            </w:r>
            <w:r>
              <w:rPr>
                <w:noProof/>
                <w:webHidden/>
              </w:rPr>
              <w:instrText xml:space="preserve"> PAGEREF _Toc46394626 \h </w:instrText>
            </w:r>
            <w:r>
              <w:rPr>
                <w:noProof/>
                <w:webHidden/>
              </w:rPr>
            </w:r>
            <w:r>
              <w:rPr>
                <w:noProof/>
                <w:webHidden/>
              </w:rPr>
              <w:fldChar w:fldCharType="separate"/>
            </w:r>
            <w:r>
              <w:rPr>
                <w:noProof/>
                <w:webHidden/>
              </w:rPr>
              <w:t>24</w:t>
            </w:r>
            <w:r>
              <w:rPr>
                <w:noProof/>
                <w:webHidden/>
              </w:rPr>
              <w:fldChar w:fldCharType="end"/>
            </w:r>
          </w:hyperlink>
        </w:p>
        <w:p w14:paraId="7C0C435A" w14:textId="4C56C4E1" w:rsidR="00717723" w:rsidRDefault="00717723">
          <w:pPr>
            <w:pStyle w:val="TOC1"/>
            <w:tabs>
              <w:tab w:val="left" w:pos="420"/>
              <w:tab w:val="right" w:leader="dot" w:pos="8296"/>
            </w:tabs>
            <w:rPr>
              <w:noProof/>
            </w:rPr>
          </w:pPr>
          <w:hyperlink w:anchor="_Toc46394627" w:history="1">
            <w:r w:rsidRPr="002B01AF">
              <w:rPr>
                <w:rStyle w:val="a4"/>
                <w:rFonts w:ascii="宋体" w:eastAsia="宋体" w:hAnsi="宋体"/>
                <w:noProof/>
              </w:rPr>
              <w:t>3</w:t>
            </w:r>
            <w:r>
              <w:rPr>
                <w:noProof/>
              </w:rPr>
              <w:tab/>
            </w:r>
            <w:r w:rsidRPr="002B01AF">
              <w:rPr>
                <w:rStyle w:val="a4"/>
                <w:rFonts w:ascii="宋体" w:eastAsia="宋体" w:hAnsi="宋体"/>
                <w:noProof/>
              </w:rPr>
              <w:t>开源许可证</w:t>
            </w:r>
            <w:r>
              <w:rPr>
                <w:noProof/>
                <w:webHidden/>
              </w:rPr>
              <w:tab/>
            </w:r>
            <w:r>
              <w:rPr>
                <w:noProof/>
                <w:webHidden/>
              </w:rPr>
              <w:fldChar w:fldCharType="begin"/>
            </w:r>
            <w:r>
              <w:rPr>
                <w:noProof/>
                <w:webHidden/>
              </w:rPr>
              <w:instrText xml:space="preserve"> PAGEREF _Toc46394627 \h </w:instrText>
            </w:r>
            <w:r>
              <w:rPr>
                <w:noProof/>
                <w:webHidden/>
              </w:rPr>
            </w:r>
            <w:r>
              <w:rPr>
                <w:noProof/>
                <w:webHidden/>
              </w:rPr>
              <w:fldChar w:fldCharType="separate"/>
            </w:r>
            <w:r>
              <w:rPr>
                <w:noProof/>
                <w:webHidden/>
              </w:rPr>
              <w:t>29</w:t>
            </w:r>
            <w:r>
              <w:rPr>
                <w:noProof/>
                <w:webHidden/>
              </w:rPr>
              <w:fldChar w:fldCharType="end"/>
            </w:r>
          </w:hyperlink>
        </w:p>
        <w:p w14:paraId="7D80CCED" w14:textId="49685D9E" w:rsidR="00717723" w:rsidRDefault="00717723">
          <w:pPr>
            <w:pStyle w:val="TOC2"/>
            <w:tabs>
              <w:tab w:val="left" w:pos="1260"/>
              <w:tab w:val="right" w:leader="dot" w:pos="8296"/>
            </w:tabs>
            <w:rPr>
              <w:noProof/>
            </w:rPr>
          </w:pPr>
          <w:hyperlink w:anchor="_Toc46394628" w:history="1">
            <w:r w:rsidRPr="002B01AF">
              <w:rPr>
                <w:rStyle w:val="a4"/>
                <w:noProof/>
              </w:rPr>
              <w:t>3.1</w:t>
            </w:r>
            <w:r>
              <w:rPr>
                <w:noProof/>
              </w:rPr>
              <w:tab/>
            </w:r>
            <w:r w:rsidRPr="002B01AF">
              <w:rPr>
                <w:rStyle w:val="a4"/>
                <w:noProof/>
              </w:rPr>
              <w:t>可不可以不选择 License ？</w:t>
            </w:r>
            <w:r>
              <w:rPr>
                <w:noProof/>
                <w:webHidden/>
              </w:rPr>
              <w:tab/>
            </w:r>
            <w:r>
              <w:rPr>
                <w:noProof/>
                <w:webHidden/>
              </w:rPr>
              <w:fldChar w:fldCharType="begin"/>
            </w:r>
            <w:r>
              <w:rPr>
                <w:noProof/>
                <w:webHidden/>
              </w:rPr>
              <w:instrText xml:space="preserve"> PAGEREF _Toc46394628 \h </w:instrText>
            </w:r>
            <w:r>
              <w:rPr>
                <w:noProof/>
                <w:webHidden/>
              </w:rPr>
            </w:r>
            <w:r>
              <w:rPr>
                <w:noProof/>
                <w:webHidden/>
              </w:rPr>
              <w:fldChar w:fldCharType="separate"/>
            </w:r>
            <w:r>
              <w:rPr>
                <w:noProof/>
                <w:webHidden/>
              </w:rPr>
              <w:t>30</w:t>
            </w:r>
            <w:r>
              <w:rPr>
                <w:noProof/>
                <w:webHidden/>
              </w:rPr>
              <w:fldChar w:fldCharType="end"/>
            </w:r>
          </w:hyperlink>
        </w:p>
        <w:p w14:paraId="51429C67" w14:textId="10ABFE46" w:rsidR="00717723" w:rsidRDefault="00717723">
          <w:pPr>
            <w:pStyle w:val="TOC2"/>
            <w:tabs>
              <w:tab w:val="left" w:pos="1260"/>
              <w:tab w:val="right" w:leader="dot" w:pos="8296"/>
            </w:tabs>
            <w:rPr>
              <w:noProof/>
            </w:rPr>
          </w:pPr>
          <w:hyperlink w:anchor="_Toc46394629" w:history="1">
            <w:r w:rsidRPr="002B01AF">
              <w:rPr>
                <w:rStyle w:val="a4"/>
                <w:noProof/>
              </w:rPr>
              <w:t>3.2</w:t>
            </w:r>
            <w:r>
              <w:rPr>
                <w:noProof/>
              </w:rPr>
              <w:tab/>
            </w:r>
            <w:r w:rsidRPr="002B01AF">
              <w:rPr>
                <w:rStyle w:val="a4"/>
                <w:noProof/>
              </w:rPr>
              <w:t>具体选择标准</w:t>
            </w:r>
            <w:r>
              <w:rPr>
                <w:noProof/>
                <w:webHidden/>
              </w:rPr>
              <w:tab/>
            </w:r>
            <w:r>
              <w:rPr>
                <w:noProof/>
                <w:webHidden/>
              </w:rPr>
              <w:fldChar w:fldCharType="begin"/>
            </w:r>
            <w:r>
              <w:rPr>
                <w:noProof/>
                <w:webHidden/>
              </w:rPr>
              <w:instrText xml:space="preserve"> PAGEREF _Toc46394629 \h </w:instrText>
            </w:r>
            <w:r>
              <w:rPr>
                <w:noProof/>
                <w:webHidden/>
              </w:rPr>
            </w:r>
            <w:r>
              <w:rPr>
                <w:noProof/>
                <w:webHidden/>
              </w:rPr>
              <w:fldChar w:fldCharType="separate"/>
            </w:r>
            <w:r>
              <w:rPr>
                <w:noProof/>
                <w:webHidden/>
              </w:rPr>
              <w:t>30</w:t>
            </w:r>
            <w:r>
              <w:rPr>
                <w:noProof/>
                <w:webHidden/>
              </w:rPr>
              <w:fldChar w:fldCharType="end"/>
            </w:r>
          </w:hyperlink>
        </w:p>
        <w:p w14:paraId="03770273" w14:textId="195FBA62" w:rsidR="00717723" w:rsidRDefault="00717723">
          <w:pPr>
            <w:pStyle w:val="TOC2"/>
            <w:tabs>
              <w:tab w:val="left" w:pos="1260"/>
              <w:tab w:val="right" w:leader="dot" w:pos="8296"/>
            </w:tabs>
            <w:rPr>
              <w:noProof/>
            </w:rPr>
          </w:pPr>
          <w:hyperlink w:anchor="_Toc46394630" w:history="1">
            <w:r w:rsidRPr="002B01AF">
              <w:rPr>
                <w:rStyle w:val="a4"/>
                <w:noProof/>
              </w:rPr>
              <w:t>3.3</w:t>
            </w:r>
            <w:r>
              <w:rPr>
                <w:noProof/>
              </w:rPr>
              <w:tab/>
            </w:r>
            <w:r w:rsidRPr="002B01AF">
              <w:rPr>
                <w:rStyle w:val="a4"/>
                <w:noProof/>
              </w:rPr>
              <w:t>MIT</w:t>
            </w:r>
            <w:r>
              <w:rPr>
                <w:noProof/>
                <w:webHidden/>
              </w:rPr>
              <w:tab/>
            </w:r>
            <w:r>
              <w:rPr>
                <w:noProof/>
                <w:webHidden/>
              </w:rPr>
              <w:fldChar w:fldCharType="begin"/>
            </w:r>
            <w:r>
              <w:rPr>
                <w:noProof/>
                <w:webHidden/>
              </w:rPr>
              <w:instrText xml:space="preserve"> PAGEREF _Toc46394630 \h </w:instrText>
            </w:r>
            <w:r>
              <w:rPr>
                <w:noProof/>
                <w:webHidden/>
              </w:rPr>
            </w:r>
            <w:r>
              <w:rPr>
                <w:noProof/>
                <w:webHidden/>
              </w:rPr>
              <w:fldChar w:fldCharType="separate"/>
            </w:r>
            <w:r>
              <w:rPr>
                <w:noProof/>
                <w:webHidden/>
              </w:rPr>
              <w:t>31</w:t>
            </w:r>
            <w:r>
              <w:rPr>
                <w:noProof/>
                <w:webHidden/>
              </w:rPr>
              <w:fldChar w:fldCharType="end"/>
            </w:r>
          </w:hyperlink>
        </w:p>
        <w:p w14:paraId="07A59FE4" w14:textId="5CDA1FC0" w:rsidR="00717723" w:rsidRDefault="00717723">
          <w:pPr>
            <w:pStyle w:val="TOC2"/>
            <w:tabs>
              <w:tab w:val="left" w:pos="1260"/>
              <w:tab w:val="right" w:leader="dot" w:pos="8296"/>
            </w:tabs>
            <w:rPr>
              <w:noProof/>
            </w:rPr>
          </w:pPr>
          <w:hyperlink w:anchor="_Toc46394631" w:history="1">
            <w:r w:rsidRPr="002B01AF">
              <w:rPr>
                <w:rStyle w:val="a4"/>
                <w:noProof/>
              </w:rPr>
              <w:t>3.4</w:t>
            </w:r>
            <w:r>
              <w:rPr>
                <w:noProof/>
              </w:rPr>
              <w:tab/>
            </w:r>
            <w:r w:rsidRPr="002B01AF">
              <w:rPr>
                <w:rStyle w:val="a4"/>
                <w:noProof/>
              </w:rPr>
              <w:t>GPL 家族</w:t>
            </w:r>
            <w:r>
              <w:rPr>
                <w:noProof/>
                <w:webHidden/>
              </w:rPr>
              <w:tab/>
            </w:r>
            <w:r>
              <w:rPr>
                <w:noProof/>
                <w:webHidden/>
              </w:rPr>
              <w:fldChar w:fldCharType="begin"/>
            </w:r>
            <w:r>
              <w:rPr>
                <w:noProof/>
                <w:webHidden/>
              </w:rPr>
              <w:instrText xml:space="preserve"> PAGEREF _Toc46394631 \h </w:instrText>
            </w:r>
            <w:r>
              <w:rPr>
                <w:noProof/>
                <w:webHidden/>
              </w:rPr>
            </w:r>
            <w:r>
              <w:rPr>
                <w:noProof/>
                <w:webHidden/>
              </w:rPr>
              <w:fldChar w:fldCharType="separate"/>
            </w:r>
            <w:r>
              <w:rPr>
                <w:noProof/>
                <w:webHidden/>
              </w:rPr>
              <w:t>31</w:t>
            </w:r>
            <w:r>
              <w:rPr>
                <w:noProof/>
                <w:webHidden/>
              </w:rPr>
              <w:fldChar w:fldCharType="end"/>
            </w:r>
          </w:hyperlink>
        </w:p>
        <w:p w14:paraId="77F3A473" w14:textId="7C13C031" w:rsidR="00717723" w:rsidRDefault="00717723">
          <w:pPr>
            <w:pStyle w:val="TOC2"/>
            <w:tabs>
              <w:tab w:val="left" w:pos="1260"/>
              <w:tab w:val="right" w:leader="dot" w:pos="8296"/>
            </w:tabs>
            <w:rPr>
              <w:noProof/>
            </w:rPr>
          </w:pPr>
          <w:hyperlink w:anchor="_Toc46394632" w:history="1">
            <w:r w:rsidRPr="002B01AF">
              <w:rPr>
                <w:rStyle w:val="a4"/>
                <w:noProof/>
              </w:rPr>
              <w:t>3.5</w:t>
            </w:r>
            <w:r>
              <w:rPr>
                <w:noProof/>
              </w:rPr>
              <w:tab/>
            </w:r>
            <w:r w:rsidRPr="002B01AF">
              <w:rPr>
                <w:rStyle w:val="a4"/>
                <w:noProof/>
              </w:rPr>
              <w:t>总结</w:t>
            </w:r>
            <w:r>
              <w:rPr>
                <w:noProof/>
                <w:webHidden/>
              </w:rPr>
              <w:tab/>
            </w:r>
            <w:r>
              <w:rPr>
                <w:noProof/>
                <w:webHidden/>
              </w:rPr>
              <w:fldChar w:fldCharType="begin"/>
            </w:r>
            <w:r>
              <w:rPr>
                <w:noProof/>
                <w:webHidden/>
              </w:rPr>
              <w:instrText xml:space="preserve"> PAGEREF _Toc46394632 \h </w:instrText>
            </w:r>
            <w:r>
              <w:rPr>
                <w:noProof/>
                <w:webHidden/>
              </w:rPr>
            </w:r>
            <w:r>
              <w:rPr>
                <w:noProof/>
                <w:webHidden/>
              </w:rPr>
              <w:fldChar w:fldCharType="separate"/>
            </w:r>
            <w:r>
              <w:rPr>
                <w:noProof/>
                <w:webHidden/>
              </w:rPr>
              <w:t>33</w:t>
            </w:r>
            <w:r>
              <w:rPr>
                <w:noProof/>
                <w:webHidden/>
              </w:rPr>
              <w:fldChar w:fldCharType="end"/>
            </w:r>
          </w:hyperlink>
        </w:p>
        <w:p w14:paraId="58F8B993" w14:textId="24B6006E" w:rsidR="00717723" w:rsidRDefault="00717723">
          <w:pPr>
            <w:pStyle w:val="TOC1"/>
            <w:tabs>
              <w:tab w:val="left" w:pos="420"/>
              <w:tab w:val="right" w:leader="dot" w:pos="8296"/>
            </w:tabs>
            <w:rPr>
              <w:noProof/>
            </w:rPr>
          </w:pPr>
          <w:hyperlink w:anchor="_Toc46394633" w:history="1">
            <w:r w:rsidRPr="002B01AF">
              <w:rPr>
                <w:rStyle w:val="a4"/>
                <w:rFonts w:ascii="宋体" w:eastAsia="宋体" w:hAnsi="宋体"/>
                <w:noProof/>
              </w:rPr>
              <w:t>4</w:t>
            </w:r>
            <w:r>
              <w:rPr>
                <w:noProof/>
              </w:rPr>
              <w:tab/>
            </w:r>
            <w:r w:rsidRPr="002B01AF">
              <w:rPr>
                <w:rStyle w:val="a4"/>
                <w:rFonts w:ascii="宋体" w:eastAsia="宋体" w:hAnsi="宋体"/>
                <w:noProof/>
              </w:rPr>
              <w:t>Git</w:t>
            </w:r>
            <w:r>
              <w:rPr>
                <w:noProof/>
                <w:webHidden/>
              </w:rPr>
              <w:tab/>
            </w:r>
            <w:r>
              <w:rPr>
                <w:noProof/>
                <w:webHidden/>
              </w:rPr>
              <w:fldChar w:fldCharType="begin"/>
            </w:r>
            <w:r>
              <w:rPr>
                <w:noProof/>
                <w:webHidden/>
              </w:rPr>
              <w:instrText xml:space="preserve"> PAGEREF _Toc46394633 \h </w:instrText>
            </w:r>
            <w:r>
              <w:rPr>
                <w:noProof/>
                <w:webHidden/>
              </w:rPr>
            </w:r>
            <w:r>
              <w:rPr>
                <w:noProof/>
                <w:webHidden/>
              </w:rPr>
              <w:fldChar w:fldCharType="separate"/>
            </w:r>
            <w:r>
              <w:rPr>
                <w:noProof/>
                <w:webHidden/>
              </w:rPr>
              <w:t>34</w:t>
            </w:r>
            <w:r>
              <w:rPr>
                <w:noProof/>
                <w:webHidden/>
              </w:rPr>
              <w:fldChar w:fldCharType="end"/>
            </w:r>
          </w:hyperlink>
        </w:p>
        <w:p w14:paraId="58F42886" w14:textId="4E95956F" w:rsidR="00717723" w:rsidRDefault="00717723">
          <w:pPr>
            <w:pStyle w:val="TOC2"/>
            <w:tabs>
              <w:tab w:val="left" w:pos="1260"/>
              <w:tab w:val="right" w:leader="dot" w:pos="8296"/>
            </w:tabs>
            <w:rPr>
              <w:noProof/>
            </w:rPr>
          </w:pPr>
          <w:hyperlink w:anchor="_Toc46394634" w:history="1">
            <w:r w:rsidRPr="002B01AF">
              <w:rPr>
                <w:rStyle w:val="a4"/>
                <w:noProof/>
                <w:kern w:val="36"/>
              </w:rPr>
              <w:t>4.1</w:t>
            </w:r>
            <w:r>
              <w:rPr>
                <w:noProof/>
              </w:rPr>
              <w:tab/>
            </w:r>
            <w:r w:rsidRPr="002B01AF">
              <w:rPr>
                <w:rStyle w:val="a4"/>
                <w:noProof/>
                <w:kern w:val="36"/>
              </w:rPr>
              <w:t>Git Quick start</w:t>
            </w:r>
            <w:r>
              <w:rPr>
                <w:noProof/>
                <w:webHidden/>
              </w:rPr>
              <w:tab/>
            </w:r>
            <w:r>
              <w:rPr>
                <w:noProof/>
                <w:webHidden/>
              </w:rPr>
              <w:fldChar w:fldCharType="begin"/>
            </w:r>
            <w:r>
              <w:rPr>
                <w:noProof/>
                <w:webHidden/>
              </w:rPr>
              <w:instrText xml:space="preserve"> PAGEREF _Toc46394634 \h </w:instrText>
            </w:r>
            <w:r>
              <w:rPr>
                <w:noProof/>
                <w:webHidden/>
              </w:rPr>
            </w:r>
            <w:r>
              <w:rPr>
                <w:noProof/>
                <w:webHidden/>
              </w:rPr>
              <w:fldChar w:fldCharType="separate"/>
            </w:r>
            <w:r>
              <w:rPr>
                <w:noProof/>
                <w:webHidden/>
              </w:rPr>
              <w:t>34</w:t>
            </w:r>
            <w:r>
              <w:rPr>
                <w:noProof/>
                <w:webHidden/>
              </w:rPr>
              <w:fldChar w:fldCharType="end"/>
            </w:r>
          </w:hyperlink>
        </w:p>
        <w:p w14:paraId="29C37AA4" w14:textId="17C432E1" w:rsidR="00717723" w:rsidRDefault="00717723">
          <w:pPr>
            <w:pStyle w:val="TOC3"/>
            <w:tabs>
              <w:tab w:val="left" w:pos="1680"/>
              <w:tab w:val="right" w:leader="dot" w:pos="8296"/>
            </w:tabs>
            <w:rPr>
              <w:noProof/>
            </w:rPr>
          </w:pPr>
          <w:hyperlink w:anchor="_Toc46394635" w:history="1">
            <w:r w:rsidRPr="002B01AF">
              <w:rPr>
                <w:rStyle w:val="a4"/>
                <w:noProof/>
                <w:kern w:val="36"/>
              </w:rPr>
              <w:t>4.1.1</w:t>
            </w:r>
            <w:r>
              <w:rPr>
                <w:noProof/>
              </w:rPr>
              <w:tab/>
            </w:r>
            <w:r w:rsidRPr="002B01AF">
              <w:rPr>
                <w:rStyle w:val="a4"/>
                <w:noProof/>
                <w:kern w:val="36"/>
              </w:rPr>
              <w:t>下载Git</w:t>
            </w:r>
            <w:r>
              <w:rPr>
                <w:noProof/>
                <w:webHidden/>
              </w:rPr>
              <w:tab/>
            </w:r>
            <w:r>
              <w:rPr>
                <w:noProof/>
                <w:webHidden/>
              </w:rPr>
              <w:fldChar w:fldCharType="begin"/>
            </w:r>
            <w:r>
              <w:rPr>
                <w:noProof/>
                <w:webHidden/>
              </w:rPr>
              <w:instrText xml:space="preserve"> PAGEREF _Toc46394635 \h </w:instrText>
            </w:r>
            <w:r>
              <w:rPr>
                <w:noProof/>
                <w:webHidden/>
              </w:rPr>
            </w:r>
            <w:r>
              <w:rPr>
                <w:noProof/>
                <w:webHidden/>
              </w:rPr>
              <w:fldChar w:fldCharType="separate"/>
            </w:r>
            <w:r>
              <w:rPr>
                <w:noProof/>
                <w:webHidden/>
              </w:rPr>
              <w:t>34</w:t>
            </w:r>
            <w:r>
              <w:rPr>
                <w:noProof/>
                <w:webHidden/>
              </w:rPr>
              <w:fldChar w:fldCharType="end"/>
            </w:r>
          </w:hyperlink>
        </w:p>
        <w:p w14:paraId="4B44B6E0" w14:textId="44D820F3" w:rsidR="00717723" w:rsidRDefault="00717723">
          <w:pPr>
            <w:pStyle w:val="TOC3"/>
            <w:tabs>
              <w:tab w:val="left" w:pos="1680"/>
              <w:tab w:val="right" w:leader="dot" w:pos="8296"/>
            </w:tabs>
            <w:rPr>
              <w:noProof/>
            </w:rPr>
          </w:pPr>
          <w:hyperlink w:anchor="_Toc46394636" w:history="1">
            <w:r w:rsidRPr="002B01AF">
              <w:rPr>
                <w:rStyle w:val="a4"/>
                <w:noProof/>
                <w:kern w:val="36"/>
              </w:rPr>
              <w:t>4.1.2</w:t>
            </w:r>
            <w:r>
              <w:rPr>
                <w:noProof/>
              </w:rPr>
              <w:tab/>
            </w:r>
            <w:r w:rsidRPr="002B01AF">
              <w:rPr>
                <w:rStyle w:val="a4"/>
                <w:noProof/>
                <w:kern w:val="36"/>
              </w:rPr>
              <w:t>安装Git</w:t>
            </w:r>
            <w:r>
              <w:rPr>
                <w:noProof/>
                <w:webHidden/>
              </w:rPr>
              <w:tab/>
            </w:r>
            <w:r>
              <w:rPr>
                <w:noProof/>
                <w:webHidden/>
              </w:rPr>
              <w:fldChar w:fldCharType="begin"/>
            </w:r>
            <w:r>
              <w:rPr>
                <w:noProof/>
                <w:webHidden/>
              </w:rPr>
              <w:instrText xml:space="preserve"> PAGEREF _Toc46394636 \h </w:instrText>
            </w:r>
            <w:r>
              <w:rPr>
                <w:noProof/>
                <w:webHidden/>
              </w:rPr>
            </w:r>
            <w:r>
              <w:rPr>
                <w:noProof/>
                <w:webHidden/>
              </w:rPr>
              <w:fldChar w:fldCharType="separate"/>
            </w:r>
            <w:r>
              <w:rPr>
                <w:noProof/>
                <w:webHidden/>
              </w:rPr>
              <w:t>34</w:t>
            </w:r>
            <w:r>
              <w:rPr>
                <w:noProof/>
                <w:webHidden/>
              </w:rPr>
              <w:fldChar w:fldCharType="end"/>
            </w:r>
          </w:hyperlink>
        </w:p>
        <w:p w14:paraId="26288C4A" w14:textId="43384AF1" w:rsidR="00717723" w:rsidRDefault="00717723">
          <w:pPr>
            <w:pStyle w:val="TOC3"/>
            <w:tabs>
              <w:tab w:val="left" w:pos="1680"/>
              <w:tab w:val="right" w:leader="dot" w:pos="8296"/>
            </w:tabs>
            <w:rPr>
              <w:noProof/>
            </w:rPr>
          </w:pPr>
          <w:hyperlink w:anchor="_Toc46394637" w:history="1">
            <w:r w:rsidRPr="002B01AF">
              <w:rPr>
                <w:rStyle w:val="a4"/>
                <w:noProof/>
              </w:rPr>
              <w:t>4.1.3</w:t>
            </w:r>
            <w:r>
              <w:rPr>
                <w:noProof/>
              </w:rPr>
              <w:tab/>
            </w:r>
            <w:r w:rsidRPr="002B01AF">
              <w:rPr>
                <w:rStyle w:val="a4"/>
                <w:noProof/>
              </w:rPr>
              <w:t>注册GitHub账号</w:t>
            </w:r>
            <w:r>
              <w:rPr>
                <w:noProof/>
                <w:webHidden/>
              </w:rPr>
              <w:tab/>
            </w:r>
            <w:r>
              <w:rPr>
                <w:noProof/>
                <w:webHidden/>
              </w:rPr>
              <w:fldChar w:fldCharType="begin"/>
            </w:r>
            <w:r>
              <w:rPr>
                <w:noProof/>
                <w:webHidden/>
              </w:rPr>
              <w:instrText xml:space="preserve"> PAGEREF _Toc46394637 \h </w:instrText>
            </w:r>
            <w:r>
              <w:rPr>
                <w:noProof/>
                <w:webHidden/>
              </w:rPr>
            </w:r>
            <w:r>
              <w:rPr>
                <w:noProof/>
                <w:webHidden/>
              </w:rPr>
              <w:fldChar w:fldCharType="separate"/>
            </w:r>
            <w:r>
              <w:rPr>
                <w:noProof/>
                <w:webHidden/>
              </w:rPr>
              <w:t>36</w:t>
            </w:r>
            <w:r>
              <w:rPr>
                <w:noProof/>
                <w:webHidden/>
              </w:rPr>
              <w:fldChar w:fldCharType="end"/>
            </w:r>
          </w:hyperlink>
        </w:p>
        <w:p w14:paraId="7C9AAF59" w14:textId="45C7D879" w:rsidR="00717723" w:rsidRDefault="00717723">
          <w:pPr>
            <w:pStyle w:val="TOC3"/>
            <w:tabs>
              <w:tab w:val="left" w:pos="1680"/>
              <w:tab w:val="right" w:leader="dot" w:pos="8296"/>
            </w:tabs>
            <w:rPr>
              <w:noProof/>
            </w:rPr>
          </w:pPr>
          <w:hyperlink w:anchor="_Toc46394638" w:history="1">
            <w:r w:rsidRPr="002B01AF">
              <w:rPr>
                <w:rStyle w:val="a4"/>
                <w:noProof/>
              </w:rPr>
              <w:t>4.1.4</w:t>
            </w:r>
            <w:r>
              <w:rPr>
                <w:noProof/>
              </w:rPr>
              <w:tab/>
            </w:r>
            <w:r w:rsidRPr="002B01AF">
              <w:rPr>
                <w:rStyle w:val="a4"/>
                <w:noProof/>
              </w:rPr>
              <w:t>Git初始化设置</w:t>
            </w:r>
            <w:r>
              <w:rPr>
                <w:noProof/>
                <w:webHidden/>
              </w:rPr>
              <w:tab/>
            </w:r>
            <w:r>
              <w:rPr>
                <w:noProof/>
                <w:webHidden/>
              </w:rPr>
              <w:fldChar w:fldCharType="begin"/>
            </w:r>
            <w:r>
              <w:rPr>
                <w:noProof/>
                <w:webHidden/>
              </w:rPr>
              <w:instrText xml:space="preserve"> PAGEREF _Toc46394638 \h </w:instrText>
            </w:r>
            <w:r>
              <w:rPr>
                <w:noProof/>
                <w:webHidden/>
              </w:rPr>
            </w:r>
            <w:r>
              <w:rPr>
                <w:noProof/>
                <w:webHidden/>
              </w:rPr>
              <w:fldChar w:fldCharType="separate"/>
            </w:r>
            <w:r>
              <w:rPr>
                <w:noProof/>
                <w:webHidden/>
              </w:rPr>
              <w:t>36</w:t>
            </w:r>
            <w:r>
              <w:rPr>
                <w:noProof/>
                <w:webHidden/>
              </w:rPr>
              <w:fldChar w:fldCharType="end"/>
            </w:r>
          </w:hyperlink>
        </w:p>
        <w:p w14:paraId="5545D993" w14:textId="629F820F" w:rsidR="00717723" w:rsidRDefault="00717723">
          <w:pPr>
            <w:pStyle w:val="TOC3"/>
            <w:tabs>
              <w:tab w:val="left" w:pos="1680"/>
              <w:tab w:val="right" w:leader="dot" w:pos="8296"/>
            </w:tabs>
            <w:rPr>
              <w:noProof/>
            </w:rPr>
          </w:pPr>
          <w:hyperlink w:anchor="_Toc46394639" w:history="1">
            <w:r w:rsidRPr="002B01AF">
              <w:rPr>
                <w:rStyle w:val="a4"/>
                <w:noProof/>
              </w:rPr>
              <w:t>4.1.5</w:t>
            </w:r>
            <w:r>
              <w:rPr>
                <w:noProof/>
              </w:rPr>
              <w:tab/>
            </w:r>
            <w:r w:rsidRPr="002B01AF">
              <w:rPr>
                <w:rStyle w:val="a4"/>
                <w:noProof/>
              </w:rPr>
              <w:t>在GitHub上创建Repository（仓库）</w:t>
            </w:r>
            <w:r>
              <w:rPr>
                <w:noProof/>
                <w:webHidden/>
              </w:rPr>
              <w:tab/>
            </w:r>
            <w:r>
              <w:rPr>
                <w:noProof/>
                <w:webHidden/>
              </w:rPr>
              <w:fldChar w:fldCharType="begin"/>
            </w:r>
            <w:r>
              <w:rPr>
                <w:noProof/>
                <w:webHidden/>
              </w:rPr>
              <w:instrText xml:space="preserve"> PAGEREF _Toc46394639 \h </w:instrText>
            </w:r>
            <w:r>
              <w:rPr>
                <w:noProof/>
                <w:webHidden/>
              </w:rPr>
            </w:r>
            <w:r>
              <w:rPr>
                <w:noProof/>
                <w:webHidden/>
              </w:rPr>
              <w:fldChar w:fldCharType="separate"/>
            </w:r>
            <w:r>
              <w:rPr>
                <w:noProof/>
                <w:webHidden/>
              </w:rPr>
              <w:t>39</w:t>
            </w:r>
            <w:r>
              <w:rPr>
                <w:noProof/>
                <w:webHidden/>
              </w:rPr>
              <w:fldChar w:fldCharType="end"/>
            </w:r>
          </w:hyperlink>
        </w:p>
        <w:p w14:paraId="73B8BA23" w14:textId="6CBF5EB4" w:rsidR="00717723" w:rsidRDefault="00717723">
          <w:pPr>
            <w:pStyle w:val="TOC2"/>
            <w:tabs>
              <w:tab w:val="left" w:pos="1260"/>
              <w:tab w:val="right" w:leader="dot" w:pos="8296"/>
            </w:tabs>
            <w:rPr>
              <w:noProof/>
            </w:rPr>
          </w:pPr>
          <w:hyperlink w:anchor="_Toc46394640" w:history="1">
            <w:r w:rsidRPr="002B01AF">
              <w:rPr>
                <w:rStyle w:val="a4"/>
                <w:noProof/>
              </w:rPr>
              <w:t>4.2</w:t>
            </w:r>
            <w:r>
              <w:rPr>
                <w:noProof/>
              </w:rPr>
              <w:tab/>
            </w:r>
            <w:r w:rsidRPr="002B01AF">
              <w:rPr>
                <w:rStyle w:val="a4"/>
                <w:noProof/>
                <w:kern w:val="36"/>
              </w:rPr>
              <w:t>Git 安装配置</w:t>
            </w:r>
            <w:r>
              <w:rPr>
                <w:noProof/>
                <w:webHidden/>
              </w:rPr>
              <w:tab/>
            </w:r>
            <w:r>
              <w:rPr>
                <w:noProof/>
                <w:webHidden/>
              </w:rPr>
              <w:fldChar w:fldCharType="begin"/>
            </w:r>
            <w:r>
              <w:rPr>
                <w:noProof/>
                <w:webHidden/>
              </w:rPr>
              <w:instrText xml:space="preserve"> PAGEREF _Toc46394640 \h </w:instrText>
            </w:r>
            <w:r>
              <w:rPr>
                <w:noProof/>
                <w:webHidden/>
              </w:rPr>
            </w:r>
            <w:r>
              <w:rPr>
                <w:noProof/>
                <w:webHidden/>
              </w:rPr>
              <w:fldChar w:fldCharType="separate"/>
            </w:r>
            <w:r>
              <w:rPr>
                <w:noProof/>
                <w:webHidden/>
              </w:rPr>
              <w:t>43</w:t>
            </w:r>
            <w:r>
              <w:rPr>
                <w:noProof/>
                <w:webHidden/>
              </w:rPr>
              <w:fldChar w:fldCharType="end"/>
            </w:r>
          </w:hyperlink>
        </w:p>
        <w:p w14:paraId="10C9B379" w14:textId="6BB2B527" w:rsidR="00717723" w:rsidRDefault="00717723">
          <w:pPr>
            <w:pStyle w:val="TOC3"/>
            <w:tabs>
              <w:tab w:val="left" w:pos="1680"/>
              <w:tab w:val="right" w:leader="dot" w:pos="8296"/>
            </w:tabs>
            <w:rPr>
              <w:noProof/>
            </w:rPr>
          </w:pPr>
          <w:hyperlink w:anchor="_Toc46394641" w:history="1">
            <w:r w:rsidRPr="002B01AF">
              <w:rPr>
                <w:rStyle w:val="a4"/>
                <w:noProof/>
              </w:rPr>
              <w:t>4.2.1</w:t>
            </w:r>
            <w:r>
              <w:rPr>
                <w:noProof/>
              </w:rPr>
              <w:tab/>
            </w:r>
            <w:r w:rsidRPr="002B01AF">
              <w:rPr>
                <w:rStyle w:val="a4"/>
                <w:noProof/>
              </w:rPr>
              <w:t>Linux 平台上安装</w:t>
            </w:r>
            <w:r>
              <w:rPr>
                <w:noProof/>
                <w:webHidden/>
              </w:rPr>
              <w:tab/>
            </w:r>
            <w:r>
              <w:rPr>
                <w:noProof/>
                <w:webHidden/>
              </w:rPr>
              <w:fldChar w:fldCharType="begin"/>
            </w:r>
            <w:r>
              <w:rPr>
                <w:noProof/>
                <w:webHidden/>
              </w:rPr>
              <w:instrText xml:space="preserve"> PAGEREF _Toc46394641 \h </w:instrText>
            </w:r>
            <w:r>
              <w:rPr>
                <w:noProof/>
                <w:webHidden/>
              </w:rPr>
            </w:r>
            <w:r>
              <w:rPr>
                <w:noProof/>
                <w:webHidden/>
              </w:rPr>
              <w:fldChar w:fldCharType="separate"/>
            </w:r>
            <w:r>
              <w:rPr>
                <w:noProof/>
                <w:webHidden/>
              </w:rPr>
              <w:t>43</w:t>
            </w:r>
            <w:r>
              <w:rPr>
                <w:noProof/>
                <w:webHidden/>
              </w:rPr>
              <w:fldChar w:fldCharType="end"/>
            </w:r>
          </w:hyperlink>
        </w:p>
        <w:p w14:paraId="24F6EC05" w14:textId="2FA6ACC0" w:rsidR="00717723" w:rsidRDefault="00717723">
          <w:pPr>
            <w:pStyle w:val="TOC4"/>
            <w:tabs>
              <w:tab w:val="left" w:pos="2100"/>
              <w:tab w:val="right" w:leader="dot" w:pos="8296"/>
            </w:tabs>
            <w:rPr>
              <w:noProof/>
            </w:rPr>
          </w:pPr>
          <w:hyperlink w:anchor="_Toc46394642" w:history="1">
            <w:r w:rsidRPr="002B01AF">
              <w:rPr>
                <w:rStyle w:val="a4"/>
                <w:noProof/>
              </w:rPr>
              <w:t>4.2.1.1</w:t>
            </w:r>
            <w:r>
              <w:rPr>
                <w:noProof/>
              </w:rPr>
              <w:tab/>
            </w:r>
            <w:r w:rsidRPr="002B01AF">
              <w:rPr>
                <w:rStyle w:val="a4"/>
                <w:noProof/>
              </w:rPr>
              <w:t>Debian/Ubuntu</w:t>
            </w:r>
            <w:r>
              <w:rPr>
                <w:noProof/>
                <w:webHidden/>
              </w:rPr>
              <w:tab/>
            </w:r>
            <w:r>
              <w:rPr>
                <w:noProof/>
                <w:webHidden/>
              </w:rPr>
              <w:fldChar w:fldCharType="begin"/>
            </w:r>
            <w:r>
              <w:rPr>
                <w:noProof/>
                <w:webHidden/>
              </w:rPr>
              <w:instrText xml:space="preserve"> PAGEREF _Toc46394642 \h </w:instrText>
            </w:r>
            <w:r>
              <w:rPr>
                <w:noProof/>
                <w:webHidden/>
              </w:rPr>
            </w:r>
            <w:r>
              <w:rPr>
                <w:noProof/>
                <w:webHidden/>
              </w:rPr>
              <w:fldChar w:fldCharType="separate"/>
            </w:r>
            <w:r>
              <w:rPr>
                <w:noProof/>
                <w:webHidden/>
              </w:rPr>
              <w:t>43</w:t>
            </w:r>
            <w:r>
              <w:rPr>
                <w:noProof/>
                <w:webHidden/>
              </w:rPr>
              <w:fldChar w:fldCharType="end"/>
            </w:r>
          </w:hyperlink>
        </w:p>
        <w:p w14:paraId="2FC94519" w14:textId="76640EE9" w:rsidR="00717723" w:rsidRDefault="00717723">
          <w:pPr>
            <w:pStyle w:val="TOC4"/>
            <w:tabs>
              <w:tab w:val="left" w:pos="2100"/>
              <w:tab w:val="right" w:leader="dot" w:pos="8296"/>
            </w:tabs>
            <w:rPr>
              <w:noProof/>
            </w:rPr>
          </w:pPr>
          <w:hyperlink w:anchor="_Toc46394643" w:history="1">
            <w:r w:rsidRPr="002B01AF">
              <w:rPr>
                <w:rStyle w:val="a4"/>
                <w:noProof/>
              </w:rPr>
              <w:t>4.2.1.2</w:t>
            </w:r>
            <w:r>
              <w:rPr>
                <w:noProof/>
              </w:rPr>
              <w:tab/>
            </w:r>
            <w:r w:rsidRPr="002B01AF">
              <w:rPr>
                <w:rStyle w:val="a4"/>
                <w:noProof/>
              </w:rPr>
              <w:t>Centos/RedHat</w:t>
            </w:r>
            <w:r>
              <w:rPr>
                <w:noProof/>
                <w:webHidden/>
              </w:rPr>
              <w:tab/>
            </w:r>
            <w:r>
              <w:rPr>
                <w:noProof/>
                <w:webHidden/>
              </w:rPr>
              <w:fldChar w:fldCharType="begin"/>
            </w:r>
            <w:r>
              <w:rPr>
                <w:noProof/>
                <w:webHidden/>
              </w:rPr>
              <w:instrText xml:space="preserve"> PAGEREF _Toc46394643 \h </w:instrText>
            </w:r>
            <w:r>
              <w:rPr>
                <w:noProof/>
                <w:webHidden/>
              </w:rPr>
            </w:r>
            <w:r>
              <w:rPr>
                <w:noProof/>
                <w:webHidden/>
              </w:rPr>
              <w:fldChar w:fldCharType="separate"/>
            </w:r>
            <w:r>
              <w:rPr>
                <w:noProof/>
                <w:webHidden/>
              </w:rPr>
              <w:t>44</w:t>
            </w:r>
            <w:r>
              <w:rPr>
                <w:noProof/>
                <w:webHidden/>
              </w:rPr>
              <w:fldChar w:fldCharType="end"/>
            </w:r>
          </w:hyperlink>
        </w:p>
        <w:p w14:paraId="576C9C48" w14:textId="71DD2C43" w:rsidR="00717723" w:rsidRDefault="00717723">
          <w:pPr>
            <w:pStyle w:val="TOC4"/>
            <w:tabs>
              <w:tab w:val="left" w:pos="2520"/>
              <w:tab w:val="right" w:leader="dot" w:pos="8296"/>
            </w:tabs>
            <w:rPr>
              <w:noProof/>
            </w:rPr>
          </w:pPr>
          <w:hyperlink w:anchor="_Toc46394644" w:history="1">
            <w:r w:rsidRPr="002B01AF">
              <w:rPr>
                <w:rStyle w:val="a4"/>
                <w:noProof/>
              </w:rPr>
              <w:t>4.2.1.3</w:t>
            </w:r>
            <w:r>
              <w:rPr>
                <w:noProof/>
              </w:rPr>
              <w:tab/>
            </w:r>
            <w:r w:rsidRPr="002B01AF">
              <w:rPr>
                <w:rStyle w:val="a4"/>
                <w:noProof/>
              </w:rPr>
              <w:t>源码安装</w:t>
            </w:r>
            <w:r>
              <w:rPr>
                <w:noProof/>
                <w:webHidden/>
              </w:rPr>
              <w:tab/>
            </w:r>
            <w:r>
              <w:rPr>
                <w:noProof/>
                <w:webHidden/>
              </w:rPr>
              <w:fldChar w:fldCharType="begin"/>
            </w:r>
            <w:r>
              <w:rPr>
                <w:noProof/>
                <w:webHidden/>
              </w:rPr>
              <w:instrText xml:space="preserve"> PAGEREF _Toc46394644 \h </w:instrText>
            </w:r>
            <w:r>
              <w:rPr>
                <w:noProof/>
                <w:webHidden/>
              </w:rPr>
            </w:r>
            <w:r>
              <w:rPr>
                <w:noProof/>
                <w:webHidden/>
              </w:rPr>
              <w:fldChar w:fldCharType="separate"/>
            </w:r>
            <w:r>
              <w:rPr>
                <w:noProof/>
                <w:webHidden/>
              </w:rPr>
              <w:t>44</w:t>
            </w:r>
            <w:r>
              <w:rPr>
                <w:noProof/>
                <w:webHidden/>
              </w:rPr>
              <w:fldChar w:fldCharType="end"/>
            </w:r>
          </w:hyperlink>
        </w:p>
        <w:p w14:paraId="7CB46BF1" w14:textId="5C6A4BAA" w:rsidR="00717723" w:rsidRDefault="00717723">
          <w:pPr>
            <w:pStyle w:val="TOC3"/>
            <w:tabs>
              <w:tab w:val="left" w:pos="1680"/>
              <w:tab w:val="right" w:leader="dot" w:pos="8296"/>
            </w:tabs>
            <w:rPr>
              <w:noProof/>
            </w:rPr>
          </w:pPr>
          <w:hyperlink w:anchor="_Toc46394645" w:history="1">
            <w:r w:rsidRPr="002B01AF">
              <w:rPr>
                <w:rStyle w:val="a4"/>
                <w:noProof/>
              </w:rPr>
              <w:t>4.2.2</w:t>
            </w:r>
            <w:r>
              <w:rPr>
                <w:noProof/>
              </w:rPr>
              <w:tab/>
            </w:r>
            <w:r w:rsidRPr="002B01AF">
              <w:rPr>
                <w:rStyle w:val="a4"/>
                <w:noProof/>
              </w:rPr>
              <w:t>Windows 平台上安装</w:t>
            </w:r>
            <w:r>
              <w:rPr>
                <w:noProof/>
                <w:webHidden/>
              </w:rPr>
              <w:tab/>
            </w:r>
            <w:r>
              <w:rPr>
                <w:noProof/>
                <w:webHidden/>
              </w:rPr>
              <w:fldChar w:fldCharType="begin"/>
            </w:r>
            <w:r>
              <w:rPr>
                <w:noProof/>
                <w:webHidden/>
              </w:rPr>
              <w:instrText xml:space="preserve"> PAGEREF _Toc46394645 \h </w:instrText>
            </w:r>
            <w:r>
              <w:rPr>
                <w:noProof/>
                <w:webHidden/>
              </w:rPr>
            </w:r>
            <w:r>
              <w:rPr>
                <w:noProof/>
                <w:webHidden/>
              </w:rPr>
              <w:fldChar w:fldCharType="separate"/>
            </w:r>
            <w:r>
              <w:rPr>
                <w:noProof/>
                <w:webHidden/>
              </w:rPr>
              <w:t>44</w:t>
            </w:r>
            <w:r>
              <w:rPr>
                <w:noProof/>
                <w:webHidden/>
              </w:rPr>
              <w:fldChar w:fldCharType="end"/>
            </w:r>
          </w:hyperlink>
        </w:p>
        <w:p w14:paraId="309DEB12" w14:textId="6D68B230" w:rsidR="00717723" w:rsidRDefault="00717723">
          <w:pPr>
            <w:pStyle w:val="TOC3"/>
            <w:tabs>
              <w:tab w:val="left" w:pos="1680"/>
              <w:tab w:val="right" w:leader="dot" w:pos="8296"/>
            </w:tabs>
            <w:rPr>
              <w:noProof/>
            </w:rPr>
          </w:pPr>
          <w:hyperlink w:anchor="_Toc46394646" w:history="1">
            <w:r w:rsidRPr="002B01AF">
              <w:rPr>
                <w:rStyle w:val="a4"/>
                <w:noProof/>
              </w:rPr>
              <w:t>4.2.3</w:t>
            </w:r>
            <w:r>
              <w:rPr>
                <w:noProof/>
              </w:rPr>
              <w:tab/>
            </w:r>
            <w:r w:rsidRPr="002B01AF">
              <w:rPr>
                <w:rStyle w:val="a4"/>
                <w:noProof/>
              </w:rPr>
              <w:t>Mac 平台上安装</w:t>
            </w:r>
            <w:r>
              <w:rPr>
                <w:noProof/>
                <w:webHidden/>
              </w:rPr>
              <w:tab/>
            </w:r>
            <w:r>
              <w:rPr>
                <w:noProof/>
                <w:webHidden/>
              </w:rPr>
              <w:fldChar w:fldCharType="begin"/>
            </w:r>
            <w:r>
              <w:rPr>
                <w:noProof/>
                <w:webHidden/>
              </w:rPr>
              <w:instrText xml:space="preserve"> PAGEREF _Toc46394646 \h </w:instrText>
            </w:r>
            <w:r>
              <w:rPr>
                <w:noProof/>
                <w:webHidden/>
              </w:rPr>
            </w:r>
            <w:r>
              <w:rPr>
                <w:noProof/>
                <w:webHidden/>
              </w:rPr>
              <w:fldChar w:fldCharType="separate"/>
            </w:r>
            <w:r>
              <w:rPr>
                <w:noProof/>
                <w:webHidden/>
              </w:rPr>
              <w:t>45</w:t>
            </w:r>
            <w:r>
              <w:rPr>
                <w:noProof/>
                <w:webHidden/>
              </w:rPr>
              <w:fldChar w:fldCharType="end"/>
            </w:r>
          </w:hyperlink>
        </w:p>
        <w:p w14:paraId="354FE862" w14:textId="3C9F0628" w:rsidR="00717723" w:rsidRDefault="00717723">
          <w:pPr>
            <w:pStyle w:val="TOC3"/>
            <w:tabs>
              <w:tab w:val="left" w:pos="1680"/>
              <w:tab w:val="right" w:leader="dot" w:pos="8296"/>
            </w:tabs>
            <w:rPr>
              <w:noProof/>
            </w:rPr>
          </w:pPr>
          <w:hyperlink w:anchor="_Toc46394647" w:history="1">
            <w:r w:rsidRPr="002B01AF">
              <w:rPr>
                <w:rStyle w:val="a4"/>
                <w:noProof/>
              </w:rPr>
              <w:t>4.2.4</w:t>
            </w:r>
            <w:r>
              <w:rPr>
                <w:noProof/>
              </w:rPr>
              <w:tab/>
            </w:r>
            <w:r w:rsidRPr="002B01AF">
              <w:rPr>
                <w:rStyle w:val="a4"/>
                <w:noProof/>
              </w:rPr>
              <w:t>Git 配置</w:t>
            </w:r>
            <w:r>
              <w:rPr>
                <w:noProof/>
                <w:webHidden/>
              </w:rPr>
              <w:tab/>
            </w:r>
            <w:r>
              <w:rPr>
                <w:noProof/>
                <w:webHidden/>
              </w:rPr>
              <w:fldChar w:fldCharType="begin"/>
            </w:r>
            <w:r>
              <w:rPr>
                <w:noProof/>
                <w:webHidden/>
              </w:rPr>
              <w:instrText xml:space="preserve"> PAGEREF _Toc46394647 \h </w:instrText>
            </w:r>
            <w:r>
              <w:rPr>
                <w:noProof/>
                <w:webHidden/>
              </w:rPr>
            </w:r>
            <w:r>
              <w:rPr>
                <w:noProof/>
                <w:webHidden/>
              </w:rPr>
              <w:fldChar w:fldCharType="separate"/>
            </w:r>
            <w:r>
              <w:rPr>
                <w:noProof/>
                <w:webHidden/>
              </w:rPr>
              <w:t>46</w:t>
            </w:r>
            <w:r>
              <w:rPr>
                <w:noProof/>
                <w:webHidden/>
              </w:rPr>
              <w:fldChar w:fldCharType="end"/>
            </w:r>
          </w:hyperlink>
        </w:p>
        <w:p w14:paraId="5592BF15" w14:textId="5C11A255" w:rsidR="00717723" w:rsidRDefault="00717723">
          <w:pPr>
            <w:pStyle w:val="TOC4"/>
            <w:tabs>
              <w:tab w:val="left" w:pos="2520"/>
              <w:tab w:val="right" w:leader="dot" w:pos="8296"/>
            </w:tabs>
            <w:rPr>
              <w:noProof/>
            </w:rPr>
          </w:pPr>
          <w:hyperlink w:anchor="_Toc46394648" w:history="1">
            <w:r w:rsidRPr="002B01AF">
              <w:rPr>
                <w:rStyle w:val="a4"/>
                <w:noProof/>
              </w:rPr>
              <w:t>4.2.4.1</w:t>
            </w:r>
            <w:r>
              <w:rPr>
                <w:noProof/>
              </w:rPr>
              <w:tab/>
            </w:r>
            <w:r w:rsidRPr="002B01AF">
              <w:rPr>
                <w:rStyle w:val="a4"/>
                <w:noProof/>
              </w:rPr>
              <w:t>用户信息</w:t>
            </w:r>
            <w:r>
              <w:rPr>
                <w:noProof/>
                <w:webHidden/>
              </w:rPr>
              <w:tab/>
            </w:r>
            <w:r>
              <w:rPr>
                <w:noProof/>
                <w:webHidden/>
              </w:rPr>
              <w:fldChar w:fldCharType="begin"/>
            </w:r>
            <w:r>
              <w:rPr>
                <w:noProof/>
                <w:webHidden/>
              </w:rPr>
              <w:instrText xml:space="preserve"> PAGEREF _Toc46394648 \h </w:instrText>
            </w:r>
            <w:r>
              <w:rPr>
                <w:noProof/>
                <w:webHidden/>
              </w:rPr>
            </w:r>
            <w:r>
              <w:rPr>
                <w:noProof/>
                <w:webHidden/>
              </w:rPr>
              <w:fldChar w:fldCharType="separate"/>
            </w:r>
            <w:r>
              <w:rPr>
                <w:noProof/>
                <w:webHidden/>
              </w:rPr>
              <w:t>47</w:t>
            </w:r>
            <w:r>
              <w:rPr>
                <w:noProof/>
                <w:webHidden/>
              </w:rPr>
              <w:fldChar w:fldCharType="end"/>
            </w:r>
          </w:hyperlink>
        </w:p>
        <w:p w14:paraId="79B96D67" w14:textId="5C945F32" w:rsidR="00717723" w:rsidRDefault="00717723">
          <w:pPr>
            <w:pStyle w:val="TOC4"/>
            <w:tabs>
              <w:tab w:val="left" w:pos="2520"/>
              <w:tab w:val="right" w:leader="dot" w:pos="8296"/>
            </w:tabs>
            <w:rPr>
              <w:noProof/>
            </w:rPr>
          </w:pPr>
          <w:hyperlink w:anchor="_Toc46394649" w:history="1">
            <w:r w:rsidRPr="002B01AF">
              <w:rPr>
                <w:rStyle w:val="a4"/>
                <w:noProof/>
              </w:rPr>
              <w:t>4.2.4.2</w:t>
            </w:r>
            <w:r>
              <w:rPr>
                <w:noProof/>
              </w:rPr>
              <w:tab/>
            </w:r>
            <w:r w:rsidRPr="002B01AF">
              <w:rPr>
                <w:rStyle w:val="a4"/>
                <w:noProof/>
              </w:rPr>
              <w:t>文本编辑器</w:t>
            </w:r>
            <w:r>
              <w:rPr>
                <w:noProof/>
                <w:webHidden/>
              </w:rPr>
              <w:tab/>
            </w:r>
            <w:r>
              <w:rPr>
                <w:noProof/>
                <w:webHidden/>
              </w:rPr>
              <w:fldChar w:fldCharType="begin"/>
            </w:r>
            <w:r>
              <w:rPr>
                <w:noProof/>
                <w:webHidden/>
              </w:rPr>
              <w:instrText xml:space="preserve"> PAGEREF _Toc46394649 \h </w:instrText>
            </w:r>
            <w:r>
              <w:rPr>
                <w:noProof/>
                <w:webHidden/>
              </w:rPr>
            </w:r>
            <w:r>
              <w:rPr>
                <w:noProof/>
                <w:webHidden/>
              </w:rPr>
              <w:fldChar w:fldCharType="separate"/>
            </w:r>
            <w:r>
              <w:rPr>
                <w:noProof/>
                <w:webHidden/>
              </w:rPr>
              <w:t>47</w:t>
            </w:r>
            <w:r>
              <w:rPr>
                <w:noProof/>
                <w:webHidden/>
              </w:rPr>
              <w:fldChar w:fldCharType="end"/>
            </w:r>
          </w:hyperlink>
        </w:p>
        <w:p w14:paraId="59A71462" w14:textId="3A2AD3C4" w:rsidR="00717723" w:rsidRDefault="00717723">
          <w:pPr>
            <w:pStyle w:val="TOC4"/>
            <w:tabs>
              <w:tab w:val="left" w:pos="2520"/>
              <w:tab w:val="right" w:leader="dot" w:pos="8296"/>
            </w:tabs>
            <w:rPr>
              <w:noProof/>
            </w:rPr>
          </w:pPr>
          <w:hyperlink w:anchor="_Toc46394650" w:history="1">
            <w:r w:rsidRPr="002B01AF">
              <w:rPr>
                <w:rStyle w:val="a4"/>
                <w:noProof/>
              </w:rPr>
              <w:t>4.2.4.3</w:t>
            </w:r>
            <w:r>
              <w:rPr>
                <w:noProof/>
              </w:rPr>
              <w:tab/>
            </w:r>
            <w:r w:rsidRPr="002B01AF">
              <w:rPr>
                <w:rStyle w:val="a4"/>
                <w:noProof/>
              </w:rPr>
              <w:t>差异分析工具</w:t>
            </w:r>
            <w:r>
              <w:rPr>
                <w:noProof/>
                <w:webHidden/>
              </w:rPr>
              <w:tab/>
            </w:r>
            <w:r>
              <w:rPr>
                <w:noProof/>
                <w:webHidden/>
              </w:rPr>
              <w:fldChar w:fldCharType="begin"/>
            </w:r>
            <w:r>
              <w:rPr>
                <w:noProof/>
                <w:webHidden/>
              </w:rPr>
              <w:instrText xml:space="preserve"> PAGEREF _Toc46394650 \h </w:instrText>
            </w:r>
            <w:r>
              <w:rPr>
                <w:noProof/>
                <w:webHidden/>
              </w:rPr>
            </w:r>
            <w:r>
              <w:rPr>
                <w:noProof/>
                <w:webHidden/>
              </w:rPr>
              <w:fldChar w:fldCharType="separate"/>
            </w:r>
            <w:r>
              <w:rPr>
                <w:noProof/>
                <w:webHidden/>
              </w:rPr>
              <w:t>47</w:t>
            </w:r>
            <w:r>
              <w:rPr>
                <w:noProof/>
                <w:webHidden/>
              </w:rPr>
              <w:fldChar w:fldCharType="end"/>
            </w:r>
          </w:hyperlink>
        </w:p>
        <w:p w14:paraId="79C5D920" w14:textId="2BABB13F" w:rsidR="00717723" w:rsidRDefault="00717723">
          <w:pPr>
            <w:pStyle w:val="TOC4"/>
            <w:tabs>
              <w:tab w:val="left" w:pos="2520"/>
              <w:tab w:val="right" w:leader="dot" w:pos="8296"/>
            </w:tabs>
            <w:rPr>
              <w:noProof/>
            </w:rPr>
          </w:pPr>
          <w:hyperlink w:anchor="_Toc46394651" w:history="1">
            <w:r w:rsidRPr="002B01AF">
              <w:rPr>
                <w:rStyle w:val="a4"/>
                <w:noProof/>
              </w:rPr>
              <w:t>4.2.4.4</w:t>
            </w:r>
            <w:r>
              <w:rPr>
                <w:noProof/>
              </w:rPr>
              <w:tab/>
            </w:r>
            <w:r w:rsidRPr="002B01AF">
              <w:rPr>
                <w:rStyle w:val="a4"/>
                <w:noProof/>
              </w:rPr>
              <w:t>查看配置信息</w:t>
            </w:r>
            <w:r>
              <w:rPr>
                <w:noProof/>
                <w:webHidden/>
              </w:rPr>
              <w:tab/>
            </w:r>
            <w:r>
              <w:rPr>
                <w:noProof/>
                <w:webHidden/>
              </w:rPr>
              <w:fldChar w:fldCharType="begin"/>
            </w:r>
            <w:r>
              <w:rPr>
                <w:noProof/>
                <w:webHidden/>
              </w:rPr>
              <w:instrText xml:space="preserve"> PAGEREF _Toc46394651 \h </w:instrText>
            </w:r>
            <w:r>
              <w:rPr>
                <w:noProof/>
                <w:webHidden/>
              </w:rPr>
            </w:r>
            <w:r>
              <w:rPr>
                <w:noProof/>
                <w:webHidden/>
              </w:rPr>
              <w:fldChar w:fldCharType="separate"/>
            </w:r>
            <w:r>
              <w:rPr>
                <w:noProof/>
                <w:webHidden/>
              </w:rPr>
              <w:t>47</w:t>
            </w:r>
            <w:r>
              <w:rPr>
                <w:noProof/>
                <w:webHidden/>
              </w:rPr>
              <w:fldChar w:fldCharType="end"/>
            </w:r>
          </w:hyperlink>
        </w:p>
        <w:p w14:paraId="3627A58C" w14:textId="60C2B57D" w:rsidR="00717723" w:rsidRDefault="00717723">
          <w:pPr>
            <w:pStyle w:val="TOC3"/>
            <w:tabs>
              <w:tab w:val="left" w:pos="1680"/>
              <w:tab w:val="right" w:leader="dot" w:pos="8296"/>
            </w:tabs>
            <w:rPr>
              <w:noProof/>
            </w:rPr>
          </w:pPr>
          <w:hyperlink w:anchor="_Toc46394652" w:history="1">
            <w:r w:rsidRPr="002B01AF">
              <w:rPr>
                <w:rStyle w:val="a4"/>
                <w:noProof/>
              </w:rPr>
              <w:t>4.2.5</w:t>
            </w:r>
            <w:r>
              <w:rPr>
                <w:noProof/>
              </w:rPr>
              <w:tab/>
            </w:r>
            <w:r w:rsidRPr="002B01AF">
              <w:rPr>
                <w:rStyle w:val="a4"/>
                <w:noProof/>
              </w:rPr>
              <w:t>1 篇笔记 写笔记</w:t>
            </w:r>
            <w:r>
              <w:rPr>
                <w:noProof/>
                <w:webHidden/>
              </w:rPr>
              <w:tab/>
            </w:r>
            <w:r>
              <w:rPr>
                <w:noProof/>
                <w:webHidden/>
              </w:rPr>
              <w:fldChar w:fldCharType="begin"/>
            </w:r>
            <w:r>
              <w:rPr>
                <w:noProof/>
                <w:webHidden/>
              </w:rPr>
              <w:instrText xml:space="preserve"> PAGEREF _Toc46394652 \h </w:instrText>
            </w:r>
            <w:r>
              <w:rPr>
                <w:noProof/>
                <w:webHidden/>
              </w:rPr>
            </w:r>
            <w:r>
              <w:rPr>
                <w:noProof/>
                <w:webHidden/>
              </w:rPr>
              <w:fldChar w:fldCharType="separate"/>
            </w:r>
            <w:r>
              <w:rPr>
                <w:noProof/>
                <w:webHidden/>
              </w:rPr>
              <w:t>48</w:t>
            </w:r>
            <w:r>
              <w:rPr>
                <w:noProof/>
                <w:webHidden/>
              </w:rPr>
              <w:fldChar w:fldCharType="end"/>
            </w:r>
          </w:hyperlink>
        </w:p>
        <w:p w14:paraId="2A06CEB1" w14:textId="00D56E9A" w:rsidR="00717723" w:rsidRDefault="00717723">
          <w:pPr>
            <w:pStyle w:val="TOC2"/>
            <w:tabs>
              <w:tab w:val="left" w:pos="1260"/>
              <w:tab w:val="right" w:leader="dot" w:pos="8296"/>
            </w:tabs>
            <w:rPr>
              <w:noProof/>
            </w:rPr>
          </w:pPr>
          <w:hyperlink w:anchor="_Toc46394653" w:history="1">
            <w:r w:rsidRPr="002B01AF">
              <w:rPr>
                <w:rStyle w:val="a4"/>
                <w:noProof/>
              </w:rPr>
              <w:t>4.3</w:t>
            </w:r>
            <w:r>
              <w:rPr>
                <w:noProof/>
              </w:rPr>
              <w:tab/>
            </w:r>
            <w:r w:rsidRPr="002B01AF">
              <w:rPr>
                <w:rStyle w:val="a4"/>
                <w:noProof/>
              </w:rPr>
              <w:t>Git 工作流程</w:t>
            </w:r>
            <w:r>
              <w:rPr>
                <w:noProof/>
                <w:webHidden/>
              </w:rPr>
              <w:tab/>
            </w:r>
            <w:r>
              <w:rPr>
                <w:noProof/>
                <w:webHidden/>
              </w:rPr>
              <w:fldChar w:fldCharType="begin"/>
            </w:r>
            <w:r>
              <w:rPr>
                <w:noProof/>
                <w:webHidden/>
              </w:rPr>
              <w:instrText xml:space="preserve"> PAGEREF _Toc46394653 \h </w:instrText>
            </w:r>
            <w:r>
              <w:rPr>
                <w:noProof/>
                <w:webHidden/>
              </w:rPr>
            </w:r>
            <w:r>
              <w:rPr>
                <w:noProof/>
                <w:webHidden/>
              </w:rPr>
              <w:fldChar w:fldCharType="separate"/>
            </w:r>
            <w:r>
              <w:rPr>
                <w:noProof/>
                <w:webHidden/>
              </w:rPr>
              <w:t>49</w:t>
            </w:r>
            <w:r>
              <w:rPr>
                <w:noProof/>
                <w:webHidden/>
              </w:rPr>
              <w:fldChar w:fldCharType="end"/>
            </w:r>
          </w:hyperlink>
        </w:p>
        <w:p w14:paraId="6234262E" w14:textId="1E03F98A" w:rsidR="00717723" w:rsidRDefault="00717723">
          <w:pPr>
            <w:pStyle w:val="TOC2"/>
            <w:tabs>
              <w:tab w:val="left" w:pos="1260"/>
              <w:tab w:val="right" w:leader="dot" w:pos="8296"/>
            </w:tabs>
            <w:rPr>
              <w:noProof/>
            </w:rPr>
          </w:pPr>
          <w:hyperlink w:anchor="_Toc46394654" w:history="1">
            <w:r w:rsidRPr="002B01AF">
              <w:rPr>
                <w:rStyle w:val="a4"/>
                <w:noProof/>
              </w:rPr>
              <w:t>4.4</w:t>
            </w:r>
            <w:r>
              <w:rPr>
                <w:noProof/>
              </w:rPr>
              <w:tab/>
            </w:r>
            <w:r w:rsidRPr="002B01AF">
              <w:rPr>
                <w:rStyle w:val="a4"/>
                <w:noProof/>
              </w:rPr>
              <w:t>Git 工作区、暂存区和版本库</w:t>
            </w:r>
            <w:r>
              <w:rPr>
                <w:noProof/>
                <w:webHidden/>
              </w:rPr>
              <w:tab/>
            </w:r>
            <w:r>
              <w:rPr>
                <w:noProof/>
                <w:webHidden/>
              </w:rPr>
              <w:fldChar w:fldCharType="begin"/>
            </w:r>
            <w:r>
              <w:rPr>
                <w:noProof/>
                <w:webHidden/>
              </w:rPr>
              <w:instrText xml:space="preserve"> PAGEREF _Toc46394654 \h </w:instrText>
            </w:r>
            <w:r>
              <w:rPr>
                <w:noProof/>
                <w:webHidden/>
              </w:rPr>
            </w:r>
            <w:r>
              <w:rPr>
                <w:noProof/>
                <w:webHidden/>
              </w:rPr>
              <w:fldChar w:fldCharType="separate"/>
            </w:r>
            <w:r>
              <w:rPr>
                <w:noProof/>
                <w:webHidden/>
              </w:rPr>
              <w:t>51</w:t>
            </w:r>
            <w:r>
              <w:rPr>
                <w:noProof/>
                <w:webHidden/>
              </w:rPr>
              <w:fldChar w:fldCharType="end"/>
            </w:r>
          </w:hyperlink>
        </w:p>
        <w:p w14:paraId="05A9904D" w14:textId="646D315B" w:rsidR="00717723" w:rsidRDefault="00717723">
          <w:pPr>
            <w:pStyle w:val="TOC2"/>
            <w:tabs>
              <w:tab w:val="left" w:pos="1260"/>
              <w:tab w:val="right" w:leader="dot" w:pos="8296"/>
            </w:tabs>
            <w:rPr>
              <w:noProof/>
            </w:rPr>
          </w:pPr>
          <w:hyperlink w:anchor="_Toc46394655" w:history="1">
            <w:r w:rsidRPr="002B01AF">
              <w:rPr>
                <w:rStyle w:val="a4"/>
                <w:noProof/>
              </w:rPr>
              <w:t>4.5</w:t>
            </w:r>
            <w:r>
              <w:rPr>
                <w:noProof/>
              </w:rPr>
              <w:tab/>
            </w:r>
            <w:r w:rsidRPr="002B01AF">
              <w:rPr>
                <w:rStyle w:val="a4"/>
                <w:noProof/>
              </w:rPr>
              <w:t>基本概念</w:t>
            </w:r>
            <w:r>
              <w:rPr>
                <w:noProof/>
                <w:webHidden/>
              </w:rPr>
              <w:tab/>
            </w:r>
            <w:r>
              <w:rPr>
                <w:noProof/>
                <w:webHidden/>
              </w:rPr>
              <w:fldChar w:fldCharType="begin"/>
            </w:r>
            <w:r>
              <w:rPr>
                <w:noProof/>
                <w:webHidden/>
              </w:rPr>
              <w:instrText xml:space="preserve"> PAGEREF _Toc46394655 \h </w:instrText>
            </w:r>
            <w:r>
              <w:rPr>
                <w:noProof/>
                <w:webHidden/>
              </w:rPr>
            </w:r>
            <w:r>
              <w:rPr>
                <w:noProof/>
                <w:webHidden/>
              </w:rPr>
              <w:fldChar w:fldCharType="separate"/>
            </w:r>
            <w:r>
              <w:rPr>
                <w:noProof/>
                <w:webHidden/>
              </w:rPr>
              <w:t>51</w:t>
            </w:r>
            <w:r>
              <w:rPr>
                <w:noProof/>
                <w:webHidden/>
              </w:rPr>
              <w:fldChar w:fldCharType="end"/>
            </w:r>
          </w:hyperlink>
        </w:p>
        <w:p w14:paraId="5511886D" w14:textId="666566CC" w:rsidR="00717723" w:rsidRDefault="00717723">
          <w:pPr>
            <w:pStyle w:val="TOC2"/>
            <w:tabs>
              <w:tab w:val="left" w:pos="1260"/>
              <w:tab w:val="right" w:leader="dot" w:pos="8296"/>
            </w:tabs>
            <w:rPr>
              <w:noProof/>
            </w:rPr>
          </w:pPr>
          <w:hyperlink w:anchor="_Toc46394656" w:history="1">
            <w:r w:rsidRPr="002B01AF">
              <w:rPr>
                <w:rStyle w:val="a4"/>
                <w:noProof/>
              </w:rPr>
              <w:t>4.6</w:t>
            </w:r>
            <w:r>
              <w:rPr>
                <w:noProof/>
              </w:rPr>
              <w:tab/>
            </w:r>
            <w:r w:rsidRPr="002B01AF">
              <w:rPr>
                <w:rStyle w:val="a4"/>
                <w:noProof/>
              </w:rPr>
              <w:t>Git 创建仓库</w:t>
            </w:r>
            <w:r>
              <w:rPr>
                <w:noProof/>
                <w:webHidden/>
              </w:rPr>
              <w:tab/>
            </w:r>
            <w:r>
              <w:rPr>
                <w:noProof/>
                <w:webHidden/>
              </w:rPr>
              <w:fldChar w:fldCharType="begin"/>
            </w:r>
            <w:r>
              <w:rPr>
                <w:noProof/>
                <w:webHidden/>
              </w:rPr>
              <w:instrText xml:space="preserve"> PAGEREF _Toc46394656 \h </w:instrText>
            </w:r>
            <w:r>
              <w:rPr>
                <w:noProof/>
                <w:webHidden/>
              </w:rPr>
            </w:r>
            <w:r>
              <w:rPr>
                <w:noProof/>
                <w:webHidden/>
              </w:rPr>
              <w:fldChar w:fldCharType="separate"/>
            </w:r>
            <w:r>
              <w:rPr>
                <w:noProof/>
                <w:webHidden/>
              </w:rPr>
              <w:t>52</w:t>
            </w:r>
            <w:r>
              <w:rPr>
                <w:noProof/>
                <w:webHidden/>
              </w:rPr>
              <w:fldChar w:fldCharType="end"/>
            </w:r>
          </w:hyperlink>
        </w:p>
        <w:p w14:paraId="1CABAF1E" w14:textId="030D6F3B" w:rsidR="00717723" w:rsidRDefault="00717723">
          <w:pPr>
            <w:pStyle w:val="TOC2"/>
            <w:tabs>
              <w:tab w:val="left" w:pos="1260"/>
              <w:tab w:val="right" w:leader="dot" w:pos="8296"/>
            </w:tabs>
            <w:rPr>
              <w:noProof/>
            </w:rPr>
          </w:pPr>
          <w:hyperlink w:anchor="_Toc46394657" w:history="1">
            <w:r w:rsidRPr="002B01AF">
              <w:rPr>
                <w:rStyle w:val="a4"/>
                <w:noProof/>
              </w:rPr>
              <w:t>4.7</w:t>
            </w:r>
            <w:r>
              <w:rPr>
                <w:noProof/>
              </w:rPr>
              <w:tab/>
            </w:r>
            <w:r w:rsidRPr="002B01AF">
              <w:rPr>
                <w:rStyle w:val="a4"/>
                <w:noProof/>
              </w:rPr>
              <w:t>git init</w:t>
            </w:r>
            <w:r>
              <w:rPr>
                <w:noProof/>
                <w:webHidden/>
              </w:rPr>
              <w:tab/>
            </w:r>
            <w:r>
              <w:rPr>
                <w:noProof/>
                <w:webHidden/>
              </w:rPr>
              <w:fldChar w:fldCharType="begin"/>
            </w:r>
            <w:r>
              <w:rPr>
                <w:noProof/>
                <w:webHidden/>
              </w:rPr>
              <w:instrText xml:space="preserve"> PAGEREF _Toc46394657 \h </w:instrText>
            </w:r>
            <w:r>
              <w:rPr>
                <w:noProof/>
                <w:webHidden/>
              </w:rPr>
            </w:r>
            <w:r>
              <w:rPr>
                <w:noProof/>
                <w:webHidden/>
              </w:rPr>
              <w:fldChar w:fldCharType="separate"/>
            </w:r>
            <w:r>
              <w:rPr>
                <w:noProof/>
                <w:webHidden/>
              </w:rPr>
              <w:t>52</w:t>
            </w:r>
            <w:r>
              <w:rPr>
                <w:noProof/>
                <w:webHidden/>
              </w:rPr>
              <w:fldChar w:fldCharType="end"/>
            </w:r>
          </w:hyperlink>
        </w:p>
        <w:p w14:paraId="0169CC7F" w14:textId="23491CEE" w:rsidR="00717723" w:rsidRDefault="00717723">
          <w:pPr>
            <w:pStyle w:val="TOC3"/>
            <w:tabs>
              <w:tab w:val="left" w:pos="1680"/>
              <w:tab w:val="right" w:leader="dot" w:pos="8296"/>
            </w:tabs>
            <w:rPr>
              <w:noProof/>
            </w:rPr>
          </w:pPr>
          <w:hyperlink w:anchor="_Toc46394658" w:history="1">
            <w:r w:rsidRPr="002B01AF">
              <w:rPr>
                <w:rStyle w:val="a4"/>
                <w:noProof/>
              </w:rPr>
              <w:t>4.7.1</w:t>
            </w:r>
            <w:r>
              <w:rPr>
                <w:noProof/>
              </w:rPr>
              <w:tab/>
            </w:r>
            <w:r w:rsidRPr="002B01AF">
              <w:rPr>
                <w:rStyle w:val="a4"/>
                <w:noProof/>
              </w:rPr>
              <w:t>使用方法</w:t>
            </w:r>
            <w:r>
              <w:rPr>
                <w:noProof/>
                <w:webHidden/>
              </w:rPr>
              <w:tab/>
            </w:r>
            <w:r>
              <w:rPr>
                <w:noProof/>
                <w:webHidden/>
              </w:rPr>
              <w:fldChar w:fldCharType="begin"/>
            </w:r>
            <w:r>
              <w:rPr>
                <w:noProof/>
                <w:webHidden/>
              </w:rPr>
              <w:instrText xml:space="preserve"> PAGEREF _Toc46394658 \h </w:instrText>
            </w:r>
            <w:r>
              <w:rPr>
                <w:noProof/>
                <w:webHidden/>
              </w:rPr>
            </w:r>
            <w:r>
              <w:rPr>
                <w:noProof/>
                <w:webHidden/>
              </w:rPr>
              <w:fldChar w:fldCharType="separate"/>
            </w:r>
            <w:r>
              <w:rPr>
                <w:noProof/>
                <w:webHidden/>
              </w:rPr>
              <w:t>53</w:t>
            </w:r>
            <w:r>
              <w:rPr>
                <w:noProof/>
                <w:webHidden/>
              </w:rPr>
              <w:fldChar w:fldCharType="end"/>
            </w:r>
          </w:hyperlink>
        </w:p>
        <w:p w14:paraId="52D6D943" w14:textId="783ED121" w:rsidR="00717723" w:rsidRDefault="00717723">
          <w:pPr>
            <w:pStyle w:val="TOC2"/>
            <w:tabs>
              <w:tab w:val="left" w:pos="1260"/>
              <w:tab w:val="right" w:leader="dot" w:pos="8296"/>
            </w:tabs>
            <w:rPr>
              <w:noProof/>
            </w:rPr>
          </w:pPr>
          <w:hyperlink w:anchor="_Toc46394659" w:history="1">
            <w:r w:rsidRPr="002B01AF">
              <w:rPr>
                <w:rStyle w:val="a4"/>
                <w:noProof/>
              </w:rPr>
              <w:t>4.8</w:t>
            </w:r>
            <w:r>
              <w:rPr>
                <w:noProof/>
              </w:rPr>
              <w:tab/>
            </w:r>
            <w:r w:rsidRPr="002B01AF">
              <w:rPr>
                <w:rStyle w:val="a4"/>
                <w:noProof/>
              </w:rPr>
              <w:t>git clone</w:t>
            </w:r>
            <w:r>
              <w:rPr>
                <w:noProof/>
                <w:webHidden/>
              </w:rPr>
              <w:tab/>
            </w:r>
            <w:r>
              <w:rPr>
                <w:noProof/>
                <w:webHidden/>
              </w:rPr>
              <w:fldChar w:fldCharType="begin"/>
            </w:r>
            <w:r>
              <w:rPr>
                <w:noProof/>
                <w:webHidden/>
              </w:rPr>
              <w:instrText xml:space="preserve"> PAGEREF _Toc46394659 \h </w:instrText>
            </w:r>
            <w:r>
              <w:rPr>
                <w:noProof/>
                <w:webHidden/>
              </w:rPr>
            </w:r>
            <w:r>
              <w:rPr>
                <w:noProof/>
                <w:webHidden/>
              </w:rPr>
              <w:fldChar w:fldCharType="separate"/>
            </w:r>
            <w:r>
              <w:rPr>
                <w:noProof/>
                <w:webHidden/>
              </w:rPr>
              <w:t>53</w:t>
            </w:r>
            <w:r>
              <w:rPr>
                <w:noProof/>
                <w:webHidden/>
              </w:rPr>
              <w:fldChar w:fldCharType="end"/>
            </w:r>
          </w:hyperlink>
        </w:p>
        <w:p w14:paraId="1759B0DE" w14:textId="7A72BAD4" w:rsidR="00717723" w:rsidRDefault="00717723">
          <w:pPr>
            <w:pStyle w:val="TOC2"/>
            <w:tabs>
              <w:tab w:val="left" w:pos="1260"/>
              <w:tab w:val="right" w:leader="dot" w:pos="8296"/>
            </w:tabs>
            <w:rPr>
              <w:noProof/>
            </w:rPr>
          </w:pPr>
          <w:hyperlink w:anchor="_Toc46394660" w:history="1">
            <w:r w:rsidRPr="002B01AF">
              <w:rPr>
                <w:rStyle w:val="a4"/>
                <w:noProof/>
              </w:rPr>
              <w:t>4.9</w:t>
            </w:r>
            <w:r>
              <w:rPr>
                <w:noProof/>
              </w:rPr>
              <w:tab/>
            </w:r>
            <w:r w:rsidRPr="002B01AF">
              <w:rPr>
                <w:rStyle w:val="a4"/>
                <w:noProof/>
              </w:rPr>
              <w:t>2 篇笔记 写笔记</w:t>
            </w:r>
            <w:r>
              <w:rPr>
                <w:noProof/>
                <w:webHidden/>
              </w:rPr>
              <w:tab/>
            </w:r>
            <w:r>
              <w:rPr>
                <w:noProof/>
                <w:webHidden/>
              </w:rPr>
              <w:fldChar w:fldCharType="begin"/>
            </w:r>
            <w:r>
              <w:rPr>
                <w:noProof/>
                <w:webHidden/>
              </w:rPr>
              <w:instrText xml:space="preserve"> PAGEREF _Toc46394660 \h </w:instrText>
            </w:r>
            <w:r>
              <w:rPr>
                <w:noProof/>
                <w:webHidden/>
              </w:rPr>
            </w:r>
            <w:r>
              <w:rPr>
                <w:noProof/>
                <w:webHidden/>
              </w:rPr>
              <w:fldChar w:fldCharType="separate"/>
            </w:r>
            <w:r>
              <w:rPr>
                <w:noProof/>
                <w:webHidden/>
              </w:rPr>
              <w:t>54</w:t>
            </w:r>
            <w:r>
              <w:rPr>
                <w:noProof/>
                <w:webHidden/>
              </w:rPr>
              <w:fldChar w:fldCharType="end"/>
            </w:r>
          </w:hyperlink>
        </w:p>
        <w:p w14:paraId="66E2E533" w14:textId="4F30774C" w:rsidR="00717723" w:rsidRDefault="00717723">
          <w:pPr>
            <w:pStyle w:val="TOC2"/>
            <w:tabs>
              <w:tab w:val="left" w:pos="1260"/>
              <w:tab w:val="right" w:leader="dot" w:pos="8296"/>
            </w:tabs>
            <w:rPr>
              <w:noProof/>
            </w:rPr>
          </w:pPr>
          <w:hyperlink w:anchor="_Toc46394661" w:history="1">
            <w:r w:rsidRPr="002B01AF">
              <w:rPr>
                <w:rStyle w:val="a4"/>
                <w:noProof/>
              </w:rPr>
              <w:t>4.10</w:t>
            </w:r>
            <w:r>
              <w:rPr>
                <w:noProof/>
              </w:rPr>
              <w:tab/>
            </w:r>
            <w:r w:rsidRPr="002B01AF">
              <w:rPr>
                <w:rStyle w:val="a4"/>
                <w:noProof/>
              </w:rPr>
              <w:t>Git 基本操作</w:t>
            </w:r>
            <w:r>
              <w:rPr>
                <w:noProof/>
                <w:webHidden/>
              </w:rPr>
              <w:tab/>
            </w:r>
            <w:r>
              <w:rPr>
                <w:noProof/>
                <w:webHidden/>
              </w:rPr>
              <w:fldChar w:fldCharType="begin"/>
            </w:r>
            <w:r>
              <w:rPr>
                <w:noProof/>
                <w:webHidden/>
              </w:rPr>
              <w:instrText xml:space="preserve"> PAGEREF _Toc46394661 \h </w:instrText>
            </w:r>
            <w:r>
              <w:rPr>
                <w:noProof/>
                <w:webHidden/>
              </w:rPr>
            </w:r>
            <w:r>
              <w:rPr>
                <w:noProof/>
                <w:webHidden/>
              </w:rPr>
              <w:fldChar w:fldCharType="separate"/>
            </w:r>
            <w:r>
              <w:rPr>
                <w:noProof/>
                <w:webHidden/>
              </w:rPr>
              <w:t>55</w:t>
            </w:r>
            <w:r>
              <w:rPr>
                <w:noProof/>
                <w:webHidden/>
              </w:rPr>
              <w:fldChar w:fldCharType="end"/>
            </w:r>
          </w:hyperlink>
        </w:p>
        <w:p w14:paraId="297FCA58" w14:textId="172C83A4" w:rsidR="00717723" w:rsidRDefault="00717723">
          <w:pPr>
            <w:pStyle w:val="TOC2"/>
            <w:tabs>
              <w:tab w:val="left" w:pos="1260"/>
              <w:tab w:val="right" w:leader="dot" w:pos="8296"/>
            </w:tabs>
            <w:rPr>
              <w:noProof/>
            </w:rPr>
          </w:pPr>
          <w:hyperlink w:anchor="_Toc46394662" w:history="1">
            <w:r w:rsidRPr="002B01AF">
              <w:rPr>
                <w:rStyle w:val="a4"/>
                <w:noProof/>
              </w:rPr>
              <w:t>4.11</w:t>
            </w:r>
            <w:r>
              <w:rPr>
                <w:noProof/>
              </w:rPr>
              <w:tab/>
            </w:r>
            <w:r w:rsidRPr="002B01AF">
              <w:rPr>
                <w:rStyle w:val="a4"/>
                <w:noProof/>
              </w:rPr>
              <w:t>获取与创建项目命令</w:t>
            </w:r>
            <w:r>
              <w:rPr>
                <w:noProof/>
                <w:webHidden/>
              </w:rPr>
              <w:tab/>
            </w:r>
            <w:r>
              <w:rPr>
                <w:noProof/>
                <w:webHidden/>
              </w:rPr>
              <w:fldChar w:fldCharType="begin"/>
            </w:r>
            <w:r>
              <w:rPr>
                <w:noProof/>
                <w:webHidden/>
              </w:rPr>
              <w:instrText xml:space="preserve"> PAGEREF _Toc46394662 \h </w:instrText>
            </w:r>
            <w:r>
              <w:rPr>
                <w:noProof/>
                <w:webHidden/>
              </w:rPr>
            </w:r>
            <w:r>
              <w:rPr>
                <w:noProof/>
                <w:webHidden/>
              </w:rPr>
              <w:fldChar w:fldCharType="separate"/>
            </w:r>
            <w:r>
              <w:rPr>
                <w:noProof/>
                <w:webHidden/>
              </w:rPr>
              <w:t>55</w:t>
            </w:r>
            <w:r>
              <w:rPr>
                <w:noProof/>
                <w:webHidden/>
              </w:rPr>
              <w:fldChar w:fldCharType="end"/>
            </w:r>
          </w:hyperlink>
        </w:p>
        <w:p w14:paraId="26824C44" w14:textId="6379F117" w:rsidR="00717723" w:rsidRDefault="00717723">
          <w:pPr>
            <w:pStyle w:val="TOC3"/>
            <w:tabs>
              <w:tab w:val="left" w:pos="1680"/>
              <w:tab w:val="right" w:leader="dot" w:pos="8296"/>
            </w:tabs>
            <w:rPr>
              <w:noProof/>
            </w:rPr>
          </w:pPr>
          <w:hyperlink w:anchor="_Toc46394663" w:history="1">
            <w:r w:rsidRPr="002B01AF">
              <w:rPr>
                <w:rStyle w:val="a4"/>
                <w:noProof/>
              </w:rPr>
              <w:t>4.11.1</w:t>
            </w:r>
            <w:r>
              <w:rPr>
                <w:noProof/>
              </w:rPr>
              <w:tab/>
            </w:r>
            <w:r w:rsidRPr="002B01AF">
              <w:rPr>
                <w:rStyle w:val="a4"/>
                <w:noProof/>
              </w:rPr>
              <w:t>git init</w:t>
            </w:r>
            <w:r>
              <w:rPr>
                <w:noProof/>
                <w:webHidden/>
              </w:rPr>
              <w:tab/>
            </w:r>
            <w:r>
              <w:rPr>
                <w:noProof/>
                <w:webHidden/>
              </w:rPr>
              <w:fldChar w:fldCharType="begin"/>
            </w:r>
            <w:r>
              <w:rPr>
                <w:noProof/>
                <w:webHidden/>
              </w:rPr>
              <w:instrText xml:space="preserve"> PAGEREF _Toc46394663 \h </w:instrText>
            </w:r>
            <w:r>
              <w:rPr>
                <w:noProof/>
                <w:webHidden/>
              </w:rPr>
            </w:r>
            <w:r>
              <w:rPr>
                <w:noProof/>
                <w:webHidden/>
              </w:rPr>
              <w:fldChar w:fldCharType="separate"/>
            </w:r>
            <w:r>
              <w:rPr>
                <w:noProof/>
                <w:webHidden/>
              </w:rPr>
              <w:t>55</w:t>
            </w:r>
            <w:r>
              <w:rPr>
                <w:noProof/>
                <w:webHidden/>
              </w:rPr>
              <w:fldChar w:fldCharType="end"/>
            </w:r>
          </w:hyperlink>
        </w:p>
        <w:p w14:paraId="6FB48C51" w14:textId="5965A27F" w:rsidR="00717723" w:rsidRDefault="00717723">
          <w:pPr>
            <w:pStyle w:val="TOC3"/>
            <w:tabs>
              <w:tab w:val="left" w:pos="1680"/>
              <w:tab w:val="right" w:leader="dot" w:pos="8296"/>
            </w:tabs>
            <w:rPr>
              <w:noProof/>
            </w:rPr>
          </w:pPr>
          <w:hyperlink w:anchor="_Toc46394664" w:history="1">
            <w:r w:rsidRPr="002B01AF">
              <w:rPr>
                <w:rStyle w:val="a4"/>
                <w:noProof/>
              </w:rPr>
              <w:t>4.11.2</w:t>
            </w:r>
            <w:r>
              <w:rPr>
                <w:noProof/>
              </w:rPr>
              <w:tab/>
            </w:r>
            <w:r w:rsidRPr="002B01AF">
              <w:rPr>
                <w:rStyle w:val="a4"/>
                <w:noProof/>
              </w:rPr>
              <w:t>git clone</w:t>
            </w:r>
            <w:r>
              <w:rPr>
                <w:noProof/>
                <w:webHidden/>
              </w:rPr>
              <w:tab/>
            </w:r>
            <w:r>
              <w:rPr>
                <w:noProof/>
                <w:webHidden/>
              </w:rPr>
              <w:fldChar w:fldCharType="begin"/>
            </w:r>
            <w:r>
              <w:rPr>
                <w:noProof/>
                <w:webHidden/>
              </w:rPr>
              <w:instrText xml:space="preserve"> PAGEREF _Toc46394664 \h </w:instrText>
            </w:r>
            <w:r>
              <w:rPr>
                <w:noProof/>
                <w:webHidden/>
              </w:rPr>
            </w:r>
            <w:r>
              <w:rPr>
                <w:noProof/>
                <w:webHidden/>
              </w:rPr>
              <w:fldChar w:fldCharType="separate"/>
            </w:r>
            <w:r>
              <w:rPr>
                <w:noProof/>
                <w:webHidden/>
              </w:rPr>
              <w:t>55</w:t>
            </w:r>
            <w:r>
              <w:rPr>
                <w:noProof/>
                <w:webHidden/>
              </w:rPr>
              <w:fldChar w:fldCharType="end"/>
            </w:r>
          </w:hyperlink>
        </w:p>
        <w:p w14:paraId="7C77E16E" w14:textId="23A48142" w:rsidR="00717723" w:rsidRDefault="00717723">
          <w:pPr>
            <w:pStyle w:val="TOC2"/>
            <w:tabs>
              <w:tab w:val="left" w:pos="1260"/>
              <w:tab w:val="right" w:leader="dot" w:pos="8296"/>
            </w:tabs>
            <w:rPr>
              <w:noProof/>
            </w:rPr>
          </w:pPr>
          <w:hyperlink w:anchor="_Toc46394665" w:history="1">
            <w:r w:rsidRPr="002B01AF">
              <w:rPr>
                <w:rStyle w:val="a4"/>
                <w:noProof/>
              </w:rPr>
              <w:t>4.12</w:t>
            </w:r>
            <w:r>
              <w:rPr>
                <w:noProof/>
              </w:rPr>
              <w:tab/>
            </w:r>
            <w:r w:rsidRPr="002B01AF">
              <w:rPr>
                <w:rStyle w:val="a4"/>
                <w:noProof/>
              </w:rPr>
              <w:t>基本快照</w:t>
            </w:r>
            <w:r>
              <w:rPr>
                <w:noProof/>
                <w:webHidden/>
              </w:rPr>
              <w:tab/>
            </w:r>
            <w:r>
              <w:rPr>
                <w:noProof/>
                <w:webHidden/>
              </w:rPr>
              <w:fldChar w:fldCharType="begin"/>
            </w:r>
            <w:r>
              <w:rPr>
                <w:noProof/>
                <w:webHidden/>
              </w:rPr>
              <w:instrText xml:space="preserve"> PAGEREF _Toc46394665 \h </w:instrText>
            </w:r>
            <w:r>
              <w:rPr>
                <w:noProof/>
                <w:webHidden/>
              </w:rPr>
            </w:r>
            <w:r>
              <w:rPr>
                <w:noProof/>
                <w:webHidden/>
              </w:rPr>
              <w:fldChar w:fldCharType="separate"/>
            </w:r>
            <w:r>
              <w:rPr>
                <w:noProof/>
                <w:webHidden/>
              </w:rPr>
              <w:t>56</w:t>
            </w:r>
            <w:r>
              <w:rPr>
                <w:noProof/>
                <w:webHidden/>
              </w:rPr>
              <w:fldChar w:fldCharType="end"/>
            </w:r>
          </w:hyperlink>
        </w:p>
        <w:p w14:paraId="1E102948" w14:textId="3EF970E6" w:rsidR="00717723" w:rsidRDefault="00717723">
          <w:pPr>
            <w:pStyle w:val="TOC3"/>
            <w:tabs>
              <w:tab w:val="left" w:pos="1680"/>
              <w:tab w:val="right" w:leader="dot" w:pos="8296"/>
            </w:tabs>
            <w:rPr>
              <w:noProof/>
            </w:rPr>
          </w:pPr>
          <w:hyperlink w:anchor="_Toc46394666" w:history="1">
            <w:r w:rsidRPr="002B01AF">
              <w:rPr>
                <w:rStyle w:val="a4"/>
                <w:noProof/>
              </w:rPr>
              <w:t>4.12.1</w:t>
            </w:r>
            <w:r>
              <w:rPr>
                <w:noProof/>
              </w:rPr>
              <w:tab/>
            </w:r>
            <w:r w:rsidRPr="002B01AF">
              <w:rPr>
                <w:rStyle w:val="a4"/>
                <w:noProof/>
              </w:rPr>
              <w:t>git add</w:t>
            </w:r>
            <w:r>
              <w:rPr>
                <w:noProof/>
                <w:webHidden/>
              </w:rPr>
              <w:tab/>
            </w:r>
            <w:r>
              <w:rPr>
                <w:noProof/>
                <w:webHidden/>
              </w:rPr>
              <w:fldChar w:fldCharType="begin"/>
            </w:r>
            <w:r>
              <w:rPr>
                <w:noProof/>
                <w:webHidden/>
              </w:rPr>
              <w:instrText xml:space="preserve"> PAGEREF _Toc46394666 \h </w:instrText>
            </w:r>
            <w:r>
              <w:rPr>
                <w:noProof/>
                <w:webHidden/>
              </w:rPr>
            </w:r>
            <w:r>
              <w:rPr>
                <w:noProof/>
                <w:webHidden/>
              </w:rPr>
              <w:fldChar w:fldCharType="separate"/>
            </w:r>
            <w:r>
              <w:rPr>
                <w:noProof/>
                <w:webHidden/>
              </w:rPr>
              <w:t>56</w:t>
            </w:r>
            <w:r>
              <w:rPr>
                <w:noProof/>
                <w:webHidden/>
              </w:rPr>
              <w:fldChar w:fldCharType="end"/>
            </w:r>
          </w:hyperlink>
        </w:p>
        <w:p w14:paraId="6D0C6D6B" w14:textId="7BBA690E" w:rsidR="00717723" w:rsidRDefault="00717723">
          <w:pPr>
            <w:pStyle w:val="TOC3"/>
            <w:tabs>
              <w:tab w:val="left" w:pos="1680"/>
              <w:tab w:val="right" w:leader="dot" w:pos="8296"/>
            </w:tabs>
            <w:rPr>
              <w:noProof/>
            </w:rPr>
          </w:pPr>
          <w:hyperlink w:anchor="_Toc46394667" w:history="1">
            <w:r w:rsidRPr="002B01AF">
              <w:rPr>
                <w:rStyle w:val="a4"/>
                <w:noProof/>
              </w:rPr>
              <w:t>4.12.2</w:t>
            </w:r>
            <w:r>
              <w:rPr>
                <w:noProof/>
              </w:rPr>
              <w:tab/>
            </w:r>
            <w:r w:rsidRPr="002B01AF">
              <w:rPr>
                <w:rStyle w:val="a4"/>
                <w:noProof/>
              </w:rPr>
              <w:t>git status</w:t>
            </w:r>
            <w:r>
              <w:rPr>
                <w:noProof/>
                <w:webHidden/>
              </w:rPr>
              <w:tab/>
            </w:r>
            <w:r>
              <w:rPr>
                <w:noProof/>
                <w:webHidden/>
              </w:rPr>
              <w:fldChar w:fldCharType="begin"/>
            </w:r>
            <w:r>
              <w:rPr>
                <w:noProof/>
                <w:webHidden/>
              </w:rPr>
              <w:instrText xml:space="preserve"> PAGEREF _Toc46394667 \h </w:instrText>
            </w:r>
            <w:r>
              <w:rPr>
                <w:noProof/>
                <w:webHidden/>
              </w:rPr>
            </w:r>
            <w:r>
              <w:rPr>
                <w:noProof/>
                <w:webHidden/>
              </w:rPr>
              <w:fldChar w:fldCharType="separate"/>
            </w:r>
            <w:r>
              <w:rPr>
                <w:noProof/>
                <w:webHidden/>
              </w:rPr>
              <w:t>58</w:t>
            </w:r>
            <w:r>
              <w:rPr>
                <w:noProof/>
                <w:webHidden/>
              </w:rPr>
              <w:fldChar w:fldCharType="end"/>
            </w:r>
          </w:hyperlink>
        </w:p>
        <w:p w14:paraId="10CE9FE7" w14:textId="0D98DA42" w:rsidR="00717723" w:rsidRDefault="00717723">
          <w:pPr>
            <w:pStyle w:val="TOC3"/>
            <w:tabs>
              <w:tab w:val="left" w:pos="1680"/>
              <w:tab w:val="right" w:leader="dot" w:pos="8296"/>
            </w:tabs>
            <w:rPr>
              <w:noProof/>
            </w:rPr>
          </w:pPr>
          <w:hyperlink w:anchor="_Toc46394668" w:history="1">
            <w:r w:rsidRPr="002B01AF">
              <w:rPr>
                <w:rStyle w:val="a4"/>
                <w:noProof/>
              </w:rPr>
              <w:t>4.12.3</w:t>
            </w:r>
            <w:r>
              <w:rPr>
                <w:noProof/>
              </w:rPr>
              <w:tab/>
            </w:r>
            <w:r w:rsidRPr="002B01AF">
              <w:rPr>
                <w:rStyle w:val="a4"/>
                <w:noProof/>
              </w:rPr>
              <w:t>git diff</w:t>
            </w:r>
            <w:r>
              <w:rPr>
                <w:noProof/>
                <w:webHidden/>
              </w:rPr>
              <w:tab/>
            </w:r>
            <w:r>
              <w:rPr>
                <w:noProof/>
                <w:webHidden/>
              </w:rPr>
              <w:fldChar w:fldCharType="begin"/>
            </w:r>
            <w:r>
              <w:rPr>
                <w:noProof/>
                <w:webHidden/>
              </w:rPr>
              <w:instrText xml:space="preserve"> PAGEREF _Toc46394668 \h </w:instrText>
            </w:r>
            <w:r>
              <w:rPr>
                <w:noProof/>
                <w:webHidden/>
              </w:rPr>
            </w:r>
            <w:r>
              <w:rPr>
                <w:noProof/>
                <w:webHidden/>
              </w:rPr>
              <w:fldChar w:fldCharType="separate"/>
            </w:r>
            <w:r>
              <w:rPr>
                <w:noProof/>
                <w:webHidden/>
              </w:rPr>
              <w:t>58</w:t>
            </w:r>
            <w:r>
              <w:rPr>
                <w:noProof/>
                <w:webHidden/>
              </w:rPr>
              <w:fldChar w:fldCharType="end"/>
            </w:r>
          </w:hyperlink>
        </w:p>
        <w:p w14:paraId="61D92879" w14:textId="3A413F11" w:rsidR="00717723" w:rsidRDefault="00717723">
          <w:pPr>
            <w:pStyle w:val="TOC3"/>
            <w:tabs>
              <w:tab w:val="left" w:pos="1680"/>
              <w:tab w:val="right" w:leader="dot" w:pos="8296"/>
            </w:tabs>
            <w:rPr>
              <w:noProof/>
            </w:rPr>
          </w:pPr>
          <w:hyperlink w:anchor="_Toc46394669" w:history="1">
            <w:r w:rsidRPr="002B01AF">
              <w:rPr>
                <w:rStyle w:val="a4"/>
                <w:noProof/>
              </w:rPr>
              <w:t>4.12.4</w:t>
            </w:r>
            <w:r>
              <w:rPr>
                <w:noProof/>
              </w:rPr>
              <w:tab/>
            </w:r>
            <w:r w:rsidRPr="002B01AF">
              <w:rPr>
                <w:rStyle w:val="a4"/>
                <w:noProof/>
              </w:rPr>
              <w:t>git commit</w:t>
            </w:r>
            <w:r>
              <w:rPr>
                <w:noProof/>
                <w:webHidden/>
              </w:rPr>
              <w:tab/>
            </w:r>
            <w:r>
              <w:rPr>
                <w:noProof/>
                <w:webHidden/>
              </w:rPr>
              <w:fldChar w:fldCharType="begin"/>
            </w:r>
            <w:r>
              <w:rPr>
                <w:noProof/>
                <w:webHidden/>
              </w:rPr>
              <w:instrText xml:space="preserve"> PAGEREF _Toc46394669 \h </w:instrText>
            </w:r>
            <w:r>
              <w:rPr>
                <w:noProof/>
                <w:webHidden/>
              </w:rPr>
            </w:r>
            <w:r>
              <w:rPr>
                <w:noProof/>
                <w:webHidden/>
              </w:rPr>
              <w:fldChar w:fldCharType="separate"/>
            </w:r>
            <w:r>
              <w:rPr>
                <w:noProof/>
                <w:webHidden/>
              </w:rPr>
              <w:t>59</w:t>
            </w:r>
            <w:r>
              <w:rPr>
                <w:noProof/>
                <w:webHidden/>
              </w:rPr>
              <w:fldChar w:fldCharType="end"/>
            </w:r>
          </w:hyperlink>
        </w:p>
        <w:p w14:paraId="62F295B4" w14:textId="7926FD6A" w:rsidR="00717723" w:rsidRDefault="00717723">
          <w:pPr>
            <w:pStyle w:val="TOC3"/>
            <w:tabs>
              <w:tab w:val="left" w:pos="1680"/>
              <w:tab w:val="right" w:leader="dot" w:pos="8296"/>
            </w:tabs>
            <w:rPr>
              <w:noProof/>
            </w:rPr>
          </w:pPr>
          <w:hyperlink w:anchor="_Toc46394670" w:history="1">
            <w:r w:rsidRPr="002B01AF">
              <w:rPr>
                <w:rStyle w:val="a4"/>
                <w:noProof/>
              </w:rPr>
              <w:t>4.12.5</w:t>
            </w:r>
            <w:r>
              <w:rPr>
                <w:noProof/>
              </w:rPr>
              <w:tab/>
            </w:r>
            <w:r w:rsidRPr="002B01AF">
              <w:rPr>
                <w:rStyle w:val="a4"/>
                <w:noProof/>
              </w:rPr>
              <w:t>git reset HEAD</w:t>
            </w:r>
            <w:r>
              <w:rPr>
                <w:noProof/>
                <w:webHidden/>
              </w:rPr>
              <w:tab/>
            </w:r>
            <w:r>
              <w:rPr>
                <w:noProof/>
                <w:webHidden/>
              </w:rPr>
              <w:fldChar w:fldCharType="begin"/>
            </w:r>
            <w:r>
              <w:rPr>
                <w:noProof/>
                <w:webHidden/>
              </w:rPr>
              <w:instrText xml:space="preserve"> PAGEREF _Toc46394670 \h </w:instrText>
            </w:r>
            <w:r>
              <w:rPr>
                <w:noProof/>
                <w:webHidden/>
              </w:rPr>
            </w:r>
            <w:r>
              <w:rPr>
                <w:noProof/>
                <w:webHidden/>
              </w:rPr>
              <w:fldChar w:fldCharType="separate"/>
            </w:r>
            <w:r>
              <w:rPr>
                <w:noProof/>
                <w:webHidden/>
              </w:rPr>
              <w:t>61</w:t>
            </w:r>
            <w:r>
              <w:rPr>
                <w:noProof/>
                <w:webHidden/>
              </w:rPr>
              <w:fldChar w:fldCharType="end"/>
            </w:r>
          </w:hyperlink>
        </w:p>
        <w:p w14:paraId="0F65FBE0" w14:textId="2C06A9DE" w:rsidR="00717723" w:rsidRDefault="00717723">
          <w:pPr>
            <w:pStyle w:val="TOC3"/>
            <w:tabs>
              <w:tab w:val="left" w:pos="1680"/>
              <w:tab w:val="right" w:leader="dot" w:pos="8296"/>
            </w:tabs>
            <w:rPr>
              <w:noProof/>
            </w:rPr>
          </w:pPr>
          <w:hyperlink w:anchor="_Toc46394671" w:history="1">
            <w:r w:rsidRPr="002B01AF">
              <w:rPr>
                <w:rStyle w:val="a4"/>
                <w:noProof/>
              </w:rPr>
              <w:t>4.12.6</w:t>
            </w:r>
            <w:r>
              <w:rPr>
                <w:noProof/>
              </w:rPr>
              <w:tab/>
            </w:r>
            <w:r w:rsidRPr="002B01AF">
              <w:rPr>
                <w:rStyle w:val="a4"/>
                <w:noProof/>
              </w:rPr>
              <w:t>git rm</w:t>
            </w:r>
            <w:r>
              <w:rPr>
                <w:noProof/>
                <w:webHidden/>
              </w:rPr>
              <w:tab/>
            </w:r>
            <w:r>
              <w:rPr>
                <w:noProof/>
                <w:webHidden/>
              </w:rPr>
              <w:fldChar w:fldCharType="begin"/>
            </w:r>
            <w:r>
              <w:rPr>
                <w:noProof/>
                <w:webHidden/>
              </w:rPr>
              <w:instrText xml:space="preserve"> PAGEREF _Toc46394671 \h </w:instrText>
            </w:r>
            <w:r>
              <w:rPr>
                <w:noProof/>
                <w:webHidden/>
              </w:rPr>
            </w:r>
            <w:r>
              <w:rPr>
                <w:noProof/>
                <w:webHidden/>
              </w:rPr>
              <w:fldChar w:fldCharType="separate"/>
            </w:r>
            <w:r>
              <w:rPr>
                <w:noProof/>
                <w:webHidden/>
              </w:rPr>
              <w:t>62</w:t>
            </w:r>
            <w:r>
              <w:rPr>
                <w:noProof/>
                <w:webHidden/>
              </w:rPr>
              <w:fldChar w:fldCharType="end"/>
            </w:r>
          </w:hyperlink>
        </w:p>
        <w:p w14:paraId="567C7FEA" w14:textId="721E6867" w:rsidR="00717723" w:rsidRDefault="00717723">
          <w:pPr>
            <w:pStyle w:val="TOC3"/>
            <w:tabs>
              <w:tab w:val="left" w:pos="1680"/>
              <w:tab w:val="right" w:leader="dot" w:pos="8296"/>
            </w:tabs>
            <w:rPr>
              <w:noProof/>
            </w:rPr>
          </w:pPr>
          <w:hyperlink w:anchor="_Toc46394672" w:history="1">
            <w:r w:rsidRPr="002B01AF">
              <w:rPr>
                <w:rStyle w:val="a4"/>
                <w:noProof/>
              </w:rPr>
              <w:t>4.12.7</w:t>
            </w:r>
            <w:r>
              <w:rPr>
                <w:noProof/>
              </w:rPr>
              <w:tab/>
            </w:r>
            <w:r w:rsidRPr="002B01AF">
              <w:rPr>
                <w:rStyle w:val="a4"/>
                <w:noProof/>
              </w:rPr>
              <w:t>git mv</w:t>
            </w:r>
            <w:r>
              <w:rPr>
                <w:noProof/>
                <w:webHidden/>
              </w:rPr>
              <w:tab/>
            </w:r>
            <w:r>
              <w:rPr>
                <w:noProof/>
                <w:webHidden/>
              </w:rPr>
              <w:fldChar w:fldCharType="begin"/>
            </w:r>
            <w:r>
              <w:rPr>
                <w:noProof/>
                <w:webHidden/>
              </w:rPr>
              <w:instrText xml:space="preserve"> PAGEREF _Toc46394672 \h </w:instrText>
            </w:r>
            <w:r>
              <w:rPr>
                <w:noProof/>
                <w:webHidden/>
              </w:rPr>
            </w:r>
            <w:r>
              <w:rPr>
                <w:noProof/>
                <w:webHidden/>
              </w:rPr>
              <w:fldChar w:fldCharType="separate"/>
            </w:r>
            <w:r>
              <w:rPr>
                <w:noProof/>
                <w:webHidden/>
              </w:rPr>
              <w:t>63</w:t>
            </w:r>
            <w:r>
              <w:rPr>
                <w:noProof/>
                <w:webHidden/>
              </w:rPr>
              <w:fldChar w:fldCharType="end"/>
            </w:r>
          </w:hyperlink>
        </w:p>
        <w:p w14:paraId="01440F0D" w14:textId="7EF48691" w:rsidR="00717723" w:rsidRDefault="00717723">
          <w:pPr>
            <w:pStyle w:val="TOC2"/>
            <w:tabs>
              <w:tab w:val="left" w:pos="1260"/>
              <w:tab w:val="right" w:leader="dot" w:pos="8296"/>
            </w:tabs>
            <w:rPr>
              <w:noProof/>
            </w:rPr>
          </w:pPr>
          <w:hyperlink w:anchor="_Toc46394673" w:history="1">
            <w:r w:rsidRPr="002B01AF">
              <w:rPr>
                <w:rStyle w:val="a4"/>
                <w:noProof/>
              </w:rPr>
              <w:t>4.13</w:t>
            </w:r>
            <w:r>
              <w:rPr>
                <w:noProof/>
              </w:rPr>
              <w:tab/>
            </w:r>
            <w:r w:rsidRPr="002B01AF">
              <w:rPr>
                <w:rStyle w:val="a4"/>
                <w:noProof/>
              </w:rPr>
              <w:t>3 篇笔记 写笔记</w:t>
            </w:r>
            <w:r>
              <w:rPr>
                <w:noProof/>
                <w:webHidden/>
              </w:rPr>
              <w:tab/>
            </w:r>
            <w:r>
              <w:rPr>
                <w:noProof/>
                <w:webHidden/>
              </w:rPr>
              <w:fldChar w:fldCharType="begin"/>
            </w:r>
            <w:r>
              <w:rPr>
                <w:noProof/>
                <w:webHidden/>
              </w:rPr>
              <w:instrText xml:space="preserve"> PAGEREF _Toc46394673 \h </w:instrText>
            </w:r>
            <w:r>
              <w:rPr>
                <w:noProof/>
                <w:webHidden/>
              </w:rPr>
            </w:r>
            <w:r>
              <w:rPr>
                <w:noProof/>
                <w:webHidden/>
              </w:rPr>
              <w:fldChar w:fldCharType="separate"/>
            </w:r>
            <w:r>
              <w:rPr>
                <w:noProof/>
                <w:webHidden/>
              </w:rPr>
              <w:t>63</w:t>
            </w:r>
            <w:r>
              <w:rPr>
                <w:noProof/>
                <w:webHidden/>
              </w:rPr>
              <w:fldChar w:fldCharType="end"/>
            </w:r>
          </w:hyperlink>
        </w:p>
        <w:p w14:paraId="2B020D70" w14:textId="56B22ECA" w:rsidR="00717723" w:rsidRDefault="00717723">
          <w:pPr>
            <w:pStyle w:val="TOC2"/>
            <w:tabs>
              <w:tab w:val="left" w:pos="1260"/>
              <w:tab w:val="right" w:leader="dot" w:pos="8296"/>
            </w:tabs>
            <w:rPr>
              <w:noProof/>
            </w:rPr>
          </w:pPr>
          <w:hyperlink w:anchor="_Toc46394674" w:history="1">
            <w:r w:rsidRPr="002B01AF">
              <w:rPr>
                <w:rStyle w:val="a4"/>
                <w:noProof/>
              </w:rPr>
              <w:t>4.14</w:t>
            </w:r>
            <w:r>
              <w:rPr>
                <w:noProof/>
              </w:rPr>
              <w:tab/>
            </w:r>
            <w:r w:rsidRPr="002B01AF">
              <w:rPr>
                <w:rStyle w:val="a4"/>
                <w:noProof/>
              </w:rPr>
              <w:t>Git 分支管理</w:t>
            </w:r>
            <w:r>
              <w:rPr>
                <w:noProof/>
                <w:webHidden/>
              </w:rPr>
              <w:tab/>
            </w:r>
            <w:r>
              <w:rPr>
                <w:noProof/>
                <w:webHidden/>
              </w:rPr>
              <w:fldChar w:fldCharType="begin"/>
            </w:r>
            <w:r>
              <w:rPr>
                <w:noProof/>
                <w:webHidden/>
              </w:rPr>
              <w:instrText xml:space="preserve"> PAGEREF _Toc46394674 \h </w:instrText>
            </w:r>
            <w:r>
              <w:rPr>
                <w:noProof/>
                <w:webHidden/>
              </w:rPr>
            </w:r>
            <w:r>
              <w:rPr>
                <w:noProof/>
                <w:webHidden/>
              </w:rPr>
              <w:fldChar w:fldCharType="separate"/>
            </w:r>
            <w:r>
              <w:rPr>
                <w:noProof/>
                <w:webHidden/>
              </w:rPr>
              <w:t>66</w:t>
            </w:r>
            <w:r>
              <w:rPr>
                <w:noProof/>
                <w:webHidden/>
              </w:rPr>
              <w:fldChar w:fldCharType="end"/>
            </w:r>
          </w:hyperlink>
        </w:p>
        <w:p w14:paraId="08CA3F82" w14:textId="6CB56130" w:rsidR="00717723" w:rsidRDefault="00717723">
          <w:pPr>
            <w:pStyle w:val="TOC2"/>
            <w:tabs>
              <w:tab w:val="left" w:pos="1260"/>
              <w:tab w:val="right" w:leader="dot" w:pos="8296"/>
            </w:tabs>
            <w:rPr>
              <w:noProof/>
            </w:rPr>
          </w:pPr>
          <w:hyperlink w:anchor="_Toc46394675" w:history="1">
            <w:r w:rsidRPr="002B01AF">
              <w:rPr>
                <w:rStyle w:val="a4"/>
                <w:noProof/>
              </w:rPr>
              <w:t>4.15</w:t>
            </w:r>
            <w:r>
              <w:rPr>
                <w:noProof/>
              </w:rPr>
              <w:tab/>
            </w:r>
            <w:r w:rsidRPr="002B01AF">
              <w:rPr>
                <w:rStyle w:val="a4"/>
                <w:noProof/>
              </w:rPr>
              <w:t>Git 分支管理</w:t>
            </w:r>
            <w:r>
              <w:rPr>
                <w:noProof/>
                <w:webHidden/>
              </w:rPr>
              <w:tab/>
            </w:r>
            <w:r>
              <w:rPr>
                <w:noProof/>
                <w:webHidden/>
              </w:rPr>
              <w:fldChar w:fldCharType="begin"/>
            </w:r>
            <w:r>
              <w:rPr>
                <w:noProof/>
                <w:webHidden/>
              </w:rPr>
              <w:instrText xml:space="preserve"> PAGEREF _Toc46394675 \h </w:instrText>
            </w:r>
            <w:r>
              <w:rPr>
                <w:noProof/>
                <w:webHidden/>
              </w:rPr>
            </w:r>
            <w:r>
              <w:rPr>
                <w:noProof/>
                <w:webHidden/>
              </w:rPr>
              <w:fldChar w:fldCharType="separate"/>
            </w:r>
            <w:r>
              <w:rPr>
                <w:noProof/>
                <w:webHidden/>
              </w:rPr>
              <w:t>67</w:t>
            </w:r>
            <w:r>
              <w:rPr>
                <w:noProof/>
                <w:webHidden/>
              </w:rPr>
              <w:fldChar w:fldCharType="end"/>
            </w:r>
          </w:hyperlink>
        </w:p>
        <w:p w14:paraId="51F31795" w14:textId="620035C8" w:rsidR="00717723" w:rsidRDefault="00717723">
          <w:pPr>
            <w:pStyle w:val="TOC3"/>
            <w:tabs>
              <w:tab w:val="left" w:pos="1680"/>
              <w:tab w:val="right" w:leader="dot" w:pos="8296"/>
            </w:tabs>
            <w:rPr>
              <w:noProof/>
            </w:rPr>
          </w:pPr>
          <w:hyperlink w:anchor="_Toc46394676" w:history="1">
            <w:r w:rsidRPr="002B01AF">
              <w:rPr>
                <w:rStyle w:val="a4"/>
                <w:noProof/>
              </w:rPr>
              <w:t>4.15.1</w:t>
            </w:r>
            <w:r>
              <w:rPr>
                <w:noProof/>
              </w:rPr>
              <w:tab/>
            </w:r>
            <w:r w:rsidRPr="002B01AF">
              <w:rPr>
                <w:rStyle w:val="a4"/>
                <w:noProof/>
              </w:rPr>
              <w:t>列出分支</w:t>
            </w:r>
            <w:r>
              <w:rPr>
                <w:noProof/>
                <w:webHidden/>
              </w:rPr>
              <w:tab/>
            </w:r>
            <w:r>
              <w:rPr>
                <w:noProof/>
                <w:webHidden/>
              </w:rPr>
              <w:fldChar w:fldCharType="begin"/>
            </w:r>
            <w:r>
              <w:rPr>
                <w:noProof/>
                <w:webHidden/>
              </w:rPr>
              <w:instrText xml:space="preserve"> PAGEREF _Toc46394676 \h </w:instrText>
            </w:r>
            <w:r>
              <w:rPr>
                <w:noProof/>
                <w:webHidden/>
              </w:rPr>
            </w:r>
            <w:r>
              <w:rPr>
                <w:noProof/>
                <w:webHidden/>
              </w:rPr>
              <w:fldChar w:fldCharType="separate"/>
            </w:r>
            <w:r>
              <w:rPr>
                <w:noProof/>
                <w:webHidden/>
              </w:rPr>
              <w:t>67</w:t>
            </w:r>
            <w:r>
              <w:rPr>
                <w:noProof/>
                <w:webHidden/>
              </w:rPr>
              <w:fldChar w:fldCharType="end"/>
            </w:r>
          </w:hyperlink>
        </w:p>
        <w:p w14:paraId="75DC9DE8" w14:textId="02E02689" w:rsidR="00717723" w:rsidRDefault="00717723">
          <w:pPr>
            <w:pStyle w:val="TOC3"/>
            <w:tabs>
              <w:tab w:val="left" w:pos="1680"/>
              <w:tab w:val="right" w:leader="dot" w:pos="8296"/>
            </w:tabs>
            <w:rPr>
              <w:noProof/>
            </w:rPr>
          </w:pPr>
          <w:hyperlink w:anchor="_Toc46394677" w:history="1">
            <w:r w:rsidRPr="002B01AF">
              <w:rPr>
                <w:rStyle w:val="a4"/>
                <w:noProof/>
              </w:rPr>
              <w:t>4.15.2</w:t>
            </w:r>
            <w:r>
              <w:rPr>
                <w:noProof/>
              </w:rPr>
              <w:tab/>
            </w:r>
            <w:r w:rsidRPr="002B01AF">
              <w:rPr>
                <w:rStyle w:val="a4"/>
                <w:noProof/>
              </w:rPr>
              <w:t>删除分支</w:t>
            </w:r>
            <w:r>
              <w:rPr>
                <w:noProof/>
                <w:webHidden/>
              </w:rPr>
              <w:tab/>
            </w:r>
            <w:r>
              <w:rPr>
                <w:noProof/>
                <w:webHidden/>
              </w:rPr>
              <w:fldChar w:fldCharType="begin"/>
            </w:r>
            <w:r>
              <w:rPr>
                <w:noProof/>
                <w:webHidden/>
              </w:rPr>
              <w:instrText xml:space="preserve"> PAGEREF _Toc46394677 \h </w:instrText>
            </w:r>
            <w:r>
              <w:rPr>
                <w:noProof/>
                <w:webHidden/>
              </w:rPr>
            </w:r>
            <w:r>
              <w:rPr>
                <w:noProof/>
                <w:webHidden/>
              </w:rPr>
              <w:fldChar w:fldCharType="separate"/>
            </w:r>
            <w:r>
              <w:rPr>
                <w:noProof/>
                <w:webHidden/>
              </w:rPr>
              <w:t>69</w:t>
            </w:r>
            <w:r>
              <w:rPr>
                <w:noProof/>
                <w:webHidden/>
              </w:rPr>
              <w:fldChar w:fldCharType="end"/>
            </w:r>
          </w:hyperlink>
        </w:p>
        <w:p w14:paraId="2BA2CFA8" w14:textId="63F32116" w:rsidR="00717723" w:rsidRDefault="00717723">
          <w:pPr>
            <w:pStyle w:val="TOC3"/>
            <w:tabs>
              <w:tab w:val="left" w:pos="1680"/>
              <w:tab w:val="right" w:leader="dot" w:pos="8296"/>
            </w:tabs>
            <w:rPr>
              <w:noProof/>
            </w:rPr>
          </w:pPr>
          <w:hyperlink w:anchor="_Toc46394678" w:history="1">
            <w:r w:rsidRPr="002B01AF">
              <w:rPr>
                <w:rStyle w:val="a4"/>
                <w:noProof/>
              </w:rPr>
              <w:t>4.15.3</w:t>
            </w:r>
            <w:r>
              <w:rPr>
                <w:noProof/>
              </w:rPr>
              <w:tab/>
            </w:r>
            <w:r w:rsidRPr="002B01AF">
              <w:rPr>
                <w:rStyle w:val="a4"/>
                <w:noProof/>
              </w:rPr>
              <w:t>分支合并</w:t>
            </w:r>
            <w:r>
              <w:rPr>
                <w:noProof/>
                <w:webHidden/>
              </w:rPr>
              <w:tab/>
            </w:r>
            <w:r>
              <w:rPr>
                <w:noProof/>
                <w:webHidden/>
              </w:rPr>
              <w:fldChar w:fldCharType="begin"/>
            </w:r>
            <w:r>
              <w:rPr>
                <w:noProof/>
                <w:webHidden/>
              </w:rPr>
              <w:instrText xml:space="preserve"> PAGEREF _Toc46394678 \h </w:instrText>
            </w:r>
            <w:r>
              <w:rPr>
                <w:noProof/>
                <w:webHidden/>
              </w:rPr>
            </w:r>
            <w:r>
              <w:rPr>
                <w:noProof/>
                <w:webHidden/>
              </w:rPr>
              <w:fldChar w:fldCharType="separate"/>
            </w:r>
            <w:r>
              <w:rPr>
                <w:noProof/>
                <w:webHidden/>
              </w:rPr>
              <w:t>70</w:t>
            </w:r>
            <w:r>
              <w:rPr>
                <w:noProof/>
                <w:webHidden/>
              </w:rPr>
              <w:fldChar w:fldCharType="end"/>
            </w:r>
          </w:hyperlink>
        </w:p>
        <w:p w14:paraId="20053BF8" w14:textId="12828BE2" w:rsidR="00717723" w:rsidRDefault="00717723">
          <w:pPr>
            <w:pStyle w:val="TOC3"/>
            <w:tabs>
              <w:tab w:val="left" w:pos="1680"/>
              <w:tab w:val="right" w:leader="dot" w:pos="8296"/>
            </w:tabs>
            <w:rPr>
              <w:noProof/>
            </w:rPr>
          </w:pPr>
          <w:hyperlink w:anchor="_Toc46394679" w:history="1">
            <w:r w:rsidRPr="002B01AF">
              <w:rPr>
                <w:rStyle w:val="a4"/>
                <w:noProof/>
              </w:rPr>
              <w:t>4.15.4</w:t>
            </w:r>
            <w:r>
              <w:rPr>
                <w:noProof/>
              </w:rPr>
              <w:tab/>
            </w:r>
            <w:r w:rsidRPr="002B01AF">
              <w:rPr>
                <w:rStyle w:val="a4"/>
                <w:noProof/>
              </w:rPr>
              <w:t>合并冲突</w:t>
            </w:r>
            <w:r>
              <w:rPr>
                <w:noProof/>
                <w:webHidden/>
              </w:rPr>
              <w:tab/>
            </w:r>
            <w:r>
              <w:rPr>
                <w:noProof/>
                <w:webHidden/>
              </w:rPr>
              <w:fldChar w:fldCharType="begin"/>
            </w:r>
            <w:r>
              <w:rPr>
                <w:noProof/>
                <w:webHidden/>
              </w:rPr>
              <w:instrText xml:space="preserve"> PAGEREF _Toc46394679 \h </w:instrText>
            </w:r>
            <w:r>
              <w:rPr>
                <w:noProof/>
                <w:webHidden/>
              </w:rPr>
            </w:r>
            <w:r>
              <w:rPr>
                <w:noProof/>
                <w:webHidden/>
              </w:rPr>
              <w:fldChar w:fldCharType="separate"/>
            </w:r>
            <w:r>
              <w:rPr>
                <w:noProof/>
                <w:webHidden/>
              </w:rPr>
              <w:t>70</w:t>
            </w:r>
            <w:r>
              <w:rPr>
                <w:noProof/>
                <w:webHidden/>
              </w:rPr>
              <w:fldChar w:fldCharType="end"/>
            </w:r>
          </w:hyperlink>
        </w:p>
        <w:p w14:paraId="03DA6E11" w14:textId="39049AF0" w:rsidR="00717723" w:rsidRDefault="00717723">
          <w:pPr>
            <w:pStyle w:val="TOC2"/>
            <w:tabs>
              <w:tab w:val="left" w:pos="1260"/>
              <w:tab w:val="right" w:leader="dot" w:pos="8296"/>
            </w:tabs>
            <w:rPr>
              <w:noProof/>
            </w:rPr>
          </w:pPr>
          <w:hyperlink w:anchor="_Toc46394680" w:history="1">
            <w:r w:rsidRPr="002B01AF">
              <w:rPr>
                <w:rStyle w:val="a4"/>
                <w:noProof/>
              </w:rPr>
              <w:t>4.16</w:t>
            </w:r>
            <w:r>
              <w:rPr>
                <w:noProof/>
              </w:rPr>
              <w:tab/>
            </w:r>
            <w:r w:rsidRPr="002B01AF">
              <w:rPr>
                <w:rStyle w:val="a4"/>
                <w:noProof/>
              </w:rPr>
              <w:t>Git 查看提交历史</w:t>
            </w:r>
            <w:r>
              <w:rPr>
                <w:noProof/>
                <w:webHidden/>
              </w:rPr>
              <w:tab/>
            </w:r>
            <w:r>
              <w:rPr>
                <w:noProof/>
                <w:webHidden/>
              </w:rPr>
              <w:fldChar w:fldCharType="begin"/>
            </w:r>
            <w:r>
              <w:rPr>
                <w:noProof/>
                <w:webHidden/>
              </w:rPr>
              <w:instrText xml:space="preserve"> PAGEREF _Toc46394680 \h </w:instrText>
            </w:r>
            <w:r>
              <w:rPr>
                <w:noProof/>
                <w:webHidden/>
              </w:rPr>
            </w:r>
            <w:r>
              <w:rPr>
                <w:noProof/>
                <w:webHidden/>
              </w:rPr>
              <w:fldChar w:fldCharType="separate"/>
            </w:r>
            <w:r>
              <w:rPr>
                <w:noProof/>
                <w:webHidden/>
              </w:rPr>
              <w:t>73</w:t>
            </w:r>
            <w:r>
              <w:rPr>
                <w:noProof/>
                <w:webHidden/>
              </w:rPr>
              <w:fldChar w:fldCharType="end"/>
            </w:r>
          </w:hyperlink>
        </w:p>
        <w:p w14:paraId="6DBD34E6" w14:textId="382A9112" w:rsidR="00717723" w:rsidRDefault="00717723">
          <w:pPr>
            <w:pStyle w:val="TOC2"/>
            <w:tabs>
              <w:tab w:val="left" w:pos="1260"/>
              <w:tab w:val="right" w:leader="dot" w:pos="8296"/>
            </w:tabs>
            <w:rPr>
              <w:noProof/>
            </w:rPr>
          </w:pPr>
          <w:hyperlink w:anchor="_Toc46394681" w:history="1">
            <w:r w:rsidRPr="002B01AF">
              <w:rPr>
                <w:rStyle w:val="a4"/>
                <w:noProof/>
              </w:rPr>
              <w:t>4.17</w:t>
            </w:r>
            <w:r>
              <w:rPr>
                <w:noProof/>
              </w:rPr>
              <w:tab/>
            </w:r>
            <w:r w:rsidRPr="002B01AF">
              <w:rPr>
                <w:rStyle w:val="a4"/>
                <w:noProof/>
              </w:rPr>
              <w:t>Git 标签</w:t>
            </w:r>
            <w:r>
              <w:rPr>
                <w:noProof/>
                <w:webHidden/>
              </w:rPr>
              <w:tab/>
            </w:r>
            <w:r>
              <w:rPr>
                <w:noProof/>
                <w:webHidden/>
              </w:rPr>
              <w:fldChar w:fldCharType="begin"/>
            </w:r>
            <w:r>
              <w:rPr>
                <w:noProof/>
                <w:webHidden/>
              </w:rPr>
              <w:instrText xml:space="preserve"> PAGEREF _Toc46394681 \h </w:instrText>
            </w:r>
            <w:r>
              <w:rPr>
                <w:noProof/>
                <w:webHidden/>
              </w:rPr>
            </w:r>
            <w:r>
              <w:rPr>
                <w:noProof/>
                <w:webHidden/>
              </w:rPr>
              <w:fldChar w:fldCharType="separate"/>
            </w:r>
            <w:r>
              <w:rPr>
                <w:noProof/>
                <w:webHidden/>
              </w:rPr>
              <w:t>75</w:t>
            </w:r>
            <w:r>
              <w:rPr>
                <w:noProof/>
                <w:webHidden/>
              </w:rPr>
              <w:fldChar w:fldCharType="end"/>
            </w:r>
          </w:hyperlink>
        </w:p>
        <w:p w14:paraId="0EA35AA3" w14:textId="1EE9A491" w:rsidR="00717723" w:rsidRDefault="00717723">
          <w:pPr>
            <w:pStyle w:val="TOC2"/>
            <w:tabs>
              <w:tab w:val="left" w:pos="1260"/>
              <w:tab w:val="right" w:leader="dot" w:pos="8296"/>
            </w:tabs>
            <w:rPr>
              <w:noProof/>
            </w:rPr>
          </w:pPr>
          <w:hyperlink w:anchor="_Toc46394682" w:history="1">
            <w:r w:rsidRPr="002B01AF">
              <w:rPr>
                <w:rStyle w:val="a4"/>
                <w:noProof/>
              </w:rPr>
              <w:t>4.18</w:t>
            </w:r>
            <w:r>
              <w:rPr>
                <w:noProof/>
              </w:rPr>
              <w:tab/>
            </w:r>
            <w:r w:rsidRPr="002B01AF">
              <w:rPr>
                <w:rStyle w:val="a4"/>
                <w:noProof/>
              </w:rPr>
              <w:t>1 篇笔记 写笔记</w:t>
            </w:r>
            <w:r>
              <w:rPr>
                <w:noProof/>
                <w:webHidden/>
              </w:rPr>
              <w:tab/>
            </w:r>
            <w:r>
              <w:rPr>
                <w:noProof/>
                <w:webHidden/>
              </w:rPr>
              <w:fldChar w:fldCharType="begin"/>
            </w:r>
            <w:r>
              <w:rPr>
                <w:noProof/>
                <w:webHidden/>
              </w:rPr>
              <w:instrText xml:space="preserve"> PAGEREF _Toc46394682 \h </w:instrText>
            </w:r>
            <w:r>
              <w:rPr>
                <w:noProof/>
                <w:webHidden/>
              </w:rPr>
            </w:r>
            <w:r>
              <w:rPr>
                <w:noProof/>
                <w:webHidden/>
              </w:rPr>
              <w:fldChar w:fldCharType="separate"/>
            </w:r>
            <w:r>
              <w:rPr>
                <w:noProof/>
                <w:webHidden/>
              </w:rPr>
              <w:t>77</w:t>
            </w:r>
            <w:r>
              <w:rPr>
                <w:noProof/>
                <w:webHidden/>
              </w:rPr>
              <w:fldChar w:fldCharType="end"/>
            </w:r>
          </w:hyperlink>
        </w:p>
        <w:p w14:paraId="2BD8D517" w14:textId="4DC05857" w:rsidR="00717723" w:rsidRDefault="00717723">
          <w:pPr>
            <w:pStyle w:val="TOC2"/>
            <w:tabs>
              <w:tab w:val="left" w:pos="1260"/>
              <w:tab w:val="right" w:leader="dot" w:pos="8296"/>
            </w:tabs>
            <w:rPr>
              <w:noProof/>
            </w:rPr>
          </w:pPr>
          <w:hyperlink w:anchor="_Toc46394683" w:history="1">
            <w:r w:rsidRPr="002B01AF">
              <w:rPr>
                <w:rStyle w:val="a4"/>
                <w:noProof/>
              </w:rPr>
              <w:t>4.19</w:t>
            </w:r>
            <w:r>
              <w:rPr>
                <w:noProof/>
              </w:rPr>
              <w:tab/>
            </w:r>
            <w:r w:rsidRPr="002B01AF">
              <w:rPr>
                <w:rStyle w:val="a4"/>
                <w:noProof/>
              </w:rPr>
              <w:t>新建标签</w:t>
            </w:r>
            <w:r>
              <w:rPr>
                <w:noProof/>
                <w:webHidden/>
              </w:rPr>
              <w:tab/>
            </w:r>
            <w:r>
              <w:rPr>
                <w:noProof/>
                <w:webHidden/>
              </w:rPr>
              <w:fldChar w:fldCharType="begin"/>
            </w:r>
            <w:r>
              <w:rPr>
                <w:noProof/>
                <w:webHidden/>
              </w:rPr>
              <w:instrText xml:space="preserve"> PAGEREF _Toc46394683 \h </w:instrText>
            </w:r>
            <w:r>
              <w:rPr>
                <w:noProof/>
                <w:webHidden/>
              </w:rPr>
            </w:r>
            <w:r>
              <w:rPr>
                <w:noProof/>
                <w:webHidden/>
              </w:rPr>
              <w:fldChar w:fldCharType="separate"/>
            </w:r>
            <w:r>
              <w:rPr>
                <w:noProof/>
                <w:webHidden/>
              </w:rPr>
              <w:t>78</w:t>
            </w:r>
            <w:r>
              <w:rPr>
                <w:noProof/>
                <w:webHidden/>
              </w:rPr>
              <w:fldChar w:fldCharType="end"/>
            </w:r>
          </w:hyperlink>
        </w:p>
        <w:p w14:paraId="38739DD6" w14:textId="7B5B47DE" w:rsidR="00717723" w:rsidRDefault="00717723">
          <w:pPr>
            <w:pStyle w:val="TOC3"/>
            <w:tabs>
              <w:tab w:val="left" w:pos="1680"/>
              <w:tab w:val="right" w:leader="dot" w:pos="8296"/>
            </w:tabs>
            <w:rPr>
              <w:noProof/>
            </w:rPr>
          </w:pPr>
          <w:hyperlink w:anchor="_Toc46394684" w:history="1">
            <w:r w:rsidRPr="002B01AF">
              <w:rPr>
                <w:rStyle w:val="a4"/>
                <w:noProof/>
              </w:rPr>
              <w:t>4.19.1</w:t>
            </w:r>
            <w:r>
              <w:rPr>
                <w:noProof/>
              </w:rPr>
              <w:tab/>
            </w:r>
            <w:r w:rsidRPr="002B01AF">
              <w:rPr>
                <w:rStyle w:val="a4"/>
                <w:noProof/>
              </w:rPr>
              <w:t>2 创建标签</w:t>
            </w:r>
            <w:r>
              <w:rPr>
                <w:noProof/>
                <w:webHidden/>
              </w:rPr>
              <w:tab/>
            </w:r>
            <w:r>
              <w:rPr>
                <w:noProof/>
                <w:webHidden/>
              </w:rPr>
              <w:fldChar w:fldCharType="begin"/>
            </w:r>
            <w:r>
              <w:rPr>
                <w:noProof/>
                <w:webHidden/>
              </w:rPr>
              <w:instrText xml:space="preserve"> PAGEREF _Toc46394684 \h </w:instrText>
            </w:r>
            <w:r>
              <w:rPr>
                <w:noProof/>
                <w:webHidden/>
              </w:rPr>
            </w:r>
            <w:r>
              <w:rPr>
                <w:noProof/>
                <w:webHidden/>
              </w:rPr>
              <w:fldChar w:fldCharType="separate"/>
            </w:r>
            <w:r>
              <w:rPr>
                <w:noProof/>
                <w:webHidden/>
              </w:rPr>
              <w:t>78</w:t>
            </w:r>
            <w:r>
              <w:rPr>
                <w:noProof/>
                <w:webHidden/>
              </w:rPr>
              <w:fldChar w:fldCharType="end"/>
            </w:r>
          </w:hyperlink>
        </w:p>
        <w:p w14:paraId="467AE359" w14:textId="7C478E5F" w:rsidR="00717723" w:rsidRDefault="00717723">
          <w:pPr>
            <w:pStyle w:val="TOC3"/>
            <w:tabs>
              <w:tab w:val="left" w:pos="1680"/>
              <w:tab w:val="right" w:leader="dot" w:pos="8296"/>
            </w:tabs>
            <w:rPr>
              <w:noProof/>
            </w:rPr>
          </w:pPr>
          <w:hyperlink w:anchor="_Toc46394685" w:history="1">
            <w:r w:rsidRPr="002B01AF">
              <w:rPr>
                <w:rStyle w:val="a4"/>
                <w:noProof/>
              </w:rPr>
              <w:t>4.19.2</w:t>
            </w:r>
            <w:r>
              <w:rPr>
                <w:noProof/>
              </w:rPr>
              <w:tab/>
            </w:r>
            <w:r w:rsidRPr="002B01AF">
              <w:rPr>
                <w:rStyle w:val="a4"/>
                <w:noProof/>
              </w:rPr>
              <w:t>3 查看已有标签</w:t>
            </w:r>
            <w:r>
              <w:rPr>
                <w:noProof/>
                <w:webHidden/>
              </w:rPr>
              <w:tab/>
            </w:r>
            <w:r>
              <w:rPr>
                <w:noProof/>
                <w:webHidden/>
              </w:rPr>
              <w:fldChar w:fldCharType="begin"/>
            </w:r>
            <w:r>
              <w:rPr>
                <w:noProof/>
                <w:webHidden/>
              </w:rPr>
              <w:instrText xml:space="preserve"> PAGEREF _Toc46394685 \h </w:instrText>
            </w:r>
            <w:r>
              <w:rPr>
                <w:noProof/>
                <w:webHidden/>
              </w:rPr>
            </w:r>
            <w:r>
              <w:rPr>
                <w:noProof/>
                <w:webHidden/>
              </w:rPr>
              <w:fldChar w:fldCharType="separate"/>
            </w:r>
            <w:r>
              <w:rPr>
                <w:noProof/>
                <w:webHidden/>
              </w:rPr>
              <w:t>78</w:t>
            </w:r>
            <w:r>
              <w:rPr>
                <w:noProof/>
                <w:webHidden/>
              </w:rPr>
              <w:fldChar w:fldCharType="end"/>
            </w:r>
          </w:hyperlink>
        </w:p>
        <w:p w14:paraId="7370A78B" w14:textId="364531E1" w:rsidR="00717723" w:rsidRDefault="00717723">
          <w:pPr>
            <w:pStyle w:val="TOC3"/>
            <w:tabs>
              <w:tab w:val="left" w:pos="1680"/>
              <w:tab w:val="right" w:leader="dot" w:pos="8296"/>
            </w:tabs>
            <w:rPr>
              <w:noProof/>
            </w:rPr>
          </w:pPr>
          <w:hyperlink w:anchor="_Toc46394686" w:history="1">
            <w:r w:rsidRPr="002B01AF">
              <w:rPr>
                <w:rStyle w:val="a4"/>
                <w:noProof/>
              </w:rPr>
              <w:t>4.19.3</w:t>
            </w:r>
            <w:r>
              <w:rPr>
                <w:noProof/>
              </w:rPr>
              <w:tab/>
            </w:r>
            <w:r w:rsidRPr="002B01AF">
              <w:rPr>
                <w:rStyle w:val="a4"/>
                <w:noProof/>
              </w:rPr>
              <w:t>4 删除标签</w:t>
            </w:r>
            <w:r>
              <w:rPr>
                <w:noProof/>
                <w:webHidden/>
              </w:rPr>
              <w:tab/>
            </w:r>
            <w:r>
              <w:rPr>
                <w:noProof/>
                <w:webHidden/>
              </w:rPr>
              <w:fldChar w:fldCharType="begin"/>
            </w:r>
            <w:r>
              <w:rPr>
                <w:noProof/>
                <w:webHidden/>
              </w:rPr>
              <w:instrText xml:space="preserve"> PAGEREF _Toc46394686 \h </w:instrText>
            </w:r>
            <w:r>
              <w:rPr>
                <w:noProof/>
                <w:webHidden/>
              </w:rPr>
            </w:r>
            <w:r>
              <w:rPr>
                <w:noProof/>
                <w:webHidden/>
              </w:rPr>
              <w:fldChar w:fldCharType="separate"/>
            </w:r>
            <w:r>
              <w:rPr>
                <w:noProof/>
                <w:webHidden/>
              </w:rPr>
              <w:t>78</w:t>
            </w:r>
            <w:r>
              <w:rPr>
                <w:noProof/>
                <w:webHidden/>
              </w:rPr>
              <w:fldChar w:fldCharType="end"/>
            </w:r>
          </w:hyperlink>
        </w:p>
        <w:p w14:paraId="43D87402" w14:textId="18F1C4C0" w:rsidR="00717723" w:rsidRDefault="00717723">
          <w:pPr>
            <w:pStyle w:val="TOC3"/>
            <w:tabs>
              <w:tab w:val="left" w:pos="1680"/>
              <w:tab w:val="right" w:leader="dot" w:pos="8296"/>
            </w:tabs>
            <w:rPr>
              <w:noProof/>
            </w:rPr>
          </w:pPr>
          <w:hyperlink w:anchor="_Toc46394687" w:history="1">
            <w:r w:rsidRPr="002B01AF">
              <w:rPr>
                <w:rStyle w:val="a4"/>
                <w:noProof/>
              </w:rPr>
              <w:t>4.19.4</w:t>
            </w:r>
            <w:r>
              <w:rPr>
                <w:noProof/>
              </w:rPr>
              <w:tab/>
            </w:r>
            <w:r w:rsidRPr="002B01AF">
              <w:rPr>
                <w:rStyle w:val="a4"/>
                <w:noProof/>
              </w:rPr>
              <w:t>5 查看此版本所修改的内容</w:t>
            </w:r>
            <w:r>
              <w:rPr>
                <w:noProof/>
                <w:webHidden/>
              </w:rPr>
              <w:tab/>
            </w:r>
            <w:r>
              <w:rPr>
                <w:noProof/>
                <w:webHidden/>
              </w:rPr>
              <w:fldChar w:fldCharType="begin"/>
            </w:r>
            <w:r>
              <w:rPr>
                <w:noProof/>
                <w:webHidden/>
              </w:rPr>
              <w:instrText xml:space="preserve"> PAGEREF _Toc46394687 \h </w:instrText>
            </w:r>
            <w:r>
              <w:rPr>
                <w:noProof/>
                <w:webHidden/>
              </w:rPr>
            </w:r>
            <w:r>
              <w:rPr>
                <w:noProof/>
                <w:webHidden/>
              </w:rPr>
              <w:fldChar w:fldCharType="separate"/>
            </w:r>
            <w:r>
              <w:rPr>
                <w:noProof/>
                <w:webHidden/>
              </w:rPr>
              <w:t>78</w:t>
            </w:r>
            <w:r>
              <w:rPr>
                <w:noProof/>
                <w:webHidden/>
              </w:rPr>
              <w:fldChar w:fldCharType="end"/>
            </w:r>
          </w:hyperlink>
        </w:p>
        <w:p w14:paraId="61E75BF2" w14:textId="4B2452B5" w:rsidR="00717723" w:rsidRDefault="00717723">
          <w:pPr>
            <w:pStyle w:val="TOC2"/>
            <w:tabs>
              <w:tab w:val="left" w:pos="1260"/>
              <w:tab w:val="right" w:leader="dot" w:pos="8296"/>
            </w:tabs>
            <w:rPr>
              <w:noProof/>
            </w:rPr>
          </w:pPr>
          <w:hyperlink w:anchor="_Toc46394688" w:history="1">
            <w:r w:rsidRPr="002B01AF">
              <w:rPr>
                <w:rStyle w:val="a4"/>
                <w:noProof/>
              </w:rPr>
              <w:t>4.20</w:t>
            </w:r>
            <w:r>
              <w:rPr>
                <w:noProof/>
              </w:rPr>
              <w:tab/>
            </w:r>
            <w:r w:rsidRPr="002B01AF">
              <w:rPr>
                <w:rStyle w:val="a4"/>
                <w:noProof/>
              </w:rPr>
              <w:t>Git 远程仓库(Github)</w:t>
            </w:r>
            <w:r>
              <w:rPr>
                <w:noProof/>
                <w:webHidden/>
              </w:rPr>
              <w:tab/>
            </w:r>
            <w:r>
              <w:rPr>
                <w:noProof/>
                <w:webHidden/>
              </w:rPr>
              <w:fldChar w:fldCharType="begin"/>
            </w:r>
            <w:r>
              <w:rPr>
                <w:noProof/>
                <w:webHidden/>
              </w:rPr>
              <w:instrText xml:space="preserve"> PAGEREF _Toc46394688 \h </w:instrText>
            </w:r>
            <w:r>
              <w:rPr>
                <w:noProof/>
                <w:webHidden/>
              </w:rPr>
            </w:r>
            <w:r>
              <w:rPr>
                <w:noProof/>
                <w:webHidden/>
              </w:rPr>
              <w:fldChar w:fldCharType="separate"/>
            </w:r>
            <w:r>
              <w:rPr>
                <w:noProof/>
                <w:webHidden/>
              </w:rPr>
              <w:t>79</w:t>
            </w:r>
            <w:r>
              <w:rPr>
                <w:noProof/>
                <w:webHidden/>
              </w:rPr>
              <w:fldChar w:fldCharType="end"/>
            </w:r>
          </w:hyperlink>
        </w:p>
        <w:p w14:paraId="03BF5059" w14:textId="313DB3E1" w:rsidR="00717723" w:rsidRDefault="00717723">
          <w:pPr>
            <w:pStyle w:val="TOC2"/>
            <w:tabs>
              <w:tab w:val="left" w:pos="1260"/>
              <w:tab w:val="right" w:leader="dot" w:pos="8296"/>
            </w:tabs>
            <w:rPr>
              <w:noProof/>
            </w:rPr>
          </w:pPr>
          <w:hyperlink w:anchor="_Toc46394689" w:history="1">
            <w:r w:rsidRPr="002B01AF">
              <w:rPr>
                <w:rStyle w:val="a4"/>
                <w:noProof/>
              </w:rPr>
              <w:t>4.21</w:t>
            </w:r>
            <w:r>
              <w:rPr>
                <w:noProof/>
              </w:rPr>
              <w:tab/>
            </w:r>
            <w:r w:rsidRPr="002B01AF">
              <w:rPr>
                <w:rStyle w:val="a4"/>
                <w:noProof/>
              </w:rPr>
              <w:t>添加远程库</w:t>
            </w:r>
            <w:r>
              <w:rPr>
                <w:noProof/>
                <w:webHidden/>
              </w:rPr>
              <w:tab/>
            </w:r>
            <w:r>
              <w:rPr>
                <w:noProof/>
                <w:webHidden/>
              </w:rPr>
              <w:fldChar w:fldCharType="begin"/>
            </w:r>
            <w:r>
              <w:rPr>
                <w:noProof/>
                <w:webHidden/>
              </w:rPr>
              <w:instrText xml:space="preserve"> PAGEREF _Toc46394689 \h </w:instrText>
            </w:r>
            <w:r>
              <w:rPr>
                <w:noProof/>
                <w:webHidden/>
              </w:rPr>
            </w:r>
            <w:r>
              <w:rPr>
                <w:noProof/>
                <w:webHidden/>
              </w:rPr>
              <w:fldChar w:fldCharType="separate"/>
            </w:r>
            <w:r>
              <w:rPr>
                <w:noProof/>
                <w:webHidden/>
              </w:rPr>
              <w:t>79</w:t>
            </w:r>
            <w:r>
              <w:rPr>
                <w:noProof/>
                <w:webHidden/>
              </w:rPr>
              <w:fldChar w:fldCharType="end"/>
            </w:r>
          </w:hyperlink>
        </w:p>
        <w:p w14:paraId="5D7A1C5B" w14:textId="050C2142" w:rsidR="00717723" w:rsidRDefault="00717723">
          <w:pPr>
            <w:pStyle w:val="TOC2"/>
            <w:tabs>
              <w:tab w:val="left" w:pos="1260"/>
              <w:tab w:val="right" w:leader="dot" w:pos="8296"/>
            </w:tabs>
            <w:rPr>
              <w:noProof/>
            </w:rPr>
          </w:pPr>
          <w:hyperlink w:anchor="_Toc46394690" w:history="1">
            <w:r w:rsidRPr="002B01AF">
              <w:rPr>
                <w:rStyle w:val="a4"/>
                <w:noProof/>
              </w:rPr>
              <w:t>4.22</w:t>
            </w:r>
            <w:r>
              <w:rPr>
                <w:noProof/>
              </w:rPr>
              <w:tab/>
            </w:r>
            <w:r w:rsidRPr="002B01AF">
              <w:rPr>
                <w:rStyle w:val="a4"/>
                <w:noProof/>
              </w:rPr>
              <w:t>查看当前的远程库</w:t>
            </w:r>
            <w:r>
              <w:rPr>
                <w:noProof/>
                <w:webHidden/>
              </w:rPr>
              <w:tab/>
            </w:r>
            <w:r>
              <w:rPr>
                <w:noProof/>
                <w:webHidden/>
              </w:rPr>
              <w:fldChar w:fldCharType="begin"/>
            </w:r>
            <w:r>
              <w:rPr>
                <w:noProof/>
                <w:webHidden/>
              </w:rPr>
              <w:instrText xml:space="preserve"> PAGEREF _Toc46394690 \h </w:instrText>
            </w:r>
            <w:r>
              <w:rPr>
                <w:noProof/>
                <w:webHidden/>
              </w:rPr>
            </w:r>
            <w:r>
              <w:rPr>
                <w:noProof/>
                <w:webHidden/>
              </w:rPr>
              <w:fldChar w:fldCharType="separate"/>
            </w:r>
            <w:r>
              <w:rPr>
                <w:noProof/>
                <w:webHidden/>
              </w:rPr>
              <w:t>84</w:t>
            </w:r>
            <w:r>
              <w:rPr>
                <w:noProof/>
                <w:webHidden/>
              </w:rPr>
              <w:fldChar w:fldCharType="end"/>
            </w:r>
          </w:hyperlink>
        </w:p>
        <w:p w14:paraId="309EA77A" w14:textId="3298AC06" w:rsidR="00717723" w:rsidRDefault="00717723">
          <w:pPr>
            <w:pStyle w:val="TOC3"/>
            <w:tabs>
              <w:tab w:val="left" w:pos="1680"/>
              <w:tab w:val="right" w:leader="dot" w:pos="8296"/>
            </w:tabs>
            <w:rPr>
              <w:noProof/>
            </w:rPr>
          </w:pPr>
          <w:hyperlink w:anchor="_Toc46394691" w:history="1">
            <w:r w:rsidRPr="002B01AF">
              <w:rPr>
                <w:rStyle w:val="a4"/>
                <w:noProof/>
              </w:rPr>
              <w:t>4.22.1</w:t>
            </w:r>
            <w:r>
              <w:rPr>
                <w:noProof/>
              </w:rPr>
              <w:tab/>
            </w:r>
            <w:r w:rsidRPr="002B01AF">
              <w:rPr>
                <w:rStyle w:val="a4"/>
                <w:noProof/>
              </w:rPr>
              <w:t>实例</w:t>
            </w:r>
            <w:r>
              <w:rPr>
                <w:noProof/>
                <w:webHidden/>
              </w:rPr>
              <w:tab/>
            </w:r>
            <w:r>
              <w:rPr>
                <w:noProof/>
                <w:webHidden/>
              </w:rPr>
              <w:fldChar w:fldCharType="begin"/>
            </w:r>
            <w:r>
              <w:rPr>
                <w:noProof/>
                <w:webHidden/>
              </w:rPr>
              <w:instrText xml:space="preserve"> PAGEREF _Toc46394691 \h </w:instrText>
            </w:r>
            <w:r>
              <w:rPr>
                <w:noProof/>
                <w:webHidden/>
              </w:rPr>
            </w:r>
            <w:r>
              <w:rPr>
                <w:noProof/>
                <w:webHidden/>
              </w:rPr>
              <w:fldChar w:fldCharType="separate"/>
            </w:r>
            <w:r>
              <w:rPr>
                <w:noProof/>
                <w:webHidden/>
              </w:rPr>
              <w:t>84</w:t>
            </w:r>
            <w:r>
              <w:rPr>
                <w:noProof/>
                <w:webHidden/>
              </w:rPr>
              <w:fldChar w:fldCharType="end"/>
            </w:r>
          </w:hyperlink>
        </w:p>
        <w:p w14:paraId="518BB3AF" w14:textId="50BE14B6" w:rsidR="00717723" w:rsidRDefault="00717723">
          <w:pPr>
            <w:pStyle w:val="TOC2"/>
            <w:tabs>
              <w:tab w:val="left" w:pos="1260"/>
              <w:tab w:val="right" w:leader="dot" w:pos="8296"/>
            </w:tabs>
            <w:rPr>
              <w:noProof/>
            </w:rPr>
          </w:pPr>
          <w:hyperlink w:anchor="_Toc46394692" w:history="1">
            <w:r w:rsidRPr="002B01AF">
              <w:rPr>
                <w:rStyle w:val="a4"/>
                <w:noProof/>
              </w:rPr>
              <w:t>4.23</w:t>
            </w:r>
            <w:r>
              <w:rPr>
                <w:noProof/>
              </w:rPr>
              <w:tab/>
            </w:r>
            <w:r w:rsidRPr="002B01AF">
              <w:rPr>
                <w:rStyle w:val="a4"/>
                <w:noProof/>
              </w:rPr>
              <w:t>提取远程仓库</w:t>
            </w:r>
            <w:r>
              <w:rPr>
                <w:noProof/>
                <w:webHidden/>
              </w:rPr>
              <w:tab/>
            </w:r>
            <w:r>
              <w:rPr>
                <w:noProof/>
                <w:webHidden/>
              </w:rPr>
              <w:fldChar w:fldCharType="begin"/>
            </w:r>
            <w:r>
              <w:rPr>
                <w:noProof/>
                <w:webHidden/>
              </w:rPr>
              <w:instrText xml:space="preserve"> PAGEREF _Toc46394692 \h </w:instrText>
            </w:r>
            <w:r>
              <w:rPr>
                <w:noProof/>
                <w:webHidden/>
              </w:rPr>
            </w:r>
            <w:r>
              <w:rPr>
                <w:noProof/>
                <w:webHidden/>
              </w:rPr>
              <w:fldChar w:fldCharType="separate"/>
            </w:r>
            <w:r>
              <w:rPr>
                <w:noProof/>
                <w:webHidden/>
              </w:rPr>
              <w:t>84</w:t>
            </w:r>
            <w:r>
              <w:rPr>
                <w:noProof/>
                <w:webHidden/>
              </w:rPr>
              <w:fldChar w:fldCharType="end"/>
            </w:r>
          </w:hyperlink>
        </w:p>
        <w:p w14:paraId="77791B89" w14:textId="0D907C3A" w:rsidR="00717723" w:rsidRDefault="00717723">
          <w:pPr>
            <w:pStyle w:val="TOC2"/>
            <w:tabs>
              <w:tab w:val="left" w:pos="1260"/>
              <w:tab w:val="right" w:leader="dot" w:pos="8296"/>
            </w:tabs>
            <w:rPr>
              <w:noProof/>
            </w:rPr>
          </w:pPr>
          <w:hyperlink w:anchor="_Toc46394693" w:history="1">
            <w:r w:rsidRPr="002B01AF">
              <w:rPr>
                <w:rStyle w:val="a4"/>
                <w:noProof/>
              </w:rPr>
              <w:t>4.24</w:t>
            </w:r>
            <w:r>
              <w:rPr>
                <w:noProof/>
              </w:rPr>
              <w:tab/>
            </w:r>
            <w:r w:rsidRPr="002B01AF">
              <w:rPr>
                <w:rStyle w:val="a4"/>
                <w:noProof/>
              </w:rPr>
              <w:t>推送到远程仓库</w:t>
            </w:r>
            <w:r>
              <w:rPr>
                <w:noProof/>
                <w:webHidden/>
              </w:rPr>
              <w:tab/>
            </w:r>
            <w:r>
              <w:rPr>
                <w:noProof/>
                <w:webHidden/>
              </w:rPr>
              <w:fldChar w:fldCharType="begin"/>
            </w:r>
            <w:r>
              <w:rPr>
                <w:noProof/>
                <w:webHidden/>
              </w:rPr>
              <w:instrText xml:space="preserve"> PAGEREF _Toc46394693 \h </w:instrText>
            </w:r>
            <w:r>
              <w:rPr>
                <w:noProof/>
                <w:webHidden/>
              </w:rPr>
            </w:r>
            <w:r>
              <w:rPr>
                <w:noProof/>
                <w:webHidden/>
              </w:rPr>
              <w:fldChar w:fldCharType="separate"/>
            </w:r>
            <w:r>
              <w:rPr>
                <w:noProof/>
                <w:webHidden/>
              </w:rPr>
              <w:t>86</w:t>
            </w:r>
            <w:r>
              <w:rPr>
                <w:noProof/>
                <w:webHidden/>
              </w:rPr>
              <w:fldChar w:fldCharType="end"/>
            </w:r>
          </w:hyperlink>
        </w:p>
        <w:p w14:paraId="7C22443D" w14:textId="5B03412A" w:rsidR="00717723" w:rsidRDefault="00717723">
          <w:pPr>
            <w:pStyle w:val="TOC2"/>
            <w:tabs>
              <w:tab w:val="left" w:pos="1260"/>
              <w:tab w:val="right" w:leader="dot" w:pos="8296"/>
            </w:tabs>
            <w:rPr>
              <w:noProof/>
            </w:rPr>
          </w:pPr>
          <w:hyperlink w:anchor="_Toc46394694" w:history="1">
            <w:r w:rsidRPr="002B01AF">
              <w:rPr>
                <w:rStyle w:val="a4"/>
                <w:noProof/>
              </w:rPr>
              <w:t>4.25</w:t>
            </w:r>
            <w:r>
              <w:rPr>
                <w:noProof/>
              </w:rPr>
              <w:tab/>
            </w:r>
            <w:r w:rsidRPr="002B01AF">
              <w:rPr>
                <w:rStyle w:val="a4"/>
                <w:noProof/>
              </w:rPr>
              <w:t>删除远程仓库</w:t>
            </w:r>
            <w:r>
              <w:rPr>
                <w:noProof/>
                <w:webHidden/>
              </w:rPr>
              <w:tab/>
            </w:r>
            <w:r>
              <w:rPr>
                <w:noProof/>
                <w:webHidden/>
              </w:rPr>
              <w:fldChar w:fldCharType="begin"/>
            </w:r>
            <w:r>
              <w:rPr>
                <w:noProof/>
                <w:webHidden/>
              </w:rPr>
              <w:instrText xml:space="preserve"> PAGEREF _Toc46394694 \h </w:instrText>
            </w:r>
            <w:r>
              <w:rPr>
                <w:noProof/>
                <w:webHidden/>
              </w:rPr>
            </w:r>
            <w:r>
              <w:rPr>
                <w:noProof/>
                <w:webHidden/>
              </w:rPr>
              <w:fldChar w:fldCharType="separate"/>
            </w:r>
            <w:r>
              <w:rPr>
                <w:noProof/>
                <w:webHidden/>
              </w:rPr>
              <w:t>86</w:t>
            </w:r>
            <w:r>
              <w:rPr>
                <w:noProof/>
                <w:webHidden/>
              </w:rPr>
              <w:fldChar w:fldCharType="end"/>
            </w:r>
          </w:hyperlink>
        </w:p>
        <w:p w14:paraId="49A0C089" w14:textId="2B9E6ECE" w:rsidR="00717723" w:rsidRDefault="00717723">
          <w:pPr>
            <w:pStyle w:val="TOC3"/>
            <w:tabs>
              <w:tab w:val="left" w:pos="1680"/>
              <w:tab w:val="right" w:leader="dot" w:pos="8296"/>
            </w:tabs>
            <w:rPr>
              <w:noProof/>
            </w:rPr>
          </w:pPr>
          <w:hyperlink w:anchor="_Toc46394695" w:history="1">
            <w:r w:rsidRPr="002B01AF">
              <w:rPr>
                <w:rStyle w:val="a4"/>
                <w:noProof/>
              </w:rPr>
              <w:t>4.25.1</w:t>
            </w:r>
            <w:r>
              <w:rPr>
                <w:noProof/>
              </w:rPr>
              <w:tab/>
            </w:r>
            <w:r w:rsidRPr="002B01AF">
              <w:rPr>
                <w:rStyle w:val="a4"/>
                <w:noProof/>
              </w:rPr>
              <w:t>实例</w:t>
            </w:r>
            <w:r>
              <w:rPr>
                <w:noProof/>
                <w:webHidden/>
              </w:rPr>
              <w:tab/>
            </w:r>
            <w:r>
              <w:rPr>
                <w:noProof/>
                <w:webHidden/>
              </w:rPr>
              <w:fldChar w:fldCharType="begin"/>
            </w:r>
            <w:r>
              <w:rPr>
                <w:noProof/>
                <w:webHidden/>
              </w:rPr>
              <w:instrText xml:space="preserve"> PAGEREF _Toc46394695 \h </w:instrText>
            </w:r>
            <w:r>
              <w:rPr>
                <w:noProof/>
                <w:webHidden/>
              </w:rPr>
            </w:r>
            <w:r>
              <w:rPr>
                <w:noProof/>
                <w:webHidden/>
              </w:rPr>
              <w:fldChar w:fldCharType="separate"/>
            </w:r>
            <w:r>
              <w:rPr>
                <w:noProof/>
                <w:webHidden/>
              </w:rPr>
              <w:t>86</w:t>
            </w:r>
            <w:r>
              <w:rPr>
                <w:noProof/>
                <w:webHidden/>
              </w:rPr>
              <w:fldChar w:fldCharType="end"/>
            </w:r>
          </w:hyperlink>
        </w:p>
        <w:p w14:paraId="370722A9" w14:textId="059E0AC1" w:rsidR="00717723" w:rsidRDefault="00717723">
          <w:pPr>
            <w:pStyle w:val="TOC2"/>
            <w:tabs>
              <w:tab w:val="left" w:pos="1260"/>
              <w:tab w:val="right" w:leader="dot" w:pos="8296"/>
            </w:tabs>
            <w:rPr>
              <w:noProof/>
            </w:rPr>
          </w:pPr>
          <w:hyperlink w:anchor="_Toc46394696" w:history="1">
            <w:r w:rsidRPr="002B01AF">
              <w:rPr>
                <w:rStyle w:val="a4"/>
                <w:noProof/>
              </w:rPr>
              <w:t>4.26</w:t>
            </w:r>
            <w:r>
              <w:rPr>
                <w:noProof/>
              </w:rPr>
              <w:tab/>
            </w:r>
            <w:r w:rsidRPr="002B01AF">
              <w:rPr>
                <w:rStyle w:val="a4"/>
                <w:noProof/>
              </w:rPr>
              <w:t>2 篇笔记 写笔记</w:t>
            </w:r>
            <w:r>
              <w:rPr>
                <w:noProof/>
                <w:webHidden/>
              </w:rPr>
              <w:tab/>
            </w:r>
            <w:r>
              <w:rPr>
                <w:noProof/>
                <w:webHidden/>
              </w:rPr>
              <w:fldChar w:fldCharType="begin"/>
            </w:r>
            <w:r>
              <w:rPr>
                <w:noProof/>
                <w:webHidden/>
              </w:rPr>
              <w:instrText xml:space="preserve"> PAGEREF _Toc46394696 \h </w:instrText>
            </w:r>
            <w:r>
              <w:rPr>
                <w:noProof/>
                <w:webHidden/>
              </w:rPr>
            </w:r>
            <w:r>
              <w:rPr>
                <w:noProof/>
                <w:webHidden/>
              </w:rPr>
              <w:fldChar w:fldCharType="separate"/>
            </w:r>
            <w:r>
              <w:rPr>
                <w:noProof/>
                <w:webHidden/>
              </w:rPr>
              <w:t>87</w:t>
            </w:r>
            <w:r>
              <w:rPr>
                <w:noProof/>
                <w:webHidden/>
              </w:rPr>
              <w:fldChar w:fldCharType="end"/>
            </w:r>
          </w:hyperlink>
        </w:p>
        <w:p w14:paraId="27C96D89" w14:textId="1E90C8D8" w:rsidR="00717723" w:rsidRDefault="00717723">
          <w:pPr>
            <w:pStyle w:val="TOC2"/>
            <w:tabs>
              <w:tab w:val="left" w:pos="1260"/>
              <w:tab w:val="right" w:leader="dot" w:pos="8296"/>
            </w:tabs>
            <w:rPr>
              <w:noProof/>
            </w:rPr>
          </w:pPr>
          <w:hyperlink w:anchor="_Toc46394697" w:history="1">
            <w:r w:rsidRPr="002B01AF">
              <w:rPr>
                <w:rStyle w:val="a4"/>
                <w:noProof/>
              </w:rPr>
              <w:t>4.27</w:t>
            </w:r>
            <w:r>
              <w:rPr>
                <w:noProof/>
              </w:rPr>
              <w:tab/>
            </w:r>
            <w:r w:rsidRPr="002B01AF">
              <w:rPr>
                <w:rStyle w:val="a4"/>
                <w:noProof/>
              </w:rPr>
              <w:t>Git 服务器搭建</w:t>
            </w:r>
            <w:r>
              <w:rPr>
                <w:noProof/>
                <w:webHidden/>
              </w:rPr>
              <w:tab/>
            </w:r>
            <w:r>
              <w:rPr>
                <w:noProof/>
                <w:webHidden/>
              </w:rPr>
              <w:fldChar w:fldCharType="begin"/>
            </w:r>
            <w:r>
              <w:rPr>
                <w:noProof/>
                <w:webHidden/>
              </w:rPr>
              <w:instrText xml:space="preserve"> PAGEREF _Toc46394697 \h </w:instrText>
            </w:r>
            <w:r>
              <w:rPr>
                <w:noProof/>
                <w:webHidden/>
              </w:rPr>
            </w:r>
            <w:r>
              <w:rPr>
                <w:noProof/>
                <w:webHidden/>
              </w:rPr>
              <w:fldChar w:fldCharType="separate"/>
            </w:r>
            <w:r>
              <w:rPr>
                <w:noProof/>
                <w:webHidden/>
              </w:rPr>
              <w:t>89</w:t>
            </w:r>
            <w:r>
              <w:rPr>
                <w:noProof/>
                <w:webHidden/>
              </w:rPr>
              <w:fldChar w:fldCharType="end"/>
            </w:r>
          </w:hyperlink>
        </w:p>
        <w:p w14:paraId="757BE6D3" w14:textId="286D0A97" w:rsidR="00717723" w:rsidRDefault="00717723">
          <w:pPr>
            <w:pStyle w:val="TOC3"/>
            <w:tabs>
              <w:tab w:val="left" w:pos="1680"/>
              <w:tab w:val="right" w:leader="dot" w:pos="8296"/>
            </w:tabs>
            <w:rPr>
              <w:noProof/>
            </w:rPr>
          </w:pPr>
          <w:hyperlink w:anchor="_Toc46394698" w:history="1">
            <w:r w:rsidRPr="002B01AF">
              <w:rPr>
                <w:rStyle w:val="a4"/>
                <w:noProof/>
              </w:rPr>
              <w:t>4.27.1</w:t>
            </w:r>
            <w:r>
              <w:rPr>
                <w:noProof/>
              </w:rPr>
              <w:tab/>
            </w:r>
            <w:r w:rsidRPr="002B01AF">
              <w:rPr>
                <w:rStyle w:val="a4"/>
                <w:noProof/>
              </w:rPr>
              <w:t>1、安装Git</w:t>
            </w:r>
            <w:r>
              <w:rPr>
                <w:noProof/>
                <w:webHidden/>
              </w:rPr>
              <w:tab/>
            </w:r>
            <w:r>
              <w:rPr>
                <w:noProof/>
                <w:webHidden/>
              </w:rPr>
              <w:fldChar w:fldCharType="begin"/>
            </w:r>
            <w:r>
              <w:rPr>
                <w:noProof/>
                <w:webHidden/>
              </w:rPr>
              <w:instrText xml:space="preserve"> PAGEREF _Toc46394698 \h </w:instrText>
            </w:r>
            <w:r>
              <w:rPr>
                <w:noProof/>
                <w:webHidden/>
              </w:rPr>
            </w:r>
            <w:r>
              <w:rPr>
                <w:noProof/>
                <w:webHidden/>
              </w:rPr>
              <w:fldChar w:fldCharType="separate"/>
            </w:r>
            <w:r>
              <w:rPr>
                <w:noProof/>
                <w:webHidden/>
              </w:rPr>
              <w:t>89</w:t>
            </w:r>
            <w:r>
              <w:rPr>
                <w:noProof/>
                <w:webHidden/>
              </w:rPr>
              <w:fldChar w:fldCharType="end"/>
            </w:r>
          </w:hyperlink>
        </w:p>
        <w:p w14:paraId="2D53267D" w14:textId="3098BEB8" w:rsidR="00717723" w:rsidRDefault="00717723">
          <w:pPr>
            <w:pStyle w:val="TOC3"/>
            <w:tabs>
              <w:tab w:val="left" w:pos="1680"/>
              <w:tab w:val="right" w:leader="dot" w:pos="8296"/>
            </w:tabs>
            <w:rPr>
              <w:noProof/>
            </w:rPr>
          </w:pPr>
          <w:hyperlink w:anchor="_Toc46394699" w:history="1">
            <w:r w:rsidRPr="002B01AF">
              <w:rPr>
                <w:rStyle w:val="a4"/>
                <w:noProof/>
              </w:rPr>
              <w:t>4.27.2</w:t>
            </w:r>
            <w:r>
              <w:rPr>
                <w:noProof/>
              </w:rPr>
              <w:tab/>
            </w:r>
            <w:r w:rsidRPr="002B01AF">
              <w:rPr>
                <w:rStyle w:val="a4"/>
                <w:noProof/>
              </w:rPr>
              <w:t>2、创建证书登录</w:t>
            </w:r>
            <w:r>
              <w:rPr>
                <w:noProof/>
                <w:webHidden/>
              </w:rPr>
              <w:tab/>
            </w:r>
            <w:r>
              <w:rPr>
                <w:noProof/>
                <w:webHidden/>
              </w:rPr>
              <w:fldChar w:fldCharType="begin"/>
            </w:r>
            <w:r>
              <w:rPr>
                <w:noProof/>
                <w:webHidden/>
              </w:rPr>
              <w:instrText xml:space="preserve"> PAGEREF _Toc46394699 \h </w:instrText>
            </w:r>
            <w:r>
              <w:rPr>
                <w:noProof/>
                <w:webHidden/>
              </w:rPr>
            </w:r>
            <w:r>
              <w:rPr>
                <w:noProof/>
                <w:webHidden/>
              </w:rPr>
              <w:fldChar w:fldCharType="separate"/>
            </w:r>
            <w:r>
              <w:rPr>
                <w:noProof/>
                <w:webHidden/>
              </w:rPr>
              <w:t>89</w:t>
            </w:r>
            <w:r>
              <w:rPr>
                <w:noProof/>
                <w:webHidden/>
              </w:rPr>
              <w:fldChar w:fldCharType="end"/>
            </w:r>
          </w:hyperlink>
        </w:p>
        <w:p w14:paraId="69F84A5F" w14:textId="26CAC56B" w:rsidR="00717723" w:rsidRDefault="00717723">
          <w:pPr>
            <w:pStyle w:val="TOC3"/>
            <w:tabs>
              <w:tab w:val="left" w:pos="1680"/>
              <w:tab w:val="right" w:leader="dot" w:pos="8296"/>
            </w:tabs>
            <w:rPr>
              <w:noProof/>
            </w:rPr>
          </w:pPr>
          <w:hyperlink w:anchor="_Toc46394700" w:history="1">
            <w:r w:rsidRPr="002B01AF">
              <w:rPr>
                <w:rStyle w:val="a4"/>
                <w:noProof/>
              </w:rPr>
              <w:t>4.27.3</w:t>
            </w:r>
            <w:r>
              <w:rPr>
                <w:noProof/>
              </w:rPr>
              <w:tab/>
            </w:r>
            <w:r w:rsidRPr="002B01AF">
              <w:rPr>
                <w:rStyle w:val="a4"/>
                <w:noProof/>
              </w:rPr>
              <w:t>3、初始化Git仓库</w:t>
            </w:r>
            <w:r>
              <w:rPr>
                <w:noProof/>
                <w:webHidden/>
              </w:rPr>
              <w:tab/>
            </w:r>
            <w:r>
              <w:rPr>
                <w:noProof/>
                <w:webHidden/>
              </w:rPr>
              <w:fldChar w:fldCharType="begin"/>
            </w:r>
            <w:r>
              <w:rPr>
                <w:noProof/>
                <w:webHidden/>
              </w:rPr>
              <w:instrText xml:space="preserve"> PAGEREF _Toc46394700 \h </w:instrText>
            </w:r>
            <w:r>
              <w:rPr>
                <w:noProof/>
                <w:webHidden/>
              </w:rPr>
            </w:r>
            <w:r>
              <w:rPr>
                <w:noProof/>
                <w:webHidden/>
              </w:rPr>
              <w:fldChar w:fldCharType="separate"/>
            </w:r>
            <w:r>
              <w:rPr>
                <w:noProof/>
                <w:webHidden/>
              </w:rPr>
              <w:t>89</w:t>
            </w:r>
            <w:r>
              <w:rPr>
                <w:noProof/>
                <w:webHidden/>
              </w:rPr>
              <w:fldChar w:fldCharType="end"/>
            </w:r>
          </w:hyperlink>
        </w:p>
        <w:p w14:paraId="754A0ADB" w14:textId="38ECD26E" w:rsidR="00717723" w:rsidRDefault="00717723">
          <w:pPr>
            <w:pStyle w:val="TOC3"/>
            <w:tabs>
              <w:tab w:val="left" w:pos="1680"/>
              <w:tab w:val="right" w:leader="dot" w:pos="8296"/>
            </w:tabs>
            <w:rPr>
              <w:noProof/>
            </w:rPr>
          </w:pPr>
          <w:hyperlink w:anchor="_Toc46394701" w:history="1">
            <w:r w:rsidRPr="002B01AF">
              <w:rPr>
                <w:rStyle w:val="a4"/>
                <w:noProof/>
              </w:rPr>
              <w:t>4.27.4</w:t>
            </w:r>
            <w:r>
              <w:rPr>
                <w:noProof/>
              </w:rPr>
              <w:tab/>
            </w:r>
            <w:r w:rsidRPr="002B01AF">
              <w:rPr>
                <w:rStyle w:val="a4"/>
                <w:noProof/>
              </w:rPr>
              <w:t>4、克隆仓库</w:t>
            </w:r>
            <w:r>
              <w:rPr>
                <w:noProof/>
                <w:webHidden/>
              </w:rPr>
              <w:tab/>
            </w:r>
            <w:r>
              <w:rPr>
                <w:noProof/>
                <w:webHidden/>
              </w:rPr>
              <w:fldChar w:fldCharType="begin"/>
            </w:r>
            <w:r>
              <w:rPr>
                <w:noProof/>
                <w:webHidden/>
              </w:rPr>
              <w:instrText xml:space="preserve"> PAGEREF _Toc46394701 \h </w:instrText>
            </w:r>
            <w:r>
              <w:rPr>
                <w:noProof/>
                <w:webHidden/>
              </w:rPr>
            </w:r>
            <w:r>
              <w:rPr>
                <w:noProof/>
                <w:webHidden/>
              </w:rPr>
              <w:fldChar w:fldCharType="separate"/>
            </w:r>
            <w:r>
              <w:rPr>
                <w:noProof/>
                <w:webHidden/>
              </w:rPr>
              <w:t>90</w:t>
            </w:r>
            <w:r>
              <w:rPr>
                <w:noProof/>
                <w:webHidden/>
              </w:rPr>
              <w:fldChar w:fldCharType="end"/>
            </w:r>
          </w:hyperlink>
        </w:p>
        <w:p w14:paraId="348F666D" w14:textId="4295183A" w:rsidR="00717723" w:rsidRDefault="00717723">
          <w:pPr>
            <w:pStyle w:val="TOC2"/>
            <w:tabs>
              <w:tab w:val="left" w:pos="1260"/>
              <w:tab w:val="right" w:leader="dot" w:pos="8296"/>
            </w:tabs>
            <w:rPr>
              <w:noProof/>
            </w:rPr>
          </w:pPr>
          <w:hyperlink w:anchor="_Toc46394702" w:history="1">
            <w:r w:rsidRPr="002B01AF">
              <w:rPr>
                <w:rStyle w:val="a4"/>
                <w:noProof/>
              </w:rPr>
              <w:t>4.28</w:t>
            </w:r>
            <w:r>
              <w:rPr>
                <w:noProof/>
              </w:rPr>
              <w:tab/>
            </w:r>
            <w:r w:rsidRPr="002B01AF">
              <w:rPr>
                <w:rStyle w:val="a4"/>
                <w:noProof/>
              </w:rPr>
              <w:t>git 分支查看与切换</w:t>
            </w:r>
            <w:r>
              <w:rPr>
                <w:noProof/>
                <w:webHidden/>
              </w:rPr>
              <w:tab/>
            </w:r>
            <w:r>
              <w:rPr>
                <w:noProof/>
                <w:webHidden/>
              </w:rPr>
              <w:fldChar w:fldCharType="begin"/>
            </w:r>
            <w:r>
              <w:rPr>
                <w:noProof/>
                <w:webHidden/>
              </w:rPr>
              <w:instrText xml:space="preserve"> PAGEREF _Toc46394702 \h </w:instrText>
            </w:r>
            <w:r>
              <w:rPr>
                <w:noProof/>
                <w:webHidden/>
              </w:rPr>
            </w:r>
            <w:r>
              <w:rPr>
                <w:noProof/>
                <w:webHidden/>
              </w:rPr>
              <w:fldChar w:fldCharType="separate"/>
            </w:r>
            <w:r>
              <w:rPr>
                <w:noProof/>
                <w:webHidden/>
              </w:rPr>
              <w:t>91</w:t>
            </w:r>
            <w:r>
              <w:rPr>
                <w:noProof/>
                <w:webHidden/>
              </w:rPr>
              <w:fldChar w:fldCharType="end"/>
            </w:r>
          </w:hyperlink>
        </w:p>
        <w:p w14:paraId="7C59289A" w14:textId="1863823E" w:rsidR="00717723" w:rsidRDefault="00717723">
          <w:pPr>
            <w:pStyle w:val="TOC2"/>
            <w:tabs>
              <w:tab w:val="left" w:pos="1260"/>
              <w:tab w:val="right" w:leader="dot" w:pos="8296"/>
            </w:tabs>
            <w:rPr>
              <w:noProof/>
            </w:rPr>
          </w:pPr>
          <w:hyperlink w:anchor="_Toc46394703" w:history="1">
            <w:r w:rsidRPr="002B01AF">
              <w:rPr>
                <w:rStyle w:val="a4"/>
                <w:noProof/>
              </w:rPr>
              <w:t>4.29</w:t>
            </w:r>
            <w:r>
              <w:rPr>
                <w:noProof/>
              </w:rPr>
              <w:tab/>
            </w:r>
            <w:r w:rsidRPr="002B01AF">
              <w:rPr>
                <w:rStyle w:val="a4"/>
                <w:noProof/>
              </w:rPr>
              <w:t>从仓库中删除敏感数据</w:t>
            </w:r>
            <w:r>
              <w:rPr>
                <w:noProof/>
                <w:webHidden/>
              </w:rPr>
              <w:tab/>
            </w:r>
            <w:r>
              <w:rPr>
                <w:noProof/>
                <w:webHidden/>
              </w:rPr>
              <w:fldChar w:fldCharType="begin"/>
            </w:r>
            <w:r>
              <w:rPr>
                <w:noProof/>
                <w:webHidden/>
              </w:rPr>
              <w:instrText xml:space="preserve"> PAGEREF _Toc46394703 \h </w:instrText>
            </w:r>
            <w:r>
              <w:rPr>
                <w:noProof/>
                <w:webHidden/>
              </w:rPr>
            </w:r>
            <w:r>
              <w:rPr>
                <w:noProof/>
                <w:webHidden/>
              </w:rPr>
              <w:fldChar w:fldCharType="separate"/>
            </w:r>
            <w:r>
              <w:rPr>
                <w:noProof/>
                <w:webHidden/>
              </w:rPr>
              <w:t>91</w:t>
            </w:r>
            <w:r>
              <w:rPr>
                <w:noProof/>
                <w:webHidden/>
              </w:rPr>
              <w:fldChar w:fldCharType="end"/>
            </w:r>
          </w:hyperlink>
        </w:p>
        <w:p w14:paraId="0377A751" w14:textId="79BAF7F9" w:rsidR="00717723" w:rsidRDefault="00717723">
          <w:pPr>
            <w:pStyle w:val="TOC2"/>
            <w:tabs>
              <w:tab w:val="left" w:pos="1260"/>
              <w:tab w:val="right" w:leader="dot" w:pos="8296"/>
            </w:tabs>
            <w:rPr>
              <w:noProof/>
            </w:rPr>
          </w:pPr>
          <w:hyperlink w:anchor="_Toc46394704" w:history="1">
            <w:r w:rsidRPr="002B01AF">
              <w:rPr>
                <w:rStyle w:val="a4"/>
                <w:noProof/>
              </w:rPr>
              <w:t>4.30</w:t>
            </w:r>
            <w:r>
              <w:rPr>
                <w:noProof/>
              </w:rPr>
              <w:tab/>
            </w:r>
            <w:r w:rsidRPr="002B01AF">
              <w:rPr>
                <w:rStyle w:val="a4"/>
                <w:noProof/>
              </w:rPr>
              <w:t>从仓库的历史记录中删除文件</w:t>
            </w:r>
            <w:r>
              <w:rPr>
                <w:noProof/>
                <w:webHidden/>
              </w:rPr>
              <w:tab/>
            </w:r>
            <w:r>
              <w:rPr>
                <w:noProof/>
                <w:webHidden/>
              </w:rPr>
              <w:fldChar w:fldCharType="begin"/>
            </w:r>
            <w:r>
              <w:rPr>
                <w:noProof/>
                <w:webHidden/>
              </w:rPr>
              <w:instrText xml:space="preserve"> PAGEREF _Toc46394704 \h </w:instrText>
            </w:r>
            <w:r>
              <w:rPr>
                <w:noProof/>
                <w:webHidden/>
              </w:rPr>
            </w:r>
            <w:r>
              <w:rPr>
                <w:noProof/>
                <w:webHidden/>
              </w:rPr>
              <w:fldChar w:fldCharType="separate"/>
            </w:r>
            <w:r>
              <w:rPr>
                <w:noProof/>
                <w:webHidden/>
              </w:rPr>
              <w:t>91</w:t>
            </w:r>
            <w:r>
              <w:rPr>
                <w:noProof/>
                <w:webHidden/>
              </w:rPr>
              <w:fldChar w:fldCharType="end"/>
            </w:r>
          </w:hyperlink>
        </w:p>
        <w:p w14:paraId="205A7C36" w14:textId="4DE34AD7" w:rsidR="00717723" w:rsidRDefault="00717723">
          <w:pPr>
            <w:pStyle w:val="TOC2"/>
            <w:tabs>
              <w:tab w:val="left" w:pos="1260"/>
              <w:tab w:val="right" w:leader="dot" w:pos="8296"/>
            </w:tabs>
            <w:rPr>
              <w:noProof/>
            </w:rPr>
          </w:pPr>
          <w:hyperlink w:anchor="_Toc46394705" w:history="1">
            <w:r w:rsidRPr="002B01AF">
              <w:rPr>
                <w:rStyle w:val="a4"/>
                <w:noProof/>
              </w:rPr>
              <w:t>4.31</w:t>
            </w:r>
            <w:r>
              <w:rPr>
                <w:noProof/>
              </w:rPr>
              <w:tab/>
            </w:r>
            <w:r w:rsidRPr="002B01AF">
              <w:rPr>
                <w:rStyle w:val="a4"/>
                <w:noProof/>
              </w:rPr>
              <w:t>重置存储库</w:t>
            </w:r>
            <w:r>
              <w:rPr>
                <w:noProof/>
                <w:webHidden/>
              </w:rPr>
              <w:tab/>
            </w:r>
            <w:r>
              <w:rPr>
                <w:noProof/>
                <w:webHidden/>
              </w:rPr>
              <w:fldChar w:fldCharType="begin"/>
            </w:r>
            <w:r>
              <w:rPr>
                <w:noProof/>
                <w:webHidden/>
              </w:rPr>
              <w:instrText xml:space="preserve"> PAGEREF _Toc46394705 \h </w:instrText>
            </w:r>
            <w:r>
              <w:rPr>
                <w:noProof/>
                <w:webHidden/>
              </w:rPr>
            </w:r>
            <w:r>
              <w:rPr>
                <w:noProof/>
                <w:webHidden/>
              </w:rPr>
              <w:fldChar w:fldCharType="separate"/>
            </w:r>
            <w:r>
              <w:rPr>
                <w:noProof/>
                <w:webHidden/>
              </w:rPr>
              <w:t>91</w:t>
            </w:r>
            <w:r>
              <w:rPr>
                <w:noProof/>
                <w:webHidden/>
              </w:rPr>
              <w:fldChar w:fldCharType="end"/>
            </w:r>
          </w:hyperlink>
        </w:p>
        <w:p w14:paraId="4A5BD66B" w14:textId="3E5CC4A6" w:rsidR="00717723" w:rsidRDefault="00717723">
          <w:pPr>
            <w:pStyle w:val="TOC2"/>
            <w:tabs>
              <w:tab w:val="left" w:pos="1260"/>
              <w:tab w:val="right" w:leader="dot" w:pos="8296"/>
            </w:tabs>
            <w:rPr>
              <w:noProof/>
            </w:rPr>
          </w:pPr>
          <w:hyperlink w:anchor="_Toc46394706" w:history="1">
            <w:r w:rsidRPr="002B01AF">
              <w:rPr>
                <w:rStyle w:val="a4"/>
                <w:noProof/>
              </w:rPr>
              <w:t>4.32</w:t>
            </w:r>
            <w:r>
              <w:rPr>
                <w:noProof/>
              </w:rPr>
              <w:tab/>
            </w:r>
            <w:r w:rsidRPr="002B01AF">
              <w:rPr>
                <w:rStyle w:val="a4"/>
                <w:noProof/>
              </w:rPr>
              <w:t>静态网站生成器 static site generator</w:t>
            </w:r>
            <w:r>
              <w:rPr>
                <w:noProof/>
                <w:webHidden/>
              </w:rPr>
              <w:tab/>
            </w:r>
            <w:r>
              <w:rPr>
                <w:noProof/>
                <w:webHidden/>
              </w:rPr>
              <w:fldChar w:fldCharType="begin"/>
            </w:r>
            <w:r>
              <w:rPr>
                <w:noProof/>
                <w:webHidden/>
              </w:rPr>
              <w:instrText xml:space="preserve"> PAGEREF _Toc46394706 \h </w:instrText>
            </w:r>
            <w:r>
              <w:rPr>
                <w:noProof/>
                <w:webHidden/>
              </w:rPr>
            </w:r>
            <w:r>
              <w:rPr>
                <w:noProof/>
                <w:webHidden/>
              </w:rPr>
              <w:fldChar w:fldCharType="separate"/>
            </w:r>
            <w:r>
              <w:rPr>
                <w:noProof/>
                <w:webHidden/>
              </w:rPr>
              <w:t>92</w:t>
            </w:r>
            <w:r>
              <w:rPr>
                <w:noProof/>
                <w:webHidden/>
              </w:rPr>
              <w:fldChar w:fldCharType="end"/>
            </w:r>
          </w:hyperlink>
        </w:p>
        <w:p w14:paraId="403DA68E" w14:textId="68862306" w:rsidR="00717723" w:rsidRDefault="00717723">
          <w:pPr>
            <w:pStyle w:val="TOC2"/>
            <w:tabs>
              <w:tab w:val="left" w:pos="1260"/>
              <w:tab w:val="right" w:leader="dot" w:pos="8296"/>
            </w:tabs>
            <w:rPr>
              <w:noProof/>
            </w:rPr>
          </w:pPr>
          <w:hyperlink w:anchor="_Toc46394707" w:history="1">
            <w:r w:rsidRPr="002B01AF">
              <w:rPr>
                <w:rStyle w:val="a4"/>
                <w:rFonts w:cs="Segoe UI"/>
                <w:noProof/>
              </w:rPr>
              <w:t>4.33</w:t>
            </w:r>
            <w:r>
              <w:rPr>
                <w:noProof/>
              </w:rPr>
              <w:tab/>
            </w:r>
            <w:r w:rsidRPr="002B01AF">
              <w:rPr>
                <w:rStyle w:val="a4"/>
                <w:rFonts w:cs="Segoe UI"/>
                <w:noProof/>
              </w:rPr>
              <w:t>emoji-cheat-sheet</w:t>
            </w:r>
            <w:r>
              <w:rPr>
                <w:noProof/>
                <w:webHidden/>
              </w:rPr>
              <w:tab/>
            </w:r>
            <w:r>
              <w:rPr>
                <w:noProof/>
                <w:webHidden/>
              </w:rPr>
              <w:fldChar w:fldCharType="begin"/>
            </w:r>
            <w:r>
              <w:rPr>
                <w:noProof/>
                <w:webHidden/>
              </w:rPr>
              <w:instrText xml:space="preserve"> PAGEREF _Toc46394707 \h </w:instrText>
            </w:r>
            <w:r>
              <w:rPr>
                <w:noProof/>
                <w:webHidden/>
              </w:rPr>
            </w:r>
            <w:r>
              <w:rPr>
                <w:noProof/>
                <w:webHidden/>
              </w:rPr>
              <w:fldChar w:fldCharType="separate"/>
            </w:r>
            <w:r>
              <w:rPr>
                <w:noProof/>
                <w:webHidden/>
              </w:rPr>
              <w:t>92</w:t>
            </w:r>
            <w:r>
              <w:rPr>
                <w:noProof/>
                <w:webHidden/>
              </w:rPr>
              <w:fldChar w:fldCharType="end"/>
            </w:r>
          </w:hyperlink>
        </w:p>
        <w:p w14:paraId="182B6DB4" w14:textId="4FB5B25D" w:rsidR="00717723" w:rsidRDefault="00717723">
          <w:pPr>
            <w:pStyle w:val="TOC3"/>
            <w:tabs>
              <w:tab w:val="left" w:pos="1680"/>
              <w:tab w:val="right" w:leader="dot" w:pos="8296"/>
            </w:tabs>
            <w:rPr>
              <w:noProof/>
            </w:rPr>
          </w:pPr>
          <w:hyperlink w:anchor="_Toc46394708" w:history="1">
            <w:r w:rsidRPr="002B01AF">
              <w:rPr>
                <w:rStyle w:val="a4"/>
                <w:rFonts w:cs="Segoe UI"/>
                <w:noProof/>
              </w:rPr>
              <w:t>4.33.1</w:t>
            </w:r>
            <w:r>
              <w:rPr>
                <w:noProof/>
              </w:rPr>
              <w:tab/>
            </w:r>
            <w:r w:rsidRPr="002B01AF">
              <w:rPr>
                <w:rStyle w:val="a4"/>
                <w:rFonts w:cs="Segoe UI"/>
                <w:noProof/>
              </w:rPr>
              <w:t>Table of Contents</w:t>
            </w:r>
            <w:r>
              <w:rPr>
                <w:noProof/>
                <w:webHidden/>
              </w:rPr>
              <w:tab/>
            </w:r>
            <w:r>
              <w:rPr>
                <w:noProof/>
                <w:webHidden/>
              </w:rPr>
              <w:fldChar w:fldCharType="begin"/>
            </w:r>
            <w:r>
              <w:rPr>
                <w:noProof/>
                <w:webHidden/>
              </w:rPr>
              <w:instrText xml:space="preserve"> PAGEREF _Toc46394708 \h </w:instrText>
            </w:r>
            <w:r>
              <w:rPr>
                <w:noProof/>
                <w:webHidden/>
              </w:rPr>
            </w:r>
            <w:r>
              <w:rPr>
                <w:noProof/>
                <w:webHidden/>
              </w:rPr>
              <w:fldChar w:fldCharType="separate"/>
            </w:r>
            <w:r>
              <w:rPr>
                <w:noProof/>
                <w:webHidden/>
              </w:rPr>
              <w:t>92</w:t>
            </w:r>
            <w:r>
              <w:rPr>
                <w:noProof/>
                <w:webHidden/>
              </w:rPr>
              <w:fldChar w:fldCharType="end"/>
            </w:r>
          </w:hyperlink>
        </w:p>
        <w:p w14:paraId="551C5D3E" w14:textId="15A31E17" w:rsidR="00717723" w:rsidRDefault="00717723">
          <w:pPr>
            <w:pStyle w:val="TOC3"/>
            <w:tabs>
              <w:tab w:val="left" w:pos="1680"/>
              <w:tab w:val="right" w:leader="dot" w:pos="8296"/>
            </w:tabs>
            <w:rPr>
              <w:noProof/>
            </w:rPr>
          </w:pPr>
          <w:hyperlink w:anchor="_Toc46394709" w:history="1">
            <w:r w:rsidRPr="002B01AF">
              <w:rPr>
                <w:rStyle w:val="a4"/>
                <w:rFonts w:cs="Segoe UI"/>
                <w:noProof/>
              </w:rPr>
              <w:t>4.33.2</w:t>
            </w:r>
            <w:r>
              <w:rPr>
                <w:noProof/>
              </w:rPr>
              <w:tab/>
            </w:r>
            <w:r w:rsidRPr="002B01AF">
              <w:rPr>
                <w:rStyle w:val="a4"/>
                <w:rFonts w:cs="Segoe UI"/>
                <w:noProof/>
              </w:rPr>
              <w:t>Smileys &amp; Emotion</w:t>
            </w:r>
            <w:r>
              <w:rPr>
                <w:noProof/>
                <w:webHidden/>
              </w:rPr>
              <w:tab/>
            </w:r>
            <w:r>
              <w:rPr>
                <w:noProof/>
                <w:webHidden/>
              </w:rPr>
              <w:fldChar w:fldCharType="begin"/>
            </w:r>
            <w:r>
              <w:rPr>
                <w:noProof/>
                <w:webHidden/>
              </w:rPr>
              <w:instrText xml:space="preserve"> PAGEREF _Toc46394709 \h </w:instrText>
            </w:r>
            <w:r>
              <w:rPr>
                <w:noProof/>
                <w:webHidden/>
              </w:rPr>
            </w:r>
            <w:r>
              <w:rPr>
                <w:noProof/>
                <w:webHidden/>
              </w:rPr>
              <w:fldChar w:fldCharType="separate"/>
            </w:r>
            <w:r>
              <w:rPr>
                <w:noProof/>
                <w:webHidden/>
              </w:rPr>
              <w:t>93</w:t>
            </w:r>
            <w:r>
              <w:rPr>
                <w:noProof/>
                <w:webHidden/>
              </w:rPr>
              <w:fldChar w:fldCharType="end"/>
            </w:r>
          </w:hyperlink>
        </w:p>
        <w:p w14:paraId="3C31FEF9" w14:textId="279E0114" w:rsidR="00717723" w:rsidRDefault="00717723">
          <w:pPr>
            <w:pStyle w:val="TOC4"/>
            <w:tabs>
              <w:tab w:val="left" w:pos="2520"/>
              <w:tab w:val="right" w:leader="dot" w:pos="8296"/>
            </w:tabs>
            <w:rPr>
              <w:noProof/>
            </w:rPr>
          </w:pPr>
          <w:hyperlink w:anchor="_Toc46394710" w:history="1">
            <w:r w:rsidRPr="002B01AF">
              <w:rPr>
                <w:rStyle w:val="a4"/>
                <w:rFonts w:ascii="宋体" w:eastAsia="宋体" w:hAnsi="宋体" w:cs="Segoe UI"/>
                <w:noProof/>
              </w:rPr>
              <w:t>4.33.2.1</w:t>
            </w:r>
            <w:r>
              <w:rPr>
                <w:noProof/>
              </w:rPr>
              <w:tab/>
            </w:r>
            <w:r w:rsidRPr="002B01AF">
              <w:rPr>
                <w:rStyle w:val="a4"/>
                <w:rFonts w:ascii="宋体" w:eastAsia="宋体" w:hAnsi="宋体" w:cs="Segoe UI"/>
                <w:noProof/>
              </w:rPr>
              <w:t>Face Smiling</w:t>
            </w:r>
            <w:r>
              <w:rPr>
                <w:noProof/>
                <w:webHidden/>
              </w:rPr>
              <w:tab/>
            </w:r>
            <w:r>
              <w:rPr>
                <w:noProof/>
                <w:webHidden/>
              </w:rPr>
              <w:fldChar w:fldCharType="begin"/>
            </w:r>
            <w:r>
              <w:rPr>
                <w:noProof/>
                <w:webHidden/>
              </w:rPr>
              <w:instrText xml:space="preserve"> PAGEREF _Toc46394710 \h </w:instrText>
            </w:r>
            <w:r>
              <w:rPr>
                <w:noProof/>
                <w:webHidden/>
              </w:rPr>
            </w:r>
            <w:r>
              <w:rPr>
                <w:noProof/>
                <w:webHidden/>
              </w:rPr>
              <w:fldChar w:fldCharType="separate"/>
            </w:r>
            <w:r>
              <w:rPr>
                <w:noProof/>
                <w:webHidden/>
              </w:rPr>
              <w:t>93</w:t>
            </w:r>
            <w:r>
              <w:rPr>
                <w:noProof/>
                <w:webHidden/>
              </w:rPr>
              <w:fldChar w:fldCharType="end"/>
            </w:r>
          </w:hyperlink>
        </w:p>
        <w:p w14:paraId="650F5C10" w14:textId="22CD3ED2" w:rsidR="00717723" w:rsidRDefault="00717723">
          <w:pPr>
            <w:pStyle w:val="TOC4"/>
            <w:tabs>
              <w:tab w:val="left" w:pos="2520"/>
              <w:tab w:val="right" w:leader="dot" w:pos="8296"/>
            </w:tabs>
            <w:rPr>
              <w:noProof/>
            </w:rPr>
          </w:pPr>
          <w:hyperlink w:anchor="_Toc46394711" w:history="1">
            <w:r w:rsidRPr="002B01AF">
              <w:rPr>
                <w:rStyle w:val="a4"/>
                <w:rFonts w:ascii="宋体" w:eastAsia="宋体" w:hAnsi="宋体" w:cs="Segoe UI"/>
                <w:noProof/>
              </w:rPr>
              <w:t>4.33.2.2</w:t>
            </w:r>
            <w:r>
              <w:rPr>
                <w:noProof/>
              </w:rPr>
              <w:tab/>
            </w:r>
            <w:r w:rsidRPr="002B01AF">
              <w:rPr>
                <w:rStyle w:val="a4"/>
                <w:rFonts w:ascii="宋体" w:eastAsia="宋体" w:hAnsi="宋体" w:cs="Segoe UI"/>
                <w:noProof/>
              </w:rPr>
              <w:t>Face Affection</w:t>
            </w:r>
            <w:r>
              <w:rPr>
                <w:noProof/>
                <w:webHidden/>
              </w:rPr>
              <w:tab/>
            </w:r>
            <w:r>
              <w:rPr>
                <w:noProof/>
                <w:webHidden/>
              </w:rPr>
              <w:fldChar w:fldCharType="begin"/>
            </w:r>
            <w:r>
              <w:rPr>
                <w:noProof/>
                <w:webHidden/>
              </w:rPr>
              <w:instrText xml:space="preserve"> PAGEREF _Toc46394711 \h </w:instrText>
            </w:r>
            <w:r>
              <w:rPr>
                <w:noProof/>
                <w:webHidden/>
              </w:rPr>
            </w:r>
            <w:r>
              <w:rPr>
                <w:noProof/>
                <w:webHidden/>
              </w:rPr>
              <w:fldChar w:fldCharType="separate"/>
            </w:r>
            <w:r>
              <w:rPr>
                <w:noProof/>
                <w:webHidden/>
              </w:rPr>
              <w:t>94</w:t>
            </w:r>
            <w:r>
              <w:rPr>
                <w:noProof/>
                <w:webHidden/>
              </w:rPr>
              <w:fldChar w:fldCharType="end"/>
            </w:r>
          </w:hyperlink>
        </w:p>
        <w:p w14:paraId="194BC834" w14:textId="77718E53" w:rsidR="00717723" w:rsidRDefault="00717723">
          <w:pPr>
            <w:pStyle w:val="TOC4"/>
            <w:tabs>
              <w:tab w:val="left" w:pos="2520"/>
              <w:tab w:val="right" w:leader="dot" w:pos="8296"/>
            </w:tabs>
            <w:rPr>
              <w:noProof/>
            </w:rPr>
          </w:pPr>
          <w:hyperlink w:anchor="_Toc46394712" w:history="1">
            <w:r w:rsidRPr="002B01AF">
              <w:rPr>
                <w:rStyle w:val="a4"/>
                <w:rFonts w:ascii="宋体" w:eastAsia="宋体" w:hAnsi="宋体" w:cs="Segoe UI"/>
                <w:noProof/>
              </w:rPr>
              <w:t>4.33.2.3</w:t>
            </w:r>
            <w:r>
              <w:rPr>
                <w:noProof/>
              </w:rPr>
              <w:tab/>
            </w:r>
            <w:r w:rsidRPr="002B01AF">
              <w:rPr>
                <w:rStyle w:val="a4"/>
                <w:rFonts w:ascii="宋体" w:eastAsia="宋体" w:hAnsi="宋体" w:cs="Segoe UI"/>
                <w:noProof/>
              </w:rPr>
              <w:t>Face Tongue</w:t>
            </w:r>
            <w:r>
              <w:rPr>
                <w:noProof/>
                <w:webHidden/>
              </w:rPr>
              <w:tab/>
            </w:r>
            <w:r>
              <w:rPr>
                <w:noProof/>
                <w:webHidden/>
              </w:rPr>
              <w:fldChar w:fldCharType="begin"/>
            </w:r>
            <w:r>
              <w:rPr>
                <w:noProof/>
                <w:webHidden/>
              </w:rPr>
              <w:instrText xml:space="preserve"> PAGEREF _Toc46394712 \h </w:instrText>
            </w:r>
            <w:r>
              <w:rPr>
                <w:noProof/>
                <w:webHidden/>
              </w:rPr>
            </w:r>
            <w:r>
              <w:rPr>
                <w:noProof/>
                <w:webHidden/>
              </w:rPr>
              <w:fldChar w:fldCharType="separate"/>
            </w:r>
            <w:r>
              <w:rPr>
                <w:noProof/>
                <w:webHidden/>
              </w:rPr>
              <w:t>94</w:t>
            </w:r>
            <w:r>
              <w:rPr>
                <w:noProof/>
                <w:webHidden/>
              </w:rPr>
              <w:fldChar w:fldCharType="end"/>
            </w:r>
          </w:hyperlink>
        </w:p>
        <w:p w14:paraId="0B4C2612" w14:textId="32847939" w:rsidR="00717723" w:rsidRDefault="00717723">
          <w:pPr>
            <w:pStyle w:val="TOC4"/>
            <w:tabs>
              <w:tab w:val="left" w:pos="2520"/>
              <w:tab w:val="right" w:leader="dot" w:pos="8296"/>
            </w:tabs>
            <w:rPr>
              <w:noProof/>
            </w:rPr>
          </w:pPr>
          <w:hyperlink w:anchor="_Toc46394713" w:history="1">
            <w:r w:rsidRPr="002B01AF">
              <w:rPr>
                <w:rStyle w:val="a4"/>
                <w:rFonts w:ascii="宋体" w:eastAsia="宋体" w:hAnsi="宋体" w:cs="Segoe UI"/>
                <w:noProof/>
              </w:rPr>
              <w:t>4.33.2.4</w:t>
            </w:r>
            <w:r>
              <w:rPr>
                <w:noProof/>
              </w:rPr>
              <w:tab/>
            </w:r>
            <w:r w:rsidRPr="002B01AF">
              <w:rPr>
                <w:rStyle w:val="a4"/>
                <w:rFonts w:ascii="宋体" w:eastAsia="宋体" w:hAnsi="宋体" w:cs="Segoe UI"/>
                <w:noProof/>
              </w:rPr>
              <w:t>Face Hand</w:t>
            </w:r>
            <w:r>
              <w:rPr>
                <w:noProof/>
                <w:webHidden/>
              </w:rPr>
              <w:tab/>
            </w:r>
            <w:r>
              <w:rPr>
                <w:noProof/>
                <w:webHidden/>
              </w:rPr>
              <w:fldChar w:fldCharType="begin"/>
            </w:r>
            <w:r>
              <w:rPr>
                <w:noProof/>
                <w:webHidden/>
              </w:rPr>
              <w:instrText xml:space="preserve"> PAGEREF _Toc46394713 \h </w:instrText>
            </w:r>
            <w:r>
              <w:rPr>
                <w:noProof/>
                <w:webHidden/>
              </w:rPr>
            </w:r>
            <w:r>
              <w:rPr>
                <w:noProof/>
                <w:webHidden/>
              </w:rPr>
              <w:fldChar w:fldCharType="separate"/>
            </w:r>
            <w:r>
              <w:rPr>
                <w:noProof/>
                <w:webHidden/>
              </w:rPr>
              <w:t>94</w:t>
            </w:r>
            <w:r>
              <w:rPr>
                <w:noProof/>
                <w:webHidden/>
              </w:rPr>
              <w:fldChar w:fldCharType="end"/>
            </w:r>
          </w:hyperlink>
        </w:p>
        <w:p w14:paraId="035D3657" w14:textId="331E5710" w:rsidR="00717723" w:rsidRDefault="00717723">
          <w:pPr>
            <w:pStyle w:val="TOC4"/>
            <w:tabs>
              <w:tab w:val="left" w:pos="2520"/>
              <w:tab w:val="right" w:leader="dot" w:pos="8296"/>
            </w:tabs>
            <w:rPr>
              <w:noProof/>
            </w:rPr>
          </w:pPr>
          <w:hyperlink w:anchor="_Toc46394714" w:history="1">
            <w:r w:rsidRPr="002B01AF">
              <w:rPr>
                <w:rStyle w:val="a4"/>
                <w:rFonts w:ascii="宋体" w:eastAsia="宋体" w:hAnsi="宋体" w:cs="Segoe UI"/>
                <w:noProof/>
              </w:rPr>
              <w:t>4.33.2.5</w:t>
            </w:r>
            <w:r>
              <w:rPr>
                <w:noProof/>
              </w:rPr>
              <w:tab/>
            </w:r>
            <w:r w:rsidRPr="002B01AF">
              <w:rPr>
                <w:rStyle w:val="a4"/>
                <w:rFonts w:ascii="宋体" w:eastAsia="宋体" w:hAnsi="宋体" w:cs="Segoe UI"/>
                <w:noProof/>
              </w:rPr>
              <w:t>Face Neutral Skeptical</w:t>
            </w:r>
            <w:r>
              <w:rPr>
                <w:noProof/>
                <w:webHidden/>
              </w:rPr>
              <w:tab/>
            </w:r>
            <w:r>
              <w:rPr>
                <w:noProof/>
                <w:webHidden/>
              </w:rPr>
              <w:fldChar w:fldCharType="begin"/>
            </w:r>
            <w:r>
              <w:rPr>
                <w:noProof/>
                <w:webHidden/>
              </w:rPr>
              <w:instrText xml:space="preserve"> PAGEREF _Toc46394714 \h </w:instrText>
            </w:r>
            <w:r>
              <w:rPr>
                <w:noProof/>
                <w:webHidden/>
              </w:rPr>
            </w:r>
            <w:r>
              <w:rPr>
                <w:noProof/>
                <w:webHidden/>
              </w:rPr>
              <w:fldChar w:fldCharType="separate"/>
            </w:r>
            <w:r>
              <w:rPr>
                <w:noProof/>
                <w:webHidden/>
              </w:rPr>
              <w:t>94</w:t>
            </w:r>
            <w:r>
              <w:rPr>
                <w:noProof/>
                <w:webHidden/>
              </w:rPr>
              <w:fldChar w:fldCharType="end"/>
            </w:r>
          </w:hyperlink>
        </w:p>
        <w:p w14:paraId="29FA6B1E" w14:textId="221D6A7F" w:rsidR="00717723" w:rsidRDefault="00717723">
          <w:pPr>
            <w:pStyle w:val="TOC4"/>
            <w:tabs>
              <w:tab w:val="left" w:pos="2520"/>
              <w:tab w:val="right" w:leader="dot" w:pos="8296"/>
            </w:tabs>
            <w:rPr>
              <w:noProof/>
            </w:rPr>
          </w:pPr>
          <w:hyperlink w:anchor="_Toc46394715" w:history="1">
            <w:r w:rsidRPr="002B01AF">
              <w:rPr>
                <w:rStyle w:val="a4"/>
                <w:rFonts w:ascii="宋体" w:eastAsia="宋体" w:hAnsi="宋体" w:cs="Segoe UI"/>
                <w:noProof/>
              </w:rPr>
              <w:t>4.33.2.6</w:t>
            </w:r>
            <w:r>
              <w:rPr>
                <w:noProof/>
              </w:rPr>
              <w:tab/>
            </w:r>
            <w:r w:rsidRPr="002B01AF">
              <w:rPr>
                <w:rStyle w:val="a4"/>
                <w:rFonts w:ascii="宋体" w:eastAsia="宋体" w:hAnsi="宋体" w:cs="Segoe UI"/>
                <w:noProof/>
              </w:rPr>
              <w:t>Face Sleepy</w:t>
            </w:r>
            <w:r>
              <w:rPr>
                <w:noProof/>
                <w:webHidden/>
              </w:rPr>
              <w:tab/>
            </w:r>
            <w:r>
              <w:rPr>
                <w:noProof/>
                <w:webHidden/>
              </w:rPr>
              <w:fldChar w:fldCharType="begin"/>
            </w:r>
            <w:r>
              <w:rPr>
                <w:noProof/>
                <w:webHidden/>
              </w:rPr>
              <w:instrText xml:space="preserve"> PAGEREF _Toc46394715 \h </w:instrText>
            </w:r>
            <w:r>
              <w:rPr>
                <w:noProof/>
                <w:webHidden/>
              </w:rPr>
            </w:r>
            <w:r>
              <w:rPr>
                <w:noProof/>
                <w:webHidden/>
              </w:rPr>
              <w:fldChar w:fldCharType="separate"/>
            </w:r>
            <w:r>
              <w:rPr>
                <w:noProof/>
                <w:webHidden/>
              </w:rPr>
              <w:t>95</w:t>
            </w:r>
            <w:r>
              <w:rPr>
                <w:noProof/>
                <w:webHidden/>
              </w:rPr>
              <w:fldChar w:fldCharType="end"/>
            </w:r>
          </w:hyperlink>
        </w:p>
        <w:p w14:paraId="06EC2AA1" w14:textId="5B3251F5" w:rsidR="00717723" w:rsidRDefault="00717723">
          <w:pPr>
            <w:pStyle w:val="TOC4"/>
            <w:tabs>
              <w:tab w:val="left" w:pos="2520"/>
              <w:tab w:val="right" w:leader="dot" w:pos="8296"/>
            </w:tabs>
            <w:rPr>
              <w:noProof/>
            </w:rPr>
          </w:pPr>
          <w:hyperlink w:anchor="_Toc46394716" w:history="1">
            <w:r w:rsidRPr="002B01AF">
              <w:rPr>
                <w:rStyle w:val="a4"/>
                <w:rFonts w:ascii="宋体" w:eastAsia="宋体" w:hAnsi="宋体" w:cs="Segoe UI"/>
                <w:noProof/>
              </w:rPr>
              <w:t>4.33.2.7</w:t>
            </w:r>
            <w:r>
              <w:rPr>
                <w:noProof/>
              </w:rPr>
              <w:tab/>
            </w:r>
            <w:r w:rsidRPr="002B01AF">
              <w:rPr>
                <w:rStyle w:val="a4"/>
                <w:rFonts w:ascii="宋体" w:eastAsia="宋体" w:hAnsi="宋体" w:cs="Segoe UI"/>
                <w:noProof/>
              </w:rPr>
              <w:t>Face Unwell</w:t>
            </w:r>
            <w:r>
              <w:rPr>
                <w:noProof/>
                <w:webHidden/>
              </w:rPr>
              <w:tab/>
            </w:r>
            <w:r>
              <w:rPr>
                <w:noProof/>
                <w:webHidden/>
              </w:rPr>
              <w:fldChar w:fldCharType="begin"/>
            </w:r>
            <w:r>
              <w:rPr>
                <w:noProof/>
                <w:webHidden/>
              </w:rPr>
              <w:instrText xml:space="preserve"> PAGEREF _Toc46394716 \h </w:instrText>
            </w:r>
            <w:r>
              <w:rPr>
                <w:noProof/>
                <w:webHidden/>
              </w:rPr>
            </w:r>
            <w:r>
              <w:rPr>
                <w:noProof/>
                <w:webHidden/>
              </w:rPr>
              <w:fldChar w:fldCharType="separate"/>
            </w:r>
            <w:r>
              <w:rPr>
                <w:noProof/>
                <w:webHidden/>
              </w:rPr>
              <w:t>95</w:t>
            </w:r>
            <w:r>
              <w:rPr>
                <w:noProof/>
                <w:webHidden/>
              </w:rPr>
              <w:fldChar w:fldCharType="end"/>
            </w:r>
          </w:hyperlink>
        </w:p>
        <w:p w14:paraId="2D2C15F7" w14:textId="66D02288" w:rsidR="00717723" w:rsidRDefault="00717723">
          <w:pPr>
            <w:pStyle w:val="TOC4"/>
            <w:tabs>
              <w:tab w:val="left" w:pos="2520"/>
              <w:tab w:val="right" w:leader="dot" w:pos="8296"/>
            </w:tabs>
            <w:rPr>
              <w:noProof/>
            </w:rPr>
          </w:pPr>
          <w:hyperlink w:anchor="_Toc46394717" w:history="1">
            <w:r w:rsidRPr="002B01AF">
              <w:rPr>
                <w:rStyle w:val="a4"/>
                <w:rFonts w:ascii="宋体" w:eastAsia="宋体" w:hAnsi="宋体" w:cs="Segoe UI"/>
                <w:noProof/>
              </w:rPr>
              <w:t>4.33.2.8</w:t>
            </w:r>
            <w:r>
              <w:rPr>
                <w:noProof/>
              </w:rPr>
              <w:tab/>
            </w:r>
            <w:r w:rsidRPr="002B01AF">
              <w:rPr>
                <w:rStyle w:val="a4"/>
                <w:rFonts w:ascii="宋体" w:eastAsia="宋体" w:hAnsi="宋体" w:cs="Segoe UI"/>
                <w:noProof/>
              </w:rPr>
              <w:t>Face Hat</w:t>
            </w:r>
            <w:r>
              <w:rPr>
                <w:noProof/>
                <w:webHidden/>
              </w:rPr>
              <w:tab/>
            </w:r>
            <w:r>
              <w:rPr>
                <w:noProof/>
                <w:webHidden/>
              </w:rPr>
              <w:fldChar w:fldCharType="begin"/>
            </w:r>
            <w:r>
              <w:rPr>
                <w:noProof/>
                <w:webHidden/>
              </w:rPr>
              <w:instrText xml:space="preserve"> PAGEREF _Toc46394717 \h </w:instrText>
            </w:r>
            <w:r>
              <w:rPr>
                <w:noProof/>
                <w:webHidden/>
              </w:rPr>
            </w:r>
            <w:r>
              <w:rPr>
                <w:noProof/>
                <w:webHidden/>
              </w:rPr>
              <w:fldChar w:fldCharType="separate"/>
            </w:r>
            <w:r>
              <w:rPr>
                <w:noProof/>
                <w:webHidden/>
              </w:rPr>
              <w:t>96</w:t>
            </w:r>
            <w:r>
              <w:rPr>
                <w:noProof/>
                <w:webHidden/>
              </w:rPr>
              <w:fldChar w:fldCharType="end"/>
            </w:r>
          </w:hyperlink>
        </w:p>
        <w:p w14:paraId="0F537668" w14:textId="0DC0CE4C" w:rsidR="00717723" w:rsidRDefault="00717723">
          <w:pPr>
            <w:pStyle w:val="TOC4"/>
            <w:tabs>
              <w:tab w:val="left" w:pos="2520"/>
              <w:tab w:val="right" w:leader="dot" w:pos="8296"/>
            </w:tabs>
            <w:rPr>
              <w:noProof/>
            </w:rPr>
          </w:pPr>
          <w:hyperlink w:anchor="_Toc46394718" w:history="1">
            <w:r w:rsidRPr="002B01AF">
              <w:rPr>
                <w:rStyle w:val="a4"/>
                <w:rFonts w:ascii="宋体" w:eastAsia="宋体" w:hAnsi="宋体" w:cs="Segoe UI"/>
                <w:noProof/>
              </w:rPr>
              <w:t>4.33.2.9</w:t>
            </w:r>
            <w:r>
              <w:rPr>
                <w:noProof/>
              </w:rPr>
              <w:tab/>
            </w:r>
            <w:r w:rsidRPr="002B01AF">
              <w:rPr>
                <w:rStyle w:val="a4"/>
                <w:rFonts w:ascii="宋体" w:eastAsia="宋体" w:hAnsi="宋体" w:cs="Segoe UI"/>
                <w:noProof/>
              </w:rPr>
              <w:t>Face Glasses</w:t>
            </w:r>
            <w:r>
              <w:rPr>
                <w:noProof/>
                <w:webHidden/>
              </w:rPr>
              <w:tab/>
            </w:r>
            <w:r>
              <w:rPr>
                <w:noProof/>
                <w:webHidden/>
              </w:rPr>
              <w:fldChar w:fldCharType="begin"/>
            </w:r>
            <w:r>
              <w:rPr>
                <w:noProof/>
                <w:webHidden/>
              </w:rPr>
              <w:instrText xml:space="preserve"> PAGEREF _Toc46394718 \h </w:instrText>
            </w:r>
            <w:r>
              <w:rPr>
                <w:noProof/>
                <w:webHidden/>
              </w:rPr>
            </w:r>
            <w:r>
              <w:rPr>
                <w:noProof/>
                <w:webHidden/>
              </w:rPr>
              <w:fldChar w:fldCharType="separate"/>
            </w:r>
            <w:r>
              <w:rPr>
                <w:noProof/>
                <w:webHidden/>
              </w:rPr>
              <w:t>96</w:t>
            </w:r>
            <w:r>
              <w:rPr>
                <w:noProof/>
                <w:webHidden/>
              </w:rPr>
              <w:fldChar w:fldCharType="end"/>
            </w:r>
          </w:hyperlink>
        </w:p>
        <w:p w14:paraId="0FF226D0" w14:textId="01C9AC30" w:rsidR="00717723" w:rsidRDefault="00717723">
          <w:pPr>
            <w:pStyle w:val="TOC4"/>
            <w:tabs>
              <w:tab w:val="left" w:pos="2520"/>
              <w:tab w:val="right" w:leader="dot" w:pos="8296"/>
            </w:tabs>
            <w:rPr>
              <w:noProof/>
            </w:rPr>
          </w:pPr>
          <w:hyperlink w:anchor="_Toc46394719" w:history="1">
            <w:r w:rsidRPr="002B01AF">
              <w:rPr>
                <w:rStyle w:val="a4"/>
                <w:rFonts w:ascii="宋体" w:eastAsia="宋体" w:hAnsi="宋体" w:cs="Segoe UI"/>
                <w:noProof/>
              </w:rPr>
              <w:t>4.33.2.10</w:t>
            </w:r>
            <w:r>
              <w:rPr>
                <w:noProof/>
              </w:rPr>
              <w:tab/>
            </w:r>
            <w:r w:rsidRPr="002B01AF">
              <w:rPr>
                <w:rStyle w:val="a4"/>
                <w:rFonts w:ascii="宋体" w:eastAsia="宋体" w:hAnsi="宋体" w:cs="Segoe UI"/>
                <w:noProof/>
              </w:rPr>
              <w:t>Face Concerned</w:t>
            </w:r>
            <w:r>
              <w:rPr>
                <w:noProof/>
                <w:webHidden/>
              </w:rPr>
              <w:tab/>
            </w:r>
            <w:r>
              <w:rPr>
                <w:noProof/>
                <w:webHidden/>
              </w:rPr>
              <w:fldChar w:fldCharType="begin"/>
            </w:r>
            <w:r>
              <w:rPr>
                <w:noProof/>
                <w:webHidden/>
              </w:rPr>
              <w:instrText xml:space="preserve"> PAGEREF _Toc46394719 \h </w:instrText>
            </w:r>
            <w:r>
              <w:rPr>
                <w:noProof/>
                <w:webHidden/>
              </w:rPr>
            </w:r>
            <w:r>
              <w:rPr>
                <w:noProof/>
                <w:webHidden/>
              </w:rPr>
              <w:fldChar w:fldCharType="separate"/>
            </w:r>
            <w:r>
              <w:rPr>
                <w:noProof/>
                <w:webHidden/>
              </w:rPr>
              <w:t>96</w:t>
            </w:r>
            <w:r>
              <w:rPr>
                <w:noProof/>
                <w:webHidden/>
              </w:rPr>
              <w:fldChar w:fldCharType="end"/>
            </w:r>
          </w:hyperlink>
        </w:p>
        <w:p w14:paraId="57C7A16C" w14:textId="43374FDA" w:rsidR="00717723" w:rsidRDefault="00717723">
          <w:pPr>
            <w:pStyle w:val="TOC4"/>
            <w:tabs>
              <w:tab w:val="left" w:pos="2520"/>
              <w:tab w:val="right" w:leader="dot" w:pos="8296"/>
            </w:tabs>
            <w:rPr>
              <w:noProof/>
            </w:rPr>
          </w:pPr>
          <w:hyperlink w:anchor="_Toc46394720" w:history="1">
            <w:r w:rsidRPr="002B01AF">
              <w:rPr>
                <w:rStyle w:val="a4"/>
                <w:rFonts w:ascii="宋体" w:eastAsia="宋体" w:hAnsi="宋体" w:cs="Segoe UI"/>
                <w:noProof/>
              </w:rPr>
              <w:t>4.33.2.11</w:t>
            </w:r>
            <w:r>
              <w:rPr>
                <w:noProof/>
              </w:rPr>
              <w:tab/>
            </w:r>
            <w:r w:rsidRPr="002B01AF">
              <w:rPr>
                <w:rStyle w:val="a4"/>
                <w:rFonts w:ascii="宋体" w:eastAsia="宋体" w:hAnsi="宋体" w:cs="Segoe UI"/>
                <w:noProof/>
              </w:rPr>
              <w:t>Face Negative</w:t>
            </w:r>
            <w:r>
              <w:rPr>
                <w:noProof/>
                <w:webHidden/>
              </w:rPr>
              <w:tab/>
            </w:r>
            <w:r>
              <w:rPr>
                <w:noProof/>
                <w:webHidden/>
              </w:rPr>
              <w:fldChar w:fldCharType="begin"/>
            </w:r>
            <w:r>
              <w:rPr>
                <w:noProof/>
                <w:webHidden/>
              </w:rPr>
              <w:instrText xml:space="preserve"> PAGEREF _Toc46394720 \h </w:instrText>
            </w:r>
            <w:r>
              <w:rPr>
                <w:noProof/>
                <w:webHidden/>
              </w:rPr>
            </w:r>
            <w:r>
              <w:rPr>
                <w:noProof/>
                <w:webHidden/>
              </w:rPr>
              <w:fldChar w:fldCharType="separate"/>
            </w:r>
            <w:r>
              <w:rPr>
                <w:noProof/>
                <w:webHidden/>
              </w:rPr>
              <w:t>97</w:t>
            </w:r>
            <w:r>
              <w:rPr>
                <w:noProof/>
                <w:webHidden/>
              </w:rPr>
              <w:fldChar w:fldCharType="end"/>
            </w:r>
          </w:hyperlink>
        </w:p>
        <w:p w14:paraId="20889E5A" w14:textId="12EA22F4" w:rsidR="00717723" w:rsidRDefault="00717723">
          <w:pPr>
            <w:pStyle w:val="TOC4"/>
            <w:tabs>
              <w:tab w:val="left" w:pos="2520"/>
              <w:tab w:val="right" w:leader="dot" w:pos="8296"/>
            </w:tabs>
            <w:rPr>
              <w:noProof/>
            </w:rPr>
          </w:pPr>
          <w:hyperlink w:anchor="_Toc46394721" w:history="1">
            <w:r w:rsidRPr="002B01AF">
              <w:rPr>
                <w:rStyle w:val="a4"/>
                <w:rFonts w:ascii="宋体" w:eastAsia="宋体" w:hAnsi="宋体" w:cs="Segoe UI"/>
                <w:noProof/>
              </w:rPr>
              <w:t>4.33.2.12</w:t>
            </w:r>
            <w:r>
              <w:rPr>
                <w:noProof/>
              </w:rPr>
              <w:tab/>
            </w:r>
            <w:r w:rsidRPr="002B01AF">
              <w:rPr>
                <w:rStyle w:val="a4"/>
                <w:rFonts w:ascii="宋体" w:eastAsia="宋体" w:hAnsi="宋体" w:cs="Segoe UI"/>
                <w:noProof/>
              </w:rPr>
              <w:t>Face Costume</w:t>
            </w:r>
            <w:r>
              <w:rPr>
                <w:noProof/>
                <w:webHidden/>
              </w:rPr>
              <w:tab/>
            </w:r>
            <w:r>
              <w:rPr>
                <w:noProof/>
                <w:webHidden/>
              </w:rPr>
              <w:fldChar w:fldCharType="begin"/>
            </w:r>
            <w:r>
              <w:rPr>
                <w:noProof/>
                <w:webHidden/>
              </w:rPr>
              <w:instrText xml:space="preserve"> PAGEREF _Toc46394721 \h </w:instrText>
            </w:r>
            <w:r>
              <w:rPr>
                <w:noProof/>
                <w:webHidden/>
              </w:rPr>
            </w:r>
            <w:r>
              <w:rPr>
                <w:noProof/>
                <w:webHidden/>
              </w:rPr>
              <w:fldChar w:fldCharType="separate"/>
            </w:r>
            <w:r>
              <w:rPr>
                <w:noProof/>
                <w:webHidden/>
              </w:rPr>
              <w:t>97</w:t>
            </w:r>
            <w:r>
              <w:rPr>
                <w:noProof/>
                <w:webHidden/>
              </w:rPr>
              <w:fldChar w:fldCharType="end"/>
            </w:r>
          </w:hyperlink>
        </w:p>
        <w:p w14:paraId="342FAEAC" w14:textId="30E1D0AE" w:rsidR="00717723" w:rsidRDefault="00717723">
          <w:pPr>
            <w:pStyle w:val="TOC4"/>
            <w:tabs>
              <w:tab w:val="left" w:pos="2520"/>
              <w:tab w:val="right" w:leader="dot" w:pos="8296"/>
            </w:tabs>
            <w:rPr>
              <w:noProof/>
            </w:rPr>
          </w:pPr>
          <w:hyperlink w:anchor="_Toc46394722" w:history="1">
            <w:r w:rsidRPr="002B01AF">
              <w:rPr>
                <w:rStyle w:val="a4"/>
                <w:rFonts w:ascii="宋体" w:eastAsia="宋体" w:hAnsi="宋体" w:cs="Segoe UI"/>
                <w:noProof/>
              </w:rPr>
              <w:t>4.33.2.13</w:t>
            </w:r>
            <w:r>
              <w:rPr>
                <w:noProof/>
              </w:rPr>
              <w:tab/>
            </w:r>
            <w:r w:rsidRPr="002B01AF">
              <w:rPr>
                <w:rStyle w:val="a4"/>
                <w:rFonts w:ascii="宋体" w:eastAsia="宋体" w:hAnsi="宋体" w:cs="Segoe UI"/>
                <w:noProof/>
              </w:rPr>
              <w:t>Cat Face</w:t>
            </w:r>
            <w:r>
              <w:rPr>
                <w:noProof/>
                <w:webHidden/>
              </w:rPr>
              <w:tab/>
            </w:r>
            <w:r>
              <w:rPr>
                <w:noProof/>
                <w:webHidden/>
              </w:rPr>
              <w:fldChar w:fldCharType="begin"/>
            </w:r>
            <w:r>
              <w:rPr>
                <w:noProof/>
                <w:webHidden/>
              </w:rPr>
              <w:instrText xml:space="preserve"> PAGEREF _Toc46394722 \h </w:instrText>
            </w:r>
            <w:r>
              <w:rPr>
                <w:noProof/>
                <w:webHidden/>
              </w:rPr>
            </w:r>
            <w:r>
              <w:rPr>
                <w:noProof/>
                <w:webHidden/>
              </w:rPr>
              <w:fldChar w:fldCharType="separate"/>
            </w:r>
            <w:r>
              <w:rPr>
                <w:noProof/>
                <w:webHidden/>
              </w:rPr>
              <w:t>97</w:t>
            </w:r>
            <w:r>
              <w:rPr>
                <w:noProof/>
                <w:webHidden/>
              </w:rPr>
              <w:fldChar w:fldCharType="end"/>
            </w:r>
          </w:hyperlink>
        </w:p>
        <w:p w14:paraId="244CDD5E" w14:textId="5075CF43" w:rsidR="00717723" w:rsidRDefault="00717723">
          <w:pPr>
            <w:pStyle w:val="TOC4"/>
            <w:tabs>
              <w:tab w:val="left" w:pos="2520"/>
              <w:tab w:val="right" w:leader="dot" w:pos="8296"/>
            </w:tabs>
            <w:rPr>
              <w:noProof/>
            </w:rPr>
          </w:pPr>
          <w:hyperlink w:anchor="_Toc46394723" w:history="1">
            <w:r w:rsidRPr="002B01AF">
              <w:rPr>
                <w:rStyle w:val="a4"/>
                <w:rFonts w:ascii="宋体" w:eastAsia="宋体" w:hAnsi="宋体" w:cs="Segoe UI"/>
                <w:noProof/>
              </w:rPr>
              <w:t>4.33.2.14</w:t>
            </w:r>
            <w:r>
              <w:rPr>
                <w:noProof/>
              </w:rPr>
              <w:tab/>
            </w:r>
            <w:r w:rsidRPr="002B01AF">
              <w:rPr>
                <w:rStyle w:val="a4"/>
                <w:rFonts w:ascii="宋体" w:eastAsia="宋体" w:hAnsi="宋体" w:cs="Segoe UI"/>
                <w:noProof/>
              </w:rPr>
              <w:t>Monkey Face</w:t>
            </w:r>
            <w:r>
              <w:rPr>
                <w:noProof/>
                <w:webHidden/>
              </w:rPr>
              <w:tab/>
            </w:r>
            <w:r>
              <w:rPr>
                <w:noProof/>
                <w:webHidden/>
              </w:rPr>
              <w:fldChar w:fldCharType="begin"/>
            </w:r>
            <w:r>
              <w:rPr>
                <w:noProof/>
                <w:webHidden/>
              </w:rPr>
              <w:instrText xml:space="preserve"> PAGEREF _Toc46394723 \h </w:instrText>
            </w:r>
            <w:r>
              <w:rPr>
                <w:noProof/>
                <w:webHidden/>
              </w:rPr>
            </w:r>
            <w:r>
              <w:rPr>
                <w:noProof/>
                <w:webHidden/>
              </w:rPr>
              <w:fldChar w:fldCharType="separate"/>
            </w:r>
            <w:r>
              <w:rPr>
                <w:noProof/>
                <w:webHidden/>
              </w:rPr>
              <w:t>98</w:t>
            </w:r>
            <w:r>
              <w:rPr>
                <w:noProof/>
                <w:webHidden/>
              </w:rPr>
              <w:fldChar w:fldCharType="end"/>
            </w:r>
          </w:hyperlink>
        </w:p>
        <w:p w14:paraId="33D533AB" w14:textId="5EA3E23F" w:rsidR="00717723" w:rsidRDefault="00717723">
          <w:pPr>
            <w:pStyle w:val="TOC4"/>
            <w:tabs>
              <w:tab w:val="left" w:pos="2520"/>
              <w:tab w:val="right" w:leader="dot" w:pos="8296"/>
            </w:tabs>
            <w:rPr>
              <w:noProof/>
            </w:rPr>
          </w:pPr>
          <w:hyperlink w:anchor="_Toc46394724" w:history="1">
            <w:r w:rsidRPr="002B01AF">
              <w:rPr>
                <w:rStyle w:val="a4"/>
                <w:rFonts w:ascii="宋体" w:eastAsia="宋体" w:hAnsi="宋体" w:cs="Segoe UI"/>
                <w:noProof/>
              </w:rPr>
              <w:t>4.33.2.15</w:t>
            </w:r>
            <w:r>
              <w:rPr>
                <w:noProof/>
              </w:rPr>
              <w:tab/>
            </w:r>
            <w:r w:rsidRPr="002B01AF">
              <w:rPr>
                <w:rStyle w:val="a4"/>
                <w:rFonts w:ascii="宋体" w:eastAsia="宋体" w:hAnsi="宋体" w:cs="Segoe UI"/>
                <w:noProof/>
              </w:rPr>
              <w:t>Emotion</w:t>
            </w:r>
            <w:r>
              <w:rPr>
                <w:noProof/>
                <w:webHidden/>
              </w:rPr>
              <w:tab/>
            </w:r>
            <w:r>
              <w:rPr>
                <w:noProof/>
                <w:webHidden/>
              </w:rPr>
              <w:fldChar w:fldCharType="begin"/>
            </w:r>
            <w:r>
              <w:rPr>
                <w:noProof/>
                <w:webHidden/>
              </w:rPr>
              <w:instrText xml:space="preserve"> PAGEREF _Toc46394724 \h </w:instrText>
            </w:r>
            <w:r>
              <w:rPr>
                <w:noProof/>
                <w:webHidden/>
              </w:rPr>
            </w:r>
            <w:r>
              <w:rPr>
                <w:noProof/>
                <w:webHidden/>
              </w:rPr>
              <w:fldChar w:fldCharType="separate"/>
            </w:r>
            <w:r>
              <w:rPr>
                <w:noProof/>
                <w:webHidden/>
              </w:rPr>
              <w:t>98</w:t>
            </w:r>
            <w:r>
              <w:rPr>
                <w:noProof/>
                <w:webHidden/>
              </w:rPr>
              <w:fldChar w:fldCharType="end"/>
            </w:r>
          </w:hyperlink>
        </w:p>
        <w:p w14:paraId="152BFCC4" w14:textId="0EAC9566" w:rsidR="00717723" w:rsidRDefault="00717723">
          <w:pPr>
            <w:pStyle w:val="TOC3"/>
            <w:tabs>
              <w:tab w:val="left" w:pos="1680"/>
              <w:tab w:val="right" w:leader="dot" w:pos="8296"/>
            </w:tabs>
            <w:rPr>
              <w:noProof/>
            </w:rPr>
          </w:pPr>
          <w:hyperlink w:anchor="_Toc46394725" w:history="1">
            <w:r w:rsidRPr="002B01AF">
              <w:rPr>
                <w:rStyle w:val="a4"/>
                <w:rFonts w:cs="Segoe UI"/>
                <w:noProof/>
              </w:rPr>
              <w:t>4.33.3</w:t>
            </w:r>
            <w:r>
              <w:rPr>
                <w:noProof/>
              </w:rPr>
              <w:tab/>
            </w:r>
            <w:r w:rsidRPr="002B01AF">
              <w:rPr>
                <w:rStyle w:val="a4"/>
                <w:rFonts w:cs="Segoe UI"/>
                <w:noProof/>
              </w:rPr>
              <w:t>People &amp; Body</w:t>
            </w:r>
            <w:r>
              <w:rPr>
                <w:noProof/>
                <w:webHidden/>
              </w:rPr>
              <w:tab/>
            </w:r>
            <w:r>
              <w:rPr>
                <w:noProof/>
                <w:webHidden/>
              </w:rPr>
              <w:fldChar w:fldCharType="begin"/>
            </w:r>
            <w:r>
              <w:rPr>
                <w:noProof/>
                <w:webHidden/>
              </w:rPr>
              <w:instrText xml:space="preserve"> PAGEREF _Toc46394725 \h </w:instrText>
            </w:r>
            <w:r>
              <w:rPr>
                <w:noProof/>
                <w:webHidden/>
              </w:rPr>
            </w:r>
            <w:r>
              <w:rPr>
                <w:noProof/>
                <w:webHidden/>
              </w:rPr>
              <w:fldChar w:fldCharType="separate"/>
            </w:r>
            <w:r>
              <w:rPr>
                <w:noProof/>
                <w:webHidden/>
              </w:rPr>
              <w:t>99</w:t>
            </w:r>
            <w:r>
              <w:rPr>
                <w:noProof/>
                <w:webHidden/>
              </w:rPr>
              <w:fldChar w:fldCharType="end"/>
            </w:r>
          </w:hyperlink>
        </w:p>
        <w:p w14:paraId="538CB648" w14:textId="13E5F1E0" w:rsidR="00717723" w:rsidRDefault="00717723">
          <w:pPr>
            <w:pStyle w:val="TOC4"/>
            <w:tabs>
              <w:tab w:val="left" w:pos="2520"/>
              <w:tab w:val="right" w:leader="dot" w:pos="8296"/>
            </w:tabs>
            <w:rPr>
              <w:noProof/>
            </w:rPr>
          </w:pPr>
          <w:hyperlink w:anchor="_Toc46394726" w:history="1">
            <w:r w:rsidRPr="002B01AF">
              <w:rPr>
                <w:rStyle w:val="a4"/>
                <w:rFonts w:ascii="宋体" w:eastAsia="宋体" w:hAnsi="宋体" w:cs="Segoe UI"/>
                <w:noProof/>
              </w:rPr>
              <w:t>4.33.3.1</w:t>
            </w:r>
            <w:r>
              <w:rPr>
                <w:noProof/>
              </w:rPr>
              <w:tab/>
            </w:r>
            <w:r w:rsidRPr="002B01AF">
              <w:rPr>
                <w:rStyle w:val="a4"/>
                <w:rFonts w:ascii="宋体" w:eastAsia="宋体" w:hAnsi="宋体" w:cs="Segoe UI"/>
                <w:noProof/>
              </w:rPr>
              <w:t>Hand Fingers Open</w:t>
            </w:r>
            <w:r>
              <w:rPr>
                <w:noProof/>
                <w:webHidden/>
              </w:rPr>
              <w:tab/>
            </w:r>
            <w:r>
              <w:rPr>
                <w:noProof/>
                <w:webHidden/>
              </w:rPr>
              <w:fldChar w:fldCharType="begin"/>
            </w:r>
            <w:r>
              <w:rPr>
                <w:noProof/>
                <w:webHidden/>
              </w:rPr>
              <w:instrText xml:space="preserve"> PAGEREF _Toc46394726 \h </w:instrText>
            </w:r>
            <w:r>
              <w:rPr>
                <w:noProof/>
                <w:webHidden/>
              </w:rPr>
            </w:r>
            <w:r>
              <w:rPr>
                <w:noProof/>
                <w:webHidden/>
              </w:rPr>
              <w:fldChar w:fldCharType="separate"/>
            </w:r>
            <w:r>
              <w:rPr>
                <w:noProof/>
                <w:webHidden/>
              </w:rPr>
              <w:t>99</w:t>
            </w:r>
            <w:r>
              <w:rPr>
                <w:noProof/>
                <w:webHidden/>
              </w:rPr>
              <w:fldChar w:fldCharType="end"/>
            </w:r>
          </w:hyperlink>
        </w:p>
        <w:p w14:paraId="5839C225" w14:textId="655BFFD2" w:rsidR="00717723" w:rsidRDefault="00717723">
          <w:pPr>
            <w:pStyle w:val="TOC4"/>
            <w:tabs>
              <w:tab w:val="left" w:pos="2520"/>
              <w:tab w:val="right" w:leader="dot" w:pos="8296"/>
            </w:tabs>
            <w:rPr>
              <w:noProof/>
            </w:rPr>
          </w:pPr>
          <w:hyperlink w:anchor="_Toc46394727" w:history="1">
            <w:r w:rsidRPr="002B01AF">
              <w:rPr>
                <w:rStyle w:val="a4"/>
                <w:rFonts w:ascii="宋体" w:eastAsia="宋体" w:hAnsi="宋体" w:cs="Segoe UI"/>
                <w:noProof/>
              </w:rPr>
              <w:t>4.33.3.2</w:t>
            </w:r>
            <w:r>
              <w:rPr>
                <w:noProof/>
              </w:rPr>
              <w:tab/>
            </w:r>
            <w:r w:rsidRPr="002B01AF">
              <w:rPr>
                <w:rStyle w:val="a4"/>
                <w:rFonts w:ascii="宋体" w:eastAsia="宋体" w:hAnsi="宋体" w:cs="Segoe UI"/>
                <w:noProof/>
              </w:rPr>
              <w:t>Hand Fingers Partial</w:t>
            </w:r>
            <w:r>
              <w:rPr>
                <w:noProof/>
                <w:webHidden/>
              </w:rPr>
              <w:tab/>
            </w:r>
            <w:r>
              <w:rPr>
                <w:noProof/>
                <w:webHidden/>
              </w:rPr>
              <w:fldChar w:fldCharType="begin"/>
            </w:r>
            <w:r>
              <w:rPr>
                <w:noProof/>
                <w:webHidden/>
              </w:rPr>
              <w:instrText xml:space="preserve"> PAGEREF _Toc46394727 \h </w:instrText>
            </w:r>
            <w:r>
              <w:rPr>
                <w:noProof/>
                <w:webHidden/>
              </w:rPr>
            </w:r>
            <w:r>
              <w:rPr>
                <w:noProof/>
                <w:webHidden/>
              </w:rPr>
              <w:fldChar w:fldCharType="separate"/>
            </w:r>
            <w:r>
              <w:rPr>
                <w:noProof/>
                <w:webHidden/>
              </w:rPr>
              <w:t>100</w:t>
            </w:r>
            <w:r>
              <w:rPr>
                <w:noProof/>
                <w:webHidden/>
              </w:rPr>
              <w:fldChar w:fldCharType="end"/>
            </w:r>
          </w:hyperlink>
        </w:p>
        <w:p w14:paraId="3AD9E50D" w14:textId="4430D747" w:rsidR="00717723" w:rsidRDefault="00717723">
          <w:pPr>
            <w:pStyle w:val="TOC4"/>
            <w:tabs>
              <w:tab w:val="left" w:pos="2520"/>
              <w:tab w:val="right" w:leader="dot" w:pos="8296"/>
            </w:tabs>
            <w:rPr>
              <w:noProof/>
            </w:rPr>
          </w:pPr>
          <w:hyperlink w:anchor="_Toc46394728" w:history="1">
            <w:r w:rsidRPr="002B01AF">
              <w:rPr>
                <w:rStyle w:val="a4"/>
                <w:rFonts w:ascii="宋体" w:eastAsia="宋体" w:hAnsi="宋体" w:cs="Segoe UI"/>
                <w:noProof/>
              </w:rPr>
              <w:t>4.33.3.3</w:t>
            </w:r>
            <w:r>
              <w:rPr>
                <w:noProof/>
              </w:rPr>
              <w:tab/>
            </w:r>
            <w:r w:rsidRPr="002B01AF">
              <w:rPr>
                <w:rStyle w:val="a4"/>
                <w:rFonts w:ascii="宋体" w:eastAsia="宋体" w:hAnsi="宋体" w:cs="Segoe UI"/>
                <w:noProof/>
              </w:rPr>
              <w:t>Hand Single Finger</w:t>
            </w:r>
            <w:r>
              <w:rPr>
                <w:noProof/>
                <w:webHidden/>
              </w:rPr>
              <w:tab/>
            </w:r>
            <w:r>
              <w:rPr>
                <w:noProof/>
                <w:webHidden/>
              </w:rPr>
              <w:fldChar w:fldCharType="begin"/>
            </w:r>
            <w:r>
              <w:rPr>
                <w:noProof/>
                <w:webHidden/>
              </w:rPr>
              <w:instrText xml:space="preserve"> PAGEREF _Toc46394728 \h </w:instrText>
            </w:r>
            <w:r>
              <w:rPr>
                <w:noProof/>
                <w:webHidden/>
              </w:rPr>
            </w:r>
            <w:r>
              <w:rPr>
                <w:noProof/>
                <w:webHidden/>
              </w:rPr>
              <w:fldChar w:fldCharType="separate"/>
            </w:r>
            <w:r>
              <w:rPr>
                <w:noProof/>
                <w:webHidden/>
              </w:rPr>
              <w:t>100</w:t>
            </w:r>
            <w:r>
              <w:rPr>
                <w:noProof/>
                <w:webHidden/>
              </w:rPr>
              <w:fldChar w:fldCharType="end"/>
            </w:r>
          </w:hyperlink>
        </w:p>
        <w:p w14:paraId="5434F4DE" w14:textId="059E530F" w:rsidR="00717723" w:rsidRDefault="00717723">
          <w:pPr>
            <w:pStyle w:val="TOC4"/>
            <w:tabs>
              <w:tab w:val="left" w:pos="2520"/>
              <w:tab w:val="right" w:leader="dot" w:pos="8296"/>
            </w:tabs>
            <w:rPr>
              <w:noProof/>
            </w:rPr>
          </w:pPr>
          <w:hyperlink w:anchor="_Toc46394729" w:history="1">
            <w:r w:rsidRPr="002B01AF">
              <w:rPr>
                <w:rStyle w:val="a4"/>
                <w:rFonts w:ascii="宋体" w:eastAsia="宋体" w:hAnsi="宋体" w:cs="Segoe UI"/>
                <w:noProof/>
              </w:rPr>
              <w:t>4.33.3.4</w:t>
            </w:r>
            <w:r>
              <w:rPr>
                <w:noProof/>
              </w:rPr>
              <w:tab/>
            </w:r>
            <w:r w:rsidRPr="002B01AF">
              <w:rPr>
                <w:rStyle w:val="a4"/>
                <w:rFonts w:ascii="宋体" w:eastAsia="宋体" w:hAnsi="宋体" w:cs="Segoe UI"/>
                <w:noProof/>
              </w:rPr>
              <w:t>Hand Fingers Closed</w:t>
            </w:r>
            <w:r>
              <w:rPr>
                <w:noProof/>
                <w:webHidden/>
              </w:rPr>
              <w:tab/>
            </w:r>
            <w:r>
              <w:rPr>
                <w:noProof/>
                <w:webHidden/>
              </w:rPr>
              <w:fldChar w:fldCharType="begin"/>
            </w:r>
            <w:r>
              <w:rPr>
                <w:noProof/>
                <w:webHidden/>
              </w:rPr>
              <w:instrText xml:space="preserve"> PAGEREF _Toc46394729 \h </w:instrText>
            </w:r>
            <w:r>
              <w:rPr>
                <w:noProof/>
                <w:webHidden/>
              </w:rPr>
            </w:r>
            <w:r>
              <w:rPr>
                <w:noProof/>
                <w:webHidden/>
              </w:rPr>
              <w:fldChar w:fldCharType="separate"/>
            </w:r>
            <w:r>
              <w:rPr>
                <w:noProof/>
                <w:webHidden/>
              </w:rPr>
              <w:t>100</w:t>
            </w:r>
            <w:r>
              <w:rPr>
                <w:noProof/>
                <w:webHidden/>
              </w:rPr>
              <w:fldChar w:fldCharType="end"/>
            </w:r>
          </w:hyperlink>
        </w:p>
        <w:p w14:paraId="0EA2DDFD" w14:textId="35DC20B8" w:rsidR="00717723" w:rsidRDefault="00717723">
          <w:pPr>
            <w:pStyle w:val="TOC4"/>
            <w:tabs>
              <w:tab w:val="left" w:pos="2520"/>
              <w:tab w:val="right" w:leader="dot" w:pos="8296"/>
            </w:tabs>
            <w:rPr>
              <w:noProof/>
            </w:rPr>
          </w:pPr>
          <w:hyperlink w:anchor="_Toc46394730" w:history="1">
            <w:r w:rsidRPr="002B01AF">
              <w:rPr>
                <w:rStyle w:val="a4"/>
                <w:rFonts w:ascii="宋体" w:eastAsia="宋体" w:hAnsi="宋体" w:cs="Segoe UI"/>
                <w:noProof/>
              </w:rPr>
              <w:t>4.33.3.5</w:t>
            </w:r>
            <w:r>
              <w:rPr>
                <w:noProof/>
              </w:rPr>
              <w:tab/>
            </w:r>
            <w:r w:rsidRPr="002B01AF">
              <w:rPr>
                <w:rStyle w:val="a4"/>
                <w:rFonts w:ascii="宋体" w:eastAsia="宋体" w:hAnsi="宋体" w:cs="Segoe UI"/>
                <w:noProof/>
              </w:rPr>
              <w:t>Hands</w:t>
            </w:r>
            <w:r>
              <w:rPr>
                <w:noProof/>
                <w:webHidden/>
              </w:rPr>
              <w:tab/>
            </w:r>
            <w:r>
              <w:rPr>
                <w:noProof/>
                <w:webHidden/>
              </w:rPr>
              <w:fldChar w:fldCharType="begin"/>
            </w:r>
            <w:r>
              <w:rPr>
                <w:noProof/>
                <w:webHidden/>
              </w:rPr>
              <w:instrText xml:space="preserve"> PAGEREF _Toc46394730 \h </w:instrText>
            </w:r>
            <w:r>
              <w:rPr>
                <w:noProof/>
                <w:webHidden/>
              </w:rPr>
            </w:r>
            <w:r>
              <w:rPr>
                <w:noProof/>
                <w:webHidden/>
              </w:rPr>
              <w:fldChar w:fldCharType="separate"/>
            </w:r>
            <w:r>
              <w:rPr>
                <w:noProof/>
                <w:webHidden/>
              </w:rPr>
              <w:t>101</w:t>
            </w:r>
            <w:r>
              <w:rPr>
                <w:noProof/>
                <w:webHidden/>
              </w:rPr>
              <w:fldChar w:fldCharType="end"/>
            </w:r>
          </w:hyperlink>
        </w:p>
        <w:p w14:paraId="192AF79F" w14:textId="72A253A0" w:rsidR="00717723" w:rsidRDefault="00717723">
          <w:pPr>
            <w:pStyle w:val="TOC4"/>
            <w:tabs>
              <w:tab w:val="left" w:pos="2520"/>
              <w:tab w:val="right" w:leader="dot" w:pos="8296"/>
            </w:tabs>
            <w:rPr>
              <w:noProof/>
            </w:rPr>
          </w:pPr>
          <w:hyperlink w:anchor="_Toc46394731" w:history="1">
            <w:r w:rsidRPr="002B01AF">
              <w:rPr>
                <w:rStyle w:val="a4"/>
                <w:rFonts w:ascii="宋体" w:eastAsia="宋体" w:hAnsi="宋体" w:cs="Segoe UI"/>
                <w:noProof/>
              </w:rPr>
              <w:t>4.33.3.6</w:t>
            </w:r>
            <w:r>
              <w:rPr>
                <w:noProof/>
              </w:rPr>
              <w:tab/>
            </w:r>
            <w:r w:rsidRPr="002B01AF">
              <w:rPr>
                <w:rStyle w:val="a4"/>
                <w:rFonts w:ascii="宋体" w:eastAsia="宋体" w:hAnsi="宋体" w:cs="Segoe UI"/>
                <w:noProof/>
              </w:rPr>
              <w:t>Hand Prop</w:t>
            </w:r>
            <w:r>
              <w:rPr>
                <w:noProof/>
                <w:webHidden/>
              </w:rPr>
              <w:tab/>
            </w:r>
            <w:r>
              <w:rPr>
                <w:noProof/>
                <w:webHidden/>
              </w:rPr>
              <w:fldChar w:fldCharType="begin"/>
            </w:r>
            <w:r>
              <w:rPr>
                <w:noProof/>
                <w:webHidden/>
              </w:rPr>
              <w:instrText xml:space="preserve"> PAGEREF _Toc46394731 \h </w:instrText>
            </w:r>
            <w:r>
              <w:rPr>
                <w:noProof/>
                <w:webHidden/>
              </w:rPr>
            </w:r>
            <w:r>
              <w:rPr>
                <w:noProof/>
                <w:webHidden/>
              </w:rPr>
              <w:fldChar w:fldCharType="separate"/>
            </w:r>
            <w:r>
              <w:rPr>
                <w:noProof/>
                <w:webHidden/>
              </w:rPr>
              <w:t>101</w:t>
            </w:r>
            <w:r>
              <w:rPr>
                <w:noProof/>
                <w:webHidden/>
              </w:rPr>
              <w:fldChar w:fldCharType="end"/>
            </w:r>
          </w:hyperlink>
        </w:p>
        <w:p w14:paraId="206A57E5" w14:textId="2E8F878F" w:rsidR="00717723" w:rsidRDefault="00717723">
          <w:pPr>
            <w:pStyle w:val="TOC4"/>
            <w:tabs>
              <w:tab w:val="left" w:pos="2520"/>
              <w:tab w:val="right" w:leader="dot" w:pos="8296"/>
            </w:tabs>
            <w:rPr>
              <w:noProof/>
            </w:rPr>
          </w:pPr>
          <w:hyperlink w:anchor="_Toc46394732" w:history="1">
            <w:r w:rsidRPr="002B01AF">
              <w:rPr>
                <w:rStyle w:val="a4"/>
                <w:rFonts w:ascii="宋体" w:eastAsia="宋体" w:hAnsi="宋体" w:cs="Segoe UI"/>
                <w:noProof/>
              </w:rPr>
              <w:t>4.33.3.7</w:t>
            </w:r>
            <w:r>
              <w:rPr>
                <w:noProof/>
              </w:rPr>
              <w:tab/>
            </w:r>
            <w:r w:rsidRPr="002B01AF">
              <w:rPr>
                <w:rStyle w:val="a4"/>
                <w:rFonts w:ascii="宋体" w:eastAsia="宋体" w:hAnsi="宋体" w:cs="Segoe UI"/>
                <w:noProof/>
              </w:rPr>
              <w:t>Body Parts</w:t>
            </w:r>
            <w:r>
              <w:rPr>
                <w:noProof/>
                <w:webHidden/>
              </w:rPr>
              <w:tab/>
            </w:r>
            <w:r>
              <w:rPr>
                <w:noProof/>
                <w:webHidden/>
              </w:rPr>
              <w:fldChar w:fldCharType="begin"/>
            </w:r>
            <w:r>
              <w:rPr>
                <w:noProof/>
                <w:webHidden/>
              </w:rPr>
              <w:instrText xml:space="preserve"> PAGEREF _Toc46394732 \h </w:instrText>
            </w:r>
            <w:r>
              <w:rPr>
                <w:noProof/>
                <w:webHidden/>
              </w:rPr>
            </w:r>
            <w:r>
              <w:rPr>
                <w:noProof/>
                <w:webHidden/>
              </w:rPr>
              <w:fldChar w:fldCharType="separate"/>
            </w:r>
            <w:r>
              <w:rPr>
                <w:noProof/>
                <w:webHidden/>
              </w:rPr>
              <w:t>101</w:t>
            </w:r>
            <w:r>
              <w:rPr>
                <w:noProof/>
                <w:webHidden/>
              </w:rPr>
              <w:fldChar w:fldCharType="end"/>
            </w:r>
          </w:hyperlink>
        </w:p>
        <w:p w14:paraId="2ABAAA75" w14:textId="4AE9D59F" w:rsidR="00717723" w:rsidRDefault="00717723">
          <w:pPr>
            <w:pStyle w:val="TOC4"/>
            <w:tabs>
              <w:tab w:val="left" w:pos="2520"/>
              <w:tab w:val="right" w:leader="dot" w:pos="8296"/>
            </w:tabs>
            <w:rPr>
              <w:noProof/>
            </w:rPr>
          </w:pPr>
          <w:hyperlink w:anchor="_Toc46394733" w:history="1">
            <w:r w:rsidRPr="002B01AF">
              <w:rPr>
                <w:rStyle w:val="a4"/>
                <w:rFonts w:ascii="宋体" w:eastAsia="宋体" w:hAnsi="宋体" w:cs="Segoe UI"/>
                <w:noProof/>
              </w:rPr>
              <w:t>4.33.3.8</w:t>
            </w:r>
            <w:r>
              <w:rPr>
                <w:noProof/>
              </w:rPr>
              <w:tab/>
            </w:r>
            <w:r w:rsidRPr="002B01AF">
              <w:rPr>
                <w:rStyle w:val="a4"/>
                <w:rFonts w:ascii="宋体" w:eastAsia="宋体" w:hAnsi="宋体" w:cs="Segoe UI"/>
                <w:noProof/>
              </w:rPr>
              <w:t>Person</w:t>
            </w:r>
            <w:r>
              <w:rPr>
                <w:noProof/>
                <w:webHidden/>
              </w:rPr>
              <w:tab/>
            </w:r>
            <w:r>
              <w:rPr>
                <w:noProof/>
                <w:webHidden/>
              </w:rPr>
              <w:fldChar w:fldCharType="begin"/>
            </w:r>
            <w:r>
              <w:rPr>
                <w:noProof/>
                <w:webHidden/>
              </w:rPr>
              <w:instrText xml:space="preserve"> PAGEREF _Toc46394733 \h </w:instrText>
            </w:r>
            <w:r>
              <w:rPr>
                <w:noProof/>
                <w:webHidden/>
              </w:rPr>
            </w:r>
            <w:r>
              <w:rPr>
                <w:noProof/>
                <w:webHidden/>
              </w:rPr>
              <w:fldChar w:fldCharType="separate"/>
            </w:r>
            <w:r>
              <w:rPr>
                <w:noProof/>
                <w:webHidden/>
              </w:rPr>
              <w:t>102</w:t>
            </w:r>
            <w:r>
              <w:rPr>
                <w:noProof/>
                <w:webHidden/>
              </w:rPr>
              <w:fldChar w:fldCharType="end"/>
            </w:r>
          </w:hyperlink>
        </w:p>
        <w:p w14:paraId="562A222B" w14:textId="256E8184" w:rsidR="00717723" w:rsidRDefault="00717723">
          <w:pPr>
            <w:pStyle w:val="TOC4"/>
            <w:tabs>
              <w:tab w:val="left" w:pos="2520"/>
              <w:tab w:val="right" w:leader="dot" w:pos="8296"/>
            </w:tabs>
            <w:rPr>
              <w:noProof/>
            </w:rPr>
          </w:pPr>
          <w:hyperlink w:anchor="_Toc46394734" w:history="1">
            <w:r w:rsidRPr="002B01AF">
              <w:rPr>
                <w:rStyle w:val="a4"/>
                <w:rFonts w:ascii="宋体" w:eastAsia="宋体" w:hAnsi="宋体" w:cs="Segoe UI"/>
                <w:noProof/>
              </w:rPr>
              <w:t>4.33.3.9</w:t>
            </w:r>
            <w:r>
              <w:rPr>
                <w:noProof/>
              </w:rPr>
              <w:tab/>
            </w:r>
            <w:r w:rsidRPr="002B01AF">
              <w:rPr>
                <w:rStyle w:val="a4"/>
                <w:rFonts w:ascii="宋体" w:eastAsia="宋体" w:hAnsi="宋体" w:cs="Segoe UI"/>
                <w:noProof/>
              </w:rPr>
              <w:t>Person Gesture</w:t>
            </w:r>
            <w:r>
              <w:rPr>
                <w:noProof/>
                <w:webHidden/>
              </w:rPr>
              <w:tab/>
            </w:r>
            <w:r>
              <w:rPr>
                <w:noProof/>
                <w:webHidden/>
              </w:rPr>
              <w:fldChar w:fldCharType="begin"/>
            </w:r>
            <w:r>
              <w:rPr>
                <w:noProof/>
                <w:webHidden/>
              </w:rPr>
              <w:instrText xml:space="preserve"> PAGEREF _Toc46394734 \h </w:instrText>
            </w:r>
            <w:r>
              <w:rPr>
                <w:noProof/>
                <w:webHidden/>
              </w:rPr>
            </w:r>
            <w:r>
              <w:rPr>
                <w:noProof/>
                <w:webHidden/>
              </w:rPr>
              <w:fldChar w:fldCharType="separate"/>
            </w:r>
            <w:r>
              <w:rPr>
                <w:noProof/>
                <w:webHidden/>
              </w:rPr>
              <w:t>102</w:t>
            </w:r>
            <w:r>
              <w:rPr>
                <w:noProof/>
                <w:webHidden/>
              </w:rPr>
              <w:fldChar w:fldCharType="end"/>
            </w:r>
          </w:hyperlink>
        </w:p>
        <w:p w14:paraId="296DB965" w14:textId="7DE73DDF" w:rsidR="00717723" w:rsidRDefault="00717723">
          <w:pPr>
            <w:pStyle w:val="TOC4"/>
            <w:tabs>
              <w:tab w:val="left" w:pos="2520"/>
              <w:tab w:val="right" w:leader="dot" w:pos="8296"/>
            </w:tabs>
            <w:rPr>
              <w:noProof/>
            </w:rPr>
          </w:pPr>
          <w:hyperlink w:anchor="_Toc46394735" w:history="1">
            <w:r w:rsidRPr="002B01AF">
              <w:rPr>
                <w:rStyle w:val="a4"/>
                <w:rFonts w:ascii="宋体" w:eastAsia="宋体" w:hAnsi="宋体" w:cs="Segoe UI"/>
                <w:noProof/>
              </w:rPr>
              <w:t>4.33.3.10</w:t>
            </w:r>
            <w:r>
              <w:rPr>
                <w:noProof/>
              </w:rPr>
              <w:tab/>
            </w:r>
            <w:r w:rsidRPr="002B01AF">
              <w:rPr>
                <w:rStyle w:val="a4"/>
                <w:rFonts w:ascii="宋体" w:eastAsia="宋体" w:hAnsi="宋体" w:cs="Segoe UI"/>
                <w:noProof/>
              </w:rPr>
              <w:t>Person Role</w:t>
            </w:r>
            <w:r>
              <w:rPr>
                <w:noProof/>
                <w:webHidden/>
              </w:rPr>
              <w:tab/>
            </w:r>
            <w:r>
              <w:rPr>
                <w:noProof/>
                <w:webHidden/>
              </w:rPr>
              <w:fldChar w:fldCharType="begin"/>
            </w:r>
            <w:r>
              <w:rPr>
                <w:noProof/>
                <w:webHidden/>
              </w:rPr>
              <w:instrText xml:space="preserve"> PAGEREF _Toc46394735 \h </w:instrText>
            </w:r>
            <w:r>
              <w:rPr>
                <w:noProof/>
                <w:webHidden/>
              </w:rPr>
            </w:r>
            <w:r>
              <w:rPr>
                <w:noProof/>
                <w:webHidden/>
              </w:rPr>
              <w:fldChar w:fldCharType="separate"/>
            </w:r>
            <w:r>
              <w:rPr>
                <w:noProof/>
                <w:webHidden/>
              </w:rPr>
              <w:t>103</w:t>
            </w:r>
            <w:r>
              <w:rPr>
                <w:noProof/>
                <w:webHidden/>
              </w:rPr>
              <w:fldChar w:fldCharType="end"/>
            </w:r>
          </w:hyperlink>
        </w:p>
        <w:p w14:paraId="716E0F23" w14:textId="7588A8DE" w:rsidR="00717723" w:rsidRDefault="00717723">
          <w:pPr>
            <w:pStyle w:val="TOC4"/>
            <w:tabs>
              <w:tab w:val="left" w:pos="2520"/>
              <w:tab w:val="right" w:leader="dot" w:pos="8296"/>
            </w:tabs>
            <w:rPr>
              <w:noProof/>
            </w:rPr>
          </w:pPr>
          <w:hyperlink w:anchor="_Toc46394736" w:history="1">
            <w:r w:rsidRPr="002B01AF">
              <w:rPr>
                <w:rStyle w:val="a4"/>
                <w:rFonts w:ascii="宋体" w:eastAsia="宋体" w:hAnsi="宋体" w:cs="Segoe UI"/>
                <w:noProof/>
              </w:rPr>
              <w:t>4.33.3.11</w:t>
            </w:r>
            <w:r>
              <w:rPr>
                <w:noProof/>
              </w:rPr>
              <w:tab/>
            </w:r>
            <w:r w:rsidRPr="002B01AF">
              <w:rPr>
                <w:rStyle w:val="a4"/>
                <w:rFonts w:ascii="宋体" w:eastAsia="宋体" w:hAnsi="宋体" w:cs="Segoe UI"/>
                <w:noProof/>
              </w:rPr>
              <w:t>Person Fantasy</w:t>
            </w:r>
            <w:r>
              <w:rPr>
                <w:noProof/>
                <w:webHidden/>
              </w:rPr>
              <w:tab/>
            </w:r>
            <w:r>
              <w:rPr>
                <w:noProof/>
                <w:webHidden/>
              </w:rPr>
              <w:fldChar w:fldCharType="begin"/>
            </w:r>
            <w:r>
              <w:rPr>
                <w:noProof/>
                <w:webHidden/>
              </w:rPr>
              <w:instrText xml:space="preserve"> PAGEREF _Toc46394736 \h </w:instrText>
            </w:r>
            <w:r>
              <w:rPr>
                <w:noProof/>
                <w:webHidden/>
              </w:rPr>
            </w:r>
            <w:r>
              <w:rPr>
                <w:noProof/>
                <w:webHidden/>
              </w:rPr>
              <w:fldChar w:fldCharType="separate"/>
            </w:r>
            <w:r>
              <w:rPr>
                <w:noProof/>
                <w:webHidden/>
              </w:rPr>
              <w:t>105</w:t>
            </w:r>
            <w:r>
              <w:rPr>
                <w:noProof/>
                <w:webHidden/>
              </w:rPr>
              <w:fldChar w:fldCharType="end"/>
            </w:r>
          </w:hyperlink>
        </w:p>
        <w:p w14:paraId="26479B71" w14:textId="2EDABD61" w:rsidR="00717723" w:rsidRDefault="00717723">
          <w:pPr>
            <w:pStyle w:val="TOC4"/>
            <w:tabs>
              <w:tab w:val="left" w:pos="2520"/>
              <w:tab w:val="right" w:leader="dot" w:pos="8296"/>
            </w:tabs>
            <w:rPr>
              <w:noProof/>
            </w:rPr>
          </w:pPr>
          <w:hyperlink w:anchor="_Toc46394737" w:history="1">
            <w:r w:rsidRPr="002B01AF">
              <w:rPr>
                <w:rStyle w:val="a4"/>
                <w:rFonts w:ascii="宋体" w:eastAsia="宋体" w:hAnsi="宋体" w:cs="Segoe UI"/>
                <w:noProof/>
              </w:rPr>
              <w:t>4.33.3.12</w:t>
            </w:r>
            <w:r>
              <w:rPr>
                <w:noProof/>
              </w:rPr>
              <w:tab/>
            </w:r>
            <w:r w:rsidRPr="002B01AF">
              <w:rPr>
                <w:rStyle w:val="a4"/>
                <w:rFonts w:ascii="宋体" w:eastAsia="宋体" w:hAnsi="宋体" w:cs="Segoe UI"/>
                <w:noProof/>
              </w:rPr>
              <w:t>Person Activity</w:t>
            </w:r>
            <w:r>
              <w:rPr>
                <w:noProof/>
                <w:webHidden/>
              </w:rPr>
              <w:tab/>
            </w:r>
            <w:r>
              <w:rPr>
                <w:noProof/>
                <w:webHidden/>
              </w:rPr>
              <w:fldChar w:fldCharType="begin"/>
            </w:r>
            <w:r>
              <w:rPr>
                <w:noProof/>
                <w:webHidden/>
              </w:rPr>
              <w:instrText xml:space="preserve"> PAGEREF _Toc46394737 \h </w:instrText>
            </w:r>
            <w:r>
              <w:rPr>
                <w:noProof/>
                <w:webHidden/>
              </w:rPr>
            </w:r>
            <w:r>
              <w:rPr>
                <w:noProof/>
                <w:webHidden/>
              </w:rPr>
              <w:fldChar w:fldCharType="separate"/>
            </w:r>
            <w:r>
              <w:rPr>
                <w:noProof/>
                <w:webHidden/>
              </w:rPr>
              <w:t>106</w:t>
            </w:r>
            <w:r>
              <w:rPr>
                <w:noProof/>
                <w:webHidden/>
              </w:rPr>
              <w:fldChar w:fldCharType="end"/>
            </w:r>
          </w:hyperlink>
        </w:p>
        <w:p w14:paraId="2422FCEB" w14:textId="7247A519" w:rsidR="00717723" w:rsidRDefault="00717723">
          <w:pPr>
            <w:pStyle w:val="TOC4"/>
            <w:tabs>
              <w:tab w:val="left" w:pos="2520"/>
              <w:tab w:val="right" w:leader="dot" w:pos="8296"/>
            </w:tabs>
            <w:rPr>
              <w:noProof/>
            </w:rPr>
          </w:pPr>
          <w:hyperlink w:anchor="_Toc46394738" w:history="1">
            <w:r w:rsidRPr="002B01AF">
              <w:rPr>
                <w:rStyle w:val="a4"/>
                <w:rFonts w:ascii="宋体" w:eastAsia="宋体" w:hAnsi="宋体" w:cs="Segoe UI"/>
                <w:noProof/>
              </w:rPr>
              <w:t>4.33.3.13</w:t>
            </w:r>
            <w:r>
              <w:rPr>
                <w:noProof/>
              </w:rPr>
              <w:tab/>
            </w:r>
            <w:r w:rsidRPr="002B01AF">
              <w:rPr>
                <w:rStyle w:val="a4"/>
                <w:rFonts w:ascii="宋体" w:eastAsia="宋体" w:hAnsi="宋体" w:cs="Segoe UI"/>
                <w:noProof/>
              </w:rPr>
              <w:t>Person Sport</w:t>
            </w:r>
            <w:r>
              <w:rPr>
                <w:noProof/>
                <w:webHidden/>
              </w:rPr>
              <w:tab/>
            </w:r>
            <w:r>
              <w:rPr>
                <w:noProof/>
                <w:webHidden/>
              </w:rPr>
              <w:fldChar w:fldCharType="begin"/>
            </w:r>
            <w:r>
              <w:rPr>
                <w:noProof/>
                <w:webHidden/>
              </w:rPr>
              <w:instrText xml:space="preserve"> PAGEREF _Toc46394738 \h </w:instrText>
            </w:r>
            <w:r>
              <w:rPr>
                <w:noProof/>
                <w:webHidden/>
              </w:rPr>
            </w:r>
            <w:r>
              <w:rPr>
                <w:noProof/>
                <w:webHidden/>
              </w:rPr>
              <w:fldChar w:fldCharType="separate"/>
            </w:r>
            <w:r>
              <w:rPr>
                <w:noProof/>
                <w:webHidden/>
              </w:rPr>
              <w:t>107</w:t>
            </w:r>
            <w:r>
              <w:rPr>
                <w:noProof/>
                <w:webHidden/>
              </w:rPr>
              <w:fldChar w:fldCharType="end"/>
            </w:r>
          </w:hyperlink>
        </w:p>
        <w:p w14:paraId="6D4D860E" w14:textId="6E62E97F" w:rsidR="00717723" w:rsidRDefault="00717723">
          <w:pPr>
            <w:pStyle w:val="TOC4"/>
            <w:tabs>
              <w:tab w:val="left" w:pos="2520"/>
              <w:tab w:val="right" w:leader="dot" w:pos="8296"/>
            </w:tabs>
            <w:rPr>
              <w:noProof/>
            </w:rPr>
          </w:pPr>
          <w:hyperlink w:anchor="_Toc46394739" w:history="1">
            <w:r w:rsidRPr="002B01AF">
              <w:rPr>
                <w:rStyle w:val="a4"/>
                <w:rFonts w:ascii="宋体" w:eastAsia="宋体" w:hAnsi="宋体" w:cs="Segoe UI"/>
                <w:noProof/>
              </w:rPr>
              <w:t>4.33.3.14</w:t>
            </w:r>
            <w:r>
              <w:rPr>
                <w:noProof/>
              </w:rPr>
              <w:tab/>
            </w:r>
            <w:r w:rsidRPr="002B01AF">
              <w:rPr>
                <w:rStyle w:val="a4"/>
                <w:rFonts w:ascii="宋体" w:eastAsia="宋体" w:hAnsi="宋体" w:cs="Segoe UI"/>
                <w:noProof/>
              </w:rPr>
              <w:t>Person Resting</w:t>
            </w:r>
            <w:r>
              <w:rPr>
                <w:noProof/>
                <w:webHidden/>
              </w:rPr>
              <w:tab/>
            </w:r>
            <w:r>
              <w:rPr>
                <w:noProof/>
                <w:webHidden/>
              </w:rPr>
              <w:fldChar w:fldCharType="begin"/>
            </w:r>
            <w:r>
              <w:rPr>
                <w:noProof/>
                <w:webHidden/>
              </w:rPr>
              <w:instrText xml:space="preserve"> PAGEREF _Toc46394739 \h </w:instrText>
            </w:r>
            <w:r>
              <w:rPr>
                <w:noProof/>
                <w:webHidden/>
              </w:rPr>
            </w:r>
            <w:r>
              <w:rPr>
                <w:noProof/>
                <w:webHidden/>
              </w:rPr>
              <w:fldChar w:fldCharType="separate"/>
            </w:r>
            <w:r>
              <w:rPr>
                <w:noProof/>
                <w:webHidden/>
              </w:rPr>
              <w:t>108</w:t>
            </w:r>
            <w:r>
              <w:rPr>
                <w:noProof/>
                <w:webHidden/>
              </w:rPr>
              <w:fldChar w:fldCharType="end"/>
            </w:r>
          </w:hyperlink>
        </w:p>
        <w:p w14:paraId="521CBA40" w14:textId="3B6CF652" w:rsidR="00717723" w:rsidRDefault="00717723">
          <w:pPr>
            <w:pStyle w:val="TOC4"/>
            <w:tabs>
              <w:tab w:val="left" w:pos="2520"/>
              <w:tab w:val="right" w:leader="dot" w:pos="8296"/>
            </w:tabs>
            <w:rPr>
              <w:noProof/>
            </w:rPr>
          </w:pPr>
          <w:hyperlink w:anchor="_Toc46394740" w:history="1">
            <w:r w:rsidRPr="002B01AF">
              <w:rPr>
                <w:rStyle w:val="a4"/>
                <w:rFonts w:ascii="宋体" w:eastAsia="宋体" w:hAnsi="宋体" w:cs="Segoe UI"/>
                <w:noProof/>
              </w:rPr>
              <w:t>4.33.3.15</w:t>
            </w:r>
            <w:r>
              <w:rPr>
                <w:noProof/>
              </w:rPr>
              <w:tab/>
            </w:r>
            <w:r w:rsidRPr="002B01AF">
              <w:rPr>
                <w:rStyle w:val="a4"/>
                <w:rFonts w:ascii="宋体" w:eastAsia="宋体" w:hAnsi="宋体" w:cs="Segoe UI"/>
                <w:noProof/>
              </w:rPr>
              <w:t>Family</w:t>
            </w:r>
            <w:r>
              <w:rPr>
                <w:noProof/>
                <w:webHidden/>
              </w:rPr>
              <w:tab/>
            </w:r>
            <w:r>
              <w:rPr>
                <w:noProof/>
                <w:webHidden/>
              </w:rPr>
              <w:fldChar w:fldCharType="begin"/>
            </w:r>
            <w:r>
              <w:rPr>
                <w:noProof/>
                <w:webHidden/>
              </w:rPr>
              <w:instrText xml:space="preserve"> PAGEREF _Toc46394740 \h </w:instrText>
            </w:r>
            <w:r>
              <w:rPr>
                <w:noProof/>
                <w:webHidden/>
              </w:rPr>
            </w:r>
            <w:r>
              <w:rPr>
                <w:noProof/>
                <w:webHidden/>
              </w:rPr>
              <w:fldChar w:fldCharType="separate"/>
            </w:r>
            <w:r>
              <w:rPr>
                <w:noProof/>
                <w:webHidden/>
              </w:rPr>
              <w:t>108</w:t>
            </w:r>
            <w:r>
              <w:rPr>
                <w:noProof/>
                <w:webHidden/>
              </w:rPr>
              <w:fldChar w:fldCharType="end"/>
            </w:r>
          </w:hyperlink>
        </w:p>
        <w:p w14:paraId="33220A22" w14:textId="089B37AA" w:rsidR="00717723" w:rsidRDefault="00717723">
          <w:pPr>
            <w:pStyle w:val="TOC4"/>
            <w:tabs>
              <w:tab w:val="left" w:pos="2520"/>
              <w:tab w:val="right" w:leader="dot" w:pos="8296"/>
            </w:tabs>
            <w:rPr>
              <w:noProof/>
            </w:rPr>
          </w:pPr>
          <w:hyperlink w:anchor="_Toc46394741" w:history="1">
            <w:r w:rsidRPr="002B01AF">
              <w:rPr>
                <w:rStyle w:val="a4"/>
                <w:rFonts w:ascii="宋体" w:eastAsia="宋体" w:hAnsi="宋体" w:cs="Segoe UI"/>
                <w:noProof/>
              </w:rPr>
              <w:t>4.33.3.16</w:t>
            </w:r>
            <w:r>
              <w:rPr>
                <w:noProof/>
              </w:rPr>
              <w:tab/>
            </w:r>
            <w:r w:rsidRPr="002B01AF">
              <w:rPr>
                <w:rStyle w:val="a4"/>
                <w:rFonts w:ascii="宋体" w:eastAsia="宋体" w:hAnsi="宋体" w:cs="Segoe UI"/>
                <w:noProof/>
              </w:rPr>
              <w:t>Person Symbol</w:t>
            </w:r>
            <w:r>
              <w:rPr>
                <w:noProof/>
                <w:webHidden/>
              </w:rPr>
              <w:tab/>
            </w:r>
            <w:r>
              <w:rPr>
                <w:noProof/>
                <w:webHidden/>
              </w:rPr>
              <w:fldChar w:fldCharType="begin"/>
            </w:r>
            <w:r>
              <w:rPr>
                <w:noProof/>
                <w:webHidden/>
              </w:rPr>
              <w:instrText xml:space="preserve"> PAGEREF _Toc46394741 \h </w:instrText>
            </w:r>
            <w:r>
              <w:rPr>
                <w:noProof/>
                <w:webHidden/>
              </w:rPr>
            </w:r>
            <w:r>
              <w:rPr>
                <w:noProof/>
                <w:webHidden/>
              </w:rPr>
              <w:fldChar w:fldCharType="separate"/>
            </w:r>
            <w:r>
              <w:rPr>
                <w:noProof/>
                <w:webHidden/>
              </w:rPr>
              <w:t>109</w:t>
            </w:r>
            <w:r>
              <w:rPr>
                <w:noProof/>
                <w:webHidden/>
              </w:rPr>
              <w:fldChar w:fldCharType="end"/>
            </w:r>
          </w:hyperlink>
        </w:p>
        <w:p w14:paraId="3BEB8EDF" w14:textId="021A3554" w:rsidR="00717723" w:rsidRDefault="00717723">
          <w:pPr>
            <w:pStyle w:val="TOC3"/>
            <w:tabs>
              <w:tab w:val="left" w:pos="1680"/>
              <w:tab w:val="right" w:leader="dot" w:pos="8296"/>
            </w:tabs>
            <w:rPr>
              <w:noProof/>
            </w:rPr>
          </w:pPr>
          <w:hyperlink w:anchor="_Toc46394742" w:history="1">
            <w:r w:rsidRPr="002B01AF">
              <w:rPr>
                <w:rStyle w:val="a4"/>
                <w:rFonts w:cs="Segoe UI"/>
                <w:noProof/>
              </w:rPr>
              <w:t>4.33.4</w:t>
            </w:r>
            <w:r>
              <w:rPr>
                <w:noProof/>
              </w:rPr>
              <w:tab/>
            </w:r>
            <w:r w:rsidRPr="002B01AF">
              <w:rPr>
                <w:rStyle w:val="a4"/>
                <w:rFonts w:cs="Segoe UI"/>
                <w:noProof/>
              </w:rPr>
              <w:t>Animals &amp; Nature</w:t>
            </w:r>
            <w:r>
              <w:rPr>
                <w:noProof/>
                <w:webHidden/>
              </w:rPr>
              <w:tab/>
            </w:r>
            <w:r>
              <w:rPr>
                <w:noProof/>
                <w:webHidden/>
              </w:rPr>
              <w:fldChar w:fldCharType="begin"/>
            </w:r>
            <w:r>
              <w:rPr>
                <w:noProof/>
                <w:webHidden/>
              </w:rPr>
              <w:instrText xml:space="preserve"> PAGEREF _Toc46394742 \h </w:instrText>
            </w:r>
            <w:r>
              <w:rPr>
                <w:noProof/>
                <w:webHidden/>
              </w:rPr>
            </w:r>
            <w:r>
              <w:rPr>
                <w:noProof/>
                <w:webHidden/>
              </w:rPr>
              <w:fldChar w:fldCharType="separate"/>
            </w:r>
            <w:r>
              <w:rPr>
                <w:noProof/>
                <w:webHidden/>
              </w:rPr>
              <w:t>109</w:t>
            </w:r>
            <w:r>
              <w:rPr>
                <w:noProof/>
                <w:webHidden/>
              </w:rPr>
              <w:fldChar w:fldCharType="end"/>
            </w:r>
          </w:hyperlink>
        </w:p>
        <w:p w14:paraId="56D4D6A7" w14:textId="45AAADB5" w:rsidR="00717723" w:rsidRDefault="00717723">
          <w:pPr>
            <w:pStyle w:val="TOC4"/>
            <w:tabs>
              <w:tab w:val="left" w:pos="2520"/>
              <w:tab w:val="right" w:leader="dot" w:pos="8296"/>
            </w:tabs>
            <w:rPr>
              <w:noProof/>
            </w:rPr>
          </w:pPr>
          <w:hyperlink w:anchor="_Toc46394743" w:history="1">
            <w:r w:rsidRPr="002B01AF">
              <w:rPr>
                <w:rStyle w:val="a4"/>
                <w:rFonts w:ascii="宋体" w:eastAsia="宋体" w:hAnsi="宋体" w:cs="Segoe UI"/>
                <w:noProof/>
              </w:rPr>
              <w:t>4.33.4.1</w:t>
            </w:r>
            <w:r>
              <w:rPr>
                <w:noProof/>
              </w:rPr>
              <w:tab/>
            </w:r>
            <w:r w:rsidRPr="002B01AF">
              <w:rPr>
                <w:rStyle w:val="a4"/>
                <w:rFonts w:ascii="宋体" w:eastAsia="宋体" w:hAnsi="宋体" w:cs="Segoe UI"/>
                <w:noProof/>
              </w:rPr>
              <w:t>Animal Mammal</w:t>
            </w:r>
            <w:r>
              <w:rPr>
                <w:noProof/>
                <w:webHidden/>
              </w:rPr>
              <w:tab/>
            </w:r>
            <w:r>
              <w:rPr>
                <w:noProof/>
                <w:webHidden/>
              </w:rPr>
              <w:fldChar w:fldCharType="begin"/>
            </w:r>
            <w:r>
              <w:rPr>
                <w:noProof/>
                <w:webHidden/>
              </w:rPr>
              <w:instrText xml:space="preserve"> PAGEREF _Toc46394743 \h </w:instrText>
            </w:r>
            <w:r>
              <w:rPr>
                <w:noProof/>
                <w:webHidden/>
              </w:rPr>
            </w:r>
            <w:r>
              <w:rPr>
                <w:noProof/>
                <w:webHidden/>
              </w:rPr>
              <w:fldChar w:fldCharType="separate"/>
            </w:r>
            <w:r>
              <w:rPr>
                <w:noProof/>
                <w:webHidden/>
              </w:rPr>
              <w:t>110</w:t>
            </w:r>
            <w:r>
              <w:rPr>
                <w:noProof/>
                <w:webHidden/>
              </w:rPr>
              <w:fldChar w:fldCharType="end"/>
            </w:r>
          </w:hyperlink>
        </w:p>
        <w:p w14:paraId="3E3BB61C" w14:textId="7BF144E0" w:rsidR="00717723" w:rsidRDefault="00717723">
          <w:pPr>
            <w:pStyle w:val="TOC4"/>
            <w:tabs>
              <w:tab w:val="left" w:pos="2520"/>
              <w:tab w:val="right" w:leader="dot" w:pos="8296"/>
            </w:tabs>
            <w:rPr>
              <w:noProof/>
            </w:rPr>
          </w:pPr>
          <w:hyperlink w:anchor="_Toc46394744" w:history="1">
            <w:r w:rsidRPr="002B01AF">
              <w:rPr>
                <w:rStyle w:val="a4"/>
                <w:rFonts w:ascii="宋体" w:eastAsia="宋体" w:hAnsi="宋体" w:cs="Segoe UI"/>
                <w:noProof/>
              </w:rPr>
              <w:t>4.33.4.2</w:t>
            </w:r>
            <w:r>
              <w:rPr>
                <w:noProof/>
              </w:rPr>
              <w:tab/>
            </w:r>
            <w:r w:rsidRPr="002B01AF">
              <w:rPr>
                <w:rStyle w:val="a4"/>
                <w:rFonts w:ascii="宋体" w:eastAsia="宋体" w:hAnsi="宋体" w:cs="Segoe UI"/>
                <w:noProof/>
              </w:rPr>
              <w:t>Animal Bird</w:t>
            </w:r>
            <w:r>
              <w:rPr>
                <w:noProof/>
                <w:webHidden/>
              </w:rPr>
              <w:tab/>
            </w:r>
            <w:r>
              <w:rPr>
                <w:noProof/>
                <w:webHidden/>
              </w:rPr>
              <w:fldChar w:fldCharType="begin"/>
            </w:r>
            <w:r>
              <w:rPr>
                <w:noProof/>
                <w:webHidden/>
              </w:rPr>
              <w:instrText xml:space="preserve"> PAGEREF _Toc46394744 \h </w:instrText>
            </w:r>
            <w:r>
              <w:rPr>
                <w:noProof/>
                <w:webHidden/>
              </w:rPr>
            </w:r>
            <w:r>
              <w:rPr>
                <w:noProof/>
                <w:webHidden/>
              </w:rPr>
              <w:fldChar w:fldCharType="separate"/>
            </w:r>
            <w:r>
              <w:rPr>
                <w:noProof/>
                <w:webHidden/>
              </w:rPr>
              <w:t>111</w:t>
            </w:r>
            <w:r>
              <w:rPr>
                <w:noProof/>
                <w:webHidden/>
              </w:rPr>
              <w:fldChar w:fldCharType="end"/>
            </w:r>
          </w:hyperlink>
        </w:p>
        <w:p w14:paraId="13C62A2A" w14:textId="7CF5DB73" w:rsidR="00717723" w:rsidRDefault="00717723">
          <w:pPr>
            <w:pStyle w:val="TOC4"/>
            <w:tabs>
              <w:tab w:val="left" w:pos="2520"/>
              <w:tab w:val="right" w:leader="dot" w:pos="8296"/>
            </w:tabs>
            <w:rPr>
              <w:noProof/>
            </w:rPr>
          </w:pPr>
          <w:hyperlink w:anchor="_Toc46394745" w:history="1">
            <w:r w:rsidRPr="002B01AF">
              <w:rPr>
                <w:rStyle w:val="a4"/>
                <w:rFonts w:ascii="宋体" w:eastAsia="宋体" w:hAnsi="宋体" w:cs="Segoe UI"/>
                <w:noProof/>
              </w:rPr>
              <w:t>4.33.4.3</w:t>
            </w:r>
            <w:r>
              <w:rPr>
                <w:noProof/>
              </w:rPr>
              <w:tab/>
            </w:r>
            <w:r w:rsidRPr="002B01AF">
              <w:rPr>
                <w:rStyle w:val="a4"/>
                <w:rFonts w:ascii="宋体" w:eastAsia="宋体" w:hAnsi="宋体" w:cs="Segoe UI"/>
                <w:noProof/>
              </w:rPr>
              <w:t>Animal Amphibian</w:t>
            </w:r>
            <w:r>
              <w:rPr>
                <w:noProof/>
                <w:webHidden/>
              </w:rPr>
              <w:tab/>
            </w:r>
            <w:r>
              <w:rPr>
                <w:noProof/>
                <w:webHidden/>
              </w:rPr>
              <w:fldChar w:fldCharType="begin"/>
            </w:r>
            <w:r>
              <w:rPr>
                <w:noProof/>
                <w:webHidden/>
              </w:rPr>
              <w:instrText xml:space="preserve"> PAGEREF _Toc46394745 \h </w:instrText>
            </w:r>
            <w:r>
              <w:rPr>
                <w:noProof/>
                <w:webHidden/>
              </w:rPr>
            </w:r>
            <w:r>
              <w:rPr>
                <w:noProof/>
                <w:webHidden/>
              </w:rPr>
              <w:fldChar w:fldCharType="separate"/>
            </w:r>
            <w:r>
              <w:rPr>
                <w:noProof/>
                <w:webHidden/>
              </w:rPr>
              <w:t>111</w:t>
            </w:r>
            <w:r>
              <w:rPr>
                <w:noProof/>
                <w:webHidden/>
              </w:rPr>
              <w:fldChar w:fldCharType="end"/>
            </w:r>
          </w:hyperlink>
        </w:p>
        <w:p w14:paraId="344C4681" w14:textId="7E5F23BE" w:rsidR="00717723" w:rsidRDefault="00717723">
          <w:pPr>
            <w:pStyle w:val="TOC4"/>
            <w:tabs>
              <w:tab w:val="left" w:pos="2520"/>
              <w:tab w:val="right" w:leader="dot" w:pos="8296"/>
            </w:tabs>
            <w:rPr>
              <w:noProof/>
            </w:rPr>
          </w:pPr>
          <w:hyperlink w:anchor="_Toc46394746" w:history="1">
            <w:r w:rsidRPr="002B01AF">
              <w:rPr>
                <w:rStyle w:val="a4"/>
                <w:rFonts w:ascii="宋体" w:eastAsia="宋体" w:hAnsi="宋体" w:cs="Segoe UI"/>
                <w:noProof/>
              </w:rPr>
              <w:t>4.33.4.4</w:t>
            </w:r>
            <w:r>
              <w:rPr>
                <w:noProof/>
              </w:rPr>
              <w:tab/>
            </w:r>
            <w:r w:rsidRPr="002B01AF">
              <w:rPr>
                <w:rStyle w:val="a4"/>
                <w:rFonts w:ascii="宋体" w:eastAsia="宋体" w:hAnsi="宋体" w:cs="Segoe UI"/>
                <w:noProof/>
              </w:rPr>
              <w:t>Animal Reptile</w:t>
            </w:r>
            <w:r>
              <w:rPr>
                <w:noProof/>
                <w:webHidden/>
              </w:rPr>
              <w:tab/>
            </w:r>
            <w:r>
              <w:rPr>
                <w:noProof/>
                <w:webHidden/>
              </w:rPr>
              <w:fldChar w:fldCharType="begin"/>
            </w:r>
            <w:r>
              <w:rPr>
                <w:noProof/>
                <w:webHidden/>
              </w:rPr>
              <w:instrText xml:space="preserve"> PAGEREF _Toc46394746 \h </w:instrText>
            </w:r>
            <w:r>
              <w:rPr>
                <w:noProof/>
                <w:webHidden/>
              </w:rPr>
            </w:r>
            <w:r>
              <w:rPr>
                <w:noProof/>
                <w:webHidden/>
              </w:rPr>
              <w:fldChar w:fldCharType="separate"/>
            </w:r>
            <w:r>
              <w:rPr>
                <w:noProof/>
                <w:webHidden/>
              </w:rPr>
              <w:t>112</w:t>
            </w:r>
            <w:r>
              <w:rPr>
                <w:noProof/>
                <w:webHidden/>
              </w:rPr>
              <w:fldChar w:fldCharType="end"/>
            </w:r>
          </w:hyperlink>
        </w:p>
        <w:p w14:paraId="6D399402" w14:textId="678C02FD" w:rsidR="00717723" w:rsidRDefault="00717723">
          <w:pPr>
            <w:pStyle w:val="TOC4"/>
            <w:tabs>
              <w:tab w:val="left" w:pos="2520"/>
              <w:tab w:val="right" w:leader="dot" w:pos="8296"/>
            </w:tabs>
            <w:rPr>
              <w:noProof/>
            </w:rPr>
          </w:pPr>
          <w:hyperlink w:anchor="_Toc46394747" w:history="1">
            <w:r w:rsidRPr="002B01AF">
              <w:rPr>
                <w:rStyle w:val="a4"/>
                <w:rFonts w:ascii="宋体" w:eastAsia="宋体" w:hAnsi="宋体" w:cs="Segoe UI"/>
                <w:noProof/>
              </w:rPr>
              <w:t>4.33.4.5</w:t>
            </w:r>
            <w:r>
              <w:rPr>
                <w:noProof/>
              </w:rPr>
              <w:tab/>
            </w:r>
            <w:r w:rsidRPr="002B01AF">
              <w:rPr>
                <w:rStyle w:val="a4"/>
                <w:rFonts w:ascii="宋体" w:eastAsia="宋体" w:hAnsi="宋体" w:cs="Segoe UI"/>
                <w:noProof/>
              </w:rPr>
              <w:t>Animal Marine</w:t>
            </w:r>
            <w:r>
              <w:rPr>
                <w:noProof/>
                <w:webHidden/>
              </w:rPr>
              <w:tab/>
            </w:r>
            <w:r>
              <w:rPr>
                <w:noProof/>
                <w:webHidden/>
              </w:rPr>
              <w:fldChar w:fldCharType="begin"/>
            </w:r>
            <w:r>
              <w:rPr>
                <w:noProof/>
                <w:webHidden/>
              </w:rPr>
              <w:instrText xml:space="preserve"> PAGEREF _Toc46394747 \h </w:instrText>
            </w:r>
            <w:r>
              <w:rPr>
                <w:noProof/>
                <w:webHidden/>
              </w:rPr>
            </w:r>
            <w:r>
              <w:rPr>
                <w:noProof/>
                <w:webHidden/>
              </w:rPr>
              <w:fldChar w:fldCharType="separate"/>
            </w:r>
            <w:r>
              <w:rPr>
                <w:noProof/>
                <w:webHidden/>
              </w:rPr>
              <w:t>112</w:t>
            </w:r>
            <w:r>
              <w:rPr>
                <w:noProof/>
                <w:webHidden/>
              </w:rPr>
              <w:fldChar w:fldCharType="end"/>
            </w:r>
          </w:hyperlink>
        </w:p>
        <w:p w14:paraId="54F00610" w14:textId="69630BDB" w:rsidR="00717723" w:rsidRDefault="00717723">
          <w:pPr>
            <w:pStyle w:val="TOC4"/>
            <w:tabs>
              <w:tab w:val="left" w:pos="2520"/>
              <w:tab w:val="right" w:leader="dot" w:pos="8296"/>
            </w:tabs>
            <w:rPr>
              <w:noProof/>
            </w:rPr>
          </w:pPr>
          <w:hyperlink w:anchor="_Toc46394748" w:history="1">
            <w:r w:rsidRPr="002B01AF">
              <w:rPr>
                <w:rStyle w:val="a4"/>
                <w:rFonts w:ascii="宋体" w:eastAsia="宋体" w:hAnsi="宋体" w:cs="Segoe UI"/>
                <w:noProof/>
              </w:rPr>
              <w:t>4.33.4.6</w:t>
            </w:r>
            <w:r>
              <w:rPr>
                <w:noProof/>
              </w:rPr>
              <w:tab/>
            </w:r>
            <w:r w:rsidRPr="002B01AF">
              <w:rPr>
                <w:rStyle w:val="a4"/>
                <w:rFonts w:ascii="宋体" w:eastAsia="宋体" w:hAnsi="宋体" w:cs="Segoe UI"/>
                <w:noProof/>
              </w:rPr>
              <w:t>Animal Bug</w:t>
            </w:r>
            <w:r>
              <w:rPr>
                <w:noProof/>
                <w:webHidden/>
              </w:rPr>
              <w:tab/>
            </w:r>
            <w:r>
              <w:rPr>
                <w:noProof/>
                <w:webHidden/>
              </w:rPr>
              <w:fldChar w:fldCharType="begin"/>
            </w:r>
            <w:r>
              <w:rPr>
                <w:noProof/>
                <w:webHidden/>
              </w:rPr>
              <w:instrText xml:space="preserve"> PAGEREF _Toc46394748 \h </w:instrText>
            </w:r>
            <w:r>
              <w:rPr>
                <w:noProof/>
                <w:webHidden/>
              </w:rPr>
            </w:r>
            <w:r>
              <w:rPr>
                <w:noProof/>
                <w:webHidden/>
              </w:rPr>
              <w:fldChar w:fldCharType="separate"/>
            </w:r>
            <w:r>
              <w:rPr>
                <w:noProof/>
                <w:webHidden/>
              </w:rPr>
              <w:t>112</w:t>
            </w:r>
            <w:r>
              <w:rPr>
                <w:noProof/>
                <w:webHidden/>
              </w:rPr>
              <w:fldChar w:fldCharType="end"/>
            </w:r>
          </w:hyperlink>
        </w:p>
        <w:p w14:paraId="17257F0A" w14:textId="303A1CBB" w:rsidR="00717723" w:rsidRDefault="00717723">
          <w:pPr>
            <w:pStyle w:val="TOC4"/>
            <w:tabs>
              <w:tab w:val="left" w:pos="2520"/>
              <w:tab w:val="right" w:leader="dot" w:pos="8296"/>
            </w:tabs>
            <w:rPr>
              <w:noProof/>
            </w:rPr>
          </w:pPr>
          <w:hyperlink w:anchor="_Toc46394749" w:history="1">
            <w:r w:rsidRPr="002B01AF">
              <w:rPr>
                <w:rStyle w:val="a4"/>
                <w:rFonts w:ascii="宋体" w:eastAsia="宋体" w:hAnsi="宋体" w:cs="Segoe UI"/>
                <w:noProof/>
              </w:rPr>
              <w:t>4.33.4.7</w:t>
            </w:r>
            <w:r>
              <w:rPr>
                <w:noProof/>
              </w:rPr>
              <w:tab/>
            </w:r>
            <w:r w:rsidRPr="002B01AF">
              <w:rPr>
                <w:rStyle w:val="a4"/>
                <w:rFonts w:ascii="宋体" w:eastAsia="宋体" w:hAnsi="宋体" w:cs="Segoe UI"/>
                <w:noProof/>
              </w:rPr>
              <w:t>Plant Flower</w:t>
            </w:r>
            <w:r>
              <w:rPr>
                <w:noProof/>
                <w:webHidden/>
              </w:rPr>
              <w:tab/>
            </w:r>
            <w:r>
              <w:rPr>
                <w:noProof/>
                <w:webHidden/>
              </w:rPr>
              <w:fldChar w:fldCharType="begin"/>
            </w:r>
            <w:r>
              <w:rPr>
                <w:noProof/>
                <w:webHidden/>
              </w:rPr>
              <w:instrText xml:space="preserve"> PAGEREF _Toc46394749 \h </w:instrText>
            </w:r>
            <w:r>
              <w:rPr>
                <w:noProof/>
                <w:webHidden/>
              </w:rPr>
            </w:r>
            <w:r>
              <w:rPr>
                <w:noProof/>
                <w:webHidden/>
              </w:rPr>
              <w:fldChar w:fldCharType="separate"/>
            </w:r>
            <w:r>
              <w:rPr>
                <w:noProof/>
                <w:webHidden/>
              </w:rPr>
              <w:t>113</w:t>
            </w:r>
            <w:r>
              <w:rPr>
                <w:noProof/>
                <w:webHidden/>
              </w:rPr>
              <w:fldChar w:fldCharType="end"/>
            </w:r>
          </w:hyperlink>
        </w:p>
        <w:p w14:paraId="14875357" w14:textId="107A0B80" w:rsidR="00717723" w:rsidRDefault="00717723">
          <w:pPr>
            <w:pStyle w:val="TOC4"/>
            <w:tabs>
              <w:tab w:val="left" w:pos="2520"/>
              <w:tab w:val="right" w:leader="dot" w:pos="8296"/>
            </w:tabs>
            <w:rPr>
              <w:noProof/>
            </w:rPr>
          </w:pPr>
          <w:hyperlink w:anchor="_Toc46394750" w:history="1">
            <w:r w:rsidRPr="002B01AF">
              <w:rPr>
                <w:rStyle w:val="a4"/>
                <w:rFonts w:ascii="宋体" w:eastAsia="宋体" w:hAnsi="宋体" w:cs="Segoe UI"/>
                <w:noProof/>
              </w:rPr>
              <w:t>4.33.4.8</w:t>
            </w:r>
            <w:r>
              <w:rPr>
                <w:noProof/>
              </w:rPr>
              <w:tab/>
            </w:r>
            <w:r w:rsidRPr="002B01AF">
              <w:rPr>
                <w:rStyle w:val="a4"/>
                <w:rFonts w:ascii="宋体" w:eastAsia="宋体" w:hAnsi="宋体" w:cs="Segoe UI"/>
                <w:noProof/>
              </w:rPr>
              <w:t>Plant Other</w:t>
            </w:r>
            <w:r>
              <w:rPr>
                <w:noProof/>
                <w:webHidden/>
              </w:rPr>
              <w:tab/>
            </w:r>
            <w:r>
              <w:rPr>
                <w:noProof/>
                <w:webHidden/>
              </w:rPr>
              <w:fldChar w:fldCharType="begin"/>
            </w:r>
            <w:r>
              <w:rPr>
                <w:noProof/>
                <w:webHidden/>
              </w:rPr>
              <w:instrText xml:space="preserve"> PAGEREF _Toc46394750 \h </w:instrText>
            </w:r>
            <w:r>
              <w:rPr>
                <w:noProof/>
                <w:webHidden/>
              </w:rPr>
            </w:r>
            <w:r>
              <w:rPr>
                <w:noProof/>
                <w:webHidden/>
              </w:rPr>
              <w:fldChar w:fldCharType="separate"/>
            </w:r>
            <w:r>
              <w:rPr>
                <w:noProof/>
                <w:webHidden/>
              </w:rPr>
              <w:t>113</w:t>
            </w:r>
            <w:r>
              <w:rPr>
                <w:noProof/>
                <w:webHidden/>
              </w:rPr>
              <w:fldChar w:fldCharType="end"/>
            </w:r>
          </w:hyperlink>
        </w:p>
        <w:p w14:paraId="2694E6A1" w14:textId="5F339DC8" w:rsidR="00717723" w:rsidRDefault="00717723">
          <w:pPr>
            <w:pStyle w:val="TOC3"/>
            <w:tabs>
              <w:tab w:val="left" w:pos="1680"/>
              <w:tab w:val="right" w:leader="dot" w:pos="8296"/>
            </w:tabs>
            <w:rPr>
              <w:noProof/>
            </w:rPr>
          </w:pPr>
          <w:hyperlink w:anchor="_Toc46394751" w:history="1">
            <w:r w:rsidRPr="002B01AF">
              <w:rPr>
                <w:rStyle w:val="a4"/>
                <w:rFonts w:cs="Segoe UI"/>
                <w:noProof/>
              </w:rPr>
              <w:t>4.33.5</w:t>
            </w:r>
            <w:r>
              <w:rPr>
                <w:noProof/>
              </w:rPr>
              <w:tab/>
            </w:r>
            <w:r w:rsidRPr="002B01AF">
              <w:rPr>
                <w:rStyle w:val="a4"/>
                <w:rFonts w:cs="Segoe UI"/>
                <w:noProof/>
              </w:rPr>
              <w:t>Food &amp; Drink</w:t>
            </w:r>
            <w:r>
              <w:rPr>
                <w:noProof/>
                <w:webHidden/>
              </w:rPr>
              <w:tab/>
            </w:r>
            <w:r>
              <w:rPr>
                <w:noProof/>
                <w:webHidden/>
              </w:rPr>
              <w:fldChar w:fldCharType="begin"/>
            </w:r>
            <w:r>
              <w:rPr>
                <w:noProof/>
                <w:webHidden/>
              </w:rPr>
              <w:instrText xml:space="preserve"> PAGEREF _Toc46394751 \h </w:instrText>
            </w:r>
            <w:r>
              <w:rPr>
                <w:noProof/>
                <w:webHidden/>
              </w:rPr>
            </w:r>
            <w:r>
              <w:rPr>
                <w:noProof/>
                <w:webHidden/>
              </w:rPr>
              <w:fldChar w:fldCharType="separate"/>
            </w:r>
            <w:r>
              <w:rPr>
                <w:noProof/>
                <w:webHidden/>
              </w:rPr>
              <w:t>113</w:t>
            </w:r>
            <w:r>
              <w:rPr>
                <w:noProof/>
                <w:webHidden/>
              </w:rPr>
              <w:fldChar w:fldCharType="end"/>
            </w:r>
          </w:hyperlink>
        </w:p>
        <w:p w14:paraId="396086E8" w14:textId="2CB1094C" w:rsidR="00717723" w:rsidRDefault="00717723">
          <w:pPr>
            <w:pStyle w:val="TOC4"/>
            <w:tabs>
              <w:tab w:val="left" w:pos="2520"/>
              <w:tab w:val="right" w:leader="dot" w:pos="8296"/>
            </w:tabs>
            <w:rPr>
              <w:noProof/>
            </w:rPr>
          </w:pPr>
          <w:hyperlink w:anchor="_Toc46394752" w:history="1">
            <w:r w:rsidRPr="002B01AF">
              <w:rPr>
                <w:rStyle w:val="a4"/>
                <w:rFonts w:ascii="宋体" w:eastAsia="宋体" w:hAnsi="宋体" w:cs="Segoe UI"/>
                <w:noProof/>
              </w:rPr>
              <w:t>4.33.5.1</w:t>
            </w:r>
            <w:r>
              <w:rPr>
                <w:noProof/>
              </w:rPr>
              <w:tab/>
            </w:r>
            <w:r w:rsidRPr="002B01AF">
              <w:rPr>
                <w:rStyle w:val="a4"/>
                <w:rFonts w:ascii="宋体" w:eastAsia="宋体" w:hAnsi="宋体" w:cs="Segoe UI"/>
                <w:noProof/>
              </w:rPr>
              <w:t>Food Fruit</w:t>
            </w:r>
            <w:r>
              <w:rPr>
                <w:noProof/>
                <w:webHidden/>
              </w:rPr>
              <w:tab/>
            </w:r>
            <w:r>
              <w:rPr>
                <w:noProof/>
                <w:webHidden/>
              </w:rPr>
              <w:fldChar w:fldCharType="begin"/>
            </w:r>
            <w:r>
              <w:rPr>
                <w:noProof/>
                <w:webHidden/>
              </w:rPr>
              <w:instrText xml:space="preserve"> PAGEREF _Toc46394752 \h </w:instrText>
            </w:r>
            <w:r>
              <w:rPr>
                <w:noProof/>
                <w:webHidden/>
              </w:rPr>
            </w:r>
            <w:r>
              <w:rPr>
                <w:noProof/>
                <w:webHidden/>
              </w:rPr>
              <w:fldChar w:fldCharType="separate"/>
            </w:r>
            <w:r>
              <w:rPr>
                <w:noProof/>
                <w:webHidden/>
              </w:rPr>
              <w:t>114</w:t>
            </w:r>
            <w:r>
              <w:rPr>
                <w:noProof/>
                <w:webHidden/>
              </w:rPr>
              <w:fldChar w:fldCharType="end"/>
            </w:r>
          </w:hyperlink>
        </w:p>
        <w:p w14:paraId="472432A5" w14:textId="2FA4532A" w:rsidR="00717723" w:rsidRDefault="00717723">
          <w:pPr>
            <w:pStyle w:val="TOC4"/>
            <w:tabs>
              <w:tab w:val="left" w:pos="2520"/>
              <w:tab w:val="right" w:leader="dot" w:pos="8296"/>
            </w:tabs>
            <w:rPr>
              <w:noProof/>
            </w:rPr>
          </w:pPr>
          <w:hyperlink w:anchor="_Toc46394753" w:history="1">
            <w:r w:rsidRPr="002B01AF">
              <w:rPr>
                <w:rStyle w:val="a4"/>
                <w:rFonts w:ascii="宋体" w:eastAsia="宋体" w:hAnsi="宋体" w:cs="Segoe UI"/>
                <w:noProof/>
              </w:rPr>
              <w:t>4.33.5.2</w:t>
            </w:r>
            <w:r>
              <w:rPr>
                <w:noProof/>
              </w:rPr>
              <w:tab/>
            </w:r>
            <w:r w:rsidRPr="002B01AF">
              <w:rPr>
                <w:rStyle w:val="a4"/>
                <w:rFonts w:ascii="宋体" w:eastAsia="宋体" w:hAnsi="宋体" w:cs="Segoe UI"/>
                <w:noProof/>
              </w:rPr>
              <w:t>Food Vegetable</w:t>
            </w:r>
            <w:r>
              <w:rPr>
                <w:noProof/>
                <w:webHidden/>
              </w:rPr>
              <w:tab/>
            </w:r>
            <w:r>
              <w:rPr>
                <w:noProof/>
                <w:webHidden/>
              </w:rPr>
              <w:fldChar w:fldCharType="begin"/>
            </w:r>
            <w:r>
              <w:rPr>
                <w:noProof/>
                <w:webHidden/>
              </w:rPr>
              <w:instrText xml:space="preserve"> PAGEREF _Toc46394753 \h </w:instrText>
            </w:r>
            <w:r>
              <w:rPr>
                <w:noProof/>
                <w:webHidden/>
              </w:rPr>
            </w:r>
            <w:r>
              <w:rPr>
                <w:noProof/>
                <w:webHidden/>
              </w:rPr>
              <w:fldChar w:fldCharType="separate"/>
            </w:r>
            <w:r>
              <w:rPr>
                <w:noProof/>
                <w:webHidden/>
              </w:rPr>
              <w:t>114</w:t>
            </w:r>
            <w:r>
              <w:rPr>
                <w:noProof/>
                <w:webHidden/>
              </w:rPr>
              <w:fldChar w:fldCharType="end"/>
            </w:r>
          </w:hyperlink>
        </w:p>
        <w:p w14:paraId="52B7BEE7" w14:textId="72B20C38" w:rsidR="00717723" w:rsidRDefault="00717723">
          <w:pPr>
            <w:pStyle w:val="TOC4"/>
            <w:tabs>
              <w:tab w:val="left" w:pos="2520"/>
              <w:tab w:val="right" w:leader="dot" w:pos="8296"/>
            </w:tabs>
            <w:rPr>
              <w:noProof/>
            </w:rPr>
          </w:pPr>
          <w:hyperlink w:anchor="_Toc46394754" w:history="1">
            <w:r w:rsidRPr="002B01AF">
              <w:rPr>
                <w:rStyle w:val="a4"/>
                <w:rFonts w:ascii="宋体" w:eastAsia="宋体" w:hAnsi="宋体" w:cs="Segoe UI"/>
                <w:noProof/>
              </w:rPr>
              <w:t>4.33.5.3</w:t>
            </w:r>
            <w:r>
              <w:rPr>
                <w:noProof/>
              </w:rPr>
              <w:tab/>
            </w:r>
            <w:r w:rsidRPr="002B01AF">
              <w:rPr>
                <w:rStyle w:val="a4"/>
                <w:rFonts w:ascii="宋体" w:eastAsia="宋体" w:hAnsi="宋体" w:cs="Segoe UI"/>
                <w:noProof/>
              </w:rPr>
              <w:t>Food Prepared</w:t>
            </w:r>
            <w:r>
              <w:rPr>
                <w:noProof/>
                <w:webHidden/>
              </w:rPr>
              <w:tab/>
            </w:r>
            <w:r>
              <w:rPr>
                <w:noProof/>
                <w:webHidden/>
              </w:rPr>
              <w:fldChar w:fldCharType="begin"/>
            </w:r>
            <w:r>
              <w:rPr>
                <w:noProof/>
                <w:webHidden/>
              </w:rPr>
              <w:instrText xml:space="preserve"> PAGEREF _Toc46394754 \h </w:instrText>
            </w:r>
            <w:r>
              <w:rPr>
                <w:noProof/>
                <w:webHidden/>
              </w:rPr>
            </w:r>
            <w:r>
              <w:rPr>
                <w:noProof/>
                <w:webHidden/>
              </w:rPr>
              <w:fldChar w:fldCharType="separate"/>
            </w:r>
            <w:r>
              <w:rPr>
                <w:noProof/>
                <w:webHidden/>
              </w:rPr>
              <w:t>115</w:t>
            </w:r>
            <w:r>
              <w:rPr>
                <w:noProof/>
                <w:webHidden/>
              </w:rPr>
              <w:fldChar w:fldCharType="end"/>
            </w:r>
          </w:hyperlink>
        </w:p>
        <w:p w14:paraId="6E239163" w14:textId="2D6A5A4A" w:rsidR="00717723" w:rsidRDefault="00717723">
          <w:pPr>
            <w:pStyle w:val="TOC4"/>
            <w:tabs>
              <w:tab w:val="left" w:pos="2520"/>
              <w:tab w:val="right" w:leader="dot" w:pos="8296"/>
            </w:tabs>
            <w:rPr>
              <w:noProof/>
            </w:rPr>
          </w:pPr>
          <w:hyperlink w:anchor="_Toc46394755" w:history="1">
            <w:r w:rsidRPr="002B01AF">
              <w:rPr>
                <w:rStyle w:val="a4"/>
                <w:rFonts w:ascii="宋体" w:eastAsia="宋体" w:hAnsi="宋体" w:cs="Segoe UI"/>
                <w:noProof/>
              </w:rPr>
              <w:t>4.33.5.4</w:t>
            </w:r>
            <w:r>
              <w:rPr>
                <w:noProof/>
              </w:rPr>
              <w:tab/>
            </w:r>
            <w:r w:rsidRPr="002B01AF">
              <w:rPr>
                <w:rStyle w:val="a4"/>
                <w:rFonts w:ascii="宋体" w:eastAsia="宋体" w:hAnsi="宋体" w:cs="Segoe UI"/>
                <w:noProof/>
              </w:rPr>
              <w:t>Food Asian</w:t>
            </w:r>
            <w:r>
              <w:rPr>
                <w:noProof/>
                <w:webHidden/>
              </w:rPr>
              <w:tab/>
            </w:r>
            <w:r>
              <w:rPr>
                <w:noProof/>
                <w:webHidden/>
              </w:rPr>
              <w:fldChar w:fldCharType="begin"/>
            </w:r>
            <w:r>
              <w:rPr>
                <w:noProof/>
                <w:webHidden/>
              </w:rPr>
              <w:instrText xml:space="preserve"> PAGEREF _Toc46394755 \h </w:instrText>
            </w:r>
            <w:r>
              <w:rPr>
                <w:noProof/>
                <w:webHidden/>
              </w:rPr>
            </w:r>
            <w:r>
              <w:rPr>
                <w:noProof/>
                <w:webHidden/>
              </w:rPr>
              <w:fldChar w:fldCharType="separate"/>
            </w:r>
            <w:r>
              <w:rPr>
                <w:noProof/>
                <w:webHidden/>
              </w:rPr>
              <w:t>116</w:t>
            </w:r>
            <w:r>
              <w:rPr>
                <w:noProof/>
                <w:webHidden/>
              </w:rPr>
              <w:fldChar w:fldCharType="end"/>
            </w:r>
          </w:hyperlink>
        </w:p>
        <w:p w14:paraId="658D6B43" w14:textId="4D71AF29" w:rsidR="00717723" w:rsidRDefault="00717723">
          <w:pPr>
            <w:pStyle w:val="TOC4"/>
            <w:tabs>
              <w:tab w:val="left" w:pos="2520"/>
              <w:tab w:val="right" w:leader="dot" w:pos="8296"/>
            </w:tabs>
            <w:rPr>
              <w:noProof/>
            </w:rPr>
          </w:pPr>
          <w:hyperlink w:anchor="_Toc46394756" w:history="1">
            <w:r w:rsidRPr="002B01AF">
              <w:rPr>
                <w:rStyle w:val="a4"/>
                <w:rFonts w:ascii="宋体" w:eastAsia="宋体" w:hAnsi="宋体" w:cs="Segoe UI"/>
                <w:noProof/>
              </w:rPr>
              <w:t>4.33.5.5</w:t>
            </w:r>
            <w:r>
              <w:rPr>
                <w:noProof/>
              </w:rPr>
              <w:tab/>
            </w:r>
            <w:r w:rsidRPr="002B01AF">
              <w:rPr>
                <w:rStyle w:val="a4"/>
                <w:rFonts w:ascii="宋体" w:eastAsia="宋体" w:hAnsi="宋体" w:cs="Segoe UI"/>
                <w:noProof/>
              </w:rPr>
              <w:t>Food Marine</w:t>
            </w:r>
            <w:r>
              <w:rPr>
                <w:noProof/>
                <w:webHidden/>
              </w:rPr>
              <w:tab/>
            </w:r>
            <w:r>
              <w:rPr>
                <w:noProof/>
                <w:webHidden/>
              </w:rPr>
              <w:fldChar w:fldCharType="begin"/>
            </w:r>
            <w:r>
              <w:rPr>
                <w:noProof/>
                <w:webHidden/>
              </w:rPr>
              <w:instrText xml:space="preserve"> PAGEREF _Toc46394756 \h </w:instrText>
            </w:r>
            <w:r>
              <w:rPr>
                <w:noProof/>
                <w:webHidden/>
              </w:rPr>
            </w:r>
            <w:r>
              <w:rPr>
                <w:noProof/>
                <w:webHidden/>
              </w:rPr>
              <w:fldChar w:fldCharType="separate"/>
            </w:r>
            <w:r>
              <w:rPr>
                <w:noProof/>
                <w:webHidden/>
              </w:rPr>
              <w:t>116</w:t>
            </w:r>
            <w:r>
              <w:rPr>
                <w:noProof/>
                <w:webHidden/>
              </w:rPr>
              <w:fldChar w:fldCharType="end"/>
            </w:r>
          </w:hyperlink>
        </w:p>
        <w:p w14:paraId="7D58E38B" w14:textId="6C6B0E14" w:rsidR="00717723" w:rsidRDefault="00717723">
          <w:pPr>
            <w:pStyle w:val="TOC4"/>
            <w:tabs>
              <w:tab w:val="left" w:pos="2520"/>
              <w:tab w:val="right" w:leader="dot" w:pos="8296"/>
            </w:tabs>
            <w:rPr>
              <w:noProof/>
            </w:rPr>
          </w:pPr>
          <w:hyperlink w:anchor="_Toc46394757" w:history="1">
            <w:r w:rsidRPr="002B01AF">
              <w:rPr>
                <w:rStyle w:val="a4"/>
                <w:rFonts w:ascii="宋体" w:eastAsia="宋体" w:hAnsi="宋体" w:cs="Segoe UI"/>
                <w:noProof/>
              </w:rPr>
              <w:t>4.33.5.6</w:t>
            </w:r>
            <w:r>
              <w:rPr>
                <w:noProof/>
              </w:rPr>
              <w:tab/>
            </w:r>
            <w:r w:rsidRPr="002B01AF">
              <w:rPr>
                <w:rStyle w:val="a4"/>
                <w:rFonts w:ascii="宋体" w:eastAsia="宋体" w:hAnsi="宋体" w:cs="Segoe UI"/>
                <w:noProof/>
              </w:rPr>
              <w:t>Food Sweet</w:t>
            </w:r>
            <w:r>
              <w:rPr>
                <w:noProof/>
                <w:webHidden/>
              </w:rPr>
              <w:tab/>
            </w:r>
            <w:r>
              <w:rPr>
                <w:noProof/>
                <w:webHidden/>
              </w:rPr>
              <w:fldChar w:fldCharType="begin"/>
            </w:r>
            <w:r>
              <w:rPr>
                <w:noProof/>
                <w:webHidden/>
              </w:rPr>
              <w:instrText xml:space="preserve"> PAGEREF _Toc46394757 \h </w:instrText>
            </w:r>
            <w:r>
              <w:rPr>
                <w:noProof/>
                <w:webHidden/>
              </w:rPr>
            </w:r>
            <w:r>
              <w:rPr>
                <w:noProof/>
                <w:webHidden/>
              </w:rPr>
              <w:fldChar w:fldCharType="separate"/>
            </w:r>
            <w:r>
              <w:rPr>
                <w:noProof/>
                <w:webHidden/>
              </w:rPr>
              <w:t>116</w:t>
            </w:r>
            <w:r>
              <w:rPr>
                <w:noProof/>
                <w:webHidden/>
              </w:rPr>
              <w:fldChar w:fldCharType="end"/>
            </w:r>
          </w:hyperlink>
        </w:p>
        <w:p w14:paraId="561E5583" w14:textId="25EA9D6C" w:rsidR="00717723" w:rsidRDefault="00717723">
          <w:pPr>
            <w:pStyle w:val="TOC4"/>
            <w:tabs>
              <w:tab w:val="left" w:pos="2520"/>
              <w:tab w:val="right" w:leader="dot" w:pos="8296"/>
            </w:tabs>
            <w:rPr>
              <w:noProof/>
            </w:rPr>
          </w:pPr>
          <w:hyperlink w:anchor="_Toc46394758" w:history="1">
            <w:r w:rsidRPr="002B01AF">
              <w:rPr>
                <w:rStyle w:val="a4"/>
                <w:rFonts w:ascii="宋体" w:eastAsia="宋体" w:hAnsi="宋体" w:cs="Segoe UI"/>
                <w:noProof/>
              </w:rPr>
              <w:t>4.33.5.7</w:t>
            </w:r>
            <w:r>
              <w:rPr>
                <w:noProof/>
              </w:rPr>
              <w:tab/>
            </w:r>
            <w:r w:rsidRPr="002B01AF">
              <w:rPr>
                <w:rStyle w:val="a4"/>
                <w:rFonts w:ascii="宋体" w:eastAsia="宋体" w:hAnsi="宋体" w:cs="Segoe UI"/>
                <w:noProof/>
              </w:rPr>
              <w:t>Drink</w:t>
            </w:r>
            <w:r>
              <w:rPr>
                <w:noProof/>
                <w:webHidden/>
              </w:rPr>
              <w:tab/>
            </w:r>
            <w:r>
              <w:rPr>
                <w:noProof/>
                <w:webHidden/>
              </w:rPr>
              <w:fldChar w:fldCharType="begin"/>
            </w:r>
            <w:r>
              <w:rPr>
                <w:noProof/>
                <w:webHidden/>
              </w:rPr>
              <w:instrText xml:space="preserve"> PAGEREF _Toc46394758 \h </w:instrText>
            </w:r>
            <w:r>
              <w:rPr>
                <w:noProof/>
                <w:webHidden/>
              </w:rPr>
            </w:r>
            <w:r>
              <w:rPr>
                <w:noProof/>
                <w:webHidden/>
              </w:rPr>
              <w:fldChar w:fldCharType="separate"/>
            </w:r>
            <w:r>
              <w:rPr>
                <w:noProof/>
                <w:webHidden/>
              </w:rPr>
              <w:t>117</w:t>
            </w:r>
            <w:r>
              <w:rPr>
                <w:noProof/>
                <w:webHidden/>
              </w:rPr>
              <w:fldChar w:fldCharType="end"/>
            </w:r>
          </w:hyperlink>
        </w:p>
        <w:p w14:paraId="64C372E8" w14:textId="18ED4E47" w:rsidR="00717723" w:rsidRDefault="00717723">
          <w:pPr>
            <w:pStyle w:val="TOC4"/>
            <w:tabs>
              <w:tab w:val="left" w:pos="2520"/>
              <w:tab w:val="right" w:leader="dot" w:pos="8296"/>
            </w:tabs>
            <w:rPr>
              <w:noProof/>
            </w:rPr>
          </w:pPr>
          <w:hyperlink w:anchor="_Toc46394759" w:history="1">
            <w:r w:rsidRPr="002B01AF">
              <w:rPr>
                <w:rStyle w:val="a4"/>
                <w:rFonts w:ascii="宋体" w:eastAsia="宋体" w:hAnsi="宋体" w:cs="Segoe UI"/>
                <w:noProof/>
              </w:rPr>
              <w:t>4.33.5.8</w:t>
            </w:r>
            <w:r>
              <w:rPr>
                <w:noProof/>
              </w:rPr>
              <w:tab/>
            </w:r>
            <w:r w:rsidRPr="002B01AF">
              <w:rPr>
                <w:rStyle w:val="a4"/>
                <w:rFonts w:ascii="宋体" w:eastAsia="宋体" w:hAnsi="宋体" w:cs="Segoe UI"/>
                <w:noProof/>
              </w:rPr>
              <w:t>Dishware</w:t>
            </w:r>
            <w:r>
              <w:rPr>
                <w:noProof/>
                <w:webHidden/>
              </w:rPr>
              <w:tab/>
            </w:r>
            <w:r>
              <w:rPr>
                <w:noProof/>
                <w:webHidden/>
              </w:rPr>
              <w:fldChar w:fldCharType="begin"/>
            </w:r>
            <w:r>
              <w:rPr>
                <w:noProof/>
                <w:webHidden/>
              </w:rPr>
              <w:instrText xml:space="preserve"> PAGEREF _Toc46394759 \h </w:instrText>
            </w:r>
            <w:r>
              <w:rPr>
                <w:noProof/>
                <w:webHidden/>
              </w:rPr>
            </w:r>
            <w:r>
              <w:rPr>
                <w:noProof/>
                <w:webHidden/>
              </w:rPr>
              <w:fldChar w:fldCharType="separate"/>
            </w:r>
            <w:r>
              <w:rPr>
                <w:noProof/>
                <w:webHidden/>
              </w:rPr>
              <w:t>117</w:t>
            </w:r>
            <w:r>
              <w:rPr>
                <w:noProof/>
                <w:webHidden/>
              </w:rPr>
              <w:fldChar w:fldCharType="end"/>
            </w:r>
          </w:hyperlink>
        </w:p>
        <w:p w14:paraId="391C12D6" w14:textId="654783C7" w:rsidR="00717723" w:rsidRDefault="00717723">
          <w:pPr>
            <w:pStyle w:val="TOC3"/>
            <w:tabs>
              <w:tab w:val="left" w:pos="1680"/>
              <w:tab w:val="right" w:leader="dot" w:pos="8296"/>
            </w:tabs>
            <w:rPr>
              <w:noProof/>
            </w:rPr>
          </w:pPr>
          <w:hyperlink w:anchor="_Toc46394760" w:history="1">
            <w:r w:rsidRPr="002B01AF">
              <w:rPr>
                <w:rStyle w:val="a4"/>
                <w:rFonts w:cs="Segoe UI"/>
                <w:noProof/>
              </w:rPr>
              <w:t>4.33.6</w:t>
            </w:r>
            <w:r>
              <w:rPr>
                <w:noProof/>
              </w:rPr>
              <w:tab/>
            </w:r>
            <w:r w:rsidRPr="002B01AF">
              <w:rPr>
                <w:rStyle w:val="a4"/>
                <w:rFonts w:cs="Segoe UI"/>
                <w:noProof/>
              </w:rPr>
              <w:t>Travel &amp; Places</w:t>
            </w:r>
            <w:r>
              <w:rPr>
                <w:noProof/>
                <w:webHidden/>
              </w:rPr>
              <w:tab/>
            </w:r>
            <w:r>
              <w:rPr>
                <w:noProof/>
                <w:webHidden/>
              </w:rPr>
              <w:fldChar w:fldCharType="begin"/>
            </w:r>
            <w:r>
              <w:rPr>
                <w:noProof/>
                <w:webHidden/>
              </w:rPr>
              <w:instrText xml:space="preserve"> PAGEREF _Toc46394760 \h </w:instrText>
            </w:r>
            <w:r>
              <w:rPr>
                <w:noProof/>
                <w:webHidden/>
              </w:rPr>
            </w:r>
            <w:r>
              <w:rPr>
                <w:noProof/>
                <w:webHidden/>
              </w:rPr>
              <w:fldChar w:fldCharType="separate"/>
            </w:r>
            <w:r>
              <w:rPr>
                <w:noProof/>
                <w:webHidden/>
              </w:rPr>
              <w:t>118</w:t>
            </w:r>
            <w:r>
              <w:rPr>
                <w:noProof/>
                <w:webHidden/>
              </w:rPr>
              <w:fldChar w:fldCharType="end"/>
            </w:r>
          </w:hyperlink>
        </w:p>
        <w:p w14:paraId="050B6C72" w14:textId="42010A54" w:rsidR="00717723" w:rsidRDefault="00717723">
          <w:pPr>
            <w:pStyle w:val="TOC4"/>
            <w:tabs>
              <w:tab w:val="left" w:pos="2520"/>
              <w:tab w:val="right" w:leader="dot" w:pos="8296"/>
            </w:tabs>
            <w:rPr>
              <w:noProof/>
            </w:rPr>
          </w:pPr>
          <w:hyperlink w:anchor="_Toc46394761" w:history="1">
            <w:r w:rsidRPr="002B01AF">
              <w:rPr>
                <w:rStyle w:val="a4"/>
                <w:rFonts w:ascii="宋体" w:eastAsia="宋体" w:hAnsi="宋体" w:cs="Segoe UI"/>
                <w:noProof/>
              </w:rPr>
              <w:t>4.33.6.1</w:t>
            </w:r>
            <w:r>
              <w:rPr>
                <w:noProof/>
              </w:rPr>
              <w:tab/>
            </w:r>
            <w:r w:rsidRPr="002B01AF">
              <w:rPr>
                <w:rStyle w:val="a4"/>
                <w:rFonts w:ascii="宋体" w:eastAsia="宋体" w:hAnsi="宋体" w:cs="Segoe UI"/>
                <w:noProof/>
              </w:rPr>
              <w:t>Place Map</w:t>
            </w:r>
            <w:r>
              <w:rPr>
                <w:noProof/>
                <w:webHidden/>
              </w:rPr>
              <w:tab/>
            </w:r>
            <w:r>
              <w:rPr>
                <w:noProof/>
                <w:webHidden/>
              </w:rPr>
              <w:fldChar w:fldCharType="begin"/>
            </w:r>
            <w:r>
              <w:rPr>
                <w:noProof/>
                <w:webHidden/>
              </w:rPr>
              <w:instrText xml:space="preserve"> PAGEREF _Toc46394761 \h </w:instrText>
            </w:r>
            <w:r>
              <w:rPr>
                <w:noProof/>
                <w:webHidden/>
              </w:rPr>
            </w:r>
            <w:r>
              <w:rPr>
                <w:noProof/>
                <w:webHidden/>
              </w:rPr>
              <w:fldChar w:fldCharType="separate"/>
            </w:r>
            <w:r>
              <w:rPr>
                <w:noProof/>
                <w:webHidden/>
              </w:rPr>
              <w:t>118</w:t>
            </w:r>
            <w:r>
              <w:rPr>
                <w:noProof/>
                <w:webHidden/>
              </w:rPr>
              <w:fldChar w:fldCharType="end"/>
            </w:r>
          </w:hyperlink>
        </w:p>
        <w:p w14:paraId="224BF695" w14:textId="4E97C32D" w:rsidR="00717723" w:rsidRDefault="00717723">
          <w:pPr>
            <w:pStyle w:val="TOC4"/>
            <w:tabs>
              <w:tab w:val="left" w:pos="2520"/>
              <w:tab w:val="right" w:leader="dot" w:pos="8296"/>
            </w:tabs>
            <w:rPr>
              <w:noProof/>
            </w:rPr>
          </w:pPr>
          <w:hyperlink w:anchor="_Toc46394762" w:history="1">
            <w:r w:rsidRPr="002B01AF">
              <w:rPr>
                <w:rStyle w:val="a4"/>
                <w:rFonts w:ascii="宋体" w:eastAsia="宋体" w:hAnsi="宋体" w:cs="Segoe UI"/>
                <w:noProof/>
              </w:rPr>
              <w:t>4.33.6.2</w:t>
            </w:r>
            <w:r>
              <w:rPr>
                <w:noProof/>
              </w:rPr>
              <w:tab/>
            </w:r>
            <w:r w:rsidRPr="002B01AF">
              <w:rPr>
                <w:rStyle w:val="a4"/>
                <w:rFonts w:ascii="宋体" w:eastAsia="宋体" w:hAnsi="宋体" w:cs="Segoe UI"/>
                <w:noProof/>
              </w:rPr>
              <w:t>Place Geographic</w:t>
            </w:r>
            <w:r>
              <w:rPr>
                <w:noProof/>
                <w:webHidden/>
              </w:rPr>
              <w:tab/>
            </w:r>
            <w:r>
              <w:rPr>
                <w:noProof/>
                <w:webHidden/>
              </w:rPr>
              <w:fldChar w:fldCharType="begin"/>
            </w:r>
            <w:r>
              <w:rPr>
                <w:noProof/>
                <w:webHidden/>
              </w:rPr>
              <w:instrText xml:space="preserve"> PAGEREF _Toc46394762 \h </w:instrText>
            </w:r>
            <w:r>
              <w:rPr>
                <w:noProof/>
                <w:webHidden/>
              </w:rPr>
            </w:r>
            <w:r>
              <w:rPr>
                <w:noProof/>
                <w:webHidden/>
              </w:rPr>
              <w:fldChar w:fldCharType="separate"/>
            </w:r>
            <w:r>
              <w:rPr>
                <w:noProof/>
                <w:webHidden/>
              </w:rPr>
              <w:t>118</w:t>
            </w:r>
            <w:r>
              <w:rPr>
                <w:noProof/>
                <w:webHidden/>
              </w:rPr>
              <w:fldChar w:fldCharType="end"/>
            </w:r>
          </w:hyperlink>
        </w:p>
        <w:p w14:paraId="573F6933" w14:textId="4E2EE382" w:rsidR="00717723" w:rsidRDefault="00717723">
          <w:pPr>
            <w:pStyle w:val="TOC4"/>
            <w:tabs>
              <w:tab w:val="left" w:pos="2520"/>
              <w:tab w:val="right" w:leader="dot" w:pos="8296"/>
            </w:tabs>
            <w:rPr>
              <w:noProof/>
            </w:rPr>
          </w:pPr>
          <w:hyperlink w:anchor="_Toc46394763" w:history="1">
            <w:r w:rsidRPr="002B01AF">
              <w:rPr>
                <w:rStyle w:val="a4"/>
                <w:rFonts w:ascii="宋体" w:eastAsia="宋体" w:hAnsi="宋体" w:cs="Segoe UI"/>
                <w:noProof/>
              </w:rPr>
              <w:t>4.33.6.3</w:t>
            </w:r>
            <w:r>
              <w:rPr>
                <w:noProof/>
              </w:rPr>
              <w:tab/>
            </w:r>
            <w:r w:rsidRPr="002B01AF">
              <w:rPr>
                <w:rStyle w:val="a4"/>
                <w:rFonts w:ascii="宋体" w:eastAsia="宋体" w:hAnsi="宋体" w:cs="Segoe UI"/>
                <w:noProof/>
              </w:rPr>
              <w:t>Place Building</w:t>
            </w:r>
            <w:r>
              <w:rPr>
                <w:noProof/>
                <w:webHidden/>
              </w:rPr>
              <w:tab/>
            </w:r>
            <w:r>
              <w:rPr>
                <w:noProof/>
                <w:webHidden/>
              </w:rPr>
              <w:fldChar w:fldCharType="begin"/>
            </w:r>
            <w:r>
              <w:rPr>
                <w:noProof/>
                <w:webHidden/>
              </w:rPr>
              <w:instrText xml:space="preserve"> PAGEREF _Toc46394763 \h </w:instrText>
            </w:r>
            <w:r>
              <w:rPr>
                <w:noProof/>
                <w:webHidden/>
              </w:rPr>
            </w:r>
            <w:r>
              <w:rPr>
                <w:noProof/>
                <w:webHidden/>
              </w:rPr>
              <w:fldChar w:fldCharType="separate"/>
            </w:r>
            <w:r>
              <w:rPr>
                <w:noProof/>
                <w:webHidden/>
              </w:rPr>
              <w:t>119</w:t>
            </w:r>
            <w:r>
              <w:rPr>
                <w:noProof/>
                <w:webHidden/>
              </w:rPr>
              <w:fldChar w:fldCharType="end"/>
            </w:r>
          </w:hyperlink>
        </w:p>
        <w:p w14:paraId="36B3B6C6" w14:textId="5DD68281" w:rsidR="00717723" w:rsidRDefault="00717723">
          <w:pPr>
            <w:pStyle w:val="TOC4"/>
            <w:tabs>
              <w:tab w:val="left" w:pos="2520"/>
              <w:tab w:val="right" w:leader="dot" w:pos="8296"/>
            </w:tabs>
            <w:rPr>
              <w:noProof/>
            </w:rPr>
          </w:pPr>
          <w:hyperlink w:anchor="_Toc46394764" w:history="1">
            <w:r w:rsidRPr="002B01AF">
              <w:rPr>
                <w:rStyle w:val="a4"/>
                <w:rFonts w:ascii="宋体" w:eastAsia="宋体" w:hAnsi="宋体" w:cs="Segoe UI"/>
                <w:noProof/>
              </w:rPr>
              <w:t>4.33.6.4</w:t>
            </w:r>
            <w:r>
              <w:rPr>
                <w:noProof/>
              </w:rPr>
              <w:tab/>
            </w:r>
            <w:r w:rsidRPr="002B01AF">
              <w:rPr>
                <w:rStyle w:val="a4"/>
                <w:rFonts w:ascii="宋体" w:eastAsia="宋体" w:hAnsi="宋体" w:cs="Segoe UI"/>
                <w:noProof/>
              </w:rPr>
              <w:t>Place Religious</w:t>
            </w:r>
            <w:r>
              <w:rPr>
                <w:noProof/>
                <w:webHidden/>
              </w:rPr>
              <w:tab/>
            </w:r>
            <w:r>
              <w:rPr>
                <w:noProof/>
                <w:webHidden/>
              </w:rPr>
              <w:fldChar w:fldCharType="begin"/>
            </w:r>
            <w:r>
              <w:rPr>
                <w:noProof/>
                <w:webHidden/>
              </w:rPr>
              <w:instrText xml:space="preserve"> PAGEREF _Toc46394764 \h </w:instrText>
            </w:r>
            <w:r>
              <w:rPr>
                <w:noProof/>
                <w:webHidden/>
              </w:rPr>
            </w:r>
            <w:r>
              <w:rPr>
                <w:noProof/>
                <w:webHidden/>
              </w:rPr>
              <w:fldChar w:fldCharType="separate"/>
            </w:r>
            <w:r>
              <w:rPr>
                <w:noProof/>
                <w:webHidden/>
              </w:rPr>
              <w:t>119</w:t>
            </w:r>
            <w:r>
              <w:rPr>
                <w:noProof/>
                <w:webHidden/>
              </w:rPr>
              <w:fldChar w:fldCharType="end"/>
            </w:r>
          </w:hyperlink>
        </w:p>
        <w:p w14:paraId="27779D54" w14:textId="03D71AB8" w:rsidR="00717723" w:rsidRDefault="00717723">
          <w:pPr>
            <w:pStyle w:val="TOC4"/>
            <w:tabs>
              <w:tab w:val="left" w:pos="2520"/>
              <w:tab w:val="right" w:leader="dot" w:pos="8296"/>
            </w:tabs>
            <w:rPr>
              <w:noProof/>
            </w:rPr>
          </w:pPr>
          <w:hyperlink w:anchor="_Toc46394765" w:history="1">
            <w:r w:rsidRPr="002B01AF">
              <w:rPr>
                <w:rStyle w:val="a4"/>
                <w:rFonts w:ascii="宋体" w:eastAsia="宋体" w:hAnsi="宋体" w:cs="Segoe UI"/>
                <w:noProof/>
              </w:rPr>
              <w:t>4.33.6.5</w:t>
            </w:r>
            <w:r>
              <w:rPr>
                <w:noProof/>
              </w:rPr>
              <w:tab/>
            </w:r>
            <w:r w:rsidRPr="002B01AF">
              <w:rPr>
                <w:rStyle w:val="a4"/>
                <w:rFonts w:ascii="宋体" w:eastAsia="宋体" w:hAnsi="宋体" w:cs="Segoe UI"/>
                <w:noProof/>
              </w:rPr>
              <w:t>Place Other</w:t>
            </w:r>
            <w:r>
              <w:rPr>
                <w:noProof/>
                <w:webHidden/>
              </w:rPr>
              <w:tab/>
            </w:r>
            <w:r>
              <w:rPr>
                <w:noProof/>
                <w:webHidden/>
              </w:rPr>
              <w:fldChar w:fldCharType="begin"/>
            </w:r>
            <w:r>
              <w:rPr>
                <w:noProof/>
                <w:webHidden/>
              </w:rPr>
              <w:instrText xml:space="preserve"> PAGEREF _Toc46394765 \h </w:instrText>
            </w:r>
            <w:r>
              <w:rPr>
                <w:noProof/>
                <w:webHidden/>
              </w:rPr>
            </w:r>
            <w:r>
              <w:rPr>
                <w:noProof/>
                <w:webHidden/>
              </w:rPr>
              <w:fldChar w:fldCharType="separate"/>
            </w:r>
            <w:r>
              <w:rPr>
                <w:noProof/>
                <w:webHidden/>
              </w:rPr>
              <w:t>120</w:t>
            </w:r>
            <w:r>
              <w:rPr>
                <w:noProof/>
                <w:webHidden/>
              </w:rPr>
              <w:fldChar w:fldCharType="end"/>
            </w:r>
          </w:hyperlink>
        </w:p>
        <w:p w14:paraId="32DB595D" w14:textId="39C8AB62" w:rsidR="00717723" w:rsidRDefault="00717723">
          <w:pPr>
            <w:pStyle w:val="TOC4"/>
            <w:tabs>
              <w:tab w:val="left" w:pos="2520"/>
              <w:tab w:val="right" w:leader="dot" w:pos="8296"/>
            </w:tabs>
            <w:rPr>
              <w:noProof/>
            </w:rPr>
          </w:pPr>
          <w:hyperlink w:anchor="_Toc46394766" w:history="1">
            <w:r w:rsidRPr="002B01AF">
              <w:rPr>
                <w:rStyle w:val="a4"/>
                <w:rFonts w:ascii="宋体" w:eastAsia="宋体" w:hAnsi="宋体" w:cs="Segoe UI"/>
                <w:noProof/>
              </w:rPr>
              <w:t>4.33.6.6</w:t>
            </w:r>
            <w:r>
              <w:rPr>
                <w:noProof/>
              </w:rPr>
              <w:tab/>
            </w:r>
            <w:r w:rsidRPr="002B01AF">
              <w:rPr>
                <w:rStyle w:val="a4"/>
                <w:rFonts w:ascii="宋体" w:eastAsia="宋体" w:hAnsi="宋体" w:cs="Segoe UI"/>
                <w:noProof/>
              </w:rPr>
              <w:t>Transport Ground</w:t>
            </w:r>
            <w:r>
              <w:rPr>
                <w:noProof/>
                <w:webHidden/>
              </w:rPr>
              <w:tab/>
            </w:r>
            <w:r>
              <w:rPr>
                <w:noProof/>
                <w:webHidden/>
              </w:rPr>
              <w:fldChar w:fldCharType="begin"/>
            </w:r>
            <w:r>
              <w:rPr>
                <w:noProof/>
                <w:webHidden/>
              </w:rPr>
              <w:instrText xml:space="preserve"> PAGEREF _Toc46394766 \h </w:instrText>
            </w:r>
            <w:r>
              <w:rPr>
                <w:noProof/>
                <w:webHidden/>
              </w:rPr>
            </w:r>
            <w:r>
              <w:rPr>
                <w:noProof/>
                <w:webHidden/>
              </w:rPr>
              <w:fldChar w:fldCharType="separate"/>
            </w:r>
            <w:r>
              <w:rPr>
                <w:noProof/>
                <w:webHidden/>
              </w:rPr>
              <w:t>120</w:t>
            </w:r>
            <w:r>
              <w:rPr>
                <w:noProof/>
                <w:webHidden/>
              </w:rPr>
              <w:fldChar w:fldCharType="end"/>
            </w:r>
          </w:hyperlink>
        </w:p>
        <w:p w14:paraId="240000F4" w14:textId="0155AA6F" w:rsidR="00717723" w:rsidRDefault="00717723">
          <w:pPr>
            <w:pStyle w:val="TOC4"/>
            <w:tabs>
              <w:tab w:val="left" w:pos="2520"/>
              <w:tab w:val="right" w:leader="dot" w:pos="8296"/>
            </w:tabs>
            <w:rPr>
              <w:noProof/>
            </w:rPr>
          </w:pPr>
          <w:hyperlink w:anchor="_Toc46394767" w:history="1">
            <w:r w:rsidRPr="002B01AF">
              <w:rPr>
                <w:rStyle w:val="a4"/>
                <w:rFonts w:ascii="宋体" w:eastAsia="宋体" w:hAnsi="宋体" w:cs="Segoe UI"/>
                <w:noProof/>
              </w:rPr>
              <w:t>4.33.6.7</w:t>
            </w:r>
            <w:r>
              <w:rPr>
                <w:noProof/>
              </w:rPr>
              <w:tab/>
            </w:r>
            <w:r w:rsidRPr="002B01AF">
              <w:rPr>
                <w:rStyle w:val="a4"/>
                <w:rFonts w:ascii="宋体" w:eastAsia="宋体" w:hAnsi="宋体" w:cs="Segoe UI"/>
                <w:noProof/>
              </w:rPr>
              <w:t>Transport Water</w:t>
            </w:r>
            <w:r>
              <w:rPr>
                <w:noProof/>
                <w:webHidden/>
              </w:rPr>
              <w:tab/>
            </w:r>
            <w:r>
              <w:rPr>
                <w:noProof/>
                <w:webHidden/>
              </w:rPr>
              <w:fldChar w:fldCharType="begin"/>
            </w:r>
            <w:r>
              <w:rPr>
                <w:noProof/>
                <w:webHidden/>
              </w:rPr>
              <w:instrText xml:space="preserve"> PAGEREF _Toc46394767 \h </w:instrText>
            </w:r>
            <w:r>
              <w:rPr>
                <w:noProof/>
                <w:webHidden/>
              </w:rPr>
            </w:r>
            <w:r>
              <w:rPr>
                <w:noProof/>
                <w:webHidden/>
              </w:rPr>
              <w:fldChar w:fldCharType="separate"/>
            </w:r>
            <w:r>
              <w:rPr>
                <w:noProof/>
                <w:webHidden/>
              </w:rPr>
              <w:t>121</w:t>
            </w:r>
            <w:r>
              <w:rPr>
                <w:noProof/>
                <w:webHidden/>
              </w:rPr>
              <w:fldChar w:fldCharType="end"/>
            </w:r>
          </w:hyperlink>
        </w:p>
        <w:p w14:paraId="2F316503" w14:textId="214271EF" w:rsidR="00717723" w:rsidRDefault="00717723">
          <w:pPr>
            <w:pStyle w:val="TOC4"/>
            <w:tabs>
              <w:tab w:val="left" w:pos="2520"/>
              <w:tab w:val="right" w:leader="dot" w:pos="8296"/>
            </w:tabs>
            <w:rPr>
              <w:noProof/>
            </w:rPr>
          </w:pPr>
          <w:hyperlink w:anchor="_Toc46394768" w:history="1">
            <w:r w:rsidRPr="002B01AF">
              <w:rPr>
                <w:rStyle w:val="a4"/>
                <w:rFonts w:ascii="宋体" w:eastAsia="宋体" w:hAnsi="宋体" w:cs="Segoe UI"/>
                <w:noProof/>
              </w:rPr>
              <w:t>4.33.6.8</w:t>
            </w:r>
            <w:r>
              <w:rPr>
                <w:noProof/>
              </w:rPr>
              <w:tab/>
            </w:r>
            <w:r w:rsidRPr="002B01AF">
              <w:rPr>
                <w:rStyle w:val="a4"/>
                <w:rFonts w:ascii="宋体" w:eastAsia="宋体" w:hAnsi="宋体" w:cs="Segoe UI"/>
                <w:noProof/>
              </w:rPr>
              <w:t>Transport Air</w:t>
            </w:r>
            <w:r>
              <w:rPr>
                <w:noProof/>
                <w:webHidden/>
              </w:rPr>
              <w:tab/>
            </w:r>
            <w:r>
              <w:rPr>
                <w:noProof/>
                <w:webHidden/>
              </w:rPr>
              <w:fldChar w:fldCharType="begin"/>
            </w:r>
            <w:r>
              <w:rPr>
                <w:noProof/>
                <w:webHidden/>
              </w:rPr>
              <w:instrText xml:space="preserve"> PAGEREF _Toc46394768 \h </w:instrText>
            </w:r>
            <w:r>
              <w:rPr>
                <w:noProof/>
                <w:webHidden/>
              </w:rPr>
            </w:r>
            <w:r>
              <w:rPr>
                <w:noProof/>
                <w:webHidden/>
              </w:rPr>
              <w:fldChar w:fldCharType="separate"/>
            </w:r>
            <w:r>
              <w:rPr>
                <w:noProof/>
                <w:webHidden/>
              </w:rPr>
              <w:t>122</w:t>
            </w:r>
            <w:r>
              <w:rPr>
                <w:noProof/>
                <w:webHidden/>
              </w:rPr>
              <w:fldChar w:fldCharType="end"/>
            </w:r>
          </w:hyperlink>
        </w:p>
        <w:p w14:paraId="14FCEBCD" w14:textId="0095B0E2" w:rsidR="00717723" w:rsidRDefault="00717723">
          <w:pPr>
            <w:pStyle w:val="TOC4"/>
            <w:tabs>
              <w:tab w:val="left" w:pos="2520"/>
              <w:tab w:val="right" w:leader="dot" w:pos="8296"/>
            </w:tabs>
            <w:rPr>
              <w:noProof/>
            </w:rPr>
          </w:pPr>
          <w:hyperlink w:anchor="_Toc46394769" w:history="1">
            <w:r w:rsidRPr="002B01AF">
              <w:rPr>
                <w:rStyle w:val="a4"/>
                <w:rFonts w:ascii="宋体" w:eastAsia="宋体" w:hAnsi="宋体" w:cs="Segoe UI"/>
                <w:noProof/>
              </w:rPr>
              <w:t>4.33.6.9</w:t>
            </w:r>
            <w:r>
              <w:rPr>
                <w:noProof/>
              </w:rPr>
              <w:tab/>
            </w:r>
            <w:r w:rsidRPr="002B01AF">
              <w:rPr>
                <w:rStyle w:val="a4"/>
                <w:rFonts w:ascii="宋体" w:eastAsia="宋体" w:hAnsi="宋体" w:cs="Segoe UI"/>
                <w:noProof/>
              </w:rPr>
              <w:t>Hotel</w:t>
            </w:r>
            <w:r>
              <w:rPr>
                <w:noProof/>
                <w:webHidden/>
              </w:rPr>
              <w:tab/>
            </w:r>
            <w:r>
              <w:rPr>
                <w:noProof/>
                <w:webHidden/>
              </w:rPr>
              <w:fldChar w:fldCharType="begin"/>
            </w:r>
            <w:r>
              <w:rPr>
                <w:noProof/>
                <w:webHidden/>
              </w:rPr>
              <w:instrText xml:space="preserve"> PAGEREF _Toc46394769 \h </w:instrText>
            </w:r>
            <w:r>
              <w:rPr>
                <w:noProof/>
                <w:webHidden/>
              </w:rPr>
            </w:r>
            <w:r>
              <w:rPr>
                <w:noProof/>
                <w:webHidden/>
              </w:rPr>
              <w:fldChar w:fldCharType="separate"/>
            </w:r>
            <w:r>
              <w:rPr>
                <w:noProof/>
                <w:webHidden/>
              </w:rPr>
              <w:t>122</w:t>
            </w:r>
            <w:r>
              <w:rPr>
                <w:noProof/>
                <w:webHidden/>
              </w:rPr>
              <w:fldChar w:fldCharType="end"/>
            </w:r>
          </w:hyperlink>
        </w:p>
        <w:p w14:paraId="45EEC46E" w14:textId="44F93212" w:rsidR="00717723" w:rsidRDefault="00717723">
          <w:pPr>
            <w:pStyle w:val="TOC4"/>
            <w:tabs>
              <w:tab w:val="left" w:pos="2520"/>
              <w:tab w:val="right" w:leader="dot" w:pos="8296"/>
            </w:tabs>
            <w:rPr>
              <w:noProof/>
            </w:rPr>
          </w:pPr>
          <w:hyperlink w:anchor="_Toc46394770" w:history="1">
            <w:r w:rsidRPr="002B01AF">
              <w:rPr>
                <w:rStyle w:val="a4"/>
                <w:rFonts w:ascii="宋体" w:eastAsia="宋体" w:hAnsi="宋体" w:cs="Segoe UI"/>
                <w:noProof/>
              </w:rPr>
              <w:t>4.33.6.10</w:t>
            </w:r>
            <w:r>
              <w:rPr>
                <w:noProof/>
              </w:rPr>
              <w:tab/>
            </w:r>
            <w:r w:rsidRPr="002B01AF">
              <w:rPr>
                <w:rStyle w:val="a4"/>
                <w:rFonts w:ascii="宋体" w:eastAsia="宋体" w:hAnsi="宋体" w:cs="Segoe UI"/>
                <w:noProof/>
              </w:rPr>
              <w:t>Time</w:t>
            </w:r>
            <w:r>
              <w:rPr>
                <w:noProof/>
                <w:webHidden/>
              </w:rPr>
              <w:tab/>
            </w:r>
            <w:r>
              <w:rPr>
                <w:noProof/>
                <w:webHidden/>
              </w:rPr>
              <w:fldChar w:fldCharType="begin"/>
            </w:r>
            <w:r>
              <w:rPr>
                <w:noProof/>
                <w:webHidden/>
              </w:rPr>
              <w:instrText xml:space="preserve"> PAGEREF _Toc46394770 \h </w:instrText>
            </w:r>
            <w:r>
              <w:rPr>
                <w:noProof/>
                <w:webHidden/>
              </w:rPr>
            </w:r>
            <w:r>
              <w:rPr>
                <w:noProof/>
                <w:webHidden/>
              </w:rPr>
              <w:fldChar w:fldCharType="separate"/>
            </w:r>
            <w:r>
              <w:rPr>
                <w:noProof/>
                <w:webHidden/>
              </w:rPr>
              <w:t>122</w:t>
            </w:r>
            <w:r>
              <w:rPr>
                <w:noProof/>
                <w:webHidden/>
              </w:rPr>
              <w:fldChar w:fldCharType="end"/>
            </w:r>
          </w:hyperlink>
        </w:p>
        <w:p w14:paraId="73F28933" w14:textId="68B63B61" w:rsidR="00717723" w:rsidRDefault="00717723">
          <w:pPr>
            <w:pStyle w:val="TOC4"/>
            <w:tabs>
              <w:tab w:val="left" w:pos="2520"/>
              <w:tab w:val="right" w:leader="dot" w:pos="8296"/>
            </w:tabs>
            <w:rPr>
              <w:noProof/>
            </w:rPr>
          </w:pPr>
          <w:hyperlink w:anchor="_Toc46394771" w:history="1">
            <w:r w:rsidRPr="002B01AF">
              <w:rPr>
                <w:rStyle w:val="a4"/>
                <w:rFonts w:ascii="宋体" w:eastAsia="宋体" w:hAnsi="宋体" w:cs="Segoe UI"/>
                <w:noProof/>
              </w:rPr>
              <w:t>4.33.6.11</w:t>
            </w:r>
            <w:r>
              <w:rPr>
                <w:noProof/>
              </w:rPr>
              <w:tab/>
            </w:r>
            <w:r w:rsidRPr="002B01AF">
              <w:rPr>
                <w:rStyle w:val="a4"/>
                <w:rFonts w:ascii="宋体" w:eastAsia="宋体" w:hAnsi="宋体" w:cs="Segoe UI"/>
                <w:noProof/>
              </w:rPr>
              <w:t>Sky &amp; Weather</w:t>
            </w:r>
            <w:r>
              <w:rPr>
                <w:noProof/>
                <w:webHidden/>
              </w:rPr>
              <w:tab/>
            </w:r>
            <w:r>
              <w:rPr>
                <w:noProof/>
                <w:webHidden/>
              </w:rPr>
              <w:fldChar w:fldCharType="begin"/>
            </w:r>
            <w:r>
              <w:rPr>
                <w:noProof/>
                <w:webHidden/>
              </w:rPr>
              <w:instrText xml:space="preserve"> PAGEREF _Toc46394771 \h </w:instrText>
            </w:r>
            <w:r>
              <w:rPr>
                <w:noProof/>
                <w:webHidden/>
              </w:rPr>
            </w:r>
            <w:r>
              <w:rPr>
                <w:noProof/>
                <w:webHidden/>
              </w:rPr>
              <w:fldChar w:fldCharType="separate"/>
            </w:r>
            <w:r>
              <w:rPr>
                <w:noProof/>
                <w:webHidden/>
              </w:rPr>
              <w:t>123</w:t>
            </w:r>
            <w:r>
              <w:rPr>
                <w:noProof/>
                <w:webHidden/>
              </w:rPr>
              <w:fldChar w:fldCharType="end"/>
            </w:r>
          </w:hyperlink>
        </w:p>
        <w:p w14:paraId="3A86502E" w14:textId="34D49DF1" w:rsidR="00717723" w:rsidRDefault="00717723">
          <w:pPr>
            <w:pStyle w:val="TOC3"/>
            <w:tabs>
              <w:tab w:val="left" w:pos="1680"/>
              <w:tab w:val="right" w:leader="dot" w:pos="8296"/>
            </w:tabs>
            <w:rPr>
              <w:noProof/>
            </w:rPr>
          </w:pPr>
          <w:hyperlink w:anchor="_Toc46394772" w:history="1">
            <w:r w:rsidRPr="002B01AF">
              <w:rPr>
                <w:rStyle w:val="a4"/>
                <w:rFonts w:cs="Segoe UI"/>
                <w:noProof/>
              </w:rPr>
              <w:t>4.33.7</w:t>
            </w:r>
            <w:r>
              <w:rPr>
                <w:noProof/>
              </w:rPr>
              <w:tab/>
            </w:r>
            <w:r w:rsidRPr="002B01AF">
              <w:rPr>
                <w:rStyle w:val="a4"/>
                <w:rFonts w:cs="Segoe UI"/>
                <w:noProof/>
              </w:rPr>
              <w:t>Activities</w:t>
            </w:r>
            <w:r>
              <w:rPr>
                <w:noProof/>
                <w:webHidden/>
              </w:rPr>
              <w:tab/>
            </w:r>
            <w:r>
              <w:rPr>
                <w:noProof/>
                <w:webHidden/>
              </w:rPr>
              <w:fldChar w:fldCharType="begin"/>
            </w:r>
            <w:r>
              <w:rPr>
                <w:noProof/>
                <w:webHidden/>
              </w:rPr>
              <w:instrText xml:space="preserve"> PAGEREF _Toc46394772 \h </w:instrText>
            </w:r>
            <w:r>
              <w:rPr>
                <w:noProof/>
                <w:webHidden/>
              </w:rPr>
            </w:r>
            <w:r>
              <w:rPr>
                <w:noProof/>
                <w:webHidden/>
              </w:rPr>
              <w:fldChar w:fldCharType="separate"/>
            </w:r>
            <w:r>
              <w:rPr>
                <w:noProof/>
                <w:webHidden/>
              </w:rPr>
              <w:t>124</w:t>
            </w:r>
            <w:r>
              <w:rPr>
                <w:noProof/>
                <w:webHidden/>
              </w:rPr>
              <w:fldChar w:fldCharType="end"/>
            </w:r>
          </w:hyperlink>
        </w:p>
        <w:p w14:paraId="4DBEC8DB" w14:textId="35358ED2" w:rsidR="00717723" w:rsidRDefault="00717723">
          <w:pPr>
            <w:pStyle w:val="TOC4"/>
            <w:tabs>
              <w:tab w:val="left" w:pos="2520"/>
              <w:tab w:val="right" w:leader="dot" w:pos="8296"/>
            </w:tabs>
            <w:rPr>
              <w:noProof/>
            </w:rPr>
          </w:pPr>
          <w:hyperlink w:anchor="_Toc46394773" w:history="1">
            <w:r w:rsidRPr="002B01AF">
              <w:rPr>
                <w:rStyle w:val="a4"/>
                <w:rFonts w:ascii="宋体" w:eastAsia="宋体" w:hAnsi="宋体" w:cs="Segoe UI"/>
                <w:noProof/>
              </w:rPr>
              <w:t>4.33.7.1</w:t>
            </w:r>
            <w:r>
              <w:rPr>
                <w:noProof/>
              </w:rPr>
              <w:tab/>
            </w:r>
            <w:r w:rsidRPr="002B01AF">
              <w:rPr>
                <w:rStyle w:val="a4"/>
                <w:rFonts w:ascii="宋体" w:eastAsia="宋体" w:hAnsi="宋体" w:cs="Segoe UI"/>
                <w:noProof/>
              </w:rPr>
              <w:t>Event</w:t>
            </w:r>
            <w:r>
              <w:rPr>
                <w:noProof/>
                <w:webHidden/>
              </w:rPr>
              <w:tab/>
            </w:r>
            <w:r>
              <w:rPr>
                <w:noProof/>
                <w:webHidden/>
              </w:rPr>
              <w:fldChar w:fldCharType="begin"/>
            </w:r>
            <w:r>
              <w:rPr>
                <w:noProof/>
                <w:webHidden/>
              </w:rPr>
              <w:instrText xml:space="preserve"> PAGEREF _Toc46394773 \h </w:instrText>
            </w:r>
            <w:r>
              <w:rPr>
                <w:noProof/>
                <w:webHidden/>
              </w:rPr>
            </w:r>
            <w:r>
              <w:rPr>
                <w:noProof/>
                <w:webHidden/>
              </w:rPr>
              <w:fldChar w:fldCharType="separate"/>
            </w:r>
            <w:r>
              <w:rPr>
                <w:noProof/>
                <w:webHidden/>
              </w:rPr>
              <w:t>124</w:t>
            </w:r>
            <w:r>
              <w:rPr>
                <w:noProof/>
                <w:webHidden/>
              </w:rPr>
              <w:fldChar w:fldCharType="end"/>
            </w:r>
          </w:hyperlink>
        </w:p>
        <w:p w14:paraId="2B2C52BA" w14:textId="7E62D6D6" w:rsidR="00717723" w:rsidRDefault="00717723">
          <w:pPr>
            <w:pStyle w:val="TOC4"/>
            <w:tabs>
              <w:tab w:val="left" w:pos="2520"/>
              <w:tab w:val="right" w:leader="dot" w:pos="8296"/>
            </w:tabs>
            <w:rPr>
              <w:noProof/>
            </w:rPr>
          </w:pPr>
          <w:hyperlink w:anchor="_Toc46394774" w:history="1">
            <w:r w:rsidRPr="002B01AF">
              <w:rPr>
                <w:rStyle w:val="a4"/>
                <w:rFonts w:ascii="宋体" w:eastAsia="宋体" w:hAnsi="宋体" w:cs="Segoe UI"/>
                <w:noProof/>
              </w:rPr>
              <w:t>4.33.7.2</w:t>
            </w:r>
            <w:r>
              <w:rPr>
                <w:noProof/>
              </w:rPr>
              <w:tab/>
            </w:r>
            <w:r w:rsidRPr="002B01AF">
              <w:rPr>
                <w:rStyle w:val="a4"/>
                <w:rFonts w:ascii="宋体" w:eastAsia="宋体" w:hAnsi="宋体" w:cs="Segoe UI"/>
                <w:noProof/>
              </w:rPr>
              <w:t>Award Medal</w:t>
            </w:r>
            <w:r>
              <w:rPr>
                <w:noProof/>
                <w:webHidden/>
              </w:rPr>
              <w:tab/>
            </w:r>
            <w:r>
              <w:rPr>
                <w:noProof/>
                <w:webHidden/>
              </w:rPr>
              <w:fldChar w:fldCharType="begin"/>
            </w:r>
            <w:r>
              <w:rPr>
                <w:noProof/>
                <w:webHidden/>
              </w:rPr>
              <w:instrText xml:space="preserve"> PAGEREF _Toc46394774 \h </w:instrText>
            </w:r>
            <w:r>
              <w:rPr>
                <w:noProof/>
                <w:webHidden/>
              </w:rPr>
            </w:r>
            <w:r>
              <w:rPr>
                <w:noProof/>
                <w:webHidden/>
              </w:rPr>
              <w:fldChar w:fldCharType="separate"/>
            </w:r>
            <w:r>
              <w:rPr>
                <w:noProof/>
                <w:webHidden/>
              </w:rPr>
              <w:t>125</w:t>
            </w:r>
            <w:r>
              <w:rPr>
                <w:noProof/>
                <w:webHidden/>
              </w:rPr>
              <w:fldChar w:fldCharType="end"/>
            </w:r>
          </w:hyperlink>
        </w:p>
        <w:p w14:paraId="5E6E62E4" w14:textId="38532630" w:rsidR="00717723" w:rsidRDefault="00717723">
          <w:pPr>
            <w:pStyle w:val="TOC4"/>
            <w:tabs>
              <w:tab w:val="left" w:pos="2520"/>
              <w:tab w:val="right" w:leader="dot" w:pos="8296"/>
            </w:tabs>
            <w:rPr>
              <w:noProof/>
            </w:rPr>
          </w:pPr>
          <w:hyperlink w:anchor="_Toc46394775" w:history="1">
            <w:r w:rsidRPr="002B01AF">
              <w:rPr>
                <w:rStyle w:val="a4"/>
                <w:rFonts w:ascii="宋体" w:eastAsia="宋体" w:hAnsi="宋体" w:cs="Segoe UI"/>
                <w:noProof/>
              </w:rPr>
              <w:t>4.33.7.3</w:t>
            </w:r>
            <w:r>
              <w:rPr>
                <w:noProof/>
              </w:rPr>
              <w:tab/>
            </w:r>
            <w:r w:rsidRPr="002B01AF">
              <w:rPr>
                <w:rStyle w:val="a4"/>
                <w:rFonts w:ascii="宋体" w:eastAsia="宋体" w:hAnsi="宋体" w:cs="Segoe UI"/>
                <w:noProof/>
              </w:rPr>
              <w:t>Sport</w:t>
            </w:r>
            <w:r>
              <w:rPr>
                <w:noProof/>
                <w:webHidden/>
              </w:rPr>
              <w:tab/>
            </w:r>
            <w:r>
              <w:rPr>
                <w:noProof/>
                <w:webHidden/>
              </w:rPr>
              <w:fldChar w:fldCharType="begin"/>
            </w:r>
            <w:r>
              <w:rPr>
                <w:noProof/>
                <w:webHidden/>
              </w:rPr>
              <w:instrText xml:space="preserve"> PAGEREF _Toc46394775 \h </w:instrText>
            </w:r>
            <w:r>
              <w:rPr>
                <w:noProof/>
                <w:webHidden/>
              </w:rPr>
            </w:r>
            <w:r>
              <w:rPr>
                <w:noProof/>
                <w:webHidden/>
              </w:rPr>
              <w:fldChar w:fldCharType="separate"/>
            </w:r>
            <w:r>
              <w:rPr>
                <w:noProof/>
                <w:webHidden/>
              </w:rPr>
              <w:t>125</w:t>
            </w:r>
            <w:r>
              <w:rPr>
                <w:noProof/>
                <w:webHidden/>
              </w:rPr>
              <w:fldChar w:fldCharType="end"/>
            </w:r>
          </w:hyperlink>
        </w:p>
        <w:p w14:paraId="4BD49CF2" w14:textId="5B175F14" w:rsidR="00717723" w:rsidRDefault="00717723">
          <w:pPr>
            <w:pStyle w:val="TOC4"/>
            <w:tabs>
              <w:tab w:val="left" w:pos="2520"/>
              <w:tab w:val="right" w:leader="dot" w:pos="8296"/>
            </w:tabs>
            <w:rPr>
              <w:noProof/>
            </w:rPr>
          </w:pPr>
          <w:hyperlink w:anchor="_Toc46394776" w:history="1">
            <w:r w:rsidRPr="002B01AF">
              <w:rPr>
                <w:rStyle w:val="a4"/>
                <w:rFonts w:ascii="宋体" w:eastAsia="宋体" w:hAnsi="宋体" w:cs="Segoe UI"/>
                <w:noProof/>
              </w:rPr>
              <w:t>4.33.7.4</w:t>
            </w:r>
            <w:r>
              <w:rPr>
                <w:noProof/>
              </w:rPr>
              <w:tab/>
            </w:r>
            <w:r w:rsidRPr="002B01AF">
              <w:rPr>
                <w:rStyle w:val="a4"/>
                <w:rFonts w:ascii="宋体" w:eastAsia="宋体" w:hAnsi="宋体" w:cs="Segoe UI"/>
                <w:noProof/>
              </w:rPr>
              <w:t>Game</w:t>
            </w:r>
            <w:r>
              <w:rPr>
                <w:noProof/>
                <w:webHidden/>
              </w:rPr>
              <w:tab/>
            </w:r>
            <w:r>
              <w:rPr>
                <w:noProof/>
                <w:webHidden/>
              </w:rPr>
              <w:fldChar w:fldCharType="begin"/>
            </w:r>
            <w:r>
              <w:rPr>
                <w:noProof/>
                <w:webHidden/>
              </w:rPr>
              <w:instrText xml:space="preserve"> PAGEREF _Toc46394776 \h </w:instrText>
            </w:r>
            <w:r>
              <w:rPr>
                <w:noProof/>
                <w:webHidden/>
              </w:rPr>
            </w:r>
            <w:r>
              <w:rPr>
                <w:noProof/>
                <w:webHidden/>
              </w:rPr>
              <w:fldChar w:fldCharType="separate"/>
            </w:r>
            <w:r>
              <w:rPr>
                <w:noProof/>
                <w:webHidden/>
              </w:rPr>
              <w:t>126</w:t>
            </w:r>
            <w:r>
              <w:rPr>
                <w:noProof/>
                <w:webHidden/>
              </w:rPr>
              <w:fldChar w:fldCharType="end"/>
            </w:r>
          </w:hyperlink>
        </w:p>
        <w:p w14:paraId="3695BAC5" w14:textId="2A13DCE4" w:rsidR="00717723" w:rsidRDefault="00717723">
          <w:pPr>
            <w:pStyle w:val="TOC4"/>
            <w:tabs>
              <w:tab w:val="left" w:pos="2520"/>
              <w:tab w:val="right" w:leader="dot" w:pos="8296"/>
            </w:tabs>
            <w:rPr>
              <w:noProof/>
            </w:rPr>
          </w:pPr>
          <w:hyperlink w:anchor="_Toc46394777" w:history="1">
            <w:r w:rsidRPr="002B01AF">
              <w:rPr>
                <w:rStyle w:val="a4"/>
                <w:rFonts w:ascii="宋体" w:eastAsia="宋体" w:hAnsi="宋体" w:cs="Segoe UI"/>
                <w:noProof/>
              </w:rPr>
              <w:t>4.33.7.5</w:t>
            </w:r>
            <w:r>
              <w:rPr>
                <w:noProof/>
              </w:rPr>
              <w:tab/>
            </w:r>
            <w:r w:rsidRPr="002B01AF">
              <w:rPr>
                <w:rStyle w:val="a4"/>
                <w:rFonts w:ascii="宋体" w:eastAsia="宋体" w:hAnsi="宋体" w:cs="Segoe UI"/>
                <w:noProof/>
              </w:rPr>
              <w:t>Arts &amp; Crafts</w:t>
            </w:r>
            <w:r>
              <w:rPr>
                <w:noProof/>
                <w:webHidden/>
              </w:rPr>
              <w:tab/>
            </w:r>
            <w:r>
              <w:rPr>
                <w:noProof/>
                <w:webHidden/>
              </w:rPr>
              <w:fldChar w:fldCharType="begin"/>
            </w:r>
            <w:r>
              <w:rPr>
                <w:noProof/>
                <w:webHidden/>
              </w:rPr>
              <w:instrText xml:space="preserve"> PAGEREF _Toc46394777 \h </w:instrText>
            </w:r>
            <w:r>
              <w:rPr>
                <w:noProof/>
                <w:webHidden/>
              </w:rPr>
            </w:r>
            <w:r>
              <w:rPr>
                <w:noProof/>
                <w:webHidden/>
              </w:rPr>
              <w:fldChar w:fldCharType="separate"/>
            </w:r>
            <w:r>
              <w:rPr>
                <w:noProof/>
                <w:webHidden/>
              </w:rPr>
              <w:t>127</w:t>
            </w:r>
            <w:r>
              <w:rPr>
                <w:noProof/>
                <w:webHidden/>
              </w:rPr>
              <w:fldChar w:fldCharType="end"/>
            </w:r>
          </w:hyperlink>
        </w:p>
        <w:p w14:paraId="292ADCA7" w14:textId="714BBE74" w:rsidR="00717723" w:rsidRDefault="00717723">
          <w:pPr>
            <w:pStyle w:val="TOC3"/>
            <w:tabs>
              <w:tab w:val="left" w:pos="1680"/>
              <w:tab w:val="right" w:leader="dot" w:pos="8296"/>
            </w:tabs>
            <w:rPr>
              <w:noProof/>
            </w:rPr>
          </w:pPr>
          <w:hyperlink w:anchor="_Toc46394778" w:history="1">
            <w:r w:rsidRPr="002B01AF">
              <w:rPr>
                <w:rStyle w:val="a4"/>
                <w:rFonts w:cs="Segoe UI"/>
                <w:noProof/>
              </w:rPr>
              <w:t>4.33.8</w:t>
            </w:r>
            <w:r>
              <w:rPr>
                <w:noProof/>
              </w:rPr>
              <w:tab/>
            </w:r>
            <w:r w:rsidRPr="002B01AF">
              <w:rPr>
                <w:rStyle w:val="a4"/>
                <w:rFonts w:cs="Segoe UI"/>
                <w:noProof/>
              </w:rPr>
              <w:t>Objects</w:t>
            </w:r>
            <w:r>
              <w:rPr>
                <w:noProof/>
                <w:webHidden/>
              </w:rPr>
              <w:tab/>
            </w:r>
            <w:r>
              <w:rPr>
                <w:noProof/>
                <w:webHidden/>
              </w:rPr>
              <w:fldChar w:fldCharType="begin"/>
            </w:r>
            <w:r>
              <w:rPr>
                <w:noProof/>
                <w:webHidden/>
              </w:rPr>
              <w:instrText xml:space="preserve"> PAGEREF _Toc46394778 \h </w:instrText>
            </w:r>
            <w:r>
              <w:rPr>
                <w:noProof/>
                <w:webHidden/>
              </w:rPr>
            </w:r>
            <w:r>
              <w:rPr>
                <w:noProof/>
                <w:webHidden/>
              </w:rPr>
              <w:fldChar w:fldCharType="separate"/>
            </w:r>
            <w:r>
              <w:rPr>
                <w:noProof/>
                <w:webHidden/>
              </w:rPr>
              <w:t>127</w:t>
            </w:r>
            <w:r>
              <w:rPr>
                <w:noProof/>
                <w:webHidden/>
              </w:rPr>
              <w:fldChar w:fldCharType="end"/>
            </w:r>
          </w:hyperlink>
        </w:p>
        <w:p w14:paraId="6C5FB846" w14:textId="51C2707E" w:rsidR="00717723" w:rsidRDefault="00717723">
          <w:pPr>
            <w:pStyle w:val="TOC4"/>
            <w:tabs>
              <w:tab w:val="left" w:pos="2520"/>
              <w:tab w:val="right" w:leader="dot" w:pos="8296"/>
            </w:tabs>
            <w:rPr>
              <w:noProof/>
            </w:rPr>
          </w:pPr>
          <w:hyperlink w:anchor="_Toc46394779" w:history="1">
            <w:r w:rsidRPr="002B01AF">
              <w:rPr>
                <w:rStyle w:val="a4"/>
                <w:rFonts w:ascii="宋体" w:eastAsia="宋体" w:hAnsi="宋体" w:cs="Segoe UI"/>
                <w:noProof/>
              </w:rPr>
              <w:t>4.33.8.1</w:t>
            </w:r>
            <w:r>
              <w:rPr>
                <w:noProof/>
              </w:rPr>
              <w:tab/>
            </w:r>
            <w:r w:rsidRPr="002B01AF">
              <w:rPr>
                <w:rStyle w:val="a4"/>
                <w:rFonts w:ascii="宋体" w:eastAsia="宋体" w:hAnsi="宋体" w:cs="Segoe UI"/>
                <w:noProof/>
              </w:rPr>
              <w:t>Clothing</w:t>
            </w:r>
            <w:r>
              <w:rPr>
                <w:noProof/>
                <w:webHidden/>
              </w:rPr>
              <w:tab/>
            </w:r>
            <w:r>
              <w:rPr>
                <w:noProof/>
                <w:webHidden/>
              </w:rPr>
              <w:fldChar w:fldCharType="begin"/>
            </w:r>
            <w:r>
              <w:rPr>
                <w:noProof/>
                <w:webHidden/>
              </w:rPr>
              <w:instrText xml:space="preserve"> PAGEREF _Toc46394779 \h </w:instrText>
            </w:r>
            <w:r>
              <w:rPr>
                <w:noProof/>
                <w:webHidden/>
              </w:rPr>
            </w:r>
            <w:r>
              <w:rPr>
                <w:noProof/>
                <w:webHidden/>
              </w:rPr>
              <w:fldChar w:fldCharType="separate"/>
            </w:r>
            <w:r>
              <w:rPr>
                <w:noProof/>
                <w:webHidden/>
              </w:rPr>
              <w:t>128</w:t>
            </w:r>
            <w:r>
              <w:rPr>
                <w:noProof/>
                <w:webHidden/>
              </w:rPr>
              <w:fldChar w:fldCharType="end"/>
            </w:r>
          </w:hyperlink>
        </w:p>
        <w:p w14:paraId="2F2D4BD1" w14:textId="437CFAE5" w:rsidR="00717723" w:rsidRDefault="00717723">
          <w:pPr>
            <w:pStyle w:val="TOC4"/>
            <w:tabs>
              <w:tab w:val="left" w:pos="2520"/>
              <w:tab w:val="right" w:leader="dot" w:pos="8296"/>
            </w:tabs>
            <w:rPr>
              <w:noProof/>
            </w:rPr>
          </w:pPr>
          <w:hyperlink w:anchor="_Toc46394780" w:history="1">
            <w:r w:rsidRPr="002B01AF">
              <w:rPr>
                <w:rStyle w:val="a4"/>
                <w:rFonts w:ascii="宋体" w:eastAsia="宋体" w:hAnsi="宋体" w:cs="Segoe UI"/>
                <w:noProof/>
              </w:rPr>
              <w:t>4.33.8.2</w:t>
            </w:r>
            <w:r>
              <w:rPr>
                <w:noProof/>
              </w:rPr>
              <w:tab/>
            </w:r>
            <w:r w:rsidRPr="002B01AF">
              <w:rPr>
                <w:rStyle w:val="a4"/>
                <w:rFonts w:ascii="宋体" w:eastAsia="宋体" w:hAnsi="宋体" w:cs="Segoe UI"/>
                <w:noProof/>
              </w:rPr>
              <w:t>Sound</w:t>
            </w:r>
            <w:r>
              <w:rPr>
                <w:noProof/>
                <w:webHidden/>
              </w:rPr>
              <w:tab/>
            </w:r>
            <w:r>
              <w:rPr>
                <w:noProof/>
                <w:webHidden/>
              </w:rPr>
              <w:fldChar w:fldCharType="begin"/>
            </w:r>
            <w:r>
              <w:rPr>
                <w:noProof/>
                <w:webHidden/>
              </w:rPr>
              <w:instrText xml:space="preserve"> PAGEREF _Toc46394780 \h </w:instrText>
            </w:r>
            <w:r>
              <w:rPr>
                <w:noProof/>
                <w:webHidden/>
              </w:rPr>
            </w:r>
            <w:r>
              <w:rPr>
                <w:noProof/>
                <w:webHidden/>
              </w:rPr>
              <w:fldChar w:fldCharType="separate"/>
            </w:r>
            <w:r>
              <w:rPr>
                <w:noProof/>
                <w:webHidden/>
              </w:rPr>
              <w:t>129</w:t>
            </w:r>
            <w:r>
              <w:rPr>
                <w:noProof/>
                <w:webHidden/>
              </w:rPr>
              <w:fldChar w:fldCharType="end"/>
            </w:r>
          </w:hyperlink>
        </w:p>
        <w:p w14:paraId="77C26A76" w14:textId="38A31580" w:rsidR="00717723" w:rsidRDefault="00717723">
          <w:pPr>
            <w:pStyle w:val="TOC4"/>
            <w:tabs>
              <w:tab w:val="left" w:pos="2520"/>
              <w:tab w:val="right" w:leader="dot" w:pos="8296"/>
            </w:tabs>
            <w:rPr>
              <w:noProof/>
            </w:rPr>
          </w:pPr>
          <w:hyperlink w:anchor="_Toc46394781" w:history="1">
            <w:r w:rsidRPr="002B01AF">
              <w:rPr>
                <w:rStyle w:val="a4"/>
                <w:rFonts w:ascii="宋体" w:eastAsia="宋体" w:hAnsi="宋体" w:cs="Segoe UI"/>
                <w:noProof/>
              </w:rPr>
              <w:t>4.33.8.3</w:t>
            </w:r>
            <w:r>
              <w:rPr>
                <w:noProof/>
              </w:rPr>
              <w:tab/>
            </w:r>
            <w:r w:rsidRPr="002B01AF">
              <w:rPr>
                <w:rStyle w:val="a4"/>
                <w:rFonts w:ascii="宋体" w:eastAsia="宋体" w:hAnsi="宋体" w:cs="Segoe UI"/>
                <w:noProof/>
              </w:rPr>
              <w:t>Music</w:t>
            </w:r>
            <w:r>
              <w:rPr>
                <w:noProof/>
                <w:webHidden/>
              </w:rPr>
              <w:tab/>
            </w:r>
            <w:r>
              <w:rPr>
                <w:noProof/>
                <w:webHidden/>
              </w:rPr>
              <w:fldChar w:fldCharType="begin"/>
            </w:r>
            <w:r>
              <w:rPr>
                <w:noProof/>
                <w:webHidden/>
              </w:rPr>
              <w:instrText xml:space="preserve"> PAGEREF _Toc46394781 \h </w:instrText>
            </w:r>
            <w:r>
              <w:rPr>
                <w:noProof/>
                <w:webHidden/>
              </w:rPr>
            </w:r>
            <w:r>
              <w:rPr>
                <w:noProof/>
                <w:webHidden/>
              </w:rPr>
              <w:fldChar w:fldCharType="separate"/>
            </w:r>
            <w:r>
              <w:rPr>
                <w:noProof/>
                <w:webHidden/>
              </w:rPr>
              <w:t>129</w:t>
            </w:r>
            <w:r>
              <w:rPr>
                <w:noProof/>
                <w:webHidden/>
              </w:rPr>
              <w:fldChar w:fldCharType="end"/>
            </w:r>
          </w:hyperlink>
        </w:p>
        <w:p w14:paraId="787B3364" w14:textId="45E1FFB2" w:rsidR="00717723" w:rsidRDefault="00717723">
          <w:pPr>
            <w:pStyle w:val="TOC4"/>
            <w:tabs>
              <w:tab w:val="left" w:pos="2520"/>
              <w:tab w:val="right" w:leader="dot" w:pos="8296"/>
            </w:tabs>
            <w:rPr>
              <w:noProof/>
            </w:rPr>
          </w:pPr>
          <w:hyperlink w:anchor="_Toc46394782" w:history="1">
            <w:r w:rsidRPr="002B01AF">
              <w:rPr>
                <w:rStyle w:val="a4"/>
                <w:rFonts w:ascii="宋体" w:eastAsia="宋体" w:hAnsi="宋体" w:cs="Segoe UI"/>
                <w:noProof/>
              </w:rPr>
              <w:t>4.33.8.4</w:t>
            </w:r>
            <w:r>
              <w:rPr>
                <w:noProof/>
              </w:rPr>
              <w:tab/>
            </w:r>
            <w:r w:rsidRPr="002B01AF">
              <w:rPr>
                <w:rStyle w:val="a4"/>
                <w:rFonts w:ascii="宋体" w:eastAsia="宋体" w:hAnsi="宋体" w:cs="Segoe UI"/>
                <w:noProof/>
              </w:rPr>
              <w:t>Musical Instrument</w:t>
            </w:r>
            <w:r>
              <w:rPr>
                <w:noProof/>
                <w:webHidden/>
              </w:rPr>
              <w:tab/>
            </w:r>
            <w:r>
              <w:rPr>
                <w:noProof/>
                <w:webHidden/>
              </w:rPr>
              <w:fldChar w:fldCharType="begin"/>
            </w:r>
            <w:r>
              <w:rPr>
                <w:noProof/>
                <w:webHidden/>
              </w:rPr>
              <w:instrText xml:space="preserve"> PAGEREF _Toc46394782 \h </w:instrText>
            </w:r>
            <w:r>
              <w:rPr>
                <w:noProof/>
                <w:webHidden/>
              </w:rPr>
            </w:r>
            <w:r>
              <w:rPr>
                <w:noProof/>
                <w:webHidden/>
              </w:rPr>
              <w:fldChar w:fldCharType="separate"/>
            </w:r>
            <w:r>
              <w:rPr>
                <w:noProof/>
                <w:webHidden/>
              </w:rPr>
              <w:t>129</w:t>
            </w:r>
            <w:r>
              <w:rPr>
                <w:noProof/>
                <w:webHidden/>
              </w:rPr>
              <w:fldChar w:fldCharType="end"/>
            </w:r>
          </w:hyperlink>
        </w:p>
        <w:p w14:paraId="296F6D5A" w14:textId="6B037480" w:rsidR="00717723" w:rsidRDefault="00717723">
          <w:pPr>
            <w:pStyle w:val="TOC4"/>
            <w:tabs>
              <w:tab w:val="left" w:pos="2520"/>
              <w:tab w:val="right" w:leader="dot" w:pos="8296"/>
            </w:tabs>
            <w:rPr>
              <w:noProof/>
            </w:rPr>
          </w:pPr>
          <w:hyperlink w:anchor="_Toc46394783" w:history="1">
            <w:r w:rsidRPr="002B01AF">
              <w:rPr>
                <w:rStyle w:val="a4"/>
                <w:rFonts w:ascii="宋体" w:eastAsia="宋体" w:hAnsi="宋体" w:cs="Segoe UI"/>
                <w:noProof/>
              </w:rPr>
              <w:t>4.33.8.5</w:t>
            </w:r>
            <w:r>
              <w:rPr>
                <w:noProof/>
              </w:rPr>
              <w:tab/>
            </w:r>
            <w:r w:rsidRPr="002B01AF">
              <w:rPr>
                <w:rStyle w:val="a4"/>
                <w:rFonts w:ascii="宋体" w:eastAsia="宋体" w:hAnsi="宋体" w:cs="Segoe UI"/>
                <w:noProof/>
              </w:rPr>
              <w:t>Phone</w:t>
            </w:r>
            <w:r>
              <w:rPr>
                <w:noProof/>
                <w:webHidden/>
              </w:rPr>
              <w:tab/>
            </w:r>
            <w:r>
              <w:rPr>
                <w:noProof/>
                <w:webHidden/>
              </w:rPr>
              <w:fldChar w:fldCharType="begin"/>
            </w:r>
            <w:r>
              <w:rPr>
                <w:noProof/>
                <w:webHidden/>
              </w:rPr>
              <w:instrText xml:space="preserve"> PAGEREF _Toc46394783 \h </w:instrText>
            </w:r>
            <w:r>
              <w:rPr>
                <w:noProof/>
                <w:webHidden/>
              </w:rPr>
            </w:r>
            <w:r>
              <w:rPr>
                <w:noProof/>
                <w:webHidden/>
              </w:rPr>
              <w:fldChar w:fldCharType="separate"/>
            </w:r>
            <w:r>
              <w:rPr>
                <w:noProof/>
                <w:webHidden/>
              </w:rPr>
              <w:t>130</w:t>
            </w:r>
            <w:r>
              <w:rPr>
                <w:noProof/>
                <w:webHidden/>
              </w:rPr>
              <w:fldChar w:fldCharType="end"/>
            </w:r>
          </w:hyperlink>
        </w:p>
        <w:p w14:paraId="32C2F06F" w14:textId="18422510" w:rsidR="00717723" w:rsidRDefault="00717723">
          <w:pPr>
            <w:pStyle w:val="TOC4"/>
            <w:tabs>
              <w:tab w:val="left" w:pos="2520"/>
              <w:tab w:val="right" w:leader="dot" w:pos="8296"/>
            </w:tabs>
            <w:rPr>
              <w:noProof/>
            </w:rPr>
          </w:pPr>
          <w:hyperlink w:anchor="_Toc46394784" w:history="1">
            <w:r w:rsidRPr="002B01AF">
              <w:rPr>
                <w:rStyle w:val="a4"/>
                <w:rFonts w:ascii="宋体" w:eastAsia="宋体" w:hAnsi="宋体" w:cs="Segoe UI"/>
                <w:noProof/>
              </w:rPr>
              <w:t>4.33.8.6</w:t>
            </w:r>
            <w:r>
              <w:rPr>
                <w:noProof/>
              </w:rPr>
              <w:tab/>
            </w:r>
            <w:r w:rsidRPr="002B01AF">
              <w:rPr>
                <w:rStyle w:val="a4"/>
                <w:rFonts w:ascii="宋体" w:eastAsia="宋体" w:hAnsi="宋体" w:cs="Segoe UI"/>
                <w:noProof/>
              </w:rPr>
              <w:t>Computer</w:t>
            </w:r>
            <w:r>
              <w:rPr>
                <w:noProof/>
                <w:webHidden/>
              </w:rPr>
              <w:tab/>
            </w:r>
            <w:r>
              <w:rPr>
                <w:noProof/>
                <w:webHidden/>
              </w:rPr>
              <w:fldChar w:fldCharType="begin"/>
            </w:r>
            <w:r>
              <w:rPr>
                <w:noProof/>
                <w:webHidden/>
              </w:rPr>
              <w:instrText xml:space="preserve"> PAGEREF _Toc46394784 \h </w:instrText>
            </w:r>
            <w:r>
              <w:rPr>
                <w:noProof/>
                <w:webHidden/>
              </w:rPr>
            </w:r>
            <w:r>
              <w:rPr>
                <w:noProof/>
                <w:webHidden/>
              </w:rPr>
              <w:fldChar w:fldCharType="separate"/>
            </w:r>
            <w:r>
              <w:rPr>
                <w:noProof/>
                <w:webHidden/>
              </w:rPr>
              <w:t>130</w:t>
            </w:r>
            <w:r>
              <w:rPr>
                <w:noProof/>
                <w:webHidden/>
              </w:rPr>
              <w:fldChar w:fldCharType="end"/>
            </w:r>
          </w:hyperlink>
        </w:p>
        <w:p w14:paraId="7B8EAAE3" w14:textId="54105C93" w:rsidR="00717723" w:rsidRDefault="00717723">
          <w:pPr>
            <w:pStyle w:val="TOC4"/>
            <w:tabs>
              <w:tab w:val="left" w:pos="2520"/>
              <w:tab w:val="right" w:leader="dot" w:pos="8296"/>
            </w:tabs>
            <w:rPr>
              <w:noProof/>
            </w:rPr>
          </w:pPr>
          <w:hyperlink w:anchor="_Toc46394785" w:history="1">
            <w:r w:rsidRPr="002B01AF">
              <w:rPr>
                <w:rStyle w:val="a4"/>
                <w:rFonts w:ascii="宋体" w:eastAsia="宋体" w:hAnsi="宋体" w:cs="Segoe UI"/>
                <w:noProof/>
              </w:rPr>
              <w:t>4.33.8.7</w:t>
            </w:r>
            <w:r>
              <w:rPr>
                <w:noProof/>
              </w:rPr>
              <w:tab/>
            </w:r>
            <w:r w:rsidRPr="002B01AF">
              <w:rPr>
                <w:rStyle w:val="a4"/>
                <w:rFonts w:ascii="宋体" w:eastAsia="宋体" w:hAnsi="宋体" w:cs="Segoe UI"/>
                <w:noProof/>
              </w:rPr>
              <w:t>Light &amp; Video</w:t>
            </w:r>
            <w:r>
              <w:rPr>
                <w:noProof/>
                <w:webHidden/>
              </w:rPr>
              <w:tab/>
            </w:r>
            <w:r>
              <w:rPr>
                <w:noProof/>
                <w:webHidden/>
              </w:rPr>
              <w:fldChar w:fldCharType="begin"/>
            </w:r>
            <w:r>
              <w:rPr>
                <w:noProof/>
                <w:webHidden/>
              </w:rPr>
              <w:instrText xml:space="preserve"> PAGEREF _Toc46394785 \h </w:instrText>
            </w:r>
            <w:r>
              <w:rPr>
                <w:noProof/>
                <w:webHidden/>
              </w:rPr>
            </w:r>
            <w:r>
              <w:rPr>
                <w:noProof/>
                <w:webHidden/>
              </w:rPr>
              <w:fldChar w:fldCharType="separate"/>
            </w:r>
            <w:r>
              <w:rPr>
                <w:noProof/>
                <w:webHidden/>
              </w:rPr>
              <w:t>130</w:t>
            </w:r>
            <w:r>
              <w:rPr>
                <w:noProof/>
                <w:webHidden/>
              </w:rPr>
              <w:fldChar w:fldCharType="end"/>
            </w:r>
          </w:hyperlink>
        </w:p>
        <w:p w14:paraId="2B3EBB21" w14:textId="7D8ECFAD" w:rsidR="00717723" w:rsidRDefault="00717723">
          <w:pPr>
            <w:pStyle w:val="TOC4"/>
            <w:tabs>
              <w:tab w:val="left" w:pos="2520"/>
              <w:tab w:val="right" w:leader="dot" w:pos="8296"/>
            </w:tabs>
            <w:rPr>
              <w:noProof/>
            </w:rPr>
          </w:pPr>
          <w:hyperlink w:anchor="_Toc46394786" w:history="1">
            <w:r w:rsidRPr="002B01AF">
              <w:rPr>
                <w:rStyle w:val="a4"/>
                <w:rFonts w:ascii="宋体" w:eastAsia="宋体" w:hAnsi="宋体" w:cs="Segoe UI"/>
                <w:noProof/>
              </w:rPr>
              <w:t>4.33.8.8</w:t>
            </w:r>
            <w:r>
              <w:rPr>
                <w:noProof/>
              </w:rPr>
              <w:tab/>
            </w:r>
            <w:r w:rsidRPr="002B01AF">
              <w:rPr>
                <w:rStyle w:val="a4"/>
                <w:rFonts w:ascii="宋体" w:eastAsia="宋体" w:hAnsi="宋体" w:cs="Segoe UI"/>
                <w:noProof/>
              </w:rPr>
              <w:t>Book Paper</w:t>
            </w:r>
            <w:r>
              <w:rPr>
                <w:noProof/>
                <w:webHidden/>
              </w:rPr>
              <w:tab/>
            </w:r>
            <w:r>
              <w:rPr>
                <w:noProof/>
                <w:webHidden/>
              </w:rPr>
              <w:fldChar w:fldCharType="begin"/>
            </w:r>
            <w:r>
              <w:rPr>
                <w:noProof/>
                <w:webHidden/>
              </w:rPr>
              <w:instrText xml:space="preserve"> PAGEREF _Toc46394786 \h </w:instrText>
            </w:r>
            <w:r>
              <w:rPr>
                <w:noProof/>
                <w:webHidden/>
              </w:rPr>
            </w:r>
            <w:r>
              <w:rPr>
                <w:noProof/>
                <w:webHidden/>
              </w:rPr>
              <w:fldChar w:fldCharType="separate"/>
            </w:r>
            <w:r>
              <w:rPr>
                <w:noProof/>
                <w:webHidden/>
              </w:rPr>
              <w:t>131</w:t>
            </w:r>
            <w:r>
              <w:rPr>
                <w:noProof/>
                <w:webHidden/>
              </w:rPr>
              <w:fldChar w:fldCharType="end"/>
            </w:r>
          </w:hyperlink>
        </w:p>
        <w:p w14:paraId="209DB3C9" w14:textId="17AC5CC5" w:rsidR="00717723" w:rsidRDefault="00717723">
          <w:pPr>
            <w:pStyle w:val="TOC4"/>
            <w:tabs>
              <w:tab w:val="left" w:pos="2520"/>
              <w:tab w:val="right" w:leader="dot" w:pos="8296"/>
            </w:tabs>
            <w:rPr>
              <w:noProof/>
            </w:rPr>
          </w:pPr>
          <w:hyperlink w:anchor="_Toc46394787" w:history="1">
            <w:r w:rsidRPr="002B01AF">
              <w:rPr>
                <w:rStyle w:val="a4"/>
                <w:rFonts w:ascii="宋体" w:eastAsia="宋体" w:hAnsi="宋体" w:cs="Segoe UI"/>
                <w:noProof/>
              </w:rPr>
              <w:t>4.33.8.9</w:t>
            </w:r>
            <w:r>
              <w:rPr>
                <w:noProof/>
              </w:rPr>
              <w:tab/>
            </w:r>
            <w:r w:rsidRPr="002B01AF">
              <w:rPr>
                <w:rStyle w:val="a4"/>
                <w:rFonts w:ascii="宋体" w:eastAsia="宋体" w:hAnsi="宋体" w:cs="Segoe UI"/>
                <w:noProof/>
              </w:rPr>
              <w:t>Money</w:t>
            </w:r>
            <w:r>
              <w:rPr>
                <w:noProof/>
                <w:webHidden/>
              </w:rPr>
              <w:tab/>
            </w:r>
            <w:r>
              <w:rPr>
                <w:noProof/>
                <w:webHidden/>
              </w:rPr>
              <w:fldChar w:fldCharType="begin"/>
            </w:r>
            <w:r>
              <w:rPr>
                <w:noProof/>
                <w:webHidden/>
              </w:rPr>
              <w:instrText xml:space="preserve"> PAGEREF _Toc46394787 \h </w:instrText>
            </w:r>
            <w:r>
              <w:rPr>
                <w:noProof/>
                <w:webHidden/>
              </w:rPr>
            </w:r>
            <w:r>
              <w:rPr>
                <w:noProof/>
                <w:webHidden/>
              </w:rPr>
              <w:fldChar w:fldCharType="separate"/>
            </w:r>
            <w:r>
              <w:rPr>
                <w:noProof/>
                <w:webHidden/>
              </w:rPr>
              <w:t>131</w:t>
            </w:r>
            <w:r>
              <w:rPr>
                <w:noProof/>
                <w:webHidden/>
              </w:rPr>
              <w:fldChar w:fldCharType="end"/>
            </w:r>
          </w:hyperlink>
        </w:p>
        <w:p w14:paraId="5D06F4D8" w14:textId="12E65E01" w:rsidR="00717723" w:rsidRDefault="00717723">
          <w:pPr>
            <w:pStyle w:val="TOC4"/>
            <w:tabs>
              <w:tab w:val="left" w:pos="2520"/>
              <w:tab w:val="right" w:leader="dot" w:pos="8296"/>
            </w:tabs>
            <w:rPr>
              <w:noProof/>
            </w:rPr>
          </w:pPr>
          <w:hyperlink w:anchor="_Toc46394788" w:history="1">
            <w:r w:rsidRPr="002B01AF">
              <w:rPr>
                <w:rStyle w:val="a4"/>
                <w:rFonts w:ascii="宋体" w:eastAsia="宋体" w:hAnsi="宋体" w:cs="Segoe UI"/>
                <w:noProof/>
              </w:rPr>
              <w:t>4.33.8.10</w:t>
            </w:r>
            <w:r>
              <w:rPr>
                <w:noProof/>
              </w:rPr>
              <w:tab/>
            </w:r>
            <w:r w:rsidRPr="002B01AF">
              <w:rPr>
                <w:rStyle w:val="a4"/>
                <w:rFonts w:ascii="宋体" w:eastAsia="宋体" w:hAnsi="宋体" w:cs="Segoe UI"/>
                <w:noProof/>
              </w:rPr>
              <w:t>Mail</w:t>
            </w:r>
            <w:r>
              <w:rPr>
                <w:noProof/>
                <w:webHidden/>
              </w:rPr>
              <w:tab/>
            </w:r>
            <w:r>
              <w:rPr>
                <w:noProof/>
                <w:webHidden/>
              </w:rPr>
              <w:fldChar w:fldCharType="begin"/>
            </w:r>
            <w:r>
              <w:rPr>
                <w:noProof/>
                <w:webHidden/>
              </w:rPr>
              <w:instrText xml:space="preserve"> PAGEREF _Toc46394788 \h </w:instrText>
            </w:r>
            <w:r>
              <w:rPr>
                <w:noProof/>
                <w:webHidden/>
              </w:rPr>
            </w:r>
            <w:r>
              <w:rPr>
                <w:noProof/>
                <w:webHidden/>
              </w:rPr>
              <w:fldChar w:fldCharType="separate"/>
            </w:r>
            <w:r>
              <w:rPr>
                <w:noProof/>
                <w:webHidden/>
              </w:rPr>
              <w:t>132</w:t>
            </w:r>
            <w:r>
              <w:rPr>
                <w:noProof/>
                <w:webHidden/>
              </w:rPr>
              <w:fldChar w:fldCharType="end"/>
            </w:r>
          </w:hyperlink>
        </w:p>
        <w:p w14:paraId="6EEBDF9A" w14:textId="17A2003B" w:rsidR="00717723" w:rsidRDefault="00717723">
          <w:pPr>
            <w:pStyle w:val="TOC4"/>
            <w:tabs>
              <w:tab w:val="left" w:pos="2520"/>
              <w:tab w:val="right" w:leader="dot" w:pos="8296"/>
            </w:tabs>
            <w:rPr>
              <w:noProof/>
            </w:rPr>
          </w:pPr>
          <w:hyperlink w:anchor="_Toc46394789" w:history="1">
            <w:r w:rsidRPr="002B01AF">
              <w:rPr>
                <w:rStyle w:val="a4"/>
                <w:rFonts w:ascii="宋体" w:eastAsia="宋体" w:hAnsi="宋体" w:cs="Segoe UI"/>
                <w:noProof/>
              </w:rPr>
              <w:t>4.33.8.11</w:t>
            </w:r>
            <w:r>
              <w:rPr>
                <w:noProof/>
              </w:rPr>
              <w:tab/>
            </w:r>
            <w:r w:rsidRPr="002B01AF">
              <w:rPr>
                <w:rStyle w:val="a4"/>
                <w:rFonts w:ascii="宋体" w:eastAsia="宋体" w:hAnsi="宋体" w:cs="Segoe UI"/>
                <w:noProof/>
              </w:rPr>
              <w:t>Writing</w:t>
            </w:r>
            <w:r>
              <w:rPr>
                <w:noProof/>
                <w:webHidden/>
              </w:rPr>
              <w:tab/>
            </w:r>
            <w:r>
              <w:rPr>
                <w:noProof/>
                <w:webHidden/>
              </w:rPr>
              <w:fldChar w:fldCharType="begin"/>
            </w:r>
            <w:r>
              <w:rPr>
                <w:noProof/>
                <w:webHidden/>
              </w:rPr>
              <w:instrText xml:space="preserve"> PAGEREF _Toc46394789 \h </w:instrText>
            </w:r>
            <w:r>
              <w:rPr>
                <w:noProof/>
                <w:webHidden/>
              </w:rPr>
            </w:r>
            <w:r>
              <w:rPr>
                <w:noProof/>
                <w:webHidden/>
              </w:rPr>
              <w:fldChar w:fldCharType="separate"/>
            </w:r>
            <w:r>
              <w:rPr>
                <w:noProof/>
                <w:webHidden/>
              </w:rPr>
              <w:t>132</w:t>
            </w:r>
            <w:r>
              <w:rPr>
                <w:noProof/>
                <w:webHidden/>
              </w:rPr>
              <w:fldChar w:fldCharType="end"/>
            </w:r>
          </w:hyperlink>
        </w:p>
        <w:p w14:paraId="69EE0EAE" w14:textId="0E7E4590" w:rsidR="00717723" w:rsidRDefault="00717723">
          <w:pPr>
            <w:pStyle w:val="TOC4"/>
            <w:tabs>
              <w:tab w:val="left" w:pos="2520"/>
              <w:tab w:val="right" w:leader="dot" w:pos="8296"/>
            </w:tabs>
            <w:rPr>
              <w:noProof/>
            </w:rPr>
          </w:pPr>
          <w:hyperlink w:anchor="_Toc46394790" w:history="1">
            <w:r w:rsidRPr="002B01AF">
              <w:rPr>
                <w:rStyle w:val="a4"/>
                <w:rFonts w:ascii="宋体" w:eastAsia="宋体" w:hAnsi="宋体" w:cs="Segoe UI"/>
                <w:noProof/>
              </w:rPr>
              <w:t>4.33.8.12</w:t>
            </w:r>
            <w:r>
              <w:rPr>
                <w:noProof/>
              </w:rPr>
              <w:tab/>
            </w:r>
            <w:r w:rsidRPr="002B01AF">
              <w:rPr>
                <w:rStyle w:val="a4"/>
                <w:rFonts w:ascii="宋体" w:eastAsia="宋体" w:hAnsi="宋体" w:cs="Segoe UI"/>
                <w:noProof/>
              </w:rPr>
              <w:t>Office</w:t>
            </w:r>
            <w:r>
              <w:rPr>
                <w:noProof/>
                <w:webHidden/>
              </w:rPr>
              <w:tab/>
            </w:r>
            <w:r>
              <w:rPr>
                <w:noProof/>
                <w:webHidden/>
              </w:rPr>
              <w:fldChar w:fldCharType="begin"/>
            </w:r>
            <w:r>
              <w:rPr>
                <w:noProof/>
                <w:webHidden/>
              </w:rPr>
              <w:instrText xml:space="preserve"> PAGEREF _Toc46394790 \h </w:instrText>
            </w:r>
            <w:r>
              <w:rPr>
                <w:noProof/>
                <w:webHidden/>
              </w:rPr>
            </w:r>
            <w:r>
              <w:rPr>
                <w:noProof/>
                <w:webHidden/>
              </w:rPr>
              <w:fldChar w:fldCharType="separate"/>
            </w:r>
            <w:r>
              <w:rPr>
                <w:noProof/>
                <w:webHidden/>
              </w:rPr>
              <w:t>133</w:t>
            </w:r>
            <w:r>
              <w:rPr>
                <w:noProof/>
                <w:webHidden/>
              </w:rPr>
              <w:fldChar w:fldCharType="end"/>
            </w:r>
          </w:hyperlink>
        </w:p>
        <w:p w14:paraId="6CB60D3D" w14:textId="7AE5F902" w:rsidR="00717723" w:rsidRDefault="00717723">
          <w:pPr>
            <w:pStyle w:val="TOC4"/>
            <w:tabs>
              <w:tab w:val="left" w:pos="2520"/>
              <w:tab w:val="right" w:leader="dot" w:pos="8296"/>
            </w:tabs>
            <w:rPr>
              <w:noProof/>
            </w:rPr>
          </w:pPr>
          <w:hyperlink w:anchor="_Toc46394791" w:history="1">
            <w:r w:rsidRPr="002B01AF">
              <w:rPr>
                <w:rStyle w:val="a4"/>
                <w:rFonts w:ascii="宋体" w:eastAsia="宋体" w:hAnsi="宋体" w:cs="Segoe UI"/>
                <w:noProof/>
              </w:rPr>
              <w:t>4.33.8.13</w:t>
            </w:r>
            <w:r>
              <w:rPr>
                <w:noProof/>
              </w:rPr>
              <w:tab/>
            </w:r>
            <w:r w:rsidRPr="002B01AF">
              <w:rPr>
                <w:rStyle w:val="a4"/>
                <w:rFonts w:ascii="宋体" w:eastAsia="宋体" w:hAnsi="宋体" w:cs="Segoe UI"/>
                <w:noProof/>
              </w:rPr>
              <w:t>Lock</w:t>
            </w:r>
            <w:r>
              <w:rPr>
                <w:noProof/>
                <w:webHidden/>
              </w:rPr>
              <w:tab/>
            </w:r>
            <w:r>
              <w:rPr>
                <w:noProof/>
                <w:webHidden/>
              </w:rPr>
              <w:fldChar w:fldCharType="begin"/>
            </w:r>
            <w:r>
              <w:rPr>
                <w:noProof/>
                <w:webHidden/>
              </w:rPr>
              <w:instrText xml:space="preserve"> PAGEREF _Toc46394791 \h </w:instrText>
            </w:r>
            <w:r>
              <w:rPr>
                <w:noProof/>
                <w:webHidden/>
              </w:rPr>
            </w:r>
            <w:r>
              <w:rPr>
                <w:noProof/>
                <w:webHidden/>
              </w:rPr>
              <w:fldChar w:fldCharType="separate"/>
            </w:r>
            <w:r>
              <w:rPr>
                <w:noProof/>
                <w:webHidden/>
              </w:rPr>
              <w:t>133</w:t>
            </w:r>
            <w:r>
              <w:rPr>
                <w:noProof/>
                <w:webHidden/>
              </w:rPr>
              <w:fldChar w:fldCharType="end"/>
            </w:r>
          </w:hyperlink>
        </w:p>
        <w:p w14:paraId="1F26C9CF" w14:textId="3BF9BA4D" w:rsidR="00717723" w:rsidRDefault="00717723">
          <w:pPr>
            <w:pStyle w:val="TOC4"/>
            <w:tabs>
              <w:tab w:val="left" w:pos="2520"/>
              <w:tab w:val="right" w:leader="dot" w:pos="8296"/>
            </w:tabs>
            <w:rPr>
              <w:noProof/>
            </w:rPr>
          </w:pPr>
          <w:hyperlink w:anchor="_Toc46394792" w:history="1">
            <w:r w:rsidRPr="002B01AF">
              <w:rPr>
                <w:rStyle w:val="a4"/>
                <w:rFonts w:ascii="宋体" w:eastAsia="宋体" w:hAnsi="宋体" w:cs="Segoe UI"/>
                <w:noProof/>
              </w:rPr>
              <w:t>4.33.8.14</w:t>
            </w:r>
            <w:r>
              <w:rPr>
                <w:noProof/>
              </w:rPr>
              <w:tab/>
            </w:r>
            <w:r w:rsidRPr="002B01AF">
              <w:rPr>
                <w:rStyle w:val="a4"/>
                <w:rFonts w:ascii="宋体" w:eastAsia="宋体" w:hAnsi="宋体" w:cs="Segoe UI"/>
                <w:noProof/>
              </w:rPr>
              <w:t>Tool</w:t>
            </w:r>
            <w:r>
              <w:rPr>
                <w:noProof/>
                <w:webHidden/>
              </w:rPr>
              <w:tab/>
            </w:r>
            <w:r>
              <w:rPr>
                <w:noProof/>
                <w:webHidden/>
              </w:rPr>
              <w:fldChar w:fldCharType="begin"/>
            </w:r>
            <w:r>
              <w:rPr>
                <w:noProof/>
                <w:webHidden/>
              </w:rPr>
              <w:instrText xml:space="preserve"> PAGEREF _Toc46394792 \h </w:instrText>
            </w:r>
            <w:r>
              <w:rPr>
                <w:noProof/>
                <w:webHidden/>
              </w:rPr>
            </w:r>
            <w:r>
              <w:rPr>
                <w:noProof/>
                <w:webHidden/>
              </w:rPr>
              <w:fldChar w:fldCharType="separate"/>
            </w:r>
            <w:r>
              <w:rPr>
                <w:noProof/>
                <w:webHidden/>
              </w:rPr>
              <w:t>134</w:t>
            </w:r>
            <w:r>
              <w:rPr>
                <w:noProof/>
                <w:webHidden/>
              </w:rPr>
              <w:fldChar w:fldCharType="end"/>
            </w:r>
          </w:hyperlink>
        </w:p>
        <w:p w14:paraId="2E18CC5D" w14:textId="202BADEA" w:rsidR="00717723" w:rsidRDefault="00717723">
          <w:pPr>
            <w:pStyle w:val="TOC4"/>
            <w:tabs>
              <w:tab w:val="left" w:pos="2520"/>
              <w:tab w:val="right" w:leader="dot" w:pos="8296"/>
            </w:tabs>
            <w:rPr>
              <w:noProof/>
            </w:rPr>
          </w:pPr>
          <w:hyperlink w:anchor="_Toc46394793" w:history="1">
            <w:r w:rsidRPr="002B01AF">
              <w:rPr>
                <w:rStyle w:val="a4"/>
                <w:rFonts w:ascii="宋体" w:eastAsia="宋体" w:hAnsi="宋体" w:cs="Segoe UI"/>
                <w:noProof/>
              </w:rPr>
              <w:t>4.33.8.15</w:t>
            </w:r>
            <w:r>
              <w:rPr>
                <w:noProof/>
              </w:rPr>
              <w:tab/>
            </w:r>
            <w:r w:rsidRPr="002B01AF">
              <w:rPr>
                <w:rStyle w:val="a4"/>
                <w:rFonts w:ascii="宋体" w:eastAsia="宋体" w:hAnsi="宋体" w:cs="Segoe UI"/>
                <w:noProof/>
              </w:rPr>
              <w:t>Science</w:t>
            </w:r>
            <w:r>
              <w:rPr>
                <w:noProof/>
                <w:webHidden/>
              </w:rPr>
              <w:tab/>
            </w:r>
            <w:r>
              <w:rPr>
                <w:noProof/>
                <w:webHidden/>
              </w:rPr>
              <w:fldChar w:fldCharType="begin"/>
            </w:r>
            <w:r>
              <w:rPr>
                <w:noProof/>
                <w:webHidden/>
              </w:rPr>
              <w:instrText xml:space="preserve"> PAGEREF _Toc46394793 \h </w:instrText>
            </w:r>
            <w:r>
              <w:rPr>
                <w:noProof/>
                <w:webHidden/>
              </w:rPr>
            </w:r>
            <w:r>
              <w:rPr>
                <w:noProof/>
                <w:webHidden/>
              </w:rPr>
              <w:fldChar w:fldCharType="separate"/>
            </w:r>
            <w:r>
              <w:rPr>
                <w:noProof/>
                <w:webHidden/>
              </w:rPr>
              <w:t>134</w:t>
            </w:r>
            <w:r>
              <w:rPr>
                <w:noProof/>
                <w:webHidden/>
              </w:rPr>
              <w:fldChar w:fldCharType="end"/>
            </w:r>
          </w:hyperlink>
        </w:p>
        <w:p w14:paraId="0864CE2D" w14:textId="38293B94" w:rsidR="00717723" w:rsidRDefault="00717723">
          <w:pPr>
            <w:pStyle w:val="TOC4"/>
            <w:tabs>
              <w:tab w:val="left" w:pos="2520"/>
              <w:tab w:val="right" w:leader="dot" w:pos="8296"/>
            </w:tabs>
            <w:rPr>
              <w:noProof/>
            </w:rPr>
          </w:pPr>
          <w:hyperlink w:anchor="_Toc46394794" w:history="1">
            <w:r w:rsidRPr="002B01AF">
              <w:rPr>
                <w:rStyle w:val="a4"/>
                <w:rFonts w:ascii="宋体" w:eastAsia="宋体" w:hAnsi="宋体" w:cs="Segoe UI"/>
                <w:noProof/>
              </w:rPr>
              <w:t>4.33.8.16</w:t>
            </w:r>
            <w:r>
              <w:rPr>
                <w:noProof/>
              </w:rPr>
              <w:tab/>
            </w:r>
            <w:r w:rsidRPr="002B01AF">
              <w:rPr>
                <w:rStyle w:val="a4"/>
                <w:rFonts w:ascii="宋体" w:eastAsia="宋体" w:hAnsi="宋体" w:cs="Segoe UI"/>
                <w:noProof/>
              </w:rPr>
              <w:t>Medical</w:t>
            </w:r>
            <w:r>
              <w:rPr>
                <w:noProof/>
                <w:webHidden/>
              </w:rPr>
              <w:tab/>
            </w:r>
            <w:r>
              <w:rPr>
                <w:noProof/>
                <w:webHidden/>
              </w:rPr>
              <w:fldChar w:fldCharType="begin"/>
            </w:r>
            <w:r>
              <w:rPr>
                <w:noProof/>
                <w:webHidden/>
              </w:rPr>
              <w:instrText xml:space="preserve"> PAGEREF _Toc46394794 \h </w:instrText>
            </w:r>
            <w:r>
              <w:rPr>
                <w:noProof/>
                <w:webHidden/>
              </w:rPr>
            </w:r>
            <w:r>
              <w:rPr>
                <w:noProof/>
                <w:webHidden/>
              </w:rPr>
              <w:fldChar w:fldCharType="separate"/>
            </w:r>
            <w:r>
              <w:rPr>
                <w:noProof/>
                <w:webHidden/>
              </w:rPr>
              <w:t>134</w:t>
            </w:r>
            <w:r>
              <w:rPr>
                <w:noProof/>
                <w:webHidden/>
              </w:rPr>
              <w:fldChar w:fldCharType="end"/>
            </w:r>
          </w:hyperlink>
        </w:p>
        <w:p w14:paraId="1E464547" w14:textId="519297AE" w:rsidR="00717723" w:rsidRDefault="00717723">
          <w:pPr>
            <w:pStyle w:val="TOC4"/>
            <w:tabs>
              <w:tab w:val="left" w:pos="2520"/>
              <w:tab w:val="right" w:leader="dot" w:pos="8296"/>
            </w:tabs>
            <w:rPr>
              <w:noProof/>
            </w:rPr>
          </w:pPr>
          <w:hyperlink w:anchor="_Toc46394795" w:history="1">
            <w:r w:rsidRPr="002B01AF">
              <w:rPr>
                <w:rStyle w:val="a4"/>
                <w:rFonts w:ascii="宋体" w:eastAsia="宋体" w:hAnsi="宋体" w:cs="Segoe UI"/>
                <w:noProof/>
              </w:rPr>
              <w:t>4.33.8.17</w:t>
            </w:r>
            <w:r>
              <w:rPr>
                <w:noProof/>
              </w:rPr>
              <w:tab/>
            </w:r>
            <w:r w:rsidRPr="002B01AF">
              <w:rPr>
                <w:rStyle w:val="a4"/>
                <w:rFonts w:ascii="宋体" w:eastAsia="宋体" w:hAnsi="宋体" w:cs="Segoe UI"/>
                <w:noProof/>
              </w:rPr>
              <w:t>Household</w:t>
            </w:r>
            <w:r>
              <w:rPr>
                <w:noProof/>
                <w:webHidden/>
              </w:rPr>
              <w:tab/>
            </w:r>
            <w:r>
              <w:rPr>
                <w:noProof/>
                <w:webHidden/>
              </w:rPr>
              <w:fldChar w:fldCharType="begin"/>
            </w:r>
            <w:r>
              <w:rPr>
                <w:noProof/>
                <w:webHidden/>
              </w:rPr>
              <w:instrText xml:space="preserve"> PAGEREF _Toc46394795 \h </w:instrText>
            </w:r>
            <w:r>
              <w:rPr>
                <w:noProof/>
                <w:webHidden/>
              </w:rPr>
            </w:r>
            <w:r>
              <w:rPr>
                <w:noProof/>
                <w:webHidden/>
              </w:rPr>
              <w:fldChar w:fldCharType="separate"/>
            </w:r>
            <w:r>
              <w:rPr>
                <w:noProof/>
                <w:webHidden/>
              </w:rPr>
              <w:t>135</w:t>
            </w:r>
            <w:r>
              <w:rPr>
                <w:noProof/>
                <w:webHidden/>
              </w:rPr>
              <w:fldChar w:fldCharType="end"/>
            </w:r>
          </w:hyperlink>
        </w:p>
        <w:p w14:paraId="08DC7FBA" w14:textId="3EAE3F69" w:rsidR="00717723" w:rsidRDefault="00717723">
          <w:pPr>
            <w:pStyle w:val="TOC4"/>
            <w:tabs>
              <w:tab w:val="left" w:pos="2520"/>
              <w:tab w:val="right" w:leader="dot" w:pos="8296"/>
            </w:tabs>
            <w:rPr>
              <w:noProof/>
            </w:rPr>
          </w:pPr>
          <w:hyperlink w:anchor="_Toc46394796" w:history="1">
            <w:r w:rsidRPr="002B01AF">
              <w:rPr>
                <w:rStyle w:val="a4"/>
                <w:rFonts w:ascii="宋体" w:eastAsia="宋体" w:hAnsi="宋体" w:cs="Segoe UI"/>
                <w:noProof/>
              </w:rPr>
              <w:t>4.33.8.18</w:t>
            </w:r>
            <w:r>
              <w:rPr>
                <w:noProof/>
              </w:rPr>
              <w:tab/>
            </w:r>
            <w:r w:rsidRPr="002B01AF">
              <w:rPr>
                <w:rStyle w:val="a4"/>
                <w:rFonts w:ascii="宋体" w:eastAsia="宋体" w:hAnsi="宋体" w:cs="Segoe UI"/>
                <w:noProof/>
              </w:rPr>
              <w:t>Other Object</w:t>
            </w:r>
            <w:r>
              <w:rPr>
                <w:noProof/>
                <w:webHidden/>
              </w:rPr>
              <w:tab/>
            </w:r>
            <w:r>
              <w:rPr>
                <w:noProof/>
                <w:webHidden/>
              </w:rPr>
              <w:fldChar w:fldCharType="begin"/>
            </w:r>
            <w:r>
              <w:rPr>
                <w:noProof/>
                <w:webHidden/>
              </w:rPr>
              <w:instrText xml:space="preserve"> PAGEREF _Toc46394796 \h </w:instrText>
            </w:r>
            <w:r>
              <w:rPr>
                <w:noProof/>
                <w:webHidden/>
              </w:rPr>
            </w:r>
            <w:r>
              <w:rPr>
                <w:noProof/>
                <w:webHidden/>
              </w:rPr>
              <w:fldChar w:fldCharType="separate"/>
            </w:r>
            <w:r>
              <w:rPr>
                <w:noProof/>
                <w:webHidden/>
              </w:rPr>
              <w:t>135</w:t>
            </w:r>
            <w:r>
              <w:rPr>
                <w:noProof/>
                <w:webHidden/>
              </w:rPr>
              <w:fldChar w:fldCharType="end"/>
            </w:r>
          </w:hyperlink>
        </w:p>
        <w:p w14:paraId="0E1CA843" w14:textId="7C2AB9FB" w:rsidR="00717723" w:rsidRDefault="00717723">
          <w:pPr>
            <w:pStyle w:val="TOC3"/>
            <w:tabs>
              <w:tab w:val="left" w:pos="1680"/>
              <w:tab w:val="right" w:leader="dot" w:pos="8296"/>
            </w:tabs>
            <w:rPr>
              <w:noProof/>
            </w:rPr>
          </w:pPr>
          <w:hyperlink w:anchor="_Toc46394797" w:history="1">
            <w:r w:rsidRPr="002B01AF">
              <w:rPr>
                <w:rStyle w:val="a4"/>
                <w:rFonts w:cs="Segoe UI"/>
                <w:noProof/>
              </w:rPr>
              <w:t>4.33.9</w:t>
            </w:r>
            <w:r>
              <w:rPr>
                <w:noProof/>
              </w:rPr>
              <w:tab/>
            </w:r>
            <w:r w:rsidRPr="002B01AF">
              <w:rPr>
                <w:rStyle w:val="a4"/>
                <w:rFonts w:cs="Segoe UI"/>
                <w:noProof/>
              </w:rPr>
              <w:t>Symbols</w:t>
            </w:r>
            <w:r>
              <w:rPr>
                <w:noProof/>
                <w:webHidden/>
              </w:rPr>
              <w:tab/>
            </w:r>
            <w:r>
              <w:rPr>
                <w:noProof/>
                <w:webHidden/>
              </w:rPr>
              <w:fldChar w:fldCharType="begin"/>
            </w:r>
            <w:r>
              <w:rPr>
                <w:noProof/>
                <w:webHidden/>
              </w:rPr>
              <w:instrText xml:space="preserve"> PAGEREF _Toc46394797 \h </w:instrText>
            </w:r>
            <w:r>
              <w:rPr>
                <w:noProof/>
                <w:webHidden/>
              </w:rPr>
            </w:r>
            <w:r>
              <w:rPr>
                <w:noProof/>
                <w:webHidden/>
              </w:rPr>
              <w:fldChar w:fldCharType="separate"/>
            </w:r>
            <w:r>
              <w:rPr>
                <w:noProof/>
                <w:webHidden/>
              </w:rPr>
              <w:t>135</w:t>
            </w:r>
            <w:r>
              <w:rPr>
                <w:noProof/>
                <w:webHidden/>
              </w:rPr>
              <w:fldChar w:fldCharType="end"/>
            </w:r>
          </w:hyperlink>
        </w:p>
        <w:p w14:paraId="7C6FD3D3" w14:textId="2626C50F" w:rsidR="00717723" w:rsidRDefault="00717723">
          <w:pPr>
            <w:pStyle w:val="TOC4"/>
            <w:tabs>
              <w:tab w:val="left" w:pos="2520"/>
              <w:tab w:val="right" w:leader="dot" w:pos="8296"/>
            </w:tabs>
            <w:rPr>
              <w:noProof/>
            </w:rPr>
          </w:pPr>
          <w:hyperlink w:anchor="_Toc46394798" w:history="1">
            <w:r w:rsidRPr="002B01AF">
              <w:rPr>
                <w:rStyle w:val="a4"/>
                <w:rFonts w:ascii="宋体" w:eastAsia="宋体" w:hAnsi="宋体" w:cs="Segoe UI"/>
                <w:noProof/>
              </w:rPr>
              <w:t>4.33.9.1</w:t>
            </w:r>
            <w:r>
              <w:rPr>
                <w:noProof/>
              </w:rPr>
              <w:tab/>
            </w:r>
            <w:r w:rsidRPr="002B01AF">
              <w:rPr>
                <w:rStyle w:val="a4"/>
                <w:rFonts w:ascii="宋体" w:eastAsia="宋体" w:hAnsi="宋体" w:cs="Segoe UI"/>
                <w:noProof/>
              </w:rPr>
              <w:t>Transport Sign</w:t>
            </w:r>
            <w:r>
              <w:rPr>
                <w:noProof/>
                <w:webHidden/>
              </w:rPr>
              <w:tab/>
            </w:r>
            <w:r>
              <w:rPr>
                <w:noProof/>
                <w:webHidden/>
              </w:rPr>
              <w:fldChar w:fldCharType="begin"/>
            </w:r>
            <w:r>
              <w:rPr>
                <w:noProof/>
                <w:webHidden/>
              </w:rPr>
              <w:instrText xml:space="preserve"> PAGEREF _Toc46394798 \h </w:instrText>
            </w:r>
            <w:r>
              <w:rPr>
                <w:noProof/>
                <w:webHidden/>
              </w:rPr>
            </w:r>
            <w:r>
              <w:rPr>
                <w:noProof/>
                <w:webHidden/>
              </w:rPr>
              <w:fldChar w:fldCharType="separate"/>
            </w:r>
            <w:r>
              <w:rPr>
                <w:noProof/>
                <w:webHidden/>
              </w:rPr>
              <w:t>136</w:t>
            </w:r>
            <w:r>
              <w:rPr>
                <w:noProof/>
                <w:webHidden/>
              </w:rPr>
              <w:fldChar w:fldCharType="end"/>
            </w:r>
          </w:hyperlink>
        </w:p>
        <w:p w14:paraId="691E3C69" w14:textId="33511A20" w:rsidR="00717723" w:rsidRDefault="00717723">
          <w:pPr>
            <w:pStyle w:val="TOC4"/>
            <w:tabs>
              <w:tab w:val="left" w:pos="2520"/>
              <w:tab w:val="right" w:leader="dot" w:pos="8296"/>
            </w:tabs>
            <w:rPr>
              <w:noProof/>
            </w:rPr>
          </w:pPr>
          <w:hyperlink w:anchor="_Toc46394799" w:history="1">
            <w:r w:rsidRPr="002B01AF">
              <w:rPr>
                <w:rStyle w:val="a4"/>
                <w:rFonts w:ascii="宋体" w:eastAsia="宋体" w:hAnsi="宋体" w:cs="Segoe UI"/>
                <w:noProof/>
              </w:rPr>
              <w:t>4.33.9.2</w:t>
            </w:r>
            <w:r>
              <w:rPr>
                <w:noProof/>
              </w:rPr>
              <w:tab/>
            </w:r>
            <w:r w:rsidRPr="002B01AF">
              <w:rPr>
                <w:rStyle w:val="a4"/>
                <w:rFonts w:ascii="宋体" w:eastAsia="宋体" w:hAnsi="宋体" w:cs="Segoe UI"/>
                <w:noProof/>
              </w:rPr>
              <w:t>Warning</w:t>
            </w:r>
            <w:r>
              <w:rPr>
                <w:noProof/>
                <w:webHidden/>
              </w:rPr>
              <w:tab/>
            </w:r>
            <w:r>
              <w:rPr>
                <w:noProof/>
                <w:webHidden/>
              </w:rPr>
              <w:fldChar w:fldCharType="begin"/>
            </w:r>
            <w:r>
              <w:rPr>
                <w:noProof/>
                <w:webHidden/>
              </w:rPr>
              <w:instrText xml:space="preserve"> PAGEREF _Toc46394799 \h </w:instrText>
            </w:r>
            <w:r>
              <w:rPr>
                <w:noProof/>
                <w:webHidden/>
              </w:rPr>
            </w:r>
            <w:r>
              <w:rPr>
                <w:noProof/>
                <w:webHidden/>
              </w:rPr>
              <w:fldChar w:fldCharType="separate"/>
            </w:r>
            <w:r>
              <w:rPr>
                <w:noProof/>
                <w:webHidden/>
              </w:rPr>
              <w:t>136</w:t>
            </w:r>
            <w:r>
              <w:rPr>
                <w:noProof/>
                <w:webHidden/>
              </w:rPr>
              <w:fldChar w:fldCharType="end"/>
            </w:r>
          </w:hyperlink>
        </w:p>
        <w:p w14:paraId="4800849A" w14:textId="01B82302" w:rsidR="00717723" w:rsidRDefault="00717723">
          <w:pPr>
            <w:pStyle w:val="TOC4"/>
            <w:tabs>
              <w:tab w:val="left" w:pos="2520"/>
              <w:tab w:val="right" w:leader="dot" w:pos="8296"/>
            </w:tabs>
            <w:rPr>
              <w:noProof/>
            </w:rPr>
          </w:pPr>
          <w:hyperlink w:anchor="_Toc46394800" w:history="1">
            <w:r w:rsidRPr="002B01AF">
              <w:rPr>
                <w:rStyle w:val="a4"/>
                <w:rFonts w:ascii="宋体" w:eastAsia="宋体" w:hAnsi="宋体" w:cs="Segoe UI"/>
                <w:noProof/>
              </w:rPr>
              <w:t>4.33.9.3</w:t>
            </w:r>
            <w:r>
              <w:rPr>
                <w:noProof/>
              </w:rPr>
              <w:tab/>
            </w:r>
            <w:r w:rsidRPr="002B01AF">
              <w:rPr>
                <w:rStyle w:val="a4"/>
                <w:rFonts w:ascii="宋体" w:eastAsia="宋体" w:hAnsi="宋体" w:cs="Segoe UI"/>
                <w:noProof/>
              </w:rPr>
              <w:t>Arrow</w:t>
            </w:r>
            <w:r>
              <w:rPr>
                <w:noProof/>
                <w:webHidden/>
              </w:rPr>
              <w:tab/>
            </w:r>
            <w:r>
              <w:rPr>
                <w:noProof/>
                <w:webHidden/>
              </w:rPr>
              <w:fldChar w:fldCharType="begin"/>
            </w:r>
            <w:r>
              <w:rPr>
                <w:noProof/>
                <w:webHidden/>
              </w:rPr>
              <w:instrText xml:space="preserve"> PAGEREF _Toc46394800 \h </w:instrText>
            </w:r>
            <w:r>
              <w:rPr>
                <w:noProof/>
                <w:webHidden/>
              </w:rPr>
            </w:r>
            <w:r>
              <w:rPr>
                <w:noProof/>
                <w:webHidden/>
              </w:rPr>
              <w:fldChar w:fldCharType="separate"/>
            </w:r>
            <w:r>
              <w:rPr>
                <w:noProof/>
                <w:webHidden/>
              </w:rPr>
              <w:t>137</w:t>
            </w:r>
            <w:r>
              <w:rPr>
                <w:noProof/>
                <w:webHidden/>
              </w:rPr>
              <w:fldChar w:fldCharType="end"/>
            </w:r>
          </w:hyperlink>
        </w:p>
        <w:p w14:paraId="56EBD678" w14:textId="176F6FD7" w:rsidR="00717723" w:rsidRDefault="00717723">
          <w:pPr>
            <w:pStyle w:val="TOC4"/>
            <w:tabs>
              <w:tab w:val="left" w:pos="2520"/>
              <w:tab w:val="right" w:leader="dot" w:pos="8296"/>
            </w:tabs>
            <w:rPr>
              <w:noProof/>
            </w:rPr>
          </w:pPr>
          <w:hyperlink w:anchor="_Toc46394801" w:history="1">
            <w:r w:rsidRPr="002B01AF">
              <w:rPr>
                <w:rStyle w:val="a4"/>
                <w:rFonts w:ascii="宋体" w:eastAsia="宋体" w:hAnsi="宋体" w:cs="Segoe UI"/>
                <w:noProof/>
              </w:rPr>
              <w:t>4.33.9.4</w:t>
            </w:r>
            <w:r>
              <w:rPr>
                <w:noProof/>
              </w:rPr>
              <w:tab/>
            </w:r>
            <w:r w:rsidRPr="002B01AF">
              <w:rPr>
                <w:rStyle w:val="a4"/>
                <w:rFonts w:ascii="宋体" w:eastAsia="宋体" w:hAnsi="宋体" w:cs="Segoe UI"/>
                <w:noProof/>
              </w:rPr>
              <w:t>Religion</w:t>
            </w:r>
            <w:r>
              <w:rPr>
                <w:noProof/>
                <w:webHidden/>
              </w:rPr>
              <w:tab/>
            </w:r>
            <w:r>
              <w:rPr>
                <w:noProof/>
                <w:webHidden/>
              </w:rPr>
              <w:fldChar w:fldCharType="begin"/>
            </w:r>
            <w:r>
              <w:rPr>
                <w:noProof/>
                <w:webHidden/>
              </w:rPr>
              <w:instrText xml:space="preserve"> PAGEREF _Toc46394801 \h </w:instrText>
            </w:r>
            <w:r>
              <w:rPr>
                <w:noProof/>
                <w:webHidden/>
              </w:rPr>
            </w:r>
            <w:r>
              <w:rPr>
                <w:noProof/>
                <w:webHidden/>
              </w:rPr>
              <w:fldChar w:fldCharType="separate"/>
            </w:r>
            <w:r>
              <w:rPr>
                <w:noProof/>
                <w:webHidden/>
              </w:rPr>
              <w:t>137</w:t>
            </w:r>
            <w:r>
              <w:rPr>
                <w:noProof/>
                <w:webHidden/>
              </w:rPr>
              <w:fldChar w:fldCharType="end"/>
            </w:r>
          </w:hyperlink>
        </w:p>
        <w:p w14:paraId="308FA139" w14:textId="62E49F60" w:rsidR="00717723" w:rsidRDefault="00717723">
          <w:pPr>
            <w:pStyle w:val="TOC4"/>
            <w:tabs>
              <w:tab w:val="left" w:pos="2520"/>
              <w:tab w:val="right" w:leader="dot" w:pos="8296"/>
            </w:tabs>
            <w:rPr>
              <w:noProof/>
            </w:rPr>
          </w:pPr>
          <w:hyperlink w:anchor="_Toc46394802" w:history="1">
            <w:r w:rsidRPr="002B01AF">
              <w:rPr>
                <w:rStyle w:val="a4"/>
                <w:rFonts w:ascii="宋体" w:eastAsia="宋体" w:hAnsi="宋体" w:cs="Segoe UI"/>
                <w:noProof/>
              </w:rPr>
              <w:t>4.33.9.5</w:t>
            </w:r>
            <w:r>
              <w:rPr>
                <w:noProof/>
              </w:rPr>
              <w:tab/>
            </w:r>
            <w:r w:rsidRPr="002B01AF">
              <w:rPr>
                <w:rStyle w:val="a4"/>
                <w:rFonts w:ascii="宋体" w:eastAsia="宋体" w:hAnsi="宋体" w:cs="Segoe UI"/>
                <w:noProof/>
              </w:rPr>
              <w:t>Zodiac</w:t>
            </w:r>
            <w:r>
              <w:rPr>
                <w:noProof/>
                <w:webHidden/>
              </w:rPr>
              <w:tab/>
            </w:r>
            <w:r>
              <w:rPr>
                <w:noProof/>
                <w:webHidden/>
              </w:rPr>
              <w:fldChar w:fldCharType="begin"/>
            </w:r>
            <w:r>
              <w:rPr>
                <w:noProof/>
                <w:webHidden/>
              </w:rPr>
              <w:instrText xml:space="preserve"> PAGEREF _Toc46394802 \h </w:instrText>
            </w:r>
            <w:r>
              <w:rPr>
                <w:noProof/>
                <w:webHidden/>
              </w:rPr>
            </w:r>
            <w:r>
              <w:rPr>
                <w:noProof/>
                <w:webHidden/>
              </w:rPr>
              <w:fldChar w:fldCharType="separate"/>
            </w:r>
            <w:r>
              <w:rPr>
                <w:noProof/>
                <w:webHidden/>
              </w:rPr>
              <w:t>138</w:t>
            </w:r>
            <w:r>
              <w:rPr>
                <w:noProof/>
                <w:webHidden/>
              </w:rPr>
              <w:fldChar w:fldCharType="end"/>
            </w:r>
          </w:hyperlink>
        </w:p>
        <w:p w14:paraId="1128C334" w14:textId="01EBA953" w:rsidR="00717723" w:rsidRDefault="00717723">
          <w:pPr>
            <w:pStyle w:val="TOC4"/>
            <w:tabs>
              <w:tab w:val="left" w:pos="2520"/>
              <w:tab w:val="right" w:leader="dot" w:pos="8296"/>
            </w:tabs>
            <w:rPr>
              <w:noProof/>
            </w:rPr>
          </w:pPr>
          <w:hyperlink w:anchor="_Toc46394803" w:history="1">
            <w:r w:rsidRPr="002B01AF">
              <w:rPr>
                <w:rStyle w:val="a4"/>
                <w:rFonts w:ascii="宋体" w:eastAsia="宋体" w:hAnsi="宋体" w:cs="Segoe UI"/>
                <w:noProof/>
              </w:rPr>
              <w:t>4.33.9.6</w:t>
            </w:r>
            <w:r>
              <w:rPr>
                <w:noProof/>
              </w:rPr>
              <w:tab/>
            </w:r>
            <w:r w:rsidRPr="002B01AF">
              <w:rPr>
                <w:rStyle w:val="a4"/>
                <w:rFonts w:ascii="宋体" w:eastAsia="宋体" w:hAnsi="宋体" w:cs="Segoe UI"/>
                <w:noProof/>
              </w:rPr>
              <w:t>Av Symbol</w:t>
            </w:r>
            <w:r>
              <w:rPr>
                <w:noProof/>
                <w:webHidden/>
              </w:rPr>
              <w:tab/>
            </w:r>
            <w:r>
              <w:rPr>
                <w:noProof/>
                <w:webHidden/>
              </w:rPr>
              <w:fldChar w:fldCharType="begin"/>
            </w:r>
            <w:r>
              <w:rPr>
                <w:noProof/>
                <w:webHidden/>
              </w:rPr>
              <w:instrText xml:space="preserve"> PAGEREF _Toc46394803 \h </w:instrText>
            </w:r>
            <w:r>
              <w:rPr>
                <w:noProof/>
                <w:webHidden/>
              </w:rPr>
            </w:r>
            <w:r>
              <w:rPr>
                <w:noProof/>
                <w:webHidden/>
              </w:rPr>
              <w:fldChar w:fldCharType="separate"/>
            </w:r>
            <w:r>
              <w:rPr>
                <w:noProof/>
                <w:webHidden/>
              </w:rPr>
              <w:t>138</w:t>
            </w:r>
            <w:r>
              <w:rPr>
                <w:noProof/>
                <w:webHidden/>
              </w:rPr>
              <w:fldChar w:fldCharType="end"/>
            </w:r>
          </w:hyperlink>
        </w:p>
        <w:p w14:paraId="63D55DE8" w14:textId="607F54AF" w:rsidR="00717723" w:rsidRDefault="00717723">
          <w:pPr>
            <w:pStyle w:val="TOC4"/>
            <w:tabs>
              <w:tab w:val="left" w:pos="2520"/>
              <w:tab w:val="right" w:leader="dot" w:pos="8296"/>
            </w:tabs>
            <w:rPr>
              <w:noProof/>
            </w:rPr>
          </w:pPr>
          <w:hyperlink w:anchor="_Toc46394804" w:history="1">
            <w:r w:rsidRPr="002B01AF">
              <w:rPr>
                <w:rStyle w:val="a4"/>
                <w:rFonts w:ascii="宋体" w:eastAsia="宋体" w:hAnsi="宋体" w:cs="Segoe UI"/>
                <w:noProof/>
              </w:rPr>
              <w:t>4.33.9.7</w:t>
            </w:r>
            <w:r>
              <w:rPr>
                <w:noProof/>
              </w:rPr>
              <w:tab/>
            </w:r>
            <w:r w:rsidRPr="002B01AF">
              <w:rPr>
                <w:rStyle w:val="a4"/>
                <w:rFonts w:ascii="宋体" w:eastAsia="宋体" w:hAnsi="宋体" w:cs="Segoe UI"/>
                <w:noProof/>
              </w:rPr>
              <w:t>Gender</w:t>
            </w:r>
            <w:r>
              <w:rPr>
                <w:noProof/>
                <w:webHidden/>
              </w:rPr>
              <w:tab/>
            </w:r>
            <w:r>
              <w:rPr>
                <w:noProof/>
                <w:webHidden/>
              </w:rPr>
              <w:fldChar w:fldCharType="begin"/>
            </w:r>
            <w:r>
              <w:rPr>
                <w:noProof/>
                <w:webHidden/>
              </w:rPr>
              <w:instrText xml:space="preserve"> PAGEREF _Toc46394804 \h </w:instrText>
            </w:r>
            <w:r>
              <w:rPr>
                <w:noProof/>
                <w:webHidden/>
              </w:rPr>
            </w:r>
            <w:r>
              <w:rPr>
                <w:noProof/>
                <w:webHidden/>
              </w:rPr>
              <w:fldChar w:fldCharType="separate"/>
            </w:r>
            <w:r>
              <w:rPr>
                <w:noProof/>
                <w:webHidden/>
              </w:rPr>
              <w:t>139</w:t>
            </w:r>
            <w:r>
              <w:rPr>
                <w:noProof/>
                <w:webHidden/>
              </w:rPr>
              <w:fldChar w:fldCharType="end"/>
            </w:r>
          </w:hyperlink>
        </w:p>
        <w:p w14:paraId="0B807A15" w14:textId="20121968" w:rsidR="00717723" w:rsidRDefault="00717723">
          <w:pPr>
            <w:pStyle w:val="TOC4"/>
            <w:tabs>
              <w:tab w:val="left" w:pos="2520"/>
              <w:tab w:val="right" w:leader="dot" w:pos="8296"/>
            </w:tabs>
            <w:rPr>
              <w:noProof/>
            </w:rPr>
          </w:pPr>
          <w:hyperlink w:anchor="_Toc46394805" w:history="1">
            <w:r w:rsidRPr="002B01AF">
              <w:rPr>
                <w:rStyle w:val="a4"/>
                <w:rFonts w:ascii="宋体" w:eastAsia="宋体" w:hAnsi="宋体" w:cs="Segoe UI"/>
                <w:noProof/>
              </w:rPr>
              <w:t>4.33.9.8</w:t>
            </w:r>
            <w:r>
              <w:rPr>
                <w:noProof/>
              </w:rPr>
              <w:tab/>
            </w:r>
            <w:r w:rsidRPr="002B01AF">
              <w:rPr>
                <w:rStyle w:val="a4"/>
                <w:rFonts w:ascii="宋体" w:eastAsia="宋体" w:hAnsi="宋体" w:cs="Segoe UI"/>
                <w:noProof/>
              </w:rPr>
              <w:t>Math</w:t>
            </w:r>
            <w:r>
              <w:rPr>
                <w:noProof/>
                <w:webHidden/>
              </w:rPr>
              <w:tab/>
            </w:r>
            <w:r>
              <w:rPr>
                <w:noProof/>
                <w:webHidden/>
              </w:rPr>
              <w:fldChar w:fldCharType="begin"/>
            </w:r>
            <w:r>
              <w:rPr>
                <w:noProof/>
                <w:webHidden/>
              </w:rPr>
              <w:instrText xml:space="preserve"> PAGEREF _Toc46394805 \h </w:instrText>
            </w:r>
            <w:r>
              <w:rPr>
                <w:noProof/>
                <w:webHidden/>
              </w:rPr>
            </w:r>
            <w:r>
              <w:rPr>
                <w:noProof/>
                <w:webHidden/>
              </w:rPr>
              <w:fldChar w:fldCharType="separate"/>
            </w:r>
            <w:r>
              <w:rPr>
                <w:noProof/>
                <w:webHidden/>
              </w:rPr>
              <w:t>139</w:t>
            </w:r>
            <w:r>
              <w:rPr>
                <w:noProof/>
                <w:webHidden/>
              </w:rPr>
              <w:fldChar w:fldCharType="end"/>
            </w:r>
          </w:hyperlink>
        </w:p>
        <w:p w14:paraId="5AD82136" w14:textId="625A8D75" w:rsidR="00717723" w:rsidRDefault="00717723">
          <w:pPr>
            <w:pStyle w:val="TOC4"/>
            <w:tabs>
              <w:tab w:val="left" w:pos="2520"/>
              <w:tab w:val="right" w:leader="dot" w:pos="8296"/>
            </w:tabs>
            <w:rPr>
              <w:noProof/>
            </w:rPr>
          </w:pPr>
          <w:hyperlink w:anchor="_Toc46394806" w:history="1">
            <w:r w:rsidRPr="002B01AF">
              <w:rPr>
                <w:rStyle w:val="a4"/>
                <w:rFonts w:ascii="宋体" w:eastAsia="宋体" w:hAnsi="宋体" w:cs="Segoe UI"/>
                <w:noProof/>
              </w:rPr>
              <w:t>4.33.9.9</w:t>
            </w:r>
            <w:r>
              <w:rPr>
                <w:noProof/>
              </w:rPr>
              <w:tab/>
            </w:r>
            <w:r w:rsidRPr="002B01AF">
              <w:rPr>
                <w:rStyle w:val="a4"/>
                <w:rFonts w:ascii="宋体" w:eastAsia="宋体" w:hAnsi="宋体" w:cs="Segoe UI"/>
                <w:noProof/>
              </w:rPr>
              <w:t>Punctuation</w:t>
            </w:r>
            <w:r>
              <w:rPr>
                <w:noProof/>
                <w:webHidden/>
              </w:rPr>
              <w:tab/>
            </w:r>
            <w:r>
              <w:rPr>
                <w:noProof/>
                <w:webHidden/>
              </w:rPr>
              <w:fldChar w:fldCharType="begin"/>
            </w:r>
            <w:r>
              <w:rPr>
                <w:noProof/>
                <w:webHidden/>
              </w:rPr>
              <w:instrText xml:space="preserve"> PAGEREF _Toc46394806 \h </w:instrText>
            </w:r>
            <w:r>
              <w:rPr>
                <w:noProof/>
                <w:webHidden/>
              </w:rPr>
            </w:r>
            <w:r>
              <w:rPr>
                <w:noProof/>
                <w:webHidden/>
              </w:rPr>
              <w:fldChar w:fldCharType="separate"/>
            </w:r>
            <w:r>
              <w:rPr>
                <w:noProof/>
                <w:webHidden/>
              </w:rPr>
              <w:t>139</w:t>
            </w:r>
            <w:r>
              <w:rPr>
                <w:noProof/>
                <w:webHidden/>
              </w:rPr>
              <w:fldChar w:fldCharType="end"/>
            </w:r>
          </w:hyperlink>
        </w:p>
        <w:p w14:paraId="307F0D8D" w14:textId="75E5DC87" w:rsidR="00717723" w:rsidRDefault="00717723">
          <w:pPr>
            <w:pStyle w:val="TOC4"/>
            <w:tabs>
              <w:tab w:val="left" w:pos="2520"/>
              <w:tab w:val="right" w:leader="dot" w:pos="8296"/>
            </w:tabs>
            <w:rPr>
              <w:noProof/>
            </w:rPr>
          </w:pPr>
          <w:hyperlink w:anchor="_Toc46394807" w:history="1">
            <w:r w:rsidRPr="002B01AF">
              <w:rPr>
                <w:rStyle w:val="a4"/>
                <w:rFonts w:ascii="宋体" w:eastAsia="宋体" w:hAnsi="宋体" w:cs="Segoe UI"/>
                <w:noProof/>
              </w:rPr>
              <w:t>4.33.9.10</w:t>
            </w:r>
            <w:r>
              <w:rPr>
                <w:noProof/>
              </w:rPr>
              <w:tab/>
            </w:r>
            <w:r w:rsidRPr="002B01AF">
              <w:rPr>
                <w:rStyle w:val="a4"/>
                <w:rFonts w:ascii="宋体" w:eastAsia="宋体" w:hAnsi="宋体" w:cs="Segoe UI"/>
                <w:noProof/>
              </w:rPr>
              <w:t>Currency</w:t>
            </w:r>
            <w:r>
              <w:rPr>
                <w:noProof/>
                <w:webHidden/>
              </w:rPr>
              <w:tab/>
            </w:r>
            <w:r>
              <w:rPr>
                <w:noProof/>
                <w:webHidden/>
              </w:rPr>
              <w:fldChar w:fldCharType="begin"/>
            </w:r>
            <w:r>
              <w:rPr>
                <w:noProof/>
                <w:webHidden/>
              </w:rPr>
              <w:instrText xml:space="preserve"> PAGEREF _Toc46394807 \h </w:instrText>
            </w:r>
            <w:r>
              <w:rPr>
                <w:noProof/>
                <w:webHidden/>
              </w:rPr>
            </w:r>
            <w:r>
              <w:rPr>
                <w:noProof/>
                <w:webHidden/>
              </w:rPr>
              <w:fldChar w:fldCharType="separate"/>
            </w:r>
            <w:r>
              <w:rPr>
                <w:noProof/>
                <w:webHidden/>
              </w:rPr>
              <w:t>140</w:t>
            </w:r>
            <w:r>
              <w:rPr>
                <w:noProof/>
                <w:webHidden/>
              </w:rPr>
              <w:fldChar w:fldCharType="end"/>
            </w:r>
          </w:hyperlink>
        </w:p>
        <w:p w14:paraId="1537BA82" w14:textId="0E53638E" w:rsidR="00717723" w:rsidRDefault="00717723">
          <w:pPr>
            <w:pStyle w:val="TOC4"/>
            <w:tabs>
              <w:tab w:val="left" w:pos="2520"/>
              <w:tab w:val="right" w:leader="dot" w:pos="8296"/>
            </w:tabs>
            <w:rPr>
              <w:noProof/>
            </w:rPr>
          </w:pPr>
          <w:hyperlink w:anchor="_Toc46394808" w:history="1">
            <w:r w:rsidRPr="002B01AF">
              <w:rPr>
                <w:rStyle w:val="a4"/>
                <w:rFonts w:ascii="宋体" w:eastAsia="宋体" w:hAnsi="宋体" w:cs="Segoe UI"/>
                <w:noProof/>
              </w:rPr>
              <w:t>4.33.9.11</w:t>
            </w:r>
            <w:r>
              <w:rPr>
                <w:noProof/>
              </w:rPr>
              <w:tab/>
            </w:r>
            <w:r w:rsidRPr="002B01AF">
              <w:rPr>
                <w:rStyle w:val="a4"/>
                <w:rFonts w:ascii="宋体" w:eastAsia="宋体" w:hAnsi="宋体" w:cs="Segoe UI"/>
                <w:noProof/>
              </w:rPr>
              <w:t>Other Symbol</w:t>
            </w:r>
            <w:r>
              <w:rPr>
                <w:noProof/>
                <w:webHidden/>
              </w:rPr>
              <w:tab/>
            </w:r>
            <w:r>
              <w:rPr>
                <w:noProof/>
                <w:webHidden/>
              </w:rPr>
              <w:fldChar w:fldCharType="begin"/>
            </w:r>
            <w:r>
              <w:rPr>
                <w:noProof/>
                <w:webHidden/>
              </w:rPr>
              <w:instrText xml:space="preserve"> PAGEREF _Toc46394808 \h </w:instrText>
            </w:r>
            <w:r>
              <w:rPr>
                <w:noProof/>
                <w:webHidden/>
              </w:rPr>
            </w:r>
            <w:r>
              <w:rPr>
                <w:noProof/>
                <w:webHidden/>
              </w:rPr>
              <w:fldChar w:fldCharType="separate"/>
            </w:r>
            <w:r>
              <w:rPr>
                <w:noProof/>
                <w:webHidden/>
              </w:rPr>
              <w:t>140</w:t>
            </w:r>
            <w:r>
              <w:rPr>
                <w:noProof/>
                <w:webHidden/>
              </w:rPr>
              <w:fldChar w:fldCharType="end"/>
            </w:r>
          </w:hyperlink>
        </w:p>
        <w:p w14:paraId="15FAD05D" w14:textId="00FA7F28" w:rsidR="00717723" w:rsidRDefault="00717723">
          <w:pPr>
            <w:pStyle w:val="TOC4"/>
            <w:tabs>
              <w:tab w:val="left" w:pos="2520"/>
              <w:tab w:val="right" w:leader="dot" w:pos="8296"/>
            </w:tabs>
            <w:rPr>
              <w:noProof/>
            </w:rPr>
          </w:pPr>
          <w:hyperlink w:anchor="_Toc46394809" w:history="1">
            <w:r w:rsidRPr="002B01AF">
              <w:rPr>
                <w:rStyle w:val="a4"/>
                <w:rFonts w:ascii="宋体" w:eastAsia="宋体" w:hAnsi="宋体" w:cs="Segoe UI"/>
                <w:noProof/>
              </w:rPr>
              <w:t>4.33.9.12</w:t>
            </w:r>
            <w:r>
              <w:rPr>
                <w:noProof/>
              </w:rPr>
              <w:tab/>
            </w:r>
            <w:r w:rsidRPr="002B01AF">
              <w:rPr>
                <w:rStyle w:val="a4"/>
                <w:rFonts w:ascii="宋体" w:eastAsia="宋体" w:hAnsi="宋体" w:cs="Segoe UI"/>
                <w:noProof/>
              </w:rPr>
              <w:t>Keycap</w:t>
            </w:r>
            <w:r>
              <w:rPr>
                <w:noProof/>
                <w:webHidden/>
              </w:rPr>
              <w:tab/>
            </w:r>
            <w:r>
              <w:rPr>
                <w:noProof/>
                <w:webHidden/>
              </w:rPr>
              <w:fldChar w:fldCharType="begin"/>
            </w:r>
            <w:r>
              <w:rPr>
                <w:noProof/>
                <w:webHidden/>
              </w:rPr>
              <w:instrText xml:space="preserve"> PAGEREF _Toc46394809 \h </w:instrText>
            </w:r>
            <w:r>
              <w:rPr>
                <w:noProof/>
                <w:webHidden/>
              </w:rPr>
            </w:r>
            <w:r>
              <w:rPr>
                <w:noProof/>
                <w:webHidden/>
              </w:rPr>
              <w:fldChar w:fldCharType="separate"/>
            </w:r>
            <w:r>
              <w:rPr>
                <w:noProof/>
                <w:webHidden/>
              </w:rPr>
              <w:t>141</w:t>
            </w:r>
            <w:r>
              <w:rPr>
                <w:noProof/>
                <w:webHidden/>
              </w:rPr>
              <w:fldChar w:fldCharType="end"/>
            </w:r>
          </w:hyperlink>
        </w:p>
        <w:p w14:paraId="52185008" w14:textId="56E70826" w:rsidR="00717723" w:rsidRDefault="00717723">
          <w:pPr>
            <w:pStyle w:val="TOC4"/>
            <w:tabs>
              <w:tab w:val="left" w:pos="2520"/>
              <w:tab w:val="right" w:leader="dot" w:pos="8296"/>
            </w:tabs>
            <w:rPr>
              <w:noProof/>
            </w:rPr>
          </w:pPr>
          <w:hyperlink w:anchor="_Toc46394810" w:history="1">
            <w:r w:rsidRPr="002B01AF">
              <w:rPr>
                <w:rStyle w:val="a4"/>
                <w:rFonts w:ascii="宋体" w:eastAsia="宋体" w:hAnsi="宋体" w:cs="Segoe UI"/>
                <w:noProof/>
              </w:rPr>
              <w:t>4.33.9.13</w:t>
            </w:r>
            <w:r>
              <w:rPr>
                <w:noProof/>
              </w:rPr>
              <w:tab/>
            </w:r>
            <w:r w:rsidRPr="002B01AF">
              <w:rPr>
                <w:rStyle w:val="a4"/>
                <w:rFonts w:ascii="宋体" w:eastAsia="宋体" w:hAnsi="宋体" w:cs="Segoe UI"/>
                <w:noProof/>
              </w:rPr>
              <w:t>Alphanum</w:t>
            </w:r>
            <w:r>
              <w:rPr>
                <w:noProof/>
                <w:webHidden/>
              </w:rPr>
              <w:tab/>
            </w:r>
            <w:r>
              <w:rPr>
                <w:noProof/>
                <w:webHidden/>
              </w:rPr>
              <w:fldChar w:fldCharType="begin"/>
            </w:r>
            <w:r>
              <w:rPr>
                <w:noProof/>
                <w:webHidden/>
              </w:rPr>
              <w:instrText xml:space="preserve"> PAGEREF _Toc46394810 \h </w:instrText>
            </w:r>
            <w:r>
              <w:rPr>
                <w:noProof/>
                <w:webHidden/>
              </w:rPr>
            </w:r>
            <w:r>
              <w:rPr>
                <w:noProof/>
                <w:webHidden/>
              </w:rPr>
              <w:fldChar w:fldCharType="separate"/>
            </w:r>
            <w:r>
              <w:rPr>
                <w:noProof/>
                <w:webHidden/>
              </w:rPr>
              <w:t>141</w:t>
            </w:r>
            <w:r>
              <w:rPr>
                <w:noProof/>
                <w:webHidden/>
              </w:rPr>
              <w:fldChar w:fldCharType="end"/>
            </w:r>
          </w:hyperlink>
        </w:p>
        <w:p w14:paraId="09C3315B" w14:textId="6D729DC0" w:rsidR="00717723" w:rsidRDefault="00717723">
          <w:pPr>
            <w:pStyle w:val="TOC4"/>
            <w:tabs>
              <w:tab w:val="left" w:pos="2520"/>
              <w:tab w:val="right" w:leader="dot" w:pos="8296"/>
            </w:tabs>
            <w:rPr>
              <w:noProof/>
            </w:rPr>
          </w:pPr>
          <w:hyperlink w:anchor="_Toc46394811" w:history="1">
            <w:r w:rsidRPr="002B01AF">
              <w:rPr>
                <w:rStyle w:val="a4"/>
                <w:rFonts w:ascii="宋体" w:eastAsia="宋体" w:hAnsi="宋体" w:cs="Segoe UI"/>
                <w:noProof/>
              </w:rPr>
              <w:t>4.33.9.14</w:t>
            </w:r>
            <w:r>
              <w:rPr>
                <w:noProof/>
              </w:rPr>
              <w:tab/>
            </w:r>
            <w:r w:rsidRPr="002B01AF">
              <w:rPr>
                <w:rStyle w:val="a4"/>
                <w:rFonts w:ascii="宋体" w:eastAsia="宋体" w:hAnsi="宋体" w:cs="Segoe UI"/>
                <w:noProof/>
              </w:rPr>
              <w:t>Geometric</w:t>
            </w:r>
            <w:r>
              <w:rPr>
                <w:noProof/>
                <w:webHidden/>
              </w:rPr>
              <w:tab/>
            </w:r>
            <w:r>
              <w:rPr>
                <w:noProof/>
                <w:webHidden/>
              </w:rPr>
              <w:fldChar w:fldCharType="begin"/>
            </w:r>
            <w:r>
              <w:rPr>
                <w:noProof/>
                <w:webHidden/>
              </w:rPr>
              <w:instrText xml:space="preserve"> PAGEREF _Toc46394811 \h </w:instrText>
            </w:r>
            <w:r>
              <w:rPr>
                <w:noProof/>
                <w:webHidden/>
              </w:rPr>
            </w:r>
            <w:r>
              <w:rPr>
                <w:noProof/>
                <w:webHidden/>
              </w:rPr>
              <w:fldChar w:fldCharType="separate"/>
            </w:r>
            <w:r>
              <w:rPr>
                <w:noProof/>
                <w:webHidden/>
              </w:rPr>
              <w:t>142</w:t>
            </w:r>
            <w:r>
              <w:rPr>
                <w:noProof/>
                <w:webHidden/>
              </w:rPr>
              <w:fldChar w:fldCharType="end"/>
            </w:r>
          </w:hyperlink>
        </w:p>
        <w:p w14:paraId="2049197F" w14:textId="139C00EB" w:rsidR="00717723" w:rsidRDefault="00717723">
          <w:pPr>
            <w:pStyle w:val="TOC3"/>
            <w:tabs>
              <w:tab w:val="left" w:pos="2100"/>
              <w:tab w:val="right" w:leader="dot" w:pos="8296"/>
            </w:tabs>
            <w:rPr>
              <w:noProof/>
            </w:rPr>
          </w:pPr>
          <w:hyperlink w:anchor="_Toc46394812" w:history="1">
            <w:r w:rsidRPr="002B01AF">
              <w:rPr>
                <w:rStyle w:val="a4"/>
                <w:rFonts w:cs="Segoe UI"/>
                <w:noProof/>
              </w:rPr>
              <w:t>4.33.10</w:t>
            </w:r>
            <w:r>
              <w:rPr>
                <w:noProof/>
              </w:rPr>
              <w:tab/>
            </w:r>
            <w:r w:rsidRPr="002B01AF">
              <w:rPr>
                <w:rStyle w:val="a4"/>
                <w:rFonts w:cs="Segoe UI"/>
                <w:noProof/>
              </w:rPr>
              <w:t>Flags</w:t>
            </w:r>
            <w:r>
              <w:rPr>
                <w:noProof/>
                <w:webHidden/>
              </w:rPr>
              <w:tab/>
            </w:r>
            <w:r>
              <w:rPr>
                <w:noProof/>
                <w:webHidden/>
              </w:rPr>
              <w:fldChar w:fldCharType="begin"/>
            </w:r>
            <w:r>
              <w:rPr>
                <w:noProof/>
                <w:webHidden/>
              </w:rPr>
              <w:instrText xml:space="preserve"> PAGEREF _Toc46394812 \h </w:instrText>
            </w:r>
            <w:r>
              <w:rPr>
                <w:noProof/>
                <w:webHidden/>
              </w:rPr>
            </w:r>
            <w:r>
              <w:rPr>
                <w:noProof/>
                <w:webHidden/>
              </w:rPr>
              <w:fldChar w:fldCharType="separate"/>
            </w:r>
            <w:r>
              <w:rPr>
                <w:noProof/>
                <w:webHidden/>
              </w:rPr>
              <w:t>143</w:t>
            </w:r>
            <w:r>
              <w:rPr>
                <w:noProof/>
                <w:webHidden/>
              </w:rPr>
              <w:fldChar w:fldCharType="end"/>
            </w:r>
          </w:hyperlink>
        </w:p>
        <w:p w14:paraId="2F63E1C6" w14:textId="42499EE5" w:rsidR="00717723" w:rsidRDefault="00717723">
          <w:pPr>
            <w:pStyle w:val="TOC4"/>
            <w:tabs>
              <w:tab w:val="left" w:pos="2520"/>
              <w:tab w:val="right" w:leader="dot" w:pos="8296"/>
            </w:tabs>
            <w:rPr>
              <w:noProof/>
            </w:rPr>
          </w:pPr>
          <w:hyperlink w:anchor="_Toc46394813" w:history="1">
            <w:r w:rsidRPr="002B01AF">
              <w:rPr>
                <w:rStyle w:val="a4"/>
                <w:rFonts w:ascii="宋体" w:eastAsia="宋体" w:hAnsi="宋体" w:cs="Segoe UI"/>
                <w:noProof/>
              </w:rPr>
              <w:t>4.33.10.1</w:t>
            </w:r>
            <w:r>
              <w:rPr>
                <w:noProof/>
              </w:rPr>
              <w:tab/>
            </w:r>
            <w:r w:rsidRPr="002B01AF">
              <w:rPr>
                <w:rStyle w:val="a4"/>
                <w:rFonts w:ascii="宋体" w:eastAsia="宋体" w:hAnsi="宋体" w:cs="Segoe UI"/>
                <w:noProof/>
              </w:rPr>
              <w:t>Flag</w:t>
            </w:r>
            <w:r>
              <w:rPr>
                <w:noProof/>
                <w:webHidden/>
              </w:rPr>
              <w:tab/>
            </w:r>
            <w:r>
              <w:rPr>
                <w:noProof/>
                <w:webHidden/>
              </w:rPr>
              <w:fldChar w:fldCharType="begin"/>
            </w:r>
            <w:r>
              <w:rPr>
                <w:noProof/>
                <w:webHidden/>
              </w:rPr>
              <w:instrText xml:space="preserve"> PAGEREF _Toc46394813 \h </w:instrText>
            </w:r>
            <w:r>
              <w:rPr>
                <w:noProof/>
                <w:webHidden/>
              </w:rPr>
            </w:r>
            <w:r>
              <w:rPr>
                <w:noProof/>
                <w:webHidden/>
              </w:rPr>
              <w:fldChar w:fldCharType="separate"/>
            </w:r>
            <w:r>
              <w:rPr>
                <w:noProof/>
                <w:webHidden/>
              </w:rPr>
              <w:t>143</w:t>
            </w:r>
            <w:r>
              <w:rPr>
                <w:noProof/>
                <w:webHidden/>
              </w:rPr>
              <w:fldChar w:fldCharType="end"/>
            </w:r>
          </w:hyperlink>
        </w:p>
        <w:p w14:paraId="25D92B18" w14:textId="46239400" w:rsidR="00717723" w:rsidRDefault="00717723">
          <w:pPr>
            <w:pStyle w:val="TOC4"/>
            <w:tabs>
              <w:tab w:val="left" w:pos="2520"/>
              <w:tab w:val="right" w:leader="dot" w:pos="8296"/>
            </w:tabs>
            <w:rPr>
              <w:noProof/>
            </w:rPr>
          </w:pPr>
          <w:hyperlink w:anchor="_Toc46394814" w:history="1">
            <w:r w:rsidRPr="002B01AF">
              <w:rPr>
                <w:rStyle w:val="a4"/>
                <w:rFonts w:ascii="宋体" w:eastAsia="宋体" w:hAnsi="宋体" w:cs="Segoe UI"/>
                <w:noProof/>
              </w:rPr>
              <w:t>4.33.10.2</w:t>
            </w:r>
            <w:r>
              <w:rPr>
                <w:noProof/>
              </w:rPr>
              <w:tab/>
            </w:r>
            <w:r w:rsidRPr="002B01AF">
              <w:rPr>
                <w:rStyle w:val="a4"/>
                <w:rFonts w:ascii="宋体" w:eastAsia="宋体" w:hAnsi="宋体" w:cs="Segoe UI"/>
                <w:noProof/>
              </w:rPr>
              <w:t>Country Flag</w:t>
            </w:r>
            <w:r>
              <w:rPr>
                <w:noProof/>
                <w:webHidden/>
              </w:rPr>
              <w:tab/>
            </w:r>
            <w:r>
              <w:rPr>
                <w:noProof/>
                <w:webHidden/>
              </w:rPr>
              <w:fldChar w:fldCharType="begin"/>
            </w:r>
            <w:r>
              <w:rPr>
                <w:noProof/>
                <w:webHidden/>
              </w:rPr>
              <w:instrText xml:space="preserve"> PAGEREF _Toc46394814 \h </w:instrText>
            </w:r>
            <w:r>
              <w:rPr>
                <w:noProof/>
                <w:webHidden/>
              </w:rPr>
            </w:r>
            <w:r>
              <w:rPr>
                <w:noProof/>
                <w:webHidden/>
              </w:rPr>
              <w:fldChar w:fldCharType="separate"/>
            </w:r>
            <w:r>
              <w:rPr>
                <w:noProof/>
                <w:webHidden/>
              </w:rPr>
              <w:t>143</w:t>
            </w:r>
            <w:r>
              <w:rPr>
                <w:noProof/>
                <w:webHidden/>
              </w:rPr>
              <w:fldChar w:fldCharType="end"/>
            </w:r>
          </w:hyperlink>
        </w:p>
        <w:p w14:paraId="1756FA1C" w14:textId="0C3190CD" w:rsidR="00717723" w:rsidRDefault="00717723">
          <w:pPr>
            <w:pStyle w:val="TOC4"/>
            <w:tabs>
              <w:tab w:val="left" w:pos="2520"/>
              <w:tab w:val="right" w:leader="dot" w:pos="8296"/>
            </w:tabs>
            <w:rPr>
              <w:noProof/>
            </w:rPr>
          </w:pPr>
          <w:hyperlink w:anchor="_Toc46394815" w:history="1">
            <w:r w:rsidRPr="002B01AF">
              <w:rPr>
                <w:rStyle w:val="a4"/>
                <w:rFonts w:ascii="宋体" w:eastAsia="宋体" w:hAnsi="宋体" w:cs="Segoe UI"/>
                <w:noProof/>
              </w:rPr>
              <w:t>4.33.10.3</w:t>
            </w:r>
            <w:r>
              <w:rPr>
                <w:noProof/>
              </w:rPr>
              <w:tab/>
            </w:r>
            <w:r w:rsidRPr="002B01AF">
              <w:rPr>
                <w:rStyle w:val="a4"/>
                <w:rFonts w:ascii="宋体" w:eastAsia="宋体" w:hAnsi="宋体" w:cs="Segoe UI"/>
                <w:noProof/>
              </w:rPr>
              <w:t>Subdivision Flag</w:t>
            </w:r>
            <w:r>
              <w:rPr>
                <w:noProof/>
                <w:webHidden/>
              </w:rPr>
              <w:tab/>
            </w:r>
            <w:r>
              <w:rPr>
                <w:noProof/>
                <w:webHidden/>
              </w:rPr>
              <w:fldChar w:fldCharType="begin"/>
            </w:r>
            <w:r>
              <w:rPr>
                <w:noProof/>
                <w:webHidden/>
              </w:rPr>
              <w:instrText xml:space="preserve"> PAGEREF _Toc46394815 \h </w:instrText>
            </w:r>
            <w:r>
              <w:rPr>
                <w:noProof/>
                <w:webHidden/>
              </w:rPr>
            </w:r>
            <w:r>
              <w:rPr>
                <w:noProof/>
                <w:webHidden/>
              </w:rPr>
              <w:fldChar w:fldCharType="separate"/>
            </w:r>
            <w:r>
              <w:rPr>
                <w:noProof/>
                <w:webHidden/>
              </w:rPr>
              <w:t>149</w:t>
            </w:r>
            <w:r>
              <w:rPr>
                <w:noProof/>
                <w:webHidden/>
              </w:rPr>
              <w:fldChar w:fldCharType="end"/>
            </w:r>
          </w:hyperlink>
        </w:p>
        <w:p w14:paraId="7EC5B519" w14:textId="4C300B70" w:rsidR="00717723" w:rsidRDefault="00717723">
          <w:pPr>
            <w:pStyle w:val="TOC3"/>
            <w:tabs>
              <w:tab w:val="left" w:pos="2100"/>
              <w:tab w:val="right" w:leader="dot" w:pos="8296"/>
            </w:tabs>
            <w:rPr>
              <w:noProof/>
            </w:rPr>
          </w:pPr>
          <w:hyperlink w:anchor="_Toc46394816" w:history="1">
            <w:r w:rsidRPr="002B01AF">
              <w:rPr>
                <w:rStyle w:val="a4"/>
                <w:rFonts w:cs="Segoe UI"/>
                <w:noProof/>
              </w:rPr>
              <w:t>4.33.11</w:t>
            </w:r>
            <w:r>
              <w:rPr>
                <w:noProof/>
              </w:rPr>
              <w:tab/>
            </w:r>
            <w:r w:rsidRPr="002B01AF">
              <w:rPr>
                <w:rStyle w:val="a4"/>
                <w:rFonts w:cs="Segoe UI"/>
                <w:noProof/>
              </w:rPr>
              <w:t>GitHub Custom Emoji</w:t>
            </w:r>
            <w:r>
              <w:rPr>
                <w:noProof/>
                <w:webHidden/>
              </w:rPr>
              <w:tab/>
            </w:r>
            <w:r>
              <w:rPr>
                <w:noProof/>
                <w:webHidden/>
              </w:rPr>
              <w:fldChar w:fldCharType="begin"/>
            </w:r>
            <w:r>
              <w:rPr>
                <w:noProof/>
                <w:webHidden/>
              </w:rPr>
              <w:instrText xml:space="preserve"> PAGEREF _Toc46394816 \h </w:instrText>
            </w:r>
            <w:r>
              <w:rPr>
                <w:noProof/>
                <w:webHidden/>
              </w:rPr>
            </w:r>
            <w:r>
              <w:rPr>
                <w:noProof/>
                <w:webHidden/>
              </w:rPr>
              <w:fldChar w:fldCharType="separate"/>
            </w:r>
            <w:r>
              <w:rPr>
                <w:noProof/>
                <w:webHidden/>
              </w:rPr>
              <w:t>149</w:t>
            </w:r>
            <w:r>
              <w:rPr>
                <w:noProof/>
                <w:webHidden/>
              </w:rPr>
              <w:fldChar w:fldCharType="end"/>
            </w:r>
          </w:hyperlink>
        </w:p>
        <w:p w14:paraId="01C17161" w14:textId="39CA19B5" w:rsidR="00717723" w:rsidRDefault="00717723">
          <w:pPr>
            <w:pStyle w:val="TOC2"/>
            <w:tabs>
              <w:tab w:val="left" w:pos="1260"/>
              <w:tab w:val="right" w:leader="dot" w:pos="8296"/>
            </w:tabs>
            <w:rPr>
              <w:noProof/>
            </w:rPr>
          </w:pPr>
          <w:hyperlink w:anchor="_Toc46394817" w:history="1">
            <w:r w:rsidRPr="002B01AF">
              <w:rPr>
                <w:rStyle w:val="a4"/>
                <w:noProof/>
              </w:rPr>
              <w:t>4.34</w:t>
            </w:r>
            <w:r>
              <w:rPr>
                <w:noProof/>
              </w:rPr>
              <w:tab/>
            </w:r>
            <w:r w:rsidRPr="002B01AF">
              <w:rPr>
                <w:rStyle w:val="a4"/>
                <w:noProof/>
              </w:rPr>
              <w:t>仓库Star的美好方式</w:t>
            </w:r>
            <w:r>
              <w:rPr>
                <w:noProof/>
                <w:webHidden/>
              </w:rPr>
              <w:tab/>
            </w:r>
            <w:r>
              <w:rPr>
                <w:noProof/>
                <w:webHidden/>
              </w:rPr>
              <w:fldChar w:fldCharType="begin"/>
            </w:r>
            <w:r>
              <w:rPr>
                <w:noProof/>
                <w:webHidden/>
              </w:rPr>
              <w:instrText xml:space="preserve"> PAGEREF _Toc46394817 \h </w:instrText>
            </w:r>
            <w:r>
              <w:rPr>
                <w:noProof/>
                <w:webHidden/>
              </w:rPr>
            </w:r>
            <w:r>
              <w:rPr>
                <w:noProof/>
                <w:webHidden/>
              </w:rPr>
              <w:fldChar w:fldCharType="separate"/>
            </w:r>
            <w:r>
              <w:rPr>
                <w:noProof/>
                <w:webHidden/>
              </w:rPr>
              <w:t>149</w:t>
            </w:r>
            <w:r>
              <w:rPr>
                <w:noProof/>
                <w:webHidden/>
              </w:rPr>
              <w:fldChar w:fldCharType="end"/>
            </w:r>
          </w:hyperlink>
        </w:p>
        <w:p w14:paraId="75273BED" w14:textId="6C91D5B5" w:rsidR="00717723" w:rsidRDefault="00717723">
          <w:pPr>
            <w:pStyle w:val="TOC1"/>
            <w:tabs>
              <w:tab w:val="left" w:pos="420"/>
              <w:tab w:val="right" w:leader="dot" w:pos="8296"/>
            </w:tabs>
            <w:rPr>
              <w:noProof/>
            </w:rPr>
          </w:pPr>
          <w:hyperlink w:anchor="_Toc46394818" w:history="1">
            <w:r w:rsidRPr="002B01AF">
              <w:rPr>
                <w:rStyle w:val="a4"/>
                <w:noProof/>
              </w:rPr>
              <w:t>5</w:t>
            </w:r>
            <w:r>
              <w:rPr>
                <w:noProof/>
              </w:rPr>
              <w:tab/>
            </w:r>
            <w:r w:rsidRPr="002B01AF">
              <w:rPr>
                <w:rStyle w:val="a4"/>
                <w:noProof/>
              </w:rPr>
              <w:t>Github Desktop</w:t>
            </w:r>
            <w:r>
              <w:rPr>
                <w:noProof/>
                <w:webHidden/>
              </w:rPr>
              <w:tab/>
            </w:r>
            <w:r>
              <w:rPr>
                <w:noProof/>
                <w:webHidden/>
              </w:rPr>
              <w:fldChar w:fldCharType="begin"/>
            </w:r>
            <w:r>
              <w:rPr>
                <w:noProof/>
                <w:webHidden/>
              </w:rPr>
              <w:instrText xml:space="preserve"> PAGEREF _Toc46394818 \h </w:instrText>
            </w:r>
            <w:r>
              <w:rPr>
                <w:noProof/>
                <w:webHidden/>
              </w:rPr>
            </w:r>
            <w:r>
              <w:rPr>
                <w:noProof/>
                <w:webHidden/>
              </w:rPr>
              <w:fldChar w:fldCharType="separate"/>
            </w:r>
            <w:r>
              <w:rPr>
                <w:noProof/>
                <w:webHidden/>
              </w:rPr>
              <w:t>150</w:t>
            </w:r>
            <w:r>
              <w:rPr>
                <w:noProof/>
                <w:webHidden/>
              </w:rPr>
              <w:fldChar w:fldCharType="end"/>
            </w:r>
          </w:hyperlink>
        </w:p>
        <w:p w14:paraId="7D32DAF2" w14:textId="49F4D51A" w:rsidR="00717723" w:rsidRDefault="00717723">
          <w:pPr>
            <w:pStyle w:val="TOC2"/>
            <w:tabs>
              <w:tab w:val="left" w:pos="1260"/>
              <w:tab w:val="right" w:leader="dot" w:pos="8296"/>
            </w:tabs>
            <w:rPr>
              <w:noProof/>
            </w:rPr>
          </w:pPr>
          <w:hyperlink w:anchor="_Toc46394819" w:history="1">
            <w:r w:rsidRPr="002B01AF">
              <w:rPr>
                <w:rStyle w:val="a4"/>
                <w:noProof/>
              </w:rPr>
              <w:t>5.1</w:t>
            </w:r>
            <w:r>
              <w:rPr>
                <w:noProof/>
              </w:rPr>
              <w:tab/>
            </w:r>
            <w:r w:rsidRPr="002B01AF">
              <w:rPr>
                <w:rStyle w:val="a4"/>
                <w:noProof/>
              </w:rPr>
              <w:t>GitHub Pages</w:t>
            </w:r>
            <w:r>
              <w:rPr>
                <w:noProof/>
                <w:webHidden/>
              </w:rPr>
              <w:tab/>
            </w:r>
            <w:r>
              <w:rPr>
                <w:noProof/>
                <w:webHidden/>
              </w:rPr>
              <w:fldChar w:fldCharType="begin"/>
            </w:r>
            <w:r>
              <w:rPr>
                <w:noProof/>
                <w:webHidden/>
              </w:rPr>
              <w:instrText xml:space="preserve"> PAGEREF _Toc46394819 \h </w:instrText>
            </w:r>
            <w:r>
              <w:rPr>
                <w:noProof/>
                <w:webHidden/>
              </w:rPr>
            </w:r>
            <w:r>
              <w:rPr>
                <w:noProof/>
                <w:webHidden/>
              </w:rPr>
              <w:fldChar w:fldCharType="separate"/>
            </w:r>
            <w:r>
              <w:rPr>
                <w:noProof/>
                <w:webHidden/>
              </w:rPr>
              <w:t>150</w:t>
            </w:r>
            <w:r>
              <w:rPr>
                <w:noProof/>
                <w:webHidden/>
              </w:rPr>
              <w:fldChar w:fldCharType="end"/>
            </w:r>
          </w:hyperlink>
        </w:p>
        <w:p w14:paraId="230683C1" w14:textId="7D61C0FF" w:rsidR="00717723" w:rsidRDefault="00717723">
          <w:pPr>
            <w:pStyle w:val="TOC2"/>
            <w:tabs>
              <w:tab w:val="left" w:pos="1260"/>
              <w:tab w:val="right" w:leader="dot" w:pos="8296"/>
            </w:tabs>
            <w:rPr>
              <w:noProof/>
            </w:rPr>
          </w:pPr>
          <w:hyperlink w:anchor="_Toc46394820" w:history="1">
            <w:r w:rsidRPr="002B01AF">
              <w:rPr>
                <w:rStyle w:val="a4"/>
                <w:noProof/>
              </w:rPr>
              <w:t>5.2</w:t>
            </w:r>
            <w:r>
              <w:rPr>
                <w:noProof/>
              </w:rPr>
              <w:tab/>
            </w:r>
            <w:r w:rsidRPr="002B01AF">
              <w:rPr>
                <w:rStyle w:val="a4"/>
                <w:noProof/>
              </w:rPr>
              <w:t>GitHub资源</w:t>
            </w:r>
            <w:r>
              <w:rPr>
                <w:noProof/>
                <w:webHidden/>
              </w:rPr>
              <w:tab/>
            </w:r>
            <w:r>
              <w:rPr>
                <w:noProof/>
                <w:webHidden/>
              </w:rPr>
              <w:fldChar w:fldCharType="begin"/>
            </w:r>
            <w:r>
              <w:rPr>
                <w:noProof/>
                <w:webHidden/>
              </w:rPr>
              <w:instrText xml:space="preserve"> PAGEREF _Toc46394820 \h </w:instrText>
            </w:r>
            <w:r>
              <w:rPr>
                <w:noProof/>
                <w:webHidden/>
              </w:rPr>
            </w:r>
            <w:r>
              <w:rPr>
                <w:noProof/>
                <w:webHidden/>
              </w:rPr>
              <w:fldChar w:fldCharType="separate"/>
            </w:r>
            <w:r>
              <w:rPr>
                <w:noProof/>
                <w:webHidden/>
              </w:rPr>
              <w:t>150</w:t>
            </w:r>
            <w:r>
              <w:rPr>
                <w:noProof/>
                <w:webHidden/>
              </w:rPr>
              <w:fldChar w:fldCharType="end"/>
            </w:r>
          </w:hyperlink>
        </w:p>
        <w:p w14:paraId="4BF9571C" w14:textId="426F5728" w:rsidR="00717723" w:rsidRDefault="00717723">
          <w:pPr>
            <w:pStyle w:val="TOC1"/>
            <w:tabs>
              <w:tab w:val="left" w:pos="420"/>
              <w:tab w:val="right" w:leader="dot" w:pos="8296"/>
            </w:tabs>
            <w:rPr>
              <w:noProof/>
            </w:rPr>
          </w:pPr>
          <w:hyperlink w:anchor="_Toc46394821" w:history="1">
            <w:r w:rsidRPr="002B01AF">
              <w:rPr>
                <w:rStyle w:val="a4"/>
                <w:rFonts w:ascii="宋体" w:eastAsia="宋体" w:hAnsi="宋体"/>
                <w:noProof/>
              </w:rPr>
              <w:t>6</w:t>
            </w:r>
            <w:r>
              <w:rPr>
                <w:noProof/>
              </w:rPr>
              <w:tab/>
            </w:r>
            <w:r w:rsidRPr="002B01AF">
              <w:rPr>
                <w:rStyle w:val="a4"/>
                <w:rFonts w:ascii="宋体" w:eastAsia="宋体" w:hAnsi="宋体"/>
                <w:noProof/>
              </w:rPr>
              <w:t>Python</w:t>
            </w:r>
            <w:r>
              <w:rPr>
                <w:noProof/>
                <w:webHidden/>
              </w:rPr>
              <w:tab/>
            </w:r>
            <w:r>
              <w:rPr>
                <w:noProof/>
                <w:webHidden/>
              </w:rPr>
              <w:fldChar w:fldCharType="begin"/>
            </w:r>
            <w:r>
              <w:rPr>
                <w:noProof/>
                <w:webHidden/>
              </w:rPr>
              <w:instrText xml:space="preserve"> PAGEREF _Toc46394821 \h </w:instrText>
            </w:r>
            <w:r>
              <w:rPr>
                <w:noProof/>
                <w:webHidden/>
              </w:rPr>
            </w:r>
            <w:r>
              <w:rPr>
                <w:noProof/>
                <w:webHidden/>
              </w:rPr>
              <w:fldChar w:fldCharType="separate"/>
            </w:r>
            <w:r>
              <w:rPr>
                <w:noProof/>
                <w:webHidden/>
              </w:rPr>
              <w:t>151</w:t>
            </w:r>
            <w:r>
              <w:rPr>
                <w:noProof/>
                <w:webHidden/>
              </w:rPr>
              <w:fldChar w:fldCharType="end"/>
            </w:r>
          </w:hyperlink>
        </w:p>
        <w:p w14:paraId="378F9867" w14:textId="0EB2BED0" w:rsidR="00717723" w:rsidRDefault="00717723">
          <w:pPr>
            <w:pStyle w:val="TOC2"/>
            <w:tabs>
              <w:tab w:val="left" w:pos="1260"/>
              <w:tab w:val="right" w:leader="dot" w:pos="8296"/>
            </w:tabs>
            <w:rPr>
              <w:noProof/>
            </w:rPr>
          </w:pPr>
          <w:hyperlink w:anchor="_Toc46394822" w:history="1">
            <w:r w:rsidRPr="002B01AF">
              <w:rPr>
                <w:rStyle w:val="a4"/>
                <w:noProof/>
              </w:rPr>
              <w:t>6.1</w:t>
            </w:r>
            <w:r>
              <w:rPr>
                <w:noProof/>
              </w:rPr>
              <w:tab/>
            </w:r>
            <w:r w:rsidRPr="002B01AF">
              <w:rPr>
                <w:rStyle w:val="a4"/>
                <w:noProof/>
              </w:rPr>
              <w:t>安装</w:t>
            </w:r>
            <w:r>
              <w:rPr>
                <w:noProof/>
                <w:webHidden/>
              </w:rPr>
              <w:tab/>
            </w:r>
            <w:r>
              <w:rPr>
                <w:noProof/>
                <w:webHidden/>
              </w:rPr>
              <w:fldChar w:fldCharType="begin"/>
            </w:r>
            <w:r>
              <w:rPr>
                <w:noProof/>
                <w:webHidden/>
              </w:rPr>
              <w:instrText xml:space="preserve"> PAGEREF _Toc46394822 \h </w:instrText>
            </w:r>
            <w:r>
              <w:rPr>
                <w:noProof/>
                <w:webHidden/>
              </w:rPr>
            </w:r>
            <w:r>
              <w:rPr>
                <w:noProof/>
                <w:webHidden/>
              </w:rPr>
              <w:fldChar w:fldCharType="separate"/>
            </w:r>
            <w:r>
              <w:rPr>
                <w:noProof/>
                <w:webHidden/>
              </w:rPr>
              <w:t>151</w:t>
            </w:r>
            <w:r>
              <w:rPr>
                <w:noProof/>
                <w:webHidden/>
              </w:rPr>
              <w:fldChar w:fldCharType="end"/>
            </w:r>
          </w:hyperlink>
        </w:p>
        <w:p w14:paraId="1AD668FC" w14:textId="16A0325A" w:rsidR="00717723" w:rsidRDefault="00717723">
          <w:pPr>
            <w:pStyle w:val="TOC2"/>
            <w:tabs>
              <w:tab w:val="left" w:pos="1260"/>
              <w:tab w:val="right" w:leader="dot" w:pos="8296"/>
            </w:tabs>
            <w:rPr>
              <w:noProof/>
            </w:rPr>
          </w:pPr>
          <w:hyperlink w:anchor="_Toc46394823" w:history="1">
            <w:r w:rsidRPr="002B01AF">
              <w:rPr>
                <w:rStyle w:val="a4"/>
                <w:noProof/>
                <w:kern w:val="44"/>
              </w:rPr>
              <w:t>6.2</w:t>
            </w:r>
            <w:r>
              <w:rPr>
                <w:noProof/>
              </w:rPr>
              <w:tab/>
            </w:r>
            <w:r w:rsidRPr="002B01AF">
              <w:rPr>
                <w:rStyle w:val="a4"/>
                <w:noProof/>
                <w:kern w:val="44"/>
              </w:rPr>
              <w:t>解决pip安装时速度慢的问题</w:t>
            </w:r>
            <w:r>
              <w:rPr>
                <w:noProof/>
                <w:webHidden/>
              </w:rPr>
              <w:tab/>
            </w:r>
            <w:r>
              <w:rPr>
                <w:noProof/>
                <w:webHidden/>
              </w:rPr>
              <w:fldChar w:fldCharType="begin"/>
            </w:r>
            <w:r>
              <w:rPr>
                <w:noProof/>
                <w:webHidden/>
              </w:rPr>
              <w:instrText xml:space="preserve"> PAGEREF _Toc46394823 \h </w:instrText>
            </w:r>
            <w:r>
              <w:rPr>
                <w:noProof/>
                <w:webHidden/>
              </w:rPr>
            </w:r>
            <w:r>
              <w:rPr>
                <w:noProof/>
                <w:webHidden/>
              </w:rPr>
              <w:fldChar w:fldCharType="separate"/>
            </w:r>
            <w:r>
              <w:rPr>
                <w:noProof/>
                <w:webHidden/>
              </w:rPr>
              <w:t>152</w:t>
            </w:r>
            <w:r>
              <w:rPr>
                <w:noProof/>
                <w:webHidden/>
              </w:rPr>
              <w:fldChar w:fldCharType="end"/>
            </w:r>
          </w:hyperlink>
        </w:p>
        <w:p w14:paraId="2E863C8D" w14:textId="2B04E329" w:rsidR="00717723" w:rsidRDefault="00717723">
          <w:pPr>
            <w:pStyle w:val="TOC2"/>
            <w:tabs>
              <w:tab w:val="left" w:pos="1260"/>
              <w:tab w:val="right" w:leader="dot" w:pos="8296"/>
            </w:tabs>
            <w:rPr>
              <w:noProof/>
            </w:rPr>
          </w:pPr>
          <w:hyperlink w:anchor="_Toc46394824" w:history="1">
            <w:r w:rsidRPr="002B01AF">
              <w:rPr>
                <w:rStyle w:val="a4"/>
                <w:noProof/>
              </w:rPr>
              <w:t>6.3</w:t>
            </w:r>
            <w:r>
              <w:rPr>
                <w:noProof/>
              </w:rPr>
              <w:tab/>
            </w:r>
            <w:r w:rsidRPr="002B01AF">
              <w:rPr>
                <w:rStyle w:val="a4"/>
                <w:noProof/>
              </w:rPr>
              <w:t>临时使用：</w:t>
            </w:r>
            <w:r>
              <w:rPr>
                <w:noProof/>
                <w:webHidden/>
              </w:rPr>
              <w:tab/>
            </w:r>
            <w:r>
              <w:rPr>
                <w:noProof/>
                <w:webHidden/>
              </w:rPr>
              <w:fldChar w:fldCharType="begin"/>
            </w:r>
            <w:r>
              <w:rPr>
                <w:noProof/>
                <w:webHidden/>
              </w:rPr>
              <w:instrText xml:space="preserve"> PAGEREF _Toc46394824 \h </w:instrText>
            </w:r>
            <w:r>
              <w:rPr>
                <w:noProof/>
                <w:webHidden/>
              </w:rPr>
            </w:r>
            <w:r>
              <w:rPr>
                <w:noProof/>
                <w:webHidden/>
              </w:rPr>
              <w:fldChar w:fldCharType="separate"/>
            </w:r>
            <w:r>
              <w:rPr>
                <w:noProof/>
                <w:webHidden/>
              </w:rPr>
              <w:t>153</w:t>
            </w:r>
            <w:r>
              <w:rPr>
                <w:noProof/>
                <w:webHidden/>
              </w:rPr>
              <w:fldChar w:fldCharType="end"/>
            </w:r>
          </w:hyperlink>
        </w:p>
        <w:p w14:paraId="6ECDBF1E" w14:textId="561B1060" w:rsidR="00717723" w:rsidRDefault="00717723">
          <w:pPr>
            <w:pStyle w:val="TOC2"/>
            <w:tabs>
              <w:tab w:val="left" w:pos="1260"/>
              <w:tab w:val="right" w:leader="dot" w:pos="8296"/>
            </w:tabs>
            <w:rPr>
              <w:noProof/>
            </w:rPr>
          </w:pPr>
          <w:hyperlink w:anchor="_Toc46394825" w:history="1">
            <w:r w:rsidRPr="002B01AF">
              <w:rPr>
                <w:rStyle w:val="a4"/>
                <w:noProof/>
              </w:rPr>
              <w:t>6.4</w:t>
            </w:r>
            <w:r>
              <w:rPr>
                <w:noProof/>
              </w:rPr>
              <w:tab/>
            </w:r>
            <w:r w:rsidRPr="002B01AF">
              <w:rPr>
                <w:rStyle w:val="a4"/>
                <w:noProof/>
              </w:rPr>
              <w:t>永久修改，一劳永逸：</w:t>
            </w:r>
            <w:r>
              <w:rPr>
                <w:noProof/>
                <w:webHidden/>
              </w:rPr>
              <w:tab/>
            </w:r>
            <w:r>
              <w:rPr>
                <w:noProof/>
                <w:webHidden/>
              </w:rPr>
              <w:fldChar w:fldCharType="begin"/>
            </w:r>
            <w:r>
              <w:rPr>
                <w:noProof/>
                <w:webHidden/>
              </w:rPr>
              <w:instrText xml:space="preserve"> PAGEREF _Toc46394825 \h </w:instrText>
            </w:r>
            <w:r>
              <w:rPr>
                <w:noProof/>
                <w:webHidden/>
              </w:rPr>
            </w:r>
            <w:r>
              <w:rPr>
                <w:noProof/>
                <w:webHidden/>
              </w:rPr>
              <w:fldChar w:fldCharType="separate"/>
            </w:r>
            <w:r>
              <w:rPr>
                <w:noProof/>
                <w:webHidden/>
              </w:rPr>
              <w:t>153</w:t>
            </w:r>
            <w:r>
              <w:rPr>
                <w:noProof/>
                <w:webHidden/>
              </w:rPr>
              <w:fldChar w:fldCharType="end"/>
            </w:r>
          </w:hyperlink>
        </w:p>
        <w:p w14:paraId="6629D031" w14:textId="5812C43F" w:rsidR="00717723" w:rsidRDefault="00717723">
          <w:pPr>
            <w:pStyle w:val="TOC1"/>
            <w:tabs>
              <w:tab w:val="left" w:pos="420"/>
              <w:tab w:val="right" w:leader="dot" w:pos="8296"/>
            </w:tabs>
            <w:rPr>
              <w:noProof/>
            </w:rPr>
          </w:pPr>
          <w:hyperlink w:anchor="_Toc46394826" w:history="1">
            <w:r w:rsidRPr="002B01AF">
              <w:rPr>
                <w:rStyle w:val="a4"/>
                <w:noProof/>
              </w:rPr>
              <w:t>7</w:t>
            </w:r>
            <w:r>
              <w:rPr>
                <w:noProof/>
              </w:rPr>
              <w:tab/>
            </w:r>
            <w:r w:rsidRPr="002B01AF">
              <w:rPr>
                <w:rStyle w:val="a4"/>
                <w:noProof/>
              </w:rPr>
              <w:t>Ruby</w:t>
            </w:r>
            <w:r>
              <w:rPr>
                <w:noProof/>
                <w:webHidden/>
              </w:rPr>
              <w:tab/>
            </w:r>
            <w:r>
              <w:rPr>
                <w:noProof/>
                <w:webHidden/>
              </w:rPr>
              <w:fldChar w:fldCharType="begin"/>
            </w:r>
            <w:r>
              <w:rPr>
                <w:noProof/>
                <w:webHidden/>
              </w:rPr>
              <w:instrText xml:space="preserve"> PAGEREF _Toc46394826 \h </w:instrText>
            </w:r>
            <w:r>
              <w:rPr>
                <w:noProof/>
                <w:webHidden/>
              </w:rPr>
            </w:r>
            <w:r>
              <w:rPr>
                <w:noProof/>
                <w:webHidden/>
              </w:rPr>
              <w:fldChar w:fldCharType="separate"/>
            </w:r>
            <w:r>
              <w:rPr>
                <w:noProof/>
                <w:webHidden/>
              </w:rPr>
              <w:t>154</w:t>
            </w:r>
            <w:r>
              <w:rPr>
                <w:noProof/>
                <w:webHidden/>
              </w:rPr>
              <w:fldChar w:fldCharType="end"/>
            </w:r>
          </w:hyperlink>
        </w:p>
        <w:p w14:paraId="6D24D006" w14:textId="0900AECD" w:rsidR="00717723" w:rsidRDefault="00717723">
          <w:pPr>
            <w:pStyle w:val="TOC1"/>
            <w:tabs>
              <w:tab w:val="left" w:pos="420"/>
              <w:tab w:val="right" w:leader="dot" w:pos="8296"/>
            </w:tabs>
            <w:rPr>
              <w:noProof/>
            </w:rPr>
          </w:pPr>
          <w:hyperlink w:anchor="_Toc46394827" w:history="1">
            <w:r w:rsidRPr="002B01AF">
              <w:rPr>
                <w:rStyle w:val="a4"/>
                <w:rFonts w:ascii="宋体" w:eastAsia="宋体" w:hAnsi="宋体"/>
                <w:noProof/>
              </w:rPr>
              <w:t>8</w:t>
            </w:r>
            <w:r>
              <w:rPr>
                <w:noProof/>
              </w:rPr>
              <w:tab/>
            </w:r>
            <w:r w:rsidRPr="002B01AF">
              <w:rPr>
                <w:rStyle w:val="a4"/>
                <w:rFonts w:ascii="宋体" w:eastAsia="宋体" w:hAnsi="宋体"/>
                <w:noProof/>
              </w:rPr>
              <w:t>Markdown</w:t>
            </w:r>
            <w:r>
              <w:rPr>
                <w:noProof/>
                <w:webHidden/>
              </w:rPr>
              <w:tab/>
            </w:r>
            <w:r>
              <w:rPr>
                <w:noProof/>
                <w:webHidden/>
              </w:rPr>
              <w:fldChar w:fldCharType="begin"/>
            </w:r>
            <w:r>
              <w:rPr>
                <w:noProof/>
                <w:webHidden/>
              </w:rPr>
              <w:instrText xml:space="preserve"> PAGEREF _Toc46394827 \h </w:instrText>
            </w:r>
            <w:r>
              <w:rPr>
                <w:noProof/>
                <w:webHidden/>
              </w:rPr>
            </w:r>
            <w:r>
              <w:rPr>
                <w:noProof/>
                <w:webHidden/>
              </w:rPr>
              <w:fldChar w:fldCharType="separate"/>
            </w:r>
            <w:r>
              <w:rPr>
                <w:noProof/>
                <w:webHidden/>
              </w:rPr>
              <w:t>155</w:t>
            </w:r>
            <w:r>
              <w:rPr>
                <w:noProof/>
                <w:webHidden/>
              </w:rPr>
              <w:fldChar w:fldCharType="end"/>
            </w:r>
          </w:hyperlink>
        </w:p>
        <w:p w14:paraId="384D696C" w14:textId="178F7C58" w:rsidR="00717723" w:rsidRDefault="00717723">
          <w:pPr>
            <w:pStyle w:val="TOC2"/>
            <w:tabs>
              <w:tab w:val="left" w:pos="1260"/>
              <w:tab w:val="right" w:leader="dot" w:pos="8296"/>
            </w:tabs>
            <w:rPr>
              <w:noProof/>
            </w:rPr>
          </w:pPr>
          <w:hyperlink w:anchor="_Toc46394828" w:history="1">
            <w:r w:rsidRPr="002B01AF">
              <w:rPr>
                <w:rStyle w:val="a4"/>
                <w:noProof/>
              </w:rPr>
              <w:t>8.1</w:t>
            </w:r>
            <w:r>
              <w:rPr>
                <w:noProof/>
              </w:rPr>
              <w:tab/>
            </w:r>
            <w:r w:rsidRPr="002B01AF">
              <w:rPr>
                <w:rStyle w:val="a4"/>
                <w:noProof/>
              </w:rPr>
              <w:t>Markdown简介</w:t>
            </w:r>
            <w:r>
              <w:rPr>
                <w:noProof/>
                <w:webHidden/>
              </w:rPr>
              <w:tab/>
            </w:r>
            <w:r>
              <w:rPr>
                <w:noProof/>
                <w:webHidden/>
              </w:rPr>
              <w:fldChar w:fldCharType="begin"/>
            </w:r>
            <w:r>
              <w:rPr>
                <w:noProof/>
                <w:webHidden/>
              </w:rPr>
              <w:instrText xml:space="preserve"> PAGEREF _Toc46394828 \h </w:instrText>
            </w:r>
            <w:r>
              <w:rPr>
                <w:noProof/>
                <w:webHidden/>
              </w:rPr>
            </w:r>
            <w:r>
              <w:rPr>
                <w:noProof/>
                <w:webHidden/>
              </w:rPr>
              <w:fldChar w:fldCharType="separate"/>
            </w:r>
            <w:r>
              <w:rPr>
                <w:noProof/>
                <w:webHidden/>
              </w:rPr>
              <w:t>155</w:t>
            </w:r>
            <w:r>
              <w:rPr>
                <w:noProof/>
                <w:webHidden/>
              </w:rPr>
              <w:fldChar w:fldCharType="end"/>
            </w:r>
          </w:hyperlink>
        </w:p>
        <w:p w14:paraId="0CD215CD" w14:textId="2961A5F8" w:rsidR="00717723" w:rsidRDefault="00717723">
          <w:pPr>
            <w:pStyle w:val="TOC2"/>
            <w:tabs>
              <w:tab w:val="left" w:pos="1260"/>
              <w:tab w:val="right" w:leader="dot" w:pos="8296"/>
            </w:tabs>
            <w:rPr>
              <w:noProof/>
            </w:rPr>
          </w:pPr>
          <w:hyperlink w:anchor="_Toc46394829" w:history="1">
            <w:r w:rsidRPr="002B01AF">
              <w:rPr>
                <w:rStyle w:val="a4"/>
                <w:noProof/>
              </w:rPr>
              <w:t>8.2</w:t>
            </w:r>
            <w:r>
              <w:rPr>
                <w:noProof/>
              </w:rPr>
              <w:tab/>
            </w:r>
            <w:r w:rsidRPr="002B01AF">
              <w:rPr>
                <w:rStyle w:val="a4"/>
                <w:noProof/>
              </w:rPr>
              <w:t>注释</w:t>
            </w:r>
            <w:r>
              <w:rPr>
                <w:noProof/>
                <w:webHidden/>
              </w:rPr>
              <w:tab/>
            </w:r>
            <w:r>
              <w:rPr>
                <w:noProof/>
                <w:webHidden/>
              </w:rPr>
              <w:fldChar w:fldCharType="begin"/>
            </w:r>
            <w:r>
              <w:rPr>
                <w:noProof/>
                <w:webHidden/>
              </w:rPr>
              <w:instrText xml:space="preserve"> PAGEREF _Toc46394829 \h </w:instrText>
            </w:r>
            <w:r>
              <w:rPr>
                <w:noProof/>
                <w:webHidden/>
              </w:rPr>
            </w:r>
            <w:r>
              <w:rPr>
                <w:noProof/>
                <w:webHidden/>
              </w:rPr>
              <w:fldChar w:fldCharType="separate"/>
            </w:r>
            <w:r>
              <w:rPr>
                <w:noProof/>
                <w:webHidden/>
              </w:rPr>
              <w:t>155</w:t>
            </w:r>
            <w:r>
              <w:rPr>
                <w:noProof/>
                <w:webHidden/>
              </w:rPr>
              <w:fldChar w:fldCharType="end"/>
            </w:r>
          </w:hyperlink>
        </w:p>
        <w:p w14:paraId="729B0A79" w14:textId="5CE91458" w:rsidR="00717723" w:rsidRDefault="00717723">
          <w:pPr>
            <w:pStyle w:val="TOC2"/>
            <w:tabs>
              <w:tab w:val="left" w:pos="1260"/>
              <w:tab w:val="right" w:leader="dot" w:pos="8296"/>
            </w:tabs>
            <w:rPr>
              <w:noProof/>
            </w:rPr>
          </w:pPr>
          <w:hyperlink w:anchor="_Toc46394830" w:history="1">
            <w:r w:rsidRPr="002B01AF">
              <w:rPr>
                <w:rStyle w:val="a4"/>
                <w:noProof/>
              </w:rPr>
              <w:t>8.3</w:t>
            </w:r>
            <w:r>
              <w:rPr>
                <w:noProof/>
              </w:rPr>
              <w:tab/>
            </w:r>
            <w:r w:rsidRPr="002B01AF">
              <w:rPr>
                <w:rStyle w:val="a4"/>
                <w:noProof/>
              </w:rPr>
              <w:t>排版</w:t>
            </w:r>
            <w:r>
              <w:rPr>
                <w:noProof/>
                <w:webHidden/>
              </w:rPr>
              <w:tab/>
            </w:r>
            <w:r>
              <w:rPr>
                <w:noProof/>
                <w:webHidden/>
              </w:rPr>
              <w:fldChar w:fldCharType="begin"/>
            </w:r>
            <w:r>
              <w:rPr>
                <w:noProof/>
                <w:webHidden/>
              </w:rPr>
              <w:instrText xml:space="preserve"> PAGEREF _Toc46394830 \h </w:instrText>
            </w:r>
            <w:r>
              <w:rPr>
                <w:noProof/>
                <w:webHidden/>
              </w:rPr>
            </w:r>
            <w:r>
              <w:rPr>
                <w:noProof/>
                <w:webHidden/>
              </w:rPr>
              <w:fldChar w:fldCharType="separate"/>
            </w:r>
            <w:r>
              <w:rPr>
                <w:noProof/>
                <w:webHidden/>
              </w:rPr>
              <w:t>155</w:t>
            </w:r>
            <w:r>
              <w:rPr>
                <w:noProof/>
                <w:webHidden/>
              </w:rPr>
              <w:fldChar w:fldCharType="end"/>
            </w:r>
          </w:hyperlink>
        </w:p>
        <w:p w14:paraId="40EDBC38" w14:textId="7581026A" w:rsidR="00717723" w:rsidRDefault="00717723">
          <w:pPr>
            <w:pStyle w:val="TOC3"/>
            <w:tabs>
              <w:tab w:val="left" w:pos="1680"/>
              <w:tab w:val="right" w:leader="dot" w:pos="8296"/>
            </w:tabs>
            <w:rPr>
              <w:noProof/>
            </w:rPr>
          </w:pPr>
          <w:hyperlink w:anchor="_Toc46394831" w:history="1">
            <w:r w:rsidRPr="002B01AF">
              <w:rPr>
                <w:rStyle w:val="a4"/>
                <w:noProof/>
                <w:kern w:val="36"/>
              </w:rPr>
              <w:t>8.3.1</w:t>
            </w:r>
            <w:r>
              <w:rPr>
                <w:noProof/>
              </w:rPr>
              <w:tab/>
            </w:r>
            <w:r w:rsidRPr="002B01AF">
              <w:rPr>
                <w:rStyle w:val="a4"/>
                <w:noProof/>
                <w:kern w:val="36"/>
              </w:rPr>
              <w:t>分割线</w:t>
            </w:r>
            <w:r>
              <w:rPr>
                <w:noProof/>
                <w:webHidden/>
              </w:rPr>
              <w:tab/>
            </w:r>
            <w:r>
              <w:rPr>
                <w:noProof/>
                <w:webHidden/>
              </w:rPr>
              <w:fldChar w:fldCharType="begin"/>
            </w:r>
            <w:r>
              <w:rPr>
                <w:noProof/>
                <w:webHidden/>
              </w:rPr>
              <w:instrText xml:space="preserve"> PAGEREF _Toc46394831 \h </w:instrText>
            </w:r>
            <w:r>
              <w:rPr>
                <w:noProof/>
                <w:webHidden/>
              </w:rPr>
            </w:r>
            <w:r>
              <w:rPr>
                <w:noProof/>
                <w:webHidden/>
              </w:rPr>
              <w:fldChar w:fldCharType="separate"/>
            </w:r>
            <w:r>
              <w:rPr>
                <w:noProof/>
                <w:webHidden/>
              </w:rPr>
              <w:t>155</w:t>
            </w:r>
            <w:r>
              <w:rPr>
                <w:noProof/>
                <w:webHidden/>
              </w:rPr>
              <w:fldChar w:fldCharType="end"/>
            </w:r>
          </w:hyperlink>
        </w:p>
        <w:p w14:paraId="7B5A7859" w14:textId="22E49229" w:rsidR="00717723" w:rsidRDefault="00717723">
          <w:pPr>
            <w:pStyle w:val="TOC3"/>
            <w:tabs>
              <w:tab w:val="left" w:pos="1680"/>
              <w:tab w:val="right" w:leader="dot" w:pos="8296"/>
            </w:tabs>
            <w:rPr>
              <w:noProof/>
            </w:rPr>
          </w:pPr>
          <w:hyperlink w:anchor="_Toc46394832" w:history="1">
            <w:r w:rsidRPr="002B01AF">
              <w:rPr>
                <w:rStyle w:val="a4"/>
                <w:noProof/>
              </w:rPr>
              <w:t>8.3.2</w:t>
            </w:r>
            <w:r>
              <w:rPr>
                <w:noProof/>
              </w:rPr>
              <w:tab/>
            </w:r>
            <w:r w:rsidRPr="002B01AF">
              <w:rPr>
                <w:rStyle w:val="a4"/>
                <w:noProof/>
              </w:rPr>
              <w:t>标题</w:t>
            </w:r>
            <w:r>
              <w:rPr>
                <w:noProof/>
                <w:webHidden/>
              </w:rPr>
              <w:tab/>
            </w:r>
            <w:r>
              <w:rPr>
                <w:noProof/>
                <w:webHidden/>
              </w:rPr>
              <w:fldChar w:fldCharType="begin"/>
            </w:r>
            <w:r>
              <w:rPr>
                <w:noProof/>
                <w:webHidden/>
              </w:rPr>
              <w:instrText xml:space="preserve"> PAGEREF _Toc46394832 \h </w:instrText>
            </w:r>
            <w:r>
              <w:rPr>
                <w:noProof/>
                <w:webHidden/>
              </w:rPr>
            </w:r>
            <w:r>
              <w:rPr>
                <w:noProof/>
                <w:webHidden/>
              </w:rPr>
              <w:fldChar w:fldCharType="separate"/>
            </w:r>
            <w:r>
              <w:rPr>
                <w:noProof/>
                <w:webHidden/>
              </w:rPr>
              <w:t>156</w:t>
            </w:r>
            <w:r>
              <w:rPr>
                <w:noProof/>
                <w:webHidden/>
              </w:rPr>
              <w:fldChar w:fldCharType="end"/>
            </w:r>
          </w:hyperlink>
        </w:p>
        <w:p w14:paraId="58C7DD86" w14:textId="1AD5815F" w:rsidR="00717723" w:rsidRDefault="00717723">
          <w:pPr>
            <w:pStyle w:val="TOC3"/>
            <w:tabs>
              <w:tab w:val="left" w:pos="1680"/>
              <w:tab w:val="right" w:leader="dot" w:pos="8296"/>
            </w:tabs>
            <w:rPr>
              <w:noProof/>
            </w:rPr>
          </w:pPr>
          <w:hyperlink w:anchor="_Toc46394833" w:history="1">
            <w:r w:rsidRPr="002B01AF">
              <w:rPr>
                <w:rStyle w:val="a4"/>
                <w:noProof/>
              </w:rPr>
              <w:t>8.3.3</w:t>
            </w:r>
            <w:r>
              <w:rPr>
                <w:noProof/>
              </w:rPr>
              <w:tab/>
            </w:r>
            <w:r w:rsidRPr="002B01AF">
              <w:rPr>
                <w:rStyle w:val="a4"/>
                <w:noProof/>
              </w:rPr>
              <w:t>缩进</w:t>
            </w:r>
            <w:r>
              <w:rPr>
                <w:noProof/>
                <w:webHidden/>
              </w:rPr>
              <w:tab/>
            </w:r>
            <w:r>
              <w:rPr>
                <w:noProof/>
                <w:webHidden/>
              </w:rPr>
              <w:fldChar w:fldCharType="begin"/>
            </w:r>
            <w:r>
              <w:rPr>
                <w:noProof/>
                <w:webHidden/>
              </w:rPr>
              <w:instrText xml:space="preserve"> PAGEREF _Toc46394833 \h </w:instrText>
            </w:r>
            <w:r>
              <w:rPr>
                <w:noProof/>
                <w:webHidden/>
              </w:rPr>
            </w:r>
            <w:r>
              <w:rPr>
                <w:noProof/>
                <w:webHidden/>
              </w:rPr>
              <w:fldChar w:fldCharType="separate"/>
            </w:r>
            <w:r>
              <w:rPr>
                <w:noProof/>
                <w:webHidden/>
              </w:rPr>
              <w:t>157</w:t>
            </w:r>
            <w:r>
              <w:rPr>
                <w:noProof/>
                <w:webHidden/>
              </w:rPr>
              <w:fldChar w:fldCharType="end"/>
            </w:r>
          </w:hyperlink>
        </w:p>
        <w:p w14:paraId="068A4CCD" w14:textId="1625644C" w:rsidR="00717723" w:rsidRDefault="00717723">
          <w:pPr>
            <w:pStyle w:val="TOC3"/>
            <w:tabs>
              <w:tab w:val="left" w:pos="1680"/>
              <w:tab w:val="right" w:leader="dot" w:pos="8296"/>
            </w:tabs>
            <w:rPr>
              <w:noProof/>
            </w:rPr>
          </w:pPr>
          <w:hyperlink w:anchor="_Toc46394834" w:history="1">
            <w:r w:rsidRPr="002B01AF">
              <w:rPr>
                <w:rStyle w:val="a4"/>
                <w:noProof/>
              </w:rPr>
              <w:t>8.3.4</w:t>
            </w:r>
            <w:r>
              <w:rPr>
                <w:noProof/>
              </w:rPr>
              <w:tab/>
            </w:r>
            <w:r w:rsidRPr="002B01AF">
              <w:rPr>
                <w:rStyle w:val="a4"/>
                <w:noProof/>
              </w:rPr>
              <w:t>居中</w:t>
            </w:r>
            <w:r>
              <w:rPr>
                <w:noProof/>
                <w:webHidden/>
              </w:rPr>
              <w:tab/>
            </w:r>
            <w:r>
              <w:rPr>
                <w:noProof/>
                <w:webHidden/>
              </w:rPr>
              <w:fldChar w:fldCharType="begin"/>
            </w:r>
            <w:r>
              <w:rPr>
                <w:noProof/>
                <w:webHidden/>
              </w:rPr>
              <w:instrText xml:space="preserve"> PAGEREF _Toc46394834 \h </w:instrText>
            </w:r>
            <w:r>
              <w:rPr>
                <w:noProof/>
                <w:webHidden/>
              </w:rPr>
            </w:r>
            <w:r>
              <w:rPr>
                <w:noProof/>
                <w:webHidden/>
              </w:rPr>
              <w:fldChar w:fldCharType="separate"/>
            </w:r>
            <w:r>
              <w:rPr>
                <w:noProof/>
                <w:webHidden/>
              </w:rPr>
              <w:t>157</w:t>
            </w:r>
            <w:r>
              <w:rPr>
                <w:noProof/>
                <w:webHidden/>
              </w:rPr>
              <w:fldChar w:fldCharType="end"/>
            </w:r>
          </w:hyperlink>
        </w:p>
        <w:p w14:paraId="02B11644" w14:textId="7A492FB5" w:rsidR="00717723" w:rsidRDefault="00717723">
          <w:pPr>
            <w:pStyle w:val="TOC3"/>
            <w:tabs>
              <w:tab w:val="left" w:pos="1680"/>
              <w:tab w:val="right" w:leader="dot" w:pos="8296"/>
            </w:tabs>
            <w:rPr>
              <w:noProof/>
            </w:rPr>
          </w:pPr>
          <w:hyperlink w:anchor="_Toc46394835" w:history="1">
            <w:r w:rsidRPr="002B01AF">
              <w:rPr>
                <w:rStyle w:val="a4"/>
                <w:noProof/>
              </w:rPr>
              <w:t>8.3.5</w:t>
            </w:r>
            <w:r>
              <w:rPr>
                <w:noProof/>
              </w:rPr>
              <w:tab/>
            </w:r>
            <w:r w:rsidRPr="002B01AF">
              <w:rPr>
                <w:rStyle w:val="a4"/>
                <w:noProof/>
              </w:rPr>
              <w:t>左对齐</w:t>
            </w:r>
            <w:r>
              <w:rPr>
                <w:noProof/>
                <w:webHidden/>
              </w:rPr>
              <w:tab/>
            </w:r>
            <w:r>
              <w:rPr>
                <w:noProof/>
                <w:webHidden/>
              </w:rPr>
              <w:fldChar w:fldCharType="begin"/>
            </w:r>
            <w:r>
              <w:rPr>
                <w:noProof/>
                <w:webHidden/>
              </w:rPr>
              <w:instrText xml:space="preserve"> PAGEREF _Toc46394835 \h </w:instrText>
            </w:r>
            <w:r>
              <w:rPr>
                <w:noProof/>
                <w:webHidden/>
              </w:rPr>
            </w:r>
            <w:r>
              <w:rPr>
                <w:noProof/>
                <w:webHidden/>
              </w:rPr>
              <w:fldChar w:fldCharType="separate"/>
            </w:r>
            <w:r>
              <w:rPr>
                <w:noProof/>
                <w:webHidden/>
              </w:rPr>
              <w:t>157</w:t>
            </w:r>
            <w:r>
              <w:rPr>
                <w:noProof/>
                <w:webHidden/>
              </w:rPr>
              <w:fldChar w:fldCharType="end"/>
            </w:r>
          </w:hyperlink>
        </w:p>
        <w:p w14:paraId="5EAFCE3F" w14:textId="01E5D317" w:rsidR="00717723" w:rsidRDefault="00717723">
          <w:pPr>
            <w:pStyle w:val="TOC3"/>
            <w:tabs>
              <w:tab w:val="left" w:pos="1680"/>
              <w:tab w:val="right" w:leader="dot" w:pos="8296"/>
            </w:tabs>
            <w:rPr>
              <w:noProof/>
            </w:rPr>
          </w:pPr>
          <w:hyperlink w:anchor="_Toc46394836" w:history="1">
            <w:r w:rsidRPr="002B01AF">
              <w:rPr>
                <w:rStyle w:val="a4"/>
                <w:noProof/>
              </w:rPr>
              <w:t>8.3.6</w:t>
            </w:r>
            <w:r>
              <w:rPr>
                <w:noProof/>
              </w:rPr>
              <w:tab/>
            </w:r>
            <w:r w:rsidRPr="002B01AF">
              <w:rPr>
                <w:rStyle w:val="a4"/>
                <w:noProof/>
              </w:rPr>
              <w:t>右对齐</w:t>
            </w:r>
            <w:r>
              <w:rPr>
                <w:noProof/>
                <w:webHidden/>
              </w:rPr>
              <w:tab/>
            </w:r>
            <w:r>
              <w:rPr>
                <w:noProof/>
                <w:webHidden/>
              </w:rPr>
              <w:fldChar w:fldCharType="begin"/>
            </w:r>
            <w:r>
              <w:rPr>
                <w:noProof/>
                <w:webHidden/>
              </w:rPr>
              <w:instrText xml:space="preserve"> PAGEREF _Toc46394836 \h </w:instrText>
            </w:r>
            <w:r>
              <w:rPr>
                <w:noProof/>
                <w:webHidden/>
              </w:rPr>
            </w:r>
            <w:r>
              <w:rPr>
                <w:noProof/>
                <w:webHidden/>
              </w:rPr>
              <w:fldChar w:fldCharType="separate"/>
            </w:r>
            <w:r>
              <w:rPr>
                <w:noProof/>
                <w:webHidden/>
              </w:rPr>
              <w:t>157</w:t>
            </w:r>
            <w:r>
              <w:rPr>
                <w:noProof/>
                <w:webHidden/>
              </w:rPr>
              <w:fldChar w:fldCharType="end"/>
            </w:r>
          </w:hyperlink>
        </w:p>
        <w:p w14:paraId="198832CA" w14:textId="66F1072B" w:rsidR="00717723" w:rsidRDefault="00717723">
          <w:pPr>
            <w:pStyle w:val="TOC3"/>
            <w:tabs>
              <w:tab w:val="left" w:pos="1680"/>
              <w:tab w:val="right" w:leader="dot" w:pos="8296"/>
            </w:tabs>
            <w:rPr>
              <w:noProof/>
            </w:rPr>
          </w:pPr>
          <w:hyperlink w:anchor="_Toc46394837" w:history="1">
            <w:r w:rsidRPr="002B01AF">
              <w:rPr>
                <w:rStyle w:val="a4"/>
                <w:noProof/>
              </w:rPr>
              <w:t>8.3.7</w:t>
            </w:r>
            <w:r>
              <w:rPr>
                <w:noProof/>
              </w:rPr>
              <w:tab/>
            </w:r>
            <w:r w:rsidRPr="002B01AF">
              <w:rPr>
                <w:rStyle w:val="a4"/>
                <w:noProof/>
              </w:rPr>
              <w:t>换行</w:t>
            </w:r>
            <w:r>
              <w:rPr>
                <w:noProof/>
                <w:webHidden/>
              </w:rPr>
              <w:tab/>
            </w:r>
            <w:r>
              <w:rPr>
                <w:noProof/>
                <w:webHidden/>
              </w:rPr>
              <w:fldChar w:fldCharType="begin"/>
            </w:r>
            <w:r>
              <w:rPr>
                <w:noProof/>
                <w:webHidden/>
              </w:rPr>
              <w:instrText xml:space="preserve"> PAGEREF _Toc46394837 \h </w:instrText>
            </w:r>
            <w:r>
              <w:rPr>
                <w:noProof/>
                <w:webHidden/>
              </w:rPr>
            </w:r>
            <w:r>
              <w:rPr>
                <w:noProof/>
                <w:webHidden/>
              </w:rPr>
              <w:fldChar w:fldCharType="separate"/>
            </w:r>
            <w:r>
              <w:rPr>
                <w:noProof/>
                <w:webHidden/>
              </w:rPr>
              <w:t>157</w:t>
            </w:r>
            <w:r>
              <w:rPr>
                <w:noProof/>
                <w:webHidden/>
              </w:rPr>
              <w:fldChar w:fldCharType="end"/>
            </w:r>
          </w:hyperlink>
        </w:p>
        <w:p w14:paraId="19112915" w14:textId="461C04AA" w:rsidR="00717723" w:rsidRDefault="00717723">
          <w:pPr>
            <w:pStyle w:val="TOC3"/>
            <w:tabs>
              <w:tab w:val="left" w:pos="1680"/>
              <w:tab w:val="right" w:leader="dot" w:pos="8296"/>
            </w:tabs>
            <w:rPr>
              <w:noProof/>
            </w:rPr>
          </w:pPr>
          <w:hyperlink w:anchor="_Toc46394838" w:history="1">
            <w:r w:rsidRPr="002B01AF">
              <w:rPr>
                <w:rStyle w:val="a4"/>
                <w:noProof/>
                <w:kern w:val="36"/>
              </w:rPr>
              <w:t>8.3.8</w:t>
            </w:r>
            <w:r>
              <w:rPr>
                <w:noProof/>
              </w:rPr>
              <w:tab/>
            </w:r>
            <w:r w:rsidRPr="002B01AF">
              <w:rPr>
                <w:rStyle w:val="a4"/>
                <w:noProof/>
                <w:kern w:val="36"/>
              </w:rPr>
              <w:t>列表</w:t>
            </w:r>
            <w:r>
              <w:rPr>
                <w:noProof/>
                <w:webHidden/>
              </w:rPr>
              <w:tab/>
            </w:r>
            <w:r>
              <w:rPr>
                <w:noProof/>
                <w:webHidden/>
              </w:rPr>
              <w:fldChar w:fldCharType="begin"/>
            </w:r>
            <w:r>
              <w:rPr>
                <w:noProof/>
                <w:webHidden/>
              </w:rPr>
              <w:instrText xml:space="preserve"> PAGEREF _Toc46394838 \h </w:instrText>
            </w:r>
            <w:r>
              <w:rPr>
                <w:noProof/>
                <w:webHidden/>
              </w:rPr>
            </w:r>
            <w:r>
              <w:rPr>
                <w:noProof/>
                <w:webHidden/>
              </w:rPr>
              <w:fldChar w:fldCharType="separate"/>
            </w:r>
            <w:r>
              <w:rPr>
                <w:noProof/>
                <w:webHidden/>
              </w:rPr>
              <w:t>158</w:t>
            </w:r>
            <w:r>
              <w:rPr>
                <w:noProof/>
                <w:webHidden/>
              </w:rPr>
              <w:fldChar w:fldCharType="end"/>
            </w:r>
          </w:hyperlink>
        </w:p>
        <w:p w14:paraId="4261B8DC" w14:textId="743CC4A7" w:rsidR="00717723" w:rsidRDefault="00717723">
          <w:pPr>
            <w:pStyle w:val="TOC4"/>
            <w:tabs>
              <w:tab w:val="left" w:pos="2520"/>
              <w:tab w:val="right" w:leader="dot" w:pos="8296"/>
            </w:tabs>
            <w:rPr>
              <w:noProof/>
            </w:rPr>
          </w:pPr>
          <w:hyperlink w:anchor="_Toc46394839" w:history="1">
            <w:r w:rsidRPr="002B01AF">
              <w:rPr>
                <w:rStyle w:val="a4"/>
                <w:rFonts w:ascii="宋体" w:eastAsia="宋体" w:hAnsi="宋体"/>
                <w:noProof/>
              </w:rPr>
              <w:t>8.3.8.1</w:t>
            </w:r>
            <w:r>
              <w:rPr>
                <w:noProof/>
              </w:rPr>
              <w:tab/>
            </w:r>
            <w:r w:rsidRPr="002B01AF">
              <w:rPr>
                <w:rStyle w:val="a4"/>
                <w:rFonts w:ascii="宋体" w:eastAsia="宋体" w:hAnsi="宋体"/>
                <w:noProof/>
              </w:rPr>
              <w:t>无序列表</w:t>
            </w:r>
            <w:r>
              <w:rPr>
                <w:noProof/>
                <w:webHidden/>
              </w:rPr>
              <w:tab/>
            </w:r>
            <w:r>
              <w:rPr>
                <w:noProof/>
                <w:webHidden/>
              </w:rPr>
              <w:fldChar w:fldCharType="begin"/>
            </w:r>
            <w:r>
              <w:rPr>
                <w:noProof/>
                <w:webHidden/>
              </w:rPr>
              <w:instrText xml:space="preserve"> PAGEREF _Toc46394839 \h </w:instrText>
            </w:r>
            <w:r>
              <w:rPr>
                <w:noProof/>
                <w:webHidden/>
              </w:rPr>
            </w:r>
            <w:r>
              <w:rPr>
                <w:noProof/>
                <w:webHidden/>
              </w:rPr>
              <w:fldChar w:fldCharType="separate"/>
            </w:r>
            <w:r>
              <w:rPr>
                <w:noProof/>
                <w:webHidden/>
              </w:rPr>
              <w:t>158</w:t>
            </w:r>
            <w:r>
              <w:rPr>
                <w:noProof/>
                <w:webHidden/>
              </w:rPr>
              <w:fldChar w:fldCharType="end"/>
            </w:r>
          </w:hyperlink>
        </w:p>
        <w:p w14:paraId="39FDAC89" w14:textId="78F9F19E" w:rsidR="00717723" w:rsidRDefault="00717723">
          <w:pPr>
            <w:pStyle w:val="TOC4"/>
            <w:tabs>
              <w:tab w:val="left" w:pos="2520"/>
              <w:tab w:val="right" w:leader="dot" w:pos="8296"/>
            </w:tabs>
            <w:rPr>
              <w:noProof/>
            </w:rPr>
          </w:pPr>
          <w:hyperlink w:anchor="_Toc46394840" w:history="1">
            <w:r w:rsidRPr="002B01AF">
              <w:rPr>
                <w:rStyle w:val="a4"/>
                <w:rFonts w:ascii="宋体" w:eastAsia="宋体" w:hAnsi="宋体"/>
                <w:noProof/>
              </w:rPr>
              <w:t>8.3.8.2</w:t>
            </w:r>
            <w:r>
              <w:rPr>
                <w:noProof/>
              </w:rPr>
              <w:tab/>
            </w:r>
            <w:r w:rsidRPr="002B01AF">
              <w:rPr>
                <w:rStyle w:val="a4"/>
                <w:rFonts w:ascii="宋体" w:eastAsia="宋体" w:hAnsi="宋体"/>
                <w:noProof/>
              </w:rPr>
              <w:t>多级无序列表</w:t>
            </w:r>
            <w:r>
              <w:rPr>
                <w:noProof/>
                <w:webHidden/>
              </w:rPr>
              <w:tab/>
            </w:r>
            <w:r>
              <w:rPr>
                <w:noProof/>
                <w:webHidden/>
              </w:rPr>
              <w:fldChar w:fldCharType="begin"/>
            </w:r>
            <w:r>
              <w:rPr>
                <w:noProof/>
                <w:webHidden/>
              </w:rPr>
              <w:instrText xml:space="preserve"> PAGEREF _Toc46394840 \h </w:instrText>
            </w:r>
            <w:r>
              <w:rPr>
                <w:noProof/>
                <w:webHidden/>
              </w:rPr>
            </w:r>
            <w:r>
              <w:rPr>
                <w:noProof/>
                <w:webHidden/>
              </w:rPr>
              <w:fldChar w:fldCharType="separate"/>
            </w:r>
            <w:r>
              <w:rPr>
                <w:noProof/>
                <w:webHidden/>
              </w:rPr>
              <w:t>158</w:t>
            </w:r>
            <w:r>
              <w:rPr>
                <w:noProof/>
                <w:webHidden/>
              </w:rPr>
              <w:fldChar w:fldCharType="end"/>
            </w:r>
          </w:hyperlink>
        </w:p>
        <w:p w14:paraId="53D0CABA" w14:textId="17A499BE" w:rsidR="00717723" w:rsidRDefault="00717723">
          <w:pPr>
            <w:pStyle w:val="TOC4"/>
            <w:tabs>
              <w:tab w:val="left" w:pos="2520"/>
              <w:tab w:val="right" w:leader="dot" w:pos="8296"/>
            </w:tabs>
            <w:rPr>
              <w:noProof/>
            </w:rPr>
          </w:pPr>
          <w:hyperlink w:anchor="_Toc46394841" w:history="1">
            <w:r w:rsidRPr="002B01AF">
              <w:rPr>
                <w:rStyle w:val="a4"/>
                <w:rFonts w:ascii="宋体" w:eastAsia="宋体" w:hAnsi="宋体"/>
                <w:noProof/>
              </w:rPr>
              <w:t>8.3.8.3</w:t>
            </w:r>
            <w:r>
              <w:rPr>
                <w:noProof/>
              </w:rPr>
              <w:tab/>
            </w:r>
            <w:r w:rsidRPr="002B01AF">
              <w:rPr>
                <w:rStyle w:val="a4"/>
                <w:rFonts w:ascii="宋体" w:eastAsia="宋体" w:hAnsi="宋体"/>
                <w:noProof/>
              </w:rPr>
              <w:t>有序列表</w:t>
            </w:r>
            <w:r>
              <w:rPr>
                <w:noProof/>
                <w:webHidden/>
              </w:rPr>
              <w:tab/>
            </w:r>
            <w:r>
              <w:rPr>
                <w:noProof/>
                <w:webHidden/>
              </w:rPr>
              <w:fldChar w:fldCharType="begin"/>
            </w:r>
            <w:r>
              <w:rPr>
                <w:noProof/>
                <w:webHidden/>
              </w:rPr>
              <w:instrText xml:space="preserve"> PAGEREF _Toc46394841 \h </w:instrText>
            </w:r>
            <w:r>
              <w:rPr>
                <w:noProof/>
                <w:webHidden/>
              </w:rPr>
            </w:r>
            <w:r>
              <w:rPr>
                <w:noProof/>
                <w:webHidden/>
              </w:rPr>
              <w:fldChar w:fldCharType="separate"/>
            </w:r>
            <w:r>
              <w:rPr>
                <w:noProof/>
                <w:webHidden/>
              </w:rPr>
              <w:t>158</w:t>
            </w:r>
            <w:r>
              <w:rPr>
                <w:noProof/>
                <w:webHidden/>
              </w:rPr>
              <w:fldChar w:fldCharType="end"/>
            </w:r>
          </w:hyperlink>
        </w:p>
        <w:p w14:paraId="0BFE1BF0" w14:textId="10DEF211" w:rsidR="00717723" w:rsidRDefault="00717723">
          <w:pPr>
            <w:pStyle w:val="TOC4"/>
            <w:tabs>
              <w:tab w:val="left" w:pos="2520"/>
              <w:tab w:val="right" w:leader="dot" w:pos="8296"/>
            </w:tabs>
            <w:rPr>
              <w:noProof/>
            </w:rPr>
          </w:pPr>
          <w:hyperlink w:anchor="_Toc46394842" w:history="1">
            <w:r w:rsidRPr="002B01AF">
              <w:rPr>
                <w:rStyle w:val="a4"/>
                <w:rFonts w:ascii="宋体" w:eastAsia="宋体" w:hAnsi="宋体"/>
                <w:noProof/>
              </w:rPr>
              <w:t>8.3.8.4</w:t>
            </w:r>
            <w:r>
              <w:rPr>
                <w:noProof/>
              </w:rPr>
              <w:tab/>
            </w:r>
            <w:r w:rsidRPr="002B01AF">
              <w:rPr>
                <w:rStyle w:val="a4"/>
                <w:rFonts w:ascii="宋体" w:eastAsia="宋体" w:hAnsi="宋体"/>
                <w:noProof/>
              </w:rPr>
              <w:t>列表嵌套</w:t>
            </w:r>
            <w:r>
              <w:rPr>
                <w:noProof/>
                <w:webHidden/>
              </w:rPr>
              <w:tab/>
            </w:r>
            <w:r>
              <w:rPr>
                <w:noProof/>
                <w:webHidden/>
              </w:rPr>
              <w:fldChar w:fldCharType="begin"/>
            </w:r>
            <w:r>
              <w:rPr>
                <w:noProof/>
                <w:webHidden/>
              </w:rPr>
              <w:instrText xml:space="preserve"> PAGEREF _Toc46394842 \h </w:instrText>
            </w:r>
            <w:r>
              <w:rPr>
                <w:noProof/>
                <w:webHidden/>
              </w:rPr>
            </w:r>
            <w:r>
              <w:rPr>
                <w:noProof/>
                <w:webHidden/>
              </w:rPr>
              <w:fldChar w:fldCharType="separate"/>
            </w:r>
            <w:r>
              <w:rPr>
                <w:noProof/>
                <w:webHidden/>
              </w:rPr>
              <w:t>159</w:t>
            </w:r>
            <w:r>
              <w:rPr>
                <w:noProof/>
                <w:webHidden/>
              </w:rPr>
              <w:fldChar w:fldCharType="end"/>
            </w:r>
          </w:hyperlink>
        </w:p>
        <w:p w14:paraId="2E827BEA" w14:textId="707B9D74" w:rsidR="00717723" w:rsidRDefault="00717723">
          <w:pPr>
            <w:pStyle w:val="TOC4"/>
            <w:tabs>
              <w:tab w:val="left" w:pos="2520"/>
              <w:tab w:val="right" w:leader="dot" w:pos="8296"/>
            </w:tabs>
            <w:rPr>
              <w:noProof/>
            </w:rPr>
          </w:pPr>
          <w:hyperlink w:anchor="_Toc46394843" w:history="1">
            <w:r w:rsidRPr="002B01AF">
              <w:rPr>
                <w:rStyle w:val="a4"/>
                <w:rFonts w:ascii="宋体" w:eastAsia="宋体" w:hAnsi="宋体"/>
                <w:noProof/>
              </w:rPr>
              <w:t>8.3.8.5</w:t>
            </w:r>
            <w:r>
              <w:rPr>
                <w:noProof/>
              </w:rPr>
              <w:tab/>
            </w:r>
            <w:r w:rsidRPr="002B01AF">
              <w:rPr>
                <w:rStyle w:val="a4"/>
                <w:rFonts w:ascii="宋体" w:eastAsia="宋体" w:hAnsi="宋体"/>
                <w:noProof/>
              </w:rPr>
              <w:t>复选框列表</w:t>
            </w:r>
            <w:r>
              <w:rPr>
                <w:noProof/>
                <w:webHidden/>
              </w:rPr>
              <w:tab/>
            </w:r>
            <w:r>
              <w:rPr>
                <w:noProof/>
                <w:webHidden/>
              </w:rPr>
              <w:fldChar w:fldCharType="begin"/>
            </w:r>
            <w:r>
              <w:rPr>
                <w:noProof/>
                <w:webHidden/>
              </w:rPr>
              <w:instrText xml:space="preserve"> PAGEREF _Toc46394843 \h </w:instrText>
            </w:r>
            <w:r>
              <w:rPr>
                <w:noProof/>
                <w:webHidden/>
              </w:rPr>
            </w:r>
            <w:r>
              <w:rPr>
                <w:noProof/>
                <w:webHidden/>
              </w:rPr>
              <w:fldChar w:fldCharType="separate"/>
            </w:r>
            <w:r>
              <w:rPr>
                <w:noProof/>
                <w:webHidden/>
              </w:rPr>
              <w:t>159</w:t>
            </w:r>
            <w:r>
              <w:rPr>
                <w:noProof/>
                <w:webHidden/>
              </w:rPr>
              <w:fldChar w:fldCharType="end"/>
            </w:r>
          </w:hyperlink>
        </w:p>
        <w:p w14:paraId="5ED87C8C" w14:textId="5E398C18" w:rsidR="00717723" w:rsidRDefault="00717723">
          <w:pPr>
            <w:pStyle w:val="TOC2"/>
            <w:tabs>
              <w:tab w:val="left" w:pos="1260"/>
              <w:tab w:val="right" w:leader="dot" w:pos="8296"/>
            </w:tabs>
            <w:rPr>
              <w:noProof/>
            </w:rPr>
          </w:pPr>
          <w:hyperlink w:anchor="_Toc46394844" w:history="1">
            <w:r w:rsidRPr="002B01AF">
              <w:rPr>
                <w:rStyle w:val="a4"/>
                <w:noProof/>
                <w:kern w:val="36"/>
              </w:rPr>
              <w:t>8.4</w:t>
            </w:r>
            <w:r>
              <w:rPr>
                <w:noProof/>
              </w:rPr>
              <w:tab/>
            </w:r>
            <w:r w:rsidRPr="002B01AF">
              <w:rPr>
                <w:rStyle w:val="a4"/>
                <w:noProof/>
                <w:kern w:val="36"/>
              </w:rPr>
              <w:t>字体</w:t>
            </w:r>
            <w:r>
              <w:rPr>
                <w:noProof/>
                <w:webHidden/>
              </w:rPr>
              <w:tab/>
            </w:r>
            <w:r>
              <w:rPr>
                <w:noProof/>
                <w:webHidden/>
              </w:rPr>
              <w:fldChar w:fldCharType="begin"/>
            </w:r>
            <w:r>
              <w:rPr>
                <w:noProof/>
                <w:webHidden/>
              </w:rPr>
              <w:instrText xml:space="preserve"> PAGEREF _Toc46394844 \h </w:instrText>
            </w:r>
            <w:r>
              <w:rPr>
                <w:noProof/>
                <w:webHidden/>
              </w:rPr>
            </w:r>
            <w:r>
              <w:rPr>
                <w:noProof/>
                <w:webHidden/>
              </w:rPr>
              <w:fldChar w:fldCharType="separate"/>
            </w:r>
            <w:r>
              <w:rPr>
                <w:noProof/>
                <w:webHidden/>
              </w:rPr>
              <w:t>160</w:t>
            </w:r>
            <w:r>
              <w:rPr>
                <w:noProof/>
                <w:webHidden/>
              </w:rPr>
              <w:fldChar w:fldCharType="end"/>
            </w:r>
          </w:hyperlink>
        </w:p>
        <w:p w14:paraId="322EFE12" w14:textId="2EC5E205" w:rsidR="00717723" w:rsidRDefault="00717723">
          <w:pPr>
            <w:pStyle w:val="TOC3"/>
            <w:tabs>
              <w:tab w:val="left" w:pos="1680"/>
              <w:tab w:val="right" w:leader="dot" w:pos="8296"/>
            </w:tabs>
            <w:rPr>
              <w:noProof/>
            </w:rPr>
          </w:pPr>
          <w:hyperlink w:anchor="_Toc46394845" w:history="1">
            <w:r w:rsidRPr="002B01AF">
              <w:rPr>
                <w:rStyle w:val="a4"/>
                <w:noProof/>
              </w:rPr>
              <w:t>8.4.1</w:t>
            </w:r>
            <w:r>
              <w:rPr>
                <w:noProof/>
              </w:rPr>
              <w:tab/>
            </w:r>
            <w:r w:rsidRPr="002B01AF">
              <w:rPr>
                <w:rStyle w:val="a4"/>
                <w:noProof/>
              </w:rPr>
              <w:t>字体类型</w:t>
            </w:r>
            <w:r>
              <w:rPr>
                <w:noProof/>
                <w:webHidden/>
              </w:rPr>
              <w:tab/>
            </w:r>
            <w:r>
              <w:rPr>
                <w:noProof/>
                <w:webHidden/>
              </w:rPr>
              <w:fldChar w:fldCharType="begin"/>
            </w:r>
            <w:r>
              <w:rPr>
                <w:noProof/>
                <w:webHidden/>
              </w:rPr>
              <w:instrText xml:space="preserve"> PAGEREF _Toc46394845 \h </w:instrText>
            </w:r>
            <w:r>
              <w:rPr>
                <w:noProof/>
                <w:webHidden/>
              </w:rPr>
            </w:r>
            <w:r>
              <w:rPr>
                <w:noProof/>
                <w:webHidden/>
              </w:rPr>
              <w:fldChar w:fldCharType="separate"/>
            </w:r>
            <w:r>
              <w:rPr>
                <w:noProof/>
                <w:webHidden/>
              </w:rPr>
              <w:t>160</w:t>
            </w:r>
            <w:r>
              <w:rPr>
                <w:noProof/>
                <w:webHidden/>
              </w:rPr>
              <w:fldChar w:fldCharType="end"/>
            </w:r>
          </w:hyperlink>
        </w:p>
        <w:p w14:paraId="4FD5D201" w14:textId="01A34915" w:rsidR="00717723" w:rsidRDefault="00717723">
          <w:pPr>
            <w:pStyle w:val="TOC3"/>
            <w:tabs>
              <w:tab w:val="left" w:pos="1680"/>
              <w:tab w:val="right" w:leader="dot" w:pos="8296"/>
            </w:tabs>
            <w:rPr>
              <w:noProof/>
            </w:rPr>
          </w:pPr>
          <w:hyperlink w:anchor="_Toc46394846" w:history="1">
            <w:r w:rsidRPr="002B01AF">
              <w:rPr>
                <w:rStyle w:val="a4"/>
                <w:noProof/>
              </w:rPr>
              <w:t>8.4.2</w:t>
            </w:r>
            <w:r>
              <w:rPr>
                <w:noProof/>
              </w:rPr>
              <w:tab/>
            </w:r>
            <w:r w:rsidRPr="002B01AF">
              <w:rPr>
                <w:rStyle w:val="a4"/>
                <w:noProof/>
              </w:rPr>
              <w:t>大小</w:t>
            </w:r>
            <w:r>
              <w:rPr>
                <w:noProof/>
                <w:webHidden/>
              </w:rPr>
              <w:tab/>
            </w:r>
            <w:r>
              <w:rPr>
                <w:noProof/>
                <w:webHidden/>
              </w:rPr>
              <w:fldChar w:fldCharType="begin"/>
            </w:r>
            <w:r>
              <w:rPr>
                <w:noProof/>
                <w:webHidden/>
              </w:rPr>
              <w:instrText xml:space="preserve"> PAGEREF _Toc46394846 \h </w:instrText>
            </w:r>
            <w:r>
              <w:rPr>
                <w:noProof/>
                <w:webHidden/>
              </w:rPr>
            </w:r>
            <w:r>
              <w:rPr>
                <w:noProof/>
                <w:webHidden/>
              </w:rPr>
              <w:fldChar w:fldCharType="separate"/>
            </w:r>
            <w:r>
              <w:rPr>
                <w:noProof/>
                <w:webHidden/>
              </w:rPr>
              <w:t>160</w:t>
            </w:r>
            <w:r>
              <w:rPr>
                <w:noProof/>
                <w:webHidden/>
              </w:rPr>
              <w:fldChar w:fldCharType="end"/>
            </w:r>
          </w:hyperlink>
        </w:p>
        <w:p w14:paraId="58E6458E" w14:textId="17CAF339" w:rsidR="00717723" w:rsidRDefault="00717723">
          <w:pPr>
            <w:pStyle w:val="TOC3"/>
            <w:tabs>
              <w:tab w:val="left" w:pos="1680"/>
              <w:tab w:val="right" w:leader="dot" w:pos="8296"/>
            </w:tabs>
            <w:rPr>
              <w:noProof/>
            </w:rPr>
          </w:pPr>
          <w:hyperlink w:anchor="_Toc46394847" w:history="1">
            <w:r w:rsidRPr="002B01AF">
              <w:rPr>
                <w:rStyle w:val="a4"/>
                <w:noProof/>
              </w:rPr>
              <w:t>8.4.3</w:t>
            </w:r>
            <w:r>
              <w:rPr>
                <w:noProof/>
              </w:rPr>
              <w:tab/>
            </w:r>
            <w:r w:rsidRPr="002B01AF">
              <w:rPr>
                <w:rStyle w:val="a4"/>
                <w:noProof/>
              </w:rPr>
              <w:t>颜色</w:t>
            </w:r>
            <w:r>
              <w:rPr>
                <w:noProof/>
                <w:webHidden/>
              </w:rPr>
              <w:tab/>
            </w:r>
            <w:r>
              <w:rPr>
                <w:noProof/>
                <w:webHidden/>
              </w:rPr>
              <w:fldChar w:fldCharType="begin"/>
            </w:r>
            <w:r>
              <w:rPr>
                <w:noProof/>
                <w:webHidden/>
              </w:rPr>
              <w:instrText xml:space="preserve"> PAGEREF _Toc46394847 \h </w:instrText>
            </w:r>
            <w:r>
              <w:rPr>
                <w:noProof/>
                <w:webHidden/>
              </w:rPr>
            </w:r>
            <w:r>
              <w:rPr>
                <w:noProof/>
                <w:webHidden/>
              </w:rPr>
              <w:fldChar w:fldCharType="separate"/>
            </w:r>
            <w:r>
              <w:rPr>
                <w:noProof/>
                <w:webHidden/>
              </w:rPr>
              <w:t>160</w:t>
            </w:r>
            <w:r>
              <w:rPr>
                <w:noProof/>
                <w:webHidden/>
              </w:rPr>
              <w:fldChar w:fldCharType="end"/>
            </w:r>
          </w:hyperlink>
        </w:p>
        <w:p w14:paraId="15074695" w14:textId="340A2965" w:rsidR="00717723" w:rsidRDefault="00717723">
          <w:pPr>
            <w:pStyle w:val="TOC3"/>
            <w:tabs>
              <w:tab w:val="left" w:pos="1680"/>
              <w:tab w:val="right" w:leader="dot" w:pos="8296"/>
            </w:tabs>
            <w:rPr>
              <w:noProof/>
            </w:rPr>
          </w:pPr>
          <w:hyperlink w:anchor="_Toc46394848" w:history="1">
            <w:r w:rsidRPr="002B01AF">
              <w:rPr>
                <w:rStyle w:val="a4"/>
                <w:noProof/>
              </w:rPr>
              <w:t>8.4.4</w:t>
            </w:r>
            <w:r>
              <w:rPr>
                <w:noProof/>
              </w:rPr>
              <w:tab/>
            </w:r>
            <w:r w:rsidRPr="002B01AF">
              <w:rPr>
                <w:rStyle w:val="a4"/>
                <w:noProof/>
              </w:rPr>
              <w:t>加粗</w:t>
            </w:r>
            <w:r>
              <w:rPr>
                <w:noProof/>
                <w:webHidden/>
              </w:rPr>
              <w:tab/>
            </w:r>
            <w:r>
              <w:rPr>
                <w:noProof/>
                <w:webHidden/>
              </w:rPr>
              <w:fldChar w:fldCharType="begin"/>
            </w:r>
            <w:r>
              <w:rPr>
                <w:noProof/>
                <w:webHidden/>
              </w:rPr>
              <w:instrText xml:space="preserve"> PAGEREF _Toc46394848 \h </w:instrText>
            </w:r>
            <w:r>
              <w:rPr>
                <w:noProof/>
                <w:webHidden/>
              </w:rPr>
            </w:r>
            <w:r>
              <w:rPr>
                <w:noProof/>
                <w:webHidden/>
              </w:rPr>
              <w:fldChar w:fldCharType="separate"/>
            </w:r>
            <w:r>
              <w:rPr>
                <w:noProof/>
                <w:webHidden/>
              </w:rPr>
              <w:t>160</w:t>
            </w:r>
            <w:r>
              <w:rPr>
                <w:noProof/>
                <w:webHidden/>
              </w:rPr>
              <w:fldChar w:fldCharType="end"/>
            </w:r>
          </w:hyperlink>
        </w:p>
        <w:p w14:paraId="532B8E7B" w14:textId="1F6C2EB6" w:rsidR="00717723" w:rsidRDefault="00717723">
          <w:pPr>
            <w:pStyle w:val="TOC3"/>
            <w:tabs>
              <w:tab w:val="left" w:pos="1680"/>
              <w:tab w:val="right" w:leader="dot" w:pos="8296"/>
            </w:tabs>
            <w:rPr>
              <w:noProof/>
            </w:rPr>
          </w:pPr>
          <w:hyperlink w:anchor="_Toc46394849" w:history="1">
            <w:r w:rsidRPr="002B01AF">
              <w:rPr>
                <w:rStyle w:val="a4"/>
                <w:noProof/>
              </w:rPr>
              <w:t>8.4.5</w:t>
            </w:r>
            <w:r>
              <w:rPr>
                <w:noProof/>
              </w:rPr>
              <w:tab/>
            </w:r>
            <w:r w:rsidRPr="002B01AF">
              <w:rPr>
                <w:rStyle w:val="a4"/>
                <w:noProof/>
              </w:rPr>
              <w:t>斜体</w:t>
            </w:r>
            <w:r>
              <w:rPr>
                <w:noProof/>
                <w:webHidden/>
              </w:rPr>
              <w:tab/>
            </w:r>
            <w:r>
              <w:rPr>
                <w:noProof/>
                <w:webHidden/>
              </w:rPr>
              <w:fldChar w:fldCharType="begin"/>
            </w:r>
            <w:r>
              <w:rPr>
                <w:noProof/>
                <w:webHidden/>
              </w:rPr>
              <w:instrText xml:space="preserve"> PAGEREF _Toc46394849 \h </w:instrText>
            </w:r>
            <w:r>
              <w:rPr>
                <w:noProof/>
                <w:webHidden/>
              </w:rPr>
            </w:r>
            <w:r>
              <w:rPr>
                <w:noProof/>
                <w:webHidden/>
              </w:rPr>
              <w:fldChar w:fldCharType="separate"/>
            </w:r>
            <w:r>
              <w:rPr>
                <w:noProof/>
                <w:webHidden/>
              </w:rPr>
              <w:t>160</w:t>
            </w:r>
            <w:r>
              <w:rPr>
                <w:noProof/>
                <w:webHidden/>
              </w:rPr>
              <w:fldChar w:fldCharType="end"/>
            </w:r>
          </w:hyperlink>
        </w:p>
        <w:p w14:paraId="4905E20B" w14:textId="19A7B163" w:rsidR="00717723" w:rsidRDefault="00717723">
          <w:pPr>
            <w:pStyle w:val="TOC3"/>
            <w:tabs>
              <w:tab w:val="left" w:pos="1680"/>
              <w:tab w:val="right" w:leader="dot" w:pos="8296"/>
            </w:tabs>
            <w:rPr>
              <w:noProof/>
            </w:rPr>
          </w:pPr>
          <w:hyperlink w:anchor="_Toc46394850" w:history="1">
            <w:r w:rsidRPr="002B01AF">
              <w:rPr>
                <w:rStyle w:val="a4"/>
                <w:noProof/>
              </w:rPr>
              <w:t>8.4.6</w:t>
            </w:r>
            <w:r>
              <w:rPr>
                <w:noProof/>
              </w:rPr>
              <w:tab/>
            </w:r>
            <w:r w:rsidRPr="002B01AF">
              <w:rPr>
                <w:rStyle w:val="a4"/>
                <w:noProof/>
              </w:rPr>
              <w:t>斜体加粗</w:t>
            </w:r>
            <w:r>
              <w:rPr>
                <w:noProof/>
                <w:webHidden/>
              </w:rPr>
              <w:tab/>
            </w:r>
            <w:r>
              <w:rPr>
                <w:noProof/>
                <w:webHidden/>
              </w:rPr>
              <w:fldChar w:fldCharType="begin"/>
            </w:r>
            <w:r>
              <w:rPr>
                <w:noProof/>
                <w:webHidden/>
              </w:rPr>
              <w:instrText xml:space="preserve"> PAGEREF _Toc46394850 \h </w:instrText>
            </w:r>
            <w:r>
              <w:rPr>
                <w:noProof/>
                <w:webHidden/>
              </w:rPr>
            </w:r>
            <w:r>
              <w:rPr>
                <w:noProof/>
                <w:webHidden/>
              </w:rPr>
              <w:fldChar w:fldCharType="separate"/>
            </w:r>
            <w:r>
              <w:rPr>
                <w:noProof/>
                <w:webHidden/>
              </w:rPr>
              <w:t>160</w:t>
            </w:r>
            <w:r>
              <w:rPr>
                <w:noProof/>
                <w:webHidden/>
              </w:rPr>
              <w:fldChar w:fldCharType="end"/>
            </w:r>
          </w:hyperlink>
        </w:p>
        <w:p w14:paraId="01BDA647" w14:textId="77B91641" w:rsidR="00717723" w:rsidRDefault="00717723">
          <w:pPr>
            <w:pStyle w:val="TOC3"/>
            <w:tabs>
              <w:tab w:val="left" w:pos="1680"/>
              <w:tab w:val="right" w:leader="dot" w:pos="8296"/>
            </w:tabs>
            <w:rPr>
              <w:noProof/>
            </w:rPr>
          </w:pPr>
          <w:hyperlink w:anchor="_Toc46394851" w:history="1">
            <w:r w:rsidRPr="002B01AF">
              <w:rPr>
                <w:rStyle w:val="a4"/>
                <w:noProof/>
              </w:rPr>
              <w:t>8.4.7</w:t>
            </w:r>
            <w:r>
              <w:rPr>
                <w:noProof/>
              </w:rPr>
              <w:tab/>
            </w:r>
            <w:r w:rsidRPr="002B01AF">
              <w:rPr>
                <w:rStyle w:val="a4"/>
                <w:noProof/>
              </w:rPr>
              <w:t>删除线</w:t>
            </w:r>
            <w:r>
              <w:rPr>
                <w:noProof/>
                <w:webHidden/>
              </w:rPr>
              <w:tab/>
            </w:r>
            <w:r>
              <w:rPr>
                <w:noProof/>
                <w:webHidden/>
              </w:rPr>
              <w:fldChar w:fldCharType="begin"/>
            </w:r>
            <w:r>
              <w:rPr>
                <w:noProof/>
                <w:webHidden/>
              </w:rPr>
              <w:instrText xml:space="preserve"> PAGEREF _Toc46394851 \h </w:instrText>
            </w:r>
            <w:r>
              <w:rPr>
                <w:noProof/>
                <w:webHidden/>
              </w:rPr>
            </w:r>
            <w:r>
              <w:rPr>
                <w:noProof/>
                <w:webHidden/>
              </w:rPr>
              <w:fldChar w:fldCharType="separate"/>
            </w:r>
            <w:r>
              <w:rPr>
                <w:noProof/>
                <w:webHidden/>
              </w:rPr>
              <w:t>160</w:t>
            </w:r>
            <w:r>
              <w:rPr>
                <w:noProof/>
                <w:webHidden/>
              </w:rPr>
              <w:fldChar w:fldCharType="end"/>
            </w:r>
          </w:hyperlink>
        </w:p>
        <w:p w14:paraId="63A0A2F2" w14:textId="0B140213" w:rsidR="00717723" w:rsidRDefault="00717723">
          <w:pPr>
            <w:pStyle w:val="TOC3"/>
            <w:tabs>
              <w:tab w:val="left" w:pos="1680"/>
              <w:tab w:val="right" w:leader="dot" w:pos="8296"/>
            </w:tabs>
            <w:rPr>
              <w:noProof/>
            </w:rPr>
          </w:pPr>
          <w:hyperlink w:anchor="_Toc46394852" w:history="1">
            <w:r w:rsidRPr="002B01AF">
              <w:rPr>
                <w:rStyle w:val="a4"/>
                <w:noProof/>
              </w:rPr>
              <w:t>8.4.8</w:t>
            </w:r>
            <w:r>
              <w:rPr>
                <w:noProof/>
              </w:rPr>
              <w:tab/>
            </w:r>
            <w:r w:rsidRPr="002B01AF">
              <w:rPr>
                <w:rStyle w:val="a4"/>
                <w:noProof/>
              </w:rPr>
              <w:t>斜体、粗体、删除线</w:t>
            </w:r>
            <w:r>
              <w:rPr>
                <w:noProof/>
                <w:webHidden/>
              </w:rPr>
              <w:tab/>
            </w:r>
            <w:r>
              <w:rPr>
                <w:noProof/>
                <w:webHidden/>
              </w:rPr>
              <w:fldChar w:fldCharType="begin"/>
            </w:r>
            <w:r>
              <w:rPr>
                <w:noProof/>
                <w:webHidden/>
              </w:rPr>
              <w:instrText xml:space="preserve"> PAGEREF _Toc46394852 \h </w:instrText>
            </w:r>
            <w:r>
              <w:rPr>
                <w:noProof/>
                <w:webHidden/>
              </w:rPr>
            </w:r>
            <w:r>
              <w:rPr>
                <w:noProof/>
                <w:webHidden/>
              </w:rPr>
              <w:fldChar w:fldCharType="separate"/>
            </w:r>
            <w:r>
              <w:rPr>
                <w:noProof/>
                <w:webHidden/>
              </w:rPr>
              <w:t>161</w:t>
            </w:r>
            <w:r>
              <w:rPr>
                <w:noProof/>
                <w:webHidden/>
              </w:rPr>
              <w:fldChar w:fldCharType="end"/>
            </w:r>
          </w:hyperlink>
        </w:p>
        <w:p w14:paraId="2497FDC0" w14:textId="49E575E2" w:rsidR="00717723" w:rsidRDefault="00717723">
          <w:pPr>
            <w:pStyle w:val="TOC2"/>
            <w:tabs>
              <w:tab w:val="left" w:pos="1260"/>
              <w:tab w:val="right" w:leader="dot" w:pos="8296"/>
            </w:tabs>
            <w:rPr>
              <w:noProof/>
            </w:rPr>
          </w:pPr>
          <w:hyperlink w:anchor="_Toc46394853" w:history="1">
            <w:r w:rsidRPr="002B01AF">
              <w:rPr>
                <w:rStyle w:val="a4"/>
                <w:noProof/>
              </w:rPr>
              <w:t>8.5</w:t>
            </w:r>
            <w:r>
              <w:rPr>
                <w:noProof/>
              </w:rPr>
              <w:tab/>
            </w:r>
            <w:r w:rsidRPr="002B01AF">
              <w:rPr>
                <w:rStyle w:val="a4"/>
                <w:noProof/>
              </w:rPr>
              <w:t>文字高亮</w:t>
            </w:r>
            <w:r>
              <w:rPr>
                <w:noProof/>
                <w:webHidden/>
              </w:rPr>
              <w:tab/>
            </w:r>
            <w:r>
              <w:rPr>
                <w:noProof/>
                <w:webHidden/>
              </w:rPr>
              <w:fldChar w:fldCharType="begin"/>
            </w:r>
            <w:r>
              <w:rPr>
                <w:noProof/>
                <w:webHidden/>
              </w:rPr>
              <w:instrText xml:space="preserve"> PAGEREF _Toc46394853 \h </w:instrText>
            </w:r>
            <w:r>
              <w:rPr>
                <w:noProof/>
                <w:webHidden/>
              </w:rPr>
            </w:r>
            <w:r>
              <w:rPr>
                <w:noProof/>
                <w:webHidden/>
              </w:rPr>
              <w:fldChar w:fldCharType="separate"/>
            </w:r>
            <w:r>
              <w:rPr>
                <w:noProof/>
                <w:webHidden/>
              </w:rPr>
              <w:t>161</w:t>
            </w:r>
            <w:r>
              <w:rPr>
                <w:noProof/>
                <w:webHidden/>
              </w:rPr>
              <w:fldChar w:fldCharType="end"/>
            </w:r>
          </w:hyperlink>
        </w:p>
        <w:p w14:paraId="75EE8570" w14:textId="0AA6DA46" w:rsidR="00717723" w:rsidRDefault="00717723">
          <w:pPr>
            <w:pStyle w:val="TOC2"/>
            <w:tabs>
              <w:tab w:val="left" w:pos="1260"/>
              <w:tab w:val="right" w:leader="dot" w:pos="8296"/>
            </w:tabs>
            <w:rPr>
              <w:noProof/>
            </w:rPr>
          </w:pPr>
          <w:hyperlink w:anchor="_Toc46394854" w:history="1">
            <w:r w:rsidRPr="002B01AF">
              <w:rPr>
                <w:rStyle w:val="a4"/>
                <w:noProof/>
                <w:kern w:val="36"/>
              </w:rPr>
              <w:t>8.6</w:t>
            </w:r>
            <w:r>
              <w:rPr>
                <w:noProof/>
              </w:rPr>
              <w:tab/>
            </w:r>
            <w:r w:rsidRPr="002B01AF">
              <w:rPr>
                <w:rStyle w:val="a4"/>
                <w:noProof/>
                <w:kern w:val="36"/>
              </w:rPr>
              <w:t>超链接</w:t>
            </w:r>
            <w:r>
              <w:rPr>
                <w:noProof/>
                <w:webHidden/>
              </w:rPr>
              <w:tab/>
            </w:r>
            <w:r>
              <w:rPr>
                <w:noProof/>
                <w:webHidden/>
              </w:rPr>
              <w:fldChar w:fldCharType="begin"/>
            </w:r>
            <w:r>
              <w:rPr>
                <w:noProof/>
                <w:webHidden/>
              </w:rPr>
              <w:instrText xml:space="preserve"> PAGEREF _Toc46394854 \h </w:instrText>
            </w:r>
            <w:r>
              <w:rPr>
                <w:noProof/>
                <w:webHidden/>
              </w:rPr>
            </w:r>
            <w:r>
              <w:rPr>
                <w:noProof/>
                <w:webHidden/>
              </w:rPr>
              <w:fldChar w:fldCharType="separate"/>
            </w:r>
            <w:r>
              <w:rPr>
                <w:noProof/>
                <w:webHidden/>
              </w:rPr>
              <w:t>162</w:t>
            </w:r>
            <w:r>
              <w:rPr>
                <w:noProof/>
                <w:webHidden/>
              </w:rPr>
              <w:fldChar w:fldCharType="end"/>
            </w:r>
          </w:hyperlink>
        </w:p>
        <w:p w14:paraId="5A821FF5" w14:textId="522DC439" w:rsidR="00717723" w:rsidRDefault="00717723">
          <w:pPr>
            <w:pStyle w:val="TOC3"/>
            <w:tabs>
              <w:tab w:val="left" w:pos="1680"/>
              <w:tab w:val="right" w:leader="dot" w:pos="8296"/>
            </w:tabs>
            <w:rPr>
              <w:noProof/>
            </w:rPr>
          </w:pPr>
          <w:hyperlink w:anchor="_Toc46394855" w:history="1">
            <w:r w:rsidRPr="002B01AF">
              <w:rPr>
                <w:rStyle w:val="a4"/>
                <w:noProof/>
              </w:rPr>
              <w:t>8.6.1</w:t>
            </w:r>
            <w:r>
              <w:rPr>
                <w:noProof/>
              </w:rPr>
              <w:tab/>
            </w:r>
            <w:r w:rsidRPr="002B01AF">
              <w:rPr>
                <w:rStyle w:val="a4"/>
                <w:noProof/>
              </w:rPr>
              <w:t>链接外部URL</w:t>
            </w:r>
            <w:r>
              <w:rPr>
                <w:noProof/>
                <w:webHidden/>
              </w:rPr>
              <w:tab/>
            </w:r>
            <w:r>
              <w:rPr>
                <w:noProof/>
                <w:webHidden/>
              </w:rPr>
              <w:fldChar w:fldCharType="begin"/>
            </w:r>
            <w:r>
              <w:rPr>
                <w:noProof/>
                <w:webHidden/>
              </w:rPr>
              <w:instrText xml:space="preserve"> PAGEREF _Toc46394855 \h </w:instrText>
            </w:r>
            <w:r>
              <w:rPr>
                <w:noProof/>
                <w:webHidden/>
              </w:rPr>
            </w:r>
            <w:r>
              <w:rPr>
                <w:noProof/>
                <w:webHidden/>
              </w:rPr>
              <w:fldChar w:fldCharType="separate"/>
            </w:r>
            <w:r>
              <w:rPr>
                <w:noProof/>
                <w:webHidden/>
              </w:rPr>
              <w:t>162</w:t>
            </w:r>
            <w:r>
              <w:rPr>
                <w:noProof/>
                <w:webHidden/>
              </w:rPr>
              <w:fldChar w:fldCharType="end"/>
            </w:r>
          </w:hyperlink>
        </w:p>
        <w:p w14:paraId="4D10E706" w14:textId="19DB92F2" w:rsidR="00717723" w:rsidRDefault="00717723">
          <w:pPr>
            <w:pStyle w:val="TOC3"/>
            <w:tabs>
              <w:tab w:val="left" w:pos="1680"/>
              <w:tab w:val="right" w:leader="dot" w:pos="8296"/>
            </w:tabs>
            <w:rPr>
              <w:noProof/>
            </w:rPr>
          </w:pPr>
          <w:hyperlink w:anchor="_Toc46394856" w:history="1">
            <w:r w:rsidRPr="002B01AF">
              <w:rPr>
                <w:rStyle w:val="a4"/>
                <w:noProof/>
              </w:rPr>
              <w:t>8.6.2</w:t>
            </w:r>
            <w:r>
              <w:rPr>
                <w:noProof/>
              </w:rPr>
              <w:tab/>
            </w:r>
            <w:r w:rsidRPr="002B01AF">
              <w:rPr>
                <w:rStyle w:val="a4"/>
                <w:noProof/>
              </w:rPr>
              <w:t>链接本仓库里的URL</w:t>
            </w:r>
            <w:r>
              <w:rPr>
                <w:noProof/>
                <w:webHidden/>
              </w:rPr>
              <w:tab/>
            </w:r>
            <w:r>
              <w:rPr>
                <w:noProof/>
                <w:webHidden/>
              </w:rPr>
              <w:fldChar w:fldCharType="begin"/>
            </w:r>
            <w:r>
              <w:rPr>
                <w:noProof/>
                <w:webHidden/>
              </w:rPr>
              <w:instrText xml:space="preserve"> PAGEREF _Toc46394856 \h </w:instrText>
            </w:r>
            <w:r>
              <w:rPr>
                <w:noProof/>
                <w:webHidden/>
              </w:rPr>
            </w:r>
            <w:r>
              <w:rPr>
                <w:noProof/>
                <w:webHidden/>
              </w:rPr>
              <w:fldChar w:fldCharType="separate"/>
            </w:r>
            <w:r>
              <w:rPr>
                <w:noProof/>
                <w:webHidden/>
              </w:rPr>
              <w:t>163</w:t>
            </w:r>
            <w:r>
              <w:rPr>
                <w:noProof/>
                <w:webHidden/>
              </w:rPr>
              <w:fldChar w:fldCharType="end"/>
            </w:r>
          </w:hyperlink>
        </w:p>
        <w:p w14:paraId="1C7BB609" w14:textId="6B166CC5" w:rsidR="00717723" w:rsidRDefault="00717723">
          <w:pPr>
            <w:pStyle w:val="TOC3"/>
            <w:tabs>
              <w:tab w:val="left" w:pos="1680"/>
              <w:tab w:val="right" w:leader="dot" w:pos="8296"/>
            </w:tabs>
            <w:rPr>
              <w:noProof/>
            </w:rPr>
          </w:pPr>
          <w:hyperlink w:anchor="_Toc46394857" w:history="1">
            <w:r w:rsidRPr="002B01AF">
              <w:rPr>
                <w:rStyle w:val="a4"/>
                <w:noProof/>
              </w:rPr>
              <w:t>8.6.3</w:t>
            </w:r>
            <w:r>
              <w:rPr>
                <w:noProof/>
              </w:rPr>
              <w:tab/>
            </w:r>
            <w:r w:rsidRPr="002B01AF">
              <w:rPr>
                <w:rStyle w:val="a4"/>
                <w:noProof/>
              </w:rPr>
              <w:t>图片链接</w:t>
            </w:r>
            <w:r>
              <w:rPr>
                <w:noProof/>
                <w:webHidden/>
              </w:rPr>
              <w:tab/>
            </w:r>
            <w:r>
              <w:rPr>
                <w:noProof/>
                <w:webHidden/>
              </w:rPr>
              <w:fldChar w:fldCharType="begin"/>
            </w:r>
            <w:r>
              <w:rPr>
                <w:noProof/>
                <w:webHidden/>
              </w:rPr>
              <w:instrText xml:space="preserve"> PAGEREF _Toc46394857 \h </w:instrText>
            </w:r>
            <w:r>
              <w:rPr>
                <w:noProof/>
                <w:webHidden/>
              </w:rPr>
            </w:r>
            <w:r>
              <w:rPr>
                <w:noProof/>
                <w:webHidden/>
              </w:rPr>
              <w:fldChar w:fldCharType="separate"/>
            </w:r>
            <w:r>
              <w:rPr>
                <w:noProof/>
                <w:webHidden/>
              </w:rPr>
              <w:t>163</w:t>
            </w:r>
            <w:r>
              <w:rPr>
                <w:noProof/>
                <w:webHidden/>
              </w:rPr>
              <w:fldChar w:fldCharType="end"/>
            </w:r>
          </w:hyperlink>
        </w:p>
        <w:p w14:paraId="51033D7A" w14:textId="4DE48D61" w:rsidR="00717723" w:rsidRDefault="00717723">
          <w:pPr>
            <w:pStyle w:val="TOC3"/>
            <w:tabs>
              <w:tab w:val="left" w:pos="1680"/>
              <w:tab w:val="right" w:leader="dot" w:pos="8296"/>
            </w:tabs>
            <w:rPr>
              <w:noProof/>
            </w:rPr>
          </w:pPr>
          <w:hyperlink w:anchor="_Toc46394858" w:history="1">
            <w:r w:rsidRPr="002B01AF">
              <w:rPr>
                <w:rStyle w:val="a4"/>
                <w:noProof/>
              </w:rPr>
              <w:t>8.6.4</w:t>
            </w:r>
            <w:r>
              <w:rPr>
                <w:noProof/>
              </w:rPr>
              <w:tab/>
            </w:r>
            <w:r w:rsidRPr="002B01AF">
              <w:rPr>
                <w:rStyle w:val="a4"/>
                <w:noProof/>
              </w:rPr>
              <w:t>页内锚点</w:t>
            </w:r>
            <w:r>
              <w:rPr>
                <w:noProof/>
                <w:webHidden/>
              </w:rPr>
              <w:tab/>
            </w:r>
            <w:r>
              <w:rPr>
                <w:noProof/>
                <w:webHidden/>
              </w:rPr>
              <w:fldChar w:fldCharType="begin"/>
            </w:r>
            <w:r>
              <w:rPr>
                <w:noProof/>
                <w:webHidden/>
              </w:rPr>
              <w:instrText xml:space="preserve"> PAGEREF _Toc46394858 \h </w:instrText>
            </w:r>
            <w:r>
              <w:rPr>
                <w:noProof/>
                <w:webHidden/>
              </w:rPr>
            </w:r>
            <w:r>
              <w:rPr>
                <w:noProof/>
                <w:webHidden/>
              </w:rPr>
              <w:fldChar w:fldCharType="separate"/>
            </w:r>
            <w:r>
              <w:rPr>
                <w:noProof/>
                <w:webHidden/>
              </w:rPr>
              <w:t>163</w:t>
            </w:r>
            <w:r>
              <w:rPr>
                <w:noProof/>
                <w:webHidden/>
              </w:rPr>
              <w:fldChar w:fldCharType="end"/>
            </w:r>
          </w:hyperlink>
        </w:p>
        <w:p w14:paraId="045A52BB" w14:textId="4FEE184A" w:rsidR="00717723" w:rsidRDefault="00717723">
          <w:pPr>
            <w:pStyle w:val="TOC2"/>
            <w:tabs>
              <w:tab w:val="left" w:pos="1260"/>
              <w:tab w:val="right" w:leader="dot" w:pos="8296"/>
            </w:tabs>
            <w:rPr>
              <w:noProof/>
            </w:rPr>
          </w:pPr>
          <w:hyperlink w:anchor="_Toc46394859" w:history="1">
            <w:r w:rsidRPr="002B01AF">
              <w:rPr>
                <w:rStyle w:val="a4"/>
                <w:noProof/>
                <w:kern w:val="36"/>
              </w:rPr>
              <w:t>8.7</w:t>
            </w:r>
            <w:r>
              <w:rPr>
                <w:noProof/>
              </w:rPr>
              <w:tab/>
            </w:r>
            <w:r w:rsidRPr="002B01AF">
              <w:rPr>
                <w:rStyle w:val="a4"/>
                <w:noProof/>
                <w:kern w:val="36"/>
              </w:rPr>
              <w:t>引用</w:t>
            </w:r>
            <w:r>
              <w:rPr>
                <w:noProof/>
                <w:webHidden/>
              </w:rPr>
              <w:tab/>
            </w:r>
            <w:r>
              <w:rPr>
                <w:noProof/>
                <w:webHidden/>
              </w:rPr>
              <w:fldChar w:fldCharType="begin"/>
            </w:r>
            <w:r>
              <w:rPr>
                <w:noProof/>
                <w:webHidden/>
              </w:rPr>
              <w:instrText xml:space="preserve"> PAGEREF _Toc46394859 \h </w:instrText>
            </w:r>
            <w:r>
              <w:rPr>
                <w:noProof/>
                <w:webHidden/>
              </w:rPr>
            </w:r>
            <w:r>
              <w:rPr>
                <w:noProof/>
                <w:webHidden/>
              </w:rPr>
              <w:fldChar w:fldCharType="separate"/>
            </w:r>
            <w:r>
              <w:rPr>
                <w:noProof/>
                <w:webHidden/>
              </w:rPr>
              <w:t>164</w:t>
            </w:r>
            <w:r>
              <w:rPr>
                <w:noProof/>
                <w:webHidden/>
              </w:rPr>
              <w:fldChar w:fldCharType="end"/>
            </w:r>
          </w:hyperlink>
        </w:p>
        <w:p w14:paraId="18248882" w14:textId="581EB364" w:rsidR="00717723" w:rsidRDefault="00717723">
          <w:pPr>
            <w:pStyle w:val="TOC2"/>
            <w:tabs>
              <w:tab w:val="left" w:pos="1260"/>
              <w:tab w:val="right" w:leader="dot" w:pos="8296"/>
            </w:tabs>
            <w:rPr>
              <w:noProof/>
            </w:rPr>
          </w:pPr>
          <w:hyperlink w:anchor="_Toc46394860" w:history="1">
            <w:r w:rsidRPr="002B01AF">
              <w:rPr>
                <w:rStyle w:val="a4"/>
                <w:noProof/>
                <w:kern w:val="36"/>
              </w:rPr>
              <w:t>8.8</w:t>
            </w:r>
            <w:r>
              <w:rPr>
                <w:noProof/>
              </w:rPr>
              <w:tab/>
            </w:r>
            <w:r w:rsidRPr="002B01AF">
              <w:rPr>
                <w:rStyle w:val="a4"/>
                <w:noProof/>
                <w:kern w:val="36"/>
              </w:rPr>
              <w:t>表格</w:t>
            </w:r>
            <w:r>
              <w:rPr>
                <w:noProof/>
                <w:webHidden/>
              </w:rPr>
              <w:tab/>
            </w:r>
            <w:r>
              <w:rPr>
                <w:noProof/>
                <w:webHidden/>
              </w:rPr>
              <w:fldChar w:fldCharType="begin"/>
            </w:r>
            <w:r>
              <w:rPr>
                <w:noProof/>
                <w:webHidden/>
              </w:rPr>
              <w:instrText xml:space="preserve"> PAGEREF _Toc46394860 \h </w:instrText>
            </w:r>
            <w:r>
              <w:rPr>
                <w:noProof/>
                <w:webHidden/>
              </w:rPr>
            </w:r>
            <w:r>
              <w:rPr>
                <w:noProof/>
                <w:webHidden/>
              </w:rPr>
              <w:fldChar w:fldCharType="separate"/>
            </w:r>
            <w:r>
              <w:rPr>
                <w:noProof/>
                <w:webHidden/>
              </w:rPr>
              <w:t>165</w:t>
            </w:r>
            <w:r>
              <w:rPr>
                <w:noProof/>
                <w:webHidden/>
              </w:rPr>
              <w:fldChar w:fldCharType="end"/>
            </w:r>
          </w:hyperlink>
        </w:p>
        <w:p w14:paraId="4C959C06" w14:textId="6E47B2ED" w:rsidR="00717723" w:rsidRDefault="00717723">
          <w:pPr>
            <w:pStyle w:val="TOC3"/>
            <w:tabs>
              <w:tab w:val="left" w:pos="1680"/>
              <w:tab w:val="right" w:leader="dot" w:pos="8296"/>
            </w:tabs>
            <w:rPr>
              <w:noProof/>
            </w:rPr>
          </w:pPr>
          <w:hyperlink w:anchor="_Toc46394861" w:history="1">
            <w:r w:rsidRPr="002B01AF">
              <w:rPr>
                <w:rStyle w:val="a4"/>
                <w:noProof/>
              </w:rPr>
              <w:t>8.8.1</w:t>
            </w:r>
            <w:r>
              <w:rPr>
                <w:noProof/>
              </w:rPr>
              <w:tab/>
            </w:r>
            <w:r w:rsidRPr="002B01AF">
              <w:rPr>
                <w:rStyle w:val="a4"/>
                <w:noProof/>
              </w:rPr>
              <w:t>定义表格</w:t>
            </w:r>
            <w:r>
              <w:rPr>
                <w:noProof/>
                <w:webHidden/>
              </w:rPr>
              <w:tab/>
            </w:r>
            <w:r>
              <w:rPr>
                <w:noProof/>
                <w:webHidden/>
              </w:rPr>
              <w:fldChar w:fldCharType="begin"/>
            </w:r>
            <w:r>
              <w:rPr>
                <w:noProof/>
                <w:webHidden/>
              </w:rPr>
              <w:instrText xml:space="preserve"> PAGEREF _Toc46394861 \h </w:instrText>
            </w:r>
            <w:r>
              <w:rPr>
                <w:noProof/>
                <w:webHidden/>
              </w:rPr>
            </w:r>
            <w:r>
              <w:rPr>
                <w:noProof/>
                <w:webHidden/>
              </w:rPr>
              <w:fldChar w:fldCharType="separate"/>
            </w:r>
            <w:r>
              <w:rPr>
                <w:noProof/>
                <w:webHidden/>
              </w:rPr>
              <w:t>165</w:t>
            </w:r>
            <w:r>
              <w:rPr>
                <w:noProof/>
                <w:webHidden/>
              </w:rPr>
              <w:fldChar w:fldCharType="end"/>
            </w:r>
          </w:hyperlink>
        </w:p>
        <w:p w14:paraId="228F5FE2" w14:textId="35A7F06D" w:rsidR="00717723" w:rsidRDefault="00717723">
          <w:pPr>
            <w:pStyle w:val="TOC3"/>
            <w:tabs>
              <w:tab w:val="left" w:pos="1680"/>
              <w:tab w:val="right" w:leader="dot" w:pos="8296"/>
            </w:tabs>
            <w:rPr>
              <w:noProof/>
            </w:rPr>
          </w:pPr>
          <w:hyperlink w:anchor="_Toc46394862" w:history="1">
            <w:r w:rsidRPr="002B01AF">
              <w:rPr>
                <w:rStyle w:val="a4"/>
                <w:noProof/>
              </w:rPr>
              <w:t>8.8.2</w:t>
            </w:r>
            <w:r>
              <w:rPr>
                <w:noProof/>
              </w:rPr>
              <w:tab/>
            </w:r>
            <w:r w:rsidRPr="002B01AF">
              <w:rPr>
                <w:rStyle w:val="a4"/>
                <w:noProof/>
              </w:rPr>
              <w:t>对齐</w:t>
            </w:r>
            <w:r>
              <w:rPr>
                <w:noProof/>
                <w:webHidden/>
              </w:rPr>
              <w:tab/>
            </w:r>
            <w:r>
              <w:rPr>
                <w:noProof/>
                <w:webHidden/>
              </w:rPr>
              <w:fldChar w:fldCharType="begin"/>
            </w:r>
            <w:r>
              <w:rPr>
                <w:noProof/>
                <w:webHidden/>
              </w:rPr>
              <w:instrText xml:space="preserve"> PAGEREF _Toc46394862 \h </w:instrText>
            </w:r>
            <w:r>
              <w:rPr>
                <w:noProof/>
                <w:webHidden/>
              </w:rPr>
            </w:r>
            <w:r>
              <w:rPr>
                <w:noProof/>
                <w:webHidden/>
              </w:rPr>
              <w:fldChar w:fldCharType="separate"/>
            </w:r>
            <w:r>
              <w:rPr>
                <w:noProof/>
                <w:webHidden/>
              </w:rPr>
              <w:t>165</w:t>
            </w:r>
            <w:r>
              <w:rPr>
                <w:noProof/>
                <w:webHidden/>
              </w:rPr>
              <w:fldChar w:fldCharType="end"/>
            </w:r>
          </w:hyperlink>
        </w:p>
        <w:p w14:paraId="715E2270" w14:textId="06935633" w:rsidR="00717723" w:rsidRDefault="00717723">
          <w:pPr>
            <w:pStyle w:val="TOC2"/>
            <w:tabs>
              <w:tab w:val="left" w:pos="1260"/>
              <w:tab w:val="right" w:leader="dot" w:pos="8296"/>
            </w:tabs>
            <w:rPr>
              <w:noProof/>
            </w:rPr>
          </w:pPr>
          <w:hyperlink w:anchor="_Toc46394863" w:history="1">
            <w:r w:rsidRPr="002B01AF">
              <w:rPr>
                <w:rStyle w:val="a4"/>
                <w:noProof/>
                <w:kern w:val="36"/>
              </w:rPr>
              <w:t>8.9</w:t>
            </w:r>
            <w:r>
              <w:rPr>
                <w:noProof/>
              </w:rPr>
              <w:tab/>
            </w:r>
            <w:r w:rsidRPr="002B01AF">
              <w:rPr>
                <w:rStyle w:val="a4"/>
                <w:noProof/>
                <w:kern w:val="36"/>
              </w:rPr>
              <w:t>代码</w:t>
            </w:r>
            <w:r>
              <w:rPr>
                <w:noProof/>
                <w:webHidden/>
              </w:rPr>
              <w:tab/>
            </w:r>
            <w:r>
              <w:rPr>
                <w:noProof/>
                <w:webHidden/>
              </w:rPr>
              <w:fldChar w:fldCharType="begin"/>
            </w:r>
            <w:r>
              <w:rPr>
                <w:noProof/>
                <w:webHidden/>
              </w:rPr>
              <w:instrText xml:space="preserve"> PAGEREF _Toc46394863 \h </w:instrText>
            </w:r>
            <w:r>
              <w:rPr>
                <w:noProof/>
                <w:webHidden/>
              </w:rPr>
            </w:r>
            <w:r>
              <w:rPr>
                <w:noProof/>
                <w:webHidden/>
              </w:rPr>
              <w:fldChar w:fldCharType="separate"/>
            </w:r>
            <w:r>
              <w:rPr>
                <w:noProof/>
                <w:webHidden/>
              </w:rPr>
              <w:t>166</w:t>
            </w:r>
            <w:r>
              <w:rPr>
                <w:noProof/>
                <w:webHidden/>
              </w:rPr>
              <w:fldChar w:fldCharType="end"/>
            </w:r>
          </w:hyperlink>
        </w:p>
        <w:p w14:paraId="435C0B83" w14:textId="54881BD1" w:rsidR="00717723" w:rsidRDefault="00717723">
          <w:pPr>
            <w:pStyle w:val="TOC3"/>
            <w:tabs>
              <w:tab w:val="left" w:pos="1680"/>
              <w:tab w:val="right" w:leader="dot" w:pos="8296"/>
            </w:tabs>
            <w:rPr>
              <w:noProof/>
            </w:rPr>
          </w:pPr>
          <w:hyperlink w:anchor="_Toc46394864" w:history="1">
            <w:r w:rsidRPr="002B01AF">
              <w:rPr>
                <w:rStyle w:val="a4"/>
                <w:noProof/>
              </w:rPr>
              <w:t>8.9.1</w:t>
            </w:r>
            <w:r>
              <w:rPr>
                <w:noProof/>
              </w:rPr>
              <w:tab/>
            </w:r>
            <w:r w:rsidRPr="002B01AF">
              <w:rPr>
                <w:rStyle w:val="a4"/>
                <w:noProof/>
              </w:rPr>
              <w:t>代码高亮</w:t>
            </w:r>
            <w:r>
              <w:rPr>
                <w:noProof/>
                <w:webHidden/>
              </w:rPr>
              <w:tab/>
            </w:r>
            <w:r>
              <w:rPr>
                <w:noProof/>
                <w:webHidden/>
              </w:rPr>
              <w:fldChar w:fldCharType="begin"/>
            </w:r>
            <w:r>
              <w:rPr>
                <w:noProof/>
                <w:webHidden/>
              </w:rPr>
              <w:instrText xml:space="preserve"> PAGEREF _Toc46394864 \h </w:instrText>
            </w:r>
            <w:r>
              <w:rPr>
                <w:noProof/>
                <w:webHidden/>
              </w:rPr>
            </w:r>
            <w:r>
              <w:rPr>
                <w:noProof/>
                <w:webHidden/>
              </w:rPr>
              <w:fldChar w:fldCharType="separate"/>
            </w:r>
            <w:r>
              <w:rPr>
                <w:noProof/>
                <w:webHidden/>
              </w:rPr>
              <w:t>167</w:t>
            </w:r>
            <w:r>
              <w:rPr>
                <w:noProof/>
                <w:webHidden/>
              </w:rPr>
              <w:fldChar w:fldCharType="end"/>
            </w:r>
          </w:hyperlink>
        </w:p>
        <w:p w14:paraId="3D327EED" w14:textId="4623E971" w:rsidR="00717723" w:rsidRDefault="00717723">
          <w:pPr>
            <w:pStyle w:val="TOC2"/>
            <w:tabs>
              <w:tab w:val="left" w:pos="1260"/>
              <w:tab w:val="right" w:leader="dot" w:pos="8296"/>
            </w:tabs>
            <w:rPr>
              <w:noProof/>
            </w:rPr>
          </w:pPr>
          <w:hyperlink w:anchor="_Toc46394865" w:history="1">
            <w:r w:rsidRPr="002B01AF">
              <w:rPr>
                <w:rStyle w:val="a4"/>
                <w:noProof/>
                <w:kern w:val="36"/>
              </w:rPr>
              <w:t>8.10</w:t>
            </w:r>
            <w:r>
              <w:rPr>
                <w:noProof/>
              </w:rPr>
              <w:tab/>
            </w:r>
            <w:r w:rsidRPr="002B01AF">
              <w:rPr>
                <w:rStyle w:val="a4"/>
                <w:noProof/>
                <w:kern w:val="36"/>
              </w:rPr>
              <w:t>流程图</w:t>
            </w:r>
            <w:r>
              <w:rPr>
                <w:noProof/>
                <w:webHidden/>
              </w:rPr>
              <w:tab/>
            </w:r>
            <w:r>
              <w:rPr>
                <w:noProof/>
                <w:webHidden/>
              </w:rPr>
              <w:fldChar w:fldCharType="begin"/>
            </w:r>
            <w:r>
              <w:rPr>
                <w:noProof/>
                <w:webHidden/>
              </w:rPr>
              <w:instrText xml:space="preserve"> PAGEREF _Toc46394865 \h </w:instrText>
            </w:r>
            <w:r>
              <w:rPr>
                <w:noProof/>
                <w:webHidden/>
              </w:rPr>
            </w:r>
            <w:r>
              <w:rPr>
                <w:noProof/>
                <w:webHidden/>
              </w:rPr>
              <w:fldChar w:fldCharType="separate"/>
            </w:r>
            <w:r>
              <w:rPr>
                <w:noProof/>
                <w:webHidden/>
              </w:rPr>
              <w:t>167</w:t>
            </w:r>
            <w:r>
              <w:rPr>
                <w:noProof/>
                <w:webHidden/>
              </w:rPr>
              <w:fldChar w:fldCharType="end"/>
            </w:r>
          </w:hyperlink>
        </w:p>
        <w:p w14:paraId="553C17DF" w14:textId="4122C691" w:rsidR="00717723" w:rsidRDefault="00717723">
          <w:pPr>
            <w:pStyle w:val="TOC2"/>
            <w:tabs>
              <w:tab w:val="left" w:pos="1260"/>
              <w:tab w:val="right" w:leader="dot" w:pos="8296"/>
            </w:tabs>
            <w:rPr>
              <w:noProof/>
            </w:rPr>
          </w:pPr>
          <w:hyperlink w:anchor="_Toc46394866" w:history="1">
            <w:r w:rsidRPr="002B01AF">
              <w:rPr>
                <w:rStyle w:val="a4"/>
                <w:noProof/>
              </w:rPr>
              <w:t>8.11</w:t>
            </w:r>
            <w:r>
              <w:rPr>
                <w:noProof/>
              </w:rPr>
              <w:tab/>
            </w:r>
            <w:r w:rsidRPr="002B01AF">
              <w:rPr>
                <w:rStyle w:val="a4"/>
                <w:noProof/>
              </w:rPr>
              <w:t>多媒体</w:t>
            </w:r>
            <w:r>
              <w:rPr>
                <w:noProof/>
                <w:webHidden/>
              </w:rPr>
              <w:tab/>
            </w:r>
            <w:r>
              <w:rPr>
                <w:noProof/>
                <w:webHidden/>
              </w:rPr>
              <w:fldChar w:fldCharType="begin"/>
            </w:r>
            <w:r>
              <w:rPr>
                <w:noProof/>
                <w:webHidden/>
              </w:rPr>
              <w:instrText xml:space="preserve"> PAGEREF _Toc46394866 \h </w:instrText>
            </w:r>
            <w:r>
              <w:rPr>
                <w:noProof/>
                <w:webHidden/>
              </w:rPr>
            </w:r>
            <w:r>
              <w:rPr>
                <w:noProof/>
                <w:webHidden/>
              </w:rPr>
              <w:fldChar w:fldCharType="separate"/>
            </w:r>
            <w:r>
              <w:rPr>
                <w:noProof/>
                <w:webHidden/>
              </w:rPr>
              <w:t>167</w:t>
            </w:r>
            <w:r>
              <w:rPr>
                <w:noProof/>
                <w:webHidden/>
              </w:rPr>
              <w:fldChar w:fldCharType="end"/>
            </w:r>
          </w:hyperlink>
        </w:p>
        <w:p w14:paraId="7D6CB4AD" w14:textId="3538FD58" w:rsidR="00717723" w:rsidRDefault="00717723">
          <w:pPr>
            <w:pStyle w:val="TOC3"/>
            <w:tabs>
              <w:tab w:val="left" w:pos="1680"/>
              <w:tab w:val="right" w:leader="dot" w:pos="8296"/>
            </w:tabs>
            <w:rPr>
              <w:noProof/>
            </w:rPr>
          </w:pPr>
          <w:hyperlink w:anchor="_Toc46394867" w:history="1">
            <w:r w:rsidRPr="002B01AF">
              <w:rPr>
                <w:rStyle w:val="a4"/>
                <w:noProof/>
              </w:rPr>
              <w:t>8.11.1</w:t>
            </w:r>
            <w:r>
              <w:rPr>
                <w:noProof/>
              </w:rPr>
              <w:tab/>
            </w:r>
            <w:r w:rsidRPr="002B01AF">
              <w:rPr>
                <w:rStyle w:val="a4"/>
                <w:noProof/>
              </w:rPr>
              <w:t>图片</w:t>
            </w:r>
            <w:r>
              <w:rPr>
                <w:noProof/>
                <w:webHidden/>
              </w:rPr>
              <w:tab/>
            </w:r>
            <w:r>
              <w:rPr>
                <w:noProof/>
                <w:webHidden/>
              </w:rPr>
              <w:fldChar w:fldCharType="begin"/>
            </w:r>
            <w:r>
              <w:rPr>
                <w:noProof/>
                <w:webHidden/>
              </w:rPr>
              <w:instrText xml:space="preserve"> PAGEREF _Toc46394867 \h </w:instrText>
            </w:r>
            <w:r>
              <w:rPr>
                <w:noProof/>
                <w:webHidden/>
              </w:rPr>
            </w:r>
            <w:r>
              <w:rPr>
                <w:noProof/>
                <w:webHidden/>
              </w:rPr>
              <w:fldChar w:fldCharType="separate"/>
            </w:r>
            <w:r>
              <w:rPr>
                <w:noProof/>
                <w:webHidden/>
              </w:rPr>
              <w:t>167</w:t>
            </w:r>
            <w:r>
              <w:rPr>
                <w:noProof/>
                <w:webHidden/>
              </w:rPr>
              <w:fldChar w:fldCharType="end"/>
            </w:r>
          </w:hyperlink>
        </w:p>
        <w:p w14:paraId="4E5C5BEA" w14:textId="48D2BDC3" w:rsidR="00717723" w:rsidRDefault="00717723">
          <w:pPr>
            <w:pStyle w:val="TOC3"/>
            <w:tabs>
              <w:tab w:val="left" w:pos="1680"/>
              <w:tab w:val="right" w:leader="dot" w:pos="8296"/>
            </w:tabs>
            <w:rPr>
              <w:noProof/>
            </w:rPr>
          </w:pPr>
          <w:hyperlink w:anchor="_Toc46394868" w:history="1">
            <w:r w:rsidRPr="002B01AF">
              <w:rPr>
                <w:rStyle w:val="a4"/>
                <w:noProof/>
              </w:rPr>
              <w:t>8.11.2</w:t>
            </w:r>
            <w:r>
              <w:rPr>
                <w:noProof/>
              </w:rPr>
              <w:tab/>
            </w:r>
            <w:r w:rsidRPr="002B01AF">
              <w:rPr>
                <w:rStyle w:val="a4"/>
                <w:noProof/>
              </w:rPr>
              <w:t>音频</w:t>
            </w:r>
            <w:r>
              <w:rPr>
                <w:noProof/>
                <w:webHidden/>
              </w:rPr>
              <w:tab/>
            </w:r>
            <w:r>
              <w:rPr>
                <w:noProof/>
                <w:webHidden/>
              </w:rPr>
              <w:fldChar w:fldCharType="begin"/>
            </w:r>
            <w:r>
              <w:rPr>
                <w:noProof/>
                <w:webHidden/>
              </w:rPr>
              <w:instrText xml:space="preserve"> PAGEREF _Toc46394868 \h </w:instrText>
            </w:r>
            <w:r>
              <w:rPr>
                <w:noProof/>
                <w:webHidden/>
              </w:rPr>
            </w:r>
            <w:r>
              <w:rPr>
                <w:noProof/>
                <w:webHidden/>
              </w:rPr>
              <w:fldChar w:fldCharType="separate"/>
            </w:r>
            <w:r>
              <w:rPr>
                <w:noProof/>
                <w:webHidden/>
              </w:rPr>
              <w:t>169</w:t>
            </w:r>
            <w:r>
              <w:rPr>
                <w:noProof/>
                <w:webHidden/>
              </w:rPr>
              <w:fldChar w:fldCharType="end"/>
            </w:r>
          </w:hyperlink>
        </w:p>
        <w:p w14:paraId="483EFEA4" w14:textId="71CBF3B8" w:rsidR="00717723" w:rsidRDefault="00717723">
          <w:pPr>
            <w:pStyle w:val="TOC4"/>
            <w:tabs>
              <w:tab w:val="left" w:pos="2520"/>
              <w:tab w:val="right" w:leader="dot" w:pos="8296"/>
            </w:tabs>
            <w:rPr>
              <w:noProof/>
            </w:rPr>
          </w:pPr>
          <w:hyperlink w:anchor="_Toc46394869" w:history="1">
            <w:r w:rsidRPr="002B01AF">
              <w:rPr>
                <w:rStyle w:val="a4"/>
                <w:rFonts w:ascii="宋体" w:eastAsia="宋体" w:hAnsi="宋体"/>
                <w:noProof/>
              </w:rPr>
              <w:t>8.11.2.1</w:t>
            </w:r>
            <w:r>
              <w:rPr>
                <w:noProof/>
              </w:rPr>
              <w:tab/>
            </w:r>
            <w:r w:rsidRPr="002B01AF">
              <w:rPr>
                <w:rStyle w:val="a4"/>
                <w:rFonts w:ascii="宋体" w:eastAsia="宋体" w:hAnsi="宋体"/>
                <w:noProof/>
              </w:rPr>
              <w:t>语法格式</w:t>
            </w:r>
            <w:r>
              <w:rPr>
                <w:noProof/>
                <w:webHidden/>
              </w:rPr>
              <w:tab/>
            </w:r>
            <w:r>
              <w:rPr>
                <w:noProof/>
                <w:webHidden/>
              </w:rPr>
              <w:fldChar w:fldCharType="begin"/>
            </w:r>
            <w:r>
              <w:rPr>
                <w:noProof/>
                <w:webHidden/>
              </w:rPr>
              <w:instrText xml:space="preserve"> PAGEREF _Toc46394869 \h </w:instrText>
            </w:r>
            <w:r>
              <w:rPr>
                <w:noProof/>
                <w:webHidden/>
              </w:rPr>
            </w:r>
            <w:r>
              <w:rPr>
                <w:noProof/>
                <w:webHidden/>
              </w:rPr>
              <w:fldChar w:fldCharType="separate"/>
            </w:r>
            <w:r>
              <w:rPr>
                <w:noProof/>
                <w:webHidden/>
              </w:rPr>
              <w:t>169</w:t>
            </w:r>
            <w:r>
              <w:rPr>
                <w:noProof/>
                <w:webHidden/>
              </w:rPr>
              <w:fldChar w:fldCharType="end"/>
            </w:r>
          </w:hyperlink>
        </w:p>
        <w:p w14:paraId="33BBC33A" w14:textId="54B8AF0A" w:rsidR="00717723" w:rsidRDefault="00717723">
          <w:pPr>
            <w:pStyle w:val="TOC4"/>
            <w:tabs>
              <w:tab w:val="left" w:pos="2520"/>
              <w:tab w:val="right" w:leader="dot" w:pos="8296"/>
            </w:tabs>
            <w:rPr>
              <w:noProof/>
            </w:rPr>
          </w:pPr>
          <w:hyperlink w:anchor="_Toc46394870" w:history="1">
            <w:r w:rsidRPr="002B01AF">
              <w:rPr>
                <w:rStyle w:val="a4"/>
                <w:rFonts w:ascii="宋体" w:eastAsia="宋体" w:hAnsi="宋体"/>
                <w:noProof/>
              </w:rPr>
              <w:t>8.11.2.2</w:t>
            </w:r>
            <w:r>
              <w:rPr>
                <w:noProof/>
              </w:rPr>
              <w:tab/>
            </w:r>
            <w:r w:rsidRPr="002B01AF">
              <w:rPr>
                <w:rStyle w:val="a4"/>
                <w:rFonts w:ascii="宋体" w:eastAsia="宋体" w:hAnsi="宋体"/>
                <w:noProof/>
              </w:rPr>
              <w:t>音频库 Github</w:t>
            </w:r>
            <w:r>
              <w:rPr>
                <w:noProof/>
                <w:webHidden/>
              </w:rPr>
              <w:tab/>
            </w:r>
            <w:r>
              <w:rPr>
                <w:noProof/>
                <w:webHidden/>
              </w:rPr>
              <w:fldChar w:fldCharType="begin"/>
            </w:r>
            <w:r>
              <w:rPr>
                <w:noProof/>
                <w:webHidden/>
              </w:rPr>
              <w:instrText xml:space="preserve"> PAGEREF _Toc46394870 \h </w:instrText>
            </w:r>
            <w:r>
              <w:rPr>
                <w:noProof/>
                <w:webHidden/>
              </w:rPr>
            </w:r>
            <w:r>
              <w:rPr>
                <w:noProof/>
                <w:webHidden/>
              </w:rPr>
              <w:fldChar w:fldCharType="separate"/>
            </w:r>
            <w:r>
              <w:rPr>
                <w:noProof/>
                <w:webHidden/>
              </w:rPr>
              <w:t>169</w:t>
            </w:r>
            <w:r>
              <w:rPr>
                <w:noProof/>
                <w:webHidden/>
              </w:rPr>
              <w:fldChar w:fldCharType="end"/>
            </w:r>
          </w:hyperlink>
        </w:p>
        <w:p w14:paraId="453D6641" w14:textId="573CDFA5" w:rsidR="00717723" w:rsidRDefault="00717723">
          <w:pPr>
            <w:pStyle w:val="TOC3"/>
            <w:tabs>
              <w:tab w:val="left" w:pos="1680"/>
              <w:tab w:val="right" w:leader="dot" w:pos="8296"/>
            </w:tabs>
            <w:rPr>
              <w:noProof/>
            </w:rPr>
          </w:pPr>
          <w:hyperlink w:anchor="_Toc46394871" w:history="1">
            <w:r w:rsidRPr="002B01AF">
              <w:rPr>
                <w:rStyle w:val="a4"/>
                <w:noProof/>
              </w:rPr>
              <w:t>8.11.3</w:t>
            </w:r>
            <w:r>
              <w:rPr>
                <w:noProof/>
              </w:rPr>
              <w:tab/>
            </w:r>
            <w:r w:rsidRPr="002B01AF">
              <w:rPr>
                <w:rStyle w:val="a4"/>
                <w:noProof/>
              </w:rPr>
              <w:t>视频</w:t>
            </w:r>
            <w:r>
              <w:rPr>
                <w:noProof/>
                <w:webHidden/>
              </w:rPr>
              <w:tab/>
            </w:r>
            <w:r>
              <w:rPr>
                <w:noProof/>
                <w:webHidden/>
              </w:rPr>
              <w:fldChar w:fldCharType="begin"/>
            </w:r>
            <w:r>
              <w:rPr>
                <w:noProof/>
                <w:webHidden/>
              </w:rPr>
              <w:instrText xml:space="preserve"> PAGEREF _Toc46394871 \h </w:instrText>
            </w:r>
            <w:r>
              <w:rPr>
                <w:noProof/>
                <w:webHidden/>
              </w:rPr>
            </w:r>
            <w:r>
              <w:rPr>
                <w:noProof/>
                <w:webHidden/>
              </w:rPr>
              <w:fldChar w:fldCharType="separate"/>
            </w:r>
            <w:r>
              <w:rPr>
                <w:noProof/>
                <w:webHidden/>
              </w:rPr>
              <w:t>170</w:t>
            </w:r>
            <w:r>
              <w:rPr>
                <w:noProof/>
                <w:webHidden/>
              </w:rPr>
              <w:fldChar w:fldCharType="end"/>
            </w:r>
          </w:hyperlink>
        </w:p>
        <w:p w14:paraId="5F88B1D0" w14:textId="40CEF529" w:rsidR="00717723" w:rsidRDefault="00717723">
          <w:pPr>
            <w:pStyle w:val="TOC4"/>
            <w:tabs>
              <w:tab w:val="left" w:pos="2520"/>
              <w:tab w:val="right" w:leader="dot" w:pos="8296"/>
            </w:tabs>
            <w:rPr>
              <w:noProof/>
            </w:rPr>
          </w:pPr>
          <w:hyperlink w:anchor="_Toc46394872" w:history="1">
            <w:r w:rsidRPr="002B01AF">
              <w:rPr>
                <w:rStyle w:val="a4"/>
                <w:rFonts w:ascii="宋体" w:eastAsia="宋体" w:hAnsi="宋体"/>
                <w:noProof/>
              </w:rPr>
              <w:t>8.11.3.1</w:t>
            </w:r>
            <w:r>
              <w:rPr>
                <w:noProof/>
              </w:rPr>
              <w:tab/>
            </w:r>
            <w:r w:rsidRPr="002B01AF">
              <w:rPr>
                <w:rStyle w:val="a4"/>
                <w:rFonts w:ascii="宋体" w:eastAsia="宋体" w:hAnsi="宋体"/>
                <w:noProof/>
              </w:rPr>
              <w:t>语法格式</w:t>
            </w:r>
            <w:r>
              <w:rPr>
                <w:noProof/>
                <w:webHidden/>
              </w:rPr>
              <w:tab/>
            </w:r>
            <w:r>
              <w:rPr>
                <w:noProof/>
                <w:webHidden/>
              </w:rPr>
              <w:fldChar w:fldCharType="begin"/>
            </w:r>
            <w:r>
              <w:rPr>
                <w:noProof/>
                <w:webHidden/>
              </w:rPr>
              <w:instrText xml:space="preserve"> PAGEREF _Toc46394872 \h </w:instrText>
            </w:r>
            <w:r>
              <w:rPr>
                <w:noProof/>
                <w:webHidden/>
              </w:rPr>
            </w:r>
            <w:r>
              <w:rPr>
                <w:noProof/>
                <w:webHidden/>
              </w:rPr>
              <w:fldChar w:fldCharType="separate"/>
            </w:r>
            <w:r>
              <w:rPr>
                <w:noProof/>
                <w:webHidden/>
              </w:rPr>
              <w:t>170</w:t>
            </w:r>
            <w:r>
              <w:rPr>
                <w:noProof/>
                <w:webHidden/>
              </w:rPr>
              <w:fldChar w:fldCharType="end"/>
            </w:r>
          </w:hyperlink>
        </w:p>
        <w:p w14:paraId="1A1A6F7A" w14:textId="3F566CEC" w:rsidR="00717723" w:rsidRDefault="00717723">
          <w:pPr>
            <w:pStyle w:val="TOC3"/>
            <w:tabs>
              <w:tab w:val="left" w:pos="1680"/>
              <w:tab w:val="right" w:leader="dot" w:pos="8296"/>
            </w:tabs>
            <w:rPr>
              <w:noProof/>
            </w:rPr>
          </w:pPr>
          <w:hyperlink w:anchor="_Toc46394873" w:history="1">
            <w:r w:rsidRPr="002B01AF">
              <w:rPr>
                <w:rStyle w:val="a4"/>
                <w:noProof/>
              </w:rPr>
              <w:t>8.11.4</w:t>
            </w:r>
            <w:r>
              <w:rPr>
                <w:noProof/>
              </w:rPr>
              <w:tab/>
            </w:r>
            <w:r w:rsidRPr="002B01AF">
              <w:rPr>
                <w:rStyle w:val="a4"/>
                <w:noProof/>
              </w:rPr>
              <w:t>混合其他语法</w:t>
            </w:r>
            <w:r>
              <w:rPr>
                <w:noProof/>
                <w:webHidden/>
              </w:rPr>
              <w:tab/>
            </w:r>
            <w:r>
              <w:rPr>
                <w:noProof/>
                <w:webHidden/>
              </w:rPr>
              <w:fldChar w:fldCharType="begin"/>
            </w:r>
            <w:r>
              <w:rPr>
                <w:noProof/>
                <w:webHidden/>
              </w:rPr>
              <w:instrText xml:space="preserve"> PAGEREF _Toc46394873 \h </w:instrText>
            </w:r>
            <w:r>
              <w:rPr>
                <w:noProof/>
                <w:webHidden/>
              </w:rPr>
            </w:r>
            <w:r>
              <w:rPr>
                <w:noProof/>
                <w:webHidden/>
              </w:rPr>
              <w:fldChar w:fldCharType="separate"/>
            </w:r>
            <w:r>
              <w:rPr>
                <w:noProof/>
                <w:webHidden/>
              </w:rPr>
              <w:t>170</w:t>
            </w:r>
            <w:r>
              <w:rPr>
                <w:noProof/>
                <w:webHidden/>
              </w:rPr>
              <w:fldChar w:fldCharType="end"/>
            </w:r>
          </w:hyperlink>
        </w:p>
        <w:p w14:paraId="033358EA" w14:textId="5A33F796" w:rsidR="00717723" w:rsidRDefault="00717723">
          <w:pPr>
            <w:pStyle w:val="TOC4"/>
            <w:tabs>
              <w:tab w:val="left" w:pos="2520"/>
              <w:tab w:val="right" w:leader="dot" w:pos="8296"/>
            </w:tabs>
            <w:rPr>
              <w:noProof/>
            </w:rPr>
          </w:pPr>
          <w:hyperlink w:anchor="_Toc46394874" w:history="1">
            <w:r w:rsidRPr="002B01AF">
              <w:rPr>
                <w:rStyle w:val="a4"/>
                <w:rFonts w:ascii="宋体" w:eastAsia="宋体" w:hAnsi="宋体"/>
                <w:noProof/>
              </w:rPr>
              <w:t>8.11.4.1</w:t>
            </w:r>
            <w:r>
              <w:rPr>
                <w:noProof/>
              </w:rPr>
              <w:tab/>
            </w:r>
            <w:r w:rsidRPr="002B01AF">
              <w:rPr>
                <w:rStyle w:val="a4"/>
                <w:rFonts w:ascii="宋体" w:eastAsia="宋体" w:hAnsi="宋体"/>
                <w:noProof/>
              </w:rPr>
              <w:t>使用普通文本的删除线，斜体等效果</w:t>
            </w:r>
            <w:r>
              <w:rPr>
                <w:noProof/>
                <w:webHidden/>
              </w:rPr>
              <w:tab/>
            </w:r>
            <w:r>
              <w:rPr>
                <w:noProof/>
                <w:webHidden/>
              </w:rPr>
              <w:fldChar w:fldCharType="begin"/>
            </w:r>
            <w:r>
              <w:rPr>
                <w:noProof/>
                <w:webHidden/>
              </w:rPr>
              <w:instrText xml:space="preserve"> PAGEREF _Toc46394874 \h </w:instrText>
            </w:r>
            <w:r>
              <w:rPr>
                <w:noProof/>
                <w:webHidden/>
              </w:rPr>
            </w:r>
            <w:r>
              <w:rPr>
                <w:noProof/>
                <w:webHidden/>
              </w:rPr>
              <w:fldChar w:fldCharType="separate"/>
            </w:r>
            <w:r>
              <w:rPr>
                <w:noProof/>
                <w:webHidden/>
              </w:rPr>
              <w:t>170</w:t>
            </w:r>
            <w:r>
              <w:rPr>
                <w:noProof/>
                <w:webHidden/>
              </w:rPr>
              <w:fldChar w:fldCharType="end"/>
            </w:r>
          </w:hyperlink>
        </w:p>
        <w:p w14:paraId="63E6C852" w14:textId="28EFBF2E" w:rsidR="00717723" w:rsidRDefault="00717723">
          <w:pPr>
            <w:pStyle w:val="TOC4"/>
            <w:tabs>
              <w:tab w:val="left" w:pos="2520"/>
              <w:tab w:val="right" w:leader="dot" w:pos="8296"/>
            </w:tabs>
            <w:rPr>
              <w:noProof/>
            </w:rPr>
          </w:pPr>
          <w:hyperlink w:anchor="_Toc46394875" w:history="1">
            <w:r w:rsidRPr="002B01AF">
              <w:rPr>
                <w:rStyle w:val="a4"/>
                <w:rFonts w:ascii="宋体" w:eastAsia="宋体" w:hAnsi="宋体"/>
                <w:noProof/>
              </w:rPr>
              <w:t>8.11.4.2</w:t>
            </w:r>
            <w:r>
              <w:rPr>
                <w:noProof/>
              </w:rPr>
              <w:tab/>
            </w:r>
            <w:r w:rsidRPr="002B01AF">
              <w:rPr>
                <w:rStyle w:val="a4"/>
                <w:rFonts w:ascii="宋体" w:eastAsia="宋体" w:hAnsi="宋体"/>
                <w:noProof/>
              </w:rPr>
              <w:t>表格中嵌入图片（链接）</w:t>
            </w:r>
            <w:r>
              <w:rPr>
                <w:noProof/>
                <w:webHidden/>
              </w:rPr>
              <w:tab/>
            </w:r>
            <w:r>
              <w:rPr>
                <w:noProof/>
                <w:webHidden/>
              </w:rPr>
              <w:fldChar w:fldCharType="begin"/>
            </w:r>
            <w:r>
              <w:rPr>
                <w:noProof/>
                <w:webHidden/>
              </w:rPr>
              <w:instrText xml:space="preserve"> PAGEREF _Toc46394875 \h </w:instrText>
            </w:r>
            <w:r>
              <w:rPr>
                <w:noProof/>
                <w:webHidden/>
              </w:rPr>
            </w:r>
            <w:r>
              <w:rPr>
                <w:noProof/>
                <w:webHidden/>
              </w:rPr>
              <w:fldChar w:fldCharType="separate"/>
            </w:r>
            <w:r>
              <w:rPr>
                <w:noProof/>
                <w:webHidden/>
              </w:rPr>
              <w:t>171</w:t>
            </w:r>
            <w:r>
              <w:rPr>
                <w:noProof/>
                <w:webHidden/>
              </w:rPr>
              <w:fldChar w:fldCharType="end"/>
            </w:r>
          </w:hyperlink>
        </w:p>
        <w:p w14:paraId="279FDE4A" w14:textId="228E225B" w:rsidR="00717723" w:rsidRDefault="00717723">
          <w:pPr>
            <w:pStyle w:val="TOC4"/>
            <w:tabs>
              <w:tab w:val="left" w:pos="2520"/>
              <w:tab w:val="right" w:leader="dot" w:pos="8296"/>
            </w:tabs>
            <w:rPr>
              <w:noProof/>
            </w:rPr>
          </w:pPr>
          <w:hyperlink w:anchor="_Toc46394876" w:history="1">
            <w:r w:rsidRPr="002B01AF">
              <w:rPr>
                <w:rStyle w:val="a4"/>
                <w:rFonts w:ascii="宋体" w:eastAsia="宋体" w:hAnsi="宋体"/>
                <w:noProof/>
              </w:rPr>
              <w:t>8.11.4.3</w:t>
            </w:r>
            <w:r>
              <w:rPr>
                <w:noProof/>
              </w:rPr>
              <w:tab/>
            </w:r>
            <w:r w:rsidRPr="002B01AF">
              <w:rPr>
                <w:rStyle w:val="a4"/>
                <w:rFonts w:ascii="宋体" w:eastAsia="宋体" w:hAnsi="宋体"/>
                <w:noProof/>
              </w:rPr>
              <w:t>表情</w:t>
            </w:r>
            <w:r>
              <w:rPr>
                <w:noProof/>
                <w:webHidden/>
              </w:rPr>
              <w:tab/>
            </w:r>
            <w:r>
              <w:rPr>
                <w:noProof/>
                <w:webHidden/>
              </w:rPr>
              <w:fldChar w:fldCharType="begin"/>
            </w:r>
            <w:r>
              <w:rPr>
                <w:noProof/>
                <w:webHidden/>
              </w:rPr>
              <w:instrText xml:space="preserve"> PAGEREF _Toc46394876 \h </w:instrText>
            </w:r>
            <w:r>
              <w:rPr>
                <w:noProof/>
                <w:webHidden/>
              </w:rPr>
            </w:r>
            <w:r>
              <w:rPr>
                <w:noProof/>
                <w:webHidden/>
              </w:rPr>
              <w:fldChar w:fldCharType="separate"/>
            </w:r>
            <w:r>
              <w:rPr>
                <w:noProof/>
                <w:webHidden/>
              </w:rPr>
              <w:t>171</w:t>
            </w:r>
            <w:r>
              <w:rPr>
                <w:noProof/>
                <w:webHidden/>
              </w:rPr>
              <w:fldChar w:fldCharType="end"/>
            </w:r>
          </w:hyperlink>
        </w:p>
        <w:p w14:paraId="3B1F87F6" w14:textId="04217BBF" w:rsidR="00717723" w:rsidRDefault="00717723">
          <w:pPr>
            <w:pStyle w:val="TOC4"/>
            <w:tabs>
              <w:tab w:val="left" w:pos="2520"/>
              <w:tab w:val="right" w:leader="dot" w:pos="8296"/>
            </w:tabs>
            <w:rPr>
              <w:noProof/>
            </w:rPr>
          </w:pPr>
          <w:hyperlink w:anchor="_Toc46394877" w:history="1">
            <w:r w:rsidRPr="002B01AF">
              <w:rPr>
                <w:rStyle w:val="a4"/>
                <w:rFonts w:ascii="宋体" w:eastAsia="宋体" w:hAnsi="宋体"/>
                <w:noProof/>
              </w:rPr>
              <w:t>8.11.4.4</w:t>
            </w:r>
            <w:r>
              <w:rPr>
                <w:noProof/>
              </w:rPr>
              <w:tab/>
            </w:r>
            <w:r w:rsidRPr="002B01AF">
              <w:rPr>
                <w:rStyle w:val="a4"/>
                <w:rFonts w:ascii="宋体" w:eastAsia="宋体" w:hAnsi="宋体"/>
                <w:noProof/>
              </w:rPr>
              <w:t>diff语法</w:t>
            </w:r>
            <w:r>
              <w:rPr>
                <w:noProof/>
                <w:webHidden/>
              </w:rPr>
              <w:tab/>
            </w:r>
            <w:r>
              <w:rPr>
                <w:noProof/>
                <w:webHidden/>
              </w:rPr>
              <w:fldChar w:fldCharType="begin"/>
            </w:r>
            <w:r>
              <w:rPr>
                <w:noProof/>
                <w:webHidden/>
              </w:rPr>
              <w:instrText xml:space="preserve"> PAGEREF _Toc46394877 \h </w:instrText>
            </w:r>
            <w:r>
              <w:rPr>
                <w:noProof/>
                <w:webHidden/>
              </w:rPr>
            </w:r>
            <w:r>
              <w:rPr>
                <w:noProof/>
                <w:webHidden/>
              </w:rPr>
              <w:fldChar w:fldCharType="separate"/>
            </w:r>
            <w:r>
              <w:rPr>
                <w:noProof/>
                <w:webHidden/>
              </w:rPr>
              <w:t>171</w:t>
            </w:r>
            <w:r>
              <w:rPr>
                <w:noProof/>
                <w:webHidden/>
              </w:rPr>
              <w:fldChar w:fldCharType="end"/>
            </w:r>
          </w:hyperlink>
        </w:p>
        <w:p w14:paraId="43AFC25B" w14:textId="4E542416" w:rsidR="00717723" w:rsidRDefault="00717723">
          <w:pPr>
            <w:pStyle w:val="TOC1"/>
            <w:tabs>
              <w:tab w:val="left" w:pos="420"/>
              <w:tab w:val="right" w:leader="dot" w:pos="8296"/>
            </w:tabs>
            <w:rPr>
              <w:noProof/>
            </w:rPr>
          </w:pPr>
          <w:hyperlink w:anchor="_Toc46394878" w:history="1">
            <w:r w:rsidRPr="002B01AF">
              <w:rPr>
                <w:rStyle w:val="a4"/>
                <w:rFonts w:ascii="Microsoft YaHei UI" w:eastAsia="Microsoft YaHei UI" w:hAnsi="Microsoft YaHei UI"/>
                <w:noProof/>
                <w:spacing w:val="8"/>
              </w:rPr>
              <w:t>9</w:t>
            </w:r>
            <w:r>
              <w:rPr>
                <w:noProof/>
              </w:rPr>
              <w:tab/>
            </w:r>
            <w:r w:rsidRPr="002B01AF">
              <w:rPr>
                <w:rStyle w:val="a4"/>
                <w:noProof/>
              </w:rPr>
              <w:t>Static site generator</w:t>
            </w:r>
            <w:r>
              <w:rPr>
                <w:noProof/>
                <w:webHidden/>
              </w:rPr>
              <w:tab/>
            </w:r>
            <w:r>
              <w:rPr>
                <w:noProof/>
                <w:webHidden/>
              </w:rPr>
              <w:fldChar w:fldCharType="begin"/>
            </w:r>
            <w:r>
              <w:rPr>
                <w:noProof/>
                <w:webHidden/>
              </w:rPr>
              <w:instrText xml:space="preserve"> PAGEREF _Toc46394878 \h </w:instrText>
            </w:r>
            <w:r>
              <w:rPr>
                <w:noProof/>
                <w:webHidden/>
              </w:rPr>
            </w:r>
            <w:r>
              <w:rPr>
                <w:noProof/>
                <w:webHidden/>
              </w:rPr>
              <w:fldChar w:fldCharType="separate"/>
            </w:r>
            <w:r>
              <w:rPr>
                <w:noProof/>
                <w:webHidden/>
              </w:rPr>
              <w:t>172</w:t>
            </w:r>
            <w:r>
              <w:rPr>
                <w:noProof/>
                <w:webHidden/>
              </w:rPr>
              <w:fldChar w:fldCharType="end"/>
            </w:r>
          </w:hyperlink>
        </w:p>
        <w:p w14:paraId="48BFFCAB" w14:textId="003D0FB8" w:rsidR="00717723" w:rsidRDefault="00717723">
          <w:pPr>
            <w:pStyle w:val="TOC2"/>
            <w:tabs>
              <w:tab w:val="left" w:pos="1260"/>
              <w:tab w:val="right" w:leader="dot" w:pos="8296"/>
            </w:tabs>
            <w:rPr>
              <w:noProof/>
            </w:rPr>
          </w:pPr>
          <w:hyperlink w:anchor="_Toc46394879" w:history="1">
            <w:r w:rsidRPr="002B01AF">
              <w:rPr>
                <w:rStyle w:val="a4"/>
                <w:noProof/>
              </w:rPr>
              <w:t>9.1</w:t>
            </w:r>
            <w:r>
              <w:rPr>
                <w:noProof/>
              </w:rPr>
              <w:tab/>
            </w:r>
            <w:r w:rsidRPr="002B01AF">
              <w:rPr>
                <w:rStyle w:val="a4"/>
                <w:noProof/>
              </w:rPr>
              <w:t>概述</w:t>
            </w:r>
            <w:r>
              <w:rPr>
                <w:noProof/>
                <w:webHidden/>
              </w:rPr>
              <w:tab/>
            </w:r>
            <w:r>
              <w:rPr>
                <w:noProof/>
                <w:webHidden/>
              </w:rPr>
              <w:fldChar w:fldCharType="begin"/>
            </w:r>
            <w:r>
              <w:rPr>
                <w:noProof/>
                <w:webHidden/>
              </w:rPr>
              <w:instrText xml:space="preserve"> PAGEREF _Toc46394879 \h </w:instrText>
            </w:r>
            <w:r>
              <w:rPr>
                <w:noProof/>
                <w:webHidden/>
              </w:rPr>
            </w:r>
            <w:r>
              <w:rPr>
                <w:noProof/>
                <w:webHidden/>
              </w:rPr>
              <w:fldChar w:fldCharType="separate"/>
            </w:r>
            <w:r>
              <w:rPr>
                <w:noProof/>
                <w:webHidden/>
              </w:rPr>
              <w:t>172</w:t>
            </w:r>
            <w:r>
              <w:rPr>
                <w:noProof/>
                <w:webHidden/>
              </w:rPr>
              <w:fldChar w:fldCharType="end"/>
            </w:r>
          </w:hyperlink>
        </w:p>
        <w:p w14:paraId="084CFD46" w14:textId="4CA0EF36" w:rsidR="00717723" w:rsidRDefault="00717723">
          <w:pPr>
            <w:pStyle w:val="TOC2"/>
            <w:tabs>
              <w:tab w:val="left" w:pos="1260"/>
              <w:tab w:val="right" w:leader="dot" w:pos="8296"/>
            </w:tabs>
            <w:rPr>
              <w:noProof/>
            </w:rPr>
          </w:pPr>
          <w:hyperlink w:anchor="_Toc46394880" w:history="1">
            <w:r w:rsidRPr="002B01AF">
              <w:rPr>
                <w:rStyle w:val="a4"/>
                <w:rFonts w:ascii="Microsoft YaHei UI" w:eastAsia="Microsoft YaHei UI" w:hAnsi="Microsoft YaHei UI"/>
                <w:noProof/>
                <w:spacing w:val="8"/>
              </w:rPr>
              <w:t>9.2</w:t>
            </w:r>
            <w:r>
              <w:rPr>
                <w:noProof/>
              </w:rPr>
              <w:tab/>
            </w:r>
            <w:r w:rsidRPr="002B01AF">
              <w:rPr>
                <w:rStyle w:val="a4"/>
                <w:rFonts w:ascii="Microsoft YaHei UI" w:eastAsia="Microsoft YaHei UI" w:hAnsi="Microsoft YaHei UI"/>
                <w:noProof/>
                <w:spacing w:val="8"/>
              </w:rPr>
              <w:t>WEB前端开发工具</w:t>
            </w:r>
            <w:r>
              <w:rPr>
                <w:noProof/>
                <w:webHidden/>
              </w:rPr>
              <w:tab/>
            </w:r>
            <w:r>
              <w:rPr>
                <w:noProof/>
                <w:webHidden/>
              </w:rPr>
              <w:fldChar w:fldCharType="begin"/>
            </w:r>
            <w:r>
              <w:rPr>
                <w:noProof/>
                <w:webHidden/>
              </w:rPr>
              <w:instrText xml:space="preserve"> PAGEREF _Toc46394880 \h </w:instrText>
            </w:r>
            <w:r>
              <w:rPr>
                <w:noProof/>
                <w:webHidden/>
              </w:rPr>
            </w:r>
            <w:r>
              <w:rPr>
                <w:noProof/>
                <w:webHidden/>
              </w:rPr>
              <w:fldChar w:fldCharType="separate"/>
            </w:r>
            <w:r>
              <w:rPr>
                <w:noProof/>
                <w:webHidden/>
              </w:rPr>
              <w:t>177</w:t>
            </w:r>
            <w:r>
              <w:rPr>
                <w:noProof/>
                <w:webHidden/>
              </w:rPr>
              <w:fldChar w:fldCharType="end"/>
            </w:r>
          </w:hyperlink>
        </w:p>
        <w:p w14:paraId="0C9D0F0B" w14:textId="49FB7036" w:rsidR="00717723" w:rsidRDefault="00717723">
          <w:pPr>
            <w:pStyle w:val="TOC3"/>
            <w:tabs>
              <w:tab w:val="left" w:pos="1680"/>
              <w:tab w:val="right" w:leader="dot" w:pos="8296"/>
            </w:tabs>
            <w:rPr>
              <w:noProof/>
            </w:rPr>
          </w:pPr>
          <w:hyperlink w:anchor="_Toc46394881" w:history="1">
            <w:r w:rsidRPr="002B01AF">
              <w:rPr>
                <w:rStyle w:val="a4"/>
                <w:noProof/>
              </w:rPr>
              <w:t>9.2.1</w:t>
            </w:r>
            <w:r>
              <w:rPr>
                <w:noProof/>
              </w:rPr>
              <w:tab/>
            </w:r>
            <w:r w:rsidRPr="002B01AF">
              <w:rPr>
                <w:rStyle w:val="a4"/>
                <w:noProof/>
              </w:rPr>
              <w:t>我们从这几个角度去分析一下几个框架的优劣</w:t>
            </w:r>
            <w:r>
              <w:rPr>
                <w:noProof/>
                <w:webHidden/>
              </w:rPr>
              <w:tab/>
            </w:r>
            <w:r>
              <w:rPr>
                <w:noProof/>
                <w:webHidden/>
              </w:rPr>
              <w:fldChar w:fldCharType="begin"/>
            </w:r>
            <w:r>
              <w:rPr>
                <w:noProof/>
                <w:webHidden/>
              </w:rPr>
              <w:instrText xml:space="preserve"> PAGEREF _Toc46394881 \h </w:instrText>
            </w:r>
            <w:r>
              <w:rPr>
                <w:noProof/>
                <w:webHidden/>
              </w:rPr>
            </w:r>
            <w:r>
              <w:rPr>
                <w:noProof/>
                <w:webHidden/>
              </w:rPr>
              <w:fldChar w:fldCharType="separate"/>
            </w:r>
            <w:r>
              <w:rPr>
                <w:noProof/>
                <w:webHidden/>
              </w:rPr>
              <w:t>178</w:t>
            </w:r>
            <w:r>
              <w:rPr>
                <w:noProof/>
                <w:webHidden/>
              </w:rPr>
              <w:fldChar w:fldCharType="end"/>
            </w:r>
          </w:hyperlink>
        </w:p>
        <w:p w14:paraId="0056DDB6" w14:textId="3F1BA91C" w:rsidR="00717723" w:rsidRDefault="00717723">
          <w:pPr>
            <w:pStyle w:val="TOC3"/>
            <w:tabs>
              <w:tab w:val="left" w:pos="1680"/>
              <w:tab w:val="right" w:leader="dot" w:pos="8296"/>
            </w:tabs>
            <w:rPr>
              <w:noProof/>
            </w:rPr>
          </w:pPr>
          <w:hyperlink w:anchor="_Toc46394882" w:history="1">
            <w:r w:rsidRPr="002B01AF">
              <w:rPr>
                <w:rStyle w:val="a4"/>
                <w:noProof/>
              </w:rPr>
              <w:t>9.2.2</w:t>
            </w:r>
            <w:r>
              <w:rPr>
                <w:noProof/>
              </w:rPr>
              <w:tab/>
            </w:r>
            <w:r w:rsidRPr="002B01AF">
              <w:rPr>
                <w:rStyle w:val="a4"/>
                <w:noProof/>
              </w:rPr>
              <w:t>Angular</w:t>
            </w:r>
            <w:r>
              <w:rPr>
                <w:noProof/>
                <w:webHidden/>
              </w:rPr>
              <w:tab/>
            </w:r>
            <w:r>
              <w:rPr>
                <w:noProof/>
                <w:webHidden/>
              </w:rPr>
              <w:fldChar w:fldCharType="begin"/>
            </w:r>
            <w:r>
              <w:rPr>
                <w:noProof/>
                <w:webHidden/>
              </w:rPr>
              <w:instrText xml:space="preserve"> PAGEREF _Toc46394882 \h </w:instrText>
            </w:r>
            <w:r>
              <w:rPr>
                <w:noProof/>
                <w:webHidden/>
              </w:rPr>
            </w:r>
            <w:r>
              <w:rPr>
                <w:noProof/>
                <w:webHidden/>
              </w:rPr>
              <w:fldChar w:fldCharType="separate"/>
            </w:r>
            <w:r>
              <w:rPr>
                <w:noProof/>
                <w:webHidden/>
              </w:rPr>
              <w:t>178</w:t>
            </w:r>
            <w:r>
              <w:rPr>
                <w:noProof/>
                <w:webHidden/>
              </w:rPr>
              <w:fldChar w:fldCharType="end"/>
            </w:r>
          </w:hyperlink>
        </w:p>
        <w:p w14:paraId="1F8431E3" w14:textId="6907B236" w:rsidR="00717723" w:rsidRDefault="00717723">
          <w:pPr>
            <w:pStyle w:val="TOC3"/>
            <w:tabs>
              <w:tab w:val="left" w:pos="1680"/>
              <w:tab w:val="right" w:leader="dot" w:pos="8296"/>
            </w:tabs>
            <w:rPr>
              <w:noProof/>
            </w:rPr>
          </w:pPr>
          <w:hyperlink w:anchor="_Toc46394883" w:history="1">
            <w:r w:rsidRPr="002B01AF">
              <w:rPr>
                <w:rStyle w:val="a4"/>
                <w:noProof/>
              </w:rPr>
              <w:t>9.2.3</w:t>
            </w:r>
            <w:r>
              <w:rPr>
                <w:noProof/>
              </w:rPr>
              <w:tab/>
            </w:r>
            <w:r w:rsidRPr="002B01AF">
              <w:rPr>
                <w:rStyle w:val="a4"/>
                <w:noProof/>
              </w:rPr>
              <w:t>Vue</w:t>
            </w:r>
            <w:r>
              <w:rPr>
                <w:noProof/>
                <w:webHidden/>
              </w:rPr>
              <w:tab/>
            </w:r>
            <w:r>
              <w:rPr>
                <w:noProof/>
                <w:webHidden/>
              </w:rPr>
              <w:fldChar w:fldCharType="begin"/>
            </w:r>
            <w:r>
              <w:rPr>
                <w:noProof/>
                <w:webHidden/>
              </w:rPr>
              <w:instrText xml:space="preserve"> PAGEREF _Toc46394883 \h </w:instrText>
            </w:r>
            <w:r>
              <w:rPr>
                <w:noProof/>
                <w:webHidden/>
              </w:rPr>
            </w:r>
            <w:r>
              <w:rPr>
                <w:noProof/>
                <w:webHidden/>
              </w:rPr>
              <w:fldChar w:fldCharType="separate"/>
            </w:r>
            <w:r>
              <w:rPr>
                <w:noProof/>
                <w:webHidden/>
              </w:rPr>
              <w:t>179</w:t>
            </w:r>
            <w:r>
              <w:rPr>
                <w:noProof/>
                <w:webHidden/>
              </w:rPr>
              <w:fldChar w:fldCharType="end"/>
            </w:r>
          </w:hyperlink>
        </w:p>
        <w:p w14:paraId="2D7A8FBC" w14:textId="412C933D" w:rsidR="00717723" w:rsidRDefault="00717723">
          <w:pPr>
            <w:pStyle w:val="TOC3"/>
            <w:tabs>
              <w:tab w:val="left" w:pos="1680"/>
              <w:tab w:val="right" w:leader="dot" w:pos="8296"/>
            </w:tabs>
            <w:rPr>
              <w:noProof/>
            </w:rPr>
          </w:pPr>
          <w:hyperlink w:anchor="_Toc46394884" w:history="1">
            <w:r w:rsidRPr="002B01AF">
              <w:rPr>
                <w:rStyle w:val="a4"/>
                <w:noProof/>
              </w:rPr>
              <w:t>9.2.4</w:t>
            </w:r>
            <w:r>
              <w:rPr>
                <w:noProof/>
              </w:rPr>
              <w:tab/>
            </w:r>
            <w:r w:rsidRPr="002B01AF">
              <w:rPr>
                <w:rStyle w:val="a4"/>
                <w:noProof/>
              </w:rPr>
              <w:t>React</w:t>
            </w:r>
            <w:r>
              <w:rPr>
                <w:noProof/>
                <w:webHidden/>
              </w:rPr>
              <w:tab/>
            </w:r>
            <w:r>
              <w:rPr>
                <w:noProof/>
                <w:webHidden/>
              </w:rPr>
              <w:fldChar w:fldCharType="begin"/>
            </w:r>
            <w:r>
              <w:rPr>
                <w:noProof/>
                <w:webHidden/>
              </w:rPr>
              <w:instrText xml:space="preserve"> PAGEREF _Toc46394884 \h </w:instrText>
            </w:r>
            <w:r>
              <w:rPr>
                <w:noProof/>
                <w:webHidden/>
              </w:rPr>
            </w:r>
            <w:r>
              <w:rPr>
                <w:noProof/>
                <w:webHidden/>
              </w:rPr>
              <w:fldChar w:fldCharType="separate"/>
            </w:r>
            <w:r>
              <w:rPr>
                <w:noProof/>
                <w:webHidden/>
              </w:rPr>
              <w:t>179</w:t>
            </w:r>
            <w:r>
              <w:rPr>
                <w:noProof/>
                <w:webHidden/>
              </w:rPr>
              <w:fldChar w:fldCharType="end"/>
            </w:r>
          </w:hyperlink>
        </w:p>
        <w:p w14:paraId="51E8DEFC" w14:textId="6776E09B" w:rsidR="00717723" w:rsidRDefault="00717723">
          <w:pPr>
            <w:pStyle w:val="TOC2"/>
            <w:tabs>
              <w:tab w:val="left" w:pos="1260"/>
              <w:tab w:val="right" w:leader="dot" w:pos="8296"/>
            </w:tabs>
            <w:rPr>
              <w:noProof/>
            </w:rPr>
          </w:pPr>
          <w:hyperlink w:anchor="_Toc46394885" w:history="1">
            <w:r w:rsidRPr="002B01AF">
              <w:rPr>
                <w:rStyle w:val="a4"/>
                <w:rFonts w:ascii="Microsoft YaHei UI" w:eastAsia="Microsoft YaHei UI" w:hAnsi="Microsoft YaHei UI"/>
                <w:noProof/>
                <w:spacing w:val="8"/>
              </w:rPr>
              <w:t>9.3</w:t>
            </w:r>
            <w:r>
              <w:rPr>
                <w:noProof/>
              </w:rPr>
              <w:tab/>
            </w:r>
            <w:r w:rsidRPr="002B01AF">
              <w:rPr>
                <w:rStyle w:val="a4"/>
                <w:rFonts w:ascii="Microsoft YaHei UI" w:eastAsia="Microsoft YaHei UI" w:hAnsi="Microsoft YaHei UI"/>
                <w:noProof/>
                <w:spacing w:val="8"/>
              </w:rPr>
              <w:t>Python</w:t>
            </w:r>
            <w:r>
              <w:rPr>
                <w:noProof/>
                <w:webHidden/>
              </w:rPr>
              <w:tab/>
            </w:r>
            <w:r>
              <w:rPr>
                <w:noProof/>
                <w:webHidden/>
              </w:rPr>
              <w:fldChar w:fldCharType="begin"/>
            </w:r>
            <w:r>
              <w:rPr>
                <w:noProof/>
                <w:webHidden/>
              </w:rPr>
              <w:instrText xml:space="preserve"> PAGEREF _Toc46394885 \h </w:instrText>
            </w:r>
            <w:r>
              <w:rPr>
                <w:noProof/>
                <w:webHidden/>
              </w:rPr>
            </w:r>
            <w:r>
              <w:rPr>
                <w:noProof/>
                <w:webHidden/>
              </w:rPr>
              <w:fldChar w:fldCharType="separate"/>
            </w:r>
            <w:r>
              <w:rPr>
                <w:noProof/>
                <w:webHidden/>
              </w:rPr>
              <w:t>180</w:t>
            </w:r>
            <w:r>
              <w:rPr>
                <w:noProof/>
                <w:webHidden/>
              </w:rPr>
              <w:fldChar w:fldCharType="end"/>
            </w:r>
          </w:hyperlink>
        </w:p>
        <w:p w14:paraId="6DBF5285" w14:textId="6BED40DB" w:rsidR="00717723" w:rsidRDefault="00717723">
          <w:pPr>
            <w:pStyle w:val="TOC3"/>
            <w:tabs>
              <w:tab w:val="left" w:pos="1680"/>
              <w:tab w:val="right" w:leader="dot" w:pos="8296"/>
            </w:tabs>
            <w:rPr>
              <w:noProof/>
            </w:rPr>
          </w:pPr>
          <w:hyperlink w:anchor="_Toc46394886" w:history="1">
            <w:r w:rsidRPr="002B01AF">
              <w:rPr>
                <w:rStyle w:val="a4"/>
                <w:rFonts w:ascii="Microsoft YaHei UI" w:eastAsia="Microsoft YaHei UI" w:hAnsi="Microsoft YaHei UI"/>
                <w:noProof/>
                <w:spacing w:val="8"/>
                <w:kern w:val="36"/>
              </w:rPr>
              <w:t>9.3.1</w:t>
            </w:r>
            <w:r>
              <w:rPr>
                <w:noProof/>
              </w:rPr>
              <w:tab/>
            </w:r>
            <w:r w:rsidRPr="002B01AF">
              <w:rPr>
                <w:rStyle w:val="a4"/>
                <w:rFonts w:ascii="Microsoft YaHei UI" w:eastAsia="Microsoft YaHei UI" w:hAnsi="Microsoft YaHei UI"/>
                <w:noProof/>
                <w:spacing w:val="8"/>
                <w:kern w:val="36"/>
              </w:rPr>
              <w:t>Pelican</w:t>
            </w:r>
            <w:r>
              <w:rPr>
                <w:noProof/>
                <w:webHidden/>
              </w:rPr>
              <w:tab/>
            </w:r>
            <w:r>
              <w:rPr>
                <w:noProof/>
                <w:webHidden/>
              </w:rPr>
              <w:fldChar w:fldCharType="begin"/>
            </w:r>
            <w:r>
              <w:rPr>
                <w:noProof/>
                <w:webHidden/>
              </w:rPr>
              <w:instrText xml:space="preserve"> PAGEREF _Toc46394886 \h </w:instrText>
            </w:r>
            <w:r>
              <w:rPr>
                <w:noProof/>
                <w:webHidden/>
              </w:rPr>
            </w:r>
            <w:r>
              <w:rPr>
                <w:noProof/>
                <w:webHidden/>
              </w:rPr>
              <w:fldChar w:fldCharType="separate"/>
            </w:r>
            <w:r>
              <w:rPr>
                <w:noProof/>
                <w:webHidden/>
              </w:rPr>
              <w:t>181</w:t>
            </w:r>
            <w:r>
              <w:rPr>
                <w:noProof/>
                <w:webHidden/>
              </w:rPr>
              <w:fldChar w:fldCharType="end"/>
            </w:r>
          </w:hyperlink>
        </w:p>
        <w:p w14:paraId="5FCDA483" w14:textId="2B028C2F" w:rsidR="00717723" w:rsidRDefault="00717723">
          <w:pPr>
            <w:pStyle w:val="TOC3"/>
            <w:tabs>
              <w:tab w:val="left" w:pos="1680"/>
              <w:tab w:val="right" w:leader="dot" w:pos="8296"/>
            </w:tabs>
            <w:rPr>
              <w:noProof/>
            </w:rPr>
          </w:pPr>
          <w:hyperlink w:anchor="_Toc46394887" w:history="1">
            <w:r w:rsidRPr="002B01AF">
              <w:rPr>
                <w:rStyle w:val="a4"/>
                <w:rFonts w:ascii="Microsoft YaHei UI" w:eastAsia="Microsoft YaHei UI" w:hAnsi="Microsoft YaHei UI"/>
                <w:noProof/>
                <w:spacing w:val="8"/>
                <w:kern w:val="36"/>
              </w:rPr>
              <w:t>9.3.2</w:t>
            </w:r>
            <w:r>
              <w:rPr>
                <w:noProof/>
              </w:rPr>
              <w:tab/>
            </w:r>
            <w:r w:rsidRPr="002B01AF">
              <w:rPr>
                <w:rStyle w:val="a4"/>
                <w:rFonts w:ascii="Microsoft YaHei UI" w:eastAsia="Microsoft YaHei UI" w:hAnsi="Microsoft YaHei UI"/>
                <w:noProof/>
                <w:spacing w:val="8"/>
                <w:kern w:val="36"/>
              </w:rPr>
              <w:t>Cactus</w:t>
            </w:r>
            <w:r>
              <w:rPr>
                <w:noProof/>
                <w:webHidden/>
              </w:rPr>
              <w:tab/>
            </w:r>
            <w:r>
              <w:rPr>
                <w:noProof/>
                <w:webHidden/>
              </w:rPr>
              <w:fldChar w:fldCharType="begin"/>
            </w:r>
            <w:r>
              <w:rPr>
                <w:noProof/>
                <w:webHidden/>
              </w:rPr>
              <w:instrText xml:space="preserve"> PAGEREF _Toc46394887 \h </w:instrText>
            </w:r>
            <w:r>
              <w:rPr>
                <w:noProof/>
                <w:webHidden/>
              </w:rPr>
            </w:r>
            <w:r>
              <w:rPr>
                <w:noProof/>
                <w:webHidden/>
              </w:rPr>
              <w:fldChar w:fldCharType="separate"/>
            </w:r>
            <w:r>
              <w:rPr>
                <w:noProof/>
                <w:webHidden/>
              </w:rPr>
              <w:t>181</w:t>
            </w:r>
            <w:r>
              <w:rPr>
                <w:noProof/>
                <w:webHidden/>
              </w:rPr>
              <w:fldChar w:fldCharType="end"/>
            </w:r>
          </w:hyperlink>
        </w:p>
        <w:p w14:paraId="6F2D1A84" w14:textId="530F3C4F" w:rsidR="00717723" w:rsidRDefault="00717723">
          <w:pPr>
            <w:pStyle w:val="TOC3"/>
            <w:tabs>
              <w:tab w:val="left" w:pos="1680"/>
              <w:tab w:val="right" w:leader="dot" w:pos="8296"/>
            </w:tabs>
            <w:rPr>
              <w:noProof/>
            </w:rPr>
          </w:pPr>
          <w:hyperlink w:anchor="_Toc46394888" w:history="1">
            <w:r w:rsidRPr="002B01AF">
              <w:rPr>
                <w:rStyle w:val="a4"/>
                <w:rFonts w:ascii="Microsoft YaHei UI" w:eastAsia="Microsoft YaHei UI" w:hAnsi="Microsoft YaHei UI"/>
                <w:noProof/>
                <w:spacing w:val="8"/>
              </w:rPr>
              <w:t>9.3.3</w:t>
            </w:r>
            <w:r>
              <w:rPr>
                <w:noProof/>
              </w:rPr>
              <w:tab/>
            </w:r>
            <w:r w:rsidRPr="002B01AF">
              <w:rPr>
                <w:rStyle w:val="a4"/>
                <w:rFonts w:ascii="Microsoft YaHei UI" w:eastAsia="Microsoft YaHei UI" w:hAnsi="Microsoft YaHei UI"/>
                <w:noProof/>
                <w:spacing w:val="8"/>
              </w:rPr>
              <w:t>MkDocs</w:t>
            </w:r>
            <w:r>
              <w:rPr>
                <w:noProof/>
                <w:webHidden/>
              </w:rPr>
              <w:tab/>
            </w:r>
            <w:r>
              <w:rPr>
                <w:noProof/>
                <w:webHidden/>
              </w:rPr>
              <w:fldChar w:fldCharType="begin"/>
            </w:r>
            <w:r>
              <w:rPr>
                <w:noProof/>
                <w:webHidden/>
              </w:rPr>
              <w:instrText xml:space="preserve"> PAGEREF _Toc46394888 \h </w:instrText>
            </w:r>
            <w:r>
              <w:rPr>
                <w:noProof/>
                <w:webHidden/>
              </w:rPr>
            </w:r>
            <w:r>
              <w:rPr>
                <w:noProof/>
                <w:webHidden/>
              </w:rPr>
              <w:fldChar w:fldCharType="separate"/>
            </w:r>
            <w:r>
              <w:rPr>
                <w:noProof/>
                <w:webHidden/>
              </w:rPr>
              <w:t>182</w:t>
            </w:r>
            <w:r>
              <w:rPr>
                <w:noProof/>
                <w:webHidden/>
              </w:rPr>
              <w:fldChar w:fldCharType="end"/>
            </w:r>
          </w:hyperlink>
        </w:p>
        <w:p w14:paraId="305F2D7E" w14:textId="1A8AEC0B" w:rsidR="00717723" w:rsidRDefault="00717723">
          <w:pPr>
            <w:pStyle w:val="TOC2"/>
            <w:tabs>
              <w:tab w:val="left" w:pos="1260"/>
              <w:tab w:val="right" w:leader="dot" w:pos="8296"/>
            </w:tabs>
            <w:rPr>
              <w:noProof/>
            </w:rPr>
          </w:pPr>
          <w:hyperlink w:anchor="_Toc46394889" w:history="1">
            <w:r w:rsidRPr="002B01AF">
              <w:rPr>
                <w:rStyle w:val="a4"/>
                <w:rFonts w:ascii="Microsoft YaHei UI" w:eastAsia="Microsoft YaHei UI" w:hAnsi="Microsoft YaHei UI"/>
                <w:noProof/>
                <w:spacing w:val="8"/>
              </w:rPr>
              <w:t>9.4</w:t>
            </w:r>
            <w:r>
              <w:rPr>
                <w:noProof/>
              </w:rPr>
              <w:tab/>
            </w:r>
            <w:r w:rsidRPr="002B01AF">
              <w:rPr>
                <w:rStyle w:val="a4"/>
                <w:rFonts w:ascii="Microsoft YaHei UI" w:eastAsia="Microsoft YaHei UI" w:hAnsi="Microsoft YaHei UI"/>
                <w:noProof/>
                <w:spacing w:val="8"/>
              </w:rPr>
              <w:t>Node.js</w:t>
            </w:r>
            <w:r>
              <w:rPr>
                <w:noProof/>
                <w:webHidden/>
              </w:rPr>
              <w:tab/>
            </w:r>
            <w:r>
              <w:rPr>
                <w:noProof/>
                <w:webHidden/>
              </w:rPr>
              <w:fldChar w:fldCharType="begin"/>
            </w:r>
            <w:r>
              <w:rPr>
                <w:noProof/>
                <w:webHidden/>
              </w:rPr>
              <w:instrText xml:space="preserve"> PAGEREF _Toc46394889 \h </w:instrText>
            </w:r>
            <w:r>
              <w:rPr>
                <w:noProof/>
                <w:webHidden/>
              </w:rPr>
            </w:r>
            <w:r>
              <w:rPr>
                <w:noProof/>
                <w:webHidden/>
              </w:rPr>
              <w:fldChar w:fldCharType="separate"/>
            </w:r>
            <w:r>
              <w:rPr>
                <w:noProof/>
                <w:webHidden/>
              </w:rPr>
              <w:t>182</w:t>
            </w:r>
            <w:r>
              <w:rPr>
                <w:noProof/>
                <w:webHidden/>
              </w:rPr>
              <w:fldChar w:fldCharType="end"/>
            </w:r>
          </w:hyperlink>
        </w:p>
        <w:p w14:paraId="4E611835" w14:textId="2A342FFD" w:rsidR="00717723" w:rsidRDefault="00717723">
          <w:pPr>
            <w:pStyle w:val="TOC3"/>
            <w:tabs>
              <w:tab w:val="left" w:pos="1680"/>
              <w:tab w:val="right" w:leader="dot" w:pos="8296"/>
            </w:tabs>
            <w:rPr>
              <w:noProof/>
            </w:rPr>
          </w:pPr>
          <w:hyperlink w:anchor="_Toc46394890" w:history="1">
            <w:r w:rsidRPr="002B01AF">
              <w:rPr>
                <w:rStyle w:val="a4"/>
                <w:rFonts w:ascii="Microsoft YaHei UI" w:eastAsia="Microsoft YaHei UI" w:hAnsi="Microsoft YaHei UI"/>
                <w:noProof/>
                <w:spacing w:val="8"/>
                <w:kern w:val="36"/>
              </w:rPr>
              <w:t>9.4.1</w:t>
            </w:r>
            <w:r>
              <w:rPr>
                <w:noProof/>
              </w:rPr>
              <w:tab/>
            </w:r>
            <w:r w:rsidRPr="002B01AF">
              <w:rPr>
                <w:rStyle w:val="a4"/>
                <w:rFonts w:ascii="Microsoft YaHei UI" w:eastAsia="Microsoft YaHei UI" w:hAnsi="Microsoft YaHei UI"/>
                <w:noProof/>
                <w:spacing w:val="8"/>
                <w:kern w:val="36"/>
              </w:rPr>
              <w:t>Hexo</w:t>
            </w:r>
            <w:r>
              <w:rPr>
                <w:noProof/>
                <w:webHidden/>
              </w:rPr>
              <w:tab/>
            </w:r>
            <w:r>
              <w:rPr>
                <w:noProof/>
                <w:webHidden/>
              </w:rPr>
              <w:fldChar w:fldCharType="begin"/>
            </w:r>
            <w:r>
              <w:rPr>
                <w:noProof/>
                <w:webHidden/>
              </w:rPr>
              <w:instrText xml:space="preserve"> PAGEREF _Toc46394890 \h </w:instrText>
            </w:r>
            <w:r>
              <w:rPr>
                <w:noProof/>
                <w:webHidden/>
              </w:rPr>
            </w:r>
            <w:r>
              <w:rPr>
                <w:noProof/>
                <w:webHidden/>
              </w:rPr>
              <w:fldChar w:fldCharType="separate"/>
            </w:r>
            <w:r>
              <w:rPr>
                <w:noProof/>
                <w:webHidden/>
              </w:rPr>
              <w:t>183</w:t>
            </w:r>
            <w:r>
              <w:rPr>
                <w:noProof/>
                <w:webHidden/>
              </w:rPr>
              <w:fldChar w:fldCharType="end"/>
            </w:r>
          </w:hyperlink>
        </w:p>
        <w:p w14:paraId="7DEA967F" w14:textId="4C221CCA" w:rsidR="00717723" w:rsidRDefault="00717723">
          <w:pPr>
            <w:pStyle w:val="TOC3"/>
            <w:tabs>
              <w:tab w:val="left" w:pos="1680"/>
              <w:tab w:val="right" w:leader="dot" w:pos="8296"/>
            </w:tabs>
            <w:rPr>
              <w:noProof/>
            </w:rPr>
          </w:pPr>
          <w:hyperlink w:anchor="_Toc46394891" w:history="1">
            <w:r w:rsidRPr="002B01AF">
              <w:rPr>
                <w:rStyle w:val="a4"/>
                <w:rFonts w:ascii="Microsoft YaHei UI" w:eastAsia="Microsoft YaHei UI" w:hAnsi="Microsoft YaHei UI"/>
                <w:noProof/>
                <w:spacing w:val="8"/>
                <w:kern w:val="36"/>
              </w:rPr>
              <w:t>9.4.2</w:t>
            </w:r>
            <w:r>
              <w:rPr>
                <w:noProof/>
              </w:rPr>
              <w:tab/>
            </w:r>
            <w:r w:rsidRPr="002B01AF">
              <w:rPr>
                <w:rStyle w:val="a4"/>
                <w:rFonts w:ascii="Microsoft YaHei UI" w:eastAsia="Microsoft YaHei UI" w:hAnsi="Microsoft YaHei UI"/>
                <w:noProof/>
                <w:spacing w:val="8"/>
                <w:kern w:val="36"/>
              </w:rPr>
              <w:t>Metalsmith</w:t>
            </w:r>
            <w:r>
              <w:rPr>
                <w:noProof/>
                <w:webHidden/>
              </w:rPr>
              <w:tab/>
            </w:r>
            <w:r>
              <w:rPr>
                <w:noProof/>
                <w:webHidden/>
              </w:rPr>
              <w:fldChar w:fldCharType="begin"/>
            </w:r>
            <w:r>
              <w:rPr>
                <w:noProof/>
                <w:webHidden/>
              </w:rPr>
              <w:instrText xml:space="preserve"> PAGEREF _Toc46394891 \h </w:instrText>
            </w:r>
            <w:r>
              <w:rPr>
                <w:noProof/>
                <w:webHidden/>
              </w:rPr>
            </w:r>
            <w:r>
              <w:rPr>
                <w:noProof/>
                <w:webHidden/>
              </w:rPr>
              <w:fldChar w:fldCharType="separate"/>
            </w:r>
            <w:r>
              <w:rPr>
                <w:noProof/>
                <w:webHidden/>
              </w:rPr>
              <w:t>183</w:t>
            </w:r>
            <w:r>
              <w:rPr>
                <w:noProof/>
                <w:webHidden/>
              </w:rPr>
              <w:fldChar w:fldCharType="end"/>
            </w:r>
          </w:hyperlink>
        </w:p>
        <w:p w14:paraId="2B9C7FE6" w14:textId="4184E908" w:rsidR="00717723" w:rsidRDefault="00717723">
          <w:pPr>
            <w:pStyle w:val="TOC3"/>
            <w:tabs>
              <w:tab w:val="left" w:pos="1680"/>
              <w:tab w:val="right" w:leader="dot" w:pos="8296"/>
            </w:tabs>
            <w:rPr>
              <w:noProof/>
            </w:rPr>
          </w:pPr>
          <w:hyperlink w:anchor="_Toc46394892" w:history="1">
            <w:r w:rsidRPr="002B01AF">
              <w:rPr>
                <w:rStyle w:val="a4"/>
                <w:rFonts w:ascii="Microsoft YaHei UI" w:eastAsia="Microsoft YaHei UI" w:hAnsi="Microsoft YaHei UI"/>
                <w:noProof/>
                <w:spacing w:val="8"/>
                <w:kern w:val="36"/>
              </w:rPr>
              <w:t>9.4.3</w:t>
            </w:r>
            <w:r>
              <w:rPr>
                <w:noProof/>
              </w:rPr>
              <w:tab/>
            </w:r>
            <w:r w:rsidRPr="002B01AF">
              <w:rPr>
                <w:rStyle w:val="a4"/>
                <w:rFonts w:ascii="Microsoft YaHei UI" w:eastAsia="Microsoft YaHei UI" w:hAnsi="Microsoft YaHei UI"/>
                <w:noProof/>
                <w:spacing w:val="8"/>
                <w:kern w:val="36"/>
              </w:rPr>
              <w:t>Wintersmith</w:t>
            </w:r>
            <w:r>
              <w:rPr>
                <w:noProof/>
                <w:webHidden/>
              </w:rPr>
              <w:tab/>
            </w:r>
            <w:r>
              <w:rPr>
                <w:noProof/>
                <w:webHidden/>
              </w:rPr>
              <w:fldChar w:fldCharType="begin"/>
            </w:r>
            <w:r>
              <w:rPr>
                <w:noProof/>
                <w:webHidden/>
              </w:rPr>
              <w:instrText xml:space="preserve"> PAGEREF _Toc46394892 \h </w:instrText>
            </w:r>
            <w:r>
              <w:rPr>
                <w:noProof/>
                <w:webHidden/>
              </w:rPr>
            </w:r>
            <w:r>
              <w:rPr>
                <w:noProof/>
                <w:webHidden/>
              </w:rPr>
              <w:fldChar w:fldCharType="separate"/>
            </w:r>
            <w:r>
              <w:rPr>
                <w:noProof/>
                <w:webHidden/>
              </w:rPr>
              <w:t>184</w:t>
            </w:r>
            <w:r>
              <w:rPr>
                <w:noProof/>
                <w:webHidden/>
              </w:rPr>
              <w:fldChar w:fldCharType="end"/>
            </w:r>
          </w:hyperlink>
        </w:p>
        <w:p w14:paraId="2DE3547A" w14:textId="44D65DD4" w:rsidR="00717723" w:rsidRDefault="00717723">
          <w:pPr>
            <w:pStyle w:val="TOC3"/>
            <w:tabs>
              <w:tab w:val="left" w:pos="1680"/>
              <w:tab w:val="right" w:leader="dot" w:pos="8296"/>
            </w:tabs>
            <w:rPr>
              <w:noProof/>
            </w:rPr>
          </w:pPr>
          <w:hyperlink w:anchor="_Toc46394893" w:history="1">
            <w:r w:rsidRPr="002B01AF">
              <w:rPr>
                <w:rStyle w:val="a4"/>
                <w:rFonts w:ascii="Microsoft YaHei UI" w:eastAsia="Microsoft YaHei UI" w:hAnsi="Microsoft YaHei UI"/>
                <w:noProof/>
                <w:spacing w:val="8"/>
              </w:rPr>
              <w:t>9.4.4</w:t>
            </w:r>
            <w:r>
              <w:rPr>
                <w:noProof/>
              </w:rPr>
              <w:tab/>
            </w:r>
            <w:r w:rsidRPr="002B01AF">
              <w:rPr>
                <w:rStyle w:val="a4"/>
                <w:rFonts w:ascii="Microsoft YaHei UI" w:eastAsia="Microsoft YaHei UI" w:hAnsi="Microsoft YaHei UI"/>
                <w:noProof/>
                <w:spacing w:val="8"/>
              </w:rPr>
              <w:t>基于 Git 制作电子书 GitBook</w:t>
            </w:r>
            <w:r>
              <w:rPr>
                <w:noProof/>
                <w:webHidden/>
              </w:rPr>
              <w:tab/>
            </w:r>
            <w:r>
              <w:rPr>
                <w:noProof/>
                <w:webHidden/>
              </w:rPr>
              <w:fldChar w:fldCharType="begin"/>
            </w:r>
            <w:r>
              <w:rPr>
                <w:noProof/>
                <w:webHidden/>
              </w:rPr>
              <w:instrText xml:space="preserve"> PAGEREF _Toc46394893 \h </w:instrText>
            </w:r>
            <w:r>
              <w:rPr>
                <w:noProof/>
                <w:webHidden/>
              </w:rPr>
            </w:r>
            <w:r>
              <w:rPr>
                <w:noProof/>
                <w:webHidden/>
              </w:rPr>
              <w:fldChar w:fldCharType="separate"/>
            </w:r>
            <w:r>
              <w:rPr>
                <w:noProof/>
                <w:webHidden/>
              </w:rPr>
              <w:t>184</w:t>
            </w:r>
            <w:r>
              <w:rPr>
                <w:noProof/>
                <w:webHidden/>
              </w:rPr>
              <w:fldChar w:fldCharType="end"/>
            </w:r>
          </w:hyperlink>
        </w:p>
        <w:p w14:paraId="052C8F76" w14:textId="467A901F" w:rsidR="00717723" w:rsidRDefault="00717723">
          <w:pPr>
            <w:pStyle w:val="TOC3"/>
            <w:tabs>
              <w:tab w:val="left" w:pos="1680"/>
              <w:tab w:val="right" w:leader="dot" w:pos="8296"/>
            </w:tabs>
            <w:rPr>
              <w:noProof/>
            </w:rPr>
          </w:pPr>
          <w:hyperlink w:anchor="_Toc46394894" w:history="1">
            <w:r w:rsidRPr="002B01AF">
              <w:rPr>
                <w:rStyle w:val="a4"/>
                <w:rFonts w:ascii="Microsoft YaHei UI" w:eastAsia="Microsoft YaHei UI" w:hAnsi="Microsoft YaHei UI"/>
                <w:noProof/>
                <w:spacing w:val="8"/>
              </w:rPr>
              <w:t>9.4.5</w:t>
            </w:r>
            <w:r>
              <w:rPr>
                <w:noProof/>
              </w:rPr>
              <w:tab/>
            </w:r>
            <w:r w:rsidRPr="002B01AF">
              <w:rPr>
                <w:rStyle w:val="a4"/>
                <w:rFonts w:ascii="Microsoft YaHei UI" w:eastAsia="Microsoft YaHei UI" w:hAnsi="Microsoft YaHei UI"/>
                <w:noProof/>
                <w:spacing w:val="8"/>
              </w:rPr>
              <w:t>Assemble</w:t>
            </w:r>
            <w:r>
              <w:rPr>
                <w:noProof/>
                <w:webHidden/>
              </w:rPr>
              <w:tab/>
            </w:r>
            <w:r>
              <w:rPr>
                <w:noProof/>
                <w:webHidden/>
              </w:rPr>
              <w:fldChar w:fldCharType="begin"/>
            </w:r>
            <w:r>
              <w:rPr>
                <w:noProof/>
                <w:webHidden/>
              </w:rPr>
              <w:instrText xml:space="preserve"> PAGEREF _Toc46394894 \h </w:instrText>
            </w:r>
            <w:r>
              <w:rPr>
                <w:noProof/>
                <w:webHidden/>
              </w:rPr>
            </w:r>
            <w:r>
              <w:rPr>
                <w:noProof/>
                <w:webHidden/>
              </w:rPr>
              <w:fldChar w:fldCharType="separate"/>
            </w:r>
            <w:r>
              <w:rPr>
                <w:noProof/>
                <w:webHidden/>
              </w:rPr>
              <w:t>185</w:t>
            </w:r>
            <w:r>
              <w:rPr>
                <w:noProof/>
                <w:webHidden/>
              </w:rPr>
              <w:fldChar w:fldCharType="end"/>
            </w:r>
          </w:hyperlink>
        </w:p>
        <w:p w14:paraId="19884BC1" w14:textId="1BAF9F1B" w:rsidR="00717723" w:rsidRDefault="00717723">
          <w:pPr>
            <w:pStyle w:val="TOC2"/>
            <w:tabs>
              <w:tab w:val="left" w:pos="1260"/>
              <w:tab w:val="right" w:leader="dot" w:pos="8296"/>
            </w:tabs>
            <w:rPr>
              <w:noProof/>
            </w:rPr>
          </w:pPr>
          <w:hyperlink w:anchor="_Toc46394895" w:history="1">
            <w:r w:rsidRPr="002B01AF">
              <w:rPr>
                <w:rStyle w:val="a4"/>
                <w:rFonts w:ascii="Microsoft YaHei UI" w:eastAsia="Microsoft YaHei UI" w:hAnsi="Microsoft YaHei UI"/>
                <w:noProof/>
                <w:spacing w:val="8"/>
              </w:rPr>
              <w:t>9.5</w:t>
            </w:r>
            <w:r>
              <w:rPr>
                <w:noProof/>
              </w:rPr>
              <w:tab/>
            </w:r>
            <w:r w:rsidRPr="002B01AF">
              <w:rPr>
                <w:rStyle w:val="a4"/>
                <w:rFonts w:ascii="Microsoft YaHei UI" w:eastAsia="Microsoft YaHei UI" w:hAnsi="Microsoft YaHei UI"/>
                <w:noProof/>
                <w:spacing w:val="8"/>
                <w:shd w:val="clear" w:color="auto" w:fill="FFFFFF"/>
              </w:rPr>
              <w:t>JavaScript</w:t>
            </w:r>
            <w:r>
              <w:rPr>
                <w:noProof/>
                <w:webHidden/>
              </w:rPr>
              <w:tab/>
            </w:r>
            <w:r>
              <w:rPr>
                <w:noProof/>
                <w:webHidden/>
              </w:rPr>
              <w:fldChar w:fldCharType="begin"/>
            </w:r>
            <w:r>
              <w:rPr>
                <w:noProof/>
                <w:webHidden/>
              </w:rPr>
              <w:instrText xml:space="preserve"> PAGEREF _Toc46394895 \h </w:instrText>
            </w:r>
            <w:r>
              <w:rPr>
                <w:noProof/>
                <w:webHidden/>
              </w:rPr>
            </w:r>
            <w:r>
              <w:rPr>
                <w:noProof/>
                <w:webHidden/>
              </w:rPr>
              <w:fldChar w:fldCharType="separate"/>
            </w:r>
            <w:r>
              <w:rPr>
                <w:noProof/>
                <w:webHidden/>
              </w:rPr>
              <w:t>185</w:t>
            </w:r>
            <w:r>
              <w:rPr>
                <w:noProof/>
                <w:webHidden/>
              </w:rPr>
              <w:fldChar w:fldCharType="end"/>
            </w:r>
          </w:hyperlink>
        </w:p>
        <w:p w14:paraId="1CCEF332" w14:textId="45618AF7" w:rsidR="00717723" w:rsidRDefault="00717723">
          <w:pPr>
            <w:pStyle w:val="TOC3"/>
            <w:tabs>
              <w:tab w:val="left" w:pos="1680"/>
              <w:tab w:val="right" w:leader="dot" w:pos="8296"/>
            </w:tabs>
            <w:rPr>
              <w:noProof/>
            </w:rPr>
          </w:pPr>
          <w:hyperlink w:anchor="_Toc46394896" w:history="1">
            <w:r w:rsidRPr="002B01AF">
              <w:rPr>
                <w:rStyle w:val="a4"/>
                <w:rFonts w:ascii="Microsoft YaHei UI" w:eastAsia="Microsoft YaHei UI" w:hAnsi="Microsoft YaHei UI"/>
                <w:noProof/>
                <w:spacing w:val="8"/>
              </w:rPr>
              <w:t>9.5.1</w:t>
            </w:r>
            <w:r>
              <w:rPr>
                <w:noProof/>
              </w:rPr>
              <w:tab/>
            </w:r>
            <w:r w:rsidRPr="002B01AF">
              <w:rPr>
                <w:rStyle w:val="a4"/>
                <w:rFonts w:ascii="Microsoft YaHei UI" w:eastAsia="Microsoft YaHei UI" w:hAnsi="Microsoft YaHei UI"/>
                <w:noProof/>
                <w:spacing w:val="8"/>
              </w:rPr>
              <w:t>HubPress</w:t>
            </w:r>
            <w:r>
              <w:rPr>
                <w:noProof/>
                <w:webHidden/>
              </w:rPr>
              <w:tab/>
            </w:r>
            <w:r>
              <w:rPr>
                <w:noProof/>
                <w:webHidden/>
              </w:rPr>
              <w:fldChar w:fldCharType="begin"/>
            </w:r>
            <w:r>
              <w:rPr>
                <w:noProof/>
                <w:webHidden/>
              </w:rPr>
              <w:instrText xml:space="preserve"> PAGEREF _Toc46394896 \h </w:instrText>
            </w:r>
            <w:r>
              <w:rPr>
                <w:noProof/>
                <w:webHidden/>
              </w:rPr>
            </w:r>
            <w:r>
              <w:rPr>
                <w:noProof/>
                <w:webHidden/>
              </w:rPr>
              <w:fldChar w:fldCharType="separate"/>
            </w:r>
            <w:r>
              <w:rPr>
                <w:noProof/>
                <w:webHidden/>
              </w:rPr>
              <w:t>185</w:t>
            </w:r>
            <w:r>
              <w:rPr>
                <w:noProof/>
                <w:webHidden/>
              </w:rPr>
              <w:fldChar w:fldCharType="end"/>
            </w:r>
          </w:hyperlink>
        </w:p>
        <w:p w14:paraId="4A5494F6" w14:textId="75CC4933" w:rsidR="00717723" w:rsidRDefault="00717723">
          <w:pPr>
            <w:pStyle w:val="TOC2"/>
            <w:tabs>
              <w:tab w:val="left" w:pos="1260"/>
              <w:tab w:val="right" w:leader="dot" w:pos="8296"/>
            </w:tabs>
            <w:rPr>
              <w:noProof/>
            </w:rPr>
          </w:pPr>
          <w:hyperlink w:anchor="_Toc46394897" w:history="1">
            <w:r w:rsidRPr="002B01AF">
              <w:rPr>
                <w:rStyle w:val="a4"/>
                <w:rFonts w:ascii="Microsoft YaHei UI" w:eastAsia="Microsoft YaHei UI" w:hAnsi="Microsoft YaHei UI"/>
                <w:noProof/>
                <w:spacing w:val="8"/>
              </w:rPr>
              <w:t>9.6</w:t>
            </w:r>
            <w:r>
              <w:rPr>
                <w:noProof/>
              </w:rPr>
              <w:tab/>
            </w:r>
            <w:r w:rsidRPr="002B01AF">
              <w:rPr>
                <w:rStyle w:val="a4"/>
                <w:rFonts w:ascii="Microsoft YaHei UI" w:eastAsia="Microsoft YaHei UI" w:hAnsi="Microsoft YaHei UI"/>
                <w:noProof/>
                <w:spacing w:val="8"/>
              </w:rPr>
              <w:t>Ruby</w:t>
            </w:r>
            <w:r>
              <w:rPr>
                <w:noProof/>
                <w:webHidden/>
              </w:rPr>
              <w:tab/>
            </w:r>
            <w:r>
              <w:rPr>
                <w:noProof/>
                <w:webHidden/>
              </w:rPr>
              <w:fldChar w:fldCharType="begin"/>
            </w:r>
            <w:r>
              <w:rPr>
                <w:noProof/>
                <w:webHidden/>
              </w:rPr>
              <w:instrText xml:space="preserve"> PAGEREF _Toc46394897 \h </w:instrText>
            </w:r>
            <w:r>
              <w:rPr>
                <w:noProof/>
                <w:webHidden/>
              </w:rPr>
            </w:r>
            <w:r>
              <w:rPr>
                <w:noProof/>
                <w:webHidden/>
              </w:rPr>
              <w:fldChar w:fldCharType="separate"/>
            </w:r>
            <w:r>
              <w:rPr>
                <w:noProof/>
                <w:webHidden/>
              </w:rPr>
              <w:t>186</w:t>
            </w:r>
            <w:r>
              <w:rPr>
                <w:noProof/>
                <w:webHidden/>
              </w:rPr>
              <w:fldChar w:fldCharType="end"/>
            </w:r>
          </w:hyperlink>
        </w:p>
        <w:p w14:paraId="29E38C5E" w14:textId="5A35D236" w:rsidR="00717723" w:rsidRDefault="00717723">
          <w:pPr>
            <w:pStyle w:val="TOC3"/>
            <w:tabs>
              <w:tab w:val="left" w:pos="1680"/>
              <w:tab w:val="right" w:leader="dot" w:pos="8296"/>
            </w:tabs>
            <w:rPr>
              <w:noProof/>
            </w:rPr>
          </w:pPr>
          <w:hyperlink w:anchor="_Toc46394898" w:history="1">
            <w:r w:rsidRPr="002B01AF">
              <w:rPr>
                <w:rStyle w:val="a4"/>
                <w:rFonts w:ascii="Microsoft YaHei UI" w:eastAsia="Microsoft YaHei UI" w:hAnsi="Microsoft YaHei UI"/>
                <w:noProof/>
                <w:spacing w:val="8"/>
                <w:kern w:val="36"/>
              </w:rPr>
              <w:t>9.6.1</w:t>
            </w:r>
            <w:r>
              <w:rPr>
                <w:noProof/>
              </w:rPr>
              <w:tab/>
            </w:r>
            <w:r w:rsidRPr="002B01AF">
              <w:rPr>
                <w:rStyle w:val="a4"/>
                <w:rFonts w:ascii="Microsoft YaHei UI" w:eastAsia="Microsoft YaHei UI" w:hAnsi="Microsoft YaHei UI"/>
                <w:noProof/>
                <w:spacing w:val="8"/>
                <w:kern w:val="36"/>
              </w:rPr>
              <w:t>Jekyll</w:t>
            </w:r>
            <w:r>
              <w:rPr>
                <w:noProof/>
                <w:webHidden/>
              </w:rPr>
              <w:tab/>
            </w:r>
            <w:r>
              <w:rPr>
                <w:noProof/>
                <w:webHidden/>
              </w:rPr>
              <w:fldChar w:fldCharType="begin"/>
            </w:r>
            <w:r>
              <w:rPr>
                <w:noProof/>
                <w:webHidden/>
              </w:rPr>
              <w:instrText xml:space="preserve"> PAGEREF _Toc46394898 \h </w:instrText>
            </w:r>
            <w:r>
              <w:rPr>
                <w:noProof/>
                <w:webHidden/>
              </w:rPr>
            </w:r>
            <w:r>
              <w:rPr>
                <w:noProof/>
                <w:webHidden/>
              </w:rPr>
              <w:fldChar w:fldCharType="separate"/>
            </w:r>
            <w:r>
              <w:rPr>
                <w:noProof/>
                <w:webHidden/>
              </w:rPr>
              <w:t>186</w:t>
            </w:r>
            <w:r>
              <w:rPr>
                <w:noProof/>
                <w:webHidden/>
              </w:rPr>
              <w:fldChar w:fldCharType="end"/>
            </w:r>
          </w:hyperlink>
        </w:p>
        <w:p w14:paraId="198CB450" w14:textId="31AABB5D" w:rsidR="00717723" w:rsidRDefault="00717723">
          <w:pPr>
            <w:pStyle w:val="TOC3"/>
            <w:tabs>
              <w:tab w:val="left" w:pos="1680"/>
              <w:tab w:val="right" w:leader="dot" w:pos="8296"/>
            </w:tabs>
            <w:rPr>
              <w:noProof/>
            </w:rPr>
          </w:pPr>
          <w:hyperlink w:anchor="_Toc46394899" w:history="1">
            <w:r w:rsidRPr="002B01AF">
              <w:rPr>
                <w:rStyle w:val="a4"/>
                <w:rFonts w:ascii="Microsoft YaHei UI" w:eastAsia="Microsoft YaHei UI" w:hAnsi="Microsoft YaHei UI"/>
                <w:noProof/>
                <w:spacing w:val="8"/>
                <w:kern w:val="36"/>
              </w:rPr>
              <w:t>9.6.2</w:t>
            </w:r>
            <w:r>
              <w:rPr>
                <w:noProof/>
              </w:rPr>
              <w:tab/>
            </w:r>
            <w:r w:rsidRPr="002B01AF">
              <w:rPr>
                <w:rStyle w:val="a4"/>
                <w:rFonts w:ascii="Microsoft YaHei UI" w:eastAsia="Microsoft YaHei UI" w:hAnsi="Microsoft YaHei UI"/>
                <w:noProof/>
                <w:spacing w:val="8"/>
                <w:kern w:val="36"/>
              </w:rPr>
              <w:t>Middleman</w:t>
            </w:r>
            <w:r>
              <w:rPr>
                <w:noProof/>
                <w:webHidden/>
              </w:rPr>
              <w:tab/>
            </w:r>
            <w:r>
              <w:rPr>
                <w:noProof/>
                <w:webHidden/>
              </w:rPr>
              <w:fldChar w:fldCharType="begin"/>
            </w:r>
            <w:r>
              <w:rPr>
                <w:noProof/>
                <w:webHidden/>
              </w:rPr>
              <w:instrText xml:space="preserve"> PAGEREF _Toc46394899 \h </w:instrText>
            </w:r>
            <w:r>
              <w:rPr>
                <w:noProof/>
                <w:webHidden/>
              </w:rPr>
            </w:r>
            <w:r>
              <w:rPr>
                <w:noProof/>
                <w:webHidden/>
              </w:rPr>
              <w:fldChar w:fldCharType="separate"/>
            </w:r>
            <w:r>
              <w:rPr>
                <w:noProof/>
                <w:webHidden/>
              </w:rPr>
              <w:t>187</w:t>
            </w:r>
            <w:r>
              <w:rPr>
                <w:noProof/>
                <w:webHidden/>
              </w:rPr>
              <w:fldChar w:fldCharType="end"/>
            </w:r>
          </w:hyperlink>
        </w:p>
        <w:p w14:paraId="45EE2373" w14:textId="287B346B" w:rsidR="00717723" w:rsidRDefault="00717723">
          <w:pPr>
            <w:pStyle w:val="TOC3"/>
            <w:tabs>
              <w:tab w:val="left" w:pos="1680"/>
              <w:tab w:val="right" w:leader="dot" w:pos="8296"/>
            </w:tabs>
            <w:rPr>
              <w:noProof/>
            </w:rPr>
          </w:pPr>
          <w:hyperlink w:anchor="_Toc46394900" w:history="1">
            <w:r w:rsidRPr="002B01AF">
              <w:rPr>
                <w:rStyle w:val="a4"/>
                <w:rFonts w:ascii="Microsoft YaHei UI" w:eastAsia="Microsoft YaHei UI" w:hAnsi="Microsoft YaHei UI"/>
                <w:noProof/>
                <w:spacing w:val="8"/>
                <w:kern w:val="36"/>
              </w:rPr>
              <w:t>9.6.3</w:t>
            </w:r>
            <w:r>
              <w:rPr>
                <w:noProof/>
              </w:rPr>
              <w:tab/>
            </w:r>
            <w:r w:rsidRPr="002B01AF">
              <w:rPr>
                <w:rStyle w:val="a4"/>
                <w:rFonts w:ascii="Microsoft YaHei UI" w:eastAsia="Microsoft YaHei UI" w:hAnsi="Microsoft YaHei UI"/>
                <w:noProof/>
                <w:spacing w:val="8"/>
                <w:kern w:val="36"/>
              </w:rPr>
              <w:t>Octopress</w:t>
            </w:r>
            <w:r>
              <w:rPr>
                <w:noProof/>
                <w:webHidden/>
              </w:rPr>
              <w:tab/>
            </w:r>
            <w:r>
              <w:rPr>
                <w:noProof/>
                <w:webHidden/>
              </w:rPr>
              <w:fldChar w:fldCharType="begin"/>
            </w:r>
            <w:r>
              <w:rPr>
                <w:noProof/>
                <w:webHidden/>
              </w:rPr>
              <w:instrText xml:space="preserve"> PAGEREF _Toc46394900 \h </w:instrText>
            </w:r>
            <w:r>
              <w:rPr>
                <w:noProof/>
                <w:webHidden/>
              </w:rPr>
            </w:r>
            <w:r>
              <w:rPr>
                <w:noProof/>
                <w:webHidden/>
              </w:rPr>
              <w:fldChar w:fldCharType="separate"/>
            </w:r>
            <w:r>
              <w:rPr>
                <w:noProof/>
                <w:webHidden/>
              </w:rPr>
              <w:t>187</w:t>
            </w:r>
            <w:r>
              <w:rPr>
                <w:noProof/>
                <w:webHidden/>
              </w:rPr>
              <w:fldChar w:fldCharType="end"/>
            </w:r>
          </w:hyperlink>
        </w:p>
        <w:p w14:paraId="5BD2CA11" w14:textId="36B209A3" w:rsidR="00717723" w:rsidRDefault="00717723">
          <w:pPr>
            <w:pStyle w:val="TOC2"/>
            <w:tabs>
              <w:tab w:val="left" w:pos="1260"/>
              <w:tab w:val="right" w:leader="dot" w:pos="8296"/>
            </w:tabs>
            <w:rPr>
              <w:noProof/>
            </w:rPr>
          </w:pPr>
          <w:hyperlink w:anchor="_Toc46394901" w:history="1">
            <w:r w:rsidRPr="002B01AF">
              <w:rPr>
                <w:rStyle w:val="a4"/>
                <w:rFonts w:ascii="Microsoft YaHei UI" w:eastAsia="Microsoft YaHei UI" w:hAnsi="Microsoft YaHei UI"/>
                <w:noProof/>
                <w:spacing w:val="8"/>
              </w:rPr>
              <w:t>9.7</w:t>
            </w:r>
            <w:r>
              <w:rPr>
                <w:noProof/>
              </w:rPr>
              <w:tab/>
            </w:r>
            <w:r w:rsidRPr="002B01AF">
              <w:rPr>
                <w:rStyle w:val="a4"/>
                <w:rFonts w:ascii="Microsoft YaHei UI" w:eastAsia="Microsoft YaHei UI" w:hAnsi="Microsoft YaHei UI"/>
                <w:noProof/>
                <w:spacing w:val="8"/>
              </w:rPr>
              <w:t>基于Go</w:t>
            </w:r>
            <w:r>
              <w:rPr>
                <w:noProof/>
                <w:webHidden/>
              </w:rPr>
              <w:tab/>
            </w:r>
            <w:r>
              <w:rPr>
                <w:noProof/>
                <w:webHidden/>
              </w:rPr>
              <w:fldChar w:fldCharType="begin"/>
            </w:r>
            <w:r>
              <w:rPr>
                <w:noProof/>
                <w:webHidden/>
              </w:rPr>
              <w:instrText xml:space="preserve"> PAGEREF _Toc46394901 \h </w:instrText>
            </w:r>
            <w:r>
              <w:rPr>
                <w:noProof/>
                <w:webHidden/>
              </w:rPr>
            </w:r>
            <w:r>
              <w:rPr>
                <w:noProof/>
                <w:webHidden/>
              </w:rPr>
              <w:fldChar w:fldCharType="separate"/>
            </w:r>
            <w:r>
              <w:rPr>
                <w:noProof/>
                <w:webHidden/>
              </w:rPr>
              <w:t>187</w:t>
            </w:r>
            <w:r>
              <w:rPr>
                <w:noProof/>
                <w:webHidden/>
              </w:rPr>
              <w:fldChar w:fldCharType="end"/>
            </w:r>
          </w:hyperlink>
        </w:p>
        <w:p w14:paraId="409EDF78" w14:textId="2007B890" w:rsidR="00717723" w:rsidRDefault="00717723">
          <w:pPr>
            <w:pStyle w:val="TOC3"/>
            <w:tabs>
              <w:tab w:val="left" w:pos="1680"/>
              <w:tab w:val="right" w:leader="dot" w:pos="8296"/>
            </w:tabs>
            <w:rPr>
              <w:noProof/>
            </w:rPr>
          </w:pPr>
          <w:hyperlink w:anchor="_Toc46394902" w:history="1">
            <w:r w:rsidRPr="002B01AF">
              <w:rPr>
                <w:rStyle w:val="a4"/>
                <w:rFonts w:ascii="Microsoft YaHei UI" w:eastAsia="Microsoft YaHei UI" w:hAnsi="Microsoft YaHei UI"/>
                <w:noProof/>
                <w:spacing w:val="8"/>
                <w:kern w:val="36"/>
              </w:rPr>
              <w:t>9.7.1</w:t>
            </w:r>
            <w:r>
              <w:rPr>
                <w:noProof/>
              </w:rPr>
              <w:tab/>
            </w:r>
            <w:r w:rsidRPr="002B01AF">
              <w:rPr>
                <w:rStyle w:val="a4"/>
                <w:rFonts w:ascii="Microsoft YaHei UI" w:eastAsia="Microsoft YaHei UI" w:hAnsi="Microsoft YaHei UI"/>
                <w:noProof/>
                <w:spacing w:val="8"/>
                <w:kern w:val="36"/>
              </w:rPr>
              <w:t>Hugo</w:t>
            </w:r>
            <w:r>
              <w:rPr>
                <w:noProof/>
                <w:webHidden/>
              </w:rPr>
              <w:tab/>
            </w:r>
            <w:r>
              <w:rPr>
                <w:noProof/>
                <w:webHidden/>
              </w:rPr>
              <w:fldChar w:fldCharType="begin"/>
            </w:r>
            <w:r>
              <w:rPr>
                <w:noProof/>
                <w:webHidden/>
              </w:rPr>
              <w:instrText xml:space="preserve"> PAGEREF _Toc46394902 \h </w:instrText>
            </w:r>
            <w:r>
              <w:rPr>
                <w:noProof/>
                <w:webHidden/>
              </w:rPr>
            </w:r>
            <w:r>
              <w:rPr>
                <w:noProof/>
                <w:webHidden/>
              </w:rPr>
              <w:fldChar w:fldCharType="separate"/>
            </w:r>
            <w:r>
              <w:rPr>
                <w:noProof/>
                <w:webHidden/>
              </w:rPr>
              <w:t>187</w:t>
            </w:r>
            <w:r>
              <w:rPr>
                <w:noProof/>
                <w:webHidden/>
              </w:rPr>
              <w:fldChar w:fldCharType="end"/>
            </w:r>
          </w:hyperlink>
        </w:p>
        <w:p w14:paraId="29EFCAA6" w14:textId="41AE1072" w:rsidR="00717723" w:rsidRDefault="00717723">
          <w:pPr>
            <w:pStyle w:val="TOC2"/>
            <w:tabs>
              <w:tab w:val="left" w:pos="1260"/>
              <w:tab w:val="right" w:leader="dot" w:pos="8296"/>
            </w:tabs>
            <w:rPr>
              <w:noProof/>
            </w:rPr>
          </w:pPr>
          <w:hyperlink w:anchor="_Toc46394903" w:history="1">
            <w:r w:rsidRPr="002B01AF">
              <w:rPr>
                <w:rStyle w:val="a4"/>
                <w:rFonts w:ascii="Microsoft YaHei UI" w:eastAsia="Microsoft YaHei UI" w:hAnsi="Microsoft YaHei UI"/>
                <w:noProof/>
                <w:spacing w:val="8"/>
              </w:rPr>
              <w:t>9.8</w:t>
            </w:r>
            <w:r>
              <w:rPr>
                <w:noProof/>
              </w:rPr>
              <w:tab/>
            </w:r>
            <w:r w:rsidRPr="002B01AF">
              <w:rPr>
                <w:rStyle w:val="a4"/>
                <w:rFonts w:ascii="Microsoft YaHei UI" w:eastAsia="Microsoft YaHei UI" w:hAnsi="Microsoft YaHei UI"/>
                <w:noProof/>
                <w:spacing w:val="8"/>
              </w:rPr>
              <w:t>React</w:t>
            </w:r>
            <w:r>
              <w:rPr>
                <w:noProof/>
                <w:webHidden/>
              </w:rPr>
              <w:tab/>
            </w:r>
            <w:r>
              <w:rPr>
                <w:noProof/>
                <w:webHidden/>
              </w:rPr>
              <w:fldChar w:fldCharType="begin"/>
            </w:r>
            <w:r>
              <w:rPr>
                <w:noProof/>
                <w:webHidden/>
              </w:rPr>
              <w:instrText xml:space="preserve"> PAGEREF _Toc46394903 \h </w:instrText>
            </w:r>
            <w:r>
              <w:rPr>
                <w:noProof/>
                <w:webHidden/>
              </w:rPr>
            </w:r>
            <w:r>
              <w:rPr>
                <w:noProof/>
                <w:webHidden/>
              </w:rPr>
              <w:fldChar w:fldCharType="separate"/>
            </w:r>
            <w:r>
              <w:rPr>
                <w:noProof/>
                <w:webHidden/>
              </w:rPr>
              <w:t>188</w:t>
            </w:r>
            <w:r>
              <w:rPr>
                <w:noProof/>
                <w:webHidden/>
              </w:rPr>
              <w:fldChar w:fldCharType="end"/>
            </w:r>
          </w:hyperlink>
        </w:p>
        <w:p w14:paraId="6F3E03CA" w14:textId="17B26D65" w:rsidR="00717723" w:rsidRDefault="00717723">
          <w:pPr>
            <w:pStyle w:val="TOC3"/>
            <w:tabs>
              <w:tab w:val="left" w:pos="1680"/>
              <w:tab w:val="right" w:leader="dot" w:pos="8296"/>
            </w:tabs>
            <w:rPr>
              <w:noProof/>
            </w:rPr>
          </w:pPr>
          <w:hyperlink w:anchor="_Toc46394904" w:history="1">
            <w:r w:rsidRPr="002B01AF">
              <w:rPr>
                <w:rStyle w:val="a4"/>
                <w:noProof/>
              </w:rPr>
              <w:t>9.8.1</w:t>
            </w:r>
            <w:r>
              <w:rPr>
                <w:noProof/>
              </w:rPr>
              <w:tab/>
            </w:r>
            <w:r w:rsidRPr="002B01AF">
              <w:rPr>
                <w:rStyle w:val="a4"/>
                <w:noProof/>
              </w:rPr>
              <w:t>React 的渐进式静态网站生成器 React Static</w:t>
            </w:r>
            <w:r>
              <w:rPr>
                <w:noProof/>
                <w:webHidden/>
              </w:rPr>
              <w:tab/>
            </w:r>
            <w:r>
              <w:rPr>
                <w:noProof/>
                <w:webHidden/>
              </w:rPr>
              <w:fldChar w:fldCharType="begin"/>
            </w:r>
            <w:r>
              <w:rPr>
                <w:noProof/>
                <w:webHidden/>
              </w:rPr>
              <w:instrText xml:space="preserve"> PAGEREF _Toc46394904 \h </w:instrText>
            </w:r>
            <w:r>
              <w:rPr>
                <w:noProof/>
                <w:webHidden/>
              </w:rPr>
            </w:r>
            <w:r>
              <w:rPr>
                <w:noProof/>
                <w:webHidden/>
              </w:rPr>
              <w:fldChar w:fldCharType="separate"/>
            </w:r>
            <w:r>
              <w:rPr>
                <w:noProof/>
                <w:webHidden/>
              </w:rPr>
              <w:t>188</w:t>
            </w:r>
            <w:r>
              <w:rPr>
                <w:noProof/>
                <w:webHidden/>
              </w:rPr>
              <w:fldChar w:fldCharType="end"/>
            </w:r>
          </w:hyperlink>
        </w:p>
        <w:p w14:paraId="39245325" w14:textId="2D2D9B06" w:rsidR="00717723" w:rsidRDefault="00717723">
          <w:pPr>
            <w:pStyle w:val="TOC3"/>
            <w:tabs>
              <w:tab w:val="left" w:pos="1680"/>
              <w:tab w:val="right" w:leader="dot" w:pos="8296"/>
            </w:tabs>
            <w:rPr>
              <w:noProof/>
            </w:rPr>
          </w:pPr>
          <w:hyperlink w:anchor="_Toc46394905" w:history="1">
            <w:r w:rsidRPr="002B01AF">
              <w:rPr>
                <w:rStyle w:val="a4"/>
                <w:noProof/>
              </w:rPr>
              <w:t>9.8.2</w:t>
            </w:r>
            <w:r>
              <w:rPr>
                <w:noProof/>
              </w:rPr>
              <w:tab/>
            </w:r>
            <w:r w:rsidRPr="002B01AF">
              <w:rPr>
                <w:rStyle w:val="a4"/>
                <w:noProof/>
              </w:rPr>
              <w:t>ReactJS 静态网站生成器 Gatsby</w:t>
            </w:r>
            <w:r>
              <w:rPr>
                <w:noProof/>
                <w:webHidden/>
              </w:rPr>
              <w:tab/>
            </w:r>
            <w:r>
              <w:rPr>
                <w:noProof/>
                <w:webHidden/>
              </w:rPr>
              <w:fldChar w:fldCharType="begin"/>
            </w:r>
            <w:r>
              <w:rPr>
                <w:noProof/>
                <w:webHidden/>
              </w:rPr>
              <w:instrText xml:space="preserve"> PAGEREF _Toc46394905 \h </w:instrText>
            </w:r>
            <w:r>
              <w:rPr>
                <w:noProof/>
                <w:webHidden/>
              </w:rPr>
            </w:r>
            <w:r>
              <w:rPr>
                <w:noProof/>
                <w:webHidden/>
              </w:rPr>
              <w:fldChar w:fldCharType="separate"/>
            </w:r>
            <w:r>
              <w:rPr>
                <w:noProof/>
                <w:webHidden/>
              </w:rPr>
              <w:t>189</w:t>
            </w:r>
            <w:r>
              <w:rPr>
                <w:noProof/>
                <w:webHidden/>
              </w:rPr>
              <w:fldChar w:fldCharType="end"/>
            </w:r>
          </w:hyperlink>
        </w:p>
        <w:p w14:paraId="41968889" w14:textId="6B2CA0BF" w:rsidR="00717723" w:rsidRDefault="00717723">
          <w:pPr>
            <w:pStyle w:val="TOC2"/>
            <w:tabs>
              <w:tab w:val="left" w:pos="1260"/>
              <w:tab w:val="right" w:leader="dot" w:pos="8296"/>
            </w:tabs>
            <w:rPr>
              <w:noProof/>
            </w:rPr>
          </w:pPr>
          <w:hyperlink w:anchor="_Toc46394906" w:history="1">
            <w:r w:rsidRPr="002B01AF">
              <w:rPr>
                <w:rStyle w:val="a4"/>
                <w:noProof/>
              </w:rPr>
              <w:t>9.1</w:t>
            </w:r>
            <w:r>
              <w:rPr>
                <w:noProof/>
              </w:rPr>
              <w:tab/>
            </w:r>
            <w:r w:rsidRPr="002B01AF">
              <w:rPr>
                <w:rStyle w:val="a4"/>
                <w:noProof/>
              </w:rPr>
              <w:t>Vue.js</w:t>
            </w:r>
            <w:r>
              <w:rPr>
                <w:noProof/>
                <w:webHidden/>
              </w:rPr>
              <w:tab/>
            </w:r>
            <w:r>
              <w:rPr>
                <w:noProof/>
                <w:webHidden/>
              </w:rPr>
              <w:fldChar w:fldCharType="begin"/>
            </w:r>
            <w:r>
              <w:rPr>
                <w:noProof/>
                <w:webHidden/>
              </w:rPr>
              <w:instrText xml:space="preserve"> PAGEREF _Toc46394906 \h </w:instrText>
            </w:r>
            <w:r>
              <w:rPr>
                <w:noProof/>
                <w:webHidden/>
              </w:rPr>
            </w:r>
            <w:r>
              <w:rPr>
                <w:noProof/>
                <w:webHidden/>
              </w:rPr>
              <w:fldChar w:fldCharType="separate"/>
            </w:r>
            <w:r>
              <w:rPr>
                <w:noProof/>
                <w:webHidden/>
              </w:rPr>
              <w:t>190</w:t>
            </w:r>
            <w:r>
              <w:rPr>
                <w:noProof/>
                <w:webHidden/>
              </w:rPr>
              <w:fldChar w:fldCharType="end"/>
            </w:r>
          </w:hyperlink>
        </w:p>
        <w:p w14:paraId="4700BE4B" w14:textId="5D4219F5" w:rsidR="00717723" w:rsidRDefault="00717723">
          <w:pPr>
            <w:pStyle w:val="TOC3"/>
            <w:tabs>
              <w:tab w:val="left" w:pos="1680"/>
              <w:tab w:val="right" w:leader="dot" w:pos="8296"/>
            </w:tabs>
            <w:rPr>
              <w:noProof/>
            </w:rPr>
          </w:pPr>
          <w:hyperlink w:anchor="_Toc46394907" w:history="1">
            <w:r w:rsidRPr="002B01AF">
              <w:rPr>
                <w:rStyle w:val="a4"/>
                <w:noProof/>
              </w:rPr>
              <w:t>9.1.1</w:t>
            </w:r>
            <w:r>
              <w:rPr>
                <w:noProof/>
              </w:rPr>
              <w:tab/>
            </w:r>
            <w:r w:rsidRPr="002B01AF">
              <w:rPr>
                <w:rStyle w:val="a4"/>
                <w:noProof/>
              </w:rPr>
              <w:t>Vue.js 后端渲染开源库 Nuxt.js</w:t>
            </w:r>
            <w:r>
              <w:rPr>
                <w:noProof/>
                <w:webHidden/>
              </w:rPr>
              <w:tab/>
            </w:r>
            <w:r>
              <w:rPr>
                <w:noProof/>
                <w:webHidden/>
              </w:rPr>
              <w:fldChar w:fldCharType="begin"/>
            </w:r>
            <w:r>
              <w:rPr>
                <w:noProof/>
                <w:webHidden/>
              </w:rPr>
              <w:instrText xml:space="preserve"> PAGEREF _Toc46394907 \h </w:instrText>
            </w:r>
            <w:r>
              <w:rPr>
                <w:noProof/>
                <w:webHidden/>
              </w:rPr>
            </w:r>
            <w:r>
              <w:rPr>
                <w:noProof/>
                <w:webHidden/>
              </w:rPr>
              <w:fldChar w:fldCharType="separate"/>
            </w:r>
            <w:r>
              <w:rPr>
                <w:noProof/>
                <w:webHidden/>
              </w:rPr>
              <w:t>190</w:t>
            </w:r>
            <w:r>
              <w:rPr>
                <w:noProof/>
                <w:webHidden/>
              </w:rPr>
              <w:fldChar w:fldCharType="end"/>
            </w:r>
          </w:hyperlink>
        </w:p>
        <w:p w14:paraId="02912AE0" w14:textId="0336EA8D" w:rsidR="00717723" w:rsidRDefault="00717723">
          <w:pPr>
            <w:pStyle w:val="TOC2"/>
            <w:tabs>
              <w:tab w:val="left" w:pos="1260"/>
              <w:tab w:val="right" w:leader="dot" w:pos="8296"/>
            </w:tabs>
            <w:rPr>
              <w:noProof/>
            </w:rPr>
          </w:pPr>
          <w:hyperlink w:anchor="_Toc46394908" w:history="1">
            <w:r w:rsidRPr="002B01AF">
              <w:rPr>
                <w:rStyle w:val="a4"/>
                <w:rFonts w:ascii="Microsoft YaHei UI" w:eastAsia="Microsoft YaHei UI" w:hAnsi="Microsoft YaHei UI"/>
                <w:noProof/>
                <w:spacing w:val="8"/>
              </w:rPr>
              <w:t>9.2</w:t>
            </w:r>
            <w:r>
              <w:rPr>
                <w:noProof/>
              </w:rPr>
              <w:tab/>
            </w:r>
            <w:r w:rsidRPr="002B01AF">
              <w:rPr>
                <w:rStyle w:val="a4"/>
                <w:rFonts w:ascii="Microsoft YaHei UI" w:eastAsia="Microsoft YaHei UI" w:hAnsi="Microsoft YaHei UI"/>
                <w:noProof/>
                <w:spacing w:val="8"/>
              </w:rPr>
              <w:t>其他</w:t>
            </w:r>
            <w:r>
              <w:rPr>
                <w:noProof/>
                <w:webHidden/>
              </w:rPr>
              <w:tab/>
            </w:r>
            <w:r>
              <w:rPr>
                <w:noProof/>
                <w:webHidden/>
              </w:rPr>
              <w:fldChar w:fldCharType="begin"/>
            </w:r>
            <w:r>
              <w:rPr>
                <w:noProof/>
                <w:webHidden/>
              </w:rPr>
              <w:instrText xml:space="preserve"> PAGEREF _Toc46394908 \h </w:instrText>
            </w:r>
            <w:r>
              <w:rPr>
                <w:noProof/>
                <w:webHidden/>
              </w:rPr>
            </w:r>
            <w:r>
              <w:rPr>
                <w:noProof/>
                <w:webHidden/>
              </w:rPr>
              <w:fldChar w:fldCharType="separate"/>
            </w:r>
            <w:r>
              <w:rPr>
                <w:noProof/>
                <w:webHidden/>
              </w:rPr>
              <w:t>190</w:t>
            </w:r>
            <w:r>
              <w:rPr>
                <w:noProof/>
                <w:webHidden/>
              </w:rPr>
              <w:fldChar w:fldCharType="end"/>
            </w:r>
          </w:hyperlink>
        </w:p>
        <w:p w14:paraId="16268EDF" w14:textId="6BEFB969" w:rsidR="00717723" w:rsidRDefault="00717723">
          <w:pPr>
            <w:pStyle w:val="TOC3"/>
            <w:tabs>
              <w:tab w:val="left" w:pos="1680"/>
              <w:tab w:val="right" w:leader="dot" w:pos="8296"/>
            </w:tabs>
            <w:rPr>
              <w:noProof/>
            </w:rPr>
          </w:pPr>
          <w:hyperlink w:anchor="_Toc46394909" w:history="1">
            <w:r w:rsidRPr="002B01AF">
              <w:rPr>
                <w:rStyle w:val="a4"/>
                <w:rFonts w:ascii="Microsoft YaHei UI" w:eastAsia="Microsoft YaHei UI" w:hAnsi="Microsoft YaHei UI"/>
                <w:noProof/>
                <w:spacing w:val="8"/>
                <w:kern w:val="36"/>
              </w:rPr>
              <w:t>9.2.1</w:t>
            </w:r>
            <w:r>
              <w:rPr>
                <w:noProof/>
              </w:rPr>
              <w:tab/>
            </w:r>
            <w:r w:rsidRPr="002B01AF">
              <w:rPr>
                <w:rStyle w:val="a4"/>
                <w:rFonts w:ascii="Microsoft YaHei UI" w:eastAsia="Microsoft YaHei UI" w:hAnsi="Microsoft YaHei UI"/>
                <w:noProof/>
                <w:spacing w:val="8"/>
                <w:kern w:val="36"/>
              </w:rPr>
              <w:t>DocPad</w:t>
            </w:r>
            <w:r>
              <w:rPr>
                <w:noProof/>
                <w:webHidden/>
              </w:rPr>
              <w:tab/>
            </w:r>
            <w:r>
              <w:rPr>
                <w:noProof/>
                <w:webHidden/>
              </w:rPr>
              <w:fldChar w:fldCharType="begin"/>
            </w:r>
            <w:r>
              <w:rPr>
                <w:noProof/>
                <w:webHidden/>
              </w:rPr>
              <w:instrText xml:space="preserve"> PAGEREF _Toc46394909 \h </w:instrText>
            </w:r>
            <w:r>
              <w:rPr>
                <w:noProof/>
                <w:webHidden/>
              </w:rPr>
            </w:r>
            <w:r>
              <w:rPr>
                <w:noProof/>
                <w:webHidden/>
              </w:rPr>
              <w:fldChar w:fldCharType="separate"/>
            </w:r>
            <w:r>
              <w:rPr>
                <w:noProof/>
                <w:webHidden/>
              </w:rPr>
              <w:t>190</w:t>
            </w:r>
            <w:r>
              <w:rPr>
                <w:noProof/>
                <w:webHidden/>
              </w:rPr>
              <w:fldChar w:fldCharType="end"/>
            </w:r>
          </w:hyperlink>
        </w:p>
        <w:p w14:paraId="6043BD08" w14:textId="4347C2B4" w:rsidR="00717723" w:rsidRDefault="00717723">
          <w:pPr>
            <w:pStyle w:val="TOC3"/>
            <w:tabs>
              <w:tab w:val="left" w:pos="1680"/>
              <w:tab w:val="right" w:leader="dot" w:pos="8296"/>
            </w:tabs>
            <w:rPr>
              <w:noProof/>
            </w:rPr>
          </w:pPr>
          <w:hyperlink w:anchor="_Toc46394910" w:history="1">
            <w:r w:rsidRPr="002B01AF">
              <w:rPr>
                <w:rStyle w:val="a4"/>
                <w:noProof/>
              </w:rPr>
              <w:t>9.2.2</w:t>
            </w:r>
            <w:r>
              <w:rPr>
                <w:noProof/>
              </w:rPr>
              <w:tab/>
            </w:r>
            <w:r w:rsidRPr="002B01AF">
              <w:rPr>
                <w:rStyle w:val="a4"/>
                <w:noProof/>
              </w:rPr>
              <w:t>前端 Web 应用程序构建工具 Brunch</w:t>
            </w:r>
            <w:r>
              <w:rPr>
                <w:noProof/>
                <w:webHidden/>
              </w:rPr>
              <w:tab/>
            </w:r>
            <w:r>
              <w:rPr>
                <w:noProof/>
                <w:webHidden/>
              </w:rPr>
              <w:fldChar w:fldCharType="begin"/>
            </w:r>
            <w:r>
              <w:rPr>
                <w:noProof/>
                <w:webHidden/>
              </w:rPr>
              <w:instrText xml:space="preserve"> PAGEREF _Toc46394910 \h </w:instrText>
            </w:r>
            <w:r>
              <w:rPr>
                <w:noProof/>
                <w:webHidden/>
              </w:rPr>
            </w:r>
            <w:r>
              <w:rPr>
                <w:noProof/>
                <w:webHidden/>
              </w:rPr>
              <w:fldChar w:fldCharType="separate"/>
            </w:r>
            <w:r>
              <w:rPr>
                <w:noProof/>
                <w:webHidden/>
              </w:rPr>
              <w:t>191</w:t>
            </w:r>
            <w:r>
              <w:rPr>
                <w:noProof/>
                <w:webHidden/>
              </w:rPr>
              <w:fldChar w:fldCharType="end"/>
            </w:r>
          </w:hyperlink>
        </w:p>
        <w:p w14:paraId="21B7B958" w14:textId="0CE465DD" w:rsidR="00717723" w:rsidRDefault="00717723">
          <w:pPr>
            <w:pStyle w:val="TOC3"/>
            <w:tabs>
              <w:tab w:val="left" w:pos="1680"/>
              <w:tab w:val="right" w:leader="dot" w:pos="8296"/>
            </w:tabs>
            <w:rPr>
              <w:noProof/>
            </w:rPr>
          </w:pPr>
          <w:hyperlink w:anchor="_Toc46394911" w:history="1">
            <w:r w:rsidRPr="002B01AF">
              <w:rPr>
                <w:rStyle w:val="a4"/>
                <w:noProof/>
              </w:rPr>
              <w:t>9.2.3</w:t>
            </w:r>
            <w:r>
              <w:rPr>
                <w:noProof/>
              </w:rPr>
              <w:tab/>
            </w:r>
            <w:r w:rsidRPr="002B01AF">
              <w:rPr>
                <w:rStyle w:val="a4"/>
                <w:noProof/>
              </w:rPr>
              <w:t>Expose</w:t>
            </w:r>
            <w:r>
              <w:rPr>
                <w:noProof/>
                <w:webHidden/>
              </w:rPr>
              <w:tab/>
            </w:r>
            <w:r>
              <w:rPr>
                <w:noProof/>
                <w:webHidden/>
              </w:rPr>
              <w:fldChar w:fldCharType="begin"/>
            </w:r>
            <w:r>
              <w:rPr>
                <w:noProof/>
                <w:webHidden/>
              </w:rPr>
              <w:instrText xml:space="preserve"> PAGEREF _Toc46394911 \h </w:instrText>
            </w:r>
            <w:r>
              <w:rPr>
                <w:noProof/>
                <w:webHidden/>
              </w:rPr>
            </w:r>
            <w:r>
              <w:rPr>
                <w:noProof/>
                <w:webHidden/>
              </w:rPr>
              <w:fldChar w:fldCharType="separate"/>
            </w:r>
            <w:r>
              <w:rPr>
                <w:noProof/>
                <w:webHidden/>
              </w:rPr>
              <w:t>191</w:t>
            </w:r>
            <w:r>
              <w:rPr>
                <w:noProof/>
                <w:webHidden/>
              </w:rPr>
              <w:fldChar w:fldCharType="end"/>
            </w:r>
          </w:hyperlink>
        </w:p>
        <w:p w14:paraId="204E2BDA" w14:textId="70BDEE17" w:rsidR="00717723" w:rsidRDefault="00717723">
          <w:pPr>
            <w:pStyle w:val="TOC3"/>
            <w:tabs>
              <w:tab w:val="left" w:pos="1680"/>
              <w:tab w:val="right" w:leader="dot" w:pos="8296"/>
            </w:tabs>
            <w:rPr>
              <w:noProof/>
            </w:rPr>
          </w:pPr>
          <w:hyperlink w:anchor="_Toc46394912" w:history="1">
            <w:r w:rsidRPr="002B01AF">
              <w:rPr>
                <w:rStyle w:val="a4"/>
                <w:noProof/>
              </w:rPr>
              <w:t>9.2.4</w:t>
            </w:r>
            <w:r>
              <w:rPr>
                <w:noProof/>
              </w:rPr>
              <w:tab/>
            </w:r>
            <w:r w:rsidRPr="002B01AF">
              <w:rPr>
                <w:rStyle w:val="a4"/>
                <w:noProof/>
              </w:rPr>
              <w:t>Wintersmith</w:t>
            </w:r>
            <w:r>
              <w:rPr>
                <w:noProof/>
                <w:webHidden/>
              </w:rPr>
              <w:tab/>
            </w:r>
            <w:r>
              <w:rPr>
                <w:noProof/>
                <w:webHidden/>
              </w:rPr>
              <w:fldChar w:fldCharType="begin"/>
            </w:r>
            <w:r>
              <w:rPr>
                <w:noProof/>
                <w:webHidden/>
              </w:rPr>
              <w:instrText xml:space="preserve"> PAGEREF _Toc46394912 \h </w:instrText>
            </w:r>
            <w:r>
              <w:rPr>
                <w:noProof/>
                <w:webHidden/>
              </w:rPr>
            </w:r>
            <w:r>
              <w:rPr>
                <w:noProof/>
                <w:webHidden/>
              </w:rPr>
              <w:fldChar w:fldCharType="separate"/>
            </w:r>
            <w:r>
              <w:rPr>
                <w:noProof/>
                <w:webHidden/>
              </w:rPr>
              <w:t>191</w:t>
            </w:r>
            <w:r>
              <w:rPr>
                <w:noProof/>
                <w:webHidden/>
              </w:rPr>
              <w:fldChar w:fldCharType="end"/>
            </w:r>
          </w:hyperlink>
        </w:p>
        <w:p w14:paraId="71F51D96" w14:textId="3D36EF26" w:rsidR="00717723" w:rsidRDefault="00717723">
          <w:pPr>
            <w:pStyle w:val="TOC3"/>
            <w:tabs>
              <w:tab w:val="left" w:pos="1680"/>
              <w:tab w:val="right" w:leader="dot" w:pos="8296"/>
            </w:tabs>
            <w:rPr>
              <w:noProof/>
            </w:rPr>
          </w:pPr>
          <w:hyperlink w:anchor="_Toc46394913" w:history="1">
            <w:r w:rsidRPr="002B01AF">
              <w:rPr>
                <w:rStyle w:val="a4"/>
                <w:noProof/>
              </w:rPr>
              <w:t>9.2.5</w:t>
            </w:r>
            <w:r>
              <w:rPr>
                <w:noProof/>
              </w:rPr>
              <w:tab/>
            </w:r>
            <w:r w:rsidRPr="002B01AF">
              <w:rPr>
                <w:rStyle w:val="a4"/>
                <w:noProof/>
              </w:rPr>
              <w:t>模块化网站编译器 Phenomic</w:t>
            </w:r>
            <w:r>
              <w:rPr>
                <w:noProof/>
                <w:webHidden/>
              </w:rPr>
              <w:tab/>
            </w:r>
            <w:r>
              <w:rPr>
                <w:noProof/>
                <w:webHidden/>
              </w:rPr>
              <w:fldChar w:fldCharType="begin"/>
            </w:r>
            <w:r>
              <w:rPr>
                <w:noProof/>
                <w:webHidden/>
              </w:rPr>
              <w:instrText xml:space="preserve"> PAGEREF _Toc46394913 \h </w:instrText>
            </w:r>
            <w:r>
              <w:rPr>
                <w:noProof/>
                <w:webHidden/>
              </w:rPr>
            </w:r>
            <w:r>
              <w:rPr>
                <w:noProof/>
                <w:webHidden/>
              </w:rPr>
              <w:fldChar w:fldCharType="separate"/>
            </w:r>
            <w:r>
              <w:rPr>
                <w:noProof/>
                <w:webHidden/>
              </w:rPr>
              <w:t>191</w:t>
            </w:r>
            <w:r>
              <w:rPr>
                <w:noProof/>
                <w:webHidden/>
              </w:rPr>
              <w:fldChar w:fldCharType="end"/>
            </w:r>
          </w:hyperlink>
        </w:p>
        <w:p w14:paraId="637D0A10" w14:textId="2BC14017" w:rsidR="00717723" w:rsidRDefault="00717723">
          <w:pPr>
            <w:pStyle w:val="TOC3"/>
            <w:tabs>
              <w:tab w:val="left" w:pos="1680"/>
              <w:tab w:val="right" w:leader="dot" w:pos="8296"/>
            </w:tabs>
            <w:rPr>
              <w:noProof/>
            </w:rPr>
          </w:pPr>
          <w:hyperlink w:anchor="_Toc46394914" w:history="1">
            <w:r w:rsidRPr="002B01AF">
              <w:rPr>
                <w:rStyle w:val="a4"/>
                <w:noProof/>
              </w:rPr>
              <w:t>9.2.6</w:t>
            </w:r>
            <w:r>
              <w:rPr>
                <w:noProof/>
              </w:rPr>
              <w:tab/>
            </w:r>
            <w:r w:rsidRPr="002B01AF">
              <w:rPr>
                <w:rStyle w:val="a4"/>
                <w:noProof/>
              </w:rPr>
              <w:t>Lektor</w:t>
            </w:r>
            <w:r>
              <w:rPr>
                <w:noProof/>
                <w:webHidden/>
              </w:rPr>
              <w:tab/>
            </w:r>
            <w:r>
              <w:rPr>
                <w:noProof/>
                <w:webHidden/>
              </w:rPr>
              <w:fldChar w:fldCharType="begin"/>
            </w:r>
            <w:r>
              <w:rPr>
                <w:noProof/>
                <w:webHidden/>
              </w:rPr>
              <w:instrText xml:space="preserve"> PAGEREF _Toc46394914 \h </w:instrText>
            </w:r>
            <w:r>
              <w:rPr>
                <w:noProof/>
                <w:webHidden/>
              </w:rPr>
            </w:r>
            <w:r>
              <w:rPr>
                <w:noProof/>
                <w:webHidden/>
              </w:rPr>
              <w:fldChar w:fldCharType="separate"/>
            </w:r>
            <w:r>
              <w:rPr>
                <w:noProof/>
                <w:webHidden/>
              </w:rPr>
              <w:t>191</w:t>
            </w:r>
            <w:r>
              <w:rPr>
                <w:noProof/>
                <w:webHidden/>
              </w:rPr>
              <w:fldChar w:fldCharType="end"/>
            </w:r>
          </w:hyperlink>
        </w:p>
        <w:p w14:paraId="4EF7EA58" w14:textId="5E2EA4B2" w:rsidR="00717723" w:rsidRDefault="00717723">
          <w:pPr>
            <w:pStyle w:val="TOC1"/>
            <w:tabs>
              <w:tab w:val="left" w:pos="840"/>
              <w:tab w:val="right" w:leader="dot" w:pos="8296"/>
            </w:tabs>
            <w:rPr>
              <w:noProof/>
            </w:rPr>
          </w:pPr>
          <w:hyperlink w:anchor="_Toc46394915" w:history="1">
            <w:r w:rsidRPr="002B01AF">
              <w:rPr>
                <w:rStyle w:val="a4"/>
                <w:rFonts w:ascii="宋体" w:eastAsia="宋体" w:hAnsi="宋体"/>
                <w:noProof/>
              </w:rPr>
              <w:t>10</w:t>
            </w:r>
            <w:r>
              <w:rPr>
                <w:noProof/>
              </w:rPr>
              <w:tab/>
            </w:r>
            <w:r w:rsidRPr="002B01AF">
              <w:rPr>
                <w:rStyle w:val="a4"/>
                <w:rFonts w:ascii="宋体" w:eastAsia="宋体" w:hAnsi="宋体"/>
                <w:noProof/>
              </w:rPr>
              <w:t>Pelican 4</w:t>
            </w:r>
            <w:r>
              <w:rPr>
                <w:noProof/>
                <w:webHidden/>
              </w:rPr>
              <w:tab/>
            </w:r>
            <w:r>
              <w:rPr>
                <w:noProof/>
                <w:webHidden/>
              </w:rPr>
              <w:fldChar w:fldCharType="begin"/>
            </w:r>
            <w:r>
              <w:rPr>
                <w:noProof/>
                <w:webHidden/>
              </w:rPr>
              <w:instrText xml:space="preserve"> PAGEREF _Toc46394915 \h </w:instrText>
            </w:r>
            <w:r>
              <w:rPr>
                <w:noProof/>
                <w:webHidden/>
              </w:rPr>
            </w:r>
            <w:r>
              <w:rPr>
                <w:noProof/>
                <w:webHidden/>
              </w:rPr>
              <w:fldChar w:fldCharType="separate"/>
            </w:r>
            <w:r>
              <w:rPr>
                <w:noProof/>
                <w:webHidden/>
              </w:rPr>
              <w:t>193</w:t>
            </w:r>
            <w:r>
              <w:rPr>
                <w:noProof/>
                <w:webHidden/>
              </w:rPr>
              <w:fldChar w:fldCharType="end"/>
            </w:r>
          </w:hyperlink>
        </w:p>
        <w:p w14:paraId="17E60657" w14:textId="214FD4C8" w:rsidR="00717723" w:rsidRDefault="00717723">
          <w:pPr>
            <w:pStyle w:val="TOC2"/>
            <w:tabs>
              <w:tab w:val="left" w:pos="1260"/>
              <w:tab w:val="right" w:leader="dot" w:pos="8296"/>
            </w:tabs>
            <w:rPr>
              <w:noProof/>
            </w:rPr>
          </w:pPr>
          <w:hyperlink w:anchor="_Toc46394916" w:history="1">
            <w:r w:rsidRPr="002B01AF">
              <w:rPr>
                <w:rStyle w:val="a4"/>
                <w:noProof/>
              </w:rPr>
              <w:t>10.1</w:t>
            </w:r>
            <w:r>
              <w:rPr>
                <w:noProof/>
              </w:rPr>
              <w:tab/>
            </w:r>
            <w:r w:rsidRPr="002B01AF">
              <w:rPr>
                <w:rStyle w:val="a4"/>
                <w:noProof/>
              </w:rPr>
              <w:t>Pelican简介</w:t>
            </w:r>
            <w:r>
              <w:rPr>
                <w:noProof/>
                <w:webHidden/>
              </w:rPr>
              <w:tab/>
            </w:r>
            <w:r>
              <w:rPr>
                <w:noProof/>
                <w:webHidden/>
              </w:rPr>
              <w:fldChar w:fldCharType="begin"/>
            </w:r>
            <w:r>
              <w:rPr>
                <w:noProof/>
                <w:webHidden/>
              </w:rPr>
              <w:instrText xml:space="preserve"> PAGEREF _Toc46394916 \h </w:instrText>
            </w:r>
            <w:r>
              <w:rPr>
                <w:noProof/>
                <w:webHidden/>
              </w:rPr>
            </w:r>
            <w:r>
              <w:rPr>
                <w:noProof/>
                <w:webHidden/>
              </w:rPr>
              <w:fldChar w:fldCharType="separate"/>
            </w:r>
            <w:r>
              <w:rPr>
                <w:noProof/>
                <w:webHidden/>
              </w:rPr>
              <w:t>194</w:t>
            </w:r>
            <w:r>
              <w:rPr>
                <w:noProof/>
                <w:webHidden/>
              </w:rPr>
              <w:fldChar w:fldCharType="end"/>
            </w:r>
          </w:hyperlink>
        </w:p>
        <w:p w14:paraId="6E8DFF4F" w14:textId="6698B8BE" w:rsidR="00717723" w:rsidRDefault="00717723">
          <w:pPr>
            <w:pStyle w:val="TOC2"/>
            <w:tabs>
              <w:tab w:val="left" w:pos="1260"/>
              <w:tab w:val="right" w:leader="dot" w:pos="8296"/>
            </w:tabs>
            <w:rPr>
              <w:noProof/>
            </w:rPr>
          </w:pPr>
          <w:hyperlink w:anchor="_Toc46394917" w:history="1">
            <w:r w:rsidRPr="002B01AF">
              <w:rPr>
                <w:rStyle w:val="a4"/>
                <w:noProof/>
              </w:rPr>
              <w:t>10.2</w:t>
            </w:r>
            <w:r>
              <w:rPr>
                <w:noProof/>
              </w:rPr>
              <w:tab/>
            </w:r>
            <w:r w:rsidRPr="002B01AF">
              <w:rPr>
                <w:rStyle w:val="a4"/>
                <w:noProof/>
              </w:rPr>
              <w:t>pelican 的功能</w:t>
            </w:r>
            <w:r>
              <w:rPr>
                <w:noProof/>
                <w:webHidden/>
              </w:rPr>
              <w:tab/>
            </w:r>
            <w:r>
              <w:rPr>
                <w:noProof/>
                <w:webHidden/>
              </w:rPr>
              <w:fldChar w:fldCharType="begin"/>
            </w:r>
            <w:r>
              <w:rPr>
                <w:noProof/>
                <w:webHidden/>
              </w:rPr>
              <w:instrText xml:space="preserve"> PAGEREF _Toc46394917 \h </w:instrText>
            </w:r>
            <w:r>
              <w:rPr>
                <w:noProof/>
                <w:webHidden/>
              </w:rPr>
            </w:r>
            <w:r>
              <w:rPr>
                <w:noProof/>
                <w:webHidden/>
              </w:rPr>
              <w:fldChar w:fldCharType="separate"/>
            </w:r>
            <w:r>
              <w:rPr>
                <w:noProof/>
                <w:webHidden/>
              </w:rPr>
              <w:t>195</w:t>
            </w:r>
            <w:r>
              <w:rPr>
                <w:noProof/>
                <w:webHidden/>
              </w:rPr>
              <w:fldChar w:fldCharType="end"/>
            </w:r>
          </w:hyperlink>
        </w:p>
        <w:p w14:paraId="58887362" w14:textId="21708B5D" w:rsidR="00717723" w:rsidRDefault="00717723">
          <w:pPr>
            <w:pStyle w:val="TOC2"/>
            <w:tabs>
              <w:tab w:val="left" w:pos="1260"/>
              <w:tab w:val="right" w:leader="dot" w:pos="8296"/>
            </w:tabs>
            <w:rPr>
              <w:noProof/>
            </w:rPr>
          </w:pPr>
          <w:hyperlink w:anchor="_Toc46394918" w:history="1">
            <w:r w:rsidRPr="002B01AF">
              <w:rPr>
                <w:rStyle w:val="a4"/>
                <w:noProof/>
              </w:rPr>
              <w:t>10.3</w:t>
            </w:r>
            <w:r>
              <w:rPr>
                <w:noProof/>
              </w:rPr>
              <w:tab/>
            </w:r>
            <w:r w:rsidRPr="002B01AF">
              <w:rPr>
                <w:rStyle w:val="a4"/>
                <w:noProof/>
              </w:rPr>
              <w:t>Installing Pelican</w:t>
            </w:r>
            <w:r>
              <w:rPr>
                <w:noProof/>
                <w:webHidden/>
              </w:rPr>
              <w:tab/>
            </w:r>
            <w:r>
              <w:rPr>
                <w:noProof/>
                <w:webHidden/>
              </w:rPr>
              <w:fldChar w:fldCharType="begin"/>
            </w:r>
            <w:r>
              <w:rPr>
                <w:noProof/>
                <w:webHidden/>
              </w:rPr>
              <w:instrText xml:space="preserve"> PAGEREF _Toc46394918 \h </w:instrText>
            </w:r>
            <w:r>
              <w:rPr>
                <w:noProof/>
                <w:webHidden/>
              </w:rPr>
            </w:r>
            <w:r>
              <w:rPr>
                <w:noProof/>
                <w:webHidden/>
              </w:rPr>
              <w:fldChar w:fldCharType="separate"/>
            </w:r>
            <w:r>
              <w:rPr>
                <w:noProof/>
                <w:webHidden/>
              </w:rPr>
              <w:t>196</w:t>
            </w:r>
            <w:r>
              <w:rPr>
                <w:noProof/>
                <w:webHidden/>
              </w:rPr>
              <w:fldChar w:fldCharType="end"/>
            </w:r>
          </w:hyperlink>
        </w:p>
        <w:p w14:paraId="05BF4FD8" w14:textId="07B0287C" w:rsidR="00717723" w:rsidRDefault="00717723">
          <w:pPr>
            <w:pStyle w:val="TOC3"/>
            <w:tabs>
              <w:tab w:val="left" w:pos="1680"/>
              <w:tab w:val="right" w:leader="dot" w:pos="8296"/>
            </w:tabs>
            <w:rPr>
              <w:noProof/>
            </w:rPr>
          </w:pPr>
          <w:hyperlink w:anchor="_Toc46394919" w:history="1">
            <w:r w:rsidRPr="002B01AF">
              <w:rPr>
                <w:rStyle w:val="a4"/>
                <w:noProof/>
              </w:rPr>
              <w:t>10.3.1</w:t>
            </w:r>
            <w:r>
              <w:rPr>
                <w:noProof/>
              </w:rPr>
              <w:tab/>
            </w:r>
            <w:r w:rsidRPr="002B01AF">
              <w:rPr>
                <w:rStyle w:val="a4"/>
                <w:noProof/>
              </w:rPr>
              <w:t>安装git,pip</w:t>
            </w:r>
            <w:r>
              <w:rPr>
                <w:noProof/>
                <w:webHidden/>
              </w:rPr>
              <w:tab/>
            </w:r>
            <w:r>
              <w:rPr>
                <w:noProof/>
                <w:webHidden/>
              </w:rPr>
              <w:fldChar w:fldCharType="begin"/>
            </w:r>
            <w:r>
              <w:rPr>
                <w:noProof/>
                <w:webHidden/>
              </w:rPr>
              <w:instrText xml:space="preserve"> PAGEREF _Toc46394919 \h </w:instrText>
            </w:r>
            <w:r>
              <w:rPr>
                <w:noProof/>
                <w:webHidden/>
              </w:rPr>
            </w:r>
            <w:r>
              <w:rPr>
                <w:noProof/>
                <w:webHidden/>
              </w:rPr>
              <w:fldChar w:fldCharType="separate"/>
            </w:r>
            <w:r>
              <w:rPr>
                <w:noProof/>
                <w:webHidden/>
              </w:rPr>
              <w:t>196</w:t>
            </w:r>
            <w:r>
              <w:rPr>
                <w:noProof/>
                <w:webHidden/>
              </w:rPr>
              <w:fldChar w:fldCharType="end"/>
            </w:r>
          </w:hyperlink>
        </w:p>
        <w:p w14:paraId="1766D1C3" w14:textId="01866267" w:rsidR="00717723" w:rsidRDefault="00717723">
          <w:pPr>
            <w:pStyle w:val="TOC3"/>
            <w:tabs>
              <w:tab w:val="left" w:pos="1680"/>
              <w:tab w:val="right" w:leader="dot" w:pos="8296"/>
            </w:tabs>
            <w:rPr>
              <w:noProof/>
            </w:rPr>
          </w:pPr>
          <w:hyperlink w:anchor="_Toc46394920" w:history="1">
            <w:r w:rsidRPr="002B01AF">
              <w:rPr>
                <w:rStyle w:val="a4"/>
                <w:noProof/>
              </w:rPr>
              <w:t>10.3.2</w:t>
            </w:r>
            <w:r>
              <w:rPr>
                <w:noProof/>
              </w:rPr>
              <w:tab/>
            </w:r>
            <w:r w:rsidRPr="002B01AF">
              <w:rPr>
                <w:rStyle w:val="a4"/>
                <w:noProof/>
              </w:rPr>
              <w:t>使用virtualenv工具创建pelican虚拟环境</w:t>
            </w:r>
            <w:r>
              <w:rPr>
                <w:noProof/>
                <w:webHidden/>
              </w:rPr>
              <w:tab/>
            </w:r>
            <w:r>
              <w:rPr>
                <w:noProof/>
                <w:webHidden/>
              </w:rPr>
              <w:fldChar w:fldCharType="begin"/>
            </w:r>
            <w:r>
              <w:rPr>
                <w:noProof/>
                <w:webHidden/>
              </w:rPr>
              <w:instrText xml:space="preserve"> PAGEREF _Toc46394920 \h </w:instrText>
            </w:r>
            <w:r>
              <w:rPr>
                <w:noProof/>
                <w:webHidden/>
              </w:rPr>
            </w:r>
            <w:r>
              <w:rPr>
                <w:noProof/>
                <w:webHidden/>
              </w:rPr>
              <w:fldChar w:fldCharType="separate"/>
            </w:r>
            <w:r>
              <w:rPr>
                <w:noProof/>
                <w:webHidden/>
              </w:rPr>
              <w:t>196</w:t>
            </w:r>
            <w:r>
              <w:rPr>
                <w:noProof/>
                <w:webHidden/>
              </w:rPr>
              <w:fldChar w:fldCharType="end"/>
            </w:r>
          </w:hyperlink>
        </w:p>
        <w:p w14:paraId="5E89D378" w14:textId="35CF6770" w:rsidR="00717723" w:rsidRDefault="00717723">
          <w:pPr>
            <w:pStyle w:val="TOC3"/>
            <w:tabs>
              <w:tab w:val="left" w:pos="1680"/>
              <w:tab w:val="right" w:leader="dot" w:pos="8296"/>
            </w:tabs>
            <w:rPr>
              <w:noProof/>
            </w:rPr>
          </w:pPr>
          <w:hyperlink w:anchor="_Toc46394921" w:history="1">
            <w:r w:rsidRPr="002B01AF">
              <w:rPr>
                <w:rStyle w:val="a4"/>
                <w:noProof/>
              </w:rPr>
              <w:t>10.3.3</w:t>
            </w:r>
            <w:r>
              <w:rPr>
                <w:noProof/>
              </w:rPr>
              <w:tab/>
            </w:r>
            <w:r w:rsidRPr="002B01AF">
              <w:rPr>
                <w:rStyle w:val="a4"/>
                <w:noProof/>
              </w:rPr>
              <w:t>安装pelican</w:t>
            </w:r>
            <w:r>
              <w:rPr>
                <w:noProof/>
                <w:webHidden/>
              </w:rPr>
              <w:tab/>
            </w:r>
            <w:r>
              <w:rPr>
                <w:noProof/>
                <w:webHidden/>
              </w:rPr>
              <w:fldChar w:fldCharType="begin"/>
            </w:r>
            <w:r>
              <w:rPr>
                <w:noProof/>
                <w:webHidden/>
              </w:rPr>
              <w:instrText xml:space="preserve"> PAGEREF _Toc46394921 \h </w:instrText>
            </w:r>
            <w:r>
              <w:rPr>
                <w:noProof/>
                <w:webHidden/>
              </w:rPr>
            </w:r>
            <w:r>
              <w:rPr>
                <w:noProof/>
                <w:webHidden/>
              </w:rPr>
              <w:fldChar w:fldCharType="separate"/>
            </w:r>
            <w:r>
              <w:rPr>
                <w:noProof/>
                <w:webHidden/>
              </w:rPr>
              <w:t>196</w:t>
            </w:r>
            <w:r>
              <w:rPr>
                <w:noProof/>
                <w:webHidden/>
              </w:rPr>
              <w:fldChar w:fldCharType="end"/>
            </w:r>
          </w:hyperlink>
        </w:p>
        <w:p w14:paraId="6882942F" w14:textId="2D551CFC" w:rsidR="00717723" w:rsidRDefault="00717723">
          <w:pPr>
            <w:pStyle w:val="TOC3"/>
            <w:tabs>
              <w:tab w:val="left" w:pos="1680"/>
              <w:tab w:val="right" w:leader="dot" w:pos="8296"/>
            </w:tabs>
            <w:rPr>
              <w:noProof/>
            </w:rPr>
          </w:pPr>
          <w:hyperlink w:anchor="_Toc46394922" w:history="1">
            <w:r w:rsidRPr="002B01AF">
              <w:rPr>
                <w:rStyle w:val="a4"/>
                <w:noProof/>
              </w:rPr>
              <w:t>10.3.4</w:t>
            </w:r>
            <w:r>
              <w:rPr>
                <w:noProof/>
              </w:rPr>
              <w:tab/>
            </w:r>
            <w:r w:rsidRPr="002B01AF">
              <w:rPr>
                <w:rStyle w:val="a4"/>
                <w:noProof/>
              </w:rPr>
              <w:t>安装markdown,typogrify</w:t>
            </w:r>
            <w:r>
              <w:rPr>
                <w:noProof/>
                <w:webHidden/>
              </w:rPr>
              <w:tab/>
            </w:r>
            <w:r>
              <w:rPr>
                <w:noProof/>
                <w:webHidden/>
              </w:rPr>
              <w:fldChar w:fldCharType="begin"/>
            </w:r>
            <w:r>
              <w:rPr>
                <w:noProof/>
                <w:webHidden/>
              </w:rPr>
              <w:instrText xml:space="preserve"> PAGEREF _Toc46394922 \h </w:instrText>
            </w:r>
            <w:r>
              <w:rPr>
                <w:noProof/>
                <w:webHidden/>
              </w:rPr>
            </w:r>
            <w:r>
              <w:rPr>
                <w:noProof/>
                <w:webHidden/>
              </w:rPr>
              <w:fldChar w:fldCharType="separate"/>
            </w:r>
            <w:r>
              <w:rPr>
                <w:noProof/>
                <w:webHidden/>
              </w:rPr>
              <w:t>197</w:t>
            </w:r>
            <w:r>
              <w:rPr>
                <w:noProof/>
                <w:webHidden/>
              </w:rPr>
              <w:fldChar w:fldCharType="end"/>
            </w:r>
          </w:hyperlink>
        </w:p>
        <w:p w14:paraId="747BB6FF" w14:textId="7083F1FD" w:rsidR="00717723" w:rsidRDefault="00717723">
          <w:pPr>
            <w:pStyle w:val="TOC2"/>
            <w:tabs>
              <w:tab w:val="left" w:pos="1260"/>
              <w:tab w:val="right" w:leader="dot" w:pos="8296"/>
            </w:tabs>
            <w:rPr>
              <w:noProof/>
            </w:rPr>
          </w:pPr>
          <w:hyperlink w:anchor="_Toc46394923" w:history="1">
            <w:r w:rsidRPr="002B01AF">
              <w:rPr>
                <w:rStyle w:val="a4"/>
                <w:noProof/>
              </w:rPr>
              <w:t>10.4</w:t>
            </w:r>
            <w:r>
              <w:rPr>
                <w:noProof/>
              </w:rPr>
              <w:tab/>
            </w:r>
            <w:r w:rsidRPr="002B01AF">
              <w:rPr>
                <w:rStyle w:val="a4"/>
                <w:noProof/>
              </w:rPr>
              <w:t>Create a project</w:t>
            </w:r>
            <w:r>
              <w:rPr>
                <w:noProof/>
                <w:webHidden/>
              </w:rPr>
              <w:tab/>
            </w:r>
            <w:r>
              <w:rPr>
                <w:noProof/>
                <w:webHidden/>
              </w:rPr>
              <w:fldChar w:fldCharType="begin"/>
            </w:r>
            <w:r>
              <w:rPr>
                <w:noProof/>
                <w:webHidden/>
              </w:rPr>
              <w:instrText xml:space="preserve"> PAGEREF _Toc46394923 \h </w:instrText>
            </w:r>
            <w:r>
              <w:rPr>
                <w:noProof/>
                <w:webHidden/>
              </w:rPr>
            </w:r>
            <w:r>
              <w:rPr>
                <w:noProof/>
                <w:webHidden/>
              </w:rPr>
              <w:fldChar w:fldCharType="separate"/>
            </w:r>
            <w:r>
              <w:rPr>
                <w:noProof/>
                <w:webHidden/>
              </w:rPr>
              <w:t>197</w:t>
            </w:r>
            <w:r>
              <w:rPr>
                <w:noProof/>
                <w:webHidden/>
              </w:rPr>
              <w:fldChar w:fldCharType="end"/>
            </w:r>
          </w:hyperlink>
        </w:p>
        <w:p w14:paraId="4928525E" w14:textId="4DB7021F" w:rsidR="00717723" w:rsidRDefault="00717723">
          <w:pPr>
            <w:pStyle w:val="TOC2"/>
            <w:tabs>
              <w:tab w:val="left" w:pos="1260"/>
              <w:tab w:val="right" w:leader="dot" w:pos="8296"/>
            </w:tabs>
            <w:rPr>
              <w:noProof/>
            </w:rPr>
          </w:pPr>
          <w:hyperlink w:anchor="_Toc46394924" w:history="1">
            <w:r w:rsidRPr="002B01AF">
              <w:rPr>
                <w:rStyle w:val="a4"/>
                <w:noProof/>
              </w:rPr>
              <w:t>10.5</w:t>
            </w:r>
            <w:r>
              <w:rPr>
                <w:noProof/>
              </w:rPr>
              <w:tab/>
            </w:r>
            <w:r w:rsidRPr="002B01AF">
              <w:rPr>
                <w:rStyle w:val="a4"/>
                <w:noProof/>
              </w:rPr>
              <w:t>pelican站点目录组成</w:t>
            </w:r>
            <w:r>
              <w:rPr>
                <w:noProof/>
                <w:webHidden/>
              </w:rPr>
              <w:tab/>
            </w:r>
            <w:r>
              <w:rPr>
                <w:noProof/>
                <w:webHidden/>
              </w:rPr>
              <w:fldChar w:fldCharType="begin"/>
            </w:r>
            <w:r>
              <w:rPr>
                <w:noProof/>
                <w:webHidden/>
              </w:rPr>
              <w:instrText xml:space="preserve"> PAGEREF _Toc46394924 \h </w:instrText>
            </w:r>
            <w:r>
              <w:rPr>
                <w:noProof/>
                <w:webHidden/>
              </w:rPr>
            </w:r>
            <w:r>
              <w:rPr>
                <w:noProof/>
                <w:webHidden/>
              </w:rPr>
              <w:fldChar w:fldCharType="separate"/>
            </w:r>
            <w:r>
              <w:rPr>
                <w:noProof/>
                <w:webHidden/>
              </w:rPr>
              <w:t>199</w:t>
            </w:r>
            <w:r>
              <w:rPr>
                <w:noProof/>
                <w:webHidden/>
              </w:rPr>
              <w:fldChar w:fldCharType="end"/>
            </w:r>
          </w:hyperlink>
        </w:p>
        <w:p w14:paraId="2AECB232" w14:textId="6B244ACE" w:rsidR="00717723" w:rsidRDefault="00717723">
          <w:pPr>
            <w:pStyle w:val="TOC2"/>
            <w:tabs>
              <w:tab w:val="left" w:pos="1260"/>
              <w:tab w:val="right" w:leader="dot" w:pos="8296"/>
            </w:tabs>
            <w:rPr>
              <w:noProof/>
            </w:rPr>
          </w:pPr>
          <w:hyperlink w:anchor="_Toc46394925" w:history="1">
            <w:r w:rsidRPr="002B01AF">
              <w:rPr>
                <w:rStyle w:val="a4"/>
                <w:noProof/>
              </w:rPr>
              <w:t>10.6</w:t>
            </w:r>
            <w:r>
              <w:rPr>
                <w:noProof/>
              </w:rPr>
              <w:tab/>
            </w:r>
            <w:r w:rsidRPr="002B01AF">
              <w:rPr>
                <w:rStyle w:val="a4"/>
                <w:noProof/>
              </w:rPr>
              <w:t>Writing content</w:t>
            </w:r>
            <w:r>
              <w:rPr>
                <w:noProof/>
                <w:webHidden/>
              </w:rPr>
              <w:tab/>
            </w:r>
            <w:r>
              <w:rPr>
                <w:noProof/>
                <w:webHidden/>
              </w:rPr>
              <w:fldChar w:fldCharType="begin"/>
            </w:r>
            <w:r>
              <w:rPr>
                <w:noProof/>
                <w:webHidden/>
              </w:rPr>
              <w:instrText xml:space="preserve"> PAGEREF _Toc46394925 \h </w:instrText>
            </w:r>
            <w:r>
              <w:rPr>
                <w:noProof/>
                <w:webHidden/>
              </w:rPr>
            </w:r>
            <w:r>
              <w:rPr>
                <w:noProof/>
                <w:webHidden/>
              </w:rPr>
              <w:fldChar w:fldCharType="separate"/>
            </w:r>
            <w:r>
              <w:rPr>
                <w:noProof/>
                <w:webHidden/>
              </w:rPr>
              <w:t>200</w:t>
            </w:r>
            <w:r>
              <w:rPr>
                <w:noProof/>
                <w:webHidden/>
              </w:rPr>
              <w:fldChar w:fldCharType="end"/>
            </w:r>
          </w:hyperlink>
        </w:p>
        <w:p w14:paraId="557CFE08" w14:textId="2ABA8042" w:rsidR="00717723" w:rsidRDefault="00717723">
          <w:pPr>
            <w:pStyle w:val="TOC3"/>
            <w:tabs>
              <w:tab w:val="left" w:pos="1680"/>
              <w:tab w:val="right" w:leader="dot" w:pos="8296"/>
            </w:tabs>
            <w:rPr>
              <w:noProof/>
            </w:rPr>
          </w:pPr>
          <w:hyperlink w:anchor="_Toc46394926" w:history="1">
            <w:r w:rsidRPr="002B01AF">
              <w:rPr>
                <w:rStyle w:val="a4"/>
                <w:noProof/>
              </w:rPr>
              <w:t>10.6.1</w:t>
            </w:r>
            <w:r>
              <w:rPr>
                <w:noProof/>
              </w:rPr>
              <w:tab/>
            </w:r>
            <w:r w:rsidRPr="002B01AF">
              <w:rPr>
                <w:rStyle w:val="a4"/>
                <w:noProof/>
              </w:rPr>
              <w:t>Articles and pages 文章和页面</w:t>
            </w:r>
            <w:r>
              <w:rPr>
                <w:noProof/>
                <w:webHidden/>
              </w:rPr>
              <w:tab/>
            </w:r>
            <w:r>
              <w:rPr>
                <w:noProof/>
                <w:webHidden/>
              </w:rPr>
              <w:fldChar w:fldCharType="begin"/>
            </w:r>
            <w:r>
              <w:rPr>
                <w:noProof/>
                <w:webHidden/>
              </w:rPr>
              <w:instrText xml:space="preserve"> PAGEREF _Toc46394926 \h </w:instrText>
            </w:r>
            <w:r>
              <w:rPr>
                <w:noProof/>
                <w:webHidden/>
              </w:rPr>
            </w:r>
            <w:r>
              <w:rPr>
                <w:noProof/>
                <w:webHidden/>
              </w:rPr>
              <w:fldChar w:fldCharType="separate"/>
            </w:r>
            <w:r>
              <w:rPr>
                <w:noProof/>
                <w:webHidden/>
              </w:rPr>
              <w:t>200</w:t>
            </w:r>
            <w:r>
              <w:rPr>
                <w:noProof/>
                <w:webHidden/>
              </w:rPr>
              <w:fldChar w:fldCharType="end"/>
            </w:r>
          </w:hyperlink>
        </w:p>
        <w:p w14:paraId="372A58E4" w14:textId="7526F9BE" w:rsidR="00717723" w:rsidRDefault="00717723">
          <w:pPr>
            <w:pStyle w:val="TOC3"/>
            <w:tabs>
              <w:tab w:val="left" w:pos="1680"/>
              <w:tab w:val="right" w:leader="dot" w:pos="8296"/>
            </w:tabs>
            <w:rPr>
              <w:noProof/>
            </w:rPr>
          </w:pPr>
          <w:hyperlink w:anchor="_Toc46394927" w:history="1">
            <w:r w:rsidRPr="002B01AF">
              <w:rPr>
                <w:rStyle w:val="a4"/>
                <w:noProof/>
              </w:rPr>
              <w:t>10.6.2</w:t>
            </w:r>
            <w:r>
              <w:rPr>
                <w:noProof/>
              </w:rPr>
              <w:tab/>
            </w:r>
            <w:r w:rsidRPr="002B01AF">
              <w:rPr>
                <w:rStyle w:val="a4"/>
                <w:noProof/>
              </w:rPr>
              <w:t>File metadata 文件中的信息</w:t>
            </w:r>
            <w:r>
              <w:rPr>
                <w:noProof/>
                <w:webHidden/>
              </w:rPr>
              <w:tab/>
            </w:r>
            <w:r>
              <w:rPr>
                <w:noProof/>
                <w:webHidden/>
              </w:rPr>
              <w:fldChar w:fldCharType="begin"/>
            </w:r>
            <w:r>
              <w:rPr>
                <w:noProof/>
                <w:webHidden/>
              </w:rPr>
              <w:instrText xml:space="preserve"> PAGEREF _Toc46394927 \h </w:instrText>
            </w:r>
            <w:r>
              <w:rPr>
                <w:noProof/>
                <w:webHidden/>
              </w:rPr>
            </w:r>
            <w:r>
              <w:rPr>
                <w:noProof/>
                <w:webHidden/>
              </w:rPr>
              <w:fldChar w:fldCharType="separate"/>
            </w:r>
            <w:r>
              <w:rPr>
                <w:noProof/>
                <w:webHidden/>
              </w:rPr>
              <w:t>201</w:t>
            </w:r>
            <w:r>
              <w:rPr>
                <w:noProof/>
                <w:webHidden/>
              </w:rPr>
              <w:fldChar w:fldCharType="end"/>
            </w:r>
          </w:hyperlink>
        </w:p>
        <w:p w14:paraId="6EA0F074" w14:textId="7B36BE7D" w:rsidR="00717723" w:rsidRDefault="00717723">
          <w:pPr>
            <w:pStyle w:val="TOC2"/>
            <w:tabs>
              <w:tab w:val="right" w:leader="dot" w:pos="8296"/>
            </w:tabs>
            <w:rPr>
              <w:noProof/>
            </w:rPr>
          </w:pPr>
          <w:hyperlink w:anchor="_Toc46394928" w:history="1">
            <w:r w:rsidRPr="002B01AF">
              <w:rPr>
                <w:rStyle w:val="a4"/>
                <w:noProof/>
              </w:rPr>
              <w:t>1</w:t>
            </w:r>
            <w:r>
              <w:rPr>
                <w:noProof/>
                <w:webHidden/>
              </w:rPr>
              <w:tab/>
            </w:r>
            <w:r>
              <w:rPr>
                <w:noProof/>
                <w:webHidden/>
              </w:rPr>
              <w:fldChar w:fldCharType="begin"/>
            </w:r>
            <w:r>
              <w:rPr>
                <w:noProof/>
                <w:webHidden/>
              </w:rPr>
              <w:instrText xml:space="preserve"> PAGEREF _Toc46394928 \h </w:instrText>
            </w:r>
            <w:r>
              <w:rPr>
                <w:noProof/>
                <w:webHidden/>
              </w:rPr>
            </w:r>
            <w:r>
              <w:rPr>
                <w:noProof/>
                <w:webHidden/>
              </w:rPr>
              <w:fldChar w:fldCharType="separate"/>
            </w:r>
            <w:r>
              <w:rPr>
                <w:noProof/>
                <w:webHidden/>
              </w:rPr>
              <w:t>201</w:t>
            </w:r>
            <w:r>
              <w:rPr>
                <w:noProof/>
                <w:webHidden/>
              </w:rPr>
              <w:fldChar w:fldCharType="end"/>
            </w:r>
          </w:hyperlink>
        </w:p>
        <w:p w14:paraId="2F3572E0" w14:textId="2CEF112F" w:rsidR="00717723" w:rsidRDefault="00717723">
          <w:pPr>
            <w:pStyle w:val="TOC2"/>
            <w:tabs>
              <w:tab w:val="right" w:leader="dot" w:pos="8296"/>
            </w:tabs>
            <w:rPr>
              <w:noProof/>
            </w:rPr>
          </w:pPr>
          <w:hyperlink w:anchor="_Toc46394929" w:history="1">
            <w:r w:rsidRPr="002B01AF">
              <w:rPr>
                <w:rStyle w:val="a4"/>
                <w:noProof/>
              </w:rPr>
              <w:t>2</w:t>
            </w:r>
            <w:r>
              <w:rPr>
                <w:noProof/>
                <w:webHidden/>
              </w:rPr>
              <w:tab/>
            </w:r>
            <w:r>
              <w:rPr>
                <w:noProof/>
                <w:webHidden/>
              </w:rPr>
              <w:fldChar w:fldCharType="begin"/>
            </w:r>
            <w:r>
              <w:rPr>
                <w:noProof/>
                <w:webHidden/>
              </w:rPr>
              <w:instrText xml:space="preserve"> PAGEREF _Toc46394929 \h </w:instrText>
            </w:r>
            <w:r>
              <w:rPr>
                <w:noProof/>
                <w:webHidden/>
              </w:rPr>
            </w:r>
            <w:r>
              <w:rPr>
                <w:noProof/>
                <w:webHidden/>
              </w:rPr>
              <w:fldChar w:fldCharType="separate"/>
            </w:r>
            <w:r>
              <w:rPr>
                <w:noProof/>
                <w:webHidden/>
              </w:rPr>
              <w:t>201</w:t>
            </w:r>
            <w:r>
              <w:rPr>
                <w:noProof/>
                <w:webHidden/>
              </w:rPr>
              <w:fldChar w:fldCharType="end"/>
            </w:r>
          </w:hyperlink>
        </w:p>
        <w:p w14:paraId="3084C209" w14:textId="24FD034D" w:rsidR="00717723" w:rsidRDefault="00717723">
          <w:pPr>
            <w:pStyle w:val="TOC2"/>
            <w:tabs>
              <w:tab w:val="right" w:leader="dot" w:pos="8296"/>
            </w:tabs>
            <w:rPr>
              <w:noProof/>
            </w:rPr>
          </w:pPr>
          <w:hyperlink w:anchor="_Toc46394930" w:history="1">
            <w:r w:rsidRPr="002B01AF">
              <w:rPr>
                <w:rStyle w:val="a4"/>
                <w:noProof/>
              </w:rPr>
              <w:t>3</w:t>
            </w:r>
            <w:r>
              <w:rPr>
                <w:noProof/>
                <w:webHidden/>
              </w:rPr>
              <w:tab/>
            </w:r>
            <w:r>
              <w:rPr>
                <w:noProof/>
                <w:webHidden/>
              </w:rPr>
              <w:fldChar w:fldCharType="begin"/>
            </w:r>
            <w:r>
              <w:rPr>
                <w:noProof/>
                <w:webHidden/>
              </w:rPr>
              <w:instrText xml:space="preserve"> PAGEREF _Toc46394930 \h </w:instrText>
            </w:r>
            <w:r>
              <w:rPr>
                <w:noProof/>
                <w:webHidden/>
              </w:rPr>
            </w:r>
            <w:r>
              <w:rPr>
                <w:noProof/>
                <w:webHidden/>
              </w:rPr>
              <w:fldChar w:fldCharType="separate"/>
            </w:r>
            <w:r>
              <w:rPr>
                <w:noProof/>
                <w:webHidden/>
              </w:rPr>
              <w:t>201</w:t>
            </w:r>
            <w:r>
              <w:rPr>
                <w:noProof/>
                <w:webHidden/>
              </w:rPr>
              <w:fldChar w:fldCharType="end"/>
            </w:r>
          </w:hyperlink>
        </w:p>
        <w:p w14:paraId="701491C2" w14:textId="7C33CC6E" w:rsidR="00717723" w:rsidRDefault="00717723">
          <w:pPr>
            <w:pStyle w:val="TOC2"/>
            <w:tabs>
              <w:tab w:val="right" w:leader="dot" w:pos="8296"/>
            </w:tabs>
            <w:rPr>
              <w:noProof/>
            </w:rPr>
          </w:pPr>
          <w:hyperlink w:anchor="_Toc46394931" w:history="1">
            <w:r w:rsidRPr="002B01AF">
              <w:rPr>
                <w:rStyle w:val="a4"/>
                <w:noProof/>
              </w:rPr>
              <w:t>4</w:t>
            </w:r>
            <w:r>
              <w:rPr>
                <w:noProof/>
                <w:webHidden/>
              </w:rPr>
              <w:tab/>
            </w:r>
            <w:r>
              <w:rPr>
                <w:noProof/>
                <w:webHidden/>
              </w:rPr>
              <w:fldChar w:fldCharType="begin"/>
            </w:r>
            <w:r>
              <w:rPr>
                <w:noProof/>
                <w:webHidden/>
              </w:rPr>
              <w:instrText xml:space="preserve"> PAGEREF _Toc46394931 \h </w:instrText>
            </w:r>
            <w:r>
              <w:rPr>
                <w:noProof/>
                <w:webHidden/>
              </w:rPr>
            </w:r>
            <w:r>
              <w:rPr>
                <w:noProof/>
                <w:webHidden/>
              </w:rPr>
              <w:fldChar w:fldCharType="separate"/>
            </w:r>
            <w:r>
              <w:rPr>
                <w:noProof/>
                <w:webHidden/>
              </w:rPr>
              <w:t>201</w:t>
            </w:r>
            <w:r>
              <w:rPr>
                <w:noProof/>
                <w:webHidden/>
              </w:rPr>
              <w:fldChar w:fldCharType="end"/>
            </w:r>
          </w:hyperlink>
        </w:p>
        <w:p w14:paraId="6028AC0C" w14:textId="2F6BF5AA" w:rsidR="00717723" w:rsidRDefault="00717723">
          <w:pPr>
            <w:pStyle w:val="TOC2"/>
            <w:tabs>
              <w:tab w:val="right" w:leader="dot" w:pos="8296"/>
            </w:tabs>
            <w:rPr>
              <w:noProof/>
            </w:rPr>
          </w:pPr>
          <w:hyperlink w:anchor="_Toc46394932" w:history="1">
            <w:r w:rsidRPr="002B01AF">
              <w:rPr>
                <w:rStyle w:val="a4"/>
                <w:noProof/>
              </w:rPr>
              <w:t>5</w:t>
            </w:r>
            <w:r>
              <w:rPr>
                <w:noProof/>
                <w:webHidden/>
              </w:rPr>
              <w:tab/>
            </w:r>
            <w:r>
              <w:rPr>
                <w:noProof/>
                <w:webHidden/>
              </w:rPr>
              <w:fldChar w:fldCharType="begin"/>
            </w:r>
            <w:r>
              <w:rPr>
                <w:noProof/>
                <w:webHidden/>
              </w:rPr>
              <w:instrText xml:space="preserve"> PAGEREF _Toc46394932 \h </w:instrText>
            </w:r>
            <w:r>
              <w:rPr>
                <w:noProof/>
                <w:webHidden/>
              </w:rPr>
            </w:r>
            <w:r>
              <w:rPr>
                <w:noProof/>
                <w:webHidden/>
              </w:rPr>
              <w:fldChar w:fldCharType="separate"/>
            </w:r>
            <w:r>
              <w:rPr>
                <w:noProof/>
                <w:webHidden/>
              </w:rPr>
              <w:t>201</w:t>
            </w:r>
            <w:r>
              <w:rPr>
                <w:noProof/>
                <w:webHidden/>
              </w:rPr>
              <w:fldChar w:fldCharType="end"/>
            </w:r>
          </w:hyperlink>
        </w:p>
        <w:p w14:paraId="135D29D8" w14:textId="5295DD6B" w:rsidR="00717723" w:rsidRDefault="00717723">
          <w:pPr>
            <w:pStyle w:val="TOC2"/>
            <w:tabs>
              <w:tab w:val="right" w:leader="dot" w:pos="8296"/>
            </w:tabs>
            <w:rPr>
              <w:noProof/>
            </w:rPr>
          </w:pPr>
          <w:hyperlink w:anchor="_Toc46394933" w:history="1">
            <w:r w:rsidRPr="002B01AF">
              <w:rPr>
                <w:rStyle w:val="a4"/>
                <w:noProof/>
              </w:rPr>
              <w:t>6</w:t>
            </w:r>
            <w:r>
              <w:rPr>
                <w:noProof/>
                <w:webHidden/>
              </w:rPr>
              <w:tab/>
            </w:r>
            <w:r>
              <w:rPr>
                <w:noProof/>
                <w:webHidden/>
              </w:rPr>
              <w:fldChar w:fldCharType="begin"/>
            </w:r>
            <w:r>
              <w:rPr>
                <w:noProof/>
                <w:webHidden/>
              </w:rPr>
              <w:instrText xml:space="preserve"> PAGEREF _Toc46394933 \h </w:instrText>
            </w:r>
            <w:r>
              <w:rPr>
                <w:noProof/>
                <w:webHidden/>
              </w:rPr>
            </w:r>
            <w:r>
              <w:rPr>
                <w:noProof/>
                <w:webHidden/>
              </w:rPr>
              <w:fldChar w:fldCharType="separate"/>
            </w:r>
            <w:r>
              <w:rPr>
                <w:noProof/>
                <w:webHidden/>
              </w:rPr>
              <w:t>201</w:t>
            </w:r>
            <w:r>
              <w:rPr>
                <w:noProof/>
                <w:webHidden/>
              </w:rPr>
              <w:fldChar w:fldCharType="end"/>
            </w:r>
          </w:hyperlink>
        </w:p>
        <w:p w14:paraId="781B0301" w14:textId="776D95C2" w:rsidR="00717723" w:rsidRDefault="00717723">
          <w:pPr>
            <w:pStyle w:val="TOC2"/>
            <w:tabs>
              <w:tab w:val="right" w:leader="dot" w:pos="8296"/>
            </w:tabs>
            <w:rPr>
              <w:noProof/>
            </w:rPr>
          </w:pPr>
          <w:hyperlink w:anchor="_Toc46394934" w:history="1">
            <w:r w:rsidRPr="002B01AF">
              <w:rPr>
                <w:rStyle w:val="a4"/>
                <w:noProof/>
              </w:rPr>
              <w:t>7</w:t>
            </w:r>
            <w:r>
              <w:rPr>
                <w:noProof/>
                <w:webHidden/>
              </w:rPr>
              <w:tab/>
            </w:r>
            <w:r>
              <w:rPr>
                <w:noProof/>
                <w:webHidden/>
              </w:rPr>
              <w:fldChar w:fldCharType="begin"/>
            </w:r>
            <w:r>
              <w:rPr>
                <w:noProof/>
                <w:webHidden/>
              </w:rPr>
              <w:instrText xml:space="preserve"> PAGEREF _Toc46394934 \h </w:instrText>
            </w:r>
            <w:r>
              <w:rPr>
                <w:noProof/>
                <w:webHidden/>
              </w:rPr>
            </w:r>
            <w:r>
              <w:rPr>
                <w:noProof/>
                <w:webHidden/>
              </w:rPr>
              <w:fldChar w:fldCharType="separate"/>
            </w:r>
            <w:r>
              <w:rPr>
                <w:noProof/>
                <w:webHidden/>
              </w:rPr>
              <w:t>201</w:t>
            </w:r>
            <w:r>
              <w:rPr>
                <w:noProof/>
                <w:webHidden/>
              </w:rPr>
              <w:fldChar w:fldCharType="end"/>
            </w:r>
          </w:hyperlink>
        </w:p>
        <w:p w14:paraId="3F4F3EC4" w14:textId="4C6D8EDA" w:rsidR="00717723" w:rsidRDefault="00717723">
          <w:pPr>
            <w:pStyle w:val="TOC2"/>
            <w:tabs>
              <w:tab w:val="right" w:leader="dot" w:pos="8296"/>
            </w:tabs>
            <w:rPr>
              <w:noProof/>
            </w:rPr>
          </w:pPr>
          <w:hyperlink w:anchor="_Toc46394935" w:history="1">
            <w:r w:rsidRPr="002B01AF">
              <w:rPr>
                <w:rStyle w:val="a4"/>
                <w:noProof/>
              </w:rPr>
              <w:t>8</w:t>
            </w:r>
            <w:r>
              <w:rPr>
                <w:noProof/>
                <w:webHidden/>
              </w:rPr>
              <w:tab/>
            </w:r>
            <w:r>
              <w:rPr>
                <w:noProof/>
                <w:webHidden/>
              </w:rPr>
              <w:fldChar w:fldCharType="begin"/>
            </w:r>
            <w:r>
              <w:rPr>
                <w:noProof/>
                <w:webHidden/>
              </w:rPr>
              <w:instrText xml:space="preserve"> PAGEREF _Toc46394935 \h </w:instrText>
            </w:r>
            <w:r>
              <w:rPr>
                <w:noProof/>
                <w:webHidden/>
              </w:rPr>
            </w:r>
            <w:r>
              <w:rPr>
                <w:noProof/>
                <w:webHidden/>
              </w:rPr>
              <w:fldChar w:fldCharType="separate"/>
            </w:r>
            <w:r>
              <w:rPr>
                <w:noProof/>
                <w:webHidden/>
              </w:rPr>
              <w:t>201</w:t>
            </w:r>
            <w:r>
              <w:rPr>
                <w:noProof/>
                <w:webHidden/>
              </w:rPr>
              <w:fldChar w:fldCharType="end"/>
            </w:r>
          </w:hyperlink>
        </w:p>
        <w:p w14:paraId="5E27B35A" w14:textId="0D5A232D" w:rsidR="00717723" w:rsidRDefault="00717723">
          <w:pPr>
            <w:pStyle w:val="TOC2"/>
            <w:tabs>
              <w:tab w:val="right" w:leader="dot" w:pos="8296"/>
            </w:tabs>
            <w:rPr>
              <w:noProof/>
            </w:rPr>
          </w:pPr>
          <w:hyperlink w:anchor="_Toc46394936" w:history="1">
            <w:r w:rsidRPr="002B01AF">
              <w:rPr>
                <w:rStyle w:val="a4"/>
                <w:noProof/>
              </w:rPr>
              <w:t>9</w:t>
            </w:r>
            <w:r>
              <w:rPr>
                <w:noProof/>
                <w:webHidden/>
              </w:rPr>
              <w:tab/>
            </w:r>
            <w:r>
              <w:rPr>
                <w:noProof/>
                <w:webHidden/>
              </w:rPr>
              <w:fldChar w:fldCharType="begin"/>
            </w:r>
            <w:r>
              <w:rPr>
                <w:noProof/>
                <w:webHidden/>
              </w:rPr>
              <w:instrText xml:space="preserve"> PAGEREF _Toc46394936 \h </w:instrText>
            </w:r>
            <w:r>
              <w:rPr>
                <w:noProof/>
                <w:webHidden/>
              </w:rPr>
            </w:r>
            <w:r>
              <w:rPr>
                <w:noProof/>
                <w:webHidden/>
              </w:rPr>
              <w:fldChar w:fldCharType="separate"/>
            </w:r>
            <w:r>
              <w:rPr>
                <w:noProof/>
                <w:webHidden/>
              </w:rPr>
              <w:t>201</w:t>
            </w:r>
            <w:r>
              <w:rPr>
                <w:noProof/>
                <w:webHidden/>
              </w:rPr>
              <w:fldChar w:fldCharType="end"/>
            </w:r>
          </w:hyperlink>
        </w:p>
        <w:p w14:paraId="34186ED8" w14:textId="69BF1F88" w:rsidR="00717723" w:rsidRDefault="00717723">
          <w:pPr>
            <w:pStyle w:val="TOC2"/>
            <w:tabs>
              <w:tab w:val="right" w:leader="dot" w:pos="8296"/>
            </w:tabs>
            <w:rPr>
              <w:noProof/>
            </w:rPr>
          </w:pPr>
          <w:hyperlink w:anchor="_Toc46394937" w:history="1">
            <w:r w:rsidRPr="002B01AF">
              <w:rPr>
                <w:rStyle w:val="a4"/>
                <w:noProof/>
              </w:rPr>
              <w:t>10</w:t>
            </w:r>
            <w:r>
              <w:rPr>
                <w:noProof/>
                <w:webHidden/>
              </w:rPr>
              <w:tab/>
            </w:r>
            <w:r>
              <w:rPr>
                <w:noProof/>
                <w:webHidden/>
              </w:rPr>
              <w:fldChar w:fldCharType="begin"/>
            </w:r>
            <w:r>
              <w:rPr>
                <w:noProof/>
                <w:webHidden/>
              </w:rPr>
              <w:instrText xml:space="preserve"> PAGEREF _Toc46394937 \h </w:instrText>
            </w:r>
            <w:r>
              <w:rPr>
                <w:noProof/>
                <w:webHidden/>
              </w:rPr>
            </w:r>
            <w:r>
              <w:rPr>
                <w:noProof/>
                <w:webHidden/>
              </w:rPr>
              <w:fldChar w:fldCharType="separate"/>
            </w:r>
            <w:r>
              <w:rPr>
                <w:noProof/>
                <w:webHidden/>
              </w:rPr>
              <w:t>201</w:t>
            </w:r>
            <w:r>
              <w:rPr>
                <w:noProof/>
                <w:webHidden/>
              </w:rPr>
              <w:fldChar w:fldCharType="end"/>
            </w:r>
          </w:hyperlink>
        </w:p>
        <w:p w14:paraId="28612492" w14:textId="3D3DD28C" w:rsidR="00717723" w:rsidRDefault="00717723">
          <w:pPr>
            <w:pStyle w:val="TOC2"/>
            <w:tabs>
              <w:tab w:val="right" w:leader="dot" w:pos="8296"/>
            </w:tabs>
            <w:rPr>
              <w:noProof/>
            </w:rPr>
          </w:pPr>
          <w:hyperlink w:anchor="_Toc46394938" w:history="1">
            <w:r w:rsidRPr="002B01AF">
              <w:rPr>
                <w:rStyle w:val="a4"/>
                <w:noProof/>
              </w:rPr>
              <w:t>Title: My super title</w:t>
            </w:r>
            <w:r>
              <w:rPr>
                <w:noProof/>
                <w:webHidden/>
              </w:rPr>
              <w:tab/>
            </w:r>
            <w:r>
              <w:rPr>
                <w:noProof/>
                <w:webHidden/>
              </w:rPr>
              <w:fldChar w:fldCharType="begin"/>
            </w:r>
            <w:r>
              <w:rPr>
                <w:noProof/>
                <w:webHidden/>
              </w:rPr>
              <w:instrText xml:space="preserve"> PAGEREF _Toc46394938 \h </w:instrText>
            </w:r>
            <w:r>
              <w:rPr>
                <w:noProof/>
                <w:webHidden/>
              </w:rPr>
            </w:r>
            <w:r>
              <w:rPr>
                <w:noProof/>
                <w:webHidden/>
              </w:rPr>
              <w:fldChar w:fldCharType="separate"/>
            </w:r>
            <w:r>
              <w:rPr>
                <w:noProof/>
                <w:webHidden/>
              </w:rPr>
              <w:t>201</w:t>
            </w:r>
            <w:r>
              <w:rPr>
                <w:noProof/>
                <w:webHidden/>
              </w:rPr>
              <w:fldChar w:fldCharType="end"/>
            </w:r>
          </w:hyperlink>
        </w:p>
        <w:p w14:paraId="31C4AF2F" w14:textId="56F63F05" w:rsidR="00717723" w:rsidRDefault="00717723">
          <w:pPr>
            <w:pStyle w:val="TOC2"/>
            <w:tabs>
              <w:tab w:val="right" w:leader="dot" w:pos="8296"/>
            </w:tabs>
            <w:rPr>
              <w:noProof/>
            </w:rPr>
          </w:pPr>
          <w:hyperlink w:anchor="_Toc46394939" w:history="1">
            <w:r w:rsidRPr="002B01AF">
              <w:rPr>
                <w:rStyle w:val="a4"/>
                <w:noProof/>
              </w:rPr>
              <w:t>Date: 2010-12-03 10:20</w:t>
            </w:r>
            <w:r>
              <w:rPr>
                <w:noProof/>
                <w:webHidden/>
              </w:rPr>
              <w:tab/>
            </w:r>
            <w:r>
              <w:rPr>
                <w:noProof/>
                <w:webHidden/>
              </w:rPr>
              <w:fldChar w:fldCharType="begin"/>
            </w:r>
            <w:r>
              <w:rPr>
                <w:noProof/>
                <w:webHidden/>
              </w:rPr>
              <w:instrText xml:space="preserve"> PAGEREF _Toc46394939 \h </w:instrText>
            </w:r>
            <w:r>
              <w:rPr>
                <w:noProof/>
                <w:webHidden/>
              </w:rPr>
            </w:r>
            <w:r>
              <w:rPr>
                <w:noProof/>
                <w:webHidden/>
              </w:rPr>
              <w:fldChar w:fldCharType="separate"/>
            </w:r>
            <w:r>
              <w:rPr>
                <w:noProof/>
                <w:webHidden/>
              </w:rPr>
              <w:t>201</w:t>
            </w:r>
            <w:r>
              <w:rPr>
                <w:noProof/>
                <w:webHidden/>
              </w:rPr>
              <w:fldChar w:fldCharType="end"/>
            </w:r>
          </w:hyperlink>
        </w:p>
        <w:p w14:paraId="6181761D" w14:textId="756A2A8C" w:rsidR="00717723" w:rsidRDefault="00717723">
          <w:pPr>
            <w:pStyle w:val="TOC2"/>
            <w:tabs>
              <w:tab w:val="right" w:leader="dot" w:pos="8296"/>
            </w:tabs>
            <w:rPr>
              <w:noProof/>
            </w:rPr>
          </w:pPr>
          <w:hyperlink w:anchor="_Toc46394940" w:history="1">
            <w:r w:rsidRPr="002B01AF">
              <w:rPr>
                <w:rStyle w:val="a4"/>
                <w:noProof/>
              </w:rPr>
              <w:t>Modified: 2010-12-05 19:30</w:t>
            </w:r>
            <w:r>
              <w:rPr>
                <w:noProof/>
                <w:webHidden/>
              </w:rPr>
              <w:tab/>
            </w:r>
            <w:r>
              <w:rPr>
                <w:noProof/>
                <w:webHidden/>
              </w:rPr>
              <w:fldChar w:fldCharType="begin"/>
            </w:r>
            <w:r>
              <w:rPr>
                <w:noProof/>
                <w:webHidden/>
              </w:rPr>
              <w:instrText xml:space="preserve"> PAGEREF _Toc46394940 \h </w:instrText>
            </w:r>
            <w:r>
              <w:rPr>
                <w:noProof/>
                <w:webHidden/>
              </w:rPr>
            </w:r>
            <w:r>
              <w:rPr>
                <w:noProof/>
                <w:webHidden/>
              </w:rPr>
              <w:fldChar w:fldCharType="separate"/>
            </w:r>
            <w:r>
              <w:rPr>
                <w:noProof/>
                <w:webHidden/>
              </w:rPr>
              <w:t>201</w:t>
            </w:r>
            <w:r>
              <w:rPr>
                <w:noProof/>
                <w:webHidden/>
              </w:rPr>
              <w:fldChar w:fldCharType="end"/>
            </w:r>
          </w:hyperlink>
        </w:p>
        <w:p w14:paraId="3E9D20C9" w14:textId="3B64396A" w:rsidR="00717723" w:rsidRDefault="00717723">
          <w:pPr>
            <w:pStyle w:val="TOC2"/>
            <w:tabs>
              <w:tab w:val="right" w:leader="dot" w:pos="8296"/>
            </w:tabs>
            <w:rPr>
              <w:noProof/>
            </w:rPr>
          </w:pPr>
          <w:hyperlink w:anchor="_Toc46394941" w:history="1">
            <w:r w:rsidRPr="002B01AF">
              <w:rPr>
                <w:rStyle w:val="a4"/>
                <w:noProof/>
              </w:rPr>
              <w:t>Category: Python</w:t>
            </w:r>
            <w:r>
              <w:rPr>
                <w:noProof/>
                <w:webHidden/>
              </w:rPr>
              <w:tab/>
            </w:r>
            <w:r>
              <w:rPr>
                <w:noProof/>
                <w:webHidden/>
              </w:rPr>
              <w:fldChar w:fldCharType="begin"/>
            </w:r>
            <w:r>
              <w:rPr>
                <w:noProof/>
                <w:webHidden/>
              </w:rPr>
              <w:instrText xml:space="preserve"> PAGEREF _Toc46394941 \h </w:instrText>
            </w:r>
            <w:r>
              <w:rPr>
                <w:noProof/>
                <w:webHidden/>
              </w:rPr>
            </w:r>
            <w:r>
              <w:rPr>
                <w:noProof/>
                <w:webHidden/>
              </w:rPr>
              <w:fldChar w:fldCharType="separate"/>
            </w:r>
            <w:r>
              <w:rPr>
                <w:noProof/>
                <w:webHidden/>
              </w:rPr>
              <w:t>201</w:t>
            </w:r>
            <w:r>
              <w:rPr>
                <w:noProof/>
                <w:webHidden/>
              </w:rPr>
              <w:fldChar w:fldCharType="end"/>
            </w:r>
          </w:hyperlink>
        </w:p>
        <w:p w14:paraId="2CFF883A" w14:textId="22B1C309" w:rsidR="00717723" w:rsidRDefault="00717723">
          <w:pPr>
            <w:pStyle w:val="TOC2"/>
            <w:tabs>
              <w:tab w:val="right" w:leader="dot" w:pos="8296"/>
            </w:tabs>
            <w:rPr>
              <w:noProof/>
            </w:rPr>
          </w:pPr>
          <w:hyperlink w:anchor="_Toc46394942" w:history="1">
            <w:r w:rsidRPr="002B01AF">
              <w:rPr>
                <w:rStyle w:val="a4"/>
                <w:noProof/>
              </w:rPr>
              <w:t>Tags: pelican, publishing</w:t>
            </w:r>
            <w:r>
              <w:rPr>
                <w:noProof/>
                <w:webHidden/>
              </w:rPr>
              <w:tab/>
            </w:r>
            <w:r>
              <w:rPr>
                <w:noProof/>
                <w:webHidden/>
              </w:rPr>
              <w:fldChar w:fldCharType="begin"/>
            </w:r>
            <w:r>
              <w:rPr>
                <w:noProof/>
                <w:webHidden/>
              </w:rPr>
              <w:instrText xml:space="preserve"> PAGEREF _Toc46394942 \h </w:instrText>
            </w:r>
            <w:r>
              <w:rPr>
                <w:noProof/>
                <w:webHidden/>
              </w:rPr>
            </w:r>
            <w:r>
              <w:rPr>
                <w:noProof/>
                <w:webHidden/>
              </w:rPr>
              <w:fldChar w:fldCharType="separate"/>
            </w:r>
            <w:r>
              <w:rPr>
                <w:noProof/>
                <w:webHidden/>
              </w:rPr>
              <w:t>201</w:t>
            </w:r>
            <w:r>
              <w:rPr>
                <w:noProof/>
                <w:webHidden/>
              </w:rPr>
              <w:fldChar w:fldCharType="end"/>
            </w:r>
          </w:hyperlink>
        </w:p>
        <w:p w14:paraId="6219DE4D" w14:textId="087C0EF6" w:rsidR="00717723" w:rsidRDefault="00717723">
          <w:pPr>
            <w:pStyle w:val="TOC2"/>
            <w:tabs>
              <w:tab w:val="right" w:leader="dot" w:pos="8296"/>
            </w:tabs>
            <w:rPr>
              <w:noProof/>
            </w:rPr>
          </w:pPr>
          <w:hyperlink w:anchor="_Toc46394943" w:history="1">
            <w:r w:rsidRPr="002B01AF">
              <w:rPr>
                <w:rStyle w:val="a4"/>
                <w:noProof/>
              </w:rPr>
              <w:t>Slug: my-super-post</w:t>
            </w:r>
            <w:r>
              <w:rPr>
                <w:noProof/>
                <w:webHidden/>
              </w:rPr>
              <w:tab/>
            </w:r>
            <w:r>
              <w:rPr>
                <w:noProof/>
                <w:webHidden/>
              </w:rPr>
              <w:fldChar w:fldCharType="begin"/>
            </w:r>
            <w:r>
              <w:rPr>
                <w:noProof/>
                <w:webHidden/>
              </w:rPr>
              <w:instrText xml:space="preserve"> PAGEREF _Toc46394943 \h </w:instrText>
            </w:r>
            <w:r>
              <w:rPr>
                <w:noProof/>
                <w:webHidden/>
              </w:rPr>
            </w:r>
            <w:r>
              <w:rPr>
                <w:noProof/>
                <w:webHidden/>
              </w:rPr>
              <w:fldChar w:fldCharType="separate"/>
            </w:r>
            <w:r>
              <w:rPr>
                <w:noProof/>
                <w:webHidden/>
              </w:rPr>
              <w:t>201</w:t>
            </w:r>
            <w:r>
              <w:rPr>
                <w:noProof/>
                <w:webHidden/>
              </w:rPr>
              <w:fldChar w:fldCharType="end"/>
            </w:r>
          </w:hyperlink>
        </w:p>
        <w:p w14:paraId="157229E2" w14:textId="599B2F3B" w:rsidR="00717723" w:rsidRDefault="00717723">
          <w:pPr>
            <w:pStyle w:val="TOC2"/>
            <w:tabs>
              <w:tab w:val="right" w:leader="dot" w:pos="8296"/>
            </w:tabs>
            <w:rPr>
              <w:noProof/>
            </w:rPr>
          </w:pPr>
          <w:hyperlink w:anchor="_Toc46394944" w:history="1">
            <w:r w:rsidRPr="002B01AF">
              <w:rPr>
                <w:rStyle w:val="a4"/>
                <w:noProof/>
              </w:rPr>
              <w:t>Authors: Alexis Metaireau, Conan Doyle</w:t>
            </w:r>
            <w:r>
              <w:rPr>
                <w:noProof/>
                <w:webHidden/>
              </w:rPr>
              <w:tab/>
            </w:r>
            <w:r>
              <w:rPr>
                <w:noProof/>
                <w:webHidden/>
              </w:rPr>
              <w:fldChar w:fldCharType="begin"/>
            </w:r>
            <w:r>
              <w:rPr>
                <w:noProof/>
                <w:webHidden/>
              </w:rPr>
              <w:instrText xml:space="preserve"> PAGEREF _Toc46394944 \h </w:instrText>
            </w:r>
            <w:r>
              <w:rPr>
                <w:noProof/>
                <w:webHidden/>
              </w:rPr>
            </w:r>
            <w:r>
              <w:rPr>
                <w:noProof/>
                <w:webHidden/>
              </w:rPr>
              <w:fldChar w:fldCharType="separate"/>
            </w:r>
            <w:r>
              <w:rPr>
                <w:noProof/>
                <w:webHidden/>
              </w:rPr>
              <w:t>201</w:t>
            </w:r>
            <w:r>
              <w:rPr>
                <w:noProof/>
                <w:webHidden/>
              </w:rPr>
              <w:fldChar w:fldCharType="end"/>
            </w:r>
          </w:hyperlink>
        </w:p>
        <w:p w14:paraId="57BD8AE2" w14:textId="35BE2008" w:rsidR="00717723" w:rsidRDefault="00717723">
          <w:pPr>
            <w:pStyle w:val="TOC2"/>
            <w:tabs>
              <w:tab w:val="right" w:leader="dot" w:pos="8296"/>
            </w:tabs>
            <w:rPr>
              <w:noProof/>
            </w:rPr>
          </w:pPr>
          <w:hyperlink w:anchor="_Toc46394945" w:history="1">
            <w:r w:rsidRPr="002B01AF">
              <w:rPr>
                <w:rStyle w:val="a4"/>
                <w:noProof/>
              </w:rPr>
              <w:t>Summary: Short version for index and feeds</w:t>
            </w:r>
            <w:r>
              <w:rPr>
                <w:noProof/>
                <w:webHidden/>
              </w:rPr>
              <w:tab/>
            </w:r>
            <w:r>
              <w:rPr>
                <w:noProof/>
                <w:webHidden/>
              </w:rPr>
              <w:fldChar w:fldCharType="begin"/>
            </w:r>
            <w:r>
              <w:rPr>
                <w:noProof/>
                <w:webHidden/>
              </w:rPr>
              <w:instrText xml:space="preserve"> PAGEREF _Toc46394945 \h </w:instrText>
            </w:r>
            <w:r>
              <w:rPr>
                <w:noProof/>
                <w:webHidden/>
              </w:rPr>
            </w:r>
            <w:r>
              <w:rPr>
                <w:noProof/>
                <w:webHidden/>
              </w:rPr>
              <w:fldChar w:fldCharType="separate"/>
            </w:r>
            <w:r>
              <w:rPr>
                <w:noProof/>
                <w:webHidden/>
              </w:rPr>
              <w:t>201</w:t>
            </w:r>
            <w:r>
              <w:rPr>
                <w:noProof/>
                <w:webHidden/>
              </w:rPr>
              <w:fldChar w:fldCharType="end"/>
            </w:r>
          </w:hyperlink>
        </w:p>
        <w:p w14:paraId="1D85DA65" w14:textId="7B2512BF" w:rsidR="00717723" w:rsidRDefault="00717723">
          <w:pPr>
            <w:pStyle w:val="TOC2"/>
            <w:tabs>
              <w:tab w:val="right" w:leader="dot" w:pos="8296"/>
            </w:tabs>
            <w:rPr>
              <w:noProof/>
            </w:rPr>
          </w:pPr>
          <w:hyperlink w:anchor="_Toc46394946" w:history="1">
            <w:r w:rsidRPr="002B01AF">
              <w:rPr>
                <w:rStyle w:val="a4"/>
                <w:noProof/>
              </w:rPr>
              <w:t>This is the content of my super blog post.</w:t>
            </w:r>
            <w:r>
              <w:rPr>
                <w:noProof/>
                <w:webHidden/>
              </w:rPr>
              <w:tab/>
            </w:r>
            <w:r>
              <w:rPr>
                <w:noProof/>
                <w:webHidden/>
              </w:rPr>
              <w:fldChar w:fldCharType="begin"/>
            </w:r>
            <w:r>
              <w:rPr>
                <w:noProof/>
                <w:webHidden/>
              </w:rPr>
              <w:instrText xml:space="preserve"> PAGEREF _Toc46394946 \h </w:instrText>
            </w:r>
            <w:r>
              <w:rPr>
                <w:noProof/>
                <w:webHidden/>
              </w:rPr>
            </w:r>
            <w:r>
              <w:rPr>
                <w:noProof/>
                <w:webHidden/>
              </w:rPr>
              <w:fldChar w:fldCharType="separate"/>
            </w:r>
            <w:r>
              <w:rPr>
                <w:noProof/>
                <w:webHidden/>
              </w:rPr>
              <w:t>202</w:t>
            </w:r>
            <w:r>
              <w:rPr>
                <w:noProof/>
                <w:webHidden/>
              </w:rPr>
              <w:fldChar w:fldCharType="end"/>
            </w:r>
          </w:hyperlink>
        </w:p>
        <w:p w14:paraId="33180373" w14:textId="3D270369" w:rsidR="00717723" w:rsidRDefault="00717723">
          <w:pPr>
            <w:pStyle w:val="TOC3"/>
            <w:tabs>
              <w:tab w:val="left" w:pos="1680"/>
              <w:tab w:val="right" w:leader="dot" w:pos="8296"/>
            </w:tabs>
            <w:rPr>
              <w:noProof/>
            </w:rPr>
          </w:pPr>
          <w:hyperlink w:anchor="_Toc46394947" w:history="1">
            <w:r w:rsidRPr="002B01AF">
              <w:rPr>
                <w:rStyle w:val="a4"/>
                <w:noProof/>
              </w:rPr>
              <w:t>10.6.3</w:t>
            </w:r>
            <w:r>
              <w:rPr>
                <w:noProof/>
              </w:rPr>
              <w:tab/>
            </w:r>
            <w:r w:rsidRPr="002B01AF">
              <w:rPr>
                <w:rStyle w:val="a4"/>
                <w:noProof/>
              </w:rPr>
              <w:t>Pages 页面</w:t>
            </w:r>
            <w:r>
              <w:rPr>
                <w:noProof/>
                <w:webHidden/>
              </w:rPr>
              <w:tab/>
            </w:r>
            <w:r>
              <w:rPr>
                <w:noProof/>
                <w:webHidden/>
              </w:rPr>
              <w:fldChar w:fldCharType="begin"/>
            </w:r>
            <w:r>
              <w:rPr>
                <w:noProof/>
                <w:webHidden/>
              </w:rPr>
              <w:instrText xml:space="preserve"> PAGEREF _Toc46394947 \h </w:instrText>
            </w:r>
            <w:r>
              <w:rPr>
                <w:noProof/>
                <w:webHidden/>
              </w:rPr>
            </w:r>
            <w:r>
              <w:rPr>
                <w:noProof/>
                <w:webHidden/>
              </w:rPr>
              <w:fldChar w:fldCharType="separate"/>
            </w:r>
            <w:r>
              <w:rPr>
                <w:noProof/>
                <w:webHidden/>
              </w:rPr>
              <w:t>206</w:t>
            </w:r>
            <w:r>
              <w:rPr>
                <w:noProof/>
                <w:webHidden/>
              </w:rPr>
              <w:fldChar w:fldCharType="end"/>
            </w:r>
          </w:hyperlink>
        </w:p>
        <w:p w14:paraId="3B491371" w14:textId="3C7D6E0F" w:rsidR="00717723" w:rsidRDefault="00717723">
          <w:pPr>
            <w:pStyle w:val="TOC3"/>
            <w:tabs>
              <w:tab w:val="left" w:pos="1680"/>
              <w:tab w:val="right" w:leader="dot" w:pos="8296"/>
            </w:tabs>
            <w:rPr>
              <w:noProof/>
            </w:rPr>
          </w:pPr>
          <w:hyperlink w:anchor="_Toc46394948" w:history="1">
            <w:r w:rsidRPr="002B01AF">
              <w:rPr>
                <w:rStyle w:val="a4"/>
                <w:noProof/>
              </w:rPr>
              <w:t>10.6.4</w:t>
            </w:r>
            <w:r>
              <w:rPr>
                <w:noProof/>
              </w:rPr>
              <w:tab/>
            </w:r>
            <w:r w:rsidRPr="002B01AF">
              <w:rPr>
                <w:rStyle w:val="a4"/>
                <w:noProof/>
              </w:rPr>
              <w:t>Linking to internal content 内部链接</w:t>
            </w:r>
            <w:r>
              <w:rPr>
                <w:noProof/>
                <w:webHidden/>
              </w:rPr>
              <w:tab/>
            </w:r>
            <w:r>
              <w:rPr>
                <w:noProof/>
                <w:webHidden/>
              </w:rPr>
              <w:fldChar w:fldCharType="begin"/>
            </w:r>
            <w:r>
              <w:rPr>
                <w:noProof/>
                <w:webHidden/>
              </w:rPr>
              <w:instrText xml:space="preserve"> PAGEREF _Toc46394948 \h </w:instrText>
            </w:r>
            <w:r>
              <w:rPr>
                <w:noProof/>
                <w:webHidden/>
              </w:rPr>
            </w:r>
            <w:r>
              <w:rPr>
                <w:noProof/>
                <w:webHidden/>
              </w:rPr>
              <w:fldChar w:fldCharType="separate"/>
            </w:r>
            <w:r>
              <w:rPr>
                <w:noProof/>
                <w:webHidden/>
              </w:rPr>
              <w:t>206</w:t>
            </w:r>
            <w:r>
              <w:rPr>
                <w:noProof/>
                <w:webHidden/>
              </w:rPr>
              <w:fldChar w:fldCharType="end"/>
            </w:r>
          </w:hyperlink>
        </w:p>
        <w:p w14:paraId="7D7BA685" w14:textId="42835A48" w:rsidR="00717723" w:rsidRDefault="00717723">
          <w:pPr>
            <w:pStyle w:val="TOC4"/>
            <w:tabs>
              <w:tab w:val="left" w:pos="2520"/>
              <w:tab w:val="right" w:leader="dot" w:pos="8296"/>
            </w:tabs>
            <w:rPr>
              <w:noProof/>
            </w:rPr>
          </w:pPr>
          <w:hyperlink w:anchor="_Toc46394949" w:history="1">
            <w:r w:rsidRPr="002B01AF">
              <w:rPr>
                <w:rStyle w:val="a4"/>
                <w:rFonts w:ascii="宋体" w:eastAsia="宋体" w:hAnsi="宋体"/>
                <w:noProof/>
              </w:rPr>
              <w:t>10.6.4.1</w:t>
            </w:r>
            <w:r>
              <w:rPr>
                <w:noProof/>
              </w:rPr>
              <w:tab/>
            </w:r>
            <w:r w:rsidRPr="002B01AF">
              <w:rPr>
                <w:rStyle w:val="a4"/>
                <w:rFonts w:ascii="宋体" w:eastAsia="宋体" w:hAnsi="宋体"/>
                <w:noProof/>
              </w:rPr>
              <w:t>Linking to static files 链接到静态文件</w:t>
            </w:r>
            <w:r>
              <w:rPr>
                <w:noProof/>
                <w:webHidden/>
              </w:rPr>
              <w:tab/>
            </w:r>
            <w:r>
              <w:rPr>
                <w:noProof/>
                <w:webHidden/>
              </w:rPr>
              <w:fldChar w:fldCharType="begin"/>
            </w:r>
            <w:r>
              <w:rPr>
                <w:noProof/>
                <w:webHidden/>
              </w:rPr>
              <w:instrText xml:space="preserve"> PAGEREF _Toc46394949 \h </w:instrText>
            </w:r>
            <w:r>
              <w:rPr>
                <w:noProof/>
                <w:webHidden/>
              </w:rPr>
            </w:r>
            <w:r>
              <w:rPr>
                <w:noProof/>
                <w:webHidden/>
              </w:rPr>
              <w:fldChar w:fldCharType="separate"/>
            </w:r>
            <w:r>
              <w:rPr>
                <w:noProof/>
                <w:webHidden/>
              </w:rPr>
              <w:t>207</w:t>
            </w:r>
            <w:r>
              <w:rPr>
                <w:noProof/>
                <w:webHidden/>
              </w:rPr>
              <w:fldChar w:fldCharType="end"/>
            </w:r>
          </w:hyperlink>
        </w:p>
        <w:p w14:paraId="0BB03FAB" w14:textId="126375C8" w:rsidR="00717723" w:rsidRDefault="00717723">
          <w:pPr>
            <w:pStyle w:val="TOC4"/>
            <w:tabs>
              <w:tab w:val="left" w:pos="2520"/>
              <w:tab w:val="right" w:leader="dot" w:pos="8296"/>
            </w:tabs>
            <w:rPr>
              <w:noProof/>
            </w:rPr>
          </w:pPr>
          <w:hyperlink w:anchor="_Toc46394950" w:history="1">
            <w:r w:rsidRPr="002B01AF">
              <w:rPr>
                <w:rStyle w:val="a4"/>
                <w:rFonts w:ascii="宋体" w:eastAsia="宋体" w:hAnsi="宋体"/>
                <w:noProof/>
              </w:rPr>
              <w:t>10.6.4.2</w:t>
            </w:r>
            <w:r>
              <w:rPr>
                <w:noProof/>
              </w:rPr>
              <w:tab/>
            </w:r>
            <w:r w:rsidRPr="002B01AF">
              <w:rPr>
                <w:rStyle w:val="a4"/>
                <w:rFonts w:ascii="宋体" w:eastAsia="宋体" w:hAnsi="宋体"/>
                <w:noProof/>
              </w:rPr>
              <w:t>Mixed content in the same directory 同一文件夹下的混合内容</w:t>
            </w:r>
            <w:r>
              <w:rPr>
                <w:noProof/>
                <w:webHidden/>
              </w:rPr>
              <w:tab/>
            </w:r>
            <w:r>
              <w:rPr>
                <w:noProof/>
                <w:webHidden/>
              </w:rPr>
              <w:fldChar w:fldCharType="begin"/>
            </w:r>
            <w:r>
              <w:rPr>
                <w:noProof/>
                <w:webHidden/>
              </w:rPr>
              <w:instrText xml:space="preserve"> PAGEREF _Toc46394950 \h </w:instrText>
            </w:r>
            <w:r>
              <w:rPr>
                <w:noProof/>
                <w:webHidden/>
              </w:rPr>
            </w:r>
            <w:r>
              <w:rPr>
                <w:noProof/>
                <w:webHidden/>
              </w:rPr>
              <w:fldChar w:fldCharType="separate"/>
            </w:r>
            <w:r>
              <w:rPr>
                <w:noProof/>
                <w:webHidden/>
              </w:rPr>
              <w:t>208</w:t>
            </w:r>
            <w:r>
              <w:rPr>
                <w:noProof/>
                <w:webHidden/>
              </w:rPr>
              <w:fldChar w:fldCharType="end"/>
            </w:r>
          </w:hyperlink>
        </w:p>
        <w:p w14:paraId="038746A3" w14:textId="7AD1A915" w:rsidR="00717723" w:rsidRDefault="00717723">
          <w:pPr>
            <w:pStyle w:val="TOC4"/>
            <w:tabs>
              <w:tab w:val="left" w:pos="2520"/>
              <w:tab w:val="right" w:leader="dot" w:pos="8296"/>
            </w:tabs>
            <w:rPr>
              <w:noProof/>
            </w:rPr>
          </w:pPr>
          <w:hyperlink w:anchor="_Toc46394951" w:history="1">
            <w:r w:rsidRPr="002B01AF">
              <w:rPr>
                <w:rStyle w:val="a4"/>
                <w:rFonts w:ascii="宋体" w:eastAsia="宋体" w:hAnsi="宋体"/>
                <w:noProof/>
              </w:rPr>
              <w:t>10.6.4.3</w:t>
            </w:r>
            <w:r>
              <w:rPr>
                <w:noProof/>
              </w:rPr>
              <w:tab/>
            </w:r>
            <w:r w:rsidRPr="002B01AF">
              <w:rPr>
                <w:rStyle w:val="a4"/>
                <w:rFonts w:ascii="宋体" w:eastAsia="宋体" w:hAnsi="宋体"/>
                <w:noProof/>
              </w:rPr>
              <w:t>Attaching static files 附件</w:t>
            </w:r>
            <w:r>
              <w:rPr>
                <w:noProof/>
                <w:webHidden/>
              </w:rPr>
              <w:tab/>
            </w:r>
            <w:r>
              <w:rPr>
                <w:noProof/>
                <w:webHidden/>
              </w:rPr>
              <w:fldChar w:fldCharType="begin"/>
            </w:r>
            <w:r>
              <w:rPr>
                <w:noProof/>
                <w:webHidden/>
              </w:rPr>
              <w:instrText xml:space="preserve"> PAGEREF _Toc46394951 \h </w:instrText>
            </w:r>
            <w:r>
              <w:rPr>
                <w:noProof/>
                <w:webHidden/>
              </w:rPr>
            </w:r>
            <w:r>
              <w:rPr>
                <w:noProof/>
                <w:webHidden/>
              </w:rPr>
              <w:fldChar w:fldCharType="separate"/>
            </w:r>
            <w:r>
              <w:rPr>
                <w:noProof/>
                <w:webHidden/>
              </w:rPr>
              <w:t>208</w:t>
            </w:r>
            <w:r>
              <w:rPr>
                <w:noProof/>
                <w:webHidden/>
              </w:rPr>
              <w:fldChar w:fldCharType="end"/>
            </w:r>
          </w:hyperlink>
        </w:p>
        <w:p w14:paraId="77AD8193" w14:textId="571E2018" w:rsidR="00717723" w:rsidRDefault="00717723">
          <w:pPr>
            <w:pStyle w:val="TOC4"/>
            <w:tabs>
              <w:tab w:val="left" w:pos="2520"/>
              <w:tab w:val="right" w:leader="dot" w:pos="8296"/>
            </w:tabs>
            <w:rPr>
              <w:noProof/>
            </w:rPr>
          </w:pPr>
          <w:hyperlink w:anchor="_Toc46394952" w:history="1">
            <w:r w:rsidRPr="002B01AF">
              <w:rPr>
                <w:rStyle w:val="a4"/>
                <w:rFonts w:ascii="宋体" w:eastAsia="宋体" w:hAnsi="宋体"/>
                <w:noProof/>
              </w:rPr>
              <w:t>10.6.4.4</w:t>
            </w:r>
            <w:r>
              <w:rPr>
                <w:noProof/>
              </w:rPr>
              <w:tab/>
            </w:r>
            <w:r w:rsidRPr="002B01AF">
              <w:rPr>
                <w:rStyle w:val="a4"/>
                <w:rFonts w:ascii="宋体" w:eastAsia="宋体" w:hAnsi="宋体"/>
                <w:noProof/>
              </w:rPr>
              <w:t>Linking to authors, categories, index and tags</w:t>
            </w:r>
            <w:r>
              <w:rPr>
                <w:noProof/>
                <w:webHidden/>
              </w:rPr>
              <w:tab/>
            </w:r>
            <w:r>
              <w:rPr>
                <w:noProof/>
                <w:webHidden/>
              </w:rPr>
              <w:fldChar w:fldCharType="begin"/>
            </w:r>
            <w:r>
              <w:rPr>
                <w:noProof/>
                <w:webHidden/>
              </w:rPr>
              <w:instrText xml:space="preserve"> PAGEREF _Toc46394952 \h </w:instrText>
            </w:r>
            <w:r>
              <w:rPr>
                <w:noProof/>
                <w:webHidden/>
              </w:rPr>
            </w:r>
            <w:r>
              <w:rPr>
                <w:noProof/>
                <w:webHidden/>
              </w:rPr>
              <w:fldChar w:fldCharType="separate"/>
            </w:r>
            <w:r>
              <w:rPr>
                <w:noProof/>
                <w:webHidden/>
              </w:rPr>
              <w:t>210</w:t>
            </w:r>
            <w:r>
              <w:rPr>
                <w:noProof/>
                <w:webHidden/>
              </w:rPr>
              <w:fldChar w:fldCharType="end"/>
            </w:r>
          </w:hyperlink>
        </w:p>
        <w:p w14:paraId="5650E49B" w14:textId="68ED1263" w:rsidR="00717723" w:rsidRDefault="00717723">
          <w:pPr>
            <w:pStyle w:val="TOC4"/>
            <w:tabs>
              <w:tab w:val="left" w:pos="2520"/>
              <w:tab w:val="right" w:leader="dot" w:pos="8296"/>
            </w:tabs>
            <w:rPr>
              <w:noProof/>
            </w:rPr>
          </w:pPr>
          <w:hyperlink w:anchor="_Toc46394953" w:history="1">
            <w:r w:rsidRPr="002B01AF">
              <w:rPr>
                <w:rStyle w:val="a4"/>
                <w:rFonts w:ascii="宋体" w:eastAsia="宋体" w:hAnsi="宋体"/>
                <w:noProof/>
              </w:rPr>
              <w:t>10.6.4.5</w:t>
            </w:r>
            <w:r>
              <w:rPr>
                <w:noProof/>
              </w:rPr>
              <w:tab/>
            </w:r>
            <w:r w:rsidRPr="002B01AF">
              <w:rPr>
                <w:rStyle w:val="a4"/>
                <w:rFonts w:ascii="宋体" w:eastAsia="宋体" w:hAnsi="宋体"/>
                <w:noProof/>
              </w:rPr>
              <w:t>Deprecated internal link syntax 快要过时的内部链接语法</w:t>
            </w:r>
            <w:r>
              <w:rPr>
                <w:noProof/>
                <w:webHidden/>
              </w:rPr>
              <w:tab/>
            </w:r>
            <w:r>
              <w:rPr>
                <w:noProof/>
                <w:webHidden/>
              </w:rPr>
              <w:fldChar w:fldCharType="begin"/>
            </w:r>
            <w:r>
              <w:rPr>
                <w:noProof/>
                <w:webHidden/>
              </w:rPr>
              <w:instrText xml:space="preserve"> PAGEREF _Toc46394953 \h </w:instrText>
            </w:r>
            <w:r>
              <w:rPr>
                <w:noProof/>
                <w:webHidden/>
              </w:rPr>
            </w:r>
            <w:r>
              <w:rPr>
                <w:noProof/>
                <w:webHidden/>
              </w:rPr>
              <w:fldChar w:fldCharType="separate"/>
            </w:r>
            <w:r>
              <w:rPr>
                <w:noProof/>
                <w:webHidden/>
              </w:rPr>
              <w:t>210</w:t>
            </w:r>
            <w:r>
              <w:rPr>
                <w:noProof/>
                <w:webHidden/>
              </w:rPr>
              <w:fldChar w:fldCharType="end"/>
            </w:r>
          </w:hyperlink>
        </w:p>
        <w:p w14:paraId="785EE00D" w14:textId="5CBA6B56" w:rsidR="00717723" w:rsidRDefault="00717723">
          <w:pPr>
            <w:pStyle w:val="TOC3"/>
            <w:tabs>
              <w:tab w:val="left" w:pos="1680"/>
              <w:tab w:val="right" w:leader="dot" w:pos="8296"/>
            </w:tabs>
            <w:rPr>
              <w:noProof/>
            </w:rPr>
          </w:pPr>
          <w:hyperlink w:anchor="_Toc46394954" w:history="1">
            <w:r w:rsidRPr="002B01AF">
              <w:rPr>
                <w:rStyle w:val="a4"/>
                <w:noProof/>
              </w:rPr>
              <w:t>10.6.5</w:t>
            </w:r>
            <w:r>
              <w:rPr>
                <w:noProof/>
              </w:rPr>
              <w:tab/>
            </w:r>
            <w:r w:rsidRPr="002B01AF">
              <w:rPr>
                <w:rStyle w:val="a4"/>
                <w:noProof/>
              </w:rPr>
              <w:t>Importing an existing site 从已存在的站点导入</w:t>
            </w:r>
            <w:r>
              <w:rPr>
                <w:noProof/>
                <w:webHidden/>
              </w:rPr>
              <w:tab/>
            </w:r>
            <w:r>
              <w:rPr>
                <w:noProof/>
                <w:webHidden/>
              </w:rPr>
              <w:fldChar w:fldCharType="begin"/>
            </w:r>
            <w:r>
              <w:rPr>
                <w:noProof/>
                <w:webHidden/>
              </w:rPr>
              <w:instrText xml:space="preserve"> PAGEREF _Toc46394954 \h </w:instrText>
            </w:r>
            <w:r>
              <w:rPr>
                <w:noProof/>
                <w:webHidden/>
              </w:rPr>
            </w:r>
            <w:r>
              <w:rPr>
                <w:noProof/>
                <w:webHidden/>
              </w:rPr>
              <w:fldChar w:fldCharType="separate"/>
            </w:r>
            <w:r>
              <w:rPr>
                <w:noProof/>
                <w:webHidden/>
              </w:rPr>
              <w:t>210</w:t>
            </w:r>
            <w:r>
              <w:rPr>
                <w:noProof/>
                <w:webHidden/>
              </w:rPr>
              <w:fldChar w:fldCharType="end"/>
            </w:r>
          </w:hyperlink>
        </w:p>
        <w:p w14:paraId="6AC65971" w14:textId="70E3D9CA" w:rsidR="00717723" w:rsidRDefault="00717723">
          <w:pPr>
            <w:pStyle w:val="TOC3"/>
            <w:tabs>
              <w:tab w:val="left" w:pos="1680"/>
              <w:tab w:val="right" w:leader="dot" w:pos="8296"/>
            </w:tabs>
            <w:rPr>
              <w:noProof/>
            </w:rPr>
          </w:pPr>
          <w:hyperlink w:anchor="_Toc46394955" w:history="1">
            <w:r w:rsidRPr="002B01AF">
              <w:rPr>
                <w:rStyle w:val="a4"/>
                <w:noProof/>
              </w:rPr>
              <w:t>10.6.6</w:t>
            </w:r>
            <w:r>
              <w:rPr>
                <w:noProof/>
              </w:rPr>
              <w:tab/>
            </w:r>
            <w:r w:rsidRPr="002B01AF">
              <w:rPr>
                <w:rStyle w:val="a4"/>
                <w:noProof/>
              </w:rPr>
              <w:t>Translations 翻译</w:t>
            </w:r>
            <w:r>
              <w:rPr>
                <w:noProof/>
                <w:webHidden/>
              </w:rPr>
              <w:tab/>
            </w:r>
            <w:r>
              <w:rPr>
                <w:noProof/>
                <w:webHidden/>
              </w:rPr>
              <w:fldChar w:fldCharType="begin"/>
            </w:r>
            <w:r>
              <w:rPr>
                <w:noProof/>
                <w:webHidden/>
              </w:rPr>
              <w:instrText xml:space="preserve"> PAGEREF _Toc46394955 \h </w:instrText>
            </w:r>
            <w:r>
              <w:rPr>
                <w:noProof/>
                <w:webHidden/>
              </w:rPr>
            </w:r>
            <w:r>
              <w:rPr>
                <w:noProof/>
                <w:webHidden/>
              </w:rPr>
              <w:fldChar w:fldCharType="separate"/>
            </w:r>
            <w:r>
              <w:rPr>
                <w:noProof/>
                <w:webHidden/>
              </w:rPr>
              <w:t>210</w:t>
            </w:r>
            <w:r>
              <w:rPr>
                <w:noProof/>
                <w:webHidden/>
              </w:rPr>
              <w:fldChar w:fldCharType="end"/>
            </w:r>
          </w:hyperlink>
        </w:p>
        <w:p w14:paraId="566234AB" w14:textId="1D028362" w:rsidR="00717723" w:rsidRDefault="00717723">
          <w:pPr>
            <w:pStyle w:val="TOC3"/>
            <w:tabs>
              <w:tab w:val="left" w:pos="1680"/>
              <w:tab w:val="right" w:leader="dot" w:pos="8296"/>
            </w:tabs>
            <w:rPr>
              <w:noProof/>
            </w:rPr>
          </w:pPr>
          <w:hyperlink w:anchor="_Toc46394956" w:history="1">
            <w:r w:rsidRPr="002B01AF">
              <w:rPr>
                <w:rStyle w:val="a4"/>
                <w:noProof/>
              </w:rPr>
              <w:t>10.6.7</w:t>
            </w:r>
            <w:r>
              <w:rPr>
                <w:noProof/>
              </w:rPr>
              <w:tab/>
            </w:r>
            <w:r w:rsidRPr="002B01AF">
              <w:rPr>
                <w:rStyle w:val="a4"/>
                <w:noProof/>
              </w:rPr>
              <w:t>Syntax highlighting 语法高亮</w:t>
            </w:r>
            <w:r>
              <w:rPr>
                <w:noProof/>
                <w:webHidden/>
              </w:rPr>
              <w:tab/>
            </w:r>
            <w:r>
              <w:rPr>
                <w:noProof/>
                <w:webHidden/>
              </w:rPr>
              <w:fldChar w:fldCharType="begin"/>
            </w:r>
            <w:r>
              <w:rPr>
                <w:noProof/>
                <w:webHidden/>
              </w:rPr>
              <w:instrText xml:space="preserve"> PAGEREF _Toc46394956 \h </w:instrText>
            </w:r>
            <w:r>
              <w:rPr>
                <w:noProof/>
                <w:webHidden/>
              </w:rPr>
            </w:r>
            <w:r>
              <w:rPr>
                <w:noProof/>
                <w:webHidden/>
              </w:rPr>
              <w:fldChar w:fldCharType="separate"/>
            </w:r>
            <w:r>
              <w:rPr>
                <w:noProof/>
                <w:webHidden/>
              </w:rPr>
              <w:t>212</w:t>
            </w:r>
            <w:r>
              <w:rPr>
                <w:noProof/>
                <w:webHidden/>
              </w:rPr>
              <w:fldChar w:fldCharType="end"/>
            </w:r>
          </w:hyperlink>
        </w:p>
        <w:p w14:paraId="108B5E43" w14:textId="7E899D34" w:rsidR="00717723" w:rsidRDefault="00717723">
          <w:pPr>
            <w:pStyle w:val="TOC3"/>
            <w:tabs>
              <w:tab w:val="left" w:pos="1680"/>
              <w:tab w:val="right" w:leader="dot" w:pos="8296"/>
            </w:tabs>
            <w:rPr>
              <w:noProof/>
            </w:rPr>
          </w:pPr>
          <w:hyperlink w:anchor="_Toc46394957" w:history="1">
            <w:r w:rsidRPr="002B01AF">
              <w:rPr>
                <w:rStyle w:val="a4"/>
                <w:noProof/>
              </w:rPr>
              <w:t>10.6.8</w:t>
            </w:r>
            <w:r>
              <w:rPr>
                <w:noProof/>
              </w:rPr>
              <w:tab/>
            </w:r>
            <w:r w:rsidRPr="002B01AF">
              <w:rPr>
                <w:rStyle w:val="a4"/>
                <w:noProof/>
              </w:rPr>
              <w:t>Publishing drafts 草稿</w:t>
            </w:r>
            <w:r>
              <w:rPr>
                <w:noProof/>
                <w:webHidden/>
              </w:rPr>
              <w:tab/>
            </w:r>
            <w:r>
              <w:rPr>
                <w:noProof/>
                <w:webHidden/>
              </w:rPr>
              <w:fldChar w:fldCharType="begin"/>
            </w:r>
            <w:r>
              <w:rPr>
                <w:noProof/>
                <w:webHidden/>
              </w:rPr>
              <w:instrText xml:space="preserve"> PAGEREF _Toc46394957 \h </w:instrText>
            </w:r>
            <w:r>
              <w:rPr>
                <w:noProof/>
                <w:webHidden/>
              </w:rPr>
            </w:r>
            <w:r>
              <w:rPr>
                <w:noProof/>
                <w:webHidden/>
              </w:rPr>
              <w:fldChar w:fldCharType="separate"/>
            </w:r>
            <w:r>
              <w:rPr>
                <w:noProof/>
                <w:webHidden/>
              </w:rPr>
              <w:t>213</w:t>
            </w:r>
            <w:r>
              <w:rPr>
                <w:noProof/>
                <w:webHidden/>
              </w:rPr>
              <w:fldChar w:fldCharType="end"/>
            </w:r>
          </w:hyperlink>
        </w:p>
        <w:p w14:paraId="4DABF785" w14:textId="2338CB92" w:rsidR="00717723" w:rsidRDefault="00717723">
          <w:pPr>
            <w:pStyle w:val="TOC3"/>
            <w:tabs>
              <w:tab w:val="left" w:pos="1680"/>
              <w:tab w:val="right" w:leader="dot" w:pos="8296"/>
            </w:tabs>
            <w:rPr>
              <w:noProof/>
            </w:rPr>
          </w:pPr>
          <w:hyperlink w:anchor="_Toc46394958" w:history="1">
            <w:r w:rsidRPr="002B01AF">
              <w:rPr>
                <w:rStyle w:val="a4"/>
                <w:noProof/>
              </w:rPr>
              <w:t>10.6.9</w:t>
            </w:r>
            <w:r>
              <w:rPr>
                <w:noProof/>
              </w:rPr>
              <w:tab/>
            </w:r>
            <w:r w:rsidRPr="002B01AF">
              <w:rPr>
                <w:rStyle w:val="a4"/>
                <w:noProof/>
              </w:rPr>
              <w:t>学习小结</w:t>
            </w:r>
            <w:r>
              <w:rPr>
                <w:noProof/>
                <w:webHidden/>
              </w:rPr>
              <w:tab/>
            </w:r>
            <w:r>
              <w:rPr>
                <w:noProof/>
                <w:webHidden/>
              </w:rPr>
              <w:fldChar w:fldCharType="begin"/>
            </w:r>
            <w:r>
              <w:rPr>
                <w:noProof/>
                <w:webHidden/>
              </w:rPr>
              <w:instrText xml:space="preserve"> PAGEREF _Toc46394958 \h </w:instrText>
            </w:r>
            <w:r>
              <w:rPr>
                <w:noProof/>
                <w:webHidden/>
              </w:rPr>
            </w:r>
            <w:r>
              <w:rPr>
                <w:noProof/>
                <w:webHidden/>
              </w:rPr>
              <w:fldChar w:fldCharType="separate"/>
            </w:r>
            <w:r>
              <w:rPr>
                <w:noProof/>
                <w:webHidden/>
              </w:rPr>
              <w:t>213</w:t>
            </w:r>
            <w:r>
              <w:rPr>
                <w:noProof/>
                <w:webHidden/>
              </w:rPr>
              <w:fldChar w:fldCharType="end"/>
            </w:r>
          </w:hyperlink>
        </w:p>
        <w:p w14:paraId="59439895" w14:textId="0805EF75" w:rsidR="00717723" w:rsidRDefault="00717723">
          <w:pPr>
            <w:pStyle w:val="TOC2"/>
            <w:tabs>
              <w:tab w:val="left" w:pos="1260"/>
              <w:tab w:val="right" w:leader="dot" w:pos="8296"/>
            </w:tabs>
            <w:rPr>
              <w:noProof/>
            </w:rPr>
          </w:pPr>
          <w:hyperlink w:anchor="_Toc46394959" w:history="1">
            <w:r w:rsidRPr="002B01AF">
              <w:rPr>
                <w:rStyle w:val="a4"/>
                <w:noProof/>
              </w:rPr>
              <w:t>10.7</w:t>
            </w:r>
            <w:r>
              <w:rPr>
                <w:noProof/>
              </w:rPr>
              <w:tab/>
            </w:r>
            <w:r w:rsidRPr="002B01AF">
              <w:rPr>
                <w:rStyle w:val="a4"/>
                <w:noProof/>
              </w:rPr>
              <w:t>Publish Your Site</w:t>
            </w:r>
            <w:r>
              <w:rPr>
                <w:noProof/>
                <w:webHidden/>
              </w:rPr>
              <w:tab/>
            </w:r>
            <w:r>
              <w:rPr>
                <w:noProof/>
                <w:webHidden/>
              </w:rPr>
              <w:fldChar w:fldCharType="begin"/>
            </w:r>
            <w:r>
              <w:rPr>
                <w:noProof/>
                <w:webHidden/>
              </w:rPr>
              <w:instrText xml:space="preserve"> PAGEREF _Toc46394959 \h </w:instrText>
            </w:r>
            <w:r>
              <w:rPr>
                <w:noProof/>
                <w:webHidden/>
              </w:rPr>
            </w:r>
            <w:r>
              <w:rPr>
                <w:noProof/>
                <w:webHidden/>
              </w:rPr>
              <w:fldChar w:fldCharType="separate"/>
            </w:r>
            <w:r>
              <w:rPr>
                <w:noProof/>
                <w:webHidden/>
              </w:rPr>
              <w:t>214</w:t>
            </w:r>
            <w:r>
              <w:rPr>
                <w:noProof/>
                <w:webHidden/>
              </w:rPr>
              <w:fldChar w:fldCharType="end"/>
            </w:r>
          </w:hyperlink>
        </w:p>
        <w:p w14:paraId="11418238" w14:textId="0A15AC00" w:rsidR="00717723" w:rsidRDefault="00717723">
          <w:pPr>
            <w:pStyle w:val="TOC3"/>
            <w:tabs>
              <w:tab w:val="left" w:pos="1680"/>
              <w:tab w:val="right" w:leader="dot" w:pos="8296"/>
            </w:tabs>
            <w:rPr>
              <w:noProof/>
            </w:rPr>
          </w:pPr>
          <w:hyperlink w:anchor="_Toc46394960" w:history="1">
            <w:r w:rsidRPr="002B01AF">
              <w:rPr>
                <w:rStyle w:val="a4"/>
                <w:noProof/>
              </w:rPr>
              <w:t>10.7.1</w:t>
            </w:r>
            <w:r>
              <w:rPr>
                <w:noProof/>
              </w:rPr>
              <w:tab/>
            </w:r>
            <w:r w:rsidRPr="002B01AF">
              <w:rPr>
                <w:rStyle w:val="a4"/>
                <w:noProof/>
              </w:rPr>
              <w:t>Site generation 网站生成</w:t>
            </w:r>
            <w:r>
              <w:rPr>
                <w:noProof/>
                <w:webHidden/>
              </w:rPr>
              <w:tab/>
            </w:r>
            <w:r>
              <w:rPr>
                <w:noProof/>
                <w:webHidden/>
              </w:rPr>
              <w:fldChar w:fldCharType="begin"/>
            </w:r>
            <w:r>
              <w:rPr>
                <w:noProof/>
                <w:webHidden/>
              </w:rPr>
              <w:instrText xml:space="preserve"> PAGEREF _Toc46394960 \h </w:instrText>
            </w:r>
            <w:r>
              <w:rPr>
                <w:noProof/>
                <w:webHidden/>
              </w:rPr>
            </w:r>
            <w:r>
              <w:rPr>
                <w:noProof/>
                <w:webHidden/>
              </w:rPr>
              <w:fldChar w:fldCharType="separate"/>
            </w:r>
            <w:r>
              <w:rPr>
                <w:noProof/>
                <w:webHidden/>
              </w:rPr>
              <w:t>214</w:t>
            </w:r>
            <w:r>
              <w:rPr>
                <w:noProof/>
                <w:webHidden/>
              </w:rPr>
              <w:fldChar w:fldCharType="end"/>
            </w:r>
          </w:hyperlink>
        </w:p>
        <w:p w14:paraId="192D5C03" w14:textId="258E03CC" w:rsidR="00717723" w:rsidRDefault="00717723">
          <w:pPr>
            <w:pStyle w:val="TOC2"/>
            <w:tabs>
              <w:tab w:val="left" w:pos="1260"/>
              <w:tab w:val="right" w:leader="dot" w:pos="8296"/>
            </w:tabs>
            <w:rPr>
              <w:noProof/>
            </w:rPr>
          </w:pPr>
          <w:hyperlink w:anchor="_Toc46394961" w:history="1">
            <w:r w:rsidRPr="002B01AF">
              <w:rPr>
                <w:rStyle w:val="a4"/>
                <w:noProof/>
              </w:rPr>
              <w:t>10.8</w:t>
            </w:r>
            <w:r>
              <w:rPr>
                <w:noProof/>
              </w:rPr>
              <w:tab/>
            </w:r>
            <w:r w:rsidRPr="002B01AF">
              <w:rPr>
                <w:rStyle w:val="a4"/>
                <w:noProof/>
              </w:rPr>
              <w:t>Viewing the generated files 预览</w:t>
            </w:r>
            <w:r>
              <w:rPr>
                <w:noProof/>
                <w:webHidden/>
              </w:rPr>
              <w:tab/>
            </w:r>
            <w:r>
              <w:rPr>
                <w:noProof/>
                <w:webHidden/>
              </w:rPr>
              <w:fldChar w:fldCharType="begin"/>
            </w:r>
            <w:r>
              <w:rPr>
                <w:noProof/>
                <w:webHidden/>
              </w:rPr>
              <w:instrText xml:space="preserve"> PAGEREF _Toc46394961 \h </w:instrText>
            </w:r>
            <w:r>
              <w:rPr>
                <w:noProof/>
                <w:webHidden/>
              </w:rPr>
            </w:r>
            <w:r>
              <w:rPr>
                <w:noProof/>
                <w:webHidden/>
              </w:rPr>
              <w:fldChar w:fldCharType="separate"/>
            </w:r>
            <w:r>
              <w:rPr>
                <w:noProof/>
                <w:webHidden/>
              </w:rPr>
              <w:t>215</w:t>
            </w:r>
            <w:r>
              <w:rPr>
                <w:noProof/>
                <w:webHidden/>
              </w:rPr>
              <w:fldChar w:fldCharType="end"/>
            </w:r>
          </w:hyperlink>
        </w:p>
        <w:p w14:paraId="7C2FA55F" w14:textId="167D604F" w:rsidR="00717723" w:rsidRDefault="00717723">
          <w:pPr>
            <w:pStyle w:val="TOC2"/>
            <w:tabs>
              <w:tab w:val="left" w:pos="1260"/>
              <w:tab w:val="right" w:leader="dot" w:pos="8296"/>
            </w:tabs>
            <w:rPr>
              <w:noProof/>
            </w:rPr>
          </w:pPr>
          <w:hyperlink w:anchor="_Toc46394962" w:history="1">
            <w:r w:rsidRPr="002B01AF">
              <w:rPr>
                <w:rStyle w:val="a4"/>
                <w:noProof/>
              </w:rPr>
              <w:t>10.9</w:t>
            </w:r>
            <w:r>
              <w:rPr>
                <w:noProof/>
              </w:rPr>
              <w:tab/>
            </w:r>
            <w:r w:rsidRPr="002B01AF">
              <w:rPr>
                <w:rStyle w:val="a4"/>
                <w:noProof/>
              </w:rPr>
              <w:t>Deployment 部署</w:t>
            </w:r>
            <w:r>
              <w:rPr>
                <w:noProof/>
                <w:webHidden/>
              </w:rPr>
              <w:tab/>
            </w:r>
            <w:r>
              <w:rPr>
                <w:noProof/>
                <w:webHidden/>
              </w:rPr>
              <w:fldChar w:fldCharType="begin"/>
            </w:r>
            <w:r>
              <w:rPr>
                <w:noProof/>
                <w:webHidden/>
              </w:rPr>
              <w:instrText xml:space="preserve"> PAGEREF _Toc46394962 \h </w:instrText>
            </w:r>
            <w:r>
              <w:rPr>
                <w:noProof/>
                <w:webHidden/>
              </w:rPr>
            </w:r>
            <w:r>
              <w:rPr>
                <w:noProof/>
                <w:webHidden/>
              </w:rPr>
              <w:fldChar w:fldCharType="separate"/>
            </w:r>
            <w:r>
              <w:rPr>
                <w:noProof/>
                <w:webHidden/>
              </w:rPr>
              <w:t>216</w:t>
            </w:r>
            <w:r>
              <w:rPr>
                <w:noProof/>
                <w:webHidden/>
              </w:rPr>
              <w:fldChar w:fldCharType="end"/>
            </w:r>
          </w:hyperlink>
        </w:p>
        <w:p w14:paraId="4AE815E3" w14:textId="0890AB49" w:rsidR="00717723" w:rsidRDefault="00717723">
          <w:pPr>
            <w:pStyle w:val="TOC2"/>
            <w:tabs>
              <w:tab w:val="left" w:pos="1260"/>
              <w:tab w:val="right" w:leader="dot" w:pos="8296"/>
            </w:tabs>
            <w:rPr>
              <w:noProof/>
            </w:rPr>
          </w:pPr>
          <w:hyperlink w:anchor="_Toc46394963" w:history="1">
            <w:r w:rsidRPr="002B01AF">
              <w:rPr>
                <w:rStyle w:val="a4"/>
                <w:noProof/>
              </w:rPr>
              <w:t>10.10</w:t>
            </w:r>
            <w:r>
              <w:rPr>
                <w:noProof/>
              </w:rPr>
              <w:tab/>
            </w:r>
            <w:r w:rsidRPr="002B01AF">
              <w:rPr>
                <w:rStyle w:val="a4"/>
                <w:noProof/>
              </w:rPr>
              <w:t>github部署</w:t>
            </w:r>
            <w:r>
              <w:rPr>
                <w:noProof/>
                <w:webHidden/>
              </w:rPr>
              <w:tab/>
            </w:r>
            <w:r>
              <w:rPr>
                <w:noProof/>
                <w:webHidden/>
              </w:rPr>
              <w:fldChar w:fldCharType="begin"/>
            </w:r>
            <w:r>
              <w:rPr>
                <w:noProof/>
                <w:webHidden/>
              </w:rPr>
              <w:instrText xml:space="preserve"> PAGEREF _Toc46394963 \h </w:instrText>
            </w:r>
            <w:r>
              <w:rPr>
                <w:noProof/>
                <w:webHidden/>
              </w:rPr>
            </w:r>
            <w:r>
              <w:rPr>
                <w:noProof/>
                <w:webHidden/>
              </w:rPr>
              <w:fldChar w:fldCharType="separate"/>
            </w:r>
            <w:r>
              <w:rPr>
                <w:noProof/>
                <w:webHidden/>
              </w:rPr>
              <w:t>217</w:t>
            </w:r>
            <w:r>
              <w:rPr>
                <w:noProof/>
                <w:webHidden/>
              </w:rPr>
              <w:fldChar w:fldCharType="end"/>
            </w:r>
          </w:hyperlink>
        </w:p>
        <w:p w14:paraId="449C805A" w14:textId="47351169" w:rsidR="00717723" w:rsidRDefault="00717723">
          <w:pPr>
            <w:pStyle w:val="TOC2"/>
            <w:tabs>
              <w:tab w:val="left" w:pos="1260"/>
              <w:tab w:val="right" w:leader="dot" w:pos="8296"/>
            </w:tabs>
            <w:rPr>
              <w:noProof/>
            </w:rPr>
          </w:pPr>
          <w:hyperlink w:anchor="_Toc46394964" w:history="1">
            <w:r w:rsidRPr="002B01AF">
              <w:rPr>
                <w:rStyle w:val="a4"/>
                <w:noProof/>
              </w:rPr>
              <w:t>10.11</w:t>
            </w:r>
            <w:r>
              <w:rPr>
                <w:noProof/>
              </w:rPr>
              <w:tab/>
            </w:r>
            <w:r w:rsidRPr="002B01AF">
              <w:rPr>
                <w:rStyle w:val="a4"/>
                <w:noProof/>
              </w:rPr>
              <w:t>Automation 自动化</w:t>
            </w:r>
            <w:r>
              <w:rPr>
                <w:noProof/>
                <w:webHidden/>
              </w:rPr>
              <w:tab/>
            </w:r>
            <w:r>
              <w:rPr>
                <w:noProof/>
                <w:webHidden/>
              </w:rPr>
              <w:fldChar w:fldCharType="begin"/>
            </w:r>
            <w:r>
              <w:rPr>
                <w:noProof/>
                <w:webHidden/>
              </w:rPr>
              <w:instrText xml:space="preserve"> PAGEREF _Toc46394964 \h </w:instrText>
            </w:r>
            <w:r>
              <w:rPr>
                <w:noProof/>
                <w:webHidden/>
              </w:rPr>
            </w:r>
            <w:r>
              <w:rPr>
                <w:noProof/>
                <w:webHidden/>
              </w:rPr>
              <w:fldChar w:fldCharType="separate"/>
            </w:r>
            <w:r>
              <w:rPr>
                <w:noProof/>
                <w:webHidden/>
              </w:rPr>
              <w:t>218</w:t>
            </w:r>
            <w:r>
              <w:rPr>
                <w:noProof/>
                <w:webHidden/>
              </w:rPr>
              <w:fldChar w:fldCharType="end"/>
            </w:r>
          </w:hyperlink>
        </w:p>
        <w:p w14:paraId="42F4E333" w14:textId="4E56A95A" w:rsidR="00717723" w:rsidRDefault="00717723">
          <w:pPr>
            <w:pStyle w:val="TOC3"/>
            <w:tabs>
              <w:tab w:val="left" w:pos="2100"/>
              <w:tab w:val="right" w:leader="dot" w:pos="8296"/>
            </w:tabs>
            <w:rPr>
              <w:noProof/>
            </w:rPr>
          </w:pPr>
          <w:hyperlink w:anchor="_Toc46394965" w:history="1">
            <w:r w:rsidRPr="002B01AF">
              <w:rPr>
                <w:rStyle w:val="a4"/>
                <w:noProof/>
              </w:rPr>
              <w:t>10.11.1</w:t>
            </w:r>
            <w:r>
              <w:rPr>
                <w:noProof/>
              </w:rPr>
              <w:tab/>
            </w:r>
            <w:r w:rsidRPr="002B01AF">
              <w:rPr>
                <w:rStyle w:val="a4"/>
                <w:noProof/>
              </w:rPr>
              <w:t>Fabric</w:t>
            </w:r>
            <w:r>
              <w:rPr>
                <w:noProof/>
                <w:webHidden/>
              </w:rPr>
              <w:tab/>
            </w:r>
            <w:r>
              <w:rPr>
                <w:noProof/>
                <w:webHidden/>
              </w:rPr>
              <w:fldChar w:fldCharType="begin"/>
            </w:r>
            <w:r>
              <w:rPr>
                <w:noProof/>
                <w:webHidden/>
              </w:rPr>
              <w:instrText xml:space="preserve"> PAGEREF _Toc46394965 \h </w:instrText>
            </w:r>
            <w:r>
              <w:rPr>
                <w:noProof/>
                <w:webHidden/>
              </w:rPr>
            </w:r>
            <w:r>
              <w:rPr>
                <w:noProof/>
                <w:webHidden/>
              </w:rPr>
              <w:fldChar w:fldCharType="separate"/>
            </w:r>
            <w:r>
              <w:rPr>
                <w:noProof/>
                <w:webHidden/>
              </w:rPr>
              <w:t>218</w:t>
            </w:r>
            <w:r>
              <w:rPr>
                <w:noProof/>
                <w:webHidden/>
              </w:rPr>
              <w:fldChar w:fldCharType="end"/>
            </w:r>
          </w:hyperlink>
        </w:p>
        <w:p w14:paraId="47BCE196" w14:textId="3DCCE64C" w:rsidR="00717723" w:rsidRDefault="00717723">
          <w:pPr>
            <w:pStyle w:val="TOC3"/>
            <w:tabs>
              <w:tab w:val="left" w:pos="2100"/>
              <w:tab w:val="right" w:leader="dot" w:pos="8296"/>
            </w:tabs>
            <w:rPr>
              <w:noProof/>
            </w:rPr>
          </w:pPr>
          <w:hyperlink w:anchor="_Toc46394966" w:history="1">
            <w:r w:rsidRPr="002B01AF">
              <w:rPr>
                <w:rStyle w:val="a4"/>
                <w:noProof/>
              </w:rPr>
              <w:t>10.11.2</w:t>
            </w:r>
            <w:r>
              <w:rPr>
                <w:noProof/>
              </w:rPr>
              <w:tab/>
            </w:r>
            <w:r w:rsidRPr="002B01AF">
              <w:rPr>
                <w:rStyle w:val="a4"/>
                <w:noProof/>
              </w:rPr>
              <w:t>Make</w:t>
            </w:r>
            <w:r>
              <w:rPr>
                <w:noProof/>
                <w:webHidden/>
              </w:rPr>
              <w:tab/>
            </w:r>
            <w:r>
              <w:rPr>
                <w:noProof/>
                <w:webHidden/>
              </w:rPr>
              <w:fldChar w:fldCharType="begin"/>
            </w:r>
            <w:r>
              <w:rPr>
                <w:noProof/>
                <w:webHidden/>
              </w:rPr>
              <w:instrText xml:space="preserve"> PAGEREF _Toc46394966 \h </w:instrText>
            </w:r>
            <w:r>
              <w:rPr>
                <w:noProof/>
                <w:webHidden/>
              </w:rPr>
            </w:r>
            <w:r>
              <w:rPr>
                <w:noProof/>
                <w:webHidden/>
              </w:rPr>
              <w:fldChar w:fldCharType="separate"/>
            </w:r>
            <w:r>
              <w:rPr>
                <w:noProof/>
                <w:webHidden/>
              </w:rPr>
              <w:t>219</w:t>
            </w:r>
            <w:r>
              <w:rPr>
                <w:noProof/>
                <w:webHidden/>
              </w:rPr>
              <w:fldChar w:fldCharType="end"/>
            </w:r>
          </w:hyperlink>
        </w:p>
        <w:p w14:paraId="34270AF7" w14:textId="4F294C23" w:rsidR="00717723" w:rsidRDefault="00717723">
          <w:pPr>
            <w:pStyle w:val="TOC2"/>
            <w:tabs>
              <w:tab w:val="left" w:pos="1260"/>
              <w:tab w:val="right" w:leader="dot" w:pos="8296"/>
            </w:tabs>
            <w:rPr>
              <w:noProof/>
            </w:rPr>
          </w:pPr>
          <w:hyperlink w:anchor="_Toc46394967" w:history="1">
            <w:r w:rsidRPr="002B01AF">
              <w:rPr>
                <w:rStyle w:val="a4"/>
                <w:noProof/>
              </w:rPr>
              <w:t>10.12</w:t>
            </w:r>
            <w:r>
              <w:rPr>
                <w:noProof/>
              </w:rPr>
              <w:tab/>
            </w:r>
            <w:r w:rsidRPr="002B01AF">
              <w:rPr>
                <w:rStyle w:val="a4"/>
                <w:noProof/>
              </w:rPr>
              <w:t>更新pelican</w:t>
            </w:r>
            <w:r>
              <w:rPr>
                <w:noProof/>
                <w:webHidden/>
              </w:rPr>
              <w:tab/>
            </w:r>
            <w:r>
              <w:rPr>
                <w:noProof/>
                <w:webHidden/>
              </w:rPr>
              <w:fldChar w:fldCharType="begin"/>
            </w:r>
            <w:r>
              <w:rPr>
                <w:noProof/>
                <w:webHidden/>
              </w:rPr>
              <w:instrText xml:space="preserve"> PAGEREF _Toc46394967 \h </w:instrText>
            </w:r>
            <w:r>
              <w:rPr>
                <w:noProof/>
                <w:webHidden/>
              </w:rPr>
            </w:r>
            <w:r>
              <w:rPr>
                <w:noProof/>
                <w:webHidden/>
              </w:rPr>
              <w:fldChar w:fldCharType="separate"/>
            </w:r>
            <w:r>
              <w:rPr>
                <w:noProof/>
                <w:webHidden/>
              </w:rPr>
              <w:t>220</w:t>
            </w:r>
            <w:r>
              <w:rPr>
                <w:noProof/>
                <w:webHidden/>
              </w:rPr>
              <w:fldChar w:fldCharType="end"/>
            </w:r>
          </w:hyperlink>
        </w:p>
        <w:p w14:paraId="58DC668B" w14:textId="73E9C079" w:rsidR="00717723" w:rsidRDefault="00717723">
          <w:pPr>
            <w:pStyle w:val="TOC2"/>
            <w:tabs>
              <w:tab w:val="left" w:pos="1260"/>
              <w:tab w:val="right" w:leader="dot" w:pos="8296"/>
            </w:tabs>
            <w:rPr>
              <w:noProof/>
            </w:rPr>
          </w:pPr>
          <w:hyperlink w:anchor="_Toc46394968" w:history="1">
            <w:r w:rsidRPr="002B01AF">
              <w:rPr>
                <w:rStyle w:val="a4"/>
                <w:noProof/>
              </w:rPr>
              <w:t>10.13</w:t>
            </w:r>
            <w:r>
              <w:rPr>
                <w:noProof/>
              </w:rPr>
              <w:tab/>
            </w:r>
            <w:r w:rsidRPr="002B01AF">
              <w:rPr>
                <w:rStyle w:val="a4"/>
                <w:noProof/>
              </w:rPr>
              <w:t>发布博客站点</w:t>
            </w:r>
            <w:r>
              <w:rPr>
                <w:noProof/>
                <w:webHidden/>
              </w:rPr>
              <w:tab/>
            </w:r>
            <w:r>
              <w:rPr>
                <w:noProof/>
                <w:webHidden/>
              </w:rPr>
              <w:fldChar w:fldCharType="begin"/>
            </w:r>
            <w:r>
              <w:rPr>
                <w:noProof/>
                <w:webHidden/>
              </w:rPr>
              <w:instrText xml:space="preserve"> PAGEREF _Toc46394968 \h </w:instrText>
            </w:r>
            <w:r>
              <w:rPr>
                <w:noProof/>
                <w:webHidden/>
              </w:rPr>
            </w:r>
            <w:r>
              <w:rPr>
                <w:noProof/>
                <w:webHidden/>
              </w:rPr>
              <w:fldChar w:fldCharType="separate"/>
            </w:r>
            <w:r>
              <w:rPr>
                <w:noProof/>
                <w:webHidden/>
              </w:rPr>
              <w:t>221</w:t>
            </w:r>
            <w:r>
              <w:rPr>
                <w:noProof/>
                <w:webHidden/>
              </w:rPr>
              <w:fldChar w:fldCharType="end"/>
            </w:r>
          </w:hyperlink>
        </w:p>
        <w:p w14:paraId="1A56C0E9" w14:textId="31F7844E" w:rsidR="00717723" w:rsidRDefault="00717723">
          <w:pPr>
            <w:pStyle w:val="TOC4"/>
            <w:tabs>
              <w:tab w:val="right" w:leader="dot" w:pos="8296"/>
            </w:tabs>
            <w:rPr>
              <w:noProof/>
            </w:rPr>
          </w:pPr>
          <w:hyperlink w:anchor="_Toc46394969" w:history="1">
            <w:r w:rsidRPr="002B01AF">
              <w:rPr>
                <w:rStyle w:val="a4"/>
                <w:rFonts w:ascii="宋体" w:eastAsia="宋体" w:hAnsi="宋体" w:cs="宋体"/>
                <w:noProof/>
                <w:kern w:val="0"/>
              </w:rPr>
              <w:t>生成博客站点</w:t>
            </w:r>
            <w:r>
              <w:rPr>
                <w:noProof/>
                <w:webHidden/>
              </w:rPr>
              <w:tab/>
            </w:r>
            <w:r>
              <w:rPr>
                <w:noProof/>
                <w:webHidden/>
              </w:rPr>
              <w:fldChar w:fldCharType="begin"/>
            </w:r>
            <w:r>
              <w:rPr>
                <w:noProof/>
                <w:webHidden/>
              </w:rPr>
              <w:instrText xml:space="preserve"> PAGEREF _Toc46394969 \h </w:instrText>
            </w:r>
            <w:r>
              <w:rPr>
                <w:noProof/>
                <w:webHidden/>
              </w:rPr>
            </w:r>
            <w:r>
              <w:rPr>
                <w:noProof/>
                <w:webHidden/>
              </w:rPr>
              <w:fldChar w:fldCharType="separate"/>
            </w:r>
            <w:r>
              <w:rPr>
                <w:noProof/>
                <w:webHidden/>
              </w:rPr>
              <w:t>221</w:t>
            </w:r>
            <w:r>
              <w:rPr>
                <w:noProof/>
                <w:webHidden/>
              </w:rPr>
              <w:fldChar w:fldCharType="end"/>
            </w:r>
          </w:hyperlink>
        </w:p>
        <w:p w14:paraId="0D335907" w14:textId="5AA68CC0" w:rsidR="00717723" w:rsidRDefault="00717723">
          <w:pPr>
            <w:pStyle w:val="TOC4"/>
            <w:tabs>
              <w:tab w:val="right" w:leader="dot" w:pos="8296"/>
            </w:tabs>
            <w:rPr>
              <w:noProof/>
            </w:rPr>
          </w:pPr>
          <w:hyperlink w:anchor="_Toc46394970" w:history="1">
            <w:r w:rsidRPr="002B01AF">
              <w:rPr>
                <w:rStyle w:val="a4"/>
                <w:rFonts w:ascii="宋体" w:eastAsia="宋体" w:hAnsi="宋体" w:cs="宋体"/>
                <w:noProof/>
                <w:kern w:val="0"/>
              </w:rPr>
              <w:t>预览生成的站点</w:t>
            </w:r>
            <w:r>
              <w:rPr>
                <w:noProof/>
                <w:webHidden/>
              </w:rPr>
              <w:tab/>
            </w:r>
            <w:r>
              <w:rPr>
                <w:noProof/>
                <w:webHidden/>
              </w:rPr>
              <w:fldChar w:fldCharType="begin"/>
            </w:r>
            <w:r>
              <w:rPr>
                <w:noProof/>
                <w:webHidden/>
              </w:rPr>
              <w:instrText xml:space="preserve"> PAGEREF _Toc46394970 \h </w:instrText>
            </w:r>
            <w:r>
              <w:rPr>
                <w:noProof/>
                <w:webHidden/>
              </w:rPr>
            </w:r>
            <w:r>
              <w:rPr>
                <w:noProof/>
                <w:webHidden/>
              </w:rPr>
              <w:fldChar w:fldCharType="separate"/>
            </w:r>
            <w:r>
              <w:rPr>
                <w:noProof/>
                <w:webHidden/>
              </w:rPr>
              <w:t>221</w:t>
            </w:r>
            <w:r>
              <w:rPr>
                <w:noProof/>
                <w:webHidden/>
              </w:rPr>
              <w:fldChar w:fldCharType="end"/>
            </w:r>
          </w:hyperlink>
        </w:p>
        <w:p w14:paraId="05EB25BB" w14:textId="6116A0B9" w:rsidR="00717723" w:rsidRDefault="00717723">
          <w:pPr>
            <w:pStyle w:val="TOC4"/>
            <w:tabs>
              <w:tab w:val="right" w:leader="dot" w:pos="8296"/>
            </w:tabs>
            <w:rPr>
              <w:noProof/>
            </w:rPr>
          </w:pPr>
          <w:hyperlink w:anchor="_Toc46394971" w:history="1">
            <w:r w:rsidRPr="002B01AF">
              <w:rPr>
                <w:rStyle w:val="a4"/>
                <w:rFonts w:ascii="宋体" w:eastAsia="宋体" w:hAnsi="宋体" w:cs="宋体"/>
                <w:noProof/>
                <w:kern w:val="0"/>
              </w:rPr>
              <w:t>部署博客站点</w:t>
            </w:r>
            <w:r>
              <w:rPr>
                <w:noProof/>
                <w:webHidden/>
              </w:rPr>
              <w:tab/>
            </w:r>
            <w:r>
              <w:rPr>
                <w:noProof/>
                <w:webHidden/>
              </w:rPr>
              <w:fldChar w:fldCharType="begin"/>
            </w:r>
            <w:r>
              <w:rPr>
                <w:noProof/>
                <w:webHidden/>
              </w:rPr>
              <w:instrText xml:space="preserve"> PAGEREF _Toc46394971 \h </w:instrText>
            </w:r>
            <w:r>
              <w:rPr>
                <w:noProof/>
                <w:webHidden/>
              </w:rPr>
            </w:r>
            <w:r>
              <w:rPr>
                <w:noProof/>
                <w:webHidden/>
              </w:rPr>
              <w:fldChar w:fldCharType="separate"/>
            </w:r>
            <w:r>
              <w:rPr>
                <w:noProof/>
                <w:webHidden/>
              </w:rPr>
              <w:t>222</w:t>
            </w:r>
            <w:r>
              <w:rPr>
                <w:noProof/>
                <w:webHidden/>
              </w:rPr>
              <w:fldChar w:fldCharType="end"/>
            </w:r>
          </w:hyperlink>
        </w:p>
        <w:p w14:paraId="291335A6" w14:textId="2A2B1B64" w:rsidR="00717723" w:rsidRDefault="00717723">
          <w:pPr>
            <w:pStyle w:val="TOC4"/>
            <w:tabs>
              <w:tab w:val="right" w:leader="dot" w:pos="8296"/>
            </w:tabs>
            <w:rPr>
              <w:noProof/>
            </w:rPr>
          </w:pPr>
          <w:hyperlink w:anchor="_Toc46394972" w:history="1">
            <w:r w:rsidRPr="002B01AF">
              <w:rPr>
                <w:rStyle w:val="a4"/>
                <w:rFonts w:ascii="宋体" w:eastAsia="宋体" w:hAnsi="宋体" w:cs="宋体"/>
                <w:noProof/>
                <w:kern w:val="0"/>
              </w:rPr>
              <w:t>自动化操作</w:t>
            </w:r>
            <w:r>
              <w:rPr>
                <w:noProof/>
                <w:webHidden/>
              </w:rPr>
              <w:tab/>
            </w:r>
            <w:r>
              <w:rPr>
                <w:noProof/>
                <w:webHidden/>
              </w:rPr>
              <w:fldChar w:fldCharType="begin"/>
            </w:r>
            <w:r>
              <w:rPr>
                <w:noProof/>
                <w:webHidden/>
              </w:rPr>
              <w:instrText xml:space="preserve"> PAGEREF _Toc46394972 \h </w:instrText>
            </w:r>
            <w:r>
              <w:rPr>
                <w:noProof/>
                <w:webHidden/>
              </w:rPr>
            </w:r>
            <w:r>
              <w:rPr>
                <w:noProof/>
                <w:webHidden/>
              </w:rPr>
              <w:fldChar w:fldCharType="separate"/>
            </w:r>
            <w:r>
              <w:rPr>
                <w:noProof/>
                <w:webHidden/>
              </w:rPr>
              <w:t>222</w:t>
            </w:r>
            <w:r>
              <w:rPr>
                <w:noProof/>
                <w:webHidden/>
              </w:rPr>
              <w:fldChar w:fldCharType="end"/>
            </w:r>
          </w:hyperlink>
        </w:p>
        <w:p w14:paraId="60FDFC6A" w14:textId="60E3D902" w:rsidR="00717723" w:rsidRDefault="00717723">
          <w:pPr>
            <w:pStyle w:val="TOC2"/>
            <w:tabs>
              <w:tab w:val="left" w:pos="1260"/>
              <w:tab w:val="right" w:leader="dot" w:pos="8296"/>
            </w:tabs>
            <w:rPr>
              <w:noProof/>
            </w:rPr>
          </w:pPr>
          <w:hyperlink w:anchor="_Toc46394973" w:history="1">
            <w:r w:rsidRPr="002B01AF">
              <w:rPr>
                <w:rStyle w:val="a4"/>
                <w:noProof/>
              </w:rPr>
              <w:t>10.14</w:t>
            </w:r>
            <w:r>
              <w:rPr>
                <w:noProof/>
              </w:rPr>
              <w:tab/>
            </w:r>
            <w:r w:rsidRPr="002B01AF">
              <w:rPr>
                <w:rStyle w:val="a4"/>
                <w:noProof/>
              </w:rPr>
              <w:t>Pelican Plugins</w:t>
            </w:r>
            <w:r>
              <w:rPr>
                <w:noProof/>
                <w:webHidden/>
              </w:rPr>
              <w:tab/>
            </w:r>
            <w:r>
              <w:rPr>
                <w:noProof/>
                <w:webHidden/>
              </w:rPr>
              <w:fldChar w:fldCharType="begin"/>
            </w:r>
            <w:r>
              <w:rPr>
                <w:noProof/>
                <w:webHidden/>
              </w:rPr>
              <w:instrText xml:space="preserve"> PAGEREF _Toc46394973 \h </w:instrText>
            </w:r>
            <w:r>
              <w:rPr>
                <w:noProof/>
                <w:webHidden/>
              </w:rPr>
            </w:r>
            <w:r>
              <w:rPr>
                <w:noProof/>
                <w:webHidden/>
              </w:rPr>
              <w:fldChar w:fldCharType="separate"/>
            </w:r>
            <w:r>
              <w:rPr>
                <w:noProof/>
                <w:webHidden/>
              </w:rPr>
              <w:t>223</w:t>
            </w:r>
            <w:r>
              <w:rPr>
                <w:noProof/>
                <w:webHidden/>
              </w:rPr>
              <w:fldChar w:fldCharType="end"/>
            </w:r>
          </w:hyperlink>
        </w:p>
        <w:p w14:paraId="0AC969EB" w14:textId="00FF08B6" w:rsidR="00717723" w:rsidRDefault="00717723">
          <w:pPr>
            <w:pStyle w:val="TOC3"/>
            <w:tabs>
              <w:tab w:val="left" w:pos="2100"/>
              <w:tab w:val="right" w:leader="dot" w:pos="8296"/>
            </w:tabs>
            <w:rPr>
              <w:noProof/>
            </w:rPr>
          </w:pPr>
          <w:hyperlink w:anchor="_Toc46394974" w:history="1">
            <w:r w:rsidRPr="002B01AF">
              <w:rPr>
                <w:rStyle w:val="a4"/>
                <w:noProof/>
              </w:rPr>
              <w:t>10.14.1</w:t>
            </w:r>
            <w:r>
              <w:rPr>
                <w:noProof/>
              </w:rPr>
              <w:tab/>
            </w:r>
            <w:r w:rsidRPr="002B01AF">
              <w:rPr>
                <w:rStyle w:val="a4"/>
                <w:noProof/>
              </w:rPr>
              <w:t>How to use plugins</w:t>
            </w:r>
            <w:r>
              <w:rPr>
                <w:noProof/>
                <w:webHidden/>
              </w:rPr>
              <w:tab/>
            </w:r>
            <w:r>
              <w:rPr>
                <w:noProof/>
                <w:webHidden/>
              </w:rPr>
              <w:fldChar w:fldCharType="begin"/>
            </w:r>
            <w:r>
              <w:rPr>
                <w:noProof/>
                <w:webHidden/>
              </w:rPr>
              <w:instrText xml:space="preserve"> PAGEREF _Toc46394974 \h </w:instrText>
            </w:r>
            <w:r>
              <w:rPr>
                <w:noProof/>
                <w:webHidden/>
              </w:rPr>
            </w:r>
            <w:r>
              <w:rPr>
                <w:noProof/>
                <w:webHidden/>
              </w:rPr>
              <w:fldChar w:fldCharType="separate"/>
            </w:r>
            <w:r>
              <w:rPr>
                <w:noProof/>
                <w:webHidden/>
              </w:rPr>
              <w:t>223</w:t>
            </w:r>
            <w:r>
              <w:rPr>
                <w:noProof/>
                <w:webHidden/>
              </w:rPr>
              <w:fldChar w:fldCharType="end"/>
            </w:r>
          </w:hyperlink>
        </w:p>
        <w:p w14:paraId="6BF11610" w14:textId="5EEE9460" w:rsidR="00717723" w:rsidRDefault="00717723">
          <w:pPr>
            <w:pStyle w:val="TOC3"/>
            <w:tabs>
              <w:tab w:val="left" w:pos="2100"/>
              <w:tab w:val="right" w:leader="dot" w:pos="8296"/>
            </w:tabs>
            <w:rPr>
              <w:noProof/>
            </w:rPr>
          </w:pPr>
          <w:hyperlink w:anchor="_Toc46394975" w:history="1">
            <w:r w:rsidRPr="002B01AF">
              <w:rPr>
                <w:rStyle w:val="a4"/>
                <w:noProof/>
              </w:rPr>
              <w:t>10.14.2</w:t>
            </w:r>
            <w:r>
              <w:rPr>
                <w:noProof/>
              </w:rPr>
              <w:tab/>
            </w:r>
            <w:r w:rsidRPr="002B01AF">
              <w:rPr>
                <w:rStyle w:val="a4"/>
                <w:noProof/>
              </w:rPr>
              <w:t>Plugin descriptions</w:t>
            </w:r>
            <w:r>
              <w:rPr>
                <w:noProof/>
                <w:webHidden/>
              </w:rPr>
              <w:tab/>
            </w:r>
            <w:r>
              <w:rPr>
                <w:noProof/>
                <w:webHidden/>
              </w:rPr>
              <w:fldChar w:fldCharType="begin"/>
            </w:r>
            <w:r>
              <w:rPr>
                <w:noProof/>
                <w:webHidden/>
              </w:rPr>
              <w:instrText xml:space="preserve"> PAGEREF _Toc46394975 \h </w:instrText>
            </w:r>
            <w:r>
              <w:rPr>
                <w:noProof/>
                <w:webHidden/>
              </w:rPr>
            </w:r>
            <w:r>
              <w:rPr>
                <w:noProof/>
                <w:webHidden/>
              </w:rPr>
              <w:fldChar w:fldCharType="separate"/>
            </w:r>
            <w:r>
              <w:rPr>
                <w:noProof/>
                <w:webHidden/>
              </w:rPr>
              <w:t>223</w:t>
            </w:r>
            <w:r>
              <w:rPr>
                <w:noProof/>
                <w:webHidden/>
              </w:rPr>
              <w:fldChar w:fldCharType="end"/>
            </w:r>
          </w:hyperlink>
        </w:p>
        <w:p w14:paraId="1AE85EC6" w14:textId="553C781B" w:rsidR="00717723" w:rsidRDefault="00717723">
          <w:pPr>
            <w:pStyle w:val="TOC3"/>
            <w:tabs>
              <w:tab w:val="right" w:leader="dot" w:pos="8296"/>
            </w:tabs>
            <w:rPr>
              <w:noProof/>
            </w:rPr>
          </w:pPr>
          <w:hyperlink w:anchor="_Toc46394976" w:history="1">
            <w:r w:rsidRPr="002B01AF">
              <w:rPr>
                <w:rStyle w:val="a4"/>
                <w:rFonts w:ascii="宋体" w:eastAsia="宋体" w:hAnsi="宋体" w:cs="宋体"/>
                <w:noProof/>
                <w:kern w:val="0"/>
              </w:rPr>
              <w:t>添加评论系统</w:t>
            </w:r>
            <w:r>
              <w:rPr>
                <w:noProof/>
                <w:webHidden/>
              </w:rPr>
              <w:tab/>
            </w:r>
            <w:r>
              <w:rPr>
                <w:noProof/>
                <w:webHidden/>
              </w:rPr>
              <w:fldChar w:fldCharType="begin"/>
            </w:r>
            <w:r>
              <w:rPr>
                <w:noProof/>
                <w:webHidden/>
              </w:rPr>
              <w:instrText xml:space="preserve"> PAGEREF _Toc46394976 \h </w:instrText>
            </w:r>
            <w:r>
              <w:rPr>
                <w:noProof/>
                <w:webHidden/>
              </w:rPr>
            </w:r>
            <w:r>
              <w:rPr>
                <w:noProof/>
                <w:webHidden/>
              </w:rPr>
              <w:fldChar w:fldCharType="separate"/>
            </w:r>
            <w:r>
              <w:rPr>
                <w:noProof/>
                <w:webHidden/>
              </w:rPr>
              <w:t>224</w:t>
            </w:r>
            <w:r>
              <w:rPr>
                <w:noProof/>
                <w:webHidden/>
              </w:rPr>
              <w:fldChar w:fldCharType="end"/>
            </w:r>
          </w:hyperlink>
        </w:p>
        <w:p w14:paraId="5F888840" w14:textId="30E698C9" w:rsidR="00717723" w:rsidRDefault="00717723">
          <w:pPr>
            <w:pStyle w:val="TOC2"/>
            <w:tabs>
              <w:tab w:val="left" w:pos="1260"/>
              <w:tab w:val="right" w:leader="dot" w:pos="8296"/>
            </w:tabs>
            <w:rPr>
              <w:noProof/>
            </w:rPr>
          </w:pPr>
          <w:hyperlink w:anchor="_Toc46394977" w:history="1">
            <w:r w:rsidRPr="002B01AF">
              <w:rPr>
                <w:rStyle w:val="a4"/>
                <w:noProof/>
              </w:rPr>
              <w:t>10.15</w:t>
            </w:r>
            <w:r>
              <w:rPr>
                <w:noProof/>
              </w:rPr>
              <w:tab/>
            </w:r>
            <w:r w:rsidRPr="002B01AF">
              <w:rPr>
                <w:rStyle w:val="a4"/>
                <w:noProof/>
              </w:rPr>
              <w:t>配置文件设置   重点</w:t>
            </w:r>
            <w:r>
              <w:rPr>
                <w:noProof/>
                <w:webHidden/>
              </w:rPr>
              <w:tab/>
            </w:r>
            <w:r>
              <w:rPr>
                <w:noProof/>
                <w:webHidden/>
              </w:rPr>
              <w:fldChar w:fldCharType="begin"/>
            </w:r>
            <w:r>
              <w:rPr>
                <w:noProof/>
                <w:webHidden/>
              </w:rPr>
              <w:instrText xml:space="preserve"> PAGEREF _Toc46394977 \h </w:instrText>
            </w:r>
            <w:r>
              <w:rPr>
                <w:noProof/>
                <w:webHidden/>
              </w:rPr>
            </w:r>
            <w:r>
              <w:rPr>
                <w:noProof/>
                <w:webHidden/>
              </w:rPr>
              <w:fldChar w:fldCharType="separate"/>
            </w:r>
            <w:r>
              <w:rPr>
                <w:noProof/>
                <w:webHidden/>
              </w:rPr>
              <w:t>224</w:t>
            </w:r>
            <w:r>
              <w:rPr>
                <w:noProof/>
                <w:webHidden/>
              </w:rPr>
              <w:fldChar w:fldCharType="end"/>
            </w:r>
          </w:hyperlink>
        </w:p>
        <w:p w14:paraId="13DFF38B" w14:textId="42727BFE" w:rsidR="00717723" w:rsidRDefault="00717723">
          <w:pPr>
            <w:pStyle w:val="TOC2"/>
            <w:tabs>
              <w:tab w:val="left" w:pos="1260"/>
              <w:tab w:val="right" w:leader="dot" w:pos="8296"/>
            </w:tabs>
            <w:rPr>
              <w:noProof/>
            </w:rPr>
          </w:pPr>
          <w:hyperlink w:anchor="_Toc46394978" w:history="1">
            <w:r w:rsidRPr="002B01AF">
              <w:rPr>
                <w:rStyle w:val="a4"/>
                <w:noProof/>
              </w:rPr>
              <w:t>10.16</w:t>
            </w:r>
            <w:r>
              <w:rPr>
                <w:noProof/>
              </w:rPr>
              <w:tab/>
            </w:r>
            <w:r w:rsidRPr="002B01AF">
              <w:rPr>
                <w:rStyle w:val="a4"/>
                <w:noProof/>
              </w:rPr>
              <w:t>pelican-themes</w:t>
            </w:r>
            <w:r>
              <w:rPr>
                <w:noProof/>
                <w:webHidden/>
              </w:rPr>
              <w:tab/>
            </w:r>
            <w:r>
              <w:rPr>
                <w:noProof/>
                <w:webHidden/>
              </w:rPr>
              <w:fldChar w:fldCharType="begin"/>
            </w:r>
            <w:r>
              <w:rPr>
                <w:noProof/>
                <w:webHidden/>
              </w:rPr>
              <w:instrText xml:space="preserve"> PAGEREF _Toc46394978 \h </w:instrText>
            </w:r>
            <w:r>
              <w:rPr>
                <w:noProof/>
                <w:webHidden/>
              </w:rPr>
            </w:r>
            <w:r>
              <w:rPr>
                <w:noProof/>
                <w:webHidden/>
              </w:rPr>
              <w:fldChar w:fldCharType="separate"/>
            </w:r>
            <w:r>
              <w:rPr>
                <w:noProof/>
                <w:webHidden/>
              </w:rPr>
              <w:t>226</w:t>
            </w:r>
            <w:r>
              <w:rPr>
                <w:noProof/>
                <w:webHidden/>
              </w:rPr>
              <w:fldChar w:fldCharType="end"/>
            </w:r>
          </w:hyperlink>
        </w:p>
        <w:p w14:paraId="118ECB61" w14:textId="7CA62A0C" w:rsidR="00717723" w:rsidRDefault="00717723">
          <w:pPr>
            <w:pStyle w:val="TOC3"/>
            <w:tabs>
              <w:tab w:val="left" w:pos="2100"/>
              <w:tab w:val="right" w:leader="dot" w:pos="8296"/>
            </w:tabs>
            <w:rPr>
              <w:noProof/>
            </w:rPr>
          </w:pPr>
          <w:hyperlink w:anchor="_Toc46394979" w:history="1">
            <w:r w:rsidRPr="002B01AF">
              <w:rPr>
                <w:rStyle w:val="a4"/>
                <w:noProof/>
              </w:rPr>
              <w:t>10.16.1</w:t>
            </w:r>
            <w:r>
              <w:rPr>
                <w:noProof/>
              </w:rPr>
              <w:tab/>
            </w:r>
            <w:r w:rsidRPr="002B01AF">
              <w:rPr>
                <w:rStyle w:val="a4"/>
                <w:noProof/>
              </w:rPr>
              <w:t>pelican-themes 插入主题</w:t>
            </w:r>
            <w:r>
              <w:rPr>
                <w:noProof/>
                <w:webHidden/>
              </w:rPr>
              <w:tab/>
            </w:r>
            <w:r>
              <w:rPr>
                <w:noProof/>
                <w:webHidden/>
              </w:rPr>
              <w:fldChar w:fldCharType="begin"/>
            </w:r>
            <w:r>
              <w:rPr>
                <w:noProof/>
                <w:webHidden/>
              </w:rPr>
              <w:instrText xml:space="preserve"> PAGEREF _Toc46394979 \h </w:instrText>
            </w:r>
            <w:r>
              <w:rPr>
                <w:noProof/>
                <w:webHidden/>
              </w:rPr>
            </w:r>
            <w:r>
              <w:rPr>
                <w:noProof/>
                <w:webHidden/>
              </w:rPr>
              <w:fldChar w:fldCharType="separate"/>
            </w:r>
            <w:r>
              <w:rPr>
                <w:noProof/>
                <w:webHidden/>
              </w:rPr>
              <w:t>227</w:t>
            </w:r>
            <w:r>
              <w:rPr>
                <w:noProof/>
                <w:webHidden/>
              </w:rPr>
              <w:fldChar w:fldCharType="end"/>
            </w:r>
          </w:hyperlink>
        </w:p>
        <w:p w14:paraId="2E1CFE57" w14:textId="12B773C6" w:rsidR="00717723" w:rsidRDefault="00717723">
          <w:pPr>
            <w:pStyle w:val="TOC3"/>
            <w:tabs>
              <w:tab w:val="left" w:pos="2100"/>
              <w:tab w:val="right" w:leader="dot" w:pos="8296"/>
            </w:tabs>
            <w:rPr>
              <w:noProof/>
            </w:rPr>
          </w:pPr>
          <w:hyperlink w:anchor="_Toc46394980" w:history="1">
            <w:r w:rsidRPr="002B01AF">
              <w:rPr>
                <w:rStyle w:val="a4"/>
                <w:noProof/>
              </w:rPr>
              <w:t>10.16.2</w:t>
            </w:r>
            <w:r>
              <w:rPr>
                <w:noProof/>
              </w:rPr>
              <w:tab/>
            </w:r>
            <w:r w:rsidRPr="002B01AF">
              <w:rPr>
                <w:rStyle w:val="a4"/>
                <w:noProof/>
              </w:rPr>
              <w:t>Description 描述</w:t>
            </w:r>
            <w:r>
              <w:rPr>
                <w:noProof/>
                <w:webHidden/>
              </w:rPr>
              <w:tab/>
            </w:r>
            <w:r>
              <w:rPr>
                <w:noProof/>
                <w:webHidden/>
              </w:rPr>
              <w:fldChar w:fldCharType="begin"/>
            </w:r>
            <w:r>
              <w:rPr>
                <w:noProof/>
                <w:webHidden/>
              </w:rPr>
              <w:instrText xml:space="preserve"> PAGEREF _Toc46394980 \h </w:instrText>
            </w:r>
            <w:r>
              <w:rPr>
                <w:noProof/>
                <w:webHidden/>
              </w:rPr>
            </w:r>
            <w:r>
              <w:rPr>
                <w:noProof/>
                <w:webHidden/>
              </w:rPr>
              <w:fldChar w:fldCharType="separate"/>
            </w:r>
            <w:r>
              <w:rPr>
                <w:noProof/>
                <w:webHidden/>
              </w:rPr>
              <w:t>227</w:t>
            </w:r>
            <w:r>
              <w:rPr>
                <w:noProof/>
                <w:webHidden/>
              </w:rPr>
              <w:fldChar w:fldCharType="end"/>
            </w:r>
          </w:hyperlink>
        </w:p>
        <w:p w14:paraId="295608A1" w14:textId="4962A9FD" w:rsidR="00717723" w:rsidRDefault="00717723">
          <w:pPr>
            <w:pStyle w:val="TOC4"/>
            <w:tabs>
              <w:tab w:val="left" w:pos="2520"/>
              <w:tab w:val="right" w:leader="dot" w:pos="8296"/>
            </w:tabs>
            <w:rPr>
              <w:noProof/>
            </w:rPr>
          </w:pPr>
          <w:hyperlink w:anchor="_Toc46394981" w:history="1">
            <w:r w:rsidRPr="002B01AF">
              <w:rPr>
                <w:rStyle w:val="a4"/>
                <w:rFonts w:ascii="宋体" w:eastAsia="宋体" w:hAnsi="宋体"/>
                <w:noProof/>
              </w:rPr>
              <w:t>10.16.2.1</w:t>
            </w:r>
            <w:r>
              <w:rPr>
                <w:noProof/>
              </w:rPr>
              <w:tab/>
            </w:r>
            <w:r w:rsidRPr="002B01AF">
              <w:rPr>
                <w:rStyle w:val="a4"/>
                <w:rFonts w:ascii="宋体" w:eastAsia="宋体" w:hAnsi="宋体"/>
                <w:noProof/>
              </w:rPr>
              <w:t>Usage 用法</w:t>
            </w:r>
            <w:r>
              <w:rPr>
                <w:noProof/>
                <w:webHidden/>
              </w:rPr>
              <w:tab/>
            </w:r>
            <w:r>
              <w:rPr>
                <w:noProof/>
                <w:webHidden/>
              </w:rPr>
              <w:fldChar w:fldCharType="begin"/>
            </w:r>
            <w:r>
              <w:rPr>
                <w:noProof/>
                <w:webHidden/>
              </w:rPr>
              <w:instrText xml:space="preserve"> PAGEREF _Toc46394981 \h </w:instrText>
            </w:r>
            <w:r>
              <w:rPr>
                <w:noProof/>
                <w:webHidden/>
              </w:rPr>
            </w:r>
            <w:r>
              <w:rPr>
                <w:noProof/>
                <w:webHidden/>
              </w:rPr>
              <w:fldChar w:fldCharType="separate"/>
            </w:r>
            <w:r>
              <w:rPr>
                <w:noProof/>
                <w:webHidden/>
              </w:rPr>
              <w:t>227</w:t>
            </w:r>
            <w:r>
              <w:rPr>
                <w:noProof/>
                <w:webHidden/>
              </w:rPr>
              <w:fldChar w:fldCharType="end"/>
            </w:r>
          </w:hyperlink>
        </w:p>
        <w:p w14:paraId="6495C4BB" w14:textId="0A60B709" w:rsidR="00717723" w:rsidRDefault="00717723">
          <w:pPr>
            <w:pStyle w:val="TOC4"/>
            <w:tabs>
              <w:tab w:val="left" w:pos="2520"/>
              <w:tab w:val="right" w:leader="dot" w:pos="8296"/>
            </w:tabs>
            <w:rPr>
              <w:noProof/>
            </w:rPr>
          </w:pPr>
          <w:hyperlink w:anchor="_Toc46394982" w:history="1">
            <w:r w:rsidRPr="002B01AF">
              <w:rPr>
                <w:rStyle w:val="a4"/>
                <w:rFonts w:ascii="宋体" w:eastAsia="宋体" w:hAnsi="宋体"/>
                <w:noProof/>
              </w:rPr>
              <w:t>10.16.2.2</w:t>
            </w:r>
            <w:r>
              <w:rPr>
                <w:noProof/>
              </w:rPr>
              <w:tab/>
            </w:r>
            <w:r w:rsidRPr="002B01AF">
              <w:rPr>
                <w:rStyle w:val="a4"/>
                <w:rFonts w:ascii="宋体" w:eastAsia="宋体" w:hAnsi="宋体"/>
                <w:noProof/>
              </w:rPr>
              <w:t>Optional arguments 参数</w:t>
            </w:r>
            <w:r>
              <w:rPr>
                <w:noProof/>
                <w:webHidden/>
              </w:rPr>
              <w:tab/>
            </w:r>
            <w:r>
              <w:rPr>
                <w:noProof/>
                <w:webHidden/>
              </w:rPr>
              <w:fldChar w:fldCharType="begin"/>
            </w:r>
            <w:r>
              <w:rPr>
                <w:noProof/>
                <w:webHidden/>
              </w:rPr>
              <w:instrText xml:space="preserve"> PAGEREF _Toc46394982 \h </w:instrText>
            </w:r>
            <w:r>
              <w:rPr>
                <w:noProof/>
                <w:webHidden/>
              </w:rPr>
            </w:r>
            <w:r>
              <w:rPr>
                <w:noProof/>
                <w:webHidden/>
              </w:rPr>
              <w:fldChar w:fldCharType="separate"/>
            </w:r>
            <w:r>
              <w:rPr>
                <w:noProof/>
                <w:webHidden/>
              </w:rPr>
              <w:t>227</w:t>
            </w:r>
            <w:r>
              <w:rPr>
                <w:noProof/>
                <w:webHidden/>
              </w:rPr>
              <w:fldChar w:fldCharType="end"/>
            </w:r>
          </w:hyperlink>
        </w:p>
        <w:p w14:paraId="60A91545" w14:textId="2646D1C1" w:rsidR="00717723" w:rsidRDefault="00717723">
          <w:pPr>
            <w:pStyle w:val="TOC4"/>
            <w:tabs>
              <w:tab w:val="left" w:pos="2520"/>
              <w:tab w:val="right" w:leader="dot" w:pos="8296"/>
            </w:tabs>
            <w:rPr>
              <w:noProof/>
            </w:rPr>
          </w:pPr>
          <w:hyperlink w:anchor="_Toc46394983" w:history="1">
            <w:r w:rsidRPr="002B01AF">
              <w:rPr>
                <w:rStyle w:val="a4"/>
                <w:rFonts w:ascii="宋体" w:eastAsia="宋体" w:hAnsi="宋体"/>
                <w:noProof/>
              </w:rPr>
              <w:t>10.16.2.3</w:t>
            </w:r>
            <w:r>
              <w:rPr>
                <w:noProof/>
              </w:rPr>
              <w:tab/>
            </w:r>
            <w:r w:rsidRPr="002B01AF">
              <w:rPr>
                <w:rStyle w:val="a4"/>
                <w:rFonts w:ascii="宋体" w:eastAsia="宋体" w:hAnsi="宋体"/>
                <w:noProof/>
              </w:rPr>
              <w:t>Examples 例子</w:t>
            </w:r>
            <w:r>
              <w:rPr>
                <w:noProof/>
                <w:webHidden/>
              </w:rPr>
              <w:tab/>
            </w:r>
            <w:r>
              <w:rPr>
                <w:noProof/>
                <w:webHidden/>
              </w:rPr>
              <w:fldChar w:fldCharType="begin"/>
            </w:r>
            <w:r>
              <w:rPr>
                <w:noProof/>
                <w:webHidden/>
              </w:rPr>
              <w:instrText xml:space="preserve"> PAGEREF _Toc46394983 \h </w:instrText>
            </w:r>
            <w:r>
              <w:rPr>
                <w:noProof/>
                <w:webHidden/>
              </w:rPr>
            </w:r>
            <w:r>
              <w:rPr>
                <w:noProof/>
                <w:webHidden/>
              </w:rPr>
              <w:fldChar w:fldCharType="separate"/>
            </w:r>
            <w:r>
              <w:rPr>
                <w:noProof/>
                <w:webHidden/>
              </w:rPr>
              <w:t>228</w:t>
            </w:r>
            <w:r>
              <w:rPr>
                <w:noProof/>
                <w:webHidden/>
              </w:rPr>
              <w:fldChar w:fldCharType="end"/>
            </w:r>
          </w:hyperlink>
        </w:p>
        <w:p w14:paraId="51A1E204" w14:textId="662B3F47" w:rsidR="00717723" w:rsidRDefault="00717723">
          <w:pPr>
            <w:pStyle w:val="TOC5"/>
            <w:tabs>
              <w:tab w:val="left" w:pos="3360"/>
              <w:tab w:val="right" w:leader="dot" w:pos="8296"/>
            </w:tabs>
            <w:rPr>
              <w:noProof/>
            </w:rPr>
          </w:pPr>
          <w:hyperlink w:anchor="_Toc46394984" w:history="1">
            <w:r w:rsidRPr="002B01AF">
              <w:rPr>
                <w:rStyle w:val="a4"/>
                <w:rFonts w:ascii="宋体" w:eastAsia="宋体" w:hAnsi="宋体"/>
                <w:noProof/>
              </w:rPr>
              <w:t>10.16.2.3.1</w:t>
            </w:r>
            <w:r>
              <w:rPr>
                <w:noProof/>
              </w:rPr>
              <w:tab/>
            </w:r>
            <w:r w:rsidRPr="002B01AF">
              <w:rPr>
                <w:rStyle w:val="a4"/>
                <w:rFonts w:ascii="宋体" w:eastAsia="宋体" w:hAnsi="宋体"/>
                <w:noProof/>
              </w:rPr>
              <w:t>Listing the installed themes</w:t>
            </w:r>
            <w:r>
              <w:rPr>
                <w:noProof/>
                <w:webHidden/>
              </w:rPr>
              <w:tab/>
            </w:r>
            <w:r>
              <w:rPr>
                <w:noProof/>
                <w:webHidden/>
              </w:rPr>
              <w:fldChar w:fldCharType="begin"/>
            </w:r>
            <w:r>
              <w:rPr>
                <w:noProof/>
                <w:webHidden/>
              </w:rPr>
              <w:instrText xml:space="preserve"> PAGEREF _Toc46394984 \h </w:instrText>
            </w:r>
            <w:r>
              <w:rPr>
                <w:noProof/>
                <w:webHidden/>
              </w:rPr>
            </w:r>
            <w:r>
              <w:rPr>
                <w:noProof/>
                <w:webHidden/>
              </w:rPr>
              <w:fldChar w:fldCharType="separate"/>
            </w:r>
            <w:r>
              <w:rPr>
                <w:noProof/>
                <w:webHidden/>
              </w:rPr>
              <w:t>228</w:t>
            </w:r>
            <w:r>
              <w:rPr>
                <w:noProof/>
                <w:webHidden/>
              </w:rPr>
              <w:fldChar w:fldCharType="end"/>
            </w:r>
          </w:hyperlink>
        </w:p>
        <w:p w14:paraId="4A688726" w14:textId="75E9965E" w:rsidR="00717723" w:rsidRDefault="00717723">
          <w:pPr>
            <w:pStyle w:val="TOC5"/>
            <w:tabs>
              <w:tab w:val="left" w:pos="3360"/>
              <w:tab w:val="right" w:leader="dot" w:pos="8296"/>
            </w:tabs>
            <w:rPr>
              <w:noProof/>
            </w:rPr>
          </w:pPr>
          <w:hyperlink w:anchor="_Toc46394985" w:history="1">
            <w:r w:rsidRPr="002B01AF">
              <w:rPr>
                <w:rStyle w:val="a4"/>
                <w:rFonts w:ascii="宋体" w:eastAsia="宋体" w:hAnsi="宋体"/>
                <w:noProof/>
              </w:rPr>
              <w:t>10.16.2.3.2</w:t>
            </w:r>
            <w:r>
              <w:rPr>
                <w:noProof/>
              </w:rPr>
              <w:tab/>
            </w:r>
            <w:r w:rsidRPr="002B01AF">
              <w:rPr>
                <w:rStyle w:val="a4"/>
                <w:rFonts w:ascii="宋体" w:eastAsia="宋体" w:hAnsi="宋体"/>
                <w:noProof/>
              </w:rPr>
              <w:t>Installing themes 安装主题</w:t>
            </w:r>
            <w:r>
              <w:rPr>
                <w:noProof/>
                <w:webHidden/>
              </w:rPr>
              <w:tab/>
            </w:r>
            <w:r>
              <w:rPr>
                <w:noProof/>
                <w:webHidden/>
              </w:rPr>
              <w:fldChar w:fldCharType="begin"/>
            </w:r>
            <w:r>
              <w:rPr>
                <w:noProof/>
                <w:webHidden/>
              </w:rPr>
              <w:instrText xml:space="preserve"> PAGEREF _Toc46394985 \h </w:instrText>
            </w:r>
            <w:r>
              <w:rPr>
                <w:noProof/>
                <w:webHidden/>
              </w:rPr>
            </w:r>
            <w:r>
              <w:rPr>
                <w:noProof/>
                <w:webHidden/>
              </w:rPr>
              <w:fldChar w:fldCharType="separate"/>
            </w:r>
            <w:r>
              <w:rPr>
                <w:noProof/>
                <w:webHidden/>
              </w:rPr>
              <w:t>229</w:t>
            </w:r>
            <w:r>
              <w:rPr>
                <w:noProof/>
                <w:webHidden/>
              </w:rPr>
              <w:fldChar w:fldCharType="end"/>
            </w:r>
          </w:hyperlink>
        </w:p>
        <w:p w14:paraId="27159286" w14:textId="11A7395F" w:rsidR="00717723" w:rsidRDefault="00717723">
          <w:pPr>
            <w:pStyle w:val="TOC5"/>
            <w:tabs>
              <w:tab w:val="left" w:pos="3360"/>
              <w:tab w:val="right" w:leader="dot" w:pos="8296"/>
            </w:tabs>
            <w:rPr>
              <w:noProof/>
            </w:rPr>
          </w:pPr>
          <w:hyperlink w:anchor="_Toc46394986" w:history="1">
            <w:r w:rsidRPr="002B01AF">
              <w:rPr>
                <w:rStyle w:val="a4"/>
                <w:rFonts w:ascii="宋体" w:eastAsia="宋体" w:hAnsi="宋体"/>
                <w:noProof/>
              </w:rPr>
              <w:t>10.16.2.3.3</w:t>
            </w:r>
            <w:r>
              <w:rPr>
                <w:noProof/>
              </w:rPr>
              <w:tab/>
            </w:r>
            <w:r w:rsidRPr="002B01AF">
              <w:rPr>
                <w:rStyle w:val="a4"/>
                <w:rFonts w:ascii="宋体" w:eastAsia="宋体" w:hAnsi="宋体"/>
                <w:noProof/>
              </w:rPr>
              <w:t>Removing themes 移除主题</w:t>
            </w:r>
            <w:r>
              <w:rPr>
                <w:noProof/>
                <w:webHidden/>
              </w:rPr>
              <w:tab/>
            </w:r>
            <w:r>
              <w:rPr>
                <w:noProof/>
                <w:webHidden/>
              </w:rPr>
              <w:fldChar w:fldCharType="begin"/>
            </w:r>
            <w:r>
              <w:rPr>
                <w:noProof/>
                <w:webHidden/>
              </w:rPr>
              <w:instrText xml:space="preserve"> PAGEREF _Toc46394986 \h </w:instrText>
            </w:r>
            <w:r>
              <w:rPr>
                <w:noProof/>
                <w:webHidden/>
              </w:rPr>
            </w:r>
            <w:r>
              <w:rPr>
                <w:noProof/>
                <w:webHidden/>
              </w:rPr>
              <w:fldChar w:fldCharType="separate"/>
            </w:r>
            <w:r>
              <w:rPr>
                <w:noProof/>
                <w:webHidden/>
              </w:rPr>
              <w:t>229</w:t>
            </w:r>
            <w:r>
              <w:rPr>
                <w:noProof/>
                <w:webHidden/>
              </w:rPr>
              <w:fldChar w:fldCharType="end"/>
            </w:r>
          </w:hyperlink>
        </w:p>
        <w:p w14:paraId="01A2F0BB" w14:textId="4D11C087" w:rsidR="00717723" w:rsidRDefault="00717723">
          <w:pPr>
            <w:pStyle w:val="TOC5"/>
            <w:tabs>
              <w:tab w:val="left" w:pos="3360"/>
              <w:tab w:val="right" w:leader="dot" w:pos="8296"/>
            </w:tabs>
            <w:rPr>
              <w:noProof/>
            </w:rPr>
          </w:pPr>
          <w:hyperlink w:anchor="_Toc46394987" w:history="1">
            <w:r w:rsidRPr="002B01AF">
              <w:rPr>
                <w:rStyle w:val="a4"/>
                <w:rFonts w:ascii="宋体" w:eastAsia="宋体" w:hAnsi="宋体"/>
                <w:noProof/>
              </w:rPr>
              <w:t>10.16.2.3.4</w:t>
            </w:r>
            <w:r>
              <w:rPr>
                <w:noProof/>
              </w:rPr>
              <w:tab/>
            </w:r>
            <w:r w:rsidRPr="002B01AF">
              <w:rPr>
                <w:rStyle w:val="a4"/>
                <w:rFonts w:ascii="宋体" w:eastAsia="宋体" w:hAnsi="宋体"/>
                <w:noProof/>
              </w:rPr>
              <w:t>Creating symbolic links 符号安装</w:t>
            </w:r>
            <w:r>
              <w:rPr>
                <w:noProof/>
                <w:webHidden/>
              </w:rPr>
              <w:tab/>
            </w:r>
            <w:r>
              <w:rPr>
                <w:noProof/>
                <w:webHidden/>
              </w:rPr>
              <w:fldChar w:fldCharType="begin"/>
            </w:r>
            <w:r>
              <w:rPr>
                <w:noProof/>
                <w:webHidden/>
              </w:rPr>
              <w:instrText xml:space="preserve"> PAGEREF _Toc46394987 \h </w:instrText>
            </w:r>
            <w:r>
              <w:rPr>
                <w:noProof/>
                <w:webHidden/>
              </w:rPr>
            </w:r>
            <w:r>
              <w:rPr>
                <w:noProof/>
                <w:webHidden/>
              </w:rPr>
              <w:fldChar w:fldCharType="separate"/>
            </w:r>
            <w:r>
              <w:rPr>
                <w:noProof/>
                <w:webHidden/>
              </w:rPr>
              <w:t>229</w:t>
            </w:r>
            <w:r>
              <w:rPr>
                <w:noProof/>
                <w:webHidden/>
              </w:rPr>
              <w:fldChar w:fldCharType="end"/>
            </w:r>
          </w:hyperlink>
        </w:p>
        <w:p w14:paraId="62F9E570" w14:textId="31BCCCA1" w:rsidR="00717723" w:rsidRDefault="00717723">
          <w:pPr>
            <w:pStyle w:val="TOC5"/>
            <w:tabs>
              <w:tab w:val="left" w:pos="3360"/>
              <w:tab w:val="right" w:leader="dot" w:pos="8296"/>
            </w:tabs>
            <w:rPr>
              <w:noProof/>
            </w:rPr>
          </w:pPr>
          <w:hyperlink w:anchor="_Toc46394988" w:history="1">
            <w:r w:rsidRPr="002B01AF">
              <w:rPr>
                <w:rStyle w:val="a4"/>
                <w:rFonts w:ascii="宋体" w:eastAsia="宋体" w:hAnsi="宋体"/>
                <w:noProof/>
              </w:rPr>
              <w:t>10.16.2.3.5</w:t>
            </w:r>
            <w:r>
              <w:rPr>
                <w:noProof/>
              </w:rPr>
              <w:tab/>
            </w:r>
            <w:r w:rsidRPr="002B01AF">
              <w:rPr>
                <w:rStyle w:val="a4"/>
                <w:rFonts w:ascii="宋体" w:eastAsia="宋体" w:hAnsi="宋体"/>
                <w:noProof/>
              </w:rPr>
              <w:t>Doing several things an once</w:t>
            </w:r>
            <w:r>
              <w:rPr>
                <w:noProof/>
                <w:webHidden/>
              </w:rPr>
              <w:tab/>
            </w:r>
            <w:r>
              <w:rPr>
                <w:noProof/>
                <w:webHidden/>
              </w:rPr>
              <w:fldChar w:fldCharType="begin"/>
            </w:r>
            <w:r>
              <w:rPr>
                <w:noProof/>
                <w:webHidden/>
              </w:rPr>
              <w:instrText xml:space="preserve"> PAGEREF _Toc46394988 \h </w:instrText>
            </w:r>
            <w:r>
              <w:rPr>
                <w:noProof/>
                <w:webHidden/>
              </w:rPr>
            </w:r>
            <w:r>
              <w:rPr>
                <w:noProof/>
                <w:webHidden/>
              </w:rPr>
              <w:fldChar w:fldCharType="separate"/>
            </w:r>
            <w:r>
              <w:rPr>
                <w:noProof/>
                <w:webHidden/>
              </w:rPr>
              <w:t>230</w:t>
            </w:r>
            <w:r>
              <w:rPr>
                <w:noProof/>
                <w:webHidden/>
              </w:rPr>
              <w:fldChar w:fldCharType="end"/>
            </w:r>
          </w:hyperlink>
        </w:p>
        <w:p w14:paraId="27E3D9AC" w14:textId="5AD624AA" w:rsidR="00717723" w:rsidRDefault="00717723">
          <w:pPr>
            <w:pStyle w:val="TOC3"/>
            <w:tabs>
              <w:tab w:val="left" w:pos="2100"/>
              <w:tab w:val="right" w:leader="dot" w:pos="8296"/>
            </w:tabs>
            <w:rPr>
              <w:noProof/>
            </w:rPr>
          </w:pPr>
          <w:hyperlink w:anchor="_Toc46394989" w:history="1">
            <w:r w:rsidRPr="002B01AF">
              <w:rPr>
                <w:rStyle w:val="a4"/>
                <w:noProof/>
              </w:rPr>
              <w:t>10.16.3</w:t>
            </w:r>
            <w:r>
              <w:rPr>
                <w:noProof/>
              </w:rPr>
              <w:tab/>
            </w:r>
            <w:r w:rsidRPr="002B01AF">
              <w:rPr>
                <w:rStyle w:val="a4"/>
                <w:noProof/>
              </w:rPr>
              <w:t>pelican主题更换</w:t>
            </w:r>
            <w:r>
              <w:rPr>
                <w:noProof/>
                <w:webHidden/>
              </w:rPr>
              <w:tab/>
            </w:r>
            <w:r>
              <w:rPr>
                <w:noProof/>
                <w:webHidden/>
              </w:rPr>
              <w:fldChar w:fldCharType="begin"/>
            </w:r>
            <w:r>
              <w:rPr>
                <w:noProof/>
                <w:webHidden/>
              </w:rPr>
              <w:instrText xml:space="preserve"> PAGEREF _Toc46394989 \h </w:instrText>
            </w:r>
            <w:r>
              <w:rPr>
                <w:noProof/>
                <w:webHidden/>
              </w:rPr>
            </w:r>
            <w:r>
              <w:rPr>
                <w:noProof/>
                <w:webHidden/>
              </w:rPr>
              <w:fldChar w:fldCharType="separate"/>
            </w:r>
            <w:r>
              <w:rPr>
                <w:noProof/>
                <w:webHidden/>
              </w:rPr>
              <w:t>230</w:t>
            </w:r>
            <w:r>
              <w:rPr>
                <w:noProof/>
                <w:webHidden/>
              </w:rPr>
              <w:fldChar w:fldCharType="end"/>
            </w:r>
          </w:hyperlink>
        </w:p>
        <w:p w14:paraId="6B227492" w14:textId="4AFD221A" w:rsidR="00717723" w:rsidRDefault="00717723">
          <w:pPr>
            <w:pStyle w:val="TOC3"/>
            <w:tabs>
              <w:tab w:val="left" w:pos="2100"/>
              <w:tab w:val="right" w:leader="dot" w:pos="8296"/>
            </w:tabs>
            <w:rPr>
              <w:noProof/>
            </w:rPr>
          </w:pPr>
          <w:hyperlink w:anchor="_Toc46394990" w:history="1">
            <w:r w:rsidRPr="002B01AF">
              <w:rPr>
                <w:rStyle w:val="a4"/>
                <w:noProof/>
              </w:rPr>
              <w:t>10.16.4</w:t>
            </w:r>
            <w:r>
              <w:rPr>
                <w:noProof/>
              </w:rPr>
              <w:tab/>
            </w:r>
            <w:r w:rsidRPr="002B01AF">
              <w:rPr>
                <w:rStyle w:val="a4"/>
                <w:noProof/>
              </w:rPr>
              <w:t>git提交代码</w:t>
            </w:r>
            <w:r>
              <w:rPr>
                <w:noProof/>
                <w:webHidden/>
              </w:rPr>
              <w:tab/>
            </w:r>
            <w:r>
              <w:rPr>
                <w:noProof/>
                <w:webHidden/>
              </w:rPr>
              <w:fldChar w:fldCharType="begin"/>
            </w:r>
            <w:r>
              <w:rPr>
                <w:noProof/>
                <w:webHidden/>
              </w:rPr>
              <w:instrText xml:space="preserve"> PAGEREF _Toc46394990 \h </w:instrText>
            </w:r>
            <w:r>
              <w:rPr>
                <w:noProof/>
                <w:webHidden/>
              </w:rPr>
            </w:r>
            <w:r>
              <w:rPr>
                <w:noProof/>
                <w:webHidden/>
              </w:rPr>
              <w:fldChar w:fldCharType="separate"/>
            </w:r>
            <w:r>
              <w:rPr>
                <w:noProof/>
                <w:webHidden/>
              </w:rPr>
              <w:t>231</w:t>
            </w:r>
            <w:r>
              <w:rPr>
                <w:noProof/>
                <w:webHidden/>
              </w:rPr>
              <w:fldChar w:fldCharType="end"/>
            </w:r>
          </w:hyperlink>
        </w:p>
        <w:p w14:paraId="23DF041F" w14:textId="03D142D6" w:rsidR="00717723" w:rsidRDefault="00717723">
          <w:pPr>
            <w:pStyle w:val="TOC3"/>
            <w:tabs>
              <w:tab w:val="left" w:pos="2100"/>
              <w:tab w:val="right" w:leader="dot" w:pos="8296"/>
            </w:tabs>
            <w:rPr>
              <w:noProof/>
            </w:rPr>
          </w:pPr>
          <w:hyperlink w:anchor="_Toc46394991" w:history="1">
            <w:r w:rsidRPr="002B01AF">
              <w:rPr>
                <w:rStyle w:val="a4"/>
                <w:noProof/>
              </w:rPr>
              <w:t>10.16.5</w:t>
            </w:r>
            <w:r>
              <w:rPr>
                <w:noProof/>
              </w:rPr>
              <w:tab/>
            </w:r>
            <w:r w:rsidRPr="002B01AF">
              <w:rPr>
                <w:rStyle w:val="a4"/>
                <w:noProof/>
              </w:rPr>
              <w:t>学习笔记</w:t>
            </w:r>
            <w:r>
              <w:rPr>
                <w:noProof/>
                <w:webHidden/>
              </w:rPr>
              <w:tab/>
            </w:r>
            <w:r>
              <w:rPr>
                <w:noProof/>
                <w:webHidden/>
              </w:rPr>
              <w:fldChar w:fldCharType="begin"/>
            </w:r>
            <w:r>
              <w:rPr>
                <w:noProof/>
                <w:webHidden/>
              </w:rPr>
              <w:instrText xml:space="preserve"> PAGEREF _Toc46394991 \h </w:instrText>
            </w:r>
            <w:r>
              <w:rPr>
                <w:noProof/>
                <w:webHidden/>
              </w:rPr>
            </w:r>
            <w:r>
              <w:rPr>
                <w:noProof/>
                <w:webHidden/>
              </w:rPr>
              <w:fldChar w:fldCharType="separate"/>
            </w:r>
            <w:r>
              <w:rPr>
                <w:noProof/>
                <w:webHidden/>
              </w:rPr>
              <w:t>231</w:t>
            </w:r>
            <w:r>
              <w:rPr>
                <w:noProof/>
                <w:webHidden/>
              </w:rPr>
              <w:fldChar w:fldCharType="end"/>
            </w:r>
          </w:hyperlink>
        </w:p>
        <w:p w14:paraId="3DADCF23" w14:textId="51EB34B9" w:rsidR="00717723" w:rsidRDefault="00717723">
          <w:pPr>
            <w:pStyle w:val="TOC2"/>
            <w:tabs>
              <w:tab w:val="left" w:pos="1260"/>
              <w:tab w:val="right" w:leader="dot" w:pos="8296"/>
            </w:tabs>
            <w:rPr>
              <w:noProof/>
            </w:rPr>
          </w:pPr>
          <w:hyperlink w:anchor="_Toc46394992" w:history="1">
            <w:r w:rsidRPr="002B01AF">
              <w:rPr>
                <w:rStyle w:val="a4"/>
                <w:noProof/>
              </w:rPr>
              <w:t>10.17</w:t>
            </w:r>
            <w:r>
              <w:rPr>
                <w:noProof/>
              </w:rPr>
              <w:tab/>
            </w:r>
            <w:r w:rsidRPr="002B01AF">
              <w:rPr>
                <w:rStyle w:val="a4"/>
                <w:noProof/>
              </w:rPr>
              <w:t>Pelican参考资源</w:t>
            </w:r>
            <w:r>
              <w:rPr>
                <w:noProof/>
                <w:webHidden/>
              </w:rPr>
              <w:tab/>
            </w:r>
            <w:r>
              <w:rPr>
                <w:noProof/>
                <w:webHidden/>
              </w:rPr>
              <w:fldChar w:fldCharType="begin"/>
            </w:r>
            <w:r>
              <w:rPr>
                <w:noProof/>
                <w:webHidden/>
              </w:rPr>
              <w:instrText xml:space="preserve"> PAGEREF _Toc46394992 \h </w:instrText>
            </w:r>
            <w:r>
              <w:rPr>
                <w:noProof/>
                <w:webHidden/>
              </w:rPr>
            </w:r>
            <w:r>
              <w:rPr>
                <w:noProof/>
                <w:webHidden/>
              </w:rPr>
              <w:fldChar w:fldCharType="separate"/>
            </w:r>
            <w:r>
              <w:rPr>
                <w:noProof/>
                <w:webHidden/>
              </w:rPr>
              <w:t>232</w:t>
            </w:r>
            <w:r>
              <w:rPr>
                <w:noProof/>
                <w:webHidden/>
              </w:rPr>
              <w:fldChar w:fldCharType="end"/>
            </w:r>
          </w:hyperlink>
        </w:p>
        <w:p w14:paraId="4FF03C31" w14:textId="237F0E34" w:rsidR="00717723" w:rsidRDefault="00717723">
          <w:pPr>
            <w:pStyle w:val="TOC3"/>
            <w:tabs>
              <w:tab w:val="left" w:pos="2100"/>
              <w:tab w:val="right" w:leader="dot" w:pos="8296"/>
            </w:tabs>
            <w:rPr>
              <w:noProof/>
            </w:rPr>
          </w:pPr>
          <w:hyperlink w:anchor="_Toc46394993" w:history="1">
            <w:r w:rsidRPr="002B01AF">
              <w:rPr>
                <w:rStyle w:val="a4"/>
                <w:noProof/>
              </w:rPr>
              <w:t>10.17.1</w:t>
            </w:r>
            <w:r>
              <w:rPr>
                <w:noProof/>
              </w:rPr>
              <w:tab/>
            </w:r>
            <w:r w:rsidRPr="002B01AF">
              <w:rPr>
                <w:rStyle w:val="a4"/>
                <w:noProof/>
              </w:rPr>
              <w:t>Pelican4.1.0博客系统官方文档中文版</w:t>
            </w:r>
            <w:r>
              <w:rPr>
                <w:noProof/>
                <w:webHidden/>
              </w:rPr>
              <w:tab/>
            </w:r>
            <w:r>
              <w:rPr>
                <w:noProof/>
                <w:webHidden/>
              </w:rPr>
              <w:fldChar w:fldCharType="begin"/>
            </w:r>
            <w:r>
              <w:rPr>
                <w:noProof/>
                <w:webHidden/>
              </w:rPr>
              <w:instrText xml:space="preserve"> PAGEREF _Toc46394993 \h </w:instrText>
            </w:r>
            <w:r>
              <w:rPr>
                <w:noProof/>
                <w:webHidden/>
              </w:rPr>
            </w:r>
            <w:r>
              <w:rPr>
                <w:noProof/>
                <w:webHidden/>
              </w:rPr>
              <w:fldChar w:fldCharType="separate"/>
            </w:r>
            <w:r>
              <w:rPr>
                <w:noProof/>
                <w:webHidden/>
              </w:rPr>
              <w:t>232</w:t>
            </w:r>
            <w:r>
              <w:rPr>
                <w:noProof/>
                <w:webHidden/>
              </w:rPr>
              <w:fldChar w:fldCharType="end"/>
            </w:r>
          </w:hyperlink>
        </w:p>
        <w:p w14:paraId="4E4212C5" w14:textId="565CA763" w:rsidR="00717723" w:rsidRDefault="00717723">
          <w:pPr>
            <w:pStyle w:val="TOC2"/>
            <w:tabs>
              <w:tab w:val="left" w:pos="1260"/>
              <w:tab w:val="right" w:leader="dot" w:pos="8296"/>
            </w:tabs>
            <w:rPr>
              <w:noProof/>
            </w:rPr>
          </w:pPr>
          <w:hyperlink w:anchor="_Toc46394994" w:history="1">
            <w:r w:rsidRPr="002B01AF">
              <w:rPr>
                <w:rStyle w:val="a4"/>
                <w:noProof/>
              </w:rPr>
              <w:t>10.18</w:t>
            </w:r>
            <w:r>
              <w:rPr>
                <w:noProof/>
              </w:rPr>
              <w:tab/>
            </w:r>
            <w:r w:rsidRPr="002B01AF">
              <w:rPr>
                <w:rStyle w:val="a4"/>
                <w:noProof/>
              </w:rPr>
              <w:t>Pelican Plugins资源</w:t>
            </w:r>
            <w:r>
              <w:rPr>
                <w:noProof/>
                <w:webHidden/>
              </w:rPr>
              <w:tab/>
            </w:r>
            <w:r>
              <w:rPr>
                <w:noProof/>
                <w:webHidden/>
              </w:rPr>
              <w:fldChar w:fldCharType="begin"/>
            </w:r>
            <w:r>
              <w:rPr>
                <w:noProof/>
                <w:webHidden/>
              </w:rPr>
              <w:instrText xml:space="preserve"> PAGEREF _Toc46394994 \h </w:instrText>
            </w:r>
            <w:r>
              <w:rPr>
                <w:noProof/>
                <w:webHidden/>
              </w:rPr>
            </w:r>
            <w:r>
              <w:rPr>
                <w:noProof/>
                <w:webHidden/>
              </w:rPr>
              <w:fldChar w:fldCharType="separate"/>
            </w:r>
            <w:r>
              <w:rPr>
                <w:noProof/>
                <w:webHidden/>
              </w:rPr>
              <w:t>233</w:t>
            </w:r>
            <w:r>
              <w:rPr>
                <w:noProof/>
                <w:webHidden/>
              </w:rPr>
              <w:fldChar w:fldCharType="end"/>
            </w:r>
          </w:hyperlink>
        </w:p>
        <w:p w14:paraId="57D6E9C7" w14:textId="17B6E9AF" w:rsidR="00717723" w:rsidRDefault="00717723">
          <w:pPr>
            <w:pStyle w:val="TOC2"/>
            <w:tabs>
              <w:tab w:val="left" w:pos="1260"/>
              <w:tab w:val="right" w:leader="dot" w:pos="8296"/>
            </w:tabs>
            <w:rPr>
              <w:noProof/>
            </w:rPr>
          </w:pPr>
          <w:hyperlink w:anchor="_Toc46394995" w:history="1">
            <w:r w:rsidRPr="002B01AF">
              <w:rPr>
                <w:rStyle w:val="a4"/>
                <w:noProof/>
              </w:rPr>
              <w:t>10.19</w:t>
            </w:r>
            <w:r>
              <w:rPr>
                <w:noProof/>
              </w:rPr>
              <w:tab/>
            </w:r>
            <w:r w:rsidRPr="002B01AF">
              <w:rPr>
                <w:rStyle w:val="a4"/>
                <w:noProof/>
              </w:rPr>
              <w:t>Pelican主题资源</w:t>
            </w:r>
            <w:r>
              <w:rPr>
                <w:noProof/>
                <w:webHidden/>
              </w:rPr>
              <w:tab/>
            </w:r>
            <w:r>
              <w:rPr>
                <w:noProof/>
                <w:webHidden/>
              </w:rPr>
              <w:fldChar w:fldCharType="begin"/>
            </w:r>
            <w:r>
              <w:rPr>
                <w:noProof/>
                <w:webHidden/>
              </w:rPr>
              <w:instrText xml:space="preserve"> PAGEREF _Toc46394995 \h </w:instrText>
            </w:r>
            <w:r>
              <w:rPr>
                <w:noProof/>
                <w:webHidden/>
              </w:rPr>
            </w:r>
            <w:r>
              <w:rPr>
                <w:noProof/>
                <w:webHidden/>
              </w:rPr>
              <w:fldChar w:fldCharType="separate"/>
            </w:r>
            <w:r>
              <w:rPr>
                <w:noProof/>
                <w:webHidden/>
              </w:rPr>
              <w:t>239</w:t>
            </w:r>
            <w:r>
              <w:rPr>
                <w:noProof/>
                <w:webHidden/>
              </w:rPr>
              <w:fldChar w:fldCharType="end"/>
            </w:r>
          </w:hyperlink>
        </w:p>
        <w:p w14:paraId="6AD36BCE" w14:textId="677DA268" w:rsidR="00717723" w:rsidRDefault="00717723">
          <w:pPr>
            <w:pStyle w:val="TOC3"/>
            <w:tabs>
              <w:tab w:val="left" w:pos="2100"/>
              <w:tab w:val="right" w:leader="dot" w:pos="8296"/>
            </w:tabs>
            <w:rPr>
              <w:noProof/>
            </w:rPr>
          </w:pPr>
          <w:hyperlink w:anchor="_Toc46394996" w:history="1">
            <w:r w:rsidRPr="002B01AF">
              <w:rPr>
                <w:rStyle w:val="a4"/>
                <w:noProof/>
              </w:rPr>
              <w:t>10.19.1</w:t>
            </w:r>
            <w:r>
              <w:rPr>
                <w:noProof/>
              </w:rPr>
              <w:tab/>
            </w:r>
            <w:r w:rsidRPr="002B01AF">
              <w:rPr>
                <w:rStyle w:val="a4"/>
                <w:noProof/>
              </w:rPr>
              <w:t>资源一览</w:t>
            </w:r>
            <w:r>
              <w:rPr>
                <w:noProof/>
                <w:webHidden/>
              </w:rPr>
              <w:tab/>
            </w:r>
            <w:r>
              <w:rPr>
                <w:noProof/>
                <w:webHidden/>
              </w:rPr>
              <w:fldChar w:fldCharType="begin"/>
            </w:r>
            <w:r>
              <w:rPr>
                <w:noProof/>
                <w:webHidden/>
              </w:rPr>
              <w:instrText xml:space="preserve"> PAGEREF _Toc46394996 \h </w:instrText>
            </w:r>
            <w:r>
              <w:rPr>
                <w:noProof/>
                <w:webHidden/>
              </w:rPr>
            </w:r>
            <w:r>
              <w:rPr>
                <w:noProof/>
                <w:webHidden/>
              </w:rPr>
              <w:fldChar w:fldCharType="separate"/>
            </w:r>
            <w:r>
              <w:rPr>
                <w:noProof/>
                <w:webHidden/>
              </w:rPr>
              <w:t>239</w:t>
            </w:r>
            <w:r>
              <w:rPr>
                <w:noProof/>
                <w:webHidden/>
              </w:rPr>
              <w:fldChar w:fldCharType="end"/>
            </w:r>
          </w:hyperlink>
        </w:p>
        <w:p w14:paraId="4BDBA8FC" w14:textId="1030F252" w:rsidR="00717723" w:rsidRDefault="00717723">
          <w:pPr>
            <w:pStyle w:val="TOC3"/>
            <w:tabs>
              <w:tab w:val="left" w:pos="2100"/>
              <w:tab w:val="right" w:leader="dot" w:pos="8296"/>
            </w:tabs>
            <w:rPr>
              <w:noProof/>
            </w:rPr>
          </w:pPr>
          <w:hyperlink w:anchor="_Toc46394997" w:history="1">
            <w:r w:rsidRPr="002B01AF">
              <w:rPr>
                <w:rStyle w:val="a4"/>
                <w:noProof/>
              </w:rPr>
              <w:t>10.19.2</w:t>
            </w:r>
            <w:r>
              <w:rPr>
                <w:noProof/>
              </w:rPr>
              <w:tab/>
            </w:r>
            <w:r w:rsidRPr="002B01AF">
              <w:rPr>
                <w:rStyle w:val="a4"/>
                <w:noProof/>
              </w:rPr>
              <w:t>主题</w:t>
            </w:r>
            <w:r w:rsidRPr="002B01AF">
              <w:rPr>
                <w:rStyle w:val="a4"/>
                <w:rFonts w:ascii="Open Sans" w:hAnsi="Open Sans" w:cs="Open Sans"/>
                <w:noProof/>
                <w:bdr w:val="none" w:sz="0" w:space="0" w:color="auto" w:frame="1"/>
                <w:shd w:val="clear" w:color="auto" w:fill="FFFFFF"/>
              </w:rPr>
              <w:t>gum</w:t>
            </w:r>
            <w:r w:rsidRPr="002B01AF">
              <w:rPr>
                <w:rStyle w:val="a4"/>
                <w:rFonts w:ascii="Open Sans" w:hAnsi="Open Sans" w:cs="Open Sans"/>
                <w:noProof/>
                <w:bdr w:val="none" w:sz="0" w:space="0" w:color="auto" w:frame="1"/>
                <w:shd w:val="clear" w:color="auto" w:fill="FFFFFF"/>
              </w:rPr>
              <w:t>修改</w:t>
            </w:r>
            <w:r>
              <w:rPr>
                <w:noProof/>
                <w:webHidden/>
              </w:rPr>
              <w:tab/>
            </w:r>
            <w:r>
              <w:rPr>
                <w:noProof/>
                <w:webHidden/>
              </w:rPr>
              <w:fldChar w:fldCharType="begin"/>
            </w:r>
            <w:r>
              <w:rPr>
                <w:noProof/>
                <w:webHidden/>
              </w:rPr>
              <w:instrText xml:space="preserve"> PAGEREF _Toc46394997 \h </w:instrText>
            </w:r>
            <w:r>
              <w:rPr>
                <w:noProof/>
                <w:webHidden/>
              </w:rPr>
            </w:r>
            <w:r>
              <w:rPr>
                <w:noProof/>
                <w:webHidden/>
              </w:rPr>
              <w:fldChar w:fldCharType="separate"/>
            </w:r>
            <w:r>
              <w:rPr>
                <w:noProof/>
                <w:webHidden/>
              </w:rPr>
              <w:t>240</w:t>
            </w:r>
            <w:r>
              <w:rPr>
                <w:noProof/>
                <w:webHidden/>
              </w:rPr>
              <w:fldChar w:fldCharType="end"/>
            </w:r>
          </w:hyperlink>
        </w:p>
        <w:p w14:paraId="44EE9BCC" w14:textId="793FF853" w:rsidR="00717723" w:rsidRDefault="00717723">
          <w:pPr>
            <w:pStyle w:val="TOC3"/>
            <w:tabs>
              <w:tab w:val="left" w:pos="2100"/>
              <w:tab w:val="right" w:leader="dot" w:pos="8296"/>
            </w:tabs>
            <w:rPr>
              <w:noProof/>
            </w:rPr>
          </w:pPr>
          <w:hyperlink w:anchor="_Toc46394998" w:history="1">
            <w:r w:rsidRPr="002B01AF">
              <w:rPr>
                <w:rStyle w:val="a4"/>
                <w:noProof/>
              </w:rPr>
              <w:t>10.19.3</w:t>
            </w:r>
            <w:r>
              <w:rPr>
                <w:noProof/>
              </w:rPr>
              <w:tab/>
            </w:r>
            <w:r w:rsidRPr="002B01AF">
              <w:rPr>
                <w:rStyle w:val="a4"/>
                <w:noProof/>
              </w:rPr>
              <w:t>主题pelican-alchemy修改</w:t>
            </w:r>
            <w:r>
              <w:rPr>
                <w:noProof/>
                <w:webHidden/>
              </w:rPr>
              <w:tab/>
            </w:r>
            <w:r>
              <w:rPr>
                <w:noProof/>
                <w:webHidden/>
              </w:rPr>
              <w:fldChar w:fldCharType="begin"/>
            </w:r>
            <w:r>
              <w:rPr>
                <w:noProof/>
                <w:webHidden/>
              </w:rPr>
              <w:instrText xml:space="preserve"> PAGEREF _Toc46394998 \h </w:instrText>
            </w:r>
            <w:r>
              <w:rPr>
                <w:noProof/>
                <w:webHidden/>
              </w:rPr>
            </w:r>
            <w:r>
              <w:rPr>
                <w:noProof/>
                <w:webHidden/>
              </w:rPr>
              <w:fldChar w:fldCharType="separate"/>
            </w:r>
            <w:r>
              <w:rPr>
                <w:noProof/>
                <w:webHidden/>
              </w:rPr>
              <w:t>242</w:t>
            </w:r>
            <w:r>
              <w:rPr>
                <w:noProof/>
                <w:webHidden/>
              </w:rPr>
              <w:fldChar w:fldCharType="end"/>
            </w:r>
          </w:hyperlink>
        </w:p>
        <w:p w14:paraId="10DBA932" w14:textId="1044F861" w:rsidR="00717723" w:rsidRDefault="00717723">
          <w:pPr>
            <w:pStyle w:val="TOC3"/>
            <w:tabs>
              <w:tab w:val="left" w:pos="2100"/>
              <w:tab w:val="right" w:leader="dot" w:pos="8296"/>
            </w:tabs>
            <w:rPr>
              <w:noProof/>
            </w:rPr>
          </w:pPr>
          <w:hyperlink w:anchor="_Toc46394999" w:history="1">
            <w:r w:rsidRPr="002B01AF">
              <w:rPr>
                <w:rStyle w:val="a4"/>
                <w:noProof/>
              </w:rPr>
              <w:t>10.19.4</w:t>
            </w:r>
            <w:r>
              <w:rPr>
                <w:noProof/>
              </w:rPr>
              <w:tab/>
            </w:r>
            <w:r w:rsidRPr="002B01AF">
              <w:rPr>
                <w:rStyle w:val="a4"/>
                <w:noProof/>
              </w:rPr>
              <w:t>主题XXXX修改</w:t>
            </w:r>
            <w:r>
              <w:rPr>
                <w:noProof/>
                <w:webHidden/>
              </w:rPr>
              <w:tab/>
            </w:r>
            <w:r>
              <w:rPr>
                <w:noProof/>
                <w:webHidden/>
              </w:rPr>
              <w:fldChar w:fldCharType="begin"/>
            </w:r>
            <w:r>
              <w:rPr>
                <w:noProof/>
                <w:webHidden/>
              </w:rPr>
              <w:instrText xml:space="preserve"> PAGEREF _Toc46394999 \h </w:instrText>
            </w:r>
            <w:r>
              <w:rPr>
                <w:noProof/>
                <w:webHidden/>
              </w:rPr>
            </w:r>
            <w:r>
              <w:rPr>
                <w:noProof/>
                <w:webHidden/>
              </w:rPr>
              <w:fldChar w:fldCharType="separate"/>
            </w:r>
            <w:r>
              <w:rPr>
                <w:noProof/>
                <w:webHidden/>
              </w:rPr>
              <w:t>242</w:t>
            </w:r>
            <w:r>
              <w:rPr>
                <w:noProof/>
                <w:webHidden/>
              </w:rPr>
              <w:fldChar w:fldCharType="end"/>
            </w:r>
          </w:hyperlink>
        </w:p>
        <w:p w14:paraId="55F68C99" w14:textId="382F7790" w:rsidR="00717723" w:rsidRDefault="00717723">
          <w:pPr>
            <w:pStyle w:val="TOC1"/>
            <w:tabs>
              <w:tab w:val="left" w:pos="840"/>
              <w:tab w:val="right" w:leader="dot" w:pos="8296"/>
            </w:tabs>
            <w:rPr>
              <w:noProof/>
            </w:rPr>
          </w:pPr>
          <w:hyperlink w:anchor="_Toc46395000" w:history="1">
            <w:r w:rsidRPr="002B01AF">
              <w:rPr>
                <w:rStyle w:val="a4"/>
                <w:rFonts w:ascii="宋体" w:eastAsia="宋体" w:hAnsi="宋体"/>
                <w:noProof/>
              </w:rPr>
              <w:t>11</w:t>
            </w:r>
            <w:r>
              <w:rPr>
                <w:noProof/>
              </w:rPr>
              <w:tab/>
            </w:r>
            <w:r w:rsidRPr="002B01AF">
              <w:rPr>
                <w:rStyle w:val="a4"/>
                <w:rFonts w:ascii="宋体" w:eastAsia="宋体" w:hAnsi="宋体"/>
                <w:noProof/>
              </w:rPr>
              <w:t>Hexo</w:t>
            </w:r>
            <w:r>
              <w:rPr>
                <w:noProof/>
                <w:webHidden/>
              </w:rPr>
              <w:tab/>
            </w:r>
            <w:r>
              <w:rPr>
                <w:noProof/>
                <w:webHidden/>
              </w:rPr>
              <w:fldChar w:fldCharType="begin"/>
            </w:r>
            <w:r>
              <w:rPr>
                <w:noProof/>
                <w:webHidden/>
              </w:rPr>
              <w:instrText xml:space="preserve"> PAGEREF _Toc46395000 \h </w:instrText>
            </w:r>
            <w:r>
              <w:rPr>
                <w:noProof/>
                <w:webHidden/>
              </w:rPr>
            </w:r>
            <w:r>
              <w:rPr>
                <w:noProof/>
                <w:webHidden/>
              </w:rPr>
              <w:fldChar w:fldCharType="separate"/>
            </w:r>
            <w:r>
              <w:rPr>
                <w:noProof/>
                <w:webHidden/>
              </w:rPr>
              <w:t>243</w:t>
            </w:r>
            <w:r>
              <w:rPr>
                <w:noProof/>
                <w:webHidden/>
              </w:rPr>
              <w:fldChar w:fldCharType="end"/>
            </w:r>
          </w:hyperlink>
        </w:p>
        <w:p w14:paraId="6E7CB494" w14:textId="3A12D3BD" w:rsidR="00717723" w:rsidRDefault="00717723">
          <w:pPr>
            <w:pStyle w:val="TOC2"/>
            <w:tabs>
              <w:tab w:val="left" w:pos="1260"/>
              <w:tab w:val="right" w:leader="dot" w:pos="8296"/>
            </w:tabs>
            <w:rPr>
              <w:noProof/>
            </w:rPr>
          </w:pPr>
          <w:hyperlink w:anchor="_Toc46395001" w:history="1">
            <w:r w:rsidRPr="002B01AF">
              <w:rPr>
                <w:rStyle w:val="a4"/>
                <w:rFonts w:ascii="Helvetica" w:hAnsi="Helvetica" w:cs="Helvetica"/>
                <w:noProof/>
              </w:rPr>
              <w:t>11.1</w:t>
            </w:r>
            <w:r>
              <w:rPr>
                <w:noProof/>
              </w:rPr>
              <w:tab/>
            </w:r>
            <w:r w:rsidRPr="002B01AF">
              <w:rPr>
                <w:rStyle w:val="a4"/>
                <w:rFonts w:ascii="Helvetica" w:hAnsi="Helvetica" w:cs="Helvetica"/>
                <w:noProof/>
              </w:rPr>
              <w:t>什么是</w:t>
            </w:r>
            <w:r w:rsidRPr="002B01AF">
              <w:rPr>
                <w:rStyle w:val="a4"/>
                <w:rFonts w:ascii="Helvetica" w:hAnsi="Helvetica" w:cs="Helvetica"/>
                <w:noProof/>
              </w:rPr>
              <w:t xml:space="preserve"> Hexo</w:t>
            </w:r>
            <w:r w:rsidRPr="002B01AF">
              <w:rPr>
                <w:rStyle w:val="a4"/>
                <w:rFonts w:ascii="Helvetica" w:hAnsi="Helvetica" w:cs="Helvetica"/>
                <w:noProof/>
              </w:rPr>
              <w:t>？</w:t>
            </w:r>
            <w:r>
              <w:rPr>
                <w:noProof/>
                <w:webHidden/>
              </w:rPr>
              <w:tab/>
            </w:r>
            <w:r>
              <w:rPr>
                <w:noProof/>
                <w:webHidden/>
              </w:rPr>
              <w:fldChar w:fldCharType="begin"/>
            </w:r>
            <w:r>
              <w:rPr>
                <w:noProof/>
                <w:webHidden/>
              </w:rPr>
              <w:instrText xml:space="preserve"> PAGEREF _Toc46395001 \h </w:instrText>
            </w:r>
            <w:r>
              <w:rPr>
                <w:noProof/>
                <w:webHidden/>
              </w:rPr>
            </w:r>
            <w:r>
              <w:rPr>
                <w:noProof/>
                <w:webHidden/>
              </w:rPr>
              <w:fldChar w:fldCharType="separate"/>
            </w:r>
            <w:r>
              <w:rPr>
                <w:noProof/>
                <w:webHidden/>
              </w:rPr>
              <w:t>243</w:t>
            </w:r>
            <w:r>
              <w:rPr>
                <w:noProof/>
                <w:webHidden/>
              </w:rPr>
              <w:fldChar w:fldCharType="end"/>
            </w:r>
          </w:hyperlink>
        </w:p>
        <w:p w14:paraId="41287A4A" w14:textId="1AA7AA59" w:rsidR="00717723" w:rsidRDefault="00717723">
          <w:pPr>
            <w:pStyle w:val="TOC2"/>
            <w:tabs>
              <w:tab w:val="left" w:pos="1260"/>
              <w:tab w:val="right" w:leader="dot" w:pos="8296"/>
            </w:tabs>
            <w:rPr>
              <w:noProof/>
            </w:rPr>
          </w:pPr>
          <w:hyperlink w:anchor="_Toc46395002" w:history="1">
            <w:r w:rsidRPr="002B01AF">
              <w:rPr>
                <w:rStyle w:val="a4"/>
                <w:rFonts w:ascii="Helvetica" w:hAnsi="Helvetica" w:cs="Helvetica"/>
                <w:noProof/>
              </w:rPr>
              <w:t>11.2</w:t>
            </w:r>
            <w:r>
              <w:rPr>
                <w:noProof/>
              </w:rPr>
              <w:tab/>
            </w:r>
            <w:r w:rsidRPr="002B01AF">
              <w:rPr>
                <w:rStyle w:val="a4"/>
                <w:rFonts w:ascii="Helvetica" w:hAnsi="Helvetica" w:cs="Helvetica"/>
                <w:noProof/>
              </w:rPr>
              <w:t>安装</w:t>
            </w:r>
            <w:r>
              <w:rPr>
                <w:noProof/>
                <w:webHidden/>
              </w:rPr>
              <w:tab/>
            </w:r>
            <w:r>
              <w:rPr>
                <w:noProof/>
                <w:webHidden/>
              </w:rPr>
              <w:fldChar w:fldCharType="begin"/>
            </w:r>
            <w:r>
              <w:rPr>
                <w:noProof/>
                <w:webHidden/>
              </w:rPr>
              <w:instrText xml:space="preserve"> PAGEREF _Toc46395002 \h </w:instrText>
            </w:r>
            <w:r>
              <w:rPr>
                <w:noProof/>
                <w:webHidden/>
              </w:rPr>
            </w:r>
            <w:r>
              <w:rPr>
                <w:noProof/>
                <w:webHidden/>
              </w:rPr>
              <w:fldChar w:fldCharType="separate"/>
            </w:r>
            <w:r>
              <w:rPr>
                <w:noProof/>
                <w:webHidden/>
              </w:rPr>
              <w:t>243</w:t>
            </w:r>
            <w:r>
              <w:rPr>
                <w:noProof/>
                <w:webHidden/>
              </w:rPr>
              <w:fldChar w:fldCharType="end"/>
            </w:r>
          </w:hyperlink>
        </w:p>
        <w:p w14:paraId="48E851B5" w14:textId="0C267994" w:rsidR="00717723" w:rsidRDefault="00717723">
          <w:pPr>
            <w:pStyle w:val="TOC3"/>
            <w:tabs>
              <w:tab w:val="left" w:pos="2100"/>
              <w:tab w:val="right" w:leader="dot" w:pos="8296"/>
            </w:tabs>
            <w:rPr>
              <w:noProof/>
            </w:rPr>
          </w:pPr>
          <w:hyperlink w:anchor="_Toc46395003" w:history="1">
            <w:r w:rsidRPr="002B01AF">
              <w:rPr>
                <w:rStyle w:val="a4"/>
                <w:rFonts w:ascii="微软雅黑" w:eastAsia="微软雅黑" w:hAnsi="微软雅黑"/>
                <w:noProof/>
              </w:rPr>
              <w:t>11.2.1</w:t>
            </w:r>
            <w:r>
              <w:rPr>
                <w:noProof/>
              </w:rPr>
              <w:tab/>
            </w:r>
            <w:r w:rsidRPr="002B01AF">
              <w:rPr>
                <w:rStyle w:val="a4"/>
                <w:rFonts w:ascii="微软雅黑" w:eastAsia="微软雅黑" w:hAnsi="微软雅黑"/>
                <w:noProof/>
              </w:rPr>
              <w:t>安装前提</w:t>
            </w:r>
            <w:r>
              <w:rPr>
                <w:noProof/>
                <w:webHidden/>
              </w:rPr>
              <w:tab/>
            </w:r>
            <w:r>
              <w:rPr>
                <w:noProof/>
                <w:webHidden/>
              </w:rPr>
              <w:fldChar w:fldCharType="begin"/>
            </w:r>
            <w:r>
              <w:rPr>
                <w:noProof/>
                <w:webHidden/>
              </w:rPr>
              <w:instrText xml:space="preserve"> PAGEREF _Toc46395003 \h </w:instrText>
            </w:r>
            <w:r>
              <w:rPr>
                <w:noProof/>
                <w:webHidden/>
              </w:rPr>
            </w:r>
            <w:r>
              <w:rPr>
                <w:noProof/>
                <w:webHidden/>
              </w:rPr>
              <w:fldChar w:fldCharType="separate"/>
            </w:r>
            <w:r>
              <w:rPr>
                <w:noProof/>
                <w:webHidden/>
              </w:rPr>
              <w:t>243</w:t>
            </w:r>
            <w:r>
              <w:rPr>
                <w:noProof/>
                <w:webHidden/>
              </w:rPr>
              <w:fldChar w:fldCharType="end"/>
            </w:r>
          </w:hyperlink>
        </w:p>
        <w:p w14:paraId="13936B04" w14:textId="2E0C2E4B" w:rsidR="00717723" w:rsidRDefault="00717723">
          <w:pPr>
            <w:pStyle w:val="TOC3"/>
            <w:tabs>
              <w:tab w:val="left" w:pos="1680"/>
              <w:tab w:val="right" w:leader="dot" w:pos="8296"/>
            </w:tabs>
            <w:rPr>
              <w:noProof/>
            </w:rPr>
          </w:pPr>
          <w:hyperlink w:anchor="_Toc46395004" w:history="1">
            <w:r w:rsidRPr="002B01AF">
              <w:rPr>
                <w:rStyle w:val="a4"/>
                <w:rFonts w:ascii="Helvetica" w:hAnsi="Helvetica" w:cs="Helvetica"/>
                <w:noProof/>
              </w:rPr>
              <w:t>11.2.2</w:t>
            </w:r>
            <w:r>
              <w:rPr>
                <w:noProof/>
              </w:rPr>
              <w:tab/>
            </w:r>
            <w:r w:rsidRPr="002B01AF">
              <w:rPr>
                <w:rStyle w:val="a4"/>
                <w:rFonts w:ascii="Helvetica" w:hAnsi="Helvetica" w:cs="Helvetica"/>
                <w:noProof/>
              </w:rPr>
              <w:t>安装</w:t>
            </w:r>
            <w:r w:rsidRPr="002B01AF">
              <w:rPr>
                <w:rStyle w:val="a4"/>
                <w:rFonts w:ascii="Helvetica" w:hAnsi="Helvetica" w:cs="Helvetica"/>
                <w:noProof/>
              </w:rPr>
              <w:t xml:space="preserve"> Git</w:t>
            </w:r>
            <w:r>
              <w:rPr>
                <w:noProof/>
                <w:webHidden/>
              </w:rPr>
              <w:tab/>
            </w:r>
            <w:r>
              <w:rPr>
                <w:noProof/>
                <w:webHidden/>
              </w:rPr>
              <w:fldChar w:fldCharType="begin"/>
            </w:r>
            <w:r>
              <w:rPr>
                <w:noProof/>
                <w:webHidden/>
              </w:rPr>
              <w:instrText xml:space="preserve"> PAGEREF _Toc46395004 \h </w:instrText>
            </w:r>
            <w:r>
              <w:rPr>
                <w:noProof/>
                <w:webHidden/>
              </w:rPr>
            </w:r>
            <w:r>
              <w:rPr>
                <w:noProof/>
                <w:webHidden/>
              </w:rPr>
              <w:fldChar w:fldCharType="separate"/>
            </w:r>
            <w:r>
              <w:rPr>
                <w:noProof/>
                <w:webHidden/>
              </w:rPr>
              <w:t>243</w:t>
            </w:r>
            <w:r>
              <w:rPr>
                <w:noProof/>
                <w:webHidden/>
              </w:rPr>
              <w:fldChar w:fldCharType="end"/>
            </w:r>
          </w:hyperlink>
        </w:p>
        <w:p w14:paraId="197D3F43" w14:textId="09BFBB98" w:rsidR="00717723" w:rsidRDefault="00717723">
          <w:pPr>
            <w:pStyle w:val="TOC3"/>
            <w:tabs>
              <w:tab w:val="left" w:pos="1680"/>
              <w:tab w:val="right" w:leader="dot" w:pos="8296"/>
            </w:tabs>
            <w:rPr>
              <w:noProof/>
            </w:rPr>
          </w:pPr>
          <w:hyperlink w:anchor="_Toc46395005" w:history="1">
            <w:r w:rsidRPr="002B01AF">
              <w:rPr>
                <w:rStyle w:val="a4"/>
                <w:rFonts w:ascii="Helvetica" w:hAnsi="Helvetica" w:cs="Helvetica"/>
                <w:noProof/>
              </w:rPr>
              <w:t>11.2.3</w:t>
            </w:r>
            <w:r>
              <w:rPr>
                <w:noProof/>
              </w:rPr>
              <w:tab/>
            </w:r>
            <w:r w:rsidRPr="002B01AF">
              <w:rPr>
                <w:rStyle w:val="a4"/>
                <w:rFonts w:ascii="Helvetica" w:hAnsi="Helvetica" w:cs="Helvetica"/>
                <w:noProof/>
              </w:rPr>
              <w:t>安装</w:t>
            </w:r>
            <w:r w:rsidRPr="002B01AF">
              <w:rPr>
                <w:rStyle w:val="a4"/>
                <w:rFonts w:ascii="Helvetica" w:hAnsi="Helvetica" w:cs="Helvetica"/>
                <w:noProof/>
              </w:rPr>
              <w:t xml:space="preserve"> Node.js</w:t>
            </w:r>
            <w:r>
              <w:rPr>
                <w:noProof/>
                <w:webHidden/>
              </w:rPr>
              <w:tab/>
            </w:r>
            <w:r>
              <w:rPr>
                <w:noProof/>
                <w:webHidden/>
              </w:rPr>
              <w:fldChar w:fldCharType="begin"/>
            </w:r>
            <w:r>
              <w:rPr>
                <w:noProof/>
                <w:webHidden/>
              </w:rPr>
              <w:instrText xml:space="preserve"> PAGEREF _Toc46395005 \h </w:instrText>
            </w:r>
            <w:r>
              <w:rPr>
                <w:noProof/>
                <w:webHidden/>
              </w:rPr>
            </w:r>
            <w:r>
              <w:rPr>
                <w:noProof/>
                <w:webHidden/>
              </w:rPr>
              <w:fldChar w:fldCharType="separate"/>
            </w:r>
            <w:r>
              <w:rPr>
                <w:noProof/>
                <w:webHidden/>
              </w:rPr>
              <w:t>244</w:t>
            </w:r>
            <w:r>
              <w:rPr>
                <w:noProof/>
                <w:webHidden/>
              </w:rPr>
              <w:fldChar w:fldCharType="end"/>
            </w:r>
          </w:hyperlink>
        </w:p>
        <w:p w14:paraId="74F0B9C4" w14:textId="3D8D7CD6" w:rsidR="00717723" w:rsidRDefault="00717723">
          <w:pPr>
            <w:pStyle w:val="TOC3"/>
            <w:tabs>
              <w:tab w:val="left" w:pos="1680"/>
              <w:tab w:val="right" w:leader="dot" w:pos="8296"/>
            </w:tabs>
            <w:rPr>
              <w:noProof/>
            </w:rPr>
          </w:pPr>
          <w:hyperlink w:anchor="_Toc46395006" w:history="1">
            <w:r w:rsidRPr="002B01AF">
              <w:rPr>
                <w:rStyle w:val="a4"/>
                <w:rFonts w:ascii="Helvetica" w:hAnsi="Helvetica" w:cs="Helvetica"/>
                <w:noProof/>
              </w:rPr>
              <w:t>11.2.4</w:t>
            </w:r>
            <w:r>
              <w:rPr>
                <w:noProof/>
              </w:rPr>
              <w:tab/>
            </w:r>
            <w:r w:rsidRPr="002B01AF">
              <w:rPr>
                <w:rStyle w:val="a4"/>
                <w:rFonts w:ascii="Helvetica" w:hAnsi="Helvetica" w:cs="Helvetica"/>
                <w:noProof/>
              </w:rPr>
              <w:t>安装</w:t>
            </w:r>
            <w:r w:rsidRPr="002B01AF">
              <w:rPr>
                <w:rStyle w:val="a4"/>
                <w:rFonts w:ascii="Helvetica" w:hAnsi="Helvetica" w:cs="Helvetica"/>
                <w:noProof/>
              </w:rPr>
              <w:t xml:space="preserve"> Hexo</w:t>
            </w:r>
            <w:r>
              <w:rPr>
                <w:noProof/>
                <w:webHidden/>
              </w:rPr>
              <w:tab/>
            </w:r>
            <w:r>
              <w:rPr>
                <w:noProof/>
                <w:webHidden/>
              </w:rPr>
              <w:fldChar w:fldCharType="begin"/>
            </w:r>
            <w:r>
              <w:rPr>
                <w:noProof/>
                <w:webHidden/>
              </w:rPr>
              <w:instrText xml:space="preserve"> PAGEREF _Toc46395006 \h </w:instrText>
            </w:r>
            <w:r>
              <w:rPr>
                <w:noProof/>
                <w:webHidden/>
              </w:rPr>
            </w:r>
            <w:r>
              <w:rPr>
                <w:noProof/>
                <w:webHidden/>
              </w:rPr>
              <w:fldChar w:fldCharType="separate"/>
            </w:r>
            <w:r>
              <w:rPr>
                <w:noProof/>
                <w:webHidden/>
              </w:rPr>
              <w:t>244</w:t>
            </w:r>
            <w:r>
              <w:rPr>
                <w:noProof/>
                <w:webHidden/>
              </w:rPr>
              <w:fldChar w:fldCharType="end"/>
            </w:r>
          </w:hyperlink>
        </w:p>
        <w:p w14:paraId="52137888" w14:textId="2D379023" w:rsidR="00717723" w:rsidRDefault="00717723">
          <w:pPr>
            <w:pStyle w:val="TOC3"/>
            <w:tabs>
              <w:tab w:val="left" w:pos="1680"/>
              <w:tab w:val="right" w:leader="dot" w:pos="8296"/>
            </w:tabs>
            <w:rPr>
              <w:noProof/>
            </w:rPr>
          </w:pPr>
          <w:hyperlink w:anchor="_Toc46395007" w:history="1">
            <w:r w:rsidRPr="002B01AF">
              <w:rPr>
                <w:rStyle w:val="a4"/>
                <w:rFonts w:ascii="Helvetica" w:hAnsi="Helvetica" w:cs="Helvetica"/>
                <w:noProof/>
              </w:rPr>
              <w:t>11.2.5</w:t>
            </w:r>
            <w:r>
              <w:rPr>
                <w:noProof/>
              </w:rPr>
              <w:tab/>
            </w:r>
            <w:r w:rsidRPr="002B01AF">
              <w:rPr>
                <w:rStyle w:val="a4"/>
                <w:rFonts w:ascii="Helvetica" w:hAnsi="Helvetica" w:cs="Helvetica"/>
                <w:noProof/>
              </w:rPr>
              <w:t>进阶安装和使用</w:t>
            </w:r>
            <w:r>
              <w:rPr>
                <w:noProof/>
                <w:webHidden/>
              </w:rPr>
              <w:tab/>
            </w:r>
            <w:r>
              <w:rPr>
                <w:noProof/>
                <w:webHidden/>
              </w:rPr>
              <w:fldChar w:fldCharType="begin"/>
            </w:r>
            <w:r>
              <w:rPr>
                <w:noProof/>
                <w:webHidden/>
              </w:rPr>
              <w:instrText xml:space="preserve"> PAGEREF _Toc46395007 \h </w:instrText>
            </w:r>
            <w:r>
              <w:rPr>
                <w:noProof/>
                <w:webHidden/>
              </w:rPr>
            </w:r>
            <w:r>
              <w:rPr>
                <w:noProof/>
                <w:webHidden/>
              </w:rPr>
              <w:fldChar w:fldCharType="separate"/>
            </w:r>
            <w:r>
              <w:rPr>
                <w:noProof/>
                <w:webHidden/>
              </w:rPr>
              <w:t>245</w:t>
            </w:r>
            <w:r>
              <w:rPr>
                <w:noProof/>
                <w:webHidden/>
              </w:rPr>
              <w:fldChar w:fldCharType="end"/>
            </w:r>
          </w:hyperlink>
        </w:p>
        <w:p w14:paraId="5003DBA3" w14:textId="3F88B71B" w:rsidR="00717723" w:rsidRDefault="00717723">
          <w:pPr>
            <w:pStyle w:val="TOC2"/>
            <w:tabs>
              <w:tab w:val="left" w:pos="1260"/>
              <w:tab w:val="right" w:leader="dot" w:pos="8296"/>
            </w:tabs>
            <w:rPr>
              <w:noProof/>
            </w:rPr>
          </w:pPr>
          <w:hyperlink w:anchor="_Toc46395008" w:history="1">
            <w:r w:rsidRPr="002B01AF">
              <w:rPr>
                <w:rStyle w:val="a4"/>
                <w:rFonts w:ascii="Helvetica" w:hAnsi="Helvetica" w:cs="Helvetica"/>
                <w:noProof/>
              </w:rPr>
              <w:t>11.3</w:t>
            </w:r>
            <w:r>
              <w:rPr>
                <w:noProof/>
              </w:rPr>
              <w:tab/>
            </w:r>
            <w:r w:rsidRPr="002B01AF">
              <w:rPr>
                <w:rStyle w:val="a4"/>
                <w:rFonts w:ascii="Helvetica" w:hAnsi="Helvetica" w:cs="Helvetica"/>
                <w:noProof/>
              </w:rPr>
              <w:t>建站</w:t>
            </w:r>
            <w:r>
              <w:rPr>
                <w:noProof/>
                <w:webHidden/>
              </w:rPr>
              <w:tab/>
            </w:r>
            <w:r>
              <w:rPr>
                <w:noProof/>
                <w:webHidden/>
              </w:rPr>
              <w:fldChar w:fldCharType="begin"/>
            </w:r>
            <w:r>
              <w:rPr>
                <w:noProof/>
                <w:webHidden/>
              </w:rPr>
              <w:instrText xml:space="preserve"> PAGEREF _Toc46395008 \h </w:instrText>
            </w:r>
            <w:r>
              <w:rPr>
                <w:noProof/>
                <w:webHidden/>
              </w:rPr>
            </w:r>
            <w:r>
              <w:rPr>
                <w:noProof/>
                <w:webHidden/>
              </w:rPr>
              <w:fldChar w:fldCharType="separate"/>
            </w:r>
            <w:r>
              <w:rPr>
                <w:noProof/>
                <w:webHidden/>
              </w:rPr>
              <w:t>245</w:t>
            </w:r>
            <w:r>
              <w:rPr>
                <w:noProof/>
                <w:webHidden/>
              </w:rPr>
              <w:fldChar w:fldCharType="end"/>
            </w:r>
          </w:hyperlink>
        </w:p>
        <w:p w14:paraId="3F0DDB13" w14:textId="0C9D453A" w:rsidR="00717723" w:rsidRDefault="00717723">
          <w:pPr>
            <w:pStyle w:val="TOC3"/>
            <w:tabs>
              <w:tab w:val="left" w:pos="1680"/>
              <w:tab w:val="right" w:leader="dot" w:pos="8296"/>
            </w:tabs>
            <w:rPr>
              <w:noProof/>
            </w:rPr>
          </w:pPr>
          <w:hyperlink w:anchor="_Toc46395009" w:history="1">
            <w:r w:rsidRPr="002B01AF">
              <w:rPr>
                <w:rStyle w:val="a4"/>
                <w:rFonts w:ascii="微软雅黑" w:eastAsia="微软雅黑" w:hAnsi="微软雅黑"/>
                <w:noProof/>
              </w:rPr>
              <w:t>11.3.1</w:t>
            </w:r>
            <w:r>
              <w:rPr>
                <w:noProof/>
              </w:rPr>
              <w:tab/>
            </w:r>
            <w:r w:rsidRPr="002B01AF">
              <w:rPr>
                <w:rStyle w:val="a4"/>
                <w:rFonts w:ascii="微软雅黑" w:eastAsia="微软雅黑" w:hAnsi="微软雅黑"/>
                <w:noProof/>
              </w:rPr>
              <w:t>Hexo文件夹介绍</w:t>
            </w:r>
            <w:r>
              <w:rPr>
                <w:noProof/>
                <w:webHidden/>
              </w:rPr>
              <w:tab/>
            </w:r>
            <w:r>
              <w:rPr>
                <w:noProof/>
                <w:webHidden/>
              </w:rPr>
              <w:fldChar w:fldCharType="begin"/>
            </w:r>
            <w:r>
              <w:rPr>
                <w:noProof/>
                <w:webHidden/>
              </w:rPr>
              <w:instrText xml:space="preserve"> PAGEREF _Toc46395009 \h </w:instrText>
            </w:r>
            <w:r>
              <w:rPr>
                <w:noProof/>
                <w:webHidden/>
              </w:rPr>
            </w:r>
            <w:r>
              <w:rPr>
                <w:noProof/>
                <w:webHidden/>
              </w:rPr>
              <w:fldChar w:fldCharType="separate"/>
            </w:r>
            <w:r>
              <w:rPr>
                <w:noProof/>
                <w:webHidden/>
              </w:rPr>
              <w:t>245</w:t>
            </w:r>
            <w:r>
              <w:rPr>
                <w:noProof/>
                <w:webHidden/>
              </w:rPr>
              <w:fldChar w:fldCharType="end"/>
            </w:r>
          </w:hyperlink>
        </w:p>
        <w:p w14:paraId="119A4019" w14:textId="6DA71025" w:rsidR="00717723" w:rsidRDefault="00717723">
          <w:pPr>
            <w:pStyle w:val="TOC3"/>
            <w:tabs>
              <w:tab w:val="left" w:pos="1680"/>
              <w:tab w:val="right" w:leader="dot" w:pos="8296"/>
            </w:tabs>
            <w:rPr>
              <w:noProof/>
            </w:rPr>
          </w:pPr>
          <w:hyperlink w:anchor="_Toc46395010" w:history="1">
            <w:r w:rsidRPr="002B01AF">
              <w:rPr>
                <w:rStyle w:val="a4"/>
                <w:rFonts w:ascii="Helvetica" w:hAnsi="Helvetica" w:cs="Helvetica"/>
                <w:noProof/>
              </w:rPr>
              <w:t>11.3.2</w:t>
            </w:r>
            <w:r>
              <w:rPr>
                <w:noProof/>
              </w:rPr>
              <w:tab/>
            </w:r>
            <w:r w:rsidRPr="002B01AF">
              <w:rPr>
                <w:rStyle w:val="a4"/>
                <w:rFonts w:ascii="Helvetica" w:hAnsi="Helvetica" w:cs="Helvetica"/>
                <w:noProof/>
              </w:rPr>
              <w:t>config.yml</w:t>
            </w:r>
            <w:r>
              <w:rPr>
                <w:noProof/>
                <w:webHidden/>
              </w:rPr>
              <w:tab/>
            </w:r>
            <w:r>
              <w:rPr>
                <w:noProof/>
                <w:webHidden/>
              </w:rPr>
              <w:fldChar w:fldCharType="begin"/>
            </w:r>
            <w:r>
              <w:rPr>
                <w:noProof/>
                <w:webHidden/>
              </w:rPr>
              <w:instrText xml:space="preserve"> PAGEREF _Toc46395010 \h </w:instrText>
            </w:r>
            <w:r>
              <w:rPr>
                <w:noProof/>
                <w:webHidden/>
              </w:rPr>
            </w:r>
            <w:r>
              <w:rPr>
                <w:noProof/>
                <w:webHidden/>
              </w:rPr>
              <w:fldChar w:fldCharType="separate"/>
            </w:r>
            <w:r>
              <w:rPr>
                <w:noProof/>
                <w:webHidden/>
              </w:rPr>
              <w:t>246</w:t>
            </w:r>
            <w:r>
              <w:rPr>
                <w:noProof/>
                <w:webHidden/>
              </w:rPr>
              <w:fldChar w:fldCharType="end"/>
            </w:r>
          </w:hyperlink>
        </w:p>
        <w:p w14:paraId="6599AA8A" w14:textId="036843CD" w:rsidR="00717723" w:rsidRDefault="00717723">
          <w:pPr>
            <w:pStyle w:val="TOC3"/>
            <w:tabs>
              <w:tab w:val="left" w:pos="1680"/>
              <w:tab w:val="right" w:leader="dot" w:pos="8296"/>
            </w:tabs>
            <w:rPr>
              <w:noProof/>
            </w:rPr>
          </w:pPr>
          <w:hyperlink w:anchor="_Toc46395011" w:history="1">
            <w:r w:rsidRPr="002B01AF">
              <w:rPr>
                <w:rStyle w:val="a4"/>
                <w:rFonts w:ascii="Helvetica" w:hAnsi="Helvetica" w:cs="Helvetica"/>
                <w:noProof/>
              </w:rPr>
              <w:t>11.3.3</w:t>
            </w:r>
            <w:r>
              <w:rPr>
                <w:noProof/>
              </w:rPr>
              <w:tab/>
            </w:r>
            <w:r w:rsidRPr="002B01AF">
              <w:rPr>
                <w:rStyle w:val="a4"/>
                <w:rFonts w:ascii="Helvetica" w:hAnsi="Helvetica" w:cs="Helvetica"/>
                <w:noProof/>
              </w:rPr>
              <w:t>package.json</w:t>
            </w:r>
            <w:r>
              <w:rPr>
                <w:noProof/>
                <w:webHidden/>
              </w:rPr>
              <w:tab/>
            </w:r>
            <w:r>
              <w:rPr>
                <w:noProof/>
                <w:webHidden/>
              </w:rPr>
              <w:fldChar w:fldCharType="begin"/>
            </w:r>
            <w:r>
              <w:rPr>
                <w:noProof/>
                <w:webHidden/>
              </w:rPr>
              <w:instrText xml:space="preserve"> PAGEREF _Toc46395011 \h </w:instrText>
            </w:r>
            <w:r>
              <w:rPr>
                <w:noProof/>
                <w:webHidden/>
              </w:rPr>
            </w:r>
            <w:r>
              <w:rPr>
                <w:noProof/>
                <w:webHidden/>
              </w:rPr>
              <w:fldChar w:fldCharType="separate"/>
            </w:r>
            <w:r>
              <w:rPr>
                <w:noProof/>
                <w:webHidden/>
              </w:rPr>
              <w:t>246</w:t>
            </w:r>
            <w:r>
              <w:rPr>
                <w:noProof/>
                <w:webHidden/>
              </w:rPr>
              <w:fldChar w:fldCharType="end"/>
            </w:r>
          </w:hyperlink>
        </w:p>
        <w:p w14:paraId="53305775" w14:textId="2969A92D" w:rsidR="00717723" w:rsidRDefault="00717723">
          <w:pPr>
            <w:pStyle w:val="TOC3"/>
            <w:tabs>
              <w:tab w:val="left" w:pos="1680"/>
              <w:tab w:val="right" w:leader="dot" w:pos="8296"/>
            </w:tabs>
            <w:rPr>
              <w:noProof/>
            </w:rPr>
          </w:pPr>
          <w:hyperlink w:anchor="_Toc46395012" w:history="1">
            <w:r w:rsidRPr="002B01AF">
              <w:rPr>
                <w:rStyle w:val="a4"/>
                <w:rFonts w:ascii="Helvetica" w:hAnsi="Helvetica" w:cs="Helvetica"/>
                <w:noProof/>
              </w:rPr>
              <w:t>11.3.4</w:t>
            </w:r>
            <w:r>
              <w:rPr>
                <w:noProof/>
              </w:rPr>
              <w:tab/>
            </w:r>
            <w:r w:rsidRPr="002B01AF">
              <w:rPr>
                <w:rStyle w:val="a4"/>
                <w:rFonts w:ascii="Helvetica" w:hAnsi="Helvetica" w:cs="Helvetica"/>
                <w:noProof/>
              </w:rPr>
              <w:t>scaffolds</w:t>
            </w:r>
            <w:r>
              <w:rPr>
                <w:noProof/>
                <w:webHidden/>
              </w:rPr>
              <w:tab/>
            </w:r>
            <w:r>
              <w:rPr>
                <w:noProof/>
                <w:webHidden/>
              </w:rPr>
              <w:fldChar w:fldCharType="begin"/>
            </w:r>
            <w:r>
              <w:rPr>
                <w:noProof/>
                <w:webHidden/>
              </w:rPr>
              <w:instrText xml:space="preserve"> PAGEREF _Toc46395012 \h </w:instrText>
            </w:r>
            <w:r>
              <w:rPr>
                <w:noProof/>
                <w:webHidden/>
              </w:rPr>
            </w:r>
            <w:r>
              <w:rPr>
                <w:noProof/>
                <w:webHidden/>
              </w:rPr>
              <w:fldChar w:fldCharType="separate"/>
            </w:r>
            <w:r>
              <w:rPr>
                <w:noProof/>
                <w:webHidden/>
              </w:rPr>
              <w:t>247</w:t>
            </w:r>
            <w:r>
              <w:rPr>
                <w:noProof/>
                <w:webHidden/>
              </w:rPr>
              <w:fldChar w:fldCharType="end"/>
            </w:r>
          </w:hyperlink>
        </w:p>
        <w:p w14:paraId="00980FDB" w14:textId="69442D02" w:rsidR="00717723" w:rsidRDefault="00717723">
          <w:pPr>
            <w:pStyle w:val="TOC3"/>
            <w:tabs>
              <w:tab w:val="left" w:pos="1680"/>
              <w:tab w:val="right" w:leader="dot" w:pos="8296"/>
            </w:tabs>
            <w:rPr>
              <w:noProof/>
            </w:rPr>
          </w:pPr>
          <w:hyperlink w:anchor="_Toc46395013" w:history="1">
            <w:r w:rsidRPr="002B01AF">
              <w:rPr>
                <w:rStyle w:val="a4"/>
                <w:rFonts w:ascii="Helvetica" w:hAnsi="Helvetica" w:cs="Helvetica"/>
                <w:noProof/>
              </w:rPr>
              <w:t>11.3.5</w:t>
            </w:r>
            <w:r>
              <w:rPr>
                <w:noProof/>
              </w:rPr>
              <w:tab/>
            </w:r>
            <w:r w:rsidRPr="002B01AF">
              <w:rPr>
                <w:rStyle w:val="a4"/>
                <w:rFonts w:ascii="Helvetica" w:hAnsi="Helvetica" w:cs="Helvetica"/>
                <w:noProof/>
              </w:rPr>
              <w:t>source</w:t>
            </w:r>
            <w:r>
              <w:rPr>
                <w:noProof/>
                <w:webHidden/>
              </w:rPr>
              <w:tab/>
            </w:r>
            <w:r>
              <w:rPr>
                <w:noProof/>
                <w:webHidden/>
              </w:rPr>
              <w:fldChar w:fldCharType="begin"/>
            </w:r>
            <w:r>
              <w:rPr>
                <w:noProof/>
                <w:webHidden/>
              </w:rPr>
              <w:instrText xml:space="preserve"> PAGEREF _Toc46395013 \h </w:instrText>
            </w:r>
            <w:r>
              <w:rPr>
                <w:noProof/>
                <w:webHidden/>
              </w:rPr>
            </w:r>
            <w:r>
              <w:rPr>
                <w:noProof/>
                <w:webHidden/>
              </w:rPr>
              <w:fldChar w:fldCharType="separate"/>
            </w:r>
            <w:r>
              <w:rPr>
                <w:noProof/>
                <w:webHidden/>
              </w:rPr>
              <w:t>247</w:t>
            </w:r>
            <w:r>
              <w:rPr>
                <w:noProof/>
                <w:webHidden/>
              </w:rPr>
              <w:fldChar w:fldCharType="end"/>
            </w:r>
          </w:hyperlink>
        </w:p>
        <w:p w14:paraId="64A4EAB2" w14:textId="61F75AAC" w:rsidR="00717723" w:rsidRDefault="00717723">
          <w:pPr>
            <w:pStyle w:val="TOC3"/>
            <w:tabs>
              <w:tab w:val="left" w:pos="1680"/>
              <w:tab w:val="right" w:leader="dot" w:pos="8296"/>
            </w:tabs>
            <w:rPr>
              <w:noProof/>
            </w:rPr>
          </w:pPr>
          <w:hyperlink w:anchor="_Toc46395014" w:history="1">
            <w:r w:rsidRPr="002B01AF">
              <w:rPr>
                <w:rStyle w:val="a4"/>
                <w:rFonts w:ascii="Helvetica" w:hAnsi="Helvetica" w:cs="Helvetica"/>
                <w:noProof/>
              </w:rPr>
              <w:t>11.3.6</w:t>
            </w:r>
            <w:r>
              <w:rPr>
                <w:noProof/>
              </w:rPr>
              <w:tab/>
            </w:r>
            <w:r w:rsidRPr="002B01AF">
              <w:rPr>
                <w:rStyle w:val="a4"/>
                <w:rFonts w:ascii="Helvetica" w:hAnsi="Helvetica" w:cs="Helvetica"/>
                <w:noProof/>
              </w:rPr>
              <w:t>themes</w:t>
            </w:r>
            <w:r>
              <w:rPr>
                <w:noProof/>
                <w:webHidden/>
              </w:rPr>
              <w:tab/>
            </w:r>
            <w:r>
              <w:rPr>
                <w:noProof/>
                <w:webHidden/>
              </w:rPr>
              <w:fldChar w:fldCharType="begin"/>
            </w:r>
            <w:r>
              <w:rPr>
                <w:noProof/>
                <w:webHidden/>
              </w:rPr>
              <w:instrText xml:space="preserve"> PAGEREF _Toc46395014 \h </w:instrText>
            </w:r>
            <w:r>
              <w:rPr>
                <w:noProof/>
                <w:webHidden/>
              </w:rPr>
            </w:r>
            <w:r>
              <w:rPr>
                <w:noProof/>
                <w:webHidden/>
              </w:rPr>
              <w:fldChar w:fldCharType="separate"/>
            </w:r>
            <w:r>
              <w:rPr>
                <w:noProof/>
                <w:webHidden/>
              </w:rPr>
              <w:t>247</w:t>
            </w:r>
            <w:r>
              <w:rPr>
                <w:noProof/>
                <w:webHidden/>
              </w:rPr>
              <w:fldChar w:fldCharType="end"/>
            </w:r>
          </w:hyperlink>
        </w:p>
        <w:p w14:paraId="25CC99F7" w14:textId="48840620" w:rsidR="00717723" w:rsidRDefault="00717723">
          <w:pPr>
            <w:pStyle w:val="TOC3"/>
            <w:tabs>
              <w:tab w:val="left" w:pos="1680"/>
              <w:tab w:val="right" w:leader="dot" w:pos="8296"/>
            </w:tabs>
            <w:rPr>
              <w:noProof/>
            </w:rPr>
          </w:pPr>
          <w:hyperlink w:anchor="_Toc46395015" w:history="1">
            <w:r w:rsidRPr="002B01AF">
              <w:rPr>
                <w:rStyle w:val="a4"/>
                <w:rFonts w:ascii="微软雅黑" w:eastAsia="微软雅黑" w:hAnsi="微软雅黑"/>
                <w:noProof/>
              </w:rPr>
              <w:t>11.3.7</w:t>
            </w:r>
            <w:r>
              <w:rPr>
                <w:noProof/>
              </w:rPr>
              <w:tab/>
            </w:r>
            <w:r w:rsidRPr="002B01AF">
              <w:rPr>
                <w:rStyle w:val="a4"/>
                <w:rFonts w:ascii="微软雅黑" w:eastAsia="微软雅黑" w:hAnsi="微软雅黑"/>
                <w:noProof/>
              </w:rPr>
              <w:t>Hexo常用命令</w:t>
            </w:r>
            <w:r>
              <w:rPr>
                <w:noProof/>
                <w:webHidden/>
              </w:rPr>
              <w:tab/>
            </w:r>
            <w:r>
              <w:rPr>
                <w:noProof/>
                <w:webHidden/>
              </w:rPr>
              <w:fldChar w:fldCharType="begin"/>
            </w:r>
            <w:r>
              <w:rPr>
                <w:noProof/>
                <w:webHidden/>
              </w:rPr>
              <w:instrText xml:space="preserve"> PAGEREF _Toc46395015 \h </w:instrText>
            </w:r>
            <w:r>
              <w:rPr>
                <w:noProof/>
                <w:webHidden/>
              </w:rPr>
            </w:r>
            <w:r>
              <w:rPr>
                <w:noProof/>
                <w:webHidden/>
              </w:rPr>
              <w:fldChar w:fldCharType="separate"/>
            </w:r>
            <w:r>
              <w:rPr>
                <w:noProof/>
                <w:webHidden/>
              </w:rPr>
              <w:t>247</w:t>
            </w:r>
            <w:r>
              <w:rPr>
                <w:noProof/>
                <w:webHidden/>
              </w:rPr>
              <w:fldChar w:fldCharType="end"/>
            </w:r>
          </w:hyperlink>
        </w:p>
        <w:p w14:paraId="353B5BDE" w14:textId="3CF389E7" w:rsidR="00717723" w:rsidRDefault="00717723">
          <w:pPr>
            <w:pStyle w:val="TOC2"/>
            <w:tabs>
              <w:tab w:val="left" w:pos="1260"/>
              <w:tab w:val="right" w:leader="dot" w:pos="8296"/>
            </w:tabs>
            <w:rPr>
              <w:noProof/>
            </w:rPr>
          </w:pPr>
          <w:hyperlink w:anchor="_Toc46395016" w:history="1">
            <w:r w:rsidRPr="002B01AF">
              <w:rPr>
                <w:rStyle w:val="a4"/>
                <w:rFonts w:ascii="Helvetica" w:hAnsi="Helvetica" w:cs="Helvetica"/>
                <w:noProof/>
              </w:rPr>
              <w:t>11.4</w:t>
            </w:r>
            <w:r>
              <w:rPr>
                <w:noProof/>
              </w:rPr>
              <w:tab/>
            </w:r>
            <w:r w:rsidRPr="002B01AF">
              <w:rPr>
                <w:rStyle w:val="a4"/>
                <w:rFonts w:ascii="Helvetica" w:hAnsi="Helvetica" w:cs="Helvetica"/>
                <w:noProof/>
              </w:rPr>
              <w:t>配置</w:t>
            </w:r>
            <w:r>
              <w:rPr>
                <w:noProof/>
                <w:webHidden/>
              </w:rPr>
              <w:tab/>
            </w:r>
            <w:r>
              <w:rPr>
                <w:noProof/>
                <w:webHidden/>
              </w:rPr>
              <w:fldChar w:fldCharType="begin"/>
            </w:r>
            <w:r>
              <w:rPr>
                <w:noProof/>
                <w:webHidden/>
              </w:rPr>
              <w:instrText xml:space="preserve"> PAGEREF _Toc46395016 \h </w:instrText>
            </w:r>
            <w:r>
              <w:rPr>
                <w:noProof/>
                <w:webHidden/>
              </w:rPr>
            </w:r>
            <w:r>
              <w:rPr>
                <w:noProof/>
                <w:webHidden/>
              </w:rPr>
              <w:fldChar w:fldCharType="separate"/>
            </w:r>
            <w:r>
              <w:rPr>
                <w:noProof/>
                <w:webHidden/>
              </w:rPr>
              <w:t>249</w:t>
            </w:r>
            <w:r>
              <w:rPr>
                <w:noProof/>
                <w:webHidden/>
              </w:rPr>
              <w:fldChar w:fldCharType="end"/>
            </w:r>
          </w:hyperlink>
        </w:p>
        <w:p w14:paraId="414023E6" w14:textId="7867C9CB" w:rsidR="00717723" w:rsidRDefault="00717723">
          <w:pPr>
            <w:pStyle w:val="TOC3"/>
            <w:tabs>
              <w:tab w:val="left" w:pos="1680"/>
              <w:tab w:val="right" w:leader="dot" w:pos="8296"/>
            </w:tabs>
            <w:rPr>
              <w:noProof/>
            </w:rPr>
          </w:pPr>
          <w:hyperlink w:anchor="_Toc46395017" w:history="1">
            <w:r w:rsidRPr="002B01AF">
              <w:rPr>
                <w:rStyle w:val="a4"/>
                <w:rFonts w:ascii="Helvetica" w:hAnsi="Helvetica" w:cs="Helvetica"/>
                <w:noProof/>
              </w:rPr>
              <w:t>11.4.1</w:t>
            </w:r>
            <w:r>
              <w:rPr>
                <w:noProof/>
              </w:rPr>
              <w:tab/>
            </w:r>
            <w:r w:rsidRPr="002B01AF">
              <w:rPr>
                <w:rStyle w:val="a4"/>
                <w:rFonts w:ascii="Helvetica" w:hAnsi="Helvetica" w:cs="Helvetica"/>
                <w:noProof/>
              </w:rPr>
              <w:t>网站</w:t>
            </w:r>
            <w:r>
              <w:rPr>
                <w:noProof/>
                <w:webHidden/>
              </w:rPr>
              <w:tab/>
            </w:r>
            <w:r>
              <w:rPr>
                <w:noProof/>
                <w:webHidden/>
              </w:rPr>
              <w:fldChar w:fldCharType="begin"/>
            </w:r>
            <w:r>
              <w:rPr>
                <w:noProof/>
                <w:webHidden/>
              </w:rPr>
              <w:instrText xml:space="preserve"> PAGEREF _Toc46395017 \h </w:instrText>
            </w:r>
            <w:r>
              <w:rPr>
                <w:noProof/>
                <w:webHidden/>
              </w:rPr>
            </w:r>
            <w:r>
              <w:rPr>
                <w:noProof/>
                <w:webHidden/>
              </w:rPr>
              <w:fldChar w:fldCharType="separate"/>
            </w:r>
            <w:r>
              <w:rPr>
                <w:noProof/>
                <w:webHidden/>
              </w:rPr>
              <w:t>249</w:t>
            </w:r>
            <w:r>
              <w:rPr>
                <w:noProof/>
                <w:webHidden/>
              </w:rPr>
              <w:fldChar w:fldCharType="end"/>
            </w:r>
          </w:hyperlink>
        </w:p>
        <w:p w14:paraId="54ADF6A3" w14:textId="75649D89" w:rsidR="00717723" w:rsidRDefault="00717723">
          <w:pPr>
            <w:pStyle w:val="TOC3"/>
            <w:tabs>
              <w:tab w:val="left" w:pos="1680"/>
              <w:tab w:val="right" w:leader="dot" w:pos="8296"/>
            </w:tabs>
            <w:rPr>
              <w:noProof/>
            </w:rPr>
          </w:pPr>
          <w:hyperlink w:anchor="_Toc46395018" w:history="1">
            <w:r w:rsidRPr="002B01AF">
              <w:rPr>
                <w:rStyle w:val="a4"/>
                <w:rFonts w:ascii="Helvetica" w:hAnsi="Helvetica" w:cs="Helvetica"/>
                <w:noProof/>
              </w:rPr>
              <w:t>11.4.2</w:t>
            </w:r>
            <w:r>
              <w:rPr>
                <w:noProof/>
              </w:rPr>
              <w:tab/>
            </w:r>
            <w:r w:rsidRPr="002B01AF">
              <w:rPr>
                <w:rStyle w:val="a4"/>
                <w:rFonts w:ascii="Helvetica" w:hAnsi="Helvetica" w:cs="Helvetica"/>
                <w:noProof/>
              </w:rPr>
              <w:t>网址</w:t>
            </w:r>
            <w:r>
              <w:rPr>
                <w:noProof/>
                <w:webHidden/>
              </w:rPr>
              <w:tab/>
            </w:r>
            <w:r>
              <w:rPr>
                <w:noProof/>
                <w:webHidden/>
              </w:rPr>
              <w:fldChar w:fldCharType="begin"/>
            </w:r>
            <w:r>
              <w:rPr>
                <w:noProof/>
                <w:webHidden/>
              </w:rPr>
              <w:instrText xml:space="preserve"> PAGEREF _Toc46395018 \h </w:instrText>
            </w:r>
            <w:r>
              <w:rPr>
                <w:noProof/>
                <w:webHidden/>
              </w:rPr>
            </w:r>
            <w:r>
              <w:rPr>
                <w:noProof/>
                <w:webHidden/>
              </w:rPr>
              <w:fldChar w:fldCharType="separate"/>
            </w:r>
            <w:r>
              <w:rPr>
                <w:noProof/>
                <w:webHidden/>
              </w:rPr>
              <w:t>249</w:t>
            </w:r>
            <w:r>
              <w:rPr>
                <w:noProof/>
                <w:webHidden/>
              </w:rPr>
              <w:fldChar w:fldCharType="end"/>
            </w:r>
          </w:hyperlink>
        </w:p>
        <w:p w14:paraId="30DB9B04" w14:textId="268AED70" w:rsidR="00717723" w:rsidRDefault="00717723">
          <w:pPr>
            <w:pStyle w:val="TOC3"/>
            <w:tabs>
              <w:tab w:val="left" w:pos="1680"/>
              <w:tab w:val="right" w:leader="dot" w:pos="8296"/>
            </w:tabs>
            <w:rPr>
              <w:noProof/>
            </w:rPr>
          </w:pPr>
          <w:hyperlink w:anchor="_Toc46395019" w:history="1">
            <w:r w:rsidRPr="002B01AF">
              <w:rPr>
                <w:rStyle w:val="a4"/>
                <w:rFonts w:ascii="Helvetica" w:hAnsi="Helvetica" w:cs="Helvetica"/>
                <w:noProof/>
              </w:rPr>
              <w:t>11.4.3</w:t>
            </w:r>
            <w:r>
              <w:rPr>
                <w:noProof/>
              </w:rPr>
              <w:tab/>
            </w:r>
            <w:r w:rsidRPr="002B01AF">
              <w:rPr>
                <w:rStyle w:val="a4"/>
                <w:rFonts w:ascii="Helvetica" w:hAnsi="Helvetica" w:cs="Helvetica"/>
                <w:noProof/>
              </w:rPr>
              <w:t>目录</w:t>
            </w:r>
            <w:r>
              <w:rPr>
                <w:noProof/>
                <w:webHidden/>
              </w:rPr>
              <w:tab/>
            </w:r>
            <w:r>
              <w:rPr>
                <w:noProof/>
                <w:webHidden/>
              </w:rPr>
              <w:fldChar w:fldCharType="begin"/>
            </w:r>
            <w:r>
              <w:rPr>
                <w:noProof/>
                <w:webHidden/>
              </w:rPr>
              <w:instrText xml:space="preserve"> PAGEREF _Toc46395019 \h </w:instrText>
            </w:r>
            <w:r>
              <w:rPr>
                <w:noProof/>
                <w:webHidden/>
              </w:rPr>
            </w:r>
            <w:r>
              <w:rPr>
                <w:noProof/>
                <w:webHidden/>
              </w:rPr>
              <w:fldChar w:fldCharType="separate"/>
            </w:r>
            <w:r>
              <w:rPr>
                <w:noProof/>
                <w:webHidden/>
              </w:rPr>
              <w:t>250</w:t>
            </w:r>
            <w:r>
              <w:rPr>
                <w:noProof/>
                <w:webHidden/>
              </w:rPr>
              <w:fldChar w:fldCharType="end"/>
            </w:r>
          </w:hyperlink>
        </w:p>
        <w:p w14:paraId="73D6AD16" w14:textId="6D99B7EA" w:rsidR="00717723" w:rsidRDefault="00717723">
          <w:pPr>
            <w:pStyle w:val="TOC3"/>
            <w:tabs>
              <w:tab w:val="left" w:pos="1680"/>
              <w:tab w:val="right" w:leader="dot" w:pos="8296"/>
            </w:tabs>
            <w:rPr>
              <w:noProof/>
            </w:rPr>
          </w:pPr>
          <w:hyperlink w:anchor="_Toc46395020" w:history="1">
            <w:r w:rsidRPr="002B01AF">
              <w:rPr>
                <w:rStyle w:val="a4"/>
                <w:rFonts w:ascii="Helvetica" w:hAnsi="Helvetica" w:cs="Helvetica"/>
                <w:noProof/>
              </w:rPr>
              <w:t>11.4.4</w:t>
            </w:r>
            <w:r>
              <w:rPr>
                <w:noProof/>
              </w:rPr>
              <w:tab/>
            </w:r>
            <w:r w:rsidRPr="002B01AF">
              <w:rPr>
                <w:rStyle w:val="a4"/>
                <w:rFonts w:ascii="Helvetica" w:hAnsi="Helvetica" w:cs="Helvetica"/>
                <w:noProof/>
              </w:rPr>
              <w:t>文章</w:t>
            </w:r>
            <w:r>
              <w:rPr>
                <w:noProof/>
                <w:webHidden/>
              </w:rPr>
              <w:tab/>
            </w:r>
            <w:r>
              <w:rPr>
                <w:noProof/>
                <w:webHidden/>
              </w:rPr>
              <w:fldChar w:fldCharType="begin"/>
            </w:r>
            <w:r>
              <w:rPr>
                <w:noProof/>
                <w:webHidden/>
              </w:rPr>
              <w:instrText xml:space="preserve"> PAGEREF _Toc46395020 \h </w:instrText>
            </w:r>
            <w:r>
              <w:rPr>
                <w:noProof/>
                <w:webHidden/>
              </w:rPr>
            </w:r>
            <w:r>
              <w:rPr>
                <w:noProof/>
                <w:webHidden/>
              </w:rPr>
              <w:fldChar w:fldCharType="separate"/>
            </w:r>
            <w:r>
              <w:rPr>
                <w:noProof/>
                <w:webHidden/>
              </w:rPr>
              <w:t>251</w:t>
            </w:r>
            <w:r>
              <w:rPr>
                <w:noProof/>
                <w:webHidden/>
              </w:rPr>
              <w:fldChar w:fldCharType="end"/>
            </w:r>
          </w:hyperlink>
        </w:p>
        <w:p w14:paraId="0DBB0D85" w14:textId="7B8E8DE1" w:rsidR="00717723" w:rsidRDefault="00717723">
          <w:pPr>
            <w:pStyle w:val="TOC3"/>
            <w:tabs>
              <w:tab w:val="left" w:pos="1680"/>
              <w:tab w:val="right" w:leader="dot" w:pos="8296"/>
            </w:tabs>
            <w:rPr>
              <w:noProof/>
            </w:rPr>
          </w:pPr>
          <w:hyperlink w:anchor="_Toc46395021" w:history="1">
            <w:r w:rsidRPr="002B01AF">
              <w:rPr>
                <w:rStyle w:val="a4"/>
                <w:rFonts w:ascii="Helvetica" w:hAnsi="Helvetica" w:cs="Helvetica"/>
                <w:noProof/>
              </w:rPr>
              <w:t>11.4.5</w:t>
            </w:r>
            <w:r>
              <w:rPr>
                <w:noProof/>
              </w:rPr>
              <w:tab/>
            </w:r>
            <w:r w:rsidRPr="002B01AF">
              <w:rPr>
                <w:rStyle w:val="a4"/>
                <w:rFonts w:ascii="Helvetica" w:hAnsi="Helvetica" w:cs="Helvetica"/>
                <w:noProof/>
              </w:rPr>
              <w:t>分类</w:t>
            </w:r>
            <w:r w:rsidRPr="002B01AF">
              <w:rPr>
                <w:rStyle w:val="a4"/>
                <w:rFonts w:ascii="Helvetica" w:hAnsi="Helvetica" w:cs="Helvetica"/>
                <w:noProof/>
              </w:rPr>
              <w:t xml:space="preserve"> &amp; </w:t>
            </w:r>
            <w:r w:rsidRPr="002B01AF">
              <w:rPr>
                <w:rStyle w:val="a4"/>
                <w:rFonts w:ascii="Helvetica" w:hAnsi="Helvetica" w:cs="Helvetica"/>
                <w:noProof/>
              </w:rPr>
              <w:t>标签</w:t>
            </w:r>
            <w:r>
              <w:rPr>
                <w:noProof/>
                <w:webHidden/>
              </w:rPr>
              <w:tab/>
            </w:r>
            <w:r>
              <w:rPr>
                <w:noProof/>
                <w:webHidden/>
              </w:rPr>
              <w:fldChar w:fldCharType="begin"/>
            </w:r>
            <w:r>
              <w:rPr>
                <w:noProof/>
                <w:webHidden/>
              </w:rPr>
              <w:instrText xml:space="preserve"> PAGEREF _Toc46395021 \h </w:instrText>
            </w:r>
            <w:r>
              <w:rPr>
                <w:noProof/>
                <w:webHidden/>
              </w:rPr>
            </w:r>
            <w:r>
              <w:rPr>
                <w:noProof/>
                <w:webHidden/>
              </w:rPr>
              <w:fldChar w:fldCharType="separate"/>
            </w:r>
            <w:r>
              <w:rPr>
                <w:noProof/>
                <w:webHidden/>
              </w:rPr>
              <w:t>252</w:t>
            </w:r>
            <w:r>
              <w:rPr>
                <w:noProof/>
                <w:webHidden/>
              </w:rPr>
              <w:fldChar w:fldCharType="end"/>
            </w:r>
          </w:hyperlink>
        </w:p>
        <w:p w14:paraId="5C0269C7" w14:textId="54507EC2" w:rsidR="00717723" w:rsidRDefault="00717723">
          <w:pPr>
            <w:pStyle w:val="TOC3"/>
            <w:tabs>
              <w:tab w:val="left" w:pos="1680"/>
              <w:tab w:val="right" w:leader="dot" w:pos="8296"/>
            </w:tabs>
            <w:rPr>
              <w:noProof/>
            </w:rPr>
          </w:pPr>
          <w:hyperlink w:anchor="_Toc46395022" w:history="1">
            <w:r w:rsidRPr="002B01AF">
              <w:rPr>
                <w:rStyle w:val="a4"/>
                <w:rFonts w:ascii="Helvetica" w:hAnsi="Helvetica" w:cs="Helvetica"/>
                <w:noProof/>
              </w:rPr>
              <w:t>11.4.6</w:t>
            </w:r>
            <w:r>
              <w:rPr>
                <w:noProof/>
              </w:rPr>
              <w:tab/>
            </w:r>
            <w:r w:rsidRPr="002B01AF">
              <w:rPr>
                <w:rStyle w:val="a4"/>
                <w:rFonts w:ascii="Helvetica" w:hAnsi="Helvetica" w:cs="Helvetica"/>
                <w:noProof/>
              </w:rPr>
              <w:t>日期</w:t>
            </w:r>
            <w:r w:rsidRPr="002B01AF">
              <w:rPr>
                <w:rStyle w:val="a4"/>
                <w:rFonts w:ascii="Helvetica" w:hAnsi="Helvetica" w:cs="Helvetica"/>
                <w:noProof/>
              </w:rPr>
              <w:t xml:space="preserve"> / </w:t>
            </w:r>
            <w:r w:rsidRPr="002B01AF">
              <w:rPr>
                <w:rStyle w:val="a4"/>
                <w:rFonts w:ascii="Helvetica" w:hAnsi="Helvetica" w:cs="Helvetica"/>
                <w:noProof/>
              </w:rPr>
              <w:t>时间格式</w:t>
            </w:r>
            <w:r>
              <w:rPr>
                <w:noProof/>
                <w:webHidden/>
              </w:rPr>
              <w:tab/>
            </w:r>
            <w:r>
              <w:rPr>
                <w:noProof/>
                <w:webHidden/>
              </w:rPr>
              <w:fldChar w:fldCharType="begin"/>
            </w:r>
            <w:r>
              <w:rPr>
                <w:noProof/>
                <w:webHidden/>
              </w:rPr>
              <w:instrText xml:space="preserve"> PAGEREF _Toc46395022 \h </w:instrText>
            </w:r>
            <w:r>
              <w:rPr>
                <w:noProof/>
                <w:webHidden/>
              </w:rPr>
            </w:r>
            <w:r>
              <w:rPr>
                <w:noProof/>
                <w:webHidden/>
              </w:rPr>
              <w:fldChar w:fldCharType="separate"/>
            </w:r>
            <w:r>
              <w:rPr>
                <w:noProof/>
                <w:webHidden/>
              </w:rPr>
              <w:t>253</w:t>
            </w:r>
            <w:r>
              <w:rPr>
                <w:noProof/>
                <w:webHidden/>
              </w:rPr>
              <w:fldChar w:fldCharType="end"/>
            </w:r>
          </w:hyperlink>
        </w:p>
        <w:p w14:paraId="63A0D58D" w14:textId="3DF100AD" w:rsidR="00717723" w:rsidRDefault="00717723">
          <w:pPr>
            <w:pStyle w:val="TOC3"/>
            <w:tabs>
              <w:tab w:val="left" w:pos="1680"/>
              <w:tab w:val="right" w:leader="dot" w:pos="8296"/>
            </w:tabs>
            <w:rPr>
              <w:noProof/>
            </w:rPr>
          </w:pPr>
          <w:hyperlink w:anchor="_Toc46395023" w:history="1">
            <w:r w:rsidRPr="002B01AF">
              <w:rPr>
                <w:rStyle w:val="a4"/>
                <w:rFonts w:ascii="Helvetica" w:hAnsi="Helvetica" w:cs="Helvetica"/>
                <w:noProof/>
              </w:rPr>
              <w:t>11.4.7</w:t>
            </w:r>
            <w:r>
              <w:rPr>
                <w:noProof/>
              </w:rPr>
              <w:tab/>
            </w:r>
            <w:r w:rsidRPr="002B01AF">
              <w:rPr>
                <w:rStyle w:val="a4"/>
                <w:rFonts w:ascii="Helvetica" w:hAnsi="Helvetica" w:cs="Helvetica"/>
                <w:noProof/>
              </w:rPr>
              <w:t>分页</w:t>
            </w:r>
            <w:r>
              <w:rPr>
                <w:noProof/>
                <w:webHidden/>
              </w:rPr>
              <w:tab/>
            </w:r>
            <w:r>
              <w:rPr>
                <w:noProof/>
                <w:webHidden/>
              </w:rPr>
              <w:fldChar w:fldCharType="begin"/>
            </w:r>
            <w:r>
              <w:rPr>
                <w:noProof/>
                <w:webHidden/>
              </w:rPr>
              <w:instrText xml:space="preserve"> PAGEREF _Toc46395023 \h </w:instrText>
            </w:r>
            <w:r>
              <w:rPr>
                <w:noProof/>
                <w:webHidden/>
              </w:rPr>
            </w:r>
            <w:r>
              <w:rPr>
                <w:noProof/>
                <w:webHidden/>
              </w:rPr>
              <w:fldChar w:fldCharType="separate"/>
            </w:r>
            <w:r>
              <w:rPr>
                <w:noProof/>
                <w:webHidden/>
              </w:rPr>
              <w:t>253</w:t>
            </w:r>
            <w:r>
              <w:rPr>
                <w:noProof/>
                <w:webHidden/>
              </w:rPr>
              <w:fldChar w:fldCharType="end"/>
            </w:r>
          </w:hyperlink>
        </w:p>
        <w:p w14:paraId="2C2D6F65" w14:textId="7498D981" w:rsidR="00717723" w:rsidRDefault="00717723">
          <w:pPr>
            <w:pStyle w:val="TOC3"/>
            <w:tabs>
              <w:tab w:val="left" w:pos="1680"/>
              <w:tab w:val="right" w:leader="dot" w:pos="8296"/>
            </w:tabs>
            <w:rPr>
              <w:noProof/>
            </w:rPr>
          </w:pPr>
          <w:hyperlink w:anchor="_Toc46395024" w:history="1">
            <w:r w:rsidRPr="002B01AF">
              <w:rPr>
                <w:rStyle w:val="a4"/>
                <w:rFonts w:ascii="Helvetica" w:hAnsi="Helvetica" w:cs="Helvetica"/>
                <w:noProof/>
              </w:rPr>
              <w:t>11.4.8</w:t>
            </w:r>
            <w:r>
              <w:rPr>
                <w:noProof/>
              </w:rPr>
              <w:tab/>
            </w:r>
            <w:r w:rsidRPr="002B01AF">
              <w:rPr>
                <w:rStyle w:val="a4"/>
                <w:rFonts w:ascii="Helvetica" w:hAnsi="Helvetica" w:cs="Helvetica"/>
                <w:noProof/>
              </w:rPr>
              <w:t>扩展</w:t>
            </w:r>
            <w:r>
              <w:rPr>
                <w:noProof/>
                <w:webHidden/>
              </w:rPr>
              <w:tab/>
            </w:r>
            <w:r>
              <w:rPr>
                <w:noProof/>
                <w:webHidden/>
              </w:rPr>
              <w:fldChar w:fldCharType="begin"/>
            </w:r>
            <w:r>
              <w:rPr>
                <w:noProof/>
                <w:webHidden/>
              </w:rPr>
              <w:instrText xml:space="preserve"> PAGEREF _Toc46395024 \h </w:instrText>
            </w:r>
            <w:r>
              <w:rPr>
                <w:noProof/>
                <w:webHidden/>
              </w:rPr>
            </w:r>
            <w:r>
              <w:rPr>
                <w:noProof/>
                <w:webHidden/>
              </w:rPr>
              <w:fldChar w:fldCharType="separate"/>
            </w:r>
            <w:r>
              <w:rPr>
                <w:noProof/>
                <w:webHidden/>
              </w:rPr>
              <w:t>253</w:t>
            </w:r>
            <w:r>
              <w:rPr>
                <w:noProof/>
                <w:webHidden/>
              </w:rPr>
              <w:fldChar w:fldCharType="end"/>
            </w:r>
          </w:hyperlink>
        </w:p>
        <w:p w14:paraId="6617421E" w14:textId="0E32F52E" w:rsidR="00717723" w:rsidRDefault="00717723">
          <w:pPr>
            <w:pStyle w:val="TOC4"/>
            <w:tabs>
              <w:tab w:val="left" w:pos="2520"/>
              <w:tab w:val="right" w:leader="dot" w:pos="8296"/>
            </w:tabs>
            <w:rPr>
              <w:noProof/>
            </w:rPr>
          </w:pPr>
          <w:hyperlink w:anchor="_Toc46395025" w:history="1">
            <w:r w:rsidRPr="002B01AF">
              <w:rPr>
                <w:rStyle w:val="a4"/>
                <w:rFonts w:ascii="Helvetica" w:hAnsi="Helvetica" w:cs="Helvetica"/>
                <w:noProof/>
              </w:rPr>
              <w:t>11.4.8.1</w:t>
            </w:r>
            <w:r>
              <w:rPr>
                <w:noProof/>
              </w:rPr>
              <w:tab/>
            </w:r>
            <w:r w:rsidRPr="002B01AF">
              <w:rPr>
                <w:rStyle w:val="a4"/>
                <w:rFonts w:ascii="Helvetica" w:hAnsi="Helvetica" w:cs="Helvetica"/>
                <w:noProof/>
              </w:rPr>
              <w:t>包括或不包括目录和文件</w:t>
            </w:r>
            <w:r>
              <w:rPr>
                <w:noProof/>
                <w:webHidden/>
              </w:rPr>
              <w:tab/>
            </w:r>
            <w:r>
              <w:rPr>
                <w:noProof/>
                <w:webHidden/>
              </w:rPr>
              <w:fldChar w:fldCharType="begin"/>
            </w:r>
            <w:r>
              <w:rPr>
                <w:noProof/>
                <w:webHidden/>
              </w:rPr>
              <w:instrText xml:space="preserve"> PAGEREF _Toc46395025 \h </w:instrText>
            </w:r>
            <w:r>
              <w:rPr>
                <w:noProof/>
                <w:webHidden/>
              </w:rPr>
            </w:r>
            <w:r>
              <w:rPr>
                <w:noProof/>
                <w:webHidden/>
              </w:rPr>
              <w:fldChar w:fldCharType="separate"/>
            </w:r>
            <w:r>
              <w:rPr>
                <w:noProof/>
                <w:webHidden/>
              </w:rPr>
              <w:t>254</w:t>
            </w:r>
            <w:r>
              <w:rPr>
                <w:noProof/>
                <w:webHidden/>
              </w:rPr>
              <w:fldChar w:fldCharType="end"/>
            </w:r>
          </w:hyperlink>
        </w:p>
        <w:p w14:paraId="25505D3B" w14:textId="72A0566A" w:rsidR="00717723" w:rsidRDefault="00717723">
          <w:pPr>
            <w:pStyle w:val="TOC4"/>
            <w:tabs>
              <w:tab w:val="left" w:pos="2520"/>
              <w:tab w:val="right" w:leader="dot" w:pos="8296"/>
            </w:tabs>
            <w:rPr>
              <w:noProof/>
            </w:rPr>
          </w:pPr>
          <w:hyperlink w:anchor="_Toc46395026" w:history="1">
            <w:r w:rsidRPr="002B01AF">
              <w:rPr>
                <w:rStyle w:val="a4"/>
                <w:rFonts w:ascii="Helvetica" w:hAnsi="Helvetica" w:cs="Helvetica"/>
                <w:noProof/>
              </w:rPr>
              <w:t>11.4.8.2</w:t>
            </w:r>
            <w:r>
              <w:rPr>
                <w:noProof/>
              </w:rPr>
              <w:tab/>
            </w:r>
            <w:r w:rsidRPr="002B01AF">
              <w:rPr>
                <w:rStyle w:val="a4"/>
                <w:rFonts w:ascii="Helvetica" w:hAnsi="Helvetica" w:cs="Helvetica"/>
                <w:noProof/>
              </w:rPr>
              <w:t>使用代替配置文件</w:t>
            </w:r>
            <w:r>
              <w:rPr>
                <w:noProof/>
                <w:webHidden/>
              </w:rPr>
              <w:tab/>
            </w:r>
            <w:r>
              <w:rPr>
                <w:noProof/>
                <w:webHidden/>
              </w:rPr>
              <w:fldChar w:fldCharType="begin"/>
            </w:r>
            <w:r>
              <w:rPr>
                <w:noProof/>
                <w:webHidden/>
              </w:rPr>
              <w:instrText xml:space="preserve"> PAGEREF _Toc46395026 \h </w:instrText>
            </w:r>
            <w:r>
              <w:rPr>
                <w:noProof/>
                <w:webHidden/>
              </w:rPr>
            </w:r>
            <w:r>
              <w:rPr>
                <w:noProof/>
                <w:webHidden/>
              </w:rPr>
              <w:fldChar w:fldCharType="separate"/>
            </w:r>
            <w:r>
              <w:rPr>
                <w:noProof/>
                <w:webHidden/>
              </w:rPr>
              <w:t>255</w:t>
            </w:r>
            <w:r>
              <w:rPr>
                <w:noProof/>
                <w:webHidden/>
              </w:rPr>
              <w:fldChar w:fldCharType="end"/>
            </w:r>
          </w:hyperlink>
        </w:p>
        <w:p w14:paraId="17155C3B" w14:textId="2B268408" w:rsidR="00717723" w:rsidRDefault="00717723">
          <w:pPr>
            <w:pStyle w:val="TOC4"/>
            <w:tabs>
              <w:tab w:val="left" w:pos="2520"/>
              <w:tab w:val="right" w:leader="dot" w:pos="8296"/>
            </w:tabs>
            <w:rPr>
              <w:noProof/>
            </w:rPr>
          </w:pPr>
          <w:hyperlink w:anchor="_Toc46395027" w:history="1">
            <w:r w:rsidRPr="002B01AF">
              <w:rPr>
                <w:rStyle w:val="a4"/>
                <w:rFonts w:ascii="Helvetica" w:hAnsi="Helvetica" w:cs="Helvetica"/>
                <w:noProof/>
              </w:rPr>
              <w:t>11.4.8.3</w:t>
            </w:r>
            <w:r>
              <w:rPr>
                <w:noProof/>
              </w:rPr>
              <w:tab/>
            </w:r>
            <w:r w:rsidRPr="002B01AF">
              <w:rPr>
                <w:rStyle w:val="a4"/>
                <w:rFonts w:ascii="Helvetica" w:hAnsi="Helvetica" w:cs="Helvetica"/>
                <w:noProof/>
              </w:rPr>
              <w:t>覆盖主题配置</w:t>
            </w:r>
            <w:r>
              <w:rPr>
                <w:noProof/>
                <w:webHidden/>
              </w:rPr>
              <w:tab/>
            </w:r>
            <w:r>
              <w:rPr>
                <w:noProof/>
                <w:webHidden/>
              </w:rPr>
              <w:fldChar w:fldCharType="begin"/>
            </w:r>
            <w:r>
              <w:rPr>
                <w:noProof/>
                <w:webHidden/>
              </w:rPr>
              <w:instrText xml:space="preserve"> PAGEREF _Toc46395027 \h </w:instrText>
            </w:r>
            <w:r>
              <w:rPr>
                <w:noProof/>
                <w:webHidden/>
              </w:rPr>
            </w:r>
            <w:r>
              <w:rPr>
                <w:noProof/>
                <w:webHidden/>
              </w:rPr>
              <w:fldChar w:fldCharType="separate"/>
            </w:r>
            <w:r>
              <w:rPr>
                <w:noProof/>
                <w:webHidden/>
              </w:rPr>
              <w:t>256</w:t>
            </w:r>
            <w:r>
              <w:rPr>
                <w:noProof/>
                <w:webHidden/>
              </w:rPr>
              <w:fldChar w:fldCharType="end"/>
            </w:r>
          </w:hyperlink>
        </w:p>
        <w:p w14:paraId="297FF4F7" w14:textId="788A857B" w:rsidR="00717723" w:rsidRDefault="00717723">
          <w:pPr>
            <w:pStyle w:val="TOC2"/>
            <w:tabs>
              <w:tab w:val="left" w:pos="1260"/>
              <w:tab w:val="right" w:leader="dot" w:pos="8296"/>
            </w:tabs>
            <w:rPr>
              <w:noProof/>
            </w:rPr>
          </w:pPr>
          <w:hyperlink w:anchor="_Toc46395028" w:history="1">
            <w:r w:rsidRPr="002B01AF">
              <w:rPr>
                <w:rStyle w:val="a4"/>
                <w:rFonts w:ascii="Helvetica" w:hAnsi="Helvetica" w:cs="Helvetica"/>
                <w:noProof/>
              </w:rPr>
              <w:t>11.5</w:t>
            </w:r>
            <w:r>
              <w:rPr>
                <w:noProof/>
              </w:rPr>
              <w:tab/>
            </w:r>
            <w:r w:rsidRPr="002B01AF">
              <w:rPr>
                <w:rStyle w:val="a4"/>
                <w:rFonts w:ascii="Helvetica" w:hAnsi="Helvetica" w:cs="Helvetica"/>
                <w:noProof/>
              </w:rPr>
              <w:t>Hexo</w:t>
            </w:r>
            <w:r w:rsidRPr="002B01AF">
              <w:rPr>
                <w:rStyle w:val="a4"/>
                <w:rFonts w:ascii="Helvetica" w:hAnsi="Helvetica" w:cs="Helvetica"/>
                <w:noProof/>
              </w:rPr>
              <w:t>指令</w:t>
            </w:r>
            <w:r>
              <w:rPr>
                <w:noProof/>
                <w:webHidden/>
              </w:rPr>
              <w:tab/>
            </w:r>
            <w:r>
              <w:rPr>
                <w:noProof/>
                <w:webHidden/>
              </w:rPr>
              <w:fldChar w:fldCharType="begin"/>
            </w:r>
            <w:r>
              <w:rPr>
                <w:noProof/>
                <w:webHidden/>
              </w:rPr>
              <w:instrText xml:space="preserve"> PAGEREF _Toc46395028 \h </w:instrText>
            </w:r>
            <w:r>
              <w:rPr>
                <w:noProof/>
                <w:webHidden/>
              </w:rPr>
            </w:r>
            <w:r>
              <w:rPr>
                <w:noProof/>
                <w:webHidden/>
              </w:rPr>
              <w:fldChar w:fldCharType="separate"/>
            </w:r>
            <w:r>
              <w:rPr>
                <w:noProof/>
                <w:webHidden/>
              </w:rPr>
              <w:t>256</w:t>
            </w:r>
            <w:r>
              <w:rPr>
                <w:noProof/>
                <w:webHidden/>
              </w:rPr>
              <w:fldChar w:fldCharType="end"/>
            </w:r>
          </w:hyperlink>
        </w:p>
        <w:p w14:paraId="2CE55DAE" w14:textId="08D580CE" w:rsidR="00717723" w:rsidRDefault="00717723">
          <w:pPr>
            <w:pStyle w:val="TOC3"/>
            <w:tabs>
              <w:tab w:val="left" w:pos="1680"/>
              <w:tab w:val="right" w:leader="dot" w:pos="8296"/>
            </w:tabs>
            <w:rPr>
              <w:noProof/>
            </w:rPr>
          </w:pPr>
          <w:hyperlink w:anchor="_Toc46395029" w:history="1">
            <w:r w:rsidRPr="002B01AF">
              <w:rPr>
                <w:rStyle w:val="a4"/>
                <w:rFonts w:ascii="Helvetica" w:hAnsi="Helvetica" w:cs="Helvetica"/>
                <w:noProof/>
              </w:rPr>
              <w:t>11.5.1</w:t>
            </w:r>
            <w:r>
              <w:rPr>
                <w:noProof/>
              </w:rPr>
              <w:tab/>
            </w:r>
            <w:r w:rsidRPr="002B01AF">
              <w:rPr>
                <w:rStyle w:val="a4"/>
                <w:rFonts w:ascii="Helvetica" w:hAnsi="Helvetica" w:cs="Helvetica"/>
                <w:noProof/>
              </w:rPr>
              <w:t>init</w:t>
            </w:r>
            <w:r>
              <w:rPr>
                <w:noProof/>
                <w:webHidden/>
              </w:rPr>
              <w:tab/>
            </w:r>
            <w:r>
              <w:rPr>
                <w:noProof/>
                <w:webHidden/>
              </w:rPr>
              <w:fldChar w:fldCharType="begin"/>
            </w:r>
            <w:r>
              <w:rPr>
                <w:noProof/>
                <w:webHidden/>
              </w:rPr>
              <w:instrText xml:space="preserve"> PAGEREF _Toc46395029 \h </w:instrText>
            </w:r>
            <w:r>
              <w:rPr>
                <w:noProof/>
                <w:webHidden/>
              </w:rPr>
            </w:r>
            <w:r>
              <w:rPr>
                <w:noProof/>
                <w:webHidden/>
              </w:rPr>
              <w:fldChar w:fldCharType="separate"/>
            </w:r>
            <w:r>
              <w:rPr>
                <w:noProof/>
                <w:webHidden/>
              </w:rPr>
              <w:t>256</w:t>
            </w:r>
            <w:r>
              <w:rPr>
                <w:noProof/>
                <w:webHidden/>
              </w:rPr>
              <w:fldChar w:fldCharType="end"/>
            </w:r>
          </w:hyperlink>
        </w:p>
        <w:p w14:paraId="7647ADA8" w14:textId="38AD062A" w:rsidR="00717723" w:rsidRDefault="00717723">
          <w:pPr>
            <w:pStyle w:val="TOC3"/>
            <w:tabs>
              <w:tab w:val="left" w:pos="1680"/>
              <w:tab w:val="right" w:leader="dot" w:pos="8296"/>
            </w:tabs>
            <w:rPr>
              <w:noProof/>
            </w:rPr>
          </w:pPr>
          <w:hyperlink w:anchor="_Toc46395030" w:history="1">
            <w:r w:rsidRPr="002B01AF">
              <w:rPr>
                <w:rStyle w:val="a4"/>
                <w:rFonts w:ascii="Helvetica" w:hAnsi="Helvetica" w:cs="Helvetica"/>
                <w:noProof/>
              </w:rPr>
              <w:t>11.5.2</w:t>
            </w:r>
            <w:r>
              <w:rPr>
                <w:noProof/>
              </w:rPr>
              <w:tab/>
            </w:r>
            <w:r w:rsidRPr="002B01AF">
              <w:rPr>
                <w:rStyle w:val="a4"/>
                <w:rFonts w:ascii="Helvetica" w:hAnsi="Helvetica" w:cs="Helvetica"/>
                <w:noProof/>
              </w:rPr>
              <w:t>new</w:t>
            </w:r>
            <w:r>
              <w:rPr>
                <w:noProof/>
                <w:webHidden/>
              </w:rPr>
              <w:tab/>
            </w:r>
            <w:r>
              <w:rPr>
                <w:noProof/>
                <w:webHidden/>
              </w:rPr>
              <w:fldChar w:fldCharType="begin"/>
            </w:r>
            <w:r>
              <w:rPr>
                <w:noProof/>
                <w:webHidden/>
              </w:rPr>
              <w:instrText xml:space="preserve"> PAGEREF _Toc46395030 \h </w:instrText>
            </w:r>
            <w:r>
              <w:rPr>
                <w:noProof/>
                <w:webHidden/>
              </w:rPr>
            </w:r>
            <w:r>
              <w:rPr>
                <w:noProof/>
                <w:webHidden/>
              </w:rPr>
              <w:fldChar w:fldCharType="separate"/>
            </w:r>
            <w:r>
              <w:rPr>
                <w:noProof/>
                <w:webHidden/>
              </w:rPr>
              <w:t>256</w:t>
            </w:r>
            <w:r>
              <w:rPr>
                <w:noProof/>
                <w:webHidden/>
              </w:rPr>
              <w:fldChar w:fldCharType="end"/>
            </w:r>
          </w:hyperlink>
        </w:p>
        <w:p w14:paraId="36DDF0E1" w14:textId="75A43CD6" w:rsidR="00717723" w:rsidRDefault="00717723">
          <w:pPr>
            <w:pStyle w:val="TOC3"/>
            <w:tabs>
              <w:tab w:val="left" w:pos="1680"/>
              <w:tab w:val="right" w:leader="dot" w:pos="8296"/>
            </w:tabs>
            <w:rPr>
              <w:noProof/>
            </w:rPr>
          </w:pPr>
          <w:hyperlink w:anchor="_Toc46395031" w:history="1">
            <w:r w:rsidRPr="002B01AF">
              <w:rPr>
                <w:rStyle w:val="a4"/>
                <w:rFonts w:ascii="Helvetica" w:hAnsi="Helvetica" w:cs="Helvetica"/>
                <w:noProof/>
              </w:rPr>
              <w:t>11.5.3</w:t>
            </w:r>
            <w:r>
              <w:rPr>
                <w:noProof/>
              </w:rPr>
              <w:tab/>
            </w:r>
            <w:r w:rsidRPr="002B01AF">
              <w:rPr>
                <w:rStyle w:val="a4"/>
                <w:rFonts w:ascii="Helvetica" w:hAnsi="Helvetica" w:cs="Helvetica"/>
                <w:noProof/>
              </w:rPr>
              <w:t>generate</w:t>
            </w:r>
            <w:r>
              <w:rPr>
                <w:noProof/>
                <w:webHidden/>
              </w:rPr>
              <w:tab/>
            </w:r>
            <w:r>
              <w:rPr>
                <w:noProof/>
                <w:webHidden/>
              </w:rPr>
              <w:fldChar w:fldCharType="begin"/>
            </w:r>
            <w:r>
              <w:rPr>
                <w:noProof/>
                <w:webHidden/>
              </w:rPr>
              <w:instrText xml:space="preserve"> PAGEREF _Toc46395031 \h </w:instrText>
            </w:r>
            <w:r>
              <w:rPr>
                <w:noProof/>
                <w:webHidden/>
              </w:rPr>
            </w:r>
            <w:r>
              <w:rPr>
                <w:noProof/>
                <w:webHidden/>
              </w:rPr>
              <w:fldChar w:fldCharType="separate"/>
            </w:r>
            <w:r>
              <w:rPr>
                <w:noProof/>
                <w:webHidden/>
              </w:rPr>
              <w:t>257</w:t>
            </w:r>
            <w:r>
              <w:rPr>
                <w:noProof/>
                <w:webHidden/>
              </w:rPr>
              <w:fldChar w:fldCharType="end"/>
            </w:r>
          </w:hyperlink>
        </w:p>
        <w:p w14:paraId="7B6EC279" w14:textId="298F6412" w:rsidR="00717723" w:rsidRDefault="00717723">
          <w:pPr>
            <w:pStyle w:val="TOC3"/>
            <w:tabs>
              <w:tab w:val="left" w:pos="1680"/>
              <w:tab w:val="right" w:leader="dot" w:pos="8296"/>
            </w:tabs>
            <w:rPr>
              <w:noProof/>
            </w:rPr>
          </w:pPr>
          <w:hyperlink w:anchor="_Toc46395032" w:history="1">
            <w:r w:rsidRPr="002B01AF">
              <w:rPr>
                <w:rStyle w:val="a4"/>
                <w:rFonts w:ascii="Helvetica" w:hAnsi="Helvetica" w:cs="Helvetica"/>
                <w:noProof/>
              </w:rPr>
              <w:t>11.5.4</w:t>
            </w:r>
            <w:r>
              <w:rPr>
                <w:noProof/>
              </w:rPr>
              <w:tab/>
            </w:r>
            <w:r w:rsidRPr="002B01AF">
              <w:rPr>
                <w:rStyle w:val="a4"/>
                <w:rFonts w:ascii="Helvetica" w:hAnsi="Helvetica" w:cs="Helvetica"/>
                <w:noProof/>
              </w:rPr>
              <w:t>publish</w:t>
            </w:r>
            <w:r>
              <w:rPr>
                <w:noProof/>
                <w:webHidden/>
              </w:rPr>
              <w:tab/>
            </w:r>
            <w:r>
              <w:rPr>
                <w:noProof/>
                <w:webHidden/>
              </w:rPr>
              <w:fldChar w:fldCharType="begin"/>
            </w:r>
            <w:r>
              <w:rPr>
                <w:noProof/>
                <w:webHidden/>
              </w:rPr>
              <w:instrText xml:space="preserve"> PAGEREF _Toc46395032 \h </w:instrText>
            </w:r>
            <w:r>
              <w:rPr>
                <w:noProof/>
                <w:webHidden/>
              </w:rPr>
            </w:r>
            <w:r>
              <w:rPr>
                <w:noProof/>
                <w:webHidden/>
              </w:rPr>
              <w:fldChar w:fldCharType="separate"/>
            </w:r>
            <w:r>
              <w:rPr>
                <w:noProof/>
                <w:webHidden/>
              </w:rPr>
              <w:t>258</w:t>
            </w:r>
            <w:r>
              <w:rPr>
                <w:noProof/>
                <w:webHidden/>
              </w:rPr>
              <w:fldChar w:fldCharType="end"/>
            </w:r>
          </w:hyperlink>
        </w:p>
        <w:p w14:paraId="63279AE2" w14:textId="108EF611" w:rsidR="00717723" w:rsidRDefault="00717723">
          <w:pPr>
            <w:pStyle w:val="TOC3"/>
            <w:tabs>
              <w:tab w:val="left" w:pos="1680"/>
              <w:tab w:val="right" w:leader="dot" w:pos="8296"/>
            </w:tabs>
            <w:rPr>
              <w:noProof/>
            </w:rPr>
          </w:pPr>
          <w:hyperlink w:anchor="_Toc46395033" w:history="1">
            <w:r w:rsidRPr="002B01AF">
              <w:rPr>
                <w:rStyle w:val="a4"/>
                <w:rFonts w:ascii="Helvetica" w:hAnsi="Helvetica" w:cs="Helvetica"/>
                <w:noProof/>
              </w:rPr>
              <w:t>11.5.5</w:t>
            </w:r>
            <w:r>
              <w:rPr>
                <w:noProof/>
              </w:rPr>
              <w:tab/>
            </w:r>
            <w:r w:rsidRPr="002B01AF">
              <w:rPr>
                <w:rStyle w:val="a4"/>
                <w:rFonts w:ascii="Helvetica" w:hAnsi="Helvetica" w:cs="Helvetica"/>
                <w:noProof/>
              </w:rPr>
              <w:t>server</w:t>
            </w:r>
            <w:r>
              <w:rPr>
                <w:noProof/>
                <w:webHidden/>
              </w:rPr>
              <w:tab/>
            </w:r>
            <w:r>
              <w:rPr>
                <w:noProof/>
                <w:webHidden/>
              </w:rPr>
              <w:fldChar w:fldCharType="begin"/>
            </w:r>
            <w:r>
              <w:rPr>
                <w:noProof/>
                <w:webHidden/>
              </w:rPr>
              <w:instrText xml:space="preserve"> PAGEREF _Toc46395033 \h </w:instrText>
            </w:r>
            <w:r>
              <w:rPr>
                <w:noProof/>
                <w:webHidden/>
              </w:rPr>
            </w:r>
            <w:r>
              <w:rPr>
                <w:noProof/>
                <w:webHidden/>
              </w:rPr>
              <w:fldChar w:fldCharType="separate"/>
            </w:r>
            <w:r>
              <w:rPr>
                <w:noProof/>
                <w:webHidden/>
              </w:rPr>
              <w:t>258</w:t>
            </w:r>
            <w:r>
              <w:rPr>
                <w:noProof/>
                <w:webHidden/>
              </w:rPr>
              <w:fldChar w:fldCharType="end"/>
            </w:r>
          </w:hyperlink>
        </w:p>
        <w:p w14:paraId="016DC4EB" w14:textId="7F7D7AD3" w:rsidR="00717723" w:rsidRDefault="00717723">
          <w:pPr>
            <w:pStyle w:val="TOC3"/>
            <w:tabs>
              <w:tab w:val="left" w:pos="1680"/>
              <w:tab w:val="right" w:leader="dot" w:pos="8296"/>
            </w:tabs>
            <w:rPr>
              <w:noProof/>
            </w:rPr>
          </w:pPr>
          <w:hyperlink w:anchor="_Toc46395034" w:history="1">
            <w:r w:rsidRPr="002B01AF">
              <w:rPr>
                <w:rStyle w:val="a4"/>
                <w:rFonts w:ascii="Helvetica" w:hAnsi="Helvetica" w:cs="Helvetica"/>
                <w:noProof/>
              </w:rPr>
              <w:t>11.5.6</w:t>
            </w:r>
            <w:r>
              <w:rPr>
                <w:noProof/>
              </w:rPr>
              <w:tab/>
            </w:r>
            <w:r w:rsidRPr="002B01AF">
              <w:rPr>
                <w:rStyle w:val="a4"/>
                <w:rFonts w:ascii="Helvetica" w:hAnsi="Helvetica" w:cs="Helvetica"/>
                <w:noProof/>
              </w:rPr>
              <w:t>deploy</w:t>
            </w:r>
            <w:r>
              <w:rPr>
                <w:noProof/>
                <w:webHidden/>
              </w:rPr>
              <w:tab/>
            </w:r>
            <w:r>
              <w:rPr>
                <w:noProof/>
                <w:webHidden/>
              </w:rPr>
              <w:fldChar w:fldCharType="begin"/>
            </w:r>
            <w:r>
              <w:rPr>
                <w:noProof/>
                <w:webHidden/>
              </w:rPr>
              <w:instrText xml:space="preserve"> PAGEREF _Toc46395034 \h </w:instrText>
            </w:r>
            <w:r>
              <w:rPr>
                <w:noProof/>
                <w:webHidden/>
              </w:rPr>
            </w:r>
            <w:r>
              <w:rPr>
                <w:noProof/>
                <w:webHidden/>
              </w:rPr>
              <w:fldChar w:fldCharType="separate"/>
            </w:r>
            <w:r>
              <w:rPr>
                <w:noProof/>
                <w:webHidden/>
              </w:rPr>
              <w:t>258</w:t>
            </w:r>
            <w:r>
              <w:rPr>
                <w:noProof/>
                <w:webHidden/>
              </w:rPr>
              <w:fldChar w:fldCharType="end"/>
            </w:r>
          </w:hyperlink>
        </w:p>
        <w:p w14:paraId="6B2825AA" w14:textId="06A1598D" w:rsidR="00717723" w:rsidRDefault="00717723">
          <w:pPr>
            <w:pStyle w:val="TOC3"/>
            <w:tabs>
              <w:tab w:val="left" w:pos="1680"/>
              <w:tab w:val="right" w:leader="dot" w:pos="8296"/>
            </w:tabs>
            <w:rPr>
              <w:noProof/>
            </w:rPr>
          </w:pPr>
          <w:hyperlink w:anchor="_Toc46395035" w:history="1">
            <w:r w:rsidRPr="002B01AF">
              <w:rPr>
                <w:rStyle w:val="a4"/>
                <w:rFonts w:ascii="Helvetica" w:hAnsi="Helvetica" w:cs="Helvetica"/>
                <w:noProof/>
              </w:rPr>
              <w:t>11.5.7</w:t>
            </w:r>
            <w:r>
              <w:rPr>
                <w:noProof/>
              </w:rPr>
              <w:tab/>
            </w:r>
            <w:r w:rsidRPr="002B01AF">
              <w:rPr>
                <w:rStyle w:val="a4"/>
                <w:rFonts w:ascii="Helvetica" w:hAnsi="Helvetica" w:cs="Helvetica"/>
                <w:noProof/>
              </w:rPr>
              <w:t>render</w:t>
            </w:r>
            <w:r>
              <w:rPr>
                <w:noProof/>
                <w:webHidden/>
              </w:rPr>
              <w:tab/>
            </w:r>
            <w:r>
              <w:rPr>
                <w:noProof/>
                <w:webHidden/>
              </w:rPr>
              <w:fldChar w:fldCharType="begin"/>
            </w:r>
            <w:r>
              <w:rPr>
                <w:noProof/>
                <w:webHidden/>
              </w:rPr>
              <w:instrText xml:space="preserve"> PAGEREF _Toc46395035 \h </w:instrText>
            </w:r>
            <w:r>
              <w:rPr>
                <w:noProof/>
                <w:webHidden/>
              </w:rPr>
            </w:r>
            <w:r>
              <w:rPr>
                <w:noProof/>
                <w:webHidden/>
              </w:rPr>
              <w:fldChar w:fldCharType="separate"/>
            </w:r>
            <w:r>
              <w:rPr>
                <w:noProof/>
                <w:webHidden/>
              </w:rPr>
              <w:t>258</w:t>
            </w:r>
            <w:r>
              <w:rPr>
                <w:noProof/>
                <w:webHidden/>
              </w:rPr>
              <w:fldChar w:fldCharType="end"/>
            </w:r>
          </w:hyperlink>
        </w:p>
        <w:p w14:paraId="7E39D0BC" w14:textId="5A0D1D7B" w:rsidR="00717723" w:rsidRDefault="00717723">
          <w:pPr>
            <w:pStyle w:val="TOC3"/>
            <w:tabs>
              <w:tab w:val="left" w:pos="1680"/>
              <w:tab w:val="right" w:leader="dot" w:pos="8296"/>
            </w:tabs>
            <w:rPr>
              <w:noProof/>
            </w:rPr>
          </w:pPr>
          <w:hyperlink w:anchor="_Toc46395036" w:history="1">
            <w:r w:rsidRPr="002B01AF">
              <w:rPr>
                <w:rStyle w:val="a4"/>
                <w:rFonts w:ascii="Helvetica" w:hAnsi="Helvetica" w:cs="Helvetica"/>
                <w:noProof/>
              </w:rPr>
              <w:t>11.5.8</w:t>
            </w:r>
            <w:r>
              <w:rPr>
                <w:noProof/>
              </w:rPr>
              <w:tab/>
            </w:r>
            <w:r w:rsidRPr="002B01AF">
              <w:rPr>
                <w:rStyle w:val="a4"/>
                <w:rFonts w:ascii="Helvetica" w:hAnsi="Helvetica" w:cs="Helvetica"/>
                <w:noProof/>
              </w:rPr>
              <w:t>migrate</w:t>
            </w:r>
            <w:r>
              <w:rPr>
                <w:noProof/>
                <w:webHidden/>
              </w:rPr>
              <w:tab/>
            </w:r>
            <w:r>
              <w:rPr>
                <w:noProof/>
                <w:webHidden/>
              </w:rPr>
              <w:fldChar w:fldCharType="begin"/>
            </w:r>
            <w:r>
              <w:rPr>
                <w:noProof/>
                <w:webHidden/>
              </w:rPr>
              <w:instrText xml:space="preserve"> PAGEREF _Toc46395036 \h </w:instrText>
            </w:r>
            <w:r>
              <w:rPr>
                <w:noProof/>
                <w:webHidden/>
              </w:rPr>
            </w:r>
            <w:r>
              <w:rPr>
                <w:noProof/>
                <w:webHidden/>
              </w:rPr>
              <w:fldChar w:fldCharType="separate"/>
            </w:r>
            <w:r>
              <w:rPr>
                <w:noProof/>
                <w:webHidden/>
              </w:rPr>
              <w:t>259</w:t>
            </w:r>
            <w:r>
              <w:rPr>
                <w:noProof/>
                <w:webHidden/>
              </w:rPr>
              <w:fldChar w:fldCharType="end"/>
            </w:r>
          </w:hyperlink>
        </w:p>
        <w:p w14:paraId="0B09A9EC" w14:textId="74603C30" w:rsidR="00717723" w:rsidRDefault="00717723">
          <w:pPr>
            <w:pStyle w:val="TOC3"/>
            <w:tabs>
              <w:tab w:val="left" w:pos="1680"/>
              <w:tab w:val="right" w:leader="dot" w:pos="8296"/>
            </w:tabs>
            <w:rPr>
              <w:noProof/>
            </w:rPr>
          </w:pPr>
          <w:hyperlink w:anchor="_Toc46395037" w:history="1">
            <w:r w:rsidRPr="002B01AF">
              <w:rPr>
                <w:rStyle w:val="a4"/>
                <w:rFonts w:ascii="Helvetica" w:hAnsi="Helvetica" w:cs="Helvetica"/>
                <w:noProof/>
              </w:rPr>
              <w:t>11.5.9</w:t>
            </w:r>
            <w:r>
              <w:rPr>
                <w:noProof/>
              </w:rPr>
              <w:tab/>
            </w:r>
            <w:r w:rsidRPr="002B01AF">
              <w:rPr>
                <w:rStyle w:val="a4"/>
                <w:rFonts w:ascii="Helvetica" w:hAnsi="Helvetica" w:cs="Helvetica"/>
                <w:noProof/>
              </w:rPr>
              <w:t>clean</w:t>
            </w:r>
            <w:r>
              <w:rPr>
                <w:noProof/>
                <w:webHidden/>
              </w:rPr>
              <w:tab/>
            </w:r>
            <w:r>
              <w:rPr>
                <w:noProof/>
                <w:webHidden/>
              </w:rPr>
              <w:fldChar w:fldCharType="begin"/>
            </w:r>
            <w:r>
              <w:rPr>
                <w:noProof/>
                <w:webHidden/>
              </w:rPr>
              <w:instrText xml:space="preserve"> PAGEREF _Toc46395037 \h </w:instrText>
            </w:r>
            <w:r>
              <w:rPr>
                <w:noProof/>
                <w:webHidden/>
              </w:rPr>
            </w:r>
            <w:r>
              <w:rPr>
                <w:noProof/>
                <w:webHidden/>
              </w:rPr>
              <w:fldChar w:fldCharType="separate"/>
            </w:r>
            <w:r>
              <w:rPr>
                <w:noProof/>
                <w:webHidden/>
              </w:rPr>
              <w:t>259</w:t>
            </w:r>
            <w:r>
              <w:rPr>
                <w:noProof/>
                <w:webHidden/>
              </w:rPr>
              <w:fldChar w:fldCharType="end"/>
            </w:r>
          </w:hyperlink>
        </w:p>
        <w:p w14:paraId="0CC86C53" w14:textId="025244EB" w:rsidR="00717723" w:rsidRDefault="00717723">
          <w:pPr>
            <w:pStyle w:val="TOC3"/>
            <w:tabs>
              <w:tab w:val="left" w:pos="2100"/>
              <w:tab w:val="right" w:leader="dot" w:pos="8296"/>
            </w:tabs>
            <w:rPr>
              <w:noProof/>
            </w:rPr>
          </w:pPr>
          <w:hyperlink w:anchor="_Toc46395038" w:history="1">
            <w:r w:rsidRPr="002B01AF">
              <w:rPr>
                <w:rStyle w:val="a4"/>
                <w:rFonts w:ascii="Helvetica" w:hAnsi="Helvetica" w:cs="Helvetica"/>
                <w:noProof/>
              </w:rPr>
              <w:t>11.5.10</w:t>
            </w:r>
            <w:r>
              <w:rPr>
                <w:noProof/>
              </w:rPr>
              <w:tab/>
            </w:r>
            <w:r w:rsidRPr="002B01AF">
              <w:rPr>
                <w:rStyle w:val="a4"/>
                <w:rFonts w:ascii="Helvetica" w:hAnsi="Helvetica" w:cs="Helvetica"/>
                <w:noProof/>
              </w:rPr>
              <w:t>list</w:t>
            </w:r>
            <w:r>
              <w:rPr>
                <w:noProof/>
                <w:webHidden/>
              </w:rPr>
              <w:tab/>
            </w:r>
            <w:r>
              <w:rPr>
                <w:noProof/>
                <w:webHidden/>
              </w:rPr>
              <w:fldChar w:fldCharType="begin"/>
            </w:r>
            <w:r>
              <w:rPr>
                <w:noProof/>
                <w:webHidden/>
              </w:rPr>
              <w:instrText xml:space="preserve"> PAGEREF _Toc46395038 \h </w:instrText>
            </w:r>
            <w:r>
              <w:rPr>
                <w:noProof/>
                <w:webHidden/>
              </w:rPr>
            </w:r>
            <w:r>
              <w:rPr>
                <w:noProof/>
                <w:webHidden/>
              </w:rPr>
              <w:fldChar w:fldCharType="separate"/>
            </w:r>
            <w:r>
              <w:rPr>
                <w:noProof/>
                <w:webHidden/>
              </w:rPr>
              <w:t>259</w:t>
            </w:r>
            <w:r>
              <w:rPr>
                <w:noProof/>
                <w:webHidden/>
              </w:rPr>
              <w:fldChar w:fldCharType="end"/>
            </w:r>
          </w:hyperlink>
        </w:p>
        <w:p w14:paraId="7FF0585B" w14:textId="7029DB7A" w:rsidR="00717723" w:rsidRDefault="00717723">
          <w:pPr>
            <w:pStyle w:val="TOC3"/>
            <w:tabs>
              <w:tab w:val="left" w:pos="2100"/>
              <w:tab w:val="right" w:leader="dot" w:pos="8296"/>
            </w:tabs>
            <w:rPr>
              <w:noProof/>
            </w:rPr>
          </w:pPr>
          <w:hyperlink w:anchor="_Toc46395039" w:history="1">
            <w:r w:rsidRPr="002B01AF">
              <w:rPr>
                <w:rStyle w:val="a4"/>
                <w:rFonts w:ascii="Helvetica" w:hAnsi="Helvetica" w:cs="Helvetica"/>
                <w:noProof/>
              </w:rPr>
              <w:t>11.5.11</w:t>
            </w:r>
            <w:r>
              <w:rPr>
                <w:noProof/>
              </w:rPr>
              <w:tab/>
            </w:r>
            <w:r w:rsidRPr="002B01AF">
              <w:rPr>
                <w:rStyle w:val="a4"/>
                <w:rFonts w:ascii="Helvetica" w:hAnsi="Helvetica" w:cs="Helvetica"/>
                <w:noProof/>
              </w:rPr>
              <w:t>version</w:t>
            </w:r>
            <w:r>
              <w:rPr>
                <w:noProof/>
                <w:webHidden/>
              </w:rPr>
              <w:tab/>
            </w:r>
            <w:r>
              <w:rPr>
                <w:noProof/>
                <w:webHidden/>
              </w:rPr>
              <w:fldChar w:fldCharType="begin"/>
            </w:r>
            <w:r>
              <w:rPr>
                <w:noProof/>
                <w:webHidden/>
              </w:rPr>
              <w:instrText xml:space="preserve"> PAGEREF _Toc46395039 \h </w:instrText>
            </w:r>
            <w:r>
              <w:rPr>
                <w:noProof/>
                <w:webHidden/>
              </w:rPr>
            </w:r>
            <w:r>
              <w:rPr>
                <w:noProof/>
                <w:webHidden/>
              </w:rPr>
              <w:fldChar w:fldCharType="separate"/>
            </w:r>
            <w:r>
              <w:rPr>
                <w:noProof/>
                <w:webHidden/>
              </w:rPr>
              <w:t>259</w:t>
            </w:r>
            <w:r>
              <w:rPr>
                <w:noProof/>
                <w:webHidden/>
              </w:rPr>
              <w:fldChar w:fldCharType="end"/>
            </w:r>
          </w:hyperlink>
        </w:p>
        <w:p w14:paraId="427AA1B4" w14:textId="761AAEB5" w:rsidR="00717723" w:rsidRDefault="00717723">
          <w:pPr>
            <w:pStyle w:val="TOC3"/>
            <w:tabs>
              <w:tab w:val="left" w:pos="2100"/>
              <w:tab w:val="right" w:leader="dot" w:pos="8296"/>
            </w:tabs>
            <w:rPr>
              <w:noProof/>
            </w:rPr>
          </w:pPr>
          <w:hyperlink w:anchor="_Toc46395040" w:history="1">
            <w:r w:rsidRPr="002B01AF">
              <w:rPr>
                <w:rStyle w:val="a4"/>
                <w:rFonts w:ascii="Helvetica" w:hAnsi="Helvetica" w:cs="Helvetica"/>
                <w:noProof/>
              </w:rPr>
              <w:t>11.5.12</w:t>
            </w:r>
            <w:r>
              <w:rPr>
                <w:noProof/>
              </w:rPr>
              <w:tab/>
            </w:r>
            <w:r w:rsidRPr="002B01AF">
              <w:rPr>
                <w:rStyle w:val="a4"/>
                <w:rFonts w:ascii="Helvetica" w:hAnsi="Helvetica" w:cs="Helvetica"/>
                <w:noProof/>
              </w:rPr>
              <w:t>选项</w:t>
            </w:r>
            <w:r>
              <w:rPr>
                <w:noProof/>
                <w:webHidden/>
              </w:rPr>
              <w:tab/>
            </w:r>
            <w:r>
              <w:rPr>
                <w:noProof/>
                <w:webHidden/>
              </w:rPr>
              <w:fldChar w:fldCharType="begin"/>
            </w:r>
            <w:r>
              <w:rPr>
                <w:noProof/>
                <w:webHidden/>
              </w:rPr>
              <w:instrText xml:space="preserve"> PAGEREF _Toc46395040 \h </w:instrText>
            </w:r>
            <w:r>
              <w:rPr>
                <w:noProof/>
                <w:webHidden/>
              </w:rPr>
            </w:r>
            <w:r>
              <w:rPr>
                <w:noProof/>
                <w:webHidden/>
              </w:rPr>
              <w:fldChar w:fldCharType="separate"/>
            </w:r>
            <w:r>
              <w:rPr>
                <w:noProof/>
                <w:webHidden/>
              </w:rPr>
              <w:t>259</w:t>
            </w:r>
            <w:r>
              <w:rPr>
                <w:noProof/>
                <w:webHidden/>
              </w:rPr>
              <w:fldChar w:fldCharType="end"/>
            </w:r>
          </w:hyperlink>
        </w:p>
        <w:p w14:paraId="759A5FF6" w14:textId="2FD0E3FF" w:rsidR="00717723" w:rsidRDefault="00717723">
          <w:pPr>
            <w:pStyle w:val="TOC4"/>
            <w:tabs>
              <w:tab w:val="left" w:pos="2520"/>
              <w:tab w:val="right" w:leader="dot" w:pos="8296"/>
            </w:tabs>
            <w:rPr>
              <w:noProof/>
            </w:rPr>
          </w:pPr>
          <w:hyperlink w:anchor="_Toc46395041" w:history="1">
            <w:r w:rsidRPr="002B01AF">
              <w:rPr>
                <w:rStyle w:val="a4"/>
                <w:rFonts w:ascii="Helvetica" w:hAnsi="Helvetica" w:cs="Helvetica"/>
                <w:noProof/>
              </w:rPr>
              <w:t>11.5.12.1</w:t>
            </w:r>
            <w:r>
              <w:rPr>
                <w:noProof/>
              </w:rPr>
              <w:tab/>
            </w:r>
            <w:r w:rsidRPr="002B01AF">
              <w:rPr>
                <w:rStyle w:val="a4"/>
                <w:rFonts w:ascii="Helvetica" w:hAnsi="Helvetica" w:cs="Helvetica"/>
                <w:noProof/>
              </w:rPr>
              <w:t>安全模式</w:t>
            </w:r>
            <w:r>
              <w:rPr>
                <w:noProof/>
                <w:webHidden/>
              </w:rPr>
              <w:tab/>
            </w:r>
            <w:r>
              <w:rPr>
                <w:noProof/>
                <w:webHidden/>
              </w:rPr>
              <w:fldChar w:fldCharType="begin"/>
            </w:r>
            <w:r>
              <w:rPr>
                <w:noProof/>
                <w:webHidden/>
              </w:rPr>
              <w:instrText xml:space="preserve"> PAGEREF _Toc46395041 \h </w:instrText>
            </w:r>
            <w:r>
              <w:rPr>
                <w:noProof/>
                <w:webHidden/>
              </w:rPr>
            </w:r>
            <w:r>
              <w:rPr>
                <w:noProof/>
                <w:webHidden/>
              </w:rPr>
              <w:fldChar w:fldCharType="separate"/>
            </w:r>
            <w:r>
              <w:rPr>
                <w:noProof/>
                <w:webHidden/>
              </w:rPr>
              <w:t>259</w:t>
            </w:r>
            <w:r>
              <w:rPr>
                <w:noProof/>
                <w:webHidden/>
              </w:rPr>
              <w:fldChar w:fldCharType="end"/>
            </w:r>
          </w:hyperlink>
        </w:p>
        <w:p w14:paraId="3E605DF3" w14:textId="734D90D5" w:rsidR="00717723" w:rsidRDefault="00717723">
          <w:pPr>
            <w:pStyle w:val="TOC4"/>
            <w:tabs>
              <w:tab w:val="left" w:pos="2520"/>
              <w:tab w:val="right" w:leader="dot" w:pos="8296"/>
            </w:tabs>
            <w:rPr>
              <w:noProof/>
            </w:rPr>
          </w:pPr>
          <w:hyperlink w:anchor="_Toc46395042" w:history="1">
            <w:r w:rsidRPr="002B01AF">
              <w:rPr>
                <w:rStyle w:val="a4"/>
                <w:rFonts w:ascii="Helvetica" w:hAnsi="Helvetica" w:cs="Helvetica"/>
                <w:noProof/>
              </w:rPr>
              <w:t>11.5.12.2</w:t>
            </w:r>
            <w:r>
              <w:rPr>
                <w:noProof/>
              </w:rPr>
              <w:tab/>
            </w:r>
            <w:r w:rsidRPr="002B01AF">
              <w:rPr>
                <w:rStyle w:val="a4"/>
                <w:rFonts w:ascii="Helvetica" w:hAnsi="Helvetica" w:cs="Helvetica"/>
                <w:noProof/>
              </w:rPr>
              <w:t>调试模式</w:t>
            </w:r>
            <w:r>
              <w:rPr>
                <w:noProof/>
                <w:webHidden/>
              </w:rPr>
              <w:tab/>
            </w:r>
            <w:r>
              <w:rPr>
                <w:noProof/>
                <w:webHidden/>
              </w:rPr>
              <w:fldChar w:fldCharType="begin"/>
            </w:r>
            <w:r>
              <w:rPr>
                <w:noProof/>
                <w:webHidden/>
              </w:rPr>
              <w:instrText xml:space="preserve"> PAGEREF _Toc46395042 \h </w:instrText>
            </w:r>
            <w:r>
              <w:rPr>
                <w:noProof/>
                <w:webHidden/>
              </w:rPr>
            </w:r>
            <w:r>
              <w:rPr>
                <w:noProof/>
                <w:webHidden/>
              </w:rPr>
              <w:fldChar w:fldCharType="separate"/>
            </w:r>
            <w:r>
              <w:rPr>
                <w:noProof/>
                <w:webHidden/>
              </w:rPr>
              <w:t>260</w:t>
            </w:r>
            <w:r>
              <w:rPr>
                <w:noProof/>
                <w:webHidden/>
              </w:rPr>
              <w:fldChar w:fldCharType="end"/>
            </w:r>
          </w:hyperlink>
        </w:p>
        <w:p w14:paraId="1200F73E" w14:textId="139B9C99" w:rsidR="00717723" w:rsidRDefault="00717723">
          <w:pPr>
            <w:pStyle w:val="TOC4"/>
            <w:tabs>
              <w:tab w:val="left" w:pos="2520"/>
              <w:tab w:val="right" w:leader="dot" w:pos="8296"/>
            </w:tabs>
            <w:rPr>
              <w:noProof/>
            </w:rPr>
          </w:pPr>
          <w:hyperlink w:anchor="_Toc46395043" w:history="1">
            <w:r w:rsidRPr="002B01AF">
              <w:rPr>
                <w:rStyle w:val="a4"/>
                <w:rFonts w:ascii="Helvetica" w:hAnsi="Helvetica" w:cs="Helvetica"/>
                <w:noProof/>
              </w:rPr>
              <w:t>11.5.12.3</w:t>
            </w:r>
            <w:r>
              <w:rPr>
                <w:noProof/>
              </w:rPr>
              <w:tab/>
            </w:r>
            <w:r w:rsidRPr="002B01AF">
              <w:rPr>
                <w:rStyle w:val="a4"/>
                <w:rFonts w:ascii="Helvetica" w:hAnsi="Helvetica" w:cs="Helvetica"/>
                <w:noProof/>
              </w:rPr>
              <w:t>简洁模式</w:t>
            </w:r>
            <w:r>
              <w:rPr>
                <w:noProof/>
                <w:webHidden/>
              </w:rPr>
              <w:tab/>
            </w:r>
            <w:r>
              <w:rPr>
                <w:noProof/>
                <w:webHidden/>
              </w:rPr>
              <w:fldChar w:fldCharType="begin"/>
            </w:r>
            <w:r>
              <w:rPr>
                <w:noProof/>
                <w:webHidden/>
              </w:rPr>
              <w:instrText xml:space="preserve"> PAGEREF _Toc46395043 \h </w:instrText>
            </w:r>
            <w:r>
              <w:rPr>
                <w:noProof/>
                <w:webHidden/>
              </w:rPr>
            </w:r>
            <w:r>
              <w:rPr>
                <w:noProof/>
                <w:webHidden/>
              </w:rPr>
              <w:fldChar w:fldCharType="separate"/>
            </w:r>
            <w:r>
              <w:rPr>
                <w:noProof/>
                <w:webHidden/>
              </w:rPr>
              <w:t>260</w:t>
            </w:r>
            <w:r>
              <w:rPr>
                <w:noProof/>
                <w:webHidden/>
              </w:rPr>
              <w:fldChar w:fldCharType="end"/>
            </w:r>
          </w:hyperlink>
        </w:p>
        <w:p w14:paraId="4A19AF55" w14:textId="1DB4D2C6" w:rsidR="00717723" w:rsidRDefault="00717723">
          <w:pPr>
            <w:pStyle w:val="TOC4"/>
            <w:tabs>
              <w:tab w:val="left" w:pos="2520"/>
              <w:tab w:val="right" w:leader="dot" w:pos="8296"/>
            </w:tabs>
            <w:rPr>
              <w:noProof/>
            </w:rPr>
          </w:pPr>
          <w:hyperlink w:anchor="_Toc46395044" w:history="1">
            <w:r w:rsidRPr="002B01AF">
              <w:rPr>
                <w:rStyle w:val="a4"/>
                <w:rFonts w:ascii="Helvetica" w:hAnsi="Helvetica" w:cs="Helvetica"/>
                <w:noProof/>
              </w:rPr>
              <w:t>11.5.12.4</w:t>
            </w:r>
            <w:r>
              <w:rPr>
                <w:noProof/>
              </w:rPr>
              <w:tab/>
            </w:r>
            <w:r w:rsidRPr="002B01AF">
              <w:rPr>
                <w:rStyle w:val="a4"/>
                <w:rFonts w:ascii="Helvetica" w:hAnsi="Helvetica" w:cs="Helvetica"/>
                <w:noProof/>
              </w:rPr>
              <w:t>自定义配置文件的路径</w:t>
            </w:r>
            <w:r>
              <w:rPr>
                <w:noProof/>
                <w:webHidden/>
              </w:rPr>
              <w:tab/>
            </w:r>
            <w:r>
              <w:rPr>
                <w:noProof/>
                <w:webHidden/>
              </w:rPr>
              <w:fldChar w:fldCharType="begin"/>
            </w:r>
            <w:r>
              <w:rPr>
                <w:noProof/>
                <w:webHidden/>
              </w:rPr>
              <w:instrText xml:space="preserve"> PAGEREF _Toc46395044 \h </w:instrText>
            </w:r>
            <w:r>
              <w:rPr>
                <w:noProof/>
                <w:webHidden/>
              </w:rPr>
            </w:r>
            <w:r>
              <w:rPr>
                <w:noProof/>
                <w:webHidden/>
              </w:rPr>
              <w:fldChar w:fldCharType="separate"/>
            </w:r>
            <w:r>
              <w:rPr>
                <w:noProof/>
                <w:webHidden/>
              </w:rPr>
              <w:t>260</w:t>
            </w:r>
            <w:r>
              <w:rPr>
                <w:noProof/>
                <w:webHidden/>
              </w:rPr>
              <w:fldChar w:fldCharType="end"/>
            </w:r>
          </w:hyperlink>
        </w:p>
        <w:p w14:paraId="5668375B" w14:textId="207C6961" w:rsidR="00717723" w:rsidRDefault="00717723">
          <w:pPr>
            <w:pStyle w:val="TOC4"/>
            <w:tabs>
              <w:tab w:val="left" w:pos="2520"/>
              <w:tab w:val="right" w:leader="dot" w:pos="8296"/>
            </w:tabs>
            <w:rPr>
              <w:noProof/>
            </w:rPr>
          </w:pPr>
          <w:hyperlink w:anchor="_Toc46395045" w:history="1">
            <w:r w:rsidRPr="002B01AF">
              <w:rPr>
                <w:rStyle w:val="a4"/>
                <w:rFonts w:ascii="Helvetica" w:hAnsi="Helvetica" w:cs="Helvetica"/>
                <w:noProof/>
              </w:rPr>
              <w:t>11.5.12.5</w:t>
            </w:r>
            <w:r>
              <w:rPr>
                <w:noProof/>
              </w:rPr>
              <w:tab/>
            </w:r>
            <w:r w:rsidRPr="002B01AF">
              <w:rPr>
                <w:rStyle w:val="a4"/>
                <w:rFonts w:ascii="Helvetica" w:hAnsi="Helvetica" w:cs="Helvetica"/>
                <w:noProof/>
              </w:rPr>
              <w:t>显示草稿</w:t>
            </w:r>
            <w:r>
              <w:rPr>
                <w:noProof/>
                <w:webHidden/>
              </w:rPr>
              <w:tab/>
            </w:r>
            <w:r>
              <w:rPr>
                <w:noProof/>
                <w:webHidden/>
              </w:rPr>
              <w:fldChar w:fldCharType="begin"/>
            </w:r>
            <w:r>
              <w:rPr>
                <w:noProof/>
                <w:webHidden/>
              </w:rPr>
              <w:instrText xml:space="preserve"> PAGEREF _Toc46395045 \h </w:instrText>
            </w:r>
            <w:r>
              <w:rPr>
                <w:noProof/>
                <w:webHidden/>
              </w:rPr>
            </w:r>
            <w:r>
              <w:rPr>
                <w:noProof/>
                <w:webHidden/>
              </w:rPr>
              <w:fldChar w:fldCharType="separate"/>
            </w:r>
            <w:r>
              <w:rPr>
                <w:noProof/>
                <w:webHidden/>
              </w:rPr>
              <w:t>260</w:t>
            </w:r>
            <w:r>
              <w:rPr>
                <w:noProof/>
                <w:webHidden/>
              </w:rPr>
              <w:fldChar w:fldCharType="end"/>
            </w:r>
          </w:hyperlink>
        </w:p>
        <w:p w14:paraId="772071FA" w14:textId="61A34968" w:rsidR="00717723" w:rsidRDefault="00717723">
          <w:pPr>
            <w:pStyle w:val="TOC4"/>
            <w:tabs>
              <w:tab w:val="left" w:pos="2520"/>
              <w:tab w:val="right" w:leader="dot" w:pos="8296"/>
            </w:tabs>
            <w:rPr>
              <w:noProof/>
            </w:rPr>
          </w:pPr>
          <w:hyperlink w:anchor="_Toc46395046" w:history="1">
            <w:r w:rsidRPr="002B01AF">
              <w:rPr>
                <w:rStyle w:val="a4"/>
                <w:rFonts w:ascii="Helvetica" w:hAnsi="Helvetica" w:cs="Helvetica"/>
                <w:noProof/>
              </w:rPr>
              <w:t>11.5.12.6</w:t>
            </w:r>
            <w:r>
              <w:rPr>
                <w:noProof/>
              </w:rPr>
              <w:tab/>
            </w:r>
            <w:r w:rsidRPr="002B01AF">
              <w:rPr>
                <w:rStyle w:val="a4"/>
                <w:rFonts w:ascii="Helvetica" w:hAnsi="Helvetica" w:cs="Helvetica"/>
                <w:noProof/>
              </w:rPr>
              <w:t>自定义</w:t>
            </w:r>
            <w:r w:rsidRPr="002B01AF">
              <w:rPr>
                <w:rStyle w:val="a4"/>
                <w:rFonts w:ascii="Helvetica" w:hAnsi="Helvetica" w:cs="Helvetica"/>
                <w:noProof/>
              </w:rPr>
              <w:t xml:space="preserve"> CWD</w:t>
            </w:r>
            <w:r>
              <w:rPr>
                <w:noProof/>
                <w:webHidden/>
              </w:rPr>
              <w:tab/>
            </w:r>
            <w:r>
              <w:rPr>
                <w:noProof/>
                <w:webHidden/>
              </w:rPr>
              <w:fldChar w:fldCharType="begin"/>
            </w:r>
            <w:r>
              <w:rPr>
                <w:noProof/>
                <w:webHidden/>
              </w:rPr>
              <w:instrText xml:space="preserve"> PAGEREF _Toc46395046 \h </w:instrText>
            </w:r>
            <w:r>
              <w:rPr>
                <w:noProof/>
                <w:webHidden/>
              </w:rPr>
            </w:r>
            <w:r>
              <w:rPr>
                <w:noProof/>
                <w:webHidden/>
              </w:rPr>
              <w:fldChar w:fldCharType="separate"/>
            </w:r>
            <w:r>
              <w:rPr>
                <w:noProof/>
                <w:webHidden/>
              </w:rPr>
              <w:t>261</w:t>
            </w:r>
            <w:r>
              <w:rPr>
                <w:noProof/>
                <w:webHidden/>
              </w:rPr>
              <w:fldChar w:fldCharType="end"/>
            </w:r>
          </w:hyperlink>
        </w:p>
        <w:p w14:paraId="32C16E72" w14:textId="4C5E2B1D" w:rsidR="00717723" w:rsidRDefault="00717723">
          <w:pPr>
            <w:pStyle w:val="TOC2"/>
            <w:tabs>
              <w:tab w:val="left" w:pos="1260"/>
              <w:tab w:val="right" w:leader="dot" w:pos="8296"/>
            </w:tabs>
            <w:rPr>
              <w:noProof/>
            </w:rPr>
          </w:pPr>
          <w:hyperlink w:anchor="_Toc46395047" w:history="1">
            <w:r w:rsidRPr="002B01AF">
              <w:rPr>
                <w:rStyle w:val="a4"/>
                <w:noProof/>
              </w:rPr>
              <w:t>11.6</w:t>
            </w:r>
            <w:r>
              <w:rPr>
                <w:noProof/>
              </w:rPr>
              <w:tab/>
            </w:r>
            <w:r w:rsidRPr="002B01AF">
              <w:rPr>
                <w:rStyle w:val="a4"/>
                <w:noProof/>
              </w:rPr>
              <w:t>hexo部署到github</w:t>
            </w:r>
            <w:r>
              <w:rPr>
                <w:noProof/>
                <w:webHidden/>
              </w:rPr>
              <w:tab/>
            </w:r>
            <w:r>
              <w:rPr>
                <w:noProof/>
                <w:webHidden/>
              </w:rPr>
              <w:fldChar w:fldCharType="begin"/>
            </w:r>
            <w:r>
              <w:rPr>
                <w:noProof/>
                <w:webHidden/>
              </w:rPr>
              <w:instrText xml:space="preserve"> PAGEREF _Toc46395047 \h </w:instrText>
            </w:r>
            <w:r>
              <w:rPr>
                <w:noProof/>
                <w:webHidden/>
              </w:rPr>
            </w:r>
            <w:r>
              <w:rPr>
                <w:noProof/>
                <w:webHidden/>
              </w:rPr>
              <w:fldChar w:fldCharType="separate"/>
            </w:r>
            <w:r>
              <w:rPr>
                <w:noProof/>
                <w:webHidden/>
              </w:rPr>
              <w:t>261</w:t>
            </w:r>
            <w:r>
              <w:rPr>
                <w:noProof/>
                <w:webHidden/>
              </w:rPr>
              <w:fldChar w:fldCharType="end"/>
            </w:r>
          </w:hyperlink>
        </w:p>
        <w:p w14:paraId="41B6D12C" w14:textId="18D17C9C" w:rsidR="00717723" w:rsidRDefault="00717723">
          <w:pPr>
            <w:pStyle w:val="TOC5"/>
            <w:tabs>
              <w:tab w:val="left" w:pos="2940"/>
              <w:tab w:val="right" w:leader="dot" w:pos="8296"/>
            </w:tabs>
            <w:rPr>
              <w:noProof/>
            </w:rPr>
          </w:pPr>
          <w:hyperlink w:anchor="_Toc46395048" w:history="1">
            <w:r w:rsidRPr="002B01AF">
              <w:rPr>
                <w:rStyle w:val="a4"/>
                <w:noProof/>
              </w:rPr>
              <w:t>11.6.1.1.1</w:t>
            </w:r>
            <w:r>
              <w:rPr>
                <w:noProof/>
              </w:rPr>
              <w:tab/>
            </w:r>
            <w:r w:rsidRPr="002B01AF">
              <w:rPr>
                <w:rStyle w:val="a4"/>
                <w:noProof/>
              </w:rPr>
              <w:t>设置hexo主题</w:t>
            </w:r>
            <w:r>
              <w:rPr>
                <w:noProof/>
                <w:webHidden/>
              </w:rPr>
              <w:tab/>
            </w:r>
            <w:r>
              <w:rPr>
                <w:noProof/>
                <w:webHidden/>
              </w:rPr>
              <w:fldChar w:fldCharType="begin"/>
            </w:r>
            <w:r>
              <w:rPr>
                <w:noProof/>
                <w:webHidden/>
              </w:rPr>
              <w:instrText xml:space="preserve"> PAGEREF _Toc46395048 \h </w:instrText>
            </w:r>
            <w:r>
              <w:rPr>
                <w:noProof/>
                <w:webHidden/>
              </w:rPr>
            </w:r>
            <w:r>
              <w:rPr>
                <w:noProof/>
                <w:webHidden/>
              </w:rPr>
              <w:fldChar w:fldCharType="separate"/>
            </w:r>
            <w:r>
              <w:rPr>
                <w:noProof/>
                <w:webHidden/>
              </w:rPr>
              <w:t>264</w:t>
            </w:r>
            <w:r>
              <w:rPr>
                <w:noProof/>
                <w:webHidden/>
              </w:rPr>
              <w:fldChar w:fldCharType="end"/>
            </w:r>
          </w:hyperlink>
        </w:p>
        <w:p w14:paraId="1D8362F2" w14:textId="44E16B8D" w:rsidR="00717723" w:rsidRDefault="00717723">
          <w:pPr>
            <w:pStyle w:val="TOC5"/>
            <w:tabs>
              <w:tab w:val="left" w:pos="2940"/>
              <w:tab w:val="right" w:leader="dot" w:pos="8296"/>
            </w:tabs>
            <w:rPr>
              <w:noProof/>
            </w:rPr>
          </w:pPr>
          <w:hyperlink w:anchor="_Toc46395049" w:history="1">
            <w:r w:rsidRPr="002B01AF">
              <w:rPr>
                <w:rStyle w:val="a4"/>
                <w:noProof/>
              </w:rPr>
              <w:t>11.6.1.1.2</w:t>
            </w:r>
            <w:r>
              <w:rPr>
                <w:noProof/>
              </w:rPr>
              <w:tab/>
            </w:r>
            <w:r w:rsidRPr="002B01AF">
              <w:rPr>
                <w:rStyle w:val="a4"/>
                <w:noProof/>
              </w:rPr>
              <w:t>新增菜单栏选项</w:t>
            </w:r>
            <w:r>
              <w:rPr>
                <w:noProof/>
                <w:webHidden/>
              </w:rPr>
              <w:tab/>
            </w:r>
            <w:r>
              <w:rPr>
                <w:noProof/>
                <w:webHidden/>
              </w:rPr>
              <w:fldChar w:fldCharType="begin"/>
            </w:r>
            <w:r>
              <w:rPr>
                <w:noProof/>
                <w:webHidden/>
              </w:rPr>
              <w:instrText xml:space="preserve"> PAGEREF _Toc46395049 \h </w:instrText>
            </w:r>
            <w:r>
              <w:rPr>
                <w:noProof/>
                <w:webHidden/>
              </w:rPr>
            </w:r>
            <w:r>
              <w:rPr>
                <w:noProof/>
                <w:webHidden/>
              </w:rPr>
              <w:fldChar w:fldCharType="separate"/>
            </w:r>
            <w:r>
              <w:rPr>
                <w:noProof/>
                <w:webHidden/>
              </w:rPr>
              <w:t>264</w:t>
            </w:r>
            <w:r>
              <w:rPr>
                <w:noProof/>
                <w:webHidden/>
              </w:rPr>
              <w:fldChar w:fldCharType="end"/>
            </w:r>
          </w:hyperlink>
        </w:p>
        <w:p w14:paraId="5477AF36" w14:textId="2A655D0F" w:rsidR="00717723" w:rsidRDefault="00717723">
          <w:pPr>
            <w:pStyle w:val="TOC5"/>
            <w:tabs>
              <w:tab w:val="left" w:pos="2940"/>
              <w:tab w:val="right" w:leader="dot" w:pos="8296"/>
            </w:tabs>
            <w:rPr>
              <w:noProof/>
            </w:rPr>
          </w:pPr>
          <w:hyperlink w:anchor="_Toc46395050" w:history="1">
            <w:r w:rsidRPr="002B01AF">
              <w:rPr>
                <w:rStyle w:val="a4"/>
                <w:noProof/>
              </w:rPr>
              <w:t>11.6.1.1.3</w:t>
            </w:r>
            <w:r>
              <w:rPr>
                <w:noProof/>
              </w:rPr>
              <w:tab/>
            </w:r>
            <w:r w:rsidRPr="002B01AF">
              <w:rPr>
                <w:rStyle w:val="a4"/>
                <w:noProof/>
              </w:rPr>
              <w:t>新增草稿</w:t>
            </w:r>
            <w:r>
              <w:rPr>
                <w:noProof/>
                <w:webHidden/>
              </w:rPr>
              <w:tab/>
            </w:r>
            <w:r>
              <w:rPr>
                <w:noProof/>
                <w:webHidden/>
              </w:rPr>
              <w:fldChar w:fldCharType="begin"/>
            </w:r>
            <w:r>
              <w:rPr>
                <w:noProof/>
                <w:webHidden/>
              </w:rPr>
              <w:instrText xml:space="preserve"> PAGEREF _Toc46395050 \h </w:instrText>
            </w:r>
            <w:r>
              <w:rPr>
                <w:noProof/>
                <w:webHidden/>
              </w:rPr>
            </w:r>
            <w:r>
              <w:rPr>
                <w:noProof/>
                <w:webHidden/>
              </w:rPr>
              <w:fldChar w:fldCharType="separate"/>
            </w:r>
            <w:r>
              <w:rPr>
                <w:noProof/>
                <w:webHidden/>
              </w:rPr>
              <w:t>264</w:t>
            </w:r>
            <w:r>
              <w:rPr>
                <w:noProof/>
                <w:webHidden/>
              </w:rPr>
              <w:fldChar w:fldCharType="end"/>
            </w:r>
          </w:hyperlink>
        </w:p>
        <w:p w14:paraId="0E898788" w14:textId="67449989" w:rsidR="00717723" w:rsidRDefault="00717723">
          <w:pPr>
            <w:pStyle w:val="TOC5"/>
            <w:tabs>
              <w:tab w:val="left" w:pos="2940"/>
              <w:tab w:val="right" w:leader="dot" w:pos="8296"/>
            </w:tabs>
            <w:rPr>
              <w:noProof/>
            </w:rPr>
          </w:pPr>
          <w:hyperlink w:anchor="_Toc46395051" w:history="1">
            <w:r w:rsidRPr="002B01AF">
              <w:rPr>
                <w:rStyle w:val="a4"/>
                <w:noProof/>
              </w:rPr>
              <w:t>11.6.1.1.4</w:t>
            </w:r>
            <w:r>
              <w:rPr>
                <w:noProof/>
              </w:rPr>
              <w:tab/>
            </w:r>
            <w:r w:rsidRPr="002B01AF">
              <w:rPr>
                <w:rStyle w:val="a4"/>
                <w:noProof/>
              </w:rPr>
              <w:t>图片处理</w:t>
            </w:r>
            <w:r>
              <w:rPr>
                <w:noProof/>
                <w:webHidden/>
              </w:rPr>
              <w:tab/>
            </w:r>
            <w:r>
              <w:rPr>
                <w:noProof/>
                <w:webHidden/>
              </w:rPr>
              <w:fldChar w:fldCharType="begin"/>
            </w:r>
            <w:r>
              <w:rPr>
                <w:noProof/>
                <w:webHidden/>
              </w:rPr>
              <w:instrText xml:space="preserve"> PAGEREF _Toc46395051 \h </w:instrText>
            </w:r>
            <w:r>
              <w:rPr>
                <w:noProof/>
                <w:webHidden/>
              </w:rPr>
            </w:r>
            <w:r>
              <w:rPr>
                <w:noProof/>
                <w:webHidden/>
              </w:rPr>
              <w:fldChar w:fldCharType="separate"/>
            </w:r>
            <w:r>
              <w:rPr>
                <w:noProof/>
                <w:webHidden/>
              </w:rPr>
              <w:t>264</w:t>
            </w:r>
            <w:r>
              <w:rPr>
                <w:noProof/>
                <w:webHidden/>
              </w:rPr>
              <w:fldChar w:fldCharType="end"/>
            </w:r>
          </w:hyperlink>
        </w:p>
        <w:p w14:paraId="4D2128DF" w14:textId="32C8FB9D" w:rsidR="00717723" w:rsidRDefault="00717723">
          <w:pPr>
            <w:pStyle w:val="TOC6"/>
            <w:tabs>
              <w:tab w:val="left" w:pos="3367"/>
              <w:tab w:val="right" w:leader="dot" w:pos="8296"/>
            </w:tabs>
            <w:rPr>
              <w:noProof/>
            </w:rPr>
          </w:pPr>
          <w:hyperlink w:anchor="_Toc46395052" w:history="1">
            <w:r w:rsidRPr="002B01AF">
              <w:rPr>
                <w:rStyle w:val="a4"/>
                <w:noProof/>
              </w:rPr>
              <w:t>11.6.1.1.4.1</w:t>
            </w:r>
            <w:r>
              <w:rPr>
                <w:noProof/>
              </w:rPr>
              <w:tab/>
            </w:r>
            <w:r w:rsidRPr="002B01AF">
              <w:rPr>
                <w:rStyle w:val="a4"/>
                <w:noProof/>
              </w:rPr>
              <w:t>搜索</w:t>
            </w:r>
            <w:r>
              <w:rPr>
                <w:noProof/>
                <w:webHidden/>
              </w:rPr>
              <w:tab/>
            </w:r>
            <w:r>
              <w:rPr>
                <w:noProof/>
                <w:webHidden/>
              </w:rPr>
              <w:fldChar w:fldCharType="begin"/>
            </w:r>
            <w:r>
              <w:rPr>
                <w:noProof/>
                <w:webHidden/>
              </w:rPr>
              <w:instrText xml:space="preserve"> PAGEREF _Toc46395052 \h </w:instrText>
            </w:r>
            <w:r>
              <w:rPr>
                <w:noProof/>
                <w:webHidden/>
              </w:rPr>
            </w:r>
            <w:r>
              <w:rPr>
                <w:noProof/>
                <w:webHidden/>
              </w:rPr>
              <w:fldChar w:fldCharType="separate"/>
            </w:r>
            <w:r>
              <w:rPr>
                <w:noProof/>
                <w:webHidden/>
              </w:rPr>
              <w:t>265</w:t>
            </w:r>
            <w:r>
              <w:rPr>
                <w:noProof/>
                <w:webHidden/>
              </w:rPr>
              <w:fldChar w:fldCharType="end"/>
            </w:r>
          </w:hyperlink>
        </w:p>
        <w:p w14:paraId="0C29E342" w14:textId="1B410041" w:rsidR="00717723" w:rsidRDefault="00717723">
          <w:pPr>
            <w:pStyle w:val="TOC6"/>
            <w:tabs>
              <w:tab w:val="left" w:pos="3367"/>
              <w:tab w:val="right" w:leader="dot" w:pos="8296"/>
            </w:tabs>
            <w:rPr>
              <w:noProof/>
            </w:rPr>
          </w:pPr>
          <w:hyperlink w:anchor="_Toc46395053" w:history="1">
            <w:r w:rsidRPr="002B01AF">
              <w:rPr>
                <w:rStyle w:val="a4"/>
                <w:noProof/>
              </w:rPr>
              <w:t>11.6.1.1.4.2</w:t>
            </w:r>
            <w:r>
              <w:rPr>
                <w:noProof/>
              </w:rPr>
              <w:tab/>
            </w:r>
            <w:r w:rsidRPr="002B01AF">
              <w:rPr>
                <w:rStyle w:val="a4"/>
                <w:noProof/>
              </w:rPr>
              <w:t>字数</w:t>
            </w:r>
            <w:r>
              <w:rPr>
                <w:noProof/>
                <w:webHidden/>
              </w:rPr>
              <w:tab/>
            </w:r>
            <w:r>
              <w:rPr>
                <w:noProof/>
                <w:webHidden/>
              </w:rPr>
              <w:fldChar w:fldCharType="begin"/>
            </w:r>
            <w:r>
              <w:rPr>
                <w:noProof/>
                <w:webHidden/>
              </w:rPr>
              <w:instrText xml:space="preserve"> PAGEREF _Toc46395053 \h </w:instrText>
            </w:r>
            <w:r>
              <w:rPr>
                <w:noProof/>
                <w:webHidden/>
              </w:rPr>
            </w:r>
            <w:r>
              <w:rPr>
                <w:noProof/>
                <w:webHidden/>
              </w:rPr>
              <w:fldChar w:fldCharType="separate"/>
            </w:r>
            <w:r>
              <w:rPr>
                <w:noProof/>
                <w:webHidden/>
              </w:rPr>
              <w:t>265</w:t>
            </w:r>
            <w:r>
              <w:rPr>
                <w:noProof/>
                <w:webHidden/>
              </w:rPr>
              <w:fldChar w:fldCharType="end"/>
            </w:r>
          </w:hyperlink>
        </w:p>
        <w:p w14:paraId="3E001233" w14:textId="686E07F1" w:rsidR="00717723" w:rsidRDefault="00717723">
          <w:pPr>
            <w:pStyle w:val="TOC6"/>
            <w:tabs>
              <w:tab w:val="left" w:pos="3367"/>
              <w:tab w:val="right" w:leader="dot" w:pos="8296"/>
            </w:tabs>
            <w:rPr>
              <w:noProof/>
            </w:rPr>
          </w:pPr>
          <w:hyperlink w:anchor="_Toc46395054" w:history="1">
            <w:r w:rsidRPr="002B01AF">
              <w:rPr>
                <w:rStyle w:val="a4"/>
                <w:noProof/>
              </w:rPr>
              <w:t>11.6.1.1.4.3</w:t>
            </w:r>
            <w:r>
              <w:rPr>
                <w:noProof/>
              </w:rPr>
              <w:tab/>
            </w:r>
            <w:r w:rsidRPr="002B01AF">
              <w:rPr>
                <w:rStyle w:val="a4"/>
                <w:noProof/>
              </w:rPr>
              <w:t>宠物</w:t>
            </w:r>
            <w:r>
              <w:rPr>
                <w:noProof/>
                <w:webHidden/>
              </w:rPr>
              <w:tab/>
            </w:r>
            <w:r>
              <w:rPr>
                <w:noProof/>
                <w:webHidden/>
              </w:rPr>
              <w:fldChar w:fldCharType="begin"/>
            </w:r>
            <w:r>
              <w:rPr>
                <w:noProof/>
                <w:webHidden/>
              </w:rPr>
              <w:instrText xml:space="preserve"> PAGEREF _Toc46395054 \h </w:instrText>
            </w:r>
            <w:r>
              <w:rPr>
                <w:noProof/>
                <w:webHidden/>
              </w:rPr>
            </w:r>
            <w:r>
              <w:rPr>
                <w:noProof/>
                <w:webHidden/>
              </w:rPr>
              <w:fldChar w:fldCharType="separate"/>
            </w:r>
            <w:r>
              <w:rPr>
                <w:noProof/>
                <w:webHidden/>
              </w:rPr>
              <w:t>265</w:t>
            </w:r>
            <w:r>
              <w:rPr>
                <w:noProof/>
                <w:webHidden/>
              </w:rPr>
              <w:fldChar w:fldCharType="end"/>
            </w:r>
          </w:hyperlink>
        </w:p>
        <w:p w14:paraId="23C70359" w14:textId="5766B4AB" w:rsidR="00717723" w:rsidRDefault="00717723">
          <w:pPr>
            <w:pStyle w:val="TOC6"/>
            <w:tabs>
              <w:tab w:val="left" w:pos="3367"/>
              <w:tab w:val="right" w:leader="dot" w:pos="8296"/>
            </w:tabs>
            <w:rPr>
              <w:noProof/>
            </w:rPr>
          </w:pPr>
          <w:hyperlink w:anchor="_Toc46395055" w:history="1">
            <w:r w:rsidRPr="002B01AF">
              <w:rPr>
                <w:rStyle w:val="a4"/>
                <w:noProof/>
              </w:rPr>
              <w:t>11.6.1.1.4.4</w:t>
            </w:r>
            <w:r>
              <w:rPr>
                <w:noProof/>
              </w:rPr>
              <w:tab/>
            </w:r>
            <w:r w:rsidRPr="002B01AF">
              <w:rPr>
                <w:rStyle w:val="a4"/>
                <w:noProof/>
              </w:rPr>
              <w:t>点击弹爱心</w:t>
            </w:r>
            <w:r>
              <w:rPr>
                <w:noProof/>
                <w:webHidden/>
              </w:rPr>
              <w:tab/>
            </w:r>
            <w:r>
              <w:rPr>
                <w:noProof/>
                <w:webHidden/>
              </w:rPr>
              <w:fldChar w:fldCharType="begin"/>
            </w:r>
            <w:r>
              <w:rPr>
                <w:noProof/>
                <w:webHidden/>
              </w:rPr>
              <w:instrText xml:space="preserve"> PAGEREF _Toc46395055 \h </w:instrText>
            </w:r>
            <w:r>
              <w:rPr>
                <w:noProof/>
                <w:webHidden/>
              </w:rPr>
            </w:r>
            <w:r>
              <w:rPr>
                <w:noProof/>
                <w:webHidden/>
              </w:rPr>
              <w:fldChar w:fldCharType="separate"/>
            </w:r>
            <w:r>
              <w:rPr>
                <w:noProof/>
                <w:webHidden/>
              </w:rPr>
              <w:t>266</w:t>
            </w:r>
            <w:r>
              <w:rPr>
                <w:noProof/>
                <w:webHidden/>
              </w:rPr>
              <w:fldChar w:fldCharType="end"/>
            </w:r>
          </w:hyperlink>
        </w:p>
        <w:p w14:paraId="24D8387D" w14:textId="21B7A837" w:rsidR="00717723" w:rsidRDefault="00717723">
          <w:pPr>
            <w:pStyle w:val="TOC2"/>
            <w:tabs>
              <w:tab w:val="left" w:pos="1260"/>
              <w:tab w:val="right" w:leader="dot" w:pos="8296"/>
            </w:tabs>
            <w:rPr>
              <w:noProof/>
            </w:rPr>
          </w:pPr>
          <w:hyperlink w:anchor="_Toc46395056" w:history="1">
            <w:r w:rsidRPr="002B01AF">
              <w:rPr>
                <w:rStyle w:val="a4"/>
                <w:rFonts w:ascii="Helvetica" w:hAnsi="Helvetica" w:cs="Helvetica"/>
                <w:noProof/>
              </w:rPr>
              <w:t>11.7</w:t>
            </w:r>
            <w:r>
              <w:rPr>
                <w:noProof/>
              </w:rPr>
              <w:tab/>
            </w:r>
            <w:r w:rsidRPr="002B01AF">
              <w:rPr>
                <w:rStyle w:val="a4"/>
                <w:rFonts w:ascii="Helvetica" w:hAnsi="Helvetica" w:cs="Helvetica"/>
                <w:noProof/>
              </w:rPr>
              <w:t>Hexo</w:t>
            </w:r>
            <w:r w:rsidRPr="002B01AF">
              <w:rPr>
                <w:rStyle w:val="a4"/>
                <w:rFonts w:ascii="Helvetica" w:hAnsi="Helvetica" w:cs="Helvetica"/>
                <w:noProof/>
              </w:rPr>
              <w:t>迁移</w:t>
            </w:r>
            <w:r>
              <w:rPr>
                <w:noProof/>
                <w:webHidden/>
              </w:rPr>
              <w:tab/>
            </w:r>
            <w:r>
              <w:rPr>
                <w:noProof/>
                <w:webHidden/>
              </w:rPr>
              <w:fldChar w:fldCharType="begin"/>
            </w:r>
            <w:r>
              <w:rPr>
                <w:noProof/>
                <w:webHidden/>
              </w:rPr>
              <w:instrText xml:space="preserve"> PAGEREF _Toc46395056 \h </w:instrText>
            </w:r>
            <w:r>
              <w:rPr>
                <w:noProof/>
                <w:webHidden/>
              </w:rPr>
            </w:r>
            <w:r>
              <w:rPr>
                <w:noProof/>
                <w:webHidden/>
              </w:rPr>
              <w:fldChar w:fldCharType="separate"/>
            </w:r>
            <w:r>
              <w:rPr>
                <w:noProof/>
                <w:webHidden/>
              </w:rPr>
              <w:t>268</w:t>
            </w:r>
            <w:r>
              <w:rPr>
                <w:noProof/>
                <w:webHidden/>
              </w:rPr>
              <w:fldChar w:fldCharType="end"/>
            </w:r>
          </w:hyperlink>
        </w:p>
        <w:p w14:paraId="15FBCE02" w14:textId="2A3974C1" w:rsidR="00717723" w:rsidRDefault="00717723">
          <w:pPr>
            <w:pStyle w:val="TOC3"/>
            <w:tabs>
              <w:tab w:val="left" w:pos="1680"/>
              <w:tab w:val="right" w:leader="dot" w:pos="8296"/>
            </w:tabs>
            <w:rPr>
              <w:noProof/>
            </w:rPr>
          </w:pPr>
          <w:hyperlink w:anchor="_Toc46395057" w:history="1">
            <w:r w:rsidRPr="002B01AF">
              <w:rPr>
                <w:rStyle w:val="a4"/>
                <w:rFonts w:ascii="Helvetica" w:hAnsi="Helvetica" w:cs="Helvetica"/>
                <w:noProof/>
              </w:rPr>
              <w:t>11.7.1</w:t>
            </w:r>
            <w:r>
              <w:rPr>
                <w:noProof/>
              </w:rPr>
              <w:tab/>
            </w:r>
            <w:r w:rsidRPr="002B01AF">
              <w:rPr>
                <w:rStyle w:val="a4"/>
                <w:rFonts w:ascii="Helvetica" w:hAnsi="Helvetica" w:cs="Helvetica"/>
                <w:noProof/>
              </w:rPr>
              <w:t>RSS</w:t>
            </w:r>
            <w:r>
              <w:rPr>
                <w:noProof/>
                <w:webHidden/>
              </w:rPr>
              <w:tab/>
            </w:r>
            <w:r>
              <w:rPr>
                <w:noProof/>
                <w:webHidden/>
              </w:rPr>
              <w:fldChar w:fldCharType="begin"/>
            </w:r>
            <w:r>
              <w:rPr>
                <w:noProof/>
                <w:webHidden/>
              </w:rPr>
              <w:instrText xml:space="preserve"> PAGEREF _Toc46395057 \h </w:instrText>
            </w:r>
            <w:r>
              <w:rPr>
                <w:noProof/>
                <w:webHidden/>
              </w:rPr>
            </w:r>
            <w:r>
              <w:rPr>
                <w:noProof/>
                <w:webHidden/>
              </w:rPr>
              <w:fldChar w:fldCharType="separate"/>
            </w:r>
            <w:r>
              <w:rPr>
                <w:noProof/>
                <w:webHidden/>
              </w:rPr>
              <w:t>268</w:t>
            </w:r>
            <w:r>
              <w:rPr>
                <w:noProof/>
                <w:webHidden/>
              </w:rPr>
              <w:fldChar w:fldCharType="end"/>
            </w:r>
          </w:hyperlink>
        </w:p>
        <w:p w14:paraId="781AD7D9" w14:textId="5E7BE40D" w:rsidR="00717723" w:rsidRDefault="00717723">
          <w:pPr>
            <w:pStyle w:val="TOC3"/>
            <w:tabs>
              <w:tab w:val="left" w:pos="1680"/>
              <w:tab w:val="right" w:leader="dot" w:pos="8296"/>
            </w:tabs>
            <w:rPr>
              <w:noProof/>
            </w:rPr>
          </w:pPr>
          <w:hyperlink w:anchor="_Toc46395058" w:history="1">
            <w:r w:rsidRPr="002B01AF">
              <w:rPr>
                <w:rStyle w:val="a4"/>
                <w:rFonts w:ascii="Helvetica" w:hAnsi="Helvetica" w:cs="Helvetica"/>
                <w:noProof/>
              </w:rPr>
              <w:t>11.7.2</w:t>
            </w:r>
            <w:r>
              <w:rPr>
                <w:noProof/>
              </w:rPr>
              <w:tab/>
            </w:r>
            <w:r w:rsidRPr="002B01AF">
              <w:rPr>
                <w:rStyle w:val="a4"/>
                <w:rFonts w:ascii="Helvetica" w:hAnsi="Helvetica" w:cs="Helvetica"/>
                <w:noProof/>
              </w:rPr>
              <w:t>Jekyll</w:t>
            </w:r>
            <w:r>
              <w:rPr>
                <w:noProof/>
                <w:webHidden/>
              </w:rPr>
              <w:tab/>
            </w:r>
            <w:r>
              <w:rPr>
                <w:noProof/>
                <w:webHidden/>
              </w:rPr>
              <w:fldChar w:fldCharType="begin"/>
            </w:r>
            <w:r>
              <w:rPr>
                <w:noProof/>
                <w:webHidden/>
              </w:rPr>
              <w:instrText xml:space="preserve"> PAGEREF _Toc46395058 \h </w:instrText>
            </w:r>
            <w:r>
              <w:rPr>
                <w:noProof/>
                <w:webHidden/>
              </w:rPr>
            </w:r>
            <w:r>
              <w:rPr>
                <w:noProof/>
                <w:webHidden/>
              </w:rPr>
              <w:fldChar w:fldCharType="separate"/>
            </w:r>
            <w:r>
              <w:rPr>
                <w:noProof/>
                <w:webHidden/>
              </w:rPr>
              <w:t>268</w:t>
            </w:r>
            <w:r>
              <w:rPr>
                <w:noProof/>
                <w:webHidden/>
              </w:rPr>
              <w:fldChar w:fldCharType="end"/>
            </w:r>
          </w:hyperlink>
        </w:p>
        <w:p w14:paraId="38D797B8" w14:textId="17FF27E4" w:rsidR="00717723" w:rsidRDefault="00717723">
          <w:pPr>
            <w:pStyle w:val="TOC3"/>
            <w:tabs>
              <w:tab w:val="left" w:pos="1680"/>
              <w:tab w:val="right" w:leader="dot" w:pos="8296"/>
            </w:tabs>
            <w:rPr>
              <w:noProof/>
            </w:rPr>
          </w:pPr>
          <w:hyperlink w:anchor="_Toc46395059" w:history="1">
            <w:r w:rsidRPr="002B01AF">
              <w:rPr>
                <w:rStyle w:val="a4"/>
                <w:rFonts w:ascii="Helvetica" w:hAnsi="Helvetica" w:cs="Helvetica"/>
                <w:noProof/>
              </w:rPr>
              <w:t>11.7.3</w:t>
            </w:r>
            <w:r>
              <w:rPr>
                <w:noProof/>
              </w:rPr>
              <w:tab/>
            </w:r>
            <w:r w:rsidRPr="002B01AF">
              <w:rPr>
                <w:rStyle w:val="a4"/>
                <w:rFonts w:ascii="Helvetica" w:hAnsi="Helvetica" w:cs="Helvetica"/>
                <w:noProof/>
              </w:rPr>
              <w:t>Octopress</w:t>
            </w:r>
            <w:r>
              <w:rPr>
                <w:noProof/>
                <w:webHidden/>
              </w:rPr>
              <w:tab/>
            </w:r>
            <w:r>
              <w:rPr>
                <w:noProof/>
                <w:webHidden/>
              </w:rPr>
              <w:fldChar w:fldCharType="begin"/>
            </w:r>
            <w:r>
              <w:rPr>
                <w:noProof/>
                <w:webHidden/>
              </w:rPr>
              <w:instrText xml:space="preserve"> PAGEREF _Toc46395059 \h </w:instrText>
            </w:r>
            <w:r>
              <w:rPr>
                <w:noProof/>
                <w:webHidden/>
              </w:rPr>
            </w:r>
            <w:r>
              <w:rPr>
                <w:noProof/>
                <w:webHidden/>
              </w:rPr>
              <w:fldChar w:fldCharType="separate"/>
            </w:r>
            <w:r>
              <w:rPr>
                <w:noProof/>
                <w:webHidden/>
              </w:rPr>
              <w:t>268</w:t>
            </w:r>
            <w:r>
              <w:rPr>
                <w:noProof/>
                <w:webHidden/>
              </w:rPr>
              <w:fldChar w:fldCharType="end"/>
            </w:r>
          </w:hyperlink>
        </w:p>
        <w:p w14:paraId="41E4394C" w14:textId="4E7D8672" w:rsidR="00717723" w:rsidRDefault="00717723">
          <w:pPr>
            <w:pStyle w:val="TOC3"/>
            <w:tabs>
              <w:tab w:val="left" w:pos="1680"/>
              <w:tab w:val="right" w:leader="dot" w:pos="8296"/>
            </w:tabs>
            <w:rPr>
              <w:noProof/>
            </w:rPr>
          </w:pPr>
          <w:hyperlink w:anchor="_Toc46395060" w:history="1">
            <w:r w:rsidRPr="002B01AF">
              <w:rPr>
                <w:rStyle w:val="a4"/>
                <w:rFonts w:ascii="Helvetica" w:hAnsi="Helvetica" w:cs="Helvetica"/>
                <w:noProof/>
              </w:rPr>
              <w:t>11.7.4</w:t>
            </w:r>
            <w:r>
              <w:rPr>
                <w:noProof/>
              </w:rPr>
              <w:tab/>
            </w:r>
            <w:r w:rsidRPr="002B01AF">
              <w:rPr>
                <w:rStyle w:val="a4"/>
                <w:rFonts w:ascii="Helvetica" w:hAnsi="Helvetica" w:cs="Helvetica"/>
                <w:noProof/>
              </w:rPr>
              <w:t>WordPress</w:t>
            </w:r>
            <w:r>
              <w:rPr>
                <w:noProof/>
                <w:webHidden/>
              </w:rPr>
              <w:tab/>
            </w:r>
            <w:r>
              <w:rPr>
                <w:noProof/>
                <w:webHidden/>
              </w:rPr>
              <w:fldChar w:fldCharType="begin"/>
            </w:r>
            <w:r>
              <w:rPr>
                <w:noProof/>
                <w:webHidden/>
              </w:rPr>
              <w:instrText xml:space="preserve"> PAGEREF _Toc46395060 \h </w:instrText>
            </w:r>
            <w:r>
              <w:rPr>
                <w:noProof/>
                <w:webHidden/>
              </w:rPr>
            </w:r>
            <w:r>
              <w:rPr>
                <w:noProof/>
                <w:webHidden/>
              </w:rPr>
              <w:fldChar w:fldCharType="separate"/>
            </w:r>
            <w:r>
              <w:rPr>
                <w:noProof/>
                <w:webHidden/>
              </w:rPr>
              <w:t>268</w:t>
            </w:r>
            <w:r>
              <w:rPr>
                <w:noProof/>
                <w:webHidden/>
              </w:rPr>
              <w:fldChar w:fldCharType="end"/>
            </w:r>
          </w:hyperlink>
        </w:p>
        <w:p w14:paraId="6B76EF13" w14:textId="53472619" w:rsidR="00717723" w:rsidRDefault="00717723">
          <w:pPr>
            <w:pStyle w:val="TOC3"/>
            <w:tabs>
              <w:tab w:val="left" w:pos="1680"/>
              <w:tab w:val="right" w:leader="dot" w:pos="8296"/>
            </w:tabs>
            <w:rPr>
              <w:noProof/>
            </w:rPr>
          </w:pPr>
          <w:hyperlink w:anchor="_Toc46395061" w:history="1">
            <w:r w:rsidRPr="002B01AF">
              <w:rPr>
                <w:rStyle w:val="a4"/>
                <w:rFonts w:ascii="Helvetica" w:hAnsi="Helvetica" w:cs="Helvetica"/>
                <w:noProof/>
              </w:rPr>
              <w:t>11.7.5</w:t>
            </w:r>
            <w:r>
              <w:rPr>
                <w:noProof/>
              </w:rPr>
              <w:tab/>
            </w:r>
            <w:r w:rsidRPr="002B01AF">
              <w:rPr>
                <w:rStyle w:val="a4"/>
                <w:rFonts w:ascii="Helvetica" w:hAnsi="Helvetica" w:cs="Helvetica"/>
                <w:noProof/>
              </w:rPr>
              <w:t>Joomla</w:t>
            </w:r>
            <w:r>
              <w:rPr>
                <w:noProof/>
                <w:webHidden/>
              </w:rPr>
              <w:tab/>
            </w:r>
            <w:r>
              <w:rPr>
                <w:noProof/>
                <w:webHidden/>
              </w:rPr>
              <w:fldChar w:fldCharType="begin"/>
            </w:r>
            <w:r>
              <w:rPr>
                <w:noProof/>
                <w:webHidden/>
              </w:rPr>
              <w:instrText xml:space="preserve"> PAGEREF _Toc46395061 \h </w:instrText>
            </w:r>
            <w:r>
              <w:rPr>
                <w:noProof/>
                <w:webHidden/>
              </w:rPr>
            </w:r>
            <w:r>
              <w:rPr>
                <w:noProof/>
                <w:webHidden/>
              </w:rPr>
              <w:fldChar w:fldCharType="separate"/>
            </w:r>
            <w:r>
              <w:rPr>
                <w:noProof/>
                <w:webHidden/>
              </w:rPr>
              <w:t>269</w:t>
            </w:r>
            <w:r>
              <w:rPr>
                <w:noProof/>
                <w:webHidden/>
              </w:rPr>
              <w:fldChar w:fldCharType="end"/>
            </w:r>
          </w:hyperlink>
        </w:p>
        <w:p w14:paraId="4CBE9D45" w14:textId="2FA63E19" w:rsidR="00717723" w:rsidRDefault="00717723">
          <w:pPr>
            <w:pStyle w:val="TOC2"/>
            <w:tabs>
              <w:tab w:val="left" w:pos="1260"/>
              <w:tab w:val="right" w:leader="dot" w:pos="8296"/>
            </w:tabs>
            <w:rPr>
              <w:noProof/>
            </w:rPr>
          </w:pPr>
          <w:hyperlink w:anchor="_Toc46395062" w:history="1">
            <w:r w:rsidRPr="002B01AF">
              <w:rPr>
                <w:rStyle w:val="a4"/>
                <w:noProof/>
              </w:rPr>
              <w:t>11.8</w:t>
            </w:r>
            <w:r>
              <w:rPr>
                <w:noProof/>
              </w:rPr>
              <w:tab/>
            </w:r>
            <w:r w:rsidRPr="002B01AF">
              <w:rPr>
                <w:rStyle w:val="a4"/>
                <w:noProof/>
              </w:rPr>
              <w:t>内容</w:t>
            </w:r>
            <w:r>
              <w:rPr>
                <w:noProof/>
                <w:webHidden/>
              </w:rPr>
              <w:tab/>
            </w:r>
            <w:r>
              <w:rPr>
                <w:noProof/>
                <w:webHidden/>
              </w:rPr>
              <w:fldChar w:fldCharType="begin"/>
            </w:r>
            <w:r>
              <w:rPr>
                <w:noProof/>
                <w:webHidden/>
              </w:rPr>
              <w:instrText xml:space="preserve"> PAGEREF _Toc46395062 \h </w:instrText>
            </w:r>
            <w:r>
              <w:rPr>
                <w:noProof/>
                <w:webHidden/>
              </w:rPr>
            </w:r>
            <w:r>
              <w:rPr>
                <w:noProof/>
                <w:webHidden/>
              </w:rPr>
              <w:fldChar w:fldCharType="separate"/>
            </w:r>
            <w:r>
              <w:rPr>
                <w:noProof/>
                <w:webHidden/>
              </w:rPr>
              <w:t>269</w:t>
            </w:r>
            <w:r>
              <w:rPr>
                <w:noProof/>
                <w:webHidden/>
              </w:rPr>
              <w:fldChar w:fldCharType="end"/>
            </w:r>
          </w:hyperlink>
        </w:p>
        <w:p w14:paraId="47A43329" w14:textId="57029114" w:rsidR="00717723" w:rsidRDefault="00717723">
          <w:pPr>
            <w:pStyle w:val="TOC4"/>
            <w:tabs>
              <w:tab w:val="left" w:pos="2520"/>
              <w:tab w:val="right" w:leader="dot" w:pos="8296"/>
            </w:tabs>
            <w:rPr>
              <w:noProof/>
            </w:rPr>
          </w:pPr>
          <w:hyperlink w:anchor="_Toc46395063" w:history="1">
            <w:r w:rsidRPr="002B01AF">
              <w:rPr>
                <w:rStyle w:val="a4"/>
                <w:rFonts w:ascii="Helvetica" w:hAnsi="Helvetica" w:cs="Helvetica"/>
                <w:noProof/>
              </w:rPr>
              <w:t>11.8.1.1</w:t>
            </w:r>
            <w:r>
              <w:rPr>
                <w:noProof/>
              </w:rPr>
              <w:tab/>
            </w:r>
            <w:r w:rsidRPr="002B01AF">
              <w:rPr>
                <w:rStyle w:val="a4"/>
                <w:rFonts w:ascii="Helvetica" w:hAnsi="Helvetica" w:cs="Helvetica"/>
                <w:noProof/>
              </w:rPr>
              <w:t>布局（</w:t>
            </w:r>
            <w:r w:rsidRPr="002B01AF">
              <w:rPr>
                <w:rStyle w:val="a4"/>
                <w:rFonts w:ascii="Helvetica" w:hAnsi="Helvetica" w:cs="Helvetica"/>
                <w:noProof/>
              </w:rPr>
              <w:t>Layout</w:t>
            </w:r>
            <w:r w:rsidRPr="002B01AF">
              <w:rPr>
                <w:rStyle w:val="a4"/>
                <w:rFonts w:ascii="Helvetica" w:hAnsi="Helvetica" w:cs="Helvetica"/>
                <w:noProof/>
              </w:rPr>
              <w:t>）</w:t>
            </w:r>
            <w:r>
              <w:rPr>
                <w:noProof/>
                <w:webHidden/>
              </w:rPr>
              <w:tab/>
            </w:r>
            <w:r>
              <w:rPr>
                <w:noProof/>
                <w:webHidden/>
              </w:rPr>
              <w:fldChar w:fldCharType="begin"/>
            </w:r>
            <w:r>
              <w:rPr>
                <w:noProof/>
                <w:webHidden/>
              </w:rPr>
              <w:instrText xml:space="preserve"> PAGEREF _Toc46395063 \h </w:instrText>
            </w:r>
            <w:r>
              <w:rPr>
                <w:noProof/>
                <w:webHidden/>
              </w:rPr>
            </w:r>
            <w:r>
              <w:rPr>
                <w:noProof/>
                <w:webHidden/>
              </w:rPr>
              <w:fldChar w:fldCharType="separate"/>
            </w:r>
            <w:r>
              <w:rPr>
                <w:noProof/>
                <w:webHidden/>
              </w:rPr>
              <w:t>269</w:t>
            </w:r>
            <w:r>
              <w:rPr>
                <w:noProof/>
                <w:webHidden/>
              </w:rPr>
              <w:fldChar w:fldCharType="end"/>
            </w:r>
          </w:hyperlink>
        </w:p>
        <w:p w14:paraId="014B9699" w14:textId="3EDA87D4" w:rsidR="00717723" w:rsidRDefault="00717723">
          <w:pPr>
            <w:pStyle w:val="TOC4"/>
            <w:tabs>
              <w:tab w:val="left" w:pos="2520"/>
              <w:tab w:val="right" w:leader="dot" w:pos="8296"/>
            </w:tabs>
            <w:rPr>
              <w:noProof/>
            </w:rPr>
          </w:pPr>
          <w:hyperlink w:anchor="_Toc46395064" w:history="1">
            <w:r w:rsidRPr="002B01AF">
              <w:rPr>
                <w:rStyle w:val="a4"/>
                <w:rFonts w:ascii="Helvetica" w:hAnsi="Helvetica" w:cs="Helvetica"/>
                <w:noProof/>
              </w:rPr>
              <w:t>11.8.1.2</w:t>
            </w:r>
            <w:r>
              <w:rPr>
                <w:noProof/>
              </w:rPr>
              <w:tab/>
            </w:r>
            <w:r w:rsidRPr="002B01AF">
              <w:rPr>
                <w:rStyle w:val="a4"/>
                <w:rFonts w:ascii="Helvetica" w:hAnsi="Helvetica" w:cs="Helvetica"/>
                <w:noProof/>
              </w:rPr>
              <w:t>文件名称</w:t>
            </w:r>
            <w:r>
              <w:rPr>
                <w:noProof/>
                <w:webHidden/>
              </w:rPr>
              <w:tab/>
            </w:r>
            <w:r>
              <w:rPr>
                <w:noProof/>
                <w:webHidden/>
              </w:rPr>
              <w:fldChar w:fldCharType="begin"/>
            </w:r>
            <w:r>
              <w:rPr>
                <w:noProof/>
                <w:webHidden/>
              </w:rPr>
              <w:instrText xml:space="preserve"> PAGEREF _Toc46395064 \h </w:instrText>
            </w:r>
            <w:r>
              <w:rPr>
                <w:noProof/>
                <w:webHidden/>
              </w:rPr>
            </w:r>
            <w:r>
              <w:rPr>
                <w:noProof/>
                <w:webHidden/>
              </w:rPr>
              <w:fldChar w:fldCharType="separate"/>
            </w:r>
            <w:r>
              <w:rPr>
                <w:noProof/>
                <w:webHidden/>
              </w:rPr>
              <w:t>270</w:t>
            </w:r>
            <w:r>
              <w:rPr>
                <w:noProof/>
                <w:webHidden/>
              </w:rPr>
              <w:fldChar w:fldCharType="end"/>
            </w:r>
          </w:hyperlink>
        </w:p>
        <w:p w14:paraId="4BDD11DF" w14:textId="7B5E571F" w:rsidR="00717723" w:rsidRDefault="00717723">
          <w:pPr>
            <w:pStyle w:val="TOC4"/>
            <w:tabs>
              <w:tab w:val="left" w:pos="2520"/>
              <w:tab w:val="right" w:leader="dot" w:pos="8296"/>
            </w:tabs>
            <w:rPr>
              <w:noProof/>
            </w:rPr>
          </w:pPr>
          <w:hyperlink w:anchor="_Toc46395065" w:history="1">
            <w:r w:rsidRPr="002B01AF">
              <w:rPr>
                <w:rStyle w:val="a4"/>
                <w:rFonts w:ascii="Helvetica" w:hAnsi="Helvetica" w:cs="Helvetica"/>
                <w:noProof/>
              </w:rPr>
              <w:t>11.8.1.3</w:t>
            </w:r>
            <w:r>
              <w:rPr>
                <w:noProof/>
              </w:rPr>
              <w:tab/>
            </w:r>
            <w:r w:rsidRPr="002B01AF">
              <w:rPr>
                <w:rStyle w:val="a4"/>
                <w:rFonts w:ascii="Helvetica" w:hAnsi="Helvetica" w:cs="Helvetica"/>
                <w:noProof/>
              </w:rPr>
              <w:t>草稿</w:t>
            </w:r>
            <w:r>
              <w:rPr>
                <w:noProof/>
                <w:webHidden/>
              </w:rPr>
              <w:tab/>
            </w:r>
            <w:r>
              <w:rPr>
                <w:noProof/>
                <w:webHidden/>
              </w:rPr>
              <w:fldChar w:fldCharType="begin"/>
            </w:r>
            <w:r>
              <w:rPr>
                <w:noProof/>
                <w:webHidden/>
              </w:rPr>
              <w:instrText xml:space="preserve"> PAGEREF _Toc46395065 \h </w:instrText>
            </w:r>
            <w:r>
              <w:rPr>
                <w:noProof/>
                <w:webHidden/>
              </w:rPr>
            </w:r>
            <w:r>
              <w:rPr>
                <w:noProof/>
                <w:webHidden/>
              </w:rPr>
              <w:fldChar w:fldCharType="separate"/>
            </w:r>
            <w:r>
              <w:rPr>
                <w:noProof/>
                <w:webHidden/>
              </w:rPr>
              <w:t>270</w:t>
            </w:r>
            <w:r>
              <w:rPr>
                <w:noProof/>
                <w:webHidden/>
              </w:rPr>
              <w:fldChar w:fldCharType="end"/>
            </w:r>
          </w:hyperlink>
        </w:p>
        <w:p w14:paraId="7B036AE1" w14:textId="26B9062D" w:rsidR="00717723" w:rsidRDefault="00717723">
          <w:pPr>
            <w:pStyle w:val="TOC3"/>
            <w:tabs>
              <w:tab w:val="left" w:pos="1680"/>
              <w:tab w:val="right" w:leader="dot" w:pos="8296"/>
            </w:tabs>
            <w:rPr>
              <w:noProof/>
            </w:rPr>
          </w:pPr>
          <w:hyperlink w:anchor="_Toc46395066" w:history="1">
            <w:r w:rsidRPr="002B01AF">
              <w:rPr>
                <w:rStyle w:val="a4"/>
                <w:rFonts w:ascii="Helvetica" w:hAnsi="Helvetica" w:cs="Helvetica"/>
                <w:noProof/>
              </w:rPr>
              <w:t>11.8.2</w:t>
            </w:r>
            <w:r>
              <w:rPr>
                <w:noProof/>
              </w:rPr>
              <w:tab/>
            </w:r>
            <w:r w:rsidRPr="002B01AF">
              <w:rPr>
                <w:rStyle w:val="a4"/>
                <w:rFonts w:ascii="Helvetica" w:hAnsi="Helvetica" w:cs="Helvetica"/>
                <w:noProof/>
              </w:rPr>
              <w:t>模版（</w:t>
            </w:r>
            <w:r w:rsidRPr="002B01AF">
              <w:rPr>
                <w:rStyle w:val="a4"/>
                <w:rFonts w:ascii="Helvetica" w:hAnsi="Helvetica" w:cs="Helvetica"/>
                <w:noProof/>
              </w:rPr>
              <w:t>Scaffold</w:t>
            </w:r>
            <w:r w:rsidRPr="002B01AF">
              <w:rPr>
                <w:rStyle w:val="a4"/>
                <w:rFonts w:ascii="Helvetica" w:hAnsi="Helvetica" w:cs="Helvetica"/>
                <w:noProof/>
              </w:rPr>
              <w:t>）</w:t>
            </w:r>
            <w:r>
              <w:rPr>
                <w:noProof/>
                <w:webHidden/>
              </w:rPr>
              <w:tab/>
            </w:r>
            <w:r>
              <w:rPr>
                <w:noProof/>
                <w:webHidden/>
              </w:rPr>
              <w:fldChar w:fldCharType="begin"/>
            </w:r>
            <w:r>
              <w:rPr>
                <w:noProof/>
                <w:webHidden/>
              </w:rPr>
              <w:instrText xml:space="preserve"> PAGEREF _Toc46395066 \h </w:instrText>
            </w:r>
            <w:r>
              <w:rPr>
                <w:noProof/>
                <w:webHidden/>
              </w:rPr>
            </w:r>
            <w:r>
              <w:rPr>
                <w:noProof/>
                <w:webHidden/>
              </w:rPr>
              <w:fldChar w:fldCharType="separate"/>
            </w:r>
            <w:r>
              <w:rPr>
                <w:noProof/>
                <w:webHidden/>
              </w:rPr>
              <w:t>270</w:t>
            </w:r>
            <w:r>
              <w:rPr>
                <w:noProof/>
                <w:webHidden/>
              </w:rPr>
              <w:fldChar w:fldCharType="end"/>
            </w:r>
          </w:hyperlink>
        </w:p>
        <w:p w14:paraId="4D28415C" w14:textId="51252145" w:rsidR="00717723" w:rsidRDefault="00717723">
          <w:pPr>
            <w:pStyle w:val="TOC4"/>
            <w:tabs>
              <w:tab w:val="left" w:pos="2520"/>
              <w:tab w:val="right" w:leader="dot" w:pos="8296"/>
            </w:tabs>
            <w:rPr>
              <w:noProof/>
            </w:rPr>
          </w:pPr>
          <w:hyperlink w:anchor="_Toc46395067" w:history="1">
            <w:r w:rsidRPr="002B01AF">
              <w:rPr>
                <w:rStyle w:val="a4"/>
                <w:rFonts w:ascii="Helvetica" w:hAnsi="Helvetica" w:cs="Helvetica"/>
                <w:noProof/>
              </w:rPr>
              <w:t>11.8.2.1</w:t>
            </w:r>
            <w:r>
              <w:rPr>
                <w:noProof/>
              </w:rPr>
              <w:tab/>
            </w:r>
            <w:r w:rsidRPr="002B01AF">
              <w:rPr>
                <w:rStyle w:val="a4"/>
                <w:rFonts w:ascii="Helvetica" w:hAnsi="Helvetica" w:cs="Helvetica"/>
                <w:noProof/>
              </w:rPr>
              <w:t>支持的格式</w:t>
            </w:r>
            <w:r>
              <w:rPr>
                <w:noProof/>
                <w:webHidden/>
              </w:rPr>
              <w:tab/>
            </w:r>
            <w:r>
              <w:rPr>
                <w:noProof/>
                <w:webHidden/>
              </w:rPr>
              <w:fldChar w:fldCharType="begin"/>
            </w:r>
            <w:r>
              <w:rPr>
                <w:noProof/>
                <w:webHidden/>
              </w:rPr>
              <w:instrText xml:space="preserve"> PAGEREF _Toc46395067 \h </w:instrText>
            </w:r>
            <w:r>
              <w:rPr>
                <w:noProof/>
                <w:webHidden/>
              </w:rPr>
            </w:r>
            <w:r>
              <w:rPr>
                <w:noProof/>
                <w:webHidden/>
              </w:rPr>
              <w:fldChar w:fldCharType="separate"/>
            </w:r>
            <w:r>
              <w:rPr>
                <w:noProof/>
                <w:webHidden/>
              </w:rPr>
              <w:t>271</w:t>
            </w:r>
            <w:r>
              <w:rPr>
                <w:noProof/>
                <w:webHidden/>
              </w:rPr>
              <w:fldChar w:fldCharType="end"/>
            </w:r>
          </w:hyperlink>
        </w:p>
        <w:p w14:paraId="1C603792" w14:textId="0D09731C" w:rsidR="00717723" w:rsidRDefault="00717723">
          <w:pPr>
            <w:pStyle w:val="TOC2"/>
            <w:tabs>
              <w:tab w:val="left" w:pos="1260"/>
              <w:tab w:val="right" w:leader="dot" w:pos="8296"/>
            </w:tabs>
            <w:rPr>
              <w:noProof/>
            </w:rPr>
          </w:pPr>
          <w:hyperlink w:anchor="_Toc46395068" w:history="1">
            <w:r w:rsidRPr="002B01AF">
              <w:rPr>
                <w:rStyle w:val="a4"/>
                <w:rFonts w:ascii="Helvetica" w:hAnsi="Helvetica" w:cs="Helvetica"/>
                <w:noProof/>
              </w:rPr>
              <w:t>11.9</w:t>
            </w:r>
            <w:r>
              <w:rPr>
                <w:noProof/>
              </w:rPr>
              <w:tab/>
            </w:r>
            <w:r w:rsidRPr="002B01AF">
              <w:rPr>
                <w:rStyle w:val="a4"/>
                <w:rFonts w:ascii="Helvetica" w:hAnsi="Helvetica" w:cs="Helvetica"/>
                <w:noProof/>
              </w:rPr>
              <w:t>Front-matter</w:t>
            </w:r>
            <w:r>
              <w:rPr>
                <w:noProof/>
                <w:webHidden/>
              </w:rPr>
              <w:tab/>
            </w:r>
            <w:r>
              <w:rPr>
                <w:noProof/>
                <w:webHidden/>
              </w:rPr>
              <w:fldChar w:fldCharType="begin"/>
            </w:r>
            <w:r>
              <w:rPr>
                <w:noProof/>
                <w:webHidden/>
              </w:rPr>
              <w:instrText xml:space="preserve"> PAGEREF _Toc46395068 \h </w:instrText>
            </w:r>
            <w:r>
              <w:rPr>
                <w:noProof/>
                <w:webHidden/>
              </w:rPr>
            </w:r>
            <w:r>
              <w:rPr>
                <w:noProof/>
                <w:webHidden/>
              </w:rPr>
              <w:fldChar w:fldCharType="separate"/>
            </w:r>
            <w:r>
              <w:rPr>
                <w:noProof/>
                <w:webHidden/>
              </w:rPr>
              <w:t>271</w:t>
            </w:r>
            <w:r>
              <w:rPr>
                <w:noProof/>
                <w:webHidden/>
              </w:rPr>
              <w:fldChar w:fldCharType="end"/>
            </w:r>
          </w:hyperlink>
        </w:p>
        <w:p w14:paraId="3240AB04" w14:textId="6D91BBBA" w:rsidR="00717723" w:rsidRDefault="00717723">
          <w:pPr>
            <w:pStyle w:val="TOC3"/>
            <w:tabs>
              <w:tab w:val="left" w:pos="1680"/>
              <w:tab w:val="right" w:leader="dot" w:pos="8296"/>
            </w:tabs>
            <w:rPr>
              <w:noProof/>
            </w:rPr>
          </w:pPr>
          <w:hyperlink w:anchor="_Toc46395069" w:history="1">
            <w:r w:rsidRPr="002B01AF">
              <w:rPr>
                <w:rStyle w:val="a4"/>
                <w:rFonts w:ascii="Helvetica" w:hAnsi="Helvetica" w:cs="Helvetica"/>
                <w:noProof/>
              </w:rPr>
              <w:t>11.9.1</w:t>
            </w:r>
            <w:r>
              <w:rPr>
                <w:noProof/>
              </w:rPr>
              <w:tab/>
            </w:r>
            <w:r w:rsidRPr="002B01AF">
              <w:rPr>
                <w:rStyle w:val="a4"/>
                <w:rFonts w:ascii="Helvetica" w:hAnsi="Helvetica" w:cs="Helvetica"/>
                <w:noProof/>
              </w:rPr>
              <w:t>分类和标签</w:t>
            </w:r>
            <w:r>
              <w:rPr>
                <w:noProof/>
                <w:webHidden/>
              </w:rPr>
              <w:tab/>
            </w:r>
            <w:r>
              <w:rPr>
                <w:noProof/>
                <w:webHidden/>
              </w:rPr>
              <w:fldChar w:fldCharType="begin"/>
            </w:r>
            <w:r>
              <w:rPr>
                <w:noProof/>
                <w:webHidden/>
              </w:rPr>
              <w:instrText xml:space="preserve"> PAGEREF _Toc46395069 \h </w:instrText>
            </w:r>
            <w:r>
              <w:rPr>
                <w:noProof/>
                <w:webHidden/>
              </w:rPr>
            </w:r>
            <w:r>
              <w:rPr>
                <w:noProof/>
                <w:webHidden/>
              </w:rPr>
              <w:fldChar w:fldCharType="separate"/>
            </w:r>
            <w:r>
              <w:rPr>
                <w:noProof/>
                <w:webHidden/>
              </w:rPr>
              <w:t>272</w:t>
            </w:r>
            <w:r>
              <w:rPr>
                <w:noProof/>
                <w:webHidden/>
              </w:rPr>
              <w:fldChar w:fldCharType="end"/>
            </w:r>
          </w:hyperlink>
        </w:p>
        <w:p w14:paraId="75ED7D29" w14:textId="58C5C23D" w:rsidR="00717723" w:rsidRDefault="00717723">
          <w:pPr>
            <w:pStyle w:val="TOC3"/>
            <w:tabs>
              <w:tab w:val="left" w:pos="1680"/>
              <w:tab w:val="right" w:leader="dot" w:pos="8296"/>
            </w:tabs>
            <w:rPr>
              <w:noProof/>
            </w:rPr>
          </w:pPr>
          <w:hyperlink w:anchor="_Toc46395070" w:history="1">
            <w:r w:rsidRPr="002B01AF">
              <w:rPr>
                <w:rStyle w:val="a4"/>
                <w:rFonts w:ascii="Helvetica" w:hAnsi="Helvetica" w:cs="Helvetica"/>
                <w:noProof/>
              </w:rPr>
              <w:t>11.9.2</w:t>
            </w:r>
            <w:r>
              <w:rPr>
                <w:noProof/>
              </w:rPr>
              <w:tab/>
            </w:r>
            <w:r w:rsidRPr="002B01AF">
              <w:rPr>
                <w:rStyle w:val="a4"/>
                <w:rFonts w:ascii="Helvetica" w:hAnsi="Helvetica" w:cs="Helvetica"/>
                <w:noProof/>
              </w:rPr>
              <w:t>JSON Front-matter</w:t>
            </w:r>
            <w:r>
              <w:rPr>
                <w:noProof/>
                <w:webHidden/>
              </w:rPr>
              <w:tab/>
            </w:r>
            <w:r>
              <w:rPr>
                <w:noProof/>
                <w:webHidden/>
              </w:rPr>
              <w:fldChar w:fldCharType="begin"/>
            </w:r>
            <w:r>
              <w:rPr>
                <w:noProof/>
                <w:webHidden/>
              </w:rPr>
              <w:instrText xml:space="preserve"> PAGEREF _Toc46395070 \h </w:instrText>
            </w:r>
            <w:r>
              <w:rPr>
                <w:noProof/>
                <w:webHidden/>
              </w:rPr>
            </w:r>
            <w:r>
              <w:rPr>
                <w:noProof/>
                <w:webHidden/>
              </w:rPr>
              <w:fldChar w:fldCharType="separate"/>
            </w:r>
            <w:r>
              <w:rPr>
                <w:noProof/>
                <w:webHidden/>
              </w:rPr>
              <w:t>273</w:t>
            </w:r>
            <w:r>
              <w:rPr>
                <w:noProof/>
                <w:webHidden/>
              </w:rPr>
              <w:fldChar w:fldCharType="end"/>
            </w:r>
          </w:hyperlink>
        </w:p>
        <w:p w14:paraId="32E77D64" w14:textId="74B305E2" w:rsidR="00717723" w:rsidRDefault="00717723">
          <w:pPr>
            <w:pStyle w:val="TOC2"/>
            <w:tabs>
              <w:tab w:val="left" w:pos="1260"/>
              <w:tab w:val="right" w:leader="dot" w:pos="8296"/>
            </w:tabs>
            <w:rPr>
              <w:noProof/>
            </w:rPr>
          </w:pPr>
          <w:hyperlink w:anchor="_Toc46395071" w:history="1">
            <w:r w:rsidRPr="002B01AF">
              <w:rPr>
                <w:rStyle w:val="a4"/>
                <w:rFonts w:ascii="Helvetica" w:hAnsi="Helvetica" w:cs="Helvetica"/>
                <w:noProof/>
              </w:rPr>
              <w:t>11.10</w:t>
            </w:r>
            <w:r>
              <w:rPr>
                <w:noProof/>
              </w:rPr>
              <w:tab/>
            </w:r>
            <w:r w:rsidRPr="002B01AF">
              <w:rPr>
                <w:rStyle w:val="a4"/>
                <w:rFonts w:ascii="Helvetica" w:hAnsi="Helvetica" w:cs="Helvetica"/>
                <w:noProof/>
              </w:rPr>
              <w:t>标签插件（</w:t>
            </w:r>
            <w:r w:rsidRPr="002B01AF">
              <w:rPr>
                <w:rStyle w:val="a4"/>
                <w:rFonts w:ascii="Helvetica" w:hAnsi="Helvetica" w:cs="Helvetica"/>
                <w:noProof/>
              </w:rPr>
              <w:t>Tag Plugins</w:t>
            </w:r>
            <w:r w:rsidRPr="002B01AF">
              <w:rPr>
                <w:rStyle w:val="a4"/>
                <w:rFonts w:ascii="Helvetica" w:hAnsi="Helvetica" w:cs="Helvetica"/>
                <w:noProof/>
              </w:rPr>
              <w:t>）</w:t>
            </w:r>
            <w:r>
              <w:rPr>
                <w:noProof/>
                <w:webHidden/>
              </w:rPr>
              <w:tab/>
            </w:r>
            <w:r>
              <w:rPr>
                <w:noProof/>
                <w:webHidden/>
              </w:rPr>
              <w:fldChar w:fldCharType="begin"/>
            </w:r>
            <w:r>
              <w:rPr>
                <w:noProof/>
                <w:webHidden/>
              </w:rPr>
              <w:instrText xml:space="preserve"> PAGEREF _Toc46395071 \h </w:instrText>
            </w:r>
            <w:r>
              <w:rPr>
                <w:noProof/>
                <w:webHidden/>
              </w:rPr>
            </w:r>
            <w:r>
              <w:rPr>
                <w:noProof/>
                <w:webHidden/>
              </w:rPr>
              <w:fldChar w:fldCharType="separate"/>
            </w:r>
            <w:r>
              <w:rPr>
                <w:noProof/>
                <w:webHidden/>
              </w:rPr>
              <w:t>273</w:t>
            </w:r>
            <w:r>
              <w:rPr>
                <w:noProof/>
                <w:webHidden/>
              </w:rPr>
              <w:fldChar w:fldCharType="end"/>
            </w:r>
          </w:hyperlink>
        </w:p>
        <w:p w14:paraId="75C22397" w14:textId="0031D58C" w:rsidR="00717723" w:rsidRDefault="00717723">
          <w:pPr>
            <w:pStyle w:val="TOC3"/>
            <w:tabs>
              <w:tab w:val="left" w:pos="2100"/>
              <w:tab w:val="right" w:leader="dot" w:pos="8296"/>
            </w:tabs>
            <w:rPr>
              <w:noProof/>
            </w:rPr>
          </w:pPr>
          <w:hyperlink w:anchor="_Toc46395072" w:history="1">
            <w:r w:rsidRPr="002B01AF">
              <w:rPr>
                <w:rStyle w:val="a4"/>
                <w:rFonts w:ascii="Helvetica" w:hAnsi="Helvetica" w:cs="Helvetica"/>
                <w:noProof/>
              </w:rPr>
              <w:t>11.10.1</w:t>
            </w:r>
            <w:r>
              <w:rPr>
                <w:noProof/>
              </w:rPr>
              <w:tab/>
            </w:r>
            <w:r w:rsidRPr="002B01AF">
              <w:rPr>
                <w:rStyle w:val="a4"/>
                <w:rFonts w:ascii="Helvetica" w:hAnsi="Helvetica" w:cs="Helvetica"/>
                <w:noProof/>
              </w:rPr>
              <w:t>引用块</w:t>
            </w:r>
            <w:r>
              <w:rPr>
                <w:noProof/>
                <w:webHidden/>
              </w:rPr>
              <w:tab/>
            </w:r>
            <w:r>
              <w:rPr>
                <w:noProof/>
                <w:webHidden/>
              </w:rPr>
              <w:fldChar w:fldCharType="begin"/>
            </w:r>
            <w:r>
              <w:rPr>
                <w:noProof/>
                <w:webHidden/>
              </w:rPr>
              <w:instrText xml:space="preserve"> PAGEREF _Toc46395072 \h </w:instrText>
            </w:r>
            <w:r>
              <w:rPr>
                <w:noProof/>
                <w:webHidden/>
              </w:rPr>
            </w:r>
            <w:r>
              <w:rPr>
                <w:noProof/>
                <w:webHidden/>
              </w:rPr>
              <w:fldChar w:fldCharType="separate"/>
            </w:r>
            <w:r>
              <w:rPr>
                <w:noProof/>
                <w:webHidden/>
              </w:rPr>
              <w:t>273</w:t>
            </w:r>
            <w:r>
              <w:rPr>
                <w:noProof/>
                <w:webHidden/>
              </w:rPr>
              <w:fldChar w:fldCharType="end"/>
            </w:r>
          </w:hyperlink>
        </w:p>
        <w:p w14:paraId="33DC55E3" w14:textId="12390F56" w:rsidR="00717723" w:rsidRDefault="00717723">
          <w:pPr>
            <w:pStyle w:val="TOC4"/>
            <w:tabs>
              <w:tab w:val="left" w:pos="2520"/>
              <w:tab w:val="right" w:leader="dot" w:pos="8296"/>
            </w:tabs>
            <w:rPr>
              <w:noProof/>
            </w:rPr>
          </w:pPr>
          <w:hyperlink w:anchor="_Toc46395073" w:history="1">
            <w:r w:rsidRPr="002B01AF">
              <w:rPr>
                <w:rStyle w:val="a4"/>
                <w:rFonts w:ascii="Helvetica" w:hAnsi="Helvetica" w:cs="Helvetica"/>
                <w:noProof/>
              </w:rPr>
              <w:t>11.10.1.1</w:t>
            </w:r>
            <w:r>
              <w:rPr>
                <w:noProof/>
              </w:rPr>
              <w:tab/>
            </w:r>
            <w:r w:rsidRPr="002B01AF">
              <w:rPr>
                <w:rStyle w:val="a4"/>
                <w:rFonts w:ascii="Helvetica" w:hAnsi="Helvetica" w:cs="Helvetica"/>
                <w:noProof/>
              </w:rPr>
              <w:t>样例</w:t>
            </w:r>
            <w:r>
              <w:rPr>
                <w:noProof/>
                <w:webHidden/>
              </w:rPr>
              <w:tab/>
            </w:r>
            <w:r>
              <w:rPr>
                <w:noProof/>
                <w:webHidden/>
              </w:rPr>
              <w:fldChar w:fldCharType="begin"/>
            </w:r>
            <w:r>
              <w:rPr>
                <w:noProof/>
                <w:webHidden/>
              </w:rPr>
              <w:instrText xml:space="preserve"> PAGEREF _Toc46395073 \h </w:instrText>
            </w:r>
            <w:r>
              <w:rPr>
                <w:noProof/>
                <w:webHidden/>
              </w:rPr>
            </w:r>
            <w:r>
              <w:rPr>
                <w:noProof/>
                <w:webHidden/>
              </w:rPr>
              <w:fldChar w:fldCharType="separate"/>
            </w:r>
            <w:r>
              <w:rPr>
                <w:noProof/>
                <w:webHidden/>
              </w:rPr>
              <w:t>273</w:t>
            </w:r>
            <w:r>
              <w:rPr>
                <w:noProof/>
                <w:webHidden/>
              </w:rPr>
              <w:fldChar w:fldCharType="end"/>
            </w:r>
          </w:hyperlink>
        </w:p>
        <w:p w14:paraId="26D7AD06" w14:textId="77241151" w:rsidR="00717723" w:rsidRDefault="00717723">
          <w:pPr>
            <w:pStyle w:val="TOC3"/>
            <w:tabs>
              <w:tab w:val="left" w:pos="2100"/>
              <w:tab w:val="right" w:leader="dot" w:pos="8296"/>
            </w:tabs>
            <w:rPr>
              <w:noProof/>
            </w:rPr>
          </w:pPr>
          <w:hyperlink w:anchor="_Toc46395074" w:history="1">
            <w:r w:rsidRPr="002B01AF">
              <w:rPr>
                <w:rStyle w:val="a4"/>
                <w:rFonts w:ascii="Helvetica" w:hAnsi="Helvetica" w:cs="Helvetica"/>
                <w:noProof/>
              </w:rPr>
              <w:t>11.10.2</w:t>
            </w:r>
            <w:r>
              <w:rPr>
                <w:noProof/>
              </w:rPr>
              <w:tab/>
            </w:r>
            <w:r w:rsidRPr="002B01AF">
              <w:rPr>
                <w:rStyle w:val="a4"/>
                <w:rFonts w:ascii="Helvetica" w:hAnsi="Helvetica" w:cs="Helvetica"/>
                <w:noProof/>
              </w:rPr>
              <w:t>代码块</w:t>
            </w:r>
            <w:r>
              <w:rPr>
                <w:noProof/>
                <w:webHidden/>
              </w:rPr>
              <w:tab/>
            </w:r>
            <w:r>
              <w:rPr>
                <w:noProof/>
                <w:webHidden/>
              </w:rPr>
              <w:fldChar w:fldCharType="begin"/>
            </w:r>
            <w:r>
              <w:rPr>
                <w:noProof/>
                <w:webHidden/>
              </w:rPr>
              <w:instrText xml:space="preserve"> PAGEREF _Toc46395074 \h </w:instrText>
            </w:r>
            <w:r>
              <w:rPr>
                <w:noProof/>
                <w:webHidden/>
              </w:rPr>
            </w:r>
            <w:r>
              <w:rPr>
                <w:noProof/>
                <w:webHidden/>
              </w:rPr>
              <w:fldChar w:fldCharType="separate"/>
            </w:r>
            <w:r>
              <w:rPr>
                <w:noProof/>
                <w:webHidden/>
              </w:rPr>
              <w:t>274</w:t>
            </w:r>
            <w:r>
              <w:rPr>
                <w:noProof/>
                <w:webHidden/>
              </w:rPr>
              <w:fldChar w:fldCharType="end"/>
            </w:r>
          </w:hyperlink>
        </w:p>
        <w:p w14:paraId="3B158490" w14:textId="4172A718" w:rsidR="00717723" w:rsidRDefault="00717723">
          <w:pPr>
            <w:pStyle w:val="TOC4"/>
            <w:tabs>
              <w:tab w:val="left" w:pos="2520"/>
              <w:tab w:val="right" w:leader="dot" w:pos="8296"/>
            </w:tabs>
            <w:rPr>
              <w:noProof/>
            </w:rPr>
          </w:pPr>
          <w:hyperlink w:anchor="_Toc46395075" w:history="1">
            <w:r w:rsidRPr="002B01AF">
              <w:rPr>
                <w:rStyle w:val="a4"/>
                <w:rFonts w:ascii="Helvetica" w:hAnsi="Helvetica" w:cs="Helvetica"/>
                <w:noProof/>
              </w:rPr>
              <w:t>11.10.2.1</w:t>
            </w:r>
            <w:r>
              <w:rPr>
                <w:noProof/>
              </w:rPr>
              <w:tab/>
            </w:r>
            <w:r w:rsidRPr="002B01AF">
              <w:rPr>
                <w:rStyle w:val="a4"/>
                <w:rFonts w:ascii="Helvetica" w:hAnsi="Helvetica" w:cs="Helvetica"/>
                <w:noProof/>
              </w:rPr>
              <w:t>样例</w:t>
            </w:r>
            <w:r>
              <w:rPr>
                <w:noProof/>
                <w:webHidden/>
              </w:rPr>
              <w:tab/>
            </w:r>
            <w:r>
              <w:rPr>
                <w:noProof/>
                <w:webHidden/>
              </w:rPr>
              <w:fldChar w:fldCharType="begin"/>
            </w:r>
            <w:r>
              <w:rPr>
                <w:noProof/>
                <w:webHidden/>
              </w:rPr>
              <w:instrText xml:space="preserve"> PAGEREF _Toc46395075 \h </w:instrText>
            </w:r>
            <w:r>
              <w:rPr>
                <w:noProof/>
                <w:webHidden/>
              </w:rPr>
            </w:r>
            <w:r>
              <w:rPr>
                <w:noProof/>
                <w:webHidden/>
              </w:rPr>
              <w:fldChar w:fldCharType="separate"/>
            </w:r>
            <w:r>
              <w:rPr>
                <w:noProof/>
                <w:webHidden/>
              </w:rPr>
              <w:t>275</w:t>
            </w:r>
            <w:r>
              <w:rPr>
                <w:noProof/>
                <w:webHidden/>
              </w:rPr>
              <w:fldChar w:fldCharType="end"/>
            </w:r>
          </w:hyperlink>
        </w:p>
        <w:p w14:paraId="438B69CB" w14:textId="4B565142" w:rsidR="00717723" w:rsidRDefault="00717723">
          <w:pPr>
            <w:pStyle w:val="TOC3"/>
            <w:tabs>
              <w:tab w:val="left" w:pos="2100"/>
              <w:tab w:val="right" w:leader="dot" w:pos="8296"/>
            </w:tabs>
            <w:rPr>
              <w:noProof/>
            </w:rPr>
          </w:pPr>
          <w:hyperlink w:anchor="_Toc46395076" w:history="1">
            <w:r w:rsidRPr="002B01AF">
              <w:rPr>
                <w:rStyle w:val="a4"/>
                <w:rFonts w:ascii="Helvetica" w:hAnsi="Helvetica" w:cs="Helvetica"/>
                <w:noProof/>
              </w:rPr>
              <w:t>11.10.3</w:t>
            </w:r>
            <w:r>
              <w:rPr>
                <w:noProof/>
              </w:rPr>
              <w:tab/>
            </w:r>
            <w:r w:rsidRPr="002B01AF">
              <w:rPr>
                <w:rStyle w:val="a4"/>
                <w:rFonts w:ascii="Helvetica" w:hAnsi="Helvetica" w:cs="Helvetica"/>
                <w:noProof/>
              </w:rPr>
              <w:t>反引号代码块</w:t>
            </w:r>
            <w:r>
              <w:rPr>
                <w:noProof/>
                <w:webHidden/>
              </w:rPr>
              <w:tab/>
            </w:r>
            <w:r>
              <w:rPr>
                <w:noProof/>
                <w:webHidden/>
              </w:rPr>
              <w:fldChar w:fldCharType="begin"/>
            </w:r>
            <w:r>
              <w:rPr>
                <w:noProof/>
                <w:webHidden/>
              </w:rPr>
              <w:instrText xml:space="preserve"> PAGEREF _Toc46395076 \h </w:instrText>
            </w:r>
            <w:r>
              <w:rPr>
                <w:noProof/>
                <w:webHidden/>
              </w:rPr>
            </w:r>
            <w:r>
              <w:rPr>
                <w:noProof/>
                <w:webHidden/>
              </w:rPr>
              <w:fldChar w:fldCharType="separate"/>
            </w:r>
            <w:r>
              <w:rPr>
                <w:noProof/>
                <w:webHidden/>
              </w:rPr>
              <w:t>276</w:t>
            </w:r>
            <w:r>
              <w:rPr>
                <w:noProof/>
                <w:webHidden/>
              </w:rPr>
              <w:fldChar w:fldCharType="end"/>
            </w:r>
          </w:hyperlink>
        </w:p>
        <w:p w14:paraId="566676A6" w14:textId="36185F35" w:rsidR="00717723" w:rsidRDefault="00717723">
          <w:pPr>
            <w:pStyle w:val="TOC3"/>
            <w:tabs>
              <w:tab w:val="left" w:pos="2100"/>
              <w:tab w:val="right" w:leader="dot" w:pos="8296"/>
            </w:tabs>
            <w:rPr>
              <w:noProof/>
            </w:rPr>
          </w:pPr>
          <w:hyperlink w:anchor="_Toc46395077" w:history="1">
            <w:r w:rsidRPr="002B01AF">
              <w:rPr>
                <w:rStyle w:val="a4"/>
                <w:rFonts w:ascii="Helvetica" w:hAnsi="Helvetica" w:cs="Helvetica"/>
                <w:noProof/>
              </w:rPr>
              <w:t>11.10.4</w:t>
            </w:r>
            <w:r>
              <w:rPr>
                <w:noProof/>
              </w:rPr>
              <w:tab/>
            </w:r>
            <w:r w:rsidRPr="002B01AF">
              <w:rPr>
                <w:rStyle w:val="a4"/>
                <w:rFonts w:ascii="Helvetica" w:hAnsi="Helvetica" w:cs="Helvetica"/>
                <w:noProof/>
              </w:rPr>
              <w:t>Pull Quote</w:t>
            </w:r>
            <w:r>
              <w:rPr>
                <w:noProof/>
                <w:webHidden/>
              </w:rPr>
              <w:tab/>
            </w:r>
            <w:r>
              <w:rPr>
                <w:noProof/>
                <w:webHidden/>
              </w:rPr>
              <w:fldChar w:fldCharType="begin"/>
            </w:r>
            <w:r>
              <w:rPr>
                <w:noProof/>
                <w:webHidden/>
              </w:rPr>
              <w:instrText xml:space="preserve"> PAGEREF _Toc46395077 \h </w:instrText>
            </w:r>
            <w:r>
              <w:rPr>
                <w:noProof/>
                <w:webHidden/>
              </w:rPr>
            </w:r>
            <w:r>
              <w:rPr>
                <w:noProof/>
                <w:webHidden/>
              </w:rPr>
              <w:fldChar w:fldCharType="separate"/>
            </w:r>
            <w:r>
              <w:rPr>
                <w:noProof/>
                <w:webHidden/>
              </w:rPr>
              <w:t>276</w:t>
            </w:r>
            <w:r>
              <w:rPr>
                <w:noProof/>
                <w:webHidden/>
              </w:rPr>
              <w:fldChar w:fldCharType="end"/>
            </w:r>
          </w:hyperlink>
        </w:p>
        <w:p w14:paraId="33E29958" w14:textId="4B557ABA" w:rsidR="00717723" w:rsidRDefault="00717723">
          <w:pPr>
            <w:pStyle w:val="TOC3"/>
            <w:tabs>
              <w:tab w:val="left" w:pos="2100"/>
              <w:tab w:val="right" w:leader="dot" w:pos="8296"/>
            </w:tabs>
            <w:rPr>
              <w:noProof/>
            </w:rPr>
          </w:pPr>
          <w:hyperlink w:anchor="_Toc46395078" w:history="1">
            <w:r w:rsidRPr="002B01AF">
              <w:rPr>
                <w:rStyle w:val="a4"/>
                <w:rFonts w:ascii="Helvetica" w:hAnsi="Helvetica" w:cs="Helvetica"/>
                <w:noProof/>
              </w:rPr>
              <w:t>11.10.5</w:t>
            </w:r>
            <w:r>
              <w:rPr>
                <w:noProof/>
              </w:rPr>
              <w:tab/>
            </w:r>
            <w:r w:rsidRPr="002B01AF">
              <w:rPr>
                <w:rStyle w:val="a4"/>
                <w:rFonts w:ascii="Helvetica" w:hAnsi="Helvetica" w:cs="Helvetica"/>
                <w:noProof/>
              </w:rPr>
              <w:t>jsFiddle</w:t>
            </w:r>
            <w:r>
              <w:rPr>
                <w:noProof/>
                <w:webHidden/>
              </w:rPr>
              <w:tab/>
            </w:r>
            <w:r>
              <w:rPr>
                <w:noProof/>
                <w:webHidden/>
              </w:rPr>
              <w:fldChar w:fldCharType="begin"/>
            </w:r>
            <w:r>
              <w:rPr>
                <w:noProof/>
                <w:webHidden/>
              </w:rPr>
              <w:instrText xml:space="preserve"> PAGEREF _Toc46395078 \h </w:instrText>
            </w:r>
            <w:r>
              <w:rPr>
                <w:noProof/>
                <w:webHidden/>
              </w:rPr>
            </w:r>
            <w:r>
              <w:rPr>
                <w:noProof/>
                <w:webHidden/>
              </w:rPr>
              <w:fldChar w:fldCharType="separate"/>
            </w:r>
            <w:r>
              <w:rPr>
                <w:noProof/>
                <w:webHidden/>
              </w:rPr>
              <w:t>276</w:t>
            </w:r>
            <w:r>
              <w:rPr>
                <w:noProof/>
                <w:webHidden/>
              </w:rPr>
              <w:fldChar w:fldCharType="end"/>
            </w:r>
          </w:hyperlink>
        </w:p>
        <w:p w14:paraId="1721930C" w14:textId="0ABFF39A" w:rsidR="00717723" w:rsidRDefault="00717723">
          <w:pPr>
            <w:pStyle w:val="TOC3"/>
            <w:tabs>
              <w:tab w:val="left" w:pos="2100"/>
              <w:tab w:val="right" w:leader="dot" w:pos="8296"/>
            </w:tabs>
            <w:rPr>
              <w:noProof/>
            </w:rPr>
          </w:pPr>
          <w:hyperlink w:anchor="_Toc46395079" w:history="1">
            <w:r w:rsidRPr="002B01AF">
              <w:rPr>
                <w:rStyle w:val="a4"/>
                <w:rFonts w:ascii="Helvetica" w:hAnsi="Helvetica" w:cs="Helvetica"/>
                <w:noProof/>
              </w:rPr>
              <w:t>11.10.6</w:t>
            </w:r>
            <w:r>
              <w:rPr>
                <w:noProof/>
              </w:rPr>
              <w:tab/>
            </w:r>
            <w:r w:rsidRPr="002B01AF">
              <w:rPr>
                <w:rStyle w:val="a4"/>
                <w:rFonts w:ascii="Helvetica" w:hAnsi="Helvetica" w:cs="Helvetica"/>
                <w:noProof/>
              </w:rPr>
              <w:t>Gist</w:t>
            </w:r>
            <w:r>
              <w:rPr>
                <w:noProof/>
                <w:webHidden/>
              </w:rPr>
              <w:tab/>
            </w:r>
            <w:r>
              <w:rPr>
                <w:noProof/>
                <w:webHidden/>
              </w:rPr>
              <w:fldChar w:fldCharType="begin"/>
            </w:r>
            <w:r>
              <w:rPr>
                <w:noProof/>
                <w:webHidden/>
              </w:rPr>
              <w:instrText xml:space="preserve"> PAGEREF _Toc46395079 \h </w:instrText>
            </w:r>
            <w:r>
              <w:rPr>
                <w:noProof/>
                <w:webHidden/>
              </w:rPr>
            </w:r>
            <w:r>
              <w:rPr>
                <w:noProof/>
                <w:webHidden/>
              </w:rPr>
              <w:fldChar w:fldCharType="separate"/>
            </w:r>
            <w:r>
              <w:rPr>
                <w:noProof/>
                <w:webHidden/>
              </w:rPr>
              <w:t>276</w:t>
            </w:r>
            <w:r>
              <w:rPr>
                <w:noProof/>
                <w:webHidden/>
              </w:rPr>
              <w:fldChar w:fldCharType="end"/>
            </w:r>
          </w:hyperlink>
        </w:p>
        <w:p w14:paraId="7E12F12C" w14:textId="51D2C3BF" w:rsidR="00717723" w:rsidRDefault="00717723">
          <w:pPr>
            <w:pStyle w:val="TOC3"/>
            <w:tabs>
              <w:tab w:val="left" w:pos="2100"/>
              <w:tab w:val="right" w:leader="dot" w:pos="8296"/>
            </w:tabs>
            <w:rPr>
              <w:noProof/>
            </w:rPr>
          </w:pPr>
          <w:hyperlink w:anchor="_Toc46395080" w:history="1">
            <w:r w:rsidRPr="002B01AF">
              <w:rPr>
                <w:rStyle w:val="a4"/>
                <w:rFonts w:ascii="Helvetica" w:hAnsi="Helvetica" w:cs="Helvetica"/>
                <w:noProof/>
              </w:rPr>
              <w:t>11.10.7</w:t>
            </w:r>
            <w:r>
              <w:rPr>
                <w:noProof/>
              </w:rPr>
              <w:tab/>
            </w:r>
            <w:r w:rsidRPr="002B01AF">
              <w:rPr>
                <w:rStyle w:val="a4"/>
                <w:rFonts w:ascii="Helvetica" w:hAnsi="Helvetica" w:cs="Helvetica"/>
                <w:noProof/>
              </w:rPr>
              <w:t>iframe</w:t>
            </w:r>
            <w:r>
              <w:rPr>
                <w:noProof/>
                <w:webHidden/>
              </w:rPr>
              <w:tab/>
            </w:r>
            <w:r>
              <w:rPr>
                <w:noProof/>
                <w:webHidden/>
              </w:rPr>
              <w:fldChar w:fldCharType="begin"/>
            </w:r>
            <w:r>
              <w:rPr>
                <w:noProof/>
                <w:webHidden/>
              </w:rPr>
              <w:instrText xml:space="preserve"> PAGEREF _Toc46395080 \h </w:instrText>
            </w:r>
            <w:r>
              <w:rPr>
                <w:noProof/>
                <w:webHidden/>
              </w:rPr>
            </w:r>
            <w:r>
              <w:rPr>
                <w:noProof/>
                <w:webHidden/>
              </w:rPr>
              <w:fldChar w:fldCharType="separate"/>
            </w:r>
            <w:r>
              <w:rPr>
                <w:noProof/>
                <w:webHidden/>
              </w:rPr>
              <w:t>276</w:t>
            </w:r>
            <w:r>
              <w:rPr>
                <w:noProof/>
                <w:webHidden/>
              </w:rPr>
              <w:fldChar w:fldCharType="end"/>
            </w:r>
          </w:hyperlink>
        </w:p>
        <w:p w14:paraId="37BB1F91" w14:textId="59106E91" w:rsidR="00717723" w:rsidRDefault="00717723">
          <w:pPr>
            <w:pStyle w:val="TOC3"/>
            <w:tabs>
              <w:tab w:val="left" w:pos="2100"/>
              <w:tab w:val="right" w:leader="dot" w:pos="8296"/>
            </w:tabs>
            <w:rPr>
              <w:noProof/>
            </w:rPr>
          </w:pPr>
          <w:hyperlink w:anchor="_Toc46395081" w:history="1">
            <w:r w:rsidRPr="002B01AF">
              <w:rPr>
                <w:rStyle w:val="a4"/>
                <w:rFonts w:ascii="Helvetica" w:hAnsi="Helvetica" w:cs="Helvetica"/>
                <w:noProof/>
              </w:rPr>
              <w:t>11.10.8</w:t>
            </w:r>
            <w:r>
              <w:rPr>
                <w:noProof/>
              </w:rPr>
              <w:tab/>
            </w:r>
            <w:r w:rsidRPr="002B01AF">
              <w:rPr>
                <w:rStyle w:val="a4"/>
                <w:rFonts w:ascii="Helvetica" w:hAnsi="Helvetica" w:cs="Helvetica"/>
                <w:noProof/>
              </w:rPr>
              <w:t>Image</w:t>
            </w:r>
            <w:r>
              <w:rPr>
                <w:noProof/>
                <w:webHidden/>
              </w:rPr>
              <w:tab/>
            </w:r>
            <w:r>
              <w:rPr>
                <w:noProof/>
                <w:webHidden/>
              </w:rPr>
              <w:fldChar w:fldCharType="begin"/>
            </w:r>
            <w:r>
              <w:rPr>
                <w:noProof/>
                <w:webHidden/>
              </w:rPr>
              <w:instrText xml:space="preserve"> PAGEREF _Toc46395081 \h </w:instrText>
            </w:r>
            <w:r>
              <w:rPr>
                <w:noProof/>
                <w:webHidden/>
              </w:rPr>
            </w:r>
            <w:r>
              <w:rPr>
                <w:noProof/>
                <w:webHidden/>
              </w:rPr>
              <w:fldChar w:fldCharType="separate"/>
            </w:r>
            <w:r>
              <w:rPr>
                <w:noProof/>
                <w:webHidden/>
              </w:rPr>
              <w:t>276</w:t>
            </w:r>
            <w:r>
              <w:rPr>
                <w:noProof/>
                <w:webHidden/>
              </w:rPr>
              <w:fldChar w:fldCharType="end"/>
            </w:r>
          </w:hyperlink>
        </w:p>
        <w:p w14:paraId="20B6DDD0" w14:textId="2D3F4BDE" w:rsidR="00717723" w:rsidRDefault="00717723">
          <w:pPr>
            <w:pStyle w:val="TOC3"/>
            <w:tabs>
              <w:tab w:val="left" w:pos="2100"/>
              <w:tab w:val="right" w:leader="dot" w:pos="8296"/>
            </w:tabs>
            <w:rPr>
              <w:noProof/>
            </w:rPr>
          </w:pPr>
          <w:hyperlink w:anchor="_Toc46395082" w:history="1">
            <w:r w:rsidRPr="002B01AF">
              <w:rPr>
                <w:rStyle w:val="a4"/>
                <w:rFonts w:ascii="Helvetica" w:hAnsi="Helvetica" w:cs="Helvetica"/>
                <w:noProof/>
              </w:rPr>
              <w:t>11.10.9</w:t>
            </w:r>
            <w:r>
              <w:rPr>
                <w:noProof/>
              </w:rPr>
              <w:tab/>
            </w:r>
            <w:r w:rsidRPr="002B01AF">
              <w:rPr>
                <w:rStyle w:val="a4"/>
                <w:rFonts w:ascii="Helvetica" w:hAnsi="Helvetica" w:cs="Helvetica"/>
                <w:noProof/>
              </w:rPr>
              <w:t>Link</w:t>
            </w:r>
            <w:r>
              <w:rPr>
                <w:noProof/>
                <w:webHidden/>
              </w:rPr>
              <w:tab/>
            </w:r>
            <w:r>
              <w:rPr>
                <w:noProof/>
                <w:webHidden/>
              </w:rPr>
              <w:fldChar w:fldCharType="begin"/>
            </w:r>
            <w:r>
              <w:rPr>
                <w:noProof/>
                <w:webHidden/>
              </w:rPr>
              <w:instrText xml:space="preserve"> PAGEREF _Toc46395082 \h </w:instrText>
            </w:r>
            <w:r>
              <w:rPr>
                <w:noProof/>
                <w:webHidden/>
              </w:rPr>
            </w:r>
            <w:r>
              <w:rPr>
                <w:noProof/>
                <w:webHidden/>
              </w:rPr>
              <w:fldChar w:fldCharType="separate"/>
            </w:r>
            <w:r>
              <w:rPr>
                <w:noProof/>
                <w:webHidden/>
              </w:rPr>
              <w:t>276</w:t>
            </w:r>
            <w:r>
              <w:rPr>
                <w:noProof/>
                <w:webHidden/>
              </w:rPr>
              <w:fldChar w:fldCharType="end"/>
            </w:r>
          </w:hyperlink>
        </w:p>
        <w:p w14:paraId="226829C4" w14:textId="1D151499" w:rsidR="00717723" w:rsidRDefault="00717723">
          <w:pPr>
            <w:pStyle w:val="TOC3"/>
            <w:tabs>
              <w:tab w:val="left" w:pos="2100"/>
              <w:tab w:val="right" w:leader="dot" w:pos="8296"/>
            </w:tabs>
            <w:rPr>
              <w:noProof/>
            </w:rPr>
          </w:pPr>
          <w:hyperlink w:anchor="_Toc46395083" w:history="1">
            <w:r w:rsidRPr="002B01AF">
              <w:rPr>
                <w:rStyle w:val="a4"/>
                <w:rFonts w:ascii="Helvetica" w:hAnsi="Helvetica" w:cs="Helvetica"/>
                <w:noProof/>
              </w:rPr>
              <w:t>11.10.10</w:t>
            </w:r>
            <w:r>
              <w:rPr>
                <w:noProof/>
              </w:rPr>
              <w:tab/>
            </w:r>
            <w:r w:rsidRPr="002B01AF">
              <w:rPr>
                <w:rStyle w:val="a4"/>
                <w:rFonts w:ascii="Helvetica" w:hAnsi="Helvetica" w:cs="Helvetica"/>
                <w:noProof/>
              </w:rPr>
              <w:t>Include Code</w:t>
            </w:r>
            <w:r>
              <w:rPr>
                <w:noProof/>
                <w:webHidden/>
              </w:rPr>
              <w:tab/>
            </w:r>
            <w:r>
              <w:rPr>
                <w:noProof/>
                <w:webHidden/>
              </w:rPr>
              <w:fldChar w:fldCharType="begin"/>
            </w:r>
            <w:r>
              <w:rPr>
                <w:noProof/>
                <w:webHidden/>
              </w:rPr>
              <w:instrText xml:space="preserve"> PAGEREF _Toc46395083 \h </w:instrText>
            </w:r>
            <w:r>
              <w:rPr>
                <w:noProof/>
                <w:webHidden/>
              </w:rPr>
            </w:r>
            <w:r>
              <w:rPr>
                <w:noProof/>
                <w:webHidden/>
              </w:rPr>
              <w:fldChar w:fldCharType="separate"/>
            </w:r>
            <w:r>
              <w:rPr>
                <w:noProof/>
                <w:webHidden/>
              </w:rPr>
              <w:t>277</w:t>
            </w:r>
            <w:r>
              <w:rPr>
                <w:noProof/>
                <w:webHidden/>
              </w:rPr>
              <w:fldChar w:fldCharType="end"/>
            </w:r>
          </w:hyperlink>
        </w:p>
        <w:p w14:paraId="1116F655" w14:textId="7743CE99" w:rsidR="00717723" w:rsidRDefault="00717723">
          <w:pPr>
            <w:pStyle w:val="TOC4"/>
            <w:tabs>
              <w:tab w:val="left" w:pos="2520"/>
              <w:tab w:val="right" w:leader="dot" w:pos="8296"/>
            </w:tabs>
            <w:rPr>
              <w:noProof/>
            </w:rPr>
          </w:pPr>
          <w:hyperlink w:anchor="_Toc46395084" w:history="1">
            <w:r w:rsidRPr="002B01AF">
              <w:rPr>
                <w:rStyle w:val="a4"/>
                <w:rFonts w:ascii="Helvetica" w:hAnsi="Helvetica" w:cs="Helvetica"/>
                <w:noProof/>
              </w:rPr>
              <w:t>11.10.10.1</w:t>
            </w:r>
            <w:r>
              <w:rPr>
                <w:noProof/>
              </w:rPr>
              <w:tab/>
            </w:r>
            <w:r w:rsidRPr="002B01AF">
              <w:rPr>
                <w:rStyle w:val="a4"/>
                <w:rFonts w:ascii="Helvetica" w:hAnsi="Helvetica" w:cs="Helvetica"/>
                <w:noProof/>
              </w:rPr>
              <w:t>样例</w:t>
            </w:r>
            <w:r>
              <w:rPr>
                <w:noProof/>
                <w:webHidden/>
              </w:rPr>
              <w:tab/>
            </w:r>
            <w:r>
              <w:rPr>
                <w:noProof/>
                <w:webHidden/>
              </w:rPr>
              <w:fldChar w:fldCharType="begin"/>
            </w:r>
            <w:r>
              <w:rPr>
                <w:noProof/>
                <w:webHidden/>
              </w:rPr>
              <w:instrText xml:space="preserve"> PAGEREF _Toc46395084 \h </w:instrText>
            </w:r>
            <w:r>
              <w:rPr>
                <w:noProof/>
                <w:webHidden/>
              </w:rPr>
            </w:r>
            <w:r>
              <w:rPr>
                <w:noProof/>
                <w:webHidden/>
              </w:rPr>
              <w:fldChar w:fldCharType="separate"/>
            </w:r>
            <w:r>
              <w:rPr>
                <w:noProof/>
                <w:webHidden/>
              </w:rPr>
              <w:t>277</w:t>
            </w:r>
            <w:r>
              <w:rPr>
                <w:noProof/>
                <w:webHidden/>
              </w:rPr>
              <w:fldChar w:fldCharType="end"/>
            </w:r>
          </w:hyperlink>
        </w:p>
        <w:p w14:paraId="38F4E236" w14:textId="4FE344C0" w:rsidR="00717723" w:rsidRDefault="00717723">
          <w:pPr>
            <w:pStyle w:val="TOC3"/>
            <w:tabs>
              <w:tab w:val="left" w:pos="2100"/>
              <w:tab w:val="right" w:leader="dot" w:pos="8296"/>
            </w:tabs>
            <w:rPr>
              <w:noProof/>
            </w:rPr>
          </w:pPr>
          <w:hyperlink w:anchor="_Toc46395085" w:history="1">
            <w:r w:rsidRPr="002B01AF">
              <w:rPr>
                <w:rStyle w:val="a4"/>
                <w:rFonts w:ascii="Helvetica" w:hAnsi="Helvetica" w:cs="Helvetica"/>
                <w:noProof/>
              </w:rPr>
              <w:t>11.10.11</w:t>
            </w:r>
            <w:r>
              <w:rPr>
                <w:noProof/>
              </w:rPr>
              <w:tab/>
            </w:r>
            <w:r w:rsidRPr="002B01AF">
              <w:rPr>
                <w:rStyle w:val="a4"/>
                <w:rFonts w:ascii="Helvetica" w:hAnsi="Helvetica" w:cs="Helvetica"/>
                <w:noProof/>
              </w:rPr>
              <w:t>Youtube</w:t>
            </w:r>
            <w:r>
              <w:rPr>
                <w:noProof/>
                <w:webHidden/>
              </w:rPr>
              <w:tab/>
            </w:r>
            <w:r>
              <w:rPr>
                <w:noProof/>
                <w:webHidden/>
              </w:rPr>
              <w:fldChar w:fldCharType="begin"/>
            </w:r>
            <w:r>
              <w:rPr>
                <w:noProof/>
                <w:webHidden/>
              </w:rPr>
              <w:instrText xml:space="preserve"> PAGEREF _Toc46395085 \h </w:instrText>
            </w:r>
            <w:r>
              <w:rPr>
                <w:noProof/>
                <w:webHidden/>
              </w:rPr>
            </w:r>
            <w:r>
              <w:rPr>
                <w:noProof/>
                <w:webHidden/>
              </w:rPr>
              <w:fldChar w:fldCharType="separate"/>
            </w:r>
            <w:r>
              <w:rPr>
                <w:noProof/>
                <w:webHidden/>
              </w:rPr>
              <w:t>277</w:t>
            </w:r>
            <w:r>
              <w:rPr>
                <w:noProof/>
                <w:webHidden/>
              </w:rPr>
              <w:fldChar w:fldCharType="end"/>
            </w:r>
          </w:hyperlink>
        </w:p>
        <w:p w14:paraId="25970876" w14:textId="267DEC05" w:rsidR="00717723" w:rsidRDefault="00717723">
          <w:pPr>
            <w:pStyle w:val="TOC3"/>
            <w:tabs>
              <w:tab w:val="left" w:pos="2100"/>
              <w:tab w:val="right" w:leader="dot" w:pos="8296"/>
            </w:tabs>
            <w:rPr>
              <w:noProof/>
            </w:rPr>
          </w:pPr>
          <w:hyperlink w:anchor="_Toc46395086" w:history="1">
            <w:r w:rsidRPr="002B01AF">
              <w:rPr>
                <w:rStyle w:val="a4"/>
                <w:rFonts w:ascii="Helvetica" w:hAnsi="Helvetica" w:cs="Helvetica"/>
                <w:noProof/>
              </w:rPr>
              <w:t>11.10.12</w:t>
            </w:r>
            <w:r>
              <w:rPr>
                <w:noProof/>
              </w:rPr>
              <w:tab/>
            </w:r>
            <w:r w:rsidRPr="002B01AF">
              <w:rPr>
                <w:rStyle w:val="a4"/>
                <w:rFonts w:ascii="Helvetica" w:hAnsi="Helvetica" w:cs="Helvetica"/>
                <w:noProof/>
              </w:rPr>
              <w:t>Vimeo</w:t>
            </w:r>
            <w:r>
              <w:rPr>
                <w:noProof/>
                <w:webHidden/>
              </w:rPr>
              <w:tab/>
            </w:r>
            <w:r>
              <w:rPr>
                <w:noProof/>
                <w:webHidden/>
              </w:rPr>
              <w:fldChar w:fldCharType="begin"/>
            </w:r>
            <w:r>
              <w:rPr>
                <w:noProof/>
                <w:webHidden/>
              </w:rPr>
              <w:instrText xml:space="preserve"> PAGEREF _Toc46395086 \h </w:instrText>
            </w:r>
            <w:r>
              <w:rPr>
                <w:noProof/>
                <w:webHidden/>
              </w:rPr>
            </w:r>
            <w:r>
              <w:rPr>
                <w:noProof/>
                <w:webHidden/>
              </w:rPr>
              <w:fldChar w:fldCharType="separate"/>
            </w:r>
            <w:r>
              <w:rPr>
                <w:noProof/>
                <w:webHidden/>
              </w:rPr>
              <w:t>277</w:t>
            </w:r>
            <w:r>
              <w:rPr>
                <w:noProof/>
                <w:webHidden/>
              </w:rPr>
              <w:fldChar w:fldCharType="end"/>
            </w:r>
          </w:hyperlink>
        </w:p>
        <w:p w14:paraId="2E2C5E5A" w14:textId="256524A3" w:rsidR="00717723" w:rsidRDefault="00717723">
          <w:pPr>
            <w:pStyle w:val="TOC3"/>
            <w:tabs>
              <w:tab w:val="left" w:pos="2100"/>
              <w:tab w:val="right" w:leader="dot" w:pos="8296"/>
            </w:tabs>
            <w:rPr>
              <w:noProof/>
            </w:rPr>
          </w:pPr>
          <w:hyperlink w:anchor="_Toc46395087" w:history="1">
            <w:r w:rsidRPr="002B01AF">
              <w:rPr>
                <w:rStyle w:val="a4"/>
                <w:rFonts w:ascii="Helvetica" w:hAnsi="Helvetica" w:cs="Helvetica"/>
                <w:noProof/>
              </w:rPr>
              <w:t>11.10.13</w:t>
            </w:r>
            <w:r>
              <w:rPr>
                <w:noProof/>
              </w:rPr>
              <w:tab/>
            </w:r>
            <w:r w:rsidRPr="002B01AF">
              <w:rPr>
                <w:rStyle w:val="a4"/>
                <w:rFonts w:ascii="Helvetica" w:hAnsi="Helvetica" w:cs="Helvetica"/>
                <w:noProof/>
              </w:rPr>
              <w:t>引用文章</w:t>
            </w:r>
            <w:r>
              <w:rPr>
                <w:noProof/>
                <w:webHidden/>
              </w:rPr>
              <w:tab/>
            </w:r>
            <w:r>
              <w:rPr>
                <w:noProof/>
                <w:webHidden/>
              </w:rPr>
              <w:fldChar w:fldCharType="begin"/>
            </w:r>
            <w:r>
              <w:rPr>
                <w:noProof/>
                <w:webHidden/>
              </w:rPr>
              <w:instrText xml:space="preserve"> PAGEREF _Toc46395087 \h </w:instrText>
            </w:r>
            <w:r>
              <w:rPr>
                <w:noProof/>
                <w:webHidden/>
              </w:rPr>
            </w:r>
            <w:r>
              <w:rPr>
                <w:noProof/>
                <w:webHidden/>
              </w:rPr>
              <w:fldChar w:fldCharType="separate"/>
            </w:r>
            <w:r>
              <w:rPr>
                <w:noProof/>
                <w:webHidden/>
              </w:rPr>
              <w:t>277</w:t>
            </w:r>
            <w:r>
              <w:rPr>
                <w:noProof/>
                <w:webHidden/>
              </w:rPr>
              <w:fldChar w:fldCharType="end"/>
            </w:r>
          </w:hyperlink>
        </w:p>
        <w:p w14:paraId="772C611C" w14:textId="6D9C630C" w:rsidR="00717723" w:rsidRDefault="00717723">
          <w:pPr>
            <w:pStyle w:val="TOC3"/>
            <w:tabs>
              <w:tab w:val="left" w:pos="2100"/>
              <w:tab w:val="right" w:leader="dot" w:pos="8296"/>
            </w:tabs>
            <w:rPr>
              <w:noProof/>
            </w:rPr>
          </w:pPr>
          <w:hyperlink w:anchor="_Toc46395088" w:history="1">
            <w:r w:rsidRPr="002B01AF">
              <w:rPr>
                <w:rStyle w:val="a4"/>
                <w:rFonts w:ascii="Helvetica" w:hAnsi="Helvetica" w:cs="Helvetica"/>
                <w:noProof/>
              </w:rPr>
              <w:t>11.10.14</w:t>
            </w:r>
            <w:r>
              <w:rPr>
                <w:noProof/>
              </w:rPr>
              <w:tab/>
            </w:r>
            <w:r w:rsidRPr="002B01AF">
              <w:rPr>
                <w:rStyle w:val="a4"/>
                <w:rFonts w:ascii="Helvetica" w:hAnsi="Helvetica" w:cs="Helvetica"/>
                <w:noProof/>
              </w:rPr>
              <w:t>引用资源</w:t>
            </w:r>
            <w:r>
              <w:rPr>
                <w:noProof/>
                <w:webHidden/>
              </w:rPr>
              <w:tab/>
            </w:r>
            <w:r>
              <w:rPr>
                <w:noProof/>
                <w:webHidden/>
              </w:rPr>
              <w:fldChar w:fldCharType="begin"/>
            </w:r>
            <w:r>
              <w:rPr>
                <w:noProof/>
                <w:webHidden/>
              </w:rPr>
              <w:instrText xml:space="preserve"> PAGEREF _Toc46395088 \h </w:instrText>
            </w:r>
            <w:r>
              <w:rPr>
                <w:noProof/>
                <w:webHidden/>
              </w:rPr>
            </w:r>
            <w:r>
              <w:rPr>
                <w:noProof/>
                <w:webHidden/>
              </w:rPr>
              <w:fldChar w:fldCharType="separate"/>
            </w:r>
            <w:r>
              <w:rPr>
                <w:noProof/>
                <w:webHidden/>
              </w:rPr>
              <w:t>278</w:t>
            </w:r>
            <w:r>
              <w:rPr>
                <w:noProof/>
                <w:webHidden/>
              </w:rPr>
              <w:fldChar w:fldCharType="end"/>
            </w:r>
          </w:hyperlink>
        </w:p>
        <w:p w14:paraId="7C9654C5" w14:textId="215F2F7D" w:rsidR="00717723" w:rsidRDefault="00717723">
          <w:pPr>
            <w:pStyle w:val="TOC3"/>
            <w:tabs>
              <w:tab w:val="left" w:pos="2100"/>
              <w:tab w:val="right" w:leader="dot" w:pos="8296"/>
            </w:tabs>
            <w:rPr>
              <w:noProof/>
            </w:rPr>
          </w:pPr>
          <w:hyperlink w:anchor="_Toc46395089" w:history="1">
            <w:r w:rsidRPr="002B01AF">
              <w:rPr>
                <w:rStyle w:val="a4"/>
                <w:rFonts w:ascii="Helvetica" w:hAnsi="Helvetica" w:cs="Helvetica"/>
                <w:noProof/>
              </w:rPr>
              <w:t>11.10.15</w:t>
            </w:r>
            <w:r>
              <w:rPr>
                <w:noProof/>
              </w:rPr>
              <w:tab/>
            </w:r>
            <w:r w:rsidRPr="002B01AF">
              <w:rPr>
                <w:rStyle w:val="a4"/>
                <w:rFonts w:ascii="Helvetica" w:hAnsi="Helvetica" w:cs="Helvetica"/>
                <w:noProof/>
              </w:rPr>
              <w:t>Raw</w:t>
            </w:r>
            <w:r>
              <w:rPr>
                <w:noProof/>
                <w:webHidden/>
              </w:rPr>
              <w:tab/>
            </w:r>
            <w:r>
              <w:rPr>
                <w:noProof/>
                <w:webHidden/>
              </w:rPr>
              <w:fldChar w:fldCharType="begin"/>
            </w:r>
            <w:r>
              <w:rPr>
                <w:noProof/>
                <w:webHidden/>
              </w:rPr>
              <w:instrText xml:space="preserve"> PAGEREF _Toc46395089 \h </w:instrText>
            </w:r>
            <w:r>
              <w:rPr>
                <w:noProof/>
                <w:webHidden/>
              </w:rPr>
            </w:r>
            <w:r>
              <w:rPr>
                <w:noProof/>
                <w:webHidden/>
              </w:rPr>
              <w:fldChar w:fldCharType="separate"/>
            </w:r>
            <w:r>
              <w:rPr>
                <w:noProof/>
                <w:webHidden/>
              </w:rPr>
              <w:t>278</w:t>
            </w:r>
            <w:r>
              <w:rPr>
                <w:noProof/>
                <w:webHidden/>
              </w:rPr>
              <w:fldChar w:fldCharType="end"/>
            </w:r>
          </w:hyperlink>
        </w:p>
        <w:p w14:paraId="2E3F1575" w14:textId="1B5A4098" w:rsidR="00717723" w:rsidRDefault="00717723">
          <w:pPr>
            <w:pStyle w:val="TOC3"/>
            <w:tabs>
              <w:tab w:val="left" w:pos="2100"/>
              <w:tab w:val="right" w:leader="dot" w:pos="8296"/>
            </w:tabs>
            <w:rPr>
              <w:noProof/>
            </w:rPr>
          </w:pPr>
          <w:hyperlink w:anchor="_Toc46395090" w:history="1">
            <w:r w:rsidRPr="002B01AF">
              <w:rPr>
                <w:rStyle w:val="a4"/>
                <w:rFonts w:ascii="Helvetica" w:hAnsi="Helvetica" w:cs="Helvetica"/>
                <w:noProof/>
              </w:rPr>
              <w:t>11.10.16</w:t>
            </w:r>
            <w:r>
              <w:rPr>
                <w:noProof/>
              </w:rPr>
              <w:tab/>
            </w:r>
            <w:r w:rsidRPr="002B01AF">
              <w:rPr>
                <w:rStyle w:val="a4"/>
                <w:rFonts w:ascii="Helvetica" w:hAnsi="Helvetica" w:cs="Helvetica"/>
                <w:noProof/>
              </w:rPr>
              <w:t>文章摘要和截断</w:t>
            </w:r>
            <w:r>
              <w:rPr>
                <w:noProof/>
                <w:webHidden/>
              </w:rPr>
              <w:tab/>
            </w:r>
            <w:r>
              <w:rPr>
                <w:noProof/>
                <w:webHidden/>
              </w:rPr>
              <w:fldChar w:fldCharType="begin"/>
            </w:r>
            <w:r>
              <w:rPr>
                <w:noProof/>
                <w:webHidden/>
              </w:rPr>
              <w:instrText xml:space="preserve"> PAGEREF _Toc46395090 \h </w:instrText>
            </w:r>
            <w:r>
              <w:rPr>
                <w:noProof/>
                <w:webHidden/>
              </w:rPr>
            </w:r>
            <w:r>
              <w:rPr>
                <w:noProof/>
                <w:webHidden/>
              </w:rPr>
              <w:fldChar w:fldCharType="separate"/>
            </w:r>
            <w:r>
              <w:rPr>
                <w:noProof/>
                <w:webHidden/>
              </w:rPr>
              <w:t>279</w:t>
            </w:r>
            <w:r>
              <w:rPr>
                <w:noProof/>
                <w:webHidden/>
              </w:rPr>
              <w:fldChar w:fldCharType="end"/>
            </w:r>
          </w:hyperlink>
        </w:p>
        <w:p w14:paraId="45270823" w14:textId="050E74A4" w:rsidR="00717723" w:rsidRDefault="00717723">
          <w:pPr>
            <w:pStyle w:val="TOC2"/>
            <w:tabs>
              <w:tab w:val="left" w:pos="1260"/>
              <w:tab w:val="right" w:leader="dot" w:pos="8296"/>
            </w:tabs>
            <w:rPr>
              <w:noProof/>
            </w:rPr>
          </w:pPr>
          <w:hyperlink w:anchor="_Toc46395091" w:history="1">
            <w:r w:rsidRPr="002B01AF">
              <w:rPr>
                <w:rStyle w:val="a4"/>
                <w:rFonts w:ascii="Helvetica" w:hAnsi="Helvetica" w:cs="Helvetica"/>
                <w:noProof/>
              </w:rPr>
              <w:t>11.11</w:t>
            </w:r>
            <w:r>
              <w:rPr>
                <w:noProof/>
              </w:rPr>
              <w:tab/>
            </w:r>
            <w:r w:rsidRPr="002B01AF">
              <w:rPr>
                <w:rStyle w:val="a4"/>
                <w:rFonts w:ascii="Helvetica" w:hAnsi="Helvetica" w:cs="Helvetica"/>
                <w:noProof/>
              </w:rPr>
              <w:t>资源文件夹</w:t>
            </w:r>
            <w:r>
              <w:rPr>
                <w:noProof/>
                <w:webHidden/>
              </w:rPr>
              <w:tab/>
            </w:r>
            <w:r>
              <w:rPr>
                <w:noProof/>
                <w:webHidden/>
              </w:rPr>
              <w:fldChar w:fldCharType="begin"/>
            </w:r>
            <w:r>
              <w:rPr>
                <w:noProof/>
                <w:webHidden/>
              </w:rPr>
              <w:instrText xml:space="preserve"> PAGEREF _Toc46395091 \h </w:instrText>
            </w:r>
            <w:r>
              <w:rPr>
                <w:noProof/>
                <w:webHidden/>
              </w:rPr>
            </w:r>
            <w:r>
              <w:rPr>
                <w:noProof/>
                <w:webHidden/>
              </w:rPr>
              <w:fldChar w:fldCharType="separate"/>
            </w:r>
            <w:r>
              <w:rPr>
                <w:noProof/>
                <w:webHidden/>
              </w:rPr>
              <w:t>279</w:t>
            </w:r>
            <w:r>
              <w:rPr>
                <w:noProof/>
                <w:webHidden/>
              </w:rPr>
              <w:fldChar w:fldCharType="end"/>
            </w:r>
          </w:hyperlink>
        </w:p>
        <w:p w14:paraId="0570105E" w14:textId="3F4D1DCD" w:rsidR="00717723" w:rsidRDefault="00717723">
          <w:pPr>
            <w:pStyle w:val="TOC3"/>
            <w:tabs>
              <w:tab w:val="left" w:pos="2100"/>
              <w:tab w:val="right" w:leader="dot" w:pos="8296"/>
            </w:tabs>
            <w:rPr>
              <w:noProof/>
            </w:rPr>
          </w:pPr>
          <w:hyperlink w:anchor="_Toc46395092" w:history="1">
            <w:r w:rsidRPr="002B01AF">
              <w:rPr>
                <w:rStyle w:val="a4"/>
                <w:rFonts w:ascii="Helvetica" w:hAnsi="Helvetica" w:cs="Helvetica"/>
                <w:noProof/>
              </w:rPr>
              <w:t>11.11.1</w:t>
            </w:r>
            <w:r>
              <w:rPr>
                <w:noProof/>
              </w:rPr>
              <w:tab/>
            </w:r>
            <w:r w:rsidRPr="002B01AF">
              <w:rPr>
                <w:rStyle w:val="a4"/>
                <w:rFonts w:ascii="Helvetica" w:hAnsi="Helvetica" w:cs="Helvetica"/>
                <w:noProof/>
              </w:rPr>
              <w:t>文章资源文件夹</w:t>
            </w:r>
            <w:r>
              <w:rPr>
                <w:noProof/>
                <w:webHidden/>
              </w:rPr>
              <w:tab/>
            </w:r>
            <w:r>
              <w:rPr>
                <w:noProof/>
                <w:webHidden/>
              </w:rPr>
              <w:fldChar w:fldCharType="begin"/>
            </w:r>
            <w:r>
              <w:rPr>
                <w:noProof/>
                <w:webHidden/>
              </w:rPr>
              <w:instrText xml:space="preserve"> PAGEREF _Toc46395092 \h </w:instrText>
            </w:r>
            <w:r>
              <w:rPr>
                <w:noProof/>
                <w:webHidden/>
              </w:rPr>
            </w:r>
            <w:r>
              <w:rPr>
                <w:noProof/>
                <w:webHidden/>
              </w:rPr>
              <w:fldChar w:fldCharType="separate"/>
            </w:r>
            <w:r>
              <w:rPr>
                <w:noProof/>
                <w:webHidden/>
              </w:rPr>
              <w:t>280</w:t>
            </w:r>
            <w:r>
              <w:rPr>
                <w:noProof/>
                <w:webHidden/>
              </w:rPr>
              <w:fldChar w:fldCharType="end"/>
            </w:r>
          </w:hyperlink>
        </w:p>
        <w:p w14:paraId="37309DF9" w14:textId="027C7545" w:rsidR="00717723" w:rsidRDefault="00717723">
          <w:pPr>
            <w:pStyle w:val="TOC3"/>
            <w:tabs>
              <w:tab w:val="left" w:pos="2100"/>
              <w:tab w:val="right" w:leader="dot" w:pos="8296"/>
            </w:tabs>
            <w:rPr>
              <w:noProof/>
            </w:rPr>
          </w:pPr>
          <w:hyperlink w:anchor="_Toc46395093" w:history="1">
            <w:r w:rsidRPr="002B01AF">
              <w:rPr>
                <w:rStyle w:val="a4"/>
                <w:rFonts w:ascii="Helvetica" w:hAnsi="Helvetica" w:cs="Helvetica"/>
                <w:noProof/>
              </w:rPr>
              <w:t>11.11.2</w:t>
            </w:r>
            <w:r>
              <w:rPr>
                <w:noProof/>
              </w:rPr>
              <w:tab/>
            </w:r>
            <w:r w:rsidRPr="002B01AF">
              <w:rPr>
                <w:rStyle w:val="a4"/>
                <w:rFonts w:ascii="Helvetica" w:hAnsi="Helvetica" w:cs="Helvetica"/>
                <w:noProof/>
              </w:rPr>
              <w:t>相对路径引用的标签插件</w:t>
            </w:r>
            <w:r>
              <w:rPr>
                <w:noProof/>
                <w:webHidden/>
              </w:rPr>
              <w:tab/>
            </w:r>
            <w:r>
              <w:rPr>
                <w:noProof/>
                <w:webHidden/>
              </w:rPr>
              <w:fldChar w:fldCharType="begin"/>
            </w:r>
            <w:r>
              <w:rPr>
                <w:noProof/>
                <w:webHidden/>
              </w:rPr>
              <w:instrText xml:space="preserve"> PAGEREF _Toc46395093 \h </w:instrText>
            </w:r>
            <w:r>
              <w:rPr>
                <w:noProof/>
                <w:webHidden/>
              </w:rPr>
            </w:r>
            <w:r>
              <w:rPr>
                <w:noProof/>
                <w:webHidden/>
              </w:rPr>
              <w:fldChar w:fldCharType="separate"/>
            </w:r>
            <w:r>
              <w:rPr>
                <w:noProof/>
                <w:webHidden/>
              </w:rPr>
              <w:t>280</w:t>
            </w:r>
            <w:r>
              <w:rPr>
                <w:noProof/>
                <w:webHidden/>
              </w:rPr>
              <w:fldChar w:fldCharType="end"/>
            </w:r>
          </w:hyperlink>
        </w:p>
        <w:p w14:paraId="5F29194B" w14:textId="7F6F9303" w:rsidR="00717723" w:rsidRDefault="00717723">
          <w:pPr>
            <w:pStyle w:val="TOC2"/>
            <w:tabs>
              <w:tab w:val="left" w:pos="1260"/>
              <w:tab w:val="right" w:leader="dot" w:pos="8296"/>
            </w:tabs>
            <w:rPr>
              <w:noProof/>
            </w:rPr>
          </w:pPr>
          <w:hyperlink w:anchor="_Toc46395094" w:history="1">
            <w:r w:rsidRPr="002B01AF">
              <w:rPr>
                <w:rStyle w:val="a4"/>
                <w:rFonts w:ascii="Helvetica" w:hAnsi="Helvetica" w:cs="Helvetica"/>
                <w:noProof/>
              </w:rPr>
              <w:t>11.12</w:t>
            </w:r>
            <w:r>
              <w:rPr>
                <w:noProof/>
              </w:rPr>
              <w:tab/>
            </w:r>
            <w:r w:rsidRPr="002B01AF">
              <w:rPr>
                <w:rStyle w:val="a4"/>
                <w:rFonts w:ascii="Helvetica" w:hAnsi="Helvetica" w:cs="Helvetica"/>
                <w:noProof/>
              </w:rPr>
              <w:t>数据文件</w:t>
            </w:r>
            <w:r>
              <w:rPr>
                <w:noProof/>
                <w:webHidden/>
              </w:rPr>
              <w:tab/>
            </w:r>
            <w:r>
              <w:rPr>
                <w:noProof/>
                <w:webHidden/>
              </w:rPr>
              <w:fldChar w:fldCharType="begin"/>
            </w:r>
            <w:r>
              <w:rPr>
                <w:noProof/>
                <w:webHidden/>
              </w:rPr>
              <w:instrText xml:space="preserve"> PAGEREF _Toc46395094 \h </w:instrText>
            </w:r>
            <w:r>
              <w:rPr>
                <w:noProof/>
                <w:webHidden/>
              </w:rPr>
            </w:r>
            <w:r>
              <w:rPr>
                <w:noProof/>
                <w:webHidden/>
              </w:rPr>
              <w:fldChar w:fldCharType="separate"/>
            </w:r>
            <w:r>
              <w:rPr>
                <w:noProof/>
                <w:webHidden/>
              </w:rPr>
              <w:t>281</w:t>
            </w:r>
            <w:r>
              <w:rPr>
                <w:noProof/>
                <w:webHidden/>
              </w:rPr>
              <w:fldChar w:fldCharType="end"/>
            </w:r>
          </w:hyperlink>
        </w:p>
        <w:p w14:paraId="46BC4928" w14:textId="46ECE6AB" w:rsidR="00717723" w:rsidRDefault="00717723">
          <w:pPr>
            <w:pStyle w:val="TOC2"/>
            <w:tabs>
              <w:tab w:val="left" w:pos="1260"/>
              <w:tab w:val="right" w:leader="dot" w:pos="8296"/>
            </w:tabs>
            <w:rPr>
              <w:noProof/>
            </w:rPr>
          </w:pPr>
          <w:hyperlink w:anchor="_Toc46395095" w:history="1">
            <w:r w:rsidRPr="002B01AF">
              <w:rPr>
                <w:rStyle w:val="a4"/>
                <w:rFonts w:ascii="Helvetica" w:hAnsi="Helvetica" w:cs="Helvetica"/>
                <w:noProof/>
              </w:rPr>
              <w:t>11.13</w:t>
            </w:r>
            <w:r>
              <w:rPr>
                <w:noProof/>
              </w:rPr>
              <w:tab/>
            </w:r>
            <w:r w:rsidRPr="002B01AF">
              <w:rPr>
                <w:rStyle w:val="a4"/>
                <w:rFonts w:ascii="Helvetica" w:hAnsi="Helvetica" w:cs="Helvetica"/>
                <w:noProof/>
              </w:rPr>
              <w:t>服务器</w:t>
            </w:r>
            <w:r>
              <w:rPr>
                <w:noProof/>
                <w:webHidden/>
              </w:rPr>
              <w:tab/>
            </w:r>
            <w:r>
              <w:rPr>
                <w:noProof/>
                <w:webHidden/>
              </w:rPr>
              <w:fldChar w:fldCharType="begin"/>
            </w:r>
            <w:r>
              <w:rPr>
                <w:noProof/>
                <w:webHidden/>
              </w:rPr>
              <w:instrText xml:space="preserve"> PAGEREF _Toc46395095 \h </w:instrText>
            </w:r>
            <w:r>
              <w:rPr>
                <w:noProof/>
                <w:webHidden/>
              </w:rPr>
            </w:r>
            <w:r>
              <w:rPr>
                <w:noProof/>
                <w:webHidden/>
              </w:rPr>
              <w:fldChar w:fldCharType="separate"/>
            </w:r>
            <w:r>
              <w:rPr>
                <w:noProof/>
                <w:webHidden/>
              </w:rPr>
              <w:t>281</w:t>
            </w:r>
            <w:r>
              <w:rPr>
                <w:noProof/>
                <w:webHidden/>
              </w:rPr>
              <w:fldChar w:fldCharType="end"/>
            </w:r>
          </w:hyperlink>
        </w:p>
        <w:p w14:paraId="404F677C" w14:textId="19AB4EA5" w:rsidR="00717723" w:rsidRDefault="00717723">
          <w:pPr>
            <w:pStyle w:val="TOC3"/>
            <w:tabs>
              <w:tab w:val="left" w:pos="2100"/>
              <w:tab w:val="right" w:leader="dot" w:pos="8296"/>
            </w:tabs>
            <w:rPr>
              <w:noProof/>
            </w:rPr>
          </w:pPr>
          <w:hyperlink w:anchor="_Toc46395096" w:history="1">
            <w:r w:rsidRPr="002B01AF">
              <w:rPr>
                <w:rStyle w:val="a4"/>
                <w:rFonts w:ascii="Helvetica" w:hAnsi="Helvetica" w:cs="Helvetica"/>
                <w:noProof/>
              </w:rPr>
              <w:t>11.13.1</w:t>
            </w:r>
            <w:r>
              <w:rPr>
                <w:noProof/>
              </w:rPr>
              <w:tab/>
            </w:r>
            <w:r w:rsidRPr="002B01AF">
              <w:rPr>
                <w:rStyle w:val="a4"/>
                <w:rFonts w:ascii="inherit" w:hAnsi="inherit" w:cs="Helvetica"/>
                <w:noProof/>
                <w:bdr w:val="none" w:sz="0" w:space="0" w:color="auto" w:frame="1"/>
              </w:rPr>
              <w:t>hexo-server</w:t>
            </w:r>
            <w:r>
              <w:rPr>
                <w:noProof/>
                <w:webHidden/>
              </w:rPr>
              <w:tab/>
            </w:r>
            <w:r>
              <w:rPr>
                <w:noProof/>
                <w:webHidden/>
              </w:rPr>
              <w:fldChar w:fldCharType="begin"/>
            </w:r>
            <w:r>
              <w:rPr>
                <w:noProof/>
                <w:webHidden/>
              </w:rPr>
              <w:instrText xml:space="preserve"> PAGEREF _Toc46395096 \h </w:instrText>
            </w:r>
            <w:r>
              <w:rPr>
                <w:noProof/>
                <w:webHidden/>
              </w:rPr>
            </w:r>
            <w:r>
              <w:rPr>
                <w:noProof/>
                <w:webHidden/>
              </w:rPr>
              <w:fldChar w:fldCharType="separate"/>
            </w:r>
            <w:r>
              <w:rPr>
                <w:noProof/>
                <w:webHidden/>
              </w:rPr>
              <w:t>281</w:t>
            </w:r>
            <w:r>
              <w:rPr>
                <w:noProof/>
                <w:webHidden/>
              </w:rPr>
              <w:fldChar w:fldCharType="end"/>
            </w:r>
          </w:hyperlink>
        </w:p>
        <w:p w14:paraId="4141E5BA" w14:textId="42B55BF5" w:rsidR="00717723" w:rsidRDefault="00717723">
          <w:pPr>
            <w:pStyle w:val="TOC4"/>
            <w:tabs>
              <w:tab w:val="left" w:pos="2520"/>
              <w:tab w:val="right" w:leader="dot" w:pos="8296"/>
            </w:tabs>
            <w:rPr>
              <w:noProof/>
            </w:rPr>
          </w:pPr>
          <w:hyperlink w:anchor="_Toc46395097" w:history="1">
            <w:r w:rsidRPr="002B01AF">
              <w:rPr>
                <w:rStyle w:val="a4"/>
                <w:rFonts w:ascii="Helvetica" w:hAnsi="Helvetica" w:cs="Helvetica"/>
                <w:noProof/>
              </w:rPr>
              <w:t>11.13.1.1</w:t>
            </w:r>
            <w:r>
              <w:rPr>
                <w:noProof/>
              </w:rPr>
              <w:tab/>
            </w:r>
            <w:r w:rsidRPr="002B01AF">
              <w:rPr>
                <w:rStyle w:val="a4"/>
                <w:rFonts w:ascii="Helvetica" w:hAnsi="Helvetica" w:cs="Helvetica"/>
                <w:noProof/>
              </w:rPr>
              <w:t>静态模式</w:t>
            </w:r>
            <w:r>
              <w:rPr>
                <w:noProof/>
                <w:webHidden/>
              </w:rPr>
              <w:tab/>
            </w:r>
            <w:r>
              <w:rPr>
                <w:noProof/>
                <w:webHidden/>
              </w:rPr>
              <w:fldChar w:fldCharType="begin"/>
            </w:r>
            <w:r>
              <w:rPr>
                <w:noProof/>
                <w:webHidden/>
              </w:rPr>
              <w:instrText xml:space="preserve"> PAGEREF _Toc46395097 \h </w:instrText>
            </w:r>
            <w:r>
              <w:rPr>
                <w:noProof/>
                <w:webHidden/>
              </w:rPr>
            </w:r>
            <w:r>
              <w:rPr>
                <w:noProof/>
                <w:webHidden/>
              </w:rPr>
              <w:fldChar w:fldCharType="separate"/>
            </w:r>
            <w:r>
              <w:rPr>
                <w:noProof/>
                <w:webHidden/>
              </w:rPr>
              <w:t>282</w:t>
            </w:r>
            <w:r>
              <w:rPr>
                <w:noProof/>
                <w:webHidden/>
              </w:rPr>
              <w:fldChar w:fldCharType="end"/>
            </w:r>
          </w:hyperlink>
        </w:p>
        <w:p w14:paraId="1816D6B5" w14:textId="6F3F1B24" w:rsidR="00717723" w:rsidRDefault="00717723">
          <w:pPr>
            <w:pStyle w:val="TOC4"/>
            <w:tabs>
              <w:tab w:val="left" w:pos="2520"/>
              <w:tab w:val="right" w:leader="dot" w:pos="8296"/>
            </w:tabs>
            <w:rPr>
              <w:noProof/>
            </w:rPr>
          </w:pPr>
          <w:hyperlink w:anchor="_Toc46395098" w:history="1">
            <w:r w:rsidRPr="002B01AF">
              <w:rPr>
                <w:rStyle w:val="a4"/>
                <w:rFonts w:ascii="Helvetica" w:hAnsi="Helvetica" w:cs="Helvetica"/>
                <w:noProof/>
              </w:rPr>
              <w:t>11.13.1.2</w:t>
            </w:r>
            <w:r>
              <w:rPr>
                <w:noProof/>
              </w:rPr>
              <w:tab/>
            </w:r>
            <w:r w:rsidRPr="002B01AF">
              <w:rPr>
                <w:rStyle w:val="a4"/>
                <w:rFonts w:ascii="Helvetica" w:hAnsi="Helvetica" w:cs="Helvetica"/>
                <w:noProof/>
              </w:rPr>
              <w:t>自定义</w:t>
            </w:r>
            <w:r w:rsidRPr="002B01AF">
              <w:rPr>
                <w:rStyle w:val="a4"/>
                <w:rFonts w:ascii="Helvetica" w:hAnsi="Helvetica" w:cs="Helvetica"/>
                <w:noProof/>
              </w:rPr>
              <w:t xml:space="preserve"> IP</w:t>
            </w:r>
            <w:r>
              <w:rPr>
                <w:noProof/>
                <w:webHidden/>
              </w:rPr>
              <w:tab/>
            </w:r>
            <w:r>
              <w:rPr>
                <w:noProof/>
                <w:webHidden/>
              </w:rPr>
              <w:fldChar w:fldCharType="begin"/>
            </w:r>
            <w:r>
              <w:rPr>
                <w:noProof/>
                <w:webHidden/>
              </w:rPr>
              <w:instrText xml:space="preserve"> PAGEREF _Toc46395098 \h </w:instrText>
            </w:r>
            <w:r>
              <w:rPr>
                <w:noProof/>
                <w:webHidden/>
              </w:rPr>
            </w:r>
            <w:r>
              <w:rPr>
                <w:noProof/>
                <w:webHidden/>
              </w:rPr>
              <w:fldChar w:fldCharType="separate"/>
            </w:r>
            <w:r>
              <w:rPr>
                <w:noProof/>
                <w:webHidden/>
              </w:rPr>
              <w:t>282</w:t>
            </w:r>
            <w:r>
              <w:rPr>
                <w:noProof/>
                <w:webHidden/>
              </w:rPr>
              <w:fldChar w:fldCharType="end"/>
            </w:r>
          </w:hyperlink>
        </w:p>
        <w:p w14:paraId="3F3791D4" w14:textId="6F078293" w:rsidR="00717723" w:rsidRDefault="00717723">
          <w:pPr>
            <w:pStyle w:val="TOC3"/>
            <w:tabs>
              <w:tab w:val="left" w:pos="2100"/>
              <w:tab w:val="right" w:leader="dot" w:pos="8296"/>
            </w:tabs>
            <w:rPr>
              <w:noProof/>
            </w:rPr>
          </w:pPr>
          <w:hyperlink w:anchor="_Toc46395099" w:history="1">
            <w:r w:rsidRPr="002B01AF">
              <w:rPr>
                <w:rStyle w:val="a4"/>
                <w:rFonts w:ascii="Helvetica" w:hAnsi="Helvetica" w:cs="Helvetica"/>
                <w:noProof/>
              </w:rPr>
              <w:t>11.13.2</w:t>
            </w:r>
            <w:r>
              <w:rPr>
                <w:noProof/>
              </w:rPr>
              <w:tab/>
            </w:r>
            <w:r w:rsidRPr="002B01AF">
              <w:rPr>
                <w:rStyle w:val="a4"/>
                <w:rFonts w:ascii="Helvetica" w:hAnsi="Helvetica" w:cs="Helvetica"/>
                <w:noProof/>
              </w:rPr>
              <w:t>Pow</w:t>
            </w:r>
            <w:r>
              <w:rPr>
                <w:noProof/>
                <w:webHidden/>
              </w:rPr>
              <w:tab/>
            </w:r>
            <w:r>
              <w:rPr>
                <w:noProof/>
                <w:webHidden/>
              </w:rPr>
              <w:fldChar w:fldCharType="begin"/>
            </w:r>
            <w:r>
              <w:rPr>
                <w:noProof/>
                <w:webHidden/>
              </w:rPr>
              <w:instrText xml:space="preserve"> PAGEREF _Toc46395099 \h </w:instrText>
            </w:r>
            <w:r>
              <w:rPr>
                <w:noProof/>
                <w:webHidden/>
              </w:rPr>
            </w:r>
            <w:r>
              <w:rPr>
                <w:noProof/>
                <w:webHidden/>
              </w:rPr>
              <w:fldChar w:fldCharType="separate"/>
            </w:r>
            <w:r>
              <w:rPr>
                <w:noProof/>
                <w:webHidden/>
              </w:rPr>
              <w:t>282</w:t>
            </w:r>
            <w:r>
              <w:rPr>
                <w:noProof/>
                <w:webHidden/>
              </w:rPr>
              <w:fldChar w:fldCharType="end"/>
            </w:r>
          </w:hyperlink>
        </w:p>
        <w:p w14:paraId="51E25512" w14:textId="09B9AF98" w:rsidR="00717723" w:rsidRDefault="00717723">
          <w:pPr>
            <w:pStyle w:val="TOC4"/>
            <w:tabs>
              <w:tab w:val="left" w:pos="2520"/>
              <w:tab w:val="right" w:leader="dot" w:pos="8296"/>
            </w:tabs>
            <w:rPr>
              <w:noProof/>
            </w:rPr>
          </w:pPr>
          <w:hyperlink w:anchor="_Toc46395100" w:history="1">
            <w:r w:rsidRPr="002B01AF">
              <w:rPr>
                <w:rStyle w:val="a4"/>
                <w:rFonts w:ascii="Helvetica" w:hAnsi="Helvetica" w:cs="Helvetica"/>
                <w:noProof/>
              </w:rPr>
              <w:t>11.13.2.1</w:t>
            </w:r>
            <w:r>
              <w:rPr>
                <w:noProof/>
              </w:rPr>
              <w:tab/>
            </w:r>
            <w:r w:rsidRPr="002B01AF">
              <w:rPr>
                <w:rStyle w:val="a4"/>
                <w:rFonts w:ascii="Helvetica" w:hAnsi="Helvetica" w:cs="Helvetica"/>
                <w:noProof/>
              </w:rPr>
              <w:t>安装</w:t>
            </w:r>
            <w:r>
              <w:rPr>
                <w:noProof/>
                <w:webHidden/>
              </w:rPr>
              <w:tab/>
            </w:r>
            <w:r>
              <w:rPr>
                <w:noProof/>
                <w:webHidden/>
              </w:rPr>
              <w:fldChar w:fldCharType="begin"/>
            </w:r>
            <w:r>
              <w:rPr>
                <w:noProof/>
                <w:webHidden/>
              </w:rPr>
              <w:instrText xml:space="preserve"> PAGEREF _Toc46395100 \h </w:instrText>
            </w:r>
            <w:r>
              <w:rPr>
                <w:noProof/>
                <w:webHidden/>
              </w:rPr>
            </w:r>
            <w:r>
              <w:rPr>
                <w:noProof/>
                <w:webHidden/>
              </w:rPr>
              <w:fldChar w:fldCharType="separate"/>
            </w:r>
            <w:r>
              <w:rPr>
                <w:noProof/>
                <w:webHidden/>
              </w:rPr>
              <w:t>282</w:t>
            </w:r>
            <w:r>
              <w:rPr>
                <w:noProof/>
                <w:webHidden/>
              </w:rPr>
              <w:fldChar w:fldCharType="end"/>
            </w:r>
          </w:hyperlink>
        </w:p>
        <w:p w14:paraId="72E67252" w14:textId="17C307D1" w:rsidR="00717723" w:rsidRDefault="00717723">
          <w:pPr>
            <w:pStyle w:val="TOC4"/>
            <w:tabs>
              <w:tab w:val="left" w:pos="2520"/>
              <w:tab w:val="right" w:leader="dot" w:pos="8296"/>
            </w:tabs>
            <w:rPr>
              <w:noProof/>
            </w:rPr>
          </w:pPr>
          <w:hyperlink w:anchor="_Toc46395101" w:history="1">
            <w:r w:rsidRPr="002B01AF">
              <w:rPr>
                <w:rStyle w:val="a4"/>
                <w:rFonts w:ascii="Helvetica" w:hAnsi="Helvetica" w:cs="Helvetica"/>
                <w:noProof/>
              </w:rPr>
              <w:t>11.13.2.2</w:t>
            </w:r>
            <w:r>
              <w:rPr>
                <w:noProof/>
              </w:rPr>
              <w:tab/>
            </w:r>
            <w:r w:rsidRPr="002B01AF">
              <w:rPr>
                <w:rStyle w:val="a4"/>
                <w:rFonts w:ascii="Helvetica" w:hAnsi="Helvetica" w:cs="Helvetica"/>
                <w:noProof/>
              </w:rPr>
              <w:t>设置</w:t>
            </w:r>
            <w:r>
              <w:rPr>
                <w:noProof/>
                <w:webHidden/>
              </w:rPr>
              <w:tab/>
            </w:r>
            <w:r>
              <w:rPr>
                <w:noProof/>
                <w:webHidden/>
              </w:rPr>
              <w:fldChar w:fldCharType="begin"/>
            </w:r>
            <w:r>
              <w:rPr>
                <w:noProof/>
                <w:webHidden/>
              </w:rPr>
              <w:instrText xml:space="preserve"> PAGEREF _Toc46395101 \h </w:instrText>
            </w:r>
            <w:r>
              <w:rPr>
                <w:noProof/>
                <w:webHidden/>
              </w:rPr>
            </w:r>
            <w:r>
              <w:rPr>
                <w:noProof/>
                <w:webHidden/>
              </w:rPr>
              <w:fldChar w:fldCharType="separate"/>
            </w:r>
            <w:r>
              <w:rPr>
                <w:noProof/>
                <w:webHidden/>
              </w:rPr>
              <w:t>282</w:t>
            </w:r>
            <w:r>
              <w:rPr>
                <w:noProof/>
                <w:webHidden/>
              </w:rPr>
              <w:fldChar w:fldCharType="end"/>
            </w:r>
          </w:hyperlink>
        </w:p>
        <w:p w14:paraId="0DBCAB61" w14:textId="5A8D8B9B" w:rsidR="00717723" w:rsidRDefault="00717723">
          <w:pPr>
            <w:pStyle w:val="TOC2"/>
            <w:tabs>
              <w:tab w:val="left" w:pos="1260"/>
              <w:tab w:val="right" w:leader="dot" w:pos="8296"/>
            </w:tabs>
            <w:rPr>
              <w:noProof/>
            </w:rPr>
          </w:pPr>
          <w:hyperlink w:anchor="_Toc46395102" w:history="1">
            <w:r w:rsidRPr="002B01AF">
              <w:rPr>
                <w:rStyle w:val="a4"/>
                <w:rFonts w:ascii="Helvetica" w:hAnsi="Helvetica" w:cs="Helvetica"/>
                <w:noProof/>
              </w:rPr>
              <w:t>11.14</w:t>
            </w:r>
            <w:r>
              <w:rPr>
                <w:noProof/>
              </w:rPr>
              <w:tab/>
            </w:r>
            <w:r w:rsidRPr="002B01AF">
              <w:rPr>
                <w:rStyle w:val="a4"/>
                <w:rFonts w:ascii="Helvetica" w:hAnsi="Helvetica" w:cs="Helvetica"/>
                <w:noProof/>
              </w:rPr>
              <w:t>生成文件</w:t>
            </w:r>
            <w:r>
              <w:rPr>
                <w:noProof/>
                <w:webHidden/>
              </w:rPr>
              <w:tab/>
            </w:r>
            <w:r>
              <w:rPr>
                <w:noProof/>
                <w:webHidden/>
              </w:rPr>
              <w:fldChar w:fldCharType="begin"/>
            </w:r>
            <w:r>
              <w:rPr>
                <w:noProof/>
                <w:webHidden/>
              </w:rPr>
              <w:instrText xml:space="preserve"> PAGEREF _Toc46395102 \h </w:instrText>
            </w:r>
            <w:r>
              <w:rPr>
                <w:noProof/>
                <w:webHidden/>
              </w:rPr>
            </w:r>
            <w:r>
              <w:rPr>
                <w:noProof/>
                <w:webHidden/>
              </w:rPr>
              <w:fldChar w:fldCharType="separate"/>
            </w:r>
            <w:r>
              <w:rPr>
                <w:noProof/>
                <w:webHidden/>
              </w:rPr>
              <w:t>283</w:t>
            </w:r>
            <w:r>
              <w:rPr>
                <w:noProof/>
                <w:webHidden/>
              </w:rPr>
              <w:fldChar w:fldCharType="end"/>
            </w:r>
          </w:hyperlink>
        </w:p>
        <w:p w14:paraId="1A0757D2" w14:textId="099FE241" w:rsidR="00717723" w:rsidRDefault="00717723">
          <w:pPr>
            <w:pStyle w:val="TOC4"/>
            <w:tabs>
              <w:tab w:val="left" w:pos="2520"/>
              <w:tab w:val="right" w:leader="dot" w:pos="8296"/>
            </w:tabs>
            <w:rPr>
              <w:noProof/>
            </w:rPr>
          </w:pPr>
          <w:hyperlink w:anchor="_Toc46395103" w:history="1">
            <w:r w:rsidRPr="002B01AF">
              <w:rPr>
                <w:rStyle w:val="a4"/>
                <w:rFonts w:ascii="Helvetica" w:hAnsi="Helvetica" w:cs="Helvetica"/>
                <w:noProof/>
              </w:rPr>
              <w:t>11.14.1.1</w:t>
            </w:r>
            <w:r>
              <w:rPr>
                <w:noProof/>
              </w:rPr>
              <w:tab/>
            </w:r>
            <w:r w:rsidRPr="002B01AF">
              <w:rPr>
                <w:rStyle w:val="a4"/>
                <w:rFonts w:ascii="Helvetica" w:hAnsi="Helvetica" w:cs="Helvetica"/>
                <w:noProof/>
              </w:rPr>
              <w:t>监视文件变动</w:t>
            </w:r>
            <w:r>
              <w:rPr>
                <w:noProof/>
                <w:webHidden/>
              </w:rPr>
              <w:tab/>
            </w:r>
            <w:r>
              <w:rPr>
                <w:noProof/>
                <w:webHidden/>
              </w:rPr>
              <w:fldChar w:fldCharType="begin"/>
            </w:r>
            <w:r>
              <w:rPr>
                <w:noProof/>
                <w:webHidden/>
              </w:rPr>
              <w:instrText xml:space="preserve"> PAGEREF _Toc46395103 \h </w:instrText>
            </w:r>
            <w:r>
              <w:rPr>
                <w:noProof/>
                <w:webHidden/>
              </w:rPr>
            </w:r>
            <w:r>
              <w:rPr>
                <w:noProof/>
                <w:webHidden/>
              </w:rPr>
              <w:fldChar w:fldCharType="separate"/>
            </w:r>
            <w:r>
              <w:rPr>
                <w:noProof/>
                <w:webHidden/>
              </w:rPr>
              <w:t>283</w:t>
            </w:r>
            <w:r>
              <w:rPr>
                <w:noProof/>
                <w:webHidden/>
              </w:rPr>
              <w:fldChar w:fldCharType="end"/>
            </w:r>
          </w:hyperlink>
        </w:p>
        <w:p w14:paraId="26C0D3E1" w14:textId="599F4A5F" w:rsidR="00717723" w:rsidRDefault="00717723">
          <w:pPr>
            <w:pStyle w:val="TOC4"/>
            <w:tabs>
              <w:tab w:val="left" w:pos="2520"/>
              <w:tab w:val="right" w:leader="dot" w:pos="8296"/>
            </w:tabs>
            <w:rPr>
              <w:noProof/>
            </w:rPr>
          </w:pPr>
          <w:hyperlink w:anchor="_Toc46395104" w:history="1">
            <w:r w:rsidRPr="002B01AF">
              <w:rPr>
                <w:rStyle w:val="a4"/>
                <w:rFonts w:ascii="Helvetica" w:hAnsi="Helvetica" w:cs="Helvetica"/>
                <w:noProof/>
              </w:rPr>
              <w:t>11.14.1.2</w:t>
            </w:r>
            <w:r>
              <w:rPr>
                <w:noProof/>
              </w:rPr>
              <w:tab/>
            </w:r>
            <w:r w:rsidRPr="002B01AF">
              <w:rPr>
                <w:rStyle w:val="a4"/>
                <w:rFonts w:ascii="Helvetica" w:hAnsi="Helvetica" w:cs="Helvetica"/>
                <w:noProof/>
              </w:rPr>
              <w:t>完成后部署</w:t>
            </w:r>
            <w:r>
              <w:rPr>
                <w:noProof/>
                <w:webHidden/>
              </w:rPr>
              <w:tab/>
            </w:r>
            <w:r>
              <w:rPr>
                <w:noProof/>
                <w:webHidden/>
              </w:rPr>
              <w:fldChar w:fldCharType="begin"/>
            </w:r>
            <w:r>
              <w:rPr>
                <w:noProof/>
                <w:webHidden/>
              </w:rPr>
              <w:instrText xml:space="preserve"> PAGEREF _Toc46395104 \h </w:instrText>
            </w:r>
            <w:r>
              <w:rPr>
                <w:noProof/>
                <w:webHidden/>
              </w:rPr>
            </w:r>
            <w:r>
              <w:rPr>
                <w:noProof/>
                <w:webHidden/>
              </w:rPr>
              <w:fldChar w:fldCharType="separate"/>
            </w:r>
            <w:r>
              <w:rPr>
                <w:noProof/>
                <w:webHidden/>
              </w:rPr>
              <w:t>283</w:t>
            </w:r>
            <w:r>
              <w:rPr>
                <w:noProof/>
                <w:webHidden/>
              </w:rPr>
              <w:fldChar w:fldCharType="end"/>
            </w:r>
          </w:hyperlink>
        </w:p>
        <w:p w14:paraId="4E8D283E" w14:textId="7725E930" w:rsidR="00717723" w:rsidRDefault="00717723">
          <w:pPr>
            <w:pStyle w:val="TOC2"/>
            <w:tabs>
              <w:tab w:val="left" w:pos="1260"/>
              <w:tab w:val="right" w:leader="dot" w:pos="8296"/>
            </w:tabs>
            <w:rPr>
              <w:noProof/>
            </w:rPr>
          </w:pPr>
          <w:hyperlink w:anchor="_Toc46395105" w:history="1">
            <w:r w:rsidRPr="002B01AF">
              <w:rPr>
                <w:rStyle w:val="a4"/>
                <w:rFonts w:ascii="Helvetica" w:hAnsi="Helvetica" w:cs="Helvetica"/>
                <w:noProof/>
              </w:rPr>
              <w:t>11.15</w:t>
            </w:r>
            <w:r>
              <w:rPr>
                <w:noProof/>
              </w:rPr>
              <w:tab/>
            </w:r>
            <w:r w:rsidRPr="002B01AF">
              <w:rPr>
                <w:rStyle w:val="a4"/>
                <w:rFonts w:ascii="Helvetica" w:hAnsi="Helvetica" w:cs="Helvetica"/>
                <w:noProof/>
              </w:rPr>
              <w:t>将</w:t>
            </w:r>
            <w:r w:rsidRPr="002B01AF">
              <w:rPr>
                <w:rStyle w:val="a4"/>
                <w:rFonts w:ascii="Helvetica" w:hAnsi="Helvetica" w:cs="Helvetica"/>
                <w:noProof/>
              </w:rPr>
              <w:t xml:space="preserve"> Hexo </w:t>
            </w:r>
            <w:r w:rsidRPr="002B01AF">
              <w:rPr>
                <w:rStyle w:val="a4"/>
                <w:rFonts w:ascii="Helvetica" w:hAnsi="Helvetica" w:cs="Helvetica"/>
                <w:noProof/>
              </w:rPr>
              <w:t>部署到</w:t>
            </w:r>
            <w:r w:rsidRPr="002B01AF">
              <w:rPr>
                <w:rStyle w:val="a4"/>
                <w:rFonts w:ascii="Helvetica" w:hAnsi="Helvetica" w:cs="Helvetica"/>
                <w:noProof/>
              </w:rPr>
              <w:t xml:space="preserve"> GitHub Pages</w:t>
            </w:r>
            <w:r>
              <w:rPr>
                <w:noProof/>
                <w:webHidden/>
              </w:rPr>
              <w:tab/>
            </w:r>
            <w:r>
              <w:rPr>
                <w:noProof/>
                <w:webHidden/>
              </w:rPr>
              <w:fldChar w:fldCharType="begin"/>
            </w:r>
            <w:r>
              <w:rPr>
                <w:noProof/>
                <w:webHidden/>
              </w:rPr>
              <w:instrText xml:space="preserve"> PAGEREF _Toc46395105 \h </w:instrText>
            </w:r>
            <w:r>
              <w:rPr>
                <w:noProof/>
                <w:webHidden/>
              </w:rPr>
            </w:r>
            <w:r>
              <w:rPr>
                <w:noProof/>
                <w:webHidden/>
              </w:rPr>
              <w:fldChar w:fldCharType="separate"/>
            </w:r>
            <w:r>
              <w:rPr>
                <w:noProof/>
                <w:webHidden/>
              </w:rPr>
              <w:t>284</w:t>
            </w:r>
            <w:r>
              <w:rPr>
                <w:noProof/>
                <w:webHidden/>
              </w:rPr>
              <w:fldChar w:fldCharType="end"/>
            </w:r>
          </w:hyperlink>
        </w:p>
        <w:p w14:paraId="184DB3A2" w14:textId="3F4E7A9F" w:rsidR="00717723" w:rsidRDefault="00717723">
          <w:pPr>
            <w:pStyle w:val="TOC3"/>
            <w:tabs>
              <w:tab w:val="left" w:pos="2100"/>
              <w:tab w:val="right" w:leader="dot" w:pos="8296"/>
            </w:tabs>
            <w:rPr>
              <w:noProof/>
            </w:rPr>
          </w:pPr>
          <w:hyperlink w:anchor="_Toc46395106" w:history="1">
            <w:r w:rsidRPr="002B01AF">
              <w:rPr>
                <w:rStyle w:val="a4"/>
                <w:rFonts w:ascii="Helvetica" w:hAnsi="Helvetica" w:cs="Helvetica"/>
                <w:noProof/>
              </w:rPr>
              <w:t>11.15.1</w:t>
            </w:r>
            <w:r>
              <w:rPr>
                <w:noProof/>
              </w:rPr>
              <w:tab/>
            </w:r>
            <w:r w:rsidRPr="002B01AF">
              <w:rPr>
                <w:rStyle w:val="a4"/>
                <w:rFonts w:ascii="Helvetica" w:hAnsi="Helvetica" w:cs="Helvetica"/>
                <w:noProof/>
              </w:rPr>
              <w:t>Project page</w:t>
            </w:r>
            <w:r>
              <w:rPr>
                <w:noProof/>
                <w:webHidden/>
              </w:rPr>
              <w:tab/>
            </w:r>
            <w:r>
              <w:rPr>
                <w:noProof/>
                <w:webHidden/>
              </w:rPr>
              <w:fldChar w:fldCharType="begin"/>
            </w:r>
            <w:r>
              <w:rPr>
                <w:noProof/>
                <w:webHidden/>
              </w:rPr>
              <w:instrText xml:space="preserve"> PAGEREF _Toc46395106 \h </w:instrText>
            </w:r>
            <w:r>
              <w:rPr>
                <w:noProof/>
                <w:webHidden/>
              </w:rPr>
            </w:r>
            <w:r>
              <w:rPr>
                <w:noProof/>
                <w:webHidden/>
              </w:rPr>
              <w:fldChar w:fldCharType="separate"/>
            </w:r>
            <w:r>
              <w:rPr>
                <w:noProof/>
                <w:webHidden/>
              </w:rPr>
              <w:t>285</w:t>
            </w:r>
            <w:r>
              <w:rPr>
                <w:noProof/>
                <w:webHidden/>
              </w:rPr>
              <w:fldChar w:fldCharType="end"/>
            </w:r>
          </w:hyperlink>
        </w:p>
        <w:p w14:paraId="77F110E9" w14:textId="742809D9" w:rsidR="00717723" w:rsidRDefault="00717723">
          <w:pPr>
            <w:pStyle w:val="TOC3"/>
            <w:tabs>
              <w:tab w:val="left" w:pos="2100"/>
              <w:tab w:val="right" w:leader="dot" w:pos="8296"/>
            </w:tabs>
            <w:rPr>
              <w:noProof/>
            </w:rPr>
          </w:pPr>
          <w:hyperlink w:anchor="_Toc46395107" w:history="1">
            <w:r w:rsidRPr="002B01AF">
              <w:rPr>
                <w:rStyle w:val="a4"/>
                <w:rFonts w:ascii="Helvetica" w:hAnsi="Helvetica" w:cs="Helvetica"/>
                <w:noProof/>
              </w:rPr>
              <w:t>11.15.2</w:t>
            </w:r>
            <w:r>
              <w:rPr>
                <w:noProof/>
              </w:rPr>
              <w:tab/>
            </w:r>
            <w:r w:rsidRPr="002B01AF">
              <w:rPr>
                <w:rStyle w:val="a4"/>
                <w:rFonts w:ascii="Helvetica" w:hAnsi="Helvetica" w:cs="Helvetica"/>
                <w:noProof/>
              </w:rPr>
              <w:t>私有</w:t>
            </w:r>
            <w:r w:rsidRPr="002B01AF">
              <w:rPr>
                <w:rStyle w:val="a4"/>
                <w:rFonts w:ascii="Helvetica" w:hAnsi="Helvetica" w:cs="Helvetica"/>
                <w:noProof/>
              </w:rPr>
              <w:t xml:space="preserve"> Repository</w:t>
            </w:r>
            <w:r>
              <w:rPr>
                <w:noProof/>
                <w:webHidden/>
              </w:rPr>
              <w:tab/>
            </w:r>
            <w:r>
              <w:rPr>
                <w:noProof/>
                <w:webHidden/>
              </w:rPr>
              <w:fldChar w:fldCharType="begin"/>
            </w:r>
            <w:r>
              <w:rPr>
                <w:noProof/>
                <w:webHidden/>
              </w:rPr>
              <w:instrText xml:space="preserve"> PAGEREF _Toc46395107 \h </w:instrText>
            </w:r>
            <w:r>
              <w:rPr>
                <w:noProof/>
                <w:webHidden/>
              </w:rPr>
            </w:r>
            <w:r>
              <w:rPr>
                <w:noProof/>
                <w:webHidden/>
              </w:rPr>
              <w:fldChar w:fldCharType="separate"/>
            </w:r>
            <w:r>
              <w:rPr>
                <w:noProof/>
                <w:webHidden/>
              </w:rPr>
              <w:t>285</w:t>
            </w:r>
            <w:r>
              <w:rPr>
                <w:noProof/>
                <w:webHidden/>
              </w:rPr>
              <w:fldChar w:fldCharType="end"/>
            </w:r>
          </w:hyperlink>
        </w:p>
        <w:p w14:paraId="7622AA49" w14:textId="46715026" w:rsidR="00717723" w:rsidRDefault="00717723">
          <w:pPr>
            <w:pStyle w:val="TOC3"/>
            <w:tabs>
              <w:tab w:val="left" w:pos="2100"/>
              <w:tab w:val="right" w:leader="dot" w:pos="8296"/>
            </w:tabs>
            <w:rPr>
              <w:noProof/>
            </w:rPr>
          </w:pPr>
          <w:hyperlink w:anchor="_Toc46395108" w:history="1">
            <w:r w:rsidRPr="002B01AF">
              <w:rPr>
                <w:rStyle w:val="a4"/>
                <w:rFonts w:ascii="Helvetica" w:hAnsi="Helvetica" w:cs="Helvetica"/>
                <w:noProof/>
              </w:rPr>
              <w:t>11.15.3</w:t>
            </w:r>
            <w:r>
              <w:rPr>
                <w:noProof/>
              </w:rPr>
              <w:tab/>
            </w:r>
            <w:r w:rsidRPr="002B01AF">
              <w:rPr>
                <w:rStyle w:val="a4"/>
                <w:rFonts w:ascii="Helvetica" w:hAnsi="Helvetica" w:cs="Helvetica"/>
                <w:noProof/>
              </w:rPr>
              <w:t>有用的参考链接</w:t>
            </w:r>
            <w:r>
              <w:rPr>
                <w:noProof/>
                <w:webHidden/>
              </w:rPr>
              <w:tab/>
            </w:r>
            <w:r>
              <w:rPr>
                <w:noProof/>
                <w:webHidden/>
              </w:rPr>
              <w:fldChar w:fldCharType="begin"/>
            </w:r>
            <w:r>
              <w:rPr>
                <w:noProof/>
                <w:webHidden/>
              </w:rPr>
              <w:instrText xml:space="preserve"> PAGEREF _Toc46395108 \h </w:instrText>
            </w:r>
            <w:r>
              <w:rPr>
                <w:noProof/>
                <w:webHidden/>
              </w:rPr>
            </w:r>
            <w:r>
              <w:rPr>
                <w:noProof/>
                <w:webHidden/>
              </w:rPr>
              <w:fldChar w:fldCharType="separate"/>
            </w:r>
            <w:r>
              <w:rPr>
                <w:noProof/>
                <w:webHidden/>
              </w:rPr>
              <w:t>285</w:t>
            </w:r>
            <w:r>
              <w:rPr>
                <w:noProof/>
                <w:webHidden/>
              </w:rPr>
              <w:fldChar w:fldCharType="end"/>
            </w:r>
          </w:hyperlink>
        </w:p>
        <w:p w14:paraId="2AEBA53D" w14:textId="10A8186A" w:rsidR="00717723" w:rsidRDefault="00717723">
          <w:pPr>
            <w:pStyle w:val="TOC2"/>
            <w:tabs>
              <w:tab w:val="left" w:pos="1260"/>
              <w:tab w:val="right" w:leader="dot" w:pos="8296"/>
            </w:tabs>
            <w:rPr>
              <w:noProof/>
            </w:rPr>
          </w:pPr>
          <w:hyperlink w:anchor="_Toc46395109" w:history="1">
            <w:r w:rsidRPr="002B01AF">
              <w:rPr>
                <w:rStyle w:val="a4"/>
                <w:rFonts w:ascii="Helvetica" w:hAnsi="Helvetica" w:cs="Helvetica"/>
                <w:noProof/>
              </w:rPr>
              <w:t>11.16</w:t>
            </w:r>
            <w:r>
              <w:rPr>
                <w:noProof/>
              </w:rPr>
              <w:tab/>
            </w:r>
            <w:r w:rsidRPr="002B01AF">
              <w:rPr>
                <w:rStyle w:val="a4"/>
                <w:rFonts w:ascii="Helvetica" w:hAnsi="Helvetica" w:cs="Helvetica"/>
                <w:noProof/>
              </w:rPr>
              <w:t>将</w:t>
            </w:r>
            <w:r w:rsidRPr="002B01AF">
              <w:rPr>
                <w:rStyle w:val="a4"/>
                <w:rFonts w:ascii="Helvetica" w:hAnsi="Helvetica" w:cs="Helvetica"/>
                <w:noProof/>
              </w:rPr>
              <w:t xml:space="preserve"> Hexo </w:t>
            </w:r>
            <w:r w:rsidRPr="002B01AF">
              <w:rPr>
                <w:rStyle w:val="a4"/>
                <w:rFonts w:ascii="Helvetica" w:hAnsi="Helvetica" w:cs="Helvetica"/>
                <w:noProof/>
              </w:rPr>
              <w:t>部署到</w:t>
            </w:r>
            <w:r w:rsidRPr="002B01AF">
              <w:rPr>
                <w:rStyle w:val="a4"/>
                <w:rFonts w:ascii="Helvetica" w:hAnsi="Helvetica" w:cs="Helvetica"/>
                <w:noProof/>
              </w:rPr>
              <w:t xml:space="preserve"> GitLab Pages</w:t>
            </w:r>
            <w:r>
              <w:rPr>
                <w:noProof/>
                <w:webHidden/>
              </w:rPr>
              <w:tab/>
            </w:r>
            <w:r>
              <w:rPr>
                <w:noProof/>
                <w:webHidden/>
              </w:rPr>
              <w:fldChar w:fldCharType="begin"/>
            </w:r>
            <w:r>
              <w:rPr>
                <w:noProof/>
                <w:webHidden/>
              </w:rPr>
              <w:instrText xml:space="preserve"> PAGEREF _Toc46395109 \h </w:instrText>
            </w:r>
            <w:r>
              <w:rPr>
                <w:noProof/>
                <w:webHidden/>
              </w:rPr>
            </w:r>
            <w:r>
              <w:rPr>
                <w:noProof/>
                <w:webHidden/>
              </w:rPr>
              <w:fldChar w:fldCharType="separate"/>
            </w:r>
            <w:r>
              <w:rPr>
                <w:noProof/>
                <w:webHidden/>
              </w:rPr>
              <w:t>286</w:t>
            </w:r>
            <w:r>
              <w:rPr>
                <w:noProof/>
                <w:webHidden/>
              </w:rPr>
              <w:fldChar w:fldCharType="end"/>
            </w:r>
          </w:hyperlink>
        </w:p>
        <w:p w14:paraId="2D2ECC3C" w14:textId="11383450" w:rsidR="00717723" w:rsidRDefault="00717723">
          <w:pPr>
            <w:pStyle w:val="TOC3"/>
            <w:tabs>
              <w:tab w:val="left" w:pos="2100"/>
              <w:tab w:val="right" w:leader="dot" w:pos="8296"/>
            </w:tabs>
            <w:rPr>
              <w:noProof/>
            </w:rPr>
          </w:pPr>
          <w:hyperlink w:anchor="_Toc46395110" w:history="1">
            <w:r w:rsidRPr="002B01AF">
              <w:rPr>
                <w:rStyle w:val="a4"/>
                <w:rFonts w:ascii="inherit" w:hAnsi="inherit" w:cs="Helvetica"/>
                <w:noProof/>
              </w:rPr>
              <w:t>11.16.1</w:t>
            </w:r>
            <w:r>
              <w:rPr>
                <w:noProof/>
              </w:rPr>
              <w:tab/>
            </w:r>
            <w:r w:rsidRPr="002B01AF">
              <w:rPr>
                <w:rStyle w:val="a4"/>
                <w:rFonts w:ascii="inherit" w:hAnsi="inherit" w:cs="Helvetica"/>
                <w:noProof/>
              </w:rPr>
              <w:t>Project page</w:t>
            </w:r>
            <w:r>
              <w:rPr>
                <w:noProof/>
                <w:webHidden/>
              </w:rPr>
              <w:tab/>
            </w:r>
            <w:r>
              <w:rPr>
                <w:noProof/>
                <w:webHidden/>
              </w:rPr>
              <w:fldChar w:fldCharType="begin"/>
            </w:r>
            <w:r>
              <w:rPr>
                <w:noProof/>
                <w:webHidden/>
              </w:rPr>
              <w:instrText xml:space="preserve"> PAGEREF _Toc46395110 \h </w:instrText>
            </w:r>
            <w:r>
              <w:rPr>
                <w:noProof/>
                <w:webHidden/>
              </w:rPr>
            </w:r>
            <w:r>
              <w:rPr>
                <w:noProof/>
                <w:webHidden/>
              </w:rPr>
              <w:fldChar w:fldCharType="separate"/>
            </w:r>
            <w:r>
              <w:rPr>
                <w:noProof/>
                <w:webHidden/>
              </w:rPr>
              <w:t>286</w:t>
            </w:r>
            <w:r>
              <w:rPr>
                <w:noProof/>
                <w:webHidden/>
              </w:rPr>
              <w:fldChar w:fldCharType="end"/>
            </w:r>
          </w:hyperlink>
        </w:p>
        <w:p w14:paraId="775DE0AD" w14:textId="105F112C" w:rsidR="00717723" w:rsidRDefault="00717723">
          <w:pPr>
            <w:pStyle w:val="TOC3"/>
            <w:tabs>
              <w:tab w:val="left" w:pos="2100"/>
              <w:tab w:val="right" w:leader="dot" w:pos="8296"/>
            </w:tabs>
            <w:rPr>
              <w:noProof/>
            </w:rPr>
          </w:pPr>
          <w:hyperlink w:anchor="_Toc46395111" w:history="1">
            <w:r w:rsidRPr="002B01AF">
              <w:rPr>
                <w:rStyle w:val="a4"/>
                <w:rFonts w:ascii="inherit" w:hAnsi="inherit" w:cs="Helvetica"/>
                <w:noProof/>
              </w:rPr>
              <w:t>11.16.2</w:t>
            </w:r>
            <w:r>
              <w:rPr>
                <w:noProof/>
              </w:rPr>
              <w:tab/>
            </w:r>
            <w:r w:rsidRPr="002B01AF">
              <w:rPr>
                <w:rStyle w:val="a4"/>
                <w:rFonts w:ascii="inherit" w:hAnsi="inherit" w:cs="Helvetica"/>
                <w:noProof/>
              </w:rPr>
              <w:t>Useful links</w:t>
            </w:r>
            <w:r>
              <w:rPr>
                <w:noProof/>
                <w:webHidden/>
              </w:rPr>
              <w:tab/>
            </w:r>
            <w:r>
              <w:rPr>
                <w:noProof/>
                <w:webHidden/>
              </w:rPr>
              <w:fldChar w:fldCharType="begin"/>
            </w:r>
            <w:r>
              <w:rPr>
                <w:noProof/>
                <w:webHidden/>
              </w:rPr>
              <w:instrText xml:space="preserve"> PAGEREF _Toc46395111 \h </w:instrText>
            </w:r>
            <w:r>
              <w:rPr>
                <w:noProof/>
                <w:webHidden/>
              </w:rPr>
            </w:r>
            <w:r>
              <w:rPr>
                <w:noProof/>
                <w:webHidden/>
              </w:rPr>
              <w:fldChar w:fldCharType="separate"/>
            </w:r>
            <w:r>
              <w:rPr>
                <w:noProof/>
                <w:webHidden/>
              </w:rPr>
              <w:t>287</w:t>
            </w:r>
            <w:r>
              <w:rPr>
                <w:noProof/>
                <w:webHidden/>
              </w:rPr>
              <w:fldChar w:fldCharType="end"/>
            </w:r>
          </w:hyperlink>
        </w:p>
        <w:p w14:paraId="6781469B" w14:textId="16097E2B" w:rsidR="00717723" w:rsidRDefault="00717723">
          <w:pPr>
            <w:pStyle w:val="TOC2"/>
            <w:tabs>
              <w:tab w:val="left" w:pos="1260"/>
              <w:tab w:val="right" w:leader="dot" w:pos="8296"/>
            </w:tabs>
            <w:rPr>
              <w:noProof/>
            </w:rPr>
          </w:pPr>
          <w:hyperlink w:anchor="_Toc46395112" w:history="1">
            <w:r w:rsidRPr="002B01AF">
              <w:rPr>
                <w:rStyle w:val="a4"/>
                <w:rFonts w:ascii="Helvetica" w:hAnsi="Helvetica" w:cs="Helvetica"/>
                <w:noProof/>
              </w:rPr>
              <w:t>11.17</w:t>
            </w:r>
            <w:r>
              <w:rPr>
                <w:noProof/>
              </w:rPr>
              <w:tab/>
            </w:r>
            <w:r w:rsidRPr="002B01AF">
              <w:rPr>
                <w:rStyle w:val="a4"/>
                <w:rFonts w:ascii="Helvetica" w:hAnsi="Helvetica" w:cs="Helvetica"/>
                <w:noProof/>
              </w:rPr>
              <w:t>部署</w:t>
            </w:r>
            <w:r>
              <w:rPr>
                <w:noProof/>
                <w:webHidden/>
              </w:rPr>
              <w:tab/>
            </w:r>
            <w:r>
              <w:rPr>
                <w:noProof/>
                <w:webHidden/>
              </w:rPr>
              <w:fldChar w:fldCharType="begin"/>
            </w:r>
            <w:r>
              <w:rPr>
                <w:noProof/>
                <w:webHidden/>
              </w:rPr>
              <w:instrText xml:space="preserve"> PAGEREF _Toc46395112 \h </w:instrText>
            </w:r>
            <w:r>
              <w:rPr>
                <w:noProof/>
                <w:webHidden/>
              </w:rPr>
            </w:r>
            <w:r>
              <w:rPr>
                <w:noProof/>
                <w:webHidden/>
              </w:rPr>
              <w:fldChar w:fldCharType="separate"/>
            </w:r>
            <w:r>
              <w:rPr>
                <w:noProof/>
                <w:webHidden/>
              </w:rPr>
              <w:t>287</w:t>
            </w:r>
            <w:r>
              <w:rPr>
                <w:noProof/>
                <w:webHidden/>
              </w:rPr>
              <w:fldChar w:fldCharType="end"/>
            </w:r>
          </w:hyperlink>
        </w:p>
        <w:p w14:paraId="657E8897" w14:textId="7E184A1A" w:rsidR="00717723" w:rsidRDefault="00717723">
          <w:pPr>
            <w:pStyle w:val="TOC3"/>
            <w:tabs>
              <w:tab w:val="left" w:pos="2100"/>
              <w:tab w:val="right" w:leader="dot" w:pos="8296"/>
            </w:tabs>
            <w:rPr>
              <w:noProof/>
            </w:rPr>
          </w:pPr>
          <w:hyperlink w:anchor="_Toc46395113" w:history="1">
            <w:r w:rsidRPr="002B01AF">
              <w:rPr>
                <w:rStyle w:val="a4"/>
                <w:rFonts w:ascii="inherit" w:hAnsi="inherit" w:cs="Helvetica"/>
                <w:noProof/>
              </w:rPr>
              <w:t>11.17.1</w:t>
            </w:r>
            <w:r>
              <w:rPr>
                <w:noProof/>
              </w:rPr>
              <w:tab/>
            </w:r>
            <w:r w:rsidRPr="002B01AF">
              <w:rPr>
                <w:rStyle w:val="a4"/>
                <w:rFonts w:ascii="inherit" w:hAnsi="inherit" w:cs="Helvetica"/>
                <w:noProof/>
              </w:rPr>
              <w:t>Git</w:t>
            </w:r>
            <w:r>
              <w:rPr>
                <w:noProof/>
                <w:webHidden/>
              </w:rPr>
              <w:tab/>
            </w:r>
            <w:r>
              <w:rPr>
                <w:noProof/>
                <w:webHidden/>
              </w:rPr>
              <w:fldChar w:fldCharType="begin"/>
            </w:r>
            <w:r>
              <w:rPr>
                <w:noProof/>
                <w:webHidden/>
              </w:rPr>
              <w:instrText xml:space="preserve"> PAGEREF _Toc46395113 \h </w:instrText>
            </w:r>
            <w:r>
              <w:rPr>
                <w:noProof/>
                <w:webHidden/>
              </w:rPr>
            </w:r>
            <w:r>
              <w:rPr>
                <w:noProof/>
                <w:webHidden/>
              </w:rPr>
              <w:fldChar w:fldCharType="separate"/>
            </w:r>
            <w:r>
              <w:rPr>
                <w:noProof/>
                <w:webHidden/>
              </w:rPr>
              <w:t>288</w:t>
            </w:r>
            <w:r>
              <w:rPr>
                <w:noProof/>
                <w:webHidden/>
              </w:rPr>
              <w:fldChar w:fldCharType="end"/>
            </w:r>
          </w:hyperlink>
        </w:p>
        <w:p w14:paraId="424AF25B" w14:textId="15C9BCED" w:rsidR="00717723" w:rsidRDefault="00717723">
          <w:pPr>
            <w:pStyle w:val="TOC4"/>
            <w:tabs>
              <w:tab w:val="left" w:pos="2520"/>
              <w:tab w:val="right" w:leader="dot" w:pos="8296"/>
            </w:tabs>
            <w:rPr>
              <w:noProof/>
            </w:rPr>
          </w:pPr>
          <w:hyperlink w:anchor="_Toc46395114" w:history="1">
            <w:r w:rsidRPr="002B01AF">
              <w:rPr>
                <w:rStyle w:val="a4"/>
                <w:rFonts w:ascii="inherit" w:hAnsi="inherit" w:cs="Helvetica"/>
                <w:noProof/>
              </w:rPr>
              <w:t>11.17.1.1</w:t>
            </w:r>
            <w:r>
              <w:rPr>
                <w:noProof/>
              </w:rPr>
              <w:tab/>
            </w:r>
            <w:r w:rsidRPr="002B01AF">
              <w:rPr>
                <w:rStyle w:val="a4"/>
                <w:rFonts w:ascii="inherit" w:hAnsi="inherit" w:cs="Helvetica"/>
                <w:noProof/>
              </w:rPr>
              <w:t>这一切是如何发生的？</w:t>
            </w:r>
            <w:r>
              <w:rPr>
                <w:noProof/>
                <w:webHidden/>
              </w:rPr>
              <w:tab/>
            </w:r>
            <w:r>
              <w:rPr>
                <w:noProof/>
                <w:webHidden/>
              </w:rPr>
              <w:fldChar w:fldCharType="begin"/>
            </w:r>
            <w:r>
              <w:rPr>
                <w:noProof/>
                <w:webHidden/>
              </w:rPr>
              <w:instrText xml:space="preserve"> PAGEREF _Toc46395114 \h </w:instrText>
            </w:r>
            <w:r>
              <w:rPr>
                <w:noProof/>
                <w:webHidden/>
              </w:rPr>
            </w:r>
            <w:r>
              <w:rPr>
                <w:noProof/>
                <w:webHidden/>
              </w:rPr>
              <w:fldChar w:fldCharType="separate"/>
            </w:r>
            <w:r>
              <w:rPr>
                <w:noProof/>
                <w:webHidden/>
              </w:rPr>
              <w:t>289</w:t>
            </w:r>
            <w:r>
              <w:rPr>
                <w:noProof/>
                <w:webHidden/>
              </w:rPr>
              <w:fldChar w:fldCharType="end"/>
            </w:r>
          </w:hyperlink>
        </w:p>
        <w:p w14:paraId="50405D4E" w14:textId="2EFEB25E" w:rsidR="00717723" w:rsidRDefault="00717723">
          <w:pPr>
            <w:pStyle w:val="TOC3"/>
            <w:tabs>
              <w:tab w:val="left" w:pos="2100"/>
              <w:tab w:val="right" w:leader="dot" w:pos="8296"/>
            </w:tabs>
            <w:rPr>
              <w:noProof/>
            </w:rPr>
          </w:pPr>
          <w:hyperlink w:anchor="_Toc46395115" w:history="1">
            <w:r w:rsidRPr="002B01AF">
              <w:rPr>
                <w:rStyle w:val="a4"/>
                <w:rFonts w:ascii="inherit" w:hAnsi="inherit" w:cs="Helvetica"/>
                <w:noProof/>
              </w:rPr>
              <w:t>11.17.2</w:t>
            </w:r>
            <w:r>
              <w:rPr>
                <w:noProof/>
              </w:rPr>
              <w:tab/>
            </w:r>
            <w:r w:rsidRPr="002B01AF">
              <w:rPr>
                <w:rStyle w:val="a4"/>
                <w:rFonts w:ascii="inherit" w:hAnsi="inherit" w:cs="Helvetica"/>
                <w:noProof/>
              </w:rPr>
              <w:t>Heroku</w:t>
            </w:r>
            <w:r>
              <w:rPr>
                <w:noProof/>
                <w:webHidden/>
              </w:rPr>
              <w:tab/>
            </w:r>
            <w:r>
              <w:rPr>
                <w:noProof/>
                <w:webHidden/>
              </w:rPr>
              <w:fldChar w:fldCharType="begin"/>
            </w:r>
            <w:r>
              <w:rPr>
                <w:noProof/>
                <w:webHidden/>
              </w:rPr>
              <w:instrText xml:space="preserve"> PAGEREF _Toc46395115 \h </w:instrText>
            </w:r>
            <w:r>
              <w:rPr>
                <w:noProof/>
                <w:webHidden/>
              </w:rPr>
            </w:r>
            <w:r>
              <w:rPr>
                <w:noProof/>
                <w:webHidden/>
              </w:rPr>
              <w:fldChar w:fldCharType="separate"/>
            </w:r>
            <w:r>
              <w:rPr>
                <w:noProof/>
                <w:webHidden/>
              </w:rPr>
              <w:t>289</w:t>
            </w:r>
            <w:r>
              <w:rPr>
                <w:noProof/>
                <w:webHidden/>
              </w:rPr>
              <w:fldChar w:fldCharType="end"/>
            </w:r>
          </w:hyperlink>
        </w:p>
        <w:p w14:paraId="504867C8" w14:textId="1359D0C2" w:rsidR="00717723" w:rsidRDefault="00717723">
          <w:pPr>
            <w:pStyle w:val="TOC3"/>
            <w:tabs>
              <w:tab w:val="left" w:pos="2100"/>
              <w:tab w:val="right" w:leader="dot" w:pos="8296"/>
            </w:tabs>
            <w:rPr>
              <w:noProof/>
            </w:rPr>
          </w:pPr>
          <w:hyperlink w:anchor="_Toc46395116" w:history="1">
            <w:r w:rsidRPr="002B01AF">
              <w:rPr>
                <w:rStyle w:val="a4"/>
                <w:rFonts w:ascii="inherit" w:hAnsi="inherit" w:cs="Helvetica"/>
                <w:noProof/>
              </w:rPr>
              <w:t>11.17.3</w:t>
            </w:r>
            <w:r>
              <w:rPr>
                <w:noProof/>
              </w:rPr>
              <w:tab/>
            </w:r>
            <w:r w:rsidRPr="002B01AF">
              <w:rPr>
                <w:rStyle w:val="a4"/>
                <w:rFonts w:ascii="inherit" w:hAnsi="inherit" w:cs="Helvetica"/>
                <w:noProof/>
              </w:rPr>
              <w:t>Netlify</w:t>
            </w:r>
            <w:r>
              <w:rPr>
                <w:noProof/>
                <w:webHidden/>
              </w:rPr>
              <w:tab/>
            </w:r>
            <w:r>
              <w:rPr>
                <w:noProof/>
                <w:webHidden/>
              </w:rPr>
              <w:fldChar w:fldCharType="begin"/>
            </w:r>
            <w:r>
              <w:rPr>
                <w:noProof/>
                <w:webHidden/>
              </w:rPr>
              <w:instrText xml:space="preserve"> PAGEREF _Toc46395116 \h </w:instrText>
            </w:r>
            <w:r>
              <w:rPr>
                <w:noProof/>
                <w:webHidden/>
              </w:rPr>
            </w:r>
            <w:r>
              <w:rPr>
                <w:noProof/>
                <w:webHidden/>
              </w:rPr>
              <w:fldChar w:fldCharType="separate"/>
            </w:r>
            <w:r>
              <w:rPr>
                <w:noProof/>
                <w:webHidden/>
              </w:rPr>
              <w:t>289</w:t>
            </w:r>
            <w:r>
              <w:rPr>
                <w:noProof/>
                <w:webHidden/>
              </w:rPr>
              <w:fldChar w:fldCharType="end"/>
            </w:r>
          </w:hyperlink>
        </w:p>
        <w:p w14:paraId="04C23375" w14:textId="0CE78334" w:rsidR="00717723" w:rsidRDefault="00717723">
          <w:pPr>
            <w:pStyle w:val="TOC3"/>
            <w:tabs>
              <w:tab w:val="left" w:pos="2100"/>
              <w:tab w:val="right" w:leader="dot" w:pos="8296"/>
            </w:tabs>
            <w:rPr>
              <w:noProof/>
            </w:rPr>
          </w:pPr>
          <w:hyperlink w:anchor="_Toc46395117" w:history="1">
            <w:r w:rsidRPr="002B01AF">
              <w:rPr>
                <w:rStyle w:val="a4"/>
                <w:rFonts w:ascii="inherit" w:hAnsi="inherit" w:cs="Helvetica"/>
                <w:noProof/>
              </w:rPr>
              <w:t>11.17.4</w:t>
            </w:r>
            <w:r>
              <w:rPr>
                <w:noProof/>
              </w:rPr>
              <w:tab/>
            </w:r>
            <w:r w:rsidRPr="002B01AF">
              <w:rPr>
                <w:rStyle w:val="a4"/>
                <w:rFonts w:ascii="inherit" w:hAnsi="inherit" w:cs="Helvetica"/>
                <w:noProof/>
              </w:rPr>
              <w:t>Rsync</w:t>
            </w:r>
            <w:r>
              <w:rPr>
                <w:noProof/>
                <w:webHidden/>
              </w:rPr>
              <w:tab/>
            </w:r>
            <w:r>
              <w:rPr>
                <w:noProof/>
                <w:webHidden/>
              </w:rPr>
              <w:fldChar w:fldCharType="begin"/>
            </w:r>
            <w:r>
              <w:rPr>
                <w:noProof/>
                <w:webHidden/>
              </w:rPr>
              <w:instrText xml:space="preserve"> PAGEREF _Toc46395117 \h </w:instrText>
            </w:r>
            <w:r>
              <w:rPr>
                <w:noProof/>
                <w:webHidden/>
              </w:rPr>
            </w:r>
            <w:r>
              <w:rPr>
                <w:noProof/>
                <w:webHidden/>
              </w:rPr>
              <w:fldChar w:fldCharType="separate"/>
            </w:r>
            <w:r>
              <w:rPr>
                <w:noProof/>
                <w:webHidden/>
              </w:rPr>
              <w:t>290</w:t>
            </w:r>
            <w:r>
              <w:rPr>
                <w:noProof/>
                <w:webHidden/>
              </w:rPr>
              <w:fldChar w:fldCharType="end"/>
            </w:r>
          </w:hyperlink>
        </w:p>
        <w:p w14:paraId="293CD424" w14:textId="141A7249" w:rsidR="00717723" w:rsidRDefault="00717723">
          <w:pPr>
            <w:pStyle w:val="TOC3"/>
            <w:tabs>
              <w:tab w:val="left" w:pos="2100"/>
              <w:tab w:val="right" w:leader="dot" w:pos="8296"/>
            </w:tabs>
            <w:rPr>
              <w:noProof/>
            </w:rPr>
          </w:pPr>
          <w:hyperlink w:anchor="_Toc46395118" w:history="1">
            <w:r w:rsidRPr="002B01AF">
              <w:rPr>
                <w:rStyle w:val="a4"/>
                <w:rFonts w:ascii="inherit" w:hAnsi="inherit" w:cs="Helvetica"/>
                <w:noProof/>
              </w:rPr>
              <w:t>11.17.5</w:t>
            </w:r>
            <w:r>
              <w:rPr>
                <w:noProof/>
              </w:rPr>
              <w:tab/>
            </w:r>
            <w:r w:rsidRPr="002B01AF">
              <w:rPr>
                <w:rStyle w:val="a4"/>
                <w:rFonts w:ascii="inherit" w:hAnsi="inherit" w:cs="Helvetica"/>
                <w:noProof/>
              </w:rPr>
              <w:t>OpenShift</w:t>
            </w:r>
            <w:r>
              <w:rPr>
                <w:noProof/>
                <w:webHidden/>
              </w:rPr>
              <w:tab/>
            </w:r>
            <w:r>
              <w:rPr>
                <w:noProof/>
                <w:webHidden/>
              </w:rPr>
              <w:fldChar w:fldCharType="begin"/>
            </w:r>
            <w:r>
              <w:rPr>
                <w:noProof/>
                <w:webHidden/>
              </w:rPr>
              <w:instrText xml:space="preserve"> PAGEREF _Toc46395118 \h </w:instrText>
            </w:r>
            <w:r>
              <w:rPr>
                <w:noProof/>
                <w:webHidden/>
              </w:rPr>
            </w:r>
            <w:r>
              <w:rPr>
                <w:noProof/>
                <w:webHidden/>
              </w:rPr>
              <w:fldChar w:fldCharType="separate"/>
            </w:r>
            <w:r>
              <w:rPr>
                <w:noProof/>
                <w:webHidden/>
              </w:rPr>
              <w:t>291</w:t>
            </w:r>
            <w:r>
              <w:rPr>
                <w:noProof/>
                <w:webHidden/>
              </w:rPr>
              <w:fldChar w:fldCharType="end"/>
            </w:r>
          </w:hyperlink>
        </w:p>
        <w:p w14:paraId="1DA32B3E" w14:textId="0069A9E4" w:rsidR="00717723" w:rsidRDefault="00717723">
          <w:pPr>
            <w:pStyle w:val="TOC3"/>
            <w:tabs>
              <w:tab w:val="left" w:pos="2100"/>
              <w:tab w:val="right" w:leader="dot" w:pos="8296"/>
            </w:tabs>
            <w:rPr>
              <w:noProof/>
            </w:rPr>
          </w:pPr>
          <w:hyperlink w:anchor="_Toc46395119" w:history="1">
            <w:r w:rsidRPr="002B01AF">
              <w:rPr>
                <w:rStyle w:val="a4"/>
                <w:rFonts w:ascii="inherit" w:hAnsi="inherit" w:cs="Helvetica"/>
                <w:noProof/>
              </w:rPr>
              <w:t>11.17.6</w:t>
            </w:r>
            <w:r>
              <w:rPr>
                <w:noProof/>
              </w:rPr>
              <w:tab/>
            </w:r>
            <w:r w:rsidRPr="002B01AF">
              <w:rPr>
                <w:rStyle w:val="a4"/>
                <w:rFonts w:ascii="inherit" w:hAnsi="inherit" w:cs="Helvetica"/>
                <w:noProof/>
              </w:rPr>
              <w:t>FTPSync</w:t>
            </w:r>
            <w:r>
              <w:rPr>
                <w:noProof/>
                <w:webHidden/>
              </w:rPr>
              <w:tab/>
            </w:r>
            <w:r>
              <w:rPr>
                <w:noProof/>
                <w:webHidden/>
              </w:rPr>
              <w:fldChar w:fldCharType="begin"/>
            </w:r>
            <w:r>
              <w:rPr>
                <w:noProof/>
                <w:webHidden/>
              </w:rPr>
              <w:instrText xml:space="preserve"> PAGEREF _Toc46395119 \h </w:instrText>
            </w:r>
            <w:r>
              <w:rPr>
                <w:noProof/>
                <w:webHidden/>
              </w:rPr>
            </w:r>
            <w:r>
              <w:rPr>
                <w:noProof/>
                <w:webHidden/>
              </w:rPr>
              <w:fldChar w:fldCharType="separate"/>
            </w:r>
            <w:r>
              <w:rPr>
                <w:noProof/>
                <w:webHidden/>
              </w:rPr>
              <w:t>291</w:t>
            </w:r>
            <w:r>
              <w:rPr>
                <w:noProof/>
                <w:webHidden/>
              </w:rPr>
              <w:fldChar w:fldCharType="end"/>
            </w:r>
          </w:hyperlink>
        </w:p>
        <w:p w14:paraId="17BEABEA" w14:textId="2C434F27" w:rsidR="00717723" w:rsidRDefault="00717723">
          <w:pPr>
            <w:pStyle w:val="TOC3"/>
            <w:tabs>
              <w:tab w:val="left" w:pos="2100"/>
              <w:tab w:val="right" w:leader="dot" w:pos="8296"/>
            </w:tabs>
            <w:rPr>
              <w:noProof/>
            </w:rPr>
          </w:pPr>
          <w:hyperlink w:anchor="_Toc46395120" w:history="1">
            <w:r w:rsidRPr="002B01AF">
              <w:rPr>
                <w:rStyle w:val="a4"/>
                <w:rFonts w:ascii="inherit" w:hAnsi="inherit" w:cs="Helvetica"/>
                <w:noProof/>
              </w:rPr>
              <w:t>11.17.7</w:t>
            </w:r>
            <w:r>
              <w:rPr>
                <w:noProof/>
              </w:rPr>
              <w:tab/>
            </w:r>
            <w:r w:rsidRPr="002B01AF">
              <w:rPr>
                <w:rStyle w:val="a4"/>
                <w:rFonts w:ascii="inherit" w:hAnsi="inherit" w:cs="Helvetica"/>
                <w:noProof/>
              </w:rPr>
              <w:t>SFTP</w:t>
            </w:r>
            <w:r>
              <w:rPr>
                <w:noProof/>
                <w:webHidden/>
              </w:rPr>
              <w:tab/>
            </w:r>
            <w:r>
              <w:rPr>
                <w:noProof/>
                <w:webHidden/>
              </w:rPr>
              <w:fldChar w:fldCharType="begin"/>
            </w:r>
            <w:r>
              <w:rPr>
                <w:noProof/>
                <w:webHidden/>
              </w:rPr>
              <w:instrText xml:space="preserve"> PAGEREF _Toc46395120 \h </w:instrText>
            </w:r>
            <w:r>
              <w:rPr>
                <w:noProof/>
                <w:webHidden/>
              </w:rPr>
            </w:r>
            <w:r>
              <w:rPr>
                <w:noProof/>
                <w:webHidden/>
              </w:rPr>
              <w:fldChar w:fldCharType="separate"/>
            </w:r>
            <w:r>
              <w:rPr>
                <w:noProof/>
                <w:webHidden/>
              </w:rPr>
              <w:t>292</w:t>
            </w:r>
            <w:r>
              <w:rPr>
                <w:noProof/>
                <w:webHidden/>
              </w:rPr>
              <w:fldChar w:fldCharType="end"/>
            </w:r>
          </w:hyperlink>
        </w:p>
        <w:p w14:paraId="08D5E0F1" w14:textId="5119087E" w:rsidR="00717723" w:rsidRDefault="00717723">
          <w:pPr>
            <w:pStyle w:val="TOC3"/>
            <w:tabs>
              <w:tab w:val="left" w:pos="2100"/>
              <w:tab w:val="right" w:leader="dot" w:pos="8296"/>
            </w:tabs>
            <w:rPr>
              <w:noProof/>
            </w:rPr>
          </w:pPr>
          <w:hyperlink w:anchor="_Toc46395121" w:history="1">
            <w:r w:rsidRPr="002B01AF">
              <w:rPr>
                <w:rStyle w:val="a4"/>
                <w:rFonts w:ascii="inherit" w:hAnsi="inherit" w:cs="Helvetica"/>
                <w:noProof/>
              </w:rPr>
              <w:t>11.17.8</w:t>
            </w:r>
            <w:r>
              <w:rPr>
                <w:noProof/>
              </w:rPr>
              <w:tab/>
            </w:r>
            <w:r w:rsidRPr="002B01AF">
              <w:rPr>
                <w:rStyle w:val="a4"/>
                <w:rFonts w:ascii="inherit" w:hAnsi="inherit" w:cs="Helvetica"/>
                <w:noProof/>
              </w:rPr>
              <w:t>ZEIT Now</w:t>
            </w:r>
            <w:r>
              <w:rPr>
                <w:noProof/>
                <w:webHidden/>
              </w:rPr>
              <w:tab/>
            </w:r>
            <w:r>
              <w:rPr>
                <w:noProof/>
                <w:webHidden/>
              </w:rPr>
              <w:fldChar w:fldCharType="begin"/>
            </w:r>
            <w:r>
              <w:rPr>
                <w:noProof/>
                <w:webHidden/>
              </w:rPr>
              <w:instrText xml:space="preserve"> PAGEREF _Toc46395121 \h </w:instrText>
            </w:r>
            <w:r>
              <w:rPr>
                <w:noProof/>
                <w:webHidden/>
              </w:rPr>
            </w:r>
            <w:r>
              <w:rPr>
                <w:noProof/>
                <w:webHidden/>
              </w:rPr>
              <w:fldChar w:fldCharType="separate"/>
            </w:r>
            <w:r>
              <w:rPr>
                <w:noProof/>
                <w:webHidden/>
              </w:rPr>
              <w:t>293</w:t>
            </w:r>
            <w:r>
              <w:rPr>
                <w:noProof/>
                <w:webHidden/>
              </w:rPr>
              <w:fldChar w:fldCharType="end"/>
            </w:r>
          </w:hyperlink>
        </w:p>
        <w:p w14:paraId="1023221E" w14:textId="5195A868" w:rsidR="00717723" w:rsidRDefault="00717723">
          <w:pPr>
            <w:pStyle w:val="TOC3"/>
            <w:tabs>
              <w:tab w:val="left" w:pos="2100"/>
              <w:tab w:val="right" w:leader="dot" w:pos="8296"/>
            </w:tabs>
            <w:rPr>
              <w:noProof/>
            </w:rPr>
          </w:pPr>
          <w:hyperlink w:anchor="_Toc46395122" w:history="1">
            <w:r w:rsidRPr="002B01AF">
              <w:rPr>
                <w:rStyle w:val="a4"/>
                <w:rFonts w:ascii="inherit" w:hAnsi="inherit" w:cs="Helvetica"/>
                <w:noProof/>
              </w:rPr>
              <w:t>11.17.9</w:t>
            </w:r>
            <w:r>
              <w:rPr>
                <w:noProof/>
              </w:rPr>
              <w:tab/>
            </w:r>
            <w:r w:rsidRPr="002B01AF">
              <w:rPr>
                <w:rStyle w:val="a4"/>
                <w:rFonts w:ascii="inherit" w:hAnsi="inherit" w:cs="Helvetica"/>
                <w:noProof/>
              </w:rPr>
              <w:t>21</w:t>
            </w:r>
            <w:r w:rsidRPr="002B01AF">
              <w:rPr>
                <w:rStyle w:val="a4"/>
                <w:rFonts w:ascii="inherit" w:hAnsi="inherit" w:cs="Helvetica"/>
                <w:noProof/>
              </w:rPr>
              <w:t>云盒子</w:t>
            </w:r>
            <w:r>
              <w:rPr>
                <w:noProof/>
                <w:webHidden/>
              </w:rPr>
              <w:tab/>
            </w:r>
            <w:r>
              <w:rPr>
                <w:noProof/>
                <w:webHidden/>
              </w:rPr>
              <w:fldChar w:fldCharType="begin"/>
            </w:r>
            <w:r>
              <w:rPr>
                <w:noProof/>
                <w:webHidden/>
              </w:rPr>
              <w:instrText xml:space="preserve"> PAGEREF _Toc46395122 \h </w:instrText>
            </w:r>
            <w:r>
              <w:rPr>
                <w:noProof/>
                <w:webHidden/>
              </w:rPr>
            </w:r>
            <w:r>
              <w:rPr>
                <w:noProof/>
                <w:webHidden/>
              </w:rPr>
              <w:fldChar w:fldCharType="separate"/>
            </w:r>
            <w:r>
              <w:rPr>
                <w:noProof/>
                <w:webHidden/>
              </w:rPr>
              <w:t>293</w:t>
            </w:r>
            <w:r>
              <w:rPr>
                <w:noProof/>
                <w:webHidden/>
              </w:rPr>
              <w:fldChar w:fldCharType="end"/>
            </w:r>
          </w:hyperlink>
        </w:p>
        <w:p w14:paraId="2EE0A4F4" w14:textId="42324A32" w:rsidR="00717723" w:rsidRDefault="00717723">
          <w:pPr>
            <w:pStyle w:val="TOC3"/>
            <w:tabs>
              <w:tab w:val="left" w:pos="2100"/>
              <w:tab w:val="right" w:leader="dot" w:pos="8296"/>
            </w:tabs>
            <w:rPr>
              <w:noProof/>
            </w:rPr>
          </w:pPr>
          <w:hyperlink w:anchor="_Toc46395123" w:history="1">
            <w:r w:rsidRPr="002B01AF">
              <w:rPr>
                <w:rStyle w:val="a4"/>
                <w:rFonts w:ascii="inherit" w:hAnsi="inherit" w:cs="Helvetica"/>
                <w:noProof/>
              </w:rPr>
              <w:t>11.17.10</w:t>
            </w:r>
            <w:r>
              <w:rPr>
                <w:noProof/>
              </w:rPr>
              <w:tab/>
            </w:r>
            <w:r w:rsidRPr="002B01AF">
              <w:rPr>
                <w:rStyle w:val="a4"/>
                <w:rFonts w:ascii="inherit" w:hAnsi="inherit" w:cs="Helvetica"/>
                <w:noProof/>
              </w:rPr>
              <w:t>其他方法</w:t>
            </w:r>
            <w:r>
              <w:rPr>
                <w:noProof/>
                <w:webHidden/>
              </w:rPr>
              <w:tab/>
            </w:r>
            <w:r>
              <w:rPr>
                <w:noProof/>
                <w:webHidden/>
              </w:rPr>
              <w:fldChar w:fldCharType="begin"/>
            </w:r>
            <w:r>
              <w:rPr>
                <w:noProof/>
                <w:webHidden/>
              </w:rPr>
              <w:instrText xml:space="preserve"> PAGEREF _Toc46395123 \h </w:instrText>
            </w:r>
            <w:r>
              <w:rPr>
                <w:noProof/>
                <w:webHidden/>
              </w:rPr>
            </w:r>
            <w:r>
              <w:rPr>
                <w:noProof/>
                <w:webHidden/>
              </w:rPr>
              <w:fldChar w:fldCharType="separate"/>
            </w:r>
            <w:r>
              <w:rPr>
                <w:noProof/>
                <w:webHidden/>
              </w:rPr>
              <w:t>294</w:t>
            </w:r>
            <w:r>
              <w:rPr>
                <w:noProof/>
                <w:webHidden/>
              </w:rPr>
              <w:fldChar w:fldCharType="end"/>
            </w:r>
          </w:hyperlink>
        </w:p>
        <w:p w14:paraId="7B24E620" w14:textId="196F346B" w:rsidR="00717723" w:rsidRDefault="00717723">
          <w:pPr>
            <w:pStyle w:val="TOC2"/>
            <w:tabs>
              <w:tab w:val="left" w:pos="1260"/>
              <w:tab w:val="right" w:leader="dot" w:pos="8296"/>
            </w:tabs>
            <w:rPr>
              <w:noProof/>
            </w:rPr>
          </w:pPr>
          <w:hyperlink w:anchor="_Toc46395124" w:history="1">
            <w:r w:rsidRPr="002B01AF">
              <w:rPr>
                <w:rStyle w:val="a4"/>
                <w:rFonts w:ascii="Helvetica" w:hAnsi="Helvetica" w:cs="Helvetica"/>
                <w:noProof/>
              </w:rPr>
              <w:t>11.18</w:t>
            </w:r>
            <w:r>
              <w:rPr>
                <w:noProof/>
              </w:rPr>
              <w:tab/>
            </w:r>
            <w:r w:rsidRPr="002B01AF">
              <w:rPr>
                <w:rStyle w:val="a4"/>
                <w:rFonts w:ascii="Helvetica" w:hAnsi="Helvetica" w:cs="Helvetica"/>
                <w:noProof/>
              </w:rPr>
              <w:t>永久链接（</w:t>
            </w:r>
            <w:r w:rsidRPr="002B01AF">
              <w:rPr>
                <w:rStyle w:val="a4"/>
                <w:rFonts w:ascii="Helvetica" w:hAnsi="Helvetica" w:cs="Helvetica"/>
                <w:noProof/>
              </w:rPr>
              <w:t>Permalinks</w:t>
            </w:r>
            <w:r w:rsidRPr="002B01AF">
              <w:rPr>
                <w:rStyle w:val="a4"/>
                <w:rFonts w:ascii="Helvetica" w:hAnsi="Helvetica" w:cs="Helvetica"/>
                <w:noProof/>
              </w:rPr>
              <w:t>）</w:t>
            </w:r>
            <w:r>
              <w:rPr>
                <w:noProof/>
                <w:webHidden/>
              </w:rPr>
              <w:tab/>
            </w:r>
            <w:r>
              <w:rPr>
                <w:noProof/>
                <w:webHidden/>
              </w:rPr>
              <w:fldChar w:fldCharType="begin"/>
            </w:r>
            <w:r>
              <w:rPr>
                <w:noProof/>
                <w:webHidden/>
              </w:rPr>
              <w:instrText xml:space="preserve"> PAGEREF _Toc46395124 \h </w:instrText>
            </w:r>
            <w:r>
              <w:rPr>
                <w:noProof/>
                <w:webHidden/>
              </w:rPr>
            </w:r>
            <w:r>
              <w:rPr>
                <w:noProof/>
                <w:webHidden/>
              </w:rPr>
              <w:fldChar w:fldCharType="separate"/>
            </w:r>
            <w:r>
              <w:rPr>
                <w:noProof/>
                <w:webHidden/>
              </w:rPr>
              <w:t>294</w:t>
            </w:r>
            <w:r>
              <w:rPr>
                <w:noProof/>
                <w:webHidden/>
              </w:rPr>
              <w:fldChar w:fldCharType="end"/>
            </w:r>
          </w:hyperlink>
        </w:p>
        <w:p w14:paraId="519D5063" w14:textId="5C25A9DE" w:rsidR="00717723" w:rsidRDefault="00717723">
          <w:pPr>
            <w:pStyle w:val="TOC4"/>
            <w:tabs>
              <w:tab w:val="left" w:pos="2520"/>
              <w:tab w:val="right" w:leader="dot" w:pos="8296"/>
            </w:tabs>
            <w:rPr>
              <w:noProof/>
            </w:rPr>
          </w:pPr>
          <w:hyperlink w:anchor="_Toc46395125" w:history="1">
            <w:r w:rsidRPr="002B01AF">
              <w:rPr>
                <w:rStyle w:val="a4"/>
                <w:rFonts w:ascii="Helvetica" w:hAnsi="Helvetica" w:cs="Helvetica"/>
                <w:noProof/>
              </w:rPr>
              <w:t>11.18.1.1</w:t>
            </w:r>
            <w:r>
              <w:rPr>
                <w:noProof/>
              </w:rPr>
              <w:tab/>
            </w:r>
            <w:r w:rsidRPr="002B01AF">
              <w:rPr>
                <w:rStyle w:val="a4"/>
                <w:rFonts w:ascii="Helvetica" w:hAnsi="Helvetica" w:cs="Helvetica"/>
                <w:noProof/>
              </w:rPr>
              <w:t>变量</w:t>
            </w:r>
            <w:r>
              <w:rPr>
                <w:noProof/>
                <w:webHidden/>
              </w:rPr>
              <w:tab/>
            </w:r>
            <w:r>
              <w:rPr>
                <w:noProof/>
                <w:webHidden/>
              </w:rPr>
              <w:fldChar w:fldCharType="begin"/>
            </w:r>
            <w:r>
              <w:rPr>
                <w:noProof/>
                <w:webHidden/>
              </w:rPr>
              <w:instrText xml:space="preserve"> PAGEREF _Toc46395125 \h </w:instrText>
            </w:r>
            <w:r>
              <w:rPr>
                <w:noProof/>
                <w:webHidden/>
              </w:rPr>
            </w:r>
            <w:r>
              <w:rPr>
                <w:noProof/>
                <w:webHidden/>
              </w:rPr>
              <w:fldChar w:fldCharType="separate"/>
            </w:r>
            <w:r>
              <w:rPr>
                <w:noProof/>
                <w:webHidden/>
              </w:rPr>
              <w:t>294</w:t>
            </w:r>
            <w:r>
              <w:rPr>
                <w:noProof/>
                <w:webHidden/>
              </w:rPr>
              <w:fldChar w:fldCharType="end"/>
            </w:r>
          </w:hyperlink>
        </w:p>
        <w:p w14:paraId="1B21BC0F" w14:textId="47156567" w:rsidR="00717723" w:rsidRDefault="00717723">
          <w:pPr>
            <w:pStyle w:val="TOC4"/>
            <w:tabs>
              <w:tab w:val="left" w:pos="2520"/>
              <w:tab w:val="right" w:leader="dot" w:pos="8296"/>
            </w:tabs>
            <w:rPr>
              <w:noProof/>
            </w:rPr>
          </w:pPr>
          <w:hyperlink w:anchor="_Toc46395126" w:history="1">
            <w:r w:rsidRPr="002B01AF">
              <w:rPr>
                <w:rStyle w:val="a4"/>
                <w:rFonts w:ascii="Helvetica" w:hAnsi="Helvetica" w:cs="Helvetica"/>
                <w:noProof/>
              </w:rPr>
              <w:t>11.18.1.2</w:t>
            </w:r>
            <w:r>
              <w:rPr>
                <w:noProof/>
              </w:rPr>
              <w:tab/>
            </w:r>
            <w:r w:rsidRPr="002B01AF">
              <w:rPr>
                <w:rStyle w:val="a4"/>
                <w:rFonts w:ascii="Helvetica" w:hAnsi="Helvetica" w:cs="Helvetica"/>
                <w:noProof/>
              </w:rPr>
              <w:t>示例</w:t>
            </w:r>
            <w:r>
              <w:rPr>
                <w:noProof/>
                <w:webHidden/>
              </w:rPr>
              <w:tab/>
            </w:r>
            <w:r>
              <w:rPr>
                <w:noProof/>
                <w:webHidden/>
              </w:rPr>
              <w:fldChar w:fldCharType="begin"/>
            </w:r>
            <w:r>
              <w:rPr>
                <w:noProof/>
                <w:webHidden/>
              </w:rPr>
              <w:instrText xml:space="preserve"> PAGEREF _Toc46395126 \h </w:instrText>
            </w:r>
            <w:r>
              <w:rPr>
                <w:noProof/>
                <w:webHidden/>
              </w:rPr>
            </w:r>
            <w:r>
              <w:rPr>
                <w:noProof/>
                <w:webHidden/>
              </w:rPr>
              <w:fldChar w:fldCharType="separate"/>
            </w:r>
            <w:r>
              <w:rPr>
                <w:noProof/>
                <w:webHidden/>
              </w:rPr>
              <w:t>295</w:t>
            </w:r>
            <w:r>
              <w:rPr>
                <w:noProof/>
                <w:webHidden/>
              </w:rPr>
              <w:fldChar w:fldCharType="end"/>
            </w:r>
          </w:hyperlink>
        </w:p>
        <w:p w14:paraId="783859F9" w14:textId="1B0CAB35" w:rsidR="00717723" w:rsidRDefault="00717723">
          <w:pPr>
            <w:pStyle w:val="TOC4"/>
            <w:tabs>
              <w:tab w:val="left" w:pos="2520"/>
              <w:tab w:val="right" w:leader="dot" w:pos="8296"/>
            </w:tabs>
            <w:rPr>
              <w:noProof/>
            </w:rPr>
          </w:pPr>
          <w:hyperlink w:anchor="_Toc46395127" w:history="1">
            <w:r w:rsidRPr="002B01AF">
              <w:rPr>
                <w:rStyle w:val="a4"/>
                <w:rFonts w:ascii="Helvetica" w:hAnsi="Helvetica" w:cs="Helvetica"/>
                <w:noProof/>
              </w:rPr>
              <w:t>11.18.1.3</w:t>
            </w:r>
            <w:r>
              <w:rPr>
                <w:noProof/>
              </w:rPr>
              <w:tab/>
            </w:r>
            <w:r w:rsidRPr="002B01AF">
              <w:rPr>
                <w:rStyle w:val="a4"/>
                <w:rFonts w:ascii="Helvetica" w:hAnsi="Helvetica" w:cs="Helvetica"/>
                <w:noProof/>
              </w:rPr>
              <w:t>多语种支持</w:t>
            </w:r>
            <w:r>
              <w:rPr>
                <w:noProof/>
                <w:webHidden/>
              </w:rPr>
              <w:tab/>
            </w:r>
            <w:r>
              <w:rPr>
                <w:noProof/>
                <w:webHidden/>
              </w:rPr>
              <w:fldChar w:fldCharType="begin"/>
            </w:r>
            <w:r>
              <w:rPr>
                <w:noProof/>
                <w:webHidden/>
              </w:rPr>
              <w:instrText xml:space="preserve"> PAGEREF _Toc46395127 \h </w:instrText>
            </w:r>
            <w:r>
              <w:rPr>
                <w:noProof/>
                <w:webHidden/>
              </w:rPr>
            </w:r>
            <w:r>
              <w:rPr>
                <w:noProof/>
                <w:webHidden/>
              </w:rPr>
              <w:fldChar w:fldCharType="separate"/>
            </w:r>
            <w:r>
              <w:rPr>
                <w:noProof/>
                <w:webHidden/>
              </w:rPr>
              <w:t>295</w:t>
            </w:r>
            <w:r>
              <w:rPr>
                <w:noProof/>
                <w:webHidden/>
              </w:rPr>
              <w:fldChar w:fldCharType="end"/>
            </w:r>
          </w:hyperlink>
        </w:p>
        <w:p w14:paraId="24E08D16" w14:textId="52CB1A4C" w:rsidR="00717723" w:rsidRDefault="00717723">
          <w:pPr>
            <w:pStyle w:val="TOC2"/>
            <w:tabs>
              <w:tab w:val="left" w:pos="1260"/>
              <w:tab w:val="right" w:leader="dot" w:pos="8296"/>
            </w:tabs>
            <w:rPr>
              <w:noProof/>
            </w:rPr>
          </w:pPr>
          <w:hyperlink w:anchor="_Toc46395128" w:history="1">
            <w:r w:rsidRPr="002B01AF">
              <w:rPr>
                <w:rStyle w:val="a4"/>
                <w:rFonts w:ascii="Helvetica" w:hAnsi="Helvetica" w:cs="Helvetica"/>
                <w:noProof/>
              </w:rPr>
              <w:t>11.19</w:t>
            </w:r>
            <w:r>
              <w:rPr>
                <w:noProof/>
              </w:rPr>
              <w:tab/>
            </w:r>
            <w:r w:rsidRPr="002B01AF">
              <w:rPr>
                <w:rStyle w:val="a4"/>
                <w:rFonts w:ascii="Helvetica" w:hAnsi="Helvetica" w:cs="Helvetica"/>
                <w:noProof/>
              </w:rPr>
              <w:t>主题</w:t>
            </w:r>
            <w:r>
              <w:rPr>
                <w:noProof/>
                <w:webHidden/>
              </w:rPr>
              <w:tab/>
            </w:r>
            <w:r>
              <w:rPr>
                <w:noProof/>
                <w:webHidden/>
              </w:rPr>
              <w:fldChar w:fldCharType="begin"/>
            </w:r>
            <w:r>
              <w:rPr>
                <w:noProof/>
                <w:webHidden/>
              </w:rPr>
              <w:instrText xml:space="preserve"> PAGEREF _Toc46395128 \h </w:instrText>
            </w:r>
            <w:r>
              <w:rPr>
                <w:noProof/>
                <w:webHidden/>
              </w:rPr>
            </w:r>
            <w:r>
              <w:rPr>
                <w:noProof/>
                <w:webHidden/>
              </w:rPr>
              <w:fldChar w:fldCharType="separate"/>
            </w:r>
            <w:r>
              <w:rPr>
                <w:noProof/>
                <w:webHidden/>
              </w:rPr>
              <w:t>296</w:t>
            </w:r>
            <w:r>
              <w:rPr>
                <w:noProof/>
                <w:webHidden/>
              </w:rPr>
              <w:fldChar w:fldCharType="end"/>
            </w:r>
          </w:hyperlink>
        </w:p>
        <w:p w14:paraId="5591408F" w14:textId="5F0BF8B8" w:rsidR="00717723" w:rsidRDefault="00717723">
          <w:pPr>
            <w:pStyle w:val="TOC4"/>
            <w:tabs>
              <w:tab w:val="left" w:pos="2520"/>
              <w:tab w:val="right" w:leader="dot" w:pos="8296"/>
            </w:tabs>
            <w:rPr>
              <w:noProof/>
            </w:rPr>
          </w:pPr>
          <w:hyperlink w:anchor="_Toc46395129" w:history="1">
            <w:r w:rsidRPr="002B01AF">
              <w:rPr>
                <w:rStyle w:val="a4"/>
                <w:rFonts w:ascii="Helvetica" w:hAnsi="Helvetica" w:cs="Helvetica"/>
                <w:noProof/>
              </w:rPr>
              <w:t>11.19.1.1</w:t>
            </w:r>
            <w:r>
              <w:rPr>
                <w:noProof/>
              </w:rPr>
              <w:tab/>
            </w:r>
            <w:r w:rsidRPr="002B01AF">
              <w:rPr>
                <w:rStyle w:val="a4"/>
                <w:rFonts w:ascii="Helvetica" w:hAnsi="Helvetica" w:cs="Helvetica"/>
                <w:noProof/>
              </w:rPr>
              <w:t>_config.yml</w:t>
            </w:r>
            <w:r>
              <w:rPr>
                <w:noProof/>
                <w:webHidden/>
              </w:rPr>
              <w:tab/>
            </w:r>
            <w:r>
              <w:rPr>
                <w:noProof/>
                <w:webHidden/>
              </w:rPr>
              <w:fldChar w:fldCharType="begin"/>
            </w:r>
            <w:r>
              <w:rPr>
                <w:noProof/>
                <w:webHidden/>
              </w:rPr>
              <w:instrText xml:space="preserve"> PAGEREF _Toc46395129 \h </w:instrText>
            </w:r>
            <w:r>
              <w:rPr>
                <w:noProof/>
                <w:webHidden/>
              </w:rPr>
            </w:r>
            <w:r>
              <w:rPr>
                <w:noProof/>
                <w:webHidden/>
              </w:rPr>
              <w:fldChar w:fldCharType="separate"/>
            </w:r>
            <w:r>
              <w:rPr>
                <w:noProof/>
                <w:webHidden/>
              </w:rPr>
              <w:t>296</w:t>
            </w:r>
            <w:r>
              <w:rPr>
                <w:noProof/>
                <w:webHidden/>
              </w:rPr>
              <w:fldChar w:fldCharType="end"/>
            </w:r>
          </w:hyperlink>
        </w:p>
        <w:p w14:paraId="4066974C" w14:textId="0795B767" w:rsidR="00717723" w:rsidRDefault="00717723">
          <w:pPr>
            <w:pStyle w:val="TOC4"/>
            <w:tabs>
              <w:tab w:val="left" w:pos="2520"/>
              <w:tab w:val="right" w:leader="dot" w:pos="8296"/>
            </w:tabs>
            <w:rPr>
              <w:noProof/>
            </w:rPr>
          </w:pPr>
          <w:hyperlink w:anchor="_Toc46395130" w:history="1">
            <w:r w:rsidRPr="002B01AF">
              <w:rPr>
                <w:rStyle w:val="a4"/>
                <w:rFonts w:ascii="Helvetica" w:hAnsi="Helvetica" w:cs="Helvetica"/>
                <w:noProof/>
              </w:rPr>
              <w:t>11.19.1.2</w:t>
            </w:r>
            <w:r>
              <w:rPr>
                <w:noProof/>
              </w:rPr>
              <w:tab/>
            </w:r>
            <w:r w:rsidRPr="002B01AF">
              <w:rPr>
                <w:rStyle w:val="a4"/>
                <w:rFonts w:ascii="Helvetica" w:hAnsi="Helvetica" w:cs="Helvetica"/>
                <w:noProof/>
              </w:rPr>
              <w:t>languages</w:t>
            </w:r>
            <w:r>
              <w:rPr>
                <w:noProof/>
                <w:webHidden/>
              </w:rPr>
              <w:tab/>
            </w:r>
            <w:r>
              <w:rPr>
                <w:noProof/>
                <w:webHidden/>
              </w:rPr>
              <w:fldChar w:fldCharType="begin"/>
            </w:r>
            <w:r>
              <w:rPr>
                <w:noProof/>
                <w:webHidden/>
              </w:rPr>
              <w:instrText xml:space="preserve"> PAGEREF _Toc46395130 \h </w:instrText>
            </w:r>
            <w:r>
              <w:rPr>
                <w:noProof/>
                <w:webHidden/>
              </w:rPr>
            </w:r>
            <w:r>
              <w:rPr>
                <w:noProof/>
                <w:webHidden/>
              </w:rPr>
              <w:fldChar w:fldCharType="separate"/>
            </w:r>
            <w:r>
              <w:rPr>
                <w:noProof/>
                <w:webHidden/>
              </w:rPr>
              <w:t>296</w:t>
            </w:r>
            <w:r>
              <w:rPr>
                <w:noProof/>
                <w:webHidden/>
              </w:rPr>
              <w:fldChar w:fldCharType="end"/>
            </w:r>
          </w:hyperlink>
        </w:p>
        <w:p w14:paraId="3AC72749" w14:textId="054C4878" w:rsidR="00717723" w:rsidRDefault="00717723">
          <w:pPr>
            <w:pStyle w:val="TOC4"/>
            <w:tabs>
              <w:tab w:val="left" w:pos="2520"/>
              <w:tab w:val="right" w:leader="dot" w:pos="8296"/>
            </w:tabs>
            <w:rPr>
              <w:noProof/>
            </w:rPr>
          </w:pPr>
          <w:hyperlink w:anchor="_Toc46395131" w:history="1">
            <w:r w:rsidRPr="002B01AF">
              <w:rPr>
                <w:rStyle w:val="a4"/>
                <w:rFonts w:ascii="Helvetica" w:hAnsi="Helvetica" w:cs="Helvetica"/>
                <w:noProof/>
              </w:rPr>
              <w:t>11.19.1.3</w:t>
            </w:r>
            <w:r>
              <w:rPr>
                <w:noProof/>
              </w:rPr>
              <w:tab/>
            </w:r>
            <w:r w:rsidRPr="002B01AF">
              <w:rPr>
                <w:rStyle w:val="a4"/>
                <w:rFonts w:ascii="Helvetica" w:hAnsi="Helvetica" w:cs="Helvetica"/>
                <w:noProof/>
              </w:rPr>
              <w:t>layout</w:t>
            </w:r>
            <w:r>
              <w:rPr>
                <w:noProof/>
                <w:webHidden/>
              </w:rPr>
              <w:tab/>
            </w:r>
            <w:r>
              <w:rPr>
                <w:noProof/>
                <w:webHidden/>
              </w:rPr>
              <w:fldChar w:fldCharType="begin"/>
            </w:r>
            <w:r>
              <w:rPr>
                <w:noProof/>
                <w:webHidden/>
              </w:rPr>
              <w:instrText xml:space="preserve"> PAGEREF _Toc46395131 \h </w:instrText>
            </w:r>
            <w:r>
              <w:rPr>
                <w:noProof/>
                <w:webHidden/>
              </w:rPr>
            </w:r>
            <w:r>
              <w:rPr>
                <w:noProof/>
                <w:webHidden/>
              </w:rPr>
              <w:fldChar w:fldCharType="separate"/>
            </w:r>
            <w:r>
              <w:rPr>
                <w:noProof/>
                <w:webHidden/>
              </w:rPr>
              <w:t>296</w:t>
            </w:r>
            <w:r>
              <w:rPr>
                <w:noProof/>
                <w:webHidden/>
              </w:rPr>
              <w:fldChar w:fldCharType="end"/>
            </w:r>
          </w:hyperlink>
        </w:p>
        <w:p w14:paraId="053AEBD9" w14:textId="2F137FDF" w:rsidR="00717723" w:rsidRDefault="00717723">
          <w:pPr>
            <w:pStyle w:val="TOC4"/>
            <w:tabs>
              <w:tab w:val="left" w:pos="2520"/>
              <w:tab w:val="right" w:leader="dot" w:pos="8296"/>
            </w:tabs>
            <w:rPr>
              <w:noProof/>
            </w:rPr>
          </w:pPr>
          <w:hyperlink w:anchor="_Toc46395132" w:history="1">
            <w:r w:rsidRPr="002B01AF">
              <w:rPr>
                <w:rStyle w:val="a4"/>
                <w:rFonts w:ascii="Helvetica" w:hAnsi="Helvetica" w:cs="Helvetica"/>
                <w:noProof/>
              </w:rPr>
              <w:t>11.19.1.4</w:t>
            </w:r>
            <w:r>
              <w:rPr>
                <w:noProof/>
              </w:rPr>
              <w:tab/>
            </w:r>
            <w:r w:rsidRPr="002B01AF">
              <w:rPr>
                <w:rStyle w:val="a4"/>
                <w:rFonts w:ascii="Helvetica" w:hAnsi="Helvetica" w:cs="Helvetica"/>
                <w:noProof/>
              </w:rPr>
              <w:t>scripts</w:t>
            </w:r>
            <w:r>
              <w:rPr>
                <w:noProof/>
                <w:webHidden/>
              </w:rPr>
              <w:tab/>
            </w:r>
            <w:r>
              <w:rPr>
                <w:noProof/>
                <w:webHidden/>
              </w:rPr>
              <w:fldChar w:fldCharType="begin"/>
            </w:r>
            <w:r>
              <w:rPr>
                <w:noProof/>
                <w:webHidden/>
              </w:rPr>
              <w:instrText xml:space="preserve"> PAGEREF _Toc46395132 \h </w:instrText>
            </w:r>
            <w:r>
              <w:rPr>
                <w:noProof/>
                <w:webHidden/>
              </w:rPr>
            </w:r>
            <w:r>
              <w:rPr>
                <w:noProof/>
                <w:webHidden/>
              </w:rPr>
              <w:fldChar w:fldCharType="separate"/>
            </w:r>
            <w:r>
              <w:rPr>
                <w:noProof/>
                <w:webHidden/>
              </w:rPr>
              <w:t>296</w:t>
            </w:r>
            <w:r>
              <w:rPr>
                <w:noProof/>
                <w:webHidden/>
              </w:rPr>
              <w:fldChar w:fldCharType="end"/>
            </w:r>
          </w:hyperlink>
        </w:p>
        <w:p w14:paraId="40768C85" w14:textId="5D633A5D" w:rsidR="00717723" w:rsidRDefault="00717723">
          <w:pPr>
            <w:pStyle w:val="TOC4"/>
            <w:tabs>
              <w:tab w:val="left" w:pos="2520"/>
              <w:tab w:val="right" w:leader="dot" w:pos="8296"/>
            </w:tabs>
            <w:rPr>
              <w:noProof/>
            </w:rPr>
          </w:pPr>
          <w:hyperlink w:anchor="_Toc46395133" w:history="1">
            <w:r w:rsidRPr="002B01AF">
              <w:rPr>
                <w:rStyle w:val="a4"/>
                <w:rFonts w:ascii="Helvetica" w:hAnsi="Helvetica" w:cs="Helvetica"/>
                <w:noProof/>
              </w:rPr>
              <w:t>11.19.1.5</w:t>
            </w:r>
            <w:r>
              <w:rPr>
                <w:noProof/>
              </w:rPr>
              <w:tab/>
            </w:r>
            <w:r w:rsidRPr="002B01AF">
              <w:rPr>
                <w:rStyle w:val="a4"/>
                <w:rFonts w:ascii="Helvetica" w:hAnsi="Helvetica" w:cs="Helvetica"/>
                <w:noProof/>
              </w:rPr>
              <w:t>source</w:t>
            </w:r>
            <w:r>
              <w:rPr>
                <w:noProof/>
                <w:webHidden/>
              </w:rPr>
              <w:tab/>
            </w:r>
            <w:r>
              <w:rPr>
                <w:noProof/>
                <w:webHidden/>
              </w:rPr>
              <w:fldChar w:fldCharType="begin"/>
            </w:r>
            <w:r>
              <w:rPr>
                <w:noProof/>
                <w:webHidden/>
              </w:rPr>
              <w:instrText xml:space="preserve"> PAGEREF _Toc46395133 \h </w:instrText>
            </w:r>
            <w:r>
              <w:rPr>
                <w:noProof/>
                <w:webHidden/>
              </w:rPr>
            </w:r>
            <w:r>
              <w:rPr>
                <w:noProof/>
                <w:webHidden/>
              </w:rPr>
              <w:fldChar w:fldCharType="separate"/>
            </w:r>
            <w:r>
              <w:rPr>
                <w:noProof/>
                <w:webHidden/>
              </w:rPr>
              <w:t>297</w:t>
            </w:r>
            <w:r>
              <w:rPr>
                <w:noProof/>
                <w:webHidden/>
              </w:rPr>
              <w:fldChar w:fldCharType="end"/>
            </w:r>
          </w:hyperlink>
        </w:p>
        <w:p w14:paraId="1EF995FF" w14:textId="38EA020A" w:rsidR="00717723" w:rsidRDefault="00717723">
          <w:pPr>
            <w:pStyle w:val="TOC4"/>
            <w:tabs>
              <w:tab w:val="left" w:pos="2520"/>
              <w:tab w:val="right" w:leader="dot" w:pos="8296"/>
            </w:tabs>
            <w:rPr>
              <w:noProof/>
            </w:rPr>
          </w:pPr>
          <w:hyperlink w:anchor="_Toc46395134" w:history="1">
            <w:r w:rsidRPr="002B01AF">
              <w:rPr>
                <w:rStyle w:val="a4"/>
                <w:rFonts w:ascii="Helvetica" w:hAnsi="Helvetica" w:cs="Helvetica"/>
                <w:noProof/>
              </w:rPr>
              <w:t>11.19.1.6</w:t>
            </w:r>
            <w:r>
              <w:rPr>
                <w:noProof/>
              </w:rPr>
              <w:tab/>
            </w:r>
            <w:r w:rsidRPr="002B01AF">
              <w:rPr>
                <w:rStyle w:val="a4"/>
                <w:rFonts w:ascii="Helvetica" w:hAnsi="Helvetica" w:cs="Helvetica"/>
                <w:noProof/>
              </w:rPr>
              <w:t>发布</w:t>
            </w:r>
            <w:r>
              <w:rPr>
                <w:noProof/>
                <w:webHidden/>
              </w:rPr>
              <w:tab/>
            </w:r>
            <w:r>
              <w:rPr>
                <w:noProof/>
                <w:webHidden/>
              </w:rPr>
              <w:fldChar w:fldCharType="begin"/>
            </w:r>
            <w:r>
              <w:rPr>
                <w:noProof/>
                <w:webHidden/>
              </w:rPr>
              <w:instrText xml:space="preserve"> PAGEREF _Toc46395134 \h </w:instrText>
            </w:r>
            <w:r>
              <w:rPr>
                <w:noProof/>
                <w:webHidden/>
              </w:rPr>
            </w:r>
            <w:r>
              <w:rPr>
                <w:noProof/>
                <w:webHidden/>
              </w:rPr>
              <w:fldChar w:fldCharType="separate"/>
            </w:r>
            <w:r>
              <w:rPr>
                <w:noProof/>
                <w:webHidden/>
              </w:rPr>
              <w:t>297</w:t>
            </w:r>
            <w:r>
              <w:rPr>
                <w:noProof/>
                <w:webHidden/>
              </w:rPr>
              <w:fldChar w:fldCharType="end"/>
            </w:r>
          </w:hyperlink>
        </w:p>
        <w:p w14:paraId="67FC1CA5" w14:textId="5DDDADED" w:rsidR="00717723" w:rsidRDefault="00717723">
          <w:pPr>
            <w:pStyle w:val="TOC2"/>
            <w:tabs>
              <w:tab w:val="left" w:pos="1260"/>
              <w:tab w:val="right" w:leader="dot" w:pos="8296"/>
            </w:tabs>
            <w:rPr>
              <w:noProof/>
            </w:rPr>
          </w:pPr>
          <w:hyperlink w:anchor="_Toc46395135" w:history="1">
            <w:r w:rsidRPr="002B01AF">
              <w:rPr>
                <w:rStyle w:val="a4"/>
                <w:rFonts w:ascii="Helvetica" w:hAnsi="Helvetica" w:cs="Helvetica"/>
                <w:noProof/>
              </w:rPr>
              <w:t>11.20</w:t>
            </w:r>
            <w:r>
              <w:rPr>
                <w:noProof/>
              </w:rPr>
              <w:tab/>
            </w:r>
            <w:r w:rsidRPr="002B01AF">
              <w:rPr>
                <w:rStyle w:val="a4"/>
                <w:rFonts w:ascii="Helvetica" w:hAnsi="Helvetica" w:cs="Helvetica"/>
                <w:noProof/>
              </w:rPr>
              <w:t>模版</w:t>
            </w:r>
            <w:r>
              <w:rPr>
                <w:noProof/>
                <w:webHidden/>
              </w:rPr>
              <w:tab/>
            </w:r>
            <w:r>
              <w:rPr>
                <w:noProof/>
                <w:webHidden/>
              </w:rPr>
              <w:fldChar w:fldCharType="begin"/>
            </w:r>
            <w:r>
              <w:rPr>
                <w:noProof/>
                <w:webHidden/>
              </w:rPr>
              <w:instrText xml:space="preserve"> PAGEREF _Toc46395135 \h </w:instrText>
            </w:r>
            <w:r>
              <w:rPr>
                <w:noProof/>
                <w:webHidden/>
              </w:rPr>
            </w:r>
            <w:r>
              <w:rPr>
                <w:noProof/>
                <w:webHidden/>
              </w:rPr>
              <w:fldChar w:fldCharType="separate"/>
            </w:r>
            <w:r>
              <w:rPr>
                <w:noProof/>
                <w:webHidden/>
              </w:rPr>
              <w:t>297</w:t>
            </w:r>
            <w:r>
              <w:rPr>
                <w:noProof/>
                <w:webHidden/>
              </w:rPr>
              <w:fldChar w:fldCharType="end"/>
            </w:r>
          </w:hyperlink>
        </w:p>
        <w:p w14:paraId="4DE3CAF2" w14:textId="50A297FB" w:rsidR="00717723" w:rsidRDefault="00717723">
          <w:pPr>
            <w:pStyle w:val="TOC3"/>
            <w:tabs>
              <w:tab w:val="left" w:pos="2100"/>
              <w:tab w:val="right" w:leader="dot" w:pos="8296"/>
            </w:tabs>
            <w:rPr>
              <w:noProof/>
            </w:rPr>
          </w:pPr>
          <w:hyperlink w:anchor="_Toc46395136" w:history="1">
            <w:r w:rsidRPr="002B01AF">
              <w:rPr>
                <w:rStyle w:val="a4"/>
                <w:rFonts w:ascii="inherit" w:hAnsi="inherit" w:cs="Helvetica"/>
                <w:noProof/>
              </w:rPr>
              <w:t>11.20.1</w:t>
            </w:r>
            <w:r>
              <w:rPr>
                <w:noProof/>
              </w:rPr>
              <w:tab/>
            </w:r>
            <w:r w:rsidRPr="002B01AF">
              <w:rPr>
                <w:rStyle w:val="a4"/>
                <w:rFonts w:ascii="inherit" w:hAnsi="inherit" w:cs="Helvetica"/>
                <w:noProof/>
              </w:rPr>
              <w:t>布局（</w:t>
            </w:r>
            <w:r w:rsidRPr="002B01AF">
              <w:rPr>
                <w:rStyle w:val="a4"/>
                <w:rFonts w:ascii="inherit" w:hAnsi="inherit" w:cs="Helvetica"/>
                <w:noProof/>
              </w:rPr>
              <w:t>Layout</w:t>
            </w:r>
            <w:r w:rsidRPr="002B01AF">
              <w:rPr>
                <w:rStyle w:val="a4"/>
                <w:rFonts w:ascii="inherit" w:hAnsi="inherit" w:cs="Helvetica"/>
                <w:noProof/>
              </w:rPr>
              <w:t>）</w:t>
            </w:r>
            <w:r>
              <w:rPr>
                <w:noProof/>
                <w:webHidden/>
              </w:rPr>
              <w:tab/>
            </w:r>
            <w:r>
              <w:rPr>
                <w:noProof/>
                <w:webHidden/>
              </w:rPr>
              <w:fldChar w:fldCharType="begin"/>
            </w:r>
            <w:r>
              <w:rPr>
                <w:noProof/>
                <w:webHidden/>
              </w:rPr>
              <w:instrText xml:space="preserve"> PAGEREF _Toc46395136 \h </w:instrText>
            </w:r>
            <w:r>
              <w:rPr>
                <w:noProof/>
                <w:webHidden/>
              </w:rPr>
            </w:r>
            <w:r>
              <w:rPr>
                <w:noProof/>
                <w:webHidden/>
              </w:rPr>
              <w:fldChar w:fldCharType="separate"/>
            </w:r>
            <w:r>
              <w:rPr>
                <w:noProof/>
                <w:webHidden/>
              </w:rPr>
              <w:t>298</w:t>
            </w:r>
            <w:r>
              <w:rPr>
                <w:noProof/>
                <w:webHidden/>
              </w:rPr>
              <w:fldChar w:fldCharType="end"/>
            </w:r>
          </w:hyperlink>
        </w:p>
        <w:p w14:paraId="36ED7A0F" w14:textId="0E33FA26" w:rsidR="00717723" w:rsidRDefault="00717723">
          <w:pPr>
            <w:pStyle w:val="TOC3"/>
            <w:tabs>
              <w:tab w:val="left" w:pos="2100"/>
              <w:tab w:val="right" w:leader="dot" w:pos="8296"/>
            </w:tabs>
            <w:rPr>
              <w:noProof/>
            </w:rPr>
          </w:pPr>
          <w:hyperlink w:anchor="_Toc46395137" w:history="1">
            <w:r w:rsidRPr="002B01AF">
              <w:rPr>
                <w:rStyle w:val="a4"/>
                <w:rFonts w:ascii="inherit" w:hAnsi="inherit" w:cs="Helvetica"/>
                <w:noProof/>
              </w:rPr>
              <w:t>11.20.2</w:t>
            </w:r>
            <w:r>
              <w:rPr>
                <w:noProof/>
              </w:rPr>
              <w:tab/>
            </w:r>
            <w:r w:rsidRPr="002B01AF">
              <w:rPr>
                <w:rStyle w:val="a4"/>
                <w:rFonts w:ascii="inherit" w:hAnsi="inherit" w:cs="Helvetica"/>
                <w:noProof/>
              </w:rPr>
              <w:t>局部模版（</w:t>
            </w:r>
            <w:r w:rsidRPr="002B01AF">
              <w:rPr>
                <w:rStyle w:val="a4"/>
                <w:rFonts w:ascii="inherit" w:hAnsi="inherit" w:cs="Helvetica"/>
                <w:noProof/>
              </w:rPr>
              <w:t>Partial</w:t>
            </w:r>
            <w:r w:rsidRPr="002B01AF">
              <w:rPr>
                <w:rStyle w:val="a4"/>
                <w:rFonts w:ascii="inherit" w:hAnsi="inherit" w:cs="Helvetica"/>
                <w:noProof/>
              </w:rPr>
              <w:t>）</w:t>
            </w:r>
            <w:r>
              <w:rPr>
                <w:noProof/>
                <w:webHidden/>
              </w:rPr>
              <w:tab/>
            </w:r>
            <w:r>
              <w:rPr>
                <w:noProof/>
                <w:webHidden/>
              </w:rPr>
              <w:fldChar w:fldCharType="begin"/>
            </w:r>
            <w:r>
              <w:rPr>
                <w:noProof/>
                <w:webHidden/>
              </w:rPr>
              <w:instrText xml:space="preserve"> PAGEREF _Toc46395137 \h </w:instrText>
            </w:r>
            <w:r>
              <w:rPr>
                <w:noProof/>
                <w:webHidden/>
              </w:rPr>
            </w:r>
            <w:r>
              <w:rPr>
                <w:noProof/>
                <w:webHidden/>
              </w:rPr>
              <w:fldChar w:fldCharType="separate"/>
            </w:r>
            <w:r>
              <w:rPr>
                <w:noProof/>
                <w:webHidden/>
              </w:rPr>
              <w:t>298</w:t>
            </w:r>
            <w:r>
              <w:rPr>
                <w:noProof/>
                <w:webHidden/>
              </w:rPr>
              <w:fldChar w:fldCharType="end"/>
            </w:r>
          </w:hyperlink>
        </w:p>
        <w:p w14:paraId="4F706A9D" w14:textId="623CF651" w:rsidR="00717723" w:rsidRDefault="00717723">
          <w:pPr>
            <w:pStyle w:val="TOC4"/>
            <w:tabs>
              <w:tab w:val="left" w:pos="2520"/>
              <w:tab w:val="right" w:leader="dot" w:pos="8296"/>
            </w:tabs>
            <w:rPr>
              <w:noProof/>
            </w:rPr>
          </w:pPr>
          <w:hyperlink w:anchor="_Toc46395138" w:history="1">
            <w:r w:rsidRPr="002B01AF">
              <w:rPr>
                <w:rStyle w:val="a4"/>
                <w:rFonts w:ascii="inherit" w:hAnsi="inherit" w:cs="Helvetica"/>
                <w:noProof/>
              </w:rPr>
              <w:t>11.20.2.1</w:t>
            </w:r>
            <w:r>
              <w:rPr>
                <w:noProof/>
              </w:rPr>
              <w:tab/>
            </w:r>
            <w:r w:rsidRPr="002B01AF">
              <w:rPr>
                <w:rStyle w:val="a4"/>
                <w:rFonts w:ascii="inherit" w:hAnsi="inherit" w:cs="Helvetica"/>
                <w:noProof/>
              </w:rPr>
              <w:t>局部变量</w:t>
            </w:r>
            <w:r>
              <w:rPr>
                <w:noProof/>
                <w:webHidden/>
              </w:rPr>
              <w:tab/>
            </w:r>
            <w:r>
              <w:rPr>
                <w:noProof/>
                <w:webHidden/>
              </w:rPr>
              <w:fldChar w:fldCharType="begin"/>
            </w:r>
            <w:r>
              <w:rPr>
                <w:noProof/>
                <w:webHidden/>
              </w:rPr>
              <w:instrText xml:space="preserve"> PAGEREF _Toc46395138 \h </w:instrText>
            </w:r>
            <w:r>
              <w:rPr>
                <w:noProof/>
                <w:webHidden/>
              </w:rPr>
            </w:r>
            <w:r>
              <w:rPr>
                <w:noProof/>
                <w:webHidden/>
              </w:rPr>
              <w:fldChar w:fldCharType="separate"/>
            </w:r>
            <w:r>
              <w:rPr>
                <w:noProof/>
                <w:webHidden/>
              </w:rPr>
              <w:t>299</w:t>
            </w:r>
            <w:r>
              <w:rPr>
                <w:noProof/>
                <w:webHidden/>
              </w:rPr>
              <w:fldChar w:fldCharType="end"/>
            </w:r>
          </w:hyperlink>
        </w:p>
        <w:p w14:paraId="26B6E8B8" w14:textId="09CFCC3F" w:rsidR="00717723" w:rsidRDefault="00717723">
          <w:pPr>
            <w:pStyle w:val="TOC3"/>
            <w:tabs>
              <w:tab w:val="left" w:pos="2100"/>
              <w:tab w:val="right" w:leader="dot" w:pos="8296"/>
            </w:tabs>
            <w:rPr>
              <w:noProof/>
            </w:rPr>
          </w:pPr>
          <w:hyperlink w:anchor="_Toc46395139" w:history="1">
            <w:r w:rsidRPr="002B01AF">
              <w:rPr>
                <w:rStyle w:val="a4"/>
                <w:rFonts w:ascii="inherit" w:hAnsi="inherit" w:cs="Helvetica"/>
                <w:noProof/>
              </w:rPr>
              <w:t>11.20.3</w:t>
            </w:r>
            <w:r>
              <w:rPr>
                <w:noProof/>
              </w:rPr>
              <w:tab/>
            </w:r>
            <w:r w:rsidRPr="002B01AF">
              <w:rPr>
                <w:rStyle w:val="a4"/>
                <w:rFonts w:ascii="inherit" w:hAnsi="inherit" w:cs="Helvetica"/>
                <w:noProof/>
              </w:rPr>
              <w:t>优化</w:t>
            </w:r>
            <w:r>
              <w:rPr>
                <w:noProof/>
                <w:webHidden/>
              </w:rPr>
              <w:tab/>
            </w:r>
            <w:r>
              <w:rPr>
                <w:noProof/>
                <w:webHidden/>
              </w:rPr>
              <w:fldChar w:fldCharType="begin"/>
            </w:r>
            <w:r>
              <w:rPr>
                <w:noProof/>
                <w:webHidden/>
              </w:rPr>
              <w:instrText xml:space="preserve"> PAGEREF _Toc46395139 \h </w:instrText>
            </w:r>
            <w:r>
              <w:rPr>
                <w:noProof/>
                <w:webHidden/>
              </w:rPr>
            </w:r>
            <w:r>
              <w:rPr>
                <w:noProof/>
                <w:webHidden/>
              </w:rPr>
              <w:fldChar w:fldCharType="separate"/>
            </w:r>
            <w:r>
              <w:rPr>
                <w:noProof/>
                <w:webHidden/>
              </w:rPr>
              <w:t>299</w:t>
            </w:r>
            <w:r>
              <w:rPr>
                <w:noProof/>
                <w:webHidden/>
              </w:rPr>
              <w:fldChar w:fldCharType="end"/>
            </w:r>
          </w:hyperlink>
        </w:p>
        <w:p w14:paraId="520AB2F5" w14:textId="3130E3EA" w:rsidR="00717723" w:rsidRDefault="00717723">
          <w:pPr>
            <w:pStyle w:val="TOC2"/>
            <w:tabs>
              <w:tab w:val="left" w:pos="1260"/>
              <w:tab w:val="right" w:leader="dot" w:pos="8296"/>
            </w:tabs>
            <w:rPr>
              <w:noProof/>
            </w:rPr>
          </w:pPr>
          <w:hyperlink w:anchor="_Toc46395140" w:history="1">
            <w:r w:rsidRPr="002B01AF">
              <w:rPr>
                <w:rStyle w:val="a4"/>
                <w:rFonts w:ascii="Helvetica" w:hAnsi="Helvetica" w:cs="Helvetica"/>
                <w:noProof/>
              </w:rPr>
              <w:t>11.21</w:t>
            </w:r>
            <w:r>
              <w:rPr>
                <w:noProof/>
              </w:rPr>
              <w:tab/>
            </w:r>
            <w:r w:rsidRPr="002B01AF">
              <w:rPr>
                <w:rStyle w:val="a4"/>
                <w:rFonts w:ascii="Helvetica" w:hAnsi="Helvetica" w:cs="Helvetica"/>
                <w:noProof/>
              </w:rPr>
              <w:t>Hexo</w:t>
            </w:r>
            <w:r w:rsidRPr="002B01AF">
              <w:rPr>
                <w:rStyle w:val="a4"/>
                <w:rFonts w:ascii="Helvetica" w:hAnsi="Helvetica" w:cs="Helvetica"/>
                <w:noProof/>
              </w:rPr>
              <w:t>变量</w:t>
            </w:r>
            <w:r>
              <w:rPr>
                <w:noProof/>
                <w:webHidden/>
              </w:rPr>
              <w:tab/>
            </w:r>
            <w:r>
              <w:rPr>
                <w:noProof/>
                <w:webHidden/>
              </w:rPr>
              <w:fldChar w:fldCharType="begin"/>
            </w:r>
            <w:r>
              <w:rPr>
                <w:noProof/>
                <w:webHidden/>
              </w:rPr>
              <w:instrText xml:space="preserve"> PAGEREF _Toc46395140 \h </w:instrText>
            </w:r>
            <w:r>
              <w:rPr>
                <w:noProof/>
                <w:webHidden/>
              </w:rPr>
            </w:r>
            <w:r>
              <w:rPr>
                <w:noProof/>
                <w:webHidden/>
              </w:rPr>
              <w:fldChar w:fldCharType="separate"/>
            </w:r>
            <w:r>
              <w:rPr>
                <w:noProof/>
                <w:webHidden/>
              </w:rPr>
              <w:t>300</w:t>
            </w:r>
            <w:r>
              <w:rPr>
                <w:noProof/>
                <w:webHidden/>
              </w:rPr>
              <w:fldChar w:fldCharType="end"/>
            </w:r>
          </w:hyperlink>
        </w:p>
        <w:p w14:paraId="7F805238" w14:textId="4A8D7AA3" w:rsidR="00717723" w:rsidRDefault="00717723">
          <w:pPr>
            <w:pStyle w:val="TOC4"/>
            <w:tabs>
              <w:tab w:val="left" w:pos="2520"/>
              <w:tab w:val="right" w:leader="dot" w:pos="8296"/>
            </w:tabs>
            <w:rPr>
              <w:noProof/>
            </w:rPr>
          </w:pPr>
          <w:hyperlink w:anchor="_Toc46395141" w:history="1">
            <w:r w:rsidRPr="002B01AF">
              <w:rPr>
                <w:rStyle w:val="a4"/>
                <w:rFonts w:ascii="inherit" w:hAnsi="inherit" w:cs="Helvetica"/>
                <w:noProof/>
              </w:rPr>
              <w:t>11.21.1.1</w:t>
            </w:r>
            <w:r>
              <w:rPr>
                <w:noProof/>
              </w:rPr>
              <w:tab/>
            </w:r>
            <w:r w:rsidRPr="002B01AF">
              <w:rPr>
                <w:rStyle w:val="a4"/>
                <w:rFonts w:ascii="inherit" w:hAnsi="inherit" w:cs="Helvetica"/>
                <w:noProof/>
              </w:rPr>
              <w:t>全局变量</w:t>
            </w:r>
            <w:r>
              <w:rPr>
                <w:noProof/>
                <w:webHidden/>
              </w:rPr>
              <w:tab/>
            </w:r>
            <w:r>
              <w:rPr>
                <w:noProof/>
                <w:webHidden/>
              </w:rPr>
              <w:fldChar w:fldCharType="begin"/>
            </w:r>
            <w:r>
              <w:rPr>
                <w:noProof/>
                <w:webHidden/>
              </w:rPr>
              <w:instrText xml:space="preserve"> PAGEREF _Toc46395141 \h </w:instrText>
            </w:r>
            <w:r>
              <w:rPr>
                <w:noProof/>
                <w:webHidden/>
              </w:rPr>
            </w:r>
            <w:r>
              <w:rPr>
                <w:noProof/>
                <w:webHidden/>
              </w:rPr>
              <w:fldChar w:fldCharType="separate"/>
            </w:r>
            <w:r>
              <w:rPr>
                <w:noProof/>
                <w:webHidden/>
              </w:rPr>
              <w:t>300</w:t>
            </w:r>
            <w:r>
              <w:rPr>
                <w:noProof/>
                <w:webHidden/>
              </w:rPr>
              <w:fldChar w:fldCharType="end"/>
            </w:r>
          </w:hyperlink>
        </w:p>
        <w:p w14:paraId="78DF19CA" w14:textId="600A6CAA" w:rsidR="00717723" w:rsidRDefault="00717723">
          <w:pPr>
            <w:pStyle w:val="TOC4"/>
            <w:tabs>
              <w:tab w:val="left" w:pos="2520"/>
              <w:tab w:val="right" w:leader="dot" w:pos="8296"/>
            </w:tabs>
            <w:rPr>
              <w:noProof/>
            </w:rPr>
          </w:pPr>
          <w:hyperlink w:anchor="_Toc46395142" w:history="1">
            <w:r w:rsidRPr="002B01AF">
              <w:rPr>
                <w:rStyle w:val="a4"/>
                <w:rFonts w:ascii="inherit" w:hAnsi="inherit" w:cs="Helvetica"/>
                <w:noProof/>
              </w:rPr>
              <w:t>11.21.1.2</w:t>
            </w:r>
            <w:r>
              <w:rPr>
                <w:noProof/>
              </w:rPr>
              <w:tab/>
            </w:r>
            <w:r w:rsidRPr="002B01AF">
              <w:rPr>
                <w:rStyle w:val="a4"/>
                <w:rFonts w:ascii="inherit" w:hAnsi="inherit" w:cs="Helvetica"/>
                <w:noProof/>
              </w:rPr>
              <w:t>网站变量</w:t>
            </w:r>
            <w:r>
              <w:rPr>
                <w:noProof/>
                <w:webHidden/>
              </w:rPr>
              <w:tab/>
            </w:r>
            <w:r>
              <w:rPr>
                <w:noProof/>
                <w:webHidden/>
              </w:rPr>
              <w:fldChar w:fldCharType="begin"/>
            </w:r>
            <w:r>
              <w:rPr>
                <w:noProof/>
                <w:webHidden/>
              </w:rPr>
              <w:instrText xml:space="preserve"> PAGEREF _Toc46395142 \h </w:instrText>
            </w:r>
            <w:r>
              <w:rPr>
                <w:noProof/>
                <w:webHidden/>
              </w:rPr>
            </w:r>
            <w:r>
              <w:rPr>
                <w:noProof/>
                <w:webHidden/>
              </w:rPr>
              <w:fldChar w:fldCharType="separate"/>
            </w:r>
            <w:r>
              <w:rPr>
                <w:noProof/>
                <w:webHidden/>
              </w:rPr>
              <w:t>301</w:t>
            </w:r>
            <w:r>
              <w:rPr>
                <w:noProof/>
                <w:webHidden/>
              </w:rPr>
              <w:fldChar w:fldCharType="end"/>
            </w:r>
          </w:hyperlink>
        </w:p>
        <w:p w14:paraId="21ED4682" w14:textId="3E4A3345" w:rsidR="00717723" w:rsidRDefault="00717723">
          <w:pPr>
            <w:pStyle w:val="TOC4"/>
            <w:tabs>
              <w:tab w:val="left" w:pos="2520"/>
              <w:tab w:val="right" w:leader="dot" w:pos="8296"/>
            </w:tabs>
            <w:rPr>
              <w:noProof/>
            </w:rPr>
          </w:pPr>
          <w:hyperlink w:anchor="_Toc46395143" w:history="1">
            <w:r w:rsidRPr="002B01AF">
              <w:rPr>
                <w:rStyle w:val="a4"/>
                <w:rFonts w:ascii="inherit" w:hAnsi="inherit" w:cs="Helvetica"/>
                <w:noProof/>
              </w:rPr>
              <w:t>11.21.1.3</w:t>
            </w:r>
            <w:r>
              <w:rPr>
                <w:noProof/>
              </w:rPr>
              <w:tab/>
            </w:r>
            <w:r w:rsidRPr="002B01AF">
              <w:rPr>
                <w:rStyle w:val="a4"/>
                <w:rFonts w:ascii="inherit" w:hAnsi="inherit" w:cs="Helvetica"/>
                <w:noProof/>
              </w:rPr>
              <w:t>页面变量</w:t>
            </w:r>
            <w:r>
              <w:rPr>
                <w:noProof/>
                <w:webHidden/>
              </w:rPr>
              <w:tab/>
            </w:r>
            <w:r>
              <w:rPr>
                <w:noProof/>
                <w:webHidden/>
              </w:rPr>
              <w:fldChar w:fldCharType="begin"/>
            </w:r>
            <w:r>
              <w:rPr>
                <w:noProof/>
                <w:webHidden/>
              </w:rPr>
              <w:instrText xml:space="preserve"> PAGEREF _Toc46395143 \h </w:instrText>
            </w:r>
            <w:r>
              <w:rPr>
                <w:noProof/>
                <w:webHidden/>
              </w:rPr>
            </w:r>
            <w:r>
              <w:rPr>
                <w:noProof/>
                <w:webHidden/>
              </w:rPr>
              <w:fldChar w:fldCharType="separate"/>
            </w:r>
            <w:r>
              <w:rPr>
                <w:noProof/>
                <w:webHidden/>
              </w:rPr>
              <w:t>301</w:t>
            </w:r>
            <w:r>
              <w:rPr>
                <w:noProof/>
                <w:webHidden/>
              </w:rPr>
              <w:fldChar w:fldCharType="end"/>
            </w:r>
          </w:hyperlink>
        </w:p>
        <w:p w14:paraId="26B6A0E6" w14:textId="435779D8" w:rsidR="00717723" w:rsidRDefault="00717723">
          <w:pPr>
            <w:pStyle w:val="TOC2"/>
            <w:tabs>
              <w:tab w:val="left" w:pos="1260"/>
              <w:tab w:val="right" w:leader="dot" w:pos="8296"/>
            </w:tabs>
            <w:rPr>
              <w:noProof/>
            </w:rPr>
          </w:pPr>
          <w:hyperlink w:anchor="_Toc46395144" w:history="1">
            <w:r w:rsidRPr="002B01AF">
              <w:rPr>
                <w:rStyle w:val="a4"/>
                <w:rFonts w:ascii="Helvetica" w:hAnsi="Helvetica" w:cs="Helvetica"/>
                <w:noProof/>
              </w:rPr>
              <w:t>11.22</w:t>
            </w:r>
            <w:r>
              <w:rPr>
                <w:noProof/>
              </w:rPr>
              <w:tab/>
            </w:r>
            <w:r w:rsidRPr="002B01AF">
              <w:rPr>
                <w:rStyle w:val="a4"/>
                <w:rFonts w:ascii="Helvetica" w:hAnsi="Helvetica" w:cs="Helvetica"/>
                <w:noProof/>
              </w:rPr>
              <w:t>辅助函数（</w:t>
            </w:r>
            <w:r w:rsidRPr="002B01AF">
              <w:rPr>
                <w:rStyle w:val="a4"/>
                <w:rFonts w:ascii="Helvetica" w:hAnsi="Helvetica" w:cs="Helvetica"/>
                <w:noProof/>
              </w:rPr>
              <w:t>Helpers</w:t>
            </w:r>
            <w:r w:rsidRPr="002B01AF">
              <w:rPr>
                <w:rStyle w:val="a4"/>
                <w:rFonts w:ascii="Helvetica" w:hAnsi="Helvetica" w:cs="Helvetica"/>
                <w:noProof/>
              </w:rPr>
              <w:t>）</w:t>
            </w:r>
            <w:r>
              <w:rPr>
                <w:noProof/>
                <w:webHidden/>
              </w:rPr>
              <w:tab/>
            </w:r>
            <w:r>
              <w:rPr>
                <w:noProof/>
                <w:webHidden/>
              </w:rPr>
              <w:fldChar w:fldCharType="begin"/>
            </w:r>
            <w:r>
              <w:rPr>
                <w:noProof/>
                <w:webHidden/>
              </w:rPr>
              <w:instrText xml:space="preserve"> PAGEREF _Toc46395144 \h </w:instrText>
            </w:r>
            <w:r>
              <w:rPr>
                <w:noProof/>
                <w:webHidden/>
              </w:rPr>
            </w:r>
            <w:r>
              <w:rPr>
                <w:noProof/>
                <w:webHidden/>
              </w:rPr>
              <w:fldChar w:fldCharType="separate"/>
            </w:r>
            <w:r>
              <w:rPr>
                <w:noProof/>
                <w:webHidden/>
              </w:rPr>
              <w:t>303</w:t>
            </w:r>
            <w:r>
              <w:rPr>
                <w:noProof/>
                <w:webHidden/>
              </w:rPr>
              <w:fldChar w:fldCharType="end"/>
            </w:r>
          </w:hyperlink>
        </w:p>
        <w:p w14:paraId="47476FD2" w14:textId="280279FC" w:rsidR="00717723" w:rsidRDefault="00717723">
          <w:pPr>
            <w:pStyle w:val="TOC3"/>
            <w:tabs>
              <w:tab w:val="left" w:pos="2100"/>
              <w:tab w:val="right" w:leader="dot" w:pos="8296"/>
            </w:tabs>
            <w:rPr>
              <w:noProof/>
            </w:rPr>
          </w:pPr>
          <w:hyperlink w:anchor="_Toc46395145" w:history="1">
            <w:r w:rsidRPr="002B01AF">
              <w:rPr>
                <w:rStyle w:val="a4"/>
                <w:rFonts w:ascii="inherit" w:hAnsi="inherit" w:cs="Helvetica"/>
                <w:noProof/>
              </w:rPr>
              <w:t>11.22.1</w:t>
            </w:r>
            <w:r>
              <w:rPr>
                <w:noProof/>
              </w:rPr>
              <w:tab/>
            </w:r>
            <w:r w:rsidRPr="002B01AF">
              <w:rPr>
                <w:rStyle w:val="a4"/>
                <w:rFonts w:ascii="inherit" w:hAnsi="inherit" w:cs="Helvetica"/>
                <w:noProof/>
              </w:rPr>
              <w:t>网址</w:t>
            </w:r>
            <w:r>
              <w:rPr>
                <w:noProof/>
                <w:webHidden/>
              </w:rPr>
              <w:tab/>
            </w:r>
            <w:r>
              <w:rPr>
                <w:noProof/>
                <w:webHidden/>
              </w:rPr>
              <w:fldChar w:fldCharType="begin"/>
            </w:r>
            <w:r>
              <w:rPr>
                <w:noProof/>
                <w:webHidden/>
              </w:rPr>
              <w:instrText xml:space="preserve"> PAGEREF _Toc46395145 \h </w:instrText>
            </w:r>
            <w:r>
              <w:rPr>
                <w:noProof/>
                <w:webHidden/>
              </w:rPr>
            </w:r>
            <w:r>
              <w:rPr>
                <w:noProof/>
                <w:webHidden/>
              </w:rPr>
              <w:fldChar w:fldCharType="separate"/>
            </w:r>
            <w:r>
              <w:rPr>
                <w:noProof/>
                <w:webHidden/>
              </w:rPr>
              <w:t>303</w:t>
            </w:r>
            <w:r>
              <w:rPr>
                <w:noProof/>
                <w:webHidden/>
              </w:rPr>
              <w:fldChar w:fldCharType="end"/>
            </w:r>
          </w:hyperlink>
        </w:p>
        <w:p w14:paraId="1A99A415" w14:textId="1863CB6F" w:rsidR="00717723" w:rsidRDefault="00717723">
          <w:pPr>
            <w:pStyle w:val="TOC4"/>
            <w:tabs>
              <w:tab w:val="left" w:pos="2520"/>
              <w:tab w:val="right" w:leader="dot" w:pos="8296"/>
            </w:tabs>
            <w:rPr>
              <w:noProof/>
            </w:rPr>
          </w:pPr>
          <w:hyperlink w:anchor="_Toc46395146" w:history="1">
            <w:r w:rsidRPr="002B01AF">
              <w:rPr>
                <w:rStyle w:val="a4"/>
                <w:rFonts w:ascii="inherit" w:hAnsi="inherit" w:cs="Helvetica"/>
                <w:noProof/>
              </w:rPr>
              <w:t>11.22.1.1</w:t>
            </w:r>
            <w:r>
              <w:rPr>
                <w:noProof/>
              </w:rPr>
              <w:tab/>
            </w:r>
            <w:r w:rsidRPr="002B01AF">
              <w:rPr>
                <w:rStyle w:val="a4"/>
                <w:rFonts w:ascii="inherit" w:hAnsi="inherit" w:cs="Helvetica"/>
                <w:noProof/>
              </w:rPr>
              <w:t>url_for</w:t>
            </w:r>
            <w:r>
              <w:rPr>
                <w:noProof/>
                <w:webHidden/>
              </w:rPr>
              <w:tab/>
            </w:r>
            <w:r>
              <w:rPr>
                <w:noProof/>
                <w:webHidden/>
              </w:rPr>
              <w:fldChar w:fldCharType="begin"/>
            </w:r>
            <w:r>
              <w:rPr>
                <w:noProof/>
                <w:webHidden/>
              </w:rPr>
              <w:instrText xml:space="preserve"> PAGEREF _Toc46395146 \h </w:instrText>
            </w:r>
            <w:r>
              <w:rPr>
                <w:noProof/>
                <w:webHidden/>
              </w:rPr>
            </w:r>
            <w:r>
              <w:rPr>
                <w:noProof/>
                <w:webHidden/>
              </w:rPr>
              <w:fldChar w:fldCharType="separate"/>
            </w:r>
            <w:r>
              <w:rPr>
                <w:noProof/>
                <w:webHidden/>
              </w:rPr>
              <w:t>303</w:t>
            </w:r>
            <w:r>
              <w:rPr>
                <w:noProof/>
                <w:webHidden/>
              </w:rPr>
              <w:fldChar w:fldCharType="end"/>
            </w:r>
          </w:hyperlink>
        </w:p>
        <w:p w14:paraId="13387679" w14:textId="6B8B3778" w:rsidR="00717723" w:rsidRDefault="00717723">
          <w:pPr>
            <w:pStyle w:val="TOC4"/>
            <w:tabs>
              <w:tab w:val="left" w:pos="2520"/>
              <w:tab w:val="right" w:leader="dot" w:pos="8296"/>
            </w:tabs>
            <w:rPr>
              <w:noProof/>
            </w:rPr>
          </w:pPr>
          <w:hyperlink w:anchor="_Toc46395147" w:history="1">
            <w:r w:rsidRPr="002B01AF">
              <w:rPr>
                <w:rStyle w:val="a4"/>
                <w:rFonts w:ascii="inherit" w:hAnsi="inherit" w:cs="Helvetica"/>
                <w:noProof/>
              </w:rPr>
              <w:t>11.22.1.2</w:t>
            </w:r>
            <w:r>
              <w:rPr>
                <w:noProof/>
              </w:rPr>
              <w:tab/>
            </w:r>
            <w:r w:rsidRPr="002B01AF">
              <w:rPr>
                <w:rStyle w:val="a4"/>
                <w:rFonts w:ascii="inherit" w:hAnsi="inherit" w:cs="Helvetica"/>
                <w:noProof/>
              </w:rPr>
              <w:t>relative_url</w:t>
            </w:r>
            <w:r>
              <w:rPr>
                <w:noProof/>
                <w:webHidden/>
              </w:rPr>
              <w:tab/>
            </w:r>
            <w:r>
              <w:rPr>
                <w:noProof/>
                <w:webHidden/>
              </w:rPr>
              <w:fldChar w:fldCharType="begin"/>
            </w:r>
            <w:r>
              <w:rPr>
                <w:noProof/>
                <w:webHidden/>
              </w:rPr>
              <w:instrText xml:space="preserve"> PAGEREF _Toc46395147 \h </w:instrText>
            </w:r>
            <w:r>
              <w:rPr>
                <w:noProof/>
                <w:webHidden/>
              </w:rPr>
            </w:r>
            <w:r>
              <w:rPr>
                <w:noProof/>
                <w:webHidden/>
              </w:rPr>
              <w:fldChar w:fldCharType="separate"/>
            </w:r>
            <w:r>
              <w:rPr>
                <w:noProof/>
                <w:webHidden/>
              </w:rPr>
              <w:t>304</w:t>
            </w:r>
            <w:r>
              <w:rPr>
                <w:noProof/>
                <w:webHidden/>
              </w:rPr>
              <w:fldChar w:fldCharType="end"/>
            </w:r>
          </w:hyperlink>
        </w:p>
        <w:p w14:paraId="7825C650" w14:textId="58191D84" w:rsidR="00717723" w:rsidRDefault="00717723">
          <w:pPr>
            <w:pStyle w:val="TOC4"/>
            <w:tabs>
              <w:tab w:val="left" w:pos="2520"/>
              <w:tab w:val="right" w:leader="dot" w:pos="8296"/>
            </w:tabs>
            <w:rPr>
              <w:noProof/>
            </w:rPr>
          </w:pPr>
          <w:hyperlink w:anchor="_Toc46395148" w:history="1">
            <w:r w:rsidRPr="002B01AF">
              <w:rPr>
                <w:rStyle w:val="a4"/>
                <w:rFonts w:ascii="inherit" w:hAnsi="inherit" w:cs="Helvetica"/>
                <w:noProof/>
              </w:rPr>
              <w:t>11.22.1.3</w:t>
            </w:r>
            <w:r>
              <w:rPr>
                <w:noProof/>
              </w:rPr>
              <w:tab/>
            </w:r>
            <w:r w:rsidRPr="002B01AF">
              <w:rPr>
                <w:rStyle w:val="a4"/>
                <w:rFonts w:ascii="inherit" w:hAnsi="inherit" w:cs="Helvetica"/>
                <w:noProof/>
              </w:rPr>
              <w:t>gravatar</w:t>
            </w:r>
            <w:r>
              <w:rPr>
                <w:noProof/>
                <w:webHidden/>
              </w:rPr>
              <w:tab/>
            </w:r>
            <w:r>
              <w:rPr>
                <w:noProof/>
                <w:webHidden/>
              </w:rPr>
              <w:fldChar w:fldCharType="begin"/>
            </w:r>
            <w:r>
              <w:rPr>
                <w:noProof/>
                <w:webHidden/>
              </w:rPr>
              <w:instrText xml:space="preserve"> PAGEREF _Toc46395148 \h </w:instrText>
            </w:r>
            <w:r>
              <w:rPr>
                <w:noProof/>
                <w:webHidden/>
              </w:rPr>
            </w:r>
            <w:r>
              <w:rPr>
                <w:noProof/>
                <w:webHidden/>
              </w:rPr>
              <w:fldChar w:fldCharType="separate"/>
            </w:r>
            <w:r>
              <w:rPr>
                <w:noProof/>
                <w:webHidden/>
              </w:rPr>
              <w:t>304</w:t>
            </w:r>
            <w:r>
              <w:rPr>
                <w:noProof/>
                <w:webHidden/>
              </w:rPr>
              <w:fldChar w:fldCharType="end"/>
            </w:r>
          </w:hyperlink>
        </w:p>
        <w:p w14:paraId="5C35DA68" w14:textId="76B6009B" w:rsidR="00717723" w:rsidRDefault="00717723">
          <w:pPr>
            <w:pStyle w:val="TOC4"/>
            <w:tabs>
              <w:tab w:val="left" w:pos="2520"/>
              <w:tab w:val="right" w:leader="dot" w:pos="8296"/>
            </w:tabs>
            <w:rPr>
              <w:noProof/>
            </w:rPr>
          </w:pPr>
          <w:hyperlink w:anchor="_Toc46395149" w:history="1">
            <w:r w:rsidRPr="002B01AF">
              <w:rPr>
                <w:rStyle w:val="a4"/>
                <w:rFonts w:ascii="inherit" w:hAnsi="inherit" w:cs="Helvetica"/>
                <w:noProof/>
              </w:rPr>
              <w:t>11.22.1.4</w:t>
            </w:r>
            <w:r>
              <w:rPr>
                <w:noProof/>
              </w:rPr>
              <w:tab/>
            </w:r>
            <w:r w:rsidRPr="002B01AF">
              <w:rPr>
                <w:rStyle w:val="a4"/>
                <w:rFonts w:ascii="inherit" w:hAnsi="inherit" w:cs="Helvetica"/>
                <w:noProof/>
              </w:rPr>
              <w:t>full_url_for</w:t>
            </w:r>
            <w:r>
              <w:rPr>
                <w:noProof/>
                <w:webHidden/>
              </w:rPr>
              <w:tab/>
            </w:r>
            <w:r>
              <w:rPr>
                <w:noProof/>
                <w:webHidden/>
              </w:rPr>
              <w:fldChar w:fldCharType="begin"/>
            </w:r>
            <w:r>
              <w:rPr>
                <w:noProof/>
                <w:webHidden/>
              </w:rPr>
              <w:instrText xml:space="preserve"> PAGEREF _Toc46395149 \h </w:instrText>
            </w:r>
            <w:r>
              <w:rPr>
                <w:noProof/>
                <w:webHidden/>
              </w:rPr>
            </w:r>
            <w:r>
              <w:rPr>
                <w:noProof/>
                <w:webHidden/>
              </w:rPr>
              <w:fldChar w:fldCharType="separate"/>
            </w:r>
            <w:r>
              <w:rPr>
                <w:noProof/>
                <w:webHidden/>
              </w:rPr>
              <w:t>305</w:t>
            </w:r>
            <w:r>
              <w:rPr>
                <w:noProof/>
                <w:webHidden/>
              </w:rPr>
              <w:fldChar w:fldCharType="end"/>
            </w:r>
          </w:hyperlink>
        </w:p>
        <w:p w14:paraId="19089EA0" w14:textId="54671ACB" w:rsidR="00717723" w:rsidRDefault="00717723">
          <w:pPr>
            <w:pStyle w:val="TOC3"/>
            <w:tabs>
              <w:tab w:val="left" w:pos="2100"/>
              <w:tab w:val="right" w:leader="dot" w:pos="8296"/>
            </w:tabs>
            <w:rPr>
              <w:noProof/>
            </w:rPr>
          </w:pPr>
          <w:hyperlink w:anchor="_Toc46395150" w:history="1">
            <w:r w:rsidRPr="002B01AF">
              <w:rPr>
                <w:rStyle w:val="a4"/>
                <w:rFonts w:ascii="inherit" w:hAnsi="inherit" w:cs="Helvetica"/>
                <w:noProof/>
              </w:rPr>
              <w:t>11.22.2</w:t>
            </w:r>
            <w:r>
              <w:rPr>
                <w:noProof/>
              </w:rPr>
              <w:tab/>
            </w:r>
            <w:r w:rsidRPr="002B01AF">
              <w:rPr>
                <w:rStyle w:val="a4"/>
                <w:rFonts w:ascii="inherit" w:hAnsi="inherit" w:cs="Helvetica"/>
                <w:noProof/>
              </w:rPr>
              <w:t xml:space="preserve">HTML </w:t>
            </w:r>
            <w:r w:rsidRPr="002B01AF">
              <w:rPr>
                <w:rStyle w:val="a4"/>
                <w:rFonts w:ascii="inherit" w:hAnsi="inherit" w:cs="Helvetica"/>
                <w:noProof/>
              </w:rPr>
              <w:t>标签</w:t>
            </w:r>
            <w:r>
              <w:rPr>
                <w:noProof/>
                <w:webHidden/>
              </w:rPr>
              <w:tab/>
            </w:r>
            <w:r>
              <w:rPr>
                <w:noProof/>
                <w:webHidden/>
              </w:rPr>
              <w:fldChar w:fldCharType="begin"/>
            </w:r>
            <w:r>
              <w:rPr>
                <w:noProof/>
                <w:webHidden/>
              </w:rPr>
              <w:instrText xml:space="preserve"> PAGEREF _Toc46395150 \h </w:instrText>
            </w:r>
            <w:r>
              <w:rPr>
                <w:noProof/>
                <w:webHidden/>
              </w:rPr>
            </w:r>
            <w:r>
              <w:rPr>
                <w:noProof/>
                <w:webHidden/>
              </w:rPr>
              <w:fldChar w:fldCharType="separate"/>
            </w:r>
            <w:r>
              <w:rPr>
                <w:noProof/>
                <w:webHidden/>
              </w:rPr>
              <w:t>305</w:t>
            </w:r>
            <w:r>
              <w:rPr>
                <w:noProof/>
                <w:webHidden/>
              </w:rPr>
              <w:fldChar w:fldCharType="end"/>
            </w:r>
          </w:hyperlink>
        </w:p>
        <w:p w14:paraId="7ABA279A" w14:textId="77D79E59" w:rsidR="00717723" w:rsidRDefault="00717723">
          <w:pPr>
            <w:pStyle w:val="TOC4"/>
            <w:tabs>
              <w:tab w:val="left" w:pos="2520"/>
              <w:tab w:val="right" w:leader="dot" w:pos="8296"/>
            </w:tabs>
            <w:rPr>
              <w:noProof/>
            </w:rPr>
          </w:pPr>
          <w:hyperlink w:anchor="_Toc46395151" w:history="1">
            <w:r w:rsidRPr="002B01AF">
              <w:rPr>
                <w:rStyle w:val="a4"/>
                <w:rFonts w:ascii="inherit" w:hAnsi="inherit" w:cs="Helvetica"/>
                <w:noProof/>
              </w:rPr>
              <w:t>11.22.2.1</w:t>
            </w:r>
            <w:r>
              <w:rPr>
                <w:noProof/>
              </w:rPr>
              <w:tab/>
            </w:r>
            <w:r w:rsidRPr="002B01AF">
              <w:rPr>
                <w:rStyle w:val="a4"/>
                <w:rFonts w:ascii="inherit" w:hAnsi="inherit" w:cs="Helvetica"/>
                <w:noProof/>
              </w:rPr>
              <w:t>css</w:t>
            </w:r>
            <w:r>
              <w:rPr>
                <w:noProof/>
                <w:webHidden/>
              </w:rPr>
              <w:tab/>
            </w:r>
            <w:r>
              <w:rPr>
                <w:noProof/>
                <w:webHidden/>
              </w:rPr>
              <w:fldChar w:fldCharType="begin"/>
            </w:r>
            <w:r>
              <w:rPr>
                <w:noProof/>
                <w:webHidden/>
              </w:rPr>
              <w:instrText xml:space="preserve"> PAGEREF _Toc46395151 \h </w:instrText>
            </w:r>
            <w:r>
              <w:rPr>
                <w:noProof/>
                <w:webHidden/>
              </w:rPr>
            </w:r>
            <w:r>
              <w:rPr>
                <w:noProof/>
                <w:webHidden/>
              </w:rPr>
              <w:fldChar w:fldCharType="separate"/>
            </w:r>
            <w:r>
              <w:rPr>
                <w:noProof/>
                <w:webHidden/>
              </w:rPr>
              <w:t>305</w:t>
            </w:r>
            <w:r>
              <w:rPr>
                <w:noProof/>
                <w:webHidden/>
              </w:rPr>
              <w:fldChar w:fldCharType="end"/>
            </w:r>
          </w:hyperlink>
        </w:p>
        <w:p w14:paraId="528E4A16" w14:textId="2E991A30" w:rsidR="00717723" w:rsidRDefault="00717723">
          <w:pPr>
            <w:pStyle w:val="TOC4"/>
            <w:tabs>
              <w:tab w:val="left" w:pos="2520"/>
              <w:tab w:val="right" w:leader="dot" w:pos="8296"/>
            </w:tabs>
            <w:rPr>
              <w:noProof/>
            </w:rPr>
          </w:pPr>
          <w:hyperlink w:anchor="_Toc46395152" w:history="1">
            <w:r w:rsidRPr="002B01AF">
              <w:rPr>
                <w:rStyle w:val="a4"/>
                <w:rFonts w:ascii="inherit" w:hAnsi="inherit" w:cs="Helvetica"/>
                <w:noProof/>
              </w:rPr>
              <w:t>11.22.2.2</w:t>
            </w:r>
            <w:r>
              <w:rPr>
                <w:noProof/>
              </w:rPr>
              <w:tab/>
            </w:r>
            <w:r w:rsidRPr="002B01AF">
              <w:rPr>
                <w:rStyle w:val="a4"/>
                <w:rFonts w:ascii="inherit" w:hAnsi="inherit" w:cs="Helvetica"/>
                <w:noProof/>
              </w:rPr>
              <w:t>js</w:t>
            </w:r>
            <w:r>
              <w:rPr>
                <w:noProof/>
                <w:webHidden/>
              </w:rPr>
              <w:tab/>
            </w:r>
            <w:r>
              <w:rPr>
                <w:noProof/>
                <w:webHidden/>
              </w:rPr>
              <w:fldChar w:fldCharType="begin"/>
            </w:r>
            <w:r>
              <w:rPr>
                <w:noProof/>
                <w:webHidden/>
              </w:rPr>
              <w:instrText xml:space="preserve"> PAGEREF _Toc46395152 \h </w:instrText>
            </w:r>
            <w:r>
              <w:rPr>
                <w:noProof/>
                <w:webHidden/>
              </w:rPr>
            </w:r>
            <w:r>
              <w:rPr>
                <w:noProof/>
                <w:webHidden/>
              </w:rPr>
              <w:fldChar w:fldCharType="separate"/>
            </w:r>
            <w:r>
              <w:rPr>
                <w:noProof/>
                <w:webHidden/>
              </w:rPr>
              <w:t>306</w:t>
            </w:r>
            <w:r>
              <w:rPr>
                <w:noProof/>
                <w:webHidden/>
              </w:rPr>
              <w:fldChar w:fldCharType="end"/>
            </w:r>
          </w:hyperlink>
        </w:p>
        <w:p w14:paraId="37BD13AC" w14:textId="51247380" w:rsidR="00717723" w:rsidRDefault="00717723">
          <w:pPr>
            <w:pStyle w:val="TOC4"/>
            <w:tabs>
              <w:tab w:val="left" w:pos="2520"/>
              <w:tab w:val="right" w:leader="dot" w:pos="8296"/>
            </w:tabs>
            <w:rPr>
              <w:noProof/>
            </w:rPr>
          </w:pPr>
          <w:hyperlink w:anchor="_Toc46395153" w:history="1">
            <w:r w:rsidRPr="002B01AF">
              <w:rPr>
                <w:rStyle w:val="a4"/>
                <w:rFonts w:ascii="inherit" w:hAnsi="inherit" w:cs="Helvetica"/>
                <w:noProof/>
              </w:rPr>
              <w:t>11.22.2.3</w:t>
            </w:r>
            <w:r>
              <w:rPr>
                <w:noProof/>
              </w:rPr>
              <w:tab/>
            </w:r>
            <w:r w:rsidRPr="002B01AF">
              <w:rPr>
                <w:rStyle w:val="a4"/>
                <w:rFonts w:ascii="inherit" w:hAnsi="inherit" w:cs="Helvetica"/>
                <w:noProof/>
              </w:rPr>
              <w:t>link_to</w:t>
            </w:r>
            <w:r>
              <w:rPr>
                <w:noProof/>
                <w:webHidden/>
              </w:rPr>
              <w:tab/>
            </w:r>
            <w:r>
              <w:rPr>
                <w:noProof/>
                <w:webHidden/>
              </w:rPr>
              <w:fldChar w:fldCharType="begin"/>
            </w:r>
            <w:r>
              <w:rPr>
                <w:noProof/>
                <w:webHidden/>
              </w:rPr>
              <w:instrText xml:space="preserve"> PAGEREF _Toc46395153 \h </w:instrText>
            </w:r>
            <w:r>
              <w:rPr>
                <w:noProof/>
                <w:webHidden/>
              </w:rPr>
            </w:r>
            <w:r>
              <w:rPr>
                <w:noProof/>
                <w:webHidden/>
              </w:rPr>
              <w:fldChar w:fldCharType="separate"/>
            </w:r>
            <w:r>
              <w:rPr>
                <w:noProof/>
                <w:webHidden/>
              </w:rPr>
              <w:t>307</w:t>
            </w:r>
            <w:r>
              <w:rPr>
                <w:noProof/>
                <w:webHidden/>
              </w:rPr>
              <w:fldChar w:fldCharType="end"/>
            </w:r>
          </w:hyperlink>
        </w:p>
        <w:p w14:paraId="6BA8739D" w14:textId="311FEC36" w:rsidR="00717723" w:rsidRDefault="00717723">
          <w:pPr>
            <w:pStyle w:val="TOC4"/>
            <w:tabs>
              <w:tab w:val="left" w:pos="2520"/>
              <w:tab w:val="right" w:leader="dot" w:pos="8296"/>
            </w:tabs>
            <w:rPr>
              <w:noProof/>
            </w:rPr>
          </w:pPr>
          <w:hyperlink w:anchor="_Toc46395154" w:history="1">
            <w:r w:rsidRPr="002B01AF">
              <w:rPr>
                <w:rStyle w:val="a4"/>
                <w:rFonts w:ascii="inherit" w:hAnsi="inherit" w:cs="Helvetica"/>
                <w:noProof/>
              </w:rPr>
              <w:t>11.22.2.4</w:t>
            </w:r>
            <w:r>
              <w:rPr>
                <w:noProof/>
              </w:rPr>
              <w:tab/>
            </w:r>
            <w:r w:rsidRPr="002B01AF">
              <w:rPr>
                <w:rStyle w:val="a4"/>
                <w:rFonts w:ascii="inherit" w:hAnsi="inherit" w:cs="Helvetica"/>
                <w:noProof/>
              </w:rPr>
              <w:t>mail_to</w:t>
            </w:r>
            <w:r>
              <w:rPr>
                <w:noProof/>
                <w:webHidden/>
              </w:rPr>
              <w:tab/>
            </w:r>
            <w:r>
              <w:rPr>
                <w:noProof/>
                <w:webHidden/>
              </w:rPr>
              <w:fldChar w:fldCharType="begin"/>
            </w:r>
            <w:r>
              <w:rPr>
                <w:noProof/>
                <w:webHidden/>
              </w:rPr>
              <w:instrText xml:space="preserve"> PAGEREF _Toc46395154 \h </w:instrText>
            </w:r>
            <w:r>
              <w:rPr>
                <w:noProof/>
                <w:webHidden/>
              </w:rPr>
            </w:r>
            <w:r>
              <w:rPr>
                <w:noProof/>
                <w:webHidden/>
              </w:rPr>
              <w:fldChar w:fldCharType="separate"/>
            </w:r>
            <w:r>
              <w:rPr>
                <w:noProof/>
                <w:webHidden/>
              </w:rPr>
              <w:t>307</w:t>
            </w:r>
            <w:r>
              <w:rPr>
                <w:noProof/>
                <w:webHidden/>
              </w:rPr>
              <w:fldChar w:fldCharType="end"/>
            </w:r>
          </w:hyperlink>
        </w:p>
        <w:p w14:paraId="38684ED6" w14:textId="453C0DED" w:rsidR="00717723" w:rsidRDefault="00717723">
          <w:pPr>
            <w:pStyle w:val="TOC4"/>
            <w:tabs>
              <w:tab w:val="left" w:pos="2520"/>
              <w:tab w:val="right" w:leader="dot" w:pos="8296"/>
            </w:tabs>
            <w:rPr>
              <w:noProof/>
            </w:rPr>
          </w:pPr>
          <w:hyperlink w:anchor="_Toc46395155" w:history="1">
            <w:r w:rsidRPr="002B01AF">
              <w:rPr>
                <w:rStyle w:val="a4"/>
                <w:rFonts w:ascii="inherit" w:hAnsi="inherit" w:cs="Helvetica"/>
                <w:noProof/>
              </w:rPr>
              <w:t>11.22.2.5</w:t>
            </w:r>
            <w:r>
              <w:rPr>
                <w:noProof/>
              </w:rPr>
              <w:tab/>
            </w:r>
            <w:r w:rsidRPr="002B01AF">
              <w:rPr>
                <w:rStyle w:val="a4"/>
                <w:rFonts w:ascii="inherit" w:hAnsi="inherit" w:cs="Helvetica"/>
                <w:noProof/>
              </w:rPr>
              <w:t>image_tag</w:t>
            </w:r>
            <w:r>
              <w:rPr>
                <w:noProof/>
                <w:webHidden/>
              </w:rPr>
              <w:tab/>
            </w:r>
            <w:r>
              <w:rPr>
                <w:noProof/>
                <w:webHidden/>
              </w:rPr>
              <w:fldChar w:fldCharType="begin"/>
            </w:r>
            <w:r>
              <w:rPr>
                <w:noProof/>
                <w:webHidden/>
              </w:rPr>
              <w:instrText xml:space="preserve"> PAGEREF _Toc46395155 \h </w:instrText>
            </w:r>
            <w:r>
              <w:rPr>
                <w:noProof/>
                <w:webHidden/>
              </w:rPr>
            </w:r>
            <w:r>
              <w:rPr>
                <w:noProof/>
                <w:webHidden/>
              </w:rPr>
              <w:fldChar w:fldCharType="separate"/>
            </w:r>
            <w:r>
              <w:rPr>
                <w:noProof/>
                <w:webHidden/>
              </w:rPr>
              <w:t>308</w:t>
            </w:r>
            <w:r>
              <w:rPr>
                <w:noProof/>
                <w:webHidden/>
              </w:rPr>
              <w:fldChar w:fldCharType="end"/>
            </w:r>
          </w:hyperlink>
        </w:p>
        <w:p w14:paraId="14A54AE0" w14:textId="764078B8" w:rsidR="00717723" w:rsidRDefault="00717723">
          <w:pPr>
            <w:pStyle w:val="TOC4"/>
            <w:tabs>
              <w:tab w:val="left" w:pos="2520"/>
              <w:tab w:val="right" w:leader="dot" w:pos="8296"/>
            </w:tabs>
            <w:rPr>
              <w:noProof/>
            </w:rPr>
          </w:pPr>
          <w:hyperlink w:anchor="_Toc46395156" w:history="1">
            <w:r w:rsidRPr="002B01AF">
              <w:rPr>
                <w:rStyle w:val="a4"/>
                <w:rFonts w:ascii="inherit" w:hAnsi="inherit" w:cs="Helvetica"/>
                <w:noProof/>
              </w:rPr>
              <w:t>11.22.2.6</w:t>
            </w:r>
            <w:r>
              <w:rPr>
                <w:noProof/>
              </w:rPr>
              <w:tab/>
            </w:r>
            <w:r w:rsidRPr="002B01AF">
              <w:rPr>
                <w:rStyle w:val="a4"/>
                <w:rFonts w:ascii="inherit" w:hAnsi="inherit" w:cs="Helvetica"/>
                <w:noProof/>
              </w:rPr>
              <w:t>favicon_tag</w:t>
            </w:r>
            <w:r>
              <w:rPr>
                <w:noProof/>
                <w:webHidden/>
              </w:rPr>
              <w:tab/>
            </w:r>
            <w:r>
              <w:rPr>
                <w:noProof/>
                <w:webHidden/>
              </w:rPr>
              <w:fldChar w:fldCharType="begin"/>
            </w:r>
            <w:r>
              <w:rPr>
                <w:noProof/>
                <w:webHidden/>
              </w:rPr>
              <w:instrText xml:space="preserve"> PAGEREF _Toc46395156 \h </w:instrText>
            </w:r>
            <w:r>
              <w:rPr>
                <w:noProof/>
                <w:webHidden/>
              </w:rPr>
            </w:r>
            <w:r>
              <w:rPr>
                <w:noProof/>
                <w:webHidden/>
              </w:rPr>
              <w:fldChar w:fldCharType="separate"/>
            </w:r>
            <w:r>
              <w:rPr>
                <w:noProof/>
                <w:webHidden/>
              </w:rPr>
              <w:t>308</w:t>
            </w:r>
            <w:r>
              <w:rPr>
                <w:noProof/>
                <w:webHidden/>
              </w:rPr>
              <w:fldChar w:fldCharType="end"/>
            </w:r>
          </w:hyperlink>
        </w:p>
        <w:p w14:paraId="243632C4" w14:textId="08EAD047" w:rsidR="00717723" w:rsidRDefault="00717723">
          <w:pPr>
            <w:pStyle w:val="TOC4"/>
            <w:tabs>
              <w:tab w:val="left" w:pos="2520"/>
              <w:tab w:val="right" w:leader="dot" w:pos="8296"/>
            </w:tabs>
            <w:rPr>
              <w:noProof/>
            </w:rPr>
          </w:pPr>
          <w:hyperlink w:anchor="_Toc46395157" w:history="1">
            <w:r w:rsidRPr="002B01AF">
              <w:rPr>
                <w:rStyle w:val="a4"/>
                <w:rFonts w:ascii="inherit" w:hAnsi="inherit" w:cs="Helvetica"/>
                <w:noProof/>
              </w:rPr>
              <w:t>11.22.2.7</w:t>
            </w:r>
            <w:r>
              <w:rPr>
                <w:noProof/>
              </w:rPr>
              <w:tab/>
            </w:r>
            <w:r w:rsidRPr="002B01AF">
              <w:rPr>
                <w:rStyle w:val="a4"/>
                <w:rFonts w:ascii="inherit" w:hAnsi="inherit" w:cs="Helvetica"/>
                <w:noProof/>
              </w:rPr>
              <w:t>feed_tag</w:t>
            </w:r>
            <w:r>
              <w:rPr>
                <w:noProof/>
                <w:webHidden/>
              </w:rPr>
              <w:tab/>
            </w:r>
            <w:r>
              <w:rPr>
                <w:noProof/>
                <w:webHidden/>
              </w:rPr>
              <w:fldChar w:fldCharType="begin"/>
            </w:r>
            <w:r>
              <w:rPr>
                <w:noProof/>
                <w:webHidden/>
              </w:rPr>
              <w:instrText xml:space="preserve"> PAGEREF _Toc46395157 \h </w:instrText>
            </w:r>
            <w:r>
              <w:rPr>
                <w:noProof/>
                <w:webHidden/>
              </w:rPr>
            </w:r>
            <w:r>
              <w:rPr>
                <w:noProof/>
                <w:webHidden/>
              </w:rPr>
              <w:fldChar w:fldCharType="separate"/>
            </w:r>
            <w:r>
              <w:rPr>
                <w:noProof/>
                <w:webHidden/>
              </w:rPr>
              <w:t>308</w:t>
            </w:r>
            <w:r>
              <w:rPr>
                <w:noProof/>
                <w:webHidden/>
              </w:rPr>
              <w:fldChar w:fldCharType="end"/>
            </w:r>
          </w:hyperlink>
        </w:p>
        <w:p w14:paraId="4E46564E" w14:textId="4424D8D6" w:rsidR="00717723" w:rsidRDefault="00717723">
          <w:pPr>
            <w:pStyle w:val="TOC3"/>
            <w:tabs>
              <w:tab w:val="left" w:pos="2100"/>
              <w:tab w:val="right" w:leader="dot" w:pos="8296"/>
            </w:tabs>
            <w:rPr>
              <w:noProof/>
            </w:rPr>
          </w:pPr>
          <w:hyperlink w:anchor="_Toc46395158" w:history="1">
            <w:r w:rsidRPr="002B01AF">
              <w:rPr>
                <w:rStyle w:val="a4"/>
                <w:rFonts w:ascii="inherit" w:hAnsi="inherit" w:cs="Helvetica"/>
                <w:noProof/>
              </w:rPr>
              <w:t>11.22.3</w:t>
            </w:r>
            <w:r>
              <w:rPr>
                <w:noProof/>
              </w:rPr>
              <w:tab/>
            </w:r>
            <w:r w:rsidRPr="002B01AF">
              <w:rPr>
                <w:rStyle w:val="a4"/>
                <w:rFonts w:ascii="inherit" w:hAnsi="inherit" w:cs="Helvetica"/>
                <w:noProof/>
              </w:rPr>
              <w:t>条件函数</w:t>
            </w:r>
            <w:r>
              <w:rPr>
                <w:noProof/>
                <w:webHidden/>
              </w:rPr>
              <w:tab/>
            </w:r>
            <w:r>
              <w:rPr>
                <w:noProof/>
                <w:webHidden/>
              </w:rPr>
              <w:fldChar w:fldCharType="begin"/>
            </w:r>
            <w:r>
              <w:rPr>
                <w:noProof/>
                <w:webHidden/>
              </w:rPr>
              <w:instrText xml:space="preserve"> PAGEREF _Toc46395158 \h </w:instrText>
            </w:r>
            <w:r>
              <w:rPr>
                <w:noProof/>
                <w:webHidden/>
              </w:rPr>
            </w:r>
            <w:r>
              <w:rPr>
                <w:noProof/>
                <w:webHidden/>
              </w:rPr>
              <w:fldChar w:fldCharType="separate"/>
            </w:r>
            <w:r>
              <w:rPr>
                <w:noProof/>
                <w:webHidden/>
              </w:rPr>
              <w:t>308</w:t>
            </w:r>
            <w:r>
              <w:rPr>
                <w:noProof/>
                <w:webHidden/>
              </w:rPr>
              <w:fldChar w:fldCharType="end"/>
            </w:r>
          </w:hyperlink>
        </w:p>
        <w:p w14:paraId="7B69C4A6" w14:textId="63FEF9B6" w:rsidR="00717723" w:rsidRDefault="00717723">
          <w:pPr>
            <w:pStyle w:val="TOC4"/>
            <w:tabs>
              <w:tab w:val="left" w:pos="2520"/>
              <w:tab w:val="right" w:leader="dot" w:pos="8296"/>
            </w:tabs>
            <w:rPr>
              <w:noProof/>
            </w:rPr>
          </w:pPr>
          <w:hyperlink w:anchor="_Toc46395159" w:history="1">
            <w:r w:rsidRPr="002B01AF">
              <w:rPr>
                <w:rStyle w:val="a4"/>
                <w:rFonts w:ascii="inherit" w:hAnsi="inherit" w:cs="Helvetica"/>
                <w:noProof/>
              </w:rPr>
              <w:t>11.22.3.1</w:t>
            </w:r>
            <w:r>
              <w:rPr>
                <w:noProof/>
              </w:rPr>
              <w:tab/>
            </w:r>
            <w:r w:rsidRPr="002B01AF">
              <w:rPr>
                <w:rStyle w:val="a4"/>
                <w:rFonts w:ascii="inherit" w:hAnsi="inherit" w:cs="Helvetica"/>
                <w:noProof/>
              </w:rPr>
              <w:t>is_current</w:t>
            </w:r>
            <w:r>
              <w:rPr>
                <w:noProof/>
                <w:webHidden/>
              </w:rPr>
              <w:tab/>
            </w:r>
            <w:r>
              <w:rPr>
                <w:noProof/>
                <w:webHidden/>
              </w:rPr>
              <w:fldChar w:fldCharType="begin"/>
            </w:r>
            <w:r>
              <w:rPr>
                <w:noProof/>
                <w:webHidden/>
              </w:rPr>
              <w:instrText xml:space="preserve"> PAGEREF _Toc46395159 \h </w:instrText>
            </w:r>
            <w:r>
              <w:rPr>
                <w:noProof/>
                <w:webHidden/>
              </w:rPr>
            </w:r>
            <w:r>
              <w:rPr>
                <w:noProof/>
                <w:webHidden/>
              </w:rPr>
              <w:fldChar w:fldCharType="separate"/>
            </w:r>
            <w:r>
              <w:rPr>
                <w:noProof/>
                <w:webHidden/>
              </w:rPr>
              <w:t>309</w:t>
            </w:r>
            <w:r>
              <w:rPr>
                <w:noProof/>
                <w:webHidden/>
              </w:rPr>
              <w:fldChar w:fldCharType="end"/>
            </w:r>
          </w:hyperlink>
        </w:p>
        <w:p w14:paraId="23AA1E1A" w14:textId="75CAF75B" w:rsidR="00717723" w:rsidRDefault="00717723">
          <w:pPr>
            <w:pStyle w:val="TOC4"/>
            <w:tabs>
              <w:tab w:val="left" w:pos="2520"/>
              <w:tab w:val="right" w:leader="dot" w:pos="8296"/>
            </w:tabs>
            <w:rPr>
              <w:noProof/>
            </w:rPr>
          </w:pPr>
          <w:hyperlink w:anchor="_Toc46395160" w:history="1">
            <w:r w:rsidRPr="002B01AF">
              <w:rPr>
                <w:rStyle w:val="a4"/>
                <w:rFonts w:ascii="inherit" w:hAnsi="inherit" w:cs="Helvetica"/>
                <w:noProof/>
              </w:rPr>
              <w:t>11.22.3.2</w:t>
            </w:r>
            <w:r>
              <w:rPr>
                <w:noProof/>
              </w:rPr>
              <w:tab/>
            </w:r>
            <w:r w:rsidRPr="002B01AF">
              <w:rPr>
                <w:rStyle w:val="a4"/>
                <w:rFonts w:ascii="inherit" w:hAnsi="inherit" w:cs="Helvetica"/>
                <w:noProof/>
              </w:rPr>
              <w:t>is_home</w:t>
            </w:r>
            <w:r>
              <w:rPr>
                <w:noProof/>
                <w:webHidden/>
              </w:rPr>
              <w:tab/>
            </w:r>
            <w:r>
              <w:rPr>
                <w:noProof/>
                <w:webHidden/>
              </w:rPr>
              <w:fldChar w:fldCharType="begin"/>
            </w:r>
            <w:r>
              <w:rPr>
                <w:noProof/>
                <w:webHidden/>
              </w:rPr>
              <w:instrText xml:space="preserve"> PAGEREF _Toc46395160 \h </w:instrText>
            </w:r>
            <w:r>
              <w:rPr>
                <w:noProof/>
                <w:webHidden/>
              </w:rPr>
            </w:r>
            <w:r>
              <w:rPr>
                <w:noProof/>
                <w:webHidden/>
              </w:rPr>
              <w:fldChar w:fldCharType="separate"/>
            </w:r>
            <w:r>
              <w:rPr>
                <w:noProof/>
                <w:webHidden/>
              </w:rPr>
              <w:t>309</w:t>
            </w:r>
            <w:r>
              <w:rPr>
                <w:noProof/>
                <w:webHidden/>
              </w:rPr>
              <w:fldChar w:fldCharType="end"/>
            </w:r>
          </w:hyperlink>
        </w:p>
        <w:p w14:paraId="5051806B" w14:textId="08D3B5B8" w:rsidR="00717723" w:rsidRDefault="00717723">
          <w:pPr>
            <w:pStyle w:val="TOC4"/>
            <w:tabs>
              <w:tab w:val="left" w:pos="2520"/>
              <w:tab w:val="right" w:leader="dot" w:pos="8296"/>
            </w:tabs>
            <w:rPr>
              <w:noProof/>
            </w:rPr>
          </w:pPr>
          <w:hyperlink w:anchor="_Toc46395161" w:history="1">
            <w:r w:rsidRPr="002B01AF">
              <w:rPr>
                <w:rStyle w:val="a4"/>
                <w:rFonts w:ascii="inherit" w:hAnsi="inherit" w:cs="Helvetica"/>
                <w:noProof/>
              </w:rPr>
              <w:t>11.22.3.3</w:t>
            </w:r>
            <w:r>
              <w:rPr>
                <w:noProof/>
              </w:rPr>
              <w:tab/>
            </w:r>
            <w:r w:rsidRPr="002B01AF">
              <w:rPr>
                <w:rStyle w:val="a4"/>
                <w:rFonts w:ascii="inherit" w:hAnsi="inherit" w:cs="Helvetica"/>
                <w:noProof/>
              </w:rPr>
              <w:t>is_post</w:t>
            </w:r>
            <w:r>
              <w:rPr>
                <w:noProof/>
                <w:webHidden/>
              </w:rPr>
              <w:tab/>
            </w:r>
            <w:r>
              <w:rPr>
                <w:noProof/>
                <w:webHidden/>
              </w:rPr>
              <w:fldChar w:fldCharType="begin"/>
            </w:r>
            <w:r>
              <w:rPr>
                <w:noProof/>
                <w:webHidden/>
              </w:rPr>
              <w:instrText xml:space="preserve"> PAGEREF _Toc46395161 \h </w:instrText>
            </w:r>
            <w:r>
              <w:rPr>
                <w:noProof/>
                <w:webHidden/>
              </w:rPr>
            </w:r>
            <w:r>
              <w:rPr>
                <w:noProof/>
                <w:webHidden/>
              </w:rPr>
              <w:fldChar w:fldCharType="separate"/>
            </w:r>
            <w:r>
              <w:rPr>
                <w:noProof/>
                <w:webHidden/>
              </w:rPr>
              <w:t>309</w:t>
            </w:r>
            <w:r>
              <w:rPr>
                <w:noProof/>
                <w:webHidden/>
              </w:rPr>
              <w:fldChar w:fldCharType="end"/>
            </w:r>
          </w:hyperlink>
        </w:p>
        <w:p w14:paraId="61B872D1" w14:textId="2126F9DE" w:rsidR="00717723" w:rsidRDefault="00717723">
          <w:pPr>
            <w:pStyle w:val="TOC4"/>
            <w:tabs>
              <w:tab w:val="left" w:pos="2520"/>
              <w:tab w:val="right" w:leader="dot" w:pos="8296"/>
            </w:tabs>
            <w:rPr>
              <w:noProof/>
            </w:rPr>
          </w:pPr>
          <w:hyperlink w:anchor="_Toc46395162" w:history="1">
            <w:r w:rsidRPr="002B01AF">
              <w:rPr>
                <w:rStyle w:val="a4"/>
                <w:rFonts w:ascii="inherit" w:hAnsi="inherit" w:cs="Helvetica"/>
                <w:noProof/>
              </w:rPr>
              <w:t>11.22.3.4</w:t>
            </w:r>
            <w:r>
              <w:rPr>
                <w:noProof/>
              </w:rPr>
              <w:tab/>
            </w:r>
            <w:r w:rsidRPr="002B01AF">
              <w:rPr>
                <w:rStyle w:val="a4"/>
                <w:rFonts w:ascii="inherit" w:hAnsi="inherit" w:cs="Helvetica"/>
                <w:noProof/>
              </w:rPr>
              <w:t>is_page</w:t>
            </w:r>
            <w:r>
              <w:rPr>
                <w:noProof/>
                <w:webHidden/>
              </w:rPr>
              <w:tab/>
            </w:r>
            <w:r>
              <w:rPr>
                <w:noProof/>
                <w:webHidden/>
              </w:rPr>
              <w:fldChar w:fldCharType="begin"/>
            </w:r>
            <w:r>
              <w:rPr>
                <w:noProof/>
                <w:webHidden/>
              </w:rPr>
              <w:instrText xml:space="preserve"> PAGEREF _Toc46395162 \h </w:instrText>
            </w:r>
            <w:r>
              <w:rPr>
                <w:noProof/>
                <w:webHidden/>
              </w:rPr>
            </w:r>
            <w:r>
              <w:rPr>
                <w:noProof/>
                <w:webHidden/>
              </w:rPr>
              <w:fldChar w:fldCharType="separate"/>
            </w:r>
            <w:r>
              <w:rPr>
                <w:noProof/>
                <w:webHidden/>
              </w:rPr>
              <w:t>309</w:t>
            </w:r>
            <w:r>
              <w:rPr>
                <w:noProof/>
                <w:webHidden/>
              </w:rPr>
              <w:fldChar w:fldCharType="end"/>
            </w:r>
          </w:hyperlink>
        </w:p>
        <w:p w14:paraId="7C19B5FB" w14:textId="0C567B52" w:rsidR="00717723" w:rsidRDefault="00717723">
          <w:pPr>
            <w:pStyle w:val="TOC4"/>
            <w:tabs>
              <w:tab w:val="left" w:pos="2520"/>
              <w:tab w:val="right" w:leader="dot" w:pos="8296"/>
            </w:tabs>
            <w:rPr>
              <w:noProof/>
            </w:rPr>
          </w:pPr>
          <w:hyperlink w:anchor="_Toc46395163" w:history="1">
            <w:r w:rsidRPr="002B01AF">
              <w:rPr>
                <w:rStyle w:val="a4"/>
                <w:rFonts w:ascii="inherit" w:hAnsi="inherit" w:cs="Helvetica"/>
                <w:noProof/>
              </w:rPr>
              <w:t>11.22.3.5</w:t>
            </w:r>
            <w:r>
              <w:rPr>
                <w:noProof/>
              </w:rPr>
              <w:tab/>
            </w:r>
            <w:r w:rsidRPr="002B01AF">
              <w:rPr>
                <w:rStyle w:val="a4"/>
                <w:rFonts w:ascii="inherit" w:hAnsi="inherit" w:cs="Helvetica"/>
                <w:noProof/>
              </w:rPr>
              <w:t>is_archive</w:t>
            </w:r>
            <w:r>
              <w:rPr>
                <w:noProof/>
                <w:webHidden/>
              </w:rPr>
              <w:tab/>
            </w:r>
            <w:r>
              <w:rPr>
                <w:noProof/>
                <w:webHidden/>
              </w:rPr>
              <w:fldChar w:fldCharType="begin"/>
            </w:r>
            <w:r>
              <w:rPr>
                <w:noProof/>
                <w:webHidden/>
              </w:rPr>
              <w:instrText xml:space="preserve"> PAGEREF _Toc46395163 \h </w:instrText>
            </w:r>
            <w:r>
              <w:rPr>
                <w:noProof/>
                <w:webHidden/>
              </w:rPr>
            </w:r>
            <w:r>
              <w:rPr>
                <w:noProof/>
                <w:webHidden/>
              </w:rPr>
              <w:fldChar w:fldCharType="separate"/>
            </w:r>
            <w:r>
              <w:rPr>
                <w:noProof/>
                <w:webHidden/>
              </w:rPr>
              <w:t>309</w:t>
            </w:r>
            <w:r>
              <w:rPr>
                <w:noProof/>
                <w:webHidden/>
              </w:rPr>
              <w:fldChar w:fldCharType="end"/>
            </w:r>
          </w:hyperlink>
        </w:p>
        <w:p w14:paraId="01675A45" w14:textId="4D3997BA" w:rsidR="00717723" w:rsidRDefault="00717723">
          <w:pPr>
            <w:pStyle w:val="TOC4"/>
            <w:tabs>
              <w:tab w:val="left" w:pos="2520"/>
              <w:tab w:val="right" w:leader="dot" w:pos="8296"/>
            </w:tabs>
            <w:rPr>
              <w:noProof/>
            </w:rPr>
          </w:pPr>
          <w:hyperlink w:anchor="_Toc46395164" w:history="1">
            <w:r w:rsidRPr="002B01AF">
              <w:rPr>
                <w:rStyle w:val="a4"/>
                <w:rFonts w:ascii="inherit" w:hAnsi="inherit" w:cs="Helvetica"/>
                <w:noProof/>
              </w:rPr>
              <w:t>11.22.3.6</w:t>
            </w:r>
            <w:r>
              <w:rPr>
                <w:noProof/>
              </w:rPr>
              <w:tab/>
            </w:r>
            <w:r w:rsidRPr="002B01AF">
              <w:rPr>
                <w:rStyle w:val="a4"/>
                <w:rFonts w:ascii="inherit" w:hAnsi="inherit" w:cs="Helvetica"/>
                <w:noProof/>
              </w:rPr>
              <w:t>is_year</w:t>
            </w:r>
            <w:r>
              <w:rPr>
                <w:noProof/>
                <w:webHidden/>
              </w:rPr>
              <w:tab/>
            </w:r>
            <w:r>
              <w:rPr>
                <w:noProof/>
                <w:webHidden/>
              </w:rPr>
              <w:fldChar w:fldCharType="begin"/>
            </w:r>
            <w:r>
              <w:rPr>
                <w:noProof/>
                <w:webHidden/>
              </w:rPr>
              <w:instrText xml:space="preserve"> PAGEREF _Toc46395164 \h </w:instrText>
            </w:r>
            <w:r>
              <w:rPr>
                <w:noProof/>
                <w:webHidden/>
              </w:rPr>
            </w:r>
            <w:r>
              <w:rPr>
                <w:noProof/>
                <w:webHidden/>
              </w:rPr>
              <w:fldChar w:fldCharType="separate"/>
            </w:r>
            <w:r>
              <w:rPr>
                <w:noProof/>
                <w:webHidden/>
              </w:rPr>
              <w:t>309</w:t>
            </w:r>
            <w:r>
              <w:rPr>
                <w:noProof/>
                <w:webHidden/>
              </w:rPr>
              <w:fldChar w:fldCharType="end"/>
            </w:r>
          </w:hyperlink>
        </w:p>
        <w:p w14:paraId="74FEB4BF" w14:textId="59E4ED01" w:rsidR="00717723" w:rsidRDefault="00717723">
          <w:pPr>
            <w:pStyle w:val="TOC4"/>
            <w:tabs>
              <w:tab w:val="left" w:pos="2520"/>
              <w:tab w:val="right" w:leader="dot" w:pos="8296"/>
            </w:tabs>
            <w:rPr>
              <w:noProof/>
            </w:rPr>
          </w:pPr>
          <w:hyperlink w:anchor="_Toc46395165" w:history="1">
            <w:r w:rsidRPr="002B01AF">
              <w:rPr>
                <w:rStyle w:val="a4"/>
                <w:rFonts w:ascii="inherit" w:hAnsi="inherit" w:cs="Helvetica"/>
                <w:noProof/>
              </w:rPr>
              <w:t>11.22.3.7</w:t>
            </w:r>
            <w:r>
              <w:rPr>
                <w:noProof/>
              </w:rPr>
              <w:tab/>
            </w:r>
            <w:r w:rsidRPr="002B01AF">
              <w:rPr>
                <w:rStyle w:val="a4"/>
                <w:rFonts w:ascii="inherit" w:hAnsi="inherit" w:cs="Helvetica"/>
                <w:noProof/>
              </w:rPr>
              <w:t>is_month</w:t>
            </w:r>
            <w:r>
              <w:rPr>
                <w:noProof/>
                <w:webHidden/>
              </w:rPr>
              <w:tab/>
            </w:r>
            <w:r>
              <w:rPr>
                <w:noProof/>
                <w:webHidden/>
              </w:rPr>
              <w:fldChar w:fldCharType="begin"/>
            </w:r>
            <w:r>
              <w:rPr>
                <w:noProof/>
                <w:webHidden/>
              </w:rPr>
              <w:instrText xml:space="preserve"> PAGEREF _Toc46395165 \h </w:instrText>
            </w:r>
            <w:r>
              <w:rPr>
                <w:noProof/>
                <w:webHidden/>
              </w:rPr>
            </w:r>
            <w:r>
              <w:rPr>
                <w:noProof/>
                <w:webHidden/>
              </w:rPr>
              <w:fldChar w:fldCharType="separate"/>
            </w:r>
            <w:r>
              <w:rPr>
                <w:noProof/>
                <w:webHidden/>
              </w:rPr>
              <w:t>310</w:t>
            </w:r>
            <w:r>
              <w:rPr>
                <w:noProof/>
                <w:webHidden/>
              </w:rPr>
              <w:fldChar w:fldCharType="end"/>
            </w:r>
          </w:hyperlink>
        </w:p>
        <w:p w14:paraId="6A68FF9E" w14:textId="31DF182D" w:rsidR="00717723" w:rsidRDefault="00717723">
          <w:pPr>
            <w:pStyle w:val="TOC4"/>
            <w:tabs>
              <w:tab w:val="left" w:pos="2520"/>
              <w:tab w:val="right" w:leader="dot" w:pos="8296"/>
            </w:tabs>
            <w:rPr>
              <w:noProof/>
            </w:rPr>
          </w:pPr>
          <w:hyperlink w:anchor="_Toc46395166" w:history="1">
            <w:r w:rsidRPr="002B01AF">
              <w:rPr>
                <w:rStyle w:val="a4"/>
                <w:rFonts w:ascii="inherit" w:hAnsi="inherit" w:cs="Helvetica"/>
                <w:noProof/>
              </w:rPr>
              <w:t>11.22.3.8</w:t>
            </w:r>
            <w:r>
              <w:rPr>
                <w:noProof/>
              </w:rPr>
              <w:tab/>
            </w:r>
            <w:r w:rsidRPr="002B01AF">
              <w:rPr>
                <w:rStyle w:val="a4"/>
                <w:rFonts w:ascii="inherit" w:hAnsi="inherit" w:cs="Helvetica"/>
                <w:noProof/>
              </w:rPr>
              <w:t>is_category</w:t>
            </w:r>
            <w:r>
              <w:rPr>
                <w:noProof/>
                <w:webHidden/>
              </w:rPr>
              <w:tab/>
            </w:r>
            <w:r>
              <w:rPr>
                <w:noProof/>
                <w:webHidden/>
              </w:rPr>
              <w:fldChar w:fldCharType="begin"/>
            </w:r>
            <w:r>
              <w:rPr>
                <w:noProof/>
                <w:webHidden/>
              </w:rPr>
              <w:instrText xml:space="preserve"> PAGEREF _Toc46395166 \h </w:instrText>
            </w:r>
            <w:r>
              <w:rPr>
                <w:noProof/>
                <w:webHidden/>
              </w:rPr>
            </w:r>
            <w:r>
              <w:rPr>
                <w:noProof/>
                <w:webHidden/>
              </w:rPr>
              <w:fldChar w:fldCharType="separate"/>
            </w:r>
            <w:r>
              <w:rPr>
                <w:noProof/>
                <w:webHidden/>
              </w:rPr>
              <w:t>310</w:t>
            </w:r>
            <w:r>
              <w:rPr>
                <w:noProof/>
                <w:webHidden/>
              </w:rPr>
              <w:fldChar w:fldCharType="end"/>
            </w:r>
          </w:hyperlink>
        </w:p>
        <w:p w14:paraId="59233BEB" w14:textId="40DD3A09" w:rsidR="00717723" w:rsidRDefault="00717723">
          <w:pPr>
            <w:pStyle w:val="TOC4"/>
            <w:tabs>
              <w:tab w:val="left" w:pos="2520"/>
              <w:tab w:val="right" w:leader="dot" w:pos="8296"/>
            </w:tabs>
            <w:rPr>
              <w:noProof/>
            </w:rPr>
          </w:pPr>
          <w:hyperlink w:anchor="_Toc46395167" w:history="1">
            <w:r w:rsidRPr="002B01AF">
              <w:rPr>
                <w:rStyle w:val="a4"/>
                <w:rFonts w:ascii="inherit" w:hAnsi="inherit" w:cs="Helvetica"/>
                <w:noProof/>
              </w:rPr>
              <w:t>11.22.3.9</w:t>
            </w:r>
            <w:r>
              <w:rPr>
                <w:noProof/>
              </w:rPr>
              <w:tab/>
            </w:r>
            <w:r w:rsidRPr="002B01AF">
              <w:rPr>
                <w:rStyle w:val="a4"/>
                <w:rFonts w:ascii="inherit" w:hAnsi="inherit" w:cs="Helvetica"/>
                <w:noProof/>
              </w:rPr>
              <w:t>is_tag</w:t>
            </w:r>
            <w:r>
              <w:rPr>
                <w:noProof/>
                <w:webHidden/>
              </w:rPr>
              <w:tab/>
            </w:r>
            <w:r>
              <w:rPr>
                <w:noProof/>
                <w:webHidden/>
              </w:rPr>
              <w:fldChar w:fldCharType="begin"/>
            </w:r>
            <w:r>
              <w:rPr>
                <w:noProof/>
                <w:webHidden/>
              </w:rPr>
              <w:instrText xml:space="preserve"> PAGEREF _Toc46395167 \h </w:instrText>
            </w:r>
            <w:r>
              <w:rPr>
                <w:noProof/>
                <w:webHidden/>
              </w:rPr>
            </w:r>
            <w:r>
              <w:rPr>
                <w:noProof/>
                <w:webHidden/>
              </w:rPr>
              <w:fldChar w:fldCharType="separate"/>
            </w:r>
            <w:r>
              <w:rPr>
                <w:noProof/>
                <w:webHidden/>
              </w:rPr>
              <w:t>310</w:t>
            </w:r>
            <w:r>
              <w:rPr>
                <w:noProof/>
                <w:webHidden/>
              </w:rPr>
              <w:fldChar w:fldCharType="end"/>
            </w:r>
          </w:hyperlink>
        </w:p>
        <w:p w14:paraId="37BE9950" w14:textId="48BE086F" w:rsidR="00717723" w:rsidRDefault="00717723">
          <w:pPr>
            <w:pStyle w:val="TOC3"/>
            <w:tabs>
              <w:tab w:val="left" w:pos="2100"/>
              <w:tab w:val="right" w:leader="dot" w:pos="8296"/>
            </w:tabs>
            <w:rPr>
              <w:noProof/>
            </w:rPr>
          </w:pPr>
          <w:hyperlink w:anchor="_Toc46395168" w:history="1">
            <w:r w:rsidRPr="002B01AF">
              <w:rPr>
                <w:rStyle w:val="a4"/>
                <w:rFonts w:ascii="inherit" w:hAnsi="inherit" w:cs="Helvetica"/>
                <w:noProof/>
              </w:rPr>
              <w:t>11.22.4</w:t>
            </w:r>
            <w:r>
              <w:rPr>
                <w:noProof/>
              </w:rPr>
              <w:tab/>
            </w:r>
            <w:r w:rsidRPr="002B01AF">
              <w:rPr>
                <w:rStyle w:val="a4"/>
                <w:rFonts w:ascii="inherit" w:hAnsi="inherit" w:cs="Helvetica"/>
                <w:noProof/>
              </w:rPr>
              <w:t>字符串处理</w:t>
            </w:r>
            <w:r>
              <w:rPr>
                <w:noProof/>
                <w:webHidden/>
              </w:rPr>
              <w:tab/>
            </w:r>
            <w:r>
              <w:rPr>
                <w:noProof/>
                <w:webHidden/>
              </w:rPr>
              <w:fldChar w:fldCharType="begin"/>
            </w:r>
            <w:r>
              <w:rPr>
                <w:noProof/>
                <w:webHidden/>
              </w:rPr>
              <w:instrText xml:space="preserve"> PAGEREF _Toc46395168 \h </w:instrText>
            </w:r>
            <w:r>
              <w:rPr>
                <w:noProof/>
                <w:webHidden/>
              </w:rPr>
            </w:r>
            <w:r>
              <w:rPr>
                <w:noProof/>
                <w:webHidden/>
              </w:rPr>
              <w:fldChar w:fldCharType="separate"/>
            </w:r>
            <w:r>
              <w:rPr>
                <w:noProof/>
                <w:webHidden/>
              </w:rPr>
              <w:t>310</w:t>
            </w:r>
            <w:r>
              <w:rPr>
                <w:noProof/>
                <w:webHidden/>
              </w:rPr>
              <w:fldChar w:fldCharType="end"/>
            </w:r>
          </w:hyperlink>
        </w:p>
        <w:p w14:paraId="260C5DF7" w14:textId="01BB5D32" w:rsidR="00717723" w:rsidRDefault="00717723">
          <w:pPr>
            <w:pStyle w:val="TOC4"/>
            <w:tabs>
              <w:tab w:val="left" w:pos="2520"/>
              <w:tab w:val="right" w:leader="dot" w:pos="8296"/>
            </w:tabs>
            <w:rPr>
              <w:noProof/>
            </w:rPr>
          </w:pPr>
          <w:hyperlink w:anchor="_Toc46395169" w:history="1">
            <w:r w:rsidRPr="002B01AF">
              <w:rPr>
                <w:rStyle w:val="a4"/>
                <w:rFonts w:ascii="inherit" w:hAnsi="inherit" w:cs="Helvetica"/>
                <w:noProof/>
              </w:rPr>
              <w:t>11.22.4.1</w:t>
            </w:r>
            <w:r>
              <w:rPr>
                <w:noProof/>
              </w:rPr>
              <w:tab/>
            </w:r>
            <w:r w:rsidRPr="002B01AF">
              <w:rPr>
                <w:rStyle w:val="a4"/>
                <w:rFonts w:ascii="inherit" w:hAnsi="inherit" w:cs="Helvetica"/>
                <w:noProof/>
              </w:rPr>
              <w:t>trim</w:t>
            </w:r>
            <w:r>
              <w:rPr>
                <w:noProof/>
                <w:webHidden/>
              </w:rPr>
              <w:tab/>
            </w:r>
            <w:r>
              <w:rPr>
                <w:noProof/>
                <w:webHidden/>
              </w:rPr>
              <w:fldChar w:fldCharType="begin"/>
            </w:r>
            <w:r>
              <w:rPr>
                <w:noProof/>
                <w:webHidden/>
              </w:rPr>
              <w:instrText xml:space="preserve"> PAGEREF _Toc46395169 \h </w:instrText>
            </w:r>
            <w:r>
              <w:rPr>
                <w:noProof/>
                <w:webHidden/>
              </w:rPr>
            </w:r>
            <w:r>
              <w:rPr>
                <w:noProof/>
                <w:webHidden/>
              </w:rPr>
              <w:fldChar w:fldCharType="separate"/>
            </w:r>
            <w:r>
              <w:rPr>
                <w:noProof/>
                <w:webHidden/>
              </w:rPr>
              <w:t>310</w:t>
            </w:r>
            <w:r>
              <w:rPr>
                <w:noProof/>
                <w:webHidden/>
              </w:rPr>
              <w:fldChar w:fldCharType="end"/>
            </w:r>
          </w:hyperlink>
        </w:p>
        <w:p w14:paraId="437DA6A5" w14:textId="4421571D" w:rsidR="00717723" w:rsidRDefault="00717723">
          <w:pPr>
            <w:pStyle w:val="TOC4"/>
            <w:tabs>
              <w:tab w:val="left" w:pos="2520"/>
              <w:tab w:val="right" w:leader="dot" w:pos="8296"/>
            </w:tabs>
            <w:rPr>
              <w:noProof/>
            </w:rPr>
          </w:pPr>
          <w:hyperlink w:anchor="_Toc46395170" w:history="1">
            <w:r w:rsidRPr="002B01AF">
              <w:rPr>
                <w:rStyle w:val="a4"/>
                <w:rFonts w:ascii="inherit" w:hAnsi="inherit" w:cs="Helvetica"/>
                <w:noProof/>
              </w:rPr>
              <w:t>11.22.4.2</w:t>
            </w:r>
            <w:r>
              <w:rPr>
                <w:noProof/>
              </w:rPr>
              <w:tab/>
            </w:r>
            <w:r w:rsidRPr="002B01AF">
              <w:rPr>
                <w:rStyle w:val="a4"/>
                <w:rFonts w:ascii="inherit" w:hAnsi="inherit" w:cs="Helvetica"/>
                <w:noProof/>
              </w:rPr>
              <w:t>strip_html</w:t>
            </w:r>
            <w:r>
              <w:rPr>
                <w:noProof/>
                <w:webHidden/>
              </w:rPr>
              <w:tab/>
            </w:r>
            <w:r>
              <w:rPr>
                <w:noProof/>
                <w:webHidden/>
              </w:rPr>
              <w:fldChar w:fldCharType="begin"/>
            </w:r>
            <w:r>
              <w:rPr>
                <w:noProof/>
                <w:webHidden/>
              </w:rPr>
              <w:instrText xml:space="preserve"> PAGEREF _Toc46395170 \h </w:instrText>
            </w:r>
            <w:r>
              <w:rPr>
                <w:noProof/>
                <w:webHidden/>
              </w:rPr>
            </w:r>
            <w:r>
              <w:rPr>
                <w:noProof/>
                <w:webHidden/>
              </w:rPr>
              <w:fldChar w:fldCharType="separate"/>
            </w:r>
            <w:r>
              <w:rPr>
                <w:noProof/>
                <w:webHidden/>
              </w:rPr>
              <w:t>310</w:t>
            </w:r>
            <w:r>
              <w:rPr>
                <w:noProof/>
                <w:webHidden/>
              </w:rPr>
              <w:fldChar w:fldCharType="end"/>
            </w:r>
          </w:hyperlink>
        </w:p>
        <w:p w14:paraId="466EE095" w14:textId="46F370FA" w:rsidR="00717723" w:rsidRDefault="00717723">
          <w:pPr>
            <w:pStyle w:val="TOC4"/>
            <w:tabs>
              <w:tab w:val="left" w:pos="2520"/>
              <w:tab w:val="right" w:leader="dot" w:pos="8296"/>
            </w:tabs>
            <w:rPr>
              <w:noProof/>
            </w:rPr>
          </w:pPr>
          <w:hyperlink w:anchor="_Toc46395171" w:history="1">
            <w:r w:rsidRPr="002B01AF">
              <w:rPr>
                <w:rStyle w:val="a4"/>
                <w:rFonts w:ascii="inherit" w:hAnsi="inherit" w:cs="Helvetica"/>
                <w:noProof/>
              </w:rPr>
              <w:t>11.22.4.3</w:t>
            </w:r>
            <w:r>
              <w:rPr>
                <w:noProof/>
              </w:rPr>
              <w:tab/>
            </w:r>
            <w:r w:rsidRPr="002B01AF">
              <w:rPr>
                <w:rStyle w:val="a4"/>
                <w:rFonts w:ascii="inherit" w:hAnsi="inherit" w:cs="Helvetica"/>
                <w:noProof/>
              </w:rPr>
              <w:t>titlecase</w:t>
            </w:r>
            <w:r>
              <w:rPr>
                <w:noProof/>
                <w:webHidden/>
              </w:rPr>
              <w:tab/>
            </w:r>
            <w:r>
              <w:rPr>
                <w:noProof/>
                <w:webHidden/>
              </w:rPr>
              <w:fldChar w:fldCharType="begin"/>
            </w:r>
            <w:r>
              <w:rPr>
                <w:noProof/>
                <w:webHidden/>
              </w:rPr>
              <w:instrText xml:space="preserve"> PAGEREF _Toc46395171 \h </w:instrText>
            </w:r>
            <w:r>
              <w:rPr>
                <w:noProof/>
                <w:webHidden/>
              </w:rPr>
            </w:r>
            <w:r>
              <w:rPr>
                <w:noProof/>
                <w:webHidden/>
              </w:rPr>
              <w:fldChar w:fldCharType="separate"/>
            </w:r>
            <w:r>
              <w:rPr>
                <w:noProof/>
                <w:webHidden/>
              </w:rPr>
              <w:t>311</w:t>
            </w:r>
            <w:r>
              <w:rPr>
                <w:noProof/>
                <w:webHidden/>
              </w:rPr>
              <w:fldChar w:fldCharType="end"/>
            </w:r>
          </w:hyperlink>
        </w:p>
        <w:p w14:paraId="26AA8966" w14:textId="3B6AFD94" w:rsidR="00717723" w:rsidRDefault="00717723">
          <w:pPr>
            <w:pStyle w:val="TOC4"/>
            <w:tabs>
              <w:tab w:val="left" w:pos="2520"/>
              <w:tab w:val="right" w:leader="dot" w:pos="8296"/>
            </w:tabs>
            <w:rPr>
              <w:noProof/>
            </w:rPr>
          </w:pPr>
          <w:hyperlink w:anchor="_Toc46395172" w:history="1">
            <w:r w:rsidRPr="002B01AF">
              <w:rPr>
                <w:rStyle w:val="a4"/>
                <w:rFonts w:ascii="inherit" w:hAnsi="inherit" w:cs="Helvetica"/>
                <w:noProof/>
              </w:rPr>
              <w:t>11.22.4.4</w:t>
            </w:r>
            <w:r>
              <w:rPr>
                <w:noProof/>
              </w:rPr>
              <w:tab/>
            </w:r>
            <w:r w:rsidRPr="002B01AF">
              <w:rPr>
                <w:rStyle w:val="a4"/>
                <w:rFonts w:ascii="inherit" w:hAnsi="inherit" w:cs="Helvetica"/>
                <w:noProof/>
              </w:rPr>
              <w:t>markdown</w:t>
            </w:r>
            <w:r>
              <w:rPr>
                <w:noProof/>
                <w:webHidden/>
              </w:rPr>
              <w:tab/>
            </w:r>
            <w:r>
              <w:rPr>
                <w:noProof/>
                <w:webHidden/>
              </w:rPr>
              <w:fldChar w:fldCharType="begin"/>
            </w:r>
            <w:r>
              <w:rPr>
                <w:noProof/>
                <w:webHidden/>
              </w:rPr>
              <w:instrText xml:space="preserve"> PAGEREF _Toc46395172 \h </w:instrText>
            </w:r>
            <w:r>
              <w:rPr>
                <w:noProof/>
                <w:webHidden/>
              </w:rPr>
            </w:r>
            <w:r>
              <w:rPr>
                <w:noProof/>
                <w:webHidden/>
              </w:rPr>
              <w:fldChar w:fldCharType="separate"/>
            </w:r>
            <w:r>
              <w:rPr>
                <w:noProof/>
                <w:webHidden/>
              </w:rPr>
              <w:t>311</w:t>
            </w:r>
            <w:r>
              <w:rPr>
                <w:noProof/>
                <w:webHidden/>
              </w:rPr>
              <w:fldChar w:fldCharType="end"/>
            </w:r>
          </w:hyperlink>
        </w:p>
        <w:p w14:paraId="7765DCA7" w14:textId="4253A35A" w:rsidR="00717723" w:rsidRDefault="00717723">
          <w:pPr>
            <w:pStyle w:val="TOC4"/>
            <w:tabs>
              <w:tab w:val="left" w:pos="2520"/>
              <w:tab w:val="right" w:leader="dot" w:pos="8296"/>
            </w:tabs>
            <w:rPr>
              <w:noProof/>
            </w:rPr>
          </w:pPr>
          <w:hyperlink w:anchor="_Toc46395173" w:history="1">
            <w:r w:rsidRPr="002B01AF">
              <w:rPr>
                <w:rStyle w:val="a4"/>
                <w:rFonts w:ascii="inherit" w:hAnsi="inherit" w:cs="Helvetica"/>
                <w:noProof/>
              </w:rPr>
              <w:t>11.22.4.5</w:t>
            </w:r>
            <w:r>
              <w:rPr>
                <w:noProof/>
              </w:rPr>
              <w:tab/>
            </w:r>
            <w:r w:rsidRPr="002B01AF">
              <w:rPr>
                <w:rStyle w:val="a4"/>
                <w:rFonts w:ascii="inherit" w:hAnsi="inherit" w:cs="Helvetica"/>
                <w:noProof/>
              </w:rPr>
              <w:t>render</w:t>
            </w:r>
            <w:r>
              <w:rPr>
                <w:noProof/>
                <w:webHidden/>
              </w:rPr>
              <w:tab/>
            </w:r>
            <w:r>
              <w:rPr>
                <w:noProof/>
                <w:webHidden/>
              </w:rPr>
              <w:fldChar w:fldCharType="begin"/>
            </w:r>
            <w:r>
              <w:rPr>
                <w:noProof/>
                <w:webHidden/>
              </w:rPr>
              <w:instrText xml:space="preserve"> PAGEREF _Toc46395173 \h </w:instrText>
            </w:r>
            <w:r>
              <w:rPr>
                <w:noProof/>
                <w:webHidden/>
              </w:rPr>
            </w:r>
            <w:r>
              <w:rPr>
                <w:noProof/>
                <w:webHidden/>
              </w:rPr>
              <w:fldChar w:fldCharType="separate"/>
            </w:r>
            <w:r>
              <w:rPr>
                <w:noProof/>
                <w:webHidden/>
              </w:rPr>
              <w:t>311</w:t>
            </w:r>
            <w:r>
              <w:rPr>
                <w:noProof/>
                <w:webHidden/>
              </w:rPr>
              <w:fldChar w:fldCharType="end"/>
            </w:r>
          </w:hyperlink>
        </w:p>
        <w:p w14:paraId="19CEE144" w14:textId="6735A051" w:rsidR="00717723" w:rsidRDefault="00717723">
          <w:pPr>
            <w:pStyle w:val="TOC4"/>
            <w:tabs>
              <w:tab w:val="left" w:pos="2520"/>
              <w:tab w:val="right" w:leader="dot" w:pos="8296"/>
            </w:tabs>
            <w:rPr>
              <w:noProof/>
            </w:rPr>
          </w:pPr>
          <w:hyperlink w:anchor="_Toc46395174" w:history="1">
            <w:r w:rsidRPr="002B01AF">
              <w:rPr>
                <w:rStyle w:val="a4"/>
                <w:rFonts w:ascii="inherit" w:hAnsi="inherit" w:cs="Helvetica"/>
                <w:noProof/>
              </w:rPr>
              <w:t>11.22.4.6</w:t>
            </w:r>
            <w:r>
              <w:rPr>
                <w:noProof/>
              </w:rPr>
              <w:tab/>
            </w:r>
            <w:r w:rsidRPr="002B01AF">
              <w:rPr>
                <w:rStyle w:val="a4"/>
                <w:rFonts w:ascii="inherit" w:hAnsi="inherit" w:cs="Helvetica"/>
                <w:noProof/>
              </w:rPr>
              <w:t>word_wrap</w:t>
            </w:r>
            <w:r>
              <w:rPr>
                <w:noProof/>
                <w:webHidden/>
              </w:rPr>
              <w:tab/>
            </w:r>
            <w:r>
              <w:rPr>
                <w:noProof/>
                <w:webHidden/>
              </w:rPr>
              <w:fldChar w:fldCharType="begin"/>
            </w:r>
            <w:r>
              <w:rPr>
                <w:noProof/>
                <w:webHidden/>
              </w:rPr>
              <w:instrText xml:space="preserve"> PAGEREF _Toc46395174 \h </w:instrText>
            </w:r>
            <w:r>
              <w:rPr>
                <w:noProof/>
                <w:webHidden/>
              </w:rPr>
            </w:r>
            <w:r>
              <w:rPr>
                <w:noProof/>
                <w:webHidden/>
              </w:rPr>
              <w:fldChar w:fldCharType="separate"/>
            </w:r>
            <w:r>
              <w:rPr>
                <w:noProof/>
                <w:webHidden/>
              </w:rPr>
              <w:t>311</w:t>
            </w:r>
            <w:r>
              <w:rPr>
                <w:noProof/>
                <w:webHidden/>
              </w:rPr>
              <w:fldChar w:fldCharType="end"/>
            </w:r>
          </w:hyperlink>
        </w:p>
        <w:p w14:paraId="30A4A514" w14:textId="5B0073C8" w:rsidR="00717723" w:rsidRDefault="00717723">
          <w:pPr>
            <w:pStyle w:val="TOC4"/>
            <w:tabs>
              <w:tab w:val="left" w:pos="2520"/>
              <w:tab w:val="right" w:leader="dot" w:pos="8296"/>
            </w:tabs>
            <w:rPr>
              <w:noProof/>
            </w:rPr>
          </w:pPr>
          <w:hyperlink w:anchor="_Toc46395175" w:history="1">
            <w:r w:rsidRPr="002B01AF">
              <w:rPr>
                <w:rStyle w:val="a4"/>
                <w:rFonts w:ascii="inherit" w:hAnsi="inherit" w:cs="Helvetica"/>
                <w:noProof/>
              </w:rPr>
              <w:t>11.22.4.7</w:t>
            </w:r>
            <w:r>
              <w:rPr>
                <w:noProof/>
              </w:rPr>
              <w:tab/>
            </w:r>
            <w:r w:rsidRPr="002B01AF">
              <w:rPr>
                <w:rStyle w:val="a4"/>
                <w:rFonts w:ascii="inherit" w:hAnsi="inherit" w:cs="Helvetica"/>
                <w:noProof/>
              </w:rPr>
              <w:t>truncate</w:t>
            </w:r>
            <w:r>
              <w:rPr>
                <w:noProof/>
                <w:webHidden/>
              </w:rPr>
              <w:tab/>
            </w:r>
            <w:r>
              <w:rPr>
                <w:noProof/>
                <w:webHidden/>
              </w:rPr>
              <w:fldChar w:fldCharType="begin"/>
            </w:r>
            <w:r>
              <w:rPr>
                <w:noProof/>
                <w:webHidden/>
              </w:rPr>
              <w:instrText xml:space="preserve"> PAGEREF _Toc46395175 \h </w:instrText>
            </w:r>
            <w:r>
              <w:rPr>
                <w:noProof/>
                <w:webHidden/>
              </w:rPr>
            </w:r>
            <w:r>
              <w:rPr>
                <w:noProof/>
                <w:webHidden/>
              </w:rPr>
              <w:fldChar w:fldCharType="separate"/>
            </w:r>
            <w:r>
              <w:rPr>
                <w:noProof/>
                <w:webHidden/>
              </w:rPr>
              <w:t>312</w:t>
            </w:r>
            <w:r>
              <w:rPr>
                <w:noProof/>
                <w:webHidden/>
              </w:rPr>
              <w:fldChar w:fldCharType="end"/>
            </w:r>
          </w:hyperlink>
        </w:p>
        <w:p w14:paraId="375DACA9" w14:textId="49216C9E" w:rsidR="00717723" w:rsidRDefault="00717723">
          <w:pPr>
            <w:pStyle w:val="TOC3"/>
            <w:tabs>
              <w:tab w:val="left" w:pos="2100"/>
              <w:tab w:val="right" w:leader="dot" w:pos="8296"/>
            </w:tabs>
            <w:rPr>
              <w:noProof/>
            </w:rPr>
          </w:pPr>
          <w:hyperlink w:anchor="_Toc46395176" w:history="1">
            <w:r w:rsidRPr="002B01AF">
              <w:rPr>
                <w:rStyle w:val="a4"/>
                <w:rFonts w:ascii="inherit" w:hAnsi="inherit" w:cs="Helvetica"/>
                <w:noProof/>
              </w:rPr>
              <w:t>11.22.5</w:t>
            </w:r>
            <w:r>
              <w:rPr>
                <w:noProof/>
              </w:rPr>
              <w:tab/>
            </w:r>
            <w:r w:rsidRPr="002B01AF">
              <w:rPr>
                <w:rStyle w:val="a4"/>
                <w:rFonts w:ascii="inherit" w:hAnsi="inherit" w:cs="Helvetica"/>
                <w:noProof/>
              </w:rPr>
              <w:t>模板</w:t>
            </w:r>
            <w:r>
              <w:rPr>
                <w:noProof/>
                <w:webHidden/>
              </w:rPr>
              <w:tab/>
            </w:r>
            <w:r>
              <w:rPr>
                <w:noProof/>
                <w:webHidden/>
              </w:rPr>
              <w:fldChar w:fldCharType="begin"/>
            </w:r>
            <w:r>
              <w:rPr>
                <w:noProof/>
                <w:webHidden/>
              </w:rPr>
              <w:instrText xml:space="preserve"> PAGEREF _Toc46395176 \h </w:instrText>
            </w:r>
            <w:r>
              <w:rPr>
                <w:noProof/>
                <w:webHidden/>
              </w:rPr>
            </w:r>
            <w:r>
              <w:rPr>
                <w:noProof/>
                <w:webHidden/>
              </w:rPr>
              <w:fldChar w:fldCharType="separate"/>
            </w:r>
            <w:r>
              <w:rPr>
                <w:noProof/>
                <w:webHidden/>
              </w:rPr>
              <w:t>312</w:t>
            </w:r>
            <w:r>
              <w:rPr>
                <w:noProof/>
                <w:webHidden/>
              </w:rPr>
              <w:fldChar w:fldCharType="end"/>
            </w:r>
          </w:hyperlink>
        </w:p>
        <w:p w14:paraId="1FB5924F" w14:textId="2DADB128" w:rsidR="00717723" w:rsidRDefault="00717723">
          <w:pPr>
            <w:pStyle w:val="TOC4"/>
            <w:tabs>
              <w:tab w:val="left" w:pos="2520"/>
              <w:tab w:val="right" w:leader="dot" w:pos="8296"/>
            </w:tabs>
            <w:rPr>
              <w:noProof/>
            </w:rPr>
          </w:pPr>
          <w:hyperlink w:anchor="_Toc46395177" w:history="1">
            <w:r w:rsidRPr="002B01AF">
              <w:rPr>
                <w:rStyle w:val="a4"/>
                <w:rFonts w:ascii="inherit" w:hAnsi="inherit" w:cs="Helvetica"/>
                <w:noProof/>
              </w:rPr>
              <w:t>11.22.5.1</w:t>
            </w:r>
            <w:r>
              <w:rPr>
                <w:noProof/>
              </w:rPr>
              <w:tab/>
            </w:r>
            <w:r w:rsidRPr="002B01AF">
              <w:rPr>
                <w:rStyle w:val="a4"/>
                <w:rFonts w:ascii="inherit" w:hAnsi="inherit" w:cs="Helvetica"/>
                <w:noProof/>
              </w:rPr>
              <w:t>partial</w:t>
            </w:r>
            <w:r>
              <w:rPr>
                <w:noProof/>
                <w:webHidden/>
              </w:rPr>
              <w:tab/>
            </w:r>
            <w:r>
              <w:rPr>
                <w:noProof/>
                <w:webHidden/>
              </w:rPr>
              <w:fldChar w:fldCharType="begin"/>
            </w:r>
            <w:r>
              <w:rPr>
                <w:noProof/>
                <w:webHidden/>
              </w:rPr>
              <w:instrText xml:space="preserve"> PAGEREF _Toc46395177 \h </w:instrText>
            </w:r>
            <w:r>
              <w:rPr>
                <w:noProof/>
                <w:webHidden/>
              </w:rPr>
            </w:r>
            <w:r>
              <w:rPr>
                <w:noProof/>
                <w:webHidden/>
              </w:rPr>
              <w:fldChar w:fldCharType="separate"/>
            </w:r>
            <w:r>
              <w:rPr>
                <w:noProof/>
                <w:webHidden/>
              </w:rPr>
              <w:t>312</w:t>
            </w:r>
            <w:r>
              <w:rPr>
                <w:noProof/>
                <w:webHidden/>
              </w:rPr>
              <w:fldChar w:fldCharType="end"/>
            </w:r>
          </w:hyperlink>
        </w:p>
        <w:p w14:paraId="13BA9C0C" w14:textId="187235D9" w:rsidR="00717723" w:rsidRDefault="00717723">
          <w:pPr>
            <w:pStyle w:val="TOC4"/>
            <w:tabs>
              <w:tab w:val="left" w:pos="2520"/>
              <w:tab w:val="right" w:leader="dot" w:pos="8296"/>
            </w:tabs>
            <w:rPr>
              <w:noProof/>
            </w:rPr>
          </w:pPr>
          <w:hyperlink w:anchor="_Toc46395178" w:history="1">
            <w:r w:rsidRPr="002B01AF">
              <w:rPr>
                <w:rStyle w:val="a4"/>
                <w:rFonts w:ascii="inherit" w:hAnsi="inherit" w:cs="Helvetica"/>
                <w:noProof/>
              </w:rPr>
              <w:t>11.22.5.2</w:t>
            </w:r>
            <w:r>
              <w:rPr>
                <w:noProof/>
              </w:rPr>
              <w:tab/>
            </w:r>
            <w:r w:rsidRPr="002B01AF">
              <w:rPr>
                <w:rStyle w:val="a4"/>
                <w:rFonts w:ascii="inherit" w:hAnsi="inherit" w:cs="Helvetica"/>
                <w:noProof/>
              </w:rPr>
              <w:t>fragment_cache</w:t>
            </w:r>
            <w:r>
              <w:rPr>
                <w:noProof/>
                <w:webHidden/>
              </w:rPr>
              <w:tab/>
            </w:r>
            <w:r>
              <w:rPr>
                <w:noProof/>
                <w:webHidden/>
              </w:rPr>
              <w:fldChar w:fldCharType="begin"/>
            </w:r>
            <w:r>
              <w:rPr>
                <w:noProof/>
                <w:webHidden/>
              </w:rPr>
              <w:instrText xml:space="preserve"> PAGEREF _Toc46395178 \h </w:instrText>
            </w:r>
            <w:r>
              <w:rPr>
                <w:noProof/>
                <w:webHidden/>
              </w:rPr>
            </w:r>
            <w:r>
              <w:rPr>
                <w:noProof/>
                <w:webHidden/>
              </w:rPr>
              <w:fldChar w:fldCharType="separate"/>
            </w:r>
            <w:r>
              <w:rPr>
                <w:noProof/>
                <w:webHidden/>
              </w:rPr>
              <w:t>312</w:t>
            </w:r>
            <w:r>
              <w:rPr>
                <w:noProof/>
                <w:webHidden/>
              </w:rPr>
              <w:fldChar w:fldCharType="end"/>
            </w:r>
          </w:hyperlink>
        </w:p>
        <w:p w14:paraId="79012670" w14:textId="6A7F82DB" w:rsidR="00717723" w:rsidRDefault="00717723">
          <w:pPr>
            <w:pStyle w:val="TOC3"/>
            <w:tabs>
              <w:tab w:val="left" w:pos="2100"/>
              <w:tab w:val="right" w:leader="dot" w:pos="8296"/>
            </w:tabs>
            <w:rPr>
              <w:noProof/>
            </w:rPr>
          </w:pPr>
          <w:hyperlink w:anchor="_Toc46395179" w:history="1">
            <w:r w:rsidRPr="002B01AF">
              <w:rPr>
                <w:rStyle w:val="a4"/>
                <w:rFonts w:ascii="inherit" w:hAnsi="inherit" w:cs="Helvetica"/>
                <w:noProof/>
              </w:rPr>
              <w:t>11.22.6</w:t>
            </w:r>
            <w:r>
              <w:rPr>
                <w:noProof/>
              </w:rPr>
              <w:tab/>
            </w:r>
            <w:r w:rsidRPr="002B01AF">
              <w:rPr>
                <w:rStyle w:val="a4"/>
                <w:rFonts w:ascii="inherit" w:hAnsi="inherit" w:cs="Helvetica"/>
                <w:noProof/>
              </w:rPr>
              <w:t>日期与时间</w:t>
            </w:r>
            <w:r>
              <w:rPr>
                <w:noProof/>
                <w:webHidden/>
              </w:rPr>
              <w:tab/>
            </w:r>
            <w:r>
              <w:rPr>
                <w:noProof/>
                <w:webHidden/>
              </w:rPr>
              <w:fldChar w:fldCharType="begin"/>
            </w:r>
            <w:r>
              <w:rPr>
                <w:noProof/>
                <w:webHidden/>
              </w:rPr>
              <w:instrText xml:space="preserve"> PAGEREF _Toc46395179 \h </w:instrText>
            </w:r>
            <w:r>
              <w:rPr>
                <w:noProof/>
                <w:webHidden/>
              </w:rPr>
            </w:r>
            <w:r>
              <w:rPr>
                <w:noProof/>
                <w:webHidden/>
              </w:rPr>
              <w:fldChar w:fldCharType="separate"/>
            </w:r>
            <w:r>
              <w:rPr>
                <w:noProof/>
                <w:webHidden/>
              </w:rPr>
              <w:t>313</w:t>
            </w:r>
            <w:r>
              <w:rPr>
                <w:noProof/>
                <w:webHidden/>
              </w:rPr>
              <w:fldChar w:fldCharType="end"/>
            </w:r>
          </w:hyperlink>
        </w:p>
        <w:p w14:paraId="3C2C8BBA" w14:textId="3C062D5D" w:rsidR="00717723" w:rsidRDefault="00717723">
          <w:pPr>
            <w:pStyle w:val="TOC4"/>
            <w:tabs>
              <w:tab w:val="left" w:pos="2520"/>
              <w:tab w:val="right" w:leader="dot" w:pos="8296"/>
            </w:tabs>
            <w:rPr>
              <w:noProof/>
            </w:rPr>
          </w:pPr>
          <w:hyperlink w:anchor="_Toc46395180" w:history="1">
            <w:r w:rsidRPr="002B01AF">
              <w:rPr>
                <w:rStyle w:val="a4"/>
                <w:rFonts w:ascii="inherit" w:hAnsi="inherit" w:cs="Helvetica"/>
                <w:noProof/>
              </w:rPr>
              <w:t>11.22.6.1</w:t>
            </w:r>
            <w:r>
              <w:rPr>
                <w:noProof/>
              </w:rPr>
              <w:tab/>
            </w:r>
            <w:r w:rsidRPr="002B01AF">
              <w:rPr>
                <w:rStyle w:val="a4"/>
                <w:rFonts w:ascii="inherit" w:hAnsi="inherit" w:cs="Helvetica"/>
                <w:noProof/>
              </w:rPr>
              <w:t>date</w:t>
            </w:r>
            <w:r>
              <w:rPr>
                <w:noProof/>
                <w:webHidden/>
              </w:rPr>
              <w:tab/>
            </w:r>
            <w:r>
              <w:rPr>
                <w:noProof/>
                <w:webHidden/>
              </w:rPr>
              <w:fldChar w:fldCharType="begin"/>
            </w:r>
            <w:r>
              <w:rPr>
                <w:noProof/>
                <w:webHidden/>
              </w:rPr>
              <w:instrText xml:space="preserve"> PAGEREF _Toc46395180 \h </w:instrText>
            </w:r>
            <w:r>
              <w:rPr>
                <w:noProof/>
                <w:webHidden/>
              </w:rPr>
            </w:r>
            <w:r>
              <w:rPr>
                <w:noProof/>
                <w:webHidden/>
              </w:rPr>
              <w:fldChar w:fldCharType="separate"/>
            </w:r>
            <w:r>
              <w:rPr>
                <w:noProof/>
                <w:webHidden/>
              </w:rPr>
              <w:t>313</w:t>
            </w:r>
            <w:r>
              <w:rPr>
                <w:noProof/>
                <w:webHidden/>
              </w:rPr>
              <w:fldChar w:fldCharType="end"/>
            </w:r>
          </w:hyperlink>
        </w:p>
        <w:p w14:paraId="13F92DEC" w14:textId="0E3F4457" w:rsidR="00717723" w:rsidRDefault="00717723">
          <w:pPr>
            <w:pStyle w:val="TOC4"/>
            <w:tabs>
              <w:tab w:val="left" w:pos="2520"/>
              <w:tab w:val="right" w:leader="dot" w:pos="8296"/>
            </w:tabs>
            <w:rPr>
              <w:noProof/>
            </w:rPr>
          </w:pPr>
          <w:hyperlink w:anchor="_Toc46395181" w:history="1">
            <w:r w:rsidRPr="002B01AF">
              <w:rPr>
                <w:rStyle w:val="a4"/>
                <w:rFonts w:ascii="inherit" w:hAnsi="inherit" w:cs="Helvetica"/>
                <w:noProof/>
              </w:rPr>
              <w:t>11.22.6.2</w:t>
            </w:r>
            <w:r>
              <w:rPr>
                <w:noProof/>
              </w:rPr>
              <w:tab/>
            </w:r>
            <w:r w:rsidRPr="002B01AF">
              <w:rPr>
                <w:rStyle w:val="a4"/>
                <w:rFonts w:ascii="inherit" w:hAnsi="inherit" w:cs="Helvetica"/>
                <w:noProof/>
              </w:rPr>
              <w:t>date_xml</w:t>
            </w:r>
            <w:r>
              <w:rPr>
                <w:noProof/>
                <w:webHidden/>
              </w:rPr>
              <w:tab/>
            </w:r>
            <w:r>
              <w:rPr>
                <w:noProof/>
                <w:webHidden/>
              </w:rPr>
              <w:fldChar w:fldCharType="begin"/>
            </w:r>
            <w:r>
              <w:rPr>
                <w:noProof/>
                <w:webHidden/>
              </w:rPr>
              <w:instrText xml:space="preserve"> PAGEREF _Toc46395181 \h </w:instrText>
            </w:r>
            <w:r>
              <w:rPr>
                <w:noProof/>
                <w:webHidden/>
              </w:rPr>
            </w:r>
            <w:r>
              <w:rPr>
                <w:noProof/>
                <w:webHidden/>
              </w:rPr>
              <w:fldChar w:fldCharType="separate"/>
            </w:r>
            <w:r>
              <w:rPr>
                <w:noProof/>
                <w:webHidden/>
              </w:rPr>
              <w:t>313</w:t>
            </w:r>
            <w:r>
              <w:rPr>
                <w:noProof/>
                <w:webHidden/>
              </w:rPr>
              <w:fldChar w:fldCharType="end"/>
            </w:r>
          </w:hyperlink>
        </w:p>
        <w:p w14:paraId="596377EC" w14:textId="6C3A51E6" w:rsidR="00717723" w:rsidRDefault="00717723">
          <w:pPr>
            <w:pStyle w:val="TOC4"/>
            <w:tabs>
              <w:tab w:val="left" w:pos="2520"/>
              <w:tab w:val="right" w:leader="dot" w:pos="8296"/>
            </w:tabs>
            <w:rPr>
              <w:noProof/>
            </w:rPr>
          </w:pPr>
          <w:hyperlink w:anchor="_Toc46395182" w:history="1">
            <w:r w:rsidRPr="002B01AF">
              <w:rPr>
                <w:rStyle w:val="a4"/>
                <w:rFonts w:ascii="inherit" w:hAnsi="inherit" w:cs="Helvetica"/>
                <w:noProof/>
              </w:rPr>
              <w:t>11.22.6.3</w:t>
            </w:r>
            <w:r>
              <w:rPr>
                <w:noProof/>
              </w:rPr>
              <w:tab/>
            </w:r>
            <w:r w:rsidRPr="002B01AF">
              <w:rPr>
                <w:rStyle w:val="a4"/>
                <w:rFonts w:ascii="inherit" w:hAnsi="inherit" w:cs="Helvetica"/>
                <w:noProof/>
              </w:rPr>
              <w:t>time</w:t>
            </w:r>
            <w:r>
              <w:rPr>
                <w:noProof/>
                <w:webHidden/>
              </w:rPr>
              <w:tab/>
            </w:r>
            <w:r>
              <w:rPr>
                <w:noProof/>
                <w:webHidden/>
              </w:rPr>
              <w:fldChar w:fldCharType="begin"/>
            </w:r>
            <w:r>
              <w:rPr>
                <w:noProof/>
                <w:webHidden/>
              </w:rPr>
              <w:instrText xml:space="preserve"> PAGEREF _Toc46395182 \h </w:instrText>
            </w:r>
            <w:r>
              <w:rPr>
                <w:noProof/>
                <w:webHidden/>
              </w:rPr>
            </w:r>
            <w:r>
              <w:rPr>
                <w:noProof/>
                <w:webHidden/>
              </w:rPr>
              <w:fldChar w:fldCharType="separate"/>
            </w:r>
            <w:r>
              <w:rPr>
                <w:noProof/>
                <w:webHidden/>
              </w:rPr>
              <w:t>313</w:t>
            </w:r>
            <w:r>
              <w:rPr>
                <w:noProof/>
                <w:webHidden/>
              </w:rPr>
              <w:fldChar w:fldCharType="end"/>
            </w:r>
          </w:hyperlink>
        </w:p>
        <w:p w14:paraId="57FC739F" w14:textId="143F01BD" w:rsidR="00717723" w:rsidRDefault="00717723">
          <w:pPr>
            <w:pStyle w:val="TOC4"/>
            <w:tabs>
              <w:tab w:val="left" w:pos="2520"/>
              <w:tab w:val="right" w:leader="dot" w:pos="8296"/>
            </w:tabs>
            <w:rPr>
              <w:noProof/>
            </w:rPr>
          </w:pPr>
          <w:hyperlink w:anchor="_Toc46395183" w:history="1">
            <w:r w:rsidRPr="002B01AF">
              <w:rPr>
                <w:rStyle w:val="a4"/>
                <w:rFonts w:ascii="inherit" w:hAnsi="inherit" w:cs="Helvetica"/>
                <w:noProof/>
              </w:rPr>
              <w:t>11.22.6.4</w:t>
            </w:r>
            <w:r>
              <w:rPr>
                <w:noProof/>
              </w:rPr>
              <w:tab/>
            </w:r>
            <w:r w:rsidRPr="002B01AF">
              <w:rPr>
                <w:rStyle w:val="a4"/>
                <w:rFonts w:ascii="inherit" w:hAnsi="inherit" w:cs="Helvetica"/>
                <w:noProof/>
              </w:rPr>
              <w:t>full_date</w:t>
            </w:r>
            <w:r>
              <w:rPr>
                <w:noProof/>
                <w:webHidden/>
              </w:rPr>
              <w:tab/>
            </w:r>
            <w:r>
              <w:rPr>
                <w:noProof/>
                <w:webHidden/>
              </w:rPr>
              <w:fldChar w:fldCharType="begin"/>
            </w:r>
            <w:r>
              <w:rPr>
                <w:noProof/>
                <w:webHidden/>
              </w:rPr>
              <w:instrText xml:space="preserve"> PAGEREF _Toc46395183 \h </w:instrText>
            </w:r>
            <w:r>
              <w:rPr>
                <w:noProof/>
                <w:webHidden/>
              </w:rPr>
            </w:r>
            <w:r>
              <w:rPr>
                <w:noProof/>
                <w:webHidden/>
              </w:rPr>
              <w:fldChar w:fldCharType="separate"/>
            </w:r>
            <w:r>
              <w:rPr>
                <w:noProof/>
                <w:webHidden/>
              </w:rPr>
              <w:t>314</w:t>
            </w:r>
            <w:r>
              <w:rPr>
                <w:noProof/>
                <w:webHidden/>
              </w:rPr>
              <w:fldChar w:fldCharType="end"/>
            </w:r>
          </w:hyperlink>
        </w:p>
        <w:p w14:paraId="0AEC8144" w14:textId="5905DA9D" w:rsidR="00717723" w:rsidRDefault="00717723">
          <w:pPr>
            <w:pStyle w:val="TOC4"/>
            <w:tabs>
              <w:tab w:val="left" w:pos="2520"/>
              <w:tab w:val="right" w:leader="dot" w:pos="8296"/>
            </w:tabs>
            <w:rPr>
              <w:noProof/>
            </w:rPr>
          </w:pPr>
          <w:hyperlink w:anchor="_Toc46395184" w:history="1">
            <w:r w:rsidRPr="002B01AF">
              <w:rPr>
                <w:rStyle w:val="a4"/>
                <w:rFonts w:ascii="inherit" w:hAnsi="inherit" w:cs="Helvetica"/>
                <w:noProof/>
              </w:rPr>
              <w:t>11.22.6.5</w:t>
            </w:r>
            <w:r>
              <w:rPr>
                <w:noProof/>
              </w:rPr>
              <w:tab/>
            </w:r>
            <w:r w:rsidRPr="002B01AF">
              <w:rPr>
                <w:rStyle w:val="a4"/>
                <w:rFonts w:ascii="inherit" w:hAnsi="inherit" w:cs="Helvetica"/>
                <w:noProof/>
              </w:rPr>
              <w:t>moment</w:t>
            </w:r>
            <w:r>
              <w:rPr>
                <w:noProof/>
                <w:webHidden/>
              </w:rPr>
              <w:tab/>
            </w:r>
            <w:r>
              <w:rPr>
                <w:noProof/>
                <w:webHidden/>
              </w:rPr>
              <w:fldChar w:fldCharType="begin"/>
            </w:r>
            <w:r>
              <w:rPr>
                <w:noProof/>
                <w:webHidden/>
              </w:rPr>
              <w:instrText xml:space="preserve"> PAGEREF _Toc46395184 \h </w:instrText>
            </w:r>
            <w:r>
              <w:rPr>
                <w:noProof/>
                <w:webHidden/>
              </w:rPr>
            </w:r>
            <w:r>
              <w:rPr>
                <w:noProof/>
                <w:webHidden/>
              </w:rPr>
              <w:fldChar w:fldCharType="separate"/>
            </w:r>
            <w:r>
              <w:rPr>
                <w:noProof/>
                <w:webHidden/>
              </w:rPr>
              <w:t>314</w:t>
            </w:r>
            <w:r>
              <w:rPr>
                <w:noProof/>
                <w:webHidden/>
              </w:rPr>
              <w:fldChar w:fldCharType="end"/>
            </w:r>
          </w:hyperlink>
        </w:p>
        <w:p w14:paraId="2E27D3C3" w14:textId="345E83F2" w:rsidR="00717723" w:rsidRDefault="00717723">
          <w:pPr>
            <w:pStyle w:val="TOC3"/>
            <w:tabs>
              <w:tab w:val="left" w:pos="2100"/>
              <w:tab w:val="right" w:leader="dot" w:pos="8296"/>
            </w:tabs>
            <w:rPr>
              <w:noProof/>
            </w:rPr>
          </w:pPr>
          <w:hyperlink w:anchor="_Toc46395185" w:history="1">
            <w:r w:rsidRPr="002B01AF">
              <w:rPr>
                <w:rStyle w:val="a4"/>
                <w:rFonts w:ascii="inherit" w:hAnsi="inherit" w:cs="Helvetica"/>
                <w:noProof/>
              </w:rPr>
              <w:t>11.22.7</w:t>
            </w:r>
            <w:r>
              <w:rPr>
                <w:noProof/>
              </w:rPr>
              <w:tab/>
            </w:r>
            <w:r w:rsidRPr="002B01AF">
              <w:rPr>
                <w:rStyle w:val="a4"/>
                <w:rFonts w:ascii="inherit" w:hAnsi="inherit" w:cs="Helvetica"/>
                <w:noProof/>
              </w:rPr>
              <w:t>列表</w:t>
            </w:r>
            <w:r>
              <w:rPr>
                <w:noProof/>
                <w:webHidden/>
              </w:rPr>
              <w:tab/>
            </w:r>
            <w:r>
              <w:rPr>
                <w:noProof/>
                <w:webHidden/>
              </w:rPr>
              <w:fldChar w:fldCharType="begin"/>
            </w:r>
            <w:r>
              <w:rPr>
                <w:noProof/>
                <w:webHidden/>
              </w:rPr>
              <w:instrText xml:space="preserve"> PAGEREF _Toc46395185 \h </w:instrText>
            </w:r>
            <w:r>
              <w:rPr>
                <w:noProof/>
                <w:webHidden/>
              </w:rPr>
            </w:r>
            <w:r>
              <w:rPr>
                <w:noProof/>
                <w:webHidden/>
              </w:rPr>
              <w:fldChar w:fldCharType="separate"/>
            </w:r>
            <w:r>
              <w:rPr>
                <w:noProof/>
                <w:webHidden/>
              </w:rPr>
              <w:t>314</w:t>
            </w:r>
            <w:r>
              <w:rPr>
                <w:noProof/>
                <w:webHidden/>
              </w:rPr>
              <w:fldChar w:fldCharType="end"/>
            </w:r>
          </w:hyperlink>
        </w:p>
        <w:p w14:paraId="48F3B34F" w14:textId="1B17C098" w:rsidR="00717723" w:rsidRDefault="00717723">
          <w:pPr>
            <w:pStyle w:val="TOC4"/>
            <w:tabs>
              <w:tab w:val="left" w:pos="2520"/>
              <w:tab w:val="right" w:leader="dot" w:pos="8296"/>
            </w:tabs>
            <w:rPr>
              <w:noProof/>
            </w:rPr>
          </w:pPr>
          <w:hyperlink w:anchor="_Toc46395186" w:history="1">
            <w:r w:rsidRPr="002B01AF">
              <w:rPr>
                <w:rStyle w:val="a4"/>
                <w:rFonts w:ascii="inherit" w:hAnsi="inherit" w:cs="Helvetica"/>
                <w:noProof/>
              </w:rPr>
              <w:t>11.22.7.1</w:t>
            </w:r>
            <w:r>
              <w:rPr>
                <w:noProof/>
              </w:rPr>
              <w:tab/>
            </w:r>
            <w:r w:rsidRPr="002B01AF">
              <w:rPr>
                <w:rStyle w:val="a4"/>
                <w:rFonts w:ascii="inherit" w:hAnsi="inherit" w:cs="Helvetica"/>
                <w:noProof/>
              </w:rPr>
              <w:t>list_categories</w:t>
            </w:r>
            <w:r>
              <w:rPr>
                <w:noProof/>
                <w:webHidden/>
              </w:rPr>
              <w:tab/>
            </w:r>
            <w:r>
              <w:rPr>
                <w:noProof/>
                <w:webHidden/>
              </w:rPr>
              <w:fldChar w:fldCharType="begin"/>
            </w:r>
            <w:r>
              <w:rPr>
                <w:noProof/>
                <w:webHidden/>
              </w:rPr>
              <w:instrText xml:space="preserve"> PAGEREF _Toc46395186 \h </w:instrText>
            </w:r>
            <w:r>
              <w:rPr>
                <w:noProof/>
                <w:webHidden/>
              </w:rPr>
            </w:r>
            <w:r>
              <w:rPr>
                <w:noProof/>
                <w:webHidden/>
              </w:rPr>
              <w:fldChar w:fldCharType="separate"/>
            </w:r>
            <w:r>
              <w:rPr>
                <w:noProof/>
                <w:webHidden/>
              </w:rPr>
              <w:t>314</w:t>
            </w:r>
            <w:r>
              <w:rPr>
                <w:noProof/>
                <w:webHidden/>
              </w:rPr>
              <w:fldChar w:fldCharType="end"/>
            </w:r>
          </w:hyperlink>
        </w:p>
        <w:p w14:paraId="4832C4E0" w14:textId="475C0E0D" w:rsidR="00717723" w:rsidRDefault="00717723">
          <w:pPr>
            <w:pStyle w:val="TOC4"/>
            <w:tabs>
              <w:tab w:val="left" w:pos="2520"/>
              <w:tab w:val="right" w:leader="dot" w:pos="8296"/>
            </w:tabs>
            <w:rPr>
              <w:noProof/>
            </w:rPr>
          </w:pPr>
          <w:hyperlink w:anchor="_Toc46395187" w:history="1">
            <w:r w:rsidRPr="002B01AF">
              <w:rPr>
                <w:rStyle w:val="a4"/>
                <w:rFonts w:ascii="inherit" w:hAnsi="inherit" w:cs="Helvetica"/>
                <w:noProof/>
              </w:rPr>
              <w:t>11.22.7.2</w:t>
            </w:r>
            <w:r>
              <w:rPr>
                <w:noProof/>
              </w:rPr>
              <w:tab/>
            </w:r>
            <w:r w:rsidRPr="002B01AF">
              <w:rPr>
                <w:rStyle w:val="a4"/>
                <w:rFonts w:ascii="inherit" w:hAnsi="inherit" w:cs="Helvetica"/>
                <w:noProof/>
              </w:rPr>
              <w:t>list_tags</w:t>
            </w:r>
            <w:r>
              <w:rPr>
                <w:noProof/>
                <w:webHidden/>
              </w:rPr>
              <w:tab/>
            </w:r>
            <w:r>
              <w:rPr>
                <w:noProof/>
                <w:webHidden/>
              </w:rPr>
              <w:fldChar w:fldCharType="begin"/>
            </w:r>
            <w:r>
              <w:rPr>
                <w:noProof/>
                <w:webHidden/>
              </w:rPr>
              <w:instrText xml:space="preserve"> PAGEREF _Toc46395187 \h </w:instrText>
            </w:r>
            <w:r>
              <w:rPr>
                <w:noProof/>
                <w:webHidden/>
              </w:rPr>
            </w:r>
            <w:r>
              <w:rPr>
                <w:noProof/>
                <w:webHidden/>
              </w:rPr>
              <w:fldChar w:fldCharType="separate"/>
            </w:r>
            <w:r>
              <w:rPr>
                <w:noProof/>
                <w:webHidden/>
              </w:rPr>
              <w:t>315</w:t>
            </w:r>
            <w:r>
              <w:rPr>
                <w:noProof/>
                <w:webHidden/>
              </w:rPr>
              <w:fldChar w:fldCharType="end"/>
            </w:r>
          </w:hyperlink>
        </w:p>
        <w:p w14:paraId="5EB7A3C8" w14:textId="7890A3F0" w:rsidR="00717723" w:rsidRDefault="00717723">
          <w:pPr>
            <w:pStyle w:val="TOC4"/>
            <w:tabs>
              <w:tab w:val="left" w:pos="2520"/>
              <w:tab w:val="right" w:leader="dot" w:pos="8296"/>
            </w:tabs>
            <w:rPr>
              <w:noProof/>
            </w:rPr>
          </w:pPr>
          <w:hyperlink w:anchor="_Toc46395188" w:history="1">
            <w:r w:rsidRPr="002B01AF">
              <w:rPr>
                <w:rStyle w:val="a4"/>
                <w:rFonts w:ascii="inherit" w:hAnsi="inherit" w:cs="Helvetica"/>
                <w:noProof/>
              </w:rPr>
              <w:t>11.22.7.3</w:t>
            </w:r>
            <w:r>
              <w:rPr>
                <w:noProof/>
              </w:rPr>
              <w:tab/>
            </w:r>
            <w:r w:rsidRPr="002B01AF">
              <w:rPr>
                <w:rStyle w:val="a4"/>
                <w:rFonts w:ascii="inherit" w:hAnsi="inherit" w:cs="Helvetica"/>
                <w:noProof/>
              </w:rPr>
              <w:t>list_archives</w:t>
            </w:r>
            <w:r>
              <w:rPr>
                <w:noProof/>
                <w:webHidden/>
              </w:rPr>
              <w:tab/>
            </w:r>
            <w:r>
              <w:rPr>
                <w:noProof/>
                <w:webHidden/>
              </w:rPr>
              <w:fldChar w:fldCharType="begin"/>
            </w:r>
            <w:r>
              <w:rPr>
                <w:noProof/>
                <w:webHidden/>
              </w:rPr>
              <w:instrText xml:space="preserve"> PAGEREF _Toc46395188 \h </w:instrText>
            </w:r>
            <w:r>
              <w:rPr>
                <w:noProof/>
                <w:webHidden/>
              </w:rPr>
            </w:r>
            <w:r>
              <w:rPr>
                <w:noProof/>
                <w:webHidden/>
              </w:rPr>
              <w:fldChar w:fldCharType="separate"/>
            </w:r>
            <w:r>
              <w:rPr>
                <w:noProof/>
                <w:webHidden/>
              </w:rPr>
              <w:t>316</w:t>
            </w:r>
            <w:r>
              <w:rPr>
                <w:noProof/>
                <w:webHidden/>
              </w:rPr>
              <w:fldChar w:fldCharType="end"/>
            </w:r>
          </w:hyperlink>
        </w:p>
        <w:p w14:paraId="46132AC3" w14:textId="2A9B94EA" w:rsidR="00717723" w:rsidRDefault="00717723">
          <w:pPr>
            <w:pStyle w:val="TOC4"/>
            <w:tabs>
              <w:tab w:val="left" w:pos="2520"/>
              <w:tab w:val="right" w:leader="dot" w:pos="8296"/>
            </w:tabs>
            <w:rPr>
              <w:noProof/>
            </w:rPr>
          </w:pPr>
          <w:hyperlink w:anchor="_Toc46395189" w:history="1">
            <w:r w:rsidRPr="002B01AF">
              <w:rPr>
                <w:rStyle w:val="a4"/>
                <w:rFonts w:ascii="inherit" w:hAnsi="inherit" w:cs="Helvetica"/>
                <w:noProof/>
              </w:rPr>
              <w:t>11.22.7.4</w:t>
            </w:r>
            <w:r>
              <w:rPr>
                <w:noProof/>
              </w:rPr>
              <w:tab/>
            </w:r>
            <w:r w:rsidRPr="002B01AF">
              <w:rPr>
                <w:rStyle w:val="a4"/>
                <w:rFonts w:ascii="inherit" w:hAnsi="inherit" w:cs="Helvetica"/>
                <w:noProof/>
              </w:rPr>
              <w:t>list_posts</w:t>
            </w:r>
            <w:r>
              <w:rPr>
                <w:noProof/>
                <w:webHidden/>
              </w:rPr>
              <w:tab/>
            </w:r>
            <w:r>
              <w:rPr>
                <w:noProof/>
                <w:webHidden/>
              </w:rPr>
              <w:fldChar w:fldCharType="begin"/>
            </w:r>
            <w:r>
              <w:rPr>
                <w:noProof/>
                <w:webHidden/>
              </w:rPr>
              <w:instrText xml:space="preserve"> PAGEREF _Toc46395189 \h </w:instrText>
            </w:r>
            <w:r>
              <w:rPr>
                <w:noProof/>
                <w:webHidden/>
              </w:rPr>
            </w:r>
            <w:r>
              <w:rPr>
                <w:noProof/>
                <w:webHidden/>
              </w:rPr>
              <w:fldChar w:fldCharType="separate"/>
            </w:r>
            <w:r>
              <w:rPr>
                <w:noProof/>
                <w:webHidden/>
              </w:rPr>
              <w:t>316</w:t>
            </w:r>
            <w:r>
              <w:rPr>
                <w:noProof/>
                <w:webHidden/>
              </w:rPr>
              <w:fldChar w:fldCharType="end"/>
            </w:r>
          </w:hyperlink>
        </w:p>
        <w:p w14:paraId="685C6563" w14:textId="44CD98F1" w:rsidR="00717723" w:rsidRDefault="00717723">
          <w:pPr>
            <w:pStyle w:val="TOC4"/>
            <w:tabs>
              <w:tab w:val="left" w:pos="2520"/>
              <w:tab w:val="right" w:leader="dot" w:pos="8296"/>
            </w:tabs>
            <w:rPr>
              <w:noProof/>
            </w:rPr>
          </w:pPr>
          <w:hyperlink w:anchor="_Toc46395190" w:history="1">
            <w:r w:rsidRPr="002B01AF">
              <w:rPr>
                <w:rStyle w:val="a4"/>
                <w:rFonts w:ascii="inherit" w:hAnsi="inherit" w:cs="Helvetica"/>
                <w:noProof/>
              </w:rPr>
              <w:t>11.22.7.5</w:t>
            </w:r>
            <w:r>
              <w:rPr>
                <w:noProof/>
              </w:rPr>
              <w:tab/>
            </w:r>
            <w:r w:rsidRPr="002B01AF">
              <w:rPr>
                <w:rStyle w:val="a4"/>
                <w:rFonts w:ascii="inherit" w:hAnsi="inherit" w:cs="Helvetica"/>
                <w:noProof/>
              </w:rPr>
              <w:t>tagcloud</w:t>
            </w:r>
            <w:r>
              <w:rPr>
                <w:noProof/>
                <w:webHidden/>
              </w:rPr>
              <w:tab/>
            </w:r>
            <w:r>
              <w:rPr>
                <w:noProof/>
                <w:webHidden/>
              </w:rPr>
              <w:fldChar w:fldCharType="begin"/>
            </w:r>
            <w:r>
              <w:rPr>
                <w:noProof/>
                <w:webHidden/>
              </w:rPr>
              <w:instrText xml:space="preserve"> PAGEREF _Toc46395190 \h </w:instrText>
            </w:r>
            <w:r>
              <w:rPr>
                <w:noProof/>
                <w:webHidden/>
              </w:rPr>
            </w:r>
            <w:r>
              <w:rPr>
                <w:noProof/>
                <w:webHidden/>
              </w:rPr>
              <w:fldChar w:fldCharType="separate"/>
            </w:r>
            <w:r>
              <w:rPr>
                <w:noProof/>
                <w:webHidden/>
              </w:rPr>
              <w:t>317</w:t>
            </w:r>
            <w:r>
              <w:rPr>
                <w:noProof/>
                <w:webHidden/>
              </w:rPr>
              <w:fldChar w:fldCharType="end"/>
            </w:r>
          </w:hyperlink>
        </w:p>
        <w:p w14:paraId="3BAA6C0B" w14:textId="61BDFAE8" w:rsidR="00717723" w:rsidRDefault="00717723">
          <w:pPr>
            <w:pStyle w:val="TOC3"/>
            <w:tabs>
              <w:tab w:val="left" w:pos="2100"/>
              <w:tab w:val="right" w:leader="dot" w:pos="8296"/>
            </w:tabs>
            <w:rPr>
              <w:noProof/>
            </w:rPr>
          </w:pPr>
          <w:hyperlink w:anchor="_Toc46395191" w:history="1">
            <w:r w:rsidRPr="002B01AF">
              <w:rPr>
                <w:rStyle w:val="a4"/>
                <w:rFonts w:ascii="inherit" w:hAnsi="inherit" w:cs="Helvetica"/>
                <w:noProof/>
              </w:rPr>
              <w:t>11.22.8</w:t>
            </w:r>
            <w:r>
              <w:rPr>
                <w:noProof/>
              </w:rPr>
              <w:tab/>
            </w:r>
            <w:r w:rsidRPr="002B01AF">
              <w:rPr>
                <w:rStyle w:val="a4"/>
                <w:rFonts w:ascii="inherit" w:hAnsi="inherit" w:cs="Helvetica"/>
                <w:noProof/>
              </w:rPr>
              <w:t>其他</w:t>
            </w:r>
            <w:r>
              <w:rPr>
                <w:noProof/>
                <w:webHidden/>
              </w:rPr>
              <w:tab/>
            </w:r>
            <w:r>
              <w:rPr>
                <w:noProof/>
                <w:webHidden/>
              </w:rPr>
              <w:fldChar w:fldCharType="begin"/>
            </w:r>
            <w:r>
              <w:rPr>
                <w:noProof/>
                <w:webHidden/>
              </w:rPr>
              <w:instrText xml:space="preserve"> PAGEREF _Toc46395191 \h </w:instrText>
            </w:r>
            <w:r>
              <w:rPr>
                <w:noProof/>
                <w:webHidden/>
              </w:rPr>
            </w:r>
            <w:r>
              <w:rPr>
                <w:noProof/>
                <w:webHidden/>
              </w:rPr>
              <w:fldChar w:fldCharType="separate"/>
            </w:r>
            <w:r>
              <w:rPr>
                <w:noProof/>
                <w:webHidden/>
              </w:rPr>
              <w:t>318</w:t>
            </w:r>
            <w:r>
              <w:rPr>
                <w:noProof/>
                <w:webHidden/>
              </w:rPr>
              <w:fldChar w:fldCharType="end"/>
            </w:r>
          </w:hyperlink>
        </w:p>
        <w:p w14:paraId="13FFBD1D" w14:textId="034A49C6" w:rsidR="00717723" w:rsidRDefault="00717723">
          <w:pPr>
            <w:pStyle w:val="TOC4"/>
            <w:tabs>
              <w:tab w:val="left" w:pos="2520"/>
              <w:tab w:val="right" w:leader="dot" w:pos="8296"/>
            </w:tabs>
            <w:rPr>
              <w:noProof/>
            </w:rPr>
          </w:pPr>
          <w:hyperlink w:anchor="_Toc46395192" w:history="1">
            <w:r w:rsidRPr="002B01AF">
              <w:rPr>
                <w:rStyle w:val="a4"/>
                <w:rFonts w:ascii="inherit" w:hAnsi="inherit" w:cs="Helvetica"/>
                <w:noProof/>
              </w:rPr>
              <w:t>11.22.8.1</w:t>
            </w:r>
            <w:r>
              <w:rPr>
                <w:noProof/>
              </w:rPr>
              <w:tab/>
            </w:r>
            <w:r w:rsidRPr="002B01AF">
              <w:rPr>
                <w:rStyle w:val="a4"/>
                <w:rFonts w:ascii="inherit" w:hAnsi="inherit" w:cs="Helvetica"/>
                <w:noProof/>
              </w:rPr>
              <w:t>paginator</w:t>
            </w:r>
            <w:r>
              <w:rPr>
                <w:noProof/>
                <w:webHidden/>
              </w:rPr>
              <w:tab/>
            </w:r>
            <w:r>
              <w:rPr>
                <w:noProof/>
                <w:webHidden/>
              </w:rPr>
              <w:fldChar w:fldCharType="begin"/>
            </w:r>
            <w:r>
              <w:rPr>
                <w:noProof/>
                <w:webHidden/>
              </w:rPr>
              <w:instrText xml:space="preserve"> PAGEREF _Toc46395192 \h </w:instrText>
            </w:r>
            <w:r>
              <w:rPr>
                <w:noProof/>
                <w:webHidden/>
              </w:rPr>
            </w:r>
            <w:r>
              <w:rPr>
                <w:noProof/>
                <w:webHidden/>
              </w:rPr>
              <w:fldChar w:fldCharType="separate"/>
            </w:r>
            <w:r>
              <w:rPr>
                <w:noProof/>
                <w:webHidden/>
              </w:rPr>
              <w:t>318</w:t>
            </w:r>
            <w:r>
              <w:rPr>
                <w:noProof/>
                <w:webHidden/>
              </w:rPr>
              <w:fldChar w:fldCharType="end"/>
            </w:r>
          </w:hyperlink>
        </w:p>
        <w:p w14:paraId="5506B037" w14:textId="6966C829" w:rsidR="00717723" w:rsidRDefault="00717723">
          <w:pPr>
            <w:pStyle w:val="TOC4"/>
            <w:tabs>
              <w:tab w:val="left" w:pos="2520"/>
              <w:tab w:val="right" w:leader="dot" w:pos="8296"/>
            </w:tabs>
            <w:rPr>
              <w:noProof/>
            </w:rPr>
          </w:pPr>
          <w:hyperlink w:anchor="_Toc46395193" w:history="1">
            <w:r w:rsidRPr="002B01AF">
              <w:rPr>
                <w:rStyle w:val="a4"/>
                <w:rFonts w:ascii="inherit" w:hAnsi="inherit" w:cs="Helvetica"/>
                <w:noProof/>
              </w:rPr>
              <w:t>11.22.8.2</w:t>
            </w:r>
            <w:r>
              <w:rPr>
                <w:noProof/>
              </w:rPr>
              <w:tab/>
            </w:r>
            <w:r w:rsidRPr="002B01AF">
              <w:rPr>
                <w:rStyle w:val="a4"/>
                <w:rFonts w:ascii="inherit" w:hAnsi="inherit" w:cs="Helvetica"/>
                <w:noProof/>
              </w:rPr>
              <w:t>search_form</w:t>
            </w:r>
            <w:r>
              <w:rPr>
                <w:noProof/>
                <w:webHidden/>
              </w:rPr>
              <w:tab/>
            </w:r>
            <w:r>
              <w:rPr>
                <w:noProof/>
                <w:webHidden/>
              </w:rPr>
              <w:fldChar w:fldCharType="begin"/>
            </w:r>
            <w:r>
              <w:rPr>
                <w:noProof/>
                <w:webHidden/>
              </w:rPr>
              <w:instrText xml:space="preserve"> PAGEREF _Toc46395193 \h </w:instrText>
            </w:r>
            <w:r>
              <w:rPr>
                <w:noProof/>
                <w:webHidden/>
              </w:rPr>
            </w:r>
            <w:r>
              <w:rPr>
                <w:noProof/>
                <w:webHidden/>
              </w:rPr>
              <w:fldChar w:fldCharType="separate"/>
            </w:r>
            <w:r>
              <w:rPr>
                <w:noProof/>
                <w:webHidden/>
              </w:rPr>
              <w:t>319</w:t>
            </w:r>
            <w:r>
              <w:rPr>
                <w:noProof/>
                <w:webHidden/>
              </w:rPr>
              <w:fldChar w:fldCharType="end"/>
            </w:r>
          </w:hyperlink>
        </w:p>
        <w:p w14:paraId="7CA30E09" w14:textId="2F215D71" w:rsidR="00717723" w:rsidRDefault="00717723">
          <w:pPr>
            <w:pStyle w:val="TOC4"/>
            <w:tabs>
              <w:tab w:val="left" w:pos="2520"/>
              <w:tab w:val="right" w:leader="dot" w:pos="8296"/>
            </w:tabs>
            <w:rPr>
              <w:noProof/>
            </w:rPr>
          </w:pPr>
          <w:hyperlink w:anchor="_Toc46395194" w:history="1">
            <w:r w:rsidRPr="002B01AF">
              <w:rPr>
                <w:rStyle w:val="a4"/>
                <w:rFonts w:ascii="inherit" w:hAnsi="inherit" w:cs="Helvetica"/>
                <w:noProof/>
              </w:rPr>
              <w:t>11.22.8.3</w:t>
            </w:r>
            <w:r>
              <w:rPr>
                <w:noProof/>
              </w:rPr>
              <w:tab/>
            </w:r>
            <w:r w:rsidRPr="002B01AF">
              <w:rPr>
                <w:rStyle w:val="a4"/>
                <w:rFonts w:ascii="inherit" w:hAnsi="inherit" w:cs="Helvetica"/>
                <w:noProof/>
              </w:rPr>
              <w:t>number_format</w:t>
            </w:r>
            <w:r>
              <w:rPr>
                <w:noProof/>
                <w:webHidden/>
              </w:rPr>
              <w:tab/>
            </w:r>
            <w:r>
              <w:rPr>
                <w:noProof/>
                <w:webHidden/>
              </w:rPr>
              <w:fldChar w:fldCharType="begin"/>
            </w:r>
            <w:r>
              <w:rPr>
                <w:noProof/>
                <w:webHidden/>
              </w:rPr>
              <w:instrText xml:space="preserve"> PAGEREF _Toc46395194 \h </w:instrText>
            </w:r>
            <w:r>
              <w:rPr>
                <w:noProof/>
                <w:webHidden/>
              </w:rPr>
            </w:r>
            <w:r>
              <w:rPr>
                <w:noProof/>
                <w:webHidden/>
              </w:rPr>
              <w:fldChar w:fldCharType="separate"/>
            </w:r>
            <w:r>
              <w:rPr>
                <w:noProof/>
                <w:webHidden/>
              </w:rPr>
              <w:t>319</w:t>
            </w:r>
            <w:r>
              <w:rPr>
                <w:noProof/>
                <w:webHidden/>
              </w:rPr>
              <w:fldChar w:fldCharType="end"/>
            </w:r>
          </w:hyperlink>
        </w:p>
        <w:p w14:paraId="165E6A3B" w14:textId="375BAF32" w:rsidR="00717723" w:rsidRDefault="00717723">
          <w:pPr>
            <w:pStyle w:val="TOC4"/>
            <w:tabs>
              <w:tab w:val="left" w:pos="2520"/>
              <w:tab w:val="right" w:leader="dot" w:pos="8296"/>
            </w:tabs>
            <w:rPr>
              <w:noProof/>
            </w:rPr>
          </w:pPr>
          <w:hyperlink w:anchor="_Toc46395195" w:history="1">
            <w:r w:rsidRPr="002B01AF">
              <w:rPr>
                <w:rStyle w:val="a4"/>
                <w:rFonts w:ascii="inherit" w:hAnsi="inherit" w:cs="Helvetica"/>
                <w:noProof/>
              </w:rPr>
              <w:t>11.22.8.4</w:t>
            </w:r>
            <w:r>
              <w:rPr>
                <w:noProof/>
              </w:rPr>
              <w:tab/>
            </w:r>
            <w:r w:rsidRPr="002B01AF">
              <w:rPr>
                <w:rStyle w:val="a4"/>
                <w:rFonts w:ascii="inherit" w:hAnsi="inherit" w:cs="Helvetica"/>
                <w:noProof/>
              </w:rPr>
              <w:t>meta_generator</w:t>
            </w:r>
            <w:r>
              <w:rPr>
                <w:noProof/>
                <w:webHidden/>
              </w:rPr>
              <w:tab/>
            </w:r>
            <w:r>
              <w:rPr>
                <w:noProof/>
                <w:webHidden/>
              </w:rPr>
              <w:fldChar w:fldCharType="begin"/>
            </w:r>
            <w:r>
              <w:rPr>
                <w:noProof/>
                <w:webHidden/>
              </w:rPr>
              <w:instrText xml:space="preserve"> PAGEREF _Toc46395195 \h </w:instrText>
            </w:r>
            <w:r>
              <w:rPr>
                <w:noProof/>
                <w:webHidden/>
              </w:rPr>
            </w:r>
            <w:r>
              <w:rPr>
                <w:noProof/>
                <w:webHidden/>
              </w:rPr>
              <w:fldChar w:fldCharType="separate"/>
            </w:r>
            <w:r>
              <w:rPr>
                <w:noProof/>
                <w:webHidden/>
              </w:rPr>
              <w:t>320</w:t>
            </w:r>
            <w:r>
              <w:rPr>
                <w:noProof/>
                <w:webHidden/>
              </w:rPr>
              <w:fldChar w:fldCharType="end"/>
            </w:r>
          </w:hyperlink>
        </w:p>
        <w:p w14:paraId="3F1E0FC2" w14:textId="2CB0338C" w:rsidR="00717723" w:rsidRDefault="00717723">
          <w:pPr>
            <w:pStyle w:val="TOC4"/>
            <w:tabs>
              <w:tab w:val="left" w:pos="2520"/>
              <w:tab w:val="right" w:leader="dot" w:pos="8296"/>
            </w:tabs>
            <w:rPr>
              <w:noProof/>
            </w:rPr>
          </w:pPr>
          <w:hyperlink w:anchor="_Toc46395196" w:history="1">
            <w:r w:rsidRPr="002B01AF">
              <w:rPr>
                <w:rStyle w:val="a4"/>
                <w:rFonts w:ascii="inherit" w:hAnsi="inherit" w:cs="Helvetica"/>
                <w:noProof/>
              </w:rPr>
              <w:t>11.22.8.5</w:t>
            </w:r>
            <w:r>
              <w:rPr>
                <w:noProof/>
              </w:rPr>
              <w:tab/>
            </w:r>
            <w:r w:rsidRPr="002B01AF">
              <w:rPr>
                <w:rStyle w:val="a4"/>
                <w:rFonts w:ascii="inherit" w:hAnsi="inherit" w:cs="Helvetica"/>
                <w:noProof/>
              </w:rPr>
              <w:t>open_graph</w:t>
            </w:r>
            <w:r>
              <w:rPr>
                <w:noProof/>
                <w:webHidden/>
              </w:rPr>
              <w:tab/>
            </w:r>
            <w:r>
              <w:rPr>
                <w:noProof/>
                <w:webHidden/>
              </w:rPr>
              <w:fldChar w:fldCharType="begin"/>
            </w:r>
            <w:r>
              <w:rPr>
                <w:noProof/>
                <w:webHidden/>
              </w:rPr>
              <w:instrText xml:space="preserve"> PAGEREF _Toc46395196 \h </w:instrText>
            </w:r>
            <w:r>
              <w:rPr>
                <w:noProof/>
                <w:webHidden/>
              </w:rPr>
            </w:r>
            <w:r>
              <w:rPr>
                <w:noProof/>
                <w:webHidden/>
              </w:rPr>
              <w:fldChar w:fldCharType="separate"/>
            </w:r>
            <w:r>
              <w:rPr>
                <w:noProof/>
                <w:webHidden/>
              </w:rPr>
              <w:t>320</w:t>
            </w:r>
            <w:r>
              <w:rPr>
                <w:noProof/>
                <w:webHidden/>
              </w:rPr>
              <w:fldChar w:fldCharType="end"/>
            </w:r>
          </w:hyperlink>
        </w:p>
        <w:p w14:paraId="7F4F5366" w14:textId="59794040" w:rsidR="00717723" w:rsidRDefault="00717723">
          <w:pPr>
            <w:pStyle w:val="TOC4"/>
            <w:tabs>
              <w:tab w:val="left" w:pos="2520"/>
              <w:tab w:val="right" w:leader="dot" w:pos="8296"/>
            </w:tabs>
            <w:rPr>
              <w:noProof/>
            </w:rPr>
          </w:pPr>
          <w:hyperlink w:anchor="_Toc46395197" w:history="1">
            <w:r w:rsidRPr="002B01AF">
              <w:rPr>
                <w:rStyle w:val="a4"/>
                <w:rFonts w:ascii="inherit" w:hAnsi="inherit" w:cs="Helvetica"/>
                <w:noProof/>
              </w:rPr>
              <w:t>11.22.8.6</w:t>
            </w:r>
            <w:r>
              <w:rPr>
                <w:noProof/>
              </w:rPr>
              <w:tab/>
            </w:r>
            <w:r w:rsidRPr="002B01AF">
              <w:rPr>
                <w:rStyle w:val="a4"/>
                <w:rFonts w:ascii="inherit" w:hAnsi="inherit" w:cs="Helvetica"/>
                <w:noProof/>
              </w:rPr>
              <w:t>toc</w:t>
            </w:r>
            <w:r>
              <w:rPr>
                <w:noProof/>
                <w:webHidden/>
              </w:rPr>
              <w:tab/>
            </w:r>
            <w:r>
              <w:rPr>
                <w:noProof/>
                <w:webHidden/>
              </w:rPr>
              <w:fldChar w:fldCharType="begin"/>
            </w:r>
            <w:r>
              <w:rPr>
                <w:noProof/>
                <w:webHidden/>
              </w:rPr>
              <w:instrText xml:space="preserve"> PAGEREF _Toc46395197 \h </w:instrText>
            </w:r>
            <w:r>
              <w:rPr>
                <w:noProof/>
                <w:webHidden/>
              </w:rPr>
            </w:r>
            <w:r>
              <w:rPr>
                <w:noProof/>
                <w:webHidden/>
              </w:rPr>
              <w:fldChar w:fldCharType="separate"/>
            </w:r>
            <w:r>
              <w:rPr>
                <w:noProof/>
                <w:webHidden/>
              </w:rPr>
              <w:t>321</w:t>
            </w:r>
            <w:r>
              <w:rPr>
                <w:noProof/>
                <w:webHidden/>
              </w:rPr>
              <w:fldChar w:fldCharType="end"/>
            </w:r>
          </w:hyperlink>
        </w:p>
        <w:p w14:paraId="213F6CAA" w14:textId="2B7F6944" w:rsidR="00717723" w:rsidRDefault="00717723">
          <w:pPr>
            <w:pStyle w:val="TOC2"/>
            <w:tabs>
              <w:tab w:val="left" w:pos="1260"/>
              <w:tab w:val="right" w:leader="dot" w:pos="8296"/>
            </w:tabs>
            <w:rPr>
              <w:noProof/>
            </w:rPr>
          </w:pPr>
          <w:hyperlink w:anchor="_Toc46395198" w:history="1">
            <w:r w:rsidRPr="002B01AF">
              <w:rPr>
                <w:rStyle w:val="a4"/>
                <w:rFonts w:ascii="Helvetica" w:hAnsi="Helvetica" w:cs="Helvetica"/>
                <w:noProof/>
              </w:rPr>
              <w:t>11.23</w:t>
            </w:r>
            <w:r>
              <w:rPr>
                <w:noProof/>
              </w:rPr>
              <w:tab/>
            </w:r>
            <w:r w:rsidRPr="002B01AF">
              <w:rPr>
                <w:rStyle w:val="a4"/>
                <w:rFonts w:ascii="Helvetica" w:hAnsi="Helvetica" w:cs="Helvetica"/>
                <w:noProof/>
              </w:rPr>
              <w:t>插件</w:t>
            </w:r>
            <w:r>
              <w:rPr>
                <w:noProof/>
                <w:webHidden/>
              </w:rPr>
              <w:tab/>
            </w:r>
            <w:r>
              <w:rPr>
                <w:noProof/>
                <w:webHidden/>
              </w:rPr>
              <w:fldChar w:fldCharType="begin"/>
            </w:r>
            <w:r>
              <w:rPr>
                <w:noProof/>
                <w:webHidden/>
              </w:rPr>
              <w:instrText xml:space="preserve"> PAGEREF _Toc46395198 \h </w:instrText>
            </w:r>
            <w:r>
              <w:rPr>
                <w:noProof/>
                <w:webHidden/>
              </w:rPr>
            </w:r>
            <w:r>
              <w:rPr>
                <w:noProof/>
                <w:webHidden/>
              </w:rPr>
              <w:fldChar w:fldCharType="separate"/>
            </w:r>
            <w:r>
              <w:rPr>
                <w:noProof/>
                <w:webHidden/>
              </w:rPr>
              <w:t>321</w:t>
            </w:r>
            <w:r>
              <w:rPr>
                <w:noProof/>
                <w:webHidden/>
              </w:rPr>
              <w:fldChar w:fldCharType="end"/>
            </w:r>
          </w:hyperlink>
        </w:p>
        <w:p w14:paraId="19386BEF" w14:textId="2C5906F5" w:rsidR="00717723" w:rsidRDefault="00717723">
          <w:pPr>
            <w:pStyle w:val="TOC4"/>
            <w:tabs>
              <w:tab w:val="left" w:pos="2520"/>
              <w:tab w:val="right" w:leader="dot" w:pos="8296"/>
            </w:tabs>
            <w:rPr>
              <w:noProof/>
            </w:rPr>
          </w:pPr>
          <w:hyperlink w:anchor="_Toc46395199" w:history="1">
            <w:r w:rsidRPr="002B01AF">
              <w:rPr>
                <w:rStyle w:val="a4"/>
                <w:rFonts w:ascii="Helvetica" w:hAnsi="Helvetica" w:cs="Helvetica"/>
                <w:noProof/>
              </w:rPr>
              <w:t>11.23.1.1</w:t>
            </w:r>
            <w:r>
              <w:rPr>
                <w:noProof/>
              </w:rPr>
              <w:tab/>
            </w:r>
            <w:r w:rsidRPr="002B01AF">
              <w:rPr>
                <w:rStyle w:val="a4"/>
                <w:rFonts w:ascii="Helvetica" w:hAnsi="Helvetica" w:cs="Helvetica"/>
                <w:noProof/>
              </w:rPr>
              <w:t>脚本（</w:t>
            </w:r>
            <w:r w:rsidRPr="002B01AF">
              <w:rPr>
                <w:rStyle w:val="a4"/>
                <w:rFonts w:ascii="Helvetica" w:hAnsi="Helvetica" w:cs="Helvetica"/>
                <w:noProof/>
              </w:rPr>
              <w:t>Scripts</w:t>
            </w:r>
            <w:r w:rsidRPr="002B01AF">
              <w:rPr>
                <w:rStyle w:val="a4"/>
                <w:rFonts w:ascii="Helvetica" w:hAnsi="Helvetica" w:cs="Helvetica"/>
                <w:noProof/>
              </w:rPr>
              <w:t>）</w:t>
            </w:r>
            <w:r>
              <w:rPr>
                <w:noProof/>
                <w:webHidden/>
              </w:rPr>
              <w:tab/>
            </w:r>
            <w:r>
              <w:rPr>
                <w:noProof/>
                <w:webHidden/>
              </w:rPr>
              <w:fldChar w:fldCharType="begin"/>
            </w:r>
            <w:r>
              <w:rPr>
                <w:noProof/>
                <w:webHidden/>
              </w:rPr>
              <w:instrText xml:space="preserve"> PAGEREF _Toc46395199 \h </w:instrText>
            </w:r>
            <w:r>
              <w:rPr>
                <w:noProof/>
                <w:webHidden/>
              </w:rPr>
            </w:r>
            <w:r>
              <w:rPr>
                <w:noProof/>
                <w:webHidden/>
              </w:rPr>
              <w:fldChar w:fldCharType="separate"/>
            </w:r>
            <w:r>
              <w:rPr>
                <w:noProof/>
                <w:webHidden/>
              </w:rPr>
              <w:t>322</w:t>
            </w:r>
            <w:r>
              <w:rPr>
                <w:noProof/>
                <w:webHidden/>
              </w:rPr>
              <w:fldChar w:fldCharType="end"/>
            </w:r>
          </w:hyperlink>
        </w:p>
        <w:p w14:paraId="24916FD1" w14:textId="7DE910B6" w:rsidR="00717723" w:rsidRDefault="00717723">
          <w:pPr>
            <w:pStyle w:val="TOC4"/>
            <w:tabs>
              <w:tab w:val="left" w:pos="2520"/>
              <w:tab w:val="right" w:leader="dot" w:pos="8296"/>
            </w:tabs>
            <w:rPr>
              <w:noProof/>
            </w:rPr>
          </w:pPr>
          <w:hyperlink w:anchor="_Toc46395200" w:history="1">
            <w:r w:rsidRPr="002B01AF">
              <w:rPr>
                <w:rStyle w:val="a4"/>
                <w:rFonts w:ascii="Helvetica" w:hAnsi="Helvetica" w:cs="Helvetica"/>
                <w:noProof/>
              </w:rPr>
              <w:t>11.23.1.2</w:t>
            </w:r>
            <w:r>
              <w:rPr>
                <w:noProof/>
              </w:rPr>
              <w:tab/>
            </w:r>
            <w:r w:rsidRPr="002B01AF">
              <w:rPr>
                <w:rStyle w:val="a4"/>
                <w:rFonts w:ascii="Helvetica" w:hAnsi="Helvetica" w:cs="Helvetica"/>
                <w:noProof/>
              </w:rPr>
              <w:t>插件（</w:t>
            </w:r>
            <w:r w:rsidRPr="002B01AF">
              <w:rPr>
                <w:rStyle w:val="a4"/>
                <w:rFonts w:ascii="Helvetica" w:hAnsi="Helvetica" w:cs="Helvetica"/>
                <w:noProof/>
              </w:rPr>
              <w:t>Packages</w:t>
            </w:r>
            <w:r w:rsidRPr="002B01AF">
              <w:rPr>
                <w:rStyle w:val="a4"/>
                <w:rFonts w:ascii="Helvetica" w:hAnsi="Helvetica" w:cs="Helvetica"/>
                <w:noProof/>
              </w:rPr>
              <w:t>）</w:t>
            </w:r>
            <w:r>
              <w:rPr>
                <w:noProof/>
                <w:webHidden/>
              </w:rPr>
              <w:tab/>
            </w:r>
            <w:r>
              <w:rPr>
                <w:noProof/>
                <w:webHidden/>
              </w:rPr>
              <w:fldChar w:fldCharType="begin"/>
            </w:r>
            <w:r>
              <w:rPr>
                <w:noProof/>
                <w:webHidden/>
              </w:rPr>
              <w:instrText xml:space="preserve"> PAGEREF _Toc46395200 \h </w:instrText>
            </w:r>
            <w:r>
              <w:rPr>
                <w:noProof/>
                <w:webHidden/>
              </w:rPr>
            </w:r>
            <w:r>
              <w:rPr>
                <w:noProof/>
                <w:webHidden/>
              </w:rPr>
              <w:fldChar w:fldCharType="separate"/>
            </w:r>
            <w:r>
              <w:rPr>
                <w:noProof/>
                <w:webHidden/>
              </w:rPr>
              <w:t>322</w:t>
            </w:r>
            <w:r>
              <w:rPr>
                <w:noProof/>
                <w:webHidden/>
              </w:rPr>
              <w:fldChar w:fldCharType="end"/>
            </w:r>
          </w:hyperlink>
        </w:p>
        <w:p w14:paraId="7A7B5D0B" w14:textId="4F09539C" w:rsidR="00717723" w:rsidRDefault="00717723">
          <w:pPr>
            <w:pStyle w:val="TOC4"/>
            <w:tabs>
              <w:tab w:val="left" w:pos="2520"/>
              <w:tab w:val="right" w:leader="dot" w:pos="8296"/>
            </w:tabs>
            <w:rPr>
              <w:noProof/>
            </w:rPr>
          </w:pPr>
          <w:hyperlink w:anchor="_Toc46395201" w:history="1">
            <w:r w:rsidRPr="002B01AF">
              <w:rPr>
                <w:rStyle w:val="a4"/>
                <w:rFonts w:ascii="Helvetica" w:hAnsi="Helvetica" w:cs="Helvetica"/>
                <w:noProof/>
              </w:rPr>
              <w:t>11.23.1.3</w:t>
            </w:r>
            <w:r>
              <w:rPr>
                <w:noProof/>
              </w:rPr>
              <w:tab/>
            </w:r>
            <w:r w:rsidRPr="002B01AF">
              <w:rPr>
                <w:rStyle w:val="a4"/>
                <w:rFonts w:ascii="Helvetica" w:hAnsi="Helvetica" w:cs="Helvetica"/>
                <w:noProof/>
              </w:rPr>
              <w:t>工具</w:t>
            </w:r>
            <w:r>
              <w:rPr>
                <w:noProof/>
                <w:webHidden/>
              </w:rPr>
              <w:tab/>
            </w:r>
            <w:r>
              <w:rPr>
                <w:noProof/>
                <w:webHidden/>
              </w:rPr>
              <w:fldChar w:fldCharType="begin"/>
            </w:r>
            <w:r>
              <w:rPr>
                <w:noProof/>
                <w:webHidden/>
              </w:rPr>
              <w:instrText xml:space="preserve"> PAGEREF _Toc46395201 \h </w:instrText>
            </w:r>
            <w:r>
              <w:rPr>
                <w:noProof/>
                <w:webHidden/>
              </w:rPr>
            </w:r>
            <w:r>
              <w:rPr>
                <w:noProof/>
                <w:webHidden/>
              </w:rPr>
              <w:fldChar w:fldCharType="separate"/>
            </w:r>
            <w:r>
              <w:rPr>
                <w:noProof/>
                <w:webHidden/>
              </w:rPr>
              <w:t>322</w:t>
            </w:r>
            <w:r>
              <w:rPr>
                <w:noProof/>
                <w:webHidden/>
              </w:rPr>
              <w:fldChar w:fldCharType="end"/>
            </w:r>
          </w:hyperlink>
        </w:p>
        <w:p w14:paraId="69AD7112" w14:textId="7FA462D2" w:rsidR="00717723" w:rsidRDefault="00717723">
          <w:pPr>
            <w:pStyle w:val="TOC4"/>
            <w:tabs>
              <w:tab w:val="left" w:pos="2520"/>
              <w:tab w:val="right" w:leader="dot" w:pos="8296"/>
            </w:tabs>
            <w:rPr>
              <w:noProof/>
            </w:rPr>
          </w:pPr>
          <w:hyperlink w:anchor="_Toc46395202" w:history="1">
            <w:r w:rsidRPr="002B01AF">
              <w:rPr>
                <w:rStyle w:val="a4"/>
                <w:rFonts w:ascii="Helvetica" w:hAnsi="Helvetica" w:cs="Helvetica"/>
                <w:noProof/>
              </w:rPr>
              <w:t>11.23.1.4</w:t>
            </w:r>
            <w:r>
              <w:rPr>
                <w:noProof/>
              </w:rPr>
              <w:tab/>
            </w:r>
            <w:r w:rsidRPr="002B01AF">
              <w:rPr>
                <w:rStyle w:val="a4"/>
                <w:rFonts w:ascii="Helvetica" w:hAnsi="Helvetica" w:cs="Helvetica"/>
                <w:noProof/>
              </w:rPr>
              <w:t>发布</w:t>
            </w:r>
            <w:r>
              <w:rPr>
                <w:noProof/>
                <w:webHidden/>
              </w:rPr>
              <w:tab/>
            </w:r>
            <w:r>
              <w:rPr>
                <w:noProof/>
                <w:webHidden/>
              </w:rPr>
              <w:fldChar w:fldCharType="begin"/>
            </w:r>
            <w:r>
              <w:rPr>
                <w:noProof/>
                <w:webHidden/>
              </w:rPr>
              <w:instrText xml:space="preserve"> PAGEREF _Toc46395202 \h </w:instrText>
            </w:r>
            <w:r>
              <w:rPr>
                <w:noProof/>
                <w:webHidden/>
              </w:rPr>
            </w:r>
            <w:r>
              <w:rPr>
                <w:noProof/>
                <w:webHidden/>
              </w:rPr>
              <w:fldChar w:fldCharType="separate"/>
            </w:r>
            <w:r>
              <w:rPr>
                <w:noProof/>
                <w:webHidden/>
              </w:rPr>
              <w:t>323</w:t>
            </w:r>
            <w:r>
              <w:rPr>
                <w:noProof/>
                <w:webHidden/>
              </w:rPr>
              <w:fldChar w:fldCharType="end"/>
            </w:r>
          </w:hyperlink>
        </w:p>
        <w:p w14:paraId="3DD7A5F7" w14:textId="31AB6588" w:rsidR="00717723" w:rsidRDefault="00717723">
          <w:pPr>
            <w:pStyle w:val="TOC2"/>
            <w:tabs>
              <w:tab w:val="left" w:pos="1260"/>
              <w:tab w:val="right" w:leader="dot" w:pos="8296"/>
            </w:tabs>
            <w:rPr>
              <w:noProof/>
            </w:rPr>
          </w:pPr>
          <w:hyperlink w:anchor="_Toc46395203" w:history="1">
            <w:r w:rsidRPr="002B01AF">
              <w:rPr>
                <w:rStyle w:val="a4"/>
                <w:rFonts w:ascii="Helvetica" w:hAnsi="Helvetica" w:cs="Helvetica"/>
                <w:noProof/>
              </w:rPr>
              <w:t>11.24</w:t>
            </w:r>
            <w:r>
              <w:rPr>
                <w:noProof/>
              </w:rPr>
              <w:tab/>
            </w:r>
            <w:r w:rsidRPr="002B01AF">
              <w:rPr>
                <w:rStyle w:val="a4"/>
                <w:rFonts w:ascii="Helvetica" w:hAnsi="Helvetica" w:cs="Helvetica"/>
                <w:noProof/>
              </w:rPr>
              <w:t>国际化（</w:t>
            </w:r>
            <w:r w:rsidRPr="002B01AF">
              <w:rPr>
                <w:rStyle w:val="a4"/>
                <w:rFonts w:ascii="Helvetica" w:hAnsi="Helvetica" w:cs="Helvetica"/>
                <w:noProof/>
              </w:rPr>
              <w:t>i18n</w:t>
            </w:r>
            <w:r w:rsidRPr="002B01AF">
              <w:rPr>
                <w:rStyle w:val="a4"/>
                <w:rFonts w:ascii="Helvetica" w:hAnsi="Helvetica" w:cs="Helvetica"/>
                <w:noProof/>
              </w:rPr>
              <w:t>）</w:t>
            </w:r>
            <w:r>
              <w:rPr>
                <w:noProof/>
                <w:webHidden/>
              </w:rPr>
              <w:tab/>
            </w:r>
            <w:r>
              <w:rPr>
                <w:noProof/>
                <w:webHidden/>
              </w:rPr>
              <w:fldChar w:fldCharType="begin"/>
            </w:r>
            <w:r>
              <w:rPr>
                <w:noProof/>
                <w:webHidden/>
              </w:rPr>
              <w:instrText xml:space="preserve"> PAGEREF _Toc46395203 \h </w:instrText>
            </w:r>
            <w:r>
              <w:rPr>
                <w:noProof/>
                <w:webHidden/>
              </w:rPr>
            </w:r>
            <w:r>
              <w:rPr>
                <w:noProof/>
                <w:webHidden/>
              </w:rPr>
              <w:fldChar w:fldCharType="separate"/>
            </w:r>
            <w:r>
              <w:rPr>
                <w:noProof/>
                <w:webHidden/>
              </w:rPr>
              <w:t>323</w:t>
            </w:r>
            <w:r>
              <w:rPr>
                <w:noProof/>
                <w:webHidden/>
              </w:rPr>
              <w:fldChar w:fldCharType="end"/>
            </w:r>
          </w:hyperlink>
        </w:p>
        <w:p w14:paraId="1506DA30" w14:textId="7651ED13" w:rsidR="00717723" w:rsidRDefault="00717723">
          <w:pPr>
            <w:pStyle w:val="TOC4"/>
            <w:tabs>
              <w:tab w:val="left" w:pos="2520"/>
              <w:tab w:val="right" w:leader="dot" w:pos="8296"/>
            </w:tabs>
            <w:rPr>
              <w:noProof/>
            </w:rPr>
          </w:pPr>
          <w:hyperlink w:anchor="_Toc46395204" w:history="1">
            <w:r w:rsidRPr="002B01AF">
              <w:rPr>
                <w:rStyle w:val="a4"/>
                <w:rFonts w:ascii="Helvetica" w:hAnsi="Helvetica" w:cs="Helvetica"/>
                <w:noProof/>
              </w:rPr>
              <w:t>11.24.1.1</w:t>
            </w:r>
            <w:r>
              <w:rPr>
                <w:noProof/>
              </w:rPr>
              <w:tab/>
            </w:r>
            <w:r w:rsidRPr="002B01AF">
              <w:rPr>
                <w:rStyle w:val="a4"/>
                <w:rFonts w:ascii="Helvetica" w:hAnsi="Helvetica" w:cs="Helvetica"/>
                <w:noProof/>
              </w:rPr>
              <w:t>语言文件</w:t>
            </w:r>
            <w:r>
              <w:rPr>
                <w:noProof/>
                <w:webHidden/>
              </w:rPr>
              <w:tab/>
            </w:r>
            <w:r>
              <w:rPr>
                <w:noProof/>
                <w:webHidden/>
              </w:rPr>
              <w:fldChar w:fldCharType="begin"/>
            </w:r>
            <w:r>
              <w:rPr>
                <w:noProof/>
                <w:webHidden/>
              </w:rPr>
              <w:instrText xml:space="preserve"> PAGEREF _Toc46395204 \h </w:instrText>
            </w:r>
            <w:r>
              <w:rPr>
                <w:noProof/>
                <w:webHidden/>
              </w:rPr>
            </w:r>
            <w:r>
              <w:rPr>
                <w:noProof/>
                <w:webHidden/>
              </w:rPr>
              <w:fldChar w:fldCharType="separate"/>
            </w:r>
            <w:r>
              <w:rPr>
                <w:noProof/>
                <w:webHidden/>
              </w:rPr>
              <w:t>324</w:t>
            </w:r>
            <w:r>
              <w:rPr>
                <w:noProof/>
                <w:webHidden/>
              </w:rPr>
              <w:fldChar w:fldCharType="end"/>
            </w:r>
          </w:hyperlink>
        </w:p>
        <w:p w14:paraId="42ED14AA" w14:textId="1F90C637" w:rsidR="00717723" w:rsidRDefault="00717723">
          <w:pPr>
            <w:pStyle w:val="TOC4"/>
            <w:tabs>
              <w:tab w:val="left" w:pos="2520"/>
              <w:tab w:val="right" w:leader="dot" w:pos="8296"/>
            </w:tabs>
            <w:rPr>
              <w:noProof/>
            </w:rPr>
          </w:pPr>
          <w:hyperlink w:anchor="_Toc46395205" w:history="1">
            <w:r w:rsidRPr="002B01AF">
              <w:rPr>
                <w:rStyle w:val="a4"/>
                <w:rFonts w:ascii="Helvetica" w:hAnsi="Helvetica" w:cs="Helvetica"/>
                <w:noProof/>
              </w:rPr>
              <w:t>11.24.1.2</w:t>
            </w:r>
            <w:r>
              <w:rPr>
                <w:noProof/>
              </w:rPr>
              <w:tab/>
            </w:r>
            <w:r w:rsidRPr="002B01AF">
              <w:rPr>
                <w:rStyle w:val="a4"/>
                <w:rFonts w:ascii="Helvetica" w:hAnsi="Helvetica" w:cs="Helvetica"/>
                <w:noProof/>
              </w:rPr>
              <w:t>模板</w:t>
            </w:r>
            <w:r>
              <w:rPr>
                <w:noProof/>
                <w:webHidden/>
              </w:rPr>
              <w:tab/>
            </w:r>
            <w:r>
              <w:rPr>
                <w:noProof/>
                <w:webHidden/>
              </w:rPr>
              <w:fldChar w:fldCharType="begin"/>
            </w:r>
            <w:r>
              <w:rPr>
                <w:noProof/>
                <w:webHidden/>
              </w:rPr>
              <w:instrText xml:space="preserve"> PAGEREF _Toc46395205 \h </w:instrText>
            </w:r>
            <w:r>
              <w:rPr>
                <w:noProof/>
                <w:webHidden/>
              </w:rPr>
            </w:r>
            <w:r>
              <w:rPr>
                <w:noProof/>
                <w:webHidden/>
              </w:rPr>
              <w:fldChar w:fldCharType="separate"/>
            </w:r>
            <w:r>
              <w:rPr>
                <w:noProof/>
                <w:webHidden/>
              </w:rPr>
              <w:t>324</w:t>
            </w:r>
            <w:r>
              <w:rPr>
                <w:noProof/>
                <w:webHidden/>
              </w:rPr>
              <w:fldChar w:fldCharType="end"/>
            </w:r>
          </w:hyperlink>
        </w:p>
        <w:p w14:paraId="1C3EA490" w14:textId="19D6DD3C" w:rsidR="00717723" w:rsidRDefault="00717723">
          <w:pPr>
            <w:pStyle w:val="TOC4"/>
            <w:tabs>
              <w:tab w:val="left" w:pos="2520"/>
              <w:tab w:val="right" w:leader="dot" w:pos="8296"/>
            </w:tabs>
            <w:rPr>
              <w:noProof/>
            </w:rPr>
          </w:pPr>
          <w:hyperlink w:anchor="_Toc46395206" w:history="1">
            <w:r w:rsidRPr="002B01AF">
              <w:rPr>
                <w:rStyle w:val="a4"/>
                <w:rFonts w:ascii="Helvetica" w:hAnsi="Helvetica" w:cs="Helvetica"/>
                <w:noProof/>
              </w:rPr>
              <w:t>11.24.1.3</w:t>
            </w:r>
            <w:r>
              <w:rPr>
                <w:noProof/>
              </w:rPr>
              <w:tab/>
            </w:r>
            <w:r w:rsidRPr="002B01AF">
              <w:rPr>
                <w:rStyle w:val="a4"/>
                <w:rFonts w:ascii="Helvetica" w:hAnsi="Helvetica" w:cs="Helvetica"/>
                <w:noProof/>
              </w:rPr>
              <w:t>路径</w:t>
            </w:r>
            <w:r>
              <w:rPr>
                <w:noProof/>
                <w:webHidden/>
              </w:rPr>
              <w:tab/>
            </w:r>
            <w:r>
              <w:rPr>
                <w:noProof/>
                <w:webHidden/>
              </w:rPr>
              <w:fldChar w:fldCharType="begin"/>
            </w:r>
            <w:r>
              <w:rPr>
                <w:noProof/>
                <w:webHidden/>
              </w:rPr>
              <w:instrText xml:space="preserve"> PAGEREF _Toc46395206 \h </w:instrText>
            </w:r>
            <w:r>
              <w:rPr>
                <w:noProof/>
                <w:webHidden/>
              </w:rPr>
            </w:r>
            <w:r>
              <w:rPr>
                <w:noProof/>
                <w:webHidden/>
              </w:rPr>
              <w:fldChar w:fldCharType="separate"/>
            </w:r>
            <w:r>
              <w:rPr>
                <w:noProof/>
                <w:webHidden/>
              </w:rPr>
              <w:t>324</w:t>
            </w:r>
            <w:r>
              <w:rPr>
                <w:noProof/>
                <w:webHidden/>
              </w:rPr>
              <w:fldChar w:fldCharType="end"/>
            </w:r>
          </w:hyperlink>
        </w:p>
        <w:p w14:paraId="2A3BE3E2" w14:textId="2194DD12" w:rsidR="00717723" w:rsidRDefault="00717723">
          <w:pPr>
            <w:pStyle w:val="TOC2"/>
            <w:tabs>
              <w:tab w:val="left" w:pos="1260"/>
              <w:tab w:val="right" w:leader="dot" w:pos="8296"/>
            </w:tabs>
            <w:rPr>
              <w:noProof/>
            </w:rPr>
          </w:pPr>
          <w:hyperlink w:anchor="_Toc46395207" w:history="1">
            <w:r w:rsidRPr="002B01AF">
              <w:rPr>
                <w:rStyle w:val="a4"/>
                <w:noProof/>
              </w:rPr>
              <w:t>11.25</w:t>
            </w:r>
            <w:r>
              <w:rPr>
                <w:noProof/>
              </w:rPr>
              <w:tab/>
            </w:r>
            <w:r w:rsidRPr="002B01AF">
              <w:rPr>
                <w:rStyle w:val="a4"/>
                <w:noProof/>
              </w:rPr>
              <w:t>Hexo多语言化</w:t>
            </w:r>
            <w:r>
              <w:rPr>
                <w:noProof/>
                <w:webHidden/>
              </w:rPr>
              <w:tab/>
            </w:r>
            <w:r>
              <w:rPr>
                <w:noProof/>
                <w:webHidden/>
              </w:rPr>
              <w:fldChar w:fldCharType="begin"/>
            </w:r>
            <w:r>
              <w:rPr>
                <w:noProof/>
                <w:webHidden/>
              </w:rPr>
              <w:instrText xml:space="preserve"> PAGEREF _Toc46395207 \h </w:instrText>
            </w:r>
            <w:r>
              <w:rPr>
                <w:noProof/>
                <w:webHidden/>
              </w:rPr>
            </w:r>
            <w:r>
              <w:rPr>
                <w:noProof/>
                <w:webHidden/>
              </w:rPr>
              <w:fldChar w:fldCharType="separate"/>
            </w:r>
            <w:r>
              <w:rPr>
                <w:noProof/>
                <w:webHidden/>
              </w:rPr>
              <w:t>325</w:t>
            </w:r>
            <w:r>
              <w:rPr>
                <w:noProof/>
                <w:webHidden/>
              </w:rPr>
              <w:fldChar w:fldCharType="end"/>
            </w:r>
          </w:hyperlink>
        </w:p>
        <w:p w14:paraId="56A21816" w14:textId="343FA879" w:rsidR="00717723" w:rsidRDefault="00717723">
          <w:pPr>
            <w:pStyle w:val="TOC3"/>
            <w:tabs>
              <w:tab w:val="left" w:pos="2100"/>
              <w:tab w:val="right" w:leader="dot" w:pos="8296"/>
            </w:tabs>
            <w:rPr>
              <w:noProof/>
            </w:rPr>
          </w:pPr>
          <w:hyperlink w:anchor="_Toc46395208" w:history="1">
            <w:r w:rsidRPr="002B01AF">
              <w:rPr>
                <w:rStyle w:val="a4"/>
                <w:noProof/>
              </w:rPr>
              <w:t>11.25.1</w:t>
            </w:r>
            <w:r>
              <w:rPr>
                <w:noProof/>
              </w:rPr>
              <w:tab/>
            </w:r>
            <w:r w:rsidRPr="002B01AF">
              <w:rPr>
                <w:rStyle w:val="a4"/>
                <w:noProof/>
              </w:rPr>
              <w:t>1.前言</w:t>
            </w:r>
            <w:r>
              <w:rPr>
                <w:noProof/>
                <w:webHidden/>
              </w:rPr>
              <w:tab/>
            </w:r>
            <w:r>
              <w:rPr>
                <w:noProof/>
                <w:webHidden/>
              </w:rPr>
              <w:fldChar w:fldCharType="begin"/>
            </w:r>
            <w:r>
              <w:rPr>
                <w:noProof/>
                <w:webHidden/>
              </w:rPr>
              <w:instrText xml:space="preserve"> PAGEREF _Toc46395208 \h </w:instrText>
            </w:r>
            <w:r>
              <w:rPr>
                <w:noProof/>
                <w:webHidden/>
              </w:rPr>
            </w:r>
            <w:r>
              <w:rPr>
                <w:noProof/>
                <w:webHidden/>
              </w:rPr>
              <w:fldChar w:fldCharType="separate"/>
            </w:r>
            <w:r>
              <w:rPr>
                <w:noProof/>
                <w:webHidden/>
              </w:rPr>
              <w:t>325</w:t>
            </w:r>
            <w:r>
              <w:rPr>
                <w:noProof/>
                <w:webHidden/>
              </w:rPr>
              <w:fldChar w:fldCharType="end"/>
            </w:r>
          </w:hyperlink>
        </w:p>
        <w:p w14:paraId="2382ECAB" w14:textId="298F4EE3" w:rsidR="00717723" w:rsidRDefault="00717723">
          <w:pPr>
            <w:pStyle w:val="TOC3"/>
            <w:tabs>
              <w:tab w:val="left" w:pos="2100"/>
              <w:tab w:val="right" w:leader="dot" w:pos="8296"/>
            </w:tabs>
            <w:rPr>
              <w:noProof/>
            </w:rPr>
          </w:pPr>
          <w:hyperlink w:anchor="_Toc46395209" w:history="1">
            <w:r w:rsidRPr="002B01AF">
              <w:rPr>
                <w:rStyle w:val="a4"/>
                <w:noProof/>
              </w:rPr>
              <w:t>11.25.2</w:t>
            </w:r>
            <w:r>
              <w:rPr>
                <w:noProof/>
              </w:rPr>
              <w:tab/>
            </w:r>
            <w:r w:rsidRPr="002B01AF">
              <w:rPr>
                <w:rStyle w:val="a4"/>
                <w:noProof/>
              </w:rPr>
              <w:t>2.前置条件</w:t>
            </w:r>
            <w:r>
              <w:rPr>
                <w:noProof/>
                <w:webHidden/>
              </w:rPr>
              <w:tab/>
            </w:r>
            <w:r>
              <w:rPr>
                <w:noProof/>
                <w:webHidden/>
              </w:rPr>
              <w:fldChar w:fldCharType="begin"/>
            </w:r>
            <w:r>
              <w:rPr>
                <w:noProof/>
                <w:webHidden/>
              </w:rPr>
              <w:instrText xml:space="preserve"> PAGEREF _Toc46395209 \h </w:instrText>
            </w:r>
            <w:r>
              <w:rPr>
                <w:noProof/>
                <w:webHidden/>
              </w:rPr>
            </w:r>
            <w:r>
              <w:rPr>
                <w:noProof/>
                <w:webHidden/>
              </w:rPr>
              <w:fldChar w:fldCharType="separate"/>
            </w:r>
            <w:r>
              <w:rPr>
                <w:noProof/>
                <w:webHidden/>
              </w:rPr>
              <w:t>325</w:t>
            </w:r>
            <w:r>
              <w:rPr>
                <w:noProof/>
                <w:webHidden/>
              </w:rPr>
              <w:fldChar w:fldCharType="end"/>
            </w:r>
          </w:hyperlink>
        </w:p>
        <w:p w14:paraId="70BE2C71" w14:textId="56FE52F1" w:rsidR="00717723" w:rsidRDefault="00717723">
          <w:pPr>
            <w:pStyle w:val="TOC4"/>
            <w:tabs>
              <w:tab w:val="left" w:pos="2520"/>
              <w:tab w:val="right" w:leader="dot" w:pos="8296"/>
            </w:tabs>
            <w:rPr>
              <w:noProof/>
            </w:rPr>
          </w:pPr>
          <w:hyperlink w:anchor="_Toc46395210" w:history="1">
            <w:r w:rsidRPr="002B01AF">
              <w:rPr>
                <w:rStyle w:val="a4"/>
                <w:noProof/>
              </w:rPr>
              <w:t>11.25.2.1</w:t>
            </w:r>
            <w:r>
              <w:rPr>
                <w:noProof/>
              </w:rPr>
              <w:tab/>
            </w:r>
            <w:r w:rsidRPr="002B01AF">
              <w:rPr>
                <w:rStyle w:val="a4"/>
                <w:noProof/>
              </w:rPr>
              <w:t>2.1 环境准备</w:t>
            </w:r>
            <w:r>
              <w:rPr>
                <w:noProof/>
                <w:webHidden/>
              </w:rPr>
              <w:tab/>
            </w:r>
            <w:r>
              <w:rPr>
                <w:noProof/>
                <w:webHidden/>
              </w:rPr>
              <w:fldChar w:fldCharType="begin"/>
            </w:r>
            <w:r>
              <w:rPr>
                <w:noProof/>
                <w:webHidden/>
              </w:rPr>
              <w:instrText xml:space="preserve"> PAGEREF _Toc46395210 \h </w:instrText>
            </w:r>
            <w:r>
              <w:rPr>
                <w:noProof/>
                <w:webHidden/>
              </w:rPr>
            </w:r>
            <w:r>
              <w:rPr>
                <w:noProof/>
                <w:webHidden/>
              </w:rPr>
              <w:fldChar w:fldCharType="separate"/>
            </w:r>
            <w:r>
              <w:rPr>
                <w:noProof/>
                <w:webHidden/>
              </w:rPr>
              <w:t>325</w:t>
            </w:r>
            <w:r>
              <w:rPr>
                <w:noProof/>
                <w:webHidden/>
              </w:rPr>
              <w:fldChar w:fldCharType="end"/>
            </w:r>
          </w:hyperlink>
        </w:p>
        <w:p w14:paraId="4ABBE077" w14:textId="71A840F2" w:rsidR="00717723" w:rsidRDefault="00717723">
          <w:pPr>
            <w:pStyle w:val="TOC4"/>
            <w:tabs>
              <w:tab w:val="left" w:pos="2520"/>
              <w:tab w:val="right" w:leader="dot" w:pos="8296"/>
            </w:tabs>
            <w:rPr>
              <w:noProof/>
            </w:rPr>
          </w:pPr>
          <w:hyperlink w:anchor="_Toc46395211" w:history="1">
            <w:r w:rsidRPr="002B01AF">
              <w:rPr>
                <w:rStyle w:val="a4"/>
                <w:noProof/>
              </w:rPr>
              <w:t>11.25.2.2</w:t>
            </w:r>
            <w:r>
              <w:rPr>
                <w:noProof/>
              </w:rPr>
              <w:tab/>
            </w:r>
            <w:r w:rsidRPr="002B01AF">
              <w:rPr>
                <w:rStyle w:val="a4"/>
                <w:noProof/>
              </w:rPr>
              <w:t>2.2 软件安装</w:t>
            </w:r>
            <w:r>
              <w:rPr>
                <w:noProof/>
                <w:webHidden/>
              </w:rPr>
              <w:tab/>
            </w:r>
            <w:r>
              <w:rPr>
                <w:noProof/>
                <w:webHidden/>
              </w:rPr>
              <w:fldChar w:fldCharType="begin"/>
            </w:r>
            <w:r>
              <w:rPr>
                <w:noProof/>
                <w:webHidden/>
              </w:rPr>
              <w:instrText xml:space="preserve"> PAGEREF _Toc46395211 \h </w:instrText>
            </w:r>
            <w:r>
              <w:rPr>
                <w:noProof/>
                <w:webHidden/>
              </w:rPr>
            </w:r>
            <w:r>
              <w:rPr>
                <w:noProof/>
                <w:webHidden/>
              </w:rPr>
              <w:fldChar w:fldCharType="separate"/>
            </w:r>
            <w:r>
              <w:rPr>
                <w:noProof/>
                <w:webHidden/>
              </w:rPr>
              <w:t>325</w:t>
            </w:r>
            <w:r>
              <w:rPr>
                <w:noProof/>
                <w:webHidden/>
              </w:rPr>
              <w:fldChar w:fldCharType="end"/>
            </w:r>
          </w:hyperlink>
        </w:p>
        <w:p w14:paraId="249F00FC" w14:textId="76F8D49C" w:rsidR="00717723" w:rsidRDefault="00717723">
          <w:pPr>
            <w:pStyle w:val="TOC4"/>
            <w:tabs>
              <w:tab w:val="left" w:pos="2520"/>
              <w:tab w:val="right" w:leader="dot" w:pos="8296"/>
            </w:tabs>
            <w:rPr>
              <w:noProof/>
            </w:rPr>
          </w:pPr>
          <w:hyperlink w:anchor="_Toc46395212" w:history="1">
            <w:r w:rsidRPr="002B01AF">
              <w:rPr>
                <w:rStyle w:val="a4"/>
                <w:noProof/>
              </w:rPr>
              <w:t>11.25.2.3</w:t>
            </w:r>
            <w:r>
              <w:rPr>
                <w:noProof/>
              </w:rPr>
              <w:tab/>
            </w:r>
            <w:r w:rsidRPr="002B01AF">
              <w:rPr>
                <w:rStyle w:val="a4"/>
                <w:noProof/>
              </w:rPr>
              <w:t>2.3 hexo依赖</w:t>
            </w:r>
            <w:r>
              <w:rPr>
                <w:noProof/>
                <w:webHidden/>
              </w:rPr>
              <w:tab/>
            </w:r>
            <w:r>
              <w:rPr>
                <w:noProof/>
                <w:webHidden/>
              </w:rPr>
              <w:fldChar w:fldCharType="begin"/>
            </w:r>
            <w:r>
              <w:rPr>
                <w:noProof/>
                <w:webHidden/>
              </w:rPr>
              <w:instrText xml:space="preserve"> PAGEREF _Toc46395212 \h </w:instrText>
            </w:r>
            <w:r>
              <w:rPr>
                <w:noProof/>
                <w:webHidden/>
              </w:rPr>
            </w:r>
            <w:r>
              <w:rPr>
                <w:noProof/>
                <w:webHidden/>
              </w:rPr>
              <w:fldChar w:fldCharType="separate"/>
            </w:r>
            <w:r>
              <w:rPr>
                <w:noProof/>
                <w:webHidden/>
              </w:rPr>
              <w:t>326</w:t>
            </w:r>
            <w:r>
              <w:rPr>
                <w:noProof/>
                <w:webHidden/>
              </w:rPr>
              <w:fldChar w:fldCharType="end"/>
            </w:r>
          </w:hyperlink>
        </w:p>
        <w:p w14:paraId="02F58F87" w14:textId="2C80DCB5" w:rsidR="00717723" w:rsidRDefault="00717723">
          <w:pPr>
            <w:pStyle w:val="TOC4"/>
            <w:tabs>
              <w:tab w:val="left" w:pos="2520"/>
              <w:tab w:val="right" w:leader="dot" w:pos="8296"/>
            </w:tabs>
            <w:rPr>
              <w:noProof/>
            </w:rPr>
          </w:pPr>
          <w:hyperlink w:anchor="_Toc46395213" w:history="1">
            <w:r w:rsidRPr="002B01AF">
              <w:rPr>
                <w:rStyle w:val="a4"/>
                <w:noProof/>
              </w:rPr>
              <w:t>11.25.2.4</w:t>
            </w:r>
            <w:r>
              <w:rPr>
                <w:noProof/>
              </w:rPr>
              <w:tab/>
            </w:r>
            <w:r w:rsidRPr="002B01AF">
              <w:rPr>
                <w:rStyle w:val="a4"/>
                <w:noProof/>
              </w:rPr>
              <w:t>2.4 npm依赖</w:t>
            </w:r>
            <w:r>
              <w:rPr>
                <w:noProof/>
                <w:webHidden/>
              </w:rPr>
              <w:tab/>
            </w:r>
            <w:r>
              <w:rPr>
                <w:noProof/>
                <w:webHidden/>
              </w:rPr>
              <w:fldChar w:fldCharType="begin"/>
            </w:r>
            <w:r>
              <w:rPr>
                <w:noProof/>
                <w:webHidden/>
              </w:rPr>
              <w:instrText xml:space="preserve"> PAGEREF _Toc46395213 \h </w:instrText>
            </w:r>
            <w:r>
              <w:rPr>
                <w:noProof/>
                <w:webHidden/>
              </w:rPr>
            </w:r>
            <w:r>
              <w:rPr>
                <w:noProof/>
                <w:webHidden/>
              </w:rPr>
              <w:fldChar w:fldCharType="separate"/>
            </w:r>
            <w:r>
              <w:rPr>
                <w:noProof/>
                <w:webHidden/>
              </w:rPr>
              <w:t>326</w:t>
            </w:r>
            <w:r>
              <w:rPr>
                <w:noProof/>
                <w:webHidden/>
              </w:rPr>
              <w:fldChar w:fldCharType="end"/>
            </w:r>
          </w:hyperlink>
        </w:p>
        <w:p w14:paraId="218FE890" w14:textId="092E3454" w:rsidR="00717723" w:rsidRDefault="00717723">
          <w:pPr>
            <w:pStyle w:val="TOC3"/>
            <w:tabs>
              <w:tab w:val="left" w:pos="2100"/>
              <w:tab w:val="right" w:leader="dot" w:pos="8296"/>
            </w:tabs>
            <w:rPr>
              <w:noProof/>
            </w:rPr>
          </w:pPr>
          <w:hyperlink w:anchor="_Toc46395214" w:history="1">
            <w:r w:rsidRPr="002B01AF">
              <w:rPr>
                <w:rStyle w:val="a4"/>
                <w:noProof/>
              </w:rPr>
              <w:t>11.25.3</w:t>
            </w:r>
            <w:r>
              <w:rPr>
                <w:noProof/>
              </w:rPr>
              <w:tab/>
            </w:r>
            <w:r w:rsidRPr="002B01AF">
              <w:rPr>
                <w:rStyle w:val="a4"/>
                <w:noProof/>
              </w:rPr>
              <w:t>3.折腾过程</w:t>
            </w:r>
            <w:r>
              <w:rPr>
                <w:noProof/>
                <w:webHidden/>
              </w:rPr>
              <w:tab/>
            </w:r>
            <w:r>
              <w:rPr>
                <w:noProof/>
                <w:webHidden/>
              </w:rPr>
              <w:fldChar w:fldCharType="begin"/>
            </w:r>
            <w:r>
              <w:rPr>
                <w:noProof/>
                <w:webHidden/>
              </w:rPr>
              <w:instrText xml:space="preserve"> PAGEREF _Toc46395214 \h </w:instrText>
            </w:r>
            <w:r>
              <w:rPr>
                <w:noProof/>
                <w:webHidden/>
              </w:rPr>
            </w:r>
            <w:r>
              <w:rPr>
                <w:noProof/>
                <w:webHidden/>
              </w:rPr>
              <w:fldChar w:fldCharType="separate"/>
            </w:r>
            <w:r>
              <w:rPr>
                <w:noProof/>
                <w:webHidden/>
              </w:rPr>
              <w:t>326</w:t>
            </w:r>
            <w:r>
              <w:rPr>
                <w:noProof/>
                <w:webHidden/>
              </w:rPr>
              <w:fldChar w:fldCharType="end"/>
            </w:r>
          </w:hyperlink>
        </w:p>
        <w:p w14:paraId="28D9B0D6" w14:textId="0A5E4E21" w:rsidR="00717723" w:rsidRDefault="00717723">
          <w:pPr>
            <w:pStyle w:val="TOC4"/>
            <w:tabs>
              <w:tab w:val="left" w:pos="2520"/>
              <w:tab w:val="right" w:leader="dot" w:pos="8296"/>
            </w:tabs>
            <w:rPr>
              <w:noProof/>
            </w:rPr>
          </w:pPr>
          <w:hyperlink w:anchor="_Toc46395215" w:history="1">
            <w:r w:rsidRPr="002B01AF">
              <w:rPr>
                <w:rStyle w:val="a4"/>
                <w:noProof/>
              </w:rPr>
              <w:t>11.25.3.1</w:t>
            </w:r>
            <w:r>
              <w:rPr>
                <w:noProof/>
              </w:rPr>
              <w:tab/>
            </w:r>
            <w:r w:rsidRPr="002B01AF">
              <w:rPr>
                <w:rStyle w:val="a4"/>
                <w:noProof/>
              </w:rPr>
              <w:t>3.1 全站配置</w:t>
            </w:r>
            <w:r>
              <w:rPr>
                <w:noProof/>
                <w:webHidden/>
              </w:rPr>
              <w:tab/>
            </w:r>
            <w:r>
              <w:rPr>
                <w:noProof/>
                <w:webHidden/>
              </w:rPr>
              <w:fldChar w:fldCharType="begin"/>
            </w:r>
            <w:r>
              <w:rPr>
                <w:noProof/>
                <w:webHidden/>
              </w:rPr>
              <w:instrText xml:space="preserve"> PAGEREF _Toc46395215 \h </w:instrText>
            </w:r>
            <w:r>
              <w:rPr>
                <w:noProof/>
                <w:webHidden/>
              </w:rPr>
            </w:r>
            <w:r>
              <w:rPr>
                <w:noProof/>
                <w:webHidden/>
              </w:rPr>
              <w:fldChar w:fldCharType="separate"/>
            </w:r>
            <w:r>
              <w:rPr>
                <w:noProof/>
                <w:webHidden/>
              </w:rPr>
              <w:t>326</w:t>
            </w:r>
            <w:r>
              <w:rPr>
                <w:noProof/>
                <w:webHidden/>
              </w:rPr>
              <w:fldChar w:fldCharType="end"/>
            </w:r>
          </w:hyperlink>
        </w:p>
        <w:p w14:paraId="4261C806" w14:textId="319179EF" w:rsidR="00717723" w:rsidRDefault="00717723">
          <w:pPr>
            <w:pStyle w:val="TOC5"/>
            <w:tabs>
              <w:tab w:val="left" w:pos="2940"/>
              <w:tab w:val="right" w:leader="dot" w:pos="8296"/>
            </w:tabs>
            <w:rPr>
              <w:noProof/>
            </w:rPr>
          </w:pPr>
          <w:hyperlink w:anchor="_Toc46395216" w:history="1">
            <w:r w:rsidRPr="002B01AF">
              <w:rPr>
                <w:rStyle w:val="a4"/>
                <w:noProof/>
              </w:rPr>
              <w:t>11.25.3.1.1</w:t>
            </w:r>
            <w:r>
              <w:rPr>
                <w:noProof/>
              </w:rPr>
              <w:tab/>
            </w:r>
            <w:r w:rsidRPr="002B01AF">
              <w:rPr>
                <w:rStyle w:val="a4"/>
                <w:noProof/>
              </w:rPr>
              <w:t>3.1.1 语系配置</w:t>
            </w:r>
            <w:r>
              <w:rPr>
                <w:noProof/>
                <w:webHidden/>
              </w:rPr>
              <w:tab/>
            </w:r>
            <w:r>
              <w:rPr>
                <w:noProof/>
                <w:webHidden/>
              </w:rPr>
              <w:fldChar w:fldCharType="begin"/>
            </w:r>
            <w:r>
              <w:rPr>
                <w:noProof/>
                <w:webHidden/>
              </w:rPr>
              <w:instrText xml:space="preserve"> PAGEREF _Toc46395216 \h </w:instrText>
            </w:r>
            <w:r>
              <w:rPr>
                <w:noProof/>
                <w:webHidden/>
              </w:rPr>
            </w:r>
            <w:r>
              <w:rPr>
                <w:noProof/>
                <w:webHidden/>
              </w:rPr>
              <w:fldChar w:fldCharType="separate"/>
            </w:r>
            <w:r>
              <w:rPr>
                <w:noProof/>
                <w:webHidden/>
              </w:rPr>
              <w:t>326</w:t>
            </w:r>
            <w:r>
              <w:rPr>
                <w:noProof/>
                <w:webHidden/>
              </w:rPr>
              <w:fldChar w:fldCharType="end"/>
            </w:r>
          </w:hyperlink>
        </w:p>
        <w:p w14:paraId="3C43768E" w14:textId="2735C875" w:rsidR="00717723" w:rsidRDefault="00717723">
          <w:pPr>
            <w:pStyle w:val="TOC5"/>
            <w:tabs>
              <w:tab w:val="left" w:pos="2940"/>
              <w:tab w:val="right" w:leader="dot" w:pos="8296"/>
            </w:tabs>
            <w:rPr>
              <w:noProof/>
            </w:rPr>
          </w:pPr>
          <w:hyperlink w:anchor="_Toc46395217" w:history="1">
            <w:r w:rsidRPr="002B01AF">
              <w:rPr>
                <w:rStyle w:val="a4"/>
                <w:noProof/>
              </w:rPr>
              <w:t>11.25.3.1.2</w:t>
            </w:r>
            <w:r>
              <w:rPr>
                <w:noProof/>
              </w:rPr>
              <w:tab/>
            </w:r>
            <w:r w:rsidRPr="002B01AF">
              <w:rPr>
                <w:rStyle w:val="a4"/>
                <w:noProof/>
              </w:rPr>
              <w:t>3.1.2 主题配置</w:t>
            </w:r>
            <w:r>
              <w:rPr>
                <w:noProof/>
                <w:webHidden/>
              </w:rPr>
              <w:tab/>
            </w:r>
            <w:r>
              <w:rPr>
                <w:noProof/>
                <w:webHidden/>
              </w:rPr>
              <w:fldChar w:fldCharType="begin"/>
            </w:r>
            <w:r>
              <w:rPr>
                <w:noProof/>
                <w:webHidden/>
              </w:rPr>
              <w:instrText xml:space="preserve"> PAGEREF _Toc46395217 \h </w:instrText>
            </w:r>
            <w:r>
              <w:rPr>
                <w:noProof/>
                <w:webHidden/>
              </w:rPr>
            </w:r>
            <w:r>
              <w:rPr>
                <w:noProof/>
                <w:webHidden/>
              </w:rPr>
              <w:fldChar w:fldCharType="separate"/>
            </w:r>
            <w:r>
              <w:rPr>
                <w:noProof/>
                <w:webHidden/>
              </w:rPr>
              <w:t>327</w:t>
            </w:r>
            <w:r>
              <w:rPr>
                <w:noProof/>
                <w:webHidden/>
              </w:rPr>
              <w:fldChar w:fldCharType="end"/>
            </w:r>
          </w:hyperlink>
        </w:p>
        <w:p w14:paraId="03280067" w14:textId="2C9D3926" w:rsidR="00717723" w:rsidRDefault="00717723">
          <w:pPr>
            <w:pStyle w:val="TOC5"/>
            <w:tabs>
              <w:tab w:val="left" w:pos="2940"/>
              <w:tab w:val="right" w:leader="dot" w:pos="8296"/>
            </w:tabs>
            <w:rPr>
              <w:noProof/>
            </w:rPr>
          </w:pPr>
          <w:hyperlink w:anchor="_Toc46395218" w:history="1">
            <w:r w:rsidRPr="002B01AF">
              <w:rPr>
                <w:rStyle w:val="a4"/>
                <w:noProof/>
              </w:rPr>
              <w:t>11.25.3.1.3</w:t>
            </w:r>
            <w:r>
              <w:rPr>
                <w:noProof/>
              </w:rPr>
              <w:tab/>
            </w:r>
            <w:r w:rsidRPr="002B01AF">
              <w:rPr>
                <w:rStyle w:val="a4"/>
                <w:noProof/>
              </w:rPr>
              <w:t>3.1.3 url配置</w:t>
            </w:r>
            <w:r>
              <w:rPr>
                <w:noProof/>
                <w:webHidden/>
              </w:rPr>
              <w:tab/>
            </w:r>
            <w:r>
              <w:rPr>
                <w:noProof/>
                <w:webHidden/>
              </w:rPr>
              <w:fldChar w:fldCharType="begin"/>
            </w:r>
            <w:r>
              <w:rPr>
                <w:noProof/>
                <w:webHidden/>
              </w:rPr>
              <w:instrText xml:space="preserve"> PAGEREF _Toc46395218 \h </w:instrText>
            </w:r>
            <w:r>
              <w:rPr>
                <w:noProof/>
                <w:webHidden/>
              </w:rPr>
            </w:r>
            <w:r>
              <w:rPr>
                <w:noProof/>
                <w:webHidden/>
              </w:rPr>
              <w:fldChar w:fldCharType="separate"/>
            </w:r>
            <w:r>
              <w:rPr>
                <w:noProof/>
                <w:webHidden/>
              </w:rPr>
              <w:t>327</w:t>
            </w:r>
            <w:r>
              <w:rPr>
                <w:noProof/>
                <w:webHidden/>
              </w:rPr>
              <w:fldChar w:fldCharType="end"/>
            </w:r>
          </w:hyperlink>
        </w:p>
        <w:p w14:paraId="30A42897" w14:textId="56AE1AEE" w:rsidR="00717723" w:rsidRDefault="00717723">
          <w:pPr>
            <w:pStyle w:val="TOC5"/>
            <w:tabs>
              <w:tab w:val="left" w:pos="2940"/>
              <w:tab w:val="right" w:leader="dot" w:pos="8296"/>
            </w:tabs>
            <w:rPr>
              <w:noProof/>
            </w:rPr>
          </w:pPr>
          <w:hyperlink w:anchor="_Toc46395219" w:history="1">
            <w:r w:rsidRPr="002B01AF">
              <w:rPr>
                <w:rStyle w:val="a4"/>
                <w:noProof/>
              </w:rPr>
              <w:t>11.25.3.1.4</w:t>
            </w:r>
            <w:r>
              <w:rPr>
                <w:noProof/>
              </w:rPr>
              <w:tab/>
            </w:r>
            <w:r w:rsidRPr="002B01AF">
              <w:rPr>
                <w:rStyle w:val="a4"/>
                <w:noProof/>
              </w:rPr>
              <w:t>3.1.4 deploy配置</w:t>
            </w:r>
            <w:r>
              <w:rPr>
                <w:noProof/>
                <w:webHidden/>
              </w:rPr>
              <w:tab/>
            </w:r>
            <w:r>
              <w:rPr>
                <w:noProof/>
                <w:webHidden/>
              </w:rPr>
              <w:fldChar w:fldCharType="begin"/>
            </w:r>
            <w:r>
              <w:rPr>
                <w:noProof/>
                <w:webHidden/>
              </w:rPr>
              <w:instrText xml:space="preserve"> PAGEREF _Toc46395219 \h </w:instrText>
            </w:r>
            <w:r>
              <w:rPr>
                <w:noProof/>
                <w:webHidden/>
              </w:rPr>
            </w:r>
            <w:r>
              <w:rPr>
                <w:noProof/>
                <w:webHidden/>
              </w:rPr>
              <w:fldChar w:fldCharType="separate"/>
            </w:r>
            <w:r>
              <w:rPr>
                <w:noProof/>
                <w:webHidden/>
              </w:rPr>
              <w:t>327</w:t>
            </w:r>
            <w:r>
              <w:rPr>
                <w:noProof/>
                <w:webHidden/>
              </w:rPr>
              <w:fldChar w:fldCharType="end"/>
            </w:r>
          </w:hyperlink>
        </w:p>
        <w:p w14:paraId="24B5F30A" w14:textId="1743567E" w:rsidR="00717723" w:rsidRDefault="00717723">
          <w:pPr>
            <w:pStyle w:val="TOC4"/>
            <w:tabs>
              <w:tab w:val="left" w:pos="2520"/>
              <w:tab w:val="right" w:leader="dot" w:pos="8296"/>
            </w:tabs>
            <w:rPr>
              <w:noProof/>
            </w:rPr>
          </w:pPr>
          <w:hyperlink w:anchor="_Toc46395220" w:history="1">
            <w:r w:rsidRPr="002B01AF">
              <w:rPr>
                <w:rStyle w:val="a4"/>
                <w:noProof/>
              </w:rPr>
              <w:t>11.25.3.2</w:t>
            </w:r>
            <w:r>
              <w:rPr>
                <w:noProof/>
              </w:rPr>
              <w:tab/>
            </w:r>
            <w:r w:rsidRPr="002B01AF">
              <w:rPr>
                <w:rStyle w:val="a4"/>
                <w:noProof/>
              </w:rPr>
              <w:t>3.2 主题配置</w:t>
            </w:r>
            <w:r>
              <w:rPr>
                <w:noProof/>
                <w:webHidden/>
              </w:rPr>
              <w:tab/>
            </w:r>
            <w:r>
              <w:rPr>
                <w:noProof/>
                <w:webHidden/>
              </w:rPr>
              <w:fldChar w:fldCharType="begin"/>
            </w:r>
            <w:r>
              <w:rPr>
                <w:noProof/>
                <w:webHidden/>
              </w:rPr>
              <w:instrText xml:space="preserve"> PAGEREF _Toc46395220 \h </w:instrText>
            </w:r>
            <w:r>
              <w:rPr>
                <w:noProof/>
                <w:webHidden/>
              </w:rPr>
            </w:r>
            <w:r>
              <w:rPr>
                <w:noProof/>
                <w:webHidden/>
              </w:rPr>
              <w:fldChar w:fldCharType="separate"/>
            </w:r>
            <w:r>
              <w:rPr>
                <w:noProof/>
                <w:webHidden/>
              </w:rPr>
              <w:t>327</w:t>
            </w:r>
            <w:r>
              <w:rPr>
                <w:noProof/>
                <w:webHidden/>
              </w:rPr>
              <w:fldChar w:fldCharType="end"/>
            </w:r>
          </w:hyperlink>
        </w:p>
        <w:p w14:paraId="73398A5D" w14:textId="06E766C7" w:rsidR="00717723" w:rsidRDefault="00717723">
          <w:pPr>
            <w:pStyle w:val="TOC5"/>
            <w:tabs>
              <w:tab w:val="left" w:pos="2940"/>
              <w:tab w:val="right" w:leader="dot" w:pos="8296"/>
            </w:tabs>
            <w:rPr>
              <w:noProof/>
            </w:rPr>
          </w:pPr>
          <w:hyperlink w:anchor="_Toc46395221" w:history="1">
            <w:r w:rsidRPr="002B01AF">
              <w:rPr>
                <w:rStyle w:val="a4"/>
                <w:noProof/>
              </w:rPr>
              <w:t>11.25.3.2.1</w:t>
            </w:r>
            <w:r>
              <w:rPr>
                <w:noProof/>
              </w:rPr>
              <w:tab/>
            </w:r>
            <w:r w:rsidRPr="002B01AF">
              <w:rPr>
                <w:rStyle w:val="a4"/>
                <w:noProof/>
              </w:rPr>
              <w:t>3.2.1 主题配置生成</w:t>
            </w:r>
            <w:r>
              <w:rPr>
                <w:noProof/>
                <w:webHidden/>
              </w:rPr>
              <w:tab/>
            </w:r>
            <w:r>
              <w:rPr>
                <w:noProof/>
                <w:webHidden/>
              </w:rPr>
              <w:fldChar w:fldCharType="begin"/>
            </w:r>
            <w:r>
              <w:rPr>
                <w:noProof/>
                <w:webHidden/>
              </w:rPr>
              <w:instrText xml:space="preserve"> PAGEREF _Toc46395221 \h </w:instrText>
            </w:r>
            <w:r>
              <w:rPr>
                <w:noProof/>
                <w:webHidden/>
              </w:rPr>
            </w:r>
            <w:r>
              <w:rPr>
                <w:noProof/>
                <w:webHidden/>
              </w:rPr>
              <w:fldChar w:fldCharType="separate"/>
            </w:r>
            <w:r>
              <w:rPr>
                <w:noProof/>
                <w:webHidden/>
              </w:rPr>
              <w:t>327</w:t>
            </w:r>
            <w:r>
              <w:rPr>
                <w:noProof/>
                <w:webHidden/>
              </w:rPr>
              <w:fldChar w:fldCharType="end"/>
            </w:r>
          </w:hyperlink>
        </w:p>
        <w:p w14:paraId="017E19C9" w14:textId="6C7CACD2" w:rsidR="00717723" w:rsidRDefault="00717723">
          <w:pPr>
            <w:pStyle w:val="TOC5"/>
            <w:tabs>
              <w:tab w:val="left" w:pos="2940"/>
              <w:tab w:val="right" w:leader="dot" w:pos="8296"/>
            </w:tabs>
            <w:rPr>
              <w:noProof/>
            </w:rPr>
          </w:pPr>
          <w:hyperlink w:anchor="_Toc46395222" w:history="1">
            <w:r w:rsidRPr="002B01AF">
              <w:rPr>
                <w:rStyle w:val="a4"/>
                <w:noProof/>
              </w:rPr>
              <w:t>11.25.3.2.2</w:t>
            </w:r>
            <w:r>
              <w:rPr>
                <w:noProof/>
              </w:rPr>
              <w:tab/>
            </w:r>
            <w:r w:rsidRPr="002B01AF">
              <w:rPr>
                <w:rStyle w:val="a4"/>
                <w:noProof/>
              </w:rPr>
              <w:t>3.2.2 多语系配置</w:t>
            </w:r>
            <w:r>
              <w:rPr>
                <w:noProof/>
                <w:webHidden/>
              </w:rPr>
              <w:tab/>
            </w:r>
            <w:r>
              <w:rPr>
                <w:noProof/>
                <w:webHidden/>
              </w:rPr>
              <w:fldChar w:fldCharType="begin"/>
            </w:r>
            <w:r>
              <w:rPr>
                <w:noProof/>
                <w:webHidden/>
              </w:rPr>
              <w:instrText xml:space="preserve"> PAGEREF _Toc46395222 \h </w:instrText>
            </w:r>
            <w:r>
              <w:rPr>
                <w:noProof/>
                <w:webHidden/>
              </w:rPr>
            </w:r>
            <w:r>
              <w:rPr>
                <w:noProof/>
                <w:webHidden/>
              </w:rPr>
              <w:fldChar w:fldCharType="separate"/>
            </w:r>
            <w:r>
              <w:rPr>
                <w:noProof/>
                <w:webHidden/>
              </w:rPr>
              <w:t>327</w:t>
            </w:r>
            <w:r>
              <w:rPr>
                <w:noProof/>
                <w:webHidden/>
              </w:rPr>
              <w:fldChar w:fldCharType="end"/>
            </w:r>
          </w:hyperlink>
        </w:p>
        <w:p w14:paraId="5DAFDB35" w14:textId="7F4DE3B0" w:rsidR="00717723" w:rsidRDefault="00717723">
          <w:pPr>
            <w:pStyle w:val="TOC4"/>
            <w:tabs>
              <w:tab w:val="left" w:pos="2520"/>
              <w:tab w:val="right" w:leader="dot" w:pos="8296"/>
            </w:tabs>
            <w:rPr>
              <w:noProof/>
            </w:rPr>
          </w:pPr>
          <w:hyperlink w:anchor="_Toc46395223" w:history="1">
            <w:r w:rsidRPr="002B01AF">
              <w:rPr>
                <w:rStyle w:val="a4"/>
                <w:noProof/>
              </w:rPr>
              <w:t>11.25.3.3</w:t>
            </w:r>
            <w:r>
              <w:rPr>
                <w:noProof/>
              </w:rPr>
              <w:tab/>
            </w:r>
            <w:r w:rsidRPr="002B01AF">
              <w:rPr>
                <w:rStyle w:val="a4"/>
                <w:noProof/>
              </w:rPr>
              <w:t>3.3 站点文档配置</w:t>
            </w:r>
            <w:r>
              <w:rPr>
                <w:noProof/>
                <w:webHidden/>
              </w:rPr>
              <w:tab/>
            </w:r>
            <w:r>
              <w:rPr>
                <w:noProof/>
                <w:webHidden/>
              </w:rPr>
              <w:fldChar w:fldCharType="begin"/>
            </w:r>
            <w:r>
              <w:rPr>
                <w:noProof/>
                <w:webHidden/>
              </w:rPr>
              <w:instrText xml:space="preserve"> PAGEREF _Toc46395223 \h </w:instrText>
            </w:r>
            <w:r>
              <w:rPr>
                <w:noProof/>
                <w:webHidden/>
              </w:rPr>
            </w:r>
            <w:r>
              <w:rPr>
                <w:noProof/>
                <w:webHidden/>
              </w:rPr>
              <w:fldChar w:fldCharType="separate"/>
            </w:r>
            <w:r>
              <w:rPr>
                <w:noProof/>
                <w:webHidden/>
              </w:rPr>
              <w:t>328</w:t>
            </w:r>
            <w:r>
              <w:rPr>
                <w:noProof/>
                <w:webHidden/>
              </w:rPr>
              <w:fldChar w:fldCharType="end"/>
            </w:r>
          </w:hyperlink>
        </w:p>
        <w:p w14:paraId="3E795A05" w14:textId="2878180A" w:rsidR="00717723" w:rsidRDefault="00717723">
          <w:pPr>
            <w:pStyle w:val="TOC5"/>
            <w:tabs>
              <w:tab w:val="left" w:pos="2940"/>
              <w:tab w:val="right" w:leader="dot" w:pos="8296"/>
            </w:tabs>
            <w:rPr>
              <w:noProof/>
            </w:rPr>
          </w:pPr>
          <w:hyperlink w:anchor="_Toc46395224" w:history="1">
            <w:r w:rsidRPr="002B01AF">
              <w:rPr>
                <w:rStyle w:val="a4"/>
                <w:noProof/>
              </w:rPr>
              <w:t>11.25.3.3.1</w:t>
            </w:r>
            <w:r>
              <w:rPr>
                <w:noProof/>
              </w:rPr>
              <w:tab/>
            </w:r>
            <w:r w:rsidRPr="002B01AF">
              <w:rPr>
                <w:rStyle w:val="a4"/>
                <w:noProof/>
              </w:rPr>
              <w:t>3.3.1 source/_post目录文档配置</w:t>
            </w:r>
            <w:r>
              <w:rPr>
                <w:noProof/>
                <w:webHidden/>
              </w:rPr>
              <w:tab/>
            </w:r>
            <w:r>
              <w:rPr>
                <w:noProof/>
                <w:webHidden/>
              </w:rPr>
              <w:fldChar w:fldCharType="begin"/>
            </w:r>
            <w:r>
              <w:rPr>
                <w:noProof/>
                <w:webHidden/>
              </w:rPr>
              <w:instrText xml:space="preserve"> PAGEREF _Toc46395224 \h </w:instrText>
            </w:r>
            <w:r>
              <w:rPr>
                <w:noProof/>
                <w:webHidden/>
              </w:rPr>
            </w:r>
            <w:r>
              <w:rPr>
                <w:noProof/>
                <w:webHidden/>
              </w:rPr>
              <w:fldChar w:fldCharType="separate"/>
            </w:r>
            <w:r>
              <w:rPr>
                <w:noProof/>
                <w:webHidden/>
              </w:rPr>
              <w:t>328</w:t>
            </w:r>
            <w:r>
              <w:rPr>
                <w:noProof/>
                <w:webHidden/>
              </w:rPr>
              <w:fldChar w:fldCharType="end"/>
            </w:r>
          </w:hyperlink>
        </w:p>
        <w:p w14:paraId="507F47FC" w14:textId="647CBEDF" w:rsidR="00717723" w:rsidRDefault="00717723">
          <w:pPr>
            <w:pStyle w:val="TOC5"/>
            <w:tabs>
              <w:tab w:val="left" w:pos="2940"/>
              <w:tab w:val="right" w:leader="dot" w:pos="8296"/>
            </w:tabs>
            <w:rPr>
              <w:noProof/>
            </w:rPr>
          </w:pPr>
          <w:hyperlink w:anchor="_Toc46395225" w:history="1">
            <w:r w:rsidRPr="002B01AF">
              <w:rPr>
                <w:rStyle w:val="a4"/>
                <w:noProof/>
              </w:rPr>
              <w:t>11.25.3.3.2</w:t>
            </w:r>
            <w:r>
              <w:rPr>
                <w:noProof/>
              </w:rPr>
              <w:tab/>
            </w:r>
            <w:r w:rsidRPr="002B01AF">
              <w:rPr>
                <w:rStyle w:val="a4"/>
                <w:noProof/>
              </w:rPr>
              <w:t>3.3.2 source目录文档配置</w:t>
            </w:r>
            <w:r>
              <w:rPr>
                <w:noProof/>
                <w:webHidden/>
              </w:rPr>
              <w:tab/>
            </w:r>
            <w:r>
              <w:rPr>
                <w:noProof/>
                <w:webHidden/>
              </w:rPr>
              <w:fldChar w:fldCharType="begin"/>
            </w:r>
            <w:r>
              <w:rPr>
                <w:noProof/>
                <w:webHidden/>
              </w:rPr>
              <w:instrText xml:space="preserve"> PAGEREF _Toc46395225 \h </w:instrText>
            </w:r>
            <w:r>
              <w:rPr>
                <w:noProof/>
                <w:webHidden/>
              </w:rPr>
            </w:r>
            <w:r>
              <w:rPr>
                <w:noProof/>
                <w:webHidden/>
              </w:rPr>
              <w:fldChar w:fldCharType="separate"/>
            </w:r>
            <w:r>
              <w:rPr>
                <w:noProof/>
                <w:webHidden/>
              </w:rPr>
              <w:t>329</w:t>
            </w:r>
            <w:r>
              <w:rPr>
                <w:noProof/>
                <w:webHidden/>
              </w:rPr>
              <w:fldChar w:fldCharType="end"/>
            </w:r>
          </w:hyperlink>
        </w:p>
        <w:p w14:paraId="3DF9640A" w14:textId="70CB55C3" w:rsidR="00717723" w:rsidRDefault="00717723">
          <w:pPr>
            <w:pStyle w:val="TOC5"/>
            <w:tabs>
              <w:tab w:val="left" w:pos="2940"/>
              <w:tab w:val="right" w:leader="dot" w:pos="8296"/>
            </w:tabs>
            <w:rPr>
              <w:noProof/>
            </w:rPr>
          </w:pPr>
          <w:hyperlink w:anchor="_Toc46395226" w:history="1">
            <w:r w:rsidRPr="002B01AF">
              <w:rPr>
                <w:rStyle w:val="a4"/>
                <w:noProof/>
              </w:rPr>
              <w:t>11.25.3.3.3</w:t>
            </w:r>
            <w:r>
              <w:rPr>
                <w:noProof/>
              </w:rPr>
              <w:tab/>
            </w:r>
            <w:r w:rsidRPr="002B01AF">
              <w:rPr>
                <w:rStyle w:val="a4"/>
                <w:noProof/>
              </w:rPr>
              <w:t>3.3.3 增加多语系切换配置</w:t>
            </w:r>
            <w:r>
              <w:rPr>
                <w:noProof/>
                <w:webHidden/>
              </w:rPr>
              <w:tab/>
            </w:r>
            <w:r>
              <w:rPr>
                <w:noProof/>
                <w:webHidden/>
              </w:rPr>
              <w:fldChar w:fldCharType="begin"/>
            </w:r>
            <w:r>
              <w:rPr>
                <w:noProof/>
                <w:webHidden/>
              </w:rPr>
              <w:instrText xml:space="preserve"> PAGEREF _Toc46395226 \h </w:instrText>
            </w:r>
            <w:r>
              <w:rPr>
                <w:noProof/>
                <w:webHidden/>
              </w:rPr>
            </w:r>
            <w:r>
              <w:rPr>
                <w:noProof/>
                <w:webHidden/>
              </w:rPr>
              <w:fldChar w:fldCharType="separate"/>
            </w:r>
            <w:r>
              <w:rPr>
                <w:noProof/>
                <w:webHidden/>
              </w:rPr>
              <w:t>330</w:t>
            </w:r>
            <w:r>
              <w:rPr>
                <w:noProof/>
                <w:webHidden/>
              </w:rPr>
              <w:fldChar w:fldCharType="end"/>
            </w:r>
          </w:hyperlink>
        </w:p>
        <w:p w14:paraId="237FB724" w14:textId="0BF441DC" w:rsidR="00717723" w:rsidRDefault="00717723">
          <w:pPr>
            <w:pStyle w:val="TOC4"/>
            <w:tabs>
              <w:tab w:val="left" w:pos="2520"/>
              <w:tab w:val="right" w:leader="dot" w:pos="8296"/>
            </w:tabs>
            <w:rPr>
              <w:noProof/>
            </w:rPr>
          </w:pPr>
          <w:hyperlink w:anchor="_Toc46395227" w:history="1">
            <w:r w:rsidRPr="002B01AF">
              <w:rPr>
                <w:rStyle w:val="a4"/>
                <w:noProof/>
              </w:rPr>
              <w:t>11.25.3.4</w:t>
            </w:r>
            <w:r>
              <w:rPr>
                <w:noProof/>
              </w:rPr>
              <w:tab/>
            </w:r>
            <w:r w:rsidRPr="002B01AF">
              <w:rPr>
                <w:rStyle w:val="a4"/>
                <w:noProof/>
              </w:rPr>
              <w:t>3.4 查看效果</w:t>
            </w:r>
            <w:r>
              <w:rPr>
                <w:noProof/>
                <w:webHidden/>
              </w:rPr>
              <w:tab/>
            </w:r>
            <w:r>
              <w:rPr>
                <w:noProof/>
                <w:webHidden/>
              </w:rPr>
              <w:fldChar w:fldCharType="begin"/>
            </w:r>
            <w:r>
              <w:rPr>
                <w:noProof/>
                <w:webHidden/>
              </w:rPr>
              <w:instrText xml:space="preserve"> PAGEREF _Toc46395227 \h </w:instrText>
            </w:r>
            <w:r>
              <w:rPr>
                <w:noProof/>
                <w:webHidden/>
              </w:rPr>
            </w:r>
            <w:r>
              <w:rPr>
                <w:noProof/>
                <w:webHidden/>
              </w:rPr>
              <w:fldChar w:fldCharType="separate"/>
            </w:r>
            <w:r>
              <w:rPr>
                <w:noProof/>
                <w:webHidden/>
              </w:rPr>
              <w:t>330</w:t>
            </w:r>
            <w:r>
              <w:rPr>
                <w:noProof/>
                <w:webHidden/>
              </w:rPr>
              <w:fldChar w:fldCharType="end"/>
            </w:r>
          </w:hyperlink>
        </w:p>
        <w:p w14:paraId="75A19BF1" w14:textId="63CD5F90" w:rsidR="00717723" w:rsidRDefault="00717723">
          <w:pPr>
            <w:pStyle w:val="TOC5"/>
            <w:tabs>
              <w:tab w:val="left" w:pos="2940"/>
              <w:tab w:val="right" w:leader="dot" w:pos="8296"/>
            </w:tabs>
            <w:rPr>
              <w:noProof/>
            </w:rPr>
          </w:pPr>
          <w:hyperlink w:anchor="_Toc46395228" w:history="1">
            <w:r w:rsidRPr="002B01AF">
              <w:rPr>
                <w:rStyle w:val="a4"/>
                <w:noProof/>
              </w:rPr>
              <w:t>11.25.3.4.1</w:t>
            </w:r>
            <w:r>
              <w:rPr>
                <w:noProof/>
              </w:rPr>
              <w:tab/>
            </w:r>
            <w:r w:rsidRPr="002B01AF">
              <w:rPr>
                <w:rStyle w:val="a4"/>
                <w:noProof/>
              </w:rPr>
              <w:t>3.4.1 编译静态文件</w:t>
            </w:r>
            <w:r>
              <w:rPr>
                <w:noProof/>
                <w:webHidden/>
              </w:rPr>
              <w:tab/>
            </w:r>
            <w:r>
              <w:rPr>
                <w:noProof/>
                <w:webHidden/>
              </w:rPr>
              <w:fldChar w:fldCharType="begin"/>
            </w:r>
            <w:r>
              <w:rPr>
                <w:noProof/>
                <w:webHidden/>
              </w:rPr>
              <w:instrText xml:space="preserve"> PAGEREF _Toc46395228 \h </w:instrText>
            </w:r>
            <w:r>
              <w:rPr>
                <w:noProof/>
                <w:webHidden/>
              </w:rPr>
            </w:r>
            <w:r>
              <w:rPr>
                <w:noProof/>
                <w:webHidden/>
              </w:rPr>
              <w:fldChar w:fldCharType="separate"/>
            </w:r>
            <w:r>
              <w:rPr>
                <w:noProof/>
                <w:webHidden/>
              </w:rPr>
              <w:t>330</w:t>
            </w:r>
            <w:r>
              <w:rPr>
                <w:noProof/>
                <w:webHidden/>
              </w:rPr>
              <w:fldChar w:fldCharType="end"/>
            </w:r>
          </w:hyperlink>
        </w:p>
        <w:p w14:paraId="53E871C6" w14:textId="36030575" w:rsidR="00717723" w:rsidRDefault="00717723">
          <w:pPr>
            <w:pStyle w:val="TOC5"/>
            <w:tabs>
              <w:tab w:val="left" w:pos="2940"/>
              <w:tab w:val="right" w:leader="dot" w:pos="8296"/>
            </w:tabs>
            <w:rPr>
              <w:noProof/>
            </w:rPr>
          </w:pPr>
          <w:hyperlink w:anchor="_Toc46395229" w:history="1">
            <w:r w:rsidRPr="002B01AF">
              <w:rPr>
                <w:rStyle w:val="a4"/>
                <w:noProof/>
              </w:rPr>
              <w:t>11.25.3.4.2</w:t>
            </w:r>
            <w:r>
              <w:rPr>
                <w:noProof/>
              </w:rPr>
              <w:tab/>
            </w:r>
            <w:r w:rsidRPr="002B01AF">
              <w:rPr>
                <w:rStyle w:val="a4"/>
                <w:noProof/>
              </w:rPr>
              <w:t>3.4.2 本地测试</w:t>
            </w:r>
            <w:r>
              <w:rPr>
                <w:noProof/>
                <w:webHidden/>
              </w:rPr>
              <w:tab/>
            </w:r>
            <w:r>
              <w:rPr>
                <w:noProof/>
                <w:webHidden/>
              </w:rPr>
              <w:fldChar w:fldCharType="begin"/>
            </w:r>
            <w:r>
              <w:rPr>
                <w:noProof/>
                <w:webHidden/>
              </w:rPr>
              <w:instrText xml:space="preserve"> PAGEREF _Toc46395229 \h </w:instrText>
            </w:r>
            <w:r>
              <w:rPr>
                <w:noProof/>
                <w:webHidden/>
              </w:rPr>
            </w:r>
            <w:r>
              <w:rPr>
                <w:noProof/>
                <w:webHidden/>
              </w:rPr>
              <w:fldChar w:fldCharType="separate"/>
            </w:r>
            <w:r>
              <w:rPr>
                <w:noProof/>
                <w:webHidden/>
              </w:rPr>
              <w:t>330</w:t>
            </w:r>
            <w:r>
              <w:rPr>
                <w:noProof/>
                <w:webHidden/>
              </w:rPr>
              <w:fldChar w:fldCharType="end"/>
            </w:r>
          </w:hyperlink>
        </w:p>
        <w:p w14:paraId="17619146" w14:textId="0BE19913" w:rsidR="00717723" w:rsidRDefault="00717723">
          <w:pPr>
            <w:pStyle w:val="TOC4"/>
            <w:tabs>
              <w:tab w:val="left" w:pos="2520"/>
              <w:tab w:val="right" w:leader="dot" w:pos="8296"/>
            </w:tabs>
            <w:rPr>
              <w:noProof/>
            </w:rPr>
          </w:pPr>
          <w:hyperlink w:anchor="_Toc46395230" w:history="1">
            <w:r w:rsidRPr="002B01AF">
              <w:rPr>
                <w:rStyle w:val="a4"/>
                <w:noProof/>
              </w:rPr>
              <w:t>11.25.3.5</w:t>
            </w:r>
            <w:r>
              <w:rPr>
                <w:noProof/>
              </w:rPr>
              <w:tab/>
            </w:r>
            <w:r w:rsidRPr="002B01AF">
              <w:rPr>
                <w:rStyle w:val="a4"/>
                <w:noProof/>
              </w:rPr>
              <w:t>3.5 部署到github</w:t>
            </w:r>
            <w:r>
              <w:rPr>
                <w:noProof/>
                <w:webHidden/>
              </w:rPr>
              <w:tab/>
            </w:r>
            <w:r>
              <w:rPr>
                <w:noProof/>
                <w:webHidden/>
              </w:rPr>
              <w:fldChar w:fldCharType="begin"/>
            </w:r>
            <w:r>
              <w:rPr>
                <w:noProof/>
                <w:webHidden/>
              </w:rPr>
              <w:instrText xml:space="preserve"> PAGEREF _Toc46395230 \h </w:instrText>
            </w:r>
            <w:r>
              <w:rPr>
                <w:noProof/>
                <w:webHidden/>
              </w:rPr>
            </w:r>
            <w:r>
              <w:rPr>
                <w:noProof/>
                <w:webHidden/>
              </w:rPr>
              <w:fldChar w:fldCharType="separate"/>
            </w:r>
            <w:r>
              <w:rPr>
                <w:noProof/>
                <w:webHidden/>
              </w:rPr>
              <w:t>332</w:t>
            </w:r>
            <w:r>
              <w:rPr>
                <w:noProof/>
                <w:webHidden/>
              </w:rPr>
              <w:fldChar w:fldCharType="end"/>
            </w:r>
          </w:hyperlink>
        </w:p>
        <w:p w14:paraId="150EE3D4" w14:textId="338E5CCF" w:rsidR="00717723" w:rsidRDefault="00717723">
          <w:pPr>
            <w:pStyle w:val="TOC3"/>
            <w:tabs>
              <w:tab w:val="left" w:pos="2100"/>
              <w:tab w:val="right" w:leader="dot" w:pos="8296"/>
            </w:tabs>
            <w:rPr>
              <w:noProof/>
            </w:rPr>
          </w:pPr>
          <w:hyperlink w:anchor="_Toc46395231" w:history="1">
            <w:r w:rsidRPr="002B01AF">
              <w:rPr>
                <w:rStyle w:val="a4"/>
                <w:noProof/>
              </w:rPr>
              <w:t>11.25.4</w:t>
            </w:r>
            <w:r>
              <w:rPr>
                <w:noProof/>
              </w:rPr>
              <w:tab/>
            </w:r>
            <w:r w:rsidRPr="002B01AF">
              <w:rPr>
                <w:rStyle w:val="a4"/>
                <w:noProof/>
              </w:rPr>
              <w:t>4. 其它功能</w:t>
            </w:r>
            <w:r>
              <w:rPr>
                <w:noProof/>
                <w:webHidden/>
              </w:rPr>
              <w:tab/>
            </w:r>
            <w:r>
              <w:rPr>
                <w:noProof/>
                <w:webHidden/>
              </w:rPr>
              <w:fldChar w:fldCharType="begin"/>
            </w:r>
            <w:r>
              <w:rPr>
                <w:noProof/>
                <w:webHidden/>
              </w:rPr>
              <w:instrText xml:space="preserve"> PAGEREF _Toc46395231 \h </w:instrText>
            </w:r>
            <w:r>
              <w:rPr>
                <w:noProof/>
                <w:webHidden/>
              </w:rPr>
            </w:r>
            <w:r>
              <w:rPr>
                <w:noProof/>
                <w:webHidden/>
              </w:rPr>
              <w:fldChar w:fldCharType="separate"/>
            </w:r>
            <w:r>
              <w:rPr>
                <w:noProof/>
                <w:webHidden/>
              </w:rPr>
              <w:t>332</w:t>
            </w:r>
            <w:r>
              <w:rPr>
                <w:noProof/>
                <w:webHidden/>
              </w:rPr>
              <w:fldChar w:fldCharType="end"/>
            </w:r>
          </w:hyperlink>
        </w:p>
        <w:p w14:paraId="7746F4BC" w14:textId="08AB15BF" w:rsidR="00717723" w:rsidRDefault="00717723">
          <w:pPr>
            <w:pStyle w:val="TOC3"/>
            <w:tabs>
              <w:tab w:val="left" w:pos="2100"/>
              <w:tab w:val="right" w:leader="dot" w:pos="8296"/>
            </w:tabs>
            <w:rPr>
              <w:noProof/>
            </w:rPr>
          </w:pPr>
          <w:hyperlink w:anchor="_Toc46395232" w:history="1">
            <w:r w:rsidRPr="002B01AF">
              <w:rPr>
                <w:rStyle w:val="a4"/>
                <w:noProof/>
              </w:rPr>
              <w:t>11.25.5</w:t>
            </w:r>
            <w:r>
              <w:rPr>
                <w:noProof/>
              </w:rPr>
              <w:tab/>
            </w:r>
            <w:r w:rsidRPr="002B01AF">
              <w:rPr>
                <w:rStyle w:val="a4"/>
                <w:noProof/>
              </w:rPr>
              <w:t>4.1 添加评论功能</w:t>
            </w:r>
            <w:r>
              <w:rPr>
                <w:noProof/>
                <w:webHidden/>
              </w:rPr>
              <w:tab/>
            </w:r>
            <w:r>
              <w:rPr>
                <w:noProof/>
                <w:webHidden/>
              </w:rPr>
              <w:fldChar w:fldCharType="begin"/>
            </w:r>
            <w:r>
              <w:rPr>
                <w:noProof/>
                <w:webHidden/>
              </w:rPr>
              <w:instrText xml:space="preserve"> PAGEREF _Toc46395232 \h </w:instrText>
            </w:r>
            <w:r>
              <w:rPr>
                <w:noProof/>
                <w:webHidden/>
              </w:rPr>
            </w:r>
            <w:r>
              <w:rPr>
                <w:noProof/>
                <w:webHidden/>
              </w:rPr>
              <w:fldChar w:fldCharType="separate"/>
            </w:r>
            <w:r>
              <w:rPr>
                <w:noProof/>
                <w:webHidden/>
              </w:rPr>
              <w:t>332</w:t>
            </w:r>
            <w:r>
              <w:rPr>
                <w:noProof/>
                <w:webHidden/>
              </w:rPr>
              <w:fldChar w:fldCharType="end"/>
            </w:r>
          </w:hyperlink>
        </w:p>
        <w:p w14:paraId="7827BD64" w14:textId="67BA5619" w:rsidR="00717723" w:rsidRDefault="00717723">
          <w:pPr>
            <w:pStyle w:val="TOC5"/>
            <w:tabs>
              <w:tab w:val="left" w:pos="2940"/>
              <w:tab w:val="right" w:leader="dot" w:pos="8296"/>
            </w:tabs>
            <w:rPr>
              <w:noProof/>
            </w:rPr>
          </w:pPr>
          <w:hyperlink w:anchor="_Toc46395233" w:history="1">
            <w:r w:rsidRPr="002B01AF">
              <w:rPr>
                <w:rStyle w:val="a4"/>
                <w:noProof/>
              </w:rPr>
              <w:t>11.25.5.1.1</w:t>
            </w:r>
            <w:r>
              <w:rPr>
                <w:noProof/>
              </w:rPr>
              <w:tab/>
            </w:r>
            <w:r w:rsidRPr="002B01AF">
              <w:rPr>
                <w:rStyle w:val="a4"/>
                <w:noProof/>
              </w:rPr>
              <w:t>4.1.1 创建应用</w:t>
            </w:r>
            <w:r>
              <w:rPr>
                <w:noProof/>
                <w:webHidden/>
              </w:rPr>
              <w:tab/>
            </w:r>
            <w:r>
              <w:rPr>
                <w:noProof/>
                <w:webHidden/>
              </w:rPr>
              <w:fldChar w:fldCharType="begin"/>
            </w:r>
            <w:r>
              <w:rPr>
                <w:noProof/>
                <w:webHidden/>
              </w:rPr>
              <w:instrText xml:space="preserve"> PAGEREF _Toc46395233 \h </w:instrText>
            </w:r>
            <w:r>
              <w:rPr>
                <w:noProof/>
                <w:webHidden/>
              </w:rPr>
            </w:r>
            <w:r>
              <w:rPr>
                <w:noProof/>
                <w:webHidden/>
              </w:rPr>
              <w:fldChar w:fldCharType="separate"/>
            </w:r>
            <w:r>
              <w:rPr>
                <w:noProof/>
                <w:webHidden/>
              </w:rPr>
              <w:t>333</w:t>
            </w:r>
            <w:r>
              <w:rPr>
                <w:noProof/>
                <w:webHidden/>
              </w:rPr>
              <w:fldChar w:fldCharType="end"/>
            </w:r>
          </w:hyperlink>
        </w:p>
        <w:p w14:paraId="27999127" w14:textId="4F728E23" w:rsidR="00717723" w:rsidRDefault="00717723">
          <w:pPr>
            <w:pStyle w:val="TOC5"/>
            <w:tabs>
              <w:tab w:val="left" w:pos="2940"/>
              <w:tab w:val="right" w:leader="dot" w:pos="8296"/>
            </w:tabs>
            <w:rPr>
              <w:noProof/>
            </w:rPr>
          </w:pPr>
          <w:hyperlink w:anchor="_Toc46395234" w:history="1">
            <w:r w:rsidRPr="002B01AF">
              <w:rPr>
                <w:rStyle w:val="a4"/>
                <w:noProof/>
              </w:rPr>
              <w:t>11.25.5.1.2</w:t>
            </w:r>
            <w:r>
              <w:rPr>
                <w:noProof/>
              </w:rPr>
              <w:tab/>
            </w:r>
            <w:r w:rsidRPr="002B01AF">
              <w:rPr>
                <w:rStyle w:val="a4"/>
                <w:noProof/>
              </w:rPr>
              <w:t>4.1.2 查看应用app_id和app_key</w:t>
            </w:r>
            <w:r>
              <w:rPr>
                <w:noProof/>
                <w:webHidden/>
              </w:rPr>
              <w:tab/>
            </w:r>
            <w:r>
              <w:rPr>
                <w:noProof/>
                <w:webHidden/>
              </w:rPr>
              <w:fldChar w:fldCharType="begin"/>
            </w:r>
            <w:r>
              <w:rPr>
                <w:noProof/>
                <w:webHidden/>
              </w:rPr>
              <w:instrText xml:space="preserve"> PAGEREF _Toc46395234 \h </w:instrText>
            </w:r>
            <w:r>
              <w:rPr>
                <w:noProof/>
                <w:webHidden/>
              </w:rPr>
            </w:r>
            <w:r>
              <w:rPr>
                <w:noProof/>
                <w:webHidden/>
              </w:rPr>
              <w:fldChar w:fldCharType="separate"/>
            </w:r>
            <w:r>
              <w:rPr>
                <w:noProof/>
                <w:webHidden/>
              </w:rPr>
              <w:t>333</w:t>
            </w:r>
            <w:r>
              <w:rPr>
                <w:noProof/>
                <w:webHidden/>
              </w:rPr>
              <w:fldChar w:fldCharType="end"/>
            </w:r>
          </w:hyperlink>
        </w:p>
        <w:p w14:paraId="49624754" w14:textId="5AFB7173" w:rsidR="00717723" w:rsidRDefault="00717723">
          <w:pPr>
            <w:pStyle w:val="TOC5"/>
            <w:tabs>
              <w:tab w:val="left" w:pos="2940"/>
              <w:tab w:val="right" w:leader="dot" w:pos="8296"/>
            </w:tabs>
            <w:rPr>
              <w:noProof/>
            </w:rPr>
          </w:pPr>
          <w:hyperlink w:anchor="_Toc46395235" w:history="1">
            <w:r w:rsidRPr="002B01AF">
              <w:rPr>
                <w:rStyle w:val="a4"/>
                <w:noProof/>
              </w:rPr>
              <w:t>11.25.5.1.3</w:t>
            </w:r>
            <w:r>
              <w:rPr>
                <w:noProof/>
              </w:rPr>
              <w:tab/>
            </w:r>
            <w:r w:rsidRPr="002B01AF">
              <w:rPr>
                <w:rStyle w:val="a4"/>
                <w:noProof/>
              </w:rPr>
              <w:t>4.1.3 配置应用key</w:t>
            </w:r>
            <w:r>
              <w:rPr>
                <w:noProof/>
                <w:webHidden/>
              </w:rPr>
              <w:tab/>
            </w:r>
            <w:r>
              <w:rPr>
                <w:noProof/>
                <w:webHidden/>
              </w:rPr>
              <w:fldChar w:fldCharType="begin"/>
            </w:r>
            <w:r>
              <w:rPr>
                <w:noProof/>
                <w:webHidden/>
              </w:rPr>
              <w:instrText xml:space="preserve"> PAGEREF _Toc46395235 \h </w:instrText>
            </w:r>
            <w:r>
              <w:rPr>
                <w:noProof/>
                <w:webHidden/>
              </w:rPr>
            </w:r>
            <w:r>
              <w:rPr>
                <w:noProof/>
                <w:webHidden/>
              </w:rPr>
              <w:fldChar w:fldCharType="separate"/>
            </w:r>
            <w:r>
              <w:rPr>
                <w:noProof/>
                <w:webHidden/>
              </w:rPr>
              <w:t>333</w:t>
            </w:r>
            <w:r>
              <w:rPr>
                <w:noProof/>
                <w:webHidden/>
              </w:rPr>
              <w:fldChar w:fldCharType="end"/>
            </w:r>
          </w:hyperlink>
        </w:p>
        <w:p w14:paraId="5A574A44" w14:textId="150B5D9E" w:rsidR="00717723" w:rsidRDefault="00717723">
          <w:pPr>
            <w:pStyle w:val="TOC5"/>
            <w:tabs>
              <w:tab w:val="left" w:pos="2940"/>
              <w:tab w:val="right" w:leader="dot" w:pos="8296"/>
            </w:tabs>
            <w:rPr>
              <w:noProof/>
            </w:rPr>
          </w:pPr>
          <w:hyperlink w:anchor="_Toc46395236" w:history="1">
            <w:r w:rsidRPr="002B01AF">
              <w:rPr>
                <w:rStyle w:val="a4"/>
                <w:noProof/>
              </w:rPr>
              <w:t>11.25.5.1.4</w:t>
            </w:r>
            <w:r>
              <w:rPr>
                <w:noProof/>
              </w:rPr>
              <w:tab/>
            </w:r>
            <w:r w:rsidRPr="002B01AF">
              <w:rPr>
                <w:rStyle w:val="a4"/>
                <w:noProof/>
              </w:rPr>
              <w:t>4.1.4 文章开启comment或关闭comment</w:t>
            </w:r>
            <w:r>
              <w:rPr>
                <w:noProof/>
                <w:webHidden/>
              </w:rPr>
              <w:tab/>
            </w:r>
            <w:r>
              <w:rPr>
                <w:noProof/>
                <w:webHidden/>
              </w:rPr>
              <w:fldChar w:fldCharType="begin"/>
            </w:r>
            <w:r>
              <w:rPr>
                <w:noProof/>
                <w:webHidden/>
              </w:rPr>
              <w:instrText xml:space="preserve"> PAGEREF _Toc46395236 \h </w:instrText>
            </w:r>
            <w:r>
              <w:rPr>
                <w:noProof/>
                <w:webHidden/>
              </w:rPr>
            </w:r>
            <w:r>
              <w:rPr>
                <w:noProof/>
                <w:webHidden/>
              </w:rPr>
              <w:fldChar w:fldCharType="separate"/>
            </w:r>
            <w:r>
              <w:rPr>
                <w:noProof/>
                <w:webHidden/>
              </w:rPr>
              <w:t>334</w:t>
            </w:r>
            <w:r>
              <w:rPr>
                <w:noProof/>
                <w:webHidden/>
              </w:rPr>
              <w:fldChar w:fldCharType="end"/>
            </w:r>
          </w:hyperlink>
        </w:p>
        <w:p w14:paraId="61C8E9FE" w14:textId="172072E5" w:rsidR="00717723" w:rsidRDefault="00717723">
          <w:pPr>
            <w:pStyle w:val="TOC4"/>
            <w:tabs>
              <w:tab w:val="left" w:pos="2520"/>
              <w:tab w:val="right" w:leader="dot" w:pos="8296"/>
            </w:tabs>
            <w:rPr>
              <w:noProof/>
            </w:rPr>
          </w:pPr>
          <w:hyperlink w:anchor="_Toc46395237" w:history="1">
            <w:r w:rsidRPr="002B01AF">
              <w:rPr>
                <w:rStyle w:val="a4"/>
                <w:noProof/>
              </w:rPr>
              <w:t>11.25.5.2</w:t>
            </w:r>
            <w:r>
              <w:rPr>
                <w:noProof/>
              </w:rPr>
              <w:tab/>
            </w:r>
            <w:r w:rsidRPr="002B01AF">
              <w:rPr>
                <w:rStyle w:val="a4"/>
                <w:noProof/>
              </w:rPr>
              <w:t>4.2 添加文章访问量及站点访问统计功能</w:t>
            </w:r>
            <w:r>
              <w:rPr>
                <w:noProof/>
                <w:webHidden/>
              </w:rPr>
              <w:tab/>
            </w:r>
            <w:r>
              <w:rPr>
                <w:noProof/>
                <w:webHidden/>
              </w:rPr>
              <w:fldChar w:fldCharType="begin"/>
            </w:r>
            <w:r>
              <w:rPr>
                <w:noProof/>
                <w:webHidden/>
              </w:rPr>
              <w:instrText xml:space="preserve"> PAGEREF _Toc46395237 \h </w:instrText>
            </w:r>
            <w:r>
              <w:rPr>
                <w:noProof/>
                <w:webHidden/>
              </w:rPr>
            </w:r>
            <w:r>
              <w:rPr>
                <w:noProof/>
                <w:webHidden/>
              </w:rPr>
              <w:fldChar w:fldCharType="separate"/>
            </w:r>
            <w:r>
              <w:rPr>
                <w:noProof/>
                <w:webHidden/>
              </w:rPr>
              <w:t>334</w:t>
            </w:r>
            <w:r>
              <w:rPr>
                <w:noProof/>
                <w:webHidden/>
              </w:rPr>
              <w:fldChar w:fldCharType="end"/>
            </w:r>
          </w:hyperlink>
        </w:p>
        <w:p w14:paraId="73C5A690" w14:textId="07E26696" w:rsidR="00717723" w:rsidRDefault="00717723">
          <w:pPr>
            <w:pStyle w:val="TOC5"/>
            <w:tabs>
              <w:tab w:val="left" w:pos="2940"/>
              <w:tab w:val="right" w:leader="dot" w:pos="8296"/>
            </w:tabs>
            <w:rPr>
              <w:noProof/>
            </w:rPr>
          </w:pPr>
          <w:hyperlink w:anchor="_Toc46395238" w:history="1">
            <w:r w:rsidRPr="002B01AF">
              <w:rPr>
                <w:rStyle w:val="a4"/>
                <w:noProof/>
              </w:rPr>
              <w:t>11.25.5.2.1</w:t>
            </w:r>
            <w:r>
              <w:rPr>
                <w:noProof/>
              </w:rPr>
              <w:tab/>
            </w:r>
            <w:r w:rsidRPr="002B01AF">
              <w:rPr>
                <w:rStyle w:val="a4"/>
                <w:noProof/>
              </w:rPr>
              <w:t>4.2.1 修改主题配置</w:t>
            </w:r>
            <w:r>
              <w:rPr>
                <w:noProof/>
                <w:webHidden/>
              </w:rPr>
              <w:tab/>
            </w:r>
            <w:r>
              <w:rPr>
                <w:noProof/>
                <w:webHidden/>
              </w:rPr>
              <w:fldChar w:fldCharType="begin"/>
            </w:r>
            <w:r>
              <w:rPr>
                <w:noProof/>
                <w:webHidden/>
              </w:rPr>
              <w:instrText xml:space="preserve"> PAGEREF _Toc46395238 \h </w:instrText>
            </w:r>
            <w:r>
              <w:rPr>
                <w:noProof/>
                <w:webHidden/>
              </w:rPr>
            </w:r>
            <w:r>
              <w:rPr>
                <w:noProof/>
                <w:webHidden/>
              </w:rPr>
              <w:fldChar w:fldCharType="separate"/>
            </w:r>
            <w:r>
              <w:rPr>
                <w:noProof/>
                <w:webHidden/>
              </w:rPr>
              <w:t>334</w:t>
            </w:r>
            <w:r>
              <w:rPr>
                <w:noProof/>
                <w:webHidden/>
              </w:rPr>
              <w:fldChar w:fldCharType="end"/>
            </w:r>
          </w:hyperlink>
        </w:p>
        <w:p w14:paraId="0093D4BB" w14:textId="62AC340F" w:rsidR="00717723" w:rsidRDefault="00717723">
          <w:pPr>
            <w:pStyle w:val="TOC5"/>
            <w:tabs>
              <w:tab w:val="left" w:pos="2940"/>
              <w:tab w:val="right" w:leader="dot" w:pos="8296"/>
            </w:tabs>
            <w:rPr>
              <w:noProof/>
            </w:rPr>
          </w:pPr>
          <w:hyperlink w:anchor="_Toc46395239" w:history="1">
            <w:r w:rsidRPr="002B01AF">
              <w:rPr>
                <w:rStyle w:val="a4"/>
                <w:noProof/>
              </w:rPr>
              <w:t>11.25.5.2.2</w:t>
            </w:r>
            <w:r>
              <w:rPr>
                <w:noProof/>
              </w:rPr>
              <w:tab/>
            </w:r>
            <w:r w:rsidRPr="002B01AF">
              <w:rPr>
                <w:rStyle w:val="a4"/>
                <w:noProof/>
              </w:rPr>
              <w:t>4.2.2 增加busuanzi脚本</w:t>
            </w:r>
            <w:r>
              <w:rPr>
                <w:noProof/>
                <w:webHidden/>
              </w:rPr>
              <w:tab/>
            </w:r>
            <w:r>
              <w:rPr>
                <w:noProof/>
                <w:webHidden/>
              </w:rPr>
              <w:fldChar w:fldCharType="begin"/>
            </w:r>
            <w:r>
              <w:rPr>
                <w:noProof/>
                <w:webHidden/>
              </w:rPr>
              <w:instrText xml:space="preserve"> PAGEREF _Toc46395239 \h </w:instrText>
            </w:r>
            <w:r>
              <w:rPr>
                <w:noProof/>
                <w:webHidden/>
              </w:rPr>
            </w:r>
            <w:r>
              <w:rPr>
                <w:noProof/>
                <w:webHidden/>
              </w:rPr>
              <w:fldChar w:fldCharType="separate"/>
            </w:r>
            <w:r>
              <w:rPr>
                <w:noProof/>
                <w:webHidden/>
              </w:rPr>
              <w:t>335</w:t>
            </w:r>
            <w:r>
              <w:rPr>
                <w:noProof/>
                <w:webHidden/>
              </w:rPr>
              <w:fldChar w:fldCharType="end"/>
            </w:r>
          </w:hyperlink>
        </w:p>
        <w:p w14:paraId="4254CB7F" w14:textId="05AD60BA" w:rsidR="00717723" w:rsidRDefault="00717723">
          <w:pPr>
            <w:pStyle w:val="TOC5"/>
            <w:tabs>
              <w:tab w:val="left" w:pos="2940"/>
              <w:tab w:val="right" w:leader="dot" w:pos="8296"/>
            </w:tabs>
            <w:rPr>
              <w:noProof/>
            </w:rPr>
          </w:pPr>
          <w:hyperlink w:anchor="_Toc46395240" w:history="1">
            <w:r w:rsidRPr="002B01AF">
              <w:rPr>
                <w:rStyle w:val="a4"/>
                <w:noProof/>
              </w:rPr>
              <w:t>11.25.5.2.3</w:t>
            </w:r>
            <w:r>
              <w:rPr>
                <w:noProof/>
              </w:rPr>
              <w:tab/>
            </w:r>
            <w:r w:rsidRPr="002B01AF">
              <w:rPr>
                <w:rStyle w:val="a4"/>
                <w:noProof/>
              </w:rPr>
              <w:t>4.2.3 增加访问量统计</w:t>
            </w:r>
            <w:r>
              <w:rPr>
                <w:noProof/>
                <w:webHidden/>
              </w:rPr>
              <w:tab/>
            </w:r>
            <w:r>
              <w:rPr>
                <w:noProof/>
                <w:webHidden/>
              </w:rPr>
              <w:fldChar w:fldCharType="begin"/>
            </w:r>
            <w:r>
              <w:rPr>
                <w:noProof/>
                <w:webHidden/>
              </w:rPr>
              <w:instrText xml:space="preserve"> PAGEREF _Toc46395240 \h </w:instrText>
            </w:r>
            <w:r>
              <w:rPr>
                <w:noProof/>
                <w:webHidden/>
              </w:rPr>
            </w:r>
            <w:r>
              <w:rPr>
                <w:noProof/>
                <w:webHidden/>
              </w:rPr>
              <w:fldChar w:fldCharType="separate"/>
            </w:r>
            <w:r>
              <w:rPr>
                <w:noProof/>
                <w:webHidden/>
              </w:rPr>
              <w:t>335</w:t>
            </w:r>
            <w:r>
              <w:rPr>
                <w:noProof/>
                <w:webHidden/>
              </w:rPr>
              <w:fldChar w:fldCharType="end"/>
            </w:r>
          </w:hyperlink>
        </w:p>
        <w:p w14:paraId="4A0F9E81" w14:textId="6C3F282B" w:rsidR="00717723" w:rsidRDefault="00717723">
          <w:pPr>
            <w:pStyle w:val="TOC5"/>
            <w:tabs>
              <w:tab w:val="left" w:pos="2940"/>
              <w:tab w:val="right" w:leader="dot" w:pos="8296"/>
            </w:tabs>
            <w:rPr>
              <w:noProof/>
            </w:rPr>
          </w:pPr>
          <w:hyperlink w:anchor="_Toc46395241" w:history="1">
            <w:r w:rsidRPr="002B01AF">
              <w:rPr>
                <w:rStyle w:val="a4"/>
                <w:noProof/>
              </w:rPr>
              <w:t>11.25.5.2.4</w:t>
            </w:r>
            <w:r>
              <w:rPr>
                <w:noProof/>
              </w:rPr>
              <w:tab/>
            </w:r>
            <w:r w:rsidRPr="002B01AF">
              <w:rPr>
                <w:rStyle w:val="a4"/>
                <w:noProof/>
              </w:rPr>
              <w:t>4.2.4 修改多语系配置</w:t>
            </w:r>
            <w:r>
              <w:rPr>
                <w:noProof/>
                <w:webHidden/>
              </w:rPr>
              <w:tab/>
            </w:r>
            <w:r>
              <w:rPr>
                <w:noProof/>
                <w:webHidden/>
              </w:rPr>
              <w:fldChar w:fldCharType="begin"/>
            </w:r>
            <w:r>
              <w:rPr>
                <w:noProof/>
                <w:webHidden/>
              </w:rPr>
              <w:instrText xml:space="preserve"> PAGEREF _Toc46395241 \h </w:instrText>
            </w:r>
            <w:r>
              <w:rPr>
                <w:noProof/>
                <w:webHidden/>
              </w:rPr>
            </w:r>
            <w:r>
              <w:rPr>
                <w:noProof/>
                <w:webHidden/>
              </w:rPr>
              <w:fldChar w:fldCharType="separate"/>
            </w:r>
            <w:r>
              <w:rPr>
                <w:noProof/>
                <w:webHidden/>
              </w:rPr>
              <w:t>335</w:t>
            </w:r>
            <w:r>
              <w:rPr>
                <w:noProof/>
                <w:webHidden/>
              </w:rPr>
              <w:fldChar w:fldCharType="end"/>
            </w:r>
          </w:hyperlink>
        </w:p>
        <w:p w14:paraId="54409839" w14:textId="39AED965" w:rsidR="00717723" w:rsidRDefault="00717723">
          <w:pPr>
            <w:pStyle w:val="TOC5"/>
            <w:tabs>
              <w:tab w:val="left" w:pos="2940"/>
              <w:tab w:val="right" w:leader="dot" w:pos="8296"/>
            </w:tabs>
            <w:rPr>
              <w:noProof/>
            </w:rPr>
          </w:pPr>
          <w:hyperlink w:anchor="_Toc46395242" w:history="1">
            <w:r w:rsidRPr="002B01AF">
              <w:rPr>
                <w:rStyle w:val="a4"/>
                <w:noProof/>
              </w:rPr>
              <w:t>11.25.5.2.5</w:t>
            </w:r>
            <w:r>
              <w:rPr>
                <w:noProof/>
              </w:rPr>
              <w:tab/>
            </w:r>
            <w:r w:rsidRPr="002B01AF">
              <w:rPr>
                <w:rStyle w:val="a4"/>
                <w:noProof/>
              </w:rPr>
              <w:t>4.2.5 查看效果</w:t>
            </w:r>
            <w:r>
              <w:rPr>
                <w:noProof/>
                <w:webHidden/>
              </w:rPr>
              <w:tab/>
            </w:r>
            <w:r>
              <w:rPr>
                <w:noProof/>
                <w:webHidden/>
              </w:rPr>
              <w:fldChar w:fldCharType="begin"/>
            </w:r>
            <w:r>
              <w:rPr>
                <w:noProof/>
                <w:webHidden/>
              </w:rPr>
              <w:instrText xml:space="preserve"> PAGEREF _Toc46395242 \h </w:instrText>
            </w:r>
            <w:r>
              <w:rPr>
                <w:noProof/>
                <w:webHidden/>
              </w:rPr>
            </w:r>
            <w:r>
              <w:rPr>
                <w:noProof/>
                <w:webHidden/>
              </w:rPr>
              <w:fldChar w:fldCharType="separate"/>
            </w:r>
            <w:r>
              <w:rPr>
                <w:noProof/>
                <w:webHidden/>
              </w:rPr>
              <w:t>336</w:t>
            </w:r>
            <w:r>
              <w:rPr>
                <w:noProof/>
                <w:webHidden/>
              </w:rPr>
              <w:fldChar w:fldCharType="end"/>
            </w:r>
          </w:hyperlink>
        </w:p>
        <w:p w14:paraId="4D1CA8FC" w14:textId="2769E99E" w:rsidR="00717723" w:rsidRDefault="00717723">
          <w:pPr>
            <w:pStyle w:val="TOC3"/>
            <w:tabs>
              <w:tab w:val="left" w:pos="2100"/>
              <w:tab w:val="right" w:leader="dot" w:pos="8296"/>
            </w:tabs>
            <w:rPr>
              <w:noProof/>
            </w:rPr>
          </w:pPr>
          <w:hyperlink w:anchor="_Toc46395243" w:history="1">
            <w:r w:rsidRPr="002B01AF">
              <w:rPr>
                <w:rStyle w:val="a4"/>
                <w:noProof/>
              </w:rPr>
              <w:t>11.25.6</w:t>
            </w:r>
            <w:r>
              <w:rPr>
                <w:noProof/>
              </w:rPr>
              <w:tab/>
            </w:r>
            <w:r w:rsidRPr="002B01AF">
              <w:rPr>
                <w:rStyle w:val="a4"/>
                <w:noProof/>
              </w:rPr>
              <w:t>5.总结</w:t>
            </w:r>
            <w:r>
              <w:rPr>
                <w:noProof/>
                <w:webHidden/>
              </w:rPr>
              <w:tab/>
            </w:r>
            <w:r>
              <w:rPr>
                <w:noProof/>
                <w:webHidden/>
              </w:rPr>
              <w:fldChar w:fldCharType="begin"/>
            </w:r>
            <w:r>
              <w:rPr>
                <w:noProof/>
                <w:webHidden/>
              </w:rPr>
              <w:instrText xml:space="preserve"> PAGEREF _Toc46395243 \h </w:instrText>
            </w:r>
            <w:r>
              <w:rPr>
                <w:noProof/>
                <w:webHidden/>
              </w:rPr>
            </w:r>
            <w:r>
              <w:rPr>
                <w:noProof/>
                <w:webHidden/>
              </w:rPr>
              <w:fldChar w:fldCharType="separate"/>
            </w:r>
            <w:r>
              <w:rPr>
                <w:noProof/>
                <w:webHidden/>
              </w:rPr>
              <w:t>336</w:t>
            </w:r>
            <w:r>
              <w:rPr>
                <w:noProof/>
                <w:webHidden/>
              </w:rPr>
              <w:fldChar w:fldCharType="end"/>
            </w:r>
          </w:hyperlink>
        </w:p>
        <w:p w14:paraId="5F8BA310" w14:textId="36E1910F" w:rsidR="00717723" w:rsidRDefault="00717723">
          <w:pPr>
            <w:pStyle w:val="TOC2"/>
            <w:tabs>
              <w:tab w:val="left" w:pos="1260"/>
              <w:tab w:val="right" w:leader="dot" w:pos="8296"/>
            </w:tabs>
            <w:rPr>
              <w:noProof/>
            </w:rPr>
          </w:pPr>
          <w:hyperlink w:anchor="_Toc46395244" w:history="1">
            <w:r w:rsidRPr="002B01AF">
              <w:rPr>
                <w:rStyle w:val="a4"/>
                <w:noProof/>
              </w:rPr>
              <w:t>11.26</w:t>
            </w:r>
            <w:r>
              <w:rPr>
                <w:noProof/>
              </w:rPr>
              <w:tab/>
            </w:r>
            <w:r w:rsidRPr="002B01AF">
              <w:rPr>
                <w:rStyle w:val="a4"/>
                <w:noProof/>
              </w:rPr>
              <w:t>Hexo的多语言配置</w:t>
            </w:r>
            <w:r>
              <w:rPr>
                <w:noProof/>
                <w:webHidden/>
              </w:rPr>
              <w:tab/>
            </w:r>
            <w:r>
              <w:rPr>
                <w:noProof/>
                <w:webHidden/>
              </w:rPr>
              <w:fldChar w:fldCharType="begin"/>
            </w:r>
            <w:r>
              <w:rPr>
                <w:noProof/>
                <w:webHidden/>
              </w:rPr>
              <w:instrText xml:space="preserve"> PAGEREF _Toc46395244 \h </w:instrText>
            </w:r>
            <w:r>
              <w:rPr>
                <w:noProof/>
                <w:webHidden/>
              </w:rPr>
            </w:r>
            <w:r>
              <w:rPr>
                <w:noProof/>
                <w:webHidden/>
              </w:rPr>
              <w:fldChar w:fldCharType="separate"/>
            </w:r>
            <w:r>
              <w:rPr>
                <w:noProof/>
                <w:webHidden/>
              </w:rPr>
              <w:t>336</w:t>
            </w:r>
            <w:r>
              <w:rPr>
                <w:noProof/>
                <w:webHidden/>
              </w:rPr>
              <w:fldChar w:fldCharType="end"/>
            </w:r>
          </w:hyperlink>
        </w:p>
        <w:p w14:paraId="0AFB7CA6" w14:textId="7314C6A3" w:rsidR="00717723" w:rsidRDefault="00717723">
          <w:pPr>
            <w:pStyle w:val="TOC3"/>
            <w:tabs>
              <w:tab w:val="left" w:pos="2100"/>
              <w:tab w:val="right" w:leader="dot" w:pos="8296"/>
            </w:tabs>
            <w:rPr>
              <w:noProof/>
            </w:rPr>
          </w:pPr>
          <w:hyperlink w:anchor="_Toc46395245" w:history="1">
            <w:r w:rsidRPr="002B01AF">
              <w:rPr>
                <w:rStyle w:val="a4"/>
                <w:noProof/>
              </w:rPr>
              <w:t>11.26.1</w:t>
            </w:r>
            <w:r>
              <w:rPr>
                <w:noProof/>
              </w:rPr>
              <w:tab/>
            </w:r>
            <w:r w:rsidRPr="002B01AF">
              <w:rPr>
                <w:rStyle w:val="a4"/>
                <w:noProof/>
              </w:rPr>
              <w:t>插件安装</w:t>
            </w:r>
            <w:r>
              <w:rPr>
                <w:noProof/>
                <w:webHidden/>
              </w:rPr>
              <w:tab/>
            </w:r>
            <w:r>
              <w:rPr>
                <w:noProof/>
                <w:webHidden/>
              </w:rPr>
              <w:fldChar w:fldCharType="begin"/>
            </w:r>
            <w:r>
              <w:rPr>
                <w:noProof/>
                <w:webHidden/>
              </w:rPr>
              <w:instrText xml:space="preserve"> PAGEREF _Toc46395245 \h </w:instrText>
            </w:r>
            <w:r>
              <w:rPr>
                <w:noProof/>
                <w:webHidden/>
              </w:rPr>
            </w:r>
            <w:r>
              <w:rPr>
                <w:noProof/>
                <w:webHidden/>
              </w:rPr>
              <w:fldChar w:fldCharType="separate"/>
            </w:r>
            <w:r>
              <w:rPr>
                <w:noProof/>
                <w:webHidden/>
              </w:rPr>
              <w:t>336</w:t>
            </w:r>
            <w:r>
              <w:rPr>
                <w:noProof/>
                <w:webHidden/>
              </w:rPr>
              <w:fldChar w:fldCharType="end"/>
            </w:r>
          </w:hyperlink>
        </w:p>
        <w:p w14:paraId="6CE9ABFE" w14:textId="5570BE1C" w:rsidR="00717723" w:rsidRDefault="00717723">
          <w:pPr>
            <w:pStyle w:val="TOC3"/>
            <w:tabs>
              <w:tab w:val="left" w:pos="2100"/>
              <w:tab w:val="right" w:leader="dot" w:pos="8296"/>
            </w:tabs>
            <w:rPr>
              <w:noProof/>
            </w:rPr>
          </w:pPr>
          <w:hyperlink w:anchor="_Toc46395246" w:history="1">
            <w:r w:rsidRPr="002B01AF">
              <w:rPr>
                <w:rStyle w:val="a4"/>
                <w:noProof/>
              </w:rPr>
              <w:t>11.26.2</w:t>
            </w:r>
            <w:r>
              <w:rPr>
                <w:noProof/>
              </w:rPr>
              <w:tab/>
            </w:r>
            <w:r w:rsidRPr="002B01AF">
              <w:rPr>
                <w:rStyle w:val="a4"/>
                <w:noProof/>
              </w:rPr>
              <w:t>博文配置</w:t>
            </w:r>
            <w:r>
              <w:rPr>
                <w:noProof/>
                <w:webHidden/>
              </w:rPr>
              <w:tab/>
            </w:r>
            <w:r>
              <w:rPr>
                <w:noProof/>
                <w:webHidden/>
              </w:rPr>
              <w:fldChar w:fldCharType="begin"/>
            </w:r>
            <w:r>
              <w:rPr>
                <w:noProof/>
                <w:webHidden/>
              </w:rPr>
              <w:instrText xml:space="preserve"> PAGEREF _Toc46395246 \h </w:instrText>
            </w:r>
            <w:r>
              <w:rPr>
                <w:noProof/>
                <w:webHidden/>
              </w:rPr>
            </w:r>
            <w:r>
              <w:rPr>
                <w:noProof/>
                <w:webHidden/>
              </w:rPr>
              <w:fldChar w:fldCharType="separate"/>
            </w:r>
            <w:r>
              <w:rPr>
                <w:noProof/>
                <w:webHidden/>
              </w:rPr>
              <w:t>337</w:t>
            </w:r>
            <w:r>
              <w:rPr>
                <w:noProof/>
                <w:webHidden/>
              </w:rPr>
              <w:fldChar w:fldCharType="end"/>
            </w:r>
          </w:hyperlink>
        </w:p>
        <w:p w14:paraId="5B78183F" w14:textId="62DA9983" w:rsidR="00717723" w:rsidRDefault="00717723">
          <w:pPr>
            <w:pStyle w:val="TOC3"/>
            <w:tabs>
              <w:tab w:val="left" w:pos="2100"/>
              <w:tab w:val="right" w:leader="dot" w:pos="8296"/>
            </w:tabs>
            <w:rPr>
              <w:noProof/>
            </w:rPr>
          </w:pPr>
          <w:hyperlink w:anchor="_Toc46395247" w:history="1">
            <w:r w:rsidRPr="002B01AF">
              <w:rPr>
                <w:rStyle w:val="a4"/>
                <w:noProof/>
              </w:rPr>
              <w:t>11.26.3</w:t>
            </w:r>
            <w:r>
              <w:rPr>
                <w:noProof/>
              </w:rPr>
              <w:tab/>
            </w:r>
            <w:r w:rsidRPr="002B01AF">
              <w:rPr>
                <w:rStyle w:val="a4"/>
                <w:noProof/>
              </w:rPr>
              <w:t>网页配置</w:t>
            </w:r>
            <w:r>
              <w:rPr>
                <w:noProof/>
                <w:webHidden/>
              </w:rPr>
              <w:tab/>
            </w:r>
            <w:r>
              <w:rPr>
                <w:noProof/>
                <w:webHidden/>
              </w:rPr>
              <w:fldChar w:fldCharType="begin"/>
            </w:r>
            <w:r>
              <w:rPr>
                <w:noProof/>
                <w:webHidden/>
              </w:rPr>
              <w:instrText xml:space="preserve"> PAGEREF _Toc46395247 \h </w:instrText>
            </w:r>
            <w:r>
              <w:rPr>
                <w:noProof/>
                <w:webHidden/>
              </w:rPr>
            </w:r>
            <w:r>
              <w:rPr>
                <w:noProof/>
                <w:webHidden/>
              </w:rPr>
              <w:fldChar w:fldCharType="separate"/>
            </w:r>
            <w:r>
              <w:rPr>
                <w:noProof/>
                <w:webHidden/>
              </w:rPr>
              <w:t>337</w:t>
            </w:r>
            <w:r>
              <w:rPr>
                <w:noProof/>
                <w:webHidden/>
              </w:rPr>
              <w:fldChar w:fldCharType="end"/>
            </w:r>
          </w:hyperlink>
        </w:p>
        <w:p w14:paraId="29471529" w14:textId="27A96AA2" w:rsidR="00717723" w:rsidRDefault="00717723">
          <w:pPr>
            <w:pStyle w:val="TOC3"/>
            <w:tabs>
              <w:tab w:val="left" w:pos="2100"/>
              <w:tab w:val="right" w:leader="dot" w:pos="8296"/>
            </w:tabs>
            <w:rPr>
              <w:noProof/>
            </w:rPr>
          </w:pPr>
          <w:hyperlink w:anchor="_Toc46395248" w:history="1">
            <w:r w:rsidRPr="002B01AF">
              <w:rPr>
                <w:rStyle w:val="a4"/>
                <w:noProof/>
              </w:rPr>
              <w:t>11.26.4</w:t>
            </w:r>
            <w:r>
              <w:rPr>
                <w:noProof/>
              </w:rPr>
              <w:tab/>
            </w:r>
            <w:r w:rsidRPr="002B01AF">
              <w:rPr>
                <w:rStyle w:val="a4"/>
                <w:noProof/>
              </w:rPr>
              <w:t>添加切换语言按钮</w:t>
            </w:r>
            <w:r>
              <w:rPr>
                <w:noProof/>
                <w:webHidden/>
              </w:rPr>
              <w:tab/>
            </w:r>
            <w:r>
              <w:rPr>
                <w:noProof/>
                <w:webHidden/>
              </w:rPr>
              <w:fldChar w:fldCharType="begin"/>
            </w:r>
            <w:r>
              <w:rPr>
                <w:noProof/>
                <w:webHidden/>
              </w:rPr>
              <w:instrText xml:space="preserve"> PAGEREF _Toc46395248 \h </w:instrText>
            </w:r>
            <w:r>
              <w:rPr>
                <w:noProof/>
                <w:webHidden/>
              </w:rPr>
            </w:r>
            <w:r>
              <w:rPr>
                <w:noProof/>
                <w:webHidden/>
              </w:rPr>
              <w:fldChar w:fldCharType="separate"/>
            </w:r>
            <w:r>
              <w:rPr>
                <w:noProof/>
                <w:webHidden/>
              </w:rPr>
              <w:t>338</w:t>
            </w:r>
            <w:r>
              <w:rPr>
                <w:noProof/>
                <w:webHidden/>
              </w:rPr>
              <w:fldChar w:fldCharType="end"/>
            </w:r>
          </w:hyperlink>
        </w:p>
        <w:p w14:paraId="27038B6E" w14:textId="089DB5AE" w:rsidR="00717723" w:rsidRDefault="00717723">
          <w:pPr>
            <w:pStyle w:val="TOC3"/>
            <w:tabs>
              <w:tab w:val="left" w:pos="2100"/>
              <w:tab w:val="right" w:leader="dot" w:pos="8296"/>
            </w:tabs>
            <w:rPr>
              <w:noProof/>
            </w:rPr>
          </w:pPr>
          <w:hyperlink w:anchor="_Toc46395249" w:history="1">
            <w:r w:rsidRPr="002B01AF">
              <w:rPr>
                <w:rStyle w:val="a4"/>
                <w:noProof/>
              </w:rPr>
              <w:t>11.26.5</w:t>
            </w:r>
            <w:r>
              <w:rPr>
                <w:noProof/>
              </w:rPr>
              <w:tab/>
            </w:r>
            <w:r w:rsidRPr="002B01AF">
              <w:rPr>
                <w:rStyle w:val="a4"/>
                <w:noProof/>
              </w:rPr>
              <w:t>部署测试</w:t>
            </w:r>
            <w:r>
              <w:rPr>
                <w:noProof/>
                <w:webHidden/>
              </w:rPr>
              <w:tab/>
            </w:r>
            <w:r>
              <w:rPr>
                <w:noProof/>
                <w:webHidden/>
              </w:rPr>
              <w:fldChar w:fldCharType="begin"/>
            </w:r>
            <w:r>
              <w:rPr>
                <w:noProof/>
                <w:webHidden/>
              </w:rPr>
              <w:instrText xml:space="preserve"> PAGEREF _Toc46395249 \h </w:instrText>
            </w:r>
            <w:r>
              <w:rPr>
                <w:noProof/>
                <w:webHidden/>
              </w:rPr>
            </w:r>
            <w:r>
              <w:rPr>
                <w:noProof/>
                <w:webHidden/>
              </w:rPr>
              <w:fldChar w:fldCharType="separate"/>
            </w:r>
            <w:r>
              <w:rPr>
                <w:noProof/>
                <w:webHidden/>
              </w:rPr>
              <w:t>339</w:t>
            </w:r>
            <w:r>
              <w:rPr>
                <w:noProof/>
                <w:webHidden/>
              </w:rPr>
              <w:fldChar w:fldCharType="end"/>
            </w:r>
          </w:hyperlink>
        </w:p>
        <w:p w14:paraId="4E08C404" w14:textId="6A30C63E" w:rsidR="00717723" w:rsidRDefault="00717723">
          <w:pPr>
            <w:pStyle w:val="TOC4"/>
            <w:tabs>
              <w:tab w:val="right" w:leader="dot" w:pos="8296"/>
            </w:tabs>
            <w:rPr>
              <w:noProof/>
            </w:rPr>
          </w:pPr>
          <w:hyperlink w:anchor="_Toc46395250" w:history="1">
            <w:r w:rsidRPr="002B01AF">
              <w:rPr>
                <w:rStyle w:val="a4"/>
                <w:noProof/>
              </w:rPr>
              <w:t>11.26.5.1</w:t>
            </w:r>
            <w:r>
              <w:rPr>
                <w:noProof/>
                <w:webHidden/>
              </w:rPr>
              <w:tab/>
            </w:r>
            <w:r>
              <w:rPr>
                <w:noProof/>
                <w:webHidden/>
              </w:rPr>
              <w:fldChar w:fldCharType="begin"/>
            </w:r>
            <w:r>
              <w:rPr>
                <w:noProof/>
                <w:webHidden/>
              </w:rPr>
              <w:instrText xml:space="preserve"> PAGEREF _Toc46395250 \h </w:instrText>
            </w:r>
            <w:r>
              <w:rPr>
                <w:noProof/>
                <w:webHidden/>
              </w:rPr>
            </w:r>
            <w:r>
              <w:rPr>
                <w:noProof/>
                <w:webHidden/>
              </w:rPr>
              <w:fldChar w:fldCharType="separate"/>
            </w:r>
            <w:r>
              <w:rPr>
                <w:noProof/>
                <w:webHidden/>
              </w:rPr>
              <w:t>339</w:t>
            </w:r>
            <w:r>
              <w:rPr>
                <w:noProof/>
                <w:webHidden/>
              </w:rPr>
              <w:fldChar w:fldCharType="end"/>
            </w:r>
          </w:hyperlink>
        </w:p>
        <w:p w14:paraId="4154AB1D" w14:textId="0B12F15B" w:rsidR="00717723" w:rsidRDefault="00717723">
          <w:pPr>
            <w:pStyle w:val="TOC4"/>
            <w:tabs>
              <w:tab w:val="right" w:leader="dot" w:pos="8296"/>
            </w:tabs>
            <w:rPr>
              <w:noProof/>
            </w:rPr>
          </w:pPr>
          <w:hyperlink w:anchor="_Toc46395251" w:history="1">
            <w:r w:rsidRPr="002B01AF">
              <w:rPr>
                <w:rStyle w:val="a4"/>
                <w:noProof/>
              </w:rPr>
              <w:t>11.26.5.2</w:t>
            </w:r>
            <w:r>
              <w:rPr>
                <w:noProof/>
                <w:webHidden/>
              </w:rPr>
              <w:tab/>
            </w:r>
            <w:r>
              <w:rPr>
                <w:noProof/>
                <w:webHidden/>
              </w:rPr>
              <w:fldChar w:fldCharType="begin"/>
            </w:r>
            <w:r>
              <w:rPr>
                <w:noProof/>
                <w:webHidden/>
              </w:rPr>
              <w:instrText xml:space="preserve"> PAGEREF _Toc46395251 \h </w:instrText>
            </w:r>
            <w:r>
              <w:rPr>
                <w:noProof/>
                <w:webHidden/>
              </w:rPr>
            </w:r>
            <w:r>
              <w:rPr>
                <w:noProof/>
                <w:webHidden/>
              </w:rPr>
              <w:fldChar w:fldCharType="separate"/>
            </w:r>
            <w:r>
              <w:rPr>
                <w:noProof/>
                <w:webHidden/>
              </w:rPr>
              <w:t>339</w:t>
            </w:r>
            <w:r>
              <w:rPr>
                <w:noProof/>
                <w:webHidden/>
              </w:rPr>
              <w:fldChar w:fldCharType="end"/>
            </w:r>
          </w:hyperlink>
        </w:p>
        <w:p w14:paraId="68355352" w14:textId="699AC38F" w:rsidR="00717723" w:rsidRDefault="00717723">
          <w:pPr>
            <w:pStyle w:val="TOC4"/>
            <w:tabs>
              <w:tab w:val="right" w:leader="dot" w:pos="8296"/>
            </w:tabs>
            <w:rPr>
              <w:noProof/>
            </w:rPr>
          </w:pPr>
          <w:hyperlink w:anchor="_Toc46395252" w:history="1">
            <w:r w:rsidRPr="002B01AF">
              <w:rPr>
                <w:rStyle w:val="a4"/>
                <w:noProof/>
              </w:rPr>
              <w:t>11.26.5.3</w:t>
            </w:r>
            <w:r>
              <w:rPr>
                <w:noProof/>
                <w:webHidden/>
              </w:rPr>
              <w:tab/>
            </w:r>
            <w:r>
              <w:rPr>
                <w:noProof/>
                <w:webHidden/>
              </w:rPr>
              <w:fldChar w:fldCharType="begin"/>
            </w:r>
            <w:r>
              <w:rPr>
                <w:noProof/>
                <w:webHidden/>
              </w:rPr>
              <w:instrText xml:space="preserve"> PAGEREF _Toc46395252 \h </w:instrText>
            </w:r>
            <w:r>
              <w:rPr>
                <w:noProof/>
                <w:webHidden/>
              </w:rPr>
            </w:r>
            <w:r>
              <w:rPr>
                <w:noProof/>
                <w:webHidden/>
              </w:rPr>
              <w:fldChar w:fldCharType="separate"/>
            </w:r>
            <w:r>
              <w:rPr>
                <w:noProof/>
                <w:webHidden/>
              </w:rPr>
              <w:t>339</w:t>
            </w:r>
            <w:r>
              <w:rPr>
                <w:noProof/>
                <w:webHidden/>
              </w:rPr>
              <w:fldChar w:fldCharType="end"/>
            </w:r>
          </w:hyperlink>
        </w:p>
        <w:p w14:paraId="60CA5E2F" w14:textId="062FB4D0" w:rsidR="00717723" w:rsidRDefault="00717723">
          <w:pPr>
            <w:pStyle w:val="TOC2"/>
            <w:tabs>
              <w:tab w:val="left" w:pos="1260"/>
              <w:tab w:val="right" w:leader="dot" w:pos="8296"/>
            </w:tabs>
            <w:rPr>
              <w:noProof/>
            </w:rPr>
          </w:pPr>
          <w:hyperlink w:anchor="_Toc46395253" w:history="1">
            <w:r w:rsidRPr="002B01AF">
              <w:rPr>
                <w:rStyle w:val="a4"/>
                <w:rFonts w:ascii="inherit" w:hAnsi="inherit" w:cs="Helvetica"/>
                <w:noProof/>
              </w:rPr>
              <w:t>11.27</w:t>
            </w:r>
            <w:r>
              <w:rPr>
                <w:noProof/>
              </w:rPr>
              <w:tab/>
            </w:r>
            <w:r w:rsidRPr="002B01AF">
              <w:rPr>
                <w:rStyle w:val="a4"/>
                <w:rFonts w:ascii="inherit" w:hAnsi="inherit" w:cs="Helvetica"/>
                <w:noProof/>
              </w:rPr>
              <w:t>更新</w:t>
            </w:r>
            <w:r w:rsidRPr="002B01AF">
              <w:rPr>
                <w:rStyle w:val="a4"/>
                <w:rFonts w:ascii="inherit" w:hAnsi="inherit" w:cs="Helvetica"/>
                <w:noProof/>
              </w:rPr>
              <w:t xml:space="preserve"> Hexo </w:t>
            </w:r>
            <w:r w:rsidRPr="002B01AF">
              <w:rPr>
                <w:rStyle w:val="a4"/>
                <w:rFonts w:ascii="inherit" w:hAnsi="inherit" w:cs="Helvetica"/>
                <w:noProof/>
              </w:rPr>
              <w:t>官方插件</w:t>
            </w:r>
            <w:r>
              <w:rPr>
                <w:noProof/>
                <w:webHidden/>
              </w:rPr>
              <w:tab/>
            </w:r>
            <w:r>
              <w:rPr>
                <w:noProof/>
                <w:webHidden/>
              </w:rPr>
              <w:fldChar w:fldCharType="begin"/>
            </w:r>
            <w:r>
              <w:rPr>
                <w:noProof/>
                <w:webHidden/>
              </w:rPr>
              <w:instrText xml:space="preserve"> PAGEREF _Toc46395253 \h </w:instrText>
            </w:r>
            <w:r>
              <w:rPr>
                <w:noProof/>
                <w:webHidden/>
              </w:rPr>
            </w:r>
            <w:r>
              <w:rPr>
                <w:noProof/>
                <w:webHidden/>
              </w:rPr>
              <w:fldChar w:fldCharType="separate"/>
            </w:r>
            <w:r>
              <w:rPr>
                <w:noProof/>
                <w:webHidden/>
              </w:rPr>
              <w:t>339</w:t>
            </w:r>
            <w:r>
              <w:rPr>
                <w:noProof/>
                <w:webHidden/>
              </w:rPr>
              <w:fldChar w:fldCharType="end"/>
            </w:r>
          </w:hyperlink>
        </w:p>
        <w:p w14:paraId="4E8C1268" w14:textId="60B0829C" w:rsidR="00717723" w:rsidRDefault="00717723">
          <w:pPr>
            <w:pStyle w:val="TOC2"/>
            <w:tabs>
              <w:tab w:val="left" w:pos="1260"/>
              <w:tab w:val="right" w:leader="dot" w:pos="8296"/>
            </w:tabs>
            <w:rPr>
              <w:noProof/>
            </w:rPr>
          </w:pPr>
          <w:hyperlink w:anchor="_Toc46395254" w:history="1">
            <w:r w:rsidRPr="002B01AF">
              <w:rPr>
                <w:rStyle w:val="a4"/>
                <w:rFonts w:ascii="Helvetica" w:hAnsi="Helvetica" w:cs="Helvetica"/>
                <w:noProof/>
              </w:rPr>
              <w:t>11.28</w:t>
            </w:r>
            <w:r>
              <w:rPr>
                <w:noProof/>
              </w:rPr>
              <w:tab/>
            </w:r>
            <w:r w:rsidRPr="002B01AF">
              <w:rPr>
                <w:rStyle w:val="a4"/>
                <w:rFonts w:ascii="Helvetica" w:hAnsi="Helvetica" w:cs="Helvetica"/>
                <w:noProof/>
              </w:rPr>
              <w:t>问题解答</w:t>
            </w:r>
            <w:r>
              <w:rPr>
                <w:noProof/>
                <w:webHidden/>
              </w:rPr>
              <w:tab/>
            </w:r>
            <w:r>
              <w:rPr>
                <w:noProof/>
                <w:webHidden/>
              </w:rPr>
              <w:fldChar w:fldCharType="begin"/>
            </w:r>
            <w:r>
              <w:rPr>
                <w:noProof/>
                <w:webHidden/>
              </w:rPr>
              <w:instrText xml:space="preserve"> PAGEREF _Toc46395254 \h </w:instrText>
            </w:r>
            <w:r>
              <w:rPr>
                <w:noProof/>
                <w:webHidden/>
              </w:rPr>
            </w:r>
            <w:r>
              <w:rPr>
                <w:noProof/>
                <w:webHidden/>
              </w:rPr>
              <w:fldChar w:fldCharType="separate"/>
            </w:r>
            <w:r>
              <w:rPr>
                <w:noProof/>
                <w:webHidden/>
              </w:rPr>
              <w:t>340</w:t>
            </w:r>
            <w:r>
              <w:rPr>
                <w:noProof/>
                <w:webHidden/>
              </w:rPr>
              <w:fldChar w:fldCharType="end"/>
            </w:r>
          </w:hyperlink>
        </w:p>
        <w:p w14:paraId="6EAAF7BF" w14:textId="3EC594CF" w:rsidR="00717723" w:rsidRDefault="00717723">
          <w:pPr>
            <w:pStyle w:val="TOC3"/>
            <w:tabs>
              <w:tab w:val="left" w:pos="2100"/>
              <w:tab w:val="right" w:leader="dot" w:pos="8296"/>
            </w:tabs>
            <w:rPr>
              <w:noProof/>
            </w:rPr>
          </w:pPr>
          <w:hyperlink w:anchor="_Toc46395255" w:history="1">
            <w:r w:rsidRPr="002B01AF">
              <w:rPr>
                <w:rStyle w:val="a4"/>
                <w:rFonts w:ascii="inherit" w:hAnsi="inherit" w:cs="Helvetica"/>
                <w:noProof/>
              </w:rPr>
              <w:t>11.28.1</w:t>
            </w:r>
            <w:r>
              <w:rPr>
                <w:noProof/>
              </w:rPr>
              <w:tab/>
            </w:r>
            <w:r w:rsidRPr="002B01AF">
              <w:rPr>
                <w:rStyle w:val="a4"/>
                <w:rFonts w:ascii="inherit" w:hAnsi="inherit" w:cs="Helvetica"/>
                <w:noProof/>
              </w:rPr>
              <w:t xml:space="preserve">YAML </w:t>
            </w:r>
            <w:r w:rsidRPr="002B01AF">
              <w:rPr>
                <w:rStyle w:val="a4"/>
                <w:rFonts w:ascii="inherit" w:hAnsi="inherit" w:cs="Helvetica"/>
                <w:noProof/>
              </w:rPr>
              <w:t>解析错误</w:t>
            </w:r>
            <w:r>
              <w:rPr>
                <w:noProof/>
                <w:webHidden/>
              </w:rPr>
              <w:tab/>
            </w:r>
            <w:r>
              <w:rPr>
                <w:noProof/>
                <w:webHidden/>
              </w:rPr>
              <w:fldChar w:fldCharType="begin"/>
            </w:r>
            <w:r>
              <w:rPr>
                <w:noProof/>
                <w:webHidden/>
              </w:rPr>
              <w:instrText xml:space="preserve"> PAGEREF _Toc46395255 \h </w:instrText>
            </w:r>
            <w:r>
              <w:rPr>
                <w:noProof/>
                <w:webHidden/>
              </w:rPr>
            </w:r>
            <w:r>
              <w:rPr>
                <w:noProof/>
                <w:webHidden/>
              </w:rPr>
              <w:fldChar w:fldCharType="separate"/>
            </w:r>
            <w:r>
              <w:rPr>
                <w:noProof/>
                <w:webHidden/>
              </w:rPr>
              <w:t>340</w:t>
            </w:r>
            <w:r>
              <w:rPr>
                <w:noProof/>
                <w:webHidden/>
              </w:rPr>
              <w:fldChar w:fldCharType="end"/>
            </w:r>
          </w:hyperlink>
        </w:p>
        <w:p w14:paraId="2FEF3DAB" w14:textId="18F93642" w:rsidR="00717723" w:rsidRDefault="00717723">
          <w:pPr>
            <w:pStyle w:val="TOC3"/>
            <w:tabs>
              <w:tab w:val="left" w:pos="2100"/>
              <w:tab w:val="right" w:leader="dot" w:pos="8296"/>
            </w:tabs>
            <w:rPr>
              <w:noProof/>
            </w:rPr>
          </w:pPr>
          <w:hyperlink w:anchor="_Toc46395256" w:history="1">
            <w:r w:rsidRPr="002B01AF">
              <w:rPr>
                <w:rStyle w:val="a4"/>
                <w:rFonts w:ascii="inherit" w:hAnsi="inherit" w:cs="Helvetica"/>
                <w:noProof/>
              </w:rPr>
              <w:t>11.28.2</w:t>
            </w:r>
            <w:r>
              <w:rPr>
                <w:noProof/>
              </w:rPr>
              <w:tab/>
            </w:r>
            <w:r w:rsidRPr="002B01AF">
              <w:rPr>
                <w:rStyle w:val="a4"/>
                <w:rFonts w:ascii="inherit" w:hAnsi="inherit" w:cs="Helvetica"/>
                <w:noProof/>
              </w:rPr>
              <w:t xml:space="preserve">EMFILE </w:t>
            </w:r>
            <w:r w:rsidRPr="002B01AF">
              <w:rPr>
                <w:rStyle w:val="a4"/>
                <w:rFonts w:ascii="inherit" w:hAnsi="inherit" w:cs="Helvetica"/>
                <w:noProof/>
              </w:rPr>
              <w:t>错误</w:t>
            </w:r>
            <w:r>
              <w:rPr>
                <w:noProof/>
                <w:webHidden/>
              </w:rPr>
              <w:tab/>
            </w:r>
            <w:r>
              <w:rPr>
                <w:noProof/>
                <w:webHidden/>
              </w:rPr>
              <w:fldChar w:fldCharType="begin"/>
            </w:r>
            <w:r>
              <w:rPr>
                <w:noProof/>
                <w:webHidden/>
              </w:rPr>
              <w:instrText xml:space="preserve"> PAGEREF _Toc46395256 \h </w:instrText>
            </w:r>
            <w:r>
              <w:rPr>
                <w:noProof/>
                <w:webHidden/>
              </w:rPr>
            </w:r>
            <w:r>
              <w:rPr>
                <w:noProof/>
                <w:webHidden/>
              </w:rPr>
              <w:fldChar w:fldCharType="separate"/>
            </w:r>
            <w:r>
              <w:rPr>
                <w:noProof/>
                <w:webHidden/>
              </w:rPr>
              <w:t>340</w:t>
            </w:r>
            <w:r>
              <w:rPr>
                <w:noProof/>
                <w:webHidden/>
              </w:rPr>
              <w:fldChar w:fldCharType="end"/>
            </w:r>
          </w:hyperlink>
        </w:p>
        <w:p w14:paraId="081D9687" w14:textId="73CD0419" w:rsidR="00717723" w:rsidRDefault="00717723">
          <w:pPr>
            <w:pStyle w:val="TOC3"/>
            <w:tabs>
              <w:tab w:val="left" w:pos="2100"/>
              <w:tab w:val="right" w:leader="dot" w:pos="8296"/>
            </w:tabs>
            <w:rPr>
              <w:noProof/>
            </w:rPr>
          </w:pPr>
          <w:hyperlink w:anchor="_Toc46395257" w:history="1">
            <w:r w:rsidRPr="002B01AF">
              <w:rPr>
                <w:rStyle w:val="a4"/>
                <w:rFonts w:ascii="inherit" w:hAnsi="inherit" w:cs="Helvetica"/>
                <w:noProof/>
              </w:rPr>
              <w:t>11.28.3</w:t>
            </w:r>
            <w:r>
              <w:rPr>
                <w:noProof/>
              </w:rPr>
              <w:tab/>
            </w:r>
            <w:r w:rsidRPr="002B01AF">
              <w:rPr>
                <w:rStyle w:val="a4"/>
                <w:rFonts w:ascii="inherit" w:hAnsi="inherit" w:cs="Helvetica"/>
                <w:noProof/>
              </w:rPr>
              <w:t xml:space="preserve">Git </w:t>
            </w:r>
            <w:r w:rsidRPr="002B01AF">
              <w:rPr>
                <w:rStyle w:val="a4"/>
                <w:rFonts w:ascii="inherit" w:hAnsi="inherit" w:cs="Helvetica"/>
                <w:noProof/>
              </w:rPr>
              <w:t>部署问题</w:t>
            </w:r>
            <w:r>
              <w:rPr>
                <w:noProof/>
                <w:webHidden/>
              </w:rPr>
              <w:tab/>
            </w:r>
            <w:r>
              <w:rPr>
                <w:noProof/>
                <w:webHidden/>
              </w:rPr>
              <w:fldChar w:fldCharType="begin"/>
            </w:r>
            <w:r>
              <w:rPr>
                <w:noProof/>
                <w:webHidden/>
              </w:rPr>
              <w:instrText xml:space="preserve"> PAGEREF _Toc46395257 \h </w:instrText>
            </w:r>
            <w:r>
              <w:rPr>
                <w:noProof/>
                <w:webHidden/>
              </w:rPr>
            </w:r>
            <w:r>
              <w:rPr>
                <w:noProof/>
                <w:webHidden/>
              </w:rPr>
              <w:fldChar w:fldCharType="separate"/>
            </w:r>
            <w:r>
              <w:rPr>
                <w:noProof/>
                <w:webHidden/>
              </w:rPr>
              <w:t>340</w:t>
            </w:r>
            <w:r>
              <w:rPr>
                <w:noProof/>
                <w:webHidden/>
              </w:rPr>
              <w:fldChar w:fldCharType="end"/>
            </w:r>
          </w:hyperlink>
        </w:p>
        <w:p w14:paraId="72245E81" w14:textId="2EBAC84F" w:rsidR="00717723" w:rsidRDefault="00717723">
          <w:pPr>
            <w:pStyle w:val="TOC4"/>
            <w:tabs>
              <w:tab w:val="left" w:pos="2520"/>
              <w:tab w:val="right" w:leader="dot" w:pos="8296"/>
            </w:tabs>
            <w:rPr>
              <w:noProof/>
            </w:rPr>
          </w:pPr>
          <w:hyperlink w:anchor="_Toc46395258" w:history="1">
            <w:r w:rsidRPr="002B01AF">
              <w:rPr>
                <w:rStyle w:val="a4"/>
                <w:rFonts w:ascii="inherit" w:hAnsi="inherit" w:cs="Helvetica"/>
                <w:noProof/>
              </w:rPr>
              <w:t>11.28.3.1</w:t>
            </w:r>
            <w:r>
              <w:rPr>
                <w:noProof/>
              </w:rPr>
              <w:tab/>
            </w:r>
            <w:r w:rsidRPr="002B01AF">
              <w:rPr>
                <w:rStyle w:val="a4"/>
                <w:rFonts w:ascii="inherit" w:hAnsi="inherit" w:cs="Helvetica"/>
                <w:noProof/>
              </w:rPr>
              <w:t>RPC failed</w:t>
            </w:r>
            <w:r>
              <w:rPr>
                <w:noProof/>
                <w:webHidden/>
              </w:rPr>
              <w:tab/>
            </w:r>
            <w:r>
              <w:rPr>
                <w:noProof/>
                <w:webHidden/>
              </w:rPr>
              <w:fldChar w:fldCharType="begin"/>
            </w:r>
            <w:r>
              <w:rPr>
                <w:noProof/>
                <w:webHidden/>
              </w:rPr>
              <w:instrText xml:space="preserve"> PAGEREF _Toc46395258 \h </w:instrText>
            </w:r>
            <w:r>
              <w:rPr>
                <w:noProof/>
                <w:webHidden/>
              </w:rPr>
            </w:r>
            <w:r>
              <w:rPr>
                <w:noProof/>
                <w:webHidden/>
              </w:rPr>
              <w:fldChar w:fldCharType="separate"/>
            </w:r>
            <w:r>
              <w:rPr>
                <w:noProof/>
                <w:webHidden/>
              </w:rPr>
              <w:t>340</w:t>
            </w:r>
            <w:r>
              <w:rPr>
                <w:noProof/>
                <w:webHidden/>
              </w:rPr>
              <w:fldChar w:fldCharType="end"/>
            </w:r>
          </w:hyperlink>
        </w:p>
        <w:p w14:paraId="784A742B" w14:textId="547B2C55" w:rsidR="00717723" w:rsidRDefault="00717723">
          <w:pPr>
            <w:pStyle w:val="TOC4"/>
            <w:tabs>
              <w:tab w:val="left" w:pos="2520"/>
              <w:tab w:val="right" w:leader="dot" w:pos="8296"/>
            </w:tabs>
            <w:rPr>
              <w:noProof/>
            </w:rPr>
          </w:pPr>
          <w:hyperlink w:anchor="_Toc46395259" w:history="1">
            <w:r w:rsidRPr="002B01AF">
              <w:rPr>
                <w:rStyle w:val="a4"/>
                <w:rFonts w:ascii="inherit" w:hAnsi="inherit" w:cs="Helvetica"/>
                <w:noProof/>
              </w:rPr>
              <w:t>11.28.3.2</w:t>
            </w:r>
            <w:r>
              <w:rPr>
                <w:noProof/>
              </w:rPr>
              <w:tab/>
            </w:r>
            <w:r w:rsidRPr="002B01AF">
              <w:rPr>
                <w:rStyle w:val="a4"/>
                <w:rFonts w:ascii="inherit" w:hAnsi="inherit" w:cs="Helvetica"/>
                <w:noProof/>
              </w:rPr>
              <w:t>Error: ENOENT: no such file or directory</w:t>
            </w:r>
            <w:r>
              <w:rPr>
                <w:noProof/>
                <w:webHidden/>
              </w:rPr>
              <w:tab/>
            </w:r>
            <w:r>
              <w:rPr>
                <w:noProof/>
                <w:webHidden/>
              </w:rPr>
              <w:fldChar w:fldCharType="begin"/>
            </w:r>
            <w:r>
              <w:rPr>
                <w:noProof/>
                <w:webHidden/>
              </w:rPr>
              <w:instrText xml:space="preserve"> PAGEREF _Toc46395259 \h </w:instrText>
            </w:r>
            <w:r>
              <w:rPr>
                <w:noProof/>
                <w:webHidden/>
              </w:rPr>
            </w:r>
            <w:r>
              <w:rPr>
                <w:noProof/>
                <w:webHidden/>
              </w:rPr>
              <w:fldChar w:fldCharType="separate"/>
            </w:r>
            <w:r>
              <w:rPr>
                <w:noProof/>
                <w:webHidden/>
              </w:rPr>
              <w:t>341</w:t>
            </w:r>
            <w:r>
              <w:rPr>
                <w:noProof/>
                <w:webHidden/>
              </w:rPr>
              <w:fldChar w:fldCharType="end"/>
            </w:r>
          </w:hyperlink>
        </w:p>
        <w:p w14:paraId="5B5798D2" w14:textId="0E428421" w:rsidR="00717723" w:rsidRDefault="00717723">
          <w:pPr>
            <w:pStyle w:val="TOC3"/>
            <w:tabs>
              <w:tab w:val="left" w:pos="2100"/>
              <w:tab w:val="right" w:leader="dot" w:pos="8296"/>
            </w:tabs>
            <w:rPr>
              <w:noProof/>
            </w:rPr>
          </w:pPr>
          <w:hyperlink w:anchor="_Toc46395260" w:history="1">
            <w:r w:rsidRPr="002B01AF">
              <w:rPr>
                <w:rStyle w:val="a4"/>
                <w:rFonts w:ascii="inherit" w:hAnsi="inherit" w:cs="Helvetica"/>
                <w:noProof/>
              </w:rPr>
              <w:t>11.28.4</w:t>
            </w:r>
            <w:r>
              <w:rPr>
                <w:noProof/>
              </w:rPr>
              <w:tab/>
            </w:r>
            <w:r w:rsidRPr="002B01AF">
              <w:rPr>
                <w:rStyle w:val="a4"/>
                <w:rFonts w:ascii="inherit" w:hAnsi="inherit" w:cs="Helvetica"/>
                <w:noProof/>
              </w:rPr>
              <w:t>服务器问题</w:t>
            </w:r>
            <w:r>
              <w:rPr>
                <w:noProof/>
                <w:webHidden/>
              </w:rPr>
              <w:tab/>
            </w:r>
            <w:r>
              <w:rPr>
                <w:noProof/>
                <w:webHidden/>
              </w:rPr>
              <w:fldChar w:fldCharType="begin"/>
            </w:r>
            <w:r>
              <w:rPr>
                <w:noProof/>
                <w:webHidden/>
              </w:rPr>
              <w:instrText xml:space="preserve"> PAGEREF _Toc46395260 \h </w:instrText>
            </w:r>
            <w:r>
              <w:rPr>
                <w:noProof/>
                <w:webHidden/>
              </w:rPr>
            </w:r>
            <w:r>
              <w:rPr>
                <w:noProof/>
                <w:webHidden/>
              </w:rPr>
              <w:fldChar w:fldCharType="separate"/>
            </w:r>
            <w:r>
              <w:rPr>
                <w:noProof/>
                <w:webHidden/>
              </w:rPr>
              <w:t>341</w:t>
            </w:r>
            <w:r>
              <w:rPr>
                <w:noProof/>
                <w:webHidden/>
              </w:rPr>
              <w:fldChar w:fldCharType="end"/>
            </w:r>
          </w:hyperlink>
        </w:p>
        <w:p w14:paraId="4A8E8C3A" w14:textId="3F446D25" w:rsidR="00717723" w:rsidRDefault="00717723">
          <w:pPr>
            <w:pStyle w:val="TOC3"/>
            <w:tabs>
              <w:tab w:val="left" w:pos="2100"/>
              <w:tab w:val="right" w:leader="dot" w:pos="8296"/>
            </w:tabs>
            <w:rPr>
              <w:noProof/>
            </w:rPr>
          </w:pPr>
          <w:hyperlink w:anchor="_Toc46395261" w:history="1">
            <w:r w:rsidRPr="002B01AF">
              <w:rPr>
                <w:rStyle w:val="a4"/>
                <w:rFonts w:ascii="inherit" w:hAnsi="inherit" w:cs="Helvetica"/>
                <w:noProof/>
              </w:rPr>
              <w:t>11.28.5</w:t>
            </w:r>
            <w:r>
              <w:rPr>
                <w:noProof/>
              </w:rPr>
              <w:tab/>
            </w:r>
            <w:r w:rsidRPr="002B01AF">
              <w:rPr>
                <w:rStyle w:val="a4"/>
                <w:rFonts w:ascii="inherit" w:hAnsi="inherit" w:cs="Helvetica"/>
                <w:noProof/>
              </w:rPr>
              <w:t>插件安装问题</w:t>
            </w:r>
            <w:r>
              <w:rPr>
                <w:noProof/>
                <w:webHidden/>
              </w:rPr>
              <w:tab/>
            </w:r>
            <w:r>
              <w:rPr>
                <w:noProof/>
                <w:webHidden/>
              </w:rPr>
              <w:fldChar w:fldCharType="begin"/>
            </w:r>
            <w:r>
              <w:rPr>
                <w:noProof/>
                <w:webHidden/>
              </w:rPr>
              <w:instrText xml:space="preserve"> PAGEREF _Toc46395261 \h </w:instrText>
            </w:r>
            <w:r>
              <w:rPr>
                <w:noProof/>
                <w:webHidden/>
              </w:rPr>
            </w:r>
            <w:r>
              <w:rPr>
                <w:noProof/>
                <w:webHidden/>
              </w:rPr>
              <w:fldChar w:fldCharType="separate"/>
            </w:r>
            <w:r>
              <w:rPr>
                <w:noProof/>
                <w:webHidden/>
              </w:rPr>
              <w:t>341</w:t>
            </w:r>
            <w:r>
              <w:rPr>
                <w:noProof/>
                <w:webHidden/>
              </w:rPr>
              <w:fldChar w:fldCharType="end"/>
            </w:r>
          </w:hyperlink>
        </w:p>
        <w:p w14:paraId="59A6620A" w14:textId="73967D06" w:rsidR="00717723" w:rsidRDefault="00717723">
          <w:pPr>
            <w:pStyle w:val="TOC3"/>
            <w:tabs>
              <w:tab w:val="left" w:pos="2100"/>
              <w:tab w:val="right" w:leader="dot" w:pos="8296"/>
            </w:tabs>
            <w:rPr>
              <w:noProof/>
            </w:rPr>
          </w:pPr>
          <w:hyperlink w:anchor="_Toc46395262" w:history="1">
            <w:r w:rsidRPr="002B01AF">
              <w:rPr>
                <w:rStyle w:val="a4"/>
                <w:rFonts w:ascii="inherit" w:hAnsi="inherit" w:cs="Helvetica"/>
                <w:noProof/>
              </w:rPr>
              <w:t>11.28.6</w:t>
            </w:r>
            <w:r>
              <w:rPr>
                <w:noProof/>
              </w:rPr>
              <w:tab/>
            </w:r>
            <w:r w:rsidRPr="002B01AF">
              <w:rPr>
                <w:rStyle w:val="a4"/>
                <w:rFonts w:ascii="inherit" w:hAnsi="inherit" w:cs="Helvetica"/>
                <w:noProof/>
              </w:rPr>
              <w:t xml:space="preserve">DTrace </w:t>
            </w:r>
            <w:r w:rsidRPr="002B01AF">
              <w:rPr>
                <w:rStyle w:val="a4"/>
                <w:rFonts w:ascii="inherit" w:hAnsi="inherit" w:cs="Helvetica"/>
                <w:noProof/>
              </w:rPr>
              <w:t>错误</w:t>
            </w:r>
            <w:r w:rsidRPr="002B01AF">
              <w:rPr>
                <w:rStyle w:val="a4"/>
                <w:rFonts w:ascii="inherit" w:hAnsi="inherit" w:cs="Helvetica"/>
                <w:noProof/>
              </w:rPr>
              <w:t xml:space="preserve"> </w:t>
            </w:r>
            <w:r w:rsidRPr="002B01AF">
              <w:rPr>
                <w:rStyle w:val="a4"/>
                <w:rFonts w:ascii="inherit" w:hAnsi="inherit" w:cs="Helvetica"/>
                <w:noProof/>
              </w:rPr>
              <w:t>（</w:t>
            </w:r>
            <w:r w:rsidRPr="002B01AF">
              <w:rPr>
                <w:rStyle w:val="a4"/>
                <w:rFonts w:ascii="inherit" w:hAnsi="inherit" w:cs="Helvetica"/>
                <w:noProof/>
              </w:rPr>
              <w:t>Mac OS X</w:t>
            </w:r>
            <w:r w:rsidRPr="002B01AF">
              <w:rPr>
                <w:rStyle w:val="a4"/>
                <w:rFonts w:ascii="inherit" w:hAnsi="inherit" w:cs="Helvetica"/>
                <w:noProof/>
              </w:rPr>
              <w:t>）</w:t>
            </w:r>
            <w:r>
              <w:rPr>
                <w:noProof/>
                <w:webHidden/>
              </w:rPr>
              <w:tab/>
            </w:r>
            <w:r>
              <w:rPr>
                <w:noProof/>
                <w:webHidden/>
              </w:rPr>
              <w:fldChar w:fldCharType="begin"/>
            </w:r>
            <w:r>
              <w:rPr>
                <w:noProof/>
                <w:webHidden/>
              </w:rPr>
              <w:instrText xml:space="preserve"> PAGEREF _Toc46395262 \h </w:instrText>
            </w:r>
            <w:r>
              <w:rPr>
                <w:noProof/>
                <w:webHidden/>
              </w:rPr>
            </w:r>
            <w:r>
              <w:rPr>
                <w:noProof/>
                <w:webHidden/>
              </w:rPr>
              <w:fldChar w:fldCharType="separate"/>
            </w:r>
            <w:r>
              <w:rPr>
                <w:noProof/>
                <w:webHidden/>
              </w:rPr>
              <w:t>341</w:t>
            </w:r>
            <w:r>
              <w:rPr>
                <w:noProof/>
                <w:webHidden/>
              </w:rPr>
              <w:fldChar w:fldCharType="end"/>
            </w:r>
          </w:hyperlink>
        </w:p>
        <w:p w14:paraId="5F0BF2B9" w14:textId="07F2AB42" w:rsidR="00717723" w:rsidRDefault="00717723">
          <w:pPr>
            <w:pStyle w:val="TOC3"/>
            <w:tabs>
              <w:tab w:val="left" w:pos="2100"/>
              <w:tab w:val="right" w:leader="dot" w:pos="8296"/>
            </w:tabs>
            <w:rPr>
              <w:noProof/>
            </w:rPr>
          </w:pPr>
          <w:hyperlink w:anchor="_Toc46395263" w:history="1">
            <w:r w:rsidRPr="002B01AF">
              <w:rPr>
                <w:rStyle w:val="a4"/>
                <w:rFonts w:ascii="inherit" w:hAnsi="inherit" w:cs="Helvetica"/>
                <w:noProof/>
              </w:rPr>
              <w:t>11.28.7</w:t>
            </w:r>
            <w:r>
              <w:rPr>
                <w:noProof/>
              </w:rPr>
              <w:tab/>
            </w:r>
            <w:r w:rsidRPr="002B01AF">
              <w:rPr>
                <w:rStyle w:val="a4"/>
                <w:rFonts w:ascii="inherit" w:hAnsi="inherit" w:cs="Helvetica"/>
                <w:noProof/>
              </w:rPr>
              <w:t>在</w:t>
            </w:r>
            <w:r w:rsidRPr="002B01AF">
              <w:rPr>
                <w:rStyle w:val="a4"/>
                <w:rFonts w:ascii="inherit" w:hAnsi="inherit" w:cs="Helvetica"/>
                <w:noProof/>
              </w:rPr>
              <w:t xml:space="preserve"> Jade </w:t>
            </w:r>
            <w:r w:rsidRPr="002B01AF">
              <w:rPr>
                <w:rStyle w:val="a4"/>
                <w:rFonts w:ascii="inherit" w:hAnsi="inherit" w:cs="Helvetica"/>
                <w:noProof/>
              </w:rPr>
              <w:t>或</w:t>
            </w:r>
            <w:r w:rsidRPr="002B01AF">
              <w:rPr>
                <w:rStyle w:val="a4"/>
                <w:rFonts w:ascii="inherit" w:hAnsi="inherit" w:cs="Helvetica"/>
                <w:noProof/>
              </w:rPr>
              <w:t xml:space="preserve"> Swig </w:t>
            </w:r>
            <w:r w:rsidRPr="002B01AF">
              <w:rPr>
                <w:rStyle w:val="a4"/>
                <w:rFonts w:ascii="inherit" w:hAnsi="inherit" w:cs="Helvetica"/>
                <w:noProof/>
              </w:rPr>
              <w:t>遍历资料</w:t>
            </w:r>
            <w:r>
              <w:rPr>
                <w:noProof/>
                <w:webHidden/>
              </w:rPr>
              <w:tab/>
            </w:r>
            <w:r>
              <w:rPr>
                <w:noProof/>
                <w:webHidden/>
              </w:rPr>
              <w:fldChar w:fldCharType="begin"/>
            </w:r>
            <w:r>
              <w:rPr>
                <w:noProof/>
                <w:webHidden/>
              </w:rPr>
              <w:instrText xml:space="preserve"> PAGEREF _Toc46395263 \h </w:instrText>
            </w:r>
            <w:r>
              <w:rPr>
                <w:noProof/>
                <w:webHidden/>
              </w:rPr>
            </w:r>
            <w:r>
              <w:rPr>
                <w:noProof/>
                <w:webHidden/>
              </w:rPr>
              <w:fldChar w:fldCharType="separate"/>
            </w:r>
            <w:r>
              <w:rPr>
                <w:noProof/>
                <w:webHidden/>
              </w:rPr>
              <w:t>341</w:t>
            </w:r>
            <w:r>
              <w:rPr>
                <w:noProof/>
                <w:webHidden/>
              </w:rPr>
              <w:fldChar w:fldCharType="end"/>
            </w:r>
          </w:hyperlink>
        </w:p>
        <w:p w14:paraId="686B7BEC" w14:textId="4003B216" w:rsidR="00717723" w:rsidRDefault="00717723">
          <w:pPr>
            <w:pStyle w:val="TOC3"/>
            <w:tabs>
              <w:tab w:val="left" w:pos="2100"/>
              <w:tab w:val="right" w:leader="dot" w:pos="8296"/>
            </w:tabs>
            <w:rPr>
              <w:noProof/>
            </w:rPr>
          </w:pPr>
          <w:hyperlink w:anchor="_Toc46395264" w:history="1">
            <w:r w:rsidRPr="002B01AF">
              <w:rPr>
                <w:rStyle w:val="a4"/>
                <w:rFonts w:ascii="inherit" w:hAnsi="inherit" w:cs="Helvetica"/>
                <w:noProof/>
              </w:rPr>
              <w:t>11.28.8</w:t>
            </w:r>
            <w:r>
              <w:rPr>
                <w:noProof/>
              </w:rPr>
              <w:tab/>
            </w:r>
            <w:r w:rsidRPr="002B01AF">
              <w:rPr>
                <w:rStyle w:val="a4"/>
                <w:rFonts w:ascii="inherit" w:hAnsi="inherit" w:cs="Helvetica"/>
                <w:noProof/>
              </w:rPr>
              <w:t>资料没有更新</w:t>
            </w:r>
            <w:r>
              <w:rPr>
                <w:noProof/>
                <w:webHidden/>
              </w:rPr>
              <w:tab/>
            </w:r>
            <w:r>
              <w:rPr>
                <w:noProof/>
                <w:webHidden/>
              </w:rPr>
              <w:fldChar w:fldCharType="begin"/>
            </w:r>
            <w:r>
              <w:rPr>
                <w:noProof/>
                <w:webHidden/>
              </w:rPr>
              <w:instrText xml:space="preserve"> PAGEREF _Toc46395264 \h </w:instrText>
            </w:r>
            <w:r>
              <w:rPr>
                <w:noProof/>
                <w:webHidden/>
              </w:rPr>
            </w:r>
            <w:r>
              <w:rPr>
                <w:noProof/>
                <w:webHidden/>
              </w:rPr>
              <w:fldChar w:fldCharType="separate"/>
            </w:r>
            <w:r>
              <w:rPr>
                <w:noProof/>
                <w:webHidden/>
              </w:rPr>
              <w:t>342</w:t>
            </w:r>
            <w:r>
              <w:rPr>
                <w:noProof/>
                <w:webHidden/>
              </w:rPr>
              <w:fldChar w:fldCharType="end"/>
            </w:r>
          </w:hyperlink>
        </w:p>
        <w:p w14:paraId="7E7DE8F8" w14:textId="5B0F031A" w:rsidR="00717723" w:rsidRDefault="00717723">
          <w:pPr>
            <w:pStyle w:val="TOC3"/>
            <w:tabs>
              <w:tab w:val="left" w:pos="2100"/>
              <w:tab w:val="right" w:leader="dot" w:pos="8296"/>
            </w:tabs>
            <w:rPr>
              <w:noProof/>
            </w:rPr>
          </w:pPr>
          <w:hyperlink w:anchor="_Toc46395265" w:history="1">
            <w:r w:rsidRPr="002B01AF">
              <w:rPr>
                <w:rStyle w:val="a4"/>
                <w:rFonts w:ascii="inherit" w:hAnsi="inherit" w:cs="Helvetica"/>
                <w:noProof/>
              </w:rPr>
              <w:t>11.28.9</w:t>
            </w:r>
            <w:r>
              <w:rPr>
                <w:noProof/>
              </w:rPr>
              <w:tab/>
            </w:r>
            <w:r w:rsidRPr="002B01AF">
              <w:rPr>
                <w:rStyle w:val="a4"/>
                <w:rFonts w:ascii="inherit" w:hAnsi="inherit" w:cs="Helvetica"/>
                <w:noProof/>
              </w:rPr>
              <w:t>命令没有执行</w:t>
            </w:r>
            <w:r>
              <w:rPr>
                <w:noProof/>
                <w:webHidden/>
              </w:rPr>
              <w:tab/>
            </w:r>
            <w:r>
              <w:rPr>
                <w:noProof/>
                <w:webHidden/>
              </w:rPr>
              <w:fldChar w:fldCharType="begin"/>
            </w:r>
            <w:r>
              <w:rPr>
                <w:noProof/>
                <w:webHidden/>
              </w:rPr>
              <w:instrText xml:space="preserve"> PAGEREF _Toc46395265 \h </w:instrText>
            </w:r>
            <w:r>
              <w:rPr>
                <w:noProof/>
                <w:webHidden/>
              </w:rPr>
            </w:r>
            <w:r>
              <w:rPr>
                <w:noProof/>
                <w:webHidden/>
              </w:rPr>
              <w:fldChar w:fldCharType="separate"/>
            </w:r>
            <w:r>
              <w:rPr>
                <w:noProof/>
                <w:webHidden/>
              </w:rPr>
              <w:t>342</w:t>
            </w:r>
            <w:r>
              <w:rPr>
                <w:noProof/>
                <w:webHidden/>
              </w:rPr>
              <w:fldChar w:fldCharType="end"/>
            </w:r>
          </w:hyperlink>
        </w:p>
        <w:p w14:paraId="3F5F62F0" w14:textId="782B6336" w:rsidR="00717723" w:rsidRDefault="00717723">
          <w:pPr>
            <w:pStyle w:val="TOC3"/>
            <w:tabs>
              <w:tab w:val="left" w:pos="2100"/>
              <w:tab w:val="right" w:leader="dot" w:pos="8296"/>
            </w:tabs>
            <w:rPr>
              <w:noProof/>
            </w:rPr>
          </w:pPr>
          <w:hyperlink w:anchor="_Toc46395266" w:history="1">
            <w:r w:rsidRPr="002B01AF">
              <w:rPr>
                <w:rStyle w:val="a4"/>
                <w:rFonts w:ascii="inherit" w:hAnsi="inherit" w:cs="Helvetica"/>
                <w:noProof/>
              </w:rPr>
              <w:t>11.28.10</w:t>
            </w:r>
            <w:r>
              <w:rPr>
                <w:noProof/>
              </w:rPr>
              <w:tab/>
            </w:r>
            <w:r w:rsidRPr="002B01AF">
              <w:rPr>
                <w:rStyle w:val="a4"/>
                <w:rFonts w:ascii="inherit" w:hAnsi="inherit" w:cs="Helvetica"/>
                <w:noProof/>
              </w:rPr>
              <w:t>泄露（</w:t>
            </w:r>
            <w:r w:rsidRPr="002B01AF">
              <w:rPr>
                <w:rStyle w:val="a4"/>
                <w:rFonts w:ascii="inherit" w:hAnsi="inherit" w:cs="Helvetica"/>
                <w:noProof/>
              </w:rPr>
              <w:t>Escape</w:t>
            </w:r>
            <w:r w:rsidRPr="002B01AF">
              <w:rPr>
                <w:rStyle w:val="a4"/>
                <w:rFonts w:ascii="inherit" w:hAnsi="inherit" w:cs="Helvetica"/>
                <w:noProof/>
              </w:rPr>
              <w:t>）内容</w:t>
            </w:r>
            <w:r>
              <w:rPr>
                <w:noProof/>
                <w:webHidden/>
              </w:rPr>
              <w:tab/>
            </w:r>
            <w:r>
              <w:rPr>
                <w:noProof/>
                <w:webHidden/>
              </w:rPr>
              <w:fldChar w:fldCharType="begin"/>
            </w:r>
            <w:r>
              <w:rPr>
                <w:noProof/>
                <w:webHidden/>
              </w:rPr>
              <w:instrText xml:space="preserve"> PAGEREF _Toc46395266 \h </w:instrText>
            </w:r>
            <w:r>
              <w:rPr>
                <w:noProof/>
                <w:webHidden/>
              </w:rPr>
            </w:r>
            <w:r>
              <w:rPr>
                <w:noProof/>
                <w:webHidden/>
              </w:rPr>
              <w:fldChar w:fldCharType="separate"/>
            </w:r>
            <w:r>
              <w:rPr>
                <w:noProof/>
                <w:webHidden/>
              </w:rPr>
              <w:t>342</w:t>
            </w:r>
            <w:r>
              <w:rPr>
                <w:noProof/>
                <w:webHidden/>
              </w:rPr>
              <w:fldChar w:fldCharType="end"/>
            </w:r>
          </w:hyperlink>
        </w:p>
        <w:p w14:paraId="496359F1" w14:textId="405E9FDD" w:rsidR="00717723" w:rsidRDefault="00717723">
          <w:pPr>
            <w:pStyle w:val="TOC3"/>
            <w:tabs>
              <w:tab w:val="left" w:pos="2100"/>
              <w:tab w:val="right" w:leader="dot" w:pos="8296"/>
            </w:tabs>
            <w:rPr>
              <w:noProof/>
            </w:rPr>
          </w:pPr>
          <w:hyperlink w:anchor="_Toc46395267" w:history="1">
            <w:r w:rsidRPr="002B01AF">
              <w:rPr>
                <w:rStyle w:val="a4"/>
                <w:rFonts w:ascii="inherit" w:hAnsi="inherit" w:cs="Helvetica"/>
                <w:noProof/>
              </w:rPr>
              <w:t>11.28.11</w:t>
            </w:r>
            <w:r>
              <w:rPr>
                <w:noProof/>
              </w:rPr>
              <w:tab/>
            </w:r>
            <w:r w:rsidRPr="002B01AF">
              <w:rPr>
                <w:rStyle w:val="a4"/>
                <w:rFonts w:ascii="inherit" w:hAnsi="inherit" w:cs="Helvetica"/>
                <w:noProof/>
              </w:rPr>
              <w:t xml:space="preserve">ENOSPC </w:t>
            </w:r>
            <w:r w:rsidRPr="002B01AF">
              <w:rPr>
                <w:rStyle w:val="a4"/>
                <w:rFonts w:ascii="inherit" w:hAnsi="inherit" w:cs="Helvetica"/>
                <w:noProof/>
              </w:rPr>
              <w:t>错误</w:t>
            </w:r>
            <w:r w:rsidRPr="002B01AF">
              <w:rPr>
                <w:rStyle w:val="a4"/>
                <w:rFonts w:ascii="inherit" w:hAnsi="inherit" w:cs="Helvetica"/>
                <w:noProof/>
              </w:rPr>
              <w:t xml:space="preserve"> </w:t>
            </w:r>
            <w:r w:rsidRPr="002B01AF">
              <w:rPr>
                <w:rStyle w:val="a4"/>
                <w:rFonts w:ascii="inherit" w:hAnsi="inherit" w:cs="Helvetica"/>
                <w:noProof/>
              </w:rPr>
              <w:t>（</w:t>
            </w:r>
            <w:r w:rsidRPr="002B01AF">
              <w:rPr>
                <w:rStyle w:val="a4"/>
                <w:rFonts w:ascii="inherit" w:hAnsi="inherit" w:cs="Helvetica"/>
                <w:noProof/>
              </w:rPr>
              <w:t>Linux</w:t>
            </w:r>
            <w:r w:rsidRPr="002B01AF">
              <w:rPr>
                <w:rStyle w:val="a4"/>
                <w:rFonts w:ascii="inherit" w:hAnsi="inherit" w:cs="Helvetica"/>
                <w:noProof/>
              </w:rPr>
              <w:t>）</w:t>
            </w:r>
            <w:r>
              <w:rPr>
                <w:noProof/>
                <w:webHidden/>
              </w:rPr>
              <w:tab/>
            </w:r>
            <w:r>
              <w:rPr>
                <w:noProof/>
                <w:webHidden/>
              </w:rPr>
              <w:fldChar w:fldCharType="begin"/>
            </w:r>
            <w:r>
              <w:rPr>
                <w:noProof/>
                <w:webHidden/>
              </w:rPr>
              <w:instrText xml:space="preserve"> PAGEREF _Toc46395267 \h </w:instrText>
            </w:r>
            <w:r>
              <w:rPr>
                <w:noProof/>
                <w:webHidden/>
              </w:rPr>
            </w:r>
            <w:r>
              <w:rPr>
                <w:noProof/>
                <w:webHidden/>
              </w:rPr>
              <w:fldChar w:fldCharType="separate"/>
            </w:r>
            <w:r>
              <w:rPr>
                <w:noProof/>
                <w:webHidden/>
              </w:rPr>
              <w:t>342</w:t>
            </w:r>
            <w:r>
              <w:rPr>
                <w:noProof/>
                <w:webHidden/>
              </w:rPr>
              <w:fldChar w:fldCharType="end"/>
            </w:r>
          </w:hyperlink>
        </w:p>
        <w:p w14:paraId="037E5AB5" w14:textId="53440B43" w:rsidR="00717723" w:rsidRDefault="00717723">
          <w:pPr>
            <w:pStyle w:val="TOC3"/>
            <w:tabs>
              <w:tab w:val="left" w:pos="2100"/>
              <w:tab w:val="right" w:leader="dot" w:pos="8296"/>
            </w:tabs>
            <w:rPr>
              <w:noProof/>
            </w:rPr>
          </w:pPr>
          <w:hyperlink w:anchor="_Toc46395268" w:history="1">
            <w:r w:rsidRPr="002B01AF">
              <w:rPr>
                <w:rStyle w:val="a4"/>
                <w:rFonts w:ascii="inherit" w:hAnsi="inherit" w:cs="Helvetica"/>
                <w:noProof/>
              </w:rPr>
              <w:t>11.28.12</w:t>
            </w:r>
            <w:r>
              <w:rPr>
                <w:noProof/>
              </w:rPr>
              <w:tab/>
            </w:r>
            <w:r w:rsidRPr="002B01AF">
              <w:rPr>
                <w:rStyle w:val="a4"/>
                <w:rFonts w:ascii="inherit" w:hAnsi="inherit" w:cs="Helvetica"/>
                <w:noProof/>
              </w:rPr>
              <w:t>EMPERM Error (Windows Subsystem for Linux)</w:t>
            </w:r>
            <w:r>
              <w:rPr>
                <w:noProof/>
                <w:webHidden/>
              </w:rPr>
              <w:tab/>
            </w:r>
            <w:r>
              <w:rPr>
                <w:noProof/>
                <w:webHidden/>
              </w:rPr>
              <w:fldChar w:fldCharType="begin"/>
            </w:r>
            <w:r>
              <w:rPr>
                <w:noProof/>
                <w:webHidden/>
              </w:rPr>
              <w:instrText xml:space="preserve"> PAGEREF _Toc46395268 \h </w:instrText>
            </w:r>
            <w:r>
              <w:rPr>
                <w:noProof/>
                <w:webHidden/>
              </w:rPr>
            </w:r>
            <w:r>
              <w:rPr>
                <w:noProof/>
                <w:webHidden/>
              </w:rPr>
              <w:fldChar w:fldCharType="separate"/>
            </w:r>
            <w:r>
              <w:rPr>
                <w:noProof/>
                <w:webHidden/>
              </w:rPr>
              <w:t>343</w:t>
            </w:r>
            <w:r>
              <w:rPr>
                <w:noProof/>
                <w:webHidden/>
              </w:rPr>
              <w:fldChar w:fldCharType="end"/>
            </w:r>
          </w:hyperlink>
        </w:p>
        <w:p w14:paraId="216A714D" w14:textId="10366B19" w:rsidR="00717723" w:rsidRDefault="00717723">
          <w:pPr>
            <w:pStyle w:val="TOC3"/>
            <w:tabs>
              <w:tab w:val="left" w:pos="2100"/>
              <w:tab w:val="right" w:leader="dot" w:pos="8296"/>
            </w:tabs>
            <w:rPr>
              <w:noProof/>
            </w:rPr>
          </w:pPr>
          <w:hyperlink w:anchor="_Toc46395269" w:history="1">
            <w:r w:rsidRPr="002B01AF">
              <w:rPr>
                <w:rStyle w:val="a4"/>
                <w:rFonts w:ascii="inherit" w:hAnsi="inherit" w:cs="Helvetica"/>
                <w:noProof/>
              </w:rPr>
              <w:t>11.28.13</w:t>
            </w:r>
            <w:r>
              <w:rPr>
                <w:noProof/>
              </w:rPr>
              <w:tab/>
            </w:r>
            <w:r w:rsidRPr="002B01AF">
              <w:rPr>
                <w:rStyle w:val="a4"/>
                <w:rFonts w:ascii="inherit" w:hAnsi="inherit" w:cs="Helvetica"/>
                <w:noProof/>
              </w:rPr>
              <w:t>模板渲染错误</w:t>
            </w:r>
            <w:r>
              <w:rPr>
                <w:noProof/>
                <w:webHidden/>
              </w:rPr>
              <w:tab/>
            </w:r>
            <w:r>
              <w:rPr>
                <w:noProof/>
                <w:webHidden/>
              </w:rPr>
              <w:fldChar w:fldCharType="begin"/>
            </w:r>
            <w:r>
              <w:rPr>
                <w:noProof/>
                <w:webHidden/>
              </w:rPr>
              <w:instrText xml:space="preserve"> PAGEREF _Toc46395269 \h </w:instrText>
            </w:r>
            <w:r>
              <w:rPr>
                <w:noProof/>
                <w:webHidden/>
              </w:rPr>
            </w:r>
            <w:r>
              <w:rPr>
                <w:noProof/>
                <w:webHidden/>
              </w:rPr>
              <w:fldChar w:fldCharType="separate"/>
            </w:r>
            <w:r>
              <w:rPr>
                <w:noProof/>
                <w:webHidden/>
              </w:rPr>
              <w:t>343</w:t>
            </w:r>
            <w:r>
              <w:rPr>
                <w:noProof/>
                <w:webHidden/>
              </w:rPr>
              <w:fldChar w:fldCharType="end"/>
            </w:r>
          </w:hyperlink>
        </w:p>
        <w:p w14:paraId="0B895C82" w14:textId="533617B3" w:rsidR="00717723" w:rsidRDefault="00717723">
          <w:pPr>
            <w:pStyle w:val="TOC3"/>
            <w:tabs>
              <w:tab w:val="left" w:pos="2100"/>
              <w:tab w:val="right" w:leader="dot" w:pos="8296"/>
            </w:tabs>
            <w:rPr>
              <w:noProof/>
            </w:rPr>
          </w:pPr>
          <w:hyperlink w:anchor="_Toc46395270" w:history="1">
            <w:r w:rsidRPr="002B01AF">
              <w:rPr>
                <w:rStyle w:val="a4"/>
                <w:rFonts w:ascii="inherit" w:hAnsi="inherit" w:cs="Helvetica"/>
                <w:noProof/>
              </w:rPr>
              <w:t>11.28.14</w:t>
            </w:r>
            <w:r>
              <w:rPr>
                <w:noProof/>
              </w:rPr>
              <w:tab/>
            </w:r>
            <w:r w:rsidRPr="002B01AF">
              <w:rPr>
                <w:rStyle w:val="a4"/>
                <w:rFonts w:ascii="inherit" w:hAnsi="inherit" w:cs="Helvetica"/>
                <w:noProof/>
              </w:rPr>
              <w:t>开始之前</w:t>
            </w:r>
            <w:r>
              <w:rPr>
                <w:noProof/>
                <w:webHidden/>
              </w:rPr>
              <w:tab/>
            </w:r>
            <w:r>
              <w:rPr>
                <w:noProof/>
                <w:webHidden/>
              </w:rPr>
              <w:fldChar w:fldCharType="begin"/>
            </w:r>
            <w:r>
              <w:rPr>
                <w:noProof/>
                <w:webHidden/>
              </w:rPr>
              <w:instrText xml:space="preserve"> PAGEREF _Toc46395270 \h </w:instrText>
            </w:r>
            <w:r>
              <w:rPr>
                <w:noProof/>
                <w:webHidden/>
              </w:rPr>
            </w:r>
            <w:r>
              <w:rPr>
                <w:noProof/>
                <w:webHidden/>
              </w:rPr>
              <w:fldChar w:fldCharType="separate"/>
            </w:r>
            <w:r>
              <w:rPr>
                <w:noProof/>
                <w:webHidden/>
              </w:rPr>
              <w:t>344</w:t>
            </w:r>
            <w:r>
              <w:rPr>
                <w:noProof/>
                <w:webHidden/>
              </w:rPr>
              <w:fldChar w:fldCharType="end"/>
            </w:r>
          </w:hyperlink>
        </w:p>
        <w:p w14:paraId="2FAEB048" w14:textId="058DE053" w:rsidR="00717723" w:rsidRDefault="00717723">
          <w:pPr>
            <w:pStyle w:val="TOC3"/>
            <w:tabs>
              <w:tab w:val="left" w:pos="2100"/>
              <w:tab w:val="right" w:leader="dot" w:pos="8296"/>
            </w:tabs>
            <w:rPr>
              <w:noProof/>
            </w:rPr>
          </w:pPr>
          <w:hyperlink w:anchor="_Toc46395271" w:history="1">
            <w:r w:rsidRPr="002B01AF">
              <w:rPr>
                <w:rStyle w:val="a4"/>
                <w:rFonts w:ascii="inherit" w:hAnsi="inherit" w:cs="Helvetica"/>
                <w:noProof/>
              </w:rPr>
              <w:t>11.28.15</w:t>
            </w:r>
            <w:r>
              <w:rPr>
                <w:noProof/>
              </w:rPr>
              <w:tab/>
            </w:r>
            <w:r w:rsidRPr="002B01AF">
              <w:rPr>
                <w:rStyle w:val="a4"/>
                <w:rFonts w:ascii="inherit" w:hAnsi="inherit" w:cs="Helvetica"/>
                <w:noProof/>
              </w:rPr>
              <w:t>工作流程</w:t>
            </w:r>
            <w:r>
              <w:rPr>
                <w:noProof/>
                <w:webHidden/>
              </w:rPr>
              <w:tab/>
            </w:r>
            <w:r>
              <w:rPr>
                <w:noProof/>
                <w:webHidden/>
              </w:rPr>
              <w:fldChar w:fldCharType="begin"/>
            </w:r>
            <w:r>
              <w:rPr>
                <w:noProof/>
                <w:webHidden/>
              </w:rPr>
              <w:instrText xml:space="preserve"> PAGEREF _Toc46395271 \h </w:instrText>
            </w:r>
            <w:r>
              <w:rPr>
                <w:noProof/>
                <w:webHidden/>
              </w:rPr>
            </w:r>
            <w:r>
              <w:rPr>
                <w:noProof/>
                <w:webHidden/>
              </w:rPr>
              <w:fldChar w:fldCharType="separate"/>
            </w:r>
            <w:r>
              <w:rPr>
                <w:noProof/>
                <w:webHidden/>
              </w:rPr>
              <w:t>344</w:t>
            </w:r>
            <w:r>
              <w:rPr>
                <w:noProof/>
                <w:webHidden/>
              </w:rPr>
              <w:fldChar w:fldCharType="end"/>
            </w:r>
          </w:hyperlink>
        </w:p>
        <w:p w14:paraId="5BAD97D1" w14:textId="6F5BF594" w:rsidR="00717723" w:rsidRDefault="00717723">
          <w:pPr>
            <w:pStyle w:val="TOC3"/>
            <w:tabs>
              <w:tab w:val="left" w:pos="2100"/>
              <w:tab w:val="right" w:leader="dot" w:pos="8296"/>
            </w:tabs>
            <w:rPr>
              <w:noProof/>
            </w:rPr>
          </w:pPr>
          <w:hyperlink w:anchor="_Toc46395272" w:history="1">
            <w:r w:rsidRPr="002B01AF">
              <w:rPr>
                <w:rStyle w:val="a4"/>
                <w:rFonts w:ascii="inherit" w:hAnsi="inherit" w:cs="Helvetica"/>
                <w:noProof/>
              </w:rPr>
              <w:t>11.28.16</w:t>
            </w:r>
            <w:r>
              <w:rPr>
                <w:noProof/>
              </w:rPr>
              <w:tab/>
            </w:r>
            <w:r w:rsidRPr="002B01AF">
              <w:rPr>
                <w:rStyle w:val="a4"/>
                <w:rFonts w:ascii="inherit" w:hAnsi="inherit" w:cs="Helvetica"/>
                <w:noProof/>
              </w:rPr>
              <w:t>注意事项</w:t>
            </w:r>
            <w:r>
              <w:rPr>
                <w:noProof/>
                <w:webHidden/>
              </w:rPr>
              <w:tab/>
            </w:r>
            <w:r>
              <w:rPr>
                <w:noProof/>
                <w:webHidden/>
              </w:rPr>
              <w:fldChar w:fldCharType="begin"/>
            </w:r>
            <w:r>
              <w:rPr>
                <w:noProof/>
                <w:webHidden/>
              </w:rPr>
              <w:instrText xml:space="preserve"> PAGEREF _Toc46395272 \h </w:instrText>
            </w:r>
            <w:r>
              <w:rPr>
                <w:noProof/>
                <w:webHidden/>
              </w:rPr>
            </w:r>
            <w:r>
              <w:rPr>
                <w:noProof/>
                <w:webHidden/>
              </w:rPr>
              <w:fldChar w:fldCharType="separate"/>
            </w:r>
            <w:r>
              <w:rPr>
                <w:noProof/>
                <w:webHidden/>
              </w:rPr>
              <w:t>344</w:t>
            </w:r>
            <w:r>
              <w:rPr>
                <w:noProof/>
                <w:webHidden/>
              </w:rPr>
              <w:fldChar w:fldCharType="end"/>
            </w:r>
          </w:hyperlink>
        </w:p>
        <w:p w14:paraId="2DA608B7" w14:textId="79D32D5E" w:rsidR="00717723" w:rsidRDefault="00717723">
          <w:pPr>
            <w:pStyle w:val="TOC2"/>
            <w:tabs>
              <w:tab w:val="left" w:pos="1260"/>
              <w:tab w:val="right" w:leader="dot" w:pos="8296"/>
            </w:tabs>
            <w:rPr>
              <w:noProof/>
            </w:rPr>
          </w:pPr>
          <w:hyperlink w:anchor="_Toc46395273" w:history="1">
            <w:r w:rsidRPr="002B01AF">
              <w:rPr>
                <w:rStyle w:val="a4"/>
                <w:rFonts w:ascii="inherit" w:hAnsi="inherit" w:cs="Helvetica"/>
                <w:noProof/>
              </w:rPr>
              <w:t>11.29</w:t>
            </w:r>
            <w:r>
              <w:rPr>
                <w:noProof/>
              </w:rPr>
              <w:tab/>
            </w:r>
            <w:r w:rsidRPr="002B01AF">
              <w:rPr>
                <w:rStyle w:val="a4"/>
                <w:rFonts w:ascii="inherit" w:hAnsi="inherit" w:cs="Helvetica"/>
                <w:noProof/>
              </w:rPr>
              <w:t>更新文档</w:t>
            </w:r>
            <w:r>
              <w:rPr>
                <w:noProof/>
                <w:webHidden/>
              </w:rPr>
              <w:tab/>
            </w:r>
            <w:r>
              <w:rPr>
                <w:noProof/>
                <w:webHidden/>
              </w:rPr>
              <w:fldChar w:fldCharType="begin"/>
            </w:r>
            <w:r>
              <w:rPr>
                <w:noProof/>
                <w:webHidden/>
              </w:rPr>
              <w:instrText xml:space="preserve"> PAGEREF _Toc46395273 \h </w:instrText>
            </w:r>
            <w:r>
              <w:rPr>
                <w:noProof/>
                <w:webHidden/>
              </w:rPr>
            </w:r>
            <w:r>
              <w:rPr>
                <w:noProof/>
                <w:webHidden/>
              </w:rPr>
              <w:fldChar w:fldCharType="separate"/>
            </w:r>
            <w:r>
              <w:rPr>
                <w:noProof/>
                <w:webHidden/>
              </w:rPr>
              <w:t>345</w:t>
            </w:r>
            <w:r>
              <w:rPr>
                <w:noProof/>
                <w:webHidden/>
              </w:rPr>
              <w:fldChar w:fldCharType="end"/>
            </w:r>
          </w:hyperlink>
        </w:p>
        <w:p w14:paraId="55A91B83" w14:textId="633E6E8D" w:rsidR="00717723" w:rsidRDefault="00717723">
          <w:pPr>
            <w:pStyle w:val="TOC3"/>
            <w:tabs>
              <w:tab w:val="left" w:pos="2100"/>
              <w:tab w:val="right" w:leader="dot" w:pos="8296"/>
            </w:tabs>
            <w:rPr>
              <w:noProof/>
            </w:rPr>
          </w:pPr>
          <w:hyperlink w:anchor="_Toc46395274" w:history="1">
            <w:r w:rsidRPr="002B01AF">
              <w:rPr>
                <w:rStyle w:val="a4"/>
                <w:rFonts w:ascii="inherit" w:hAnsi="inherit" w:cs="Helvetica"/>
                <w:noProof/>
              </w:rPr>
              <w:t>11.29.1</w:t>
            </w:r>
            <w:r>
              <w:rPr>
                <w:noProof/>
              </w:rPr>
              <w:tab/>
            </w:r>
            <w:r w:rsidRPr="002B01AF">
              <w:rPr>
                <w:rStyle w:val="a4"/>
                <w:rFonts w:ascii="inherit" w:hAnsi="inherit" w:cs="Helvetica"/>
                <w:noProof/>
              </w:rPr>
              <w:t>工作流程</w:t>
            </w:r>
            <w:r>
              <w:rPr>
                <w:noProof/>
                <w:webHidden/>
              </w:rPr>
              <w:tab/>
            </w:r>
            <w:r>
              <w:rPr>
                <w:noProof/>
                <w:webHidden/>
              </w:rPr>
              <w:fldChar w:fldCharType="begin"/>
            </w:r>
            <w:r>
              <w:rPr>
                <w:noProof/>
                <w:webHidden/>
              </w:rPr>
              <w:instrText xml:space="preserve"> PAGEREF _Toc46395274 \h </w:instrText>
            </w:r>
            <w:r>
              <w:rPr>
                <w:noProof/>
                <w:webHidden/>
              </w:rPr>
            </w:r>
            <w:r>
              <w:rPr>
                <w:noProof/>
                <w:webHidden/>
              </w:rPr>
              <w:fldChar w:fldCharType="separate"/>
            </w:r>
            <w:r>
              <w:rPr>
                <w:noProof/>
                <w:webHidden/>
              </w:rPr>
              <w:t>345</w:t>
            </w:r>
            <w:r>
              <w:rPr>
                <w:noProof/>
                <w:webHidden/>
              </w:rPr>
              <w:fldChar w:fldCharType="end"/>
            </w:r>
          </w:hyperlink>
        </w:p>
        <w:p w14:paraId="539151EC" w14:textId="338723F7" w:rsidR="00717723" w:rsidRDefault="00717723">
          <w:pPr>
            <w:pStyle w:val="TOC3"/>
            <w:tabs>
              <w:tab w:val="left" w:pos="2100"/>
              <w:tab w:val="right" w:leader="dot" w:pos="8296"/>
            </w:tabs>
            <w:rPr>
              <w:noProof/>
            </w:rPr>
          </w:pPr>
          <w:hyperlink w:anchor="_Toc46395275" w:history="1">
            <w:r w:rsidRPr="002B01AF">
              <w:rPr>
                <w:rStyle w:val="a4"/>
                <w:rFonts w:ascii="inherit" w:hAnsi="inherit" w:cs="Helvetica"/>
                <w:noProof/>
              </w:rPr>
              <w:t>11.29.2</w:t>
            </w:r>
            <w:r>
              <w:rPr>
                <w:noProof/>
              </w:rPr>
              <w:tab/>
            </w:r>
            <w:r w:rsidRPr="002B01AF">
              <w:rPr>
                <w:rStyle w:val="a4"/>
                <w:rFonts w:ascii="inherit" w:hAnsi="inherit" w:cs="Helvetica"/>
                <w:noProof/>
              </w:rPr>
              <w:t>翻译</w:t>
            </w:r>
            <w:r>
              <w:rPr>
                <w:noProof/>
                <w:webHidden/>
              </w:rPr>
              <w:tab/>
            </w:r>
            <w:r>
              <w:rPr>
                <w:noProof/>
                <w:webHidden/>
              </w:rPr>
              <w:fldChar w:fldCharType="begin"/>
            </w:r>
            <w:r>
              <w:rPr>
                <w:noProof/>
                <w:webHidden/>
              </w:rPr>
              <w:instrText xml:space="preserve"> PAGEREF _Toc46395275 \h </w:instrText>
            </w:r>
            <w:r>
              <w:rPr>
                <w:noProof/>
                <w:webHidden/>
              </w:rPr>
            </w:r>
            <w:r>
              <w:rPr>
                <w:noProof/>
                <w:webHidden/>
              </w:rPr>
              <w:fldChar w:fldCharType="separate"/>
            </w:r>
            <w:r>
              <w:rPr>
                <w:noProof/>
                <w:webHidden/>
              </w:rPr>
              <w:t>345</w:t>
            </w:r>
            <w:r>
              <w:rPr>
                <w:noProof/>
                <w:webHidden/>
              </w:rPr>
              <w:fldChar w:fldCharType="end"/>
            </w:r>
          </w:hyperlink>
        </w:p>
        <w:p w14:paraId="0900A2B4" w14:textId="100890FA" w:rsidR="00717723" w:rsidRDefault="00717723">
          <w:pPr>
            <w:pStyle w:val="TOC2"/>
            <w:tabs>
              <w:tab w:val="left" w:pos="1260"/>
              <w:tab w:val="right" w:leader="dot" w:pos="8296"/>
            </w:tabs>
            <w:rPr>
              <w:noProof/>
            </w:rPr>
          </w:pPr>
          <w:hyperlink w:anchor="_Toc46395276" w:history="1">
            <w:r w:rsidRPr="002B01AF">
              <w:rPr>
                <w:rStyle w:val="a4"/>
                <w:rFonts w:ascii="inherit" w:hAnsi="inherit" w:cs="Helvetica"/>
                <w:noProof/>
              </w:rPr>
              <w:t>11.30</w:t>
            </w:r>
            <w:r>
              <w:rPr>
                <w:noProof/>
              </w:rPr>
              <w:tab/>
            </w:r>
            <w:r w:rsidRPr="002B01AF">
              <w:rPr>
                <w:rStyle w:val="a4"/>
                <w:rFonts w:ascii="inherit" w:hAnsi="inherit" w:cs="Helvetica"/>
                <w:noProof/>
              </w:rPr>
              <w:t>反馈问题</w:t>
            </w:r>
            <w:r>
              <w:rPr>
                <w:noProof/>
                <w:webHidden/>
              </w:rPr>
              <w:tab/>
            </w:r>
            <w:r>
              <w:rPr>
                <w:noProof/>
                <w:webHidden/>
              </w:rPr>
              <w:fldChar w:fldCharType="begin"/>
            </w:r>
            <w:r>
              <w:rPr>
                <w:noProof/>
                <w:webHidden/>
              </w:rPr>
              <w:instrText xml:space="preserve"> PAGEREF _Toc46395276 \h </w:instrText>
            </w:r>
            <w:r>
              <w:rPr>
                <w:noProof/>
                <w:webHidden/>
              </w:rPr>
            </w:r>
            <w:r>
              <w:rPr>
                <w:noProof/>
                <w:webHidden/>
              </w:rPr>
              <w:fldChar w:fldCharType="separate"/>
            </w:r>
            <w:r>
              <w:rPr>
                <w:noProof/>
                <w:webHidden/>
              </w:rPr>
              <w:t>345</w:t>
            </w:r>
            <w:r>
              <w:rPr>
                <w:noProof/>
                <w:webHidden/>
              </w:rPr>
              <w:fldChar w:fldCharType="end"/>
            </w:r>
          </w:hyperlink>
        </w:p>
        <w:p w14:paraId="786E904E" w14:textId="5384B342" w:rsidR="00717723" w:rsidRDefault="00717723">
          <w:pPr>
            <w:pStyle w:val="TOC2"/>
            <w:tabs>
              <w:tab w:val="left" w:pos="1260"/>
              <w:tab w:val="right" w:leader="dot" w:pos="8296"/>
            </w:tabs>
            <w:rPr>
              <w:noProof/>
            </w:rPr>
          </w:pPr>
          <w:hyperlink w:anchor="_Toc46395277" w:history="1">
            <w:r w:rsidRPr="002B01AF">
              <w:rPr>
                <w:rStyle w:val="a4"/>
                <w:rFonts w:ascii="微软雅黑" w:eastAsia="微软雅黑" w:hAnsi="微软雅黑"/>
                <w:noProof/>
              </w:rPr>
              <w:t>11.31</w:t>
            </w:r>
            <w:r>
              <w:rPr>
                <w:noProof/>
              </w:rPr>
              <w:tab/>
            </w:r>
            <w:r w:rsidRPr="002B01AF">
              <w:rPr>
                <w:rStyle w:val="a4"/>
                <w:rFonts w:ascii="微软雅黑" w:eastAsia="微软雅黑" w:hAnsi="微软雅黑"/>
                <w:noProof/>
              </w:rPr>
              <w:t>Hexo 巧用 abbrlink 插件实现文章多语言版本</w:t>
            </w:r>
            <w:r>
              <w:rPr>
                <w:noProof/>
                <w:webHidden/>
              </w:rPr>
              <w:tab/>
            </w:r>
            <w:r>
              <w:rPr>
                <w:noProof/>
                <w:webHidden/>
              </w:rPr>
              <w:fldChar w:fldCharType="begin"/>
            </w:r>
            <w:r>
              <w:rPr>
                <w:noProof/>
                <w:webHidden/>
              </w:rPr>
              <w:instrText xml:space="preserve"> PAGEREF _Toc46395277 \h </w:instrText>
            </w:r>
            <w:r>
              <w:rPr>
                <w:noProof/>
                <w:webHidden/>
              </w:rPr>
            </w:r>
            <w:r>
              <w:rPr>
                <w:noProof/>
                <w:webHidden/>
              </w:rPr>
              <w:fldChar w:fldCharType="separate"/>
            </w:r>
            <w:r>
              <w:rPr>
                <w:noProof/>
                <w:webHidden/>
              </w:rPr>
              <w:t>346</w:t>
            </w:r>
            <w:r>
              <w:rPr>
                <w:noProof/>
                <w:webHidden/>
              </w:rPr>
              <w:fldChar w:fldCharType="end"/>
            </w:r>
          </w:hyperlink>
        </w:p>
        <w:p w14:paraId="44A2F406" w14:textId="620029C0" w:rsidR="00717723" w:rsidRDefault="00717723">
          <w:pPr>
            <w:pStyle w:val="TOC3"/>
            <w:tabs>
              <w:tab w:val="left" w:pos="2100"/>
              <w:tab w:val="right" w:leader="dot" w:pos="8296"/>
            </w:tabs>
            <w:rPr>
              <w:noProof/>
            </w:rPr>
          </w:pPr>
          <w:hyperlink w:anchor="_Toc46395278" w:history="1">
            <w:r w:rsidRPr="002B01AF">
              <w:rPr>
                <w:rStyle w:val="a4"/>
                <w:rFonts w:ascii="微软雅黑" w:eastAsia="微软雅黑" w:hAnsi="微软雅黑"/>
                <w:noProof/>
              </w:rPr>
              <w:t>11.31.1</w:t>
            </w:r>
            <w:r>
              <w:rPr>
                <w:noProof/>
              </w:rPr>
              <w:tab/>
            </w:r>
            <w:r w:rsidRPr="002B01AF">
              <w:rPr>
                <w:rStyle w:val="a4"/>
                <w:rFonts w:ascii="微软雅黑" w:eastAsia="微软雅黑" w:hAnsi="微软雅黑"/>
                <w:noProof/>
              </w:rPr>
              <w:t>使用方法</w:t>
            </w:r>
            <w:r>
              <w:rPr>
                <w:noProof/>
                <w:webHidden/>
              </w:rPr>
              <w:tab/>
            </w:r>
            <w:r>
              <w:rPr>
                <w:noProof/>
                <w:webHidden/>
              </w:rPr>
              <w:fldChar w:fldCharType="begin"/>
            </w:r>
            <w:r>
              <w:rPr>
                <w:noProof/>
                <w:webHidden/>
              </w:rPr>
              <w:instrText xml:space="preserve"> PAGEREF _Toc46395278 \h </w:instrText>
            </w:r>
            <w:r>
              <w:rPr>
                <w:noProof/>
                <w:webHidden/>
              </w:rPr>
            </w:r>
            <w:r>
              <w:rPr>
                <w:noProof/>
                <w:webHidden/>
              </w:rPr>
              <w:fldChar w:fldCharType="separate"/>
            </w:r>
            <w:r>
              <w:rPr>
                <w:noProof/>
                <w:webHidden/>
              </w:rPr>
              <w:t>346</w:t>
            </w:r>
            <w:r>
              <w:rPr>
                <w:noProof/>
                <w:webHidden/>
              </w:rPr>
              <w:fldChar w:fldCharType="end"/>
            </w:r>
          </w:hyperlink>
        </w:p>
        <w:p w14:paraId="3A787567" w14:textId="273B4002" w:rsidR="00717723" w:rsidRDefault="00717723">
          <w:pPr>
            <w:pStyle w:val="TOC3"/>
            <w:tabs>
              <w:tab w:val="left" w:pos="2100"/>
              <w:tab w:val="right" w:leader="dot" w:pos="8296"/>
            </w:tabs>
            <w:rPr>
              <w:noProof/>
            </w:rPr>
          </w:pPr>
          <w:hyperlink w:anchor="_Toc46395279" w:history="1">
            <w:r w:rsidRPr="002B01AF">
              <w:rPr>
                <w:rStyle w:val="a4"/>
                <w:rFonts w:ascii="微软雅黑" w:eastAsia="微软雅黑" w:hAnsi="微软雅黑"/>
                <w:noProof/>
              </w:rPr>
              <w:t>11.31.2</w:t>
            </w:r>
            <w:r>
              <w:rPr>
                <w:noProof/>
              </w:rPr>
              <w:tab/>
            </w:r>
            <w:r w:rsidRPr="002B01AF">
              <w:rPr>
                <w:rStyle w:val="a4"/>
                <w:rFonts w:ascii="微软雅黑" w:eastAsia="微软雅黑" w:hAnsi="微软雅黑"/>
                <w:noProof/>
              </w:rPr>
              <w:t>在首页中隐藏不需要的语言</w:t>
            </w:r>
            <w:r>
              <w:rPr>
                <w:noProof/>
                <w:webHidden/>
              </w:rPr>
              <w:tab/>
            </w:r>
            <w:r>
              <w:rPr>
                <w:noProof/>
                <w:webHidden/>
              </w:rPr>
              <w:fldChar w:fldCharType="begin"/>
            </w:r>
            <w:r>
              <w:rPr>
                <w:noProof/>
                <w:webHidden/>
              </w:rPr>
              <w:instrText xml:space="preserve"> PAGEREF _Toc46395279 \h </w:instrText>
            </w:r>
            <w:r>
              <w:rPr>
                <w:noProof/>
                <w:webHidden/>
              </w:rPr>
            </w:r>
            <w:r>
              <w:rPr>
                <w:noProof/>
                <w:webHidden/>
              </w:rPr>
              <w:fldChar w:fldCharType="separate"/>
            </w:r>
            <w:r>
              <w:rPr>
                <w:noProof/>
                <w:webHidden/>
              </w:rPr>
              <w:t>347</w:t>
            </w:r>
            <w:r>
              <w:rPr>
                <w:noProof/>
                <w:webHidden/>
              </w:rPr>
              <w:fldChar w:fldCharType="end"/>
            </w:r>
          </w:hyperlink>
        </w:p>
        <w:p w14:paraId="3A3CC77C" w14:textId="7D2A8DB5" w:rsidR="00717723" w:rsidRDefault="00717723">
          <w:pPr>
            <w:pStyle w:val="TOC2"/>
            <w:tabs>
              <w:tab w:val="left" w:pos="1260"/>
              <w:tab w:val="right" w:leader="dot" w:pos="8296"/>
            </w:tabs>
            <w:rPr>
              <w:noProof/>
            </w:rPr>
          </w:pPr>
          <w:hyperlink w:anchor="_Toc46395280" w:history="1">
            <w:r w:rsidRPr="002B01AF">
              <w:rPr>
                <w:rStyle w:val="a4"/>
                <w:rFonts w:ascii="Segoe UI" w:hAnsi="Segoe UI" w:cs="Segoe UI"/>
                <w:noProof/>
              </w:rPr>
              <w:t>11.32</w:t>
            </w:r>
            <w:r>
              <w:rPr>
                <w:noProof/>
              </w:rPr>
              <w:tab/>
            </w:r>
            <w:r w:rsidRPr="002B01AF">
              <w:rPr>
                <w:rStyle w:val="a4"/>
                <w:rFonts w:ascii="Segoe UI" w:hAnsi="Segoe UI" w:cs="Segoe UI"/>
                <w:noProof/>
              </w:rPr>
              <w:t>hexo-abbrlink</w:t>
            </w:r>
            <w:r>
              <w:rPr>
                <w:noProof/>
                <w:webHidden/>
              </w:rPr>
              <w:tab/>
            </w:r>
            <w:r>
              <w:rPr>
                <w:noProof/>
                <w:webHidden/>
              </w:rPr>
              <w:fldChar w:fldCharType="begin"/>
            </w:r>
            <w:r>
              <w:rPr>
                <w:noProof/>
                <w:webHidden/>
              </w:rPr>
              <w:instrText xml:space="preserve"> PAGEREF _Toc46395280 \h </w:instrText>
            </w:r>
            <w:r>
              <w:rPr>
                <w:noProof/>
                <w:webHidden/>
              </w:rPr>
            </w:r>
            <w:r>
              <w:rPr>
                <w:noProof/>
                <w:webHidden/>
              </w:rPr>
              <w:fldChar w:fldCharType="separate"/>
            </w:r>
            <w:r>
              <w:rPr>
                <w:noProof/>
                <w:webHidden/>
              </w:rPr>
              <w:t>347</w:t>
            </w:r>
            <w:r>
              <w:rPr>
                <w:noProof/>
                <w:webHidden/>
              </w:rPr>
              <w:fldChar w:fldCharType="end"/>
            </w:r>
          </w:hyperlink>
        </w:p>
        <w:p w14:paraId="48BDBC6F" w14:textId="5287E092" w:rsidR="00717723" w:rsidRDefault="00717723">
          <w:pPr>
            <w:pStyle w:val="TOC3"/>
            <w:tabs>
              <w:tab w:val="left" w:pos="2100"/>
              <w:tab w:val="right" w:leader="dot" w:pos="8296"/>
            </w:tabs>
            <w:rPr>
              <w:noProof/>
            </w:rPr>
          </w:pPr>
          <w:hyperlink w:anchor="_Toc46395281" w:history="1">
            <w:r w:rsidRPr="002B01AF">
              <w:rPr>
                <w:rStyle w:val="a4"/>
                <w:rFonts w:ascii="Segoe UI" w:hAnsi="Segoe UI" w:cs="Segoe UI"/>
                <w:noProof/>
              </w:rPr>
              <w:t>11.32.1</w:t>
            </w:r>
            <w:r>
              <w:rPr>
                <w:noProof/>
              </w:rPr>
              <w:tab/>
            </w:r>
            <w:r w:rsidRPr="002B01AF">
              <w:rPr>
                <w:rStyle w:val="a4"/>
                <w:rFonts w:ascii="Segoe UI" w:hAnsi="Segoe UI" w:cs="Segoe UI"/>
                <w:noProof/>
              </w:rPr>
              <w:t>How to install</w:t>
            </w:r>
            <w:r>
              <w:rPr>
                <w:noProof/>
                <w:webHidden/>
              </w:rPr>
              <w:tab/>
            </w:r>
            <w:r>
              <w:rPr>
                <w:noProof/>
                <w:webHidden/>
              </w:rPr>
              <w:fldChar w:fldCharType="begin"/>
            </w:r>
            <w:r>
              <w:rPr>
                <w:noProof/>
                <w:webHidden/>
              </w:rPr>
              <w:instrText xml:space="preserve"> PAGEREF _Toc46395281 \h </w:instrText>
            </w:r>
            <w:r>
              <w:rPr>
                <w:noProof/>
                <w:webHidden/>
              </w:rPr>
            </w:r>
            <w:r>
              <w:rPr>
                <w:noProof/>
                <w:webHidden/>
              </w:rPr>
              <w:fldChar w:fldCharType="separate"/>
            </w:r>
            <w:r>
              <w:rPr>
                <w:noProof/>
                <w:webHidden/>
              </w:rPr>
              <w:t>347</w:t>
            </w:r>
            <w:r>
              <w:rPr>
                <w:noProof/>
                <w:webHidden/>
              </w:rPr>
              <w:fldChar w:fldCharType="end"/>
            </w:r>
          </w:hyperlink>
        </w:p>
        <w:p w14:paraId="31F2C6BE" w14:textId="1A5A9AC6" w:rsidR="00717723" w:rsidRDefault="00717723">
          <w:pPr>
            <w:pStyle w:val="TOC3"/>
            <w:tabs>
              <w:tab w:val="left" w:pos="2100"/>
              <w:tab w:val="right" w:leader="dot" w:pos="8296"/>
            </w:tabs>
            <w:rPr>
              <w:noProof/>
            </w:rPr>
          </w:pPr>
          <w:hyperlink w:anchor="_Toc46395282" w:history="1">
            <w:r w:rsidRPr="002B01AF">
              <w:rPr>
                <w:rStyle w:val="a4"/>
                <w:rFonts w:ascii="Segoe UI" w:hAnsi="Segoe UI" w:cs="Segoe UI"/>
                <w:noProof/>
              </w:rPr>
              <w:t>11.32.2</w:t>
            </w:r>
            <w:r>
              <w:rPr>
                <w:noProof/>
              </w:rPr>
              <w:tab/>
            </w:r>
            <w:r w:rsidRPr="002B01AF">
              <w:rPr>
                <w:rStyle w:val="a4"/>
                <w:rFonts w:ascii="Segoe UI" w:hAnsi="Segoe UI" w:cs="Segoe UI"/>
                <w:noProof/>
              </w:rPr>
              <w:t>Sample</w:t>
            </w:r>
            <w:r>
              <w:rPr>
                <w:noProof/>
                <w:webHidden/>
              </w:rPr>
              <w:tab/>
            </w:r>
            <w:r>
              <w:rPr>
                <w:noProof/>
                <w:webHidden/>
              </w:rPr>
              <w:fldChar w:fldCharType="begin"/>
            </w:r>
            <w:r>
              <w:rPr>
                <w:noProof/>
                <w:webHidden/>
              </w:rPr>
              <w:instrText xml:space="preserve"> PAGEREF _Toc46395282 \h </w:instrText>
            </w:r>
            <w:r>
              <w:rPr>
                <w:noProof/>
                <w:webHidden/>
              </w:rPr>
            </w:r>
            <w:r>
              <w:rPr>
                <w:noProof/>
                <w:webHidden/>
              </w:rPr>
              <w:fldChar w:fldCharType="separate"/>
            </w:r>
            <w:r>
              <w:rPr>
                <w:noProof/>
                <w:webHidden/>
              </w:rPr>
              <w:t>348</w:t>
            </w:r>
            <w:r>
              <w:rPr>
                <w:noProof/>
                <w:webHidden/>
              </w:rPr>
              <w:fldChar w:fldCharType="end"/>
            </w:r>
          </w:hyperlink>
        </w:p>
        <w:p w14:paraId="49BF2763" w14:textId="76FB060B" w:rsidR="00717723" w:rsidRDefault="00717723">
          <w:pPr>
            <w:pStyle w:val="TOC3"/>
            <w:tabs>
              <w:tab w:val="left" w:pos="2100"/>
              <w:tab w:val="right" w:leader="dot" w:pos="8296"/>
            </w:tabs>
            <w:rPr>
              <w:noProof/>
            </w:rPr>
          </w:pPr>
          <w:hyperlink w:anchor="_Toc46395283" w:history="1">
            <w:r w:rsidRPr="002B01AF">
              <w:rPr>
                <w:rStyle w:val="a4"/>
                <w:rFonts w:ascii="Segoe UI" w:hAnsi="Segoe UI" w:cs="Segoe UI"/>
                <w:noProof/>
              </w:rPr>
              <w:t>11.32.3</w:t>
            </w:r>
            <w:r>
              <w:rPr>
                <w:noProof/>
              </w:rPr>
              <w:tab/>
            </w:r>
            <w:r w:rsidRPr="002B01AF">
              <w:rPr>
                <w:rStyle w:val="a4"/>
                <w:rFonts w:ascii="Segoe UI" w:hAnsi="Segoe UI" w:cs="Segoe UI"/>
                <w:noProof/>
              </w:rPr>
              <w:t>Limitation</w:t>
            </w:r>
            <w:r>
              <w:rPr>
                <w:noProof/>
                <w:webHidden/>
              </w:rPr>
              <w:tab/>
            </w:r>
            <w:r>
              <w:rPr>
                <w:noProof/>
                <w:webHidden/>
              </w:rPr>
              <w:fldChar w:fldCharType="begin"/>
            </w:r>
            <w:r>
              <w:rPr>
                <w:noProof/>
                <w:webHidden/>
              </w:rPr>
              <w:instrText xml:space="preserve"> PAGEREF _Toc46395283 \h </w:instrText>
            </w:r>
            <w:r>
              <w:rPr>
                <w:noProof/>
                <w:webHidden/>
              </w:rPr>
            </w:r>
            <w:r>
              <w:rPr>
                <w:noProof/>
                <w:webHidden/>
              </w:rPr>
              <w:fldChar w:fldCharType="separate"/>
            </w:r>
            <w:r>
              <w:rPr>
                <w:noProof/>
                <w:webHidden/>
              </w:rPr>
              <w:t>349</w:t>
            </w:r>
            <w:r>
              <w:rPr>
                <w:noProof/>
                <w:webHidden/>
              </w:rPr>
              <w:fldChar w:fldCharType="end"/>
            </w:r>
          </w:hyperlink>
        </w:p>
        <w:p w14:paraId="4556DBEE" w14:textId="400ECF77" w:rsidR="00717723" w:rsidRDefault="00717723">
          <w:pPr>
            <w:pStyle w:val="TOC3"/>
            <w:tabs>
              <w:tab w:val="left" w:pos="2100"/>
              <w:tab w:val="right" w:leader="dot" w:pos="8296"/>
            </w:tabs>
            <w:rPr>
              <w:noProof/>
            </w:rPr>
          </w:pPr>
          <w:hyperlink w:anchor="_Toc46395284" w:history="1">
            <w:r w:rsidRPr="002B01AF">
              <w:rPr>
                <w:rStyle w:val="a4"/>
                <w:rFonts w:ascii="Segoe UI" w:hAnsi="Segoe UI" w:cs="Segoe UI"/>
                <w:noProof/>
              </w:rPr>
              <w:t>11.32.4</w:t>
            </w:r>
            <w:r>
              <w:rPr>
                <w:noProof/>
              </w:rPr>
              <w:tab/>
            </w:r>
            <w:r w:rsidRPr="002B01AF">
              <w:rPr>
                <w:rStyle w:val="a4"/>
                <w:rFonts w:ascii="Segoe UI" w:hAnsi="Segoe UI" w:cs="Segoe UI"/>
                <w:noProof/>
              </w:rPr>
              <w:t>More info</w:t>
            </w:r>
            <w:r>
              <w:rPr>
                <w:noProof/>
                <w:webHidden/>
              </w:rPr>
              <w:tab/>
            </w:r>
            <w:r>
              <w:rPr>
                <w:noProof/>
                <w:webHidden/>
              </w:rPr>
              <w:fldChar w:fldCharType="begin"/>
            </w:r>
            <w:r>
              <w:rPr>
                <w:noProof/>
                <w:webHidden/>
              </w:rPr>
              <w:instrText xml:space="preserve"> PAGEREF _Toc46395284 \h </w:instrText>
            </w:r>
            <w:r>
              <w:rPr>
                <w:noProof/>
                <w:webHidden/>
              </w:rPr>
            </w:r>
            <w:r>
              <w:rPr>
                <w:noProof/>
                <w:webHidden/>
              </w:rPr>
              <w:fldChar w:fldCharType="separate"/>
            </w:r>
            <w:r>
              <w:rPr>
                <w:noProof/>
                <w:webHidden/>
              </w:rPr>
              <w:t>349</w:t>
            </w:r>
            <w:r>
              <w:rPr>
                <w:noProof/>
                <w:webHidden/>
              </w:rPr>
              <w:fldChar w:fldCharType="end"/>
            </w:r>
          </w:hyperlink>
        </w:p>
        <w:p w14:paraId="30400092" w14:textId="08C6410D" w:rsidR="00717723" w:rsidRDefault="00717723">
          <w:pPr>
            <w:pStyle w:val="TOC2"/>
            <w:tabs>
              <w:tab w:val="left" w:pos="1260"/>
              <w:tab w:val="right" w:leader="dot" w:pos="8296"/>
            </w:tabs>
            <w:rPr>
              <w:noProof/>
            </w:rPr>
          </w:pPr>
          <w:hyperlink w:anchor="_Toc46395285" w:history="1">
            <w:r w:rsidRPr="002B01AF">
              <w:rPr>
                <w:rStyle w:val="a4"/>
                <w:rFonts w:ascii="Segoe UI" w:hAnsi="Segoe UI" w:cs="Segoe UI"/>
                <w:noProof/>
              </w:rPr>
              <w:t>11.33</w:t>
            </w:r>
            <w:r>
              <w:rPr>
                <w:noProof/>
              </w:rPr>
              <w:tab/>
            </w:r>
            <w:r w:rsidRPr="002B01AF">
              <w:rPr>
                <w:rStyle w:val="a4"/>
                <w:rFonts w:ascii="Segoe UI" w:hAnsi="Segoe UI" w:cs="Segoe UI"/>
                <w:noProof/>
              </w:rPr>
              <w:t>hexo-hide-posts</w:t>
            </w:r>
            <w:r>
              <w:rPr>
                <w:noProof/>
                <w:webHidden/>
              </w:rPr>
              <w:tab/>
            </w:r>
            <w:r>
              <w:rPr>
                <w:noProof/>
                <w:webHidden/>
              </w:rPr>
              <w:fldChar w:fldCharType="begin"/>
            </w:r>
            <w:r>
              <w:rPr>
                <w:noProof/>
                <w:webHidden/>
              </w:rPr>
              <w:instrText xml:space="preserve"> PAGEREF _Toc46395285 \h </w:instrText>
            </w:r>
            <w:r>
              <w:rPr>
                <w:noProof/>
                <w:webHidden/>
              </w:rPr>
            </w:r>
            <w:r>
              <w:rPr>
                <w:noProof/>
                <w:webHidden/>
              </w:rPr>
              <w:fldChar w:fldCharType="separate"/>
            </w:r>
            <w:r>
              <w:rPr>
                <w:noProof/>
                <w:webHidden/>
              </w:rPr>
              <w:t>349</w:t>
            </w:r>
            <w:r>
              <w:rPr>
                <w:noProof/>
                <w:webHidden/>
              </w:rPr>
              <w:fldChar w:fldCharType="end"/>
            </w:r>
          </w:hyperlink>
        </w:p>
        <w:p w14:paraId="2262A2FA" w14:textId="6EF98037" w:rsidR="00717723" w:rsidRDefault="00717723">
          <w:pPr>
            <w:pStyle w:val="TOC3"/>
            <w:tabs>
              <w:tab w:val="left" w:pos="2100"/>
              <w:tab w:val="right" w:leader="dot" w:pos="8296"/>
            </w:tabs>
            <w:rPr>
              <w:noProof/>
            </w:rPr>
          </w:pPr>
          <w:hyperlink w:anchor="_Toc46395286" w:history="1">
            <w:r w:rsidRPr="002B01AF">
              <w:rPr>
                <w:rStyle w:val="a4"/>
                <w:rFonts w:ascii="Segoe UI" w:hAnsi="Segoe UI" w:cs="Segoe UI"/>
                <w:noProof/>
              </w:rPr>
              <w:t>11.33.1</w:t>
            </w:r>
            <w:r>
              <w:rPr>
                <w:noProof/>
              </w:rPr>
              <w:tab/>
            </w:r>
            <w:r w:rsidRPr="002B01AF">
              <w:rPr>
                <w:rStyle w:val="a4"/>
                <w:rFonts w:ascii="Segoe UI" w:hAnsi="Segoe UI" w:cs="Segoe UI"/>
                <w:noProof/>
              </w:rPr>
              <w:t>安装</w:t>
            </w:r>
            <w:r>
              <w:rPr>
                <w:noProof/>
                <w:webHidden/>
              </w:rPr>
              <w:tab/>
            </w:r>
            <w:r>
              <w:rPr>
                <w:noProof/>
                <w:webHidden/>
              </w:rPr>
              <w:fldChar w:fldCharType="begin"/>
            </w:r>
            <w:r>
              <w:rPr>
                <w:noProof/>
                <w:webHidden/>
              </w:rPr>
              <w:instrText xml:space="preserve"> PAGEREF _Toc46395286 \h </w:instrText>
            </w:r>
            <w:r>
              <w:rPr>
                <w:noProof/>
                <w:webHidden/>
              </w:rPr>
            </w:r>
            <w:r>
              <w:rPr>
                <w:noProof/>
                <w:webHidden/>
              </w:rPr>
              <w:fldChar w:fldCharType="separate"/>
            </w:r>
            <w:r>
              <w:rPr>
                <w:noProof/>
                <w:webHidden/>
              </w:rPr>
              <w:t>350</w:t>
            </w:r>
            <w:r>
              <w:rPr>
                <w:noProof/>
                <w:webHidden/>
              </w:rPr>
              <w:fldChar w:fldCharType="end"/>
            </w:r>
          </w:hyperlink>
        </w:p>
        <w:p w14:paraId="3D1324AA" w14:textId="2BA8D0FD" w:rsidR="00717723" w:rsidRDefault="00717723">
          <w:pPr>
            <w:pStyle w:val="TOC3"/>
            <w:tabs>
              <w:tab w:val="left" w:pos="2100"/>
              <w:tab w:val="right" w:leader="dot" w:pos="8296"/>
            </w:tabs>
            <w:rPr>
              <w:noProof/>
            </w:rPr>
          </w:pPr>
          <w:hyperlink w:anchor="_Toc46395287" w:history="1">
            <w:r w:rsidRPr="002B01AF">
              <w:rPr>
                <w:rStyle w:val="a4"/>
                <w:rFonts w:ascii="Segoe UI" w:hAnsi="Segoe UI" w:cs="Segoe UI"/>
                <w:noProof/>
              </w:rPr>
              <w:t>11.33.2</w:t>
            </w:r>
            <w:r>
              <w:rPr>
                <w:noProof/>
              </w:rPr>
              <w:tab/>
            </w:r>
            <w:r w:rsidRPr="002B01AF">
              <w:rPr>
                <w:rStyle w:val="a4"/>
                <w:rFonts w:ascii="Segoe UI" w:hAnsi="Segoe UI" w:cs="Segoe UI"/>
                <w:noProof/>
              </w:rPr>
              <w:t>使用</w:t>
            </w:r>
            <w:r>
              <w:rPr>
                <w:noProof/>
                <w:webHidden/>
              </w:rPr>
              <w:tab/>
            </w:r>
            <w:r>
              <w:rPr>
                <w:noProof/>
                <w:webHidden/>
              </w:rPr>
              <w:fldChar w:fldCharType="begin"/>
            </w:r>
            <w:r>
              <w:rPr>
                <w:noProof/>
                <w:webHidden/>
              </w:rPr>
              <w:instrText xml:space="preserve"> PAGEREF _Toc46395287 \h </w:instrText>
            </w:r>
            <w:r>
              <w:rPr>
                <w:noProof/>
                <w:webHidden/>
              </w:rPr>
            </w:r>
            <w:r>
              <w:rPr>
                <w:noProof/>
                <w:webHidden/>
              </w:rPr>
              <w:fldChar w:fldCharType="separate"/>
            </w:r>
            <w:r>
              <w:rPr>
                <w:noProof/>
                <w:webHidden/>
              </w:rPr>
              <w:t>350</w:t>
            </w:r>
            <w:r>
              <w:rPr>
                <w:noProof/>
                <w:webHidden/>
              </w:rPr>
              <w:fldChar w:fldCharType="end"/>
            </w:r>
          </w:hyperlink>
        </w:p>
        <w:p w14:paraId="2272716A" w14:textId="2E257F0B" w:rsidR="00717723" w:rsidRDefault="00717723">
          <w:pPr>
            <w:pStyle w:val="TOC3"/>
            <w:tabs>
              <w:tab w:val="left" w:pos="2100"/>
              <w:tab w:val="right" w:leader="dot" w:pos="8296"/>
            </w:tabs>
            <w:rPr>
              <w:noProof/>
            </w:rPr>
          </w:pPr>
          <w:hyperlink w:anchor="_Toc46395288" w:history="1">
            <w:r w:rsidRPr="002B01AF">
              <w:rPr>
                <w:rStyle w:val="a4"/>
                <w:rFonts w:ascii="Segoe UI" w:hAnsi="Segoe UI" w:cs="Segoe UI"/>
                <w:noProof/>
              </w:rPr>
              <w:t>11.33.3</w:t>
            </w:r>
            <w:r>
              <w:rPr>
                <w:noProof/>
              </w:rPr>
              <w:tab/>
            </w:r>
            <w:r w:rsidRPr="002B01AF">
              <w:rPr>
                <w:rStyle w:val="a4"/>
                <w:rFonts w:ascii="Segoe UI" w:hAnsi="Segoe UI" w:cs="Segoe UI"/>
                <w:noProof/>
              </w:rPr>
              <w:t>配置</w:t>
            </w:r>
            <w:r>
              <w:rPr>
                <w:noProof/>
                <w:webHidden/>
              </w:rPr>
              <w:tab/>
            </w:r>
            <w:r>
              <w:rPr>
                <w:noProof/>
                <w:webHidden/>
              </w:rPr>
              <w:fldChar w:fldCharType="begin"/>
            </w:r>
            <w:r>
              <w:rPr>
                <w:noProof/>
                <w:webHidden/>
              </w:rPr>
              <w:instrText xml:space="preserve"> PAGEREF _Toc46395288 \h </w:instrText>
            </w:r>
            <w:r>
              <w:rPr>
                <w:noProof/>
                <w:webHidden/>
              </w:rPr>
            </w:r>
            <w:r>
              <w:rPr>
                <w:noProof/>
                <w:webHidden/>
              </w:rPr>
              <w:fldChar w:fldCharType="separate"/>
            </w:r>
            <w:r>
              <w:rPr>
                <w:noProof/>
                <w:webHidden/>
              </w:rPr>
              <w:t>350</w:t>
            </w:r>
            <w:r>
              <w:rPr>
                <w:noProof/>
                <w:webHidden/>
              </w:rPr>
              <w:fldChar w:fldCharType="end"/>
            </w:r>
          </w:hyperlink>
        </w:p>
        <w:p w14:paraId="1B75B951" w14:textId="246C95F1" w:rsidR="00717723" w:rsidRDefault="00717723">
          <w:pPr>
            <w:pStyle w:val="TOC2"/>
            <w:tabs>
              <w:tab w:val="left" w:pos="1260"/>
              <w:tab w:val="right" w:leader="dot" w:pos="8296"/>
            </w:tabs>
            <w:rPr>
              <w:noProof/>
            </w:rPr>
          </w:pPr>
          <w:hyperlink w:anchor="_Toc46395289" w:history="1">
            <w:r w:rsidRPr="002B01AF">
              <w:rPr>
                <w:rStyle w:val="a4"/>
                <w:noProof/>
              </w:rPr>
              <w:t>11.34</w:t>
            </w:r>
            <w:r>
              <w:rPr>
                <w:noProof/>
              </w:rPr>
              <w:tab/>
            </w:r>
            <w:r w:rsidRPr="002B01AF">
              <w:rPr>
                <w:rStyle w:val="a4"/>
                <w:noProof/>
              </w:rPr>
              <w:t>设置 RSS</w:t>
            </w:r>
            <w:r>
              <w:rPr>
                <w:noProof/>
                <w:webHidden/>
              </w:rPr>
              <w:tab/>
            </w:r>
            <w:r>
              <w:rPr>
                <w:noProof/>
                <w:webHidden/>
              </w:rPr>
              <w:fldChar w:fldCharType="begin"/>
            </w:r>
            <w:r>
              <w:rPr>
                <w:noProof/>
                <w:webHidden/>
              </w:rPr>
              <w:instrText xml:space="preserve"> PAGEREF _Toc46395289 \h </w:instrText>
            </w:r>
            <w:r>
              <w:rPr>
                <w:noProof/>
                <w:webHidden/>
              </w:rPr>
            </w:r>
            <w:r>
              <w:rPr>
                <w:noProof/>
                <w:webHidden/>
              </w:rPr>
              <w:fldChar w:fldCharType="separate"/>
            </w:r>
            <w:r>
              <w:rPr>
                <w:noProof/>
                <w:webHidden/>
              </w:rPr>
              <w:t>352</w:t>
            </w:r>
            <w:r>
              <w:rPr>
                <w:noProof/>
                <w:webHidden/>
              </w:rPr>
              <w:fldChar w:fldCharType="end"/>
            </w:r>
          </w:hyperlink>
        </w:p>
        <w:p w14:paraId="0E5308AF" w14:textId="7EF601A2" w:rsidR="00717723" w:rsidRDefault="00717723">
          <w:pPr>
            <w:pStyle w:val="TOC4"/>
            <w:tabs>
              <w:tab w:val="left" w:pos="2520"/>
              <w:tab w:val="right" w:leader="dot" w:pos="8296"/>
            </w:tabs>
            <w:rPr>
              <w:noProof/>
            </w:rPr>
          </w:pPr>
          <w:hyperlink w:anchor="_Toc46395290" w:history="1">
            <w:r w:rsidRPr="002B01AF">
              <w:rPr>
                <w:rStyle w:val="a4"/>
                <w:noProof/>
              </w:rPr>
              <w:t>11.34.1.1</w:t>
            </w:r>
            <w:r>
              <w:rPr>
                <w:noProof/>
              </w:rPr>
              <w:tab/>
            </w:r>
            <w:r w:rsidRPr="002B01AF">
              <w:rPr>
                <w:rStyle w:val="a4"/>
                <w:noProof/>
              </w:rPr>
              <w:t>添加「标签」页面</w:t>
            </w:r>
            <w:r>
              <w:rPr>
                <w:noProof/>
                <w:webHidden/>
              </w:rPr>
              <w:tab/>
            </w:r>
            <w:r>
              <w:rPr>
                <w:noProof/>
                <w:webHidden/>
              </w:rPr>
              <w:fldChar w:fldCharType="begin"/>
            </w:r>
            <w:r>
              <w:rPr>
                <w:noProof/>
                <w:webHidden/>
              </w:rPr>
              <w:instrText xml:space="preserve"> PAGEREF _Toc46395290 \h </w:instrText>
            </w:r>
            <w:r>
              <w:rPr>
                <w:noProof/>
                <w:webHidden/>
              </w:rPr>
            </w:r>
            <w:r>
              <w:rPr>
                <w:noProof/>
                <w:webHidden/>
              </w:rPr>
              <w:fldChar w:fldCharType="separate"/>
            </w:r>
            <w:r>
              <w:rPr>
                <w:noProof/>
                <w:webHidden/>
              </w:rPr>
              <w:t>352</w:t>
            </w:r>
            <w:r>
              <w:rPr>
                <w:noProof/>
                <w:webHidden/>
              </w:rPr>
              <w:fldChar w:fldCharType="end"/>
            </w:r>
          </w:hyperlink>
        </w:p>
        <w:p w14:paraId="2280D427" w14:textId="2D2B38CE" w:rsidR="00717723" w:rsidRDefault="00717723">
          <w:pPr>
            <w:pStyle w:val="TOC4"/>
            <w:tabs>
              <w:tab w:val="left" w:pos="2520"/>
              <w:tab w:val="right" w:leader="dot" w:pos="8296"/>
            </w:tabs>
            <w:rPr>
              <w:noProof/>
            </w:rPr>
          </w:pPr>
          <w:hyperlink w:anchor="_Toc46395291" w:history="1">
            <w:r w:rsidRPr="002B01AF">
              <w:rPr>
                <w:rStyle w:val="a4"/>
                <w:noProof/>
              </w:rPr>
              <w:t>11.34.1.2</w:t>
            </w:r>
            <w:r>
              <w:rPr>
                <w:noProof/>
              </w:rPr>
              <w:tab/>
            </w:r>
            <w:r w:rsidRPr="002B01AF">
              <w:rPr>
                <w:rStyle w:val="a4"/>
                <w:noProof/>
              </w:rPr>
              <w:t>添加「分类」页面</w:t>
            </w:r>
            <w:r>
              <w:rPr>
                <w:noProof/>
                <w:webHidden/>
              </w:rPr>
              <w:tab/>
            </w:r>
            <w:r>
              <w:rPr>
                <w:noProof/>
                <w:webHidden/>
              </w:rPr>
              <w:fldChar w:fldCharType="begin"/>
            </w:r>
            <w:r>
              <w:rPr>
                <w:noProof/>
                <w:webHidden/>
              </w:rPr>
              <w:instrText xml:space="preserve"> PAGEREF _Toc46395291 \h </w:instrText>
            </w:r>
            <w:r>
              <w:rPr>
                <w:noProof/>
                <w:webHidden/>
              </w:rPr>
            </w:r>
            <w:r>
              <w:rPr>
                <w:noProof/>
                <w:webHidden/>
              </w:rPr>
              <w:fldChar w:fldCharType="separate"/>
            </w:r>
            <w:r>
              <w:rPr>
                <w:noProof/>
                <w:webHidden/>
              </w:rPr>
              <w:t>353</w:t>
            </w:r>
            <w:r>
              <w:rPr>
                <w:noProof/>
                <w:webHidden/>
              </w:rPr>
              <w:fldChar w:fldCharType="end"/>
            </w:r>
          </w:hyperlink>
        </w:p>
        <w:p w14:paraId="4357A6F2" w14:textId="7DEDC2EC" w:rsidR="00717723" w:rsidRDefault="00717723">
          <w:pPr>
            <w:pStyle w:val="TOC4"/>
            <w:tabs>
              <w:tab w:val="left" w:pos="2520"/>
              <w:tab w:val="right" w:leader="dot" w:pos="8296"/>
            </w:tabs>
            <w:rPr>
              <w:noProof/>
            </w:rPr>
          </w:pPr>
          <w:hyperlink w:anchor="_Toc46395292" w:history="1">
            <w:r w:rsidRPr="002B01AF">
              <w:rPr>
                <w:rStyle w:val="a4"/>
                <w:noProof/>
              </w:rPr>
              <w:t>11.34.1.3</w:t>
            </w:r>
            <w:r>
              <w:rPr>
                <w:noProof/>
              </w:rPr>
              <w:tab/>
            </w:r>
            <w:r w:rsidRPr="002B01AF">
              <w:rPr>
                <w:rStyle w:val="a4"/>
                <w:noProof/>
              </w:rPr>
              <w:t>设置字体</w:t>
            </w:r>
            <w:r>
              <w:rPr>
                <w:noProof/>
                <w:webHidden/>
              </w:rPr>
              <w:tab/>
            </w:r>
            <w:r>
              <w:rPr>
                <w:noProof/>
                <w:webHidden/>
              </w:rPr>
              <w:fldChar w:fldCharType="begin"/>
            </w:r>
            <w:r>
              <w:rPr>
                <w:noProof/>
                <w:webHidden/>
              </w:rPr>
              <w:instrText xml:space="preserve"> PAGEREF _Toc46395292 \h </w:instrText>
            </w:r>
            <w:r>
              <w:rPr>
                <w:noProof/>
                <w:webHidden/>
              </w:rPr>
            </w:r>
            <w:r>
              <w:rPr>
                <w:noProof/>
                <w:webHidden/>
              </w:rPr>
              <w:fldChar w:fldCharType="separate"/>
            </w:r>
            <w:r>
              <w:rPr>
                <w:noProof/>
                <w:webHidden/>
              </w:rPr>
              <w:t>353</w:t>
            </w:r>
            <w:r>
              <w:rPr>
                <w:noProof/>
                <w:webHidden/>
              </w:rPr>
              <w:fldChar w:fldCharType="end"/>
            </w:r>
          </w:hyperlink>
        </w:p>
        <w:p w14:paraId="14AC7665" w14:textId="35589C0B" w:rsidR="00717723" w:rsidRDefault="00717723">
          <w:pPr>
            <w:pStyle w:val="TOC4"/>
            <w:tabs>
              <w:tab w:val="left" w:pos="2520"/>
              <w:tab w:val="right" w:leader="dot" w:pos="8296"/>
            </w:tabs>
            <w:rPr>
              <w:noProof/>
            </w:rPr>
          </w:pPr>
          <w:hyperlink w:anchor="_Toc46395293" w:history="1">
            <w:r w:rsidRPr="002B01AF">
              <w:rPr>
                <w:rStyle w:val="a4"/>
                <w:noProof/>
              </w:rPr>
              <w:t>11.34.1.4</w:t>
            </w:r>
            <w:r>
              <w:rPr>
                <w:noProof/>
              </w:rPr>
              <w:tab/>
            </w:r>
            <w:r w:rsidRPr="002B01AF">
              <w:rPr>
                <w:rStyle w:val="a4"/>
                <w:noProof/>
              </w:rPr>
              <w:t>设置代码高亮主题</w:t>
            </w:r>
            <w:r>
              <w:rPr>
                <w:noProof/>
                <w:webHidden/>
              </w:rPr>
              <w:tab/>
            </w:r>
            <w:r>
              <w:rPr>
                <w:noProof/>
                <w:webHidden/>
              </w:rPr>
              <w:fldChar w:fldCharType="begin"/>
            </w:r>
            <w:r>
              <w:rPr>
                <w:noProof/>
                <w:webHidden/>
              </w:rPr>
              <w:instrText xml:space="preserve"> PAGEREF _Toc46395293 \h </w:instrText>
            </w:r>
            <w:r>
              <w:rPr>
                <w:noProof/>
                <w:webHidden/>
              </w:rPr>
            </w:r>
            <w:r>
              <w:rPr>
                <w:noProof/>
                <w:webHidden/>
              </w:rPr>
              <w:fldChar w:fldCharType="separate"/>
            </w:r>
            <w:r>
              <w:rPr>
                <w:noProof/>
                <w:webHidden/>
              </w:rPr>
              <w:t>355</w:t>
            </w:r>
            <w:r>
              <w:rPr>
                <w:noProof/>
                <w:webHidden/>
              </w:rPr>
              <w:fldChar w:fldCharType="end"/>
            </w:r>
          </w:hyperlink>
        </w:p>
        <w:p w14:paraId="3746CA6C" w14:textId="2CB8DD68" w:rsidR="00717723" w:rsidRDefault="00717723">
          <w:pPr>
            <w:pStyle w:val="TOC4"/>
            <w:tabs>
              <w:tab w:val="left" w:pos="2520"/>
              <w:tab w:val="right" w:leader="dot" w:pos="8296"/>
            </w:tabs>
            <w:rPr>
              <w:noProof/>
            </w:rPr>
          </w:pPr>
          <w:hyperlink w:anchor="_Toc46395294" w:history="1">
            <w:r w:rsidRPr="002B01AF">
              <w:rPr>
                <w:rStyle w:val="a4"/>
                <w:noProof/>
              </w:rPr>
              <w:t>11.34.1.5</w:t>
            </w:r>
            <w:r>
              <w:rPr>
                <w:noProof/>
              </w:rPr>
              <w:tab/>
            </w:r>
            <w:r w:rsidRPr="002B01AF">
              <w:rPr>
                <w:rStyle w:val="a4"/>
                <w:noProof/>
              </w:rPr>
              <w:t>侧边栏社交链接</w:t>
            </w:r>
            <w:r>
              <w:rPr>
                <w:noProof/>
                <w:webHidden/>
              </w:rPr>
              <w:tab/>
            </w:r>
            <w:r>
              <w:rPr>
                <w:noProof/>
                <w:webHidden/>
              </w:rPr>
              <w:fldChar w:fldCharType="begin"/>
            </w:r>
            <w:r>
              <w:rPr>
                <w:noProof/>
                <w:webHidden/>
              </w:rPr>
              <w:instrText xml:space="preserve"> PAGEREF _Toc46395294 \h </w:instrText>
            </w:r>
            <w:r>
              <w:rPr>
                <w:noProof/>
                <w:webHidden/>
              </w:rPr>
            </w:r>
            <w:r>
              <w:rPr>
                <w:noProof/>
                <w:webHidden/>
              </w:rPr>
              <w:fldChar w:fldCharType="separate"/>
            </w:r>
            <w:r>
              <w:rPr>
                <w:noProof/>
                <w:webHidden/>
              </w:rPr>
              <w:t>356</w:t>
            </w:r>
            <w:r>
              <w:rPr>
                <w:noProof/>
                <w:webHidden/>
              </w:rPr>
              <w:fldChar w:fldCharType="end"/>
            </w:r>
          </w:hyperlink>
        </w:p>
        <w:p w14:paraId="31D060E2" w14:textId="6656E41A" w:rsidR="00717723" w:rsidRDefault="00717723">
          <w:pPr>
            <w:pStyle w:val="TOC4"/>
            <w:tabs>
              <w:tab w:val="left" w:pos="2520"/>
              <w:tab w:val="right" w:leader="dot" w:pos="8296"/>
            </w:tabs>
            <w:rPr>
              <w:noProof/>
            </w:rPr>
          </w:pPr>
          <w:hyperlink w:anchor="_Toc46395295" w:history="1">
            <w:r w:rsidRPr="002B01AF">
              <w:rPr>
                <w:rStyle w:val="a4"/>
                <w:noProof/>
              </w:rPr>
              <w:t>11.34.1.6</w:t>
            </w:r>
            <w:r>
              <w:rPr>
                <w:noProof/>
              </w:rPr>
              <w:tab/>
            </w:r>
            <w:r w:rsidRPr="002B01AF">
              <w:rPr>
                <w:rStyle w:val="a4"/>
                <w:noProof/>
              </w:rPr>
              <w:t>开启打赏功能 由 habren 贡献</w:t>
            </w:r>
            <w:r>
              <w:rPr>
                <w:noProof/>
                <w:webHidden/>
              </w:rPr>
              <w:tab/>
            </w:r>
            <w:r>
              <w:rPr>
                <w:noProof/>
                <w:webHidden/>
              </w:rPr>
              <w:fldChar w:fldCharType="begin"/>
            </w:r>
            <w:r>
              <w:rPr>
                <w:noProof/>
                <w:webHidden/>
              </w:rPr>
              <w:instrText xml:space="preserve"> PAGEREF _Toc46395295 \h </w:instrText>
            </w:r>
            <w:r>
              <w:rPr>
                <w:noProof/>
                <w:webHidden/>
              </w:rPr>
            </w:r>
            <w:r>
              <w:rPr>
                <w:noProof/>
                <w:webHidden/>
              </w:rPr>
              <w:fldChar w:fldCharType="separate"/>
            </w:r>
            <w:r>
              <w:rPr>
                <w:noProof/>
                <w:webHidden/>
              </w:rPr>
              <w:t>357</w:t>
            </w:r>
            <w:r>
              <w:rPr>
                <w:noProof/>
                <w:webHidden/>
              </w:rPr>
              <w:fldChar w:fldCharType="end"/>
            </w:r>
          </w:hyperlink>
        </w:p>
        <w:p w14:paraId="22219B2A" w14:textId="6F9B31D6" w:rsidR="00717723" w:rsidRDefault="00717723">
          <w:pPr>
            <w:pStyle w:val="TOC4"/>
            <w:tabs>
              <w:tab w:val="left" w:pos="2520"/>
              <w:tab w:val="right" w:leader="dot" w:pos="8296"/>
            </w:tabs>
            <w:rPr>
              <w:noProof/>
            </w:rPr>
          </w:pPr>
          <w:hyperlink w:anchor="_Toc46395296" w:history="1">
            <w:r w:rsidRPr="002B01AF">
              <w:rPr>
                <w:rStyle w:val="a4"/>
                <w:noProof/>
              </w:rPr>
              <w:t>11.34.1.7</w:t>
            </w:r>
            <w:r>
              <w:rPr>
                <w:noProof/>
              </w:rPr>
              <w:tab/>
            </w:r>
            <w:r w:rsidRPr="002B01AF">
              <w:rPr>
                <w:rStyle w:val="a4"/>
                <w:noProof/>
              </w:rPr>
              <w:t>友情链接 由 iamwent 贡献</w:t>
            </w:r>
            <w:r>
              <w:rPr>
                <w:noProof/>
                <w:webHidden/>
              </w:rPr>
              <w:tab/>
            </w:r>
            <w:r>
              <w:rPr>
                <w:noProof/>
                <w:webHidden/>
              </w:rPr>
              <w:fldChar w:fldCharType="begin"/>
            </w:r>
            <w:r>
              <w:rPr>
                <w:noProof/>
                <w:webHidden/>
              </w:rPr>
              <w:instrText xml:space="preserve"> PAGEREF _Toc46395296 \h </w:instrText>
            </w:r>
            <w:r>
              <w:rPr>
                <w:noProof/>
                <w:webHidden/>
              </w:rPr>
            </w:r>
            <w:r>
              <w:rPr>
                <w:noProof/>
                <w:webHidden/>
              </w:rPr>
              <w:fldChar w:fldCharType="separate"/>
            </w:r>
            <w:r>
              <w:rPr>
                <w:noProof/>
                <w:webHidden/>
              </w:rPr>
              <w:t>357</w:t>
            </w:r>
            <w:r>
              <w:rPr>
                <w:noProof/>
                <w:webHidden/>
              </w:rPr>
              <w:fldChar w:fldCharType="end"/>
            </w:r>
          </w:hyperlink>
        </w:p>
        <w:p w14:paraId="7E4A64A8" w14:textId="2221D76C" w:rsidR="00717723" w:rsidRDefault="00717723">
          <w:pPr>
            <w:pStyle w:val="TOC4"/>
            <w:tabs>
              <w:tab w:val="left" w:pos="2520"/>
              <w:tab w:val="right" w:leader="dot" w:pos="8296"/>
            </w:tabs>
            <w:rPr>
              <w:noProof/>
            </w:rPr>
          </w:pPr>
          <w:hyperlink w:anchor="_Toc46395297" w:history="1">
            <w:r w:rsidRPr="002B01AF">
              <w:rPr>
                <w:rStyle w:val="a4"/>
                <w:noProof/>
              </w:rPr>
              <w:t>11.34.1.8</w:t>
            </w:r>
            <w:r>
              <w:rPr>
                <w:noProof/>
              </w:rPr>
              <w:tab/>
            </w:r>
            <w:r w:rsidRPr="002B01AF">
              <w:rPr>
                <w:rStyle w:val="a4"/>
                <w:noProof/>
              </w:rPr>
              <w:t>腾讯公益404页面 由 xirong 贡献</w:t>
            </w:r>
            <w:r>
              <w:rPr>
                <w:noProof/>
                <w:webHidden/>
              </w:rPr>
              <w:tab/>
            </w:r>
            <w:r>
              <w:rPr>
                <w:noProof/>
                <w:webHidden/>
              </w:rPr>
              <w:fldChar w:fldCharType="begin"/>
            </w:r>
            <w:r>
              <w:rPr>
                <w:noProof/>
                <w:webHidden/>
              </w:rPr>
              <w:instrText xml:space="preserve"> PAGEREF _Toc46395297 \h </w:instrText>
            </w:r>
            <w:r>
              <w:rPr>
                <w:noProof/>
                <w:webHidden/>
              </w:rPr>
            </w:r>
            <w:r>
              <w:rPr>
                <w:noProof/>
                <w:webHidden/>
              </w:rPr>
              <w:fldChar w:fldCharType="separate"/>
            </w:r>
            <w:r>
              <w:rPr>
                <w:noProof/>
                <w:webHidden/>
              </w:rPr>
              <w:t>357</w:t>
            </w:r>
            <w:r>
              <w:rPr>
                <w:noProof/>
                <w:webHidden/>
              </w:rPr>
              <w:fldChar w:fldCharType="end"/>
            </w:r>
          </w:hyperlink>
        </w:p>
        <w:p w14:paraId="07048F66" w14:textId="5EF456E8" w:rsidR="00717723" w:rsidRDefault="00717723">
          <w:pPr>
            <w:pStyle w:val="TOC4"/>
            <w:tabs>
              <w:tab w:val="left" w:pos="2520"/>
              <w:tab w:val="right" w:leader="dot" w:pos="8296"/>
            </w:tabs>
            <w:rPr>
              <w:noProof/>
            </w:rPr>
          </w:pPr>
          <w:hyperlink w:anchor="_Toc46395298" w:history="1">
            <w:r w:rsidRPr="002B01AF">
              <w:rPr>
                <w:rStyle w:val="a4"/>
                <w:noProof/>
              </w:rPr>
              <w:t>11.34.1.9</w:t>
            </w:r>
            <w:r>
              <w:rPr>
                <w:noProof/>
              </w:rPr>
              <w:tab/>
            </w:r>
            <w:r w:rsidRPr="002B01AF">
              <w:rPr>
                <w:rStyle w:val="a4"/>
                <w:noProof/>
              </w:rPr>
              <w:t>站点建立时间</w:t>
            </w:r>
            <w:r>
              <w:rPr>
                <w:noProof/>
                <w:webHidden/>
              </w:rPr>
              <w:tab/>
            </w:r>
            <w:r>
              <w:rPr>
                <w:noProof/>
                <w:webHidden/>
              </w:rPr>
              <w:fldChar w:fldCharType="begin"/>
            </w:r>
            <w:r>
              <w:rPr>
                <w:noProof/>
                <w:webHidden/>
              </w:rPr>
              <w:instrText xml:space="preserve"> PAGEREF _Toc46395298 \h </w:instrText>
            </w:r>
            <w:r>
              <w:rPr>
                <w:noProof/>
                <w:webHidden/>
              </w:rPr>
            </w:r>
            <w:r>
              <w:rPr>
                <w:noProof/>
                <w:webHidden/>
              </w:rPr>
              <w:fldChar w:fldCharType="separate"/>
            </w:r>
            <w:r>
              <w:rPr>
                <w:noProof/>
                <w:webHidden/>
              </w:rPr>
              <w:t>358</w:t>
            </w:r>
            <w:r>
              <w:rPr>
                <w:noProof/>
                <w:webHidden/>
              </w:rPr>
              <w:fldChar w:fldCharType="end"/>
            </w:r>
          </w:hyperlink>
        </w:p>
        <w:p w14:paraId="54FDF406" w14:textId="6DCFEBEB" w:rsidR="00717723" w:rsidRDefault="00717723">
          <w:pPr>
            <w:pStyle w:val="TOC4"/>
            <w:tabs>
              <w:tab w:val="left" w:pos="2520"/>
              <w:tab w:val="right" w:leader="dot" w:pos="8296"/>
            </w:tabs>
            <w:rPr>
              <w:noProof/>
            </w:rPr>
          </w:pPr>
          <w:hyperlink w:anchor="_Toc46395299" w:history="1">
            <w:r w:rsidRPr="002B01AF">
              <w:rPr>
                <w:rStyle w:val="a4"/>
                <w:noProof/>
              </w:rPr>
              <w:t>11.34.1.10</w:t>
            </w:r>
            <w:r>
              <w:rPr>
                <w:noProof/>
              </w:rPr>
              <w:tab/>
            </w:r>
            <w:r w:rsidRPr="002B01AF">
              <w:rPr>
                <w:rStyle w:val="a4"/>
                <w:noProof/>
              </w:rPr>
              <w:t>订阅微信公众号 由 huiwang 贡献</w:t>
            </w:r>
            <w:r>
              <w:rPr>
                <w:noProof/>
                <w:webHidden/>
              </w:rPr>
              <w:tab/>
            </w:r>
            <w:r>
              <w:rPr>
                <w:noProof/>
                <w:webHidden/>
              </w:rPr>
              <w:fldChar w:fldCharType="begin"/>
            </w:r>
            <w:r>
              <w:rPr>
                <w:noProof/>
                <w:webHidden/>
              </w:rPr>
              <w:instrText xml:space="preserve"> PAGEREF _Toc46395299 \h </w:instrText>
            </w:r>
            <w:r>
              <w:rPr>
                <w:noProof/>
                <w:webHidden/>
              </w:rPr>
            </w:r>
            <w:r>
              <w:rPr>
                <w:noProof/>
                <w:webHidden/>
              </w:rPr>
              <w:fldChar w:fldCharType="separate"/>
            </w:r>
            <w:r>
              <w:rPr>
                <w:noProof/>
                <w:webHidden/>
              </w:rPr>
              <w:t>358</w:t>
            </w:r>
            <w:r>
              <w:rPr>
                <w:noProof/>
                <w:webHidden/>
              </w:rPr>
              <w:fldChar w:fldCharType="end"/>
            </w:r>
          </w:hyperlink>
        </w:p>
        <w:p w14:paraId="2D877E52" w14:textId="5069A14A" w:rsidR="00717723" w:rsidRDefault="00717723">
          <w:pPr>
            <w:pStyle w:val="TOC4"/>
            <w:tabs>
              <w:tab w:val="left" w:pos="2520"/>
              <w:tab w:val="right" w:leader="dot" w:pos="8296"/>
            </w:tabs>
            <w:rPr>
              <w:noProof/>
            </w:rPr>
          </w:pPr>
          <w:hyperlink w:anchor="_Toc46395300" w:history="1">
            <w:r w:rsidRPr="002B01AF">
              <w:rPr>
                <w:rStyle w:val="a4"/>
                <w:noProof/>
              </w:rPr>
              <w:t>11.34.1.11</w:t>
            </w:r>
            <w:r>
              <w:rPr>
                <w:noProof/>
              </w:rPr>
              <w:tab/>
            </w:r>
            <w:r w:rsidRPr="002B01AF">
              <w:rPr>
                <w:rStyle w:val="a4"/>
                <w:noProof/>
              </w:rPr>
              <w:t>设置「动画效果」</w:t>
            </w:r>
            <w:r>
              <w:rPr>
                <w:noProof/>
                <w:webHidden/>
              </w:rPr>
              <w:tab/>
            </w:r>
            <w:r>
              <w:rPr>
                <w:noProof/>
                <w:webHidden/>
              </w:rPr>
              <w:fldChar w:fldCharType="begin"/>
            </w:r>
            <w:r>
              <w:rPr>
                <w:noProof/>
                <w:webHidden/>
              </w:rPr>
              <w:instrText xml:space="preserve"> PAGEREF _Toc46395300 \h </w:instrText>
            </w:r>
            <w:r>
              <w:rPr>
                <w:noProof/>
                <w:webHidden/>
              </w:rPr>
            </w:r>
            <w:r>
              <w:rPr>
                <w:noProof/>
                <w:webHidden/>
              </w:rPr>
              <w:fldChar w:fldCharType="separate"/>
            </w:r>
            <w:r>
              <w:rPr>
                <w:noProof/>
                <w:webHidden/>
              </w:rPr>
              <w:t>359</w:t>
            </w:r>
            <w:r>
              <w:rPr>
                <w:noProof/>
                <w:webHidden/>
              </w:rPr>
              <w:fldChar w:fldCharType="end"/>
            </w:r>
          </w:hyperlink>
        </w:p>
        <w:p w14:paraId="4205D818" w14:textId="4504D3C2" w:rsidR="00717723" w:rsidRDefault="00717723">
          <w:pPr>
            <w:pStyle w:val="TOC4"/>
            <w:tabs>
              <w:tab w:val="left" w:pos="2520"/>
              <w:tab w:val="right" w:leader="dot" w:pos="8296"/>
            </w:tabs>
            <w:rPr>
              <w:noProof/>
            </w:rPr>
          </w:pPr>
          <w:hyperlink w:anchor="_Toc46395301" w:history="1">
            <w:r w:rsidRPr="002B01AF">
              <w:rPr>
                <w:rStyle w:val="a4"/>
                <w:noProof/>
              </w:rPr>
              <w:t>11.34.1.12</w:t>
            </w:r>
            <w:r>
              <w:rPr>
                <w:noProof/>
              </w:rPr>
              <w:tab/>
            </w:r>
            <w:r w:rsidRPr="002B01AF">
              <w:rPr>
                <w:rStyle w:val="a4"/>
                <w:noProof/>
              </w:rPr>
              <w:t>设置「背景动画」</w:t>
            </w:r>
            <w:r>
              <w:rPr>
                <w:noProof/>
                <w:webHidden/>
              </w:rPr>
              <w:tab/>
            </w:r>
            <w:r>
              <w:rPr>
                <w:noProof/>
                <w:webHidden/>
              </w:rPr>
              <w:fldChar w:fldCharType="begin"/>
            </w:r>
            <w:r>
              <w:rPr>
                <w:noProof/>
                <w:webHidden/>
              </w:rPr>
              <w:instrText xml:space="preserve"> PAGEREF _Toc46395301 \h </w:instrText>
            </w:r>
            <w:r>
              <w:rPr>
                <w:noProof/>
                <w:webHidden/>
              </w:rPr>
            </w:r>
            <w:r>
              <w:rPr>
                <w:noProof/>
                <w:webHidden/>
              </w:rPr>
              <w:fldChar w:fldCharType="separate"/>
            </w:r>
            <w:r>
              <w:rPr>
                <w:noProof/>
                <w:webHidden/>
              </w:rPr>
              <w:t>359</w:t>
            </w:r>
            <w:r>
              <w:rPr>
                <w:noProof/>
                <w:webHidden/>
              </w:rPr>
              <w:fldChar w:fldCharType="end"/>
            </w:r>
          </w:hyperlink>
        </w:p>
        <w:p w14:paraId="753FF56B" w14:textId="423E0EE7" w:rsidR="00717723" w:rsidRDefault="00717723">
          <w:pPr>
            <w:pStyle w:val="TOC2"/>
            <w:tabs>
              <w:tab w:val="left" w:pos="1260"/>
              <w:tab w:val="right" w:leader="dot" w:pos="8296"/>
            </w:tabs>
            <w:rPr>
              <w:noProof/>
            </w:rPr>
          </w:pPr>
          <w:hyperlink w:anchor="_Toc46395302" w:history="1">
            <w:r w:rsidRPr="002B01AF">
              <w:rPr>
                <w:rStyle w:val="a4"/>
                <w:noProof/>
              </w:rPr>
              <w:t>11.35</w:t>
            </w:r>
            <w:r>
              <w:rPr>
                <w:noProof/>
              </w:rPr>
              <w:tab/>
            </w:r>
            <w:r w:rsidRPr="002B01AF">
              <w:rPr>
                <w:rStyle w:val="a4"/>
                <w:noProof/>
              </w:rPr>
              <w:t>第三方服务来</w:t>
            </w:r>
            <w:r>
              <w:rPr>
                <w:noProof/>
                <w:webHidden/>
              </w:rPr>
              <w:tab/>
            </w:r>
            <w:r>
              <w:rPr>
                <w:noProof/>
                <w:webHidden/>
              </w:rPr>
              <w:fldChar w:fldCharType="begin"/>
            </w:r>
            <w:r>
              <w:rPr>
                <w:noProof/>
                <w:webHidden/>
              </w:rPr>
              <w:instrText xml:space="preserve"> PAGEREF _Toc46395302 \h </w:instrText>
            </w:r>
            <w:r>
              <w:rPr>
                <w:noProof/>
                <w:webHidden/>
              </w:rPr>
            </w:r>
            <w:r>
              <w:rPr>
                <w:noProof/>
                <w:webHidden/>
              </w:rPr>
              <w:fldChar w:fldCharType="separate"/>
            </w:r>
            <w:r>
              <w:rPr>
                <w:noProof/>
                <w:webHidden/>
              </w:rPr>
              <w:t>359</w:t>
            </w:r>
            <w:r>
              <w:rPr>
                <w:noProof/>
                <w:webHidden/>
              </w:rPr>
              <w:fldChar w:fldCharType="end"/>
            </w:r>
          </w:hyperlink>
        </w:p>
        <w:p w14:paraId="31B70EDF" w14:textId="0F969676" w:rsidR="00717723" w:rsidRDefault="00717723">
          <w:pPr>
            <w:pStyle w:val="TOC3"/>
            <w:tabs>
              <w:tab w:val="left" w:pos="2100"/>
              <w:tab w:val="right" w:leader="dot" w:pos="8296"/>
            </w:tabs>
            <w:rPr>
              <w:noProof/>
            </w:rPr>
          </w:pPr>
          <w:hyperlink w:anchor="_Toc46395303" w:history="1">
            <w:r w:rsidRPr="002B01AF">
              <w:rPr>
                <w:rStyle w:val="a4"/>
                <w:noProof/>
              </w:rPr>
              <w:t>11.35.1</w:t>
            </w:r>
            <w:r>
              <w:rPr>
                <w:noProof/>
              </w:rPr>
              <w:tab/>
            </w:r>
            <w:r w:rsidRPr="002B01AF">
              <w:rPr>
                <w:rStyle w:val="a4"/>
                <w:noProof/>
              </w:rPr>
              <w:t>评论系统</w:t>
            </w:r>
            <w:r>
              <w:rPr>
                <w:noProof/>
                <w:webHidden/>
              </w:rPr>
              <w:tab/>
            </w:r>
            <w:r>
              <w:rPr>
                <w:noProof/>
                <w:webHidden/>
              </w:rPr>
              <w:fldChar w:fldCharType="begin"/>
            </w:r>
            <w:r>
              <w:rPr>
                <w:noProof/>
                <w:webHidden/>
              </w:rPr>
              <w:instrText xml:space="preserve"> PAGEREF _Toc46395303 \h </w:instrText>
            </w:r>
            <w:r>
              <w:rPr>
                <w:noProof/>
                <w:webHidden/>
              </w:rPr>
            </w:r>
            <w:r>
              <w:rPr>
                <w:noProof/>
                <w:webHidden/>
              </w:rPr>
              <w:fldChar w:fldCharType="separate"/>
            </w:r>
            <w:r>
              <w:rPr>
                <w:noProof/>
                <w:webHidden/>
              </w:rPr>
              <w:t>360</w:t>
            </w:r>
            <w:r>
              <w:rPr>
                <w:noProof/>
                <w:webHidden/>
              </w:rPr>
              <w:fldChar w:fldCharType="end"/>
            </w:r>
          </w:hyperlink>
        </w:p>
        <w:p w14:paraId="56C2445F" w14:textId="4045CDD8" w:rsidR="00717723" w:rsidRDefault="00717723">
          <w:pPr>
            <w:pStyle w:val="TOC4"/>
            <w:tabs>
              <w:tab w:val="left" w:pos="2520"/>
              <w:tab w:val="right" w:leader="dot" w:pos="8296"/>
            </w:tabs>
            <w:rPr>
              <w:noProof/>
            </w:rPr>
          </w:pPr>
          <w:hyperlink w:anchor="_Toc46395304" w:history="1">
            <w:r w:rsidRPr="002B01AF">
              <w:rPr>
                <w:rStyle w:val="a4"/>
                <w:noProof/>
              </w:rPr>
              <w:t>11.35.1.1</w:t>
            </w:r>
            <w:r>
              <w:rPr>
                <w:noProof/>
              </w:rPr>
              <w:tab/>
            </w:r>
            <w:r w:rsidRPr="002B01AF">
              <w:rPr>
                <w:rStyle w:val="a4"/>
                <w:noProof/>
              </w:rPr>
              <w:t>DISQUS</w:t>
            </w:r>
            <w:r>
              <w:rPr>
                <w:noProof/>
                <w:webHidden/>
              </w:rPr>
              <w:tab/>
            </w:r>
            <w:r>
              <w:rPr>
                <w:noProof/>
                <w:webHidden/>
              </w:rPr>
              <w:fldChar w:fldCharType="begin"/>
            </w:r>
            <w:r>
              <w:rPr>
                <w:noProof/>
                <w:webHidden/>
              </w:rPr>
              <w:instrText xml:space="preserve"> PAGEREF _Toc46395304 \h </w:instrText>
            </w:r>
            <w:r>
              <w:rPr>
                <w:noProof/>
                <w:webHidden/>
              </w:rPr>
            </w:r>
            <w:r>
              <w:rPr>
                <w:noProof/>
                <w:webHidden/>
              </w:rPr>
              <w:fldChar w:fldCharType="separate"/>
            </w:r>
            <w:r>
              <w:rPr>
                <w:noProof/>
                <w:webHidden/>
              </w:rPr>
              <w:t>360</w:t>
            </w:r>
            <w:r>
              <w:rPr>
                <w:noProof/>
                <w:webHidden/>
              </w:rPr>
              <w:fldChar w:fldCharType="end"/>
            </w:r>
          </w:hyperlink>
        </w:p>
        <w:p w14:paraId="75C5D5A9" w14:textId="1B40DDED" w:rsidR="00717723" w:rsidRDefault="00717723">
          <w:pPr>
            <w:pStyle w:val="TOC4"/>
            <w:tabs>
              <w:tab w:val="left" w:pos="2520"/>
              <w:tab w:val="right" w:leader="dot" w:pos="8296"/>
            </w:tabs>
            <w:rPr>
              <w:noProof/>
            </w:rPr>
          </w:pPr>
          <w:hyperlink w:anchor="_Toc46395305" w:history="1">
            <w:r w:rsidRPr="002B01AF">
              <w:rPr>
                <w:rStyle w:val="a4"/>
                <w:noProof/>
              </w:rPr>
              <w:t>11.35.1.2</w:t>
            </w:r>
            <w:r>
              <w:rPr>
                <w:noProof/>
              </w:rPr>
              <w:tab/>
            </w:r>
            <w:r w:rsidRPr="002B01AF">
              <w:rPr>
                <w:rStyle w:val="a4"/>
                <w:noProof/>
              </w:rPr>
              <w:t>Facebook Comments 由 hydai 贡献</w:t>
            </w:r>
            <w:r>
              <w:rPr>
                <w:noProof/>
                <w:webHidden/>
              </w:rPr>
              <w:tab/>
            </w:r>
            <w:r>
              <w:rPr>
                <w:noProof/>
                <w:webHidden/>
              </w:rPr>
              <w:fldChar w:fldCharType="begin"/>
            </w:r>
            <w:r>
              <w:rPr>
                <w:noProof/>
                <w:webHidden/>
              </w:rPr>
              <w:instrText xml:space="preserve"> PAGEREF _Toc46395305 \h </w:instrText>
            </w:r>
            <w:r>
              <w:rPr>
                <w:noProof/>
                <w:webHidden/>
              </w:rPr>
            </w:r>
            <w:r>
              <w:rPr>
                <w:noProof/>
                <w:webHidden/>
              </w:rPr>
              <w:fldChar w:fldCharType="separate"/>
            </w:r>
            <w:r>
              <w:rPr>
                <w:noProof/>
                <w:webHidden/>
              </w:rPr>
              <w:t>360</w:t>
            </w:r>
            <w:r>
              <w:rPr>
                <w:noProof/>
                <w:webHidden/>
              </w:rPr>
              <w:fldChar w:fldCharType="end"/>
            </w:r>
          </w:hyperlink>
        </w:p>
        <w:p w14:paraId="41A2BCD7" w14:textId="30749912" w:rsidR="00717723" w:rsidRDefault="00717723">
          <w:pPr>
            <w:pStyle w:val="TOC4"/>
            <w:tabs>
              <w:tab w:val="left" w:pos="2520"/>
              <w:tab w:val="right" w:leader="dot" w:pos="8296"/>
            </w:tabs>
            <w:rPr>
              <w:noProof/>
            </w:rPr>
          </w:pPr>
          <w:hyperlink w:anchor="_Toc46395306" w:history="1">
            <w:r w:rsidRPr="002B01AF">
              <w:rPr>
                <w:rStyle w:val="a4"/>
                <w:noProof/>
              </w:rPr>
              <w:t>11.35.1.3</w:t>
            </w:r>
            <w:r>
              <w:rPr>
                <w:noProof/>
              </w:rPr>
              <w:tab/>
            </w:r>
            <w:r w:rsidRPr="002B01AF">
              <w:rPr>
                <w:rStyle w:val="a4"/>
                <w:noProof/>
              </w:rPr>
              <w:t>HyperComments 由 ivan-nginx 贡献</w:t>
            </w:r>
            <w:r>
              <w:rPr>
                <w:noProof/>
                <w:webHidden/>
              </w:rPr>
              <w:tab/>
            </w:r>
            <w:r>
              <w:rPr>
                <w:noProof/>
                <w:webHidden/>
              </w:rPr>
              <w:fldChar w:fldCharType="begin"/>
            </w:r>
            <w:r>
              <w:rPr>
                <w:noProof/>
                <w:webHidden/>
              </w:rPr>
              <w:instrText xml:space="preserve"> PAGEREF _Toc46395306 \h </w:instrText>
            </w:r>
            <w:r>
              <w:rPr>
                <w:noProof/>
                <w:webHidden/>
              </w:rPr>
            </w:r>
            <w:r>
              <w:rPr>
                <w:noProof/>
                <w:webHidden/>
              </w:rPr>
              <w:fldChar w:fldCharType="separate"/>
            </w:r>
            <w:r>
              <w:rPr>
                <w:noProof/>
                <w:webHidden/>
              </w:rPr>
              <w:t>360</w:t>
            </w:r>
            <w:r>
              <w:rPr>
                <w:noProof/>
                <w:webHidden/>
              </w:rPr>
              <w:fldChar w:fldCharType="end"/>
            </w:r>
          </w:hyperlink>
        </w:p>
        <w:p w14:paraId="1B33551B" w14:textId="05B560CD" w:rsidR="00717723" w:rsidRDefault="00717723">
          <w:pPr>
            <w:pStyle w:val="TOC4"/>
            <w:tabs>
              <w:tab w:val="left" w:pos="2520"/>
              <w:tab w:val="right" w:leader="dot" w:pos="8296"/>
            </w:tabs>
            <w:rPr>
              <w:noProof/>
            </w:rPr>
          </w:pPr>
          <w:hyperlink w:anchor="_Toc46395307" w:history="1">
            <w:r w:rsidRPr="002B01AF">
              <w:rPr>
                <w:rStyle w:val="a4"/>
                <w:noProof/>
              </w:rPr>
              <w:t>11.35.1.4</w:t>
            </w:r>
            <w:r>
              <w:rPr>
                <w:noProof/>
              </w:rPr>
              <w:tab/>
            </w:r>
            <w:r w:rsidRPr="002B01AF">
              <w:rPr>
                <w:rStyle w:val="a4"/>
                <w:noProof/>
              </w:rPr>
              <w:t>网易云跟帖 由 geekrainy 贡献</w:t>
            </w:r>
            <w:r>
              <w:rPr>
                <w:noProof/>
                <w:webHidden/>
              </w:rPr>
              <w:tab/>
            </w:r>
            <w:r>
              <w:rPr>
                <w:noProof/>
                <w:webHidden/>
              </w:rPr>
              <w:fldChar w:fldCharType="begin"/>
            </w:r>
            <w:r>
              <w:rPr>
                <w:noProof/>
                <w:webHidden/>
              </w:rPr>
              <w:instrText xml:space="preserve"> PAGEREF _Toc46395307 \h </w:instrText>
            </w:r>
            <w:r>
              <w:rPr>
                <w:noProof/>
                <w:webHidden/>
              </w:rPr>
            </w:r>
            <w:r>
              <w:rPr>
                <w:noProof/>
                <w:webHidden/>
              </w:rPr>
              <w:fldChar w:fldCharType="separate"/>
            </w:r>
            <w:r>
              <w:rPr>
                <w:noProof/>
                <w:webHidden/>
              </w:rPr>
              <w:t>361</w:t>
            </w:r>
            <w:r>
              <w:rPr>
                <w:noProof/>
                <w:webHidden/>
              </w:rPr>
              <w:fldChar w:fldCharType="end"/>
            </w:r>
          </w:hyperlink>
        </w:p>
        <w:p w14:paraId="1B54ADD9" w14:textId="6F499FF3" w:rsidR="00717723" w:rsidRDefault="00717723">
          <w:pPr>
            <w:pStyle w:val="TOC4"/>
            <w:tabs>
              <w:tab w:val="left" w:pos="2520"/>
              <w:tab w:val="right" w:leader="dot" w:pos="8296"/>
            </w:tabs>
            <w:rPr>
              <w:noProof/>
            </w:rPr>
          </w:pPr>
          <w:hyperlink w:anchor="_Toc46395308" w:history="1">
            <w:r w:rsidRPr="002B01AF">
              <w:rPr>
                <w:rStyle w:val="a4"/>
                <w:noProof/>
              </w:rPr>
              <w:t>11.35.1.5</w:t>
            </w:r>
            <w:r>
              <w:rPr>
                <w:noProof/>
              </w:rPr>
              <w:tab/>
            </w:r>
            <w:r w:rsidRPr="002B01AF">
              <w:rPr>
                <w:rStyle w:val="a4"/>
                <w:noProof/>
              </w:rPr>
              <w:t>来必力 由 asmoker 贡献</w:t>
            </w:r>
            <w:r>
              <w:rPr>
                <w:noProof/>
                <w:webHidden/>
              </w:rPr>
              <w:tab/>
            </w:r>
            <w:r>
              <w:rPr>
                <w:noProof/>
                <w:webHidden/>
              </w:rPr>
              <w:fldChar w:fldCharType="begin"/>
            </w:r>
            <w:r>
              <w:rPr>
                <w:noProof/>
                <w:webHidden/>
              </w:rPr>
              <w:instrText xml:space="preserve"> PAGEREF _Toc46395308 \h </w:instrText>
            </w:r>
            <w:r>
              <w:rPr>
                <w:noProof/>
                <w:webHidden/>
              </w:rPr>
            </w:r>
            <w:r>
              <w:rPr>
                <w:noProof/>
                <w:webHidden/>
              </w:rPr>
              <w:fldChar w:fldCharType="separate"/>
            </w:r>
            <w:r>
              <w:rPr>
                <w:noProof/>
                <w:webHidden/>
              </w:rPr>
              <w:t>361</w:t>
            </w:r>
            <w:r>
              <w:rPr>
                <w:noProof/>
                <w:webHidden/>
              </w:rPr>
              <w:fldChar w:fldCharType="end"/>
            </w:r>
          </w:hyperlink>
        </w:p>
        <w:p w14:paraId="1A9E2AC9" w14:textId="21664483" w:rsidR="00717723" w:rsidRDefault="00717723">
          <w:pPr>
            <w:pStyle w:val="TOC3"/>
            <w:tabs>
              <w:tab w:val="left" w:pos="2100"/>
              <w:tab w:val="right" w:leader="dot" w:pos="8296"/>
            </w:tabs>
            <w:rPr>
              <w:noProof/>
            </w:rPr>
          </w:pPr>
          <w:hyperlink w:anchor="_Toc46395309" w:history="1">
            <w:r w:rsidRPr="002B01AF">
              <w:rPr>
                <w:rStyle w:val="a4"/>
                <w:noProof/>
              </w:rPr>
              <w:t>11.35.2</w:t>
            </w:r>
            <w:r>
              <w:rPr>
                <w:noProof/>
              </w:rPr>
              <w:tab/>
            </w:r>
            <w:r w:rsidRPr="002B01AF">
              <w:rPr>
                <w:rStyle w:val="a4"/>
                <w:noProof/>
              </w:rPr>
              <w:t>数据统计与分析</w:t>
            </w:r>
            <w:r>
              <w:rPr>
                <w:noProof/>
                <w:webHidden/>
              </w:rPr>
              <w:tab/>
            </w:r>
            <w:r>
              <w:rPr>
                <w:noProof/>
                <w:webHidden/>
              </w:rPr>
              <w:fldChar w:fldCharType="begin"/>
            </w:r>
            <w:r>
              <w:rPr>
                <w:noProof/>
                <w:webHidden/>
              </w:rPr>
              <w:instrText xml:space="preserve"> PAGEREF _Toc46395309 \h </w:instrText>
            </w:r>
            <w:r>
              <w:rPr>
                <w:noProof/>
                <w:webHidden/>
              </w:rPr>
            </w:r>
            <w:r>
              <w:rPr>
                <w:noProof/>
                <w:webHidden/>
              </w:rPr>
              <w:fldChar w:fldCharType="separate"/>
            </w:r>
            <w:r>
              <w:rPr>
                <w:noProof/>
                <w:webHidden/>
              </w:rPr>
              <w:t>361</w:t>
            </w:r>
            <w:r>
              <w:rPr>
                <w:noProof/>
                <w:webHidden/>
              </w:rPr>
              <w:fldChar w:fldCharType="end"/>
            </w:r>
          </w:hyperlink>
        </w:p>
        <w:p w14:paraId="40DC2967" w14:textId="729A5D33" w:rsidR="00717723" w:rsidRDefault="00717723">
          <w:pPr>
            <w:pStyle w:val="TOC4"/>
            <w:tabs>
              <w:tab w:val="left" w:pos="2520"/>
              <w:tab w:val="right" w:leader="dot" w:pos="8296"/>
            </w:tabs>
            <w:rPr>
              <w:noProof/>
            </w:rPr>
          </w:pPr>
          <w:hyperlink w:anchor="_Toc46395310" w:history="1">
            <w:r w:rsidRPr="002B01AF">
              <w:rPr>
                <w:rStyle w:val="a4"/>
                <w:noProof/>
              </w:rPr>
              <w:t>11.35.2.1</w:t>
            </w:r>
            <w:r>
              <w:rPr>
                <w:noProof/>
              </w:rPr>
              <w:tab/>
            </w:r>
            <w:r w:rsidRPr="002B01AF">
              <w:rPr>
                <w:rStyle w:val="a4"/>
                <w:noProof/>
              </w:rPr>
              <w:t>百度统计</w:t>
            </w:r>
            <w:r>
              <w:rPr>
                <w:noProof/>
                <w:webHidden/>
              </w:rPr>
              <w:tab/>
            </w:r>
            <w:r>
              <w:rPr>
                <w:noProof/>
                <w:webHidden/>
              </w:rPr>
              <w:fldChar w:fldCharType="begin"/>
            </w:r>
            <w:r>
              <w:rPr>
                <w:noProof/>
                <w:webHidden/>
              </w:rPr>
              <w:instrText xml:space="preserve"> PAGEREF _Toc46395310 \h </w:instrText>
            </w:r>
            <w:r>
              <w:rPr>
                <w:noProof/>
                <w:webHidden/>
              </w:rPr>
            </w:r>
            <w:r>
              <w:rPr>
                <w:noProof/>
                <w:webHidden/>
              </w:rPr>
              <w:fldChar w:fldCharType="separate"/>
            </w:r>
            <w:r>
              <w:rPr>
                <w:noProof/>
                <w:webHidden/>
              </w:rPr>
              <w:t>361</w:t>
            </w:r>
            <w:r>
              <w:rPr>
                <w:noProof/>
                <w:webHidden/>
              </w:rPr>
              <w:fldChar w:fldCharType="end"/>
            </w:r>
          </w:hyperlink>
        </w:p>
        <w:p w14:paraId="592D19BA" w14:textId="102418BA" w:rsidR="00717723" w:rsidRDefault="00717723">
          <w:pPr>
            <w:pStyle w:val="TOC4"/>
            <w:tabs>
              <w:tab w:val="left" w:pos="2520"/>
              <w:tab w:val="right" w:leader="dot" w:pos="8296"/>
            </w:tabs>
            <w:rPr>
              <w:noProof/>
            </w:rPr>
          </w:pPr>
          <w:hyperlink w:anchor="_Toc46395311" w:history="1">
            <w:r w:rsidRPr="002B01AF">
              <w:rPr>
                <w:rStyle w:val="a4"/>
                <w:noProof/>
              </w:rPr>
              <w:t>11.35.2.2</w:t>
            </w:r>
            <w:r>
              <w:rPr>
                <w:noProof/>
              </w:rPr>
              <w:tab/>
            </w:r>
            <w:r w:rsidRPr="002B01AF">
              <w:rPr>
                <w:rStyle w:val="a4"/>
                <w:noProof/>
              </w:rPr>
              <w:t>Google 分析</w:t>
            </w:r>
            <w:r>
              <w:rPr>
                <w:noProof/>
                <w:webHidden/>
              </w:rPr>
              <w:tab/>
            </w:r>
            <w:r>
              <w:rPr>
                <w:noProof/>
                <w:webHidden/>
              </w:rPr>
              <w:fldChar w:fldCharType="begin"/>
            </w:r>
            <w:r>
              <w:rPr>
                <w:noProof/>
                <w:webHidden/>
              </w:rPr>
              <w:instrText xml:space="preserve"> PAGEREF _Toc46395311 \h </w:instrText>
            </w:r>
            <w:r>
              <w:rPr>
                <w:noProof/>
                <w:webHidden/>
              </w:rPr>
            </w:r>
            <w:r>
              <w:rPr>
                <w:noProof/>
                <w:webHidden/>
              </w:rPr>
              <w:fldChar w:fldCharType="separate"/>
            </w:r>
            <w:r>
              <w:rPr>
                <w:noProof/>
                <w:webHidden/>
              </w:rPr>
              <w:t>362</w:t>
            </w:r>
            <w:r>
              <w:rPr>
                <w:noProof/>
                <w:webHidden/>
              </w:rPr>
              <w:fldChar w:fldCharType="end"/>
            </w:r>
          </w:hyperlink>
        </w:p>
        <w:p w14:paraId="3240CF16" w14:textId="43B5BD7C" w:rsidR="00717723" w:rsidRDefault="00717723">
          <w:pPr>
            <w:pStyle w:val="TOC4"/>
            <w:tabs>
              <w:tab w:val="left" w:pos="2520"/>
              <w:tab w:val="right" w:leader="dot" w:pos="8296"/>
            </w:tabs>
            <w:rPr>
              <w:noProof/>
            </w:rPr>
          </w:pPr>
          <w:hyperlink w:anchor="_Toc46395312" w:history="1">
            <w:r w:rsidRPr="002B01AF">
              <w:rPr>
                <w:rStyle w:val="a4"/>
                <w:noProof/>
              </w:rPr>
              <w:t>11.35.2.3</w:t>
            </w:r>
            <w:r>
              <w:rPr>
                <w:noProof/>
              </w:rPr>
              <w:tab/>
            </w:r>
            <w:r w:rsidRPr="002B01AF">
              <w:rPr>
                <w:rStyle w:val="a4"/>
                <w:noProof/>
              </w:rPr>
              <w:t>腾讯分析 由 Cissoid 贡献</w:t>
            </w:r>
            <w:r>
              <w:rPr>
                <w:noProof/>
                <w:webHidden/>
              </w:rPr>
              <w:tab/>
            </w:r>
            <w:r>
              <w:rPr>
                <w:noProof/>
                <w:webHidden/>
              </w:rPr>
              <w:fldChar w:fldCharType="begin"/>
            </w:r>
            <w:r>
              <w:rPr>
                <w:noProof/>
                <w:webHidden/>
              </w:rPr>
              <w:instrText xml:space="preserve"> PAGEREF _Toc46395312 \h </w:instrText>
            </w:r>
            <w:r>
              <w:rPr>
                <w:noProof/>
                <w:webHidden/>
              </w:rPr>
            </w:r>
            <w:r>
              <w:rPr>
                <w:noProof/>
                <w:webHidden/>
              </w:rPr>
              <w:fldChar w:fldCharType="separate"/>
            </w:r>
            <w:r>
              <w:rPr>
                <w:noProof/>
                <w:webHidden/>
              </w:rPr>
              <w:t>362</w:t>
            </w:r>
            <w:r>
              <w:rPr>
                <w:noProof/>
                <w:webHidden/>
              </w:rPr>
              <w:fldChar w:fldCharType="end"/>
            </w:r>
          </w:hyperlink>
        </w:p>
        <w:p w14:paraId="7B5542A6" w14:textId="78954967" w:rsidR="00717723" w:rsidRDefault="00717723">
          <w:pPr>
            <w:pStyle w:val="TOC4"/>
            <w:tabs>
              <w:tab w:val="left" w:pos="2520"/>
              <w:tab w:val="right" w:leader="dot" w:pos="8296"/>
            </w:tabs>
            <w:rPr>
              <w:noProof/>
            </w:rPr>
          </w:pPr>
          <w:hyperlink w:anchor="_Toc46395313" w:history="1">
            <w:r w:rsidRPr="002B01AF">
              <w:rPr>
                <w:rStyle w:val="a4"/>
                <w:noProof/>
              </w:rPr>
              <w:t>11.35.2.4</w:t>
            </w:r>
            <w:r>
              <w:rPr>
                <w:noProof/>
              </w:rPr>
              <w:tab/>
            </w:r>
            <w:r w:rsidRPr="002B01AF">
              <w:rPr>
                <w:rStyle w:val="a4"/>
                <w:noProof/>
              </w:rPr>
              <w:t>CNZZ 统计 由 jerrybendy 贡献</w:t>
            </w:r>
            <w:r>
              <w:rPr>
                <w:noProof/>
                <w:webHidden/>
              </w:rPr>
              <w:tab/>
            </w:r>
            <w:r>
              <w:rPr>
                <w:noProof/>
                <w:webHidden/>
              </w:rPr>
              <w:fldChar w:fldCharType="begin"/>
            </w:r>
            <w:r>
              <w:rPr>
                <w:noProof/>
                <w:webHidden/>
              </w:rPr>
              <w:instrText xml:space="preserve"> PAGEREF _Toc46395313 \h </w:instrText>
            </w:r>
            <w:r>
              <w:rPr>
                <w:noProof/>
                <w:webHidden/>
              </w:rPr>
            </w:r>
            <w:r>
              <w:rPr>
                <w:noProof/>
                <w:webHidden/>
              </w:rPr>
              <w:fldChar w:fldCharType="separate"/>
            </w:r>
            <w:r>
              <w:rPr>
                <w:noProof/>
                <w:webHidden/>
              </w:rPr>
              <w:t>362</w:t>
            </w:r>
            <w:r>
              <w:rPr>
                <w:noProof/>
                <w:webHidden/>
              </w:rPr>
              <w:fldChar w:fldCharType="end"/>
            </w:r>
          </w:hyperlink>
        </w:p>
        <w:p w14:paraId="10EADB56" w14:textId="11476D22" w:rsidR="00717723" w:rsidRDefault="00717723">
          <w:pPr>
            <w:pStyle w:val="TOC4"/>
            <w:tabs>
              <w:tab w:val="left" w:pos="2520"/>
              <w:tab w:val="right" w:leader="dot" w:pos="8296"/>
            </w:tabs>
            <w:rPr>
              <w:noProof/>
            </w:rPr>
          </w:pPr>
          <w:hyperlink w:anchor="_Toc46395314" w:history="1">
            <w:r w:rsidRPr="002B01AF">
              <w:rPr>
                <w:rStyle w:val="a4"/>
                <w:noProof/>
              </w:rPr>
              <w:t>11.35.2.5</w:t>
            </w:r>
            <w:r>
              <w:rPr>
                <w:noProof/>
              </w:rPr>
              <w:tab/>
            </w:r>
            <w:r w:rsidRPr="002B01AF">
              <w:rPr>
                <w:rStyle w:val="a4"/>
                <w:noProof/>
              </w:rPr>
              <w:t>不蒜子统计 由 panzhitian 贡献</w:t>
            </w:r>
            <w:r>
              <w:rPr>
                <w:noProof/>
                <w:webHidden/>
              </w:rPr>
              <w:tab/>
            </w:r>
            <w:r>
              <w:rPr>
                <w:noProof/>
                <w:webHidden/>
              </w:rPr>
              <w:fldChar w:fldCharType="begin"/>
            </w:r>
            <w:r>
              <w:rPr>
                <w:noProof/>
                <w:webHidden/>
              </w:rPr>
              <w:instrText xml:space="preserve"> PAGEREF _Toc46395314 \h </w:instrText>
            </w:r>
            <w:r>
              <w:rPr>
                <w:noProof/>
                <w:webHidden/>
              </w:rPr>
            </w:r>
            <w:r>
              <w:rPr>
                <w:noProof/>
                <w:webHidden/>
              </w:rPr>
              <w:fldChar w:fldCharType="separate"/>
            </w:r>
            <w:r>
              <w:rPr>
                <w:noProof/>
                <w:webHidden/>
              </w:rPr>
              <w:t>363</w:t>
            </w:r>
            <w:r>
              <w:rPr>
                <w:noProof/>
                <w:webHidden/>
              </w:rPr>
              <w:fldChar w:fldCharType="end"/>
            </w:r>
          </w:hyperlink>
        </w:p>
        <w:p w14:paraId="1CED1DA1" w14:textId="608F07F2" w:rsidR="00717723" w:rsidRDefault="00717723">
          <w:pPr>
            <w:pStyle w:val="TOC4"/>
            <w:tabs>
              <w:tab w:val="left" w:pos="2520"/>
              <w:tab w:val="right" w:leader="dot" w:pos="8296"/>
            </w:tabs>
            <w:rPr>
              <w:noProof/>
            </w:rPr>
          </w:pPr>
          <w:hyperlink w:anchor="_Toc46395315" w:history="1">
            <w:r w:rsidRPr="002B01AF">
              <w:rPr>
                <w:rStyle w:val="a4"/>
                <w:noProof/>
              </w:rPr>
              <w:t>11.35.2.6</w:t>
            </w:r>
            <w:r>
              <w:rPr>
                <w:noProof/>
              </w:rPr>
              <w:tab/>
            </w:r>
            <w:r w:rsidRPr="002B01AF">
              <w:rPr>
                <w:rStyle w:val="a4"/>
                <w:noProof/>
              </w:rPr>
              <w:t>腾讯移动分析 由 aleonchen 贡献</w:t>
            </w:r>
            <w:r>
              <w:rPr>
                <w:noProof/>
                <w:webHidden/>
              </w:rPr>
              <w:tab/>
            </w:r>
            <w:r>
              <w:rPr>
                <w:noProof/>
                <w:webHidden/>
              </w:rPr>
              <w:fldChar w:fldCharType="begin"/>
            </w:r>
            <w:r>
              <w:rPr>
                <w:noProof/>
                <w:webHidden/>
              </w:rPr>
              <w:instrText xml:space="preserve"> PAGEREF _Toc46395315 \h </w:instrText>
            </w:r>
            <w:r>
              <w:rPr>
                <w:noProof/>
                <w:webHidden/>
              </w:rPr>
            </w:r>
            <w:r>
              <w:rPr>
                <w:noProof/>
                <w:webHidden/>
              </w:rPr>
              <w:fldChar w:fldCharType="separate"/>
            </w:r>
            <w:r>
              <w:rPr>
                <w:noProof/>
                <w:webHidden/>
              </w:rPr>
              <w:t>363</w:t>
            </w:r>
            <w:r>
              <w:rPr>
                <w:noProof/>
                <w:webHidden/>
              </w:rPr>
              <w:fldChar w:fldCharType="end"/>
            </w:r>
          </w:hyperlink>
        </w:p>
        <w:p w14:paraId="4F96637B" w14:textId="189986FE" w:rsidR="00717723" w:rsidRDefault="00717723">
          <w:pPr>
            <w:pStyle w:val="TOC4"/>
            <w:tabs>
              <w:tab w:val="left" w:pos="2520"/>
              <w:tab w:val="right" w:leader="dot" w:pos="8296"/>
            </w:tabs>
            <w:rPr>
              <w:noProof/>
            </w:rPr>
          </w:pPr>
          <w:hyperlink w:anchor="_Toc46395316" w:history="1">
            <w:r w:rsidRPr="002B01AF">
              <w:rPr>
                <w:rStyle w:val="a4"/>
                <w:noProof/>
              </w:rPr>
              <w:t>11.35.2.7</w:t>
            </w:r>
            <w:r>
              <w:rPr>
                <w:noProof/>
              </w:rPr>
              <w:tab/>
            </w:r>
            <w:r w:rsidRPr="002B01AF">
              <w:rPr>
                <w:rStyle w:val="a4"/>
                <w:noProof/>
              </w:rPr>
              <w:t>阅读次数统计（LeanCloud) 由 Doublemine 贡献</w:t>
            </w:r>
            <w:r>
              <w:rPr>
                <w:noProof/>
                <w:webHidden/>
              </w:rPr>
              <w:tab/>
            </w:r>
            <w:r>
              <w:rPr>
                <w:noProof/>
                <w:webHidden/>
              </w:rPr>
              <w:fldChar w:fldCharType="begin"/>
            </w:r>
            <w:r>
              <w:rPr>
                <w:noProof/>
                <w:webHidden/>
              </w:rPr>
              <w:instrText xml:space="preserve"> PAGEREF _Toc46395316 \h </w:instrText>
            </w:r>
            <w:r>
              <w:rPr>
                <w:noProof/>
                <w:webHidden/>
              </w:rPr>
            </w:r>
            <w:r>
              <w:rPr>
                <w:noProof/>
                <w:webHidden/>
              </w:rPr>
              <w:fldChar w:fldCharType="separate"/>
            </w:r>
            <w:r>
              <w:rPr>
                <w:noProof/>
                <w:webHidden/>
              </w:rPr>
              <w:t>363</w:t>
            </w:r>
            <w:r>
              <w:rPr>
                <w:noProof/>
                <w:webHidden/>
              </w:rPr>
              <w:fldChar w:fldCharType="end"/>
            </w:r>
          </w:hyperlink>
        </w:p>
        <w:p w14:paraId="57735626" w14:textId="71683B58" w:rsidR="00717723" w:rsidRDefault="00717723">
          <w:pPr>
            <w:pStyle w:val="TOC3"/>
            <w:tabs>
              <w:tab w:val="left" w:pos="2100"/>
              <w:tab w:val="right" w:leader="dot" w:pos="8296"/>
            </w:tabs>
            <w:rPr>
              <w:noProof/>
            </w:rPr>
          </w:pPr>
          <w:hyperlink w:anchor="_Toc46395317" w:history="1">
            <w:r w:rsidRPr="002B01AF">
              <w:rPr>
                <w:rStyle w:val="a4"/>
                <w:noProof/>
              </w:rPr>
              <w:t>11.35.3</w:t>
            </w:r>
            <w:r>
              <w:rPr>
                <w:noProof/>
              </w:rPr>
              <w:tab/>
            </w:r>
            <w:r w:rsidRPr="002B01AF">
              <w:rPr>
                <w:rStyle w:val="a4"/>
                <w:noProof/>
              </w:rPr>
              <w:t>内容分享服务</w:t>
            </w:r>
            <w:r>
              <w:rPr>
                <w:noProof/>
                <w:webHidden/>
              </w:rPr>
              <w:tab/>
            </w:r>
            <w:r>
              <w:rPr>
                <w:noProof/>
                <w:webHidden/>
              </w:rPr>
              <w:fldChar w:fldCharType="begin"/>
            </w:r>
            <w:r>
              <w:rPr>
                <w:noProof/>
                <w:webHidden/>
              </w:rPr>
              <w:instrText xml:space="preserve"> PAGEREF _Toc46395317 \h </w:instrText>
            </w:r>
            <w:r>
              <w:rPr>
                <w:noProof/>
                <w:webHidden/>
              </w:rPr>
            </w:r>
            <w:r>
              <w:rPr>
                <w:noProof/>
                <w:webHidden/>
              </w:rPr>
              <w:fldChar w:fldCharType="separate"/>
            </w:r>
            <w:r>
              <w:rPr>
                <w:noProof/>
                <w:webHidden/>
              </w:rPr>
              <w:t>363</w:t>
            </w:r>
            <w:r>
              <w:rPr>
                <w:noProof/>
                <w:webHidden/>
              </w:rPr>
              <w:fldChar w:fldCharType="end"/>
            </w:r>
          </w:hyperlink>
        </w:p>
        <w:p w14:paraId="7EBCE24B" w14:textId="4825B258" w:rsidR="00717723" w:rsidRDefault="00717723">
          <w:pPr>
            <w:pStyle w:val="TOC4"/>
            <w:tabs>
              <w:tab w:val="left" w:pos="2520"/>
              <w:tab w:val="right" w:leader="dot" w:pos="8296"/>
            </w:tabs>
            <w:rPr>
              <w:noProof/>
            </w:rPr>
          </w:pPr>
          <w:hyperlink w:anchor="_Toc46395318" w:history="1">
            <w:r w:rsidRPr="002B01AF">
              <w:rPr>
                <w:rStyle w:val="a4"/>
                <w:noProof/>
              </w:rPr>
              <w:t>11.35.3.1</w:t>
            </w:r>
            <w:r>
              <w:rPr>
                <w:noProof/>
              </w:rPr>
              <w:tab/>
            </w:r>
            <w:r w:rsidRPr="002B01AF">
              <w:rPr>
                <w:rStyle w:val="a4"/>
                <w:noProof/>
              </w:rPr>
              <w:t>JiaThis</w:t>
            </w:r>
            <w:r>
              <w:rPr>
                <w:noProof/>
                <w:webHidden/>
              </w:rPr>
              <w:tab/>
            </w:r>
            <w:r>
              <w:rPr>
                <w:noProof/>
                <w:webHidden/>
              </w:rPr>
              <w:fldChar w:fldCharType="begin"/>
            </w:r>
            <w:r>
              <w:rPr>
                <w:noProof/>
                <w:webHidden/>
              </w:rPr>
              <w:instrText xml:space="preserve"> PAGEREF _Toc46395318 \h </w:instrText>
            </w:r>
            <w:r>
              <w:rPr>
                <w:noProof/>
                <w:webHidden/>
              </w:rPr>
            </w:r>
            <w:r>
              <w:rPr>
                <w:noProof/>
                <w:webHidden/>
              </w:rPr>
              <w:fldChar w:fldCharType="separate"/>
            </w:r>
            <w:r>
              <w:rPr>
                <w:noProof/>
                <w:webHidden/>
              </w:rPr>
              <w:t>363</w:t>
            </w:r>
            <w:r>
              <w:rPr>
                <w:noProof/>
                <w:webHidden/>
              </w:rPr>
              <w:fldChar w:fldCharType="end"/>
            </w:r>
          </w:hyperlink>
        </w:p>
        <w:p w14:paraId="2F424611" w14:textId="6FBB8BD4" w:rsidR="00717723" w:rsidRDefault="00717723">
          <w:pPr>
            <w:pStyle w:val="TOC4"/>
            <w:tabs>
              <w:tab w:val="left" w:pos="2520"/>
              <w:tab w:val="right" w:leader="dot" w:pos="8296"/>
            </w:tabs>
            <w:rPr>
              <w:noProof/>
            </w:rPr>
          </w:pPr>
          <w:hyperlink w:anchor="_Toc46395319" w:history="1">
            <w:r w:rsidRPr="002B01AF">
              <w:rPr>
                <w:rStyle w:val="a4"/>
                <w:noProof/>
              </w:rPr>
              <w:t>11.35.3.2</w:t>
            </w:r>
            <w:r>
              <w:rPr>
                <w:noProof/>
              </w:rPr>
              <w:tab/>
            </w:r>
            <w:r w:rsidRPr="002B01AF">
              <w:rPr>
                <w:rStyle w:val="a4"/>
                <w:noProof/>
              </w:rPr>
              <w:t>百度分享</w:t>
            </w:r>
            <w:r>
              <w:rPr>
                <w:noProof/>
                <w:webHidden/>
              </w:rPr>
              <w:tab/>
            </w:r>
            <w:r>
              <w:rPr>
                <w:noProof/>
                <w:webHidden/>
              </w:rPr>
              <w:fldChar w:fldCharType="begin"/>
            </w:r>
            <w:r>
              <w:rPr>
                <w:noProof/>
                <w:webHidden/>
              </w:rPr>
              <w:instrText xml:space="preserve"> PAGEREF _Toc46395319 \h </w:instrText>
            </w:r>
            <w:r>
              <w:rPr>
                <w:noProof/>
                <w:webHidden/>
              </w:rPr>
            </w:r>
            <w:r>
              <w:rPr>
                <w:noProof/>
                <w:webHidden/>
              </w:rPr>
              <w:fldChar w:fldCharType="separate"/>
            </w:r>
            <w:r>
              <w:rPr>
                <w:noProof/>
                <w:webHidden/>
              </w:rPr>
              <w:t>363</w:t>
            </w:r>
            <w:r>
              <w:rPr>
                <w:noProof/>
                <w:webHidden/>
              </w:rPr>
              <w:fldChar w:fldCharType="end"/>
            </w:r>
          </w:hyperlink>
        </w:p>
        <w:p w14:paraId="1C86C688" w14:textId="067AE8A8" w:rsidR="00717723" w:rsidRDefault="00717723">
          <w:pPr>
            <w:pStyle w:val="TOC4"/>
            <w:tabs>
              <w:tab w:val="left" w:pos="2520"/>
              <w:tab w:val="right" w:leader="dot" w:pos="8296"/>
            </w:tabs>
            <w:rPr>
              <w:noProof/>
            </w:rPr>
          </w:pPr>
          <w:hyperlink w:anchor="_Toc46395320" w:history="1">
            <w:r w:rsidRPr="002B01AF">
              <w:rPr>
                <w:rStyle w:val="a4"/>
                <w:noProof/>
              </w:rPr>
              <w:t>11.35.3.3</w:t>
            </w:r>
            <w:r>
              <w:rPr>
                <w:noProof/>
              </w:rPr>
              <w:tab/>
            </w:r>
            <w:r w:rsidRPr="002B01AF">
              <w:rPr>
                <w:rStyle w:val="a4"/>
                <w:noProof/>
              </w:rPr>
              <w:t>AddThis 由 hackjustu 贡献</w:t>
            </w:r>
            <w:r>
              <w:rPr>
                <w:noProof/>
                <w:webHidden/>
              </w:rPr>
              <w:tab/>
            </w:r>
            <w:r>
              <w:rPr>
                <w:noProof/>
                <w:webHidden/>
              </w:rPr>
              <w:fldChar w:fldCharType="begin"/>
            </w:r>
            <w:r>
              <w:rPr>
                <w:noProof/>
                <w:webHidden/>
              </w:rPr>
              <w:instrText xml:space="preserve"> PAGEREF _Toc46395320 \h </w:instrText>
            </w:r>
            <w:r>
              <w:rPr>
                <w:noProof/>
                <w:webHidden/>
              </w:rPr>
            </w:r>
            <w:r>
              <w:rPr>
                <w:noProof/>
                <w:webHidden/>
              </w:rPr>
              <w:fldChar w:fldCharType="separate"/>
            </w:r>
            <w:r>
              <w:rPr>
                <w:noProof/>
                <w:webHidden/>
              </w:rPr>
              <w:t>364</w:t>
            </w:r>
            <w:r>
              <w:rPr>
                <w:noProof/>
                <w:webHidden/>
              </w:rPr>
              <w:fldChar w:fldCharType="end"/>
            </w:r>
          </w:hyperlink>
        </w:p>
        <w:p w14:paraId="797B0667" w14:textId="7FDB66F6" w:rsidR="00717723" w:rsidRDefault="00717723">
          <w:pPr>
            <w:pStyle w:val="TOC3"/>
            <w:tabs>
              <w:tab w:val="left" w:pos="2100"/>
              <w:tab w:val="right" w:leader="dot" w:pos="8296"/>
            </w:tabs>
            <w:rPr>
              <w:noProof/>
            </w:rPr>
          </w:pPr>
          <w:hyperlink w:anchor="_Toc46395321" w:history="1">
            <w:r w:rsidRPr="002B01AF">
              <w:rPr>
                <w:rStyle w:val="a4"/>
                <w:noProof/>
              </w:rPr>
              <w:t>11.35.4</w:t>
            </w:r>
            <w:r>
              <w:rPr>
                <w:noProof/>
              </w:rPr>
              <w:tab/>
            </w:r>
            <w:r w:rsidRPr="002B01AF">
              <w:rPr>
                <w:rStyle w:val="a4"/>
                <w:noProof/>
              </w:rPr>
              <w:t>搜索服务</w:t>
            </w:r>
            <w:r>
              <w:rPr>
                <w:noProof/>
                <w:webHidden/>
              </w:rPr>
              <w:tab/>
            </w:r>
            <w:r>
              <w:rPr>
                <w:noProof/>
                <w:webHidden/>
              </w:rPr>
              <w:fldChar w:fldCharType="begin"/>
            </w:r>
            <w:r>
              <w:rPr>
                <w:noProof/>
                <w:webHidden/>
              </w:rPr>
              <w:instrText xml:space="preserve"> PAGEREF _Toc46395321 \h </w:instrText>
            </w:r>
            <w:r>
              <w:rPr>
                <w:noProof/>
                <w:webHidden/>
              </w:rPr>
            </w:r>
            <w:r>
              <w:rPr>
                <w:noProof/>
                <w:webHidden/>
              </w:rPr>
              <w:fldChar w:fldCharType="separate"/>
            </w:r>
            <w:r>
              <w:rPr>
                <w:noProof/>
                <w:webHidden/>
              </w:rPr>
              <w:t>364</w:t>
            </w:r>
            <w:r>
              <w:rPr>
                <w:noProof/>
                <w:webHidden/>
              </w:rPr>
              <w:fldChar w:fldCharType="end"/>
            </w:r>
          </w:hyperlink>
        </w:p>
        <w:p w14:paraId="7FB183B1" w14:textId="45E9CA87" w:rsidR="00717723" w:rsidRDefault="00717723">
          <w:pPr>
            <w:pStyle w:val="TOC4"/>
            <w:tabs>
              <w:tab w:val="left" w:pos="2520"/>
              <w:tab w:val="right" w:leader="dot" w:pos="8296"/>
            </w:tabs>
            <w:rPr>
              <w:noProof/>
            </w:rPr>
          </w:pPr>
          <w:hyperlink w:anchor="_Toc46395322" w:history="1">
            <w:r w:rsidRPr="002B01AF">
              <w:rPr>
                <w:rStyle w:val="a4"/>
                <w:noProof/>
              </w:rPr>
              <w:t>11.35.4.1</w:t>
            </w:r>
            <w:r>
              <w:rPr>
                <w:noProof/>
              </w:rPr>
              <w:tab/>
            </w:r>
            <w:r w:rsidRPr="002B01AF">
              <w:rPr>
                <w:rStyle w:val="a4"/>
                <w:noProof/>
              </w:rPr>
              <w:t>Swiftype 站内搜索 由 lzlun129 贡献</w:t>
            </w:r>
            <w:r>
              <w:rPr>
                <w:noProof/>
                <w:webHidden/>
              </w:rPr>
              <w:tab/>
            </w:r>
            <w:r>
              <w:rPr>
                <w:noProof/>
                <w:webHidden/>
              </w:rPr>
              <w:fldChar w:fldCharType="begin"/>
            </w:r>
            <w:r>
              <w:rPr>
                <w:noProof/>
                <w:webHidden/>
              </w:rPr>
              <w:instrText xml:space="preserve"> PAGEREF _Toc46395322 \h </w:instrText>
            </w:r>
            <w:r>
              <w:rPr>
                <w:noProof/>
                <w:webHidden/>
              </w:rPr>
            </w:r>
            <w:r>
              <w:rPr>
                <w:noProof/>
                <w:webHidden/>
              </w:rPr>
              <w:fldChar w:fldCharType="separate"/>
            </w:r>
            <w:r>
              <w:rPr>
                <w:noProof/>
                <w:webHidden/>
              </w:rPr>
              <w:t>364</w:t>
            </w:r>
            <w:r>
              <w:rPr>
                <w:noProof/>
                <w:webHidden/>
              </w:rPr>
              <w:fldChar w:fldCharType="end"/>
            </w:r>
          </w:hyperlink>
        </w:p>
        <w:p w14:paraId="58161B41" w14:textId="5510F275" w:rsidR="00717723" w:rsidRDefault="00717723">
          <w:pPr>
            <w:pStyle w:val="TOC4"/>
            <w:tabs>
              <w:tab w:val="left" w:pos="2520"/>
              <w:tab w:val="right" w:leader="dot" w:pos="8296"/>
            </w:tabs>
            <w:rPr>
              <w:noProof/>
            </w:rPr>
          </w:pPr>
          <w:hyperlink w:anchor="_Toc46395323" w:history="1">
            <w:r w:rsidRPr="002B01AF">
              <w:rPr>
                <w:rStyle w:val="a4"/>
                <w:noProof/>
              </w:rPr>
              <w:t>11.35.4.2</w:t>
            </w:r>
            <w:r>
              <w:rPr>
                <w:noProof/>
              </w:rPr>
              <w:tab/>
            </w:r>
            <w:r w:rsidRPr="002B01AF">
              <w:rPr>
                <w:rStyle w:val="a4"/>
                <w:noProof/>
              </w:rPr>
              <w:t>微搜索 由 lzlun129 贡献</w:t>
            </w:r>
            <w:r>
              <w:rPr>
                <w:noProof/>
                <w:webHidden/>
              </w:rPr>
              <w:tab/>
            </w:r>
            <w:r>
              <w:rPr>
                <w:noProof/>
                <w:webHidden/>
              </w:rPr>
              <w:fldChar w:fldCharType="begin"/>
            </w:r>
            <w:r>
              <w:rPr>
                <w:noProof/>
                <w:webHidden/>
              </w:rPr>
              <w:instrText xml:space="preserve"> PAGEREF _Toc46395323 \h </w:instrText>
            </w:r>
            <w:r>
              <w:rPr>
                <w:noProof/>
                <w:webHidden/>
              </w:rPr>
            </w:r>
            <w:r>
              <w:rPr>
                <w:noProof/>
                <w:webHidden/>
              </w:rPr>
              <w:fldChar w:fldCharType="separate"/>
            </w:r>
            <w:r>
              <w:rPr>
                <w:noProof/>
                <w:webHidden/>
              </w:rPr>
              <w:t>365</w:t>
            </w:r>
            <w:r>
              <w:rPr>
                <w:noProof/>
                <w:webHidden/>
              </w:rPr>
              <w:fldChar w:fldCharType="end"/>
            </w:r>
          </w:hyperlink>
        </w:p>
        <w:p w14:paraId="6320737D" w14:textId="3B0A27F2" w:rsidR="00717723" w:rsidRDefault="00717723">
          <w:pPr>
            <w:pStyle w:val="TOC4"/>
            <w:tabs>
              <w:tab w:val="left" w:pos="2520"/>
              <w:tab w:val="right" w:leader="dot" w:pos="8296"/>
            </w:tabs>
            <w:rPr>
              <w:noProof/>
            </w:rPr>
          </w:pPr>
          <w:hyperlink w:anchor="_Toc46395324" w:history="1">
            <w:r w:rsidRPr="002B01AF">
              <w:rPr>
                <w:rStyle w:val="a4"/>
                <w:noProof/>
              </w:rPr>
              <w:t>11.35.4.3</w:t>
            </w:r>
            <w:r>
              <w:rPr>
                <w:noProof/>
              </w:rPr>
              <w:tab/>
            </w:r>
            <w:r w:rsidRPr="002B01AF">
              <w:rPr>
                <w:rStyle w:val="a4"/>
                <w:noProof/>
              </w:rPr>
              <w:t>Local Search 由 flashlab 贡献</w:t>
            </w:r>
            <w:r>
              <w:rPr>
                <w:noProof/>
                <w:webHidden/>
              </w:rPr>
              <w:tab/>
            </w:r>
            <w:r>
              <w:rPr>
                <w:noProof/>
                <w:webHidden/>
              </w:rPr>
              <w:fldChar w:fldCharType="begin"/>
            </w:r>
            <w:r>
              <w:rPr>
                <w:noProof/>
                <w:webHidden/>
              </w:rPr>
              <w:instrText xml:space="preserve"> PAGEREF _Toc46395324 \h </w:instrText>
            </w:r>
            <w:r>
              <w:rPr>
                <w:noProof/>
                <w:webHidden/>
              </w:rPr>
            </w:r>
            <w:r>
              <w:rPr>
                <w:noProof/>
                <w:webHidden/>
              </w:rPr>
              <w:fldChar w:fldCharType="separate"/>
            </w:r>
            <w:r>
              <w:rPr>
                <w:noProof/>
                <w:webHidden/>
              </w:rPr>
              <w:t>365</w:t>
            </w:r>
            <w:r>
              <w:rPr>
                <w:noProof/>
                <w:webHidden/>
              </w:rPr>
              <w:fldChar w:fldCharType="end"/>
            </w:r>
          </w:hyperlink>
        </w:p>
        <w:p w14:paraId="6EFB6B4F" w14:textId="05248C20" w:rsidR="00717723" w:rsidRDefault="00717723">
          <w:pPr>
            <w:pStyle w:val="TOC4"/>
            <w:tabs>
              <w:tab w:val="left" w:pos="2520"/>
              <w:tab w:val="right" w:leader="dot" w:pos="8296"/>
            </w:tabs>
            <w:rPr>
              <w:noProof/>
            </w:rPr>
          </w:pPr>
          <w:hyperlink w:anchor="_Toc46395325" w:history="1">
            <w:r w:rsidRPr="002B01AF">
              <w:rPr>
                <w:rStyle w:val="a4"/>
                <w:noProof/>
              </w:rPr>
              <w:t>11.35.4.4</w:t>
            </w:r>
            <w:r>
              <w:rPr>
                <w:noProof/>
              </w:rPr>
              <w:tab/>
            </w:r>
            <w:r w:rsidRPr="002B01AF">
              <w:rPr>
                <w:rStyle w:val="a4"/>
                <w:noProof/>
              </w:rPr>
              <w:t>Algolia</w:t>
            </w:r>
            <w:r>
              <w:rPr>
                <w:noProof/>
                <w:webHidden/>
              </w:rPr>
              <w:tab/>
            </w:r>
            <w:r>
              <w:rPr>
                <w:noProof/>
                <w:webHidden/>
              </w:rPr>
              <w:fldChar w:fldCharType="begin"/>
            </w:r>
            <w:r>
              <w:rPr>
                <w:noProof/>
                <w:webHidden/>
              </w:rPr>
              <w:instrText xml:space="preserve"> PAGEREF _Toc46395325 \h </w:instrText>
            </w:r>
            <w:r>
              <w:rPr>
                <w:noProof/>
                <w:webHidden/>
              </w:rPr>
            </w:r>
            <w:r>
              <w:rPr>
                <w:noProof/>
                <w:webHidden/>
              </w:rPr>
              <w:fldChar w:fldCharType="separate"/>
            </w:r>
            <w:r>
              <w:rPr>
                <w:noProof/>
                <w:webHidden/>
              </w:rPr>
              <w:t>365</w:t>
            </w:r>
            <w:r>
              <w:rPr>
                <w:noProof/>
                <w:webHidden/>
              </w:rPr>
              <w:fldChar w:fldCharType="end"/>
            </w:r>
          </w:hyperlink>
        </w:p>
        <w:p w14:paraId="3E509AEE" w14:textId="0E99A9CB" w:rsidR="00717723" w:rsidRDefault="00717723">
          <w:pPr>
            <w:pStyle w:val="TOC3"/>
            <w:tabs>
              <w:tab w:val="left" w:pos="2100"/>
              <w:tab w:val="right" w:leader="dot" w:pos="8296"/>
            </w:tabs>
            <w:rPr>
              <w:noProof/>
            </w:rPr>
          </w:pPr>
          <w:hyperlink w:anchor="_Toc46395326" w:history="1">
            <w:r w:rsidRPr="002B01AF">
              <w:rPr>
                <w:rStyle w:val="a4"/>
                <w:noProof/>
              </w:rPr>
              <w:t>11.35.5</w:t>
            </w:r>
            <w:r>
              <w:rPr>
                <w:noProof/>
              </w:rPr>
              <w:tab/>
            </w:r>
            <w:r w:rsidRPr="002B01AF">
              <w:rPr>
                <w:rStyle w:val="a4"/>
                <w:noProof/>
              </w:rPr>
              <w:t>其他服务</w:t>
            </w:r>
            <w:r>
              <w:rPr>
                <w:noProof/>
                <w:webHidden/>
              </w:rPr>
              <w:tab/>
            </w:r>
            <w:r>
              <w:rPr>
                <w:noProof/>
                <w:webHidden/>
              </w:rPr>
              <w:fldChar w:fldCharType="begin"/>
            </w:r>
            <w:r>
              <w:rPr>
                <w:noProof/>
                <w:webHidden/>
              </w:rPr>
              <w:instrText xml:space="preserve"> PAGEREF _Toc46395326 \h </w:instrText>
            </w:r>
            <w:r>
              <w:rPr>
                <w:noProof/>
                <w:webHidden/>
              </w:rPr>
            </w:r>
            <w:r>
              <w:rPr>
                <w:noProof/>
                <w:webHidden/>
              </w:rPr>
              <w:fldChar w:fldCharType="separate"/>
            </w:r>
            <w:r>
              <w:rPr>
                <w:noProof/>
                <w:webHidden/>
              </w:rPr>
              <w:t>366</w:t>
            </w:r>
            <w:r>
              <w:rPr>
                <w:noProof/>
                <w:webHidden/>
              </w:rPr>
              <w:fldChar w:fldCharType="end"/>
            </w:r>
          </w:hyperlink>
        </w:p>
        <w:p w14:paraId="35545F39" w14:textId="7CFC33BA" w:rsidR="00717723" w:rsidRDefault="00717723">
          <w:pPr>
            <w:pStyle w:val="TOC4"/>
            <w:tabs>
              <w:tab w:val="left" w:pos="2520"/>
              <w:tab w:val="right" w:leader="dot" w:pos="8296"/>
            </w:tabs>
            <w:rPr>
              <w:noProof/>
            </w:rPr>
          </w:pPr>
          <w:hyperlink w:anchor="_Toc46395327" w:history="1">
            <w:r w:rsidRPr="002B01AF">
              <w:rPr>
                <w:rStyle w:val="a4"/>
                <w:noProof/>
              </w:rPr>
              <w:t>11.35.5.1</w:t>
            </w:r>
            <w:r>
              <w:rPr>
                <w:noProof/>
              </w:rPr>
              <w:tab/>
            </w:r>
            <w:r w:rsidRPr="002B01AF">
              <w:rPr>
                <w:rStyle w:val="a4"/>
                <w:noProof/>
              </w:rPr>
              <w:t>MathJax</w:t>
            </w:r>
            <w:r>
              <w:rPr>
                <w:noProof/>
                <w:webHidden/>
              </w:rPr>
              <w:tab/>
            </w:r>
            <w:r>
              <w:rPr>
                <w:noProof/>
                <w:webHidden/>
              </w:rPr>
              <w:fldChar w:fldCharType="begin"/>
            </w:r>
            <w:r>
              <w:rPr>
                <w:noProof/>
                <w:webHidden/>
              </w:rPr>
              <w:instrText xml:space="preserve"> PAGEREF _Toc46395327 \h </w:instrText>
            </w:r>
            <w:r>
              <w:rPr>
                <w:noProof/>
                <w:webHidden/>
              </w:rPr>
            </w:r>
            <w:r>
              <w:rPr>
                <w:noProof/>
                <w:webHidden/>
              </w:rPr>
              <w:fldChar w:fldCharType="separate"/>
            </w:r>
            <w:r>
              <w:rPr>
                <w:noProof/>
                <w:webHidden/>
              </w:rPr>
              <w:t>366</w:t>
            </w:r>
            <w:r>
              <w:rPr>
                <w:noProof/>
                <w:webHidden/>
              </w:rPr>
              <w:fldChar w:fldCharType="end"/>
            </w:r>
          </w:hyperlink>
        </w:p>
        <w:p w14:paraId="00D5E17B" w14:textId="5FB05467" w:rsidR="00717723" w:rsidRDefault="00717723">
          <w:pPr>
            <w:pStyle w:val="TOC4"/>
            <w:tabs>
              <w:tab w:val="left" w:pos="2520"/>
              <w:tab w:val="right" w:leader="dot" w:pos="8296"/>
            </w:tabs>
            <w:rPr>
              <w:noProof/>
            </w:rPr>
          </w:pPr>
          <w:hyperlink w:anchor="_Toc46395328" w:history="1">
            <w:r w:rsidRPr="002B01AF">
              <w:rPr>
                <w:rStyle w:val="a4"/>
                <w:noProof/>
              </w:rPr>
              <w:t>11.35.5.2</w:t>
            </w:r>
            <w:r>
              <w:rPr>
                <w:noProof/>
              </w:rPr>
              <w:tab/>
            </w:r>
            <w:r w:rsidRPr="002B01AF">
              <w:rPr>
                <w:rStyle w:val="a4"/>
                <w:noProof/>
              </w:rPr>
              <w:t>Facebook SDK 由 changyuheng 贡献</w:t>
            </w:r>
            <w:r>
              <w:rPr>
                <w:noProof/>
                <w:webHidden/>
              </w:rPr>
              <w:tab/>
            </w:r>
            <w:r>
              <w:rPr>
                <w:noProof/>
                <w:webHidden/>
              </w:rPr>
              <w:fldChar w:fldCharType="begin"/>
            </w:r>
            <w:r>
              <w:rPr>
                <w:noProof/>
                <w:webHidden/>
              </w:rPr>
              <w:instrText xml:space="preserve"> PAGEREF _Toc46395328 \h </w:instrText>
            </w:r>
            <w:r>
              <w:rPr>
                <w:noProof/>
                <w:webHidden/>
              </w:rPr>
            </w:r>
            <w:r>
              <w:rPr>
                <w:noProof/>
                <w:webHidden/>
              </w:rPr>
              <w:fldChar w:fldCharType="separate"/>
            </w:r>
            <w:r>
              <w:rPr>
                <w:noProof/>
                <w:webHidden/>
              </w:rPr>
              <w:t>367</w:t>
            </w:r>
            <w:r>
              <w:rPr>
                <w:noProof/>
                <w:webHidden/>
              </w:rPr>
              <w:fldChar w:fldCharType="end"/>
            </w:r>
          </w:hyperlink>
        </w:p>
        <w:p w14:paraId="2837E202" w14:textId="63BAC213" w:rsidR="00717723" w:rsidRDefault="00717723">
          <w:pPr>
            <w:pStyle w:val="TOC4"/>
            <w:tabs>
              <w:tab w:val="left" w:pos="2520"/>
              <w:tab w:val="right" w:leader="dot" w:pos="8296"/>
            </w:tabs>
            <w:rPr>
              <w:noProof/>
            </w:rPr>
          </w:pPr>
          <w:hyperlink w:anchor="_Toc46395329" w:history="1">
            <w:r w:rsidRPr="002B01AF">
              <w:rPr>
                <w:rStyle w:val="a4"/>
                <w:noProof/>
              </w:rPr>
              <w:t>11.35.5.3</w:t>
            </w:r>
            <w:r>
              <w:rPr>
                <w:noProof/>
              </w:rPr>
              <w:tab/>
            </w:r>
            <w:r w:rsidRPr="002B01AF">
              <w:rPr>
                <w:rStyle w:val="a4"/>
                <w:noProof/>
              </w:rPr>
              <w:t>Google Webmaster tools</w:t>
            </w:r>
            <w:r>
              <w:rPr>
                <w:noProof/>
                <w:webHidden/>
              </w:rPr>
              <w:tab/>
            </w:r>
            <w:r>
              <w:rPr>
                <w:noProof/>
                <w:webHidden/>
              </w:rPr>
              <w:fldChar w:fldCharType="begin"/>
            </w:r>
            <w:r>
              <w:rPr>
                <w:noProof/>
                <w:webHidden/>
              </w:rPr>
              <w:instrText xml:space="preserve"> PAGEREF _Toc46395329 \h </w:instrText>
            </w:r>
            <w:r>
              <w:rPr>
                <w:noProof/>
                <w:webHidden/>
              </w:rPr>
            </w:r>
            <w:r>
              <w:rPr>
                <w:noProof/>
                <w:webHidden/>
              </w:rPr>
              <w:fldChar w:fldCharType="separate"/>
            </w:r>
            <w:r>
              <w:rPr>
                <w:noProof/>
                <w:webHidden/>
              </w:rPr>
              <w:t>367</w:t>
            </w:r>
            <w:r>
              <w:rPr>
                <w:noProof/>
                <w:webHidden/>
              </w:rPr>
              <w:fldChar w:fldCharType="end"/>
            </w:r>
          </w:hyperlink>
        </w:p>
        <w:p w14:paraId="02E634A8" w14:textId="568EBEB4" w:rsidR="00717723" w:rsidRDefault="00717723">
          <w:pPr>
            <w:pStyle w:val="TOC2"/>
            <w:tabs>
              <w:tab w:val="left" w:pos="1260"/>
              <w:tab w:val="right" w:leader="dot" w:pos="8296"/>
            </w:tabs>
            <w:rPr>
              <w:noProof/>
            </w:rPr>
          </w:pPr>
          <w:hyperlink w:anchor="_Toc46395330" w:history="1">
            <w:r w:rsidRPr="002B01AF">
              <w:rPr>
                <w:rStyle w:val="a4"/>
                <w:noProof/>
              </w:rPr>
              <w:t>11.36</w:t>
            </w:r>
            <w:r>
              <w:rPr>
                <w:noProof/>
              </w:rPr>
              <w:tab/>
            </w:r>
            <w:r w:rsidRPr="002B01AF">
              <w:rPr>
                <w:rStyle w:val="a4"/>
                <w:noProof/>
              </w:rPr>
              <w:t>设置 「JavaScript 第三方库」</w:t>
            </w:r>
            <w:r>
              <w:rPr>
                <w:noProof/>
                <w:webHidden/>
              </w:rPr>
              <w:tab/>
            </w:r>
            <w:r>
              <w:rPr>
                <w:noProof/>
                <w:webHidden/>
              </w:rPr>
              <w:fldChar w:fldCharType="begin"/>
            </w:r>
            <w:r>
              <w:rPr>
                <w:noProof/>
                <w:webHidden/>
              </w:rPr>
              <w:instrText xml:space="preserve"> PAGEREF _Toc46395330 \h </w:instrText>
            </w:r>
            <w:r>
              <w:rPr>
                <w:noProof/>
                <w:webHidden/>
              </w:rPr>
            </w:r>
            <w:r>
              <w:rPr>
                <w:noProof/>
                <w:webHidden/>
              </w:rPr>
              <w:fldChar w:fldCharType="separate"/>
            </w:r>
            <w:r>
              <w:rPr>
                <w:noProof/>
                <w:webHidden/>
              </w:rPr>
              <w:t>367</w:t>
            </w:r>
            <w:r>
              <w:rPr>
                <w:noProof/>
                <w:webHidden/>
              </w:rPr>
              <w:fldChar w:fldCharType="end"/>
            </w:r>
          </w:hyperlink>
        </w:p>
        <w:p w14:paraId="547ECC69" w14:textId="296D1B3D" w:rsidR="00717723" w:rsidRDefault="00717723">
          <w:pPr>
            <w:pStyle w:val="TOC3"/>
            <w:tabs>
              <w:tab w:val="left" w:pos="2100"/>
              <w:tab w:val="right" w:leader="dot" w:pos="8296"/>
            </w:tabs>
            <w:rPr>
              <w:noProof/>
            </w:rPr>
          </w:pPr>
          <w:hyperlink w:anchor="_Toc46395331" w:history="1">
            <w:r w:rsidRPr="002B01AF">
              <w:rPr>
                <w:rStyle w:val="a4"/>
                <w:noProof/>
              </w:rPr>
              <w:t>11.36.1</w:t>
            </w:r>
            <w:r>
              <w:rPr>
                <w:noProof/>
              </w:rPr>
              <w:tab/>
            </w:r>
            <w:r w:rsidRPr="002B01AF">
              <w:rPr>
                <w:rStyle w:val="a4"/>
                <w:noProof/>
              </w:rPr>
              <w:t>如何设置「阅读全文」？</w:t>
            </w:r>
            <w:r>
              <w:rPr>
                <w:noProof/>
                <w:webHidden/>
              </w:rPr>
              <w:tab/>
            </w:r>
            <w:r>
              <w:rPr>
                <w:noProof/>
                <w:webHidden/>
              </w:rPr>
              <w:fldChar w:fldCharType="begin"/>
            </w:r>
            <w:r>
              <w:rPr>
                <w:noProof/>
                <w:webHidden/>
              </w:rPr>
              <w:instrText xml:space="preserve"> PAGEREF _Toc46395331 \h </w:instrText>
            </w:r>
            <w:r>
              <w:rPr>
                <w:noProof/>
                <w:webHidden/>
              </w:rPr>
            </w:r>
            <w:r>
              <w:rPr>
                <w:noProof/>
                <w:webHidden/>
              </w:rPr>
              <w:fldChar w:fldCharType="separate"/>
            </w:r>
            <w:r>
              <w:rPr>
                <w:noProof/>
                <w:webHidden/>
              </w:rPr>
              <w:t>369</w:t>
            </w:r>
            <w:r>
              <w:rPr>
                <w:noProof/>
                <w:webHidden/>
              </w:rPr>
              <w:fldChar w:fldCharType="end"/>
            </w:r>
          </w:hyperlink>
        </w:p>
        <w:p w14:paraId="1F74C342" w14:textId="42A2F01C" w:rsidR="00717723" w:rsidRDefault="00717723">
          <w:pPr>
            <w:pStyle w:val="TOC3"/>
            <w:tabs>
              <w:tab w:val="left" w:pos="2100"/>
              <w:tab w:val="right" w:leader="dot" w:pos="8296"/>
            </w:tabs>
            <w:rPr>
              <w:noProof/>
            </w:rPr>
          </w:pPr>
          <w:hyperlink w:anchor="_Toc46395332" w:history="1">
            <w:r w:rsidRPr="002B01AF">
              <w:rPr>
                <w:rStyle w:val="a4"/>
                <w:noProof/>
              </w:rPr>
              <w:t>11.36.2</w:t>
            </w:r>
            <w:r>
              <w:rPr>
                <w:noProof/>
              </w:rPr>
              <w:tab/>
            </w:r>
            <w:r w:rsidRPr="002B01AF">
              <w:rPr>
                <w:rStyle w:val="a4"/>
                <w:noProof/>
              </w:rPr>
              <w:t>Favicon 设置后没有生效？</w:t>
            </w:r>
            <w:r>
              <w:rPr>
                <w:noProof/>
                <w:webHidden/>
              </w:rPr>
              <w:tab/>
            </w:r>
            <w:r>
              <w:rPr>
                <w:noProof/>
                <w:webHidden/>
              </w:rPr>
              <w:fldChar w:fldCharType="begin"/>
            </w:r>
            <w:r>
              <w:rPr>
                <w:noProof/>
                <w:webHidden/>
              </w:rPr>
              <w:instrText xml:space="preserve"> PAGEREF _Toc46395332 \h </w:instrText>
            </w:r>
            <w:r>
              <w:rPr>
                <w:noProof/>
                <w:webHidden/>
              </w:rPr>
            </w:r>
            <w:r>
              <w:rPr>
                <w:noProof/>
                <w:webHidden/>
              </w:rPr>
              <w:fldChar w:fldCharType="separate"/>
            </w:r>
            <w:r>
              <w:rPr>
                <w:noProof/>
                <w:webHidden/>
              </w:rPr>
              <w:t>370</w:t>
            </w:r>
            <w:r>
              <w:rPr>
                <w:noProof/>
                <w:webHidden/>
              </w:rPr>
              <w:fldChar w:fldCharType="end"/>
            </w:r>
          </w:hyperlink>
        </w:p>
        <w:p w14:paraId="5D738B60" w14:textId="193F6AAA" w:rsidR="00717723" w:rsidRDefault="00717723">
          <w:pPr>
            <w:pStyle w:val="TOC3"/>
            <w:tabs>
              <w:tab w:val="left" w:pos="2100"/>
              <w:tab w:val="right" w:leader="dot" w:pos="8296"/>
            </w:tabs>
            <w:rPr>
              <w:noProof/>
            </w:rPr>
          </w:pPr>
          <w:hyperlink w:anchor="_Toc46395333" w:history="1">
            <w:r w:rsidRPr="002B01AF">
              <w:rPr>
                <w:rStyle w:val="a4"/>
                <w:noProof/>
              </w:rPr>
              <w:t>11.36.3</w:t>
            </w:r>
            <w:r>
              <w:rPr>
                <w:noProof/>
              </w:rPr>
              <w:tab/>
            </w:r>
            <w:r w:rsidRPr="002B01AF">
              <w:rPr>
                <w:rStyle w:val="a4"/>
                <w:noProof/>
              </w:rPr>
              <w:t>如何更改字体？</w:t>
            </w:r>
            <w:r>
              <w:rPr>
                <w:noProof/>
                <w:webHidden/>
              </w:rPr>
              <w:tab/>
            </w:r>
            <w:r>
              <w:rPr>
                <w:noProof/>
                <w:webHidden/>
              </w:rPr>
              <w:fldChar w:fldCharType="begin"/>
            </w:r>
            <w:r>
              <w:rPr>
                <w:noProof/>
                <w:webHidden/>
              </w:rPr>
              <w:instrText xml:space="preserve"> PAGEREF _Toc46395333 \h </w:instrText>
            </w:r>
            <w:r>
              <w:rPr>
                <w:noProof/>
                <w:webHidden/>
              </w:rPr>
            </w:r>
            <w:r>
              <w:rPr>
                <w:noProof/>
                <w:webHidden/>
              </w:rPr>
              <w:fldChar w:fldCharType="separate"/>
            </w:r>
            <w:r>
              <w:rPr>
                <w:noProof/>
                <w:webHidden/>
              </w:rPr>
              <w:t>370</w:t>
            </w:r>
            <w:r>
              <w:rPr>
                <w:noProof/>
                <w:webHidden/>
              </w:rPr>
              <w:fldChar w:fldCharType="end"/>
            </w:r>
          </w:hyperlink>
        </w:p>
        <w:p w14:paraId="34B6B7E5" w14:textId="640A7A75" w:rsidR="00717723" w:rsidRDefault="00717723">
          <w:pPr>
            <w:pStyle w:val="TOC3"/>
            <w:tabs>
              <w:tab w:val="left" w:pos="2100"/>
              <w:tab w:val="right" w:leader="dot" w:pos="8296"/>
            </w:tabs>
            <w:rPr>
              <w:noProof/>
            </w:rPr>
          </w:pPr>
          <w:hyperlink w:anchor="_Toc46395334" w:history="1">
            <w:r w:rsidRPr="002B01AF">
              <w:rPr>
                <w:rStyle w:val="a4"/>
                <w:noProof/>
              </w:rPr>
              <w:t>11.36.4</w:t>
            </w:r>
            <w:r>
              <w:rPr>
                <w:noProof/>
              </w:rPr>
              <w:tab/>
            </w:r>
            <w:r w:rsidRPr="002B01AF">
              <w:rPr>
                <w:rStyle w:val="a4"/>
                <w:noProof/>
              </w:rPr>
              <w:t>如何更改内容区域的宽度？</w:t>
            </w:r>
            <w:r>
              <w:rPr>
                <w:noProof/>
                <w:webHidden/>
              </w:rPr>
              <w:tab/>
            </w:r>
            <w:r>
              <w:rPr>
                <w:noProof/>
                <w:webHidden/>
              </w:rPr>
              <w:fldChar w:fldCharType="begin"/>
            </w:r>
            <w:r>
              <w:rPr>
                <w:noProof/>
                <w:webHidden/>
              </w:rPr>
              <w:instrText xml:space="preserve"> PAGEREF _Toc46395334 \h </w:instrText>
            </w:r>
            <w:r>
              <w:rPr>
                <w:noProof/>
                <w:webHidden/>
              </w:rPr>
            </w:r>
            <w:r>
              <w:rPr>
                <w:noProof/>
                <w:webHidden/>
              </w:rPr>
              <w:fldChar w:fldCharType="separate"/>
            </w:r>
            <w:r>
              <w:rPr>
                <w:noProof/>
                <w:webHidden/>
              </w:rPr>
              <w:t>370</w:t>
            </w:r>
            <w:r>
              <w:rPr>
                <w:noProof/>
                <w:webHidden/>
              </w:rPr>
              <w:fldChar w:fldCharType="end"/>
            </w:r>
          </w:hyperlink>
        </w:p>
        <w:p w14:paraId="60B993BF" w14:textId="53135960" w:rsidR="00717723" w:rsidRDefault="00717723">
          <w:pPr>
            <w:pStyle w:val="TOC3"/>
            <w:tabs>
              <w:tab w:val="left" w:pos="2100"/>
              <w:tab w:val="right" w:leader="dot" w:pos="8296"/>
            </w:tabs>
            <w:rPr>
              <w:noProof/>
            </w:rPr>
          </w:pPr>
          <w:hyperlink w:anchor="_Toc46395335" w:history="1">
            <w:r w:rsidRPr="002B01AF">
              <w:rPr>
                <w:rStyle w:val="a4"/>
                <w:noProof/>
              </w:rPr>
              <w:t>11.36.5</w:t>
            </w:r>
            <w:r>
              <w:rPr>
                <w:noProof/>
              </w:rPr>
              <w:tab/>
            </w:r>
            <w:r w:rsidRPr="002B01AF">
              <w:rPr>
                <w:rStyle w:val="a4"/>
                <w:noProof/>
              </w:rPr>
              <w:t>为何新增的菜单项显示 Menu.xxx</w:t>
            </w:r>
            <w:r>
              <w:rPr>
                <w:noProof/>
                <w:webHidden/>
              </w:rPr>
              <w:tab/>
            </w:r>
            <w:r>
              <w:rPr>
                <w:noProof/>
                <w:webHidden/>
              </w:rPr>
              <w:fldChar w:fldCharType="begin"/>
            </w:r>
            <w:r>
              <w:rPr>
                <w:noProof/>
                <w:webHidden/>
              </w:rPr>
              <w:instrText xml:space="preserve"> PAGEREF _Toc46395335 \h </w:instrText>
            </w:r>
            <w:r>
              <w:rPr>
                <w:noProof/>
                <w:webHidden/>
              </w:rPr>
            </w:r>
            <w:r>
              <w:rPr>
                <w:noProof/>
                <w:webHidden/>
              </w:rPr>
              <w:fldChar w:fldCharType="separate"/>
            </w:r>
            <w:r>
              <w:rPr>
                <w:noProof/>
                <w:webHidden/>
              </w:rPr>
              <w:t>371</w:t>
            </w:r>
            <w:r>
              <w:rPr>
                <w:noProof/>
                <w:webHidden/>
              </w:rPr>
              <w:fldChar w:fldCharType="end"/>
            </w:r>
          </w:hyperlink>
        </w:p>
        <w:p w14:paraId="4A65F222" w14:textId="0F38E65A" w:rsidR="00717723" w:rsidRDefault="00717723">
          <w:pPr>
            <w:pStyle w:val="TOC3"/>
            <w:tabs>
              <w:tab w:val="left" w:pos="2100"/>
              <w:tab w:val="right" w:leader="dot" w:pos="8296"/>
            </w:tabs>
            <w:rPr>
              <w:noProof/>
            </w:rPr>
          </w:pPr>
          <w:hyperlink w:anchor="_Toc46395336" w:history="1">
            <w:r w:rsidRPr="002B01AF">
              <w:rPr>
                <w:rStyle w:val="a4"/>
                <w:noProof/>
              </w:rPr>
              <w:t>11.36.6</w:t>
            </w:r>
            <w:r>
              <w:rPr>
                <w:noProof/>
              </w:rPr>
              <w:tab/>
            </w:r>
            <w:r w:rsidRPr="002B01AF">
              <w:rPr>
                <w:rStyle w:val="a4"/>
                <w:noProof/>
              </w:rPr>
              <w:t>标签/分类数量统计不准确？</w:t>
            </w:r>
            <w:r>
              <w:rPr>
                <w:noProof/>
                <w:webHidden/>
              </w:rPr>
              <w:tab/>
            </w:r>
            <w:r>
              <w:rPr>
                <w:noProof/>
                <w:webHidden/>
              </w:rPr>
              <w:fldChar w:fldCharType="begin"/>
            </w:r>
            <w:r>
              <w:rPr>
                <w:noProof/>
                <w:webHidden/>
              </w:rPr>
              <w:instrText xml:space="preserve"> PAGEREF _Toc46395336 \h </w:instrText>
            </w:r>
            <w:r>
              <w:rPr>
                <w:noProof/>
                <w:webHidden/>
              </w:rPr>
            </w:r>
            <w:r>
              <w:rPr>
                <w:noProof/>
                <w:webHidden/>
              </w:rPr>
              <w:fldChar w:fldCharType="separate"/>
            </w:r>
            <w:r>
              <w:rPr>
                <w:noProof/>
                <w:webHidden/>
              </w:rPr>
              <w:t>371</w:t>
            </w:r>
            <w:r>
              <w:rPr>
                <w:noProof/>
                <w:webHidden/>
              </w:rPr>
              <w:fldChar w:fldCharType="end"/>
            </w:r>
          </w:hyperlink>
        </w:p>
        <w:p w14:paraId="4406E3D5" w14:textId="161674FC" w:rsidR="00717723" w:rsidRDefault="00717723">
          <w:pPr>
            <w:pStyle w:val="TOC3"/>
            <w:tabs>
              <w:tab w:val="left" w:pos="2100"/>
              <w:tab w:val="right" w:leader="dot" w:pos="8296"/>
            </w:tabs>
            <w:rPr>
              <w:noProof/>
            </w:rPr>
          </w:pPr>
          <w:hyperlink w:anchor="_Toc46395337" w:history="1">
            <w:r w:rsidRPr="002B01AF">
              <w:rPr>
                <w:rStyle w:val="a4"/>
                <w:noProof/>
              </w:rPr>
              <w:t>11.36.7</w:t>
            </w:r>
            <w:r>
              <w:rPr>
                <w:noProof/>
              </w:rPr>
              <w:tab/>
            </w:r>
            <w:r w:rsidRPr="002B01AF">
              <w:rPr>
                <w:rStyle w:val="a4"/>
                <w:noProof/>
              </w:rPr>
              <w:t>为何语言显示不正确？</w:t>
            </w:r>
            <w:r>
              <w:rPr>
                <w:noProof/>
                <w:webHidden/>
              </w:rPr>
              <w:tab/>
            </w:r>
            <w:r>
              <w:rPr>
                <w:noProof/>
                <w:webHidden/>
              </w:rPr>
              <w:fldChar w:fldCharType="begin"/>
            </w:r>
            <w:r>
              <w:rPr>
                <w:noProof/>
                <w:webHidden/>
              </w:rPr>
              <w:instrText xml:space="preserve"> PAGEREF _Toc46395337 \h </w:instrText>
            </w:r>
            <w:r>
              <w:rPr>
                <w:noProof/>
                <w:webHidden/>
              </w:rPr>
            </w:r>
            <w:r>
              <w:rPr>
                <w:noProof/>
                <w:webHidden/>
              </w:rPr>
              <w:fldChar w:fldCharType="separate"/>
            </w:r>
            <w:r>
              <w:rPr>
                <w:noProof/>
                <w:webHidden/>
              </w:rPr>
              <w:t>372</w:t>
            </w:r>
            <w:r>
              <w:rPr>
                <w:noProof/>
                <w:webHidden/>
              </w:rPr>
              <w:fldChar w:fldCharType="end"/>
            </w:r>
          </w:hyperlink>
        </w:p>
        <w:p w14:paraId="575F4848" w14:textId="6AC42181" w:rsidR="00717723" w:rsidRDefault="00717723">
          <w:pPr>
            <w:pStyle w:val="TOC3"/>
            <w:tabs>
              <w:tab w:val="left" w:pos="2100"/>
              <w:tab w:val="right" w:leader="dot" w:pos="8296"/>
            </w:tabs>
            <w:rPr>
              <w:noProof/>
            </w:rPr>
          </w:pPr>
          <w:hyperlink w:anchor="_Toc46395338" w:history="1">
            <w:r w:rsidRPr="002B01AF">
              <w:rPr>
                <w:rStyle w:val="a4"/>
                <w:noProof/>
              </w:rPr>
              <w:t>11.36.8</w:t>
            </w:r>
            <w:r>
              <w:rPr>
                <w:noProof/>
              </w:rPr>
              <w:tab/>
            </w:r>
            <w:r w:rsidRPr="002B01AF">
              <w:rPr>
                <w:rStyle w:val="a4"/>
                <w:noProof/>
              </w:rPr>
              <w:t>如何关闭新建页面的评论功能？</w:t>
            </w:r>
            <w:r>
              <w:rPr>
                <w:noProof/>
                <w:webHidden/>
              </w:rPr>
              <w:tab/>
            </w:r>
            <w:r>
              <w:rPr>
                <w:noProof/>
                <w:webHidden/>
              </w:rPr>
              <w:fldChar w:fldCharType="begin"/>
            </w:r>
            <w:r>
              <w:rPr>
                <w:noProof/>
                <w:webHidden/>
              </w:rPr>
              <w:instrText xml:space="preserve"> PAGEREF _Toc46395338 \h </w:instrText>
            </w:r>
            <w:r>
              <w:rPr>
                <w:noProof/>
                <w:webHidden/>
              </w:rPr>
            </w:r>
            <w:r>
              <w:rPr>
                <w:noProof/>
                <w:webHidden/>
              </w:rPr>
              <w:fldChar w:fldCharType="separate"/>
            </w:r>
            <w:r>
              <w:rPr>
                <w:noProof/>
                <w:webHidden/>
              </w:rPr>
              <w:t>372</w:t>
            </w:r>
            <w:r>
              <w:rPr>
                <w:noProof/>
                <w:webHidden/>
              </w:rPr>
              <w:fldChar w:fldCharType="end"/>
            </w:r>
          </w:hyperlink>
        </w:p>
        <w:p w14:paraId="7D64CD31" w14:textId="591745D6" w:rsidR="00717723" w:rsidRDefault="00717723">
          <w:pPr>
            <w:pStyle w:val="TOC3"/>
            <w:tabs>
              <w:tab w:val="left" w:pos="2100"/>
              <w:tab w:val="right" w:leader="dot" w:pos="8296"/>
            </w:tabs>
            <w:rPr>
              <w:noProof/>
            </w:rPr>
          </w:pPr>
          <w:hyperlink w:anchor="_Toc46395339" w:history="1">
            <w:r w:rsidRPr="002B01AF">
              <w:rPr>
                <w:rStyle w:val="a4"/>
                <w:noProof/>
              </w:rPr>
              <w:t>11.36.9</w:t>
            </w:r>
            <w:r>
              <w:rPr>
                <w:noProof/>
              </w:rPr>
              <w:tab/>
            </w:r>
            <w:r w:rsidRPr="002B01AF">
              <w:rPr>
                <w:rStyle w:val="a4"/>
                <w:noProof/>
              </w:rPr>
              <w:t>如何设置页面文章的篇数？</w:t>
            </w:r>
            <w:r>
              <w:rPr>
                <w:noProof/>
                <w:webHidden/>
              </w:rPr>
              <w:tab/>
            </w:r>
            <w:r>
              <w:rPr>
                <w:noProof/>
                <w:webHidden/>
              </w:rPr>
              <w:fldChar w:fldCharType="begin"/>
            </w:r>
            <w:r>
              <w:rPr>
                <w:noProof/>
                <w:webHidden/>
              </w:rPr>
              <w:instrText xml:space="preserve"> PAGEREF _Toc46395339 \h </w:instrText>
            </w:r>
            <w:r>
              <w:rPr>
                <w:noProof/>
                <w:webHidden/>
              </w:rPr>
            </w:r>
            <w:r>
              <w:rPr>
                <w:noProof/>
                <w:webHidden/>
              </w:rPr>
              <w:fldChar w:fldCharType="separate"/>
            </w:r>
            <w:r>
              <w:rPr>
                <w:noProof/>
                <w:webHidden/>
              </w:rPr>
              <w:t>373</w:t>
            </w:r>
            <w:r>
              <w:rPr>
                <w:noProof/>
                <w:webHidden/>
              </w:rPr>
              <w:fldChar w:fldCharType="end"/>
            </w:r>
          </w:hyperlink>
        </w:p>
        <w:p w14:paraId="1F20C53E" w14:textId="49CB747F" w:rsidR="00717723" w:rsidRDefault="00717723">
          <w:pPr>
            <w:pStyle w:val="TOC3"/>
            <w:tabs>
              <w:tab w:val="left" w:pos="2100"/>
              <w:tab w:val="right" w:leader="dot" w:pos="8296"/>
            </w:tabs>
            <w:rPr>
              <w:noProof/>
            </w:rPr>
          </w:pPr>
          <w:hyperlink w:anchor="_Toc46395340" w:history="1">
            <w:r w:rsidRPr="002B01AF">
              <w:rPr>
                <w:rStyle w:val="a4"/>
                <w:noProof/>
              </w:rPr>
              <w:t>11.36.10</w:t>
            </w:r>
            <w:r>
              <w:rPr>
                <w:noProof/>
              </w:rPr>
              <w:tab/>
            </w:r>
            <w:r w:rsidRPr="002B01AF">
              <w:rPr>
                <w:rStyle w:val="a4"/>
                <w:noProof/>
              </w:rPr>
              <w:t>如何优化 NexT 主题？</w:t>
            </w:r>
            <w:r>
              <w:rPr>
                <w:noProof/>
                <w:webHidden/>
              </w:rPr>
              <w:tab/>
            </w:r>
            <w:r>
              <w:rPr>
                <w:noProof/>
                <w:webHidden/>
              </w:rPr>
              <w:fldChar w:fldCharType="begin"/>
            </w:r>
            <w:r>
              <w:rPr>
                <w:noProof/>
                <w:webHidden/>
              </w:rPr>
              <w:instrText xml:space="preserve"> PAGEREF _Toc46395340 \h </w:instrText>
            </w:r>
            <w:r>
              <w:rPr>
                <w:noProof/>
                <w:webHidden/>
              </w:rPr>
            </w:r>
            <w:r>
              <w:rPr>
                <w:noProof/>
                <w:webHidden/>
              </w:rPr>
              <w:fldChar w:fldCharType="separate"/>
            </w:r>
            <w:r>
              <w:rPr>
                <w:noProof/>
                <w:webHidden/>
              </w:rPr>
              <w:t>373</w:t>
            </w:r>
            <w:r>
              <w:rPr>
                <w:noProof/>
                <w:webHidden/>
              </w:rPr>
              <w:fldChar w:fldCharType="end"/>
            </w:r>
          </w:hyperlink>
        </w:p>
        <w:p w14:paraId="473B997D" w14:textId="1FA8A4BB" w:rsidR="00717723" w:rsidRDefault="00717723">
          <w:pPr>
            <w:pStyle w:val="TOC3"/>
            <w:tabs>
              <w:tab w:val="left" w:pos="2100"/>
              <w:tab w:val="right" w:leader="dot" w:pos="8296"/>
            </w:tabs>
            <w:rPr>
              <w:noProof/>
            </w:rPr>
          </w:pPr>
          <w:hyperlink w:anchor="_Toc46395341" w:history="1">
            <w:r w:rsidRPr="002B01AF">
              <w:rPr>
                <w:rStyle w:val="a4"/>
                <w:noProof/>
              </w:rPr>
              <w:t>11.36.11</w:t>
            </w:r>
            <w:r>
              <w:rPr>
                <w:noProof/>
              </w:rPr>
              <w:tab/>
            </w:r>
            <w:r w:rsidRPr="002B01AF">
              <w:rPr>
                <w:rStyle w:val="a4"/>
                <w:noProof/>
              </w:rPr>
              <w:t>Cannot find module XXX</w:t>
            </w:r>
            <w:r>
              <w:rPr>
                <w:noProof/>
                <w:webHidden/>
              </w:rPr>
              <w:tab/>
            </w:r>
            <w:r>
              <w:rPr>
                <w:noProof/>
                <w:webHidden/>
              </w:rPr>
              <w:fldChar w:fldCharType="begin"/>
            </w:r>
            <w:r>
              <w:rPr>
                <w:noProof/>
                <w:webHidden/>
              </w:rPr>
              <w:instrText xml:space="preserve"> PAGEREF _Toc46395341 \h </w:instrText>
            </w:r>
            <w:r>
              <w:rPr>
                <w:noProof/>
                <w:webHidden/>
              </w:rPr>
            </w:r>
            <w:r>
              <w:rPr>
                <w:noProof/>
                <w:webHidden/>
              </w:rPr>
              <w:fldChar w:fldCharType="separate"/>
            </w:r>
            <w:r>
              <w:rPr>
                <w:noProof/>
                <w:webHidden/>
              </w:rPr>
              <w:t>373</w:t>
            </w:r>
            <w:r>
              <w:rPr>
                <w:noProof/>
                <w:webHidden/>
              </w:rPr>
              <w:fldChar w:fldCharType="end"/>
            </w:r>
          </w:hyperlink>
        </w:p>
        <w:p w14:paraId="547C3291" w14:textId="6D1BC129" w:rsidR="00717723" w:rsidRDefault="00717723">
          <w:pPr>
            <w:pStyle w:val="TOC2"/>
            <w:tabs>
              <w:tab w:val="left" w:pos="1260"/>
              <w:tab w:val="right" w:leader="dot" w:pos="8296"/>
            </w:tabs>
            <w:rPr>
              <w:noProof/>
            </w:rPr>
          </w:pPr>
          <w:hyperlink w:anchor="_Toc46395342" w:history="1">
            <w:r w:rsidRPr="002B01AF">
              <w:rPr>
                <w:rStyle w:val="a4"/>
                <w:noProof/>
              </w:rPr>
              <w:t>11.37</w:t>
            </w:r>
            <w:r>
              <w:rPr>
                <w:noProof/>
              </w:rPr>
              <w:tab/>
            </w:r>
            <w:r w:rsidRPr="002B01AF">
              <w:rPr>
                <w:rStyle w:val="a4"/>
                <w:noProof/>
              </w:rPr>
              <w:t>Hexo插件</w:t>
            </w:r>
            <w:r>
              <w:rPr>
                <w:noProof/>
                <w:webHidden/>
              </w:rPr>
              <w:tab/>
            </w:r>
            <w:r>
              <w:rPr>
                <w:noProof/>
                <w:webHidden/>
              </w:rPr>
              <w:fldChar w:fldCharType="begin"/>
            </w:r>
            <w:r>
              <w:rPr>
                <w:noProof/>
                <w:webHidden/>
              </w:rPr>
              <w:instrText xml:space="preserve"> PAGEREF _Toc46395342 \h </w:instrText>
            </w:r>
            <w:r>
              <w:rPr>
                <w:noProof/>
                <w:webHidden/>
              </w:rPr>
            </w:r>
            <w:r>
              <w:rPr>
                <w:noProof/>
                <w:webHidden/>
              </w:rPr>
              <w:fldChar w:fldCharType="separate"/>
            </w:r>
            <w:r>
              <w:rPr>
                <w:noProof/>
                <w:webHidden/>
              </w:rPr>
              <w:t>374</w:t>
            </w:r>
            <w:r>
              <w:rPr>
                <w:noProof/>
                <w:webHidden/>
              </w:rPr>
              <w:fldChar w:fldCharType="end"/>
            </w:r>
          </w:hyperlink>
        </w:p>
        <w:p w14:paraId="3BACBC91" w14:textId="72C3BEFF" w:rsidR="00717723" w:rsidRDefault="00717723">
          <w:pPr>
            <w:pStyle w:val="TOC2"/>
            <w:tabs>
              <w:tab w:val="left" w:pos="1260"/>
              <w:tab w:val="right" w:leader="dot" w:pos="8296"/>
            </w:tabs>
            <w:rPr>
              <w:noProof/>
            </w:rPr>
          </w:pPr>
          <w:hyperlink w:anchor="_Toc46395343" w:history="1">
            <w:r w:rsidRPr="002B01AF">
              <w:rPr>
                <w:rStyle w:val="a4"/>
                <w:noProof/>
              </w:rPr>
              <w:t>11.38</w:t>
            </w:r>
            <w:r>
              <w:rPr>
                <w:noProof/>
              </w:rPr>
              <w:tab/>
            </w:r>
            <w:r w:rsidRPr="002B01AF">
              <w:rPr>
                <w:rStyle w:val="a4"/>
                <w:noProof/>
              </w:rPr>
              <w:t>Hexo的数据DB扩展查询</w:t>
            </w:r>
            <w:r>
              <w:rPr>
                <w:noProof/>
                <w:webHidden/>
              </w:rPr>
              <w:tab/>
            </w:r>
            <w:r>
              <w:rPr>
                <w:noProof/>
                <w:webHidden/>
              </w:rPr>
              <w:fldChar w:fldCharType="begin"/>
            </w:r>
            <w:r>
              <w:rPr>
                <w:noProof/>
                <w:webHidden/>
              </w:rPr>
              <w:instrText xml:space="preserve"> PAGEREF _Toc46395343 \h </w:instrText>
            </w:r>
            <w:r>
              <w:rPr>
                <w:noProof/>
                <w:webHidden/>
              </w:rPr>
            </w:r>
            <w:r>
              <w:rPr>
                <w:noProof/>
                <w:webHidden/>
              </w:rPr>
              <w:fldChar w:fldCharType="separate"/>
            </w:r>
            <w:r>
              <w:rPr>
                <w:noProof/>
                <w:webHidden/>
              </w:rPr>
              <w:t>376</w:t>
            </w:r>
            <w:r>
              <w:rPr>
                <w:noProof/>
                <w:webHidden/>
              </w:rPr>
              <w:fldChar w:fldCharType="end"/>
            </w:r>
          </w:hyperlink>
        </w:p>
        <w:p w14:paraId="6CCAE2FC" w14:textId="4BEF93A4" w:rsidR="00717723" w:rsidRDefault="00717723">
          <w:pPr>
            <w:pStyle w:val="TOC2"/>
            <w:tabs>
              <w:tab w:val="left" w:pos="1260"/>
              <w:tab w:val="right" w:leader="dot" w:pos="8296"/>
            </w:tabs>
            <w:rPr>
              <w:noProof/>
            </w:rPr>
          </w:pPr>
          <w:hyperlink w:anchor="_Toc46395344" w:history="1">
            <w:r w:rsidRPr="002B01AF">
              <w:rPr>
                <w:rStyle w:val="a4"/>
                <w:noProof/>
              </w:rPr>
              <w:t>11.39</w:t>
            </w:r>
            <w:r>
              <w:rPr>
                <w:noProof/>
              </w:rPr>
              <w:tab/>
            </w:r>
            <w:r w:rsidRPr="002B01AF">
              <w:rPr>
                <w:rStyle w:val="a4"/>
                <w:noProof/>
              </w:rPr>
              <w:t>总结</w:t>
            </w:r>
            <w:r>
              <w:rPr>
                <w:noProof/>
                <w:webHidden/>
              </w:rPr>
              <w:tab/>
            </w:r>
            <w:r>
              <w:rPr>
                <w:noProof/>
                <w:webHidden/>
              </w:rPr>
              <w:fldChar w:fldCharType="begin"/>
            </w:r>
            <w:r>
              <w:rPr>
                <w:noProof/>
                <w:webHidden/>
              </w:rPr>
              <w:instrText xml:space="preserve"> PAGEREF _Toc46395344 \h </w:instrText>
            </w:r>
            <w:r>
              <w:rPr>
                <w:noProof/>
                <w:webHidden/>
              </w:rPr>
            </w:r>
            <w:r>
              <w:rPr>
                <w:noProof/>
                <w:webHidden/>
              </w:rPr>
              <w:fldChar w:fldCharType="separate"/>
            </w:r>
            <w:r>
              <w:rPr>
                <w:noProof/>
                <w:webHidden/>
              </w:rPr>
              <w:t>377</w:t>
            </w:r>
            <w:r>
              <w:rPr>
                <w:noProof/>
                <w:webHidden/>
              </w:rPr>
              <w:fldChar w:fldCharType="end"/>
            </w:r>
          </w:hyperlink>
        </w:p>
        <w:p w14:paraId="3E72D55C" w14:textId="59261056" w:rsidR="00717723" w:rsidRDefault="00717723">
          <w:pPr>
            <w:pStyle w:val="TOC2"/>
            <w:tabs>
              <w:tab w:val="left" w:pos="1260"/>
              <w:tab w:val="right" w:leader="dot" w:pos="8296"/>
            </w:tabs>
            <w:rPr>
              <w:noProof/>
            </w:rPr>
          </w:pPr>
          <w:hyperlink w:anchor="_Toc46395345" w:history="1">
            <w:r w:rsidRPr="002B01AF">
              <w:rPr>
                <w:rStyle w:val="a4"/>
                <w:noProof/>
              </w:rPr>
              <w:t>11.40</w:t>
            </w:r>
            <w:r>
              <w:rPr>
                <w:noProof/>
              </w:rPr>
              <w:tab/>
            </w:r>
            <w:r w:rsidRPr="002B01AF">
              <w:rPr>
                <w:rStyle w:val="a4"/>
                <w:noProof/>
              </w:rPr>
              <w:t>新建仓库</w:t>
            </w:r>
            <w:r>
              <w:rPr>
                <w:noProof/>
                <w:webHidden/>
              </w:rPr>
              <w:tab/>
            </w:r>
            <w:r>
              <w:rPr>
                <w:noProof/>
                <w:webHidden/>
              </w:rPr>
              <w:fldChar w:fldCharType="begin"/>
            </w:r>
            <w:r>
              <w:rPr>
                <w:noProof/>
                <w:webHidden/>
              </w:rPr>
              <w:instrText xml:space="preserve"> PAGEREF _Toc46395345 \h </w:instrText>
            </w:r>
            <w:r>
              <w:rPr>
                <w:noProof/>
                <w:webHidden/>
              </w:rPr>
            </w:r>
            <w:r>
              <w:rPr>
                <w:noProof/>
                <w:webHidden/>
              </w:rPr>
              <w:fldChar w:fldCharType="separate"/>
            </w:r>
            <w:r>
              <w:rPr>
                <w:noProof/>
                <w:webHidden/>
              </w:rPr>
              <w:t>378</w:t>
            </w:r>
            <w:r>
              <w:rPr>
                <w:noProof/>
                <w:webHidden/>
              </w:rPr>
              <w:fldChar w:fldCharType="end"/>
            </w:r>
          </w:hyperlink>
        </w:p>
        <w:p w14:paraId="566FEEFB" w14:textId="1FEA560A" w:rsidR="00717723" w:rsidRDefault="00717723">
          <w:pPr>
            <w:pStyle w:val="TOC4"/>
            <w:tabs>
              <w:tab w:val="left" w:pos="2520"/>
              <w:tab w:val="right" w:leader="dot" w:pos="8296"/>
            </w:tabs>
            <w:rPr>
              <w:noProof/>
            </w:rPr>
          </w:pPr>
          <w:hyperlink w:anchor="_Toc46395346" w:history="1">
            <w:r w:rsidRPr="002B01AF">
              <w:rPr>
                <w:rStyle w:val="a4"/>
                <w:noProof/>
              </w:rPr>
              <w:t>11.40.1.1</w:t>
            </w:r>
            <w:r>
              <w:rPr>
                <w:noProof/>
              </w:rPr>
              <w:tab/>
            </w:r>
            <w:r w:rsidRPr="002B01AF">
              <w:rPr>
                <w:rStyle w:val="a4"/>
                <w:noProof/>
              </w:rPr>
              <w:t>2. 全局安装hexo</w:t>
            </w:r>
            <w:r>
              <w:rPr>
                <w:noProof/>
                <w:webHidden/>
              </w:rPr>
              <w:tab/>
            </w:r>
            <w:r>
              <w:rPr>
                <w:noProof/>
                <w:webHidden/>
              </w:rPr>
              <w:fldChar w:fldCharType="begin"/>
            </w:r>
            <w:r>
              <w:rPr>
                <w:noProof/>
                <w:webHidden/>
              </w:rPr>
              <w:instrText xml:space="preserve"> PAGEREF _Toc46395346 \h </w:instrText>
            </w:r>
            <w:r>
              <w:rPr>
                <w:noProof/>
                <w:webHidden/>
              </w:rPr>
            </w:r>
            <w:r>
              <w:rPr>
                <w:noProof/>
                <w:webHidden/>
              </w:rPr>
              <w:fldChar w:fldCharType="separate"/>
            </w:r>
            <w:r>
              <w:rPr>
                <w:noProof/>
                <w:webHidden/>
              </w:rPr>
              <w:t>378</w:t>
            </w:r>
            <w:r>
              <w:rPr>
                <w:noProof/>
                <w:webHidden/>
              </w:rPr>
              <w:fldChar w:fldCharType="end"/>
            </w:r>
          </w:hyperlink>
        </w:p>
        <w:p w14:paraId="1F2FF4BE" w14:textId="367C7D9F" w:rsidR="00717723" w:rsidRDefault="00717723">
          <w:pPr>
            <w:pStyle w:val="TOC4"/>
            <w:tabs>
              <w:tab w:val="left" w:pos="2520"/>
              <w:tab w:val="right" w:leader="dot" w:pos="8296"/>
            </w:tabs>
            <w:rPr>
              <w:noProof/>
            </w:rPr>
          </w:pPr>
          <w:hyperlink w:anchor="_Toc46395347" w:history="1">
            <w:r w:rsidRPr="002B01AF">
              <w:rPr>
                <w:rStyle w:val="a4"/>
                <w:noProof/>
              </w:rPr>
              <w:t>11.40.1.2</w:t>
            </w:r>
            <w:r>
              <w:rPr>
                <w:noProof/>
              </w:rPr>
              <w:tab/>
            </w:r>
            <w:r w:rsidRPr="002B01AF">
              <w:rPr>
                <w:rStyle w:val="a4"/>
                <w:noProof/>
              </w:rPr>
              <w:t>3. 初始化项目</w:t>
            </w:r>
            <w:r>
              <w:rPr>
                <w:noProof/>
                <w:webHidden/>
              </w:rPr>
              <w:tab/>
            </w:r>
            <w:r>
              <w:rPr>
                <w:noProof/>
                <w:webHidden/>
              </w:rPr>
              <w:fldChar w:fldCharType="begin"/>
            </w:r>
            <w:r>
              <w:rPr>
                <w:noProof/>
                <w:webHidden/>
              </w:rPr>
              <w:instrText xml:space="preserve"> PAGEREF _Toc46395347 \h </w:instrText>
            </w:r>
            <w:r>
              <w:rPr>
                <w:noProof/>
                <w:webHidden/>
              </w:rPr>
            </w:r>
            <w:r>
              <w:rPr>
                <w:noProof/>
                <w:webHidden/>
              </w:rPr>
              <w:fldChar w:fldCharType="separate"/>
            </w:r>
            <w:r>
              <w:rPr>
                <w:noProof/>
                <w:webHidden/>
              </w:rPr>
              <w:t>378</w:t>
            </w:r>
            <w:r>
              <w:rPr>
                <w:noProof/>
                <w:webHidden/>
              </w:rPr>
              <w:fldChar w:fldCharType="end"/>
            </w:r>
          </w:hyperlink>
        </w:p>
        <w:p w14:paraId="0DCCE389" w14:textId="6859557A" w:rsidR="00717723" w:rsidRDefault="00717723">
          <w:pPr>
            <w:pStyle w:val="TOC4"/>
            <w:tabs>
              <w:tab w:val="left" w:pos="2520"/>
              <w:tab w:val="right" w:leader="dot" w:pos="8296"/>
            </w:tabs>
            <w:rPr>
              <w:noProof/>
            </w:rPr>
          </w:pPr>
          <w:hyperlink w:anchor="_Toc46395348" w:history="1">
            <w:r w:rsidRPr="002B01AF">
              <w:rPr>
                <w:rStyle w:val="a4"/>
                <w:noProof/>
              </w:rPr>
              <w:t>11.40.1.3</w:t>
            </w:r>
            <w:r>
              <w:rPr>
                <w:noProof/>
              </w:rPr>
              <w:tab/>
            </w:r>
            <w:r w:rsidRPr="002B01AF">
              <w:rPr>
                <w:rStyle w:val="a4"/>
                <w:noProof/>
              </w:rPr>
              <w:t>4. 部署到github</w:t>
            </w:r>
            <w:r>
              <w:rPr>
                <w:noProof/>
                <w:webHidden/>
              </w:rPr>
              <w:tab/>
            </w:r>
            <w:r>
              <w:rPr>
                <w:noProof/>
                <w:webHidden/>
              </w:rPr>
              <w:fldChar w:fldCharType="begin"/>
            </w:r>
            <w:r>
              <w:rPr>
                <w:noProof/>
                <w:webHidden/>
              </w:rPr>
              <w:instrText xml:space="preserve"> PAGEREF _Toc46395348 \h </w:instrText>
            </w:r>
            <w:r>
              <w:rPr>
                <w:noProof/>
                <w:webHidden/>
              </w:rPr>
            </w:r>
            <w:r>
              <w:rPr>
                <w:noProof/>
                <w:webHidden/>
              </w:rPr>
              <w:fldChar w:fldCharType="separate"/>
            </w:r>
            <w:r>
              <w:rPr>
                <w:noProof/>
                <w:webHidden/>
              </w:rPr>
              <w:t>378</w:t>
            </w:r>
            <w:r>
              <w:rPr>
                <w:noProof/>
                <w:webHidden/>
              </w:rPr>
              <w:fldChar w:fldCharType="end"/>
            </w:r>
          </w:hyperlink>
        </w:p>
        <w:p w14:paraId="0841AF54" w14:textId="0C43DD4D" w:rsidR="00717723" w:rsidRDefault="00717723">
          <w:pPr>
            <w:pStyle w:val="TOC4"/>
            <w:tabs>
              <w:tab w:val="left" w:pos="2520"/>
              <w:tab w:val="right" w:leader="dot" w:pos="8296"/>
            </w:tabs>
            <w:rPr>
              <w:noProof/>
            </w:rPr>
          </w:pPr>
          <w:hyperlink w:anchor="_Toc46395349" w:history="1">
            <w:r w:rsidRPr="002B01AF">
              <w:rPr>
                <w:rStyle w:val="a4"/>
                <w:noProof/>
              </w:rPr>
              <w:t>11.40.1.4</w:t>
            </w:r>
            <w:r>
              <w:rPr>
                <w:noProof/>
              </w:rPr>
              <w:tab/>
            </w:r>
            <w:r w:rsidRPr="002B01AF">
              <w:rPr>
                <w:rStyle w:val="a4"/>
                <w:noProof/>
              </w:rPr>
              <w:t>5. 查看效果</w:t>
            </w:r>
            <w:r>
              <w:rPr>
                <w:noProof/>
                <w:webHidden/>
              </w:rPr>
              <w:tab/>
            </w:r>
            <w:r>
              <w:rPr>
                <w:noProof/>
                <w:webHidden/>
              </w:rPr>
              <w:fldChar w:fldCharType="begin"/>
            </w:r>
            <w:r>
              <w:rPr>
                <w:noProof/>
                <w:webHidden/>
              </w:rPr>
              <w:instrText xml:space="preserve"> PAGEREF _Toc46395349 \h </w:instrText>
            </w:r>
            <w:r>
              <w:rPr>
                <w:noProof/>
                <w:webHidden/>
              </w:rPr>
            </w:r>
            <w:r>
              <w:rPr>
                <w:noProof/>
                <w:webHidden/>
              </w:rPr>
              <w:fldChar w:fldCharType="separate"/>
            </w:r>
            <w:r>
              <w:rPr>
                <w:noProof/>
                <w:webHidden/>
              </w:rPr>
              <w:t>379</w:t>
            </w:r>
            <w:r>
              <w:rPr>
                <w:noProof/>
                <w:webHidden/>
              </w:rPr>
              <w:fldChar w:fldCharType="end"/>
            </w:r>
          </w:hyperlink>
        </w:p>
        <w:p w14:paraId="5AEFD19A" w14:textId="64516C06" w:rsidR="00717723" w:rsidRDefault="00717723">
          <w:pPr>
            <w:pStyle w:val="TOC4"/>
            <w:tabs>
              <w:tab w:val="left" w:pos="2520"/>
              <w:tab w:val="right" w:leader="dot" w:pos="8296"/>
            </w:tabs>
            <w:rPr>
              <w:noProof/>
            </w:rPr>
          </w:pPr>
          <w:hyperlink w:anchor="_Toc46395350" w:history="1">
            <w:r w:rsidRPr="002B01AF">
              <w:rPr>
                <w:rStyle w:val="a4"/>
                <w:noProof/>
              </w:rPr>
              <w:t>11.40.1.5</w:t>
            </w:r>
            <w:r>
              <w:rPr>
                <w:noProof/>
              </w:rPr>
              <w:tab/>
            </w:r>
            <w:r w:rsidRPr="002B01AF">
              <w:rPr>
                <w:rStyle w:val="a4"/>
                <w:noProof/>
              </w:rPr>
              <w:t>如何创建新文章</w:t>
            </w:r>
            <w:r>
              <w:rPr>
                <w:noProof/>
                <w:webHidden/>
              </w:rPr>
              <w:tab/>
            </w:r>
            <w:r>
              <w:rPr>
                <w:noProof/>
                <w:webHidden/>
              </w:rPr>
              <w:fldChar w:fldCharType="begin"/>
            </w:r>
            <w:r>
              <w:rPr>
                <w:noProof/>
                <w:webHidden/>
              </w:rPr>
              <w:instrText xml:space="preserve"> PAGEREF _Toc46395350 \h </w:instrText>
            </w:r>
            <w:r>
              <w:rPr>
                <w:noProof/>
                <w:webHidden/>
              </w:rPr>
            </w:r>
            <w:r>
              <w:rPr>
                <w:noProof/>
                <w:webHidden/>
              </w:rPr>
              <w:fldChar w:fldCharType="separate"/>
            </w:r>
            <w:r>
              <w:rPr>
                <w:noProof/>
                <w:webHidden/>
              </w:rPr>
              <w:t>379</w:t>
            </w:r>
            <w:r>
              <w:rPr>
                <w:noProof/>
                <w:webHidden/>
              </w:rPr>
              <w:fldChar w:fldCharType="end"/>
            </w:r>
          </w:hyperlink>
        </w:p>
        <w:p w14:paraId="3D48E19A" w14:textId="24DEE570" w:rsidR="00717723" w:rsidRDefault="00717723">
          <w:pPr>
            <w:pStyle w:val="TOC4"/>
            <w:tabs>
              <w:tab w:val="left" w:pos="2520"/>
              <w:tab w:val="right" w:leader="dot" w:pos="8296"/>
            </w:tabs>
            <w:rPr>
              <w:noProof/>
            </w:rPr>
          </w:pPr>
          <w:hyperlink w:anchor="_Toc46395351" w:history="1">
            <w:r w:rsidRPr="002B01AF">
              <w:rPr>
                <w:rStyle w:val="a4"/>
                <w:noProof/>
              </w:rPr>
              <w:t>11.40.1.6</w:t>
            </w:r>
            <w:r>
              <w:rPr>
                <w:noProof/>
              </w:rPr>
              <w:tab/>
            </w:r>
            <w:r w:rsidRPr="002B01AF">
              <w:rPr>
                <w:rStyle w:val="a4"/>
                <w:noProof/>
              </w:rPr>
              <w:t>更换主题皮肤</w:t>
            </w:r>
            <w:r>
              <w:rPr>
                <w:noProof/>
                <w:webHidden/>
              </w:rPr>
              <w:tab/>
            </w:r>
            <w:r>
              <w:rPr>
                <w:noProof/>
                <w:webHidden/>
              </w:rPr>
              <w:fldChar w:fldCharType="begin"/>
            </w:r>
            <w:r>
              <w:rPr>
                <w:noProof/>
                <w:webHidden/>
              </w:rPr>
              <w:instrText xml:space="preserve"> PAGEREF _Toc46395351 \h </w:instrText>
            </w:r>
            <w:r>
              <w:rPr>
                <w:noProof/>
                <w:webHidden/>
              </w:rPr>
            </w:r>
            <w:r>
              <w:rPr>
                <w:noProof/>
                <w:webHidden/>
              </w:rPr>
              <w:fldChar w:fldCharType="separate"/>
            </w:r>
            <w:r>
              <w:rPr>
                <w:noProof/>
                <w:webHidden/>
              </w:rPr>
              <w:t>379</w:t>
            </w:r>
            <w:r>
              <w:rPr>
                <w:noProof/>
                <w:webHidden/>
              </w:rPr>
              <w:fldChar w:fldCharType="end"/>
            </w:r>
          </w:hyperlink>
        </w:p>
        <w:p w14:paraId="3003B6ED" w14:textId="21A6506C" w:rsidR="00717723" w:rsidRDefault="00717723">
          <w:pPr>
            <w:pStyle w:val="TOC4"/>
            <w:tabs>
              <w:tab w:val="left" w:pos="2520"/>
              <w:tab w:val="right" w:leader="dot" w:pos="8296"/>
            </w:tabs>
            <w:rPr>
              <w:noProof/>
            </w:rPr>
          </w:pPr>
          <w:hyperlink w:anchor="_Toc46395352" w:history="1">
            <w:r w:rsidRPr="002B01AF">
              <w:rPr>
                <w:rStyle w:val="a4"/>
                <w:noProof/>
              </w:rPr>
              <w:t>11.40.1.7</w:t>
            </w:r>
            <w:r>
              <w:rPr>
                <w:noProof/>
              </w:rPr>
              <w:tab/>
            </w:r>
            <w:r w:rsidRPr="002B01AF">
              <w:rPr>
                <w:rStyle w:val="a4"/>
                <w:noProof/>
              </w:rPr>
              <w:t>部署优化</w:t>
            </w:r>
            <w:r>
              <w:rPr>
                <w:noProof/>
                <w:webHidden/>
              </w:rPr>
              <w:tab/>
            </w:r>
            <w:r>
              <w:rPr>
                <w:noProof/>
                <w:webHidden/>
              </w:rPr>
              <w:fldChar w:fldCharType="begin"/>
            </w:r>
            <w:r>
              <w:rPr>
                <w:noProof/>
                <w:webHidden/>
              </w:rPr>
              <w:instrText xml:space="preserve"> PAGEREF _Toc46395352 \h </w:instrText>
            </w:r>
            <w:r>
              <w:rPr>
                <w:noProof/>
                <w:webHidden/>
              </w:rPr>
            </w:r>
            <w:r>
              <w:rPr>
                <w:noProof/>
                <w:webHidden/>
              </w:rPr>
              <w:fldChar w:fldCharType="separate"/>
            </w:r>
            <w:r>
              <w:rPr>
                <w:noProof/>
                <w:webHidden/>
              </w:rPr>
              <w:t>380</w:t>
            </w:r>
            <w:r>
              <w:rPr>
                <w:noProof/>
                <w:webHidden/>
              </w:rPr>
              <w:fldChar w:fldCharType="end"/>
            </w:r>
          </w:hyperlink>
        </w:p>
        <w:p w14:paraId="198D5DBE" w14:textId="78C021B0" w:rsidR="00717723" w:rsidRDefault="00717723">
          <w:pPr>
            <w:pStyle w:val="TOC4"/>
            <w:tabs>
              <w:tab w:val="left" w:pos="2520"/>
              <w:tab w:val="right" w:leader="dot" w:pos="8296"/>
            </w:tabs>
            <w:rPr>
              <w:noProof/>
            </w:rPr>
          </w:pPr>
          <w:hyperlink w:anchor="_Toc46395353" w:history="1">
            <w:r w:rsidRPr="002B01AF">
              <w:rPr>
                <w:rStyle w:val="a4"/>
                <w:noProof/>
              </w:rPr>
              <w:t>11.40.1.8</w:t>
            </w:r>
            <w:r>
              <w:rPr>
                <w:noProof/>
              </w:rPr>
              <w:tab/>
            </w:r>
            <w:r w:rsidRPr="002B01AF">
              <w:rPr>
                <w:rStyle w:val="a4"/>
                <w:noProof/>
              </w:rPr>
              <w:t>接入评论系统 - valine</w:t>
            </w:r>
            <w:r>
              <w:rPr>
                <w:noProof/>
                <w:webHidden/>
              </w:rPr>
              <w:tab/>
            </w:r>
            <w:r>
              <w:rPr>
                <w:noProof/>
                <w:webHidden/>
              </w:rPr>
              <w:fldChar w:fldCharType="begin"/>
            </w:r>
            <w:r>
              <w:rPr>
                <w:noProof/>
                <w:webHidden/>
              </w:rPr>
              <w:instrText xml:space="preserve"> PAGEREF _Toc46395353 \h </w:instrText>
            </w:r>
            <w:r>
              <w:rPr>
                <w:noProof/>
                <w:webHidden/>
              </w:rPr>
            </w:r>
            <w:r>
              <w:rPr>
                <w:noProof/>
                <w:webHidden/>
              </w:rPr>
              <w:fldChar w:fldCharType="separate"/>
            </w:r>
            <w:r>
              <w:rPr>
                <w:noProof/>
                <w:webHidden/>
              </w:rPr>
              <w:t>380</w:t>
            </w:r>
            <w:r>
              <w:rPr>
                <w:noProof/>
                <w:webHidden/>
              </w:rPr>
              <w:fldChar w:fldCharType="end"/>
            </w:r>
          </w:hyperlink>
        </w:p>
        <w:p w14:paraId="5F520BFA" w14:textId="081C3A2F" w:rsidR="00717723" w:rsidRDefault="00717723">
          <w:pPr>
            <w:pStyle w:val="TOC2"/>
            <w:tabs>
              <w:tab w:val="left" w:pos="1260"/>
              <w:tab w:val="right" w:leader="dot" w:pos="8296"/>
            </w:tabs>
            <w:rPr>
              <w:noProof/>
            </w:rPr>
          </w:pPr>
          <w:hyperlink w:anchor="_Toc46395354" w:history="1">
            <w:r w:rsidRPr="002B01AF">
              <w:rPr>
                <w:rStyle w:val="a4"/>
                <w:noProof/>
              </w:rPr>
              <w:t>11.41</w:t>
            </w:r>
            <w:r>
              <w:rPr>
                <w:noProof/>
              </w:rPr>
              <w:tab/>
            </w:r>
            <w:r w:rsidRPr="002B01AF">
              <w:rPr>
                <w:rStyle w:val="a4"/>
                <w:noProof/>
              </w:rPr>
              <w:t>Hexo主题开发实践</w:t>
            </w:r>
            <w:r>
              <w:rPr>
                <w:noProof/>
                <w:webHidden/>
              </w:rPr>
              <w:tab/>
            </w:r>
            <w:r>
              <w:rPr>
                <w:noProof/>
                <w:webHidden/>
              </w:rPr>
              <w:fldChar w:fldCharType="begin"/>
            </w:r>
            <w:r>
              <w:rPr>
                <w:noProof/>
                <w:webHidden/>
              </w:rPr>
              <w:instrText xml:space="preserve"> PAGEREF _Toc46395354 \h </w:instrText>
            </w:r>
            <w:r>
              <w:rPr>
                <w:noProof/>
                <w:webHidden/>
              </w:rPr>
            </w:r>
            <w:r>
              <w:rPr>
                <w:noProof/>
                <w:webHidden/>
              </w:rPr>
              <w:fldChar w:fldCharType="separate"/>
            </w:r>
            <w:r>
              <w:rPr>
                <w:noProof/>
                <w:webHidden/>
              </w:rPr>
              <w:t>380</w:t>
            </w:r>
            <w:r>
              <w:rPr>
                <w:noProof/>
                <w:webHidden/>
              </w:rPr>
              <w:fldChar w:fldCharType="end"/>
            </w:r>
          </w:hyperlink>
        </w:p>
        <w:p w14:paraId="69A25A5F" w14:textId="0A30C564" w:rsidR="00717723" w:rsidRDefault="00717723">
          <w:pPr>
            <w:pStyle w:val="TOC3"/>
            <w:tabs>
              <w:tab w:val="left" w:pos="2100"/>
              <w:tab w:val="right" w:leader="dot" w:pos="8296"/>
            </w:tabs>
            <w:rPr>
              <w:noProof/>
            </w:rPr>
          </w:pPr>
          <w:hyperlink w:anchor="_Toc46395355" w:history="1">
            <w:r w:rsidRPr="002B01AF">
              <w:rPr>
                <w:rStyle w:val="a4"/>
                <w:noProof/>
              </w:rPr>
              <w:t>11.41.1</w:t>
            </w:r>
            <w:r>
              <w:rPr>
                <w:noProof/>
              </w:rPr>
              <w:tab/>
            </w:r>
            <w:r w:rsidRPr="002B01AF">
              <w:rPr>
                <w:rStyle w:val="a4"/>
                <w:noProof/>
              </w:rPr>
              <w:t>前言</w:t>
            </w:r>
            <w:r>
              <w:rPr>
                <w:noProof/>
                <w:webHidden/>
              </w:rPr>
              <w:tab/>
            </w:r>
            <w:r>
              <w:rPr>
                <w:noProof/>
                <w:webHidden/>
              </w:rPr>
              <w:fldChar w:fldCharType="begin"/>
            </w:r>
            <w:r>
              <w:rPr>
                <w:noProof/>
                <w:webHidden/>
              </w:rPr>
              <w:instrText xml:space="preserve"> PAGEREF _Toc46395355 \h </w:instrText>
            </w:r>
            <w:r>
              <w:rPr>
                <w:noProof/>
                <w:webHidden/>
              </w:rPr>
            </w:r>
            <w:r>
              <w:rPr>
                <w:noProof/>
                <w:webHidden/>
              </w:rPr>
              <w:fldChar w:fldCharType="separate"/>
            </w:r>
            <w:r>
              <w:rPr>
                <w:noProof/>
                <w:webHidden/>
              </w:rPr>
              <w:t>380</w:t>
            </w:r>
            <w:r>
              <w:rPr>
                <w:noProof/>
                <w:webHidden/>
              </w:rPr>
              <w:fldChar w:fldCharType="end"/>
            </w:r>
          </w:hyperlink>
        </w:p>
        <w:p w14:paraId="1471E593" w14:textId="6892F878" w:rsidR="00717723" w:rsidRDefault="00717723">
          <w:pPr>
            <w:pStyle w:val="TOC3"/>
            <w:tabs>
              <w:tab w:val="left" w:pos="2100"/>
              <w:tab w:val="right" w:leader="dot" w:pos="8296"/>
            </w:tabs>
            <w:rPr>
              <w:noProof/>
            </w:rPr>
          </w:pPr>
          <w:hyperlink w:anchor="_Toc46395356" w:history="1">
            <w:r w:rsidRPr="002B01AF">
              <w:rPr>
                <w:rStyle w:val="a4"/>
                <w:noProof/>
              </w:rPr>
              <w:t>11.41.2</w:t>
            </w:r>
            <w:r>
              <w:rPr>
                <w:noProof/>
              </w:rPr>
              <w:tab/>
            </w:r>
            <w:r w:rsidRPr="002B01AF">
              <w:rPr>
                <w:rStyle w:val="a4"/>
                <w:noProof/>
              </w:rPr>
              <w:t>目录结构</w:t>
            </w:r>
            <w:r>
              <w:rPr>
                <w:noProof/>
                <w:webHidden/>
              </w:rPr>
              <w:tab/>
            </w:r>
            <w:r>
              <w:rPr>
                <w:noProof/>
                <w:webHidden/>
              </w:rPr>
              <w:fldChar w:fldCharType="begin"/>
            </w:r>
            <w:r>
              <w:rPr>
                <w:noProof/>
                <w:webHidden/>
              </w:rPr>
              <w:instrText xml:space="preserve"> PAGEREF _Toc46395356 \h </w:instrText>
            </w:r>
            <w:r>
              <w:rPr>
                <w:noProof/>
                <w:webHidden/>
              </w:rPr>
            </w:r>
            <w:r>
              <w:rPr>
                <w:noProof/>
                <w:webHidden/>
              </w:rPr>
              <w:fldChar w:fldCharType="separate"/>
            </w:r>
            <w:r>
              <w:rPr>
                <w:noProof/>
                <w:webHidden/>
              </w:rPr>
              <w:t>381</w:t>
            </w:r>
            <w:r>
              <w:rPr>
                <w:noProof/>
                <w:webHidden/>
              </w:rPr>
              <w:fldChar w:fldCharType="end"/>
            </w:r>
          </w:hyperlink>
        </w:p>
        <w:p w14:paraId="708103ED" w14:textId="3D52E4FE" w:rsidR="00717723" w:rsidRDefault="00717723">
          <w:pPr>
            <w:pStyle w:val="TOC3"/>
            <w:tabs>
              <w:tab w:val="left" w:pos="2100"/>
              <w:tab w:val="right" w:leader="dot" w:pos="8296"/>
            </w:tabs>
            <w:rPr>
              <w:noProof/>
            </w:rPr>
          </w:pPr>
          <w:hyperlink w:anchor="_Toc46395357" w:history="1">
            <w:r w:rsidRPr="002B01AF">
              <w:rPr>
                <w:rStyle w:val="a4"/>
                <w:noProof/>
              </w:rPr>
              <w:t>11.41.3</w:t>
            </w:r>
            <w:r>
              <w:rPr>
                <w:noProof/>
              </w:rPr>
              <w:tab/>
            </w:r>
            <w:r w:rsidRPr="002B01AF">
              <w:rPr>
                <w:rStyle w:val="a4"/>
                <w:noProof/>
              </w:rPr>
              <w:t>局部模板</w:t>
            </w:r>
            <w:r>
              <w:rPr>
                <w:noProof/>
                <w:webHidden/>
              </w:rPr>
              <w:tab/>
            </w:r>
            <w:r>
              <w:rPr>
                <w:noProof/>
                <w:webHidden/>
              </w:rPr>
              <w:fldChar w:fldCharType="begin"/>
            </w:r>
            <w:r>
              <w:rPr>
                <w:noProof/>
                <w:webHidden/>
              </w:rPr>
              <w:instrText xml:space="preserve"> PAGEREF _Toc46395357 \h </w:instrText>
            </w:r>
            <w:r>
              <w:rPr>
                <w:noProof/>
                <w:webHidden/>
              </w:rPr>
            </w:r>
            <w:r>
              <w:rPr>
                <w:noProof/>
                <w:webHidden/>
              </w:rPr>
              <w:fldChar w:fldCharType="separate"/>
            </w:r>
            <w:r>
              <w:rPr>
                <w:noProof/>
                <w:webHidden/>
              </w:rPr>
              <w:t>381</w:t>
            </w:r>
            <w:r>
              <w:rPr>
                <w:noProof/>
                <w:webHidden/>
              </w:rPr>
              <w:fldChar w:fldCharType="end"/>
            </w:r>
          </w:hyperlink>
        </w:p>
        <w:p w14:paraId="20809EE6" w14:textId="4DB3481C" w:rsidR="00717723" w:rsidRDefault="00717723">
          <w:pPr>
            <w:pStyle w:val="TOC3"/>
            <w:tabs>
              <w:tab w:val="left" w:pos="2100"/>
              <w:tab w:val="right" w:leader="dot" w:pos="8296"/>
            </w:tabs>
            <w:rPr>
              <w:noProof/>
            </w:rPr>
          </w:pPr>
          <w:hyperlink w:anchor="_Toc46395358" w:history="1">
            <w:r w:rsidRPr="002B01AF">
              <w:rPr>
                <w:rStyle w:val="a4"/>
                <w:noProof/>
              </w:rPr>
              <w:t>11.41.4</w:t>
            </w:r>
            <w:r>
              <w:rPr>
                <w:noProof/>
              </w:rPr>
              <w:tab/>
            </w:r>
            <w:r w:rsidRPr="002B01AF">
              <w:rPr>
                <w:rStyle w:val="a4"/>
                <w:noProof/>
              </w:rPr>
              <w:t>首页</w:t>
            </w:r>
            <w:r>
              <w:rPr>
                <w:noProof/>
                <w:webHidden/>
              </w:rPr>
              <w:tab/>
            </w:r>
            <w:r>
              <w:rPr>
                <w:noProof/>
                <w:webHidden/>
              </w:rPr>
              <w:fldChar w:fldCharType="begin"/>
            </w:r>
            <w:r>
              <w:rPr>
                <w:noProof/>
                <w:webHidden/>
              </w:rPr>
              <w:instrText xml:space="preserve"> PAGEREF _Toc46395358 \h </w:instrText>
            </w:r>
            <w:r>
              <w:rPr>
                <w:noProof/>
                <w:webHidden/>
              </w:rPr>
            </w:r>
            <w:r>
              <w:rPr>
                <w:noProof/>
                <w:webHidden/>
              </w:rPr>
              <w:fldChar w:fldCharType="separate"/>
            </w:r>
            <w:r>
              <w:rPr>
                <w:noProof/>
                <w:webHidden/>
              </w:rPr>
              <w:t>382</w:t>
            </w:r>
            <w:r>
              <w:rPr>
                <w:noProof/>
                <w:webHidden/>
              </w:rPr>
              <w:fldChar w:fldCharType="end"/>
            </w:r>
          </w:hyperlink>
        </w:p>
        <w:p w14:paraId="015CA484" w14:textId="09209C2E" w:rsidR="00717723" w:rsidRDefault="00717723">
          <w:pPr>
            <w:pStyle w:val="TOC3"/>
            <w:tabs>
              <w:tab w:val="left" w:pos="2100"/>
              <w:tab w:val="right" w:leader="dot" w:pos="8296"/>
            </w:tabs>
            <w:rPr>
              <w:noProof/>
            </w:rPr>
          </w:pPr>
          <w:hyperlink w:anchor="_Toc46395359" w:history="1">
            <w:r w:rsidRPr="002B01AF">
              <w:rPr>
                <w:rStyle w:val="a4"/>
                <w:noProof/>
              </w:rPr>
              <w:t>11.41.5</w:t>
            </w:r>
            <w:r>
              <w:rPr>
                <w:noProof/>
              </w:rPr>
              <w:tab/>
            </w:r>
            <w:r w:rsidRPr="002B01AF">
              <w:rPr>
                <w:rStyle w:val="a4"/>
                <w:noProof/>
              </w:rPr>
              <w:t>编写导航栏和底部信息</w:t>
            </w:r>
            <w:r>
              <w:rPr>
                <w:noProof/>
                <w:webHidden/>
              </w:rPr>
              <w:tab/>
            </w:r>
            <w:r>
              <w:rPr>
                <w:noProof/>
                <w:webHidden/>
              </w:rPr>
              <w:fldChar w:fldCharType="begin"/>
            </w:r>
            <w:r>
              <w:rPr>
                <w:noProof/>
                <w:webHidden/>
              </w:rPr>
              <w:instrText xml:space="preserve"> PAGEREF _Toc46395359 \h </w:instrText>
            </w:r>
            <w:r>
              <w:rPr>
                <w:noProof/>
                <w:webHidden/>
              </w:rPr>
            </w:r>
            <w:r>
              <w:rPr>
                <w:noProof/>
                <w:webHidden/>
              </w:rPr>
              <w:fldChar w:fldCharType="separate"/>
            </w:r>
            <w:r>
              <w:rPr>
                <w:noProof/>
                <w:webHidden/>
              </w:rPr>
              <w:t>383</w:t>
            </w:r>
            <w:r>
              <w:rPr>
                <w:noProof/>
                <w:webHidden/>
              </w:rPr>
              <w:fldChar w:fldCharType="end"/>
            </w:r>
          </w:hyperlink>
        </w:p>
        <w:p w14:paraId="5A200FF4" w14:textId="4C3C6C14" w:rsidR="00717723" w:rsidRDefault="00717723">
          <w:pPr>
            <w:pStyle w:val="TOC3"/>
            <w:tabs>
              <w:tab w:val="left" w:pos="2100"/>
              <w:tab w:val="right" w:leader="dot" w:pos="8296"/>
            </w:tabs>
            <w:rPr>
              <w:noProof/>
            </w:rPr>
          </w:pPr>
          <w:hyperlink w:anchor="_Toc46395360" w:history="1">
            <w:r w:rsidRPr="002B01AF">
              <w:rPr>
                <w:rStyle w:val="a4"/>
                <w:noProof/>
              </w:rPr>
              <w:t>11.41.6</w:t>
            </w:r>
            <w:r>
              <w:rPr>
                <w:noProof/>
              </w:rPr>
              <w:tab/>
            </w:r>
            <w:r w:rsidRPr="002B01AF">
              <w:rPr>
                <w:rStyle w:val="a4"/>
                <w:noProof/>
              </w:rPr>
              <w:t>添加主题配置</w:t>
            </w:r>
            <w:r>
              <w:rPr>
                <w:noProof/>
                <w:webHidden/>
              </w:rPr>
              <w:tab/>
            </w:r>
            <w:r>
              <w:rPr>
                <w:noProof/>
                <w:webHidden/>
              </w:rPr>
              <w:fldChar w:fldCharType="begin"/>
            </w:r>
            <w:r>
              <w:rPr>
                <w:noProof/>
                <w:webHidden/>
              </w:rPr>
              <w:instrText xml:space="preserve"> PAGEREF _Toc46395360 \h </w:instrText>
            </w:r>
            <w:r>
              <w:rPr>
                <w:noProof/>
                <w:webHidden/>
              </w:rPr>
            </w:r>
            <w:r>
              <w:rPr>
                <w:noProof/>
                <w:webHidden/>
              </w:rPr>
              <w:fldChar w:fldCharType="separate"/>
            </w:r>
            <w:r>
              <w:rPr>
                <w:noProof/>
                <w:webHidden/>
              </w:rPr>
              <w:t>385</w:t>
            </w:r>
            <w:r>
              <w:rPr>
                <w:noProof/>
                <w:webHidden/>
              </w:rPr>
              <w:fldChar w:fldCharType="end"/>
            </w:r>
          </w:hyperlink>
        </w:p>
        <w:p w14:paraId="1B10DFBB" w14:textId="6F779BD4" w:rsidR="00717723" w:rsidRDefault="00717723">
          <w:pPr>
            <w:pStyle w:val="TOC3"/>
            <w:tabs>
              <w:tab w:val="left" w:pos="2100"/>
              <w:tab w:val="right" w:leader="dot" w:pos="8296"/>
            </w:tabs>
            <w:rPr>
              <w:noProof/>
            </w:rPr>
          </w:pPr>
          <w:hyperlink w:anchor="_Toc46395361" w:history="1">
            <w:r w:rsidRPr="002B01AF">
              <w:rPr>
                <w:rStyle w:val="a4"/>
                <w:noProof/>
              </w:rPr>
              <w:t>11.41.7</w:t>
            </w:r>
            <w:r>
              <w:rPr>
                <w:noProof/>
              </w:rPr>
              <w:tab/>
            </w:r>
            <w:r w:rsidRPr="002B01AF">
              <w:rPr>
                <w:rStyle w:val="a4"/>
                <w:noProof/>
              </w:rPr>
              <w:t>添加文章列表</w:t>
            </w:r>
            <w:r>
              <w:rPr>
                <w:noProof/>
                <w:webHidden/>
              </w:rPr>
              <w:tab/>
            </w:r>
            <w:r>
              <w:rPr>
                <w:noProof/>
                <w:webHidden/>
              </w:rPr>
              <w:fldChar w:fldCharType="begin"/>
            </w:r>
            <w:r>
              <w:rPr>
                <w:noProof/>
                <w:webHidden/>
              </w:rPr>
              <w:instrText xml:space="preserve"> PAGEREF _Toc46395361 \h </w:instrText>
            </w:r>
            <w:r>
              <w:rPr>
                <w:noProof/>
                <w:webHidden/>
              </w:rPr>
            </w:r>
            <w:r>
              <w:rPr>
                <w:noProof/>
                <w:webHidden/>
              </w:rPr>
              <w:fldChar w:fldCharType="separate"/>
            </w:r>
            <w:r>
              <w:rPr>
                <w:noProof/>
                <w:webHidden/>
              </w:rPr>
              <w:t>386</w:t>
            </w:r>
            <w:r>
              <w:rPr>
                <w:noProof/>
                <w:webHidden/>
              </w:rPr>
              <w:fldChar w:fldCharType="end"/>
            </w:r>
          </w:hyperlink>
        </w:p>
        <w:p w14:paraId="7163D0F0" w14:textId="45739B98" w:rsidR="00717723" w:rsidRDefault="00717723">
          <w:pPr>
            <w:pStyle w:val="TOC3"/>
            <w:tabs>
              <w:tab w:val="left" w:pos="2100"/>
              <w:tab w:val="right" w:leader="dot" w:pos="8296"/>
            </w:tabs>
            <w:rPr>
              <w:noProof/>
            </w:rPr>
          </w:pPr>
          <w:hyperlink w:anchor="_Toc46395362" w:history="1">
            <w:r w:rsidRPr="002B01AF">
              <w:rPr>
                <w:rStyle w:val="a4"/>
                <w:noProof/>
              </w:rPr>
              <w:t>11.41.8</w:t>
            </w:r>
            <w:r>
              <w:rPr>
                <w:noProof/>
              </w:rPr>
              <w:tab/>
            </w:r>
            <w:r w:rsidRPr="002B01AF">
              <w:rPr>
                <w:rStyle w:val="a4"/>
                <w:noProof/>
              </w:rPr>
              <w:t>添加样式</w:t>
            </w:r>
            <w:r>
              <w:rPr>
                <w:noProof/>
                <w:webHidden/>
              </w:rPr>
              <w:tab/>
            </w:r>
            <w:r>
              <w:rPr>
                <w:noProof/>
                <w:webHidden/>
              </w:rPr>
              <w:fldChar w:fldCharType="begin"/>
            </w:r>
            <w:r>
              <w:rPr>
                <w:noProof/>
                <w:webHidden/>
              </w:rPr>
              <w:instrText xml:space="preserve"> PAGEREF _Toc46395362 \h </w:instrText>
            </w:r>
            <w:r>
              <w:rPr>
                <w:noProof/>
                <w:webHidden/>
              </w:rPr>
            </w:r>
            <w:r>
              <w:rPr>
                <w:noProof/>
                <w:webHidden/>
              </w:rPr>
              <w:fldChar w:fldCharType="separate"/>
            </w:r>
            <w:r>
              <w:rPr>
                <w:noProof/>
                <w:webHidden/>
              </w:rPr>
              <w:t>387</w:t>
            </w:r>
            <w:r>
              <w:rPr>
                <w:noProof/>
                <w:webHidden/>
              </w:rPr>
              <w:fldChar w:fldCharType="end"/>
            </w:r>
          </w:hyperlink>
        </w:p>
        <w:p w14:paraId="1D537662" w14:textId="7C9A3371" w:rsidR="00717723" w:rsidRDefault="00717723">
          <w:pPr>
            <w:pStyle w:val="TOC3"/>
            <w:tabs>
              <w:tab w:val="left" w:pos="2100"/>
              <w:tab w:val="right" w:leader="dot" w:pos="8296"/>
            </w:tabs>
            <w:rPr>
              <w:noProof/>
            </w:rPr>
          </w:pPr>
          <w:hyperlink w:anchor="_Toc46395363" w:history="1">
            <w:r w:rsidRPr="002B01AF">
              <w:rPr>
                <w:rStyle w:val="a4"/>
                <w:noProof/>
              </w:rPr>
              <w:t>11.41.9</w:t>
            </w:r>
            <w:r>
              <w:rPr>
                <w:noProof/>
              </w:rPr>
              <w:tab/>
            </w:r>
            <w:r w:rsidRPr="002B01AF">
              <w:rPr>
                <w:rStyle w:val="a4"/>
                <w:noProof/>
              </w:rPr>
              <w:t>添加分页</w:t>
            </w:r>
            <w:r>
              <w:rPr>
                <w:noProof/>
                <w:webHidden/>
              </w:rPr>
              <w:tab/>
            </w:r>
            <w:r>
              <w:rPr>
                <w:noProof/>
                <w:webHidden/>
              </w:rPr>
              <w:fldChar w:fldCharType="begin"/>
            </w:r>
            <w:r>
              <w:rPr>
                <w:noProof/>
                <w:webHidden/>
              </w:rPr>
              <w:instrText xml:space="preserve"> PAGEREF _Toc46395363 \h </w:instrText>
            </w:r>
            <w:r>
              <w:rPr>
                <w:noProof/>
                <w:webHidden/>
              </w:rPr>
            </w:r>
            <w:r>
              <w:rPr>
                <w:noProof/>
                <w:webHidden/>
              </w:rPr>
              <w:fldChar w:fldCharType="separate"/>
            </w:r>
            <w:r>
              <w:rPr>
                <w:noProof/>
                <w:webHidden/>
              </w:rPr>
              <w:t>389</w:t>
            </w:r>
            <w:r>
              <w:rPr>
                <w:noProof/>
                <w:webHidden/>
              </w:rPr>
              <w:fldChar w:fldCharType="end"/>
            </w:r>
          </w:hyperlink>
        </w:p>
        <w:p w14:paraId="25F1565C" w14:textId="2BACF4E0" w:rsidR="00717723" w:rsidRDefault="00717723">
          <w:pPr>
            <w:pStyle w:val="TOC3"/>
            <w:tabs>
              <w:tab w:val="left" w:pos="2100"/>
              <w:tab w:val="right" w:leader="dot" w:pos="8296"/>
            </w:tabs>
            <w:rPr>
              <w:noProof/>
            </w:rPr>
          </w:pPr>
          <w:hyperlink w:anchor="_Toc46395364" w:history="1">
            <w:r w:rsidRPr="002B01AF">
              <w:rPr>
                <w:rStyle w:val="a4"/>
                <w:noProof/>
              </w:rPr>
              <w:t>11.41.10</w:t>
            </w:r>
            <w:r>
              <w:rPr>
                <w:noProof/>
              </w:rPr>
              <w:tab/>
            </w:r>
            <w:r w:rsidRPr="002B01AF">
              <w:rPr>
                <w:rStyle w:val="a4"/>
                <w:noProof/>
              </w:rPr>
              <w:t>添加文章详情页</w:t>
            </w:r>
            <w:r>
              <w:rPr>
                <w:noProof/>
                <w:webHidden/>
              </w:rPr>
              <w:tab/>
            </w:r>
            <w:r>
              <w:rPr>
                <w:noProof/>
                <w:webHidden/>
              </w:rPr>
              <w:fldChar w:fldCharType="begin"/>
            </w:r>
            <w:r>
              <w:rPr>
                <w:noProof/>
                <w:webHidden/>
              </w:rPr>
              <w:instrText xml:space="preserve"> PAGEREF _Toc46395364 \h </w:instrText>
            </w:r>
            <w:r>
              <w:rPr>
                <w:noProof/>
                <w:webHidden/>
              </w:rPr>
            </w:r>
            <w:r>
              <w:rPr>
                <w:noProof/>
                <w:webHidden/>
              </w:rPr>
              <w:fldChar w:fldCharType="separate"/>
            </w:r>
            <w:r>
              <w:rPr>
                <w:noProof/>
                <w:webHidden/>
              </w:rPr>
              <w:t>390</w:t>
            </w:r>
            <w:r>
              <w:rPr>
                <w:noProof/>
                <w:webHidden/>
              </w:rPr>
              <w:fldChar w:fldCharType="end"/>
            </w:r>
          </w:hyperlink>
        </w:p>
        <w:p w14:paraId="368AC936" w14:textId="6954746B" w:rsidR="00717723" w:rsidRDefault="00717723">
          <w:pPr>
            <w:pStyle w:val="TOC3"/>
            <w:tabs>
              <w:tab w:val="left" w:pos="2100"/>
              <w:tab w:val="right" w:leader="dot" w:pos="8296"/>
            </w:tabs>
            <w:rPr>
              <w:noProof/>
            </w:rPr>
          </w:pPr>
          <w:hyperlink w:anchor="_Toc46395365" w:history="1">
            <w:r w:rsidRPr="002B01AF">
              <w:rPr>
                <w:rStyle w:val="a4"/>
                <w:noProof/>
              </w:rPr>
              <w:t>11.41.11</w:t>
            </w:r>
            <w:r>
              <w:rPr>
                <w:noProof/>
              </w:rPr>
              <w:tab/>
            </w:r>
            <w:r w:rsidRPr="002B01AF">
              <w:rPr>
                <w:rStyle w:val="a4"/>
                <w:noProof/>
              </w:rPr>
              <w:t>添加归档页</w:t>
            </w:r>
            <w:r>
              <w:rPr>
                <w:noProof/>
                <w:webHidden/>
              </w:rPr>
              <w:tab/>
            </w:r>
            <w:r>
              <w:rPr>
                <w:noProof/>
                <w:webHidden/>
              </w:rPr>
              <w:fldChar w:fldCharType="begin"/>
            </w:r>
            <w:r>
              <w:rPr>
                <w:noProof/>
                <w:webHidden/>
              </w:rPr>
              <w:instrText xml:space="preserve"> PAGEREF _Toc46395365 \h </w:instrText>
            </w:r>
            <w:r>
              <w:rPr>
                <w:noProof/>
                <w:webHidden/>
              </w:rPr>
            </w:r>
            <w:r>
              <w:rPr>
                <w:noProof/>
                <w:webHidden/>
              </w:rPr>
              <w:fldChar w:fldCharType="separate"/>
            </w:r>
            <w:r>
              <w:rPr>
                <w:noProof/>
                <w:webHidden/>
              </w:rPr>
              <w:t>391</w:t>
            </w:r>
            <w:r>
              <w:rPr>
                <w:noProof/>
                <w:webHidden/>
              </w:rPr>
              <w:fldChar w:fldCharType="end"/>
            </w:r>
          </w:hyperlink>
        </w:p>
        <w:p w14:paraId="0555E287" w14:textId="3A28550A" w:rsidR="00717723" w:rsidRDefault="00717723">
          <w:pPr>
            <w:pStyle w:val="TOC3"/>
            <w:tabs>
              <w:tab w:val="left" w:pos="2100"/>
              <w:tab w:val="right" w:leader="dot" w:pos="8296"/>
            </w:tabs>
            <w:rPr>
              <w:noProof/>
            </w:rPr>
          </w:pPr>
          <w:hyperlink w:anchor="_Toc46395366" w:history="1">
            <w:r w:rsidRPr="002B01AF">
              <w:rPr>
                <w:rStyle w:val="a4"/>
                <w:noProof/>
              </w:rPr>
              <w:t>11.41.12</w:t>
            </w:r>
            <w:r>
              <w:rPr>
                <w:noProof/>
              </w:rPr>
              <w:tab/>
            </w:r>
            <w:r w:rsidRPr="002B01AF">
              <w:rPr>
                <w:rStyle w:val="a4"/>
                <w:noProof/>
              </w:rPr>
              <w:t>添加分类页</w:t>
            </w:r>
            <w:r>
              <w:rPr>
                <w:noProof/>
                <w:webHidden/>
              </w:rPr>
              <w:tab/>
            </w:r>
            <w:r>
              <w:rPr>
                <w:noProof/>
                <w:webHidden/>
              </w:rPr>
              <w:fldChar w:fldCharType="begin"/>
            </w:r>
            <w:r>
              <w:rPr>
                <w:noProof/>
                <w:webHidden/>
              </w:rPr>
              <w:instrText xml:space="preserve"> PAGEREF _Toc46395366 \h </w:instrText>
            </w:r>
            <w:r>
              <w:rPr>
                <w:noProof/>
                <w:webHidden/>
              </w:rPr>
            </w:r>
            <w:r>
              <w:rPr>
                <w:noProof/>
                <w:webHidden/>
              </w:rPr>
              <w:fldChar w:fldCharType="separate"/>
            </w:r>
            <w:r>
              <w:rPr>
                <w:noProof/>
                <w:webHidden/>
              </w:rPr>
              <w:t>392</w:t>
            </w:r>
            <w:r>
              <w:rPr>
                <w:noProof/>
                <w:webHidden/>
              </w:rPr>
              <w:fldChar w:fldCharType="end"/>
            </w:r>
          </w:hyperlink>
        </w:p>
        <w:p w14:paraId="4AE01A93" w14:textId="7A5DB67E" w:rsidR="00717723" w:rsidRDefault="00717723">
          <w:pPr>
            <w:pStyle w:val="TOC3"/>
            <w:tabs>
              <w:tab w:val="left" w:pos="2100"/>
              <w:tab w:val="right" w:leader="dot" w:pos="8296"/>
            </w:tabs>
            <w:rPr>
              <w:noProof/>
            </w:rPr>
          </w:pPr>
          <w:hyperlink w:anchor="_Toc46395367" w:history="1">
            <w:r w:rsidRPr="002B01AF">
              <w:rPr>
                <w:rStyle w:val="a4"/>
                <w:noProof/>
              </w:rPr>
              <w:t>11.41.13</w:t>
            </w:r>
            <w:r>
              <w:rPr>
                <w:noProof/>
              </w:rPr>
              <w:tab/>
            </w:r>
            <w:r w:rsidRPr="002B01AF">
              <w:rPr>
                <w:rStyle w:val="a4"/>
                <w:noProof/>
              </w:rPr>
              <w:t>添加标签页</w:t>
            </w:r>
            <w:r>
              <w:rPr>
                <w:noProof/>
                <w:webHidden/>
              </w:rPr>
              <w:tab/>
            </w:r>
            <w:r>
              <w:rPr>
                <w:noProof/>
                <w:webHidden/>
              </w:rPr>
              <w:fldChar w:fldCharType="begin"/>
            </w:r>
            <w:r>
              <w:rPr>
                <w:noProof/>
                <w:webHidden/>
              </w:rPr>
              <w:instrText xml:space="preserve"> PAGEREF _Toc46395367 \h </w:instrText>
            </w:r>
            <w:r>
              <w:rPr>
                <w:noProof/>
                <w:webHidden/>
              </w:rPr>
            </w:r>
            <w:r>
              <w:rPr>
                <w:noProof/>
                <w:webHidden/>
              </w:rPr>
              <w:fldChar w:fldCharType="separate"/>
            </w:r>
            <w:r>
              <w:rPr>
                <w:noProof/>
                <w:webHidden/>
              </w:rPr>
              <w:t>393</w:t>
            </w:r>
            <w:r>
              <w:rPr>
                <w:noProof/>
                <w:webHidden/>
              </w:rPr>
              <w:fldChar w:fldCharType="end"/>
            </w:r>
          </w:hyperlink>
        </w:p>
        <w:p w14:paraId="126868D3" w14:textId="034FA0E3" w:rsidR="00717723" w:rsidRDefault="00717723">
          <w:pPr>
            <w:pStyle w:val="TOC3"/>
            <w:tabs>
              <w:tab w:val="left" w:pos="2100"/>
              <w:tab w:val="right" w:leader="dot" w:pos="8296"/>
            </w:tabs>
            <w:rPr>
              <w:noProof/>
            </w:rPr>
          </w:pPr>
          <w:hyperlink w:anchor="_Toc46395368" w:history="1">
            <w:r w:rsidRPr="002B01AF">
              <w:rPr>
                <w:rStyle w:val="a4"/>
                <w:noProof/>
              </w:rPr>
              <w:t>11.41.14</w:t>
            </w:r>
            <w:r>
              <w:rPr>
                <w:noProof/>
              </w:rPr>
              <w:tab/>
            </w:r>
            <w:r w:rsidRPr="002B01AF">
              <w:rPr>
                <w:rStyle w:val="a4"/>
                <w:noProof/>
              </w:rPr>
              <w:t>添加自定义页面</w:t>
            </w:r>
            <w:r>
              <w:rPr>
                <w:noProof/>
                <w:webHidden/>
              </w:rPr>
              <w:tab/>
            </w:r>
            <w:r>
              <w:rPr>
                <w:noProof/>
                <w:webHidden/>
              </w:rPr>
              <w:fldChar w:fldCharType="begin"/>
            </w:r>
            <w:r>
              <w:rPr>
                <w:noProof/>
                <w:webHidden/>
              </w:rPr>
              <w:instrText xml:space="preserve"> PAGEREF _Toc46395368 \h </w:instrText>
            </w:r>
            <w:r>
              <w:rPr>
                <w:noProof/>
                <w:webHidden/>
              </w:rPr>
            </w:r>
            <w:r>
              <w:rPr>
                <w:noProof/>
                <w:webHidden/>
              </w:rPr>
              <w:fldChar w:fldCharType="separate"/>
            </w:r>
            <w:r>
              <w:rPr>
                <w:noProof/>
                <w:webHidden/>
              </w:rPr>
              <w:t>394</w:t>
            </w:r>
            <w:r>
              <w:rPr>
                <w:noProof/>
                <w:webHidden/>
              </w:rPr>
              <w:fldChar w:fldCharType="end"/>
            </w:r>
          </w:hyperlink>
        </w:p>
        <w:p w14:paraId="4A8A1DF3" w14:textId="6D2BAF2E" w:rsidR="00717723" w:rsidRDefault="00717723">
          <w:pPr>
            <w:pStyle w:val="TOC2"/>
            <w:tabs>
              <w:tab w:val="left" w:pos="1260"/>
              <w:tab w:val="right" w:leader="dot" w:pos="8296"/>
            </w:tabs>
            <w:rPr>
              <w:noProof/>
            </w:rPr>
          </w:pPr>
          <w:hyperlink w:anchor="_Toc46395369" w:history="1">
            <w:r w:rsidRPr="002B01AF">
              <w:rPr>
                <w:rStyle w:val="a4"/>
                <w:rFonts w:ascii="微软雅黑" w:eastAsia="微软雅黑" w:hAnsi="微软雅黑"/>
                <w:noProof/>
              </w:rPr>
              <w:t>11.42</w:t>
            </w:r>
            <w:r>
              <w:rPr>
                <w:noProof/>
              </w:rPr>
              <w:tab/>
            </w:r>
            <w:r w:rsidRPr="002B01AF">
              <w:rPr>
                <w:rStyle w:val="a4"/>
                <w:rFonts w:ascii="微软雅黑" w:eastAsia="微软雅黑" w:hAnsi="微软雅黑"/>
                <w:noProof/>
              </w:rPr>
              <w:t>将Hexo部署到个人网站上</w:t>
            </w:r>
            <w:r>
              <w:rPr>
                <w:noProof/>
                <w:webHidden/>
              </w:rPr>
              <w:tab/>
            </w:r>
            <w:r>
              <w:rPr>
                <w:noProof/>
                <w:webHidden/>
              </w:rPr>
              <w:fldChar w:fldCharType="begin"/>
            </w:r>
            <w:r>
              <w:rPr>
                <w:noProof/>
                <w:webHidden/>
              </w:rPr>
              <w:instrText xml:space="preserve"> PAGEREF _Toc46395369 \h </w:instrText>
            </w:r>
            <w:r>
              <w:rPr>
                <w:noProof/>
                <w:webHidden/>
              </w:rPr>
            </w:r>
            <w:r>
              <w:rPr>
                <w:noProof/>
                <w:webHidden/>
              </w:rPr>
              <w:fldChar w:fldCharType="separate"/>
            </w:r>
            <w:r>
              <w:rPr>
                <w:noProof/>
                <w:webHidden/>
              </w:rPr>
              <w:t>395</w:t>
            </w:r>
            <w:r>
              <w:rPr>
                <w:noProof/>
                <w:webHidden/>
              </w:rPr>
              <w:fldChar w:fldCharType="end"/>
            </w:r>
          </w:hyperlink>
        </w:p>
        <w:p w14:paraId="2FABCF11" w14:textId="16ED9475" w:rsidR="00717723" w:rsidRDefault="00717723">
          <w:pPr>
            <w:pStyle w:val="TOC3"/>
            <w:tabs>
              <w:tab w:val="left" w:pos="2100"/>
              <w:tab w:val="right" w:leader="dot" w:pos="8296"/>
            </w:tabs>
            <w:rPr>
              <w:noProof/>
            </w:rPr>
          </w:pPr>
          <w:hyperlink w:anchor="_Toc46395370" w:history="1">
            <w:r w:rsidRPr="002B01AF">
              <w:rPr>
                <w:rStyle w:val="a4"/>
                <w:rFonts w:ascii="微软雅黑" w:eastAsia="微软雅黑" w:hAnsi="微软雅黑"/>
                <w:noProof/>
              </w:rPr>
              <w:t>11.42.1</w:t>
            </w:r>
            <w:r>
              <w:rPr>
                <w:noProof/>
              </w:rPr>
              <w:tab/>
            </w:r>
            <w:r w:rsidRPr="002B01AF">
              <w:rPr>
                <w:rStyle w:val="a4"/>
                <w:rFonts w:ascii="微软雅黑" w:eastAsia="微软雅黑" w:hAnsi="微软雅黑"/>
                <w:noProof/>
              </w:rPr>
              <w:t>修改配置</w:t>
            </w:r>
            <w:r>
              <w:rPr>
                <w:noProof/>
                <w:webHidden/>
              </w:rPr>
              <w:tab/>
            </w:r>
            <w:r>
              <w:rPr>
                <w:noProof/>
                <w:webHidden/>
              </w:rPr>
              <w:fldChar w:fldCharType="begin"/>
            </w:r>
            <w:r>
              <w:rPr>
                <w:noProof/>
                <w:webHidden/>
              </w:rPr>
              <w:instrText xml:space="preserve"> PAGEREF _Toc46395370 \h </w:instrText>
            </w:r>
            <w:r>
              <w:rPr>
                <w:noProof/>
                <w:webHidden/>
              </w:rPr>
            </w:r>
            <w:r>
              <w:rPr>
                <w:noProof/>
                <w:webHidden/>
              </w:rPr>
              <w:fldChar w:fldCharType="separate"/>
            </w:r>
            <w:r>
              <w:rPr>
                <w:noProof/>
                <w:webHidden/>
              </w:rPr>
              <w:t>395</w:t>
            </w:r>
            <w:r>
              <w:rPr>
                <w:noProof/>
                <w:webHidden/>
              </w:rPr>
              <w:fldChar w:fldCharType="end"/>
            </w:r>
          </w:hyperlink>
        </w:p>
        <w:p w14:paraId="6D338635" w14:textId="50CC2BF0" w:rsidR="00717723" w:rsidRDefault="00717723">
          <w:pPr>
            <w:pStyle w:val="TOC3"/>
            <w:tabs>
              <w:tab w:val="left" w:pos="2100"/>
              <w:tab w:val="right" w:leader="dot" w:pos="8296"/>
            </w:tabs>
            <w:rPr>
              <w:noProof/>
            </w:rPr>
          </w:pPr>
          <w:hyperlink w:anchor="_Toc46395371" w:history="1">
            <w:r w:rsidRPr="002B01AF">
              <w:rPr>
                <w:rStyle w:val="a4"/>
                <w:rFonts w:ascii="微软雅黑" w:eastAsia="微软雅黑" w:hAnsi="微软雅黑"/>
                <w:noProof/>
              </w:rPr>
              <w:t>11.42.2</w:t>
            </w:r>
            <w:r>
              <w:rPr>
                <w:noProof/>
              </w:rPr>
              <w:tab/>
            </w:r>
            <w:r w:rsidRPr="002B01AF">
              <w:rPr>
                <w:rStyle w:val="a4"/>
                <w:rFonts w:ascii="微软雅黑" w:eastAsia="微软雅黑" w:hAnsi="微软雅黑"/>
                <w:noProof/>
              </w:rPr>
              <w:t>执行部署命令</w:t>
            </w:r>
            <w:r>
              <w:rPr>
                <w:noProof/>
                <w:webHidden/>
              </w:rPr>
              <w:tab/>
            </w:r>
            <w:r>
              <w:rPr>
                <w:noProof/>
                <w:webHidden/>
              </w:rPr>
              <w:fldChar w:fldCharType="begin"/>
            </w:r>
            <w:r>
              <w:rPr>
                <w:noProof/>
                <w:webHidden/>
              </w:rPr>
              <w:instrText xml:space="preserve"> PAGEREF _Toc46395371 \h </w:instrText>
            </w:r>
            <w:r>
              <w:rPr>
                <w:noProof/>
                <w:webHidden/>
              </w:rPr>
            </w:r>
            <w:r>
              <w:rPr>
                <w:noProof/>
                <w:webHidden/>
              </w:rPr>
              <w:fldChar w:fldCharType="separate"/>
            </w:r>
            <w:r>
              <w:rPr>
                <w:noProof/>
                <w:webHidden/>
              </w:rPr>
              <w:t>396</w:t>
            </w:r>
            <w:r>
              <w:rPr>
                <w:noProof/>
                <w:webHidden/>
              </w:rPr>
              <w:fldChar w:fldCharType="end"/>
            </w:r>
          </w:hyperlink>
        </w:p>
        <w:p w14:paraId="6CB08095" w14:textId="11BDE76B" w:rsidR="00717723" w:rsidRDefault="00717723">
          <w:pPr>
            <w:pStyle w:val="TOC2"/>
            <w:tabs>
              <w:tab w:val="left" w:pos="1260"/>
              <w:tab w:val="right" w:leader="dot" w:pos="8296"/>
            </w:tabs>
            <w:rPr>
              <w:noProof/>
            </w:rPr>
          </w:pPr>
          <w:hyperlink w:anchor="_Toc46395372" w:history="1">
            <w:r w:rsidRPr="002B01AF">
              <w:rPr>
                <w:rStyle w:val="a4"/>
                <w:noProof/>
              </w:rPr>
              <w:t>11.43</w:t>
            </w:r>
            <w:r>
              <w:rPr>
                <w:noProof/>
              </w:rPr>
              <w:tab/>
            </w:r>
            <w:r w:rsidRPr="002B01AF">
              <w:rPr>
                <w:rStyle w:val="a4"/>
                <w:noProof/>
              </w:rPr>
              <w:t>Hexo资源</w:t>
            </w:r>
            <w:r>
              <w:rPr>
                <w:noProof/>
                <w:webHidden/>
              </w:rPr>
              <w:tab/>
            </w:r>
            <w:r>
              <w:rPr>
                <w:noProof/>
                <w:webHidden/>
              </w:rPr>
              <w:fldChar w:fldCharType="begin"/>
            </w:r>
            <w:r>
              <w:rPr>
                <w:noProof/>
                <w:webHidden/>
              </w:rPr>
              <w:instrText xml:space="preserve"> PAGEREF _Toc46395372 \h </w:instrText>
            </w:r>
            <w:r>
              <w:rPr>
                <w:noProof/>
                <w:webHidden/>
              </w:rPr>
            </w:r>
            <w:r>
              <w:rPr>
                <w:noProof/>
                <w:webHidden/>
              </w:rPr>
              <w:fldChar w:fldCharType="separate"/>
            </w:r>
            <w:r>
              <w:rPr>
                <w:noProof/>
                <w:webHidden/>
              </w:rPr>
              <w:t>396</w:t>
            </w:r>
            <w:r>
              <w:rPr>
                <w:noProof/>
                <w:webHidden/>
              </w:rPr>
              <w:fldChar w:fldCharType="end"/>
            </w:r>
          </w:hyperlink>
        </w:p>
        <w:p w14:paraId="4A41D288" w14:textId="5F3EBB3E" w:rsidR="00717723" w:rsidRDefault="00717723">
          <w:pPr>
            <w:pStyle w:val="TOC2"/>
            <w:tabs>
              <w:tab w:val="left" w:pos="1260"/>
              <w:tab w:val="right" w:leader="dot" w:pos="8296"/>
            </w:tabs>
            <w:rPr>
              <w:noProof/>
            </w:rPr>
          </w:pPr>
          <w:hyperlink w:anchor="_Toc46395373" w:history="1">
            <w:r w:rsidRPr="002B01AF">
              <w:rPr>
                <w:rStyle w:val="a4"/>
                <w:noProof/>
              </w:rPr>
              <w:t>11.44</w:t>
            </w:r>
            <w:r>
              <w:rPr>
                <w:noProof/>
              </w:rPr>
              <w:tab/>
            </w:r>
            <w:r w:rsidRPr="002B01AF">
              <w:rPr>
                <w:rStyle w:val="a4"/>
                <w:noProof/>
              </w:rPr>
              <w:t>Hexo主题资源</w:t>
            </w:r>
            <w:r>
              <w:rPr>
                <w:noProof/>
                <w:webHidden/>
              </w:rPr>
              <w:tab/>
            </w:r>
            <w:r>
              <w:rPr>
                <w:noProof/>
                <w:webHidden/>
              </w:rPr>
              <w:fldChar w:fldCharType="begin"/>
            </w:r>
            <w:r>
              <w:rPr>
                <w:noProof/>
                <w:webHidden/>
              </w:rPr>
              <w:instrText xml:space="preserve"> PAGEREF _Toc46395373 \h </w:instrText>
            </w:r>
            <w:r>
              <w:rPr>
                <w:noProof/>
                <w:webHidden/>
              </w:rPr>
            </w:r>
            <w:r>
              <w:rPr>
                <w:noProof/>
                <w:webHidden/>
              </w:rPr>
              <w:fldChar w:fldCharType="separate"/>
            </w:r>
            <w:r>
              <w:rPr>
                <w:noProof/>
                <w:webHidden/>
              </w:rPr>
              <w:t>396</w:t>
            </w:r>
            <w:r>
              <w:rPr>
                <w:noProof/>
                <w:webHidden/>
              </w:rPr>
              <w:fldChar w:fldCharType="end"/>
            </w:r>
          </w:hyperlink>
        </w:p>
        <w:p w14:paraId="5A3695BA" w14:textId="58B1EF8F" w:rsidR="00717723" w:rsidRDefault="00717723">
          <w:pPr>
            <w:pStyle w:val="TOC3"/>
            <w:tabs>
              <w:tab w:val="left" w:pos="2100"/>
              <w:tab w:val="right" w:leader="dot" w:pos="8296"/>
            </w:tabs>
            <w:rPr>
              <w:noProof/>
            </w:rPr>
          </w:pPr>
          <w:hyperlink w:anchor="_Toc46395374" w:history="1">
            <w:r w:rsidRPr="002B01AF">
              <w:rPr>
                <w:rStyle w:val="a4"/>
                <w:noProof/>
              </w:rPr>
              <w:t>11.44.1</w:t>
            </w:r>
            <w:r>
              <w:rPr>
                <w:noProof/>
              </w:rPr>
              <w:tab/>
            </w:r>
            <w:r w:rsidRPr="002B01AF">
              <w:rPr>
                <w:rStyle w:val="a4"/>
                <w:noProof/>
              </w:rPr>
              <w:t>主题NexT</w:t>
            </w:r>
            <w:r>
              <w:rPr>
                <w:noProof/>
                <w:webHidden/>
              </w:rPr>
              <w:tab/>
            </w:r>
            <w:r>
              <w:rPr>
                <w:noProof/>
                <w:webHidden/>
              </w:rPr>
              <w:fldChar w:fldCharType="begin"/>
            </w:r>
            <w:r>
              <w:rPr>
                <w:noProof/>
                <w:webHidden/>
              </w:rPr>
              <w:instrText xml:space="preserve"> PAGEREF _Toc46395374 \h </w:instrText>
            </w:r>
            <w:r>
              <w:rPr>
                <w:noProof/>
                <w:webHidden/>
              </w:rPr>
            </w:r>
            <w:r>
              <w:rPr>
                <w:noProof/>
                <w:webHidden/>
              </w:rPr>
              <w:fldChar w:fldCharType="separate"/>
            </w:r>
            <w:r>
              <w:rPr>
                <w:noProof/>
                <w:webHidden/>
              </w:rPr>
              <w:t>396</w:t>
            </w:r>
            <w:r>
              <w:rPr>
                <w:noProof/>
                <w:webHidden/>
              </w:rPr>
              <w:fldChar w:fldCharType="end"/>
            </w:r>
          </w:hyperlink>
        </w:p>
        <w:p w14:paraId="7B1AF71B" w14:textId="6BDAC4A0" w:rsidR="00717723" w:rsidRDefault="00717723">
          <w:pPr>
            <w:pStyle w:val="TOC4"/>
            <w:tabs>
              <w:tab w:val="left" w:pos="2520"/>
              <w:tab w:val="right" w:leader="dot" w:pos="8296"/>
            </w:tabs>
            <w:rPr>
              <w:noProof/>
            </w:rPr>
          </w:pPr>
          <w:hyperlink w:anchor="_Toc46395375" w:history="1">
            <w:r w:rsidRPr="002B01AF">
              <w:rPr>
                <w:rStyle w:val="a4"/>
                <w:noProof/>
              </w:rPr>
              <w:t>11.44.1.1</w:t>
            </w:r>
            <w:r>
              <w:rPr>
                <w:noProof/>
              </w:rPr>
              <w:tab/>
            </w:r>
            <w:r w:rsidRPr="002B01AF">
              <w:rPr>
                <w:rStyle w:val="a4"/>
                <w:noProof/>
              </w:rPr>
              <w:t>安装 NexT</w:t>
            </w:r>
            <w:r>
              <w:rPr>
                <w:noProof/>
                <w:webHidden/>
              </w:rPr>
              <w:tab/>
            </w:r>
            <w:r>
              <w:rPr>
                <w:noProof/>
                <w:webHidden/>
              </w:rPr>
              <w:fldChar w:fldCharType="begin"/>
            </w:r>
            <w:r>
              <w:rPr>
                <w:noProof/>
                <w:webHidden/>
              </w:rPr>
              <w:instrText xml:space="preserve"> PAGEREF _Toc46395375 \h </w:instrText>
            </w:r>
            <w:r>
              <w:rPr>
                <w:noProof/>
                <w:webHidden/>
              </w:rPr>
            </w:r>
            <w:r>
              <w:rPr>
                <w:noProof/>
                <w:webHidden/>
              </w:rPr>
              <w:fldChar w:fldCharType="separate"/>
            </w:r>
            <w:r>
              <w:rPr>
                <w:noProof/>
                <w:webHidden/>
              </w:rPr>
              <w:t>397</w:t>
            </w:r>
            <w:r>
              <w:rPr>
                <w:noProof/>
                <w:webHidden/>
              </w:rPr>
              <w:fldChar w:fldCharType="end"/>
            </w:r>
          </w:hyperlink>
        </w:p>
        <w:p w14:paraId="5486AE49" w14:textId="46FEBE9C" w:rsidR="00717723" w:rsidRDefault="00717723">
          <w:pPr>
            <w:pStyle w:val="TOC5"/>
            <w:tabs>
              <w:tab w:val="left" w:pos="2940"/>
              <w:tab w:val="right" w:leader="dot" w:pos="8296"/>
            </w:tabs>
            <w:rPr>
              <w:noProof/>
            </w:rPr>
          </w:pPr>
          <w:hyperlink w:anchor="_Toc46395376" w:history="1">
            <w:r w:rsidRPr="002B01AF">
              <w:rPr>
                <w:rStyle w:val="a4"/>
                <w:noProof/>
              </w:rPr>
              <w:t>11.44.1.1.1</w:t>
            </w:r>
            <w:r>
              <w:rPr>
                <w:noProof/>
              </w:rPr>
              <w:tab/>
            </w:r>
            <w:r w:rsidRPr="002B01AF">
              <w:rPr>
                <w:rStyle w:val="a4"/>
                <w:noProof/>
              </w:rPr>
              <w:t>下载主题</w:t>
            </w:r>
            <w:r>
              <w:rPr>
                <w:noProof/>
                <w:webHidden/>
              </w:rPr>
              <w:tab/>
            </w:r>
            <w:r>
              <w:rPr>
                <w:noProof/>
                <w:webHidden/>
              </w:rPr>
              <w:fldChar w:fldCharType="begin"/>
            </w:r>
            <w:r>
              <w:rPr>
                <w:noProof/>
                <w:webHidden/>
              </w:rPr>
              <w:instrText xml:space="preserve"> PAGEREF _Toc46395376 \h </w:instrText>
            </w:r>
            <w:r>
              <w:rPr>
                <w:noProof/>
                <w:webHidden/>
              </w:rPr>
            </w:r>
            <w:r>
              <w:rPr>
                <w:noProof/>
                <w:webHidden/>
              </w:rPr>
              <w:fldChar w:fldCharType="separate"/>
            </w:r>
            <w:r>
              <w:rPr>
                <w:noProof/>
                <w:webHidden/>
              </w:rPr>
              <w:t>397</w:t>
            </w:r>
            <w:r>
              <w:rPr>
                <w:noProof/>
                <w:webHidden/>
              </w:rPr>
              <w:fldChar w:fldCharType="end"/>
            </w:r>
          </w:hyperlink>
        </w:p>
        <w:p w14:paraId="4DD8FA83" w14:textId="3E140425" w:rsidR="00717723" w:rsidRDefault="00717723">
          <w:pPr>
            <w:pStyle w:val="TOC5"/>
            <w:tabs>
              <w:tab w:val="left" w:pos="2940"/>
              <w:tab w:val="right" w:leader="dot" w:pos="8296"/>
            </w:tabs>
            <w:rPr>
              <w:noProof/>
            </w:rPr>
          </w:pPr>
          <w:hyperlink w:anchor="_Toc46395377" w:history="1">
            <w:r w:rsidRPr="002B01AF">
              <w:rPr>
                <w:rStyle w:val="a4"/>
                <w:noProof/>
              </w:rPr>
              <w:t>11.44.1.1.2</w:t>
            </w:r>
            <w:r>
              <w:rPr>
                <w:noProof/>
              </w:rPr>
              <w:tab/>
            </w:r>
            <w:r w:rsidRPr="002B01AF">
              <w:rPr>
                <w:rStyle w:val="a4"/>
                <w:noProof/>
              </w:rPr>
              <w:t>启用主题</w:t>
            </w:r>
            <w:r>
              <w:rPr>
                <w:noProof/>
                <w:webHidden/>
              </w:rPr>
              <w:tab/>
            </w:r>
            <w:r>
              <w:rPr>
                <w:noProof/>
                <w:webHidden/>
              </w:rPr>
              <w:fldChar w:fldCharType="begin"/>
            </w:r>
            <w:r>
              <w:rPr>
                <w:noProof/>
                <w:webHidden/>
              </w:rPr>
              <w:instrText xml:space="preserve"> PAGEREF _Toc46395377 \h </w:instrText>
            </w:r>
            <w:r>
              <w:rPr>
                <w:noProof/>
                <w:webHidden/>
              </w:rPr>
            </w:r>
            <w:r>
              <w:rPr>
                <w:noProof/>
                <w:webHidden/>
              </w:rPr>
              <w:fldChar w:fldCharType="separate"/>
            </w:r>
            <w:r>
              <w:rPr>
                <w:noProof/>
                <w:webHidden/>
              </w:rPr>
              <w:t>397</w:t>
            </w:r>
            <w:r>
              <w:rPr>
                <w:noProof/>
                <w:webHidden/>
              </w:rPr>
              <w:fldChar w:fldCharType="end"/>
            </w:r>
          </w:hyperlink>
        </w:p>
        <w:p w14:paraId="180F652F" w14:textId="215328AF" w:rsidR="00717723" w:rsidRDefault="00717723">
          <w:pPr>
            <w:pStyle w:val="TOC5"/>
            <w:tabs>
              <w:tab w:val="left" w:pos="2940"/>
              <w:tab w:val="right" w:leader="dot" w:pos="8296"/>
            </w:tabs>
            <w:rPr>
              <w:noProof/>
            </w:rPr>
          </w:pPr>
          <w:hyperlink w:anchor="_Toc46395378" w:history="1">
            <w:r w:rsidRPr="002B01AF">
              <w:rPr>
                <w:rStyle w:val="a4"/>
                <w:noProof/>
              </w:rPr>
              <w:t>11.44.1.1.3</w:t>
            </w:r>
            <w:r>
              <w:rPr>
                <w:noProof/>
              </w:rPr>
              <w:tab/>
            </w:r>
            <w:r w:rsidRPr="002B01AF">
              <w:rPr>
                <w:rStyle w:val="a4"/>
                <w:noProof/>
              </w:rPr>
              <w:t>验证主题</w:t>
            </w:r>
            <w:r>
              <w:rPr>
                <w:noProof/>
                <w:webHidden/>
              </w:rPr>
              <w:tab/>
            </w:r>
            <w:r>
              <w:rPr>
                <w:noProof/>
                <w:webHidden/>
              </w:rPr>
              <w:fldChar w:fldCharType="begin"/>
            </w:r>
            <w:r>
              <w:rPr>
                <w:noProof/>
                <w:webHidden/>
              </w:rPr>
              <w:instrText xml:space="preserve"> PAGEREF _Toc46395378 \h </w:instrText>
            </w:r>
            <w:r>
              <w:rPr>
                <w:noProof/>
                <w:webHidden/>
              </w:rPr>
            </w:r>
            <w:r>
              <w:rPr>
                <w:noProof/>
                <w:webHidden/>
              </w:rPr>
              <w:fldChar w:fldCharType="separate"/>
            </w:r>
            <w:r>
              <w:rPr>
                <w:noProof/>
                <w:webHidden/>
              </w:rPr>
              <w:t>398</w:t>
            </w:r>
            <w:r>
              <w:rPr>
                <w:noProof/>
                <w:webHidden/>
              </w:rPr>
              <w:fldChar w:fldCharType="end"/>
            </w:r>
          </w:hyperlink>
        </w:p>
        <w:p w14:paraId="21A97DA3" w14:textId="06F02F3C" w:rsidR="00717723" w:rsidRDefault="00717723">
          <w:pPr>
            <w:pStyle w:val="TOC4"/>
            <w:tabs>
              <w:tab w:val="left" w:pos="2520"/>
              <w:tab w:val="right" w:leader="dot" w:pos="8296"/>
            </w:tabs>
            <w:rPr>
              <w:noProof/>
            </w:rPr>
          </w:pPr>
          <w:hyperlink w:anchor="_Toc46395379" w:history="1">
            <w:r w:rsidRPr="002B01AF">
              <w:rPr>
                <w:rStyle w:val="a4"/>
                <w:noProof/>
              </w:rPr>
              <w:t>11.44.1.2</w:t>
            </w:r>
            <w:r>
              <w:rPr>
                <w:noProof/>
              </w:rPr>
              <w:tab/>
            </w:r>
            <w:r w:rsidRPr="002B01AF">
              <w:rPr>
                <w:rStyle w:val="a4"/>
                <w:noProof/>
              </w:rPr>
              <w:t>主题设定</w:t>
            </w:r>
            <w:r>
              <w:rPr>
                <w:noProof/>
                <w:webHidden/>
              </w:rPr>
              <w:tab/>
            </w:r>
            <w:r>
              <w:rPr>
                <w:noProof/>
                <w:webHidden/>
              </w:rPr>
              <w:fldChar w:fldCharType="begin"/>
            </w:r>
            <w:r>
              <w:rPr>
                <w:noProof/>
                <w:webHidden/>
              </w:rPr>
              <w:instrText xml:space="preserve"> PAGEREF _Toc46395379 \h </w:instrText>
            </w:r>
            <w:r>
              <w:rPr>
                <w:noProof/>
                <w:webHidden/>
              </w:rPr>
            </w:r>
            <w:r>
              <w:rPr>
                <w:noProof/>
                <w:webHidden/>
              </w:rPr>
              <w:fldChar w:fldCharType="separate"/>
            </w:r>
            <w:r>
              <w:rPr>
                <w:noProof/>
                <w:webHidden/>
              </w:rPr>
              <w:t>399</w:t>
            </w:r>
            <w:r>
              <w:rPr>
                <w:noProof/>
                <w:webHidden/>
              </w:rPr>
              <w:fldChar w:fldCharType="end"/>
            </w:r>
          </w:hyperlink>
        </w:p>
        <w:p w14:paraId="7E45AD94" w14:textId="0F6BF0DB" w:rsidR="00717723" w:rsidRDefault="00717723">
          <w:pPr>
            <w:pStyle w:val="TOC5"/>
            <w:tabs>
              <w:tab w:val="left" w:pos="2940"/>
              <w:tab w:val="right" w:leader="dot" w:pos="8296"/>
            </w:tabs>
            <w:rPr>
              <w:noProof/>
            </w:rPr>
          </w:pPr>
          <w:hyperlink w:anchor="_Toc46395380" w:history="1">
            <w:r w:rsidRPr="002B01AF">
              <w:rPr>
                <w:rStyle w:val="a4"/>
                <w:noProof/>
              </w:rPr>
              <w:t>11.44.1.2.1</w:t>
            </w:r>
            <w:r>
              <w:rPr>
                <w:noProof/>
              </w:rPr>
              <w:tab/>
            </w:r>
            <w:r w:rsidRPr="002B01AF">
              <w:rPr>
                <w:rStyle w:val="a4"/>
                <w:noProof/>
              </w:rPr>
              <w:t>选择 Scheme</w:t>
            </w:r>
            <w:r>
              <w:rPr>
                <w:noProof/>
                <w:webHidden/>
              </w:rPr>
              <w:tab/>
            </w:r>
            <w:r>
              <w:rPr>
                <w:noProof/>
                <w:webHidden/>
              </w:rPr>
              <w:fldChar w:fldCharType="begin"/>
            </w:r>
            <w:r>
              <w:rPr>
                <w:noProof/>
                <w:webHidden/>
              </w:rPr>
              <w:instrText xml:space="preserve"> PAGEREF _Toc46395380 \h </w:instrText>
            </w:r>
            <w:r>
              <w:rPr>
                <w:noProof/>
                <w:webHidden/>
              </w:rPr>
            </w:r>
            <w:r>
              <w:rPr>
                <w:noProof/>
                <w:webHidden/>
              </w:rPr>
              <w:fldChar w:fldCharType="separate"/>
            </w:r>
            <w:r>
              <w:rPr>
                <w:noProof/>
                <w:webHidden/>
              </w:rPr>
              <w:t>399</w:t>
            </w:r>
            <w:r>
              <w:rPr>
                <w:noProof/>
                <w:webHidden/>
              </w:rPr>
              <w:fldChar w:fldCharType="end"/>
            </w:r>
          </w:hyperlink>
        </w:p>
        <w:p w14:paraId="5220FF06" w14:textId="2E1FEF63" w:rsidR="00717723" w:rsidRDefault="00717723">
          <w:pPr>
            <w:pStyle w:val="TOC5"/>
            <w:tabs>
              <w:tab w:val="left" w:pos="2940"/>
              <w:tab w:val="right" w:leader="dot" w:pos="8296"/>
            </w:tabs>
            <w:rPr>
              <w:noProof/>
            </w:rPr>
          </w:pPr>
          <w:hyperlink w:anchor="_Toc46395381" w:history="1">
            <w:r w:rsidRPr="002B01AF">
              <w:rPr>
                <w:rStyle w:val="a4"/>
                <w:noProof/>
              </w:rPr>
              <w:t>11.44.1.2.2</w:t>
            </w:r>
            <w:r>
              <w:rPr>
                <w:noProof/>
              </w:rPr>
              <w:tab/>
            </w:r>
            <w:r w:rsidRPr="002B01AF">
              <w:rPr>
                <w:rStyle w:val="a4"/>
                <w:noProof/>
              </w:rPr>
              <w:t>设置 语言</w:t>
            </w:r>
            <w:r>
              <w:rPr>
                <w:noProof/>
                <w:webHidden/>
              </w:rPr>
              <w:tab/>
            </w:r>
            <w:r>
              <w:rPr>
                <w:noProof/>
                <w:webHidden/>
              </w:rPr>
              <w:fldChar w:fldCharType="begin"/>
            </w:r>
            <w:r>
              <w:rPr>
                <w:noProof/>
                <w:webHidden/>
              </w:rPr>
              <w:instrText xml:space="preserve"> PAGEREF _Toc46395381 \h </w:instrText>
            </w:r>
            <w:r>
              <w:rPr>
                <w:noProof/>
                <w:webHidden/>
              </w:rPr>
            </w:r>
            <w:r>
              <w:rPr>
                <w:noProof/>
                <w:webHidden/>
              </w:rPr>
              <w:fldChar w:fldCharType="separate"/>
            </w:r>
            <w:r>
              <w:rPr>
                <w:noProof/>
                <w:webHidden/>
              </w:rPr>
              <w:t>399</w:t>
            </w:r>
            <w:r>
              <w:rPr>
                <w:noProof/>
                <w:webHidden/>
              </w:rPr>
              <w:fldChar w:fldCharType="end"/>
            </w:r>
          </w:hyperlink>
        </w:p>
        <w:p w14:paraId="56E4778C" w14:textId="1B07B45A" w:rsidR="00717723" w:rsidRDefault="00717723">
          <w:pPr>
            <w:pStyle w:val="TOC5"/>
            <w:tabs>
              <w:tab w:val="left" w:pos="2940"/>
              <w:tab w:val="right" w:leader="dot" w:pos="8296"/>
            </w:tabs>
            <w:rPr>
              <w:noProof/>
            </w:rPr>
          </w:pPr>
          <w:hyperlink w:anchor="_Toc46395382" w:history="1">
            <w:r w:rsidRPr="002B01AF">
              <w:rPr>
                <w:rStyle w:val="a4"/>
                <w:noProof/>
              </w:rPr>
              <w:t>11.44.1.2.3</w:t>
            </w:r>
            <w:r>
              <w:rPr>
                <w:noProof/>
              </w:rPr>
              <w:tab/>
            </w:r>
            <w:r w:rsidRPr="002B01AF">
              <w:rPr>
                <w:rStyle w:val="a4"/>
                <w:noProof/>
              </w:rPr>
              <w:t>设置 菜单</w:t>
            </w:r>
            <w:r>
              <w:rPr>
                <w:noProof/>
                <w:webHidden/>
              </w:rPr>
              <w:tab/>
            </w:r>
            <w:r>
              <w:rPr>
                <w:noProof/>
                <w:webHidden/>
              </w:rPr>
              <w:fldChar w:fldCharType="begin"/>
            </w:r>
            <w:r>
              <w:rPr>
                <w:noProof/>
                <w:webHidden/>
              </w:rPr>
              <w:instrText xml:space="preserve"> PAGEREF _Toc46395382 \h </w:instrText>
            </w:r>
            <w:r>
              <w:rPr>
                <w:noProof/>
                <w:webHidden/>
              </w:rPr>
            </w:r>
            <w:r>
              <w:rPr>
                <w:noProof/>
                <w:webHidden/>
              </w:rPr>
              <w:fldChar w:fldCharType="separate"/>
            </w:r>
            <w:r>
              <w:rPr>
                <w:noProof/>
                <w:webHidden/>
              </w:rPr>
              <w:t>400</w:t>
            </w:r>
            <w:r>
              <w:rPr>
                <w:noProof/>
                <w:webHidden/>
              </w:rPr>
              <w:fldChar w:fldCharType="end"/>
            </w:r>
          </w:hyperlink>
        </w:p>
        <w:p w14:paraId="15CB250E" w14:textId="70A7FB5B" w:rsidR="00717723" w:rsidRDefault="00717723">
          <w:pPr>
            <w:pStyle w:val="TOC5"/>
            <w:tabs>
              <w:tab w:val="left" w:pos="2940"/>
              <w:tab w:val="right" w:leader="dot" w:pos="8296"/>
            </w:tabs>
            <w:rPr>
              <w:noProof/>
            </w:rPr>
          </w:pPr>
          <w:hyperlink w:anchor="_Toc46395383" w:history="1">
            <w:r w:rsidRPr="002B01AF">
              <w:rPr>
                <w:rStyle w:val="a4"/>
                <w:noProof/>
              </w:rPr>
              <w:t>11.44.1.2.4</w:t>
            </w:r>
            <w:r>
              <w:rPr>
                <w:noProof/>
              </w:rPr>
              <w:tab/>
            </w:r>
            <w:r w:rsidRPr="002B01AF">
              <w:rPr>
                <w:rStyle w:val="a4"/>
                <w:noProof/>
              </w:rPr>
              <w:t>设置 侧栏</w:t>
            </w:r>
            <w:r>
              <w:rPr>
                <w:noProof/>
                <w:webHidden/>
              </w:rPr>
              <w:tab/>
            </w:r>
            <w:r>
              <w:rPr>
                <w:noProof/>
                <w:webHidden/>
              </w:rPr>
              <w:fldChar w:fldCharType="begin"/>
            </w:r>
            <w:r>
              <w:rPr>
                <w:noProof/>
                <w:webHidden/>
              </w:rPr>
              <w:instrText xml:space="preserve"> PAGEREF _Toc46395383 \h </w:instrText>
            </w:r>
            <w:r>
              <w:rPr>
                <w:noProof/>
                <w:webHidden/>
              </w:rPr>
            </w:r>
            <w:r>
              <w:rPr>
                <w:noProof/>
                <w:webHidden/>
              </w:rPr>
              <w:fldChar w:fldCharType="separate"/>
            </w:r>
            <w:r>
              <w:rPr>
                <w:noProof/>
                <w:webHidden/>
              </w:rPr>
              <w:t>401</w:t>
            </w:r>
            <w:r>
              <w:rPr>
                <w:noProof/>
                <w:webHidden/>
              </w:rPr>
              <w:fldChar w:fldCharType="end"/>
            </w:r>
          </w:hyperlink>
        </w:p>
        <w:p w14:paraId="2D5952D8" w14:textId="26437E1C" w:rsidR="00717723" w:rsidRDefault="00717723">
          <w:pPr>
            <w:pStyle w:val="TOC5"/>
            <w:tabs>
              <w:tab w:val="left" w:pos="2940"/>
              <w:tab w:val="right" w:leader="dot" w:pos="8296"/>
            </w:tabs>
            <w:rPr>
              <w:noProof/>
            </w:rPr>
          </w:pPr>
          <w:hyperlink w:anchor="_Toc46395384" w:history="1">
            <w:r w:rsidRPr="002B01AF">
              <w:rPr>
                <w:rStyle w:val="a4"/>
                <w:noProof/>
              </w:rPr>
              <w:t>11.44.1.2.5</w:t>
            </w:r>
            <w:r>
              <w:rPr>
                <w:noProof/>
              </w:rPr>
              <w:tab/>
            </w:r>
            <w:r w:rsidRPr="002B01AF">
              <w:rPr>
                <w:rStyle w:val="a4"/>
                <w:noProof/>
              </w:rPr>
              <w:t>设置 头像</w:t>
            </w:r>
            <w:r>
              <w:rPr>
                <w:noProof/>
                <w:webHidden/>
              </w:rPr>
              <w:tab/>
            </w:r>
            <w:r>
              <w:rPr>
                <w:noProof/>
                <w:webHidden/>
              </w:rPr>
              <w:fldChar w:fldCharType="begin"/>
            </w:r>
            <w:r>
              <w:rPr>
                <w:noProof/>
                <w:webHidden/>
              </w:rPr>
              <w:instrText xml:space="preserve"> PAGEREF _Toc46395384 \h </w:instrText>
            </w:r>
            <w:r>
              <w:rPr>
                <w:noProof/>
                <w:webHidden/>
              </w:rPr>
            </w:r>
            <w:r>
              <w:rPr>
                <w:noProof/>
                <w:webHidden/>
              </w:rPr>
              <w:fldChar w:fldCharType="separate"/>
            </w:r>
            <w:r>
              <w:rPr>
                <w:noProof/>
                <w:webHidden/>
              </w:rPr>
              <w:t>402</w:t>
            </w:r>
            <w:r>
              <w:rPr>
                <w:noProof/>
                <w:webHidden/>
              </w:rPr>
              <w:fldChar w:fldCharType="end"/>
            </w:r>
          </w:hyperlink>
        </w:p>
        <w:p w14:paraId="56CBEA41" w14:textId="26B7788A" w:rsidR="00717723" w:rsidRDefault="00717723">
          <w:pPr>
            <w:pStyle w:val="TOC5"/>
            <w:tabs>
              <w:tab w:val="left" w:pos="2940"/>
              <w:tab w:val="right" w:leader="dot" w:pos="8296"/>
            </w:tabs>
            <w:rPr>
              <w:noProof/>
            </w:rPr>
          </w:pPr>
          <w:hyperlink w:anchor="_Toc46395385" w:history="1">
            <w:r w:rsidRPr="002B01AF">
              <w:rPr>
                <w:rStyle w:val="a4"/>
                <w:noProof/>
              </w:rPr>
              <w:t>11.44.1.2.6</w:t>
            </w:r>
            <w:r>
              <w:rPr>
                <w:noProof/>
              </w:rPr>
              <w:tab/>
            </w:r>
            <w:r w:rsidRPr="002B01AF">
              <w:rPr>
                <w:rStyle w:val="a4"/>
                <w:noProof/>
              </w:rPr>
              <w:t>设置 作者昵称</w:t>
            </w:r>
            <w:r>
              <w:rPr>
                <w:noProof/>
                <w:webHidden/>
              </w:rPr>
              <w:tab/>
            </w:r>
            <w:r>
              <w:rPr>
                <w:noProof/>
                <w:webHidden/>
              </w:rPr>
              <w:fldChar w:fldCharType="begin"/>
            </w:r>
            <w:r>
              <w:rPr>
                <w:noProof/>
                <w:webHidden/>
              </w:rPr>
              <w:instrText xml:space="preserve"> PAGEREF _Toc46395385 \h </w:instrText>
            </w:r>
            <w:r>
              <w:rPr>
                <w:noProof/>
                <w:webHidden/>
              </w:rPr>
            </w:r>
            <w:r>
              <w:rPr>
                <w:noProof/>
                <w:webHidden/>
              </w:rPr>
              <w:fldChar w:fldCharType="separate"/>
            </w:r>
            <w:r>
              <w:rPr>
                <w:noProof/>
                <w:webHidden/>
              </w:rPr>
              <w:t>403</w:t>
            </w:r>
            <w:r>
              <w:rPr>
                <w:noProof/>
                <w:webHidden/>
              </w:rPr>
              <w:fldChar w:fldCharType="end"/>
            </w:r>
          </w:hyperlink>
        </w:p>
        <w:p w14:paraId="67E6ABE2" w14:textId="177CFCF2" w:rsidR="00717723" w:rsidRDefault="00717723">
          <w:pPr>
            <w:pStyle w:val="TOC5"/>
            <w:tabs>
              <w:tab w:val="left" w:pos="2940"/>
              <w:tab w:val="right" w:leader="dot" w:pos="8296"/>
            </w:tabs>
            <w:rPr>
              <w:noProof/>
            </w:rPr>
          </w:pPr>
          <w:hyperlink w:anchor="_Toc46395386" w:history="1">
            <w:r w:rsidRPr="002B01AF">
              <w:rPr>
                <w:rStyle w:val="a4"/>
                <w:noProof/>
              </w:rPr>
              <w:t>11.44.1.2.7</w:t>
            </w:r>
            <w:r>
              <w:rPr>
                <w:noProof/>
              </w:rPr>
              <w:tab/>
            </w:r>
            <w:r w:rsidRPr="002B01AF">
              <w:rPr>
                <w:rStyle w:val="a4"/>
                <w:noProof/>
              </w:rPr>
              <w:t>站点描述</w:t>
            </w:r>
            <w:r>
              <w:rPr>
                <w:noProof/>
                <w:webHidden/>
              </w:rPr>
              <w:tab/>
            </w:r>
            <w:r>
              <w:rPr>
                <w:noProof/>
                <w:webHidden/>
              </w:rPr>
              <w:fldChar w:fldCharType="begin"/>
            </w:r>
            <w:r>
              <w:rPr>
                <w:noProof/>
                <w:webHidden/>
              </w:rPr>
              <w:instrText xml:space="preserve"> PAGEREF _Toc46395386 \h </w:instrText>
            </w:r>
            <w:r>
              <w:rPr>
                <w:noProof/>
                <w:webHidden/>
              </w:rPr>
            </w:r>
            <w:r>
              <w:rPr>
                <w:noProof/>
                <w:webHidden/>
              </w:rPr>
              <w:fldChar w:fldCharType="separate"/>
            </w:r>
            <w:r>
              <w:rPr>
                <w:noProof/>
                <w:webHidden/>
              </w:rPr>
              <w:t>403</w:t>
            </w:r>
            <w:r>
              <w:rPr>
                <w:noProof/>
                <w:webHidden/>
              </w:rPr>
              <w:fldChar w:fldCharType="end"/>
            </w:r>
          </w:hyperlink>
        </w:p>
        <w:p w14:paraId="175CE900" w14:textId="7874FD30" w:rsidR="00717723" w:rsidRDefault="00717723">
          <w:pPr>
            <w:pStyle w:val="TOC4"/>
            <w:tabs>
              <w:tab w:val="left" w:pos="2520"/>
              <w:tab w:val="right" w:leader="dot" w:pos="8296"/>
            </w:tabs>
            <w:rPr>
              <w:noProof/>
            </w:rPr>
          </w:pPr>
          <w:hyperlink w:anchor="_Toc46395387" w:history="1">
            <w:r w:rsidRPr="002B01AF">
              <w:rPr>
                <w:rStyle w:val="a4"/>
                <w:noProof/>
              </w:rPr>
              <w:t>11.44.1.3</w:t>
            </w:r>
            <w:r>
              <w:rPr>
                <w:noProof/>
              </w:rPr>
              <w:tab/>
            </w:r>
            <w:r w:rsidRPr="002B01AF">
              <w:rPr>
                <w:rStyle w:val="a4"/>
                <w:noProof/>
              </w:rPr>
              <w:t>NexT标签</w:t>
            </w:r>
            <w:r>
              <w:rPr>
                <w:noProof/>
                <w:webHidden/>
              </w:rPr>
              <w:tab/>
            </w:r>
            <w:r>
              <w:rPr>
                <w:noProof/>
                <w:webHidden/>
              </w:rPr>
              <w:fldChar w:fldCharType="begin"/>
            </w:r>
            <w:r>
              <w:rPr>
                <w:noProof/>
                <w:webHidden/>
              </w:rPr>
              <w:instrText xml:space="preserve"> PAGEREF _Toc46395387 \h </w:instrText>
            </w:r>
            <w:r>
              <w:rPr>
                <w:noProof/>
                <w:webHidden/>
              </w:rPr>
            </w:r>
            <w:r>
              <w:rPr>
                <w:noProof/>
                <w:webHidden/>
              </w:rPr>
              <w:fldChar w:fldCharType="separate"/>
            </w:r>
            <w:r>
              <w:rPr>
                <w:noProof/>
                <w:webHidden/>
              </w:rPr>
              <w:t>403</w:t>
            </w:r>
            <w:r>
              <w:rPr>
                <w:noProof/>
                <w:webHidden/>
              </w:rPr>
              <w:fldChar w:fldCharType="end"/>
            </w:r>
          </w:hyperlink>
        </w:p>
        <w:p w14:paraId="62636E0E" w14:textId="40847BB1" w:rsidR="00717723" w:rsidRDefault="00717723">
          <w:pPr>
            <w:pStyle w:val="TOC5"/>
            <w:tabs>
              <w:tab w:val="left" w:pos="2940"/>
              <w:tab w:val="right" w:leader="dot" w:pos="8296"/>
            </w:tabs>
            <w:rPr>
              <w:noProof/>
            </w:rPr>
          </w:pPr>
          <w:hyperlink w:anchor="_Toc46395388" w:history="1">
            <w:r w:rsidRPr="002B01AF">
              <w:rPr>
                <w:rStyle w:val="a4"/>
                <w:noProof/>
              </w:rPr>
              <w:t>11.44.1.3.1</w:t>
            </w:r>
            <w:r>
              <w:rPr>
                <w:noProof/>
              </w:rPr>
              <w:tab/>
            </w:r>
            <w:r w:rsidRPr="002B01AF">
              <w:rPr>
                <w:rStyle w:val="a4"/>
                <w:noProof/>
              </w:rPr>
              <w:t>文本居中的引用</w:t>
            </w:r>
            <w:r>
              <w:rPr>
                <w:noProof/>
                <w:webHidden/>
              </w:rPr>
              <w:tab/>
            </w:r>
            <w:r>
              <w:rPr>
                <w:noProof/>
                <w:webHidden/>
              </w:rPr>
              <w:fldChar w:fldCharType="begin"/>
            </w:r>
            <w:r>
              <w:rPr>
                <w:noProof/>
                <w:webHidden/>
              </w:rPr>
              <w:instrText xml:space="preserve"> PAGEREF _Toc46395388 \h </w:instrText>
            </w:r>
            <w:r>
              <w:rPr>
                <w:noProof/>
                <w:webHidden/>
              </w:rPr>
            </w:r>
            <w:r>
              <w:rPr>
                <w:noProof/>
                <w:webHidden/>
              </w:rPr>
              <w:fldChar w:fldCharType="separate"/>
            </w:r>
            <w:r>
              <w:rPr>
                <w:noProof/>
                <w:webHidden/>
              </w:rPr>
              <w:t>403</w:t>
            </w:r>
            <w:r>
              <w:rPr>
                <w:noProof/>
                <w:webHidden/>
              </w:rPr>
              <w:fldChar w:fldCharType="end"/>
            </w:r>
          </w:hyperlink>
        </w:p>
        <w:p w14:paraId="1B81ECC0" w14:textId="0BDB7C19" w:rsidR="00717723" w:rsidRDefault="00717723">
          <w:pPr>
            <w:pStyle w:val="TOC5"/>
            <w:tabs>
              <w:tab w:val="left" w:pos="2940"/>
              <w:tab w:val="right" w:leader="dot" w:pos="8296"/>
            </w:tabs>
            <w:rPr>
              <w:noProof/>
            </w:rPr>
          </w:pPr>
          <w:hyperlink w:anchor="_Toc46395389" w:history="1">
            <w:r w:rsidRPr="002B01AF">
              <w:rPr>
                <w:rStyle w:val="a4"/>
                <w:noProof/>
              </w:rPr>
              <w:t>11.44.1.3.2</w:t>
            </w:r>
            <w:r>
              <w:rPr>
                <w:noProof/>
              </w:rPr>
              <w:tab/>
            </w:r>
            <w:r w:rsidRPr="002B01AF">
              <w:rPr>
                <w:rStyle w:val="a4"/>
                <w:noProof/>
              </w:rPr>
              <w:t>突破容器宽度限制的图片</w:t>
            </w:r>
            <w:r>
              <w:rPr>
                <w:noProof/>
                <w:webHidden/>
              </w:rPr>
              <w:tab/>
            </w:r>
            <w:r>
              <w:rPr>
                <w:noProof/>
                <w:webHidden/>
              </w:rPr>
              <w:fldChar w:fldCharType="begin"/>
            </w:r>
            <w:r>
              <w:rPr>
                <w:noProof/>
                <w:webHidden/>
              </w:rPr>
              <w:instrText xml:space="preserve"> PAGEREF _Toc46395389 \h </w:instrText>
            </w:r>
            <w:r>
              <w:rPr>
                <w:noProof/>
                <w:webHidden/>
              </w:rPr>
            </w:r>
            <w:r>
              <w:rPr>
                <w:noProof/>
                <w:webHidden/>
              </w:rPr>
              <w:fldChar w:fldCharType="separate"/>
            </w:r>
            <w:r>
              <w:rPr>
                <w:noProof/>
                <w:webHidden/>
              </w:rPr>
              <w:t>404</w:t>
            </w:r>
            <w:r>
              <w:rPr>
                <w:noProof/>
                <w:webHidden/>
              </w:rPr>
              <w:fldChar w:fldCharType="end"/>
            </w:r>
          </w:hyperlink>
        </w:p>
        <w:p w14:paraId="6264372C" w14:textId="7B386B35" w:rsidR="00717723" w:rsidRDefault="00717723">
          <w:pPr>
            <w:pStyle w:val="TOC5"/>
            <w:tabs>
              <w:tab w:val="left" w:pos="2940"/>
              <w:tab w:val="right" w:leader="dot" w:pos="8296"/>
            </w:tabs>
            <w:rPr>
              <w:noProof/>
            </w:rPr>
          </w:pPr>
          <w:hyperlink w:anchor="_Toc46395390" w:history="1">
            <w:r w:rsidRPr="002B01AF">
              <w:rPr>
                <w:rStyle w:val="a4"/>
                <w:noProof/>
              </w:rPr>
              <w:t>11.44.1.3.3</w:t>
            </w:r>
            <w:r>
              <w:rPr>
                <w:noProof/>
              </w:rPr>
              <w:tab/>
            </w:r>
            <w:r w:rsidRPr="002B01AF">
              <w:rPr>
                <w:rStyle w:val="a4"/>
                <w:noProof/>
              </w:rPr>
              <w:t>Bootstrap Callout 由 ivan-nginx 贡献</w:t>
            </w:r>
            <w:r>
              <w:rPr>
                <w:noProof/>
                <w:webHidden/>
              </w:rPr>
              <w:tab/>
            </w:r>
            <w:r>
              <w:rPr>
                <w:noProof/>
                <w:webHidden/>
              </w:rPr>
              <w:fldChar w:fldCharType="begin"/>
            </w:r>
            <w:r>
              <w:rPr>
                <w:noProof/>
                <w:webHidden/>
              </w:rPr>
              <w:instrText xml:space="preserve"> PAGEREF _Toc46395390 \h </w:instrText>
            </w:r>
            <w:r>
              <w:rPr>
                <w:noProof/>
                <w:webHidden/>
              </w:rPr>
            </w:r>
            <w:r>
              <w:rPr>
                <w:noProof/>
                <w:webHidden/>
              </w:rPr>
              <w:fldChar w:fldCharType="separate"/>
            </w:r>
            <w:r>
              <w:rPr>
                <w:noProof/>
                <w:webHidden/>
              </w:rPr>
              <w:t>405</w:t>
            </w:r>
            <w:r>
              <w:rPr>
                <w:noProof/>
                <w:webHidden/>
              </w:rPr>
              <w:fldChar w:fldCharType="end"/>
            </w:r>
          </w:hyperlink>
        </w:p>
        <w:p w14:paraId="39A58061" w14:textId="7A9F7E66" w:rsidR="00717723" w:rsidRDefault="00717723">
          <w:pPr>
            <w:pStyle w:val="TOC6"/>
            <w:tabs>
              <w:tab w:val="left" w:pos="3478"/>
              <w:tab w:val="right" w:leader="dot" w:pos="8296"/>
            </w:tabs>
            <w:rPr>
              <w:noProof/>
            </w:rPr>
          </w:pPr>
          <w:hyperlink w:anchor="_Toc46395391" w:history="1">
            <w:r w:rsidRPr="002B01AF">
              <w:rPr>
                <w:rStyle w:val="a4"/>
                <w:noProof/>
              </w:rPr>
              <w:t>11.44.1.3.3.2</w:t>
            </w:r>
            <w:r>
              <w:rPr>
                <w:noProof/>
              </w:rPr>
              <w:tab/>
            </w:r>
            <w:r w:rsidRPr="002B01AF">
              <w:rPr>
                <w:rStyle w:val="a4"/>
                <w:noProof/>
              </w:rPr>
              <w:t>集成常用的第三方服务</w:t>
            </w:r>
            <w:r>
              <w:rPr>
                <w:noProof/>
                <w:webHidden/>
              </w:rPr>
              <w:tab/>
            </w:r>
            <w:r>
              <w:rPr>
                <w:noProof/>
                <w:webHidden/>
              </w:rPr>
              <w:fldChar w:fldCharType="begin"/>
            </w:r>
            <w:r>
              <w:rPr>
                <w:noProof/>
                <w:webHidden/>
              </w:rPr>
              <w:instrText xml:space="preserve"> PAGEREF _Toc46395391 \h </w:instrText>
            </w:r>
            <w:r>
              <w:rPr>
                <w:noProof/>
                <w:webHidden/>
              </w:rPr>
            </w:r>
            <w:r>
              <w:rPr>
                <w:noProof/>
                <w:webHidden/>
              </w:rPr>
              <w:fldChar w:fldCharType="separate"/>
            </w:r>
            <w:r>
              <w:rPr>
                <w:noProof/>
                <w:webHidden/>
              </w:rPr>
              <w:t>407</w:t>
            </w:r>
            <w:r>
              <w:rPr>
                <w:noProof/>
                <w:webHidden/>
              </w:rPr>
              <w:fldChar w:fldCharType="end"/>
            </w:r>
          </w:hyperlink>
        </w:p>
        <w:p w14:paraId="1D3AEA93" w14:textId="6AA1A1C8" w:rsidR="00717723" w:rsidRDefault="00717723">
          <w:pPr>
            <w:pStyle w:val="TOC3"/>
            <w:tabs>
              <w:tab w:val="left" w:pos="2100"/>
              <w:tab w:val="right" w:leader="dot" w:pos="8296"/>
            </w:tabs>
            <w:rPr>
              <w:noProof/>
            </w:rPr>
          </w:pPr>
          <w:hyperlink w:anchor="_Toc46395392" w:history="1">
            <w:r w:rsidRPr="002B01AF">
              <w:rPr>
                <w:rStyle w:val="a4"/>
                <w:noProof/>
              </w:rPr>
              <w:t>11.44.2</w:t>
            </w:r>
            <w:r>
              <w:rPr>
                <w:noProof/>
              </w:rPr>
              <w:tab/>
            </w:r>
            <w:r w:rsidRPr="002B01AF">
              <w:rPr>
                <w:rStyle w:val="a4"/>
                <w:noProof/>
              </w:rPr>
              <w:t>主题hexo icarus</w:t>
            </w:r>
            <w:r>
              <w:rPr>
                <w:noProof/>
                <w:webHidden/>
              </w:rPr>
              <w:tab/>
            </w:r>
            <w:r>
              <w:rPr>
                <w:noProof/>
                <w:webHidden/>
              </w:rPr>
              <w:fldChar w:fldCharType="begin"/>
            </w:r>
            <w:r>
              <w:rPr>
                <w:noProof/>
                <w:webHidden/>
              </w:rPr>
              <w:instrText xml:space="preserve"> PAGEREF _Toc46395392 \h </w:instrText>
            </w:r>
            <w:r>
              <w:rPr>
                <w:noProof/>
                <w:webHidden/>
              </w:rPr>
            </w:r>
            <w:r>
              <w:rPr>
                <w:noProof/>
                <w:webHidden/>
              </w:rPr>
              <w:fldChar w:fldCharType="separate"/>
            </w:r>
            <w:r>
              <w:rPr>
                <w:noProof/>
                <w:webHidden/>
              </w:rPr>
              <w:t>408</w:t>
            </w:r>
            <w:r>
              <w:rPr>
                <w:noProof/>
                <w:webHidden/>
              </w:rPr>
              <w:fldChar w:fldCharType="end"/>
            </w:r>
          </w:hyperlink>
        </w:p>
        <w:p w14:paraId="7845BB00" w14:textId="1824DDB4" w:rsidR="00717723" w:rsidRDefault="00717723">
          <w:pPr>
            <w:pStyle w:val="TOC4"/>
            <w:tabs>
              <w:tab w:val="left" w:pos="2520"/>
              <w:tab w:val="right" w:leader="dot" w:pos="8296"/>
            </w:tabs>
            <w:rPr>
              <w:noProof/>
            </w:rPr>
          </w:pPr>
          <w:hyperlink w:anchor="_Toc46395393" w:history="1">
            <w:r w:rsidRPr="002B01AF">
              <w:rPr>
                <w:rStyle w:val="a4"/>
                <w:noProof/>
              </w:rPr>
              <w:t>11.44.2.1</w:t>
            </w:r>
            <w:r>
              <w:rPr>
                <w:noProof/>
              </w:rPr>
              <w:tab/>
            </w:r>
            <w:r w:rsidRPr="002B01AF">
              <w:rPr>
                <w:rStyle w:val="a4"/>
                <w:noProof/>
              </w:rPr>
              <w:t>安装icarus</w:t>
            </w:r>
            <w:r>
              <w:rPr>
                <w:noProof/>
                <w:webHidden/>
              </w:rPr>
              <w:tab/>
            </w:r>
            <w:r>
              <w:rPr>
                <w:noProof/>
                <w:webHidden/>
              </w:rPr>
              <w:fldChar w:fldCharType="begin"/>
            </w:r>
            <w:r>
              <w:rPr>
                <w:noProof/>
                <w:webHidden/>
              </w:rPr>
              <w:instrText xml:space="preserve"> PAGEREF _Toc46395393 \h </w:instrText>
            </w:r>
            <w:r>
              <w:rPr>
                <w:noProof/>
                <w:webHidden/>
              </w:rPr>
            </w:r>
            <w:r>
              <w:rPr>
                <w:noProof/>
                <w:webHidden/>
              </w:rPr>
              <w:fldChar w:fldCharType="separate"/>
            </w:r>
            <w:r>
              <w:rPr>
                <w:noProof/>
                <w:webHidden/>
              </w:rPr>
              <w:t>408</w:t>
            </w:r>
            <w:r>
              <w:rPr>
                <w:noProof/>
                <w:webHidden/>
              </w:rPr>
              <w:fldChar w:fldCharType="end"/>
            </w:r>
          </w:hyperlink>
        </w:p>
        <w:p w14:paraId="2623F8A5" w14:textId="093D32CE" w:rsidR="00717723" w:rsidRDefault="00717723">
          <w:pPr>
            <w:pStyle w:val="TOC4"/>
            <w:tabs>
              <w:tab w:val="left" w:pos="2520"/>
              <w:tab w:val="right" w:leader="dot" w:pos="8296"/>
            </w:tabs>
            <w:rPr>
              <w:noProof/>
            </w:rPr>
          </w:pPr>
          <w:hyperlink w:anchor="_Toc46395394" w:history="1">
            <w:r w:rsidRPr="002B01AF">
              <w:rPr>
                <w:rStyle w:val="a4"/>
                <w:noProof/>
              </w:rPr>
              <w:t>11.44.2.2</w:t>
            </w:r>
            <w:r>
              <w:rPr>
                <w:noProof/>
              </w:rPr>
              <w:tab/>
            </w:r>
            <w:r w:rsidRPr="002B01AF">
              <w:rPr>
                <w:rStyle w:val="a4"/>
                <w:noProof/>
              </w:rPr>
              <w:t>配置icarus</w:t>
            </w:r>
            <w:r>
              <w:rPr>
                <w:noProof/>
                <w:webHidden/>
              </w:rPr>
              <w:tab/>
            </w:r>
            <w:r>
              <w:rPr>
                <w:noProof/>
                <w:webHidden/>
              </w:rPr>
              <w:fldChar w:fldCharType="begin"/>
            </w:r>
            <w:r>
              <w:rPr>
                <w:noProof/>
                <w:webHidden/>
              </w:rPr>
              <w:instrText xml:space="preserve"> PAGEREF _Toc46395394 \h </w:instrText>
            </w:r>
            <w:r>
              <w:rPr>
                <w:noProof/>
                <w:webHidden/>
              </w:rPr>
            </w:r>
            <w:r>
              <w:rPr>
                <w:noProof/>
                <w:webHidden/>
              </w:rPr>
              <w:fldChar w:fldCharType="separate"/>
            </w:r>
            <w:r>
              <w:rPr>
                <w:noProof/>
                <w:webHidden/>
              </w:rPr>
              <w:t>409</w:t>
            </w:r>
            <w:r>
              <w:rPr>
                <w:noProof/>
                <w:webHidden/>
              </w:rPr>
              <w:fldChar w:fldCharType="end"/>
            </w:r>
          </w:hyperlink>
        </w:p>
        <w:p w14:paraId="4D069F58" w14:textId="681BA273" w:rsidR="00717723" w:rsidRDefault="00717723">
          <w:pPr>
            <w:pStyle w:val="TOC5"/>
            <w:tabs>
              <w:tab w:val="left" w:pos="3360"/>
              <w:tab w:val="right" w:leader="dot" w:pos="8296"/>
            </w:tabs>
            <w:rPr>
              <w:noProof/>
            </w:rPr>
          </w:pPr>
          <w:hyperlink w:anchor="_Toc46395395" w:history="1">
            <w:r w:rsidRPr="002B01AF">
              <w:rPr>
                <w:rStyle w:val="a4"/>
                <w:rFonts w:ascii="Roboto" w:hAnsi="Roboto"/>
                <w:noProof/>
              </w:rPr>
              <w:t>11.44.2.2.1</w:t>
            </w:r>
            <w:r>
              <w:rPr>
                <w:noProof/>
              </w:rPr>
              <w:tab/>
            </w:r>
            <w:r w:rsidRPr="002B01AF">
              <w:rPr>
                <w:rStyle w:val="a4"/>
                <w:rFonts w:ascii="Roboto" w:hAnsi="Roboto"/>
                <w:noProof/>
              </w:rPr>
              <w:t>配置</w:t>
            </w:r>
            <w:r w:rsidRPr="002B01AF">
              <w:rPr>
                <w:rStyle w:val="a4"/>
                <w:rFonts w:ascii="Roboto" w:hAnsi="Roboto"/>
                <w:noProof/>
              </w:rPr>
              <w:t xml:space="preserve"> icarus </w:t>
            </w:r>
            <w:r w:rsidRPr="002B01AF">
              <w:rPr>
                <w:rStyle w:val="a4"/>
                <w:rFonts w:ascii="Roboto" w:hAnsi="Roboto"/>
                <w:noProof/>
              </w:rPr>
              <w:t>主题</w:t>
            </w:r>
            <w:r>
              <w:rPr>
                <w:noProof/>
                <w:webHidden/>
              </w:rPr>
              <w:tab/>
            </w:r>
            <w:r>
              <w:rPr>
                <w:noProof/>
                <w:webHidden/>
              </w:rPr>
              <w:fldChar w:fldCharType="begin"/>
            </w:r>
            <w:r>
              <w:rPr>
                <w:noProof/>
                <w:webHidden/>
              </w:rPr>
              <w:instrText xml:space="preserve"> PAGEREF _Toc46395395 \h </w:instrText>
            </w:r>
            <w:r>
              <w:rPr>
                <w:noProof/>
                <w:webHidden/>
              </w:rPr>
            </w:r>
            <w:r>
              <w:rPr>
                <w:noProof/>
                <w:webHidden/>
              </w:rPr>
              <w:fldChar w:fldCharType="separate"/>
            </w:r>
            <w:r>
              <w:rPr>
                <w:noProof/>
                <w:webHidden/>
              </w:rPr>
              <w:t>409</w:t>
            </w:r>
            <w:r>
              <w:rPr>
                <w:noProof/>
                <w:webHidden/>
              </w:rPr>
              <w:fldChar w:fldCharType="end"/>
            </w:r>
          </w:hyperlink>
        </w:p>
        <w:p w14:paraId="121BBECD" w14:textId="47139E9E" w:rsidR="00717723" w:rsidRDefault="00717723">
          <w:pPr>
            <w:pStyle w:val="TOC5"/>
            <w:tabs>
              <w:tab w:val="left" w:pos="2940"/>
              <w:tab w:val="right" w:leader="dot" w:pos="8296"/>
            </w:tabs>
            <w:rPr>
              <w:noProof/>
            </w:rPr>
          </w:pPr>
          <w:hyperlink w:anchor="_Toc46395396" w:history="1">
            <w:r w:rsidRPr="002B01AF">
              <w:rPr>
                <w:rStyle w:val="a4"/>
                <w:noProof/>
              </w:rPr>
              <w:t>11.44.2.2.2</w:t>
            </w:r>
            <w:r>
              <w:rPr>
                <w:noProof/>
              </w:rPr>
              <w:tab/>
            </w:r>
            <w:r w:rsidRPr="002B01AF">
              <w:rPr>
                <w:rStyle w:val="a4"/>
                <w:noProof/>
              </w:rPr>
              <w:t>配置文章部分</w:t>
            </w:r>
            <w:r>
              <w:rPr>
                <w:noProof/>
                <w:webHidden/>
              </w:rPr>
              <w:tab/>
            </w:r>
            <w:r>
              <w:rPr>
                <w:noProof/>
                <w:webHidden/>
              </w:rPr>
              <w:fldChar w:fldCharType="begin"/>
            </w:r>
            <w:r>
              <w:rPr>
                <w:noProof/>
                <w:webHidden/>
              </w:rPr>
              <w:instrText xml:space="preserve"> PAGEREF _Toc46395396 \h </w:instrText>
            </w:r>
            <w:r>
              <w:rPr>
                <w:noProof/>
                <w:webHidden/>
              </w:rPr>
            </w:r>
            <w:r>
              <w:rPr>
                <w:noProof/>
                <w:webHidden/>
              </w:rPr>
              <w:fldChar w:fldCharType="separate"/>
            </w:r>
            <w:r>
              <w:rPr>
                <w:noProof/>
                <w:webHidden/>
              </w:rPr>
              <w:t>409</w:t>
            </w:r>
            <w:r>
              <w:rPr>
                <w:noProof/>
                <w:webHidden/>
              </w:rPr>
              <w:fldChar w:fldCharType="end"/>
            </w:r>
          </w:hyperlink>
        </w:p>
        <w:p w14:paraId="4D736B0E" w14:textId="343E230C" w:rsidR="00717723" w:rsidRDefault="00717723">
          <w:pPr>
            <w:pStyle w:val="TOC5"/>
            <w:tabs>
              <w:tab w:val="left" w:pos="2940"/>
              <w:tab w:val="right" w:leader="dot" w:pos="8296"/>
            </w:tabs>
            <w:rPr>
              <w:noProof/>
            </w:rPr>
          </w:pPr>
          <w:hyperlink w:anchor="_Toc46395397" w:history="1">
            <w:r w:rsidRPr="002B01AF">
              <w:rPr>
                <w:rStyle w:val="a4"/>
                <w:noProof/>
              </w:rPr>
              <w:t>11.44.2.2.3</w:t>
            </w:r>
            <w:r>
              <w:rPr>
                <w:noProof/>
              </w:rPr>
              <w:tab/>
            </w:r>
            <w:r w:rsidRPr="002B01AF">
              <w:rPr>
                <w:rStyle w:val="a4"/>
                <w:noProof/>
              </w:rPr>
              <w:t>顶部图片添加</w:t>
            </w:r>
            <w:r>
              <w:rPr>
                <w:noProof/>
                <w:webHidden/>
              </w:rPr>
              <w:tab/>
            </w:r>
            <w:r>
              <w:rPr>
                <w:noProof/>
                <w:webHidden/>
              </w:rPr>
              <w:fldChar w:fldCharType="begin"/>
            </w:r>
            <w:r>
              <w:rPr>
                <w:noProof/>
                <w:webHidden/>
              </w:rPr>
              <w:instrText xml:space="preserve"> PAGEREF _Toc46395397 \h </w:instrText>
            </w:r>
            <w:r>
              <w:rPr>
                <w:noProof/>
                <w:webHidden/>
              </w:rPr>
            </w:r>
            <w:r>
              <w:rPr>
                <w:noProof/>
                <w:webHidden/>
              </w:rPr>
              <w:fldChar w:fldCharType="separate"/>
            </w:r>
            <w:r>
              <w:rPr>
                <w:noProof/>
                <w:webHidden/>
              </w:rPr>
              <w:t>409</w:t>
            </w:r>
            <w:r>
              <w:rPr>
                <w:noProof/>
                <w:webHidden/>
              </w:rPr>
              <w:fldChar w:fldCharType="end"/>
            </w:r>
          </w:hyperlink>
        </w:p>
        <w:p w14:paraId="5FDED4D8" w14:textId="4AD68BA0" w:rsidR="00717723" w:rsidRDefault="00717723">
          <w:pPr>
            <w:pStyle w:val="TOC5"/>
            <w:tabs>
              <w:tab w:val="left" w:pos="2940"/>
              <w:tab w:val="right" w:leader="dot" w:pos="8296"/>
            </w:tabs>
            <w:rPr>
              <w:noProof/>
            </w:rPr>
          </w:pPr>
          <w:hyperlink w:anchor="_Toc46395398" w:history="1">
            <w:r w:rsidRPr="002B01AF">
              <w:rPr>
                <w:rStyle w:val="a4"/>
                <w:noProof/>
              </w:rPr>
              <w:t>11.44.2.2.4</w:t>
            </w:r>
            <w:r>
              <w:rPr>
                <w:noProof/>
              </w:rPr>
              <w:tab/>
            </w:r>
            <w:r w:rsidRPr="002B01AF">
              <w:rPr>
                <w:rStyle w:val="a4"/>
                <w:noProof/>
              </w:rPr>
              <w:t>左边文章导航栏开启</w:t>
            </w:r>
            <w:r>
              <w:rPr>
                <w:noProof/>
                <w:webHidden/>
              </w:rPr>
              <w:tab/>
            </w:r>
            <w:r>
              <w:rPr>
                <w:noProof/>
                <w:webHidden/>
              </w:rPr>
              <w:fldChar w:fldCharType="begin"/>
            </w:r>
            <w:r>
              <w:rPr>
                <w:noProof/>
                <w:webHidden/>
              </w:rPr>
              <w:instrText xml:space="preserve"> PAGEREF _Toc46395398 \h </w:instrText>
            </w:r>
            <w:r>
              <w:rPr>
                <w:noProof/>
                <w:webHidden/>
              </w:rPr>
            </w:r>
            <w:r>
              <w:rPr>
                <w:noProof/>
                <w:webHidden/>
              </w:rPr>
              <w:fldChar w:fldCharType="separate"/>
            </w:r>
            <w:r>
              <w:rPr>
                <w:noProof/>
                <w:webHidden/>
              </w:rPr>
              <w:t>410</w:t>
            </w:r>
            <w:r>
              <w:rPr>
                <w:noProof/>
                <w:webHidden/>
              </w:rPr>
              <w:fldChar w:fldCharType="end"/>
            </w:r>
          </w:hyperlink>
        </w:p>
        <w:p w14:paraId="02985DBB" w14:textId="3E3652EC" w:rsidR="00717723" w:rsidRDefault="00717723">
          <w:pPr>
            <w:pStyle w:val="TOC5"/>
            <w:tabs>
              <w:tab w:val="left" w:pos="2940"/>
              <w:tab w:val="right" w:leader="dot" w:pos="8296"/>
            </w:tabs>
            <w:rPr>
              <w:noProof/>
            </w:rPr>
          </w:pPr>
          <w:hyperlink w:anchor="_Toc46395399" w:history="1">
            <w:r w:rsidRPr="002B01AF">
              <w:rPr>
                <w:rStyle w:val="a4"/>
                <w:noProof/>
              </w:rPr>
              <w:t>11.44.2.2.5</w:t>
            </w:r>
            <w:r>
              <w:rPr>
                <w:noProof/>
              </w:rPr>
              <w:tab/>
            </w:r>
            <w:r w:rsidRPr="002B01AF">
              <w:rPr>
                <w:rStyle w:val="a4"/>
                <w:noProof/>
              </w:rPr>
              <w:t>提取文章目录</w:t>
            </w:r>
            <w:r>
              <w:rPr>
                <w:noProof/>
                <w:webHidden/>
              </w:rPr>
              <w:tab/>
            </w:r>
            <w:r>
              <w:rPr>
                <w:noProof/>
                <w:webHidden/>
              </w:rPr>
              <w:fldChar w:fldCharType="begin"/>
            </w:r>
            <w:r>
              <w:rPr>
                <w:noProof/>
                <w:webHidden/>
              </w:rPr>
              <w:instrText xml:space="preserve"> PAGEREF _Toc46395399 \h </w:instrText>
            </w:r>
            <w:r>
              <w:rPr>
                <w:noProof/>
                <w:webHidden/>
              </w:rPr>
            </w:r>
            <w:r>
              <w:rPr>
                <w:noProof/>
                <w:webHidden/>
              </w:rPr>
              <w:fldChar w:fldCharType="separate"/>
            </w:r>
            <w:r>
              <w:rPr>
                <w:noProof/>
                <w:webHidden/>
              </w:rPr>
              <w:t>410</w:t>
            </w:r>
            <w:r>
              <w:rPr>
                <w:noProof/>
                <w:webHidden/>
              </w:rPr>
              <w:fldChar w:fldCharType="end"/>
            </w:r>
          </w:hyperlink>
        </w:p>
        <w:p w14:paraId="2A507AB2" w14:textId="1273E994" w:rsidR="00717723" w:rsidRDefault="00717723">
          <w:pPr>
            <w:pStyle w:val="TOC5"/>
            <w:tabs>
              <w:tab w:val="left" w:pos="2940"/>
              <w:tab w:val="right" w:leader="dot" w:pos="8296"/>
            </w:tabs>
            <w:rPr>
              <w:noProof/>
            </w:rPr>
          </w:pPr>
          <w:hyperlink w:anchor="_Toc46395400" w:history="1">
            <w:r w:rsidRPr="002B01AF">
              <w:rPr>
                <w:rStyle w:val="a4"/>
                <w:noProof/>
              </w:rPr>
              <w:t>11.44.2.2.6</w:t>
            </w:r>
            <w:r>
              <w:rPr>
                <w:noProof/>
              </w:rPr>
              <w:tab/>
            </w:r>
            <w:r w:rsidRPr="002B01AF">
              <w:rPr>
                <w:rStyle w:val="a4"/>
                <w:noProof/>
              </w:rPr>
              <w:t>评论系统开启</w:t>
            </w:r>
            <w:r>
              <w:rPr>
                <w:noProof/>
                <w:webHidden/>
              </w:rPr>
              <w:tab/>
            </w:r>
            <w:r>
              <w:rPr>
                <w:noProof/>
                <w:webHidden/>
              </w:rPr>
              <w:fldChar w:fldCharType="begin"/>
            </w:r>
            <w:r>
              <w:rPr>
                <w:noProof/>
                <w:webHidden/>
              </w:rPr>
              <w:instrText xml:space="preserve"> PAGEREF _Toc46395400 \h </w:instrText>
            </w:r>
            <w:r>
              <w:rPr>
                <w:noProof/>
                <w:webHidden/>
              </w:rPr>
            </w:r>
            <w:r>
              <w:rPr>
                <w:noProof/>
                <w:webHidden/>
              </w:rPr>
              <w:fldChar w:fldCharType="separate"/>
            </w:r>
            <w:r>
              <w:rPr>
                <w:noProof/>
                <w:webHidden/>
              </w:rPr>
              <w:t>410</w:t>
            </w:r>
            <w:r>
              <w:rPr>
                <w:noProof/>
                <w:webHidden/>
              </w:rPr>
              <w:fldChar w:fldCharType="end"/>
            </w:r>
          </w:hyperlink>
        </w:p>
        <w:p w14:paraId="6C7FB523" w14:textId="2C42B9E6" w:rsidR="00717723" w:rsidRDefault="00717723">
          <w:pPr>
            <w:pStyle w:val="TOC5"/>
            <w:tabs>
              <w:tab w:val="left" w:pos="2940"/>
              <w:tab w:val="right" w:leader="dot" w:pos="8296"/>
            </w:tabs>
            <w:rPr>
              <w:noProof/>
            </w:rPr>
          </w:pPr>
          <w:hyperlink w:anchor="_Toc46395401" w:history="1">
            <w:r w:rsidRPr="002B01AF">
              <w:rPr>
                <w:rStyle w:val="a4"/>
                <w:noProof/>
              </w:rPr>
              <w:t>11.44.2.2.7</w:t>
            </w:r>
            <w:r>
              <w:rPr>
                <w:noProof/>
              </w:rPr>
              <w:tab/>
            </w:r>
            <w:r w:rsidRPr="002B01AF">
              <w:rPr>
                <w:rStyle w:val="a4"/>
                <w:noProof/>
              </w:rPr>
              <w:t>捐赠收款开启</w:t>
            </w:r>
            <w:r>
              <w:rPr>
                <w:noProof/>
                <w:webHidden/>
              </w:rPr>
              <w:tab/>
            </w:r>
            <w:r>
              <w:rPr>
                <w:noProof/>
                <w:webHidden/>
              </w:rPr>
              <w:fldChar w:fldCharType="begin"/>
            </w:r>
            <w:r>
              <w:rPr>
                <w:noProof/>
                <w:webHidden/>
              </w:rPr>
              <w:instrText xml:space="preserve"> PAGEREF _Toc46395401 \h </w:instrText>
            </w:r>
            <w:r>
              <w:rPr>
                <w:noProof/>
                <w:webHidden/>
              </w:rPr>
            </w:r>
            <w:r>
              <w:rPr>
                <w:noProof/>
                <w:webHidden/>
              </w:rPr>
              <w:fldChar w:fldCharType="separate"/>
            </w:r>
            <w:r>
              <w:rPr>
                <w:noProof/>
                <w:webHidden/>
              </w:rPr>
              <w:t>411</w:t>
            </w:r>
            <w:r>
              <w:rPr>
                <w:noProof/>
                <w:webHidden/>
              </w:rPr>
              <w:fldChar w:fldCharType="end"/>
            </w:r>
          </w:hyperlink>
        </w:p>
        <w:p w14:paraId="7A54F294" w14:textId="6E72BD1C" w:rsidR="00717723" w:rsidRDefault="00717723">
          <w:pPr>
            <w:pStyle w:val="TOC5"/>
            <w:tabs>
              <w:tab w:val="left" w:pos="2940"/>
              <w:tab w:val="right" w:leader="dot" w:pos="8296"/>
            </w:tabs>
            <w:rPr>
              <w:noProof/>
            </w:rPr>
          </w:pPr>
          <w:hyperlink w:anchor="_Toc46395402" w:history="1">
            <w:r w:rsidRPr="002B01AF">
              <w:rPr>
                <w:rStyle w:val="a4"/>
                <w:noProof/>
              </w:rPr>
              <w:t>11.44.2.2.8</w:t>
            </w:r>
            <w:r>
              <w:rPr>
                <w:noProof/>
              </w:rPr>
              <w:tab/>
            </w:r>
            <w:r w:rsidRPr="002B01AF">
              <w:rPr>
                <w:rStyle w:val="a4"/>
                <w:noProof/>
              </w:rPr>
              <w:t>全局搜索开启</w:t>
            </w:r>
            <w:r>
              <w:rPr>
                <w:noProof/>
                <w:webHidden/>
              </w:rPr>
              <w:tab/>
            </w:r>
            <w:r>
              <w:rPr>
                <w:noProof/>
                <w:webHidden/>
              </w:rPr>
              <w:fldChar w:fldCharType="begin"/>
            </w:r>
            <w:r>
              <w:rPr>
                <w:noProof/>
                <w:webHidden/>
              </w:rPr>
              <w:instrText xml:space="preserve"> PAGEREF _Toc46395402 \h </w:instrText>
            </w:r>
            <w:r>
              <w:rPr>
                <w:noProof/>
                <w:webHidden/>
              </w:rPr>
            </w:r>
            <w:r>
              <w:rPr>
                <w:noProof/>
                <w:webHidden/>
              </w:rPr>
              <w:fldChar w:fldCharType="separate"/>
            </w:r>
            <w:r>
              <w:rPr>
                <w:noProof/>
                <w:webHidden/>
              </w:rPr>
              <w:t>411</w:t>
            </w:r>
            <w:r>
              <w:rPr>
                <w:noProof/>
                <w:webHidden/>
              </w:rPr>
              <w:fldChar w:fldCharType="end"/>
            </w:r>
          </w:hyperlink>
        </w:p>
        <w:p w14:paraId="27EB0324" w14:textId="5200D2F8" w:rsidR="00717723" w:rsidRDefault="00717723">
          <w:pPr>
            <w:pStyle w:val="TOC5"/>
            <w:tabs>
              <w:tab w:val="left" w:pos="2940"/>
              <w:tab w:val="right" w:leader="dot" w:pos="8296"/>
            </w:tabs>
            <w:rPr>
              <w:noProof/>
            </w:rPr>
          </w:pPr>
          <w:hyperlink w:anchor="_Toc46395403" w:history="1">
            <w:r w:rsidRPr="002B01AF">
              <w:rPr>
                <w:rStyle w:val="a4"/>
                <w:noProof/>
              </w:rPr>
              <w:t>11.44.2.2.9</w:t>
            </w:r>
            <w:r>
              <w:rPr>
                <w:noProof/>
              </w:rPr>
              <w:tab/>
            </w:r>
            <w:r w:rsidRPr="002B01AF">
              <w:rPr>
                <w:rStyle w:val="a4"/>
                <w:noProof/>
              </w:rPr>
              <w:t>更多配置请参考官网配置</w:t>
            </w:r>
            <w:r>
              <w:rPr>
                <w:noProof/>
                <w:webHidden/>
              </w:rPr>
              <w:tab/>
            </w:r>
            <w:r>
              <w:rPr>
                <w:noProof/>
                <w:webHidden/>
              </w:rPr>
              <w:fldChar w:fldCharType="begin"/>
            </w:r>
            <w:r>
              <w:rPr>
                <w:noProof/>
                <w:webHidden/>
              </w:rPr>
              <w:instrText xml:space="preserve"> PAGEREF _Toc46395403 \h </w:instrText>
            </w:r>
            <w:r>
              <w:rPr>
                <w:noProof/>
                <w:webHidden/>
              </w:rPr>
            </w:r>
            <w:r>
              <w:rPr>
                <w:noProof/>
                <w:webHidden/>
              </w:rPr>
              <w:fldChar w:fldCharType="separate"/>
            </w:r>
            <w:r>
              <w:rPr>
                <w:noProof/>
                <w:webHidden/>
              </w:rPr>
              <w:t>411</w:t>
            </w:r>
            <w:r>
              <w:rPr>
                <w:noProof/>
                <w:webHidden/>
              </w:rPr>
              <w:fldChar w:fldCharType="end"/>
            </w:r>
          </w:hyperlink>
        </w:p>
        <w:p w14:paraId="7DE43ACA" w14:textId="09683C77" w:rsidR="00717723" w:rsidRDefault="00717723">
          <w:pPr>
            <w:pStyle w:val="TOC4"/>
            <w:tabs>
              <w:tab w:val="left" w:pos="2520"/>
              <w:tab w:val="right" w:leader="dot" w:pos="8296"/>
            </w:tabs>
            <w:rPr>
              <w:noProof/>
            </w:rPr>
          </w:pPr>
          <w:hyperlink w:anchor="_Toc46395404" w:history="1">
            <w:r w:rsidRPr="002B01AF">
              <w:rPr>
                <w:rStyle w:val="a4"/>
                <w:rFonts w:ascii="Roboto" w:hAnsi="Roboto"/>
                <w:noProof/>
              </w:rPr>
              <w:t>11.44.2.3</w:t>
            </w:r>
            <w:r>
              <w:rPr>
                <w:noProof/>
              </w:rPr>
              <w:tab/>
            </w:r>
            <w:r w:rsidRPr="002B01AF">
              <w:rPr>
                <w:rStyle w:val="a4"/>
                <w:rFonts w:ascii="Roboto" w:hAnsi="Roboto"/>
                <w:noProof/>
              </w:rPr>
              <w:t>自定义</w:t>
            </w:r>
            <w:r w:rsidRPr="002B01AF">
              <w:rPr>
                <w:rStyle w:val="a4"/>
                <w:rFonts w:ascii="Roboto" w:hAnsi="Roboto"/>
                <w:noProof/>
              </w:rPr>
              <w:t xml:space="preserve"> icarus </w:t>
            </w:r>
            <w:r w:rsidRPr="002B01AF">
              <w:rPr>
                <w:rStyle w:val="a4"/>
                <w:rFonts w:ascii="Roboto" w:hAnsi="Roboto"/>
                <w:noProof/>
              </w:rPr>
              <w:t>主题</w:t>
            </w:r>
            <w:r>
              <w:rPr>
                <w:noProof/>
                <w:webHidden/>
              </w:rPr>
              <w:tab/>
            </w:r>
            <w:r>
              <w:rPr>
                <w:noProof/>
                <w:webHidden/>
              </w:rPr>
              <w:fldChar w:fldCharType="begin"/>
            </w:r>
            <w:r>
              <w:rPr>
                <w:noProof/>
                <w:webHidden/>
              </w:rPr>
              <w:instrText xml:space="preserve"> PAGEREF _Toc46395404 \h </w:instrText>
            </w:r>
            <w:r>
              <w:rPr>
                <w:noProof/>
                <w:webHidden/>
              </w:rPr>
            </w:r>
            <w:r>
              <w:rPr>
                <w:noProof/>
                <w:webHidden/>
              </w:rPr>
              <w:fldChar w:fldCharType="separate"/>
            </w:r>
            <w:r>
              <w:rPr>
                <w:noProof/>
                <w:webHidden/>
              </w:rPr>
              <w:t>412</w:t>
            </w:r>
            <w:r>
              <w:rPr>
                <w:noProof/>
                <w:webHidden/>
              </w:rPr>
              <w:fldChar w:fldCharType="end"/>
            </w:r>
          </w:hyperlink>
        </w:p>
        <w:p w14:paraId="37B058DC" w14:textId="0ACC14D4" w:rsidR="00717723" w:rsidRDefault="00717723">
          <w:pPr>
            <w:pStyle w:val="TOC4"/>
            <w:tabs>
              <w:tab w:val="left" w:pos="2520"/>
              <w:tab w:val="right" w:leader="dot" w:pos="8296"/>
            </w:tabs>
            <w:rPr>
              <w:noProof/>
            </w:rPr>
          </w:pPr>
          <w:hyperlink w:anchor="_Toc46395405" w:history="1">
            <w:r w:rsidRPr="002B01AF">
              <w:rPr>
                <w:rStyle w:val="a4"/>
                <w:rFonts w:ascii="Roboto" w:hAnsi="Roboto"/>
                <w:noProof/>
              </w:rPr>
              <w:t>11.44.2.4</w:t>
            </w:r>
            <w:r>
              <w:rPr>
                <w:noProof/>
              </w:rPr>
              <w:tab/>
            </w:r>
            <w:r w:rsidRPr="002B01AF">
              <w:rPr>
                <w:rStyle w:val="a4"/>
                <w:rFonts w:ascii="Roboto" w:hAnsi="Roboto"/>
                <w:noProof/>
              </w:rPr>
              <w:t>代码高亮</w:t>
            </w:r>
            <w:r>
              <w:rPr>
                <w:noProof/>
                <w:webHidden/>
              </w:rPr>
              <w:tab/>
            </w:r>
            <w:r>
              <w:rPr>
                <w:noProof/>
                <w:webHidden/>
              </w:rPr>
              <w:fldChar w:fldCharType="begin"/>
            </w:r>
            <w:r>
              <w:rPr>
                <w:noProof/>
                <w:webHidden/>
              </w:rPr>
              <w:instrText xml:space="preserve"> PAGEREF _Toc46395405 \h </w:instrText>
            </w:r>
            <w:r>
              <w:rPr>
                <w:noProof/>
                <w:webHidden/>
              </w:rPr>
            </w:r>
            <w:r>
              <w:rPr>
                <w:noProof/>
                <w:webHidden/>
              </w:rPr>
              <w:fldChar w:fldCharType="separate"/>
            </w:r>
            <w:r>
              <w:rPr>
                <w:noProof/>
                <w:webHidden/>
              </w:rPr>
              <w:t>412</w:t>
            </w:r>
            <w:r>
              <w:rPr>
                <w:noProof/>
                <w:webHidden/>
              </w:rPr>
              <w:fldChar w:fldCharType="end"/>
            </w:r>
          </w:hyperlink>
        </w:p>
        <w:p w14:paraId="034DC4F8" w14:textId="5F9CDAEC" w:rsidR="00717723" w:rsidRDefault="00717723">
          <w:pPr>
            <w:pStyle w:val="TOC4"/>
            <w:tabs>
              <w:tab w:val="left" w:pos="2520"/>
              <w:tab w:val="right" w:leader="dot" w:pos="8296"/>
            </w:tabs>
            <w:rPr>
              <w:noProof/>
            </w:rPr>
          </w:pPr>
          <w:hyperlink w:anchor="_Toc46395406" w:history="1">
            <w:r w:rsidRPr="002B01AF">
              <w:rPr>
                <w:rStyle w:val="a4"/>
                <w:rFonts w:ascii="Roboto" w:hAnsi="Roboto"/>
                <w:noProof/>
              </w:rPr>
              <w:t>11.44.2.5</w:t>
            </w:r>
            <w:r>
              <w:rPr>
                <w:noProof/>
              </w:rPr>
              <w:tab/>
            </w:r>
            <w:r w:rsidRPr="002B01AF">
              <w:rPr>
                <w:rStyle w:val="a4"/>
                <w:rFonts w:ascii="Roboto" w:hAnsi="Roboto"/>
                <w:noProof/>
              </w:rPr>
              <w:t>更新</w:t>
            </w:r>
            <w:r w:rsidRPr="002B01AF">
              <w:rPr>
                <w:rStyle w:val="a4"/>
                <w:rFonts w:ascii="Roboto" w:hAnsi="Roboto"/>
                <w:noProof/>
              </w:rPr>
              <w:t>logo</w:t>
            </w:r>
            <w:r>
              <w:rPr>
                <w:noProof/>
                <w:webHidden/>
              </w:rPr>
              <w:tab/>
            </w:r>
            <w:r>
              <w:rPr>
                <w:noProof/>
                <w:webHidden/>
              </w:rPr>
              <w:fldChar w:fldCharType="begin"/>
            </w:r>
            <w:r>
              <w:rPr>
                <w:noProof/>
                <w:webHidden/>
              </w:rPr>
              <w:instrText xml:space="preserve"> PAGEREF _Toc46395406 \h </w:instrText>
            </w:r>
            <w:r>
              <w:rPr>
                <w:noProof/>
                <w:webHidden/>
              </w:rPr>
            </w:r>
            <w:r>
              <w:rPr>
                <w:noProof/>
                <w:webHidden/>
              </w:rPr>
              <w:fldChar w:fldCharType="separate"/>
            </w:r>
            <w:r>
              <w:rPr>
                <w:noProof/>
                <w:webHidden/>
              </w:rPr>
              <w:t>412</w:t>
            </w:r>
            <w:r>
              <w:rPr>
                <w:noProof/>
                <w:webHidden/>
              </w:rPr>
              <w:fldChar w:fldCharType="end"/>
            </w:r>
          </w:hyperlink>
        </w:p>
        <w:p w14:paraId="598A17CA" w14:textId="1ABAD552" w:rsidR="00717723" w:rsidRDefault="00717723">
          <w:pPr>
            <w:pStyle w:val="TOC4"/>
            <w:tabs>
              <w:tab w:val="left" w:pos="2520"/>
              <w:tab w:val="right" w:leader="dot" w:pos="8296"/>
            </w:tabs>
            <w:rPr>
              <w:noProof/>
            </w:rPr>
          </w:pPr>
          <w:hyperlink w:anchor="_Toc46395407" w:history="1">
            <w:r w:rsidRPr="002B01AF">
              <w:rPr>
                <w:rStyle w:val="a4"/>
                <w:rFonts w:ascii="Roboto" w:hAnsi="Roboto"/>
                <w:noProof/>
              </w:rPr>
              <w:t>11.44.2.6</w:t>
            </w:r>
            <w:r>
              <w:rPr>
                <w:noProof/>
              </w:rPr>
              <w:tab/>
            </w:r>
            <w:r w:rsidRPr="002B01AF">
              <w:rPr>
                <w:rStyle w:val="a4"/>
                <w:rFonts w:ascii="Roboto" w:hAnsi="Roboto"/>
                <w:noProof/>
              </w:rPr>
              <w:t>页面类型判定</w:t>
            </w:r>
            <w:r>
              <w:rPr>
                <w:noProof/>
                <w:webHidden/>
              </w:rPr>
              <w:tab/>
            </w:r>
            <w:r>
              <w:rPr>
                <w:noProof/>
                <w:webHidden/>
              </w:rPr>
              <w:fldChar w:fldCharType="begin"/>
            </w:r>
            <w:r>
              <w:rPr>
                <w:noProof/>
                <w:webHidden/>
              </w:rPr>
              <w:instrText xml:space="preserve"> PAGEREF _Toc46395407 \h </w:instrText>
            </w:r>
            <w:r>
              <w:rPr>
                <w:noProof/>
                <w:webHidden/>
              </w:rPr>
            </w:r>
            <w:r>
              <w:rPr>
                <w:noProof/>
                <w:webHidden/>
              </w:rPr>
              <w:fldChar w:fldCharType="separate"/>
            </w:r>
            <w:r>
              <w:rPr>
                <w:noProof/>
                <w:webHidden/>
              </w:rPr>
              <w:t>412</w:t>
            </w:r>
            <w:r>
              <w:rPr>
                <w:noProof/>
                <w:webHidden/>
              </w:rPr>
              <w:fldChar w:fldCharType="end"/>
            </w:r>
          </w:hyperlink>
        </w:p>
        <w:p w14:paraId="21BF74FB" w14:textId="760119EA" w:rsidR="00717723" w:rsidRDefault="00717723">
          <w:pPr>
            <w:pStyle w:val="TOC4"/>
            <w:tabs>
              <w:tab w:val="left" w:pos="2520"/>
              <w:tab w:val="right" w:leader="dot" w:pos="8296"/>
            </w:tabs>
            <w:rPr>
              <w:noProof/>
            </w:rPr>
          </w:pPr>
          <w:hyperlink w:anchor="_Toc46395408" w:history="1">
            <w:r w:rsidRPr="002B01AF">
              <w:rPr>
                <w:rStyle w:val="a4"/>
                <w:rFonts w:ascii="Roboto" w:hAnsi="Roboto"/>
                <w:noProof/>
              </w:rPr>
              <w:t>11.44.2.7</w:t>
            </w:r>
            <w:r>
              <w:rPr>
                <w:noProof/>
              </w:rPr>
              <w:tab/>
            </w:r>
            <w:r w:rsidRPr="002B01AF">
              <w:rPr>
                <w:rStyle w:val="a4"/>
                <w:rFonts w:ascii="Roboto" w:hAnsi="Roboto"/>
                <w:noProof/>
              </w:rPr>
              <w:t>布局</w:t>
            </w:r>
            <w:r>
              <w:rPr>
                <w:noProof/>
                <w:webHidden/>
              </w:rPr>
              <w:tab/>
            </w:r>
            <w:r>
              <w:rPr>
                <w:noProof/>
                <w:webHidden/>
              </w:rPr>
              <w:fldChar w:fldCharType="begin"/>
            </w:r>
            <w:r>
              <w:rPr>
                <w:noProof/>
                <w:webHidden/>
              </w:rPr>
              <w:instrText xml:space="preserve"> PAGEREF _Toc46395408 \h </w:instrText>
            </w:r>
            <w:r>
              <w:rPr>
                <w:noProof/>
                <w:webHidden/>
              </w:rPr>
            </w:r>
            <w:r>
              <w:rPr>
                <w:noProof/>
                <w:webHidden/>
              </w:rPr>
              <w:fldChar w:fldCharType="separate"/>
            </w:r>
            <w:r>
              <w:rPr>
                <w:noProof/>
                <w:webHidden/>
              </w:rPr>
              <w:t>412</w:t>
            </w:r>
            <w:r>
              <w:rPr>
                <w:noProof/>
                <w:webHidden/>
              </w:rPr>
              <w:fldChar w:fldCharType="end"/>
            </w:r>
          </w:hyperlink>
        </w:p>
        <w:p w14:paraId="48F78E6F" w14:textId="5AF0E6FB" w:rsidR="00717723" w:rsidRDefault="00717723">
          <w:pPr>
            <w:pStyle w:val="TOC5"/>
            <w:tabs>
              <w:tab w:val="left" w:pos="3360"/>
              <w:tab w:val="right" w:leader="dot" w:pos="8296"/>
            </w:tabs>
            <w:rPr>
              <w:noProof/>
            </w:rPr>
          </w:pPr>
          <w:hyperlink w:anchor="_Toc46395409" w:history="1">
            <w:r w:rsidRPr="002B01AF">
              <w:rPr>
                <w:rStyle w:val="a4"/>
                <w:rFonts w:ascii="Roboto" w:hAnsi="Roboto"/>
                <w:noProof/>
              </w:rPr>
              <w:t>11.44.2.7.1</w:t>
            </w:r>
            <w:r>
              <w:rPr>
                <w:noProof/>
              </w:rPr>
              <w:tab/>
            </w:r>
            <w:r w:rsidRPr="002B01AF">
              <w:rPr>
                <w:rStyle w:val="a4"/>
                <w:rFonts w:ascii="Roboto" w:hAnsi="Roboto"/>
                <w:noProof/>
              </w:rPr>
              <w:t>文章页面两栏布局</w:t>
            </w:r>
            <w:r>
              <w:rPr>
                <w:noProof/>
                <w:webHidden/>
              </w:rPr>
              <w:tab/>
            </w:r>
            <w:r>
              <w:rPr>
                <w:noProof/>
                <w:webHidden/>
              </w:rPr>
              <w:fldChar w:fldCharType="begin"/>
            </w:r>
            <w:r>
              <w:rPr>
                <w:noProof/>
                <w:webHidden/>
              </w:rPr>
              <w:instrText xml:space="preserve"> PAGEREF _Toc46395409 \h </w:instrText>
            </w:r>
            <w:r>
              <w:rPr>
                <w:noProof/>
                <w:webHidden/>
              </w:rPr>
            </w:r>
            <w:r>
              <w:rPr>
                <w:noProof/>
                <w:webHidden/>
              </w:rPr>
              <w:fldChar w:fldCharType="separate"/>
            </w:r>
            <w:r>
              <w:rPr>
                <w:noProof/>
                <w:webHidden/>
              </w:rPr>
              <w:t>412</w:t>
            </w:r>
            <w:r>
              <w:rPr>
                <w:noProof/>
                <w:webHidden/>
              </w:rPr>
              <w:fldChar w:fldCharType="end"/>
            </w:r>
          </w:hyperlink>
        </w:p>
        <w:p w14:paraId="5C201C94" w14:textId="290F390A" w:rsidR="00717723" w:rsidRDefault="00717723">
          <w:pPr>
            <w:pStyle w:val="TOC5"/>
            <w:tabs>
              <w:tab w:val="left" w:pos="3360"/>
              <w:tab w:val="right" w:leader="dot" w:pos="8296"/>
            </w:tabs>
            <w:rPr>
              <w:noProof/>
            </w:rPr>
          </w:pPr>
          <w:hyperlink w:anchor="_Toc46395410" w:history="1">
            <w:r w:rsidRPr="002B01AF">
              <w:rPr>
                <w:rStyle w:val="a4"/>
                <w:rFonts w:ascii="Roboto" w:hAnsi="Roboto"/>
                <w:noProof/>
              </w:rPr>
              <w:t>11.44.2.7.2</w:t>
            </w:r>
            <w:r>
              <w:rPr>
                <w:noProof/>
              </w:rPr>
              <w:tab/>
            </w:r>
            <w:r w:rsidRPr="002B01AF">
              <w:rPr>
                <w:rStyle w:val="a4"/>
                <w:rFonts w:ascii="Roboto" w:hAnsi="Roboto"/>
                <w:noProof/>
              </w:rPr>
              <w:t>调整阅读模式双栏</w:t>
            </w:r>
            <w:r>
              <w:rPr>
                <w:noProof/>
                <w:webHidden/>
              </w:rPr>
              <w:tab/>
            </w:r>
            <w:r>
              <w:rPr>
                <w:noProof/>
                <w:webHidden/>
              </w:rPr>
              <w:fldChar w:fldCharType="begin"/>
            </w:r>
            <w:r>
              <w:rPr>
                <w:noProof/>
                <w:webHidden/>
              </w:rPr>
              <w:instrText xml:space="preserve"> PAGEREF _Toc46395410 \h </w:instrText>
            </w:r>
            <w:r>
              <w:rPr>
                <w:noProof/>
                <w:webHidden/>
              </w:rPr>
            </w:r>
            <w:r>
              <w:rPr>
                <w:noProof/>
                <w:webHidden/>
              </w:rPr>
              <w:fldChar w:fldCharType="separate"/>
            </w:r>
            <w:r>
              <w:rPr>
                <w:noProof/>
                <w:webHidden/>
              </w:rPr>
              <w:t>414</w:t>
            </w:r>
            <w:r>
              <w:rPr>
                <w:noProof/>
                <w:webHidden/>
              </w:rPr>
              <w:fldChar w:fldCharType="end"/>
            </w:r>
          </w:hyperlink>
        </w:p>
        <w:p w14:paraId="56F534F4" w14:textId="347C7852" w:rsidR="00717723" w:rsidRDefault="00717723">
          <w:pPr>
            <w:pStyle w:val="TOC5"/>
            <w:tabs>
              <w:tab w:val="left" w:pos="3360"/>
              <w:tab w:val="right" w:leader="dot" w:pos="8296"/>
            </w:tabs>
            <w:rPr>
              <w:noProof/>
            </w:rPr>
          </w:pPr>
          <w:hyperlink w:anchor="_Toc46395411" w:history="1">
            <w:r w:rsidRPr="002B01AF">
              <w:rPr>
                <w:rStyle w:val="a4"/>
                <w:rFonts w:ascii="Roboto" w:hAnsi="Roboto"/>
                <w:noProof/>
              </w:rPr>
              <w:t>11.44.2.7.3</w:t>
            </w:r>
            <w:r>
              <w:rPr>
                <w:noProof/>
              </w:rPr>
              <w:tab/>
            </w:r>
            <w:r w:rsidRPr="002B01AF">
              <w:rPr>
                <w:rStyle w:val="a4"/>
                <w:rFonts w:ascii="Roboto" w:hAnsi="Roboto"/>
                <w:noProof/>
              </w:rPr>
              <w:t>优化文章标题布局</w:t>
            </w:r>
            <w:r>
              <w:rPr>
                <w:noProof/>
                <w:webHidden/>
              </w:rPr>
              <w:tab/>
            </w:r>
            <w:r>
              <w:rPr>
                <w:noProof/>
                <w:webHidden/>
              </w:rPr>
              <w:fldChar w:fldCharType="begin"/>
            </w:r>
            <w:r>
              <w:rPr>
                <w:noProof/>
                <w:webHidden/>
              </w:rPr>
              <w:instrText xml:space="preserve"> PAGEREF _Toc46395411 \h </w:instrText>
            </w:r>
            <w:r>
              <w:rPr>
                <w:noProof/>
                <w:webHidden/>
              </w:rPr>
            </w:r>
            <w:r>
              <w:rPr>
                <w:noProof/>
                <w:webHidden/>
              </w:rPr>
              <w:fldChar w:fldCharType="separate"/>
            </w:r>
            <w:r>
              <w:rPr>
                <w:noProof/>
                <w:webHidden/>
              </w:rPr>
              <w:t>415</w:t>
            </w:r>
            <w:r>
              <w:rPr>
                <w:noProof/>
                <w:webHidden/>
              </w:rPr>
              <w:fldChar w:fldCharType="end"/>
            </w:r>
          </w:hyperlink>
        </w:p>
        <w:p w14:paraId="17FD50A8" w14:textId="5C9CFED8" w:rsidR="00717723" w:rsidRDefault="00717723">
          <w:pPr>
            <w:pStyle w:val="TOC5"/>
            <w:tabs>
              <w:tab w:val="left" w:pos="3360"/>
              <w:tab w:val="right" w:leader="dot" w:pos="8296"/>
            </w:tabs>
            <w:rPr>
              <w:noProof/>
            </w:rPr>
          </w:pPr>
          <w:hyperlink w:anchor="_Toc46395412" w:history="1">
            <w:r w:rsidRPr="002B01AF">
              <w:rPr>
                <w:rStyle w:val="a4"/>
                <w:rFonts w:ascii="Roboto" w:hAnsi="Roboto"/>
                <w:noProof/>
              </w:rPr>
              <w:t>11.44.2.7.4</w:t>
            </w:r>
            <w:r>
              <w:rPr>
                <w:noProof/>
              </w:rPr>
              <w:tab/>
            </w:r>
            <w:r w:rsidRPr="002B01AF">
              <w:rPr>
                <w:rStyle w:val="a4"/>
                <w:rFonts w:ascii="Roboto" w:hAnsi="Roboto"/>
                <w:noProof/>
              </w:rPr>
              <w:t>优化文章结尾布局</w:t>
            </w:r>
            <w:r>
              <w:rPr>
                <w:noProof/>
                <w:webHidden/>
              </w:rPr>
              <w:tab/>
            </w:r>
            <w:r>
              <w:rPr>
                <w:noProof/>
                <w:webHidden/>
              </w:rPr>
              <w:fldChar w:fldCharType="begin"/>
            </w:r>
            <w:r>
              <w:rPr>
                <w:noProof/>
                <w:webHidden/>
              </w:rPr>
              <w:instrText xml:space="preserve"> PAGEREF _Toc46395412 \h </w:instrText>
            </w:r>
            <w:r>
              <w:rPr>
                <w:noProof/>
                <w:webHidden/>
              </w:rPr>
            </w:r>
            <w:r>
              <w:rPr>
                <w:noProof/>
                <w:webHidden/>
              </w:rPr>
              <w:fldChar w:fldCharType="separate"/>
            </w:r>
            <w:r>
              <w:rPr>
                <w:noProof/>
                <w:webHidden/>
              </w:rPr>
              <w:t>417</w:t>
            </w:r>
            <w:r>
              <w:rPr>
                <w:noProof/>
                <w:webHidden/>
              </w:rPr>
              <w:fldChar w:fldCharType="end"/>
            </w:r>
          </w:hyperlink>
        </w:p>
        <w:p w14:paraId="6C0BF29A" w14:textId="28F39C25" w:rsidR="00717723" w:rsidRDefault="00717723">
          <w:pPr>
            <w:pStyle w:val="TOC5"/>
            <w:tabs>
              <w:tab w:val="left" w:pos="3360"/>
              <w:tab w:val="right" w:leader="dot" w:pos="8296"/>
            </w:tabs>
            <w:rPr>
              <w:noProof/>
            </w:rPr>
          </w:pPr>
          <w:hyperlink w:anchor="_Toc46395413" w:history="1">
            <w:r w:rsidRPr="002B01AF">
              <w:rPr>
                <w:rStyle w:val="a4"/>
                <w:rFonts w:ascii="Roboto" w:hAnsi="Roboto"/>
                <w:noProof/>
              </w:rPr>
              <w:t>11.44.2.7.5</w:t>
            </w:r>
            <w:r>
              <w:rPr>
                <w:noProof/>
              </w:rPr>
              <w:tab/>
            </w:r>
            <w:r w:rsidRPr="002B01AF">
              <w:rPr>
                <w:rStyle w:val="a4"/>
                <w:rFonts w:ascii="Roboto" w:hAnsi="Roboto"/>
                <w:noProof/>
              </w:rPr>
              <w:t>优化个人信息布局</w:t>
            </w:r>
            <w:r>
              <w:rPr>
                <w:noProof/>
                <w:webHidden/>
              </w:rPr>
              <w:tab/>
            </w:r>
            <w:r>
              <w:rPr>
                <w:noProof/>
                <w:webHidden/>
              </w:rPr>
              <w:fldChar w:fldCharType="begin"/>
            </w:r>
            <w:r>
              <w:rPr>
                <w:noProof/>
                <w:webHidden/>
              </w:rPr>
              <w:instrText xml:space="preserve"> PAGEREF _Toc46395413 \h </w:instrText>
            </w:r>
            <w:r>
              <w:rPr>
                <w:noProof/>
                <w:webHidden/>
              </w:rPr>
            </w:r>
            <w:r>
              <w:rPr>
                <w:noProof/>
                <w:webHidden/>
              </w:rPr>
              <w:fldChar w:fldCharType="separate"/>
            </w:r>
            <w:r>
              <w:rPr>
                <w:noProof/>
                <w:webHidden/>
              </w:rPr>
              <w:t>418</w:t>
            </w:r>
            <w:r>
              <w:rPr>
                <w:noProof/>
                <w:webHidden/>
              </w:rPr>
              <w:fldChar w:fldCharType="end"/>
            </w:r>
          </w:hyperlink>
        </w:p>
        <w:p w14:paraId="2166F948" w14:textId="3EC264FD" w:rsidR="00717723" w:rsidRDefault="00717723">
          <w:pPr>
            <w:pStyle w:val="TOC5"/>
            <w:tabs>
              <w:tab w:val="left" w:pos="3360"/>
              <w:tab w:val="right" w:leader="dot" w:pos="8296"/>
            </w:tabs>
            <w:rPr>
              <w:noProof/>
            </w:rPr>
          </w:pPr>
          <w:hyperlink w:anchor="_Toc46395414" w:history="1">
            <w:r w:rsidRPr="002B01AF">
              <w:rPr>
                <w:rStyle w:val="a4"/>
                <w:rFonts w:ascii="Roboto" w:hAnsi="Roboto"/>
                <w:noProof/>
              </w:rPr>
              <w:t>11.44.2.7.6</w:t>
            </w:r>
            <w:r>
              <w:rPr>
                <w:noProof/>
              </w:rPr>
              <w:tab/>
            </w:r>
            <w:r w:rsidRPr="002B01AF">
              <w:rPr>
                <w:rStyle w:val="a4"/>
                <w:rFonts w:ascii="Roboto" w:hAnsi="Roboto"/>
                <w:noProof/>
              </w:rPr>
              <w:t>优化移动端显示</w:t>
            </w:r>
            <w:r>
              <w:rPr>
                <w:noProof/>
                <w:webHidden/>
              </w:rPr>
              <w:tab/>
            </w:r>
            <w:r>
              <w:rPr>
                <w:noProof/>
                <w:webHidden/>
              </w:rPr>
              <w:fldChar w:fldCharType="begin"/>
            </w:r>
            <w:r>
              <w:rPr>
                <w:noProof/>
                <w:webHidden/>
              </w:rPr>
              <w:instrText xml:space="preserve"> PAGEREF _Toc46395414 \h </w:instrText>
            </w:r>
            <w:r>
              <w:rPr>
                <w:noProof/>
                <w:webHidden/>
              </w:rPr>
            </w:r>
            <w:r>
              <w:rPr>
                <w:noProof/>
                <w:webHidden/>
              </w:rPr>
              <w:fldChar w:fldCharType="separate"/>
            </w:r>
            <w:r>
              <w:rPr>
                <w:noProof/>
                <w:webHidden/>
              </w:rPr>
              <w:t>418</w:t>
            </w:r>
            <w:r>
              <w:rPr>
                <w:noProof/>
                <w:webHidden/>
              </w:rPr>
              <w:fldChar w:fldCharType="end"/>
            </w:r>
          </w:hyperlink>
        </w:p>
        <w:p w14:paraId="0675F209" w14:textId="44BBFAB4" w:rsidR="00717723" w:rsidRDefault="00717723">
          <w:pPr>
            <w:pStyle w:val="TOC5"/>
            <w:tabs>
              <w:tab w:val="left" w:pos="3360"/>
              <w:tab w:val="right" w:leader="dot" w:pos="8296"/>
            </w:tabs>
            <w:rPr>
              <w:noProof/>
            </w:rPr>
          </w:pPr>
          <w:hyperlink w:anchor="_Toc46395415" w:history="1">
            <w:r w:rsidRPr="002B01AF">
              <w:rPr>
                <w:rStyle w:val="a4"/>
                <w:rFonts w:ascii="Roboto" w:hAnsi="Roboto"/>
                <w:noProof/>
              </w:rPr>
              <w:t>11.44.2.7.7</w:t>
            </w:r>
            <w:r>
              <w:rPr>
                <w:noProof/>
              </w:rPr>
              <w:tab/>
            </w:r>
            <w:r w:rsidRPr="002B01AF">
              <w:rPr>
                <w:rStyle w:val="a4"/>
                <w:rFonts w:ascii="Roboto" w:hAnsi="Roboto"/>
                <w:noProof/>
              </w:rPr>
              <w:t>目录粘性布局</w:t>
            </w:r>
            <w:r>
              <w:rPr>
                <w:noProof/>
                <w:webHidden/>
              </w:rPr>
              <w:tab/>
            </w:r>
            <w:r>
              <w:rPr>
                <w:noProof/>
                <w:webHidden/>
              </w:rPr>
              <w:fldChar w:fldCharType="begin"/>
            </w:r>
            <w:r>
              <w:rPr>
                <w:noProof/>
                <w:webHidden/>
              </w:rPr>
              <w:instrText xml:space="preserve"> PAGEREF _Toc46395415 \h </w:instrText>
            </w:r>
            <w:r>
              <w:rPr>
                <w:noProof/>
                <w:webHidden/>
              </w:rPr>
            </w:r>
            <w:r>
              <w:rPr>
                <w:noProof/>
                <w:webHidden/>
              </w:rPr>
              <w:fldChar w:fldCharType="separate"/>
            </w:r>
            <w:r>
              <w:rPr>
                <w:noProof/>
                <w:webHidden/>
              </w:rPr>
              <w:t>418</w:t>
            </w:r>
            <w:r>
              <w:rPr>
                <w:noProof/>
                <w:webHidden/>
              </w:rPr>
              <w:fldChar w:fldCharType="end"/>
            </w:r>
          </w:hyperlink>
        </w:p>
        <w:p w14:paraId="75D3038E" w14:textId="16B762F0" w:rsidR="00717723" w:rsidRDefault="00717723">
          <w:pPr>
            <w:pStyle w:val="TOC4"/>
            <w:tabs>
              <w:tab w:val="left" w:pos="2520"/>
              <w:tab w:val="right" w:leader="dot" w:pos="8296"/>
            </w:tabs>
            <w:rPr>
              <w:noProof/>
            </w:rPr>
          </w:pPr>
          <w:hyperlink w:anchor="_Toc46395416" w:history="1">
            <w:r w:rsidRPr="002B01AF">
              <w:rPr>
                <w:rStyle w:val="a4"/>
                <w:rFonts w:ascii="Roboto" w:hAnsi="Roboto"/>
                <w:noProof/>
              </w:rPr>
              <w:t>11.44.2.8</w:t>
            </w:r>
            <w:r>
              <w:rPr>
                <w:noProof/>
              </w:rPr>
              <w:tab/>
            </w:r>
            <w:r w:rsidRPr="002B01AF">
              <w:rPr>
                <w:rStyle w:val="a4"/>
                <w:rFonts w:ascii="Roboto" w:hAnsi="Roboto"/>
                <w:noProof/>
              </w:rPr>
              <w:t>功能</w:t>
            </w:r>
            <w:r>
              <w:rPr>
                <w:noProof/>
                <w:webHidden/>
              </w:rPr>
              <w:tab/>
            </w:r>
            <w:r>
              <w:rPr>
                <w:noProof/>
                <w:webHidden/>
              </w:rPr>
              <w:fldChar w:fldCharType="begin"/>
            </w:r>
            <w:r>
              <w:rPr>
                <w:noProof/>
                <w:webHidden/>
              </w:rPr>
              <w:instrText xml:space="preserve"> PAGEREF _Toc46395416 \h </w:instrText>
            </w:r>
            <w:r>
              <w:rPr>
                <w:noProof/>
                <w:webHidden/>
              </w:rPr>
            </w:r>
            <w:r>
              <w:rPr>
                <w:noProof/>
                <w:webHidden/>
              </w:rPr>
              <w:fldChar w:fldCharType="separate"/>
            </w:r>
            <w:r>
              <w:rPr>
                <w:noProof/>
                <w:webHidden/>
              </w:rPr>
              <w:t>419</w:t>
            </w:r>
            <w:r>
              <w:rPr>
                <w:noProof/>
                <w:webHidden/>
              </w:rPr>
              <w:fldChar w:fldCharType="end"/>
            </w:r>
          </w:hyperlink>
        </w:p>
        <w:p w14:paraId="3B3C58F2" w14:textId="25150D83" w:rsidR="00717723" w:rsidRDefault="00717723">
          <w:pPr>
            <w:pStyle w:val="TOC5"/>
            <w:tabs>
              <w:tab w:val="left" w:pos="3360"/>
              <w:tab w:val="right" w:leader="dot" w:pos="8296"/>
            </w:tabs>
            <w:rPr>
              <w:noProof/>
            </w:rPr>
          </w:pPr>
          <w:hyperlink w:anchor="_Toc46395417" w:history="1">
            <w:r w:rsidRPr="002B01AF">
              <w:rPr>
                <w:rStyle w:val="a4"/>
                <w:rFonts w:ascii="Roboto" w:hAnsi="Roboto"/>
                <w:noProof/>
              </w:rPr>
              <w:t>11.44.2.8.1</w:t>
            </w:r>
            <w:r>
              <w:rPr>
                <w:noProof/>
              </w:rPr>
              <w:tab/>
            </w:r>
            <w:r w:rsidRPr="002B01AF">
              <w:rPr>
                <w:rStyle w:val="a4"/>
                <w:rFonts w:ascii="Roboto" w:hAnsi="Roboto"/>
                <w:noProof/>
              </w:rPr>
              <w:t>增加版权说明</w:t>
            </w:r>
            <w:r>
              <w:rPr>
                <w:noProof/>
                <w:webHidden/>
              </w:rPr>
              <w:tab/>
            </w:r>
            <w:r>
              <w:rPr>
                <w:noProof/>
                <w:webHidden/>
              </w:rPr>
              <w:fldChar w:fldCharType="begin"/>
            </w:r>
            <w:r>
              <w:rPr>
                <w:noProof/>
                <w:webHidden/>
              </w:rPr>
              <w:instrText xml:space="preserve"> PAGEREF _Toc46395417 \h </w:instrText>
            </w:r>
            <w:r>
              <w:rPr>
                <w:noProof/>
                <w:webHidden/>
              </w:rPr>
            </w:r>
            <w:r>
              <w:rPr>
                <w:noProof/>
                <w:webHidden/>
              </w:rPr>
              <w:fldChar w:fldCharType="separate"/>
            </w:r>
            <w:r>
              <w:rPr>
                <w:noProof/>
                <w:webHidden/>
              </w:rPr>
              <w:t>419</w:t>
            </w:r>
            <w:r>
              <w:rPr>
                <w:noProof/>
                <w:webHidden/>
              </w:rPr>
              <w:fldChar w:fldCharType="end"/>
            </w:r>
          </w:hyperlink>
        </w:p>
        <w:p w14:paraId="152D0738" w14:textId="207082A7" w:rsidR="00717723" w:rsidRDefault="00717723">
          <w:pPr>
            <w:pStyle w:val="TOC5"/>
            <w:tabs>
              <w:tab w:val="left" w:pos="3360"/>
              <w:tab w:val="right" w:leader="dot" w:pos="8296"/>
            </w:tabs>
            <w:rPr>
              <w:noProof/>
            </w:rPr>
          </w:pPr>
          <w:hyperlink w:anchor="_Toc46395418" w:history="1">
            <w:r w:rsidRPr="002B01AF">
              <w:rPr>
                <w:rStyle w:val="a4"/>
                <w:rFonts w:ascii="Roboto" w:hAnsi="Roboto"/>
                <w:noProof/>
              </w:rPr>
              <w:t>11.44.2.8.2</w:t>
            </w:r>
            <w:r>
              <w:rPr>
                <w:noProof/>
              </w:rPr>
              <w:tab/>
            </w:r>
            <w:r w:rsidRPr="002B01AF">
              <w:rPr>
                <w:rStyle w:val="a4"/>
                <w:rFonts w:ascii="Roboto" w:hAnsi="Roboto"/>
                <w:noProof/>
              </w:rPr>
              <w:t>增加文章版权</w:t>
            </w:r>
            <w:r>
              <w:rPr>
                <w:noProof/>
                <w:webHidden/>
              </w:rPr>
              <w:tab/>
            </w:r>
            <w:r>
              <w:rPr>
                <w:noProof/>
                <w:webHidden/>
              </w:rPr>
              <w:fldChar w:fldCharType="begin"/>
            </w:r>
            <w:r>
              <w:rPr>
                <w:noProof/>
                <w:webHidden/>
              </w:rPr>
              <w:instrText xml:space="preserve"> PAGEREF _Toc46395418 \h </w:instrText>
            </w:r>
            <w:r>
              <w:rPr>
                <w:noProof/>
                <w:webHidden/>
              </w:rPr>
            </w:r>
            <w:r>
              <w:rPr>
                <w:noProof/>
                <w:webHidden/>
              </w:rPr>
              <w:fldChar w:fldCharType="separate"/>
            </w:r>
            <w:r>
              <w:rPr>
                <w:noProof/>
                <w:webHidden/>
              </w:rPr>
              <w:t>420</w:t>
            </w:r>
            <w:r>
              <w:rPr>
                <w:noProof/>
                <w:webHidden/>
              </w:rPr>
              <w:fldChar w:fldCharType="end"/>
            </w:r>
          </w:hyperlink>
        </w:p>
        <w:p w14:paraId="7B7AB7DF" w14:textId="5CBCFB0A" w:rsidR="00717723" w:rsidRDefault="00717723">
          <w:pPr>
            <w:pStyle w:val="TOC5"/>
            <w:tabs>
              <w:tab w:val="left" w:pos="3360"/>
              <w:tab w:val="right" w:leader="dot" w:pos="8296"/>
            </w:tabs>
            <w:rPr>
              <w:noProof/>
            </w:rPr>
          </w:pPr>
          <w:hyperlink w:anchor="_Toc46395419" w:history="1">
            <w:r w:rsidRPr="002B01AF">
              <w:rPr>
                <w:rStyle w:val="a4"/>
                <w:rFonts w:ascii="Roboto" w:hAnsi="Roboto"/>
                <w:noProof/>
              </w:rPr>
              <w:t>11.44.2.8.3</w:t>
            </w:r>
            <w:r>
              <w:rPr>
                <w:noProof/>
              </w:rPr>
              <w:tab/>
            </w:r>
            <w:r w:rsidRPr="002B01AF">
              <w:rPr>
                <w:rStyle w:val="a4"/>
                <w:rFonts w:ascii="Roboto" w:hAnsi="Roboto"/>
                <w:noProof/>
              </w:rPr>
              <w:t>配置</w:t>
            </w:r>
            <w:r w:rsidRPr="002B01AF">
              <w:rPr>
                <w:rStyle w:val="a4"/>
                <w:rFonts w:ascii="Roboto" w:hAnsi="Roboto"/>
                <w:noProof/>
              </w:rPr>
              <w:t xml:space="preserve"> gitalk </w:t>
            </w:r>
            <w:r w:rsidRPr="002B01AF">
              <w:rPr>
                <w:rStyle w:val="a4"/>
                <w:rFonts w:ascii="Roboto" w:hAnsi="Roboto"/>
                <w:noProof/>
              </w:rPr>
              <w:t>评论</w:t>
            </w:r>
            <w:r>
              <w:rPr>
                <w:noProof/>
                <w:webHidden/>
              </w:rPr>
              <w:tab/>
            </w:r>
            <w:r>
              <w:rPr>
                <w:noProof/>
                <w:webHidden/>
              </w:rPr>
              <w:fldChar w:fldCharType="begin"/>
            </w:r>
            <w:r>
              <w:rPr>
                <w:noProof/>
                <w:webHidden/>
              </w:rPr>
              <w:instrText xml:space="preserve"> PAGEREF _Toc46395419 \h </w:instrText>
            </w:r>
            <w:r>
              <w:rPr>
                <w:noProof/>
                <w:webHidden/>
              </w:rPr>
            </w:r>
            <w:r>
              <w:rPr>
                <w:noProof/>
                <w:webHidden/>
              </w:rPr>
              <w:fldChar w:fldCharType="separate"/>
            </w:r>
            <w:r>
              <w:rPr>
                <w:noProof/>
                <w:webHidden/>
              </w:rPr>
              <w:t>421</w:t>
            </w:r>
            <w:r>
              <w:rPr>
                <w:noProof/>
                <w:webHidden/>
              </w:rPr>
              <w:fldChar w:fldCharType="end"/>
            </w:r>
          </w:hyperlink>
        </w:p>
        <w:p w14:paraId="2DECDF9F" w14:textId="5523E41A" w:rsidR="00717723" w:rsidRDefault="00717723">
          <w:pPr>
            <w:pStyle w:val="TOC5"/>
            <w:tabs>
              <w:tab w:val="left" w:pos="3360"/>
              <w:tab w:val="right" w:leader="dot" w:pos="8296"/>
            </w:tabs>
            <w:rPr>
              <w:noProof/>
            </w:rPr>
          </w:pPr>
          <w:hyperlink w:anchor="_Toc46395420" w:history="1">
            <w:r w:rsidRPr="002B01AF">
              <w:rPr>
                <w:rStyle w:val="a4"/>
                <w:rFonts w:ascii="Roboto" w:hAnsi="Roboto"/>
                <w:noProof/>
              </w:rPr>
              <w:t>11.44.2.8.4</w:t>
            </w:r>
            <w:r>
              <w:rPr>
                <w:noProof/>
              </w:rPr>
              <w:tab/>
            </w:r>
            <w:r w:rsidRPr="002B01AF">
              <w:rPr>
                <w:rStyle w:val="a4"/>
                <w:rFonts w:ascii="Roboto" w:hAnsi="Roboto"/>
                <w:noProof/>
              </w:rPr>
              <w:t>增加标题自动计数</w:t>
            </w:r>
            <w:r>
              <w:rPr>
                <w:noProof/>
                <w:webHidden/>
              </w:rPr>
              <w:tab/>
            </w:r>
            <w:r>
              <w:rPr>
                <w:noProof/>
                <w:webHidden/>
              </w:rPr>
              <w:fldChar w:fldCharType="begin"/>
            </w:r>
            <w:r>
              <w:rPr>
                <w:noProof/>
                <w:webHidden/>
              </w:rPr>
              <w:instrText xml:space="preserve"> PAGEREF _Toc46395420 \h </w:instrText>
            </w:r>
            <w:r>
              <w:rPr>
                <w:noProof/>
                <w:webHidden/>
              </w:rPr>
            </w:r>
            <w:r>
              <w:rPr>
                <w:noProof/>
                <w:webHidden/>
              </w:rPr>
              <w:fldChar w:fldCharType="separate"/>
            </w:r>
            <w:r>
              <w:rPr>
                <w:noProof/>
                <w:webHidden/>
              </w:rPr>
              <w:t>421</w:t>
            </w:r>
            <w:r>
              <w:rPr>
                <w:noProof/>
                <w:webHidden/>
              </w:rPr>
              <w:fldChar w:fldCharType="end"/>
            </w:r>
          </w:hyperlink>
        </w:p>
        <w:p w14:paraId="734BA91B" w14:textId="1B06A7FD" w:rsidR="00717723" w:rsidRDefault="00717723">
          <w:pPr>
            <w:pStyle w:val="TOC5"/>
            <w:tabs>
              <w:tab w:val="left" w:pos="3360"/>
              <w:tab w:val="right" w:leader="dot" w:pos="8296"/>
            </w:tabs>
            <w:rPr>
              <w:noProof/>
            </w:rPr>
          </w:pPr>
          <w:hyperlink w:anchor="_Toc46395421" w:history="1">
            <w:r w:rsidRPr="002B01AF">
              <w:rPr>
                <w:rStyle w:val="a4"/>
                <w:rFonts w:ascii="Roboto" w:hAnsi="Roboto"/>
                <w:noProof/>
              </w:rPr>
              <w:t>11.44.2.8.5</w:t>
            </w:r>
            <w:r>
              <w:rPr>
                <w:noProof/>
              </w:rPr>
              <w:tab/>
            </w:r>
            <w:r w:rsidRPr="002B01AF">
              <w:rPr>
                <w:rStyle w:val="a4"/>
                <w:rFonts w:ascii="Roboto" w:hAnsi="Roboto"/>
                <w:noProof/>
              </w:rPr>
              <w:t>默认显示目录</w:t>
            </w:r>
            <w:r>
              <w:rPr>
                <w:noProof/>
                <w:webHidden/>
              </w:rPr>
              <w:tab/>
            </w:r>
            <w:r>
              <w:rPr>
                <w:noProof/>
                <w:webHidden/>
              </w:rPr>
              <w:fldChar w:fldCharType="begin"/>
            </w:r>
            <w:r>
              <w:rPr>
                <w:noProof/>
                <w:webHidden/>
              </w:rPr>
              <w:instrText xml:space="preserve"> PAGEREF _Toc46395421 \h </w:instrText>
            </w:r>
            <w:r>
              <w:rPr>
                <w:noProof/>
                <w:webHidden/>
              </w:rPr>
            </w:r>
            <w:r>
              <w:rPr>
                <w:noProof/>
                <w:webHidden/>
              </w:rPr>
              <w:fldChar w:fldCharType="separate"/>
            </w:r>
            <w:r>
              <w:rPr>
                <w:noProof/>
                <w:webHidden/>
              </w:rPr>
              <w:t>422</w:t>
            </w:r>
            <w:r>
              <w:rPr>
                <w:noProof/>
                <w:webHidden/>
              </w:rPr>
              <w:fldChar w:fldCharType="end"/>
            </w:r>
          </w:hyperlink>
        </w:p>
        <w:p w14:paraId="38A3628D" w14:textId="3C0AF0FA" w:rsidR="00717723" w:rsidRDefault="00717723">
          <w:pPr>
            <w:pStyle w:val="TOC5"/>
            <w:tabs>
              <w:tab w:val="left" w:pos="3360"/>
              <w:tab w:val="right" w:leader="dot" w:pos="8296"/>
            </w:tabs>
            <w:rPr>
              <w:noProof/>
            </w:rPr>
          </w:pPr>
          <w:hyperlink w:anchor="_Toc46395422" w:history="1">
            <w:r w:rsidRPr="002B01AF">
              <w:rPr>
                <w:rStyle w:val="a4"/>
                <w:rFonts w:ascii="Roboto" w:hAnsi="Roboto"/>
                <w:noProof/>
              </w:rPr>
              <w:t>11.44.2.8.6</w:t>
            </w:r>
            <w:r>
              <w:rPr>
                <w:noProof/>
              </w:rPr>
              <w:tab/>
            </w:r>
            <w:r w:rsidRPr="002B01AF">
              <w:rPr>
                <w:rStyle w:val="a4"/>
                <w:rFonts w:ascii="Roboto" w:hAnsi="Roboto"/>
                <w:noProof/>
              </w:rPr>
              <w:t>页面</w:t>
            </w:r>
            <w:r w:rsidRPr="002B01AF">
              <w:rPr>
                <w:rStyle w:val="a4"/>
                <w:rFonts w:ascii="Roboto" w:hAnsi="Roboto"/>
                <w:noProof/>
              </w:rPr>
              <w:t>footer</w:t>
            </w:r>
            <w:r w:rsidRPr="002B01AF">
              <w:rPr>
                <w:rStyle w:val="a4"/>
                <w:rFonts w:ascii="Roboto" w:hAnsi="Roboto"/>
                <w:noProof/>
              </w:rPr>
              <w:t>显示一组</w:t>
            </w:r>
            <w:r w:rsidRPr="002B01AF">
              <w:rPr>
                <w:rStyle w:val="a4"/>
                <w:rFonts w:ascii="Roboto" w:hAnsi="Roboto"/>
                <w:noProof/>
              </w:rPr>
              <w:t>icon</w:t>
            </w:r>
            <w:r>
              <w:rPr>
                <w:noProof/>
                <w:webHidden/>
              </w:rPr>
              <w:tab/>
            </w:r>
            <w:r>
              <w:rPr>
                <w:noProof/>
                <w:webHidden/>
              </w:rPr>
              <w:fldChar w:fldCharType="begin"/>
            </w:r>
            <w:r>
              <w:rPr>
                <w:noProof/>
                <w:webHidden/>
              </w:rPr>
              <w:instrText xml:space="preserve"> PAGEREF _Toc46395422 \h </w:instrText>
            </w:r>
            <w:r>
              <w:rPr>
                <w:noProof/>
                <w:webHidden/>
              </w:rPr>
            </w:r>
            <w:r>
              <w:rPr>
                <w:noProof/>
                <w:webHidden/>
              </w:rPr>
              <w:fldChar w:fldCharType="separate"/>
            </w:r>
            <w:r>
              <w:rPr>
                <w:noProof/>
                <w:webHidden/>
              </w:rPr>
              <w:t>422</w:t>
            </w:r>
            <w:r>
              <w:rPr>
                <w:noProof/>
                <w:webHidden/>
              </w:rPr>
              <w:fldChar w:fldCharType="end"/>
            </w:r>
          </w:hyperlink>
        </w:p>
        <w:p w14:paraId="6F088ADE" w14:textId="4E131E97" w:rsidR="00717723" w:rsidRDefault="00717723">
          <w:pPr>
            <w:pStyle w:val="TOC5"/>
            <w:tabs>
              <w:tab w:val="left" w:pos="3360"/>
              <w:tab w:val="right" w:leader="dot" w:pos="8296"/>
            </w:tabs>
            <w:rPr>
              <w:noProof/>
            </w:rPr>
          </w:pPr>
          <w:hyperlink w:anchor="_Toc46395423" w:history="1">
            <w:r w:rsidRPr="002B01AF">
              <w:rPr>
                <w:rStyle w:val="a4"/>
                <w:rFonts w:ascii="Roboto" w:hAnsi="Roboto"/>
                <w:noProof/>
              </w:rPr>
              <w:t>11.44.2.8.7</w:t>
            </w:r>
            <w:r>
              <w:rPr>
                <w:noProof/>
              </w:rPr>
              <w:tab/>
            </w:r>
            <w:r w:rsidRPr="002B01AF">
              <w:rPr>
                <w:rStyle w:val="a4"/>
                <w:rFonts w:ascii="Roboto" w:hAnsi="Roboto"/>
                <w:noProof/>
              </w:rPr>
              <w:t>可以配置文章开头是否显示图片</w:t>
            </w:r>
            <w:r>
              <w:rPr>
                <w:noProof/>
                <w:webHidden/>
              </w:rPr>
              <w:tab/>
            </w:r>
            <w:r>
              <w:rPr>
                <w:noProof/>
                <w:webHidden/>
              </w:rPr>
              <w:fldChar w:fldCharType="begin"/>
            </w:r>
            <w:r>
              <w:rPr>
                <w:noProof/>
                <w:webHidden/>
              </w:rPr>
              <w:instrText xml:space="preserve"> PAGEREF _Toc46395423 \h </w:instrText>
            </w:r>
            <w:r>
              <w:rPr>
                <w:noProof/>
                <w:webHidden/>
              </w:rPr>
            </w:r>
            <w:r>
              <w:rPr>
                <w:noProof/>
                <w:webHidden/>
              </w:rPr>
              <w:fldChar w:fldCharType="separate"/>
            </w:r>
            <w:r>
              <w:rPr>
                <w:noProof/>
                <w:webHidden/>
              </w:rPr>
              <w:t>423</w:t>
            </w:r>
            <w:r>
              <w:rPr>
                <w:noProof/>
                <w:webHidden/>
              </w:rPr>
              <w:fldChar w:fldCharType="end"/>
            </w:r>
          </w:hyperlink>
        </w:p>
        <w:p w14:paraId="35C46A13" w14:textId="11D15BE7" w:rsidR="00717723" w:rsidRDefault="00717723">
          <w:pPr>
            <w:pStyle w:val="TOC5"/>
            <w:tabs>
              <w:tab w:val="left" w:pos="2940"/>
              <w:tab w:val="right" w:leader="dot" w:pos="8296"/>
            </w:tabs>
            <w:rPr>
              <w:noProof/>
            </w:rPr>
          </w:pPr>
          <w:hyperlink w:anchor="_Toc46395424" w:history="1">
            <w:r w:rsidRPr="002B01AF">
              <w:rPr>
                <w:rStyle w:val="a4"/>
                <w:rFonts w:ascii="Roboto" w:hAnsi="Roboto"/>
                <w:noProof/>
              </w:rPr>
              <w:t>11.44.2.8.8</w:t>
            </w:r>
            <w:r>
              <w:rPr>
                <w:noProof/>
              </w:rPr>
              <w:tab/>
            </w:r>
            <w:r w:rsidRPr="002B01AF">
              <w:rPr>
                <w:rStyle w:val="a4"/>
                <w:rFonts w:ascii="Roboto" w:hAnsi="Roboto"/>
                <w:noProof/>
              </w:rPr>
              <w:t>ShareThis</w:t>
            </w:r>
            <w:r>
              <w:rPr>
                <w:noProof/>
                <w:webHidden/>
              </w:rPr>
              <w:tab/>
            </w:r>
            <w:r>
              <w:rPr>
                <w:noProof/>
                <w:webHidden/>
              </w:rPr>
              <w:fldChar w:fldCharType="begin"/>
            </w:r>
            <w:r>
              <w:rPr>
                <w:noProof/>
                <w:webHidden/>
              </w:rPr>
              <w:instrText xml:space="preserve"> PAGEREF _Toc46395424 \h </w:instrText>
            </w:r>
            <w:r>
              <w:rPr>
                <w:noProof/>
                <w:webHidden/>
              </w:rPr>
            </w:r>
            <w:r>
              <w:rPr>
                <w:noProof/>
                <w:webHidden/>
              </w:rPr>
              <w:fldChar w:fldCharType="separate"/>
            </w:r>
            <w:r>
              <w:rPr>
                <w:noProof/>
                <w:webHidden/>
              </w:rPr>
              <w:t>424</w:t>
            </w:r>
            <w:r>
              <w:rPr>
                <w:noProof/>
                <w:webHidden/>
              </w:rPr>
              <w:fldChar w:fldCharType="end"/>
            </w:r>
          </w:hyperlink>
        </w:p>
        <w:p w14:paraId="4B262575" w14:textId="5982605F" w:rsidR="00717723" w:rsidRDefault="00717723">
          <w:pPr>
            <w:pStyle w:val="TOC5"/>
            <w:tabs>
              <w:tab w:val="left" w:pos="3360"/>
              <w:tab w:val="right" w:leader="dot" w:pos="8296"/>
            </w:tabs>
            <w:rPr>
              <w:noProof/>
            </w:rPr>
          </w:pPr>
          <w:hyperlink w:anchor="_Toc46395425" w:history="1">
            <w:r w:rsidRPr="002B01AF">
              <w:rPr>
                <w:rStyle w:val="a4"/>
                <w:rFonts w:ascii="Roboto" w:hAnsi="Roboto"/>
                <w:noProof/>
              </w:rPr>
              <w:t>11.44.2.8.9</w:t>
            </w:r>
            <w:r>
              <w:rPr>
                <w:noProof/>
              </w:rPr>
              <w:tab/>
            </w:r>
            <w:r w:rsidRPr="002B01AF">
              <w:rPr>
                <w:rStyle w:val="a4"/>
                <w:rFonts w:ascii="Roboto" w:hAnsi="Roboto"/>
                <w:noProof/>
              </w:rPr>
              <w:t>总访问量统计</w:t>
            </w:r>
            <w:r>
              <w:rPr>
                <w:noProof/>
                <w:webHidden/>
              </w:rPr>
              <w:tab/>
            </w:r>
            <w:r>
              <w:rPr>
                <w:noProof/>
                <w:webHidden/>
              </w:rPr>
              <w:fldChar w:fldCharType="begin"/>
            </w:r>
            <w:r>
              <w:rPr>
                <w:noProof/>
                <w:webHidden/>
              </w:rPr>
              <w:instrText xml:space="preserve"> PAGEREF _Toc46395425 \h </w:instrText>
            </w:r>
            <w:r>
              <w:rPr>
                <w:noProof/>
                <w:webHidden/>
              </w:rPr>
            </w:r>
            <w:r>
              <w:rPr>
                <w:noProof/>
                <w:webHidden/>
              </w:rPr>
              <w:fldChar w:fldCharType="separate"/>
            </w:r>
            <w:r>
              <w:rPr>
                <w:noProof/>
                <w:webHidden/>
              </w:rPr>
              <w:t>426</w:t>
            </w:r>
            <w:r>
              <w:rPr>
                <w:noProof/>
                <w:webHidden/>
              </w:rPr>
              <w:fldChar w:fldCharType="end"/>
            </w:r>
          </w:hyperlink>
        </w:p>
        <w:p w14:paraId="1177C915" w14:textId="66E10564" w:rsidR="00717723" w:rsidRDefault="00717723">
          <w:pPr>
            <w:pStyle w:val="TOC4"/>
            <w:tabs>
              <w:tab w:val="left" w:pos="2520"/>
              <w:tab w:val="right" w:leader="dot" w:pos="8296"/>
            </w:tabs>
            <w:rPr>
              <w:noProof/>
            </w:rPr>
          </w:pPr>
          <w:hyperlink w:anchor="_Toc46395426" w:history="1">
            <w:r w:rsidRPr="002B01AF">
              <w:rPr>
                <w:rStyle w:val="a4"/>
                <w:rFonts w:ascii="Roboto" w:hAnsi="Roboto"/>
                <w:noProof/>
              </w:rPr>
              <w:t>11.44.2.9</w:t>
            </w:r>
            <w:r>
              <w:rPr>
                <w:noProof/>
              </w:rPr>
              <w:tab/>
            </w:r>
            <w:r w:rsidRPr="002B01AF">
              <w:rPr>
                <w:rStyle w:val="a4"/>
                <w:rFonts w:ascii="Roboto" w:hAnsi="Roboto"/>
                <w:noProof/>
              </w:rPr>
              <w:t>样式</w:t>
            </w:r>
            <w:r>
              <w:rPr>
                <w:noProof/>
                <w:webHidden/>
              </w:rPr>
              <w:tab/>
            </w:r>
            <w:r>
              <w:rPr>
                <w:noProof/>
                <w:webHidden/>
              </w:rPr>
              <w:fldChar w:fldCharType="begin"/>
            </w:r>
            <w:r>
              <w:rPr>
                <w:noProof/>
                <w:webHidden/>
              </w:rPr>
              <w:instrText xml:space="preserve"> PAGEREF _Toc46395426 \h </w:instrText>
            </w:r>
            <w:r>
              <w:rPr>
                <w:noProof/>
                <w:webHidden/>
              </w:rPr>
            </w:r>
            <w:r>
              <w:rPr>
                <w:noProof/>
                <w:webHidden/>
              </w:rPr>
              <w:fldChar w:fldCharType="separate"/>
            </w:r>
            <w:r>
              <w:rPr>
                <w:noProof/>
                <w:webHidden/>
              </w:rPr>
              <w:t>427</w:t>
            </w:r>
            <w:r>
              <w:rPr>
                <w:noProof/>
                <w:webHidden/>
              </w:rPr>
              <w:fldChar w:fldCharType="end"/>
            </w:r>
          </w:hyperlink>
        </w:p>
        <w:p w14:paraId="3B69DA5C" w14:textId="4D9CC18A" w:rsidR="00717723" w:rsidRDefault="00717723">
          <w:pPr>
            <w:pStyle w:val="TOC5"/>
            <w:tabs>
              <w:tab w:val="left" w:pos="3360"/>
              <w:tab w:val="right" w:leader="dot" w:pos="8296"/>
            </w:tabs>
            <w:rPr>
              <w:noProof/>
            </w:rPr>
          </w:pPr>
          <w:hyperlink w:anchor="_Toc46395427" w:history="1">
            <w:r w:rsidRPr="002B01AF">
              <w:rPr>
                <w:rStyle w:val="a4"/>
                <w:rFonts w:ascii="Roboto" w:hAnsi="Roboto"/>
                <w:noProof/>
              </w:rPr>
              <w:t>11.44.2.9.1</w:t>
            </w:r>
            <w:r>
              <w:rPr>
                <w:noProof/>
              </w:rPr>
              <w:tab/>
            </w:r>
            <w:r w:rsidRPr="002B01AF">
              <w:rPr>
                <w:rStyle w:val="a4"/>
                <w:rFonts w:ascii="Roboto" w:hAnsi="Roboto"/>
                <w:noProof/>
              </w:rPr>
              <w:t>修改</w:t>
            </w:r>
            <w:r w:rsidRPr="002B01AF">
              <w:rPr>
                <w:rStyle w:val="a4"/>
                <w:rFonts w:ascii="Roboto" w:hAnsi="Roboto"/>
                <w:noProof/>
              </w:rPr>
              <w:t xml:space="preserve"> logo </w:t>
            </w:r>
            <w:r w:rsidRPr="002B01AF">
              <w:rPr>
                <w:rStyle w:val="a4"/>
                <w:rFonts w:ascii="Roboto" w:hAnsi="Roboto"/>
                <w:noProof/>
              </w:rPr>
              <w:t>和</w:t>
            </w:r>
            <w:r w:rsidRPr="002B01AF">
              <w:rPr>
                <w:rStyle w:val="a4"/>
                <w:rFonts w:ascii="Roboto" w:hAnsi="Roboto"/>
                <w:noProof/>
              </w:rPr>
              <w:t xml:space="preserve"> favicon</w:t>
            </w:r>
            <w:r>
              <w:rPr>
                <w:noProof/>
                <w:webHidden/>
              </w:rPr>
              <w:tab/>
            </w:r>
            <w:r>
              <w:rPr>
                <w:noProof/>
                <w:webHidden/>
              </w:rPr>
              <w:fldChar w:fldCharType="begin"/>
            </w:r>
            <w:r>
              <w:rPr>
                <w:noProof/>
                <w:webHidden/>
              </w:rPr>
              <w:instrText xml:space="preserve"> PAGEREF _Toc46395427 \h </w:instrText>
            </w:r>
            <w:r>
              <w:rPr>
                <w:noProof/>
                <w:webHidden/>
              </w:rPr>
            </w:r>
            <w:r>
              <w:rPr>
                <w:noProof/>
                <w:webHidden/>
              </w:rPr>
              <w:fldChar w:fldCharType="separate"/>
            </w:r>
            <w:r>
              <w:rPr>
                <w:noProof/>
                <w:webHidden/>
              </w:rPr>
              <w:t>427</w:t>
            </w:r>
            <w:r>
              <w:rPr>
                <w:noProof/>
                <w:webHidden/>
              </w:rPr>
              <w:fldChar w:fldCharType="end"/>
            </w:r>
          </w:hyperlink>
        </w:p>
        <w:p w14:paraId="66EAC9F2" w14:textId="58678A75" w:rsidR="00717723" w:rsidRDefault="00717723">
          <w:pPr>
            <w:pStyle w:val="TOC5"/>
            <w:tabs>
              <w:tab w:val="left" w:pos="3360"/>
              <w:tab w:val="right" w:leader="dot" w:pos="8296"/>
            </w:tabs>
            <w:rPr>
              <w:noProof/>
            </w:rPr>
          </w:pPr>
          <w:hyperlink w:anchor="_Toc46395428" w:history="1">
            <w:r w:rsidRPr="002B01AF">
              <w:rPr>
                <w:rStyle w:val="a4"/>
                <w:rFonts w:ascii="Roboto" w:hAnsi="Roboto"/>
                <w:noProof/>
              </w:rPr>
              <w:t>11.44.2.9.2</w:t>
            </w:r>
            <w:r>
              <w:rPr>
                <w:noProof/>
              </w:rPr>
              <w:tab/>
            </w:r>
            <w:r w:rsidRPr="002B01AF">
              <w:rPr>
                <w:rStyle w:val="a4"/>
                <w:rFonts w:ascii="Roboto" w:hAnsi="Roboto"/>
                <w:noProof/>
              </w:rPr>
              <w:t>按钮背景颜色增加渐变</w:t>
            </w:r>
            <w:r>
              <w:rPr>
                <w:noProof/>
                <w:webHidden/>
              </w:rPr>
              <w:tab/>
            </w:r>
            <w:r>
              <w:rPr>
                <w:noProof/>
                <w:webHidden/>
              </w:rPr>
              <w:fldChar w:fldCharType="begin"/>
            </w:r>
            <w:r>
              <w:rPr>
                <w:noProof/>
                <w:webHidden/>
              </w:rPr>
              <w:instrText xml:space="preserve"> PAGEREF _Toc46395428 \h </w:instrText>
            </w:r>
            <w:r>
              <w:rPr>
                <w:noProof/>
                <w:webHidden/>
              </w:rPr>
            </w:r>
            <w:r>
              <w:rPr>
                <w:noProof/>
                <w:webHidden/>
              </w:rPr>
              <w:fldChar w:fldCharType="separate"/>
            </w:r>
            <w:r>
              <w:rPr>
                <w:noProof/>
                <w:webHidden/>
              </w:rPr>
              <w:t>427</w:t>
            </w:r>
            <w:r>
              <w:rPr>
                <w:noProof/>
                <w:webHidden/>
              </w:rPr>
              <w:fldChar w:fldCharType="end"/>
            </w:r>
          </w:hyperlink>
        </w:p>
        <w:p w14:paraId="5852308A" w14:textId="6199EC28" w:rsidR="00717723" w:rsidRDefault="00717723">
          <w:pPr>
            <w:pStyle w:val="TOC5"/>
            <w:tabs>
              <w:tab w:val="left" w:pos="2940"/>
              <w:tab w:val="right" w:leader="dot" w:pos="8296"/>
            </w:tabs>
            <w:rPr>
              <w:noProof/>
            </w:rPr>
          </w:pPr>
          <w:hyperlink w:anchor="_Toc46395429" w:history="1">
            <w:r w:rsidRPr="002B01AF">
              <w:rPr>
                <w:rStyle w:val="a4"/>
                <w:rFonts w:ascii="Roboto" w:hAnsi="Roboto"/>
                <w:noProof/>
              </w:rPr>
              <w:t>11.44.2.9.3</w:t>
            </w:r>
            <w:r>
              <w:rPr>
                <w:noProof/>
              </w:rPr>
              <w:tab/>
            </w:r>
            <w:r w:rsidRPr="002B01AF">
              <w:rPr>
                <w:rStyle w:val="a4"/>
                <w:rFonts w:ascii="Roboto" w:hAnsi="Roboto"/>
                <w:noProof/>
              </w:rPr>
              <w:t xml:space="preserve">card </w:t>
            </w:r>
            <w:r w:rsidRPr="002B01AF">
              <w:rPr>
                <w:rStyle w:val="a4"/>
                <w:rFonts w:ascii="Roboto" w:hAnsi="Roboto"/>
                <w:noProof/>
              </w:rPr>
              <w:t>增加浮动效果</w:t>
            </w:r>
            <w:r>
              <w:rPr>
                <w:noProof/>
                <w:webHidden/>
              </w:rPr>
              <w:tab/>
            </w:r>
            <w:r>
              <w:rPr>
                <w:noProof/>
                <w:webHidden/>
              </w:rPr>
              <w:fldChar w:fldCharType="begin"/>
            </w:r>
            <w:r>
              <w:rPr>
                <w:noProof/>
                <w:webHidden/>
              </w:rPr>
              <w:instrText xml:space="preserve"> PAGEREF _Toc46395429 \h </w:instrText>
            </w:r>
            <w:r>
              <w:rPr>
                <w:noProof/>
                <w:webHidden/>
              </w:rPr>
            </w:r>
            <w:r>
              <w:rPr>
                <w:noProof/>
                <w:webHidden/>
              </w:rPr>
              <w:fldChar w:fldCharType="separate"/>
            </w:r>
            <w:r>
              <w:rPr>
                <w:noProof/>
                <w:webHidden/>
              </w:rPr>
              <w:t>427</w:t>
            </w:r>
            <w:r>
              <w:rPr>
                <w:noProof/>
                <w:webHidden/>
              </w:rPr>
              <w:fldChar w:fldCharType="end"/>
            </w:r>
          </w:hyperlink>
        </w:p>
        <w:p w14:paraId="641CFFFD" w14:textId="2D17AEF9" w:rsidR="00717723" w:rsidRDefault="00717723">
          <w:pPr>
            <w:pStyle w:val="TOC5"/>
            <w:tabs>
              <w:tab w:val="left" w:pos="3360"/>
              <w:tab w:val="right" w:leader="dot" w:pos="8296"/>
            </w:tabs>
            <w:rPr>
              <w:noProof/>
            </w:rPr>
          </w:pPr>
          <w:hyperlink w:anchor="_Toc46395430" w:history="1">
            <w:r w:rsidRPr="002B01AF">
              <w:rPr>
                <w:rStyle w:val="a4"/>
                <w:rFonts w:ascii="Roboto" w:hAnsi="Roboto"/>
                <w:noProof/>
              </w:rPr>
              <w:t>11.44.2.9.4</w:t>
            </w:r>
            <w:r>
              <w:rPr>
                <w:noProof/>
              </w:rPr>
              <w:tab/>
            </w:r>
            <w:r w:rsidRPr="002B01AF">
              <w:rPr>
                <w:rStyle w:val="a4"/>
                <w:rFonts w:ascii="Roboto" w:hAnsi="Roboto"/>
                <w:noProof/>
              </w:rPr>
              <w:t>更新</w:t>
            </w:r>
            <w:r>
              <w:rPr>
                <w:noProof/>
                <w:webHidden/>
              </w:rPr>
              <w:tab/>
            </w:r>
            <w:r>
              <w:rPr>
                <w:noProof/>
                <w:webHidden/>
              </w:rPr>
              <w:fldChar w:fldCharType="begin"/>
            </w:r>
            <w:r>
              <w:rPr>
                <w:noProof/>
                <w:webHidden/>
              </w:rPr>
              <w:instrText xml:space="preserve"> PAGEREF _Toc46395430 \h </w:instrText>
            </w:r>
            <w:r>
              <w:rPr>
                <w:noProof/>
                <w:webHidden/>
              </w:rPr>
            </w:r>
            <w:r>
              <w:rPr>
                <w:noProof/>
                <w:webHidden/>
              </w:rPr>
              <w:fldChar w:fldCharType="separate"/>
            </w:r>
            <w:r>
              <w:rPr>
                <w:noProof/>
                <w:webHidden/>
              </w:rPr>
              <w:t>428</w:t>
            </w:r>
            <w:r>
              <w:rPr>
                <w:noProof/>
                <w:webHidden/>
              </w:rPr>
              <w:fldChar w:fldCharType="end"/>
            </w:r>
          </w:hyperlink>
        </w:p>
        <w:p w14:paraId="47956F4A" w14:textId="38F2532B" w:rsidR="00717723" w:rsidRDefault="00717723">
          <w:pPr>
            <w:pStyle w:val="TOC5"/>
            <w:tabs>
              <w:tab w:val="left" w:pos="3360"/>
              <w:tab w:val="right" w:leader="dot" w:pos="8296"/>
            </w:tabs>
            <w:rPr>
              <w:noProof/>
            </w:rPr>
          </w:pPr>
          <w:hyperlink w:anchor="_Toc46395431" w:history="1">
            <w:r w:rsidRPr="002B01AF">
              <w:rPr>
                <w:rStyle w:val="a4"/>
                <w:rFonts w:ascii="Roboto" w:hAnsi="Roboto"/>
                <w:noProof/>
              </w:rPr>
              <w:t>11.44.2.9.5</w:t>
            </w:r>
            <w:r>
              <w:rPr>
                <w:noProof/>
              </w:rPr>
              <w:tab/>
            </w:r>
            <w:r w:rsidRPr="002B01AF">
              <w:rPr>
                <w:rStyle w:val="a4"/>
                <w:rFonts w:ascii="Roboto" w:hAnsi="Roboto"/>
                <w:noProof/>
              </w:rPr>
              <w:t>总结</w:t>
            </w:r>
            <w:r>
              <w:rPr>
                <w:noProof/>
                <w:webHidden/>
              </w:rPr>
              <w:tab/>
            </w:r>
            <w:r>
              <w:rPr>
                <w:noProof/>
                <w:webHidden/>
              </w:rPr>
              <w:fldChar w:fldCharType="begin"/>
            </w:r>
            <w:r>
              <w:rPr>
                <w:noProof/>
                <w:webHidden/>
              </w:rPr>
              <w:instrText xml:space="preserve"> PAGEREF _Toc46395431 \h </w:instrText>
            </w:r>
            <w:r>
              <w:rPr>
                <w:noProof/>
                <w:webHidden/>
              </w:rPr>
            </w:r>
            <w:r>
              <w:rPr>
                <w:noProof/>
                <w:webHidden/>
              </w:rPr>
              <w:fldChar w:fldCharType="separate"/>
            </w:r>
            <w:r>
              <w:rPr>
                <w:noProof/>
                <w:webHidden/>
              </w:rPr>
              <w:t>428</w:t>
            </w:r>
            <w:r>
              <w:rPr>
                <w:noProof/>
                <w:webHidden/>
              </w:rPr>
              <w:fldChar w:fldCharType="end"/>
            </w:r>
          </w:hyperlink>
        </w:p>
        <w:p w14:paraId="4ADB56AE" w14:textId="4006934A" w:rsidR="00717723" w:rsidRDefault="00717723">
          <w:pPr>
            <w:pStyle w:val="TOC4"/>
            <w:tabs>
              <w:tab w:val="left" w:pos="2520"/>
              <w:tab w:val="right" w:leader="dot" w:pos="8296"/>
            </w:tabs>
            <w:rPr>
              <w:noProof/>
            </w:rPr>
          </w:pPr>
          <w:hyperlink w:anchor="_Toc46395432" w:history="1">
            <w:r w:rsidRPr="002B01AF">
              <w:rPr>
                <w:rStyle w:val="a4"/>
                <w:rFonts w:ascii="Roboto" w:hAnsi="Roboto"/>
                <w:noProof/>
              </w:rPr>
              <w:t>11.44.2.10</w:t>
            </w:r>
            <w:r>
              <w:rPr>
                <w:noProof/>
              </w:rPr>
              <w:tab/>
            </w:r>
            <w:r w:rsidRPr="002B01AF">
              <w:rPr>
                <w:rStyle w:val="a4"/>
                <w:rFonts w:ascii="Roboto" w:hAnsi="Roboto"/>
                <w:noProof/>
              </w:rPr>
              <w:t>参考资料</w:t>
            </w:r>
            <w:r>
              <w:rPr>
                <w:noProof/>
                <w:webHidden/>
              </w:rPr>
              <w:tab/>
            </w:r>
            <w:r>
              <w:rPr>
                <w:noProof/>
                <w:webHidden/>
              </w:rPr>
              <w:fldChar w:fldCharType="begin"/>
            </w:r>
            <w:r>
              <w:rPr>
                <w:noProof/>
                <w:webHidden/>
              </w:rPr>
              <w:instrText xml:space="preserve"> PAGEREF _Toc46395432 \h </w:instrText>
            </w:r>
            <w:r>
              <w:rPr>
                <w:noProof/>
                <w:webHidden/>
              </w:rPr>
            </w:r>
            <w:r>
              <w:rPr>
                <w:noProof/>
                <w:webHidden/>
              </w:rPr>
              <w:fldChar w:fldCharType="separate"/>
            </w:r>
            <w:r>
              <w:rPr>
                <w:noProof/>
                <w:webHidden/>
              </w:rPr>
              <w:t>429</w:t>
            </w:r>
            <w:r>
              <w:rPr>
                <w:noProof/>
                <w:webHidden/>
              </w:rPr>
              <w:fldChar w:fldCharType="end"/>
            </w:r>
          </w:hyperlink>
        </w:p>
        <w:p w14:paraId="5B992128" w14:textId="39620D79" w:rsidR="00717723" w:rsidRDefault="00717723">
          <w:pPr>
            <w:pStyle w:val="TOC4"/>
            <w:tabs>
              <w:tab w:val="left" w:pos="2520"/>
              <w:tab w:val="right" w:leader="dot" w:pos="8296"/>
            </w:tabs>
            <w:rPr>
              <w:noProof/>
            </w:rPr>
          </w:pPr>
          <w:hyperlink w:anchor="_Toc46395433" w:history="1">
            <w:r w:rsidRPr="002B01AF">
              <w:rPr>
                <w:rStyle w:val="a4"/>
                <w:noProof/>
              </w:rPr>
              <w:t>11.44.2.11</w:t>
            </w:r>
            <w:r>
              <w:rPr>
                <w:noProof/>
              </w:rPr>
              <w:tab/>
            </w:r>
            <w:r w:rsidRPr="002B01AF">
              <w:rPr>
                <w:rStyle w:val="a4"/>
                <w:noProof/>
              </w:rPr>
              <w:t>修改要点</w:t>
            </w:r>
            <w:r>
              <w:rPr>
                <w:noProof/>
                <w:webHidden/>
              </w:rPr>
              <w:tab/>
            </w:r>
            <w:r>
              <w:rPr>
                <w:noProof/>
                <w:webHidden/>
              </w:rPr>
              <w:fldChar w:fldCharType="begin"/>
            </w:r>
            <w:r>
              <w:rPr>
                <w:noProof/>
                <w:webHidden/>
              </w:rPr>
              <w:instrText xml:space="preserve"> PAGEREF _Toc46395433 \h </w:instrText>
            </w:r>
            <w:r>
              <w:rPr>
                <w:noProof/>
                <w:webHidden/>
              </w:rPr>
            </w:r>
            <w:r>
              <w:rPr>
                <w:noProof/>
                <w:webHidden/>
              </w:rPr>
              <w:fldChar w:fldCharType="separate"/>
            </w:r>
            <w:r>
              <w:rPr>
                <w:noProof/>
                <w:webHidden/>
              </w:rPr>
              <w:t>429</w:t>
            </w:r>
            <w:r>
              <w:rPr>
                <w:noProof/>
                <w:webHidden/>
              </w:rPr>
              <w:fldChar w:fldCharType="end"/>
            </w:r>
          </w:hyperlink>
        </w:p>
        <w:p w14:paraId="1C99F478" w14:textId="5E694D28" w:rsidR="00717723" w:rsidRDefault="00717723">
          <w:pPr>
            <w:pStyle w:val="TOC1"/>
            <w:tabs>
              <w:tab w:val="left" w:pos="840"/>
              <w:tab w:val="right" w:leader="dot" w:pos="8296"/>
            </w:tabs>
            <w:rPr>
              <w:noProof/>
            </w:rPr>
          </w:pPr>
          <w:hyperlink w:anchor="_Toc46395434" w:history="1">
            <w:r w:rsidRPr="002B01AF">
              <w:rPr>
                <w:rStyle w:val="a4"/>
                <w:rFonts w:ascii="宋体" w:eastAsia="宋体" w:hAnsi="宋体"/>
                <w:noProof/>
              </w:rPr>
              <w:t>12</w:t>
            </w:r>
            <w:r>
              <w:rPr>
                <w:noProof/>
              </w:rPr>
              <w:tab/>
            </w:r>
            <w:r w:rsidRPr="002B01AF">
              <w:rPr>
                <w:rStyle w:val="a4"/>
                <w:rFonts w:ascii="宋体" w:eastAsia="宋体" w:hAnsi="宋体"/>
                <w:noProof/>
              </w:rPr>
              <w:t>Jekyll</w:t>
            </w:r>
            <w:r>
              <w:rPr>
                <w:noProof/>
                <w:webHidden/>
              </w:rPr>
              <w:tab/>
            </w:r>
            <w:r>
              <w:rPr>
                <w:noProof/>
                <w:webHidden/>
              </w:rPr>
              <w:fldChar w:fldCharType="begin"/>
            </w:r>
            <w:r>
              <w:rPr>
                <w:noProof/>
                <w:webHidden/>
              </w:rPr>
              <w:instrText xml:space="preserve"> PAGEREF _Toc46395434 \h </w:instrText>
            </w:r>
            <w:r>
              <w:rPr>
                <w:noProof/>
                <w:webHidden/>
              </w:rPr>
            </w:r>
            <w:r>
              <w:rPr>
                <w:noProof/>
                <w:webHidden/>
              </w:rPr>
              <w:fldChar w:fldCharType="separate"/>
            </w:r>
            <w:r>
              <w:rPr>
                <w:noProof/>
                <w:webHidden/>
              </w:rPr>
              <w:t>429</w:t>
            </w:r>
            <w:r>
              <w:rPr>
                <w:noProof/>
                <w:webHidden/>
              </w:rPr>
              <w:fldChar w:fldCharType="end"/>
            </w:r>
          </w:hyperlink>
        </w:p>
        <w:p w14:paraId="59445983" w14:textId="5A29F8DE" w:rsidR="00717723" w:rsidRDefault="00717723">
          <w:pPr>
            <w:pStyle w:val="TOC2"/>
            <w:tabs>
              <w:tab w:val="left" w:pos="1260"/>
              <w:tab w:val="right" w:leader="dot" w:pos="8296"/>
            </w:tabs>
            <w:rPr>
              <w:noProof/>
            </w:rPr>
          </w:pPr>
          <w:hyperlink w:anchor="_Toc46395435" w:history="1">
            <w:r w:rsidRPr="002B01AF">
              <w:rPr>
                <w:rStyle w:val="a4"/>
                <w:noProof/>
              </w:rPr>
              <w:t>12.1</w:t>
            </w:r>
            <w:r>
              <w:rPr>
                <w:noProof/>
              </w:rPr>
              <w:tab/>
            </w:r>
            <w:r w:rsidRPr="002B01AF">
              <w:rPr>
                <w:rStyle w:val="a4"/>
                <w:noProof/>
              </w:rPr>
              <w:t>安装</w:t>
            </w:r>
            <w:r>
              <w:rPr>
                <w:noProof/>
                <w:webHidden/>
              </w:rPr>
              <w:tab/>
            </w:r>
            <w:r>
              <w:rPr>
                <w:noProof/>
                <w:webHidden/>
              </w:rPr>
              <w:fldChar w:fldCharType="begin"/>
            </w:r>
            <w:r>
              <w:rPr>
                <w:noProof/>
                <w:webHidden/>
              </w:rPr>
              <w:instrText xml:space="preserve"> PAGEREF _Toc46395435 \h </w:instrText>
            </w:r>
            <w:r>
              <w:rPr>
                <w:noProof/>
                <w:webHidden/>
              </w:rPr>
            </w:r>
            <w:r>
              <w:rPr>
                <w:noProof/>
                <w:webHidden/>
              </w:rPr>
              <w:fldChar w:fldCharType="separate"/>
            </w:r>
            <w:r>
              <w:rPr>
                <w:noProof/>
                <w:webHidden/>
              </w:rPr>
              <w:t>430</w:t>
            </w:r>
            <w:r>
              <w:rPr>
                <w:noProof/>
                <w:webHidden/>
              </w:rPr>
              <w:fldChar w:fldCharType="end"/>
            </w:r>
          </w:hyperlink>
        </w:p>
        <w:p w14:paraId="2E2AE017" w14:textId="71792E6C" w:rsidR="00717723" w:rsidRDefault="00717723">
          <w:pPr>
            <w:pStyle w:val="TOC2"/>
            <w:tabs>
              <w:tab w:val="left" w:pos="1260"/>
              <w:tab w:val="right" w:leader="dot" w:pos="8296"/>
            </w:tabs>
            <w:rPr>
              <w:noProof/>
            </w:rPr>
          </w:pPr>
          <w:hyperlink w:anchor="_Toc46395436" w:history="1">
            <w:r w:rsidRPr="002B01AF">
              <w:rPr>
                <w:rStyle w:val="a4"/>
                <w:rFonts w:ascii="微软雅黑" w:eastAsia="微软雅黑" w:hAnsi="微软雅黑"/>
                <w:noProof/>
              </w:rPr>
              <w:t>12.2</w:t>
            </w:r>
            <w:r>
              <w:rPr>
                <w:noProof/>
              </w:rPr>
              <w:tab/>
            </w:r>
            <w:r w:rsidRPr="002B01AF">
              <w:rPr>
                <w:rStyle w:val="a4"/>
                <w:rFonts w:ascii="微软雅黑" w:eastAsia="微软雅黑" w:hAnsi="微软雅黑"/>
                <w:noProof/>
              </w:rPr>
              <w:t>增加新的pem证书，解决问题</w:t>
            </w:r>
            <w:r>
              <w:rPr>
                <w:noProof/>
                <w:webHidden/>
              </w:rPr>
              <w:tab/>
            </w:r>
            <w:r>
              <w:rPr>
                <w:noProof/>
                <w:webHidden/>
              </w:rPr>
              <w:fldChar w:fldCharType="begin"/>
            </w:r>
            <w:r>
              <w:rPr>
                <w:noProof/>
                <w:webHidden/>
              </w:rPr>
              <w:instrText xml:space="preserve"> PAGEREF _Toc46395436 \h </w:instrText>
            </w:r>
            <w:r>
              <w:rPr>
                <w:noProof/>
                <w:webHidden/>
              </w:rPr>
            </w:r>
            <w:r>
              <w:rPr>
                <w:noProof/>
                <w:webHidden/>
              </w:rPr>
              <w:fldChar w:fldCharType="separate"/>
            </w:r>
            <w:r>
              <w:rPr>
                <w:noProof/>
                <w:webHidden/>
              </w:rPr>
              <w:t>430</w:t>
            </w:r>
            <w:r>
              <w:rPr>
                <w:noProof/>
                <w:webHidden/>
              </w:rPr>
              <w:fldChar w:fldCharType="end"/>
            </w:r>
          </w:hyperlink>
        </w:p>
        <w:p w14:paraId="3DE3A29B" w14:textId="6E2C5F91" w:rsidR="00717723" w:rsidRDefault="00717723">
          <w:pPr>
            <w:pStyle w:val="TOC2"/>
            <w:tabs>
              <w:tab w:val="left" w:pos="1260"/>
              <w:tab w:val="right" w:leader="dot" w:pos="8296"/>
            </w:tabs>
            <w:rPr>
              <w:noProof/>
            </w:rPr>
          </w:pPr>
          <w:hyperlink w:anchor="_Toc46395437" w:history="1">
            <w:r w:rsidRPr="002B01AF">
              <w:rPr>
                <w:rStyle w:val="a4"/>
                <w:noProof/>
              </w:rPr>
              <w:t>12.3</w:t>
            </w:r>
            <w:r>
              <w:rPr>
                <w:noProof/>
              </w:rPr>
              <w:tab/>
            </w:r>
            <w:r w:rsidRPr="002B01AF">
              <w:rPr>
                <w:rStyle w:val="a4"/>
                <w:noProof/>
              </w:rPr>
              <w:t>主题</w:t>
            </w:r>
            <w:r>
              <w:rPr>
                <w:noProof/>
                <w:webHidden/>
              </w:rPr>
              <w:tab/>
            </w:r>
            <w:r>
              <w:rPr>
                <w:noProof/>
                <w:webHidden/>
              </w:rPr>
              <w:fldChar w:fldCharType="begin"/>
            </w:r>
            <w:r>
              <w:rPr>
                <w:noProof/>
                <w:webHidden/>
              </w:rPr>
              <w:instrText xml:space="preserve"> PAGEREF _Toc46395437 \h </w:instrText>
            </w:r>
            <w:r>
              <w:rPr>
                <w:noProof/>
                <w:webHidden/>
              </w:rPr>
            </w:r>
            <w:r>
              <w:rPr>
                <w:noProof/>
                <w:webHidden/>
              </w:rPr>
              <w:fldChar w:fldCharType="separate"/>
            </w:r>
            <w:r>
              <w:rPr>
                <w:noProof/>
                <w:webHidden/>
              </w:rPr>
              <w:t>436</w:t>
            </w:r>
            <w:r>
              <w:rPr>
                <w:noProof/>
                <w:webHidden/>
              </w:rPr>
              <w:fldChar w:fldCharType="end"/>
            </w:r>
          </w:hyperlink>
        </w:p>
        <w:p w14:paraId="60E1DC63" w14:textId="110A7D7B" w:rsidR="00717723" w:rsidRDefault="00717723">
          <w:pPr>
            <w:pStyle w:val="TOC2"/>
            <w:tabs>
              <w:tab w:val="left" w:pos="1260"/>
              <w:tab w:val="right" w:leader="dot" w:pos="8296"/>
            </w:tabs>
            <w:rPr>
              <w:noProof/>
            </w:rPr>
          </w:pPr>
          <w:hyperlink w:anchor="_Toc46395438" w:history="1">
            <w:r w:rsidRPr="002B01AF">
              <w:rPr>
                <w:rStyle w:val="a4"/>
                <w:noProof/>
              </w:rPr>
              <w:t>12.4</w:t>
            </w:r>
            <w:r>
              <w:rPr>
                <w:noProof/>
              </w:rPr>
              <w:tab/>
            </w:r>
            <w:r w:rsidRPr="002B01AF">
              <w:rPr>
                <w:rStyle w:val="a4"/>
                <w:noProof/>
              </w:rPr>
              <w:t>前言</w:t>
            </w:r>
            <w:r>
              <w:rPr>
                <w:noProof/>
                <w:webHidden/>
              </w:rPr>
              <w:tab/>
            </w:r>
            <w:r>
              <w:rPr>
                <w:noProof/>
                <w:webHidden/>
              </w:rPr>
              <w:fldChar w:fldCharType="begin"/>
            </w:r>
            <w:r>
              <w:rPr>
                <w:noProof/>
                <w:webHidden/>
              </w:rPr>
              <w:instrText xml:space="preserve"> PAGEREF _Toc46395438 \h </w:instrText>
            </w:r>
            <w:r>
              <w:rPr>
                <w:noProof/>
                <w:webHidden/>
              </w:rPr>
            </w:r>
            <w:r>
              <w:rPr>
                <w:noProof/>
                <w:webHidden/>
              </w:rPr>
              <w:fldChar w:fldCharType="separate"/>
            </w:r>
            <w:r>
              <w:rPr>
                <w:noProof/>
                <w:webHidden/>
              </w:rPr>
              <w:t>436</w:t>
            </w:r>
            <w:r>
              <w:rPr>
                <w:noProof/>
                <w:webHidden/>
              </w:rPr>
              <w:fldChar w:fldCharType="end"/>
            </w:r>
          </w:hyperlink>
        </w:p>
        <w:p w14:paraId="53D0B820" w14:textId="4C313EE3" w:rsidR="00717723" w:rsidRDefault="00717723">
          <w:pPr>
            <w:pStyle w:val="TOC2"/>
            <w:tabs>
              <w:tab w:val="left" w:pos="1260"/>
              <w:tab w:val="right" w:leader="dot" w:pos="8296"/>
            </w:tabs>
            <w:rPr>
              <w:noProof/>
            </w:rPr>
          </w:pPr>
          <w:hyperlink w:anchor="_Toc46395439" w:history="1">
            <w:r w:rsidRPr="002B01AF">
              <w:rPr>
                <w:rStyle w:val="a4"/>
                <w:noProof/>
              </w:rPr>
              <w:t>12.5</w:t>
            </w:r>
            <w:r>
              <w:rPr>
                <w:noProof/>
              </w:rPr>
              <w:tab/>
            </w:r>
            <w:r w:rsidRPr="002B01AF">
              <w:rPr>
                <w:rStyle w:val="a4"/>
                <w:noProof/>
              </w:rPr>
              <w:t>对主题的要求</w:t>
            </w:r>
            <w:r>
              <w:rPr>
                <w:noProof/>
                <w:webHidden/>
              </w:rPr>
              <w:tab/>
            </w:r>
            <w:r>
              <w:rPr>
                <w:noProof/>
                <w:webHidden/>
              </w:rPr>
              <w:fldChar w:fldCharType="begin"/>
            </w:r>
            <w:r>
              <w:rPr>
                <w:noProof/>
                <w:webHidden/>
              </w:rPr>
              <w:instrText xml:space="preserve"> PAGEREF _Toc46395439 \h </w:instrText>
            </w:r>
            <w:r>
              <w:rPr>
                <w:noProof/>
                <w:webHidden/>
              </w:rPr>
            </w:r>
            <w:r>
              <w:rPr>
                <w:noProof/>
                <w:webHidden/>
              </w:rPr>
              <w:fldChar w:fldCharType="separate"/>
            </w:r>
            <w:r>
              <w:rPr>
                <w:noProof/>
                <w:webHidden/>
              </w:rPr>
              <w:t>436</w:t>
            </w:r>
            <w:r>
              <w:rPr>
                <w:noProof/>
                <w:webHidden/>
              </w:rPr>
              <w:fldChar w:fldCharType="end"/>
            </w:r>
          </w:hyperlink>
        </w:p>
        <w:p w14:paraId="09348EA0" w14:textId="02C31FB6" w:rsidR="00717723" w:rsidRDefault="00717723">
          <w:pPr>
            <w:pStyle w:val="TOC2"/>
            <w:tabs>
              <w:tab w:val="left" w:pos="1260"/>
              <w:tab w:val="right" w:leader="dot" w:pos="8296"/>
            </w:tabs>
            <w:rPr>
              <w:noProof/>
            </w:rPr>
          </w:pPr>
          <w:hyperlink w:anchor="_Toc46395440" w:history="1">
            <w:r w:rsidRPr="002B01AF">
              <w:rPr>
                <w:rStyle w:val="a4"/>
                <w:noProof/>
              </w:rPr>
              <w:t>12.6</w:t>
            </w:r>
            <w:r>
              <w:rPr>
                <w:noProof/>
              </w:rPr>
              <w:tab/>
            </w:r>
            <w:r w:rsidRPr="002B01AF">
              <w:rPr>
                <w:rStyle w:val="a4"/>
                <w:noProof/>
              </w:rPr>
              <w:t>推荐主题</w:t>
            </w:r>
            <w:r>
              <w:rPr>
                <w:noProof/>
                <w:webHidden/>
              </w:rPr>
              <w:tab/>
            </w:r>
            <w:r>
              <w:rPr>
                <w:noProof/>
                <w:webHidden/>
              </w:rPr>
              <w:fldChar w:fldCharType="begin"/>
            </w:r>
            <w:r>
              <w:rPr>
                <w:noProof/>
                <w:webHidden/>
              </w:rPr>
              <w:instrText xml:space="preserve"> PAGEREF _Toc46395440 \h </w:instrText>
            </w:r>
            <w:r>
              <w:rPr>
                <w:noProof/>
                <w:webHidden/>
              </w:rPr>
            </w:r>
            <w:r>
              <w:rPr>
                <w:noProof/>
                <w:webHidden/>
              </w:rPr>
              <w:fldChar w:fldCharType="separate"/>
            </w:r>
            <w:r>
              <w:rPr>
                <w:noProof/>
                <w:webHidden/>
              </w:rPr>
              <w:t>436</w:t>
            </w:r>
            <w:r>
              <w:rPr>
                <w:noProof/>
                <w:webHidden/>
              </w:rPr>
              <w:fldChar w:fldCharType="end"/>
            </w:r>
          </w:hyperlink>
        </w:p>
        <w:p w14:paraId="40505249" w14:textId="69501C14" w:rsidR="00717723" w:rsidRDefault="00717723">
          <w:pPr>
            <w:pStyle w:val="TOC3"/>
            <w:tabs>
              <w:tab w:val="left" w:pos="1680"/>
              <w:tab w:val="right" w:leader="dot" w:pos="8296"/>
            </w:tabs>
            <w:rPr>
              <w:noProof/>
            </w:rPr>
          </w:pPr>
          <w:hyperlink w:anchor="_Toc46395441" w:history="1">
            <w:r w:rsidRPr="002B01AF">
              <w:rPr>
                <w:rStyle w:val="a4"/>
                <w:noProof/>
              </w:rPr>
              <w:t>12.6.1</w:t>
            </w:r>
            <w:r>
              <w:rPr>
                <w:noProof/>
              </w:rPr>
              <w:tab/>
            </w:r>
            <w:r w:rsidRPr="002B01AF">
              <w:rPr>
                <w:rStyle w:val="a4"/>
                <w:noProof/>
              </w:rPr>
              <w:t>2.1 NexT</w:t>
            </w:r>
            <w:r>
              <w:rPr>
                <w:noProof/>
                <w:webHidden/>
              </w:rPr>
              <w:tab/>
            </w:r>
            <w:r>
              <w:rPr>
                <w:noProof/>
                <w:webHidden/>
              </w:rPr>
              <w:fldChar w:fldCharType="begin"/>
            </w:r>
            <w:r>
              <w:rPr>
                <w:noProof/>
                <w:webHidden/>
              </w:rPr>
              <w:instrText xml:space="preserve"> PAGEREF _Toc46395441 \h </w:instrText>
            </w:r>
            <w:r>
              <w:rPr>
                <w:noProof/>
                <w:webHidden/>
              </w:rPr>
            </w:r>
            <w:r>
              <w:rPr>
                <w:noProof/>
                <w:webHidden/>
              </w:rPr>
              <w:fldChar w:fldCharType="separate"/>
            </w:r>
            <w:r>
              <w:rPr>
                <w:noProof/>
                <w:webHidden/>
              </w:rPr>
              <w:t>437</w:t>
            </w:r>
            <w:r>
              <w:rPr>
                <w:noProof/>
                <w:webHidden/>
              </w:rPr>
              <w:fldChar w:fldCharType="end"/>
            </w:r>
          </w:hyperlink>
        </w:p>
        <w:p w14:paraId="6471A344" w14:textId="1139B5B3" w:rsidR="00717723" w:rsidRDefault="00717723">
          <w:pPr>
            <w:pStyle w:val="TOC3"/>
            <w:tabs>
              <w:tab w:val="left" w:pos="1680"/>
              <w:tab w:val="right" w:leader="dot" w:pos="8296"/>
            </w:tabs>
            <w:rPr>
              <w:noProof/>
            </w:rPr>
          </w:pPr>
          <w:hyperlink w:anchor="_Toc46395442" w:history="1">
            <w:r w:rsidRPr="002B01AF">
              <w:rPr>
                <w:rStyle w:val="a4"/>
                <w:noProof/>
              </w:rPr>
              <w:t>12.6.2</w:t>
            </w:r>
            <w:r>
              <w:rPr>
                <w:noProof/>
              </w:rPr>
              <w:tab/>
            </w:r>
            <w:r w:rsidRPr="002B01AF">
              <w:rPr>
                <w:rStyle w:val="a4"/>
                <w:noProof/>
              </w:rPr>
              <w:t>2.2 Hux Blog</w:t>
            </w:r>
            <w:r>
              <w:rPr>
                <w:noProof/>
                <w:webHidden/>
              </w:rPr>
              <w:tab/>
            </w:r>
            <w:r>
              <w:rPr>
                <w:noProof/>
                <w:webHidden/>
              </w:rPr>
              <w:fldChar w:fldCharType="begin"/>
            </w:r>
            <w:r>
              <w:rPr>
                <w:noProof/>
                <w:webHidden/>
              </w:rPr>
              <w:instrText xml:space="preserve"> PAGEREF _Toc46395442 \h </w:instrText>
            </w:r>
            <w:r>
              <w:rPr>
                <w:noProof/>
                <w:webHidden/>
              </w:rPr>
            </w:r>
            <w:r>
              <w:rPr>
                <w:noProof/>
                <w:webHidden/>
              </w:rPr>
              <w:fldChar w:fldCharType="separate"/>
            </w:r>
            <w:r>
              <w:rPr>
                <w:noProof/>
                <w:webHidden/>
              </w:rPr>
              <w:t>437</w:t>
            </w:r>
            <w:r>
              <w:rPr>
                <w:noProof/>
                <w:webHidden/>
              </w:rPr>
              <w:fldChar w:fldCharType="end"/>
            </w:r>
          </w:hyperlink>
        </w:p>
        <w:p w14:paraId="7691655B" w14:textId="45DD625B" w:rsidR="00717723" w:rsidRDefault="00717723">
          <w:pPr>
            <w:pStyle w:val="TOC3"/>
            <w:tabs>
              <w:tab w:val="left" w:pos="1680"/>
              <w:tab w:val="right" w:leader="dot" w:pos="8296"/>
            </w:tabs>
            <w:rPr>
              <w:noProof/>
            </w:rPr>
          </w:pPr>
          <w:hyperlink w:anchor="_Toc46395443" w:history="1">
            <w:r w:rsidRPr="002B01AF">
              <w:rPr>
                <w:rStyle w:val="a4"/>
                <w:noProof/>
              </w:rPr>
              <w:t>12.6.3</w:t>
            </w:r>
            <w:r>
              <w:rPr>
                <w:noProof/>
              </w:rPr>
              <w:tab/>
            </w:r>
            <w:r w:rsidRPr="002B01AF">
              <w:rPr>
                <w:rStyle w:val="a4"/>
                <w:noProof/>
              </w:rPr>
              <w:t>2.3 码志</w:t>
            </w:r>
            <w:r>
              <w:rPr>
                <w:noProof/>
                <w:webHidden/>
              </w:rPr>
              <w:tab/>
            </w:r>
            <w:r>
              <w:rPr>
                <w:noProof/>
                <w:webHidden/>
              </w:rPr>
              <w:fldChar w:fldCharType="begin"/>
            </w:r>
            <w:r>
              <w:rPr>
                <w:noProof/>
                <w:webHidden/>
              </w:rPr>
              <w:instrText xml:space="preserve"> PAGEREF _Toc46395443 \h </w:instrText>
            </w:r>
            <w:r>
              <w:rPr>
                <w:noProof/>
                <w:webHidden/>
              </w:rPr>
            </w:r>
            <w:r>
              <w:rPr>
                <w:noProof/>
                <w:webHidden/>
              </w:rPr>
              <w:fldChar w:fldCharType="separate"/>
            </w:r>
            <w:r>
              <w:rPr>
                <w:noProof/>
                <w:webHidden/>
              </w:rPr>
              <w:t>437</w:t>
            </w:r>
            <w:r>
              <w:rPr>
                <w:noProof/>
                <w:webHidden/>
              </w:rPr>
              <w:fldChar w:fldCharType="end"/>
            </w:r>
          </w:hyperlink>
        </w:p>
        <w:p w14:paraId="42EA455A" w14:textId="1698D043" w:rsidR="00717723" w:rsidRDefault="00717723">
          <w:pPr>
            <w:pStyle w:val="TOC2"/>
            <w:tabs>
              <w:tab w:val="left" w:pos="1260"/>
              <w:tab w:val="right" w:leader="dot" w:pos="8296"/>
            </w:tabs>
            <w:rPr>
              <w:noProof/>
            </w:rPr>
          </w:pPr>
          <w:hyperlink w:anchor="_Toc46395444" w:history="1">
            <w:r w:rsidRPr="002B01AF">
              <w:rPr>
                <w:rStyle w:val="a4"/>
                <w:noProof/>
              </w:rPr>
              <w:t>12.7</w:t>
            </w:r>
            <w:r>
              <w:rPr>
                <w:noProof/>
              </w:rPr>
              <w:tab/>
            </w:r>
            <w:r w:rsidRPr="002B01AF">
              <w:rPr>
                <w:rStyle w:val="a4"/>
                <w:noProof/>
              </w:rPr>
              <w:t>附上一些主题站点</w:t>
            </w:r>
            <w:r>
              <w:rPr>
                <w:noProof/>
                <w:webHidden/>
              </w:rPr>
              <w:tab/>
            </w:r>
            <w:r>
              <w:rPr>
                <w:noProof/>
                <w:webHidden/>
              </w:rPr>
              <w:fldChar w:fldCharType="begin"/>
            </w:r>
            <w:r>
              <w:rPr>
                <w:noProof/>
                <w:webHidden/>
              </w:rPr>
              <w:instrText xml:space="preserve"> PAGEREF _Toc46395444 \h </w:instrText>
            </w:r>
            <w:r>
              <w:rPr>
                <w:noProof/>
                <w:webHidden/>
              </w:rPr>
            </w:r>
            <w:r>
              <w:rPr>
                <w:noProof/>
                <w:webHidden/>
              </w:rPr>
              <w:fldChar w:fldCharType="separate"/>
            </w:r>
            <w:r>
              <w:rPr>
                <w:noProof/>
                <w:webHidden/>
              </w:rPr>
              <w:t>437</w:t>
            </w:r>
            <w:r>
              <w:rPr>
                <w:noProof/>
                <w:webHidden/>
              </w:rPr>
              <w:fldChar w:fldCharType="end"/>
            </w:r>
          </w:hyperlink>
        </w:p>
        <w:p w14:paraId="307359C0" w14:textId="175F78D0" w:rsidR="00717723" w:rsidRDefault="00717723">
          <w:pPr>
            <w:pStyle w:val="TOC2"/>
            <w:tabs>
              <w:tab w:val="left" w:pos="1260"/>
              <w:tab w:val="right" w:leader="dot" w:pos="8296"/>
            </w:tabs>
            <w:rPr>
              <w:noProof/>
            </w:rPr>
          </w:pPr>
          <w:hyperlink w:anchor="_Toc46395445" w:history="1">
            <w:r w:rsidRPr="002B01AF">
              <w:rPr>
                <w:rStyle w:val="a4"/>
                <w:noProof/>
              </w:rPr>
              <w:t>12.8</w:t>
            </w:r>
            <w:r>
              <w:rPr>
                <w:noProof/>
              </w:rPr>
              <w:tab/>
            </w:r>
            <w:r w:rsidRPr="002B01AF">
              <w:rPr>
                <w:rStyle w:val="a4"/>
                <w:noProof/>
              </w:rPr>
              <w:t>Jekyll资源</w:t>
            </w:r>
            <w:r>
              <w:rPr>
                <w:noProof/>
                <w:webHidden/>
              </w:rPr>
              <w:tab/>
            </w:r>
            <w:r>
              <w:rPr>
                <w:noProof/>
                <w:webHidden/>
              </w:rPr>
              <w:fldChar w:fldCharType="begin"/>
            </w:r>
            <w:r>
              <w:rPr>
                <w:noProof/>
                <w:webHidden/>
              </w:rPr>
              <w:instrText xml:space="preserve"> PAGEREF _Toc46395445 \h </w:instrText>
            </w:r>
            <w:r>
              <w:rPr>
                <w:noProof/>
                <w:webHidden/>
              </w:rPr>
            </w:r>
            <w:r>
              <w:rPr>
                <w:noProof/>
                <w:webHidden/>
              </w:rPr>
              <w:fldChar w:fldCharType="separate"/>
            </w:r>
            <w:r>
              <w:rPr>
                <w:noProof/>
                <w:webHidden/>
              </w:rPr>
              <w:t>448</w:t>
            </w:r>
            <w:r>
              <w:rPr>
                <w:noProof/>
                <w:webHidden/>
              </w:rPr>
              <w:fldChar w:fldCharType="end"/>
            </w:r>
          </w:hyperlink>
        </w:p>
        <w:p w14:paraId="5446DC3D" w14:textId="20594C44" w:rsidR="00717723" w:rsidRDefault="00717723">
          <w:pPr>
            <w:pStyle w:val="TOC2"/>
            <w:tabs>
              <w:tab w:val="left" w:pos="1260"/>
              <w:tab w:val="right" w:leader="dot" w:pos="8296"/>
            </w:tabs>
            <w:rPr>
              <w:noProof/>
            </w:rPr>
          </w:pPr>
          <w:hyperlink w:anchor="_Toc46395446" w:history="1">
            <w:r w:rsidRPr="002B01AF">
              <w:rPr>
                <w:rStyle w:val="a4"/>
                <w:noProof/>
              </w:rPr>
              <w:t>12.9</w:t>
            </w:r>
            <w:r>
              <w:rPr>
                <w:noProof/>
              </w:rPr>
              <w:tab/>
            </w:r>
            <w:r w:rsidRPr="002B01AF">
              <w:rPr>
                <w:rStyle w:val="a4"/>
                <w:noProof/>
              </w:rPr>
              <w:t>Jekyll主题资源</w:t>
            </w:r>
            <w:r>
              <w:rPr>
                <w:noProof/>
                <w:webHidden/>
              </w:rPr>
              <w:tab/>
            </w:r>
            <w:r>
              <w:rPr>
                <w:noProof/>
                <w:webHidden/>
              </w:rPr>
              <w:fldChar w:fldCharType="begin"/>
            </w:r>
            <w:r>
              <w:rPr>
                <w:noProof/>
                <w:webHidden/>
              </w:rPr>
              <w:instrText xml:space="preserve"> PAGEREF _Toc46395446 \h </w:instrText>
            </w:r>
            <w:r>
              <w:rPr>
                <w:noProof/>
                <w:webHidden/>
              </w:rPr>
            </w:r>
            <w:r>
              <w:rPr>
                <w:noProof/>
                <w:webHidden/>
              </w:rPr>
              <w:fldChar w:fldCharType="separate"/>
            </w:r>
            <w:r>
              <w:rPr>
                <w:noProof/>
                <w:webHidden/>
              </w:rPr>
              <w:t>449</w:t>
            </w:r>
            <w:r>
              <w:rPr>
                <w:noProof/>
                <w:webHidden/>
              </w:rPr>
              <w:fldChar w:fldCharType="end"/>
            </w:r>
          </w:hyperlink>
        </w:p>
        <w:p w14:paraId="3D7BE08F" w14:textId="20702CF9" w:rsidR="00717723" w:rsidRDefault="00717723">
          <w:pPr>
            <w:pStyle w:val="TOC3"/>
            <w:tabs>
              <w:tab w:val="left" w:pos="1680"/>
              <w:tab w:val="right" w:leader="dot" w:pos="8296"/>
            </w:tabs>
            <w:rPr>
              <w:noProof/>
            </w:rPr>
          </w:pPr>
          <w:hyperlink w:anchor="_Toc46395447" w:history="1">
            <w:r w:rsidRPr="002B01AF">
              <w:rPr>
                <w:rStyle w:val="a4"/>
                <w:noProof/>
              </w:rPr>
              <w:t>12.9.1</w:t>
            </w:r>
            <w:r>
              <w:rPr>
                <w:noProof/>
              </w:rPr>
              <w:tab/>
            </w:r>
            <w:r w:rsidRPr="002B01AF">
              <w:rPr>
                <w:rStyle w:val="a4"/>
                <w:noProof/>
              </w:rPr>
              <w:t>NexT</w:t>
            </w:r>
            <w:r>
              <w:rPr>
                <w:noProof/>
                <w:webHidden/>
              </w:rPr>
              <w:tab/>
            </w:r>
            <w:r>
              <w:rPr>
                <w:noProof/>
                <w:webHidden/>
              </w:rPr>
              <w:fldChar w:fldCharType="begin"/>
            </w:r>
            <w:r>
              <w:rPr>
                <w:noProof/>
                <w:webHidden/>
              </w:rPr>
              <w:instrText xml:space="preserve"> PAGEREF _Toc46395447 \h </w:instrText>
            </w:r>
            <w:r>
              <w:rPr>
                <w:noProof/>
                <w:webHidden/>
              </w:rPr>
            </w:r>
            <w:r>
              <w:rPr>
                <w:noProof/>
                <w:webHidden/>
              </w:rPr>
              <w:fldChar w:fldCharType="separate"/>
            </w:r>
            <w:r>
              <w:rPr>
                <w:noProof/>
                <w:webHidden/>
              </w:rPr>
              <w:t>449</w:t>
            </w:r>
            <w:r>
              <w:rPr>
                <w:noProof/>
                <w:webHidden/>
              </w:rPr>
              <w:fldChar w:fldCharType="end"/>
            </w:r>
          </w:hyperlink>
        </w:p>
        <w:p w14:paraId="5462A3F7" w14:textId="4B1C7A06" w:rsidR="00717723" w:rsidRDefault="00717723">
          <w:pPr>
            <w:pStyle w:val="TOC3"/>
            <w:tabs>
              <w:tab w:val="left" w:pos="1680"/>
              <w:tab w:val="right" w:leader="dot" w:pos="8296"/>
            </w:tabs>
            <w:rPr>
              <w:noProof/>
            </w:rPr>
          </w:pPr>
          <w:hyperlink w:anchor="_Toc46395448" w:history="1">
            <w:r w:rsidRPr="002B01AF">
              <w:rPr>
                <w:rStyle w:val="a4"/>
                <w:noProof/>
              </w:rPr>
              <w:t>12.9.2</w:t>
            </w:r>
            <w:r>
              <w:rPr>
                <w:noProof/>
              </w:rPr>
              <w:tab/>
            </w:r>
            <w:r w:rsidRPr="002B01AF">
              <w:rPr>
                <w:rStyle w:val="a4"/>
                <w:noProof/>
              </w:rPr>
              <w:t>minimal-mistakes</w:t>
            </w:r>
            <w:r>
              <w:rPr>
                <w:noProof/>
                <w:webHidden/>
              </w:rPr>
              <w:tab/>
            </w:r>
            <w:r>
              <w:rPr>
                <w:noProof/>
                <w:webHidden/>
              </w:rPr>
              <w:fldChar w:fldCharType="begin"/>
            </w:r>
            <w:r>
              <w:rPr>
                <w:noProof/>
                <w:webHidden/>
              </w:rPr>
              <w:instrText xml:space="preserve"> PAGEREF _Toc46395448 \h </w:instrText>
            </w:r>
            <w:r>
              <w:rPr>
                <w:noProof/>
                <w:webHidden/>
              </w:rPr>
            </w:r>
            <w:r>
              <w:rPr>
                <w:noProof/>
                <w:webHidden/>
              </w:rPr>
              <w:fldChar w:fldCharType="separate"/>
            </w:r>
            <w:r>
              <w:rPr>
                <w:noProof/>
                <w:webHidden/>
              </w:rPr>
              <w:t>449</w:t>
            </w:r>
            <w:r>
              <w:rPr>
                <w:noProof/>
                <w:webHidden/>
              </w:rPr>
              <w:fldChar w:fldCharType="end"/>
            </w:r>
          </w:hyperlink>
        </w:p>
        <w:p w14:paraId="673928A6" w14:textId="1304B212" w:rsidR="00717723" w:rsidRDefault="00717723">
          <w:pPr>
            <w:pStyle w:val="TOC3"/>
            <w:tabs>
              <w:tab w:val="left" w:pos="1680"/>
              <w:tab w:val="right" w:leader="dot" w:pos="8296"/>
            </w:tabs>
            <w:rPr>
              <w:noProof/>
            </w:rPr>
          </w:pPr>
          <w:hyperlink w:anchor="_Toc46395449" w:history="1">
            <w:r w:rsidRPr="002B01AF">
              <w:rPr>
                <w:rStyle w:val="a4"/>
                <w:noProof/>
              </w:rPr>
              <w:t>12.9.3</w:t>
            </w:r>
            <w:r>
              <w:rPr>
                <w:noProof/>
              </w:rPr>
              <w:tab/>
            </w:r>
            <w:r w:rsidRPr="002B01AF">
              <w:rPr>
                <w:rStyle w:val="a4"/>
                <w:noProof/>
              </w:rPr>
              <w:t>码志</w:t>
            </w:r>
            <w:r>
              <w:rPr>
                <w:noProof/>
                <w:webHidden/>
              </w:rPr>
              <w:tab/>
            </w:r>
            <w:r>
              <w:rPr>
                <w:noProof/>
                <w:webHidden/>
              </w:rPr>
              <w:fldChar w:fldCharType="begin"/>
            </w:r>
            <w:r>
              <w:rPr>
                <w:noProof/>
                <w:webHidden/>
              </w:rPr>
              <w:instrText xml:space="preserve"> PAGEREF _Toc46395449 \h </w:instrText>
            </w:r>
            <w:r>
              <w:rPr>
                <w:noProof/>
                <w:webHidden/>
              </w:rPr>
            </w:r>
            <w:r>
              <w:rPr>
                <w:noProof/>
                <w:webHidden/>
              </w:rPr>
              <w:fldChar w:fldCharType="separate"/>
            </w:r>
            <w:r>
              <w:rPr>
                <w:noProof/>
                <w:webHidden/>
              </w:rPr>
              <w:t>449</w:t>
            </w:r>
            <w:r>
              <w:rPr>
                <w:noProof/>
                <w:webHidden/>
              </w:rPr>
              <w:fldChar w:fldCharType="end"/>
            </w:r>
          </w:hyperlink>
        </w:p>
        <w:p w14:paraId="16D9540E" w14:textId="03D1C4FE" w:rsidR="00717723" w:rsidRDefault="00717723">
          <w:pPr>
            <w:pStyle w:val="TOC1"/>
            <w:tabs>
              <w:tab w:val="left" w:pos="840"/>
              <w:tab w:val="right" w:leader="dot" w:pos="8296"/>
            </w:tabs>
            <w:rPr>
              <w:noProof/>
            </w:rPr>
          </w:pPr>
          <w:hyperlink w:anchor="_Toc46395450" w:history="1">
            <w:r w:rsidRPr="002B01AF">
              <w:rPr>
                <w:rStyle w:val="a4"/>
                <w:rFonts w:ascii="宋体" w:eastAsia="宋体" w:hAnsi="宋体"/>
                <w:noProof/>
              </w:rPr>
              <w:t>13</w:t>
            </w:r>
            <w:r>
              <w:rPr>
                <w:noProof/>
              </w:rPr>
              <w:tab/>
            </w:r>
            <w:r w:rsidRPr="002B01AF">
              <w:rPr>
                <w:rStyle w:val="a4"/>
                <w:rFonts w:ascii="宋体" w:eastAsia="宋体" w:hAnsi="宋体"/>
                <w:noProof/>
              </w:rPr>
              <w:t>MKDocs</w:t>
            </w:r>
            <w:r>
              <w:rPr>
                <w:noProof/>
                <w:webHidden/>
              </w:rPr>
              <w:tab/>
            </w:r>
            <w:r>
              <w:rPr>
                <w:noProof/>
                <w:webHidden/>
              </w:rPr>
              <w:fldChar w:fldCharType="begin"/>
            </w:r>
            <w:r>
              <w:rPr>
                <w:noProof/>
                <w:webHidden/>
              </w:rPr>
              <w:instrText xml:space="preserve"> PAGEREF _Toc46395450 \h </w:instrText>
            </w:r>
            <w:r>
              <w:rPr>
                <w:noProof/>
                <w:webHidden/>
              </w:rPr>
            </w:r>
            <w:r>
              <w:rPr>
                <w:noProof/>
                <w:webHidden/>
              </w:rPr>
              <w:fldChar w:fldCharType="separate"/>
            </w:r>
            <w:r>
              <w:rPr>
                <w:noProof/>
                <w:webHidden/>
              </w:rPr>
              <w:t>449</w:t>
            </w:r>
            <w:r>
              <w:rPr>
                <w:noProof/>
                <w:webHidden/>
              </w:rPr>
              <w:fldChar w:fldCharType="end"/>
            </w:r>
          </w:hyperlink>
        </w:p>
        <w:p w14:paraId="2A7A5835" w14:textId="33435016" w:rsidR="00717723" w:rsidRDefault="00717723">
          <w:pPr>
            <w:pStyle w:val="TOC2"/>
            <w:tabs>
              <w:tab w:val="left" w:pos="1260"/>
              <w:tab w:val="right" w:leader="dot" w:pos="8296"/>
            </w:tabs>
            <w:rPr>
              <w:noProof/>
            </w:rPr>
          </w:pPr>
          <w:hyperlink w:anchor="_Toc46395451" w:history="1">
            <w:r w:rsidRPr="002B01AF">
              <w:rPr>
                <w:rStyle w:val="a4"/>
                <w:noProof/>
              </w:rPr>
              <w:t>13.1</w:t>
            </w:r>
            <w:r>
              <w:rPr>
                <w:noProof/>
              </w:rPr>
              <w:tab/>
            </w:r>
            <w:r w:rsidRPr="002B01AF">
              <w:rPr>
                <w:rStyle w:val="a4"/>
                <w:noProof/>
              </w:rPr>
              <w:t>mkdocs-material介绍</w:t>
            </w:r>
            <w:r>
              <w:rPr>
                <w:noProof/>
                <w:webHidden/>
              </w:rPr>
              <w:tab/>
            </w:r>
            <w:r>
              <w:rPr>
                <w:noProof/>
                <w:webHidden/>
              </w:rPr>
              <w:fldChar w:fldCharType="begin"/>
            </w:r>
            <w:r>
              <w:rPr>
                <w:noProof/>
                <w:webHidden/>
              </w:rPr>
              <w:instrText xml:space="preserve"> PAGEREF _Toc46395451 \h </w:instrText>
            </w:r>
            <w:r>
              <w:rPr>
                <w:noProof/>
                <w:webHidden/>
              </w:rPr>
            </w:r>
            <w:r>
              <w:rPr>
                <w:noProof/>
                <w:webHidden/>
              </w:rPr>
              <w:fldChar w:fldCharType="separate"/>
            </w:r>
            <w:r>
              <w:rPr>
                <w:noProof/>
                <w:webHidden/>
              </w:rPr>
              <w:t>450</w:t>
            </w:r>
            <w:r>
              <w:rPr>
                <w:noProof/>
                <w:webHidden/>
              </w:rPr>
              <w:fldChar w:fldCharType="end"/>
            </w:r>
          </w:hyperlink>
        </w:p>
        <w:p w14:paraId="3296A8CB" w14:textId="397F48F6" w:rsidR="00717723" w:rsidRDefault="00717723">
          <w:pPr>
            <w:pStyle w:val="TOC2"/>
            <w:tabs>
              <w:tab w:val="left" w:pos="1260"/>
              <w:tab w:val="right" w:leader="dot" w:pos="8296"/>
            </w:tabs>
            <w:rPr>
              <w:noProof/>
            </w:rPr>
          </w:pPr>
          <w:hyperlink w:anchor="_Toc46395452" w:history="1">
            <w:r w:rsidRPr="002B01AF">
              <w:rPr>
                <w:rStyle w:val="a4"/>
                <w:noProof/>
              </w:rPr>
              <w:t>13.2</w:t>
            </w:r>
            <w:r>
              <w:rPr>
                <w:noProof/>
              </w:rPr>
              <w:tab/>
            </w:r>
            <w:r w:rsidRPr="002B01AF">
              <w:rPr>
                <w:rStyle w:val="a4"/>
                <w:noProof/>
              </w:rPr>
              <w:t>安装</w:t>
            </w:r>
            <w:r>
              <w:rPr>
                <w:noProof/>
                <w:webHidden/>
              </w:rPr>
              <w:tab/>
            </w:r>
            <w:r>
              <w:rPr>
                <w:noProof/>
                <w:webHidden/>
              </w:rPr>
              <w:fldChar w:fldCharType="begin"/>
            </w:r>
            <w:r>
              <w:rPr>
                <w:noProof/>
                <w:webHidden/>
              </w:rPr>
              <w:instrText xml:space="preserve"> PAGEREF _Toc46395452 \h </w:instrText>
            </w:r>
            <w:r>
              <w:rPr>
                <w:noProof/>
                <w:webHidden/>
              </w:rPr>
            </w:r>
            <w:r>
              <w:rPr>
                <w:noProof/>
                <w:webHidden/>
              </w:rPr>
              <w:fldChar w:fldCharType="separate"/>
            </w:r>
            <w:r>
              <w:rPr>
                <w:noProof/>
                <w:webHidden/>
              </w:rPr>
              <w:t>450</w:t>
            </w:r>
            <w:r>
              <w:rPr>
                <w:noProof/>
                <w:webHidden/>
              </w:rPr>
              <w:fldChar w:fldCharType="end"/>
            </w:r>
          </w:hyperlink>
        </w:p>
        <w:p w14:paraId="58D64EC8" w14:textId="6936CC02" w:rsidR="00717723" w:rsidRDefault="00717723">
          <w:pPr>
            <w:pStyle w:val="TOC2"/>
            <w:tabs>
              <w:tab w:val="right" w:leader="dot" w:pos="8296"/>
            </w:tabs>
            <w:rPr>
              <w:noProof/>
            </w:rPr>
          </w:pPr>
          <w:hyperlink w:anchor="_Toc46395453" w:history="1">
            <w:r w:rsidRPr="002B01AF">
              <w:rPr>
                <w:rStyle w:val="a4"/>
                <w:rFonts w:ascii="宋体" w:eastAsia="宋体" w:hAnsi="宋体" w:cs="宋体"/>
                <w:b/>
                <w:bCs/>
                <w:noProof/>
                <w:kern w:val="0"/>
              </w:rPr>
              <w:t>初始化项目</w:t>
            </w:r>
            <w:r>
              <w:rPr>
                <w:noProof/>
                <w:webHidden/>
              </w:rPr>
              <w:tab/>
            </w:r>
            <w:r>
              <w:rPr>
                <w:noProof/>
                <w:webHidden/>
              </w:rPr>
              <w:fldChar w:fldCharType="begin"/>
            </w:r>
            <w:r>
              <w:rPr>
                <w:noProof/>
                <w:webHidden/>
              </w:rPr>
              <w:instrText xml:space="preserve"> PAGEREF _Toc46395453 \h </w:instrText>
            </w:r>
            <w:r>
              <w:rPr>
                <w:noProof/>
                <w:webHidden/>
              </w:rPr>
            </w:r>
            <w:r>
              <w:rPr>
                <w:noProof/>
                <w:webHidden/>
              </w:rPr>
              <w:fldChar w:fldCharType="separate"/>
            </w:r>
            <w:r>
              <w:rPr>
                <w:noProof/>
                <w:webHidden/>
              </w:rPr>
              <w:t>451</w:t>
            </w:r>
            <w:r>
              <w:rPr>
                <w:noProof/>
                <w:webHidden/>
              </w:rPr>
              <w:fldChar w:fldCharType="end"/>
            </w:r>
          </w:hyperlink>
        </w:p>
        <w:p w14:paraId="30994319" w14:textId="4846E794" w:rsidR="00717723" w:rsidRDefault="00717723">
          <w:pPr>
            <w:pStyle w:val="TOC2"/>
            <w:tabs>
              <w:tab w:val="right" w:leader="dot" w:pos="8296"/>
            </w:tabs>
            <w:rPr>
              <w:noProof/>
            </w:rPr>
          </w:pPr>
          <w:hyperlink w:anchor="_Toc46395454" w:history="1">
            <w:r w:rsidRPr="002B01AF">
              <w:rPr>
                <w:rStyle w:val="a4"/>
                <w:rFonts w:ascii="宋体" w:eastAsia="宋体" w:hAnsi="宋体" w:cs="宋体"/>
                <w:b/>
                <w:bCs/>
                <w:noProof/>
                <w:kern w:val="0"/>
              </w:rPr>
              <w:t>修改主题</w:t>
            </w:r>
            <w:r>
              <w:rPr>
                <w:noProof/>
                <w:webHidden/>
              </w:rPr>
              <w:tab/>
            </w:r>
            <w:r>
              <w:rPr>
                <w:noProof/>
                <w:webHidden/>
              </w:rPr>
              <w:fldChar w:fldCharType="begin"/>
            </w:r>
            <w:r>
              <w:rPr>
                <w:noProof/>
                <w:webHidden/>
              </w:rPr>
              <w:instrText xml:space="preserve"> PAGEREF _Toc46395454 \h </w:instrText>
            </w:r>
            <w:r>
              <w:rPr>
                <w:noProof/>
                <w:webHidden/>
              </w:rPr>
            </w:r>
            <w:r>
              <w:rPr>
                <w:noProof/>
                <w:webHidden/>
              </w:rPr>
              <w:fldChar w:fldCharType="separate"/>
            </w:r>
            <w:r>
              <w:rPr>
                <w:noProof/>
                <w:webHidden/>
              </w:rPr>
              <w:t>451</w:t>
            </w:r>
            <w:r>
              <w:rPr>
                <w:noProof/>
                <w:webHidden/>
              </w:rPr>
              <w:fldChar w:fldCharType="end"/>
            </w:r>
          </w:hyperlink>
        </w:p>
        <w:p w14:paraId="02AFD3E7" w14:textId="57584598" w:rsidR="00717723" w:rsidRDefault="00717723">
          <w:pPr>
            <w:pStyle w:val="TOC2"/>
            <w:tabs>
              <w:tab w:val="left" w:pos="1260"/>
              <w:tab w:val="right" w:leader="dot" w:pos="8296"/>
            </w:tabs>
            <w:rPr>
              <w:noProof/>
            </w:rPr>
          </w:pPr>
          <w:hyperlink w:anchor="_Toc46395455" w:history="1">
            <w:r w:rsidRPr="002B01AF">
              <w:rPr>
                <w:rStyle w:val="a4"/>
                <w:noProof/>
              </w:rPr>
              <w:t>13.3</w:t>
            </w:r>
            <w:r>
              <w:rPr>
                <w:noProof/>
              </w:rPr>
              <w:tab/>
            </w:r>
            <w:r w:rsidRPr="002B01AF">
              <w:rPr>
                <w:rStyle w:val="a4"/>
                <w:noProof/>
              </w:rPr>
              <w:t>运行</w:t>
            </w:r>
            <w:r>
              <w:rPr>
                <w:noProof/>
                <w:webHidden/>
              </w:rPr>
              <w:tab/>
            </w:r>
            <w:r>
              <w:rPr>
                <w:noProof/>
                <w:webHidden/>
              </w:rPr>
              <w:fldChar w:fldCharType="begin"/>
            </w:r>
            <w:r>
              <w:rPr>
                <w:noProof/>
                <w:webHidden/>
              </w:rPr>
              <w:instrText xml:space="preserve"> PAGEREF _Toc46395455 \h </w:instrText>
            </w:r>
            <w:r>
              <w:rPr>
                <w:noProof/>
                <w:webHidden/>
              </w:rPr>
            </w:r>
            <w:r>
              <w:rPr>
                <w:noProof/>
                <w:webHidden/>
              </w:rPr>
              <w:fldChar w:fldCharType="separate"/>
            </w:r>
            <w:r>
              <w:rPr>
                <w:noProof/>
                <w:webHidden/>
              </w:rPr>
              <w:t>451</w:t>
            </w:r>
            <w:r>
              <w:rPr>
                <w:noProof/>
                <w:webHidden/>
              </w:rPr>
              <w:fldChar w:fldCharType="end"/>
            </w:r>
          </w:hyperlink>
        </w:p>
        <w:p w14:paraId="2E60F2C7" w14:textId="28FFF4D9" w:rsidR="00717723" w:rsidRDefault="00717723">
          <w:pPr>
            <w:pStyle w:val="TOC2"/>
            <w:tabs>
              <w:tab w:val="left" w:pos="1260"/>
              <w:tab w:val="right" w:leader="dot" w:pos="8296"/>
            </w:tabs>
            <w:rPr>
              <w:noProof/>
            </w:rPr>
          </w:pPr>
          <w:hyperlink w:anchor="_Toc46395456" w:history="1">
            <w:r w:rsidRPr="002B01AF">
              <w:rPr>
                <w:rStyle w:val="a4"/>
                <w:noProof/>
              </w:rPr>
              <w:t>13.4</w:t>
            </w:r>
            <w:r>
              <w:rPr>
                <w:noProof/>
              </w:rPr>
              <w:tab/>
            </w:r>
            <w:r w:rsidRPr="002B01AF">
              <w:rPr>
                <w:rStyle w:val="a4"/>
                <w:noProof/>
              </w:rPr>
              <w:t>mkdocs.yml注意事项</w:t>
            </w:r>
            <w:r>
              <w:rPr>
                <w:noProof/>
                <w:webHidden/>
              </w:rPr>
              <w:tab/>
            </w:r>
            <w:r>
              <w:rPr>
                <w:noProof/>
                <w:webHidden/>
              </w:rPr>
              <w:fldChar w:fldCharType="begin"/>
            </w:r>
            <w:r>
              <w:rPr>
                <w:noProof/>
                <w:webHidden/>
              </w:rPr>
              <w:instrText xml:space="preserve"> PAGEREF _Toc46395456 \h </w:instrText>
            </w:r>
            <w:r>
              <w:rPr>
                <w:noProof/>
                <w:webHidden/>
              </w:rPr>
            </w:r>
            <w:r>
              <w:rPr>
                <w:noProof/>
                <w:webHidden/>
              </w:rPr>
              <w:fldChar w:fldCharType="separate"/>
            </w:r>
            <w:r>
              <w:rPr>
                <w:noProof/>
                <w:webHidden/>
              </w:rPr>
              <w:t>451</w:t>
            </w:r>
            <w:r>
              <w:rPr>
                <w:noProof/>
                <w:webHidden/>
              </w:rPr>
              <w:fldChar w:fldCharType="end"/>
            </w:r>
          </w:hyperlink>
        </w:p>
        <w:p w14:paraId="584E7610" w14:textId="6C79B88E" w:rsidR="00717723" w:rsidRDefault="00717723">
          <w:pPr>
            <w:pStyle w:val="TOC2"/>
            <w:tabs>
              <w:tab w:val="left" w:pos="1260"/>
              <w:tab w:val="right" w:leader="dot" w:pos="8296"/>
            </w:tabs>
            <w:rPr>
              <w:noProof/>
            </w:rPr>
          </w:pPr>
          <w:hyperlink w:anchor="_Toc46395457" w:history="1">
            <w:r w:rsidRPr="002B01AF">
              <w:rPr>
                <w:rStyle w:val="a4"/>
                <w:noProof/>
              </w:rPr>
              <w:t>13.5</w:t>
            </w:r>
            <w:r>
              <w:rPr>
                <w:noProof/>
              </w:rPr>
              <w:tab/>
            </w:r>
            <w:r w:rsidRPr="002B01AF">
              <w:rPr>
                <w:rStyle w:val="a4"/>
                <w:noProof/>
              </w:rPr>
              <w:t>添加页面</w:t>
            </w:r>
            <w:r>
              <w:rPr>
                <w:noProof/>
                <w:webHidden/>
              </w:rPr>
              <w:tab/>
            </w:r>
            <w:r>
              <w:rPr>
                <w:noProof/>
                <w:webHidden/>
              </w:rPr>
              <w:fldChar w:fldCharType="begin"/>
            </w:r>
            <w:r>
              <w:rPr>
                <w:noProof/>
                <w:webHidden/>
              </w:rPr>
              <w:instrText xml:space="preserve"> PAGEREF _Toc46395457 \h </w:instrText>
            </w:r>
            <w:r>
              <w:rPr>
                <w:noProof/>
                <w:webHidden/>
              </w:rPr>
            </w:r>
            <w:r>
              <w:rPr>
                <w:noProof/>
                <w:webHidden/>
              </w:rPr>
              <w:fldChar w:fldCharType="separate"/>
            </w:r>
            <w:r>
              <w:rPr>
                <w:noProof/>
                <w:webHidden/>
              </w:rPr>
              <w:t>452</w:t>
            </w:r>
            <w:r>
              <w:rPr>
                <w:noProof/>
                <w:webHidden/>
              </w:rPr>
              <w:fldChar w:fldCharType="end"/>
            </w:r>
          </w:hyperlink>
        </w:p>
        <w:p w14:paraId="55143660" w14:textId="06A2C352" w:rsidR="00717723" w:rsidRDefault="00717723">
          <w:pPr>
            <w:pStyle w:val="TOC2"/>
            <w:tabs>
              <w:tab w:val="left" w:pos="1260"/>
              <w:tab w:val="right" w:leader="dot" w:pos="8296"/>
            </w:tabs>
            <w:rPr>
              <w:noProof/>
            </w:rPr>
          </w:pPr>
          <w:hyperlink w:anchor="_Toc46395458" w:history="1">
            <w:r w:rsidRPr="002B01AF">
              <w:rPr>
                <w:rStyle w:val="a4"/>
                <w:noProof/>
              </w:rPr>
              <w:t>13.6</w:t>
            </w:r>
            <w:r>
              <w:rPr>
                <w:noProof/>
              </w:rPr>
              <w:tab/>
            </w:r>
            <w:r w:rsidRPr="002B01AF">
              <w:rPr>
                <w:rStyle w:val="a4"/>
                <w:noProof/>
              </w:rPr>
              <w:t>添加扩展</w:t>
            </w:r>
            <w:r>
              <w:rPr>
                <w:noProof/>
                <w:webHidden/>
              </w:rPr>
              <w:tab/>
            </w:r>
            <w:r>
              <w:rPr>
                <w:noProof/>
                <w:webHidden/>
              </w:rPr>
              <w:fldChar w:fldCharType="begin"/>
            </w:r>
            <w:r>
              <w:rPr>
                <w:noProof/>
                <w:webHidden/>
              </w:rPr>
              <w:instrText xml:space="preserve"> PAGEREF _Toc46395458 \h </w:instrText>
            </w:r>
            <w:r>
              <w:rPr>
                <w:noProof/>
                <w:webHidden/>
              </w:rPr>
            </w:r>
            <w:r>
              <w:rPr>
                <w:noProof/>
                <w:webHidden/>
              </w:rPr>
              <w:fldChar w:fldCharType="separate"/>
            </w:r>
            <w:r>
              <w:rPr>
                <w:noProof/>
                <w:webHidden/>
              </w:rPr>
              <w:t>452</w:t>
            </w:r>
            <w:r>
              <w:rPr>
                <w:noProof/>
                <w:webHidden/>
              </w:rPr>
              <w:fldChar w:fldCharType="end"/>
            </w:r>
          </w:hyperlink>
        </w:p>
        <w:p w14:paraId="0376F6AB" w14:textId="18116C1F" w:rsidR="00717723" w:rsidRDefault="00717723">
          <w:pPr>
            <w:pStyle w:val="TOC2"/>
            <w:tabs>
              <w:tab w:val="left" w:pos="1260"/>
              <w:tab w:val="right" w:leader="dot" w:pos="8296"/>
            </w:tabs>
            <w:rPr>
              <w:noProof/>
            </w:rPr>
          </w:pPr>
          <w:hyperlink w:anchor="_Toc46395459" w:history="1">
            <w:r w:rsidRPr="002B01AF">
              <w:rPr>
                <w:rStyle w:val="a4"/>
                <w:noProof/>
              </w:rPr>
              <w:t>13.7</w:t>
            </w:r>
            <w:r>
              <w:rPr>
                <w:noProof/>
              </w:rPr>
              <w:tab/>
            </w:r>
            <w:r w:rsidRPr="002B01AF">
              <w:rPr>
                <w:rStyle w:val="a4"/>
                <w:noProof/>
              </w:rPr>
              <w:t>主题</w:t>
            </w:r>
            <w:r>
              <w:rPr>
                <w:noProof/>
                <w:webHidden/>
              </w:rPr>
              <w:tab/>
            </w:r>
            <w:r>
              <w:rPr>
                <w:noProof/>
                <w:webHidden/>
              </w:rPr>
              <w:fldChar w:fldCharType="begin"/>
            </w:r>
            <w:r>
              <w:rPr>
                <w:noProof/>
                <w:webHidden/>
              </w:rPr>
              <w:instrText xml:space="preserve"> PAGEREF _Toc46395459 \h </w:instrText>
            </w:r>
            <w:r>
              <w:rPr>
                <w:noProof/>
                <w:webHidden/>
              </w:rPr>
            </w:r>
            <w:r>
              <w:rPr>
                <w:noProof/>
                <w:webHidden/>
              </w:rPr>
              <w:fldChar w:fldCharType="separate"/>
            </w:r>
            <w:r>
              <w:rPr>
                <w:noProof/>
                <w:webHidden/>
              </w:rPr>
              <w:t>453</w:t>
            </w:r>
            <w:r>
              <w:rPr>
                <w:noProof/>
                <w:webHidden/>
              </w:rPr>
              <w:fldChar w:fldCharType="end"/>
            </w:r>
          </w:hyperlink>
        </w:p>
        <w:p w14:paraId="05E19FEB" w14:textId="647C8B60" w:rsidR="00717723" w:rsidRDefault="00717723">
          <w:pPr>
            <w:pStyle w:val="TOC2"/>
            <w:tabs>
              <w:tab w:val="left" w:pos="1260"/>
              <w:tab w:val="right" w:leader="dot" w:pos="8296"/>
            </w:tabs>
            <w:rPr>
              <w:noProof/>
            </w:rPr>
          </w:pPr>
          <w:hyperlink w:anchor="_Toc46395460" w:history="1">
            <w:r w:rsidRPr="002B01AF">
              <w:rPr>
                <w:rStyle w:val="a4"/>
                <w:noProof/>
              </w:rPr>
              <w:t>13.8</w:t>
            </w:r>
            <w:r>
              <w:rPr>
                <w:noProof/>
              </w:rPr>
              <w:tab/>
            </w:r>
            <w:r w:rsidRPr="002B01AF">
              <w:rPr>
                <w:rStyle w:val="a4"/>
                <w:noProof/>
              </w:rPr>
              <w:t>使用MkDocs 管理博客</w:t>
            </w:r>
            <w:r>
              <w:rPr>
                <w:noProof/>
                <w:webHidden/>
              </w:rPr>
              <w:tab/>
            </w:r>
            <w:r>
              <w:rPr>
                <w:noProof/>
                <w:webHidden/>
              </w:rPr>
              <w:fldChar w:fldCharType="begin"/>
            </w:r>
            <w:r>
              <w:rPr>
                <w:noProof/>
                <w:webHidden/>
              </w:rPr>
              <w:instrText xml:space="preserve"> PAGEREF _Toc46395460 \h </w:instrText>
            </w:r>
            <w:r>
              <w:rPr>
                <w:noProof/>
                <w:webHidden/>
              </w:rPr>
            </w:r>
            <w:r>
              <w:rPr>
                <w:noProof/>
                <w:webHidden/>
              </w:rPr>
              <w:fldChar w:fldCharType="separate"/>
            </w:r>
            <w:r>
              <w:rPr>
                <w:noProof/>
                <w:webHidden/>
              </w:rPr>
              <w:t>454</w:t>
            </w:r>
            <w:r>
              <w:rPr>
                <w:noProof/>
                <w:webHidden/>
              </w:rPr>
              <w:fldChar w:fldCharType="end"/>
            </w:r>
          </w:hyperlink>
        </w:p>
        <w:p w14:paraId="3BC0AAC6" w14:textId="319E38E5" w:rsidR="00717723" w:rsidRDefault="00717723">
          <w:pPr>
            <w:pStyle w:val="TOC3"/>
            <w:tabs>
              <w:tab w:val="left" w:pos="1680"/>
              <w:tab w:val="right" w:leader="dot" w:pos="8296"/>
            </w:tabs>
            <w:rPr>
              <w:noProof/>
            </w:rPr>
          </w:pPr>
          <w:hyperlink w:anchor="_Toc46395461" w:history="1">
            <w:r w:rsidRPr="002B01AF">
              <w:rPr>
                <w:rStyle w:val="a4"/>
                <w:noProof/>
              </w:rPr>
              <w:t>13.8.1</w:t>
            </w:r>
            <w:r>
              <w:rPr>
                <w:noProof/>
              </w:rPr>
              <w:tab/>
            </w:r>
            <w:r w:rsidRPr="002B01AF">
              <w:rPr>
                <w:rStyle w:val="a4"/>
                <w:noProof/>
              </w:rPr>
              <w:t>需求</w:t>
            </w:r>
            <w:r>
              <w:rPr>
                <w:noProof/>
                <w:webHidden/>
              </w:rPr>
              <w:tab/>
            </w:r>
            <w:r>
              <w:rPr>
                <w:noProof/>
                <w:webHidden/>
              </w:rPr>
              <w:fldChar w:fldCharType="begin"/>
            </w:r>
            <w:r>
              <w:rPr>
                <w:noProof/>
                <w:webHidden/>
              </w:rPr>
              <w:instrText xml:space="preserve"> PAGEREF _Toc46395461 \h </w:instrText>
            </w:r>
            <w:r>
              <w:rPr>
                <w:noProof/>
                <w:webHidden/>
              </w:rPr>
            </w:r>
            <w:r>
              <w:rPr>
                <w:noProof/>
                <w:webHidden/>
              </w:rPr>
              <w:fldChar w:fldCharType="separate"/>
            </w:r>
            <w:r>
              <w:rPr>
                <w:noProof/>
                <w:webHidden/>
              </w:rPr>
              <w:t>454</w:t>
            </w:r>
            <w:r>
              <w:rPr>
                <w:noProof/>
                <w:webHidden/>
              </w:rPr>
              <w:fldChar w:fldCharType="end"/>
            </w:r>
          </w:hyperlink>
        </w:p>
        <w:p w14:paraId="696454CE" w14:textId="60A683B9" w:rsidR="00717723" w:rsidRDefault="00717723">
          <w:pPr>
            <w:pStyle w:val="TOC3"/>
            <w:tabs>
              <w:tab w:val="left" w:pos="1680"/>
              <w:tab w:val="right" w:leader="dot" w:pos="8296"/>
            </w:tabs>
            <w:rPr>
              <w:noProof/>
            </w:rPr>
          </w:pPr>
          <w:hyperlink w:anchor="_Toc46395462" w:history="1">
            <w:r w:rsidRPr="002B01AF">
              <w:rPr>
                <w:rStyle w:val="a4"/>
                <w:noProof/>
              </w:rPr>
              <w:t>13.8.2</w:t>
            </w:r>
            <w:r>
              <w:rPr>
                <w:noProof/>
              </w:rPr>
              <w:tab/>
            </w:r>
            <w:r w:rsidRPr="002B01AF">
              <w:rPr>
                <w:rStyle w:val="a4"/>
                <w:noProof/>
              </w:rPr>
              <w:t>MkDocs 优点</w:t>
            </w:r>
            <w:r>
              <w:rPr>
                <w:noProof/>
                <w:webHidden/>
              </w:rPr>
              <w:tab/>
            </w:r>
            <w:r>
              <w:rPr>
                <w:noProof/>
                <w:webHidden/>
              </w:rPr>
              <w:fldChar w:fldCharType="begin"/>
            </w:r>
            <w:r>
              <w:rPr>
                <w:noProof/>
                <w:webHidden/>
              </w:rPr>
              <w:instrText xml:space="preserve"> PAGEREF _Toc46395462 \h </w:instrText>
            </w:r>
            <w:r>
              <w:rPr>
                <w:noProof/>
                <w:webHidden/>
              </w:rPr>
            </w:r>
            <w:r>
              <w:rPr>
                <w:noProof/>
                <w:webHidden/>
              </w:rPr>
              <w:fldChar w:fldCharType="separate"/>
            </w:r>
            <w:r>
              <w:rPr>
                <w:noProof/>
                <w:webHidden/>
              </w:rPr>
              <w:t>454</w:t>
            </w:r>
            <w:r>
              <w:rPr>
                <w:noProof/>
                <w:webHidden/>
              </w:rPr>
              <w:fldChar w:fldCharType="end"/>
            </w:r>
          </w:hyperlink>
        </w:p>
        <w:p w14:paraId="49164BBC" w14:textId="56993EA6" w:rsidR="00717723" w:rsidRDefault="00717723">
          <w:pPr>
            <w:pStyle w:val="TOC3"/>
            <w:tabs>
              <w:tab w:val="left" w:pos="1680"/>
              <w:tab w:val="right" w:leader="dot" w:pos="8296"/>
            </w:tabs>
            <w:rPr>
              <w:noProof/>
            </w:rPr>
          </w:pPr>
          <w:hyperlink w:anchor="_Toc46395463" w:history="1">
            <w:r w:rsidRPr="002B01AF">
              <w:rPr>
                <w:rStyle w:val="a4"/>
                <w:noProof/>
              </w:rPr>
              <w:t>13.8.3</w:t>
            </w:r>
            <w:r>
              <w:rPr>
                <w:noProof/>
              </w:rPr>
              <w:tab/>
            </w:r>
            <w:r w:rsidRPr="002B01AF">
              <w:rPr>
                <w:rStyle w:val="a4"/>
                <w:noProof/>
              </w:rPr>
              <w:t>方案</w:t>
            </w:r>
            <w:r>
              <w:rPr>
                <w:noProof/>
                <w:webHidden/>
              </w:rPr>
              <w:tab/>
            </w:r>
            <w:r>
              <w:rPr>
                <w:noProof/>
                <w:webHidden/>
              </w:rPr>
              <w:fldChar w:fldCharType="begin"/>
            </w:r>
            <w:r>
              <w:rPr>
                <w:noProof/>
                <w:webHidden/>
              </w:rPr>
              <w:instrText xml:space="preserve"> PAGEREF _Toc46395463 \h </w:instrText>
            </w:r>
            <w:r>
              <w:rPr>
                <w:noProof/>
                <w:webHidden/>
              </w:rPr>
            </w:r>
            <w:r>
              <w:rPr>
                <w:noProof/>
                <w:webHidden/>
              </w:rPr>
              <w:fldChar w:fldCharType="separate"/>
            </w:r>
            <w:r>
              <w:rPr>
                <w:noProof/>
                <w:webHidden/>
              </w:rPr>
              <w:t>454</w:t>
            </w:r>
            <w:r>
              <w:rPr>
                <w:noProof/>
                <w:webHidden/>
              </w:rPr>
              <w:fldChar w:fldCharType="end"/>
            </w:r>
          </w:hyperlink>
        </w:p>
        <w:p w14:paraId="77645086" w14:textId="0BCE32BD" w:rsidR="00717723" w:rsidRDefault="00717723">
          <w:pPr>
            <w:pStyle w:val="TOC3"/>
            <w:tabs>
              <w:tab w:val="left" w:pos="1680"/>
              <w:tab w:val="right" w:leader="dot" w:pos="8296"/>
            </w:tabs>
            <w:rPr>
              <w:noProof/>
            </w:rPr>
          </w:pPr>
          <w:hyperlink w:anchor="_Toc46395464" w:history="1">
            <w:r w:rsidRPr="002B01AF">
              <w:rPr>
                <w:rStyle w:val="a4"/>
                <w:noProof/>
              </w:rPr>
              <w:t>13.8.4</w:t>
            </w:r>
            <w:r>
              <w:rPr>
                <w:noProof/>
              </w:rPr>
              <w:tab/>
            </w:r>
            <w:r w:rsidRPr="002B01AF">
              <w:rPr>
                <w:rStyle w:val="a4"/>
                <w:noProof/>
              </w:rPr>
              <w:t>试验环境</w:t>
            </w:r>
            <w:r>
              <w:rPr>
                <w:noProof/>
                <w:webHidden/>
              </w:rPr>
              <w:tab/>
            </w:r>
            <w:r>
              <w:rPr>
                <w:noProof/>
                <w:webHidden/>
              </w:rPr>
              <w:fldChar w:fldCharType="begin"/>
            </w:r>
            <w:r>
              <w:rPr>
                <w:noProof/>
                <w:webHidden/>
              </w:rPr>
              <w:instrText xml:space="preserve"> PAGEREF _Toc46395464 \h </w:instrText>
            </w:r>
            <w:r>
              <w:rPr>
                <w:noProof/>
                <w:webHidden/>
              </w:rPr>
            </w:r>
            <w:r>
              <w:rPr>
                <w:noProof/>
                <w:webHidden/>
              </w:rPr>
              <w:fldChar w:fldCharType="separate"/>
            </w:r>
            <w:r>
              <w:rPr>
                <w:noProof/>
                <w:webHidden/>
              </w:rPr>
              <w:t>454</w:t>
            </w:r>
            <w:r>
              <w:rPr>
                <w:noProof/>
                <w:webHidden/>
              </w:rPr>
              <w:fldChar w:fldCharType="end"/>
            </w:r>
          </w:hyperlink>
        </w:p>
        <w:p w14:paraId="5E720DBA" w14:textId="45D0DEB1" w:rsidR="00717723" w:rsidRDefault="00717723">
          <w:pPr>
            <w:pStyle w:val="TOC2"/>
            <w:tabs>
              <w:tab w:val="left" w:pos="1260"/>
              <w:tab w:val="right" w:leader="dot" w:pos="8296"/>
            </w:tabs>
            <w:rPr>
              <w:noProof/>
            </w:rPr>
          </w:pPr>
          <w:hyperlink w:anchor="_Toc46395465" w:history="1">
            <w:r w:rsidRPr="002B01AF">
              <w:rPr>
                <w:rStyle w:val="a4"/>
                <w:noProof/>
              </w:rPr>
              <w:t>13.9</w:t>
            </w:r>
            <w:r>
              <w:rPr>
                <w:noProof/>
              </w:rPr>
              <w:tab/>
            </w:r>
            <w:r w:rsidRPr="002B01AF">
              <w:rPr>
                <w:rStyle w:val="a4"/>
                <w:noProof/>
              </w:rPr>
              <w:t>Cinder</w:t>
            </w:r>
            <w:r>
              <w:rPr>
                <w:noProof/>
                <w:webHidden/>
              </w:rPr>
              <w:tab/>
            </w:r>
            <w:r>
              <w:rPr>
                <w:noProof/>
                <w:webHidden/>
              </w:rPr>
              <w:fldChar w:fldCharType="begin"/>
            </w:r>
            <w:r>
              <w:rPr>
                <w:noProof/>
                <w:webHidden/>
              </w:rPr>
              <w:instrText xml:space="preserve"> PAGEREF _Toc46395465 \h </w:instrText>
            </w:r>
            <w:r>
              <w:rPr>
                <w:noProof/>
                <w:webHidden/>
              </w:rPr>
            </w:r>
            <w:r>
              <w:rPr>
                <w:noProof/>
                <w:webHidden/>
              </w:rPr>
              <w:fldChar w:fldCharType="separate"/>
            </w:r>
            <w:r>
              <w:rPr>
                <w:noProof/>
                <w:webHidden/>
              </w:rPr>
              <w:t>456</w:t>
            </w:r>
            <w:r>
              <w:rPr>
                <w:noProof/>
                <w:webHidden/>
              </w:rPr>
              <w:fldChar w:fldCharType="end"/>
            </w:r>
          </w:hyperlink>
        </w:p>
        <w:p w14:paraId="58858BE2" w14:textId="25634FFE" w:rsidR="00717723" w:rsidRDefault="00717723">
          <w:pPr>
            <w:pStyle w:val="TOC2"/>
            <w:tabs>
              <w:tab w:val="left" w:pos="1260"/>
              <w:tab w:val="right" w:leader="dot" w:pos="8296"/>
            </w:tabs>
            <w:rPr>
              <w:noProof/>
            </w:rPr>
          </w:pPr>
          <w:hyperlink w:anchor="_Toc46395466" w:history="1">
            <w:r w:rsidRPr="002B01AF">
              <w:rPr>
                <w:rStyle w:val="a4"/>
                <w:noProof/>
              </w:rPr>
              <w:t>13.10</w:t>
            </w:r>
            <w:r>
              <w:rPr>
                <w:noProof/>
              </w:rPr>
              <w:tab/>
            </w:r>
            <w:r w:rsidRPr="002B01AF">
              <w:rPr>
                <w:rStyle w:val="a4"/>
                <w:noProof/>
              </w:rPr>
              <w:t>MKDocs资源</w:t>
            </w:r>
            <w:r>
              <w:rPr>
                <w:noProof/>
                <w:webHidden/>
              </w:rPr>
              <w:tab/>
            </w:r>
            <w:r>
              <w:rPr>
                <w:noProof/>
                <w:webHidden/>
              </w:rPr>
              <w:fldChar w:fldCharType="begin"/>
            </w:r>
            <w:r>
              <w:rPr>
                <w:noProof/>
                <w:webHidden/>
              </w:rPr>
              <w:instrText xml:space="preserve"> PAGEREF _Toc46395466 \h </w:instrText>
            </w:r>
            <w:r>
              <w:rPr>
                <w:noProof/>
                <w:webHidden/>
              </w:rPr>
            </w:r>
            <w:r>
              <w:rPr>
                <w:noProof/>
                <w:webHidden/>
              </w:rPr>
              <w:fldChar w:fldCharType="separate"/>
            </w:r>
            <w:r>
              <w:rPr>
                <w:noProof/>
                <w:webHidden/>
              </w:rPr>
              <w:t>457</w:t>
            </w:r>
            <w:r>
              <w:rPr>
                <w:noProof/>
                <w:webHidden/>
              </w:rPr>
              <w:fldChar w:fldCharType="end"/>
            </w:r>
          </w:hyperlink>
        </w:p>
        <w:p w14:paraId="16544BD9" w14:textId="0CD59E9C" w:rsidR="00717723" w:rsidRDefault="00717723">
          <w:pPr>
            <w:pStyle w:val="TOC2"/>
            <w:tabs>
              <w:tab w:val="left" w:pos="1260"/>
              <w:tab w:val="right" w:leader="dot" w:pos="8296"/>
            </w:tabs>
            <w:rPr>
              <w:noProof/>
            </w:rPr>
          </w:pPr>
          <w:hyperlink w:anchor="_Toc46395467" w:history="1">
            <w:r w:rsidRPr="002B01AF">
              <w:rPr>
                <w:rStyle w:val="a4"/>
                <w:noProof/>
              </w:rPr>
              <w:t>13.11</w:t>
            </w:r>
            <w:r>
              <w:rPr>
                <w:noProof/>
              </w:rPr>
              <w:tab/>
            </w:r>
            <w:r w:rsidRPr="002B01AF">
              <w:rPr>
                <w:rStyle w:val="a4"/>
                <w:noProof/>
              </w:rPr>
              <w:t>MKDocs主题资源</w:t>
            </w:r>
            <w:r>
              <w:rPr>
                <w:noProof/>
                <w:webHidden/>
              </w:rPr>
              <w:tab/>
            </w:r>
            <w:r>
              <w:rPr>
                <w:noProof/>
                <w:webHidden/>
              </w:rPr>
              <w:fldChar w:fldCharType="begin"/>
            </w:r>
            <w:r>
              <w:rPr>
                <w:noProof/>
                <w:webHidden/>
              </w:rPr>
              <w:instrText xml:space="preserve"> PAGEREF _Toc46395467 \h </w:instrText>
            </w:r>
            <w:r>
              <w:rPr>
                <w:noProof/>
                <w:webHidden/>
              </w:rPr>
            </w:r>
            <w:r>
              <w:rPr>
                <w:noProof/>
                <w:webHidden/>
              </w:rPr>
              <w:fldChar w:fldCharType="separate"/>
            </w:r>
            <w:r>
              <w:rPr>
                <w:noProof/>
                <w:webHidden/>
              </w:rPr>
              <w:t>457</w:t>
            </w:r>
            <w:r>
              <w:rPr>
                <w:noProof/>
                <w:webHidden/>
              </w:rPr>
              <w:fldChar w:fldCharType="end"/>
            </w:r>
          </w:hyperlink>
        </w:p>
        <w:p w14:paraId="3AEE8924" w14:textId="01A6F8B8" w:rsidR="00717723" w:rsidRDefault="00717723">
          <w:pPr>
            <w:pStyle w:val="TOC1"/>
            <w:tabs>
              <w:tab w:val="left" w:pos="840"/>
              <w:tab w:val="right" w:leader="dot" w:pos="8296"/>
            </w:tabs>
            <w:rPr>
              <w:noProof/>
            </w:rPr>
          </w:pPr>
          <w:hyperlink w:anchor="_Toc46395468" w:history="1">
            <w:r w:rsidRPr="002B01AF">
              <w:rPr>
                <w:rStyle w:val="a4"/>
                <w:noProof/>
              </w:rPr>
              <w:t>14</w:t>
            </w:r>
            <w:r>
              <w:rPr>
                <w:noProof/>
              </w:rPr>
              <w:tab/>
            </w:r>
            <w:r w:rsidRPr="002B01AF">
              <w:rPr>
                <w:rStyle w:val="a4"/>
                <w:noProof/>
              </w:rPr>
              <w:t>Vue</w:t>
            </w:r>
            <w:r>
              <w:rPr>
                <w:noProof/>
                <w:webHidden/>
              </w:rPr>
              <w:tab/>
            </w:r>
            <w:r>
              <w:rPr>
                <w:noProof/>
                <w:webHidden/>
              </w:rPr>
              <w:fldChar w:fldCharType="begin"/>
            </w:r>
            <w:r>
              <w:rPr>
                <w:noProof/>
                <w:webHidden/>
              </w:rPr>
              <w:instrText xml:space="preserve"> PAGEREF _Toc46395468 \h </w:instrText>
            </w:r>
            <w:r>
              <w:rPr>
                <w:noProof/>
                <w:webHidden/>
              </w:rPr>
            </w:r>
            <w:r>
              <w:rPr>
                <w:noProof/>
                <w:webHidden/>
              </w:rPr>
              <w:fldChar w:fldCharType="separate"/>
            </w:r>
            <w:r>
              <w:rPr>
                <w:noProof/>
                <w:webHidden/>
              </w:rPr>
              <w:t>457</w:t>
            </w:r>
            <w:r>
              <w:rPr>
                <w:noProof/>
                <w:webHidden/>
              </w:rPr>
              <w:fldChar w:fldCharType="end"/>
            </w:r>
          </w:hyperlink>
        </w:p>
        <w:p w14:paraId="6C100497" w14:textId="5D6D3998" w:rsidR="00717723" w:rsidRDefault="00717723">
          <w:pPr>
            <w:pStyle w:val="TOC1"/>
            <w:tabs>
              <w:tab w:val="left" w:pos="840"/>
              <w:tab w:val="right" w:leader="dot" w:pos="8296"/>
            </w:tabs>
            <w:rPr>
              <w:noProof/>
            </w:rPr>
          </w:pPr>
          <w:hyperlink w:anchor="_Toc46395469" w:history="1">
            <w:r w:rsidRPr="002B01AF">
              <w:rPr>
                <w:rStyle w:val="a4"/>
                <w:rFonts w:ascii="宋体" w:eastAsia="宋体" w:hAnsi="宋体"/>
                <w:noProof/>
              </w:rPr>
              <w:t>15</w:t>
            </w:r>
            <w:r>
              <w:rPr>
                <w:noProof/>
              </w:rPr>
              <w:tab/>
            </w:r>
            <w:r w:rsidRPr="002B01AF">
              <w:rPr>
                <w:rStyle w:val="a4"/>
                <w:rFonts w:ascii="宋体" w:eastAsia="宋体" w:hAnsi="宋体"/>
                <w:noProof/>
              </w:rPr>
              <w:t>React</w:t>
            </w:r>
            <w:r>
              <w:rPr>
                <w:noProof/>
                <w:webHidden/>
              </w:rPr>
              <w:tab/>
            </w:r>
            <w:r>
              <w:rPr>
                <w:noProof/>
                <w:webHidden/>
              </w:rPr>
              <w:fldChar w:fldCharType="begin"/>
            </w:r>
            <w:r>
              <w:rPr>
                <w:noProof/>
                <w:webHidden/>
              </w:rPr>
              <w:instrText xml:space="preserve"> PAGEREF _Toc46395469 \h </w:instrText>
            </w:r>
            <w:r>
              <w:rPr>
                <w:noProof/>
                <w:webHidden/>
              </w:rPr>
            </w:r>
            <w:r>
              <w:rPr>
                <w:noProof/>
                <w:webHidden/>
              </w:rPr>
              <w:fldChar w:fldCharType="separate"/>
            </w:r>
            <w:r>
              <w:rPr>
                <w:noProof/>
                <w:webHidden/>
              </w:rPr>
              <w:t>457</w:t>
            </w:r>
            <w:r>
              <w:rPr>
                <w:noProof/>
                <w:webHidden/>
              </w:rPr>
              <w:fldChar w:fldCharType="end"/>
            </w:r>
          </w:hyperlink>
        </w:p>
        <w:p w14:paraId="3D8CFEE1" w14:textId="0D3E4870" w:rsidR="00717723" w:rsidRDefault="00717723">
          <w:pPr>
            <w:pStyle w:val="TOC1"/>
            <w:tabs>
              <w:tab w:val="left" w:pos="840"/>
              <w:tab w:val="right" w:leader="dot" w:pos="8296"/>
            </w:tabs>
            <w:rPr>
              <w:noProof/>
            </w:rPr>
          </w:pPr>
          <w:hyperlink w:anchor="_Toc46395470" w:history="1">
            <w:r w:rsidRPr="002B01AF">
              <w:rPr>
                <w:rStyle w:val="a4"/>
                <w:rFonts w:ascii="宋体" w:eastAsia="宋体" w:hAnsi="宋体"/>
                <w:noProof/>
              </w:rPr>
              <w:t>16</w:t>
            </w:r>
            <w:r>
              <w:rPr>
                <w:noProof/>
              </w:rPr>
              <w:tab/>
            </w:r>
            <w:r w:rsidRPr="002B01AF">
              <w:rPr>
                <w:rStyle w:val="a4"/>
                <w:rFonts w:ascii="宋体" w:eastAsia="宋体" w:hAnsi="宋体"/>
                <w:noProof/>
              </w:rPr>
              <w:t>Angular</w:t>
            </w:r>
            <w:r>
              <w:rPr>
                <w:noProof/>
                <w:webHidden/>
              </w:rPr>
              <w:tab/>
            </w:r>
            <w:r>
              <w:rPr>
                <w:noProof/>
                <w:webHidden/>
              </w:rPr>
              <w:fldChar w:fldCharType="begin"/>
            </w:r>
            <w:r>
              <w:rPr>
                <w:noProof/>
                <w:webHidden/>
              </w:rPr>
              <w:instrText xml:space="preserve"> PAGEREF _Toc46395470 \h </w:instrText>
            </w:r>
            <w:r>
              <w:rPr>
                <w:noProof/>
                <w:webHidden/>
              </w:rPr>
            </w:r>
            <w:r>
              <w:rPr>
                <w:noProof/>
                <w:webHidden/>
              </w:rPr>
              <w:fldChar w:fldCharType="separate"/>
            </w:r>
            <w:r>
              <w:rPr>
                <w:noProof/>
                <w:webHidden/>
              </w:rPr>
              <w:t>457</w:t>
            </w:r>
            <w:r>
              <w:rPr>
                <w:noProof/>
                <w:webHidden/>
              </w:rPr>
              <w:fldChar w:fldCharType="end"/>
            </w:r>
          </w:hyperlink>
        </w:p>
        <w:p w14:paraId="651AD879" w14:textId="6F9468DE" w:rsidR="00717723" w:rsidRDefault="00717723">
          <w:pPr>
            <w:pStyle w:val="TOC1"/>
            <w:tabs>
              <w:tab w:val="left" w:pos="840"/>
              <w:tab w:val="right" w:leader="dot" w:pos="8296"/>
            </w:tabs>
            <w:rPr>
              <w:noProof/>
            </w:rPr>
          </w:pPr>
          <w:hyperlink w:anchor="_Toc46395471" w:history="1">
            <w:r w:rsidRPr="002B01AF">
              <w:rPr>
                <w:rStyle w:val="a4"/>
                <w:rFonts w:ascii="宋体" w:eastAsia="宋体" w:hAnsi="宋体"/>
                <w:noProof/>
              </w:rPr>
              <w:t>17</w:t>
            </w:r>
            <w:r>
              <w:rPr>
                <w:noProof/>
              </w:rPr>
              <w:tab/>
            </w:r>
            <w:r w:rsidRPr="002B01AF">
              <w:rPr>
                <w:rStyle w:val="a4"/>
                <w:rFonts w:ascii="宋体" w:eastAsia="宋体" w:hAnsi="宋体"/>
                <w:noProof/>
              </w:rPr>
              <w:t>Django</w:t>
            </w:r>
            <w:r>
              <w:rPr>
                <w:noProof/>
                <w:webHidden/>
              </w:rPr>
              <w:tab/>
            </w:r>
            <w:r>
              <w:rPr>
                <w:noProof/>
                <w:webHidden/>
              </w:rPr>
              <w:fldChar w:fldCharType="begin"/>
            </w:r>
            <w:r>
              <w:rPr>
                <w:noProof/>
                <w:webHidden/>
              </w:rPr>
              <w:instrText xml:space="preserve"> PAGEREF _Toc46395471 \h </w:instrText>
            </w:r>
            <w:r>
              <w:rPr>
                <w:noProof/>
                <w:webHidden/>
              </w:rPr>
            </w:r>
            <w:r>
              <w:rPr>
                <w:noProof/>
                <w:webHidden/>
              </w:rPr>
              <w:fldChar w:fldCharType="separate"/>
            </w:r>
            <w:r>
              <w:rPr>
                <w:noProof/>
                <w:webHidden/>
              </w:rPr>
              <w:t>458</w:t>
            </w:r>
            <w:r>
              <w:rPr>
                <w:noProof/>
                <w:webHidden/>
              </w:rPr>
              <w:fldChar w:fldCharType="end"/>
            </w:r>
          </w:hyperlink>
        </w:p>
        <w:p w14:paraId="51EF98E3" w14:textId="62AE0779" w:rsidR="00717723" w:rsidRDefault="00717723">
          <w:pPr>
            <w:pStyle w:val="TOC1"/>
            <w:tabs>
              <w:tab w:val="left" w:pos="840"/>
              <w:tab w:val="right" w:leader="dot" w:pos="8296"/>
            </w:tabs>
            <w:rPr>
              <w:noProof/>
            </w:rPr>
          </w:pPr>
          <w:hyperlink w:anchor="_Toc46395472" w:history="1">
            <w:r w:rsidRPr="002B01AF">
              <w:rPr>
                <w:rStyle w:val="a4"/>
                <w:rFonts w:ascii="宋体" w:eastAsia="宋体" w:hAnsi="宋体"/>
                <w:noProof/>
              </w:rPr>
              <w:t>18</w:t>
            </w:r>
            <w:r>
              <w:rPr>
                <w:noProof/>
              </w:rPr>
              <w:tab/>
            </w:r>
            <w:r w:rsidRPr="002B01AF">
              <w:rPr>
                <w:rStyle w:val="a4"/>
                <w:rFonts w:ascii="宋体" w:eastAsia="宋体" w:hAnsi="宋体"/>
                <w:noProof/>
              </w:rPr>
              <w:t>附录：资源</w:t>
            </w:r>
            <w:r>
              <w:rPr>
                <w:noProof/>
                <w:webHidden/>
              </w:rPr>
              <w:tab/>
            </w:r>
            <w:r>
              <w:rPr>
                <w:noProof/>
                <w:webHidden/>
              </w:rPr>
              <w:fldChar w:fldCharType="begin"/>
            </w:r>
            <w:r>
              <w:rPr>
                <w:noProof/>
                <w:webHidden/>
              </w:rPr>
              <w:instrText xml:space="preserve"> PAGEREF _Toc46395472 \h </w:instrText>
            </w:r>
            <w:r>
              <w:rPr>
                <w:noProof/>
                <w:webHidden/>
              </w:rPr>
            </w:r>
            <w:r>
              <w:rPr>
                <w:noProof/>
                <w:webHidden/>
              </w:rPr>
              <w:fldChar w:fldCharType="separate"/>
            </w:r>
            <w:r>
              <w:rPr>
                <w:noProof/>
                <w:webHidden/>
              </w:rPr>
              <w:t>458</w:t>
            </w:r>
            <w:r>
              <w:rPr>
                <w:noProof/>
                <w:webHidden/>
              </w:rPr>
              <w:fldChar w:fldCharType="end"/>
            </w:r>
          </w:hyperlink>
        </w:p>
        <w:p w14:paraId="534D98FA" w14:textId="6FC90AC3" w:rsidR="00D1357E" w:rsidRPr="00613BB9" w:rsidRDefault="002826F0">
          <w:pPr>
            <w:rPr>
              <w:rFonts w:ascii="宋体" w:eastAsia="宋体" w:hAnsi="宋体"/>
            </w:rPr>
          </w:pPr>
          <w:r w:rsidRPr="00613BB9">
            <w:rPr>
              <w:rFonts w:ascii="宋体" w:eastAsia="宋体" w:hAnsi="宋体"/>
            </w:rPr>
            <w:fldChar w:fldCharType="end"/>
          </w:r>
        </w:p>
      </w:sdtContent>
    </w:sdt>
    <w:p w14:paraId="7F6E1C2F" w14:textId="3E3C290A" w:rsidR="003109D2" w:rsidRPr="00613BB9" w:rsidRDefault="003109D2">
      <w:pPr>
        <w:rPr>
          <w:rFonts w:ascii="宋体" w:eastAsia="宋体" w:hAnsi="宋体"/>
        </w:rPr>
      </w:pPr>
    </w:p>
    <w:p w14:paraId="24FF491D" w14:textId="70A4A743" w:rsidR="003109D2" w:rsidRPr="00613BB9" w:rsidRDefault="003109D2">
      <w:pPr>
        <w:rPr>
          <w:rFonts w:ascii="宋体" w:eastAsia="宋体" w:hAnsi="宋体"/>
        </w:rPr>
      </w:pPr>
    </w:p>
    <w:p w14:paraId="77B1AB59" w14:textId="760778D4" w:rsidR="003109D2" w:rsidRPr="00613BB9" w:rsidRDefault="003109D2">
      <w:pPr>
        <w:rPr>
          <w:rFonts w:ascii="宋体" w:eastAsia="宋体" w:hAnsi="宋体"/>
        </w:rPr>
      </w:pPr>
    </w:p>
    <w:p w14:paraId="17B354D4" w14:textId="55CA0D93" w:rsidR="003109D2" w:rsidRPr="00613BB9" w:rsidRDefault="003109D2">
      <w:pPr>
        <w:rPr>
          <w:rFonts w:ascii="宋体" w:eastAsia="宋体" w:hAnsi="宋体"/>
        </w:rPr>
      </w:pPr>
    </w:p>
    <w:p w14:paraId="4377A1F6" w14:textId="1E05BFC8" w:rsidR="00010A16" w:rsidRPr="00613BB9" w:rsidRDefault="00010A16">
      <w:pPr>
        <w:widowControl/>
        <w:jc w:val="left"/>
        <w:rPr>
          <w:rFonts w:ascii="宋体" w:eastAsia="宋体" w:hAnsi="宋体"/>
        </w:rPr>
      </w:pPr>
      <w:r w:rsidRPr="00613BB9">
        <w:rPr>
          <w:rFonts w:ascii="宋体" w:eastAsia="宋体" w:hAnsi="宋体"/>
        </w:rPr>
        <w:br w:type="page"/>
      </w:r>
    </w:p>
    <w:p w14:paraId="5D9B0EE8" w14:textId="77777777" w:rsidR="003109D2" w:rsidRPr="00613BB9" w:rsidRDefault="003109D2">
      <w:pPr>
        <w:rPr>
          <w:rFonts w:ascii="宋体" w:eastAsia="宋体" w:hAnsi="宋体"/>
        </w:rPr>
      </w:pPr>
    </w:p>
    <w:p w14:paraId="2DBDAE3A" w14:textId="77777777" w:rsidR="00622856" w:rsidRPr="00613BB9" w:rsidRDefault="00622856" w:rsidP="00622856">
      <w:pPr>
        <w:pStyle w:val="1"/>
        <w:rPr>
          <w:rFonts w:ascii="宋体" w:eastAsia="宋体" w:hAnsi="宋体"/>
        </w:rPr>
      </w:pPr>
      <w:bookmarkStart w:id="0" w:name="_Toc46394619"/>
      <w:r w:rsidRPr="00613BB9">
        <w:rPr>
          <w:rFonts w:ascii="宋体" w:eastAsia="宋体" w:hAnsi="宋体" w:hint="eastAsia"/>
        </w:rPr>
        <w:t>资料说明</w:t>
      </w:r>
      <w:bookmarkEnd w:id="0"/>
    </w:p>
    <w:p w14:paraId="60D1C39B" w14:textId="4D62AFCD" w:rsidR="00622856" w:rsidRPr="00613BB9" w:rsidRDefault="00622856" w:rsidP="00622856">
      <w:pPr>
        <w:rPr>
          <w:rFonts w:ascii="宋体" w:eastAsia="宋体" w:hAnsi="宋体"/>
        </w:rPr>
      </w:pPr>
      <w:r w:rsidRPr="00613BB9">
        <w:rPr>
          <w:rFonts w:ascii="宋体" w:eastAsia="宋体" w:hAnsi="宋体" w:hint="eastAsia"/>
        </w:rPr>
        <w:t>本资料为</w:t>
      </w:r>
      <w:r>
        <w:rPr>
          <w:rFonts w:ascii="宋体" w:eastAsia="宋体" w:hAnsi="宋体" w:hint="eastAsia"/>
        </w:rPr>
        <w:t>个人</w:t>
      </w:r>
      <w:r w:rsidRPr="00613BB9">
        <w:rPr>
          <w:rFonts w:ascii="宋体" w:eastAsia="宋体" w:hAnsi="宋体" w:hint="eastAsia"/>
        </w:rPr>
        <w:t>学习笔记，随时更新</w:t>
      </w:r>
    </w:p>
    <w:p w14:paraId="6A49F7A9" w14:textId="77777777" w:rsidR="00622856" w:rsidRPr="00613BB9" w:rsidRDefault="00622856" w:rsidP="00622856">
      <w:pPr>
        <w:rPr>
          <w:rFonts w:ascii="宋体" w:eastAsia="宋体" w:hAnsi="宋体"/>
        </w:rPr>
      </w:pPr>
      <w:r w:rsidRPr="00613BB9">
        <w:rPr>
          <w:rFonts w:ascii="宋体" w:eastAsia="宋体" w:hAnsi="宋体" w:hint="eastAsia"/>
        </w:rPr>
        <w:t>资源及参考网址统一收录在附录中</w:t>
      </w:r>
    </w:p>
    <w:p w14:paraId="32AEECE1" w14:textId="7D67F2A5" w:rsidR="00622856" w:rsidRPr="00613BB9" w:rsidRDefault="00F31E53" w:rsidP="00622856">
      <w:pPr>
        <w:rPr>
          <w:rFonts w:ascii="宋体" w:eastAsia="宋体" w:hAnsi="宋体"/>
        </w:rPr>
      </w:pPr>
      <w:r>
        <w:rPr>
          <w:rFonts w:ascii="宋体" w:eastAsia="宋体" w:hAnsi="宋体" w:hint="eastAsia"/>
        </w:rPr>
        <w:t>本资料</w:t>
      </w:r>
      <w:r w:rsidR="005C1775">
        <w:rPr>
          <w:rFonts w:ascii="宋体" w:eastAsia="宋体" w:hAnsi="宋体" w:hint="eastAsia"/>
        </w:rPr>
        <w:t>保存</w:t>
      </w:r>
      <w:r>
        <w:rPr>
          <w:rFonts w:ascii="宋体" w:eastAsia="宋体" w:hAnsi="宋体" w:hint="eastAsia"/>
        </w:rPr>
        <w:t>网址：</w:t>
      </w:r>
      <w:r w:rsidRPr="00F31E53">
        <w:rPr>
          <w:rFonts w:ascii="宋体" w:eastAsia="宋体" w:hAnsi="宋体"/>
        </w:rPr>
        <w:t>https://github.com/SB-FOSS/SBF-Resources</w:t>
      </w:r>
    </w:p>
    <w:p w14:paraId="3E63714C" w14:textId="01697EFA" w:rsidR="002E1F5F" w:rsidRPr="00613BB9" w:rsidRDefault="002E1F5F" w:rsidP="00E45717">
      <w:pPr>
        <w:pStyle w:val="1"/>
        <w:rPr>
          <w:rFonts w:ascii="宋体" w:eastAsia="宋体" w:hAnsi="宋体"/>
        </w:rPr>
      </w:pPr>
      <w:bookmarkStart w:id="1" w:name="_Toc46394620"/>
      <w:r w:rsidRPr="00613BB9">
        <w:rPr>
          <w:rFonts w:ascii="宋体" w:eastAsia="宋体" w:hAnsi="宋体" w:hint="eastAsia"/>
        </w:rPr>
        <w:t>快速笔记</w:t>
      </w:r>
      <w:bookmarkEnd w:id="1"/>
    </w:p>
    <w:p w14:paraId="08F77D9E" w14:textId="77777777" w:rsidR="00F32974" w:rsidRPr="00613BB9" w:rsidRDefault="00F32974" w:rsidP="002E1F5F">
      <w:pPr>
        <w:rPr>
          <w:rFonts w:ascii="宋体" w:eastAsia="宋体" w:hAnsi="宋体"/>
        </w:rPr>
      </w:pPr>
    </w:p>
    <w:p w14:paraId="62E060CE" w14:textId="79072FDA" w:rsidR="00F32974" w:rsidRPr="00613BB9" w:rsidRDefault="006A2F61" w:rsidP="00E45717">
      <w:pPr>
        <w:pStyle w:val="2"/>
      </w:pPr>
      <w:bookmarkStart w:id="2" w:name="_Toc46394621"/>
      <w:r w:rsidRPr="00613BB9">
        <w:rPr>
          <w:rFonts w:hint="eastAsia"/>
        </w:rPr>
        <w:t>站点设置</w:t>
      </w:r>
      <w:bookmarkEnd w:id="2"/>
    </w:p>
    <w:p w14:paraId="603BB854" w14:textId="77777777" w:rsidR="00F32974" w:rsidRPr="00613BB9" w:rsidRDefault="00F32974" w:rsidP="002E1F5F">
      <w:pPr>
        <w:rPr>
          <w:rFonts w:ascii="宋体" w:eastAsia="宋体" w:hAnsi="宋体"/>
        </w:rPr>
      </w:pPr>
    </w:p>
    <w:p w14:paraId="0751CC88" w14:textId="54EE97A0" w:rsidR="002E1F5F" w:rsidRPr="00613BB9" w:rsidRDefault="002E1F5F" w:rsidP="002E1F5F">
      <w:pPr>
        <w:rPr>
          <w:rFonts w:ascii="宋体" w:eastAsia="宋体" w:hAnsi="宋体"/>
        </w:rPr>
      </w:pPr>
      <w:r w:rsidRPr="00613BB9">
        <w:rPr>
          <w:rFonts w:ascii="宋体" w:eastAsia="宋体" w:hAnsi="宋体" w:hint="eastAsia"/>
        </w:rPr>
        <w:t>使用</w:t>
      </w:r>
      <w:r w:rsidRPr="00613BB9">
        <w:rPr>
          <w:rFonts w:ascii="宋体" w:eastAsia="宋体" w:hAnsi="宋体"/>
        </w:rPr>
        <w:t xml:space="preserve"> Jekyll 在本地测试 GitHub Pages 站点</w:t>
      </w:r>
    </w:p>
    <w:p w14:paraId="68201EF9" w14:textId="729C8E77" w:rsidR="002E1F5F" w:rsidRPr="00613BB9" w:rsidRDefault="008C79CB" w:rsidP="002E1F5F">
      <w:pPr>
        <w:rPr>
          <w:rFonts w:ascii="宋体" w:eastAsia="宋体" w:hAnsi="宋体"/>
        </w:rPr>
      </w:pPr>
      <w:r w:rsidRPr="00613BB9">
        <w:rPr>
          <w:rFonts w:ascii="宋体" w:eastAsia="宋体" w:hAnsi="宋体"/>
        </w:rPr>
        <w:t>https://docs.github.com/cn/github/working-with-github-pages/testing-your-github-pages-site-locally-with-jekyll</w:t>
      </w:r>
    </w:p>
    <w:p w14:paraId="502024CA" w14:textId="6757594E" w:rsidR="008C79CB" w:rsidRPr="00613BB9" w:rsidRDefault="008C79CB" w:rsidP="002E1F5F">
      <w:pPr>
        <w:rPr>
          <w:rFonts w:ascii="宋体" w:eastAsia="宋体" w:hAnsi="宋体"/>
        </w:rPr>
      </w:pPr>
    </w:p>
    <w:p w14:paraId="1D09F4AF" w14:textId="346CC669" w:rsidR="00436952" w:rsidRPr="00613BB9" w:rsidRDefault="00436952" w:rsidP="002E1F5F">
      <w:pPr>
        <w:rPr>
          <w:rFonts w:ascii="宋体" w:eastAsia="宋体" w:hAnsi="宋体"/>
        </w:rPr>
      </w:pPr>
      <w:r w:rsidRPr="00613BB9">
        <w:rPr>
          <w:rFonts w:ascii="宋体" w:eastAsia="宋体" w:hAnsi="宋体"/>
        </w:rPr>
        <w:t>https://docs.getpelican.com/en/latest/#</w:t>
      </w:r>
    </w:p>
    <w:p w14:paraId="5254E2A4" w14:textId="77777777" w:rsidR="008C79CB" w:rsidRPr="00613BB9" w:rsidRDefault="008C79CB" w:rsidP="002E1F5F">
      <w:pPr>
        <w:rPr>
          <w:rFonts w:ascii="宋体" w:eastAsia="宋体" w:hAnsi="宋体"/>
        </w:rPr>
      </w:pPr>
    </w:p>
    <w:p w14:paraId="5A4201D2" w14:textId="152C349E" w:rsidR="002E1F5F" w:rsidRPr="00613BB9" w:rsidRDefault="002E1F5F" w:rsidP="002E1F5F">
      <w:pPr>
        <w:rPr>
          <w:rFonts w:ascii="宋体" w:eastAsia="宋体" w:hAnsi="宋体"/>
        </w:rPr>
      </w:pPr>
      <w:r w:rsidRPr="00613BB9">
        <w:rPr>
          <w:rFonts w:ascii="宋体" w:eastAsia="宋体" w:hAnsi="宋体" w:hint="eastAsia"/>
        </w:rPr>
        <w:t>网址</w:t>
      </w:r>
    </w:p>
    <w:p w14:paraId="700265E7" w14:textId="77777777" w:rsidR="00AC7E3A" w:rsidRPr="00613BB9" w:rsidRDefault="00AC7E3A" w:rsidP="00AC7E3A">
      <w:pPr>
        <w:rPr>
          <w:rFonts w:ascii="宋体" w:eastAsia="宋体" w:hAnsi="宋体"/>
        </w:rPr>
      </w:pPr>
      <w:r w:rsidRPr="00613BB9">
        <w:rPr>
          <w:rFonts w:ascii="宋体" w:eastAsia="宋体" w:hAnsi="宋体"/>
        </w:rPr>
        <w:t>https://sb-talents.github.io</w:t>
      </w:r>
    </w:p>
    <w:p w14:paraId="270C2F34" w14:textId="77777777" w:rsidR="00AC7E3A" w:rsidRPr="00613BB9" w:rsidRDefault="00AC7E3A" w:rsidP="00AC7E3A">
      <w:pPr>
        <w:rPr>
          <w:rFonts w:ascii="宋体" w:eastAsia="宋体" w:hAnsi="宋体"/>
        </w:rPr>
      </w:pPr>
      <w:r w:rsidRPr="00613BB9">
        <w:rPr>
          <w:rFonts w:ascii="宋体" w:eastAsia="宋体" w:hAnsi="宋体"/>
        </w:rPr>
        <w:t>https://sb-talents.github.io/SBT-Japanese/</w:t>
      </w:r>
    </w:p>
    <w:p w14:paraId="2BC6A9A5" w14:textId="77777777" w:rsidR="00AC7E3A" w:rsidRPr="00613BB9" w:rsidRDefault="00AC7E3A" w:rsidP="00AC7E3A">
      <w:pPr>
        <w:rPr>
          <w:rFonts w:ascii="宋体" w:eastAsia="宋体" w:hAnsi="宋体"/>
        </w:rPr>
      </w:pPr>
      <w:r w:rsidRPr="00613BB9">
        <w:rPr>
          <w:rFonts w:ascii="宋体" w:eastAsia="宋体" w:hAnsi="宋体"/>
        </w:rPr>
        <w:t>https://github.com/SB-Talents/SBT-English</w:t>
      </w:r>
    </w:p>
    <w:p w14:paraId="5BEB6158" w14:textId="77777777" w:rsidR="00AC7E3A" w:rsidRPr="00613BB9" w:rsidRDefault="00AC7E3A" w:rsidP="002E1F5F">
      <w:pPr>
        <w:rPr>
          <w:rFonts w:ascii="宋体" w:eastAsia="宋体" w:hAnsi="宋体"/>
        </w:rPr>
      </w:pPr>
    </w:p>
    <w:p w14:paraId="314CBC04" w14:textId="77777777" w:rsidR="002E1F5F" w:rsidRPr="00613BB9" w:rsidRDefault="002E1F5F" w:rsidP="002E1F5F">
      <w:pPr>
        <w:rPr>
          <w:rFonts w:ascii="宋体" w:eastAsia="宋体" w:hAnsi="宋体"/>
        </w:rPr>
      </w:pPr>
      <w:r w:rsidRPr="00613BB9">
        <w:rPr>
          <w:rFonts w:ascii="宋体" w:eastAsia="宋体" w:hAnsi="宋体"/>
        </w:rPr>
        <w:t>https://SB-Talents.github.io/SBT-Business-Competence</w:t>
      </w:r>
    </w:p>
    <w:p w14:paraId="29CAE034" w14:textId="77777777" w:rsidR="00AC7E3A" w:rsidRPr="00613BB9" w:rsidRDefault="00AC7E3A" w:rsidP="00AC7E3A">
      <w:pPr>
        <w:rPr>
          <w:rFonts w:ascii="宋体" w:eastAsia="宋体" w:hAnsi="宋体"/>
        </w:rPr>
      </w:pPr>
      <w:r w:rsidRPr="00613BB9">
        <w:rPr>
          <w:rFonts w:ascii="宋体" w:eastAsia="宋体" w:hAnsi="宋体"/>
        </w:rPr>
        <w:t>https://github.com/SB-Talents/SBT-Japanese</w:t>
      </w:r>
    </w:p>
    <w:p w14:paraId="5DD34777" w14:textId="77777777" w:rsidR="00AC7E3A" w:rsidRPr="00613BB9" w:rsidRDefault="00AC7E3A" w:rsidP="00AC7E3A">
      <w:pPr>
        <w:rPr>
          <w:rFonts w:ascii="宋体" w:eastAsia="宋体" w:hAnsi="宋体"/>
        </w:rPr>
      </w:pPr>
      <w:r w:rsidRPr="00613BB9">
        <w:rPr>
          <w:rFonts w:ascii="宋体" w:eastAsia="宋体" w:hAnsi="宋体"/>
        </w:rPr>
        <w:t>https://github.com/SB-Talents/SBT-Book</w:t>
      </w:r>
    </w:p>
    <w:p w14:paraId="33B52354" w14:textId="77777777" w:rsidR="00AC7E3A" w:rsidRPr="00613BB9" w:rsidRDefault="00AC7E3A" w:rsidP="00AC7E3A">
      <w:pPr>
        <w:rPr>
          <w:rFonts w:ascii="宋体" w:eastAsia="宋体" w:hAnsi="宋体"/>
        </w:rPr>
      </w:pPr>
      <w:r w:rsidRPr="00613BB9">
        <w:rPr>
          <w:rFonts w:ascii="宋体" w:eastAsia="宋体" w:hAnsi="宋体"/>
        </w:rPr>
        <w:t>https://github.com/SB-Talents/SBT-News</w:t>
      </w:r>
    </w:p>
    <w:p w14:paraId="0E438FFB" w14:textId="43497361" w:rsidR="002E1F5F" w:rsidRPr="00613BB9" w:rsidRDefault="002E1F5F" w:rsidP="002E1F5F">
      <w:pPr>
        <w:rPr>
          <w:rFonts w:ascii="宋体" w:eastAsia="宋体" w:hAnsi="宋体"/>
        </w:rPr>
      </w:pPr>
    </w:p>
    <w:p w14:paraId="1BA19B28" w14:textId="77777777" w:rsidR="00AC7E3A" w:rsidRPr="00613BB9" w:rsidRDefault="00AC7E3A" w:rsidP="00AC7E3A">
      <w:pPr>
        <w:rPr>
          <w:rFonts w:ascii="宋体" w:eastAsia="宋体" w:hAnsi="宋体"/>
        </w:rPr>
      </w:pPr>
      <w:r w:rsidRPr="00613BB9">
        <w:rPr>
          <w:rFonts w:ascii="宋体" w:eastAsia="宋体" w:hAnsi="宋体"/>
        </w:rPr>
        <w:t>Professional competence knowledge of Smart Bridge Talents</w:t>
      </w:r>
    </w:p>
    <w:p w14:paraId="5CC0C4F8" w14:textId="77777777" w:rsidR="00AC7E3A" w:rsidRPr="00613BB9" w:rsidRDefault="00AC7E3A" w:rsidP="00AC7E3A">
      <w:pPr>
        <w:rPr>
          <w:rFonts w:ascii="宋体" w:eastAsia="宋体" w:hAnsi="宋体"/>
        </w:rPr>
      </w:pPr>
      <w:r w:rsidRPr="00613BB9">
        <w:rPr>
          <w:rFonts w:ascii="宋体" w:eastAsia="宋体" w:hAnsi="宋体"/>
        </w:rPr>
        <w:t>Document template of Smart Bridge Talents</w:t>
      </w:r>
    </w:p>
    <w:p w14:paraId="487FA1A2" w14:textId="77777777" w:rsidR="00AC7E3A" w:rsidRPr="00613BB9" w:rsidRDefault="00AC7E3A" w:rsidP="00AC7E3A">
      <w:pPr>
        <w:rPr>
          <w:rFonts w:ascii="宋体" w:eastAsia="宋体" w:hAnsi="宋体"/>
        </w:rPr>
      </w:pPr>
      <w:r w:rsidRPr="00613BB9">
        <w:rPr>
          <w:rFonts w:ascii="宋体" w:eastAsia="宋体" w:hAnsi="宋体"/>
        </w:rPr>
        <w:t>Professional-competence</w:t>
      </w:r>
    </w:p>
    <w:p w14:paraId="556D28B0" w14:textId="77777777" w:rsidR="002E1F5F" w:rsidRPr="00613BB9" w:rsidRDefault="002E1F5F" w:rsidP="002E1F5F">
      <w:pPr>
        <w:rPr>
          <w:rFonts w:ascii="宋体" w:eastAsia="宋体" w:hAnsi="宋体"/>
        </w:rPr>
      </w:pPr>
      <w:r w:rsidRPr="00613BB9">
        <w:rPr>
          <w:rFonts w:ascii="宋体" w:eastAsia="宋体" w:hAnsi="宋体"/>
        </w:rPr>
        <w:t>English learning media of Smart Bridge Talents</w:t>
      </w:r>
    </w:p>
    <w:p w14:paraId="776548B9" w14:textId="77777777" w:rsidR="002E1F5F" w:rsidRPr="00613BB9" w:rsidRDefault="002E1F5F" w:rsidP="002E1F5F">
      <w:pPr>
        <w:rPr>
          <w:rFonts w:ascii="宋体" w:eastAsia="宋体" w:hAnsi="宋体"/>
        </w:rPr>
      </w:pPr>
      <w:r w:rsidRPr="00613BB9">
        <w:rPr>
          <w:rFonts w:ascii="宋体" w:eastAsia="宋体" w:hAnsi="宋体"/>
        </w:rPr>
        <w:t>Japanese learning media of Smart Bridge Talents</w:t>
      </w:r>
    </w:p>
    <w:p w14:paraId="03A3E5E9" w14:textId="6A216DDD" w:rsidR="002E1F5F" w:rsidRPr="00613BB9" w:rsidRDefault="002E1F5F" w:rsidP="002E1F5F">
      <w:pPr>
        <w:rPr>
          <w:rFonts w:ascii="宋体" w:eastAsia="宋体" w:hAnsi="宋体"/>
        </w:rPr>
      </w:pPr>
    </w:p>
    <w:p w14:paraId="1F80B53E" w14:textId="4995E3B2" w:rsidR="00CF5D83" w:rsidRPr="00613BB9" w:rsidRDefault="00CF5D83" w:rsidP="002E1F5F">
      <w:pPr>
        <w:rPr>
          <w:rFonts w:ascii="宋体" w:eastAsia="宋体" w:hAnsi="宋体"/>
        </w:rPr>
      </w:pPr>
      <w:r w:rsidRPr="00613BB9">
        <w:rPr>
          <w:rFonts w:ascii="宋体" w:eastAsia="宋体" w:hAnsi="宋体"/>
        </w:rPr>
        <w:t>Intelligence-Decision-Supporting-System</w:t>
      </w:r>
    </w:p>
    <w:p w14:paraId="045E7E4D" w14:textId="143C8A70" w:rsidR="00CF5D83" w:rsidRPr="00613BB9" w:rsidRDefault="00CF5D83" w:rsidP="002E1F5F">
      <w:pPr>
        <w:rPr>
          <w:rFonts w:ascii="宋体" w:eastAsia="宋体" w:hAnsi="宋体"/>
        </w:rPr>
      </w:pPr>
      <w:r w:rsidRPr="00613BB9">
        <w:rPr>
          <w:rFonts w:ascii="宋体" w:eastAsia="宋体" w:hAnsi="宋体"/>
        </w:rPr>
        <w:t>Educational-Technology</w:t>
      </w:r>
    </w:p>
    <w:p w14:paraId="13A867FF" w14:textId="675A0D3C" w:rsidR="002E1F5F" w:rsidRPr="00613BB9" w:rsidRDefault="002E1F5F" w:rsidP="002E1F5F">
      <w:pPr>
        <w:rPr>
          <w:rFonts w:ascii="宋体" w:eastAsia="宋体" w:hAnsi="宋体"/>
        </w:rPr>
      </w:pPr>
    </w:p>
    <w:p w14:paraId="04BAA253" w14:textId="4E80DC47" w:rsidR="00B97359" w:rsidRPr="00613BB9" w:rsidRDefault="0026291E" w:rsidP="002E1F5F">
      <w:pPr>
        <w:rPr>
          <w:rFonts w:ascii="宋体" w:eastAsia="宋体" w:hAnsi="宋体"/>
        </w:rPr>
      </w:pPr>
      <w:r w:rsidRPr="00613BB9">
        <w:rPr>
          <w:rFonts w:ascii="宋体" w:eastAsia="宋体" w:hAnsi="宋体"/>
        </w:rPr>
        <w:lastRenderedPageBreak/>
        <w:t>Adaptive learning</w:t>
      </w:r>
    </w:p>
    <w:p w14:paraId="408F7A6B" w14:textId="5B58208E" w:rsidR="0026291E" w:rsidRPr="00613BB9" w:rsidRDefault="0026291E" w:rsidP="002E1F5F">
      <w:pPr>
        <w:rPr>
          <w:rFonts w:ascii="宋体" w:eastAsia="宋体" w:hAnsi="宋体"/>
        </w:rPr>
      </w:pPr>
    </w:p>
    <w:p w14:paraId="5EE5BE93" w14:textId="2ECD092F" w:rsidR="0026291E" w:rsidRPr="00613BB9" w:rsidRDefault="0026291E" w:rsidP="002E1F5F">
      <w:pPr>
        <w:rPr>
          <w:rFonts w:ascii="宋体" w:eastAsia="宋体" w:hAnsi="宋体"/>
        </w:rPr>
      </w:pPr>
    </w:p>
    <w:p w14:paraId="3F65F1E4" w14:textId="77777777" w:rsidR="00DC7DCB" w:rsidRPr="00613BB9" w:rsidRDefault="00DC7DCB" w:rsidP="00DC7DCB">
      <w:pPr>
        <w:rPr>
          <w:rFonts w:ascii="宋体" w:eastAsia="宋体" w:hAnsi="宋体"/>
        </w:rPr>
      </w:pPr>
      <w:r w:rsidRPr="00613BB9">
        <w:rPr>
          <w:rFonts w:ascii="宋体" w:eastAsia="宋体" w:hAnsi="宋体"/>
        </w:rPr>
        <w:t>MENUITEMS = [</w:t>
      </w:r>
    </w:p>
    <w:p w14:paraId="44FD7D49" w14:textId="77777777" w:rsidR="00DC7DCB" w:rsidRPr="00613BB9" w:rsidRDefault="00DC7DCB" w:rsidP="00DC7DCB">
      <w:pPr>
        <w:rPr>
          <w:rFonts w:ascii="宋体" w:eastAsia="宋体" w:hAnsi="宋体"/>
        </w:rPr>
      </w:pPr>
      <w:r w:rsidRPr="00613BB9">
        <w:rPr>
          <w:rFonts w:ascii="宋体" w:eastAsia="宋体" w:hAnsi="宋体"/>
        </w:rPr>
        <w:t xml:space="preserve">    ('Home', '/'),</w:t>
      </w:r>
    </w:p>
    <w:p w14:paraId="4BBC41F8" w14:textId="77777777" w:rsidR="00DC7DCB" w:rsidRPr="00613BB9" w:rsidRDefault="00DC7DCB" w:rsidP="00DC7DCB">
      <w:pPr>
        <w:rPr>
          <w:rFonts w:ascii="宋体" w:eastAsia="宋体" w:hAnsi="宋体"/>
        </w:rPr>
      </w:pPr>
      <w:r w:rsidRPr="00613BB9">
        <w:rPr>
          <w:rFonts w:ascii="宋体" w:eastAsia="宋体" w:hAnsi="宋体"/>
        </w:rPr>
        <w:t xml:space="preserve">    ('Archives', [</w:t>
      </w:r>
    </w:p>
    <w:p w14:paraId="103BA8E1" w14:textId="77777777" w:rsidR="00DC7DCB" w:rsidRPr="00613BB9" w:rsidRDefault="00DC7DCB" w:rsidP="00DC7DCB">
      <w:pPr>
        <w:rPr>
          <w:rFonts w:ascii="宋体" w:eastAsia="宋体" w:hAnsi="宋体"/>
        </w:rPr>
      </w:pPr>
      <w:r w:rsidRPr="00613BB9">
        <w:rPr>
          <w:rFonts w:ascii="宋体" w:eastAsia="宋体" w:hAnsi="宋体"/>
        </w:rPr>
        <w:t xml:space="preserve">        ('Tags', '/tags.html'),</w:t>
      </w:r>
    </w:p>
    <w:p w14:paraId="5BCA74C9" w14:textId="77777777" w:rsidR="00DC7DCB" w:rsidRPr="00613BB9" w:rsidRDefault="00DC7DCB" w:rsidP="00DC7DCB">
      <w:pPr>
        <w:rPr>
          <w:rFonts w:ascii="宋体" w:eastAsia="宋体" w:hAnsi="宋体"/>
        </w:rPr>
      </w:pPr>
      <w:r w:rsidRPr="00613BB9">
        <w:rPr>
          <w:rFonts w:ascii="宋体" w:eastAsia="宋体" w:hAnsi="宋体"/>
        </w:rPr>
        <w:t xml:space="preserve">        ('Categories', '/categories.html'),</w:t>
      </w:r>
    </w:p>
    <w:p w14:paraId="00EF33F1" w14:textId="77777777" w:rsidR="00DC7DCB" w:rsidRPr="00613BB9" w:rsidRDefault="00DC7DCB" w:rsidP="00DC7DCB">
      <w:pPr>
        <w:rPr>
          <w:rFonts w:ascii="宋体" w:eastAsia="宋体" w:hAnsi="宋体"/>
        </w:rPr>
      </w:pPr>
      <w:r w:rsidRPr="00613BB9">
        <w:rPr>
          <w:rFonts w:ascii="宋体" w:eastAsia="宋体" w:hAnsi="宋体"/>
        </w:rPr>
        <w:t xml:space="preserve">        ('Chronological', '/archives.html'),</w:t>
      </w:r>
    </w:p>
    <w:p w14:paraId="73A84DC2" w14:textId="77777777" w:rsidR="00DC7DCB" w:rsidRPr="00613BB9" w:rsidRDefault="00DC7DCB" w:rsidP="00DC7DCB">
      <w:pPr>
        <w:rPr>
          <w:rFonts w:ascii="宋体" w:eastAsia="宋体" w:hAnsi="宋体"/>
        </w:rPr>
      </w:pPr>
      <w:r w:rsidRPr="00613BB9">
        <w:rPr>
          <w:rFonts w:ascii="宋体" w:eastAsia="宋体" w:hAnsi="宋体"/>
        </w:rPr>
        <w:t xml:space="preserve">        ]),</w:t>
      </w:r>
    </w:p>
    <w:p w14:paraId="1ABC07F0" w14:textId="77777777" w:rsidR="00DC7DCB" w:rsidRPr="00613BB9" w:rsidRDefault="00DC7DCB" w:rsidP="00DC7DCB">
      <w:pPr>
        <w:rPr>
          <w:rFonts w:ascii="宋体" w:eastAsia="宋体" w:hAnsi="宋体"/>
        </w:rPr>
      </w:pPr>
      <w:r w:rsidRPr="00613BB9">
        <w:rPr>
          <w:rFonts w:ascii="宋体" w:eastAsia="宋体" w:hAnsi="宋体"/>
        </w:rPr>
        <w:t xml:space="preserve">    ('Social', [</w:t>
      </w:r>
    </w:p>
    <w:p w14:paraId="3A8935F7" w14:textId="77777777" w:rsidR="00DC7DCB" w:rsidRPr="00613BB9" w:rsidRDefault="00DC7DCB" w:rsidP="00DC7DCB">
      <w:pPr>
        <w:rPr>
          <w:rFonts w:ascii="宋体" w:eastAsia="宋体" w:hAnsi="宋体"/>
        </w:rPr>
      </w:pPr>
      <w:r w:rsidRPr="00613BB9">
        <w:rPr>
          <w:rFonts w:ascii="宋体" w:eastAsia="宋体" w:hAnsi="宋体"/>
        </w:rPr>
        <w:t xml:space="preserve">        ('Email', 'mailto: maurelinus@stoic.edu'),</w:t>
      </w:r>
    </w:p>
    <w:p w14:paraId="3CE80BEA" w14:textId="77777777" w:rsidR="00DC7DCB" w:rsidRPr="00613BB9" w:rsidRDefault="00DC7DCB" w:rsidP="00DC7DCB">
      <w:pPr>
        <w:rPr>
          <w:rFonts w:ascii="宋体" w:eastAsia="宋体" w:hAnsi="宋体"/>
        </w:rPr>
      </w:pPr>
      <w:r w:rsidRPr="00613BB9">
        <w:rPr>
          <w:rFonts w:ascii="宋体" w:eastAsia="宋体" w:hAnsi="宋体"/>
        </w:rPr>
        <w:t xml:space="preserve">        ('Github', 'http://url-to-github-page'),</w:t>
      </w:r>
    </w:p>
    <w:p w14:paraId="2D1DD8EA" w14:textId="77777777" w:rsidR="00DC7DCB" w:rsidRPr="00613BB9" w:rsidRDefault="00DC7DCB" w:rsidP="00DC7DCB">
      <w:pPr>
        <w:rPr>
          <w:rFonts w:ascii="宋体" w:eastAsia="宋体" w:hAnsi="宋体"/>
        </w:rPr>
      </w:pPr>
      <w:r w:rsidRPr="00613BB9">
        <w:rPr>
          <w:rFonts w:ascii="宋体" w:eastAsia="宋体" w:hAnsi="宋体"/>
        </w:rPr>
        <w:t xml:space="preserve">        ('Facebook', 'http://url-to-facebook-page'),</w:t>
      </w:r>
    </w:p>
    <w:p w14:paraId="6D1758BB" w14:textId="77777777" w:rsidR="00DC7DCB" w:rsidRPr="00613BB9" w:rsidRDefault="00DC7DCB" w:rsidP="00DC7DCB">
      <w:pPr>
        <w:rPr>
          <w:rFonts w:ascii="宋体" w:eastAsia="宋体" w:hAnsi="宋体"/>
        </w:rPr>
      </w:pPr>
      <w:r w:rsidRPr="00613BB9">
        <w:rPr>
          <w:rFonts w:ascii="宋体" w:eastAsia="宋体" w:hAnsi="宋体"/>
        </w:rPr>
        <w:t xml:space="preserve">        ]),</w:t>
      </w:r>
    </w:p>
    <w:p w14:paraId="0AE62C9D" w14:textId="33B3E1F7" w:rsidR="0026291E" w:rsidRPr="00613BB9" w:rsidRDefault="00DC7DCB" w:rsidP="00DC7DCB">
      <w:pPr>
        <w:rPr>
          <w:rFonts w:ascii="宋体" w:eastAsia="宋体" w:hAnsi="宋体"/>
        </w:rPr>
      </w:pPr>
      <w:r w:rsidRPr="00613BB9">
        <w:rPr>
          <w:rFonts w:ascii="宋体" w:eastAsia="宋体" w:hAnsi="宋体"/>
        </w:rPr>
        <w:t xml:space="preserve">    ]</w:t>
      </w:r>
    </w:p>
    <w:p w14:paraId="2AFA1BAA" w14:textId="77777777" w:rsidR="0026291E" w:rsidRPr="00613BB9" w:rsidRDefault="0026291E" w:rsidP="002E1F5F">
      <w:pPr>
        <w:rPr>
          <w:rFonts w:ascii="宋体" w:eastAsia="宋体" w:hAnsi="宋体"/>
        </w:rPr>
      </w:pPr>
    </w:p>
    <w:p w14:paraId="3EAA630D" w14:textId="77777777" w:rsidR="002E1F5F" w:rsidRPr="00613BB9" w:rsidRDefault="002E1F5F" w:rsidP="00E45717">
      <w:pPr>
        <w:pStyle w:val="2"/>
      </w:pPr>
      <w:bookmarkStart w:id="3" w:name="_Toc46394622"/>
      <w:r w:rsidRPr="00613BB9">
        <w:t>md编辑</w:t>
      </w:r>
      <w:bookmarkEnd w:id="3"/>
    </w:p>
    <w:p w14:paraId="29A6B327" w14:textId="77777777" w:rsidR="002E1F5F" w:rsidRPr="00613BB9" w:rsidRDefault="002E1F5F" w:rsidP="002E1F5F">
      <w:pPr>
        <w:rPr>
          <w:rFonts w:ascii="宋体" w:eastAsia="宋体" w:hAnsi="宋体"/>
        </w:rPr>
      </w:pPr>
    </w:p>
    <w:p w14:paraId="7B33B94E" w14:textId="77777777" w:rsidR="002E1F5F" w:rsidRPr="00613BB9" w:rsidRDefault="002E1F5F" w:rsidP="002E1F5F">
      <w:pPr>
        <w:rPr>
          <w:rFonts w:ascii="宋体" w:eastAsia="宋体" w:hAnsi="宋体"/>
        </w:rPr>
      </w:pPr>
    </w:p>
    <w:p w14:paraId="0A58D2E2" w14:textId="77777777" w:rsidR="002E1F5F" w:rsidRPr="00613BB9" w:rsidRDefault="002E1F5F" w:rsidP="002E1F5F">
      <w:pPr>
        <w:rPr>
          <w:rFonts w:ascii="宋体" w:eastAsia="宋体" w:hAnsi="宋体"/>
        </w:rPr>
      </w:pPr>
      <w:r w:rsidRPr="00613BB9">
        <w:rPr>
          <w:rFonts w:ascii="宋体" w:eastAsia="宋体" w:hAnsi="宋体"/>
        </w:rPr>
        <w:t>url: https://sb-talents.github.io</w:t>
      </w:r>
    </w:p>
    <w:p w14:paraId="0C9EF129" w14:textId="77777777" w:rsidR="002E1F5F" w:rsidRPr="00613BB9" w:rsidRDefault="002E1F5F" w:rsidP="002E1F5F">
      <w:pPr>
        <w:rPr>
          <w:rFonts w:ascii="宋体" w:eastAsia="宋体" w:hAnsi="宋体"/>
        </w:rPr>
      </w:pPr>
      <w:r w:rsidRPr="00613BB9">
        <w:rPr>
          <w:rFonts w:ascii="宋体" w:eastAsia="宋体" w:hAnsi="宋体"/>
        </w:rPr>
        <w:t>root: /The-Practice-of-Business-Competence/</w:t>
      </w:r>
    </w:p>
    <w:p w14:paraId="48966931" w14:textId="77777777" w:rsidR="002E1F5F" w:rsidRPr="00613BB9" w:rsidRDefault="002E1F5F" w:rsidP="002E1F5F">
      <w:pPr>
        <w:rPr>
          <w:rFonts w:ascii="宋体" w:eastAsia="宋体" w:hAnsi="宋体"/>
        </w:rPr>
      </w:pPr>
    </w:p>
    <w:p w14:paraId="4D4E5896" w14:textId="77777777" w:rsidR="002E1F5F" w:rsidRPr="00613BB9" w:rsidRDefault="002E1F5F" w:rsidP="002E1F5F">
      <w:pPr>
        <w:rPr>
          <w:rFonts w:ascii="宋体" w:eastAsia="宋体" w:hAnsi="宋体"/>
        </w:rPr>
      </w:pPr>
    </w:p>
    <w:p w14:paraId="51A95FE3" w14:textId="77777777" w:rsidR="002E1F5F" w:rsidRPr="00613BB9" w:rsidRDefault="002E1F5F" w:rsidP="002E1F5F">
      <w:pPr>
        <w:rPr>
          <w:rFonts w:ascii="宋体" w:eastAsia="宋体" w:hAnsi="宋体"/>
        </w:rPr>
      </w:pPr>
    </w:p>
    <w:p w14:paraId="69D068CB" w14:textId="77777777" w:rsidR="002E1F5F" w:rsidRPr="00613BB9" w:rsidRDefault="002E1F5F" w:rsidP="002E1F5F">
      <w:pPr>
        <w:rPr>
          <w:rFonts w:ascii="宋体" w:eastAsia="宋体" w:hAnsi="宋体"/>
        </w:rPr>
      </w:pPr>
    </w:p>
    <w:p w14:paraId="7B513212" w14:textId="77777777" w:rsidR="002E1F5F" w:rsidRPr="00613BB9" w:rsidRDefault="002E1F5F" w:rsidP="002E1F5F">
      <w:pPr>
        <w:rPr>
          <w:rFonts w:ascii="宋体" w:eastAsia="宋体" w:hAnsi="宋体"/>
        </w:rPr>
      </w:pPr>
      <w:r w:rsidRPr="00613BB9">
        <w:rPr>
          <w:rFonts w:ascii="宋体" w:eastAsia="宋体" w:hAnsi="宋体"/>
        </w:rPr>
        <w:t>echo %path%</w:t>
      </w:r>
    </w:p>
    <w:p w14:paraId="74FAE62E" w14:textId="77777777" w:rsidR="002E1F5F" w:rsidRPr="00613BB9" w:rsidRDefault="002E1F5F" w:rsidP="002E1F5F">
      <w:pPr>
        <w:rPr>
          <w:rFonts w:ascii="宋体" w:eastAsia="宋体" w:hAnsi="宋体"/>
        </w:rPr>
      </w:pPr>
    </w:p>
    <w:p w14:paraId="585D6679" w14:textId="77777777" w:rsidR="002E1F5F" w:rsidRPr="00613BB9" w:rsidRDefault="002E1F5F" w:rsidP="002E1F5F">
      <w:pPr>
        <w:rPr>
          <w:rFonts w:ascii="宋体" w:eastAsia="宋体" w:hAnsi="宋体"/>
        </w:rPr>
      </w:pPr>
    </w:p>
    <w:p w14:paraId="1231223A" w14:textId="77777777" w:rsidR="002E1F5F" w:rsidRPr="00613BB9" w:rsidRDefault="002E1F5F" w:rsidP="002E1F5F">
      <w:pPr>
        <w:rPr>
          <w:rFonts w:ascii="宋体" w:eastAsia="宋体" w:hAnsi="宋体"/>
        </w:rPr>
      </w:pPr>
    </w:p>
    <w:p w14:paraId="0B6FB268" w14:textId="77777777" w:rsidR="002E1F5F" w:rsidRPr="00613BB9" w:rsidRDefault="002E1F5F" w:rsidP="00E45717">
      <w:pPr>
        <w:pStyle w:val="2"/>
      </w:pPr>
      <w:bookmarkStart w:id="4" w:name="_Toc46394623"/>
      <w:r w:rsidRPr="00613BB9">
        <w:t>Git命令</w:t>
      </w:r>
      <w:bookmarkEnd w:id="4"/>
    </w:p>
    <w:p w14:paraId="571BEEB0" w14:textId="77777777" w:rsidR="002E1F5F" w:rsidRPr="00613BB9" w:rsidRDefault="002E1F5F" w:rsidP="002E1F5F">
      <w:pPr>
        <w:rPr>
          <w:rFonts w:ascii="宋体" w:eastAsia="宋体" w:hAnsi="宋体"/>
        </w:rPr>
      </w:pPr>
      <w:r w:rsidRPr="00613BB9">
        <w:rPr>
          <w:rFonts w:ascii="宋体" w:eastAsia="宋体" w:hAnsi="宋体"/>
        </w:rPr>
        <w:t>git clone https://github.com/ppoffice/hexo-theme-icarus.git themes/icarus</w:t>
      </w:r>
    </w:p>
    <w:p w14:paraId="65A0BB87" w14:textId="77777777" w:rsidR="002E1F5F" w:rsidRPr="00613BB9" w:rsidRDefault="002E1F5F" w:rsidP="002E1F5F">
      <w:pPr>
        <w:rPr>
          <w:rFonts w:ascii="宋体" w:eastAsia="宋体" w:hAnsi="宋体"/>
        </w:rPr>
      </w:pPr>
    </w:p>
    <w:p w14:paraId="624726A6" w14:textId="77777777" w:rsidR="002E1F5F" w:rsidRPr="00613BB9" w:rsidRDefault="002E1F5F" w:rsidP="002E1F5F">
      <w:pPr>
        <w:rPr>
          <w:rFonts w:ascii="宋体" w:eastAsia="宋体" w:hAnsi="宋体"/>
        </w:rPr>
      </w:pPr>
      <w:r w:rsidRPr="00613BB9">
        <w:rPr>
          <w:rFonts w:ascii="宋体" w:eastAsia="宋体" w:hAnsi="宋体"/>
        </w:rPr>
        <w:t>git clone https://github.com/mmistakes/minimal-mistakes.git minimal-mistakes</w:t>
      </w:r>
    </w:p>
    <w:p w14:paraId="5EA28AC4" w14:textId="77777777" w:rsidR="002E1F5F" w:rsidRPr="00613BB9" w:rsidRDefault="002E1F5F" w:rsidP="002E1F5F">
      <w:pPr>
        <w:rPr>
          <w:rFonts w:ascii="宋体" w:eastAsia="宋体" w:hAnsi="宋体"/>
        </w:rPr>
      </w:pPr>
    </w:p>
    <w:p w14:paraId="1CB26097" w14:textId="3861BB78" w:rsidR="002E1F5F" w:rsidRPr="00613BB9" w:rsidRDefault="002E1F5F" w:rsidP="002E1F5F">
      <w:pPr>
        <w:rPr>
          <w:rFonts w:ascii="宋体" w:eastAsia="宋体" w:hAnsi="宋体"/>
        </w:rPr>
      </w:pPr>
      <w:r w:rsidRPr="00613BB9">
        <w:rPr>
          <w:rFonts w:ascii="宋体" w:eastAsia="宋体" w:hAnsi="宋体"/>
        </w:rPr>
        <w:t>======================================================</w:t>
      </w:r>
    </w:p>
    <w:p w14:paraId="02303D1A" w14:textId="77777777" w:rsidR="002E1F5F" w:rsidRPr="00613BB9" w:rsidRDefault="002E1F5F" w:rsidP="002E1F5F">
      <w:pPr>
        <w:rPr>
          <w:rFonts w:ascii="宋体" w:eastAsia="宋体" w:hAnsi="宋体"/>
        </w:rPr>
      </w:pPr>
      <w:r w:rsidRPr="00613BB9">
        <w:rPr>
          <w:rFonts w:ascii="宋体" w:eastAsia="宋体" w:hAnsi="宋体" w:hint="eastAsia"/>
        </w:rPr>
        <w:t>配置项：永久</w:t>
      </w:r>
    </w:p>
    <w:p w14:paraId="0FA4C36C" w14:textId="77777777" w:rsidR="002E1F5F" w:rsidRPr="00613BB9" w:rsidRDefault="002E1F5F" w:rsidP="002E1F5F">
      <w:pPr>
        <w:rPr>
          <w:rFonts w:ascii="宋体" w:eastAsia="宋体" w:hAnsi="宋体"/>
        </w:rPr>
      </w:pPr>
      <w:r w:rsidRPr="00613BB9">
        <w:rPr>
          <w:rFonts w:ascii="宋体" w:eastAsia="宋体" w:hAnsi="宋体"/>
        </w:rPr>
        <w:t># permalink: :year/:month/:day/:title/</w:t>
      </w:r>
    </w:p>
    <w:p w14:paraId="3EE9C9D3" w14:textId="77777777" w:rsidR="002E1F5F" w:rsidRPr="00613BB9" w:rsidRDefault="002E1F5F" w:rsidP="002E1F5F">
      <w:pPr>
        <w:rPr>
          <w:rFonts w:ascii="宋体" w:eastAsia="宋体" w:hAnsi="宋体"/>
        </w:rPr>
      </w:pPr>
      <w:r w:rsidRPr="00613BB9">
        <w:rPr>
          <w:rFonts w:ascii="宋体" w:eastAsia="宋体" w:hAnsi="宋体"/>
        </w:rPr>
        <w:t>permalink: :lang/:category/:title/</w:t>
      </w:r>
    </w:p>
    <w:p w14:paraId="29F067FD" w14:textId="77777777" w:rsidR="002E1F5F" w:rsidRPr="00613BB9" w:rsidRDefault="002E1F5F" w:rsidP="002E1F5F">
      <w:pPr>
        <w:rPr>
          <w:rFonts w:ascii="宋体" w:eastAsia="宋体" w:hAnsi="宋体"/>
        </w:rPr>
      </w:pPr>
    </w:p>
    <w:p w14:paraId="778E7581" w14:textId="77777777" w:rsidR="00B97359" w:rsidRPr="00613BB9" w:rsidRDefault="00B97359" w:rsidP="00B97359">
      <w:pPr>
        <w:rPr>
          <w:rFonts w:ascii="宋体" w:eastAsia="宋体" w:hAnsi="宋体"/>
        </w:rPr>
      </w:pPr>
    </w:p>
    <w:p w14:paraId="2F3EC9A1" w14:textId="6FC35B19" w:rsidR="00B97359" w:rsidRPr="00DA015D" w:rsidRDefault="002236EE" w:rsidP="00E45717">
      <w:pPr>
        <w:pStyle w:val="2"/>
      </w:pPr>
      <w:bookmarkStart w:id="5" w:name="_Toc46394624"/>
      <w:r w:rsidRPr="00DA015D">
        <w:t>P</w:t>
      </w:r>
      <w:r w:rsidR="00B97359" w:rsidRPr="00DA015D">
        <w:t>elican</w:t>
      </w:r>
      <w:r w:rsidRPr="00DA015D">
        <w:rPr>
          <w:rFonts w:hint="eastAsia"/>
        </w:rPr>
        <w:t>常用命令</w:t>
      </w:r>
      <w:bookmarkEnd w:id="5"/>
    </w:p>
    <w:p w14:paraId="16C9F165" w14:textId="4A6BA632" w:rsidR="00B97359" w:rsidRDefault="00B97359" w:rsidP="00B97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textAlignment w:val="baseline"/>
        <w:rPr>
          <w:rFonts w:ascii="宋体" w:eastAsia="宋体" w:hAnsi="宋体" w:cs="宋体"/>
          <w:kern w:val="0"/>
          <w:sz w:val="20"/>
          <w:szCs w:val="20"/>
        </w:rPr>
      </w:pPr>
      <w:r w:rsidRPr="00613BB9">
        <w:rPr>
          <w:rFonts w:ascii="宋体" w:eastAsia="宋体" w:hAnsi="宋体" w:cs="宋体"/>
          <w:kern w:val="0"/>
          <w:sz w:val="20"/>
          <w:szCs w:val="20"/>
        </w:rPr>
        <w:t xml:space="preserve">pelican </w:t>
      </w:r>
      <w:r w:rsidRPr="00613BB9">
        <w:rPr>
          <w:rFonts w:ascii="宋体" w:eastAsia="宋体" w:hAnsi="宋体" w:cs="宋体" w:hint="eastAsia"/>
          <w:kern w:val="0"/>
          <w:sz w:val="20"/>
          <w:szCs w:val="20"/>
        </w:rPr>
        <w:t>.</w:t>
      </w:r>
      <w:r w:rsidR="00DB2DD9" w:rsidRPr="00613BB9">
        <w:rPr>
          <w:rFonts w:ascii="宋体" w:eastAsia="宋体" w:hAnsi="宋体" w:cs="宋体"/>
          <w:kern w:val="0"/>
          <w:sz w:val="20"/>
          <w:szCs w:val="20"/>
        </w:rPr>
        <w:t>.</w:t>
      </w:r>
      <w:r w:rsidRPr="00613BB9">
        <w:rPr>
          <w:rFonts w:ascii="宋体" w:eastAsia="宋体" w:hAnsi="宋体" w:cs="宋体"/>
          <w:kern w:val="0"/>
          <w:sz w:val="20"/>
          <w:szCs w:val="20"/>
        </w:rPr>
        <w:t>/content/ -o .</w:t>
      </w:r>
      <w:r w:rsidR="00DB2DD9" w:rsidRPr="00613BB9">
        <w:rPr>
          <w:rFonts w:ascii="宋体" w:eastAsia="宋体" w:hAnsi="宋体" w:cs="宋体"/>
          <w:kern w:val="0"/>
          <w:sz w:val="20"/>
          <w:szCs w:val="20"/>
        </w:rPr>
        <w:t>.</w:t>
      </w:r>
      <w:r w:rsidRPr="00613BB9">
        <w:rPr>
          <w:rFonts w:ascii="宋体" w:eastAsia="宋体" w:hAnsi="宋体" w:cs="宋体"/>
          <w:kern w:val="0"/>
          <w:sz w:val="20"/>
          <w:szCs w:val="20"/>
        </w:rPr>
        <w:t>/output -s .</w:t>
      </w:r>
      <w:r w:rsidR="00DB2DD9" w:rsidRPr="00613BB9">
        <w:rPr>
          <w:rFonts w:ascii="宋体" w:eastAsia="宋体" w:hAnsi="宋体" w:cs="宋体"/>
          <w:kern w:val="0"/>
          <w:sz w:val="20"/>
          <w:szCs w:val="20"/>
        </w:rPr>
        <w:t>.</w:t>
      </w:r>
      <w:r w:rsidRPr="00613BB9">
        <w:rPr>
          <w:rFonts w:ascii="宋体" w:eastAsia="宋体" w:hAnsi="宋体" w:cs="宋体"/>
          <w:kern w:val="0"/>
          <w:sz w:val="20"/>
          <w:szCs w:val="20"/>
        </w:rPr>
        <w:t>/pelicanconf.py</w:t>
      </w:r>
    </w:p>
    <w:p w14:paraId="1ED3B225" w14:textId="3A660817" w:rsidR="00205191" w:rsidRDefault="00205191" w:rsidP="00B97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textAlignment w:val="baseline"/>
        <w:rPr>
          <w:rFonts w:ascii="宋体" w:eastAsia="宋体" w:hAnsi="宋体" w:cs="宋体"/>
          <w:kern w:val="0"/>
          <w:sz w:val="20"/>
          <w:szCs w:val="20"/>
        </w:rPr>
      </w:pPr>
    </w:p>
    <w:p w14:paraId="53F12D7A" w14:textId="0C71384D" w:rsidR="00205191" w:rsidRDefault="00205191" w:rsidP="00205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textAlignment w:val="baseline"/>
        <w:rPr>
          <w:rFonts w:ascii="宋体" w:eastAsia="宋体" w:hAnsi="宋体" w:cs="宋体"/>
          <w:kern w:val="0"/>
          <w:sz w:val="20"/>
          <w:szCs w:val="20"/>
        </w:rPr>
      </w:pPr>
      <w:r w:rsidRPr="00613BB9">
        <w:rPr>
          <w:rFonts w:ascii="宋体" w:eastAsia="宋体" w:hAnsi="宋体" w:cs="宋体"/>
          <w:kern w:val="0"/>
          <w:sz w:val="20"/>
          <w:szCs w:val="20"/>
        </w:rPr>
        <w:t xml:space="preserve">pelican </w:t>
      </w:r>
      <w:r w:rsidRPr="00613BB9">
        <w:rPr>
          <w:rFonts w:ascii="宋体" w:eastAsia="宋体" w:hAnsi="宋体" w:cs="宋体" w:hint="eastAsia"/>
          <w:kern w:val="0"/>
          <w:sz w:val="20"/>
          <w:szCs w:val="20"/>
        </w:rPr>
        <w:t>.</w:t>
      </w:r>
      <w:r w:rsidRPr="00613BB9">
        <w:rPr>
          <w:rFonts w:ascii="宋体" w:eastAsia="宋体" w:hAnsi="宋体" w:cs="宋体"/>
          <w:kern w:val="0"/>
          <w:sz w:val="20"/>
          <w:szCs w:val="20"/>
        </w:rPr>
        <w:t>./content</w:t>
      </w:r>
      <w:r w:rsidRPr="00205191">
        <w:rPr>
          <w:rFonts w:ascii="宋体" w:eastAsia="宋体" w:hAnsi="宋体" w:cs="宋体"/>
          <w:kern w:val="0"/>
          <w:sz w:val="20"/>
          <w:szCs w:val="20"/>
        </w:rPr>
        <w:t>-SB-Talents</w:t>
      </w:r>
      <w:r w:rsidRPr="00613BB9">
        <w:rPr>
          <w:rFonts w:ascii="宋体" w:eastAsia="宋体" w:hAnsi="宋体" w:cs="宋体"/>
          <w:kern w:val="0"/>
          <w:sz w:val="20"/>
          <w:szCs w:val="20"/>
        </w:rPr>
        <w:t>/ -o ../output</w:t>
      </w:r>
      <w:r w:rsidRPr="00205191">
        <w:rPr>
          <w:rFonts w:ascii="宋体" w:eastAsia="宋体" w:hAnsi="宋体" w:cs="宋体"/>
          <w:kern w:val="0"/>
          <w:sz w:val="20"/>
          <w:szCs w:val="20"/>
        </w:rPr>
        <w:t>-SB-Talents</w:t>
      </w:r>
      <w:r w:rsidRPr="00613BB9">
        <w:rPr>
          <w:rFonts w:ascii="宋体" w:eastAsia="宋体" w:hAnsi="宋体" w:cs="宋体"/>
          <w:kern w:val="0"/>
          <w:sz w:val="20"/>
          <w:szCs w:val="20"/>
        </w:rPr>
        <w:t xml:space="preserve"> -s ../pelicanconf</w:t>
      </w:r>
      <w:r w:rsidRPr="00205191">
        <w:rPr>
          <w:rFonts w:ascii="宋体" w:eastAsia="宋体" w:hAnsi="宋体" w:cs="宋体"/>
          <w:kern w:val="0"/>
          <w:sz w:val="20"/>
          <w:szCs w:val="20"/>
        </w:rPr>
        <w:t>-SB-Talents</w:t>
      </w:r>
      <w:r w:rsidRPr="00613BB9">
        <w:rPr>
          <w:rFonts w:ascii="宋体" w:eastAsia="宋体" w:hAnsi="宋体" w:cs="宋体"/>
          <w:kern w:val="0"/>
          <w:sz w:val="20"/>
          <w:szCs w:val="20"/>
        </w:rPr>
        <w:t>.py</w:t>
      </w:r>
    </w:p>
    <w:p w14:paraId="6E8991C6" w14:textId="77777777" w:rsidR="00491CBE" w:rsidRDefault="00491CBE" w:rsidP="002051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textAlignment w:val="baseline"/>
        <w:rPr>
          <w:rFonts w:ascii="宋体" w:eastAsia="宋体" w:hAnsi="宋体" w:cs="宋体"/>
          <w:kern w:val="0"/>
          <w:sz w:val="20"/>
          <w:szCs w:val="20"/>
        </w:rPr>
      </w:pPr>
    </w:p>
    <w:p w14:paraId="0C5770CA" w14:textId="34452901" w:rsidR="00E54E54" w:rsidRDefault="00E54E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textAlignment w:val="baseline"/>
        <w:rPr>
          <w:rFonts w:ascii="宋体" w:eastAsia="宋体" w:hAnsi="宋体" w:cs="宋体"/>
          <w:kern w:val="0"/>
          <w:sz w:val="20"/>
          <w:szCs w:val="20"/>
        </w:rPr>
      </w:pPr>
      <w:r w:rsidRPr="00613BB9">
        <w:rPr>
          <w:rFonts w:ascii="宋体" w:eastAsia="宋体" w:hAnsi="宋体" w:cs="宋体"/>
          <w:kern w:val="0"/>
          <w:sz w:val="20"/>
          <w:szCs w:val="20"/>
        </w:rPr>
        <w:t xml:space="preserve">pelican </w:t>
      </w:r>
      <w:r w:rsidRPr="00613BB9">
        <w:rPr>
          <w:rFonts w:ascii="宋体" w:eastAsia="宋体" w:hAnsi="宋体" w:cs="宋体" w:hint="eastAsia"/>
          <w:kern w:val="0"/>
          <w:sz w:val="20"/>
          <w:szCs w:val="20"/>
        </w:rPr>
        <w:t>.</w:t>
      </w:r>
      <w:r w:rsidRPr="00613BB9">
        <w:rPr>
          <w:rFonts w:ascii="宋体" w:eastAsia="宋体" w:hAnsi="宋体" w:cs="宋体"/>
          <w:kern w:val="0"/>
          <w:sz w:val="20"/>
          <w:szCs w:val="20"/>
        </w:rPr>
        <w:t>./content</w:t>
      </w:r>
      <w:r w:rsidRPr="00E54E54">
        <w:rPr>
          <w:rFonts w:ascii="宋体" w:eastAsia="宋体" w:hAnsi="宋体" w:cs="宋体"/>
          <w:kern w:val="0"/>
          <w:sz w:val="20"/>
          <w:szCs w:val="20"/>
        </w:rPr>
        <w:t>-SBT-Business-Competence</w:t>
      </w:r>
      <w:r w:rsidRPr="00613BB9">
        <w:rPr>
          <w:rFonts w:ascii="宋体" w:eastAsia="宋体" w:hAnsi="宋体" w:cs="宋体"/>
          <w:kern w:val="0"/>
          <w:sz w:val="20"/>
          <w:szCs w:val="20"/>
        </w:rPr>
        <w:t>/ -o ../output</w:t>
      </w:r>
      <w:r w:rsidRPr="00E54E54">
        <w:rPr>
          <w:rFonts w:ascii="宋体" w:eastAsia="宋体" w:hAnsi="宋体" w:cs="宋体"/>
          <w:kern w:val="0"/>
          <w:sz w:val="20"/>
          <w:szCs w:val="20"/>
        </w:rPr>
        <w:t>-SBT-Business-Competence</w:t>
      </w:r>
      <w:r w:rsidRPr="00613BB9">
        <w:rPr>
          <w:rFonts w:ascii="宋体" w:eastAsia="宋体" w:hAnsi="宋体" w:cs="宋体"/>
          <w:kern w:val="0"/>
          <w:sz w:val="20"/>
          <w:szCs w:val="20"/>
        </w:rPr>
        <w:t xml:space="preserve"> -s ../pelicanconf</w:t>
      </w:r>
      <w:r w:rsidRPr="00E54E54">
        <w:rPr>
          <w:rFonts w:ascii="宋体" w:eastAsia="宋体" w:hAnsi="宋体" w:cs="宋体"/>
          <w:kern w:val="0"/>
          <w:sz w:val="20"/>
          <w:szCs w:val="20"/>
        </w:rPr>
        <w:t>-SBT-Business-Competence</w:t>
      </w:r>
      <w:r w:rsidRPr="00613BB9">
        <w:rPr>
          <w:rFonts w:ascii="宋体" w:eastAsia="宋体" w:hAnsi="宋体" w:cs="宋体"/>
          <w:kern w:val="0"/>
          <w:sz w:val="20"/>
          <w:szCs w:val="20"/>
        </w:rPr>
        <w:t>.py</w:t>
      </w:r>
    </w:p>
    <w:p w14:paraId="5C42DEFB" w14:textId="77777777" w:rsidR="00491CBE" w:rsidRDefault="00491CBE"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textAlignment w:val="baseline"/>
        <w:rPr>
          <w:rFonts w:ascii="宋体" w:eastAsia="宋体" w:hAnsi="宋体" w:cs="宋体"/>
          <w:kern w:val="0"/>
          <w:sz w:val="20"/>
          <w:szCs w:val="20"/>
        </w:rPr>
      </w:pPr>
    </w:p>
    <w:p w14:paraId="03677D78" w14:textId="30C778E2" w:rsidR="00491CBE" w:rsidRDefault="00491CBE" w:rsidP="00491C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textAlignment w:val="baseline"/>
        <w:rPr>
          <w:rFonts w:ascii="宋体" w:eastAsia="宋体" w:hAnsi="宋体" w:cs="宋体"/>
          <w:kern w:val="0"/>
          <w:sz w:val="20"/>
          <w:szCs w:val="20"/>
        </w:rPr>
      </w:pPr>
      <w:r w:rsidRPr="00613BB9">
        <w:rPr>
          <w:rFonts w:ascii="宋体" w:eastAsia="宋体" w:hAnsi="宋体" w:cs="宋体"/>
          <w:kern w:val="0"/>
          <w:sz w:val="20"/>
          <w:szCs w:val="20"/>
        </w:rPr>
        <w:t xml:space="preserve">pelican </w:t>
      </w:r>
      <w:r w:rsidRPr="00613BB9">
        <w:rPr>
          <w:rFonts w:ascii="宋体" w:eastAsia="宋体" w:hAnsi="宋体" w:cs="宋体" w:hint="eastAsia"/>
          <w:kern w:val="0"/>
          <w:sz w:val="20"/>
          <w:szCs w:val="20"/>
        </w:rPr>
        <w:t>.</w:t>
      </w:r>
      <w:r w:rsidRPr="00613BB9">
        <w:rPr>
          <w:rFonts w:ascii="宋体" w:eastAsia="宋体" w:hAnsi="宋体" w:cs="宋体"/>
          <w:kern w:val="0"/>
          <w:sz w:val="20"/>
          <w:szCs w:val="20"/>
        </w:rPr>
        <w:t>./content</w:t>
      </w:r>
      <w:r w:rsidRPr="00491CBE">
        <w:rPr>
          <w:rFonts w:ascii="宋体" w:eastAsia="宋体" w:hAnsi="宋体" w:cs="宋体"/>
          <w:kern w:val="0"/>
          <w:sz w:val="20"/>
          <w:szCs w:val="20"/>
        </w:rPr>
        <w:t>-SBT-CRI-News</w:t>
      </w:r>
      <w:r w:rsidRPr="00613BB9">
        <w:rPr>
          <w:rFonts w:ascii="宋体" w:eastAsia="宋体" w:hAnsi="宋体" w:cs="宋体"/>
          <w:kern w:val="0"/>
          <w:sz w:val="20"/>
          <w:szCs w:val="20"/>
        </w:rPr>
        <w:t>/ -o ../output</w:t>
      </w:r>
      <w:r w:rsidRPr="00491CBE">
        <w:rPr>
          <w:rFonts w:ascii="宋体" w:eastAsia="宋体" w:hAnsi="宋体" w:cs="宋体"/>
          <w:kern w:val="0"/>
          <w:sz w:val="20"/>
          <w:szCs w:val="20"/>
        </w:rPr>
        <w:t>-SBT-CRI-News</w:t>
      </w:r>
      <w:r w:rsidRPr="00613BB9">
        <w:rPr>
          <w:rFonts w:ascii="宋体" w:eastAsia="宋体" w:hAnsi="宋体" w:cs="宋体"/>
          <w:kern w:val="0"/>
          <w:sz w:val="20"/>
          <w:szCs w:val="20"/>
        </w:rPr>
        <w:t xml:space="preserve"> -s ../pelicanconf</w:t>
      </w:r>
      <w:r w:rsidRPr="00491CBE">
        <w:rPr>
          <w:rFonts w:ascii="宋体" w:eastAsia="宋体" w:hAnsi="宋体" w:cs="宋体"/>
          <w:kern w:val="0"/>
          <w:sz w:val="20"/>
          <w:szCs w:val="20"/>
        </w:rPr>
        <w:t>-SBT-CRI-News</w:t>
      </w:r>
      <w:r w:rsidRPr="00613BB9">
        <w:rPr>
          <w:rFonts w:ascii="宋体" w:eastAsia="宋体" w:hAnsi="宋体" w:cs="宋体"/>
          <w:kern w:val="0"/>
          <w:sz w:val="20"/>
          <w:szCs w:val="20"/>
        </w:rPr>
        <w:t>.py</w:t>
      </w:r>
    </w:p>
    <w:p w14:paraId="77511B3E" w14:textId="77777777" w:rsidR="00205191" w:rsidRPr="00491CBE" w:rsidRDefault="00205191" w:rsidP="00B97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textAlignment w:val="baseline"/>
        <w:rPr>
          <w:rFonts w:ascii="宋体" w:eastAsia="宋体" w:hAnsi="宋体" w:cs="宋体"/>
          <w:kern w:val="0"/>
          <w:sz w:val="20"/>
          <w:szCs w:val="20"/>
        </w:rPr>
      </w:pPr>
    </w:p>
    <w:p w14:paraId="5C3E633E" w14:textId="77777777" w:rsidR="00B97359" w:rsidRPr="00613BB9" w:rsidRDefault="00B97359" w:rsidP="00B97359">
      <w:pPr>
        <w:rPr>
          <w:rFonts w:ascii="宋体" w:eastAsia="宋体" w:hAnsi="宋体"/>
        </w:rPr>
      </w:pPr>
    </w:p>
    <w:p w14:paraId="60721A29" w14:textId="77777777" w:rsidR="00B97359" w:rsidRPr="00613BB9" w:rsidRDefault="00B97359" w:rsidP="00B97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textAlignment w:val="baseline"/>
        <w:rPr>
          <w:rFonts w:ascii="宋体" w:eastAsia="宋体" w:hAnsi="宋体" w:cs="宋体"/>
          <w:kern w:val="0"/>
          <w:sz w:val="20"/>
          <w:szCs w:val="20"/>
        </w:rPr>
      </w:pPr>
      <w:r w:rsidRPr="00613BB9">
        <w:rPr>
          <w:rFonts w:ascii="宋体" w:eastAsia="宋体" w:hAnsi="宋体" w:cs="宋体"/>
          <w:kern w:val="0"/>
          <w:sz w:val="20"/>
          <w:szCs w:val="20"/>
        </w:rPr>
        <w:t xml:space="preserve">python -m pelican.server    </w:t>
      </w:r>
    </w:p>
    <w:p w14:paraId="14629287" w14:textId="77777777" w:rsidR="00B97359" w:rsidRPr="00613BB9" w:rsidRDefault="00B97359" w:rsidP="00B97359">
      <w:pPr>
        <w:rPr>
          <w:rFonts w:ascii="宋体" w:eastAsia="宋体" w:hAnsi="宋体"/>
        </w:rPr>
      </w:pPr>
    </w:p>
    <w:p w14:paraId="7F6C8C37" w14:textId="77777777" w:rsidR="00B97359" w:rsidRPr="00613BB9" w:rsidRDefault="00B97359" w:rsidP="002E1F5F">
      <w:pPr>
        <w:rPr>
          <w:rFonts w:ascii="宋体" w:eastAsia="宋体" w:hAnsi="宋体"/>
        </w:rPr>
      </w:pPr>
    </w:p>
    <w:p w14:paraId="3E139D8C" w14:textId="2355EBE1" w:rsidR="00B97359" w:rsidRPr="00613BB9" w:rsidRDefault="00A64B5D" w:rsidP="00A64B5D">
      <w:pPr>
        <w:pStyle w:val="2"/>
      </w:pPr>
      <w:bookmarkStart w:id="6" w:name="_Toc46394625"/>
      <w:r>
        <w:rPr>
          <w:rFonts w:hint="eastAsia"/>
        </w:rPr>
        <w:t>Hexo</w:t>
      </w:r>
      <w:r w:rsidR="00DA015D">
        <w:rPr>
          <w:rFonts w:hint="eastAsia"/>
        </w:rPr>
        <w:t>常用命令</w:t>
      </w:r>
      <w:bookmarkEnd w:id="6"/>
    </w:p>
    <w:p w14:paraId="5D7DCC0E" w14:textId="3E0A1811" w:rsidR="00550BED" w:rsidRPr="00613BB9" w:rsidRDefault="00550BED" w:rsidP="002E1F5F">
      <w:pPr>
        <w:rPr>
          <w:rFonts w:ascii="宋体" w:eastAsia="宋体" w:hAnsi="宋体"/>
        </w:rPr>
      </w:pPr>
    </w:p>
    <w:p w14:paraId="47C204B4" w14:textId="77777777" w:rsidR="00622856" w:rsidRPr="00613BB9" w:rsidRDefault="00622856" w:rsidP="00622856">
      <w:r w:rsidRPr="00613BB9">
        <w:t>hexo clean &amp; hexo g &amp; hexo s</w:t>
      </w:r>
    </w:p>
    <w:p w14:paraId="793B4C9F" w14:textId="77777777" w:rsidR="00622856" w:rsidRPr="00613BB9" w:rsidRDefault="00622856" w:rsidP="00622856"/>
    <w:p w14:paraId="72F76ACB" w14:textId="77777777" w:rsidR="00622856" w:rsidRPr="00613BB9" w:rsidRDefault="00622856" w:rsidP="00622856">
      <w:r w:rsidRPr="00613BB9">
        <w:t>https://hexo.io/docs/</w:t>
      </w:r>
    </w:p>
    <w:p w14:paraId="18C8D17A" w14:textId="77777777" w:rsidR="00622856" w:rsidRPr="00613BB9" w:rsidRDefault="00622856" w:rsidP="00622856"/>
    <w:p w14:paraId="6B19062A" w14:textId="77777777" w:rsidR="00622856" w:rsidRPr="00613BB9" w:rsidRDefault="00622856" w:rsidP="00622856">
      <w:r w:rsidRPr="00613BB9">
        <w:t>https://hexo.io/zh-cn/docs/</w:t>
      </w:r>
    </w:p>
    <w:p w14:paraId="3A0E7916" w14:textId="77777777" w:rsidR="00622856" w:rsidRPr="00613BB9" w:rsidRDefault="00622856" w:rsidP="00622856"/>
    <w:p w14:paraId="58481656" w14:textId="77777777" w:rsidR="00622856" w:rsidRPr="00613BB9" w:rsidRDefault="00622856" w:rsidP="00622856"/>
    <w:p w14:paraId="608DB6CF" w14:textId="77777777" w:rsidR="00622856" w:rsidRPr="00613BB9" w:rsidRDefault="00622856" w:rsidP="00622856">
      <w:r w:rsidRPr="00613BB9">
        <w:t>http://theme-next.iissnan.com</w:t>
      </w:r>
    </w:p>
    <w:p w14:paraId="37AB0DAC" w14:textId="77777777" w:rsidR="00622856" w:rsidRPr="00613BB9" w:rsidRDefault="00622856" w:rsidP="00622856"/>
    <w:p w14:paraId="38385D98" w14:textId="77777777" w:rsidR="00622856" w:rsidRPr="00613BB9" w:rsidRDefault="00622856" w:rsidP="00622856">
      <w:r w:rsidRPr="00613BB9">
        <w:rPr>
          <w:rFonts w:hint="eastAsia"/>
        </w:rPr>
        <w:t>主题一览</w:t>
      </w:r>
    </w:p>
    <w:p w14:paraId="656B6F73" w14:textId="77777777" w:rsidR="00622856" w:rsidRPr="00613BB9" w:rsidRDefault="00622856" w:rsidP="00622856">
      <w:r w:rsidRPr="00613BB9">
        <w:t>https://github.com/hexojs/hexo/wiki/Themes</w:t>
      </w:r>
    </w:p>
    <w:p w14:paraId="244A1BFE" w14:textId="77777777" w:rsidR="00550BED" w:rsidRPr="00622856" w:rsidRDefault="00550BED" w:rsidP="002E1F5F">
      <w:pPr>
        <w:rPr>
          <w:rFonts w:ascii="宋体" w:eastAsia="宋体" w:hAnsi="宋体"/>
        </w:rPr>
      </w:pPr>
    </w:p>
    <w:p w14:paraId="5581387D" w14:textId="77777777" w:rsidR="00B97359" w:rsidRPr="00613BB9" w:rsidRDefault="00B97359" w:rsidP="002E1F5F">
      <w:pPr>
        <w:rPr>
          <w:rFonts w:ascii="宋体" w:eastAsia="宋体" w:hAnsi="宋体"/>
        </w:rPr>
      </w:pPr>
    </w:p>
    <w:p w14:paraId="465E642F" w14:textId="118FD23D" w:rsidR="002E1F5F" w:rsidRPr="00613BB9" w:rsidRDefault="002E1F5F" w:rsidP="00550BED">
      <w:pPr>
        <w:pStyle w:val="2"/>
      </w:pPr>
      <w:bookmarkStart w:id="7" w:name="_Toc46394626"/>
      <w:r w:rsidRPr="00613BB9">
        <w:t>Jekyll</w:t>
      </w:r>
      <w:bookmarkEnd w:id="7"/>
    </w:p>
    <w:p w14:paraId="2E3634DE" w14:textId="77777777" w:rsidR="002E1F5F" w:rsidRPr="00613BB9" w:rsidRDefault="002E1F5F" w:rsidP="002E1F5F">
      <w:pPr>
        <w:rPr>
          <w:rFonts w:ascii="宋体" w:eastAsia="宋体" w:hAnsi="宋体"/>
        </w:rPr>
      </w:pPr>
    </w:p>
    <w:p w14:paraId="709701A9" w14:textId="77777777" w:rsidR="002E1F5F" w:rsidRPr="00613BB9" w:rsidRDefault="002E1F5F" w:rsidP="002E1F5F">
      <w:pPr>
        <w:rPr>
          <w:rFonts w:ascii="宋体" w:eastAsia="宋体" w:hAnsi="宋体"/>
        </w:rPr>
      </w:pPr>
      <w:r w:rsidRPr="00613BB9">
        <w:rPr>
          <w:rFonts w:ascii="宋体" w:eastAsia="宋体" w:hAnsi="宋体"/>
        </w:rPr>
        <w:t>//创建jekyll工程目录</w:t>
      </w:r>
    </w:p>
    <w:p w14:paraId="6C27A881" w14:textId="77777777" w:rsidR="002E1F5F" w:rsidRPr="00613BB9" w:rsidRDefault="002E1F5F" w:rsidP="002E1F5F">
      <w:pPr>
        <w:rPr>
          <w:rFonts w:ascii="宋体" w:eastAsia="宋体" w:hAnsi="宋体"/>
        </w:rPr>
      </w:pPr>
      <w:r w:rsidRPr="00613BB9">
        <w:rPr>
          <w:rFonts w:ascii="宋体" w:eastAsia="宋体" w:hAnsi="宋体"/>
        </w:rPr>
        <w:lastRenderedPageBreak/>
        <w:t>jekyll new myblog</w:t>
      </w:r>
    </w:p>
    <w:p w14:paraId="48783D4C" w14:textId="77777777" w:rsidR="002E1F5F" w:rsidRPr="00613BB9" w:rsidRDefault="002E1F5F" w:rsidP="002E1F5F">
      <w:pPr>
        <w:rPr>
          <w:rFonts w:ascii="宋体" w:eastAsia="宋体" w:hAnsi="宋体"/>
        </w:rPr>
      </w:pPr>
    </w:p>
    <w:p w14:paraId="47D45DC2" w14:textId="77777777" w:rsidR="002E1F5F" w:rsidRPr="00613BB9" w:rsidRDefault="002E1F5F" w:rsidP="002E1F5F">
      <w:pPr>
        <w:rPr>
          <w:rFonts w:ascii="宋体" w:eastAsia="宋体" w:hAnsi="宋体"/>
        </w:rPr>
      </w:pPr>
      <w:r w:rsidRPr="00613BB9">
        <w:rPr>
          <w:rFonts w:ascii="宋体" w:eastAsia="宋体" w:hAnsi="宋体"/>
        </w:rPr>
        <w:t>//切换到工程目录，并开启服务</w:t>
      </w:r>
    </w:p>
    <w:p w14:paraId="391DAA74" w14:textId="77777777" w:rsidR="002E1F5F" w:rsidRPr="00613BB9" w:rsidRDefault="002E1F5F" w:rsidP="002E1F5F">
      <w:pPr>
        <w:rPr>
          <w:rFonts w:ascii="宋体" w:eastAsia="宋体" w:hAnsi="宋体"/>
        </w:rPr>
      </w:pPr>
      <w:r w:rsidRPr="00613BB9">
        <w:rPr>
          <w:rFonts w:ascii="宋体" w:eastAsia="宋体" w:hAnsi="宋体"/>
        </w:rPr>
        <w:t>cd myblog</w:t>
      </w:r>
    </w:p>
    <w:p w14:paraId="4220E8DA" w14:textId="77777777" w:rsidR="002E1F5F" w:rsidRPr="00613BB9" w:rsidRDefault="002E1F5F" w:rsidP="002E1F5F">
      <w:pPr>
        <w:rPr>
          <w:rFonts w:ascii="宋体" w:eastAsia="宋体" w:hAnsi="宋体"/>
        </w:rPr>
      </w:pPr>
    </w:p>
    <w:p w14:paraId="0391BC54" w14:textId="77777777" w:rsidR="002E1F5F" w:rsidRPr="00613BB9" w:rsidRDefault="002E1F5F" w:rsidP="002E1F5F">
      <w:pPr>
        <w:rPr>
          <w:rFonts w:ascii="宋体" w:eastAsia="宋体" w:hAnsi="宋体"/>
        </w:rPr>
      </w:pPr>
      <w:r w:rsidRPr="00613BB9">
        <w:rPr>
          <w:rFonts w:ascii="宋体" w:eastAsia="宋体" w:hAnsi="宋体"/>
        </w:rPr>
        <w:t>jekyll serve</w:t>
      </w:r>
    </w:p>
    <w:p w14:paraId="08F2A0C9" w14:textId="77777777" w:rsidR="002E1F5F" w:rsidRPr="00613BB9" w:rsidRDefault="002E1F5F" w:rsidP="002E1F5F">
      <w:pPr>
        <w:rPr>
          <w:rFonts w:ascii="宋体" w:eastAsia="宋体" w:hAnsi="宋体"/>
        </w:rPr>
      </w:pPr>
    </w:p>
    <w:p w14:paraId="5F0EF052" w14:textId="77777777" w:rsidR="002E1F5F" w:rsidRPr="00613BB9" w:rsidRDefault="002E1F5F" w:rsidP="002E1F5F">
      <w:pPr>
        <w:rPr>
          <w:rFonts w:ascii="宋体" w:eastAsia="宋体" w:hAnsi="宋体"/>
        </w:rPr>
      </w:pPr>
      <w:r w:rsidRPr="00613BB9">
        <w:rPr>
          <w:rFonts w:ascii="宋体" w:eastAsia="宋体" w:hAnsi="宋体"/>
        </w:rPr>
        <w:t>gem install bundler</w:t>
      </w:r>
    </w:p>
    <w:p w14:paraId="5B26678F" w14:textId="77777777" w:rsidR="002E1F5F" w:rsidRPr="00613BB9" w:rsidRDefault="002E1F5F" w:rsidP="002E1F5F">
      <w:pPr>
        <w:rPr>
          <w:rFonts w:ascii="宋体" w:eastAsia="宋体" w:hAnsi="宋体"/>
        </w:rPr>
      </w:pPr>
    </w:p>
    <w:p w14:paraId="6B5FB6C2" w14:textId="77777777" w:rsidR="002E1F5F" w:rsidRPr="00613BB9" w:rsidRDefault="002E1F5F" w:rsidP="002E1F5F">
      <w:pPr>
        <w:rPr>
          <w:rFonts w:ascii="宋体" w:eastAsia="宋体" w:hAnsi="宋体"/>
        </w:rPr>
      </w:pPr>
      <w:r w:rsidRPr="00613BB9">
        <w:rPr>
          <w:rFonts w:ascii="宋体" w:eastAsia="宋体" w:hAnsi="宋体"/>
        </w:rPr>
        <w:t>bundle install</w:t>
      </w:r>
    </w:p>
    <w:p w14:paraId="51F31A33" w14:textId="77777777" w:rsidR="002E1F5F" w:rsidRPr="00613BB9" w:rsidRDefault="002E1F5F" w:rsidP="002E1F5F">
      <w:pPr>
        <w:rPr>
          <w:rFonts w:ascii="宋体" w:eastAsia="宋体" w:hAnsi="宋体"/>
        </w:rPr>
      </w:pPr>
    </w:p>
    <w:p w14:paraId="7640FBC1" w14:textId="77777777" w:rsidR="002E1F5F" w:rsidRPr="00613BB9" w:rsidRDefault="002E1F5F" w:rsidP="002E1F5F">
      <w:pPr>
        <w:rPr>
          <w:rFonts w:ascii="宋体" w:eastAsia="宋体" w:hAnsi="宋体"/>
        </w:rPr>
      </w:pPr>
      <w:r w:rsidRPr="00613BB9">
        <w:rPr>
          <w:rFonts w:ascii="宋体" w:eastAsia="宋体" w:hAnsi="宋体"/>
        </w:rPr>
        <w:t xml:space="preserve">rake theme:install name="minimal-mistakes" </w:t>
      </w:r>
    </w:p>
    <w:p w14:paraId="3607042A" w14:textId="77777777" w:rsidR="002E1F5F" w:rsidRPr="00613BB9" w:rsidRDefault="002E1F5F" w:rsidP="002E1F5F">
      <w:pPr>
        <w:rPr>
          <w:rFonts w:ascii="宋体" w:eastAsia="宋体" w:hAnsi="宋体"/>
        </w:rPr>
      </w:pPr>
    </w:p>
    <w:p w14:paraId="46378C36" w14:textId="77777777" w:rsidR="002E1F5F" w:rsidRPr="00613BB9" w:rsidRDefault="002E1F5F" w:rsidP="002E1F5F">
      <w:pPr>
        <w:rPr>
          <w:rFonts w:ascii="宋体" w:eastAsia="宋体" w:hAnsi="宋体"/>
        </w:rPr>
      </w:pPr>
      <w:r w:rsidRPr="00613BB9">
        <w:rPr>
          <w:rFonts w:ascii="宋体" w:eastAsia="宋体" w:hAnsi="宋体"/>
        </w:rPr>
        <w:t>===========================================</w:t>
      </w:r>
    </w:p>
    <w:p w14:paraId="5C0ABBFF" w14:textId="77777777" w:rsidR="002E1F5F" w:rsidRPr="00613BB9" w:rsidRDefault="002E1F5F" w:rsidP="002E1F5F">
      <w:pPr>
        <w:rPr>
          <w:rFonts w:ascii="宋体" w:eastAsia="宋体" w:hAnsi="宋体"/>
        </w:rPr>
      </w:pPr>
      <w:r w:rsidRPr="00613BB9">
        <w:rPr>
          <w:rFonts w:ascii="宋体" w:eastAsia="宋体" w:hAnsi="宋体"/>
        </w:rPr>
        <w:t>gem</w:t>
      </w:r>
    </w:p>
    <w:p w14:paraId="22DB1150" w14:textId="77777777" w:rsidR="002E1F5F" w:rsidRPr="00613BB9" w:rsidRDefault="002E1F5F" w:rsidP="002E1F5F">
      <w:pPr>
        <w:rPr>
          <w:rFonts w:ascii="宋体" w:eastAsia="宋体" w:hAnsi="宋体"/>
        </w:rPr>
      </w:pPr>
      <w:r w:rsidRPr="00613BB9">
        <w:rPr>
          <w:rFonts w:ascii="宋体" w:eastAsia="宋体" w:hAnsi="宋体"/>
        </w:rPr>
        <w:t>gem sources -l</w:t>
      </w:r>
    </w:p>
    <w:p w14:paraId="4933DE36" w14:textId="77777777" w:rsidR="002E1F5F" w:rsidRPr="00613BB9" w:rsidRDefault="002E1F5F" w:rsidP="002E1F5F">
      <w:pPr>
        <w:rPr>
          <w:rFonts w:ascii="宋体" w:eastAsia="宋体" w:hAnsi="宋体"/>
        </w:rPr>
      </w:pPr>
    </w:p>
    <w:p w14:paraId="65E0A7A4" w14:textId="77777777" w:rsidR="002E1F5F" w:rsidRPr="00613BB9" w:rsidRDefault="002E1F5F" w:rsidP="002E1F5F">
      <w:pPr>
        <w:rPr>
          <w:rFonts w:ascii="宋体" w:eastAsia="宋体" w:hAnsi="宋体"/>
        </w:rPr>
      </w:pPr>
      <w:r w:rsidRPr="00613BB9">
        <w:rPr>
          <w:rFonts w:ascii="宋体" w:eastAsia="宋体" w:hAnsi="宋体"/>
        </w:rPr>
        <w:t>gem update --system</w:t>
      </w:r>
    </w:p>
    <w:p w14:paraId="768C193D" w14:textId="77777777" w:rsidR="002E1F5F" w:rsidRPr="00613BB9" w:rsidRDefault="002E1F5F" w:rsidP="002E1F5F">
      <w:pPr>
        <w:rPr>
          <w:rFonts w:ascii="宋体" w:eastAsia="宋体" w:hAnsi="宋体"/>
        </w:rPr>
      </w:pPr>
    </w:p>
    <w:p w14:paraId="77B1311E" w14:textId="77777777" w:rsidR="002E1F5F" w:rsidRPr="00613BB9" w:rsidRDefault="002E1F5F" w:rsidP="002E1F5F">
      <w:pPr>
        <w:rPr>
          <w:rFonts w:ascii="宋体" w:eastAsia="宋体" w:hAnsi="宋体"/>
        </w:rPr>
      </w:pPr>
    </w:p>
    <w:p w14:paraId="63B644C2" w14:textId="77777777" w:rsidR="002E1F5F" w:rsidRPr="00613BB9" w:rsidRDefault="002E1F5F" w:rsidP="003E5C97">
      <w:pPr>
        <w:pBdr>
          <w:bottom w:val="double" w:sz="6" w:space="4" w:color="auto"/>
        </w:pBdr>
        <w:rPr>
          <w:rFonts w:ascii="宋体" w:eastAsia="宋体" w:hAnsi="宋体"/>
        </w:rPr>
      </w:pPr>
    </w:p>
    <w:p w14:paraId="44C442D2" w14:textId="77777777" w:rsidR="00531A9E" w:rsidRPr="00613BB9" w:rsidRDefault="00531A9E" w:rsidP="002E1F5F">
      <w:pPr>
        <w:rPr>
          <w:rFonts w:ascii="宋体" w:eastAsia="宋体" w:hAnsi="宋体"/>
        </w:rPr>
      </w:pPr>
    </w:p>
    <w:p w14:paraId="4899D5E0" w14:textId="77777777" w:rsidR="002E1F5F" w:rsidRPr="00613BB9" w:rsidRDefault="002E1F5F" w:rsidP="002E1F5F">
      <w:pPr>
        <w:rPr>
          <w:rFonts w:ascii="宋体" w:eastAsia="宋体" w:hAnsi="宋体"/>
        </w:rPr>
      </w:pPr>
      <w:r w:rsidRPr="00613BB9">
        <w:rPr>
          <w:rFonts w:ascii="宋体" w:eastAsia="宋体" w:hAnsi="宋体"/>
        </w:rPr>
        <w:t>Hexo</w:t>
      </w:r>
    </w:p>
    <w:p w14:paraId="50AEBE20" w14:textId="77777777" w:rsidR="002E1F5F" w:rsidRPr="00613BB9" w:rsidRDefault="002E1F5F" w:rsidP="002E1F5F">
      <w:pPr>
        <w:rPr>
          <w:rFonts w:ascii="宋体" w:eastAsia="宋体" w:hAnsi="宋体"/>
        </w:rPr>
      </w:pPr>
    </w:p>
    <w:p w14:paraId="5AC0C3F7" w14:textId="77777777" w:rsidR="002E1F5F" w:rsidRPr="00613BB9" w:rsidRDefault="002E1F5F" w:rsidP="002E1F5F">
      <w:pPr>
        <w:rPr>
          <w:rFonts w:ascii="宋体" w:eastAsia="宋体" w:hAnsi="宋体"/>
        </w:rPr>
      </w:pPr>
    </w:p>
    <w:p w14:paraId="302ABB9D" w14:textId="77777777" w:rsidR="002E1F5F" w:rsidRPr="00613BB9" w:rsidRDefault="002E1F5F" w:rsidP="002E1F5F">
      <w:pPr>
        <w:rPr>
          <w:rFonts w:ascii="宋体" w:eastAsia="宋体" w:hAnsi="宋体"/>
        </w:rPr>
      </w:pPr>
    </w:p>
    <w:p w14:paraId="726C4A8D" w14:textId="77777777" w:rsidR="002E1F5F" w:rsidRPr="00613BB9" w:rsidRDefault="002E1F5F" w:rsidP="002E1F5F">
      <w:pPr>
        <w:rPr>
          <w:rFonts w:ascii="宋体" w:eastAsia="宋体" w:hAnsi="宋体"/>
        </w:rPr>
      </w:pPr>
      <w:r w:rsidRPr="00613BB9">
        <w:rPr>
          <w:rFonts w:ascii="宋体" w:eastAsia="宋体" w:hAnsi="宋体" w:hint="eastAsia"/>
        </w:rPr>
        <w:t>测试</w:t>
      </w:r>
    </w:p>
    <w:p w14:paraId="3F74FF3B" w14:textId="77777777" w:rsidR="002E1F5F" w:rsidRPr="00613BB9" w:rsidRDefault="002E1F5F" w:rsidP="002E1F5F">
      <w:pPr>
        <w:rPr>
          <w:rFonts w:ascii="宋体" w:eastAsia="宋体" w:hAnsi="宋体"/>
        </w:rPr>
      </w:pPr>
    </w:p>
    <w:p w14:paraId="06704597" w14:textId="77777777" w:rsidR="002E1F5F" w:rsidRPr="00613BB9" w:rsidRDefault="002E1F5F" w:rsidP="002E1F5F">
      <w:pPr>
        <w:rPr>
          <w:rFonts w:ascii="宋体" w:eastAsia="宋体" w:hAnsi="宋体"/>
        </w:rPr>
      </w:pPr>
      <w:r w:rsidRPr="00613BB9">
        <w:rPr>
          <w:rFonts w:ascii="宋体" w:eastAsia="宋体" w:hAnsi="宋体"/>
        </w:rPr>
        <w:t>hexo clean &amp; hexo g &amp; hexo s</w:t>
      </w:r>
    </w:p>
    <w:p w14:paraId="1C2A6C74" w14:textId="77777777" w:rsidR="002E1F5F" w:rsidRPr="00613BB9" w:rsidRDefault="002E1F5F" w:rsidP="002E1F5F">
      <w:pPr>
        <w:rPr>
          <w:rFonts w:ascii="宋体" w:eastAsia="宋体" w:hAnsi="宋体"/>
        </w:rPr>
      </w:pPr>
    </w:p>
    <w:p w14:paraId="228F5344" w14:textId="77777777" w:rsidR="002E1F5F" w:rsidRPr="00613BB9" w:rsidRDefault="002E1F5F" w:rsidP="002E1F5F">
      <w:pPr>
        <w:rPr>
          <w:rFonts w:ascii="宋体" w:eastAsia="宋体" w:hAnsi="宋体"/>
        </w:rPr>
      </w:pPr>
      <w:r w:rsidRPr="00613BB9">
        <w:rPr>
          <w:rFonts w:ascii="宋体" w:eastAsia="宋体" w:hAnsi="宋体" w:hint="eastAsia"/>
        </w:rPr>
        <w:t>创建内容</w:t>
      </w:r>
    </w:p>
    <w:p w14:paraId="6F7A2939" w14:textId="77777777" w:rsidR="002E1F5F" w:rsidRPr="00613BB9" w:rsidRDefault="002E1F5F" w:rsidP="002E1F5F">
      <w:pPr>
        <w:rPr>
          <w:rFonts w:ascii="宋体" w:eastAsia="宋体" w:hAnsi="宋体"/>
        </w:rPr>
      </w:pPr>
    </w:p>
    <w:p w14:paraId="3C8C6186" w14:textId="77777777" w:rsidR="002E1F5F" w:rsidRPr="00613BB9" w:rsidRDefault="002E1F5F" w:rsidP="002E1F5F">
      <w:pPr>
        <w:rPr>
          <w:rFonts w:ascii="宋体" w:eastAsia="宋体" w:hAnsi="宋体"/>
        </w:rPr>
      </w:pPr>
      <w:r w:rsidRPr="00613BB9">
        <w:rPr>
          <w:rFonts w:ascii="宋体" w:eastAsia="宋体" w:hAnsi="宋体"/>
        </w:rPr>
        <w:t xml:space="preserve">hexo new page "中国" --lang zh-CN  </w:t>
      </w:r>
    </w:p>
    <w:p w14:paraId="70862838" w14:textId="77777777" w:rsidR="002E1F5F" w:rsidRPr="00613BB9" w:rsidRDefault="002E1F5F" w:rsidP="002E1F5F">
      <w:pPr>
        <w:rPr>
          <w:rFonts w:ascii="宋体" w:eastAsia="宋体" w:hAnsi="宋体"/>
        </w:rPr>
      </w:pPr>
    </w:p>
    <w:p w14:paraId="65C1E4AD" w14:textId="77777777" w:rsidR="002E1F5F" w:rsidRPr="00613BB9" w:rsidRDefault="002E1F5F" w:rsidP="002E1F5F">
      <w:pPr>
        <w:rPr>
          <w:rFonts w:ascii="宋体" w:eastAsia="宋体" w:hAnsi="宋体"/>
        </w:rPr>
      </w:pPr>
    </w:p>
    <w:p w14:paraId="5A6EB642" w14:textId="77777777" w:rsidR="002E1F5F" w:rsidRPr="00613BB9" w:rsidRDefault="002E1F5F" w:rsidP="002E1F5F">
      <w:pPr>
        <w:rPr>
          <w:rFonts w:ascii="宋体" w:eastAsia="宋体" w:hAnsi="宋体"/>
        </w:rPr>
      </w:pPr>
    </w:p>
    <w:p w14:paraId="6452F404" w14:textId="77777777" w:rsidR="002E1F5F" w:rsidRPr="00613BB9" w:rsidRDefault="002E1F5F" w:rsidP="002E1F5F">
      <w:pPr>
        <w:rPr>
          <w:rFonts w:ascii="宋体" w:eastAsia="宋体" w:hAnsi="宋体"/>
        </w:rPr>
      </w:pPr>
      <w:r w:rsidRPr="00613BB9">
        <w:rPr>
          <w:rFonts w:ascii="宋体" w:eastAsia="宋体" w:hAnsi="宋体" w:hint="eastAsia"/>
        </w:rPr>
        <w:t>安装</w:t>
      </w:r>
      <w:r w:rsidRPr="00613BB9">
        <w:rPr>
          <w:rFonts w:ascii="宋体" w:eastAsia="宋体" w:hAnsi="宋体"/>
        </w:rPr>
        <w:t>Thems   NexT</w:t>
      </w:r>
    </w:p>
    <w:p w14:paraId="5D6828D3" w14:textId="77777777" w:rsidR="002E1F5F" w:rsidRPr="00613BB9" w:rsidRDefault="002E1F5F" w:rsidP="002E1F5F">
      <w:pPr>
        <w:rPr>
          <w:rFonts w:ascii="宋体" w:eastAsia="宋体" w:hAnsi="宋体"/>
        </w:rPr>
      </w:pPr>
    </w:p>
    <w:p w14:paraId="7FF30BA7" w14:textId="77777777" w:rsidR="002E1F5F" w:rsidRPr="00613BB9" w:rsidRDefault="002E1F5F" w:rsidP="002E1F5F">
      <w:pPr>
        <w:rPr>
          <w:rFonts w:ascii="宋体" w:eastAsia="宋体" w:hAnsi="宋体"/>
        </w:rPr>
      </w:pPr>
      <w:r w:rsidRPr="00613BB9">
        <w:rPr>
          <w:rFonts w:ascii="宋体" w:eastAsia="宋体" w:hAnsi="宋体"/>
        </w:rPr>
        <w:t>git clone https://github.com/next-theme/hexo-theme-next themes/next</w:t>
      </w:r>
    </w:p>
    <w:p w14:paraId="2A13002D" w14:textId="77777777" w:rsidR="002E1F5F" w:rsidRPr="00613BB9" w:rsidRDefault="002E1F5F" w:rsidP="002E1F5F">
      <w:pPr>
        <w:rPr>
          <w:rFonts w:ascii="宋体" w:eastAsia="宋体" w:hAnsi="宋体"/>
        </w:rPr>
      </w:pPr>
    </w:p>
    <w:p w14:paraId="35FA9797" w14:textId="77777777" w:rsidR="002E1F5F" w:rsidRPr="00613BB9" w:rsidRDefault="002E1F5F" w:rsidP="002E1F5F">
      <w:pPr>
        <w:rPr>
          <w:rFonts w:ascii="宋体" w:eastAsia="宋体" w:hAnsi="宋体"/>
        </w:rPr>
      </w:pPr>
    </w:p>
    <w:p w14:paraId="69963C24" w14:textId="77777777" w:rsidR="002E1F5F" w:rsidRPr="00613BB9" w:rsidRDefault="002E1F5F" w:rsidP="002E1F5F">
      <w:pPr>
        <w:rPr>
          <w:rFonts w:ascii="宋体" w:eastAsia="宋体" w:hAnsi="宋体"/>
        </w:rPr>
      </w:pPr>
      <w:r w:rsidRPr="00613BB9">
        <w:rPr>
          <w:rFonts w:ascii="宋体" w:eastAsia="宋体" w:hAnsi="宋体" w:hint="eastAsia"/>
        </w:rPr>
        <w:t>安装</w:t>
      </w:r>
      <w:r w:rsidRPr="00613BB9">
        <w:rPr>
          <w:rFonts w:ascii="宋体" w:eastAsia="宋体" w:hAnsi="宋体"/>
        </w:rPr>
        <w:t>Thems   icarus</w:t>
      </w:r>
    </w:p>
    <w:p w14:paraId="438E2B70" w14:textId="77777777" w:rsidR="002E1F5F" w:rsidRPr="00613BB9" w:rsidRDefault="002E1F5F" w:rsidP="002E1F5F">
      <w:pPr>
        <w:rPr>
          <w:rFonts w:ascii="宋体" w:eastAsia="宋体" w:hAnsi="宋体"/>
        </w:rPr>
      </w:pPr>
    </w:p>
    <w:p w14:paraId="402532EA" w14:textId="77777777" w:rsidR="002E1F5F" w:rsidRPr="00613BB9" w:rsidRDefault="002E1F5F" w:rsidP="002E1F5F">
      <w:pPr>
        <w:rPr>
          <w:rFonts w:ascii="宋体" w:eastAsia="宋体" w:hAnsi="宋体"/>
        </w:rPr>
      </w:pPr>
    </w:p>
    <w:p w14:paraId="6E1F22EE" w14:textId="77777777" w:rsidR="002E1F5F" w:rsidRPr="00613BB9" w:rsidRDefault="002E1F5F" w:rsidP="002E1F5F">
      <w:pPr>
        <w:rPr>
          <w:rFonts w:ascii="宋体" w:eastAsia="宋体" w:hAnsi="宋体"/>
        </w:rPr>
      </w:pPr>
      <w:r w:rsidRPr="00613BB9">
        <w:rPr>
          <w:rFonts w:ascii="宋体" w:eastAsia="宋体" w:hAnsi="宋体"/>
        </w:rPr>
        <w:lastRenderedPageBreak/>
        <w:t>https://github.com/ppoffice/hexo-theme-icarus</w:t>
      </w:r>
    </w:p>
    <w:p w14:paraId="3B8C0231" w14:textId="77777777" w:rsidR="002E1F5F" w:rsidRPr="00613BB9" w:rsidRDefault="002E1F5F" w:rsidP="002E1F5F">
      <w:pPr>
        <w:rPr>
          <w:rFonts w:ascii="宋体" w:eastAsia="宋体" w:hAnsi="宋体"/>
        </w:rPr>
      </w:pPr>
    </w:p>
    <w:p w14:paraId="053CE3DA" w14:textId="77777777" w:rsidR="002E1F5F" w:rsidRPr="00613BB9" w:rsidRDefault="002E1F5F" w:rsidP="002E1F5F">
      <w:pPr>
        <w:rPr>
          <w:rFonts w:ascii="宋体" w:eastAsia="宋体" w:hAnsi="宋体"/>
        </w:rPr>
      </w:pPr>
      <w:r w:rsidRPr="00613BB9">
        <w:rPr>
          <w:rFonts w:ascii="宋体" w:eastAsia="宋体" w:hAnsi="宋体"/>
        </w:rPr>
        <w:t>git clone https://github.com/ppoffice/hexo-theme-icarus.git themes/icarus</w:t>
      </w:r>
    </w:p>
    <w:p w14:paraId="0BFDD1B4" w14:textId="77777777" w:rsidR="002E1F5F" w:rsidRPr="00613BB9" w:rsidRDefault="002E1F5F" w:rsidP="002E1F5F">
      <w:pPr>
        <w:rPr>
          <w:rFonts w:ascii="宋体" w:eastAsia="宋体" w:hAnsi="宋体"/>
        </w:rPr>
      </w:pPr>
    </w:p>
    <w:p w14:paraId="2362A003" w14:textId="77777777" w:rsidR="002E1F5F" w:rsidRPr="00613BB9" w:rsidRDefault="002E1F5F" w:rsidP="002E1F5F">
      <w:pPr>
        <w:rPr>
          <w:rFonts w:ascii="宋体" w:eastAsia="宋体" w:hAnsi="宋体"/>
        </w:rPr>
      </w:pPr>
    </w:p>
    <w:p w14:paraId="19A160B8" w14:textId="77777777" w:rsidR="002E1F5F" w:rsidRPr="00613BB9" w:rsidRDefault="002E1F5F" w:rsidP="002E1F5F">
      <w:pPr>
        <w:rPr>
          <w:rFonts w:ascii="宋体" w:eastAsia="宋体" w:hAnsi="宋体"/>
        </w:rPr>
      </w:pPr>
    </w:p>
    <w:p w14:paraId="5F082D36" w14:textId="77777777" w:rsidR="002E1F5F" w:rsidRPr="00613BB9" w:rsidRDefault="002E1F5F" w:rsidP="002E1F5F">
      <w:pPr>
        <w:rPr>
          <w:rFonts w:ascii="宋体" w:eastAsia="宋体" w:hAnsi="宋体"/>
        </w:rPr>
      </w:pPr>
      <w:r w:rsidRPr="00613BB9">
        <w:rPr>
          <w:rFonts w:ascii="宋体" w:eastAsia="宋体" w:hAnsi="宋体" w:hint="eastAsia"/>
        </w:rPr>
        <w:t>创建项目</w:t>
      </w:r>
    </w:p>
    <w:p w14:paraId="57BB5D90" w14:textId="77777777" w:rsidR="002E1F5F" w:rsidRPr="00613BB9" w:rsidRDefault="002E1F5F" w:rsidP="002E1F5F">
      <w:pPr>
        <w:rPr>
          <w:rFonts w:ascii="宋体" w:eastAsia="宋体" w:hAnsi="宋体"/>
        </w:rPr>
      </w:pPr>
    </w:p>
    <w:p w14:paraId="4A013B33" w14:textId="77777777" w:rsidR="002E1F5F" w:rsidRPr="00613BB9" w:rsidRDefault="002E1F5F" w:rsidP="002E1F5F">
      <w:pPr>
        <w:rPr>
          <w:rFonts w:ascii="宋体" w:eastAsia="宋体" w:hAnsi="宋体"/>
        </w:rPr>
      </w:pPr>
      <w:r w:rsidRPr="00613BB9">
        <w:rPr>
          <w:rFonts w:ascii="宋体" w:eastAsia="宋体" w:hAnsi="宋体"/>
        </w:rPr>
        <w:t>hexo init myblog</w:t>
      </w:r>
    </w:p>
    <w:p w14:paraId="2C48DDDC" w14:textId="77777777" w:rsidR="002E1F5F" w:rsidRPr="00613BB9" w:rsidRDefault="002E1F5F" w:rsidP="002E1F5F">
      <w:pPr>
        <w:rPr>
          <w:rFonts w:ascii="宋体" w:eastAsia="宋体" w:hAnsi="宋体"/>
        </w:rPr>
      </w:pPr>
    </w:p>
    <w:p w14:paraId="0273FB98" w14:textId="77777777" w:rsidR="002E1F5F" w:rsidRPr="00613BB9" w:rsidRDefault="002E1F5F" w:rsidP="002E1F5F">
      <w:pPr>
        <w:rPr>
          <w:rFonts w:ascii="宋体" w:eastAsia="宋体" w:hAnsi="宋体"/>
        </w:rPr>
      </w:pPr>
      <w:r w:rsidRPr="00613BB9">
        <w:rPr>
          <w:rFonts w:ascii="宋体" w:eastAsia="宋体" w:hAnsi="宋体"/>
        </w:rPr>
        <w:t>cd your-hexo-site</w:t>
      </w:r>
    </w:p>
    <w:p w14:paraId="3687B250" w14:textId="77777777" w:rsidR="002E1F5F" w:rsidRPr="00613BB9" w:rsidRDefault="002E1F5F" w:rsidP="002E1F5F">
      <w:pPr>
        <w:rPr>
          <w:rFonts w:ascii="宋体" w:eastAsia="宋体" w:hAnsi="宋体"/>
        </w:rPr>
      </w:pPr>
    </w:p>
    <w:p w14:paraId="0ED07478" w14:textId="77777777" w:rsidR="002E1F5F" w:rsidRPr="00613BB9" w:rsidRDefault="002E1F5F" w:rsidP="002E1F5F">
      <w:pPr>
        <w:rPr>
          <w:rFonts w:ascii="宋体" w:eastAsia="宋体" w:hAnsi="宋体"/>
        </w:rPr>
      </w:pPr>
    </w:p>
    <w:p w14:paraId="6E10DC0F" w14:textId="77777777" w:rsidR="002E1F5F" w:rsidRPr="00613BB9" w:rsidRDefault="002E1F5F" w:rsidP="002E1F5F">
      <w:pPr>
        <w:rPr>
          <w:rFonts w:ascii="宋体" w:eastAsia="宋体" w:hAnsi="宋体"/>
        </w:rPr>
      </w:pPr>
      <w:r w:rsidRPr="00613BB9">
        <w:rPr>
          <w:rFonts w:ascii="宋体" w:eastAsia="宋体" w:hAnsi="宋体" w:hint="eastAsia"/>
        </w:rPr>
        <w:t>插件</w:t>
      </w:r>
    </w:p>
    <w:p w14:paraId="17D71BB2" w14:textId="77777777" w:rsidR="002E1F5F" w:rsidRPr="00613BB9" w:rsidRDefault="002E1F5F" w:rsidP="002E1F5F">
      <w:pPr>
        <w:rPr>
          <w:rFonts w:ascii="宋体" w:eastAsia="宋体" w:hAnsi="宋体"/>
        </w:rPr>
      </w:pPr>
      <w:r w:rsidRPr="00613BB9">
        <w:rPr>
          <w:rFonts w:ascii="宋体" w:eastAsia="宋体" w:hAnsi="宋体"/>
        </w:rPr>
        <w:t>npm install hexo-abbrlink --save</w:t>
      </w:r>
    </w:p>
    <w:p w14:paraId="324E330A" w14:textId="77777777" w:rsidR="002E1F5F" w:rsidRPr="00613BB9" w:rsidRDefault="002E1F5F" w:rsidP="002E1F5F">
      <w:pPr>
        <w:rPr>
          <w:rFonts w:ascii="宋体" w:eastAsia="宋体" w:hAnsi="宋体"/>
        </w:rPr>
      </w:pPr>
    </w:p>
    <w:p w14:paraId="7D08C306" w14:textId="77777777" w:rsidR="002E1F5F" w:rsidRPr="00613BB9" w:rsidRDefault="002E1F5F" w:rsidP="002E1F5F">
      <w:pPr>
        <w:rPr>
          <w:rFonts w:ascii="宋体" w:eastAsia="宋体" w:hAnsi="宋体"/>
        </w:rPr>
      </w:pPr>
    </w:p>
    <w:p w14:paraId="542EA674" w14:textId="77777777" w:rsidR="002E1F5F" w:rsidRPr="00613BB9" w:rsidRDefault="002E1F5F" w:rsidP="002E1F5F">
      <w:pPr>
        <w:rPr>
          <w:rFonts w:ascii="宋体" w:eastAsia="宋体" w:hAnsi="宋体"/>
        </w:rPr>
      </w:pPr>
      <w:r w:rsidRPr="00613BB9">
        <w:rPr>
          <w:rFonts w:ascii="宋体" w:eastAsia="宋体" w:hAnsi="宋体" w:hint="eastAsia"/>
        </w:rPr>
        <w:t>配置</w:t>
      </w:r>
      <w:r w:rsidRPr="00613BB9">
        <w:rPr>
          <w:rFonts w:ascii="宋体" w:eastAsia="宋体" w:hAnsi="宋体"/>
        </w:rPr>
        <w:t>npm源</w:t>
      </w:r>
    </w:p>
    <w:p w14:paraId="1CB491ED" w14:textId="77777777" w:rsidR="002E1F5F" w:rsidRPr="00613BB9" w:rsidRDefault="002E1F5F" w:rsidP="002E1F5F">
      <w:pPr>
        <w:rPr>
          <w:rFonts w:ascii="宋体" w:eastAsia="宋体" w:hAnsi="宋体"/>
        </w:rPr>
      </w:pPr>
    </w:p>
    <w:p w14:paraId="564EE625" w14:textId="77777777" w:rsidR="002E1F5F" w:rsidRPr="00613BB9" w:rsidRDefault="002E1F5F" w:rsidP="002E1F5F">
      <w:pPr>
        <w:rPr>
          <w:rFonts w:ascii="宋体" w:eastAsia="宋体" w:hAnsi="宋体"/>
        </w:rPr>
      </w:pPr>
      <w:r w:rsidRPr="00613BB9">
        <w:rPr>
          <w:rFonts w:ascii="宋体" w:eastAsia="宋体" w:hAnsi="宋体"/>
        </w:rPr>
        <w:t>npm config set registry https://registry.npm.taobao.org</w:t>
      </w:r>
    </w:p>
    <w:p w14:paraId="2BE00A5C" w14:textId="77777777" w:rsidR="002E1F5F" w:rsidRPr="00613BB9" w:rsidRDefault="002E1F5F" w:rsidP="002E1F5F">
      <w:pPr>
        <w:rPr>
          <w:rFonts w:ascii="宋体" w:eastAsia="宋体" w:hAnsi="宋体"/>
        </w:rPr>
      </w:pPr>
    </w:p>
    <w:p w14:paraId="4CFA3AFF" w14:textId="77777777" w:rsidR="002E1F5F" w:rsidRPr="00613BB9" w:rsidRDefault="002E1F5F" w:rsidP="002E1F5F">
      <w:pPr>
        <w:rPr>
          <w:rFonts w:ascii="宋体" w:eastAsia="宋体" w:hAnsi="宋体"/>
        </w:rPr>
      </w:pPr>
      <w:r w:rsidRPr="00613BB9">
        <w:rPr>
          <w:rFonts w:ascii="宋体" w:eastAsia="宋体" w:hAnsi="宋体" w:hint="eastAsia"/>
        </w:rPr>
        <w:t>安装</w:t>
      </w:r>
      <w:r w:rsidRPr="00613BB9">
        <w:rPr>
          <w:rFonts w:ascii="宋体" w:eastAsia="宋体" w:hAnsi="宋体"/>
        </w:rPr>
        <w:t>Hexo</w:t>
      </w:r>
    </w:p>
    <w:p w14:paraId="36B61EBB" w14:textId="77777777" w:rsidR="002E1F5F" w:rsidRPr="00613BB9" w:rsidRDefault="002E1F5F" w:rsidP="002E1F5F">
      <w:pPr>
        <w:rPr>
          <w:rFonts w:ascii="宋体" w:eastAsia="宋体" w:hAnsi="宋体"/>
        </w:rPr>
      </w:pPr>
    </w:p>
    <w:p w14:paraId="03C5BA76" w14:textId="77777777" w:rsidR="002E1F5F" w:rsidRPr="00613BB9" w:rsidRDefault="002E1F5F" w:rsidP="002E1F5F">
      <w:pPr>
        <w:rPr>
          <w:rFonts w:ascii="宋体" w:eastAsia="宋体" w:hAnsi="宋体"/>
        </w:rPr>
      </w:pPr>
      <w:r w:rsidRPr="00613BB9">
        <w:rPr>
          <w:rFonts w:ascii="宋体" w:eastAsia="宋体" w:hAnsi="宋体"/>
        </w:rPr>
        <w:t>npm install -g hexo-cli</w:t>
      </w:r>
    </w:p>
    <w:p w14:paraId="538F0221" w14:textId="77777777" w:rsidR="002E1F5F" w:rsidRPr="00613BB9" w:rsidRDefault="002E1F5F" w:rsidP="002E1F5F">
      <w:pPr>
        <w:rPr>
          <w:rFonts w:ascii="宋体" w:eastAsia="宋体" w:hAnsi="宋体"/>
        </w:rPr>
      </w:pPr>
    </w:p>
    <w:p w14:paraId="4738F58A" w14:textId="7C469ADD" w:rsidR="002E1F5F" w:rsidRPr="00613BB9" w:rsidRDefault="002E1F5F" w:rsidP="002E1F5F">
      <w:pPr>
        <w:rPr>
          <w:rFonts w:ascii="宋体" w:eastAsia="宋体" w:hAnsi="宋体"/>
        </w:rPr>
      </w:pPr>
      <w:r w:rsidRPr="00613BB9">
        <w:rPr>
          <w:rFonts w:ascii="宋体" w:eastAsia="宋体" w:hAnsi="宋体"/>
        </w:rPr>
        <w:t>hexo -v</w:t>
      </w:r>
    </w:p>
    <w:p w14:paraId="3BB00AA5" w14:textId="6B95273E" w:rsidR="00FA770E" w:rsidRPr="00613BB9" w:rsidRDefault="00FA770E" w:rsidP="002E1F5F">
      <w:pPr>
        <w:rPr>
          <w:rFonts w:ascii="宋体" w:eastAsia="宋体" w:hAnsi="宋体"/>
        </w:rPr>
      </w:pPr>
    </w:p>
    <w:p w14:paraId="540F646B" w14:textId="54E5798B" w:rsidR="00FA770E" w:rsidRPr="00613BB9" w:rsidRDefault="00FA770E" w:rsidP="002E1F5F">
      <w:pPr>
        <w:rPr>
          <w:rFonts w:ascii="宋体" w:eastAsia="宋体" w:hAnsi="宋体"/>
        </w:rPr>
      </w:pPr>
    </w:p>
    <w:p w14:paraId="0274AB0F" w14:textId="7DA5F82A" w:rsidR="00FA770E" w:rsidRPr="00613BB9" w:rsidRDefault="00FA770E" w:rsidP="002E1F5F">
      <w:pPr>
        <w:rPr>
          <w:rFonts w:ascii="宋体" w:eastAsia="宋体" w:hAnsi="宋体"/>
        </w:rPr>
      </w:pPr>
    </w:p>
    <w:p w14:paraId="02A4077C" w14:textId="77777777" w:rsidR="00FA770E" w:rsidRPr="00613BB9" w:rsidRDefault="00FA770E" w:rsidP="00FA770E">
      <w:pPr>
        <w:rPr>
          <w:rFonts w:ascii="宋体" w:eastAsia="宋体" w:hAnsi="宋体"/>
        </w:rPr>
      </w:pPr>
      <w:r w:rsidRPr="00613BB9">
        <w:rPr>
          <w:rFonts w:ascii="宋体" w:eastAsia="宋体" w:hAnsi="宋体" w:hint="eastAsia"/>
        </w:rPr>
        <w:t>替换谷歌字体，解决谷歌被墙的问题</w:t>
      </w:r>
    </w:p>
    <w:p w14:paraId="69BFD073" w14:textId="77777777" w:rsidR="00FA770E" w:rsidRPr="00613BB9" w:rsidRDefault="00FA770E" w:rsidP="00FA770E">
      <w:pPr>
        <w:rPr>
          <w:rFonts w:ascii="宋体" w:eastAsia="宋体" w:hAnsi="宋体"/>
        </w:rPr>
      </w:pPr>
    </w:p>
    <w:p w14:paraId="7EACB2A7" w14:textId="77777777" w:rsidR="00FA770E" w:rsidRPr="00613BB9" w:rsidRDefault="00FA770E" w:rsidP="00FA770E">
      <w:pPr>
        <w:rPr>
          <w:rFonts w:ascii="宋体" w:eastAsia="宋体" w:hAnsi="宋体"/>
        </w:rPr>
      </w:pPr>
      <w:r w:rsidRPr="00613BB9">
        <w:rPr>
          <w:rFonts w:ascii="宋体" w:eastAsia="宋体" w:hAnsi="宋体" w:hint="eastAsia"/>
        </w:rPr>
        <w:t>最近由于大家都心知肚明的原因，谷歌被彻底封禁。这次封禁直接导致许多谷歌服务无法使用。包括</w:t>
      </w:r>
      <w:r w:rsidRPr="00613BB9">
        <w:rPr>
          <w:rFonts w:ascii="宋体" w:eastAsia="宋体" w:hAnsi="宋体"/>
        </w:rPr>
        <w:t>wordpress中的谷歌字体加载问题。</w:t>
      </w:r>
    </w:p>
    <w:p w14:paraId="424EB092" w14:textId="77777777" w:rsidR="00FA770E" w:rsidRPr="00613BB9" w:rsidRDefault="00FA770E" w:rsidP="00FA770E">
      <w:pPr>
        <w:rPr>
          <w:rFonts w:ascii="宋体" w:eastAsia="宋体" w:hAnsi="宋体"/>
        </w:rPr>
      </w:pPr>
    </w:p>
    <w:p w14:paraId="5FD8AD46" w14:textId="77777777" w:rsidR="00FA770E" w:rsidRPr="00613BB9" w:rsidRDefault="00FA770E" w:rsidP="00FA770E">
      <w:pPr>
        <w:rPr>
          <w:rFonts w:ascii="宋体" w:eastAsia="宋体" w:hAnsi="宋体"/>
        </w:rPr>
      </w:pPr>
      <w:r w:rsidRPr="00613BB9">
        <w:rPr>
          <w:rFonts w:ascii="宋体" w:eastAsia="宋体" w:hAnsi="宋体" w:hint="eastAsia"/>
        </w:rPr>
        <w:t>由于谷歌被封，所以网站在打开的时候，由于加载字体失败，左下角一直显示在加载</w:t>
      </w:r>
      <w:r w:rsidRPr="00613BB9">
        <w:rPr>
          <w:rFonts w:ascii="宋体" w:eastAsia="宋体" w:hAnsi="宋体"/>
        </w:rPr>
        <w:t>http://fonts.googleapis.com/。导致网站前台后台打开速度极慢。目前流行的解决办法有两种。</w:t>
      </w:r>
    </w:p>
    <w:p w14:paraId="167C4746" w14:textId="77777777" w:rsidR="00FA770E" w:rsidRPr="00613BB9" w:rsidRDefault="00FA770E" w:rsidP="00FA770E">
      <w:pPr>
        <w:rPr>
          <w:rFonts w:ascii="宋体" w:eastAsia="宋体" w:hAnsi="宋体"/>
        </w:rPr>
      </w:pPr>
    </w:p>
    <w:p w14:paraId="38C71109" w14:textId="77777777" w:rsidR="00FA770E" w:rsidRPr="00613BB9" w:rsidRDefault="00FA770E" w:rsidP="00FA770E">
      <w:pPr>
        <w:rPr>
          <w:rFonts w:ascii="宋体" w:eastAsia="宋体" w:hAnsi="宋体"/>
        </w:rPr>
      </w:pPr>
      <w:r w:rsidRPr="00613BB9">
        <w:rPr>
          <w:rFonts w:ascii="宋体" w:eastAsia="宋体" w:hAnsi="宋体" w:hint="eastAsia"/>
        </w:rPr>
        <w:t>一，代码插件法。这种方法不喜欢，就不多说了。</w:t>
      </w:r>
    </w:p>
    <w:p w14:paraId="47E5607C" w14:textId="77777777" w:rsidR="00FA770E" w:rsidRPr="00613BB9" w:rsidRDefault="00FA770E" w:rsidP="00FA770E">
      <w:pPr>
        <w:rPr>
          <w:rFonts w:ascii="宋体" w:eastAsia="宋体" w:hAnsi="宋体"/>
        </w:rPr>
      </w:pPr>
    </w:p>
    <w:p w14:paraId="45B34332" w14:textId="77777777" w:rsidR="00FA770E" w:rsidRPr="00613BB9" w:rsidRDefault="00FA770E" w:rsidP="00FA770E">
      <w:pPr>
        <w:rPr>
          <w:rFonts w:ascii="宋体" w:eastAsia="宋体" w:hAnsi="宋体"/>
        </w:rPr>
      </w:pPr>
      <w:r w:rsidRPr="00613BB9">
        <w:rPr>
          <w:rFonts w:ascii="宋体" w:eastAsia="宋体" w:hAnsi="宋体" w:hint="eastAsia"/>
        </w:rPr>
        <w:t>二，替换法。</w:t>
      </w:r>
      <w:r w:rsidRPr="00613BB9">
        <w:rPr>
          <w:rFonts w:ascii="宋体" w:eastAsia="宋体" w:hAnsi="宋体"/>
        </w:rPr>
        <w:t>360已经将谷歌字体放在了自己的服务器，更改代码让网站从360服务器加载字体。</w:t>
      </w:r>
    </w:p>
    <w:p w14:paraId="0925C051" w14:textId="77777777" w:rsidR="00FA770E" w:rsidRPr="00613BB9" w:rsidRDefault="00FA770E" w:rsidP="00FA770E">
      <w:pPr>
        <w:rPr>
          <w:rFonts w:ascii="宋体" w:eastAsia="宋体" w:hAnsi="宋体"/>
        </w:rPr>
      </w:pPr>
    </w:p>
    <w:p w14:paraId="084F8D2A" w14:textId="77777777" w:rsidR="00FA770E" w:rsidRPr="00613BB9" w:rsidRDefault="00FA770E" w:rsidP="00FA770E">
      <w:pPr>
        <w:rPr>
          <w:rFonts w:ascii="宋体" w:eastAsia="宋体" w:hAnsi="宋体"/>
        </w:rPr>
      </w:pPr>
      <w:r w:rsidRPr="00613BB9">
        <w:rPr>
          <w:rFonts w:ascii="宋体" w:eastAsia="宋体" w:hAnsi="宋体" w:hint="eastAsia"/>
        </w:rPr>
        <w:t>打开</w:t>
      </w:r>
      <w:r w:rsidRPr="00613BB9">
        <w:rPr>
          <w:rFonts w:ascii="宋体" w:eastAsia="宋体" w:hAnsi="宋体"/>
        </w:rPr>
        <w:t xml:space="preserve">wordpress文件： wp-includes/script-loader.php   搜索关键字： </w:t>
      </w:r>
      <w:r w:rsidRPr="00613BB9">
        <w:rPr>
          <w:rFonts w:ascii="宋体" w:eastAsia="宋体" w:hAnsi="宋体"/>
        </w:rPr>
        <w:lastRenderedPageBreak/>
        <w:t>fonts.googleapis.com  替换：fonts.googleapis.com替换为fonts.useso.com ，</w:t>
      </w:r>
    </w:p>
    <w:p w14:paraId="6EE73E66" w14:textId="77777777" w:rsidR="00FA770E" w:rsidRPr="00613BB9" w:rsidRDefault="00FA770E" w:rsidP="00FA770E">
      <w:pPr>
        <w:rPr>
          <w:rFonts w:ascii="宋体" w:eastAsia="宋体" w:hAnsi="宋体"/>
        </w:rPr>
      </w:pPr>
    </w:p>
    <w:p w14:paraId="3851CD76" w14:textId="77777777" w:rsidR="00FA770E" w:rsidRPr="00613BB9" w:rsidRDefault="00FA770E" w:rsidP="00FA770E">
      <w:pPr>
        <w:rPr>
          <w:rFonts w:ascii="宋体" w:eastAsia="宋体" w:hAnsi="宋体"/>
        </w:rPr>
      </w:pPr>
      <w:r w:rsidRPr="00613BB9">
        <w:rPr>
          <w:rFonts w:ascii="宋体" w:eastAsia="宋体" w:hAnsi="宋体" w:hint="eastAsia"/>
        </w:rPr>
        <w:t>保存之后，字体加载问题迎刃而解。</w:t>
      </w:r>
      <w:r w:rsidRPr="00613BB9">
        <w:rPr>
          <w:rFonts w:ascii="宋体" w:eastAsia="宋体" w:hAnsi="宋体"/>
        </w:rPr>
        <w:t>360总算为广大网友做了件好事情。</w:t>
      </w:r>
    </w:p>
    <w:p w14:paraId="3543EBD4" w14:textId="77777777" w:rsidR="00FA770E" w:rsidRPr="00613BB9" w:rsidRDefault="00FA770E" w:rsidP="00FA770E">
      <w:pPr>
        <w:rPr>
          <w:rFonts w:ascii="宋体" w:eastAsia="宋体" w:hAnsi="宋体"/>
        </w:rPr>
      </w:pPr>
    </w:p>
    <w:p w14:paraId="09BAF431" w14:textId="77777777" w:rsidR="00FA770E" w:rsidRPr="00613BB9" w:rsidRDefault="00FA770E" w:rsidP="00FA770E">
      <w:pPr>
        <w:rPr>
          <w:rFonts w:ascii="宋体" w:eastAsia="宋体" w:hAnsi="宋体"/>
        </w:rPr>
      </w:pPr>
      <w:r w:rsidRPr="00613BB9">
        <w:rPr>
          <w:rFonts w:ascii="宋体" w:eastAsia="宋体" w:hAnsi="宋体" w:hint="eastAsia"/>
        </w:rPr>
        <w:t>我使用的是替换法。效果很明显。</w:t>
      </w:r>
    </w:p>
    <w:p w14:paraId="6436BCE9" w14:textId="77777777" w:rsidR="00FA770E" w:rsidRPr="00613BB9" w:rsidRDefault="00FA770E" w:rsidP="00FA770E">
      <w:pPr>
        <w:rPr>
          <w:rFonts w:ascii="宋体" w:eastAsia="宋体" w:hAnsi="宋体"/>
        </w:rPr>
      </w:pPr>
    </w:p>
    <w:p w14:paraId="22FA30EE" w14:textId="77777777" w:rsidR="00FA770E" w:rsidRPr="00613BB9" w:rsidRDefault="00FA770E" w:rsidP="00FA770E">
      <w:pPr>
        <w:rPr>
          <w:rFonts w:ascii="宋体" w:eastAsia="宋体" w:hAnsi="宋体"/>
        </w:rPr>
      </w:pPr>
      <w:r w:rsidRPr="00613BB9">
        <w:rPr>
          <w:rFonts w:ascii="宋体" w:eastAsia="宋体" w:hAnsi="宋体"/>
        </w:rPr>
        <w:t>http://www.sb-hrbp.com/Headhunters/assets/img/logo.png</w:t>
      </w:r>
    </w:p>
    <w:p w14:paraId="7333DEB8" w14:textId="77777777" w:rsidR="00FA770E" w:rsidRPr="00613BB9" w:rsidRDefault="00FA770E" w:rsidP="00FA770E">
      <w:pPr>
        <w:rPr>
          <w:rFonts w:ascii="宋体" w:eastAsia="宋体" w:hAnsi="宋体"/>
        </w:rPr>
      </w:pPr>
    </w:p>
    <w:p w14:paraId="27F424E4" w14:textId="77777777" w:rsidR="00FA770E" w:rsidRPr="00613BB9" w:rsidRDefault="00FA770E" w:rsidP="00FA770E">
      <w:pPr>
        <w:rPr>
          <w:rFonts w:ascii="宋体" w:eastAsia="宋体" w:hAnsi="宋体"/>
        </w:rPr>
      </w:pPr>
    </w:p>
    <w:p w14:paraId="5C3815F8" w14:textId="77777777" w:rsidR="00FA770E" w:rsidRPr="00613BB9" w:rsidRDefault="00FA770E" w:rsidP="00FA770E">
      <w:pPr>
        <w:rPr>
          <w:rFonts w:ascii="宋体" w:eastAsia="宋体" w:hAnsi="宋体"/>
        </w:rPr>
      </w:pPr>
    </w:p>
    <w:p w14:paraId="6EAFAE72" w14:textId="77777777" w:rsidR="00FA770E" w:rsidRPr="00613BB9" w:rsidRDefault="00FA770E" w:rsidP="00FA770E">
      <w:pPr>
        <w:rPr>
          <w:rFonts w:ascii="宋体" w:eastAsia="宋体" w:hAnsi="宋体"/>
        </w:rPr>
      </w:pPr>
      <w:r w:rsidRPr="00613BB9">
        <w:rPr>
          <w:rFonts w:ascii="宋体" w:eastAsia="宋体" w:hAnsi="宋体"/>
        </w:rPr>
        <w:t xml:space="preserve">&lt;iframe frameborder="0" width="1100" height="560" </w:t>
      </w:r>
    </w:p>
    <w:p w14:paraId="64C44612" w14:textId="77777777" w:rsidR="00FA770E" w:rsidRPr="00613BB9" w:rsidRDefault="00FA770E" w:rsidP="00FA770E">
      <w:pPr>
        <w:rPr>
          <w:rFonts w:ascii="宋体" w:eastAsia="宋体" w:hAnsi="宋体"/>
        </w:rPr>
      </w:pPr>
      <w:r w:rsidRPr="00613BB9">
        <w:rPr>
          <w:rFonts w:ascii="宋体" w:eastAsia="宋体" w:hAnsi="宋体"/>
        </w:rPr>
        <w:t>src="https://v.qq.com/txp/iframe/player.html?vid=t30485bq0l5&amp;autoplay=true" allowFullScreen="true" &gt;&lt;/iframe&gt;</w:t>
      </w:r>
    </w:p>
    <w:p w14:paraId="58C107B7" w14:textId="77777777" w:rsidR="00FA770E" w:rsidRPr="00613BB9" w:rsidRDefault="00FA770E" w:rsidP="00FA770E">
      <w:pPr>
        <w:rPr>
          <w:rFonts w:ascii="宋体" w:eastAsia="宋体" w:hAnsi="宋体"/>
        </w:rPr>
      </w:pPr>
    </w:p>
    <w:p w14:paraId="0051D5E5" w14:textId="77777777" w:rsidR="00FA770E" w:rsidRPr="00613BB9" w:rsidRDefault="00FA770E" w:rsidP="00FA770E">
      <w:pPr>
        <w:rPr>
          <w:rFonts w:ascii="宋体" w:eastAsia="宋体" w:hAnsi="宋体"/>
        </w:rPr>
      </w:pPr>
      <w:r w:rsidRPr="00613BB9">
        <w:rPr>
          <w:rFonts w:ascii="宋体" w:eastAsia="宋体" w:hAnsi="宋体" w:hint="eastAsia"/>
        </w:rPr>
        <w:t>参数</w:t>
      </w:r>
      <w:r w:rsidRPr="00613BB9">
        <w:rPr>
          <w:rFonts w:ascii="宋体" w:eastAsia="宋体" w:hAnsi="宋体"/>
        </w:rPr>
        <w:t>:autoplay: Boorer  是否自动播放</w:t>
      </w:r>
    </w:p>
    <w:p w14:paraId="5E876092" w14:textId="77777777" w:rsidR="00FA770E" w:rsidRPr="00613BB9" w:rsidRDefault="00FA770E" w:rsidP="00FA770E">
      <w:pPr>
        <w:rPr>
          <w:rFonts w:ascii="宋体" w:eastAsia="宋体" w:hAnsi="宋体"/>
        </w:rPr>
      </w:pPr>
      <w:r w:rsidRPr="00613BB9">
        <w:rPr>
          <w:rFonts w:ascii="宋体" w:eastAsia="宋体" w:hAnsi="宋体"/>
        </w:rPr>
        <w:t>vid:String  视频的vid</w:t>
      </w:r>
    </w:p>
    <w:p w14:paraId="0A90AB98" w14:textId="77777777" w:rsidR="00FA770E" w:rsidRPr="00613BB9" w:rsidRDefault="00FA770E" w:rsidP="00FA770E">
      <w:pPr>
        <w:rPr>
          <w:rFonts w:ascii="宋体" w:eastAsia="宋体" w:hAnsi="宋体"/>
        </w:rPr>
      </w:pPr>
    </w:p>
    <w:p w14:paraId="6B138CF4" w14:textId="77777777" w:rsidR="00FA770E" w:rsidRPr="00613BB9" w:rsidRDefault="00FA770E" w:rsidP="00FA770E">
      <w:pPr>
        <w:rPr>
          <w:rFonts w:ascii="宋体" w:eastAsia="宋体" w:hAnsi="宋体"/>
        </w:rPr>
      </w:pPr>
    </w:p>
    <w:p w14:paraId="68136952" w14:textId="77777777" w:rsidR="00FA770E" w:rsidRPr="00613BB9" w:rsidRDefault="00FA770E" w:rsidP="00FA770E">
      <w:pPr>
        <w:rPr>
          <w:rFonts w:ascii="宋体" w:eastAsia="宋体" w:hAnsi="宋体"/>
        </w:rPr>
      </w:pPr>
    </w:p>
    <w:p w14:paraId="4BBC5238" w14:textId="77777777" w:rsidR="00FA770E" w:rsidRPr="00613BB9" w:rsidRDefault="00FA770E" w:rsidP="00FA770E">
      <w:pPr>
        <w:rPr>
          <w:rFonts w:ascii="宋体" w:eastAsia="宋体" w:hAnsi="宋体"/>
        </w:rPr>
      </w:pPr>
    </w:p>
    <w:p w14:paraId="12AB099C" w14:textId="77777777" w:rsidR="00FA770E" w:rsidRPr="00613BB9" w:rsidRDefault="00FA770E" w:rsidP="00FA770E">
      <w:pPr>
        <w:rPr>
          <w:rFonts w:ascii="宋体" w:eastAsia="宋体" w:hAnsi="宋体"/>
        </w:rPr>
      </w:pPr>
      <w:r w:rsidRPr="00613BB9">
        <w:rPr>
          <w:rFonts w:ascii="宋体" w:eastAsia="宋体" w:hAnsi="宋体"/>
        </w:rPr>
        <w:t>https://links.jianshu.com/go?to=https%3A%2F%2Ftgideas.qq.com%2Fdoc%2Ffrontend%2Fcomponent%2Fcommon%2Ftxplayer.html</w:t>
      </w:r>
    </w:p>
    <w:p w14:paraId="469C624A" w14:textId="77777777" w:rsidR="00FA770E" w:rsidRPr="00613BB9" w:rsidRDefault="00FA770E" w:rsidP="00FA770E">
      <w:pPr>
        <w:rPr>
          <w:rFonts w:ascii="宋体" w:eastAsia="宋体" w:hAnsi="宋体"/>
        </w:rPr>
      </w:pPr>
    </w:p>
    <w:p w14:paraId="787388B2" w14:textId="77777777" w:rsidR="00FA770E" w:rsidRPr="00613BB9" w:rsidRDefault="00FA770E" w:rsidP="00FA770E">
      <w:pPr>
        <w:rPr>
          <w:rFonts w:ascii="宋体" w:eastAsia="宋体" w:hAnsi="宋体"/>
        </w:rPr>
      </w:pPr>
    </w:p>
    <w:p w14:paraId="03501060" w14:textId="77777777" w:rsidR="00FA770E" w:rsidRPr="00613BB9" w:rsidRDefault="00FA770E" w:rsidP="00FA770E">
      <w:pPr>
        <w:rPr>
          <w:rFonts w:ascii="宋体" w:eastAsia="宋体" w:hAnsi="宋体"/>
        </w:rPr>
      </w:pPr>
    </w:p>
    <w:p w14:paraId="3190E228" w14:textId="77777777" w:rsidR="00FA770E" w:rsidRPr="00613BB9" w:rsidRDefault="00FA770E" w:rsidP="00FA770E">
      <w:pPr>
        <w:rPr>
          <w:rFonts w:ascii="宋体" w:eastAsia="宋体" w:hAnsi="宋体"/>
        </w:rPr>
      </w:pPr>
    </w:p>
    <w:p w14:paraId="1E40E39D" w14:textId="77777777" w:rsidR="00FA770E" w:rsidRPr="00613BB9" w:rsidRDefault="00FA770E" w:rsidP="00FA770E">
      <w:pPr>
        <w:rPr>
          <w:rFonts w:ascii="宋体" w:eastAsia="宋体" w:hAnsi="宋体"/>
        </w:rPr>
      </w:pPr>
    </w:p>
    <w:p w14:paraId="3A68C8AA" w14:textId="77777777" w:rsidR="00FA770E" w:rsidRPr="00613BB9" w:rsidRDefault="00FA770E" w:rsidP="00FA770E">
      <w:pPr>
        <w:rPr>
          <w:rFonts w:ascii="宋体" w:eastAsia="宋体" w:hAnsi="宋体"/>
        </w:rPr>
      </w:pPr>
    </w:p>
    <w:p w14:paraId="60E6F84C" w14:textId="77777777" w:rsidR="00FA770E" w:rsidRPr="00613BB9" w:rsidRDefault="00FA770E" w:rsidP="00FA770E">
      <w:pPr>
        <w:rPr>
          <w:rFonts w:ascii="宋体" w:eastAsia="宋体" w:hAnsi="宋体"/>
        </w:rPr>
      </w:pPr>
    </w:p>
    <w:p w14:paraId="17D073F2" w14:textId="77777777" w:rsidR="00FA770E" w:rsidRPr="00613BB9" w:rsidRDefault="00FA770E" w:rsidP="00FA770E">
      <w:pPr>
        <w:rPr>
          <w:rFonts w:ascii="宋体" w:eastAsia="宋体" w:hAnsi="宋体"/>
        </w:rPr>
      </w:pPr>
    </w:p>
    <w:p w14:paraId="32FCD9D1" w14:textId="77777777" w:rsidR="00FA770E" w:rsidRPr="00613BB9" w:rsidRDefault="00FA770E" w:rsidP="00FA770E">
      <w:pPr>
        <w:rPr>
          <w:rFonts w:ascii="宋体" w:eastAsia="宋体" w:hAnsi="宋体"/>
        </w:rPr>
      </w:pPr>
    </w:p>
    <w:p w14:paraId="293CE4AB" w14:textId="77777777" w:rsidR="00FA770E" w:rsidRPr="00613BB9" w:rsidRDefault="00FA770E" w:rsidP="00FA770E">
      <w:pPr>
        <w:rPr>
          <w:rFonts w:ascii="宋体" w:eastAsia="宋体" w:hAnsi="宋体"/>
        </w:rPr>
      </w:pPr>
    </w:p>
    <w:p w14:paraId="201D4160" w14:textId="77777777" w:rsidR="00FA770E" w:rsidRPr="00613BB9" w:rsidRDefault="00FA770E" w:rsidP="00FA770E">
      <w:pPr>
        <w:rPr>
          <w:rFonts w:ascii="宋体" w:eastAsia="宋体" w:hAnsi="宋体"/>
        </w:rPr>
      </w:pPr>
    </w:p>
    <w:p w14:paraId="1D61BDC5" w14:textId="77777777" w:rsidR="00FA770E" w:rsidRPr="00613BB9" w:rsidRDefault="00FA770E" w:rsidP="00FA770E">
      <w:pPr>
        <w:rPr>
          <w:rFonts w:ascii="宋体" w:eastAsia="宋体" w:hAnsi="宋体"/>
        </w:rPr>
      </w:pPr>
    </w:p>
    <w:p w14:paraId="49B9E364" w14:textId="77777777" w:rsidR="00FA770E" w:rsidRPr="00613BB9" w:rsidRDefault="00FA770E" w:rsidP="00FA770E">
      <w:pPr>
        <w:rPr>
          <w:rFonts w:ascii="宋体" w:eastAsia="宋体" w:hAnsi="宋体"/>
        </w:rPr>
      </w:pPr>
    </w:p>
    <w:p w14:paraId="7B554F56" w14:textId="77777777" w:rsidR="00FA770E" w:rsidRPr="00613BB9" w:rsidRDefault="00FA770E" w:rsidP="00FA770E">
      <w:pPr>
        <w:rPr>
          <w:rFonts w:ascii="宋体" w:eastAsia="宋体" w:hAnsi="宋体"/>
        </w:rPr>
      </w:pPr>
    </w:p>
    <w:p w14:paraId="12D1988C" w14:textId="77777777" w:rsidR="00FA770E" w:rsidRPr="00613BB9" w:rsidRDefault="00FA770E" w:rsidP="00FA770E">
      <w:pPr>
        <w:rPr>
          <w:rFonts w:ascii="宋体" w:eastAsia="宋体" w:hAnsi="宋体"/>
        </w:rPr>
      </w:pPr>
    </w:p>
    <w:p w14:paraId="0DD5E18B" w14:textId="77777777" w:rsidR="00FA770E" w:rsidRPr="00613BB9" w:rsidRDefault="00FA770E" w:rsidP="00FA770E">
      <w:pPr>
        <w:rPr>
          <w:rFonts w:ascii="宋体" w:eastAsia="宋体" w:hAnsi="宋体"/>
        </w:rPr>
      </w:pPr>
      <w:r w:rsidRPr="00613BB9">
        <w:rPr>
          <w:rFonts w:ascii="宋体" w:eastAsia="宋体" w:hAnsi="宋体" w:hint="eastAsia"/>
        </w:rPr>
        <w:t>想要在网页中嵌入优酷、土豆、爱奇艺的视频很简单，但是现在将腾讯视频嵌入网页后却不能正常显示，而腾讯视频现在的资源也越来越多，想直接将腾讯视频嵌入到网页中怎么操作呢？其实只需要一段代码就可以了。</w:t>
      </w:r>
    </w:p>
    <w:p w14:paraId="613A4B30" w14:textId="77777777" w:rsidR="00FA770E" w:rsidRPr="00613BB9" w:rsidRDefault="00FA770E" w:rsidP="00FA770E">
      <w:pPr>
        <w:rPr>
          <w:rFonts w:ascii="宋体" w:eastAsia="宋体" w:hAnsi="宋体"/>
        </w:rPr>
      </w:pPr>
    </w:p>
    <w:p w14:paraId="14636B66" w14:textId="77777777" w:rsidR="00FA770E" w:rsidRPr="00613BB9" w:rsidRDefault="00FA770E" w:rsidP="00FA770E">
      <w:pPr>
        <w:rPr>
          <w:rFonts w:ascii="宋体" w:eastAsia="宋体" w:hAnsi="宋体"/>
        </w:rPr>
      </w:pPr>
      <w:r w:rsidRPr="00613BB9">
        <w:rPr>
          <w:rFonts w:ascii="宋体" w:eastAsia="宋体" w:hAnsi="宋体" w:hint="eastAsia"/>
        </w:rPr>
        <w:t>首先，提供一个腾讯视频嵌入网页代码。我们只需替换这段代码的一部分就可以了。</w:t>
      </w:r>
    </w:p>
    <w:p w14:paraId="451BDE4E" w14:textId="77777777" w:rsidR="00FA770E" w:rsidRPr="00613BB9" w:rsidRDefault="00FA770E" w:rsidP="00FA770E">
      <w:pPr>
        <w:rPr>
          <w:rFonts w:ascii="宋体" w:eastAsia="宋体" w:hAnsi="宋体"/>
        </w:rPr>
      </w:pPr>
    </w:p>
    <w:p w14:paraId="592C1D4B" w14:textId="77777777" w:rsidR="00FA770E" w:rsidRPr="00613BB9" w:rsidRDefault="00FA770E" w:rsidP="00FA770E">
      <w:pPr>
        <w:rPr>
          <w:rFonts w:ascii="宋体" w:eastAsia="宋体" w:hAnsi="宋体"/>
        </w:rPr>
      </w:pPr>
      <w:r w:rsidRPr="00613BB9">
        <w:rPr>
          <w:rFonts w:ascii="宋体" w:eastAsia="宋体" w:hAnsi="宋体"/>
        </w:rPr>
        <w:t xml:space="preserve">&lt;p style="text-align: center"&gt;&lt;iframe class="video_iframe" style="z-index:1;" </w:t>
      </w:r>
      <w:r w:rsidRPr="00613BB9">
        <w:rPr>
          <w:rFonts w:ascii="宋体" w:eastAsia="宋体" w:hAnsi="宋体"/>
        </w:rPr>
        <w:lastRenderedPageBreak/>
        <w:t>src="http://v.qq.com/iframe/player.html?vid=t01662frswa&amp;amp;width=500&amp;amp;height=375&amp;amp;auto=0" allowfullscreen="" frameborder="0" height="375" width="500"&gt;&lt;/iframe&gt;&lt;/p&gt;</w:t>
      </w:r>
    </w:p>
    <w:p w14:paraId="0C6CA09D" w14:textId="77777777" w:rsidR="00FA770E" w:rsidRPr="00613BB9" w:rsidRDefault="00FA770E" w:rsidP="00FA770E">
      <w:pPr>
        <w:rPr>
          <w:rFonts w:ascii="宋体" w:eastAsia="宋体" w:hAnsi="宋体"/>
        </w:rPr>
      </w:pPr>
    </w:p>
    <w:p w14:paraId="3E5A5CC2" w14:textId="77777777" w:rsidR="00FA770E" w:rsidRPr="00613BB9" w:rsidRDefault="00FA770E" w:rsidP="00FA770E">
      <w:pPr>
        <w:rPr>
          <w:rFonts w:ascii="宋体" w:eastAsia="宋体" w:hAnsi="宋体"/>
        </w:rPr>
      </w:pPr>
      <w:r w:rsidRPr="00613BB9">
        <w:rPr>
          <w:rFonts w:ascii="宋体" w:eastAsia="宋体" w:hAnsi="宋体" w:hint="eastAsia"/>
        </w:rPr>
        <w:t>找到一段腾讯视频，比如地址：</w:t>
      </w:r>
    </w:p>
    <w:p w14:paraId="2BA56162" w14:textId="77777777" w:rsidR="00FA770E" w:rsidRPr="00613BB9" w:rsidRDefault="00FA770E" w:rsidP="00FA770E">
      <w:pPr>
        <w:rPr>
          <w:rFonts w:ascii="宋体" w:eastAsia="宋体" w:hAnsi="宋体"/>
        </w:rPr>
      </w:pPr>
    </w:p>
    <w:p w14:paraId="0295BD74" w14:textId="77777777" w:rsidR="00FA770E" w:rsidRPr="00613BB9" w:rsidRDefault="00FA770E" w:rsidP="00FA770E">
      <w:pPr>
        <w:rPr>
          <w:rFonts w:ascii="宋体" w:eastAsia="宋体" w:hAnsi="宋体"/>
        </w:rPr>
      </w:pPr>
      <w:r w:rsidRPr="00613BB9">
        <w:rPr>
          <w:rFonts w:ascii="宋体" w:eastAsia="宋体" w:hAnsi="宋体"/>
        </w:rPr>
        <w:t>http://v.qq.com/boke/page/d/0/i/d0163kxz8di.html</w:t>
      </w:r>
    </w:p>
    <w:p w14:paraId="4591BE3E" w14:textId="77777777" w:rsidR="00FA770E" w:rsidRPr="00613BB9" w:rsidRDefault="00FA770E" w:rsidP="00FA770E">
      <w:pPr>
        <w:rPr>
          <w:rFonts w:ascii="宋体" w:eastAsia="宋体" w:hAnsi="宋体"/>
        </w:rPr>
      </w:pPr>
    </w:p>
    <w:p w14:paraId="033C25B9" w14:textId="77777777" w:rsidR="00FA770E" w:rsidRPr="00613BB9" w:rsidRDefault="00FA770E" w:rsidP="00FA770E">
      <w:pPr>
        <w:rPr>
          <w:rFonts w:ascii="宋体" w:eastAsia="宋体" w:hAnsi="宋体"/>
        </w:rPr>
      </w:pPr>
      <w:r w:rsidRPr="00613BB9">
        <w:rPr>
          <w:rFonts w:ascii="宋体" w:eastAsia="宋体" w:hAnsi="宋体" w:hint="eastAsia"/>
        </w:rPr>
        <w:t>这是一段《工业机器人工作场景》的视频，将这个网址的蓝色部分，替换到上面给出的代码中的红色部分，就可以了。</w:t>
      </w:r>
    </w:p>
    <w:p w14:paraId="357FE27B" w14:textId="77777777" w:rsidR="00FA770E" w:rsidRPr="00613BB9" w:rsidRDefault="00FA770E" w:rsidP="00FA770E">
      <w:pPr>
        <w:rPr>
          <w:rFonts w:ascii="宋体" w:eastAsia="宋体" w:hAnsi="宋体"/>
        </w:rPr>
      </w:pPr>
    </w:p>
    <w:p w14:paraId="06204BFA" w14:textId="77777777" w:rsidR="00FA770E" w:rsidRPr="00613BB9" w:rsidRDefault="00FA770E" w:rsidP="00FA770E">
      <w:pPr>
        <w:rPr>
          <w:rFonts w:ascii="宋体" w:eastAsia="宋体" w:hAnsi="宋体"/>
        </w:rPr>
      </w:pPr>
      <w:r w:rsidRPr="00613BB9">
        <w:rPr>
          <w:rFonts w:ascii="宋体" w:eastAsia="宋体" w:hAnsi="宋体" w:hint="eastAsia"/>
        </w:rPr>
        <w:t>最终效果为：</w:t>
      </w:r>
    </w:p>
    <w:p w14:paraId="200F5E49" w14:textId="77777777" w:rsidR="00FA770E" w:rsidRPr="00613BB9" w:rsidRDefault="00FA770E" w:rsidP="00FA770E">
      <w:pPr>
        <w:rPr>
          <w:rFonts w:ascii="宋体" w:eastAsia="宋体" w:hAnsi="宋体"/>
        </w:rPr>
      </w:pPr>
    </w:p>
    <w:p w14:paraId="08A0CD4C" w14:textId="77777777" w:rsidR="00FA770E" w:rsidRPr="00613BB9" w:rsidRDefault="00FA770E" w:rsidP="00FA770E">
      <w:pPr>
        <w:rPr>
          <w:rFonts w:ascii="宋体" w:eastAsia="宋体" w:hAnsi="宋体"/>
        </w:rPr>
      </w:pPr>
      <w:r w:rsidRPr="00613BB9">
        <w:rPr>
          <w:rFonts w:ascii="宋体" w:eastAsia="宋体" w:hAnsi="宋体"/>
        </w:rPr>
        <w:t>&lt;p style="text-align: center"&gt;&lt;iframe class="video_iframe" style="z-index:1;" src="http://v.qq.com/iframe/player.html?vid=d0163kxz8di&amp;amp;width=500&amp;amp;height=375&amp;amp;auto=0" allowfullscreen="" frameborder="0" height="375" width="500"&gt;&lt;/iframe&gt;&lt;/p&gt;</w:t>
      </w:r>
    </w:p>
    <w:p w14:paraId="1BF0879F" w14:textId="77777777" w:rsidR="00FA770E" w:rsidRPr="00613BB9" w:rsidRDefault="00FA770E" w:rsidP="00FA770E">
      <w:pPr>
        <w:rPr>
          <w:rFonts w:ascii="宋体" w:eastAsia="宋体" w:hAnsi="宋体"/>
        </w:rPr>
      </w:pPr>
    </w:p>
    <w:p w14:paraId="758F9C46" w14:textId="77777777" w:rsidR="00FA770E" w:rsidRPr="00613BB9" w:rsidRDefault="00FA770E" w:rsidP="00FA770E">
      <w:pPr>
        <w:rPr>
          <w:rFonts w:ascii="宋体" w:eastAsia="宋体" w:hAnsi="宋体"/>
        </w:rPr>
      </w:pPr>
      <w:r w:rsidRPr="00613BB9">
        <w:rPr>
          <w:rFonts w:ascii="宋体" w:eastAsia="宋体" w:hAnsi="宋体" w:hint="eastAsia"/>
        </w:rPr>
        <w:t>把</w:t>
      </w:r>
      <w:r w:rsidRPr="00613BB9">
        <w:rPr>
          <w:rFonts w:ascii="宋体" w:eastAsia="宋体" w:hAnsi="宋体"/>
        </w:rPr>
        <w:t>vid参数从腾讯视频网页查找</w:t>
      </w:r>
    </w:p>
    <w:p w14:paraId="216B2E81" w14:textId="77777777" w:rsidR="00FA770E" w:rsidRPr="00613BB9" w:rsidRDefault="00FA770E" w:rsidP="00FA770E">
      <w:pPr>
        <w:rPr>
          <w:rFonts w:ascii="宋体" w:eastAsia="宋体" w:hAnsi="宋体"/>
        </w:rPr>
      </w:pPr>
    </w:p>
    <w:p w14:paraId="27E3D51E" w14:textId="77777777" w:rsidR="00FA770E" w:rsidRPr="00613BB9" w:rsidRDefault="00FA770E" w:rsidP="00FA770E">
      <w:pPr>
        <w:rPr>
          <w:rFonts w:ascii="宋体" w:eastAsia="宋体" w:hAnsi="宋体"/>
        </w:rPr>
      </w:pPr>
      <w:r w:rsidRPr="00613BB9">
        <w:rPr>
          <w:rFonts w:ascii="宋体" w:eastAsia="宋体" w:hAnsi="宋体" w:hint="eastAsia"/>
        </w:rPr>
        <w:t>想将优酷视频、土豆视频、新浪视频等网站的视频调用到个人网站上面的方法非常简单，这些网站，均提供了直接调用的代码。如下图所示：</w:t>
      </w:r>
    </w:p>
    <w:p w14:paraId="6A73B9F6" w14:textId="77777777" w:rsidR="00FA770E" w:rsidRPr="00613BB9" w:rsidRDefault="00FA770E" w:rsidP="00FA770E">
      <w:pPr>
        <w:rPr>
          <w:rFonts w:ascii="宋体" w:eastAsia="宋体" w:hAnsi="宋体"/>
        </w:rPr>
      </w:pPr>
    </w:p>
    <w:p w14:paraId="74B1F8F1" w14:textId="77777777" w:rsidR="00FA770E" w:rsidRPr="00613BB9" w:rsidRDefault="00FA770E" w:rsidP="00FA770E">
      <w:pPr>
        <w:rPr>
          <w:rFonts w:ascii="宋体" w:eastAsia="宋体" w:hAnsi="宋体"/>
        </w:rPr>
      </w:pPr>
      <w:r w:rsidRPr="00613BB9">
        <w:rPr>
          <w:rFonts w:ascii="宋体" w:eastAsia="宋体" w:hAnsi="宋体"/>
        </w:rPr>
        <w:t>1、优酷网</w:t>
      </w:r>
    </w:p>
    <w:p w14:paraId="6AA828F0" w14:textId="77777777" w:rsidR="00FA770E" w:rsidRPr="00613BB9" w:rsidRDefault="00FA770E" w:rsidP="00FA770E">
      <w:pPr>
        <w:rPr>
          <w:rFonts w:ascii="宋体" w:eastAsia="宋体" w:hAnsi="宋体"/>
        </w:rPr>
      </w:pPr>
    </w:p>
    <w:p w14:paraId="503774E6" w14:textId="77777777" w:rsidR="00FA770E" w:rsidRPr="00613BB9" w:rsidRDefault="00FA770E" w:rsidP="00FA770E">
      <w:pPr>
        <w:rPr>
          <w:rFonts w:ascii="宋体" w:eastAsia="宋体" w:hAnsi="宋体"/>
        </w:rPr>
      </w:pPr>
      <w:r w:rsidRPr="00613BB9">
        <w:rPr>
          <w:rFonts w:ascii="宋体" w:eastAsia="宋体" w:hAnsi="宋体"/>
        </w:rPr>
        <w:t>youku.jpg</w:t>
      </w:r>
    </w:p>
    <w:p w14:paraId="7A8C831A" w14:textId="77777777" w:rsidR="00FA770E" w:rsidRPr="00613BB9" w:rsidRDefault="00FA770E" w:rsidP="00FA770E">
      <w:pPr>
        <w:rPr>
          <w:rFonts w:ascii="宋体" w:eastAsia="宋体" w:hAnsi="宋体"/>
        </w:rPr>
      </w:pPr>
    </w:p>
    <w:p w14:paraId="7B8E7DB1" w14:textId="77777777" w:rsidR="00FA770E" w:rsidRPr="00613BB9" w:rsidRDefault="00FA770E" w:rsidP="00FA770E">
      <w:pPr>
        <w:rPr>
          <w:rFonts w:ascii="宋体" w:eastAsia="宋体" w:hAnsi="宋体"/>
        </w:rPr>
      </w:pPr>
      <w:r w:rsidRPr="00613BB9">
        <w:rPr>
          <w:rFonts w:ascii="宋体" w:eastAsia="宋体" w:hAnsi="宋体"/>
        </w:rPr>
        <w:t>2、土豆网</w:t>
      </w:r>
    </w:p>
    <w:p w14:paraId="2478FC3E" w14:textId="77777777" w:rsidR="00FA770E" w:rsidRPr="00613BB9" w:rsidRDefault="00FA770E" w:rsidP="00FA770E">
      <w:pPr>
        <w:rPr>
          <w:rFonts w:ascii="宋体" w:eastAsia="宋体" w:hAnsi="宋体"/>
        </w:rPr>
      </w:pPr>
    </w:p>
    <w:p w14:paraId="5071A3A0" w14:textId="77777777" w:rsidR="00FA770E" w:rsidRPr="00613BB9" w:rsidRDefault="00FA770E" w:rsidP="00FA770E">
      <w:pPr>
        <w:rPr>
          <w:rFonts w:ascii="宋体" w:eastAsia="宋体" w:hAnsi="宋体"/>
        </w:rPr>
      </w:pPr>
      <w:r w:rsidRPr="00613BB9">
        <w:rPr>
          <w:rFonts w:ascii="宋体" w:eastAsia="宋体" w:hAnsi="宋体"/>
        </w:rPr>
        <w:t>tudou.jpg</w:t>
      </w:r>
    </w:p>
    <w:p w14:paraId="329F0772" w14:textId="77777777" w:rsidR="00FA770E" w:rsidRPr="00613BB9" w:rsidRDefault="00FA770E" w:rsidP="00FA770E">
      <w:pPr>
        <w:rPr>
          <w:rFonts w:ascii="宋体" w:eastAsia="宋体" w:hAnsi="宋体"/>
        </w:rPr>
      </w:pPr>
    </w:p>
    <w:p w14:paraId="19ED5D7C" w14:textId="77777777" w:rsidR="00FA770E" w:rsidRPr="00613BB9" w:rsidRDefault="00FA770E" w:rsidP="00FA770E">
      <w:pPr>
        <w:rPr>
          <w:rFonts w:ascii="宋体" w:eastAsia="宋体" w:hAnsi="宋体"/>
        </w:rPr>
      </w:pPr>
      <w:r w:rsidRPr="00613BB9">
        <w:rPr>
          <w:rFonts w:ascii="宋体" w:eastAsia="宋体" w:hAnsi="宋体"/>
        </w:rPr>
        <w:t>3、新浪视频</w:t>
      </w:r>
    </w:p>
    <w:p w14:paraId="422812F2" w14:textId="77777777" w:rsidR="00FA770E" w:rsidRPr="00613BB9" w:rsidRDefault="00FA770E" w:rsidP="00FA770E">
      <w:pPr>
        <w:rPr>
          <w:rFonts w:ascii="宋体" w:eastAsia="宋体" w:hAnsi="宋体"/>
        </w:rPr>
      </w:pPr>
    </w:p>
    <w:p w14:paraId="166BB0E6" w14:textId="77777777" w:rsidR="00FA770E" w:rsidRPr="00613BB9" w:rsidRDefault="00FA770E" w:rsidP="00FA770E">
      <w:pPr>
        <w:rPr>
          <w:rFonts w:ascii="宋体" w:eastAsia="宋体" w:hAnsi="宋体"/>
        </w:rPr>
      </w:pPr>
      <w:r w:rsidRPr="00613BB9">
        <w:rPr>
          <w:rFonts w:ascii="宋体" w:eastAsia="宋体" w:hAnsi="宋体"/>
        </w:rPr>
        <w:t>xinlang.jpg</w:t>
      </w:r>
    </w:p>
    <w:p w14:paraId="3C6E1902" w14:textId="77777777" w:rsidR="00FA770E" w:rsidRPr="00613BB9" w:rsidRDefault="00FA770E" w:rsidP="00FA770E">
      <w:pPr>
        <w:rPr>
          <w:rFonts w:ascii="宋体" w:eastAsia="宋体" w:hAnsi="宋体"/>
        </w:rPr>
      </w:pPr>
    </w:p>
    <w:p w14:paraId="66C23711" w14:textId="77777777" w:rsidR="00FA770E" w:rsidRPr="00613BB9" w:rsidRDefault="00FA770E" w:rsidP="00FA770E">
      <w:pPr>
        <w:rPr>
          <w:rFonts w:ascii="宋体" w:eastAsia="宋体" w:hAnsi="宋体"/>
        </w:rPr>
      </w:pPr>
      <w:r w:rsidRPr="00613BB9">
        <w:rPr>
          <w:rFonts w:ascii="宋体" w:eastAsia="宋体" w:hAnsi="宋体" w:hint="eastAsia"/>
        </w:rPr>
        <w:t>但是腾讯视频则是这样的（并没有提供嵌入网页的代码）：</w:t>
      </w:r>
    </w:p>
    <w:p w14:paraId="43C7831B" w14:textId="77777777" w:rsidR="00FA770E" w:rsidRPr="00613BB9" w:rsidRDefault="00FA770E" w:rsidP="00FA770E">
      <w:pPr>
        <w:rPr>
          <w:rFonts w:ascii="宋体" w:eastAsia="宋体" w:hAnsi="宋体"/>
        </w:rPr>
      </w:pPr>
    </w:p>
    <w:p w14:paraId="57FD8D48" w14:textId="77777777" w:rsidR="00FA770E" w:rsidRPr="00613BB9" w:rsidRDefault="00FA770E" w:rsidP="00FA770E">
      <w:pPr>
        <w:rPr>
          <w:rFonts w:ascii="宋体" w:eastAsia="宋体" w:hAnsi="宋体"/>
        </w:rPr>
      </w:pPr>
      <w:r w:rsidRPr="00613BB9">
        <w:rPr>
          <w:rFonts w:ascii="宋体" w:eastAsia="宋体" w:hAnsi="宋体"/>
        </w:rPr>
        <w:t>tengxun.jpg</w:t>
      </w:r>
    </w:p>
    <w:p w14:paraId="3521E144" w14:textId="77777777" w:rsidR="00FA770E" w:rsidRPr="00613BB9" w:rsidRDefault="00FA770E" w:rsidP="00FA770E">
      <w:pPr>
        <w:rPr>
          <w:rFonts w:ascii="宋体" w:eastAsia="宋体" w:hAnsi="宋体"/>
        </w:rPr>
      </w:pPr>
    </w:p>
    <w:p w14:paraId="6FCBCCEF" w14:textId="77777777" w:rsidR="00FA770E" w:rsidRPr="00613BB9" w:rsidRDefault="00FA770E" w:rsidP="00FA770E">
      <w:pPr>
        <w:rPr>
          <w:rFonts w:ascii="宋体" w:eastAsia="宋体" w:hAnsi="宋体"/>
        </w:rPr>
      </w:pPr>
      <w:r w:rsidRPr="00613BB9">
        <w:rPr>
          <w:rFonts w:ascii="宋体" w:eastAsia="宋体" w:hAnsi="宋体" w:hint="eastAsia"/>
        </w:rPr>
        <w:t>应该怎么办呢？</w:t>
      </w:r>
    </w:p>
    <w:p w14:paraId="7881E7DA" w14:textId="77777777" w:rsidR="00FA770E" w:rsidRPr="00613BB9" w:rsidRDefault="00FA770E" w:rsidP="00FA770E">
      <w:pPr>
        <w:rPr>
          <w:rFonts w:ascii="宋体" w:eastAsia="宋体" w:hAnsi="宋体"/>
        </w:rPr>
      </w:pPr>
    </w:p>
    <w:p w14:paraId="2AA8A04A" w14:textId="77777777" w:rsidR="00FA770E" w:rsidRPr="00613BB9" w:rsidRDefault="00FA770E" w:rsidP="00FA770E">
      <w:pPr>
        <w:rPr>
          <w:rFonts w:ascii="宋体" w:eastAsia="宋体" w:hAnsi="宋体"/>
        </w:rPr>
      </w:pPr>
      <w:r w:rsidRPr="00613BB9">
        <w:rPr>
          <w:rFonts w:ascii="宋体" w:eastAsia="宋体" w:hAnsi="宋体" w:hint="eastAsia"/>
        </w:rPr>
        <w:t>可以从微信公众平台中学习一下，因为腾讯视频，可以直接嵌入微信公众平台啊？点击查看：微信公众平台转载别人发的视频的方法</w:t>
      </w:r>
    </w:p>
    <w:p w14:paraId="221A07BC" w14:textId="77777777" w:rsidR="00FA770E" w:rsidRPr="00613BB9" w:rsidRDefault="00FA770E" w:rsidP="00FA770E">
      <w:pPr>
        <w:rPr>
          <w:rFonts w:ascii="宋体" w:eastAsia="宋体" w:hAnsi="宋体"/>
        </w:rPr>
      </w:pPr>
    </w:p>
    <w:p w14:paraId="5BA76A66" w14:textId="77777777" w:rsidR="00FA770E" w:rsidRPr="00613BB9" w:rsidRDefault="00FA770E" w:rsidP="00FA770E">
      <w:pPr>
        <w:rPr>
          <w:rFonts w:ascii="宋体" w:eastAsia="宋体" w:hAnsi="宋体"/>
        </w:rPr>
      </w:pPr>
      <w:r w:rsidRPr="00613BB9">
        <w:rPr>
          <w:rFonts w:ascii="宋体" w:eastAsia="宋体" w:hAnsi="宋体" w:hint="eastAsia"/>
        </w:rPr>
        <w:lastRenderedPageBreak/>
        <w:t>方法一：将视频在微信公众平台中的调用代码提取出来，如下所示：</w:t>
      </w:r>
    </w:p>
    <w:p w14:paraId="40A9A040" w14:textId="77777777" w:rsidR="00FA770E" w:rsidRPr="00613BB9" w:rsidRDefault="00FA770E" w:rsidP="00FA770E">
      <w:pPr>
        <w:rPr>
          <w:rFonts w:ascii="宋体" w:eastAsia="宋体" w:hAnsi="宋体"/>
        </w:rPr>
      </w:pPr>
    </w:p>
    <w:p w14:paraId="46757EE2" w14:textId="77777777" w:rsidR="00FA770E" w:rsidRPr="00613BB9" w:rsidRDefault="00FA770E" w:rsidP="00FA770E">
      <w:pPr>
        <w:rPr>
          <w:rFonts w:ascii="宋体" w:eastAsia="宋体" w:hAnsi="宋体"/>
        </w:rPr>
      </w:pPr>
      <w:r w:rsidRPr="00613BB9">
        <w:rPr>
          <w:rFonts w:ascii="宋体" w:eastAsia="宋体" w:hAnsi="宋体"/>
        </w:rPr>
        <w:t>&lt;iframe class="video_iframe" style=" z-index:1; " src="http://v.qq.com/iframe/player.html?vid=m0137rrajuc&amp;amp;width=300&amp;amp;height=200&amp;amp;auto=0" allowfullscreen="" frameborder="0" height="200" width="300"&gt;&lt;/iframe&gt;</w:t>
      </w:r>
    </w:p>
    <w:p w14:paraId="24917075" w14:textId="77777777" w:rsidR="00FA770E" w:rsidRPr="00613BB9" w:rsidRDefault="00FA770E" w:rsidP="00FA770E">
      <w:pPr>
        <w:rPr>
          <w:rFonts w:ascii="宋体" w:eastAsia="宋体" w:hAnsi="宋体"/>
        </w:rPr>
      </w:pPr>
    </w:p>
    <w:p w14:paraId="1DAF0B68" w14:textId="77777777" w:rsidR="00FA770E" w:rsidRPr="00613BB9" w:rsidRDefault="00FA770E" w:rsidP="00FA770E">
      <w:pPr>
        <w:rPr>
          <w:rFonts w:ascii="宋体" w:eastAsia="宋体" w:hAnsi="宋体"/>
        </w:rPr>
      </w:pPr>
      <w:r w:rsidRPr="00613BB9">
        <w:rPr>
          <w:rFonts w:ascii="宋体" w:eastAsia="宋体" w:hAnsi="宋体" w:hint="eastAsia"/>
        </w:rPr>
        <w:t>打开需要添加的腾讯视频网址，例如：</w:t>
      </w:r>
    </w:p>
    <w:p w14:paraId="7A93EF7F" w14:textId="35C690D5" w:rsidR="00FA770E" w:rsidRPr="00613BB9" w:rsidRDefault="00FA770E" w:rsidP="00FA770E">
      <w:pPr>
        <w:rPr>
          <w:rFonts w:ascii="宋体" w:eastAsia="宋体" w:hAnsi="宋体"/>
        </w:rPr>
      </w:pPr>
      <w:r w:rsidRPr="00613BB9">
        <w:rPr>
          <w:rFonts w:ascii="宋体" w:eastAsia="宋体" w:hAnsi="宋体"/>
        </w:rPr>
        <w:t>http://v.qq.com/cover/z/zrxyhghf3n8xhxl/k0015trfczz.html</w:t>
      </w:r>
    </w:p>
    <w:p w14:paraId="1857E7C8" w14:textId="77777777" w:rsidR="00FA770E" w:rsidRPr="00613BB9" w:rsidRDefault="00FA770E" w:rsidP="00FA770E">
      <w:pPr>
        <w:rPr>
          <w:rFonts w:ascii="宋体" w:eastAsia="宋体" w:hAnsi="宋体"/>
        </w:rPr>
      </w:pPr>
    </w:p>
    <w:p w14:paraId="7F6394E1" w14:textId="77777777" w:rsidR="00FA770E" w:rsidRPr="00613BB9" w:rsidRDefault="00FA770E" w:rsidP="00FA770E">
      <w:pPr>
        <w:rPr>
          <w:rFonts w:ascii="宋体" w:eastAsia="宋体" w:hAnsi="宋体"/>
        </w:rPr>
      </w:pPr>
      <w:r w:rsidRPr="00613BB9">
        <w:rPr>
          <w:rFonts w:ascii="宋体" w:eastAsia="宋体" w:hAnsi="宋体" w:hint="eastAsia"/>
        </w:rPr>
        <w:t>将上述代码中的</w:t>
      </w:r>
      <w:r w:rsidRPr="00613BB9">
        <w:rPr>
          <w:rFonts w:ascii="宋体" w:eastAsia="宋体" w:hAnsi="宋体"/>
        </w:rPr>
        <w:t>vid=后面的内容替换成上述网址中标红的部分，然后将上述网址重新复制出来：</w:t>
      </w:r>
    </w:p>
    <w:p w14:paraId="2A5388E8" w14:textId="77777777" w:rsidR="00FA770E" w:rsidRPr="00613BB9" w:rsidRDefault="00FA770E" w:rsidP="00FA770E">
      <w:pPr>
        <w:rPr>
          <w:rFonts w:ascii="宋体" w:eastAsia="宋体" w:hAnsi="宋体"/>
        </w:rPr>
      </w:pPr>
    </w:p>
    <w:p w14:paraId="61B7E7D9" w14:textId="77777777" w:rsidR="00FA770E" w:rsidRPr="00613BB9" w:rsidRDefault="00FA770E" w:rsidP="00FA770E">
      <w:pPr>
        <w:rPr>
          <w:rFonts w:ascii="宋体" w:eastAsia="宋体" w:hAnsi="宋体"/>
        </w:rPr>
      </w:pPr>
      <w:r w:rsidRPr="00613BB9">
        <w:rPr>
          <w:rFonts w:ascii="宋体" w:eastAsia="宋体" w:hAnsi="宋体"/>
        </w:rPr>
        <w:t>&lt;iframe class="video_iframe" style=" z-index:1; " src="http://v.qq.com/iframe/player.html?vid=k0015trfczz&amp;amp;width=300&amp;amp;height=200&amp;amp;auto=0" allowfullscreen="" frameborder="0" height="200" width="300"&gt;&lt;/iframe&gt;</w:t>
      </w:r>
    </w:p>
    <w:p w14:paraId="6746592E" w14:textId="77777777" w:rsidR="00FA770E" w:rsidRPr="00613BB9" w:rsidRDefault="00FA770E" w:rsidP="00FA770E">
      <w:pPr>
        <w:rPr>
          <w:rFonts w:ascii="宋体" w:eastAsia="宋体" w:hAnsi="宋体"/>
        </w:rPr>
      </w:pPr>
    </w:p>
    <w:p w14:paraId="10D82264" w14:textId="77777777" w:rsidR="00FA770E" w:rsidRPr="00613BB9" w:rsidRDefault="00FA770E" w:rsidP="00FA770E">
      <w:pPr>
        <w:rPr>
          <w:rFonts w:ascii="宋体" w:eastAsia="宋体" w:hAnsi="宋体"/>
        </w:rPr>
      </w:pPr>
      <w:r w:rsidRPr="00613BB9">
        <w:rPr>
          <w:rFonts w:ascii="宋体" w:eastAsia="宋体" w:hAnsi="宋体" w:hint="eastAsia"/>
        </w:rPr>
        <w:t>效果参见下方：</w:t>
      </w:r>
    </w:p>
    <w:p w14:paraId="4EAC004A" w14:textId="77777777" w:rsidR="00FA770E" w:rsidRPr="00613BB9" w:rsidRDefault="00FA770E" w:rsidP="00FA770E">
      <w:pPr>
        <w:rPr>
          <w:rFonts w:ascii="宋体" w:eastAsia="宋体" w:hAnsi="宋体"/>
        </w:rPr>
      </w:pPr>
    </w:p>
    <w:p w14:paraId="3793E5EF" w14:textId="77777777" w:rsidR="00FA770E" w:rsidRPr="00613BB9" w:rsidRDefault="00FA770E" w:rsidP="00FA770E">
      <w:pPr>
        <w:rPr>
          <w:rFonts w:ascii="宋体" w:eastAsia="宋体" w:hAnsi="宋体"/>
        </w:rPr>
      </w:pPr>
      <w:r w:rsidRPr="00613BB9">
        <w:rPr>
          <w:rFonts w:ascii="宋体" w:eastAsia="宋体" w:hAnsi="宋体"/>
        </w:rPr>
        <w:t xml:space="preserve"> </w:t>
      </w:r>
    </w:p>
    <w:p w14:paraId="3FE8CD81" w14:textId="77777777" w:rsidR="00FA770E" w:rsidRPr="00613BB9" w:rsidRDefault="00FA770E" w:rsidP="00FA770E">
      <w:pPr>
        <w:rPr>
          <w:rFonts w:ascii="宋体" w:eastAsia="宋体" w:hAnsi="宋体"/>
        </w:rPr>
      </w:pPr>
    </w:p>
    <w:p w14:paraId="612092DF" w14:textId="77777777" w:rsidR="00FA770E" w:rsidRPr="00613BB9" w:rsidRDefault="00FA770E" w:rsidP="00FA770E">
      <w:pPr>
        <w:rPr>
          <w:rFonts w:ascii="宋体" w:eastAsia="宋体" w:hAnsi="宋体"/>
        </w:rPr>
      </w:pPr>
      <w:r w:rsidRPr="00613BB9">
        <w:rPr>
          <w:rFonts w:ascii="宋体" w:eastAsia="宋体" w:hAnsi="宋体" w:hint="eastAsia"/>
        </w:rPr>
        <w:t>其中的视频的宽度（</w:t>
      </w:r>
      <w:r w:rsidRPr="00613BB9">
        <w:rPr>
          <w:rFonts w:ascii="宋体" w:eastAsia="宋体" w:hAnsi="宋体"/>
        </w:rPr>
        <w:t>width）和高度（height）可以分别通过修改代码中对应的数值（本视频中width=300，height=200）来进行修改。</w:t>
      </w:r>
    </w:p>
    <w:p w14:paraId="39AF5A04" w14:textId="77777777" w:rsidR="00FA770E" w:rsidRPr="00613BB9" w:rsidRDefault="00FA770E" w:rsidP="00FA770E">
      <w:pPr>
        <w:rPr>
          <w:rFonts w:ascii="宋体" w:eastAsia="宋体" w:hAnsi="宋体"/>
        </w:rPr>
      </w:pPr>
    </w:p>
    <w:p w14:paraId="171D1F9A" w14:textId="77777777" w:rsidR="00FA770E" w:rsidRPr="00613BB9" w:rsidRDefault="00FA770E" w:rsidP="00FA770E">
      <w:pPr>
        <w:rPr>
          <w:rFonts w:ascii="宋体" w:eastAsia="宋体" w:hAnsi="宋体"/>
        </w:rPr>
      </w:pPr>
      <w:r w:rsidRPr="00613BB9">
        <w:rPr>
          <w:rFonts w:ascii="宋体" w:eastAsia="宋体" w:hAnsi="宋体" w:hint="eastAsia"/>
        </w:rPr>
        <w:t>不自动播放</w:t>
      </w:r>
    </w:p>
    <w:p w14:paraId="535209BF" w14:textId="77777777" w:rsidR="00FA770E" w:rsidRPr="00613BB9" w:rsidRDefault="00FA770E" w:rsidP="00FA770E">
      <w:pPr>
        <w:rPr>
          <w:rFonts w:ascii="宋体" w:eastAsia="宋体" w:hAnsi="宋体"/>
        </w:rPr>
      </w:pPr>
    </w:p>
    <w:p w14:paraId="632E6136" w14:textId="0D4CC413" w:rsidR="00FA770E" w:rsidRPr="00613BB9" w:rsidRDefault="00FA770E" w:rsidP="00FA770E">
      <w:pPr>
        <w:rPr>
          <w:rFonts w:ascii="宋体" w:eastAsia="宋体" w:hAnsi="宋体"/>
        </w:rPr>
      </w:pPr>
      <w:r w:rsidRPr="00613BB9">
        <w:rPr>
          <w:rFonts w:ascii="宋体" w:eastAsia="宋体" w:hAnsi="宋体"/>
        </w:rPr>
        <w:t>&lt;iframe class="video_iframe" style=" z-index:1; " src="http://v.qq.com/iframe/player.html?vid=k0344pfymze&amp;tiny=0&amp;auto=0&amp;isAutoPlay=false;width=300&amp;amp;height=200&amp;amp;auto=0" allowfullscreen="" frameborder="0" height="200" width="300"&gt;&lt;/iframe&gt;</w:t>
      </w:r>
    </w:p>
    <w:p w14:paraId="396B0F2B" w14:textId="1DAE3C8D" w:rsidR="00FA770E" w:rsidRPr="00613BB9" w:rsidRDefault="00FA770E" w:rsidP="002E1F5F">
      <w:pPr>
        <w:rPr>
          <w:rFonts w:ascii="宋体" w:eastAsia="宋体" w:hAnsi="宋体"/>
        </w:rPr>
      </w:pPr>
    </w:p>
    <w:p w14:paraId="480CD691" w14:textId="30DD6680" w:rsidR="00CB04CC" w:rsidRPr="00613BB9" w:rsidRDefault="00CB04CC" w:rsidP="00E45717">
      <w:pPr>
        <w:pStyle w:val="1"/>
        <w:rPr>
          <w:rFonts w:ascii="宋体" w:eastAsia="宋体" w:hAnsi="宋体"/>
        </w:rPr>
      </w:pPr>
      <w:bookmarkStart w:id="8" w:name="_Toc46394627"/>
      <w:r w:rsidRPr="00613BB9">
        <w:rPr>
          <w:rFonts w:ascii="宋体" w:eastAsia="宋体" w:hAnsi="宋体" w:hint="eastAsia"/>
        </w:rPr>
        <w:t>开源许可证</w:t>
      </w:r>
      <w:bookmarkEnd w:id="8"/>
    </w:p>
    <w:p w14:paraId="3FA67EE2" w14:textId="77777777" w:rsidR="00BC1941" w:rsidRPr="00613BB9" w:rsidRDefault="00BC1941" w:rsidP="002B284E">
      <w:pPr>
        <w:rPr>
          <w:rFonts w:ascii="宋体" w:eastAsia="宋体" w:hAnsi="宋体" w:cs="宋体"/>
          <w:b/>
          <w:bCs/>
          <w:kern w:val="36"/>
          <w:sz w:val="36"/>
          <w:szCs w:val="36"/>
        </w:rPr>
      </w:pPr>
      <w:r w:rsidRPr="00613BB9">
        <w:rPr>
          <w:rFonts w:ascii="宋体" w:eastAsia="宋体" w:hAnsi="宋体" w:cs="宋体"/>
          <w:b/>
          <w:bCs/>
          <w:kern w:val="36"/>
          <w:sz w:val="36"/>
          <w:szCs w:val="36"/>
        </w:rPr>
        <w:t>Github 项目</w:t>
      </w:r>
      <w:r w:rsidRPr="00613BB9">
        <w:rPr>
          <w:rFonts w:ascii="宋体" w:eastAsia="宋体" w:hAnsi="宋体" w:cs="宋体" w:hint="eastAsia"/>
          <w:b/>
          <w:bCs/>
          <w:kern w:val="36"/>
          <w:sz w:val="36"/>
          <w:szCs w:val="36"/>
        </w:rPr>
        <w:t>的</w:t>
      </w:r>
      <w:r w:rsidRPr="00613BB9">
        <w:rPr>
          <w:rFonts w:ascii="宋体" w:eastAsia="宋体" w:hAnsi="宋体" w:cs="宋体"/>
          <w:b/>
          <w:bCs/>
          <w:kern w:val="36"/>
          <w:sz w:val="36"/>
          <w:szCs w:val="36"/>
        </w:rPr>
        <w:t>开源许可证</w:t>
      </w:r>
      <w:r w:rsidRPr="00613BB9">
        <w:rPr>
          <w:rFonts w:ascii="宋体" w:eastAsia="宋体" w:hAnsi="宋体" w:cs="宋体" w:hint="eastAsia"/>
          <w:b/>
          <w:bCs/>
          <w:kern w:val="36"/>
          <w:sz w:val="36"/>
          <w:szCs w:val="36"/>
        </w:rPr>
        <w:t xml:space="preserve"> </w:t>
      </w:r>
      <w:r w:rsidRPr="00613BB9">
        <w:rPr>
          <w:rFonts w:ascii="宋体" w:eastAsia="宋体" w:hAnsi="宋体" w:cs="宋体"/>
          <w:b/>
          <w:bCs/>
          <w:kern w:val="36"/>
          <w:sz w:val="36"/>
          <w:szCs w:val="36"/>
        </w:rPr>
        <w:t xml:space="preserve">  </w:t>
      </w:r>
    </w:p>
    <w:p w14:paraId="715E8235" w14:textId="77777777" w:rsidR="00BC1941" w:rsidRPr="00613BB9" w:rsidRDefault="00BC1941" w:rsidP="002B284E">
      <w:pPr>
        <w:widowControl/>
        <w:shd w:val="clear" w:color="auto" w:fill="FFFFFF"/>
        <w:spacing w:after="336"/>
        <w:jc w:val="left"/>
        <w:rPr>
          <w:rFonts w:ascii="宋体" w:eastAsia="宋体" w:hAnsi="宋体" w:cs="宋体"/>
          <w:kern w:val="0"/>
          <w:sz w:val="27"/>
          <w:szCs w:val="27"/>
        </w:rPr>
      </w:pPr>
      <w:r w:rsidRPr="00613BB9">
        <w:rPr>
          <w:rFonts w:ascii="宋体" w:eastAsia="宋体" w:hAnsi="宋体" w:cs="宋体" w:hint="eastAsia"/>
          <w:kern w:val="0"/>
          <w:sz w:val="27"/>
          <w:szCs w:val="27"/>
        </w:rPr>
        <w:t>Github 官方专门制作了一个网站 </w:t>
      </w:r>
      <w:hyperlink r:id="rId8" w:tgtFrame="_blank" w:history="1">
        <w:r w:rsidRPr="00613BB9">
          <w:rPr>
            <w:rFonts w:ascii="宋体" w:eastAsia="宋体" w:hAnsi="宋体" w:cs="宋体"/>
            <w:kern w:val="0"/>
            <w:sz w:val="2"/>
            <w:szCs w:val="2"/>
          </w:rPr>
          <w:t>https://</w:t>
        </w:r>
        <w:r w:rsidRPr="00613BB9">
          <w:rPr>
            <w:rFonts w:ascii="宋体" w:eastAsia="宋体" w:hAnsi="宋体" w:cs="宋体" w:hint="eastAsia"/>
            <w:kern w:val="0"/>
            <w:sz w:val="27"/>
            <w:szCs w:val="27"/>
          </w:rPr>
          <w:t>choosealicense.com/</w:t>
        </w:r>
      </w:hyperlink>
      <w:r w:rsidRPr="00613BB9">
        <w:rPr>
          <w:rFonts w:ascii="宋体" w:eastAsia="宋体" w:hAnsi="宋体" w:cs="宋体" w:hint="eastAsia"/>
          <w:kern w:val="0"/>
          <w:sz w:val="27"/>
          <w:szCs w:val="27"/>
        </w:rPr>
        <w:t> 帮助大家选择合适的开源，License。中文版也有 </w:t>
      </w:r>
      <w:hyperlink r:id="rId9" w:tgtFrame="_blank" w:history="1">
        <w:r w:rsidRPr="00613BB9">
          <w:rPr>
            <w:rFonts w:ascii="宋体" w:eastAsia="宋体" w:hAnsi="宋体" w:cs="宋体"/>
            <w:kern w:val="0"/>
            <w:sz w:val="2"/>
            <w:szCs w:val="2"/>
          </w:rPr>
          <w:t>http://</w:t>
        </w:r>
        <w:r w:rsidRPr="00613BB9">
          <w:rPr>
            <w:rFonts w:ascii="宋体" w:eastAsia="宋体" w:hAnsi="宋体" w:cs="宋体" w:hint="eastAsia"/>
            <w:kern w:val="0"/>
            <w:sz w:val="27"/>
            <w:szCs w:val="27"/>
          </w:rPr>
          <w:t>choosealicense.online/</w:t>
        </w:r>
      </w:hyperlink>
      <w:r w:rsidRPr="00613BB9">
        <w:rPr>
          <w:rFonts w:ascii="宋体" w:eastAsia="宋体" w:hAnsi="宋体" w:cs="宋体" w:hint="eastAsia"/>
          <w:kern w:val="0"/>
          <w:sz w:val="27"/>
          <w:szCs w:val="27"/>
        </w:rPr>
        <w:t>。</w:t>
      </w:r>
      <w:r w:rsidRPr="00613BB9">
        <w:rPr>
          <w:rFonts w:ascii="宋体" w:eastAsia="宋体" w:hAnsi="宋体" w:cs="宋体" w:hint="eastAsia"/>
          <w:kern w:val="0"/>
          <w:sz w:val="27"/>
          <w:szCs w:val="27"/>
        </w:rPr>
        <w:lastRenderedPageBreak/>
        <w:t>这里我对这些如果选择 Github 项目的 License ，给出一些具体的操作建议。</w:t>
      </w:r>
    </w:p>
    <w:p w14:paraId="51B630DA" w14:textId="77777777" w:rsidR="00BC1941" w:rsidRPr="00613BB9" w:rsidRDefault="00BC1941" w:rsidP="00E45717">
      <w:pPr>
        <w:pStyle w:val="2"/>
        <w:rPr>
          <w:b w:val="0"/>
          <w:bCs w:val="0"/>
          <w:sz w:val="32"/>
          <w:szCs w:val="32"/>
        </w:rPr>
      </w:pPr>
      <w:bookmarkStart w:id="9" w:name="_Toc46394628"/>
      <w:r w:rsidRPr="00613BB9">
        <w:rPr>
          <w:sz w:val="32"/>
          <w:szCs w:val="32"/>
        </w:rPr>
        <w:t>可不可以不选择 License ？</w:t>
      </w:r>
      <w:bookmarkEnd w:id="9"/>
    </w:p>
    <w:p w14:paraId="557CEFF0" w14:textId="4F23B55D" w:rsidR="00BC1941" w:rsidRPr="00613BB9" w:rsidRDefault="00BC1941" w:rsidP="002B284E">
      <w:pPr>
        <w:widowControl/>
        <w:shd w:val="clear" w:color="auto" w:fill="FFFFFF"/>
        <w:spacing w:before="336" w:after="336"/>
        <w:jc w:val="left"/>
        <w:rPr>
          <w:rFonts w:ascii="宋体" w:eastAsia="宋体" w:hAnsi="宋体" w:cs="宋体"/>
          <w:kern w:val="0"/>
          <w:sz w:val="27"/>
          <w:szCs w:val="27"/>
        </w:rPr>
      </w:pPr>
      <w:r w:rsidRPr="00613BB9">
        <w:rPr>
          <w:rFonts w:ascii="宋体" w:eastAsia="宋体" w:hAnsi="宋体" w:cs="宋体" w:hint="eastAsia"/>
          <w:kern w:val="0"/>
          <w:sz w:val="27"/>
          <w:szCs w:val="27"/>
        </w:rPr>
        <w:t>没有 License 的内容是默认会被版权保护。所以如果你想要的是让大家都放心使用，就需要选择一个合适的 License ，只有这样才能赋予任何人使用，分享和修改这个软件的权力。</w:t>
      </w:r>
    </w:p>
    <w:p w14:paraId="350DB4BD" w14:textId="18E0CD26" w:rsidR="00BC1941" w:rsidRPr="00613BB9" w:rsidRDefault="00BC1941" w:rsidP="002B284E">
      <w:pPr>
        <w:widowControl/>
        <w:shd w:val="clear" w:color="auto" w:fill="FFFFFF"/>
        <w:spacing w:before="336" w:after="336"/>
        <w:jc w:val="left"/>
        <w:rPr>
          <w:rFonts w:ascii="宋体" w:eastAsia="宋体" w:hAnsi="宋体" w:cs="宋体"/>
          <w:kern w:val="0"/>
          <w:sz w:val="27"/>
          <w:szCs w:val="27"/>
        </w:rPr>
      </w:pPr>
      <w:r w:rsidRPr="00613BB9">
        <w:rPr>
          <w:rFonts w:ascii="宋体" w:eastAsia="宋体" w:hAnsi="宋体" w:cs="宋体" w:hint="eastAsia"/>
          <w:kern w:val="0"/>
          <w:sz w:val="27"/>
          <w:szCs w:val="27"/>
        </w:rPr>
        <w:t>所以，如果你只是想奉献爱心，想让大家无限制的使用自己仓库的代码，选择 MIT 协议即可。MIT License 是一个宽松的 License ，允许别人用你的代码做任何事情，但必须保证你的所有权，并且你无须承担代码使用产生的风险。</w:t>
      </w:r>
    </w:p>
    <w:p w14:paraId="69DB755F" w14:textId="77777777" w:rsidR="00BC1941" w:rsidRPr="00613BB9" w:rsidRDefault="00BC1941" w:rsidP="00E45717">
      <w:pPr>
        <w:pStyle w:val="2"/>
        <w:rPr>
          <w:b w:val="0"/>
          <w:bCs w:val="0"/>
          <w:sz w:val="32"/>
          <w:szCs w:val="32"/>
        </w:rPr>
      </w:pPr>
      <w:bookmarkStart w:id="10" w:name="_Toc46394629"/>
      <w:r w:rsidRPr="00613BB9">
        <w:rPr>
          <w:sz w:val="32"/>
          <w:szCs w:val="32"/>
        </w:rPr>
        <w:t>具体选择标准</w:t>
      </w:r>
      <w:bookmarkEnd w:id="10"/>
    </w:p>
    <w:p w14:paraId="2332BEFD" w14:textId="456624E5" w:rsidR="00BC1941" w:rsidRPr="00613BB9" w:rsidRDefault="00BC1941" w:rsidP="002B284E">
      <w:pPr>
        <w:widowControl/>
        <w:shd w:val="clear" w:color="auto" w:fill="FFFFFF"/>
        <w:spacing w:before="336" w:after="336"/>
        <w:jc w:val="left"/>
        <w:rPr>
          <w:rFonts w:ascii="宋体" w:eastAsia="宋体" w:hAnsi="宋体" w:cs="宋体"/>
          <w:kern w:val="0"/>
          <w:sz w:val="27"/>
          <w:szCs w:val="27"/>
        </w:rPr>
      </w:pPr>
      <w:r w:rsidRPr="00613BB9">
        <w:rPr>
          <w:rFonts w:ascii="宋体" w:eastAsia="宋体" w:hAnsi="宋体" w:cs="宋体" w:hint="eastAsia"/>
          <w:kern w:val="0"/>
          <w:sz w:val="27"/>
          <w:szCs w:val="27"/>
        </w:rPr>
        <w:t>开源 License 很多，具体的差别可以看一下下面这个图。</w:t>
      </w:r>
    </w:p>
    <w:p w14:paraId="6CD5C4F4" w14:textId="77777777" w:rsidR="00BC1941" w:rsidRPr="00613BB9" w:rsidRDefault="00BC1941" w:rsidP="002B284E">
      <w:pPr>
        <w:widowControl/>
        <w:shd w:val="clear" w:color="auto" w:fill="FFFFFF"/>
        <w:jc w:val="left"/>
        <w:rPr>
          <w:rFonts w:ascii="宋体" w:eastAsia="宋体" w:hAnsi="宋体" w:cs="宋体"/>
          <w:kern w:val="0"/>
          <w:sz w:val="27"/>
          <w:szCs w:val="27"/>
        </w:rPr>
      </w:pPr>
      <w:r w:rsidRPr="00613BB9">
        <w:rPr>
          <w:rFonts w:ascii="宋体" w:eastAsia="宋体" w:hAnsi="宋体" w:cs="宋体"/>
          <w:noProof/>
          <w:kern w:val="0"/>
          <w:sz w:val="27"/>
          <w:szCs w:val="27"/>
        </w:rPr>
        <w:lastRenderedPageBreak/>
        <w:drawing>
          <wp:inline distT="0" distB="0" distL="0" distR="0" wp14:anchorId="028D19AA" wp14:editId="7A1E429B">
            <wp:extent cx="5274310" cy="32975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297555"/>
                    </a:xfrm>
                    <a:prstGeom prst="rect">
                      <a:avLst/>
                    </a:prstGeom>
                    <a:noFill/>
                    <a:ln>
                      <a:noFill/>
                    </a:ln>
                  </pic:spPr>
                </pic:pic>
              </a:graphicData>
            </a:graphic>
          </wp:inline>
        </w:drawing>
      </w:r>
    </w:p>
    <w:p w14:paraId="5FF1A4B2" w14:textId="7AA23630" w:rsidR="00BC1941" w:rsidRPr="00613BB9" w:rsidRDefault="00BC1941" w:rsidP="002B284E">
      <w:pPr>
        <w:widowControl/>
        <w:shd w:val="clear" w:color="auto" w:fill="FFFFFF"/>
        <w:spacing w:before="336" w:after="336"/>
        <w:jc w:val="left"/>
        <w:rPr>
          <w:rFonts w:ascii="宋体" w:eastAsia="宋体" w:hAnsi="宋体" w:cs="宋体"/>
          <w:kern w:val="0"/>
          <w:sz w:val="27"/>
          <w:szCs w:val="27"/>
        </w:rPr>
      </w:pPr>
      <w:r w:rsidRPr="00613BB9">
        <w:rPr>
          <w:rFonts w:ascii="宋体" w:eastAsia="宋体" w:hAnsi="宋体" w:cs="宋体" w:hint="eastAsia"/>
          <w:kern w:val="0"/>
          <w:sz w:val="27"/>
          <w:szCs w:val="27"/>
        </w:rPr>
        <w:t>总结一下，MIT 最自由，简直就是没有任何限制，任何人都可以售卖我的软件，甚至可以用我的名字促销。BSD 和 Apache 协议也很自由，跟 MIT 的区别分别是不允许用作者本人名义促销和保护作者版权。GPL 可以说最霸道，对代码的修改部分也必须是 GPL 的，同时基于 GPL 代码而开发的代码也必须按照 GPL 发布，而 MPL ，也就是 Mozilla Public License 就温和一些，如果后续开发的代码中添加了新文件，同时新文件中也没有用到原来的代码，那么新文件可以不必继续沿用 MPL 。</w:t>
      </w:r>
    </w:p>
    <w:p w14:paraId="1B8018ED" w14:textId="35950A4A" w:rsidR="002F1DD8" w:rsidRPr="002F1DD8" w:rsidRDefault="002F1DD8" w:rsidP="00E45717">
      <w:pPr>
        <w:pStyle w:val="2"/>
        <w:rPr>
          <w:b w:val="0"/>
          <w:bCs w:val="0"/>
          <w:sz w:val="32"/>
          <w:szCs w:val="32"/>
        </w:rPr>
      </w:pPr>
      <w:bookmarkStart w:id="11" w:name="_Toc46394630"/>
      <w:r>
        <w:rPr>
          <w:rFonts w:hint="eastAsia"/>
          <w:b w:val="0"/>
          <w:bCs w:val="0"/>
          <w:sz w:val="32"/>
          <w:szCs w:val="32"/>
        </w:rPr>
        <w:t>MIT</w:t>
      </w:r>
      <w:bookmarkEnd w:id="11"/>
    </w:p>
    <w:p w14:paraId="7229DF1D" w14:textId="1DBDF581" w:rsidR="00BC1941" w:rsidRPr="00613BB9" w:rsidRDefault="00BC1941" w:rsidP="00E45717">
      <w:pPr>
        <w:pStyle w:val="2"/>
        <w:rPr>
          <w:b w:val="0"/>
          <w:bCs w:val="0"/>
          <w:sz w:val="32"/>
          <w:szCs w:val="32"/>
        </w:rPr>
      </w:pPr>
      <w:bookmarkStart w:id="12" w:name="_Toc46394631"/>
      <w:r w:rsidRPr="00613BB9">
        <w:rPr>
          <w:sz w:val="32"/>
          <w:szCs w:val="32"/>
        </w:rPr>
        <w:t>GPL 家族</w:t>
      </w:r>
      <w:bookmarkEnd w:id="12"/>
    </w:p>
    <w:p w14:paraId="4B61409D" w14:textId="3C05B6D7" w:rsidR="00BC1941" w:rsidRPr="00613BB9" w:rsidRDefault="00BC1941" w:rsidP="002B284E">
      <w:pPr>
        <w:widowControl/>
        <w:shd w:val="clear" w:color="auto" w:fill="FFFFFF"/>
        <w:spacing w:before="336" w:after="336"/>
        <w:jc w:val="left"/>
        <w:rPr>
          <w:rFonts w:ascii="宋体" w:eastAsia="宋体" w:hAnsi="宋体" w:cs="宋体"/>
          <w:kern w:val="0"/>
          <w:sz w:val="27"/>
          <w:szCs w:val="27"/>
        </w:rPr>
      </w:pPr>
      <w:r w:rsidRPr="00613BB9">
        <w:rPr>
          <w:rFonts w:ascii="宋体" w:eastAsia="宋体" w:hAnsi="宋体" w:cs="宋体" w:hint="eastAsia"/>
          <w:kern w:val="0"/>
          <w:sz w:val="27"/>
          <w:szCs w:val="27"/>
        </w:rPr>
        <w:t>GPL 是最著名的开源 License，没有之一。目前在 Github 创建项目的时候，一共有12个备选 License ，其中5个都是 GPL 家族的。</w:t>
      </w:r>
    </w:p>
    <w:p w14:paraId="6CF8A238" w14:textId="77777777" w:rsidR="00BC1941" w:rsidRPr="00613BB9" w:rsidRDefault="00BC1941" w:rsidP="002B284E">
      <w:pPr>
        <w:widowControl/>
        <w:shd w:val="clear" w:color="auto" w:fill="FFFFFF"/>
        <w:spacing w:before="336" w:after="336"/>
        <w:jc w:val="left"/>
        <w:rPr>
          <w:rFonts w:ascii="宋体" w:eastAsia="宋体" w:hAnsi="宋体" w:cs="宋体"/>
          <w:kern w:val="0"/>
          <w:sz w:val="27"/>
          <w:szCs w:val="27"/>
        </w:rPr>
      </w:pPr>
      <w:r w:rsidRPr="00613BB9">
        <w:rPr>
          <w:rFonts w:ascii="宋体" w:eastAsia="宋体" w:hAnsi="宋体" w:cs="宋体" w:hint="eastAsia"/>
          <w:kern w:val="0"/>
          <w:sz w:val="27"/>
          <w:szCs w:val="27"/>
        </w:rPr>
        <w:lastRenderedPageBreak/>
        <w:br/>
        <w:t>人们对 GPL 感情是复杂的。激进的人会比较喜欢 GPL ，因为它要求任何人修改了软件后，修改后的内容也必须开源。但是商业公司有时候会非常有顾虑，因为 GPL 有病毒性，一旦公司使用了 GPL 的代码，那么自己辛辛苦苦做出的修改内容也必须要通过 GPL 开源，让竞争对手也可以直接拿来用，很难形成竞争壁垒。</w:t>
      </w:r>
    </w:p>
    <w:p w14:paraId="197440B9" w14:textId="77777777" w:rsidR="00BC1941" w:rsidRPr="00613BB9" w:rsidRDefault="00BC1941" w:rsidP="002B284E">
      <w:pPr>
        <w:widowControl/>
        <w:shd w:val="clear" w:color="auto" w:fill="FFFFFF"/>
        <w:spacing w:before="336" w:after="336"/>
        <w:jc w:val="left"/>
        <w:rPr>
          <w:rFonts w:ascii="宋体" w:eastAsia="宋体" w:hAnsi="宋体" w:cs="宋体"/>
          <w:kern w:val="0"/>
          <w:sz w:val="27"/>
          <w:szCs w:val="27"/>
        </w:rPr>
      </w:pPr>
      <w:r w:rsidRPr="00613BB9">
        <w:rPr>
          <w:rFonts w:ascii="宋体" w:eastAsia="宋体" w:hAnsi="宋体" w:cs="宋体" w:hint="eastAsia"/>
          <w:kern w:val="0"/>
          <w:sz w:val="27"/>
          <w:szCs w:val="27"/>
        </w:rPr>
        <w:br/>
        <w:t>GPL 协议也发展出了很多分支，其中 GPL v3 是最为激进的，基本上跟原始代码沾点边的代码就必须也得是 GPL 的，例如，最极端的，如果我的代码调用了 GPL 的库，那么我的代码就必须是 GPL 的。这基本意味着如果我是一个商业软件系统，那么我就没有权利使用 GPL v3 的代码了。v3 的背后是 GPL 之父 Richard Stallman 不断在宣传推进，代表了开源激进派的最前沿。而其他的 GPL 版本可以说都是略微温和版的 GPL ，例如 Linux 项目的 GPL v2 ，也是 Richard 自己写的，由于发布的早，所以很多问题他没有考虑都，所以让商业运用有了一些空间。另外还有 GNU Lesser General Public License ，GNU较宽松通用公共许可证 ，看名字就知道是比较温和的了。</w:t>
      </w:r>
    </w:p>
    <w:p w14:paraId="1BE3AEC9" w14:textId="77777777" w:rsidR="00BC1941" w:rsidRPr="00613BB9" w:rsidRDefault="00BC1941" w:rsidP="002B284E">
      <w:pPr>
        <w:widowControl/>
        <w:shd w:val="clear" w:color="auto" w:fill="FFFFFF"/>
        <w:spacing w:before="336" w:after="336"/>
        <w:jc w:val="left"/>
        <w:rPr>
          <w:rFonts w:ascii="宋体" w:eastAsia="宋体" w:hAnsi="宋体" w:cs="宋体"/>
          <w:kern w:val="0"/>
          <w:sz w:val="27"/>
          <w:szCs w:val="27"/>
        </w:rPr>
      </w:pPr>
      <w:r w:rsidRPr="00613BB9">
        <w:rPr>
          <w:rFonts w:ascii="宋体" w:eastAsia="宋体" w:hAnsi="宋体" w:cs="宋体" w:hint="eastAsia"/>
          <w:kern w:val="0"/>
          <w:sz w:val="27"/>
          <w:szCs w:val="27"/>
        </w:rPr>
        <w:br/>
        <w:t>这就是 GPL 的基本情况了。关于 GPL 可以专门写一本《GPL 传奇》了，我们这里不展开，大家可以去 </w:t>
      </w:r>
      <w:hyperlink r:id="rId11" w:tgtFrame="_blank" w:history="1">
        <w:r w:rsidRPr="00613BB9">
          <w:rPr>
            <w:rFonts w:ascii="宋体" w:eastAsia="宋体" w:hAnsi="宋体" w:cs="宋体"/>
            <w:kern w:val="0"/>
            <w:sz w:val="2"/>
            <w:szCs w:val="2"/>
          </w:rPr>
          <w:t>http://</w:t>
        </w:r>
        <w:r w:rsidRPr="00613BB9">
          <w:rPr>
            <w:rFonts w:ascii="宋体" w:eastAsia="宋体" w:hAnsi="宋体" w:cs="宋体" w:hint="eastAsia"/>
            <w:kern w:val="0"/>
            <w:sz w:val="27"/>
            <w:szCs w:val="27"/>
          </w:rPr>
          <w:t>gnu.org</w:t>
        </w:r>
      </w:hyperlink>
      <w:r w:rsidRPr="00613BB9">
        <w:rPr>
          <w:rFonts w:ascii="宋体" w:eastAsia="宋体" w:hAnsi="宋体" w:cs="宋体" w:hint="eastAsia"/>
          <w:kern w:val="0"/>
          <w:sz w:val="27"/>
          <w:szCs w:val="27"/>
        </w:rPr>
        <w:t> 学习或者听一下 Richard Stallman 的演讲。</w:t>
      </w:r>
    </w:p>
    <w:p w14:paraId="08B503A1" w14:textId="77777777" w:rsidR="00BC1941" w:rsidRPr="00613BB9" w:rsidRDefault="00BC1941" w:rsidP="00E45717">
      <w:pPr>
        <w:pStyle w:val="2"/>
        <w:rPr>
          <w:b w:val="0"/>
          <w:bCs w:val="0"/>
          <w:sz w:val="32"/>
          <w:szCs w:val="32"/>
        </w:rPr>
      </w:pPr>
      <w:bookmarkStart w:id="13" w:name="_Toc46394632"/>
      <w:r w:rsidRPr="00613BB9">
        <w:rPr>
          <w:sz w:val="32"/>
          <w:szCs w:val="32"/>
        </w:rPr>
        <w:lastRenderedPageBreak/>
        <w:t>总结</w:t>
      </w:r>
      <w:bookmarkEnd w:id="13"/>
    </w:p>
    <w:p w14:paraId="2358EA38" w14:textId="0EF141CB" w:rsidR="00BC1941" w:rsidRPr="00613BB9" w:rsidRDefault="00BC1941" w:rsidP="00BC1941">
      <w:pPr>
        <w:widowControl/>
        <w:shd w:val="clear" w:color="auto" w:fill="FFFFFF"/>
        <w:spacing w:before="336" w:after="336"/>
        <w:jc w:val="left"/>
        <w:rPr>
          <w:rFonts w:ascii="宋体" w:eastAsia="宋体" w:hAnsi="宋体" w:cs="宋体"/>
          <w:kern w:val="0"/>
          <w:sz w:val="27"/>
          <w:szCs w:val="27"/>
        </w:rPr>
      </w:pPr>
      <w:r w:rsidRPr="00613BB9">
        <w:rPr>
          <w:rFonts w:ascii="宋体" w:eastAsia="宋体" w:hAnsi="宋体" w:cs="宋体" w:hint="eastAsia"/>
          <w:kern w:val="0"/>
          <w:sz w:val="27"/>
          <w:szCs w:val="27"/>
        </w:rPr>
        <w:t>关于，在 Github 使用开源 license ，还有其他一些要注意的地方，例如 license 要存放到哪个文件中，如果按照协议类似搜索项目等，这些内容可以参考官方文档 </w:t>
      </w:r>
      <w:hyperlink r:id="rId12" w:tgtFrame="_blank" w:history="1">
        <w:r w:rsidRPr="00613BB9">
          <w:rPr>
            <w:rFonts w:ascii="宋体" w:eastAsia="宋体" w:hAnsi="宋体" w:cs="宋体"/>
            <w:kern w:val="0"/>
            <w:sz w:val="2"/>
            <w:szCs w:val="2"/>
          </w:rPr>
          <w:t>https://</w:t>
        </w:r>
        <w:r w:rsidRPr="00613BB9">
          <w:rPr>
            <w:rFonts w:ascii="宋体" w:eastAsia="宋体" w:hAnsi="宋体" w:cs="宋体" w:hint="eastAsia"/>
            <w:kern w:val="0"/>
            <w:sz w:val="27"/>
            <w:szCs w:val="27"/>
          </w:rPr>
          <w:t>help.github.com/article</w:t>
        </w:r>
        <w:r w:rsidRPr="00613BB9">
          <w:rPr>
            <w:rFonts w:ascii="宋体" w:eastAsia="宋体" w:hAnsi="宋体" w:cs="宋体"/>
            <w:kern w:val="0"/>
            <w:sz w:val="2"/>
            <w:szCs w:val="2"/>
          </w:rPr>
          <w:t>s/licensing-a-repository/</w:t>
        </w:r>
      </w:hyperlink>
      <w:r w:rsidRPr="00613BB9">
        <w:rPr>
          <w:rFonts w:ascii="宋体" w:eastAsia="宋体" w:hAnsi="宋体" w:cs="宋体" w:hint="eastAsia"/>
          <w:kern w:val="0"/>
          <w:sz w:val="27"/>
          <w:szCs w:val="27"/>
        </w:rPr>
        <w:t> 。另外，如果项目内容不是代码，而是书稿或者其他作品，可以参考这里的说明 </w:t>
      </w:r>
      <w:hyperlink r:id="rId13" w:tgtFrame="_blank" w:history="1">
        <w:r w:rsidRPr="00613BB9">
          <w:rPr>
            <w:rFonts w:ascii="宋体" w:eastAsia="宋体" w:hAnsi="宋体" w:cs="宋体"/>
            <w:kern w:val="0"/>
            <w:sz w:val="2"/>
            <w:szCs w:val="2"/>
          </w:rPr>
          <w:t>http://</w:t>
        </w:r>
        <w:r w:rsidRPr="00613BB9">
          <w:rPr>
            <w:rFonts w:ascii="宋体" w:eastAsia="宋体" w:hAnsi="宋体" w:cs="宋体" w:hint="eastAsia"/>
            <w:kern w:val="0"/>
            <w:sz w:val="27"/>
            <w:szCs w:val="27"/>
          </w:rPr>
          <w:t>choosealicense.online/n</w:t>
        </w:r>
        <w:r w:rsidRPr="00613BB9">
          <w:rPr>
            <w:rFonts w:ascii="宋体" w:eastAsia="宋体" w:hAnsi="宋体" w:cs="宋体"/>
            <w:kern w:val="0"/>
            <w:sz w:val="2"/>
            <w:szCs w:val="2"/>
          </w:rPr>
          <w:t>on-software/</w:t>
        </w:r>
      </w:hyperlink>
      <w:r w:rsidRPr="00613BB9">
        <w:rPr>
          <w:rFonts w:ascii="宋体" w:eastAsia="宋体" w:hAnsi="宋体" w:cs="宋体" w:hint="eastAsia"/>
          <w:kern w:val="0"/>
          <w:sz w:val="27"/>
          <w:szCs w:val="27"/>
        </w:rPr>
        <w:t> 使用 CC License 。</w:t>
      </w:r>
    </w:p>
    <w:p w14:paraId="251E18B3" w14:textId="77777777" w:rsidR="00BC1941" w:rsidRPr="00613BB9" w:rsidRDefault="00BC1941" w:rsidP="00BC1941">
      <w:pPr>
        <w:widowControl/>
        <w:shd w:val="clear" w:color="auto" w:fill="FFFFFF"/>
        <w:spacing w:before="336" w:after="336"/>
        <w:jc w:val="left"/>
        <w:rPr>
          <w:rFonts w:ascii="宋体" w:eastAsia="宋体" w:hAnsi="宋体" w:cs="宋体"/>
          <w:kern w:val="0"/>
          <w:sz w:val="27"/>
          <w:szCs w:val="27"/>
        </w:rPr>
      </w:pPr>
      <w:r w:rsidRPr="00613BB9">
        <w:rPr>
          <w:rFonts w:ascii="宋体" w:eastAsia="宋体" w:hAnsi="宋体" w:cs="宋体" w:hint="eastAsia"/>
          <w:kern w:val="0"/>
          <w:sz w:val="27"/>
          <w:szCs w:val="27"/>
        </w:rPr>
        <w:t>参考：</w:t>
      </w:r>
    </w:p>
    <w:p w14:paraId="0EA640E7" w14:textId="77777777" w:rsidR="00BC1941" w:rsidRPr="00613BB9" w:rsidRDefault="00717723" w:rsidP="00907565">
      <w:pPr>
        <w:widowControl/>
        <w:numPr>
          <w:ilvl w:val="0"/>
          <w:numId w:val="31"/>
        </w:numPr>
        <w:shd w:val="clear" w:color="auto" w:fill="FFFFFF"/>
        <w:spacing w:before="100" w:beforeAutospacing="1" w:after="100" w:afterAutospacing="1"/>
        <w:ind w:left="0"/>
        <w:jc w:val="left"/>
        <w:rPr>
          <w:rFonts w:ascii="宋体" w:eastAsia="宋体" w:hAnsi="宋体" w:cs="宋体"/>
          <w:kern w:val="0"/>
          <w:sz w:val="27"/>
          <w:szCs w:val="27"/>
        </w:rPr>
      </w:pPr>
      <w:hyperlink r:id="rId14" w:tgtFrame="_blank" w:history="1">
        <w:r w:rsidR="00BC1941" w:rsidRPr="00613BB9">
          <w:rPr>
            <w:rFonts w:ascii="宋体" w:eastAsia="宋体" w:hAnsi="宋体" w:cs="宋体" w:hint="eastAsia"/>
            <w:kern w:val="0"/>
            <w:sz w:val="27"/>
            <w:szCs w:val="27"/>
            <w:u w:val="single"/>
          </w:rPr>
          <w:t>http://www.ruanyifeng.com/blog/2011/05/howtochoosefreesoftware_licenses.html</w:t>
        </w:r>
      </w:hyperlink>
    </w:p>
    <w:p w14:paraId="1B14A866" w14:textId="77777777" w:rsidR="00BC1941" w:rsidRPr="00613BB9" w:rsidRDefault="00717723" w:rsidP="00907565">
      <w:pPr>
        <w:widowControl/>
        <w:numPr>
          <w:ilvl w:val="0"/>
          <w:numId w:val="31"/>
        </w:numPr>
        <w:shd w:val="clear" w:color="auto" w:fill="FFFFFF"/>
        <w:spacing w:before="100" w:beforeAutospacing="1" w:after="100" w:afterAutospacing="1"/>
        <w:ind w:left="0"/>
        <w:jc w:val="left"/>
        <w:rPr>
          <w:rFonts w:ascii="宋体" w:eastAsia="宋体" w:hAnsi="宋体" w:cs="宋体"/>
          <w:kern w:val="0"/>
          <w:sz w:val="27"/>
          <w:szCs w:val="27"/>
        </w:rPr>
      </w:pPr>
      <w:hyperlink r:id="rId15" w:tgtFrame="_blank" w:history="1">
        <w:r w:rsidR="00BC1941" w:rsidRPr="00613BB9">
          <w:rPr>
            <w:rFonts w:ascii="宋体" w:eastAsia="宋体" w:hAnsi="宋体" w:cs="宋体"/>
            <w:kern w:val="0"/>
            <w:sz w:val="2"/>
            <w:szCs w:val="2"/>
          </w:rPr>
          <w:t>https://</w:t>
        </w:r>
        <w:r w:rsidR="00BC1941" w:rsidRPr="00613BB9">
          <w:rPr>
            <w:rFonts w:ascii="宋体" w:eastAsia="宋体" w:hAnsi="宋体" w:cs="宋体" w:hint="eastAsia"/>
            <w:kern w:val="0"/>
            <w:sz w:val="27"/>
            <w:szCs w:val="27"/>
          </w:rPr>
          <w:t>help.github.com/article</w:t>
        </w:r>
        <w:r w:rsidR="00BC1941" w:rsidRPr="00613BB9">
          <w:rPr>
            <w:rFonts w:ascii="宋体" w:eastAsia="宋体" w:hAnsi="宋体" w:cs="宋体"/>
            <w:kern w:val="0"/>
            <w:sz w:val="2"/>
            <w:szCs w:val="2"/>
          </w:rPr>
          <w:t>s/licensing-a-repository/</w:t>
        </w:r>
      </w:hyperlink>
    </w:p>
    <w:p w14:paraId="13097537" w14:textId="07BECE73" w:rsidR="00CB04CC" w:rsidRPr="00613BB9" w:rsidRDefault="00CB04CC" w:rsidP="00E34F2B">
      <w:pPr>
        <w:rPr>
          <w:rFonts w:ascii="宋体" w:eastAsia="宋体" w:hAnsi="宋体"/>
        </w:rPr>
      </w:pPr>
    </w:p>
    <w:p w14:paraId="3E02C900" w14:textId="0BE5D9D3" w:rsidR="009D7F0F" w:rsidRPr="00613BB9" w:rsidRDefault="009D7F0F" w:rsidP="00E34F2B">
      <w:pPr>
        <w:rPr>
          <w:rFonts w:ascii="宋体" w:eastAsia="宋体" w:hAnsi="宋体"/>
        </w:rPr>
      </w:pPr>
    </w:p>
    <w:p w14:paraId="0BE21872" w14:textId="7BD08801" w:rsidR="009D7F0F" w:rsidRPr="00613BB9" w:rsidRDefault="009D7F0F" w:rsidP="00E34F2B">
      <w:pPr>
        <w:rPr>
          <w:rFonts w:ascii="宋体" w:eastAsia="宋体" w:hAnsi="宋体"/>
        </w:rPr>
      </w:pPr>
    </w:p>
    <w:p w14:paraId="09FE9038" w14:textId="77777777" w:rsidR="009D7F0F" w:rsidRPr="00613BB9" w:rsidRDefault="009D7F0F" w:rsidP="00E34F2B">
      <w:pPr>
        <w:rPr>
          <w:rFonts w:ascii="宋体" w:eastAsia="宋体" w:hAnsi="宋体"/>
        </w:rPr>
      </w:pPr>
    </w:p>
    <w:p w14:paraId="2E0201A4" w14:textId="77777777" w:rsidR="00010A16" w:rsidRPr="00613BB9" w:rsidRDefault="00010A16">
      <w:pPr>
        <w:widowControl/>
        <w:jc w:val="left"/>
        <w:rPr>
          <w:rFonts w:ascii="宋体" w:eastAsia="宋体" w:hAnsi="宋体" w:cs="宋体"/>
          <w:b/>
          <w:bCs/>
          <w:kern w:val="0"/>
          <w:sz w:val="36"/>
          <w:szCs w:val="36"/>
        </w:rPr>
      </w:pPr>
      <w:r w:rsidRPr="00613BB9">
        <w:rPr>
          <w:rFonts w:ascii="宋体" w:eastAsia="宋体" w:hAnsi="宋体"/>
        </w:rPr>
        <w:br w:type="page"/>
      </w:r>
    </w:p>
    <w:p w14:paraId="422846AF" w14:textId="35C5E709" w:rsidR="00401DBB" w:rsidRPr="00613BB9" w:rsidRDefault="00401DBB" w:rsidP="00401DBB">
      <w:pPr>
        <w:pStyle w:val="1"/>
        <w:rPr>
          <w:rFonts w:ascii="宋体" w:eastAsia="宋体" w:hAnsi="宋体"/>
        </w:rPr>
      </w:pPr>
      <w:bookmarkStart w:id="14" w:name="_Toc46394633"/>
      <w:r w:rsidRPr="00613BB9">
        <w:rPr>
          <w:rFonts w:ascii="宋体" w:eastAsia="宋体" w:hAnsi="宋体"/>
        </w:rPr>
        <w:lastRenderedPageBreak/>
        <w:t>Git</w:t>
      </w:r>
      <w:bookmarkEnd w:id="14"/>
    </w:p>
    <w:p w14:paraId="1E2C7235" w14:textId="77777777" w:rsidR="00401DBB" w:rsidRPr="00613BB9" w:rsidRDefault="00401DBB" w:rsidP="00401DBB">
      <w:pPr>
        <w:rPr>
          <w:rFonts w:ascii="宋体" w:eastAsia="宋体" w:hAnsi="宋体"/>
        </w:rPr>
      </w:pPr>
    </w:p>
    <w:p w14:paraId="4B3D75D0" w14:textId="66624ABB" w:rsidR="00BE7D17" w:rsidRPr="00BE7D17" w:rsidRDefault="00BE7D17" w:rsidP="00401DBB">
      <w:pPr>
        <w:pStyle w:val="2"/>
        <w:rPr>
          <w:b w:val="0"/>
          <w:bCs w:val="0"/>
          <w:kern w:val="36"/>
          <w:sz w:val="48"/>
          <w:szCs w:val="48"/>
        </w:rPr>
      </w:pPr>
      <w:bookmarkStart w:id="15" w:name="_Toc46394634"/>
      <w:r>
        <w:rPr>
          <w:rFonts w:hint="eastAsia"/>
          <w:b w:val="0"/>
          <w:bCs w:val="0"/>
          <w:kern w:val="36"/>
          <w:sz w:val="48"/>
          <w:szCs w:val="48"/>
        </w:rPr>
        <w:t>Git</w:t>
      </w:r>
      <w:r w:rsidR="002F6D9A">
        <w:rPr>
          <w:rFonts w:hint="eastAsia"/>
          <w:b w:val="0"/>
          <w:bCs w:val="0"/>
          <w:kern w:val="36"/>
          <w:sz w:val="48"/>
          <w:szCs w:val="48"/>
        </w:rPr>
        <w:t xml:space="preserve"> </w:t>
      </w:r>
      <w:r w:rsidR="002F6D9A">
        <w:rPr>
          <w:b w:val="0"/>
          <w:bCs w:val="0"/>
          <w:kern w:val="36"/>
          <w:sz w:val="48"/>
          <w:szCs w:val="48"/>
        </w:rPr>
        <w:t>Quick start</w:t>
      </w:r>
      <w:bookmarkEnd w:id="15"/>
    </w:p>
    <w:p w14:paraId="3700F982" w14:textId="785E0D9F" w:rsidR="00401DBB" w:rsidRPr="00613BB9" w:rsidRDefault="00401DBB" w:rsidP="003D1057">
      <w:pPr>
        <w:pStyle w:val="3"/>
        <w:rPr>
          <w:b w:val="0"/>
          <w:bCs w:val="0"/>
          <w:kern w:val="36"/>
          <w:sz w:val="48"/>
          <w:szCs w:val="48"/>
        </w:rPr>
      </w:pPr>
      <w:bookmarkStart w:id="16" w:name="_Toc46394635"/>
      <w:r w:rsidRPr="00613BB9">
        <w:rPr>
          <w:kern w:val="36"/>
          <w:sz w:val="48"/>
          <w:szCs w:val="48"/>
        </w:rPr>
        <w:t>下载Git</w:t>
      </w:r>
      <w:bookmarkEnd w:id="16"/>
    </w:p>
    <w:p w14:paraId="3B70D455" w14:textId="77777777" w:rsidR="00401DBB" w:rsidRPr="00613BB9" w:rsidRDefault="00401DBB" w:rsidP="00401DBB">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 </w:t>
      </w:r>
      <w:hyperlink r:id="rId16" w:history="1">
        <w:r w:rsidRPr="00613BB9">
          <w:rPr>
            <w:rFonts w:ascii="宋体" w:eastAsia="宋体" w:hAnsi="宋体" w:cs="宋体"/>
            <w:kern w:val="0"/>
            <w:sz w:val="24"/>
            <w:szCs w:val="24"/>
            <w:u w:val="single"/>
          </w:rPr>
          <w:t>官网链接</w:t>
        </w:r>
      </w:hyperlink>
      <w:r w:rsidRPr="00613BB9">
        <w:rPr>
          <w:rFonts w:ascii="宋体" w:eastAsia="宋体" w:hAnsi="宋体" w:cs="宋体"/>
          <w:kern w:val="0"/>
          <w:sz w:val="24"/>
          <w:szCs w:val="24"/>
        </w:rPr>
        <w:t xml:space="preserve"> </w:t>
      </w:r>
      <w:r w:rsidRPr="00613BB9">
        <w:rPr>
          <w:rFonts w:ascii="宋体" w:eastAsia="宋体" w:hAnsi="宋体" w:cs="宋体"/>
          <w:kern w:val="0"/>
          <w:sz w:val="24"/>
          <w:szCs w:val="24"/>
        </w:rPr>
        <w:br/>
      </w:r>
      <w:r w:rsidRPr="00613BB9">
        <w:rPr>
          <w:rFonts w:ascii="宋体" w:eastAsia="宋体" w:hAnsi="宋体" w:cs="宋体"/>
          <w:kern w:val="0"/>
          <w:sz w:val="24"/>
          <w:szCs w:val="24"/>
        </w:rPr>
        <w:t> </w:t>
      </w:r>
      <w:r w:rsidRPr="00613BB9">
        <w:rPr>
          <w:rFonts w:ascii="宋体" w:eastAsia="宋体" w:hAnsi="宋体" w:cs="宋体"/>
          <w:kern w:val="0"/>
          <w:sz w:val="24"/>
          <w:szCs w:val="24"/>
        </w:rPr>
        <w:t xml:space="preserve">进去之后会默认弹出下载，没有弹出的话就根据电脑位数选择下载。 </w:t>
      </w:r>
      <w:r w:rsidRPr="00613BB9">
        <w:rPr>
          <w:rFonts w:ascii="宋体" w:eastAsia="宋体" w:hAnsi="宋体" w:cs="宋体"/>
          <w:kern w:val="0"/>
          <w:sz w:val="24"/>
          <w:szCs w:val="24"/>
        </w:rPr>
        <w:br/>
      </w:r>
      <w:r w:rsidRPr="00613BB9">
        <w:rPr>
          <w:rFonts w:ascii="宋体" w:eastAsia="宋体" w:hAnsi="宋体" w:cs="宋体"/>
          <w:noProof/>
          <w:kern w:val="0"/>
          <w:sz w:val="24"/>
          <w:szCs w:val="24"/>
        </w:rPr>
        <w:drawing>
          <wp:inline distT="0" distB="0" distL="0" distR="0" wp14:anchorId="3C1397FD" wp14:editId="56BA9708">
            <wp:extent cx="5274310" cy="2877185"/>
            <wp:effectExtent l="0" t="0" r="2540" b="0"/>
            <wp:docPr id="4"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p>
    <w:p w14:paraId="728E8E21" w14:textId="77777777" w:rsidR="00401DBB" w:rsidRPr="00613BB9" w:rsidRDefault="00401DBB" w:rsidP="003D1057">
      <w:pPr>
        <w:pStyle w:val="3"/>
        <w:rPr>
          <w:b w:val="0"/>
          <w:bCs w:val="0"/>
          <w:kern w:val="36"/>
          <w:sz w:val="48"/>
          <w:szCs w:val="48"/>
        </w:rPr>
      </w:pPr>
      <w:bookmarkStart w:id="17" w:name="_Toc46394636"/>
      <w:r w:rsidRPr="00613BB9">
        <w:rPr>
          <w:kern w:val="36"/>
          <w:sz w:val="48"/>
          <w:szCs w:val="48"/>
        </w:rPr>
        <w:t>安装Git</w:t>
      </w:r>
      <w:bookmarkEnd w:id="17"/>
    </w:p>
    <w:p w14:paraId="4D9677F4" w14:textId="77777777" w:rsidR="004C3A3C" w:rsidRDefault="00401DBB" w:rsidP="00401DBB">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 </w:t>
      </w:r>
      <w:r w:rsidRPr="00613BB9">
        <w:rPr>
          <w:rFonts w:ascii="宋体" w:eastAsia="宋体" w:hAnsi="宋体" w:cs="宋体"/>
          <w:kern w:val="0"/>
          <w:sz w:val="24"/>
          <w:szCs w:val="24"/>
        </w:rPr>
        <w:t>下载完成后打开就可以开始安装，更改安装位置后大部分都是默认选择，可以一路next直到完成，下面有几个地方是我安装过程中改过的，供大家参考：</w:t>
      </w:r>
    </w:p>
    <w:p w14:paraId="21D344C4" w14:textId="77777777" w:rsidR="004C3A3C" w:rsidRDefault="00401DBB" w:rsidP="00401DBB">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 </w:t>
      </w:r>
      <w:r w:rsidRPr="00613BB9">
        <w:rPr>
          <w:rFonts w:ascii="宋体" w:eastAsia="宋体" w:hAnsi="宋体" w:cs="宋体"/>
          <w:kern w:val="0"/>
          <w:sz w:val="24"/>
          <w:szCs w:val="24"/>
        </w:rPr>
        <w:t xml:space="preserve">1.这里选择默认编辑器，我选择了notepad ++； </w:t>
      </w:r>
      <w:r w:rsidRPr="00613BB9">
        <w:rPr>
          <w:rFonts w:ascii="宋体" w:eastAsia="宋体" w:hAnsi="宋体" w:cs="宋体"/>
          <w:kern w:val="0"/>
          <w:sz w:val="24"/>
          <w:szCs w:val="24"/>
        </w:rPr>
        <w:br/>
      </w:r>
      <w:r w:rsidRPr="00613BB9">
        <w:rPr>
          <w:rFonts w:ascii="宋体" w:eastAsia="宋体" w:hAnsi="宋体" w:cs="宋体"/>
          <w:kern w:val="0"/>
          <w:sz w:val="24"/>
          <w:szCs w:val="24"/>
        </w:rPr>
        <w:t> </w:t>
      </w:r>
      <w:r w:rsidRPr="00613BB9">
        <w:rPr>
          <w:rFonts w:ascii="宋体" w:eastAsia="宋体" w:hAnsi="宋体" w:cs="宋体"/>
          <w:noProof/>
          <w:kern w:val="0"/>
          <w:sz w:val="24"/>
          <w:szCs w:val="24"/>
        </w:rPr>
        <w:drawing>
          <wp:inline distT="0" distB="0" distL="0" distR="0" wp14:anchorId="4F40EABE" wp14:editId="087A56E4">
            <wp:extent cx="4762500" cy="3714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714750"/>
                    </a:xfrm>
                    <a:prstGeom prst="rect">
                      <a:avLst/>
                    </a:prstGeom>
                    <a:noFill/>
                    <a:ln>
                      <a:noFill/>
                    </a:ln>
                  </pic:spPr>
                </pic:pic>
              </a:graphicData>
            </a:graphic>
          </wp:inline>
        </w:drawing>
      </w:r>
      <w:r w:rsidRPr="00613BB9">
        <w:rPr>
          <w:rFonts w:ascii="宋体" w:eastAsia="宋体" w:hAnsi="宋体" w:cs="宋体"/>
          <w:kern w:val="0"/>
          <w:sz w:val="24"/>
          <w:szCs w:val="24"/>
        </w:rPr>
        <w:t xml:space="preserve"> </w:t>
      </w:r>
      <w:r w:rsidRPr="00613BB9">
        <w:rPr>
          <w:rFonts w:ascii="宋体" w:eastAsia="宋体" w:hAnsi="宋体" w:cs="宋体"/>
          <w:kern w:val="0"/>
          <w:sz w:val="24"/>
          <w:szCs w:val="24"/>
        </w:rPr>
        <w:br/>
      </w:r>
      <w:r w:rsidRPr="00613BB9">
        <w:rPr>
          <w:rFonts w:ascii="宋体" w:eastAsia="宋体" w:hAnsi="宋体" w:cs="宋体"/>
          <w:kern w:val="0"/>
          <w:sz w:val="24"/>
          <w:szCs w:val="24"/>
        </w:rPr>
        <w:t> </w:t>
      </w:r>
      <w:r w:rsidRPr="00613BB9">
        <w:rPr>
          <w:rFonts w:ascii="宋体" w:eastAsia="宋体" w:hAnsi="宋体" w:cs="宋体"/>
          <w:kern w:val="0"/>
          <w:sz w:val="24"/>
          <w:szCs w:val="24"/>
        </w:rPr>
        <w:t xml:space="preserve">2.这里选择git自带的命令行工具（Git Bash） </w:t>
      </w:r>
      <w:r w:rsidRPr="00613BB9">
        <w:rPr>
          <w:rFonts w:ascii="宋体" w:eastAsia="宋体" w:hAnsi="宋体" w:cs="宋体"/>
          <w:kern w:val="0"/>
          <w:sz w:val="24"/>
          <w:szCs w:val="24"/>
        </w:rPr>
        <w:br/>
      </w:r>
      <w:r w:rsidRPr="00613BB9">
        <w:rPr>
          <w:rFonts w:ascii="宋体" w:eastAsia="宋体" w:hAnsi="宋体" w:cs="宋体"/>
          <w:kern w:val="0"/>
          <w:sz w:val="24"/>
          <w:szCs w:val="24"/>
        </w:rPr>
        <w:t> </w:t>
      </w:r>
      <w:r w:rsidRPr="00613BB9">
        <w:rPr>
          <w:rFonts w:ascii="宋体" w:eastAsia="宋体" w:hAnsi="宋体" w:cs="宋体"/>
          <w:noProof/>
          <w:kern w:val="0"/>
          <w:sz w:val="24"/>
          <w:szCs w:val="24"/>
        </w:rPr>
        <w:drawing>
          <wp:inline distT="0" distB="0" distL="0" distR="0" wp14:anchorId="58641077" wp14:editId="11D88272">
            <wp:extent cx="4743450" cy="3695700"/>
            <wp:effectExtent l="0" t="0" r="0" b="0"/>
            <wp:docPr id="2"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0" cy="3695700"/>
                    </a:xfrm>
                    <a:prstGeom prst="rect">
                      <a:avLst/>
                    </a:prstGeom>
                    <a:noFill/>
                    <a:ln>
                      <a:noFill/>
                    </a:ln>
                  </pic:spPr>
                </pic:pic>
              </a:graphicData>
            </a:graphic>
          </wp:inline>
        </w:drawing>
      </w:r>
      <w:r w:rsidRPr="00613BB9">
        <w:rPr>
          <w:rFonts w:ascii="宋体" w:eastAsia="宋体" w:hAnsi="宋体" w:cs="宋体"/>
          <w:kern w:val="0"/>
          <w:sz w:val="24"/>
          <w:szCs w:val="24"/>
        </w:rPr>
        <w:t xml:space="preserve"> </w:t>
      </w:r>
      <w:r w:rsidRPr="00613BB9">
        <w:rPr>
          <w:rFonts w:ascii="宋体" w:eastAsia="宋体" w:hAnsi="宋体" w:cs="宋体"/>
          <w:kern w:val="0"/>
          <w:sz w:val="24"/>
          <w:szCs w:val="24"/>
        </w:rPr>
        <w:br/>
      </w:r>
      <w:r w:rsidRPr="00613BB9">
        <w:rPr>
          <w:rFonts w:ascii="宋体" w:eastAsia="宋体" w:hAnsi="宋体" w:cs="宋体"/>
          <w:kern w:val="0"/>
          <w:sz w:val="24"/>
          <w:szCs w:val="24"/>
        </w:rPr>
        <w:t> </w:t>
      </w:r>
      <w:r w:rsidRPr="00613BB9">
        <w:rPr>
          <w:rFonts w:ascii="宋体" w:eastAsia="宋体" w:hAnsi="宋体" w:cs="宋体"/>
          <w:kern w:val="0"/>
          <w:sz w:val="24"/>
          <w:szCs w:val="24"/>
        </w:rPr>
        <w:t>后面继续一路next下去就完成安装了，安装完成后在文件夹右键就可以看见右键菜单多了两行。</w:t>
      </w:r>
    </w:p>
    <w:p w14:paraId="61EF6C3E" w14:textId="1D1AA25B" w:rsidR="00401DBB" w:rsidRPr="00613BB9" w:rsidRDefault="00401DBB" w:rsidP="00401DBB">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 </w:t>
      </w:r>
      <w:r w:rsidRPr="00613BB9">
        <w:rPr>
          <w:rFonts w:ascii="宋体" w:eastAsia="宋体" w:hAnsi="宋体" w:cs="宋体"/>
          <w:noProof/>
          <w:kern w:val="0"/>
          <w:sz w:val="24"/>
          <w:szCs w:val="24"/>
        </w:rPr>
        <w:drawing>
          <wp:inline distT="0" distB="0" distL="0" distR="0" wp14:anchorId="3A110164" wp14:editId="396F3916">
            <wp:extent cx="2209800" cy="3467100"/>
            <wp:effectExtent l="0" t="0" r="0" b="0"/>
            <wp:docPr id="1"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9800" cy="3467100"/>
                    </a:xfrm>
                    <a:prstGeom prst="rect">
                      <a:avLst/>
                    </a:prstGeom>
                    <a:noFill/>
                    <a:ln>
                      <a:noFill/>
                    </a:ln>
                  </pic:spPr>
                </pic:pic>
              </a:graphicData>
            </a:graphic>
          </wp:inline>
        </w:drawing>
      </w:r>
      <w:r w:rsidRPr="00613BB9">
        <w:rPr>
          <w:rFonts w:ascii="宋体" w:eastAsia="宋体" w:hAnsi="宋体" w:cs="宋体"/>
          <w:kern w:val="0"/>
          <w:sz w:val="24"/>
          <w:szCs w:val="24"/>
        </w:rPr>
        <w:t xml:space="preserve"> </w:t>
      </w:r>
      <w:r w:rsidRPr="00613BB9">
        <w:rPr>
          <w:rFonts w:ascii="宋体" w:eastAsia="宋体" w:hAnsi="宋体" w:cs="宋体"/>
          <w:kern w:val="0"/>
          <w:sz w:val="24"/>
          <w:szCs w:val="24"/>
        </w:rPr>
        <w:br/>
        <w:t>至此Git的安装完成，</w:t>
      </w:r>
    </w:p>
    <w:p w14:paraId="391861DD" w14:textId="77777777" w:rsidR="00401DBB" w:rsidRPr="00613BB9" w:rsidRDefault="00401DBB" w:rsidP="003D1057">
      <w:pPr>
        <w:pStyle w:val="3"/>
      </w:pPr>
      <w:bookmarkStart w:id="18" w:name="_Toc46394637"/>
      <w:r w:rsidRPr="00613BB9">
        <w:t>注册GitHub账号</w:t>
      </w:r>
      <w:bookmarkEnd w:id="18"/>
    </w:p>
    <w:p w14:paraId="776F1EDE" w14:textId="77777777" w:rsidR="00401DBB" w:rsidRPr="00613BB9" w:rsidRDefault="00401DBB" w:rsidP="00401DBB">
      <w:pPr>
        <w:pStyle w:val="a3"/>
      </w:pPr>
      <w:r w:rsidRPr="00613BB9">
        <w:t> </w:t>
      </w:r>
      <w:hyperlink r:id="rId21" w:history="1">
        <w:r w:rsidRPr="00613BB9">
          <w:rPr>
            <w:rStyle w:val="a4"/>
            <w:color w:val="auto"/>
          </w:rPr>
          <w:t>注册链接</w:t>
        </w:r>
      </w:hyperlink>
      <w:r w:rsidRPr="00613BB9">
        <w:br/>
      </w:r>
      <w:r w:rsidRPr="00613BB9">
        <w:t> </w:t>
      </w:r>
      <w:r w:rsidRPr="00613BB9">
        <w:t>填写用户名、邮箱、密码即可，都是些常规操作，不多赘述。</w:t>
      </w:r>
    </w:p>
    <w:p w14:paraId="7D0024B4" w14:textId="77777777" w:rsidR="00401DBB" w:rsidRPr="00613BB9" w:rsidRDefault="00401DBB" w:rsidP="0024368C">
      <w:pPr>
        <w:pStyle w:val="3"/>
      </w:pPr>
      <w:bookmarkStart w:id="19" w:name="_Toc46394638"/>
      <w:r w:rsidRPr="00613BB9">
        <w:t>Git初始化设置</w:t>
      </w:r>
      <w:bookmarkEnd w:id="19"/>
    </w:p>
    <w:p w14:paraId="098D098D" w14:textId="77777777" w:rsidR="00401DBB" w:rsidRPr="00613BB9" w:rsidRDefault="00401DBB" w:rsidP="00401DBB">
      <w:pPr>
        <w:pStyle w:val="a3"/>
      </w:pPr>
      <w:r w:rsidRPr="00613BB9">
        <w:t> </w:t>
      </w:r>
      <w:r w:rsidRPr="00613BB9">
        <w:t>1. 打开Git Bash</w:t>
      </w:r>
      <w:r w:rsidRPr="00613BB9">
        <w:br/>
      </w:r>
      <w:r w:rsidRPr="00613BB9">
        <w:t> </w:t>
      </w:r>
      <w:r w:rsidRPr="00613BB9">
        <w:rPr>
          <w:noProof/>
        </w:rPr>
        <w:drawing>
          <wp:inline distT="0" distB="0" distL="0" distR="0" wp14:anchorId="7AEDE013" wp14:editId="12BA2600">
            <wp:extent cx="2590800" cy="1647825"/>
            <wp:effectExtent l="0" t="0" r="0" b="9525"/>
            <wp:docPr id="18" name="图片 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0800" cy="1647825"/>
                    </a:xfrm>
                    <a:prstGeom prst="rect">
                      <a:avLst/>
                    </a:prstGeom>
                    <a:noFill/>
                    <a:ln>
                      <a:noFill/>
                    </a:ln>
                  </pic:spPr>
                </pic:pic>
              </a:graphicData>
            </a:graphic>
          </wp:inline>
        </w:drawing>
      </w:r>
      <w:r w:rsidRPr="00613BB9">
        <w:br/>
      </w:r>
      <w:r w:rsidRPr="00613BB9">
        <w:t> </w:t>
      </w:r>
      <w:r w:rsidRPr="00613BB9">
        <w:t>这是一个命令行工具，使用的命令与Linux下有些类似（操作技巧：使用TAB键补全命令、按下鼠标滚轮粘贴内容、上下键切换使用过的命令、左右键移动光标等）。</w:t>
      </w:r>
      <w:r w:rsidRPr="00613BB9">
        <w:br/>
      </w:r>
      <w:r w:rsidRPr="00613BB9">
        <w:t> </w:t>
      </w:r>
      <w:r w:rsidRPr="00613BB9">
        <w:t>2.使用以下命令，设置用户名和邮箱</w:t>
      </w:r>
    </w:p>
    <w:p w14:paraId="02B418F4" w14:textId="77777777" w:rsidR="00401DBB" w:rsidRPr="00613BB9" w:rsidRDefault="00401DBB" w:rsidP="00401DBB">
      <w:pPr>
        <w:pStyle w:val="HTML"/>
        <w:rPr>
          <w:rStyle w:val="HTML1"/>
        </w:rPr>
      </w:pPr>
      <w:r w:rsidRPr="00613BB9">
        <w:rPr>
          <w:rStyle w:val="HTML1"/>
        </w:rPr>
        <w:t>git config --global user.name '你在GitHub注册的用户名'</w:t>
      </w:r>
    </w:p>
    <w:p w14:paraId="522DFAFE" w14:textId="77777777" w:rsidR="00401DBB" w:rsidRPr="00613BB9" w:rsidRDefault="00401DBB" w:rsidP="00401DBB">
      <w:pPr>
        <w:pStyle w:val="HTML"/>
        <w:rPr>
          <w:rStyle w:val="HTML1"/>
        </w:rPr>
      </w:pPr>
      <w:r w:rsidRPr="00613BB9">
        <w:rPr>
          <w:rStyle w:val="HTML1"/>
        </w:rPr>
        <w:lastRenderedPageBreak/>
        <w:t>git config --global user.email '你在GitHub注册的邮箱'</w:t>
      </w:r>
    </w:p>
    <w:p w14:paraId="64BE5D71" w14:textId="77777777" w:rsidR="00401DBB" w:rsidRPr="00613BB9" w:rsidRDefault="00401DBB" w:rsidP="00401DBB">
      <w:pPr>
        <w:pStyle w:val="a3"/>
      </w:pPr>
      <w:r w:rsidRPr="00613BB9">
        <w:t> </w:t>
      </w:r>
      <w:r w:rsidRPr="00613BB9">
        <w:t>3.使用以下命令，查看设置的用户名和邮箱</w:t>
      </w:r>
    </w:p>
    <w:p w14:paraId="76139316" w14:textId="77777777" w:rsidR="00401DBB" w:rsidRPr="00613BB9" w:rsidRDefault="00401DBB" w:rsidP="00401DBB">
      <w:pPr>
        <w:pStyle w:val="HTML"/>
        <w:rPr>
          <w:rStyle w:val="HTML1"/>
        </w:rPr>
      </w:pPr>
      <w:r w:rsidRPr="00613BB9">
        <w:rPr>
          <w:rStyle w:val="HTML1"/>
        </w:rPr>
        <w:t>git config user.name</w:t>
      </w:r>
    </w:p>
    <w:p w14:paraId="67FEA76E" w14:textId="77777777" w:rsidR="00401DBB" w:rsidRPr="00613BB9" w:rsidRDefault="00401DBB" w:rsidP="00401DBB">
      <w:pPr>
        <w:pStyle w:val="HTML"/>
        <w:rPr>
          <w:rStyle w:val="HTML1"/>
        </w:rPr>
      </w:pPr>
      <w:r w:rsidRPr="00613BB9">
        <w:rPr>
          <w:rStyle w:val="HTML1"/>
        </w:rPr>
        <w:t>git config user.email</w:t>
      </w:r>
    </w:p>
    <w:p w14:paraId="2F6A0B4B" w14:textId="77777777" w:rsidR="00401DBB" w:rsidRPr="00613BB9" w:rsidRDefault="00401DBB" w:rsidP="00907565">
      <w:pPr>
        <w:pStyle w:val="HTML"/>
        <w:numPr>
          <w:ilvl w:val="0"/>
          <w:numId w:val="30"/>
        </w:numPr>
        <w:tabs>
          <w:tab w:val="clear" w:pos="720"/>
        </w:tabs>
        <w:spacing w:before="100" w:beforeAutospacing="1" w:after="100" w:afterAutospacing="1"/>
      </w:pPr>
      <w:r w:rsidRPr="00613BB9">
        <w:t>1</w:t>
      </w:r>
    </w:p>
    <w:p w14:paraId="123FF80B" w14:textId="77777777" w:rsidR="00401DBB" w:rsidRPr="00613BB9" w:rsidRDefault="00401DBB" w:rsidP="00907565">
      <w:pPr>
        <w:pStyle w:val="HTML"/>
        <w:numPr>
          <w:ilvl w:val="0"/>
          <w:numId w:val="30"/>
        </w:numPr>
        <w:tabs>
          <w:tab w:val="clear" w:pos="720"/>
        </w:tabs>
        <w:spacing w:before="100" w:beforeAutospacing="1" w:after="100" w:afterAutospacing="1"/>
      </w:pPr>
      <w:r w:rsidRPr="00613BB9">
        <w:t>2</w:t>
      </w:r>
    </w:p>
    <w:p w14:paraId="3B1B6F86" w14:textId="77777777" w:rsidR="00401DBB" w:rsidRPr="00613BB9" w:rsidRDefault="00401DBB" w:rsidP="00401DBB">
      <w:pPr>
        <w:pStyle w:val="a3"/>
      </w:pPr>
      <w:r w:rsidRPr="00613BB9">
        <w:rPr>
          <w:noProof/>
        </w:rPr>
        <w:drawing>
          <wp:inline distT="0" distB="0" distL="0" distR="0" wp14:anchorId="0A509376" wp14:editId="5035D7F4">
            <wp:extent cx="5274310" cy="3346450"/>
            <wp:effectExtent l="0" t="0" r="2540" b="6350"/>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这里写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346450"/>
                    </a:xfrm>
                    <a:prstGeom prst="rect">
                      <a:avLst/>
                    </a:prstGeom>
                    <a:noFill/>
                    <a:ln>
                      <a:noFill/>
                    </a:ln>
                  </pic:spPr>
                </pic:pic>
              </a:graphicData>
            </a:graphic>
          </wp:inline>
        </w:drawing>
      </w:r>
      <w:r w:rsidRPr="00613BB9">
        <w:br/>
      </w:r>
      <w:r w:rsidRPr="00613BB9">
        <w:t> </w:t>
      </w:r>
      <w:r w:rsidRPr="00613BB9">
        <w:t>4.生成SSH公钥</w:t>
      </w:r>
    </w:p>
    <w:p w14:paraId="269243FE" w14:textId="77777777" w:rsidR="00401DBB" w:rsidRPr="00613BB9" w:rsidRDefault="00401DBB" w:rsidP="00401DBB">
      <w:pPr>
        <w:pStyle w:val="HTML"/>
        <w:rPr>
          <w:rStyle w:val="HTML1"/>
        </w:rPr>
      </w:pPr>
      <w:r w:rsidRPr="00613BB9">
        <w:rPr>
          <w:rStyle w:val="HTML1"/>
        </w:rPr>
        <w:t>ssh-keygen -t rsa -C '你在GitHub注册的邮箱'</w:t>
      </w:r>
    </w:p>
    <w:p w14:paraId="4B57D5B1" w14:textId="77777777" w:rsidR="00401DBB" w:rsidRPr="00613BB9" w:rsidRDefault="00401DBB" w:rsidP="00401DBB">
      <w:pPr>
        <w:pStyle w:val="a3"/>
      </w:pPr>
      <w:r w:rsidRPr="00613BB9">
        <w:t> </w:t>
      </w:r>
      <w:r w:rsidRPr="00613BB9">
        <w:t>在Git Bash输入这条命令，回车之后再按三个回车（默认存储位置，密码为空，确认密码），看到下图效果即可。</w:t>
      </w:r>
      <w:r w:rsidRPr="00613BB9">
        <w:br/>
      </w:r>
      <w:r w:rsidRPr="00613BB9">
        <w:rPr>
          <w:noProof/>
        </w:rPr>
        <w:lastRenderedPageBreak/>
        <w:drawing>
          <wp:inline distT="0" distB="0" distL="0" distR="0" wp14:anchorId="3CAA8D6C" wp14:editId="760043A5">
            <wp:extent cx="5274310" cy="3811905"/>
            <wp:effectExtent l="0" t="0" r="2540" b="0"/>
            <wp:docPr id="16"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811905"/>
                    </a:xfrm>
                    <a:prstGeom prst="rect">
                      <a:avLst/>
                    </a:prstGeom>
                    <a:noFill/>
                    <a:ln>
                      <a:noFill/>
                    </a:ln>
                  </pic:spPr>
                </pic:pic>
              </a:graphicData>
            </a:graphic>
          </wp:inline>
        </w:drawing>
      </w:r>
      <w:r w:rsidRPr="00613BB9">
        <w:br/>
      </w:r>
      <w:r w:rsidRPr="00613BB9">
        <w:t> </w:t>
      </w:r>
      <w:r w:rsidRPr="00613BB9">
        <w:t>5.GitHub配置SSH公钥</w:t>
      </w:r>
      <w:r w:rsidRPr="00613BB9">
        <w:br/>
      </w:r>
      <w:r w:rsidRPr="00613BB9">
        <w:t> </w:t>
      </w:r>
      <w:r w:rsidRPr="00613BB9">
        <w:t>在此路径下用记事本打开文件（id_rsa.pub）并全选复制里面的内容</w:t>
      </w:r>
    </w:p>
    <w:p w14:paraId="03ADC1E5" w14:textId="77777777" w:rsidR="00401DBB" w:rsidRPr="00613BB9" w:rsidRDefault="00401DBB" w:rsidP="00401DBB">
      <w:pPr>
        <w:pStyle w:val="a3"/>
      </w:pPr>
      <w:r w:rsidRPr="00613BB9">
        <w:t>C:\Users\你的用户名\.ssh</w:t>
      </w:r>
    </w:p>
    <w:p w14:paraId="3BF41275" w14:textId="77777777" w:rsidR="00401DBB" w:rsidRPr="00613BB9" w:rsidRDefault="00401DBB" w:rsidP="00401DBB">
      <w:pPr>
        <w:pStyle w:val="a3"/>
      </w:pPr>
      <w:r w:rsidRPr="00613BB9">
        <w:rPr>
          <w:noProof/>
        </w:rPr>
        <w:drawing>
          <wp:inline distT="0" distB="0" distL="0" distR="0" wp14:anchorId="033001DD" wp14:editId="63C42492">
            <wp:extent cx="5274310" cy="1332865"/>
            <wp:effectExtent l="0" t="0" r="2540" b="635"/>
            <wp:docPr id="15" name="图片 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写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332865"/>
                    </a:xfrm>
                    <a:prstGeom prst="rect">
                      <a:avLst/>
                    </a:prstGeom>
                    <a:noFill/>
                    <a:ln>
                      <a:noFill/>
                    </a:ln>
                  </pic:spPr>
                </pic:pic>
              </a:graphicData>
            </a:graphic>
          </wp:inline>
        </w:drawing>
      </w:r>
      <w:r w:rsidRPr="00613BB9">
        <w:br/>
        <w:t xml:space="preserve">在GitHub点击你的头像，选择"Settings"，选择右边的"SSH and GPG Keys",选择New SSH Key，Title随便填，再把复制的公钥粘贴进Key里面，点击Add </w:t>
      </w:r>
      <w:r w:rsidRPr="00613BB9">
        <w:lastRenderedPageBreak/>
        <w:t>SSK key即完成。</w:t>
      </w:r>
      <w:r w:rsidRPr="00613BB9">
        <w:br/>
      </w:r>
      <w:r w:rsidRPr="00613BB9">
        <w:rPr>
          <w:noProof/>
        </w:rPr>
        <w:drawing>
          <wp:inline distT="0" distB="0" distL="0" distR="0" wp14:anchorId="76BBD219" wp14:editId="1E7810DB">
            <wp:extent cx="5274310" cy="2586990"/>
            <wp:effectExtent l="0" t="0" r="2540" b="3810"/>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586990"/>
                    </a:xfrm>
                    <a:prstGeom prst="rect">
                      <a:avLst/>
                    </a:prstGeom>
                    <a:noFill/>
                    <a:ln>
                      <a:noFill/>
                    </a:ln>
                  </pic:spPr>
                </pic:pic>
              </a:graphicData>
            </a:graphic>
          </wp:inline>
        </w:drawing>
      </w:r>
    </w:p>
    <w:p w14:paraId="1D74E90C" w14:textId="77777777" w:rsidR="00401DBB" w:rsidRPr="00613BB9" w:rsidRDefault="00401DBB" w:rsidP="0024368C">
      <w:pPr>
        <w:pStyle w:val="3"/>
      </w:pPr>
      <w:bookmarkStart w:id="20" w:name="_Toc46394639"/>
      <w:r w:rsidRPr="00613BB9">
        <w:t>在GitHub上创建Repository（仓库）</w:t>
      </w:r>
      <w:bookmarkEnd w:id="20"/>
    </w:p>
    <w:p w14:paraId="750EC8DF" w14:textId="77777777" w:rsidR="00BB79A4" w:rsidRDefault="00401DBB" w:rsidP="00401DBB">
      <w:pPr>
        <w:pStyle w:val="a3"/>
      </w:pPr>
      <w:r w:rsidRPr="00613BB9">
        <w:t> </w:t>
      </w:r>
      <w:r w:rsidRPr="00613BB9">
        <w:t>1.点击头像，选择"Your profile"，再选择右边的New repository</w:t>
      </w:r>
      <w:r w:rsidRPr="00613BB9">
        <w:br/>
      </w:r>
      <w:r w:rsidRPr="00613BB9">
        <w:rPr>
          <w:noProof/>
        </w:rPr>
        <w:drawing>
          <wp:inline distT="0" distB="0" distL="0" distR="0" wp14:anchorId="7F2B5A20" wp14:editId="3D2D8326">
            <wp:extent cx="5274310" cy="1506220"/>
            <wp:effectExtent l="0" t="0" r="2540" b="0"/>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写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6220"/>
                    </a:xfrm>
                    <a:prstGeom prst="rect">
                      <a:avLst/>
                    </a:prstGeom>
                    <a:noFill/>
                    <a:ln>
                      <a:noFill/>
                    </a:ln>
                  </pic:spPr>
                </pic:pic>
              </a:graphicData>
            </a:graphic>
          </wp:inline>
        </w:drawing>
      </w:r>
      <w:r w:rsidRPr="00613BB9">
        <w:br/>
      </w:r>
      <w:r w:rsidRPr="00613BB9">
        <w:t> </w:t>
      </w:r>
      <w:r w:rsidRPr="00613BB9">
        <w:t>2.填写仓库名称及其描述(这里以我的小项目为例)</w:t>
      </w:r>
      <w:r w:rsidRPr="00613BB9">
        <w:br/>
      </w:r>
      <w:r w:rsidRPr="00613BB9">
        <w:rPr>
          <w:noProof/>
        </w:rPr>
        <w:lastRenderedPageBreak/>
        <w:drawing>
          <wp:inline distT="0" distB="0" distL="0" distR="0" wp14:anchorId="160D16A8" wp14:editId="0F2AFA4F">
            <wp:extent cx="5274310" cy="3169920"/>
            <wp:effectExtent l="0" t="0" r="2540" b="0"/>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169920"/>
                    </a:xfrm>
                    <a:prstGeom prst="rect">
                      <a:avLst/>
                    </a:prstGeom>
                    <a:noFill/>
                    <a:ln>
                      <a:noFill/>
                    </a:ln>
                  </pic:spPr>
                </pic:pic>
              </a:graphicData>
            </a:graphic>
          </wp:inline>
        </w:drawing>
      </w:r>
      <w:r w:rsidRPr="00613BB9">
        <w:br/>
      </w:r>
      <w:r w:rsidRPr="00613BB9">
        <w:t> </w:t>
      </w:r>
      <w:r w:rsidRPr="00613BB9">
        <w:t>建议：红框内容最好不要勾选，到时候自己手动新建一个README.md即可。</w:t>
      </w:r>
      <w:r w:rsidRPr="00613BB9">
        <w:br/>
        <w:t>创建完成后效果如下：</w:t>
      </w:r>
    </w:p>
    <w:p w14:paraId="291D4355" w14:textId="7714D3D0" w:rsidR="00401DBB" w:rsidRPr="00613BB9" w:rsidRDefault="00401DBB" w:rsidP="00401DBB">
      <w:pPr>
        <w:pStyle w:val="a3"/>
      </w:pPr>
      <w:r w:rsidRPr="00613BB9">
        <w:rPr>
          <w:noProof/>
        </w:rPr>
        <w:drawing>
          <wp:inline distT="0" distB="0" distL="0" distR="0" wp14:anchorId="7ED162EA" wp14:editId="41CCB061">
            <wp:extent cx="5274310" cy="2854325"/>
            <wp:effectExtent l="0" t="0" r="2540" b="3175"/>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54325"/>
                    </a:xfrm>
                    <a:prstGeom prst="rect">
                      <a:avLst/>
                    </a:prstGeom>
                    <a:noFill/>
                    <a:ln>
                      <a:noFill/>
                    </a:ln>
                  </pic:spPr>
                </pic:pic>
              </a:graphicData>
            </a:graphic>
          </wp:inline>
        </w:drawing>
      </w:r>
      <w:r w:rsidRPr="00613BB9">
        <w:br/>
      </w:r>
      <w:r w:rsidRPr="00613BB9">
        <w:t> </w:t>
      </w:r>
      <w:r w:rsidRPr="00613BB9">
        <w:t>注意这里箭头指向的链接及红框的内容，后面我们会用到。</w:t>
      </w:r>
      <w:r w:rsidRPr="00613BB9">
        <w:br/>
        <w:t>#五、上传项目</w:t>
      </w:r>
      <w:r w:rsidRPr="00613BB9">
        <w:br/>
      </w:r>
      <w:r w:rsidRPr="00613BB9">
        <w:t> </w:t>
      </w:r>
      <w:r w:rsidRPr="00613BB9">
        <w:t>1.在你想上传的项目文件夹右键，选中Git Bash Here，即会弹出命令行窗口</w:t>
      </w:r>
      <w:r w:rsidRPr="00613BB9">
        <w:br/>
      </w:r>
      <w:r w:rsidRPr="00613BB9">
        <w:rPr>
          <w:noProof/>
        </w:rPr>
        <w:drawing>
          <wp:inline distT="0" distB="0" distL="0" distR="0" wp14:anchorId="64975F5D" wp14:editId="1E3262BB">
            <wp:extent cx="4562475" cy="1285875"/>
            <wp:effectExtent l="0" t="0" r="9525" b="9525"/>
            <wp:docPr id="1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2475" cy="1285875"/>
                    </a:xfrm>
                    <a:prstGeom prst="rect">
                      <a:avLst/>
                    </a:prstGeom>
                    <a:noFill/>
                    <a:ln>
                      <a:noFill/>
                    </a:ln>
                  </pic:spPr>
                </pic:pic>
              </a:graphicData>
            </a:graphic>
          </wp:inline>
        </w:drawing>
      </w:r>
      <w:r w:rsidRPr="00613BB9">
        <w:br/>
      </w:r>
      <w:r w:rsidRPr="00613BB9">
        <w:lastRenderedPageBreak/>
        <w:t> </w:t>
      </w:r>
      <w:r w:rsidRPr="00613BB9">
        <w:t>2.初始化仓库</w:t>
      </w:r>
      <w:r w:rsidRPr="00613BB9">
        <w:br/>
      </w:r>
      <w:r w:rsidRPr="00613BB9">
        <w:t> </w:t>
      </w:r>
      <w:r w:rsidRPr="00613BB9">
        <w:t>在命令行中输入初始化命令：</w:t>
      </w:r>
    </w:p>
    <w:p w14:paraId="62ACE2C7" w14:textId="77777777" w:rsidR="00401DBB" w:rsidRPr="00613BB9" w:rsidRDefault="00401DBB" w:rsidP="00401DBB">
      <w:pPr>
        <w:pStyle w:val="HTML"/>
        <w:rPr>
          <w:rStyle w:val="HTML1"/>
        </w:rPr>
      </w:pPr>
      <w:r w:rsidRPr="00613BB9">
        <w:rPr>
          <w:rStyle w:val="HTML1"/>
        </w:rPr>
        <w:t>git init</w:t>
      </w:r>
    </w:p>
    <w:p w14:paraId="0B3BA64F" w14:textId="77777777" w:rsidR="00401DBB" w:rsidRPr="00613BB9" w:rsidRDefault="00401DBB" w:rsidP="00401DBB">
      <w:pPr>
        <w:pStyle w:val="a3"/>
      </w:pPr>
      <w:r w:rsidRPr="00613BB9">
        <w:t> </w:t>
      </w:r>
      <w:r w:rsidRPr="00613BB9">
        <w:t>这一步完成后，打开刚才选中的文件夹会出现一个隐藏文件夹.git</w:t>
      </w:r>
      <w:r w:rsidRPr="00613BB9">
        <w:br/>
      </w:r>
      <w:r w:rsidRPr="00613BB9">
        <w:rPr>
          <w:noProof/>
        </w:rPr>
        <w:drawing>
          <wp:inline distT="0" distB="0" distL="0" distR="0" wp14:anchorId="0E0261A6" wp14:editId="0C68DC3F">
            <wp:extent cx="5274310" cy="2037715"/>
            <wp:effectExtent l="0" t="0" r="2540" b="635"/>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r w:rsidRPr="00613BB9">
        <w:br/>
      </w:r>
      <w:r w:rsidRPr="00613BB9">
        <w:t> </w:t>
      </w:r>
      <w:r w:rsidRPr="00613BB9">
        <w:t>3.上传文件</w:t>
      </w:r>
      <w:r w:rsidRPr="00613BB9">
        <w:br/>
      </w:r>
      <w:hyperlink r:id="rId32" w:history="1">
        <w:r w:rsidRPr="00613BB9">
          <w:rPr>
            <w:rStyle w:val="a4"/>
            <w:color w:val="auto"/>
          </w:rPr>
          <w:t>如想创建README.md</w:t>
        </w:r>
      </w:hyperlink>
      <w:r w:rsidRPr="00613BB9">
        <w:t>，可以自己在文件夹中手动创建，也可以使用命令创建</w:t>
      </w:r>
    </w:p>
    <w:p w14:paraId="0A67E298" w14:textId="77777777" w:rsidR="00401DBB" w:rsidRPr="00613BB9" w:rsidRDefault="00401DBB" w:rsidP="00401DBB">
      <w:pPr>
        <w:pStyle w:val="HTML"/>
        <w:rPr>
          <w:rStyle w:val="HTML1"/>
        </w:rPr>
      </w:pPr>
      <w:r w:rsidRPr="00613BB9">
        <w:rPr>
          <w:rStyle w:val="HTML1"/>
        </w:rPr>
        <w:t>touch README.md</w:t>
      </w:r>
    </w:p>
    <w:p w14:paraId="36C50002" w14:textId="77777777" w:rsidR="00401DBB" w:rsidRPr="00613BB9" w:rsidRDefault="00401DBB" w:rsidP="00401DBB">
      <w:pPr>
        <w:pStyle w:val="a3"/>
      </w:pPr>
      <w:r w:rsidRPr="00613BB9">
        <w:t>依次使用以下命令将文件夹的文件全部添加到暂存区并提交</w:t>
      </w:r>
    </w:p>
    <w:p w14:paraId="3E9E28AA" w14:textId="77777777" w:rsidR="00401DBB" w:rsidRPr="00613BB9" w:rsidRDefault="00401DBB" w:rsidP="00401DBB">
      <w:pPr>
        <w:pStyle w:val="HTML"/>
        <w:rPr>
          <w:rStyle w:val="HTML1"/>
        </w:rPr>
      </w:pPr>
      <w:r w:rsidRPr="00613BB9">
        <w:rPr>
          <w:rStyle w:val="HTML1"/>
        </w:rPr>
        <w:t>git add .</w:t>
      </w:r>
    </w:p>
    <w:p w14:paraId="548AD6BA" w14:textId="77777777" w:rsidR="00401DBB" w:rsidRPr="00613BB9" w:rsidRDefault="00401DBB" w:rsidP="00401DBB">
      <w:pPr>
        <w:pStyle w:val="HTML"/>
        <w:rPr>
          <w:rStyle w:val="HTML1"/>
        </w:rPr>
      </w:pPr>
      <w:r w:rsidRPr="00613BB9">
        <w:rPr>
          <w:rStyle w:val="HTML1"/>
        </w:rPr>
        <w:t>git commit -m 'first commit'</w:t>
      </w:r>
    </w:p>
    <w:p w14:paraId="2D4ED183" w14:textId="77777777" w:rsidR="00BB79A4" w:rsidRDefault="00401DBB" w:rsidP="00401DBB">
      <w:pPr>
        <w:pStyle w:val="a3"/>
      </w:pPr>
      <w:r w:rsidRPr="00613BB9">
        <w:t> </w:t>
      </w:r>
      <w:r w:rsidRPr="00613BB9">
        <w:t>注意add后面有个点，代表文件夹里面的所有文件，如果要提交某一个文件，将点替换成文件名或文件夹名；commit -m后面的单引号内容为本次提交的注释，可以根据自己的要求填写。</w:t>
      </w:r>
    </w:p>
    <w:p w14:paraId="4D2DB068" w14:textId="35418317" w:rsidR="00401DBB" w:rsidRPr="00613BB9" w:rsidRDefault="00401DBB" w:rsidP="00401DBB">
      <w:pPr>
        <w:pStyle w:val="a3"/>
      </w:pPr>
      <w:r w:rsidRPr="00613BB9">
        <w:rPr>
          <w:noProof/>
        </w:rPr>
        <w:lastRenderedPageBreak/>
        <w:drawing>
          <wp:inline distT="0" distB="0" distL="0" distR="0" wp14:anchorId="2DD6268B" wp14:editId="0B916B2E">
            <wp:extent cx="5274310" cy="3082925"/>
            <wp:effectExtent l="0" t="0" r="2540" b="3175"/>
            <wp:docPr id="8" name="图片 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082925"/>
                    </a:xfrm>
                    <a:prstGeom prst="rect">
                      <a:avLst/>
                    </a:prstGeom>
                    <a:noFill/>
                    <a:ln>
                      <a:noFill/>
                    </a:ln>
                  </pic:spPr>
                </pic:pic>
              </a:graphicData>
            </a:graphic>
          </wp:inline>
        </w:drawing>
      </w:r>
      <w:r w:rsidRPr="00613BB9">
        <w:br/>
      </w:r>
      <w:r w:rsidRPr="00613BB9">
        <w:t> </w:t>
      </w:r>
      <w:r w:rsidRPr="00613BB9">
        <w:t>提交完成后，需要将远程仓库与本地仓库同步连接，还记得在GitHub创建仓库时让你注意的链接吗？那就是远程仓库的地址，复制它。（这一步只需要在你第一次提交项目的时候进行，后面如果你还是使用这个仓库提交到同一个远程仓库的话，就不需再进行一次同步连接了）</w:t>
      </w:r>
    </w:p>
    <w:p w14:paraId="6CD5769F" w14:textId="77777777" w:rsidR="00401DBB" w:rsidRPr="00613BB9" w:rsidRDefault="00401DBB" w:rsidP="00401DBB">
      <w:pPr>
        <w:pStyle w:val="HTML"/>
        <w:rPr>
          <w:rStyle w:val="HTML1"/>
        </w:rPr>
      </w:pPr>
      <w:r w:rsidRPr="00613BB9">
        <w:rPr>
          <w:rStyle w:val="HTML1"/>
        </w:rPr>
        <w:t>git remote add origin 粘贴你自己的链接</w:t>
      </w:r>
    </w:p>
    <w:p w14:paraId="0207003A" w14:textId="77777777" w:rsidR="00401DBB" w:rsidRPr="00613BB9" w:rsidRDefault="00401DBB" w:rsidP="00401DBB">
      <w:pPr>
        <w:pStyle w:val="a3"/>
      </w:pPr>
      <w:r w:rsidRPr="00613BB9">
        <w:rPr>
          <w:noProof/>
        </w:rPr>
        <w:drawing>
          <wp:inline distT="0" distB="0" distL="0" distR="0" wp14:anchorId="64C97E87" wp14:editId="2107F170">
            <wp:extent cx="4676775" cy="390525"/>
            <wp:effectExtent l="0" t="0" r="9525" b="9525"/>
            <wp:docPr id="7" name="图片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这里写图片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6775" cy="390525"/>
                    </a:xfrm>
                    <a:prstGeom prst="rect">
                      <a:avLst/>
                    </a:prstGeom>
                    <a:noFill/>
                    <a:ln>
                      <a:noFill/>
                    </a:ln>
                  </pic:spPr>
                </pic:pic>
              </a:graphicData>
            </a:graphic>
          </wp:inline>
        </w:drawing>
      </w:r>
      <w:r w:rsidRPr="00613BB9">
        <w:br/>
      </w:r>
      <w:r w:rsidRPr="00613BB9">
        <w:t> </w:t>
      </w:r>
      <w:r w:rsidRPr="00613BB9">
        <w:t>最后一步将本地仓库的内容推送到远程仓库：</w:t>
      </w:r>
    </w:p>
    <w:p w14:paraId="61A05FD3" w14:textId="77777777" w:rsidR="00401DBB" w:rsidRPr="00613BB9" w:rsidRDefault="00401DBB" w:rsidP="00401DBB">
      <w:pPr>
        <w:pStyle w:val="HTML"/>
        <w:rPr>
          <w:rStyle w:val="HTML1"/>
        </w:rPr>
      </w:pPr>
      <w:r w:rsidRPr="00613BB9">
        <w:rPr>
          <w:rStyle w:val="HTML1"/>
        </w:rPr>
        <w:t>git push -u origin master</w:t>
      </w:r>
    </w:p>
    <w:p w14:paraId="041EE2B1" w14:textId="77777777" w:rsidR="00401DBB" w:rsidRPr="00613BB9" w:rsidRDefault="00401DBB" w:rsidP="00401DBB">
      <w:pPr>
        <w:pStyle w:val="a3"/>
      </w:pPr>
      <w:r w:rsidRPr="00613BB9">
        <w:t>等待上传结束即可，文件多的话会稍微慢点，耐心等待。</w:t>
      </w:r>
      <w:r w:rsidRPr="00613BB9">
        <w:br/>
      </w:r>
      <w:r w:rsidRPr="00613BB9">
        <w:rPr>
          <w:noProof/>
        </w:rPr>
        <w:drawing>
          <wp:inline distT="0" distB="0" distL="0" distR="0" wp14:anchorId="48C61AD9" wp14:editId="7300C368">
            <wp:extent cx="4733925" cy="1695450"/>
            <wp:effectExtent l="0" t="0" r="9525" b="0"/>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3925" cy="1695450"/>
                    </a:xfrm>
                    <a:prstGeom prst="rect">
                      <a:avLst/>
                    </a:prstGeom>
                    <a:noFill/>
                    <a:ln>
                      <a:noFill/>
                    </a:ln>
                  </pic:spPr>
                </pic:pic>
              </a:graphicData>
            </a:graphic>
          </wp:inline>
        </w:drawing>
      </w:r>
      <w:r w:rsidRPr="00613BB9">
        <w:br/>
      </w:r>
      <w:r w:rsidRPr="00613BB9">
        <w:lastRenderedPageBreak/>
        <w:t>至此便完成将自己的项目上传到GitHub上，效果如下：</w:t>
      </w:r>
      <w:r w:rsidRPr="00613BB9">
        <w:br/>
      </w:r>
      <w:r w:rsidRPr="00613BB9">
        <w:rPr>
          <w:noProof/>
        </w:rPr>
        <w:drawing>
          <wp:inline distT="0" distB="0" distL="0" distR="0" wp14:anchorId="7F555F0B" wp14:editId="092C295A">
            <wp:extent cx="5274310" cy="2670175"/>
            <wp:effectExtent l="0" t="0" r="2540" b="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188E10EC" w14:textId="2ECC0FDF" w:rsidR="006D08B5" w:rsidRDefault="00052EA4" w:rsidP="00C16443">
      <w:pPr>
        <w:pStyle w:val="2"/>
      </w:pPr>
      <w:r w:rsidRPr="00052EA4">
        <w:rPr>
          <w:rFonts w:hint="eastAsia"/>
          <w:b w:val="0"/>
          <w:bCs w:val="0"/>
          <w:kern w:val="36"/>
          <w:sz w:val="48"/>
          <w:szCs w:val="48"/>
        </w:rPr>
        <w:t xml:space="preserve"> </w:t>
      </w:r>
      <w:bookmarkStart w:id="21" w:name="_Toc46394640"/>
      <w:r w:rsidR="00E74D4A" w:rsidRPr="00E74D4A">
        <w:rPr>
          <w:b w:val="0"/>
          <w:bCs w:val="0"/>
          <w:kern w:val="36"/>
          <w:sz w:val="48"/>
          <w:szCs w:val="48"/>
        </w:rPr>
        <w:t>Git 安装配置</w:t>
      </w:r>
      <w:bookmarkEnd w:id="21"/>
      <w:r w:rsidRPr="00052EA4">
        <w:rPr>
          <w:b w:val="0"/>
          <w:bCs w:val="0"/>
          <w:kern w:val="36"/>
          <w:sz w:val="48"/>
          <w:szCs w:val="48"/>
        </w:rPr>
        <w:t xml:space="preserve"> </w:t>
      </w:r>
    </w:p>
    <w:p w14:paraId="3A9921B1" w14:textId="1FAE4D55" w:rsidR="006D08B5" w:rsidRDefault="006D08B5" w:rsidP="00052EA4"/>
    <w:p w14:paraId="27D14A77" w14:textId="77777777" w:rsidR="00E74D4A" w:rsidRDefault="00E74D4A" w:rsidP="00E74D4A">
      <w:pPr>
        <w:pStyle w:val="a3"/>
      </w:pPr>
      <w:r>
        <w:t>在使用Git前我们需要先安装 Git。Git 目前支持 Linux/Unix、Solaris、Mac和 Windows 平台上运行。</w:t>
      </w:r>
    </w:p>
    <w:p w14:paraId="23229126" w14:textId="77777777" w:rsidR="00E74D4A" w:rsidRDefault="00E74D4A" w:rsidP="00E74D4A">
      <w:pPr>
        <w:pStyle w:val="a3"/>
      </w:pPr>
      <w:r>
        <w:t>Git 各平台安装包下载地址为：</w:t>
      </w:r>
      <w:hyperlink r:id="rId37" w:tgtFrame="_blank" w:history="1">
        <w:r>
          <w:rPr>
            <w:rStyle w:val="a4"/>
          </w:rPr>
          <w:t>http://git-scm.com/downloads</w:t>
        </w:r>
      </w:hyperlink>
      <w:r>
        <w:t xml:space="preserve"> </w:t>
      </w:r>
    </w:p>
    <w:p w14:paraId="00271116" w14:textId="77777777" w:rsidR="00E74D4A" w:rsidRDefault="00717723" w:rsidP="00E74D4A">
      <w:r>
        <w:pict w14:anchorId="760F6DBE">
          <v:rect id="_x0000_i1025" style="width:0;height:1.5pt" o:hralign="center" o:hrstd="t" o:hr="t" fillcolor="#a0a0a0" stroked="f"/>
        </w:pict>
      </w:r>
    </w:p>
    <w:p w14:paraId="75C727E5" w14:textId="77777777" w:rsidR="00E74D4A" w:rsidRDefault="00E74D4A" w:rsidP="00E74D4A">
      <w:pPr>
        <w:pStyle w:val="3"/>
      </w:pPr>
      <w:bookmarkStart w:id="22" w:name="_Toc46394641"/>
      <w:r>
        <w:t>Linux 平台上安装</w:t>
      </w:r>
      <w:bookmarkEnd w:id="22"/>
    </w:p>
    <w:p w14:paraId="74527127" w14:textId="77777777" w:rsidR="00E74D4A" w:rsidRDefault="00E74D4A" w:rsidP="00E74D4A">
      <w:pPr>
        <w:pStyle w:val="a3"/>
      </w:pPr>
      <w:r>
        <w:t xml:space="preserve">Git 的工作需要调用 curl，zlib，openssl，expat，libiconv 等库的代码，所以需要先安装这些依赖工具。 </w:t>
      </w:r>
    </w:p>
    <w:p w14:paraId="19CBE23A" w14:textId="77777777" w:rsidR="00E74D4A" w:rsidRDefault="00E74D4A" w:rsidP="00E74D4A">
      <w:pPr>
        <w:pStyle w:val="a3"/>
      </w:pPr>
      <w:r>
        <w:t xml:space="preserve">在有 yum 的系统上（比如 Fedora）或者有 apt-get 的系统上（比如 Debian 体系），可以用下面的命令安装： </w:t>
      </w:r>
    </w:p>
    <w:p w14:paraId="3DB284B1" w14:textId="77777777" w:rsidR="00E74D4A" w:rsidRDefault="00E74D4A" w:rsidP="00E74D4A">
      <w:pPr>
        <w:pStyle w:val="a3"/>
      </w:pPr>
      <w:r>
        <w:t>各 Linux 系统可以使用其安装包管理工具（apt-get、yum 等）进行安装：</w:t>
      </w:r>
    </w:p>
    <w:p w14:paraId="049947EE" w14:textId="77777777" w:rsidR="00E74D4A" w:rsidRDefault="00E74D4A" w:rsidP="00E74D4A">
      <w:pPr>
        <w:pStyle w:val="4"/>
      </w:pPr>
      <w:bookmarkStart w:id="23" w:name="_Toc46394642"/>
      <w:r>
        <w:t>Debian/Ubuntu</w:t>
      </w:r>
      <w:bookmarkEnd w:id="23"/>
    </w:p>
    <w:p w14:paraId="07692FD5" w14:textId="77777777" w:rsidR="00E74D4A" w:rsidRDefault="00E74D4A" w:rsidP="00E74D4A">
      <w:pPr>
        <w:pStyle w:val="a3"/>
      </w:pPr>
      <w:r>
        <w:t>Debian/Ubuntu Git 安装命令为：</w:t>
      </w:r>
    </w:p>
    <w:p w14:paraId="695CC4F6" w14:textId="77777777" w:rsidR="00E74D4A" w:rsidRDefault="00E74D4A" w:rsidP="00E74D4A">
      <w:pPr>
        <w:pStyle w:val="HTML"/>
        <w:rPr>
          <w:rStyle w:val="pln"/>
        </w:rPr>
      </w:pPr>
      <w:r>
        <w:rPr>
          <w:rStyle w:val="pln"/>
        </w:rPr>
        <w:t>$ apt</w:t>
      </w:r>
      <w:r>
        <w:rPr>
          <w:rStyle w:val="pun"/>
        </w:rPr>
        <w:t>-</w:t>
      </w:r>
      <w:r>
        <w:rPr>
          <w:rStyle w:val="kwd"/>
        </w:rPr>
        <w:t>get</w:t>
      </w:r>
      <w:r>
        <w:rPr>
          <w:rStyle w:val="pln"/>
        </w:rPr>
        <w:t xml:space="preserve"> install libcurl4</w:t>
      </w:r>
      <w:r>
        <w:rPr>
          <w:rStyle w:val="pun"/>
        </w:rPr>
        <w:t>-</w:t>
      </w:r>
      <w:r>
        <w:rPr>
          <w:rStyle w:val="pln"/>
        </w:rPr>
        <w:t>gnutls</w:t>
      </w:r>
      <w:r>
        <w:rPr>
          <w:rStyle w:val="pun"/>
        </w:rPr>
        <w:t>-</w:t>
      </w:r>
      <w:r>
        <w:rPr>
          <w:rStyle w:val="pln"/>
        </w:rPr>
        <w:t>dev libexpat1</w:t>
      </w:r>
      <w:r>
        <w:rPr>
          <w:rStyle w:val="pun"/>
        </w:rPr>
        <w:t>-</w:t>
      </w:r>
      <w:r>
        <w:rPr>
          <w:rStyle w:val="pln"/>
        </w:rPr>
        <w:t>dev gettext \</w:t>
      </w:r>
    </w:p>
    <w:p w14:paraId="26FCEF41" w14:textId="77777777" w:rsidR="00E74D4A" w:rsidRDefault="00E74D4A" w:rsidP="00E74D4A">
      <w:pPr>
        <w:pStyle w:val="HTML"/>
        <w:rPr>
          <w:rStyle w:val="pln"/>
        </w:rPr>
      </w:pPr>
      <w:r>
        <w:rPr>
          <w:rStyle w:val="pln"/>
        </w:rPr>
        <w:lastRenderedPageBreak/>
        <w:t xml:space="preserve">  libz</w:t>
      </w:r>
      <w:r>
        <w:rPr>
          <w:rStyle w:val="pun"/>
        </w:rPr>
        <w:t>-</w:t>
      </w:r>
      <w:r>
        <w:rPr>
          <w:rStyle w:val="pln"/>
        </w:rPr>
        <w:t>dev libssl</w:t>
      </w:r>
      <w:r>
        <w:rPr>
          <w:rStyle w:val="pun"/>
        </w:rPr>
        <w:t>-</w:t>
      </w:r>
      <w:r>
        <w:rPr>
          <w:rStyle w:val="pln"/>
        </w:rPr>
        <w:t>dev</w:t>
      </w:r>
    </w:p>
    <w:p w14:paraId="50735AF1" w14:textId="77777777" w:rsidR="00E74D4A" w:rsidRDefault="00E74D4A" w:rsidP="00E74D4A">
      <w:pPr>
        <w:pStyle w:val="HTML"/>
        <w:rPr>
          <w:rStyle w:val="pln"/>
        </w:rPr>
      </w:pPr>
    </w:p>
    <w:p w14:paraId="7474B094" w14:textId="77777777" w:rsidR="00E74D4A" w:rsidRDefault="00E74D4A" w:rsidP="00E74D4A">
      <w:pPr>
        <w:pStyle w:val="HTML"/>
        <w:rPr>
          <w:rStyle w:val="pln"/>
        </w:rPr>
      </w:pPr>
      <w:r>
        <w:rPr>
          <w:rStyle w:val="pln"/>
        </w:rPr>
        <w:t>$ apt</w:t>
      </w:r>
      <w:r>
        <w:rPr>
          <w:rStyle w:val="pun"/>
        </w:rPr>
        <w:t>-</w:t>
      </w:r>
      <w:r>
        <w:rPr>
          <w:rStyle w:val="kwd"/>
        </w:rPr>
        <w:t>get</w:t>
      </w:r>
      <w:r>
        <w:rPr>
          <w:rStyle w:val="pln"/>
        </w:rPr>
        <w:t xml:space="preserve"> install git</w:t>
      </w:r>
    </w:p>
    <w:p w14:paraId="3BA72696" w14:textId="77777777" w:rsidR="00E74D4A" w:rsidRDefault="00E74D4A" w:rsidP="00E74D4A">
      <w:pPr>
        <w:pStyle w:val="HTML"/>
        <w:rPr>
          <w:rStyle w:val="pln"/>
        </w:rPr>
      </w:pPr>
    </w:p>
    <w:p w14:paraId="1680160C" w14:textId="77777777" w:rsidR="00E74D4A" w:rsidRDefault="00E74D4A" w:rsidP="00E74D4A">
      <w:pPr>
        <w:pStyle w:val="HTML"/>
        <w:rPr>
          <w:rStyle w:val="pln"/>
        </w:rPr>
      </w:pPr>
      <w:r>
        <w:rPr>
          <w:rStyle w:val="pln"/>
        </w:rPr>
        <w:t xml:space="preserve">$ git </w:t>
      </w:r>
      <w:r>
        <w:rPr>
          <w:rStyle w:val="pun"/>
        </w:rPr>
        <w:t>--</w:t>
      </w:r>
      <w:r>
        <w:rPr>
          <w:rStyle w:val="pln"/>
        </w:rPr>
        <w:t>version</w:t>
      </w:r>
    </w:p>
    <w:p w14:paraId="4ADA7DC3" w14:textId="77777777" w:rsidR="00E74D4A" w:rsidRDefault="00E74D4A" w:rsidP="00E74D4A">
      <w:pPr>
        <w:pStyle w:val="HTML"/>
      </w:pPr>
      <w:r>
        <w:rPr>
          <w:rStyle w:val="pln"/>
        </w:rPr>
        <w:t xml:space="preserve">git version </w:t>
      </w:r>
      <w:r>
        <w:rPr>
          <w:rStyle w:val="lit"/>
        </w:rPr>
        <w:t>1.8</w:t>
      </w:r>
      <w:r>
        <w:rPr>
          <w:rStyle w:val="pun"/>
        </w:rPr>
        <w:t>.</w:t>
      </w:r>
      <w:r>
        <w:rPr>
          <w:rStyle w:val="lit"/>
        </w:rPr>
        <w:t>1.2</w:t>
      </w:r>
    </w:p>
    <w:p w14:paraId="3B176C8B" w14:textId="77777777" w:rsidR="00E74D4A" w:rsidRDefault="00E74D4A" w:rsidP="00E74D4A">
      <w:pPr>
        <w:pStyle w:val="4"/>
      </w:pPr>
      <w:bookmarkStart w:id="24" w:name="_Toc46394643"/>
      <w:r>
        <w:t>Centos/RedHat</w:t>
      </w:r>
      <w:bookmarkEnd w:id="24"/>
    </w:p>
    <w:p w14:paraId="0CABEE03" w14:textId="77777777" w:rsidR="00E74D4A" w:rsidRDefault="00E74D4A" w:rsidP="00E74D4A">
      <w:pPr>
        <w:pStyle w:val="a3"/>
      </w:pPr>
      <w:r>
        <w:t>如果你使用的系统是 Centos/RedHat 安装命令为：</w:t>
      </w:r>
    </w:p>
    <w:p w14:paraId="3AD69094" w14:textId="77777777" w:rsidR="00E74D4A" w:rsidRDefault="00E74D4A" w:rsidP="00E74D4A">
      <w:pPr>
        <w:pStyle w:val="HTML"/>
        <w:rPr>
          <w:rStyle w:val="pln"/>
        </w:rPr>
      </w:pPr>
      <w:r>
        <w:rPr>
          <w:rStyle w:val="pln"/>
        </w:rPr>
        <w:t>$ yum install curl</w:t>
      </w:r>
      <w:r>
        <w:rPr>
          <w:rStyle w:val="pun"/>
        </w:rPr>
        <w:t>-</w:t>
      </w:r>
      <w:r>
        <w:rPr>
          <w:rStyle w:val="pln"/>
        </w:rPr>
        <w:t>devel expat</w:t>
      </w:r>
      <w:r>
        <w:rPr>
          <w:rStyle w:val="pun"/>
        </w:rPr>
        <w:t>-</w:t>
      </w:r>
      <w:r>
        <w:rPr>
          <w:rStyle w:val="pln"/>
        </w:rPr>
        <w:t>devel gettext</w:t>
      </w:r>
      <w:r>
        <w:rPr>
          <w:rStyle w:val="pun"/>
        </w:rPr>
        <w:t>-</w:t>
      </w:r>
      <w:r>
        <w:rPr>
          <w:rStyle w:val="pln"/>
        </w:rPr>
        <w:t>devel \</w:t>
      </w:r>
    </w:p>
    <w:p w14:paraId="54754D0A" w14:textId="77777777" w:rsidR="00E74D4A" w:rsidRDefault="00E74D4A" w:rsidP="00E74D4A">
      <w:pPr>
        <w:pStyle w:val="HTML"/>
        <w:rPr>
          <w:rStyle w:val="pln"/>
        </w:rPr>
      </w:pPr>
      <w:r>
        <w:rPr>
          <w:rStyle w:val="pln"/>
        </w:rPr>
        <w:t xml:space="preserve">  openssl</w:t>
      </w:r>
      <w:r>
        <w:rPr>
          <w:rStyle w:val="pun"/>
        </w:rPr>
        <w:t>-</w:t>
      </w:r>
      <w:r>
        <w:rPr>
          <w:rStyle w:val="pln"/>
        </w:rPr>
        <w:t>devel zlib</w:t>
      </w:r>
      <w:r>
        <w:rPr>
          <w:rStyle w:val="pun"/>
        </w:rPr>
        <w:t>-</w:t>
      </w:r>
      <w:r>
        <w:rPr>
          <w:rStyle w:val="pln"/>
        </w:rPr>
        <w:t>devel</w:t>
      </w:r>
    </w:p>
    <w:p w14:paraId="33195937" w14:textId="77777777" w:rsidR="00E74D4A" w:rsidRDefault="00E74D4A" w:rsidP="00E74D4A">
      <w:pPr>
        <w:pStyle w:val="HTML"/>
        <w:rPr>
          <w:rStyle w:val="pln"/>
        </w:rPr>
      </w:pPr>
    </w:p>
    <w:p w14:paraId="6E8071FD" w14:textId="77777777" w:rsidR="00E74D4A" w:rsidRDefault="00E74D4A" w:rsidP="00E74D4A">
      <w:pPr>
        <w:pStyle w:val="HTML"/>
        <w:rPr>
          <w:rStyle w:val="pln"/>
        </w:rPr>
      </w:pPr>
      <w:r>
        <w:rPr>
          <w:rStyle w:val="pln"/>
        </w:rPr>
        <w:t xml:space="preserve">$ yum </w:t>
      </w:r>
      <w:r>
        <w:rPr>
          <w:rStyle w:val="pun"/>
        </w:rPr>
        <w:t>-</w:t>
      </w:r>
      <w:r>
        <w:rPr>
          <w:rStyle w:val="pln"/>
        </w:rPr>
        <w:t>y install git</w:t>
      </w:r>
      <w:r>
        <w:rPr>
          <w:rStyle w:val="pun"/>
        </w:rPr>
        <w:t>-</w:t>
      </w:r>
      <w:r>
        <w:rPr>
          <w:rStyle w:val="pln"/>
        </w:rPr>
        <w:t>core</w:t>
      </w:r>
    </w:p>
    <w:p w14:paraId="50A1DD09" w14:textId="77777777" w:rsidR="00E74D4A" w:rsidRDefault="00E74D4A" w:rsidP="00E74D4A">
      <w:pPr>
        <w:pStyle w:val="HTML"/>
        <w:rPr>
          <w:rStyle w:val="pln"/>
        </w:rPr>
      </w:pPr>
    </w:p>
    <w:p w14:paraId="6CA99249" w14:textId="77777777" w:rsidR="00E74D4A" w:rsidRDefault="00E74D4A" w:rsidP="00E74D4A">
      <w:pPr>
        <w:pStyle w:val="HTML"/>
        <w:rPr>
          <w:rStyle w:val="pln"/>
        </w:rPr>
      </w:pPr>
      <w:r>
        <w:rPr>
          <w:rStyle w:val="pln"/>
        </w:rPr>
        <w:t xml:space="preserve">$ git </w:t>
      </w:r>
      <w:r>
        <w:rPr>
          <w:rStyle w:val="pun"/>
        </w:rPr>
        <w:t>--</w:t>
      </w:r>
      <w:r>
        <w:rPr>
          <w:rStyle w:val="pln"/>
        </w:rPr>
        <w:t>version</w:t>
      </w:r>
    </w:p>
    <w:p w14:paraId="405DE990" w14:textId="77777777" w:rsidR="00E74D4A" w:rsidRDefault="00E74D4A" w:rsidP="00E74D4A">
      <w:pPr>
        <w:pStyle w:val="HTML"/>
      </w:pPr>
      <w:r>
        <w:rPr>
          <w:rStyle w:val="pln"/>
        </w:rPr>
        <w:t xml:space="preserve">git version </w:t>
      </w:r>
      <w:r>
        <w:rPr>
          <w:rStyle w:val="lit"/>
        </w:rPr>
        <w:t>1.7</w:t>
      </w:r>
      <w:r>
        <w:rPr>
          <w:rStyle w:val="pun"/>
        </w:rPr>
        <w:t>.</w:t>
      </w:r>
      <w:r>
        <w:rPr>
          <w:rStyle w:val="lit"/>
        </w:rPr>
        <w:t>1</w:t>
      </w:r>
    </w:p>
    <w:p w14:paraId="6DD61AA4" w14:textId="77777777" w:rsidR="00E74D4A" w:rsidRDefault="00E74D4A" w:rsidP="00E74D4A">
      <w:pPr>
        <w:pStyle w:val="4"/>
      </w:pPr>
      <w:bookmarkStart w:id="25" w:name="_Toc46394644"/>
      <w:r>
        <w:t>源码安装</w:t>
      </w:r>
      <w:bookmarkEnd w:id="25"/>
    </w:p>
    <w:p w14:paraId="49C903E8" w14:textId="77777777" w:rsidR="00E74D4A" w:rsidRDefault="00E74D4A" w:rsidP="00E74D4A">
      <w:pPr>
        <w:pStyle w:val="a3"/>
      </w:pPr>
      <w:r>
        <w:t>我们也可以在官网下载源码包来安装，最新源码包下载地址：</w:t>
      </w:r>
      <w:hyperlink r:id="rId38" w:tgtFrame="_blank" w:history="1">
        <w:r>
          <w:rPr>
            <w:rStyle w:val="a4"/>
          </w:rPr>
          <w:t>https://git-scm.com/download</w:t>
        </w:r>
      </w:hyperlink>
    </w:p>
    <w:p w14:paraId="3FA7BEB6" w14:textId="77777777" w:rsidR="00E74D4A" w:rsidRDefault="00E74D4A" w:rsidP="00E74D4A">
      <w:pPr>
        <w:pStyle w:val="a3"/>
      </w:pPr>
      <w:r>
        <w:t>安装指定系统的依赖包：</w:t>
      </w:r>
    </w:p>
    <w:p w14:paraId="214C2762" w14:textId="77777777" w:rsidR="00E74D4A" w:rsidRDefault="00E74D4A" w:rsidP="00E74D4A">
      <w:pPr>
        <w:pStyle w:val="HTML"/>
        <w:rPr>
          <w:rStyle w:val="pln"/>
        </w:rPr>
      </w:pPr>
      <w:r>
        <w:rPr>
          <w:rStyle w:val="com"/>
        </w:rPr>
        <w:t>########## Centos/RedHat ##########</w:t>
      </w:r>
    </w:p>
    <w:p w14:paraId="018F9739" w14:textId="77777777" w:rsidR="00E74D4A" w:rsidRDefault="00E74D4A" w:rsidP="00E74D4A">
      <w:pPr>
        <w:pStyle w:val="HTML"/>
        <w:rPr>
          <w:rStyle w:val="pln"/>
        </w:rPr>
      </w:pPr>
      <w:r>
        <w:rPr>
          <w:rStyle w:val="pln"/>
        </w:rPr>
        <w:t>$ yum install curl</w:t>
      </w:r>
      <w:r>
        <w:rPr>
          <w:rStyle w:val="pun"/>
        </w:rPr>
        <w:t>-</w:t>
      </w:r>
      <w:r>
        <w:rPr>
          <w:rStyle w:val="pln"/>
        </w:rPr>
        <w:t>devel expat</w:t>
      </w:r>
      <w:r>
        <w:rPr>
          <w:rStyle w:val="pun"/>
        </w:rPr>
        <w:t>-</w:t>
      </w:r>
      <w:r>
        <w:rPr>
          <w:rStyle w:val="pln"/>
        </w:rPr>
        <w:t>devel gettext</w:t>
      </w:r>
      <w:r>
        <w:rPr>
          <w:rStyle w:val="pun"/>
        </w:rPr>
        <w:t>-</w:t>
      </w:r>
      <w:r>
        <w:rPr>
          <w:rStyle w:val="pln"/>
        </w:rPr>
        <w:t>devel \</w:t>
      </w:r>
    </w:p>
    <w:p w14:paraId="7CA91728" w14:textId="77777777" w:rsidR="00E74D4A" w:rsidRDefault="00E74D4A" w:rsidP="00E74D4A">
      <w:pPr>
        <w:pStyle w:val="HTML"/>
        <w:rPr>
          <w:rStyle w:val="pln"/>
        </w:rPr>
      </w:pPr>
      <w:r>
        <w:rPr>
          <w:rStyle w:val="pln"/>
        </w:rPr>
        <w:t xml:space="preserve">  openssl</w:t>
      </w:r>
      <w:r>
        <w:rPr>
          <w:rStyle w:val="pun"/>
        </w:rPr>
        <w:t>-</w:t>
      </w:r>
      <w:r>
        <w:rPr>
          <w:rStyle w:val="pln"/>
        </w:rPr>
        <w:t>devel zlib</w:t>
      </w:r>
      <w:r>
        <w:rPr>
          <w:rStyle w:val="pun"/>
        </w:rPr>
        <w:t>-</w:t>
      </w:r>
      <w:r>
        <w:rPr>
          <w:rStyle w:val="pln"/>
        </w:rPr>
        <w:t>devel</w:t>
      </w:r>
    </w:p>
    <w:p w14:paraId="7DEA553C" w14:textId="77777777" w:rsidR="00E74D4A" w:rsidRDefault="00E74D4A" w:rsidP="00E74D4A">
      <w:pPr>
        <w:pStyle w:val="HTML"/>
        <w:rPr>
          <w:rStyle w:val="pln"/>
        </w:rPr>
      </w:pPr>
    </w:p>
    <w:p w14:paraId="21D4E658" w14:textId="77777777" w:rsidR="00E74D4A" w:rsidRDefault="00E74D4A" w:rsidP="00E74D4A">
      <w:pPr>
        <w:pStyle w:val="HTML"/>
        <w:rPr>
          <w:rStyle w:val="pln"/>
        </w:rPr>
      </w:pPr>
      <w:r>
        <w:rPr>
          <w:rStyle w:val="com"/>
        </w:rPr>
        <w:t>########## Debian/Ubuntu ##########</w:t>
      </w:r>
    </w:p>
    <w:p w14:paraId="7F958812" w14:textId="77777777" w:rsidR="00E74D4A" w:rsidRDefault="00E74D4A" w:rsidP="00E74D4A">
      <w:pPr>
        <w:pStyle w:val="HTML"/>
        <w:rPr>
          <w:rStyle w:val="pln"/>
        </w:rPr>
      </w:pPr>
      <w:r>
        <w:rPr>
          <w:rStyle w:val="pln"/>
        </w:rPr>
        <w:t>$ apt</w:t>
      </w:r>
      <w:r>
        <w:rPr>
          <w:rStyle w:val="pun"/>
        </w:rPr>
        <w:t>-</w:t>
      </w:r>
      <w:r>
        <w:rPr>
          <w:rStyle w:val="kwd"/>
        </w:rPr>
        <w:t>get</w:t>
      </w:r>
      <w:r>
        <w:rPr>
          <w:rStyle w:val="pln"/>
        </w:rPr>
        <w:t xml:space="preserve"> install libcurl4</w:t>
      </w:r>
      <w:r>
        <w:rPr>
          <w:rStyle w:val="pun"/>
        </w:rPr>
        <w:t>-</w:t>
      </w:r>
      <w:r>
        <w:rPr>
          <w:rStyle w:val="pln"/>
        </w:rPr>
        <w:t>gnutls</w:t>
      </w:r>
      <w:r>
        <w:rPr>
          <w:rStyle w:val="pun"/>
        </w:rPr>
        <w:t>-</w:t>
      </w:r>
      <w:r>
        <w:rPr>
          <w:rStyle w:val="pln"/>
        </w:rPr>
        <w:t>dev libexpat1</w:t>
      </w:r>
      <w:r>
        <w:rPr>
          <w:rStyle w:val="pun"/>
        </w:rPr>
        <w:t>-</w:t>
      </w:r>
      <w:r>
        <w:rPr>
          <w:rStyle w:val="pln"/>
        </w:rPr>
        <w:t>dev gettext \</w:t>
      </w:r>
    </w:p>
    <w:p w14:paraId="26920D08" w14:textId="77777777" w:rsidR="00E74D4A" w:rsidRDefault="00E74D4A" w:rsidP="00E74D4A">
      <w:pPr>
        <w:pStyle w:val="HTML"/>
      </w:pPr>
      <w:r>
        <w:rPr>
          <w:rStyle w:val="pln"/>
        </w:rPr>
        <w:t xml:space="preserve">  libz</w:t>
      </w:r>
      <w:r>
        <w:rPr>
          <w:rStyle w:val="pun"/>
        </w:rPr>
        <w:t>-</w:t>
      </w:r>
      <w:r>
        <w:rPr>
          <w:rStyle w:val="pln"/>
        </w:rPr>
        <w:t>dev libssl</w:t>
      </w:r>
      <w:r>
        <w:rPr>
          <w:rStyle w:val="pun"/>
        </w:rPr>
        <w:t>-</w:t>
      </w:r>
      <w:r>
        <w:rPr>
          <w:rStyle w:val="pln"/>
        </w:rPr>
        <w:t>dev</w:t>
      </w:r>
    </w:p>
    <w:p w14:paraId="4C0AB45D" w14:textId="77777777" w:rsidR="00E74D4A" w:rsidRDefault="00E74D4A" w:rsidP="00E74D4A">
      <w:pPr>
        <w:pStyle w:val="a3"/>
      </w:pPr>
      <w:r>
        <w:t>解压安装下载的源码包：</w:t>
      </w:r>
    </w:p>
    <w:p w14:paraId="51B62010" w14:textId="77777777" w:rsidR="00E74D4A" w:rsidRDefault="00E74D4A" w:rsidP="00E74D4A">
      <w:pPr>
        <w:pStyle w:val="HTML"/>
        <w:rPr>
          <w:rStyle w:val="pln"/>
        </w:rPr>
      </w:pPr>
      <w:r>
        <w:rPr>
          <w:rStyle w:val="pln"/>
        </w:rPr>
        <w:t xml:space="preserve">$ tar </w:t>
      </w:r>
      <w:r>
        <w:rPr>
          <w:rStyle w:val="pun"/>
        </w:rPr>
        <w:t>-</w:t>
      </w:r>
      <w:r>
        <w:rPr>
          <w:rStyle w:val="pln"/>
        </w:rPr>
        <w:t>zxf git</w:t>
      </w:r>
      <w:r>
        <w:rPr>
          <w:rStyle w:val="pun"/>
        </w:rPr>
        <w:t>-</w:t>
      </w:r>
      <w:r>
        <w:rPr>
          <w:rStyle w:val="lit"/>
        </w:rPr>
        <w:t>1.7</w:t>
      </w:r>
      <w:r>
        <w:rPr>
          <w:rStyle w:val="pun"/>
        </w:rPr>
        <w:t>.</w:t>
      </w:r>
      <w:r>
        <w:rPr>
          <w:rStyle w:val="lit"/>
        </w:rPr>
        <w:t>2.2</w:t>
      </w:r>
      <w:r>
        <w:rPr>
          <w:rStyle w:val="pun"/>
        </w:rPr>
        <w:t>.</w:t>
      </w:r>
      <w:r>
        <w:rPr>
          <w:rStyle w:val="pln"/>
        </w:rPr>
        <w:t>tar</w:t>
      </w:r>
      <w:r>
        <w:rPr>
          <w:rStyle w:val="pun"/>
        </w:rPr>
        <w:t>.</w:t>
      </w:r>
      <w:r>
        <w:rPr>
          <w:rStyle w:val="pln"/>
        </w:rPr>
        <w:t>gz</w:t>
      </w:r>
    </w:p>
    <w:p w14:paraId="52F8DC34" w14:textId="77777777" w:rsidR="00E74D4A" w:rsidRDefault="00E74D4A" w:rsidP="00E74D4A">
      <w:pPr>
        <w:pStyle w:val="HTML"/>
        <w:rPr>
          <w:rStyle w:val="pln"/>
        </w:rPr>
      </w:pPr>
      <w:r>
        <w:rPr>
          <w:rStyle w:val="pln"/>
        </w:rPr>
        <w:t>$ cd git</w:t>
      </w:r>
      <w:r>
        <w:rPr>
          <w:rStyle w:val="pun"/>
        </w:rPr>
        <w:t>-</w:t>
      </w:r>
      <w:r>
        <w:rPr>
          <w:rStyle w:val="lit"/>
        </w:rPr>
        <w:t>1.7</w:t>
      </w:r>
      <w:r>
        <w:rPr>
          <w:rStyle w:val="pun"/>
        </w:rPr>
        <w:t>.</w:t>
      </w:r>
      <w:r>
        <w:rPr>
          <w:rStyle w:val="lit"/>
        </w:rPr>
        <w:t>2.2</w:t>
      </w:r>
    </w:p>
    <w:p w14:paraId="3024A14A" w14:textId="77777777" w:rsidR="00E74D4A" w:rsidRDefault="00E74D4A" w:rsidP="00E74D4A">
      <w:pPr>
        <w:pStyle w:val="HTML"/>
        <w:rPr>
          <w:rStyle w:val="pln"/>
        </w:rPr>
      </w:pPr>
      <w:r>
        <w:rPr>
          <w:rStyle w:val="pln"/>
        </w:rPr>
        <w:t>$ make prefix</w:t>
      </w:r>
      <w:r>
        <w:rPr>
          <w:rStyle w:val="pun"/>
        </w:rPr>
        <w:t>=</w:t>
      </w:r>
      <w:r>
        <w:rPr>
          <w:rStyle w:val="str"/>
        </w:rPr>
        <w:t>/usr/</w:t>
      </w:r>
      <w:r>
        <w:rPr>
          <w:rStyle w:val="kwd"/>
        </w:rPr>
        <w:t>local</w:t>
      </w:r>
      <w:r>
        <w:rPr>
          <w:rStyle w:val="pln"/>
        </w:rPr>
        <w:t xml:space="preserve"> all</w:t>
      </w:r>
    </w:p>
    <w:p w14:paraId="084C6B07" w14:textId="77777777" w:rsidR="00E74D4A" w:rsidRDefault="00E74D4A" w:rsidP="00E74D4A">
      <w:pPr>
        <w:pStyle w:val="HTML"/>
      </w:pPr>
      <w:r>
        <w:rPr>
          <w:rStyle w:val="pln"/>
        </w:rPr>
        <w:t>$ sudo make prefix</w:t>
      </w:r>
      <w:r>
        <w:rPr>
          <w:rStyle w:val="pun"/>
        </w:rPr>
        <w:t>=</w:t>
      </w:r>
      <w:r>
        <w:rPr>
          <w:rStyle w:val="str"/>
        </w:rPr>
        <w:t>/usr/</w:t>
      </w:r>
      <w:r>
        <w:rPr>
          <w:rStyle w:val="kwd"/>
        </w:rPr>
        <w:t>local</w:t>
      </w:r>
      <w:r>
        <w:rPr>
          <w:rStyle w:val="pln"/>
        </w:rPr>
        <w:t xml:space="preserve"> install</w:t>
      </w:r>
    </w:p>
    <w:p w14:paraId="76B2A888" w14:textId="77777777" w:rsidR="00E74D4A" w:rsidRDefault="00717723" w:rsidP="00E74D4A">
      <w:r>
        <w:pict w14:anchorId="48F201E4">
          <v:rect id="_x0000_i1026" style="width:0;height:1.5pt" o:hralign="center" o:hrstd="t" o:hr="t" fillcolor="#a0a0a0" stroked="f"/>
        </w:pict>
      </w:r>
    </w:p>
    <w:p w14:paraId="3EF86410" w14:textId="77777777" w:rsidR="00E74D4A" w:rsidRDefault="00E74D4A" w:rsidP="00E74D4A">
      <w:pPr>
        <w:pStyle w:val="3"/>
      </w:pPr>
      <w:bookmarkStart w:id="26" w:name="_Toc46394645"/>
      <w:r>
        <w:t>Windows 平台上安装</w:t>
      </w:r>
      <w:bookmarkEnd w:id="26"/>
    </w:p>
    <w:p w14:paraId="5A23A0FD" w14:textId="77777777" w:rsidR="00E74D4A" w:rsidRDefault="00E74D4A" w:rsidP="00E74D4A">
      <w:pPr>
        <w:pStyle w:val="a3"/>
      </w:pPr>
      <w:r>
        <w:lastRenderedPageBreak/>
        <w:t xml:space="preserve">在 Windows 平台上安装 Git 同样轻松，有个叫做 msysGit 的项目提供了安装包，可以到 GitHub 的页面上下载 exe 安装文件并运行： </w:t>
      </w:r>
    </w:p>
    <w:p w14:paraId="23E3E852" w14:textId="77777777" w:rsidR="00E74D4A" w:rsidRDefault="00E74D4A" w:rsidP="00E74D4A">
      <w:pPr>
        <w:pStyle w:val="a3"/>
      </w:pPr>
      <w:r>
        <w:t>安装包下载地址：</w:t>
      </w:r>
      <w:hyperlink r:id="rId39" w:tgtFrame="_blank" w:history="1">
        <w:r>
          <w:rPr>
            <w:rStyle w:val="a4"/>
          </w:rPr>
          <w:t>https://gitforwindows.org/</w:t>
        </w:r>
      </w:hyperlink>
    </w:p>
    <w:p w14:paraId="79546688" w14:textId="4D3AE8AA" w:rsidR="00E74D4A" w:rsidRDefault="00E74D4A" w:rsidP="00E74D4A">
      <w:r>
        <w:rPr>
          <w:noProof/>
        </w:rPr>
        <w:drawing>
          <wp:inline distT="0" distB="0" distL="0" distR="0" wp14:anchorId="073F6904" wp14:editId="557038AB">
            <wp:extent cx="4985385" cy="3935730"/>
            <wp:effectExtent l="0" t="0" r="5715" b="7620"/>
            <wp:docPr id="111" name="图片 111" descr="Windows 上安装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indows 上安装 G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5385" cy="3935730"/>
                    </a:xfrm>
                    <a:prstGeom prst="rect">
                      <a:avLst/>
                    </a:prstGeom>
                    <a:noFill/>
                    <a:ln>
                      <a:noFill/>
                    </a:ln>
                  </pic:spPr>
                </pic:pic>
              </a:graphicData>
            </a:graphic>
          </wp:inline>
        </w:drawing>
      </w:r>
    </w:p>
    <w:p w14:paraId="35EE59F5" w14:textId="77777777" w:rsidR="00E74D4A" w:rsidRDefault="00E74D4A" w:rsidP="00E74D4A">
      <w:pPr>
        <w:pStyle w:val="a3"/>
      </w:pPr>
      <w:r>
        <w:t>完成安装之后，就可以使用命令行的 git 工具（已经自带了 ssh 客户端）了，另外还有一个图形界面的 Git 项目管理工具。</w:t>
      </w:r>
    </w:p>
    <w:p w14:paraId="13FDCADF" w14:textId="77777777" w:rsidR="00E74D4A" w:rsidRDefault="00E74D4A" w:rsidP="00E74D4A">
      <w:pPr>
        <w:pStyle w:val="a3"/>
      </w:pPr>
      <w:r>
        <w:t>在开始菜单里找到"Git"-&gt;"Git Bash"，会弹出 Git 命令窗口，你可以在该窗口进行 Git 操作。</w:t>
      </w:r>
    </w:p>
    <w:p w14:paraId="0A5C8FB4" w14:textId="77777777" w:rsidR="00E74D4A" w:rsidRDefault="00717723" w:rsidP="00E74D4A">
      <w:r>
        <w:pict w14:anchorId="26AC621F">
          <v:rect id="_x0000_i1027" style="width:0;height:1.5pt" o:hralign="center" o:hrstd="t" o:hr="t" fillcolor="#a0a0a0" stroked="f"/>
        </w:pict>
      </w:r>
    </w:p>
    <w:p w14:paraId="1C0192D5" w14:textId="77777777" w:rsidR="00E74D4A" w:rsidRDefault="00E74D4A" w:rsidP="00E74D4A">
      <w:pPr>
        <w:pStyle w:val="3"/>
      </w:pPr>
      <w:bookmarkStart w:id="27" w:name="_Toc46394646"/>
      <w:r>
        <w:t>Mac 平台上安装</w:t>
      </w:r>
      <w:bookmarkEnd w:id="27"/>
    </w:p>
    <w:p w14:paraId="036AAFD4" w14:textId="77777777" w:rsidR="00E74D4A" w:rsidRDefault="00E74D4A" w:rsidP="00E74D4A">
      <w:pPr>
        <w:pStyle w:val="a3"/>
      </w:pPr>
      <w:r>
        <w:t>在 Mac 平台上安装 Git 最容易的当属使用图形化的 Git 安装工具，下载地址为：</w:t>
      </w:r>
    </w:p>
    <w:p w14:paraId="2EE7FF34" w14:textId="77777777" w:rsidR="00E74D4A" w:rsidRDefault="00717723" w:rsidP="00E74D4A">
      <w:pPr>
        <w:pStyle w:val="a3"/>
      </w:pPr>
      <w:hyperlink r:id="rId41" w:tgtFrame="_blank" w:history="1">
        <w:r w:rsidR="00E74D4A">
          <w:rPr>
            <w:rStyle w:val="a4"/>
          </w:rPr>
          <w:t>http://sourceforge.net/projects/git-osx-installer/</w:t>
        </w:r>
      </w:hyperlink>
      <w:r w:rsidR="00E74D4A">
        <w:t xml:space="preserve"> </w:t>
      </w:r>
    </w:p>
    <w:p w14:paraId="153647A8" w14:textId="77777777" w:rsidR="00E74D4A" w:rsidRDefault="00E74D4A" w:rsidP="00E74D4A">
      <w:pPr>
        <w:pStyle w:val="a3"/>
      </w:pPr>
      <w:r>
        <w:t>安装界面如下所示：</w:t>
      </w:r>
    </w:p>
    <w:p w14:paraId="5E67C2BC" w14:textId="0A3E69DB" w:rsidR="00E74D4A" w:rsidRDefault="00E74D4A" w:rsidP="00E74D4A">
      <w:r>
        <w:rPr>
          <w:noProof/>
        </w:rPr>
        <w:lastRenderedPageBreak/>
        <w:drawing>
          <wp:inline distT="0" distB="0" distL="0" distR="0" wp14:anchorId="3E3D046C" wp14:editId="325F39F0">
            <wp:extent cx="3331845" cy="2401570"/>
            <wp:effectExtent l="0" t="0" r="1905" b="0"/>
            <wp:docPr id="110" name="图片 110" descr="18333fig0107-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8333fig0107-t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1845" cy="2401570"/>
                    </a:xfrm>
                    <a:prstGeom prst="rect">
                      <a:avLst/>
                    </a:prstGeom>
                    <a:noFill/>
                    <a:ln>
                      <a:noFill/>
                    </a:ln>
                  </pic:spPr>
                </pic:pic>
              </a:graphicData>
            </a:graphic>
          </wp:inline>
        </w:drawing>
      </w:r>
    </w:p>
    <w:p w14:paraId="4DA683CF" w14:textId="77777777" w:rsidR="00E74D4A" w:rsidRDefault="00717723" w:rsidP="00E74D4A">
      <w:r>
        <w:pict w14:anchorId="45DF6FD0">
          <v:rect id="_x0000_i1028" style="width:0;height:1.5pt" o:hralign="center" o:hrstd="t" o:hr="t" fillcolor="#a0a0a0" stroked="f"/>
        </w:pict>
      </w:r>
    </w:p>
    <w:p w14:paraId="081B6A0E" w14:textId="77777777" w:rsidR="00E74D4A" w:rsidRDefault="00E74D4A" w:rsidP="00E74D4A">
      <w:pPr>
        <w:pStyle w:val="3"/>
      </w:pPr>
      <w:bookmarkStart w:id="28" w:name="_Toc46394647"/>
      <w:r>
        <w:t>Git 配置</w:t>
      </w:r>
      <w:bookmarkEnd w:id="28"/>
    </w:p>
    <w:p w14:paraId="1EC04400" w14:textId="77777777" w:rsidR="00E74D4A" w:rsidRDefault="00E74D4A" w:rsidP="00E74D4A">
      <w:pPr>
        <w:pStyle w:val="a3"/>
      </w:pPr>
      <w:r>
        <w:t>Git 提供了一个叫做 git config 的工具，专门用来配置或读取相应的工作环境变量。</w:t>
      </w:r>
    </w:p>
    <w:p w14:paraId="50FD6E38" w14:textId="77777777" w:rsidR="00E74D4A" w:rsidRDefault="00E74D4A" w:rsidP="00E74D4A">
      <w:pPr>
        <w:pStyle w:val="a3"/>
      </w:pPr>
      <w:r>
        <w:t xml:space="preserve">这些环境变量，决定了 Git 在各个环节的具体工作方式和行为。这些变量可以存放在以下三个不同的地方： </w:t>
      </w:r>
    </w:p>
    <w:p w14:paraId="257A395B" w14:textId="77777777" w:rsidR="00E74D4A" w:rsidRDefault="00E74D4A" w:rsidP="00907565">
      <w:pPr>
        <w:widowControl/>
        <w:numPr>
          <w:ilvl w:val="0"/>
          <w:numId w:val="167"/>
        </w:numPr>
        <w:spacing w:before="100" w:beforeAutospacing="1" w:after="100" w:afterAutospacing="1"/>
        <w:jc w:val="left"/>
      </w:pPr>
      <w:r>
        <w:rPr>
          <w:rStyle w:val="HTML1"/>
        </w:rPr>
        <w:t>/etc/gitconfig</w:t>
      </w:r>
      <w:r>
        <w:t xml:space="preserve"> 文件：系统中对所有用户都普遍适用的配置。若使用 </w:t>
      </w:r>
      <w:r>
        <w:rPr>
          <w:rStyle w:val="HTML1"/>
        </w:rPr>
        <w:t>git config</w:t>
      </w:r>
      <w:r>
        <w:t xml:space="preserve"> 时用 </w:t>
      </w:r>
      <w:r>
        <w:rPr>
          <w:rStyle w:val="HTML1"/>
        </w:rPr>
        <w:t>--system</w:t>
      </w:r>
      <w:r>
        <w:t xml:space="preserve"> 选项，读写的就是这个文件。</w:t>
      </w:r>
    </w:p>
    <w:p w14:paraId="5CF717D2" w14:textId="77777777" w:rsidR="00E74D4A" w:rsidRDefault="00E74D4A" w:rsidP="00907565">
      <w:pPr>
        <w:widowControl/>
        <w:numPr>
          <w:ilvl w:val="0"/>
          <w:numId w:val="167"/>
        </w:numPr>
        <w:spacing w:before="100" w:beforeAutospacing="1" w:after="100" w:afterAutospacing="1"/>
        <w:jc w:val="left"/>
      </w:pPr>
      <w:r>
        <w:rPr>
          <w:rStyle w:val="HTML1"/>
        </w:rPr>
        <w:t>~/.gitconfig</w:t>
      </w:r>
      <w:r>
        <w:t xml:space="preserve"> 文件：用户目录下的配置文件只适用于该用户。若使用 </w:t>
      </w:r>
      <w:r>
        <w:rPr>
          <w:rStyle w:val="HTML1"/>
        </w:rPr>
        <w:t>git config</w:t>
      </w:r>
      <w:r>
        <w:t xml:space="preserve"> 时用 </w:t>
      </w:r>
      <w:r>
        <w:rPr>
          <w:rStyle w:val="HTML1"/>
        </w:rPr>
        <w:t>--global</w:t>
      </w:r>
      <w:r>
        <w:t xml:space="preserve"> 选项，读写的就是这个文件。</w:t>
      </w:r>
    </w:p>
    <w:p w14:paraId="0E59C33C" w14:textId="77777777" w:rsidR="00E74D4A" w:rsidRDefault="00E74D4A" w:rsidP="00907565">
      <w:pPr>
        <w:widowControl/>
        <w:numPr>
          <w:ilvl w:val="0"/>
          <w:numId w:val="167"/>
        </w:numPr>
        <w:spacing w:before="100" w:beforeAutospacing="1" w:after="100" w:afterAutospacing="1"/>
        <w:jc w:val="left"/>
      </w:pPr>
      <w:r>
        <w:t xml:space="preserve">当前项目的 Git 目录中的配置文件（也就是工作目录中的 </w:t>
      </w:r>
      <w:r>
        <w:rPr>
          <w:rStyle w:val="HTML1"/>
        </w:rPr>
        <w:t>.git/config</w:t>
      </w:r>
      <w:r>
        <w:t xml:space="preserve"> 文件）：这里的配置仅仅针对当前项目有效。每一个级别的配置都会覆盖上层的相同配置，所以 </w:t>
      </w:r>
      <w:r>
        <w:rPr>
          <w:rStyle w:val="HTML1"/>
        </w:rPr>
        <w:t>.git/config</w:t>
      </w:r>
      <w:r>
        <w:t xml:space="preserve"> 里的配置会覆盖 </w:t>
      </w:r>
      <w:r>
        <w:rPr>
          <w:rStyle w:val="HTML1"/>
        </w:rPr>
        <w:t>/etc/gitconfig</w:t>
      </w:r>
      <w:r>
        <w:t xml:space="preserve"> 中的同名变量。</w:t>
      </w:r>
    </w:p>
    <w:p w14:paraId="24A39683" w14:textId="77777777" w:rsidR="00E74D4A" w:rsidRDefault="00E74D4A" w:rsidP="00E74D4A">
      <w:pPr>
        <w:pStyle w:val="a3"/>
      </w:pPr>
      <w:r>
        <w:t>在 Windows 系统上，Git 会找寻用户主目录下的 .gitconfig 文件。主目录即 $HOME 变量指定的目录，一般都是 C:\Documents and Settings\$USER。</w:t>
      </w:r>
    </w:p>
    <w:p w14:paraId="32D1DE88" w14:textId="77777777" w:rsidR="00E74D4A" w:rsidRDefault="00E74D4A" w:rsidP="00E74D4A">
      <w:pPr>
        <w:pStyle w:val="a3"/>
      </w:pPr>
      <w:r>
        <w:t xml:space="preserve">此外，Git 还会尝试找寻 /etc/gitconfig 文件，只不过看当初 Git 装在什么目录，就以此作为根目录来定位。 </w:t>
      </w:r>
    </w:p>
    <w:p w14:paraId="3852D110" w14:textId="77777777" w:rsidR="00E74D4A" w:rsidRDefault="00E74D4A" w:rsidP="00E74D4A">
      <w:pPr>
        <w:pStyle w:val="4"/>
      </w:pPr>
      <w:bookmarkStart w:id="29" w:name="_Toc46394648"/>
      <w:r>
        <w:lastRenderedPageBreak/>
        <w:t>用户信息</w:t>
      </w:r>
      <w:bookmarkEnd w:id="29"/>
    </w:p>
    <w:p w14:paraId="5C2B1B7E" w14:textId="77777777" w:rsidR="00E74D4A" w:rsidRDefault="00E74D4A" w:rsidP="00E74D4A">
      <w:pPr>
        <w:pStyle w:val="a3"/>
      </w:pPr>
      <w:r>
        <w:t>配置个人的用户名称和电子邮件地址：</w:t>
      </w:r>
    </w:p>
    <w:p w14:paraId="7CCA91F4" w14:textId="77777777" w:rsidR="00E74D4A" w:rsidRDefault="00E74D4A" w:rsidP="00E74D4A">
      <w:pPr>
        <w:pStyle w:val="HTML"/>
        <w:rPr>
          <w:rStyle w:val="pln"/>
        </w:rPr>
      </w:pPr>
      <w:r>
        <w:rPr>
          <w:rStyle w:val="pln"/>
        </w:rPr>
        <w:t xml:space="preserve">$ git config </w:t>
      </w:r>
      <w:r>
        <w:rPr>
          <w:rStyle w:val="pun"/>
        </w:rPr>
        <w:t>--</w:t>
      </w:r>
      <w:r>
        <w:rPr>
          <w:rStyle w:val="kwd"/>
        </w:rPr>
        <w:t>global</w:t>
      </w:r>
      <w:r>
        <w:rPr>
          <w:rStyle w:val="pln"/>
        </w:rPr>
        <w:t xml:space="preserve"> user</w:t>
      </w:r>
      <w:r>
        <w:rPr>
          <w:rStyle w:val="pun"/>
        </w:rPr>
        <w:t>.</w:t>
      </w:r>
      <w:r>
        <w:rPr>
          <w:rStyle w:val="pln"/>
        </w:rPr>
        <w:t xml:space="preserve">name </w:t>
      </w:r>
      <w:r>
        <w:rPr>
          <w:rStyle w:val="str"/>
        </w:rPr>
        <w:t>"runoob"</w:t>
      </w:r>
    </w:p>
    <w:p w14:paraId="024E2E0A" w14:textId="77777777" w:rsidR="00E74D4A" w:rsidRDefault="00E74D4A" w:rsidP="00E74D4A">
      <w:pPr>
        <w:pStyle w:val="HTML"/>
      </w:pPr>
      <w:r>
        <w:rPr>
          <w:rStyle w:val="pln"/>
        </w:rPr>
        <w:t xml:space="preserve">$ git config </w:t>
      </w:r>
      <w:r>
        <w:rPr>
          <w:rStyle w:val="pun"/>
        </w:rPr>
        <w:t>--</w:t>
      </w:r>
      <w:r>
        <w:rPr>
          <w:rStyle w:val="kwd"/>
        </w:rPr>
        <w:t>global</w:t>
      </w:r>
      <w:r>
        <w:rPr>
          <w:rStyle w:val="pln"/>
        </w:rPr>
        <w:t xml:space="preserve"> user</w:t>
      </w:r>
      <w:r>
        <w:rPr>
          <w:rStyle w:val="pun"/>
        </w:rPr>
        <w:t>.</w:t>
      </w:r>
      <w:r>
        <w:rPr>
          <w:rStyle w:val="pln"/>
        </w:rPr>
        <w:t>email test@runoob</w:t>
      </w:r>
      <w:r>
        <w:rPr>
          <w:rStyle w:val="pun"/>
        </w:rPr>
        <w:t>.</w:t>
      </w:r>
      <w:r>
        <w:rPr>
          <w:rStyle w:val="pln"/>
        </w:rPr>
        <w:t>com</w:t>
      </w:r>
    </w:p>
    <w:p w14:paraId="0C48D46F" w14:textId="77777777" w:rsidR="00E74D4A" w:rsidRDefault="00E74D4A" w:rsidP="00E74D4A">
      <w:pPr>
        <w:pStyle w:val="a3"/>
      </w:pPr>
      <w:r>
        <w:t xml:space="preserve">如果用了 </w:t>
      </w:r>
      <w:r>
        <w:rPr>
          <w:rStyle w:val="a6"/>
        </w:rPr>
        <w:t>--global</w:t>
      </w:r>
      <w:r>
        <w:t xml:space="preserve"> 选项，那么更改的配置文件就是位于你用户主目录下的那个，以后你所有的项目都会默认使用这里配置的用户信息。</w:t>
      </w:r>
    </w:p>
    <w:p w14:paraId="610A4C8A" w14:textId="77777777" w:rsidR="00E74D4A" w:rsidRDefault="00E74D4A" w:rsidP="00E74D4A">
      <w:pPr>
        <w:pStyle w:val="a3"/>
      </w:pPr>
      <w:r>
        <w:t xml:space="preserve">如果要在某个特定的项目中使用其他名字或者电邮，只要去掉 --global 选项重新配置即可，新的设定保存在当前项目的 .git/config 文件里。 </w:t>
      </w:r>
    </w:p>
    <w:p w14:paraId="63272D07" w14:textId="77777777" w:rsidR="00E74D4A" w:rsidRDefault="00E74D4A" w:rsidP="00E74D4A">
      <w:pPr>
        <w:pStyle w:val="4"/>
      </w:pPr>
      <w:bookmarkStart w:id="30" w:name="_Toc46394649"/>
      <w:r>
        <w:t>文本编辑器</w:t>
      </w:r>
      <w:bookmarkEnd w:id="30"/>
    </w:p>
    <w:p w14:paraId="70F74D77" w14:textId="77777777" w:rsidR="00E74D4A" w:rsidRDefault="00E74D4A" w:rsidP="00E74D4A">
      <w:pPr>
        <w:pStyle w:val="a3"/>
      </w:pPr>
      <w:r>
        <w:t>设置Git默认使用的文本编辑器, 一般可能会是 Vi 或者 Vim。如果你有其他偏好，比如 Emacs 的话，可以重新设置：:</w:t>
      </w:r>
    </w:p>
    <w:p w14:paraId="5A63CBF5" w14:textId="77777777" w:rsidR="00E74D4A" w:rsidRDefault="00E74D4A" w:rsidP="00E74D4A">
      <w:pPr>
        <w:pStyle w:val="HTML"/>
      </w:pPr>
      <w:r>
        <w:rPr>
          <w:rStyle w:val="pln"/>
        </w:rPr>
        <w:t xml:space="preserve">$ git config </w:t>
      </w:r>
      <w:r>
        <w:rPr>
          <w:rStyle w:val="pun"/>
        </w:rPr>
        <w:t>--</w:t>
      </w:r>
      <w:r>
        <w:rPr>
          <w:rStyle w:val="kwd"/>
        </w:rPr>
        <w:t>global</w:t>
      </w:r>
      <w:r>
        <w:rPr>
          <w:rStyle w:val="pln"/>
        </w:rPr>
        <w:t xml:space="preserve"> core</w:t>
      </w:r>
      <w:r>
        <w:rPr>
          <w:rStyle w:val="pun"/>
        </w:rPr>
        <w:t>.</w:t>
      </w:r>
      <w:r>
        <w:rPr>
          <w:rStyle w:val="pln"/>
        </w:rPr>
        <w:t>editor emacs</w:t>
      </w:r>
    </w:p>
    <w:p w14:paraId="41946E6A" w14:textId="77777777" w:rsidR="00E74D4A" w:rsidRDefault="00E74D4A" w:rsidP="00E74D4A">
      <w:pPr>
        <w:pStyle w:val="4"/>
      </w:pPr>
      <w:bookmarkStart w:id="31" w:name="_Toc46394650"/>
      <w:r>
        <w:t>差异分析工具</w:t>
      </w:r>
      <w:bookmarkEnd w:id="31"/>
    </w:p>
    <w:p w14:paraId="765CAE5F" w14:textId="77777777" w:rsidR="00E74D4A" w:rsidRDefault="00E74D4A" w:rsidP="00E74D4A">
      <w:pPr>
        <w:pStyle w:val="a3"/>
      </w:pPr>
      <w:r>
        <w:t xml:space="preserve">还有一个比较常用的是，在解决合并冲突时使用哪种差异分析工具。比如要改用 vimdiff 的话： </w:t>
      </w:r>
    </w:p>
    <w:p w14:paraId="5C9A78DB" w14:textId="77777777" w:rsidR="00E74D4A" w:rsidRDefault="00E74D4A" w:rsidP="00E74D4A">
      <w:pPr>
        <w:pStyle w:val="HTML"/>
      </w:pPr>
      <w:r>
        <w:rPr>
          <w:rStyle w:val="pln"/>
        </w:rPr>
        <w:t xml:space="preserve">$ git config </w:t>
      </w:r>
      <w:r>
        <w:rPr>
          <w:rStyle w:val="pun"/>
        </w:rPr>
        <w:t>--</w:t>
      </w:r>
      <w:r>
        <w:rPr>
          <w:rStyle w:val="kwd"/>
        </w:rPr>
        <w:t>global</w:t>
      </w:r>
      <w:r>
        <w:rPr>
          <w:rStyle w:val="pln"/>
        </w:rPr>
        <w:t xml:space="preserve"> merge</w:t>
      </w:r>
      <w:r>
        <w:rPr>
          <w:rStyle w:val="pun"/>
        </w:rPr>
        <w:t>.</w:t>
      </w:r>
      <w:r>
        <w:rPr>
          <w:rStyle w:val="pln"/>
        </w:rPr>
        <w:t>tool vimdiff</w:t>
      </w:r>
    </w:p>
    <w:p w14:paraId="2D1B5DA0" w14:textId="77777777" w:rsidR="00E74D4A" w:rsidRDefault="00E74D4A" w:rsidP="00E74D4A">
      <w:pPr>
        <w:pStyle w:val="a3"/>
      </w:pPr>
      <w:r>
        <w:t>Git 可以理解 kdiff3，tkdiff，meld，xxdiff，emerge，vimdiff，gvimdiff，ecmerge，和 opendiff 等合并工具的输出信息。</w:t>
      </w:r>
    </w:p>
    <w:p w14:paraId="0DE38477" w14:textId="77777777" w:rsidR="00E74D4A" w:rsidRDefault="00E74D4A" w:rsidP="00E74D4A">
      <w:pPr>
        <w:pStyle w:val="a3"/>
      </w:pPr>
      <w:r>
        <w:t xml:space="preserve">当然，你也可以指定使用自己开发的工具，具体怎么做可以参阅第七章。 </w:t>
      </w:r>
    </w:p>
    <w:p w14:paraId="6C5D8BB1" w14:textId="77777777" w:rsidR="00E74D4A" w:rsidRDefault="00E74D4A" w:rsidP="00E74D4A">
      <w:pPr>
        <w:pStyle w:val="4"/>
      </w:pPr>
      <w:bookmarkStart w:id="32" w:name="_Toc46394651"/>
      <w:r>
        <w:t>查看配置信息</w:t>
      </w:r>
      <w:bookmarkEnd w:id="32"/>
    </w:p>
    <w:p w14:paraId="5BC4E38F" w14:textId="77777777" w:rsidR="00E74D4A" w:rsidRDefault="00E74D4A" w:rsidP="00E74D4A">
      <w:pPr>
        <w:pStyle w:val="a3"/>
      </w:pPr>
      <w:r>
        <w:t xml:space="preserve">要检查已有的配置信息，可以使用 git config --list 命令： </w:t>
      </w:r>
    </w:p>
    <w:p w14:paraId="2B5AD245" w14:textId="77777777" w:rsidR="00E74D4A" w:rsidRDefault="00E74D4A" w:rsidP="00E74D4A">
      <w:pPr>
        <w:pStyle w:val="HTML"/>
        <w:rPr>
          <w:rStyle w:val="pln"/>
        </w:rPr>
      </w:pPr>
      <w:r>
        <w:rPr>
          <w:rStyle w:val="pln"/>
        </w:rPr>
        <w:t xml:space="preserve">$ git config </w:t>
      </w:r>
      <w:r>
        <w:rPr>
          <w:rStyle w:val="pun"/>
        </w:rPr>
        <w:t>--</w:t>
      </w:r>
      <w:r>
        <w:rPr>
          <w:rStyle w:val="pln"/>
        </w:rPr>
        <w:t>list</w:t>
      </w:r>
    </w:p>
    <w:p w14:paraId="56417B6E" w14:textId="77777777" w:rsidR="00E74D4A" w:rsidRDefault="00E74D4A" w:rsidP="00E74D4A">
      <w:pPr>
        <w:pStyle w:val="HTML"/>
        <w:rPr>
          <w:rStyle w:val="pln"/>
        </w:rPr>
      </w:pPr>
      <w:r>
        <w:rPr>
          <w:rStyle w:val="pln"/>
        </w:rPr>
        <w:t>http</w:t>
      </w:r>
      <w:r>
        <w:rPr>
          <w:rStyle w:val="pun"/>
        </w:rPr>
        <w:t>.</w:t>
      </w:r>
      <w:r>
        <w:rPr>
          <w:rStyle w:val="pln"/>
        </w:rPr>
        <w:t>postbuffer</w:t>
      </w:r>
      <w:r>
        <w:rPr>
          <w:rStyle w:val="pun"/>
        </w:rPr>
        <w:t>=</w:t>
      </w:r>
      <w:r>
        <w:rPr>
          <w:rStyle w:val="lit"/>
        </w:rPr>
        <w:t>2M</w:t>
      </w:r>
    </w:p>
    <w:p w14:paraId="2929070D" w14:textId="77777777" w:rsidR="00E74D4A" w:rsidRDefault="00E74D4A" w:rsidP="00E74D4A">
      <w:pPr>
        <w:pStyle w:val="HTML"/>
        <w:rPr>
          <w:rStyle w:val="pln"/>
        </w:rPr>
      </w:pPr>
      <w:r>
        <w:rPr>
          <w:rStyle w:val="pln"/>
        </w:rPr>
        <w:t>user</w:t>
      </w:r>
      <w:r>
        <w:rPr>
          <w:rStyle w:val="pun"/>
        </w:rPr>
        <w:t>.</w:t>
      </w:r>
      <w:r>
        <w:rPr>
          <w:rStyle w:val="pln"/>
        </w:rPr>
        <w:t>name</w:t>
      </w:r>
      <w:r>
        <w:rPr>
          <w:rStyle w:val="pun"/>
        </w:rPr>
        <w:t>=</w:t>
      </w:r>
      <w:r>
        <w:rPr>
          <w:rStyle w:val="pln"/>
        </w:rPr>
        <w:t>runoob</w:t>
      </w:r>
    </w:p>
    <w:p w14:paraId="26003A44" w14:textId="77777777" w:rsidR="00E74D4A" w:rsidRDefault="00E74D4A" w:rsidP="00E74D4A">
      <w:pPr>
        <w:pStyle w:val="HTML"/>
      </w:pPr>
      <w:r>
        <w:rPr>
          <w:rStyle w:val="pln"/>
        </w:rPr>
        <w:t>user</w:t>
      </w:r>
      <w:r>
        <w:rPr>
          <w:rStyle w:val="pun"/>
        </w:rPr>
        <w:t>.</w:t>
      </w:r>
      <w:r>
        <w:rPr>
          <w:rStyle w:val="pln"/>
        </w:rPr>
        <w:t>email</w:t>
      </w:r>
      <w:r>
        <w:rPr>
          <w:rStyle w:val="pun"/>
        </w:rPr>
        <w:t>=</w:t>
      </w:r>
      <w:r>
        <w:rPr>
          <w:rStyle w:val="pln"/>
        </w:rPr>
        <w:t>test@runoob</w:t>
      </w:r>
      <w:r>
        <w:rPr>
          <w:rStyle w:val="pun"/>
        </w:rPr>
        <w:t>.</w:t>
      </w:r>
      <w:r>
        <w:rPr>
          <w:rStyle w:val="pln"/>
        </w:rPr>
        <w:t>com</w:t>
      </w:r>
    </w:p>
    <w:p w14:paraId="71C8138C" w14:textId="77777777" w:rsidR="00E74D4A" w:rsidRDefault="00E74D4A" w:rsidP="00E74D4A">
      <w:pPr>
        <w:pStyle w:val="a3"/>
      </w:pPr>
      <w:r>
        <w:lastRenderedPageBreak/>
        <w:t xml:space="preserve">有时候会看到重复的变量名，那就说明它们来自不同的配置文件（比如 /etc/gitconfig 和 ~/.gitconfig），不过最终 Git 实际采用的是最后一个。 </w:t>
      </w:r>
    </w:p>
    <w:p w14:paraId="23A2E1B0" w14:textId="77777777" w:rsidR="00E74D4A" w:rsidRDefault="00E74D4A" w:rsidP="00E74D4A">
      <w:pPr>
        <w:pStyle w:val="a3"/>
      </w:pPr>
      <w:r>
        <w:t xml:space="preserve">这些配置我们也可以在 </w:t>
      </w:r>
      <w:r>
        <w:rPr>
          <w:rStyle w:val="a6"/>
        </w:rPr>
        <w:t>~/.gitconfig</w:t>
      </w:r>
      <w:r>
        <w:t xml:space="preserve"> 或 </w:t>
      </w:r>
      <w:r>
        <w:rPr>
          <w:rStyle w:val="a6"/>
        </w:rPr>
        <w:t>/etc/gitconfig</w:t>
      </w:r>
      <w:r>
        <w:t xml:space="preserve"> 看到，如下所示：</w:t>
      </w:r>
    </w:p>
    <w:p w14:paraId="3AB8F248" w14:textId="77777777" w:rsidR="00E74D4A" w:rsidRDefault="00E74D4A" w:rsidP="00E74D4A">
      <w:pPr>
        <w:pStyle w:val="HTML"/>
      </w:pPr>
      <w:r>
        <w:rPr>
          <w:rStyle w:val="pln"/>
        </w:rPr>
        <w:t xml:space="preserve">vim </w:t>
      </w:r>
      <w:r>
        <w:rPr>
          <w:rStyle w:val="pun"/>
        </w:rPr>
        <w:t>~/.</w:t>
      </w:r>
      <w:r>
        <w:rPr>
          <w:rStyle w:val="pln"/>
        </w:rPr>
        <w:t xml:space="preserve">gitconfig </w:t>
      </w:r>
    </w:p>
    <w:p w14:paraId="643389B9" w14:textId="77777777" w:rsidR="00E74D4A" w:rsidRDefault="00E74D4A" w:rsidP="00E74D4A">
      <w:pPr>
        <w:pStyle w:val="a3"/>
      </w:pPr>
      <w:r>
        <w:t>显示内容如下所示：</w:t>
      </w:r>
    </w:p>
    <w:p w14:paraId="283768AF" w14:textId="77777777" w:rsidR="00E74D4A" w:rsidRDefault="00E74D4A" w:rsidP="00E74D4A">
      <w:pPr>
        <w:pStyle w:val="HTML"/>
        <w:rPr>
          <w:rStyle w:val="pln"/>
        </w:rPr>
      </w:pPr>
      <w:r>
        <w:rPr>
          <w:rStyle w:val="pun"/>
        </w:rPr>
        <w:t>[</w:t>
      </w:r>
      <w:r>
        <w:rPr>
          <w:rStyle w:val="pln"/>
        </w:rPr>
        <w:t>http</w:t>
      </w:r>
      <w:r>
        <w:rPr>
          <w:rStyle w:val="pun"/>
        </w:rPr>
        <w:t>]</w:t>
      </w:r>
    </w:p>
    <w:p w14:paraId="70B7B951" w14:textId="77777777" w:rsidR="00E74D4A" w:rsidRDefault="00E74D4A" w:rsidP="00E74D4A">
      <w:pPr>
        <w:pStyle w:val="HTML"/>
        <w:rPr>
          <w:rStyle w:val="pln"/>
        </w:rPr>
      </w:pPr>
      <w:r>
        <w:rPr>
          <w:rStyle w:val="pln"/>
        </w:rPr>
        <w:t xml:space="preserve">    postBuffer </w:t>
      </w:r>
      <w:r>
        <w:rPr>
          <w:rStyle w:val="pun"/>
        </w:rPr>
        <w:t>=</w:t>
      </w:r>
      <w:r>
        <w:rPr>
          <w:rStyle w:val="pln"/>
        </w:rPr>
        <w:t xml:space="preserve"> </w:t>
      </w:r>
      <w:r>
        <w:rPr>
          <w:rStyle w:val="lit"/>
        </w:rPr>
        <w:t>2M</w:t>
      </w:r>
    </w:p>
    <w:p w14:paraId="534D5E06" w14:textId="77777777" w:rsidR="00E74D4A" w:rsidRDefault="00E74D4A" w:rsidP="00E74D4A">
      <w:pPr>
        <w:pStyle w:val="HTML"/>
        <w:rPr>
          <w:rStyle w:val="pln"/>
        </w:rPr>
      </w:pPr>
      <w:r>
        <w:rPr>
          <w:rStyle w:val="pun"/>
        </w:rPr>
        <w:t>[</w:t>
      </w:r>
      <w:r>
        <w:rPr>
          <w:rStyle w:val="pln"/>
        </w:rPr>
        <w:t>user</w:t>
      </w:r>
      <w:r>
        <w:rPr>
          <w:rStyle w:val="pun"/>
        </w:rPr>
        <w:t>]</w:t>
      </w:r>
    </w:p>
    <w:p w14:paraId="5A1CE0EC" w14:textId="77777777" w:rsidR="00E74D4A" w:rsidRDefault="00E74D4A" w:rsidP="00E74D4A">
      <w:pPr>
        <w:pStyle w:val="HTML"/>
        <w:rPr>
          <w:rStyle w:val="pln"/>
        </w:rPr>
      </w:pPr>
      <w:r>
        <w:rPr>
          <w:rStyle w:val="pln"/>
        </w:rPr>
        <w:t xml:space="preserve">    name </w:t>
      </w:r>
      <w:r>
        <w:rPr>
          <w:rStyle w:val="pun"/>
        </w:rPr>
        <w:t>=</w:t>
      </w:r>
      <w:r>
        <w:rPr>
          <w:rStyle w:val="pln"/>
        </w:rPr>
        <w:t xml:space="preserve"> runoob</w:t>
      </w:r>
    </w:p>
    <w:p w14:paraId="20EDA849" w14:textId="77777777" w:rsidR="00E74D4A" w:rsidRDefault="00E74D4A" w:rsidP="00E74D4A">
      <w:pPr>
        <w:pStyle w:val="HTML"/>
      </w:pPr>
      <w:r>
        <w:rPr>
          <w:rStyle w:val="pln"/>
        </w:rPr>
        <w:t xml:space="preserve">    email </w:t>
      </w:r>
      <w:r>
        <w:rPr>
          <w:rStyle w:val="pun"/>
        </w:rPr>
        <w:t>=</w:t>
      </w:r>
      <w:r>
        <w:rPr>
          <w:rStyle w:val="pln"/>
        </w:rPr>
        <w:t xml:space="preserve"> test@runoob</w:t>
      </w:r>
      <w:r>
        <w:rPr>
          <w:rStyle w:val="pun"/>
        </w:rPr>
        <w:t>.</w:t>
      </w:r>
      <w:r>
        <w:rPr>
          <w:rStyle w:val="pln"/>
        </w:rPr>
        <w:t>com</w:t>
      </w:r>
    </w:p>
    <w:p w14:paraId="585DB73C" w14:textId="77777777" w:rsidR="00E74D4A" w:rsidRDefault="00E74D4A" w:rsidP="00E74D4A">
      <w:pPr>
        <w:pStyle w:val="a3"/>
      </w:pPr>
      <w:r>
        <w:t xml:space="preserve">也可以直接查阅某个环境变量的设定，只要把特定的名字跟在后面即可，像这样： </w:t>
      </w:r>
    </w:p>
    <w:p w14:paraId="1E4B53E9" w14:textId="77777777" w:rsidR="00E74D4A" w:rsidRDefault="00E74D4A" w:rsidP="00E74D4A">
      <w:pPr>
        <w:pStyle w:val="HTML"/>
        <w:rPr>
          <w:rStyle w:val="pln"/>
        </w:rPr>
      </w:pPr>
      <w:r>
        <w:rPr>
          <w:rStyle w:val="pln"/>
        </w:rPr>
        <w:t>$ git config user</w:t>
      </w:r>
      <w:r>
        <w:rPr>
          <w:rStyle w:val="pun"/>
        </w:rPr>
        <w:t>.</w:t>
      </w:r>
      <w:r>
        <w:rPr>
          <w:rStyle w:val="pln"/>
        </w:rPr>
        <w:t>name</w:t>
      </w:r>
    </w:p>
    <w:p w14:paraId="4ADEE6B0" w14:textId="77777777" w:rsidR="00E74D4A" w:rsidRDefault="00E74D4A" w:rsidP="00E74D4A">
      <w:pPr>
        <w:pStyle w:val="HTML"/>
      </w:pPr>
      <w:r>
        <w:rPr>
          <w:rStyle w:val="pln"/>
        </w:rPr>
        <w:t>runoob</w:t>
      </w:r>
    </w:p>
    <w:p w14:paraId="6444CDFE" w14:textId="77777777" w:rsidR="00E74D4A" w:rsidRDefault="00717723" w:rsidP="00E74D4A">
      <w:hyperlink r:id="rId43" w:tooltip="Git 教程" w:history="1">
        <w:r w:rsidR="00E74D4A">
          <w:rPr>
            <w:rStyle w:val="a4"/>
          </w:rPr>
          <w:t>Git 教程</w:t>
        </w:r>
      </w:hyperlink>
      <w:r w:rsidR="00E74D4A">
        <w:t xml:space="preserve"> </w:t>
      </w:r>
    </w:p>
    <w:p w14:paraId="3E9F843B" w14:textId="77777777" w:rsidR="00E74D4A" w:rsidRDefault="00717723" w:rsidP="00E74D4A">
      <w:hyperlink r:id="rId44" w:tooltip="Git 工作流程" w:history="1">
        <w:r w:rsidR="00E74D4A">
          <w:rPr>
            <w:rStyle w:val="a4"/>
          </w:rPr>
          <w:t>Git 工作流程</w:t>
        </w:r>
      </w:hyperlink>
      <w:r w:rsidR="00E74D4A">
        <w:t xml:space="preserve"> </w:t>
      </w:r>
    </w:p>
    <w:p w14:paraId="08A0A80C" w14:textId="77777777" w:rsidR="00E74D4A" w:rsidRDefault="00E74D4A" w:rsidP="00E74D4A">
      <w:pPr>
        <w:pStyle w:val="3"/>
        <w:spacing w:before="0"/>
      </w:pPr>
      <w:bookmarkStart w:id="33" w:name="_Toc46394652"/>
      <w:r>
        <w:rPr>
          <w:rStyle w:val="mw-headline"/>
        </w:rPr>
        <w:t>1 篇笔记</w:t>
      </w:r>
      <w:r>
        <w:t xml:space="preserve"> </w:t>
      </w:r>
      <w:r>
        <w:rPr>
          <w:rStyle w:val="mw-headline"/>
        </w:rPr>
        <w:t>写笔记</w:t>
      </w:r>
      <w:bookmarkEnd w:id="33"/>
      <w:r>
        <w:t xml:space="preserve"> </w:t>
      </w:r>
    </w:p>
    <w:p w14:paraId="165B9B52" w14:textId="77777777" w:rsidR="00E74D4A" w:rsidRDefault="00E74D4A" w:rsidP="00907565">
      <w:pPr>
        <w:pStyle w:val="a3"/>
        <w:numPr>
          <w:ilvl w:val="0"/>
          <w:numId w:val="168"/>
        </w:numPr>
      </w:pPr>
      <w:r>
        <w:t>   宋某人c</w:t>
      </w:r>
    </w:p>
    <w:p w14:paraId="53624CCA" w14:textId="77777777" w:rsidR="00E74D4A" w:rsidRDefault="00E74D4A" w:rsidP="00E74D4A">
      <w:pPr>
        <w:pStyle w:val="a3"/>
        <w:ind w:left="720"/>
      </w:pPr>
      <w:r>
        <w:t>  sya***g@iroogoo.com</w:t>
      </w:r>
    </w:p>
    <w:p w14:paraId="7D28BD77" w14:textId="77777777" w:rsidR="00E74D4A" w:rsidRDefault="00E74D4A" w:rsidP="00E74D4A">
      <w:pPr>
        <w:ind w:left="720"/>
      </w:pPr>
      <w:r>
        <w:rPr>
          <w:rStyle w:val="count"/>
        </w:rPr>
        <w:t>43</w:t>
      </w:r>
    </w:p>
    <w:p w14:paraId="1EF98780" w14:textId="77777777" w:rsidR="00E74D4A" w:rsidRDefault="00E74D4A" w:rsidP="00E74D4A">
      <w:pPr>
        <w:pStyle w:val="a3"/>
        <w:ind w:left="720"/>
      </w:pPr>
      <w:r>
        <w:t>1、最新git源码下载地址：</w:t>
      </w:r>
    </w:p>
    <w:p w14:paraId="65D00A58" w14:textId="77777777" w:rsidR="00E74D4A" w:rsidRDefault="00717723" w:rsidP="00E74D4A">
      <w:pPr>
        <w:pStyle w:val="a3"/>
        <w:ind w:left="720"/>
      </w:pPr>
      <w:hyperlink r:id="rId45" w:tgtFrame="_blank" w:history="1">
        <w:r w:rsidR="00E74D4A">
          <w:rPr>
            <w:rStyle w:val="a4"/>
          </w:rPr>
          <w:t>https://github.com/git/git/releases</w:t>
        </w:r>
      </w:hyperlink>
      <w:r w:rsidR="00E74D4A">
        <w:t xml:space="preserve"> </w:t>
      </w:r>
    </w:p>
    <w:p w14:paraId="7929D1CB" w14:textId="77777777" w:rsidR="00E74D4A" w:rsidRDefault="00717723" w:rsidP="00E74D4A">
      <w:pPr>
        <w:pStyle w:val="a3"/>
        <w:ind w:left="720"/>
      </w:pPr>
      <w:hyperlink r:id="rId46" w:tgtFrame="_blank" w:history="1">
        <w:r w:rsidR="00E74D4A">
          <w:rPr>
            <w:rStyle w:val="a4"/>
          </w:rPr>
          <w:t>https://www.kernel.org/pub/software/scm/git/</w:t>
        </w:r>
      </w:hyperlink>
      <w:r w:rsidR="00E74D4A">
        <w:t xml:space="preserve"> </w:t>
      </w:r>
    </w:p>
    <w:p w14:paraId="5462544D" w14:textId="77777777" w:rsidR="00E74D4A" w:rsidRDefault="00E74D4A" w:rsidP="00E74D4A">
      <w:pPr>
        <w:pStyle w:val="a3"/>
        <w:ind w:left="720"/>
      </w:pPr>
      <w:r>
        <w:t>可以手动下载下来在上传到服务器上面</w:t>
      </w:r>
    </w:p>
    <w:p w14:paraId="5B48FC0A" w14:textId="77777777" w:rsidR="00E74D4A" w:rsidRDefault="00E74D4A" w:rsidP="00E74D4A">
      <w:pPr>
        <w:pStyle w:val="a3"/>
        <w:ind w:left="720"/>
      </w:pPr>
      <w:r>
        <w:t>2 移除旧版本git</w:t>
      </w:r>
    </w:p>
    <w:p w14:paraId="19FA0552" w14:textId="77777777" w:rsidR="00E74D4A" w:rsidRDefault="00E74D4A" w:rsidP="00E74D4A">
      <w:pPr>
        <w:pStyle w:val="a3"/>
        <w:ind w:left="720"/>
      </w:pPr>
      <w:r>
        <w:t>centos自带Git，7.x版本自带git 1.8.3.1（应该是，也可能不是）， 安装新版本之前需要使用yum remove git卸载（安装后卸载也可以）。</w:t>
      </w:r>
    </w:p>
    <w:p w14:paraId="27AACDAB" w14:textId="77777777" w:rsidR="00E74D4A" w:rsidRDefault="00E74D4A" w:rsidP="00E74D4A">
      <w:pPr>
        <w:pStyle w:val="HTML"/>
        <w:ind w:left="720"/>
        <w:rPr>
          <w:rStyle w:val="pln"/>
        </w:rPr>
      </w:pPr>
      <w:r>
        <w:rPr>
          <w:rStyle w:val="pun"/>
        </w:rPr>
        <w:t>[</w:t>
      </w:r>
      <w:r>
        <w:rPr>
          <w:rStyle w:val="pln"/>
        </w:rPr>
        <w:t xml:space="preserve">root@Git </w:t>
      </w:r>
      <w:r>
        <w:rPr>
          <w:rStyle w:val="pun"/>
        </w:rPr>
        <w:t>~]#</w:t>
      </w:r>
      <w:r>
        <w:rPr>
          <w:rStyle w:val="pln"/>
        </w:rPr>
        <w:t xml:space="preserve"> git </w:t>
      </w:r>
      <w:r>
        <w:rPr>
          <w:rStyle w:val="pun"/>
        </w:rPr>
        <w:t>--</w:t>
      </w:r>
      <w:r>
        <w:rPr>
          <w:rStyle w:val="pln"/>
        </w:rPr>
        <w:t xml:space="preserve">version    </w:t>
      </w:r>
      <w:r>
        <w:rPr>
          <w:rStyle w:val="com"/>
        </w:rPr>
        <w:t>## 查看自带的版本</w:t>
      </w:r>
    </w:p>
    <w:p w14:paraId="5EA0D968" w14:textId="77777777" w:rsidR="00E74D4A" w:rsidRDefault="00E74D4A" w:rsidP="00E74D4A">
      <w:pPr>
        <w:pStyle w:val="HTML"/>
        <w:ind w:left="720"/>
        <w:rPr>
          <w:rStyle w:val="pln"/>
        </w:rPr>
      </w:pPr>
      <w:r>
        <w:rPr>
          <w:rStyle w:val="pln"/>
        </w:rPr>
        <w:lastRenderedPageBreak/>
        <w:t xml:space="preserve">git version </w:t>
      </w:r>
      <w:r>
        <w:rPr>
          <w:rStyle w:val="lit"/>
        </w:rPr>
        <w:t>1.8</w:t>
      </w:r>
      <w:r>
        <w:rPr>
          <w:rStyle w:val="pun"/>
        </w:rPr>
        <w:t>.</w:t>
      </w:r>
      <w:r>
        <w:rPr>
          <w:rStyle w:val="lit"/>
        </w:rPr>
        <w:t>3.1</w:t>
      </w:r>
    </w:p>
    <w:p w14:paraId="5BC16523" w14:textId="77777777" w:rsidR="00E74D4A" w:rsidRDefault="00E74D4A" w:rsidP="00E74D4A">
      <w:pPr>
        <w:pStyle w:val="HTML"/>
        <w:ind w:left="720"/>
      </w:pPr>
      <w:r>
        <w:rPr>
          <w:rStyle w:val="pun"/>
        </w:rPr>
        <w:t>[</w:t>
      </w:r>
      <w:r>
        <w:rPr>
          <w:rStyle w:val="pln"/>
        </w:rPr>
        <w:t xml:space="preserve">root@Git </w:t>
      </w:r>
      <w:r>
        <w:rPr>
          <w:rStyle w:val="pun"/>
        </w:rPr>
        <w:t>~]#</w:t>
      </w:r>
      <w:r>
        <w:rPr>
          <w:rStyle w:val="pln"/>
        </w:rPr>
        <w:t xml:space="preserve"> yum remove git   </w:t>
      </w:r>
      <w:r>
        <w:rPr>
          <w:rStyle w:val="com"/>
        </w:rPr>
        <w:t>## 移除原来的版本</w:t>
      </w:r>
    </w:p>
    <w:p w14:paraId="2551E14F" w14:textId="77777777" w:rsidR="00E74D4A" w:rsidRDefault="00E74D4A" w:rsidP="00E74D4A">
      <w:pPr>
        <w:pStyle w:val="a3"/>
        <w:ind w:left="720"/>
      </w:pPr>
      <w:r>
        <w:t>3 安装所需软件包</w:t>
      </w:r>
    </w:p>
    <w:p w14:paraId="513D5543" w14:textId="77777777" w:rsidR="00E74D4A" w:rsidRDefault="00E74D4A" w:rsidP="00E74D4A">
      <w:pPr>
        <w:pStyle w:val="HTML"/>
        <w:ind w:left="720"/>
        <w:rPr>
          <w:rStyle w:val="pln"/>
        </w:rPr>
      </w:pPr>
      <w:r>
        <w:rPr>
          <w:rStyle w:val="pun"/>
        </w:rPr>
        <w:t>[</w:t>
      </w:r>
      <w:r>
        <w:rPr>
          <w:rStyle w:val="pln"/>
        </w:rPr>
        <w:t xml:space="preserve">root@Git </w:t>
      </w:r>
      <w:r>
        <w:rPr>
          <w:rStyle w:val="pun"/>
        </w:rPr>
        <w:t>~]#</w:t>
      </w:r>
      <w:r>
        <w:rPr>
          <w:rStyle w:val="pln"/>
        </w:rPr>
        <w:t xml:space="preserve"> yum install curl</w:t>
      </w:r>
      <w:r>
        <w:rPr>
          <w:rStyle w:val="pun"/>
        </w:rPr>
        <w:t>-</w:t>
      </w:r>
      <w:r>
        <w:rPr>
          <w:rStyle w:val="pln"/>
        </w:rPr>
        <w:t>devel expat</w:t>
      </w:r>
      <w:r>
        <w:rPr>
          <w:rStyle w:val="pun"/>
        </w:rPr>
        <w:t>-</w:t>
      </w:r>
      <w:r>
        <w:rPr>
          <w:rStyle w:val="pln"/>
        </w:rPr>
        <w:t>devel gettext</w:t>
      </w:r>
      <w:r>
        <w:rPr>
          <w:rStyle w:val="pun"/>
        </w:rPr>
        <w:t>-</w:t>
      </w:r>
      <w:r>
        <w:rPr>
          <w:rStyle w:val="pln"/>
        </w:rPr>
        <w:t>devel openssl</w:t>
      </w:r>
      <w:r>
        <w:rPr>
          <w:rStyle w:val="pun"/>
        </w:rPr>
        <w:t>-</w:t>
      </w:r>
      <w:r>
        <w:rPr>
          <w:rStyle w:val="pln"/>
        </w:rPr>
        <w:t>devel zlib</w:t>
      </w:r>
      <w:r>
        <w:rPr>
          <w:rStyle w:val="pun"/>
        </w:rPr>
        <w:t>-</w:t>
      </w:r>
      <w:r>
        <w:rPr>
          <w:rStyle w:val="pln"/>
        </w:rPr>
        <w:t xml:space="preserve">devel </w:t>
      </w:r>
    </w:p>
    <w:p w14:paraId="38FCC2B5" w14:textId="77777777" w:rsidR="00E74D4A" w:rsidRDefault="00E74D4A" w:rsidP="00E74D4A">
      <w:pPr>
        <w:pStyle w:val="HTML"/>
        <w:ind w:left="720"/>
      </w:pPr>
      <w:r>
        <w:rPr>
          <w:rStyle w:val="pun"/>
        </w:rPr>
        <w:t>[</w:t>
      </w:r>
      <w:r>
        <w:rPr>
          <w:rStyle w:val="pln"/>
        </w:rPr>
        <w:t xml:space="preserve">root@Git </w:t>
      </w:r>
      <w:r>
        <w:rPr>
          <w:rStyle w:val="pun"/>
        </w:rPr>
        <w:t>~]#</w:t>
      </w:r>
      <w:r>
        <w:rPr>
          <w:rStyle w:val="pln"/>
        </w:rPr>
        <w:t xml:space="preserve"> yum install gcc</w:t>
      </w:r>
      <w:r>
        <w:rPr>
          <w:rStyle w:val="pun"/>
        </w:rPr>
        <w:t>-</w:t>
      </w:r>
      <w:r>
        <w:rPr>
          <w:rStyle w:val="pln"/>
        </w:rPr>
        <w:t>c</w:t>
      </w:r>
      <w:r>
        <w:rPr>
          <w:rStyle w:val="pun"/>
        </w:rPr>
        <w:t>++</w:t>
      </w:r>
      <w:r>
        <w:rPr>
          <w:rStyle w:val="pln"/>
        </w:rPr>
        <w:t xml:space="preserve"> perl</w:t>
      </w:r>
      <w:r>
        <w:rPr>
          <w:rStyle w:val="pun"/>
        </w:rPr>
        <w:t>-</w:t>
      </w:r>
      <w:r>
        <w:rPr>
          <w:rStyle w:val="typ"/>
        </w:rPr>
        <w:t>ExtUtils</w:t>
      </w:r>
      <w:r>
        <w:rPr>
          <w:rStyle w:val="pun"/>
        </w:rPr>
        <w:t>-</w:t>
      </w:r>
      <w:r>
        <w:rPr>
          <w:rStyle w:val="typ"/>
        </w:rPr>
        <w:t>MakeMaker</w:t>
      </w:r>
    </w:p>
    <w:p w14:paraId="53C66BA6" w14:textId="77777777" w:rsidR="00E74D4A" w:rsidRDefault="00E74D4A" w:rsidP="00E74D4A">
      <w:pPr>
        <w:pStyle w:val="a3"/>
        <w:ind w:left="720"/>
      </w:pPr>
      <w:r>
        <w:t>下载&amp;安装</w:t>
      </w:r>
    </w:p>
    <w:p w14:paraId="7E1CAD98" w14:textId="77777777" w:rsidR="00E74D4A" w:rsidRDefault="00E74D4A" w:rsidP="00E74D4A">
      <w:pPr>
        <w:pStyle w:val="HTML"/>
        <w:ind w:left="720"/>
        <w:rPr>
          <w:rStyle w:val="pln"/>
        </w:rPr>
      </w:pPr>
      <w:r>
        <w:rPr>
          <w:rStyle w:val="pun"/>
        </w:rPr>
        <w:t>[</w:t>
      </w:r>
      <w:r>
        <w:rPr>
          <w:rStyle w:val="pln"/>
        </w:rPr>
        <w:t xml:space="preserve">root@Git </w:t>
      </w:r>
      <w:r>
        <w:rPr>
          <w:rStyle w:val="pun"/>
        </w:rPr>
        <w:t>~]#</w:t>
      </w:r>
      <w:r>
        <w:rPr>
          <w:rStyle w:val="pln"/>
        </w:rPr>
        <w:t xml:space="preserve"> cd </w:t>
      </w:r>
      <w:r>
        <w:rPr>
          <w:rStyle w:val="pun"/>
        </w:rPr>
        <w:t>/</w:t>
      </w:r>
      <w:r>
        <w:rPr>
          <w:rStyle w:val="pln"/>
        </w:rPr>
        <w:t>usr</w:t>
      </w:r>
      <w:r>
        <w:rPr>
          <w:rStyle w:val="pun"/>
        </w:rPr>
        <w:t>/</w:t>
      </w:r>
      <w:r>
        <w:rPr>
          <w:rStyle w:val="pln"/>
        </w:rPr>
        <w:t>src</w:t>
      </w:r>
    </w:p>
    <w:p w14:paraId="2D3CAECF" w14:textId="77777777" w:rsidR="00E74D4A" w:rsidRDefault="00E74D4A" w:rsidP="00E74D4A">
      <w:pPr>
        <w:pStyle w:val="HTML"/>
        <w:ind w:left="720"/>
      </w:pPr>
      <w:r>
        <w:rPr>
          <w:rStyle w:val="pun"/>
        </w:rPr>
        <w:t>[</w:t>
      </w:r>
      <w:r>
        <w:rPr>
          <w:rStyle w:val="pln"/>
        </w:rPr>
        <w:t xml:space="preserve">root@Git </w:t>
      </w:r>
      <w:r>
        <w:rPr>
          <w:rStyle w:val="pun"/>
        </w:rPr>
        <w:t>~]#</w:t>
      </w:r>
      <w:r>
        <w:rPr>
          <w:rStyle w:val="pln"/>
        </w:rPr>
        <w:t xml:space="preserve"> wget https</w:t>
      </w:r>
      <w:r>
        <w:rPr>
          <w:rStyle w:val="pun"/>
        </w:rPr>
        <w:t>:</w:t>
      </w:r>
      <w:r>
        <w:rPr>
          <w:rStyle w:val="com"/>
        </w:rPr>
        <w:t>//www.kernel.org/pub/software/scm/git/git-2.7.3.tar.gz</w:t>
      </w:r>
    </w:p>
    <w:p w14:paraId="0C0B0827" w14:textId="77777777" w:rsidR="00E74D4A" w:rsidRDefault="00E74D4A" w:rsidP="00E74D4A">
      <w:pPr>
        <w:pStyle w:val="a3"/>
        <w:ind w:left="720"/>
      </w:pPr>
      <w:r>
        <w:t>5 解压</w:t>
      </w:r>
    </w:p>
    <w:p w14:paraId="1E44888D" w14:textId="77777777" w:rsidR="00E74D4A" w:rsidRDefault="00E74D4A" w:rsidP="00E74D4A">
      <w:pPr>
        <w:pStyle w:val="HTML"/>
        <w:ind w:left="720"/>
      </w:pPr>
      <w:r>
        <w:rPr>
          <w:rStyle w:val="pun"/>
        </w:rPr>
        <w:t>[</w:t>
      </w:r>
      <w:r>
        <w:rPr>
          <w:rStyle w:val="pln"/>
        </w:rPr>
        <w:t xml:space="preserve">root@Git </w:t>
      </w:r>
      <w:r>
        <w:rPr>
          <w:rStyle w:val="pun"/>
        </w:rPr>
        <w:t>~]#</w:t>
      </w:r>
      <w:r>
        <w:rPr>
          <w:rStyle w:val="pln"/>
        </w:rPr>
        <w:t xml:space="preserve"> tar xf git</w:t>
      </w:r>
      <w:r>
        <w:rPr>
          <w:rStyle w:val="pun"/>
        </w:rPr>
        <w:t>-</w:t>
      </w:r>
      <w:r>
        <w:rPr>
          <w:rStyle w:val="lit"/>
        </w:rPr>
        <w:t>2.7</w:t>
      </w:r>
      <w:r>
        <w:rPr>
          <w:rStyle w:val="pun"/>
        </w:rPr>
        <w:t>.</w:t>
      </w:r>
      <w:r>
        <w:rPr>
          <w:rStyle w:val="lit"/>
        </w:rPr>
        <w:t>3.tar</w:t>
      </w:r>
      <w:r>
        <w:rPr>
          <w:rStyle w:val="pun"/>
        </w:rPr>
        <w:t>.</w:t>
      </w:r>
      <w:r>
        <w:rPr>
          <w:rStyle w:val="pln"/>
        </w:rPr>
        <w:t>gz</w:t>
      </w:r>
    </w:p>
    <w:p w14:paraId="46374E88" w14:textId="77777777" w:rsidR="00E74D4A" w:rsidRDefault="00E74D4A" w:rsidP="00E74D4A">
      <w:pPr>
        <w:pStyle w:val="a3"/>
        <w:ind w:left="720"/>
      </w:pPr>
      <w:r>
        <w:t>6 配置编译安装</w:t>
      </w:r>
    </w:p>
    <w:p w14:paraId="52CC91EB" w14:textId="77777777" w:rsidR="00E74D4A" w:rsidRDefault="00E74D4A" w:rsidP="00E74D4A">
      <w:pPr>
        <w:pStyle w:val="HTML"/>
        <w:ind w:left="720"/>
        <w:rPr>
          <w:rStyle w:val="pln"/>
        </w:rPr>
      </w:pPr>
      <w:r>
        <w:rPr>
          <w:rStyle w:val="pun"/>
        </w:rPr>
        <w:t>[</w:t>
      </w:r>
      <w:r>
        <w:rPr>
          <w:rStyle w:val="pln"/>
        </w:rPr>
        <w:t xml:space="preserve">root@Git </w:t>
      </w:r>
      <w:r>
        <w:rPr>
          <w:rStyle w:val="pun"/>
        </w:rPr>
        <w:t>~]#</w:t>
      </w:r>
      <w:r>
        <w:rPr>
          <w:rStyle w:val="pln"/>
        </w:rPr>
        <w:t xml:space="preserve"> cd git</w:t>
      </w:r>
      <w:r>
        <w:rPr>
          <w:rStyle w:val="pun"/>
        </w:rPr>
        <w:t>-</w:t>
      </w:r>
      <w:r>
        <w:rPr>
          <w:rStyle w:val="lit"/>
        </w:rPr>
        <w:t>2.7</w:t>
      </w:r>
      <w:r>
        <w:rPr>
          <w:rStyle w:val="pun"/>
        </w:rPr>
        <w:t>.</w:t>
      </w:r>
      <w:r>
        <w:rPr>
          <w:rStyle w:val="lit"/>
        </w:rPr>
        <w:t>3</w:t>
      </w:r>
    </w:p>
    <w:p w14:paraId="0D06CE66" w14:textId="77777777" w:rsidR="00E74D4A" w:rsidRDefault="00E74D4A" w:rsidP="00E74D4A">
      <w:pPr>
        <w:pStyle w:val="HTML"/>
        <w:ind w:left="720"/>
        <w:rPr>
          <w:rStyle w:val="pln"/>
        </w:rPr>
      </w:pPr>
      <w:r>
        <w:rPr>
          <w:rStyle w:val="pun"/>
        </w:rPr>
        <w:t>[</w:t>
      </w:r>
      <w:r>
        <w:rPr>
          <w:rStyle w:val="pln"/>
        </w:rPr>
        <w:t xml:space="preserve">root@Git </w:t>
      </w:r>
      <w:r>
        <w:rPr>
          <w:rStyle w:val="pun"/>
        </w:rPr>
        <w:t>~]#</w:t>
      </w:r>
      <w:r>
        <w:rPr>
          <w:rStyle w:val="pln"/>
        </w:rPr>
        <w:t xml:space="preserve"> make configure</w:t>
      </w:r>
    </w:p>
    <w:p w14:paraId="5928D35A" w14:textId="77777777" w:rsidR="00E74D4A" w:rsidRDefault="00E74D4A" w:rsidP="00E74D4A">
      <w:pPr>
        <w:pStyle w:val="HTML"/>
        <w:ind w:left="720"/>
        <w:rPr>
          <w:rStyle w:val="pln"/>
        </w:rPr>
      </w:pPr>
      <w:r>
        <w:rPr>
          <w:rStyle w:val="pun"/>
        </w:rPr>
        <w:t>[</w:t>
      </w:r>
      <w:r>
        <w:rPr>
          <w:rStyle w:val="pln"/>
        </w:rPr>
        <w:t xml:space="preserve">root@Git </w:t>
      </w:r>
      <w:r>
        <w:rPr>
          <w:rStyle w:val="pun"/>
        </w:rPr>
        <w:t>~]#</w:t>
      </w:r>
      <w:r>
        <w:rPr>
          <w:rStyle w:val="pln"/>
        </w:rPr>
        <w:t xml:space="preserve"> </w:t>
      </w:r>
      <w:r>
        <w:rPr>
          <w:rStyle w:val="pun"/>
        </w:rPr>
        <w:t>./</w:t>
      </w:r>
      <w:r>
        <w:rPr>
          <w:rStyle w:val="pln"/>
        </w:rPr>
        <w:t xml:space="preserve">configure </w:t>
      </w:r>
      <w:r>
        <w:rPr>
          <w:rStyle w:val="pun"/>
        </w:rPr>
        <w:t>--</w:t>
      </w:r>
      <w:r>
        <w:rPr>
          <w:rStyle w:val="pln"/>
        </w:rPr>
        <w:t>prefix</w:t>
      </w:r>
      <w:r>
        <w:rPr>
          <w:rStyle w:val="pun"/>
        </w:rPr>
        <w:t>=</w:t>
      </w:r>
      <w:r>
        <w:rPr>
          <w:rStyle w:val="str"/>
        </w:rPr>
        <w:t>/usr/</w:t>
      </w:r>
      <w:r>
        <w:rPr>
          <w:rStyle w:val="pln"/>
        </w:rPr>
        <w:t xml:space="preserve">git </w:t>
      </w:r>
      <w:r>
        <w:rPr>
          <w:rStyle w:val="com"/>
        </w:rPr>
        <w:t>##配置目录</w:t>
      </w:r>
    </w:p>
    <w:p w14:paraId="0E411BA9" w14:textId="77777777" w:rsidR="00E74D4A" w:rsidRDefault="00E74D4A" w:rsidP="00E74D4A">
      <w:pPr>
        <w:pStyle w:val="HTML"/>
        <w:ind w:left="720"/>
        <w:rPr>
          <w:rStyle w:val="pln"/>
        </w:rPr>
      </w:pPr>
      <w:r>
        <w:rPr>
          <w:rStyle w:val="pun"/>
        </w:rPr>
        <w:t>[</w:t>
      </w:r>
      <w:r>
        <w:rPr>
          <w:rStyle w:val="pln"/>
        </w:rPr>
        <w:t xml:space="preserve">root@Git </w:t>
      </w:r>
      <w:r>
        <w:rPr>
          <w:rStyle w:val="pun"/>
        </w:rPr>
        <w:t>~]#</w:t>
      </w:r>
      <w:r>
        <w:rPr>
          <w:rStyle w:val="pln"/>
        </w:rPr>
        <w:t xml:space="preserve"> make profix</w:t>
      </w:r>
      <w:r>
        <w:rPr>
          <w:rStyle w:val="pun"/>
        </w:rPr>
        <w:t>=</w:t>
      </w:r>
      <w:r>
        <w:rPr>
          <w:rStyle w:val="str"/>
        </w:rPr>
        <w:t>/usr/</w:t>
      </w:r>
      <w:r>
        <w:rPr>
          <w:rStyle w:val="pln"/>
        </w:rPr>
        <w:t>git</w:t>
      </w:r>
    </w:p>
    <w:p w14:paraId="72CECE73" w14:textId="77777777" w:rsidR="00E74D4A" w:rsidRDefault="00E74D4A" w:rsidP="00E74D4A">
      <w:pPr>
        <w:pStyle w:val="HTML"/>
        <w:ind w:left="720"/>
      </w:pPr>
      <w:r>
        <w:rPr>
          <w:rStyle w:val="pun"/>
        </w:rPr>
        <w:t>[</w:t>
      </w:r>
      <w:r>
        <w:rPr>
          <w:rStyle w:val="pln"/>
        </w:rPr>
        <w:t xml:space="preserve">root@Git </w:t>
      </w:r>
      <w:r>
        <w:rPr>
          <w:rStyle w:val="pun"/>
        </w:rPr>
        <w:t>~]#</w:t>
      </w:r>
      <w:r>
        <w:rPr>
          <w:rStyle w:val="pln"/>
        </w:rPr>
        <w:t xml:space="preserve"> make install</w:t>
      </w:r>
    </w:p>
    <w:p w14:paraId="02D30A7E" w14:textId="77777777" w:rsidR="00E74D4A" w:rsidRDefault="00E74D4A" w:rsidP="00E74D4A">
      <w:pPr>
        <w:pStyle w:val="a3"/>
        <w:ind w:left="720"/>
      </w:pPr>
      <w:r>
        <w:t>7 加入环境变量</w:t>
      </w:r>
    </w:p>
    <w:p w14:paraId="754628DC" w14:textId="77777777" w:rsidR="00E74D4A" w:rsidRDefault="00E74D4A" w:rsidP="00E74D4A">
      <w:pPr>
        <w:pStyle w:val="HTML"/>
        <w:ind w:left="720"/>
        <w:rPr>
          <w:rStyle w:val="pln"/>
        </w:rPr>
      </w:pPr>
      <w:r>
        <w:rPr>
          <w:rStyle w:val="pun"/>
        </w:rPr>
        <w:t>[</w:t>
      </w:r>
      <w:r>
        <w:rPr>
          <w:rStyle w:val="pln"/>
        </w:rPr>
        <w:t xml:space="preserve">root@Git </w:t>
      </w:r>
      <w:r>
        <w:rPr>
          <w:rStyle w:val="pun"/>
        </w:rPr>
        <w:t>~]#</w:t>
      </w:r>
      <w:r>
        <w:rPr>
          <w:rStyle w:val="pln"/>
        </w:rPr>
        <w:t xml:space="preserve"> echo </w:t>
      </w:r>
      <w:r>
        <w:rPr>
          <w:rStyle w:val="str"/>
        </w:rPr>
        <w:t>"export PATH=$PATH:/usr/git/bin"</w:t>
      </w:r>
      <w:r>
        <w:rPr>
          <w:rStyle w:val="pln"/>
        </w:rPr>
        <w:t xml:space="preserve"> </w:t>
      </w:r>
      <w:r>
        <w:rPr>
          <w:rStyle w:val="pun"/>
        </w:rPr>
        <w:t>&gt;&gt;</w:t>
      </w:r>
      <w:r>
        <w:rPr>
          <w:rStyle w:val="pln"/>
        </w:rPr>
        <w:t xml:space="preserve"> </w:t>
      </w:r>
      <w:r>
        <w:rPr>
          <w:rStyle w:val="str"/>
        </w:rPr>
        <w:t>/etc/</w:t>
      </w:r>
      <w:r>
        <w:rPr>
          <w:rStyle w:val="pln"/>
        </w:rPr>
        <w:t>profile</w:t>
      </w:r>
    </w:p>
    <w:p w14:paraId="1F9A7CC2" w14:textId="77777777" w:rsidR="00E74D4A" w:rsidRDefault="00E74D4A" w:rsidP="00E74D4A">
      <w:pPr>
        <w:pStyle w:val="HTML"/>
        <w:ind w:left="720"/>
      </w:pPr>
      <w:r>
        <w:rPr>
          <w:rStyle w:val="pun"/>
        </w:rPr>
        <w:t>[</w:t>
      </w:r>
      <w:r>
        <w:rPr>
          <w:rStyle w:val="pln"/>
        </w:rPr>
        <w:t xml:space="preserve">root@Git </w:t>
      </w:r>
      <w:r>
        <w:rPr>
          <w:rStyle w:val="pun"/>
        </w:rPr>
        <w:t>~]#</w:t>
      </w:r>
      <w:r>
        <w:rPr>
          <w:rStyle w:val="pln"/>
        </w:rPr>
        <w:t xml:space="preserve"> source </w:t>
      </w:r>
      <w:r>
        <w:rPr>
          <w:rStyle w:val="pun"/>
        </w:rPr>
        <w:t>/</w:t>
      </w:r>
      <w:r>
        <w:rPr>
          <w:rStyle w:val="pln"/>
        </w:rPr>
        <w:t>etc</w:t>
      </w:r>
      <w:r>
        <w:rPr>
          <w:rStyle w:val="pun"/>
        </w:rPr>
        <w:t>/</w:t>
      </w:r>
      <w:r>
        <w:rPr>
          <w:rStyle w:val="pln"/>
        </w:rPr>
        <w:t>profile</w:t>
      </w:r>
    </w:p>
    <w:p w14:paraId="04B0DA33" w14:textId="77777777" w:rsidR="00E74D4A" w:rsidRDefault="00E74D4A" w:rsidP="00E74D4A">
      <w:pPr>
        <w:pStyle w:val="a3"/>
        <w:ind w:left="720"/>
      </w:pPr>
      <w:r>
        <w:t>8 检查版本</w:t>
      </w:r>
    </w:p>
    <w:p w14:paraId="0FAF8117" w14:textId="77777777" w:rsidR="00E74D4A" w:rsidRDefault="00E74D4A" w:rsidP="00E74D4A">
      <w:pPr>
        <w:pStyle w:val="HTML"/>
        <w:ind w:left="720"/>
        <w:rPr>
          <w:rStyle w:val="pln"/>
        </w:rPr>
      </w:pPr>
      <w:r>
        <w:rPr>
          <w:rStyle w:val="pun"/>
        </w:rPr>
        <w:t>[</w:t>
      </w:r>
      <w:r>
        <w:rPr>
          <w:rStyle w:val="pln"/>
        </w:rPr>
        <w:t>root@Git git</w:t>
      </w:r>
      <w:r>
        <w:rPr>
          <w:rStyle w:val="pun"/>
        </w:rPr>
        <w:t>-</w:t>
      </w:r>
      <w:r>
        <w:rPr>
          <w:rStyle w:val="lit"/>
        </w:rPr>
        <w:t>2.7</w:t>
      </w:r>
      <w:r>
        <w:rPr>
          <w:rStyle w:val="pun"/>
        </w:rPr>
        <w:t>.</w:t>
      </w:r>
      <w:r>
        <w:rPr>
          <w:rStyle w:val="lit"/>
        </w:rPr>
        <w:t>3</w:t>
      </w:r>
      <w:r>
        <w:rPr>
          <w:rStyle w:val="pun"/>
        </w:rPr>
        <w:t>]#</w:t>
      </w:r>
      <w:r>
        <w:rPr>
          <w:rStyle w:val="pln"/>
        </w:rPr>
        <w:t xml:space="preserve"> git </w:t>
      </w:r>
      <w:r>
        <w:rPr>
          <w:rStyle w:val="pun"/>
        </w:rPr>
        <w:t>--</w:t>
      </w:r>
      <w:r>
        <w:rPr>
          <w:rStyle w:val="pln"/>
        </w:rPr>
        <w:t xml:space="preserve">version </w:t>
      </w:r>
    </w:p>
    <w:p w14:paraId="5AF8096C" w14:textId="77777777" w:rsidR="00E74D4A" w:rsidRDefault="00E74D4A" w:rsidP="00E74D4A">
      <w:pPr>
        <w:pStyle w:val="HTML"/>
        <w:ind w:left="720"/>
      </w:pPr>
      <w:r>
        <w:rPr>
          <w:rStyle w:val="pln"/>
        </w:rPr>
        <w:t xml:space="preserve">git version </w:t>
      </w:r>
      <w:r>
        <w:rPr>
          <w:rStyle w:val="lit"/>
        </w:rPr>
        <w:t>2.7</w:t>
      </w:r>
      <w:r>
        <w:rPr>
          <w:rStyle w:val="pun"/>
        </w:rPr>
        <w:t>.</w:t>
      </w:r>
      <w:r>
        <w:rPr>
          <w:rStyle w:val="lit"/>
        </w:rPr>
        <w:t>3</w:t>
      </w:r>
    </w:p>
    <w:p w14:paraId="7CD97B09" w14:textId="41A8796E" w:rsidR="006D08B5" w:rsidRDefault="006D08B5" w:rsidP="00052EA4"/>
    <w:p w14:paraId="77473ED0" w14:textId="77777777" w:rsidR="006D08B5" w:rsidRDefault="006D08B5" w:rsidP="00052EA4"/>
    <w:p w14:paraId="6A1F12AB" w14:textId="7E620011" w:rsidR="006D08B5" w:rsidRDefault="00E74D4A" w:rsidP="00E74D4A">
      <w:pPr>
        <w:pStyle w:val="2"/>
      </w:pPr>
      <w:bookmarkStart w:id="34" w:name="_Toc46394653"/>
      <w:r w:rsidRPr="00E74D4A">
        <w:t>Git 工作流程</w:t>
      </w:r>
      <w:bookmarkEnd w:id="34"/>
    </w:p>
    <w:p w14:paraId="5FE759E4" w14:textId="497072D8" w:rsidR="00E74D4A" w:rsidRDefault="00E74D4A" w:rsidP="00052EA4"/>
    <w:p w14:paraId="40CD2BCD" w14:textId="77777777" w:rsidR="00991F65" w:rsidRPr="00991F65" w:rsidRDefault="00991F65" w:rsidP="00991F65">
      <w:pPr>
        <w:widowControl/>
        <w:spacing w:before="100" w:beforeAutospacing="1" w:after="100" w:afterAutospacing="1"/>
        <w:jc w:val="left"/>
        <w:rPr>
          <w:rFonts w:ascii="宋体" w:eastAsia="宋体" w:hAnsi="宋体" w:cs="宋体"/>
          <w:kern w:val="0"/>
          <w:sz w:val="24"/>
          <w:szCs w:val="24"/>
        </w:rPr>
      </w:pPr>
      <w:r w:rsidRPr="00991F65">
        <w:rPr>
          <w:rFonts w:ascii="宋体" w:eastAsia="宋体" w:hAnsi="宋体" w:cs="宋体"/>
          <w:kern w:val="0"/>
          <w:sz w:val="24"/>
          <w:szCs w:val="24"/>
        </w:rPr>
        <w:t xml:space="preserve">一般工作流程如下： </w:t>
      </w:r>
    </w:p>
    <w:p w14:paraId="1A162999" w14:textId="77777777" w:rsidR="00991F65" w:rsidRPr="00991F65" w:rsidRDefault="00991F65" w:rsidP="00907565">
      <w:pPr>
        <w:widowControl/>
        <w:numPr>
          <w:ilvl w:val="0"/>
          <w:numId w:val="169"/>
        </w:numPr>
        <w:spacing w:before="100" w:beforeAutospacing="1" w:after="100" w:afterAutospacing="1"/>
        <w:jc w:val="left"/>
        <w:rPr>
          <w:rFonts w:ascii="宋体" w:eastAsia="宋体" w:hAnsi="宋体" w:cs="宋体"/>
          <w:kern w:val="0"/>
          <w:sz w:val="24"/>
          <w:szCs w:val="24"/>
        </w:rPr>
      </w:pPr>
      <w:r w:rsidRPr="00991F65">
        <w:rPr>
          <w:rFonts w:ascii="宋体" w:eastAsia="宋体" w:hAnsi="宋体" w:cs="宋体"/>
          <w:kern w:val="0"/>
          <w:sz w:val="24"/>
          <w:szCs w:val="24"/>
        </w:rPr>
        <w:lastRenderedPageBreak/>
        <w:t>克隆 Git 资源作为工作目录。</w:t>
      </w:r>
    </w:p>
    <w:p w14:paraId="5F46890E" w14:textId="77777777" w:rsidR="00991F65" w:rsidRPr="00991F65" w:rsidRDefault="00991F65" w:rsidP="00907565">
      <w:pPr>
        <w:widowControl/>
        <w:numPr>
          <w:ilvl w:val="0"/>
          <w:numId w:val="169"/>
        </w:numPr>
        <w:spacing w:before="100" w:beforeAutospacing="1" w:after="100" w:afterAutospacing="1"/>
        <w:jc w:val="left"/>
        <w:rPr>
          <w:rFonts w:ascii="宋体" w:eastAsia="宋体" w:hAnsi="宋体" w:cs="宋体"/>
          <w:kern w:val="0"/>
          <w:sz w:val="24"/>
          <w:szCs w:val="24"/>
        </w:rPr>
      </w:pPr>
      <w:r w:rsidRPr="00991F65">
        <w:rPr>
          <w:rFonts w:ascii="宋体" w:eastAsia="宋体" w:hAnsi="宋体" w:cs="宋体"/>
          <w:kern w:val="0"/>
          <w:sz w:val="24"/>
          <w:szCs w:val="24"/>
        </w:rPr>
        <w:t xml:space="preserve">在克隆的资源上添加或修改文件。 </w:t>
      </w:r>
    </w:p>
    <w:p w14:paraId="3004B9F3" w14:textId="77777777" w:rsidR="00991F65" w:rsidRPr="00991F65" w:rsidRDefault="00991F65" w:rsidP="00907565">
      <w:pPr>
        <w:widowControl/>
        <w:numPr>
          <w:ilvl w:val="0"/>
          <w:numId w:val="169"/>
        </w:numPr>
        <w:spacing w:before="100" w:beforeAutospacing="1" w:after="100" w:afterAutospacing="1"/>
        <w:jc w:val="left"/>
        <w:rPr>
          <w:rFonts w:ascii="宋体" w:eastAsia="宋体" w:hAnsi="宋体" w:cs="宋体"/>
          <w:kern w:val="0"/>
          <w:sz w:val="24"/>
          <w:szCs w:val="24"/>
        </w:rPr>
      </w:pPr>
      <w:r w:rsidRPr="00991F65">
        <w:rPr>
          <w:rFonts w:ascii="宋体" w:eastAsia="宋体" w:hAnsi="宋体" w:cs="宋体"/>
          <w:kern w:val="0"/>
          <w:sz w:val="24"/>
          <w:szCs w:val="24"/>
        </w:rPr>
        <w:t>如果其他人修改了，你可以更新资源。</w:t>
      </w:r>
    </w:p>
    <w:p w14:paraId="405E6D47" w14:textId="77777777" w:rsidR="00991F65" w:rsidRPr="00991F65" w:rsidRDefault="00991F65" w:rsidP="00907565">
      <w:pPr>
        <w:widowControl/>
        <w:numPr>
          <w:ilvl w:val="0"/>
          <w:numId w:val="169"/>
        </w:numPr>
        <w:spacing w:before="100" w:beforeAutospacing="1" w:after="100" w:afterAutospacing="1"/>
        <w:jc w:val="left"/>
        <w:rPr>
          <w:rFonts w:ascii="宋体" w:eastAsia="宋体" w:hAnsi="宋体" w:cs="宋体"/>
          <w:kern w:val="0"/>
          <w:sz w:val="24"/>
          <w:szCs w:val="24"/>
        </w:rPr>
      </w:pPr>
      <w:r w:rsidRPr="00991F65">
        <w:rPr>
          <w:rFonts w:ascii="宋体" w:eastAsia="宋体" w:hAnsi="宋体" w:cs="宋体"/>
          <w:kern w:val="0"/>
          <w:sz w:val="24"/>
          <w:szCs w:val="24"/>
        </w:rPr>
        <w:t>在提交前查看修改。</w:t>
      </w:r>
    </w:p>
    <w:p w14:paraId="01931A02" w14:textId="77777777" w:rsidR="00991F65" w:rsidRPr="00991F65" w:rsidRDefault="00991F65" w:rsidP="00907565">
      <w:pPr>
        <w:widowControl/>
        <w:numPr>
          <w:ilvl w:val="0"/>
          <w:numId w:val="169"/>
        </w:numPr>
        <w:spacing w:before="100" w:beforeAutospacing="1" w:after="100" w:afterAutospacing="1"/>
        <w:jc w:val="left"/>
        <w:rPr>
          <w:rFonts w:ascii="宋体" w:eastAsia="宋体" w:hAnsi="宋体" w:cs="宋体"/>
          <w:kern w:val="0"/>
          <w:sz w:val="24"/>
          <w:szCs w:val="24"/>
        </w:rPr>
      </w:pPr>
      <w:r w:rsidRPr="00991F65">
        <w:rPr>
          <w:rFonts w:ascii="宋体" w:eastAsia="宋体" w:hAnsi="宋体" w:cs="宋体"/>
          <w:kern w:val="0"/>
          <w:sz w:val="24"/>
          <w:szCs w:val="24"/>
        </w:rPr>
        <w:t>提交修改。</w:t>
      </w:r>
    </w:p>
    <w:p w14:paraId="035970B5" w14:textId="77777777" w:rsidR="00991F65" w:rsidRPr="00991F65" w:rsidRDefault="00991F65" w:rsidP="00907565">
      <w:pPr>
        <w:widowControl/>
        <w:numPr>
          <w:ilvl w:val="0"/>
          <w:numId w:val="169"/>
        </w:numPr>
        <w:spacing w:before="100" w:beforeAutospacing="1" w:after="100" w:afterAutospacing="1"/>
        <w:jc w:val="left"/>
        <w:rPr>
          <w:rFonts w:ascii="宋体" w:eastAsia="宋体" w:hAnsi="宋体" w:cs="宋体"/>
          <w:kern w:val="0"/>
          <w:sz w:val="24"/>
          <w:szCs w:val="24"/>
        </w:rPr>
      </w:pPr>
      <w:r w:rsidRPr="00991F65">
        <w:rPr>
          <w:rFonts w:ascii="宋体" w:eastAsia="宋体" w:hAnsi="宋体" w:cs="宋体"/>
          <w:kern w:val="0"/>
          <w:sz w:val="24"/>
          <w:szCs w:val="24"/>
        </w:rPr>
        <w:t>在修改完成后，如果发现错误，可以撤回提交并再次修改并提交。</w:t>
      </w:r>
    </w:p>
    <w:p w14:paraId="19458927" w14:textId="77777777" w:rsidR="00991F65" w:rsidRPr="00991F65" w:rsidRDefault="00991F65" w:rsidP="00991F65">
      <w:pPr>
        <w:widowControl/>
        <w:spacing w:before="100" w:beforeAutospacing="1" w:after="100" w:afterAutospacing="1"/>
        <w:jc w:val="left"/>
        <w:rPr>
          <w:rFonts w:ascii="宋体" w:eastAsia="宋体" w:hAnsi="宋体" w:cs="宋体"/>
          <w:kern w:val="0"/>
          <w:sz w:val="24"/>
          <w:szCs w:val="24"/>
        </w:rPr>
      </w:pPr>
      <w:r w:rsidRPr="00991F65">
        <w:rPr>
          <w:rFonts w:ascii="宋体" w:eastAsia="宋体" w:hAnsi="宋体" w:cs="宋体"/>
          <w:kern w:val="0"/>
          <w:sz w:val="24"/>
          <w:szCs w:val="24"/>
        </w:rPr>
        <w:t>下图展示了 Git 的工作流程：</w:t>
      </w:r>
    </w:p>
    <w:p w14:paraId="1BAB6163" w14:textId="41AA102F" w:rsidR="00991F65" w:rsidRPr="00991F65" w:rsidRDefault="00991F65" w:rsidP="00991F65">
      <w:pPr>
        <w:widowControl/>
        <w:jc w:val="left"/>
        <w:rPr>
          <w:rFonts w:ascii="宋体" w:eastAsia="宋体" w:hAnsi="宋体" w:cs="宋体"/>
          <w:kern w:val="0"/>
          <w:sz w:val="24"/>
          <w:szCs w:val="24"/>
        </w:rPr>
      </w:pPr>
      <w:r w:rsidRPr="00991F65">
        <w:rPr>
          <w:rFonts w:ascii="宋体" w:eastAsia="宋体" w:hAnsi="宋体" w:cs="宋体"/>
          <w:noProof/>
          <w:kern w:val="0"/>
          <w:sz w:val="24"/>
          <w:szCs w:val="24"/>
        </w:rPr>
        <w:drawing>
          <wp:inline distT="0" distB="0" distL="0" distR="0" wp14:anchorId="46017408" wp14:editId="55E808E5">
            <wp:extent cx="5274310" cy="6486525"/>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486525"/>
                    </a:xfrm>
                    <a:prstGeom prst="rect">
                      <a:avLst/>
                    </a:prstGeom>
                    <a:noFill/>
                    <a:ln>
                      <a:noFill/>
                    </a:ln>
                  </pic:spPr>
                </pic:pic>
              </a:graphicData>
            </a:graphic>
          </wp:inline>
        </w:drawing>
      </w:r>
    </w:p>
    <w:p w14:paraId="79F29B56" w14:textId="6B3E2E65" w:rsidR="00E74D4A" w:rsidRDefault="00E74D4A" w:rsidP="00052EA4"/>
    <w:p w14:paraId="4B86D825" w14:textId="0F1EDC3C" w:rsidR="00E74D4A" w:rsidRDefault="00E74D4A" w:rsidP="00052EA4"/>
    <w:p w14:paraId="2DF3A6A4" w14:textId="774CA7EF" w:rsidR="00E74D4A" w:rsidRDefault="00E74D4A" w:rsidP="00052EA4"/>
    <w:p w14:paraId="52D36B2B" w14:textId="3261CC9A" w:rsidR="00E74D4A" w:rsidRDefault="00355952" w:rsidP="00525E34">
      <w:pPr>
        <w:pStyle w:val="2"/>
      </w:pPr>
      <w:bookmarkStart w:id="35" w:name="_Toc46394654"/>
      <w:r w:rsidRPr="00355952">
        <w:t>Git 工作区、暂存区和版本库</w:t>
      </w:r>
      <w:bookmarkEnd w:id="35"/>
    </w:p>
    <w:p w14:paraId="40CDC7B6" w14:textId="317375E6" w:rsidR="00E74D4A" w:rsidRDefault="00E74D4A" w:rsidP="00052EA4"/>
    <w:p w14:paraId="357EB7CC" w14:textId="595DCC46" w:rsidR="00E74D4A" w:rsidRDefault="00E74D4A" w:rsidP="00052EA4"/>
    <w:p w14:paraId="36CCCA12" w14:textId="77777777" w:rsidR="00B06D3E" w:rsidRDefault="00B06D3E" w:rsidP="00B06D3E">
      <w:pPr>
        <w:pStyle w:val="2"/>
      </w:pPr>
      <w:bookmarkStart w:id="36" w:name="_Toc46394655"/>
      <w:r>
        <w:t>基本概念</w:t>
      </w:r>
      <w:bookmarkEnd w:id="36"/>
    </w:p>
    <w:p w14:paraId="6970D44D" w14:textId="77777777" w:rsidR="00B06D3E" w:rsidRDefault="00B06D3E" w:rsidP="00B06D3E">
      <w:pPr>
        <w:pStyle w:val="a3"/>
      </w:pPr>
      <w:r>
        <w:t>我们先来理解下Git 工作区、暂存区和版本库概念</w:t>
      </w:r>
    </w:p>
    <w:p w14:paraId="288D7DEB" w14:textId="77777777" w:rsidR="00B06D3E" w:rsidRDefault="00B06D3E" w:rsidP="00907565">
      <w:pPr>
        <w:widowControl/>
        <w:numPr>
          <w:ilvl w:val="0"/>
          <w:numId w:val="170"/>
        </w:numPr>
        <w:spacing w:before="100" w:beforeAutospacing="1" w:after="100" w:afterAutospacing="1"/>
        <w:jc w:val="left"/>
      </w:pPr>
      <w:r>
        <w:rPr>
          <w:rStyle w:val="a6"/>
        </w:rPr>
        <w:t>工作区：</w:t>
      </w:r>
      <w:r>
        <w:t>就是你在电脑里能看到的目录。</w:t>
      </w:r>
    </w:p>
    <w:p w14:paraId="57246215" w14:textId="77777777" w:rsidR="00B06D3E" w:rsidRDefault="00B06D3E" w:rsidP="00907565">
      <w:pPr>
        <w:widowControl/>
        <w:numPr>
          <w:ilvl w:val="0"/>
          <w:numId w:val="170"/>
        </w:numPr>
        <w:spacing w:before="100" w:beforeAutospacing="1" w:after="100" w:afterAutospacing="1"/>
        <w:jc w:val="left"/>
      </w:pPr>
      <w:r>
        <w:rPr>
          <w:rStyle w:val="a6"/>
        </w:rPr>
        <w:t>暂存区：</w:t>
      </w:r>
      <w:r>
        <w:t>英文叫stage, 或index。一般存放在 ".git目录下" 下的index文件（.git/index）中，所以我们把暂存区有时也叫作索引（index）。</w:t>
      </w:r>
    </w:p>
    <w:p w14:paraId="29D3A4EF" w14:textId="77777777" w:rsidR="00B06D3E" w:rsidRDefault="00B06D3E" w:rsidP="00907565">
      <w:pPr>
        <w:widowControl/>
        <w:numPr>
          <w:ilvl w:val="0"/>
          <w:numId w:val="170"/>
        </w:numPr>
        <w:spacing w:before="100" w:beforeAutospacing="1" w:after="100" w:afterAutospacing="1"/>
        <w:jc w:val="left"/>
      </w:pPr>
      <w:r>
        <w:rPr>
          <w:rStyle w:val="a6"/>
        </w:rPr>
        <w:t>版本库：</w:t>
      </w:r>
      <w:r>
        <w:t>工作区有一个隐藏目录.git，这个不算工作区，而是Git的版本库。</w:t>
      </w:r>
    </w:p>
    <w:p w14:paraId="376B2E7B" w14:textId="77777777" w:rsidR="00B06D3E" w:rsidRDefault="00B06D3E" w:rsidP="00B06D3E">
      <w:pPr>
        <w:pStyle w:val="a3"/>
      </w:pPr>
      <w:r>
        <w:t>下面这个图展示了工作区、版本库中的暂存区和版本库之间的关系：</w:t>
      </w:r>
    </w:p>
    <w:p w14:paraId="25E2ED5E" w14:textId="02B5512D" w:rsidR="00B06D3E" w:rsidRDefault="00B06D3E" w:rsidP="00B06D3E">
      <w:r>
        <w:rPr>
          <w:noProof/>
        </w:rPr>
        <w:drawing>
          <wp:inline distT="0" distB="0" distL="0" distR="0" wp14:anchorId="31C6E85B" wp14:editId="4C5C0EEC">
            <wp:extent cx="5274310" cy="275971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59710"/>
                    </a:xfrm>
                    <a:prstGeom prst="rect">
                      <a:avLst/>
                    </a:prstGeom>
                    <a:noFill/>
                    <a:ln>
                      <a:noFill/>
                    </a:ln>
                  </pic:spPr>
                </pic:pic>
              </a:graphicData>
            </a:graphic>
          </wp:inline>
        </w:drawing>
      </w:r>
    </w:p>
    <w:p w14:paraId="0DB8E9F8" w14:textId="77777777" w:rsidR="00B06D3E" w:rsidRDefault="00B06D3E" w:rsidP="00B06D3E">
      <w:pPr>
        <w:pStyle w:val="a3"/>
      </w:pPr>
      <w:r>
        <w:t xml:space="preserve">图中左侧为工作区，右侧为版本库。在版本库中标记为 "index" 的区域是暂存区（stage, index），标记为 "master" 的是 master 分支所代表的目录树。 </w:t>
      </w:r>
    </w:p>
    <w:p w14:paraId="09F49920" w14:textId="77777777" w:rsidR="00B06D3E" w:rsidRDefault="00B06D3E" w:rsidP="00B06D3E">
      <w:pPr>
        <w:pStyle w:val="a3"/>
      </w:pPr>
      <w:r>
        <w:t xml:space="preserve">图中我们可以看出此时 "HEAD" 实际是指向 master 分支的一个"游标"。所以图示的命令中出现 HEAD 的地方可以用 master 来替换。 </w:t>
      </w:r>
    </w:p>
    <w:p w14:paraId="07A325CA" w14:textId="77777777" w:rsidR="00B06D3E" w:rsidRDefault="00B06D3E" w:rsidP="00B06D3E">
      <w:pPr>
        <w:pStyle w:val="a3"/>
      </w:pPr>
      <w:r>
        <w:t xml:space="preserve">图中的 objects 标识的区域为 Git 的对象库，实际位于 ".git/objects" 目录下，里面包含了创建的各种对象及内容。 </w:t>
      </w:r>
    </w:p>
    <w:p w14:paraId="18ED5C99" w14:textId="77777777" w:rsidR="00B06D3E" w:rsidRDefault="00B06D3E" w:rsidP="00B06D3E">
      <w:pPr>
        <w:pStyle w:val="a3"/>
      </w:pPr>
      <w:r>
        <w:lastRenderedPageBreak/>
        <w:t xml:space="preserve">当对工作区修改（或新增）的文件执行 "git add" 命令时，暂存区的目录树被更新，同时工作区修改（或新增）的文件内容被写入到对象库中的一个新的对象中，而该对象的ID被记录在暂存区的文件索引中。 </w:t>
      </w:r>
    </w:p>
    <w:p w14:paraId="6506257C" w14:textId="77777777" w:rsidR="00B06D3E" w:rsidRDefault="00B06D3E" w:rsidP="00B06D3E">
      <w:pPr>
        <w:pStyle w:val="a3"/>
      </w:pPr>
      <w:r>
        <w:t xml:space="preserve">当执行提交操作（git commit）时，暂存区的目录树写到版本库（对象库）中，master 分支会做相应的更新。即 master 指向的目录树就是提交时暂存区的目录树。 </w:t>
      </w:r>
    </w:p>
    <w:p w14:paraId="37D8DFF6" w14:textId="77777777" w:rsidR="00B06D3E" w:rsidRDefault="00B06D3E" w:rsidP="00B06D3E">
      <w:pPr>
        <w:pStyle w:val="a3"/>
      </w:pPr>
      <w:r>
        <w:t xml:space="preserve">当执行 "git reset HEAD" 命令时，暂存区的目录树会被重写，被 master 分支指向的目录树所替换，但是工作区不受影响。 </w:t>
      </w:r>
    </w:p>
    <w:p w14:paraId="1614B903" w14:textId="77777777" w:rsidR="00B06D3E" w:rsidRDefault="00B06D3E" w:rsidP="00B06D3E">
      <w:pPr>
        <w:pStyle w:val="a3"/>
      </w:pPr>
      <w:r>
        <w:t xml:space="preserve">当执行 "git rm --cached &lt;file&gt;" 命令时，会直接从暂存区删除文件，工作区则不做出改变。 </w:t>
      </w:r>
    </w:p>
    <w:p w14:paraId="340A56FF" w14:textId="77777777" w:rsidR="00B06D3E" w:rsidRDefault="00B06D3E" w:rsidP="00B06D3E">
      <w:pPr>
        <w:pStyle w:val="a3"/>
      </w:pPr>
      <w:r>
        <w:t xml:space="preserve">当执行 "git checkout ." 或者 "git checkout -- &lt;file&gt;" 命令时，会用暂存区全部或指定的文件替换工作区的文件。这个操作很危险，会清除工作区中未添加到暂存区的改动。 </w:t>
      </w:r>
    </w:p>
    <w:p w14:paraId="0BB8433D" w14:textId="77777777" w:rsidR="00B06D3E" w:rsidRDefault="00B06D3E" w:rsidP="00B06D3E">
      <w:pPr>
        <w:pStyle w:val="a3"/>
      </w:pPr>
      <w:r>
        <w:t xml:space="preserve">当执行 "git checkout HEAD ." 或者 "git checkout HEAD &lt;file&gt;" 命令时，会用 HEAD 指向的 master 分支中的全部或者部分文件替换暂存区和以及工作区中的文件。这个命令也是极具危险性的，因为不但会清除工作区中未提交的改动，也会清除暂存区中未提交的改动。 </w:t>
      </w:r>
    </w:p>
    <w:p w14:paraId="7E7277FC" w14:textId="08720798" w:rsidR="00E74D4A" w:rsidRPr="00B06D3E" w:rsidRDefault="00E74D4A" w:rsidP="00052EA4"/>
    <w:p w14:paraId="199A0E3D" w14:textId="46210098" w:rsidR="00E74D4A" w:rsidRDefault="00E74D4A" w:rsidP="00052EA4"/>
    <w:p w14:paraId="7B20972A" w14:textId="6945AE89" w:rsidR="00E74D4A" w:rsidRDefault="004A3DE7" w:rsidP="004A3DE7">
      <w:pPr>
        <w:pStyle w:val="2"/>
      </w:pPr>
      <w:bookmarkStart w:id="37" w:name="_Toc46394656"/>
      <w:r w:rsidRPr="004A3DE7">
        <w:t>Git 创建仓库</w:t>
      </w:r>
      <w:bookmarkEnd w:id="37"/>
    </w:p>
    <w:p w14:paraId="323D7B3C" w14:textId="7BAD7DDE" w:rsidR="00E74D4A" w:rsidRDefault="00E74D4A" w:rsidP="00052EA4"/>
    <w:p w14:paraId="55570C0B" w14:textId="77777777" w:rsidR="004A3DE7" w:rsidRDefault="004A3DE7" w:rsidP="004A3DE7">
      <w:pPr>
        <w:pStyle w:val="a3"/>
      </w:pPr>
      <w:r>
        <w:t>你可以使用一个已经存在的目录作为Git仓库。</w:t>
      </w:r>
    </w:p>
    <w:p w14:paraId="0775EF2C" w14:textId="77777777" w:rsidR="004A3DE7" w:rsidRDefault="00717723" w:rsidP="004A3DE7">
      <w:r>
        <w:pict w14:anchorId="02805249">
          <v:rect id="_x0000_i1029" style="width:0;height:1.5pt" o:hralign="center" o:hrstd="t" o:hr="t" fillcolor="#a0a0a0" stroked="f"/>
        </w:pict>
      </w:r>
    </w:p>
    <w:p w14:paraId="5265110C" w14:textId="77777777" w:rsidR="004A3DE7" w:rsidRDefault="004A3DE7" w:rsidP="004A3DE7">
      <w:pPr>
        <w:pStyle w:val="2"/>
      </w:pPr>
      <w:bookmarkStart w:id="38" w:name="_Toc46394657"/>
      <w:r>
        <w:t>git init</w:t>
      </w:r>
      <w:bookmarkEnd w:id="38"/>
    </w:p>
    <w:p w14:paraId="0A4BDDB1" w14:textId="77777777" w:rsidR="004A3DE7" w:rsidRDefault="004A3DE7" w:rsidP="004A3DE7">
      <w:pPr>
        <w:pStyle w:val="a3"/>
      </w:pPr>
      <w:r>
        <w:t xml:space="preserve">Git 使用 </w:t>
      </w:r>
      <w:r>
        <w:rPr>
          <w:b/>
          <w:bCs/>
        </w:rPr>
        <w:t>git init</w:t>
      </w:r>
      <w:r>
        <w:t xml:space="preserve"> 命令来初始化一个 Git 仓库，Git 的很多命令都需要在 Git 的仓库中运行，所以 </w:t>
      </w:r>
      <w:r>
        <w:rPr>
          <w:b/>
          <w:bCs/>
        </w:rPr>
        <w:t>git init</w:t>
      </w:r>
      <w:r>
        <w:t xml:space="preserve"> 是使用 Git 的第一个命令。</w:t>
      </w:r>
    </w:p>
    <w:p w14:paraId="1B848B19" w14:textId="77777777" w:rsidR="004A3DE7" w:rsidRDefault="004A3DE7" w:rsidP="004A3DE7">
      <w:pPr>
        <w:pStyle w:val="a3"/>
      </w:pPr>
      <w:r>
        <w:t xml:space="preserve">在执行完成 </w:t>
      </w:r>
      <w:r>
        <w:rPr>
          <w:b/>
          <w:bCs/>
        </w:rPr>
        <w:t>git init</w:t>
      </w:r>
      <w:r>
        <w:t xml:space="preserve"> 命令后，Git 仓库会生成一个 .git 目录，该目录包含了资源的所有元数据，其他的项目目录保持不变（不像 SVN 会在每个子目录生成 .svn 目录，Git 只在仓库的根目录生成 .git 目录）。</w:t>
      </w:r>
    </w:p>
    <w:p w14:paraId="46D8EF9C" w14:textId="77777777" w:rsidR="004A3DE7" w:rsidRDefault="004A3DE7" w:rsidP="004A3DE7">
      <w:pPr>
        <w:pStyle w:val="3"/>
      </w:pPr>
      <w:bookmarkStart w:id="39" w:name="_Toc46394658"/>
      <w:r>
        <w:lastRenderedPageBreak/>
        <w:t>使用方法</w:t>
      </w:r>
      <w:bookmarkEnd w:id="39"/>
    </w:p>
    <w:p w14:paraId="0B6D0FFD" w14:textId="77777777" w:rsidR="004A3DE7" w:rsidRDefault="004A3DE7" w:rsidP="004A3DE7">
      <w:pPr>
        <w:pStyle w:val="a3"/>
      </w:pPr>
      <w:r>
        <w:t xml:space="preserve">使用当前目录作为Git仓库，我们只需使它初始化。 </w:t>
      </w:r>
    </w:p>
    <w:p w14:paraId="720B07FE" w14:textId="77777777" w:rsidR="004A3DE7" w:rsidRDefault="004A3DE7" w:rsidP="004A3DE7">
      <w:pPr>
        <w:pStyle w:val="HTML"/>
      </w:pPr>
      <w:r>
        <w:rPr>
          <w:rStyle w:val="pln"/>
        </w:rPr>
        <w:t>git init</w:t>
      </w:r>
    </w:p>
    <w:p w14:paraId="2C3E861F" w14:textId="77777777" w:rsidR="004A3DE7" w:rsidRDefault="004A3DE7" w:rsidP="004A3DE7">
      <w:pPr>
        <w:pStyle w:val="a3"/>
      </w:pPr>
      <w:r>
        <w:t>该命令执行完后会在当前目录生成一个 .git 目录。</w:t>
      </w:r>
    </w:p>
    <w:p w14:paraId="75AC2DFF" w14:textId="77777777" w:rsidR="004A3DE7" w:rsidRDefault="004A3DE7" w:rsidP="004A3DE7">
      <w:pPr>
        <w:pStyle w:val="a3"/>
      </w:pPr>
      <w:r>
        <w:t xml:space="preserve">使用我们指定目录作为Git仓库。 </w:t>
      </w:r>
    </w:p>
    <w:p w14:paraId="696D8E90" w14:textId="77777777" w:rsidR="004A3DE7" w:rsidRDefault="004A3DE7" w:rsidP="004A3DE7">
      <w:pPr>
        <w:pStyle w:val="HTML"/>
      </w:pPr>
      <w:r>
        <w:rPr>
          <w:rStyle w:val="pln"/>
        </w:rPr>
        <w:t>git init newrepo</w:t>
      </w:r>
    </w:p>
    <w:p w14:paraId="2B031F21" w14:textId="77777777" w:rsidR="004A3DE7" w:rsidRDefault="004A3DE7" w:rsidP="004A3DE7">
      <w:pPr>
        <w:pStyle w:val="a3"/>
      </w:pPr>
      <w:r>
        <w:t>初始化后，会在 newrepo 目录下会出现一个名为 .git 的目录，所有 Git 需要的数据和资源都存放在这个目录中。</w:t>
      </w:r>
    </w:p>
    <w:p w14:paraId="31CDEF49" w14:textId="77777777" w:rsidR="004A3DE7" w:rsidRDefault="004A3DE7" w:rsidP="004A3DE7">
      <w:pPr>
        <w:pStyle w:val="a3"/>
      </w:pPr>
      <w:r>
        <w:t xml:space="preserve">如果当前目录下有几个文件想要纳入版本控制，需要先用 git add 命令告诉 Git 开始对这些文件进行跟踪，然后提交： </w:t>
      </w:r>
    </w:p>
    <w:p w14:paraId="44618322" w14:textId="77777777" w:rsidR="004A3DE7" w:rsidRDefault="004A3DE7" w:rsidP="004A3DE7">
      <w:pPr>
        <w:pStyle w:val="HTML"/>
        <w:rPr>
          <w:rStyle w:val="pln"/>
        </w:rPr>
      </w:pPr>
      <w:r>
        <w:rPr>
          <w:rStyle w:val="pln"/>
        </w:rPr>
        <w:t xml:space="preserve">$ git add </w:t>
      </w:r>
      <w:r>
        <w:rPr>
          <w:rStyle w:val="pun"/>
        </w:rPr>
        <w:t>*.</w:t>
      </w:r>
      <w:r>
        <w:rPr>
          <w:rStyle w:val="pln"/>
        </w:rPr>
        <w:t>c</w:t>
      </w:r>
    </w:p>
    <w:p w14:paraId="6BF0915B" w14:textId="77777777" w:rsidR="004A3DE7" w:rsidRDefault="004A3DE7" w:rsidP="004A3DE7">
      <w:pPr>
        <w:pStyle w:val="HTML"/>
        <w:rPr>
          <w:rStyle w:val="pln"/>
        </w:rPr>
      </w:pPr>
      <w:r>
        <w:rPr>
          <w:rStyle w:val="pln"/>
        </w:rPr>
        <w:t>$ git add README</w:t>
      </w:r>
    </w:p>
    <w:p w14:paraId="07054061" w14:textId="77777777" w:rsidR="004A3DE7" w:rsidRDefault="004A3DE7" w:rsidP="004A3DE7">
      <w:pPr>
        <w:pStyle w:val="HTML"/>
      </w:pPr>
      <w:r>
        <w:rPr>
          <w:rStyle w:val="pln"/>
        </w:rPr>
        <w:t xml:space="preserve">$ git commit </w:t>
      </w:r>
      <w:r>
        <w:rPr>
          <w:rStyle w:val="pun"/>
        </w:rPr>
        <w:t>-</w:t>
      </w:r>
      <w:r>
        <w:rPr>
          <w:rStyle w:val="pln"/>
        </w:rPr>
        <w:t xml:space="preserve">m </w:t>
      </w:r>
      <w:r>
        <w:rPr>
          <w:rStyle w:val="str"/>
        </w:rPr>
        <w:t>'初始化项目版本'</w:t>
      </w:r>
    </w:p>
    <w:p w14:paraId="6F838780" w14:textId="77777777" w:rsidR="004A3DE7" w:rsidRDefault="004A3DE7" w:rsidP="004A3DE7">
      <w:pPr>
        <w:pStyle w:val="a3"/>
      </w:pPr>
      <w:r>
        <w:t>以上命令将目录下以 .c 结尾及 README 文件提交到仓库中。</w:t>
      </w:r>
    </w:p>
    <w:p w14:paraId="23F23788" w14:textId="77777777" w:rsidR="004A3DE7" w:rsidRDefault="00717723" w:rsidP="004A3DE7">
      <w:r>
        <w:pict w14:anchorId="0FE167C8">
          <v:rect id="_x0000_i1030" style="width:0;height:1.5pt" o:hralign="center" o:hrstd="t" o:hr="t" fillcolor="#a0a0a0" stroked="f"/>
        </w:pict>
      </w:r>
    </w:p>
    <w:p w14:paraId="1E4923F7" w14:textId="77777777" w:rsidR="004A3DE7" w:rsidRDefault="004A3DE7" w:rsidP="004A3DE7">
      <w:pPr>
        <w:pStyle w:val="2"/>
      </w:pPr>
      <w:bookmarkStart w:id="40" w:name="_Toc46394659"/>
      <w:r>
        <w:t>git clone</w:t>
      </w:r>
      <w:bookmarkEnd w:id="40"/>
    </w:p>
    <w:p w14:paraId="76F5801C" w14:textId="77777777" w:rsidR="004A3DE7" w:rsidRDefault="004A3DE7" w:rsidP="004A3DE7">
      <w:pPr>
        <w:pStyle w:val="a3"/>
      </w:pPr>
      <w:r>
        <w:t xml:space="preserve">我们使用 </w:t>
      </w:r>
      <w:r>
        <w:rPr>
          <w:b/>
          <w:bCs/>
        </w:rPr>
        <w:t>git clone</w:t>
      </w:r>
      <w:r>
        <w:t xml:space="preserve"> 从现有 Git 仓库中拷贝项目（类似 </w:t>
      </w:r>
      <w:r>
        <w:rPr>
          <w:b/>
          <w:bCs/>
        </w:rPr>
        <w:t>svn checkout</w:t>
      </w:r>
      <w:r>
        <w:t xml:space="preserve">）。 </w:t>
      </w:r>
    </w:p>
    <w:p w14:paraId="4340BA04" w14:textId="77777777" w:rsidR="004A3DE7" w:rsidRDefault="004A3DE7" w:rsidP="004A3DE7">
      <w:pPr>
        <w:pStyle w:val="a3"/>
      </w:pPr>
      <w:r>
        <w:t>克隆仓库的命令格式为：</w:t>
      </w:r>
    </w:p>
    <w:p w14:paraId="252D116F" w14:textId="77777777" w:rsidR="004A3DE7" w:rsidRDefault="004A3DE7" w:rsidP="004A3DE7">
      <w:pPr>
        <w:pStyle w:val="HTML"/>
      </w:pPr>
      <w:r>
        <w:rPr>
          <w:rStyle w:val="pln"/>
        </w:rPr>
        <w:t xml:space="preserve">git clone </w:t>
      </w:r>
      <w:r>
        <w:rPr>
          <w:rStyle w:val="str"/>
        </w:rPr>
        <w:t>&lt;repo&gt;</w:t>
      </w:r>
    </w:p>
    <w:p w14:paraId="4D028AF7" w14:textId="77777777" w:rsidR="004A3DE7" w:rsidRDefault="004A3DE7" w:rsidP="004A3DE7">
      <w:pPr>
        <w:pStyle w:val="a3"/>
      </w:pPr>
      <w:r>
        <w:t>如果我们需要克隆到指定的目录，可以使用以下命令格式：</w:t>
      </w:r>
    </w:p>
    <w:p w14:paraId="759A160C" w14:textId="77777777" w:rsidR="004A3DE7" w:rsidRDefault="004A3DE7" w:rsidP="004A3DE7">
      <w:pPr>
        <w:pStyle w:val="HTML"/>
      </w:pPr>
      <w:r>
        <w:rPr>
          <w:rStyle w:val="pln"/>
        </w:rPr>
        <w:t xml:space="preserve">git clone </w:t>
      </w:r>
      <w:r>
        <w:rPr>
          <w:rStyle w:val="str"/>
        </w:rPr>
        <w:t>&lt;repo&gt;</w:t>
      </w:r>
      <w:r>
        <w:rPr>
          <w:rStyle w:val="pln"/>
        </w:rPr>
        <w:t xml:space="preserve"> </w:t>
      </w:r>
      <w:r>
        <w:rPr>
          <w:rStyle w:val="str"/>
        </w:rPr>
        <w:t>&lt;directory&gt;</w:t>
      </w:r>
    </w:p>
    <w:p w14:paraId="334CAEEA" w14:textId="77777777" w:rsidR="004A3DE7" w:rsidRDefault="004A3DE7" w:rsidP="004A3DE7">
      <w:pPr>
        <w:pStyle w:val="a3"/>
      </w:pPr>
      <w:r>
        <w:rPr>
          <w:b/>
          <w:bCs/>
        </w:rPr>
        <w:t>参数说明：</w:t>
      </w:r>
    </w:p>
    <w:p w14:paraId="1FDF17DC" w14:textId="77777777" w:rsidR="004A3DE7" w:rsidRDefault="004A3DE7" w:rsidP="00907565">
      <w:pPr>
        <w:widowControl/>
        <w:numPr>
          <w:ilvl w:val="0"/>
          <w:numId w:val="171"/>
        </w:numPr>
        <w:spacing w:before="100" w:beforeAutospacing="1" w:after="100" w:afterAutospacing="1"/>
        <w:jc w:val="left"/>
      </w:pPr>
      <w:r>
        <w:rPr>
          <w:b/>
          <w:bCs/>
        </w:rPr>
        <w:t>repo:</w:t>
      </w:r>
      <w:r>
        <w:t>Git 仓库。</w:t>
      </w:r>
    </w:p>
    <w:p w14:paraId="4CA30606" w14:textId="77777777" w:rsidR="004A3DE7" w:rsidRDefault="004A3DE7" w:rsidP="00907565">
      <w:pPr>
        <w:widowControl/>
        <w:numPr>
          <w:ilvl w:val="0"/>
          <w:numId w:val="171"/>
        </w:numPr>
        <w:spacing w:before="100" w:beforeAutospacing="1" w:after="100" w:afterAutospacing="1"/>
        <w:jc w:val="left"/>
      </w:pPr>
      <w:r>
        <w:rPr>
          <w:b/>
          <w:bCs/>
        </w:rPr>
        <w:t>directory:</w:t>
      </w:r>
      <w:r>
        <w:t>本地目录。</w:t>
      </w:r>
    </w:p>
    <w:p w14:paraId="252AE960" w14:textId="77777777" w:rsidR="004A3DE7" w:rsidRDefault="004A3DE7" w:rsidP="004A3DE7">
      <w:pPr>
        <w:pStyle w:val="a3"/>
      </w:pPr>
      <w:r>
        <w:t xml:space="preserve">比如，要克隆 Ruby 语言的 Git 代码仓库 Grit，可以用下面的命令： </w:t>
      </w:r>
    </w:p>
    <w:p w14:paraId="7A47CF81" w14:textId="77777777" w:rsidR="004A3DE7" w:rsidRDefault="004A3DE7" w:rsidP="004A3DE7">
      <w:pPr>
        <w:pStyle w:val="HTML"/>
      </w:pPr>
      <w:r>
        <w:rPr>
          <w:rStyle w:val="pln"/>
        </w:rPr>
        <w:lastRenderedPageBreak/>
        <w:t>$ git clone git</w:t>
      </w:r>
      <w:r>
        <w:rPr>
          <w:rStyle w:val="pun"/>
        </w:rPr>
        <w:t>:</w:t>
      </w:r>
      <w:r>
        <w:rPr>
          <w:rStyle w:val="com"/>
        </w:rPr>
        <w:t>//github.com/schacon/grit.git</w:t>
      </w:r>
    </w:p>
    <w:p w14:paraId="2FF07A94" w14:textId="77777777" w:rsidR="004A3DE7" w:rsidRDefault="004A3DE7" w:rsidP="004A3DE7">
      <w:pPr>
        <w:pStyle w:val="a3"/>
      </w:pPr>
      <w:r>
        <w:t xml:space="preserve">执行该命令后，会在当前目录下创建一个名为grit的目录，其中包含一个 .git 的目录，用于保存下载下来的所有版本记录。 </w:t>
      </w:r>
    </w:p>
    <w:p w14:paraId="379B5D34" w14:textId="77777777" w:rsidR="004A3DE7" w:rsidRDefault="004A3DE7" w:rsidP="004A3DE7">
      <w:r>
        <w:t>如果要自己定义要新建的项目目录名称，可以在上面的命令末尾指定新的名字：</w:t>
      </w:r>
    </w:p>
    <w:p w14:paraId="5E535AC5" w14:textId="77777777" w:rsidR="004A3DE7" w:rsidRDefault="004A3DE7" w:rsidP="004A3DE7">
      <w:pPr>
        <w:pStyle w:val="HTML"/>
      </w:pPr>
      <w:r>
        <w:rPr>
          <w:rStyle w:val="pln"/>
        </w:rPr>
        <w:t>$ git clone git</w:t>
      </w:r>
      <w:r>
        <w:rPr>
          <w:rStyle w:val="pun"/>
        </w:rPr>
        <w:t>:</w:t>
      </w:r>
      <w:r>
        <w:rPr>
          <w:rStyle w:val="com"/>
        </w:rPr>
        <w:t>//github.com/schacon/grit.git mygrit</w:t>
      </w:r>
    </w:p>
    <w:p w14:paraId="3ECE3153" w14:textId="77777777" w:rsidR="004A3DE7" w:rsidRDefault="00717723" w:rsidP="004A3DE7">
      <w:hyperlink r:id="rId49" w:tooltip="Git 工作区、暂存区和版本库" w:history="1">
        <w:r w:rsidR="004A3DE7">
          <w:rPr>
            <w:rStyle w:val="a4"/>
          </w:rPr>
          <w:t>Git 工作区、暂存区和版本库</w:t>
        </w:r>
      </w:hyperlink>
      <w:r w:rsidR="004A3DE7">
        <w:t xml:space="preserve"> </w:t>
      </w:r>
    </w:p>
    <w:p w14:paraId="07471D5D" w14:textId="77777777" w:rsidR="004A3DE7" w:rsidRDefault="00717723" w:rsidP="004A3DE7">
      <w:hyperlink r:id="rId50" w:tooltip="Git 基本操作" w:history="1">
        <w:r w:rsidR="004A3DE7">
          <w:rPr>
            <w:rStyle w:val="a4"/>
          </w:rPr>
          <w:t>Git 基本操作</w:t>
        </w:r>
      </w:hyperlink>
      <w:r w:rsidR="004A3DE7">
        <w:t xml:space="preserve"> </w:t>
      </w:r>
    </w:p>
    <w:p w14:paraId="4E3E34F4" w14:textId="77777777" w:rsidR="004A3DE7" w:rsidRDefault="004A3DE7" w:rsidP="004A3DE7">
      <w:pPr>
        <w:pStyle w:val="2"/>
        <w:spacing w:before="0"/>
      </w:pPr>
      <w:bookmarkStart w:id="41" w:name="_Toc46394660"/>
      <w:r>
        <w:rPr>
          <w:rStyle w:val="mw-headline"/>
        </w:rPr>
        <w:t>2 篇笔记</w:t>
      </w:r>
      <w:r>
        <w:t xml:space="preserve"> </w:t>
      </w:r>
      <w:r>
        <w:rPr>
          <w:rStyle w:val="mw-headline"/>
        </w:rPr>
        <w:t>写笔记</w:t>
      </w:r>
      <w:bookmarkEnd w:id="41"/>
      <w:r>
        <w:t xml:space="preserve"> </w:t>
      </w:r>
    </w:p>
    <w:p w14:paraId="43824903" w14:textId="77777777" w:rsidR="004A3DE7" w:rsidRDefault="004A3DE7" w:rsidP="00907565">
      <w:pPr>
        <w:pStyle w:val="a3"/>
        <w:numPr>
          <w:ilvl w:val="0"/>
          <w:numId w:val="172"/>
        </w:numPr>
      </w:pPr>
      <w:r>
        <w:t>   CosmosHua</w:t>
      </w:r>
    </w:p>
    <w:p w14:paraId="7837BFCB" w14:textId="77777777" w:rsidR="004A3DE7" w:rsidRDefault="004A3DE7" w:rsidP="004A3DE7">
      <w:pPr>
        <w:pStyle w:val="a3"/>
        <w:ind w:left="720"/>
      </w:pPr>
      <w:r>
        <w:t>  cos***cosmos@163.com</w:t>
      </w:r>
    </w:p>
    <w:p w14:paraId="0DC5C86F" w14:textId="77777777" w:rsidR="004A3DE7" w:rsidRDefault="004A3DE7" w:rsidP="004A3DE7">
      <w:pPr>
        <w:ind w:left="720"/>
      </w:pPr>
      <w:r>
        <w:rPr>
          <w:rStyle w:val="count"/>
        </w:rPr>
        <w:t>55</w:t>
      </w:r>
    </w:p>
    <w:p w14:paraId="77A6FD33" w14:textId="77777777" w:rsidR="004A3DE7" w:rsidRDefault="004A3DE7" w:rsidP="004A3DE7">
      <w:pPr>
        <w:pStyle w:val="a3"/>
        <w:ind w:left="720"/>
      </w:pPr>
      <w:r>
        <w:t>几种效果等价的git clone写法：</w:t>
      </w:r>
    </w:p>
    <w:p w14:paraId="5C4C742D" w14:textId="77777777" w:rsidR="004A3DE7" w:rsidRDefault="004A3DE7" w:rsidP="004A3DE7">
      <w:pPr>
        <w:pStyle w:val="HTML"/>
        <w:ind w:left="720"/>
        <w:rPr>
          <w:rStyle w:val="pln"/>
        </w:rPr>
      </w:pPr>
      <w:r>
        <w:rPr>
          <w:rStyle w:val="pln"/>
        </w:rPr>
        <w:t>git clone http</w:t>
      </w:r>
      <w:r>
        <w:rPr>
          <w:rStyle w:val="pun"/>
        </w:rPr>
        <w:t>:</w:t>
      </w:r>
      <w:r>
        <w:rPr>
          <w:rStyle w:val="com"/>
        </w:rPr>
        <w:t>//github.com/CosmosHua/locate new</w:t>
      </w:r>
    </w:p>
    <w:p w14:paraId="7C11DCDA" w14:textId="77777777" w:rsidR="004A3DE7" w:rsidRDefault="004A3DE7" w:rsidP="004A3DE7">
      <w:pPr>
        <w:pStyle w:val="HTML"/>
        <w:ind w:left="720"/>
        <w:rPr>
          <w:rStyle w:val="pln"/>
        </w:rPr>
      </w:pPr>
      <w:r>
        <w:rPr>
          <w:rStyle w:val="pln"/>
        </w:rPr>
        <w:t>git clone http</w:t>
      </w:r>
      <w:r>
        <w:rPr>
          <w:rStyle w:val="pun"/>
        </w:rPr>
        <w:t>:</w:t>
      </w:r>
      <w:r>
        <w:rPr>
          <w:rStyle w:val="com"/>
        </w:rPr>
        <w:t>//github.com/CosmosHua/locate.git new</w:t>
      </w:r>
    </w:p>
    <w:p w14:paraId="545296B9" w14:textId="77777777" w:rsidR="004A3DE7" w:rsidRDefault="004A3DE7" w:rsidP="004A3DE7">
      <w:pPr>
        <w:pStyle w:val="HTML"/>
        <w:ind w:left="720"/>
        <w:rPr>
          <w:rStyle w:val="pln"/>
        </w:rPr>
      </w:pPr>
      <w:r>
        <w:rPr>
          <w:rStyle w:val="pln"/>
        </w:rPr>
        <w:t>git clone git</w:t>
      </w:r>
      <w:r>
        <w:rPr>
          <w:rStyle w:val="pun"/>
        </w:rPr>
        <w:t>:</w:t>
      </w:r>
      <w:r>
        <w:rPr>
          <w:rStyle w:val="com"/>
        </w:rPr>
        <w:t>//github.com/CosmosHua/locate new</w:t>
      </w:r>
    </w:p>
    <w:p w14:paraId="7F6D1709" w14:textId="77777777" w:rsidR="004A3DE7" w:rsidRDefault="004A3DE7" w:rsidP="004A3DE7">
      <w:pPr>
        <w:pStyle w:val="HTML"/>
        <w:ind w:left="720"/>
      </w:pPr>
      <w:r>
        <w:rPr>
          <w:rStyle w:val="pln"/>
        </w:rPr>
        <w:t>git clone git</w:t>
      </w:r>
      <w:r>
        <w:rPr>
          <w:rStyle w:val="pun"/>
        </w:rPr>
        <w:t>:</w:t>
      </w:r>
      <w:r>
        <w:rPr>
          <w:rStyle w:val="com"/>
        </w:rPr>
        <w:t>//github.com/CosmosHua/locate.git new</w:t>
      </w:r>
    </w:p>
    <w:p w14:paraId="1719C0B0" w14:textId="77777777" w:rsidR="004A3DE7" w:rsidRDefault="00717723" w:rsidP="004A3DE7">
      <w:pPr>
        <w:ind w:left="720"/>
        <w:rPr>
          <w:rStyle w:val="comt-author"/>
        </w:rPr>
      </w:pPr>
      <w:hyperlink r:id="rId51" w:tgtFrame="_blank" w:history="1">
        <w:r w:rsidR="004A3DE7">
          <w:rPr>
            <w:rStyle w:val="a4"/>
          </w:rPr>
          <w:t>CosmosHua</w:t>
        </w:r>
      </w:hyperlink>
    </w:p>
    <w:p w14:paraId="5201E2B3" w14:textId="77777777" w:rsidR="004A3DE7" w:rsidRDefault="004A3DE7" w:rsidP="004A3DE7">
      <w:pPr>
        <w:pStyle w:val="a3"/>
        <w:ind w:left="720"/>
      </w:pPr>
      <w:r>
        <w:t>   CosmosHua</w:t>
      </w:r>
    </w:p>
    <w:p w14:paraId="2D62C0CC" w14:textId="77777777" w:rsidR="004A3DE7" w:rsidRDefault="004A3DE7" w:rsidP="004A3DE7">
      <w:pPr>
        <w:pStyle w:val="a3"/>
        <w:ind w:left="720"/>
      </w:pPr>
      <w:r>
        <w:t>  cos***cosmos@163.com</w:t>
      </w:r>
    </w:p>
    <w:p w14:paraId="408B2ECC" w14:textId="77777777" w:rsidR="004A3DE7" w:rsidRDefault="004A3DE7" w:rsidP="004A3DE7">
      <w:pPr>
        <w:ind w:left="720"/>
      </w:pPr>
      <w:r>
        <w:t>3年前 (2017-07-08)</w:t>
      </w:r>
    </w:p>
    <w:p w14:paraId="368F1609" w14:textId="77777777" w:rsidR="004A3DE7" w:rsidRDefault="004A3DE7" w:rsidP="00907565">
      <w:pPr>
        <w:pStyle w:val="a3"/>
        <w:numPr>
          <w:ilvl w:val="0"/>
          <w:numId w:val="172"/>
        </w:numPr>
      </w:pPr>
      <w:r>
        <w:t>   fsliurujie</w:t>
      </w:r>
    </w:p>
    <w:p w14:paraId="2A4D2D83" w14:textId="77777777" w:rsidR="004A3DE7" w:rsidRDefault="004A3DE7" w:rsidP="004A3DE7">
      <w:pPr>
        <w:pStyle w:val="a3"/>
        <w:ind w:left="720"/>
      </w:pPr>
      <w:r>
        <w:t>  fsl***ujie@126.com</w:t>
      </w:r>
    </w:p>
    <w:p w14:paraId="6DD7D70D" w14:textId="77777777" w:rsidR="004A3DE7" w:rsidRDefault="004A3DE7" w:rsidP="004A3DE7">
      <w:pPr>
        <w:ind w:left="720"/>
      </w:pPr>
      <w:r>
        <w:rPr>
          <w:rStyle w:val="count"/>
        </w:rPr>
        <w:t>56</w:t>
      </w:r>
    </w:p>
    <w:p w14:paraId="0C61ED1C" w14:textId="77777777" w:rsidR="004A3DE7" w:rsidRDefault="004A3DE7" w:rsidP="004A3DE7">
      <w:pPr>
        <w:pStyle w:val="a3"/>
        <w:ind w:left="720"/>
      </w:pPr>
      <w:r>
        <w:t>git clone 时，可以所用不同的协议，包括 ssh, git, https 等，其中最常用的是 ssh，因为速度较快，还可以配置公钥免输入密码。各种写法如下：</w:t>
      </w:r>
    </w:p>
    <w:p w14:paraId="23D2077E" w14:textId="77777777" w:rsidR="004A3DE7" w:rsidRDefault="004A3DE7" w:rsidP="004A3DE7">
      <w:pPr>
        <w:pStyle w:val="HTML"/>
        <w:ind w:left="720"/>
        <w:rPr>
          <w:rStyle w:val="pln"/>
        </w:rPr>
      </w:pPr>
      <w:r>
        <w:rPr>
          <w:rStyle w:val="pln"/>
        </w:rPr>
        <w:t>git clone git@github</w:t>
      </w:r>
      <w:r>
        <w:rPr>
          <w:rStyle w:val="pun"/>
        </w:rPr>
        <w:t>.</w:t>
      </w:r>
      <w:r>
        <w:rPr>
          <w:rStyle w:val="pln"/>
        </w:rPr>
        <w:t>com</w:t>
      </w:r>
      <w:r>
        <w:rPr>
          <w:rStyle w:val="pun"/>
        </w:rPr>
        <w:t>:</w:t>
      </w:r>
      <w:r>
        <w:rPr>
          <w:rStyle w:val="pln"/>
        </w:rPr>
        <w:t>fsliurujie</w:t>
      </w:r>
      <w:r>
        <w:rPr>
          <w:rStyle w:val="pun"/>
        </w:rPr>
        <w:t>/</w:t>
      </w:r>
      <w:r>
        <w:rPr>
          <w:rStyle w:val="pln"/>
        </w:rPr>
        <w:t>test</w:t>
      </w:r>
      <w:r>
        <w:rPr>
          <w:rStyle w:val="pun"/>
        </w:rPr>
        <w:t>.</w:t>
      </w:r>
      <w:r>
        <w:rPr>
          <w:rStyle w:val="pln"/>
        </w:rPr>
        <w:t xml:space="preserve">git         </w:t>
      </w:r>
      <w:r>
        <w:rPr>
          <w:rStyle w:val="pun"/>
        </w:rPr>
        <w:t>--</w:t>
      </w:r>
      <w:r>
        <w:rPr>
          <w:rStyle w:val="pln"/>
        </w:rPr>
        <w:t>SSH</w:t>
      </w:r>
      <w:r>
        <w:rPr>
          <w:rStyle w:val="pun"/>
        </w:rPr>
        <w:t>协议</w:t>
      </w:r>
    </w:p>
    <w:p w14:paraId="4B7628B7" w14:textId="77777777" w:rsidR="004A3DE7" w:rsidRDefault="004A3DE7" w:rsidP="004A3DE7">
      <w:pPr>
        <w:pStyle w:val="HTML"/>
        <w:ind w:left="720"/>
        <w:rPr>
          <w:rStyle w:val="pln"/>
        </w:rPr>
      </w:pPr>
      <w:r>
        <w:rPr>
          <w:rStyle w:val="pln"/>
        </w:rPr>
        <w:t>git clone git</w:t>
      </w:r>
      <w:r>
        <w:rPr>
          <w:rStyle w:val="pun"/>
        </w:rPr>
        <w:t>:</w:t>
      </w:r>
      <w:r>
        <w:rPr>
          <w:rStyle w:val="com"/>
        </w:rPr>
        <w:t>//github.com/fsliurujie/test.git          --GIT协议</w:t>
      </w:r>
    </w:p>
    <w:p w14:paraId="0F04DA50" w14:textId="77777777" w:rsidR="004A3DE7" w:rsidRDefault="004A3DE7" w:rsidP="004A3DE7">
      <w:pPr>
        <w:pStyle w:val="HTML"/>
        <w:ind w:left="720"/>
      </w:pPr>
      <w:r>
        <w:rPr>
          <w:rStyle w:val="pln"/>
        </w:rPr>
        <w:lastRenderedPageBreak/>
        <w:t>git clone https</w:t>
      </w:r>
      <w:r>
        <w:rPr>
          <w:rStyle w:val="pun"/>
        </w:rPr>
        <w:t>:</w:t>
      </w:r>
      <w:r>
        <w:rPr>
          <w:rStyle w:val="com"/>
        </w:rPr>
        <w:t>//github.com/fsliurujie/test.git      --HTTPS协议</w:t>
      </w:r>
    </w:p>
    <w:p w14:paraId="49C29C04" w14:textId="3145A266" w:rsidR="00E74D4A" w:rsidRDefault="00E74D4A" w:rsidP="00052EA4"/>
    <w:p w14:paraId="5773FAB8" w14:textId="1766529E" w:rsidR="004A3DE7" w:rsidRDefault="004A3DE7" w:rsidP="00052EA4"/>
    <w:p w14:paraId="4B7C2ED8" w14:textId="761DFE31" w:rsidR="004A3DE7" w:rsidRDefault="004A3DE7" w:rsidP="00052EA4"/>
    <w:p w14:paraId="77AD82F3" w14:textId="50B755A6" w:rsidR="004A3DE7" w:rsidRPr="004A3DE7" w:rsidRDefault="004A3DE7" w:rsidP="004A3DE7">
      <w:pPr>
        <w:pStyle w:val="2"/>
      </w:pPr>
      <w:bookmarkStart w:id="42" w:name="_Toc46394661"/>
      <w:r w:rsidRPr="004A3DE7">
        <w:t>Git 基本操作</w:t>
      </w:r>
      <w:bookmarkEnd w:id="42"/>
    </w:p>
    <w:p w14:paraId="6145C5F2" w14:textId="4CC7B413" w:rsidR="004A3DE7" w:rsidRDefault="004A3DE7" w:rsidP="00052EA4"/>
    <w:p w14:paraId="6C05E5D3" w14:textId="77777777" w:rsidR="004A3DE7" w:rsidRDefault="004A3DE7" w:rsidP="004A3DE7">
      <w:pPr>
        <w:pStyle w:val="2"/>
      </w:pPr>
      <w:bookmarkStart w:id="43" w:name="_Toc46394662"/>
      <w:r>
        <w:t>获取与创建项目命令</w:t>
      </w:r>
      <w:bookmarkEnd w:id="43"/>
    </w:p>
    <w:p w14:paraId="394EBF85" w14:textId="77777777" w:rsidR="004A3DE7" w:rsidRDefault="004A3DE7" w:rsidP="004A3DE7">
      <w:pPr>
        <w:pStyle w:val="3"/>
      </w:pPr>
      <w:bookmarkStart w:id="44" w:name="_Toc46394663"/>
      <w:r>
        <w:t>git init</w:t>
      </w:r>
      <w:bookmarkEnd w:id="44"/>
    </w:p>
    <w:p w14:paraId="1D163280" w14:textId="77777777" w:rsidR="004A3DE7" w:rsidRDefault="004A3DE7" w:rsidP="004A3DE7">
      <w:pPr>
        <w:pStyle w:val="a3"/>
      </w:pPr>
      <w:r>
        <w:t xml:space="preserve">用 git init 在目录中创建新的 Git 仓库。 你可以在任何时候、任何目录中这么做，完全是本地化的。 </w:t>
      </w:r>
    </w:p>
    <w:p w14:paraId="779C2287" w14:textId="77777777" w:rsidR="004A3DE7" w:rsidRDefault="004A3DE7" w:rsidP="004A3DE7">
      <w:pPr>
        <w:pStyle w:val="a3"/>
      </w:pPr>
      <w:r>
        <w:t xml:space="preserve">在目录中执行 git init，就可以创建一个 Git 仓库了。比如我们创建 runoob 项目： </w:t>
      </w:r>
    </w:p>
    <w:p w14:paraId="3BE58091" w14:textId="77777777" w:rsidR="004A3DE7" w:rsidRDefault="004A3DE7" w:rsidP="004A3DE7">
      <w:pPr>
        <w:pStyle w:val="HTML"/>
        <w:rPr>
          <w:rStyle w:val="pln"/>
        </w:rPr>
      </w:pPr>
      <w:r>
        <w:rPr>
          <w:rStyle w:val="pln"/>
        </w:rPr>
        <w:t>$ mkdir runoob</w:t>
      </w:r>
    </w:p>
    <w:p w14:paraId="6E820753" w14:textId="77777777" w:rsidR="004A3DE7" w:rsidRDefault="004A3DE7" w:rsidP="004A3DE7">
      <w:pPr>
        <w:pStyle w:val="HTML"/>
        <w:rPr>
          <w:rStyle w:val="pln"/>
        </w:rPr>
      </w:pPr>
      <w:r>
        <w:rPr>
          <w:rStyle w:val="pln"/>
        </w:rPr>
        <w:t>$ cd runoob</w:t>
      </w:r>
      <w:r>
        <w:rPr>
          <w:rStyle w:val="pun"/>
        </w:rPr>
        <w:t>/</w:t>
      </w:r>
    </w:p>
    <w:p w14:paraId="0D5FF464" w14:textId="77777777" w:rsidR="004A3DE7" w:rsidRDefault="004A3DE7" w:rsidP="004A3DE7">
      <w:pPr>
        <w:pStyle w:val="HTML"/>
        <w:rPr>
          <w:rStyle w:val="pln"/>
        </w:rPr>
      </w:pPr>
      <w:r>
        <w:rPr>
          <w:rStyle w:val="pln"/>
        </w:rPr>
        <w:t>$ git init</w:t>
      </w:r>
    </w:p>
    <w:p w14:paraId="352F4FE9" w14:textId="77777777" w:rsidR="004A3DE7" w:rsidRDefault="004A3DE7" w:rsidP="004A3DE7">
      <w:pPr>
        <w:pStyle w:val="HTML"/>
        <w:rPr>
          <w:rStyle w:val="pln"/>
        </w:rPr>
      </w:pPr>
      <w:r>
        <w:rPr>
          <w:rStyle w:val="typ"/>
        </w:rPr>
        <w:t>Initialized</w:t>
      </w:r>
      <w:r>
        <w:rPr>
          <w:rStyle w:val="pln"/>
        </w:rPr>
        <w:t xml:space="preserve"> empty </w:t>
      </w:r>
      <w:r>
        <w:rPr>
          <w:rStyle w:val="typ"/>
        </w:rPr>
        <w:t>Git</w:t>
      </w:r>
      <w:r>
        <w:rPr>
          <w:rStyle w:val="pln"/>
        </w:rPr>
        <w:t xml:space="preserve"> repository </w:t>
      </w:r>
      <w:r>
        <w:rPr>
          <w:rStyle w:val="kwd"/>
        </w:rPr>
        <w:t>in</w:t>
      </w:r>
      <w:r>
        <w:rPr>
          <w:rStyle w:val="pln"/>
        </w:rPr>
        <w:t xml:space="preserve"> </w:t>
      </w:r>
      <w:r>
        <w:rPr>
          <w:rStyle w:val="pun"/>
        </w:rPr>
        <w:t>/</w:t>
      </w:r>
      <w:r>
        <w:rPr>
          <w:rStyle w:val="typ"/>
        </w:rPr>
        <w:t>Users</w:t>
      </w:r>
      <w:r>
        <w:rPr>
          <w:rStyle w:val="pun"/>
        </w:rPr>
        <w:t>/</w:t>
      </w:r>
      <w:r>
        <w:rPr>
          <w:rStyle w:val="pln"/>
        </w:rPr>
        <w:t>tianqixin</w:t>
      </w:r>
      <w:r>
        <w:rPr>
          <w:rStyle w:val="pun"/>
        </w:rPr>
        <w:t>/</w:t>
      </w:r>
      <w:r>
        <w:rPr>
          <w:rStyle w:val="pln"/>
        </w:rPr>
        <w:t>www</w:t>
      </w:r>
      <w:r>
        <w:rPr>
          <w:rStyle w:val="pun"/>
        </w:rPr>
        <w:t>/</w:t>
      </w:r>
      <w:r>
        <w:rPr>
          <w:rStyle w:val="pln"/>
        </w:rPr>
        <w:t>runoob</w:t>
      </w:r>
      <w:r>
        <w:rPr>
          <w:rStyle w:val="pun"/>
        </w:rPr>
        <w:t>/.</w:t>
      </w:r>
      <w:r>
        <w:rPr>
          <w:rStyle w:val="pln"/>
        </w:rPr>
        <w:t>git</w:t>
      </w:r>
      <w:r>
        <w:rPr>
          <w:rStyle w:val="pun"/>
        </w:rPr>
        <w:t>/</w:t>
      </w:r>
    </w:p>
    <w:p w14:paraId="73195E3B" w14:textId="77777777" w:rsidR="004A3DE7" w:rsidRDefault="004A3DE7" w:rsidP="004A3DE7">
      <w:pPr>
        <w:pStyle w:val="HTML"/>
      </w:pPr>
      <w:r>
        <w:rPr>
          <w:rStyle w:val="com"/>
        </w:rPr>
        <w:t># 在 /www/runoob/.git/ 目录初始化空 Git 仓库完毕。</w:t>
      </w:r>
    </w:p>
    <w:p w14:paraId="2F40ED4E" w14:textId="77777777" w:rsidR="004A3DE7" w:rsidRDefault="004A3DE7" w:rsidP="004A3DE7">
      <w:pPr>
        <w:pStyle w:val="a3"/>
      </w:pPr>
      <w:r>
        <w:t>现在你可以看到在你的项目中生成了 .git 这个子目录。 这就是你的 Git 仓库了，所有有关你的此项目的快照数据都存放在这里。</w:t>
      </w:r>
    </w:p>
    <w:p w14:paraId="68DC8427" w14:textId="77777777" w:rsidR="004A3DE7" w:rsidRDefault="004A3DE7" w:rsidP="004A3DE7">
      <w:pPr>
        <w:pStyle w:val="HTML"/>
        <w:rPr>
          <w:rStyle w:val="pln"/>
        </w:rPr>
      </w:pPr>
      <w:r>
        <w:rPr>
          <w:rStyle w:val="pln"/>
        </w:rPr>
        <w:t xml:space="preserve">ls </w:t>
      </w:r>
      <w:r>
        <w:rPr>
          <w:rStyle w:val="pun"/>
        </w:rPr>
        <w:t>-</w:t>
      </w:r>
      <w:r>
        <w:rPr>
          <w:rStyle w:val="pln"/>
        </w:rPr>
        <w:t>a</w:t>
      </w:r>
    </w:p>
    <w:p w14:paraId="6EC6BC8F" w14:textId="77777777" w:rsidR="004A3DE7" w:rsidRDefault="004A3DE7" w:rsidP="004A3DE7">
      <w:pPr>
        <w:pStyle w:val="HTML"/>
      </w:pPr>
      <w:r>
        <w:rPr>
          <w:rStyle w:val="pun"/>
        </w:rPr>
        <w:t>.</w:t>
      </w:r>
      <w:r>
        <w:rPr>
          <w:rStyle w:val="pln"/>
        </w:rPr>
        <w:t>    </w:t>
      </w:r>
      <w:r>
        <w:rPr>
          <w:rStyle w:val="pun"/>
        </w:rPr>
        <w:t>..</w:t>
      </w:r>
      <w:r>
        <w:rPr>
          <w:rStyle w:val="pln"/>
        </w:rPr>
        <w:t>    </w:t>
      </w:r>
      <w:r>
        <w:rPr>
          <w:rStyle w:val="pun"/>
        </w:rPr>
        <w:t>.</w:t>
      </w:r>
      <w:r>
        <w:rPr>
          <w:rStyle w:val="pln"/>
        </w:rPr>
        <w:t>git</w:t>
      </w:r>
    </w:p>
    <w:p w14:paraId="593CA578" w14:textId="77777777" w:rsidR="004A3DE7" w:rsidRDefault="004A3DE7" w:rsidP="004A3DE7">
      <w:pPr>
        <w:pStyle w:val="3"/>
      </w:pPr>
      <w:bookmarkStart w:id="45" w:name="_Toc46394664"/>
      <w:r>
        <w:t>git clone</w:t>
      </w:r>
      <w:bookmarkEnd w:id="45"/>
      <w:r>
        <w:t xml:space="preserve"> </w:t>
      </w:r>
    </w:p>
    <w:p w14:paraId="06A4DF9D" w14:textId="77777777" w:rsidR="004A3DE7" w:rsidRDefault="004A3DE7" w:rsidP="004A3DE7">
      <w:pPr>
        <w:pStyle w:val="a3"/>
      </w:pPr>
      <w:r>
        <w:t>使用 git clone 拷贝一个 Git 仓库到本地，让自己能够查看该项目，或者进行修改。</w:t>
      </w:r>
    </w:p>
    <w:p w14:paraId="7E23368A" w14:textId="77777777" w:rsidR="004A3DE7" w:rsidRDefault="004A3DE7" w:rsidP="004A3DE7">
      <w:pPr>
        <w:pStyle w:val="a3"/>
      </w:pPr>
      <w:r>
        <w:t xml:space="preserve">如果你需要与他人合作一个项目，或者想要复制一个项目，看看代码，你就可以克隆那个项目。 执行命令： </w:t>
      </w:r>
    </w:p>
    <w:p w14:paraId="27F0484A" w14:textId="77777777" w:rsidR="004A3DE7" w:rsidRDefault="004A3DE7" w:rsidP="004A3DE7">
      <w:pPr>
        <w:pStyle w:val="HTML"/>
      </w:pPr>
      <w:r>
        <w:rPr>
          <w:rStyle w:val="pln"/>
        </w:rPr>
        <w:t xml:space="preserve"> git clone </w:t>
      </w:r>
      <w:r>
        <w:rPr>
          <w:rStyle w:val="pun"/>
        </w:rPr>
        <w:t>[</w:t>
      </w:r>
      <w:r>
        <w:rPr>
          <w:rStyle w:val="pln"/>
        </w:rPr>
        <w:t>url</w:t>
      </w:r>
      <w:r>
        <w:rPr>
          <w:rStyle w:val="pun"/>
        </w:rPr>
        <w:t>]</w:t>
      </w:r>
    </w:p>
    <w:p w14:paraId="481217F9" w14:textId="77777777" w:rsidR="004A3DE7" w:rsidRDefault="004A3DE7" w:rsidP="004A3DE7">
      <w:pPr>
        <w:pStyle w:val="a3"/>
      </w:pPr>
      <w:r>
        <w:t>[url] 为你想要复制的项目，就可以了。</w:t>
      </w:r>
    </w:p>
    <w:p w14:paraId="792E842B" w14:textId="77777777" w:rsidR="004A3DE7" w:rsidRDefault="004A3DE7" w:rsidP="004A3DE7">
      <w:pPr>
        <w:pStyle w:val="a3"/>
      </w:pPr>
      <w:r>
        <w:lastRenderedPageBreak/>
        <w:t>例如我们克隆 Github 上的项目：</w:t>
      </w:r>
    </w:p>
    <w:p w14:paraId="0891683A" w14:textId="77777777" w:rsidR="004A3DE7" w:rsidRDefault="004A3DE7" w:rsidP="004A3DE7">
      <w:pPr>
        <w:pStyle w:val="HTML"/>
        <w:rPr>
          <w:rStyle w:val="pln"/>
        </w:rPr>
      </w:pPr>
      <w:r>
        <w:rPr>
          <w:rStyle w:val="pln"/>
        </w:rPr>
        <w:t>$ git clone git@github</w:t>
      </w:r>
      <w:r>
        <w:rPr>
          <w:rStyle w:val="pun"/>
        </w:rPr>
        <w:t>.</w:t>
      </w:r>
      <w:r>
        <w:rPr>
          <w:rStyle w:val="pln"/>
        </w:rPr>
        <w:t>com</w:t>
      </w:r>
      <w:r>
        <w:rPr>
          <w:rStyle w:val="pun"/>
        </w:rPr>
        <w:t>:</w:t>
      </w:r>
      <w:r>
        <w:rPr>
          <w:rStyle w:val="pln"/>
        </w:rPr>
        <w:t>schacon</w:t>
      </w:r>
      <w:r>
        <w:rPr>
          <w:rStyle w:val="pun"/>
        </w:rPr>
        <w:t>/</w:t>
      </w:r>
      <w:r>
        <w:rPr>
          <w:rStyle w:val="pln"/>
        </w:rPr>
        <w:t>simplegit</w:t>
      </w:r>
      <w:r>
        <w:rPr>
          <w:rStyle w:val="pun"/>
        </w:rPr>
        <w:t>.</w:t>
      </w:r>
      <w:r>
        <w:rPr>
          <w:rStyle w:val="pln"/>
        </w:rPr>
        <w:t>git</w:t>
      </w:r>
    </w:p>
    <w:p w14:paraId="4D581D43" w14:textId="77777777" w:rsidR="004A3DE7" w:rsidRDefault="004A3DE7" w:rsidP="004A3DE7">
      <w:pPr>
        <w:pStyle w:val="HTML"/>
        <w:rPr>
          <w:rStyle w:val="pln"/>
        </w:rPr>
      </w:pPr>
      <w:r>
        <w:rPr>
          <w:rStyle w:val="typ"/>
        </w:rPr>
        <w:t>Cloning</w:t>
      </w:r>
      <w:r>
        <w:rPr>
          <w:rStyle w:val="pln"/>
        </w:rPr>
        <w:t xml:space="preserve"> </w:t>
      </w:r>
      <w:r>
        <w:rPr>
          <w:rStyle w:val="kwd"/>
        </w:rPr>
        <w:t>into</w:t>
      </w:r>
      <w:r>
        <w:rPr>
          <w:rStyle w:val="pln"/>
        </w:rPr>
        <w:t xml:space="preserve"> </w:t>
      </w:r>
      <w:r>
        <w:rPr>
          <w:rStyle w:val="str"/>
        </w:rPr>
        <w:t>'simplegit'</w:t>
      </w:r>
      <w:r>
        <w:rPr>
          <w:rStyle w:val="pun"/>
        </w:rPr>
        <w:t>...</w:t>
      </w:r>
    </w:p>
    <w:p w14:paraId="486762EA" w14:textId="77777777" w:rsidR="004A3DE7" w:rsidRDefault="004A3DE7" w:rsidP="004A3DE7">
      <w:pPr>
        <w:pStyle w:val="HTML"/>
        <w:rPr>
          <w:rStyle w:val="pln"/>
        </w:rPr>
      </w:pPr>
      <w:r>
        <w:rPr>
          <w:rStyle w:val="pln"/>
        </w:rPr>
        <w:t>remote</w:t>
      </w:r>
      <w:r>
        <w:rPr>
          <w:rStyle w:val="pun"/>
        </w:rPr>
        <w:t>:</w:t>
      </w:r>
      <w:r>
        <w:rPr>
          <w:rStyle w:val="pln"/>
        </w:rPr>
        <w:t xml:space="preserve"> </w:t>
      </w:r>
      <w:r>
        <w:rPr>
          <w:rStyle w:val="typ"/>
        </w:rPr>
        <w:t>Counting</w:t>
      </w:r>
      <w:r>
        <w:rPr>
          <w:rStyle w:val="pln"/>
        </w:rPr>
        <w:t xml:space="preserve"> objects</w:t>
      </w:r>
      <w:r>
        <w:rPr>
          <w:rStyle w:val="pun"/>
        </w:rPr>
        <w:t>:</w:t>
      </w:r>
      <w:r>
        <w:rPr>
          <w:rStyle w:val="pln"/>
        </w:rPr>
        <w:t xml:space="preserve"> </w:t>
      </w:r>
      <w:r>
        <w:rPr>
          <w:rStyle w:val="lit"/>
        </w:rPr>
        <w:t>13</w:t>
      </w:r>
      <w:r>
        <w:rPr>
          <w:rStyle w:val="pun"/>
        </w:rPr>
        <w:t>,</w:t>
      </w:r>
      <w:r>
        <w:rPr>
          <w:rStyle w:val="pln"/>
        </w:rPr>
        <w:t xml:space="preserve"> </w:t>
      </w:r>
      <w:r>
        <w:rPr>
          <w:rStyle w:val="kwd"/>
        </w:rPr>
        <w:t>done</w:t>
      </w:r>
      <w:r>
        <w:rPr>
          <w:rStyle w:val="pun"/>
        </w:rPr>
        <w:t>.</w:t>
      </w:r>
    </w:p>
    <w:p w14:paraId="414A811A" w14:textId="77777777" w:rsidR="004A3DE7" w:rsidRDefault="004A3DE7" w:rsidP="004A3DE7">
      <w:pPr>
        <w:pStyle w:val="HTML"/>
        <w:rPr>
          <w:rStyle w:val="pln"/>
        </w:rPr>
      </w:pPr>
      <w:r>
        <w:rPr>
          <w:rStyle w:val="pln"/>
        </w:rPr>
        <w:t>remote</w:t>
      </w:r>
      <w:r>
        <w:rPr>
          <w:rStyle w:val="pun"/>
        </w:rPr>
        <w:t>:</w:t>
      </w:r>
      <w:r>
        <w:rPr>
          <w:rStyle w:val="pln"/>
        </w:rPr>
        <w:t xml:space="preserve"> </w:t>
      </w:r>
      <w:r>
        <w:rPr>
          <w:rStyle w:val="typ"/>
        </w:rPr>
        <w:t>Total</w:t>
      </w:r>
      <w:r>
        <w:rPr>
          <w:rStyle w:val="pln"/>
        </w:rPr>
        <w:t xml:space="preserve"> </w:t>
      </w:r>
      <w:r>
        <w:rPr>
          <w:rStyle w:val="lit"/>
        </w:rPr>
        <w:t>13</w:t>
      </w:r>
      <w:r>
        <w:rPr>
          <w:rStyle w:val="pln"/>
        </w:rPr>
        <w:t xml:space="preserve"> </w:t>
      </w:r>
      <w:r>
        <w:rPr>
          <w:rStyle w:val="pun"/>
        </w:rPr>
        <w:t>(</w:t>
      </w:r>
      <w:r>
        <w:rPr>
          <w:rStyle w:val="pln"/>
        </w:rPr>
        <w:t xml:space="preserve">delta </w:t>
      </w:r>
      <w:r>
        <w:rPr>
          <w:rStyle w:val="lit"/>
        </w:rPr>
        <w:t>0</w:t>
      </w:r>
      <w:r>
        <w:rPr>
          <w:rStyle w:val="pun"/>
        </w:rPr>
        <w:t>),</w:t>
      </w:r>
      <w:r>
        <w:rPr>
          <w:rStyle w:val="pln"/>
        </w:rPr>
        <w:t xml:space="preserve"> reused </w:t>
      </w:r>
      <w:r>
        <w:rPr>
          <w:rStyle w:val="lit"/>
        </w:rPr>
        <w:t>0</w:t>
      </w:r>
      <w:r>
        <w:rPr>
          <w:rStyle w:val="pln"/>
        </w:rPr>
        <w:t xml:space="preserve"> </w:t>
      </w:r>
      <w:r>
        <w:rPr>
          <w:rStyle w:val="pun"/>
        </w:rPr>
        <w:t>(</w:t>
      </w:r>
      <w:r>
        <w:rPr>
          <w:rStyle w:val="pln"/>
        </w:rPr>
        <w:t xml:space="preserve">delta </w:t>
      </w:r>
      <w:r>
        <w:rPr>
          <w:rStyle w:val="lit"/>
        </w:rPr>
        <w:t>0</w:t>
      </w:r>
      <w:r>
        <w:rPr>
          <w:rStyle w:val="pun"/>
        </w:rPr>
        <w:t>),</w:t>
      </w:r>
      <w:r>
        <w:rPr>
          <w:rStyle w:val="pln"/>
        </w:rPr>
        <w:t xml:space="preserve"> pack</w:t>
      </w:r>
      <w:r>
        <w:rPr>
          <w:rStyle w:val="pun"/>
        </w:rPr>
        <w:t>-</w:t>
      </w:r>
      <w:r>
        <w:rPr>
          <w:rStyle w:val="pln"/>
        </w:rPr>
        <w:t xml:space="preserve">reused </w:t>
      </w:r>
      <w:r>
        <w:rPr>
          <w:rStyle w:val="lit"/>
        </w:rPr>
        <w:t>13</w:t>
      </w:r>
    </w:p>
    <w:p w14:paraId="624790F8" w14:textId="77777777" w:rsidR="004A3DE7" w:rsidRDefault="004A3DE7" w:rsidP="004A3DE7">
      <w:pPr>
        <w:pStyle w:val="HTML"/>
        <w:rPr>
          <w:rStyle w:val="pln"/>
        </w:rPr>
      </w:pPr>
      <w:r>
        <w:rPr>
          <w:rStyle w:val="typ"/>
        </w:rPr>
        <w:t>Receiving</w:t>
      </w:r>
      <w:r>
        <w:rPr>
          <w:rStyle w:val="pln"/>
        </w:rPr>
        <w:t xml:space="preserve"> objects</w:t>
      </w:r>
      <w:r>
        <w:rPr>
          <w:rStyle w:val="pun"/>
        </w:rPr>
        <w:t>:</w:t>
      </w:r>
      <w:r>
        <w:rPr>
          <w:rStyle w:val="pln"/>
        </w:rPr>
        <w:t xml:space="preserve"> </w:t>
      </w:r>
      <w:r>
        <w:rPr>
          <w:rStyle w:val="lit"/>
        </w:rPr>
        <w:t>100</w:t>
      </w:r>
      <w:r>
        <w:rPr>
          <w:rStyle w:val="pun"/>
        </w:rPr>
        <w:t>%</w:t>
      </w:r>
      <w:r>
        <w:rPr>
          <w:rStyle w:val="pln"/>
        </w:rPr>
        <w:t xml:space="preserve"> </w:t>
      </w:r>
      <w:r>
        <w:rPr>
          <w:rStyle w:val="pun"/>
        </w:rPr>
        <w:t>(</w:t>
      </w:r>
      <w:r>
        <w:rPr>
          <w:rStyle w:val="lit"/>
        </w:rPr>
        <w:t>13</w:t>
      </w:r>
      <w:r>
        <w:rPr>
          <w:rStyle w:val="pun"/>
        </w:rPr>
        <w:t>/</w:t>
      </w:r>
      <w:r>
        <w:rPr>
          <w:rStyle w:val="lit"/>
        </w:rPr>
        <w:t>13</w:t>
      </w:r>
      <w:r>
        <w:rPr>
          <w:rStyle w:val="pun"/>
        </w:rPr>
        <w:t>),</w:t>
      </w:r>
      <w:r>
        <w:rPr>
          <w:rStyle w:val="pln"/>
        </w:rPr>
        <w:t xml:space="preserve"> </w:t>
      </w:r>
      <w:r>
        <w:rPr>
          <w:rStyle w:val="kwd"/>
        </w:rPr>
        <w:t>done</w:t>
      </w:r>
      <w:r>
        <w:rPr>
          <w:rStyle w:val="pun"/>
        </w:rPr>
        <w:t>.</w:t>
      </w:r>
    </w:p>
    <w:p w14:paraId="6E9161B8" w14:textId="77777777" w:rsidR="004A3DE7" w:rsidRDefault="004A3DE7" w:rsidP="004A3DE7">
      <w:pPr>
        <w:pStyle w:val="HTML"/>
        <w:rPr>
          <w:rStyle w:val="pln"/>
        </w:rPr>
      </w:pPr>
      <w:r>
        <w:rPr>
          <w:rStyle w:val="typ"/>
        </w:rPr>
        <w:t>Resolving</w:t>
      </w:r>
      <w:r>
        <w:rPr>
          <w:rStyle w:val="pln"/>
        </w:rPr>
        <w:t xml:space="preserve"> deltas</w:t>
      </w:r>
      <w:r>
        <w:rPr>
          <w:rStyle w:val="pun"/>
        </w:rPr>
        <w:t>:</w:t>
      </w:r>
      <w:r>
        <w:rPr>
          <w:rStyle w:val="pln"/>
        </w:rPr>
        <w:t xml:space="preserve"> </w:t>
      </w:r>
      <w:r>
        <w:rPr>
          <w:rStyle w:val="lit"/>
        </w:rPr>
        <w:t>100</w:t>
      </w:r>
      <w:r>
        <w:rPr>
          <w:rStyle w:val="pun"/>
        </w:rPr>
        <w:t>%</w:t>
      </w:r>
      <w:r>
        <w:rPr>
          <w:rStyle w:val="pln"/>
        </w:rPr>
        <w:t xml:space="preserve"> </w:t>
      </w:r>
      <w:r>
        <w:rPr>
          <w:rStyle w:val="pun"/>
        </w:rPr>
        <w:t>(</w:t>
      </w:r>
      <w:r>
        <w:rPr>
          <w:rStyle w:val="lit"/>
        </w:rPr>
        <w:t>2</w:t>
      </w:r>
      <w:r>
        <w:rPr>
          <w:rStyle w:val="pun"/>
        </w:rPr>
        <w:t>/</w:t>
      </w:r>
      <w:r>
        <w:rPr>
          <w:rStyle w:val="lit"/>
        </w:rPr>
        <w:t>2</w:t>
      </w:r>
      <w:r>
        <w:rPr>
          <w:rStyle w:val="pun"/>
        </w:rPr>
        <w:t>),</w:t>
      </w:r>
      <w:r>
        <w:rPr>
          <w:rStyle w:val="pln"/>
        </w:rPr>
        <w:t xml:space="preserve"> </w:t>
      </w:r>
      <w:r>
        <w:rPr>
          <w:rStyle w:val="kwd"/>
        </w:rPr>
        <w:t>done</w:t>
      </w:r>
      <w:r>
        <w:rPr>
          <w:rStyle w:val="pun"/>
        </w:rPr>
        <w:t>.</w:t>
      </w:r>
    </w:p>
    <w:p w14:paraId="5A5EB1B3" w14:textId="77777777" w:rsidR="004A3DE7" w:rsidRDefault="004A3DE7" w:rsidP="004A3DE7">
      <w:pPr>
        <w:pStyle w:val="HTML"/>
      </w:pPr>
      <w:r>
        <w:rPr>
          <w:rStyle w:val="typ"/>
        </w:rPr>
        <w:t>Checking</w:t>
      </w:r>
      <w:r>
        <w:rPr>
          <w:rStyle w:val="pln"/>
        </w:rPr>
        <w:t xml:space="preserve"> connectivity</w:t>
      </w:r>
      <w:r>
        <w:rPr>
          <w:rStyle w:val="pun"/>
        </w:rPr>
        <w:t>...</w:t>
      </w:r>
      <w:r>
        <w:rPr>
          <w:rStyle w:val="pln"/>
        </w:rPr>
        <w:t xml:space="preserve"> </w:t>
      </w:r>
      <w:r>
        <w:rPr>
          <w:rStyle w:val="kwd"/>
        </w:rPr>
        <w:t>done</w:t>
      </w:r>
      <w:r>
        <w:rPr>
          <w:rStyle w:val="pun"/>
        </w:rPr>
        <w:t>.</w:t>
      </w:r>
    </w:p>
    <w:p w14:paraId="7DD4028E" w14:textId="77777777" w:rsidR="004A3DE7" w:rsidRDefault="004A3DE7" w:rsidP="004A3DE7">
      <w:pPr>
        <w:pStyle w:val="a3"/>
      </w:pPr>
      <w:r>
        <w:t>克隆完成后，在当前目录下会生成一个 simplegit 目录：</w:t>
      </w:r>
    </w:p>
    <w:p w14:paraId="4972FC51" w14:textId="77777777" w:rsidR="004A3DE7" w:rsidRDefault="004A3DE7" w:rsidP="004A3DE7">
      <w:pPr>
        <w:pStyle w:val="HTML"/>
        <w:rPr>
          <w:rStyle w:val="pln"/>
        </w:rPr>
      </w:pPr>
      <w:r>
        <w:rPr>
          <w:rStyle w:val="pln"/>
        </w:rPr>
        <w:t>$ cd simplegit</w:t>
      </w:r>
      <w:r>
        <w:rPr>
          <w:rStyle w:val="pun"/>
        </w:rPr>
        <w:t>/</w:t>
      </w:r>
    </w:p>
    <w:p w14:paraId="5B469DA5" w14:textId="77777777" w:rsidR="004A3DE7" w:rsidRDefault="004A3DE7" w:rsidP="004A3DE7">
      <w:pPr>
        <w:pStyle w:val="HTML"/>
        <w:rPr>
          <w:rStyle w:val="pln"/>
        </w:rPr>
      </w:pPr>
      <w:r>
        <w:rPr>
          <w:rStyle w:val="pln"/>
        </w:rPr>
        <w:t>$ ls</w:t>
      </w:r>
    </w:p>
    <w:p w14:paraId="3F1AA433" w14:textId="77777777" w:rsidR="004A3DE7" w:rsidRDefault="004A3DE7" w:rsidP="004A3DE7">
      <w:pPr>
        <w:pStyle w:val="HTML"/>
      </w:pPr>
      <w:r>
        <w:rPr>
          <w:rStyle w:val="pln"/>
        </w:rPr>
        <w:t xml:space="preserve">README   </w:t>
      </w:r>
      <w:r>
        <w:rPr>
          <w:rStyle w:val="typ"/>
        </w:rPr>
        <w:t>Rakefile</w:t>
      </w:r>
      <w:r>
        <w:rPr>
          <w:rStyle w:val="pln"/>
        </w:rPr>
        <w:t xml:space="preserve"> lib</w:t>
      </w:r>
    </w:p>
    <w:p w14:paraId="7C1A0986" w14:textId="77777777" w:rsidR="004A3DE7" w:rsidRDefault="004A3DE7" w:rsidP="004A3DE7">
      <w:pPr>
        <w:pStyle w:val="a3"/>
      </w:pPr>
      <w:r>
        <w:t>上述操作将复制该项目的全部记录。</w:t>
      </w:r>
    </w:p>
    <w:p w14:paraId="0DEC4116" w14:textId="77777777" w:rsidR="004A3DE7" w:rsidRDefault="004A3DE7" w:rsidP="004A3DE7">
      <w:pPr>
        <w:pStyle w:val="HTML"/>
        <w:rPr>
          <w:rStyle w:val="pln"/>
        </w:rPr>
      </w:pPr>
      <w:r>
        <w:rPr>
          <w:rStyle w:val="pln"/>
        </w:rPr>
        <w:t xml:space="preserve">$ ls </w:t>
      </w:r>
      <w:r>
        <w:rPr>
          <w:rStyle w:val="pun"/>
        </w:rPr>
        <w:t>-</w:t>
      </w:r>
      <w:r>
        <w:rPr>
          <w:rStyle w:val="pln"/>
        </w:rPr>
        <w:t>a</w:t>
      </w:r>
    </w:p>
    <w:p w14:paraId="3B898F95" w14:textId="77777777" w:rsidR="004A3DE7" w:rsidRDefault="004A3DE7" w:rsidP="004A3DE7">
      <w:pPr>
        <w:pStyle w:val="HTML"/>
        <w:rPr>
          <w:rStyle w:val="pln"/>
        </w:rPr>
      </w:pPr>
      <w:r>
        <w:rPr>
          <w:rStyle w:val="pun"/>
        </w:rPr>
        <w:t>.</w:t>
      </w:r>
      <w:r>
        <w:rPr>
          <w:rStyle w:val="pln"/>
        </w:rPr>
        <w:t xml:space="preserve">        </w:t>
      </w:r>
      <w:r>
        <w:rPr>
          <w:rStyle w:val="pun"/>
        </w:rPr>
        <w:t>..</w:t>
      </w:r>
      <w:r>
        <w:rPr>
          <w:rStyle w:val="pln"/>
        </w:rPr>
        <w:t xml:space="preserve">       </w:t>
      </w:r>
      <w:r>
        <w:rPr>
          <w:rStyle w:val="pun"/>
        </w:rPr>
        <w:t>.</w:t>
      </w:r>
      <w:r>
        <w:rPr>
          <w:rStyle w:val="pln"/>
        </w:rPr>
        <w:t xml:space="preserve">git     README   </w:t>
      </w:r>
      <w:r>
        <w:rPr>
          <w:rStyle w:val="typ"/>
        </w:rPr>
        <w:t>Rakefile</w:t>
      </w:r>
      <w:r>
        <w:rPr>
          <w:rStyle w:val="pln"/>
        </w:rPr>
        <w:t xml:space="preserve"> lib</w:t>
      </w:r>
    </w:p>
    <w:p w14:paraId="27560F83" w14:textId="77777777" w:rsidR="004A3DE7" w:rsidRDefault="004A3DE7" w:rsidP="004A3DE7">
      <w:pPr>
        <w:pStyle w:val="HTML"/>
        <w:rPr>
          <w:rStyle w:val="pln"/>
        </w:rPr>
      </w:pPr>
      <w:r>
        <w:rPr>
          <w:rStyle w:val="pln"/>
        </w:rPr>
        <w:t xml:space="preserve">$ cd </w:t>
      </w:r>
      <w:r>
        <w:rPr>
          <w:rStyle w:val="pun"/>
        </w:rPr>
        <w:t>.</w:t>
      </w:r>
      <w:r>
        <w:rPr>
          <w:rStyle w:val="pln"/>
        </w:rPr>
        <w:t>git</w:t>
      </w:r>
    </w:p>
    <w:p w14:paraId="2B9DD9E6" w14:textId="77777777" w:rsidR="004A3DE7" w:rsidRDefault="004A3DE7" w:rsidP="004A3DE7">
      <w:pPr>
        <w:pStyle w:val="HTML"/>
        <w:rPr>
          <w:rStyle w:val="pln"/>
        </w:rPr>
      </w:pPr>
      <w:r>
        <w:rPr>
          <w:rStyle w:val="pln"/>
        </w:rPr>
        <w:t>$ ls</w:t>
      </w:r>
    </w:p>
    <w:p w14:paraId="61BD2711" w14:textId="77777777" w:rsidR="004A3DE7" w:rsidRDefault="004A3DE7" w:rsidP="004A3DE7">
      <w:pPr>
        <w:pStyle w:val="HTML"/>
        <w:rPr>
          <w:rStyle w:val="pln"/>
        </w:rPr>
      </w:pPr>
      <w:r>
        <w:rPr>
          <w:rStyle w:val="pln"/>
        </w:rPr>
        <w:t>HEAD        description info        packed</w:t>
      </w:r>
      <w:r>
        <w:rPr>
          <w:rStyle w:val="pun"/>
        </w:rPr>
        <w:t>-</w:t>
      </w:r>
      <w:r>
        <w:rPr>
          <w:rStyle w:val="pln"/>
        </w:rPr>
        <w:t>refs</w:t>
      </w:r>
    </w:p>
    <w:p w14:paraId="3090A133" w14:textId="77777777" w:rsidR="004A3DE7" w:rsidRDefault="004A3DE7" w:rsidP="004A3DE7">
      <w:pPr>
        <w:pStyle w:val="HTML"/>
        <w:rPr>
          <w:rStyle w:val="pln"/>
        </w:rPr>
      </w:pPr>
      <w:r>
        <w:rPr>
          <w:rStyle w:val="pln"/>
        </w:rPr>
        <w:t>branches    hooks       logs        refs</w:t>
      </w:r>
    </w:p>
    <w:p w14:paraId="3784FC31" w14:textId="77777777" w:rsidR="004A3DE7" w:rsidRDefault="004A3DE7" w:rsidP="004A3DE7">
      <w:pPr>
        <w:pStyle w:val="HTML"/>
      </w:pPr>
      <w:r>
        <w:rPr>
          <w:rStyle w:val="pln"/>
        </w:rPr>
        <w:t>config      index       objects</w:t>
      </w:r>
    </w:p>
    <w:p w14:paraId="03CBB567" w14:textId="77777777" w:rsidR="004A3DE7" w:rsidRDefault="004A3DE7" w:rsidP="004A3DE7">
      <w:pPr>
        <w:pStyle w:val="a3"/>
      </w:pPr>
      <w:r>
        <w:t xml:space="preserve">默认情况下，Git 会按照你提供的 URL 所指示的项目的名称创建你的本地项目目录。 通常就是该 URL 最后一个 / 之后的项目名称。如果你想要一个不一样的名字， 你可以在该命令后加上你想要的名称。 </w:t>
      </w:r>
    </w:p>
    <w:p w14:paraId="38FADC7A" w14:textId="77777777" w:rsidR="004A3DE7" w:rsidRDefault="00717723" w:rsidP="004A3DE7">
      <w:r>
        <w:pict w14:anchorId="740EACD5">
          <v:rect id="_x0000_i1031" style="width:0;height:1.5pt" o:hralign="center" o:hrstd="t" o:hr="t" fillcolor="#a0a0a0" stroked="f"/>
        </w:pict>
      </w:r>
    </w:p>
    <w:p w14:paraId="0AE906AC" w14:textId="77777777" w:rsidR="004A3DE7" w:rsidRDefault="004A3DE7" w:rsidP="004A3DE7">
      <w:pPr>
        <w:pStyle w:val="2"/>
      </w:pPr>
      <w:bookmarkStart w:id="46" w:name="_Toc46394665"/>
      <w:r>
        <w:t>基本快照</w:t>
      </w:r>
      <w:bookmarkEnd w:id="46"/>
    </w:p>
    <w:p w14:paraId="28B19980" w14:textId="77777777" w:rsidR="004A3DE7" w:rsidRDefault="004A3DE7" w:rsidP="004A3DE7">
      <w:pPr>
        <w:pStyle w:val="a3"/>
      </w:pPr>
      <w:r>
        <w:t>Git 的工作就是创建和保存你的项目的快照及与之后的快照进行对比。本章将对有关创建与提交你的项目的快照的命令作介绍。</w:t>
      </w:r>
    </w:p>
    <w:p w14:paraId="405A9300" w14:textId="77777777" w:rsidR="004A3DE7" w:rsidRDefault="004A3DE7" w:rsidP="004A3DE7">
      <w:pPr>
        <w:pStyle w:val="3"/>
      </w:pPr>
      <w:bookmarkStart w:id="47" w:name="_Toc46394666"/>
      <w:r>
        <w:t>git add</w:t>
      </w:r>
      <w:bookmarkEnd w:id="47"/>
      <w:r>
        <w:t xml:space="preserve"> </w:t>
      </w:r>
    </w:p>
    <w:p w14:paraId="6DC6361F" w14:textId="77777777" w:rsidR="004A3DE7" w:rsidRDefault="004A3DE7" w:rsidP="004A3DE7">
      <w:pPr>
        <w:pStyle w:val="a3"/>
      </w:pPr>
      <w:r>
        <w:t>git add 命令可将该文件添加到缓存，如我们添加以下两个文件：</w:t>
      </w:r>
    </w:p>
    <w:p w14:paraId="68173C45" w14:textId="77777777" w:rsidR="004A3DE7" w:rsidRDefault="004A3DE7" w:rsidP="004A3DE7">
      <w:pPr>
        <w:pStyle w:val="HTML"/>
        <w:rPr>
          <w:rStyle w:val="pln"/>
        </w:rPr>
      </w:pPr>
      <w:r>
        <w:rPr>
          <w:rStyle w:val="pln"/>
        </w:rPr>
        <w:t>$ touch README</w:t>
      </w:r>
    </w:p>
    <w:p w14:paraId="5E700A64" w14:textId="77777777" w:rsidR="004A3DE7" w:rsidRDefault="004A3DE7" w:rsidP="004A3DE7">
      <w:pPr>
        <w:pStyle w:val="HTML"/>
        <w:rPr>
          <w:rStyle w:val="pln"/>
        </w:rPr>
      </w:pPr>
      <w:r>
        <w:rPr>
          <w:rStyle w:val="pln"/>
        </w:rPr>
        <w:t>$ touch hello</w:t>
      </w:r>
      <w:r>
        <w:rPr>
          <w:rStyle w:val="pun"/>
        </w:rPr>
        <w:t>.</w:t>
      </w:r>
      <w:r>
        <w:rPr>
          <w:rStyle w:val="pln"/>
        </w:rPr>
        <w:t>php</w:t>
      </w:r>
    </w:p>
    <w:p w14:paraId="0B4B8AAE" w14:textId="77777777" w:rsidR="004A3DE7" w:rsidRDefault="004A3DE7" w:rsidP="004A3DE7">
      <w:pPr>
        <w:pStyle w:val="HTML"/>
        <w:rPr>
          <w:rStyle w:val="pln"/>
        </w:rPr>
      </w:pPr>
      <w:r>
        <w:rPr>
          <w:rStyle w:val="pln"/>
        </w:rPr>
        <w:lastRenderedPageBreak/>
        <w:t>$ ls</w:t>
      </w:r>
    </w:p>
    <w:p w14:paraId="6C13DB59" w14:textId="77777777" w:rsidR="004A3DE7" w:rsidRDefault="004A3DE7" w:rsidP="004A3DE7">
      <w:pPr>
        <w:pStyle w:val="HTML"/>
        <w:rPr>
          <w:rStyle w:val="pln"/>
        </w:rPr>
      </w:pPr>
      <w:r>
        <w:rPr>
          <w:rStyle w:val="pln"/>
        </w:rPr>
        <w:t>README        hello</w:t>
      </w:r>
      <w:r>
        <w:rPr>
          <w:rStyle w:val="pun"/>
        </w:rPr>
        <w:t>.</w:t>
      </w:r>
      <w:r>
        <w:rPr>
          <w:rStyle w:val="pln"/>
        </w:rPr>
        <w:t>php</w:t>
      </w:r>
    </w:p>
    <w:p w14:paraId="50D2D0A1"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429A8E86" w14:textId="77777777" w:rsidR="004A3DE7" w:rsidRDefault="004A3DE7" w:rsidP="004A3DE7">
      <w:pPr>
        <w:pStyle w:val="HTML"/>
        <w:rPr>
          <w:rStyle w:val="pln"/>
        </w:rPr>
      </w:pPr>
      <w:r>
        <w:rPr>
          <w:rStyle w:val="pun"/>
        </w:rPr>
        <w:t>??</w:t>
      </w:r>
      <w:r>
        <w:rPr>
          <w:rStyle w:val="pln"/>
        </w:rPr>
        <w:t xml:space="preserve"> README</w:t>
      </w:r>
    </w:p>
    <w:p w14:paraId="3E5A82F2" w14:textId="77777777" w:rsidR="004A3DE7" w:rsidRDefault="004A3DE7" w:rsidP="004A3DE7">
      <w:pPr>
        <w:pStyle w:val="HTML"/>
        <w:rPr>
          <w:rStyle w:val="pln"/>
        </w:rPr>
      </w:pPr>
      <w:r>
        <w:rPr>
          <w:rStyle w:val="pun"/>
        </w:rPr>
        <w:t>??</w:t>
      </w:r>
      <w:r>
        <w:rPr>
          <w:rStyle w:val="pln"/>
        </w:rPr>
        <w:t xml:space="preserve"> hello</w:t>
      </w:r>
      <w:r>
        <w:rPr>
          <w:rStyle w:val="pun"/>
        </w:rPr>
        <w:t>.</w:t>
      </w:r>
      <w:r>
        <w:rPr>
          <w:rStyle w:val="pln"/>
        </w:rPr>
        <w:t>php</w:t>
      </w:r>
    </w:p>
    <w:p w14:paraId="315E56B5" w14:textId="77777777" w:rsidR="004A3DE7" w:rsidRDefault="004A3DE7" w:rsidP="004A3DE7">
      <w:pPr>
        <w:pStyle w:val="HTML"/>
      </w:pPr>
      <w:r>
        <w:rPr>
          <w:rStyle w:val="pln"/>
        </w:rPr>
        <w:t xml:space="preserve">$ </w:t>
      </w:r>
    </w:p>
    <w:p w14:paraId="0B311A99" w14:textId="77777777" w:rsidR="004A3DE7" w:rsidRDefault="004A3DE7" w:rsidP="004A3DE7">
      <w:pPr>
        <w:pStyle w:val="a3"/>
      </w:pPr>
      <w:r>
        <w:t>git status 命令用于查看项目的当前状态。</w:t>
      </w:r>
    </w:p>
    <w:p w14:paraId="75D625F0" w14:textId="77777777" w:rsidR="004A3DE7" w:rsidRDefault="004A3DE7" w:rsidP="004A3DE7">
      <w:pPr>
        <w:pStyle w:val="a3"/>
      </w:pPr>
      <w:r>
        <w:t>接下来我们执行 git add 命令来添加文件：</w:t>
      </w:r>
    </w:p>
    <w:p w14:paraId="337A5788" w14:textId="77777777" w:rsidR="004A3DE7" w:rsidRDefault="004A3DE7" w:rsidP="004A3DE7">
      <w:pPr>
        <w:pStyle w:val="HTML"/>
      </w:pPr>
      <w:r>
        <w:rPr>
          <w:rStyle w:val="pln"/>
        </w:rPr>
        <w:t>$ git add README hello</w:t>
      </w:r>
      <w:r>
        <w:rPr>
          <w:rStyle w:val="pun"/>
        </w:rPr>
        <w:t>.</w:t>
      </w:r>
      <w:r>
        <w:rPr>
          <w:rStyle w:val="pln"/>
        </w:rPr>
        <w:t xml:space="preserve">php </w:t>
      </w:r>
    </w:p>
    <w:p w14:paraId="777CD33F" w14:textId="77777777" w:rsidR="004A3DE7" w:rsidRDefault="004A3DE7" w:rsidP="004A3DE7">
      <w:pPr>
        <w:pStyle w:val="a3"/>
      </w:pPr>
      <w:r>
        <w:t>现在我们再执行 git status，就可以看到这两个文件已经加上去了。</w:t>
      </w:r>
    </w:p>
    <w:p w14:paraId="0AC105BC"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2A05BBDD" w14:textId="77777777" w:rsidR="004A3DE7" w:rsidRDefault="004A3DE7" w:rsidP="004A3DE7">
      <w:pPr>
        <w:pStyle w:val="HTML"/>
        <w:rPr>
          <w:rStyle w:val="pln"/>
        </w:rPr>
      </w:pPr>
      <w:r>
        <w:rPr>
          <w:rStyle w:val="pln"/>
        </w:rPr>
        <w:t>A  README</w:t>
      </w:r>
    </w:p>
    <w:p w14:paraId="3904DA76" w14:textId="77777777" w:rsidR="004A3DE7" w:rsidRDefault="004A3DE7" w:rsidP="004A3DE7">
      <w:pPr>
        <w:pStyle w:val="HTML"/>
        <w:rPr>
          <w:rStyle w:val="pln"/>
        </w:rPr>
      </w:pPr>
      <w:r>
        <w:rPr>
          <w:rStyle w:val="pln"/>
        </w:rPr>
        <w:t>A  hello</w:t>
      </w:r>
      <w:r>
        <w:rPr>
          <w:rStyle w:val="pun"/>
        </w:rPr>
        <w:t>.</w:t>
      </w:r>
      <w:r>
        <w:rPr>
          <w:rStyle w:val="pln"/>
        </w:rPr>
        <w:t>php</w:t>
      </w:r>
    </w:p>
    <w:p w14:paraId="0A3DBE28" w14:textId="77777777" w:rsidR="004A3DE7" w:rsidRDefault="004A3DE7" w:rsidP="004A3DE7">
      <w:pPr>
        <w:pStyle w:val="HTML"/>
      </w:pPr>
      <w:r>
        <w:rPr>
          <w:rStyle w:val="pln"/>
        </w:rPr>
        <w:t xml:space="preserve">$ </w:t>
      </w:r>
    </w:p>
    <w:p w14:paraId="7DB4BD79" w14:textId="77777777" w:rsidR="004A3DE7" w:rsidRDefault="004A3DE7" w:rsidP="004A3DE7">
      <w:pPr>
        <w:pStyle w:val="a3"/>
      </w:pPr>
      <w:r>
        <w:t xml:space="preserve">新项目中，添加所有文件很普遍，我们可以使用 </w:t>
      </w:r>
      <w:r>
        <w:rPr>
          <w:b/>
          <w:bCs/>
        </w:rPr>
        <w:t>git add .</w:t>
      </w:r>
      <w:r>
        <w:t xml:space="preserve"> 命令来添加当前项目的所有文件。</w:t>
      </w:r>
    </w:p>
    <w:p w14:paraId="19D5CCF6" w14:textId="77777777" w:rsidR="004A3DE7" w:rsidRDefault="004A3DE7" w:rsidP="004A3DE7">
      <w:pPr>
        <w:pStyle w:val="a3"/>
      </w:pPr>
      <w:r>
        <w:t>现在我们修改 README 文件：</w:t>
      </w:r>
    </w:p>
    <w:p w14:paraId="3A24B28A" w14:textId="77777777" w:rsidR="004A3DE7" w:rsidRDefault="004A3DE7" w:rsidP="004A3DE7">
      <w:pPr>
        <w:pStyle w:val="HTML"/>
      </w:pPr>
      <w:r>
        <w:rPr>
          <w:rStyle w:val="pln"/>
        </w:rPr>
        <w:t>$ vim README</w:t>
      </w:r>
    </w:p>
    <w:p w14:paraId="2CE22250" w14:textId="77777777" w:rsidR="004A3DE7" w:rsidRDefault="004A3DE7" w:rsidP="004A3DE7">
      <w:pPr>
        <w:pStyle w:val="a3"/>
      </w:pPr>
      <w:r>
        <w:t>在 README 添加以下内容：</w:t>
      </w:r>
      <w:r>
        <w:rPr>
          <w:b/>
          <w:bCs/>
        </w:rPr>
        <w:t># Runoob Git 测试</w:t>
      </w:r>
      <w:r>
        <w:t>，然后保存退出。</w:t>
      </w:r>
    </w:p>
    <w:p w14:paraId="7A4B2A28" w14:textId="77777777" w:rsidR="004A3DE7" w:rsidRDefault="004A3DE7" w:rsidP="004A3DE7">
      <w:pPr>
        <w:pStyle w:val="a3"/>
      </w:pPr>
      <w:r>
        <w:t>再执行一下 git status：</w:t>
      </w:r>
    </w:p>
    <w:p w14:paraId="309D2B3B"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18904317" w14:textId="77777777" w:rsidR="004A3DE7" w:rsidRDefault="004A3DE7" w:rsidP="004A3DE7">
      <w:pPr>
        <w:pStyle w:val="HTML"/>
        <w:rPr>
          <w:rStyle w:val="pln"/>
        </w:rPr>
      </w:pPr>
      <w:r>
        <w:rPr>
          <w:rStyle w:val="pln"/>
        </w:rPr>
        <w:t>AM README</w:t>
      </w:r>
    </w:p>
    <w:p w14:paraId="716A75DC" w14:textId="77777777" w:rsidR="004A3DE7" w:rsidRDefault="004A3DE7" w:rsidP="004A3DE7">
      <w:pPr>
        <w:pStyle w:val="HTML"/>
      </w:pPr>
      <w:r>
        <w:rPr>
          <w:rStyle w:val="pln"/>
        </w:rPr>
        <w:t>A  hello</w:t>
      </w:r>
      <w:r>
        <w:rPr>
          <w:rStyle w:val="pun"/>
        </w:rPr>
        <w:t>.</w:t>
      </w:r>
      <w:r>
        <w:rPr>
          <w:rStyle w:val="pln"/>
        </w:rPr>
        <w:t>php</w:t>
      </w:r>
    </w:p>
    <w:p w14:paraId="1C387515" w14:textId="77777777" w:rsidR="004A3DE7" w:rsidRDefault="004A3DE7" w:rsidP="004A3DE7">
      <w:pPr>
        <w:pStyle w:val="a3"/>
      </w:pPr>
      <w:r>
        <w:t xml:space="preserve">"AM" 状态的意思是，这个文件在我们将它添加到缓存之后又有改动。改动后我们再执行 </w:t>
      </w:r>
      <w:r>
        <w:rPr>
          <w:rStyle w:val="marked"/>
        </w:rPr>
        <w:t>git add</w:t>
      </w:r>
      <w:r>
        <w:t xml:space="preserve"> 命令将其添加到缓存中：</w:t>
      </w:r>
    </w:p>
    <w:p w14:paraId="3CF0595B" w14:textId="77777777" w:rsidR="004A3DE7" w:rsidRDefault="004A3DE7" w:rsidP="004A3DE7">
      <w:pPr>
        <w:pStyle w:val="HTML"/>
        <w:rPr>
          <w:rStyle w:val="pln"/>
        </w:rPr>
      </w:pPr>
      <w:r>
        <w:rPr>
          <w:rStyle w:val="pln"/>
        </w:rPr>
        <w:t xml:space="preserve">$ git add </w:t>
      </w:r>
      <w:r>
        <w:rPr>
          <w:rStyle w:val="pun"/>
        </w:rPr>
        <w:t>.</w:t>
      </w:r>
    </w:p>
    <w:p w14:paraId="6BA0D0C5"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1376182B" w14:textId="77777777" w:rsidR="004A3DE7" w:rsidRDefault="004A3DE7" w:rsidP="004A3DE7">
      <w:pPr>
        <w:pStyle w:val="HTML"/>
        <w:rPr>
          <w:rStyle w:val="pln"/>
        </w:rPr>
      </w:pPr>
      <w:r>
        <w:rPr>
          <w:rStyle w:val="pln"/>
        </w:rPr>
        <w:t>A  README</w:t>
      </w:r>
    </w:p>
    <w:p w14:paraId="3489F42D" w14:textId="77777777" w:rsidR="004A3DE7" w:rsidRDefault="004A3DE7" w:rsidP="004A3DE7">
      <w:pPr>
        <w:pStyle w:val="HTML"/>
      </w:pPr>
      <w:r>
        <w:rPr>
          <w:rStyle w:val="pln"/>
        </w:rPr>
        <w:t>A  hello</w:t>
      </w:r>
      <w:r>
        <w:rPr>
          <w:rStyle w:val="pun"/>
        </w:rPr>
        <w:t>.</w:t>
      </w:r>
      <w:r>
        <w:rPr>
          <w:rStyle w:val="pln"/>
        </w:rPr>
        <w:t>php</w:t>
      </w:r>
    </w:p>
    <w:p w14:paraId="2B6931EC" w14:textId="77777777" w:rsidR="004A3DE7" w:rsidRDefault="004A3DE7" w:rsidP="004A3DE7">
      <w:pPr>
        <w:pStyle w:val="a3"/>
      </w:pPr>
      <w:r>
        <w:t>当你要将你的修改包含在即将提交的快照里的时候，需要执行 git add。</w:t>
      </w:r>
    </w:p>
    <w:p w14:paraId="7DAD00D3" w14:textId="77777777" w:rsidR="004A3DE7" w:rsidRDefault="004A3DE7" w:rsidP="004A3DE7">
      <w:pPr>
        <w:pStyle w:val="3"/>
      </w:pPr>
      <w:bookmarkStart w:id="48" w:name="_Toc46394667"/>
      <w:r>
        <w:lastRenderedPageBreak/>
        <w:t>git status</w:t>
      </w:r>
      <w:bookmarkEnd w:id="48"/>
    </w:p>
    <w:p w14:paraId="7105938A" w14:textId="77777777" w:rsidR="004A3DE7" w:rsidRDefault="004A3DE7" w:rsidP="004A3DE7">
      <w:pPr>
        <w:pStyle w:val="a3"/>
      </w:pPr>
      <w:r>
        <w:t>git status 以查看在你上次提交之后是否有修改。</w:t>
      </w:r>
    </w:p>
    <w:p w14:paraId="7DF9FCC1" w14:textId="77777777" w:rsidR="004A3DE7" w:rsidRDefault="004A3DE7" w:rsidP="004A3DE7">
      <w:pPr>
        <w:pStyle w:val="a3"/>
      </w:pPr>
      <w:r>
        <w:t>我演示该命令的时候加了 -s 参数，以获得简短的结果输出。如果没加该参数会详细输出内容：</w:t>
      </w:r>
    </w:p>
    <w:p w14:paraId="7A628068" w14:textId="77777777" w:rsidR="004A3DE7" w:rsidRDefault="004A3DE7" w:rsidP="004A3DE7">
      <w:pPr>
        <w:pStyle w:val="HTML"/>
        <w:rPr>
          <w:rStyle w:val="pln"/>
        </w:rPr>
      </w:pPr>
      <w:r>
        <w:rPr>
          <w:rStyle w:val="pln"/>
        </w:rPr>
        <w:t>$ git status</w:t>
      </w:r>
    </w:p>
    <w:p w14:paraId="2FE4FF35" w14:textId="77777777" w:rsidR="004A3DE7" w:rsidRDefault="004A3DE7" w:rsidP="004A3DE7">
      <w:pPr>
        <w:pStyle w:val="HTML"/>
        <w:rPr>
          <w:rStyle w:val="pln"/>
        </w:rPr>
      </w:pPr>
      <w:r>
        <w:rPr>
          <w:rStyle w:val="typ"/>
        </w:rPr>
        <w:t>On</w:t>
      </w:r>
      <w:r>
        <w:rPr>
          <w:rStyle w:val="pln"/>
        </w:rPr>
        <w:t xml:space="preserve"> branch master</w:t>
      </w:r>
    </w:p>
    <w:p w14:paraId="7F1F5D9B" w14:textId="77777777" w:rsidR="004A3DE7" w:rsidRDefault="004A3DE7" w:rsidP="004A3DE7">
      <w:pPr>
        <w:pStyle w:val="HTML"/>
        <w:rPr>
          <w:rStyle w:val="pln"/>
        </w:rPr>
      </w:pPr>
    </w:p>
    <w:p w14:paraId="7156FCD7" w14:textId="77777777" w:rsidR="004A3DE7" w:rsidRDefault="004A3DE7" w:rsidP="004A3DE7">
      <w:pPr>
        <w:pStyle w:val="HTML"/>
        <w:rPr>
          <w:rStyle w:val="pln"/>
        </w:rPr>
      </w:pPr>
      <w:r>
        <w:rPr>
          <w:rStyle w:val="typ"/>
        </w:rPr>
        <w:t>Initial</w:t>
      </w:r>
      <w:r>
        <w:rPr>
          <w:rStyle w:val="pln"/>
        </w:rPr>
        <w:t xml:space="preserve"> commit</w:t>
      </w:r>
    </w:p>
    <w:p w14:paraId="312EB5EC" w14:textId="77777777" w:rsidR="004A3DE7" w:rsidRDefault="004A3DE7" w:rsidP="004A3DE7">
      <w:pPr>
        <w:pStyle w:val="HTML"/>
        <w:rPr>
          <w:rStyle w:val="pln"/>
        </w:rPr>
      </w:pPr>
    </w:p>
    <w:p w14:paraId="6805F546" w14:textId="77777777" w:rsidR="004A3DE7" w:rsidRDefault="004A3DE7" w:rsidP="004A3DE7">
      <w:pPr>
        <w:pStyle w:val="HTML"/>
        <w:rPr>
          <w:rStyle w:val="pln"/>
        </w:rPr>
      </w:pPr>
      <w:r>
        <w:rPr>
          <w:rStyle w:val="typ"/>
        </w:rPr>
        <w:t>Changes</w:t>
      </w:r>
      <w:r>
        <w:rPr>
          <w:rStyle w:val="pln"/>
        </w:rPr>
        <w:t xml:space="preserve"> to be committed</w:t>
      </w:r>
      <w:r>
        <w:rPr>
          <w:rStyle w:val="pun"/>
        </w:rPr>
        <w:t>:</w:t>
      </w:r>
    </w:p>
    <w:p w14:paraId="479F76C4" w14:textId="77777777" w:rsidR="004A3DE7" w:rsidRDefault="004A3DE7" w:rsidP="004A3DE7">
      <w:pPr>
        <w:pStyle w:val="HTML"/>
        <w:rPr>
          <w:rStyle w:val="pln"/>
        </w:rPr>
      </w:pPr>
      <w:r>
        <w:rPr>
          <w:rStyle w:val="pln"/>
        </w:rPr>
        <w:t xml:space="preserve">  </w:t>
      </w:r>
      <w:r>
        <w:rPr>
          <w:rStyle w:val="pun"/>
        </w:rPr>
        <w:t>(</w:t>
      </w:r>
      <w:r>
        <w:rPr>
          <w:rStyle w:val="kwd"/>
        </w:rPr>
        <w:t>use</w:t>
      </w:r>
      <w:r>
        <w:rPr>
          <w:rStyle w:val="pln"/>
        </w:rPr>
        <w:t xml:space="preserve"> </w:t>
      </w:r>
      <w:r>
        <w:rPr>
          <w:rStyle w:val="str"/>
        </w:rPr>
        <w:t>"git rm --cached &lt;file&gt;..."</w:t>
      </w:r>
      <w:r>
        <w:rPr>
          <w:rStyle w:val="pln"/>
        </w:rPr>
        <w:t xml:space="preserve"> to unstage</w:t>
      </w:r>
      <w:r>
        <w:rPr>
          <w:rStyle w:val="pun"/>
        </w:rPr>
        <w:t>)</w:t>
      </w:r>
    </w:p>
    <w:p w14:paraId="4B9C0C1A" w14:textId="77777777" w:rsidR="004A3DE7" w:rsidRDefault="004A3DE7" w:rsidP="004A3DE7">
      <w:pPr>
        <w:pStyle w:val="HTML"/>
        <w:rPr>
          <w:rStyle w:val="pln"/>
        </w:rPr>
      </w:pPr>
    </w:p>
    <w:p w14:paraId="3C89258D" w14:textId="77777777" w:rsidR="004A3DE7" w:rsidRDefault="004A3DE7" w:rsidP="004A3DE7">
      <w:pPr>
        <w:pStyle w:val="HTML"/>
        <w:rPr>
          <w:rStyle w:val="pln"/>
        </w:rPr>
      </w:pPr>
      <w:r>
        <w:rPr>
          <w:rStyle w:val="pln"/>
        </w:rPr>
        <w:t>    </w:t>
      </w:r>
      <w:r>
        <w:rPr>
          <w:rStyle w:val="kwd"/>
        </w:rPr>
        <w:t>new</w:t>
      </w:r>
      <w:r>
        <w:rPr>
          <w:rStyle w:val="pln"/>
        </w:rPr>
        <w:t xml:space="preserve"> file</w:t>
      </w:r>
      <w:r>
        <w:rPr>
          <w:rStyle w:val="pun"/>
        </w:rPr>
        <w:t>:</w:t>
      </w:r>
      <w:r>
        <w:rPr>
          <w:rStyle w:val="pln"/>
        </w:rPr>
        <w:t xml:space="preserve">   README</w:t>
      </w:r>
    </w:p>
    <w:p w14:paraId="74725F79" w14:textId="77777777" w:rsidR="004A3DE7" w:rsidRDefault="004A3DE7" w:rsidP="004A3DE7">
      <w:pPr>
        <w:pStyle w:val="HTML"/>
      </w:pPr>
      <w:r>
        <w:rPr>
          <w:rStyle w:val="pln"/>
        </w:rPr>
        <w:t>    </w:t>
      </w:r>
      <w:r>
        <w:rPr>
          <w:rStyle w:val="kwd"/>
        </w:rPr>
        <w:t>new</w:t>
      </w:r>
      <w:r>
        <w:rPr>
          <w:rStyle w:val="pln"/>
        </w:rPr>
        <w:t xml:space="preserve"> file</w:t>
      </w:r>
      <w:r>
        <w:rPr>
          <w:rStyle w:val="pun"/>
        </w:rPr>
        <w:t>:</w:t>
      </w:r>
      <w:r>
        <w:rPr>
          <w:rStyle w:val="pln"/>
        </w:rPr>
        <w:t xml:space="preserve">   hello</w:t>
      </w:r>
      <w:r>
        <w:rPr>
          <w:rStyle w:val="pun"/>
        </w:rPr>
        <w:t>.</w:t>
      </w:r>
      <w:r>
        <w:rPr>
          <w:rStyle w:val="pln"/>
        </w:rPr>
        <w:t>php</w:t>
      </w:r>
    </w:p>
    <w:p w14:paraId="62C58936" w14:textId="77777777" w:rsidR="004A3DE7" w:rsidRDefault="004A3DE7" w:rsidP="004A3DE7">
      <w:pPr>
        <w:pStyle w:val="3"/>
      </w:pPr>
      <w:bookmarkStart w:id="49" w:name="_Toc46394668"/>
      <w:r>
        <w:t>git diff</w:t>
      </w:r>
      <w:bookmarkEnd w:id="49"/>
    </w:p>
    <w:p w14:paraId="4F2DB7F4" w14:textId="77777777" w:rsidR="004A3DE7" w:rsidRDefault="004A3DE7" w:rsidP="004A3DE7">
      <w:pPr>
        <w:pStyle w:val="a3"/>
      </w:pPr>
      <w:r>
        <w:t>执行 git diff 来查看执行 git status 的结果的详细信息。</w:t>
      </w:r>
    </w:p>
    <w:p w14:paraId="27F6F597" w14:textId="77777777" w:rsidR="004A3DE7" w:rsidRDefault="004A3DE7" w:rsidP="004A3DE7">
      <w:pPr>
        <w:pStyle w:val="a3"/>
      </w:pPr>
      <w:r>
        <w:t>git diff 命令显示已写入缓存与已修改但尚未写入缓存的改动的区别。git diff 有两个主要的应用场景。</w:t>
      </w:r>
    </w:p>
    <w:p w14:paraId="4838758D" w14:textId="77777777" w:rsidR="004A3DE7" w:rsidRDefault="004A3DE7" w:rsidP="00907565">
      <w:pPr>
        <w:widowControl/>
        <w:numPr>
          <w:ilvl w:val="0"/>
          <w:numId w:val="173"/>
        </w:numPr>
        <w:spacing w:before="100" w:beforeAutospacing="1" w:after="100" w:afterAutospacing="1"/>
        <w:jc w:val="left"/>
      </w:pPr>
      <w:r>
        <w:t>尚未缓存的改动：</w:t>
      </w:r>
      <w:r>
        <w:rPr>
          <w:b/>
          <w:bCs/>
        </w:rPr>
        <w:t>git diff</w:t>
      </w:r>
      <w:r>
        <w:t xml:space="preserve"> </w:t>
      </w:r>
    </w:p>
    <w:p w14:paraId="390277F1" w14:textId="77777777" w:rsidR="004A3DE7" w:rsidRDefault="004A3DE7" w:rsidP="00907565">
      <w:pPr>
        <w:widowControl/>
        <w:numPr>
          <w:ilvl w:val="0"/>
          <w:numId w:val="173"/>
        </w:numPr>
        <w:spacing w:before="100" w:beforeAutospacing="1" w:after="100" w:afterAutospacing="1"/>
        <w:jc w:val="left"/>
      </w:pPr>
      <w:r>
        <w:t xml:space="preserve">查看已缓存的改动： </w:t>
      </w:r>
      <w:r>
        <w:rPr>
          <w:b/>
          <w:bCs/>
        </w:rPr>
        <w:t>git diff --cached</w:t>
      </w:r>
      <w:r>
        <w:t xml:space="preserve"> </w:t>
      </w:r>
    </w:p>
    <w:p w14:paraId="2EC02A99" w14:textId="77777777" w:rsidR="004A3DE7" w:rsidRDefault="004A3DE7" w:rsidP="00907565">
      <w:pPr>
        <w:widowControl/>
        <w:numPr>
          <w:ilvl w:val="0"/>
          <w:numId w:val="173"/>
        </w:numPr>
        <w:spacing w:before="100" w:beforeAutospacing="1" w:after="100" w:afterAutospacing="1"/>
        <w:jc w:val="left"/>
      </w:pPr>
      <w:r>
        <w:t>查看已缓存的与未缓存的所有改动：</w:t>
      </w:r>
      <w:r>
        <w:rPr>
          <w:b/>
          <w:bCs/>
        </w:rPr>
        <w:t>git diff HEAD</w:t>
      </w:r>
      <w:r>
        <w:t xml:space="preserve"> </w:t>
      </w:r>
    </w:p>
    <w:p w14:paraId="1D2F0574" w14:textId="77777777" w:rsidR="004A3DE7" w:rsidRDefault="004A3DE7" w:rsidP="00907565">
      <w:pPr>
        <w:widowControl/>
        <w:numPr>
          <w:ilvl w:val="0"/>
          <w:numId w:val="173"/>
        </w:numPr>
        <w:spacing w:before="100" w:beforeAutospacing="1" w:after="100" w:afterAutospacing="1"/>
        <w:jc w:val="left"/>
      </w:pPr>
      <w:r>
        <w:t>显示摘要而非整个 diff：</w:t>
      </w:r>
      <w:r>
        <w:rPr>
          <w:b/>
          <w:bCs/>
        </w:rPr>
        <w:t>git diff --stat</w:t>
      </w:r>
      <w:r>
        <w:t xml:space="preserve"> </w:t>
      </w:r>
    </w:p>
    <w:p w14:paraId="2FF0ECC3" w14:textId="77777777" w:rsidR="004A3DE7" w:rsidRDefault="004A3DE7" w:rsidP="004A3DE7">
      <w:pPr>
        <w:pStyle w:val="a3"/>
      </w:pPr>
      <w:r>
        <w:t>在 hello.php 文件中输入以下内容：</w:t>
      </w:r>
    </w:p>
    <w:p w14:paraId="48B7C277" w14:textId="77777777" w:rsidR="004A3DE7" w:rsidRDefault="004A3DE7" w:rsidP="004A3DE7">
      <w:pPr>
        <w:pStyle w:val="HTML"/>
        <w:rPr>
          <w:rStyle w:val="pln"/>
        </w:rPr>
      </w:pPr>
      <w:r>
        <w:rPr>
          <w:rStyle w:val="pun"/>
        </w:rPr>
        <w:t>&lt;?</w:t>
      </w:r>
      <w:r>
        <w:rPr>
          <w:rStyle w:val="pln"/>
        </w:rPr>
        <w:t>php</w:t>
      </w:r>
    </w:p>
    <w:p w14:paraId="4CAC2FF6" w14:textId="77777777" w:rsidR="004A3DE7" w:rsidRDefault="004A3DE7" w:rsidP="004A3DE7">
      <w:pPr>
        <w:pStyle w:val="HTML"/>
        <w:rPr>
          <w:rStyle w:val="pln"/>
        </w:rPr>
      </w:pPr>
      <w:r>
        <w:rPr>
          <w:rStyle w:val="pln"/>
        </w:rPr>
        <w:t xml:space="preserve">echo </w:t>
      </w:r>
      <w:r>
        <w:rPr>
          <w:rStyle w:val="str"/>
        </w:rPr>
        <w:t>'菜鸟教程：www.runoob.com'</w:t>
      </w:r>
      <w:r>
        <w:rPr>
          <w:rStyle w:val="pun"/>
        </w:rPr>
        <w:t>;</w:t>
      </w:r>
    </w:p>
    <w:p w14:paraId="04B8DD51" w14:textId="77777777" w:rsidR="004A3DE7" w:rsidRDefault="004A3DE7" w:rsidP="004A3DE7">
      <w:pPr>
        <w:pStyle w:val="HTML"/>
      </w:pPr>
      <w:r>
        <w:rPr>
          <w:rStyle w:val="pun"/>
        </w:rPr>
        <w:t>?&gt;</w:t>
      </w:r>
    </w:p>
    <w:p w14:paraId="430F23F3"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36E2EB9B" w14:textId="77777777" w:rsidR="004A3DE7" w:rsidRDefault="004A3DE7" w:rsidP="004A3DE7">
      <w:pPr>
        <w:pStyle w:val="HTML"/>
        <w:rPr>
          <w:rStyle w:val="pln"/>
        </w:rPr>
      </w:pPr>
      <w:r>
        <w:rPr>
          <w:rStyle w:val="pln"/>
        </w:rPr>
        <w:t>A  README</w:t>
      </w:r>
    </w:p>
    <w:p w14:paraId="3A757A57" w14:textId="77777777" w:rsidR="004A3DE7" w:rsidRDefault="004A3DE7" w:rsidP="004A3DE7">
      <w:pPr>
        <w:pStyle w:val="HTML"/>
        <w:rPr>
          <w:rStyle w:val="pln"/>
        </w:rPr>
      </w:pPr>
      <w:r>
        <w:rPr>
          <w:rStyle w:val="pln"/>
        </w:rPr>
        <w:t>AM hello</w:t>
      </w:r>
      <w:r>
        <w:rPr>
          <w:rStyle w:val="pun"/>
        </w:rPr>
        <w:t>.</w:t>
      </w:r>
      <w:r>
        <w:rPr>
          <w:rStyle w:val="pln"/>
        </w:rPr>
        <w:t>php</w:t>
      </w:r>
    </w:p>
    <w:p w14:paraId="47E33E10" w14:textId="77777777" w:rsidR="004A3DE7" w:rsidRDefault="004A3DE7" w:rsidP="004A3DE7">
      <w:pPr>
        <w:pStyle w:val="HTML"/>
        <w:rPr>
          <w:rStyle w:val="pln"/>
        </w:rPr>
      </w:pPr>
      <w:r>
        <w:rPr>
          <w:rStyle w:val="pln"/>
        </w:rPr>
        <w:t>$ git diff</w:t>
      </w:r>
    </w:p>
    <w:p w14:paraId="73D0B936" w14:textId="77777777" w:rsidR="004A3DE7" w:rsidRDefault="004A3DE7" w:rsidP="004A3DE7">
      <w:pPr>
        <w:pStyle w:val="HTML"/>
        <w:rPr>
          <w:rStyle w:val="pln"/>
        </w:rPr>
      </w:pPr>
      <w:r>
        <w:rPr>
          <w:rStyle w:val="pln"/>
        </w:rPr>
        <w:t xml:space="preserve">diff </w:t>
      </w:r>
      <w:r>
        <w:rPr>
          <w:rStyle w:val="pun"/>
        </w:rPr>
        <w:t>--</w:t>
      </w:r>
      <w:r>
        <w:rPr>
          <w:rStyle w:val="pln"/>
        </w:rPr>
        <w:t>git a</w:t>
      </w:r>
      <w:r>
        <w:rPr>
          <w:rStyle w:val="pun"/>
        </w:rPr>
        <w:t>/</w:t>
      </w:r>
      <w:r>
        <w:rPr>
          <w:rStyle w:val="pln"/>
        </w:rPr>
        <w:t>hello</w:t>
      </w:r>
      <w:r>
        <w:rPr>
          <w:rStyle w:val="pun"/>
        </w:rPr>
        <w:t>.</w:t>
      </w:r>
      <w:r>
        <w:rPr>
          <w:rStyle w:val="pln"/>
        </w:rPr>
        <w:t>php b</w:t>
      </w:r>
      <w:r>
        <w:rPr>
          <w:rStyle w:val="pun"/>
        </w:rPr>
        <w:t>/</w:t>
      </w:r>
      <w:r>
        <w:rPr>
          <w:rStyle w:val="pln"/>
        </w:rPr>
        <w:t>hello</w:t>
      </w:r>
      <w:r>
        <w:rPr>
          <w:rStyle w:val="pun"/>
        </w:rPr>
        <w:t>.</w:t>
      </w:r>
      <w:r>
        <w:rPr>
          <w:rStyle w:val="pln"/>
        </w:rPr>
        <w:t>php</w:t>
      </w:r>
    </w:p>
    <w:p w14:paraId="295E3ECF" w14:textId="77777777" w:rsidR="004A3DE7" w:rsidRDefault="004A3DE7" w:rsidP="004A3DE7">
      <w:pPr>
        <w:pStyle w:val="HTML"/>
        <w:rPr>
          <w:rStyle w:val="pln"/>
        </w:rPr>
      </w:pPr>
      <w:r>
        <w:rPr>
          <w:rStyle w:val="pln"/>
        </w:rPr>
        <w:t>index e69de29</w:t>
      </w:r>
      <w:r>
        <w:rPr>
          <w:rStyle w:val="pun"/>
        </w:rPr>
        <w:t>..</w:t>
      </w:r>
      <w:r>
        <w:rPr>
          <w:rStyle w:val="lit"/>
        </w:rPr>
        <w:t>69b5711</w:t>
      </w:r>
      <w:r>
        <w:rPr>
          <w:rStyle w:val="pln"/>
        </w:rPr>
        <w:t xml:space="preserve"> </w:t>
      </w:r>
      <w:r>
        <w:rPr>
          <w:rStyle w:val="lit"/>
        </w:rPr>
        <w:t>100644</w:t>
      </w:r>
    </w:p>
    <w:p w14:paraId="1F9C5E26" w14:textId="77777777" w:rsidR="004A3DE7" w:rsidRDefault="004A3DE7" w:rsidP="004A3DE7">
      <w:pPr>
        <w:pStyle w:val="HTML"/>
        <w:rPr>
          <w:rStyle w:val="pln"/>
        </w:rPr>
      </w:pPr>
      <w:r>
        <w:rPr>
          <w:rStyle w:val="pun"/>
        </w:rPr>
        <w:t>---</w:t>
      </w:r>
      <w:r>
        <w:rPr>
          <w:rStyle w:val="pln"/>
        </w:rPr>
        <w:t xml:space="preserve"> a</w:t>
      </w:r>
      <w:r>
        <w:rPr>
          <w:rStyle w:val="pun"/>
        </w:rPr>
        <w:t>/</w:t>
      </w:r>
      <w:r>
        <w:rPr>
          <w:rStyle w:val="pln"/>
        </w:rPr>
        <w:t>hello</w:t>
      </w:r>
      <w:r>
        <w:rPr>
          <w:rStyle w:val="pun"/>
        </w:rPr>
        <w:t>.</w:t>
      </w:r>
      <w:r>
        <w:rPr>
          <w:rStyle w:val="pln"/>
        </w:rPr>
        <w:t>php</w:t>
      </w:r>
    </w:p>
    <w:p w14:paraId="4CD48E34" w14:textId="77777777" w:rsidR="004A3DE7" w:rsidRDefault="004A3DE7" w:rsidP="004A3DE7">
      <w:pPr>
        <w:pStyle w:val="HTML"/>
        <w:rPr>
          <w:rStyle w:val="pln"/>
        </w:rPr>
      </w:pPr>
      <w:r>
        <w:rPr>
          <w:rStyle w:val="pun"/>
        </w:rPr>
        <w:t>+++</w:t>
      </w:r>
      <w:r>
        <w:rPr>
          <w:rStyle w:val="pln"/>
        </w:rPr>
        <w:t xml:space="preserve"> b</w:t>
      </w:r>
      <w:r>
        <w:rPr>
          <w:rStyle w:val="pun"/>
        </w:rPr>
        <w:t>/</w:t>
      </w:r>
      <w:r>
        <w:rPr>
          <w:rStyle w:val="pln"/>
        </w:rPr>
        <w:t>hello</w:t>
      </w:r>
      <w:r>
        <w:rPr>
          <w:rStyle w:val="pun"/>
        </w:rPr>
        <w:t>.</w:t>
      </w:r>
      <w:r>
        <w:rPr>
          <w:rStyle w:val="pln"/>
        </w:rPr>
        <w:t>php</w:t>
      </w:r>
    </w:p>
    <w:p w14:paraId="116035CA" w14:textId="77777777" w:rsidR="004A3DE7" w:rsidRDefault="004A3DE7" w:rsidP="004A3DE7">
      <w:pPr>
        <w:pStyle w:val="HTML"/>
        <w:rPr>
          <w:rStyle w:val="pln"/>
        </w:rPr>
      </w:pPr>
      <w:r>
        <w:rPr>
          <w:rStyle w:val="pun"/>
        </w:rPr>
        <w:lastRenderedPageBreak/>
        <w:t>@@</w:t>
      </w:r>
      <w:r>
        <w:rPr>
          <w:rStyle w:val="pln"/>
        </w:rPr>
        <w:t xml:space="preserve"> </w:t>
      </w:r>
      <w:r>
        <w:rPr>
          <w:rStyle w:val="pun"/>
        </w:rPr>
        <w:t>-</w:t>
      </w:r>
      <w:r>
        <w:rPr>
          <w:rStyle w:val="lit"/>
        </w:rPr>
        <w:t>0</w:t>
      </w:r>
      <w:r>
        <w:rPr>
          <w:rStyle w:val="pun"/>
        </w:rPr>
        <w:t>,</w:t>
      </w:r>
      <w:r>
        <w:rPr>
          <w:rStyle w:val="lit"/>
        </w:rPr>
        <w:t>0</w:t>
      </w:r>
      <w:r>
        <w:rPr>
          <w:rStyle w:val="pln"/>
        </w:rPr>
        <w:t xml:space="preserve"> </w:t>
      </w:r>
      <w:r>
        <w:rPr>
          <w:rStyle w:val="pun"/>
        </w:rPr>
        <w:t>+</w:t>
      </w:r>
      <w:r>
        <w:rPr>
          <w:rStyle w:val="lit"/>
        </w:rPr>
        <w:t>1</w:t>
      </w:r>
      <w:r>
        <w:rPr>
          <w:rStyle w:val="pun"/>
        </w:rPr>
        <w:t>,</w:t>
      </w:r>
      <w:r>
        <w:rPr>
          <w:rStyle w:val="lit"/>
        </w:rPr>
        <w:t>3</w:t>
      </w:r>
      <w:r>
        <w:rPr>
          <w:rStyle w:val="pln"/>
        </w:rPr>
        <w:t xml:space="preserve"> </w:t>
      </w:r>
      <w:r>
        <w:rPr>
          <w:rStyle w:val="pun"/>
        </w:rPr>
        <w:t>@@</w:t>
      </w:r>
    </w:p>
    <w:p w14:paraId="32FC3224" w14:textId="77777777" w:rsidR="004A3DE7" w:rsidRDefault="004A3DE7" w:rsidP="004A3DE7">
      <w:pPr>
        <w:pStyle w:val="HTML"/>
        <w:rPr>
          <w:rStyle w:val="pln"/>
        </w:rPr>
      </w:pPr>
      <w:r>
        <w:rPr>
          <w:rStyle w:val="pun"/>
        </w:rPr>
        <w:t>+&lt;?</w:t>
      </w:r>
      <w:r>
        <w:rPr>
          <w:rStyle w:val="pln"/>
        </w:rPr>
        <w:t>php</w:t>
      </w:r>
    </w:p>
    <w:p w14:paraId="101C6BEB" w14:textId="77777777" w:rsidR="004A3DE7" w:rsidRDefault="004A3DE7" w:rsidP="004A3DE7">
      <w:pPr>
        <w:pStyle w:val="HTML"/>
        <w:rPr>
          <w:rStyle w:val="pln"/>
        </w:rPr>
      </w:pPr>
      <w:r>
        <w:rPr>
          <w:rStyle w:val="pun"/>
        </w:rPr>
        <w:t>+</w:t>
      </w:r>
      <w:r>
        <w:rPr>
          <w:rStyle w:val="pln"/>
        </w:rPr>
        <w:t xml:space="preserve">echo </w:t>
      </w:r>
      <w:r>
        <w:rPr>
          <w:rStyle w:val="str"/>
        </w:rPr>
        <w:t>'菜鸟教程：www.runoob.com'</w:t>
      </w:r>
      <w:r>
        <w:rPr>
          <w:rStyle w:val="pun"/>
        </w:rPr>
        <w:t>;</w:t>
      </w:r>
    </w:p>
    <w:p w14:paraId="2D64CBDF" w14:textId="77777777" w:rsidR="004A3DE7" w:rsidRDefault="004A3DE7" w:rsidP="004A3DE7">
      <w:pPr>
        <w:pStyle w:val="HTML"/>
      </w:pPr>
      <w:r>
        <w:rPr>
          <w:rStyle w:val="pun"/>
        </w:rPr>
        <w:t>+?&gt;</w:t>
      </w:r>
    </w:p>
    <w:p w14:paraId="0EEDF804" w14:textId="77777777" w:rsidR="004A3DE7" w:rsidRDefault="004A3DE7" w:rsidP="004A3DE7">
      <w:pPr>
        <w:pStyle w:val="a3"/>
      </w:pPr>
      <w:r>
        <w:t>git status 显示你上次提交更新后的更改或者写入缓存的改动， 而 git diff 一行一行地显示这些改动具体是啥。</w:t>
      </w:r>
    </w:p>
    <w:p w14:paraId="5A50684D" w14:textId="77777777" w:rsidR="004A3DE7" w:rsidRDefault="004A3DE7" w:rsidP="004A3DE7">
      <w:pPr>
        <w:pStyle w:val="a3"/>
      </w:pPr>
      <w:r>
        <w:t>接下来我们来查看下 git diff --cached 的执行效果：</w:t>
      </w:r>
    </w:p>
    <w:p w14:paraId="59BE2A50" w14:textId="77777777" w:rsidR="004A3DE7" w:rsidRDefault="004A3DE7" w:rsidP="004A3DE7">
      <w:pPr>
        <w:pStyle w:val="HTML"/>
        <w:rPr>
          <w:rStyle w:val="pln"/>
        </w:rPr>
      </w:pPr>
      <w:r>
        <w:rPr>
          <w:rStyle w:val="pln"/>
        </w:rPr>
        <w:t>$ git add hello</w:t>
      </w:r>
      <w:r>
        <w:rPr>
          <w:rStyle w:val="pun"/>
        </w:rPr>
        <w:t>.</w:t>
      </w:r>
      <w:r>
        <w:rPr>
          <w:rStyle w:val="pln"/>
        </w:rPr>
        <w:t xml:space="preserve">php </w:t>
      </w:r>
    </w:p>
    <w:p w14:paraId="6F6A1ED1"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552D3D5F" w14:textId="77777777" w:rsidR="004A3DE7" w:rsidRDefault="004A3DE7" w:rsidP="004A3DE7">
      <w:pPr>
        <w:pStyle w:val="HTML"/>
        <w:rPr>
          <w:rStyle w:val="pln"/>
        </w:rPr>
      </w:pPr>
      <w:r>
        <w:rPr>
          <w:rStyle w:val="pln"/>
        </w:rPr>
        <w:t>A  README</w:t>
      </w:r>
    </w:p>
    <w:p w14:paraId="439852AF" w14:textId="77777777" w:rsidR="004A3DE7" w:rsidRDefault="004A3DE7" w:rsidP="004A3DE7">
      <w:pPr>
        <w:pStyle w:val="HTML"/>
        <w:rPr>
          <w:rStyle w:val="pln"/>
        </w:rPr>
      </w:pPr>
      <w:r>
        <w:rPr>
          <w:rStyle w:val="pln"/>
        </w:rPr>
        <w:t>A  hello</w:t>
      </w:r>
      <w:r>
        <w:rPr>
          <w:rStyle w:val="pun"/>
        </w:rPr>
        <w:t>.</w:t>
      </w:r>
      <w:r>
        <w:rPr>
          <w:rStyle w:val="pln"/>
        </w:rPr>
        <w:t>php</w:t>
      </w:r>
    </w:p>
    <w:p w14:paraId="45A8D000" w14:textId="77777777" w:rsidR="004A3DE7" w:rsidRDefault="004A3DE7" w:rsidP="004A3DE7">
      <w:pPr>
        <w:pStyle w:val="HTML"/>
        <w:rPr>
          <w:rStyle w:val="pln"/>
        </w:rPr>
      </w:pPr>
      <w:r>
        <w:rPr>
          <w:rStyle w:val="pln"/>
        </w:rPr>
        <w:t xml:space="preserve">$ git diff </w:t>
      </w:r>
      <w:r>
        <w:rPr>
          <w:rStyle w:val="pun"/>
        </w:rPr>
        <w:t>--</w:t>
      </w:r>
      <w:r>
        <w:rPr>
          <w:rStyle w:val="pln"/>
        </w:rPr>
        <w:t>cached</w:t>
      </w:r>
    </w:p>
    <w:p w14:paraId="78407453" w14:textId="77777777" w:rsidR="004A3DE7" w:rsidRDefault="004A3DE7" w:rsidP="004A3DE7">
      <w:pPr>
        <w:pStyle w:val="HTML"/>
        <w:rPr>
          <w:rStyle w:val="pln"/>
        </w:rPr>
      </w:pPr>
      <w:r>
        <w:rPr>
          <w:rStyle w:val="pln"/>
        </w:rPr>
        <w:t xml:space="preserve">diff </w:t>
      </w:r>
      <w:r>
        <w:rPr>
          <w:rStyle w:val="pun"/>
        </w:rPr>
        <w:t>--</w:t>
      </w:r>
      <w:r>
        <w:rPr>
          <w:rStyle w:val="pln"/>
        </w:rPr>
        <w:t>git a</w:t>
      </w:r>
      <w:r>
        <w:rPr>
          <w:rStyle w:val="pun"/>
        </w:rPr>
        <w:t>/</w:t>
      </w:r>
      <w:r>
        <w:rPr>
          <w:rStyle w:val="pln"/>
        </w:rPr>
        <w:t>README b</w:t>
      </w:r>
      <w:r>
        <w:rPr>
          <w:rStyle w:val="pun"/>
        </w:rPr>
        <w:t>/</w:t>
      </w:r>
      <w:r>
        <w:rPr>
          <w:rStyle w:val="pln"/>
        </w:rPr>
        <w:t>README</w:t>
      </w:r>
    </w:p>
    <w:p w14:paraId="5BBB9CAC" w14:textId="77777777" w:rsidR="004A3DE7" w:rsidRDefault="004A3DE7" w:rsidP="004A3DE7">
      <w:pPr>
        <w:pStyle w:val="HTML"/>
        <w:rPr>
          <w:rStyle w:val="pln"/>
        </w:rPr>
      </w:pPr>
      <w:r>
        <w:rPr>
          <w:rStyle w:val="kwd"/>
        </w:rPr>
        <w:t>new</w:t>
      </w:r>
      <w:r>
        <w:rPr>
          <w:rStyle w:val="pln"/>
        </w:rPr>
        <w:t xml:space="preserve"> file mode </w:t>
      </w:r>
      <w:r>
        <w:rPr>
          <w:rStyle w:val="lit"/>
        </w:rPr>
        <w:t>100644</w:t>
      </w:r>
    </w:p>
    <w:p w14:paraId="47764A86" w14:textId="77777777" w:rsidR="004A3DE7" w:rsidRDefault="004A3DE7" w:rsidP="004A3DE7">
      <w:pPr>
        <w:pStyle w:val="HTML"/>
        <w:rPr>
          <w:rStyle w:val="pln"/>
        </w:rPr>
      </w:pPr>
      <w:r>
        <w:rPr>
          <w:rStyle w:val="pln"/>
        </w:rPr>
        <w:t xml:space="preserve">index </w:t>
      </w:r>
      <w:r>
        <w:rPr>
          <w:rStyle w:val="lit"/>
        </w:rPr>
        <w:t>0000000.</w:t>
      </w:r>
      <w:r>
        <w:rPr>
          <w:rStyle w:val="pun"/>
        </w:rPr>
        <w:t>.</w:t>
      </w:r>
      <w:r>
        <w:rPr>
          <w:rStyle w:val="lit"/>
        </w:rPr>
        <w:t>8f87495</w:t>
      </w:r>
    </w:p>
    <w:p w14:paraId="2015E0EE" w14:textId="77777777" w:rsidR="004A3DE7" w:rsidRDefault="004A3DE7" w:rsidP="004A3DE7">
      <w:pPr>
        <w:pStyle w:val="HTML"/>
        <w:rPr>
          <w:rStyle w:val="pln"/>
        </w:rPr>
      </w:pPr>
      <w:r>
        <w:rPr>
          <w:rStyle w:val="pun"/>
        </w:rPr>
        <w:t>---</w:t>
      </w:r>
      <w:r>
        <w:rPr>
          <w:rStyle w:val="pln"/>
        </w:rPr>
        <w:t xml:space="preserve"> </w:t>
      </w:r>
      <w:r>
        <w:rPr>
          <w:rStyle w:val="pun"/>
        </w:rPr>
        <w:t>/</w:t>
      </w:r>
      <w:r>
        <w:rPr>
          <w:rStyle w:val="pln"/>
        </w:rPr>
        <w:t>dev</w:t>
      </w:r>
      <w:r>
        <w:rPr>
          <w:rStyle w:val="pun"/>
        </w:rPr>
        <w:t>/</w:t>
      </w:r>
      <w:r>
        <w:rPr>
          <w:rStyle w:val="kwd"/>
        </w:rPr>
        <w:t>null</w:t>
      </w:r>
    </w:p>
    <w:p w14:paraId="0262D3AC" w14:textId="77777777" w:rsidR="004A3DE7" w:rsidRDefault="004A3DE7" w:rsidP="004A3DE7">
      <w:pPr>
        <w:pStyle w:val="HTML"/>
        <w:rPr>
          <w:rStyle w:val="pln"/>
        </w:rPr>
      </w:pPr>
      <w:r>
        <w:rPr>
          <w:rStyle w:val="pun"/>
        </w:rPr>
        <w:t>+++</w:t>
      </w:r>
      <w:r>
        <w:rPr>
          <w:rStyle w:val="pln"/>
        </w:rPr>
        <w:t xml:space="preserve"> b</w:t>
      </w:r>
      <w:r>
        <w:rPr>
          <w:rStyle w:val="pun"/>
        </w:rPr>
        <w:t>/</w:t>
      </w:r>
      <w:r>
        <w:rPr>
          <w:rStyle w:val="pln"/>
        </w:rPr>
        <w:t>README</w:t>
      </w:r>
    </w:p>
    <w:p w14:paraId="245F0C5B" w14:textId="77777777" w:rsidR="004A3DE7" w:rsidRDefault="004A3DE7" w:rsidP="004A3DE7">
      <w:pPr>
        <w:pStyle w:val="HTML"/>
        <w:rPr>
          <w:rStyle w:val="pln"/>
        </w:rPr>
      </w:pPr>
      <w:r>
        <w:rPr>
          <w:rStyle w:val="pun"/>
        </w:rPr>
        <w:t>@@</w:t>
      </w:r>
      <w:r>
        <w:rPr>
          <w:rStyle w:val="pln"/>
        </w:rPr>
        <w:t xml:space="preserve"> </w:t>
      </w:r>
      <w:r>
        <w:rPr>
          <w:rStyle w:val="pun"/>
        </w:rPr>
        <w:t>-</w:t>
      </w:r>
      <w:r>
        <w:rPr>
          <w:rStyle w:val="lit"/>
        </w:rPr>
        <w:t>0</w:t>
      </w:r>
      <w:r>
        <w:rPr>
          <w:rStyle w:val="pun"/>
        </w:rPr>
        <w:t>,</w:t>
      </w:r>
      <w:r>
        <w:rPr>
          <w:rStyle w:val="lit"/>
        </w:rPr>
        <w:t>0</w:t>
      </w:r>
      <w:r>
        <w:rPr>
          <w:rStyle w:val="pln"/>
        </w:rPr>
        <w:t xml:space="preserve"> </w:t>
      </w:r>
      <w:r>
        <w:rPr>
          <w:rStyle w:val="pun"/>
        </w:rPr>
        <w:t>+</w:t>
      </w:r>
      <w:r>
        <w:rPr>
          <w:rStyle w:val="lit"/>
        </w:rPr>
        <w:t>1</w:t>
      </w:r>
      <w:r>
        <w:rPr>
          <w:rStyle w:val="pln"/>
        </w:rPr>
        <w:t xml:space="preserve"> </w:t>
      </w:r>
      <w:r>
        <w:rPr>
          <w:rStyle w:val="pun"/>
        </w:rPr>
        <w:t>@@</w:t>
      </w:r>
    </w:p>
    <w:p w14:paraId="6D69D29B" w14:textId="77777777" w:rsidR="004A3DE7" w:rsidRDefault="004A3DE7" w:rsidP="004A3DE7">
      <w:pPr>
        <w:pStyle w:val="HTML"/>
        <w:rPr>
          <w:rStyle w:val="pln"/>
        </w:rPr>
      </w:pPr>
      <w:r>
        <w:rPr>
          <w:rStyle w:val="pun"/>
        </w:rPr>
        <w:t>+#</w:t>
      </w:r>
      <w:r>
        <w:rPr>
          <w:rStyle w:val="pln"/>
        </w:rPr>
        <w:t xml:space="preserve"> </w:t>
      </w:r>
      <w:r>
        <w:rPr>
          <w:rStyle w:val="typ"/>
        </w:rPr>
        <w:t>Runoob</w:t>
      </w:r>
      <w:r>
        <w:rPr>
          <w:rStyle w:val="pln"/>
        </w:rPr>
        <w:t xml:space="preserve"> </w:t>
      </w:r>
      <w:r>
        <w:rPr>
          <w:rStyle w:val="typ"/>
        </w:rPr>
        <w:t>Git</w:t>
      </w:r>
      <w:r>
        <w:rPr>
          <w:rStyle w:val="pln"/>
        </w:rPr>
        <w:t xml:space="preserve"> </w:t>
      </w:r>
      <w:r>
        <w:rPr>
          <w:rStyle w:val="pun"/>
        </w:rPr>
        <w:t>测试</w:t>
      </w:r>
    </w:p>
    <w:p w14:paraId="0FC16319" w14:textId="77777777" w:rsidR="004A3DE7" w:rsidRDefault="004A3DE7" w:rsidP="004A3DE7">
      <w:pPr>
        <w:pStyle w:val="HTML"/>
        <w:rPr>
          <w:rStyle w:val="pln"/>
        </w:rPr>
      </w:pPr>
      <w:r>
        <w:rPr>
          <w:rStyle w:val="pln"/>
        </w:rPr>
        <w:t xml:space="preserve">diff </w:t>
      </w:r>
      <w:r>
        <w:rPr>
          <w:rStyle w:val="pun"/>
        </w:rPr>
        <w:t>--</w:t>
      </w:r>
      <w:r>
        <w:rPr>
          <w:rStyle w:val="pln"/>
        </w:rPr>
        <w:t>git a</w:t>
      </w:r>
      <w:r>
        <w:rPr>
          <w:rStyle w:val="pun"/>
        </w:rPr>
        <w:t>/</w:t>
      </w:r>
      <w:r>
        <w:rPr>
          <w:rStyle w:val="pln"/>
        </w:rPr>
        <w:t>hello</w:t>
      </w:r>
      <w:r>
        <w:rPr>
          <w:rStyle w:val="pun"/>
        </w:rPr>
        <w:t>.</w:t>
      </w:r>
      <w:r>
        <w:rPr>
          <w:rStyle w:val="pln"/>
        </w:rPr>
        <w:t>php b</w:t>
      </w:r>
      <w:r>
        <w:rPr>
          <w:rStyle w:val="pun"/>
        </w:rPr>
        <w:t>/</w:t>
      </w:r>
      <w:r>
        <w:rPr>
          <w:rStyle w:val="pln"/>
        </w:rPr>
        <w:t>hello</w:t>
      </w:r>
      <w:r>
        <w:rPr>
          <w:rStyle w:val="pun"/>
        </w:rPr>
        <w:t>.</w:t>
      </w:r>
      <w:r>
        <w:rPr>
          <w:rStyle w:val="pln"/>
        </w:rPr>
        <w:t>php</w:t>
      </w:r>
    </w:p>
    <w:p w14:paraId="09036105" w14:textId="77777777" w:rsidR="004A3DE7" w:rsidRDefault="004A3DE7" w:rsidP="004A3DE7">
      <w:pPr>
        <w:pStyle w:val="HTML"/>
        <w:rPr>
          <w:rStyle w:val="pln"/>
        </w:rPr>
      </w:pPr>
      <w:r>
        <w:rPr>
          <w:rStyle w:val="kwd"/>
        </w:rPr>
        <w:t>new</w:t>
      </w:r>
      <w:r>
        <w:rPr>
          <w:rStyle w:val="pln"/>
        </w:rPr>
        <w:t xml:space="preserve"> file mode </w:t>
      </w:r>
      <w:r>
        <w:rPr>
          <w:rStyle w:val="lit"/>
        </w:rPr>
        <w:t>100644</w:t>
      </w:r>
    </w:p>
    <w:p w14:paraId="61ADB35D" w14:textId="77777777" w:rsidR="004A3DE7" w:rsidRDefault="004A3DE7" w:rsidP="004A3DE7">
      <w:pPr>
        <w:pStyle w:val="HTML"/>
        <w:rPr>
          <w:rStyle w:val="pln"/>
        </w:rPr>
      </w:pPr>
      <w:r>
        <w:rPr>
          <w:rStyle w:val="pln"/>
        </w:rPr>
        <w:t xml:space="preserve">index </w:t>
      </w:r>
      <w:r>
        <w:rPr>
          <w:rStyle w:val="lit"/>
        </w:rPr>
        <w:t>0000000.</w:t>
      </w:r>
      <w:r>
        <w:rPr>
          <w:rStyle w:val="pun"/>
        </w:rPr>
        <w:t>.</w:t>
      </w:r>
      <w:r>
        <w:rPr>
          <w:rStyle w:val="lit"/>
        </w:rPr>
        <w:t>69b5711</w:t>
      </w:r>
    </w:p>
    <w:p w14:paraId="5FC6D99D" w14:textId="77777777" w:rsidR="004A3DE7" w:rsidRDefault="004A3DE7" w:rsidP="004A3DE7">
      <w:pPr>
        <w:pStyle w:val="HTML"/>
        <w:rPr>
          <w:rStyle w:val="pln"/>
        </w:rPr>
      </w:pPr>
      <w:r>
        <w:rPr>
          <w:rStyle w:val="pun"/>
        </w:rPr>
        <w:t>---</w:t>
      </w:r>
      <w:r>
        <w:rPr>
          <w:rStyle w:val="pln"/>
        </w:rPr>
        <w:t xml:space="preserve"> </w:t>
      </w:r>
      <w:r>
        <w:rPr>
          <w:rStyle w:val="pun"/>
        </w:rPr>
        <w:t>/</w:t>
      </w:r>
      <w:r>
        <w:rPr>
          <w:rStyle w:val="pln"/>
        </w:rPr>
        <w:t>dev</w:t>
      </w:r>
      <w:r>
        <w:rPr>
          <w:rStyle w:val="pun"/>
        </w:rPr>
        <w:t>/</w:t>
      </w:r>
      <w:r>
        <w:rPr>
          <w:rStyle w:val="kwd"/>
        </w:rPr>
        <w:t>null</w:t>
      </w:r>
    </w:p>
    <w:p w14:paraId="6A974C47" w14:textId="77777777" w:rsidR="004A3DE7" w:rsidRDefault="004A3DE7" w:rsidP="004A3DE7">
      <w:pPr>
        <w:pStyle w:val="HTML"/>
        <w:rPr>
          <w:rStyle w:val="pln"/>
        </w:rPr>
      </w:pPr>
      <w:r>
        <w:rPr>
          <w:rStyle w:val="pun"/>
        </w:rPr>
        <w:t>+++</w:t>
      </w:r>
      <w:r>
        <w:rPr>
          <w:rStyle w:val="pln"/>
        </w:rPr>
        <w:t xml:space="preserve"> b</w:t>
      </w:r>
      <w:r>
        <w:rPr>
          <w:rStyle w:val="pun"/>
        </w:rPr>
        <w:t>/</w:t>
      </w:r>
      <w:r>
        <w:rPr>
          <w:rStyle w:val="pln"/>
        </w:rPr>
        <w:t>hello</w:t>
      </w:r>
      <w:r>
        <w:rPr>
          <w:rStyle w:val="pun"/>
        </w:rPr>
        <w:t>.</w:t>
      </w:r>
      <w:r>
        <w:rPr>
          <w:rStyle w:val="pln"/>
        </w:rPr>
        <w:t>php</w:t>
      </w:r>
    </w:p>
    <w:p w14:paraId="49561D61" w14:textId="77777777" w:rsidR="004A3DE7" w:rsidRDefault="004A3DE7" w:rsidP="004A3DE7">
      <w:pPr>
        <w:pStyle w:val="HTML"/>
        <w:rPr>
          <w:rStyle w:val="pln"/>
        </w:rPr>
      </w:pPr>
      <w:r>
        <w:rPr>
          <w:rStyle w:val="pun"/>
        </w:rPr>
        <w:t>@@</w:t>
      </w:r>
      <w:r>
        <w:rPr>
          <w:rStyle w:val="pln"/>
        </w:rPr>
        <w:t xml:space="preserve"> </w:t>
      </w:r>
      <w:r>
        <w:rPr>
          <w:rStyle w:val="pun"/>
        </w:rPr>
        <w:t>-</w:t>
      </w:r>
      <w:r>
        <w:rPr>
          <w:rStyle w:val="lit"/>
        </w:rPr>
        <w:t>0</w:t>
      </w:r>
      <w:r>
        <w:rPr>
          <w:rStyle w:val="pun"/>
        </w:rPr>
        <w:t>,</w:t>
      </w:r>
      <w:r>
        <w:rPr>
          <w:rStyle w:val="lit"/>
        </w:rPr>
        <w:t>0</w:t>
      </w:r>
      <w:r>
        <w:rPr>
          <w:rStyle w:val="pln"/>
        </w:rPr>
        <w:t xml:space="preserve"> </w:t>
      </w:r>
      <w:r>
        <w:rPr>
          <w:rStyle w:val="pun"/>
        </w:rPr>
        <w:t>+</w:t>
      </w:r>
      <w:r>
        <w:rPr>
          <w:rStyle w:val="lit"/>
        </w:rPr>
        <w:t>1</w:t>
      </w:r>
      <w:r>
        <w:rPr>
          <w:rStyle w:val="pun"/>
        </w:rPr>
        <w:t>,</w:t>
      </w:r>
      <w:r>
        <w:rPr>
          <w:rStyle w:val="lit"/>
        </w:rPr>
        <w:t>3</w:t>
      </w:r>
      <w:r>
        <w:rPr>
          <w:rStyle w:val="pln"/>
        </w:rPr>
        <w:t xml:space="preserve"> </w:t>
      </w:r>
      <w:r>
        <w:rPr>
          <w:rStyle w:val="pun"/>
        </w:rPr>
        <w:t>@@</w:t>
      </w:r>
    </w:p>
    <w:p w14:paraId="07B1E710" w14:textId="77777777" w:rsidR="004A3DE7" w:rsidRDefault="004A3DE7" w:rsidP="004A3DE7">
      <w:pPr>
        <w:pStyle w:val="HTML"/>
        <w:rPr>
          <w:rStyle w:val="pln"/>
        </w:rPr>
      </w:pPr>
      <w:r>
        <w:rPr>
          <w:rStyle w:val="pun"/>
        </w:rPr>
        <w:t>+&lt;?</w:t>
      </w:r>
      <w:r>
        <w:rPr>
          <w:rStyle w:val="pln"/>
        </w:rPr>
        <w:t>php</w:t>
      </w:r>
    </w:p>
    <w:p w14:paraId="4EF9F59A" w14:textId="77777777" w:rsidR="004A3DE7" w:rsidRDefault="004A3DE7" w:rsidP="004A3DE7">
      <w:pPr>
        <w:pStyle w:val="HTML"/>
        <w:rPr>
          <w:rStyle w:val="pln"/>
        </w:rPr>
      </w:pPr>
      <w:r>
        <w:rPr>
          <w:rStyle w:val="pun"/>
        </w:rPr>
        <w:t>+</w:t>
      </w:r>
      <w:r>
        <w:rPr>
          <w:rStyle w:val="pln"/>
        </w:rPr>
        <w:t xml:space="preserve">echo </w:t>
      </w:r>
      <w:r>
        <w:rPr>
          <w:rStyle w:val="str"/>
        </w:rPr>
        <w:t>'菜鸟教程：www.runoob.com'</w:t>
      </w:r>
      <w:r>
        <w:rPr>
          <w:rStyle w:val="pun"/>
        </w:rPr>
        <w:t>;</w:t>
      </w:r>
    </w:p>
    <w:p w14:paraId="664FF5E7" w14:textId="77777777" w:rsidR="004A3DE7" w:rsidRDefault="004A3DE7" w:rsidP="004A3DE7">
      <w:pPr>
        <w:pStyle w:val="HTML"/>
      </w:pPr>
      <w:r>
        <w:rPr>
          <w:rStyle w:val="pun"/>
        </w:rPr>
        <w:t>+?&gt;</w:t>
      </w:r>
    </w:p>
    <w:p w14:paraId="24997A68" w14:textId="77777777" w:rsidR="004A3DE7" w:rsidRDefault="004A3DE7" w:rsidP="004A3DE7">
      <w:pPr>
        <w:pStyle w:val="3"/>
      </w:pPr>
      <w:bookmarkStart w:id="50" w:name="_Toc46394669"/>
      <w:r>
        <w:t>git commit</w:t>
      </w:r>
      <w:bookmarkEnd w:id="50"/>
    </w:p>
    <w:p w14:paraId="2EF9B94E" w14:textId="77777777" w:rsidR="004A3DE7" w:rsidRDefault="004A3DE7" w:rsidP="004A3DE7">
      <w:pPr>
        <w:pStyle w:val="a3"/>
      </w:pPr>
      <w:r>
        <w:t>使用 git add 命令将想要快照的内容写入缓存区， 而执行 git commit 将缓存区内容添加到仓库中。</w:t>
      </w:r>
    </w:p>
    <w:p w14:paraId="3D46B0CA" w14:textId="77777777" w:rsidR="004A3DE7" w:rsidRDefault="004A3DE7" w:rsidP="004A3DE7">
      <w:pPr>
        <w:pStyle w:val="a3"/>
      </w:pPr>
      <w:r>
        <w:t>Git 为你的每一个提交都记录你的名字与电子邮箱地址，所以第一步需要配置用户名和邮箱地址。</w:t>
      </w:r>
    </w:p>
    <w:p w14:paraId="5BF90BD9" w14:textId="77777777" w:rsidR="004A3DE7" w:rsidRDefault="004A3DE7" w:rsidP="004A3DE7">
      <w:pPr>
        <w:pStyle w:val="HTML"/>
        <w:rPr>
          <w:rStyle w:val="pln"/>
        </w:rPr>
      </w:pPr>
      <w:r>
        <w:rPr>
          <w:rStyle w:val="pln"/>
        </w:rPr>
        <w:t xml:space="preserve">$ git config </w:t>
      </w:r>
      <w:r>
        <w:rPr>
          <w:rStyle w:val="pun"/>
        </w:rPr>
        <w:t>--</w:t>
      </w:r>
      <w:r>
        <w:rPr>
          <w:rStyle w:val="kwd"/>
        </w:rPr>
        <w:t>global</w:t>
      </w:r>
      <w:r>
        <w:rPr>
          <w:rStyle w:val="pln"/>
        </w:rPr>
        <w:t xml:space="preserve"> user</w:t>
      </w:r>
      <w:r>
        <w:rPr>
          <w:rStyle w:val="pun"/>
        </w:rPr>
        <w:t>.</w:t>
      </w:r>
      <w:r>
        <w:rPr>
          <w:rStyle w:val="pln"/>
        </w:rPr>
        <w:t xml:space="preserve">name </w:t>
      </w:r>
      <w:r>
        <w:rPr>
          <w:rStyle w:val="str"/>
        </w:rPr>
        <w:t>'runoob'</w:t>
      </w:r>
    </w:p>
    <w:p w14:paraId="7C487532" w14:textId="77777777" w:rsidR="004A3DE7" w:rsidRDefault="004A3DE7" w:rsidP="004A3DE7">
      <w:pPr>
        <w:pStyle w:val="HTML"/>
      </w:pPr>
      <w:r>
        <w:rPr>
          <w:rStyle w:val="pln"/>
        </w:rPr>
        <w:t xml:space="preserve">$ git config </w:t>
      </w:r>
      <w:r>
        <w:rPr>
          <w:rStyle w:val="pun"/>
        </w:rPr>
        <w:t>--</w:t>
      </w:r>
      <w:r>
        <w:rPr>
          <w:rStyle w:val="kwd"/>
        </w:rPr>
        <w:t>global</w:t>
      </w:r>
      <w:r>
        <w:rPr>
          <w:rStyle w:val="pln"/>
        </w:rPr>
        <w:t xml:space="preserve"> user</w:t>
      </w:r>
      <w:r>
        <w:rPr>
          <w:rStyle w:val="pun"/>
        </w:rPr>
        <w:t>.</w:t>
      </w:r>
      <w:r>
        <w:rPr>
          <w:rStyle w:val="pln"/>
        </w:rPr>
        <w:t>email test@runoob</w:t>
      </w:r>
      <w:r>
        <w:rPr>
          <w:rStyle w:val="pun"/>
        </w:rPr>
        <w:t>.</w:t>
      </w:r>
      <w:r>
        <w:rPr>
          <w:rStyle w:val="pln"/>
        </w:rPr>
        <w:t>com</w:t>
      </w:r>
    </w:p>
    <w:p w14:paraId="02C4F88D" w14:textId="77777777" w:rsidR="004A3DE7" w:rsidRDefault="004A3DE7" w:rsidP="004A3DE7">
      <w:pPr>
        <w:pStyle w:val="a3"/>
      </w:pPr>
      <w:r>
        <w:lastRenderedPageBreak/>
        <w:t xml:space="preserve">接下来我们写入缓存，并提交对 hello.php 的所有改动。在首个例子中，我们使用 -m 选项以在命令行中提供提交注释。 </w:t>
      </w:r>
    </w:p>
    <w:p w14:paraId="597FF696" w14:textId="77777777" w:rsidR="004A3DE7" w:rsidRDefault="004A3DE7" w:rsidP="004A3DE7">
      <w:pPr>
        <w:pStyle w:val="HTML"/>
        <w:rPr>
          <w:rStyle w:val="pln"/>
        </w:rPr>
      </w:pPr>
      <w:r>
        <w:rPr>
          <w:rStyle w:val="pln"/>
        </w:rPr>
        <w:t>$ git add hello</w:t>
      </w:r>
      <w:r>
        <w:rPr>
          <w:rStyle w:val="pun"/>
        </w:rPr>
        <w:t>.</w:t>
      </w:r>
      <w:r>
        <w:rPr>
          <w:rStyle w:val="pln"/>
        </w:rPr>
        <w:t>php</w:t>
      </w:r>
    </w:p>
    <w:p w14:paraId="1D23CFA2"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01E13CFE" w14:textId="77777777" w:rsidR="004A3DE7" w:rsidRDefault="004A3DE7" w:rsidP="004A3DE7">
      <w:pPr>
        <w:pStyle w:val="HTML"/>
        <w:rPr>
          <w:rStyle w:val="pln"/>
        </w:rPr>
      </w:pPr>
      <w:r>
        <w:rPr>
          <w:rStyle w:val="pln"/>
        </w:rPr>
        <w:t>A  README</w:t>
      </w:r>
    </w:p>
    <w:p w14:paraId="38ED8629" w14:textId="77777777" w:rsidR="004A3DE7" w:rsidRDefault="004A3DE7" w:rsidP="004A3DE7">
      <w:pPr>
        <w:pStyle w:val="HTML"/>
        <w:rPr>
          <w:rStyle w:val="pln"/>
        </w:rPr>
      </w:pPr>
      <w:r>
        <w:rPr>
          <w:rStyle w:val="pln"/>
        </w:rPr>
        <w:t>A  hello</w:t>
      </w:r>
      <w:r>
        <w:rPr>
          <w:rStyle w:val="pun"/>
        </w:rPr>
        <w:t>.</w:t>
      </w:r>
      <w:r>
        <w:rPr>
          <w:rStyle w:val="pln"/>
        </w:rPr>
        <w:t>php</w:t>
      </w:r>
    </w:p>
    <w:p w14:paraId="0B409AFB" w14:textId="77777777" w:rsidR="004A3DE7" w:rsidRDefault="004A3DE7" w:rsidP="004A3DE7">
      <w:pPr>
        <w:pStyle w:val="HTML"/>
        <w:rPr>
          <w:rStyle w:val="pln"/>
        </w:rPr>
      </w:pPr>
      <w:r>
        <w:rPr>
          <w:rStyle w:val="pln"/>
        </w:rPr>
        <w:t xml:space="preserve">$ git commit </w:t>
      </w:r>
      <w:r>
        <w:rPr>
          <w:rStyle w:val="pun"/>
        </w:rPr>
        <w:t>-</w:t>
      </w:r>
      <w:r>
        <w:rPr>
          <w:rStyle w:val="pln"/>
        </w:rPr>
        <w:t xml:space="preserve">m </w:t>
      </w:r>
      <w:r>
        <w:rPr>
          <w:rStyle w:val="str"/>
        </w:rPr>
        <w:t>'第一次版本提交'</w:t>
      </w:r>
    </w:p>
    <w:p w14:paraId="48864F9F" w14:textId="77777777" w:rsidR="004A3DE7" w:rsidRDefault="004A3DE7" w:rsidP="004A3DE7">
      <w:pPr>
        <w:pStyle w:val="HTML"/>
        <w:rPr>
          <w:rStyle w:val="pln"/>
        </w:rPr>
      </w:pPr>
      <w:r>
        <w:rPr>
          <w:rStyle w:val="pun"/>
        </w:rPr>
        <w:t>[</w:t>
      </w:r>
      <w:r>
        <w:rPr>
          <w:rStyle w:val="pln"/>
        </w:rPr>
        <w:t xml:space="preserve">master </w:t>
      </w:r>
      <w:r>
        <w:rPr>
          <w:rStyle w:val="pun"/>
        </w:rPr>
        <w:t>(</w:t>
      </w:r>
      <w:r>
        <w:rPr>
          <w:rStyle w:val="pln"/>
        </w:rPr>
        <w:t>root</w:t>
      </w:r>
      <w:r>
        <w:rPr>
          <w:rStyle w:val="pun"/>
        </w:rPr>
        <w:t>-</w:t>
      </w:r>
      <w:r>
        <w:rPr>
          <w:rStyle w:val="pln"/>
        </w:rPr>
        <w:t>commit</w:t>
      </w:r>
      <w:r>
        <w:rPr>
          <w:rStyle w:val="pun"/>
        </w:rPr>
        <w:t>)</w:t>
      </w:r>
      <w:r>
        <w:rPr>
          <w:rStyle w:val="pln"/>
        </w:rPr>
        <w:t xml:space="preserve"> d32cf1f</w:t>
      </w:r>
      <w:r>
        <w:rPr>
          <w:rStyle w:val="pun"/>
        </w:rPr>
        <w:t>]</w:t>
      </w:r>
      <w:r>
        <w:rPr>
          <w:rStyle w:val="pln"/>
        </w:rPr>
        <w:t xml:space="preserve"> </w:t>
      </w:r>
      <w:r>
        <w:rPr>
          <w:rStyle w:val="pun"/>
        </w:rPr>
        <w:t>第一次版本提交</w:t>
      </w:r>
    </w:p>
    <w:p w14:paraId="63A968B1" w14:textId="77777777" w:rsidR="004A3DE7" w:rsidRDefault="004A3DE7" w:rsidP="004A3DE7">
      <w:pPr>
        <w:pStyle w:val="HTML"/>
        <w:rPr>
          <w:rStyle w:val="pln"/>
        </w:rPr>
      </w:pPr>
      <w:r>
        <w:rPr>
          <w:rStyle w:val="pln"/>
        </w:rPr>
        <w:t xml:space="preserve"> </w:t>
      </w:r>
      <w:r>
        <w:rPr>
          <w:rStyle w:val="lit"/>
        </w:rPr>
        <w:t>2</w:t>
      </w:r>
      <w:r>
        <w:rPr>
          <w:rStyle w:val="pln"/>
        </w:rPr>
        <w:t xml:space="preserve"> files changed</w:t>
      </w:r>
      <w:r>
        <w:rPr>
          <w:rStyle w:val="pun"/>
        </w:rPr>
        <w:t>,</w:t>
      </w:r>
      <w:r>
        <w:rPr>
          <w:rStyle w:val="pln"/>
        </w:rPr>
        <w:t xml:space="preserve"> </w:t>
      </w:r>
      <w:r>
        <w:rPr>
          <w:rStyle w:val="lit"/>
        </w:rPr>
        <w:t>4</w:t>
      </w:r>
      <w:r>
        <w:rPr>
          <w:rStyle w:val="pln"/>
        </w:rPr>
        <w:t xml:space="preserve"> insertions</w:t>
      </w:r>
      <w:r>
        <w:rPr>
          <w:rStyle w:val="pun"/>
        </w:rPr>
        <w:t>(+)</w:t>
      </w:r>
    </w:p>
    <w:p w14:paraId="752237A6" w14:textId="77777777" w:rsidR="004A3DE7" w:rsidRDefault="004A3DE7" w:rsidP="004A3DE7">
      <w:pPr>
        <w:pStyle w:val="HTML"/>
        <w:rPr>
          <w:rStyle w:val="pln"/>
        </w:rPr>
      </w:pPr>
      <w:r>
        <w:rPr>
          <w:rStyle w:val="pln"/>
        </w:rPr>
        <w:t xml:space="preserve"> create mode </w:t>
      </w:r>
      <w:r>
        <w:rPr>
          <w:rStyle w:val="lit"/>
        </w:rPr>
        <w:t>100644</w:t>
      </w:r>
      <w:r>
        <w:rPr>
          <w:rStyle w:val="pln"/>
        </w:rPr>
        <w:t xml:space="preserve"> README</w:t>
      </w:r>
    </w:p>
    <w:p w14:paraId="3CBDC3FB" w14:textId="77777777" w:rsidR="004A3DE7" w:rsidRDefault="004A3DE7" w:rsidP="004A3DE7">
      <w:pPr>
        <w:pStyle w:val="HTML"/>
        <w:rPr>
          <w:rStyle w:val="pln"/>
        </w:rPr>
      </w:pPr>
      <w:r>
        <w:rPr>
          <w:rStyle w:val="pln"/>
        </w:rPr>
        <w:t xml:space="preserve"> create mode </w:t>
      </w:r>
      <w:r>
        <w:rPr>
          <w:rStyle w:val="lit"/>
        </w:rPr>
        <w:t>100644</w:t>
      </w:r>
      <w:r>
        <w:rPr>
          <w:rStyle w:val="pln"/>
        </w:rPr>
        <w:t xml:space="preserve"> hello</w:t>
      </w:r>
      <w:r>
        <w:rPr>
          <w:rStyle w:val="pun"/>
        </w:rPr>
        <w:t>.</w:t>
      </w:r>
      <w:r>
        <w:rPr>
          <w:rStyle w:val="pln"/>
        </w:rPr>
        <w:t>php</w:t>
      </w:r>
    </w:p>
    <w:p w14:paraId="57144495" w14:textId="77777777" w:rsidR="004A3DE7" w:rsidRDefault="004A3DE7" w:rsidP="004A3DE7">
      <w:pPr>
        <w:pStyle w:val="HTML"/>
      </w:pPr>
      <w:r>
        <w:rPr>
          <w:rStyle w:val="pln"/>
        </w:rPr>
        <w:t xml:space="preserve"> </w:t>
      </w:r>
    </w:p>
    <w:p w14:paraId="3F97DE26" w14:textId="77777777" w:rsidR="004A3DE7" w:rsidRDefault="004A3DE7" w:rsidP="004A3DE7">
      <w:pPr>
        <w:pStyle w:val="a3"/>
      </w:pPr>
      <w:r>
        <w:t>现在我们已经记录了快照。如果我们再执行 git status:</w:t>
      </w:r>
    </w:p>
    <w:p w14:paraId="40321F5D" w14:textId="77777777" w:rsidR="004A3DE7" w:rsidRDefault="004A3DE7" w:rsidP="004A3DE7">
      <w:pPr>
        <w:pStyle w:val="HTML"/>
        <w:rPr>
          <w:rStyle w:val="pln"/>
        </w:rPr>
      </w:pPr>
      <w:r>
        <w:rPr>
          <w:rStyle w:val="pln"/>
        </w:rPr>
        <w:t>$ git status</w:t>
      </w:r>
    </w:p>
    <w:p w14:paraId="5DE9F82B" w14:textId="77777777" w:rsidR="004A3DE7" w:rsidRDefault="004A3DE7" w:rsidP="004A3DE7">
      <w:pPr>
        <w:pStyle w:val="HTML"/>
        <w:rPr>
          <w:rStyle w:val="pln"/>
        </w:rPr>
      </w:pPr>
      <w:r>
        <w:rPr>
          <w:rStyle w:val="com"/>
        </w:rPr>
        <w:t># On branch master</w:t>
      </w:r>
    </w:p>
    <w:p w14:paraId="73E26B1A" w14:textId="77777777" w:rsidR="004A3DE7" w:rsidRDefault="004A3DE7" w:rsidP="004A3DE7">
      <w:pPr>
        <w:pStyle w:val="HTML"/>
      </w:pPr>
      <w:r>
        <w:rPr>
          <w:rStyle w:val="pln"/>
        </w:rPr>
        <w:t xml:space="preserve">nothing to commit </w:t>
      </w:r>
      <w:r>
        <w:rPr>
          <w:rStyle w:val="pun"/>
        </w:rPr>
        <w:t>(</w:t>
      </w:r>
      <w:r>
        <w:rPr>
          <w:rStyle w:val="pln"/>
        </w:rPr>
        <w:t>working directory clean</w:t>
      </w:r>
      <w:r>
        <w:rPr>
          <w:rStyle w:val="pun"/>
        </w:rPr>
        <w:t>)</w:t>
      </w:r>
    </w:p>
    <w:p w14:paraId="5033AA59" w14:textId="77777777" w:rsidR="004A3DE7" w:rsidRDefault="004A3DE7" w:rsidP="004A3DE7">
      <w:pPr>
        <w:pStyle w:val="a3"/>
      </w:pPr>
      <w:r>
        <w:t>以上输出说明我们在最近一次提交之后，没有做任何改动，是一个"working directory clean：干净的工作目录"。</w:t>
      </w:r>
    </w:p>
    <w:p w14:paraId="691AF35E" w14:textId="77777777" w:rsidR="004A3DE7" w:rsidRDefault="004A3DE7" w:rsidP="004A3DE7">
      <w:pPr>
        <w:pStyle w:val="a3"/>
      </w:pPr>
      <w:r>
        <w:t xml:space="preserve">如果你没有设置 -m 选项，Git 会尝试为你打开一个编辑器以填写提交信息。 如果 Git 在你对它的配置中找不到相关信息，默认会打开 vim。屏幕会像这样： </w:t>
      </w:r>
    </w:p>
    <w:p w14:paraId="49F75196" w14:textId="77777777" w:rsidR="004A3DE7" w:rsidRDefault="004A3DE7" w:rsidP="004A3DE7">
      <w:pPr>
        <w:pStyle w:val="HTML"/>
        <w:rPr>
          <w:rStyle w:val="pln"/>
        </w:rPr>
      </w:pPr>
      <w:r>
        <w:rPr>
          <w:rStyle w:val="com"/>
        </w:rPr>
        <w:t># Please enter the commit message for your changes. Lines starting</w:t>
      </w:r>
    </w:p>
    <w:p w14:paraId="3001CBAC" w14:textId="77777777" w:rsidR="004A3DE7" w:rsidRDefault="004A3DE7" w:rsidP="004A3DE7">
      <w:pPr>
        <w:pStyle w:val="HTML"/>
        <w:rPr>
          <w:rStyle w:val="pln"/>
        </w:rPr>
      </w:pPr>
      <w:r>
        <w:rPr>
          <w:rStyle w:val="com"/>
        </w:rPr>
        <w:t># with '#' will be ignored, and an empty message aborts the commit.</w:t>
      </w:r>
    </w:p>
    <w:p w14:paraId="4FEF59B4" w14:textId="77777777" w:rsidR="004A3DE7" w:rsidRDefault="004A3DE7" w:rsidP="004A3DE7">
      <w:pPr>
        <w:pStyle w:val="HTML"/>
        <w:rPr>
          <w:rStyle w:val="pln"/>
        </w:rPr>
      </w:pPr>
      <w:r>
        <w:rPr>
          <w:rStyle w:val="com"/>
        </w:rPr>
        <w:t># On branch master</w:t>
      </w:r>
    </w:p>
    <w:p w14:paraId="2C512E86" w14:textId="77777777" w:rsidR="004A3DE7" w:rsidRDefault="004A3DE7" w:rsidP="004A3DE7">
      <w:pPr>
        <w:pStyle w:val="HTML"/>
        <w:rPr>
          <w:rStyle w:val="pln"/>
        </w:rPr>
      </w:pPr>
      <w:r>
        <w:rPr>
          <w:rStyle w:val="com"/>
        </w:rPr>
        <w:t># Changes to be committed:</w:t>
      </w:r>
    </w:p>
    <w:p w14:paraId="4172A63E" w14:textId="77777777" w:rsidR="004A3DE7" w:rsidRDefault="004A3DE7" w:rsidP="004A3DE7">
      <w:pPr>
        <w:pStyle w:val="HTML"/>
        <w:rPr>
          <w:rStyle w:val="pln"/>
        </w:rPr>
      </w:pPr>
      <w:r>
        <w:rPr>
          <w:rStyle w:val="com"/>
        </w:rPr>
        <w:t>#   (use "git reset HEAD &lt;file&gt;..." to unstage)</w:t>
      </w:r>
    </w:p>
    <w:p w14:paraId="66607103" w14:textId="77777777" w:rsidR="004A3DE7" w:rsidRDefault="004A3DE7" w:rsidP="004A3DE7">
      <w:pPr>
        <w:pStyle w:val="HTML"/>
        <w:rPr>
          <w:rStyle w:val="pln"/>
        </w:rPr>
      </w:pPr>
      <w:r>
        <w:rPr>
          <w:rStyle w:val="com"/>
        </w:rPr>
        <w:t>#</w:t>
      </w:r>
    </w:p>
    <w:p w14:paraId="1CDC6DCA" w14:textId="77777777" w:rsidR="004A3DE7" w:rsidRDefault="004A3DE7" w:rsidP="004A3DE7">
      <w:pPr>
        <w:pStyle w:val="HTML"/>
        <w:rPr>
          <w:rStyle w:val="pln"/>
        </w:rPr>
      </w:pPr>
      <w:r>
        <w:rPr>
          <w:rStyle w:val="com"/>
        </w:rPr>
        <w:t># modified:   hello.php</w:t>
      </w:r>
    </w:p>
    <w:p w14:paraId="4F6C8EDC" w14:textId="77777777" w:rsidR="004A3DE7" w:rsidRDefault="004A3DE7" w:rsidP="004A3DE7">
      <w:pPr>
        <w:pStyle w:val="HTML"/>
        <w:rPr>
          <w:rStyle w:val="pln"/>
        </w:rPr>
      </w:pPr>
      <w:r>
        <w:rPr>
          <w:rStyle w:val="com"/>
        </w:rPr>
        <w:t>#</w:t>
      </w:r>
    </w:p>
    <w:p w14:paraId="12B17BC5" w14:textId="77777777" w:rsidR="004A3DE7" w:rsidRDefault="004A3DE7" w:rsidP="004A3DE7">
      <w:pPr>
        <w:pStyle w:val="HTML"/>
        <w:rPr>
          <w:rStyle w:val="pln"/>
        </w:rPr>
      </w:pPr>
      <w:r>
        <w:rPr>
          <w:rStyle w:val="pun"/>
        </w:rPr>
        <w:t>~</w:t>
      </w:r>
    </w:p>
    <w:p w14:paraId="3DE5F2FB" w14:textId="77777777" w:rsidR="004A3DE7" w:rsidRDefault="004A3DE7" w:rsidP="004A3DE7">
      <w:pPr>
        <w:pStyle w:val="HTML"/>
        <w:rPr>
          <w:rStyle w:val="pln"/>
        </w:rPr>
      </w:pPr>
      <w:r>
        <w:rPr>
          <w:rStyle w:val="pun"/>
        </w:rPr>
        <w:t>~</w:t>
      </w:r>
    </w:p>
    <w:p w14:paraId="39A76CC9" w14:textId="77777777" w:rsidR="004A3DE7" w:rsidRDefault="004A3DE7" w:rsidP="004A3DE7">
      <w:pPr>
        <w:pStyle w:val="HTML"/>
      </w:pPr>
      <w:r>
        <w:rPr>
          <w:rStyle w:val="str"/>
        </w:rPr>
        <w:t>".git/COMMIT_EDITMSG"</w:t>
      </w:r>
      <w:r>
        <w:rPr>
          <w:rStyle w:val="pln"/>
        </w:rPr>
        <w:t xml:space="preserve"> </w:t>
      </w:r>
      <w:r>
        <w:rPr>
          <w:rStyle w:val="lit"/>
        </w:rPr>
        <w:t>9L</w:t>
      </w:r>
      <w:r>
        <w:rPr>
          <w:rStyle w:val="pun"/>
        </w:rPr>
        <w:t>,</w:t>
      </w:r>
      <w:r>
        <w:rPr>
          <w:rStyle w:val="pln"/>
        </w:rPr>
        <w:t xml:space="preserve"> </w:t>
      </w:r>
      <w:r>
        <w:rPr>
          <w:rStyle w:val="lit"/>
        </w:rPr>
        <w:t>257C</w:t>
      </w:r>
    </w:p>
    <w:p w14:paraId="6705408C" w14:textId="77777777" w:rsidR="004A3DE7" w:rsidRDefault="004A3DE7" w:rsidP="004A3DE7">
      <w:pPr>
        <w:pStyle w:val="a3"/>
      </w:pPr>
      <w:r>
        <w:t>如果你觉得 git add 提交缓存的流程太过繁琐，Git 也允许你用 -a 选项跳过这一步。命令格式如下：</w:t>
      </w:r>
    </w:p>
    <w:p w14:paraId="4F8A196B" w14:textId="77777777" w:rsidR="004A3DE7" w:rsidRDefault="004A3DE7" w:rsidP="004A3DE7">
      <w:pPr>
        <w:pStyle w:val="HTML"/>
      </w:pPr>
      <w:r>
        <w:rPr>
          <w:rStyle w:val="pln"/>
        </w:rPr>
        <w:t xml:space="preserve">git commit </w:t>
      </w:r>
      <w:r>
        <w:rPr>
          <w:rStyle w:val="pun"/>
        </w:rPr>
        <w:t>-</w:t>
      </w:r>
      <w:r>
        <w:rPr>
          <w:rStyle w:val="pln"/>
        </w:rPr>
        <w:t>a</w:t>
      </w:r>
    </w:p>
    <w:p w14:paraId="7FFE008C" w14:textId="77777777" w:rsidR="004A3DE7" w:rsidRDefault="004A3DE7" w:rsidP="004A3DE7">
      <w:pPr>
        <w:pStyle w:val="a3"/>
      </w:pPr>
      <w:r>
        <w:t>我们先修改 hello.php 文件为以下内容：</w:t>
      </w:r>
    </w:p>
    <w:p w14:paraId="4E680387" w14:textId="77777777" w:rsidR="004A3DE7" w:rsidRDefault="004A3DE7" w:rsidP="004A3DE7">
      <w:pPr>
        <w:pStyle w:val="HTML"/>
        <w:rPr>
          <w:rStyle w:val="pln"/>
        </w:rPr>
      </w:pPr>
      <w:r>
        <w:rPr>
          <w:rStyle w:val="pun"/>
        </w:rPr>
        <w:lastRenderedPageBreak/>
        <w:t>&lt;?</w:t>
      </w:r>
      <w:r>
        <w:rPr>
          <w:rStyle w:val="pln"/>
        </w:rPr>
        <w:t>php</w:t>
      </w:r>
    </w:p>
    <w:p w14:paraId="075C37E0" w14:textId="77777777" w:rsidR="004A3DE7" w:rsidRDefault="004A3DE7" w:rsidP="004A3DE7">
      <w:pPr>
        <w:pStyle w:val="HTML"/>
        <w:rPr>
          <w:rStyle w:val="pln"/>
        </w:rPr>
      </w:pPr>
      <w:r>
        <w:rPr>
          <w:rStyle w:val="pln"/>
        </w:rPr>
        <w:t xml:space="preserve">echo </w:t>
      </w:r>
      <w:r>
        <w:rPr>
          <w:rStyle w:val="str"/>
        </w:rPr>
        <w:t>'菜鸟教程：www.runoob.com'</w:t>
      </w:r>
      <w:r>
        <w:rPr>
          <w:rStyle w:val="pun"/>
        </w:rPr>
        <w:t>;</w:t>
      </w:r>
    </w:p>
    <w:p w14:paraId="77D83A14" w14:textId="77777777" w:rsidR="004A3DE7" w:rsidRDefault="004A3DE7" w:rsidP="004A3DE7">
      <w:pPr>
        <w:pStyle w:val="HTML"/>
        <w:rPr>
          <w:rStyle w:val="pln"/>
        </w:rPr>
      </w:pPr>
      <w:r>
        <w:rPr>
          <w:rStyle w:val="pln"/>
        </w:rPr>
        <w:t xml:space="preserve">echo </w:t>
      </w:r>
      <w:r>
        <w:rPr>
          <w:rStyle w:val="str"/>
        </w:rPr>
        <w:t>'菜鸟教程：www.runoob.com'</w:t>
      </w:r>
      <w:r>
        <w:rPr>
          <w:rStyle w:val="pun"/>
        </w:rPr>
        <w:t>;</w:t>
      </w:r>
    </w:p>
    <w:p w14:paraId="3D3909D3" w14:textId="77777777" w:rsidR="004A3DE7" w:rsidRDefault="004A3DE7" w:rsidP="004A3DE7">
      <w:pPr>
        <w:pStyle w:val="HTML"/>
      </w:pPr>
      <w:r>
        <w:rPr>
          <w:rStyle w:val="pun"/>
        </w:rPr>
        <w:t>?&gt;</w:t>
      </w:r>
    </w:p>
    <w:p w14:paraId="503AC788" w14:textId="77777777" w:rsidR="004A3DE7" w:rsidRDefault="004A3DE7" w:rsidP="004A3DE7">
      <w:pPr>
        <w:pStyle w:val="a3"/>
      </w:pPr>
      <w:r>
        <w:t>再执行以下命令：</w:t>
      </w:r>
    </w:p>
    <w:p w14:paraId="7A058B1D" w14:textId="77777777" w:rsidR="004A3DE7" w:rsidRDefault="004A3DE7" w:rsidP="004A3DE7">
      <w:pPr>
        <w:pStyle w:val="HTML"/>
        <w:rPr>
          <w:rStyle w:val="pln"/>
        </w:rPr>
      </w:pPr>
      <w:r>
        <w:rPr>
          <w:rStyle w:val="pln"/>
        </w:rPr>
        <w:t xml:space="preserve">git commit </w:t>
      </w:r>
      <w:r>
        <w:rPr>
          <w:rStyle w:val="pun"/>
        </w:rPr>
        <w:t>-</w:t>
      </w:r>
      <w:r>
        <w:rPr>
          <w:rStyle w:val="pln"/>
        </w:rPr>
        <w:t xml:space="preserve">am </w:t>
      </w:r>
      <w:r>
        <w:rPr>
          <w:rStyle w:val="str"/>
        </w:rPr>
        <w:t>'修改 hello.php 文件'</w:t>
      </w:r>
    </w:p>
    <w:p w14:paraId="41B6C827" w14:textId="77777777" w:rsidR="004A3DE7" w:rsidRDefault="004A3DE7" w:rsidP="004A3DE7">
      <w:pPr>
        <w:pStyle w:val="HTML"/>
        <w:rPr>
          <w:rStyle w:val="pln"/>
        </w:rPr>
      </w:pPr>
      <w:r>
        <w:rPr>
          <w:rStyle w:val="pun"/>
        </w:rPr>
        <w:t>[</w:t>
      </w:r>
      <w:r>
        <w:rPr>
          <w:rStyle w:val="pln"/>
        </w:rPr>
        <w:t xml:space="preserve">master </w:t>
      </w:r>
      <w:r>
        <w:rPr>
          <w:rStyle w:val="lit"/>
        </w:rPr>
        <w:t>71ee2cb</w:t>
      </w:r>
      <w:r>
        <w:rPr>
          <w:rStyle w:val="pun"/>
        </w:rPr>
        <w:t>]</w:t>
      </w:r>
      <w:r>
        <w:rPr>
          <w:rStyle w:val="pln"/>
        </w:rPr>
        <w:t xml:space="preserve"> </w:t>
      </w:r>
      <w:r>
        <w:rPr>
          <w:rStyle w:val="pun"/>
        </w:rPr>
        <w:t>修改</w:t>
      </w:r>
      <w:r>
        <w:rPr>
          <w:rStyle w:val="pln"/>
        </w:rPr>
        <w:t xml:space="preserve"> hello</w:t>
      </w:r>
      <w:r>
        <w:rPr>
          <w:rStyle w:val="pun"/>
        </w:rPr>
        <w:t>.</w:t>
      </w:r>
      <w:r>
        <w:rPr>
          <w:rStyle w:val="pln"/>
        </w:rPr>
        <w:t xml:space="preserve">php </w:t>
      </w:r>
      <w:r>
        <w:rPr>
          <w:rStyle w:val="pun"/>
        </w:rPr>
        <w:t>文件</w:t>
      </w:r>
    </w:p>
    <w:p w14:paraId="1C295A4F" w14:textId="77777777" w:rsidR="004A3DE7" w:rsidRDefault="004A3DE7" w:rsidP="004A3DE7">
      <w:pPr>
        <w:pStyle w:val="HTML"/>
      </w:pPr>
      <w:r>
        <w:rPr>
          <w:rStyle w:val="pln"/>
        </w:rPr>
        <w:t xml:space="preserve"> </w:t>
      </w:r>
      <w:r>
        <w:rPr>
          <w:rStyle w:val="lit"/>
        </w:rPr>
        <w:t>1</w:t>
      </w:r>
      <w:r>
        <w:rPr>
          <w:rStyle w:val="pln"/>
        </w:rPr>
        <w:t xml:space="preserve"> file changed</w:t>
      </w:r>
      <w:r>
        <w:rPr>
          <w:rStyle w:val="pun"/>
        </w:rPr>
        <w:t>,</w:t>
      </w:r>
      <w:r>
        <w:rPr>
          <w:rStyle w:val="pln"/>
        </w:rPr>
        <w:t xml:space="preserve"> </w:t>
      </w:r>
      <w:r>
        <w:rPr>
          <w:rStyle w:val="lit"/>
        </w:rPr>
        <w:t>1</w:t>
      </w:r>
      <w:r>
        <w:rPr>
          <w:rStyle w:val="pln"/>
        </w:rPr>
        <w:t xml:space="preserve"> insertion</w:t>
      </w:r>
      <w:r>
        <w:rPr>
          <w:rStyle w:val="pun"/>
        </w:rPr>
        <w:t>(+)</w:t>
      </w:r>
    </w:p>
    <w:p w14:paraId="797A4FE1" w14:textId="77777777" w:rsidR="004A3DE7" w:rsidRDefault="004A3DE7" w:rsidP="004A3DE7">
      <w:pPr>
        <w:pStyle w:val="3"/>
      </w:pPr>
      <w:bookmarkStart w:id="51" w:name="_Toc46394670"/>
      <w:r>
        <w:t>git reset HEAD</w:t>
      </w:r>
      <w:bookmarkEnd w:id="51"/>
    </w:p>
    <w:p w14:paraId="64575A01" w14:textId="77777777" w:rsidR="004A3DE7" w:rsidRDefault="004A3DE7" w:rsidP="004A3DE7">
      <w:pPr>
        <w:pStyle w:val="a3"/>
      </w:pPr>
      <w:r>
        <w:t>git reset HEAD 命令用于取消已缓存的内容。</w:t>
      </w:r>
    </w:p>
    <w:p w14:paraId="0624CE87" w14:textId="77777777" w:rsidR="004A3DE7" w:rsidRDefault="004A3DE7" w:rsidP="004A3DE7">
      <w:pPr>
        <w:pStyle w:val="a3"/>
      </w:pPr>
      <w:r>
        <w:t>我们先改动文件 README 文件，内容如下：</w:t>
      </w:r>
    </w:p>
    <w:p w14:paraId="4D13D5AD" w14:textId="77777777" w:rsidR="004A3DE7" w:rsidRDefault="004A3DE7" w:rsidP="004A3DE7">
      <w:pPr>
        <w:pStyle w:val="HTML"/>
        <w:rPr>
          <w:rStyle w:val="pln"/>
        </w:rPr>
      </w:pPr>
      <w:r>
        <w:rPr>
          <w:rStyle w:val="com"/>
        </w:rPr>
        <w:t># Runoob Git 测试</w:t>
      </w:r>
    </w:p>
    <w:p w14:paraId="0CF93660" w14:textId="77777777" w:rsidR="004A3DE7" w:rsidRDefault="004A3DE7" w:rsidP="004A3DE7">
      <w:pPr>
        <w:pStyle w:val="HTML"/>
      </w:pPr>
      <w:r>
        <w:rPr>
          <w:rStyle w:val="com"/>
        </w:rPr>
        <w:t xml:space="preserve"># 菜鸟教程 </w:t>
      </w:r>
    </w:p>
    <w:p w14:paraId="4FA7C343" w14:textId="77777777" w:rsidR="004A3DE7" w:rsidRDefault="004A3DE7" w:rsidP="004A3DE7">
      <w:pPr>
        <w:pStyle w:val="a3"/>
      </w:pPr>
      <w:r>
        <w:t>hello.php 文件修改为：</w:t>
      </w:r>
    </w:p>
    <w:p w14:paraId="71FAB8A1" w14:textId="77777777" w:rsidR="004A3DE7" w:rsidRDefault="004A3DE7" w:rsidP="004A3DE7">
      <w:pPr>
        <w:pStyle w:val="HTML"/>
        <w:rPr>
          <w:rStyle w:val="pln"/>
        </w:rPr>
      </w:pPr>
      <w:r>
        <w:rPr>
          <w:rStyle w:val="pun"/>
        </w:rPr>
        <w:t>&lt;?</w:t>
      </w:r>
      <w:r>
        <w:rPr>
          <w:rStyle w:val="pln"/>
        </w:rPr>
        <w:t>php</w:t>
      </w:r>
    </w:p>
    <w:p w14:paraId="3A89E9C8" w14:textId="77777777" w:rsidR="004A3DE7" w:rsidRDefault="004A3DE7" w:rsidP="004A3DE7">
      <w:pPr>
        <w:pStyle w:val="HTML"/>
        <w:rPr>
          <w:rStyle w:val="pln"/>
        </w:rPr>
      </w:pPr>
      <w:r>
        <w:rPr>
          <w:rStyle w:val="pln"/>
        </w:rPr>
        <w:t xml:space="preserve">echo </w:t>
      </w:r>
      <w:r>
        <w:rPr>
          <w:rStyle w:val="str"/>
        </w:rPr>
        <w:t>'菜鸟教程：www.runoob.com'</w:t>
      </w:r>
      <w:r>
        <w:rPr>
          <w:rStyle w:val="pun"/>
        </w:rPr>
        <w:t>;</w:t>
      </w:r>
    </w:p>
    <w:p w14:paraId="57DA69B5" w14:textId="77777777" w:rsidR="004A3DE7" w:rsidRDefault="004A3DE7" w:rsidP="004A3DE7">
      <w:pPr>
        <w:pStyle w:val="HTML"/>
        <w:rPr>
          <w:rStyle w:val="pln"/>
        </w:rPr>
      </w:pPr>
      <w:r>
        <w:rPr>
          <w:rStyle w:val="pln"/>
        </w:rPr>
        <w:t xml:space="preserve">echo </w:t>
      </w:r>
      <w:r>
        <w:rPr>
          <w:rStyle w:val="str"/>
        </w:rPr>
        <w:t>'菜鸟教程：www.runoob.com'</w:t>
      </w:r>
      <w:r>
        <w:rPr>
          <w:rStyle w:val="pun"/>
        </w:rPr>
        <w:t>;</w:t>
      </w:r>
    </w:p>
    <w:p w14:paraId="71162C9A" w14:textId="77777777" w:rsidR="004A3DE7" w:rsidRDefault="004A3DE7" w:rsidP="004A3DE7">
      <w:pPr>
        <w:pStyle w:val="HTML"/>
        <w:rPr>
          <w:rStyle w:val="pln"/>
        </w:rPr>
      </w:pPr>
      <w:r>
        <w:rPr>
          <w:rStyle w:val="pln"/>
        </w:rPr>
        <w:t xml:space="preserve">echo </w:t>
      </w:r>
      <w:r>
        <w:rPr>
          <w:rStyle w:val="str"/>
        </w:rPr>
        <w:t>'菜鸟教程：www.runoob.com'</w:t>
      </w:r>
      <w:r>
        <w:rPr>
          <w:rStyle w:val="pun"/>
        </w:rPr>
        <w:t>;</w:t>
      </w:r>
    </w:p>
    <w:p w14:paraId="7ABA06B4" w14:textId="77777777" w:rsidR="004A3DE7" w:rsidRDefault="004A3DE7" w:rsidP="004A3DE7">
      <w:pPr>
        <w:pStyle w:val="HTML"/>
      </w:pPr>
      <w:r>
        <w:rPr>
          <w:rStyle w:val="pun"/>
        </w:rPr>
        <w:t>?&gt;</w:t>
      </w:r>
    </w:p>
    <w:p w14:paraId="4DA023D9" w14:textId="77777777" w:rsidR="004A3DE7" w:rsidRDefault="004A3DE7" w:rsidP="004A3DE7">
      <w:pPr>
        <w:pStyle w:val="a3"/>
      </w:pPr>
      <w:r>
        <w:t xml:space="preserve">现在两个文件修改后，都提交到了缓存区，我们现在要取消其中一个的缓存，操作如下： </w:t>
      </w:r>
    </w:p>
    <w:p w14:paraId="138C0A6F"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7E790C8D" w14:textId="77777777" w:rsidR="004A3DE7" w:rsidRDefault="004A3DE7" w:rsidP="004A3DE7">
      <w:pPr>
        <w:pStyle w:val="HTML"/>
        <w:rPr>
          <w:rStyle w:val="pln"/>
        </w:rPr>
      </w:pPr>
      <w:r>
        <w:rPr>
          <w:rStyle w:val="pln"/>
        </w:rPr>
        <w:t xml:space="preserve"> M README</w:t>
      </w:r>
    </w:p>
    <w:p w14:paraId="04E38153" w14:textId="77777777" w:rsidR="004A3DE7" w:rsidRDefault="004A3DE7" w:rsidP="004A3DE7">
      <w:pPr>
        <w:pStyle w:val="HTML"/>
        <w:rPr>
          <w:rStyle w:val="pln"/>
        </w:rPr>
      </w:pPr>
      <w:r>
        <w:rPr>
          <w:rStyle w:val="pln"/>
        </w:rPr>
        <w:t xml:space="preserve"> M hello</w:t>
      </w:r>
      <w:r>
        <w:rPr>
          <w:rStyle w:val="pun"/>
        </w:rPr>
        <w:t>.</w:t>
      </w:r>
      <w:r>
        <w:rPr>
          <w:rStyle w:val="pln"/>
        </w:rPr>
        <w:t>php</w:t>
      </w:r>
    </w:p>
    <w:p w14:paraId="26E5099F" w14:textId="77777777" w:rsidR="004A3DE7" w:rsidRDefault="004A3DE7" w:rsidP="004A3DE7">
      <w:pPr>
        <w:pStyle w:val="HTML"/>
        <w:rPr>
          <w:rStyle w:val="pln"/>
        </w:rPr>
      </w:pPr>
      <w:r>
        <w:rPr>
          <w:rStyle w:val="pln"/>
        </w:rPr>
        <w:t xml:space="preserve">$ git add </w:t>
      </w:r>
      <w:r>
        <w:rPr>
          <w:rStyle w:val="pun"/>
        </w:rPr>
        <w:t>.</w:t>
      </w:r>
    </w:p>
    <w:p w14:paraId="3BAEE2A4"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3F398B2A" w14:textId="77777777" w:rsidR="004A3DE7" w:rsidRDefault="004A3DE7" w:rsidP="004A3DE7">
      <w:pPr>
        <w:pStyle w:val="HTML"/>
        <w:rPr>
          <w:rStyle w:val="pln"/>
        </w:rPr>
      </w:pPr>
      <w:r>
        <w:rPr>
          <w:rStyle w:val="pln"/>
        </w:rPr>
        <w:t>M  README</w:t>
      </w:r>
    </w:p>
    <w:p w14:paraId="1D9C9F14" w14:textId="77777777" w:rsidR="004A3DE7" w:rsidRDefault="004A3DE7" w:rsidP="004A3DE7">
      <w:pPr>
        <w:pStyle w:val="HTML"/>
        <w:rPr>
          <w:rStyle w:val="pln"/>
        </w:rPr>
      </w:pPr>
      <w:r>
        <w:rPr>
          <w:rStyle w:val="pln"/>
        </w:rPr>
        <w:t>M  hello</w:t>
      </w:r>
      <w:r>
        <w:rPr>
          <w:rStyle w:val="pun"/>
        </w:rPr>
        <w:t>.</w:t>
      </w:r>
      <w:r>
        <w:rPr>
          <w:rStyle w:val="pln"/>
        </w:rPr>
        <w:t>php</w:t>
      </w:r>
    </w:p>
    <w:p w14:paraId="1C8F8D6C" w14:textId="77777777" w:rsidR="004A3DE7" w:rsidRDefault="004A3DE7" w:rsidP="004A3DE7">
      <w:pPr>
        <w:pStyle w:val="HTML"/>
        <w:rPr>
          <w:rStyle w:val="pln"/>
        </w:rPr>
      </w:pPr>
      <w:r>
        <w:rPr>
          <w:rStyle w:val="pln"/>
        </w:rPr>
        <w:t>$ git reset HEAD hello</w:t>
      </w:r>
      <w:r>
        <w:rPr>
          <w:rStyle w:val="pun"/>
        </w:rPr>
        <w:t>.</w:t>
      </w:r>
      <w:r>
        <w:rPr>
          <w:rStyle w:val="pln"/>
        </w:rPr>
        <w:t xml:space="preserve">php </w:t>
      </w:r>
    </w:p>
    <w:p w14:paraId="4A3122D4" w14:textId="77777777" w:rsidR="004A3DE7" w:rsidRDefault="004A3DE7" w:rsidP="004A3DE7">
      <w:pPr>
        <w:pStyle w:val="HTML"/>
        <w:rPr>
          <w:rStyle w:val="pln"/>
        </w:rPr>
      </w:pPr>
      <w:r>
        <w:rPr>
          <w:rStyle w:val="typ"/>
        </w:rPr>
        <w:t>Unstaged</w:t>
      </w:r>
      <w:r>
        <w:rPr>
          <w:rStyle w:val="pln"/>
        </w:rPr>
        <w:t xml:space="preserve"> changes after reset</w:t>
      </w:r>
      <w:r>
        <w:rPr>
          <w:rStyle w:val="pun"/>
        </w:rPr>
        <w:t>:</w:t>
      </w:r>
    </w:p>
    <w:p w14:paraId="5A11FA80" w14:textId="77777777" w:rsidR="004A3DE7" w:rsidRDefault="004A3DE7" w:rsidP="004A3DE7">
      <w:pPr>
        <w:pStyle w:val="HTML"/>
        <w:rPr>
          <w:rStyle w:val="pln"/>
        </w:rPr>
      </w:pPr>
      <w:r>
        <w:rPr>
          <w:rStyle w:val="pln"/>
        </w:rPr>
        <w:t>M    hello</w:t>
      </w:r>
      <w:r>
        <w:rPr>
          <w:rStyle w:val="pun"/>
        </w:rPr>
        <w:t>.</w:t>
      </w:r>
      <w:r>
        <w:rPr>
          <w:rStyle w:val="pln"/>
        </w:rPr>
        <w:t>php</w:t>
      </w:r>
    </w:p>
    <w:p w14:paraId="7EC3F862"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3F1CB96B" w14:textId="77777777" w:rsidR="004A3DE7" w:rsidRDefault="004A3DE7" w:rsidP="004A3DE7">
      <w:pPr>
        <w:pStyle w:val="HTML"/>
        <w:rPr>
          <w:rStyle w:val="pln"/>
        </w:rPr>
      </w:pPr>
      <w:r>
        <w:rPr>
          <w:rStyle w:val="pln"/>
        </w:rPr>
        <w:t>M  README</w:t>
      </w:r>
    </w:p>
    <w:p w14:paraId="4C02146A" w14:textId="77777777" w:rsidR="004A3DE7" w:rsidRDefault="004A3DE7" w:rsidP="004A3DE7">
      <w:pPr>
        <w:pStyle w:val="HTML"/>
      </w:pPr>
      <w:r>
        <w:rPr>
          <w:rStyle w:val="pln"/>
        </w:rPr>
        <w:t xml:space="preserve"> M hello</w:t>
      </w:r>
      <w:r>
        <w:rPr>
          <w:rStyle w:val="pun"/>
        </w:rPr>
        <w:t>.</w:t>
      </w:r>
      <w:r>
        <w:rPr>
          <w:rStyle w:val="pln"/>
        </w:rPr>
        <w:t>php</w:t>
      </w:r>
    </w:p>
    <w:p w14:paraId="06D5F87C" w14:textId="77777777" w:rsidR="004A3DE7" w:rsidRDefault="004A3DE7" w:rsidP="004A3DE7">
      <w:pPr>
        <w:pStyle w:val="a3"/>
      </w:pPr>
      <w:r>
        <w:lastRenderedPageBreak/>
        <w:t>现在你执行 git commit，只会将 README 文件的改动提交，而 hello.php 是没有的。</w:t>
      </w:r>
    </w:p>
    <w:p w14:paraId="59AA5595" w14:textId="77777777" w:rsidR="004A3DE7" w:rsidRDefault="004A3DE7" w:rsidP="004A3DE7">
      <w:pPr>
        <w:pStyle w:val="HTML"/>
        <w:rPr>
          <w:rStyle w:val="pln"/>
        </w:rPr>
      </w:pPr>
      <w:r>
        <w:rPr>
          <w:rStyle w:val="pln"/>
        </w:rPr>
        <w:t xml:space="preserve">$ git commit </w:t>
      </w:r>
      <w:r>
        <w:rPr>
          <w:rStyle w:val="pun"/>
        </w:rPr>
        <w:t>-</w:t>
      </w:r>
      <w:r>
        <w:rPr>
          <w:rStyle w:val="pln"/>
        </w:rPr>
        <w:t xml:space="preserve">m </w:t>
      </w:r>
      <w:r>
        <w:rPr>
          <w:rStyle w:val="str"/>
        </w:rPr>
        <w:t>'修改'</w:t>
      </w:r>
    </w:p>
    <w:p w14:paraId="76A2193B" w14:textId="77777777" w:rsidR="004A3DE7" w:rsidRDefault="004A3DE7" w:rsidP="004A3DE7">
      <w:pPr>
        <w:pStyle w:val="HTML"/>
        <w:rPr>
          <w:rStyle w:val="pln"/>
        </w:rPr>
      </w:pPr>
      <w:r>
        <w:rPr>
          <w:rStyle w:val="pun"/>
        </w:rPr>
        <w:t>[</w:t>
      </w:r>
      <w:r>
        <w:rPr>
          <w:rStyle w:val="pln"/>
        </w:rPr>
        <w:t>master f50cfda</w:t>
      </w:r>
      <w:r>
        <w:rPr>
          <w:rStyle w:val="pun"/>
        </w:rPr>
        <w:t>]</w:t>
      </w:r>
      <w:r>
        <w:rPr>
          <w:rStyle w:val="pln"/>
        </w:rPr>
        <w:t xml:space="preserve"> </w:t>
      </w:r>
      <w:r>
        <w:rPr>
          <w:rStyle w:val="pun"/>
        </w:rPr>
        <w:t>修改</w:t>
      </w:r>
    </w:p>
    <w:p w14:paraId="43AEE00C" w14:textId="77777777" w:rsidR="004A3DE7" w:rsidRDefault="004A3DE7" w:rsidP="004A3DE7">
      <w:pPr>
        <w:pStyle w:val="HTML"/>
        <w:rPr>
          <w:rStyle w:val="pln"/>
        </w:rPr>
      </w:pPr>
      <w:r>
        <w:rPr>
          <w:rStyle w:val="pln"/>
        </w:rPr>
        <w:t xml:space="preserve"> </w:t>
      </w:r>
      <w:r>
        <w:rPr>
          <w:rStyle w:val="lit"/>
        </w:rPr>
        <w:t>1</w:t>
      </w:r>
      <w:r>
        <w:rPr>
          <w:rStyle w:val="pln"/>
        </w:rPr>
        <w:t xml:space="preserve"> file changed</w:t>
      </w:r>
      <w:r>
        <w:rPr>
          <w:rStyle w:val="pun"/>
        </w:rPr>
        <w:t>,</w:t>
      </w:r>
      <w:r>
        <w:rPr>
          <w:rStyle w:val="pln"/>
        </w:rPr>
        <w:t xml:space="preserve"> </w:t>
      </w:r>
      <w:r>
        <w:rPr>
          <w:rStyle w:val="lit"/>
        </w:rPr>
        <w:t>1</w:t>
      </w:r>
      <w:r>
        <w:rPr>
          <w:rStyle w:val="pln"/>
        </w:rPr>
        <w:t xml:space="preserve"> insertion</w:t>
      </w:r>
      <w:r>
        <w:rPr>
          <w:rStyle w:val="pun"/>
        </w:rPr>
        <w:t>(+)</w:t>
      </w:r>
    </w:p>
    <w:p w14:paraId="26D610B1"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7D4B1217" w14:textId="77777777" w:rsidR="004A3DE7" w:rsidRDefault="004A3DE7" w:rsidP="004A3DE7">
      <w:pPr>
        <w:pStyle w:val="HTML"/>
      </w:pPr>
      <w:r>
        <w:rPr>
          <w:rStyle w:val="pln"/>
        </w:rPr>
        <w:t xml:space="preserve"> M hello</w:t>
      </w:r>
      <w:r>
        <w:rPr>
          <w:rStyle w:val="pun"/>
        </w:rPr>
        <w:t>.</w:t>
      </w:r>
      <w:r>
        <w:rPr>
          <w:rStyle w:val="pln"/>
        </w:rPr>
        <w:t>php</w:t>
      </w:r>
    </w:p>
    <w:p w14:paraId="4401FA9C" w14:textId="77777777" w:rsidR="004A3DE7" w:rsidRDefault="004A3DE7" w:rsidP="004A3DE7">
      <w:pPr>
        <w:pStyle w:val="a3"/>
      </w:pPr>
      <w:r>
        <w:t>可以看到 hello.php 文件的修改并未提交。</w:t>
      </w:r>
    </w:p>
    <w:p w14:paraId="1AF80F10" w14:textId="77777777" w:rsidR="004A3DE7" w:rsidRDefault="004A3DE7" w:rsidP="004A3DE7">
      <w:pPr>
        <w:pStyle w:val="a3"/>
      </w:pPr>
      <w:r>
        <w:t>这时我们可以使用以下命令将 hello.php 的修改提交：</w:t>
      </w:r>
    </w:p>
    <w:p w14:paraId="39668ADE" w14:textId="77777777" w:rsidR="004A3DE7" w:rsidRDefault="004A3DE7" w:rsidP="004A3DE7">
      <w:pPr>
        <w:pStyle w:val="HTML"/>
        <w:rPr>
          <w:rStyle w:val="pln"/>
        </w:rPr>
      </w:pPr>
      <w:r>
        <w:rPr>
          <w:rStyle w:val="pln"/>
        </w:rPr>
        <w:t xml:space="preserve">$ git commit </w:t>
      </w:r>
      <w:r>
        <w:rPr>
          <w:rStyle w:val="pun"/>
        </w:rPr>
        <w:t>-</w:t>
      </w:r>
      <w:r>
        <w:rPr>
          <w:rStyle w:val="pln"/>
        </w:rPr>
        <w:t xml:space="preserve">am </w:t>
      </w:r>
      <w:r>
        <w:rPr>
          <w:rStyle w:val="str"/>
        </w:rPr>
        <w:t>'修改 hello.php 文件'</w:t>
      </w:r>
    </w:p>
    <w:p w14:paraId="2DEA2703" w14:textId="77777777" w:rsidR="004A3DE7" w:rsidRDefault="004A3DE7" w:rsidP="004A3DE7">
      <w:pPr>
        <w:pStyle w:val="HTML"/>
        <w:rPr>
          <w:rStyle w:val="pln"/>
        </w:rPr>
      </w:pPr>
      <w:r>
        <w:rPr>
          <w:rStyle w:val="pun"/>
        </w:rPr>
        <w:t>[</w:t>
      </w:r>
      <w:r>
        <w:rPr>
          <w:rStyle w:val="pln"/>
        </w:rPr>
        <w:t xml:space="preserve">master </w:t>
      </w:r>
      <w:r>
        <w:rPr>
          <w:rStyle w:val="lit"/>
        </w:rPr>
        <w:t>760f74d</w:t>
      </w:r>
      <w:r>
        <w:rPr>
          <w:rStyle w:val="pun"/>
        </w:rPr>
        <w:t>]</w:t>
      </w:r>
      <w:r>
        <w:rPr>
          <w:rStyle w:val="pln"/>
        </w:rPr>
        <w:t xml:space="preserve"> </w:t>
      </w:r>
      <w:r>
        <w:rPr>
          <w:rStyle w:val="pun"/>
        </w:rPr>
        <w:t>修改</w:t>
      </w:r>
      <w:r>
        <w:rPr>
          <w:rStyle w:val="pln"/>
        </w:rPr>
        <w:t xml:space="preserve"> hello</w:t>
      </w:r>
      <w:r>
        <w:rPr>
          <w:rStyle w:val="pun"/>
        </w:rPr>
        <w:t>.</w:t>
      </w:r>
      <w:r>
        <w:rPr>
          <w:rStyle w:val="pln"/>
        </w:rPr>
        <w:t xml:space="preserve">php </w:t>
      </w:r>
      <w:r>
        <w:rPr>
          <w:rStyle w:val="pun"/>
        </w:rPr>
        <w:t>文件</w:t>
      </w:r>
    </w:p>
    <w:p w14:paraId="0AE7790E" w14:textId="77777777" w:rsidR="004A3DE7" w:rsidRDefault="004A3DE7" w:rsidP="004A3DE7">
      <w:pPr>
        <w:pStyle w:val="HTML"/>
        <w:rPr>
          <w:rStyle w:val="pln"/>
        </w:rPr>
      </w:pPr>
      <w:r>
        <w:rPr>
          <w:rStyle w:val="pln"/>
        </w:rPr>
        <w:t xml:space="preserve"> </w:t>
      </w:r>
      <w:r>
        <w:rPr>
          <w:rStyle w:val="lit"/>
        </w:rPr>
        <w:t>1</w:t>
      </w:r>
      <w:r>
        <w:rPr>
          <w:rStyle w:val="pln"/>
        </w:rPr>
        <w:t xml:space="preserve"> file changed</w:t>
      </w:r>
      <w:r>
        <w:rPr>
          <w:rStyle w:val="pun"/>
        </w:rPr>
        <w:t>,</w:t>
      </w:r>
      <w:r>
        <w:rPr>
          <w:rStyle w:val="pln"/>
        </w:rPr>
        <w:t xml:space="preserve"> </w:t>
      </w:r>
      <w:r>
        <w:rPr>
          <w:rStyle w:val="lit"/>
        </w:rPr>
        <w:t>1</w:t>
      </w:r>
      <w:r>
        <w:rPr>
          <w:rStyle w:val="pln"/>
        </w:rPr>
        <w:t xml:space="preserve"> insertion</w:t>
      </w:r>
      <w:r>
        <w:rPr>
          <w:rStyle w:val="pun"/>
        </w:rPr>
        <w:t>(+)</w:t>
      </w:r>
    </w:p>
    <w:p w14:paraId="6D1BD531" w14:textId="77777777" w:rsidR="004A3DE7" w:rsidRDefault="004A3DE7" w:rsidP="004A3DE7">
      <w:pPr>
        <w:pStyle w:val="HTML"/>
        <w:rPr>
          <w:rStyle w:val="pln"/>
        </w:rPr>
      </w:pPr>
      <w:r>
        <w:rPr>
          <w:rStyle w:val="pln"/>
        </w:rPr>
        <w:t>$ git status</w:t>
      </w:r>
    </w:p>
    <w:p w14:paraId="5FCEA119" w14:textId="77777777" w:rsidR="004A3DE7" w:rsidRDefault="004A3DE7" w:rsidP="004A3DE7">
      <w:pPr>
        <w:pStyle w:val="HTML"/>
        <w:rPr>
          <w:rStyle w:val="pln"/>
        </w:rPr>
      </w:pPr>
      <w:r>
        <w:rPr>
          <w:rStyle w:val="typ"/>
        </w:rPr>
        <w:t>On</w:t>
      </w:r>
      <w:r>
        <w:rPr>
          <w:rStyle w:val="pln"/>
        </w:rPr>
        <w:t xml:space="preserve"> branch master</w:t>
      </w:r>
    </w:p>
    <w:p w14:paraId="1507364B" w14:textId="77777777" w:rsidR="004A3DE7" w:rsidRDefault="004A3DE7" w:rsidP="004A3DE7">
      <w:pPr>
        <w:pStyle w:val="HTML"/>
      </w:pPr>
      <w:r>
        <w:rPr>
          <w:rStyle w:val="pln"/>
        </w:rPr>
        <w:t>nothing to commit</w:t>
      </w:r>
      <w:r>
        <w:rPr>
          <w:rStyle w:val="pun"/>
        </w:rPr>
        <w:t>,</w:t>
      </w:r>
      <w:r>
        <w:rPr>
          <w:rStyle w:val="pln"/>
        </w:rPr>
        <w:t xml:space="preserve"> working directory clean</w:t>
      </w:r>
    </w:p>
    <w:p w14:paraId="50BA9889" w14:textId="77777777" w:rsidR="004A3DE7" w:rsidRDefault="004A3DE7" w:rsidP="004A3DE7">
      <w:pPr>
        <w:pStyle w:val="a3"/>
      </w:pPr>
      <w:r>
        <w:t>简而言之，执行 git reset HEAD 以取消之前 git add 添加，但不希望包含在下一提交快照中的缓存。</w:t>
      </w:r>
    </w:p>
    <w:p w14:paraId="217AAFF0" w14:textId="77777777" w:rsidR="004A3DE7" w:rsidRDefault="004A3DE7" w:rsidP="004A3DE7">
      <w:pPr>
        <w:pStyle w:val="3"/>
      </w:pPr>
      <w:bookmarkStart w:id="52" w:name="_Toc46394671"/>
      <w:r>
        <w:t>git rm</w:t>
      </w:r>
      <w:bookmarkEnd w:id="52"/>
      <w:r>
        <w:t xml:space="preserve"> </w:t>
      </w:r>
    </w:p>
    <w:p w14:paraId="7ABC60CD" w14:textId="77777777" w:rsidR="004A3DE7" w:rsidRDefault="004A3DE7" w:rsidP="004A3DE7">
      <w:pPr>
        <w:pStyle w:val="a3"/>
      </w:pPr>
      <w:r>
        <w:t xml:space="preserve">如果只是简单地从工作目录中手工删除文件，运行 </w:t>
      </w:r>
      <w:r>
        <w:rPr>
          <w:rStyle w:val="marked"/>
        </w:rPr>
        <w:t>git status</w:t>
      </w:r>
      <w:r>
        <w:t xml:space="preserve"> 时就会在 </w:t>
      </w:r>
      <w:r>
        <w:rPr>
          <w:rStyle w:val="marked"/>
        </w:rPr>
        <w:t>Changes not staged for commit</w:t>
      </w:r>
      <w:r>
        <w:t xml:space="preserve"> 的提示。</w:t>
      </w:r>
    </w:p>
    <w:p w14:paraId="27DA97C7" w14:textId="77777777" w:rsidR="004A3DE7" w:rsidRDefault="004A3DE7" w:rsidP="004A3DE7">
      <w:pPr>
        <w:pStyle w:val="a3"/>
      </w:pPr>
      <w:r>
        <w:t>要从 Git 中移除某个文件，就必须要从已跟踪文件清单中移除，然后提交。可以用以下命令完成此项工作</w:t>
      </w:r>
    </w:p>
    <w:p w14:paraId="07FD7826" w14:textId="77777777" w:rsidR="004A3DE7" w:rsidRDefault="004A3DE7" w:rsidP="004A3DE7">
      <w:pPr>
        <w:pStyle w:val="HTML"/>
      </w:pPr>
      <w:r>
        <w:rPr>
          <w:rStyle w:val="pln"/>
        </w:rPr>
        <w:t xml:space="preserve">git rm </w:t>
      </w:r>
      <w:r>
        <w:rPr>
          <w:rStyle w:val="str"/>
        </w:rPr>
        <w:t>&lt;file&gt;</w:t>
      </w:r>
    </w:p>
    <w:p w14:paraId="21F70EE4" w14:textId="77777777" w:rsidR="004A3DE7" w:rsidRDefault="004A3DE7" w:rsidP="004A3DE7">
      <w:pPr>
        <w:pStyle w:val="a3"/>
      </w:pPr>
      <w:r>
        <w:t xml:space="preserve">如果删除之前修改过并且已经放到暂存区域的话，则必须要用强制删除选项 </w:t>
      </w:r>
      <w:r>
        <w:rPr>
          <w:rStyle w:val="marked"/>
        </w:rPr>
        <w:t>-f</w:t>
      </w:r>
    </w:p>
    <w:p w14:paraId="1E030670" w14:textId="77777777" w:rsidR="004A3DE7" w:rsidRDefault="004A3DE7" w:rsidP="004A3DE7">
      <w:pPr>
        <w:pStyle w:val="HTML"/>
      </w:pPr>
      <w:r>
        <w:rPr>
          <w:rStyle w:val="pln"/>
        </w:rPr>
        <w:t xml:space="preserve">git rm </w:t>
      </w:r>
      <w:r>
        <w:rPr>
          <w:rStyle w:val="pun"/>
        </w:rPr>
        <w:t>-</w:t>
      </w:r>
      <w:r>
        <w:rPr>
          <w:rStyle w:val="pln"/>
        </w:rPr>
        <w:t xml:space="preserve">f </w:t>
      </w:r>
      <w:r>
        <w:rPr>
          <w:rStyle w:val="str"/>
        </w:rPr>
        <w:t>&lt;file&gt;</w:t>
      </w:r>
    </w:p>
    <w:p w14:paraId="751AC6B5" w14:textId="77777777" w:rsidR="004A3DE7" w:rsidRDefault="004A3DE7" w:rsidP="004A3DE7">
      <w:pPr>
        <w:pStyle w:val="a3"/>
      </w:pPr>
      <w:r>
        <w:t xml:space="preserve">如果把文件从暂存区域移除，但仍然希望保留在当前工作目录中，换句话说，仅是从跟踪清单中删除，使用 </w:t>
      </w:r>
      <w:r>
        <w:rPr>
          <w:rStyle w:val="marked"/>
        </w:rPr>
        <w:t>--cached</w:t>
      </w:r>
      <w:r>
        <w:t xml:space="preserve"> 选项即可</w:t>
      </w:r>
    </w:p>
    <w:p w14:paraId="1F460DA9" w14:textId="77777777" w:rsidR="004A3DE7" w:rsidRDefault="004A3DE7" w:rsidP="004A3DE7">
      <w:pPr>
        <w:pStyle w:val="HTML"/>
      </w:pPr>
      <w:r>
        <w:rPr>
          <w:rStyle w:val="pln"/>
        </w:rPr>
        <w:t xml:space="preserve">git rm </w:t>
      </w:r>
      <w:r>
        <w:rPr>
          <w:rStyle w:val="pun"/>
        </w:rPr>
        <w:t>--</w:t>
      </w:r>
      <w:r>
        <w:rPr>
          <w:rStyle w:val="pln"/>
        </w:rPr>
        <w:t xml:space="preserve">cached </w:t>
      </w:r>
      <w:r>
        <w:rPr>
          <w:rStyle w:val="str"/>
        </w:rPr>
        <w:t>&lt;file&gt;</w:t>
      </w:r>
    </w:p>
    <w:p w14:paraId="5D86C244" w14:textId="77777777" w:rsidR="004A3DE7" w:rsidRDefault="004A3DE7" w:rsidP="004A3DE7">
      <w:pPr>
        <w:pStyle w:val="a3"/>
      </w:pPr>
      <w:r>
        <w:t>如我们删除 hello.php文件：</w:t>
      </w:r>
    </w:p>
    <w:p w14:paraId="15D79B8C" w14:textId="77777777" w:rsidR="004A3DE7" w:rsidRDefault="004A3DE7" w:rsidP="004A3DE7">
      <w:pPr>
        <w:pStyle w:val="HTML"/>
        <w:rPr>
          <w:rStyle w:val="pln"/>
        </w:rPr>
      </w:pPr>
      <w:r>
        <w:rPr>
          <w:rStyle w:val="pln"/>
        </w:rPr>
        <w:t>$ git rm hello</w:t>
      </w:r>
      <w:r>
        <w:rPr>
          <w:rStyle w:val="pun"/>
        </w:rPr>
        <w:t>.</w:t>
      </w:r>
      <w:r>
        <w:rPr>
          <w:rStyle w:val="pln"/>
        </w:rPr>
        <w:t xml:space="preserve">php </w:t>
      </w:r>
    </w:p>
    <w:p w14:paraId="0B771278" w14:textId="77777777" w:rsidR="004A3DE7" w:rsidRDefault="004A3DE7" w:rsidP="004A3DE7">
      <w:pPr>
        <w:pStyle w:val="HTML"/>
        <w:rPr>
          <w:rStyle w:val="pln"/>
        </w:rPr>
      </w:pPr>
      <w:r>
        <w:rPr>
          <w:rStyle w:val="pln"/>
        </w:rPr>
        <w:lastRenderedPageBreak/>
        <w:t xml:space="preserve">rm </w:t>
      </w:r>
      <w:r>
        <w:rPr>
          <w:rStyle w:val="str"/>
        </w:rPr>
        <w:t>'hello.php'</w:t>
      </w:r>
    </w:p>
    <w:p w14:paraId="720C3971" w14:textId="77777777" w:rsidR="004A3DE7" w:rsidRDefault="004A3DE7" w:rsidP="004A3DE7">
      <w:pPr>
        <w:pStyle w:val="HTML"/>
        <w:rPr>
          <w:rStyle w:val="pln"/>
        </w:rPr>
      </w:pPr>
      <w:r>
        <w:rPr>
          <w:rStyle w:val="pln"/>
        </w:rPr>
        <w:t>$ ls</w:t>
      </w:r>
    </w:p>
    <w:p w14:paraId="5A049890" w14:textId="77777777" w:rsidR="004A3DE7" w:rsidRDefault="004A3DE7" w:rsidP="004A3DE7">
      <w:pPr>
        <w:pStyle w:val="HTML"/>
      </w:pPr>
      <w:r>
        <w:rPr>
          <w:rStyle w:val="pln"/>
        </w:rPr>
        <w:t>README</w:t>
      </w:r>
    </w:p>
    <w:p w14:paraId="7D5DB788" w14:textId="77777777" w:rsidR="004A3DE7" w:rsidRDefault="004A3DE7" w:rsidP="004A3DE7">
      <w:pPr>
        <w:pStyle w:val="a3"/>
      </w:pPr>
      <w:r>
        <w:t>不从工作区中删除文件：</w:t>
      </w:r>
    </w:p>
    <w:p w14:paraId="0F56D9D7" w14:textId="77777777" w:rsidR="004A3DE7" w:rsidRDefault="004A3DE7" w:rsidP="004A3DE7">
      <w:pPr>
        <w:pStyle w:val="HTML"/>
        <w:rPr>
          <w:rStyle w:val="pln"/>
        </w:rPr>
      </w:pPr>
      <w:r>
        <w:rPr>
          <w:rStyle w:val="pln"/>
        </w:rPr>
        <w:t xml:space="preserve">$ git rm </w:t>
      </w:r>
      <w:r>
        <w:rPr>
          <w:rStyle w:val="pun"/>
        </w:rPr>
        <w:t>--</w:t>
      </w:r>
      <w:r>
        <w:rPr>
          <w:rStyle w:val="pln"/>
        </w:rPr>
        <w:t xml:space="preserve">cached README </w:t>
      </w:r>
    </w:p>
    <w:p w14:paraId="11EFC348" w14:textId="77777777" w:rsidR="004A3DE7" w:rsidRDefault="004A3DE7" w:rsidP="004A3DE7">
      <w:pPr>
        <w:pStyle w:val="HTML"/>
        <w:rPr>
          <w:rStyle w:val="pln"/>
        </w:rPr>
      </w:pPr>
      <w:r>
        <w:rPr>
          <w:rStyle w:val="pln"/>
        </w:rPr>
        <w:t xml:space="preserve">rm </w:t>
      </w:r>
      <w:r>
        <w:rPr>
          <w:rStyle w:val="str"/>
        </w:rPr>
        <w:t>'README'</w:t>
      </w:r>
    </w:p>
    <w:p w14:paraId="36236125" w14:textId="77777777" w:rsidR="004A3DE7" w:rsidRDefault="004A3DE7" w:rsidP="004A3DE7">
      <w:pPr>
        <w:pStyle w:val="HTML"/>
        <w:rPr>
          <w:rStyle w:val="pln"/>
        </w:rPr>
      </w:pPr>
      <w:r>
        <w:rPr>
          <w:rStyle w:val="pln"/>
        </w:rPr>
        <w:t>$ ls</w:t>
      </w:r>
    </w:p>
    <w:p w14:paraId="0652A6EE" w14:textId="77777777" w:rsidR="004A3DE7" w:rsidRDefault="004A3DE7" w:rsidP="004A3DE7">
      <w:pPr>
        <w:pStyle w:val="HTML"/>
      </w:pPr>
      <w:r>
        <w:rPr>
          <w:rStyle w:val="pln"/>
        </w:rPr>
        <w:t>README</w:t>
      </w:r>
    </w:p>
    <w:p w14:paraId="2BDAADD0" w14:textId="77777777" w:rsidR="004A3DE7" w:rsidRDefault="004A3DE7" w:rsidP="004A3DE7">
      <w:pPr>
        <w:pStyle w:val="a3"/>
      </w:pPr>
      <w:r>
        <w:t>可以递归删除，即如果后面跟的是一个目录做为参数，则会递归删除整个目录中的所有子目录和文件：</w:t>
      </w:r>
    </w:p>
    <w:p w14:paraId="7F4AC49F" w14:textId="77777777" w:rsidR="004A3DE7" w:rsidRDefault="004A3DE7" w:rsidP="004A3DE7">
      <w:pPr>
        <w:pStyle w:val="HTML"/>
      </w:pPr>
      <w:r>
        <w:rPr>
          <w:rStyle w:val="pln"/>
        </w:rPr>
        <w:t xml:space="preserve">git rm </w:t>
      </w:r>
      <w:r>
        <w:rPr>
          <w:rStyle w:val="pun"/>
        </w:rPr>
        <w:t>–</w:t>
      </w:r>
      <w:r>
        <w:rPr>
          <w:rStyle w:val="pln"/>
        </w:rPr>
        <w:t xml:space="preserve">r </w:t>
      </w:r>
      <w:r>
        <w:rPr>
          <w:rStyle w:val="pun"/>
        </w:rPr>
        <w:t>*</w:t>
      </w:r>
      <w:r>
        <w:rPr>
          <w:rStyle w:val="pln"/>
        </w:rPr>
        <w:t xml:space="preserve"> </w:t>
      </w:r>
    </w:p>
    <w:p w14:paraId="72661393" w14:textId="77777777" w:rsidR="004A3DE7" w:rsidRDefault="004A3DE7" w:rsidP="004A3DE7">
      <w:pPr>
        <w:pStyle w:val="a3"/>
      </w:pPr>
      <w:r>
        <w:t>进入某个目录中，执行此语句，会删除该目录下的所有文件和子目录。</w:t>
      </w:r>
    </w:p>
    <w:p w14:paraId="5109EC82" w14:textId="77777777" w:rsidR="004A3DE7" w:rsidRDefault="004A3DE7" w:rsidP="004A3DE7">
      <w:pPr>
        <w:pStyle w:val="3"/>
      </w:pPr>
      <w:bookmarkStart w:id="53" w:name="_Toc46394672"/>
      <w:r>
        <w:t>git mv</w:t>
      </w:r>
      <w:bookmarkEnd w:id="53"/>
    </w:p>
    <w:p w14:paraId="04C305AE" w14:textId="77777777" w:rsidR="004A3DE7" w:rsidRDefault="004A3DE7" w:rsidP="004A3DE7">
      <w:pPr>
        <w:pStyle w:val="a3"/>
      </w:pPr>
      <w:r>
        <w:t>git mv 命令用于移动或重命名一个文件、目录、软连接。</w:t>
      </w:r>
    </w:p>
    <w:p w14:paraId="48BD9E81" w14:textId="77777777" w:rsidR="004A3DE7" w:rsidRDefault="004A3DE7" w:rsidP="004A3DE7">
      <w:pPr>
        <w:pStyle w:val="a3"/>
      </w:pPr>
      <w:r>
        <w:t>我们先把刚移除的 README 添加回来：</w:t>
      </w:r>
    </w:p>
    <w:p w14:paraId="2D76A0D8" w14:textId="77777777" w:rsidR="004A3DE7" w:rsidRDefault="004A3DE7" w:rsidP="004A3DE7">
      <w:pPr>
        <w:pStyle w:val="HTML"/>
      </w:pPr>
      <w:r>
        <w:rPr>
          <w:rStyle w:val="pln"/>
        </w:rPr>
        <w:t xml:space="preserve">$ git add README </w:t>
      </w:r>
    </w:p>
    <w:p w14:paraId="3B053A1D" w14:textId="77777777" w:rsidR="004A3DE7" w:rsidRDefault="004A3DE7" w:rsidP="004A3DE7">
      <w:pPr>
        <w:pStyle w:val="a3"/>
      </w:pPr>
      <w:r>
        <w:t>然后对其重名:</w:t>
      </w:r>
    </w:p>
    <w:p w14:paraId="5293347D" w14:textId="77777777" w:rsidR="004A3DE7" w:rsidRDefault="004A3DE7" w:rsidP="004A3DE7">
      <w:pPr>
        <w:pStyle w:val="HTML"/>
        <w:rPr>
          <w:rStyle w:val="pln"/>
        </w:rPr>
      </w:pPr>
      <w:r>
        <w:rPr>
          <w:rStyle w:val="pln"/>
        </w:rPr>
        <w:t>$ git mv README  README</w:t>
      </w:r>
      <w:r>
        <w:rPr>
          <w:rStyle w:val="pun"/>
        </w:rPr>
        <w:t>.</w:t>
      </w:r>
      <w:r>
        <w:rPr>
          <w:rStyle w:val="pln"/>
        </w:rPr>
        <w:t>md</w:t>
      </w:r>
    </w:p>
    <w:p w14:paraId="745183F6" w14:textId="77777777" w:rsidR="004A3DE7" w:rsidRDefault="004A3DE7" w:rsidP="004A3DE7">
      <w:pPr>
        <w:pStyle w:val="HTML"/>
        <w:rPr>
          <w:rStyle w:val="pln"/>
        </w:rPr>
      </w:pPr>
      <w:r>
        <w:rPr>
          <w:rStyle w:val="pln"/>
        </w:rPr>
        <w:t>$ ls</w:t>
      </w:r>
    </w:p>
    <w:p w14:paraId="76406B6D" w14:textId="77777777" w:rsidR="004A3DE7" w:rsidRDefault="004A3DE7" w:rsidP="004A3DE7">
      <w:pPr>
        <w:pStyle w:val="HTML"/>
      </w:pPr>
      <w:r>
        <w:rPr>
          <w:rStyle w:val="pln"/>
        </w:rPr>
        <w:t>README</w:t>
      </w:r>
      <w:r>
        <w:rPr>
          <w:rStyle w:val="pun"/>
        </w:rPr>
        <w:t>.</w:t>
      </w:r>
      <w:r>
        <w:rPr>
          <w:rStyle w:val="pln"/>
        </w:rPr>
        <w:t>md</w:t>
      </w:r>
    </w:p>
    <w:p w14:paraId="20662691" w14:textId="77777777" w:rsidR="004A3DE7" w:rsidRDefault="00717723" w:rsidP="004A3DE7">
      <w:hyperlink r:id="rId52" w:tooltip="Git 创建仓库" w:history="1">
        <w:r w:rsidR="004A3DE7">
          <w:rPr>
            <w:rStyle w:val="a4"/>
          </w:rPr>
          <w:t>Git 创建仓库</w:t>
        </w:r>
      </w:hyperlink>
      <w:r w:rsidR="004A3DE7">
        <w:t xml:space="preserve"> </w:t>
      </w:r>
    </w:p>
    <w:p w14:paraId="09E246CC" w14:textId="77777777" w:rsidR="004A3DE7" w:rsidRDefault="00717723" w:rsidP="004A3DE7">
      <w:hyperlink r:id="rId53" w:tooltip="Git 分支管理" w:history="1">
        <w:r w:rsidR="004A3DE7">
          <w:rPr>
            <w:rStyle w:val="a4"/>
          </w:rPr>
          <w:t>Git 分支管理</w:t>
        </w:r>
      </w:hyperlink>
      <w:r w:rsidR="004A3DE7">
        <w:t xml:space="preserve"> </w:t>
      </w:r>
    </w:p>
    <w:p w14:paraId="48C2A37A" w14:textId="77777777" w:rsidR="004A3DE7" w:rsidRDefault="004A3DE7" w:rsidP="004A3DE7">
      <w:pPr>
        <w:pStyle w:val="2"/>
        <w:spacing w:before="0"/>
      </w:pPr>
      <w:bookmarkStart w:id="54" w:name="_Toc46394673"/>
      <w:r>
        <w:rPr>
          <w:rStyle w:val="mw-headline"/>
        </w:rPr>
        <w:t>3 篇笔记</w:t>
      </w:r>
      <w:r>
        <w:t xml:space="preserve"> </w:t>
      </w:r>
      <w:r>
        <w:rPr>
          <w:rStyle w:val="mw-headline"/>
        </w:rPr>
        <w:t>写笔记</w:t>
      </w:r>
      <w:bookmarkEnd w:id="54"/>
      <w:r>
        <w:t xml:space="preserve"> </w:t>
      </w:r>
    </w:p>
    <w:p w14:paraId="6E064EF7" w14:textId="77777777" w:rsidR="004A3DE7" w:rsidRDefault="004A3DE7" w:rsidP="00907565">
      <w:pPr>
        <w:pStyle w:val="a3"/>
        <w:numPr>
          <w:ilvl w:val="0"/>
          <w:numId w:val="174"/>
        </w:numPr>
      </w:pPr>
      <w:r>
        <w:t>   hepburn</w:t>
      </w:r>
    </w:p>
    <w:p w14:paraId="03105D29" w14:textId="77777777" w:rsidR="004A3DE7" w:rsidRDefault="004A3DE7" w:rsidP="004A3DE7">
      <w:pPr>
        <w:pStyle w:val="a3"/>
        <w:ind w:left="720"/>
      </w:pPr>
      <w:r>
        <w:t>  158***9602@qq.com</w:t>
      </w:r>
    </w:p>
    <w:p w14:paraId="25D29216" w14:textId="77777777" w:rsidR="004A3DE7" w:rsidRDefault="004A3DE7" w:rsidP="004A3DE7">
      <w:pPr>
        <w:ind w:left="720"/>
      </w:pPr>
      <w:r>
        <w:rPr>
          <w:rStyle w:val="count"/>
        </w:rPr>
        <w:t>15</w:t>
      </w:r>
    </w:p>
    <w:p w14:paraId="1A3B2592" w14:textId="77777777" w:rsidR="004A3DE7" w:rsidRDefault="004A3DE7" w:rsidP="004A3DE7">
      <w:pPr>
        <w:pStyle w:val="a3"/>
        <w:ind w:left="720"/>
      </w:pPr>
      <w:r>
        <w:t>git commit、git push、git pull、 git fetch、git merge 的含义与区别</w:t>
      </w:r>
    </w:p>
    <w:p w14:paraId="6A1D18C5" w14:textId="77777777" w:rsidR="004A3DE7" w:rsidRDefault="004A3DE7" w:rsidP="00907565">
      <w:pPr>
        <w:widowControl/>
        <w:numPr>
          <w:ilvl w:val="1"/>
          <w:numId w:val="174"/>
        </w:numPr>
        <w:spacing w:before="100" w:beforeAutospacing="1" w:after="100" w:afterAutospacing="1"/>
        <w:jc w:val="left"/>
      </w:pPr>
      <w:r>
        <w:lastRenderedPageBreak/>
        <w:t xml:space="preserve">git commit：是将本地修改过的文件提交到本地库中； </w:t>
      </w:r>
    </w:p>
    <w:p w14:paraId="794C2963" w14:textId="77777777" w:rsidR="004A3DE7" w:rsidRDefault="004A3DE7" w:rsidP="00907565">
      <w:pPr>
        <w:widowControl/>
        <w:numPr>
          <w:ilvl w:val="1"/>
          <w:numId w:val="174"/>
        </w:numPr>
        <w:spacing w:before="100" w:beforeAutospacing="1" w:after="100" w:afterAutospacing="1"/>
        <w:jc w:val="left"/>
      </w:pPr>
      <w:r>
        <w:t xml:space="preserve">git push：是将本地库中的最新信息发送给远程库； </w:t>
      </w:r>
    </w:p>
    <w:p w14:paraId="79DCA369" w14:textId="77777777" w:rsidR="004A3DE7" w:rsidRDefault="004A3DE7" w:rsidP="00907565">
      <w:pPr>
        <w:widowControl/>
        <w:numPr>
          <w:ilvl w:val="1"/>
          <w:numId w:val="174"/>
        </w:numPr>
        <w:spacing w:before="100" w:beforeAutospacing="1" w:after="100" w:afterAutospacing="1"/>
        <w:jc w:val="left"/>
      </w:pPr>
      <w:r>
        <w:t xml:space="preserve">git pull：是从远程获取最新版本到本地，并自动merge； </w:t>
      </w:r>
    </w:p>
    <w:p w14:paraId="2075FB71" w14:textId="77777777" w:rsidR="004A3DE7" w:rsidRDefault="004A3DE7" w:rsidP="00907565">
      <w:pPr>
        <w:widowControl/>
        <w:numPr>
          <w:ilvl w:val="1"/>
          <w:numId w:val="174"/>
        </w:numPr>
        <w:spacing w:before="100" w:beforeAutospacing="1" w:after="100" w:afterAutospacing="1"/>
        <w:jc w:val="left"/>
      </w:pPr>
      <w:r>
        <w:t xml:space="preserve">git fetch：是从远程获取最新版本到本地，不会自动merge； </w:t>
      </w:r>
    </w:p>
    <w:p w14:paraId="693BE11C" w14:textId="77777777" w:rsidR="004A3DE7" w:rsidRDefault="004A3DE7" w:rsidP="00907565">
      <w:pPr>
        <w:widowControl/>
        <w:numPr>
          <w:ilvl w:val="1"/>
          <w:numId w:val="174"/>
        </w:numPr>
        <w:spacing w:before="100" w:beforeAutospacing="1" w:after="100" w:afterAutospacing="1"/>
        <w:jc w:val="left"/>
      </w:pPr>
      <w:r>
        <w:t xml:space="preserve">git merge：是用于从指定的commit(s)合并到当前分支，用来合并两个分支； </w:t>
      </w:r>
    </w:p>
    <w:p w14:paraId="3937DED1" w14:textId="77777777" w:rsidR="004A3DE7" w:rsidRDefault="004A3DE7" w:rsidP="004A3DE7">
      <w:pPr>
        <w:pStyle w:val="HTML"/>
        <w:ind w:left="720"/>
      </w:pPr>
      <w:r>
        <w:rPr>
          <w:rStyle w:val="pln"/>
        </w:rPr>
        <w:t xml:space="preserve">$ git merge </w:t>
      </w:r>
      <w:r>
        <w:rPr>
          <w:rStyle w:val="pun"/>
        </w:rPr>
        <w:t>-</w:t>
      </w:r>
      <w:r>
        <w:rPr>
          <w:rStyle w:val="pln"/>
        </w:rPr>
        <w:t xml:space="preserve">b  </w:t>
      </w:r>
      <w:r>
        <w:rPr>
          <w:rStyle w:val="com"/>
        </w:rPr>
        <w:t>// 指将 b 分支合并到当前分支</w:t>
      </w:r>
    </w:p>
    <w:p w14:paraId="2F6BC421" w14:textId="77777777" w:rsidR="004A3DE7" w:rsidRDefault="004A3DE7" w:rsidP="004A3DE7">
      <w:pPr>
        <w:pStyle w:val="a3"/>
        <w:ind w:left="720"/>
      </w:pPr>
      <w:r>
        <w:rPr>
          <w:rStyle w:val="marked"/>
        </w:rPr>
        <w:t>git pull</w:t>
      </w:r>
      <w:r>
        <w:t xml:space="preserve"> 相当于 </w:t>
      </w:r>
      <w:r>
        <w:rPr>
          <w:rStyle w:val="marked"/>
        </w:rPr>
        <w:t>git fetch + git merge</w:t>
      </w:r>
      <w:r>
        <w:t>。</w:t>
      </w:r>
    </w:p>
    <w:p w14:paraId="544FF569" w14:textId="77777777" w:rsidR="004A3DE7" w:rsidRDefault="00717723" w:rsidP="004A3DE7">
      <w:pPr>
        <w:ind w:left="720"/>
        <w:rPr>
          <w:rStyle w:val="comt-author"/>
        </w:rPr>
      </w:pPr>
      <w:hyperlink r:id="rId54" w:tgtFrame="_blank" w:history="1">
        <w:r w:rsidR="004A3DE7">
          <w:rPr>
            <w:rStyle w:val="a4"/>
          </w:rPr>
          <w:t>hepburn</w:t>
        </w:r>
      </w:hyperlink>
    </w:p>
    <w:p w14:paraId="1A86ABAB" w14:textId="77777777" w:rsidR="004A3DE7" w:rsidRDefault="004A3DE7" w:rsidP="004A3DE7">
      <w:pPr>
        <w:pStyle w:val="a3"/>
        <w:ind w:left="720"/>
      </w:pPr>
      <w:r>
        <w:t>   hepburn</w:t>
      </w:r>
    </w:p>
    <w:p w14:paraId="3B746F86" w14:textId="77777777" w:rsidR="004A3DE7" w:rsidRDefault="004A3DE7" w:rsidP="004A3DE7">
      <w:pPr>
        <w:pStyle w:val="a3"/>
        <w:ind w:left="720"/>
      </w:pPr>
      <w:r>
        <w:t>  158***9602@qq.com</w:t>
      </w:r>
    </w:p>
    <w:p w14:paraId="7CE74E8E" w14:textId="77777777" w:rsidR="004A3DE7" w:rsidRDefault="004A3DE7" w:rsidP="004A3DE7">
      <w:pPr>
        <w:ind w:left="720"/>
      </w:pPr>
      <w:r>
        <w:t>2年前 (2018-10-15)</w:t>
      </w:r>
    </w:p>
    <w:p w14:paraId="50BD867C" w14:textId="77777777" w:rsidR="004A3DE7" w:rsidRDefault="004A3DE7" w:rsidP="00907565">
      <w:pPr>
        <w:pStyle w:val="a3"/>
        <w:numPr>
          <w:ilvl w:val="0"/>
          <w:numId w:val="174"/>
        </w:numPr>
      </w:pPr>
      <w:r>
        <w:t>   tuntuntunwu</w:t>
      </w:r>
    </w:p>
    <w:p w14:paraId="11DD2847" w14:textId="77777777" w:rsidR="004A3DE7" w:rsidRDefault="004A3DE7" w:rsidP="004A3DE7">
      <w:pPr>
        <w:pStyle w:val="a3"/>
        <w:ind w:left="720"/>
      </w:pPr>
      <w:r>
        <w:t>  wxq***567567@126.com</w:t>
      </w:r>
    </w:p>
    <w:p w14:paraId="6C5EEE7A" w14:textId="77777777" w:rsidR="004A3DE7" w:rsidRDefault="004A3DE7" w:rsidP="004A3DE7">
      <w:pPr>
        <w:ind w:left="720"/>
      </w:pPr>
      <w:r>
        <w:rPr>
          <w:rStyle w:val="count"/>
        </w:rPr>
        <w:t>1</w:t>
      </w:r>
    </w:p>
    <w:p w14:paraId="10EFB17D" w14:textId="77777777" w:rsidR="004A3DE7" w:rsidRDefault="004A3DE7" w:rsidP="004A3DE7">
      <w:pPr>
        <w:pStyle w:val="a3"/>
        <w:ind w:left="720"/>
      </w:pPr>
      <w:r>
        <w:rPr>
          <w:rStyle w:val="a6"/>
        </w:rPr>
        <w:t>git 基本操作注意点总结:</w:t>
      </w:r>
    </w:p>
    <w:p w14:paraId="5678C2EE" w14:textId="77777777" w:rsidR="004A3DE7" w:rsidRDefault="004A3DE7" w:rsidP="004A3DE7">
      <w:pPr>
        <w:pStyle w:val="HTML"/>
        <w:ind w:left="720"/>
      </w:pPr>
      <w:r>
        <w:rPr>
          <w:rStyle w:val="pln"/>
        </w:rPr>
        <w:t xml:space="preserve">git clone </w:t>
      </w:r>
      <w:r>
        <w:rPr>
          <w:rStyle w:val="pun"/>
        </w:rPr>
        <w:t>&lt;</w:t>
      </w:r>
      <w:r>
        <w:rPr>
          <w:rStyle w:val="pln"/>
        </w:rPr>
        <w:t>source repository</w:t>
      </w:r>
      <w:r>
        <w:rPr>
          <w:rStyle w:val="pun"/>
        </w:rPr>
        <w:t>&gt;</w:t>
      </w:r>
      <w:r>
        <w:rPr>
          <w:rStyle w:val="pln"/>
        </w:rPr>
        <w:t xml:space="preserve"> </w:t>
      </w:r>
      <w:r>
        <w:rPr>
          <w:rStyle w:val="pun"/>
        </w:rPr>
        <w:t>&lt;</w:t>
      </w:r>
      <w:r>
        <w:rPr>
          <w:rStyle w:val="pln"/>
        </w:rPr>
        <w:t>destination repository</w:t>
      </w:r>
      <w:r>
        <w:rPr>
          <w:rStyle w:val="pun"/>
        </w:rPr>
        <w:t>&gt;</w:t>
      </w:r>
    </w:p>
    <w:p w14:paraId="71DAF8FA" w14:textId="77777777" w:rsidR="004A3DE7" w:rsidRDefault="004A3DE7" w:rsidP="004A3DE7">
      <w:pPr>
        <w:pStyle w:val="a3"/>
        <w:ind w:left="720"/>
      </w:pPr>
      <w:r>
        <w:t>复制本地仓库的命令方式。</w:t>
      </w:r>
    </w:p>
    <w:p w14:paraId="788E8AD3" w14:textId="77777777" w:rsidR="004A3DE7" w:rsidRDefault="004A3DE7" w:rsidP="004A3DE7">
      <w:pPr>
        <w:pStyle w:val="a3"/>
        <w:ind w:left="720"/>
      </w:pPr>
      <w:r>
        <w:rPr>
          <w:rStyle w:val="a6"/>
        </w:rPr>
        <w:t>&lt;source repository&gt;</w:t>
      </w:r>
      <w:r>
        <w:t>：想克隆的本地仓库路径</w:t>
      </w:r>
    </w:p>
    <w:p w14:paraId="0F70B22C" w14:textId="77777777" w:rsidR="004A3DE7" w:rsidRDefault="004A3DE7" w:rsidP="004A3DE7">
      <w:pPr>
        <w:pStyle w:val="a3"/>
        <w:ind w:left="720"/>
      </w:pPr>
      <w:r>
        <w:rPr>
          <w:rStyle w:val="a6"/>
        </w:rPr>
        <w:t>&lt;destination repository&gt;</w:t>
      </w:r>
      <w:r>
        <w:t>：想克隆去另一个地方的路径。例如 git clone d:/git e:/git11 是将 d:/git 的仓库（即包含隐藏文件 .git 的目录）克隆到 e:/git11 目录下。</w:t>
      </w:r>
    </w:p>
    <w:p w14:paraId="716FFCA7" w14:textId="77777777" w:rsidR="004A3DE7" w:rsidRDefault="004A3DE7" w:rsidP="004A3DE7">
      <w:pPr>
        <w:pStyle w:val="a3"/>
        <w:ind w:left="720"/>
      </w:pPr>
      <w:r>
        <w:t>注意：</w:t>
      </w:r>
    </w:p>
    <w:p w14:paraId="703C751F" w14:textId="77777777" w:rsidR="004A3DE7" w:rsidRDefault="004A3DE7" w:rsidP="004A3DE7">
      <w:pPr>
        <w:pStyle w:val="a3"/>
        <w:ind w:left="720"/>
      </w:pPr>
      <w:r>
        <w:t>1、</w:t>
      </w:r>
      <w:r>
        <w:rPr>
          <w:rStyle w:val="a6"/>
        </w:rPr>
        <w:t>&lt;destination repository&gt;</w:t>
      </w:r>
      <w:r>
        <w:t xml:space="preserve"> 目录必须没有在文件系统上创建，或创建了但里面为空，不然会克隆不成功。</w:t>
      </w:r>
    </w:p>
    <w:p w14:paraId="5A661A2D" w14:textId="77777777" w:rsidR="004A3DE7" w:rsidRDefault="004A3DE7" w:rsidP="004A3DE7">
      <w:pPr>
        <w:pStyle w:val="a3"/>
        <w:ind w:left="720"/>
      </w:pPr>
      <w:r>
        <w:t xml:space="preserve">2、与从远程拉取仓库不同，路径的最后不用写 </w:t>
      </w:r>
      <w:r>
        <w:rPr>
          <w:rStyle w:val="a6"/>
        </w:rPr>
        <w:t>.git</w:t>
      </w:r>
      <w:r>
        <w:t xml:space="preserve"> 来表明这是一个仓库。</w:t>
      </w:r>
    </w:p>
    <w:p w14:paraId="1A070A30" w14:textId="77777777" w:rsidR="004A3DE7" w:rsidRDefault="004A3DE7" w:rsidP="004A3DE7">
      <w:pPr>
        <w:pStyle w:val="HTML"/>
        <w:ind w:left="720"/>
      </w:pPr>
      <w:r>
        <w:rPr>
          <w:rStyle w:val="pln"/>
        </w:rPr>
        <w:t xml:space="preserve">git status </w:t>
      </w:r>
      <w:r>
        <w:rPr>
          <w:rStyle w:val="pun"/>
        </w:rPr>
        <w:t>–</w:t>
      </w:r>
      <w:r>
        <w:rPr>
          <w:rStyle w:val="pln"/>
        </w:rPr>
        <w:t>s</w:t>
      </w:r>
    </w:p>
    <w:p w14:paraId="1B1EA51D" w14:textId="77777777" w:rsidR="004A3DE7" w:rsidRDefault="004A3DE7" w:rsidP="004A3DE7">
      <w:pPr>
        <w:pStyle w:val="a3"/>
        <w:ind w:left="720"/>
      </w:pPr>
      <w:r>
        <w:lastRenderedPageBreak/>
        <w:t>获得简短的状态输出。</w:t>
      </w:r>
    </w:p>
    <w:p w14:paraId="01B0FC91" w14:textId="77777777" w:rsidR="004A3DE7" w:rsidRDefault="004A3DE7" w:rsidP="004A3DE7">
      <w:pPr>
        <w:pStyle w:val="HTML"/>
        <w:ind w:left="720"/>
      </w:pPr>
      <w:r>
        <w:rPr>
          <w:rStyle w:val="pln"/>
        </w:rPr>
        <w:t>git diff</w:t>
      </w:r>
    </w:p>
    <w:p w14:paraId="7DD5EE89" w14:textId="77777777" w:rsidR="004A3DE7" w:rsidRDefault="004A3DE7" w:rsidP="00907565">
      <w:pPr>
        <w:widowControl/>
        <w:numPr>
          <w:ilvl w:val="1"/>
          <w:numId w:val="174"/>
        </w:numPr>
        <w:spacing w:before="100" w:beforeAutospacing="1" w:after="100" w:afterAutospacing="1"/>
        <w:jc w:val="left"/>
      </w:pPr>
      <w:r>
        <w:t>git diff：查看工作区与暂存区的不同。</w:t>
      </w:r>
    </w:p>
    <w:p w14:paraId="132CEFE4" w14:textId="77777777" w:rsidR="004A3DE7" w:rsidRDefault="004A3DE7" w:rsidP="00907565">
      <w:pPr>
        <w:widowControl/>
        <w:numPr>
          <w:ilvl w:val="1"/>
          <w:numId w:val="174"/>
        </w:numPr>
        <w:spacing w:before="100" w:beforeAutospacing="1" w:after="100" w:afterAutospacing="1"/>
        <w:jc w:val="left"/>
      </w:pPr>
      <w:r>
        <w:t>git diff –cached [&lt;commit&gt;]：查看暂存区与指定提交版本的不同，版本可缺省（为HEAD）。</w:t>
      </w:r>
    </w:p>
    <w:p w14:paraId="3DFBBA72" w14:textId="77777777" w:rsidR="004A3DE7" w:rsidRDefault="004A3DE7" w:rsidP="00907565">
      <w:pPr>
        <w:widowControl/>
        <w:numPr>
          <w:ilvl w:val="1"/>
          <w:numId w:val="174"/>
        </w:numPr>
        <w:spacing w:before="100" w:beforeAutospacing="1" w:after="100" w:afterAutospacing="1"/>
        <w:jc w:val="left"/>
      </w:pPr>
      <w:r>
        <w:t>git diff &lt;commit&gt;：查看工作区与指定提交版本的不同。</w:t>
      </w:r>
    </w:p>
    <w:p w14:paraId="7D2C7F3A" w14:textId="77777777" w:rsidR="004A3DE7" w:rsidRDefault="004A3DE7" w:rsidP="00907565">
      <w:pPr>
        <w:widowControl/>
        <w:numPr>
          <w:ilvl w:val="1"/>
          <w:numId w:val="174"/>
        </w:numPr>
        <w:spacing w:before="100" w:beforeAutospacing="1" w:after="100" w:afterAutospacing="1"/>
        <w:jc w:val="left"/>
      </w:pPr>
      <w:r>
        <w:t>git diff &lt;commit&gt;..&lt;commit&gt;：查看2个指定提交版本的不同，其中任一可缺省（为HEAD）。</w:t>
      </w:r>
    </w:p>
    <w:p w14:paraId="2F19CFC7" w14:textId="77777777" w:rsidR="004A3DE7" w:rsidRDefault="004A3DE7" w:rsidP="00907565">
      <w:pPr>
        <w:widowControl/>
        <w:numPr>
          <w:ilvl w:val="1"/>
          <w:numId w:val="174"/>
        </w:numPr>
        <w:spacing w:before="100" w:beforeAutospacing="1" w:after="100" w:afterAutospacing="1"/>
        <w:jc w:val="left"/>
      </w:pPr>
      <w:r>
        <w:t>git diff &lt;commit&gt;...&lt;commit&gt;：查看2个不同分支指定提交版本的不同，其中任一可缺省（为HEAD），该命令相当于git diff $(git-merge-base A B) B。</w:t>
      </w:r>
    </w:p>
    <w:p w14:paraId="0C44DAF1" w14:textId="77777777" w:rsidR="004A3DE7" w:rsidRDefault="004A3DE7" w:rsidP="004A3DE7">
      <w:pPr>
        <w:pStyle w:val="HTML"/>
        <w:ind w:left="720"/>
      </w:pPr>
      <w:r>
        <w:rPr>
          <w:rStyle w:val="pln"/>
        </w:rPr>
        <w:t xml:space="preserve">git commit </w:t>
      </w:r>
      <w:r>
        <w:rPr>
          <w:rStyle w:val="pun"/>
        </w:rPr>
        <w:t>–</w:t>
      </w:r>
      <w:r>
        <w:rPr>
          <w:rStyle w:val="pln"/>
        </w:rPr>
        <w:t xml:space="preserve">am </w:t>
      </w:r>
      <w:r>
        <w:rPr>
          <w:rStyle w:val="str"/>
        </w:rPr>
        <w:t>""</w:t>
      </w:r>
    </w:p>
    <w:p w14:paraId="488FF444" w14:textId="77777777" w:rsidR="004A3DE7" w:rsidRDefault="004A3DE7" w:rsidP="004A3DE7">
      <w:pPr>
        <w:pStyle w:val="a3"/>
        <w:ind w:left="720"/>
      </w:pPr>
      <w:r>
        <w:t>直接提交全部修改，相当于 add 和 commit 一起执行了。</w:t>
      </w:r>
    </w:p>
    <w:p w14:paraId="559AAEB1" w14:textId="77777777" w:rsidR="004A3DE7" w:rsidRDefault="004A3DE7" w:rsidP="004A3DE7">
      <w:pPr>
        <w:pStyle w:val="a3"/>
        <w:ind w:left="720"/>
      </w:pPr>
      <w:r>
        <w:t>注意：全部文件为 tracked 才行，你新建了文件为 untracked 时，该命令不会执行。</w:t>
      </w:r>
    </w:p>
    <w:p w14:paraId="2A2C9BE9" w14:textId="77777777" w:rsidR="004A3DE7" w:rsidRDefault="004A3DE7" w:rsidP="004A3DE7">
      <w:pPr>
        <w:pStyle w:val="HTML"/>
        <w:ind w:left="720"/>
      </w:pPr>
      <w:r>
        <w:rPr>
          <w:rStyle w:val="pln"/>
        </w:rPr>
        <w:t>git checkout</w:t>
      </w:r>
    </w:p>
    <w:p w14:paraId="0C660ACC" w14:textId="77777777" w:rsidR="004A3DE7" w:rsidRDefault="004A3DE7" w:rsidP="004A3DE7">
      <w:pPr>
        <w:pStyle w:val="a3"/>
        <w:ind w:left="720"/>
      </w:pPr>
      <w:r>
        <w:t>与 git reset 不同，reset 是替换整个目录树，多余的文件将被删除。而 checkout 只是替换指定的文件，对多余的文件保留不做任何处理。</w:t>
      </w:r>
    </w:p>
    <w:p w14:paraId="41B8DCB9" w14:textId="77777777" w:rsidR="004A3DE7" w:rsidRDefault="004A3DE7" w:rsidP="004A3DE7">
      <w:pPr>
        <w:pStyle w:val="HTML"/>
        <w:ind w:left="720"/>
      </w:pPr>
      <w:r>
        <w:rPr>
          <w:rStyle w:val="pln"/>
        </w:rPr>
        <w:t>git rm</w:t>
      </w:r>
    </w:p>
    <w:p w14:paraId="6BF869EA" w14:textId="77777777" w:rsidR="004A3DE7" w:rsidRDefault="004A3DE7" w:rsidP="004A3DE7">
      <w:pPr>
        <w:pStyle w:val="a3"/>
        <w:ind w:left="720"/>
      </w:pPr>
      <w:r>
        <w:t>把文件从工作区和暂存区中删除。使用 —cached 只从暂存区中删除。使用 –rf &lt;directory&gt; 可删除指定目录下的所有文件和子目录。</w:t>
      </w:r>
    </w:p>
    <w:p w14:paraId="34042581" w14:textId="77777777" w:rsidR="004A3DE7" w:rsidRDefault="004A3DE7" w:rsidP="004A3DE7">
      <w:pPr>
        <w:pStyle w:val="HTML"/>
        <w:ind w:left="720"/>
      </w:pPr>
      <w:r>
        <w:rPr>
          <w:rStyle w:val="pln"/>
        </w:rPr>
        <w:t xml:space="preserve">git mv </w:t>
      </w:r>
      <w:r>
        <w:rPr>
          <w:rStyle w:val="str"/>
        </w:rPr>
        <w:t>&lt;source&gt;</w:t>
      </w:r>
      <w:r>
        <w:rPr>
          <w:rStyle w:val="pln"/>
        </w:rPr>
        <w:t xml:space="preserve"> </w:t>
      </w:r>
      <w:r>
        <w:rPr>
          <w:rStyle w:val="str"/>
        </w:rPr>
        <w:t>&lt;destination&gt;</w:t>
      </w:r>
    </w:p>
    <w:p w14:paraId="1E1F8422" w14:textId="77777777" w:rsidR="004A3DE7" w:rsidRDefault="004A3DE7" w:rsidP="004A3DE7">
      <w:pPr>
        <w:pStyle w:val="a3"/>
        <w:ind w:left="720"/>
      </w:pPr>
      <w:r>
        <w:t>在工作区和暂存区中进行移动或重命名。若 &lt;destination&gt; 不为一个目录名，则执行重命名。如果为一个目录名，则执行移动。</w:t>
      </w:r>
    </w:p>
    <w:p w14:paraId="3A1CBDA8" w14:textId="77777777" w:rsidR="004A3DE7" w:rsidRDefault="00717723" w:rsidP="004A3DE7">
      <w:pPr>
        <w:ind w:left="720"/>
        <w:rPr>
          <w:rStyle w:val="comt-author"/>
        </w:rPr>
      </w:pPr>
      <w:hyperlink r:id="rId55" w:tgtFrame="_blank" w:history="1">
        <w:r w:rsidR="004A3DE7">
          <w:rPr>
            <w:rStyle w:val="a4"/>
          </w:rPr>
          <w:t>tuntuntunwu</w:t>
        </w:r>
      </w:hyperlink>
    </w:p>
    <w:p w14:paraId="7BA49D6F" w14:textId="77777777" w:rsidR="004A3DE7" w:rsidRDefault="004A3DE7" w:rsidP="004A3DE7">
      <w:pPr>
        <w:pStyle w:val="a3"/>
        <w:ind w:left="720"/>
      </w:pPr>
      <w:r>
        <w:t>   tuntuntunwu</w:t>
      </w:r>
    </w:p>
    <w:p w14:paraId="7538AF7F" w14:textId="77777777" w:rsidR="004A3DE7" w:rsidRDefault="004A3DE7" w:rsidP="004A3DE7">
      <w:pPr>
        <w:pStyle w:val="a3"/>
        <w:ind w:left="720"/>
      </w:pPr>
      <w:r>
        <w:t>  wxq***567567@126.com</w:t>
      </w:r>
    </w:p>
    <w:p w14:paraId="1AB184DD" w14:textId="77777777" w:rsidR="004A3DE7" w:rsidRDefault="004A3DE7" w:rsidP="004A3DE7">
      <w:pPr>
        <w:ind w:left="720"/>
      </w:pPr>
      <w:r>
        <w:t>2年前 (2018-11-05)</w:t>
      </w:r>
    </w:p>
    <w:p w14:paraId="2742D127" w14:textId="77777777" w:rsidR="004A3DE7" w:rsidRDefault="004A3DE7" w:rsidP="00907565">
      <w:pPr>
        <w:pStyle w:val="a3"/>
        <w:numPr>
          <w:ilvl w:val="0"/>
          <w:numId w:val="174"/>
        </w:numPr>
      </w:pPr>
      <w:r>
        <w:t>   汪洋</w:t>
      </w:r>
    </w:p>
    <w:p w14:paraId="495E87DB" w14:textId="77777777" w:rsidR="004A3DE7" w:rsidRDefault="004A3DE7" w:rsidP="004A3DE7">
      <w:pPr>
        <w:pStyle w:val="a3"/>
        <w:ind w:left="720"/>
      </w:pPr>
      <w:r>
        <w:lastRenderedPageBreak/>
        <w:t>  768***667@qq.com</w:t>
      </w:r>
    </w:p>
    <w:p w14:paraId="4A8EA95C" w14:textId="77777777" w:rsidR="004A3DE7" w:rsidRDefault="004A3DE7" w:rsidP="004A3DE7">
      <w:pPr>
        <w:ind w:left="720"/>
      </w:pPr>
      <w:r>
        <w:rPr>
          <w:rStyle w:val="count"/>
        </w:rPr>
        <w:t>5</w:t>
      </w:r>
    </w:p>
    <w:p w14:paraId="5E040F3A" w14:textId="77777777" w:rsidR="004A3DE7" w:rsidRDefault="00717723" w:rsidP="004A3DE7">
      <w:pPr>
        <w:pStyle w:val="a3"/>
        <w:ind w:left="720"/>
      </w:pPr>
      <w:hyperlink r:id="rId56" w:tgtFrame="_blank" w:history="1">
        <w:r w:rsidR="004A3DE7">
          <w:rPr>
            <w:rStyle w:val="a4"/>
            <w:b/>
            <w:bCs/>
          </w:rPr>
          <w:t>图解 Git  </w:t>
        </w:r>
      </w:hyperlink>
    </w:p>
    <w:p w14:paraId="5CC917FC" w14:textId="62BA8B2D" w:rsidR="004A3DE7" w:rsidRDefault="004A3DE7" w:rsidP="004A3DE7">
      <w:pPr>
        <w:pStyle w:val="a3"/>
        <w:ind w:left="720"/>
      </w:pPr>
      <w:r>
        <w:rPr>
          <w:noProof/>
        </w:rPr>
        <w:drawing>
          <wp:inline distT="0" distB="0" distL="0" distR="0" wp14:anchorId="72095B71" wp14:editId="4F3C98B1">
            <wp:extent cx="5274310" cy="22618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261870"/>
                    </a:xfrm>
                    <a:prstGeom prst="rect">
                      <a:avLst/>
                    </a:prstGeom>
                    <a:noFill/>
                    <a:ln>
                      <a:noFill/>
                    </a:ln>
                  </pic:spPr>
                </pic:pic>
              </a:graphicData>
            </a:graphic>
          </wp:inline>
        </w:drawing>
      </w:r>
    </w:p>
    <w:p w14:paraId="29A9F850" w14:textId="77777777" w:rsidR="004A3DE7" w:rsidRDefault="004A3DE7" w:rsidP="004A3DE7">
      <w:pPr>
        <w:pStyle w:val="a3"/>
        <w:ind w:left="720"/>
      </w:pPr>
      <w:r>
        <w:t>上面的四条命令在工作目录、暂存目录(也叫做索引)和仓库之间复制文件。</w:t>
      </w:r>
    </w:p>
    <w:p w14:paraId="78A7DFC3" w14:textId="77777777" w:rsidR="004A3DE7" w:rsidRDefault="004A3DE7" w:rsidP="00907565">
      <w:pPr>
        <w:widowControl/>
        <w:numPr>
          <w:ilvl w:val="1"/>
          <w:numId w:val="174"/>
        </w:numPr>
        <w:spacing w:before="100" w:beforeAutospacing="1" w:after="100" w:afterAutospacing="1"/>
        <w:jc w:val="left"/>
      </w:pPr>
      <w:r>
        <w:rPr>
          <w:rStyle w:val="HTML1"/>
        </w:rPr>
        <w:t>git add </w:t>
      </w:r>
      <w:r>
        <w:rPr>
          <w:rStyle w:val="a5"/>
        </w:rPr>
        <w:t>files</w:t>
      </w:r>
      <w:r>
        <w:t> 把当前文件放入暂存区域。</w:t>
      </w:r>
    </w:p>
    <w:p w14:paraId="5B403FB6" w14:textId="77777777" w:rsidR="004A3DE7" w:rsidRDefault="004A3DE7" w:rsidP="00907565">
      <w:pPr>
        <w:widowControl/>
        <w:numPr>
          <w:ilvl w:val="1"/>
          <w:numId w:val="174"/>
        </w:numPr>
        <w:spacing w:before="100" w:beforeAutospacing="1" w:after="100" w:afterAutospacing="1"/>
        <w:jc w:val="left"/>
      </w:pPr>
      <w:r>
        <w:rPr>
          <w:rStyle w:val="HTML1"/>
        </w:rPr>
        <w:t>git commit</w:t>
      </w:r>
      <w:r>
        <w:t> 给暂存区域生成快照并提交。</w:t>
      </w:r>
    </w:p>
    <w:p w14:paraId="4AD91D55" w14:textId="77777777" w:rsidR="004A3DE7" w:rsidRDefault="004A3DE7" w:rsidP="00907565">
      <w:pPr>
        <w:widowControl/>
        <w:numPr>
          <w:ilvl w:val="1"/>
          <w:numId w:val="174"/>
        </w:numPr>
        <w:spacing w:before="100" w:beforeAutospacing="1" w:after="100" w:afterAutospacing="1"/>
        <w:jc w:val="left"/>
      </w:pPr>
      <w:r>
        <w:rPr>
          <w:rStyle w:val="HTML1"/>
        </w:rPr>
        <w:t>git reset -- </w:t>
      </w:r>
      <w:r>
        <w:rPr>
          <w:rStyle w:val="a5"/>
        </w:rPr>
        <w:t>files</w:t>
      </w:r>
      <w:r>
        <w:t> 用来撤销最后一次</w:t>
      </w:r>
      <w:r>
        <w:rPr>
          <w:rStyle w:val="HTML1"/>
        </w:rPr>
        <w:t>git add </w:t>
      </w:r>
      <w:r>
        <w:rPr>
          <w:rStyle w:val="a5"/>
        </w:rPr>
        <w:t>files</w:t>
      </w:r>
      <w:r>
        <w:t>，你也可以用</w:t>
      </w:r>
      <w:r>
        <w:rPr>
          <w:rStyle w:val="HTML1"/>
        </w:rPr>
        <w:t>git reset</w:t>
      </w:r>
      <w:r>
        <w:t> 撤销所有暂存区域文件。</w:t>
      </w:r>
    </w:p>
    <w:p w14:paraId="06471528" w14:textId="77777777" w:rsidR="004A3DE7" w:rsidRDefault="004A3DE7" w:rsidP="00907565">
      <w:pPr>
        <w:widowControl/>
        <w:numPr>
          <w:ilvl w:val="1"/>
          <w:numId w:val="174"/>
        </w:numPr>
        <w:spacing w:before="100" w:beforeAutospacing="1" w:after="100" w:afterAutospacing="1"/>
        <w:jc w:val="left"/>
      </w:pPr>
      <w:r>
        <w:rPr>
          <w:rStyle w:val="HTML1"/>
        </w:rPr>
        <w:t>git checkout -- </w:t>
      </w:r>
      <w:r>
        <w:rPr>
          <w:rStyle w:val="a5"/>
        </w:rPr>
        <w:t>files</w:t>
      </w:r>
      <w:r>
        <w:t> 把文件从暂存区域复制到工作目录，用来丢弃本地修改。</w:t>
      </w:r>
    </w:p>
    <w:p w14:paraId="700359BF" w14:textId="77777777" w:rsidR="004A3DE7" w:rsidRDefault="004A3DE7" w:rsidP="004A3DE7">
      <w:pPr>
        <w:pStyle w:val="a3"/>
        <w:ind w:left="720"/>
      </w:pPr>
      <w:r>
        <w:t>更多图解参考：</w:t>
      </w:r>
      <w:hyperlink r:id="rId58" w:tgtFrame="_blank" w:history="1">
        <w:r>
          <w:rPr>
            <w:rStyle w:val="a4"/>
          </w:rPr>
          <w:t>https://www.runoob.com/w3cnote/git-graphical.html</w:t>
        </w:r>
      </w:hyperlink>
    </w:p>
    <w:p w14:paraId="24540A9B" w14:textId="47279DA5" w:rsidR="004A3DE7" w:rsidRPr="004A3DE7" w:rsidRDefault="004A3DE7" w:rsidP="00052EA4"/>
    <w:p w14:paraId="55D7ABC4" w14:textId="4DE55C76" w:rsidR="004A3DE7" w:rsidRDefault="004A3DE7" w:rsidP="00052EA4"/>
    <w:p w14:paraId="73190809" w14:textId="22563410" w:rsidR="004A3DE7" w:rsidRDefault="004A3DE7" w:rsidP="00052EA4"/>
    <w:p w14:paraId="601807C7" w14:textId="7B89216D" w:rsidR="004A3DE7" w:rsidRDefault="004A3DE7" w:rsidP="004A3DE7">
      <w:pPr>
        <w:pStyle w:val="2"/>
      </w:pPr>
      <w:bookmarkStart w:id="55" w:name="_Toc46394674"/>
      <w:r w:rsidRPr="004A3DE7">
        <w:t>Git 分支管理</w:t>
      </w:r>
      <w:bookmarkEnd w:id="55"/>
    </w:p>
    <w:p w14:paraId="3961F6AB" w14:textId="7E40DA6E" w:rsidR="004A3DE7" w:rsidRDefault="004A3DE7" w:rsidP="00052EA4"/>
    <w:p w14:paraId="1908A5C6" w14:textId="7BCC617C" w:rsidR="004A3DE7" w:rsidRDefault="004A3DE7" w:rsidP="00052EA4"/>
    <w:p w14:paraId="6AC4D9F7" w14:textId="1CEAC5C1" w:rsidR="004A3DE7" w:rsidRDefault="004A3DE7" w:rsidP="00052EA4"/>
    <w:p w14:paraId="5F726C67" w14:textId="77777777" w:rsidR="004A3DE7" w:rsidRDefault="004A3DE7" w:rsidP="004A3DE7">
      <w:pPr>
        <w:pStyle w:val="a3"/>
      </w:pPr>
      <w:r>
        <w:t xml:space="preserve">几乎每一种版本控制系统都以某种形式支持分支。使用分支意味着你可以从开发主线上分离开来，然后在不影响主线的同时继续工作。 </w:t>
      </w:r>
    </w:p>
    <w:p w14:paraId="43B5A763" w14:textId="77777777" w:rsidR="004A3DE7" w:rsidRDefault="004A3DE7" w:rsidP="004A3DE7">
      <w:pPr>
        <w:pStyle w:val="a3"/>
      </w:pPr>
      <w:r>
        <w:t>有人把 Git 的分支模型称为</w:t>
      </w:r>
      <w:r>
        <w:rPr>
          <w:rStyle w:val="a6"/>
        </w:rPr>
        <w:t>必杀技特性</w:t>
      </w:r>
      <w:r>
        <w:t xml:space="preserve">，而正是因为它，将 </w:t>
      </w:r>
      <w:r>
        <w:rPr>
          <w:rStyle w:val="a6"/>
        </w:rPr>
        <w:t>Git</w:t>
      </w:r>
      <w:r>
        <w:t xml:space="preserve"> 从版本控制系统家族里区分出来。</w:t>
      </w:r>
    </w:p>
    <w:p w14:paraId="2AE35BC8" w14:textId="77777777" w:rsidR="004A3DE7" w:rsidRDefault="004A3DE7" w:rsidP="004A3DE7">
      <w:pPr>
        <w:pStyle w:val="a3"/>
      </w:pPr>
      <w:r>
        <w:t>创建分支命令：</w:t>
      </w:r>
    </w:p>
    <w:p w14:paraId="6F44C0D3" w14:textId="77777777" w:rsidR="004A3DE7" w:rsidRDefault="004A3DE7" w:rsidP="004A3DE7">
      <w:pPr>
        <w:pStyle w:val="HTML"/>
      </w:pPr>
      <w:r>
        <w:rPr>
          <w:rStyle w:val="pln"/>
        </w:rPr>
        <w:t xml:space="preserve">git branch </w:t>
      </w:r>
      <w:r>
        <w:rPr>
          <w:rStyle w:val="pun"/>
        </w:rPr>
        <w:t>(</w:t>
      </w:r>
      <w:r>
        <w:rPr>
          <w:rStyle w:val="pln"/>
        </w:rPr>
        <w:t>branchname</w:t>
      </w:r>
      <w:r>
        <w:rPr>
          <w:rStyle w:val="pun"/>
        </w:rPr>
        <w:t>)</w:t>
      </w:r>
    </w:p>
    <w:p w14:paraId="3BA64F32" w14:textId="77777777" w:rsidR="004A3DE7" w:rsidRDefault="004A3DE7" w:rsidP="004A3DE7">
      <w:pPr>
        <w:pStyle w:val="a3"/>
      </w:pPr>
      <w:r>
        <w:t>切换分支命令:</w:t>
      </w:r>
    </w:p>
    <w:p w14:paraId="76390468" w14:textId="77777777" w:rsidR="004A3DE7" w:rsidRDefault="004A3DE7" w:rsidP="004A3DE7">
      <w:pPr>
        <w:pStyle w:val="HTML"/>
      </w:pPr>
      <w:r>
        <w:rPr>
          <w:rStyle w:val="pln"/>
        </w:rPr>
        <w:t xml:space="preserve">git checkout </w:t>
      </w:r>
      <w:r>
        <w:rPr>
          <w:rStyle w:val="pun"/>
        </w:rPr>
        <w:t>(</w:t>
      </w:r>
      <w:r>
        <w:rPr>
          <w:rStyle w:val="pln"/>
        </w:rPr>
        <w:t>branchname</w:t>
      </w:r>
      <w:r>
        <w:rPr>
          <w:rStyle w:val="pun"/>
        </w:rPr>
        <w:t>)</w:t>
      </w:r>
    </w:p>
    <w:p w14:paraId="046B026B" w14:textId="77777777" w:rsidR="004A3DE7" w:rsidRDefault="004A3DE7" w:rsidP="004A3DE7">
      <w:pPr>
        <w:pStyle w:val="a3"/>
      </w:pPr>
      <w:r>
        <w:t>当你切换分支的时候，Git 会用该分支的最后提交的快照替换你的工作目录的内容， 所以多个分支不需要多个目录。</w:t>
      </w:r>
    </w:p>
    <w:p w14:paraId="1848876F" w14:textId="77777777" w:rsidR="004A3DE7" w:rsidRDefault="004A3DE7" w:rsidP="004A3DE7">
      <w:pPr>
        <w:pStyle w:val="a3"/>
      </w:pPr>
      <w:r>
        <w:t>合并分支命令:</w:t>
      </w:r>
    </w:p>
    <w:p w14:paraId="31806885" w14:textId="77777777" w:rsidR="004A3DE7" w:rsidRDefault="004A3DE7" w:rsidP="004A3DE7">
      <w:pPr>
        <w:pStyle w:val="HTML"/>
      </w:pPr>
      <w:r>
        <w:rPr>
          <w:rStyle w:val="pln"/>
        </w:rPr>
        <w:t xml:space="preserve">git merge </w:t>
      </w:r>
    </w:p>
    <w:p w14:paraId="26367CD3" w14:textId="77777777" w:rsidR="004A3DE7" w:rsidRDefault="004A3DE7" w:rsidP="004A3DE7">
      <w:pPr>
        <w:pStyle w:val="a3"/>
      </w:pPr>
      <w:r>
        <w:t xml:space="preserve">你可以多次合并到统一分支， 也可以选择在合并之后直接删除被并入的分支。 </w:t>
      </w:r>
    </w:p>
    <w:p w14:paraId="135F8192" w14:textId="77777777" w:rsidR="004A3DE7" w:rsidRDefault="004A3DE7" w:rsidP="004A3DE7">
      <w:pPr>
        <w:pStyle w:val="a3"/>
      </w:pPr>
      <w:r>
        <w:t>开始前我们先创建一个测试目录：</w:t>
      </w:r>
    </w:p>
    <w:p w14:paraId="51FA8C7D" w14:textId="77777777" w:rsidR="004A3DE7" w:rsidRDefault="004A3DE7" w:rsidP="004A3DE7">
      <w:pPr>
        <w:pStyle w:val="HTML"/>
        <w:rPr>
          <w:rStyle w:val="pln"/>
        </w:rPr>
      </w:pPr>
      <w:r>
        <w:rPr>
          <w:rStyle w:val="pln"/>
        </w:rPr>
        <w:t>$ mkdir gitdemo</w:t>
      </w:r>
    </w:p>
    <w:p w14:paraId="13EC7812" w14:textId="77777777" w:rsidR="004A3DE7" w:rsidRDefault="004A3DE7" w:rsidP="004A3DE7">
      <w:pPr>
        <w:pStyle w:val="HTML"/>
        <w:rPr>
          <w:rStyle w:val="pln"/>
        </w:rPr>
      </w:pPr>
      <w:r>
        <w:rPr>
          <w:rStyle w:val="pln"/>
        </w:rPr>
        <w:t>$ cd gitdemo</w:t>
      </w:r>
      <w:r>
        <w:rPr>
          <w:rStyle w:val="pun"/>
        </w:rPr>
        <w:t>/</w:t>
      </w:r>
    </w:p>
    <w:p w14:paraId="71C70A27" w14:textId="77777777" w:rsidR="004A3DE7" w:rsidRDefault="004A3DE7" w:rsidP="004A3DE7">
      <w:pPr>
        <w:pStyle w:val="HTML"/>
        <w:rPr>
          <w:rStyle w:val="pln"/>
        </w:rPr>
      </w:pPr>
      <w:r>
        <w:rPr>
          <w:rStyle w:val="pln"/>
        </w:rPr>
        <w:t>$ git init</w:t>
      </w:r>
    </w:p>
    <w:p w14:paraId="7BDD5C2C" w14:textId="77777777" w:rsidR="004A3DE7" w:rsidRDefault="004A3DE7" w:rsidP="004A3DE7">
      <w:pPr>
        <w:pStyle w:val="HTML"/>
        <w:rPr>
          <w:rStyle w:val="pln"/>
        </w:rPr>
      </w:pPr>
      <w:r>
        <w:rPr>
          <w:rStyle w:val="typ"/>
        </w:rPr>
        <w:t>Initialized</w:t>
      </w:r>
      <w:r>
        <w:rPr>
          <w:rStyle w:val="pln"/>
        </w:rPr>
        <w:t xml:space="preserve"> empty </w:t>
      </w:r>
      <w:r>
        <w:rPr>
          <w:rStyle w:val="typ"/>
        </w:rPr>
        <w:t>Git</w:t>
      </w:r>
      <w:r>
        <w:rPr>
          <w:rStyle w:val="pln"/>
        </w:rPr>
        <w:t xml:space="preserve"> repository</w:t>
      </w:r>
      <w:r>
        <w:rPr>
          <w:rStyle w:val="pun"/>
        </w:rPr>
        <w:t>...</w:t>
      </w:r>
    </w:p>
    <w:p w14:paraId="7625F44D" w14:textId="77777777" w:rsidR="004A3DE7" w:rsidRDefault="004A3DE7" w:rsidP="004A3DE7">
      <w:pPr>
        <w:pStyle w:val="HTML"/>
        <w:rPr>
          <w:rStyle w:val="pln"/>
        </w:rPr>
      </w:pPr>
      <w:r>
        <w:rPr>
          <w:rStyle w:val="pln"/>
        </w:rPr>
        <w:t>$ touch README</w:t>
      </w:r>
    </w:p>
    <w:p w14:paraId="291A129A" w14:textId="77777777" w:rsidR="004A3DE7" w:rsidRDefault="004A3DE7" w:rsidP="004A3DE7">
      <w:pPr>
        <w:pStyle w:val="HTML"/>
        <w:rPr>
          <w:rStyle w:val="pln"/>
        </w:rPr>
      </w:pPr>
      <w:r>
        <w:rPr>
          <w:rStyle w:val="pln"/>
        </w:rPr>
        <w:t>$ git add README</w:t>
      </w:r>
    </w:p>
    <w:p w14:paraId="684875AF" w14:textId="77777777" w:rsidR="004A3DE7" w:rsidRDefault="004A3DE7" w:rsidP="004A3DE7">
      <w:pPr>
        <w:pStyle w:val="HTML"/>
        <w:rPr>
          <w:rStyle w:val="pln"/>
        </w:rPr>
      </w:pPr>
      <w:r>
        <w:rPr>
          <w:rStyle w:val="pln"/>
        </w:rPr>
        <w:t xml:space="preserve">$ git commit </w:t>
      </w:r>
      <w:r>
        <w:rPr>
          <w:rStyle w:val="pun"/>
        </w:rPr>
        <w:t>-</w:t>
      </w:r>
      <w:r>
        <w:rPr>
          <w:rStyle w:val="pln"/>
        </w:rPr>
        <w:t xml:space="preserve">m </w:t>
      </w:r>
      <w:r>
        <w:rPr>
          <w:rStyle w:val="str"/>
        </w:rPr>
        <w:t>'第一次版本提交'</w:t>
      </w:r>
    </w:p>
    <w:p w14:paraId="3ED7AF50" w14:textId="77777777" w:rsidR="004A3DE7" w:rsidRDefault="004A3DE7" w:rsidP="004A3DE7">
      <w:pPr>
        <w:pStyle w:val="HTML"/>
        <w:rPr>
          <w:rStyle w:val="pln"/>
        </w:rPr>
      </w:pPr>
      <w:r>
        <w:rPr>
          <w:rStyle w:val="pun"/>
        </w:rPr>
        <w:t>[</w:t>
      </w:r>
      <w:r>
        <w:rPr>
          <w:rStyle w:val="pln"/>
        </w:rPr>
        <w:t xml:space="preserve">master </w:t>
      </w:r>
      <w:r>
        <w:rPr>
          <w:rStyle w:val="pun"/>
        </w:rPr>
        <w:t>(</w:t>
      </w:r>
      <w:r>
        <w:rPr>
          <w:rStyle w:val="pln"/>
        </w:rPr>
        <w:t>root</w:t>
      </w:r>
      <w:r>
        <w:rPr>
          <w:rStyle w:val="pun"/>
        </w:rPr>
        <w:t>-</w:t>
      </w:r>
      <w:r>
        <w:rPr>
          <w:rStyle w:val="pln"/>
        </w:rPr>
        <w:t>commit</w:t>
      </w:r>
      <w:r>
        <w:rPr>
          <w:rStyle w:val="pun"/>
        </w:rPr>
        <w:t>)</w:t>
      </w:r>
      <w:r>
        <w:rPr>
          <w:rStyle w:val="pln"/>
        </w:rPr>
        <w:t xml:space="preserve"> </w:t>
      </w:r>
      <w:r>
        <w:rPr>
          <w:rStyle w:val="lit"/>
        </w:rPr>
        <w:t>3b58100</w:t>
      </w:r>
      <w:r>
        <w:rPr>
          <w:rStyle w:val="pun"/>
        </w:rPr>
        <w:t>]</w:t>
      </w:r>
      <w:r>
        <w:rPr>
          <w:rStyle w:val="pln"/>
        </w:rPr>
        <w:t xml:space="preserve"> </w:t>
      </w:r>
      <w:r>
        <w:rPr>
          <w:rStyle w:val="pun"/>
        </w:rPr>
        <w:t>第一次版本提交</w:t>
      </w:r>
    </w:p>
    <w:p w14:paraId="736D69C0" w14:textId="77777777" w:rsidR="004A3DE7" w:rsidRDefault="004A3DE7" w:rsidP="004A3DE7">
      <w:pPr>
        <w:pStyle w:val="HTML"/>
        <w:rPr>
          <w:rStyle w:val="pln"/>
        </w:rPr>
      </w:pPr>
      <w:r>
        <w:rPr>
          <w:rStyle w:val="pln"/>
        </w:rPr>
        <w:t xml:space="preserve"> </w:t>
      </w:r>
      <w:r>
        <w:rPr>
          <w:rStyle w:val="lit"/>
        </w:rPr>
        <w:t>1</w:t>
      </w:r>
      <w:r>
        <w:rPr>
          <w:rStyle w:val="pln"/>
        </w:rPr>
        <w:t xml:space="preserve"> file changed</w:t>
      </w:r>
      <w:r>
        <w:rPr>
          <w:rStyle w:val="pun"/>
        </w:rPr>
        <w:t>,</w:t>
      </w:r>
      <w:r>
        <w:rPr>
          <w:rStyle w:val="pln"/>
        </w:rPr>
        <w:t xml:space="preserve"> </w:t>
      </w:r>
      <w:r>
        <w:rPr>
          <w:rStyle w:val="lit"/>
        </w:rPr>
        <w:t>0</w:t>
      </w:r>
      <w:r>
        <w:rPr>
          <w:rStyle w:val="pln"/>
        </w:rPr>
        <w:t xml:space="preserve"> insertions</w:t>
      </w:r>
      <w:r>
        <w:rPr>
          <w:rStyle w:val="pun"/>
        </w:rPr>
        <w:t>(+),</w:t>
      </w:r>
      <w:r>
        <w:rPr>
          <w:rStyle w:val="pln"/>
        </w:rPr>
        <w:t xml:space="preserve"> </w:t>
      </w:r>
      <w:r>
        <w:rPr>
          <w:rStyle w:val="lit"/>
        </w:rPr>
        <w:t>0</w:t>
      </w:r>
      <w:r>
        <w:rPr>
          <w:rStyle w:val="pln"/>
        </w:rPr>
        <w:t xml:space="preserve"> deletions</w:t>
      </w:r>
      <w:r>
        <w:rPr>
          <w:rStyle w:val="pun"/>
        </w:rPr>
        <w:t>(-)</w:t>
      </w:r>
    </w:p>
    <w:p w14:paraId="477ED4D9" w14:textId="77777777" w:rsidR="004A3DE7" w:rsidRDefault="004A3DE7" w:rsidP="004A3DE7">
      <w:pPr>
        <w:pStyle w:val="HTML"/>
      </w:pPr>
      <w:r>
        <w:rPr>
          <w:rStyle w:val="pln"/>
        </w:rPr>
        <w:t xml:space="preserve"> create mode </w:t>
      </w:r>
      <w:r>
        <w:rPr>
          <w:rStyle w:val="lit"/>
        </w:rPr>
        <w:t>100644</w:t>
      </w:r>
      <w:r>
        <w:rPr>
          <w:rStyle w:val="pln"/>
        </w:rPr>
        <w:t xml:space="preserve"> README</w:t>
      </w:r>
    </w:p>
    <w:p w14:paraId="67B86A76" w14:textId="77777777" w:rsidR="004A3DE7" w:rsidRDefault="00717723" w:rsidP="004A3DE7">
      <w:r>
        <w:pict w14:anchorId="2F475AC8">
          <v:rect id="_x0000_i1032" style="width:0;height:1.5pt" o:hralign="center" o:hrstd="t" o:hr="t" fillcolor="#a0a0a0" stroked="f"/>
        </w:pict>
      </w:r>
    </w:p>
    <w:p w14:paraId="28D924B5" w14:textId="77777777" w:rsidR="004A3DE7" w:rsidRDefault="004A3DE7" w:rsidP="004A3DE7">
      <w:pPr>
        <w:pStyle w:val="2"/>
      </w:pPr>
      <w:bookmarkStart w:id="56" w:name="_Toc46394675"/>
      <w:r>
        <w:t>Git 分支管理</w:t>
      </w:r>
      <w:bookmarkEnd w:id="56"/>
    </w:p>
    <w:p w14:paraId="2D62068D" w14:textId="77777777" w:rsidR="004A3DE7" w:rsidRDefault="004A3DE7" w:rsidP="004A3DE7">
      <w:pPr>
        <w:pStyle w:val="3"/>
      </w:pPr>
      <w:bookmarkStart w:id="57" w:name="_Toc46394676"/>
      <w:r>
        <w:t>列出分支</w:t>
      </w:r>
      <w:bookmarkEnd w:id="57"/>
    </w:p>
    <w:p w14:paraId="24A21E0D" w14:textId="77777777" w:rsidR="004A3DE7" w:rsidRDefault="004A3DE7" w:rsidP="004A3DE7">
      <w:pPr>
        <w:pStyle w:val="a3"/>
      </w:pPr>
      <w:r>
        <w:t>列出分支基本命令：</w:t>
      </w:r>
    </w:p>
    <w:p w14:paraId="7A678F7E" w14:textId="77777777" w:rsidR="004A3DE7" w:rsidRDefault="004A3DE7" w:rsidP="004A3DE7">
      <w:pPr>
        <w:pStyle w:val="HTML"/>
      </w:pPr>
      <w:r>
        <w:rPr>
          <w:rStyle w:val="pln"/>
        </w:rPr>
        <w:lastRenderedPageBreak/>
        <w:t>git branch</w:t>
      </w:r>
    </w:p>
    <w:p w14:paraId="71F8CC82" w14:textId="77777777" w:rsidR="004A3DE7" w:rsidRDefault="004A3DE7" w:rsidP="004A3DE7">
      <w:pPr>
        <w:pStyle w:val="a3"/>
      </w:pPr>
      <w:r>
        <w:t>没有参数时，</w:t>
      </w:r>
      <w:r>
        <w:rPr>
          <w:rStyle w:val="a6"/>
        </w:rPr>
        <w:t>git branch</w:t>
      </w:r>
      <w:r>
        <w:t xml:space="preserve"> 会列出你在本地的分支。</w:t>
      </w:r>
    </w:p>
    <w:p w14:paraId="70CA7B41" w14:textId="77777777" w:rsidR="004A3DE7" w:rsidRDefault="004A3DE7" w:rsidP="004A3DE7">
      <w:pPr>
        <w:pStyle w:val="HTML"/>
        <w:rPr>
          <w:rStyle w:val="pln"/>
        </w:rPr>
      </w:pPr>
      <w:r>
        <w:rPr>
          <w:rStyle w:val="pln"/>
        </w:rPr>
        <w:t>$ git branch</w:t>
      </w:r>
    </w:p>
    <w:p w14:paraId="22E75956" w14:textId="77777777" w:rsidR="004A3DE7" w:rsidRDefault="004A3DE7" w:rsidP="004A3DE7">
      <w:pPr>
        <w:pStyle w:val="HTML"/>
      </w:pPr>
      <w:r>
        <w:rPr>
          <w:rStyle w:val="pun"/>
        </w:rPr>
        <w:t>*</w:t>
      </w:r>
      <w:r>
        <w:rPr>
          <w:rStyle w:val="pln"/>
        </w:rPr>
        <w:t xml:space="preserve"> master</w:t>
      </w:r>
    </w:p>
    <w:p w14:paraId="205B014D" w14:textId="77777777" w:rsidR="004A3DE7" w:rsidRDefault="004A3DE7" w:rsidP="004A3DE7">
      <w:pPr>
        <w:pStyle w:val="a3"/>
      </w:pPr>
      <w:r>
        <w:t xml:space="preserve">此例的意思就是，我们有一个叫做 </w:t>
      </w:r>
      <w:r>
        <w:rPr>
          <w:rStyle w:val="a6"/>
        </w:rPr>
        <w:t>master</w:t>
      </w:r>
      <w:r>
        <w:t xml:space="preserve"> 的分支，并且该分支是当前分支。 </w:t>
      </w:r>
    </w:p>
    <w:p w14:paraId="5E4D9E45" w14:textId="77777777" w:rsidR="004A3DE7" w:rsidRDefault="004A3DE7" w:rsidP="004A3DE7">
      <w:pPr>
        <w:pStyle w:val="a3"/>
      </w:pPr>
      <w:r>
        <w:t xml:space="preserve">当你执行 </w:t>
      </w:r>
      <w:r>
        <w:rPr>
          <w:rStyle w:val="a6"/>
        </w:rPr>
        <w:t>git init</w:t>
      </w:r>
      <w:r>
        <w:t xml:space="preserve"> 的时候，默认情况下 Git 就会为你创建 </w:t>
      </w:r>
      <w:r>
        <w:rPr>
          <w:rStyle w:val="a6"/>
        </w:rPr>
        <w:t>master</w:t>
      </w:r>
      <w:r>
        <w:t xml:space="preserve"> 分支。</w:t>
      </w:r>
    </w:p>
    <w:p w14:paraId="62BD98DA" w14:textId="77777777" w:rsidR="004A3DE7" w:rsidRDefault="004A3DE7" w:rsidP="004A3DE7">
      <w:pPr>
        <w:pStyle w:val="a3"/>
      </w:pPr>
      <w:r>
        <w:t xml:space="preserve">如果我们要手动创建一个分支。执行 </w:t>
      </w:r>
      <w:r>
        <w:rPr>
          <w:rStyle w:val="marked"/>
        </w:rPr>
        <w:t>git branch (branchname)</w:t>
      </w:r>
      <w:r>
        <w:t xml:space="preserve"> 即可。 </w:t>
      </w:r>
    </w:p>
    <w:p w14:paraId="1E9DD098" w14:textId="77777777" w:rsidR="004A3DE7" w:rsidRDefault="004A3DE7" w:rsidP="004A3DE7">
      <w:pPr>
        <w:pStyle w:val="HTML"/>
        <w:rPr>
          <w:rStyle w:val="pln"/>
        </w:rPr>
      </w:pPr>
      <w:r>
        <w:rPr>
          <w:rStyle w:val="pln"/>
        </w:rPr>
        <w:t>$ git branch testing</w:t>
      </w:r>
    </w:p>
    <w:p w14:paraId="27581230" w14:textId="77777777" w:rsidR="004A3DE7" w:rsidRDefault="004A3DE7" w:rsidP="004A3DE7">
      <w:pPr>
        <w:pStyle w:val="HTML"/>
        <w:rPr>
          <w:rStyle w:val="pln"/>
        </w:rPr>
      </w:pPr>
      <w:r>
        <w:rPr>
          <w:rStyle w:val="pln"/>
        </w:rPr>
        <w:t>$ git branch</w:t>
      </w:r>
    </w:p>
    <w:p w14:paraId="78BE9366" w14:textId="77777777" w:rsidR="004A3DE7" w:rsidRDefault="004A3DE7" w:rsidP="004A3DE7">
      <w:pPr>
        <w:pStyle w:val="HTML"/>
        <w:rPr>
          <w:rStyle w:val="pln"/>
        </w:rPr>
      </w:pPr>
      <w:r>
        <w:rPr>
          <w:rStyle w:val="pun"/>
        </w:rPr>
        <w:t>*</w:t>
      </w:r>
      <w:r>
        <w:rPr>
          <w:rStyle w:val="pln"/>
        </w:rPr>
        <w:t xml:space="preserve"> master</w:t>
      </w:r>
    </w:p>
    <w:p w14:paraId="4229B9B3" w14:textId="77777777" w:rsidR="004A3DE7" w:rsidRDefault="004A3DE7" w:rsidP="004A3DE7">
      <w:pPr>
        <w:pStyle w:val="HTML"/>
      </w:pPr>
      <w:r>
        <w:rPr>
          <w:rStyle w:val="pln"/>
        </w:rPr>
        <w:t xml:space="preserve">  testing</w:t>
      </w:r>
    </w:p>
    <w:p w14:paraId="55C5D56D" w14:textId="77777777" w:rsidR="004A3DE7" w:rsidRDefault="004A3DE7" w:rsidP="004A3DE7">
      <w:pPr>
        <w:pStyle w:val="a3"/>
      </w:pPr>
      <w:r>
        <w:t xml:space="preserve">现在我们可以看到，有了一个新分支 </w:t>
      </w:r>
      <w:r>
        <w:rPr>
          <w:rStyle w:val="a6"/>
        </w:rPr>
        <w:t>testing</w:t>
      </w:r>
      <w:r>
        <w:t>。</w:t>
      </w:r>
    </w:p>
    <w:p w14:paraId="2199A8CA" w14:textId="77777777" w:rsidR="004A3DE7" w:rsidRDefault="004A3DE7" w:rsidP="004A3DE7">
      <w:pPr>
        <w:pStyle w:val="a3"/>
      </w:pPr>
      <w:r>
        <w:t xml:space="preserve">当你以此方式在上次提交更新之后创建了新分支，如果后来又有更新提交， 然后又切换到了 </w:t>
      </w:r>
      <w:r>
        <w:rPr>
          <w:rStyle w:val="a6"/>
        </w:rPr>
        <w:t>testing</w:t>
      </w:r>
      <w:r>
        <w:t xml:space="preserve"> 分支，Git 将还原你的工作目录到你创建分支时候的样子。 </w:t>
      </w:r>
    </w:p>
    <w:p w14:paraId="1EED2055" w14:textId="77777777" w:rsidR="004A3DE7" w:rsidRDefault="004A3DE7" w:rsidP="004A3DE7">
      <w:pPr>
        <w:pStyle w:val="a3"/>
      </w:pPr>
      <w:r>
        <w:t>接下来我们将演示如何切换分支，我们用 git checkout (branch) 切换到我们要修改的分支。</w:t>
      </w:r>
    </w:p>
    <w:p w14:paraId="09FE1348" w14:textId="77777777" w:rsidR="004A3DE7" w:rsidRDefault="004A3DE7" w:rsidP="004A3DE7">
      <w:pPr>
        <w:pStyle w:val="HTML"/>
        <w:rPr>
          <w:rStyle w:val="pln"/>
        </w:rPr>
      </w:pPr>
      <w:r>
        <w:rPr>
          <w:rStyle w:val="pln"/>
        </w:rPr>
        <w:t>$ ls</w:t>
      </w:r>
    </w:p>
    <w:p w14:paraId="73365FAF" w14:textId="77777777" w:rsidR="004A3DE7" w:rsidRDefault="004A3DE7" w:rsidP="004A3DE7">
      <w:pPr>
        <w:pStyle w:val="HTML"/>
        <w:rPr>
          <w:rStyle w:val="pln"/>
        </w:rPr>
      </w:pPr>
      <w:r>
        <w:rPr>
          <w:rStyle w:val="pln"/>
        </w:rPr>
        <w:t>README</w:t>
      </w:r>
    </w:p>
    <w:p w14:paraId="0801B510" w14:textId="77777777" w:rsidR="004A3DE7" w:rsidRDefault="004A3DE7" w:rsidP="004A3DE7">
      <w:pPr>
        <w:pStyle w:val="HTML"/>
        <w:rPr>
          <w:rStyle w:val="pln"/>
        </w:rPr>
      </w:pPr>
      <w:r>
        <w:rPr>
          <w:rStyle w:val="pln"/>
        </w:rPr>
        <w:t xml:space="preserve">$ echo </w:t>
      </w:r>
      <w:r>
        <w:rPr>
          <w:rStyle w:val="str"/>
        </w:rPr>
        <w:t>'runoob.com'</w:t>
      </w:r>
      <w:r>
        <w:rPr>
          <w:rStyle w:val="pln"/>
        </w:rPr>
        <w:t xml:space="preserve"> </w:t>
      </w:r>
      <w:r>
        <w:rPr>
          <w:rStyle w:val="pun"/>
        </w:rPr>
        <w:t>&gt;</w:t>
      </w:r>
      <w:r>
        <w:rPr>
          <w:rStyle w:val="pln"/>
        </w:rPr>
        <w:t xml:space="preserve"> test</w:t>
      </w:r>
      <w:r>
        <w:rPr>
          <w:rStyle w:val="pun"/>
        </w:rPr>
        <w:t>.</w:t>
      </w:r>
      <w:r>
        <w:rPr>
          <w:rStyle w:val="pln"/>
        </w:rPr>
        <w:t>txt</w:t>
      </w:r>
    </w:p>
    <w:p w14:paraId="448BDD49" w14:textId="77777777" w:rsidR="004A3DE7" w:rsidRDefault="004A3DE7" w:rsidP="004A3DE7">
      <w:pPr>
        <w:pStyle w:val="HTML"/>
        <w:rPr>
          <w:rStyle w:val="pln"/>
        </w:rPr>
      </w:pPr>
      <w:r>
        <w:rPr>
          <w:rStyle w:val="pln"/>
        </w:rPr>
        <w:t xml:space="preserve">$ git add </w:t>
      </w:r>
      <w:r>
        <w:rPr>
          <w:rStyle w:val="pun"/>
        </w:rPr>
        <w:t>.</w:t>
      </w:r>
    </w:p>
    <w:p w14:paraId="44B51562" w14:textId="77777777" w:rsidR="004A3DE7" w:rsidRDefault="004A3DE7" w:rsidP="004A3DE7">
      <w:pPr>
        <w:pStyle w:val="HTML"/>
        <w:rPr>
          <w:rStyle w:val="pln"/>
        </w:rPr>
      </w:pPr>
      <w:r>
        <w:rPr>
          <w:rStyle w:val="pln"/>
        </w:rPr>
        <w:t xml:space="preserve">$ git commit </w:t>
      </w:r>
      <w:r>
        <w:rPr>
          <w:rStyle w:val="pun"/>
        </w:rPr>
        <w:t>-</w:t>
      </w:r>
      <w:r>
        <w:rPr>
          <w:rStyle w:val="pln"/>
        </w:rPr>
        <w:t xml:space="preserve">m </w:t>
      </w:r>
      <w:r>
        <w:rPr>
          <w:rStyle w:val="str"/>
        </w:rPr>
        <w:t>'add test.txt'</w:t>
      </w:r>
    </w:p>
    <w:p w14:paraId="72021E99" w14:textId="77777777" w:rsidR="004A3DE7" w:rsidRDefault="004A3DE7" w:rsidP="004A3DE7">
      <w:pPr>
        <w:pStyle w:val="HTML"/>
        <w:rPr>
          <w:rStyle w:val="pln"/>
        </w:rPr>
      </w:pPr>
      <w:r>
        <w:rPr>
          <w:rStyle w:val="pun"/>
        </w:rPr>
        <w:t>[</w:t>
      </w:r>
      <w:r>
        <w:rPr>
          <w:rStyle w:val="pln"/>
        </w:rPr>
        <w:t xml:space="preserve">master </w:t>
      </w:r>
      <w:r>
        <w:rPr>
          <w:rStyle w:val="lit"/>
        </w:rPr>
        <w:t>3e92c19</w:t>
      </w:r>
      <w:r>
        <w:rPr>
          <w:rStyle w:val="pun"/>
        </w:rPr>
        <w:t>]</w:t>
      </w:r>
      <w:r>
        <w:rPr>
          <w:rStyle w:val="pln"/>
        </w:rPr>
        <w:t xml:space="preserve"> add test</w:t>
      </w:r>
      <w:r>
        <w:rPr>
          <w:rStyle w:val="pun"/>
        </w:rPr>
        <w:t>.</w:t>
      </w:r>
      <w:r>
        <w:rPr>
          <w:rStyle w:val="pln"/>
        </w:rPr>
        <w:t>txt</w:t>
      </w:r>
    </w:p>
    <w:p w14:paraId="565CD728" w14:textId="77777777" w:rsidR="004A3DE7" w:rsidRDefault="004A3DE7" w:rsidP="004A3DE7">
      <w:pPr>
        <w:pStyle w:val="HTML"/>
        <w:rPr>
          <w:rStyle w:val="pln"/>
        </w:rPr>
      </w:pPr>
      <w:r>
        <w:rPr>
          <w:rStyle w:val="pln"/>
        </w:rPr>
        <w:t xml:space="preserve"> </w:t>
      </w:r>
      <w:r>
        <w:rPr>
          <w:rStyle w:val="lit"/>
        </w:rPr>
        <w:t>1</w:t>
      </w:r>
      <w:r>
        <w:rPr>
          <w:rStyle w:val="pln"/>
        </w:rPr>
        <w:t xml:space="preserve"> file changed</w:t>
      </w:r>
      <w:r>
        <w:rPr>
          <w:rStyle w:val="pun"/>
        </w:rPr>
        <w:t>,</w:t>
      </w:r>
      <w:r>
        <w:rPr>
          <w:rStyle w:val="pln"/>
        </w:rPr>
        <w:t xml:space="preserve"> </w:t>
      </w:r>
      <w:r>
        <w:rPr>
          <w:rStyle w:val="lit"/>
        </w:rPr>
        <w:t>1</w:t>
      </w:r>
      <w:r>
        <w:rPr>
          <w:rStyle w:val="pln"/>
        </w:rPr>
        <w:t xml:space="preserve"> insertion</w:t>
      </w:r>
      <w:r>
        <w:rPr>
          <w:rStyle w:val="pun"/>
        </w:rPr>
        <w:t>(+)</w:t>
      </w:r>
    </w:p>
    <w:p w14:paraId="42B6F1DF" w14:textId="77777777" w:rsidR="004A3DE7" w:rsidRDefault="004A3DE7" w:rsidP="004A3DE7">
      <w:pPr>
        <w:pStyle w:val="HTML"/>
        <w:rPr>
          <w:rStyle w:val="pln"/>
        </w:rPr>
      </w:pPr>
      <w:r>
        <w:rPr>
          <w:rStyle w:val="pln"/>
        </w:rPr>
        <w:t xml:space="preserve"> create mode </w:t>
      </w:r>
      <w:r>
        <w:rPr>
          <w:rStyle w:val="lit"/>
        </w:rPr>
        <w:t>100644</w:t>
      </w:r>
      <w:r>
        <w:rPr>
          <w:rStyle w:val="pln"/>
        </w:rPr>
        <w:t xml:space="preserve"> test</w:t>
      </w:r>
      <w:r>
        <w:rPr>
          <w:rStyle w:val="pun"/>
        </w:rPr>
        <w:t>.</w:t>
      </w:r>
      <w:r>
        <w:rPr>
          <w:rStyle w:val="pln"/>
        </w:rPr>
        <w:t>txt</w:t>
      </w:r>
    </w:p>
    <w:p w14:paraId="7F69D7C4" w14:textId="77777777" w:rsidR="004A3DE7" w:rsidRDefault="004A3DE7" w:rsidP="004A3DE7">
      <w:pPr>
        <w:pStyle w:val="HTML"/>
        <w:rPr>
          <w:rStyle w:val="pln"/>
        </w:rPr>
      </w:pPr>
      <w:r>
        <w:rPr>
          <w:rStyle w:val="pln"/>
        </w:rPr>
        <w:t>$ ls</w:t>
      </w:r>
    </w:p>
    <w:p w14:paraId="1A877FA7" w14:textId="77777777" w:rsidR="004A3DE7" w:rsidRDefault="004A3DE7" w:rsidP="004A3DE7">
      <w:pPr>
        <w:pStyle w:val="HTML"/>
        <w:rPr>
          <w:rStyle w:val="pln"/>
        </w:rPr>
      </w:pPr>
      <w:r>
        <w:rPr>
          <w:rStyle w:val="pln"/>
        </w:rPr>
        <w:t>README        test</w:t>
      </w:r>
      <w:r>
        <w:rPr>
          <w:rStyle w:val="pun"/>
        </w:rPr>
        <w:t>.</w:t>
      </w:r>
      <w:r>
        <w:rPr>
          <w:rStyle w:val="pln"/>
        </w:rPr>
        <w:t>txt</w:t>
      </w:r>
    </w:p>
    <w:p w14:paraId="5B38F079" w14:textId="77777777" w:rsidR="004A3DE7" w:rsidRDefault="004A3DE7" w:rsidP="004A3DE7">
      <w:pPr>
        <w:pStyle w:val="HTML"/>
        <w:rPr>
          <w:rStyle w:val="pln"/>
        </w:rPr>
      </w:pPr>
      <w:r>
        <w:rPr>
          <w:rStyle w:val="pln"/>
        </w:rPr>
        <w:t>$ git checkout testing</w:t>
      </w:r>
    </w:p>
    <w:p w14:paraId="326E44C0" w14:textId="77777777" w:rsidR="004A3DE7" w:rsidRDefault="004A3DE7" w:rsidP="004A3DE7">
      <w:pPr>
        <w:pStyle w:val="HTML"/>
        <w:rPr>
          <w:rStyle w:val="pln"/>
        </w:rPr>
      </w:pPr>
      <w:r>
        <w:rPr>
          <w:rStyle w:val="typ"/>
        </w:rPr>
        <w:t>Switched</w:t>
      </w:r>
      <w:r>
        <w:rPr>
          <w:rStyle w:val="pln"/>
        </w:rPr>
        <w:t xml:space="preserve"> to branch </w:t>
      </w:r>
      <w:r>
        <w:rPr>
          <w:rStyle w:val="str"/>
        </w:rPr>
        <w:t>'testing'</w:t>
      </w:r>
    </w:p>
    <w:p w14:paraId="4B5037B7" w14:textId="77777777" w:rsidR="004A3DE7" w:rsidRDefault="004A3DE7" w:rsidP="004A3DE7">
      <w:pPr>
        <w:pStyle w:val="HTML"/>
        <w:rPr>
          <w:rStyle w:val="pln"/>
        </w:rPr>
      </w:pPr>
      <w:r>
        <w:rPr>
          <w:rStyle w:val="pln"/>
        </w:rPr>
        <w:t>$ ls</w:t>
      </w:r>
    </w:p>
    <w:p w14:paraId="5F7649A3" w14:textId="77777777" w:rsidR="004A3DE7" w:rsidRDefault="004A3DE7" w:rsidP="004A3DE7">
      <w:pPr>
        <w:pStyle w:val="HTML"/>
      </w:pPr>
      <w:r>
        <w:rPr>
          <w:rStyle w:val="pln"/>
        </w:rPr>
        <w:t>README</w:t>
      </w:r>
    </w:p>
    <w:p w14:paraId="57F3CA1B" w14:textId="77777777" w:rsidR="004A3DE7" w:rsidRDefault="004A3DE7" w:rsidP="004A3DE7">
      <w:pPr>
        <w:pStyle w:val="a3"/>
      </w:pPr>
      <w:r>
        <w:t xml:space="preserve">当我们切换到 </w:t>
      </w:r>
      <w:r>
        <w:rPr>
          <w:rStyle w:val="a6"/>
        </w:rPr>
        <w:t>testing</w:t>
      </w:r>
      <w:r>
        <w:t xml:space="preserve"> 分支的时候，我们添加的新文件 test.txt 被移除了。切换回 </w:t>
      </w:r>
      <w:r>
        <w:rPr>
          <w:rStyle w:val="a6"/>
        </w:rPr>
        <w:t>master</w:t>
      </w:r>
      <w:r>
        <w:t xml:space="preserve"> 分支的时候，它们有重新出现了。</w:t>
      </w:r>
    </w:p>
    <w:p w14:paraId="3E9D4A1F" w14:textId="77777777" w:rsidR="004A3DE7" w:rsidRDefault="004A3DE7" w:rsidP="004A3DE7">
      <w:pPr>
        <w:pStyle w:val="HTML"/>
        <w:rPr>
          <w:rStyle w:val="pln"/>
        </w:rPr>
      </w:pPr>
      <w:r>
        <w:rPr>
          <w:rStyle w:val="pln"/>
        </w:rPr>
        <w:lastRenderedPageBreak/>
        <w:t>$ git checkout master</w:t>
      </w:r>
    </w:p>
    <w:p w14:paraId="333158B6" w14:textId="77777777" w:rsidR="004A3DE7" w:rsidRDefault="004A3DE7" w:rsidP="004A3DE7">
      <w:pPr>
        <w:pStyle w:val="HTML"/>
        <w:rPr>
          <w:rStyle w:val="pln"/>
        </w:rPr>
      </w:pPr>
      <w:r>
        <w:rPr>
          <w:rStyle w:val="typ"/>
        </w:rPr>
        <w:t>Switched</w:t>
      </w:r>
      <w:r>
        <w:rPr>
          <w:rStyle w:val="pln"/>
        </w:rPr>
        <w:t xml:space="preserve"> to branch </w:t>
      </w:r>
      <w:r>
        <w:rPr>
          <w:rStyle w:val="str"/>
        </w:rPr>
        <w:t>'master'</w:t>
      </w:r>
    </w:p>
    <w:p w14:paraId="0725029B" w14:textId="77777777" w:rsidR="004A3DE7" w:rsidRDefault="004A3DE7" w:rsidP="004A3DE7">
      <w:pPr>
        <w:pStyle w:val="HTML"/>
        <w:rPr>
          <w:rStyle w:val="pln"/>
        </w:rPr>
      </w:pPr>
      <w:r>
        <w:rPr>
          <w:rStyle w:val="pln"/>
        </w:rPr>
        <w:t>$ ls</w:t>
      </w:r>
    </w:p>
    <w:p w14:paraId="31E1A889" w14:textId="77777777" w:rsidR="004A3DE7" w:rsidRDefault="004A3DE7" w:rsidP="004A3DE7">
      <w:pPr>
        <w:pStyle w:val="HTML"/>
      </w:pPr>
      <w:r>
        <w:rPr>
          <w:rStyle w:val="pln"/>
        </w:rPr>
        <w:t>README        test</w:t>
      </w:r>
      <w:r>
        <w:rPr>
          <w:rStyle w:val="pun"/>
        </w:rPr>
        <w:t>.</w:t>
      </w:r>
      <w:r>
        <w:rPr>
          <w:rStyle w:val="pln"/>
        </w:rPr>
        <w:t>txt</w:t>
      </w:r>
    </w:p>
    <w:p w14:paraId="390B5A66" w14:textId="77777777" w:rsidR="004A3DE7" w:rsidRDefault="004A3DE7" w:rsidP="004A3DE7">
      <w:pPr>
        <w:pStyle w:val="a3"/>
      </w:pPr>
      <w:r>
        <w:t>我们也可以使用 git checkout -b (branchname) 命令来创建新分支并立即切换到该分支下，从而在该分支中操作。</w:t>
      </w:r>
    </w:p>
    <w:p w14:paraId="0397D19A" w14:textId="77777777" w:rsidR="004A3DE7" w:rsidRDefault="004A3DE7" w:rsidP="004A3DE7">
      <w:pPr>
        <w:pStyle w:val="HTML"/>
        <w:rPr>
          <w:rStyle w:val="pln"/>
        </w:rPr>
      </w:pPr>
      <w:r>
        <w:rPr>
          <w:rStyle w:val="pln"/>
        </w:rPr>
        <w:t xml:space="preserve">$ git checkout </w:t>
      </w:r>
      <w:r>
        <w:rPr>
          <w:rStyle w:val="pun"/>
        </w:rPr>
        <w:t>-</w:t>
      </w:r>
      <w:r>
        <w:rPr>
          <w:rStyle w:val="pln"/>
        </w:rPr>
        <w:t>b newtest</w:t>
      </w:r>
    </w:p>
    <w:p w14:paraId="7250AC8D" w14:textId="77777777" w:rsidR="004A3DE7" w:rsidRDefault="004A3DE7" w:rsidP="004A3DE7">
      <w:pPr>
        <w:pStyle w:val="HTML"/>
        <w:rPr>
          <w:rStyle w:val="pln"/>
        </w:rPr>
      </w:pPr>
      <w:r>
        <w:rPr>
          <w:rStyle w:val="typ"/>
        </w:rPr>
        <w:t>Switched</w:t>
      </w:r>
      <w:r>
        <w:rPr>
          <w:rStyle w:val="pln"/>
        </w:rPr>
        <w:t xml:space="preserve"> to a </w:t>
      </w:r>
      <w:r>
        <w:rPr>
          <w:rStyle w:val="kwd"/>
        </w:rPr>
        <w:t>new</w:t>
      </w:r>
      <w:r>
        <w:rPr>
          <w:rStyle w:val="pln"/>
        </w:rPr>
        <w:t xml:space="preserve"> branch </w:t>
      </w:r>
      <w:r>
        <w:rPr>
          <w:rStyle w:val="str"/>
        </w:rPr>
        <w:t>'newtest'</w:t>
      </w:r>
    </w:p>
    <w:p w14:paraId="1BF8927D" w14:textId="77777777" w:rsidR="004A3DE7" w:rsidRDefault="004A3DE7" w:rsidP="004A3DE7">
      <w:pPr>
        <w:pStyle w:val="HTML"/>
        <w:rPr>
          <w:rStyle w:val="pln"/>
        </w:rPr>
      </w:pPr>
      <w:r>
        <w:rPr>
          <w:rStyle w:val="pln"/>
        </w:rPr>
        <w:t>$ git rm test</w:t>
      </w:r>
      <w:r>
        <w:rPr>
          <w:rStyle w:val="pun"/>
        </w:rPr>
        <w:t>.</w:t>
      </w:r>
      <w:r>
        <w:rPr>
          <w:rStyle w:val="pln"/>
        </w:rPr>
        <w:t xml:space="preserve">txt </w:t>
      </w:r>
    </w:p>
    <w:p w14:paraId="2A18833A" w14:textId="77777777" w:rsidR="004A3DE7" w:rsidRDefault="004A3DE7" w:rsidP="004A3DE7">
      <w:pPr>
        <w:pStyle w:val="HTML"/>
        <w:rPr>
          <w:rStyle w:val="pln"/>
        </w:rPr>
      </w:pPr>
      <w:r>
        <w:rPr>
          <w:rStyle w:val="pln"/>
        </w:rPr>
        <w:t xml:space="preserve">rm </w:t>
      </w:r>
      <w:r>
        <w:rPr>
          <w:rStyle w:val="str"/>
        </w:rPr>
        <w:t>'test.txt'</w:t>
      </w:r>
    </w:p>
    <w:p w14:paraId="096F1C4B" w14:textId="77777777" w:rsidR="004A3DE7" w:rsidRDefault="004A3DE7" w:rsidP="004A3DE7">
      <w:pPr>
        <w:pStyle w:val="HTML"/>
        <w:rPr>
          <w:rStyle w:val="pln"/>
        </w:rPr>
      </w:pPr>
      <w:r>
        <w:rPr>
          <w:rStyle w:val="pln"/>
        </w:rPr>
        <w:t>$ ls</w:t>
      </w:r>
    </w:p>
    <w:p w14:paraId="069D2305" w14:textId="77777777" w:rsidR="004A3DE7" w:rsidRDefault="004A3DE7" w:rsidP="004A3DE7">
      <w:pPr>
        <w:pStyle w:val="HTML"/>
        <w:rPr>
          <w:rStyle w:val="pln"/>
        </w:rPr>
      </w:pPr>
      <w:r>
        <w:rPr>
          <w:rStyle w:val="pln"/>
        </w:rPr>
        <w:t>README</w:t>
      </w:r>
    </w:p>
    <w:p w14:paraId="55552C04" w14:textId="77777777" w:rsidR="004A3DE7" w:rsidRDefault="004A3DE7" w:rsidP="004A3DE7">
      <w:pPr>
        <w:pStyle w:val="HTML"/>
        <w:rPr>
          <w:rStyle w:val="pln"/>
        </w:rPr>
      </w:pPr>
      <w:r>
        <w:rPr>
          <w:rStyle w:val="pln"/>
        </w:rPr>
        <w:t>$ touch runoob</w:t>
      </w:r>
      <w:r>
        <w:rPr>
          <w:rStyle w:val="pun"/>
        </w:rPr>
        <w:t>.</w:t>
      </w:r>
      <w:r>
        <w:rPr>
          <w:rStyle w:val="pln"/>
        </w:rPr>
        <w:t>php</w:t>
      </w:r>
    </w:p>
    <w:p w14:paraId="3F866DF2" w14:textId="77777777" w:rsidR="004A3DE7" w:rsidRDefault="004A3DE7" w:rsidP="004A3DE7">
      <w:pPr>
        <w:pStyle w:val="HTML"/>
        <w:rPr>
          <w:rStyle w:val="pln"/>
        </w:rPr>
      </w:pPr>
      <w:r>
        <w:rPr>
          <w:rStyle w:val="pln"/>
        </w:rPr>
        <w:t xml:space="preserve">$ git add </w:t>
      </w:r>
      <w:r>
        <w:rPr>
          <w:rStyle w:val="pun"/>
        </w:rPr>
        <w:t>.</w:t>
      </w:r>
    </w:p>
    <w:p w14:paraId="2334A43F" w14:textId="77777777" w:rsidR="004A3DE7" w:rsidRDefault="004A3DE7" w:rsidP="004A3DE7">
      <w:pPr>
        <w:pStyle w:val="HTML"/>
        <w:rPr>
          <w:rStyle w:val="pln"/>
        </w:rPr>
      </w:pPr>
      <w:r>
        <w:rPr>
          <w:rStyle w:val="pln"/>
        </w:rPr>
        <w:t xml:space="preserve">$ git commit </w:t>
      </w:r>
      <w:r>
        <w:rPr>
          <w:rStyle w:val="pun"/>
        </w:rPr>
        <w:t>-</w:t>
      </w:r>
      <w:r>
        <w:rPr>
          <w:rStyle w:val="pln"/>
        </w:rPr>
        <w:t xml:space="preserve">am </w:t>
      </w:r>
      <w:r>
        <w:rPr>
          <w:rStyle w:val="str"/>
        </w:rPr>
        <w:t>'removed test.txt、add runoob.php'</w:t>
      </w:r>
    </w:p>
    <w:p w14:paraId="358DDBBB" w14:textId="77777777" w:rsidR="004A3DE7" w:rsidRDefault="004A3DE7" w:rsidP="004A3DE7">
      <w:pPr>
        <w:pStyle w:val="HTML"/>
        <w:rPr>
          <w:rStyle w:val="pln"/>
        </w:rPr>
      </w:pPr>
      <w:r>
        <w:rPr>
          <w:rStyle w:val="pun"/>
        </w:rPr>
        <w:t>[</w:t>
      </w:r>
      <w:r>
        <w:rPr>
          <w:rStyle w:val="pln"/>
        </w:rPr>
        <w:t>newtest c1501a2</w:t>
      </w:r>
      <w:r>
        <w:rPr>
          <w:rStyle w:val="pun"/>
        </w:rPr>
        <w:t>]</w:t>
      </w:r>
      <w:r>
        <w:rPr>
          <w:rStyle w:val="pln"/>
        </w:rPr>
        <w:t xml:space="preserve"> removed test</w:t>
      </w:r>
      <w:r>
        <w:rPr>
          <w:rStyle w:val="pun"/>
        </w:rPr>
        <w:t>.</w:t>
      </w:r>
      <w:r>
        <w:rPr>
          <w:rStyle w:val="pln"/>
        </w:rPr>
        <w:t>txt</w:t>
      </w:r>
      <w:r>
        <w:rPr>
          <w:rStyle w:val="pun"/>
        </w:rPr>
        <w:t>、</w:t>
      </w:r>
      <w:r>
        <w:rPr>
          <w:rStyle w:val="pln"/>
        </w:rPr>
        <w:t>add runoob</w:t>
      </w:r>
      <w:r>
        <w:rPr>
          <w:rStyle w:val="pun"/>
        </w:rPr>
        <w:t>.</w:t>
      </w:r>
      <w:r>
        <w:rPr>
          <w:rStyle w:val="pln"/>
        </w:rPr>
        <w:t>php</w:t>
      </w:r>
    </w:p>
    <w:p w14:paraId="1E335C6B" w14:textId="77777777" w:rsidR="004A3DE7" w:rsidRDefault="004A3DE7" w:rsidP="004A3DE7">
      <w:pPr>
        <w:pStyle w:val="HTML"/>
        <w:rPr>
          <w:rStyle w:val="pln"/>
        </w:rPr>
      </w:pPr>
      <w:r>
        <w:rPr>
          <w:rStyle w:val="pln"/>
        </w:rPr>
        <w:t xml:space="preserve"> </w:t>
      </w:r>
      <w:r>
        <w:rPr>
          <w:rStyle w:val="lit"/>
        </w:rPr>
        <w:t>2</w:t>
      </w:r>
      <w:r>
        <w:rPr>
          <w:rStyle w:val="pln"/>
        </w:rPr>
        <w:t xml:space="preserve"> files changed</w:t>
      </w:r>
      <w:r>
        <w:rPr>
          <w:rStyle w:val="pun"/>
        </w:rPr>
        <w:t>,</w:t>
      </w:r>
      <w:r>
        <w:rPr>
          <w:rStyle w:val="pln"/>
        </w:rPr>
        <w:t xml:space="preserve"> </w:t>
      </w:r>
      <w:r>
        <w:rPr>
          <w:rStyle w:val="lit"/>
        </w:rPr>
        <w:t>1</w:t>
      </w:r>
      <w:r>
        <w:rPr>
          <w:rStyle w:val="pln"/>
        </w:rPr>
        <w:t xml:space="preserve"> deletion</w:t>
      </w:r>
      <w:r>
        <w:rPr>
          <w:rStyle w:val="pun"/>
        </w:rPr>
        <w:t>(-)</w:t>
      </w:r>
    </w:p>
    <w:p w14:paraId="336D334A" w14:textId="77777777" w:rsidR="004A3DE7" w:rsidRDefault="004A3DE7" w:rsidP="004A3DE7">
      <w:pPr>
        <w:pStyle w:val="HTML"/>
        <w:rPr>
          <w:rStyle w:val="pln"/>
        </w:rPr>
      </w:pPr>
      <w:r>
        <w:rPr>
          <w:rStyle w:val="pln"/>
        </w:rPr>
        <w:t xml:space="preserve"> create mode </w:t>
      </w:r>
      <w:r>
        <w:rPr>
          <w:rStyle w:val="lit"/>
        </w:rPr>
        <w:t>100644</w:t>
      </w:r>
      <w:r>
        <w:rPr>
          <w:rStyle w:val="pln"/>
        </w:rPr>
        <w:t xml:space="preserve"> runoob</w:t>
      </w:r>
      <w:r>
        <w:rPr>
          <w:rStyle w:val="pun"/>
        </w:rPr>
        <w:t>.</w:t>
      </w:r>
      <w:r>
        <w:rPr>
          <w:rStyle w:val="pln"/>
        </w:rPr>
        <w:t>php</w:t>
      </w:r>
    </w:p>
    <w:p w14:paraId="7F555D1E" w14:textId="77777777" w:rsidR="004A3DE7" w:rsidRDefault="004A3DE7" w:rsidP="004A3DE7">
      <w:pPr>
        <w:pStyle w:val="HTML"/>
        <w:rPr>
          <w:rStyle w:val="pln"/>
        </w:rPr>
      </w:pPr>
      <w:r>
        <w:rPr>
          <w:rStyle w:val="pln"/>
        </w:rPr>
        <w:t xml:space="preserve"> </w:t>
      </w:r>
      <w:r>
        <w:rPr>
          <w:rStyle w:val="kwd"/>
        </w:rPr>
        <w:t>delete</w:t>
      </w:r>
      <w:r>
        <w:rPr>
          <w:rStyle w:val="pln"/>
        </w:rPr>
        <w:t xml:space="preserve"> mode </w:t>
      </w:r>
      <w:r>
        <w:rPr>
          <w:rStyle w:val="lit"/>
        </w:rPr>
        <w:t>100644</w:t>
      </w:r>
      <w:r>
        <w:rPr>
          <w:rStyle w:val="pln"/>
        </w:rPr>
        <w:t xml:space="preserve"> test</w:t>
      </w:r>
      <w:r>
        <w:rPr>
          <w:rStyle w:val="pun"/>
        </w:rPr>
        <w:t>.</w:t>
      </w:r>
      <w:r>
        <w:rPr>
          <w:rStyle w:val="pln"/>
        </w:rPr>
        <w:t>txt</w:t>
      </w:r>
    </w:p>
    <w:p w14:paraId="08E253CB" w14:textId="77777777" w:rsidR="004A3DE7" w:rsidRDefault="004A3DE7" w:rsidP="004A3DE7">
      <w:pPr>
        <w:pStyle w:val="HTML"/>
        <w:rPr>
          <w:rStyle w:val="pln"/>
        </w:rPr>
      </w:pPr>
      <w:r>
        <w:rPr>
          <w:rStyle w:val="pln"/>
        </w:rPr>
        <w:t>$ ls</w:t>
      </w:r>
    </w:p>
    <w:p w14:paraId="6DB54B04" w14:textId="77777777" w:rsidR="004A3DE7" w:rsidRDefault="004A3DE7" w:rsidP="004A3DE7">
      <w:pPr>
        <w:pStyle w:val="HTML"/>
        <w:rPr>
          <w:rStyle w:val="pln"/>
        </w:rPr>
      </w:pPr>
      <w:r>
        <w:rPr>
          <w:rStyle w:val="pln"/>
        </w:rPr>
        <w:t>README        runoob</w:t>
      </w:r>
      <w:r>
        <w:rPr>
          <w:rStyle w:val="pun"/>
        </w:rPr>
        <w:t>.</w:t>
      </w:r>
      <w:r>
        <w:rPr>
          <w:rStyle w:val="pln"/>
        </w:rPr>
        <w:t>php</w:t>
      </w:r>
    </w:p>
    <w:p w14:paraId="5F0BC21A" w14:textId="77777777" w:rsidR="004A3DE7" w:rsidRDefault="004A3DE7" w:rsidP="004A3DE7">
      <w:pPr>
        <w:pStyle w:val="HTML"/>
        <w:rPr>
          <w:rStyle w:val="pln"/>
        </w:rPr>
      </w:pPr>
      <w:r>
        <w:rPr>
          <w:rStyle w:val="pln"/>
        </w:rPr>
        <w:t>$ git checkout master</w:t>
      </w:r>
    </w:p>
    <w:p w14:paraId="61223DC7" w14:textId="77777777" w:rsidR="004A3DE7" w:rsidRDefault="004A3DE7" w:rsidP="004A3DE7">
      <w:pPr>
        <w:pStyle w:val="HTML"/>
        <w:rPr>
          <w:rStyle w:val="pln"/>
        </w:rPr>
      </w:pPr>
      <w:r>
        <w:rPr>
          <w:rStyle w:val="typ"/>
        </w:rPr>
        <w:t>Switched</w:t>
      </w:r>
      <w:r>
        <w:rPr>
          <w:rStyle w:val="pln"/>
        </w:rPr>
        <w:t xml:space="preserve"> to branch </w:t>
      </w:r>
      <w:r>
        <w:rPr>
          <w:rStyle w:val="str"/>
        </w:rPr>
        <w:t>'master'</w:t>
      </w:r>
    </w:p>
    <w:p w14:paraId="79A8EF6E" w14:textId="77777777" w:rsidR="004A3DE7" w:rsidRDefault="004A3DE7" w:rsidP="004A3DE7">
      <w:pPr>
        <w:pStyle w:val="HTML"/>
        <w:rPr>
          <w:rStyle w:val="pln"/>
        </w:rPr>
      </w:pPr>
      <w:r>
        <w:rPr>
          <w:rStyle w:val="pln"/>
        </w:rPr>
        <w:t>$ ls</w:t>
      </w:r>
    </w:p>
    <w:p w14:paraId="60F63DA1" w14:textId="77777777" w:rsidR="004A3DE7" w:rsidRDefault="004A3DE7" w:rsidP="004A3DE7">
      <w:pPr>
        <w:pStyle w:val="HTML"/>
        <w:rPr>
          <w:rStyle w:val="pln"/>
        </w:rPr>
      </w:pPr>
      <w:r>
        <w:rPr>
          <w:rStyle w:val="pln"/>
        </w:rPr>
        <w:t>README        test</w:t>
      </w:r>
      <w:r>
        <w:rPr>
          <w:rStyle w:val="pun"/>
        </w:rPr>
        <w:t>.</w:t>
      </w:r>
      <w:r>
        <w:rPr>
          <w:rStyle w:val="pln"/>
        </w:rPr>
        <w:t>txt</w:t>
      </w:r>
    </w:p>
    <w:p w14:paraId="61A72E44" w14:textId="77777777" w:rsidR="004A3DE7" w:rsidRDefault="004A3DE7" w:rsidP="004A3DE7">
      <w:pPr>
        <w:pStyle w:val="a3"/>
      </w:pPr>
      <w:r>
        <w:t xml:space="preserve">如你所见，我们创建了一个分支，在该分支的上移除了一些文件 test.txt，并添加了 runoob.php 文件，然后切换回我们的主分支，删除的 test.txt 文件又回来了，且新增加的 runoob.php 不存在主分支中。 </w:t>
      </w:r>
    </w:p>
    <w:p w14:paraId="65A6CC4E" w14:textId="77777777" w:rsidR="004A3DE7" w:rsidRDefault="004A3DE7" w:rsidP="004A3DE7">
      <w:pPr>
        <w:pStyle w:val="a3"/>
      </w:pPr>
      <w:r>
        <w:t>使用分支将工作切分开来，从而让我们能够在不同开发环境中做事，并来回切换。</w:t>
      </w:r>
    </w:p>
    <w:p w14:paraId="4AF8B1DD" w14:textId="77777777" w:rsidR="004A3DE7" w:rsidRDefault="004A3DE7" w:rsidP="004A3DE7">
      <w:pPr>
        <w:pStyle w:val="3"/>
      </w:pPr>
      <w:bookmarkStart w:id="58" w:name="_Toc46394677"/>
      <w:r>
        <w:t>删除分支</w:t>
      </w:r>
      <w:bookmarkEnd w:id="58"/>
    </w:p>
    <w:p w14:paraId="41CC49D8" w14:textId="77777777" w:rsidR="004A3DE7" w:rsidRDefault="004A3DE7" w:rsidP="004A3DE7">
      <w:pPr>
        <w:pStyle w:val="a3"/>
      </w:pPr>
      <w:r>
        <w:t>删除分支命令：</w:t>
      </w:r>
    </w:p>
    <w:p w14:paraId="5539C626" w14:textId="77777777" w:rsidR="004A3DE7" w:rsidRDefault="004A3DE7" w:rsidP="004A3DE7">
      <w:pPr>
        <w:pStyle w:val="HTML"/>
      </w:pPr>
      <w:r>
        <w:rPr>
          <w:rStyle w:val="pln"/>
        </w:rPr>
        <w:t xml:space="preserve">git branch </w:t>
      </w:r>
      <w:r>
        <w:rPr>
          <w:rStyle w:val="pun"/>
        </w:rPr>
        <w:t>-</w:t>
      </w:r>
      <w:r>
        <w:rPr>
          <w:rStyle w:val="pln"/>
        </w:rPr>
        <w:t xml:space="preserve">d </w:t>
      </w:r>
      <w:r>
        <w:rPr>
          <w:rStyle w:val="pun"/>
        </w:rPr>
        <w:t>(</w:t>
      </w:r>
      <w:r>
        <w:rPr>
          <w:rStyle w:val="pln"/>
        </w:rPr>
        <w:t>branchname</w:t>
      </w:r>
      <w:r>
        <w:rPr>
          <w:rStyle w:val="pun"/>
        </w:rPr>
        <w:t>)</w:t>
      </w:r>
    </w:p>
    <w:p w14:paraId="2473821D" w14:textId="77777777" w:rsidR="004A3DE7" w:rsidRDefault="004A3DE7" w:rsidP="004A3DE7">
      <w:pPr>
        <w:pStyle w:val="a3"/>
      </w:pPr>
      <w:r>
        <w:t>例如我们要删除 testing 分支：</w:t>
      </w:r>
    </w:p>
    <w:p w14:paraId="7E5351FF" w14:textId="77777777" w:rsidR="004A3DE7" w:rsidRDefault="004A3DE7" w:rsidP="004A3DE7">
      <w:pPr>
        <w:pStyle w:val="HTML"/>
        <w:rPr>
          <w:rStyle w:val="pln"/>
        </w:rPr>
      </w:pPr>
      <w:r>
        <w:rPr>
          <w:rStyle w:val="pln"/>
        </w:rPr>
        <w:t>$ git branch</w:t>
      </w:r>
    </w:p>
    <w:p w14:paraId="5D7D9E11" w14:textId="77777777" w:rsidR="004A3DE7" w:rsidRDefault="004A3DE7" w:rsidP="004A3DE7">
      <w:pPr>
        <w:pStyle w:val="HTML"/>
        <w:rPr>
          <w:rStyle w:val="pln"/>
        </w:rPr>
      </w:pPr>
      <w:r>
        <w:rPr>
          <w:rStyle w:val="pun"/>
        </w:rPr>
        <w:lastRenderedPageBreak/>
        <w:t>*</w:t>
      </w:r>
      <w:r>
        <w:rPr>
          <w:rStyle w:val="pln"/>
        </w:rPr>
        <w:t xml:space="preserve"> master</w:t>
      </w:r>
    </w:p>
    <w:p w14:paraId="3725EAE3" w14:textId="77777777" w:rsidR="004A3DE7" w:rsidRDefault="004A3DE7" w:rsidP="004A3DE7">
      <w:pPr>
        <w:pStyle w:val="HTML"/>
        <w:rPr>
          <w:rStyle w:val="pln"/>
        </w:rPr>
      </w:pPr>
      <w:r>
        <w:rPr>
          <w:rStyle w:val="pln"/>
        </w:rPr>
        <w:t xml:space="preserve">  testing</w:t>
      </w:r>
    </w:p>
    <w:p w14:paraId="44B0D1D8" w14:textId="77777777" w:rsidR="004A3DE7" w:rsidRDefault="004A3DE7" w:rsidP="004A3DE7">
      <w:pPr>
        <w:pStyle w:val="HTML"/>
        <w:rPr>
          <w:rStyle w:val="pln"/>
        </w:rPr>
      </w:pPr>
      <w:r>
        <w:rPr>
          <w:rStyle w:val="pln"/>
        </w:rPr>
        <w:t xml:space="preserve">$ git branch </w:t>
      </w:r>
      <w:r>
        <w:rPr>
          <w:rStyle w:val="pun"/>
        </w:rPr>
        <w:t>-</w:t>
      </w:r>
      <w:r>
        <w:rPr>
          <w:rStyle w:val="pln"/>
        </w:rPr>
        <w:t>d testing</w:t>
      </w:r>
    </w:p>
    <w:p w14:paraId="4E6F1AF8" w14:textId="77777777" w:rsidR="004A3DE7" w:rsidRDefault="004A3DE7" w:rsidP="004A3DE7">
      <w:pPr>
        <w:pStyle w:val="HTML"/>
        <w:rPr>
          <w:rStyle w:val="pln"/>
        </w:rPr>
      </w:pPr>
      <w:r>
        <w:rPr>
          <w:rStyle w:val="typ"/>
        </w:rPr>
        <w:t>Deleted</w:t>
      </w:r>
      <w:r>
        <w:rPr>
          <w:rStyle w:val="pln"/>
        </w:rPr>
        <w:t xml:space="preserve"> branch testing </w:t>
      </w:r>
      <w:r>
        <w:rPr>
          <w:rStyle w:val="pun"/>
        </w:rPr>
        <w:t>(</w:t>
      </w:r>
      <w:r>
        <w:rPr>
          <w:rStyle w:val="pln"/>
        </w:rPr>
        <w:t xml:space="preserve">was </w:t>
      </w:r>
      <w:r>
        <w:rPr>
          <w:rStyle w:val="lit"/>
        </w:rPr>
        <w:t>85fc7e7</w:t>
      </w:r>
      <w:r>
        <w:rPr>
          <w:rStyle w:val="pun"/>
        </w:rPr>
        <w:t>).</w:t>
      </w:r>
    </w:p>
    <w:p w14:paraId="176A6B39" w14:textId="77777777" w:rsidR="004A3DE7" w:rsidRDefault="004A3DE7" w:rsidP="004A3DE7">
      <w:pPr>
        <w:pStyle w:val="HTML"/>
        <w:rPr>
          <w:rStyle w:val="pln"/>
        </w:rPr>
      </w:pPr>
      <w:r>
        <w:rPr>
          <w:rStyle w:val="pln"/>
        </w:rPr>
        <w:t>$ git branch</w:t>
      </w:r>
    </w:p>
    <w:p w14:paraId="68A015FD" w14:textId="77777777" w:rsidR="004A3DE7" w:rsidRDefault="004A3DE7" w:rsidP="004A3DE7">
      <w:pPr>
        <w:pStyle w:val="HTML"/>
      </w:pPr>
      <w:r>
        <w:rPr>
          <w:rStyle w:val="pun"/>
        </w:rPr>
        <w:t>*</w:t>
      </w:r>
      <w:r>
        <w:rPr>
          <w:rStyle w:val="pln"/>
        </w:rPr>
        <w:t xml:space="preserve"> master</w:t>
      </w:r>
    </w:p>
    <w:p w14:paraId="60787229" w14:textId="77777777" w:rsidR="004A3DE7" w:rsidRDefault="004A3DE7" w:rsidP="004A3DE7">
      <w:pPr>
        <w:pStyle w:val="3"/>
      </w:pPr>
      <w:bookmarkStart w:id="59" w:name="_Toc46394678"/>
      <w:r>
        <w:t>分支合并</w:t>
      </w:r>
      <w:bookmarkEnd w:id="59"/>
    </w:p>
    <w:p w14:paraId="07C07447" w14:textId="77777777" w:rsidR="004A3DE7" w:rsidRDefault="004A3DE7" w:rsidP="004A3DE7">
      <w:pPr>
        <w:pStyle w:val="a3"/>
      </w:pPr>
      <w:r>
        <w:t>一旦某分支有了独立内容，你终究会希望将它合并回到你的主分支。 你可以使用以下命令将任何分支合并到当前分支中去：</w:t>
      </w:r>
    </w:p>
    <w:p w14:paraId="7D39720D" w14:textId="77777777" w:rsidR="004A3DE7" w:rsidRDefault="004A3DE7" w:rsidP="004A3DE7">
      <w:pPr>
        <w:pStyle w:val="HTML"/>
      </w:pPr>
      <w:r>
        <w:rPr>
          <w:rStyle w:val="pln"/>
        </w:rPr>
        <w:t>git merge</w:t>
      </w:r>
    </w:p>
    <w:p w14:paraId="1FD947A6" w14:textId="77777777" w:rsidR="004A3DE7" w:rsidRDefault="004A3DE7" w:rsidP="004A3DE7">
      <w:pPr>
        <w:pStyle w:val="HTML"/>
        <w:rPr>
          <w:rStyle w:val="pln"/>
        </w:rPr>
      </w:pPr>
      <w:r>
        <w:rPr>
          <w:rStyle w:val="pln"/>
        </w:rPr>
        <w:t>$ git branch</w:t>
      </w:r>
    </w:p>
    <w:p w14:paraId="6D9E6692" w14:textId="77777777" w:rsidR="004A3DE7" w:rsidRDefault="004A3DE7" w:rsidP="004A3DE7">
      <w:pPr>
        <w:pStyle w:val="HTML"/>
        <w:rPr>
          <w:rStyle w:val="pln"/>
        </w:rPr>
      </w:pPr>
      <w:r>
        <w:rPr>
          <w:rStyle w:val="pun"/>
        </w:rPr>
        <w:t>*</w:t>
      </w:r>
      <w:r>
        <w:rPr>
          <w:rStyle w:val="pln"/>
        </w:rPr>
        <w:t xml:space="preserve"> master</w:t>
      </w:r>
    </w:p>
    <w:p w14:paraId="70D1E2E0" w14:textId="77777777" w:rsidR="004A3DE7" w:rsidRDefault="004A3DE7" w:rsidP="004A3DE7">
      <w:pPr>
        <w:pStyle w:val="HTML"/>
        <w:rPr>
          <w:rStyle w:val="pln"/>
        </w:rPr>
      </w:pPr>
      <w:r>
        <w:rPr>
          <w:rStyle w:val="pln"/>
        </w:rPr>
        <w:t xml:space="preserve">  newtest</w:t>
      </w:r>
    </w:p>
    <w:p w14:paraId="3EF9A4AF" w14:textId="77777777" w:rsidR="004A3DE7" w:rsidRDefault="004A3DE7" w:rsidP="004A3DE7">
      <w:pPr>
        <w:pStyle w:val="HTML"/>
        <w:rPr>
          <w:rStyle w:val="pln"/>
        </w:rPr>
      </w:pPr>
      <w:r>
        <w:rPr>
          <w:rStyle w:val="pln"/>
        </w:rPr>
        <w:t>$ ls</w:t>
      </w:r>
    </w:p>
    <w:p w14:paraId="0A2FAA6A" w14:textId="77777777" w:rsidR="004A3DE7" w:rsidRDefault="004A3DE7" w:rsidP="004A3DE7">
      <w:pPr>
        <w:pStyle w:val="HTML"/>
        <w:rPr>
          <w:rStyle w:val="pln"/>
        </w:rPr>
      </w:pPr>
      <w:r>
        <w:rPr>
          <w:rStyle w:val="pln"/>
        </w:rPr>
        <w:t>README        test</w:t>
      </w:r>
      <w:r>
        <w:rPr>
          <w:rStyle w:val="pun"/>
        </w:rPr>
        <w:t>.</w:t>
      </w:r>
      <w:r>
        <w:rPr>
          <w:rStyle w:val="pln"/>
        </w:rPr>
        <w:t>txt</w:t>
      </w:r>
    </w:p>
    <w:p w14:paraId="61A95A01" w14:textId="77777777" w:rsidR="004A3DE7" w:rsidRDefault="004A3DE7" w:rsidP="004A3DE7">
      <w:pPr>
        <w:pStyle w:val="HTML"/>
        <w:rPr>
          <w:rStyle w:val="pln"/>
        </w:rPr>
      </w:pPr>
      <w:r>
        <w:rPr>
          <w:rStyle w:val="pln"/>
        </w:rPr>
        <w:t>$ git merge newtest</w:t>
      </w:r>
    </w:p>
    <w:p w14:paraId="38EECCBA" w14:textId="77777777" w:rsidR="004A3DE7" w:rsidRDefault="004A3DE7" w:rsidP="004A3DE7">
      <w:pPr>
        <w:pStyle w:val="HTML"/>
        <w:rPr>
          <w:rStyle w:val="pln"/>
        </w:rPr>
      </w:pPr>
      <w:r>
        <w:rPr>
          <w:rStyle w:val="typ"/>
        </w:rPr>
        <w:t>Updating</w:t>
      </w:r>
      <w:r>
        <w:rPr>
          <w:rStyle w:val="pln"/>
        </w:rPr>
        <w:t xml:space="preserve"> </w:t>
      </w:r>
      <w:r>
        <w:rPr>
          <w:rStyle w:val="lit"/>
        </w:rPr>
        <w:t>3e92c19.</w:t>
      </w:r>
      <w:r>
        <w:rPr>
          <w:rStyle w:val="pun"/>
        </w:rPr>
        <w:t>.</w:t>
      </w:r>
      <w:r>
        <w:rPr>
          <w:rStyle w:val="pln"/>
        </w:rPr>
        <w:t>c1501a2</w:t>
      </w:r>
    </w:p>
    <w:p w14:paraId="3C30D8C8" w14:textId="77777777" w:rsidR="004A3DE7" w:rsidRDefault="004A3DE7" w:rsidP="004A3DE7">
      <w:pPr>
        <w:pStyle w:val="HTML"/>
        <w:rPr>
          <w:rStyle w:val="pln"/>
        </w:rPr>
      </w:pPr>
      <w:r>
        <w:rPr>
          <w:rStyle w:val="typ"/>
        </w:rPr>
        <w:t>Fast</w:t>
      </w:r>
      <w:r>
        <w:rPr>
          <w:rStyle w:val="pun"/>
        </w:rPr>
        <w:t>-</w:t>
      </w:r>
      <w:r>
        <w:rPr>
          <w:rStyle w:val="pln"/>
        </w:rPr>
        <w:t>forward</w:t>
      </w:r>
    </w:p>
    <w:p w14:paraId="38F948FF" w14:textId="77777777" w:rsidR="004A3DE7" w:rsidRDefault="004A3DE7" w:rsidP="004A3DE7">
      <w:pPr>
        <w:pStyle w:val="HTML"/>
        <w:rPr>
          <w:rStyle w:val="pln"/>
        </w:rPr>
      </w:pPr>
      <w:r>
        <w:rPr>
          <w:rStyle w:val="pln"/>
        </w:rPr>
        <w:t xml:space="preserve"> runoob</w:t>
      </w:r>
      <w:r>
        <w:rPr>
          <w:rStyle w:val="pun"/>
        </w:rPr>
        <w:t>.</w:t>
      </w:r>
      <w:r>
        <w:rPr>
          <w:rStyle w:val="pln"/>
        </w:rPr>
        <w:t xml:space="preserve">php </w:t>
      </w:r>
      <w:r>
        <w:rPr>
          <w:rStyle w:val="pun"/>
        </w:rPr>
        <w:t>|</w:t>
      </w:r>
      <w:r>
        <w:rPr>
          <w:rStyle w:val="pln"/>
        </w:rPr>
        <w:t xml:space="preserve"> </w:t>
      </w:r>
      <w:r>
        <w:rPr>
          <w:rStyle w:val="lit"/>
        </w:rPr>
        <w:t>0</w:t>
      </w:r>
    </w:p>
    <w:p w14:paraId="4E723E65" w14:textId="77777777" w:rsidR="004A3DE7" w:rsidRDefault="004A3DE7" w:rsidP="004A3DE7">
      <w:pPr>
        <w:pStyle w:val="HTML"/>
        <w:rPr>
          <w:rStyle w:val="pln"/>
        </w:rPr>
      </w:pPr>
      <w:r>
        <w:rPr>
          <w:rStyle w:val="pln"/>
        </w:rPr>
        <w:t xml:space="preserve"> test</w:t>
      </w:r>
      <w:r>
        <w:rPr>
          <w:rStyle w:val="pun"/>
        </w:rPr>
        <w:t>.</w:t>
      </w:r>
      <w:r>
        <w:rPr>
          <w:rStyle w:val="pln"/>
        </w:rPr>
        <w:t xml:space="preserve">txt   </w:t>
      </w:r>
      <w:r>
        <w:rPr>
          <w:rStyle w:val="pun"/>
        </w:rPr>
        <w:t>|</w:t>
      </w:r>
      <w:r>
        <w:rPr>
          <w:rStyle w:val="pln"/>
        </w:rPr>
        <w:t xml:space="preserve"> </w:t>
      </w:r>
      <w:r>
        <w:rPr>
          <w:rStyle w:val="lit"/>
        </w:rPr>
        <w:t>1</w:t>
      </w:r>
      <w:r>
        <w:rPr>
          <w:rStyle w:val="pln"/>
        </w:rPr>
        <w:t xml:space="preserve"> </w:t>
      </w:r>
      <w:r>
        <w:rPr>
          <w:rStyle w:val="pun"/>
        </w:rPr>
        <w:t>-</w:t>
      </w:r>
    </w:p>
    <w:p w14:paraId="0FD087C7" w14:textId="77777777" w:rsidR="004A3DE7" w:rsidRDefault="004A3DE7" w:rsidP="004A3DE7">
      <w:pPr>
        <w:pStyle w:val="HTML"/>
        <w:rPr>
          <w:rStyle w:val="pln"/>
        </w:rPr>
      </w:pPr>
      <w:r>
        <w:rPr>
          <w:rStyle w:val="pln"/>
        </w:rPr>
        <w:t xml:space="preserve"> </w:t>
      </w:r>
      <w:r>
        <w:rPr>
          <w:rStyle w:val="lit"/>
        </w:rPr>
        <w:t>2</w:t>
      </w:r>
      <w:r>
        <w:rPr>
          <w:rStyle w:val="pln"/>
        </w:rPr>
        <w:t xml:space="preserve"> files changed</w:t>
      </w:r>
      <w:r>
        <w:rPr>
          <w:rStyle w:val="pun"/>
        </w:rPr>
        <w:t>,</w:t>
      </w:r>
      <w:r>
        <w:rPr>
          <w:rStyle w:val="pln"/>
        </w:rPr>
        <w:t xml:space="preserve"> </w:t>
      </w:r>
      <w:r>
        <w:rPr>
          <w:rStyle w:val="lit"/>
        </w:rPr>
        <w:t>1</w:t>
      </w:r>
      <w:r>
        <w:rPr>
          <w:rStyle w:val="pln"/>
        </w:rPr>
        <w:t xml:space="preserve"> deletion</w:t>
      </w:r>
      <w:r>
        <w:rPr>
          <w:rStyle w:val="pun"/>
        </w:rPr>
        <w:t>(-)</w:t>
      </w:r>
    </w:p>
    <w:p w14:paraId="4DF5A406" w14:textId="77777777" w:rsidR="004A3DE7" w:rsidRDefault="004A3DE7" w:rsidP="004A3DE7">
      <w:pPr>
        <w:pStyle w:val="HTML"/>
        <w:rPr>
          <w:rStyle w:val="pln"/>
        </w:rPr>
      </w:pPr>
      <w:r>
        <w:rPr>
          <w:rStyle w:val="pln"/>
        </w:rPr>
        <w:t xml:space="preserve"> create mode </w:t>
      </w:r>
      <w:r>
        <w:rPr>
          <w:rStyle w:val="lit"/>
        </w:rPr>
        <w:t>100644</w:t>
      </w:r>
      <w:r>
        <w:rPr>
          <w:rStyle w:val="pln"/>
        </w:rPr>
        <w:t xml:space="preserve"> runoob</w:t>
      </w:r>
      <w:r>
        <w:rPr>
          <w:rStyle w:val="pun"/>
        </w:rPr>
        <w:t>.</w:t>
      </w:r>
      <w:r>
        <w:rPr>
          <w:rStyle w:val="pln"/>
        </w:rPr>
        <w:t>php</w:t>
      </w:r>
    </w:p>
    <w:p w14:paraId="63A26600" w14:textId="77777777" w:rsidR="004A3DE7" w:rsidRDefault="004A3DE7" w:rsidP="004A3DE7">
      <w:pPr>
        <w:pStyle w:val="HTML"/>
        <w:rPr>
          <w:rStyle w:val="pln"/>
        </w:rPr>
      </w:pPr>
      <w:r>
        <w:rPr>
          <w:rStyle w:val="pln"/>
        </w:rPr>
        <w:t xml:space="preserve"> </w:t>
      </w:r>
      <w:r>
        <w:rPr>
          <w:rStyle w:val="kwd"/>
        </w:rPr>
        <w:t>delete</w:t>
      </w:r>
      <w:r>
        <w:rPr>
          <w:rStyle w:val="pln"/>
        </w:rPr>
        <w:t xml:space="preserve"> mode </w:t>
      </w:r>
      <w:r>
        <w:rPr>
          <w:rStyle w:val="lit"/>
        </w:rPr>
        <w:t>100644</w:t>
      </w:r>
      <w:r>
        <w:rPr>
          <w:rStyle w:val="pln"/>
        </w:rPr>
        <w:t xml:space="preserve"> test</w:t>
      </w:r>
      <w:r>
        <w:rPr>
          <w:rStyle w:val="pun"/>
        </w:rPr>
        <w:t>.</w:t>
      </w:r>
      <w:r>
        <w:rPr>
          <w:rStyle w:val="pln"/>
        </w:rPr>
        <w:t>txt</w:t>
      </w:r>
    </w:p>
    <w:p w14:paraId="682FF673" w14:textId="77777777" w:rsidR="004A3DE7" w:rsidRDefault="004A3DE7" w:rsidP="004A3DE7">
      <w:pPr>
        <w:pStyle w:val="HTML"/>
        <w:rPr>
          <w:rStyle w:val="pln"/>
        </w:rPr>
      </w:pPr>
      <w:r>
        <w:rPr>
          <w:rStyle w:val="pln"/>
        </w:rPr>
        <w:t>$ ls</w:t>
      </w:r>
    </w:p>
    <w:p w14:paraId="130E7B90" w14:textId="77777777" w:rsidR="004A3DE7" w:rsidRDefault="004A3DE7" w:rsidP="004A3DE7">
      <w:pPr>
        <w:pStyle w:val="HTML"/>
        <w:rPr>
          <w:rStyle w:val="pln"/>
        </w:rPr>
      </w:pPr>
      <w:r>
        <w:rPr>
          <w:rStyle w:val="pln"/>
        </w:rPr>
        <w:t>README        runoob</w:t>
      </w:r>
      <w:r>
        <w:rPr>
          <w:rStyle w:val="pun"/>
        </w:rPr>
        <w:t>.</w:t>
      </w:r>
      <w:r>
        <w:rPr>
          <w:rStyle w:val="pln"/>
        </w:rPr>
        <w:t>php</w:t>
      </w:r>
    </w:p>
    <w:p w14:paraId="2DA6F85D" w14:textId="77777777" w:rsidR="004A3DE7" w:rsidRDefault="004A3DE7" w:rsidP="004A3DE7">
      <w:pPr>
        <w:pStyle w:val="a3"/>
      </w:pPr>
      <w:r>
        <w:t>以上实例中我们将 newtest 分支合并到主分支去，test.txt 文件被删除。</w:t>
      </w:r>
    </w:p>
    <w:p w14:paraId="7992D256" w14:textId="77777777" w:rsidR="004A3DE7" w:rsidRDefault="004A3DE7" w:rsidP="004A3DE7">
      <w:pPr>
        <w:pStyle w:val="a3"/>
      </w:pPr>
      <w:r>
        <w:t>合并完后就可以删除分支:</w:t>
      </w:r>
    </w:p>
    <w:p w14:paraId="109C232F" w14:textId="77777777" w:rsidR="004A3DE7" w:rsidRDefault="004A3DE7" w:rsidP="004A3DE7">
      <w:pPr>
        <w:pStyle w:val="HTML"/>
        <w:rPr>
          <w:rStyle w:val="pln"/>
        </w:rPr>
      </w:pPr>
      <w:r>
        <w:rPr>
          <w:rStyle w:val="pln"/>
        </w:rPr>
        <w:t xml:space="preserve">$ git branch </w:t>
      </w:r>
      <w:r>
        <w:rPr>
          <w:rStyle w:val="pun"/>
        </w:rPr>
        <w:t>-</w:t>
      </w:r>
      <w:r>
        <w:rPr>
          <w:rStyle w:val="pln"/>
        </w:rPr>
        <w:t>d newtest</w:t>
      </w:r>
    </w:p>
    <w:p w14:paraId="50FE71F4" w14:textId="77777777" w:rsidR="004A3DE7" w:rsidRDefault="004A3DE7" w:rsidP="004A3DE7">
      <w:pPr>
        <w:pStyle w:val="HTML"/>
      </w:pPr>
      <w:r>
        <w:rPr>
          <w:rStyle w:val="typ"/>
        </w:rPr>
        <w:t>Deleted</w:t>
      </w:r>
      <w:r>
        <w:rPr>
          <w:rStyle w:val="pln"/>
        </w:rPr>
        <w:t xml:space="preserve"> branch newtest </w:t>
      </w:r>
      <w:r>
        <w:rPr>
          <w:rStyle w:val="pun"/>
        </w:rPr>
        <w:t>(</w:t>
      </w:r>
      <w:r>
        <w:rPr>
          <w:rStyle w:val="pln"/>
        </w:rPr>
        <w:t>was c1501a2</w:t>
      </w:r>
      <w:r>
        <w:rPr>
          <w:rStyle w:val="pun"/>
        </w:rPr>
        <w:t>).</w:t>
      </w:r>
    </w:p>
    <w:p w14:paraId="4C667A1A" w14:textId="77777777" w:rsidR="004A3DE7" w:rsidRDefault="004A3DE7" w:rsidP="004A3DE7">
      <w:pPr>
        <w:pStyle w:val="a3"/>
      </w:pPr>
      <w:r>
        <w:t>删除后， 就只剩下 master 分支了：</w:t>
      </w:r>
    </w:p>
    <w:p w14:paraId="126716D5" w14:textId="77777777" w:rsidR="004A3DE7" w:rsidRDefault="004A3DE7" w:rsidP="004A3DE7">
      <w:pPr>
        <w:pStyle w:val="HTML"/>
        <w:rPr>
          <w:rStyle w:val="pln"/>
        </w:rPr>
      </w:pPr>
      <w:r>
        <w:rPr>
          <w:rStyle w:val="pln"/>
        </w:rPr>
        <w:t>$ git branch</w:t>
      </w:r>
    </w:p>
    <w:p w14:paraId="17E3A5A0" w14:textId="77777777" w:rsidR="004A3DE7" w:rsidRDefault="004A3DE7" w:rsidP="004A3DE7">
      <w:pPr>
        <w:pStyle w:val="HTML"/>
      </w:pPr>
      <w:r>
        <w:rPr>
          <w:rStyle w:val="pun"/>
        </w:rPr>
        <w:t>*</w:t>
      </w:r>
      <w:r>
        <w:rPr>
          <w:rStyle w:val="pln"/>
        </w:rPr>
        <w:t xml:space="preserve"> master</w:t>
      </w:r>
    </w:p>
    <w:p w14:paraId="1355A01A" w14:textId="77777777" w:rsidR="004A3DE7" w:rsidRDefault="004A3DE7" w:rsidP="004A3DE7">
      <w:pPr>
        <w:pStyle w:val="3"/>
      </w:pPr>
      <w:bookmarkStart w:id="60" w:name="_Toc46394679"/>
      <w:r>
        <w:t>合并冲突</w:t>
      </w:r>
      <w:bookmarkEnd w:id="60"/>
    </w:p>
    <w:p w14:paraId="56EBC908" w14:textId="77777777" w:rsidR="004A3DE7" w:rsidRDefault="004A3DE7" w:rsidP="004A3DE7">
      <w:pPr>
        <w:pStyle w:val="a3"/>
      </w:pPr>
      <w:r>
        <w:lastRenderedPageBreak/>
        <w:t>合并并不仅仅是简单的文件添加、移除的操作，Git 也会合并修改。</w:t>
      </w:r>
    </w:p>
    <w:p w14:paraId="2E8C0B9A" w14:textId="77777777" w:rsidR="004A3DE7" w:rsidRDefault="004A3DE7" w:rsidP="004A3DE7">
      <w:pPr>
        <w:pStyle w:val="HTML"/>
        <w:rPr>
          <w:rStyle w:val="pln"/>
        </w:rPr>
      </w:pPr>
      <w:r>
        <w:rPr>
          <w:rStyle w:val="pln"/>
        </w:rPr>
        <w:t>$ git branch</w:t>
      </w:r>
    </w:p>
    <w:p w14:paraId="4DA5E8AA" w14:textId="77777777" w:rsidR="004A3DE7" w:rsidRDefault="004A3DE7" w:rsidP="004A3DE7">
      <w:pPr>
        <w:pStyle w:val="HTML"/>
        <w:rPr>
          <w:rStyle w:val="pln"/>
        </w:rPr>
      </w:pPr>
      <w:r>
        <w:rPr>
          <w:rStyle w:val="pun"/>
        </w:rPr>
        <w:t>*</w:t>
      </w:r>
      <w:r>
        <w:rPr>
          <w:rStyle w:val="pln"/>
        </w:rPr>
        <w:t xml:space="preserve"> master</w:t>
      </w:r>
    </w:p>
    <w:p w14:paraId="70DB93CD" w14:textId="77777777" w:rsidR="004A3DE7" w:rsidRDefault="004A3DE7" w:rsidP="004A3DE7">
      <w:pPr>
        <w:pStyle w:val="HTML"/>
      </w:pPr>
      <w:r>
        <w:rPr>
          <w:rStyle w:val="pln"/>
        </w:rPr>
        <w:t>$ cat runoob</w:t>
      </w:r>
      <w:r>
        <w:rPr>
          <w:rStyle w:val="pun"/>
        </w:rPr>
        <w:t>.</w:t>
      </w:r>
      <w:r>
        <w:rPr>
          <w:rStyle w:val="pln"/>
        </w:rPr>
        <w:t>php</w:t>
      </w:r>
    </w:p>
    <w:p w14:paraId="32C21BB4" w14:textId="77777777" w:rsidR="004A3DE7" w:rsidRDefault="004A3DE7" w:rsidP="004A3DE7">
      <w:pPr>
        <w:pStyle w:val="a3"/>
      </w:pPr>
      <w:r>
        <w:t>首先，我们创建一个叫做 change_site 的分支，切换过去，我们将 runoob.php 内容改为:</w:t>
      </w:r>
    </w:p>
    <w:p w14:paraId="5BADA886" w14:textId="77777777" w:rsidR="004A3DE7" w:rsidRDefault="004A3DE7" w:rsidP="004A3DE7">
      <w:pPr>
        <w:pStyle w:val="HTML"/>
        <w:rPr>
          <w:rStyle w:val="pln"/>
        </w:rPr>
      </w:pPr>
      <w:r>
        <w:rPr>
          <w:rStyle w:val="pun"/>
        </w:rPr>
        <w:t>&lt;?</w:t>
      </w:r>
      <w:r>
        <w:rPr>
          <w:rStyle w:val="pln"/>
        </w:rPr>
        <w:t>php</w:t>
      </w:r>
    </w:p>
    <w:p w14:paraId="3026F83E" w14:textId="77777777" w:rsidR="004A3DE7" w:rsidRDefault="004A3DE7" w:rsidP="004A3DE7">
      <w:pPr>
        <w:pStyle w:val="HTML"/>
        <w:rPr>
          <w:rStyle w:val="pln"/>
        </w:rPr>
      </w:pPr>
      <w:r>
        <w:rPr>
          <w:rStyle w:val="pln"/>
        </w:rPr>
        <w:t xml:space="preserve">echo </w:t>
      </w:r>
      <w:r>
        <w:rPr>
          <w:rStyle w:val="str"/>
        </w:rPr>
        <w:t>'runoob'</w:t>
      </w:r>
      <w:r>
        <w:rPr>
          <w:rStyle w:val="pun"/>
        </w:rPr>
        <w:t>;</w:t>
      </w:r>
    </w:p>
    <w:p w14:paraId="620E3B03" w14:textId="77777777" w:rsidR="004A3DE7" w:rsidRDefault="004A3DE7" w:rsidP="004A3DE7">
      <w:pPr>
        <w:pStyle w:val="HTML"/>
      </w:pPr>
      <w:r>
        <w:rPr>
          <w:rStyle w:val="pun"/>
        </w:rPr>
        <w:t>?&gt;</w:t>
      </w:r>
    </w:p>
    <w:p w14:paraId="56FACFC9" w14:textId="77777777" w:rsidR="004A3DE7" w:rsidRDefault="004A3DE7" w:rsidP="004A3DE7">
      <w:pPr>
        <w:pStyle w:val="a3"/>
      </w:pPr>
      <w:r>
        <w:t>创建 change_site 分支：</w:t>
      </w:r>
    </w:p>
    <w:p w14:paraId="6F0228DC" w14:textId="77777777" w:rsidR="004A3DE7" w:rsidRDefault="004A3DE7" w:rsidP="004A3DE7">
      <w:pPr>
        <w:pStyle w:val="HTML"/>
        <w:rPr>
          <w:rStyle w:val="pln"/>
        </w:rPr>
      </w:pPr>
      <w:r>
        <w:rPr>
          <w:rStyle w:val="pln"/>
        </w:rPr>
        <w:t xml:space="preserve">$ git checkout </w:t>
      </w:r>
      <w:r>
        <w:rPr>
          <w:rStyle w:val="pun"/>
        </w:rPr>
        <w:t>-</w:t>
      </w:r>
      <w:r>
        <w:rPr>
          <w:rStyle w:val="pln"/>
        </w:rPr>
        <w:t>b change_site</w:t>
      </w:r>
    </w:p>
    <w:p w14:paraId="40E66DC4" w14:textId="77777777" w:rsidR="004A3DE7" w:rsidRDefault="004A3DE7" w:rsidP="004A3DE7">
      <w:pPr>
        <w:pStyle w:val="HTML"/>
        <w:rPr>
          <w:rStyle w:val="pln"/>
        </w:rPr>
      </w:pPr>
      <w:r>
        <w:rPr>
          <w:rStyle w:val="typ"/>
        </w:rPr>
        <w:t>Switched</w:t>
      </w:r>
      <w:r>
        <w:rPr>
          <w:rStyle w:val="pln"/>
        </w:rPr>
        <w:t xml:space="preserve"> to a </w:t>
      </w:r>
      <w:r>
        <w:rPr>
          <w:rStyle w:val="kwd"/>
        </w:rPr>
        <w:t>new</w:t>
      </w:r>
      <w:r>
        <w:rPr>
          <w:rStyle w:val="pln"/>
        </w:rPr>
        <w:t xml:space="preserve"> branch </w:t>
      </w:r>
      <w:r>
        <w:rPr>
          <w:rStyle w:val="str"/>
        </w:rPr>
        <w:t>'change_site'</w:t>
      </w:r>
    </w:p>
    <w:p w14:paraId="630DDD21" w14:textId="77777777" w:rsidR="004A3DE7" w:rsidRDefault="004A3DE7" w:rsidP="004A3DE7">
      <w:pPr>
        <w:pStyle w:val="HTML"/>
        <w:rPr>
          <w:rStyle w:val="pln"/>
        </w:rPr>
      </w:pPr>
      <w:r>
        <w:rPr>
          <w:rStyle w:val="pln"/>
        </w:rPr>
        <w:t>$ vim runoob</w:t>
      </w:r>
      <w:r>
        <w:rPr>
          <w:rStyle w:val="pun"/>
        </w:rPr>
        <w:t>.</w:t>
      </w:r>
      <w:r>
        <w:rPr>
          <w:rStyle w:val="pln"/>
        </w:rPr>
        <w:t>php</w:t>
      </w:r>
    </w:p>
    <w:p w14:paraId="25E92E88" w14:textId="77777777" w:rsidR="004A3DE7" w:rsidRDefault="004A3DE7" w:rsidP="004A3DE7">
      <w:pPr>
        <w:pStyle w:val="HTML"/>
        <w:rPr>
          <w:rStyle w:val="pln"/>
        </w:rPr>
      </w:pPr>
      <w:r>
        <w:rPr>
          <w:rStyle w:val="pln"/>
        </w:rPr>
        <w:t xml:space="preserve">$ head </w:t>
      </w:r>
      <w:r>
        <w:rPr>
          <w:rStyle w:val="pun"/>
        </w:rPr>
        <w:t>-</w:t>
      </w:r>
      <w:r>
        <w:rPr>
          <w:rStyle w:val="lit"/>
        </w:rPr>
        <w:t>3</w:t>
      </w:r>
      <w:r>
        <w:rPr>
          <w:rStyle w:val="pln"/>
        </w:rPr>
        <w:t xml:space="preserve"> runoob</w:t>
      </w:r>
      <w:r>
        <w:rPr>
          <w:rStyle w:val="pun"/>
        </w:rPr>
        <w:t>.</w:t>
      </w:r>
      <w:r>
        <w:rPr>
          <w:rStyle w:val="pln"/>
        </w:rPr>
        <w:t>php</w:t>
      </w:r>
    </w:p>
    <w:p w14:paraId="7DAACE53" w14:textId="77777777" w:rsidR="004A3DE7" w:rsidRDefault="004A3DE7" w:rsidP="004A3DE7">
      <w:pPr>
        <w:pStyle w:val="HTML"/>
        <w:rPr>
          <w:rStyle w:val="pln"/>
        </w:rPr>
      </w:pPr>
      <w:r>
        <w:rPr>
          <w:rStyle w:val="pun"/>
        </w:rPr>
        <w:t>&lt;?</w:t>
      </w:r>
      <w:r>
        <w:rPr>
          <w:rStyle w:val="pln"/>
        </w:rPr>
        <w:t>php</w:t>
      </w:r>
    </w:p>
    <w:p w14:paraId="1CBA4BD4" w14:textId="77777777" w:rsidR="004A3DE7" w:rsidRDefault="004A3DE7" w:rsidP="004A3DE7">
      <w:pPr>
        <w:pStyle w:val="HTML"/>
        <w:rPr>
          <w:rStyle w:val="pln"/>
        </w:rPr>
      </w:pPr>
      <w:r>
        <w:rPr>
          <w:rStyle w:val="pln"/>
        </w:rPr>
        <w:t xml:space="preserve">echo </w:t>
      </w:r>
      <w:r>
        <w:rPr>
          <w:rStyle w:val="str"/>
        </w:rPr>
        <w:t>'runoob'</w:t>
      </w:r>
      <w:r>
        <w:rPr>
          <w:rStyle w:val="pun"/>
        </w:rPr>
        <w:t>;</w:t>
      </w:r>
    </w:p>
    <w:p w14:paraId="31FBB94A" w14:textId="77777777" w:rsidR="004A3DE7" w:rsidRDefault="004A3DE7" w:rsidP="004A3DE7">
      <w:pPr>
        <w:pStyle w:val="HTML"/>
        <w:rPr>
          <w:rStyle w:val="pln"/>
        </w:rPr>
      </w:pPr>
      <w:r>
        <w:rPr>
          <w:rStyle w:val="pun"/>
        </w:rPr>
        <w:t>?&gt;</w:t>
      </w:r>
    </w:p>
    <w:p w14:paraId="21002B58" w14:textId="77777777" w:rsidR="004A3DE7" w:rsidRDefault="004A3DE7" w:rsidP="004A3DE7">
      <w:pPr>
        <w:pStyle w:val="HTML"/>
        <w:rPr>
          <w:rStyle w:val="pln"/>
        </w:rPr>
      </w:pPr>
      <w:r>
        <w:rPr>
          <w:rStyle w:val="pln"/>
        </w:rPr>
        <w:t xml:space="preserve">$ git commit </w:t>
      </w:r>
      <w:r>
        <w:rPr>
          <w:rStyle w:val="pun"/>
        </w:rPr>
        <w:t>-</w:t>
      </w:r>
      <w:r>
        <w:rPr>
          <w:rStyle w:val="pln"/>
        </w:rPr>
        <w:t xml:space="preserve">am </w:t>
      </w:r>
      <w:r>
        <w:rPr>
          <w:rStyle w:val="str"/>
        </w:rPr>
        <w:t>'changed the runoob.php'</w:t>
      </w:r>
    </w:p>
    <w:p w14:paraId="1E8B922F" w14:textId="77777777" w:rsidR="004A3DE7" w:rsidRDefault="004A3DE7" w:rsidP="004A3DE7">
      <w:pPr>
        <w:pStyle w:val="HTML"/>
        <w:rPr>
          <w:rStyle w:val="pln"/>
        </w:rPr>
      </w:pPr>
      <w:r>
        <w:rPr>
          <w:rStyle w:val="pun"/>
        </w:rPr>
        <w:t>[</w:t>
      </w:r>
      <w:r>
        <w:rPr>
          <w:rStyle w:val="pln"/>
        </w:rPr>
        <w:t xml:space="preserve">change_site </w:t>
      </w:r>
      <w:r>
        <w:rPr>
          <w:rStyle w:val="lit"/>
        </w:rPr>
        <w:t>7774248</w:t>
      </w:r>
      <w:r>
        <w:rPr>
          <w:rStyle w:val="pun"/>
        </w:rPr>
        <w:t>]</w:t>
      </w:r>
      <w:r>
        <w:rPr>
          <w:rStyle w:val="pln"/>
        </w:rPr>
        <w:t xml:space="preserve"> changed the runoob</w:t>
      </w:r>
      <w:r>
        <w:rPr>
          <w:rStyle w:val="pun"/>
        </w:rPr>
        <w:t>.</w:t>
      </w:r>
      <w:r>
        <w:rPr>
          <w:rStyle w:val="pln"/>
        </w:rPr>
        <w:t>php</w:t>
      </w:r>
    </w:p>
    <w:p w14:paraId="6B73C5ED" w14:textId="77777777" w:rsidR="004A3DE7" w:rsidRDefault="004A3DE7" w:rsidP="004A3DE7">
      <w:pPr>
        <w:pStyle w:val="HTML"/>
        <w:rPr>
          <w:rStyle w:val="pln"/>
        </w:rPr>
      </w:pPr>
      <w:r>
        <w:rPr>
          <w:rStyle w:val="pln"/>
        </w:rPr>
        <w:t xml:space="preserve"> </w:t>
      </w:r>
      <w:r>
        <w:rPr>
          <w:rStyle w:val="lit"/>
        </w:rPr>
        <w:t>1</w:t>
      </w:r>
      <w:r>
        <w:rPr>
          <w:rStyle w:val="pln"/>
        </w:rPr>
        <w:t xml:space="preserve"> file changed</w:t>
      </w:r>
      <w:r>
        <w:rPr>
          <w:rStyle w:val="pun"/>
        </w:rPr>
        <w:t>,</w:t>
      </w:r>
      <w:r>
        <w:rPr>
          <w:rStyle w:val="pln"/>
        </w:rPr>
        <w:t xml:space="preserve"> </w:t>
      </w:r>
      <w:r>
        <w:rPr>
          <w:rStyle w:val="lit"/>
        </w:rPr>
        <w:t>3</w:t>
      </w:r>
      <w:r>
        <w:rPr>
          <w:rStyle w:val="pln"/>
        </w:rPr>
        <w:t xml:space="preserve"> insertions</w:t>
      </w:r>
      <w:r>
        <w:rPr>
          <w:rStyle w:val="pun"/>
        </w:rPr>
        <w:t>(+)</w:t>
      </w:r>
    </w:p>
    <w:p w14:paraId="537CFF6C" w14:textId="77777777" w:rsidR="004A3DE7" w:rsidRDefault="004A3DE7" w:rsidP="004A3DE7">
      <w:pPr>
        <w:pStyle w:val="HTML"/>
      </w:pPr>
      <w:r>
        <w:rPr>
          <w:rStyle w:val="pln"/>
        </w:rPr>
        <w:t xml:space="preserve"> </w:t>
      </w:r>
    </w:p>
    <w:p w14:paraId="7D5FA27B" w14:textId="77777777" w:rsidR="004A3DE7" w:rsidRDefault="004A3DE7" w:rsidP="004A3DE7">
      <w:pPr>
        <w:pStyle w:val="a3"/>
      </w:pPr>
      <w:r>
        <w:t xml:space="preserve">将修改的内容提交到 change_site 分支中。 现在，假如切换回 master 分支我们可以看内容恢复到我们修改前的(空文件，没有代码)，我们再次修改 runoob.php 文件。 </w:t>
      </w:r>
    </w:p>
    <w:p w14:paraId="58E93720" w14:textId="77777777" w:rsidR="004A3DE7" w:rsidRDefault="004A3DE7" w:rsidP="004A3DE7">
      <w:pPr>
        <w:pStyle w:val="HTML"/>
        <w:rPr>
          <w:rStyle w:val="pln"/>
        </w:rPr>
      </w:pPr>
      <w:r>
        <w:rPr>
          <w:rStyle w:val="pln"/>
        </w:rPr>
        <w:t>$ git checkout master</w:t>
      </w:r>
    </w:p>
    <w:p w14:paraId="05F4BCF1" w14:textId="77777777" w:rsidR="004A3DE7" w:rsidRDefault="004A3DE7" w:rsidP="004A3DE7">
      <w:pPr>
        <w:pStyle w:val="HTML"/>
        <w:rPr>
          <w:rStyle w:val="pln"/>
        </w:rPr>
      </w:pPr>
      <w:r>
        <w:rPr>
          <w:rStyle w:val="typ"/>
        </w:rPr>
        <w:t>Switched</w:t>
      </w:r>
      <w:r>
        <w:rPr>
          <w:rStyle w:val="pln"/>
        </w:rPr>
        <w:t xml:space="preserve"> to branch </w:t>
      </w:r>
      <w:r>
        <w:rPr>
          <w:rStyle w:val="str"/>
        </w:rPr>
        <w:t>'master'</w:t>
      </w:r>
    </w:p>
    <w:p w14:paraId="190115C3" w14:textId="77777777" w:rsidR="004A3DE7" w:rsidRDefault="004A3DE7" w:rsidP="004A3DE7">
      <w:pPr>
        <w:pStyle w:val="HTML"/>
        <w:rPr>
          <w:rStyle w:val="pln"/>
        </w:rPr>
      </w:pPr>
      <w:r>
        <w:rPr>
          <w:rStyle w:val="pln"/>
        </w:rPr>
        <w:t>$ cat runoob</w:t>
      </w:r>
      <w:r>
        <w:rPr>
          <w:rStyle w:val="pun"/>
        </w:rPr>
        <w:t>.</w:t>
      </w:r>
      <w:r>
        <w:rPr>
          <w:rStyle w:val="pln"/>
        </w:rPr>
        <w:t>php</w:t>
      </w:r>
    </w:p>
    <w:p w14:paraId="59AC93C2" w14:textId="77777777" w:rsidR="004A3DE7" w:rsidRDefault="004A3DE7" w:rsidP="004A3DE7">
      <w:pPr>
        <w:pStyle w:val="HTML"/>
        <w:rPr>
          <w:rStyle w:val="pln"/>
        </w:rPr>
      </w:pPr>
      <w:r>
        <w:rPr>
          <w:rStyle w:val="pln"/>
        </w:rPr>
        <w:t>$ vim runoob</w:t>
      </w:r>
      <w:r>
        <w:rPr>
          <w:rStyle w:val="pun"/>
        </w:rPr>
        <w:t>.</w:t>
      </w:r>
      <w:r>
        <w:rPr>
          <w:rStyle w:val="pln"/>
        </w:rPr>
        <w:t xml:space="preserve">php    </w:t>
      </w:r>
      <w:r>
        <w:rPr>
          <w:rStyle w:val="com"/>
        </w:rPr>
        <w:t># 修改内容如下</w:t>
      </w:r>
    </w:p>
    <w:p w14:paraId="4CAD62FA" w14:textId="77777777" w:rsidR="004A3DE7" w:rsidRDefault="004A3DE7" w:rsidP="004A3DE7">
      <w:pPr>
        <w:pStyle w:val="HTML"/>
        <w:rPr>
          <w:rStyle w:val="pln"/>
        </w:rPr>
      </w:pPr>
      <w:r>
        <w:rPr>
          <w:rStyle w:val="pln"/>
        </w:rPr>
        <w:t>$ cat runoob</w:t>
      </w:r>
      <w:r>
        <w:rPr>
          <w:rStyle w:val="pun"/>
        </w:rPr>
        <w:t>.</w:t>
      </w:r>
      <w:r>
        <w:rPr>
          <w:rStyle w:val="pln"/>
        </w:rPr>
        <w:t>php</w:t>
      </w:r>
    </w:p>
    <w:p w14:paraId="32BAE112" w14:textId="77777777" w:rsidR="004A3DE7" w:rsidRDefault="004A3DE7" w:rsidP="004A3DE7">
      <w:pPr>
        <w:pStyle w:val="HTML"/>
        <w:rPr>
          <w:rStyle w:val="pln"/>
        </w:rPr>
      </w:pPr>
      <w:r>
        <w:rPr>
          <w:rStyle w:val="pun"/>
        </w:rPr>
        <w:t>&lt;?</w:t>
      </w:r>
      <w:r>
        <w:rPr>
          <w:rStyle w:val="pln"/>
        </w:rPr>
        <w:t>php</w:t>
      </w:r>
    </w:p>
    <w:p w14:paraId="4659379F" w14:textId="77777777" w:rsidR="004A3DE7" w:rsidRDefault="004A3DE7" w:rsidP="004A3DE7">
      <w:pPr>
        <w:pStyle w:val="HTML"/>
        <w:rPr>
          <w:rStyle w:val="pln"/>
        </w:rPr>
      </w:pPr>
      <w:r>
        <w:rPr>
          <w:rStyle w:val="pln"/>
        </w:rPr>
        <w:t xml:space="preserve">echo </w:t>
      </w:r>
      <w:r>
        <w:rPr>
          <w:rStyle w:val="lit"/>
        </w:rPr>
        <w:t>1</w:t>
      </w:r>
      <w:r>
        <w:rPr>
          <w:rStyle w:val="pun"/>
        </w:rPr>
        <w:t>;</w:t>
      </w:r>
    </w:p>
    <w:p w14:paraId="67B79E8F" w14:textId="77777777" w:rsidR="004A3DE7" w:rsidRDefault="004A3DE7" w:rsidP="004A3DE7">
      <w:pPr>
        <w:pStyle w:val="HTML"/>
        <w:rPr>
          <w:rStyle w:val="pln"/>
        </w:rPr>
      </w:pPr>
      <w:r>
        <w:rPr>
          <w:rStyle w:val="pun"/>
        </w:rPr>
        <w:t>?&gt;</w:t>
      </w:r>
    </w:p>
    <w:p w14:paraId="0A4ABEF3" w14:textId="77777777" w:rsidR="004A3DE7" w:rsidRDefault="004A3DE7" w:rsidP="004A3DE7">
      <w:pPr>
        <w:pStyle w:val="HTML"/>
        <w:rPr>
          <w:rStyle w:val="pln"/>
        </w:rPr>
      </w:pPr>
      <w:r>
        <w:rPr>
          <w:rStyle w:val="pln"/>
        </w:rPr>
        <w:t>$ git diff</w:t>
      </w:r>
    </w:p>
    <w:p w14:paraId="708C3270" w14:textId="77777777" w:rsidR="004A3DE7" w:rsidRDefault="004A3DE7" w:rsidP="004A3DE7">
      <w:pPr>
        <w:pStyle w:val="HTML"/>
        <w:rPr>
          <w:rStyle w:val="pln"/>
        </w:rPr>
      </w:pPr>
      <w:r>
        <w:rPr>
          <w:rStyle w:val="pln"/>
        </w:rPr>
        <w:t xml:space="preserve">diff </w:t>
      </w:r>
      <w:r>
        <w:rPr>
          <w:rStyle w:val="pun"/>
        </w:rPr>
        <w:t>--</w:t>
      </w:r>
      <w:r>
        <w:rPr>
          <w:rStyle w:val="pln"/>
        </w:rPr>
        <w:t>git a</w:t>
      </w:r>
      <w:r>
        <w:rPr>
          <w:rStyle w:val="pun"/>
        </w:rPr>
        <w:t>/</w:t>
      </w:r>
      <w:r>
        <w:rPr>
          <w:rStyle w:val="pln"/>
        </w:rPr>
        <w:t>runoob</w:t>
      </w:r>
      <w:r>
        <w:rPr>
          <w:rStyle w:val="pun"/>
        </w:rPr>
        <w:t>.</w:t>
      </w:r>
      <w:r>
        <w:rPr>
          <w:rStyle w:val="pln"/>
        </w:rPr>
        <w:t>php b</w:t>
      </w:r>
      <w:r>
        <w:rPr>
          <w:rStyle w:val="pun"/>
        </w:rPr>
        <w:t>/</w:t>
      </w:r>
      <w:r>
        <w:rPr>
          <w:rStyle w:val="pln"/>
        </w:rPr>
        <w:t>runoob</w:t>
      </w:r>
      <w:r>
        <w:rPr>
          <w:rStyle w:val="pun"/>
        </w:rPr>
        <w:t>.</w:t>
      </w:r>
      <w:r>
        <w:rPr>
          <w:rStyle w:val="pln"/>
        </w:rPr>
        <w:t>php</w:t>
      </w:r>
    </w:p>
    <w:p w14:paraId="4D77DB70" w14:textId="77777777" w:rsidR="004A3DE7" w:rsidRDefault="004A3DE7" w:rsidP="004A3DE7">
      <w:pPr>
        <w:pStyle w:val="HTML"/>
        <w:rPr>
          <w:rStyle w:val="pln"/>
        </w:rPr>
      </w:pPr>
      <w:r>
        <w:rPr>
          <w:rStyle w:val="pln"/>
        </w:rPr>
        <w:t>index e69de29</w:t>
      </w:r>
      <w:r>
        <w:rPr>
          <w:rStyle w:val="pun"/>
        </w:rPr>
        <w:t>..</w:t>
      </w:r>
      <w:r>
        <w:rPr>
          <w:rStyle w:val="pln"/>
        </w:rPr>
        <w:t xml:space="preserve">ac60739 </w:t>
      </w:r>
      <w:r>
        <w:rPr>
          <w:rStyle w:val="lit"/>
        </w:rPr>
        <w:t>100644</w:t>
      </w:r>
    </w:p>
    <w:p w14:paraId="0A2A2F22" w14:textId="77777777" w:rsidR="004A3DE7" w:rsidRDefault="004A3DE7" w:rsidP="004A3DE7">
      <w:pPr>
        <w:pStyle w:val="HTML"/>
        <w:rPr>
          <w:rStyle w:val="pln"/>
        </w:rPr>
      </w:pPr>
      <w:r>
        <w:rPr>
          <w:rStyle w:val="pun"/>
        </w:rPr>
        <w:t>---</w:t>
      </w:r>
      <w:r>
        <w:rPr>
          <w:rStyle w:val="pln"/>
        </w:rPr>
        <w:t xml:space="preserve"> a</w:t>
      </w:r>
      <w:r>
        <w:rPr>
          <w:rStyle w:val="pun"/>
        </w:rPr>
        <w:t>/</w:t>
      </w:r>
      <w:r>
        <w:rPr>
          <w:rStyle w:val="pln"/>
        </w:rPr>
        <w:t>runoob</w:t>
      </w:r>
      <w:r>
        <w:rPr>
          <w:rStyle w:val="pun"/>
        </w:rPr>
        <w:t>.</w:t>
      </w:r>
      <w:r>
        <w:rPr>
          <w:rStyle w:val="pln"/>
        </w:rPr>
        <w:t>php</w:t>
      </w:r>
    </w:p>
    <w:p w14:paraId="0F5EDDDB" w14:textId="77777777" w:rsidR="004A3DE7" w:rsidRDefault="004A3DE7" w:rsidP="004A3DE7">
      <w:pPr>
        <w:pStyle w:val="HTML"/>
        <w:rPr>
          <w:rStyle w:val="pln"/>
        </w:rPr>
      </w:pPr>
      <w:r>
        <w:rPr>
          <w:rStyle w:val="pun"/>
        </w:rPr>
        <w:t>+++</w:t>
      </w:r>
      <w:r>
        <w:rPr>
          <w:rStyle w:val="pln"/>
        </w:rPr>
        <w:t xml:space="preserve"> b</w:t>
      </w:r>
      <w:r>
        <w:rPr>
          <w:rStyle w:val="pun"/>
        </w:rPr>
        <w:t>/</w:t>
      </w:r>
      <w:r>
        <w:rPr>
          <w:rStyle w:val="pln"/>
        </w:rPr>
        <w:t>runoob</w:t>
      </w:r>
      <w:r>
        <w:rPr>
          <w:rStyle w:val="pun"/>
        </w:rPr>
        <w:t>.</w:t>
      </w:r>
      <w:r>
        <w:rPr>
          <w:rStyle w:val="pln"/>
        </w:rPr>
        <w:t>php</w:t>
      </w:r>
    </w:p>
    <w:p w14:paraId="4571DE5E" w14:textId="77777777" w:rsidR="004A3DE7" w:rsidRDefault="004A3DE7" w:rsidP="004A3DE7">
      <w:pPr>
        <w:pStyle w:val="HTML"/>
        <w:rPr>
          <w:rStyle w:val="pln"/>
        </w:rPr>
      </w:pPr>
      <w:r>
        <w:rPr>
          <w:rStyle w:val="pun"/>
        </w:rPr>
        <w:t>@@</w:t>
      </w:r>
      <w:r>
        <w:rPr>
          <w:rStyle w:val="pln"/>
        </w:rPr>
        <w:t xml:space="preserve"> </w:t>
      </w:r>
      <w:r>
        <w:rPr>
          <w:rStyle w:val="pun"/>
        </w:rPr>
        <w:t>-</w:t>
      </w:r>
      <w:r>
        <w:rPr>
          <w:rStyle w:val="lit"/>
        </w:rPr>
        <w:t>0</w:t>
      </w:r>
      <w:r>
        <w:rPr>
          <w:rStyle w:val="pun"/>
        </w:rPr>
        <w:t>,</w:t>
      </w:r>
      <w:r>
        <w:rPr>
          <w:rStyle w:val="lit"/>
        </w:rPr>
        <w:t>0</w:t>
      </w:r>
      <w:r>
        <w:rPr>
          <w:rStyle w:val="pln"/>
        </w:rPr>
        <w:t xml:space="preserve"> </w:t>
      </w:r>
      <w:r>
        <w:rPr>
          <w:rStyle w:val="pun"/>
        </w:rPr>
        <w:t>+</w:t>
      </w:r>
      <w:r>
        <w:rPr>
          <w:rStyle w:val="lit"/>
        </w:rPr>
        <w:t>1</w:t>
      </w:r>
      <w:r>
        <w:rPr>
          <w:rStyle w:val="pun"/>
        </w:rPr>
        <w:t>,</w:t>
      </w:r>
      <w:r>
        <w:rPr>
          <w:rStyle w:val="lit"/>
        </w:rPr>
        <w:t>3</w:t>
      </w:r>
      <w:r>
        <w:rPr>
          <w:rStyle w:val="pln"/>
        </w:rPr>
        <w:t xml:space="preserve"> </w:t>
      </w:r>
      <w:r>
        <w:rPr>
          <w:rStyle w:val="pun"/>
        </w:rPr>
        <w:t>@@</w:t>
      </w:r>
    </w:p>
    <w:p w14:paraId="3C6CA4C0" w14:textId="77777777" w:rsidR="004A3DE7" w:rsidRDefault="004A3DE7" w:rsidP="004A3DE7">
      <w:pPr>
        <w:pStyle w:val="HTML"/>
        <w:rPr>
          <w:rStyle w:val="pln"/>
        </w:rPr>
      </w:pPr>
      <w:r>
        <w:rPr>
          <w:rStyle w:val="pun"/>
        </w:rPr>
        <w:lastRenderedPageBreak/>
        <w:t>+&lt;?</w:t>
      </w:r>
      <w:r>
        <w:rPr>
          <w:rStyle w:val="pln"/>
        </w:rPr>
        <w:t>php</w:t>
      </w:r>
    </w:p>
    <w:p w14:paraId="2EF9231B" w14:textId="77777777" w:rsidR="004A3DE7" w:rsidRDefault="004A3DE7" w:rsidP="004A3DE7">
      <w:pPr>
        <w:pStyle w:val="HTML"/>
        <w:rPr>
          <w:rStyle w:val="pln"/>
        </w:rPr>
      </w:pPr>
      <w:r>
        <w:rPr>
          <w:rStyle w:val="pun"/>
        </w:rPr>
        <w:t>+</w:t>
      </w:r>
      <w:r>
        <w:rPr>
          <w:rStyle w:val="pln"/>
        </w:rPr>
        <w:t xml:space="preserve">echo </w:t>
      </w:r>
      <w:r>
        <w:rPr>
          <w:rStyle w:val="lit"/>
        </w:rPr>
        <w:t>1</w:t>
      </w:r>
      <w:r>
        <w:rPr>
          <w:rStyle w:val="pun"/>
        </w:rPr>
        <w:t>;</w:t>
      </w:r>
    </w:p>
    <w:p w14:paraId="26C495FB" w14:textId="77777777" w:rsidR="004A3DE7" w:rsidRDefault="004A3DE7" w:rsidP="004A3DE7">
      <w:pPr>
        <w:pStyle w:val="HTML"/>
        <w:rPr>
          <w:rStyle w:val="pln"/>
        </w:rPr>
      </w:pPr>
      <w:r>
        <w:rPr>
          <w:rStyle w:val="pun"/>
        </w:rPr>
        <w:t>+?&gt;</w:t>
      </w:r>
    </w:p>
    <w:p w14:paraId="5EBA897C" w14:textId="77777777" w:rsidR="004A3DE7" w:rsidRDefault="004A3DE7" w:rsidP="004A3DE7">
      <w:pPr>
        <w:pStyle w:val="HTML"/>
        <w:rPr>
          <w:rStyle w:val="pln"/>
        </w:rPr>
      </w:pPr>
      <w:r>
        <w:rPr>
          <w:rStyle w:val="pln"/>
        </w:rPr>
        <w:t xml:space="preserve">$ git commit </w:t>
      </w:r>
      <w:r>
        <w:rPr>
          <w:rStyle w:val="pun"/>
        </w:rPr>
        <w:t>-</w:t>
      </w:r>
      <w:r>
        <w:rPr>
          <w:rStyle w:val="pln"/>
        </w:rPr>
        <w:t xml:space="preserve">am </w:t>
      </w:r>
      <w:r>
        <w:rPr>
          <w:rStyle w:val="str"/>
        </w:rPr>
        <w:t>'修改代码'</w:t>
      </w:r>
    </w:p>
    <w:p w14:paraId="353948F1" w14:textId="77777777" w:rsidR="004A3DE7" w:rsidRDefault="004A3DE7" w:rsidP="004A3DE7">
      <w:pPr>
        <w:pStyle w:val="HTML"/>
        <w:rPr>
          <w:rStyle w:val="pln"/>
        </w:rPr>
      </w:pPr>
      <w:r>
        <w:rPr>
          <w:rStyle w:val="pun"/>
        </w:rPr>
        <w:t>[</w:t>
      </w:r>
      <w:r>
        <w:rPr>
          <w:rStyle w:val="pln"/>
        </w:rPr>
        <w:t>master c68142b</w:t>
      </w:r>
      <w:r>
        <w:rPr>
          <w:rStyle w:val="pun"/>
        </w:rPr>
        <w:t>]</w:t>
      </w:r>
      <w:r>
        <w:rPr>
          <w:rStyle w:val="pln"/>
        </w:rPr>
        <w:t xml:space="preserve"> </w:t>
      </w:r>
      <w:r>
        <w:rPr>
          <w:rStyle w:val="pun"/>
        </w:rPr>
        <w:t>修改代码</w:t>
      </w:r>
    </w:p>
    <w:p w14:paraId="71B018CB" w14:textId="77777777" w:rsidR="004A3DE7" w:rsidRDefault="004A3DE7" w:rsidP="004A3DE7">
      <w:pPr>
        <w:pStyle w:val="HTML"/>
      </w:pPr>
      <w:r>
        <w:rPr>
          <w:rStyle w:val="pln"/>
        </w:rPr>
        <w:t xml:space="preserve"> </w:t>
      </w:r>
      <w:r>
        <w:rPr>
          <w:rStyle w:val="lit"/>
        </w:rPr>
        <w:t>1</w:t>
      </w:r>
      <w:r>
        <w:rPr>
          <w:rStyle w:val="pln"/>
        </w:rPr>
        <w:t xml:space="preserve"> file changed</w:t>
      </w:r>
      <w:r>
        <w:rPr>
          <w:rStyle w:val="pun"/>
        </w:rPr>
        <w:t>,</w:t>
      </w:r>
      <w:r>
        <w:rPr>
          <w:rStyle w:val="pln"/>
        </w:rPr>
        <w:t xml:space="preserve"> </w:t>
      </w:r>
      <w:r>
        <w:rPr>
          <w:rStyle w:val="lit"/>
        </w:rPr>
        <w:t>3</w:t>
      </w:r>
      <w:r>
        <w:rPr>
          <w:rStyle w:val="pln"/>
        </w:rPr>
        <w:t xml:space="preserve"> insertions</w:t>
      </w:r>
      <w:r>
        <w:rPr>
          <w:rStyle w:val="pun"/>
        </w:rPr>
        <w:t>(+)</w:t>
      </w:r>
    </w:p>
    <w:p w14:paraId="0BB41C62" w14:textId="77777777" w:rsidR="004A3DE7" w:rsidRDefault="004A3DE7" w:rsidP="004A3DE7">
      <w:pPr>
        <w:pStyle w:val="a3"/>
      </w:pPr>
      <w:r>
        <w:t>现在这些改变已经记录到我的 "master" 分支了。接下来我们将 "change_site" 分支合并过来。</w:t>
      </w:r>
    </w:p>
    <w:p w14:paraId="17B1A02A" w14:textId="77777777" w:rsidR="004A3DE7" w:rsidRDefault="004A3DE7" w:rsidP="004A3DE7">
      <w:pPr>
        <w:pStyle w:val="HTML"/>
        <w:rPr>
          <w:rStyle w:val="pln"/>
        </w:rPr>
      </w:pPr>
      <w:r>
        <w:rPr>
          <w:rStyle w:val="pln"/>
        </w:rPr>
        <w:t>$ git merge change_site</w:t>
      </w:r>
    </w:p>
    <w:p w14:paraId="145A2674" w14:textId="77777777" w:rsidR="004A3DE7" w:rsidRDefault="004A3DE7" w:rsidP="004A3DE7">
      <w:pPr>
        <w:pStyle w:val="HTML"/>
        <w:rPr>
          <w:rStyle w:val="pln"/>
        </w:rPr>
      </w:pPr>
      <w:r>
        <w:rPr>
          <w:rStyle w:val="typ"/>
        </w:rPr>
        <w:t>Auto</w:t>
      </w:r>
      <w:r>
        <w:rPr>
          <w:rStyle w:val="pun"/>
        </w:rPr>
        <w:t>-</w:t>
      </w:r>
      <w:r>
        <w:rPr>
          <w:rStyle w:val="pln"/>
        </w:rPr>
        <w:t>merging runoob</w:t>
      </w:r>
      <w:r>
        <w:rPr>
          <w:rStyle w:val="pun"/>
        </w:rPr>
        <w:t>.</w:t>
      </w:r>
      <w:r>
        <w:rPr>
          <w:rStyle w:val="pln"/>
        </w:rPr>
        <w:t>php</w:t>
      </w:r>
    </w:p>
    <w:p w14:paraId="6181F6A5" w14:textId="77777777" w:rsidR="004A3DE7" w:rsidRDefault="004A3DE7" w:rsidP="004A3DE7">
      <w:pPr>
        <w:pStyle w:val="HTML"/>
        <w:rPr>
          <w:rStyle w:val="pln"/>
        </w:rPr>
      </w:pPr>
      <w:r>
        <w:rPr>
          <w:rStyle w:val="pln"/>
        </w:rPr>
        <w:t xml:space="preserve">CONFLICT </w:t>
      </w:r>
      <w:r>
        <w:rPr>
          <w:rStyle w:val="pun"/>
        </w:rPr>
        <w:t>(</w:t>
      </w:r>
      <w:r>
        <w:rPr>
          <w:rStyle w:val="pln"/>
        </w:rPr>
        <w:t>content</w:t>
      </w:r>
      <w:r>
        <w:rPr>
          <w:rStyle w:val="pun"/>
        </w:rPr>
        <w:t>):</w:t>
      </w:r>
      <w:r>
        <w:rPr>
          <w:rStyle w:val="pln"/>
        </w:rPr>
        <w:t xml:space="preserve"> </w:t>
      </w:r>
      <w:r>
        <w:rPr>
          <w:rStyle w:val="typ"/>
        </w:rPr>
        <w:t>Merge</w:t>
      </w:r>
      <w:r>
        <w:rPr>
          <w:rStyle w:val="pln"/>
        </w:rPr>
        <w:t xml:space="preserve"> conflict </w:t>
      </w:r>
      <w:r>
        <w:rPr>
          <w:rStyle w:val="kwd"/>
        </w:rPr>
        <w:t>in</w:t>
      </w:r>
      <w:r>
        <w:rPr>
          <w:rStyle w:val="pln"/>
        </w:rPr>
        <w:t xml:space="preserve"> runoob</w:t>
      </w:r>
      <w:r>
        <w:rPr>
          <w:rStyle w:val="pun"/>
        </w:rPr>
        <w:t>.</w:t>
      </w:r>
      <w:r>
        <w:rPr>
          <w:rStyle w:val="pln"/>
        </w:rPr>
        <w:t>php</w:t>
      </w:r>
    </w:p>
    <w:p w14:paraId="51E01539" w14:textId="77777777" w:rsidR="004A3DE7" w:rsidRDefault="004A3DE7" w:rsidP="004A3DE7">
      <w:pPr>
        <w:pStyle w:val="HTML"/>
        <w:rPr>
          <w:rStyle w:val="pln"/>
        </w:rPr>
      </w:pPr>
      <w:r>
        <w:rPr>
          <w:rStyle w:val="typ"/>
        </w:rPr>
        <w:t>Automatic</w:t>
      </w:r>
      <w:r>
        <w:rPr>
          <w:rStyle w:val="pln"/>
        </w:rPr>
        <w:t xml:space="preserve"> merge failed</w:t>
      </w:r>
      <w:r>
        <w:rPr>
          <w:rStyle w:val="pun"/>
        </w:rPr>
        <w:t>;</w:t>
      </w:r>
      <w:r>
        <w:rPr>
          <w:rStyle w:val="pln"/>
        </w:rPr>
        <w:t xml:space="preserve"> fix conflicts </w:t>
      </w:r>
      <w:r>
        <w:rPr>
          <w:rStyle w:val="kwd"/>
        </w:rPr>
        <w:t>and</w:t>
      </w:r>
      <w:r>
        <w:rPr>
          <w:rStyle w:val="pln"/>
        </w:rPr>
        <w:t xml:space="preserve"> </w:t>
      </w:r>
      <w:r>
        <w:rPr>
          <w:rStyle w:val="kwd"/>
        </w:rPr>
        <w:t>then</w:t>
      </w:r>
      <w:r>
        <w:rPr>
          <w:rStyle w:val="pln"/>
        </w:rPr>
        <w:t xml:space="preserve"> commit the result</w:t>
      </w:r>
      <w:r>
        <w:rPr>
          <w:rStyle w:val="pun"/>
        </w:rPr>
        <w:t>.</w:t>
      </w:r>
    </w:p>
    <w:p w14:paraId="1C9AFA29" w14:textId="77777777" w:rsidR="004A3DE7" w:rsidRDefault="004A3DE7" w:rsidP="004A3DE7">
      <w:pPr>
        <w:pStyle w:val="HTML"/>
        <w:rPr>
          <w:rStyle w:val="pln"/>
        </w:rPr>
      </w:pPr>
    </w:p>
    <w:p w14:paraId="007BB131" w14:textId="77777777" w:rsidR="004A3DE7" w:rsidRDefault="004A3DE7" w:rsidP="004A3DE7">
      <w:pPr>
        <w:pStyle w:val="HTML"/>
        <w:rPr>
          <w:rStyle w:val="pln"/>
        </w:rPr>
      </w:pPr>
      <w:r>
        <w:rPr>
          <w:rStyle w:val="pln"/>
        </w:rPr>
        <w:t>$ cat runoob</w:t>
      </w:r>
      <w:r>
        <w:rPr>
          <w:rStyle w:val="pun"/>
        </w:rPr>
        <w:t>.</w:t>
      </w:r>
      <w:r>
        <w:rPr>
          <w:rStyle w:val="pln"/>
        </w:rPr>
        <w:t xml:space="preserve">php     </w:t>
      </w:r>
      <w:r>
        <w:rPr>
          <w:rStyle w:val="com"/>
        </w:rPr>
        <w:t># 代开文件，看到冲突内容</w:t>
      </w:r>
    </w:p>
    <w:p w14:paraId="2449646B" w14:textId="77777777" w:rsidR="004A3DE7" w:rsidRDefault="004A3DE7" w:rsidP="004A3DE7">
      <w:pPr>
        <w:pStyle w:val="HTML"/>
        <w:rPr>
          <w:rStyle w:val="pln"/>
        </w:rPr>
      </w:pPr>
      <w:r>
        <w:rPr>
          <w:rStyle w:val="pun"/>
        </w:rPr>
        <w:t>&lt;?</w:t>
      </w:r>
      <w:r>
        <w:rPr>
          <w:rStyle w:val="pln"/>
        </w:rPr>
        <w:t>php</w:t>
      </w:r>
    </w:p>
    <w:p w14:paraId="2E9E1884" w14:textId="77777777" w:rsidR="004A3DE7" w:rsidRDefault="004A3DE7" w:rsidP="004A3DE7">
      <w:pPr>
        <w:pStyle w:val="HTML"/>
        <w:rPr>
          <w:rStyle w:val="pln"/>
        </w:rPr>
      </w:pPr>
      <w:r>
        <w:rPr>
          <w:rStyle w:val="pun"/>
        </w:rPr>
        <w:t>&lt;&lt;&lt;&lt;&lt;&lt;&lt;</w:t>
      </w:r>
      <w:r>
        <w:rPr>
          <w:rStyle w:val="pln"/>
        </w:rPr>
        <w:t xml:space="preserve"> HEAD</w:t>
      </w:r>
    </w:p>
    <w:p w14:paraId="021F556A" w14:textId="77777777" w:rsidR="004A3DE7" w:rsidRDefault="004A3DE7" w:rsidP="004A3DE7">
      <w:pPr>
        <w:pStyle w:val="HTML"/>
        <w:rPr>
          <w:rStyle w:val="pln"/>
        </w:rPr>
      </w:pPr>
      <w:r>
        <w:rPr>
          <w:rStyle w:val="pln"/>
        </w:rPr>
        <w:t xml:space="preserve">echo </w:t>
      </w:r>
      <w:r>
        <w:rPr>
          <w:rStyle w:val="lit"/>
        </w:rPr>
        <w:t>1</w:t>
      </w:r>
      <w:r>
        <w:rPr>
          <w:rStyle w:val="pun"/>
        </w:rPr>
        <w:t>;</w:t>
      </w:r>
    </w:p>
    <w:p w14:paraId="071C69FD" w14:textId="77777777" w:rsidR="004A3DE7" w:rsidRDefault="004A3DE7" w:rsidP="004A3DE7">
      <w:pPr>
        <w:pStyle w:val="HTML"/>
        <w:rPr>
          <w:rStyle w:val="pln"/>
        </w:rPr>
      </w:pPr>
      <w:r>
        <w:rPr>
          <w:rStyle w:val="pun"/>
        </w:rPr>
        <w:t>=======</w:t>
      </w:r>
    </w:p>
    <w:p w14:paraId="681AB9A8" w14:textId="77777777" w:rsidR="004A3DE7" w:rsidRDefault="004A3DE7" w:rsidP="004A3DE7">
      <w:pPr>
        <w:pStyle w:val="HTML"/>
        <w:rPr>
          <w:rStyle w:val="pln"/>
        </w:rPr>
      </w:pPr>
      <w:r>
        <w:rPr>
          <w:rStyle w:val="pln"/>
        </w:rPr>
        <w:t xml:space="preserve">echo </w:t>
      </w:r>
      <w:r>
        <w:rPr>
          <w:rStyle w:val="str"/>
        </w:rPr>
        <w:t>'runoob'</w:t>
      </w:r>
      <w:r>
        <w:rPr>
          <w:rStyle w:val="pun"/>
        </w:rPr>
        <w:t>;</w:t>
      </w:r>
    </w:p>
    <w:p w14:paraId="645157B2" w14:textId="77777777" w:rsidR="004A3DE7" w:rsidRDefault="004A3DE7" w:rsidP="004A3DE7">
      <w:pPr>
        <w:pStyle w:val="HTML"/>
        <w:rPr>
          <w:rStyle w:val="pln"/>
        </w:rPr>
      </w:pPr>
      <w:r>
        <w:rPr>
          <w:rStyle w:val="pun"/>
        </w:rPr>
        <w:t>&gt;&gt;&gt;&gt;&gt;&gt;&gt;</w:t>
      </w:r>
      <w:r>
        <w:rPr>
          <w:rStyle w:val="pln"/>
        </w:rPr>
        <w:t xml:space="preserve"> change_site</w:t>
      </w:r>
    </w:p>
    <w:p w14:paraId="1F9E2FAB" w14:textId="77777777" w:rsidR="004A3DE7" w:rsidRDefault="004A3DE7" w:rsidP="004A3DE7">
      <w:pPr>
        <w:pStyle w:val="HTML"/>
      </w:pPr>
      <w:r>
        <w:rPr>
          <w:rStyle w:val="pun"/>
        </w:rPr>
        <w:t>?&gt;</w:t>
      </w:r>
    </w:p>
    <w:p w14:paraId="12976B18" w14:textId="77777777" w:rsidR="004A3DE7" w:rsidRDefault="004A3DE7" w:rsidP="004A3DE7">
      <w:pPr>
        <w:pStyle w:val="a3"/>
      </w:pPr>
      <w:r>
        <w:t>我们将前一个分支合并到 master 分支，一个合并冲突就出现了，接下来我们需要手动去修改它。</w:t>
      </w:r>
    </w:p>
    <w:p w14:paraId="55F4457E" w14:textId="77777777" w:rsidR="004A3DE7" w:rsidRDefault="004A3DE7" w:rsidP="004A3DE7">
      <w:pPr>
        <w:pStyle w:val="HTML"/>
        <w:rPr>
          <w:rStyle w:val="pln"/>
        </w:rPr>
      </w:pPr>
      <w:r>
        <w:rPr>
          <w:rStyle w:val="pln"/>
        </w:rPr>
        <w:t>$ vim runoob</w:t>
      </w:r>
      <w:r>
        <w:rPr>
          <w:rStyle w:val="pun"/>
        </w:rPr>
        <w:t>.</w:t>
      </w:r>
      <w:r>
        <w:rPr>
          <w:rStyle w:val="pln"/>
        </w:rPr>
        <w:t xml:space="preserve">php </w:t>
      </w:r>
    </w:p>
    <w:p w14:paraId="171AE172" w14:textId="77777777" w:rsidR="004A3DE7" w:rsidRDefault="004A3DE7" w:rsidP="004A3DE7">
      <w:pPr>
        <w:pStyle w:val="HTML"/>
        <w:rPr>
          <w:rStyle w:val="pln"/>
        </w:rPr>
      </w:pPr>
      <w:r>
        <w:rPr>
          <w:rStyle w:val="pln"/>
        </w:rPr>
        <w:t>$ cat runoob</w:t>
      </w:r>
      <w:r>
        <w:rPr>
          <w:rStyle w:val="pun"/>
        </w:rPr>
        <w:t>.</w:t>
      </w:r>
      <w:r>
        <w:rPr>
          <w:rStyle w:val="pln"/>
        </w:rPr>
        <w:t>php</w:t>
      </w:r>
    </w:p>
    <w:p w14:paraId="7D4790C0" w14:textId="77777777" w:rsidR="004A3DE7" w:rsidRDefault="004A3DE7" w:rsidP="004A3DE7">
      <w:pPr>
        <w:pStyle w:val="HTML"/>
        <w:rPr>
          <w:rStyle w:val="pln"/>
        </w:rPr>
      </w:pPr>
      <w:r>
        <w:rPr>
          <w:rStyle w:val="pun"/>
        </w:rPr>
        <w:t>&lt;?</w:t>
      </w:r>
      <w:r>
        <w:rPr>
          <w:rStyle w:val="pln"/>
        </w:rPr>
        <w:t>php</w:t>
      </w:r>
    </w:p>
    <w:p w14:paraId="3D891AC0" w14:textId="77777777" w:rsidR="004A3DE7" w:rsidRDefault="004A3DE7" w:rsidP="004A3DE7">
      <w:pPr>
        <w:pStyle w:val="HTML"/>
        <w:rPr>
          <w:rStyle w:val="pln"/>
        </w:rPr>
      </w:pPr>
      <w:r>
        <w:rPr>
          <w:rStyle w:val="pln"/>
        </w:rPr>
        <w:t xml:space="preserve">echo </w:t>
      </w:r>
      <w:r>
        <w:rPr>
          <w:rStyle w:val="lit"/>
        </w:rPr>
        <w:t>1</w:t>
      </w:r>
      <w:r>
        <w:rPr>
          <w:rStyle w:val="pun"/>
        </w:rPr>
        <w:t>;</w:t>
      </w:r>
    </w:p>
    <w:p w14:paraId="4FD3FB1C" w14:textId="77777777" w:rsidR="004A3DE7" w:rsidRDefault="004A3DE7" w:rsidP="004A3DE7">
      <w:pPr>
        <w:pStyle w:val="HTML"/>
        <w:rPr>
          <w:rStyle w:val="pln"/>
        </w:rPr>
      </w:pPr>
      <w:r>
        <w:rPr>
          <w:rStyle w:val="pln"/>
        </w:rPr>
        <w:t xml:space="preserve">echo </w:t>
      </w:r>
      <w:r>
        <w:rPr>
          <w:rStyle w:val="str"/>
        </w:rPr>
        <w:t>'runoob'</w:t>
      </w:r>
      <w:r>
        <w:rPr>
          <w:rStyle w:val="pun"/>
        </w:rPr>
        <w:t>;</w:t>
      </w:r>
    </w:p>
    <w:p w14:paraId="12554654" w14:textId="77777777" w:rsidR="004A3DE7" w:rsidRDefault="004A3DE7" w:rsidP="004A3DE7">
      <w:pPr>
        <w:pStyle w:val="HTML"/>
        <w:rPr>
          <w:rStyle w:val="pln"/>
        </w:rPr>
      </w:pPr>
      <w:r>
        <w:rPr>
          <w:rStyle w:val="pun"/>
        </w:rPr>
        <w:t>?&gt;</w:t>
      </w:r>
    </w:p>
    <w:p w14:paraId="6C77C03B" w14:textId="77777777" w:rsidR="004A3DE7" w:rsidRDefault="004A3DE7" w:rsidP="004A3DE7">
      <w:pPr>
        <w:pStyle w:val="HTML"/>
        <w:rPr>
          <w:rStyle w:val="pln"/>
        </w:rPr>
      </w:pPr>
      <w:r>
        <w:rPr>
          <w:rStyle w:val="pln"/>
        </w:rPr>
        <w:t>$ git diff</w:t>
      </w:r>
    </w:p>
    <w:p w14:paraId="49168EB8" w14:textId="77777777" w:rsidR="004A3DE7" w:rsidRDefault="004A3DE7" w:rsidP="004A3DE7">
      <w:pPr>
        <w:pStyle w:val="HTML"/>
        <w:rPr>
          <w:rStyle w:val="pln"/>
        </w:rPr>
      </w:pPr>
      <w:r>
        <w:rPr>
          <w:rStyle w:val="pln"/>
        </w:rPr>
        <w:t xml:space="preserve">diff </w:t>
      </w:r>
      <w:r>
        <w:rPr>
          <w:rStyle w:val="pun"/>
        </w:rPr>
        <w:t>--</w:t>
      </w:r>
      <w:r>
        <w:rPr>
          <w:rStyle w:val="pln"/>
        </w:rPr>
        <w:t>cc runoob</w:t>
      </w:r>
      <w:r>
        <w:rPr>
          <w:rStyle w:val="pun"/>
        </w:rPr>
        <w:t>.</w:t>
      </w:r>
      <w:r>
        <w:rPr>
          <w:rStyle w:val="pln"/>
        </w:rPr>
        <w:t>php</w:t>
      </w:r>
    </w:p>
    <w:p w14:paraId="016E0948" w14:textId="77777777" w:rsidR="004A3DE7" w:rsidRDefault="004A3DE7" w:rsidP="004A3DE7">
      <w:pPr>
        <w:pStyle w:val="HTML"/>
        <w:rPr>
          <w:rStyle w:val="pln"/>
        </w:rPr>
      </w:pPr>
      <w:r>
        <w:rPr>
          <w:rStyle w:val="pln"/>
        </w:rPr>
        <w:t>index ac60739</w:t>
      </w:r>
      <w:r>
        <w:rPr>
          <w:rStyle w:val="pun"/>
        </w:rPr>
        <w:t>,</w:t>
      </w:r>
      <w:r>
        <w:rPr>
          <w:rStyle w:val="pln"/>
        </w:rPr>
        <w:t>b63d7d7</w:t>
      </w:r>
      <w:r>
        <w:rPr>
          <w:rStyle w:val="pun"/>
        </w:rPr>
        <w:t>..</w:t>
      </w:r>
      <w:r>
        <w:rPr>
          <w:rStyle w:val="lit"/>
        </w:rPr>
        <w:t>0000000</w:t>
      </w:r>
    </w:p>
    <w:p w14:paraId="7566B9DD" w14:textId="77777777" w:rsidR="004A3DE7" w:rsidRDefault="004A3DE7" w:rsidP="004A3DE7">
      <w:pPr>
        <w:pStyle w:val="HTML"/>
        <w:rPr>
          <w:rStyle w:val="pln"/>
        </w:rPr>
      </w:pPr>
      <w:r>
        <w:rPr>
          <w:rStyle w:val="pun"/>
        </w:rPr>
        <w:t>---</w:t>
      </w:r>
      <w:r>
        <w:rPr>
          <w:rStyle w:val="pln"/>
        </w:rPr>
        <w:t xml:space="preserve"> a</w:t>
      </w:r>
      <w:r>
        <w:rPr>
          <w:rStyle w:val="pun"/>
        </w:rPr>
        <w:t>/</w:t>
      </w:r>
      <w:r>
        <w:rPr>
          <w:rStyle w:val="pln"/>
        </w:rPr>
        <w:t>runoob</w:t>
      </w:r>
      <w:r>
        <w:rPr>
          <w:rStyle w:val="pun"/>
        </w:rPr>
        <w:t>.</w:t>
      </w:r>
      <w:r>
        <w:rPr>
          <w:rStyle w:val="pln"/>
        </w:rPr>
        <w:t>php</w:t>
      </w:r>
    </w:p>
    <w:p w14:paraId="00F541A9" w14:textId="77777777" w:rsidR="004A3DE7" w:rsidRDefault="004A3DE7" w:rsidP="004A3DE7">
      <w:pPr>
        <w:pStyle w:val="HTML"/>
        <w:rPr>
          <w:rStyle w:val="pln"/>
        </w:rPr>
      </w:pPr>
      <w:r>
        <w:rPr>
          <w:rStyle w:val="pun"/>
        </w:rPr>
        <w:t>+++</w:t>
      </w:r>
      <w:r>
        <w:rPr>
          <w:rStyle w:val="pln"/>
        </w:rPr>
        <w:t xml:space="preserve"> b</w:t>
      </w:r>
      <w:r>
        <w:rPr>
          <w:rStyle w:val="pun"/>
        </w:rPr>
        <w:t>/</w:t>
      </w:r>
      <w:r>
        <w:rPr>
          <w:rStyle w:val="pln"/>
        </w:rPr>
        <w:t>runoob</w:t>
      </w:r>
      <w:r>
        <w:rPr>
          <w:rStyle w:val="pun"/>
        </w:rPr>
        <w:t>.</w:t>
      </w:r>
      <w:r>
        <w:rPr>
          <w:rStyle w:val="pln"/>
        </w:rPr>
        <w:t>php</w:t>
      </w:r>
    </w:p>
    <w:p w14:paraId="5BE49E79" w14:textId="77777777" w:rsidR="004A3DE7" w:rsidRDefault="004A3DE7" w:rsidP="004A3DE7">
      <w:pPr>
        <w:pStyle w:val="HTML"/>
        <w:rPr>
          <w:rStyle w:val="pln"/>
        </w:rPr>
      </w:pPr>
      <w:r>
        <w:rPr>
          <w:rStyle w:val="pun"/>
        </w:rPr>
        <w:t>@@@</w:t>
      </w:r>
      <w:r>
        <w:rPr>
          <w:rStyle w:val="pln"/>
        </w:rPr>
        <w:t xml:space="preserve"> </w:t>
      </w:r>
      <w:r>
        <w:rPr>
          <w:rStyle w:val="pun"/>
        </w:rPr>
        <w:t>-</w:t>
      </w:r>
      <w:r>
        <w:rPr>
          <w:rStyle w:val="lit"/>
        </w:rPr>
        <w:t>1</w:t>
      </w:r>
      <w:r>
        <w:rPr>
          <w:rStyle w:val="pun"/>
        </w:rPr>
        <w:t>,</w:t>
      </w:r>
      <w:r>
        <w:rPr>
          <w:rStyle w:val="lit"/>
        </w:rPr>
        <w:t>3</w:t>
      </w:r>
      <w:r>
        <w:rPr>
          <w:rStyle w:val="pln"/>
        </w:rPr>
        <w:t xml:space="preserve"> </w:t>
      </w:r>
      <w:r>
        <w:rPr>
          <w:rStyle w:val="pun"/>
        </w:rPr>
        <w:t>-</w:t>
      </w:r>
      <w:r>
        <w:rPr>
          <w:rStyle w:val="lit"/>
        </w:rPr>
        <w:t>1</w:t>
      </w:r>
      <w:r>
        <w:rPr>
          <w:rStyle w:val="pun"/>
        </w:rPr>
        <w:t>,</w:t>
      </w:r>
      <w:r>
        <w:rPr>
          <w:rStyle w:val="lit"/>
        </w:rPr>
        <w:t>3</w:t>
      </w:r>
      <w:r>
        <w:rPr>
          <w:rStyle w:val="pln"/>
        </w:rPr>
        <w:t xml:space="preserve"> </w:t>
      </w:r>
      <w:r>
        <w:rPr>
          <w:rStyle w:val="pun"/>
        </w:rPr>
        <w:t>+</w:t>
      </w:r>
      <w:r>
        <w:rPr>
          <w:rStyle w:val="lit"/>
        </w:rPr>
        <w:t>1</w:t>
      </w:r>
      <w:r>
        <w:rPr>
          <w:rStyle w:val="pun"/>
        </w:rPr>
        <w:t>,</w:t>
      </w:r>
      <w:r>
        <w:rPr>
          <w:rStyle w:val="lit"/>
        </w:rPr>
        <w:t>4</w:t>
      </w:r>
      <w:r>
        <w:rPr>
          <w:rStyle w:val="pln"/>
        </w:rPr>
        <w:t xml:space="preserve"> </w:t>
      </w:r>
      <w:r>
        <w:rPr>
          <w:rStyle w:val="pun"/>
        </w:rPr>
        <w:t>@@@</w:t>
      </w:r>
    </w:p>
    <w:p w14:paraId="6CA07CFE" w14:textId="77777777" w:rsidR="004A3DE7" w:rsidRDefault="004A3DE7" w:rsidP="004A3DE7">
      <w:pPr>
        <w:pStyle w:val="HTML"/>
        <w:rPr>
          <w:rStyle w:val="pln"/>
        </w:rPr>
      </w:pPr>
      <w:r>
        <w:rPr>
          <w:rStyle w:val="pln"/>
        </w:rPr>
        <w:t xml:space="preserve">  </w:t>
      </w:r>
      <w:r>
        <w:rPr>
          <w:rStyle w:val="pun"/>
        </w:rPr>
        <w:t>&lt;?</w:t>
      </w:r>
      <w:r>
        <w:rPr>
          <w:rStyle w:val="pln"/>
        </w:rPr>
        <w:t>php</w:t>
      </w:r>
    </w:p>
    <w:p w14:paraId="63E81D4C" w14:textId="77777777" w:rsidR="004A3DE7" w:rsidRDefault="004A3DE7" w:rsidP="004A3DE7">
      <w:pPr>
        <w:pStyle w:val="HTML"/>
        <w:rPr>
          <w:rStyle w:val="pln"/>
        </w:rPr>
      </w:pPr>
      <w:r>
        <w:rPr>
          <w:rStyle w:val="pln"/>
        </w:rPr>
        <w:t xml:space="preserve"> </w:t>
      </w:r>
      <w:r>
        <w:rPr>
          <w:rStyle w:val="pun"/>
        </w:rPr>
        <w:t>+</w:t>
      </w:r>
      <w:r>
        <w:rPr>
          <w:rStyle w:val="pln"/>
        </w:rPr>
        <w:t xml:space="preserve">echo </w:t>
      </w:r>
      <w:r>
        <w:rPr>
          <w:rStyle w:val="lit"/>
        </w:rPr>
        <w:t>1</w:t>
      </w:r>
      <w:r>
        <w:rPr>
          <w:rStyle w:val="pun"/>
        </w:rPr>
        <w:t>;</w:t>
      </w:r>
    </w:p>
    <w:p w14:paraId="5AB8E4B8" w14:textId="77777777" w:rsidR="004A3DE7" w:rsidRDefault="004A3DE7" w:rsidP="004A3DE7">
      <w:pPr>
        <w:pStyle w:val="HTML"/>
        <w:rPr>
          <w:rStyle w:val="pln"/>
        </w:rPr>
      </w:pPr>
      <w:r>
        <w:rPr>
          <w:rStyle w:val="pun"/>
        </w:rPr>
        <w:t>+</w:t>
      </w:r>
      <w:r>
        <w:rPr>
          <w:rStyle w:val="pln"/>
        </w:rPr>
        <w:t xml:space="preserve"> echo </w:t>
      </w:r>
      <w:r>
        <w:rPr>
          <w:rStyle w:val="str"/>
        </w:rPr>
        <w:t>'runoob'</w:t>
      </w:r>
      <w:r>
        <w:rPr>
          <w:rStyle w:val="pun"/>
        </w:rPr>
        <w:t>;</w:t>
      </w:r>
    </w:p>
    <w:p w14:paraId="022B4735" w14:textId="77777777" w:rsidR="004A3DE7" w:rsidRDefault="004A3DE7" w:rsidP="004A3DE7">
      <w:pPr>
        <w:pStyle w:val="HTML"/>
      </w:pPr>
      <w:r>
        <w:rPr>
          <w:rStyle w:val="pln"/>
        </w:rPr>
        <w:t xml:space="preserve">  </w:t>
      </w:r>
      <w:r>
        <w:rPr>
          <w:rStyle w:val="pun"/>
        </w:rPr>
        <w:t>?&gt;</w:t>
      </w:r>
    </w:p>
    <w:p w14:paraId="51575FFE" w14:textId="77777777" w:rsidR="004A3DE7" w:rsidRDefault="004A3DE7" w:rsidP="004A3DE7">
      <w:pPr>
        <w:pStyle w:val="a3"/>
      </w:pPr>
      <w:r>
        <w:t>在 Git 中，我们可以用 git add 要告诉 Git 文件冲突已经解决</w:t>
      </w:r>
    </w:p>
    <w:p w14:paraId="200A85C5" w14:textId="77777777" w:rsidR="004A3DE7" w:rsidRDefault="004A3DE7" w:rsidP="004A3DE7">
      <w:pPr>
        <w:pStyle w:val="HTML"/>
        <w:rPr>
          <w:rStyle w:val="pln"/>
        </w:rPr>
      </w:pPr>
      <w:r>
        <w:rPr>
          <w:rStyle w:val="pln"/>
        </w:rPr>
        <w:lastRenderedPageBreak/>
        <w:t xml:space="preserve">$ git status </w:t>
      </w:r>
      <w:r>
        <w:rPr>
          <w:rStyle w:val="pun"/>
        </w:rPr>
        <w:t>-</w:t>
      </w:r>
      <w:r>
        <w:rPr>
          <w:rStyle w:val="pln"/>
        </w:rPr>
        <w:t>s</w:t>
      </w:r>
    </w:p>
    <w:p w14:paraId="4EBA8FA9" w14:textId="77777777" w:rsidR="004A3DE7" w:rsidRDefault="004A3DE7" w:rsidP="004A3DE7">
      <w:pPr>
        <w:pStyle w:val="HTML"/>
        <w:rPr>
          <w:rStyle w:val="pln"/>
        </w:rPr>
      </w:pPr>
      <w:r>
        <w:rPr>
          <w:rStyle w:val="pln"/>
        </w:rPr>
        <w:t>UU runoob</w:t>
      </w:r>
      <w:r>
        <w:rPr>
          <w:rStyle w:val="pun"/>
        </w:rPr>
        <w:t>.</w:t>
      </w:r>
      <w:r>
        <w:rPr>
          <w:rStyle w:val="pln"/>
        </w:rPr>
        <w:t>php</w:t>
      </w:r>
    </w:p>
    <w:p w14:paraId="66262FF7" w14:textId="77777777" w:rsidR="004A3DE7" w:rsidRDefault="004A3DE7" w:rsidP="004A3DE7">
      <w:pPr>
        <w:pStyle w:val="HTML"/>
        <w:rPr>
          <w:rStyle w:val="pln"/>
        </w:rPr>
      </w:pPr>
      <w:r>
        <w:rPr>
          <w:rStyle w:val="pln"/>
        </w:rPr>
        <w:t>$ git add runoob</w:t>
      </w:r>
      <w:r>
        <w:rPr>
          <w:rStyle w:val="pun"/>
        </w:rPr>
        <w:t>.</w:t>
      </w:r>
      <w:r>
        <w:rPr>
          <w:rStyle w:val="pln"/>
        </w:rPr>
        <w:t>php</w:t>
      </w:r>
    </w:p>
    <w:p w14:paraId="620B144F" w14:textId="77777777" w:rsidR="004A3DE7" w:rsidRDefault="004A3DE7" w:rsidP="004A3DE7">
      <w:pPr>
        <w:pStyle w:val="HTML"/>
        <w:rPr>
          <w:rStyle w:val="pln"/>
        </w:rPr>
      </w:pPr>
      <w:r>
        <w:rPr>
          <w:rStyle w:val="pln"/>
        </w:rPr>
        <w:t xml:space="preserve">$ git status </w:t>
      </w:r>
      <w:r>
        <w:rPr>
          <w:rStyle w:val="pun"/>
        </w:rPr>
        <w:t>-</w:t>
      </w:r>
      <w:r>
        <w:rPr>
          <w:rStyle w:val="pln"/>
        </w:rPr>
        <w:t>s</w:t>
      </w:r>
    </w:p>
    <w:p w14:paraId="5E170505" w14:textId="77777777" w:rsidR="004A3DE7" w:rsidRDefault="004A3DE7" w:rsidP="004A3DE7">
      <w:pPr>
        <w:pStyle w:val="HTML"/>
        <w:rPr>
          <w:rStyle w:val="pln"/>
        </w:rPr>
      </w:pPr>
      <w:r>
        <w:rPr>
          <w:rStyle w:val="pln"/>
        </w:rPr>
        <w:t>M  runoob</w:t>
      </w:r>
      <w:r>
        <w:rPr>
          <w:rStyle w:val="pun"/>
        </w:rPr>
        <w:t>.</w:t>
      </w:r>
      <w:r>
        <w:rPr>
          <w:rStyle w:val="pln"/>
        </w:rPr>
        <w:t>php</w:t>
      </w:r>
    </w:p>
    <w:p w14:paraId="3428875B" w14:textId="77777777" w:rsidR="004A3DE7" w:rsidRDefault="004A3DE7" w:rsidP="004A3DE7">
      <w:pPr>
        <w:pStyle w:val="HTML"/>
        <w:rPr>
          <w:rStyle w:val="pln"/>
        </w:rPr>
      </w:pPr>
      <w:r>
        <w:rPr>
          <w:rStyle w:val="pln"/>
        </w:rPr>
        <w:t>$ git commit</w:t>
      </w:r>
    </w:p>
    <w:p w14:paraId="11DD6F2D" w14:textId="77777777" w:rsidR="004A3DE7" w:rsidRDefault="004A3DE7" w:rsidP="004A3DE7">
      <w:pPr>
        <w:pStyle w:val="HTML"/>
      </w:pPr>
      <w:r>
        <w:rPr>
          <w:rStyle w:val="pun"/>
        </w:rPr>
        <w:t>[</w:t>
      </w:r>
      <w:r>
        <w:rPr>
          <w:rStyle w:val="pln"/>
        </w:rPr>
        <w:t xml:space="preserve">master </w:t>
      </w:r>
      <w:r>
        <w:rPr>
          <w:rStyle w:val="lit"/>
        </w:rPr>
        <w:t>88afe0e</w:t>
      </w:r>
      <w:r>
        <w:rPr>
          <w:rStyle w:val="pun"/>
        </w:rPr>
        <w:t>]</w:t>
      </w:r>
      <w:r>
        <w:rPr>
          <w:rStyle w:val="pln"/>
        </w:rPr>
        <w:t xml:space="preserve"> </w:t>
      </w:r>
      <w:r>
        <w:rPr>
          <w:rStyle w:val="typ"/>
        </w:rPr>
        <w:t>Merge</w:t>
      </w:r>
      <w:r>
        <w:rPr>
          <w:rStyle w:val="pln"/>
        </w:rPr>
        <w:t xml:space="preserve"> branch </w:t>
      </w:r>
      <w:r>
        <w:rPr>
          <w:rStyle w:val="str"/>
        </w:rPr>
        <w:t>'change_site'</w:t>
      </w:r>
    </w:p>
    <w:p w14:paraId="76FEBEE7" w14:textId="77777777" w:rsidR="004A3DE7" w:rsidRDefault="004A3DE7" w:rsidP="004A3DE7">
      <w:pPr>
        <w:pStyle w:val="a3"/>
      </w:pPr>
      <w:r>
        <w:t>现在我们成功解决了合并中的冲突，并提交了结果。</w:t>
      </w:r>
    </w:p>
    <w:p w14:paraId="75B13BAD" w14:textId="2B4B4F64" w:rsidR="004A3DE7" w:rsidRDefault="004A3DE7" w:rsidP="00052EA4"/>
    <w:p w14:paraId="03316668" w14:textId="1932444E" w:rsidR="004A3DE7" w:rsidRDefault="004A3DE7" w:rsidP="00052EA4"/>
    <w:p w14:paraId="3873115F" w14:textId="316E3A5C" w:rsidR="004A3DE7" w:rsidRDefault="004A3DE7" w:rsidP="00052EA4"/>
    <w:p w14:paraId="6CC1B4E2" w14:textId="58C75BED" w:rsidR="004A3DE7" w:rsidRDefault="009F41DD" w:rsidP="009F41DD">
      <w:pPr>
        <w:pStyle w:val="2"/>
      </w:pPr>
      <w:bookmarkStart w:id="61" w:name="_Toc46394680"/>
      <w:r w:rsidRPr="009F41DD">
        <w:t>Git 查看提交历史</w:t>
      </w:r>
      <w:bookmarkEnd w:id="61"/>
    </w:p>
    <w:p w14:paraId="215B441A" w14:textId="45506CC4" w:rsidR="004A3DE7" w:rsidRDefault="004A3DE7" w:rsidP="00052EA4"/>
    <w:p w14:paraId="39697472" w14:textId="1DA4F9B4" w:rsidR="004A3DE7" w:rsidRDefault="004A3DE7" w:rsidP="00052EA4"/>
    <w:p w14:paraId="12F9928D" w14:textId="77777777" w:rsidR="009F41DD" w:rsidRPr="009F41DD" w:rsidRDefault="009F41DD" w:rsidP="009F41DD">
      <w:pPr>
        <w:widowControl/>
        <w:spacing w:before="100" w:beforeAutospacing="1" w:after="100" w:afterAutospacing="1"/>
        <w:jc w:val="left"/>
        <w:rPr>
          <w:rFonts w:ascii="宋体" w:eastAsia="宋体" w:hAnsi="宋体" w:cs="宋体"/>
          <w:kern w:val="0"/>
          <w:sz w:val="24"/>
          <w:szCs w:val="24"/>
        </w:rPr>
      </w:pPr>
      <w:r w:rsidRPr="009F41DD">
        <w:rPr>
          <w:rFonts w:ascii="宋体" w:eastAsia="宋体" w:hAnsi="宋体" w:cs="宋体"/>
          <w:kern w:val="0"/>
          <w:sz w:val="24"/>
          <w:szCs w:val="24"/>
        </w:rPr>
        <w:t xml:space="preserve">在使用 Git 提交了若干更新之后，又或者克隆了某个项目，想回顾下提交历史，我们可以使用 git log 命令查看。 </w:t>
      </w:r>
    </w:p>
    <w:p w14:paraId="0B77F900" w14:textId="77777777" w:rsidR="009F41DD" w:rsidRPr="009F41DD" w:rsidRDefault="009F41DD" w:rsidP="009F41DD">
      <w:pPr>
        <w:widowControl/>
        <w:spacing w:before="100" w:beforeAutospacing="1" w:after="100" w:afterAutospacing="1"/>
        <w:jc w:val="left"/>
        <w:rPr>
          <w:rFonts w:ascii="宋体" w:eastAsia="宋体" w:hAnsi="宋体" w:cs="宋体"/>
          <w:kern w:val="0"/>
          <w:sz w:val="24"/>
          <w:szCs w:val="24"/>
        </w:rPr>
      </w:pPr>
      <w:r w:rsidRPr="009F41DD">
        <w:rPr>
          <w:rFonts w:ascii="宋体" w:eastAsia="宋体" w:hAnsi="宋体" w:cs="宋体"/>
          <w:kern w:val="0"/>
          <w:sz w:val="24"/>
          <w:szCs w:val="24"/>
        </w:rPr>
        <w:t>针对我们前一章节的操作，使用 git log 命令列出历史提交记录如下：</w:t>
      </w:r>
    </w:p>
    <w:p w14:paraId="14983D4F"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git log</w:t>
      </w:r>
    </w:p>
    <w:p w14:paraId="2F74BE0A"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commit d5e9fc2c811e0ca2b2d28506ef7dc14171a207d9 (HEAD -&gt; master)</w:t>
      </w:r>
    </w:p>
    <w:p w14:paraId="2CAB6445"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Merge: c68142b 7774248</w:t>
      </w:r>
    </w:p>
    <w:p w14:paraId="46326E5A"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Author: runoob &lt;test@runoob.com&gt;</w:t>
      </w:r>
    </w:p>
    <w:p w14:paraId="17C050E2"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Date:   Fri May 3 15:55:58 2019 +0800</w:t>
      </w:r>
    </w:p>
    <w:p w14:paraId="47EBADF1"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77CC719"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xml:space="preserve">    Merge branch 'change_site'</w:t>
      </w:r>
    </w:p>
    <w:p w14:paraId="48EEEE09"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2EB4F3"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commit c68142b562c260c3071754623b08e2657b4c6d5b</w:t>
      </w:r>
    </w:p>
    <w:p w14:paraId="47E09469"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Author: runoob &lt;test@runoob.com&gt;</w:t>
      </w:r>
    </w:p>
    <w:p w14:paraId="0DAA5A96"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Date:   Fri May 3 15:52:12 2019 +0800</w:t>
      </w:r>
    </w:p>
    <w:p w14:paraId="5B61E92F"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63B8EDC"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xml:space="preserve">    修改代码</w:t>
      </w:r>
    </w:p>
    <w:p w14:paraId="45E45F25"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522E462"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commit 777424832e714cf65d3be79b50a4717aea51ab69 (change_site)</w:t>
      </w:r>
    </w:p>
    <w:p w14:paraId="06A06A8F"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Author: runoob &lt;test@runoob.com&gt;</w:t>
      </w:r>
    </w:p>
    <w:p w14:paraId="53249317"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Date:   Fri May 3 15:49:26 2019 +0800</w:t>
      </w:r>
    </w:p>
    <w:p w14:paraId="3D2BBA77"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19D2A4A"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xml:space="preserve">    changed the runoob.php</w:t>
      </w:r>
    </w:p>
    <w:p w14:paraId="156C4887"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6272F3E"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lastRenderedPageBreak/>
        <w:t>commit c1501a244676ff55e7cccac1ecac0e18cbf6cb00</w:t>
      </w:r>
    </w:p>
    <w:p w14:paraId="584C534F"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Author: runoob &lt;test@runoob.com&gt;</w:t>
      </w:r>
    </w:p>
    <w:p w14:paraId="0324EC39"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Date:   Fri May 3 15:35:32 2019 +0800</w:t>
      </w:r>
    </w:p>
    <w:p w14:paraId="3A86F71D" w14:textId="77777777" w:rsidR="009F41DD" w:rsidRPr="009F41DD" w:rsidRDefault="009F41DD" w:rsidP="009F41DD">
      <w:pPr>
        <w:widowControl/>
        <w:spacing w:before="100" w:beforeAutospacing="1" w:after="100" w:afterAutospacing="1"/>
        <w:jc w:val="left"/>
        <w:rPr>
          <w:rFonts w:ascii="宋体" w:eastAsia="宋体" w:hAnsi="宋体" w:cs="宋体"/>
          <w:kern w:val="0"/>
          <w:sz w:val="24"/>
          <w:szCs w:val="24"/>
        </w:rPr>
      </w:pPr>
      <w:r w:rsidRPr="009F41DD">
        <w:rPr>
          <w:rFonts w:ascii="宋体" w:eastAsia="宋体" w:hAnsi="宋体" w:cs="宋体"/>
          <w:kern w:val="0"/>
          <w:sz w:val="24"/>
          <w:szCs w:val="24"/>
        </w:rPr>
        <w:t>我们可以用 --oneline 选项来查看历史记录的简洁的版本。</w:t>
      </w:r>
    </w:p>
    <w:p w14:paraId="66C2D40C"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git log --oneline</w:t>
      </w:r>
    </w:p>
    <w:p w14:paraId="5B4DD043"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git log --oneline</w:t>
      </w:r>
    </w:p>
    <w:p w14:paraId="533B7680"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d5e9fc2 (HEAD -&gt; master) Merge branch 'change_site'</w:t>
      </w:r>
    </w:p>
    <w:p w14:paraId="2B3DF660"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c68142b 修改代码</w:t>
      </w:r>
    </w:p>
    <w:p w14:paraId="03218D9B"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7774248 (change_site) changed the runoob.php</w:t>
      </w:r>
    </w:p>
    <w:p w14:paraId="394226C9"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c1501a2 removed test.txt、add runoob.php</w:t>
      </w:r>
    </w:p>
    <w:p w14:paraId="39D6BEB2"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3e92c19 add test.txt</w:t>
      </w:r>
    </w:p>
    <w:p w14:paraId="7E5E7CB1"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3b58100 第一次版本提交</w:t>
      </w:r>
    </w:p>
    <w:p w14:paraId="09E27DD4" w14:textId="77777777" w:rsidR="009F41DD" w:rsidRPr="009F41DD" w:rsidRDefault="009F41DD" w:rsidP="009F41DD">
      <w:pPr>
        <w:widowControl/>
        <w:spacing w:before="100" w:beforeAutospacing="1" w:after="100" w:afterAutospacing="1"/>
        <w:jc w:val="left"/>
        <w:rPr>
          <w:rFonts w:ascii="宋体" w:eastAsia="宋体" w:hAnsi="宋体" w:cs="宋体"/>
          <w:kern w:val="0"/>
          <w:sz w:val="24"/>
          <w:szCs w:val="24"/>
        </w:rPr>
      </w:pPr>
      <w:r w:rsidRPr="009F41DD">
        <w:rPr>
          <w:rFonts w:ascii="宋体" w:eastAsia="宋体" w:hAnsi="宋体" w:cs="宋体"/>
          <w:kern w:val="0"/>
          <w:sz w:val="24"/>
          <w:szCs w:val="24"/>
        </w:rPr>
        <w:t>这告诉我们的是，此项目的开发历史。</w:t>
      </w:r>
    </w:p>
    <w:p w14:paraId="5101D44E" w14:textId="77777777" w:rsidR="009F41DD" w:rsidRPr="009F41DD" w:rsidRDefault="009F41DD" w:rsidP="009F41DD">
      <w:pPr>
        <w:widowControl/>
        <w:spacing w:before="100" w:beforeAutospacing="1" w:after="100" w:afterAutospacing="1"/>
        <w:jc w:val="left"/>
        <w:rPr>
          <w:rFonts w:ascii="宋体" w:eastAsia="宋体" w:hAnsi="宋体" w:cs="宋体"/>
          <w:kern w:val="0"/>
          <w:sz w:val="24"/>
          <w:szCs w:val="24"/>
        </w:rPr>
      </w:pPr>
      <w:r w:rsidRPr="009F41DD">
        <w:rPr>
          <w:rFonts w:ascii="宋体" w:eastAsia="宋体" w:hAnsi="宋体" w:cs="宋体"/>
          <w:kern w:val="0"/>
          <w:sz w:val="24"/>
          <w:szCs w:val="24"/>
        </w:rPr>
        <w:t xml:space="preserve">我们还可以用 --graph 选项，查看历史中什么时候出现了分支、合并。以下为相同的命令，开启了拓扑图选项： </w:t>
      </w:r>
    </w:p>
    <w:p w14:paraId="4E3A8735"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d5e9fc2 (HEAD -&gt; master) Merge branch 'change_site'</w:t>
      </w:r>
    </w:p>
    <w:p w14:paraId="3661D20C"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xml:space="preserve">|\  </w:t>
      </w:r>
    </w:p>
    <w:p w14:paraId="61C3EF5F"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 7774248 (change_site) changed the runoob.php</w:t>
      </w:r>
    </w:p>
    <w:p w14:paraId="34C3079F"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 c68142b 修改代码</w:t>
      </w:r>
    </w:p>
    <w:p w14:paraId="39083F1F"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xml:space="preserve">|/  </w:t>
      </w:r>
    </w:p>
    <w:p w14:paraId="0C6A525F"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c1501a2 removed test.txt、add runoob.php</w:t>
      </w:r>
    </w:p>
    <w:p w14:paraId="65E6AC46"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3e92c19 add test.txt</w:t>
      </w:r>
    </w:p>
    <w:p w14:paraId="5D6BE83F"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3b58100 第一次版本提交</w:t>
      </w:r>
    </w:p>
    <w:p w14:paraId="0FB9AB88" w14:textId="77777777" w:rsidR="009F41DD" w:rsidRPr="009F41DD" w:rsidRDefault="009F41DD" w:rsidP="009F41DD">
      <w:pPr>
        <w:widowControl/>
        <w:spacing w:before="100" w:beforeAutospacing="1" w:after="100" w:afterAutospacing="1"/>
        <w:jc w:val="left"/>
        <w:rPr>
          <w:rFonts w:ascii="宋体" w:eastAsia="宋体" w:hAnsi="宋体" w:cs="宋体"/>
          <w:kern w:val="0"/>
          <w:sz w:val="24"/>
          <w:szCs w:val="24"/>
        </w:rPr>
      </w:pPr>
      <w:r w:rsidRPr="009F41DD">
        <w:rPr>
          <w:rFonts w:ascii="宋体" w:eastAsia="宋体" w:hAnsi="宋体" w:cs="宋体"/>
          <w:kern w:val="0"/>
          <w:sz w:val="24"/>
          <w:szCs w:val="24"/>
        </w:rPr>
        <w:t>现在我们可以更清楚明了地看到何时工作分叉、又何时归并。</w:t>
      </w:r>
    </w:p>
    <w:p w14:paraId="60F6306F" w14:textId="77777777" w:rsidR="009F41DD" w:rsidRPr="009F41DD" w:rsidRDefault="009F41DD" w:rsidP="009F41DD">
      <w:pPr>
        <w:widowControl/>
        <w:spacing w:before="100" w:beforeAutospacing="1" w:after="100" w:afterAutospacing="1"/>
        <w:jc w:val="left"/>
        <w:rPr>
          <w:rFonts w:ascii="宋体" w:eastAsia="宋体" w:hAnsi="宋体" w:cs="宋体"/>
          <w:kern w:val="0"/>
          <w:sz w:val="24"/>
          <w:szCs w:val="24"/>
        </w:rPr>
      </w:pPr>
      <w:r w:rsidRPr="009F41DD">
        <w:rPr>
          <w:rFonts w:ascii="宋体" w:eastAsia="宋体" w:hAnsi="宋体" w:cs="宋体"/>
          <w:kern w:val="0"/>
          <w:sz w:val="24"/>
          <w:szCs w:val="24"/>
        </w:rPr>
        <w:t xml:space="preserve">你也可以用 </w:t>
      </w:r>
      <w:r w:rsidRPr="009F41DD">
        <w:rPr>
          <w:rFonts w:ascii="宋体" w:eastAsia="宋体" w:hAnsi="宋体" w:cs="宋体"/>
          <w:b/>
          <w:bCs/>
          <w:kern w:val="0"/>
          <w:sz w:val="24"/>
          <w:szCs w:val="24"/>
        </w:rPr>
        <w:t>--reverse</w:t>
      </w:r>
      <w:r w:rsidRPr="009F41DD">
        <w:rPr>
          <w:rFonts w:ascii="宋体" w:eastAsia="宋体" w:hAnsi="宋体" w:cs="宋体"/>
          <w:kern w:val="0"/>
          <w:sz w:val="24"/>
          <w:szCs w:val="24"/>
        </w:rPr>
        <w:t xml:space="preserve"> 参数来逆向显示所有日志。</w:t>
      </w:r>
    </w:p>
    <w:p w14:paraId="5FACFCB9"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git log --reverse --oneline</w:t>
      </w:r>
    </w:p>
    <w:p w14:paraId="0A681C5A"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3b58100 第一次版本提交</w:t>
      </w:r>
    </w:p>
    <w:p w14:paraId="571465B0"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3e92c19 add test.txt</w:t>
      </w:r>
    </w:p>
    <w:p w14:paraId="448DE53B"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c1501a2 removed test.txt、add runoob.php</w:t>
      </w:r>
    </w:p>
    <w:p w14:paraId="129FEF8A"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7774248 (change_site) changed the runoob.php</w:t>
      </w:r>
    </w:p>
    <w:p w14:paraId="1CB53237"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c68142b 修改代码</w:t>
      </w:r>
    </w:p>
    <w:p w14:paraId="6E541A7B"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d5e9fc2 (HEAD -&gt; master) Merge branch 'change_site'</w:t>
      </w:r>
    </w:p>
    <w:p w14:paraId="2B88CADC" w14:textId="77777777" w:rsidR="009F41DD" w:rsidRPr="009F41DD" w:rsidRDefault="009F41DD" w:rsidP="009F41DD">
      <w:pPr>
        <w:widowControl/>
        <w:spacing w:before="100" w:beforeAutospacing="1" w:after="100" w:afterAutospacing="1"/>
        <w:jc w:val="left"/>
        <w:rPr>
          <w:rFonts w:ascii="宋体" w:eastAsia="宋体" w:hAnsi="宋体" w:cs="宋体"/>
          <w:kern w:val="0"/>
          <w:sz w:val="24"/>
          <w:szCs w:val="24"/>
        </w:rPr>
      </w:pPr>
      <w:r w:rsidRPr="009F41DD">
        <w:rPr>
          <w:rFonts w:ascii="宋体" w:eastAsia="宋体" w:hAnsi="宋体" w:cs="宋体"/>
          <w:kern w:val="0"/>
          <w:sz w:val="24"/>
          <w:szCs w:val="24"/>
        </w:rPr>
        <w:t>如果只想查找指定用户的提交日志可以使用命令：git log --author , 例如，比方说我们要找 Git 源码中 Linus 提交的部分：</w:t>
      </w:r>
    </w:p>
    <w:p w14:paraId="39DB1C3C"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git log --author=Linus --oneline -5</w:t>
      </w:r>
    </w:p>
    <w:p w14:paraId="25D6FA1F"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lastRenderedPageBreak/>
        <w:t>81b50f3 Move 'builtin-*' into a 'builtin/' subdirectory</w:t>
      </w:r>
    </w:p>
    <w:p w14:paraId="43464650"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3bb7256 make "index-pack" a built-in</w:t>
      </w:r>
    </w:p>
    <w:p w14:paraId="7A0436BD"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377d027 make "git pack-redundant" a built-in</w:t>
      </w:r>
    </w:p>
    <w:p w14:paraId="0EB4DC09"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b532581 make "git unpack-file" a built-in</w:t>
      </w:r>
    </w:p>
    <w:p w14:paraId="4B6A03FC"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112dd51 make "mktag" a built-in</w:t>
      </w:r>
    </w:p>
    <w:p w14:paraId="3D27B5A9" w14:textId="77777777" w:rsidR="009F41DD" w:rsidRPr="009F41DD" w:rsidRDefault="009F41DD" w:rsidP="009F41DD">
      <w:pPr>
        <w:widowControl/>
        <w:spacing w:before="100" w:beforeAutospacing="1" w:after="100" w:afterAutospacing="1"/>
        <w:jc w:val="left"/>
        <w:rPr>
          <w:rFonts w:ascii="宋体" w:eastAsia="宋体" w:hAnsi="宋体" w:cs="宋体"/>
          <w:kern w:val="0"/>
          <w:sz w:val="24"/>
          <w:szCs w:val="24"/>
        </w:rPr>
      </w:pPr>
      <w:r w:rsidRPr="009F41DD">
        <w:rPr>
          <w:rFonts w:ascii="宋体" w:eastAsia="宋体" w:hAnsi="宋体" w:cs="宋体"/>
          <w:kern w:val="0"/>
          <w:sz w:val="24"/>
          <w:szCs w:val="24"/>
        </w:rPr>
        <w:t xml:space="preserve">如果你要指定日期，可以执行几个选项：--since 和 --before，但是你也可以用 --until 和 --after。 </w:t>
      </w:r>
    </w:p>
    <w:p w14:paraId="3770E970" w14:textId="77777777" w:rsidR="009F41DD" w:rsidRPr="009F41DD" w:rsidRDefault="009F41DD" w:rsidP="009F41DD">
      <w:pPr>
        <w:widowControl/>
        <w:spacing w:before="100" w:beforeAutospacing="1" w:after="100" w:afterAutospacing="1"/>
        <w:jc w:val="left"/>
        <w:rPr>
          <w:rFonts w:ascii="宋体" w:eastAsia="宋体" w:hAnsi="宋体" w:cs="宋体"/>
          <w:kern w:val="0"/>
          <w:sz w:val="24"/>
          <w:szCs w:val="24"/>
        </w:rPr>
      </w:pPr>
      <w:r w:rsidRPr="009F41DD">
        <w:rPr>
          <w:rFonts w:ascii="宋体" w:eastAsia="宋体" w:hAnsi="宋体" w:cs="宋体"/>
          <w:kern w:val="0"/>
          <w:sz w:val="24"/>
          <w:szCs w:val="24"/>
        </w:rPr>
        <w:t xml:space="preserve">例如，如果我要看 Git 项目中三周前且在四月十八日之后的所有提交，我可以执行这个（我还用了 --no-merges 选项以隐藏合并提交）： </w:t>
      </w:r>
    </w:p>
    <w:p w14:paraId="01B84DC0"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 git log --oneline --before={3.weeks.ago} --after={2010-04-18} --no-merges</w:t>
      </w:r>
    </w:p>
    <w:p w14:paraId="168B6CFC"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5469e2d Git 1.7.1-rc2</w:t>
      </w:r>
    </w:p>
    <w:p w14:paraId="7DE0B5CB"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d43427d Documentation/remote-helpers: Fix typos and improve language</w:t>
      </w:r>
    </w:p>
    <w:p w14:paraId="30AB3112"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272a36b Fixup: Second argument may be any arbitrary string</w:t>
      </w:r>
    </w:p>
    <w:p w14:paraId="328650FD"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b6c8d2d Documentation/remote-helpers: Add invocation section</w:t>
      </w:r>
    </w:p>
    <w:p w14:paraId="65DDBE65"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5ce4f4e Documentation/urls: Rewrite to accomodate transport::address</w:t>
      </w:r>
    </w:p>
    <w:p w14:paraId="06DE0349"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00b84e9 Documentation/remote-helpers: Rewrite description</w:t>
      </w:r>
    </w:p>
    <w:p w14:paraId="0E30ABCA"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03aa87e Documentation: Describe other situations where -z affects git diff</w:t>
      </w:r>
    </w:p>
    <w:p w14:paraId="7C3B148F"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77bc694 rebase-interactive: silence warning when no commits rewritten</w:t>
      </w:r>
    </w:p>
    <w:p w14:paraId="0190AA4A" w14:textId="77777777" w:rsidR="009F41DD" w:rsidRPr="009F41DD" w:rsidRDefault="009F41DD" w:rsidP="009F4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F41DD">
        <w:rPr>
          <w:rFonts w:ascii="宋体" w:eastAsia="宋体" w:hAnsi="宋体" w:cs="宋体"/>
          <w:kern w:val="0"/>
          <w:sz w:val="24"/>
          <w:szCs w:val="24"/>
        </w:rPr>
        <w:t>636db2c t3301: add tests to use --format="%N"</w:t>
      </w:r>
    </w:p>
    <w:p w14:paraId="25E18192" w14:textId="77777777" w:rsidR="009F41DD" w:rsidRPr="009F41DD" w:rsidRDefault="009F41DD" w:rsidP="009F41DD">
      <w:pPr>
        <w:widowControl/>
        <w:spacing w:before="100" w:beforeAutospacing="1" w:after="100" w:afterAutospacing="1"/>
        <w:jc w:val="left"/>
        <w:rPr>
          <w:rFonts w:ascii="宋体" w:eastAsia="宋体" w:hAnsi="宋体" w:cs="宋体"/>
          <w:kern w:val="0"/>
          <w:sz w:val="24"/>
          <w:szCs w:val="24"/>
        </w:rPr>
      </w:pPr>
      <w:r w:rsidRPr="009F41DD">
        <w:rPr>
          <w:rFonts w:ascii="宋体" w:eastAsia="宋体" w:hAnsi="宋体" w:cs="宋体"/>
          <w:kern w:val="0"/>
          <w:sz w:val="24"/>
          <w:szCs w:val="24"/>
        </w:rPr>
        <w:t>更多 git log 命令可查看：</w:t>
      </w:r>
      <w:hyperlink r:id="rId59" w:tgtFrame="_blank" w:history="1">
        <w:r w:rsidRPr="009F41DD">
          <w:rPr>
            <w:rFonts w:ascii="宋体" w:eastAsia="宋体" w:hAnsi="宋体" w:cs="宋体"/>
            <w:color w:val="0000FF"/>
            <w:kern w:val="0"/>
            <w:sz w:val="24"/>
            <w:szCs w:val="24"/>
            <w:u w:val="single"/>
          </w:rPr>
          <w:t>http://git-scm.com/docs/git-log</w:t>
        </w:r>
      </w:hyperlink>
    </w:p>
    <w:p w14:paraId="5D0C4262" w14:textId="3A5B9B32" w:rsidR="004A3DE7" w:rsidRPr="009F41DD" w:rsidRDefault="004A3DE7" w:rsidP="00052EA4"/>
    <w:p w14:paraId="675D8EB9" w14:textId="0B394CF1" w:rsidR="004A3DE7" w:rsidRDefault="004A3DE7" w:rsidP="00052EA4"/>
    <w:p w14:paraId="30496516" w14:textId="55C10305" w:rsidR="004A3DE7" w:rsidRDefault="009F41DD" w:rsidP="009F41DD">
      <w:pPr>
        <w:pStyle w:val="2"/>
      </w:pPr>
      <w:bookmarkStart w:id="62" w:name="_Toc46394681"/>
      <w:r w:rsidRPr="009F41DD">
        <w:t>Git 标签</w:t>
      </w:r>
      <w:bookmarkEnd w:id="62"/>
    </w:p>
    <w:p w14:paraId="470A79F6" w14:textId="77F59F3E" w:rsidR="004A3DE7" w:rsidRDefault="004A3DE7" w:rsidP="00052EA4"/>
    <w:p w14:paraId="24EAF54D" w14:textId="64D1547A" w:rsidR="004A3DE7" w:rsidRDefault="004A3DE7" w:rsidP="00052EA4"/>
    <w:p w14:paraId="286C4A9A" w14:textId="77777777" w:rsidR="00D837FA" w:rsidRDefault="00D837FA" w:rsidP="00D837FA">
      <w:pPr>
        <w:pStyle w:val="a3"/>
      </w:pPr>
      <w:r>
        <w:t>如果你达到一个重要的阶段，并希望永远记住那个特别的提交快照，你可以使用 git tag 给它打上标签。</w:t>
      </w:r>
    </w:p>
    <w:p w14:paraId="5D76C48B" w14:textId="77777777" w:rsidR="00D837FA" w:rsidRDefault="00D837FA" w:rsidP="00D837FA">
      <w:pPr>
        <w:pStyle w:val="a3"/>
      </w:pPr>
      <w:r>
        <w:t>比如说，我们想为我们的 runoob 项目发布一个"1.0"版本。 我们可以用 git tag -a v1.0 命令给最新一次提交打上（HEAD）"v1.0"的标签。</w:t>
      </w:r>
    </w:p>
    <w:p w14:paraId="305EF717" w14:textId="77777777" w:rsidR="00D837FA" w:rsidRDefault="00D837FA" w:rsidP="00D837FA">
      <w:pPr>
        <w:pStyle w:val="a3"/>
      </w:pPr>
      <w:r>
        <w:t>-a 选项意为"创建一个带注解的标签"。 不用 -a 选项也可以执行的，但它不会记录这标签是啥时候打的，谁打的，也不会让你添加个标签的注解。 我推荐一直创建带注解的标签。</w:t>
      </w:r>
    </w:p>
    <w:p w14:paraId="463A0B17" w14:textId="77777777" w:rsidR="00D837FA" w:rsidRDefault="00D837FA" w:rsidP="00D837FA">
      <w:pPr>
        <w:pStyle w:val="HTML"/>
      </w:pPr>
      <w:r>
        <w:rPr>
          <w:rStyle w:val="pln"/>
        </w:rPr>
        <w:lastRenderedPageBreak/>
        <w:t xml:space="preserve">$ git tag </w:t>
      </w:r>
      <w:r>
        <w:rPr>
          <w:rStyle w:val="pun"/>
        </w:rPr>
        <w:t>-</w:t>
      </w:r>
      <w:r>
        <w:rPr>
          <w:rStyle w:val="pln"/>
        </w:rPr>
        <w:t>a v1</w:t>
      </w:r>
      <w:r>
        <w:rPr>
          <w:rStyle w:val="pun"/>
        </w:rPr>
        <w:t>.</w:t>
      </w:r>
      <w:r>
        <w:rPr>
          <w:rStyle w:val="lit"/>
        </w:rPr>
        <w:t>0</w:t>
      </w:r>
      <w:r>
        <w:rPr>
          <w:rStyle w:val="pln"/>
        </w:rPr>
        <w:t xml:space="preserve"> </w:t>
      </w:r>
    </w:p>
    <w:p w14:paraId="3BC8541D" w14:textId="77777777" w:rsidR="00D837FA" w:rsidRDefault="00D837FA" w:rsidP="00D837FA">
      <w:pPr>
        <w:pStyle w:val="a3"/>
      </w:pPr>
      <w:r>
        <w:t xml:space="preserve">当你执行 git tag -a 命令时，Git 会打开你的编辑器，让你写一句标签注解，就像你给提交写注解一样。 </w:t>
      </w:r>
    </w:p>
    <w:p w14:paraId="0F4F9F73" w14:textId="77777777" w:rsidR="00D837FA" w:rsidRDefault="00D837FA" w:rsidP="00D837FA">
      <w:pPr>
        <w:pStyle w:val="a3"/>
      </w:pPr>
      <w:r>
        <w:t xml:space="preserve">现在，注意当我们执行 git log --decorate 时，我们可以看到我们的标签了： </w:t>
      </w:r>
    </w:p>
    <w:p w14:paraId="7CA4BA1E" w14:textId="77777777" w:rsidR="00D837FA" w:rsidRDefault="00D837FA" w:rsidP="00D837FA">
      <w:pPr>
        <w:pStyle w:val="HTML"/>
        <w:rPr>
          <w:rStyle w:val="pln"/>
        </w:rPr>
      </w:pPr>
      <w:r>
        <w:rPr>
          <w:rStyle w:val="pun"/>
        </w:rPr>
        <w:t>*</w:t>
      </w:r>
      <w:r>
        <w:rPr>
          <w:rStyle w:val="pln"/>
        </w:rPr>
        <w:t xml:space="preserve">   d5e9fc2 </w:t>
      </w:r>
      <w:r>
        <w:rPr>
          <w:rStyle w:val="pun"/>
        </w:rPr>
        <w:t>(</w:t>
      </w:r>
      <w:r>
        <w:rPr>
          <w:rStyle w:val="pln"/>
        </w:rPr>
        <w:t xml:space="preserve">HEAD </w:t>
      </w:r>
      <w:r>
        <w:rPr>
          <w:rStyle w:val="pun"/>
        </w:rPr>
        <w:t>-&gt;</w:t>
      </w:r>
      <w:r>
        <w:rPr>
          <w:rStyle w:val="pln"/>
        </w:rPr>
        <w:t xml:space="preserve"> master</w:t>
      </w:r>
      <w:r>
        <w:rPr>
          <w:rStyle w:val="pun"/>
        </w:rPr>
        <w:t>)</w:t>
      </w:r>
      <w:r>
        <w:rPr>
          <w:rStyle w:val="pln"/>
        </w:rPr>
        <w:t xml:space="preserve"> </w:t>
      </w:r>
      <w:r>
        <w:rPr>
          <w:rStyle w:val="typ"/>
        </w:rPr>
        <w:t>Merge</w:t>
      </w:r>
      <w:r>
        <w:rPr>
          <w:rStyle w:val="pln"/>
        </w:rPr>
        <w:t xml:space="preserve"> branch </w:t>
      </w:r>
      <w:r>
        <w:rPr>
          <w:rStyle w:val="str"/>
        </w:rPr>
        <w:t>'change_site'</w:t>
      </w:r>
    </w:p>
    <w:p w14:paraId="56850BB4" w14:textId="77777777" w:rsidR="00D837FA" w:rsidRDefault="00D837FA" w:rsidP="00D837FA">
      <w:pPr>
        <w:pStyle w:val="HTML"/>
        <w:rPr>
          <w:rStyle w:val="pln"/>
        </w:rPr>
      </w:pPr>
      <w:r>
        <w:rPr>
          <w:rStyle w:val="pun"/>
        </w:rPr>
        <w:t>|</w:t>
      </w:r>
      <w:r>
        <w:rPr>
          <w:rStyle w:val="pln"/>
        </w:rPr>
        <w:t xml:space="preserve">\  </w:t>
      </w:r>
    </w:p>
    <w:p w14:paraId="491EED81" w14:textId="77777777" w:rsidR="00D837FA" w:rsidRDefault="00D837FA" w:rsidP="00D837FA">
      <w:pPr>
        <w:pStyle w:val="HTML"/>
        <w:rPr>
          <w:rStyle w:val="pln"/>
        </w:rPr>
      </w:pPr>
      <w:r>
        <w:rPr>
          <w:rStyle w:val="pun"/>
        </w:rPr>
        <w:t>|</w:t>
      </w:r>
      <w:r>
        <w:rPr>
          <w:rStyle w:val="pln"/>
        </w:rPr>
        <w:t xml:space="preserve"> </w:t>
      </w:r>
      <w:r>
        <w:rPr>
          <w:rStyle w:val="pun"/>
        </w:rPr>
        <w:t>*</w:t>
      </w:r>
      <w:r>
        <w:rPr>
          <w:rStyle w:val="pln"/>
        </w:rPr>
        <w:t xml:space="preserve"> </w:t>
      </w:r>
      <w:r>
        <w:rPr>
          <w:rStyle w:val="lit"/>
        </w:rPr>
        <w:t>7774248</w:t>
      </w:r>
      <w:r>
        <w:rPr>
          <w:rStyle w:val="pln"/>
        </w:rPr>
        <w:t xml:space="preserve"> </w:t>
      </w:r>
      <w:r>
        <w:rPr>
          <w:rStyle w:val="pun"/>
        </w:rPr>
        <w:t>(</w:t>
      </w:r>
      <w:r>
        <w:rPr>
          <w:rStyle w:val="pln"/>
        </w:rPr>
        <w:t>change_site</w:t>
      </w:r>
      <w:r>
        <w:rPr>
          <w:rStyle w:val="pun"/>
        </w:rPr>
        <w:t>)</w:t>
      </w:r>
      <w:r>
        <w:rPr>
          <w:rStyle w:val="pln"/>
        </w:rPr>
        <w:t xml:space="preserve"> changed the runoob</w:t>
      </w:r>
      <w:r>
        <w:rPr>
          <w:rStyle w:val="pun"/>
        </w:rPr>
        <w:t>.</w:t>
      </w:r>
      <w:r>
        <w:rPr>
          <w:rStyle w:val="pln"/>
        </w:rPr>
        <w:t>php</w:t>
      </w:r>
    </w:p>
    <w:p w14:paraId="428A4408" w14:textId="77777777" w:rsidR="00D837FA" w:rsidRDefault="00D837FA" w:rsidP="00D837FA">
      <w:pPr>
        <w:pStyle w:val="HTML"/>
        <w:rPr>
          <w:rStyle w:val="pln"/>
        </w:rPr>
      </w:pPr>
      <w:r>
        <w:rPr>
          <w:rStyle w:val="pun"/>
        </w:rPr>
        <w:t>*</w:t>
      </w:r>
      <w:r>
        <w:rPr>
          <w:rStyle w:val="pln"/>
        </w:rPr>
        <w:t xml:space="preserve"> </w:t>
      </w:r>
      <w:r>
        <w:rPr>
          <w:rStyle w:val="pun"/>
        </w:rPr>
        <w:t>|</w:t>
      </w:r>
      <w:r>
        <w:rPr>
          <w:rStyle w:val="pln"/>
        </w:rPr>
        <w:t xml:space="preserve"> c68142b </w:t>
      </w:r>
      <w:r>
        <w:rPr>
          <w:rStyle w:val="pun"/>
        </w:rPr>
        <w:t>修改代码</w:t>
      </w:r>
    </w:p>
    <w:p w14:paraId="4D60BC66" w14:textId="77777777" w:rsidR="00D837FA" w:rsidRDefault="00D837FA" w:rsidP="00D837FA">
      <w:pPr>
        <w:pStyle w:val="HTML"/>
        <w:rPr>
          <w:rStyle w:val="pln"/>
        </w:rPr>
      </w:pPr>
      <w:r>
        <w:rPr>
          <w:rStyle w:val="pun"/>
        </w:rPr>
        <w:t>|/</w:t>
      </w:r>
      <w:r>
        <w:rPr>
          <w:rStyle w:val="pln"/>
        </w:rPr>
        <w:t xml:space="preserve">  </w:t>
      </w:r>
    </w:p>
    <w:p w14:paraId="13287890" w14:textId="77777777" w:rsidR="00D837FA" w:rsidRDefault="00D837FA" w:rsidP="00D837FA">
      <w:pPr>
        <w:pStyle w:val="HTML"/>
        <w:rPr>
          <w:rStyle w:val="pln"/>
        </w:rPr>
      </w:pPr>
      <w:r>
        <w:rPr>
          <w:rStyle w:val="pun"/>
        </w:rPr>
        <w:t>*</w:t>
      </w:r>
      <w:r>
        <w:rPr>
          <w:rStyle w:val="pln"/>
        </w:rPr>
        <w:t xml:space="preserve"> c1501a2 removed test</w:t>
      </w:r>
      <w:r>
        <w:rPr>
          <w:rStyle w:val="pun"/>
        </w:rPr>
        <w:t>.</w:t>
      </w:r>
      <w:r>
        <w:rPr>
          <w:rStyle w:val="pln"/>
        </w:rPr>
        <w:t>txt</w:t>
      </w:r>
      <w:r>
        <w:rPr>
          <w:rStyle w:val="pun"/>
        </w:rPr>
        <w:t>、</w:t>
      </w:r>
      <w:r>
        <w:rPr>
          <w:rStyle w:val="pln"/>
        </w:rPr>
        <w:t>add runoob</w:t>
      </w:r>
      <w:r>
        <w:rPr>
          <w:rStyle w:val="pun"/>
        </w:rPr>
        <w:t>.</w:t>
      </w:r>
      <w:r>
        <w:rPr>
          <w:rStyle w:val="pln"/>
        </w:rPr>
        <w:t>php</w:t>
      </w:r>
    </w:p>
    <w:p w14:paraId="12A5E82F" w14:textId="77777777" w:rsidR="00D837FA" w:rsidRDefault="00D837FA" w:rsidP="00D837FA">
      <w:pPr>
        <w:pStyle w:val="HTML"/>
        <w:rPr>
          <w:rStyle w:val="pln"/>
        </w:rPr>
      </w:pPr>
      <w:r>
        <w:rPr>
          <w:rStyle w:val="pun"/>
        </w:rPr>
        <w:t>*</w:t>
      </w:r>
      <w:r>
        <w:rPr>
          <w:rStyle w:val="pln"/>
        </w:rPr>
        <w:t xml:space="preserve"> </w:t>
      </w:r>
      <w:r>
        <w:rPr>
          <w:rStyle w:val="lit"/>
        </w:rPr>
        <w:t>3e92c19</w:t>
      </w:r>
      <w:r>
        <w:rPr>
          <w:rStyle w:val="pln"/>
        </w:rPr>
        <w:t xml:space="preserve"> add test</w:t>
      </w:r>
      <w:r>
        <w:rPr>
          <w:rStyle w:val="pun"/>
        </w:rPr>
        <w:t>.</w:t>
      </w:r>
      <w:r>
        <w:rPr>
          <w:rStyle w:val="pln"/>
        </w:rPr>
        <w:t>txt</w:t>
      </w:r>
    </w:p>
    <w:p w14:paraId="01C90B93" w14:textId="77777777" w:rsidR="00D837FA" w:rsidRDefault="00D837FA" w:rsidP="00D837FA">
      <w:pPr>
        <w:pStyle w:val="HTML"/>
      </w:pPr>
      <w:r>
        <w:rPr>
          <w:rStyle w:val="pun"/>
        </w:rPr>
        <w:t>*</w:t>
      </w:r>
      <w:r>
        <w:rPr>
          <w:rStyle w:val="pln"/>
        </w:rPr>
        <w:t xml:space="preserve"> </w:t>
      </w:r>
      <w:r>
        <w:rPr>
          <w:rStyle w:val="lit"/>
        </w:rPr>
        <w:t>3b58100</w:t>
      </w:r>
      <w:r>
        <w:rPr>
          <w:rStyle w:val="pln"/>
        </w:rPr>
        <w:t xml:space="preserve"> </w:t>
      </w:r>
      <w:r>
        <w:rPr>
          <w:rStyle w:val="pun"/>
        </w:rPr>
        <w:t>第一次版本提交</w:t>
      </w:r>
    </w:p>
    <w:p w14:paraId="18CDB83B" w14:textId="77777777" w:rsidR="00D837FA" w:rsidRDefault="00D837FA" w:rsidP="00D837FA">
      <w:pPr>
        <w:pStyle w:val="a3"/>
      </w:pPr>
      <w:r>
        <w:t>如果我们忘了给某个提交打标签，又将它发布了，我们可以给它追加标签。</w:t>
      </w:r>
    </w:p>
    <w:p w14:paraId="27218142" w14:textId="77777777" w:rsidR="00D837FA" w:rsidRDefault="00D837FA" w:rsidP="00D837FA">
      <w:pPr>
        <w:pStyle w:val="a3"/>
      </w:pPr>
      <w:r>
        <w:t>例如，假设我们发布了提交 85fc7e7(上面实例最后一行)，但是那时候忘了给它打标签。 我们现在也可以：</w:t>
      </w:r>
    </w:p>
    <w:p w14:paraId="4B6898F1" w14:textId="77777777" w:rsidR="00D837FA" w:rsidRDefault="00D837FA" w:rsidP="00D837FA">
      <w:pPr>
        <w:pStyle w:val="HTML"/>
        <w:rPr>
          <w:rStyle w:val="pln"/>
        </w:rPr>
      </w:pPr>
      <w:r>
        <w:rPr>
          <w:rStyle w:val="pln"/>
        </w:rPr>
        <w:t xml:space="preserve">$ git tag </w:t>
      </w:r>
      <w:r>
        <w:rPr>
          <w:rStyle w:val="pun"/>
        </w:rPr>
        <w:t>-</w:t>
      </w:r>
      <w:r>
        <w:rPr>
          <w:rStyle w:val="pln"/>
        </w:rPr>
        <w:t>a v0</w:t>
      </w:r>
      <w:r>
        <w:rPr>
          <w:rStyle w:val="pun"/>
        </w:rPr>
        <w:t>.</w:t>
      </w:r>
      <w:r>
        <w:rPr>
          <w:rStyle w:val="lit"/>
        </w:rPr>
        <w:t>9</w:t>
      </w:r>
      <w:r>
        <w:rPr>
          <w:rStyle w:val="pln"/>
        </w:rPr>
        <w:t xml:space="preserve"> </w:t>
      </w:r>
      <w:r>
        <w:rPr>
          <w:rStyle w:val="lit"/>
        </w:rPr>
        <w:t>85fc7e7</w:t>
      </w:r>
    </w:p>
    <w:p w14:paraId="06C038D6" w14:textId="77777777" w:rsidR="00D837FA" w:rsidRDefault="00D837FA" w:rsidP="00D837FA">
      <w:pPr>
        <w:pStyle w:val="HTML"/>
        <w:rPr>
          <w:rStyle w:val="pln"/>
        </w:rPr>
      </w:pPr>
      <w:r>
        <w:rPr>
          <w:rStyle w:val="pln"/>
        </w:rPr>
        <w:t xml:space="preserve">$ git log </w:t>
      </w:r>
      <w:r>
        <w:rPr>
          <w:rStyle w:val="pun"/>
        </w:rPr>
        <w:t>--</w:t>
      </w:r>
      <w:r>
        <w:rPr>
          <w:rStyle w:val="pln"/>
        </w:rPr>
        <w:t xml:space="preserve">oneline </w:t>
      </w:r>
      <w:r>
        <w:rPr>
          <w:rStyle w:val="pun"/>
        </w:rPr>
        <w:t>--</w:t>
      </w:r>
      <w:r>
        <w:rPr>
          <w:rStyle w:val="pln"/>
        </w:rPr>
        <w:t xml:space="preserve">decorate </w:t>
      </w:r>
      <w:r>
        <w:rPr>
          <w:rStyle w:val="pun"/>
        </w:rPr>
        <w:t>--</w:t>
      </w:r>
      <w:r>
        <w:rPr>
          <w:rStyle w:val="pln"/>
        </w:rPr>
        <w:t>graph</w:t>
      </w:r>
    </w:p>
    <w:p w14:paraId="175110B5" w14:textId="77777777" w:rsidR="00D837FA" w:rsidRDefault="00D837FA" w:rsidP="00D837FA">
      <w:pPr>
        <w:pStyle w:val="HTML"/>
        <w:rPr>
          <w:rStyle w:val="pln"/>
        </w:rPr>
      </w:pPr>
      <w:r>
        <w:rPr>
          <w:rStyle w:val="pun"/>
        </w:rPr>
        <w:t>*</w:t>
      </w:r>
      <w:r>
        <w:rPr>
          <w:rStyle w:val="pln"/>
        </w:rPr>
        <w:t xml:space="preserve">   d5e9fc2 </w:t>
      </w:r>
      <w:r>
        <w:rPr>
          <w:rStyle w:val="pun"/>
        </w:rPr>
        <w:t>(</w:t>
      </w:r>
      <w:r>
        <w:rPr>
          <w:rStyle w:val="pln"/>
        </w:rPr>
        <w:t xml:space="preserve">HEAD </w:t>
      </w:r>
      <w:r>
        <w:rPr>
          <w:rStyle w:val="pun"/>
        </w:rPr>
        <w:t>-&gt;</w:t>
      </w:r>
      <w:r>
        <w:rPr>
          <w:rStyle w:val="pln"/>
        </w:rPr>
        <w:t xml:space="preserve"> master</w:t>
      </w:r>
      <w:r>
        <w:rPr>
          <w:rStyle w:val="pun"/>
        </w:rPr>
        <w:t>)</w:t>
      </w:r>
      <w:r>
        <w:rPr>
          <w:rStyle w:val="pln"/>
        </w:rPr>
        <w:t xml:space="preserve"> </w:t>
      </w:r>
      <w:r>
        <w:rPr>
          <w:rStyle w:val="typ"/>
        </w:rPr>
        <w:t>Merge</w:t>
      </w:r>
      <w:r>
        <w:rPr>
          <w:rStyle w:val="pln"/>
        </w:rPr>
        <w:t xml:space="preserve"> branch </w:t>
      </w:r>
      <w:r>
        <w:rPr>
          <w:rStyle w:val="str"/>
        </w:rPr>
        <w:t>'change_site'</w:t>
      </w:r>
    </w:p>
    <w:p w14:paraId="1BFAB49E" w14:textId="77777777" w:rsidR="00D837FA" w:rsidRDefault="00D837FA" w:rsidP="00D837FA">
      <w:pPr>
        <w:pStyle w:val="HTML"/>
        <w:rPr>
          <w:rStyle w:val="pln"/>
        </w:rPr>
      </w:pPr>
      <w:r>
        <w:rPr>
          <w:rStyle w:val="pun"/>
        </w:rPr>
        <w:t>|</w:t>
      </w:r>
      <w:r>
        <w:rPr>
          <w:rStyle w:val="pln"/>
        </w:rPr>
        <w:t xml:space="preserve">\  </w:t>
      </w:r>
    </w:p>
    <w:p w14:paraId="7BEFC219" w14:textId="77777777" w:rsidR="00D837FA" w:rsidRDefault="00D837FA" w:rsidP="00D837FA">
      <w:pPr>
        <w:pStyle w:val="HTML"/>
        <w:rPr>
          <w:rStyle w:val="pln"/>
        </w:rPr>
      </w:pPr>
      <w:r>
        <w:rPr>
          <w:rStyle w:val="pun"/>
        </w:rPr>
        <w:t>|</w:t>
      </w:r>
      <w:r>
        <w:rPr>
          <w:rStyle w:val="pln"/>
        </w:rPr>
        <w:t xml:space="preserve"> </w:t>
      </w:r>
      <w:r>
        <w:rPr>
          <w:rStyle w:val="pun"/>
        </w:rPr>
        <w:t>*</w:t>
      </w:r>
      <w:r>
        <w:rPr>
          <w:rStyle w:val="pln"/>
        </w:rPr>
        <w:t xml:space="preserve"> </w:t>
      </w:r>
      <w:r>
        <w:rPr>
          <w:rStyle w:val="lit"/>
        </w:rPr>
        <w:t>7774248</w:t>
      </w:r>
      <w:r>
        <w:rPr>
          <w:rStyle w:val="pln"/>
        </w:rPr>
        <w:t xml:space="preserve"> </w:t>
      </w:r>
      <w:r>
        <w:rPr>
          <w:rStyle w:val="pun"/>
        </w:rPr>
        <w:t>(</w:t>
      </w:r>
      <w:r>
        <w:rPr>
          <w:rStyle w:val="pln"/>
        </w:rPr>
        <w:t>change_site</w:t>
      </w:r>
      <w:r>
        <w:rPr>
          <w:rStyle w:val="pun"/>
        </w:rPr>
        <w:t>)</w:t>
      </w:r>
      <w:r>
        <w:rPr>
          <w:rStyle w:val="pln"/>
        </w:rPr>
        <w:t xml:space="preserve"> changed the runoob</w:t>
      </w:r>
      <w:r>
        <w:rPr>
          <w:rStyle w:val="pun"/>
        </w:rPr>
        <w:t>.</w:t>
      </w:r>
      <w:r>
        <w:rPr>
          <w:rStyle w:val="pln"/>
        </w:rPr>
        <w:t>php</w:t>
      </w:r>
    </w:p>
    <w:p w14:paraId="37F63BD5" w14:textId="77777777" w:rsidR="00D837FA" w:rsidRDefault="00D837FA" w:rsidP="00D837FA">
      <w:pPr>
        <w:pStyle w:val="HTML"/>
        <w:rPr>
          <w:rStyle w:val="pln"/>
        </w:rPr>
      </w:pPr>
      <w:r>
        <w:rPr>
          <w:rStyle w:val="pun"/>
        </w:rPr>
        <w:t>*</w:t>
      </w:r>
      <w:r>
        <w:rPr>
          <w:rStyle w:val="pln"/>
        </w:rPr>
        <w:t xml:space="preserve"> </w:t>
      </w:r>
      <w:r>
        <w:rPr>
          <w:rStyle w:val="pun"/>
        </w:rPr>
        <w:t>|</w:t>
      </w:r>
      <w:r>
        <w:rPr>
          <w:rStyle w:val="pln"/>
        </w:rPr>
        <w:t xml:space="preserve"> c68142b </w:t>
      </w:r>
      <w:r>
        <w:rPr>
          <w:rStyle w:val="pun"/>
        </w:rPr>
        <w:t>修改代码</w:t>
      </w:r>
    </w:p>
    <w:p w14:paraId="7C6232DE" w14:textId="77777777" w:rsidR="00D837FA" w:rsidRDefault="00D837FA" w:rsidP="00D837FA">
      <w:pPr>
        <w:pStyle w:val="HTML"/>
        <w:rPr>
          <w:rStyle w:val="pln"/>
        </w:rPr>
      </w:pPr>
      <w:r>
        <w:rPr>
          <w:rStyle w:val="pun"/>
        </w:rPr>
        <w:t>|/</w:t>
      </w:r>
      <w:r>
        <w:rPr>
          <w:rStyle w:val="pln"/>
        </w:rPr>
        <w:t xml:space="preserve">  </w:t>
      </w:r>
    </w:p>
    <w:p w14:paraId="5E465C58" w14:textId="77777777" w:rsidR="00D837FA" w:rsidRDefault="00D837FA" w:rsidP="00D837FA">
      <w:pPr>
        <w:pStyle w:val="HTML"/>
        <w:rPr>
          <w:rStyle w:val="pln"/>
        </w:rPr>
      </w:pPr>
      <w:r>
        <w:rPr>
          <w:rStyle w:val="pun"/>
        </w:rPr>
        <w:t>*</w:t>
      </w:r>
      <w:r>
        <w:rPr>
          <w:rStyle w:val="pln"/>
        </w:rPr>
        <w:t xml:space="preserve"> c1501a2 removed test</w:t>
      </w:r>
      <w:r>
        <w:rPr>
          <w:rStyle w:val="pun"/>
        </w:rPr>
        <w:t>.</w:t>
      </w:r>
      <w:r>
        <w:rPr>
          <w:rStyle w:val="pln"/>
        </w:rPr>
        <w:t>txt</w:t>
      </w:r>
      <w:r>
        <w:rPr>
          <w:rStyle w:val="pun"/>
        </w:rPr>
        <w:t>、</w:t>
      </w:r>
      <w:r>
        <w:rPr>
          <w:rStyle w:val="pln"/>
        </w:rPr>
        <w:t>add runoob</w:t>
      </w:r>
      <w:r>
        <w:rPr>
          <w:rStyle w:val="pun"/>
        </w:rPr>
        <w:t>.</w:t>
      </w:r>
      <w:r>
        <w:rPr>
          <w:rStyle w:val="pln"/>
        </w:rPr>
        <w:t>php</w:t>
      </w:r>
    </w:p>
    <w:p w14:paraId="4C5172CF" w14:textId="77777777" w:rsidR="00D837FA" w:rsidRDefault="00D837FA" w:rsidP="00D837FA">
      <w:pPr>
        <w:pStyle w:val="HTML"/>
        <w:rPr>
          <w:rStyle w:val="pln"/>
        </w:rPr>
      </w:pPr>
      <w:r>
        <w:rPr>
          <w:rStyle w:val="pun"/>
        </w:rPr>
        <w:t>*</w:t>
      </w:r>
      <w:r>
        <w:rPr>
          <w:rStyle w:val="pln"/>
        </w:rPr>
        <w:t xml:space="preserve"> </w:t>
      </w:r>
      <w:r>
        <w:rPr>
          <w:rStyle w:val="lit"/>
        </w:rPr>
        <w:t>3e92c19</w:t>
      </w:r>
      <w:r>
        <w:rPr>
          <w:rStyle w:val="pln"/>
        </w:rPr>
        <w:t xml:space="preserve"> add test</w:t>
      </w:r>
      <w:r>
        <w:rPr>
          <w:rStyle w:val="pun"/>
        </w:rPr>
        <w:t>.</w:t>
      </w:r>
      <w:r>
        <w:rPr>
          <w:rStyle w:val="pln"/>
        </w:rPr>
        <w:t>txt</w:t>
      </w:r>
    </w:p>
    <w:p w14:paraId="6BAE5D0B" w14:textId="77777777" w:rsidR="00D837FA" w:rsidRDefault="00D837FA" w:rsidP="00D837FA">
      <w:pPr>
        <w:pStyle w:val="HTML"/>
      </w:pPr>
      <w:r>
        <w:rPr>
          <w:rStyle w:val="pun"/>
        </w:rPr>
        <w:t>*</w:t>
      </w:r>
      <w:r>
        <w:rPr>
          <w:rStyle w:val="pln"/>
        </w:rPr>
        <w:t xml:space="preserve"> </w:t>
      </w:r>
      <w:r>
        <w:rPr>
          <w:rStyle w:val="lit"/>
        </w:rPr>
        <w:t>3b58100</w:t>
      </w:r>
      <w:r>
        <w:rPr>
          <w:rStyle w:val="pln"/>
        </w:rPr>
        <w:t xml:space="preserve"> </w:t>
      </w:r>
      <w:r>
        <w:rPr>
          <w:rStyle w:val="pun"/>
        </w:rPr>
        <w:t>(</w:t>
      </w:r>
      <w:r>
        <w:rPr>
          <w:rStyle w:val="pln"/>
        </w:rPr>
        <w:t>tag</w:t>
      </w:r>
      <w:r>
        <w:rPr>
          <w:rStyle w:val="pun"/>
        </w:rPr>
        <w:t>:</w:t>
      </w:r>
      <w:r>
        <w:rPr>
          <w:rStyle w:val="pln"/>
        </w:rPr>
        <w:t xml:space="preserve"> v0</w:t>
      </w:r>
      <w:r>
        <w:rPr>
          <w:rStyle w:val="pun"/>
        </w:rPr>
        <w:t>.</w:t>
      </w:r>
      <w:r>
        <w:rPr>
          <w:rStyle w:val="lit"/>
        </w:rPr>
        <w:t>9</w:t>
      </w:r>
      <w:r>
        <w:rPr>
          <w:rStyle w:val="pun"/>
        </w:rPr>
        <w:t>)</w:t>
      </w:r>
      <w:r>
        <w:rPr>
          <w:rStyle w:val="pln"/>
        </w:rPr>
        <w:t xml:space="preserve"> </w:t>
      </w:r>
      <w:r>
        <w:rPr>
          <w:rStyle w:val="pun"/>
        </w:rPr>
        <w:t>第一次版本提交</w:t>
      </w:r>
    </w:p>
    <w:p w14:paraId="1B3453C7" w14:textId="77777777" w:rsidR="00D837FA" w:rsidRDefault="00D837FA" w:rsidP="00D837FA">
      <w:pPr>
        <w:pStyle w:val="a3"/>
      </w:pPr>
      <w:r>
        <w:t>如果我们要查看所有标签可以使用以下命令：</w:t>
      </w:r>
    </w:p>
    <w:p w14:paraId="417EB89C" w14:textId="77777777" w:rsidR="00D837FA" w:rsidRDefault="00D837FA" w:rsidP="00D837FA">
      <w:pPr>
        <w:pStyle w:val="HTML"/>
        <w:rPr>
          <w:rStyle w:val="pln"/>
        </w:rPr>
      </w:pPr>
      <w:r>
        <w:rPr>
          <w:rStyle w:val="pln"/>
        </w:rPr>
        <w:t>$ git tag</w:t>
      </w:r>
    </w:p>
    <w:p w14:paraId="357CFECE" w14:textId="77777777" w:rsidR="00D837FA" w:rsidRDefault="00D837FA" w:rsidP="00D837FA">
      <w:pPr>
        <w:pStyle w:val="HTML"/>
        <w:rPr>
          <w:rStyle w:val="pln"/>
        </w:rPr>
      </w:pPr>
      <w:r>
        <w:rPr>
          <w:rStyle w:val="pln"/>
        </w:rPr>
        <w:t>v0</w:t>
      </w:r>
      <w:r>
        <w:rPr>
          <w:rStyle w:val="pun"/>
        </w:rPr>
        <w:t>.</w:t>
      </w:r>
      <w:r>
        <w:rPr>
          <w:rStyle w:val="lit"/>
        </w:rPr>
        <w:t>9</w:t>
      </w:r>
    </w:p>
    <w:p w14:paraId="1747FF47" w14:textId="77777777" w:rsidR="00D837FA" w:rsidRDefault="00D837FA" w:rsidP="00D837FA">
      <w:pPr>
        <w:pStyle w:val="HTML"/>
      </w:pPr>
      <w:r>
        <w:rPr>
          <w:rStyle w:val="pln"/>
        </w:rPr>
        <w:t>v1</w:t>
      </w:r>
      <w:r>
        <w:rPr>
          <w:rStyle w:val="pun"/>
        </w:rPr>
        <w:t>.</w:t>
      </w:r>
      <w:r>
        <w:rPr>
          <w:rStyle w:val="lit"/>
        </w:rPr>
        <w:t>0</w:t>
      </w:r>
    </w:p>
    <w:p w14:paraId="4019037C" w14:textId="77777777" w:rsidR="00D837FA" w:rsidRDefault="00D837FA" w:rsidP="00D837FA">
      <w:pPr>
        <w:pStyle w:val="a3"/>
      </w:pPr>
      <w:r>
        <w:t>指定标签信息命令：</w:t>
      </w:r>
    </w:p>
    <w:p w14:paraId="1AA78AD5" w14:textId="77777777" w:rsidR="00D837FA" w:rsidRDefault="00D837FA" w:rsidP="00D837FA">
      <w:pPr>
        <w:pStyle w:val="HTML"/>
      </w:pPr>
      <w:r>
        <w:rPr>
          <w:rStyle w:val="pln"/>
        </w:rPr>
        <w:t xml:space="preserve">git tag </w:t>
      </w:r>
      <w:r>
        <w:rPr>
          <w:rStyle w:val="pun"/>
        </w:rPr>
        <w:t>-</w:t>
      </w:r>
      <w:r>
        <w:rPr>
          <w:rStyle w:val="pln"/>
        </w:rPr>
        <w:t xml:space="preserve">a </w:t>
      </w:r>
      <w:r>
        <w:rPr>
          <w:rStyle w:val="str"/>
        </w:rPr>
        <w:t>&lt;tagname&gt;</w:t>
      </w:r>
      <w:r>
        <w:rPr>
          <w:rStyle w:val="pln"/>
        </w:rPr>
        <w:t xml:space="preserve"> </w:t>
      </w:r>
      <w:r>
        <w:rPr>
          <w:rStyle w:val="pun"/>
        </w:rPr>
        <w:t>-</w:t>
      </w:r>
      <w:r>
        <w:rPr>
          <w:rStyle w:val="pln"/>
        </w:rPr>
        <w:t xml:space="preserve">m </w:t>
      </w:r>
      <w:r>
        <w:rPr>
          <w:rStyle w:val="str"/>
        </w:rPr>
        <w:t>"runoob.com标签"</w:t>
      </w:r>
    </w:p>
    <w:p w14:paraId="2885DE9A" w14:textId="77777777" w:rsidR="00D837FA" w:rsidRDefault="00D837FA" w:rsidP="00D837FA">
      <w:pPr>
        <w:pStyle w:val="a3"/>
      </w:pPr>
      <w:r>
        <w:t>PGP签名标签命令：</w:t>
      </w:r>
    </w:p>
    <w:p w14:paraId="32B98FE4" w14:textId="77777777" w:rsidR="00D837FA" w:rsidRDefault="00D837FA" w:rsidP="00D837FA">
      <w:pPr>
        <w:pStyle w:val="HTML"/>
      </w:pPr>
      <w:r>
        <w:rPr>
          <w:rStyle w:val="pln"/>
        </w:rPr>
        <w:lastRenderedPageBreak/>
        <w:t xml:space="preserve">git tag </w:t>
      </w:r>
      <w:r>
        <w:rPr>
          <w:rStyle w:val="pun"/>
        </w:rPr>
        <w:t>-</w:t>
      </w:r>
      <w:r>
        <w:rPr>
          <w:rStyle w:val="pln"/>
        </w:rPr>
        <w:t xml:space="preserve">s </w:t>
      </w:r>
      <w:r>
        <w:rPr>
          <w:rStyle w:val="str"/>
        </w:rPr>
        <w:t>&lt;tagname&gt;</w:t>
      </w:r>
      <w:r>
        <w:rPr>
          <w:rStyle w:val="pln"/>
        </w:rPr>
        <w:t xml:space="preserve"> </w:t>
      </w:r>
      <w:r>
        <w:rPr>
          <w:rStyle w:val="pun"/>
        </w:rPr>
        <w:t>-</w:t>
      </w:r>
      <w:r>
        <w:rPr>
          <w:rStyle w:val="pln"/>
        </w:rPr>
        <w:t xml:space="preserve">m </w:t>
      </w:r>
      <w:r>
        <w:rPr>
          <w:rStyle w:val="str"/>
        </w:rPr>
        <w:t>"runoob.com标签"</w:t>
      </w:r>
    </w:p>
    <w:p w14:paraId="13D1DE6B" w14:textId="77777777" w:rsidR="00D837FA" w:rsidRDefault="00717723" w:rsidP="00D837FA">
      <w:hyperlink r:id="rId60" w:tooltip="Git 查看提交历史" w:history="1">
        <w:r w:rsidR="00D837FA">
          <w:rPr>
            <w:rStyle w:val="a4"/>
          </w:rPr>
          <w:t>Git 查看提交历史</w:t>
        </w:r>
      </w:hyperlink>
      <w:r w:rsidR="00D837FA">
        <w:t xml:space="preserve"> </w:t>
      </w:r>
    </w:p>
    <w:p w14:paraId="754E785F" w14:textId="77777777" w:rsidR="00D837FA" w:rsidRDefault="00717723" w:rsidP="00D837FA">
      <w:hyperlink r:id="rId61" w:tooltip="Git 远程仓库(Github)" w:history="1">
        <w:r w:rsidR="00D837FA">
          <w:rPr>
            <w:rStyle w:val="a4"/>
          </w:rPr>
          <w:t>Git 远程仓库(Github)</w:t>
        </w:r>
      </w:hyperlink>
      <w:r w:rsidR="00D837FA">
        <w:t xml:space="preserve"> </w:t>
      </w:r>
    </w:p>
    <w:p w14:paraId="5E6CDBFB" w14:textId="77777777" w:rsidR="00D837FA" w:rsidRDefault="00D837FA" w:rsidP="00D837FA">
      <w:pPr>
        <w:pStyle w:val="2"/>
        <w:spacing w:before="0"/>
      </w:pPr>
      <w:bookmarkStart w:id="63" w:name="_Toc46394682"/>
      <w:r>
        <w:rPr>
          <w:rStyle w:val="mw-headline"/>
        </w:rPr>
        <w:t>1 篇笔记</w:t>
      </w:r>
      <w:r>
        <w:t xml:space="preserve"> </w:t>
      </w:r>
      <w:r>
        <w:rPr>
          <w:rStyle w:val="mw-headline"/>
        </w:rPr>
        <w:t>写笔记</w:t>
      </w:r>
      <w:bookmarkEnd w:id="63"/>
      <w:r>
        <w:t xml:space="preserve"> </w:t>
      </w:r>
    </w:p>
    <w:p w14:paraId="1140159C" w14:textId="77777777" w:rsidR="00D837FA" w:rsidRDefault="00D837FA" w:rsidP="00907565">
      <w:pPr>
        <w:pStyle w:val="a3"/>
        <w:numPr>
          <w:ilvl w:val="0"/>
          <w:numId w:val="175"/>
        </w:numPr>
      </w:pPr>
      <w:r>
        <w:t>   宋某人c</w:t>
      </w:r>
    </w:p>
    <w:p w14:paraId="6289CAF3" w14:textId="77777777" w:rsidR="00D837FA" w:rsidRDefault="00D837FA" w:rsidP="00D837FA">
      <w:pPr>
        <w:pStyle w:val="a3"/>
        <w:ind w:left="720"/>
      </w:pPr>
      <w:r>
        <w:t>  sya***g@iroogoo.com</w:t>
      </w:r>
    </w:p>
    <w:p w14:paraId="5B3BBED7" w14:textId="77777777" w:rsidR="00D837FA" w:rsidRDefault="00D837FA" w:rsidP="00D837FA">
      <w:pPr>
        <w:ind w:left="720"/>
      </w:pPr>
      <w:r>
        <w:rPr>
          <w:rStyle w:val="count"/>
        </w:rPr>
        <w:t>35</w:t>
      </w:r>
    </w:p>
    <w:p w14:paraId="1E1533E5" w14:textId="77777777" w:rsidR="00D837FA" w:rsidRDefault="00D837FA" w:rsidP="00D837FA">
      <w:pPr>
        <w:pStyle w:val="a3"/>
        <w:ind w:left="720"/>
      </w:pPr>
      <w:r>
        <w:t>1、标签介绍</w:t>
      </w:r>
    </w:p>
    <w:p w14:paraId="2E74A059" w14:textId="77777777" w:rsidR="00D837FA" w:rsidRDefault="00D837FA" w:rsidP="00D837FA">
      <w:pPr>
        <w:pStyle w:val="a3"/>
        <w:ind w:left="720"/>
      </w:pPr>
      <w:r>
        <w:t>发布一个版本时，我们通常先在版本库中打一个标签（tag），这样就唯一确定了打标签时刻的版本。将来无论什么时候，取某个标签的版本，就是把那个打标签的时刻的历史版本取出来。</w:t>
      </w:r>
    </w:p>
    <w:p w14:paraId="4B384D19" w14:textId="77777777" w:rsidR="00D837FA" w:rsidRDefault="00D837FA" w:rsidP="00D837FA">
      <w:pPr>
        <w:pStyle w:val="a3"/>
        <w:ind w:left="720"/>
      </w:pPr>
      <w:r>
        <w:t>所以，标签也是版本库的一个快照。</w:t>
      </w:r>
    </w:p>
    <w:p w14:paraId="49F29EF5" w14:textId="77777777" w:rsidR="00D837FA" w:rsidRDefault="00D837FA" w:rsidP="00D837FA">
      <w:pPr>
        <w:pStyle w:val="a3"/>
        <w:ind w:left="720"/>
      </w:pPr>
      <w:r>
        <w:t>Git 的标签虽然是版本库的快照，但其实它就是指向某个 commit 的指针（跟分支很像对不对？但是分支可以移动，标签不能移动），所以，创建和删除标签都是瞬间完成的。</w:t>
      </w:r>
    </w:p>
    <w:p w14:paraId="7BC905E6" w14:textId="77777777" w:rsidR="00D837FA" w:rsidRDefault="00D837FA" w:rsidP="00D837FA">
      <w:pPr>
        <w:pStyle w:val="a3"/>
        <w:ind w:left="720"/>
      </w:pPr>
      <w:r>
        <w:t>Git有commit，为什么还要引入tag？</w:t>
      </w:r>
    </w:p>
    <w:p w14:paraId="69F45425" w14:textId="77777777" w:rsidR="00D837FA" w:rsidRDefault="00D837FA" w:rsidP="00D837FA">
      <w:pPr>
        <w:pStyle w:val="a3"/>
        <w:ind w:left="720"/>
      </w:pPr>
      <w:r>
        <w:t>"请把上周一的那个版本打包发布，commit号是6a5819e…"</w:t>
      </w:r>
    </w:p>
    <w:p w14:paraId="5D4CF890" w14:textId="77777777" w:rsidR="00D837FA" w:rsidRDefault="00D837FA" w:rsidP="00D837FA">
      <w:pPr>
        <w:pStyle w:val="a3"/>
        <w:ind w:left="720"/>
      </w:pPr>
      <w:r>
        <w:t>"一串乱七八糟的数字不好找！"</w:t>
      </w:r>
    </w:p>
    <w:p w14:paraId="6CE8A671" w14:textId="77777777" w:rsidR="00D837FA" w:rsidRDefault="00D837FA" w:rsidP="00D837FA">
      <w:pPr>
        <w:pStyle w:val="a3"/>
        <w:ind w:left="720"/>
      </w:pPr>
      <w:r>
        <w:t>如果换一个办法：</w:t>
      </w:r>
    </w:p>
    <w:p w14:paraId="3446401A" w14:textId="77777777" w:rsidR="00D837FA" w:rsidRDefault="00D837FA" w:rsidP="00D837FA">
      <w:pPr>
        <w:pStyle w:val="a3"/>
        <w:ind w:left="720"/>
      </w:pPr>
      <w:r>
        <w:t>"请把上周一的那个版本打包发布，版本号是v1.2"</w:t>
      </w:r>
    </w:p>
    <w:p w14:paraId="0615F373" w14:textId="77777777" w:rsidR="00D837FA" w:rsidRDefault="00D837FA" w:rsidP="00D837FA">
      <w:pPr>
        <w:pStyle w:val="a3"/>
        <w:ind w:left="720"/>
      </w:pPr>
      <w:r>
        <w:t>"好的，按照tag v1.2查找commit就行！"</w:t>
      </w:r>
    </w:p>
    <w:p w14:paraId="132939A1" w14:textId="77777777" w:rsidR="00D837FA" w:rsidRDefault="00D837FA" w:rsidP="00D837FA">
      <w:pPr>
        <w:pStyle w:val="a3"/>
        <w:ind w:left="720"/>
      </w:pPr>
      <w:r>
        <w:t xml:space="preserve">所以，tag就是一个让人容易记住的有意义的名字，它跟某个commit绑在一起。 </w:t>
      </w:r>
    </w:p>
    <w:p w14:paraId="2F948777" w14:textId="77777777" w:rsidR="00D837FA" w:rsidRDefault="00D837FA" w:rsidP="00D837FA">
      <w:pPr>
        <w:pStyle w:val="a3"/>
        <w:ind w:left="720"/>
      </w:pPr>
      <w:r>
        <w:t>同大多数 VCS 一样，Git 也可以对某一时间点上的版本打上标签。人们在发布某个软件版本（比如 v1.0 等等）的时候，经常这么做。</w:t>
      </w:r>
    </w:p>
    <w:p w14:paraId="701DBFFC" w14:textId="77777777" w:rsidR="00D837FA" w:rsidRDefault="00D837FA" w:rsidP="00D837FA">
      <w:pPr>
        <w:pStyle w:val="a3"/>
        <w:ind w:left="720"/>
      </w:pPr>
      <w:r>
        <w:t xml:space="preserve">本节我们一起来学习如何列出所有可用的标签，如何新建标签，以及各种不同类型标签之间的差别。 </w:t>
      </w:r>
    </w:p>
    <w:p w14:paraId="405B2BFF" w14:textId="77777777" w:rsidR="00D837FA" w:rsidRDefault="00717723" w:rsidP="00D837FA">
      <w:pPr>
        <w:ind w:left="720"/>
      </w:pPr>
      <w:r>
        <w:lastRenderedPageBreak/>
        <w:pict w14:anchorId="635AAB58">
          <v:rect id="_x0000_i1033" style="width:0;height:1.5pt" o:hralign="center" o:hrstd="t" o:hr="t" fillcolor="#a0a0a0" stroked="f"/>
        </w:pict>
      </w:r>
    </w:p>
    <w:p w14:paraId="04B39C73" w14:textId="77777777" w:rsidR="00D837FA" w:rsidRDefault="00D837FA" w:rsidP="00D837FA">
      <w:pPr>
        <w:pStyle w:val="2"/>
        <w:ind w:left="720"/>
      </w:pPr>
      <w:bookmarkStart w:id="64" w:name="_Toc46394683"/>
      <w:r>
        <w:t>新建标签</w:t>
      </w:r>
      <w:bookmarkEnd w:id="64"/>
    </w:p>
    <w:p w14:paraId="79858DD6" w14:textId="77777777" w:rsidR="00D837FA" w:rsidRDefault="00D837FA" w:rsidP="00D837FA">
      <w:pPr>
        <w:pStyle w:val="a3"/>
        <w:ind w:left="720"/>
      </w:pPr>
      <w:r>
        <w:t>Git 使用的标签有两种类型：</w:t>
      </w:r>
      <w:r>
        <w:rPr>
          <w:rStyle w:val="a6"/>
        </w:rPr>
        <w:t>轻量级的（lightweight）</w:t>
      </w:r>
      <w:r>
        <w:t>和</w:t>
      </w:r>
      <w:r>
        <w:rPr>
          <w:rStyle w:val="a6"/>
        </w:rPr>
        <w:t>含附注的（annotated）</w:t>
      </w:r>
      <w:r>
        <w:t>。</w:t>
      </w:r>
    </w:p>
    <w:p w14:paraId="139F5570" w14:textId="77777777" w:rsidR="00D837FA" w:rsidRDefault="00D837FA" w:rsidP="00D837FA">
      <w:pPr>
        <w:pStyle w:val="a3"/>
        <w:ind w:left="720"/>
      </w:pPr>
      <w:r>
        <w:t>轻量级标签就像是个不会变化的分支，实际上它就是个指向特定提交对象的引用。</w:t>
      </w:r>
    </w:p>
    <w:p w14:paraId="629D658E" w14:textId="77777777" w:rsidR="00D837FA" w:rsidRDefault="00D837FA" w:rsidP="00D837FA">
      <w:pPr>
        <w:pStyle w:val="a3"/>
        <w:ind w:left="720"/>
      </w:pPr>
      <w:r>
        <w:t>而含附注标签，实际上是存储在仓库中的一个独立对象，它有自身的校验和信息，包含着标签的名字，电子邮件地址和日期，以及标签说明，标签本身也允许使用 GNU Privacy Guard (GPG) 来签署或验证。</w:t>
      </w:r>
    </w:p>
    <w:p w14:paraId="4B4DD772" w14:textId="77777777" w:rsidR="00D837FA" w:rsidRDefault="00D837FA" w:rsidP="00D837FA">
      <w:pPr>
        <w:pStyle w:val="a3"/>
        <w:ind w:left="720"/>
      </w:pPr>
      <w:r>
        <w:t>一般我们都建议使用含附注型的标签，以便保留相关信息；</w:t>
      </w:r>
    </w:p>
    <w:p w14:paraId="044F089C" w14:textId="77777777" w:rsidR="00D837FA" w:rsidRDefault="00D837FA" w:rsidP="00D837FA">
      <w:pPr>
        <w:pStyle w:val="a3"/>
        <w:ind w:left="720"/>
      </w:pPr>
      <w:r>
        <w:t>当然，如果只是临时性加注标签，或者不需要旁注额外信息，用轻量级标签也没问题。</w:t>
      </w:r>
    </w:p>
    <w:p w14:paraId="6709F421" w14:textId="77777777" w:rsidR="00D837FA" w:rsidRDefault="00D837FA" w:rsidP="00D837FA">
      <w:pPr>
        <w:pStyle w:val="3"/>
      </w:pPr>
      <w:bookmarkStart w:id="65" w:name="_Toc46394684"/>
      <w:r>
        <w:t>2 创建标签</w:t>
      </w:r>
      <w:bookmarkEnd w:id="65"/>
    </w:p>
    <w:p w14:paraId="03E77D52" w14:textId="77777777" w:rsidR="00D837FA" w:rsidRDefault="00D837FA" w:rsidP="00D837FA">
      <w:pPr>
        <w:pStyle w:val="HTML"/>
        <w:ind w:left="720"/>
      </w:pPr>
      <w:r>
        <w:rPr>
          <w:rStyle w:val="pun"/>
        </w:rPr>
        <w:t>[</w:t>
      </w:r>
      <w:r>
        <w:rPr>
          <w:rStyle w:val="pln"/>
        </w:rPr>
        <w:t>root@Git git</w:t>
      </w:r>
      <w:r>
        <w:rPr>
          <w:rStyle w:val="pun"/>
        </w:rPr>
        <w:t>]#</w:t>
      </w:r>
      <w:r>
        <w:rPr>
          <w:rStyle w:val="pln"/>
        </w:rPr>
        <w:t xml:space="preserve"> git tag v1</w:t>
      </w:r>
      <w:r>
        <w:rPr>
          <w:rStyle w:val="pun"/>
        </w:rPr>
        <w:t>.</w:t>
      </w:r>
      <w:r>
        <w:rPr>
          <w:rStyle w:val="lit"/>
        </w:rPr>
        <w:t>0</w:t>
      </w:r>
    </w:p>
    <w:p w14:paraId="62BF5268" w14:textId="77777777" w:rsidR="00D837FA" w:rsidRDefault="00D837FA" w:rsidP="00D837FA">
      <w:pPr>
        <w:pStyle w:val="3"/>
      </w:pPr>
      <w:bookmarkStart w:id="66" w:name="_Toc46394685"/>
      <w:r>
        <w:t>3 查看已有标签</w:t>
      </w:r>
      <w:bookmarkEnd w:id="66"/>
    </w:p>
    <w:p w14:paraId="60C952A5" w14:textId="77777777" w:rsidR="00D837FA" w:rsidRDefault="00D837FA" w:rsidP="00D837FA">
      <w:pPr>
        <w:pStyle w:val="HTML"/>
        <w:ind w:left="720"/>
        <w:rPr>
          <w:rStyle w:val="pln"/>
        </w:rPr>
      </w:pPr>
      <w:r>
        <w:rPr>
          <w:rStyle w:val="pun"/>
        </w:rPr>
        <w:t>[</w:t>
      </w:r>
      <w:r>
        <w:rPr>
          <w:rStyle w:val="pln"/>
        </w:rPr>
        <w:t>root@Git git</w:t>
      </w:r>
      <w:r>
        <w:rPr>
          <w:rStyle w:val="pun"/>
        </w:rPr>
        <w:t>]#</w:t>
      </w:r>
      <w:r>
        <w:rPr>
          <w:rStyle w:val="pln"/>
        </w:rPr>
        <w:t xml:space="preserve"> git tag</w:t>
      </w:r>
    </w:p>
    <w:p w14:paraId="26746F3E" w14:textId="77777777" w:rsidR="00D837FA" w:rsidRDefault="00D837FA" w:rsidP="00D837FA">
      <w:pPr>
        <w:pStyle w:val="HTML"/>
        <w:ind w:left="720"/>
        <w:rPr>
          <w:rStyle w:val="pln"/>
        </w:rPr>
      </w:pPr>
      <w:r>
        <w:rPr>
          <w:rStyle w:val="pln"/>
        </w:rPr>
        <w:t>v1</w:t>
      </w:r>
      <w:r>
        <w:rPr>
          <w:rStyle w:val="pun"/>
        </w:rPr>
        <w:t>.</w:t>
      </w:r>
      <w:r>
        <w:rPr>
          <w:rStyle w:val="lit"/>
        </w:rPr>
        <w:t>0</w:t>
      </w:r>
    </w:p>
    <w:p w14:paraId="5BDC5532" w14:textId="77777777" w:rsidR="00D837FA" w:rsidRDefault="00D837FA" w:rsidP="00D837FA">
      <w:pPr>
        <w:pStyle w:val="HTML"/>
        <w:ind w:left="720"/>
        <w:rPr>
          <w:rStyle w:val="pln"/>
        </w:rPr>
      </w:pPr>
      <w:r>
        <w:rPr>
          <w:rStyle w:val="pun"/>
        </w:rPr>
        <w:t>[</w:t>
      </w:r>
      <w:r>
        <w:rPr>
          <w:rStyle w:val="pln"/>
        </w:rPr>
        <w:t>root@Git git</w:t>
      </w:r>
      <w:r>
        <w:rPr>
          <w:rStyle w:val="pun"/>
        </w:rPr>
        <w:t>]#</w:t>
      </w:r>
      <w:r>
        <w:rPr>
          <w:rStyle w:val="pln"/>
        </w:rPr>
        <w:t xml:space="preserve"> git tag v1</w:t>
      </w:r>
      <w:r>
        <w:rPr>
          <w:rStyle w:val="pun"/>
        </w:rPr>
        <w:t>.</w:t>
      </w:r>
      <w:r>
        <w:rPr>
          <w:rStyle w:val="lit"/>
        </w:rPr>
        <w:t>1</w:t>
      </w:r>
    </w:p>
    <w:p w14:paraId="2EBD376E" w14:textId="77777777" w:rsidR="00D837FA" w:rsidRDefault="00D837FA" w:rsidP="00D837FA">
      <w:pPr>
        <w:pStyle w:val="HTML"/>
        <w:ind w:left="720"/>
        <w:rPr>
          <w:rStyle w:val="pln"/>
        </w:rPr>
      </w:pPr>
      <w:r>
        <w:rPr>
          <w:rStyle w:val="pun"/>
        </w:rPr>
        <w:t>[</w:t>
      </w:r>
      <w:r>
        <w:rPr>
          <w:rStyle w:val="pln"/>
        </w:rPr>
        <w:t>root@Git git</w:t>
      </w:r>
      <w:r>
        <w:rPr>
          <w:rStyle w:val="pun"/>
        </w:rPr>
        <w:t>]#</w:t>
      </w:r>
      <w:r>
        <w:rPr>
          <w:rStyle w:val="pln"/>
        </w:rPr>
        <w:t xml:space="preserve"> git tag</w:t>
      </w:r>
    </w:p>
    <w:p w14:paraId="2C044FC1" w14:textId="77777777" w:rsidR="00D837FA" w:rsidRDefault="00D837FA" w:rsidP="00D837FA">
      <w:pPr>
        <w:pStyle w:val="HTML"/>
        <w:ind w:left="720"/>
        <w:rPr>
          <w:rStyle w:val="pln"/>
        </w:rPr>
      </w:pPr>
      <w:r>
        <w:rPr>
          <w:rStyle w:val="pln"/>
        </w:rPr>
        <w:t>v1</w:t>
      </w:r>
      <w:r>
        <w:rPr>
          <w:rStyle w:val="pun"/>
        </w:rPr>
        <w:t>.</w:t>
      </w:r>
      <w:r>
        <w:rPr>
          <w:rStyle w:val="lit"/>
        </w:rPr>
        <w:t>0</w:t>
      </w:r>
    </w:p>
    <w:p w14:paraId="3C745BF5" w14:textId="77777777" w:rsidR="00D837FA" w:rsidRDefault="00D837FA" w:rsidP="00D837FA">
      <w:pPr>
        <w:pStyle w:val="HTML"/>
        <w:ind w:left="720"/>
      </w:pPr>
      <w:r>
        <w:rPr>
          <w:rStyle w:val="pln"/>
        </w:rPr>
        <w:t>v1</w:t>
      </w:r>
      <w:r>
        <w:rPr>
          <w:rStyle w:val="pun"/>
        </w:rPr>
        <w:t>.</w:t>
      </w:r>
      <w:r>
        <w:rPr>
          <w:rStyle w:val="lit"/>
        </w:rPr>
        <w:t>1</w:t>
      </w:r>
    </w:p>
    <w:p w14:paraId="56F88C5C" w14:textId="77777777" w:rsidR="00D837FA" w:rsidRDefault="00D837FA" w:rsidP="00D837FA">
      <w:pPr>
        <w:pStyle w:val="3"/>
      </w:pPr>
      <w:bookmarkStart w:id="67" w:name="_Toc46394686"/>
      <w:r>
        <w:t>4 删除标签</w:t>
      </w:r>
      <w:bookmarkEnd w:id="67"/>
    </w:p>
    <w:p w14:paraId="182D94C5" w14:textId="77777777" w:rsidR="00D837FA" w:rsidRDefault="00D837FA" w:rsidP="00D837FA">
      <w:pPr>
        <w:pStyle w:val="HTML"/>
        <w:ind w:left="720"/>
        <w:rPr>
          <w:rStyle w:val="pln"/>
        </w:rPr>
      </w:pPr>
      <w:r>
        <w:rPr>
          <w:rStyle w:val="pun"/>
        </w:rPr>
        <w:t>[</w:t>
      </w:r>
      <w:r>
        <w:rPr>
          <w:rStyle w:val="pln"/>
        </w:rPr>
        <w:t>root@Git git</w:t>
      </w:r>
      <w:r>
        <w:rPr>
          <w:rStyle w:val="pun"/>
        </w:rPr>
        <w:t>]#</w:t>
      </w:r>
      <w:r>
        <w:rPr>
          <w:rStyle w:val="pln"/>
        </w:rPr>
        <w:t xml:space="preserve"> git tag </w:t>
      </w:r>
      <w:r>
        <w:rPr>
          <w:rStyle w:val="pun"/>
        </w:rPr>
        <w:t>-</w:t>
      </w:r>
      <w:r>
        <w:rPr>
          <w:rStyle w:val="pln"/>
        </w:rPr>
        <w:t>d v1</w:t>
      </w:r>
      <w:r>
        <w:rPr>
          <w:rStyle w:val="pun"/>
        </w:rPr>
        <w:t>.</w:t>
      </w:r>
      <w:r>
        <w:rPr>
          <w:rStyle w:val="lit"/>
        </w:rPr>
        <w:t>1</w:t>
      </w:r>
    </w:p>
    <w:p w14:paraId="27B0F9E6" w14:textId="77777777" w:rsidR="00D837FA" w:rsidRDefault="00D837FA" w:rsidP="00D837FA">
      <w:pPr>
        <w:pStyle w:val="HTML"/>
        <w:ind w:left="720"/>
        <w:rPr>
          <w:rStyle w:val="pln"/>
        </w:rPr>
      </w:pPr>
      <w:r>
        <w:rPr>
          <w:rStyle w:val="typ"/>
        </w:rPr>
        <w:t>Deleted</w:t>
      </w:r>
      <w:r>
        <w:rPr>
          <w:rStyle w:val="pln"/>
        </w:rPr>
        <w:t xml:space="preserve"> tag </w:t>
      </w:r>
      <w:r>
        <w:rPr>
          <w:rStyle w:val="pun"/>
        </w:rPr>
        <w:t>‘</w:t>
      </w:r>
      <w:r>
        <w:rPr>
          <w:rStyle w:val="pln"/>
        </w:rPr>
        <w:t>v1</w:t>
      </w:r>
      <w:r>
        <w:rPr>
          <w:rStyle w:val="pun"/>
        </w:rPr>
        <w:t>.</w:t>
      </w:r>
      <w:r>
        <w:rPr>
          <w:rStyle w:val="lit"/>
        </w:rPr>
        <w:t>1</w:t>
      </w:r>
      <w:r>
        <w:rPr>
          <w:rStyle w:val="pun"/>
        </w:rPr>
        <w:t>’</w:t>
      </w:r>
      <w:r>
        <w:rPr>
          <w:rStyle w:val="pln"/>
        </w:rPr>
        <w:t xml:space="preserve"> </w:t>
      </w:r>
      <w:r>
        <w:rPr>
          <w:rStyle w:val="pun"/>
        </w:rPr>
        <w:t>(</w:t>
      </w:r>
      <w:r>
        <w:rPr>
          <w:rStyle w:val="pln"/>
        </w:rPr>
        <w:t xml:space="preserve">was </w:t>
      </w:r>
      <w:r>
        <w:rPr>
          <w:rStyle w:val="lit"/>
        </w:rPr>
        <w:t>91388f0</w:t>
      </w:r>
      <w:r>
        <w:rPr>
          <w:rStyle w:val="pun"/>
        </w:rPr>
        <w:t>)</w:t>
      </w:r>
    </w:p>
    <w:p w14:paraId="4B6FA619" w14:textId="77777777" w:rsidR="00D837FA" w:rsidRDefault="00D837FA" w:rsidP="00D837FA">
      <w:pPr>
        <w:pStyle w:val="HTML"/>
        <w:ind w:left="720"/>
        <w:rPr>
          <w:rStyle w:val="pln"/>
        </w:rPr>
      </w:pPr>
      <w:r>
        <w:rPr>
          <w:rStyle w:val="pun"/>
        </w:rPr>
        <w:t>[</w:t>
      </w:r>
      <w:r>
        <w:rPr>
          <w:rStyle w:val="pln"/>
        </w:rPr>
        <w:t>root@Git git</w:t>
      </w:r>
      <w:r>
        <w:rPr>
          <w:rStyle w:val="pun"/>
        </w:rPr>
        <w:t>]#</w:t>
      </w:r>
      <w:r>
        <w:rPr>
          <w:rStyle w:val="pln"/>
        </w:rPr>
        <w:t xml:space="preserve"> git tag</w:t>
      </w:r>
    </w:p>
    <w:p w14:paraId="1543FA1B" w14:textId="77777777" w:rsidR="00D837FA" w:rsidRDefault="00D837FA" w:rsidP="00D837FA">
      <w:pPr>
        <w:pStyle w:val="HTML"/>
        <w:ind w:left="720"/>
      </w:pPr>
      <w:r>
        <w:rPr>
          <w:rStyle w:val="pln"/>
        </w:rPr>
        <w:t>v1</w:t>
      </w:r>
      <w:r>
        <w:rPr>
          <w:rStyle w:val="pun"/>
        </w:rPr>
        <w:t>.</w:t>
      </w:r>
      <w:r>
        <w:rPr>
          <w:rStyle w:val="lit"/>
        </w:rPr>
        <w:t>0</w:t>
      </w:r>
    </w:p>
    <w:p w14:paraId="6BDE9C4C" w14:textId="77777777" w:rsidR="00D837FA" w:rsidRDefault="00D837FA" w:rsidP="00D837FA">
      <w:pPr>
        <w:pStyle w:val="3"/>
      </w:pPr>
      <w:bookmarkStart w:id="68" w:name="_Toc46394687"/>
      <w:r>
        <w:t>5 查看此版本所修改的内容</w:t>
      </w:r>
      <w:bookmarkEnd w:id="68"/>
    </w:p>
    <w:p w14:paraId="561EFC2E" w14:textId="77777777" w:rsidR="00D837FA" w:rsidRDefault="00D837FA" w:rsidP="00D837FA">
      <w:pPr>
        <w:pStyle w:val="HTML"/>
        <w:ind w:left="720"/>
        <w:rPr>
          <w:rStyle w:val="pln"/>
        </w:rPr>
      </w:pPr>
      <w:r>
        <w:rPr>
          <w:rStyle w:val="pun"/>
        </w:rPr>
        <w:lastRenderedPageBreak/>
        <w:t>[</w:t>
      </w:r>
      <w:r>
        <w:rPr>
          <w:rStyle w:val="pln"/>
        </w:rPr>
        <w:t>root@Git git</w:t>
      </w:r>
      <w:r>
        <w:rPr>
          <w:rStyle w:val="pun"/>
        </w:rPr>
        <w:t>]#</w:t>
      </w:r>
      <w:r>
        <w:rPr>
          <w:rStyle w:val="pln"/>
        </w:rPr>
        <w:t xml:space="preserve"> git show v1</w:t>
      </w:r>
      <w:r>
        <w:rPr>
          <w:rStyle w:val="pun"/>
        </w:rPr>
        <w:t>.</w:t>
      </w:r>
      <w:r>
        <w:rPr>
          <w:rStyle w:val="lit"/>
        </w:rPr>
        <w:t>0</w:t>
      </w:r>
    </w:p>
    <w:p w14:paraId="7DBD5230" w14:textId="77777777" w:rsidR="00D837FA" w:rsidRDefault="00D837FA" w:rsidP="00D837FA">
      <w:pPr>
        <w:pStyle w:val="HTML"/>
        <w:ind w:left="720"/>
        <w:rPr>
          <w:rStyle w:val="pln"/>
        </w:rPr>
      </w:pPr>
      <w:r>
        <w:rPr>
          <w:rStyle w:val="pln"/>
        </w:rPr>
        <w:t xml:space="preserve">commit </w:t>
      </w:r>
      <w:r>
        <w:rPr>
          <w:rStyle w:val="lit"/>
        </w:rPr>
        <w:t>91388f0883903ac9014e006611944f6688170ef4</w:t>
      </w:r>
    </w:p>
    <w:p w14:paraId="630707B4" w14:textId="77777777" w:rsidR="00D837FA" w:rsidRDefault="00D837FA" w:rsidP="00D837FA">
      <w:pPr>
        <w:pStyle w:val="HTML"/>
        <w:ind w:left="720"/>
        <w:rPr>
          <w:rStyle w:val="pln"/>
        </w:rPr>
      </w:pPr>
      <w:r>
        <w:rPr>
          <w:rStyle w:val="typ"/>
        </w:rPr>
        <w:t>Author</w:t>
      </w:r>
      <w:r>
        <w:rPr>
          <w:rStyle w:val="pun"/>
        </w:rPr>
        <w:t>:</w:t>
      </w:r>
      <w:r>
        <w:rPr>
          <w:rStyle w:val="pln"/>
        </w:rPr>
        <w:t xml:space="preserve"> </w:t>
      </w:r>
      <w:r>
        <w:rPr>
          <w:rStyle w:val="str"/>
        </w:rPr>
        <w:t>"syaving"</w:t>
      </w:r>
      <w:r>
        <w:rPr>
          <w:rStyle w:val="pln"/>
        </w:rPr>
        <w:t xml:space="preserve"> </w:t>
      </w:r>
      <w:r>
        <w:rPr>
          <w:rStyle w:val="pun"/>
        </w:rPr>
        <w:t>&lt;</w:t>
      </w:r>
      <w:r>
        <w:rPr>
          <w:rStyle w:val="str"/>
        </w:rPr>
        <w:t>"819044347@qq.com"</w:t>
      </w:r>
      <w:r>
        <w:rPr>
          <w:rStyle w:val="pun"/>
        </w:rPr>
        <w:t>&gt;</w:t>
      </w:r>
    </w:p>
    <w:p w14:paraId="1FBF5F6E" w14:textId="77777777" w:rsidR="00D837FA" w:rsidRDefault="00D837FA" w:rsidP="00D837FA">
      <w:pPr>
        <w:pStyle w:val="HTML"/>
        <w:ind w:left="720"/>
        <w:rPr>
          <w:rStyle w:val="pln"/>
        </w:rPr>
      </w:pPr>
      <w:r>
        <w:rPr>
          <w:rStyle w:val="typ"/>
        </w:rPr>
        <w:t>Date</w:t>
      </w:r>
      <w:r>
        <w:rPr>
          <w:rStyle w:val="pun"/>
        </w:rPr>
        <w:t>:</w:t>
      </w:r>
      <w:r>
        <w:rPr>
          <w:rStyle w:val="pln"/>
        </w:rPr>
        <w:t xml:space="preserve"> </w:t>
      </w:r>
      <w:r>
        <w:rPr>
          <w:rStyle w:val="typ"/>
        </w:rPr>
        <w:t>Fri</w:t>
      </w:r>
      <w:r>
        <w:rPr>
          <w:rStyle w:val="pln"/>
        </w:rPr>
        <w:t xml:space="preserve"> </w:t>
      </w:r>
      <w:r>
        <w:rPr>
          <w:rStyle w:val="typ"/>
        </w:rPr>
        <w:t>Dec</w:t>
      </w:r>
      <w:r>
        <w:rPr>
          <w:rStyle w:val="pln"/>
        </w:rPr>
        <w:t xml:space="preserve"> </w:t>
      </w:r>
      <w:r>
        <w:rPr>
          <w:rStyle w:val="lit"/>
        </w:rPr>
        <w:t>16</w:t>
      </w:r>
      <w:r>
        <w:rPr>
          <w:rStyle w:val="pln"/>
        </w:rPr>
        <w:t xml:space="preserve"> </w:t>
      </w:r>
      <w:r>
        <w:rPr>
          <w:rStyle w:val="lit"/>
        </w:rPr>
        <w:t>02</w:t>
      </w:r>
      <w:r>
        <w:rPr>
          <w:rStyle w:val="pun"/>
        </w:rPr>
        <w:t>:</w:t>
      </w:r>
      <w:r>
        <w:rPr>
          <w:rStyle w:val="lit"/>
        </w:rPr>
        <w:t>32</w:t>
      </w:r>
      <w:r>
        <w:rPr>
          <w:rStyle w:val="pun"/>
        </w:rPr>
        <w:t>:</w:t>
      </w:r>
      <w:r>
        <w:rPr>
          <w:rStyle w:val="lit"/>
        </w:rPr>
        <w:t>05</w:t>
      </w:r>
      <w:r>
        <w:rPr>
          <w:rStyle w:val="pln"/>
        </w:rPr>
        <w:t xml:space="preserve"> </w:t>
      </w:r>
      <w:r>
        <w:rPr>
          <w:rStyle w:val="lit"/>
        </w:rPr>
        <w:t>2016</w:t>
      </w:r>
      <w:r>
        <w:rPr>
          <w:rStyle w:val="pln"/>
        </w:rPr>
        <w:t xml:space="preserve"> </w:t>
      </w:r>
      <w:r>
        <w:rPr>
          <w:rStyle w:val="pun"/>
        </w:rPr>
        <w:t>+</w:t>
      </w:r>
      <w:r>
        <w:rPr>
          <w:rStyle w:val="lit"/>
        </w:rPr>
        <w:t>0800</w:t>
      </w:r>
    </w:p>
    <w:p w14:paraId="0BBCCD0A" w14:textId="77777777" w:rsidR="00D837FA" w:rsidRDefault="00D837FA" w:rsidP="00D837FA">
      <w:pPr>
        <w:pStyle w:val="HTML"/>
        <w:ind w:left="720"/>
        <w:rPr>
          <w:rStyle w:val="pln"/>
        </w:rPr>
      </w:pPr>
      <w:r>
        <w:rPr>
          <w:rStyle w:val="pln"/>
        </w:rPr>
        <w:t>commit dir</w:t>
      </w:r>
    </w:p>
    <w:p w14:paraId="6512B672" w14:textId="77777777" w:rsidR="00D837FA" w:rsidRDefault="00D837FA" w:rsidP="00D837FA">
      <w:pPr>
        <w:pStyle w:val="HTML"/>
        <w:ind w:left="720"/>
        <w:rPr>
          <w:rStyle w:val="pln"/>
        </w:rPr>
      </w:pPr>
      <w:r>
        <w:rPr>
          <w:rStyle w:val="pln"/>
        </w:rPr>
        <w:t xml:space="preserve">diff </w:t>
      </w:r>
      <w:r>
        <w:rPr>
          <w:rStyle w:val="pun"/>
        </w:rPr>
        <w:t>–</w:t>
      </w:r>
      <w:r>
        <w:rPr>
          <w:rStyle w:val="pln"/>
        </w:rPr>
        <w:t>git a</w:t>
      </w:r>
      <w:r>
        <w:rPr>
          <w:rStyle w:val="pun"/>
        </w:rPr>
        <w:t>/</w:t>
      </w:r>
      <w:r>
        <w:rPr>
          <w:rStyle w:val="pln"/>
        </w:rPr>
        <w:t>readme b</w:t>
      </w:r>
      <w:r>
        <w:rPr>
          <w:rStyle w:val="pun"/>
        </w:rPr>
        <w:t>/</w:t>
      </w:r>
      <w:r>
        <w:rPr>
          <w:rStyle w:val="pln"/>
        </w:rPr>
        <w:t>readme</w:t>
      </w:r>
    </w:p>
    <w:p w14:paraId="19EE2E00" w14:textId="77777777" w:rsidR="00D837FA" w:rsidRDefault="00D837FA" w:rsidP="00D837FA">
      <w:pPr>
        <w:pStyle w:val="HTML"/>
        <w:ind w:left="720"/>
        <w:rPr>
          <w:rStyle w:val="pln"/>
        </w:rPr>
      </w:pPr>
      <w:r>
        <w:rPr>
          <w:rStyle w:val="pln"/>
        </w:rPr>
        <w:t xml:space="preserve">index </w:t>
      </w:r>
      <w:r>
        <w:rPr>
          <w:rStyle w:val="lit"/>
        </w:rPr>
        <w:t>7a3d711.</w:t>
      </w:r>
      <w:r>
        <w:rPr>
          <w:rStyle w:val="pun"/>
        </w:rPr>
        <w:t>.</w:t>
      </w:r>
      <w:r>
        <w:rPr>
          <w:rStyle w:val="pln"/>
        </w:rPr>
        <w:t xml:space="preserve">bfecb47 </w:t>
      </w:r>
      <w:r>
        <w:rPr>
          <w:rStyle w:val="lit"/>
        </w:rPr>
        <w:t>100644</w:t>
      </w:r>
    </w:p>
    <w:p w14:paraId="61676FC5" w14:textId="77777777" w:rsidR="00D837FA" w:rsidRDefault="00D837FA" w:rsidP="00D837FA">
      <w:pPr>
        <w:pStyle w:val="HTML"/>
        <w:ind w:left="720"/>
        <w:rPr>
          <w:rStyle w:val="pln"/>
        </w:rPr>
      </w:pPr>
      <w:r>
        <w:rPr>
          <w:rStyle w:val="pun"/>
        </w:rPr>
        <w:t>—</w:t>
      </w:r>
      <w:r>
        <w:rPr>
          <w:rStyle w:val="pln"/>
        </w:rPr>
        <w:t xml:space="preserve"> a</w:t>
      </w:r>
      <w:r>
        <w:rPr>
          <w:rStyle w:val="pun"/>
        </w:rPr>
        <w:t>/</w:t>
      </w:r>
      <w:r>
        <w:rPr>
          <w:rStyle w:val="pln"/>
        </w:rPr>
        <w:t>readme</w:t>
      </w:r>
    </w:p>
    <w:p w14:paraId="5837B421" w14:textId="77777777" w:rsidR="00D837FA" w:rsidRDefault="00D837FA" w:rsidP="00D837FA">
      <w:pPr>
        <w:pStyle w:val="HTML"/>
        <w:ind w:left="720"/>
        <w:rPr>
          <w:rStyle w:val="pln"/>
        </w:rPr>
      </w:pPr>
      <w:r>
        <w:rPr>
          <w:rStyle w:val="pun"/>
        </w:rPr>
        <w:t>+++</w:t>
      </w:r>
      <w:r>
        <w:rPr>
          <w:rStyle w:val="pln"/>
        </w:rPr>
        <w:t xml:space="preserve"> b</w:t>
      </w:r>
      <w:r>
        <w:rPr>
          <w:rStyle w:val="pun"/>
        </w:rPr>
        <w:t>/</w:t>
      </w:r>
      <w:r>
        <w:rPr>
          <w:rStyle w:val="pln"/>
        </w:rPr>
        <w:t>readme</w:t>
      </w:r>
    </w:p>
    <w:p w14:paraId="6C062E7A" w14:textId="77777777" w:rsidR="00D837FA" w:rsidRDefault="00D837FA" w:rsidP="00D837FA">
      <w:pPr>
        <w:pStyle w:val="HTML"/>
        <w:ind w:left="720"/>
        <w:rPr>
          <w:rStyle w:val="pln"/>
        </w:rPr>
      </w:pPr>
      <w:r>
        <w:rPr>
          <w:rStyle w:val="pun"/>
        </w:rPr>
        <w:t>@@</w:t>
      </w:r>
      <w:r>
        <w:rPr>
          <w:rStyle w:val="pln"/>
        </w:rPr>
        <w:t xml:space="preserve"> </w:t>
      </w:r>
      <w:r>
        <w:rPr>
          <w:rStyle w:val="pun"/>
        </w:rPr>
        <w:t>-</w:t>
      </w:r>
      <w:r>
        <w:rPr>
          <w:rStyle w:val="lit"/>
        </w:rPr>
        <w:t>1</w:t>
      </w:r>
      <w:r>
        <w:rPr>
          <w:rStyle w:val="pun"/>
        </w:rPr>
        <w:t>,</w:t>
      </w:r>
      <w:r>
        <w:rPr>
          <w:rStyle w:val="lit"/>
        </w:rPr>
        <w:t>2</w:t>
      </w:r>
      <w:r>
        <w:rPr>
          <w:rStyle w:val="pln"/>
        </w:rPr>
        <w:t xml:space="preserve"> </w:t>
      </w:r>
      <w:r>
        <w:rPr>
          <w:rStyle w:val="pun"/>
        </w:rPr>
        <w:t>+</w:t>
      </w:r>
      <w:r>
        <w:rPr>
          <w:rStyle w:val="lit"/>
        </w:rPr>
        <w:t>1</w:t>
      </w:r>
      <w:r>
        <w:rPr>
          <w:rStyle w:val="pun"/>
        </w:rPr>
        <w:t>,</w:t>
      </w:r>
      <w:r>
        <w:rPr>
          <w:rStyle w:val="lit"/>
        </w:rPr>
        <w:t>3</w:t>
      </w:r>
      <w:r>
        <w:rPr>
          <w:rStyle w:val="pln"/>
        </w:rPr>
        <w:t xml:space="preserve"> </w:t>
      </w:r>
      <w:r>
        <w:rPr>
          <w:rStyle w:val="pun"/>
        </w:rPr>
        <w:t>@@</w:t>
      </w:r>
    </w:p>
    <w:p w14:paraId="4431EC04" w14:textId="77777777" w:rsidR="00D837FA" w:rsidRDefault="00D837FA" w:rsidP="00D837FA">
      <w:pPr>
        <w:pStyle w:val="HTML"/>
        <w:ind w:left="720"/>
        <w:rPr>
          <w:rStyle w:val="pln"/>
        </w:rPr>
      </w:pPr>
      <w:r>
        <w:rPr>
          <w:rStyle w:val="pln"/>
        </w:rPr>
        <w:t>text</w:t>
      </w:r>
    </w:p>
    <w:p w14:paraId="4A382C4B" w14:textId="77777777" w:rsidR="00D837FA" w:rsidRDefault="00D837FA" w:rsidP="00D837FA">
      <w:pPr>
        <w:pStyle w:val="HTML"/>
        <w:ind w:left="720"/>
        <w:rPr>
          <w:rStyle w:val="pln"/>
        </w:rPr>
      </w:pPr>
      <w:r>
        <w:rPr>
          <w:rStyle w:val="pln"/>
        </w:rPr>
        <w:t>hello git</w:t>
      </w:r>
    </w:p>
    <w:p w14:paraId="68082717" w14:textId="77777777" w:rsidR="00D837FA" w:rsidRDefault="00D837FA" w:rsidP="00D837FA">
      <w:pPr>
        <w:pStyle w:val="HTML"/>
        <w:ind w:left="720"/>
        <w:rPr>
          <w:rStyle w:val="pln"/>
        </w:rPr>
      </w:pPr>
      <w:r>
        <w:rPr>
          <w:rStyle w:val="pun"/>
        </w:rPr>
        <w:t>+</w:t>
      </w:r>
      <w:r>
        <w:rPr>
          <w:rStyle w:val="kwd"/>
        </w:rPr>
        <w:t>use</w:t>
      </w:r>
      <w:r>
        <w:rPr>
          <w:rStyle w:val="pln"/>
        </w:rPr>
        <w:t xml:space="preserve"> commit</w:t>
      </w:r>
    </w:p>
    <w:p w14:paraId="1BD08223" w14:textId="77777777" w:rsidR="00D837FA" w:rsidRDefault="00D837FA" w:rsidP="00D837FA">
      <w:pPr>
        <w:pStyle w:val="HTML"/>
        <w:ind w:left="720"/>
        <w:rPr>
          <w:rStyle w:val="pln"/>
        </w:rPr>
      </w:pPr>
      <w:r>
        <w:rPr>
          <w:rStyle w:val="pun"/>
        </w:rPr>
        <w:t>[</w:t>
      </w:r>
      <w:r>
        <w:rPr>
          <w:rStyle w:val="pln"/>
        </w:rPr>
        <w:t>root@Git git</w:t>
      </w:r>
      <w:r>
        <w:rPr>
          <w:rStyle w:val="pun"/>
        </w:rPr>
        <w:t>]#</w:t>
      </w:r>
      <w:r>
        <w:rPr>
          <w:rStyle w:val="pln"/>
        </w:rPr>
        <w:t xml:space="preserve"> git log </w:t>
      </w:r>
      <w:r>
        <w:rPr>
          <w:rStyle w:val="pun"/>
        </w:rPr>
        <w:t>–</w:t>
      </w:r>
      <w:r>
        <w:rPr>
          <w:rStyle w:val="pln"/>
        </w:rPr>
        <w:t>oneline</w:t>
      </w:r>
    </w:p>
    <w:p w14:paraId="291D37F5" w14:textId="77777777" w:rsidR="00D837FA" w:rsidRDefault="00D837FA" w:rsidP="00D837FA">
      <w:pPr>
        <w:pStyle w:val="HTML"/>
        <w:ind w:left="720"/>
        <w:rPr>
          <w:rStyle w:val="pln"/>
        </w:rPr>
      </w:pPr>
      <w:r>
        <w:rPr>
          <w:rStyle w:val="lit"/>
        </w:rPr>
        <w:t>91388f0</w:t>
      </w:r>
      <w:r>
        <w:rPr>
          <w:rStyle w:val="pln"/>
        </w:rPr>
        <w:t xml:space="preserve"> commit dir</w:t>
      </w:r>
    </w:p>
    <w:p w14:paraId="60F8712B" w14:textId="77777777" w:rsidR="00D837FA" w:rsidRDefault="00D837FA" w:rsidP="00D837FA">
      <w:pPr>
        <w:pStyle w:val="HTML"/>
        <w:ind w:left="720"/>
        <w:rPr>
          <w:rStyle w:val="pln"/>
        </w:rPr>
      </w:pPr>
      <w:r>
        <w:rPr>
          <w:rStyle w:val="pln"/>
        </w:rPr>
        <w:t>e435fe8 add readme</w:t>
      </w:r>
    </w:p>
    <w:p w14:paraId="361A5D2E" w14:textId="77777777" w:rsidR="00D837FA" w:rsidRDefault="00D837FA" w:rsidP="00D837FA">
      <w:pPr>
        <w:pStyle w:val="HTML"/>
        <w:ind w:left="720"/>
      </w:pPr>
      <w:r>
        <w:rPr>
          <w:rStyle w:val="lit"/>
        </w:rPr>
        <w:t>2525062</w:t>
      </w:r>
      <w:r>
        <w:rPr>
          <w:rStyle w:val="pln"/>
        </w:rPr>
        <w:t xml:space="preserve"> add readme</w:t>
      </w:r>
    </w:p>
    <w:p w14:paraId="4DA2AD6D" w14:textId="74E41805" w:rsidR="004A3DE7" w:rsidRDefault="004A3DE7" w:rsidP="00052EA4"/>
    <w:p w14:paraId="6D7A6775" w14:textId="0BDFE639" w:rsidR="004A3DE7" w:rsidRDefault="004A3DE7" w:rsidP="00052EA4"/>
    <w:p w14:paraId="278FCFC8" w14:textId="5322F28A" w:rsidR="004A3DE7" w:rsidRDefault="004A3DE7" w:rsidP="00052EA4"/>
    <w:p w14:paraId="7EBF6B86" w14:textId="2515B464" w:rsidR="004A3DE7" w:rsidRDefault="009304A9" w:rsidP="009304A9">
      <w:pPr>
        <w:pStyle w:val="2"/>
      </w:pPr>
      <w:bookmarkStart w:id="69" w:name="_Toc46394688"/>
      <w:r w:rsidRPr="009304A9">
        <w:t>Git 远程仓库(Github)</w:t>
      </w:r>
      <w:bookmarkEnd w:id="69"/>
    </w:p>
    <w:p w14:paraId="0B694BC9" w14:textId="618D0C06" w:rsidR="004A3DE7" w:rsidRDefault="004A3DE7" w:rsidP="00052EA4"/>
    <w:p w14:paraId="7B13303F" w14:textId="2A2EDA92" w:rsidR="004A3DE7" w:rsidRDefault="004A3DE7" w:rsidP="00052EA4"/>
    <w:p w14:paraId="667E0D22" w14:textId="77777777" w:rsidR="009304A9" w:rsidRDefault="009304A9" w:rsidP="009304A9">
      <w:pPr>
        <w:pStyle w:val="a3"/>
      </w:pPr>
      <w:r>
        <w:t xml:space="preserve">Git 并不像 SVN 那样有个中心服务器。 </w:t>
      </w:r>
    </w:p>
    <w:p w14:paraId="0CCAB130" w14:textId="77777777" w:rsidR="009304A9" w:rsidRDefault="009304A9" w:rsidP="009304A9">
      <w:pPr>
        <w:pStyle w:val="a3"/>
      </w:pPr>
      <w:r>
        <w:t>目前我们使用到的 Git 命令都是在本地执行，如果你想通过 Git 分享你的代码或者与其他开发人员合作。 你就需要将数据放到一台其他开发人员能够连接的服务器上。</w:t>
      </w:r>
    </w:p>
    <w:p w14:paraId="56FC3E20" w14:textId="77777777" w:rsidR="009304A9" w:rsidRDefault="009304A9" w:rsidP="009304A9">
      <w:pPr>
        <w:pStyle w:val="a3"/>
      </w:pPr>
      <w:r>
        <w:t xml:space="preserve">本例使用了 Github 作为远程仓库，你可以先阅读我们的 </w:t>
      </w:r>
      <w:hyperlink r:id="rId62" w:tgtFrame="_blank" w:history="1">
        <w:r>
          <w:rPr>
            <w:rStyle w:val="a4"/>
          </w:rPr>
          <w:t>Github 简明教程。</w:t>
        </w:r>
      </w:hyperlink>
      <w:r>
        <w:t xml:space="preserve"> </w:t>
      </w:r>
    </w:p>
    <w:p w14:paraId="25E83A9A" w14:textId="77777777" w:rsidR="009304A9" w:rsidRDefault="00717723" w:rsidP="009304A9">
      <w:r>
        <w:pict w14:anchorId="29BF36CC">
          <v:rect id="_x0000_i1034" style="width:0;height:1.5pt" o:hralign="center" o:hrstd="t" o:hr="t" fillcolor="#a0a0a0" stroked="f"/>
        </w:pict>
      </w:r>
    </w:p>
    <w:p w14:paraId="591CEBC7" w14:textId="77777777" w:rsidR="009304A9" w:rsidRDefault="009304A9" w:rsidP="009304A9">
      <w:pPr>
        <w:pStyle w:val="2"/>
      </w:pPr>
      <w:bookmarkStart w:id="70" w:name="_Toc46394689"/>
      <w:r>
        <w:t>添加远程库</w:t>
      </w:r>
      <w:bookmarkEnd w:id="70"/>
    </w:p>
    <w:p w14:paraId="458E1639" w14:textId="77777777" w:rsidR="009304A9" w:rsidRDefault="009304A9" w:rsidP="009304A9">
      <w:pPr>
        <w:pStyle w:val="a3"/>
      </w:pPr>
      <w:r>
        <w:t>要添加一个新的远程仓库，可以指定一个简单的名字，以便将来引用,命令格式如下：</w:t>
      </w:r>
    </w:p>
    <w:p w14:paraId="76F755E1" w14:textId="77777777" w:rsidR="009304A9" w:rsidRDefault="009304A9" w:rsidP="009304A9">
      <w:pPr>
        <w:pStyle w:val="HTML"/>
      </w:pPr>
      <w:r>
        <w:rPr>
          <w:rStyle w:val="pln"/>
        </w:rPr>
        <w:t xml:space="preserve">git remote add </w:t>
      </w:r>
      <w:r>
        <w:rPr>
          <w:rStyle w:val="pun"/>
        </w:rPr>
        <w:t>[</w:t>
      </w:r>
      <w:r>
        <w:rPr>
          <w:rStyle w:val="pln"/>
        </w:rPr>
        <w:t>shortname</w:t>
      </w:r>
      <w:r>
        <w:rPr>
          <w:rStyle w:val="pun"/>
        </w:rPr>
        <w:t>]</w:t>
      </w:r>
      <w:r>
        <w:rPr>
          <w:rStyle w:val="pln"/>
        </w:rPr>
        <w:t xml:space="preserve"> </w:t>
      </w:r>
      <w:r>
        <w:rPr>
          <w:rStyle w:val="pun"/>
        </w:rPr>
        <w:t>[</w:t>
      </w:r>
      <w:r>
        <w:rPr>
          <w:rStyle w:val="pln"/>
        </w:rPr>
        <w:t>url</w:t>
      </w:r>
      <w:r>
        <w:rPr>
          <w:rStyle w:val="pun"/>
        </w:rPr>
        <w:t>]</w:t>
      </w:r>
    </w:p>
    <w:p w14:paraId="09A69C64" w14:textId="77777777" w:rsidR="009304A9" w:rsidRDefault="009304A9" w:rsidP="009304A9">
      <w:pPr>
        <w:pStyle w:val="a3"/>
      </w:pPr>
      <w:r>
        <w:lastRenderedPageBreak/>
        <w:t xml:space="preserve">本例以 Github 为例作为远程仓库，如果你没有 Github 可以在官网 </w:t>
      </w:r>
      <w:hyperlink r:id="rId63" w:tgtFrame="_blank" w:history="1">
        <w:r>
          <w:rPr>
            <w:rStyle w:val="a4"/>
          </w:rPr>
          <w:t>https://github.com/</w:t>
        </w:r>
      </w:hyperlink>
      <w:r>
        <w:t>注册。</w:t>
      </w:r>
    </w:p>
    <w:p w14:paraId="57CA6159" w14:textId="77777777" w:rsidR="009304A9" w:rsidRDefault="009304A9" w:rsidP="009304A9">
      <w:pPr>
        <w:pStyle w:val="a3"/>
      </w:pPr>
      <w:r>
        <w:t>由于你的本地 Git 仓库和 GitHub 仓库之间的传输是通过SSH加密的，所以我们需要配置验证信息：</w:t>
      </w:r>
    </w:p>
    <w:p w14:paraId="0A0575F1" w14:textId="77777777" w:rsidR="009304A9" w:rsidRDefault="009304A9" w:rsidP="009304A9">
      <w:pPr>
        <w:pStyle w:val="a3"/>
      </w:pPr>
      <w:r>
        <w:t>使用以下命令生成 SSH Key：</w:t>
      </w:r>
    </w:p>
    <w:p w14:paraId="0E8A5387" w14:textId="77777777" w:rsidR="009304A9" w:rsidRDefault="009304A9" w:rsidP="009304A9">
      <w:pPr>
        <w:pStyle w:val="HTML"/>
      </w:pPr>
      <w:r>
        <w:rPr>
          <w:rStyle w:val="pln"/>
        </w:rPr>
        <w:t>$ ssh</w:t>
      </w:r>
      <w:r>
        <w:rPr>
          <w:rStyle w:val="pun"/>
        </w:rPr>
        <w:t>-</w:t>
      </w:r>
      <w:r>
        <w:rPr>
          <w:rStyle w:val="pln"/>
        </w:rPr>
        <w:t xml:space="preserve">keygen </w:t>
      </w:r>
      <w:r>
        <w:rPr>
          <w:rStyle w:val="pun"/>
        </w:rPr>
        <w:t>-</w:t>
      </w:r>
      <w:r>
        <w:rPr>
          <w:rStyle w:val="pln"/>
        </w:rPr>
        <w:t xml:space="preserve">t rsa </w:t>
      </w:r>
      <w:r>
        <w:rPr>
          <w:rStyle w:val="pun"/>
        </w:rPr>
        <w:t>-</w:t>
      </w:r>
      <w:r>
        <w:rPr>
          <w:rStyle w:val="pln"/>
        </w:rPr>
        <w:t xml:space="preserve">C </w:t>
      </w:r>
      <w:r>
        <w:rPr>
          <w:rStyle w:val="str"/>
        </w:rPr>
        <w:t>"youremail@example.com"</w:t>
      </w:r>
    </w:p>
    <w:p w14:paraId="6BB325A0" w14:textId="77777777" w:rsidR="009304A9" w:rsidRDefault="009304A9" w:rsidP="009304A9">
      <w:pPr>
        <w:pStyle w:val="a3"/>
      </w:pPr>
      <w:r>
        <w:t xml:space="preserve">后面的 </w:t>
      </w:r>
      <w:r>
        <w:rPr>
          <w:rStyle w:val="a6"/>
        </w:rPr>
        <w:t>your_email@youremail.com</w:t>
      </w:r>
      <w:r>
        <w:t xml:space="preserve"> 改为你在 Github 上注册的邮箱，之后会要求确认路径和输入密码，我们这使用默认的一路回车就行。成功的话会在 ~/ 下生成 .ssh 文件夹，进去，打开 </w:t>
      </w:r>
      <w:r>
        <w:rPr>
          <w:rStyle w:val="a6"/>
        </w:rPr>
        <w:t>id_rsa.pub</w:t>
      </w:r>
      <w:r>
        <w:t xml:space="preserve">，复制里面的 </w:t>
      </w:r>
      <w:r>
        <w:rPr>
          <w:rStyle w:val="a6"/>
        </w:rPr>
        <w:t>key</w:t>
      </w:r>
      <w:r>
        <w:t>。</w:t>
      </w:r>
    </w:p>
    <w:p w14:paraId="52B7652F" w14:textId="77777777" w:rsidR="009304A9" w:rsidRDefault="009304A9" w:rsidP="009304A9">
      <w:pPr>
        <w:pStyle w:val="a3"/>
      </w:pPr>
      <w:r>
        <w:t>回到 github 上，进入 Account =&gt; Settings（账户配置）。</w:t>
      </w:r>
    </w:p>
    <w:p w14:paraId="60B191DE" w14:textId="42D91B57" w:rsidR="009304A9" w:rsidRDefault="009304A9" w:rsidP="009304A9">
      <w:pPr>
        <w:pStyle w:val="a3"/>
      </w:pPr>
      <w:r>
        <w:rPr>
          <w:noProof/>
        </w:rPr>
        <w:drawing>
          <wp:inline distT="0" distB="0" distL="0" distR="0" wp14:anchorId="27A6030F" wp14:editId="7F5389C4">
            <wp:extent cx="5274310" cy="2776220"/>
            <wp:effectExtent l="0" t="0" r="254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76220"/>
                    </a:xfrm>
                    <a:prstGeom prst="rect">
                      <a:avLst/>
                    </a:prstGeom>
                    <a:noFill/>
                    <a:ln>
                      <a:noFill/>
                    </a:ln>
                  </pic:spPr>
                </pic:pic>
              </a:graphicData>
            </a:graphic>
          </wp:inline>
        </w:drawing>
      </w:r>
    </w:p>
    <w:p w14:paraId="1735CAAB" w14:textId="77777777" w:rsidR="009304A9" w:rsidRDefault="009304A9" w:rsidP="009304A9">
      <w:pPr>
        <w:pStyle w:val="a3"/>
      </w:pPr>
      <w:r>
        <w:t xml:space="preserve">左边选择 </w:t>
      </w:r>
      <w:r>
        <w:rPr>
          <w:rStyle w:val="a6"/>
        </w:rPr>
        <w:t>SSH and GPG keys</w:t>
      </w:r>
      <w:r>
        <w:t xml:space="preserve">，然后点击 </w:t>
      </w:r>
      <w:r>
        <w:rPr>
          <w:rStyle w:val="a6"/>
        </w:rPr>
        <w:t>New SSH key</w:t>
      </w:r>
      <w:r>
        <w:t xml:space="preserve"> 按钮,title 设置标题，可以随便填，粘贴在你电脑上生成的 key。</w:t>
      </w:r>
    </w:p>
    <w:p w14:paraId="05ACAD82" w14:textId="445E513E" w:rsidR="009304A9" w:rsidRDefault="009304A9" w:rsidP="009304A9">
      <w:pPr>
        <w:pStyle w:val="a3"/>
      </w:pPr>
      <w:r>
        <w:rPr>
          <w:noProof/>
        </w:rPr>
        <w:lastRenderedPageBreak/>
        <w:drawing>
          <wp:inline distT="0" distB="0" distL="0" distR="0" wp14:anchorId="26D023DA" wp14:editId="2D2A21C5">
            <wp:extent cx="5274310" cy="34353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4C890E38" w14:textId="77777777" w:rsidR="009304A9" w:rsidRDefault="009304A9" w:rsidP="009304A9">
      <w:pPr>
        <w:pStyle w:val="a3"/>
      </w:pPr>
      <w:r>
        <w:t xml:space="preserve">添加成功后界面如下所示 </w:t>
      </w:r>
    </w:p>
    <w:p w14:paraId="40F36AD0" w14:textId="69FE5427" w:rsidR="009304A9" w:rsidRDefault="009304A9" w:rsidP="009304A9">
      <w:pPr>
        <w:pStyle w:val="a3"/>
      </w:pPr>
      <w:r>
        <w:rPr>
          <w:noProof/>
        </w:rPr>
        <w:drawing>
          <wp:inline distT="0" distB="0" distL="0" distR="0" wp14:anchorId="19FC2E07" wp14:editId="455BB367">
            <wp:extent cx="5274310" cy="17741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774190"/>
                    </a:xfrm>
                    <a:prstGeom prst="rect">
                      <a:avLst/>
                    </a:prstGeom>
                    <a:noFill/>
                    <a:ln>
                      <a:noFill/>
                    </a:ln>
                  </pic:spPr>
                </pic:pic>
              </a:graphicData>
            </a:graphic>
          </wp:inline>
        </w:drawing>
      </w:r>
    </w:p>
    <w:p w14:paraId="555579B0" w14:textId="77777777" w:rsidR="009304A9" w:rsidRDefault="009304A9" w:rsidP="009304A9">
      <w:pPr>
        <w:pStyle w:val="a3"/>
      </w:pPr>
      <w:r>
        <w:t>为了验证是否成功，输入以下命令：</w:t>
      </w:r>
    </w:p>
    <w:p w14:paraId="4B2A43C2" w14:textId="77777777" w:rsidR="009304A9" w:rsidRDefault="009304A9" w:rsidP="009304A9">
      <w:pPr>
        <w:pStyle w:val="HTML"/>
        <w:rPr>
          <w:rStyle w:val="pln"/>
        </w:rPr>
      </w:pPr>
      <w:r>
        <w:rPr>
          <w:rStyle w:val="pln"/>
        </w:rPr>
        <w:t xml:space="preserve">$ ssh </w:t>
      </w:r>
      <w:r>
        <w:rPr>
          <w:rStyle w:val="pun"/>
        </w:rPr>
        <w:t>-</w:t>
      </w:r>
      <w:r>
        <w:rPr>
          <w:rStyle w:val="pln"/>
        </w:rPr>
        <w:t>T git@github</w:t>
      </w:r>
      <w:r>
        <w:rPr>
          <w:rStyle w:val="pun"/>
        </w:rPr>
        <w:t>.</w:t>
      </w:r>
      <w:r>
        <w:rPr>
          <w:rStyle w:val="pln"/>
        </w:rPr>
        <w:t>com</w:t>
      </w:r>
    </w:p>
    <w:p w14:paraId="2F7635C1" w14:textId="77777777" w:rsidR="009304A9" w:rsidRDefault="009304A9" w:rsidP="009304A9">
      <w:pPr>
        <w:pStyle w:val="HTML"/>
      </w:pPr>
      <w:r>
        <w:rPr>
          <w:rStyle w:val="typ"/>
        </w:rPr>
        <w:t>Hi</w:t>
      </w:r>
      <w:r>
        <w:rPr>
          <w:rStyle w:val="pln"/>
        </w:rPr>
        <w:t xml:space="preserve"> tianqixin</w:t>
      </w:r>
      <w:r>
        <w:rPr>
          <w:rStyle w:val="pun"/>
        </w:rPr>
        <w:t>!</w:t>
      </w:r>
      <w:r>
        <w:rPr>
          <w:rStyle w:val="pln"/>
        </w:rPr>
        <w:t xml:space="preserve"> </w:t>
      </w:r>
      <w:r>
        <w:rPr>
          <w:rStyle w:val="typ"/>
        </w:rPr>
        <w:t>You</w:t>
      </w:r>
      <w:r>
        <w:rPr>
          <w:rStyle w:val="str"/>
        </w:rPr>
        <w:t>'ve successfully authenticated, but GitHub does not provide shell access.</w:t>
      </w:r>
    </w:p>
    <w:p w14:paraId="64F90381" w14:textId="77777777" w:rsidR="009304A9" w:rsidRDefault="009304A9" w:rsidP="009304A9">
      <w:pPr>
        <w:pStyle w:val="a3"/>
      </w:pPr>
      <w:r>
        <w:t>以下命令说明我们已成功连上 Github。</w:t>
      </w:r>
    </w:p>
    <w:p w14:paraId="40085643" w14:textId="77777777" w:rsidR="009304A9" w:rsidRDefault="009304A9" w:rsidP="009304A9">
      <w:pPr>
        <w:pStyle w:val="a3"/>
      </w:pPr>
      <w:r>
        <w:t>之后登录后点击" New repository " 如下图所示：</w:t>
      </w:r>
    </w:p>
    <w:p w14:paraId="1AE21F7C" w14:textId="7775F229" w:rsidR="009304A9" w:rsidRDefault="009304A9" w:rsidP="009304A9">
      <w:r>
        <w:rPr>
          <w:noProof/>
        </w:rPr>
        <w:lastRenderedPageBreak/>
        <w:drawing>
          <wp:inline distT="0" distB="0" distL="0" distR="0" wp14:anchorId="7A7E6F1F" wp14:editId="6215C00F">
            <wp:extent cx="5274310" cy="145161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451610"/>
                    </a:xfrm>
                    <a:prstGeom prst="rect">
                      <a:avLst/>
                    </a:prstGeom>
                    <a:noFill/>
                    <a:ln>
                      <a:noFill/>
                    </a:ln>
                  </pic:spPr>
                </pic:pic>
              </a:graphicData>
            </a:graphic>
          </wp:inline>
        </w:drawing>
      </w:r>
    </w:p>
    <w:p w14:paraId="6FDE9509" w14:textId="77777777" w:rsidR="009304A9" w:rsidRDefault="009304A9" w:rsidP="009304A9">
      <w:pPr>
        <w:pStyle w:val="a3"/>
      </w:pPr>
      <w:r>
        <w:t>之后在在Repository name 填入 runoob-git-test(远程仓库名) ，其他保持默认设置，点击"Create repository"按钮，就成功地创建了一个新的Git仓库：</w:t>
      </w:r>
    </w:p>
    <w:p w14:paraId="490874ED" w14:textId="1A7EA818" w:rsidR="009304A9" w:rsidRDefault="009304A9" w:rsidP="009304A9">
      <w:r>
        <w:rPr>
          <w:noProof/>
        </w:rPr>
        <w:drawing>
          <wp:inline distT="0" distB="0" distL="0" distR="0" wp14:anchorId="5F79FB62" wp14:editId="6B223601">
            <wp:extent cx="5274310" cy="352298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522980"/>
                    </a:xfrm>
                    <a:prstGeom prst="rect">
                      <a:avLst/>
                    </a:prstGeom>
                    <a:noFill/>
                    <a:ln>
                      <a:noFill/>
                    </a:ln>
                  </pic:spPr>
                </pic:pic>
              </a:graphicData>
            </a:graphic>
          </wp:inline>
        </w:drawing>
      </w:r>
    </w:p>
    <w:p w14:paraId="647A8F46" w14:textId="77777777" w:rsidR="009304A9" w:rsidRDefault="009304A9" w:rsidP="009304A9">
      <w:pPr>
        <w:pStyle w:val="a3"/>
      </w:pPr>
      <w:r>
        <w:t>创建成功后，显示如下信息：</w:t>
      </w:r>
    </w:p>
    <w:p w14:paraId="4CD74ED7" w14:textId="56A381B2" w:rsidR="009304A9" w:rsidRDefault="009304A9" w:rsidP="009304A9">
      <w:r>
        <w:rPr>
          <w:noProof/>
        </w:rPr>
        <w:lastRenderedPageBreak/>
        <w:drawing>
          <wp:inline distT="0" distB="0" distL="0" distR="0" wp14:anchorId="65ADDA02" wp14:editId="0BDA7412">
            <wp:extent cx="5274310" cy="233807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38070"/>
                    </a:xfrm>
                    <a:prstGeom prst="rect">
                      <a:avLst/>
                    </a:prstGeom>
                    <a:noFill/>
                    <a:ln>
                      <a:noFill/>
                    </a:ln>
                  </pic:spPr>
                </pic:pic>
              </a:graphicData>
            </a:graphic>
          </wp:inline>
        </w:drawing>
      </w:r>
    </w:p>
    <w:p w14:paraId="7AF862D9" w14:textId="77777777" w:rsidR="009304A9" w:rsidRDefault="009304A9" w:rsidP="009304A9">
      <w:pPr>
        <w:pStyle w:val="a3"/>
      </w:pPr>
      <w:r>
        <w:t>以上信息告诉我们可以从这个仓库克隆出新的仓库，也可以把本地仓库的内容推送到GitHub仓库。</w:t>
      </w:r>
    </w:p>
    <w:p w14:paraId="25F50962" w14:textId="77777777" w:rsidR="009304A9" w:rsidRDefault="009304A9" w:rsidP="009304A9">
      <w:pPr>
        <w:pStyle w:val="a3"/>
      </w:pPr>
      <w:r>
        <w:t>现在，我们根据 GitHub 的提示，在本地的仓库下运行命令：</w:t>
      </w:r>
    </w:p>
    <w:p w14:paraId="4475B377" w14:textId="77777777" w:rsidR="009304A9" w:rsidRDefault="009304A9" w:rsidP="009304A9">
      <w:pPr>
        <w:pStyle w:val="HTML"/>
        <w:rPr>
          <w:rStyle w:val="pln"/>
        </w:rPr>
      </w:pPr>
      <w:r>
        <w:rPr>
          <w:rStyle w:val="pln"/>
        </w:rPr>
        <w:t>$ mkdir runoob</w:t>
      </w:r>
      <w:r>
        <w:rPr>
          <w:rStyle w:val="pun"/>
        </w:rPr>
        <w:t>-</w:t>
      </w:r>
      <w:r>
        <w:rPr>
          <w:rStyle w:val="pln"/>
        </w:rPr>
        <w:t>git</w:t>
      </w:r>
      <w:r>
        <w:rPr>
          <w:rStyle w:val="pun"/>
        </w:rPr>
        <w:t>-</w:t>
      </w:r>
      <w:r>
        <w:rPr>
          <w:rStyle w:val="pln"/>
        </w:rPr>
        <w:t xml:space="preserve">test                     </w:t>
      </w:r>
      <w:r>
        <w:rPr>
          <w:rStyle w:val="com"/>
        </w:rPr>
        <w:t># 创建测试目录</w:t>
      </w:r>
    </w:p>
    <w:p w14:paraId="7272C547" w14:textId="77777777" w:rsidR="009304A9" w:rsidRDefault="009304A9" w:rsidP="009304A9">
      <w:pPr>
        <w:pStyle w:val="HTML"/>
        <w:rPr>
          <w:rStyle w:val="pln"/>
        </w:rPr>
      </w:pPr>
      <w:r>
        <w:rPr>
          <w:rStyle w:val="pln"/>
        </w:rPr>
        <w:t>$ cd runoob</w:t>
      </w:r>
      <w:r>
        <w:rPr>
          <w:rStyle w:val="pun"/>
        </w:rPr>
        <w:t>-</w:t>
      </w:r>
      <w:r>
        <w:rPr>
          <w:rStyle w:val="pln"/>
        </w:rPr>
        <w:t>git</w:t>
      </w:r>
      <w:r>
        <w:rPr>
          <w:rStyle w:val="pun"/>
        </w:rPr>
        <w:t>-</w:t>
      </w:r>
      <w:r>
        <w:rPr>
          <w:rStyle w:val="pln"/>
        </w:rPr>
        <w:t>test</w:t>
      </w:r>
      <w:r>
        <w:rPr>
          <w:rStyle w:val="pun"/>
        </w:rPr>
        <w:t>/</w:t>
      </w:r>
      <w:r>
        <w:rPr>
          <w:rStyle w:val="pln"/>
        </w:rPr>
        <w:t xml:space="preserve">                       </w:t>
      </w:r>
      <w:r>
        <w:rPr>
          <w:rStyle w:val="com"/>
        </w:rPr>
        <w:t># 进入测试目录</w:t>
      </w:r>
    </w:p>
    <w:p w14:paraId="380727F5" w14:textId="77777777" w:rsidR="009304A9" w:rsidRDefault="009304A9" w:rsidP="009304A9">
      <w:pPr>
        <w:pStyle w:val="HTML"/>
        <w:rPr>
          <w:rStyle w:val="pln"/>
        </w:rPr>
      </w:pPr>
      <w:r>
        <w:rPr>
          <w:rStyle w:val="pln"/>
        </w:rPr>
        <w:t xml:space="preserve">$ echo </w:t>
      </w:r>
      <w:r>
        <w:rPr>
          <w:rStyle w:val="str"/>
        </w:rPr>
        <w:t>"# 菜鸟教程 Git 测试"</w:t>
      </w:r>
      <w:r>
        <w:rPr>
          <w:rStyle w:val="pln"/>
        </w:rPr>
        <w:t xml:space="preserve"> </w:t>
      </w:r>
      <w:r>
        <w:rPr>
          <w:rStyle w:val="pun"/>
        </w:rPr>
        <w:t>&gt;&gt;</w:t>
      </w:r>
      <w:r>
        <w:rPr>
          <w:rStyle w:val="pln"/>
        </w:rPr>
        <w:t xml:space="preserve"> README</w:t>
      </w:r>
      <w:r>
        <w:rPr>
          <w:rStyle w:val="pun"/>
        </w:rPr>
        <w:t>.</w:t>
      </w:r>
      <w:r>
        <w:rPr>
          <w:rStyle w:val="pln"/>
        </w:rPr>
        <w:t xml:space="preserve">md     </w:t>
      </w:r>
      <w:r>
        <w:rPr>
          <w:rStyle w:val="com"/>
        </w:rPr>
        <w:t># 创建 README.md 文件并写入内容</w:t>
      </w:r>
    </w:p>
    <w:p w14:paraId="0594C2E4" w14:textId="77777777" w:rsidR="009304A9" w:rsidRDefault="009304A9" w:rsidP="009304A9">
      <w:pPr>
        <w:pStyle w:val="HTML"/>
        <w:rPr>
          <w:rStyle w:val="pln"/>
        </w:rPr>
      </w:pPr>
      <w:r>
        <w:rPr>
          <w:rStyle w:val="pln"/>
        </w:rPr>
        <w:t xml:space="preserve">$ ls                                        </w:t>
      </w:r>
      <w:r>
        <w:rPr>
          <w:rStyle w:val="com"/>
        </w:rPr>
        <w:t># 查看目录下的文件</w:t>
      </w:r>
    </w:p>
    <w:p w14:paraId="370552FC" w14:textId="77777777" w:rsidR="009304A9" w:rsidRDefault="009304A9" w:rsidP="009304A9">
      <w:pPr>
        <w:pStyle w:val="HTML"/>
        <w:rPr>
          <w:rStyle w:val="pln"/>
        </w:rPr>
      </w:pPr>
      <w:r>
        <w:rPr>
          <w:rStyle w:val="pln"/>
        </w:rPr>
        <w:t>README</w:t>
      </w:r>
    </w:p>
    <w:p w14:paraId="624D6330" w14:textId="77777777" w:rsidR="009304A9" w:rsidRDefault="009304A9" w:rsidP="009304A9">
      <w:pPr>
        <w:pStyle w:val="HTML"/>
        <w:rPr>
          <w:rStyle w:val="pln"/>
        </w:rPr>
      </w:pPr>
      <w:r>
        <w:rPr>
          <w:rStyle w:val="pln"/>
        </w:rPr>
        <w:t xml:space="preserve">$ git init                                  </w:t>
      </w:r>
      <w:r>
        <w:rPr>
          <w:rStyle w:val="com"/>
        </w:rPr>
        <w:t># 初始化</w:t>
      </w:r>
    </w:p>
    <w:p w14:paraId="4DE319E1" w14:textId="77777777" w:rsidR="009304A9" w:rsidRDefault="009304A9" w:rsidP="009304A9">
      <w:pPr>
        <w:pStyle w:val="HTML"/>
        <w:rPr>
          <w:rStyle w:val="pln"/>
        </w:rPr>
      </w:pPr>
      <w:r>
        <w:rPr>
          <w:rStyle w:val="pln"/>
        </w:rPr>
        <w:t>$ git add README</w:t>
      </w:r>
      <w:r>
        <w:rPr>
          <w:rStyle w:val="pun"/>
        </w:rPr>
        <w:t>.</w:t>
      </w:r>
      <w:r>
        <w:rPr>
          <w:rStyle w:val="pln"/>
        </w:rPr>
        <w:t xml:space="preserve">md                         </w:t>
      </w:r>
      <w:r>
        <w:rPr>
          <w:rStyle w:val="com"/>
        </w:rPr>
        <w:t># 添加文件</w:t>
      </w:r>
    </w:p>
    <w:p w14:paraId="1C64A6BB" w14:textId="77777777" w:rsidR="009304A9" w:rsidRDefault="009304A9" w:rsidP="009304A9">
      <w:pPr>
        <w:pStyle w:val="HTML"/>
        <w:rPr>
          <w:rStyle w:val="pln"/>
        </w:rPr>
      </w:pPr>
      <w:r>
        <w:rPr>
          <w:rStyle w:val="pln"/>
        </w:rPr>
        <w:t xml:space="preserve">$ git commit </w:t>
      </w:r>
      <w:r>
        <w:rPr>
          <w:rStyle w:val="pun"/>
        </w:rPr>
        <w:t>-</w:t>
      </w:r>
      <w:r>
        <w:rPr>
          <w:rStyle w:val="pln"/>
        </w:rPr>
        <w:t xml:space="preserve">m </w:t>
      </w:r>
      <w:r>
        <w:rPr>
          <w:rStyle w:val="str"/>
        </w:rPr>
        <w:t>"添加 README.md 文件"</w:t>
      </w:r>
      <w:r>
        <w:rPr>
          <w:rStyle w:val="pln"/>
        </w:rPr>
        <w:t xml:space="preserve">        </w:t>
      </w:r>
      <w:r>
        <w:rPr>
          <w:rStyle w:val="com"/>
        </w:rPr>
        <w:t># 提交并备注信息</w:t>
      </w:r>
    </w:p>
    <w:p w14:paraId="5C5D0D2D" w14:textId="77777777" w:rsidR="009304A9" w:rsidRDefault="009304A9" w:rsidP="009304A9">
      <w:pPr>
        <w:pStyle w:val="HTML"/>
        <w:rPr>
          <w:rStyle w:val="pln"/>
        </w:rPr>
      </w:pPr>
      <w:r>
        <w:rPr>
          <w:rStyle w:val="pun"/>
        </w:rPr>
        <w:t>[</w:t>
      </w:r>
      <w:r>
        <w:rPr>
          <w:rStyle w:val="pln"/>
        </w:rPr>
        <w:t xml:space="preserve">master </w:t>
      </w:r>
      <w:r>
        <w:rPr>
          <w:rStyle w:val="pun"/>
        </w:rPr>
        <w:t>(</w:t>
      </w:r>
      <w:r>
        <w:rPr>
          <w:rStyle w:val="pln"/>
        </w:rPr>
        <w:t>root</w:t>
      </w:r>
      <w:r>
        <w:rPr>
          <w:rStyle w:val="pun"/>
        </w:rPr>
        <w:t>-</w:t>
      </w:r>
      <w:r>
        <w:rPr>
          <w:rStyle w:val="pln"/>
        </w:rPr>
        <w:t>commit</w:t>
      </w:r>
      <w:r>
        <w:rPr>
          <w:rStyle w:val="pun"/>
        </w:rPr>
        <w:t>)</w:t>
      </w:r>
      <w:r>
        <w:rPr>
          <w:rStyle w:val="pln"/>
        </w:rPr>
        <w:t xml:space="preserve"> </w:t>
      </w:r>
      <w:r>
        <w:rPr>
          <w:rStyle w:val="lit"/>
        </w:rPr>
        <w:t>0205aab</w:t>
      </w:r>
      <w:r>
        <w:rPr>
          <w:rStyle w:val="pun"/>
        </w:rPr>
        <w:t>]</w:t>
      </w:r>
      <w:r>
        <w:rPr>
          <w:rStyle w:val="pln"/>
        </w:rPr>
        <w:t xml:space="preserve"> </w:t>
      </w:r>
      <w:r>
        <w:rPr>
          <w:rStyle w:val="pun"/>
        </w:rPr>
        <w:t>添加</w:t>
      </w:r>
      <w:r>
        <w:rPr>
          <w:rStyle w:val="pln"/>
        </w:rPr>
        <w:t xml:space="preserve"> README</w:t>
      </w:r>
      <w:r>
        <w:rPr>
          <w:rStyle w:val="pun"/>
        </w:rPr>
        <w:t>.</w:t>
      </w:r>
      <w:r>
        <w:rPr>
          <w:rStyle w:val="pln"/>
        </w:rPr>
        <w:t xml:space="preserve">md </w:t>
      </w:r>
      <w:r>
        <w:rPr>
          <w:rStyle w:val="pun"/>
        </w:rPr>
        <w:t>文件</w:t>
      </w:r>
    </w:p>
    <w:p w14:paraId="78CF6EDB" w14:textId="77777777" w:rsidR="009304A9" w:rsidRDefault="009304A9" w:rsidP="009304A9">
      <w:pPr>
        <w:pStyle w:val="HTML"/>
        <w:rPr>
          <w:rStyle w:val="pln"/>
        </w:rPr>
      </w:pPr>
      <w:r>
        <w:rPr>
          <w:rStyle w:val="pln"/>
        </w:rPr>
        <w:t xml:space="preserve"> </w:t>
      </w:r>
      <w:r>
        <w:rPr>
          <w:rStyle w:val="lit"/>
        </w:rPr>
        <w:t>1</w:t>
      </w:r>
      <w:r>
        <w:rPr>
          <w:rStyle w:val="pln"/>
        </w:rPr>
        <w:t xml:space="preserve"> file changed</w:t>
      </w:r>
      <w:r>
        <w:rPr>
          <w:rStyle w:val="pun"/>
        </w:rPr>
        <w:t>,</w:t>
      </w:r>
      <w:r>
        <w:rPr>
          <w:rStyle w:val="pln"/>
        </w:rPr>
        <w:t xml:space="preserve"> </w:t>
      </w:r>
      <w:r>
        <w:rPr>
          <w:rStyle w:val="lit"/>
        </w:rPr>
        <w:t>1</w:t>
      </w:r>
      <w:r>
        <w:rPr>
          <w:rStyle w:val="pln"/>
        </w:rPr>
        <w:t xml:space="preserve"> insertion</w:t>
      </w:r>
      <w:r>
        <w:rPr>
          <w:rStyle w:val="pun"/>
        </w:rPr>
        <w:t>(+)</w:t>
      </w:r>
    </w:p>
    <w:p w14:paraId="48DCBCE5" w14:textId="77777777" w:rsidR="009304A9" w:rsidRDefault="009304A9" w:rsidP="009304A9">
      <w:pPr>
        <w:pStyle w:val="HTML"/>
        <w:rPr>
          <w:rStyle w:val="pln"/>
        </w:rPr>
      </w:pPr>
      <w:r>
        <w:rPr>
          <w:rStyle w:val="pln"/>
        </w:rPr>
        <w:t xml:space="preserve"> create mode </w:t>
      </w:r>
      <w:r>
        <w:rPr>
          <w:rStyle w:val="lit"/>
        </w:rPr>
        <w:t>100644</w:t>
      </w:r>
      <w:r>
        <w:rPr>
          <w:rStyle w:val="pln"/>
        </w:rPr>
        <w:t xml:space="preserve"> README</w:t>
      </w:r>
      <w:r>
        <w:rPr>
          <w:rStyle w:val="pun"/>
        </w:rPr>
        <w:t>.</w:t>
      </w:r>
      <w:r>
        <w:rPr>
          <w:rStyle w:val="pln"/>
        </w:rPr>
        <w:t>md</w:t>
      </w:r>
    </w:p>
    <w:p w14:paraId="5747886A" w14:textId="77777777" w:rsidR="009304A9" w:rsidRDefault="009304A9" w:rsidP="009304A9">
      <w:pPr>
        <w:pStyle w:val="HTML"/>
        <w:rPr>
          <w:rStyle w:val="pln"/>
        </w:rPr>
      </w:pPr>
    </w:p>
    <w:p w14:paraId="6E492192" w14:textId="77777777" w:rsidR="009304A9" w:rsidRDefault="009304A9" w:rsidP="009304A9">
      <w:pPr>
        <w:pStyle w:val="HTML"/>
        <w:rPr>
          <w:rStyle w:val="pln"/>
        </w:rPr>
      </w:pPr>
      <w:r>
        <w:rPr>
          <w:rStyle w:val="com"/>
        </w:rPr>
        <w:t># 提交到 Github</w:t>
      </w:r>
    </w:p>
    <w:p w14:paraId="0699E0CB" w14:textId="77777777" w:rsidR="009304A9" w:rsidRDefault="009304A9" w:rsidP="009304A9">
      <w:pPr>
        <w:pStyle w:val="HTML"/>
        <w:rPr>
          <w:rStyle w:val="pln"/>
        </w:rPr>
      </w:pPr>
      <w:r>
        <w:rPr>
          <w:rStyle w:val="pln"/>
        </w:rPr>
        <w:t>$ git remote add origin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git</w:t>
      </w:r>
    </w:p>
    <w:p w14:paraId="58517DDF" w14:textId="77777777" w:rsidR="009304A9" w:rsidRDefault="009304A9" w:rsidP="009304A9">
      <w:pPr>
        <w:pStyle w:val="HTML"/>
      </w:pPr>
      <w:r>
        <w:rPr>
          <w:rStyle w:val="pln"/>
        </w:rPr>
        <w:t xml:space="preserve">$ git push </w:t>
      </w:r>
      <w:r>
        <w:rPr>
          <w:rStyle w:val="pun"/>
        </w:rPr>
        <w:t>-</w:t>
      </w:r>
      <w:r>
        <w:rPr>
          <w:rStyle w:val="pln"/>
        </w:rPr>
        <w:t>u origin master</w:t>
      </w:r>
    </w:p>
    <w:p w14:paraId="4956C1B5" w14:textId="77777777" w:rsidR="009304A9" w:rsidRDefault="009304A9" w:rsidP="009304A9">
      <w:pPr>
        <w:pStyle w:val="a3"/>
      </w:pPr>
      <w:r>
        <w:t>以下命令请根据你在Github成功创建新仓库的地方复制，而不是根据我提供的命令，因为我们的Github用户名不一样，仓库名也不一样。</w:t>
      </w:r>
    </w:p>
    <w:p w14:paraId="20521399" w14:textId="77777777" w:rsidR="009304A9" w:rsidRDefault="009304A9" w:rsidP="009304A9">
      <w:pPr>
        <w:pStyle w:val="a3"/>
      </w:pPr>
      <w:r>
        <w:t>接下来我们返回 Github 创建的仓库，就可以看到文件已上传到 Github上：</w:t>
      </w:r>
    </w:p>
    <w:p w14:paraId="07C69C11" w14:textId="6B6B7DDB" w:rsidR="009304A9" w:rsidRDefault="009304A9" w:rsidP="009304A9">
      <w:r>
        <w:rPr>
          <w:noProof/>
        </w:rPr>
        <w:lastRenderedPageBreak/>
        <w:drawing>
          <wp:inline distT="0" distB="0" distL="0" distR="0" wp14:anchorId="59915EC9" wp14:editId="300C8588">
            <wp:extent cx="5274310" cy="24936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493645"/>
                    </a:xfrm>
                    <a:prstGeom prst="rect">
                      <a:avLst/>
                    </a:prstGeom>
                    <a:noFill/>
                    <a:ln>
                      <a:noFill/>
                    </a:ln>
                  </pic:spPr>
                </pic:pic>
              </a:graphicData>
            </a:graphic>
          </wp:inline>
        </w:drawing>
      </w:r>
    </w:p>
    <w:p w14:paraId="695DF697" w14:textId="77777777" w:rsidR="009304A9" w:rsidRDefault="00717723" w:rsidP="009304A9">
      <w:r>
        <w:pict w14:anchorId="38EE199D">
          <v:rect id="_x0000_i1035" style="width:0;height:1.5pt" o:hralign="center" o:hrstd="t" o:hr="t" fillcolor="#a0a0a0" stroked="f"/>
        </w:pict>
      </w:r>
    </w:p>
    <w:p w14:paraId="54C9E475" w14:textId="77777777" w:rsidR="009304A9" w:rsidRDefault="009304A9" w:rsidP="009304A9">
      <w:pPr>
        <w:pStyle w:val="2"/>
      </w:pPr>
      <w:bookmarkStart w:id="71" w:name="_Toc46394690"/>
      <w:r>
        <w:t>查看当前的远程库</w:t>
      </w:r>
      <w:bookmarkEnd w:id="71"/>
    </w:p>
    <w:p w14:paraId="604E4208" w14:textId="77777777" w:rsidR="009304A9" w:rsidRDefault="009304A9" w:rsidP="009304A9">
      <w:pPr>
        <w:pStyle w:val="a3"/>
      </w:pPr>
      <w:r>
        <w:t>要查看当前配置有哪些远程仓库，可以用命令：</w:t>
      </w:r>
    </w:p>
    <w:p w14:paraId="35480B77" w14:textId="77777777" w:rsidR="009304A9" w:rsidRDefault="009304A9" w:rsidP="009304A9">
      <w:pPr>
        <w:pStyle w:val="HTML"/>
      </w:pPr>
      <w:r>
        <w:rPr>
          <w:rStyle w:val="pln"/>
        </w:rPr>
        <w:t>git remote</w:t>
      </w:r>
    </w:p>
    <w:p w14:paraId="27ECB6EA" w14:textId="77777777" w:rsidR="009304A9" w:rsidRDefault="009304A9" w:rsidP="009304A9">
      <w:pPr>
        <w:pStyle w:val="3"/>
      </w:pPr>
      <w:bookmarkStart w:id="72" w:name="_Toc46394691"/>
      <w:r>
        <w:t>实例</w:t>
      </w:r>
      <w:bookmarkEnd w:id="72"/>
    </w:p>
    <w:p w14:paraId="3F31EAF3" w14:textId="77777777" w:rsidR="009304A9" w:rsidRDefault="009304A9" w:rsidP="009304A9">
      <w:pPr>
        <w:pStyle w:val="HTML"/>
        <w:rPr>
          <w:rStyle w:val="pln"/>
        </w:rPr>
      </w:pPr>
      <w:r>
        <w:rPr>
          <w:rStyle w:val="pln"/>
        </w:rPr>
        <w:t>$ git remote</w:t>
      </w:r>
    </w:p>
    <w:p w14:paraId="790F521A" w14:textId="77777777" w:rsidR="009304A9" w:rsidRDefault="009304A9" w:rsidP="009304A9">
      <w:pPr>
        <w:pStyle w:val="HTML"/>
        <w:rPr>
          <w:rStyle w:val="pln"/>
        </w:rPr>
      </w:pPr>
      <w:r>
        <w:rPr>
          <w:rStyle w:val="pln"/>
        </w:rPr>
        <w:t>origin</w:t>
      </w:r>
    </w:p>
    <w:p w14:paraId="5BCDA9E0" w14:textId="77777777" w:rsidR="009304A9" w:rsidRDefault="009304A9" w:rsidP="009304A9">
      <w:pPr>
        <w:pStyle w:val="HTML"/>
        <w:rPr>
          <w:rStyle w:val="pln"/>
        </w:rPr>
      </w:pPr>
      <w:r>
        <w:rPr>
          <w:rStyle w:val="pln"/>
        </w:rPr>
        <w:t xml:space="preserve">$ git remote </w:t>
      </w:r>
      <w:r>
        <w:rPr>
          <w:rStyle w:val="pun"/>
        </w:rPr>
        <w:t>-</w:t>
      </w:r>
      <w:r>
        <w:rPr>
          <w:rStyle w:val="pln"/>
        </w:rPr>
        <w:t>v</w:t>
      </w:r>
    </w:p>
    <w:p w14:paraId="7BFAEF15" w14:textId="77777777" w:rsidR="009304A9" w:rsidRDefault="009304A9" w:rsidP="009304A9">
      <w:pPr>
        <w:pStyle w:val="HTML"/>
        <w:rPr>
          <w:rStyle w:val="pln"/>
        </w:rPr>
      </w:pPr>
      <w:r>
        <w:rPr>
          <w:rStyle w:val="pln"/>
        </w:rPr>
        <w:t>origin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 xml:space="preserve">git </w:t>
      </w:r>
      <w:r>
        <w:rPr>
          <w:rStyle w:val="pun"/>
        </w:rPr>
        <w:t>(</w:t>
      </w:r>
      <w:r>
        <w:rPr>
          <w:rStyle w:val="pln"/>
        </w:rPr>
        <w:t>fetch</w:t>
      </w:r>
      <w:r>
        <w:rPr>
          <w:rStyle w:val="pun"/>
        </w:rPr>
        <w:t>)</w:t>
      </w:r>
    </w:p>
    <w:p w14:paraId="64B2EA5E" w14:textId="77777777" w:rsidR="009304A9" w:rsidRDefault="009304A9" w:rsidP="009304A9">
      <w:pPr>
        <w:pStyle w:val="HTML"/>
      </w:pPr>
      <w:r>
        <w:rPr>
          <w:rStyle w:val="pln"/>
        </w:rPr>
        <w:t>origin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 xml:space="preserve">git </w:t>
      </w:r>
      <w:r>
        <w:rPr>
          <w:rStyle w:val="pun"/>
        </w:rPr>
        <w:t>(</w:t>
      </w:r>
      <w:r>
        <w:rPr>
          <w:rStyle w:val="pln"/>
        </w:rPr>
        <w:t>push</w:t>
      </w:r>
      <w:r>
        <w:rPr>
          <w:rStyle w:val="pun"/>
        </w:rPr>
        <w:t>)</w:t>
      </w:r>
    </w:p>
    <w:p w14:paraId="3ED60E29" w14:textId="77777777" w:rsidR="009304A9" w:rsidRDefault="009304A9" w:rsidP="009304A9">
      <w:pPr>
        <w:pStyle w:val="a3"/>
      </w:pPr>
      <w:r>
        <w:t>执行时加上 -v 参数，你还可以看到每个别名的实际链接地址。</w:t>
      </w:r>
    </w:p>
    <w:p w14:paraId="34EA17F5" w14:textId="77777777" w:rsidR="009304A9" w:rsidRDefault="00717723" w:rsidP="009304A9">
      <w:r>
        <w:pict w14:anchorId="215978A6">
          <v:rect id="_x0000_i1036" style="width:0;height:1.5pt" o:hralign="center" o:hrstd="t" o:hr="t" fillcolor="#a0a0a0" stroked="f"/>
        </w:pict>
      </w:r>
    </w:p>
    <w:p w14:paraId="13A5DC69" w14:textId="77777777" w:rsidR="009304A9" w:rsidRDefault="009304A9" w:rsidP="009304A9">
      <w:pPr>
        <w:pStyle w:val="2"/>
      </w:pPr>
      <w:bookmarkStart w:id="73" w:name="_Toc46394692"/>
      <w:r>
        <w:t>提取远程仓库</w:t>
      </w:r>
      <w:bookmarkEnd w:id="73"/>
    </w:p>
    <w:p w14:paraId="5D0569C8" w14:textId="77777777" w:rsidR="009304A9" w:rsidRDefault="009304A9" w:rsidP="009304A9">
      <w:pPr>
        <w:pStyle w:val="a3"/>
      </w:pPr>
      <w:r>
        <w:t>Git 有两个命令用来提取远程仓库的更新。</w:t>
      </w:r>
    </w:p>
    <w:p w14:paraId="33B7FBFE" w14:textId="77777777" w:rsidR="009304A9" w:rsidRDefault="009304A9" w:rsidP="009304A9">
      <w:pPr>
        <w:pStyle w:val="a3"/>
      </w:pPr>
      <w:r>
        <w:t>1、从远程仓库下载新分支与数据：</w:t>
      </w:r>
    </w:p>
    <w:p w14:paraId="344B0D0D" w14:textId="77777777" w:rsidR="009304A9" w:rsidRDefault="009304A9" w:rsidP="009304A9">
      <w:pPr>
        <w:pStyle w:val="HTML"/>
      </w:pPr>
      <w:r>
        <w:rPr>
          <w:rStyle w:val="pln"/>
        </w:rPr>
        <w:t>git fetch</w:t>
      </w:r>
    </w:p>
    <w:p w14:paraId="3E407407" w14:textId="77777777" w:rsidR="009304A9" w:rsidRDefault="009304A9" w:rsidP="009304A9">
      <w:pPr>
        <w:pStyle w:val="a3"/>
      </w:pPr>
      <w:r>
        <w:t>该命令执行完后需要执行git merge 远程分支到你所在的分支。</w:t>
      </w:r>
    </w:p>
    <w:p w14:paraId="49B0153F" w14:textId="77777777" w:rsidR="009304A9" w:rsidRDefault="009304A9" w:rsidP="009304A9">
      <w:pPr>
        <w:pStyle w:val="a3"/>
      </w:pPr>
      <w:r>
        <w:lastRenderedPageBreak/>
        <w:t>2、从远端仓库提取数据并尝试合并到当前分支：</w:t>
      </w:r>
    </w:p>
    <w:p w14:paraId="032BF086" w14:textId="77777777" w:rsidR="009304A9" w:rsidRDefault="009304A9" w:rsidP="009304A9">
      <w:pPr>
        <w:pStyle w:val="HTML"/>
      </w:pPr>
      <w:r>
        <w:rPr>
          <w:rStyle w:val="pln"/>
        </w:rPr>
        <w:t>git merge</w:t>
      </w:r>
    </w:p>
    <w:p w14:paraId="47B707F7" w14:textId="77777777" w:rsidR="009304A9" w:rsidRDefault="009304A9" w:rsidP="009304A9">
      <w:pPr>
        <w:pStyle w:val="a3"/>
      </w:pPr>
      <w:r>
        <w:t>该命令就是在执行 git fetch 之后紧接着执行 git merge 远程分支到你所在的任意分支。</w:t>
      </w:r>
    </w:p>
    <w:p w14:paraId="53B96CEB" w14:textId="77777777" w:rsidR="009304A9" w:rsidRDefault="009304A9" w:rsidP="009304A9">
      <w:pPr>
        <w:pStyle w:val="a3"/>
      </w:pPr>
      <w:r>
        <w:t xml:space="preserve">假设你配置好了一个远程仓库，并且你想要提取更新的数据，你可以首先执行 </w:t>
      </w:r>
      <w:r>
        <w:rPr>
          <w:rStyle w:val="a6"/>
        </w:rPr>
        <w:t>git fetch [alias]</w:t>
      </w:r>
      <w:r>
        <w:t xml:space="preserve"> 告诉 Git 去获取它有你没有的数据，然后你可以执行 </w:t>
      </w:r>
      <w:r>
        <w:rPr>
          <w:rStyle w:val="a6"/>
        </w:rPr>
        <w:t>git merge [alias]/[branch]</w:t>
      </w:r>
      <w:r>
        <w:t xml:space="preserve"> 以将服务器上的任何更新（假设有人这时候推送到服务器了）合并到你的当前分支。 </w:t>
      </w:r>
    </w:p>
    <w:p w14:paraId="0B944A37" w14:textId="77777777" w:rsidR="009304A9" w:rsidRDefault="009304A9" w:rsidP="009304A9">
      <w:pPr>
        <w:pStyle w:val="a3"/>
      </w:pPr>
      <w:r>
        <w:t xml:space="preserve">接下来我们在 Github 上点击" README.md" 并在线修改它: </w:t>
      </w:r>
    </w:p>
    <w:p w14:paraId="52EFE776" w14:textId="4D975828" w:rsidR="009304A9" w:rsidRDefault="009304A9" w:rsidP="009304A9">
      <w:pPr>
        <w:pStyle w:val="a3"/>
      </w:pPr>
      <w:r>
        <w:rPr>
          <w:noProof/>
        </w:rPr>
        <w:drawing>
          <wp:inline distT="0" distB="0" distL="0" distR="0" wp14:anchorId="00763F44" wp14:editId="733EDC53">
            <wp:extent cx="5274310" cy="143256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432560"/>
                    </a:xfrm>
                    <a:prstGeom prst="rect">
                      <a:avLst/>
                    </a:prstGeom>
                    <a:noFill/>
                    <a:ln>
                      <a:noFill/>
                    </a:ln>
                  </pic:spPr>
                </pic:pic>
              </a:graphicData>
            </a:graphic>
          </wp:inline>
        </w:drawing>
      </w:r>
    </w:p>
    <w:p w14:paraId="588F7EA5" w14:textId="77777777" w:rsidR="009304A9" w:rsidRDefault="009304A9" w:rsidP="009304A9">
      <w:pPr>
        <w:pStyle w:val="a3"/>
      </w:pPr>
      <w:r>
        <w:t>然后我们在本地更新修改。</w:t>
      </w:r>
    </w:p>
    <w:p w14:paraId="13FA658C" w14:textId="77777777" w:rsidR="009304A9" w:rsidRDefault="009304A9" w:rsidP="009304A9">
      <w:pPr>
        <w:pStyle w:val="HTML"/>
        <w:rPr>
          <w:rStyle w:val="pln"/>
        </w:rPr>
      </w:pPr>
      <w:r>
        <w:rPr>
          <w:rStyle w:val="pln"/>
        </w:rPr>
        <w:t>$ git fetch origin</w:t>
      </w:r>
    </w:p>
    <w:p w14:paraId="08166B07" w14:textId="77777777" w:rsidR="009304A9" w:rsidRDefault="009304A9" w:rsidP="009304A9">
      <w:pPr>
        <w:pStyle w:val="HTML"/>
        <w:rPr>
          <w:rStyle w:val="pln"/>
        </w:rPr>
      </w:pPr>
      <w:r>
        <w:rPr>
          <w:rStyle w:val="pln"/>
        </w:rPr>
        <w:t>remote</w:t>
      </w:r>
      <w:r>
        <w:rPr>
          <w:rStyle w:val="pun"/>
        </w:rPr>
        <w:t>:</w:t>
      </w:r>
      <w:r>
        <w:rPr>
          <w:rStyle w:val="pln"/>
        </w:rPr>
        <w:t xml:space="preserve"> </w:t>
      </w:r>
      <w:r>
        <w:rPr>
          <w:rStyle w:val="typ"/>
        </w:rPr>
        <w:t>Counting</w:t>
      </w:r>
      <w:r>
        <w:rPr>
          <w:rStyle w:val="pln"/>
        </w:rPr>
        <w:t xml:space="preserve"> objects</w:t>
      </w:r>
      <w:r>
        <w:rPr>
          <w:rStyle w:val="pun"/>
        </w:rPr>
        <w:t>:</w:t>
      </w:r>
      <w:r>
        <w:rPr>
          <w:rStyle w:val="pln"/>
        </w:rPr>
        <w:t xml:space="preserve"> </w:t>
      </w:r>
      <w:r>
        <w:rPr>
          <w:rStyle w:val="lit"/>
        </w:rPr>
        <w:t>3</w:t>
      </w:r>
      <w:r>
        <w:rPr>
          <w:rStyle w:val="pun"/>
        </w:rPr>
        <w:t>,</w:t>
      </w:r>
      <w:r>
        <w:rPr>
          <w:rStyle w:val="pln"/>
        </w:rPr>
        <w:t xml:space="preserve"> </w:t>
      </w:r>
      <w:r>
        <w:rPr>
          <w:rStyle w:val="kwd"/>
        </w:rPr>
        <w:t>done</w:t>
      </w:r>
      <w:r>
        <w:rPr>
          <w:rStyle w:val="pun"/>
        </w:rPr>
        <w:t>.</w:t>
      </w:r>
    </w:p>
    <w:p w14:paraId="5F14A3BD" w14:textId="77777777" w:rsidR="009304A9" w:rsidRDefault="009304A9" w:rsidP="009304A9">
      <w:pPr>
        <w:pStyle w:val="HTML"/>
        <w:rPr>
          <w:rStyle w:val="pln"/>
        </w:rPr>
      </w:pPr>
      <w:r>
        <w:rPr>
          <w:rStyle w:val="pln"/>
        </w:rPr>
        <w:t>remote</w:t>
      </w:r>
      <w:r>
        <w:rPr>
          <w:rStyle w:val="pun"/>
        </w:rPr>
        <w:t>:</w:t>
      </w:r>
      <w:r>
        <w:rPr>
          <w:rStyle w:val="pln"/>
        </w:rPr>
        <w:t xml:space="preserve"> </w:t>
      </w:r>
      <w:r>
        <w:rPr>
          <w:rStyle w:val="typ"/>
        </w:rPr>
        <w:t>Compressing</w:t>
      </w:r>
      <w:r>
        <w:rPr>
          <w:rStyle w:val="pln"/>
        </w:rPr>
        <w:t xml:space="preserve"> objects</w:t>
      </w:r>
      <w:r>
        <w:rPr>
          <w:rStyle w:val="pun"/>
        </w:rPr>
        <w:t>:</w:t>
      </w:r>
      <w:r>
        <w:rPr>
          <w:rStyle w:val="pln"/>
        </w:rPr>
        <w:t xml:space="preserve"> </w:t>
      </w:r>
      <w:r>
        <w:rPr>
          <w:rStyle w:val="lit"/>
        </w:rPr>
        <w:t>100</w:t>
      </w:r>
      <w:r>
        <w:rPr>
          <w:rStyle w:val="pun"/>
        </w:rPr>
        <w:t>%</w:t>
      </w:r>
      <w:r>
        <w:rPr>
          <w:rStyle w:val="pln"/>
        </w:rPr>
        <w:t xml:space="preserve"> </w:t>
      </w:r>
      <w:r>
        <w:rPr>
          <w:rStyle w:val="pun"/>
        </w:rPr>
        <w:t>(</w:t>
      </w:r>
      <w:r>
        <w:rPr>
          <w:rStyle w:val="lit"/>
        </w:rPr>
        <w:t>2</w:t>
      </w:r>
      <w:r>
        <w:rPr>
          <w:rStyle w:val="pun"/>
        </w:rPr>
        <w:t>/</w:t>
      </w:r>
      <w:r>
        <w:rPr>
          <w:rStyle w:val="lit"/>
        </w:rPr>
        <w:t>2</w:t>
      </w:r>
      <w:r>
        <w:rPr>
          <w:rStyle w:val="pun"/>
        </w:rPr>
        <w:t>),</w:t>
      </w:r>
      <w:r>
        <w:rPr>
          <w:rStyle w:val="pln"/>
        </w:rPr>
        <w:t xml:space="preserve"> </w:t>
      </w:r>
      <w:r>
        <w:rPr>
          <w:rStyle w:val="kwd"/>
        </w:rPr>
        <w:t>done</w:t>
      </w:r>
      <w:r>
        <w:rPr>
          <w:rStyle w:val="pun"/>
        </w:rPr>
        <w:t>.</w:t>
      </w:r>
    </w:p>
    <w:p w14:paraId="35DA6C57" w14:textId="77777777" w:rsidR="009304A9" w:rsidRDefault="009304A9" w:rsidP="009304A9">
      <w:pPr>
        <w:pStyle w:val="HTML"/>
        <w:rPr>
          <w:rStyle w:val="pln"/>
        </w:rPr>
      </w:pPr>
      <w:r>
        <w:rPr>
          <w:rStyle w:val="pln"/>
        </w:rPr>
        <w:t>remote</w:t>
      </w:r>
      <w:r>
        <w:rPr>
          <w:rStyle w:val="pun"/>
        </w:rPr>
        <w:t>:</w:t>
      </w:r>
      <w:r>
        <w:rPr>
          <w:rStyle w:val="pln"/>
        </w:rPr>
        <w:t xml:space="preserve"> </w:t>
      </w:r>
      <w:r>
        <w:rPr>
          <w:rStyle w:val="typ"/>
        </w:rPr>
        <w:t>Total</w:t>
      </w:r>
      <w:r>
        <w:rPr>
          <w:rStyle w:val="pln"/>
        </w:rPr>
        <w:t xml:space="preserve"> </w:t>
      </w:r>
      <w:r>
        <w:rPr>
          <w:rStyle w:val="lit"/>
        </w:rPr>
        <w:t>3</w:t>
      </w:r>
      <w:r>
        <w:rPr>
          <w:rStyle w:val="pln"/>
        </w:rPr>
        <w:t xml:space="preserve"> </w:t>
      </w:r>
      <w:r>
        <w:rPr>
          <w:rStyle w:val="pun"/>
        </w:rPr>
        <w:t>(</w:t>
      </w:r>
      <w:r>
        <w:rPr>
          <w:rStyle w:val="pln"/>
        </w:rPr>
        <w:t xml:space="preserve">delta </w:t>
      </w:r>
      <w:r>
        <w:rPr>
          <w:rStyle w:val="lit"/>
        </w:rPr>
        <w:t>0</w:t>
      </w:r>
      <w:r>
        <w:rPr>
          <w:rStyle w:val="pun"/>
        </w:rPr>
        <w:t>),</w:t>
      </w:r>
      <w:r>
        <w:rPr>
          <w:rStyle w:val="pln"/>
        </w:rPr>
        <w:t xml:space="preserve"> reused </w:t>
      </w:r>
      <w:r>
        <w:rPr>
          <w:rStyle w:val="lit"/>
        </w:rPr>
        <w:t>0</w:t>
      </w:r>
      <w:r>
        <w:rPr>
          <w:rStyle w:val="pln"/>
        </w:rPr>
        <w:t xml:space="preserve"> </w:t>
      </w:r>
      <w:r>
        <w:rPr>
          <w:rStyle w:val="pun"/>
        </w:rPr>
        <w:t>(</w:t>
      </w:r>
      <w:r>
        <w:rPr>
          <w:rStyle w:val="pln"/>
        </w:rPr>
        <w:t xml:space="preserve">delta </w:t>
      </w:r>
      <w:r>
        <w:rPr>
          <w:rStyle w:val="lit"/>
        </w:rPr>
        <w:t>0</w:t>
      </w:r>
      <w:r>
        <w:rPr>
          <w:rStyle w:val="pun"/>
        </w:rPr>
        <w:t>),</w:t>
      </w:r>
      <w:r>
        <w:rPr>
          <w:rStyle w:val="pln"/>
        </w:rPr>
        <w:t xml:space="preserve"> pack</w:t>
      </w:r>
      <w:r>
        <w:rPr>
          <w:rStyle w:val="pun"/>
        </w:rPr>
        <w:t>-</w:t>
      </w:r>
      <w:r>
        <w:rPr>
          <w:rStyle w:val="pln"/>
        </w:rPr>
        <w:t xml:space="preserve">reused </w:t>
      </w:r>
      <w:r>
        <w:rPr>
          <w:rStyle w:val="lit"/>
        </w:rPr>
        <w:t>0</w:t>
      </w:r>
    </w:p>
    <w:p w14:paraId="177B27EA" w14:textId="77777777" w:rsidR="009304A9" w:rsidRDefault="009304A9" w:rsidP="009304A9">
      <w:pPr>
        <w:pStyle w:val="HTML"/>
        <w:rPr>
          <w:rStyle w:val="pln"/>
        </w:rPr>
      </w:pPr>
      <w:r>
        <w:rPr>
          <w:rStyle w:val="typ"/>
        </w:rPr>
        <w:t>Unpacking</w:t>
      </w:r>
      <w:r>
        <w:rPr>
          <w:rStyle w:val="pln"/>
        </w:rPr>
        <w:t xml:space="preserve"> objects</w:t>
      </w:r>
      <w:r>
        <w:rPr>
          <w:rStyle w:val="pun"/>
        </w:rPr>
        <w:t>:</w:t>
      </w:r>
      <w:r>
        <w:rPr>
          <w:rStyle w:val="pln"/>
        </w:rPr>
        <w:t xml:space="preserve"> </w:t>
      </w:r>
      <w:r>
        <w:rPr>
          <w:rStyle w:val="lit"/>
        </w:rPr>
        <w:t>100</w:t>
      </w:r>
      <w:r>
        <w:rPr>
          <w:rStyle w:val="pun"/>
        </w:rPr>
        <w:t>%</w:t>
      </w:r>
      <w:r>
        <w:rPr>
          <w:rStyle w:val="pln"/>
        </w:rPr>
        <w:t xml:space="preserve"> </w:t>
      </w:r>
      <w:r>
        <w:rPr>
          <w:rStyle w:val="pun"/>
        </w:rPr>
        <w:t>(</w:t>
      </w:r>
      <w:r>
        <w:rPr>
          <w:rStyle w:val="lit"/>
        </w:rPr>
        <w:t>3</w:t>
      </w:r>
      <w:r>
        <w:rPr>
          <w:rStyle w:val="pun"/>
        </w:rPr>
        <w:t>/</w:t>
      </w:r>
      <w:r>
        <w:rPr>
          <w:rStyle w:val="lit"/>
        </w:rPr>
        <w:t>3</w:t>
      </w:r>
      <w:r>
        <w:rPr>
          <w:rStyle w:val="pun"/>
        </w:rPr>
        <w:t>),</w:t>
      </w:r>
      <w:r>
        <w:rPr>
          <w:rStyle w:val="pln"/>
        </w:rPr>
        <w:t xml:space="preserve"> </w:t>
      </w:r>
      <w:r>
        <w:rPr>
          <w:rStyle w:val="kwd"/>
        </w:rPr>
        <w:t>done</w:t>
      </w:r>
      <w:r>
        <w:rPr>
          <w:rStyle w:val="pun"/>
        </w:rPr>
        <w:t>.</w:t>
      </w:r>
    </w:p>
    <w:p w14:paraId="6AB6FB78" w14:textId="77777777" w:rsidR="009304A9" w:rsidRDefault="009304A9" w:rsidP="009304A9">
      <w:pPr>
        <w:pStyle w:val="HTML"/>
        <w:rPr>
          <w:rStyle w:val="pln"/>
        </w:rPr>
      </w:pPr>
      <w:r>
        <w:rPr>
          <w:rStyle w:val="typ"/>
        </w:rPr>
        <w:t>From</w:t>
      </w:r>
      <w:r>
        <w:rPr>
          <w:rStyle w:val="pln"/>
        </w:rPr>
        <w:t xml:space="preserve"> 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p>
    <w:p w14:paraId="08DA2508" w14:textId="77777777" w:rsidR="009304A9" w:rsidRDefault="009304A9" w:rsidP="009304A9">
      <w:pPr>
        <w:pStyle w:val="HTML"/>
      </w:pPr>
      <w:r>
        <w:rPr>
          <w:rStyle w:val="pln"/>
        </w:rPr>
        <w:t xml:space="preserve">   </w:t>
      </w:r>
      <w:r>
        <w:rPr>
          <w:rStyle w:val="lit"/>
        </w:rPr>
        <w:t>0205aab</w:t>
      </w:r>
      <w:r>
        <w:rPr>
          <w:rStyle w:val="pun"/>
        </w:rPr>
        <w:t>..</w:t>
      </w:r>
      <w:r>
        <w:rPr>
          <w:rStyle w:val="pln"/>
        </w:rPr>
        <w:t xml:space="preserve">febd8ed  master     </w:t>
      </w:r>
      <w:r>
        <w:rPr>
          <w:rStyle w:val="pun"/>
        </w:rPr>
        <w:t>-&gt;</w:t>
      </w:r>
      <w:r>
        <w:rPr>
          <w:rStyle w:val="pln"/>
        </w:rPr>
        <w:t xml:space="preserve"> origin</w:t>
      </w:r>
      <w:r>
        <w:rPr>
          <w:rStyle w:val="pun"/>
        </w:rPr>
        <w:t>/</w:t>
      </w:r>
      <w:r>
        <w:rPr>
          <w:rStyle w:val="pln"/>
        </w:rPr>
        <w:t>master</w:t>
      </w:r>
    </w:p>
    <w:p w14:paraId="33CB4FBE" w14:textId="77777777" w:rsidR="009304A9" w:rsidRDefault="009304A9" w:rsidP="009304A9">
      <w:pPr>
        <w:pStyle w:val="a3"/>
      </w:pPr>
      <w:r>
        <w:t>以上信息"0205aab..febd8ed master -&gt; origin/master" 说明 master 分支已被更新，我们可以使用以下命令将更新同步到本地：</w:t>
      </w:r>
    </w:p>
    <w:p w14:paraId="19BEE978" w14:textId="77777777" w:rsidR="009304A9" w:rsidRDefault="009304A9" w:rsidP="009304A9">
      <w:pPr>
        <w:pStyle w:val="HTML"/>
        <w:rPr>
          <w:rStyle w:val="pln"/>
        </w:rPr>
      </w:pPr>
      <w:r>
        <w:rPr>
          <w:rStyle w:val="pln"/>
        </w:rPr>
        <w:t>$ git merge origin</w:t>
      </w:r>
      <w:r>
        <w:rPr>
          <w:rStyle w:val="pun"/>
        </w:rPr>
        <w:t>/</w:t>
      </w:r>
      <w:r>
        <w:rPr>
          <w:rStyle w:val="pln"/>
        </w:rPr>
        <w:t>master</w:t>
      </w:r>
    </w:p>
    <w:p w14:paraId="4C0F51F9" w14:textId="77777777" w:rsidR="009304A9" w:rsidRDefault="009304A9" w:rsidP="009304A9">
      <w:pPr>
        <w:pStyle w:val="HTML"/>
        <w:rPr>
          <w:rStyle w:val="pln"/>
        </w:rPr>
      </w:pPr>
      <w:r>
        <w:rPr>
          <w:rStyle w:val="typ"/>
        </w:rPr>
        <w:t>Updating</w:t>
      </w:r>
      <w:r>
        <w:rPr>
          <w:rStyle w:val="pln"/>
        </w:rPr>
        <w:t xml:space="preserve"> </w:t>
      </w:r>
      <w:r>
        <w:rPr>
          <w:rStyle w:val="lit"/>
        </w:rPr>
        <w:t>0205aab</w:t>
      </w:r>
      <w:r>
        <w:rPr>
          <w:rStyle w:val="pun"/>
        </w:rPr>
        <w:t>..</w:t>
      </w:r>
      <w:r>
        <w:rPr>
          <w:rStyle w:val="pln"/>
        </w:rPr>
        <w:t>febd8ed</w:t>
      </w:r>
    </w:p>
    <w:p w14:paraId="02C88BD6" w14:textId="77777777" w:rsidR="009304A9" w:rsidRDefault="009304A9" w:rsidP="009304A9">
      <w:pPr>
        <w:pStyle w:val="HTML"/>
        <w:rPr>
          <w:rStyle w:val="pln"/>
        </w:rPr>
      </w:pPr>
      <w:r>
        <w:rPr>
          <w:rStyle w:val="typ"/>
        </w:rPr>
        <w:t>Fast</w:t>
      </w:r>
      <w:r>
        <w:rPr>
          <w:rStyle w:val="pun"/>
        </w:rPr>
        <w:t>-</w:t>
      </w:r>
      <w:r>
        <w:rPr>
          <w:rStyle w:val="pln"/>
        </w:rPr>
        <w:t>forward</w:t>
      </w:r>
    </w:p>
    <w:p w14:paraId="62A94411" w14:textId="77777777" w:rsidR="009304A9" w:rsidRDefault="009304A9" w:rsidP="009304A9">
      <w:pPr>
        <w:pStyle w:val="HTML"/>
        <w:rPr>
          <w:rStyle w:val="pln"/>
        </w:rPr>
      </w:pPr>
      <w:r>
        <w:rPr>
          <w:rStyle w:val="pln"/>
        </w:rPr>
        <w:t xml:space="preserve"> README</w:t>
      </w:r>
      <w:r>
        <w:rPr>
          <w:rStyle w:val="pun"/>
        </w:rPr>
        <w:t>.</w:t>
      </w:r>
      <w:r>
        <w:rPr>
          <w:rStyle w:val="pln"/>
        </w:rPr>
        <w:t xml:space="preserve">md </w:t>
      </w:r>
      <w:r>
        <w:rPr>
          <w:rStyle w:val="pun"/>
        </w:rPr>
        <w:t>|</w:t>
      </w:r>
      <w:r>
        <w:rPr>
          <w:rStyle w:val="pln"/>
        </w:rPr>
        <w:t xml:space="preserve"> </w:t>
      </w:r>
      <w:r>
        <w:rPr>
          <w:rStyle w:val="lit"/>
        </w:rPr>
        <w:t>1</w:t>
      </w:r>
      <w:r>
        <w:rPr>
          <w:rStyle w:val="pln"/>
        </w:rPr>
        <w:t xml:space="preserve"> </w:t>
      </w:r>
      <w:r>
        <w:rPr>
          <w:rStyle w:val="pun"/>
        </w:rPr>
        <w:t>+</w:t>
      </w:r>
    </w:p>
    <w:p w14:paraId="12A52A48" w14:textId="77777777" w:rsidR="009304A9" w:rsidRDefault="009304A9" w:rsidP="009304A9">
      <w:pPr>
        <w:pStyle w:val="HTML"/>
      </w:pPr>
      <w:r>
        <w:rPr>
          <w:rStyle w:val="pln"/>
        </w:rPr>
        <w:t xml:space="preserve"> </w:t>
      </w:r>
      <w:r>
        <w:rPr>
          <w:rStyle w:val="lit"/>
        </w:rPr>
        <w:t>1</w:t>
      </w:r>
      <w:r>
        <w:rPr>
          <w:rStyle w:val="pln"/>
        </w:rPr>
        <w:t xml:space="preserve"> file changed</w:t>
      </w:r>
      <w:r>
        <w:rPr>
          <w:rStyle w:val="pun"/>
        </w:rPr>
        <w:t>,</w:t>
      </w:r>
      <w:r>
        <w:rPr>
          <w:rStyle w:val="pln"/>
        </w:rPr>
        <w:t xml:space="preserve"> </w:t>
      </w:r>
      <w:r>
        <w:rPr>
          <w:rStyle w:val="lit"/>
        </w:rPr>
        <w:t>1</w:t>
      </w:r>
      <w:r>
        <w:rPr>
          <w:rStyle w:val="pln"/>
        </w:rPr>
        <w:t xml:space="preserve"> insertion</w:t>
      </w:r>
      <w:r>
        <w:rPr>
          <w:rStyle w:val="pun"/>
        </w:rPr>
        <w:t>(+)</w:t>
      </w:r>
    </w:p>
    <w:p w14:paraId="6553B810" w14:textId="77777777" w:rsidR="009304A9" w:rsidRDefault="009304A9" w:rsidP="009304A9">
      <w:pPr>
        <w:pStyle w:val="a3"/>
      </w:pPr>
      <w:r>
        <w:t>查看 README.md 文件内容：</w:t>
      </w:r>
    </w:p>
    <w:p w14:paraId="57C92896" w14:textId="77777777" w:rsidR="009304A9" w:rsidRDefault="009304A9" w:rsidP="009304A9">
      <w:pPr>
        <w:pStyle w:val="HTML"/>
        <w:rPr>
          <w:rStyle w:val="pln"/>
        </w:rPr>
      </w:pPr>
      <w:r>
        <w:rPr>
          <w:rStyle w:val="pln"/>
        </w:rPr>
        <w:t>$ cat README</w:t>
      </w:r>
      <w:r>
        <w:rPr>
          <w:rStyle w:val="pun"/>
        </w:rPr>
        <w:t>.</w:t>
      </w:r>
      <w:r>
        <w:rPr>
          <w:rStyle w:val="pln"/>
        </w:rPr>
        <w:t xml:space="preserve">md </w:t>
      </w:r>
    </w:p>
    <w:p w14:paraId="5B26D61C" w14:textId="77777777" w:rsidR="009304A9" w:rsidRDefault="009304A9" w:rsidP="009304A9">
      <w:pPr>
        <w:pStyle w:val="HTML"/>
        <w:rPr>
          <w:rStyle w:val="pln"/>
        </w:rPr>
      </w:pPr>
      <w:r>
        <w:rPr>
          <w:rStyle w:val="com"/>
        </w:rPr>
        <w:lastRenderedPageBreak/>
        <w:t># 菜鸟教程 Git 测试</w:t>
      </w:r>
    </w:p>
    <w:p w14:paraId="7BF0E548" w14:textId="77777777" w:rsidR="009304A9" w:rsidRDefault="009304A9" w:rsidP="009304A9">
      <w:pPr>
        <w:pStyle w:val="HTML"/>
      </w:pPr>
      <w:r>
        <w:rPr>
          <w:rStyle w:val="com"/>
        </w:rPr>
        <w:t>## 第一次修改内容</w:t>
      </w:r>
    </w:p>
    <w:p w14:paraId="6398F7AF" w14:textId="77777777" w:rsidR="009304A9" w:rsidRDefault="00717723" w:rsidP="009304A9">
      <w:r>
        <w:pict w14:anchorId="5365C7B4">
          <v:rect id="_x0000_i1037" style="width:0;height:1.5pt" o:hralign="center" o:hrstd="t" o:hr="t" fillcolor="#a0a0a0" stroked="f"/>
        </w:pict>
      </w:r>
    </w:p>
    <w:p w14:paraId="7E62F094" w14:textId="77777777" w:rsidR="009304A9" w:rsidRDefault="009304A9" w:rsidP="009304A9">
      <w:pPr>
        <w:pStyle w:val="2"/>
      </w:pPr>
      <w:bookmarkStart w:id="74" w:name="_Toc46394693"/>
      <w:r>
        <w:t>推送到远程仓库</w:t>
      </w:r>
      <w:bookmarkEnd w:id="74"/>
    </w:p>
    <w:p w14:paraId="34B44F35" w14:textId="77777777" w:rsidR="009304A9" w:rsidRDefault="009304A9" w:rsidP="009304A9">
      <w:pPr>
        <w:pStyle w:val="a3"/>
      </w:pPr>
      <w:r>
        <w:t>推送你的新分支与数据到某个远端仓库命令:</w:t>
      </w:r>
    </w:p>
    <w:p w14:paraId="044F7E66" w14:textId="77777777" w:rsidR="009304A9" w:rsidRDefault="009304A9" w:rsidP="009304A9">
      <w:pPr>
        <w:pStyle w:val="HTML"/>
      </w:pPr>
      <w:r>
        <w:rPr>
          <w:rStyle w:val="pln"/>
        </w:rPr>
        <w:t xml:space="preserve">git push </w:t>
      </w:r>
      <w:r>
        <w:rPr>
          <w:rStyle w:val="pun"/>
        </w:rPr>
        <w:t>[</w:t>
      </w:r>
      <w:r>
        <w:rPr>
          <w:rStyle w:val="kwd"/>
        </w:rPr>
        <w:t>alias</w:t>
      </w:r>
      <w:r>
        <w:rPr>
          <w:rStyle w:val="pun"/>
        </w:rPr>
        <w:t>]</w:t>
      </w:r>
      <w:r>
        <w:rPr>
          <w:rStyle w:val="pln"/>
        </w:rPr>
        <w:t xml:space="preserve"> </w:t>
      </w:r>
      <w:r>
        <w:rPr>
          <w:rStyle w:val="pun"/>
        </w:rPr>
        <w:t>[</w:t>
      </w:r>
      <w:r>
        <w:rPr>
          <w:rStyle w:val="pln"/>
        </w:rPr>
        <w:t>branch</w:t>
      </w:r>
      <w:r>
        <w:rPr>
          <w:rStyle w:val="pun"/>
        </w:rPr>
        <w:t>]</w:t>
      </w:r>
    </w:p>
    <w:p w14:paraId="78B0AFDF" w14:textId="77777777" w:rsidR="009304A9" w:rsidRDefault="009304A9" w:rsidP="009304A9">
      <w:pPr>
        <w:pStyle w:val="a3"/>
      </w:pPr>
      <w:r>
        <w:t>以上命令将你的 [branch] 分支推送成为 [alias] 远程仓库上的 [branch] 分支，实例如下。</w:t>
      </w:r>
    </w:p>
    <w:p w14:paraId="2D57ED48" w14:textId="77777777" w:rsidR="009304A9" w:rsidRDefault="009304A9" w:rsidP="009304A9">
      <w:pPr>
        <w:pStyle w:val="HTML"/>
        <w:rPr>
          <w:rStyle w:val="pln"/>
        </w:rPr>
      </w:pPr>
      <w:r>
        <w:rPr>
          <w:rStyle w:val="pln"/>
        </w:rPr>
        <w:t>$ touch runoob</w:t>
      </w:r>
      <w:r>
        <w:rPr>
          <w:rStyle w:val="pun"/>
        </w:rPr>
        <w:t>-</w:t>
      </w:r>
      <w:r>
        <w:rPr>
          <w:rStyle w:val="pln"/>
        </w:rPr>
        <w:t>test</w:t>
      </w:r>
      <w:r>
        <w:rPr>
          <w:rStyle w:val="pun"/>
        </w:rPr>
        <w:t>.</w:t>
      </w:r>
      <w:r>
        <w:rPr>
          <w:rStyle w:val="pln"/>
        </w:rPr>
        <w:t xml:space="preserve">txt      </w:t>
      </w:r>
      <w:r>
        <w:rPr>
          <w:rStyle w:val="com"/>
        </w:rPr>
        <w:t># 添加文件</w:t>
      </w:r>
    </w:p>
    <w:p w14:paraId="2136B2F5" w14:textId="77777777" w:rsidR="009304A9" w:rsidRDefault="009304A9" w:rsidP="009304A9">
      <w:pPr>
        <w:pStyle w:val="HTML"/>
        <w:rPr>
          <w:rStyle w:val="pln"/>
        </w:rPr>
      </w:pPr>
      <w:r>
        <w:rPr>
          <w:rStyle w:val="pln"/>
        </w:rPr>
        <w:t>$ git add runoob</w:t>
      </w:r>
      <w:r>
        <w:rPr>
          <w:rStyle w:val="pun"/>
        </w:rPr>
        <w:t>-</w:t>
      </w:r>
      <w:r>
        <w:rPr>
          <w:rStyle w:val="pln"/>
        </w:rPr>
        <w:t>test</w:t>
      </w:r>
      <w:r>
        <w:rPr>
          <w:rStyle w:val="pun"/>
        </w:rPr>
        <w:t>.</w:t>
      </w:r>
      <w:r>
        <w:rPr>
          <w:rStyle w:val="pln"/>
        </w:rPr>
        <w:t xml:space="preserve">txt </w:t>
      </w:r>
    </w:p>
    <w:p w14:paraId="4A7C25A3" w14:textId="77777777" w:rsidR="009304A9" w:rsidRDefault="009304A9" w:rsidP="009304A9">
      <w:pPr>
        <w:pStyle w:val="HTML"/>
        <w:rPr>
          <w:rStyle w:val="pln"/>
        </w:rPr>
      </w:pPr>
      <w:r>
        <w:rPr>
          <w:rStyle w:val="pln"/>
        </w:rPr>
        <w:t xml:space="preserve">$ git commit </w:t>
      </w:r>
      <w:r>
        <w:rPr>
          <w:rStyle w:val="pun"/>
        </w:rPr>
        <w:t>-</w:t>
      </w:r>
      <w:r>
        <w:rPr>
          <w:rStyle w:val="pln"/>
        </w:rPr>
        <w:t xml:space="preserve">m </w:t>
      </w:r>
      <w:r>
        <w:rPr>
          <w:rStyle w:val="str"/>
        </w:rPr>
        <w:t>"添加到远程"</w:t>
      </w:r>
    </w:p>
    <w:p w14:paraId="17BCC6BE" w14:textId="77777777" w:rsidR="009304A9" w:rsidRDefault="009304A9" w:rsidP="009304A9">
      <w:pPr>
        <w:pStyle w:val="HTML"/>
        <w:rPr>
          <w:rStyle w:val="pln"/>
        </w:rPr>
      </w:pPr>
      <w:r>
        <w:rPr>
          <w:rStyle w:val="pln"/>
        </w:rPr>
        <w:t xml:space="preserve">master </w:t>
      </w:r>
      <w:r>
        <w:rPr>
          <w:rStyle w:val="lit"/>
        </w:rPr>
        <w:t>69e702d</w:t>
      </w:r>
      <w:r>
        <w:rPr>
          <w:rStyle w:val="pun"/>
        </w:rPr>
        <w:t>]</w:t>
      </w:r>
      <w:r>
        <w:rPr>
          <w:rStyle w:val="pln"/>
        </w:rPr>
        <w:t xml:space="preserve"> </w:t>
      </w:r>
      <w:r>
        <w:rPr>
          <w:rStyle w:val="pun"/>
        </w:rPr>
        <w:t>添加到远程</w:t>
      </w:r>
    </w:p>
    <w:p w14:paraId="40212969" w14:textId="77777777" w:rsidR="009304A9" w:rsidRDefault="009304A9" w:rsidP="009304A9">
      <w:pPr>
        <w:pStyle w:val="HTML"/>
        <w:rPr>
          <w:rStyle w:val="pln"/>
        </w:rPr>
      </w:pPr>
      <w:r>
        <w:rPr>
          <w:rStyle w:val="pln"/>
        </w:rPr>
        <w:t xml:space="preserve"> </w:t>
      </w:r>
      <w:r>
        <w:rPr>
          <w:rStyle w:val="lit"/>
        </w:rPr>
        <w:t>1</w:t>
      </w:r>
      <w:r>
        <w:rPr>
          <w:rStyle w:val="pln"/>
        </w:rPr>
        <w:t xml:space="preserve"> file changed</w:t>
      </w:r>
      <w:r>
        <w:rPr>
          <w:rStyle w:val="pun"/>
        </w:rPr>
        <w:t>,</w:t>
      </w:r>
      <w:r>
        <w:rPr>
          <w:rStyle w:val="pln"/>
        </w:rPr>
        <w:t xml:space="preserve"> </w:t>
      </w:r>
      <w:r>
        <w:rPr>
          <w:rStyle w:val="lit"/>
        </w:rPr>
        <w:t>0</w:t>
      </w:r>
      <w:r>
        <w:rPr>
          <w:rStyle w:val="pln"/>
        </w:rPr>
        <w:t xml:space="preserve"> insertions</w:t>
      </w:r>
      <w:r>
        <w:rPr>
          <w:rStyle w:val="pun"/>
        </w:rPr>
        <w:t>(+),</w:t>
      </w:r>
      <w:r>
        <w:rPr>
          <w:rStyle w:val="pln"/>
        </w:rPr>
        <w:t xml:space="preserve"> </w:t>
      </w:r>
      <w:r>
        <w:rPr>
          <w:rStyle w:val="lit"/>
        </w:rPr>
        <w:t>0</w:t>
      </w:r>
      <w:r>
        <w:rPr>
          <w:rStyle w:val="pln"/>
        </w:rPr>
        <w:t xml:space="preserve"> deletions</w:t>
      </w:r>
      <w:r>
        <w:rPr>
          <w:rStyle w:val="pun"/>
        </w:rPr>
        <w:t>(-)</w:t>
      </w:r>
    </w:p>
    <w:p w14:paraId="533E786F" w14:textId="77777777" w:rsidR="009304A9" w:rsidRDefault="009304A9" w:rsidP="009304A9">
      <w:pPr>
        <w:pStyle w:val="HTML"/>
        <w:rPr>
          <w:rStyle w:val="pln"/>
        </w:rPr>
      </w:pPr>
      <w:r>
        <w:rPr>
          <w:rStyle w:val="pln"/>
        </w:rPr>
        <w:t xml:space="preserve"> create mode </w:t>
      </w:r>
      <w:r>
        <w:rPr>
          <w:rStyle w:val="lit"/>
        </w:rPr>
        <w:t>100644</w:t>
      </w:r>
      <w:r>
        <w:rPr>
          <w:rStyle w:val="pln"/>
        </w:rPr>
        <w:t xml:space="preserve"> runoob</w:t>
      </w:r>
      <w:r>
        <w:rPr>
          <w:rStyle w:val="pun"/>
        </w:rPr>
        <w:t>-</w:t>
      </w:r>
      <w:r>
        <w:rPr>
          <w:rStyle w:val="pln"/>
        </w:rPr>
        <w:t>test</w:t>
      </w:r>
      <w:r>
        <w:rPr>
          <w:rStyle w:val="pun"/>
        </w:rPr>
        <w:t>.</w:t>
      </w:r>
      <w:r>
        <w:rPr>
          <w:rStyle w:val="pln"/>
        </w:rPr>
        <w:t>txt</w:t>
      </w:r>
    </w:p>
    <w:p w14:paraId="1E9F2B9E" w14:textId="77777777" w:rsidR="009304A9" w:rsidRDefault="009304A9" w:rsidP="009304A9">
      <w:pPr>
        <w:pStyle w:val="HTML"/>
        <w:rPr>
          <w:rStyle w:val="pln"/>
        </w:rPr>
      </w:pPr>
    </w:p>
    <w:p w14:paraId="5B591873" w14:textId="77777777" w:rsidR="009304A9" w:rsidRDefault="009304A9" w:rsidP="009304A9">
      <w:pPr>
        <w:pStyle w:val="HTML"/>
      </w:pPr>
      <w:r>
        <w:rPr>
          <w:rStyle w:val="pln"/>
        </w:rPr>
        <w:t xml:space="preserve">$ git push origin master    </w:t>
      </w:r>
      <w:r>
        <w:rPr>
          <w:rStyle w:val="com"/>
        </w:rPr>
        <w:t># 推送到 Github</w:t>
      </w:r>
    </w:p>
    <w:p w14:paraId="040BDBA2" w14:textId="77777777" w:rsidR="009304A9" w:rsidRDefault="009304A9" w:rsidP="009304A9">
      <w:pPr>
        <w:pStyle w:val="a3"/>
      </w:pPr>
      <w:r>
        <w:t>重新回到我们的 Github 仓库，可以看到文件已经提交上来了：</w:t>
      </w:r>
    </w:p>
    <w:p w14:paraId="55F57FE3" w14:textId="7CAEF02D" w:rsidR="009304A9" w:rsidRDefault="009304A9" w:rsidP="009304A9">
      <w:pPr>
        <w:pStyle w:val="a3"/>
      </w:pPr>
      <w:r>
        <w:rPr>
          <w:noProof/>
        </w:rPr>
        <w:drawing>
          <wp:inline distT="0" distB="0" distL="0" distR="0" wp14:anchorId="02AB207C" wp14:editId="4CA54E05">
            <wp:extent cx="5274310" cy="10579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57910"/>
                    </a:xfrm>
                    <a:prstGeom prst="rect">
                      <a:avLst/>
                    </a:prstGeom>
                    <a:noFill/>
                    <a:ln>
                      <a:noFill/>
                    </a:ln>
                  </pic:spPr>
                </pic:pic>
              </a:graphicData>
            </a:graphic>
          </wp:inline>
        </w:drawing>
      </w:r>
    </w:p>
    <w:p w14:paraId="4637FD7C" w14:textId="77777777" w:rsidR="009304A9" w:rsidRDefault="00717723" w:rsidP="009304A9">
      <w:r>
        <w:pict w14:anchorId="7A09D6B0">
          <v:rect id="_x0000_i1038" style="width:0;height:1.5pt" o:hralign="center" o:hrstd="t" o:hr="t" fillcolor="#a0a0a0" stroked="f"/>
        </w:pict>
      </w:r>
    </w:p>
    <w:p w14:paraId="6D04459A" w14:textId="77777777" w:rsidR="009304A9" w:rsidRDefault="009304A9" w:rsidP="009304A9">
      <w:pPr>
        <w:pStyle w:val="2"/>
      </w:pPr>
      <w:bookmarkStart w:id="75" w:name="_Toc46394694"/>
      <w:r>
        <w:t>删除远程仓库</w:t>
      </w:r>
      <w:bookmarkEnd w:id="75"/>
    </w:p>
    <w:p w14:paraId="57EF10B1" w14:textId="77777777" w:rsidR="009304A9" w:rsidRDefault="009304A9" w:rsidP="009304A9">
      <w:pPr>
        <w:pStyle w:val="a3"/>
      </w:pPr>
      <w:r>
        <w:t>删除远程仓库你可以使用命令：</w:t>
      </w:r>
    </w:p>
    <w:p w14:paraId="096037F0" w14:textId="77777777" w:rsidR="009304A9" w:rsidRDefault="009304A9" w:rsidP="009304A9">
      <w:pPr>
        <w:pStyle w:val="HTML"/>
      </w:pPr>
      <w:r>
        <w:rPr>
          <w:rStyle w:val="pln"/>
        </w:rPr>
        <w:t xml:space="preserve">git remote rm </w:t>
      </w:r>
      <w:r>
        <w:rPr>
          <w:rStyle w:val="pun"/>
        </w:rPr>
        <w:t>[别名]</w:t>
      </w:r>
    </w:p>
    <w:p w14:paraId="4B4E994D" w14:textId="77777777" w:rsidR="009304A9" w:rsidRDefault="009304A9" w:rsidP="009304A9">
      <w:pPr>
        <w:pStyle w:val="3"/>
      </w:pPr>
      <w:bookmarkStart w:id="76" w:name="_Toc46394695"/>
      <w:r>
        <w:t>实例</w:t>
      </w:r>
      <w:bookmarkEnd w:id="76"/>
    </w:p>
    <w:p w14:paraId="215BF1C5" w14:textId="77777777" w:rsidR="009304A9" w:rsidRDefault="009304A9" w:rsidP="009304A9">
      <w:pPr>
        <w:pStyle w:val="HTML"/>
        <w:rPr>
          <w:rStyle w:val="pln"/>
        </w:rPr>
      </w:pPr>
      <w:r>
        <w:rPr>
          <w:rStyle w:val="pln"/>
        </w:rPr>
        <w:t xml:space="preserve">$ git remote </w:t>
      </w:r>
      <w:r>
        <w:rPr>
          <w:rStyle w:val="pun"/>
        </w:rPr>
        <w:t>-</w:t>
      </w:r>
      <w:r>
        <w:rPr>
          <w:rStyle w:val="pln"/>
        </w:rPr>
        <w:t>v</w:t>
      </w:r>
    </w:p>
    <w:p w14:paraId="5F56E164" w14:textId="77777777" w:rsidR="009304A9" w:rsidRDefault="009304A9" w:rsidP="009304A9">
      <w:pPr>
        <w:pStyle w:val="HTML"/>
        <w:rPr>
          <w:rStyle w:val="pln"/>
        </w:rPr>
      </w:pPr>
      <w:r>
        <w:rPr>
          <w:rStyle w:val="pln"/>
        </w:rPr>
        <w:t>origin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 xml:space="preserve">git </w:t>
      </w:r>
      <w:r>
        <w:rPr>
          <w:rStyle w:val="pun"/>
        </w:rPr>
        <w:t>(</w:t>
      </w:r>
      <w:r>
        <w:rPr>
          <w:rStyle w:val="pln"/>
        </w:rPr>
        <w:t>fetch</w:t>
      </w:r>
      <w:r>
        <w:rPr>
          <w:rStyle w:val="pun"/>
        </w:rPr>
        <w:t>)</w:t>
      </w:r>
    </w:p>
    <w:p w14:paraId="23119677" w14:textId="77777777" w:rsidR="009304A9" w:rsidRDefault="009304A9" w:rsidP="009304A9">
      <w:pPr>
        <w:pStyle w:val="HTML"/>
        <w:rPr>
          <w:rStyle w:val="pln"/>
        </w:rPr>
      </w:pPr>
      <w:r>
        <w:rPr>
          <w:rStyle w:val="pln"/>
        </w:rPr>
        <w:lastRenderedPageBreak/>
        <w:t>origin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 xml:space="preserve">git </w:t>
      </w:r>
      <w:r>
        <w:rPr>
          <w:rStyle w:val="pun"/>
        </w:rPr>
        <w:t>(</w:t>
      </w:r>
      <w:r>
        <w:rPr>
          <w:rStyle w:val="pln"/>
        </w:rPr>
        <w:t>push</w:t>
      </w:r>
      <w:r>
        <w:rPr>
          <w:rStyle w:val="pun"/>
        </w:rPr>
        <w:t>)</w:t>
      </w:r>
    </w:p>
    <w:p w14:paraId="74C6249A" w14:textId="77777777" w:rsidR="009304A9" w:rsidRDefault="009304A9" w:rsidP="009304A9">
      <w:pPr>
        <w:pStyle w:val="HTML"/>
        <w:rPr>
          <w:rStyle w:val="pln"/>
        </w:rPr>
      </w:pPr>
    </w:p>
    <w:p w14:paraId="70770BD2" w14:textId="77777777" w:rsidR="009304A9" w:rsidRDefault="009304A9" w:rsidP="009304A9">
      <w:pPr>
        <w:pStyle w:val="HTML"/>
        <w:rPr>
          <w:rStyle w:val="pln"/>
        </w:rPr>
      </w:pPr>
      <w:r>
        <w:rPr>
          <w:rStyle w:val="com"/>
        </w:rPr>
        <w:t># 添加仓库 origin2</w:t>
      </w:r>
    </w:p>
    <w:p w14:paraId="220D7C70" w14:textId="77777777" w:rsidR="009304A9" w:rsidRDefault="009304A9" w:rsidP="009304A9">
      <w:pPr>
        <w:pStyle w:val="HTML"/>
        <w:rPr>
          <w:rStyle w:val="pln"/>
        </w:rPr>
      </w:pPr>
      <w:r>
        <w:rPr>
          <w:rStyle w:val="pln"/>
        </w:rPr>
        <w:t>$ git remote add origin2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git</w:t>
      </w:r>
    </w:p>
    <w:p w14:paraId="7A6BA5FB" w14:textId="77777777" w:rsidR="009304A9" w:rsidRDefault="009304A9" w:rsidP="009304A9">
      <w:pPr>
        <w:pStyle w:val="HTML"/>
        <w:rPr>
          <w:rStyle w:val="pln"/>
        </w:rPr>
      </w:pPr>
    </w:p>
    <w:p w14:paraId="0ECB9176" w14:textId="77777777" w:rsidR="009304A9" w:rsidRDefault="009304A9" w:rsidP="009304A9">
      <w:pPr>
        <w:pStyle w:val="HTML"/>
        <w:rPr>
          <w:rStyle w:val="pln"/>
        </w:rPr>
      </w:pPr>
      <w:r>
        <w:rPr>
          <w:rStyle w:val="pln"/>
        </w:rPr>
        <w:t xml:space="preserve">$ git remote </w:t>
      </w:r>
      <w:r>
        <w:rPr>
          <w:rStyle w:val="pun"/>
        </w:rPr>
        <w:t>-</w:t>
      </w:r>
      <w:r>
        <w:rPr>
          <w:rStyle w:val="pln"/>
        </w:rPr>
        <w:t>v</w:t>
      </w:r>
    </w:p>
    <w:p w14:paraId="32981856" w14:textId="77777777" w:rsidR="009304A9" w:rsidRDefault="009304A9" w:rsidP="009304A9">
      <w:pPr>
        <w:pStyle w:val="HTML"/>
        <w:rPr>
          <w:rStyle w:val="pln"/>
        </w:rPr>
      </w:pPr>
      <w:r>
        <w:rPr>
          <w:rStyle w:val="pln"/>
        </w:rPr>
        <w:t>origin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 xml:space="preserve">git </w:t>
      </w:r>
      <w:r>
        <w:rPr>
          <w:rStyle w:val="pun"/>
        </w:rPr>
        <w:t>(</w:t>
      </w:r>
      <w:r>
        <w:rPr>
          <w:rStyle w:val="pln"/>
        </w:rPr>
        <w:t>fetch</w:t>
      </w:r>
      <w:r>
        <w:rPr>
          <w:rStyle w:val="pun"/>
        </w:rPr>
        <w:t>)</w:t>
      </w:r>
    </w:p>
    <w:p w14:paraId="0FEA6520" w14:textId="77777777" w:rsidR="009304A9" w:rsidRDefault="009304A9" w:rsidP="009304A9">
      <w:pPr>
        <w:pStyle w:val="HTML"/>
        <w:rPr>
          <w:rStyle w:val="pln"/>
        </w:rPr>
      </w:pPr>
      <w:r>
        <w:rPr>
          <w:rStyle w:val="pln"/>
        </w:rPr>
        <w:t>origin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 xml:space="preserve">git </w:t>
      </w:r>
      <w:r>
        <w:rPr>
          <w:rStyle w:val="pun"/>
        </w:rPr>
        <w:t>(</w:t>
      </w:r>
      <w:r>
        <w:rPr>
          <w:rStyle w:val="pln"/>
        </w:rPr>
        <w:t>push</w:t>
      </w:r>
      <w:r>
        <w:rPr>
          <w:rStyle w:val="pun"/>
        </w:rPr>
        <w:t>)</w:t>
      </w:r>
    </w:p>
    <w:p w14:paraId="2E3633D9" w14:textId="77777777" w:rsidR="009304A9" w:rsidRDefault="009304A9" w:rsidP="009304A9">
      <w:pPr>
        <w:pStyle w:val="HTML"/>
        <w:rPr>
          <w:rStyle w:val="pln"/>
        </w:rPr>
      </w:pPr>
      <w:r>
        <w:rPr>
          <w:rStyle w:val="pln"/>
        </w:rPr>
        <w:t>origin2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 xml:space="preserve">git </w:t>
      </w:r>
      <w:r>
        <w:rPr>
          <w:rStyle w:val="pun"/>
        </w:rPr>
        <w:t>(</w:t>
      </w:r>
      <w:r>
        <w:rPr>
          <w:rStyle w:val="pln"/>
        </w:rPr>
        <w:t>fetch</w:t>
      </w:r>
      <w:r>
        <w:rPr>
          <w:rStyle w:val="pun"/>
        </w:rPr>
        <w:t>)</w:t>
      </w:r>
    </w:p>
    <w:p w14:paraId="706FE0A6" w14:textId="77777777" w:rsidR="009304A9" w:rsidRDefault="009304A9" w:rsidP="009304A9">
      <w:pPr>
        <w:pStyle w:val="HTML"/>
        <w:rPr>
          <w:rStyle w:val="pln"/>
        </w:rPr>
      </w:pPr>
      <w:r>
        <w:rPr>
          <w:rStyle w:val="pln"/>
        </w:rPr>
        <w:t>origin2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 xml:space="preserve">git </w:t>
      </w:r>
      <w:r>
        <w:rPr>
          <w:rStyle w:val="pun"/>
        </w:rPr>
        <w:t>(</w:t>
      </w:r>
      <w:r>
        <w:rPr>
          <w:rStyle w:val="pln"/>
        </w:rPr>
        <w:t>push</w:t>
      </w:r>
      <w:r>
        <w:rPr>
          <w:rStyle w:val="pun"/>
        </w:rPr>
        <w:t>)</w:t>
      </w:r>
    </w:p>
    <w:p w14:paraId="0F0A31D3" w14:textId="77777777" w:rsidR="009304A9" w:rsidRDefault="009304A9" w:rsidP="009304A9">
      <w:pPr>
        <w:pStyle w:val="HTML"/>
        <w:rPr>
          <w:rStyle w:val="pln"/>
        </w:rPr>
      </w:pPr>
    </w:p>
    <w:p w14:paraId="15262653" w14:textId="77777777" w:rsidR="009304A9" w:rsidRDefault="009304A9" w:rsidP="009304A9">
      <w:pPr>
        <w:pStyle w:val="HTML"/>
        <w:rPr>
          <w:rStyle w:val="pln"/>
        </w:rPr>
      </w:pPr>
      <w:r>
        <w:rPr>
          <w:rStyle w:val="com"/>
        </w:rPr>
        <w:t># 删除仓库 origin2</w:t>
      </w:r>
    </w:p>
    <w:p w14:paraId="7398FA3E" w14:textId="77777777" w:rsidR="009304A9" w:rsidRDefault="009304A9" w:rsidP="009304A9">
      <w:pPr>
        <w:pStyle w:val="HTML"/>
        <w:rPr>
          <w:rStyle w:val="pln"/>
        </w:rPr>
      </w:pPr>
      <w:r>
        <w:rPr>
          <w:rStyle w:val="pln"/>
        </w:rPr>
        <w:t>$ git remote rm origin2</w:t>
      </w:r>
    </w:p>
    <w:p w14:paraId="4EC51049" w14:textId="77777777" w:rsidR="009304A9" w:rsidRDefault="009304A9" w:rsidP="009304A9">
      <w:pPr>
        <w:pStyle w:val="HTML"/>
        <w:rPr>
          <w:rStyle w:val="pln"/>
        </w:rPr>
      </w:pPr>
      <w:r>
        <w:rPr>
          <w:rStyle w:val="pln"/>
        </w:rPr>
        <w:t xml:space="preserve">$ git remote </w:t>
      </w:r>
      <w:r>
        <w:rPr>
          <w:rStyle w:val="pun"/>
        </w:rPr>
        <w:t>-</w:t>
      </w:r>
      <w:r>
        <w:rPr>
          <w:rStyle w:val="pln"/>
        </w:rPr>
        <w:t>v</w:t>
      </w:r>
    </w:p>
    <w:p w14:paraId="790EB2C8" w14:textId="77777777" w:rsidR="009304A9" w:rsidRDefault="009304A9" w:rsidP="009304A9">
      <w:pPr>
        <w:pStyle w:val="HTML"/>
        <w:rPr>
          <w:rStyle w:val="pln"/>
        </w:rPr>
      </w:pPr>
      <w:r>
        <w:rPr>
          <w:rStyle w:val="pln"/>
        </w:rPr>
        <w:t>origin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 xml:space="preserve">git </w:t>
      </w:r>
      <w:r>
        <w:rPr>
          <w:rStyle w:val="pun"/>
        </w:rPr>
        <w:t>(</w:t>
      </w:r>
      <w:r>
        <w:rPr>
          <w:rStyle w:val="pln"/>
        </w:rPr>
        <w:t>fetch</w:t>
      </w:r>
      <w:r>
        <w:rPr>
          <w:rStyle w:val="pun"/>
        </w:rPr>
        <w:t>)</w:t>
      </w:r>
    </w:p>
    <w:p w14:paraId="43EDA2EF" w14:textId="77777777" w:rsidR="009304A9" w:rsidRDefault="009304A9" w:rsidP="009304A9">
      <w:pPr>
        <w:pStyle w:val="HTML"/>
      </w:pPr>
      <w:r>
        <w:rPr>
          <w:rStyle w:val="pln"/>
        </w:rPr>
        <w:t>origin    git@github</w:t>
      </w:r>
      <w:r>
        <w:rPr>
          <w:rStyle w:val="pun"/>
        </w:rPr>
        <w:t>.</w:t>
      </w:r>
      <w:r>
        <w:rPr>
          <w:rStyle w:val="pln"/>
        </w:rPr>
        <w:t>com</w:t>
      </w:r>
      <w:r>
        <w:rPr>
          <w:rStyle w:val="pun"/>
        </w:rPr>
        <w:t>:</w:t>
      </w:r>
      <w:r>
        <w:rPr>
          <w:rStyle w:val="pln"/>
        </w:rPr>
        <w:t>tianqixin</w:t>
      </w:r>
      <w:r>
        <w:rPr>
          <w:rStyle w:val="pun"/>
        </w:rPr>
        <w:t>/</w:t>
      </w:r>
      <w:r>
        <w:rPr>
          <w:rStyle w:val="pln"/>
        </w:rPr>
        <w:t>runoob</w:t>
      </w:r>
      <w:r>
        <w:rPr>
          <w:rStyle w:val="pun"/>
        </w:rPr>
        <w:t>-</w:t>
      </w:r>
      <w:r>
        <w:rPr>
          <w:rStyle w:val="pln"/>
        </w:rPr>
        <w:t>git</w:t>
      </w:r>
      <w:r>
        <w:rPr>
          <w:rStyle w:val="pun"/>
        </w:rPr>
        <w:t>-</w:t>
      </w:r>
      <w:r>
        <w:rPr>
          <w:rStyle w:val="pln"/>
        </w:rPr>
        <w:t>test</w:t>
      </w:r>
      <w:r>
        <w:rPr>
          <w:rStyle w:val="pun"/>
        </w:rPr>
        <w:t>.</w:t>
      </w:r>
      <w:r>
        <w:rPr>
          <w:rStyle w:val="pln"/>
        </w:rPr>
        <w:t xml:space="preserve">git </w:t>
      </w:r>
      <w:r>
        <w:rPr>
          <w:rStyle w:val="pun"/>
        </w:rPr>
        <w:t>(</w:t>
      </w:r>
      <w:r>
        <w:rPr>
          <w:rStyle w:val="pln"/>
        </w:rPr>
        <w:t>push</w:t>
      </w:r>
      <w:r>
        <w:rPr>
          <w:rStyle w:val="pun"/>
        </w:rPr>
        <w:t>)</w:t>
      </w:r>
    </w:p>
    <w:p w14:paraId="0E908378" w14:textId="77777777" w:rsidR="009304A9" w:rsidRDefault="00717723" w:rsidP="009304A9">
      <w:hyperlink r:id="rId73" w:tooltip="Git 标签" w:history="1">
        <w:r w:rsidR="009304A9">
          <w:rPr>
            <w:rStyle w:val="a4"/>
          </w:rPr>
          <w:t>Git 标签</w:t>
        </w:r>
      </w:hyperlink>
      <w:r w:rsidR="009304A9">
        <w:t xml:space="preserve"> </w:t>
      </w:r>
    </w:p>
    <w:p w14:paraId="5910417F" w14:textId="77777777" w:rsidR="009304A9" w:rsidRDefault="00717723" w:rsidP="009304A9">
      <w:hyperlink r:id="rId74" w:tooltip="Git Gitee" w:history="1">
        <w:r w:rsidR="009304A9">
          <w:rPr>
            <w:rStyle w:val="a4"/>
          </w:rPr>
          <w:t>Git Gitee</w:t>
        </w:r>
      </w:hyperlink>
      <w:r w:rsidR="009304A9">
        <w:t xml:space="preserve"> </w:t>
      </w:r>
    </w:p>
    <w:p w14:paraId="5FAD9A19" w14:textId="77777777" w:rsidR="009304A9" w:rsidRDefault="009304A9" w:rsidP="009304A9">
      <w:pPr>
        <w:pStyle w:val="2"/>
        <w:spacing w:before="0"/>
      </w:pPr>
      <w:bookmarkStart w:id="77" w:name="_Toc46394696"/>
      <w:r>
        <w:rPr>
          <w:rStyle w:val="mw-headline"/>
        </w:rPr>
        <w:t>2 篇笔记</w:t>
      </w:r>
      <w:r>
        <w:t xml:space="preserve"> </w:t>
      </w:r>
      <w:r>
        <w:rPr>
          <w:rStyle w:val="mw-headline"/>
        </w:rPr>
        <w:t>写笔记</w:t>
      </w:r>
      <w:bookmarkEnd w:id="77"/>
      <w:r>
        <w:t xml:space="preserve"> </w:t>
      </w:r>
    </w:p>
    <w:p w14:paraId="21FD9FAE" w14:textId="77777777" w:rsidR="009304A9" w:rsidRDefault="009304A9" w:rsidP="00907565">
      <w:pPr>
        <w:pStyle w:val="a3"/>
        <w:numPr>
          <w:ilvl w:val="0"/>
          <w:numId w:val="176"/>
        </w:numPr>
      </w:pPr>
      <w:r>
        <w:t>   leon</w:t>
      </w:r>
    </w:p>
    <w:p w14:paraId="19E38D96" w14:textId="77777777" w:rsidR="009304A9" w:rsidRDefault="009304A9" w:rsidP="009304A9">
      <w:pPr>
        <w:pStyle w:val="a3"/>
        <w:ind w:left="720"/>
      </w:pPr>
      <w:r>
        <w:t>  105***6491@qq.co</w:t>
      </w:r>
    </w:p>
    <w:p w14:paraId="49BB6FE2" w14:textId="77777777" w:rsidR="009304A9" w:rsidRDefault="00717723" w:rsidP="009304A9">
      <w:pPr>
        <w:pStyle w:val="a3"/>
        <w:ind w:left="720"/>
      </w:pPr>
      <w:hyperlink r:id="rId75" w:tgtFrame="_blank" w:history="1">
        <w:r w:rsidR="009304A9">
          <w:rPr>
            <w:rStyle w:val="a4"/>
          </w:rPr>
          <w:t>  参考地址</w:t>
        </w:r>
      </w:hyperlink>
    </w:p>
    <w:p w14:paraId="36C01A60" w14:textId="77777777" w:rsidR="009304A9" w:rsidRDefault="009304A9" w:rsidP="009304A9">
      <w:pPr>
        <w:ind w:left="720"/>
      </w:pPr>
      <w:r>
        <w:rPr>
          <w:rStyle w:val="count"/>
        </w:rPr>
        <w:t>54</w:t>
      </w:r>
    </w:p>
    <w:p w14:paraId="02C0B696" w14:textId="77777777" w:rsidR="009304A9" w:rsidRDefault="009304A9" w:rsidP="00907565">
      <w:pPr>
        <w:widowControl/>
        <w:numPr>
          <w:ilvl w:val="1"/>
          <w:numId w:val="176"/>
        </w:numPr>
        <w:spacing w:before="100" w:beforeAutospacing="1" w:after="100" w:afterAutospacing="1"/>
        <w:jc w:val="left"/>
      </w:pPr>
      <w:r>
        <w:t>执行 </w:t>
      </w:r>
      <w:r>
        <w:rPr>
          <w:rStyle w:val="HTML1"/>
        </w:rPr>
        <w:t>git fetch origin master</w:t>
      </w:r>
      <w:r>
        <w:t> 时，它的意思是从名为 </w:t>
      </w:r>
      <w:r>
        <w:rPr>
          <w:rStyle w:val="a6"/>
        </w:rPr>
        <w:t>origin</w:t>
      </w:r>
      <w:r>
        <w:t> 的远程上拉取名为 </w:t>
      </w:r>
      <w:r>
        <w:rPr>
          <w:rStyle w:val="a6"/>
        </w:rPr>
        <w:t>master</w:t>
      </w:r>
      <w:r>
        <w:t> 的分支到本地分支 </w:t>
      </w:r>
      <w:r>
        <w:rPr>
          <w:rStyle w:val="a6"/>
        </w:rPr>
        <w:t>origin/master</w:t>
      </w:r>
      <w:r>
        <w:t> 中。既然是拉取代码，当然需要同时指定远程名与分支名，所以分开写。</w:t>
      </w:r>
    </w:p>
    <w:p w14:paraId="36294693" w14:textId="77777777" w:rsidR="009304A9" w:rsidRDefault="009304A9" w:rsidP="00907565">
      <w:pPr>
        <w:widowControl/>
        <w:numPr>
          <w:ilvl w:val="1"/>
          <w:numId w:val="176"/>
        </w:numPr>
        <w:spacing w:before="100" w:beforeAutospacing="1" w:after="100" w:afterAutospacing="1"/>
        <w:jc w:val="left"/>
      </w:pPr>
      <w:r>
        <w:t>执行 </w:t>
      </w:r>
      <w:r>
        <w:rPr>
          <w:rStyle w:val="HTML1"/>
        </w:rPr>
        <w:t>git merge origin/master</w:t>
      </w:r>
      <w:r>
        <w:t> 时，它的意思是合并名为 </w:t>
      </w:r>
      <w:r>
        <w:rPr>
          <w:rStyle w:val="a6"/>
        </w:rPr>
        <w:t>origin/master</w:t>
      </w:r>
      <w:r>
        <w:t> 的分支到当前所在分支。既然是分支的合并，当然就与远程名没有直接的关系，所以没有出现远程名。需要指定的是被合并的分支。</w:t>
      </w:r>
    </w:p>
    <w:p w14:paraId="68854414" w14:textId="77777777" w:rsidR="009304A9" w:rsidRDefault="009304A9" w:rsidP="00907565">
      <w:pPr>
        <w:widowControl/>
        <w:numPr>
          <w:ilvl w:val="1"/>
          <w:numId w:val="176"/>
        </w:numPr>
        <w:spacing w:before="100" w:beforeAutospacing="1" w:after="100" w:afterAutospacing="1"/>
        <w:jc w:val="left"/>
      </w:pPr>
      <w:r>
        <w:t>执行 </w:t>
      </w:r>
      <w:r>
        <w:rPr>
          <w:rStyle w:val="HTML1"/>
        </w:rPr>
        <w:t>git push origin master</w:t>
      </w:r>
      <w:r>
        <w:t> 时，它的意思是推送本地的 </w:t>
      </w:r>
      <w:r>
        <w:rPr>
          <w:rStyle w:val="a6"/>
        </w:rPr>
        <w:t>master</w:t>
      </w:r>
      <w:r>
        <w:t> 分支到远程 </w:t>
      </w:r>
      <w:r>
        <w:rPr>
          <w:rStyle w:val="a6"/>
        </w:rPr>
        <w:t>origin</w:t>
      </w:r>
      <w:r>
        <w:t>，涉及到远程以及分支，当然也得分开写了。</w:t>
      </w:r>
    </w:p>
    <w:p w14:paraId="5B919977" w14:textId="77777777" w:rsidR="009304A9" w:rsidRDefault="009304A9" w:rsidP="00907565">
      <w:pPr>
        <w:widowControl/>
        <w:numPr>
          <w:ilvl w:val="1"/>
          <w:numId w:val="176"/>
        </w:numPr>
        <w:spacing w:before="100" w:beforeAutospacing="1" w:after="100" w:afterAutospacing="1"/>
        <w:jc w:val="left"/>
      </w:pPr>
      <w:r>
        <w:lastRenderedPageBreak/>
        <w:t>还可以一次性拉取多个分支的代码：</w:t>
      </w:r>
      <w:r>
        <w:rPr>
          <w:rStyle w:val="HTML1"/>
        </w:rPr>
        <w:t>git fetch origin master stable oldstable</w:t>
      </w:r>
      <w:r>
        <w:t>；</w:t>
      </w:r>
    </w:p>
    <w:p w14:paraId="7BB96123" w14:textId="77777777" w:rsidR="009304A9" w:rsidRDefault="009304A9" w:rsidP="00907565">
      <w:pPr>
        <w:widowControl/>
        <w:numPr>
          <w:ilvl w:val="1"/>
          <w:numId w:val="176"/>
        </w:numPr>
        <w:spacing w:before="100" w:beforeAutospacing="1" w:after="100" w:afterAutospacing="1"/>
        <w:jc w:val="left"/>
      </w:pPr>
      <w:r>
        <w:t>也还可以一次性合并多个分支的代码：</w:t>
      </w:r>
      <w:r>
        <w:rPr>
          <w:rStyle w:val="HTML1"/>
        </w:rPr>
        <w:t>git merge origin/master hotfix-2275 hotfix-2276 hotfix-2290</w:t>
      </w:r>
      <w:r>
        <w:t>；</w:t>
      </w:r>
    </w:p>
    <w:p w14:paraId="11D08609" w14:textId="77777777" w:rsidR="009304A9" w:rsidRDefault="00717723" w:rsidP="009304A9">
      <w:pPr>
        <w:ind w:left="720"/>
        <w:rPr>
          <w:rStyle w:val="comt-author"/>
        </w:rPr>
      </w:pPr>
      <w:hyperlink r:id="rId76" w:tgtFrame="_blank" w:history="1">
        <w:r w:rsidR="009304A9">
          <w:rPr>
            <w:rStyle w:val="a4"/>
          </w:rPr>
          <w:t>leon</w:t>
        </w:r>
      </w:hyperlink>
    </w:p>
    <w:p w14:paraId="07B2C6BD" w14:textId="77777777" w:rsidR="009304A9" w:rsidRDefault="009304A9" w:rsidP="009304A9">
      <w:pPr>
        <w:pStyle w:val="a3"/>
        <w:ind w:left="720"/>
      </w:pPr>
      <w:r>
        <w:t>   leon</w:t>
      </w:r>
    </w:p>
    <w:p w14:paraId="707EEE5D" w14:textId="77777777" w:rsidR="009304A9" w:rsidRDefault="009304A9" w:rsidP="009304A9">
      <w:pPr>
        <w:pStyle w:val="a3"/>
        <w:ind w:left="720"/>
      </w:pPr>
      <w:r>
        <w:t>  105***6491@qq.co</w:t>
      </w:r>
    </w:p>
    <w:p w14:paraId="508B5E58" w14:textId="77777777" w:rsidR="009304A9" w:rsidRDefault="00717723" w:rsidP="009304A9">
      <w:pPr>
        <w:pStyle w:val="a3"/>
        <w:ind w:left="720"/>
      </w:pPr>
      <w:hyperlink r:id="rId77" w:tgtFrame="_blank" w:history="1">
        <w:r w:rsidR="009304A9">
          <w:rPr>
            <w:rStyle w:val="a4"/>
          </w:rPr>
          <w:t>  参考地址</w:t>
        </w:r>
      </w:hyperlink>
    </w:p>
    <w:p w14:paraId="0DAF39DA" w14:textId="77777777" w:rsidR="009304A9" w:rsidRDefault="009304A9" w:rsidP="009304A9">
      <w:pPr>
        <w:ind w:left="720"/>
      </w:pPr>
      <w:r>
        <w:t>11个月前 (09-08)</w:t>
      </w:r>
    </w:p>
    <w:p w14:paraId="164B188B" w14:textId="77777777" w:rsidR="009304A9" w:rsidRDefault="009304A9" w:rsidP="00907565">
      <w:pPr>
        <w:pStyle w:val="a3"/>
        <w:numPr>
          <w:ilvl w:val="0"/>
          <w:numId w:val="176"/>
        </w:numPr>
      </w:pPr>
      <w:r>
        <w:t>   earhtnorth</w:t>
      </w:r>
    </w:p>
    <w:p w14:paraId="59F956C0" w14:textId="77777777" w:rsidR="009304A9" w:rsidRDefault="009304A9" w:rsidP="009304A9">
      <w:pPr>
        <w:pStyle w:val="a3"/>
        <w:ind w:left="720"/>
      </w:pPr>
      <w:r>
        <w:t>  ear***orth@163.com</w:t>
      </w:r>
    </w:p>
    <w:p w14:paraId="4D81DDD0" w14:textId="77777777" w:rsidR="009304A9" w:rsidRDefault="009304A9" w:rsidP="009304A9">
      <w:pPr>
        <w:ind w:left="720"/>
      </w:pPr>
      <w:r>
        <w:rPr>
          <w:rStyle w:val="count"/>
        </w:rPr>
        <w:t>5</w:t>
      </w:r>
    </w:p>
    <w:p w14:paraId="0A275B25" w14:textId="77777777" w:rsidR="009304A9" w:rsidRDefault="009304A9" w:rsidP="009304A9">
      <w:pPr>
        <w:pStyle w:val="a3"/>
        <w:ind w:left="720"/>
      </w:pPr>
      <w:r>
        <w:t>ssh 访问 gitHub 出错如下：</w:t>
      </w:r>
    </w:p>
    <w:p w14:paraId="22E0411B" w14:textId="77777777" w:rsidR="009304A9" w:rsidRDefault="009304A9" w:rsidP="009304A9">
      <w:pPr>
        <w:pStyle w:val="HTML"/>
        <w:ind w:left="720"/>
        <w:rPr>
          <w:rStyle w:val="pln"/>
        </w:rPr>
      </w:pPr>
      <w:r>
        <w:rPr>
          <w:rStyle w:val="pln"/>
        </w:rPr>
        <w:t xml:space="preserve">$ ssh </w:t>
      </w:r>
      <w:r>
        <w:rPr>
          <w:rStyle w:val="pun"/>
        </w:rPr>
        <w:t>-</w:t>
      </w:r>
      <w:r>
        <w:rPr>
          <w:rStyle w:val="pln"/>
        </w:rPr>
        <w:t>T git@github</w:t>
      </w:r>
      <w:r>
        <w:rPr>
          <w:rStyle w:val="pun"/>
        </w:rPr>
        <w:t>.</w:t>
      </w:r>
      <w:r>
        <w:rPr>
          <w:rStyle w:val="pln"/>
        </w:rPr>
        <w:t>com</w:t>
      </w:r>
    </w:p>
    <w:p w14:paraId="102E7829" w14:textId="77777777" w:rsidR="009304A9" w:rsidRDefault="009304A9" w:rsidP="009304A9">
      <w:pPr>
        <w:pStyle w:val="HTML"/>
        <w:ind w:left="720"/>
        <w:rPr>
          <w:rStyle w:val="str"/>
        </w:rPr>
      </w:pPr>
      <w:r>
        <w:rPr>
          <w:rStyle w:val="typ"/>
        </w:rPr>
        <w:t>The</w:t>
      </w:r>
      <w:r>
        <w:rPr>
          <w:rStyle w:val="pln"/>
        </w:rPr>
        <w:t xml:space="preserve"> authenticity of host </w:t>
      </w:r>
      <w:r>
        <w:rPr>
          <w:rStyle w:val="str"/>
        </w:rPr>
        <w:t>'github.com (140.82.118.4)'</w:t>
      </w:r>
      <w:r>
        <w:rPr>
          <w:rStyle w:val="pln"/>
        </w:rPr>
        <w:t xml:space="preserve"> can</w:t>
      </w:r>
      <w:r>
        <w:rPr>
          <w:rStyle w:val="str"/>
        </w:rPr>
        <w:t>'t be established.</w:t>
      </w:r>
    </w:p>
    <w:p w14:paraId="61C47E15" w14:textId="77777777" w:rsidR="009304A9" w:rsidRDefault="009304A9" w:rsidP="009304A9">
      <w:pPr>
        <w:pStyle w:val="HTML"/>
        <w:ind w:left="720"/>
        <w:rPr>
          <w:rStyle w:val="str"/>
        </w:rPr>
      </w:pPr>
      <w:r>
        <w:rPr>
          <w:rStyle w:val="str"/>
        </w:rPr>
        <w:t>RSA key fingerprint is SHA256:nThbg6kXUpJWGl7E1IGOCspRomTxdCARLviKw6E5SY8.</w:t>
      </w:r>
    </w:p>
    <w:p w14:paraId="4A25C684" w14:textId="77777777" w:rsidR="009304A9" w:rsidRDefault="009304A9" w:rsidP="009304A9">
      <w:pPr>
        <w:pStyle w:val="HTML"/>
        <w:ind w:left="720"/>
        <w:rPr>
          <w:rStyle w:val="str"/>
        </w:rPr>
      </w:pPr>
      <w:r>
        <w:rPr>
          <w:rStyle w:val="str"/>
        </w:rPr>
        <w:t xml:space="preserve">Are you sure you want to continue connecting (yes/no)? </w:t>
      </w:r>
    </w:p>
    <w:p w14:paraId="263D9C75" w14:textId="77777777" w:rsidR="009304A9" w:rsidRDefault="009304A9" w:rsidP="009304A9">
      <w:pPr>
        <w:pStyle w:val="HTML"/>
        <w:ind w:left="720"/>
      </w:pPr>
      <w:r>
        <w:rPr>
          <w:rStyle w:val="str"/>
        </w:rPr>
        <w:t>Host key verification failed.</w:t>
      </w:r>
    </w:p>
    <w:p w14:paraId="24A7FA90" w14:textId="77777777" w:rsidR="009304A9" w:rsidRDefault="009304A9" w:rsidP="009304A9">
      <w:pPr>
        <w:pStyle w:val="a3"/>
        <w:ind w:left="720"/>
      </w:pPr>
      <w:r>
        <w:t>解决办法：（将GitHub添加到信任主机列表后，可以成功访问）</w:t>
      </w:r>
    </w:p>
    <w:p w14:paraId="5B4439C8" w14:textId="77777777" w:rsidR="009304A9" w:rsidRDefault="009304A9" w:rsidP="009304A9">
      <w:pPr>
        <w:pStyle w:val="HTML"/>
        <w:ind w:left="720"/>
        <w:rPr>
          <w:rStyle w:val="pln"/>
        </w:rPr>
      </w:pPr>
      <w:r>
        <w:rPr>
          <w:rStyle w:val="pln"/>
        </w:rPr>
        <w:t>$ ssh</w:t>
      </w:r>
      <w:r>
        <w:rPr>
          <w:rStyle w:val="pun"/>
        </w:rPr>
        <w:t>-</w:t>
      </w:r>
      <w:r>
        <w:rPr>
          <w:rStyle w:val="pln"/>
        </w:rPr>
        <w:t xml:space="preserve">keyscan </w:t>
      </w:r>
      <w:r>
        <w:rPr>
          <w:rStyle w:val="pun"/>
        </w:rPr>
        <w:t>-</w:t>
      </w:r>
      <w:r>
        <w:rPr>
          <w:rStyle w:val="pln"/>
        </w:rPr>
        <w:t>t rsa github</w:t>
      </w:r>
      <w:r>
        <w:rPr>
          <w:rStyle w:val="pun"/>
        </w:rPr>
        <w:t>.</w:t>
      </w:r>
      <w:r>
        <w:rPr>
          <w:rStyle w:val="pln"/>
        </w:rPr>
        <w:t xml:space="preserve">com </w:t>
      </w:r>
      <w:r>
        <w:rPr>
          <w:rStyle w:val="pun"/>
        </w:rPr>
        <w:t>&gt;&gt;</w:t>
      </w:r>
      <w:r>
        <w:rPr>
          <w:rStyle w:val="pln"/>
        </w:rPr>
        <w:t xml:space="preserve"> </w:t>
      </w:r>
      <w:r>
        <w:rPr>
          <w:rStyle w:val="pun"/>
        </w:rPr>
        <w:t>~</w:t>
      </w:r>
      <w:r>
        <w:rPr>
          <w:rStyle w:val="str"/>
        </w:rPr>
        <w:t>/.ssh/</w:t>
      </w:r>
      <w:r>
        <w:rPr>
          <w:rStyle w:val="pln"/>
        </w:rPr>
        <w:t>known_hosts</w:t>
      </w:r>
    </w:p>
    <w:p w14:paraId="636994D5" w14:textId="77777777" w:rsidR="009304A9" w:rsidRDefault="009304A9" w:rsidP="009304A9">
      <w:pPr>
        <w:pStyle w:val="HTML"/>
        <w:ind w:left="720"/>
        <w:rPr>
          <w:rStyle w:val="pln"/>
        </w:rPr>
      </w:pPr>
      <w:r>
        <w:rPr>
          <w:rStyle w:val="com"/>
        </w:rPr>
        <w:t># github.com:22 SSH-2.0-babeld-d45c1532</w:t>
      </w:r>
    </w:p>
    <w:p w14:paraId="647F8DC9" w14:textId="77777777" w:rsidR="009304A9" w:rsidRDefault="009304A9" w:rsidP="009304A9">
      <w:pPr>
        <w:pStyle w:val="HTML"/>
        <w:ind w:left="720"/>
        <w:rPr>
          <w:rStyle w:val="pln"/>
        </w:rPr>
      </w:pPr>
    </w:p>
    <w:p w14:paraId="0C6F5321" w14:textId="77777777" w:rsidR="009304A9" w:rsidRDefault="009304A9" w:rsidP="009304A9">
      <w:pPr>
        <w:pStyle w:val="HTML"/>
        <w:ind w:left="720"/>
        <w:rPr>
          <w:rStyle w:val="pln"/>
        </w:rPr>
      </w:pPr>
      <w:r>
        <w:rPr>
          <w:rStyle w:val="pln"/>
        </w:rPr>
        <w:t xml:space="preserve">$ ssh </w:t>
      </w:r>
      <w:r>
        <w:rPr>
          <w:rStyle w:val="pun"/>
        </w:rPr>
        <w:t>-</w:t>
      </w:r>
      <w:r>
        <w:rPr>
          <w:rStyle w:val="pln"/>
        </w:rPr>
        <w:t>T git@github</w:t>
      </w:r>
      <w:r>
        <w:rPr>
          <w:rStyle w:val="pun"/>
        </w:rPr>
        <w:t>.</w:t>
      </w:r>
      <w:r>
        <w:rPr>
          <w:rStyle w:val="pln"/>
        </w:rPr>
        <w:t>com</w:t>
      </w:r>
    </w:p>
    <w:p w14:paraId="25D4DD2D" w14:textId="77777777" w:rsidR="009304A9" w:rsidRDefault="009304A9" w:rsidP="009304A9">
      <w:pPr>
        <w:pStyle w:val="HTML"/>
        <w:ind w:left="720"/>
        <w:rPr>
          <w:rStyle w:val="pln"/>
        </w:rPr>
      </w:pPr>
      <w:r>
        <w:rPr>
          <w:rStyle w:val="typ"/>
        </w:rPr>
        <w:t>Warning</w:t>
      </w:r>
      <w:r>
        <w:rPr>
          <w:rStyle w:val="pun"/>
        </w:rPr>
        <w:t>:</w:t>
      </w:r>
      <w:r>
        <w:rPr>
          <w:rStyle w:val="pln"/>
        </w:rPr>
        <w:t xml:space="preserve"> </w:t>
      </w:r>
      <w:r>
        <w:rPr>
          <w:rStyle w:val="typ"/>
        </w:rPr>
        <w:t>Permanently</w:t>
      </w:r>
      <w:r>
        <w:rPr>
          <w:rStyle w:val="pln"/>
        </w:rPr>
        <w:t xml:space="preserve"> added the RSA host key </w:t>
      </w:r>
      <w:r>
        <w:rPr>
          <w:rStyle w:val="kwd"/>
        </w:rPr>
        <w:t>for</w:t>
      </w:r>
      <w:r>
        <w:rPr>
          <w:rStyle w:val="pln"/>
        </w:rPr>
        <w:t xml:space="preserve"> IP address </w:t>
      </w:r>
      <w:r>
        <w:rPr>
          <w:rStyle w:val="str"/>
        </w:rPr>
        <w:t>'140.82.118.4'</w:t>
      </w:r>
      <w:r>
        <w:rPr>
          <w:rStyle w:val="pln"/>
        </w:rPr>
        <w:t xml:space="preserve"> to the list of known hosts</w:t>
      </w:r>
      <w:r>
        <w:rPr>
          <w:rStyle w:val="pun"/>
        </w:rPr>
        <w:t>.</w:t>
      </w:r>
    </w:p>
    <w:p w14:paraId="7235C60F" w14:textId="77777777" w:rsidR="009304A9" w:rsidRDefault="009304A9" w:rsidP="009304A9">
      <w:pPr>
        <w:pStyle w:val="HTML"/>
        <w:ind w:left="720"/>
      </w:pPr>
      <w:r>
        <w:rPr>
          <w:rStyle w:val="typ"/>
        </w:rPr>
        <w:t>Hi</w:t>
      </w:r>
      <w:r>
        <w:rPr>
          <w:rStyle w:val="pln"/>
        </w:rPr>
        <w:t xml:space="preserve"> earthnorth</w:t>
      </w:r>
      <w:r>
        <w:rPr>
          <w:rStyle w:val="pun"/>
        </w:rPr>
        <w:t>!</w:t>
      </w:r>
      <w:r>
        <w:rPr>
          <w:rStyle w:val="pln"/>
        </w:rPr>
        <w:t xml:space="preserve"> </w:t>
      </w:r>
      <w:r>
        <w:rPr>
          <w:rStyle w:val="typ"/>
        </w:rPr>
        <w:t>You</w:t>
      </w:r>
      <w:r>
        <w:rPr>
          <w:rStyle w:val="str"/>
        </w:rPr>
        <w:t>'ve successfully authenticated, but GitHub does not provide shell access.</w:t>
      </w:r>
    </w:p>
    <w:p w14:paraId="6283EC47" w14:textId="7A0C4671" w:rsidR="004A3DE7" w:rsidRPr="000E76D2" w:rsidRDefault="004A3DE7" w:rsidP="00052EA4"/>
    <w:p w14:paraId="43F75769" w14:textId="02E12274" w:rsidR="004A3DE7" w:rsidRDefault="004A3DE7" w:rsidP="00052EA4"/>
    <w:p w14:paraId="11F35E50" w14:textId="4075CFF2" w:rsidR="004A3DE7" w:rsidRDefault="004A3DE7" w:rsidP="00052EA4"/>
    <w:p w14:paraId="02B76031" w14:textId="6C103586" w:rsidR="004A3DE7" w:rsidRDefault="000E76D2" w:rsidP="000E76D2">
      <w:pPr>
        <w:pStyle w:val="2"/>
      </w:pPr>
      <w:bookmarkStart w:id="78" w:name="_Toc46394697"/>
      <w:r w:rsidRPr="000E76D2">
        <w:t>Git 服务器搭建</w:t>
      </w:r>
      <w:bookmarkEnd w:id="78"/>
    </w:p>
    <w:p w14:paraId="1009A6E4" w14:textId="5D543824" w:rsidR="004A3DE7" w:rsidRDefault="004A3DE7" w:rsidP="00052EA4"/>
    <w:p w14:paraId="02FAA994" w14:textId="654846D7" w:rsidR="004A3DE7" w:rsidRDefault="004A3DE7" w:rsidP="00052EA4"/>
    <w:p w14:paraId="20D2892A" w14:textId="47E4DFAF" w:rsidR="004A3DE7" w:rsidRDefault="004A3DE7" w:rsidP="00052EA4"/>
    <w:p w14:paraId="6ABF0803" w14:textId="77777777" w:rsidR="000E76D2" w:rsidRDefault="000E76D2" w:rsidP="000E76D2">
      <w:pPr>
        <w:pStyle w:val="3"/>
      </w:pPr>
      <w:bookmarkStart w:id="79" w:name="_Toc46394698"/>
      <w:r>
        <w:t>1、安装Git</w:t>
      </w:r>
      <w:bookmarkEnd w:id="79"/>
    </w:p>
    <w:p w14:paraId="3DA343C4" w14:textId="77777777" w:rsidR="000E76D2" w:rsidRDefault="000E76D2" w:rsidP="000E76D2">
      <w:pPr>
        <w:pStyle w:val="HTML"/>
        <w:rPr>
          <w:rStyle w:val="pln"/>
        </w:rPr>
      </w:pPr>
      <w:r>
        <w:rPr>
          <w:rStyle w:val="pln"/>
        </w:rPr>
        <w:t>$ yum install curl</w:t>
      </w:r>
      <w:r>
        <w:rPr>
          <w:rStyle w:val="pun"/>
        </w:rPr>
        <w:t>-</w:t>
      </w:r>
      <w:r>
        <w:rPr>
          <w:rStyle w:val="pln"/>
        </w:rPr>
        <w:t>devel expat</w:t>
      </w:r>
      <w:r>
        <w:rPr>
          <w:rStyle w:val="pun"/>
        </w:rPr>
        <w:t>-</w:t>
      </w:r>
      <w:r>
        <w:rPr>
          <w:rStyle w:val="pln"/>
        </w:rPr>
        <w:t>devel gettext</w:t>
      </w:r>
      <w:r>
        <w:rPr>
          <w:rStyle w:val="pun"/>
        </w:rPr>
        <w:t>-</w:t>
      </w:r>
      <w:r>
        <w:rPr>
          <w:rStyle w:val="pln"/>
        </w:rPr>
        <w:t>devel openssl</w:t>
      </w:r>
      <w:r>
        <w:rPr>
          <w:rStyle w:val="pun"/>
        </w:rPr>
        <w:t>-</w:t>
      </w:r>
      <w:r>
        <w:rPr>
          <w:rStyle w:val="pln"/>
        </w:rPr>
        <w:t>devel zlib</w:t>
      </w:r>
      <w:r>
        <w:rPr>
          <w:rStyle w:val="pun"/>
        </w:rPr>
        <w:t>-</w:t>
      </w:r>
      <w:r>
        <w:rPr>
          <w:rStyle w:val="pln"/>
        </w:rPr>
        <w:t>devel perl</w:t>
      </w:r>
      <w:r>
        <w:rPr>
          <w:rStyle w:val="pun"/>
        </w:rPr>
        <w:t>-</w:t>
      </w:r>
      <w:r>
        <w:rPr>
          <w:rStyle w:val="pln"/>
        </w:rPr>
        <w:t>devel</w:t>
      </w:r>
    </w:p>
    <w:p w14:paraId="3B6B8687" w14:textId="77777777" w:rsidR="000E76D2" w:rsidRDefault="000E76D2" w:rsidP="000E76D2">
      <w:pPr>
        <w:pStyle w:val="HTML"/>
      </w:pPr>
      <w:r>
        <w:rPr>
          <w:rStyle w:val="pln"/>
        </w:rPr>
        <w:t>$ yum install git</w:t>
      </w:r>
    </w:p>
    <w:p w14:paraId="2714B818" w14:textId="77777777" w:rsidR="000E76D2" w:rsidRDefault="000E76D2" w:rsidP="000E76D2">
      <w:pPr>
        <w:pStyle w:val="a3"/>
      </w:pPr>
      <w:r>
        <w:t xml:space="preserve">接下来我们 创建一个git用户组和用户，用来运行git服务： </w:t>
      </w:r>
    </w:p>
    <w:p w14:paraId="60E73C65" w14:textId="77777777" w:rsidR="000E76D2" w:rsidRDefault="000E76D2" w:rsidP="000E76D2">
      <w:pPr>
        <w:pStyle w:val="HTML"/>
        <w:rPr>
          <w:rStyle w:val="pln"/>
        </w:rPr>
      </w:pPr>
      <w:r>
        <w:rPr>
          <w:rStyle w:val="pln"/>
        </w:rPr>
        <w:t>$ groupadd git</w:t>
      </w:r>
    </w:p>
    <w:p w14:paraId="2204DA11" w14:textId="77777777" w:rsidR="000E76D2" w:rsidRDefault="000E76D2" w:rsidP="000E76D2">
      <w:pPr>
        <w:pStyle w:val="HTML"/>
      </w:pPr>
      <w:r>
        <w:rPr>
          <w:rStyle w:val="pln"/>
        </w:rPr>
        <w:t xml:space="preserve">$ useradd git </w:t>
      </w:r>
      <w:r>
        <w:rPr>
          <w:rStyle w:val="pun"/>
        </w:rPr>
        <w:t>-</w:t>
      </w:r>
      <w:r>
        <w:rPr>
          <w:rStyle w:val="pln"/>
        </w:rPr>
        <w:t>g git</w:t>
      </w:r>
    </w:p>
    <w:p w14:paraId="2F2E7CD1" w14:textId="77777777" w:rsidR="000E76D2" w:rsidRDefault="000E76D2" w:rsidP="000E76D2">
      <w:pPr>
        <w:pStyle w:val="3"/>
      </w:pPr>
      <w:bookmarkStart w:id="80" w:name="_Toc46394699"/>
      <w:r>
        <w:t>2、创建证书登录</w:t>
      </w:r>
      <w:bookmarkEnd w:id="80"/>
    </w:p>
    <w:p w14:paraId="25773212" w14:textId="77777777" w:rsidR="000E76D2" w:rsidRDefault="000E76D2" w:rsidP="000E76D2">
      <w:pPr>
        <w:pStyle w:val="a3"/>
      </w:pPr>
      <w:r>
        <w:t xml:space="preserve">收集所有需要登录的用户的公钥，公钥位于id_rsa.pub文件中，把我们的公钥导入到/home/git/.ssh/authorized_keys文件里，一行一个。 </w:t>
      </w:r>
    </w:p>
    <w:p w14:paraId="68C8B5B4" w14:textId="77777777" w:rsidR="000E76D2" w:rsidRDefault="000E76D2" w:rsidP="000E76D2">
      <w:pPr>
        <w:pStyle w:val="a3"/>
      </w:pPr>
      <w:r>
        <w:t>如果没有该文件创建它：</w:t>
      </w:r>
    </w:p>
    <w:p w14:paraId="76EF9A12" w14:textId="77777777" w:rsidR="000E76D2" w:rsidRDefault="000E76D2" w:rsidP="000E76D2">
      <w:pPr>
        <w:pStyle w:val="HTML"/>
        <w:rPr>
          <w:rStyle w:val="pln"/>
        </w:rPr>
      </w:pPr>
      <w:r>
        <w:rPr>
          <w:rStyle w:val="pln"/>
        </w:rPr>
        <w:t xml:space="preserve">$ cd </w:t>
      </w:r>
      <w:r>
        <w:rPr>
          <w:rStyle w:val="pun"/>
        </w:rPr>
        <w:t>/</w:t>
      </w:r>
      <w:r>
        <w:rPr>
          <w:rStyle w:val="pln"/>
        </w:rPr>
        <w:t>home</w:t>
      </w:r>
      <w:r>
        <w:rPr>
          <w:rStyle w:val="pun"/>
        </w:rPr>
        <w:t>/</w:t>
      </w:r>
      <w:r>
        <w:rPr>
          <w:rStyle w:val="pln"/>
        </w:rPr>
        <w:t>git</w:t>
      </w:r>
      <w:r>
        <w:rPr>
          <w:rStyle w:val="pun"/>
        </w:rPr>
        <w:t>/</w:t>
      </w:r>
    </w:p>
    <w:p w14:paraId="60F6A304" w14:textId="77777777" w:rsidR="000E76D2" w:rsidRDefault="000E76D2" w:rsidP="000E76D2">
      <w:pPr>
        <w:pStyle w:val="HTML"/>
        <w:rPr>
          <w:rStyle w:val="pln"/>
        </w:rPr>
      </w:pPr>
      <w:r>
        <w:rPr>
          <w:rStyle w:val="pln"/>
        </w:rPr>
        <w:t xml:space="preserve">$ mkdir </w:t>
      </w:r>
      <w:r>
        <w:rPr>
          <w:rStyle w:val="pun"/>
        </w:rPr>
        <w:t>.</w:t>
      </w:r>
      <w:r>
        <w:rPr>
          <w:rStyle w:val="pln"/>
        </w:rPr>
        <w:t>ssh</w:t>
      </w:r>
    </w:p>
    <w:p w14:paraId="70D8C1AB" w14:textId="77777777" w:rsidR="000E76D2" w:rsidRDefault="000E76D2" w:rsidP="000E76D2">
      <w:pPr>
        <w:pStyle w:val="HTML"/>
        <w:rPr>
          <w:rStyle w:val="pln"/>
        </w:rPr>
      </w:pPr>
      <w:r>
        <w:rPr>
          <w:rStyle w:val="pln"/>
        </w:rPr>
        <w:t xml:space="preserve">$ chmod </w:t>
      </w:r>
      <w:r>
        <w:rPr>
          <w:rStyle w:val="lit"/>
        </w:rPr>
        <w:t>755</w:t>
      </w:r>
      <w:r>
        <w:rPr>
          <w:rStyle w:val="pln"/>
        </w:rPr>
        <w:t xml:space="preserve"> </w:t>
      </w:r>
      <w:r>
        <w:rPr>
          <w:rStyle w:val="pun"/>
        </w:rPr>
        <w:t>.</w:t>
      </w:r>
      <w:r>
        <w:rPr>
          <w:rStyle w:val="pln"/>
        </w:rPr>
        <w:t>ssh</w:t>
      </w:r>
    </w:p>
    <w:p w14:paraId="468AA891" w14:textId="77777777" w:rsidR="000E76D2" w:rsidRDefault="000E76D2" w:rsidP="000E76D2">
      <w:pPr>
        <w:pStyle w:val="HTML"/>
        <w:rPr>
          <w:rStyle w:val="pln"/>
        </w:rPr>
      </w:pPr>
      <w:r>
        <w:rPr>
          <w:rStyle w:val="pln"/>
        </w:rPr>
        <w:t xml:space="preserve">$ touch </w:t>
      </w:r>
      <w:r>
        <w:rPr>
          <w:rStyle w:val="pun"/>
        </w:rPr>
        <w:t>.</w:t>
      </w:r>
      <w:r>
        <w:rPr>
          <w:rStyle w:val="pln"/>
        </w:rPr>
        <w:t>ssh</w:t>
      </w:r>
      <w:r>
        <w:rPr>
          <w:rStyle w:val="pun"/>
        </w:rPr>
        <w:t>/</w:t>
      </w:r>
      <w:r>
        <w:rPr>
          <w:rStyle w:val="pln"/>
        </w:rPr>
        <w:t>authorized_keys</w:t>
      </w:r>
    </w:p>
    <w:p w14:paraId="5071AECC" w14:textId="77777777" w:rsidR="000E76D2" w:rsidRDefault="000E76D2" w:rsidP="000E76D2">
      <w:pPr>
        <w:pStyle w:val="HTML"/>
      </w:pPr>
      <w:r>
        <w:rPr>
          <w:rStyle w:val="pln"/>
        </w:rPr>
        <w:t xml:space="preserve">$ chmod </w:t>
      </w:r>
      <w:r>
        <w:rPr>
          <w:rStyle w:val="lit"/>
        </w:rPr>
        <w:t>644</w:t>
      </w:r>
      <w:r>
        <w:rPr>
          <w:rStyle w:val="pln"/>
        </w:rPr>
        <w:t xml:space="preserve"> </w:t>
      </w:r>
      <w:r>
        <w:rPr>
          <w:rStyle w:val="pun"/>
        </w:rPr>
        <w:t>.</w:t>
      </w:r>
      <w:r>
        <w:rPr>
          <w:rStyle w:val="pln"/>
        </w:rPr>
        <w:t>ssh</w:t>
      </w:r>
      <w:r>
        <w:rPr>
          <w:rStyle w:val="pun"/>
        </w:rPr>
        <w:t>/</w:t>
      </w:r>
      <w:r>
        <w:rPr>
          <w:rStyle w:val="pln"/>
        </w:rPr>
        <w:t>authorized_keys</w:t>
      </w:r>
    </w:p>
    <w:p w14:paraId="344BA612" w14:textId="77777777" w:rsidR="000E76D2" w:rsidRDefault="000E76D2" w:rsidP="000E76D2">
      <w:pPr>
        <w:pStyle w:val="3"/>
      </w:pPr>
      <w:bookmarkStart w:id="81" w:name="_Toc46394700"/>
      <w:r>
        <w:t>3、初始化Git仓库</w:t>
      </w:r>
      <w:bookmarkEnd w:id="81"/>
    </w:p>
    <w:p w14:paraId="552ED1D6" w14:textId="77777777" w:rsidR="000E76D2" w:rsidRDefault="000E76D2" w:rsidP="000E76D2">
      <w:pPr>
        <w:pStyle w:val="a3"/>
      </w:pPr>
      <w:r>
        <w:t>首先我们选定一个目录作为Git仓库，假定是/home/gitrepo/runoob.git，在/home/gitrepo目录下输入命令：</w:t>
      </w:r>
    </w:p>
    <w:p w14:paraId="0034DBA8" w14:textId="77777777" w:rsidR="000E76D2" w:rsidRDefault="000E76D2" w:rsidP="000E76D2">
      <w:pPr>
        <w:pStyle w:val="HTML"/>
        <w:rPr>
          <w:rStyle w:val="pln"/>
        </w:rPr>
      </w:pPr>
      <w:r>
        <w:rPr>
          <w:rStyle w:val="pln"/>
        </w:rPr>
        <w:t xml:space="preserve">$ cd </w:t>
      </w:r>
      <w:r>
        <w:rPr>
          <w:rStyle w:val="pun"/>
        </w:rPr>
        <w:t>/</w:t>
      </w:r>
      <w:r>
        <w:rPr>
          <w:rStyle w:val="pln"/>
        </w:rPr>
        <w:t>home</w:t>
      </w:r>
    </w:p>
    <w:p w14:paraId="06DB7881" w14:textId="77777777" w:rsidR="000E76D2" w:rsidRDefault="000E76D2" w:rsidP="000E76D2">
      <w:pPr>
        <w:pStyle w:val="HTML"/>
        <w:rPr>
          <w:rStyle w:val="pln"/>
        </w:rPr>
      </w:pPr>
      <w:r>
        <w:rPr>
          <w:rStyle w:val="pln"/>
        </w:rPr>
        <w:t>$ mkdir gitrepo</w:t>
      </w:r>
    </w:p>
    <w:p w14:paraId="2CAA9062" w14:textId="77777777" w:rsidR="000E76D2" w:rsidRDefault="000E76D2" w:rsidP="000E76D2">
      <w:pPr>
        <w:pStyle w:val="HTML"/>
        <w:rPr>
          <w:rStyle w:val="pln"/>
        </w:rPr>
      </w:pPr>
      <w:r>
        <w:rPr>
          <w:rStyle w:val="pln"/>
        </w:rPr>
        <w:t>$ chown git</w:t>
      </w:r>
      <w:r>
        <w:rPr>
          <w:rStyle w:val="pun"/>
        </w:rPr>
        <w:t>:</w:t>
      </w:r>
      <w:r>
        <w:rPr>
          <w:rStyle w:val="pln"/>
        </w:rPr>
        <w:t>git gitrepo</w:t>
      </w:r>
      <w:r>
        <w:rPr>
          <w:rStyle w:val="pun"/>
        </w:rPr>
        <w:t>/</w:t>
      </w:r>
    </w:p>
    <w:p w14:paraId="2671C534" w14:textId="77777777" w:rsidR="000E76D2" w:rsidRDefault="000E76D2" w:rsidP="000E76D2">
      <w:pPr>
        <w:pStyle w:val="HTML"/>
        <w:rPr>
          <w:rStyle w:val="pln"/>
        </w:rPr>
      </w:pPr>
      <w:r>
        <w:rPr>
          <w:rStyle w:val="pln"/>
        </w:rPr>
        <w:t>$ cd gitrepo</w:t>
      </w:r>
    </w:p>
    <w:p w14:paraId="75A71CAA" w14:textId="77777777" w:rsidR="000E76D2" w:rsidRDefault="000E76D2" w:rsidP="000E76D2">
      <w:pPr>
        <w:pStyle w:val="HTML"/>
        <w:rPr>
          <w:rStyle w:val="pln"/>
        </w:rPr>
      </w:pPr>
    </w:p>
    <w:p w14:paraId="270393DE" w14:textId="77777777" w:rsidR="000E76D2" w:rsidRDefault="000E76D2" w:rsidP="000E76D2">
      <w:pPr>
        <w:pStyle w:val="HTML"/>
        <w:rPr>
          <w:rStyle w:val="pln"/>
        </w:rPr>
      </w:pPr>
      <w:r>
        <w:rPr>
          <w:rStyle w:val="pln"/>
        </w:rPr>
        <w:t xml:space="preserve">$ git init </w:t>
      </w:r>
      <w:r>
        <w:rPr>
          <w:rStyle w:val="pun"/>
        </w:rPr>
        <w:t>--</w:t>
      </w:r>
      <w:r>
        <w:rPr>
          <w:rStyle w:val="pln"/>
        </w:rPr>
        <w:t>bare runoob</w:t>
      </w:r>
      <w:r>
        <w:rPr>
          <w:rStyle w:val="pun"/>
        </w:rPr>
        <w:t>.</w:t>
      </w:r>
      <w:r>
        <w:rPr>
          <w:rStyle w:val="pln"/>
        </w:rPr>
        <w:t>git</w:t>
      </w:r>
    </w:p>
    <w:p w14:paraId="4F4C6F4F" w14:textId="77777777" w:rsidR="000E76D2" w:rsidRDefault="000E76D2" w:rsidP="000E76D2">
      <w:pPr>
        <w:pStyle w:val="HTML"/>
      </w:pPr>
      <w:r>
        <w:rPr>
          <w:rStyle w:val="typ"/>
        </w:rPr>
        <w:t>Initialized</w:t>
      </w:r>
      <w:r>
        <w:rPr>
          <w:rStyle w:val="pln"/>
        </w:rPr>
        <w:t xml:space="preserve"> empty </w:t>
      </w:r>
      <w:r>
        <w:rPr>
          <w:rStyle w:val="typ"/>
        </w:rPr>
        <w:t>Git</w:t>
      </w:r>
      <w:r>
        <w:rPr>
          <w:rStyle w:val="pln"/>
        </w:rPr>
        <w:t xml:space="preserve"> repository </w:t>
      </w:r>
      <w:r>
        <w:rPr>
          <w:rStyle w:val="kwd"/>
        </w:rPr>
        <w:t>in</w:t>
      </w:r>
      <w:r>
        <w:rPr>
          <w:rStyle w:val="pln"/>
        </w:rPr>
        <w:t xml:space="preserve"> </w:t>
      </w:r>
      <w:r>
        <w:rPr>
          <w:rStyle w:val="pun"/>
        </w:rPr>
        <w:t>/</w:t>
      </w:r>
      <w:r>
        <w:rPr>
          <w:rStyle w:val="pln"/>
        </w:rPr>
        <w:t>home</w:t>
      </w:r>
      <w:r>
        <w:rPr>
          <w:rStyle w:val="pun"/>
        </w:rPr>
        <w:t>/</w:t>
      </w:r>
      <w:r>
        <w:rPr>
          <w:rStyle w:val="pln"/>
        </w:rPr>
        <w:t>gitrepo</w:t>
      </w:r>
      <w:r>
        <w:rPr>
          <w:rStyle w:val="pun"/>
        </w:rPr>
        <w:t>/</w:t>
      </w:r>
      <w:r>
        <w:rPr>
          <w:rStyle w:val="pln"/>
        </w:rPr>
        <w:t>runoob</w:t>
      </w:r>
      <w:r>
        <w:rPr>
          <w:rStyle w:val="pun"/>
        </w:rPr>
        <w:t>.</w:t>
      </w:r>
      <w:r>
        <w:rPr>
          <w:rStyle w:val="pln"/>
        </w:rPr>
        <w:t>git</w:t>
      </w:r>
      <w:r>
        <w:rPr>
          <w:rStyle w:val="pun"/>
        </w:rPr>
        <w:t>/</w:t>
      </w:r>
    </w:p>
    <w:p w14:paraId="4257045D" w14:textId="77777777" w:rsidR="000E76D2" w:rsidRDefault="000E76D2" w:rsidP="000E76D2">
      <w:pPr>
        <w:pStyle w:val="a3"/>
      </w:pPr>
      <w:r>
        <w:t>以上命令Git创建一个空仓库，服务器上的Git仓库通常都以.git结尾。然后，把仓库所属用户改为git：</w:t>
      </w:r>
    </w:p>
    <w:p w14:paraId="1F4F3562" w14:textId="77777777" w:rsidR="000E76D2" w:rsidRDefault="000E76D2" w:rsidP="000E76D2">
      <w:pPr>
        <w:pStyle w:val="HTML"/>
      </w:pPr>
      <w:r>
        <w:rPr>
          <w:rStyle w:val="pln"/>
        </w:rPr>
        <w:t xml:space="preserve">$ chown </w:t>
      </w:r>
      <w:r>
        <w:rPr>
          <w:rStyle w:val="pun"/>
        </w:rPr>
        <w:t>-</w:t>
      </w:r>
      <w:r>
        <w:rPr>
          <w:rStyle w:val="pln"/>
        </w:rPr>
        <w:t>R git</w:t>
      </w:r>
      <w:r>
        <w:rPr>
          <w:rStyle w:val="pun"/>
        </w:rPr>
        <w:t>:</w:t>
      </w:r>
      <w:r>
        <w:rPr>
          <w:rStyle w:val="pln"/>
        </w:rPr>
        <w:t>git runoob</w:t>
      </w:r>
      <w:r>
        <w:rPr>
          <w:rStyle w:val="pun"/>
        </w:rPr>
        <w:t>.</w:t>
      </w:r>
      <w:r>
        <w:rPr>
          <w:rStyle w:val="pln"/>
        </w:rPr>
        <w:t>git</w:t>
      </w:r>
    </w:p>
    <w:p w14:paraId="3CBFC306" w14:textId="77777777" w:rsidR="000E76D2" w:rsidRDefault="000E76D2" w:rsidP="000E76D2">
      <w:pPr>
        <w:pStyle w:val="3"/>
      </w:pPr>
      <w:bookmarkStart w:id="82" w:name="_Toc46394701"/>
      <w:r>
        <w:t>4、克隆仓库</w:t>
      </w:r>
      <w:bookmarkEnd w:id="82"/>
    </w:p>
    <w:p w14:paraId="23A98F87" w14:textId="77777777" w:rsidR="000E76D2" w:rsidRDefault="000E76D2" w:rsidP="000E76D2">
      <w:pPr>
        <w:pStyle w:val="HTML"/>
        <w:rPr>
          <w:rStyle w:val="pln"/>
        </w:rPr>
      </w:pPr>
      <w:r>
        <w:rPr>
          <w:rStyle w:val="pln"/>
        </w:rPr>
        <w:t>$ git clone git@192</w:t>
      </w:r>
      <w:r>
        <w:rPr>
          <w:rStyle w:val="pun"/>
        </w:rPr>
        <w:t>.</w:t>
      </w:r>
      <w:r>
        <w:rPr>
          <w:rStyle w:val="lit"/>
        </w:rPr>
        <w:t>168.45</w:t>
      </w:r>
      <w:r>
        <w:rPr>
          <w:rStyle w:val="pun"/>
        </w:rPr>
        <w:t>.</w:t>
      </w:r>
      <w:r>
        <w:rPr>
          <w:rStyle w:val="lit"/>
        </w:rPr>
        <w:t>4</w:t>
      </w:r>
      <w:r>
        <w:rPr>
          <w:rStyle w:val="pun"/>
        </w:rPr>
        <w:t>:</w:t>
      </w:r>
      <w:r>
        <w:rPr>
          <w:rStyle w:val="str"/>
        </w:rPr>
        <w:t>/home/</w:t>
      </w:r>
      <w:r>
        <w:rPr>
          <w:rStyle w:val="pln"/>
        </w:rPr>
        <w:t>gitrepo</w:t>
      </w:r>
      <w:r>
        <w:rPr>
          <w:rStyle w:val="pun"/>
        </w:rPr>
        <w:t>/</w:t>
      </w:r>
      <w:r>
        <w:rPr>
          <w:rStyle w:val="pln"/>
        </w:rPr>
        <w:t>runoob</w:t>
      </w:r>
      <w:r>
        <w:rPr>
          <w:rStyle w:val="pun"/>
        </w:rPr>
        <w:t>.</w:t>
      </w:r>
      <w:r>
        <w:rPr>
          <w:rStyle w:val="pln"/>
        </w:rPr>
        <w:t>git</w:t>
      </w:r>
    </w:p>
    <w:p w14:paraId="3AF3F96C" w14:textId="77777777" w:rsidR="000E76D2" w:rsidRDefault="000E76D2" w:rsidP="000E76D2">
      <w:pPr>
        <w:pStyle w:val="HTML"/>
        <w:rPr>
          <w:rStyle w:val="pln"/>
        </w:rPr>
      </w:pPr>
      <w:r>
        <w:rPr>
          <w:rStyle w:val="typ"/>
        </w:rPr>
        <w:t>Cloning</w:t>
      </w:r>
      <w:r>
        <w:rPr>
          <w:rStyle w:val="pln"/>
        </w:rPr>
        <w:t xml:space="preserve"> </w:t>
      </w:r>
      <w:r>
        <w:rPr>
          <w:rStyle w:val="kwd"/>
        </w:rPr>
        <w:t>into</w:t>
      </w:r>
      <w:r>
        <w:rPr>
          <w:rStyle w:val="pln"/>
        </w:rPr>
        <w:t xml:space="preserve"> </w:t>
      </w:r>
      <w:r>
        <w:rPr>
          <w:rStyle w:val="str"/>
        </w:rPr>
        <w:t>'runoob'</w:t>
      </w:r>
      <w:r>
        <w:rPr>
          <w:rStyle w:val="pun"/>
        </w:rPr>
        <w:t>...</w:t>
      </w:r>
    </w:p>
    <w:p w14:paraId="3CB473BC" w14:textId="77777777" w:rsidR="000E76D2" w:rsidRDefault="000E76D2" w:rsidP="000E76D2">
      <w:pPr>
        <w:pStyle w:val="HTML"/>
        <w:rPr>
          <w:rStyle w:val="pln"/>
        </w:rPr>
      </w:pPr>
      <w:r>
        <w:rPr>
          <w:rStyle w:val="pln"/>
        </w:rPr>
        <w:t>warning</w:t>
      </w:r>
      <w:r>
        <w:rPr>
          <w:rStyle w:val="pun"/>
        </w:rPr>
        <w:t>:</w:t>
      </w:r>
      <w:r>
        <w:rPr>
          <w:rStyle w:val="pln"/>
        </w:rPr>
        <w:t xml:space="preserve"> </w:t>
      </w:r>
      <w:r>
        <w:rPr>
          <w:rStyle w:val="typ"/>
        </w:rPr>
        <w:t>You</w:t>
      </w:r>
      <w:r>
        <w:rPr>
          <w:rStyle w:val="pln"/>
        </w:rPr>
        <w:t xml:space="preserve"> appear to have cloned an empty repository</w:t>
      </w:r>
      <w:r>
        <w:rPr>
          <w:rStyle w:val="pun"/>
        </w:rPr>
        <w:t>.</w:t>
      </w:r>
    </w:p>
    <w:p w14:paraId="71C8C26B" w14:textId="77777777" w:rsidR="000E76D2" w:rsidRDefault="000E76D2" w:rsidP="000E76D2">
      <w:pPr>
        <w:pStyle w:val="HTML"/>
      </w:pPr>
      <w:r>
        <w:rPr>
          <w:rStyle w:val="typ"/>
        </w:rPr>
        <w:t>Checking</w:t>
      </w:r>
      <w:r>
        <w:rPr>
          <w:rStyle w:val="pln"/>
        </w:rPr>
        <w:t xml:space="preserve"> connectivity</w:t>
      </w:r>
      <w:r>
        <w:rPr>
          <w:rStyle w:val="pun"/>
        </w:rPr>
        <w:t>...</w:t>
      </w:r>
      <w:r>
        <w:rPr>
          <w:rStyle w:val="pln"/>
        </w:rPr>
        <w:t xml:space="preserve"> </w:t>
      </w:r>
      <w:r>
        <w:rPr>
          <w:rStyle w:val="kwd"/>
        </w:rPr>
        <w:t>done</w:t>
      </w:r>
      <w:r>
        <w:rPr>
          <w:rStyle w:val="pun"/>
        </w:rPr>
        <w:t>.</w:t>
      </w:r>
    </w:p>
    <w:p w14:paraId="3DD77BE1" w14:textId="77777777" w:rsidR="000E76D2" w:rsidRDefault="000E76D2" w:rsidP="000E76D2">
      <w:pPr>
        <w:pStyle w:val="a3"/>
      </w:pPr>
      <w:r>
        <w:t>192.168.45.4 为 Git 所在服务器 ip ，你需要将其修改为你自己的 Git 服务 ip。</w:t>
      </w:r>
    </w:p>
    <w:p w14:paraId="0EB84E11" w14:textId="77777777" w:rsidR="000E76D2" w:rsidRDefault="000E76D2" w:rsidP="000E76D2">
      <w:pPr>
        <w:pStyle w:val="a3"/>
      </w:pPr>
      <w:r>
        <w:t>这样我们的 Git 服务器安装就完成。</w:t>
      </w:r>
    </w:p>
    <w:p w14:paraId="326604BB" w14:textId="0ED050B4" w:rsidR="004A3DE7" w:rsidRPr="009516DB" w:rsidRDefault="004A3DE7" w:rsidP="00052EA4"/>
    <w:p w14:paraId="68B4C9E7" w14:textId="7AB28BD0" w:rsidR="004A3DE7" w:rsidRDefault="004A3DE7" w:rsidP="00052EA4"/>
    <w:p w14:paraId="2EAAB628" w14:textId="661ADF4A" w:rsidR="004A3DE7" w:rsidRDefault="004A3DE7" w:rsidP="00052EA4"/>
    <w:p w14:paraId="2FF51404" w14:textId="680DBA23" w:rsidR="004A3DE7" w:rsidRDefault="004A3DE7" w:rsidP="00052EA4"/>
    <w:p w14:paraId="71AAC500" w14:textId="3F548D9B" w:rsidR="004A3DE7" w:rsidRDefault="004A3DE7" w:rsidP="00052EA4"/>
    <w:p w14:paraId="29C94FD9" w14:textId="2B08F7D3" w:rsidR="004A3DE7" w:rsidRDefault="004A3DE7" w:rsidP="00052EA4"/>
    <w:p w14:paraId="121811C7" w14:textId="406EB4A4" w:rsidR="004A3DE7" w:rsidRDefault="004A3DE7" w:rsidP="00052EA4"/>
    <w:p w14:paraId="7214DE01" w14:textId="2595B1D1" w:rsidR="004A3DE7" w:rsidRDefault="004A3DE7" w:rsidP="00052EA4"/>
    <w:p w14:paraId="7AD376AA" w14:textId="1D7C4C80" w:rsidR="004A3DE7" w:rsidRDefault="004A3DE7" w:rsidP="00052EA4"/>
    <w:p w14:paraId="448F7DFA" w14:textId="4FE0B17E" w:rsidR="004A3DE7" w:rsidRDefault="004A3DE7" w:rsidP="00052EA4"/>
    <w:p w14:paraId="7A060829" w14:textId="5474017B" w:rsidR="004A3DE7" w:rsidRDefault="004A3DE7" w:rsidP="00052EA4"/>
    <w:p w14:paraId="0169BDCE" w14:textId="50A32D73" w:rsidR="004A3DE7" w:rsidRDefault="004A3DE7" w:rsidP="00052EA4"/>
    <w:p w14:paraId="1F1375AA" w14:textId="4895B461" w:rsidR="004A3DE7" w:rsidRDefault="004A3DE7" w:rsidP="00052EA4"/>
    <w:p w14:paraId="3235BADD" w14:textId="524E9104" w:rsidR="004A3DE7" w:rsidRDefault="004A3DE7" w:rsidP="00052EA4"/>
    <w:p w14:paraId="2B1E3367" w14:textId="40A6ADF1" w:rsidR="004A3DE7" w:rsidRDefault="004A3DE7" w:rsidP="00052EA4"/>
    <w:p w14:paraId="556BC0E1" w14:textId="21D358C6" w:rsidR="004A3DE7" w:rsidRDefault="004A3DE7" w:rsidP="00052EA4"/>
    <w:p w14:paraId="44016006" w14:textId="03CD9396" w:rsidR="004A3DE7" w:rsidRDefault="004A3DE7" w:rsidP="00052EA4"/>
    <w:p w14:paraId="00A386F6" w14:textId="1C7D37F4" w:rsidR="004A3DE7" w:rsidRDefault="004A3DE7" w:rsidP="00052EA4"/>
    <w:p w14:paraId="0AD8420B" w14:textId="256A5A08" w:rsidR="004A3DE7" w:rsidRDefault="004A3DE7" w:rsidP="00052EA4"/>
    <w:p w14:paraId="7C0C9F4F" w14:textId="0B489D50" w:rsidR="004A3DE7" w:rsidRDefault="004A3DE7" w:rsidP="00052EA4"/>
    <w:p w14:paraId="7BC7CED1" w14:textId="3B561014" w:rsidR="004A3DE7" w:rsidRDefault="004A3DE7" w:rsidP="00052EA4"/>
    <w:p w14:paraId="6FB39552" w14:textId="5774649F" w:rsidR="004A3DE7" w:rsidRDefault="004A3DE7" w:rsidP="00052EA4"/>
    <w:p w14:paraId="27450F17" w14:textId="1F60AB57" w:rsidR="004A3DE7" w:rsidRDefault="004A3DE7" w:rsidP="00052EA4"/>
    <w:p w14:paraId="5A99F51B" w14:textId="5F5CF81B" w:rsidR="004A3DE7" w:rsidRDefault="004A3DE7" w:rsidP="00052EA4"/>
    <w:p w14:paraId="0CA701D9" w14:textId="77777777" w:rsidR="004A3DE7" w:rsidRPr="00E74D4A" w:rsidRDefault="004A3DE7" w:rsidP="00052EA4"/>
    <w:p w14:paraId="60EA4DDA" w14:textId="77777777" w:rsidR="006D08B5" w:rsidRDefault="006D08B5" w:rsidP="00052EA4"/>
    <w:p w14:paraId="2554377B" w14:textId="7884CBCA" w:rsidR="0024368C" w:rsidRDefault="00052EA4" w:rsidP="00052EA4">
      <w:r>
        <w:t xml:space="preserve"> </w:t>
      </w:r>
    </w:p>
    <w:p w14:paraId="4C22D4A6" w14:textId="2EB5AA63" w:rsidR="00052EA4" w:rsidRDefault="00C16443" w:rsidP="00401DBB">
      <w:pPr>
        <w:pStyle w:val="2"/>
      </w:pPr>
      <w:bookmarkStart w:id="83" w:name="_Toc46394702"/>
      <w:r w:rsidRPr="00C16443">
        <w:t>git 分支查看与切换</w:t>
      </w:r>
      <w:bookmarkEnd w:id="83"/>
    </w:p>
    <w:p w14:paraId="61C4E5CE" w14:textId="77777777" w:rsidR="00C16443" w:rsidRPr="00C16443" w:rsidRDefault="00C16443" w:rsidP="00C16443">
      <w:pPr>
        <w:widowControl/>
        <w:spacing w:before="100" w:beforeAutospacing="1" w:after="100" w:afterAutospacing="1"/>
        <w:jc w:val="left"/>
        <w:rPr>
          <w:rFonts w:ascii="宋体" w:eastAsia="宋体" w:hAnsi="宋体" w:cs="宋体"/>
          <w:kern w:val="0"/>
          <w:sz w:val="24"/>
          <w:szCs w:val="24"/>
        </w:rPr>
      </w:pPr>
      <w:r w:rsidRPr="00C16443">
        <w:rPr>
          <w:rFonts w:ascii="宋体" w:eastAsia="宋体" w:hAnsi="宋体" w:cs="宋体"/>
          <w:kern w:val="0"/>
          <w:sz w:val="24"/>
          <w:szCs w:val="24"/>
        </w:rPr>
        <w:t>git 分支查看与切换</w:t>
      </w:r>
    </w:p>
    <w:tbl>
      <w:tblPr>
        <w:tblW w:w="0" w:type="auto"/>
        <w:tblCellSpacing w:w="0" w:type="dxa"/>
        <w:tblCellMar>
          <w:left w:w="0" w:type="dxa"/>
          <w:right w:w="0" w:type="dxa"/>
        </w:tblCellMar>
        <w:tblLook w:val="04A0" w:firstRow="1" w:lastRow="0" w:firstColumn="1" w:lastColumn="0" w:noHBand="0" w:noVBand="1"/>
      </w:tblPr>
      <w:tblGrid>
        <w:gridCol w:w="120"/>
        <w:gridCol w:w="1920"/>
      </w:tblGrid>
      <w:tr w:rsidR="00C16443" w:rsidRPr="00C16443" w14:paraId="5A7EA0C0" w14:textId="77777777" w:rsidTr="00C16443">
        <w:trPr>
          <w:tblCellSpacing w:w="0" w:type="dxa"/>
        </w:trPr>
        <w:tc>
          <w:tcPr>
            <w:tcW w:w="0" w:type="auto"/>
            <w:vAlign w:val="center"/>
            <w:hideMark/>
          </w:tcPr>
          <w:p w14:paraId="59B0F6DC"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1</w:t>
            </w:r>
          </w:p>
          <w:p w14:paraId="74FB4CC1"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2</w:t>
            </w:r>
          </w:p>
        </w:tc>
        <w:tc>
          <w:tcPr>
            <w:tcW w:w="0" w:type="auto"/>
            <w:vAlign w:val="center"/>
            <w:hideMark/>
          </w:tcPr>
          <w:p w14:paraId="67BC8B76"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 1.查看所有分支</w:t>
            </w:r>
          </w:p>
          <w:p w14:paraId="473F17BE"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&gt; git branch -a</w:t>
            </w:r>
          </w:p>
        </w:tc>
      </w:tr>
    </w:tbl>
    <w:p w14:paraId="46E9BF97" w14:textId="77777777" w:rsidR="00C16443" w:rsidRPr="00C16443" w:rsidRDefault="00C16443" w:rsidP="00C16443">
      <w:pPr>
        <w:widowControl/>
        <w:spacing w:before="100" w:beforeAutospacing="1" w:after="100" w:afterAutospacing="1"/>
        <w:jc w:val="left"/>
        <w:rPr>
          <w:rFonts w:ascii="宋体" w:eastAsia="宋体" w:hAnsi="宋体" w:cs="宋体"/>
          <w:kern w:val="0"/>
          <w:sz w:val="24"/>
          <w:szCs w:val="24"/>
        </w:rPr>
      </w:pPr>
      <w:r w:rsidRPr="00C16443">
        <w:rPr>
          <w:rFonts w:ascii="宋体" w:eastAsia="宋体" w:hAnsi="宋体" w:cs="宋体"/>
          <w:kern w:val="0"/>
          <w:sz w:val="24"/>
          <w:szCs w:val="24"/>
        </w:rPr>
        <w:t xml:space="preserve">　　</w:t>
      </w:r>
    </w:p>
    <w:tbl>
      <w:tblPr>
        <w:tblW w:w="0" w:type="auto"/>
        <w:tblCellSpacing w:w="0" w:type="dxa"/>
        <w:tblCellMar>
          <w:left w:w="0" w:type="dxa"/>
          <w:right w:w="0" w:type="dxa"/>
        </w:tblCellMar>
        <w:tblLook w:val="04A0" w:firstRow="1" w:lastRow="0" w:firstColumn="1" w:lastColumn="0" w:noHBand="0" w:noVBand="1"/>
      </w:tblPr>
      <w:tblGrid>
        <w:gridCol w:w="120"/>
        <w:gridCol w:w="7080"/>
      </w:tblGrid>
      <w:tr w:rsidR="00C16443" w:rsidRPr="00C16443" w14:paraId="6E4CE5FD" w14:textId="77777777" w:rsidTr="00C16443">
        <w:trPr>
          <w:tblCellSpacing w:w="0" w:type="dxa"/>
        </w:trPr>
        <w:tc>
          <w:tcPr>
            <w:tcW w:w="0" w:type="auto"/>
            <w:vAlign w:val="center"/>
            <w:hideMark/>
          </w:tcPr>
          <w:p w14:paraId="1067D588"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1</w:t>
            </w:r>
          </w:p>
          <w:p w14:paraId="7A77756E"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2</w:t>
            </w:r>
          </w:p>
          <w:p w14:paraId="53E0F18C"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3</w:t>
            </w:r>
          </w:p>
          <w:p w14:paraId="779F79F9"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4</w:t>
            </w:r>
          </w:p>
          <w:p w14:paraId="3C1737CC"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5</w:t>
            </w:r>
          </w:p>
        </w:tc>
        <w:tc>
          <w:tcPr>
            <w:tcW w:w="0" w:type="auto"/>
            <w:vAlign w:val="center"/>
            <w:hideMark/>
          </w:tcPr>
          <w:p w14:paraId="61C46E24"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 2.查看当前使用分支(结果列表中前面标*号的表示当前使用分支)</w:t>
            </w:r>
          </w:p>
          <w:p w14:paraId="47C23D89"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&gt; git branch</w:t>
            </w:r>
          </w:p>
          <w:p w14:paraId="01BF7E2D"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 </w:t>
            </w:r>
          </w:p>
          <w:p w14:paraId="2A5829D0"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 3.切换分支</w:t>
            </w:r>
          </w:p>
          <w:p w14:paraId="1348E383" w14:textId="77777777" w:rsidR="00C16443" w:rsidRPr="00C16443" w:rsidRDefault="00C16443" w:rsidP="00C16443">
            <w:pPr>
              <w:widowControl/>
              <w:jc w:val="left"/>
              <w:rPr>
                <w:rFonts w:ascii="宋体" w:eastAsia="宋体" w:hAnsi="宋体" w:cs="宋体"/>
                <w:kern w:val="0"/>
                <w:sz w:val="24"/>
                <w:szCs w:val="24"/>
              </w:rPr>
            </w:pPr>
            <w:r w:rsidRPr="00C16443">
              <w:rPr>
                <w:rFonts w:ascii="宋体" w:eastAsia="宋体" w:hAnsi="宋体" w:cs="宋体"/>
                <w:kern w:val="0"/>
                <w:sz w:val="24"/>
                <w:szCs w:val="24"/>
              </w:rPr>
              <w:t>&gt; git checkout 分支名</w:t>
            </w:r>
          </w:p>
        </w:tc>
      </w:tr>
    </w:tbl>
    <w:p w14:paraId="40D48718" w14:textId="77777777" w:rsidR="00991F65" w:rsidRDefault="00991F65" w:rsidP="00401DBB">
      <w:pPr>
        <w:pStyle w:val="2"/>
      </w:pPr>
      <w:bookmarkStart w:id="84" w:name="_Toc46394703"/>
      <w:r w:rsidRPr="00991F65">
        <w:rPr>
          <w:rFonts w:hint="eastAsia"/>
        </w:rPr>
        <w:t>从仓库中删除敏感数据</w:t>
      </w:r>
      <w:bookmarkEnd w:id="84"/>
      <w:r>
        <w:rPr>
          <w:rFonts w:hint="eastAsia"/>
        </w:rPr>
        <w:t xml:space="preserve"> </w:t>
      </w:r>
    </w:p>
    <w:p w14:paraId="70EEAE4F" w14:textId="2509C81E" w:rsidR="00991F65" w:rsidRDefault="00991F65" w:rsidP="00991F65">
      <w:r>
        <w:t xml:space="preserve"> </w:t>
      </w:r>
    </w:p>
    <w:p w14:paraId="034EECBC" w14:textId="05DCA6DE" w:rsidR="00991F65" w:rsidRDefault="00991F65" w:rsidP="00991F65"/>
    <w:p w14:paraId="7CFA3976" w14:textId="234F55DD" w:rsidR="00991F65" w:rsidRDefault="00991F65" w:rsidP="00991F65">
      <w:r w:rsidRPr="00991F65">
        <w:t>https://docs.github.com/cn/github/authenticating-to-github/removing-sensitive-data-from-a-repository</w:t>
      </w:r>
    </w:p>
    <w:p w14:paraId="64F170E9" w14:textId="1D8582F2" w:rsidR="00991F65" w:rsidRDefault="00991F65" w:rsidP="00991F65"/>
    <w:p w14:paraId="25FD51C3" w14:textId="02366323" w:rsidR="00991F65" w:rsidRDefault="00991F65" w:rsidP="00991F65"/>
    <w:p w14:paraId="7B85D927" w14:textId="58E8AA26" w:rsidR="00991F65" w:rsidRDefault="00991F65" w:rsidP="00991F65"/>
    <w:p w14:paraId="70D463D2" w14:textId="405D7681" w:rsidR="00991F65" w:rsidRDefault="00991F65" w:rsidP="00991F65">
      <w:pPr>
        <w:pStyle w:val="2"/>
      </w:pPr>
      <w:bookmarkStart w:id="85" w:name="_Toc46394704"/>
      <w:r w:rsidRPr="00991F65">
        <w:rPr>
          <w:rFonts w:hint="eastAsia"/>
        </w:rPr>
        <w:t>从仓库的历史记录中删除文件</w:t>
      </w:r>
      <w:bookmarkEnd w:id="85"/>
    </w:p>
    <w:p w14:paraId="525DC436" w14:textId="723D2395" w:rsidR="00991F65" w:rsidRDefault="00991F65" w:rsidP="00991F65"/>
    <w:p w14:paraId="2E8AEE69" w14:textId="10A8D566" w:rsidR="00991F65" w:rsidRDefault="00991F65" w:rsidP="00991F65">
      <w:r w:rsidRPr="00991F65">
        <w:t>https://docs.github.com/cn/github/managing-large-files/removing-files-from-a-repositorys-history</w:t>
      </w:r>
    </w:p>
    <w:p w14:paraId="5FA069AF" w14:textId="77777777" w:rsidR="00991F65" w:rsidRDefault="00991F65" w:rsidP="00991F65"/>
    <w:p w14:paraId="2FEB4DDC" w14:textId="2647A175" w:rsidR="00401DBB" w:rsidRPr="00613BB9" w:rsidRDefault="00401DBB" w:rsidP="00401DBB">
      <w:pPr>
        <w:pStyle w:val="2"/>
      </w:pPr>
      <w:bookmarkStart w:id="86" w:name="_Toc46394705"/>
      <w:r w:rsidRPr="00613BB9">
        <w:rPr>
          <w:rFonts w:hint="eastAsia"/>
        </w:rPr>
        <w:t>重置存储库</w:t>
      </w:r>
      <w:bookmarkEnd w:id="86"/>
    </w:p>
    <w:p w14:paraId="7BB1969D" w14:textId="77777777" w:rsidR="00401DBB" w:rsidRPr="00613BB9" w:rsidRDefault="00401DBB" w:rsidP="00401DBB">
      <w:pPr>
        <w:rPr>
          <w:rFonts w:ascii="宋体" w:eastAsia="宋体" w:hAnsi="宋体"/>
        </w:rPr>
      </w:pPr>
    </w:p>
    <w:p w14:paraId="66EC0EC0" w14:textId="77777777" w:rsidR="00401DBB" w:rsidRPr="00613BB9" w:rsidRDefault="00401DBB" w:rsidP="00401DBB">
      <w:pPr>
        <w:rPr>
          <w:rFonts w:ascii="宋体" w:eastAsia="宋体" w:hAnsi="宋体"/>
        </w:rPr>
      </w:pPr>
      <w:r w:rsidRPr="00613BB9">
        <w:rPr>
          <w:rFonts w:ascii="宋体" w:eastAsia="宋体" w:hAnsi="宋体" w:hint="eastAsia"/>
        </w:rPr>
        <w:t>有时候当不小心上传了一个很大的文件到</w:t>
      </w:r>
      <w:r w:rsidRPr="00613BB9">
        <w:rPr>
          <w:rFonts w:ascii="宋体" w:eastAsia="宋体" w:hAnsi="宋体"/>
        </w:rPr>
        <w:t>github上时，后面在git clone的时候需要等很</w:t>
      </w:r>
      <w:r w:rsidRPr="00613BB9">
        <w:rPr>
          <w:rFonts w:ascii="宋体" w:eastAsia="宋体" w:hAnsi="宋体"/>
        </w:rPr>
        <w:lastRenderedPageBreak/>
        <w:t>长的时间（这是因为git克隆代码库时会将所有历史的文件都保存下来），即使你删除了这个文件，但是为了实现正常的分支切换，这个文件的信息依然保存在代码库里。或者有时将一些私密的文件不小心上传了（会泄露个人隐私），所以为了解决这个问题，可以考虑重置代码库，即将所有的历史提交信息删除。</w:t>
      </w:r>
    </w:p>
    <w:p w14:paraId="08FED690" w14:textId="77777777" w:rsidR="00401DBB" w:rsidRPr="00613BB9" w:rsidRDefault="00401DBB" w:rsidP="00401DBB">
      <w:pPr>
        <w:rPr>
          <w:rFonts w:ascii="宋体" w:eastAsia="宋体" w:hAnsi="宋体"/>
        </w:rPr>
      </w:pPr>
    </w:p>
    <w:p w14:paraId="3379FAA0" w14:textId="1E4FD9AA" w:rsidR="00401DBB" w:rsidRPr="00613BB9" w:rsidRDefault="00401DBB" w:rsidP="00401DBB">
      <w:pPr>
        <w:rPr>
          <w:rFonts w:ascii="宋体" w:eastAsia="宋体" w:hAnsi="宋体"/>
        </w:rPr>
      </w:pPr>
      <w:r w:rsidRPr="00613BB9">
        <w:rPr>
          <w:rFonts w:ascii="宋体" w:eastAsia="宋体" w:hAnsi="宋体" w:hint="eastAsia"/>
        </w:rPr>
        <w:t>尝试</w:t>
      </w:r>
      <w:r w:rsidRPr="00613BB9">
        <w:rPr>
          <w:rFonts w:ascii="宋体" w:eastAsia="宋体" w:hAnsi="宋体"/>
        </w:rPr>
        <w:t xml:space="preserve"> 运行 git checkout --orphan latest_branch （</w:t>
      </w:r>
      <w:r w:rsidR="00BE7D17">
        <w:rPr>
          <w:rFonts w:ascii="宋体" w:eastAsia="宋体" w:hAnsi="宋体" w:hint="eastAsia"/>
        </w:rPr>
        <w:t>创建</w:t>
      </w:r>
      <w:r w:rsidRPr="00613BB9">
        <w:rPr>
          <w:rFonts w:ascii="宋体" w:eastAsia="宋体" w:hAnsi="宋体"/>
        </w:rPr>
        <w:t>分支）</w:t>
      </w:r>
    </w:p>
    <w:p w14:paraId="69909B52" w14:textId="77777777" w:rsidR="00401DBB" w:rsidRPr="00613BB9" w:rsidRDefault="00401DBB" w:rsidP="00401DBB">
      <w:pPr>
        <w:rPr>
          <w:rFonts w:ascii="宋体" w:eastAsia="宋体" w:hAnsi="宋体"/>
        </w:rPr>
      </w:pPr>
      <w:r w:rsidRPr="00613BB9">
        <w:rPr>
          <w:rFonts w:ascii="宋体" w:eastAsia="宋体" w:hAnsi="宋体" w:hint="eastAsia"/>
        </w:rPr>
        <w:t>添加所有文件</w:t>
      </w:r>
      <w:r w:rsidRPr="00613BB9">
        <w:rPr>
          <w:rFonts w:ascii="宋体" w:eastAsia="宋体" w:hAnsi="宋体"/>
        </w:rPr>
        <w:t>git add -A</w:t>
      </w:r>
    </w:p>
    <w:p w14:paraId="6BA398C4" w14:textId="77777777" w:rsidR="00401DBB" w:rsidRPr="00613BB9" w:rsidRDefault="00401DBB" w:rsidP="00401DBB">
      <w:pPr>
        <w:rPr>
          <w:rFonts w:ascii="宋体" w:eastAsia="宋体" w:hAnsi="宋体"/>
        </w:rPr>
      </w:pPr>
      <w:r w:rsidRPr="00613BB9">
        <w:rPr>
          <w:rFonts w:ascii="宋体" w:eastAsia="宋体" w:hAnsi="宋体" w:hint="eastAsia"/>
        </w:rPr>
        <w:t>提交更改</w:t>
      </w:r>
      <w:r w:rsidRPr="00613BB9">
        <w:rPr>
          <w:rFonts w:ascii="宋体" w:eastAsia="宋体" w:hAnsi="宋体"/>
        </w:rPr>
        <w:t>git commit -am "commit message"（提交）</w:t>
      </w:r>
    </w:p>
    <w:p w14:paraId="7E287A54" w14:textId="77777777" w:rsidR="00401DBB" w:rsidRPr="00613BB9" w:rsidRDefault="00401DBB" w:rsidP="00401DBB">
      <w:pPr>
        <w:rPr>
          <w:rFonts w:ascii="宋体" w:eastAsia="宋体" w:hAnsi="宋体"/>
        </w:rPr>
      </w:pPr>
      <w:r w:rsidRPr="00613BB9">
        <w:rPr>
          <w:rFonts w:ascii="宋体" w:eastAsia="宋体" w:hAnsi="宋体" w:hint="eastAsia"/>
        </w:rPr>
        <w:t>删除分支</w:t>
      </w:r>
      <w:r w:rsidRPr="00613BB9">
        <w:rPr>
          <w:rFonts w:ascii="宋体" w:eastAsia="宋体" w:hAnsi="宋体"/>
        </w:rPr>
        <w:t>git branch -D master（删除主分支）</w:t>
      </w:r>
    </w:p>
    <w:p w14:paraId="71E9F4B4" w14:textId="77777777" w:rsidR="00401DBB" w:rsidRPr="00613BB9" w:rsidRDefault="00401DBB" w:rsidP="00401DBB">
      <w:pPr>
        <w:rPr>
          <w:rFonts w:ascii="宋体" w:eastAsia="宋体" w:hAnsi="宋体"/>
        </w:rPr>
      </w:pPr>
      <w:r w:rsidRPr="00613BB9">
        <w:rPr>
          <w:rFonts w:ascii="宋体" w:eastAsia="宋体" w:hAnsi="宋体" w:hint="eastAsia"/>
        </w:rPr>
        <w:t>将当前分支重命名</w:t>
      </w:r>
      <w:r w:rsidRPr="00613BB9">
        <w:rPr>
          <w:rFonts w:ascii="宋体" w:eastAsia="宋体" w:hAnsi="宋体"/>
        </w:rPr>
        <w:t>git branch -m master</w:t>
      </w:r>
    </w:p>
    <w:p w14:paraId="375D97E6" w14:textId="77777777" w:rsidR="00401DBB" w:rsidRPr="00613BB9" w:rsidRDefault="00401DBB" w:rsidP="00401DBB">
      <w:pPr>
        <w:rPr>
          <w:rFonts w:ascii="宋体" w:eastAsia="宋体" w:hAnsi="宋体"/>
        </w:rPr>
      </w:pPr>
      <w:r w:rsidRPr="00613BB9">
        <w:rPr>
          <w:rFonts w:ascii="宋体" w:eastAsia="宋体" w:hAnsi="宋体" w:hint="eastAsia"/>
        </w:rPr>
        <w:t>最后，强制更新存储库。</w:t>
      </w:r>
      <w:r w:rsidRPr="00613BB9">
        <w:rPr>
          <w:rFonts w:ascii="宋体" w:eastAsia="宋体" w:hAnsi="宋体"/>
        </w:rPr>
        <w:t>git push -f origin master</w:t>
      </w:r>
    </w:p>
    <w:p w14:paraId="1C992BCC" w14:textId="77777777" w:rsidR="00401DBB" w:rsidRPr="00613BB9" w:rsidRDefault="00401DBB" w:rsidP="00401DBB">
      <w:pPr>
        <w:rPr>
          <w:rFonts w:ascii="宋体" w:eastAsia="宋体" w:hAnsi="宋体"/>
        </w:rPr>
      </w:pPr>
    </w:p>
    <w:p w14:paraId="3B31F166" w14:textId="77777777" w:rsidR="00401DBB" w:rsidRPr="00613BB9" w:rsidRDefault="00401DBB" w:rsidP="00401DBB">
      <w:pPr>
        <w:rPr>
          <w:rFonts w:ascii="宋体" w:eastAsia="宋体" w:hAnsi="宋体"/>
        </w:rPr>
      </w:pPr>
    </w:p>
    <w:p w14:paraId="0606AA0E" w14:textId="77777777" w:rsidR="00401DBB" w:rsidRPr="00613BB9" w:rsidRDefault="00401DBB" w:rsidP="00401DBB">
      <w:pPr>
        <w:rPr>
          <w:rFonts w:ascii="宋体" w:eastAsia="宋体" w:hAnsi="宋体"/>
        </w:rPr>
      </w:pPr>
    </w:p>
    <w:p w14:paraId="48B67FF3" w14:textId="77777777" w:rsidR="00401DBB" w:rsidRPr="00613BB9" w:rsidRDefault="00401DBB" w:rsidP="00401DBB">
      <w:pPr>
        <w:pStyle w:val="2"/>
      </w:pPr>
      <w:bookmarkStart w:id="87" w:name="_Toc46394706"/>
      <w:r w:rsidRPr="00613BB9">
        <w:rPr>
          <w:rFonts w:hint="eastAsia"/>
        </w:rPr>
        <w:t xml:space="preserve">静态网站生成器 </w:t>
      </w:r>
      <w:bookmarkStart w:id="88" w:name="OLE_LINK1"/>
      <w:bookmarkStart w:id="89" w:name="OLE_LINK2"/>
      <w:r w:rsidRPr="00613BB9">
        <w:rPr>
          <w:b w:val="0"/>
          <w:bCs w:val="0"/>
        </w:rPr>
        <w:t>static site generator</w:t>
      </w:r>
      <w:bookmarkEnd w:id="87"/>
      <w:bookmarkEnd w:id="88"/>
      <w:bookmarkEnd w:id="89"/>
    </w:p>
    <w:p w14:paraId="1C577535" w14:textId="77777777" w:rsidR="00401DBB" w:rsidRPr="00613BB9" w:rsidRDefault="00401DBB" w:rsidP="00401DBB">
      <w:pPr>
        <w:rPr>
          <w:rFonts w:ascii="宋体" w:eastAsia="宋体" w:hAnsi="宋体" w:cs="宋体"/>
          <w:kern w:val="0"/>
          <w:sz w:val="24"/>
          <w:szCs w:val="24"/>
        </w:rPr>
      </w:pPr>
      <w:r w:rsidRPr="00613BB9">
        <w:rPr>
          <w:rFonts w:ascii="宋体" w:eastAsia="宋体" w:hAnsi="宋体" w:cs="宋体"/>
          <w:kern w:val="0"/>
          <w:sz w:val="24"/>
          <w:szCs w:val="24"/>
        </w:rPr>
        <w:t>github 官方教程给出的是 jekyll，国内搜建站教程也是满眼的 jekll. jekll 是 ruby 写的。搭建本地环境还需要搭建完整的 ruby。这个东西一点都不熟悉，插件下载还要找代理，所有操作都要按照网上的教程按部就班，跟瞎子摸象一样。</w:t>
      </w:r>
    </w:p>
    <w:p w14:paraId="62382341" w14:textId="77777777" w:rsidR="00401DBB" w:rsidRPr="00613BB9" w:rsidRDefault="00401DBB" w:rsidP="00401DBB">
      <w:pPr>
        <w:rPr>
          <w:rFonts w:ascii="宋体" w:eastAsia="宋体" w:hAnsi="宋体" w:cs="宋体"/>
          <w:kern w:val="0"/>
          <w:sz w:val="24"/>
          <w:szCs w:val="24"/>
        </w:rPr>
      </w:pPr>
      <w:r w:rsidRPr="00613BB9">
        <w:rPr>
          <w:rFonts w:ascii="宋体" w:eastAsia="宋体" w:hAnsi="宋体" w:cs="宋体"/>
          <w:kern w:val="0"/>
          <w:sz w:val="24"/>
          <w:szCs w:val="24"/>
        </w:rPr>
        <w:t>github 是能够使用其他静态生成器的，比如 pelican 。由 python 编写，用户基数也很大，拥有丰富的插件和主题。</w:t>
      </w:r>
    </w:p>
    <w:p w14:paraId="1EAD6CE0" w14:textId="77777777" w:rsidR="00401DBB" w:rsidRPr="00613BB9" w:rsidRDefault="00401DBB" w:rsidP="00401DBB">
      <w:pPr>
        <w:rPr>
          <w:rFonts w:ascii="宋体" w:eastAsia="宋体" w:hAnsi="宋体"/>
        </w:rPr>
      </w:pPr>
    </w:p>
    <w:p w14:paraId="7E36954D" w14:textId="77777777" w:rsidR="00401DBB" w:rsidRPr="00613BB9" w:rsidRDefault="00401DBB" w:rsidP="00401DBB">
      <w:pPr>
        <w:pStyle w:val="2"/>
        <w:rPr>
          <w:rFonts w:cs="Segoe UI"/>
        </w:rPr>
      </w:pPr>
      <w:bookmarkStart w:id="90" w:name="_Toc46394707"/>
      <w:r w:rsidRPr="00613BB9">
        <w:rPr>
          <w:rFonts w:cs="Segoe UI"/>
        </w:rPr>
        <w:t>emoji-cheat-sheet</w:t>
      </w:r>
      <w:bookmarkEnd w:id="90"/>
    </w:p>
    <w:p w14:paraId="297D9644" w14:textId="334CE0DD" w:rsidR="00401DBB" w:rsidRPr="00613BB9" w:rsidRDefault="00401DBB" w:rsidP="00401DBB">
      <w:pPr>
        <w:pStyle w:val="a3"/>
        <w:shd w:val="clear" w:color="auto" w:fill="FFFFFF"/>
        <w:spacing w:before="0" w:beforeAutospacing="0" w:after="240" w:afterAutospacing="0"/>
        <w:rPr>
          <w:rFonts w:cs="Segoe UI"/>
        </w:rPr>
      </w:pPr>
      <w:r w:rsidRPr="00613BB9">
        <w:rPr>
          <w:rFonts w:cs="Segoe UI"/>
          <w:noProof/>
        </w:rPr>
        <mc:AlternateContent>
          <mc:Choice Requires="wps">
            <w:drawing>
              <wp:inline distT="0" distB="0" distL="0" distR="0" wp14:anchorId="7E3B1B03" wp14:editId="3C884092">
                <wp:extent cx="304800" cy="304800"/>
                <wp:effectExtent l="0" t="0" r="0" b="0"/>
                <wp:docPr id="25" name="矩形 25" descr="build">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D68B90" id="矩形 25" o:spid="_x0000_s1026" alt="build" href="https://travis-ci.org/ikatyang/emoji-cheat-she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" o:button="t" filled="f" stroked="f">
                <v:fill o:detectmouseclick="t"/>
                <o:lock v:ext="edit" aspectratio="t"/>
                <w10:anchorlock/>
              </v:rect>
            </w:pict>
          </mc:Fallback>
        </mc:AlternateContent>
      </w:r>
      <w:r w:rsidRPr="00613BB9">
        <w:rPr>
          <w:rFonts w:cs="Segoe UI"/>
        </w:rPr>
        <w:t>This cheat sheet is automatically generated from </w:t>
      </w:r>
      <w:hyperlink r:id="rId79" w:history="1">
        <w:r w:rsidRPr="00613BB9">
          <w:rPr>
            <w:rStyle w:val="a4"/>
            <w:rFonts w:cs="Segoe UI"/>
            <w:color w:val="auto"/>
          </w:rPr>
          <w:t>GitHub Emoji API</w:t>
        </w:r>
      </w:hyperlink>
      <w:r w:rsidRPr="00613BB9">
        <w:rPr>
          <w:rFonts w:cs="Segoe UI"/>
        </w:rPr>
        <w:t> and </w:t>
      </w:r>
      <w:hyperlink r:id="rId80" w:history="1">
        <w:r w:rsidRPr="00613BB9">
          <w:rPr>
            <w:rStyle w:val="a4"/>
            <w:rFonts w:cs="Segoe UI"/>
            <w:color w:val="auto"/>
          </w:rPr>
          <w:t>Unicode Full Emoji List</w:t>
        </w:r>
      </w:hyperlink>
      <w:r w:rsidRPr="00613BB9">
        <w:rPr>
          <w:rFonts w:cs="Segoe UI"/>
        </w:rPr>
        <w:t>.</w:t>
      </w:r>
    </w:p>
    <w:p w14:paraId="51FA7715" w14:textId="77777777" w:rsidR="00401DBB" w:rsidRPr="00613BB9" w:rsidRDefault="00401DBB" w:rsidP="00401DBB">
      <w:pPr>
        <w:pStyle w:val="3"/>
        <w:rPr>
          <w:rFonts w:cs="Segoe UI"/>
        </w:rPr>
      </w:pPr>
      <w:bookmarkStart w:id="91" w:name="_Toc46394708"/>
      <w:r w:rsidRPr="00613BB9">
        <w:rPr>
          <w:rFonts w:cs="Segoe UI"/>
        </w:rPr>
        <w:t>Table of Contents</w:t>
      </w:r>
      <w:bookmarkEnd w:id="91"/>
    </w:p>
    <w:p w14:paraId="10B74C4E" w14:textId="77777777" w:rsidR="00401DBB" w:rsidRPr="00613BB9" w:rsidRDefault="00717723" w:rsidP="00907565">
      <w:pPr>
        <w:widowControl/>
        <w:numPr>
          <w:ilvl w:val="0"/>
          <w:numId w:val="43"/>
        </w:numPr>
        <w:shd w:val="clear" w:color="auto" w:fill="FFFFFF"/>
        <w:spacing w:before="100" w:beforeAutospacing="1" w:after="100" w:afterAutospacing="1"/>
        <w:jc w:val="left"/>
        <w:rPr>
          <w:rFonts w:ascii="宋体" w:eastAsia="宋体" w:hAnsi="宋体" w:cs="Segoe UI"/>
        </w:rPr>
      </w:pPr>
      <w:hyperlink r:id="rId81" w:anchor="smileys--emotion" w:history="1">
        <w:r w:rsidR="00401DBB" w:rsidRPr="00613BB9">
          <w:rPr>
            <w:rStyle w:val="a4"/>
            <w:rFonts w:ascii="宋体" w:eastAsia="宋体" w:hAnsi="宋体" w:cs="Segoe UI"/>
            <w:color w:val="auto"/>
          </w:rPr>
          <w:t>Smileys &amp; Emotion</w:t>
        </w:r>
      </w:hyperlink>
    </w:p>
    <w:p w14:paraId="62F7007C" w14:textId="77777777" w:rsidR="00401DBB" w:rsidRPr="00613BB9" w:rsidRDefault="00717723" w:rsidP="00907565">
      <w:pPr>
        <w:widowControl/>
        <w:numPr>
          <w:ilvl w:val="0"/>
          <w:numId w:val="43"/>
        </w:numPr>
        <w:shd w:val="clear" w:color="auto" w:fill="FFFFFF"/>
        <w:spacing w:before="60" w:after="100" w:afterAutospacing="1"/>
        <w:jc w:val="left"/>
        <w:rPr>
          <w:rFonts w:ascii="宋体" w:eastAsia="宋体" w:hAnsi="宋体" w:cs="Segoe UI"/>
        </w:rPr>
      </w:pPr>
      <w:hyperlink r:id="rId82" w:anchor="people--body" w:history="1">
        <w:r w:rsidR="00401DBB" w:rsidRPr="00613BB9">
          <w:rPr>
            <w:rStyle w:val="a4"/>
            <w:rFonts w:ascii="宋体" w:eastAsia="宋体" w:hAnsi="宋体" w:cs="Segoe UI"/>
            <w:color w:val="auto"/>
          </w:rPr>
          <w:t>People &amp; Body</w:t>
        </w:r>
      </w:hyperlink>
    </w:p>
    <w:p w14:paraId="38DA7F12" w14:textId="77777777" w:rsidR="00401DBB" w:rsidRPr="00613BB9" w:rsidRDefault="00717723" w:rsidP="00907565">
      <w:pPr>
        <w:widowControl/>
        <w:numPr>
          <w:ilvl w:val="0"/>
          <w:numId w:val="43"/>
        </w:numPr>
        <w:shd w:val="clear" w:color="auto" w:fill="FFFFFF"/>
        <w:spacing w:before="60" w:after="100" w:afterAutospacing="1"/>
        <w:jc w:val="left"/>
        <w:rPr>
          <w:rFonts w:ascii="宋体" w:eastAsia="宋体" w:hAnsi="宋体" w:cs="Segoe UI"/>
        </w:rPr>
      </w:pPr>
      <w:hyperlink r:id="rId83" w:anchor="animals--nature" w:history="1">
        <w:r w:rsidR="00401DBB" w:rsidRPr="00613BB9">
          <w:rPr>
            <w:rStyle w:val="a4"/>
            <w:rFonts w:ascii="宋体" w:eastAsia="宋体" w:hAnsi="宋体" w:cs="Segoe UI"/>
            <w:color w:val="auto"/>
          </w:rPr>
          <w:t>Animals &amp; Nature</w:t>
        </w:r>
      </w:hyperlink>
    </w:p>
    <w:p w14:paraId="3149B034" w14:textId="77777777" w:rsidR="00401DBB" w:rsidRPr="00613BB9" w:rsidRDefault="00717723" w:rsidP="00907565">
      <w:pPr>
        <w:widowControl/>
        <w:numPr>
          <w:ilvl w:val="0"/>
          <w:numId w:val="43"/>
        </w:numPr>
        <w:shd w:val="clear" w:color="auto" w:fill="FFFFFF"/>
        <w:spacing w:before="60" w:after="100" w:afterAutospacing="1"/>
        <w:jc w:val="left"/>
        <w:rPr>
          <w:rFonts w:ascii="宋体" w:eastAsia="宋体" w:hAnsi="宋体" w:cs="Segoe UI"/>
        </w:rPr>
      </w:pPr>
      <w:hyperlink r:id="rId84" w:anchor="food--drink" w:history="1">
        <w:r w:rsidR="00401DBB" w:rsidRPr="00613BB9">
          <w:rPr>
            <w:rStyle w:val="a4"/>
            <w:rFonts w:ascii="宋体" w:eastAsia="宋体" w:hAnsi="宋体" w:cs="Segoe UI"/>
            <w:color w:val="auto"/>
          </w:rPr>
          <w:t>Food &amp; Drink</w:t>
        </w:r>
      </w:hyperlink>
    </w:p>
    <w:p w14:paraId="72F98C7C" w14:textId="77777777" w:rsidR="00401DBB" w:rsidRPr="00613BB9" w:rsidRDefault="00717723" w:rsidP="00907565">
      <w:pPr>
        <w:widowControl/>
        <w:numPr>
          <w:ilvl w:val="0"/>
          <w:numId w:val="43"/>
        </w:numPr>
        <w:shd w:val="clear" w:color="auto" w:fill="FFFFFF"/>
        <w:spacing w:before="60" w:after="100" w:afterAutospacing="1"/>
        <w:jc w:val="left"/>
        <w:rPr>
          <w:rFonts w:ascii="宋体" w:eastAsia="宋体" w:hAnsi="宋体" w:cs="Segoe UI"/>
        </w:rPr>
      </w:pPr>
      <w:hyperlink r:id="rId85" w:anchor="travel--places" w:history="1">
        <w:r w:rsidR="00401DBB" w:rsidRPr="00613BB9">
          <w:rPr>
            <w:rStyle w:val="a4"/>
            <w:rFonts w:ascii="宋体" w:eastAsia="宋体" w:hAnsi="宋体" w:cs="Segoe UI"/>
            <w:color w:val="auto"/>
          </w:rPr>
          <w:t>Travel &amp; Places</w:t>
        </w:r>
      </w:hyperlink>
    </w:p>
    <w:p w14:paraId="6A8F69D4" w14:textId="77777777" w:rsidR="00401DBB" w:rsidRPr="00613BB9" w:rsidRDefault="00717723" w:rsidP="00907565">
      <w:pPr>
        <w:widowControl/>
        <w:numPr>
          <w:ilvl w:val="0"/>
          <w:numId w:val="43"/>
        </w:numPr>
        <w:shd w:val="clear" w:color="auto" w:fill="FFFFFF"/>
        <w:spacing w:before="60" w:after="100" w:afterAutospacing="1"/>
        <w:jc w:val="left"/>
        <w:rPr>
          <w:rFonts w:ascii="宋体" w:eastAsia="宋体" w:hAnsi="宋体" w:cs="Segoe UI"/>
        </w:rPr>
      </w:pPr>
      <w:hyperlink r:id="rId86" w:anchor="activities" w:history="1">
        <w:r w:rsidR="00401DBB" w:rsidRPr="00613BB9">
          <w:rPr>
            <w:rStyle w:val="a4"/>
            <w:rFonts w:ascii="宋体" w:eastAsia="宋体" w:hAnsi="宋体" w:cs="Segoe UI"/>
            <w:color w:val="auto"/>
          </w:rPr>
          <w:t>Activities</w:t>
        </w:r>
      </w:hyperlink>
    </w:p>
    <w:p w14:paraId="1ADBE2BA" w14:textId="77777777" w:rsidR="00401DBB" w:rsidRPr="00613BB9" w:rsidRDefault="00717723" w:rsidP="00907565">
      <w:pPr>
        <w:widowControl/>
        <w:numPr>
          <w:ilvl w:val="0"/>
          <w:numId w:val="43"/>
        </w:numPr>
        <w:shd w:val="clear" w:color="auto" w:fill="FFFFFF"/>
        <w:spacing w:before="60" w:after="100" w:afterAutospacing="1"/>
        <w:jc w:val="left"/>
        <w:rPr>
          <w:rFonts w:ascii="宋体" w:eastAsia="宋体" w:hAnsi="宋体" w:cs="Segoe UI"/>
        </w:rPr>
      </w:pPr>
      <w:hyperlink r:id="rId87" w:anchor="objects" w:history="1">
        <w:r w:rsidR="00401DBB" w:rsidRPr="00613BB9">
          <w:rPr>
            <w:rStyle w:val="a4"/>
            <w:rFonts w:ascii="宋体" w:eastAsia="宋体" w:hAnsi="宋体" w:cs="Segoe UI"/>
            <w:color w:val="auto"/>
          </w:rPr>
          <w:t>Objects</w:t>
        </w:r>
      </w:hyperlink>
    </w:p>
    <w:p w14:paraId="0095C4F4" w14:textId="77777777" w:rsidR="00401DBB" w:rsidRPr="00613BB9" w:rsidRDefault="00717723" w:rsidP="00907565">
      <w:pPr>
        <w:widowControl/>
        <w:numPr>
          <w:ilvl w:val="0"/>
          <w:numId w:val="43"/>
        </w:numPr>
        <w:shd w:val="clear" w:color="auto" w:fill="FFFFFF"/>
        <w:spacing w:before="60" w:after="100" w:afterAutospacing="1"/>
        <w:jc w:val="left"/>
        <w:rPr>
          <w:rFonts w:ascii="宋体" w:eastAsia="宋体" w:hAnsi="宋体" w:cs="Segoe UI"/>
        </w:rPr>
      </w:pPr>
      <w:hyperlink r:id="rId88" w:anchor="symbols" w:history="1">
        <w:r w:rsidR="00401DBB" w:rsidRPr="00613BB9">
          <w:rPr>
            <w:rStyle w:val="a4"/>
            <w:rFonts w:ascii="宋体" w:eastAsia="宋体" w:hAnsi="宋体" w:cs="Segoe UI"/>
            <w:color w:val="auto"/>
          </w:rPr>
          <w:t>Symbols</w:t>
        </w:r>
      </w:hyperlink>
    </w:p>
    <w:p w14:paraId="0CB16DC8" w14:textId="77777777" w:rsidR="00401DBB" w:rsidRPr="00613BB9" w:rsidRDefault="00717723" w:rsidP="00907565">
      <w:pPr>
        <w:widowControl/>
        <w:numPr>
          <w:ilvl w:val="0"/>
          <w:numId w:val="43"/>
        </w:numPr>
        <w:shd w:val="clear" w:color="auto" w:fill="FFFFFF"/>
        <w:spacing w:before="60" w:after="100" w:afterAutospacing="1"/>
        <w:jc w:val="left"/>
        <w:rPr>
          <w:rFonts w:ascii="宋体" w:eastAsia="宋体" w:hAnsi="宋体" w:cs="Segoe UI"/>
        </w:rPr>
      </w:pPr>
      <w:hyperlink r:id="rId89" w:anchor="flags" w:history="1">
        <w:r w:rsidR="00401DBB" w:rsidRPr="00613BB9">
          <w:rPr>
            <w:rStyle w:val="a4"/>
            <w:rFonts w:ascii="宋体" w:eastAsia="宋体" w:hAnsi="宋体" w:cs="Segoe UI"/>
            <w:color w:val="auto"/>
          </w:rPr>
          <w:t>Flags</w:t>
        </w:r>
      </w:hyperlink>
    </w:p>
    <w:p w14:paraId="0DCD3A6C" w14:textId="77777777" w:rsidR="00401DBB" w:rsidRPr="00613BB9" w:rsidRDefault="00717723" w:rsidP="00907565">
      <w:pPr>
        <w:widowControl/>
        <w:numPr>
          <w:ilvl w:val="0"/>
          <w:numId w:val="43"/>
        </w:numPr>
        <w:shd w:val="clear" w:color="auto" w:fill="FFFFFF"/>
        <w:spacing w:before="60" w:after="100" w:afterAutospacing="1"/>
        <w:jc w:val="left"/>
        <w:rPr>
          <w:rFonts w:ascii="宋体" w:eastAsia="宋体" w:hAnsi="宋体" w:cs="Segoe UI"/>
        </w:rPr>
      </w:pPr>
      <w:hyperlink r:id="rId90" w:anchor="github-custom-emoji" w:history="1">
        <w:r w:rsidR="00401DBB" w:rsidRPr="00613BB9">
          <w:rPr>
            <w:rStyle w:val="a4"/>
            <w:rFonts w:ascii="宋体" w:eastAsia="宋体" w:hAnsi="宋体" w:cs="Segoe UI"/>
            <w:color w:val="auto"/>
          </w:rPr>
          <w:t>GitHub Custom Emoji</w:t>
        </w:r>
      </w:hyperlink>
    </w:p>
    <w:p w14:paraId="1546F905" w14:textId="77777777" w:rsidR="00401DBB" w:rsidRPr="00613BB9" w:rsidRDefault="00401DBB" w:rsidP="00401DBB">
      <w:pPr>
        <w:pStyle w:val="3"/>
        <w:rPr>
          <w:rFonts w:cs="Segoe UI"/>
          <w:sz w:val="30"/>
          <w:szCs w:val="30"/>
        </w:rPr>
      </w:pPr>
      <w:bookmarkStart w:id="92" w:name="_Toc46394709"/>
      <w:r w:rsidRPr="00613BB9">
        <w:rPr>
          <w:rFonts w:cs="Segoe UI"/>
          <w:sz w:val="30"/>
          <w:szCs w:val="30"/>
        </w:rPr>
        <w:t>Smileys &amp; Emotion</w:t>
      </w:r>
      <w:bookmarkEnd w:id="92"/>
    </w:p>
    <w:p w14:paraId="5ECC045A" w14:textId="77777777" w:rsidR="00401DBB" w:rsidRPr="00613BB9" w:rsidRDefault="00717723" w:rsidP="00907565">
      <w:pPr>
        <w:widowControl/>
        <w:numPr>
          <w:ilvl w:val="0"/>
          <w:numId w:val="44"/>
        </w:numPr>
        <w:shd w:val="clear" w:color="auto" w:fill="FFFFFF"/>
        <w:spacing w:before="100" w:beforeAutospacing="1" w:after="100" w:afterAutospacing="1"/>
        <w:jc w:val="left"/>
        <w:rPr>
          <w:rFonts w:ascii="宋体" w:eastAsia="宋体" w:hAnsi="宋体" w:cs="Segoe UI"/>
          <w:sz w:val="24"/>
          <w:szCs w:val="24"/>
        </w:rPr>
      </w:pPr>
      <w:hyperlink r:id="rId91" w:anchor="face-smiling" w:history="1">
        <w:r w:rsidR="00401DBB" w:rsidRPr="00613BB9">
          <w:rPr>
            <w:rStyle w:val="a4"/>
            <w:rFonts w:ascii="宋体" w:eastAsia="宋体" w:hAnsi="宋体" w:cs="Segoe UI"/>
            <w:color w:val="auto"/>
          </w:rPr>
          <w:t>Face Smiling</w:t>
        </w:r>
      </w:hyperlink>
    </w:p>
    <w:p w14:paraId="53CFD67C"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92" w:anchor="face-affection" w:history="1">
        <w:r w:rsidR="00401DBB" w:rsidRPr="00613BB9">
          <w:rPr>
            <w:rStyle w:val="a4"/>
            <w:rFonts w:ascii="宋体" w:eastAsia="宋体" w:hAnsi="宋体" w:cs="Segoe UI"/>
            <w:color w:val="auto"/>
          </w:rPr>
          <w:t>Face Affection</w:t>
        </w:r>
      </w:hyperlink>
    </w:p>
    <w:p w14:paraId="676436D9"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93" w:anchor="face-tongue" w:history="1">
        <w:r w:rsidR="00401DBB" w:rsidRPr="00613BB9">
          <w:rPr>
            <w:rStyle w:val="a4"/>
            <w:rFonts w:ascii="宋体" w:eastAsia="宋体" w:hAnsi="宋体" w:cs="Segoe UI"/>
            <w:color w:val="auto"/>
          </w:rPr>
          <w:t>Face Tongue</w:t>
        </w:r>
      </w:hyperlink>
    </w:p>
    <w:p w14:paraId="0A9920F1"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94" w:anchor="face-hand" w:history="1">
        <w:r w:rsidR="00401DBB" w:rsidRPr="00613BB9">
          <w:rPr>
            <w:rStyle w:val="a4"/>
            <w:rFonts w:ascii="宋体" w:eastAsia="宋体" w:hAnsi="宋体" w:cs="Segoe UI"/>
            <w:color w:val="auto"/>
          </w:rPr>
          <w:t>Face Hand</w:t>
        </w:r>
      </w:hyperlink>
    </w:p>
    <w:p w14:paraId="2F916590"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95" w:anchor="face-neutral-skeptical" w:history="1">
        <w:r w:rsidR="00401DBB" w:rsidRPr="00613BB9">
          <w:rPr>
            <w:rStyle w:val="a4"/>
            <w:rFonts w:ascii="宋体" w:eastAsia="宋体" w:hAnsi="宋体" w:cs="Segoe UI"/>
            <w:color w:val="auto"/>
          </w:rPr>
          <w:t>Face Neutral Skeptical</w:t>
        </w:r>
      </w:hyperlink>
    </w:p>
    <w:p w14:paraId="77F21F00"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96" w:anchor="face-sleepy" w:history="1">
        <w:r w:rsidR="00401DBB" w:rsidRPr="00613BB9">
          <w:rPr>
            <w:rStyle w:val="a4"/>
            <w:rFonts w:ascii="宋体" w:eastAsia="宋体" w:hAnsi="宋体" w:cs="Segoe UI"/>
            <w:color w:val="auto"/>
          </w:rPr>
          <w:t>Face Sleepy</w:t>
        </w:r>
      </w:hyperlink>
    </w:p>
    <w:p w14:paraId="1E9C2D1A"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97" w:anchor="face-unwell" w:history="1">
        <w:r w:rsidR="00401DBB" w:rsidRPr="00613BB9">
          <w:rPr>
            <w:rStyle w:val="a4"/>
            <w:rFonts w:ascii="宋体" w:eastAsia="宋体" w:hAnsi="宋体" w:cs="Segoe UI"/>
            <w:color w:val="auto"/>
          </w:rPr>
          <w:t>Face Unwell</w:t>
        </w:r>
      </w:hyperlink>
    </w:p>
    <w:p w14:paraId="687AF9B6"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98" w:anchor="face-hat" w:history="1">
        <w:r w:rsidR="00401DBB" w:rsidRPr="00613BB9">
          <w:rPr>
            <w:rStyle w:val="a4"/>
            <w:rFonts w:ascii="宋体" w:eastAsia="宋体" w:hAnsi="宋体" w:cs="Segoe UI"/>
            <w:color w:val="auto"/>
          </w:rPr>
          <w:t>Face Hat</w:t>
        </w:r>
      </w:hyperlink>
    </w:p>
    <w:p w14:paraId="50CAAEF5"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99" w:anchor="face-glasses" w:history="1">
        <w:r w:rsidR="00401DBB" w:rsidRPr="00613BB9">
          <w:rPr>
            <w:rStyle w:val="a4"/>
            <w:rFonts w:ascii="宋体" w:eastAsia="宋体" w:hAnsi="宋体" w:cs="Segoe UI"/>
            <w:color w:val="auto"/>
          </w:rPr>
          <w:t>Face Glasses</w:t>
        </w:r>
      </w:hyperlink>
    </w:p>
    <w:p w14:paraId="0AA6BFCE"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100" w:anchor="face-concerned" w:history="1">
        <w:r w:rsidR="00401DBB" w:rsidRPr="00613BB9">
          <w:rPr>
            <w:rStyle w:val="a4"/>
            <w:rFonts w:ascii="宋体" w:eastAsia="宋体" w:hAnsi="宋体" w:cs="Segoe UI"/>
            <w:color w:val="auto"/>
          </w:rPr>
          <w:t>Face Concerned</w:t>
        </w:r>
      </w:hyperlink>
    </w:p>
    <w:p w14:paraId="3A18EA4C"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101" w:anchor="face-negative" w:history="1">
        <w:r w:rsidR="00401DBB" w:rsidRPr="00613BB9">
          <w:rPr>
            <w:rStyle w:val="a4"/>
            <w:rFonts w:ascii="宋体" w:eastAsia="宋体" w:hAnsi="宋体" w:cs="Segoe UI"/>
            <w:color w:val="auto"/>
          </w:rPr>
          <w:t>Face Negative</w:t>
        </w:r>
      </w:hyperlink>
    </w:p>
    <w:p w14:paraId="68E142BE"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102" w:anchor="face-costume" w:history="1">
        <w:r w:rsidR="00401DBB" w:rsidRPr="00613BB9">
          <w:rPr>
            <w:rStyle w:val="a4"/>
            <w:rFonts w:ascii="宋体" w:eastAsia="宋体" w:hAnsi="宋体" w:cs="Segoe UI"/>
            <w:color w:val="auto"/>
          </w:rPr>
          <w:t>Face Costume</w:t>
        </w:r>
      </w:hyperlink>
    </w:p>
    <w:p w14:paraId="24CA6AC3"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103" w:anchor="cat-face" w:history="1">
        <w:r w:rsidR="00401DBB" w:rsidRPr="00613BB9">
          <w:rPr>
            <w:rStyle w:val="a4"/>
            <w:rFonts w:ascii="宋体" w:eastAsia="宋体" w:hAnsi="宋体" w:cs="Segoe UI"/>
            <w:color w:val="auto"/>
          </w:rPr>
          <w:t>Cat Face</w:t>
        </w:r>
      </w:hyperlink>
    </w:p>
    <w:p w14:paraId="046E785C"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104" w:anchor="monkey-face" w:history="1">
        <w:r w:rsidR="00401DBB" w:rsidRPr="00613BB9">
          <w:rPr>
            <w:rStyle w:val="a4"/>
            <w:rFonts w:ascii="宋体" w:eastAsia="宋体" w:hAnsi="宋体" w:cs="Segoe UI"/>
            <w:color w:val="auto"/>
          </w:rPr>
          <w:t>Monkey Face</w:t>
        </w:r>
      </w:hyperlink>
    </w:p>
    <w:p w14:paraId="1D0C19C5" w14:textId="77777777" w:rsidR="00401DBB" w:rsidRPr="00613BB9" w:rsidRDefault="00717723" w:rsidP="00907565">
      <w:pPr>
        <w:widowControl/>
        <w:numPr>
          <w:ilvl w:val="0"/>
          <w:numId w:val="44"/>
        </w:numPr>
        <w:shd w:val="clear" w:color="auto" w:fill="FFFFFF"/>
        <w:spacing w:before="60" w:after="100" w:afterAutospacing="1"/>
        <w:jc w:val="left"/>
        <w:rPr>
          <w:rFonts w:ascii="宋体" w:eastAsia="宋体" w:hAnsi="宋体" w:cs="Segoe UI"/>
        </w:rPr>
      </w:pPr>
      <w:hyperlink r:id="rId105" w:anchor="emotion" w:history="1">
        <w:r w:rsidR="00401DBB" w:rsidRPr="00613BB9">
          <w:rPr>
            <w:rStyle w:val="a4"/>
            <w:rFonts w:ascii="宋体" w:eastAsia="宋体" w:hAnsi="宋体" w:cs="Segoe UI"/>
            <w:color w:val="auto"/>
          </w:rPr>
          <w:t>Emotion</w:t>
        </w:r>
      </w:hyperlink>
    </w:p>
    <w:p w14:paraId="744564D1" w14:textId="77777777" w:rsidR="00401DBB" w:rsidRPr="00613BB9" w:rsidRDefault="00401DBB" w:rsidP="00401DBB">
      <w:pPr>
        <w:pStyle w:val="4"/>
        <w:rPr>
          <w:rFonts w:ascii="宋体" w:eastAsia="宋体" w:hAnsi="宋体" w:cs="Segoe UI"/>
        </w:rPr>
      </w:pPr>
      <w:bookmarkStart w:id="93" w:name="_Toc46394710"/>
      <w:r w:rsidRPr="00613BB9">
        <w:rPr>
          <w:rFonts w:ascii="宋体" w:eastAsia="宋体" w:hAnsi="宋体" w:cs="Segoe UI"/>
        </w:rPr>
        <w:t>Face Smiling</w:t>
      </w:r>
      <w:bookmarkEnd w:id="93"/>
    </w:p>
    <w:tbl>
      <w:tblPr>
        <w:tblW w:w="8879" w:type="dxa"/>
        <w:shd w:val="clear" w:color="auto" w:fill="FFFFFF"/>
        <w:tblCellMar>
          <w:top w:w="15" w:type="dxa"/>
          <w:left w:w="15" w:type="dxa"/>
          <w:bottom w:w="15" w:type="dxa"/>
          <w:right w:w="15" w:type="dxa"/>
        </w:tblCellMar>
        <w:tblLook w:val="04A0" w:firstRow="1" w:lastRow="0" w:firstColumn="1" w:lastColumn="0" w:noHBand="0" w:noVBand="1"/>
      </w:tblPr>
      <w:tblGrid>
        <w:gridCol w:w="816"/>
        <w:gridCol w:w="820"/>
        <w:gridCol w:w="2920"/>
        <w:gridCol w:w="1316"/>
        <w:gridCol w:w="2190"/>
        <w:gridCol w:w="817"/>
      </w:tblGrid>
      <w:tr w:rsidR="00613BB9" w:rsidRPr="00613BB9" w14:paraId="46142FE9"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39A65B"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AFB16C"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29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36573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131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BC06A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141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575D2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9D8C17" w14:textId="77777777" w:rsidR="00401DBB" w:rsidRPr="00613BB9" w:rsidRDefault="00401DBB" w:rsidP="002C4861">
            <w:pPr>
              <w:spacing w:after="240"/>
              <w:jc w:val="center"/>
              <w:rPr>
                <w:rFonts w:ascii="宋体" w:eastAsia="宋体" w:hAnsi="宋体" w:cs="Segoe UI"/>
                <w:b/>
                <w:bCs/>
              </w:rPr>
            </w:pPr>
          </w:p>
        </w:tc>
      </w:tr>
      <w:tr w:rsidR="00613BB9" w:rsidRPr="00613BB9" w14:paraId="20505A7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7EEA85" w14:textId="77777777" w:rsidR="00401DBB" w:rsidRPr="00613BB9" w:rsidRDefault="00717723" w:rsidP="002C4861">
            <w:pPr>
              <w:spacing w:after="240"/>
              <w:jc w:val="left"/>
              <w:rPr>
                <w:rFonts w:ascii="宋体" w:eastAsia="宋体" w:hAnsi="宋体" w:cs="Segoe UI"/>
                <w:sz w:val="24"/>
                <w:szCs w:val="24"/>
              </w:rPr>
            </w:pPr>
            <w:hyperlink r:id="rId10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F7A0DF"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29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E35976" w14:textId="77777777" w:rsidR="00401DBB" w:rsidRPr="00613BB9" w:rsidRDefault="00401DBB" w:rsidP="002C4861">
            <w:pPr>
              <w:jc w:val="left"/>
              <w:rPr>
                <w:rFonts w:ascii="宋体" w:eastAsia="宋体" w:hAnsi="宋体" w:cs="Segoe UI"/>
              </w:rPr>
            </w:pPr>
            <w:r w:rsidRPr="00613BB9">
              <w:rPr>
                <w:rStyle w:val="HTML1"/>
                <w:sz w:val="20"/>
                <w:szCs w:val="20"/>
              </w:rPr>
              <w:t>:grinning:</w:t>
            </w:r>
          </w:p>
        </w:tc>
        <w:tc>
          <w:tcPr>
            <w:tcW w:w="131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EBE48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41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AACEA9" w14:textId="77777777" w:rsidR="00401DBB" w:rsidRPr="00613BB9" w:rsidRDefault="00401DBB" w:rsidP="002C4861">
            <w:pPr>
              <w:jc w:val="left"/>
              <w:rPr>
                <w:rFonts w:ascii="宋体" w:eastAsia="宋体" w:hAnsi="宋体" w:cs="Segoe UI"/>
              </w:rPr>
            </w:pPr>
            <w:r w:rsidRPr="00613BB9">
              <w:rPr>
                <w:rStyle w:val="HTML1"/>
                <w:sz w:val="20"/>
                <w:szCs w:val="20"/>
              </w:rPr>
              <w:t>:smiley: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C6E51D" w14:textId="77777777" w:rsidR="00401DBB" w:rsidRPr="00613BB9" w:rsidRDefault="00717723" w:rsidP="002C4861">
            <w:pPr>
              <w:rPr>
                <w:rFonts w:ascii="宋体" w:eastAsia="宋体" w:hAnsi="宋体" w:cs="Segoe UI"/>
              </w:rPr>
            </w:pPr>
            <w:hyperlink r:id="rId107" w:anchor="table-of-contents" w:history="1">
              <w:r w:rsidR="00401DBB" w:rsidRPr="00613BB9">
                <w:rPr>
                  <w:rStyle w:val="a4"/>
                  <w:rFonts w:ascii="宋体" w:eastAsia="宋体" w:hAnsi="宋体" w:cs="Segoe UI"/>
                  <w:color w:val="auto"/>
                </w:rPr>
                <w:t>top</w:t>
              </w:r>
            </w:hyperlink>
          </w:p>
        </w:tc>
      </w:tr>
      <w:tr w:rsidR="00613BB9" w:rsidRPr="00613BB9" w14:paraId="7AE9926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AB1AF0" w14:textId="77777777" w:rsidR="00401DBB" w:rsidRPr="00613BB9" w:rsidRDefault="00717723" w:rsidP="002C4861">
            <w:pPr>
              <w:rPr>
                <w:rFonts w:ascii="宋体" w:eastAsia="宋体" w:hAnsi="宋体" w:cs="Segoe UI"/>
              </w:rPr>
            </w:pPr>
            <w:hyperlink r:id="rId10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353A4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9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08E459" w14:textId="77777777" w:rsidR="00401DBB" w:rsidRPr="00613BB9" w:rsidRDefault="00401DBB" w:rsidP="002C4861">
            <w:pPr>
              <w:jc w:val="left"/>
              <w:rPr>
                <w:rFonts w:ascii="宋体" w:eastAsia="宋体" w:hAnsi="宋体" w:cs="Segoe UI"/>
              </w:rPr>
            </w:pPr>
            <w:r w:rsidRPr="00613BB9">
              <w:rPr>
                <w:rStyle w:val="HTML1"/>
                <w:sz w:val="20"/>
                <w:szCs w:val="20"/>
              </w:rPr>
              <w:t>:smile:</w:t>
            </w:r>
          </w:p>
        </w:tc>
        <w:tc>
          <w:tcPr>
            <w:tcW w:w="131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2CF32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41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795B04" w14:textId="77777777" w:rsidR="00401DBB" w:rsidRPr="00613BB9" w:rsidRDefault="00401DBB" w:rsidP="002C4861">
            <w:pPr>
              <w:jc w:val="left"/>
              <w:rPr>
                <w:rFonts w:ascii="宋体" w:eastAsia="宋体" w:hAnsi="宋体" w:cs="Segoe UI"/>
              </w:rPr>
            </w:pPr>
            <w:r w:rsidRPr="00613BB9">
              <w:rPr>
                <w:rStyle w:val="HTML1"/>
                <w:sz w:val="20"/>
                <w:szCs w:val="20"/>
              </w:rPr>
              <w:t>:grin: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A56A3E" w14:textId="77777777" w:rsidR="00401DBB" w:rsidRPr="00613BB9" w:rsidRDefault="00717723" w:rsidP="002C4861">
            <w:pPr>
              <w:rPr>
                <w:rFonts w:ascii="宋体" w:eastAsia="宋体" w:hAnsi="宋体" w:cs="Segoe UI"/>
              </w:rPr>
            </w:pPr>
            <w:hyperlink r:id="rId109" w:anchor="table-of-contents" w:history="1">
              <w:r w:rsidR="00401DBB" w:rsidRPr="00613BB9">
                <w:rPr>
                  <w:rStyle w:val="a4"/>
                  <w:rFonts w:ascii="宋体" w:eastAsia="宋体" w:hAnsi="宋体" w:cs="Segoe UI"/>
                  <w:color w:val="auto"/>
                </w:rPr>
                <w:t>top</w:t>
              </w:r>
            </w:hyperlink>
          </w:p>
        </w:tc>
      </w:tr>
      <w:tr w:rsidR="00613BB9" w:rsidRPr="00613BB9" w14:paraId="2548AFD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A371DB" w14:textId="77777777" w:rsidR="00401DBB" w:rsidRPr="00613BB9" w:rsidRDefault="00717723" w:rsidP="002C4861">
            <w:pPr>
              <w:rPr>
                <w:rFonts w:ascii="宋体" w:eastAsia="宋体" w:hAnsi="宋体" w:cs="Segoe UI"/>
              </w:rPr>
            </w:pPr>
            <w:hyperlink r:id="rId11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3CDF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9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11CD8E" w14:textId="77777777" w:rsidR="00401DBB" w:rsidRPr="00613BB9" w:rsidRDefault="00401DBB" w:rsidP="002C4861">
            <w:pPr>
              <w:jc w:val="left"/>
              <w:rPr>
                <w:rFonts w:ascii="宋体" w:eastAsia="宋体" w:hAnsi="宋体" w:cs="Segoe UI"/>
              </w:rPr>
            </w:pPr>
            <w:r w:rsidRPr="00613BB9">
              <w:rPr>
                <w:rStyle w:val="HTML1"/>
                <w:sz w:val="20"/>
                <w:szCs w:val="20"/>
              </w:rPr>
              <w:t>:laughing:</w:t>
            </w:r>
            <w:r w:rsidRPr="00613BB9">
              <w:rPr>
                <w:rFonts w:ascii="宋体" w:eastAsia="宋体" w:hAnsi="宋体" w:cs="Segoe UI"/>
              </w:rPr>
              <w:br/>
            </w:r>
            <w:r w:rsidRPr="00613BB9">
              <w:rPr>
                <w:rStyle w:val="HTML1"/>
                <w:sz w:val="20"/>
                <w:szCs w:val="20"/>
              </w:rPr>
              <w:t>:satisfied:</w:t>
            </w:r>
          </w:p>
        </w:tc>
        <w:tc>
          <w:tcPr>
            <w:tcW w:w="131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07A35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41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1229E2" w14:textId="77777777" w:rsidR="00401DBB" w:rsidRPr="00613BB9" w:rsidRDefault="00401DBB" w:rsidP="002C4861">
            <w:pPr>
              <w:jc w:val="left"/>
              <w:rPr>
                <w:rFonts w:ascii="宋体" w:eastAsia="宋体" w:hAnsi="宋体" w:cs="Segoe UI"/>
              </w:rPr>
            </w:pPr>
            <w:r w:rsidRPr="00613BB9">
              <w:rPr>
                <w:rStyle w:val="HTML1"/>
                <w:sz w:val="20"/>
                <w:szCs w:val="20"/>
              </w:rPr>
              <w:t>:sweat_smile: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DD7E72" w14:textId="77777777" w:rsidR="00401DBB" w:rsidRPr="00613BB9" w:rsidRDefault="00717723" w:rsidP="002C4861">
            <w:pPr>
              <w:rPr>
                <w:rFonts w:ascii="宋体" w:eastAsia="宋体" w:hAnsi="宋体" w:cs="Segoe UI"/>
              </w:rPr>
            </w:pPr>
            <w:hyperlink r:id="rId111" w:anchor="table-of-contents" w:history="1">
              <w:r w:rsidR="00401DBB" w:rsidRPr="00613BB9">
                <w:rPr>
                  <w:rStyle w:val="a4"/>
                  <w:rFonts w:ascii="宋体" w:eastAsia="宋体" w:hAnsi="宋体" w:cs="Segoe UI"/>
                  <w:color w:val="auto"/>
                </w:rPr>
                <w:t>top</w:t>
              </w:r>
            </w:hyperlink>
          </w:p>
        </w:tc>
      </w:tr>
      <w:tr w:rsidR="00613BB9" w:rsidRPr="00613BB9" w14:paraId="4C8E4FA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8F5998" w14:textId="77777777" w:rsidR="00401DBB" w:rsidRPr="00613BB9" w:rsidRDefault="00717723" w:rsidP="002C4861">
            <w:pPr>
              <w:rPr>
                <w:rFonts w:ascii="宋体" w:eastAsia="宋体" w:hAnsi="宋体" w:cs="Segoe UI"/>
              </w:rPr>
            </w:pPr>
            <w:hyperlink r:id="rId11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D11C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9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4FFF58" w14:textId="77777777" w:rsidR="00401DBB" w:rsidRPr="00613BB9" w:rsidRDefault="00401DBB" w:rsidP="002C4861">
            <w:pPr>
              <w:jc w:val="left"/>
              <w:rPr>
                <w:rFonts w:ascii="宋体" w:eastAsia="宋体" w:hAnsi="宋体" w:cs="Segoe UI"/>
              </w:rPr>
            </w:pPr>
            <w:r w:rsidRPr="00613BB9">
              <w:rPr>
                <w:rStyle w:val="HTML1"/>
                <w:sz w:val="20"/>
                <w:szCs w:val="20"/>
              </w:rPr>
              <w:t>:rofl:</w:t>
            </w:r>
          </w:p>
        </w:tc>
        <w:tc>
          <w:tcPr>
            <w:tcW w:w="131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03BD1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41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916D0" w14:textId="77777777" w:rsidR="00401DBB" w:rsidRPr="00613BB9" w:rsidRDefault="00401DBB" w:rsidP="002C4861">
            <w:pPr>
              <w:jc w:val="left"/>
              <w:rPr>
                <w:rFonts w:ascii="宋体" w:eastAsia="宋体" w:hAnsi="宋体" w:cs="Segoe UI"/>
              </w:rPr>
            </w:pPr>
            <w:r w:rsidRPr="00613BB9">
              <w:rPr>
                <w:rStyle w:val="HTML1"/>
                <w:sz w:val="20"/>
                <w:szCs w:val="20"/>
              </w:rPr>
              <w:t>:joy: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6CD0AD" w14:textId="77777777" w:rsidR="00401DBB" w:rsidRPr="00613BB9" w:rsidRDefault="00717723" w:rsidP="002C4861">
            <w:pPr>
              <w:rPr>
                <w:rFonts w:ascii="宋体" w:eastAsia="宋体" w:hAnsi="宋体" w:cs="Segoe UI"/>
              </w:rPr>
            </w:pPr>
            <w:hyperlink r:id="rId113" w:anchor="table-of-contents" w:history="1">
              <w:r w:rsidR="00401DBB" w:rsidRPr="00613BB9">
                <w:rPr>
                  <w:rStyle w:val="a4"/>
                  <w:rFonts w:ascii="宋体" w:eastAsia="宋体" w:hAnsi="宋体" w:cs="Segoe UI"/>
                  <w:color w:val="auto"/>
                </w:rPr>
                <w:t>top</w:t>
              </w:r>
            </w:hyperlink>
          </w:p>
        </w:tc>
      </w:tr>
      <w:tr w:rsidR="00613BB9" w:rsidRPr="00613BB9" w14:paraId="069C1B1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923BC5" w14:textId="77777777" w:rsidR="00401DBB" w:rsidRPr="00613BB9" w:rsidRDefault="00717723" w:rsidP="002C4861">
            <w:pPr>
              <w:rPr>
                <w:rFonts w:ascii="宋体" w:eastAsia="宋体" w:hAnsi="宋体" w:cs="Segoe UI"/>
              </w:rPr>
            </w:pPr>
            <w:hyperlink r:id="rId11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0BAB5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9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B8F9FB" w14:textId="77777777" w:rsidR="00401DBB" w:rsidRPr="00613BB9" w:rsidRDefault="00401DBB" w:rsidP="002C4861">
            <w:pPr>
              <w:jc w:val="left"/>
              <w:rPr>
                <w:rFonts w:ascii="宋体" w:eastAsia="宋体" w:hAnsi="宋体" w:cs="Segoe UI"/>
              </w:rPr>
            </w:pPr>
            <w:r w:rsidRPr="00613BB9">
              <w:rPr>
                <w:rStyle w:val="HTML1"/>
                <w:sz w:val="20"/>
                <w:szCs w:val="20"/>
              </w:rPr>
              <w:t>:slightly_smiling_face:</w:t>
            </w:r>
          </w:p>
        </w:tc>
        <w:tc>
          <w:tcPr>
            <w:tcW w:w="131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5ACFB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41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DEE4BD" w14:textId="77777777" w:rsidR="00401DBB" w:rsidRPr="00613BB9" w:rsidRDefault="00401DBB" w:rsidP="002C4861">
            <w:pPr>
              <w:jc w:val="left"/>
              <w:rPr>
                <w:rFonts w:ascii="宋体" w:eastAsia="宋体" w:hAnsi="宋体" w:cs="Segoe UI"/>
              </w:rPr>
            </w:pPr>
            <w:r w:rsidRPr="00613BB9">
              <w:rPr>
                <w:rStyle w:val="HTML1"/>
                <w:sz w:val="20"/>
                <w:szCs w:val="20"/>
              </w:rPr>
              <w:t>:upside_down_face: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F9F0EA" w14:textId="77777777" w:rsidR="00401DBB" w:rsidRPr="00613BB9" w:rsidRDefault="00717723" w:rsidP="002C4861">
            <w:pPr>
              <w:rPr>
                <w:rFonts w:ascii="宋体" w:eastAsia="宋体" w:hAnsi="宋体" w:cs="Segoe UI"/>
              </w:rPr>
            </w:pPr>
            <w:hyperlink r:id="rId115" w:anchor="table-of-contents" w:history="1">
              <w:r w:rsidR="00401DBB" w:rsidRPr="00613BB9">
                <w:rPr>
                  <w:rStyle w:val="a4"/>
                  <w:rFonts w:ascii="宋体" w:eastAsia="宋体" w:hAnsi="宋体" w:cs="Segoe UI"/>
                  <w:color w:val="auto"/>
                </w:rPr>
                <w:t>top</w:t>
              </w:r>
            </w:hyperlink>
          </w:p>
        </w:tc>
      </w:tr>
      <w:tr w:rsidR="00613BB9" w:rsidRPr="00613BB9" w14:paraId="1FB65EF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7681E" w14:textId="77777777" w:rsidR="00401DBB" w:rsidRPr="00613BB9" w:rsidRDefault="00717723" w:rsidP="002C4861">
            <w:pPr>
              <w:rPr>
                <w:rFonts w:ascii="宋体" w:eastAsia="宋体" w:hAnsi="宋体" w:cs="Segoe UI"/>
              </w:rPr>
            </w:pPr>
            <w:hyperlink r:id="rId11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F213E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9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F33A72" w14:textId="77777777" w:rsidR="00401DBB" w:rsidRPr="00613BB9" w:rsidRDefault="00401DBB" w:rsidP="002C4861">
            <w:pPr>
              <w:jc w:val="left"/>
              <w:rPr>
                <w:rFonts w:ascii="宋体" w:eastAsia="宋体" w:hAnsi="宋体" w:cs="Segoe UI"/>
              </w:rPr>
            </w:pPr>
            <w:r w:rsidRPr="00613BB9">
              <w:rPr>
                <w:rStyle w:val="HTML1"/>
                <w:sz w:val="20"/>
                <w:szCs w:val="20"/>
              </w:rPr>
              <w:t>:wink:</w:t>
            </w:r>
          </w:p>
        </w:tc>
        <w:tc>
          <w:tcPr>
            <w:tcW w:w="131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160EF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41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48F49E" w14:textId="77777777" w:rsidR="00401DBB" w:rsidRPr="00613BB9" w:rsidRDefault="00401DBB" w:rsidP="002C4861">
            <w:pPr>
              <w:jc w:val="left"/>
              <w:rPr>
                <w:rFonts w:ascii="宋体" w:eastAsia="宋体" w:hAnsi="宋体" w:cs="Segoe UI"/>
              </w:rPr>
            </w:pPr>
            <w:r w:rsidRPr="00613BB9">
              <w:rPr>
                <w:rStyle w:val="HTML1"/>
                <w:sz w:val="20"/>
                <w:szCs w:val="20"/>
              </w:rPr>
              <w:t>:blush: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DD37E6" w14:textId="77777777" w:rsidR="00401DBB" w:rsidRPr="00613BB9" w:rsidRDefault="00717723" w:rsidP="002C4861">
            <w:pPr>
              <w:rPr>
                <w:rFonts w:ascii="宋体" w:eastAsia="宋体" w:hAnsi="宋体" w:cs="Segoe UI"/>
              </w:rPr>
            </w:pPr>
            <w:hyperlink r:id="rId117" w:anchor="table-of-contents" w:history="1">
              <w:r w:rsidR="00401DBB" w:rsidRPr="00613BB9">
                <w:rPr>
                  <w:rStyle w:val="a4"/>
                  <w:rFonts w:ascii="宋体" w:eastAsia="宋体" w:hAnsi="宋体" w:cs="Segoe UI"/>
                  <w:color w:val="auto"/>
                </w:rPr>
                <w:t>top</w:t>
              </w:r>
            </w:hyperlink>
          </w:p>
        </w:tc>
      </w:tr>
      <w:tr w:rsidR="00613BB9" w:rsidRPr="00613BB9" w14:paraId="473BF8C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66705E" w14:textId="77777777" w:rsidR="00401DBB" w:rsidRPr="00613BB9" w:rsidRDefault="00717723" w:rsidP="002C4861">
            <w:pPr>
              <w:rPr>
                <w:rFonts w:ascii="宋体" w:eastAsia="宋体" w:hAnsi="宋体" w:cs="Segoe UI"/>
              </w:rPr>
            </w:pPr>
            <w:hyperlink r:id="rId11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F18DE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9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DEBDC0" w14:textId="77777777" w:rsidR="00401DBB" w:rsidRPr="00613BB9" w:rsidRDefault="00401DBB" w:rsidP="002C4861">
            <w:pPr>
              <w:jc w:val="left"/>
              <w:rPr>
                <w:rFonts w:ascii="宋体" w:eastAsia="宋体" w:hAnsi="宋体" w:cs="Segoe UI"/>
              </w:rPr>
            </w:pPr>
            <w:r w:rsidRPr="00613BB9">
              <w:rPr>
                <w:rStyle w:val="HTML1"/>
                <w:sz w:val="20"/>
                <w:szCs w:val="20"/>
              </w:rPr>
              <w:t>:innocent:</w:t>
            </w:r>
          </w:p>
        </w:tc>
        <w:tc>
          <w:tcPr>
            <w:tcW w:w="131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2243DF" w14:textId="77777777" w:rsidR="00401DBB" w:rsidRPr="00613BB9" w:rsidRDefault="00401DBB" w:rsidP="002C4861">
            <w:pPr>
              <w:rPr>
                <w:rFonts w:ascii="宋体" w:eastAsia="宋体" w:hAnsi="宋体" w:cs="Segoe UI"/>
              </w:rPr>
            </w:pPr>
          </w:p>
        </w:tc>
        <w:tc>
          <w:tcPr>
            <w:tcW w:w="141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9282AD"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ABF753" w14:textId="77777777" w:rsidR="00401DBB" w:rsidRPr="00613BB9" w:rsidRDefault="00717723" w:rsidP="002C4861">
            <w:pPr>
              <w:rPr>
                <w:rFonts w:ascii="宋体" w:eastAsia="宋体" w:hAnsi="宋体" w:cs="Segoe UI"/>
                <w:sz w:val="24"/>
                <w:szCs w:val="24"/>
              </w:rPr>
            </w:pPr>
            <w:hyperlink r:id="rId119" w:anchor="table-of-contents" w:history="1">
              <w:r w:rsidR="00401DBB" w:rsidRPr="00613BB9">
                <w:rPr>
                  <w:rStyle w:val="a4"/>
                  <w:rFonts w:ascii="宋体" w:eastAsia="宋体" w:hAnsi="宋体" w:cs="Segoe UI"/>
                  <w:color w:val="auto"/>
                </w:rPr>
                <w:t>top</w:t>
              </w:r>
            </w:hyperlink>
          </w:p>
        </w:tc>
      </w:tr>
    </w:tbl>
    <w:p w14:paraId="62C3CB06" w14:textId="77777777" w:rsidR="00401DBB" w:rsidRPr="00613BB9" w:rsidRDefault="00401DBB" w:rsidP="00401DBB">
      <w:pPr>
        <w:pStyle w:val="4"/>
        <w:rPr>
          <w:rFonts w:ascii="宋体" w:eastAsia="宋体" w:hAnsi="宋体" w:cs="Segoe UI"/>
        </w:rPr>
      </w:pPr>
      <w:bookmarkStart w:id="94" w:name="_Toc46394711"/>
      <w:r w:rsidRPr="00613BB9">
        <w:rPr>
          <w:rFonts w:ascii="宋体" w:eastAsia="宋体" w:hAnsi="宋体" w:cs="Segoe UI"/>
        </w:rPr>
        <w:lastRenderedPageBreak/>
        <w:t>Face Affection</w:t>
      </w:r>
      <w:bookmarkEnd w:id="94"/>
    </w:p>
    <w:tbl>
      <w:tblPr>
        <w:tblW w:w="8974" w:type="dxa"/>
        <w:shd w:val="clear" w:color="auto" w:fill="FFFFFF"/>
        <w:tblCellMar>
          <w:top w:w="15" w:type="dxa"/>
          <w:left w:w="15" w:type="dxa"/>
          <w:bottom w:w="15" w:type="dxa"/>
          <w:right w:w="15" w:type="dxa"/>
        </w:tblCellMar>
        <w:tblLook w:val="04A0" w:firstRow="1" w:lastRow="0" w:firstColumn="1" w:lastColumn="0" w:noHBand="0" w:noVBand="1"/>
      </w:tblPr>
      <w:tblGrid>
        <w:gridCol w:w="705"/>
        <w:gridCol w:w="708"/>
        <w:gridCol w:w="3590"/>
        <w:gridCol w:w="708"/>
        <w:gridCol w:w="2590"/>
        <w:gridCol w:w="705"/>
      </w:tblGrid>
      <w:tr w:rsidR="00613BB9" w:rsidRPr="00613BB9" w14:paraId="5A27E71E"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509221"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02B384"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23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AD72E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1E826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28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7D8BE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6BDDC7" w14:textId="77777777" w:rsidR="00401DBB" w:rsidRPr="00613BB9" w:rsidRDefault="00401DBB" w:rsidP="002C4861">
            <w:pPr>
              <w:spacing w:after="240"/>
              <w:jc w:val="center"/>
              <w:rPr>
                <w:rFonts w:ascii="宋体" w:eastAsia="宋体" w:hAnsi="宋体" w:cs="Segoe UI"/>
                <w:b/>
                <w:bCs/>
              </w:rPr>
            </w:pPr>
          </w:p>
        </w:tc>
      </w:tr>
      <w:tr w:rsidR="00613BB9" w:rsidRPr="00613BB9" w14:paraId="4269769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DA6335" w14:textId="77777777" w:rsidR="00401DBB" w:rsidRPr="00613BB9" w:rsidRDefault="00717723" w:rsidP="002C4861">
            <w:pPr>
              <w:spacing w:after="240"/>
              <w:jc w:val="left"/>
              <w:rPr>
                <w:rFonts w:ascii="宋体" w:eastAsia="宋体" w:hAnsi="宋体" w:cs="Segoe UI"/>
                <w:sz w:val="24"/>
                <w:szCs w:val="24"/>
              </w:rPr>
            </w:pPr>
            <w:hyperlink r:id="rId12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1CC504"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23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BEFF5A" w14:textId="77777777" w:rsidR="00401DBB" w:rsidRPr="00613BB9" w:rsidRDefault="00401DBB" w:rsidP="002C4861">
            <w:pPr>
              <w:jc w:val="left"/>
              <w:rPr>
                <w:rFonts w:ascii="宋体" w:eastAsia="宋体" w:hAnsi="宋体" w:cs="Segoe UI"/>
              </w:rPr>
            </w:pPr>
            <w:r w:rsidRPr="00613BB9">
              <w:rPr>
                <w:rStyle w:val="HTML1"/>
                <w:sz w:val="20"/>
                <w:szCs w:val="20"/>
              </w:rPr>
              <w:t>:smiling_face_with_three_hearts: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56CB7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8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C7FDFB" w14:textId="77777777" w:rsidR="00401DBB" w:rsidRPr="00613BB9" w:rsidRDefault="00401DBB" w:rsidP="002C4861">
            <w:pPr>
              <w:jc w:val="left"/>
              <w:rPr>
                <w:rFonts w:ascii="宋体" w:eastAsia="宋体" w:hAnsi="宋体" w:cs="Segoe UI"/>
              </w:rPr>
            </w:pPr>
            <w:r w:rsidRPr="00613BB9">
              <w:rPr>
                <w:rStyle w:val="HTML1"/>
                <w:sz w:val="20"/>
                <w:szCs w:val="20"/>
              </w:rPr>
              <w:t>:heart_eyes: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673BAE" w14:textId="77777777" w:rsidR="00401DBB" w:rsidRPr="00613BB9" w:rsidRDefault="00717723" w:rsidP="002C4861">
            <w:pPr>
              <w:rPr>
                <w:rFonts w:ascii="宋体" w:eastAsia="宋体" w:hAnsi="宋体" w:cs="Segoe UI"/>
              </w:rPr>
            </w:pPr>
            <w:hyperlink r:id="rId121" w:anchor="table-of-contents" w:history="1">
              <w:r w:rsidR="00401DBB" w:rsidRPr="00613BB9">
                <w:rPr>
                  <w:rStyle w:val="a4"/>
                  <w:rFonts w:ascii="宋体" w:eastAsia="宋体" w:hAnsi="宋体" w:cs="Segoe UI"/>
                  <w:color w:val="auto"/>
                </w:rPr>
                <w:t>top</w:t>
              </w:r>
            </w:hyperlink>
          </w:p>
        </w:tc>
      </w:tr>
      <w:tr w:rsidR="00613BB9" w:rsidRPr="00613BB9" w14:paraId="323E9C6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F6C2B0" w14:textId="77777777" w:rsidR="00401DBB" w:rsidRPr="00613BB9" w:rsidRDefault="00717723" w:rsidP="002C4861">
            <w:pPr>
              <w:rPr>
                <w:rFonts w:ascii="宋体" w:eastAsia="宋体" w:hAnsi="宋体" w:cs="Segoe UI"/>
              </w:rPr>
            </w:pPr>
            <w:hyperlink r:id="rId12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97B9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3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AA8186" w14:textId="77777777" w:rsidR="00401DBB" w:rsidRPr="00613BB9" w:rsidRDefault="00401DBB" w:rsidP="002C4861">
            <w:pPr>
              <w:jc w:val="left"/>
              <w:rPr>
                <w:rFonts w:ascii="宋体" w:eastAsia="宋体" w:hAnsi="宋体" w:cs="Segoe UI"/>
              </w:rPr>
            </w:pPr>
            <w:r w:rsidRPr="00613BB9">
              <w:rPr>
                <w:rStyle w:val="HTML1"/>
                <w:sz w:val="20"/>
                <w:szCs w:val="20"/>
              </w:rPr>
              <w:t>:star_struck: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37D12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8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5F154A" w14:textId="77777777" w:rsidR="00401DBB" w:rsidRPr="00613BB9" w:rsidRDefault="00401DBB" w:rsidP="002C4861">
            <w:pPr>
              <w:jc w:val="left"/>
              <w:rPr>
                <w:rFonts w:ascii="宋体" w:eastAsia="宋体" w:hAnsi="宋体" w:cs="Segoe UI"/>
              </w:rPr>
            </w:pPr>
            <w:r w:rsidRPr="00613BB9">
              <w:rPr>
                <w:rStyle w:val="HTML1"/>
                <w:sz w:val="20"/>
                <w:szCs w:val="20"/>
              </w:rPr>
              <w:t>:kissing_heart: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C08F19" w14:textId="77777777" w:rsidR="00401DBB" w:rsidRPr="00613BB9" w:rsidRDefault="00717723" w:rsidP="002C4861">
            <w:pPr>
              <w:rPr>
                <w:rFonts w:ascii="宋体" w:eastAsia="宋体" w:hAnsi="宋体" w:cs="Segoe UI"/>
              </w:rPr>
            </w:pPr>
            <w:hyperlink r:id="rId123" w:anchor="table-of-contents" w:history="1">
              <w:r w:rsidR="00401DBB" w:rsidRPr="00613BB9">
                <w:rPr>
                  <w:rStyle w:val="a4"/>
                  <w:rFonts w:ascii="宋体" w:eastAsia="宋体" w:hAnsi="宋体" w:cs="Segoe UI"/>
                  <w:color w:val="auto"/>
                </w:rPr>
                <w:t>top</w:t>
              </w:r>
            </w:hyperlink>
          </w:p>
        </w:tc>
      </w:tr>
      <w:tr w:rsidR="00613BB9" w:rsidRPr="00613BB9" w14:paraId="04CCD70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031208" w14:textId="77777777" w:rsidR="00401DBB" w:rsidRPr="00613BB9" w:rsidRDefault="00717723" w:rsidP="002C4861">
            <w:pPr>
              <w:rPr>
                <w:rFonts w:ascii="宋体" w:eastAsia="宋体" w:hAnsi="宋体" w:cs="Segoe UI"/>
              </w:rPr>
            </w:pPr>
            <w:hyperlink r:id="rId12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D784F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3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15ADB5" w14:textId="77777777" w:rsidR="00401DBB" w:rsidRPr="00613BB9" w:rsidRDefault="00401DBB" w:rsidP="002C4861">
            <w:pPr>
              <w:jc w:val="left"/>
              <w:rPr>
                <w:rFonts w:ascii="宋体" w:eastAsia="宋体" w:hAnsi="宋体" w:cs="Segoe UI"/>
              </w:rPr>
            </w:pPr>
            <w:r w:rsidRPr="00613BB9">
              <w:rPr>
                <w:rStyle w:val="HTML1"/>
                <w:sz w:val="20"/>
                <w:szCs w:val="20"/>
              </w:rPr>
              <w:t>:kissing: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B5E3C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28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EF2547" w14:textId="77777777" w:rsidR="00401DBB" w:rsidRPr="00613BB9" w:rsidRDefault="00401DBB" w:rsidP="002C4861">
            <w:pPr>
              <w:jc w:val="left"/>
              <w:rPr>
                <w:rFonts w:ascii="宋体" w:eastAsia="宋体" w:hAnsi="宋体" w:cs="Segoe UI"/>
              </w:rPr>
            </w:pPr>
            <w:r w:rsidRPr="00613BB9">
              <w:rPr>
                <w:rStyle w:val="HTML1"/>
                <w:sz w:val="20"/>
                <w:szCs w:val="20"/>
              </w:rPr>
              <w:t>:relaxed: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75D72E" w14:textId="77777777" w:rsidR="00401DBB" w:rsidRPr="00613BB9" w:rsidRDefault="00717723" w:rsidP="002C4861">
            <w:pPr>
              <w:rPr>
                <w:rFonts w:ascii="宋体" w:eastAsia="宋体" w:hAnsi="宋体" w:cs="Segoe UI"/>
              </w:rPr>
            </w:pPr>
            <w:hyperlink r:id="rId125" w:anchor="table-of-contents" w:history="1">
              <w:r w:rsidR="00401DBB" w:rsidRPr="00613BB9">
                <w:rPr>
                  <w:rStyle w:val="a4"/>
                  <w:rFonts w:ascii="宋体" w:eastAsia="宋体" w:hAnsi="宋体" w:cs="Segoe UI"/>
                  <w:color w:val="auto"/>
                </w:rPr>
                <w:t>top</w:t>
              </w:r>
            </w:hyperlink>
          </w:p>
        </w:tc>
      </w:tr>
      <w:tr w:rsidR="00613BB9" w:rsidRPr="00613BB9" w14:paraId="4791FB7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610C4B" w14:textId="77777777" w:rsidR="00401DBB" w:rsidRPr="00613BB9" w:rsidRDefault="00717723" w:rsidP="002C4861">
            <w:pPr>
              <w:rPr>
                <w:rFonts w:ascii="宋体" w:eastAsia="宋体" w:hAnsi="宋体" w:cs="Segoe UI"/>
              </w:rPr>
            </w:pPr>
            <w:hyperlink r:id="rId12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21654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3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37FC75" w14:textId="77777777" w:rsidR="00401DBB" w:rsidRPr="00613BB9" w:rsidRDefault="00401DBB" w:rsidP="002C4861">
            <w:pPr>
              <w:jc w:val="left"/>
              <w:rPr>
                <w:rFonts w:ascii="宋体" w:eastAsia="宋体" w:hAnsi="宋体" w:cs="Segoe UI"/>
              </w:rPr>
            </w:pPr>
            <w:r w:rsidRPr="00613BB9">
              <w:rPr>
                <w:rStyle w:val="HTML1"/>
                <w:sz w:val="20"/>
                <w:szCs w:val="20"/>
              </w:rPr>
              <w:t>:kissing_closed_eyes: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DD0B4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8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0605CC" w14:textId="77777777" w:rsidR="00401DBB" w:rsidRPr="00613BB9" w:rsidRDefault="00401DBB" w:rsidP="002C4861">
            <w:pPr>
              <w:jc w:val="left"/>
              <w:rPr>
                <w:rFonts w:ascii="宋体" w:eastAsia="宋体" w:hAnsi="宋体" w:cs="Segoe UI"/>
              </w:rPr>
            </w:pPr>
            <w:r w:rsidRPr="00613BB9">
              <w:rPr>
                <w:rStyle w:val="HTML1"/>
                <w:sz w:val="20"/>
                <w:szCs w:val="20"/>
              </w:rPr>
              <w:t>:kissing_smiling_eyes: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1931A3" w14:textId="77777777" w:rsidR="00401DBB" w:rsidRPr="00613BB9" w:rsidRDefault="00717723" w:rsidP="002C4861">
            <w:pPr>
              <w:rPr>
                <w:rFonts w:ascii="宋体" w:eastAsia="宋体" w:hAnsi="宋体" w:cs="Segoe UI"/>
              </w:rPr>
            </w:pPr>
            <w:hyperlink r:id="rId127" w:anchor="table-of-contents" w:history="1">
              <w:r w:rsidR="00401DBB" w:rsidRPr="00613BB9">
                <w:rPr>
                  <w:rStyle w:val="a4"/>
                  <w:rFonts w:ascii="宋体" w:eastAsia="宋体" w:hAnsi="宋体" w:cs="Segoe UI"/>
                  <w:color w:val="auto"/>
                </w:rPr>
                <w:t>top</w:t>
              </w:r>
            </w:hyperlink>
          </w:p>
        </w:tc>
      </w:tr>
    </w:tbl>
    <w:p w14:paraId="4669592D" w14:textId="77777777" w:rsidR="00401DBB" w:rsidRPr="00613BB9" w:rsidRDefault="00401DBB" w:rsidP="00401DBB">
      <w:pPr>
        <w:pStyle w:val="4"/>
        <w:rPr>
          <w:rFonts w:ascii="宋体" w:eastAsia="宋体" w:hAnsi="宋体" w:cs="Segoe UI"/>
        </w:rPr>
      </w:pPr>
      <w:bookmarkStart w:id="95" w:name="_Toc46394712"/>
      <w:r w:rsidRPr="00613BB9">
        <w:rPr>
          <w:rFonts w:ascii="宋体" w:eastAsia="宋体" w:hAnsi="宋体" w:cs="Segoe UI"/>
        </w:rPr>
        <w:t>Face Tongue</w:t>
      </w:r>
      <w:bookmarkEnd w:id="95"/>
    </w:p>
    <w:tbl>
      <w:tblPr>
        <w:tblW w:w="9482" w:type="dxa"/>
        <w:shd w:val="clear" w:color="auto" w:fill="FFFFFF"/>
        <w:tblCellMar>
          <w:top w:w="15" w:type="dxa"/>
          <w:left w:w="15" w:type="dxa"/>
          <w:bottom w:w="15" w:type="dxa"/>
          <w:right w:w="15" w:type="dxa"/>
        </w:tblCellMar>
        <w:tblLook w:val="04A0" w:firstRow="1" w:lastRow="0" w:firstColumn="1" w:lastColumn="0" w:noHBand="0" w:noVBand="1"/>
      </w:tblPr>
      <w:tblGrid>
        <w:gridCol w:w="898"/>
        <w:gridCol w:w="903"/>
        <w:gridCol w:w="3689"/>
        <w:gridCol w:w="903"/>
        <w:gridCol w:w="2190"/>
        <w:gridCol w:w="899"/>
      </w:tblGrid>
      <w:tr w:rsidR="00613BB9" w:rsidRPr="00613BB9" w14:paraId="25ACC38B"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8EF5BA"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75CD5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36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545F1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D114A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19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122AF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0695C6" w14:textId="77777777" w:rsidR="00401DBB" w:rsidRPr="00613BB9" w:rsidRDefault="00401DBB" w:rsidP="002C4861">
            <w:pPr>
              <w:spacing w:after="240"/>
              <w:jc w:val="center"/>
              <w:rPr>
                <w:rFonts w:ascii="宋体" w:eastAsia="宋体" w:hAnsi="宋体" w:cs="Segoe UI"/>
                <w:b/>
                <w:bCs/>
              </w:rPr>
            </w:pPr>
          </w:p>
        </w:tc>
      </w:tr>
      <w:tr w:rsidR="00613BB9" w:rsidRPr="00613BB9" w14:paraId="4637C05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D67393" w14:textId="77777777" w:rsidR="00401DBB" w:rsidRPr="00613BB9" w:rsidRDefault="00717723" w:rsidP="002C4861">
            <w:pPr>
              <w:spacing w:after="240"/>
              <w:jc w:val="left"/>
              <w:rPr>
                <w:rFonts w:ascii="宋体" w:eastAsia="宋体" w:hAnsi="宋体" w:cs="Segoe UI"/>
                <w:sz w:val="24"/>
                <w:szCs w:val="24"/>
              </w:rPr>
            </w:pPr>
            <w:hyperlink r:id="rId12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1CC491"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36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ADB363" w14:textId="77777777" w:rsidR="00401DBB" w:rsidRPr="00613BB9" w:rsidRDefault="00401DBB" w:rsidP="002C4861">
            <w:pPr>
              <w:jc w:val="left"/>
              <w:rPr>
                <w:rFonts w:ascii="宋体" w:eastAsia="宋体" w:hAnsi="宋体" w:cs="Segoe UI"/>
              </w:rPr>
            </w:pPr>
            <w:r w:rsidRPr="00613BB9">
              <w:rPr>
                <w:rStyle w:val="HTML1"/>
                <w:sz w:val="20"/>
                <w:szCs w:val="20"/>
              </w:rPr>
              <w:t>:yum: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C7A61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9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3BCB58" w14:textId="77777777" w:rsidR="00401DBB" w:rsidRPr="00613BB9" w:rsidRDefault="00401DBB" w:rsidP="002C4861">
            <w:pPr>
              <w:jc w:val="left"/>
              <w:rPr>
                <w:rFonts w:ascii="宋体" w:eastAsia="宋体" w:hAnsi="宋体" w:cs="Segoe UI"/>
              </w:rPr>
            </w:pPr>
            <w:r w:rsidRPr="00613BB9">
              <w:rPr>
                <w:rStyle w:val="HTML1"/>
                <w:sz w:val="20"/>
                <w:szCs w:val="20"/>
              </w:rPr>
              <w:t>:stuck_out_tongue: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F4ED12" w14:textId="77777777" w:rsidR="00401DBB" w:rsidRPr="00613BB9" w:rsidRDefault="00717723" w:rsidP="002C4861">
            <w:pPr>
              <w:rPr>
                <w:rFonts w:ascii="宋体" w:eastAsia="宋体" w:hAnsi="宋体" w:cs="Segoe UI"/>
              </w:rPr>
            </w:pPr>
            <w:hyperlink r:id="rId129" w:anchor="table-of-contents" w:history="1">
              <w:r w:rsidR="00401DBB" w:rsidRPr="00613BB9">
                <w:rPr>
                  <w:rStyle w:val="a4"/>
                  <w:rFonts w:ascii="宋体" w:eastAsia="宋体" w:hAnsi="宋体" w:cs="Segoe UI"/>
                  <w:color w:val="auto"/>
                </w:rPr>
                <w:t>top</w:t>
              </w:r>
            </w:hyperlink>
          </w:p>
        </w:tc>
      </w:tr>
      <w:tr w:rsidR="00613BB9" w:rsidRPr="00613BB9" w14:paraId="1014D9A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DB1D5A" w14:textId="77777777" w:rsidR="00401DBB" w:rsidRPr="00613BB9" w:rsidRDefault="00717723" w:rsidP="002C4861">
            <w:pPr>
              <w:rPr>
                <w:rFonts w:ascii="宋体" w:eastAsia="宋体" w:hAnsi="宋体" w:cs="Segoe UI"/>
              </w:rPr>
            </w:pPr>
            <w:hyperlink r:id="rId13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01EBA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6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BB077E" w14:textId="77777777" w:rsidR="00401DBB" w:rsidRPr="00613BB9" w:rsidRDefault="00401DBB" w:rsidP="002C4861">
            <w:pPr>
              <w:jc w:val="left"/>
              <w:rPr>
                <w:rFonts w:ascii="宋体" w:eastAsia="宋体" w:hAnsi="宋体" w:cs="Segoe UI"/>
              </w:rPr>
            </w:pPr>
            <w:r w:rsidRPr="00613BB9">
              <w:rPr>
                <w:rStyle w:val="HTML1"/>
                <w:sz w:val="20"/>
                <w:szCs w:val="20"/>
              </w:rPr>
              <w:t>:stuck_out_tongue_winking_eye: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1B36B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93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0F6221" w14:textId="77777777" w:rsidR="00401DBB" w:rsidRPr="00613BB9" w:rsidRDefault="00401DBB" w:rsidP="002C4861">
            <w:pPr>
              <w:jc w:val="left"/>
              <w:rPr>
                <w:rFonts w:ascii="宋体" w:eastAsia="宋体" w:hAnsi="宋体" w:cs="Segoe UI"/>
              </w:rPr>
            </w:pPr>
            <w:r w:rsidRPr="00613BB9">
              <w:rPr>
                <w:rStyle w:val="HTML1"/>
                <w:sz w:val="20"/>
                <w:szCs w:val="20"/>
              </w:rPr>
              <w:t>:zany_face: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343654" w14:textId="77777777" w:rsidR="00401DBB" w:rsidRPr="00613BB9" w:rsidRDefault="00717723" w:rsidP="002C4861">
            <w:pPr>
              <w:rPr>
                <w:rFonts w:ascii="宋体" w:eastAsia="宋体" w:hAnsi="宋体" w:cs="Segoe UI"/>
              </w:rPr>
            </w:pPr>
            <w:hyperlink r:id="rId131" w:anchor="table-of-contents" w:history="1">
              <w:r w:rsidR="00401DBB" w:rsidRPr="00613BB9">
                <w:rPr>
                  <w:rStyle w:val="a4"/>
                  <w:rFonts w:ascii="宋体" w:eastAsia="宋体" w:hAnsi="宋体" w:cs="Segoe UI"/>
                  <w:color w:val="auto"/>
                </w:rPr>
                <w:t>top</w:t>
              </w:r>
            </w:hyperlink>
          </w:p>
        </w:tc>
      </w:tr>
      <w:tr w:rsidR="00613BB9" w:rsidRPr="00613BB9" w14:paraId="4B8C92E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EFC5A6" w14:textId="77777777" w:rsidR="00401DBB" w:rsidRPr="00613BB9" w:rsidRDefault="00717723" w:rsidP="002C4861">
            <w:pPr>
              <w:rPr>
                <w:rFonts w:ascii="宋体" w:eastAsia="宋体" w:hAnsi="宋体" w:cs="Segoe UI"/>
              </w:rPr>
            </w:pPr>
            <w:hyperlink r:id="rId13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7E383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6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3E5CD6" w14:textId="77777777" w:rsidR="00401DBB" w:rsidRPr="00613BB9" w:rsidRDefault="00401DBB" w:rsidP="002C4861">
            <w:pPr>
              <w:jc w:val="left"/>
              <w:rPr>
                <w:rFonts w:ascii="宋体" w:eastAsia="宋体" w:hAnsi="宋体" w:cs="Segoe UI"/>
              </w:rPr>
            </w:pPr>
            <w:r w:rsidRPr="00613BB9">
              <w:rPr>
                <w:rStyle w:val="HTML1"/>
                <w:sz w:val="20"/>
                <w:szCs w:val="20"/>
              </w:rPr>
              <w:t>:stuck_out_tongue_closed_eyes: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7C379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9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6D5806" w14:textId="77777777" w:rsidR="00401DBB" w:rsidRPr="00613BB9" w:rsidRDefault="00401DBB" w:rsidP="002C4861">
            <w:pPr>
              <w:jc w:val="left"/>
              <w:rPr>
                <w:rFonts w:ascii="宋体" w:eastAsia="宋体" w:hAnsi="宋体" w:cs="Segoe UI"/>
              </w:rPr>
            </w:pPr>
            <w:r w:rsidRPr="00613BB9">
              <w:rPr>
                <w:rStyle w:val="HTML1"/>
                <w:sz w:val="20"/>
                <w:szCs w:val="20"/>
              </w:rPr>
              <w:t>:money_mouth_face: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D6B28C" w14:textId="77777777" w:rsidR="00401DBB" w:rsidRPr="00613BB9" w:rsidRDefault="00717723" w:rsidP="002C4861">
            <w:pPr>
              <w:rPr>
                <w:rFonts w:ascii="宋体" w:eastAsia="宋体" w:hAnsi="宋体" w:cs="Segoe UI"/>
              </w:rPr>
            </w:pPr>
            <w:hyperlink r:id="rId133" w:anchor="table-of-contents" w:history="1">
              <w:r w:rsidR="00401DBB" w:rsidRPr="00613BB9">
                <w:rPr>
                  <w:rStyle w:val="a4"/>
                  <w:rFonts w:ascii="宋体" w:eastAsia="宋体" w:hAnsi="宋体" w:cs="Segoe UI"/>
                  <w:color w:val="auto"/>
                </w:rPr>
                <w:t>top</w:t>
              </w:r>
            </w:hyperlink>
          </w:p>
        </w:tc>
      </w:tr>
    </w:tbl>
    <w:p w14:paraId="6AED87C7" w14:textId="77777777" w:rsidR="00401DBB" w:rsidRPr="00613BB9" w:rsidRDefault="00401DBB" w:rsidP="00401DBB">
      <w:pPr>
        <w:pStyle w:val="4"/>
        <w:rPr>
          <w:rFonts w:ascii="宋体" w:eastAsia="宋体" w:hAnsi="宋体" w:cs="Segoe UI"/>
        </w:rPr>
      </w:pPr>
      <w:bookmarkStart w:id="96" w:name="_Toc46394713"/>
      <w:r w:rsidRPr="00613BB9">
        <w:rPr>
          <w:rFonts w:ascii="宋体" w:eastAsia="宋体" w:hAnsi="宋体" w:cs="Segoe UI"/>
        </w:rPr>
        <w:t>Face Hand</w:t>
      </w:r>
      <w:bookmarkEnd w:id="96"/>
    </w:p>
    <w:tbl>
      <w:tblPr>
        <w:tblW w:w="9503" w:type="dxa"/>
        <w:shd w:val="clear" w:color="auto" w:fill="FFFFFF"/>
        <w:tblCellMar>
          <w:top w:w="15" w:type="dxa"/>
          <w:left w:w="15" w:type="dxa"/>
          <w:bottom w:w="15" w:type="dxa"/>
          <w:right w:w="15" w:type="dxa"/>
        </w:tblCellMar>
        <w:tblLook w:val="04A0" w:firstRow="1" w:lastRow="0" w:firstColumn="1" w:lastColumn="0" w:noHBand="0" w:noVBand="1"/>
      </w:tblPr>
      <w:tblGrid>
        <w:gridCol w:w="1341"/>
        <w:gridCol w:w="1346"/>
        <w:gridCol w:w="2040"/>
        <w:gridCol w:w="1346"/>
        <w:gridCol w:w="2090"/>
        <w:gridCol w:w="1340"/>
      </w:tblGrid>
      <w:tr w:rsidR="00613BB9" w:rsidRPr="00613BB9" w14:paraId="2FE91B65"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7EDCE6"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ED23EB"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20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87C95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43AF5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18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AAD1A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3907B3" w14:textId="77777777" w:rsidR="00401DBB" w:rsidRPr="00613BB9" w:rsidRDefault="00401DBB" w:rsidP="002C4861">
            <w:pPr>
              <w:spacing w:after="240"/>
              <w:jc w:val="center"/>
              <w:rPr>
                <w:rFonts w:ascii="宋体" w:eastAsia="宋体" w:hAnsi="宋体" w:cs="Segoe UI"/>
                <w:b/>
                <w:bCs/>
              </w:rPr>
            </w:pPr>
          </w:p>
        </w:tc>
      </w:tr>
      <w:tr w:rsidR="00613BB9" w:rsidRPr="00613BB9" w14:paraId="5210559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CCC277" w14:textId="77777777" w:rsidR="00401DBB" w:rsidRPr="00613BB9" w:rsidRDefault="00717723" w:rsidP="002C4861">
            <w:pPr>
              <w:spacing w:after="240"/>
              <w:jc w:val="left"/>
              <w:rPr>
                <w:rFonts w:ascii="宋体" w:eastAsia="宋体" w:hAnsi="宋体" w:cs="Segoe UI"/>
                <w:sz w:val="24"/>
                <w:szCs w:val="24"/>
              </w:rPr>
            </w:pPr>
            <w:hyperlink r:id="rId13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4D21B9"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20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13B5E3" w14:textId="77777777" w:rsidR="00401DBB" w:rsidRPr="00613BB9" w:rsidRDefault="00401DBB" w:rsidP="002C4861">
            <w:pPr>
              <w:jc w:val="left"/>
              <w:rPr>
                <w:rFonts w:ascii="宋体" w:eastAsia="宋体" w:hAnsi="宋体" w:cs="Segoe UI"/>
              </w:rPr>
            </w:pPr>
            <w:r w:rsidRPr="00613BB9">
              <w:rPr>
                <w:rStyle w:val="HTML1"/>
                <w:sz w:val="20"/>
                <w:szCs w:val="20"/>
              </w:rPr>
              <w:t>:hugs: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358CB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8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646514" w14:textId="77777777" w:rsidR="00401DBB" w:rsidRPr="00613BB9" w:rsidRDefault="00401DBB" w:rsidP="002C4861">
            <w:pPr>
              <w:jc w:val="left"/>
              <w:rPr>
                <w:rFonts w:ascii="宋体" w:eastAsia="宋体" w:hAnsi="宋体" w:cs="Segoe UI"/>
              </w:rPr>
            </w:pPr>
            <w:r w:rsidRPr="00613BB9">
              <w:rPr>
                <w:rStyle w:val="HTML1"/>
                <w:sz w:val="20"/>
                <w:szCs w:val="20"/>
              </w:rPr>
              <w:t>:hand_over_mouth: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86A262" w14:textId="77777777" w:rsidR="00401DBB" w:rsidRPr="00613BB9" w:rsidRDefault="00717723" w:rsidP="002C4861">
            <w:pPr>
              <w:rPr>
                <w:rFonts w:ascii="宋体" w:eastAsia="宋体" w:hAnsi="宋体" w:cs="Segoe UI"/>
              </w:rPr>
            </w:pPr>
            <w:hyperlink r:id="rId135" w:anchor="table-of-contents" w:history="1">
              <w:r w:rsidR="00401DBB" w:rsidRPr="00613BB9">
                <w:rPr>
                  <w:rStyle w:val="a4"/>
                  <w:rFonts w:ascii="宋体" w:eastAsia="宋体" w:hAnsi="宋体" w:cs="Segoe UI"/>
                  <w:color w:val="auto"/>
                </w:rPr>
                <w:t>top</w:t>
              </w:r>
            </w:hyperlink>
          </w:p>
        </w:tc>
      </w:tr>
      <w:tr w:rsidR="00613BB9" w:rsidRPr="00613BB9" w14:paraId="37243DE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FEFA6" w14:textId="77777777" w:rsidR="00401DBB" w:rsidRPr="00613BB9" w:rsidRDefault="00717723" w:rsidP="002C4861">
            <w:pPr>
              <w:rPr>
                <w:rFonts w:ascii="宋体" w:eastAsia="宋体" w:hAnsi="宋体" w:cs="Segoe UI"/>
              </w:rPr>
            </w:pPr>
            <w:hyperlink r:id="rId13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8987D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0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2C7F4C" w14:textId="77777777" w:rsidR="00401DBB" w:rsidRPr="00613BB9" w:rsidRDefault="00401DBB" w:rsidP="002C4861">
            <w:pPr>
              <w:jc w:val="left"/>
              <w:rPr>
                <w:rFonts w:ascii="宋体" w:eastAsia="宋体" w:hAnsi="宋体" w:cs="Segoe UI"/>
              </w:rPr>
            </w:pPr>
            <w:r w:rsidRPr="00613BB9">
              <w:rPr>
                <w:rStyle w:val="HTML1"/>
                <w:sz w:val="20"/>
                <w:szCs w:val="20"/>
              </w:rPr>
              <w:t>:shushing_face: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1C51B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8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76A6ED" w14:textId="77777777" w:rsidR="00401DBB" w:rsidRPr="00613BB9" w:rsidRDefault="00401DBB" w:rsidP="002C4861">
            <w:pPr>
              <w:jc w:val="left"/>
              <w:rPr>
                <w:rFonts w:ascii="宋体" w:eastAsia="宋体" w:hAnsi="宋体" w:cs="Segoe UI"/>
              </w:rPr>
            </w:pPr>
            <w:r w:rsidRPr="00613BB9">
              <w:rPr>
                <w:rStyle w:val="HTML1"/>
                <w:sz w:val="20"/>
                <w:szCs w:val="20"/>
              </w:rPr>
              <w:t>:thinking: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EEB1B5" w14:textId="77777777" w:rsidR="00401DBB" w:rsidRPr="00613BB9" w:rsidRDefault="00717723" w:rsidP="002C4861">
            <w:pPr>
              <w:rPr>
                <w:rFonts w:ascii="宋体" w:eastAsia="宋体" w:hAnsi="宋体" w:cs="Segoe UI"/>
              </w:rPr>
            </w:pPr>
            <w:hyperlink r:id="rId137" w:anchor="table-of-contents" w:history="1">
              <w:r w:rsidR="00401DBB" w:rsidRPr="00613BB9">
                <w:rPr>
                  <w:rStyle w:val="a4"/>
                  <w:rFonts w:ascii="宋体" w:eastAsia="宋体" w:hAnsi="宋体" w:cs="Segoe UI"/>
                  <w:color w:val="auto"/>
                </w:rPr>
                <w:t>top</w:t>
              </w:r>
            </w:hyperlink>
          </w:p>
        </w:tc>
      </w:tr>
    </w:tbl>
    <w:p w14:paraId="046795E5" w14:textId="77777777" w:rsidR="00401DBB" w:rsidRPr="00613BB9" w:rsidRDefault="00401DBB" w:rsidP="00401DBB">
      <w:pPr>
        <w:pStyle w:val="4"/>
        <w:rPr>
          <w:rFonts w:ascii="宋体" w:eastAsia="宋体" w:hAnsi="宋体" w:cs="Segoe UI"/>
        </w:rPr>
      </w:pPr>
      <w:bookmarkStart w:id="97" w:name="_Toc46394714"/>
      <w:r w:rsidRPr="00613BB9">
        <w:rPr>
          <w:rFonts w:ascii="宋体" w:eastAsia="宋体" w:hAnsi="宋体" w:cs="Segoe UI"/>
        </w:rPr>
        <w:t>Face Neutral Skeptical</w:t>
      </w:r>
      <w:bookmarkEnd w:id="97"/>
    </w:p>
    <w:tbl>
      <w:tblPr>
        <w:tblW w:w="9490" w:type="dxa"/>
        <w:shd w:val="clear" w:color="auto" w:fill="FFFFFF"/>
        <w:tblCellMar>
          <w:top w:w="15" w:type="dxa"/>
          <w:left w:w="15" w:type="dxa"/>
          <w:bottom w:w="15" w:type="dxa"/>
          <w:right w:w="15" w:type="dxa"/>
        </w:tblCellMar>
        <w:tblLook w:val="04A0" w:firstRow="1" w:lastRow="0" w:firstColumn="1" w:lastColumn="0" w:noHBand="0" w:noVBand="1"/>
      </w:tblPr>
      <w:tblGrid>
        <w:gridCol w:w="1348"/>
        <w:gridCol w:w="1355"/>
        <w:gridCol w:w="2480"/>
        <w:gridCol w:w="1355"/>
        <w:gridCol w:w="2150"/>
        <w:gridCol w:w="802"/>
      </w:tblGrid>
      <w:tr w:rsidR="00613BB9" w:rsidRPr="00613BB9" w14:paraId="202B4979"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EE36E7"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BD050D"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248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7781F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C29E9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21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4A5B2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9884CC" w14:textId="77777777" w:rsidR="00401DBB" w:rsidRPr="00613BB9" w:rsidRDefault="00401DBB" w:rsidP="002C4861">
            <w:pPr>
              <w:spacing w:after="240"/>
              <w:jc w:val="center"/>
              <w:rPr>
                <w:rFonts w:ascii="宋体" w:eastAsia="宋体" w:hAnsi="宋体" w:cs="Segoe UI"/>
                <w:b/>
                <w:bCs/>
              </w:rPr>
            </w:pPr>
          </w:p>
        </w:tc>
      </w:tr>
      <w:tr w:rsidR="00613BB9" w:rsidRPr="00613BB9" w14:paraId="3C82CE4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AE65BF" w14:textId="77777777" w:rsidR="00401DBB" w:rsidRPr="00613BB9" w:rsidRDefault="00717723" w:rsidP="002C4861">
            <w:pPr>
              <w:spacing w:after="240"/>
              <w:jc w:val="left"/>
              <w:rPr>
                <w:rFonts w:ascii="宋体" w:eastAsia="宋体" w:hAnsi="宋体" w:cs="Segoe UI"/>
                <w:sz w:val="24"/>
                <w:szCs w:val="24"/>
              </w:rPr>
            </w:pPr>
            <w:hyperlink r:id="rId13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823278"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248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D6F683" w14:textId="77777777" w:rsidR="00401DBB" w:rsidRPr="00613BB9" w:rsidRDefault="00401DBB" w:rsidP="002C4861">
            <w:pPr>
              <w:jc w:val="left"/>
              <w:rPr>
                <w:rFonts w:ascii="宋体" w:eastAsia="宋体" w:hAnsi="宋体" w:cs="Segoe UI"/>
              </w:rPr>
            </w:pPr>
            <w:r w:rsidRPr="00613BB9">
              <w:rPr>
                <w:rStyle w:val="HTML1"/>
                <w:sz w:val="20"/>
                <w:szCs w:val="20"/>
              </w:rPr>
              <w:t>:zipper_mouth_face: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BC066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4DD51E" w14:textId="77777777" w:rsidR="00401DBB" w:rsidRPr="00613BB9" w:rsidRDefault="00401DBB" w:rsidP="002C4861">
            <w:pPr>
              <w:jc w:val="left"/>
              <w:rPr>
                <w:rFonts w:ascii="宋体" w:eastAsia="宋体" w:hAnsi="宋体" w:cs="Segoe UI"/>
              </w:rPr>
            </w:pPr>
            <w:r w:rsidRPr="00613BB9">
              <w:rPr>
                <w:rStyle w:val="HTML1"/>
                <w:sz w:val="20"/>
                <w:szCs w:val="20"/>
              </w:rPr>
              <w:t>:raised_eyebrow:</w:t>
            </w:r>
          </w:p>
        </w:tc>
        <w:tc>
          <w:tcPr>
            <w:tcW w:w="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F58882" w14:textId="77777777" w:rsidR="00401DBB" w:rsidRPr="00613BB9" w:rsidRDefault="00717723" w:rsidP="002C4861">
            <w:pPr>
              <w:rPr>
                <w:rFonts w:ascii="宋体" w:eastAsia="宋体" w:hAnsi="宋体" w:cs="Segoe UI"/>
              </w:rPr>
            </w:pPr>
            <w:hyperlink r:id="rId139" w:anchor="table-of-contents" w:history="1">
              <w:r w:rsidR="00401DBB" w:rsidRPr="00613BB9">
                <w:rPr>
                  <w:rStyle w:val="a4"/>
                  <w:rFonts w:ascii="宋体" w:eastAsia="宋体" w:hAnsi="宋体" w:cs="Segoe UI"/>
                  <w:color w:val="auto"/>
                </w:rPr>
                <w:t>top</w:t>
              </w:r>
            </w:hyperlink>
          </w:p>
        </w:tc>
      </w:tr>
      <w:tr w:rsidR="00613BB9" w:rsidRPr="00613BB9" w14:paraId="53333A2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31291B" w14:textId="77777777" w:rsidR="00401DBB" w:rsidRPr="00613BB9" w:rsidRDefault="00717723" w:rsidP="002C4861">
            <w:pPr>
              <w:rPr>
                <w:rFonts w:ascii="宋体" w:eastAsia="宋体" w:hAnsi="宋体" w:cs="Segoe UI"/>
              </w:rPr>
            </w:pPr>
            <w:hyperlink r:id="rId14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02AF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48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034392" w14:textId="77777777" w:rsidR="00401DBB" w:rsidRPr="00613BB9" w:rsidRDefault="00401DBB" w:rsidP="002C4861">
            <w:pPr>
              <w:jc w:val="left"/>
              <w:rPr>
                <w:rFonts w:ascii="宋体" w:eastAsia="宋体" w:hAnsi="宋体" w:cs="Segoe UI"/>
              </w:rPr>
            </w:pPr>
            <w:r w:rsidRPr="00613BB9">
              <w:rPr>
                <w:rStyle w:val="HTML1"/>
                <w:sz w:val="20"/>
                <w:szCs w:val="20"/>
              </w:rPr>
              <w:t>:neutral_face: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440AE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636270" w14:textId="77777777" w:rsidR="00401DBB" w:rsidRPr="00613BB9" w:rsidRDefault="00401DBB" w:rsidP="002C4861">
            <w:pPr>
              <w:jc w:val="left"/>
              <w:rPr>
                <w:rFonts w:ascii="宋体" w:eastAsia="宋体" w:hAnsi="宋体" w:cs="Segoe UI"/>
              </w:rPr>
            </w:pPr>
            <w:r w:rsidRPr="00613BB9">
              <w:rPr>
                <w:rStyle w:val="HTML1"/>
                <w:sz w:val="20"/>
                <w:szCs w:val="20"/>
              </w:rPr>
              <w:t>:expressionless:</w:t>
            </w:r>
          </w:p>
        </w:tc>
        <w:tc>
          <w:tcPr>
            <w:tcW w:w="8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C43BB5" w14:textId="77777777" w:rsidR="00401DBB" w:rsidRPr="00613BB9" w:rsidRDefault="00717723" w:rsidP="002C4861">
            <w:pPr>
              <w:rPr>
                <w:rFonts w:ascii="宋体" w:eastAsia="宋体" w:hAnsi="宋体" w:cs="Segoe UI"/>
              </w:rPr>
            </w:pPr>
            <w:hyperlink r:id="rId141" w:anchor="table-of-contents" w:history="1">
              <w:r w:rsidR="00401DBB" w:rsidRPr="00613BB9">
                <w:rPr>
                  <w:rStyle w:val="a4"/>
                  <w:rFonts w:ascii="宋体" w:eastAsia="宋体" w:hAnsi="宋体" w:cs="Segoe UI"/>
                  <w:color w:val="auto"/>
                </w:rPr>
                <w:t>top</w:t>
              </w:r>
            </w:hyperlink>
          </w:p>
        </w:tc>
      </w:tr>
      <w:tr w:rsidR="00613BB9" w:rsidRPr="00613BB9" w14:paraId="6B18B4E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4A3112" w14:textId="77777777" w:rsidR="00401DBB" w:rsidRPr="00613BB9" w:rsidRDefault="00717723" w:rsidP="002C4861">
            <w:pPr>
              <w:rPr>
                <w:rFonts w:ascii="宋体" w:eastAsia="宋体" w:hAnsi="宋体" w:cs="Segoe UI"/>
              </w:rPr>
            </w:pPr>
            <w:hyperlink r:id="rId14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49700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48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5AC8ED" w14:textId="77777777" w:rsidR="00401DBB" w:rsidRPr="00613BB9" w:rsidRDefault="00401DBB" w:rsidP="002C4861">
            <w:pPr>
              <w:jc w:val="left"/>
              <w:rPr>
                <w:rFonts w:ascii="宋体" w:eastAsia="宋体" w:hAnsi="宋体" w:cs="Segoe UI"/>
              </w:rPr>
            </w:pPr>
            <w:r w:rsidRPr="00613BB9">
              <w:rPr>
                <w:rStyle w:val="HTML1"/>
                <w:sz w:val="20"/>
                <w:szCs w:val="20"/>
              </w:rPr>
              <w:t>:no_mouth: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DB21E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AFC99E" w14:textId="77777777" w:rsidR="00401DBB" w:rsidRPr="00613BB9" w:rsidRDefault="00401DBB" w:rsidP="002C4861">
            <w:pPr>
              <w:jc w:val="left"/>
              <w:rPr>
                <w:rFonts w:ascii="宋体" w:eastAsia="宋体" w:hAnsi="宋体" w:cs="Segoe UI"/>
              </w:rPr>
            </w:pPr>
            <w:r w:rsidRPr="00613BB9">
              <w:rPr>
                <w:rStyle w:val="HTML1"/>
                <w:sz w:val="20"/>
                <w:szCs w:val="20"/>
              </w:rPr>
              <w:t>:smirk:</w:t>
            </w:r>
          </w:p>
        </w:tc>
        <w:tc>
          <w:tcPr>
            <w:tcW w:w="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D6AF87" w14:textId="77777777" w:rsidR="00401DBB" w:rsidRPr="00613BB9" w:rsidRDefault="00717723" w:rsidP="002C4861">
            <w:pPr>
              <w:rPr>
                <w:rFonts w:ascii="宋体" w:eastAsia="宋体" w:hAnsi="宋体" w:cs="Segoe UI"/>
              </w:rPr>
            </w:pPr>
            <w:hyperlink r:id="rId143" w:anchor="table-of-contents" w:history="1">
              <w:r w:rsidR="00401DBB" w:rsidRPr="00613BB9">
                <w:rPr>
                  <w:rStyle w:val="a4"/>
                  <w:rFonts w:ascii="宋体" w:eastAsia="宋体" w:hAnsi="宋体" w:cs="Segoe UI"/>
                  <w:color w:val="auto"/>
                </w:rPr>
                <w:t>top</w:t>
              </w:r>
            </w:hyperlink>
          </w:p>
        </w:tc>
      </w:tr>
      <w:tr w:rsidR="00613BB9" w:rsidRPr="00613BB9" w14:paraId="29E73CA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E18459" w14:textId="77777777" w:rsidR="00401DBB" w:rsidRPr="00613BB9" w:rsidRDefault="00717723" w:rsidP="002C4861">
            <w:pPr>
              <w:rPr>
                <w:rFonts w:ascii="宋体" w:eastAsia="宋体" w:hAnsi="宋体" w:cs="Segoe UI"/>
              </w:rPr>
            </w:pPr>
            <w:hyperlink r:id="rId14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9F103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48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3EE00E" w14:textId="77777777" w:rsidR="00401DBB" w:rsidRPr="00613BB9" w:rsidRDefault="00401DBB" w:rsidP="002C4861">
            <w:pPr>
              <w:jc w:val="left"/>
              <w:rPr>
                <w:rFonts w:ascii="宋体" w:eastAsia="宋体" w:hAnsi="宋体" w:cs="Segoe UI"/>
              </w:rPr>
            </w:pPr>
            <w:r w:rsidRPr="00613BB9">
              <w:rPr>
                <w:rStyle w:val="HTML1"/>
                <w:sz w:val="20"/>
                <w:szCs w:val="20"/>
              </w:rPr>
              <w:t>:unamused: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26688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83FA86" w14:textId="77777777" w:rsidR="00401DBB" w:rsidRPr="00613BB9" w:rsidRDefault="00401DBB" w:rsidP="002C4861">
            <w:pPr>
              <w:jc w:val="left"/>
              <w:rPr>
                <w:rFonts w:ascii="宋体" w:eastAsia="宋体" w:hAnsi="宋体" w:cs="Segoe UI"/>
              </w:rPr>
            </w:pPr>
            <w:r w:rsidRPr="00613BB9">
              <w:rPr>
                <w:rStyle w:val="HTML1"/>
                <w:sz w:val="20"/>
                <w:szCs w:val="20"/>
              </w:rPr>
              <w:t>:roll_eyes:</w:t>
            </w:r>
          </w:p>
        </w:tc>
        <w:tc>
          <w:tcPr>
            <w:tcW w:w="8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EC277" w14:textId="77777777" w:rsidR="00401DBB" w:rsidRPr="00613BB9" w:rsidRDefault="00717723" w:rsidP="002C4861">
            <w:pPr>
              <w:rPr>
                <w:rFonts w:ascii="宋体" w:eastAsia="宋体" w:hAnsi="宋体" w:cs="Segoe UI"/>
              </w:rPr>
            </w:pPr>
            <w:hyperlink r:id="rId145" w:anchor="table-of-contents" w:history="1">
              <w:r w:rsidR="00401DBB" w:rsidRPr="00613BB9">
                <w:rPr>
                  <w:rStyle w:val="a4"/>
                  <w:rFonts w:ascii="宋体" w:eastAsia="宋体" w:hAnsi="宋体" w:cs="Segoe UI"/>
                  <w:color w:val="auto"/>
                </w:rPr>
                <w:t>top</w:t>
              </w:r>
            </w:hyperlink>
          </w:p>
        </w:tc>
      </w:tr>
      <w:tr w:rsidR="00613BB9" w:rsidRPr="00613BB9" w14:paraId="119146B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0DA775" w14:textId="77777777" w:rsidR="00401DBB" w:rsidRPr="00613BB9" w:rsidRDefault="00717723" w:rsidP="002C4861">
            <w:pPr>
              <w:rPr>
                <w:rFonts w:ascii="宋体" w:eastAsia="宋体" w:hAnsi="宋体" w:cs="Segoe UI"/>
              </w:rPr>
            </w:pPr>
            <w:hyperlink r:id="rId14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DE0B7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48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6ADDE0" w14:textId="77777777" w:rsidR="00401DBB" w:rsidRPr="00613BB9" w:rsidRDefault="00401DBB" w:rsidP="002C4861">
            <w:pPr>
              <w:jc w:val="left"/>
              <w:rPr>
                <w:rFonts w:ascii="宋体" w:eastAsia="宋体" w:hAnsi="宋体" w:cs="Segoe UI"/>
              </w:rPr>
            </w:pPr>
            <w:r w:rsidRPr="00613BB9">
              <w:rPr>
                <w:rStyle w:val="HTML1"/>
                <w:sz w:val="20"/>
                <w:szCs w:val="20"/>
              </w:rPr>
              <w:t>:grimacing: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CEA7B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046940" w14:textId="77777777" w:rsidR="00401DBB" w:rsidRPr="00613BB9" w:rsidRDefault="00401DBB" w:rsidP="002C4861">
            <w:pPr>
              <w:jc w:val="left"/>
              <w:rPr>
                <w:rFonts w:ascii="宋体" w:eastAsia="宋体" w:hAnsi="宋体" w:cs="Segoe UI"/>
              </w:rPr>
            </w:pPr>
            <w:r w:rsidRPr="00613BB9">
              <w:rPr>
                <w:rStyle w:val="HTML1"/>
                <w:sz w:val="20"/>
                <w:szCs w:val="20"/>
              </w:rPr>
              <w:t>:lying_face:</w:t>
            </w:r>
          </w:p>
        </w:tc>
        <w:tc>
          <w:tcPr>
            <w:tcW w:w="8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469364" w14:textId="77777777" w:rsidR="00401DBB" w:rsidRPr="00613BB9" w:rsidRDefault="00717723" w:rsidP="002C4861">
            <w:pPr>
              <w:rPr>
                <w:rFonts w:ascii="宋体" w:eastAsia="宋体" w:hAnsi="宋体" w:cs="Segoe UI"/>
              </w:rPr>
            </w:pPr>
            <w:hyperlink r:id="rId147" w:anchor="table-of-contents" w:history="1">
              <w:r w:rsidR="00401DBB" w:rsidRPr="00613BB9">
                <w:rPr>
                  <w:rStyle w:val="a4"/>
                  <w:rFonts w:ascii="宋体" w:eastAsia="宋体" w:hAnsi="宋体" w:cs="Segoe UI"/>
                  <w:color w:val="auto"/>
                </w:rPr>
                <w:t>top</w:t>
              </w:r>
            </w:hyperlink>
          </w:p>
        </w:tc>
      </w:tr>
    </w:tbl>
    <w:p w14:paraId="0D517BDF" w14:textId="77777777" w:rsidR="00401DBB" w:rsidRPr="00613BB9" w:rsidRDefault="00401DBB" w:rsidP="00401DBB">
      <w:pPr>
        <w:pStyle w:val="4"/>
        <w:rPr>
          <w:rFonts w:ascii="宋体" w:eastAsia="宋体" w:hAnsi="宋体" w:cs="Segoe UI"/>
        </w:rPr>
      </w:pPr>
      <w:bookmarkStart w:id="98" w:name="_Toc46394715"/>
      <w:r w:rsidRPr="00613BB9">
        <w:rPr>
          <w:rFonts w:ascii="宋体" w:eastAsia="宋体" w:hAnsi="宋体" w:cs="Segoe UI"/>
        </w:rPr>
        <w:t>Face Sleepy</w:t>
      </w:r>
      <w:bookmarkEnd w:id="98"/>
    </w:p>
    <w:tbl>
      <w:tblPr>
        <w:tblW w:w="8923" w:type="dxa"/>
        <w:shd w:val="clear" w:color="auto" w:fill="FFFFFF"/>
        <w:tblCellMar>
          <w:top w:w="15" w:type="dxa"/>
          <w:left w:w="15" w:type="dxa"/>
          <w:bottom w:w="15" w:type="dxa"/>
          <w:right w:w="15" w:type="dxa"/>
        </w:tblCellMar>
        <w:tblLook w:val="04A0" w:firstRow="1" w:lastRow="0" w:firstColumn="1" w:lastColumn="0" w:noHBand="0" w:noVBand="1"/>
      </w:tblPr>
      <w:tblGrid>
        <w:gridCol w:w="986"/>
        <w:gridCol w:w="1612"/>
        <w:gridCol w:w="1490"/>
        <w:gridCol w:w="1612"/>
        <w:gridCol w:w="2372"/>
        <w:gridCol w:w="851"/>
      </w:tblGrid>
      <w:tr w:rsidR="00613BB9" w:rsidRPr="00613BB9" w14:paraId="034DEEB0" w14:textId="77777777" w:rsidTr="002C4861">
        <w:trPr>
          <w:tblHeader/>
        </w:trPr>
        <w:tc>
          <w:tcPr>
            <w:tcW w:w="9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09DAC1"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19CF31"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14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2E63A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B25AE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23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57452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04200A" w14:textId="77777777" w:rsidR="00401DBB" w:rsidRPr="00613BB9" w:rsidRDefault="00401DBB" w:rsidP="002C4861">
            <w:pPr>
              <w:spacing w:after="240"/>
              <w:jc w:val="center"/>
              <w:rPr>
                <w:rFonts w:ascii="宋体" w:eastAsia="宋体" w:hAnsi="宋体" w:cs="Segoe UI"/>
                <w:b/>
                <w:bCs/>
              </w:rPr>
            </w:pPr>
          </w:p>
        </w:tc>
      </w:tr>
      <w:tr w:rsidR="00613BB9" w:rsidRPr="00613BB9" w14:paraId="0A2F4CF8" w14:textId="77777777" w:rsidTr="002C4861">
        <w:tc>
          <w:tcPr>
            <w:tcW w:w="9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CA7B40" w14:textId="77777777" w:rsidR="00401DBB" w:rsidRPr="00613BB9" w:rsidRDefault="00717723" w:rsidP="002C4861">
            <w:pPr>
              <w:spacing w:after="240"/>
              <w:jc w:val="left"/>
              <w:rPr>
                <w:rFonts w:ascii="宋体" w:eastAsia="宋体" w:hAnsi="宋体" w:cs="Segoe UI"/>
                <w:sz w:val="24"/>
                <w:szCs w:val="24"/>
              </w:rPr>
            </w:pPr>
            <w:hyperlink r:id="rId14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E7319F"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14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679CC5" w14:textId="77777777" w:rsidR="00401DBB" w:rsidRPr="00613BB9" w:rsidRDefault="00401DBB" w:rsidP="002C4861">
            <w:pPr>
              <w:jc w:val="left"/>
              <w:rPr>
                <w:rFonts w:ascii="宋体" w:eastAsia="宋体" w:hAnsi="宋体" w:cs="Segoe UI"/>
              </w:rPr>
            </w:pPr>
            <w:r w:rsidRPr="00613BB9">
              <w:rPr>
                <w:rStyle w:val="HTML1"/>
                <w:sz w:val="20"/>
                <w:szCs w:val="20"/>
              </w:rPr>
              <w:t>:relieved: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F5FCB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3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ECFFCC" w14:textId="77777777" w:rsidR="00401DBB" w:rsidRPr="00613BB9" w:rsidRDefault="00401DBB" w:rsidP="002C4861">
            <w:pPr>
              <w:jc w:val="left"/>
              <w:rPr>
                <w:rFonts w:ascii="宋体" w:eastAsia="宋体" w:hAnsi="宋体" w:cs="Segoe UI"/>
              </w:rPr>
            </w:pPr>
            <w:r w:rsidRPr="00613BB9">
              <w:rPr>
                <w:rStyle w:val="HTML1"/>
                <w:sz w:val="20"/>
                <w:szCs w:val="20"/>
              </w:rPr>
              <w:t>:pensive:</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1E36F7" w14:textId="77777777" w:rsidR="00401DBB" w:rsidRPr="00613BB9" w:rsidRDefault="00717723" w:rsidP="002C4861">
            <w:pPr>
              <w:rPr>
                <w:rFonts w:ascii="宋体" w:eastAsia="宋体" w:hAnsi="宋体" w:cs="Segoe UI"/>
              </w:rPr>
            </w:pPr>
            <w:hyperlink r:id="rId149" w:anchor="table-of-contents" w:history="1">
              <w:r w:rsidR="00401DBB" w:rsidRPr="00613BB9">
                <w:rPr>
                  <w:rStyle w:val="a4"/>
                  <w:rFonts w:ascii="宋体" w:eastAsia="宋体" w:hAnsi="宋体" w:cs="Segoe UI"/>
                  <w:color w:val="auto"/>
                </w:rPr>
                <w:t>top</w:t>
              </w:r>
            </w:hyperlink>
          </w:p>
        </w:tc>
      </w:tr>
      <w:tr w:rsidR="00613BB9" w:rsidRPr="00613BB9" w14:paraId="56B0A338" w14:textId="77777777" w:rsidTr="002C4861">
        <w:tc>
          <w:tcPr>
            <w:tcW w:w="98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A87227" w14:textId="77777777" w:rsidR="00401DBB" w:rsidRPr="00613BB9" w:rsidRDefault="00717723" w:rsidP="002C4861">
            <w:pPr>
              <w:rPr>
                <w:rFonts w:ascii="宋体" w:eastAsia="宋体" w:hAnsi="宋体" w:cs="Segoe UI"/>
              </w:rPr>
            </w:pPr>
            <w:hyperlink r:id="rId15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30148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4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8FD755" w14:textId="77777777" w:rsidR="00401DBB" w:rsidRPr="00613BB9" w:rsidRDefault="00401DBB" w:rsidP="002C4861">
            <w:pPr>
              <w:jc w:val="left"/>
              <w:rPr>
                <w:rFonts w:ascii="宋体" w:eastAsia="宋体" w:hAnsi="宋体" w:cs="Segoe UI"/>
              </w:rPr>
            </w:pPr>
            <w:r w:rsidRPr="00613BB9">
              <w:rPr>
                <w:rStyle w:val="HTML1"/>
                <w:sz w:val="20"/>
                <w:szCs w:val="20"/>
              </w:rPr>
              <w:t>:sleepy: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44A76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3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D611C0" w14:textId="77777777" w:rsidR="00401DBB" w:rsidRPr="00613BB9" w:rsidRDefault="00401DBB" w:rsidP="002C4861">
            <w:pPr>
              <w:jc w:val="left"/>
              <w:rPr>
                <w:rFonts w:ascii="宋体" w:eastAsia="宋体" w:hAnsi="宋体" w:cs="Segoe UI"/>
              </w:rPr>
            </w:pPr>
            <w:r w:rsidRPr="00613BB9">
              <w:rPr>
                <w:rStyle w:val="HTML1"/>
                <w:sz w:val="20"/>
                <w:szCs w:val="20"/>
              </w:rPr>
              <w:t>:drooling_face:</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73C09A" w14:textId="77777777" w:rsidR="00401DBB" w:rsidRPr="00613BB9" w:rsidRDefault="00717723" w:rsidP="002C4861">
            <w:pPr>
              <w:rPr>
                <w:rFonts w:ascii="宋体" w:eastAsia="宋体" w:hAnsi="宋体" w:cs="Segoe UI"/>
              </w:rPr>
            </w:pPr>
            <w:hyperlink r:id="rId151" w:anchor="table-of-contents" w:history="1">
              <w:r w:rsidR="00401DBB" w:rsidRPr="00613BB9">
                <w:rPr>
                  <w:rStyle w:val="a4"/>
                  <w:rFonts w:ascii="宋体" w:eastAsia="宋体" w:hAnsi="宋体" w:cs="Segoe UI"/>
                  <w:color w:val="auto"/>
                </w:rPr>
                <w:t>top</w:t>
              </w:r>
            </w:hyperlink>
          </w:p>
        </w:tc>
      </w:tr>
      <w:tr w:rsidR="00613BB9" w:rsidRPr="00613BB9" w14:paraId="39ED37BD" w14:textId="77777777" w:rsidTr="002C4861">
        <w:tc>
          <w:tcPr>
            <w:tcW w:w="9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727BED" w14:textId="77777777" w:rsidR="00401DBB" w:rsidRPr="00613BB9" w:rsidRDefault="00717723" w:rsidP="002C4861">
            <w:pPr>
              <w:rPr>
                <w:rFonts w:ascii="宋体" w:eastAsia="宋体" w:hAnsi="宋体" w:cs="Segoe UI"/>
              </w:rPr>
            </w:pPr>
            <w:hyperlink r:id="rId15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09121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4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087BEF" w14:textId="77777777" w:rsidR="00401DBB" w:rsidRPr="00613BB9" w:rsidRDefault="00401DBB" w:rsidP="002C4861">
            <w:pPr>
              <w:jc w:val="left"/>
              <w:rPr>
                <w:rFonts w:ascii="宋体" w:eastAsia="宋体" w:hAnsi="宋体" w:cs="Segoe UI"/>
              </w:rPr>
            </w:pPr>
            <w:r w:rsidRPr="00613BB9">
              <w:rPr>
                <w:rStyle w:val="HTML1"/>
                <w:sz w:val="20"/>
                <w:szCs w:val="20"/>
              </w:rPr>
              <w:t>:sleeping: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876FC4" w14:textId="77777777" w:rsidR="00401DBB" w:rsidRPr="00613BB9" w:rsidRDefault="00401DBB" w:rsidP="002C4861">
            <w:pPr>
              <w:rPr>
                <w:rFonts w:ascii="宋体" w:eastAsia="宋体" w:hAnsi="宋体" w:cs="Segoe UI"/>
              </w:rPr>
            </w:pPr>
          </w:p>
        </w:tc>
        <w:tc>
          <w:tcPr>
            <w:tcW w:w="23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D79A48" w14:textId="77777777" w:rsidR="00401DBB" w:rsidRPr="00613BB9" w:rsidRDefault="00401DBB" w:rsidP="002C4861">
            <w:pPr>
              <w:jc w:val="center"/>
              <w:rPr>
                <w:rFonts w:ascii="宋体" w:eastAsia="宋体" w:hAnsi="宋体" w:cs="Times New Roman"/>
                <w:sz w:val="20"/>
                <w:szCs w:val="20"/>
              </w:rPr>
            </w:pP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467B18" w14:textId="77777777" w:rsidR="00401DBB" w:rsidRPr="00613BB9" w:rsidRDefault="00717723" w:rsidP="002C4861">
            <w:pPr>
              <w:rPr>
                <w:rFonts w:ascii="宋体" w:eastAsia="宋体" w:hAnsi="宋体" w:cs="Segoe UI"/>
                <w:sz w:val="24"/>
                <w:szCs w:val="24"/>
              </w:rPr>
            </w:pPr>
            <w:hyperlink r:id="rId153" w:anchor="table-of-contents" w:history="1">
              <w:r w:rsidR="00401DBB" w:rsidRPr="00613BB9">
                <w:rPr>
                  <w:rStyle w:val="a4"/>
                  <w:rFonts w:ascii="宋体" w:eastAsia="宋体" w:hAnsi="宋体" w:cs="Segoe UI"/>
                  <w:color w:val="auto"/>
                </w:rPr>
                <w:t>top</w:t>
              </w:r>
            </w:hyperlink>
          </w:p>
        </w:tc>
      </w:tr>
    </w:tbl>
    <w:p w14:paraId="5C801657" w14:textId="77777777" w:rsidR="00401DBB" w:rsidRPr="00613BB9" w:rsidRDefault="00401DBB" w:rsidP="00401DBB">
      <w:pPr>
        <w:pStyle w:val="4"/>
        <w:rPr>
          <w:rFonts w:ascii="宋体" w:eastAsia="宋体" w:hAnsi="宋体" w:cs="Segoe UI"/>
        </w:rPr>
      </w:pPr>
      <w:bookmarkStart w:id="99" w:name="_Toc46394716"/>
      <w:r w:rsidRPr="00613BB9">
        <w:rPr>
          <w:rFonts w:ascii="宋体" w:eastAsia="宋体" w:hAnsi="宋体" w:cs="Segoe UI"/>
        </w:rPr>
        <w:t>Face Unwell</w:t>
      </w:r>
      <w:bookmarkEnd w:id="99"/>
    </w:p>
    <w:tbl>
      <w:tblPr>
        <w:tblW w:w="9208"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95"/>
        <w:gridCol w:w="953"/>
        <w:gridCol w:w="3030"/>
        <w:gridCol w:w="953"/>
        <w:gridCol w:w="2283"/>
        <w:gridCol w:w="994"/>
      </w:tblGrid>
      <w:tr w:rsidR="00401DBB" w:rsidRPr="00613BB9" w14:paraId="17A11B63" w14:textId="77777777" w:rsidTr="002C4861">
        <w:trPr>
          <w:tblHeader/>
        </w:trPr>
        <w:tc>
          <w:tcPr>
            <w:tcW w:w="9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E5E8CA" w14:textId="77777777" w:rsidR="00401DBB" w:rsidRPr="00613BB9" w:rsidRDefault="00401DBB" w:rsidP="002C4861">
            <w:pPr>
              <w:rPr>
                <w:rFonts w:ascii="宋体" w:eastAsia="宋体" w:hAnsi="宋体" w:cs="Segoe UI"/>
              </w:rPr>
            </w:pP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205769"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C642A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F866B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228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88ACE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99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5F0073" w14:textId="77777777" w:rsidR="00401DBB" w:rsidRPr="00613BB9" w:rsidRDefault="00401DBB" w:rsidP="002C4861">
            <w:pPr>
              <w:spacing w:after="240"/>
              <w:jc w:val="center"/>
              <w:rPr>
                <w:rFonts w:ascii="宋体" w:eastAsia="宋体" w:hAnsi="宋体" w:cs="Segoe UI"/>
                <w:b/>
                <w:bCs/>
              </w:rPr>
            </w:pPr>
          </w:p>
        </w:tc>
      </w:tr>
      <w:tr w:rsidR="00401DBB" w:rsidRPr="00613BB9" w14:paraId="3089B872" w14:textId="77777777" w:rsidTr="002C4861">
        <w:tc>
          <w:tcPr>
            <w:tcW w:w="9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A4761D" w14:textId="77777777" w:rsidR="00401DBB" w:rsidRPr="00613BB9" w:rsidRDefault="00717723" w:rsidP="002C4861">
            <w:pPr>
              <w:spacing w:after="240"/>
              <w:jc w:val="left"/>
              <w:rPr>
                <w:rFonts w:ascii="宋体" w:eastAsia="宋体" w:hAnsi="宋体" w:cs="Segoe UI"/>
                <w:sz w:val="24"/>
                <w:szCs w:val="24"/>
              </w:rPr>
            </w:pPr>
            <w:hyperlink r:id="rId154" w:anchor="smileys--emotion" w:history="1">
              <w:r w:rsidR="00401DBB" w:rsidRPr="00613BB9">
                <w:rPr>
                  <w:rStyle w:val="a4"/>
                  <w:rFonts w:ascii="宋体" w:eastAsia="宋体" w:hAnsi="宋体" w:cs="Segoe UI"/>
                  <w:color w:val="auto"/>
                </w:rPr>
                <w:t>top</w:t>
              </w:r>
            </w:hyperlink>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40583"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64374C" w14:textId="77777777" w:rsidR="00401DBB" w:rsidRPr="00613BB9" w:rsidRDefault="00401DBB" w:rsidP="002C4861">
            <w:pPr>
              <w:jc w:val="left"/>
              <w:rPr>
                <w:rFonts w:ascii="宋体" w:eastAsia="宋体" w:hAnsi="宋体" w:cs="Segoe UI"/>
              </w:rPr>
            </w:pPr>
            <w:r w:rsidRPr="00613BB9">
              <w:rPr>
                <w:rStyle w:val="HTML1"/>
                <w:sz w:val="20"/>
                <w:szCs w:val="20"/>
              </w:rPr>
              <w:t>:mask:</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AA4E1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28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832014" w14:textId="77777777" w:rsidR="00401DBB" w:rsidRPr="00613BB9" w:rsidRDefault="00401DBB" w:rsidP="002C4861">
            <w:pPr>
              <w:jc w:val="left"/>
              <w:rPr>
                <w:rFonts w:ascii="宋体" w:eastAsia="宋体" w:hAnsi="宋体" w:cs="Segoe UI"/>
              </w:rPr>
            </w:pPr>
            <w:r w:rsidRPr="00613BB9">
              <w:rPr>
                <w:rStyle w:val="HTML1"/>
                <w:sz w:val="20"/>
                <w:szCs w:val="20"/>
              </w:rPr>
              <w:t>:face_with_thermometer:</w:t>
            </w:r>
          </w:p>
        </w:tc>
        <w:tc>
          <w:tcPr>
            <w:tcW w:w="99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725093" w14:textId="77777777" w:rsidR="00401DBB" w:rsidRPr="00613BB9" w:rsidRDefault="00717723" w:rsidP="002C4861">
            <w:pPr>
              <w:rPr>
                <w:rFonts w:ascii="宋体" w:eastAsia="宋体" w:hAnsi="宋体" w:cs="Segoe UI"/>
              </w:rPr>
            </w:pPr>
            <w:hyperlink r:id="rId155" w:anchor="table-of-contents" w:history="1">
              <w:r w:rsidR="00401DBB" w:rsidRPr="00613BB9">
                <w:rPr>
                  <w:rStyle w:val="a4"/>
                  <w:rFonts w:ascii="宋体" w:eastAsia="宋体" w:hAnsi="宋体" w:cs="Segoe UI"/>
                  <w:color w:val="auto"/>
                </w:rPr>
                <w:t>top</w:t>
              </w:r>
            </w:hyperlink>
          </w:p>
        </w:tc>
      </w:tr>
      <w:tr w:rsidR="00401DBB" w:rsidRPr="00613BB9" w14:paraId="39E1B643" w14:textId="77777777" w:rsidTr="002C4861">
        <w:tc>
          <w:tcPr>
            <w:tcW w:w="99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75CB3A" w14:textId="77777777" w:rsidR="00401DBB" w:rsidRPr="00613BB9" w:rsidRDefault="00717723" w:rsidP="002C4861">
            <w:pPr>
              <w:rPr>
                <w:rFonts w:ascii="宋体" w:eastAsia="宋体" w:hAnsi="宋体" w:cs="Segoe UI"/>
              </w:rPr>
            </w:pPr>
            <w:hyperlink r:id="rId156" w:anchor="smileys--emotion" w:history="1">
              <w:r w:rsidR="00401DBB" w:rsidRPr="00613BB9">
                <w:rPr>
                  <w:rStyle w:val="a4"/>
                  <w:rFonts w:ascii="宋体" w:eastAsia="宋体" w:hAnsi="宋体" w:cs="Segoe UI"/>
                  <w:color w:val="auto"/>
                </w:rPr>
                <w:t>top</w:t>
              </w:r>
            </w:hyperlink>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02336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7BE81E" w14:textId="77777777" w:rsidR="00401DBB" w:rsidRPr="00613BB9" w:rsidRDefault="00401DBB" w:rsidP="002C4861">
            <w:pPr>
              <w:jc w:val="left"/>
              <w:rPr>
                <w:rFonts w:ascii="宋体" w:eastAsia="宋体" w:hAnsi="宋体" w:cs="Segoe UI"/>
              </w:rPr>
            </w:pPr>
            <w:r w:rsidRPr="00613BB9">
              <w:rPr>
                <w:rStyle w:val="HTML1"/>
                <w:sz w:val="20"/>
                <w:szCs w:val="20"/>
              </w:rPr>
              <w:t>:face_with_head_bandage:</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8482C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28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99780F" w14:textId="77777777" w:rsidR="00401DBB" w:rsidRPr="00613BB9" w:rsidRDefault="00401DBB" w:rsidP="002C4861">
            <w:pPr>
              <w:jc w:val="left"/>
              <w:rPr>
                <w:rFonts w:ascii="宋体" w:eastAsia="宋体" w:hAnsi="宋体" w:cs="Segoe UI"/>
              </w:rPr>
            </w:pPr>
            <w:r w:rsidRPr="00613BB9">
              <w:rPr>
                <w:rStyle w:val="HTML1"/>
                <w:sz w:val="20"/>
                <w:szCs w:val="20"/>
              </w:rPr>
              <w:t>:nauseated_face:</w:t>
            </w:r>
          </w:p>
        </w:tc>
        <w:tc>
          <w:tcPr>
            <w:tcW w:w="99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9FD601" w14:textId="77777777" w:rsidR="00401DBB" w:rsidRPr="00613BB9" w:rsidRDefault="00717723" w:rsidP="002C4861">
            <w:pPr>
              <w:rPr>
                <w:rFonts w:ascii="宋体" w:eastAsia="宋体" w:hAnsi="宋体" w:cs="Segoe UI"/>
              </w:rPr>
            </w:pPr>
            <w:hyperlink r:id="rId157" w:anchor="table-of-contents" w:history="1">
              <w:r w:rsidR="00401DBB" w:rsidRPr="00613BB9">
                <w:rPr>
                  <w:rStyle w:val="a4"/>
                  <w:rFonts w:ascii="宋体" w:eastAsia="宋体" w:hAnsi="宋体" w:cs="Segoe UI"/>
                  <w:color w:val="auto"/>
                </w:rPr>
                <w:t>top</w:t>
              </w:r>
            </w:hyperlink>
          </w:p>
        </w:tc>
      </w:tr>
      <w:tr w:rsidR="00401DBB" w:rsidRPr="00613BB9" w14:paraId="1CA939D3" w14:textId="77777777" w:rsidTr="002C4861">
        <w:tc>
          <w:tcPr>
            <w:tcW w:w="9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19F046" w14:textId="77777777" w:rsidR="00401DBB" w:rsidRPr="00613BB9" w:rsidRDefault="00717723" w:rsidP="002C4861">
            <w:pPr>
              <w:rPr>
                <w:rFonts w:ascii="宋体" w:eastAsia="宋体" w:hAnsi="宋体" w:cs="Segoe UI"/>
              </w:rPr>
            </w:pPr>
            <w:hyperlink r:id="rId158" w:anchor="smileys--emotion" w:history="1">
              <w:r w:rsidR="00401DBB" w:rsidRPr="00613BB9">
                <w:rPr>
                  <w:rStyle w:val="a4"/>
                  <w:rFonts w:ascii="宋体" w:eastAsia="宋体" w:hAnsi="宋体" w:cs="Segoe UI"/>
                  <w:color w:val="auto"/>
                </w:rPr>
                <w:t>top</w:t>
              </w:r>
            </w:hyperlink>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236F4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715D20" w14:textId="77777777" w:rsidR="00401DBB" w:rsidRPr="00613BB9" w:rsidRDefault="00401DBB" w:rsidP="002C4861">
            <w:pPr>
              <w:jc w:val="left"/>
              <w:rPr>
                <w:rFonts w:ascii="宋体" w:eastAsia="宋体" w:hAnsi="宋体" w:cs="Segoe UI"/>
              </w:rPr>
            </w:pPr>
            <w:r w:rsidRPr="00613BB9">
              <w:rPr>
                <w:rStyle w:val="HTML1"/>
                <w:sz w:val="20"/>
                <w:szCs w:val="20"/>
              </w:rPr>
              <w:t>:vomiting_face:</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0E560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28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078710" w14:textId="77777777" w:rsidR="00401DBB" w:rsidRPr="00613BB9" w:rsidRDefault="00401DBB" w:rsidP="002C4861">
            <w:pPr>
              <w:jc w:val="left"/>
              <w:rPr>
                <w:rFonts w:ascii="宋体" w:eastAsia="宋体" w:hAnsi="宋体" w:cs="Segoe UI"/>
              </w:rPr>
            </w:pPr>
            <w:r w:rsidRPr="00613BB9">
              <w:rPr>
                <w:rStyle w:val="HTML1"/>
                <w:sz w:val="20"/>
                <w:szCs w:val="20"/>
              </w:rPr>
              <w:t>:sneezing_face:</w:t>
            </w:r>
          </w:p>
        </w:tc>
        <w:tc>
          <w:tcPr>
            <w:tcW w:w="99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D54AF4" w14:textId="77777777" w:rsidR="00401DBB" w:rsidRPr="00613BB9" w:rsidRDefault="00717723" w:rsidP="002C4861">
            <w:pPr>
              <w:rPr>
                <w:rFonts w:ascii="宋体" w:eastAsia="宋体" w:hAnsi="宋体" w:cs="Segoe UI"/>
              </w:rPr>
            </w:pPr>
            <w:hyperlink r:id="rId159" w:anchor="table-of-contents" w:history="1">
              <w:r w:rsidR="00401DBB" w:rsidRPr="00613BB9">
                <w:rPr>
                  <w:rStyle w:val="a4"/>
                  <w:rFonts w:ascii="宋体" w:eastAsia="宋体" w:hAnsi="宋体" w:cs="Segoe UI"/>
                  <w:color w:val="auto"/>
                </w:rPr>
                <w:t>top</w:t>
              </w:r>
            </w:hyperlink>
          </w:p>
        </w:tc>
      </w:tr>
      <w:tr w:rsidR="00401DBB" w:rsidRPr="00613BB9" w14:paraId="60AE36A4" w14:textId="77777777" w:rsidTr="002C4861">
        <w:tc>
          <w:tcPr>
            <w:tcW w:w="99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1C1C8F" w14:textId="77777777" w:rsidR="00401DBB" w:rsidRPr="00613BB9" w:rsidRDefault="00717723" w:rsidP="002C4861">
            <w:pPr>
              <w:rPr>
                <w:rFonts w:ascii="宋体" w:eastAsia="宋体" w:hAnsi="宋体" w:cs="Segoe UI"/>
              </w:rPr>
            </w:pPr>
            <w:hyperlink r:id="rId160" w:anchor="smileys--emotion" w:history="1">
              <w:r w:rsidR="00401DBB" w:rsidRPr="00613BB9">
                <w:rPr>
                  <w:rStyle w:val="a4"/>
                  <w:rFonts w:ascii="宋体" w:eastAsia="宋体" w:hAnsi="宋体" w:cs="Segoe UI"/>
                  <w:color w:val="auto"/>
                </w:rPr>
                <w:t>top</w:t>
              </w:r>
            </w:hyperlink>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069A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62CF84" w14:textId="77777777" w:rsidR="00401DBB" w:rsidRPr="00613BB9" w:rsidRDefault="00401DBB" w:rsidP="002C4861">
            <w:pPr>
              <w:jc w:val="left"/>
              <w:rPr>
                <w:rFonts w:ascii="宋体" w:eastAsia="宋体" w:hAnsi="宋体" w:cs="Segoe UI"/>
              </w:rPr>
            </w:pPr>
            <w:r w:rsidRPr="00613BB9">
              <w:rPr>
                <w:rStyle w:val="HTML1"/>
                <w:sz w:val="20"/>
                <w:szCs w:val="20"/>
              </w:rPr>
              <w:t>:hot_face:</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BFC13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28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65032D" w14:textId="77777777" w:rsidR="00401DBB" w:rsidRPr="00613BB9" w:rsidRDefault="00401DBB" w:rsidP="002C4861">
            <w:pPr>
              <w:jc w:val="left"/>
              <w:rPr>
                <w:rFonts w:ascii="宋体" w:eastAsia="宋体" w:hAnsi="宋体" w:cs="Segoe UI"/>
              </w:rPr>
            </w:pPr>
            <w:r w:rsidRPr="00613BB9">
              <w:rPr>
                <w:rStyle w:val="HTML1"/>
                <w:sz w:val="20"/>
                <w:szCs w:val="20"/>
              </w:rPr>
              <w:t>:cold_face:</w:t>
            </w:r>
          </w:p>
        </w:tc>
        <w:tc>
          <w:tcPr>
            <w:tcW w:w="99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3789CD" w14:textId="77777777" w:rsidR="00401DBB" w:rsidRPr="00613BB9" w:rsidRDefault="00717723" w:rsidP="002C4861">
            <w:pPr>
              <w:rPr>
                <w:rFonts w:ascii="宋体" w:eastAsia="宋体" w:hAnsi="宋体" w:cs="Segoe UI"/>
              </w:rPr>
            </w:pPr>
            <w:hyperlink r:id="rId161" w:anchor="table-of-contents" w:history="1">
              <w:r w:rsidR="00401DBB" w:rsidRPr="00613BB9">
                <w:rPr>
                  <w:rStyle w:val="a4"/>
                  <w:rFonts w:ascii="宋体" w:eastAsia="宋体" w:hAnsi="宋体" w:cs="Segoe UI"/>
                  <w:color w:val="auto"/>
                </w:rPr>
                <w:t>top</w:t>
              </w:r>
            </w:hyperlink>
          </w:p>
        </w:tc>
      </w:tr>
      <w:tr w:rsidR="00401DBB" w:rsidRPr="00613BB9" w14:paraId="3682443D" w14:textId="77777777" w:rsidTr="002C4861">
        <w:tc>
          <w:tcPr>
            <w:tcW w:w="99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732220" w14:textId="77777777" w:rsidR="00401DBB" w:rsidRPr="00613BB9" w:rsidRDefault="00717723" w:rsidP="002C4861">
            <w:pPr>
              <w:rPr>
                <w:rFonts w:ascii="宋体" w:eastAsia="宋体" w:hAnsi="宋体" w:cs="Segoe UI"/>
              </w:rPr>
            </w:pPr>
            <w:hyperlink r:id="rId162" w:anchor="smileys--emotion" w:history="1">
              <w:r w:rsidR="00401DBB" w:rsidRPr="00613BB9">
                <w:rPr>
                  <w:rStyle w:val="a4"/>
                  <w:rFonts w:ascii="宋体" w:eastAsia="宋体" w:hAnsi="宋体" w:cs="Segoe UI"/>
                  <w:color w:val="auto"/>
                </w:rPr>
                <w:t>top</w:t>
              </w:r>
            </w:hyperlink>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F0D25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C2D7C3" w14:textId="77777777" w:rsidR="00401DBB" w:rsidRPr="00613BB9" w:rsidRDefault="00401DBB" w:rsidP="002C4861">
            <w:pPr>
              <w:jc w:val="left"/>
              <w:rPr>
                <w:rFonts w:ascii="宋体" w:eastAsia="宋体" w:hAnsi="宋体" w:cs="Segoe UI"/>
              </w:rPr>
            </w:pPr>
            <w:r w:rsidRPr="00613BB9">
              <w:rPr>
                <w:rStyle w:val="HTML1"/>
                <w:sz w:val="20"/>
                <w:szCs w:val="20"/>
              </w:rPr>
              <w:t>:woozy_face:</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DBFA2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28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1796DC" w14:textId="77777777" w:rsidR="00401DBB" w:rsidRPr="00613BB9" w:rsidRDefault="00401DBB" w:rsidP="002C4861">
            <w:pPr>
              <w:jc w:val="left"/>
              <w:rPr>
                <w:rFonts w:ascii="宋体" w:eastAsia="宋体" w:hAnsi="宋体" w:cs="Segoe UI"/>
              </w:rPr>
            </w:pPr>
            <w:r w:rsidRPr="00613BB9">
              <w:rPr>
                <w:rStyle w:val="HTML1"/>
                <w:sz w:val="20"/>
                <w:szCs w:val="20"/>
              </w:rPr>
              <w:t>:dizzy_face:</w:t>
            </w:r>
          </w:p>
        </w:tc>
        <w:tc>
          <w:tcPr>
            <w:tcW w:w="99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034BDD" w14:textId="77777777" w:rsidR="00401DBB" w:rsidRPr="00613BB9" w:rsidRDefault="00717723" w:rsidP="002C4861">
            <w:pPr>
              <w:rPr>
                <w:rFonts w:ascii="宋体" w:eastAsia="宋体" w:hAnsi="宋体" w:cs="Segoe UI"/>
              </w:rPr>
            </w:pPr>
            <w:hyperlink r:id="rId163" w:anchor="table-of-contents" w:history="1">
              <w:r w:rsidR="00401DBB" w:rsidRPr="00613BB9">
                <w:rPr>
                  <w:rStyle w:val="a4"/>
                  <w:rFonts w:ascii="宋体" w:eastAsia="宋体" w:hAnsi="宋体" w:cs="Segoe UI"/>
                  <w:color w:val="auto"/>
                </w:rPr>
                <w:t>top</w:t>
              </w:r>
            </w:hyperlink>
          </w:p>
        </w:tc>
      </w:tr>
      <w:tr w:rsidR="00401DBB" w:rsidRPr="00613BB9" w14:paraId="0158D414" w14:textId="77777777" w:rsidTr="002C4861">
        <w:tc>
          <w:tcPr>
            <w:tcW w:w="99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80A1AA" w14:textId="77777777" w:rsidR="00401DBB" w:rsidRPr="00613BB9" w:rsidRDefault="00717723" w:rsidP="002C4861">
            <w:pPr>
              <w:rPr>
                <w:rFonts w:ascii="宋体" w:eastAsia="宋体" w:hAnsi="宋体" w:cs="Segoe UI"/>
              </w:rPr>
            </w:pPr>
            <w:hyperlink r:id="rId164" w:anchor="smileys--emotion" w:history="1">
              <w:r w:rsidR="00401DBB" w:rsidRPr="00613BB9">
                <w:rPr>
                  <w:rStyle w:val="a4"/>
                  <w:rFonts w:ascii="宋体" w:eastAsia="宋体" w:hAnsi="宋体" w:cs="Segoe UI"/>
                  <w:color w:val="auto"/>
                </w:rPr>
                <w:t>top</w:t>
              </w:r>
            </w:hyperlink>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C6D7D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422B5" w14:textId="77777777" w:rsidR="00401DBB" w:rsidRPr="00613BB9" w:rsidRDefault="00401DBB" w:rsidP="002C4861">
            <w:pPr>
              <w:jc w:val="left"/>
              <w:rPr>
                <w:rFonts w:ascii="宋体" w:eastAsia="宋体" w:hAnsi="宋体" w:cs="Segoe UI"/>
              </w:rPr>
            </w:pPr>
            <w:r w:rsidRPr="00613BB9">
              <w:rPr>
                <w:rStyle w:val="HTML1"/>
                <w:sz w:val="20"/>
                <w:szCs w:val="20"/>
              </w:rPr>
              <w:t>:exploding_head:</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C46967" w14:textId="77777777" w:rsidR="00401DBB" w:rsidRPr="00613BB9" w:rsidRDefault="00401DBB" w:rsidP="002C4861">
            <w:pPr>
              <w:rPr>
                <w:rFonts w:ascii="宋体" w:eastAsia="宋体" w:hAnsi="宋体" w:cs="Segoe UI"/>
              </w:rPr>
            </w:pPr>
          </w:p>
        </w:tc>
        <w:tc>
          <w:tcPr>
            <w:tcW w:w="228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0C3A43" w14:textId="77777777" w:rsidR="00401DBB" w:rsidRPr="00613BB9" w:rsidRDefault="00401DBB" w:rsidP="002C4861">
            <w:pPr>
              <w:jc w:val="center"/>
              <w:rPr>
                <w:rFonts w:ascii="宋体" w:eastAsia="宋体" w:hAnsi="宋体" w:cs="Times New Roman"/>
                <w:sz w:val="20"/>
                <w:szCs w:val="20"/>
              </w:rPr>
            </w:pPr>
          </w:p>
        </w:tc>
        <w:tc>
          <w:tcPr>
            <w:tcW w:w="99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23C568" w14:textId="77777777" w:rsidR="00401DBB" w:rsidRPr="00613BB9" w:rsidRDefault="00717723" w:rsidP="002C4861">
            <w:pPr>
              <w:rPr>
                <w:rFonts w:ascii="宋体" w:eastAsia="宋体" w:hAnsi="宋体" w:cs="Segoe UI"/>
                <w:sz w:val="24"/>
                <w:szCs w:val="24"/>
              </w:rPr>
            </w:pPr>
            <w:hyperlink r:id="rId165" w:anchor="table-of-contents" w:history="1">
              <w:r w:rsidR="00401DBB" w:rsidRPr="00613BB9">
                <w:rPr>
                  <w:rStyle w:val="a4"/>
                  <w:rFonts w:ascii="宋体" w:eastAsia="宋体" w:hAnsi="宋体" w:cs="Segoe UI"/>
                  <w:color w:val="auto"/>
                </w:rPr>
                <w:t>top</w:t>
              </w:r>
            </w:hyperlink>
          </w:p>
        </w:tc>
      </w:tr>
    </w:tbl>
    <w:p w14:paraId="47CCC251" w14:textId="77777777" w:rsidR="00401DBB" w:rsidRPr="00613BB9" w:rsidRDefault="00401DBB" w:rsidP="00401DBB">
      <w:pPr>
        <w:pStyle w:val="4"/>
        <w:rPr>
          <w:rFonts w:ascii="宋体" w:eastAsia="宋体" w:hAnsi="宋体" w:cs="Segoe UI"/>
        </w:rPr>
      </w:pPr>
      <w:bookmarkStart w:id="100" w:name="_Toc46394717"/>
      <w:r w:rsidRPr="00613BB9">
        <w:rPr>
          <w:rFonts w:ascii="宋体" w:eastAsia="宋体" w:hAnsi="宋体" w:cs="Segoe UI"/>
        </w:rPr>
        <w:lastRenderedPageBreak/>
        <w:t>Face Hat</w:t>
      </w:r>
      <w:bookmarkEnd w:id="100"/>
    </w:p>
    <w:tbl>
      <w:tblPr>
        <w:tblW w:w="9166" w:type="dxa"/>
        <w:shd w:val="clear" w:color="auto" w:fill="FFFFFF"/>
        <w:tblCellMar>
          <w:top w:w="15" w:type="dxa"/>
          <w:left w:w="15" w:type="dxa"/>
          <w:bottom w:w="15" w:type="dxa"/>
          <w:right w:w="15" w:type="dxa"/>
        </w:tblCellMar>
        <w:tblLook w:val="04A0" w:firstRow="1" w:lastRow="0" w:firstColumn="1" w:lastColumn="0" w:noHBand="0" w:noVBand="1"/>
      </w:tblPr>
      <w:tblGrid>
        <w:gridCol w:w="1215"/>
        <w:gridCol w:w="1221"/>
        <w:gridCol w:w="2403"/>
        <w:gridCol w:w="1221"/>
        <w:gridCol w:w="1890"/>
        <w:gridCol w:w="1216"/>
      </w:tblGrid>
      <w:tr w:rsidR="00613BB9" w:rsidRPr="00613BB9" w14:paraId="1BAD31A5"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4784B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BB41A9"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24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D2E0C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066A8B"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8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32232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7B3BAE" w14:textId="77777777" w:rsidR="00401DBB" w:rsidRPr="00613BB9" w:rsidRDefault="00401DBB" w:rsidP="002C4861">
            <w:pPr>
              <w:spacing w:after="240"/>
              <w:jc w:val="center"/>
              <w:rPr>
                <w:rFonts w:ascii="宋体" w:eastAsia="宋体" w:hAnsi="宋体" w:cs="Segoe UI"/>
                <w:b/>
                <w:bCs/>
              </w:rPr>
            </w:pPr>
          </w:p>
        </w:tc>
      </w:tr>
      <w:tr w:rsidR="00613BB9" w:rsidRPr="00613BB9" w14:paraId="4721A72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563997" w14:textId="77777777" w:rsidR="00401DBB" w:rsidRPr="00613BB9" w:rsidRDefault="00717723" w:rsidP="002C4861">
            <w:pPr>
              <w:spacing w:after="240"/>
              <w:jc w:val="left"/>
              <w:rPr>
                <w:rFonts w:ascii="宋体" w:eastAsia="宋体" w:hAnsi="宋体" w:cs="Segoe UI"/>
                <w:sz w:val="24"/>
                <w:szCs w:val="24"/>
              </w:rPr>
            </w:pPr>
            <w:hyperlink r:id="rId16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EC4DF8"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24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77DD18" w14:textId="77777777" w:rsidR="00401DBB" w:rsidRPr="00613BB9" w:rsidRDefault="00401DBB" w:rsidP="002C4861">
            <w:pPr>
              <w:jc w:val="left"/>
              <w:rPr>
                <w:rFonts w:ascii="宋体" w:eastAsia="宋体" w:hAnsi="宋体" w:cs="Segoe UI"/>
              </w:rPr>
            </w:pPr>
            <w:r w:rsidRPr="00613BB9">
              <w:rPr>
                <w:rStyle w:val="HTML1"/>
                <w:sz w:val="20"/>
                <w:szCs w:val="20"/>
              </w:rPr>
              <w:t>:cowboy_hat_face: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69857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8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31CC00" w14:textId="77777777" w:rsidR="00401DBB" w:rsidRPr="00613BB9" w:rsidRDefault="00401DBB" w:rsidP="002C4861">
            <w:pPr>
              <w:jc w:val="left"/>
              <w:rPr>
                <w:rFonts w:ascii="宋体" w:eastAsia="宋体" w:hAnsi="宋体" w:cs="Segoe UI"/>
              </w:rPr>
            </w:pPr>
            <w:r w:rsidRPr="00613BB9">
              <w:rPr>
                <w:rStyle w:val="HTML1"/>
                <w:sz w:val="20"/>
                <w:szCs w:val="20"/>
              </w:rPr>
              <w:t>:partying_face: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6BC998" w14:textId="77777777" w:rsidR="00401DBB" w:rsidRPr="00613BB9" w:rsidRDefault="00717723" w:rsidP="002C4861">
            <w:pPr>
              <w:rPr>
                <w:rFonts w:ascii="宋体" w:eastAsia="宋体" w:hAnsi="宋体" w:cs="Segoe UI"/>
              </w:rPr>
            </w:pPr>
            <w:hyperlink r:id="rId167" w:anchor="table-of-contents" w:history="1">
              <w:r w:rsidR="00401DBB" w:rsidRPr="00613BB9">
                <w:rPr>
                  <w:rStyle w:val="a4"/>
                  <w:rFonts w:ascii="宋体" w:eastAsia="宋体" w:hAnsi="宋体" w:cs="Segoe UI"/>
                  <w:color w:val="auto"/>
                </w:rPr>
                <w:t>top</w:t>
              </w:r>
            </w:hyperlink>
          </w:p>
        </w:tc>
      </w:tr>
    </w:tbl>
    <w:p w14:paraId="71160D35" w14:textId="77777777" w:rsidR="00401DBB" w:rsidRPr="00613BB9" w:rsidRDefault="00401DBB" w:rsidP="00401DBB">
      <w:pPr>
        <w:pStyle w:val="4"/>
        <w:rPr>
          <w:rFonts w:ascii="宋体" w:eastAsia="宋体" w:hAnsi="宋体" w:cs="Segoe UI"/>
        </w:rPr>
      </w:pPr>
      <w:bookmarkStart w:id="101" w:name="_Toc46394718"/>
      <w:r w:rsidRPr="00613BB9">
        <w:rPr>
          <w:rFonts w:ascii="宋体" w:eastAsia="宋体" w:hAnsi="宋体" w:cs="Segoe UI"/>
        </w:rPr>
        <w:t>Face Glasses</w:t>
      </w:r>
      <w:bookmarkEnd w:id="101"/>
    </w:p>
    <w:tbl>
      <w:tblPr>
        <w:tblW w:w="8923" w:type="dxa"/>
        <w:shd w:val="clear" w:color="auto" w:fill="FFFFFF"/>
        <w:tblCellMar>
          <w:top w:w="15" w:type="dxa"/>
          <w:left w:w="15" w:type="dxa"/>
          <w:bottom w:w="15" w:type="dxa"/>
          <w:right w:w="15" w:type="dxa"/>
        </w:tblCellMar>
        <w:tblLook w:val="04A0" w:firstRow="1" w:lastRow="0" w:firstColumn="1" w:lastColumn="0" w:noHBand="0" w:noVBand="1"/>
      </w:tblPr>
      <w:tblGrid>
        <w:gridCol w:w="1533"/>
        <w:gridCol w:w="1541"/>
        <w:gridCol w:w="1930"/>
        <w:gridCol w:w="1541"/>
        <w:gridCol w:w="1600"/>
        <w:gridCol w:w="778"/>
      </w:tblGrid>
      <w:tr w:rsidR="00613BB9" w:rsidRPr="00613BB9" w14:paraId="654A23E3"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059121"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9D87F6"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1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75D4A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6B5D1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16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DFEA9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7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378084" w14:textId="77777777" w:rsidR="00401DBB" w:rsidRPr="00613BB9" w:rsidRDefault="00401DBB" w:rsidP="002C4861">
            <w:pPr>
              <w:spacing w:after="240"/>
              <w:jc w:val="center"/>
              <w:rPr>
                <w:rFonts w:ascii="宋体" w:eastAsia="宋体" w:hAnsi="宋体" w:cs="Segoe UI"/>
                <w:b/>
                <w:bCs/>
              </w:rPr>
            </w:pPr>
          </w:p>
        </w:tc>
      </w:tr>
      <w:tr w:rsidR="00613BB9" w:rsidRPr="00613BB9" w14:paraId="15EFEBC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4FB6CB" w14:textId="77777777" w:rsidR="00401DBB" w:rsidRPr="00613BB9" w:rsidRDefault="00717723" w:rsidP="002C4861">
            <w:pPr>
              <w:spacing w:after="240"/>
              <w:jc w:val="left"/>
              <w:rPr>
                <w:rFonts w:ascii="宋体" w:eastAsia="宋体" w:hAnsi="宋体" w:cs="Segoe UI"/>
                <w:sz w:val="24"/>
                <w:szCs w:val="24"/>
              </w:rPr>
            </w:pPr>
            <w:hyperlink r:id="rId16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248933"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1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B0423D" w14:textId="77777777" w:rsidR="00401DBB" w:rsidRPr="00613BB9" w:rsidRDefault="00401DBB" w:rsidP="002C4861">
            <w:pPr>
              <w:jc w:val="left"/>
              <w:rPr>
                <w:rFonts w:ascii="宋体" w:eastAsia="宋体" w:hAnsi="宋体" w:cs="Segoe UI"/>
              </w:rPr>
            </w:pPr>
            <w:r w:rsidRPr="00613BB9">
              <w:rPr>
                <w:rStyle w:val="HTML1"/>
                <w:sz w:val="20"/>
                <w:szCs w:val="20"/>
              </w:rPr>
              <w:t>:sunglasses: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EA20C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6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F7A366" w14:textId="77777777" w:rsidR="00401DBB" w:rsidRPr="00613BB9" w:rsidRDefault="00401DBB" w:rsidP="002C4861">
            <w:pPr>
              <w:jc w:val="left"/>
              <w:rPr>
                <w:rFonts w:ascii="宋体" w:eastAsia="宋体" w:hAnsi="宋体" w:cs="Segoe UI"/>
              </w:rPr>
            </w:pPr>
            <w:r w:rsidRPr="00613BB9">
              <w:rPr>
                <w:rStyle w:val="HTML1"/>
                <w:sz w:val="20"/>
                <w:szCs w:val="20"/>
              </w:rPr>
              <w:t>:nerd_face:</w:t>
            </w:r>
          </w:p>
        </w:tc>
        <w:tc>
          <w:tcPr>
            <w:tcW w:w="7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442945" w14:textId="77777777" w:rsidR="00401DBB" w:rsidRPr="00613BB9" w:rsidRDefault="00717723" w:rsidP="002C4861">
            <w:pPr>
              <w:rPr>
                <w:rFonts w:ascii="宋体" w:eastAsia="宋体" w:hAnsi="宋体" w:cs="Segoe UI"/>
              </w:rPr>
            </w:pPr>
            <w:hyperlink r:id="rId169" w:anchor="table-of-contents" w:history="1">
              <w:r w:rsidR="00401DBB" w:rsidRPr="00613BB9">
                <w:rPr>
                  <w:rStyle w:val="a4"/>
                  <w:rFonts w:ascii="宋体" w:eastAsia="宋体" w:hAnsi="宋体" w:cs="Segoe UI"/>
                  <w:color w:val="auto"/>
                </w:rPr>
                <w:t>top</w:t>
              </w:r>
            </w:hyperlink>
          </w:p>
        </w:tc>
      </w:tr>
      <w:tr w:rsidR="00613BB9" w:rsidRPr="00613BB9" w14:paraId="2AE041F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35D6A3" w14:textId="77777777" w:rsidR="00401DBB" w:rsidRPr="00613BB9" w:rsidRDefault="00717723" w:rsidP="002C4861">
            <w:pPr>
              <w:rPr>
                <w:rFonts w:ascii="宋体" w:eastAsia="宋体" w:hAnsi="宋体" w:cs="Segoe UI"/>
              </w:rPr>
            </w:pPr>
            <w:hyperlink r:id="rId17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7809C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9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1BD39C" w14:textId="77777777" w:rsidR="00401DBB" w:rsidRPr="00613BB9" w:rsidRDefault="00401DBB" w:rsidP="002C4861">
            <w:pPr>
              <w:jc w:val="left"/>
              <w:rPr>
                <w:rFonts w:ascii="宋体" w:eastAsia="宋体" w:hAnsi="宋体" w:cs="Segoe UI"/>
              </w:rPr>
            </w:pPr>
            <w:r w:rsidRPr="00613BB9">
              <w:rPr>
                <w:rStyle w:val="HTML1"/>
                <w:sz w:val="20"/>
                <w:szCs w:val="20"/>
              </w:rPr>
              <w:t>:monocle_face: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91E9F9" w14:textId="77777777" w:rsidR="00401DBB" w:rsidRPr="00613BB9" w:rsidRDefault="00401DBB" w:rsidP="002C4861">
            <w:pPr>
              <w:rPr>
                <w:rFonts w:ascii="宋体" w:eastAsia="宋体" w:hAnsi="宋体" w:cs="Segoe UI"/>
              </w:rPr>
            </w:pPr>
          </w:p>
        </w:tc>
        <w:tc>
          <w:tcPr>
            <w:tcW w:w="16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CA01A6" w14:textId="77777777" w:rsidR="00401DBB" w:rsidRPr="00613BB9" w:rsidRDefault="00401DBB" w:rsidP="002C4861">
            <w:pPr>
              <w:jc w:val="center"/>
              <w:rPr>
                <w:rFonts w:ascii="宋体" w:eastAsia="宋体" w:hAnsi="宋体" w:cs="Times New Roman"/>
                <w:sz w:val="20"/>
                <w:szCs w:val="20"/>
              </w:rPr>
            </w:pPr>
          </w:p>
        </w:tc>
        <w:tc>
          <w:tcPr>
            <w:tcW w:w="77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AE1173" w14:textId="77777777" w:rsidR="00401DBB" w:rsidRPr="00613BB9" w:rsidRDefault="00717723" w:rsidP="002C4861">
            <w:pPr>
              <w:rPr>
                <w:rFonts w:ascii="宋体" w:eastAsia="宋体" w:hAnsi="宋体" w:cs="Segoe UI"/>
                <w:sz w:val="24"/>
                <w:szCs w:val="24"/>
              </w:rPr>
            </w:pPr>
            <w:hyperlink r:id="rId171" w:anchor="table-of-contents" w:history="1">
              <w:r w:rsidR="00401DBB" w:rsidRPr="00613BB9">
                <w:rPr>
                  <w:rStyle w:val="a4"/>
                  <w:rFonts w:ascii="宋体" w:eastAsia="宋体" w:hAnsi="宋体" w:cs="Segoe UI"/>
                  <w:color w:val="auto"/>
                </w:rPr>
                <w:t>top</w:t>
              </w:r>
            </w:hyperlink>
          </w:p>
        </w:tc>
      </w:tr>
    </w:tbl>
    <w:p w14:paraId="784E9A3B" w14:textId="77777777" w:rsidR="00401DBB" w:rsidRPr="00613BB9" w:rsidRDefault="00401DBB" w:rsidP="00401DBB">
      <w:pPr>
        <w:pStyle w:val="4"/>
        <w:rPr>
          <w:rFonts w:ascii="宋体" w:eastAsia="宋体" w:hAnsi="宋体" w:cs="Segoe UI"/>
        </w:rPr>
      </w:pPr>
      <w:bookmarkStart w:id="102" w:name="_Toc46394719"/>
      <w:r w:rsidRPr="00613BB9">
        <w:rPr>
          <w:rFonts w:ascii="宋体" w:eastAsia="宋体" w:hAnsi="宋体" w:cs="Segoe UI"/>
        </w:rPr>
        <w:t>Face Concerned</w:t>
      </w:r>
      <w:bookmarkEnd w:id="102"/>
    </w:p>
    <w:tbl>
      <w:tblPr>
        <w:tblW w:w="9810" w:type="dxa"/>
        <w:shd w:val="clear" w:color="auto" w:fill="FFFFFF"/>
        <w:tblCellMar>
          <w:top w:w="15" w:type="dxa"/>
          <w:left w:w="15" w:type="dxa"/>
          <w:bottom w:w="15" w:type="dxa"/>
          <w:right w:w="15" w:type="dxa"/>
        </w:tblCellMar>
        <w:tblLook w:val="04A0" w:firstRow="1" w:lastRow="0" w:firstColumn="1" w:lastColumn="0" w:noHBand="0" w:noVBand="1"/>
      </w:tblPr>
      <w:tblGrid>
        <w:gridCol w:w="1020"/>
        <w:gridCol w:w="1025"/>
        <w:gridCol w:w="3030"/>
        <w:gridCol w:w="1025"/>
        <w:gridCol w:w="2690"/>
        <w:gridCol w:w="1020"/>
      </w:tblGrid>
      <w:tr w:rsidR="00613BB9" w:rsidRPr="00613BB9" w14:paraId="1394BCFC"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7FC7E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2526DD"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50B17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B42EF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219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7B922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A3A244" w14:textId="77777777" w:rsidR="00401DBB" w:rsidRPr="00613BB9" w:rsidRDefault="00401DBB" w:rsidP="002C4861">
            <w:pPr>
              <w:spacing w:after="240"/>
              <w:jc w:val="center"/>
              <w:rPr>
                <w:rFonts w:ascii="宋体" w:eastAsia="宋体" w:hAnsi="宋体" w:cs="Segoe UI"/>
                <w:b/>
                <w:bCs/>
              </w:rPr>
            </w:pPr>
          </w:p>
        </w:tc>
      </w:tr>
      <w:tr w:rsidR="00613BB9" w:rsidRPr="00613BB9" w14:paraId="1FD92A6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22BE74" w14:textId="77777777" w:rsidR="00401DBB" w:rsidRPr="00613BB9" w:rsidRDefault="00717723" w:rsidP="002C4861">
            <w:pPr>
              <w:spacing w:after="240"/>
              <w:jc w:val="left"/>
              <w:rPr>
                <w:rFonts w:ascii="宋体" w:eastAsia="宋体" w:hAnsi="宋体" w:cs="Segoe UI"/>
                <w:sz w:val="24"/>
                <w:szCs w:val="24"/>
              </w:rPr>
            </w:pPr>
            <w:hyperlink r:id="rId17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F136BD"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DDF42" w14:textId="77777777" w:rsidR="00401DBB" w:rsidRPr="00613BB9" w:rsidRDefault="00401DBB" w:rsidP="002C4861">
            <w:pPr>
              <w:jc w:val="left"/>
              <w:rPr>
                <w:rFonts w:ascii="宋体" w:eastAsia="宋体" w:hAnsi="宋体" w:cs="Segoe UI"/>
              </w:rPr>
            </w:pPr>
            <w:r w:rsidRPr="00613BB9">
              <w:rPr>
                <w:rStyle w:val="HTML1"/>
                <w:sz w:val="20"/>
                <w:szCs w:val="20"/>
              </w:rPr>
              <w:t>:confused: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FA9E5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999F17" w14:textId="77777777" w:rsidR="00401DBB" w:rsidRPr="00613BB9" w:rsidRDefault="00401DBB" w:rsidP="002C4861">
            <w:pPr>
              <w:jc w:val="left"/>
              <w:rPr>
                <w:rFonts w:ascii="宋体" w:eastAsia="宋体" w:hAnsi="宋体" w:cs="Segoe UI"/>
              </w:rPr>
            </w:pPr>
            <w:r w:rsidRPr="00613BB9">
              <w:rPr>
                <w:rStyle w:val="HTML1"/>
                <w:sz w:val="20"/>
                <w:szCs w:val="20"/>
              </w:rPr>
              <w:t>:worried: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78F844" w14:textId="77777777" w:rsidR="00401DBB" w:rsidRPr="00613BB9" w:rsidRDefault="00717723" w:rsidP="002C4861">
            <w:pPr>
              <w:rPr>
                <w:rFonts w:ascii="宋体" w:eastAsia="宋体" w:hAnsi="宋体" w:cs="Segoe UI"/>
              </w:rPr>
            </w:pPr>
            <w:hyperlink r:id="rId173" w:anchor="table-of-contents" w:history="1">
              <w:r w:rsidR="00401DBB" w:rsidRPr="00613BB9">
                <w:rPr>
                  <w:rStyle w:val="a4"/>
                  <w:rFonts w:ascii="宋体" w:eastAsia="宋体" w:hAnsi="宋体" w:cs="Segoe UI"/>
                  <w:color w:val="auto"/>
                </w:rPr>
                <w:t>top</w:t>
              </w:r>
            </w:hyperlink>
          </w:p>
        </w:tc>
      </w:tr>
      <w:tr w:rsidR="00613BB9" w:rsidRPr="00613BB9" w14:paraId="4A56D4B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3CD296" w14:textId="77777777" w:rsidR="00401DBB" w:rsidRPr="00613BB9" w:rsidRDefault="00717723" w:rsidP="002C4861">
            <w:pPr>
              <w:rPr>
                <w:rFonts w:ascii="宋体" w:eastAsia="宋体" w:hAnsi="宋体" w:cs="Segoe UI"/>
              </w:rPr>
            </w:pPr>
            <w:hyperlink r:id="rId17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67B98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45659A" w14:textId="77777777" w:rsidR="00401DBB" w:rsidRPr="00613BB9" w:rsidRDefault="00401DBB" w:rsidP="002C4861">
            <w:pPr>
              <w:jc w:val="left"/>
              <w:rPr>
                <w:rFonts w:ascii="宋体" w:eastAsia="宋体" w:hAnsi="宋体" w:cs="Segoe UI"/>
              </w:rPr>
            </w:pPr>
            <w:r w:rsidRPr="00613BB9">
              <w:rPr>
                <w:rStyle w:val="HTML1"/>
                <w:sz w:val="20"/>
                <w:szCs w:val="20"/>
              </w:rPr>
              <w:t>:slightly_frowning_face: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57C4E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2A74DD" w14:textId="77777777" w:rsidR="00401DBB" w:rsidRPr="00613BB9" w:rsidRDefault="00401DBB" w:rsidP="002C4861">
            <w:pPr>
              <w:jc w:val="left"/>
              <w:rPr>
                <w:rFonts w:ascii="宋体" w:eastAsia="宋体" w:hAnsi="宋体" w:cs="Segoe UI"/>
              </w:rPr>
            </w:pPr>
            <w:r w:rsidRPr="00613BB9">
              <w:rPr>
                <w:rStyle w:val="HTML1"/>
                <w:sz w:val="20"/>
                <w:szCs w:val="20"/>
              </w:rPr>
              <w:t>:frowning_face: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D22809" w14:textId="77777777" w:rsidR="00401DBB" w:rsidRPr="00613BB9" w:rsidRDefault="00717723" w:rsidP="002C4861">
            <w:pPr>
              <w:rPr>
                <w:rFonts w:ascii="宋体" w:eastAsia="宋体" w:hAnsi="宋体" w:cs="Segoe UI"/>
              </w:rPr>
            </w:pPr>
            <w:hyperlink r:id="rId175" w:anchor="table-of-contents" w:history="1">
              <w:r w:rsidR="00401DBB" w:rsidRPr="00613BB9">
                <w:rPr>
                  <w:rStyle w:val="a4"/>
                  <w:rFonts w:ascii="宋体" w:eastAsia="宋体" w:hAnsi="宋体" w:cs="Segoe UI"/>
                  <w:color w:val="auto"/>
                </w:rPr>
                <w:t>top</w:t>
              </w:r>
            </w:hyperlink>
          </w:p>
        </w:tc>
      </w:tr>
      <w:tr w:rsidR="00613BB9" w:rsidRPr="00613BB9" w14:paraId="6F3EBF3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2C069E" w14:textId="77777777" w:rsidR="00401DBB" w:rsidRPr="00613BB9" w:rsidRDefault="00717723" w:rsidP="002C4861">
            <w:pPr>
              <w:rPr>
                <w:rFonts w:ascii="宋体" w:eastAsia="宋体" w:hAnsi="宋体" w:cs="Segoe UI"/>
              </w:rPr>
            </w:pPr>
            <w:hyperlink r:id="rId17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0698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13E87E" w14:textId="77777777" w:rsidR="00401DBB" w:rsidRPr="00613BB9" w:rsidRDefault="00401DBB" w:rsidP="002C4861">
            <w:pPr>
              <w:jc w:val="left"/>
              <w:rPr>
                <w:rFonts w:ascii="宋体" w:eastAsia="宋体" w:hAnsi="宋体" w:cs="Segoe UI"/>
              </w:rPr>
            </w:pPr>
            <w:r w:rsidRPr="00613BB9">
              <w:rPr>
                <w:rStyle w:val="HTML1"/>
                <w:sz w:val="20"/>
                <w:szCs w:val="20"/>
              </w:rPr>
              <w:t>:open_mouth: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CB1B2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DD072C" w14:textId="77777777" w:rsidR="00401DBB" w:rsidRPr="00613BB9" w:rsidRDefault="00401DBB" w:rsidP="002C4861">
            <w:pPr>
              <w:jc w:val="left"/>
              <w:rPr>
                <w:rFonts w:ascii="宋体" w:eastAsia="宋体" w:hAnsi="宋体" w:cs="Segoe UI"/>
              </w:rPr>
            </w:pPr>
            <w:r w:rsidRPr="00613BB9">
              <w:rPr>
                <w:rStyle w:val="HTML1"/>
                <w:sz w:val="20"/>
                <w:szCs w:val="20"/>
              </w:rPr>
              <w:t>:hushed: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690DB0" w14:textId="77777777" w:rsidR="00401DBB" w:rsidRPr="00613BB9" w:rsidRDefault="00717723" w:rsidP="002C4861">
            <w:pPr>
              <w:rPr>
                <w:rFonts w:ascii="宋体" w:eastAsia="宋体" w:hAnsi="宋体" w:cs="Segoe UI"/>
              </w:rPr>
            </w:pPr>
            <w:hyperlink r:id="rId177" w:anchor="table-of-contents" w:history="1">
              <w:r w:rsidR="00401DBB" w:rsidRPr="00613BB9">
                <w:rPr>
                  <w:rStyle w:val="a4"/>
                  <w:rFonts w:ascii="宋体" w:eastAsia="宋体" w:hAnsi="宋体" w:cs="Segoe UI"/>
                  <w:color w:val="auto"/>
                </w:rPr>
                <w:t>top</w:t>
              </w:r>
            </w:hyperlink>
          </w:p>
        </w:tc>
      </w:tr>
      <w:tr w:rsidR="00613BB9" w:rsidRPr="00613BB9" w14:paraId="00314B7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3AE6F1" w14:textId="77777777" w:rsidR="00401DBB" w:rsidRPr="00613BB9" w:rsidRDefault="00717723" w:rsidP="002C4861">
            <w:pPr>
              <w:rPr>
                <w:rFonts w:ascii="宋体" w:eastAsia="宋体" w:hAnsi="宋体" w:cs="Segoe UI"/>
              </w:rPr>
            </w:pPr>
            <w:hyperlink r:id="rId17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BA817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06A5BA" w14:textId="77777777" w:rsidR="00401DBB" w:rsidRPr="00613BB9" w:rsidRDefault="00401DBB" w:rsidP="002C4861">
            <w:pPr>
              <w:jc w:val="left"/>
              <w:rPr>
                <w:rFonts w:ascii="宋体" w:eastAsia="宋体" w:hAnsi="宋体" w:cs="Segoe UI"/>
              </w:rPr>
            </w:pPr>
            <w:r w:rsidRPr="00613BB9">
              <w:rPr>
                <w:rStyle w:val="HTML1"/>
                <w:sz w:val="20"/>
                <w:szCs w:val="20"/>
              </w:rPr>
              <w:t>:astonished: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109A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F3AC03" w14:textId="77777777" w:rsidR="00401DBB" w:rsidRPr="00613BB9" w:rsidRDefault="00401DBB" w:rsidP="002C4861">
            <w:pPr>
              <w:jc w:val="left"/>
              <w:rPr>
                <w:rFonts w:ascii="宋体" w:eastAsia="宋体" w:hAnsi="宋体" w:cs="Segoe UI"/>
              </w:rPr>
            </w:pPr>
            <w:r w:rsidRPr="00613BB9">
              <w:rPr>
                <w:rStyle w:val="HTML1"/>
                <w:sz w:val="20"/>
                <w:szCs w:val="20"/>
              </w:rPr>
              <w:t>:flushed: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1AB227" w14:textId="77777777" w:rsidR="00401DBB" w:rsidRPr="00613BB9" w:rsidRDefault="00717723" w:rsidP="002C4861">
            <w:pPr>
              <w:rPr>
                <w:rFonts w:ascii="宋体" w:eastAsia="宋体" w:hAnsi="宋体" w:cs="Segoe UI"/>
              </w:rPr>
            </w:pPr>
            <w:hyperlink r:id="rId179" w:anchor="table-of-contents" w:history="1">
              <w:r w:rsidR="00401DBB" w:rsidRPr="00613BB9">
                <w:rPr>
                  <w:rStyle w:val="a4"/>
                  <w:rFonts w:ascii="宋体" w:eastAsia="宋体" w:hAnsi="宋体" w:cs="Segoe UI"/>
                  <w:color w:val="auto"/>
                </w:rPr>
                <w:t>top</w:t>
              </w:r>
            </w:hyperlink>
          </w:p>
        </w:tc>
      </w:tr>
      <w:tr w:rsidR="00613BB9" w:rsidRPr="00613BB9" w14:paraId="75076A3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2846FA" w14:textId="77777777" w:rsidR="00401DBB" w:rsidRPr="00613BB9" w:rsidRDefault="00717723" w:rsidP="002C4861">
            <w:pPr>
              <w:rPr>
                <w:rFonts w:ascii="宋体" w:eastAsia="宋体" w:hAnsi="宋体" w:cs="Segoe UI"/>
              </w:rPr>
            </w:pPr>
            <w:hyperlink r:id="rId18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37DA9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CA6936" w14:textId="77777777" w:rsidR="00401DBB" w:rsidRPr="00613BB9" w:rsidRDefault="00401DBB" w:rsidP="002C4861">
            <w:pPr>
              <w:jc w:val="left"/>
              <w:rPr>
                <w:rFonts w:ascii="宋体" w:eastAsia="宋体" w:hAnsi="宋体" w:cs="Segoe UI"/>
              </w:rPr>
            </w:pPr>
            <w:r w:rsidRPr="00613BB9">
              <w:rPr>
                <w:rStyle w:val="HTML1"/>
                <w:sz w:val="20"/>
                <w:szCs w:val="20"/>
              </w:rPr>
              <w:t>:pleading_face: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3334F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8343B2" w14:textId="77777777" w:rsidR="00401DBB" w:rsidRPr="00613BB9" w:rsidRDefault="00401DBB" w:rsidP="002C4861">
            <w:pPr>
              <w:jc w:val="left"/>
              <w:rPr>
                <w:rFonts w:ascii="宋体" w:eastAsia="宋体" w:hAnsi="宋体" w:cs="Segoe UI"/>
              </w:rPr>
            </w:pPr>
            <w:r w:rsidRPr="00613BB9">
              <w:rPr>
                <w:rStyle w:val="HTML1"/>
                <w:sz w:val="20"/>
                <w:szCs w:val="20"/>
              </w:rPr>
              <w:t>:frowning: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C8A8FA" w14:textId="77777777" w:rsidR="00401DBB" w:rsidRPr="00613BB9" w:rsidRDefault="00717723" w:rsidP="002C4861">
            <w:pPr>
              <w:rPr>
                <w:rFonts w:ascii="宋体" w:eastAsia="宋体" w:hAnsi="宋体" w:cs="Segoe UI"/>
              </w:rPr>
            </w:pPr>
            <w:hyperlink r:id="rId181" w:anchor="table-of-contents" w:history="1">
              <w:r w:rsidR="00401DBB" w:rsidRPr="00613BB9">
                <w:rPr>
                  <w:rStyle w:val="a4"/>
                  <w:rFonts w:ascii="宋体" w:eastAsia="宋体" w:hAnsi="宋体" w:cs="Segoe UI"/>
                  <w:color w:val="auto"/>
                </w:rPr>
                <w:t>top</w:t>
              </w:r>
            </w:hyperlink>
          </w:p>
        </w:tc>
      </w:tr>
      <w:tr w:rsidR="00613BB9" w:rsidRPr="00613BB9" w14:paraId="39BAAA5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81BECE" w14:textId="77777777" w:rsidR="00401DBB" w:rsidRPr="00613BB9" w:rsidRDefault="00717723" w:rsidP="002C4861">
            <w:pPr>
              <w:rPr>
                <w:rFonts w:ascii="宋体" w:eastAsia="宋体" w:hAnsi="宋体" w:cs="Segoe UI"/>
              </w:rPr>
            </w:pPr>
            <w:hyperlink r:id="rId18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81B8F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A24E59" w14:textId="77777777" w:rsidR="00401DBB" w:rsidRPr="00613BB9" w:rsidRDefault="00401DBB" w:rsidP="002C4861">
            <w:pPr>
              <w:jc w:val="left"/>
              <w:rPr>
                <w:rFonts w:ascii="宋体" w:eastAsia="宋体" w:hAnsi="宋体" w:cs="Segoe UI"/>
              </w:rPr>
            </w:pPr>
            <w:r w:rsidRPr="00613BB9">
              <w:rPr>
                <w:rStyle w:val="HTML1"/>
                <w:sz w:val="20"/>
                <w:szCs w:val="20"/>
              </w:rPr>
              <w:t>:anguished: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A48C0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9C4D91" w14:textId="77777777" w:rsidR="00401DBB" w:rsidRPr="00613BB9" w:rsidRDefault="00401DBB" w:rsidP="002C4861">
            <w:pPr>
              <w:jc w:val="left"/>
              <w:rPr>
                <w:rFonts w:ascii="宋体" w:eastAsia="宋体" w:hAnsi="宋体" w:cs="Segoe UI"/>
              </w:rPr>
            </w:pPr>
            <w:r w:rsidRPr="00613BB9">
              <w:rPr>
                <w:rStyle w:val="HTML1"/>
                <w:sz w:val="20"/>
                <w:szCs w:val="20"/>
              </w:rPr>
              <w:t>:fearful: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8A4E4" w14:textId="77777777" w:rsidR="00401DBB" w:rsidRPr="00613BB9" w:rsidRDefault="00717723" w:rsidP="002C4861">
            <w:pPr>
              <w:rPr>
                <w:rFonts w:ascii="宋体" w:eastAsia="宋体" w:hAnsi="宋体" w:cs="Segoe UI"/>
              </w:rPr>
            </w:pPr>
            <w:hyperlink r:id="rId183" w:anchor="table-of-contents" w:history="1">
              <w:r w:rsidR="00401DBB" w:rsidRPr="00613BB9">
                <w:rPr>
                  <w:rStyle w:val="a4"/>
                  <w:rFonts w:ascii="宋体" w:eastAsia="宋体" w:hAnsi="宋体" w:cs="Segoe UI"/>
                  <w:color w:val="auto"/>
                </w:rPr>
                <w:t>top</w:t>
              </w:r>
            </w:hyperlink>
          </w:p>
        </w:tc>
      </w:tr>
      <w:tr w:rsidR="00613BB9" w:rsidRPr="00613BB9" w14:paraId="164EE24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260B46" w14:textId="77777777" w:rsidR="00401DBB" w:rsidRPr="00613BB9" w:rsidRDefault="00717723" w:rsidP="002C4861">
            <w:pPr>
              <w:rPr>
                <w:rFonts w:ascii="宋体" w:eastAsia="宋体" w:hAnsi="宋体" w:cs="Segoe UI"/>
              </w:rPr>
            </w:pPr>
            <w:hyperlink r:id="rId18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B485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62BECC" w14:textId="77777777" w:rsidR="00401DBB" w:rsidRPr="00613BB9" w:rsidRDefault="00401DBB" w:rsidP="002C4861">
            <w:pPr>
              <w:jc w:val="left"/>
              <w:rPr>
                <w:rFonts w:ascii="宋体" w:eastAsia="宋体" w:hAnsi="宋体" w:cs="Segoe UI"/>
              </w:rPr>
            </w:pPr>
            <w:r w:rsidRPr="00613BB9">
              <w:rPr>
                <w:rStyle w:val="HTML1"/>
                <w:sz w:val="20"/>
                <w:szCs w:val="20"/>
              </w:rPr>
              <w:t>:cold_sweat: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3E4A6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B88D3C" w14:textId="77777777" w:rsidR="00401DBB" w:rsidRPr="00613BB9" w:rsidRDefault="00401DBB" w:rsidP="002C4861">
            <w:pPr>
              <w:jc w:val="left"/>
              <w:rPr>
                <w:rFonts w:ascii="宋体" w:eastAsia="宋体" w:hAnsi="宋体" w:cs="Segoe UI"/>
              </w:rPr>
            </w:pPr>
            <w:r w:rsidRPr="00613BB9">
              <w:rPr>
                <w:rStyle w:val="HTML1"/>
                <w:sz w:val="20"/>
                <w:szCs w:val="20"/>
              </w:rPr>
              <w:t>:disappointed_relieved: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0F0565" w14:textId="77777777" w:rsidR="00401DBB" w:rsidRPr="00613BB9" w:rsidRDefault="00717723" w:rsidP="002C4861">
            <w:pPr>
              <w:rPr>
                <w:rFonts w:ascii="宋体" w:eastAsia="宋体" w:hAnsi="宋体" w:cs="Segoe UI"/>
              </w:rPr>
            </w:pPr>
            <w:hyperlink r:id="rId185" w:anchor="table-of-contents" w:history="1">
              <w:r w:rsidR="00401DBB" w:rsidRPr="00613BB9">
                <w:rPr>
                  <w:rStyle w:val="a4"/>
                  <w:rFonts w:ascii="宋体" w:eastAsia="宋体" w:hAnsi="宋体" w:cs="Segoe UI"/>
                  <w:color w:val="auto"/>
                </w:rPr>
                <w:t>top</w:t>
              </w:r>
            </w:hyperlink>
          </w:p>
        </w:tc>
      </w:tr>
      <w:tr w:rsidR="00613BB9" w:rsidRPr="00613BB9" w14:paraId="510EABD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4BE841" w14:textId="77777777" w:rsidR="00401DBB" w:rsidRPr="00613BB9" w:rsidRDefault="00717723" w:rsidP="002C4861">
            <w:pPr>
              <w:rPr>
                <w:rFonts w:ascii="宋体" w:eastAsia="宋体" w:hAnsi="宋体" w:cs="Segoe UI"/>
              </w:rPr>
            </w:pPr>
            <w:hyperlink r:id="rId18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19E85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F44793" w14:textId="77777777" w:rsidR="00401DBB" w:rsidRPr="00613BB9" w:rsidRDefault="00401DBB" w:rsidP="002C4861">
            <w:pPr>
              <w:jc w:val="left"/>
              <w:rPr>
                <w:rFonts w:ascii="宋体" w:eastAsia="宋体" w:hAnsi="宋体" w:cs="Segoe UI"/>
              </w:rPr>
            </w:pPr>
            <w:r w:rsidRPr="00613BB9">
              <w:rPr>
                <w:rStyle w:val="HTML1"/>
                <w:sz w:val="20"/>
                <w:szCs w:val="20"/>
              </w:rPr>
              <w:t>:cry: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6A9BA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E354C7" w14:textId="77777777" w:rsidR="00401DBB" w:rsidRPr="00613BB9" w:rsidRDefault="00401DBB" w:rsidP="002C4861">
            <w:pPr>
              <w:jc w:val="left"/>
              <w:rPr>
                <w:rFonts w:ascii="宋体" w:eastAsia="宋体" w:hAnsi="宋体" w:cs="Segoe UI"/>
              </w:rPr>
            </w:pPr>
            <w:r w:rsidRPr="00613BB9">
              <w:rPr>
                <w:rStyle w:val="HTML1"/>
                <w:sz w:val="20"/>
                <w:szCs w:val="20"/>
              </w:rPr>
              <w:t>:sob: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3825CB" w14:textId="77777777" w:rsidR="00401DBB" w:rsidRPr="00613BB9" w:rsidRDefault="00717723" w:rsidP="002C4861">
            <w:pPr>
              <w:rPr>
                <w:rFonts w:ascii="宋体" w:eastAsia="宋体" w:hAnsi="宋体" w:cs="Segoe UI"/>
              </w:rPr>
            </w:pPr>
            <w:hyperlink r:id="rId187" w:anchor="table-of-contents" w:history="1">
              <w:r w:rsidR="00401DBB" w:rsidRPr="00613BB9">
                <w:rPr>
                  <w:rStyle w:val="a4"/>
                  <w:rFonts w:ascii="宋体" w:eastAsia="宋体" w:hAnsi="宋体" w:cs="Segoe UI"/>
                  <w:color w:val="auto"/>
                </w:rPr>
                <w:t>top</w:t>
              </w:r>
            </w:hyperlink>
          </w:p>
        </w:tc>
      </w:tr>
      <w:tr w:rsidR="00613BB9" w:rsidRPr="00613BB9" w14:paraId="6DBBD9D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E45CA9" w14:textId="77777777" w:rsidR="00401DBB" w:rsidRPr="00613BB9" w:rsidRDefault="00717723" w:rsidP="002C4861">
            <w:pPr>
              <w:rPr>
                <w:rFonts w:ascii="宋体" w:eastAsia="宋体" w:hAnsi="宋体" w:cs="Segoe UI"/>
              </w:rPr>
            </w:pPr>
            <w:hyperlink r:id="rId18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C3804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1D2F89" w14:textId="77777777" w:rsidR="00401DBB" w:rsidRPr="00613BB9" w:rsidRDefault="00401DBB" w:rsidP="002C4861">
            <w:pPr>
              <w:jc w:val="left"/>
              <w:rPr>
                <w:rFonts w:ascii="宋体" w:eastAsia="宋体" w:hAnsi="宋体" w:cs="Segoe UI"/>
              </w:rPr>
            </w:pPr>
            <w:r w:rsidRPr="00613BB9">
              <w:rPr>
                <w:rStyle w:val="HTML1"/>
                <w:sz w:val="20"/>
                <w:szCs w:val="20"/>
              </w:rPr>
              <w:t>:scream: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B56B6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E5C63F" w14:textId="77777777" w:rsidR="00401DBB" w:rsidRPr="00613BB9" w:rsidRDefault="00401DBB" w:rsidP="002C4861">
            <w:pPr>
              <w:jc w:val="left"/>
              <w:rPr>
                <w:rFonts w:ascii="宋体" w:eastAsia="宋体" w:hAnsi="宋体" w:cs="Segoe UI"/>
              </w:rPr>
            </w:pPr>
            <w:r w:rsidRPr="00613BB9">
              <w:rPr>
                <w:rStyle w:val="HTML1"/>
                <w:sz w:val="20"/>
                <w:szCs w:val="20"/>
              </w:rPr>
              <w:t>:confounded: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F366CF" w14:textId="77777777" w:rsidR="00401DBB" w:rsidRPr="00613BB9" w:rsidRDefault="00717723" w:rsidP="002C4861">
            <w:pPr>
              <w:rPr>
                <w:rFonts w:ascii="宋体" w:eastAsia="宋体" w:hAnsi="宋体" w:cs="Segoe UI"/>
              </w:rPr>
            </w:pPr>
            <w:hyperlink r:id="rId189" w:anchor="table-of-contents" w:history="1">
              <w:r w:rsidR="00401DBB" w:rsidRPr="00613BB9">
                <w:rPr>
                  <w:rStyle w:val="a4"/>
                  <w:rFonts w:ascii="宋体" w:eastAsia="宋体" w:hAnsi="宋体" w:cs="Segoe UI"/>
                  <w:color w:val="auto"/>
                </w:rPr>
                <w:t>top</w:t>
              </w:r>
            </w:hyperlink>
          </w:p>
        </w:tc>
      </w:tr>
      <w:tr w:rsidR="00613BB9" w:rsidRPr="00613BB9" w14:paraId="37114B2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A18B69" w14:textId="77777777" w:rsidR="00401DBB" w:rsidRPr="00613BB9" w:rsidRDefault="00717723" w:rsidP="002C4861">
            <w:pPr>
              <w:rPr>
                <w:rFonts w:ascii="宋体" w:eastAsia="宋体" w:hAnsi="宋体" w:cs="Segoe UI"/>
              </w:rPr>
            </w:pPr>
            <w:hyperlink r:id="rId19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6E27D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FC38A1" w14:textId="77777777" w:rsidR="00401DBB" w:rsidRPr="00613BB9" w:rsidRDefault="00401DBB" w:rsidP="002C4861">
            <w:pPr>
              <w:jc w:val="left"/>
              <w:rPr>
                <w:rFonts w:ascii="宋体" w:eastAsia="宋体" w:hAnsi="宋体" w:cs="Segoe UI"/>
              </w:rPr>
            </w:pPr>
            <w:r w:rsidRPr="00613BB9">
              <w:rPr>
                <w:rStyle w:val="HTML1"/>
                <w:sz w:val="20"/>
                <w:szCs w:val="20"/>
              </w:rPr>
              <w:t>:persevere: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154F2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8B8E9F" w14:textId="77777777" w:rsidR="00401DBB" w:rsidRPr="00613BB9" w:rsidRDefault="00401DBB" w:rsidP="002C4861">
            <w:pPr>
              <w:jc w:val="left"/>
              <w:rPr>
                <w:rFonts w:ascii="宋体" w:eastAsia="宋体" w:hAnsi="宋体" w:cs="Segoe UI"/>
              </w:rPr>
            </w:pPr>
            <w:r w:rsidRPr="00613BB9">
              <w:rPr>
                <w:rStyle w:val="HTML1"/>
                <w:sz w:val="20"/>
                <w:szCs w:val="20"/>
              </w:rPr>
              <w:t>:disappointed: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EB4DB8" w14:textId="77777777" w:rsidR="00401DBB" w:rsidRPr="00613BB9" w:rsidRDefault="00717723" w:rsidP="002C4861">
            <w:pPr>
              <w:rPr>
                <w:rFonts w:ascii="宋体" w:eastAsia="宋体" w:hAnsi="宋体" w:cs="Segoe UI"/>
              </w:rPr>
            </w:pPr>
            <w:hyperlink r:id="rId191" w:anchor="table-of-contents" w:history="1">
              <w:r w:rsidR="00401DBB" w:rsidRPr="00613BB9">
                <w:rPr>
                  <w:rStyle w:val="a4"/>
                  <w:rFonts w:ascii="宋体" w:eastAsia="宋体" w:hAnsi="宋体" w:cs="Segoe UI"/>
                  <w:color w:val="auto"/>
                </w:rPr>
                <w:t>top</w:t>
              </w:r>
            </w:hyperlink>
          </w:p>
        </w:tc>
      </w:tr>
      <w:tr w:rsidR="00613BB9" w:rsidRPr="00613BB9" w14:paraId="3DD7D0E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7D2A07" w14:textId="77777777" w:rsidR="00401DBB" w:rsidRPr="00613BB9" w:rsidRDefault="00717723" w:rsidP="002C4861">
            <w:pPr>
              <w:rPr>
                <w:rFonts w:ascii="宋体" w:eastAsia="宋体" w:hAnsi="宋体" w:cs="Segoe UI"/>
              </w:rPr>
            </w:pPr>
            <w:hyperlink r:id="rId19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C228F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AB083C" w14:textId="77777777" w:rsidR="00401DBB" w:rsidRPr="00613BB9" w:rsidRDefault="00401DBB" w:rsidP="002C4861">
            <w:pPr>
              <w:jc w:val="left"/>
              <w:rPr>
                <w:rFonts w:ascii="宋体" w:eastAsia="宋体" w:hAnsi="宋体" w:cs="Segoe UI"/>
              </w:rPr>
            </w:pPr>
            <w:r w:rsidRPr="00613BB9">
              <w:rPr>
                <w:rStyle w:val="HTML1"/>
                <w:sz w:val="20"/>
                <w:szCs w:val="20"/>
              </w:rPr>
              <w:t>:sweat: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67EAF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AD1737" w14:textId="77777777" w:rsidR="00401DBB" w:rsidRPr="00613BB9" w:rsidRDefault="00401DBB" w:rsidP="002C4861">
            <w:pPr>
              <w:jc w:val="left"/>
              <w:rPr>
                <w:rFonts w:ascii="宋体" w:eastAsia="宋体" w:hAnsi="宋体" w:cs="Segoe UI"/>
              </w:rPr>
            </w:pPr>
            <w:r w:rsidRPr="00613BB9">
              <w:rPr>
                <w:rStyle w:val="HTML1"/>
                <w:sz w:val="20"/>
                <w:szCs w:val="20"/>
              </w:rPr>
              <w:t>:weary: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604F87" w14:textId="77777777" w:rsidR="00401DBB" w:rsidRPr="00613BB9" w:rsidRDefault="00717723" w:rsidP="002C4861">
            <w:pPr>
              <w:rPr>
                <w:rFonts w:ascii="宋体" w:eastAsia="宋体" w:hAnsi="宋体" w:cs="Segoe UI"/>
              </w:rPr>
            </w:pPr>
            <w:hyperlink r:id="rId193" w:anchor="table-of-contents" w:history="1">
              <w:r w:rsidR="00401DBB" w:rsidRPr="00613BB9">
                <w:rPr>
                  <w:rStyle w:val="a4"/>
                  <w:rFonts w:ascii="宋体" w:eastAsia="宋体" w:hAnsi="宋体" w:cs="Segoe UI"/>
                  <w:color w:val="auto"/>
                </w:rPr>
                <w:t>top</w:t>
              </w:r>
            </w:hyperlink>
          </w:p>
        </w:tc>
      </w:tr>
      <w:tr w:rsidR="00613BB9" w:rsidRPr="00613BB9" w14:paraId="591DD80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74EB42" w14:textId="77777777" w:rsidR="00401DBB" w:rsidRPr="00613BB9" w:rsidRDefault="00717723" w:rsidP="002C4861">
            <w:pPr>
              <w:rPr>
                <w:rFonts w:ascii="宋体" w:eastAsia="宋体" w:hAnsi="宋体" w:cs="Segoe UI"/>
              </w:rPr>
            </w:pPr>
            <w:hyperlink r:id="rId19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71FA3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984B5A" w14:textId="77777777" w:rsidR="00401DBB" w:rsidRPr="00613BB9" w:rsidRDefault="00401DBB" w:rsidP="002C4861">
            <w:pPr>
              <w:jc w:val="left"/>
              <w:rPr>
                <w:rFonts w:ascii="宋体" w:eastAsia="宋体" w:hAnsi="宋体" w:cs="Segoe UI"/>
              </w:rPr>
            </w:pPr>
            <w:r w:rsidRPr="00613BB9">
              <w:rPr>
                <w:rStyle w:val="HTML1"/>
                <w:sz w:val="20"/>
                <w:szCs w:val="20"/>
              </w:rPr>
              <w:t>:tired_face: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8F60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55602" w14:textId="77777777" w:rsidR="00401DBB" w:rsidRPr="00613BB9" w:rsidRDefault="00401DBB" w:rsidP="002C4861">
            <w:pPr>
              <w:jc w:val="left"/>
              <w:rPr>
                <w:rFonts w:ascii="宋体" w:eastAsia="宋体" w:hAnsi="宋体" w:cs="Segoe UI"/>
              </w:rPr>
            </w:pPr>
            <w:r w:rsidRPr="00613BB9">
              <w:rPr>
                <w:rStyle w:val="HTML1"/>
                <w:sz w:val="20"/>
                <w:szCs w:val="20"/>
              </w:rPr>
              <w:t>:yawning_face: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7156DB" w14:textId="77777777" w:rsidR="00401DBB" w:rsidRPr="00613BB9" w:rsidRDefault="00717723" w:rsidP="002C4861">
            <w:pPr>
              <w:rPr>
                <w:rFonts w:ascii="宋体" w:eastAsia="宋体" w:hAnsi="宋体" w:cs="Segoe UI"/>
              </w:rPr>
            </w:pPr>
            <w:hyperlink r:id="rId195" w:anchor="table-of-contents" w:history="1">
              <w:r w:rsidR="00401DBB" w:rsidRPr="00613BB9">
                <w:rPr>
                  <w:rStyle w:val="a4"/>
                  <w:rFonts w:ascii="宋体" w:eastAsia="宋体" w:hAnsi="宋体" w:cs="Segoe UI"/>
                  <w:color w:val="auto"/>
                </w:rPr>
                <w:t>top</w:t>
              </w:r>
            </w:hyperlink>
          </w:p>
        </w:tc>
      </w:tr>
    </w:tbl>
    <w:p w14:paraId="68F4DDBA" w14:textId="77777777" w:rsidR="00401DBB" w:rsidRPr="00613BB9" w:rsidRDefault="00401DBB" w:rsidP="00401DBB">
      <w:pPr>
        <w:pStyle w:val="4"/>
        <w:rPr>
          <w:rFonts w:ascii="宋体" w:eastAsia="宋体" w:hAnsi="宋体" w:cs="Segoe UI"/>
        </w:rPr>
      </w:pPr>
      <w:bookmarkStart w:id="103" w:name="_Toc46394720"/>
      <w:r w:rsidRPr="00613BB9">
        <w:rPr>
          <w:rFonts w:ascii="宋体" w:eastAsia="宋体" w:hAnsi="宋体" w:cs="Segoe UI"/>
        </w:rPr>
        <w:lastRenderedPageBreak/>
        <w:t>Face Negative</w:t>
      </w:r>
      <w:bookmarkEnd w:id="103"/>
    </w:p>
    <w:tbl>
      <w:tblPr>
        <w:tblW w:w="8797" w:type="dxa"/>
        <w:shd w:val="clear" w:color="auto" w:fill="FFFFFF"/>
        <w:tblCellMar>
          <w:top w:w="15" w:type="dxa"/>
          <w:left w:w="15" w:type="dxa"/>
          <w:bottom w:w="15" w:type="dxa"/>
          <w:right w:w="15" w:type="dxa"/>
        </w:tblCellMar>
        <w:tblLook w:val="04A0" w:firstRow="1" w:lastRow="0" w:firstColumn="1" w:lastColumn="0" w:noHBand="0" w:noVBand="1"/>
      </w:tblPr>
      <w:tblGrid>
        <w:gridCol w:w="1095"/>
        <w:gridCol w:w="1099"/>
        <w:gridCol w:w="1820"/>
        <w:gridCol w:w="1099"/>
        <w:gridCol w:w="2590"/>
        <w:gridCol w:w="1094"/>
      </w:tblGrid>
      <w:tr w:rsidR="00613BB9" w:rsidRPr="00613BB9" w14:paraId="210E5C7B"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EB2554"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03CB8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18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A4B75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1B4E2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13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918F6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36169C" w14:textId="77777777" w:rsidR="00401DBB" w:rsidRPr="00613BB9" w:rsidRDefault="00401DBB" w:rsidP="002C4861">
            <w:pPr>
              <w:spacing w:after="240"/>
              <w:jc w:val="center"/>
              <w:rPr>
                <w:rFonts w:ascii="宋体" w:eastAsia="宋体" w:hAnsi="宋体" w:cs="Segoe UI"/>
                <w:b/>
                <w:bCs/>
              </w:rPr>
            </w:pPr>
          </w:p>
        </w:tc>
      </w:tr>
      <w:tr w:rsidR="00613BB9" w:rsidRPr="00613BB9" w14:paraId="5BB5E22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FE8D30" w14:textId="77777777" w:rsidR="00401DBB" w:rsidRPr="00613BB9" w:rsidRDefault="00717723" w:rsidP="002C4861">
            <w:pPr>
              <w:spacing w:after="240"/>
              <w:jc w:val="left"/>
              <w:rPr>
                <w:rFonts w:ascii="宋体" w:eastAsia="宋体" w:hAnsi="宋体" w:cs="Segoe UI"/>
                <w:sz w:val="24"/>
                <w:szCs w:val="24"/>
              </w:rPr>
            </w:pPr>
            <w:hyperlink r:id="rId19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7B2E3F"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18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AA0F7C" w14:textId="77777777" w:rsidR="00401DBB" w:rsidRPr="00613BB9" w:rsidRDefault="00401DBB" w:rsidP="002C4861">
            <w:pPr>
              <w:jc w:val="left"/>
              <w:rPr>
                <w:rFonts w:ascii="宋体" w:eastAsia="宋体" w:hAnsi="宋体" w:cs="Segoe UI"/>
              </w:rPr>
            </w:pPr>
            <w:r w:rsidRPr="00613BB9">
              <w:rPr>
                <w:rStyle w:val="HTML1"/>
                <w:sz w:val="20"/>
                <w:szCs w:val="20"/>
              </w:rPr>
              <w:t>:triumph: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20F7C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CDED73" w14:textId="77777777" w:rsidR="00401DBB" w:rsidRPr="00613BB9" w:rsidRDefault="00401DBB" w:rsidP="002C4861">
            <w:pPr>
              <w:jc w:val="left"/>
              <w:rPr>
                <w:rFonts w:ascii="宋体" w:eastAsia="宋体" w:hAnsi="宋体" w:cs="Segoe UI"/>
              </w:rPr>
            </w:pPr>
            <w:r w:rsidRPr="00613BB9">
              <w:rPr>
                <w:rStyle w:val="HTML1"/>
                <w:sz w:val="20"/>
                <w:szCs w:val="20"/>
              </w:rPr>
              <w:t>:pout:</w:t>
            </w:r>
            <w:r w:rsidRPr="00613BB9">
              <w:rPr>
                <w:rFonts w:ascii="宋体" w:eastAsia="宋体" w:hAnsi="宋体" w:cs="Segoe UI"/>
              </w:rPr>
              <w:br/>
            </w:r>
            <w:r w:rsidRPr="00613BB9">
              <w:rPr>
                <w:rStyle w:val="HTML1"/>
                <w:sz w:val="20"/>
                <w:szCs w:val="20"/>
              </w:rPr>
              <w:t>:rage: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1B270C" w14:textId="77777777" w:rsidR="00401DBB" w:rsidRPr="00613BB9" w:rsidRDefault="00717723" w:rsidP="002C4861">
            <w:pPr>
              <w:rPr>
                <w:rFonts w:ascii="宋体" w:eastAsia="宋体" w:hAnsi="宋体" w:cs="Segoe UI"/>
              </w:rPr>
            </w:pPr>
            <w:hyperlink r:id="rId197" w:anchor="table-of-contents" w:history="1">
              <w:r w:rsidR="00401DBB" w:rsidRPr="00613BB9">
                <w:rPr>
                  <w:rStyle w:val="a4"/>
                  <w:rFonts w:ascii="宋体" w:eastAsia="宋体" w:hAnsi="宋体" w:cs="Segoe UI"/>
                  <w:color w:val="auto"/>
                </w:rPr>
                <w:t>top</w:t>
              </w:r>
            </w:hyperlink>
          </w:p>
        </w:tc>
      </w:tr>
      <w:tr w:rsidR="00613BB9" w:rsidRPr="00613BB9" w14:paraId="66E9C5A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1060B" w14:textId="77777777" w:rsidR="00401DBB" w:rsidRPr="00613BB9" w:rsidRDefault="00717723" w:rsidP="002C4861">
            <w:pPr>
              <w:rPr>
                <w:rFonts w:ascii="宋体" w:eastAsia="宋体" w:hAnsi="宋体" w:cs="Segoe UI"/>
              </w:rPr>
            </w:pPr>
            <w:hyperlink r:id="rId19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41D01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8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D86150" w14:textId="77777777" w:rsidR="00401DBB" w:rsidRPr="00613BB9" w:rsidRDefault="00401DBB" w:rsidP="002C4861">
            <w:pPr>
              <w:jc w:val="left"/>
              <w:rPr>
                <w:rFonts w:ascii="宋体" w:eastAsia="宋体" w:hAnsi="宋体" w:cs="Segoe UI"/>
              </w:rPr>
            </w:pPr>
            <w:r w:rsidRPr="00613BB9">
              <w:rPr>
                <w:rStyle w:val="HTML1"/>
                <w:sz w:val="20"/>
                <w:szCs w:val="20"/>
              </w:rPr>
              <w:t>:angry: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1A0FE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E208E8" w14:textId="77777777" w:rsidR="00401DBB" w:rsidRPr="00613BB9" w:rsidRDefault="00401DBB" w:rsidP="002C4861">
            <w:pPr>
              <w:jc w:val="left"/>
              <w:rPr>
                <w:rFonts w:ascii="宋体" w:eastAsia="宋体" w:hAnsi="宋体" w:cs="Segoe UI"/>
              </w:rPr>
            </w:pPr>
            <w:r w:rsidRPr="00613BB9">
              <w:rPr>
                <w:rStyle w:val="HTML1"/>
                <w:sz w:val="20"/>
                <w:szCs w:val="20"/>
              </w:rPr>
              <w:t>:cursing_face: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7C9841" w14:textId="77777777" w:rsidR="00401DBB" w:rsidRPr="00613BB9" w:rsidRDefault="00717723" w:rsidP="002C4861">
            <w:pPr>
              <w:rPr>
                <w:rFonts w:ascii="宋体" w:eastAsia="宋体" w:hAnsi="宋体" w:cs="Segoe UI"/>
              </w:rPr>
            </w:pPr>
            <w:hyperlink r:id="rId199" w:anchor="table-of-contents" w:history="1">
              <w:r w:rsidR="00401DBB" w:rsidRPr="00613BB9">
                <w:rPr>
                  <w:rStyle w:val="a4"/>
                  <w:rFonts w:ascii="宋体" w:eastAsia="宋体" w:hAnsi="宋体" w:cs="Segoe UI"/>
                  <w:color w:val="auto"/>
                </w:rPr>
                <w:t>top</w:t>
              </w:r>
            </w:hyperlink>
          </w:p>
        </w:tc>
      </w:tr>
      <w:tr w:rsidR="00613BB9" w:rsidRPr="00613BB9" w14:paraId="571D80F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4FD7C1" w14:textId="77777777" w:rsidR="00401DBB" w:rsidRPr="00613BB9" w:rsidRDefault="00717723" w:rsidP="002C4861">
            <w:pPr>
              <w:rPr>
                <w:rFonts w:ascii="宋体" w:eastAsia="宋体" w:hAnsi="宋体" w:cs="Segoe UI"/>
              </w:rPr>
            </w:pPr>
            <w:hyperlink r:id="rId20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14E34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8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5FDE4E" w14:textId="77777777" w:rsidR="00401DBB" w:rsidRPr="00613BB9" w:rsidRDefault="00401DBB" w:rsidP="002C4861">
            <w:pPr>
              <w:jc w:val="left"/>
              <w:rPr>
                <w:rFonts w:ascii="宋体" w:eastAsia="宋体" w:hAnsi="宋体" w:cs="Segoe UI"/>
              </w:rPr>
            </w:pPr>
            <w:r w:rsidRPr="00613BB9">
              <w:rPr>
                <w:rStyle w:val="HTML1"/>
                <w:sz w:val="20"/>
                <w:szCs w:val="20"/>
              </w:rPr>
              <w:t>:smiling_imp: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E0231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ADF6A7" w14:textId="77777777" w:rsidR="00401DBB" w:rsidRPr="00613BB9" w:rsidRDefault="00401DBB" w:rsidP="002C4861">
            <w:pPr>
              <w:jc w:val="left"/>
              <w:rPr>
                <w:rFonts w:ascii="宋体" w:eastAsia="宋体" w:hAnsi="宋体" w:cs="Segoe UI"/>
              </w:rPr>
            </w:pPr>
            <w:r w:rsidRPr="00613BB9">
              <w:rPr>
                <w:rStyle w:val="HTML1"/>
                <w:sz w:val="20"/>
                <w:szCs w:val="20"/>
              </w:rPr>
              <w:t>:imp: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DC3656" w14:textId="77777777" w:rsidR="00401DBB" w:rsidRPr="00613BB9" w:rsidRDefault="00717723" w:rsidP="002C4861">
            <w:pPr>
              <w:rPr>
                <w:rFonts w:ascii="宋体" w:eastAsia="宋体" w:hAnsi="宋体" w:cs="Segoe UI"/>
              </w:rPr>
            </w:pPr>
            <w:hyperlink r:id="rId201" w:anchor="table-of-contents" w:history="1">
              <w:r w:rsidR="00401DBB" w:rsidRPr="00613BB9">
                <w:rPr>
                  <w:rStyle w:val="a4"/>
                  <w:rFonts w:ascii="宋体" w:eastAsia="宋体" w:hAnsi="宋体" w:cs="Segoe UI"/>
                  <w:color w:val="auto"/>
                </w:rPr>
                <w:t>top</w:t>
              </w:r>
            </w:hyperlink>
          </w:p>
        </w:tc>
      </w:tr>
      <w:tr w:rsidR="00613BB9" w:rsidRPr="00613BB9" w14:paraId="2A91804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EA84F0" w14:textId="77777777" w:rsidR="00401DBB" w:rsidRPr="00613BB9" w:rsidRDefault="00717723" w:rsidP="002C4861">
            <w:pPr>
              <w:rPr>
                <w:rFonts w:ascii="宋体" w:eastAsia="宋体" w:hAnsi="宋体" w:cs="Segoe UI"/>
              </w:rPr>
            </w:pPr>
            <w:hyperlink r:id="rId20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FABDE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8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45B7F" w14:textId="77777777" w:rsidR="00401DBB" w:rsidRPr="00613BB9" w:rsidRDefault="00401DBB" w:rsidP="002C4861">
            <w:pPr>
              <w:jc w:val="left"/>
              <w:rPr>
                <w:rFonts w:ascii="宋体" w:eastAsia="宋体" w:hAnsi="宋体" w:cs="Segoe UI"/>
              </w:rPr>
            </w:pPr>
            <w:r w:rsidRPr="00613BB9">
              <w:rPr>
                <w:rStyle w:val="HTML1"/>
                <w:sz w:val="20"/>
                <w:szCs w:val="20"/>
              </w:rPr>
              <w:t>:skull: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471EC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13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73C99F" w14:textId="77777777" w:rsidR="00401DBB" w:rsidRPr="00613BB9" w:rsidRDefault="00401DBB" w:rsidP="002C4861">
            <w:pPr>
              <w:jc w:val="left"/>
              <w:rPr>
                <w:rFonts w:ascii="宋体" w:eastAsia="宋体" w:hAnsi="宋体" w:cs="Segoe UI"/>
              </w:rPr>
            </w:pPr>
            <w:r w:rsidRPr="00613BB9">
              <w:rPr>
                <w:rStyle w:val="HTML1"/>
                <w:sz w:val="20"/>
                <w:szCs w:val="20"/>
              </w:rPr>
              <w:t>:skull_and_crossbones: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0ACE1A" w14:textId="77777777" w:rsidR="00401DBB" w:rsidRPr="00613BB9" w:rsidRDefault="00717723" w:rsidP="002C4861">
            <w:pPr>
              <w:rPr>
                <w:rFonts w:ascii="宋体" w:eastAsia="宋体" w:hAnsi="宋体" w:cs="Segoe UI"/>
              </w:rPr>
            </w:pPr>
            <w:hyperlink r:id="rId203" w:anchor="table-of-contents" w:history="1">
              <w:r w:rsidR="00401DBB" w:rsidRPr="00613BB9">
                <w:rPr>
                  <w:rStyle w:val="a4"/>
                  <w:rFonts w:ascii="宋体" w:eastAsia="宋体" w:hAnsi="宋体" w:cs="Segoe UI"/>
                  <w:color w:val="auto"/>
                </w:rPr>
                <w:t>top</w:t>
              </w:r>
            </w:hyperlink>
          </w:p>
        </w:tc>
      </w:tr>
    </w:tbl>
    <w:p w14:paraId="2AF40767" w14:textId="77777777" w:rsidR="00401DBB" w:rsidRPr="00613BB9" w:rsidRDefault="00401DBB" w:rsidP="00401DBB">
      <w:pPr>
        <w:pStyle w:val="4"/>
        <w:rPr>
          <w:rFonts w:ascii="宋体" w:eastAsia="宋体" w:hAnsi="宋体" w:cs="Segoe UI"/>
        </w:rPr>
      </w:pPr>
      <w:bookmarkStart w:id="104" w:name="_Toc46394721"/>
      <w:r w:rsidRPr="00613BB9">
        <w:rPr>
          <w:rFonts w:ascii="宋体" w:eastAsia="宋体" w:hAnsi="宋体" w:cs="Segoe UI"/>
        </w:rPr>
        <w:t>Face Costume</w:t>
      </w:r>
      <w:bookmarkEnd w:id="104"/>
    </w:p>
    <w:tbl>
      <w:tblPr>
        <w:tblW w:w="9523" w:type="dxa"/>
        <w:shd w:val="clear" w:color="auto" w:fill="FFFFFF"/>
        <w:tblCellMar>
          <w:top w:w="15" w:type="dxa"/>
          <w:left w:w="15" w:type="dxa"/>
          <w:bottom w:w="15" w:type="dxa"/>
          <w:right w:w="15" w:type="dxa"/>
        </w:tblCellMar>
        <w:tblLook w:val="04A0" w:firstRow="1" w:lastRow="0" w:firstColumn="1" w:lastColumn="0" w:noHBand="0" w:noVBand="1"/>
      </w:tblPr>
      <w:tblGrid>
        <w:gridCol w:w="1346"/>
        <w:gridCol w:w="1351"/>
        <w:gridCol w:w="2040"/>
        <w:gridCol w:w="1351"/>
        <w:gridCol w:w="2090"/>
        <w:gridCol w:w="1345"/>
      </w:tblGrid>
      <w:tr w:rsidR="00613BB9" w:rsidRPr="00613BB9" w14:paraId="2154F369"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CCD6CD"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597540"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20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F3FEF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8997C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179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90C12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4DD0EE" w14:textId="77777777" w:rsidR="00401DBB" w:rsidRPr="00613BB9" w:rsidRDefault="00401DBB" w:rsidP="002C4861">
            <w:pPr>
              <w:spacing w:after="240"/>
              <w:jc w:val="center"/>
              <w:rPr>
                <w:rFonts w:ascii="宋体" w:eastAsia="宋体" w:hAnsi="宋体" w:cs="Segoe UI"/>
                <w:b/>
                <w:bCs/>
              </w:rPr>
            </w:pPr>
          </w:p>
        </w:tc>
      </w:tr>
      <w:tr w:rsidR="00613BB9" w:rsidRPr="00613BB9" w14:paraId="00CDC3F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0AB86B" w14:textId="77777777" w:rsidR="00401DBB" w:rsidRPr="00613BB9" w:rsidRDefault="00717723" w:rsidP="002C4861">
            <w:pPr>
              <w:spacing w:after="240"/>
              <w:jc w:val="left"/>
              <w:rPr>
                <w:rFonts w:ascii="宋体" w:eastAsia="宋体" w:hAnsi="宋体" w:cs="Segoe UI"/>
                <w:sz w:val="24"/>
                <w:szCs w:val="24"/>
              </w:rPr>
            </w:pPr>
            <w:hyperlink r:id="rId20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51CBD4"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20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057C34" w14:textId="77777777" w:rsidR="00401DBB" w:rsidRPr="00613BB9" w:rsidRDefault="00401DBB" w:rsidP="002C4861">
            <w:pPr>
              <w:jc w:val="left"/>
              <w:rPr>
                <w:rFonts w:ascii="宋体" w:eastAsia="宋体" w:hAnsi="宋体" w:cs="Segoe UI"/>
              </w:rPr>
            </w:pPr>
            <w:r w:rsidRPr="00613BB9">
              <w:rPr>
                <w:rStyle w:val="HTML1"/>
                <w:sz w:val="20"/>
                <w:szCs w:val="20"/>
              </w:rPr>
              <w:t>:hankey:</w:t>
            </w:r>
            <w:r w:rsidRPr="00613BB9">
              <w:rPr>
                <w:rFonts w:ascii="宋体" w:eastAsia="宋体" w:hAnsi="宋体" w:cs="Segoe UI"/>
              </w:rPr>
              <w:br/>
            </w:r>
            <w:r w:rsidRPr="00613BB9">
              <w:rPr>
                <w:rStyle w:val="HTML1"/>
                <w:sz w:val="20"/>
                <w:szCs w:val="20"/>
              </w:rPr>
              <w:t>:poop:</w:t>
            </w:r>
            <w:r w:rsidRPr="00613BB9">
              <w:rPr>
                <w:rFonts w:ascii="宋体" w:eastAsia="宋体" w:hAnsi="宋体" w:cs="Segoe UI"/>
              </w:rPr>
              <w:br/>
            </w:r>
            <w:r w:rsidRPr="00613BB9">
              <w:rPr>
                <w:rStyle w:val="HTML1"/>
                <w:sz w:val="20"/>
                <w:szCs w:val="20"/>
              </w:rPr>
              <w:t>:shit: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7A97D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79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20728A" w14:textId="77777777" w:rsidR="00401DBB" w:rsidRPr="00613BB9" w:rsidRDefault="00401DBB" w:rsidP="002C4861">
            <w:pPr>
              <w:jc w:val="left"/>
              <w:rPr>
                <w:rFonts w:ascii="宋体" w:eastAsia="宋体" w:hAnsi="宋体" w:cs="Segoe UI"/>
              </w:rPr>
            </w:pPr>
            <w:r w:rsidRPr="00613BB9">
              <w:rPr>
                <w:rStyle w:val="HTML1"/>
                <w:sz w:val="20"/>
                <w:szCs w:val="20"/>
              </w:rPr>
              <w:t>:clown_face: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D70B00" w14:textId="77777777" w:rsidR="00401DBB" w:rsidRPr="00613BB9" w:rsidRDefault="00717723" w:rsidP="002C4861">
            <w:pPr>
              <w:rPr>
                <w:rFonts w:ascii="宋体" w:eastAsia="宋体" w:hAnsi="宋体" w:cs="Segoe UI"/>
              </w:rPr>
            </w:pPr>
            <w:hyperlink r:id="rId205" w:anchor="table-of-contents" w:history="1">
              <w:r w:rsidR="00401DBB" w:rsidRPr="00613BB9">
                <w:rPr>
                  <w:rStyle w:val="a4"/>
                  <w:rFonts w:ascii="宋体" w:eastAsia="宋体" w:hAnsi="宋体" w:cs="Segoe UI"/>
                  <w:color w:val="auto"/>
                </w:rPr>
                <w:t>top</w:t>
              </w:r>
            </w:hyperlink>
          </w:p>
        </w:tc>
      </w:tr>
      <w:tr w:rsidR="00613BB9" w:rsidRPr="00613BB9" w14:paraId="79E9695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285DB" w14:textId="77777777" w:rsidR="00401DBB" w:rsidRPr="00613BB9" w:rsidRDefault="00717723" w:rsidP="002C4861">
            <w:pPr>
              <w:rPr>
                <w:rFonts w:ascii="宋体" w:eastAsia="宋体" w:hAnsi="宋体" w:cs="Segoe UI"/>
              </w:rPr>
            </w:pPr>
            <w:hyperlink r:id="rId20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36213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0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A412C4" w14:textId="77777777" w:rsidR="00401DBB" w:rsidRPr="00613BB9" w:rsidRDefault="00401DBB" w:rsidP="002C4861">
            <w:pPr>
              <w:jc w:val="left"/>
              <w:rPr>
                <w:rFonts w:ascii="宋体" w:eastAsia="宋体" w:hAnsi="宋体" w:cs="Segoe UI"/>
              </w:rPr>
            </w:pPr>
            <w:r w:rsidRPr="00613BB9">
              <w:rPr>
                <w:rStyle w:val="HTML1"/>
                <w:sz w:val="20"/>
                <w:szCs w:val="20"/>
              </w:rPr>
              <w:t>:japanese_ogre: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70CB5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7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66050" w14:textId="77777777" w:rsidR="00401DBB" w:rsidRPr="00613BB9" w:rsidRDefault="00401DBB" w:rsidP="002C4861">
            <w:pPr>
              <w:jc w:val="left"/>
              <w:rPr>
                <w:rFonts w:ascii="宋体" w:eastAsia="宋体" w:hAnsi="宋体" w:cs="Segoe UI"/>
              </w:rPr>
            </w:pPr>
            <w:r w:rsidRPr="00613BB9">
              <w:rPr>
                <w:rStyle w:val="HTML1"/>
                <w:sz w:val="20"/>
                <w:szCs w:val="20"/>
              </w:rPr>
              <w:t>:japanese_goblin: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19B960" w14:textId="77777777" w:rsidR="00401DBB" w:rsidRPr="00613BB9" w:rsidRDefault="00717723" w:rsidP="002C4861">
            <w:pPr>
              <w:rPr>
                <w:rFonts w:ascii="宋体" w:eastAsia="宋体" w:hAnsi="宋体" w:cs="Segoe UI"/>
              </w:rPr>
            </w:pPr>
            <w:hyperlink r:id="rId207" w:anchor="table-of-contents" w:history="1">
              <w:r w:rsidR="00401DBB" w:rsidRPr="00613BB9">
                <w:rPr>
                  <w:rStyle w:val="a4"/>
                  <w:rFonts w:ascii="宋体" w:eastAsia="宋体" w:hAnsi="宋体" w:cs="Segoe UI"/>
                  <w:color w:val="auto"/>
                </w:rPr>
                <w:t>top</w:t>
              </w:r>
            </w:hyperlink>
          </w:p>
        </w:tc>
      </w:tr>
      <w:tr w:rsidR="00613BB9" w:rsidRPr="00613BB9" w14:paraId="36E542B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7A59A4" w14:textId="77777777" w:rsidR="00401DBB" w:rsidRPr="00613BB9" w:rsidRDefault="00717723" w:rsidP="002C4861">
            <w:pPr>
              <w:rPr>
                <w:rFonts w:ascii="宋体" w:eastAsia="宋体" w:hAnsi="宋体" w:cs="Segoe UI"/>
              </w:rPr>
            </w:pPr>
            <w:hyperlink r:id="rId20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CD9CF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0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0B1534" w14:textId="77777777" w:rsidR="00401DBB" w:rsidRPr="00613BB9" w:rsidRDefault="00401DBB" w:rsidP="002C4861">
            <w:pPr>
              <w:jc w:val="left"/>
              <w:rPr>
                <w:rFonts w:ascii="宋体" w:eastAsia="宋体" w:hAnsi="宋体" w:cs="Segoe UI"/>
              </w:rPr>
            </w:pPr>
            <w:r w:rsidRPr="00613BB9">
              <w:rPr>
                <w:rStyle w:val="HTML1"/>
                <w:sz w:val="20"/>
                <w:szCs w:val="20"/>
              </w:rPr>
              <w:t>:ghost: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39608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79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39FA62" w14:textId="77777777" w:rsidR="00401DBB" w:rsidRPr="00613BB9" w:rsidRDefault="00401DBB" w:rsidP="002C4861">
            <w:pPr>
              <w:jc w:val="left"/>
              <w:rPr>
                <w:rFonts w:ascii="宋体" w:eastAsia="宋体" w:hAnsi="宋体" w:cs="Segoe UI"/>
              </w:rPr>
            </w:pPr>
            <w:r w:rsidRPr="00613BB9">
              <w:rPr>
                <w:rStyle w:val="HTML1"/>
                <w:sz w:val="20"/>
                <w:szCs w:val="20"/>
              </w:rPr>
              <w:t>:alien: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47506D" w14:textId="77777777" w:rsidR="00401DBB" w:rsidRPr="00613BB9" w:rsidRDefault="00717723" w:rsidP="002C4861">
            <w:pPr>
              <w:rPr>
                <w:rFonts w:ascii="宋体" w:eastAsia="宋体" w:hAnsi="宋体" w:cs="Segoe UI"/>
              </w:rPr>
            </w:pPr>
            <w:hyperlink r:id="rId209" w:anchor="table-of-contents" w:history="1">
              <w:r w:rsidR="00401DBB" w:rsidRPr="00613BB9">
                <w:rPr>
                  <w:rStyle w:val="a4"/>
                  <w:rFonts w:ascii="宋体" w:eastAsia="宋体" w:hAnsi="宋体" w:cs="Segoe UI"/>
                  <w:color w:val="auto"/>
                </w:rPr>
                <w:t>top</w:t>
              </w:r>
            </w:hyperlink>
          </w:p>
        </w:tc>
      </w:tr>
      <w:tr w:rsidR="00613BB9" w:rsidRPr="00613BB9" w14:paraId="280969F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3DF7AC" w14:textId="77777777" w:rsidR="00401DBB" w:rsidRPr="00613BB9" w:rsidRDefault="00717723" w:rsidP="002C4861">
            <w:pPr>
              <w:rPr>
                <w:rFonts w:ascii="宋体" w:eastAsia="宋体" w:hAnsi="宋体" w:cs="Segoe UI"/>
              </w:rPr>
            </w:pPr>
            <w:hyperlink r:id="rId21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33F0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0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A4C1B6" w14:textId="77777777" w:rsidR="00401DBB" w:rsidRPr="00613BB9" w:rsidRDefault="00401DBB" w:rsidP="002C4861">
            <w:pPr>
              <w:jc w:val="left"/>
              <w:rPr>
                <w:rFonts w:ascii="宋体" w:eastAsia="宋体" w:hAnsi="宋体" w:cs="Segoe UI"/>
              </w:rPr>
            </w:pPr>
            <w:r w:rsidRPr="00613BB9">
              <w:rPr>
                <w:rStyle w:val="HTML1"/>
                <w:sz w:val="20"/>
                <w:szCs w:val="20"/>
              </w:rPr>
              <w:t>:space_invader: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A82D5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7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E16F94" w14:textId="77777777" w:rsidR="00401DBB" w:rsidRPr="00613BB9" w:rsidRDefault="00401DBB" w:rsidP="002C4861">
            <w:pPr>
              <w:jc w:val="left"/>
              <w:rPr>
                <w:rFonts w:ascii="宋体" w:eastAsia="宋体" w:hAnsi="宋体" w:cs="Segoe UI"/>
              </w:rPr>
            </w:pPr>
            <w:r w:rsidRPr="00613BB9">
              <w:rPr>
                <w:rStyle w:val="HTML1"/>
                <w:sz w:val="20"/>
                <w:szCs w:val="20"/>
              </w:rPr>
              <w:t>:robot: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824121" w14:textId="77777777" w:rsidR="00401DBB" w:rsidRPr="00613BB9" w:rsidRDefault="00717723" w:rsidP="002C4861">
            <w:pPr>
              <w:rPr>
                <w:rFonts w:ascii="宋体" w:eastAsia="宋体" w:hAnsi="宋体" w:cs="Segoe UI"/>
              </w:rPr>
            </w:pPr>
            <w:hyperlink r:id="rId211" w:anchor="table-of-contents" w:history="1">
              <w:r w:rsidR="00401DBB" w:rsidRPr="00613BB9">
                <w:rPr>
                  <w:rStyle w:val="a4"/>
                  <w:rFonts w:ascii="宋体" w:eastAsia="宋体" w:hAnsi="宋体" w:cs="Segoe UI"/>
                  <w:color w:val="auto"/>
                </w:rPr>
                <w:t>top</w:t>
              </w:r>
            </w:hyperlink>
          </w:p>
        </w:tc>
      </w:tr>
    </w:tbl>
    <w:p w14:paraId="0C327CC0" w14:textId="77777777" w:rsidR="00401DBB" w:rsidRPr="00613BB9" w:rsidRDefault="00401DBB" w:rsidP="00401DBB">
      <w:pPr>
        <w:pStyle w:val="4"/>
        <w:rPr>
          <w:rFonts w:ascii="宋体" w:eastAsia="宋体" w:hAnsi="宋体" w:cs="Segoe UI"/>
        </w:rPr>
      </w:pPr>
      <w:bookmarkStart w:id="105" w:name="_Toc46394722"/>
      <w:r w:rsidRPr="00613BB9">
        <w:rPr>
          <w:rFonts w:ascii="宋体" w:eastAsia="宋体" w:hAnsi="宋体" w:cs="Segoe UI"/>
        </w:rPr>
        <w:t>Cat Face</w:t>
      </w:r>
      <w:bookmarkEnd w:id="105"/>
    </w:p>
    <w:tbl>
      <w:tblPr>
        <w:tblW w:w="9936" w:type="dxa"/>
        <w:shd w:val="clear" w:color="auto" w:fill="FFFFFF"/>
        <w:tblCellMar>
          <w:top w:w="15" w:type="dxa"/>
          <w:left w:w="15" w:type="dxa"/>
          <w:bottom w:w="15" w:type="dxa"/>
          <w:right w:w="15" w:type="dxa"/>
        </w:tblCellMar>
        <w:tblLook w:val="04A0" w:firstRow="1" w:lastRow="0" w:firstColumn="1" w:lastColumn="0" w:noHBand="0" w:noVBand="1"/>
      </w:tblPr>
      <w:tblGrid>
        <w:gridCol w:w="1464"/>
        <w:gridCol w:w="1469"/>
        <w:gridCol w:w="1820"/>
        <w:gridCol w:w="1469"/>
        <w:gridCol w:w="2251"/>
        <w:gridCol w:w="1463"/>
      </w:tblGrid>
      <w:tr w:rsidR="00613BB9" w:rsidRPr="00613BB9" w14:paraId="7FA351FD"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E893B1"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769AC9"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18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1CCE4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239CD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22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45D2BB"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B220DB" w14:textId="77777777" w:rsidR="00401DBB" w:rsidRPr="00613BB9" w:rsidRDefault="00401DBB" w:rsidP="002C4861">
            <w:pPr>
              <w:spacing w:after="240"/>
              <w:jc w:val="center"/>
              <w:rPr>
                <w:rFonts w:ascii="宋体" w:eastAsia="宋体" w:hAnsi="宋体" w:cs="Segoe UI"/>
                <w:b/>
                <w:bCs/>
              </w:rPr>
            </w:pPr>
          </w:p>
        </w:tc>
      </w:tr>
      <w:tr w:rsidR="00613BB9" w:rsidRPr="00613BB9" w14:paraId="0C1037B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8D4E59" w14:textId="77777777" w:rsidR="00401DBB" w:rsidRPr="00613BB9" w:rsidRDefault="00717723" w:rsidP="002C4861">
            <w:pPr>
              <w:spacing w:after="240"/>
              <w:jc w:val="left"/>
              <w:rPr>
                <w:rFonts w:ascii="宋体" w:eastAsia="宋体" w:hAnsi="宋体" w:cs="Segoe UI"/>
                <w:sz w:val="24"/>
                <w:szCs w:val="24"/>
              </w:rPr>
            </w:pPr>
            <w:hyperlink r:id="rId21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03747D"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18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98B62D" w14:textId="77777777" w:rsidR="00401DBB" w:rsidRPr="00613BB9" w:rsidRDefault="00401DBB" w:rsidP="002C4861">
            <w:pPr>
              <w:jc w:val="left"/>
              <w:rPr>
                <w:rFonts w:ascii="宋体" w:eastAsia="宋体" w:hAnsi="宋体" w:cs="Segoe UI"/>
              </w:rPr>
            </w:pPr>
            <w:r w:rsidRPr="00613BB9">
              <w:rPr>
                <w:rStyle w:val="HTML1"/>
                <w:sz w:val="20"/>
                <w:szCs w:val="20"/>
              </w:rPr>
              <w:t>:smiley_cat: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91C33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2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FB4AB0" w14:textId="77777777" w:rsidR="00401DBB" w:rsidRPr="00613BB9" w:rsidRDefault="00401DBB" w:rsidP="002C4861">
            <w:pPr>
              <w:jc w:val="left"/>
              <w:rPr>
                <w:rFonts w:ascii="宋体" w:eastAsia="宋体" w:hAnsi="宋体" w:cs="Segoe UI"/>
              </w:rPr>
            </w:pPr>
            <w:r w:rsidRPr="00613BB9">
              <w:rPr>
                <w:rStyle w:val="HTML1"/>
                <w:sz w:val="20"/>
                <w:szCs w:val="20"/>
              </w:rPr>
              <w:t>:smile_cat: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6CE169" w14:textId="77777777" w:rsidR="00401DBB" w:rsidRPr="00613BB9" w:rsidRDefault="00717723" w:rsidP="002C4861">
            <w:pPr>
              <w:rPr>
                <w:rFonts w:ascii="宋体" w:eastAsia="宋体" w:hAnsi="宋体" w:cs="Segoe UI"/>
              </w:rPr>
            </w:pPr>
            <w:hyperlink r:id="rId213" w:anchor="table-of-contents" w:history="1">
              <w:r w:rsidR="00401DBB" w:rsidRPr="00613BB9">
                <w:rPr>
                  <w:rStyle w:val="a4"/>
                  <w:rFonts w:ascii="宋体" w:eastAsia="宋体" w:hAnsi="宋体" w:cs="Segoe UI"/>
                  <w:color w:val="auto"/>
                </w:rPr>
                <w:t>top</w:t>
              </w:r>
            </w:hyperlink>
          </w:p>
        </w:tc>
      </w:tr>
      <w:tr w:rsidR="00613BB9" w:rsidRPr="00613BB9" w14:paraId="1A7B4F7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36254B" w14:textId="77777777" w:rsidR="00401DBB" w:rsidRPr="00613BB9" w:rsidRDefault="00717723" w:rsidP="002C4861">
            <w:pPr>
              <w:rPr>
                <w:rFonts w:ascii="宋体" w:eastAsia="宋体" w:hAnsi="宋体" w:cs="Segoe UI"/>
              </w:rPr>
            </w:pPr>
            <w:hyperlink r:id="rId21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41A8D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8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F6AD27" w14:textId="77777777" w:rsidR="00401DBB" w:rsidRPr="00613BB9" w:rsidRDefault="00401DBB" w:rsidP="002C4861">
            <w:pPr>
              <w:jc w:val="left"/>
              <w:rPr>
                <w:rFonts w:ascii="宋体" w:eastAsia="宋体" w:hAnsi="宋体" w:cs="Segoe UI"/>
              </w:rPr>
            </w:pPr>
            <w:r w:rsidRPr="00613BB9">
              <w:rPr>
                <w:rStyle w:val="HTML1"/>
                <w:sz w:val="20"/>
                <w:szCs w:val="20"/>
              </w:rPr>
              <w:t>:joy_cat: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D665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2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2CFCA3" w14:textId="77777777" w:rsidR="00401DBB" w:rsidRPr="00613BB9" w:rsidRDefault="00401DBB" w:rsidP="002C4861">
            <w:pPr>
              <w:jc w:val="left"/>
              <w:rPr>
                <w:rFonts w:ascii="宋体" w:eastAsia="宋体" w:hAnsi="宋体" w:cs="Segoe UI"/>
              </w:rPr>
            </w:pPr>
            <w:r w:rsidRPr="00613BB9">
              <w:rPr>
                <w:rStyle w:val="HTML1"/>
                <w:sz w:val="20"/>
                <w:szCs w:val="20"/>
              </w:rPr>
              <w:t>:heart_eyes_cat: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E4E6E9" w14:textId="77777777" w:rsidR="00401DBB" w:rsidRPr="00613BB9" w:rsidRDefault="00717723" w:rsidP="002C4861">
            <w:pPr>
              <w:rPr>
                <w:rFonts w:ascii="宋体" w:eastAsia="宋体" w:hAnsi="宋体" w:cs="Segoe UI"/>
              </w:rPr>
            </w:pPr>
            <w:hyperlink r:id="rId215" w:anchor="table-of-contents" w:history="1">
              <w:r w:rsidR="00401DBB" w:rsidRPr="00613BB9">
                <w:rPr>
                  <w:rStyle w:val="a4"/>
                  <w:rFonts w:ascii="宋体" w:eastAsia="宋体" w:hAnsi="宋体" w:cs="Segoe UI"/>
                  <w:color w:val="auto"/>
                </w:rPr>
                <w:t>top</w:t>
              </w:r>
            </w:hyperlink>
          </w:p>
        </w:tc>
      </w:tr>
      <w:tr w:rsidR="00613BB9" w:rsidRPr="00613BB9" w14:paraId="6255A60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A535E5" w14:textId="77777777" w:rsidR="00401DBB" w:rsidRPr="00613BB9" w:rsidRDefault="00717723" w:rsidP="002C4861">
            <w:pPr>
              <w:rPr>
                <w:rFonts w:ascii="宋体" w:eastAsia="宋体" w:hAnsi="宋体" w:cs="Segoe UI"/>
              </w:rPr>
            </w:pPr>
            <w:hyperlink r:id="rId21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11509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8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4E2FE8" w14:textId="77777777" w:rsidR="00401DBB" w:rsidRPr="00613BB9" w:rsidRDefault="00401DBB" w:rsidP="002C4861">
            <w:pPr>
              <w:jc w:val="left"/>
              <w:rPr>
                <w:rFonts w:ascii="宋体" w:eastAsia="宋体" w:hAnsi="宋体" w:cs="Segoe UI"/>
              </w:rPr>
            </w:pPr>
            <w:r w:rsidRPr="00613BB9">
              <w:rPr>
                <w:rStyle w:val="HTML1"/>
                <w:sz w:val="20"/>
                <w:szCs w:val="20"/>
              </w:rPr>
              <w:t>:smirk_cat: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90E32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2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67ED9F" w14:textId="77777777" w:rsidR="00401DBB" w:rsidRPr="00613BB9" w:rsidRDefault="00401DBB" w:rsidP="002C4861">
            <w:pPr>
              <w:jc w:val="left"/>
              <w:rPr>
                <w:rFonts w:ascii="宋体" w:eastAsia="宋体" w:hAnsi="宋体" w:cs="Segoe UI"/>
              </w:rPr>
            </w:pPr>
            <w:r w:rsidRPr="00613BB9">
              <w:rPr>
                <w:rStyle w:val="HTML1"/>
                <w:sz w:val="20"/>
                <w:szCs w:val="20"/>
              </w:rPr>
              <w:t>:kissing_cat: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13B00C" w14:textId="77777777" w:rsidR="00401DBB" w:rsidRPr="00613BB9" w:rsidRDefault="00717723" w:rsidP="002C4861">
            <w:pPr>
              <w:rPr>
                <w:rFonts w:ascii="宋体" w:eastAsia="宋体" w:hAnsi="宋体" w:cs="Segoe UI"/>
              </w:rPr>
            </w:pPr>
            <w:hyperlink r:id="rId217" w:anchor="table-of-contents" w:history="1">
              <w:r w:rsidR="00401DBB" w:rsidRPr="00613BB9">
                <w:rPr>
                  <w:rStyle w:val="a4"/>
                  <w:rFonts w:ascii="宋体" w:eastAsia="宋体" w:hAnsi="宋体" w:cs="Segoe UI"/>
                  <w:color w:val="auto"/>
                </w:rPr>
                <w:t>top</w:t>
              </w:r>
            </w:hyperlink>
          </w:p>
        </w:tc>
      </w:tr>
      <w:tr w:rsidR="00613BB9" w:rsidRPr="00613BB9" w14:paraId="081363C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CFE8E3" w14:textId="77777777" w:rsidR="00401DBB" w:rsidRPr="00613BB9" w:rsidRDefault="00717723" w:rsidP="002C4861">
            <w:pPr>
              <w:rPr>
                <w:rFonts w:ascii="宋体" w:eastAsia="宋体" w:hAnsi="宋体" w:cs="Segoe UI"/>
              </w:rPr>
            </w:pPr>
            <w:hyperlink r:id="rId21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260DB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8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E97A6C" w14:textId="77777777" w:rsidR="00401DBB" w:rsidRPr="00613BB9" w:rsidRDefault="00401DBB" w:rsidP="002C4861">
            <w:pPr>
              <w:jc w:val="left"/>
              <w:rPr>
                <w:rFonts w:ascii="宋体" w:eastAsia="宋体" w:hAnsi="宋体" w:cs="Segoe UI"/>
              </w:rPr>
            </w:pPr>
            <w:r w:rsidRPr="00613BB9">
              <w:rPr>
                <w:rStyle w:val="HTML1"/>
                <w:sz w:val="20"/>
                <w:szCs w:val="20"/>
              </w:rPr>
              <w:t>:scream_cat: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0A89F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2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5C28B2" w14:textId="77777777" w:rsidR="00401DBB" w:rsidRPr="00613BB9" w:rsidRDefault="00401DBB" w:rsidP="002C4861">
            <w:pPr>
              <w:jc w:val="left"/>
              <w:rPr>
                <w:rFonts w:ascii="宋体" w:eastAsia="宋体" w:hAnsi="宋体" w:cs="Segoe UI"/>
              </w:rPr>
            </w:pPr>
            <w:r w:rsidRPr="00613BB9">
              <w:rPr>
                <w:rStyle w:val="HTML1"/>
                <w:sz w:val="20"/>
                <w:szCs w:val="20"/>
              </w:rPr>
              <w:t>:crying_cat_face: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91E538" w14:textId="77777777" w:rsidR="00401DBB" w:rsidRPr="00613BB9" w:rsidRDefault="00717723" w:rsidP="002C4861">
            <w:pPr>
              <w:rPr>
                <w:rFonts w:ascii="宋体" w:eastAsia="宋体" w:hAnsi="宋体" w:cs="Segoe UI"/>
              </w:rPr>
            </w:pPr>
            <w:hyperlink r:id="rId219" w:anchor="table-of-contents" w:history="1">
              <w:r w:rsidR="00401DBB" w:rsidRPr="00613BB9">
                <w:rPr>
                  <w:rStyle w:val="a4"/>
                  <w:rFonts w:ascii="宋体" w:eastAsia="宋体" w:hAnsi="宋体" w:cs="Segoe UI"/>
                  <w:color w:val="auto"/>
                </w:rPr>
                <w:t>top</w:t>
              </w:r>
            </w:hyperlink>
          </w:p>
        </w:tc>
      </w:tr>
      <w:tr w:rsidR="00613BB9" w:rsidRPr="00613BB9" w14:paraId="19F6488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E84367" w14:textId="77777777" w:rsidR="00401DBB" w:rsidRPr="00613BB9" w:rsidRDefault="00717723" w:rsidP="002C4861">
            <w:pPr>
              <w:rPr>
                <w:rFonts w:ascii="宋体" w:eastAsia="宋体" w:hAnsi="宋体" w:cs="Segoe UI"/>
              </w:rPr>
            </w:pPr>
            <w:hyperlink r:id="rId22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6EAC6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8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D880C7" w14:textId="77777777" w:rsidR="00401DBB" w:rsidRPr="00613BB9" w:rsidRDefault="00401DBB" w:rsidP="002C4861">
            <w:pPr>
              <w:jc w:val="left"/>
              <w:rPr>
                <w:rFonts w:ascii="宋体" w:eastAsia="宋体" w:hAnsi="宋体" w:cs="Segoe UI"/>
              </w:rPr>
            </w:pPr>
            <w:r w:rsidRPr="00613BB9">
              <w:rPr>
                <w:rStyle w:val="HTML1"/>
                <w:sz w:val="20"/>
                <w:szCs w:val="20"/>
              </w:rPr>
              <w:t>:pouting_cat: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D0FCEC" w14:textId="77777777" w:rsidR="00401DBB" w:rsidRPr="00613BB9" w:rsidRDefault="00401DBB" w:rsidP="002C4861">
            <w:pPr>
              <w:rPr>
                <w:rFonts w:ascii="宋体" w:eastAsia="宋体" w:hAnsi="宋体" w:cs="Segoe UI"/>
              </w:rPr>
            </w:pPr>
          </w:p>
        </w:tc>
        <w:tc>
          <w:tcPr>
            <w:tcW w:w="22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83F781"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BAB673" w14:textId="77777777" w:rsidR="00401DBB" w:rsidRPr="00613BB9" w:rsidRDefault="00717723" w:rsidP="002C4861">
            <w:pPr>
              <w:rPr>
                <w:rFonts w:ascii="宋体" w:eastAsia="宋体" w:hAnsi="宋体" w:cs="Segoe UI"/>
                <w:sz w:val="24"/>
                <w:szCs w:val="24"/>
              </w:rPr>
            </w:pPr>
            <w:hyperlink r:id="rId221" w:anchor="table-of-contents" w:history="1">
              <w:r w:rsidR="00401DBB" w:rsidRPr="00613BB9">
                <w:rPr>
                  <w:rStyle w:val="a4"/>
                  <w:rFonts w:ascii="宋体" w:eastAsia="宋体" w:hAnsi="宋体" w:cs="Segoe UI"/>
                  <w:color w:val="auto"/>
                </w:rPr>
                <w:t>top</w:t>
              </w:r>
            </w:hyperlink>
          </w:p>
        </w:tc>
      </w:tr>
    </w:tbl>
    <w:p w14:paraId="184901FE" w14:textId="77777777" w:rsidR="00401DBB" w:rsidRPr="00613BB9" w:rsidRDefault="00401DBB" w:rsidP="00401DBB">
      <w:pPr>
        <w:pStyle w:val="4"/>
        <w:rPr>
          <w:rFonts w:ascii="宋体" w:eastAsia="宋体" w:hAnsi="宋体" w:cs="Segoe UI"/>
        </w:rPr>
      </w:pPr>
      <w:bookmarkStart w:id="106" w:name="_Toc46394723"/>
      <w:r w:rsidRPr="00613BB9">
        <w:rPr>
          <w:rFonts w:ascii="宋体" w:eastAsia="宋体" w:hAnsi="宋体" w:cs="Segoe UI"/>
        </w:rPr>
        <w:lastRenderedPageBreak/>
        <w:t>Monkey Face</w:t>
      </w:r>
      <w:bookmarkEnd w:id="106"/>
    </w:p>
    <w:tbl>
      <w:tblPr>
        <w:tblW w:w="8635" w:type="dxa"/>
        <w:shd w:val="clear" w:color="auto" w:fill="FFFFFF"/>
        <w:tblCellMar>
          <w:top w:w="15" w:type="dxa"/>
          <w:left w:w="15" w:type="dxa"/>
          <w:bottom w:w="15" w:type="dxa"/>
          <w:right w:w="15" w:type="dxa"/>
        </w:tblCellMar>
        <w:tblLook w:val="04A0" w:firstRow="1" w:lastRow="0" w:firstColumn="1" w:lastColumn="0" w:noHBand="0" w:noVBand="1"/>
      </w:tblPr>
      <w:tblGrid>
        <w:gridCol w:w="1198"/>
        <w:gridCol w:w="1204"/>
        <w:gridCol w:w="2040"/>
        <w:gridCol w:w="1204"/>
        <w:gridCol w:w="1790"/>
        <w:gridCol w:w="1199"/>
      </w:tblGrid>
      <w:tr w:rsidR="00613BB9" w:rsidRPr="00613BB9" w14:paraId="1E9AFC63"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DE216C"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B51642"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20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23BCA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08B12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10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81DDC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25A0E9" w14:textId="77777777" w:rsidR="00401DBB" w:rsidRPr="00613BB9" w:rsidRDefault="00401DBB" w:rsidP="002C4861">
            <w:pPr>
              <w:spacing w:after="240"/>
              <w:jc w:val="center"/>
              <w:rPr>
                <w:rFonts w:ascii="宋体" w:eastAsia="宋体" w:hAnsi="宋体" w:cs="Segoe UI"/>
                <w:b/>
                <w:bCs/>
              </w:rPr>
            </w:pPr>
          </w:p>
        </w:tc>
      </w:tr>
      <w:tr w:rsidR="00613BB9" w:rsidRPr="00613BB9" w14:paraId="4BAFAA0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D13177" w14:textId="77777777" w:rsidR="00401DBB" w:rsidRPr="00613BB9" w:rsidRDefault="00717723" w:rsidP="002C4861">
            <w:pPr>
              <w:spacing w:after="240"/>
              <w:jc w:val="left"/>
              <w:rPr>
                <w:rFonts w:ascii="宋体" w:eastAsia="宋体" w:hAnsi="宋体" w:cs="Segoe UI"/>
                <w:sz w:val="24"/>
                <w:szCs w:val="24"/>
              </w:rPr>
            </w:pPr>
            <w:hyperlink r:id="rId22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63715C"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20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0082B5" w14:textId="77777777" w:rsidR="00401DBB" w:rsidRPr="00613BB9" w:rsidRDefault="00401DBB" w:rsidP="002C4861">
            <w:pPr>
              <w:jc w:val="left"/>
              <w:rPr>
                <w:rFonts w:ascii="宋体" w:eastAsia="宋体" w:hAnsi="宋体" w:cs="Segoe UI"/>
              </w:rPr>
            </w:pPr>
            <w:r w:rsidRPr="00613BB9">
              <w:rPr>
                <w:rStyle w:val="HTML1"/>
                <w:sz w:val="20"/>
                <w:szCs w:val="20"/>
              </w:rPr>
              <w:t>:see_no_evil: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A31AA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0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41EAF4" w14:textId="77777777" w:rsidR="00401DBB" w:rsidRPr="00613BB9" w:rsidRDefault="00401DBB" w:rsidP="002C4861">
            <w:pPr>
              <w:jc w:val="left"/>
              <w:rPr>
                <w:rFonts w:ascii="宋体" w:eastAsia="宋体" w:hAnsi="宋体" w:cs="Segoe UI"/>
              </w:rPr>
            </w:pPr>
            <w:r w:rsidRPr="00613BB9">
              <w:rPr>
                <w:rStyle w:val="HTML1"/>
                <w:sz w:val="20"/>
                <w:szCs w:val="20"/>
              </w:rPr>
              <w:t>:hear_no_evil: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DF89A0" w14:textId="77777777" w:rsidR="00401DBB" w:rsidRPr="00613BB9" w:rsidRDefault="00717723" w:rsidP="002C4861">
            <w:pPr>
              <w:rPr>
                <w:rFonts w:ascii="宋体" w:eastAsia="宋体" w:hAnsi="宋体" w:cs="Segoe UI"/>
              </w:rPr>
            </w:pPr>
            <w:hyperlink r:id="rId223" w:anchor="table-of-contents" w:history="1">
              <w:r w:rsidR="00401DBB" w:rsidRPr="00613BB9">
                <w:rPr>
                  <w:rStyle w:val="a4"/>
                  <w:rFonts w:ascii="宋体" w:eastAsia="宋体" w:hAnsi="宋体" w:cs="Segoe UI"/>
                  <w:color w:val="auto"/>
                </w:rPr>
                <w:t>top</w:t>
              </w:r>
            </w:hyperlink>
          </w:p>
        </w:tc>
      </w:tr>
      <w:tr w:rsidR="00613BB9" w:rsidRPr="00613BB9" w14:paraId="2401F52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1B6FEB" w14:textId="77777777" w:rsidR="00401DBB" w:rsidRPr="00613BB9" w:rsidRDefault="00717723" w:rsidP="002C4861">
            <w:pPr>
              <w:rPr>
                <w:rFonts w:ascii="宋体" w:eastAsia="宋体" w:hAnsi="宋体" w:cs="Segoe UI"/>
              </w:rPr>
            </w:pPr>
            <w:hyperlink r:id="rId22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A150E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0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A89EA8" w14:textId="77777777" w:rsidR="00401DBB" w:rsidRPr="00613BB9" w:rsidRDefault="00401DBB" w:rsidP="002C4861">
            <w:pPr>
              <w:jc w:val="left"/>
              <w:rPr>
                <w:rFonts w:ascii="宋体" w:eastAsia="宋体" w:hAnsi="宋体" w:cs="Segoe UI"/>
              </w:rPr>
            </w:pPr>
            <w:r w:rsidRPr="00613BB9">
              <w:rPr>
                <w:rStyle w:val="HTML1"/>
                <w:sz w:val="20"/>
                <w:szCs w:val="20"/>
              </w:rPr>
              <w:t>:speak_no_evil: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DB617B" w14:textId="77777777" w:rsidR="00401DBB" w:rsidRPr="00613BB9" w:rsidRDefault="00401DBB" w:rsidP="002C4861">
            <w:pPr>
              <w:rPr>
                <w:rFonts w:ascii="宋体" w:eastAsia="宋体" w:hAnsi="宋体" w:cs="Segoe UI"/>
              </w:rPr>
            </w:pPr>
          </w:p>
        </w:tc>
        <w:tc>
          <w:tcPr>
            <w:tcW w:w="10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378C58"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0FCB96" w14:textId="77777777" w:rsidR="00401DBB" w:rsidRPr="00613BB9" w:rsidRDefault="00717723" w:rsidP="002C4861">
            <w:pPr>
              <w:rPr>
                <w:rFonts w:ascii="宋体" w:eastAsia="宋体" w:hAnsi="宋体" w:cs="Segoe UI"/>
                <w:sz w:val="24"/>
                <w:szCs w:val="24"/>
              </w:rPr>
            </w:pPr>
            <w:hyperlink r:id="rId225" w:anchor="table-of-contents" w:history="1">
              <w:r w:rsidR="00401DBB" w:rsidRPr="00613BB9">
                <w:rPr>
                  <w:rStyle w:val="a4"/>
                  <w:rFonts w:ascii="宋体" w:eastAsia="宋体" w:hAnsi="宋体" w:cs="Segoe UI"/>
                  <w:color w:val="auto"/>
                </w:rPr>
                <w:t>top</w:t>
              </w:r>
            </w:hyperlink>
          </w:p>
        </w:tc>
      </w:tr>
    </w:tbl>
    <w:p w14:paraId="7A2609AA" w14:textId="77777777" w:rsidR="00401DBB" w:rsidRPr="00613BB9" w:rsidRDefault="00401DBB" w:rsidP="00401DBB">
      <w:pPr>
        <w:pStyle w:val="4"/>
        <w:rPr>
          <w:rFonts w:ascii="宋体" w:eastAsia="宋体" w:hAnsi="宋体" w:cs="Segoe UI"/>
        </w:rPr>
      </w:pPr>
      <w:bookmarkStart w:id="107" w:name="_Toc46394724"/>
      <w:r w:rsidRPr="00613BB9">
        <w:rPr>
          <w:rFonts w:ascii="宋体" w:eastAsia="宋体" w:hAnsi="宋体" w:cs="Segoe UI"/>
        </w:rPr>
        <w:t>Emotion</w:t>
      </w:r>
      <w:bookmarkEnd w:id="107"/>
    </w:p>
    <w:tbl>
      <w:tblPr>
        <w:tblW w:w="9125" w:type="dxa"/>
        <w:shd w:val="clear" w:color="auto" w:fill="FFFFFF"/>
        <w:tblCellMar>
          <w:top w:w="15" w:type="dxa"/>
          <w:left w:w="15" w:type="dxa"/>
          <w:bottom w:w="15" w:type="dxa"/>
          <w:right w:w="15" w:type="dxa"/>
        </w:tblCellMar>
        <w:tblLook w:val="04A0" w:firstRow="1" w:lastRow="0" w:firstColumn="1" w:lastColumn="0" w:noHBand="0" w:noVBand="1"/>
      </w:tblPr>
      <w:tblGrid>
        <w:gridCol w:w="896"/>
        <w:gridCol w:w="901"/>
        <w:gridCol w:w="3140"/>
        <w:gridCol w:w="901"/>
        <w:gridCol w:w="2390"/>
        <w:gridCol w:w="897"/>
      </w:tblGrid>
      <w:tr w:rsidR="00613BB9" w:rsidRPr="00613BB9" w14:paraId="7C0AD40E"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4DC9AD"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3EC2B2"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3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C0002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D1C72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13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D31DC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2A54FB" w14:textId="77777777" w:rsidR="00401DBB" w:rsidRPr="00613BB9" w:rsidRDefault="00401DBB" w:rsidP="002C4861">
            <w:pPr>
              <w:spacing w:after="240"/>
              <w:jc w:val="center"/>
              <w:rPr>
                <w:rFonts w:ascii="宋体" w:eastAsia="宋体" w:hAnsi="宋体" w:cs="Segoe UI"/>
                <w:b/>
                <w:bCs/>
              </w:rPr>
            </w:pPr>
          </w:p>
        </w:tc>
      </w:tr>
      <w:tr w:rsidR="00613BB9" w:rsidRPr="00613BB9" w14:paraId="7C42E4B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762A1A" w14:textId="77777777" w:rsidR="00401DBB" w:rsidRPr="00613BB9" w:rsidRDefault="00717723" w:rsidP="002C4861">
            <w:pPr>
              <w:spacing w:after="240"/>
              <w:jc w:val="left"/>
              <w:rPr>
                <w:rFonts w:ascii="宋体" w:eastAsia="宋体" w:hAnsi="宋体" w:cs="Segoe UI"/>
                <w:sz w:val="24"/>
                <w:szCs w:val="24"/>
              </w:rPr>
            </w:pPr>
            <w:hyperlink r:id="rId22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39FB97"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75A905" w14:textId="77777777" w:rsidR="00401DBB" w:rsidRPr="00613BB9" w:rsidRDefault="00401DBB" w:rsidP="002C4861">
            <w:pPr>
              <w:jc w:val="left"/>
              <w:rPr>
                <w:rFonts w:ascii="宋体" w:eastAsia="宋体" w:hAnsi="宋体" w:cs="Segoe UI"/>
              </w:rPr>
            </w:pPr>
            <w:r w:rsidRPr="00613BB9">
              <w:rPr>
                <w:rStyle w:val="HTML1"/>
                <w:sz w:val="20"/>
                <w:szCs w:val="20"/>
              </w:rPr>
              <w:t>:kiss: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E2048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D37A9D" w14:textId="77777777" w:rsidR="00401DBB" w:rsidRPr="00613BB9" w:rsidRDefault="00401DBB" w:rsidP="002C4861">
            <w:pPr>
              <w:jc w:val="left"/>
              <w:rPr>
                <w:rFonts w:ascii="宋体" w:eastAsia="宋体" w:hAnsi="宋体" w:cs="Segoe UI"/>
              </w:rPr>
            </w:pPr>
            <w:r w:rsidRPr="00613BB9">
              <w:rPr>
                <w:rStyle w:val="HTML1"/>
                <w:sz w:val="20"/>
                <w:szCs w:val="20"/>
              </w:rPr>
              <w:t>:love_letter: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13CA40" w14:textId="77777777" w:rsidR="00401DBB" w:rsidRPr="00613BB9" w:rsidRDefault="00717723" w:rsidP="002C4861">
            <w:pPr>
              <w:rPr>
                <w:rFonts w:ascii="宋体" w:eastAsia="宋体" w:hAnsi="宋体" w:cs="Segoe UI"/>
              </w:rPr>
            </w:pPr>
            <w:hyperlink r:id="rId227" w:anchor="table-of-contents" w:history="1">
              <w:r w:rsidR="00401DBB" w:rsidRPr="00613BB9">
                <w:rPr>
                  <w:rStyle w:val="a4"/>
                  <w:rFonts w:ascii="宋体" w:eastAsia="宋体" w:hAnsi="宋体" w:cs="Segoe UI"/>
                  <w:color w:val="auto"/>
                </w:rPr>
                <w:t>top</w:t>
              </w:r>
            </w:hyperlink>
          </w:p>
        </w:tc>
      </w:tr>
      <w:tr w:rsidR="00613BB9" w:rsidRPr="00613BB9" w14:paraId="7949815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4C6CC9" w14:textId="77777777" w:rsidR="00401DBB" w:rsidRPr="00613BB9" w:rsidRDefault="00717723" w:rsidP="002C4861">
            <w:pPr>
              <w:rPr>
                <w:rFonts w:ascii="宋体" w:eastAsia="宋体" w:hAnsi="宋体" w:cs="Segoe UI"/>
              </w:rPr>
            </w:pPr>
            <w:hyperlink r:id="rId22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F6390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F7A659" w14:textId="77777777" w:rsidR="00401DBB" w:rsidRPr="00613BB9" w:rsidRDefault="00401DBB" w:rsidP="002C4861">
            <w:pPr>
              <w:jc w:val="left"/>
              <w:rPr>
                <w:rFonts w:ascii="宋体" w:eastAsia="宋体" w:hAnsi="宋体" w:cs="Segoe UI"/>
              </w:rPr>
            </w:pPr>
            <w:r w:rsidRPr="00613BB9">
              <w:rPr>
                <w:rStyle w:val="HTML1"/>
                <w:sz w:val="20"/>
                <w:szCs w:val="20"/>
              </w:rPr>
              <w:t>:cupid: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B5A3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4DAF53" w14:textId="77777777" w:rsidR="00401DBB" w:rsidRPr="00613BB9" w:rsidRDefault="00401DBB" w:rsidP="002C4861">
            <w:pPr>
              <w:jc w:val="left"/>
              <w:rPr>
                <w:rFonts w:ascii="宋体" w:eastAsia="宋体" w:hAnsi="宋体" w:cs="Segoe UI"/>
              </w:rPr>
            </w:pPr>
            <w:r w:rsidRPr="00613BB9">
              <w:rPr>
                <w:rStyle w:val="HTML1"/>
                <w:sz w:val="20"/>
                <w:szCs w:val="20"/>
              </w:rPr>
              <w:t>:gift_heart: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4BF6D8" w14:textId="77777777" w:rsidR="00401DBB" w:rsidRPr="00613BB9" w:rsidRDefault="00717723" w:rsidP="002C4861">
            <w:pPr>
              <w:rPr>
                <w:rFonts w:ascii="宋体" w:eastAsia="宋体" w:hAnsi="宋体" w:cs="Segoe UI"/>
              </w:rPr>
            </w:pPr>
            <w:hyperlink r:id="rId229" w:anchor="table-of-contents" w:history="1">
              <w:r w:rsidR="00401DBB" w:rsidRPr="00613BB9">
                <w:rPr>
                  <w:rStyle w:val="a4"/>
                  <w:rFonts w:ascii="宋体" w:eastAsia="宋体" w:hAnsi="宋体" w:cs="Segoe UI"/>
                  <w:color w:val="auto"/>
                </w:rPr>
                <w:t>top</w:t>
              </w:r>
            </w:hyperlink>
          </w:p>
        </w:tc>
      </w:tr>
      <w:tr w:rsidR="00613BB9" w:rsidRPr="00613BB9" w14:paraId="4F1BE6A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F34A96" w14:textId="77777777" w:rsidR="00401DBB" w:rsidRPr="00613BB9" w:rsidRDefault="00717723" w:rsidP="002C4861">
            <w:pPr>
              <w:rPr>
                <w:rFonts w:ascii="宋体" w:eastAsia="宋体" w:hAnsi="宋体" w:cs="Segoe UI"/>
              </w:rPr>
            </w:pPr>
            <w:hyperlink r:id="rId23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8112A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B5EA1C" w14:textId="77777777" w:rsidR="00401DBB" w:rsidRPr="00613BB9" w:rsidRDefault="00401DBB" w:rsidP="002C4861">
            <w:pPr>
              <w:jc w:val="left"/>
              <w:rPr>
                <w:rFonts w:ascii="宋体" w:eastAsia="宋体" w:hAnsi="宋体" w:cs="Segoe UI"/>
              </w:rPr>
            </w:pPr>
            <w:r w:rsidRPr="00613BB9">
              <w:rPr>
                <w:rStyle w:val="HTML1"/>
                <w:sz w:val="20"/>
                <w:szCs w:val="20"/>
              </w:rPr>
              <w:t>:sparkling_heart: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E312C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55527C" w14:textId="77777777" w:rsidR="00401DBB" w:rsidRPr="00613BB9" w:rsidRDefault="00401DBB" w:rsidP="002C4861">
            <w:pPr>
              <w:jc w:val="left"/>
              <w:rPr>
                <w:rFonts w:ascii="宋体" w:eastAsia="宋体" w:hAnsi="宋体" w:cs="Segoe UI"/>
              </w:rPr>
            </w:pPr>
            <w:r w:rsidRPr="00613BB9">
              <w:rPr>
                <w:rStyle w:val="HTML1"/>
                <w:sz w:val="20"/>
                <w:szCs w:val="20"/>
              </w:rPr>
              <w:t>:heartpulse: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4A3D3C" w14:textId="77777777" w:rsidR="00401DBB" w:rsidRPr="00613BB9" w:rsidRDefault="00717723" w:rsidP="002C4861">
            <w:pPr>
              <w:rPr>
                <w:rFonts w:ascii="宋体" w:eastAsia="宋体" w:hAnsi="宋体" w:cs="Segoe UI"/>
              </w:rPr>
            </w:pPr>
            <w:hyperlink r:id="rId231" w:anchor="table-of-contents" w:history="1">
              <w:r w:rsidR="00401DBB" w:rsidRPr="00613BB9">
                <w:rPr>
                  <w:rStyle w:val="a4"/>
                  <w:rFonts w:ascii="宋体" w:eastAsia="宋体" w:hAnsi="宋体" w:cs="Segoe UI"/>
                  <w:color w:val="auto"/>
                </w:rPr>
                <w:t>top</w:t>
              </w:r>
            </w:hyperlink>
          </w:p>
        </w:tc>
      </w:tr>
      <w:tr w:rsidR="00613BB9" w:rsidRPr="00613BB9" w14:paraId="137DA5F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6BCBC2" w14:textId="77777777" w:rsidR="00401DBB" w:rsidRPr="00613BB9" w:rsidRDefault="00717723" w:rsidP="002C4861">
            <w:pPr>
              <w:rPr>
                <w:rFonts w:ascii="宋体" w:eastAsia="宋体" w:hAnsi="宋体" w:cs="Segoe UI"/>
              </w:rPr>
            </w:pPr>
            <w:hyperlink r:id="rId23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4DBC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20E092" w14:textId="77777777" w:rsidR="00401DBB" w:rsidRPr="00613BB9" w:rsidRDefault="00401DBB" w:rsidP="002C4861">
            <w:pPr>
              <w:jc w:val="left"/>
              <w:rPr>
                <w:rFonts w:ascii="宋体" w:eastAsia="宋体" w:hAnsi="宋体" w:cs="Segoe UI"/>
              </w:rPr>
            </w:pPr>
            <w:r w:rsidRPr="00613BB9">
              <w:rPr>
                <w:rStyle w:val="HTML1"/>
                <w:sz w:val="20"/>
                <w:szCs w:val="20"/>
              </w:rPr>
              <w:t>:heartbeat: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543B7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7A634E" w14:textId="77777777" w:rsidR="00401DBB" w:rsidRPr="00613BB9" w:rsidRDefault="00401DBB" w:rsidP="002C4861">
            <w:pPr>
              <w:jc w:val="left"/>
              <w:rPr>
                <w:rFonts w:ascii="宋体" w:eastAsia="宋体" w:hAnsi="宋体" w:cs="Segoe UI"/>
              </w:rPr>
            </w:pPr>
            <w:r w:rsidRPr="00613BB9">
              <w:rPr>
                <w:rStyle w:val="HTML1"/>
                <w:sz w:val="20"/>
                <w:szCs w:val="20"/>
              </w:rPr>
              <w:t>:revolving_hearts: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4072B8" w14:textId="77777777" w:rsidR="00401DBB" w:rsidRPr="00613BB9" w:rsidRDefault="00717723" w:rsidP="002C4861">
            <w:pPr>
              <w:rPr>
                <w:rFonts w:ascii="宋体" w:eastAsia="宋体" w:hAnsi="宋体" w:cs="Segoe UI"/>
              </w:rPr>
            </w:pPr>
            <w:hyperlink r:id="rId233" w:anchor="table-of-contents" w:history="1">
              <w:r w:rsidR="00401DBB" w:rsidRPr="00613BB9">
                <w:rPr>
                  <w:rStyle w:val="a4"/>
                  <w:rFonts w:ascii="宋体" w:eastAsia="宋体" w:hAnsi="宋体" w:cs="Segoe UI"/>
                  <w:color w:val="auto"/>
                </w:rPr>
                <w:t>top</w:t>
              </w:r>
            </w:hyperlink>
          </w:p>
        </w:tc>
      </w:tr>
      <w:tr w:rsidR="00613BB9" w:rsidRPr="00613BB9" w14:paraId="1135BAB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555D4F" w14:textId="77777777" w:rsidR="00401DBB" w:rsidRPr="00613BB9" w:rsidRDefault="00717723" w:rsidP="002C4861">
            <w:pPr>
              <w:rPr>
                <w:rFonts w:ascii="宋体" w:eastAsia="宋体" w:hAnsi="宋体" w:cs="Segoe UI"/>
              </w:rPr>
            </w:pPr>
            <w:hyperlink r:id="rId23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E9725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D48138" w14:textId="77777777" w:rsidR="00401DBB" w:rsidRPr="00613BB9" w:rsidRDefault="00401DBB" w:rsidP="002C4861">
            <w:pPr>
              <w:jc w:val="left"/>
              <w:rPr>
                <w:rFonts w:ascii="宋体" w:eastAsia="宋体" w:hAnsi="宋体" w:cs="Segoe UI"/>
              </w:rPr>
            </w:pPr>
            <w:r w:rsidRPr="00613BB9">
              <w:rPr>
                <w:rStyle w:val="HTML1"/>
                <w:sz w:val="20"/>
                <w:szCs w:val="20"/>
              </w:rPr>
              <w:t>:two_hearts: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6E26B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D057D4" w14:textId="77777777" w:rsidR="00401DBB" w:rsidRPr="00613BB9" w:rsidRDefault="00401DBB" w:rsidP="002C4861">
            <w:pPr>
              <w:jc w:val="left"/>
              <w:rPr>
                <w:rFonts w:ascii="宋体" w:eastAsia="宋体" w:hAnsi="宋体" w:cs="Segoe UI"/>
              </w:rPr>
            </w:pPr>
            <w:r w:rsidRPr="00613BB9">
              <w:rPr>
                <w:rStyle w:val="HTML1"/>
                <w:sz w:val="20"/>
                <w:szCs w:val="20"/>
              </w:rPr>
              <w:t>:heart_decoration: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C64AF0" w14:textId="77777777" w:rsidR="00401DBB" w:rsidRPr="00613BB9" w:rsidRDefault="00717723" w:rsidP="002C4861">
            <w:pPr>
              <w:rPr>
                <w:rFonts w:ascii="宋体" w:eastAsia="宋体" w:hAnsi="宋体" w:cs="Segoe UI"/>
              </w:rPr>
            </w:pPr>
            <w:hyperlink r:id="rId235" w:anchor="table-of-contents" w:history="1">
              <w:r w:rsidR="00401DBB" w:rsidRPr="00613BB9">
                <w:rPr>
                  <w:rStyle w:val="a4"/>
                  <w:rFonts w:ascii="宋体" w:eastAsia="宋体" w:hAnsi="宋体" w:cs="Segoe UI"/>
                  <w:color w:val="auto"/>
                </w:rPr>
                <w:t>top</w:t>
              </w:r>
            </w:hyperlink>
          </w:p>
        </w:tc>
      </w:tr>
      <w:tr w:rsidR="00613BB9" w:rsidRPr="00613BB9" w14:paraId="2B6878E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49F7E5" w14:textId="77777777" w:rsidR="00401DBB" w:rsidRPr="00613BB9" w:rsidRDefault="00717723" w:rsidP="002C4861">
            <w:pPr>
              <w:rPr>
                <w:rFonts w:ascii="宋体" w:eastAsia="宋体" w:hAnsi="宋体" w:cs="Segoe UI"/>
              </w:rPr>
            </w:pPr>
            <w:hyperlink r:id="rId23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B7E31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90779F" w14:textId="77777777" w:rsidR="00401DBB" w:rsidRPr="00613BB9" w:rsidRDefault="00401DBB" w:rsidP="002C4861">
            <w:pPr>
              <w:jc w:val="left"/>
              <w:rPr>
                <w:rFonts w:ascii="宋体" w:eastAsia="宋体" w:hAnsi="宋体" w:cs="Segoe UI"/>
              </w:rPr>
            </w:pPr>
            <w:r w:rsidRPr="00613BB9">
              <w:rPr>
                <w:rStyle w:val="HTML1"/>
                <w:sz w:val="20"/>
                <w:szCs w:val="20"/>
              </w:rPr>
              <w:t>:heavy_heart_exclamation: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49EF6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72C1D9" w14:textId="77777777" w:rsidR="00401DBB" w:rsidRPr="00613BB9" w:rsidRDefault="00401DBB" w:rsidP="002C4861">
            <w:pPr>
              <w:jc w:val="left"/>
              <w:rPr>
                <w:rFonts w:ascii="宋体" w:eastAsia="宋体" w:hAnsi="宋体" w:cs="Segoe UI"/>
              </w:rPr>
            </w:pPr>
            <w:r w:rsidRPr="00613BB9">
              <w:rPr>
                <w:rStyle w:val="HTML1"/>
                <w:sz w:val="20"/>
                <w:szCs w:val="20"/>
              </w:rPr>
              <w:t>:broken_heart: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8383EA" w14:textId="77777777" w:rsidR="00401DBB" w:rsidRPr="00613BB9" w:rsidRDefault="00717723" w:rsidP="002C4861">
            <w:pPr>
              <w:rPr>
                <w:rFonts w:ascii="宋体" w:eastAsia="宋体" w:hAnsi="宋体" w:cs="Segoe UI"/>
              </w:rPr>
            </w:pPr>
            <w:hyperlink r:id="rId237" w:anchor="table-of-contents" w:history="1">
              <w:r w:rsidR="00401DBB" w:rsidRPr="00613BB9">
                <w:rPr>
                  <w:rStyle w:val="a4"/>
                  <w:rFonts w:ascii="宋体" w:eastAsia="宋体" w:hAnsi="宋体" w:cs="Segoe UI"/>
                  <w:color w:val="auto"/>
                </w:rPr>
                <w:t>top</w:t>
              </w:r>
            </w:hyperlink>
          </w:p>
        </w:tc>
      </w:tr>
      <w:tr w:rsidR="00613BB9" w:rsidRPr="00613BB9" w14:paraId="645E237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F422E4" w14:textId="77777777" w:rsidR="00401DBB" w:rsidRPr="00613BB9" w:rsidRDefault="00717723" w:rsidP="002C4861">
            <w:pPr>
              <w:rPr>
                <w:rFonts w:ascii="宋体" w:eastAsia="宋体" w:hAnsi="宋体" w:cs="Segoe UI"/>
              </w:rPr>
            </w:pPr>
            <w:hyperlink r:id="rId23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EB7C4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0B04B5" w14:textId="77777777" w:rsidR="00401DBB" w:rsidRPr="00613BB9" w:rsidRDefault="00401DBB" w:rsidP="002C4861">
            <w:pPr>
              <w:jc w:val="left"/>
              <w:rPr>
                <w:rFonts w:ascii="宋体" w:eastAsia="宋体" w:hAnsi="宋体" w:cs="Segoe UI"/>
              </w:rPr>
            </w:pPr>
            <w:r w:rsidRPr="00613BB9">
              <w:rPr>
                <w:rStyle w:val="HTML1"/>
                <w:sz w:val="20"/>
                <w:szCs w:val="20"/>
              </w:rPr>
              <w:t>:heart: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C0830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6F4CFA" w14:textId="77777777" w:rsidR="00401DBB" w:rsidRPr="00613BB9" w:rsidRDefault="00401DBB" w:rsidP="002C4861">
            <w:pPr>
              <w:jc w:val="left"/>
              <w:rPr>
                <w:rFonts w:ascii="宋体" w:eastAsia="宋体" w:hAnsi="宋体" w:cs="Segoe UI"/>
              </w:rPr>
            </w:pPr>
            <w:r w:rsidRPr="00613BB9">
              <w:rPr>
                <w:rStyle w:val="HTML1"/>
                <w:sz w:val="20"/>
                <w:szCs w:val="20"/>
              </w:rPr>
              <w:t>:orange_heart: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E8FDD1" w14:textId="77777777" w:rsidR="00401DBB" w:rsidRPr="00613BB9" w:rsidRDefault="00717723" w:rsidP="002C4861">
            <w:pPr>
              <w:rPr>
                <w:rFonts w:ascii="宋体" w:eastAsia="宋体" w:hAnsi="宋体" w:cs="Segoe UI"/>
              </w:rPr>
            </w:pPr>
            <w:hyperlink r:id="rId239" w:anchor="table-of-contents" w:history="1">
              <w:r w:rsidR="00401DBB" w:rsidRPr="00613BB9">
                <w:rPr>
                  <w:rStyle w:val="a4"/>
                  <w:rFonts w:ascii="宋体" w:eastAsia="宋体" w:hAnsi="宋体" w:cs="Segoe UI"/>
                  <w:color w:val="auto"/>
                </w:rPr>
                <w:t>top</w:t>
              </w:r>
            </w:hyperlink>
          </w:p>
        </w:tc>
      </w:tr>
      <w:tr w:rsidR="00613BB9" w:rsidRPr="00613BB9" w14:paraId="5725829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82DB9B" w14:textId="77777777" w:rsidR="00401DBB" w:rsidRPr="00613BB9" w:rsidRDefault="00717723" w:rsidP="002C4861">
            <w:pPr>
              <w:rPr>
                <w:rFonts w:ascii="宋体" w:eastAsia="宋体" w:hAnsi="宋体" w:cs="Segoe UI"/>
              </w:rPr>
            </w:pPr>
            <w:hyperlink r:id="rId24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2F813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7C9511" w14:textId="77777777" w:rsidR="00401DBB" w:rsidRPr="00613BB9" w:rsidRDefault="00401DBB" w:rsidP="002C4861">
            <w:pPr>
              <w:jc w:val="left"/>
              <w:rPr>
                <w:rFonts w:ascii="宋体" w:eastAsia="宋体" w:hAnsi="宋体" w:cs="Segoe UI"/>
              </w:rPr>
            </w:pPr>
            <w:r w:rsidRPr="00613BB9">
              <w:rPr>
                <w:rStyle w:val="HTML1"/>
                <w:sz w:val="20"/>
                <w:szCs w:val="20"/>
              </w:rPr>
              <w:t>:yellow_heart: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F533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D92F7D" w14:textId="77777777" w:rsidR="00401DBB" w:rsidRPr="00613BB9" w:rsidRDefault="00401DBB" w:rsidP="002C4861">
            <w:pPr>
              <w:jc w:val="left"/>
              <w:rPr>
                <w:rFonts w:ascii="宋体" w:eastAsia="宋体" w:hAnsi="宋体" w:cs="Segoe UI"/>
              </w:rPr>
            </w:pPr>
            <w:r w:rsidRPr="00613BB9">
              <w:rPr>
                <w:rStyle w:val="HTML1"/>
                <w:sz w:val="20"/>
                <w:szCs w:val="20"/>
              </w:rPr>
              <w:t>:green_heart: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FFB090" w14:textId="77777777" w:rsidR="00401DBB" w:rsidRPr="00613BB9" w:rsidRDefault="00717723" w:rsidP="002C4861">
            <w:pPr>
              <w:rPr>
                <w:rFonts w:ascii="宋体" w:eastAsia="宋体" w:hAnsi="宋体" w:cs="Segoe UI"/>
              </w:rPr>
            </w:pPr>
            <w:hyperlink r:id="rId241" w:anchor="table-of-contents" w:history="1">
              <w:r w:rsidR="00401DBB" w:rsidRPr="00613BB9">
                <w:rPr>
                  <w:rStyle w:val="a4"/>
                  <w:rFonts w:ascii="宋体" w:eastAsia="宋体" w:hAnsi="宋体" w:cs="Segoe UI"/>
                  <w:color w:val="auto"/>
                </w:rPr>
                <w:t>top</w:t>
              </w:r>
            </w:hyperlink>
          </w:p>
        </w:tc>
      </w:tr>
      <w:tr w:rsidR="00613BB9" w:rsidRPr="00613BB9" w14:paraId="4897A22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0ED0FD" w14:textId="77777777" w:rsidR="00401DBB" w:rsidRPr="00613BB9" w:rsidRDefault="00717723" w:rsidP="002C4861">
            <w:pPr>
              <w:rPr>
                <w:rFonts w:ascii="宋体" w:eastAsia="宋体" w:hAnsi="宋体" w:cs="Segoe UI"/>
              </w:rPr>
            </w:pPr>
            <w:hyperlink r:id="rId24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744B5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7BCCE7" w14:textId="77777777" w:rsidR="00401DBB" w:rsidRPr="00613BB9" w:rsidRDefault="00401DBB" w:rsidP="002C4861">
            <w:pPr>
              <w:jc w:val="left"/>
              <w:rPr>
                <w:rFonts w:ascii="宋体" w:eastAsia="宋体" w:hAnsi="宋体" w:cs="Segoe UI"/>
              </w:rPr>
            </w:pPr>
            <w:r w:rsidRPr="00613BB9">
              <w:rPr>
                <w:rStyle w:val="HTML1"/>
                <w:sz w:val="20"/>
                <w:szCs w:val="20"/>
              </w:rPr>
              <w:t>:blue_heart: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70BAD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BDC7B7" w14:textId="77777777" w:rsidR="00401DBB" w:rsidRPr="00613BB9" w:rsidRDefault="00401DBB" w:rsidP="002C4861">
            <w:pPr>
              <w:jc w:val="left"/>
              <w:rPr>
                <w:rFonts w:ascii="宋体" w:eastAsia="宋体" w:hAnsi="宋体" w:cs="Segoe UI"/>
              </w:rPr>
            </w:pPr>
            <w:r w:rsidRPr="00613BB9">
              <w:rPr>
                <w:rStyle w:val="HTML1"/>
                <w:sz w:val="20"/>
                <w:szCs w:val="20"/>
              </w:rPr>
              <w:t>:purple_heart: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A394FE" w14:textId="77777777" w:rsidR="00401DBB" w:rsidRPr="00613BB9" w:rsidRDefault="00717723" w:rsidP="002C4861">
            <w:pPr>
              <w:rPr>
                <w:rFonts w:ascii="宋体" w:eastAsia="宋体" w:hAnsi="宋体" w:cs="Segoe UI"/>
              </w:rPr>
            </w:pPr>
            <w:hyperlink r:id="rId243" w:anchor="table-of-contents" w:history="1">
              <w:r w:rsidR="00401DBB" w:rsidRPr="00613BB9">
                <w:rPr>
                  <w:rStyle w:val="a4"/>
                  <w:rFonts w:ascii="宋体" w:eastAsia="宋体" w:hAnsi="宋体" w:cs="Segoe UI"/>
                  <w:color w:val="auto"/>
                </w:rPr>
                <w:t>top</w:t>
              </w:r>
            </w:hyperlink>
          </w:p>
        </w:tc>
      </w:tr>
      <w:tr w:rsidR="00613BB9" w:rsidRPr="00613BB9" w14:paraId="6D712C7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3374E5" w14:textId="77777777" w:rsidR="00401DBB" w:rsidRPr="00613BB9" w:rsidRDefault="00717723" w:rsidP="002C4861">
            <w:pPr>
              <w:rPr>
                <w:rFonts w:ascii="宋体" w:eastAsia="宋体" w:hAnsi="宋体" w:cs="Segoe UI"/>
              </w:rPr>
            </w:pPr>
            <w:hyperlink r:id="rId24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187C2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5F29CD" w14:textId="77777777" w:rsidR="00401DBB" w:rsidRPr="00613BB9" w:rsidRDefault="00401DBB" w:rsidP="002C4861">
            <w:pPr>
              <w:jc w:val="left"/>
              <w:rPr>
                <w:rFonts w:ascii="宋体" w:eastAsia="宋体" w:hAnsi="宋体" w:cs="Segoe UI"/>
              </w:rPr>
            </w:pPr>
            <w:r w:rsidRPr="00613BB9">
              <w:rPr>
                <w:rStyle w:val="HTML1"/>
                <w:sz w:val="20"/>
                <w:szCs w:val="20"/>
              </w:rPr>
              <w:t>:brown_heart: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D3643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B80AB6" w14:textId="77777777" w:rsidR="00401DBB" w:rsidRPr="00613BB9" w:rsidRDefault="00401DBB" w:rsidP="002C4861">
            <w:pPr>
              <w:jc w:val="left"/>
              <w:rPr>
                <w:rFonts w:ascii="宋体" w:eastAsia="宋体" w:hAnsi="宋体" w:cs="Segoe UI"/>
              </w:rPr>
            </w:pPr>
            <w:r w:rsidRPr="00613BB9">
              <w:rPr>
                <w:rStyle w:val="HTML1"/>
                <w:sz w:val="20"/>
                <w:szCs w:val="20"/>
              </w:rPr>
              <w:t>:black_heart: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7FD092" w14:textId="77777777" w:rsidR="00401DBB" w:rsidRPr="00613BB9" w:rsidRDefault="00717723" w:rsidP="002C4861">
            <w:pPr>
              <w:rPr>
                <w:rFonts w:ascii="宋体" w:eastAsia="宋体" w:hAnsi="宋体" w:cs="Segoe UI"/>
              </w:rPr>
            </w:pPr>
            <w:hyperlink r:id="rId245" w:anchor="table-of-contents" w:history="1">
              <w:r w:rsidR="00401DBB" w:rsidRPr="00613BB9">
                <w:rPr>
                  <w:rStyle w:val="a4"/>
                  <w:rFonts w:ascii="宋体" w:eastAsia="宋体" w:hAnsi="宋体" w:cs="Segoe UI"/>
                  <w:color w:val="auto"/>
                </w:rPr>
                <w:t>top</w:t>
              </w:r>
            </w:hyperlink>
          </w:p>
        </w:tc>
      </w:tr>
      <w:tr w:rsidR="00613BB9" w:rsidRPr="00613BB9" w14:paraId="38FA821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C35FEB" w14:textId="77777777" w:rsidR="00401DBB" w:rsidRPr="00613BB9" w:rsidRDefault="00717723" w:rsidP="002C4861">
            <w:pPr>
              <w:rPr>
                <w:rFonts w:ascii="宋体" w:eastAsia="宋体" w:hAnsi="宋体" w:cs="Segoe UI"/>
              </w:rPr>
            </w:pPr>
            <w:hyperlink r:id="rId24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4384E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4F47AD" w14:textId="77777777" w:rsidR="00401DBB" w:rsidRPr="00613BB9" w:rsidRDefault="00401DBB" w:rsidP="002C4861">
            <w:pPr>
              <w:jc w:val="left"/>
              <w:rPr>
                <w:rFonts w:ascii="宋体" w:eastAsia="宋体" w:hAnsi="宋体" w:cs="Segoe UI"/>
              </w:rPr>
            </w:pPr>
            <w:r w:rsidRPr="00613BB9">
              <w:rPr>
                <w:rStyle w:val="HTML1"/>
                <w:sz w:val="20"/>
                <w:szCs w:val="20"/>
              </w:rPr>
              <w:t>:white_heart: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7D679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FB674B" w14:textId="77777777" w:rsidR="00401DBB" w:rsidRPr="00613BB9" w:rsidRDefault="00401DBB" w:rsidP="002C4861">
            <w:pPr>
              <w:jc w:val="left"/>
              <w:rPr>
                <w:rFonts w:ascii="宋体" w:eastAsia="宋体" w:hAnsi="宋体" w:cs="Segoe UI"/>
              </w:rPr>
            </w:pPr>
            <w:r w:rsidRPr="00613BB9">
              <w:rPr>
                <w:rStyle w:val="HTML1"/>
                <w:sz w:val="20"/>
                <w:szCs w:val="20"/>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B66982" w14:textId="77777777" w:rsidR="00401DBB" w:rsidRPr="00613BB9" w:rsidRDefault="00717723" w:rsidP="002C4861">
            <w:pPr>
              <w:rPr>
                <w:rFonts w:ascii="宋体" w:eastAsia="宋体" w:hAnsi="宋体" w:cs="Segoe UI"/>
              </w:rPr>
            </w:pPr>
            <w:hyperlink r:id="rId247" w:anchor="table-of-contents" w:history="1">
              <w:r w:rsidR="00401DBB" w:rsidRPr="00613BB9">
                <w:rPr>
                  <w:rStyle w:val="a4"/>
                  <w:rFonts w:ascii="宋体" w:eastAsia="宋体" w:hAnsi="宋体" w:cs="Segoe UI"/>
                  <w:color w:val="auto"/>
                </w:rPr>
                <w:t>top</w:t>
              </w:r>
            </w:hyperlink>
          </w:p>
        </w:tc>
      </w:tr>
      <w:tr w:rsidR="00613BB9" w:rsidRPr="00613BB9" w14:paraId="64C770A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5D4202" w14:textId="77777777" w:rsidR="00401DBB" w:rsidRPr="00613BB9" w:rsidRDefault="00717723" w:rsidP="002C4861">
            <w:pPr>
              <w:rPr>
                <w:rFonts w:ascii="宋体" w:eastAsia="宋体" w:hAnsi="宋体" w:cs="Segoe UI"/>
              </w:rPr>
            </w:pPr>
            <w:hyperlink r:id="rId24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BA338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76BA0" w14:textId="77777777" w:rsidR="00401DBB" w:rsidRPr="00613BB9" w:rsidRDefault="00401DBB" w:rsidP="002C4861">
            <w:pPr>
              <w:jc w:val="left"/>
              <w:rPr>
                <w:rFonts w:ascii="宋体" w:eastAsia="宋体" w:hAnsi="宋体" w:cs="Segoe UI"/>
              </w:rPr>
            </w:pPr>
            <w:r w:rsidRPr="00613BB9">
              <w:rPr>
                <w:rStyle w:val="HTML1"/>
                <w:sz w:val="20"/>
                <w:szCs w:val="20"/>
              </w:rPr>
              <w:t>:anger: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8D22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3249AE" w14:textId="77777777" w:rsidR="00401DBB" w:rsidRPr="00613BB9" w:rsidRDefault="00401DBB" w:rsidP="002C4861">
            <w:pPr>
              <w:jc w:val="left"/>
              <w:rPr>
                <w:rFonts w:ascii="宋体" w:eastAsia="宋体" w:hAnsi="宋体" w:cs="Segoe UI"/>
              </w:rPr>
            </w:pPr>
            <w:r w:rsidRPr="00613BB9">
              <w:rPr>
                <w:rStyle w:val="HTML1"/>
                <w:sz w:val="20"/>
                <w:szCs w:val="20"/>
              </w:rPr>
              <w:t>:boom:</w:t>
            </w:r>
            <w:r w:rsidRPr="00613BB9">
              <w:rPr>
                <w:rFonts w:ascii="宋体" w:eastAsia="宋体" w:hAnsi="宋体" w:cs="Segoe UI"/>
              </w:rPr>
              <w:br/>
            </w:r>
            <w:r w:rsidRPr="00613BB9">
              <w:rPr>
                <w:rStyle w:val="HTML1"/>
                <w:sz w:val="20"/>
                <w:szCs w:val="20"/>
              </w:rPr>
              <w:t>:collision: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415E32" w14:textId="77777777" w:rsidR="00401DBB" w:rsidRPr="00613BB9" w:rsidRDefault="00717723" w:rsidP="002C4861">
            <w:pPr>
              <w:rPr>
                <w:rFonts w:ascii="宋体" w:eastAsia="宋体" w:hAnsi="宋体" w:cs="Segoe UI"/>
              </w:rPr>
            </w:pPr>
            <w:hyperlink r:id="rId249" w:anchor="table-of-contents" w:history="1">
              <w:r w:rsidR="00401DBB" w:rsidRPr="00613BB9">
                <w:rPr>
                  <w:rStyle w:val="a4"/>
                  <w:rFonts w:ascii="宋体" w:eastAsia="宋体" w:hAnsi="宋体" w:cs="Segoe UI"/>
                  <w:color w:val="auto"/>
                </w:rPr>
                <w:t>top</w:t>
              </w:r>
            </w:hyperlink>
          </w:p>
        </w:tc>
      </w:tr>
      <w:tr w:rsidR="00613BB9" w:rsidRPr="00613BB9" w14:paraId="26C9962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3A150E" w14:textId="77777777" w:rsidR="00401DBB" w:rsidRPr="00613BB9" w:rsidRDefault="00717723" w:rsidP="002C4861">
            <w:pPr>
              <w:rPr>
                <w:rFonts w:ascii="宋体" w:eastAsia="宋体" w:hAnsi="宋体" w:cs="Segoe UI"/>
              </w:rPr>
            </w:pPr>
            <w:hyperlink r:id="rId25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46982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46B587" w14:textId="77777777" w:rsidR="00401DBB" w:rsidRPr="00613BB9" w:rsidRDefault="00401DBB" w:rsidP="002C4861">
            <w:pPr>
              <w:jc w:val="left"/>
              <w:rPr>
                <w:rFonts w:ascii="宋体" w:eastAsia="宋体" w:hAnsi="宋体" w:cs="Segoe UI"/>
              </w:rPr>
            </w:pPr>
            <w:r w:rsidRPr="00613BB9">
              <w:rPr>
                <w:rStyle w:val="HTML1"/>
                <w:sz w:val="20"/>
                <w:szCs w:val="20"/>
              </w:rPr>
              <w:t>:dizzy: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AED4D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27D296" w14:textId="77777777" w:rsidR="00401DBB" w:rsidRPr="00613BB9" w:rsidRDefault="00401DBB" w:rsidP="002C4861">
            <w:pPr>
              <w:jc w:val="left"/>
              <w:rPr>
                <w:rFonts w:ascii="宋体" w:eastAsia="宋体" w:hAnsi="宋体" w:cs="Segoe UI"/>
              </w:rPr>
            </w:pPr>
            <w:r w:rsidRPr="00613BB9">
              <w:rPr>
                <w:rStyle w:val="HTML1"/>
                <w:sz w:val="20"/>
                <w:szCs w:val="20"/>
              </w:rPr>
              <w:t>:sweat_drops: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C68ADA" w14:textId="77777777" w:rsidR="00401DBB" w:rsidRPr="00613BB9" w:rsidRDefault="00717723" w:rsidP="002C4861">
            <w:pPr>
              <w:rPr>
                <w:rFonts w:ascii="宋体" w:eastAsia="宋体" w:hAnsi="宋体" w:cs="Segoe UI"/>
              </w:rPr>
            </w:pPr>
            <w:hyperlink r:id="rId251" w:anchor="table-of-contents" w:history="1">
              <w:r w:rsidR="00401DBB" w:rsidRPr="00613BB9">
                <w:rPr>
                  <w:rStyle w:val="a4"/>
                  <w:rFonts w:ascii="宋体" w:eastAsia="宋体" w:hAnsi="宋体" w:cs="Segoe UI"/>
                  <w:color w:val="auto"/>
                </w:rPr>
                <w:t>top</w:t>
              </w:r>
            </w:hyperlink>
          </w:p>
        </w:tc>
      </w:tr>
      <w:tr w:rsidR="00613BB9" w:rsidRPr="00613BB9" w14:paraId="3FBFAC7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3130B" w14:textId="77777777" w:rsidR="00401DBB" w:rsidRPr="00613BB9" w:rsidRDefault="00717723" w:rsidP="002C4861">
            <w:pPr>
              <w:rPr>
                <w:rFonts w:ascii="宋体" w:eastAsia="宋体" w:hAnsi="宋体" w:cs="Segoe UI"/>
              </w:rPr>
            </w:pPr>
            <w:hyperlink r:id="rId252"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4E468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F50927" w14:textId="77777777" w:rsidR="00401DBB" w:rsidRPr="00613BB9" w:rsidRDefault="00401DBB" w:rsidP="002C4861">
            <w:pPr>
              <w:jc w:val="left"/>
              <w:rPr>
                <w:rFonts w:ascii="宋体" w:eastAsia="宋体" w:hAnsi="宋体" w:cs="Segoe UI"/>
              </w:rPr>
            </w:pPr>
            <w:r w:rsidRPr="00613BB9">
              <w:rPr>
                <w:rStyle w:val="HTML1"/>
                <w:sz w:val="20"/>
                <w:szCs w:val="20"/>
              </w:rPr>
              <w:t>:dash: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6D020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F36664" w14:textId="77777777" w:rsidR="00401DBB" w:rsidRPr="00613BB9" w:rsidRDefault="00401DBB" w:rsidP="002C4861">
            <w:pPr>
              <w:jc w:val="left"/>
              <w:rPr>
                <w:rFonts w:ascii="宋体" w:eastAsia="宋体" w:hAnsi="宋体" w:cs="Segoe UI"/>
              </w:rPr>
            </w:pPr>
            <w:r w:rsidRPr="00613BB9">
              <w:rPr>
                <w:rStyle w:val="HTML1"/>
                <w:sz w:val="20"/>
                <w:szCs w:val="20"/>
              </w:rPr>
              <w:t>:hole: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ABC560" w14:textId="77777777" w:rsidR="00401DBB" w:rsidRPr="00613BB9" w:rsidRDefault="00717723" w:rsidP="002C4861">
            <w:pPr>
              <w:rPr>
                <w:rFonts w:ascii="宋体" w:eastAsia="宋体" w:hAnsi="宋体" w:cs="Segoe UI"/>
              </w:rPr>
            </w:pPr>
            <w:hyperlink r:id="rId253" w:anchor="table-of-contents" w:history="1">
              <w:r w:rsidR="00401DBB" w:rsidRPr="00613BB9">
                <w:rPr>
                  <w:rStyle w:val="a4"/>
                  <w:rFonts w:ascii="宋体" w:eastAsia="宋体" w:hAnsi="宋体" w:cs="Segoe UI"/>
                  <w:color w:val="auto"/>
                </w:rPr>
                <w:t>top</w:t>
              </w:r>
            </w:hyperlink>
          </w:p>
        </w:tc>
      </w:tr>
      <w:tr w:rsidR="00613BB9" w:rsidRPr="00613BB9" w14:paraId="40779CA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477093" w14:textId="77777777" w:rsidR="00401DBB" w:rsidRPr="00613BB9" w:rsidRDefault="00717723" w:rsidP="002C4861">
            <w:pPr>
              <w:rPr>
                <w:rFonts w:ascii="宋体" w:eastAsia="宋体" w:hAnsi="宋体" w:cs="Segoe UI"/>
              </w:rPr>
            </w:pPr>
            <w:hyperlink r:id="rId254"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B6851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1D1E25" w14:textId="77777777" w:rsidR="00401DBB" w:rsidRPr="00613BB9" w:rsidRDefault="00401DBB" w:rsidP="002C4861">
            <w:pPr>
              <w:jc w:val="left"/>
              <w:rPr>
                <w:rFonts w:ascii="宋体" w:eastAsia="宋体" w:hAnsi="宋体" w:cs="Segoe UI"/>
              </w:rPr>
            </w:pPr>
            <w:r w:rsidRPr="00613BB9">
              <w:rPr>
                <w:rStyle w:val="HTML1"/>
                <w:sz w:val="20"/>
                <w:szCs w:val="20"/>
              </w:rPr>
              <w:t>:bomb: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1A5A4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05C0F6" w14:textId="77777777" w:rsidR="00401DBB" w:rsidRPr="00613BB9" w:rsidRDefault="00401DBB" w:rsidP="002C4861">
            <w:pPr>
              <w:jc w:val="left"/>
              <w:rPr>
                <w:rFonts w:ascii="宋体" w:eastAsia="宋体" w:hAnsi="宋体" w:cs="Segoe UI"/>
              </w:rPr>
            </w:pPr>
            <w:r w:rsidRPr="00613BB9">
              <w:rPr>
                <w:rStyle w:val="HTML1"/>
                <w:sz w:val="20"/>
                <w:szCs w:val="20"/>
              </w:rPr>
              <w:t>:speech_balloon: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C88A89" w14:textId="77777777" w:rsidR="00401DBB" w:rsidRPr="00613BB9" w:rsidRDefault="00717723" w:rsidP="002C4861">
            <w:pPr>
              <w:rPr>
                <w:rFonts w:ascii="宋体" w:eastAsia="宋体" w:hAnsi="宋体" w:cs="Segoe UI"/>
              </w:rPr>
            </w:pPr>
            <w:hyperlink r:id="rId255" w:anchor="table-of-contents" w:history="1">
              <w:r w:rsidR="00401DBB" w:rsidRPr="00613BB9">
                <w:rPr>
                  <w:rStyle w:val="a4"/>
                  <w:rFonts w:ascii="宋体" w:eastAsia="宋体" w:hAnsi="宋体" w:cs="Segoe UI"/>
                  <w:color w:val="auto"/>
                </w:rPr>
                <w:t>top</w:t>
              </w:r>
            </w:hyperlink>
          </w:p>
        </w:tc>
      </w:tr>
      <w:tr w:rsidR="00613BB9" w:rsidRPr="00613BB9" w14:paraId="15704D7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C0DE39" w14:textId="77777777" w:rsidR="00401DBB" w:rsidRPr="00613BB9" w:rsidRDefault="00717723" w:rsidP="002C4861">
            <w:pPr>
              <w:rPr>
                <w:rFonts w:ascii="宋体" w:eastAsia="宋体" w:hAnsi="宋体" w:cs="Segoe UI"/>
              </w:rPr>
            </w:pPr>
            <w:hyperlink r:id="rId256"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1A15B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BFBB42" w14:textId="77777777" w:rsidR="00401DBB" w:rsidRPr="00613BB9" w:rsidRDefault="00401DBB" w:rsidP="002C4861">
            <w:pPr>
              <w:jc w:val="left"/>
              <w:rPr>
                <w:rFonts w:ascii="宋体" w:eastAsia="宋体" w:hAnsi="宋体" w:cs="Segoe UI"/>
              </w:rPr>
            </w:pPr>
            <w:r w:rsidRPr="00613BB9">
              <w:rPr>
                <w:rStyle w:val="HTML1"/>
                <w:sz w:val="20"/>
                <w:szCs w:val="20"/>
              </w:rPr>
              <w:t>:eye_speech_bubble: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7FD28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BB7EB2" w14:textId="77777777" w:rsidR="00401DBB" w:rsidRPr="00613BB9" w:rsidRDefault="00401DBB" w:rsidP="002C4861">
            <w:pPr>
              <w:jc w:val="left"/>
              <w:rPr>
                <w:rFonts w:ascii="宋体" w:eastAsia="宋体" w:hAnsi="宋体" w:cs="Segoe UI"/>
              </w:rPr>
            </w:pPr>
            <w:r w:rsidRPr="00613BB9">
              <w:rPr>
                <w:rStyle w:val="HTML1"/>
                <w:sz w:val="20"/>
                <w:szCs w:val="20"/>
              </w:rPr>
              <w:t>:left_speech_bubble: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F858B8" w14:textId="77777777" w:rsidR="00401DBB" w:rsidRPr="00613BB9" w:rsidRDefault="00717723" w:rsidP="002C4861">
            <w:pPr>
              <w:rPr>
                <w:rFonts w:ascii="宋体" w:eastAsia="宋体" w:hAnsi="宋体" w:cs="Segoe UI"/>
              </w:rPr>
            </w:pPr>
            <w:hyperlink r:id="rId257" w:anchor="table-of-contents" w:history="1">
              <w:r w:rsidR="00401DBB" w:rsidRPr="00613BB9">
                <w:rPr>
                  <w:rStyle w:val="a4"/>
                  <w:rFonts w:ascii="宋体" w:eastAsia="宋体" w:hAnsi="宋体" w:cs="Segoe UI"/>
                  <w:color w:val="auto"/>
                </w:rPr>
                <w:t>top</w:t>
              </w:r>
            </w:hyperlink>
          </w:p>
        </w:tc>
      </w:tr>
      <w:tr w:rsidR="00613BB9" w:rsidRPr="00613BB9" w14:paraId="44BF0AA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584757" w14:textId="77777777" w:rsidR="00401DBB" w:rsidRPr="00613BB9" w:rsidRDefault="00717723" w:rsidP="002C4861">
            <w:pPr>
              <w:rPr>
                <w:rFonts w:ascii="宋体" w:eastAsia="宋体" w:hAnsi="宋体" w:cs="Segoe UI"/>
              </w:rPr>
            </w:pPr>
            <w:hyperlink r:id="rId258"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B5932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DBCC29" w14:textId="77777777" w:rsidR="00401DBB" w:rsidRPr="00613BB9" w:rsidRDefault="00401DBB" w:rsidP="002C4861">
            <w:pPr>
              <w:jc w:val="left"/>
              <w:rPr>
                <w:rFonts w:ascii="宋体" w:eastAsia="宋体" w:hAnsi="宋体" w:cs="Segoe UI"/>
              </w:rPr>
            </w:pPr>
            <w:r w:rsidRPr="00613BB9">
              <w:rPr>
                <w:rStyle w:val="HTML1"/>
                <w:sz w:val="20"/>
                <w:szCs w:val="20"/>
              </w:rPr>
              <w:t>:right_anger_bubble: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341E2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3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6AA04" w14:textId="77777777" w:rsidR="00401DBB" w:rsidRPr="00613BB9" w:rsidRDefault="00401DBB" w:rsidP="002C4861">
            <w:pPr>
              <w:jc w:val="left"/>
              <w:rPr>
                <w:rFonts w:ascii="宋体" w:eastAsia="宋体" w:hAnsi="宋体" w:cs="Segoe UI"/>
              </w:rPr>
            </w:pPr>
            <w:r w:rsidRPr="00613BB9">
              <w:rPr>
                <w:rStyle w:val="HTML1"/>
                <w:sz w:val="20"/>
                <w:szCs w:val="20"/>
              </w:rPr>
              <w:t>:thought_balloon: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655D74" w14:textId="77777777" w:rsidR="00401DBB" w:rsidRPr="00613BB9" w:rsidRDefault="00717723" w:rsidP="002C4861">
            <w:pPr>
              <w:rPr>
                <w:rFonts w:ascii="宋体" w:eastAsia="宋体" w:hAnsi="宋体" w:cs="Segoe UI"/>
              </w:rPr>
            </w:pPr>
            <w:hyperlink r:id="rId259" w:anchor="table-of-contents" w:history="1">
              <w:r w:rsidR="00401DBB" w:rsidRPr="00613BB9">
                <w:rPr>
                  <w:rStyle w:val="a4"/>
                  <w:rFonts w:ascii="宋体" w:eastAsia="宋体" w:hAnsi="宋体" w:cs="Segoe UI"/>
                  <w:color w:val="auto"/>
                </w:rPr>
                <w:t>top</w:t>
              </w:r>
            </w:hyperlink>
          </w:p>
        </w:tc>
      </w:tr>
      <w:tr w:rsidR="00613BB9" w:rsidRPr="00613BB9" w14:paraId="6FED388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095906" w14:textId="77777777" w:rsidR="00401DBB" w:rsidRPr="00613BB9" w:rsidRDefault="00717723" w:rsidP="002C4861">
            <w:pPr>
              <w:rPr>
                <w:rFonts w:ascii="宋体" w:eastAsia="宋体" w:hAnsi="宋体" w:cs="Segoe UI"/>
              </w:rPr>
            </w:pPr>
            <w:hyperlink r:id="rId260" w:anchor="smileys--emotion"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A934A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553BFD" w14:textId="77777777" w:rsidR="00401DBB" w:rsidRPr="00613BB9" w:rsidRDefault="00401DBB" w:rsidP="002C4861">
            <w:pPr>
              <w:jc w:val="left"/>
              <w:rPr>
                <w:rFonts w:ascii="宋体" w:eastAsia="宋体" w:hAnsi="宋体" w:cs="Segoe UI"/>
              </w:rPr>
            </w:pPr>
            <w:r w:rsidRPr="00613BB9">
              <w:rPr>
                <w:rStyle w:val="HTML1"/>
                <w:sz w:val="20"/>
                <w:szCs w:val="20"/>
              </w:rPr>
              <w:t>:zzz: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EB2C88" w14:textId="77777777" w:rsidR="00401DBB" w:rsidRPr="00613BB9" w:rsidRDefault="00401DBB" w:rsidP="002C4861">
            <w:pPr>
              <w:rPr>
                <w:rFonts w:ascii="宋体" w:eastAsia="宋体" w:hAnsi="宋体" w:cs="Segoe UI"/>
              </w:rPr>
            </w:pPr>
          </w:p>
        </w:tc>
        <w:tc>
          <w:tcPr>
            <w:tcW w:w="130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182C28"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62D0B3" w14:textId="77777777" w:rsidR="00401DBB" w:rsidRPr="00613BB9" w:rsidRDefault="00717723" w:rsidP="002C4861">
            <w:pPr>
              <w:rPr>
                <w:rFonts w:ascii="宋体" w:eastAsia="宋体" w:hAnsi="宋体" w:cs="Segoe UI"/>
                <w:sz w:val="24"/>
                <w:szCs w:val="24"/>
              </w:rPr>
            </w:pPr>
            <w:hyperlink r:id="rId261" w:anchor="table-of-contents" w:history="1">
              <w:r w:rsidR="00401DBB" w:rsidRPr="00613BB9">
                <w:rPr>
                  <w:rStyle w:val="a4"/>
                  <w:rFonts w:ascii="宋体" w:eastAsia="宋体" w:hAnsi="宋体" w:cs="Segoe UI"/>
                  <w:color w:val="auto"/>
                </w:rPr>
                <w:t>top</w:t>
              </w:r>
            </w:hyperlink>
          </w:p>
        </w:tc>
      </w:tr>
    </w:tbl>
    <w:p w14:paraId="7A9E29D1" w14:textId="77777777" w:rsidR="00401DBB" w:rsidRPr="00613BB9" w:rsidRDefault="00401DBB" w:rsidP="00401DBB">
      <w:pPr>
        <w:pStyle w:val="3"/>
        <w:rPr>
          <w:rFonts w:cs="Segoe UI"/>
          <w:sz w:val="30"/>
          <w:szCs w:val="30"/>
        </w:rPr>
      </w:pPr>
      <w:bookmarkStart w:id="108" w:name="_Toc46394725"/>
      <w:r w:rsidRPr="00613BB9">
        <w:rPr>
          <w:rFonts w:cs="Segoe UI"/>
          <w:sz w:val="30"/>
          <w:szCs w:val="30"/>
        </w:rPr>
        <w:t>People &amp; Body</w:t>
      </w:r>
      <w:bookmarkEnd w:id="108"/>
    </w:p>
    <w:p w14:paraId="20B73F86" w14:textId="77777777" w:rsidR="00401DBB" w:rsidRPr="00613BB9" w:rsidRDefault="00717723" w:rsidP="00907565">
      <w:pPr>
        <w:widowControl/>
        <w:numPr>
          <w:ilvl w:val="0"/>
          <w:numId w:val="45"/>
        </w:numPr>
        <w:shd w:val="clear" w:color="auto" w:fill="FFFFFF"/>
        <w:spacing w:before="100" w:beforeAutospacing="1" w:after="100" w:afterAutospacing="1"/>
        <w:jc w:val="left"/>
        <w:rPr>
          <w:rFonts w:ascii="宋体" w:eastAsia="宋体" w:hAnsi="宋体" w:cs="Segoe UI"/>
          <w:sz w:val="24"/>
          <w:szCs w:val="24"/>
        </w:rPr>
      </w:pPr>
      <w:hyperlink r:id="rId262" w:anchor="hand-fingers-open" w:history="1">
        <w:r w:rsidR="00401DBB" w:rsidRPr="00613BB9">
          <w:rPr>
            <w:rStyle w:val="a4"/>
            <w:rFonts w:ascii="宋体" w:eastAsia="宋体" w:hAnsi="宋体" w:cs="Segoe UI"/>
            <w:color w:val="auto"/>
          </w:rPr>
          <w:t>Hand Fingers Open</w:t>
        </w:r>
      </w:hyperlink>
    </w:p>
    <w:p w14:paraId="310CB040"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63" w:anchor="hand-fingers-partial" w:history="1">
        <w:r w:rsidR="00401DBB" w:rsidRPr="00613BB9">
          <w:rPr>
            <w:rStyle w:val="a4"/>
            <w:rFonts w:ascii="宋体" w:eastAsia="宋体" w:hAnsi="宋体" w:cs="Segoe UI"/>
            <w:color w:val="auto"/>
          </w:rPr>
          <w:t>Hand Fingers Partial</w:t>
        </w:r>
      </w:hyperlink>
    </w:p>
    <w:p w14:paraId="4ED26669"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64" w:anchor="hand-single-finger" w:history="1">
        <w:r w:rsidR="00401DBB" w:rsidRPr="00613BB9">
          <w:rPr>
            <w:rStyle w:val="a4"/>
            <w:rFonts w:ascii="宋体" w:eastAsia="宋体" w:hAnsi="宋体" w:cs="Segoe UI"/>
            <w:color w:val="auto"/>
          </w:rPr>
          <w:t>Hand Single Finger</w:t>
        </w:r>
      </w:hyperlink>
    </w:p>
    <w:p w14:paraId="78AF97D8"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65" w:anchor="hand-fingers-closed" w:history="1">
        <w:r w:rsidR="00401DBB" w:rsidRPr="00613BB9">
          <w:rPr>
            <w:rStyle w:val="a4"/>
            <w:rFonts w:ascii="宋体" w:eastAsia="宋体" w:hAnsi="宋体" w:cs="Segoe UI"/>
            <w:color w:val="auto"/>
          </w:rPr>
          <w:t>Hand Fingers Closed</w:t>
        </w:r>
      </w:hyperlink>
    </w:p>
    <w:p w14:paraId="0361212C"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66" w:anchor="hands" w:history="1">
        <w:r w:rsidR="00401DBB" w:rsidRPr="00613BB9">
          <w:rPr>
            <w:rStyle w:val="a4"/>
            <w:rFonts w:ascii="宋体" w:eastAsia="宋体" w:hAnsi="宋体" w:cs="Segoe UI"/>
            <w:color w:val="auto"/>
          </w:rPr>
          <w:t>Hands</w:t>
        </w:r>
      </w:hyperlink>
    </w:p>
    <w:p w14:paraId="40425772"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67" w:anchor="hand-prop" w:history="1">
        <w:r w:rsidR="00401DBB" w:rsidRPr="00613BB9">
          <w:rPr>
            <w:rStyle w:val="a4"/>
            <w:rFonts w:ascii="宋体" w:eastAsia="宋体" w:hAnsi="宋体" w:cs="Segoe UI"/>
            <w:color w:val="auto"/>
          </w:rPr>
          <w:t>Hand Prop</w:t>
        </w:r>
      </w:hyperlink>
    </w:p>
    <w:p w14:paraId="4C218EAC"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68" w:anchor="body-parts" w:history="1">
        <w:r w:rsidR="00401DBB" w:rsidRPr="00613BB9">
          <w:rPr>
            <w:rStyle w:val="a4"/>
            <w:rFonts w:ascii="宋体" w:eastAsia="宋体" w:hAnsi="宋体" w:cs="Segoe UI"/>
            <w:color w:val="auto"/>
          </w:rPr>
          <w:t>Body Parts</w:t>
        </w:r>
      </w:hyperlink>
    </w:p>
    <w:p w14:paraId="3E6B49A8"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69" w:anchor="person" w:history="1">
        <w:r w:rsidR="00401DBB" w:rsidRPr="00613BB9">
          <w:rPr>
            <w:rStyle w:val="a4"/>
            <w:rFonts w:ascii="宋体" w:eastAsia="宋体" w:hAnsi="宋体" w:cs="Segoe UI"/>
            <w:color w:val="auto"/>
          </w:rPr>
          <w:t>Person</w:t>
        </w:r>
      </w:hyperlink>
    </w:p>
    <w:p w14:paraId="34F57E76"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70" w:anchor="person-gesture" w:history="1">
        <w:r w:rsidR="00401DBB" w:rsidRPr="00613BB9">
          <w:rPr>
            <w:rStyle w:val="a4"/>
            <w:rFonts w:ascii="宋体" w:eastAsia="宋体" w:hAnsi="宋体" w:cs="Segoe UI"/>
            <w:color w:val="auto"/>
          </w:rPr>
          <w:t>Person Gesture</w:t>
        </w:r>
      </w:hyperlink>
    </w:p>
    <w:p w14:paraId="490132D5"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71" w:anchor="person-role" w:history="1">
        <w:r w:rsidR="00401DBB" w:rsidRPr="00613BB9">
          <w:rPr>
            <w:rStyle w:val="a4"/>
            <w:rFonts w:ascii="宋体" w:eastAsia="宋体" w:hAnsi="宋体" w:cs="Segoe UI"/>
            <w:color w:val="auto"/>
          </w:rPr>
          <w:t>Person Role</w:t>
        </w:r>
      </w:hyperlink>
    </w:p>
    <w:p w14:paraId="4E07F789"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72" w:anchor="person-fantasy" w:history="1">
        <w:r w:rsidR="00401DBB" w:rsidRPr="00613BB9">
          <w:rPr>
            <w:rStyle w:val="a4"/>
            <w:rFonts w:ascii="宋体" w:eastAsia="宋体" w:hAnsi="宋体" w:cs="Segoe UI"/>
            <w:color w:val="auto"/>
          </w:rPr>
          <w:t>Person Fantasy</w:t>
        </w:r>
      </w:hyperlink>
    </w:p>
    <w:p w14:paraId="22B01AAA"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73" w:anchor="person-activity" w:history="1">
        <w:r w:rsidR="00401DBB" w:rsidRPr="00613BB9">
          <w:rPr>
            <w:rStyle w:val="a4"/>
            <w:rFonts w:ascii="宋体" w:eastAsia="宋体" w:hAnsi="宋体" w:cs="Segoe UI"/>
            <w:color w:val="auto"/>
          </w:rPr>
          <w:t>Person Activity</w:t>
        </w:r>
      </w:hyperlink>
    </w:p>
    <w:p w14:paraId="58FBA1B4"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74" w:anchor="person-sport" w:history="1">
        <w:r w:rsidR="00401DBB" w:rsidRPr="00613BB9">
          <w:rPr>
            <w:rStyle w:val="a4"/>
            <w:rFonts w:ascii="宋体" w:eastAsia="宋体" w:hAnsi="宋体" w:cs="Segoe UI"/>
            <w:color w:val="auto"/>
          </w:rPr>
          <w:t>Person Sport</w:t>
        </w:r>
      </w:hyperlink>
    </w:p>
    <w:p w14:paraId="48776E33"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75" w:anchor="person-resting" w:history="1">
        <w:r w:rsidR="00401DBB" w:rsidRPr="00613BB9">
          <w:rPr>
            <w:rStyle w:val="a4"/>
            <w:rFonts w:ascii="宋体" w:eastAsia="宋体" w:hAnsi="宋体" w:cs="Segoe UI"/>
            <w:color w:val="auto"/>
          </w:rPr>
          <w:t>Person Resting</w:t>
        </w:r>
      </w:hyperlink>
    </w:p>
    <w:p w14:paraId="28CB8560"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76" w:anchor="family" w:history="1">
        <w:r w:rsidR="00401DBB" w:rsidRPr="00613BB9">
          <w:rPr>
            <w:rStyle w:val="a4"/>
            <w:rFonts w:ascii="宋体" w:eastAsia="宋体" w:hAnsi="宋体" w:cs="Segoe UI"/>
            <w:color w:val="auto"/>
          </w:rPr>
          <w:t>Family</w:t>
        </w:r>
      </w:hyperlink>
    </w:p>
    <w:p w14:paraId="22C88E77" w14:textId="77777777" w:rsidR="00401DBB" w:rsidRPr="00613BB9" w:rsidRDefault="00717723" w:rsidP="00907565">
      <w:pPr>
        <w:widowControl/>
        <w:numPr>
          <w:ilvl w:val="0"/>
          <w:numId w:val="45"/>
        </w:numPr>
        <w:shd w:val="clear" w:color="auto" w:fill="FFFFFF"/>
        <w:spacing w:before="60" w:after="100" w:afterAutospacing="1"/>
        <w:jc w:val="left"/>
        <w:rPr>
          <w:rFonts w:ascii="宋体" w:eastAsia="宋体" w:hAnsi="宋体" w:cs="Segoe UI"/>
        </w:rPr>
      </w:pPr>
      <w:hyperlink r:id="rId277" w:anchor="person-symbol" w:history="1">
        <w:r w:rsidR="00401DBB" w:rsidRPr="00613BB9">
          <w:rPr>
            <w:rStyle w:val="a4"/>
            <w:rFonts w:ascii="宋体" w:eastAsia="宋体" w:hAnsi="宋体" w:cs="Segoe UI"/>
            <w:color w:val="auto"/>
          </w:rPr>
          <w:t>Person Symbol</w:t>
        </w:r>
      </w:hyperlink>
    </w:p>
    <w:p w14:paraId="030E35DD" w14:textId="77777777" w:rsidR="00401DBB" w:rsidRPr="00613BB9" w:rsidRDefault="00401DBB" w:rsidP="00401DBB">
      <w:pPr>
        <w:pStyle w:val="4"/>
        <w:rPr>
          <w:rFonts w:ascii="宋体" w:eastAsia="宋体" w:hAnsi="宋体" w:cs="Segoe UI"/>
        </w:rPr>
      </w:pPr>
      <w:bookmarkStart w:id="109" w:name="_Toc46394726"/>
      <w:r w:rsidRPr="00613BB9">
        <w:rPr>
          <w:rFonts w:ascii="宋体" w:eastAsia="宋体" w:hAnsi="宋体" w:cs="Segoe UI"/>
        </w:rPr>
        <w:t>Hand Fingers Open</w:t>
      </w:r>
      <w:bookmarkEnd w:id="109"/>
    </w:p>
    <w:tbl>
      <w:tblPr>
        <w:tblW w:w="8723" w:type="dxa"/>
        <w:shd w:val="clear" w:color="auto" w:fill="FFFFFF"/>
        <w:tblCellMar>
          <w:top w:w="15" w:type="dxa"/>
          <w:left w:w="15" w:type="dxa"/>
          <w:bottom w:w="15" w:type="dxa"/>
          <w:right w:w="15" w:type="dxa"/>
        </w:tblCellMar>
        <w:tblLook w:val="04A0" w:firstRow="1" w:lastRow="0" w:firstColumn="1" w:lastColumn="0" w:noHBand="0" w:noVBand="1"/>
      </w:tblPr>
      <w:tblGrid>
        <w:gridCol w:w="705"/>
        <w:gridCol w:w="708"/>
        <w:gridCol w:w="3790"/>
        <w:gridCol w:w="708"/>
        <w:gridCol w:w="2490"/>
        <w:gridCol w:w="705"/>
      </w:tblGrid>
      <w:tr w:rsidR="00613BB9" w:rsidRPr="00613BB9" w14:paraId="59E64C84"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350F77"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9F1A35"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34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BD22CB"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ECA0C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27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E10D1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C0360D" w14:textId="77777777" w:rsidR="00401DBB" w:rsidRPr="00613BB9" w:rsidRDefault="00401DBB" w:rsidP="002C4861">
            <w:pPr>
              <w:spacing w:after="240"/>
              <w:jc w:val="center"/>
              <w:rPr>
                <w:rFonts w:ascii="宋体" w:eastAsia="宋体" w:hAnsi="宋体" w:cs="Segoe UI"/>
                <w:b/>
                <w:bCs/>
              </w:rPr>
            </w:pPr>
          </w:p>
        </w:tc>
      </w:tr>
      <w:tr w:rsidR="00613BB9" w:rsidRPr="00613BB9" w14:paraId="192E5CE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123BD7" w14:textId="77777777" w:rsidR="00401DBB" w:rsidRPr="00613BB9" w:rsidRDefault="00717723" w:rsidP="002C4861">
            <w:pPr>
              <w:spacing w:after="240"/>
              <w:jc w:val="left"/>
              <w:rPr>
                <w:rFonts w:ascii="宋体" w:eastAsia="宋体" w:hAnsi="宋体" w:cs="Segoe UI"/>
                <w:sz w:val="24"/>
                <w:szCs w:val="24"/>
              </w:rPr>
            </w:pPr>
            <w:hyperlink r:id="rId27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8EA9C8"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34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142F1B" w14:textId="77777777" w:rsidR="00401DBB" w:rsidRPr="00613BB9" w:rsidRDefault="00401DBB" w:rsidP="002C4861">
            <w:pPr>
              <w:jc w:val="left"/>
              <w:rPr>
                <w:rFonts w:ascii="宋体" w:eastAsia="宋体" w:hAnsi="宋体" w:cs="Segoe UI"/>
              </w:rPr>
            </w:pPr>
            <w:r w:rsidRPr="00613BB9">
              <w:rPr>
                <w:rStyle w:val="HTML1"/>
                <w:sz w:val="20"/>
                <w:szCs w:val="20"/>
              </w:rPr>
              <w:t>:wave: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5FE34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7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9F8ED5" w14:textId="77777777" w:rsidR="00401DBB" w:rsidRPr="00613BB9" w:rsidRDefault="00401DBB" w:rsidP="002C4861">
            <w:pPr>
              <w:jc w:val="left"/>
              <w:rPr>
                <w:rFonts w:ascii="宋体" w:eastAsia="宋体" w:hAnsi="宋体" w:cs="Segoe UI"/>
              </w:rPr>
            </w:pPr>
            <w:r w:rsidRPr="00613BB9">
              <w:rPr>
                <w:rStyle w:val="HTML1"/>
                <w:sz w:val="20"/>
                <w:szCs w:val="20"/>
              </w:rPr>
              <w:t>:raised_back_of_hand: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377271" w14:textId="77777777" w:rsidR="00401DBB" w:rsidRPr="00613BB9" w:rsidRDefault="00717723" w:rsidP="002C4861">
            <w:pPr>
              <w:rPr>
                <w:rFonts w:ascii="宋体" w:eastAsia="宋体" w:hAnsi="宋体" w:cs="Segoe UI"/>
              </w:rPr>
            </w:pPr>
            <w:hyperlink r:id="rId279" w:anchor="table-of-contents" w:history="1">
              <w:r w:rsidR="00401DBB" w:rsidRPr="00613BB9">
                <w:rPr>
                  <w:rStyle w:val="a4"/>
                  <w:rFonts w:ascii="宋体" w:eastAsia="宋体" w:hAnsi="宋体" w:cs="Segoe UI"/>
                  <w:color w:val="auto"/>
                </w:rPr>
                <w:t>top</w:t>
              </w:r>
            </w:hyperlink>
          </w:p>
        </w:tc>
      </w:tr>
      <w:tr w:rsidR="00613BB9" w:rsidRPr="00613BB9" w14:paraId="1FCB87D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FBDF3" w14:textId="77777777" w:rsidR="00401DBB" w:rsidRPr="00613BB9" w:rsidRDefault="00717723" w:rsidP="002C4861">
            <w:pPr>
              <w:rPr>
                <w:rFonts w:ascii="宋体" w:eastAsia="宋体" w:hAnsi="宋体" w:cs="Segoe UI"/>
              </w:rPr>
            </w:pPr>
            <w:hyperlink r:id="rId28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16E28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34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FE1BCE" w14:textId="77777777" w:rsidR="00401DBB" w:rsidRPr="00613BB9" w:rsidRDefault="00401DBB" w:rsidP="002C4861">
            <w:pPr>
              <w:jc w:val="left"/>
              <w:rPr>
                <w:rFonts w:ascii="宋体" w:eastAsia="宋体" w:hAnsi="宋体" w:cs="Segoe UI"/>
              </w:rPr>
            </w:pPr>
            <w:r w:rsidRPr="00613BB9">
              <w:rPr>
                <w:rStyle w:val="HTML1"/>
                <w:sz w:val="20"/>
                <w:szCs w:val="20"/>
              </w:rPr>
              <w:t>:raised_hand_with_fingers_splayed: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7D8CD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7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912099" w14:textId="77777777" w:rsidR="00401DBB" w:rsidRPr="00613BB9" w:rsidRDefault="00401DBB" w:rsidP="002C4861">
            <w:pPr>
              <w:jc w:val="left"/>
              <w:rPr>
                <w:rFonts w:ascii="宋体" w:eastAsia="宋体" w:hAnsi="宋体" w:cs="Segoe UI"/>
              </w:rPr>
            </w:pPr>
            <w:r w:rsidRPr="00613BB9">
              <w:rPr>
                <w:rStyle w:val="HTML1"/>
                <w:sz w:val="20"/>
                <w:szCs w:val="20"/>
              </w:rPr>
              <w:t>:hand:</w:t>
            </w:r>
            <w:r w:rsidRPr="00613BB9">
              <w:rPr>
                <w:rFonts w:ascii="宋体" w:eastAsia="宋体" w:hAnsi="宋体" w:cs="Segoe UI"/>
              </w:rPr>
              <w:br/>
            </w:r>
            <w:r w:rsidRPr="00613BB9">
              <w:rPr>
                <w:rStyle w:val="HTML1"/>
                <w:sz w:val="20"/>
                <w:szCs w:val="20"/>
              </w:rPr>
              <w:t>:raised_hand: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9C573E" w14:textId="77777777" w:rsidR="00401DBB" w:rsidRPr="00613BB9" w:rsidRDefault="00717723" w:rsidP="002C4861">
            <w:pPr>
              <w:rPr>
                <w:rFonts w:ascii="宋体" w:eastAsia="宋体" w:hAnsi="宋体" w:cs="Segoe UI"/>
              </w:rPr>
            </w:pPr>
            <w:hyperlink r:id="rId281" w:anchor="table-of-contents" w:history="1">
              <w:r w:rsidR="00401DBB" w:rsidRPr="00613BB9">
                <w:rPr>
                  <w:rStyle w:val="a4"/>
                  <w:rFonts w:ascii="宋体" w:eastAsia="宋体" w:hAnsi="宋体" w:cs="Segoe UI"/>
                  <w:color w:val="auto"/>
                </w:rPr>
                <w:t>top</w:t>
              </w:r>
            </w:hyperlink>
          </w:p>
        </w:tc>
      </w:tr>
      <w:tr w:rsidR="00613BB9" w:rsidRPr="00613BB9" w14:paraId="24D50B0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272449" w14:textId="77777777" w:rsidR="00401DBB" w:rsidRPr="00613BB9" w:rsidRDefault="00717723" w:rsidP="002C4861">
            <w:pPr>
              <w:rPr>
                <w:rFonts w:ascii="宋体" w:eastAsia="宋体" w:hAnsi="宋体" w:cs="Segoe UI"/>
              </w:rPr>
            </w:pPr>
            <w:hyperlink r:id="rId28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A7F4E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4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6B7A2B" w14:textId="77777777" w:rsidR="00401DBB" w:rsidRPr="00613BB9" w:rsidRDefault="00401DBB" w:rsidP="002C4861">
            <w:pPr>
              <w:jc w:val="left"/>
              <w:rPr>
                <w:rFonts w:ascii="宋体" w:eastAsia="宋体" w:hAnsi="宋体" w:cs="Segoe UI"/>
              </w:rPr>
            </w:pPr>
            <w:r w:rsidRPr="00613BB9">
              <w:rPr>
                <w:rStyle w:val="HTML1"/>
                <w:sz w:val="20"/>
                <w:szCs w:val="20"/>
              </w:rPr>
              <w:t>:vulcan_salute: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3A9033" w14:textId="77777777" w:rsidR="00401DBB" w:rsidRPr="00613BB9" w:rsidRDefault="00401DBB" w:rsidP="002C4861">
            <w:pPr>
              <w:rPr>
                <w:rFonts w:ascii="宋体" w:eastAsia="宋体" w:hAnsi="宋体" w:cs="Segoe UI"/>
              </w:rPr>
            </w:pPr>
          </w:p>
        </w:tc>
        <w:tc>
          <w:tcPr>
            <w:tcW w:w="271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BAC06F"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7515E1" w14:textId="77777777" w:rsidR="00401DBB" w:rsidRPr="00613BB9" w:rsidRDefault="00717723" w:rsidP="002C4861">
            <w:pPr>
              <w:rPr>
                <w:rFonts w:ascii="宋体" w:eastAsia="宋体" w:hAnsi="宋体" w:cs="Segoe UI"/>
                <w:sz w:val="24"/>
                <w:szCs w:val="24"/>
              </w:rPr>
            </w:pPr>
            <w:hyperlink r:id="rId283" w:anchor="table-of-contents" w:history="1">
              <w:r w:rsidR="00401DBB" w:rsidRPr="00613BB9">
                <w:rPr>
                  <w:rStyle w:val="a4"/>
                  <w:rFonts w:ascii="宋体" w:eastAsia="宋体" w:hAnsi="宋体" w:cs="Segoe UI"/>
                  <w:color w:val="auto"/>
                </w:rPr>
                <w:t>top</w:t>
              </w:r>
            </w:hyperlink>
          </w:p>
        </w:tc>
      </w:tr>
    </w:tbl>
    <w:p w14:paraId="1C146DB9" w14:textId="77777777" w:rsidR="00401DBB" w:rsidRPr="00613BB9" w:rsidRDefault="00401DBB" w:rsidP="00401DBB">
      <w:pPr>
        <w:pStyle w:val="4"/>
        <w:rPr>
          <w:rFonts w:ascii="宋体" w:eastAsia="宋体" w:hAnsi="宋体" w:cs="Segoe UI"/>
        </w:rPr>
      </w:pPr>
      <w:bookmarkStart w:id="110" w:name="_Toc46394727"/>
      <w:r w:rsidRPr="00613BB9">
        <w:rPr>
          <w:rFonts w:ascii="宋体" w:eastAsia="宋体" w:hAnsi="宋体" w:cs="Segoe UI"/>
        </w:rPr>
        <w:lastRenderedPageBreak/>
        <w:t>Hand Fingers Partial</w:t>
      </w:r>
      <w:bookmarkEnd w:id="110"/>
    </w:p>
    <w:tbl>
      <w:tblPr>
        <w:tblW w:w="9447" w:type="dxa"/>
        <w:shd w:val="clear" w:color="auto" w:fill="FFFFFF"/>
        <w:tblCellMar>
          <w:top w:w="15" w:type="dxa"/>
          <w:left w:w="15" w:type="dxa"/>
          <w:bottom w:w="15" w:type="dxa"/>
          <w:right w:w="15" w:type="dxa"/>
        </w:tblCellMar>
        <w:tblLook w:val="04A0" w:firstRow="1" w:lastRow="0" w:firstColumn="1" w:lastColumn="0" w:noHBand="0" w:noVBand="1"/>
      </w:tblPr>
      <w:tblGrid>
        <w:gridCol w:w="1245"/>
        <w:gridCol w:w="1249"/>
        <w:gridCol w:w="2370"/>
        <w:gridCol w:w="1249"/>
        <w:gridCol w:w="2090"/>
        <w:gridCol w:w="1244"/>
      </w:tblGrid>
      <w:tr w:rsidR="00613BB9" w:rsidRPr="00613BB9" w14:paraId="3FF2CE74"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C220CE"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716D6D"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23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7FF2B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8E797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16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D7C70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FAC20A" w14:textId="77777777" w:rsidR="00401DBB" w:rsidRPr="00613BB9" w:rsidRDefault="00401DBB" w:rsidP="002C4861">
            <w:pPr>
              <w:spacing w:after="240"/>
              <w:jc w:val="center"/>
              <w:rPr>
                <w:rFonts w:ascii="宋体" w:eastAsia="宋体" w:hAnsi="宋体" w:cs="Segoe UI"/>
                <w:b/>
                <w:bCs/>
              </w:rPr>
            </w:pPr>
          </w:p>
        </w:tc>
      </w:tr>
      <w:tr w:rsidR="00613BB9" w:rsidRPr="00613BB9" w14:paraId="00839B7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E7034B" w14:textId="77777777" w:rsidR="00401DBB" w:rsidRPr="00613BB9" w:rsidRDefault="00717723" w:rsidP="002C4861">
            <w:pPr>
              <w:spacing w:after="240"/>
              <w:jc w:val="left"/>
              <w:rPr>
                <w:rFonts w:ascii="宋体" w:eastAsia="宋体" w:hAnsi="宋体" w:cs="Segoe UI"/>
                <w:sz w:val="24"/>
                <w:szCs w:val="24"/>
              </w:rPr>
            </w:pPr>
            <w:hyperlink r:id="rId28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763535"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23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E3E760" w14:textId="77777777" w:rsidR="00401DBB" w:rsidRPr="00613BB9" w:rsidRDefault="00401DBB" w:rsidP="002C4861">
            <w:pPr>
              <w:jc w:val="left"/>
              <w:rPr>
                <w:rFonts w:ascii="宋体" w:eastAsia="宋体" w:hAnsi="宋体" w:cs="Segoe UI"/>
              </w:rPr>
            </w:pPr>
            <w:r w:rsidRPr="00613BB9">
              <w:rPr>
                <w:rStyle w:val="HTML1"/>
                <w:sz w:val="20"/>
                <w:szCs w:val="20"/>
              </w:rPr>
              <w:t>:ok_hand: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3045C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6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F1154A" w14:textId="77777777" w:rsidR="00401DBB" w:rsidRPr="00613BB9" w:rsidRDefault="00401DBB" w:rsidP="002C4861">
            <w:pPr>
              <w:jc w:val="left"/>
              <w:rPr>
                <w:rFonts w:ascii="宋体" w:eastAsia="宋体" w:hAnsi="宋体" w:cs="Segoe UI"/>
              </w:rPr>
            </w:pPr>
            <w:r w:rsidRPr="00613BB9">
              <w:rPr>
                <w:rStyle w:val="HTML1"/>
                <w:sz w:val="20"/>
                <w:szCs w:val="20"/>
              </w:rPr>
              <w:t>:pinching_hand: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CAB4B7" w14:textId="77777777" w:rsidR="00401DBB" w:rsidRPr="00613BB9" w:rsidRDefault="00717723" w:rsidP="002C4861">
            <w:pPr>
              <w:rPr>
                <w:rFonts w:ascii="宋体" w:eastAsia="宋体" w:hAnsi="宋体" w:cs="Segoe UI"/>
              </w:rPr>
            </w:pPr>
            <w:hyperlink r:id="rId285" w:anchor="table-of-contents" w:history="1">
              <w:r w:rsidR="00401DBB" w:rsidRPr="00613BB9">
                <w:rPr>
                  <w:rStyle w:val="a4"/>
                  <w:rFonts w:ascii="宋体" w:eastAsia="宋体" w:hAnsi="宋体" w:cs="Segoe UI"/>
                  <w:color w:val="auto"/>
                </w:rPr>
                <w:t>top</w:t>
              </w:r>
            </w:hyperlink>
          </w:p>
        </w:tc>
      </w:tr>
      <w:tr w:rsidR="00613BB9" w:rsidRPr="00613BB9" w14:paraId="394D6CD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F0B711" w14:textId="77777777" w:rsidR="00401DBB" w:rsidRPr="00613BB9" w:rsidRDefault="00717723" w:rsidP="002C4861">
            <w:pPr>
              <w:rPr>
                <w:rFonts w:ascii="宋体" w:eastAsia="宋体" w:hAnsi="宋体" w:cs="Segoe UI"/>
              </w:rPr>
            </w:pPr>
            <w:hyperlink r:id="rId28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ABEAE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23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5FA284" w14:textId="77777777" w:rsidR="00401DBB" w:rsidRPr="00613BB9" w:rsidRDefault="00401DBB" w:rsidP="002C4861">
            <w:pPr>
              <w:jc w:val="left"/>
              <w:rPr>
                <w:rFonts w:ascii="宋体" w:eastAsia="宋体" w:hAnsi="宋体" w:cs="Segoe UI"/>
              </w:rPr>
            </w:pPr>
            <w:r w:rsidRPr="00613BB9">
              <w:rPr>
                <w:rStyle w:val="HTML1"/>
                <w:sz w:val="20"/>
                <w:szCs w:val="20"/>
              </w:rPr>
              <w:t>:v:</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EA92C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6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0E64B8" w14:textId="77777777" w:rsidR="00401DBB" w:rsidRPr="00613BB9" w:rsidRDefault="00401DBB" w:rsidP="002C4861">
            <w:pPr>
              <w:jc w:val="left"/>
              <w:rPr>
                <w:rFonts w:ascii="宋体" w:eastAsia="宋体" w:hAnsi="宋体" w:cs="Segoe UI"/>
              </w:rPr>
            </w:pPr>
            <w:r w:rsidRPr="00613BB9">
              <w:rPr>
                <w:rStyle w:val="HTML1"/>
                <w:sz w:val="20"/>
                <w:szCs w:val="20"/>
              </w:rPr>
              <w:t>:crossed_fingers: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A9AB2" w14:textId="77777777" w:rsidR="00401DBB" w:rsidRPr="00613BB9" w:rsidRDefault="00717723" w:rsidP="002C4861">
            <w:pPr>
              <w:rPr>
                <w:rFonts w:ascii="宋体" w:eastAsia="宋体" w:hAnsi="宋体" w:cs="Segoe UI"/>
              </w:rPr>
            </w:pPr>
            <w:hyperlink r:id="rId287" w:anchor="table-of-contents" w:history="1">
              <w:r w:rsidR="00401DBB" w:rsidRPr="00613BB9">
                <w:rPr>
                  <w:rStyle w:val="a4"/>
                  <w:rFonts w:ascii="宋体" w:eastAsia="宋体" w:hAnsi="宋体" w:cs="Segoe UI"/>
                  <w:color w:val="auto"/>
                </w:rPr>
                <w:t>top</w:t>
              </w:r>
            </w:hyperlink>
          </w:p>
        </w:tc>
      </w:tr>
      <w:tr w:rsidR="00613BB9" w:rsidRPr="00613BB9" w14:paraId="21733EB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5452B5" w14:textId="77777777" w:rsidR="00401DBB" w:rsidRPr="00613BB9" w:rsidRDefault="00717723" w:rsidP="002C4861">
            <w:pPr>
              <w:rPr>
                <w:rFonts w:ascii="宋体" w:eastAsia="宋体" w:hAnsi="宋体" w:cs="Segoe UI"/>
              </w:rPr>
            </w:pPr>
            <w:hyperlink r:id="rId28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F5E03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3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A77E7D" w14:textId="77777777" w:rsidR="00401DBB" w:rsidRPr="00613BB9" w:rsidRDefault="00401DBB" w:rsidP="002C4861">
            <w:pPr>
              <w:jc w:val="left"/>
              <w:rPr>
                <w:rFonts w:ascii="宋体" w:eastAsia="宋体" w:hAnsi="宋体" w:cs="Segoe UI"/>
              </w:rPr>
            </w:pPr>
            <w:r w:rsidRPr="00613BB9">
              <w:rPr>
                <w:rStyle w:val="HTML1"/>
                <w:sz w:val="20"/>
                <w:szCs w:val="20"/>
              </w:rPr>
              <w:t>:love_you_gesture: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AC597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16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F07B06" w14:textId="77777777" w:rsidR="00401DBB" w:rsidRPr="00613BB9" w:rsidRDefault="00401DBB" w:rsidP="002C4861">
            <w:pPr>
              <w:jc w:val="left"/>
              <w:rPr>
                <w:rFonts w:ascii="宋体" w:eastAsia="宋体" w:hAnsi="宋体" w:cs="Segoe UI"/>
              </w:rPr>
            </w:pPr>
            <w:r w:rsidRPr="00613BB9">
              <w:rPr>
                <w:rStyle w:val="HTML1"/>
                <w:sz w:val="20"/>
                <w:szCs w:val="20"/>
              </w:rPr>
              <w:t>:metal: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AC84E6" w14:textId="77777777" w:rsidR="00401DBB" w:rsidRPr="00613BB9" w:rsidRDefault="00717723" w:rsidP="002C4861">
            <w:pPr>
              <w:rPr>
                <w:rFonts w:ascii="宋体" w:eastAsia="宋体" w:hAnsi="宋体" w:cs="Segoe UI"/>
              </w:rPr>
            </w:pPr>
            <w:hyperlink r:id="rId289" w:anchor="table-of-contents" w:history="1">
              <w:r w:rsidR="00401DBB" w:rsidRPr="00613BB9">
                <w:rPr>
                  <w:rStyle w:val="a4"/>
                  <w:rFonts w:ascii="宋体" w:eastAsia="宋体" w:hAnsi="宋体" w:cs="Segoe UI"/>
                  <w:color w:val="auto"/>
                </w:rPr>
                <w:t>top</w:t>
              </w:r>
            </w:hyperlink>
          </w:p>
        </w:tc>
      </w:tr>
      <w:tr w:rsidR="00613BB9" w:rsidRPr="00613BB9" w14:paraId="71DBEB8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3A30DF" w14:textId="77777777" w:rsidR="00401DBB" w:rsidRPr="00613BB9" w:rsidRDefault="00717723" w:rsidP="002C4861">
            <w:pPr>
              <w:rPr>
                <w:rFonts w:ascii="宋体" w:eastAsia="宋体" w:hAnsi="宋体" w:cs="Segoe UI"/>
              </w:rPr>
            </w:pPr>
            <w:hyperlink r:id="rId29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71C9E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3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5B9C87" w14:textId="77777777" w:rsidR="00401DBB" w:rsidRPr="00613BB9" w:rsidRDefault="00401DBB" w:rsidP="002C4861">
            <w:pPr>
              <w:jc w:val="left"/>
              <w:rPr>
                <w:rFonts w:ascii="宋体" w:eastAsia="宋体" w:hAnsi="宋体" w:cs="Segoe UI"/>
              </w:rPr>
            </w:pPr>
            <w:r w:rsidRPr="00613BB9">
              <w:rPr>
                <w:rStyle w:val="HTML1"/>
                <w:sz w:val="20"/>
                <w:szCs w:val="20"/>
              </w:rPr>
              <w:t>:call_me_hand: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90B950" w14:textId="77777777" w:rsidR="00401DBB" w:rsidRPr="00613BB9" w:rsidRDefault="00401DBB" w:rsidP="002C4861">
            <w:pPr>
              <w:rPr>
                <w:rFonts w:ascii="宋体" w:eastAsia="宋体" w:hAnsi="宋体" w:cs="Segoe UI"/>
              </w:rPr>
            </w:pPr>
          </w:p>
        </w:tc>
        <w:tc>
          <w:tcPr>
            <w:tcW w:w="16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221CD6"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B9115C" w14:textId="77777777" w:rsidR="00401DBB" w:rsidRPr="00613BB9" w:rsidRDefault="00717723" w:rsidP="002C4861">
            <w:pPr>
              <w:rPr>
                <w:rFonts w:ascii="宋体" w:eastAsia="宋体" w:hAnsi="宋体" w:cs="Segoe UI"/>
                <w:sz w:val="24"/>
                <w:szCs w:val="24"/>
              </w:rPr>
            </w:pPr>
            <w:hyperlink r:id="rId291" w:anchor="table-of-contents" w:history="1">
              <w:r w:rsidR="00401DBB" w:rsidRPr="00613BB9">
                <w:rPr>
                  <w:rStyle w:val="a4"/>
                  <w:rFonts w:ascii="宋体" w:eastAsia="宋体" w:hAnsi="宋体" w:cs="Segoe UI"/>
                  <w:color w:val="auto"/>
                </w:rPr>
                <w:t>top</w:t>
              </w:r>
            </w:hyperlink>
          </w:p>
        </w:tc>
      </w:tr>
    </w:tbl>
    <w:p w14:paraId="1CE7BCF1" w14:textId="77777777" w:rsidR="00401DBB" w:rsidRPr="00613BB9" w:rsidRDefault="00401DBB" w:rsidP="00401DBB">
      <w:pPr>
        <w:pStyle w:val="4"/>
        <w:rPr>
          <w:rFonts w:ascii="宋体" w:eastAsia="宋体" w:hAnsi="宋体" w:cs="Segoe UI"/>
        </w:rPr>
      </w:pPr>
      <w:bookmarkStart w:id="111" w:name="_Toc46394728"/>
      <w:r w:rsidRPr="00613BB9">
        <w:rPr>
          <w:rFonts w:ascii="宋体" w:eastAsia="宋体" w:hAnsi="宋体" w:cs="Segoe UI"/>
        </w:rPr>
        <w:t>Hand Single Finger</w:t>
      </w:r>
      <w:bookmarkEnd w:id="111"/>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698"/>
        <w:gridCol w:w="1704"/>
        <w:gridCol w:w="3827"/>
        <w:gridCol w:w="1704"/>
        <w:gridCol w:w="4550"/>
        <w:gridCol w:w="1697"/>
      </w:tblGrid>
      <w:tr w:rsidR="00613BB9" w:rsidRPr="00613BB9" w14:paraId="1828744E"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4818D6"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ED6E75"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B3587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56C4D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CA81F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E89F00" w14:textId="77777777" w:rsidR="00401DBB" w:rsidRPr="00613BB9" w:rsidRDefault="00401DBB" w:rsidP="002C4861">
            <w:pPr>
              <w:spacing w:after="240"/>
              <w:jc w:val="center"/>
              <w:rPr>
                <w:rFonts w:ascii="宋体" w:eastAsia="宋体" w:hAnsi="宋体" w:cs="Segoe UI"/>
                <w:b/>
                <w:bCs/>
              </w:rPr>
            </w:pPr>
          </w:p>
        </w:tc>
      </w:tr>
      <w:tr w:rsidR="00613BB9" w:rsidRPr="00613BB9" w14:paraId="1B5744D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029BBE" w14:textId="77777777" w:rsidR="00401DBB" w:rsidRPr="00613BB9" w:rsidRDefault="00717723" w:rsidP="002C4861">
            <w:pPr>
              <w:spacing w:after="240"/>
              <w:jc w:val="left"/>
              <w:rPr>
                <w:rFonts w:ascii="宋体" w:eastAsia="宋体" w:hAnsi="宋体" w:cs="Segoe UI"/>
                <w:sz w:val="24"/>
                <w:szCs w:val="24"/>
              </w:rPr>
            </w:pPr>
            <w:hyperlink r:id="rId29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1DA5D5"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6FC61A" w14:textId="77777777" w:rsidR="00401DBB" w:rsidRPr="00613BB9" w:rsidRDefault="00401DBB" w:rsidP="002C4861">
            <w:pPr>
              <w:jc w:val="left"/>
              <w:rPr>
                <w:rFonts w:ascii="宋体" w:eastAsia="宋体" w:hAnsi="宋体" w:cs="Segoe UI"/>
              </w:rPr>
            </w:pPr>
            <w:r w:rsidRPr="00613BB9">
              <w:rPr>
                <w:rStyle w:val="HTML1"/>
                <w:sz w:val="20"/>
                <w:szCs w:val="20"/>
              </w:rPr>
              <w:t>:point_left: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0FB8A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2C8789" w14:textId="77777777" w:rsidR="00401DBB" w:rsidRPr="00613BB9" w:rsidRDefault="00401DBB" w:rsidP="002C4861">
            <w:pPr>
              <w:jc w:val="left"/>
              <w:rPr>
                <w:rFonts w:ascii="宋体" w:eastAsia="宋体" w:hAnsi="宋体" w:cs="Segoe UI"/>
              </w:rPr>
            </w:pPr>
            <w:r w:rsidRPr="00613BB9">
              <w:rPr>
                <w:rStyle w:val="HTML1"/>
                <w:sz w:val="20"/>
                <w:szCs w:val="20"/>
              </w:rPr>
              <w:t>:point_right: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585F93" w14:textId="77777777" w:rsidR="00401DBB" w:rsidRPr="00613BB9" w:rsidRDefault="00717723" w:rsidP="002C4861">
            <w:pPr>
              <w:rPr>
                <w:rFonts w:ascii="宋体" w:eastAsia="宋体" w:hAnsi="宋体" w:cs="Segoe UI"/>
              </w:rPr>
            </w:pPr>
            <w:hyperlink r:id="rId293" w:anchor="table-of-contents" w:history="1">
              <w:r w:rsidR="00401DBB" w:rsidRPr="00613BB9">
                <w:rPr>
                  <w:rStyle w:val="a4"/>
                  <w:rFonts w:ascii="宋体" w:eastAsia="宋体" w:hAnsi="宋体" w:cs="Segoe UI"/>
                  <w:color w:val="auto"/>
                </w:rPr>
                <w:t>top</w:t>
              </w:r>
            </w:hyperlink>
          </w:p>
        </w:tc>
      </w:tr>
      <w:tr w:rsidR="00613BB9" w:rsidRPr="00613BB9" w14:paraId="4FA4307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F90661" w14:textId="77777777" w:rsidR="00401DBB" w:rsidRPr="00613BB9" w:rsidRDefault="00717723" w:rsidP="002C4861">
            <w:pPr>
              <w:rPr>
                <w:rFonts w:ascii="宋体" w:eastAsia="宋体" w:hAnsi="宋体" w:cs="Segoe UI"/>
              </w:rPr>
            </w:pPr>
            <w:hyperlink r:id="rId29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76B75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55C00" w14:textId="77777777" w:rsidR="00401DBB" w:rsidRPr="00613BB9" w:rsidRDefault="00401DBB" w:rsidP="002C4861">
            <w:pPr>
              <w:jc w:val="left"/>
              <w:rPr>
                <w:rFonts w:ascii="宋体" w:eastAsia="宋体" w:hAnsi="宋体" w:cs="Segoe UI"/>
              </w:rPr>
            </w:pPr>
            <w:r w:rsidRPr="00613BB9">
              <w:rPr>
                <w:rStyle w:val="HTML1"/>
                <w:sz w:val="20"/>
                <w:szCs w:val="20"/>
              </w:rPr>
              <w:t>:point_up_2: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7577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329C63" w14:textId="77777777" w:rsidR="00401DBB" w:rsidRPr="00613BB9" w:rsidRDefault="00401DBB" w:rsidP="002C4861">
            <w:pPr>
              <w:jc w:val="left"/>
              <w:rPr>
                <w:rFonts w:ascii="宋体" w:eastAsia="宋体" w:hAnsi="宋体" w:cs="Segoe UI"/>
              </w:rPr>
            </w:pPr>
            <w:r w:rsidRPr="00613BB9">
              <w:rPr>
                <w:rStyle w:val="HTML1"/>
                <w:sz w:val="20"/>
                <w:szCs w:val="20"/>
              </w:rPr>
              <w:t>:fu:</w:t>
            </w:r>
            <w:r w:rsidRPr="00613BB9">
              <w:rPr>
                <w:rFonts w:ascii="宋体" w:eastAsia="宋体" w:hAnsi="宋体" w:cs="Segoe UI"/>
              </w:rPr>
              <w:br/>
            </w:r>
            <w:r w:rsidRPr="00613BB9">
              <w:rPr>
                <w:rStyle w:val="HTML1"/>
                <w:sz w:val="20"/>
                <w:szCs w:val="20"/>
              </w:rPr>
              <w:t>:middle_finger: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A651FC" w14:textId="77777777" w:rsidR="00401DBB" w:rsidRPr="00613BB9" w:rsidRDefault="00717723" w:rsidP="002C4861">
            <w:pPr>
              <w:rPr>
                <w:rFonts w:ascii="宋体" w:eastAsia="宋体" w:hAnsi="宋体" w:cs="Segoe UI"/>
              </w:rPr>
            </w:pPr>
            <w:hyperlink r:id="rId295" w:anchor="table-of-contents" w:history="1">
              <w:r w:rsidR="00401DBB" w:rsidRPr="00613BB9">
                <w:rPr>
                  <w:rStyle w:val="a4"/>
                  <w:rFonts w:ascii="宋体" w:eastAsia="宋体" w:hAnsi="宋体" w:cs="Segoe UI"/>
                  <w:color w:val="auto"/>
                </w:rPr>
                <w:t>top</w:t>
              </w:r>
            </w:hyperlink>
          </w:p>
        </w:tc>
      </w:tr>
      <w:tr w:rsidR="00613BB9" w:rsidRPr="00613BB9" w14:paraId="0134B98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E387F0" w14:textId="77777777" w:rsidR="00401DBB" w:rsidRPr="00613BB9" w:rsidRDefault="00717723" w:rsidP="002C4861">
            <w:pPr>
              <w:rPr>
                <w:rFonts w:ascii="宋体" w:eastAsia="宋体" w:hAnsi="宋体" w:cs="Segoe UI"/>
              </w:rPr>
            </w:pPr>
            <w:hyperlink r:id="rId29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E2EC0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86EE8A" w14:textId="77777777" w:rsidR="00401DBB" w:rsidRPr="00613BB9" w:rsidRDefault="00401DBB" w:rsidP="002C4861">
            <w:pPr>
              <w:jc w:val="left"/>
              <w:rPr>
                <w:rFonts w:ascii="宋体" w:eastAsia="宋体" w:hAnsi="宋体" w:cs="Segoe UI"/>
              </w:rPr>
            </w:pPr>
            <w:r w:rsidRPr="00613BB9">
              <w:rPr>
                <w:rStyle w:val="HTML1"/>
                <w:sz w:val="20"/>
                <w:szCs w:val="20"/>
              </w:rPr>
              <w:t>:point_down: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79FDF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110B20" w14:textId="77777777" w:rsidR="00401DBB" w:rsidRPr="00613BB9" w:rsidRDefault="00401DBB" w:rsidP="002C4861">
            <w:pPr>
              <w:jc w:val="left"/>
              <w:rPr>
                <w:rFonts w:ascii="宋体" w:eastAsia="宋体" w:hAnsi="宋体" w:cs="Segoe UI"/>
              </w:rPr>
            </w:pPr>
            <w:r w:rsidRPr="00613BB9">
              <w:rPr>
                <w:rStyle w:val="HTML1"/>
                <w:sz w:val="20"/>
                <w:szCs w:val="20"/>
              </w:rPr>
              <w:t>:point_up: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E4CA61" w14:textId="77777777" w:rsidR="00401DBB" w:rsidRPr="00613BB9" w:rsidRDefault="00717723" w:rsidP="002C4861">
            <w:pPr>
              <w:rPr>
                <w:rFonts w:ascii="宋体" w:eastAsia="宋体" w:hAnsi="宋体" w:cs="Segoe UI"/>
              </w:rPr>
            </w:pPr>
            <w:hyperlink r:id="rId297" w:anchor="table-of-contents" w:history="1">
              <w:r w:rsidR="00401DBB" w:rsidRPr="00613BB9">
                <w:rPr>
                  <w:rStyle w:val="a4"/>
                  <w:rFonts w:ascii="宋体" w:eastAsia="宋体" w:hAnsi="宋体" w:cs="Segoe UI"/>
                  <w:color w:val="auto"/>
                </w:rPr>
                <w:t>top</w:t>
              </w:r>
            </w:hyperlink>
          </w:p>
        </w:tc>
      </w:tr>
    </w:tbl>
    <w:p w14:paraId="5EBEB5DA" w14:textId="77777777" w:rsidR="00401DBB" w:rsidRPr="00613BB9" w:rsidRDefault="00401DBB" w:rsidP="00401DBB">
      <w:pPr>
        <w:pStyle w:val="4"/>
        <w:rPr>
          <w:rFonts w:ascii="宋体" w:eastAsia="宋体" w:hAnsi="宋体" w:cs="Segoe UI"/>
        </w:rPr>
      </w:pPr>
      <w:bookmarkStart w:id="112" w:name="_Toc46394729"/>
      <w:r w:rsidRPr="00613BB9">
        <w:rPr>
          <w:rFonts w:ascii="宋体" w:eastAsia="宋体" w:hAnsi="宋体" w:cs="Segoe UI"/>
        </w:rPr>
        <w:t>Hand Fingers Closed</w:t>
      </w:r>
      <w:bookmarkEnd w:id="112"/>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670"/>
        <w:gridCol w:w="1677"/>
        <w:gridCol w:w="4005"/>
        <w:gridCol w:w="1678"/>
        <w:gridCol w:w="4479"/>
        <w:gridCol w:w="1671"/>
      </w:tblGrid>
      <w:tr w:rsidR="00613BB9" w:rsidRPr="00613BB9" w14:paraId="4A4BF64D"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535A6A"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C0813A"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2A7D6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1A225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A49E2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550921" w14:textId="77777777" w:rsidR="00401DBB" w:rsidRPr="00613BB9" w:rsidRDefault="00401DBB" w:rsidP="002C4861">
            <w:pPr>
              <w:spacing w:after="240"/>
              <w:jc w:val="center"/>
              <w:rPr>
                <w:rFonts w:ascii="宋体" w:eastAsia="宋体" w:hAnsi="宋体" w:cs="Segoe UI"/>
                <w:b/>
                <w:bCs/>
              </w:rPr>
            </w:pPr>
          </w:p>
        </w:tc>
      </w:tr>
      <w:tr w:rsidR="00613BB9" w:rsidRPr="00613BB9" w14:paraId="6BF845E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34D478" w14:textId="77777777" w:rsidR="00401DBB" w:rsidRPr="00613BB9" w:rsidRDefault="00717723" w:rsidP="002C4861">
            <w:pPr>
              <w:spacing w:after="240"/>
              <w:jc w:val="left"/>
              <w:rPr>
                <w:rFonts w:ascii="宋体" w:eastAsia="宋体" w:hAnsi="宋体" w:cs="Segoe UI"/>
                <w:sz w:val="24"/>
                <w:szCs w:val="24"/>
              </w:rPr>
            </w:pPr>
            <w:hyperlink r:id="rId29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C7DA09"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0447F5" w14:textId="77777777" w:rsidR="00401DBB" w:rsidRPr="00613BB9" w:rsidRDefault="00401DBB" w:rsidP="002C4861">
            <w:pPr>
              <w:jc w:val="left"/>
              <w:rPr>
                <w:rFonts w:ascii="宋体" w:eastAsia="宋体" w:hAnsi="宋体" w:cs="Segoe UI"/>
              </w:rPr>
            </w:pPr>
            <w:r w:rsidRPr="00613BB9">
              <w:rPr>
                <w:rStyle w:val="HTML1"/>
                <w:sz w:val="20"/>
                <w:szCs w:val="20"/>
              </w:rPr>
              <w:t>:+1:</w:t>
            </w:r>
            <w:r w:rsidRPr="00613BB9">
              <w:rPr>
                <w:rFonts w:ascii="宋体" w:eastAsia="宋体" w:hAnsi="宋体" w:cs="Segoe UI"/>
              </w:rPr>
              <w:br/>
            </w:r>
            <w:r w:rsidRPr="00613BB9">
              <w:rPr>
                <w:rStyle w:val="HTML1"/>
                <w:sz w:val="20"/>
                <w:szCs w:val="20"/>
              </w:rPr>
              <w:t>:thumbsup: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49872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D2B478" w14:textId="77777777" w:rsidR="00401DBB" w:rsidRPr="00613BB9" w:rsidRDefault="00401DBB" w:rsidP="002C4861">
            <w:pPr>
              <w:jc w:val="left"/>
              <w:rPr>
                <w:rFonts w:ascii="宋体" w:eastAsia="宋体" w:hAnsi="宋体" w:cs="Segoe UI"/>
              </w:rPr>
            </w:pPr>
            <w:r w:rsidRPr="00613BB9">
              <w:rPr>
                <w:rStyle w:val="HTML1"/>
                <w:sz w:val="20"/>
                <w:szCs w:val="20"/>
              </w:rPr>
              <w:t>:-1:</w:t>
            </w:r>
            <w:r w:rsidRPr="00613BB9">
              <w:rPr>
                <w:rFonts w:ascii="宋体" w:eastAsia="宋体" w:hAnsi="宋体" w:cs="Segoe UI"/>
              </w:rPr>
              <w:br/>
            </w:r>
            <w:r w:rsidRPr="00613BB9">
              <w:rPr>
                <w:rStyle w:val="HTML1"/>
                <w:sz w:val="20"/>
                <w:szCs w:val="20"/>
              </w:rPr>
              <w:t>:thumbsdown: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621624" w14:textId="77777777" w:rsidR="00401DBB" w:rsidRPr="00613BB9" w:rsidRDefault="00717723" w:rsidP="002C4861">
            <w:pPr>
              <w:rPr>
                <w:rFonts w:ascii="宋体" w:eastAsia="宋体" w:hAnsi="宋体" w:cs="Segoe UI"/>
              </w:rPr>
            </w:pPr>
            <w:hyperlink r:id="rId299" w:anchor="table-of-contents" w:history="1">
              <w:r w:rsidR="00401DBB" w:rsidRPr="00613BB9">
                <w:rPr>
                  <w:rStyle w:val="a4"/>
                  <w:rFonts w:ascii="宋体" w:eastAsia="宋体" w:hAnsi="宋体" w:cs="Segoe UI"/>
                  <w:color w:val="auto"/>
                </w:rPr>
                <w:t>top</w:t>
              </w:r>
            </w:hyperlink>
          </w:p>
        </w:tc>
      </w:tr>
      <w:tr w:rsidR="00613BB9" w:rsidRPr="00613BB9" w14:paraId="28BF464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9EC586" w14:textId="77777777" w:rsidR="00401DBB" w:rsidRPr="00613BB9" w:rsidRDefault="00717723" w:rsidP="002C4861">
            <w:pPr>
              <w:rPr>
                <w:rFonts w:ascii="宋体" w:eastAsia="宋体" w:hAnsi="宋体" w:cs="Segoe UI"/>
              </w:rPr>
            </w:pPr>
            <w:hyperlink r:id="rId30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0C836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1A5C44" w14:textId="77777777" w:rsidR="00401DBB" w:rsidRPr="00613BB9" w:rsidRDefault="00401DBB" w:rsidP="002C4861">
            <w:pPr>
              <w:jc w:val="left"/>
              <w:rPr>
                <w:rFonts w:ascii="宋体" w:eastAsia="宋体" w:hAnsi="宋体" w:cs="Segoe UI"/>
              </w:rPr>
            </w:pPr>
            <w:r w:rsidRPr="00613BB9">
              <w:rPr>
                <w:rStyle w:val="HTML1"/>
                <w:sz w:val="20"/>
                <w:szCs w:val="20"/>
              </w:rPr>
              <w:t>:fist:</w:t>
            </w:r>
            <w:r w:rsidRPr="00613BB9">
              <w:rPr>
                <w:rFonts w:ascii="宋体" w:eastAsia="宋体" w:hAnsi="宋体" w:cs="Segoe UI"/>
              </w:rPr>
              <w:br/>
            </w:r>
            <w:r w:rsidRPr="00613BB9">
              <w:rPr>
                <w:rStyle w:val="HTML1"/>
                <w:sz w:val="20"/>
                <w:szCs w:val="20"/>
              </w:rPr>
              <w:t>:fist_raised: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25F9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2AEBBE" w14:textId="77777777" w:rsidR="00401DBB" w:rsidRPr="00613BB9" w:rsidRDefault="00401DBB" w:rsidP="002C4861">
            <w:pPr>
              <w:jc w:val="left"/>
              <w:rPr>
                <w:rFonts w:ascii="宋体" w:eastAsia="宋体" w:hAnsi="宋体" w:cs="Segoe UI"/>
              </w:rPr>
            </w:pPr>
            <w:r w:rsidRPr="00613BB9">
              <w:rPr>
                <w:rStyle w:val="HTML1"/>
                <w:sz w:val="20"/>
                <w:szCs w:val="20"/>
              </w:rPr>
              <w:t>:facepunch:</w:t>
            </w:r>
            <w:r w:rsidRPr="00613BB9">
              <w:rPr>
                <w:rFonts w:ascii="宋体" w:eastAsia="宋体" w:hAnsi="宋体" w:cs="Segoe UI"/>
              </w:rPr>
              <w:br/>
            </w:r>
            <w:r w:rsidRPr="00613BB9">
              <w:rPr>
                <w:rStyle w:val="HTML1"/>
                <w:sz w:val="20"/>
                <w:szCs w:val="20"/>
              </w:rPr>
              <w:t>:fist_oncoming:</w:t>
            </w:r>
            <w:r w:rsidRPr="00613BB9">
              <w:rPr>
                <w:rFonts w:ascii="宋体" w:eastAsia="宋体" w:hAnsi="宋体" w:cs="Segoe UI"/>
              </w:rPr>
              <w:br/>
            </w:r>
            <w:r w:rsidRPr="00613BB9">
              <w:rPr>
                <w:rStyle w:val="HTML1"/>
                <w:sz w:val="20"/>
                <w:szCs w:val="20"/>
              </w:rPr>
              <w:t>:punch: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A2AC79" w14:textId="77777777" w:rsidR="00401DBB" w:rsidRPr="00613BB9" w:rsidRDefault="00717723" w:rsidP="002C4861">
            <w:pPr>
              <w:rPr>
                <w:rFonts w:ascii="宋体" w:eastAsia="宋体" w:hAnsi="宋体" w:cs="Segoe UI"/>
              </w:rPr>
            </w:pPr>
            <w:hyperlink r:id="rId301" w:anchor="table-of-contents" w:history="1">
              <w:r w:rsidR="00401DBB" w:rsidRPr="00613BB9">
                <w:rPr>
                  <w:rStyle w:val="a4"/>
                  <w:rFonts w:ascii="宋体" w:eastAsia="宋体" w:hAnsi="宋体" w:cs="Segoe UI"/>
                  <w:color w:val="auto"/>
                </w:rPr>
                <w:t>top</w:t>
              </w:r>
            </w:hyperlink>
          </w:p>
        </w:tc>
      </w:tr>
      <w:tr w:rsidR="00613BB9" w:rsidRPr="00613BB9" w14:paraId="0BDB434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F79444" w14:textId="77777777" w:rsidR="00401DBB" w:rsidRPr="00613BB9" w:rsidRDefault="00717723" w:rsidP="002C4861">
            <w:pPr>
              <w:rPr>
                <w:rFonts w:ascii="宋体" w:eastAsia="宋体" w:hAnsi="宋体" w:cs="Segoe UI"/>
              </w:rPr>
            </w:pPr>
            <w:hyperlink r:id="rId30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FFCE5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9ADC8F" w14:textId="77777777" w:rsidR="00401DBB" w:rsidRPr="00613BB9" w:rsidRDefault="00401DBB" w:rsidP="002C4861">
            <w:pPr>
              <w:jc w:val="left"/>
              <w:rPr>
                <w:rFonts w:ascii="宋体" w:eastAsia="宋体" w:hAnsi="宋体" w:cs="Segoe UI"/>
              </w:rPr>
            </w:pPr>
            <w:r w:rsidRPr="00613BB9">
              <w:rPr>
                <w:rStyle w:val="HTML1"/>
                <w:sz w:val="20"/>
                <w:szCs w:val="20"/>
              </w:rPr>
              <w:t>:fist_left: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0C195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34EBB4" w14:textId="77777777" w:rsidR="00401DBB" w:rsidRPr="00613BB9" w:rsidRDefault="00401DBB" w:rsidP="002C4861">
            <w:pPr>
              <w:jc w:val="left"/>
              <w:rPr>
                <w:rFonts w:ascii="宋体" w:eastAsia="宋体" w:hAnsi="宋体" w:cs="Segoe UI"/>
              </w:rPr>
            </w:pPr>
            <w:r w:rsidRPr="00613BB9">
              <w:rPr>
                <w:rStyle w:val="HTML1"/>
                <w:sz w:val="20"/>
                <w:szCs w:val="20"/>
              </w:rPr>
              <w:t>:fist_right: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436089" w14:textId="77777777" w:rsidR="00401DBB" w:rsidRPr="00613BB9" w:rsidRDefault="00717723" w:rsidP="002C4861">
            <w:pPr>
              <w:rPr>
                <w:rFonts w:ascii="宋体" w:eastAsia="宋体" w:hAnsi="宋体" w:cs="Segoe UI"/>
              </w:rPr>
            </w:pPr>
            <w:hyperlink r:id="rId303" w:anchor="table-of-contents" w:history="1">
              <w:r w:rsidR="00401DBB" w:rsidRPr="00613BB9">
                <w:rPr>
                  <w:rStyle w:val="a4"/>
                  <w:rFonts w:ascii="宋体" w:eastAsia="宋体" w:hAnsi="宋体" w:cs="Segoe UI"/>
                  <w:color w:val="auto"/>
                </w:rPr>
                <w:t>top</w:t>
              </w:r>
            </w:hyperlink>
          </w:p>
        </w:tc>
      </w:tr>
    </w:tbl>
    <w:p w14:paraId="75B00C7F" w14:textId="77777777" w:rsidR="00401DBB" w:rsidRPr="00613BB9" w:rsidRDefault="00401DBB" w:rsidP="00401DBB">
      <w:pPr>
        <w:pStyle w:val="4"/>
        <w:rPr>
          <w:rFonts w:ascii="宋体" w:eastAsia="宋体" w:hAnsi="宋体" w:cs="Segoe UI"/>
        </w:rPr>
      </w:pPr>
      <w:bookmarkStart w:id="113" w:name="_Toc46394730"/>
      <w:r w:rsidRPr="00613BB9">
        <w:rPr>
          <w:rFonts w:ascii="宋体" w:eastAsia="宋体" w:hAnsi="宋体" w:cs="Segoe UI"/>
        </w:rPr>
        <w:lastRenderedPageBreak/>
        <w:t>Hands</w:t>
      </w:r>
      <w:bookmarkEnd w:id="113"/>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95"/>
        <w:gridCol w:w="1603"/>
        <w:gridCol w:w="3599"/>
        <w:gridCol w:w="1603"/>
        <w:gridCol w:w="5184"/>
        <w:gridCol w:w="1596"/>
      </w:tblGrid>
      <w:tr w:rsidR="00613BB9" w:rsidRPr="00613BB9" w14:paraId="7C89815C"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DC55F3"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DA4830"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10051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A14C2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F26DF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71B715" w14:textId="77777777" w:rsidR="00401DBB" w:rsidRPr="00613BB9" w:rsidRDefault="00401DBB" w:rsidP="002C4861">
            <w:pPr>
              <w:spacing w:after="240"/>
              <w:jc w:val="center"/>
              <w:rPr>
                <w:rFonts w:ascii="宋体" w:eastAsia="宋体" w:hAnsi="宋体" w:cs="Segoe UI"/>
                <w:b/>
                <w:bCs/>
              </w:rPr>
            </w:pPr>
          </w:p>
        </w:tc>
      </w:tr>
      <w:tr w:rsidR="00613BB9" w:rsidRPr="00613BB9" w14:paraId="714FF64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34935E" w14:textId="77777777" w:rsidR="00401DBB" w:rsidRPr="00613BB9" w:rsidRDefault="00717723" w:rsidP="002C4861">
            <w:pPr>
              <w:spacing w:after="240"/>
              <w:jc w:val="left"/>
              <w:rPr>
                <w:rFonts w:ascii="宋体" w:eastAsia="宋体" w:hAnsi="宋体" w:cs="Segoe UI"/>
                <w:sz w:val="24"/>
                <w:szCs w:val="24"/>
              </w:rPr>
            </w:pPr>
            <w:hyperlink r:id="rId30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065B2E"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E4F256" w14:textId="77777777" w:rsidR="00401DBB" w:rsidRPr="00613BB9" w:rsidRDefault="00401DBB" w:rsidP="002C4861">
            <w:pPr>
              <w:jc w:val="left"/>
              <w:rPr>
                <w:rFonts w:ascii="宋体" w:eastAsia="宋体" w:hAnsi="宋体" w:cs="Segoe UI"/>
              </w:rPr>
            </w:pPr>
            <w:r w:rsidRPr="00613BB9">
              <w:rPr>
                <w:rStyle w:val="HTML1"/>
                <w:sz w:val="20"/>
                <w:szCs w:val="20"/>
              </w:rPr>
              <w:t>:clap: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31CC8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80E1B6" w14:textId="77777777" w:rsidR="00401DBB" w:rsidRPr="00613BB9" w:rsidRDefault="00401DBB" w:rsidP="002C4861">
            <w:pPr>
              <w:jc w:val="left"/>
              <w:rPr>
                <w:rFonts w:ascii="宋体" w:eastAsia="宋体" w:hAnsi="宋体" w:cs="Segoe UI"/>
              </w:rPr>
            </w:pPr>
            <w:r w:rsidRPr="00613BB9">
              <w:rPr>
                <w:rStyle w:val="HTML1"/>
                <w:sz w:val="20"/>
                <w:szCs w:val="20"/>
              </w:rPr>
              <w:t>:raised_hands: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5FEE90" w14:textId="77777777" w:rsidR="00401DBB" w:rsidRPr="00613BB9" w:rsidRDefault="00717723" w:rsidP="002C4861">
            <w:pPr>
              <w:rPr>
                <w:rFonts w:ascii="宋体" w:eastAsia="宋体" w:hAnsi="宋体" w:cs="Segoe UI"/>
              </w:rPr>
            </w:pPr>
            <w:hyperlink r:id="rId305" w:anchor="table-of-contents" w:history="1">
              <w:r w:rsidR="00401DBB" w:rsidRPr="00613BB9">
                <w:rPr>
                  <w:rStyle w:val="a4"/>
                  <w:rFonts w:ascii="宋体" w:eastAsia="宋体" w:hAnsi="宋体" w:cs="Segoe UI"/>
                  <w:color w:val="auto"/>
                </w:rPr>
                <w:t>top</w:t>
              </w:r>
            </w:hyperlink>
          </w:p>
        </w:tc>
      </w:tr>
      <w:tr w:rsidR="00613BB9" w:rsidRPr="00613BB9" w14:paraId="57B2680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A81E9F" w14:textId="77777777" w:rsidR="00401DBB" w:rsidRPr="00613BB9" w:rsidRDefault="00717723" w:rsidP="002C4861">
            <w:pPr>
              <w:rPr>
                <w:rFonts w:ascii="宋体" w:eastAsia="宋体" w:hAnsi="宋体" w:cs="Segoe UI"/>
              </w:rPr>
            </w:pPr>
            <w:hyperlink r:id="rId30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AB73F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8D4331" w14:textId="77777777" w:rsidR="00401DBB" w:rsidRPr="00613BB9" w:rsidRDefault="00401DBB" w:rsidP="002C4861">
            <w:pPr>
              <w:jc w:val="left"/>
              <w:rPr>
                <w:rFonts w:ascii="宋体" w:eastAsia="宋体" w:hAnsi="宋体" w:cs="Segoe UI"/>
              </w:rPr>
            </w:pPr>
            <w:r w:rsidRPr="00613BB9">
              <w:rPr>
                <w:rStyle w:val="HTML1"/>
                <w:sz w:val="20"/>
                <w:szCs w:val="20"/>
              </w:rPr>
              <w:t>:open_hands: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5794E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F9380A" w14:textId="77777777" w:rsidR="00401DBB" w:rsidRPr="00613BB9" w:rsidRDefault="00401DBB" w:rsidP="002C4861">
            <w:pPr>
              <w:jc w:val="left"/>
              <w:rPr>
                <w:rFonts w:ascii="宋体" w:eastAsia="宋体" w:hAnsi="宋体" w:cs="Segoe UI"/>
              </w:rPr>
            </w:pPr>
            <w:r w:rsidRPr="00613BB9">
              <w:rPr>
                <w:rStyle w:val="HTML1"/>
                <w:sz w:val="20"/>
                <w:szCs w:val="20"/>
              </w:rPr>
              <w:t>:palms_up_together: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E7BFB5" w14:textId="77777777" w:rsidR="00401DBB" w:rsidRPr="00613BB9" w:rsidRDefault="00717723" w:rsidP="002C4861">
            <w:pPr>
              <w:rPr>
                <w:rFonts w:ascii="宋体" w:eastAsia="宋体" w:hAnsi="宋体" w:cs="Segoe UI"/>
              </w:rPr>
            </w:pPr>
            <w:hyperlink r:id="rId307" w:anchor="table-of-contents" w:history="1">
              <w:r w:rsidR="00401DBB" w:rsidRPr="00613BB9">
                <w:rPr>
                  <w:rStyle w:val="a4"/>
                  <w:rFonts w:ascii="宋体" w:eastAsia="宋体" w:hAnsi="宋体" w:cs="Segoe UI"/>
                  <w:color w:val="auto"/>
                </w:rPr>
                <w:t>top</w:t>
              </w:r>
            </w:hyperlink>
          </w:p>
        </w:tc>
      </w:tr>
      <w:tr w:rsidR="00613BB9" w:rsidRPr="00613BB9" w14:paraId="23C4B5D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4ED11A" w14:textId="77777777" w:rsidR="00401DBB" w:rsidRPr="00613BB9" w:rsidRDefault="00717723" w:rsidP="002C4861">
            <w:pPr>
              <w:rPr>
                <w:rFonts w:ascii="宋体" w:eastAsia="宋体" w:hAnsi="宋体" w:cs="Segoe UI"/>
              </w:rPr>
            </w:pPr>
            <w:hyperlink r:id="rId30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B8C1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E3B9BE" w14:textId="77777777" w:rsidR="00401DBB" w:rsidRPr="00613BB9" w:rsidRDefault="00401DBB" w:rsidP="002C4861">
            <w:pPr>
              <w:jc w:val="left"/>
              <w:rPr>
                <w:rFonts w:ascii="宋体" w:eastAsia="宋体" w:hAnsi="宋体" w:cs="Segoe UI"/>
              </w:rPr>
            </w:pPr>
            <w:r w:rsidRPr="00613BB9">
              <w:rPr>
                <w:rStyle w:val="HTML1"/>
                <w:sz w:val="20"/>
                <w:szCs w:val="20"/>
              </w:rPr>
              <w:t>:handshake: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5985F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761E31" w14:textId="77777777" w:rsidR="00401DBB" w:rsidRPr="00613BB9" w:rsidRDefault="00401DBB" w:rsidP="002C4861">
            <w:pPr>
              <w:jc w:val="left"/>
              <w:rPr>
                <w:rFonts w:ascii="宋体" w:eastAsia="宋体" w:hAnsi="宋体" w:cs="Segoe UI"/>
              </w:rPr>
            </w:pPr>
            <w:r w:rsidRPr="00613BB9">
              <w:rPr>
                <w:rStyle w:val="HTML1"/>
                <w:sz w:val="20"/>
                <w:szCs w:val="20"/>
              </w:rPr>
              <w:t>:pray: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710B20" w14:textId="77777777" w:rsidR="00401DBB" w:rsidRPr="00613BB9" w:rsidRDefault="00717723" w:rsidP="002C4861">
            <w:pPr>
              <w:rPr>
                <w:rFonts w:ascii="宋体" w:eastAsia="宋体" w:hAnsi="宋体" w:cs="Segoe UI"/>
              </w:rPr>
            </w:pPr>
            <w:hyperlink r:id="rId309" w:anchor="table-of-contents" w:history="1">
              <w:r w:rsidR="00401DBB" w:rsidRPr="00613BB9">
                <w:rPr>
                  <w:rStyle w:val="a4"/>
                  <w:rFonts w:ascii="宋体" w:eastAsia="宋体" w:hAnsi="宋体" w:cs="Segoe UI"/>
                  <w:color w:val="auto"/>
                </w:rPr>
                <w:t>top</w:t>
              </w:r>
            </w:hyperlink>
          </w:p>
        </w:tc>
      </w:tr>
    </w:tbl>
    <w:p w14:paraId="4C811CF9" w14:textId="77777777" w:rsidR="00401DBB" w:rsidRPr="00613BB9" w:rsidRDefault="00401DBB" w:rsidP="00401DBB">
      <w:pPr>
        <w:pStyle w:val="4"/>
        <w:rPr>
          <w:rFonts w:ascii="宋体" w:eastAsia="宋体" w:hAnsi="宋体" w:cs="Segoe UI"/>
        </w:rPr>
      </w:pPr>
      <w:bookmarkStart w:id="114" w:name="_Toc46394731"/>
      <w:r w:rsidRPr="00613BB9">
        <w:rPr>
          <w:rFonts w:ascii="宋体" w:eastAsia="宋体" w:hAnsi="宋体" w:cs="Segoe UI"/>
        </w:rPr>
        <w:t>Hand Prop</w:t>
      </w:r>
      <w:bookmarkEnd w:id="114"/>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753"/>
        <w:gridCol w:w="1760"/>
        <w:gridCol w:w="4450"/>
        <w:gridCol w:w="1760"/>
        <w:gridCol w:w="3704"/>
        <w:gridCol w:w="1753"/>
      </w:tblGrid>
      <w:tr w:rsidR="00613BB9" w:rsidRPr="00613BB9" w14:paraId="4D198948"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415FD1"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0582DC"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79F2A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5F14D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AF2E9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9BDA7B" w14:textId="77777777" w:rsidR="00401DBB" w:rsidRPr="00613BB9" w:rsidRDefault="00401DBB" w:rsidP="002C4861">
            <w:pPr>
              <w:spacing w:after="240"/>
              <w:jc w:val="center"/>
              <w:rPr>
                <w:rFonts w:ascii="宋体" w:eastAsia="宋体" w:hAnsi="宋体" w:cs="Segoe UI"/>
                <w:b/>
                <w:bCs/>
              </w:rPr>
            </w:pPr>
          </w:p>
        </w:tc>
      </w:tr>
      <w:tr w:rsidR="00613BB9" w:rsidRPr="00613BB9" w14:paraId="05E6A66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B47EDF" w14:textId="77777777" w:rsidR="00401DBB" w:rsidRPr="00613BB9" w:rsidRDefault="00717723" w:rsidP="002C4861">
            <w:pPr>
              <w:spacing w:after="240"/>
              <w:jc w:val="left"/>
              <w:rPr>
                <w:rFonts w:ascii="宋体" w:eastAsia="宋体" w:hAnsi="宋体" w:cs="Segoe UI"/>
                <w:sz w:val="24"/>
                <w:szCs w:val="24"/>
              </w:rPr>
            </w:pPr>
            <w:hyperlink r:id="rId31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742A8C"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91082A" w14:textId="77777777" w:rsidR="00401DBB" w:rsidRPr="00613BB9" w:rsidRDefault="00401DBB" w:rsidP="002C4861">
            <w:pPr>
              <w:jc w:val="left"/>
              <w:rPr>
                <w:rFonts w:ascii="宋体" w:eastAsia="宋体" w:hAnsi="宋体" w:cs="Segoe UI"/>
              </w:rPr>
            </w:pPr>
            <w:r w:rsidRPr="00613BB9">
              <w:rPr>
                <w:rStyle w:val="HTML1"/>
                <w:sz w:val="20"/>
                <w:szCs w:val="20"/>
              </w:rPr>
              <w:t>:writing_hand: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F2FBC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B247A0" w14:textId="77777777" w:rsidR="00401DBB" w:rsidRPr="00613BB9" w:rsidRDefault="00401DBB" w:rsidP="002C4861">
            <w:pPr>
              <w:jc w:val="left"/>
              <w:rPr>
                <w:rFonts w:ascii="宋体" w:eastAsia="宋体" w:hAnsi="宋体" w:cs="Segoe UI"/>
              </w:rPr>
            </w:pPr>
            <w:r w:rsidRPr="00613BB9">
              <w:rPr>
                <w:rStyle w:val="HTML1"/>
                <w:sz w:val="20"/>
                <w:szCs w:val="20"/>
              </w:rPr>
              <w:t>:nail_care: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72BDC3" w14:textId="77777777" w:rsidR="00401DBB" w:rsidRPr="00613BB9" w:rsidRDefault="00717723" w:rsidP="002C4861">
            <w:pPr>
              <w:rPr>
                <w:rFonts w:ascii="宋体" w:eastAsia="宋体" w:hAnsi="宋体" w:cs="Segoe UI"/>
              </w:rPr>
            </w:pPr>
            <w:hyperlink r:id="rId311" w:anchor="table-of-contents" w:history="1">
              <w:r w:rsidR="00401DBB" w:rsidRPr="00613BB9">
                <w:rPr>
                  <w:rStyle w:val="a4"/>
                  <w:rFonts w:ascii="宋体" w:eastAsia="宋体" w:hAnsi="宋体" w:cs="Segoe UI"/>
                  <w:color w:val="auto"/>
                </w:rPr>
                <w:t>top</w:t>
              </w:r>
            </w:hyperlink>
          </w:p>
        </w:tc>
      </w:tr>
      <w:tr w:rsidR="00613BB9" w:rsidRPr="00613BB9" w14:paraId="000545E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8A789C" w14:textId="77777777" w:rsidR="00401DBB" w:rsidRPr="00613BB9" w:rsidRDefault="00717723" w:rsidP="002C4861">
            <w:pPr>
              <w:rPr>
                <w:rFonts w:ascii="宋体" w:eastAsia="宋体" w:hAnsi="宋体" w:cs="Segoe UI"/>
              </w:rPr>
            </w:pPr>
            <w:hyperlink r:id="rId31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41E58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0FDC7C" w14:textId="77777777" w:rsidR="00401DBB" w:rsidRPr="00613BB9" w:rsidRDefault="00401DBB" w:rsidP="002C4861">
            <w:pPr>
              <w:jc w:val="left"/>
              <w:rPr>
                <w:rFonts w:ascii="宋体" w:eastAsia="宋体" w:hAnsi="宋体" w:cs="Segoe UI"/>
              </w:rPr>
            </w:pPr>
            <w:r w:rsidRPr="00613BB9">
              <w:rPr>
                <w:rStyle w:val="HTML1"/>
                <w:sz w:val="20"/>
                <w:szCs w:val="20"/>
              </w:rPr>
              <w:t>:selfie: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8A7CD5"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E3AD8E"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85E093" w14:textId="77777777" w:rsidR="00401DBB" w:rsidRPr="00613BB9" w:rsidRDefault="00717723" w:rsidP="002C4861">
            <w:pPr>
              <w:rPr>
                <w:rFonts w:ascii="宋体" w:eastAsia="宋体" w:hAnsi="宋体" w:cs="Segoe UI"/>
                <w:sz w:val="24"/>
                <w:szCs w:val="24"/>
              </w:rPr>
            </w:pPr>
            <w:hyperlink r:id="rId313" w:anchor="table-of-contents" w:history="1">
              <w:r w:rsidR="00401DBB" w:rsidRPr="00613BB9">
                <w:rPr>
                  <w:rStyle w:val="a4"/>
                  <w:rFonts w:ascii="宋体" w:eastAsia="宋体" w:hAnsi="宋体" w:cs="Segoe UI"/>
                  <w:color w:val="auto"/>
                </w:rPr>
                <w:t>top</w:t>
              </w:r>
            </w:hyperlink>
          </w:p>
        </w:tc>
      </w:tr>
    </w:tbl>
    <w:p w14:paraId="6556F12D" w14:textId="77777777" w:rsidR="00401DBB" w:rsidRPr="00613BB9" w:rsidRDefault="00401DBB" w:rsidP="00401DBB">
      <w:pPr>
        <w:pStyle w:val="4"/>
        <w:rPr>
          <w:rFonts w:ascii="宋体" w:eastAsia="宋体" w:hAnsi="宋体" w:cs="Segoe UI"/>
        </w:rPr>
      </w:pPr>
      <w:bookmarkStart w:id="115" w:name="_Toc46394732"/>
      <w:r w:rsidRPr="00613BB9">
        <w:rPr>
          <w:rFonts w:ascii="宋体" w:eastAsia="宋体" w:hAnsi="宋体" w:cs="Segoe UI"/>
        </w:rPr>
        <w:t>Body Parts</w:t>
      </w:r>
      <w:bookmarkEnd w:id="115"/>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445"/>
        <w:gridCol w:w="1451"/>
        <w:gridCol w:w="5309"/>
        <w:gridCol w:w="1451"/>
        <w:gridCol w:w="4079"/>
        <w:gridCol w:w="1445"/>
      </w:tblGrid>
      <w:tr w:rsidR="00613BB9" w:rsidRPr="00613BB9" w14:paraId="3E382805"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6F31C6"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D56C3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A6754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ED9D8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C1063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17E1A4" w14:textId="77777777" w:rsidR="00401DBB" w:rsidRPr="00613BB9" w:rsidRDefault="00401DBB" w:rsidP="002C4861">
            <w:pPr>
              <w:spacing w:after="240"/>
              <w:jc w:val="center"/>
              <w:rPr>
                <w:rFonts w:ascii="宋体" w:eastAsia="宋体" w:hAnsi="宋体" w:cs="Segoe UI"/>
                <w:b/>
                <w:bCs/>
              </w:rPr>
            </w:pPr>
          </w:p>
        </w:tc>
      </w:tr>
      <w:tr w:rsidR="00613BB9" w:rsidRPr="00613BB9" w14:paraId="2E73798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6420AF" w14:textId="77777777" w:rsidR="00401DBB" w:rsidRPr="00613BB9" w:rsidRDefault="00717723" w:rsidP="002C4861">
            <w:pPr>
              <w:spacing w:after="240"/>
              <w:jc w:val="left"/>
              <w:rPr>
                <w:rFonts w:ascii="宋体" w:eastAsia="宋体" w:hAnsi="宋体" w:cs="Segoe UI"/>
                <w:sz w:val="24"/>
                <w:szCs w:val="24"/>
              </w:rPr>
            </w:pPr>
            <w:hyperlink r:id="rId31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469D63"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10A133" w14:textId="77777777" w:rsidR="00401DBB" w:rsidRPr="00613BB9" w:rsidRDefault="00401DBB" w:rsidP="002C4861">
            <w:pPr>
              <w:jc w:val="left"/>
              <w:rPr>
                <w:rFonts w:ascii="宋体" w:eastAsia="宋体" w:hAnsi="宋体" w:cs="Segoe UI"/>
              </w:rPr>
            </w:pPr>
            <w:r w:rsidRPr="00613BB9">
              <w:rPr>
                <w:rStyle w:val="HTML1"/>
                <w:sz w:val="20"/>
                <w:szCs w:val="20"/>
              </w:rPr>
              <w:t>:muscle: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0511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737122" w14:textId="77777777" w:rsidR="00401DBB" w:rsidRPr="00613BB9" w:rsidRDefault="00401DBB" w:rsidP="002C4861">
            <w:pPr>
              <w:jc w:val="left"/>
              <w:rPr>
                <w:rFonts w:ascii="宋体" w:eastAsia="宋体" w:hAnsi="宋体" w:cs="Segoe UI"/>
              </w:rPr>
            </w:pPr>
            <w:r w:rsidRPr="00613BB9">
              <w:rPr>
                <w:rStyle w:val="HTML1"/>
                <w:sz w:val="20"/>
                <w:szCs w:val="20"/>
              </w:rPr>
              <w:t>:mechanical_arm: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C7F79F" w14:textId="77777777" w:rsidR="00401DBB" w:rsidRPr="00613BB9" w:rsidRDefault="00717723" w:rsidP="002C4861">
            <w:pPr>
              <w:rPr>
                <w:rFonts w:ascii="宋体" w:eastAsia="宋体" w:hAnsi="宋体" w:cs="Segoe UI"/>
              </w:rPr>
            </w:pPr>
            <w:hyperlink r:id="rId315" w:anchor="table-of-contents" w:history="1">
              <w:r w:rsidR="00401DBB" w:rsidRPr="00613BB9">
                <w:rPr>
                  <w:rStyle w:val="a4"/>
                  <w:rFonts w:ascii="宋体" w:eastAsia="宋体" w:hAnsi="宋体" w:cs="Segoe UI"/>
                  <w:color w:val="auto"/>
                </w:rPr>
                <w:t>top</w:t>
              </w:r>
            </w:hyperlink>
          </w:p>
        </w:tc>
      </w:tr>
      <w:tr w:rsidR="00613BB9" w:rsidRPr="00613BB9" w14:paraId="0185F0A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0A5064" w14:textId="77777777" w:rsidR="00401DBB" w:rsidRPr="00613BB9" w:rsidRDefault="00717723" w:rsidP="002C4861">
            <w:pPr>
              <w:rPr>
                <w:rFonts w:ascii="宋体" w:eastAsia="宋体" w:hAnsi="宋体" w:cs="Segoe UI"/>
              </w:rPr>
            </w:pPr>
            <w:hyperlink r:id="rId31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BADB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73646F" w14:textId="77777777" w:rsidR="00401DBB" w:rsidRPr="00613BB9" w:rsidRDefault="00401DBB" w:rsidP="002C4861">
            <w:pPr>
              <w:jc w:val="left"/>
              <w:rPr>
                <w:rFonts w:ascii="宋体" w:eastAsia="宋体" w:hAnsi="宋体" w:cs="Segoe UI"/>
              </w:rPr>
            </w:pPr>
            <w:r w:rsidRPr="00613BB9">
              <w:rPr>
                <w:rStyle w:val="HTML1"/>
                <w:sz w:val="20"/>
                <w:szCs w:val="20"/>
              </w:rPr>
              <w:t>:mechanical_leg: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E0CBD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F7F46E" w14:textId="77777777" w:rsidR="00401DBB" w:rsidRPr="00613BB9" w:rsidRDefault="00401DBB" w:rsidP="002C4861">
            <w:pPr>
              <w:jc w:val="left"/>
              <w:rPr>
                <w:rFonts w:ascii="宋体" w:eastAsia="宋体" w:hAnsi="宋体" w:cs="Segoe UI"/>
              </w:rPr>
            </w:pPr>
            <w:r w:rsidRPr="00613BB9">
              <w:rPr>
                <w:rStyle w:val="HTML1"/>
                <w:sz w:val="20"/>
                <w:szCs w:val="20"/>
              </w:rPr>
              <w:t>:leg: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690231" w14:textId="77777777" w:rsidR="00401DBB" w:rsidRPr="00613BB9" w:rsidRDefault="00717723" w:rsidP="002C4861">
            <w:pPr>
              <w:rPr>
                <w:rFonts w:ascii="宋体" w:eastAsia="宋体" w:hAnsi="宋体" w:cs="Segoe UI"/>
              </w:rPr>
            </w:pPr>
            <w:hyperlink r:id="rId317" w:anchor="table-of-contents" w:history="1">
              <w:r w:rsidR="00401DBB" w:rsidRPr="00613BB9">
                <w:rPr>
                  <w:rStyle w:val="a4"/>
                  <w:rFonts w:ascii="宋体" w:eastAsia="宋体" w:hAnsi="宋体" w:cs="Segoe UI"/>
                  <w:color w:val="auto"/>
                </w:rPr>
                <w:t>top</w:t>
              </w:r>
            </w:hyperlink>
          </w:p>
        </w:tc>
      </w:tr>
      <w:tr w:rsidR="00613BB9" w:rsidRPr="00613BB9" w14:paraId="43D5AAF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6E5B97" w14:textId="77777777" w:rsidR="00401DBB" w:rsidRPr="00613BB9" w:rsidRDefault="00717723" w:rsidP="002C4861">
            <w:pPr>
              <w:rPr>
                <w:rFonts w:ascii="宋体" w:eastAsia="宋体" w:hAnsi="宋体" w:cs="Segoe UI"/>
              </w:rPr>
            </w:pPr>
            <w:hyperlink r:id="rId31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BC5B5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07FEE4" w14:textId="77777777" w:rsidR="00401DBB" w:rsidRPr="00613BB9" w:rsidRDefault="00401DBB" w:rsidP="002C4861">
            <w:pPr>
              <w:jc w:val="left"/>
              <w:rPr>
                <w:rFonts w:ascii="宋体" w:eastAsia="宋体" w:hAnsi="宋体" w:cs="Segoe UI"/>
              </w:rPr>
            </w:pPr>
            <w:r w:rsidRPr="00613BB9">
              <w:rPr>
                <w:rStyle w:val="HTML1"/>
                <w:sz w:val="20"/>
                <w:szCs w:val="20"/>
              </w:rPr>
              <w:t>:foot: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CA458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D8FCB7" w14:textId="77777777" w:rsidR="00401DBB" w:rsidRPr="00613BB9" w:rsidRDefault="00401DBB" w:rsidP="002C4861">
            <w:pPr>
              <w:jc w:val="left"/>
              <w:rPr>
                <w:rFonts w:ascii="宋体" w:eastAsia="宋体" w:hAnsi="宋体" w:cs="Segoe UI"/>
              </w:rPr>
            </w:pPr>
            <w:r w:rsidRPr="00613BB9">
              <w:rPr>
                <w:rStyle w:val="HTML1"/>
                <w:sz w:val="20"/>
                <w:szCs w:val="20"/>
              </w:rPr>
              <w:t>:ear: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63E1AE" w14:textId="77777777" w:rsidR="00401DBB" w:rsidRPr="00613BB9" w:rsidRDefault="00717723" w:rsidP="002C4861">
            <w:pPr>
              <w:rPr>
                <w:rFonts w:ascii="宋体" w:eastAsia="宋体" w:hAnsi="宋体" w:cs="Segoe UI"/>
              </w:rPr>
            </w:pPr>
            <w:hyperlink r:id="rId319" w:anchor="table-of-contents" w:history="1">
              <w:r w:rsidR="00401DBB" w:rsidRPr="00613BB9">
                <w:rPr>
                  <w:rStyle w:val="a4"/>
                  <w:rFonts w:ascii="宋体" w:eastAsia="宋体" w:hAnsi="宋体" w:cs="Segoe UI"/>
                  <w:color w:val="auto"/>
                </w:rPr>
                <w:t>top</w:t>
              </w:r>
            </w:hyperlink>
          </w:p>
        </w:tc>
      </w:tr>
      <w:tr w:rsidR="00613BB9" w:rsidRPr="00613BB9" w14:paraId="04408E3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0C04D7" w14:textId="77777777" w:rsidR="00401DBB" w:rsidRPr="00613BB9" w:rsidRDefault="00717723" w:rsidP="002C4861">
            <w:pPr>
              <w:rPr>
                <w:rFonts w:ascii="宋体" w:eastAsia="宋体" w:hAnsi="宋体" w:cs="Segoe UI"/>
              </w:rPr>
            </w:pPr>
            <w:hyperlink r:id="rId32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22A0C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7E785E" w14:textId="77777777" w:rsidR="00401DBB" w:rsidRPr="00613BB9" w:rsidRDefault="00401DBB" w:rsidP="002C4861">
            <w:pPr>
              <w:jc w:val="left"/>
              <w:rPr>
                <w:rFonts w:ascii="宋体" w:eastAsia="宋体" w:hAnsi="宋体" w:cs="Segoe UI"/>
              </w:rPr>
            </w:pPr>
            <w:r w:rsidRPr="00613BB9">
              <w:rPr>
                <w:rStyle w:val="HTML1"/>
                <w:sz w:val="20"/>
                <w:szCs w:val="20"/>
              </w:rPr>
              <w:t>:ear_with_hearing_aid: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DC569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F37BCF" w14:textId="77777777" w:rsidR="00401DBB" w:rsidRPr="00613BB9" w:rsidRDefault="00401DBB" w:rsidP="002C4861">
            <w:pPr>
              <w:jc w:val="left"/>
              <w:rPr>
                <w:rFonts w:ascii="宋体" w:eastAsia="宋体" w:hAnsi="宋体" w:cs="Segoe UI"/>
              </w:rPr>
            </w:pPr>
            <w:r w:rsidRPr="00613BB9">
              <w:rPr>
                <w:rStyle w:val="HTML1"/>
                <w:sz w:val="20"/>
                <w:szCs w:val="20"/>
              </w:rPr>
              <w:t>:nose: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E19C93" w14:textId="77777777" w:rsidR="00401DBB" w:rsidRPr="00613BB9" w:rsidRDefault="00717723" w:rsidP="002C4861">
            <w:pPr>
              <w:rPr>
                <w:rFonts w:ascii="宋体" w:eastAsia="宋体" w:hAnsi="宋体" w:cs="Segoe UI"/>
              </w:rPr>
            </w:pPr>
            <w:hyperlink r:id="rId321" w:anchor="table-of-contents" w:history="1">
              <w:r w:rsidR="00401DBB" w:rsidRPr="00613BB9">
                <w:rPr>
                  <w:rStyle w:val="a4"/>
                  <w:rFonts w:ascii="宋体" w:eastAsia="宋体" w:hAnsi="宋体" w:cs="Segoe UI"/>
                  <w:color w:val="auto"/>
                </w:rPr>
                <w:t>top</w:t>
              </w:r>
            </w:hyperlink>
          </w:p>
        </w:tc>
      </w:tr>
      <w:tr w:rsidR="00613BB9" w:rsidRPr="00613BB9" w14:paraId="7BA08D5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9CB384" w14:textId="77777777" w:rsidR="00401DBB" w:rsidRPr="00613BB9" w:rsidRDefault="00717723" w:rsidP="002C4861">
            <w:pPr>
              <w:rPr>
                <w:rFonts w:ascii="宋体" w:eastAsia="宋体" w:hAnsi="宋体" w:cs="Segoe UI"/>
              </w:rPr>
            </w:pPr>
            <w:hyperlink r:id="rId32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9F992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C28072" w14:textId="77777777" w:rsidR="00401DBB" w:rsidRPr="00613BB9" w:rsidRDefault="00401DBB" w:rsidP="002C4861">
            <w:pPr>
              <w:jc w:val="left"/>
              <w:rPr>
                <w:rFonts w:ascii="宋体" w:eastAsia="宋体" w:hAnsi="宋体" w:cs="Segoe UI"/>
              </w:rPr>
            </w:pPr>
            <w:r w:rsidRPr="00613BB9">
              <w:rPr>
                <w:rStyle w:val="HTML1"/>
                <w:sz w:val="20"/>
                <w:szCs w:val="20"/>
              </w:rPr>
              <w:t>:brain: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C6801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2DA530" w14:textId="77777777" w:rsidR="00401DBB" w:rsidRPr="00613BB9" w:rsidRDefault="00401DBB" w:rsidP="002C4861">
            <w:pPr>
              <w:jc w:val="left"/>
              <w:rPr>
                <w:rFonts w:ascii="宋体" w:eastAsia="宋体" w:hAnsi="宋体" w:cs="Segoe UI"/>
              </w:rPr>
            </w:pPr>
            <w:r w:rsidRPr="00613BB9">
              <w:rPr>
                <w:rStyle w:val="HTML1"/>
                <w:sz w:val="20"/>
                <w:szCs w:val="20"/>
              </w:rPr>
              <w:t>:tooth: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26F563" w14:textId="77777777" w:rsidR="00401DBB" w:rsidRPr="00613BB9" w:rsidRDefault="00717723" w:rsidP="002C4861">
            <w:pPr>
              <w:rPr>
                <w:rFonts w:ascii="宋体" w:eastAsia="宋体" w:hAnsi="宋体" w:cs="Segoe UI"/>
              </w:rPr>
            </w:pPr>
            <w:hyperlink r:id="rId323" w:anchor="table-of-contents" w:history="1">
              <w:r w:rsidR="00401DBB" w:rsidRPr="00613BB9">
                <w:rPr>
                  <w:rStyle w:val="a4"/>
                  <w:rFonts w:ascii="宋体" w:eastAsia="宋体" w:hAnsi="宋体" w:cs="Segoe UI"/>
                  <w:color w:val="auto"/>
                </w:rPr>
                <w:t>top</w:t>
              </w:r>
            </w:hyperlink>
          </w:p>
        </w:tc>
      </w:tr>
      <w:tr w:rsidR="00613BB9" w:rsidRPr="00613BB9" w14:paraId="121E029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5BFDAD" w14:textId="77777777" w:rsidR="00401DBB" w:rsidRPr="00613BB9" w:rsidRDefault="00717723" w:rsidP="002C4861">
            <w:pPr>
              <w:rPr>
                <w:rFonts w:ascii="宋体" w:eastAsia="宋体" w:hAnsi="宋体" w:cs="Segoe UI"/>
              </w:rPr>
            </w:pPr>
            <w:hyperlink r:id="rId32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1FCE6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3E4F97" w14:textId="77777777" w:rsidR="00401DBB" w:rsidRPr="00613BB9" w:rsidRDefault="00401DBB" w:rsidP="002C4861">
            <w:pPr>
              <w:jc w:val="left"/>
              <w:rPr>
                <w:rFonts w:ascii="宋体" w:eastAsia="宋体" w:hAnsi="宋体" w:cs="Segoe UI"/>
              </w:rPr>
            </w:pPr>
            <w:r w:rsidRPr="00613BB9">
              <w:rPr>
                <w:rStyle w:val="HTML1"/>
                <w:sz w:val="20"/>
                <w:szCs w:val="20"/>
              </w:rPr>
              <w:t>:bone: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80053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59D2D" w14:textId="77777777" w:rsidR="00401DBB" w:rsidRPr="00613BB9" w:rsidRDefault="00401DBB" w:rsidP="002C4861">
            <w:pPr>
              <w:jc w:val="left"/>
              <w:rPr>
                <w:rFonts w:ascii="宋体" w:eastAsia="宋体" w:hAnsi="宋体" w:cs="Segoe UI"/>
              </w:rPr>
            </w:pPr>
            <w:r w:rsidRPr="00613BB9">
              <w:rPr>
                <w:rStyle w:val="HTML1"/>
                <w:sz w:val="20"/>
                <w:szCs w:val="20"/>
              </w:rPr>
              <w:t>:eyes: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7B7AAC" w14:textId="77777777" w:rsidR="00401DBB" w:rsidRPr="00613BB9" w:rsidRDefault="00717723" w:rsidP="002C4861">
            <w:pPr>
              <w:rPr>
                <w:rFonts w:ascii="宋体" w:eastAsia="宋体" w:hAnsi="宋体" w:cs="Segoe UI"/>
              </w:rPr>
            </w:pPr>
            <w:hyperlink r:id="rId325" w:anchor="table-of-contents" w:history="1">
              <w:r w:rsidR="00401DBB" w:rsidRPr="00613BB9">
                <w:rPr>
                  <w:rStyle w:val="a4"/>
                  <w:rFonts w:ascii="宋体" w:eastAsia="宋体" w:hAnsi="宋体" w:cs="Segoe UI"/>
                  <w:color w:val="auto"/>
                </w:rPr>
                <w:t>top</w:t>
              </w:r>
            </w:hyperlink>
          </w:p>
        </w:tc>
      </w:tr>
      <w:tr w:rsidR="00613BB9" w:rsidRPr="00613BB9" w14:paraId="2B1E26B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55EFC3" w14:textId="77777777" w:rsidR="00401DBB" w:rsidRPr="00613BB9" w:rsidRDefault="00717723" w:rsidP="002C4861">
            <w:pPr>
              <w:rPr>
                <w:rFonts w:ascii="宋体" w:eastAsia="宋体" w:hAnsi="宋体" w:cs="Segoe UI"/>
              </w:rPr>
            </w:pPr>
            <w:hyperlink r:id="rId32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DBD95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2CCB3A" w14:textId="77777777" w:rsidR="00401DBB" w:rsidRPr="00613BB9" w:rsidRDefault="00401DBB" w:rsidP="002C4861">
            <w:pPr>
              <w:jc w:val="left"/>
              <w:rPr>
                <w:rFonts w:ascii="宋体" w:eastAsia="宋体" w:hAnsi="宋体" w:cs="Segoe UI"/>
              </w:rPr>
            </w:pPr>
            <w:r w:rsidRPr="00613BB9">
              <w:rPr>
                <w:rStyle w:val="HTML1"/>
                <w:sz w:val="20"/>
                <w:szCs w:val="20"/>
              </w:rPr>
              <w:t>:eye: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7D188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22F68B" w14:textId="77777777" w:rsidR="00401DBB" w:rsidRPr="00613BB9" w:rsidRDefault="00401DBB" w:rsidP="002C4861">
            <w:pPr>
              <w:jc w:val="left"/>
              <w:rPr>
                <w:rFonts w:ascii="宋体" w:eastAsia="宋体" w:hAnsi="宋体" w:cs="Segoe UI"/>
              </w:rPr>
            </w:pPr>
            <w:r w:rsidRPr="00613BB9">
              <w:rPr>
                <w:rStyle w:val="HTML1"/>
                <w:sz w:val="20"/>
                <w:szCs w:val="20"/>
              </w:rPr>
              <w:t>:tongue: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591242" w14:textId="77777777" w:rsidR="00401DBB" w:rsidRPr="00613BB9" w:rsidRDefault="00717723" w:rsidP="002C4861">
            <w:pPr>
              <w:rPr>
                <w:rFonts w:ascii="宋体" w:eastAsia="宋体" w:hAnsi="宋体" w:cs="Segoe UI"/>
              </w:rPr>
            </w:pPr>
            <w:hyperlink r:id="rId327" w:anchor="table-of-contents" w:history="1">
              <w:r w:rsidR="00401DBB" w:rsidRPr="00613BB9">
                <w:rPr>
                  <w:rStyle w:val="a4"/>
                  <w:rFonts w:ascii="宋体" w:eastAsia="宋体" w:hAnsi="宋体" w:cs="Segoe UI"/>
                  <w:color w:val="auto"/>
                </w:rPr>
                <w:t>top</w:t>
              </w:r>
            </w:hyperlink>
          </w:p>
        </w:tc>
      </w:tr>
      <w:tr w:rsidR="00613BB9" w:rsidRPr="00613BB9" w14:paraId="0405008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BF67C3" w14:textId="77777777" w:rsidR="00401DBB" w:rsidRPr="00613BB9" w:rsidRDefault="00717723" w:rsidP="002C4861">
            <w:pPr>
              <w:rPr>
                <w:rFonts w:ascii="宋体" w:eastAsia="宋体" w:hAnsi="宋体" w:cs="Segoe UI"/>
              </w:rPr>
            </w:pPr>
            <w:hyperlink r:id="rId32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FC694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607110" w14:textId="77777777" w:rsidR="00401DBB" w:rsidRPr="00613BB9" w:rsidRDefault="00401DBB" w:rsidP="002C4861">
            <w:pPr>
              <w:jc w:val="left"/>
              <w:rPr>
                <w:rFonts w:ascii="宋体" w:eastAsia="宋体" w:hAnsi="宋体" w:cs="Segoe UI"/>
              </w:rPr>
            </w:pPr>
            <w:r w:rsidRPr="00613BB9">
              <w:rPr>
                <w:rStyle w:val="HTML1"/>
                <w:sz w:val="20"/>
                <w:szCs w:val="20"/>
              </w:rPr>
              <w:t>:lips: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DE2E3C"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A068D8"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E31762" w14:textId="77777777" w:rsidR="00401DBB" w:rsidRPr="00613BB9" w:rsidRDefault="00717723" w:rsidP="002C4861">
            <w:pPr>
              <w:rPr>
                <w:rFonts w:ascii="宋体" w:eastAsia="宋体" w:hAnsi="宋体" w:cs="Segoe UI"/>
                <w:sz w:val="24"/>
                <w:szCs w:val="24"/>
              </w:rPr>
            </w:pPr>
            <w:hyperlink r:id="rId329" w:anchor="table-of-contents" w:history="1">
              <w:r w:rsidR="00401DBB" w:rsidRPr="00613BB9">
                <w:rPr>
                  <w:rStyle w:val="a4"/>
                  <w:rFonts w:ascii="宋体" w:eastAsia="宋体" w:hAnsi="宋体" w:cs="Segoe UI"/>
                  <w:color w:val="auto"/>
                </w:rPr>
                <w:t>top</w:t>
              </w:r>
            </w:hyperlink>
          </w:p>
        </w:tc>
      </w:tr>
    </w:tbl>
    <w:p w14:paraId="4EF2843A" w14:textId="77777777" w:rsidR="00401DBB" w:rsidRPr="00613BB9" w:rsidRDefault="00401DBB" w:rsidP="00401DBB">
      <w:pPr>
        <w:pStyle w:val="4"/>
        <w:rPr>
          <w:rFonts w:ascii="宋体" w:eastAsia="宋体" w:hAnsi="宋体" w:cs="Segoe UI"/>
        </w:rPr>
      </w:pPr>
      <w:bookmarkStart w:id="116" w:name="_Toc46394733"/>
      <w:r w:rsidRPr="00613BB9">
        <w:rPr>
          <w:rFonts w:ascii="宋体" w:eastAsia="宋体" w:hAnsi="宋体" w:cs="Segoe UI"/>
        </w:rPr>
        <w:lastRenderedPageBreak/>
        <w:t>Person</w:t>
      </w:r>
      <w:bookmarkEnd w:id="116"/>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63"/>
        <w:gridCol w:w="1843"/>
        <w:gridCol w:w="4428"/>
        <w:gridCol w:w="1369"/>
        <w:gridCol w:w="4814"/>
        <w:gridCol w:w="1363"/>
      </w:tblGrid>
      <w:tr w:rsidR="00613BB9" w:rsidRPr="00613BB9" w14:paraId="4E81CF91"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C7739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AA75D9"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77C15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406F8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03A14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4EF7B5" w14:textId="77777777" w:rsidR="00401DBB" w:rsidRPr="00613BB9" w:rsidRDefault="00401DBB" w:rsidP="002C4861">
            <w:pPr>
              <w:spacing w:after="240"/>
              <w:jc w:val="center"/>
              <w:rPr>
                <w:rFonts w:ascii="宋体" w:eastAsia="宋体" w:hAnsi="宋体" w:cs="Segoe UI"/>
                <w:b/>
                <w:bCs/>
              </w:rPr>
            </w:pPr>
          </w:p>
        </w:tc>
      </w:tr>
      <w:tr w:rsidR="00613BB9" w:rsidRPr="00613BB9" w14:paraId="7E6ED27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04CE68" w14:textId="77777777" w:rsidR="00401DBB" w:rsidRPr="00613BB9" w:rsidRDefault="00717723" w:rsidP="002C4861">
            <w:pPr>
              <w:spacing w:after="240"/>
              <w:jc w:val="left"/>
              <w:rPr>
                <w:rFonts w:ascii="宋体" w:eastAsia="宋体" w:hAnsi="宋体" w:cs="Segoe UI"/>
                <w:sz w:val="24"/>
                <w:szCs w:val="24"/>
              </w:rPr>
            </w:pPr>
            <w:hyperlink r:id="rId33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6F58BB"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BB575" w14:textId="77777777" w:rsidR="00401DBB" w:rsidRPr="00613BB9" w:rsidRDefault="00401DBB" w:rsidP="002C4861">
            <w:pPr>
              <w:jc w:val="left"/>
              <w:rPr>
                <w:rFonts w:ascii="宋体" w:eastAsia="宋体" w:hAnsi="宋体" w:cs="Segoe UI"/>
              </w:rPr>
            </w:pPr>
            <w:r w:rsidRPr="00613BB9">
              <w:rPr>
                <w:rStyle w:val="HTML1"/>
                <w:sz w:val="20"/>
                <w:szCs w:val="20"/>
              </w:rPr>
              <w:t>:baby: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5D13D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CEB368" w14:textId="77777777" w:rsidR="00401DBB" w:rsidRPr="00613BB9" w:rsidRDefault="00401DBB" w:rsidP="002C4861">
            <w:pPr>
              <w:jc w:val="left"/>
              <w:rPr>
                <w:rFonts w:ascii="宋体" w:eastAsia="宋体" w:hAnsi="宋体" w:cs="Segoe UI"/>
              </w:rPr>
            </w:pPr>
            <w:r w:rsidRPr="00613BB9">
              <w:rPr>
                <w:rStyle w:val="HTML1"/>
                <w:sz w:val="20"/>
                <w:szCs w:val="20"/>
              </w:rPr>
              <w:t>:child: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C5A59B" w14:textId="77777777" w:rsidR="00401DBB" w:rsidRPr="00613BB9" w:rsidRDefault="00717723" w:rsidP="002C4861">
            <w:pPr>
              <w:rPr>
                <w:rFonts w:ascii="宋体" w:eastAsia="宋体" w:hAnsi="宋体" w:cs="Segoe UI"/>
              </w:rPr>
            </w:pPr>
            <w:hyperlink r:id="rId331" w:anchor="table-of-contents" w:history="1">
              <w:r w:rsidR="00401DBB" w:rsidRPr="00613BB9">
                <w:rPr>
                  <w:rStyle w:val="a4"/>
                  <w:rFonts w:ascii="宋体" w:eastAsia="宋体" w:hAnsi="宋体" w:cs="Segoe UI"/>
                  <w:color w:val="auto"/>
                </w:rPr>
                <w:t>top</w:t>
              </w:r>
            </w:hyperlink>
          </w:p>
        </w:tc>
      </w:tr>
      <w:tr w:rsidR="00613BB9" w:rsidRPr="00613BB9" w14:paraId="09F760E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8E2BE6" w14:textId="77777777" w:rsidR="00401DBB" w:rsidRPr="00613BB9" w:rsidRDefault="00717723" w:rsidP="002C4861">
            <w:pPr>
              <w:rPr>
                <w:rFonts w:ascii="宋体" w:eastAsia="宋体" w:hAnsi="宋体" w:cs="Segoe UI"/>
              </w:rPr>
            </w:pPr>
            <w:hyperlink r:id="rId33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3707C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31FC16" w14:textId="77777777" w:rsidR="00401DBB" w:rsidRPr="00613BB9" w:rsidRDefault="00401DBB" w:rsidP="002C4861">
            <w:pPr>
              <w:jc w:val="left"/>
              <w:rPr>
                <w:rFonts w:ascii="宋体" w:eastAsia="宋体" w:hAnsi="宋体" w:cs="Segoe UI"/>
              </w:rPr>
            </w:pPr>
            <w:r w:rsidRPr="00613BB9">
              <w:rPr>
                <w:rStyle w:val="HTML1"/>
                <w:sz w:val="20"/>
                <w:szCs w:val="20"/>
              </w:rPr>
              <w:t>:boy: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0CB0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98DE99" w14:textId="77777777" w:rsidR="00401DBB" w:rsidRPr="00613BB9" w:rsidRDefault="00401DBB" w:rsidP="002C4861">
            <w:pPr>
              <w:jc w:val="left"/>
              <w:rPr>
                <w:rFonts w:ascii="宋体" w:eastAsia="宋体" w:hAnsi="宋体" w:cs="Segoe UI"/>
              </w:rPr>
            </w:pPr>
            <w:r w:rsidRPr="00613BB9">
              <w:rPr>
                <w:rStyle w:val="HTML1"/>
                <w:sz w:val="20"/>
                <w:szCs w:val="20"/>
              </w:rPr>
              <w:t>:girl: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A06960" w14:textId="77777777" w:rsidR="00401DBB" w:rsidRPr="00613BB9" w:rsidRDefault="00717723" w:rsidP="002C4861">
            <w:pPr>
              <w:rPr>
                <w:rFonts w:ascii="宋体" w:eastAsia="宋体" w:hAnsi="宋体" w:cs="Segoe UI"/>
              </w:rPr>
            </w:pPr>
            <w:hyperlink r:id="rId333" w:anchor="table-of-contents" w:history="1">
              <w:r w:rsidR="00401DBB" w:rsidRPr="00613BB9">
                <w:rPr>
                  <w:rStyle w:val="a4"/>
                  <w:rFonts w:ascii="宋体" w:eastAsia="宋体" w:hAnsi="宋体" w:cs="Segoe UI"/>
                  <w:color w:val="auto"/>
                </w:rPr>
                <w:t>top</w:t>
              </w:r>
            </w:hyperlink>
          </w:p>
        </w:tc>
      </w:tr>
      <w:tr w:rsidR="00613BB9" w:rsidRPr="00613BB9" w14:paraId="0077EB0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4CDC92" w14:textId="77777777" w:rsidR="00401DBB" w:rsidRPr="00613BB9" w:rsidRDefault="00717723" w:rsidP="002C4861">
            <w:pPr>
              <w:rPr>
                <w:rFonts w:ascii="宋体" w:eastAsia="宋体" w:hAnsi="宋体" w:cs="Segoe UI"/>
              </w:rPr>
            </w:pPr>
            <w:hyperlink r:id="rId33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B6D3C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E6AA18" w14:textId="77777777" w:rsidR="00401DBB" w:rsidRPr="00613BB9" w:rsidRDefault="00401DBB" w:rsidP="002C4861">
            <w:pPr>
              <w:jc w:val="left"/>
              <w:rPr>
                <w:rFonts w:ascii="宋体" w:eastAsia="宋体" w:hAnsi="宋体" w:cs="Segoe UI"/>
              </w:rPr>
            </w:pPr>
            <w:r w:rsidRPr="00613BB9">
              <w:rPr>
                <w:rStyle w:val="HTML1"/>
                <w:sz w:val="20"/>
                <w:szCs w:val="20"/>
              </w:rPr>
              <w:t>:adult: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1834C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ADC33B" w14:textId="77777777" w:rsidR="00401DBB" w:rsidRPr="00613BB9" w:rsidRDefault="00401DBB" w:rsidP="002C4861">
            <w:pPr>
              <w:jc w:val="left"/>
              <w:rPr>
                <w:rFonts w:ascii="宋体" w:eastAsia="宋体" w:hAnsi="宋体" w:cs="Segoe UI"/>
              </w:rPr>
            </w:pPr>
            <w:r w:rsidRPr="00613BB9">
              <w:rPr>
                <w:rStyle w:val="HTML1"/>
                <w:sz w:val="20"/>
                <w:szCs w:val="20"/>
              </w:rPr>
              <w:t>:blond_haired_person: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27A1D2" w14:textId="77777777" w:rsidR="00401DBB" w:rsidRPr="00613BB9" w:rsidRDefault="00717723" w:rsidP="002C4861">
            <w:pPr>
              <w:rPr>
                <w:rFonts w:ascii="宋体" w:eastAsia="宋体" w:hAnsi="宋体" w:cs="Segoe UI"/>
              </w:rPr>
            </w:pPr>
            <w:hyperlink r:id="rId335" w:anchor="table-of-contents" w:history="1">
              <w:r w:rsidR="00401DBB" w:rsidRPr="00613BB9">
                <w:rPr>
                  <w:rStyle w:val="a4"/>
                  <w:rFonts w:ascii="宋体" w:eastAsia="宋体" w:hAnsi="宋体" w:cs="Segoe UI"/>
                  <w:color w:val="auto"/>
                </w:rPr>
                <w:t>top</w:t>
              </w:r>
            </w:hyperlink>
          </w:p>
        </w:tc>
      </w:tr>
      <w:tr w:rsidR="00613BB9" w:rsidRPr="00613BB9" w14:paraId="749FB9B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7F46A1" w14:textId="77777777" w:rsidR="00401DBB" w:rsidRPr="00613BB9" w:rsidRDefault="00717723" w:rsidP="002C4861">
            <w:pPr>
              <w:rPr>
                <w:rFonts w:ascii="宋体" w:eastAsia="宋体" w:hAnsi="宋体" w:cs="Segoe UI"/>
              </w:rPr>
            </w:pPr>
            <w:hyperlink r:id="rId33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C549F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B41010" w14:textId="77777777" w:rsidR="00401DBB" w:rsidRPr="00613BB9" w:rsidRDefault="00401DBB" w:rsidP="002C4861">
            <w:pPr>
              <w:jc w:val="left"/>
              <w:rPr>
                <w:rFonts w:ascii="宋体" w:eastAsia="宋体" w:hAnsi="宋体" w:cs="Segoe UI"/>
              </w:rPr>
            </w:pPr>
            <w:r w:rsidRPr="00613BB9">
              <w:rPr>
                <w:rStyle w:val="HTML1"/>
                <w:sz w:val="20"/>
                <w:szCs w:val="20"/>
              </w:rPr>
              <w:t>:man: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D9314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438160" w14:textId="77777777" w:rsidR="00401DBB" w:rsidRPr="00613BB9" w:rsidRDefault="00401DBB" w:rsidP="002C4861">
            <w:pPr>
              <w:jc w:val="left"/>
              <w:rPr>
                <w:rFonts w:ascii="宋体" w:eastAsia="宋体" w:hAnsi="宋体" w:cs="Segoe UI"/>
              </w:rPr>
            </w:pPr>
            <w:r w:rsidRPr="00613BB9">
              <w:rPr>
                <w:rStyle w:val="HTML1"/>
                <w:sz w:val="20"/>
                <w:szCs w:val="20"/>
              </w:rPr>
              <w:t>:bearded_person: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C715E4" w14:textId="77777777" w:rsidR="00401DBB" w:rsidRPr="00613BB9" w:rsidRDefault="00717723" w:rsidP="002C4861">
            <w:pPr>
              <w:rPr>
                <w:rFonts w:ascii="宋体" w:eastAsia="宋体" w:hAnsi="宋体" w:cs="Segoe UI"/>
              </w:rPr>
            </w:pPr>
            <w:hyperlink r:id="rId337" w:anchor="table-of-contents" w:history="1">
              <w:r w:rsidR="00401DBB" w:rsidRPr="00613BB9">
                <w:rPr>
                  <w:rStyle w:val="a4"/>
                  <w:rFonts w:ascii="宋体" w:eastAsia="宋体" w:hAnsi="宋体" w:cs="Segoe UI"/>
                  <w:color w:val="auto"/>
                </w:rPr>
                <w:t>top</w:t>
              </w:r>
            </w:hyperlink>
          </w:p>
        </w:tc>
      </w:tr>
      <w:tr w:rsidR="00613BB9" w:rsidRPr="00613BB9" w14:paraId="0CDE16A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A5C023" w14:textId="77777777" w:rsidR="00401DBB" w:rsidRPr="00613BB9" w:rsidRDefault="00717723" w:rsidP="002C4861">
            <w:pPr>
              <w:rPr>
                <w:rFonts w:ascii="宋体" w:eastAsia="宋体" w:hAnsi="宋体" w:cs="Segoe UI"/>
              </w:rPr>
            </w:pPr>
            <w:hyperlink r:id="rId33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C8B9F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93C605" w14:textId="77777777" w:rsidR="00401DBB" w:rsidRPr="00613BB9" w:rsidRDefault="00401DBB" w:rsidP="002C4861">
            <w:pPr>
              <w:jc w:val="left"/>
              <w:rPr>
                <w:rFonts w:ascii="宋体" w:eastAsia="宋体" w:hAnsi="宋体" w:cs="Segoe UI"/>
              </w:rPr>
            </w:pPr>
            <w:r w:rsidRPr="00613BB9">
              <w:rPr>
                <w:rStyle w:val="HTML1"/>
                <w:sz w:val="20"/>
                <w:szCs w:val="20"/>
              </w:rPr>
              <w:t>:red_haired_man: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20A6F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B293A5" w14:textId="77777777" w:rsidR="00401DBB" w:rsidRPr="00613BB9" w:rsidRDefault="00401DBB" w:rsidP="002C4861">
            <w:pPr>
              <w:jc w:val="left"/>
              <w:rPr>
                <w:rFonts w:ascii="宋体" w:eastAsia="宋体" w:hAnsi="宋体" w:cs="Segoe UI"/>
              </w:rPr>
            </w:pPr>
            <w:r w:rsidRPr="00613BB9">
              <w:rPr>
                <w:rStyle w:val="HTML1"/>
                <w:sz w:val="20"/>
                <w:szCs w:val="20"/>
              </w:rPr>
              <w:t>:curly_haired_man: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D6FE15" w14:textId="77777777" w:rsidR="00401DBB" w:rsidRPr="00613BB9" w:rsidRDefault="00717723" w:rsidP="002C4861">
            <w:pPr>
              <w:rPr>
                <w:rFonts w:ascii="宋体" w:eastAsia="宋体" w:hAnsi="宋体" w:cs="Segoe UI"/>
              </w:rPr>
            </w:pPr>
            <w:hyperlink r:id="rId339" w:anchor="table-of-contents" w:history="1">
              <w:r w:rsidR="00401DBB" w:rsidRPr="00613BB9">
                <w:rPr>
                  <w:rStyle w:val="a4"/>
                  <w:rFonts w:ascii="宋体" w:eastAsia="宋体" w:hAnsi="宋体" w:cs="Segoe UI"/>
                  <w:color w:val="auto"/>
                </w:rPr>
                <w:t>top</w:t>
              </w:r>
            </w:hyperlink>
          </w:p>
        </w:tc>
      </w:tr>
      <w:tr w:rsidR="00613BB9" w:rsidRPr="00613BB9" w14:paraId="40087EF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174F19" w14:textId="77777777" w:rsidR="00401DBB" w:rsidRPr="00613BB9" w:rsidRDefault="00717723" w:rsidP="002C4861">
            <w:pPr>
              <w:rPr>
                <w:rFonts w:ascii="宋体" w:eastAsia="宋体" w:hAnsi="宋体" w:cs="Segoe UI"/>
              </w:rPr>
            </w:pPr>
            <w:hyperlink r:id="rId34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42416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D4A481" w14:textId="77777777" w:rsidR="00401DBB" w:rsidRPr="00613BB9" w:rsidRDefault="00401DBB" w:rsidP="002C4861">
            <w:pPr>
              <w:jc w:val="left"/>
              <w:rPr>
                <w:rFonts w:ascii="宋体" w:eastAsia="宋体" w:hAnsi="宋体" w:cs="Segoe UI"/>
              </w:rPr>
            </w:pPr>
            <w:r w:rsidRPr="00613BB9">
              <w:rPr>
                <w:rStyle w:val="HTML1"/>
                <w:sz w:val="20"/>
                <w:szCs w:val="20"/>
              </w:rPr>
              <w:t>:white_haired_man: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B79B7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D308D4" w14:textId="77777777" w:rsidR="00401DBB" w:rsidRPr="00613BB9" w:rsidRDefault="00401DBB" w:rsidP="002C4861">
            <w:pPr>
              <w:jc w:val="left"/>
              <w:rPr>
                <w:rFonts w:ascii="宋体" w:eastAsia="宋体" w:hAnsi="宋体" w:cs="Segoe UI"/>
              </w:rPr>
            </w:pPr>
            <w:r w:rsidRPr="00613BB9">
              <w:rPr>
                <w:rStyle w:val="HTML1"/>
                <w:sz w:val="20"/>
                <w:szCs w:val="20"/>
              </w:rPr>
              <w:t>:bald_man: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06917F" w14:textId="77777777" w:rsidR="00401DBB" w:rsidRPr="00613BB9" w:rsidRDefault="00717723" w:rsidP="002C4861">
            <w:pPr>
              <w:rPr>
                <w:rFonts w:ascii="宋体" w:eastAsia="宋体" w:hAnsi="宋体" w:cs="Segoe UI"/>
              </w:rPr>
            </w:pPr>
            <w:hyperlink r:id="rId341" w:anchor="table-of-contents" w:history="1">
              <w:r w:rsidR="00401DBB" w:rsidRPr="00613BB9">
                <w:rPr>
                  <w:rStyle w:val="a4"/>
                  <w:rFonts w:ascii="宋体" w:eastAsia="宋体" w:hAnsi="宋体" w:cs="Segoe UI"/>
                  <w:color w:val="auto"/>
                </w:rPr>
                <w:t>top</w:t>
              </w:r>
            </w:hyperlink>
          </w:p>
        </w:tc>
      </w:tr>
      <w:tr w:rsidR="00613BB9" w:rsidRPr="00613BB9" w14:paraId="06A8806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FABA2C" w14:textId="77777777" w:rsidR="00401DBB" w:rsidRPr="00613BB9" w:rsidRDefault="00717723" w:rsidP="002C4861">
            <w:pPr>
              <w:rPr>
                <w:rFonts w:ascii="宋体" w:eastAsia="宋体" w:hAnsi="宋体" w:cs="Segoe UI"/>
              </w:rPr>
            </w:pPr>
            <w:hyperlink r:id="rId34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C4DC8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4E4B18" w14:textId="77777777" w:rsidR="00401DBB" w:rsidRPr="00613BB9" w:rsidRDefault="00401DBB" w:rsidP="002C4861">
            <w:pPr>
              <w:jc w:val="left"/>
              <w:rPr>
                <w:rFonts w:ascii="宋体" w:eastAsia="宋体" w:hAnsi="宋体" w:cs="Segoe UI"/>
              </w:rPr>
            </w:pPr>
            <w:r w:rsidRPr="00613BB9">
              <w:rPr>
                <w:rStyle w:val="HTML1"/>
                <w:sz w:val="20"/>
                <w:szCs w:val="20"/>
              </w:rPr>
              <w:t>:woman: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A395D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B7FC7A" w14:textId="77777777" w:rsidR="00401DBB" w:rsidRPr="00613BB9" w:rsidRDefault="00401DBB" w:rsidP="002C4861">
            <w:pPr>
              <w:jc w:val="left"/>
              <w:rPr>
                <w:rFonts w:ascii="宋体" w:eastAsia="宋体" w:hAnsi="宋体" w:cs="Segoe UI"/>
              </w:rPr>
            </w:pPr>
            <w:r w:rsidRPr="00613BB9">
              <w:rPr>
                <w:rStyle w:val="HTML1"/>
                <w:sz w:val="20"/>
                <w:szCs w:val="20"/>
              </w:rPr>
              <w:t>:red_haired_woman: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5D7D9A" w14:textId="77777777" w:rsidR="00401DBB" w:rsidRPr="00613BB9" w:rsidRDefault="00717723" w:rsidP="002C4861">
            <w:pPr>
              <w:rPr>
                <w:rFonts w:ascii="宋体" w:eastAsia="宋体" w:hAnsi="宋体" w:cs="Segoe UI"/>
              </w:rPr>
            </w:pPr>
            <w:hyperlink r:id="rId343" w:anchor="table-of-contents" w:history="1">
              <w:r w:rsidR="00401DBB" w:rsidRPr="00613BB9">
                <w:rPr>
                  <w:rStyle w:val="a4"/>
                  <w:rFonts w:ascii="宋体" w:eastAsia="宋体" w:hAnsi="宋体" w:cs="Segoe UI"/>
                  <w:color w:val="auto"/>
                </w:rPr>
                <w:t>top</w:t>
              </w:r>
            </w:hyperlink>
          </w:p>
        </w:tc>
      </w:tr>
      <w:tr w:rsidR="00613BB9" w:rsidRPr="00613BB9" w14:paraId="1F2CB78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518712" w14:textId="77777777" w:rsidR="00401DBB" w:rsidRPr="00613BB9" w:rsidRDefault="00717723" w:rsidP="002C4861">
            <w:pPr>
              <w:rPr>
                <w:rFonts w:ascii="宋体" w:eastAsia="宋体" w:hAnsi="宋体" w:cs="Segoe UI"/>
              </w:rPr>
            </w:pPr>
            <w:hyperlink r:id="rId34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B766C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EDA9D7" w14:textId="77777777" w:rsidR="00401DBB" w:rsidRPr="00613BB9" w:rsidRDefault="00401DBB" w:rsidP="002C4861">
            <w:pPr>
              <w:jc w:val="left"/>
              <w:rPr>
                <w:rFonts w:ascii="宋体" w:eastAsia="宋体" w:hAnsi="宋体" w:cs="Segoe UI"/>
              </w:rPr>
            </w:pPr>
            <w:r w:rsidRPr="00613BB9">
              <w:rPr>
                <w:rStyle w:val="HTML1"/>
                <w:sz w:val="20"/>
                <w:szCs w:val="20"/>
              </w:rPr>
              <w:t>:person_red_hair: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991F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82A4E7" w14:textId="77777777" w:rsidR="00401DBB" w:rsidRPr="00613BB9" w:rsidRDefault="00401DBB" w:rsidP="002C4861">
            <w:pPr>
              <w:jc w:val="left"/>
              <w:rPr>
                <w:rFonts w:ascii="宋体" w:eastAsia="宋体" w:hAnsi="宋体" w:cs="Segoe UI"/>
              </w:rPr>
            </w:pPr>
            <w:r w:rsidRPr="00613BB9">
              <w:rPr>
                <w:rStyle w:val="HTML1"/>
                <w:sz w:val="20"/>
                <w:szCs w:val="20"/>
              </w:rPr>
              <w:t>:curly_haired_woman: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FCED69" w14:textId="77777777" w:rsidR="00401DBB" w:rsidRPr="00613BB9" w:rsidRDefault="00717723" w:rsidP="002C4861">
            <w:pPr>
              <w:rPr>
                <w:rFonts w:ascii="宋体" w:eastAsia="宋体" w:hAnsi="宋体" w:cs="Segoe UI"/>
              </w:rPr>
            </w:pPr>
            <w:hyperlink r:id="rId345" w:anchor="table-of-contents" w:history="1">
              <w:r w:rsidR="00401DBB" w:rsidRPr="00613BB9">
                <w:rPr>
                  <w:rStyle w:val="a4"/>
                  <w:rFonts w:ascii="宋体" w:eastAsia="宋体" w:hAnsi="宋体" w:cs="Segoe UI"/>
                  <w:color w:val="auto"/>
                </w:rPr>
                <w:t>top</w:t>
              </w:r>
            </w:hyperlink>
          </w:p>
        </w:tc>
      </w:tr>
      <w:tr w:rsidR="00613BB9" w:rsidRPr="00613BB9" w14:paraId="79954D4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897C7B" w14:textId="77777777" w:rsidR="00401DBB" w:rsidRPr="00613BB9" w:rsidRDefault="00717723" w:rsidP="002C4861">
            <w:pPr>
              <w:rPr>
                <w:rFonts w:ascii="宋体" w:eastAsia="宋体" w:hAnsi="宋体" w:cs="Segoe UI"/>
              </w:rPr>
            </w:pPr>
            <w:hyperlink r:id="rId34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79244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713DA3" w14:textId="77777777" w:rsidR="00401DBB" w:rsidRPr="00613BB9" w:rsidRDefault="00401DBB" w:rsidP="002C4861">
            <w:pPr>
              <w:jc w:val="left"/>
              <w:rPr>
                <w:rFonts w:ascii="宋体" w:eastAsia="宋体" w:hAnsi="宋体" w:cs="Segoe UI"/>
              </w:rPr>
            </w:pPr>
            <w:r w:rsidRPr="00613BB9">
              <w:rPr>
                <w:rStyle w:val="HTML1"/>
                <w:sz w:val="20"/>
                <w:szCs w:val="20"/>
              </w:rPr>
              <w:t>:person_curly_hair: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56767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0CCFA3" w14:textId="77777777" w:rsidR="00401DBB" w:rsidRPr="00613BB9" w:rsidRDefault="00401DBB" w:rsidP="002C4861">
            <w:pPr>
              <w:jc w:val="left"/>
              <w:rPr>
                <w:rFonts w:ascii="宋体" w:eastAsia="宋体" w:hAnsi="宋体" w:cs="Segoe UI"/>
              </w:rPr>
            </w:pPr>
            <w:r w:rsidRPr="00613BB9">
              <w:rPr>
                <w:rStyle w:val="HTML1"/>
                <w:sz w:val="20"/>
                <w:szCs w:val="20"/>
              </w:rPr>
              <w:t>:white_haired_woman: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67077" w14:textId="77777777" w:rsidR="00401DBB" w:rsidRPr="00613BB9" w:rsidRDefault="00717723" w:rsidP="002C4861">
            <w:pPr>
              <w:rPr>
                <w:rFonts w:ascii="宋体" w:eastAsia="宋体" w:hAnsi="宋体" w:cs="Segoe UI"/>
              </w:rPr>
            </w:pPr>
            <w:hyperlink r:id="rId347" w:anchor="table-of-contents" w:history="1">
              <w:r w:rsidR="00401DBB" w:rsidRPr="00613BB9">
                <w:rPr>
                  <w:rStyle w:val="a4"/>
                  <w:rFonts w:ascii="宋体" w:eastAsia="宋体" w:hAnsi="宋体" w:cs="Segoe UI"/>
                  <w:color w:val="auto"/>
                </w:rPr>
                <w:t>top</w:t>
              </w:r>
            </w:hyperlink>
          </w:p>
        </w:tc>
      </w:tr>
      <w:tr w:rsidR="00613BB9" w:rsidRPr="00613BB9" w14:paraId="280B8B6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C3C5DC" w14:textId="77777777" w:rsidR="00401DBB" w:rsidRPr="00613BB9" w:rsidRDefault="00717723" w:rsidP="002C4861">
            <w:pPr>
              <w:rPr>
                <w:rFonts w:ascii="宋体" w:eastAsia="宋体" w:hAnsi="宋体" w:cs="Segoe UI"/>
              </w:rPr>
            </w:pPr>
            <w:hyperlink r:id="rId34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A73F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0C6D8" w14:textId="77777777" w:rsidR="00401DBB" w:rsidRPr="00613BB9" w:rsidRDefault="00401DBB" w:rsidP="002C4861">
            <w:pPr>
              <w:jc w:val="left"/>
              <w:rPr>
                <w:rFonts w:ascii="宋体" w:eastAsia="宋体" w:hAnsi="宋体" w:cs="Segoe UI"/>
              </w:rPr>
            </w:pPr>
            <w:r w:rsidRPr="00613BB9">
              <w:rPr>
                <w:rStyle w:val="HTML1"/>
                <w:sz w:val="20"/>
                <w:szCs w:val="20"/>
              </w:rPr>
              <w:t>:person_white_hair: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911B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8F9F0" w14:textId="77777777" w:rsidR="00401DBB" w:rsidRPr="00613BB9" w:rsidRDefault="00401DBB" w:rsidP="002C4861">
            <w:pPr>
              <w:jc w:val="left"/>
              <w:rPr>
                <w:rFonts w:ascii="宋体" w:eastAsia="宋体" w:hAnsi="宋体" w:cs="Segoe UI"/>
              </w:rPr>
            </w:pPr>
            <w:r w:rsidRPr="00613BB9">
              <w:rPr>
                <w:rStyle w:val="HTML1"/>
                <w:sz w:val="20"/>
                <w:szCs w:val="20"/>
              </w:rPr>
              <w:t>:bald_woman: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B933F8" w14:textId="77777777" w:rsidR="00401DBB" w:rsidRPr="00613BB9" w:rsidRDefault="00717723" w:rsidP="002C4861">
            <w:pPr>
              <w:rPr>
                <w:rFonts w:ascii="宋体" w:eastAsia="宋体" w:hAnsi="宋体" w:cs="Segoe UI"/>
              </w:rPr>
            </w:pPr>
            <w:hyperlink r:id="rId349" w:anchor="table-of-contents" w:history="1">
              <w:r w:rsidR="00401DBB" w:rsidRPr="00613BB9">
                <w:rPr>
                  <w:rStyle w:val="a4"/>
                  <w:rFonts w:ascii="宋体" w:eastAsia="宋体" w:hAnsi="宋体" w:cs="Segoe UI"/>
                  <w:color w:val="auto"/>
                </w:rPr>
                <w:t>top</w:t>
              </w:r>
            </w:hyperlink>
          </w:p>
        </w:tc>
      </w:tr>
      <w:tr w:rsidR="00613BB9" w:rsidRPr="00613BB9" w14:paraId="21E6CB7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EF03B8" w14:textId="77777777" w:rsidR="00401DBB" w:rsidRPr="00613BB9" w:rsidRDefault="00717723" w:rsidP="002C4861">
            <w:pPr>
              <w:rPr>
                <w:rFonts w:ascii="宋体" w:eastAsia="宋体" w:hAnsi="宋体" w:cs="Segoe UI"/>
              </w:rPr>
            </w:pPr>
            <w:hyperlink r:id="rId35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6E90D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B88B7B" w14:textId="77777777" w:rsidR="00401DBB" w:rsidRPr="00613BB9" w:rsidRDefault="00401DBB" w:rsidP="002C4861">
            <w:pPr>
              <w:jc w:val="left"/>
              <w:rPr>
                <w:rFonts w:ascii="宋体" w:eastAsia="宋体" w:hAnsi="宋体" w:cs="Segoe UI"/>
              </w:rPr>
            </w:pPr>
            <w:r w:rsidRPr="00613BB9">
              <w:rPr>
                <w:rStyle w:val="HTML1"/>
                <w:sz w:val="20"/>
                <w:szCs w:val="20"/>
              </w:rPr>
              <w:t>:person_bald: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CBF10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EAA9C8" w14:textId="77777777" w:rsidR="00401DBB" w:rsidRPr="00613BB9" w:rsidRDefault="00401DBB" w:rsidP="002C4861">
            <w:pPr>
              <w:jc w:val="left"/>
              <w:rPr>
                <w:rFonts w:ascii="宋体" w:eastAsia="宋体" w:hAnsi="宋体" w:cs="Segoe UI"/>
              </w:rPr>
            </w:pPr>
            <w:r w:rsidRPr="00613BB9">
              <w:rPr>
                <w:rStyle w:val="HTML1"/>
                <w:sz w:val="20"/>
                <w:szCs w:val="20"/>
              </w:rPr>
              <w:t>:blond_haired_woman:</w:t>
            </w:r>
            <w:r w:rsidRPr="00613BB9">
              <w:rPr>
                <w:rFonts w:ascii="宋体" w:eastAsia="宋体" w:hAnsi="宋体" w:cs="Segoe UI"/>
              </w:rPr>
              <w:br/>
            </w:r>
            <w:r w:rsidRPr="00613BB9">
              <w:rPr>
                <w:rStyle w:val="HTML1"/>
                <w:sz w:val="20"/>
                <w:szCs w:val="20"/>
              </w:rPr>
              <w:t>:blonde_woman: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802A61" w14:textId="77777777" w:rsidR="00401DBB" w:rsidRPr="00613BB9" w:rsidRDefault="00717723" w:rsidP="002C4861">
            <w:pPr>
              <w:rPr>
                <w:rFonts w:ascii="宋体" w:eastAsia="宋体" w:hAnsi="宋体" w:cs="Segoe UI"/>
              </w:rPr>
            </w:pPr>
            <w:hyperlink r:id="rId351" w:anchor="table-of-contents" w:history="1">
              <w:r w:rsidR="00401DBB" w:rsidRPr="00613BB9">
                <w:rPr>
                  <w:rStyle w:val="a4"/>
                  <w:rFonts w:ascii="宋体" w:eastAsia="宋体" w:hAnsi="宋体" w:cs="Segoe UI"/>
                  <w:color w:val="auto"/>
                </w:rPr>
                <w:t>top</w:t>
              </w:r>
            </w:hyperlink>
          </w:p>
        </w:tc>
      </w:tr>
      <w:tr w:rsidR="00613BB9" w:rsidRPr="00613BB9" w14:paraId="273E5CB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177FCD" w14:textId="77777777" w:rsidR="00401DBB" w:rsidRPr="00613BB9" w:rsidRDefault="00717723" w:rsidP="002C4861">
            <w:pPr>
              <w:rPr>
                <w:rFonts w:ascii="宋体" w:eastAsia="宋体" w:hAnsi="宋体" w:cs="Segoe UI"/>
              </w:rPr>
            </w:pPr>
            <w:hyperlink r:id="rId35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8E95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08E6B3" w14:textId="77777777" w:rsidR="00401DBB" w:rsidRPr="00613BB9" w:rsidRDefault="00401DBB" w:rsidP="002C4861">
            <w:pPr>
              <w:jc w:val="left"/>
              <w:rPr>
                <w:rFonts w:ascii="宋体" w:eastAsia="宋体" w:hAnsi="宋体" w:cs="Segoe UI"/>
              </w:rPr>
            </w:pPr>
            <w:r w:rsidRPr="00613BB9">
              <w:rPr>
                <w:rStyle w:val="HTML1"/>
                <w:sz w:val="20"/>
                <w:szCs w:val="20"/>
              </w:rPr>
              <w:t>:blond_haired_man: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872D2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DC1FFD" w14:textId="77777777" w:rsidR="00401DBB" w:rsidRPr="00613BB9" w:rsidRDefault="00401DBB" w:rsidP="002C4861">
            <w:pPr>
              <w:jc w:val="left"/>
              <w:rPr>
                <w:rFonts w:ascii="宋体" w:eastAsia="宋体" w:hAnsi="宋体" w:cs="Segoe UI"/>
              </w:rPr>
            </w:pPr>
            <w:r w:rsidRPr="00613BB9">
              <w:rPr>
                <w:rStyle w:val="HTML1"/>
                <w:sz w:val="20"/>
                <w:szCs w:val="20"/>
              </w:rPr>
              <w:t>:older_adult: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C3F944" w14:textId="77777777" w:rsidR="00401DBB" w:rsidRPr="00613BB9" w:rsidRDefault="00717723" w:rsidP="002C4861">
            <w:pPr>
              <w:rPr>
                <w:rFonts w:ascii="宋体" w:eastAsia="宋体" w:hAnsi="宋体" w:cs="Segoe UI"/>
              </w:rPr>
            </w:pPr>
            <w:hyperlink r:id="rId353" w:anchor="table-of-contents" w:history="1">
              <w:r w:rsidR="00401DBB" w:rsidRPr="00613BB9">
                <w:rPr>
                  <w:rStyle w:val="a4"/>
                  <w:rFonts w:ascii="宋体" w:eastAsia="宋体" w:hAnsi="宋体" w:cs="Segoe UI"/>
                  <w:color w:val="auto"/>
                </w:rPr>
                <w:t>top</w:t>
              </w:r>
            </w:hyperlink>
          </w:p>
        </w:tc>
      </w:tr>
      <w:tr w:rsidR="00613BB9" w:rsidRPr="00613BB9" w14:paraId="0C736F9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77254F" w14:textId="77777777" w:rsidR="00401DBB" w:rsidRPr="00613BB9" w:rsidRDefault="00717723" w:rsidP="002C4861">
            <w:pPr>
              <w:rPr>
                <w:rFonts w:ascii="宋体" w:eastAsia="宋体" w:hAnsi="宋体" w:cs="Segoe UI"/>
              </w:rPr>
            </w:pPr>
            <w:hyperlink r:id="rId35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DEF8D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FDA308" w14:textId="77777777" w:rsidR="00401DBB" w:rsidRPr="00613BB9" w:rsidRDefault="00401DBB" w:rsidP="002C4861">
            <w:pPr>
              <w:jc w:val="left"/>
              <w:rPr>
                <w:rFonts w:ascii="宋体" w:eastAsia="宋体" w:hAnsi="宋体" w:cs="Segoe UI"/>
              </w:rPr>
            </w:pPr>
            <w:r w:rsidRPr="00613BB9">
              <w:rPr>
                <w:rStyle w:val="HTML1"/>
                <w:sz w:val="20"/>
                <w:szCs w:val="20"/>
              </w:rPr>
              <w:t>:older_man: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64299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9C9532" w14:textId="77777777" w:rsidR="00401DBB" w:rsidRPr="00613BB9" w:rsidRDefault="00401DBB" w:rsidP="002C4861">
            <w:pPr>
              <w:jc w:val="left"/>
              <w:rPr>
                <w:rFonts w:ascii="宋体" w:eastAsia="宋体" w:hAnsi="宋体" w:cs="Segoe UI"/>
              </w:rPr>
            </w:pPr>
            <w:r w:rsidRPr="00613BB9">
              <w:rPr>
                <w:rStyle w:val="HTML1"/>
                <w:sz w:val="20"/>
                <w:szCs w:val="20"/>
              </w:rPr>
              <w:t>:older_woman: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1464FF" w14:textId="77777777" w:rsidR="00401DBB" w:rsidRPr="00613BB9" w:rsidRDefault="00717723" w:rsidP="002C4861">
            <w:pPr>
              <w:rPr>
                <w:rFonts w:ascii="宋体" w:eastAsia="宋体" w:hAnsi="宋体" w:cs="Segoe UI"/>
              </w:rPr>
            </w:pPr>
            <w:hyperlink r:id="rId355" w:anchor="table-of-contents" w:history="1">
              <w:r w:rsidR="00401DBB" w:rsidRPr="00613BB9">
                <w:rPr>
                  <w:rStyle w:val="a4"/>
                  <w:rFonts w:ascii="宋体" w:eastAsia="宋体" w:hAnsi="宋体" w:cs="Segoe UI"/>
                  <w:color w:val="auto"/>
                </w:rPr>
                <w:t>top</w:t>
              </w:r>
            </w:hyperlink>
          </w:p>
        </w:tc>
      </w:tr>
    </w:tbl>
    <w:p w14:paraId="438BDADA" w14:textId="77777777" w:rsidR="00401DBB" w:rsidRPr="00613BB9" w:rsidRDefault="00401DBB" w:rsidP="00401DBB">
      <w:pPr>
        <w:pStyle w:val="4"/>
        <w:rPr>
          <w:rFonts w:ascii="宋体" w:eastAsia="宋体" w:hAnsi="宋体" w:cs="Segoe UI"/>
        </w:rPr>
      </w:pPr>
      <w:bookmarkStart w:id="117" w:name="_Toc46394734"/>
      <w:r w:rsidRPr="00613BB9">
        <w:rPr>
          <w:rFonts w:ascii="宋体" w:eastAsia="宋体" w:hAnsi="宋体" w:cs="Segoe UI"/>
        </w:rPr>
        <w:t>Person Gesture</w:t>
      </w:r>
      <w:bookmarkEnd w:id="117"/>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20"/>
        <w:gridCol w:w="1326"/>
        <w:gridCol w:w="5412"/>
        <w:gridCol w:w="1326"/>
        <w:gridCol w:w="4476"/>
        <w:gridCol w:w="1320"/>
      </w:tblGrid>
      <w:tr w:rsidR="00613BB9" w:rsidRPr="00613BB9" w14:paraId="6982BF3A"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57BA7B"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99DFF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32EEE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04401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1C0F0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790A09" w14:textId="77777777" w:rsidR="00401DBB" w:rsidRPr="00613BB9" w:rsidRDefault="00401DBB" w:rsidP="002C4861">
            <w:pPr>
              <w:spacing w:after="240"/>
              <w:jc w:val="center"/>
              <w:rPr>
                <w:rFonts w:ascii="宋体" w:eastAsia="宋体" w:hAnsi="宋体" w:cs="Segoe UI"/>
                <w:b/>
                <w:bCs/>
              </w:rPr>
            </w:pPr>
          </w:p>
        </w:tc>
      </w:tr>
      <w:tr w:rsidR="00613BB9" w:rsidRPr="00613BB9" w14:paraId="4D8E0F2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EF0A9B" w14:textId="77777777" w:rsidR="00401DBB" w:rsidRPr="00613BB9" w:rsidRDefault="00717723" w:rsidP="002C4861">
            <w:pPr>
              <w:spacing w:after="240"/>
              <w:jc w:val="left"/>
              <w:rPr>
                <w:rFonts w:ascii="宋体" w:eastAsia="宋体" w:hAnsi="宋体" w:cs="Segoe UI"/>
                <w:sz w:val="24"/>
                <w:szCs w:val="24"/>
              </w:rPr>
            </w:pPr>
            <w:hyperlink r:id="rId35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76C3CA"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41C9F0" w14:textId="77777777" w:rsidR="00401DBB" w:rsidRPr="00613BB9" w:rsidRDefault="00401DBB" w:rsidP="002C4861">
            <w:pPr>
              <w:jc w:val="left"/>
              <w:rPr>
                <w:rFonts w:ascii="宋体" w:eastAsia="宋体" w:hAnsi="宋体" w:cs="Segoe UI"/>
              </w:rPr>
            </w:pPr>
            <w:r w:rsidRPr="00613BB9">
              <w:rPr>
                <w:rStyle w:val="HTML1"/>
                <w:sz w:val="20"/>
                <w:szCs w:val="20"/>
              </w:rPr>
              <w:t>:frowning_person: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ECE6D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5F7F40" w14:textId="77777777" w:rsidR="00401DBB" w:rsidRPr="00613BB9" w:rsidRDefault="00401DBB" w:rsidP="002C4861">
            <w:pPr>
              <w:jc w:val="left"/>
              <w:rPr>
                <w:rFonts w:ascii="宋体" w:eastAsia="宋体" w:hAnsi="宋体" w:cs="Segoe UI"/>
              </w:rPr>
            </w:pPr>
            <w:r w:rsidRPr="00613BB9">
              <w:rPr>
                <w:rStyle w:val="HTML1"/>
                <w:sz w:val="20"/>
                <w:szCs w:val="20"/>
              </w:rPr>
              <w:t>:frowning_man: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A16AE0" w14:textId="77777777" w:rsidR="00401DBB" w:rsidRPr="00613BB9" w:rsidRDefault="00717723" w:rsidP="002C4861">
            <w:pPr>
              <w:rPr>
                <w:rFonts w:ascii="宋体" w:eastAsia="宋体" w:hAnsi="宋体" w:cs="Segoe UI"/>
              </w:rPr>
            </w:pPr>
            <w:hyperlink r:id="rId357" w:anchor="table-of-contents" w:history="1">
              <w:r w:rsidR="00401DBB" w:rsidRPr="00613BB9">
                <w:rPr>
                  <w:rStyle w:val="a4"/>
                  <w:rFonts w:ascii="宋体" w:eastAsia="宋体" w:hAnsi="宋体" w:cs="Segoe UI"/>
                  <w:color w:val="auto"/>
                </w:rPr>
                <w:t>top</w:t>
              </w:r>
            </w:hyperlink>
          </w:p>
        </w:tc>
      </w:tr>
      <w:tr w:rsidR="00613BB9" w:rsidRPr="00613BB9" w14:paraId="0F95B7B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E85C74" w14:textId="77777777" w:rsidR="00401DBB" w:rsidRPr="00613BB9" w:rsidRDefault="00717723" w:rsidP="002C4861">
            <w:pPr>
              <w:rPr>
                <w:rFonts w:ascii="宋体" w:eastAsia="宋体" w:hAnsi="宋体" w:cs="Segoe UI"/>
              </w:rPr>
            </w:pPr>
            <w:hyperlink r:id="rId35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2FAFB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742C89" w14:textId="77777777" w:rsidR="00401DBB" w:rsidRPr="00613BB9" w:rsidRDefault="00401DBB" w:rsidP="002C4861">
            <w:pPr>
              <w:jc w:val="left"/>
              <w:rPr>
                <w:rFonts w:ascii="宋体" w:eastAsia="宋体" w:hAnsi="宋体" w:cs="Segoe UI"/>
              </w:rPr>
            </w:pPr>
            <w:r w:rsidRPr="00613BB9">
              <w:rPr>
                <w:rStyle w:val="HTML1"/>
                <w:sz w:val="20"/>
                <w:szCs w:val="20"/>
              </w:rPr>
              <w:t>:frowning_woman: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DD5AB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ECE064" w14:textId="77777777" w:rsidR="00401DBB" w:rsidRPr="00613BB9" w:rsidRDefault="00401DBB" w:rsidP="002C4861">
            <w:pPr>
              <w:jc w:val="left"/>
              <w:rPr>
                <w:rFonts w:ascii="宋体" w:eastAsia="宋体" w:hAnsi="宋体" w:cs="Segoe UI"/>
              </w:rPr>
            </w:pPr>
            <w:r w:rsidRPr="00613BB9">
              <w:rPr>
                <w:rStyle w:val="HTML1"/>
                <w:sz w:val="20"/>
                <w:szCs w:val="20"/>
              </w:rPr>
              <w:t>:pouting_face: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6916A0" w14:textId="77777777" w:rsidR="00401DBB" w:rsidRPr="00613BB9" w:rsidRDefault="00717723" w:rsidP="002C4861">
            <w:pPr>
              <w:rPr>
                <w:rFonts w:ascii="宋体" w:eastAsia="宋体" w:hAnsi="宋体" w:cs="Segoe UI"/>
              </w:rPr>
            </w:pPr>
            <w:hyperlink r:id="rId359" w:anchor="table-of-contents" w:history="1">
              <w:r w:rsidR="00401DBB" w:rsidRPr="00613BB9">
                <w:rPr>
                  <w:rStyle w:val="a4"/>
                  <w:rFonts w:ascii="宋体" w:eastAsia="宋体" w:hAnsi="宋体" w:cs="Segoe UI"/>
                  <w:color w:val="auto"/>
                </w:rPr>
                <w:t>top</w:t>
              </w:r>
            </w:hyperlink>
          </w:p>
        </w:tc>
      </w:tr>
      <w:tr w:rsidR="00613BB9" w:rsidRPr="00613BB9" w14:paraId="4EBAEBD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B6AFAA" w14:textId="77777777" w:rsidR="00401DBB" w:rsidRPr="00613BB9" w:rsidRDefault="00717723" w:rsidP="002C4861">
            <w:pPr>
              <w:rPr>
                <w:rFonts w:ascii="宋体" w:eastAsia="宋体" w:hAnsi="宋体" w:cs="Segoe UI"/>
              </w:rPr>
            </w:pPr>
            <w:hyperlink r:id="rId36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7DFD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62A688" w14:textId="77777777" w:rsidR="00401DBB" w:rsidRPr="00613BB9" w:rsidRDefault="00401DBB" w:rsidP="002C4861">
            <w:pPr>
              <w:jc w:val="left"/>
              <w:rPr>
                <w:rFonts w:ascii="宋体" w:eastAsia="宋体" w:hAnsi="宋体" w:cs="Segoe UI"/>
              </w:rPr>
            </w:pPr>
            <w:r w:rsidRPr="00613BB9">
              <w:rPr>
                <w:rStyle w:val="HTML1"/>
                <w:sz w:val="20"/>
                <w:szCs w:val="20"/>
              </w:rPr>
              <w:t>:pouting_man: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9B871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99AB4F" w14:textId="77777777" w:rsidR="00401DBB" w:rsidRPr="00613BB9" w:rsidRDefault="00401DBB" w:rsidP="002C4861">
            <w:pPr>
              <w:jc w:val="left"/>
              <w:rPr>
                <w:rFonts w:ascii="宋体" w:eastAsia="宋体" w:hAnsi="宋体" w:cs="Segoe UI"/>
              </w:rPr>
            </w:pPr>
            <w:r w:rsidRPr="00613BB9">
              <w:rPr>
                <w:rStyle w:val="HTML1"/>
                <w:sz w:val="20"/>
                <w:szCs w:val="20"/>
              </w:rPr>
              <w:t>:pouting_woman: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4DD396" w14:textId="77777777" w:rsidR="00401DBB" w:rsidRPr="00613BB9" w:rsidRDefault="00717723" w:rsidP="002C4861">
            <w:pPr>
              <w:rPr>
                <w:rFonts w:ascii="宋体" w:eastAsia="宋体" w:hAnsi="宋体" w:cs="Segoe UI"/>
              </w:rPr>
            </w:pPr>
            <w:hyperlink r:id="rId361" w:anchor="table-of-contents" w:history="1">
              <w:r w:rsidR="00401DBB" w:rsidRPr="00613BB9">
                <w:rPr>
                  <w:rStyle w:val="a4"/>
                  <w:rFonts w:ascii="宋体" w:eastAsia="宋体" w:hAnsi="宋体" w:cs="Segoe UI"/>
                  <w:color w:val="auto"/>
                </w:rPr>
                <w:t>top</w:t>
              </w:r>
            </w:hyperlink>
          </w:p>
        </w:tc>
      </w:tr>
      <w:tr w:rsidR="00613BB9" w:rsidRPr="00613BB9" w14:paraId="0277B5D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F5B851" w14:textId="77777777" w:rsidR="00401DBB" w:rsidRPr="00613BB9" w:rsidRDefault="00717723" w:rsidP="002C4861">
            <w:pPr>
              <w:rPr>
                <w:rFonts w:ascii="宋体" w:eastAsia="宋体" w:hAnsi="宋体" w:cs="Segoe UI"/>
              </w:rPr>
            </w:pPr>
            <w:hyperlink r:id="rId36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AD04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8B26F" w14:textId="77777777" w:rsidR="00401DBB" w:rsidRPr="00613BB9" w:rsidRDefault="00401DBB" w:rsidP="002C4861">
            <w:pPr>
              <w:jc w:val="left"/>
              <w:rPr>
                <w:rFonts w:ascii="宋体" w:eastAsia="宋体" w:hAnsi="宋体" w:cs="Segoe UI"/>
              </w:rPr>
            </w:pPr>
            <w:r w:rsidRPr="00613BB9">
              <w:rPr>
                <w:rStyle w:val="HTML1"/>
                <w:sz w:val="20"/>
                <w:szCs w:val="20"/>
              </w:rPr>
              <w:t>:no_good: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324C7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ABC8FE" w14:textId="77777777" w:rsidR="00401DBB" w:rsidRPr="00613BB9" w:rsidRDefault="00401DBB" w:rsidP="002C4861">
            <w:pPr>
              <w:jc w:val="left"/>
              <w:rPr>
                <w:rFonts w:ascii="宋体" w:eastAsia="宋体" w:hAnsi="宋体" w:cs="Segoe UI"/>
              </w:rPr>
            </w:pPr>
            <w:r w:rsidRPr="00613BB9">
              <w:rPr>
                <w:rStyle w:val="HTML1"/>
                <w:sz w:val="20"/>
                <w:szCs w:val="20"/>
              </w:rPr>
              <w:t>:ng_man:</w:t>
            </w:r>
            <w:r w:rsidRPr="00613BB9">
              <w:rPr>
                <w:rFonts w:ascii="宋体" w:eastAsia="宋体" w:hAnsi="宋体" w:cs="Segoe UI"/>
              </w:rPr>
              <w:br/>
            </w:r>
            <w:r w:rsidRPr="00613BB9">
              <w:rPr>
                <w:rStyle w:val="HTML1"/>
                <w:sz w:val="20"/>
                <w:szCs w:val="20"/>
              </w:rPr>
              <w:t>:no_good_man: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4AA3B9" w14:textId="77777777" w:rsidR="00401DBB" w:rsidRPr="00613BB9" w:rsidRDefault="00717723" w:rsidP="002C4861">
            <w:pPr>
              <w:rPr>
                <w:rFonts w:ascii="宋体" w:eastAsia="宋体" w:hAnsi="宋体" w:cs="Segoe UI"/>
              </w:rPr>
            </w:pPr>
            <w:hyperlink r:id="rId363" w:anchor="table-of-contents" w:history="1">
              <w:r w:rsidR="00401DBB" w:rsidRPr="00613BB9">
                <w:rPr>
                  <w:rStyle w:val="a4"/>
                  <w:rFonts w:ascii="宋体" w:eastAsia="宋体" w:hAnsi="宋体" w:cs="Segoe UI"/>
                  <w:color w:val="auto"/>
                </w:rPr>
                <w:t>top</w:t>
              </w:r>
            </w:hyperlink>
          </w:p>
        </w:tc>
      </w:tr>
      <w:tr w:rsidR="00613BB9" w:rsidRPr="00613BB9" w14:paraId="3F77596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86E2F3" w14:textId="77777777" w:rsidR="00401DBB" w:rsidRPr="00613BB9" w:rsidRDefault="00717723" w:rsidP="002C4861">
            <w:pPr>
              <w:rPr>
                <w:rFonts w:ascii="宋体" w:eastAsia="宋体" w:hAnsi="宋体" w:cs="Segoe UI"/>
              </w:rPr>
            </w:pPr>
            <w:hyperlink r:id="rId36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BD5DD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C50E18" w14:textId="77777777" w:rsidR="00401DBB" w:rsidRPr="00613BB9" w:rsidRDefault="00401DBB" w:rsidP="002C4861">
            <w:pPr>
              <w:jc w:val="left"/>
              <w:rPr>
                <w:rFonts w:ascii="宋体" w:eastAsia="宋体" w:hAnsi="宋体" w:cs="Segoe UI"/>
              </w:rPr>
            </w:pPr>
            <w:r w:rsidRPr="00613BB9">
              <w:rPr>
                <w:rStyle w:val="HTML1"/>
                <w:sz w:val="20"/>
                <w:szCs w:val="20"/>
              </w:rPr>
              <w:t>:ng_woman:</w:t>
            </w:r>
            <w:r w:rsidRPr="00613BB9">
              <w:rPr>
                <w:rFonts w:ascii="宋体" w:eastAsia="宋体" w:hAnsi="宋体" w:cs="Segoe UI"/>
              </w:rPr>
              <w:br/>
            </w:r>
            <w:r w:rsidRPr="00613BB9">
              <w:rPr>
                <w:rStyle w:val="HTML1"/>
                <w:sz w:val="20"/>
                <w:szCs w:val="20"/>
              </w:rPr>
              <w:lastRenderedPageBreak/>
              <w:t>:no_good_woman: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BA692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lastRenderedPageBreak/>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613DCF" w14:textId="77777777" w:rsidR="00401DBB" w:rsidRPr="00613BB9" w:rsidRDefault="00401DBB" w:rsidP="002C4861">
            <w:pPr>
              <w:jc w:val="left"/>
              <w:rPr>
                <w:rFonts w:ascii="宋体" w:eastAsia="宋体" w:hAnsi="宋体" w:cs="Segoe UI"/>
              </w:rPr>
            </w:pPr>
            <w:r w:rsidRPr="00613BB9">
              <w:rPr>
                <w:rStyle w:val="HTML1"/>
                <w:sz w:val="20"/>
                <w:szCs w:val="20"/>
              </w:rPr>
              <w:t>:ok_person: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8D07F6" w14:textId="77777777" w:rsidR="00401DBB" w:rsidRPr="00613BB9" w:rsidRDefault="00717723" w:rsidP="002C4861">
            <w:pPr>
              <w:rPr>
                <w:rFonts w:ascii="宋体" w:eastAsia="宋体" w:hAnsi="宋体" w:cs="Segoe UI"/>
              </w:rPr>
            </w:pPr>
            <w:hyperlink r:id="rId365" w:anchor="table-of-contents" w:history="1">
              <w:r w:rsidR="00401DBB" w:rsidRPr="00613BB9">
                <w:rPr>
                  <w:rStyle w:val="a4"/>
                  <w:rFonts w:ascii="宋体" w:eastAsia="宋体" w:hAnsi="宋体" w:cs="Segoe UI"/>
                  <w:color w:val="auto"/>
                </w:rPr>
                <w:t>top</w:t>
              </w:r>
            </w:hyperlink>
          </w:p>
        </w:tc>
      </w:tr>
      <w:tr w:rsidR="00613BB9" w:rsidRPr="00613BB9" w14:paraId="58A25CE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AED4D5" w14:textId="77777777" w:rsidR="00401DBB" w:rsidRPr="00613BB9" w:rsidRDefault="00717723" w:rsidP="002C4861">
            <w:pPr>
              <w:rPr>
                <w:rFonts w:ascii="宋体" w:eastAsia="宋体" w:hAnsi="宋体" w:cs="Segoe UI"/>
              </w:rPr>
            </w:pPr>
            <w:hyperlink r:id="rId36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27E39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530D7E" w14:textId="77777777" w:rsidR="00401DBB" w:rsidRPr="00613BB9" w:rsidRDefault="00401DBB" w:rsidP="002C4861">
            <w:pPr>
              <w:jc w:val="left"/>
              <w:rPr>
                <w:rFonts w:ascii="宋体" w:eastAsia="宋体" w:hAnsi="宋体" w:cs="Segoe UI"/>
              </w:rPr>
            </w:pPr>
            <w:r w:rsidRPr="00613BB9">
              <w:rPr>
                <w:rStyle w:val="HTML1"/>
                <w:sz w:val="20"/>
                <w:szCs w:val="20"/>
              </w:rPr>
              <w:t>:ok_man: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397B5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3E3111" w14:textId="77777777" w:rsidR="00401DBB" w:rsidRPr="00613BB9" w:rsidRDefault="00401DBB" w:rsidP="002C4861">
            <w:pPr>
              <w:jc w:val="left"/>
              <w:rPr>
                <w:rFonts w:ascii="宋体" w:eastAsia="宋体" w:hAnsi="宋体" w:cs="Segoe UI"/>
              </w:rPr>
            </w:pPr>
            <w:r w:rsidRPr="00613BB9">
              <w:rPr>
                <w:rStyle w:val="HTML1"/>
                <w:sz w:val="20"/>
                <w:szCs w:val="20"/>
              </w:rPr>
              <w:t>:ok_woman: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ED3F4D" w14:textId="77777777" w:rsidR="00401DBB" w:rsidRPr="00613BB9" w:rsidRDefault="00717723" w:rsidP="002C4861">
            <w:pPr>
              <w:rPr>
                <w:rFonts w:ascii="宋体" w:eastAsia="宋体" w:hAnsi="宋体" w:cs="Segoe UI"/>
              </w:rPr>
            </w:pPr>
            <w:hyperlink r:id="rId367" w:anchor="table-of-contents" w:history="1">
              <w:r w:rsidR="00401DBB" w:rsidRPr="00613BB9">
                <w:rPr>
                  <w:rStyle w:val="a4"/>
                  <w:rFonts w:ascii="宋体" w:eastAsia="宋体" w:hAnsi="宋体" w:cs="Segoe UI"/>
                  <w:color w:val="auto"/>
                </w:rPr>
                <w:t>top</w:t>
              </w:r>
            </w:hyperlink>
          </w:p>
        </w:tc>
      </w:tr>
      <w:tr w:rsidR="00613BB9" w:rsidRPr="00613BB9" w14:paraId="6053F11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D3653B" w14:textId="77777777" w:rsidR="00401DBB" w:rsidRPr="00613BB9" w:rsidRDefault="00717723" w:rsidP="002C4861">
            <w:pPr>
              <w:rPr>
                <w:rFonts w:ascii="宋体" w:eastAsia="宋体" w:hAnsi="宋体" w:cs="Segoe UI"/>
              </w:rPr>
            </w:pPr>
            <w:hyperlink r:id="rId36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DF7BA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985D43" w14:textId="77777777" w:rsidR="00401DBB" w:rsidRPr="00613BB9" w:rsidRDefault="00401DBB" w:rsidP="002C4861">
            <w:pPr>
              <w:jc w:val="left"/>
              <w:rPr>
                <w:rFonts w:ascii="宋体" w:eastAsia="宋体" w:hAnsi="宋体" w:cs="Segoe UI"/>
              </w:rPr>
            </w:pPr>
            <w:r w:rsidRPr="00613BB9">
              <w:rPr>
                <w:rStyle w:val="HTML1"/>
                <w:sz w:val="20"/>
                <w:szCs w:val="20"/>
              </w:rPr>
              <w:t>:information_desk_person:</w:t>
            </w:r>
            <w:r w:rsidRPr="00613BB9">
              <w:rPr>
                <w:rFonts w:ascii="宋体" w:eastAsia="宋体" w:hAnsi="宋体" w:cs="Segoe UI"/>
              </w:rPr>
              <w:br/>
            </w:r>
            <w:r w:rsidRPr="00613BB9">
              <w:rPr>
                <w:rStyle w:val="HTML1"/>
                <w:sz w:val="20"/>
                <w:szCs w:val="20"/>
              </w:rPr>
              <w:t>:tipping_hand_person: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3E9CC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110BB6" w14:textId="77777777" w:rsidR="00401DBB" w:rsidRPr="00613BB9" w:rsidRDefault="00401DBB" w:rsidP="002C4861">
            <w:pPr>
              <w:jc w:val="left"/>
              <w:rPr>
                <w:rFonts w:ascii="宋体" w:eastAsia="宋体" w:hAnsi="宋体" w:cs="Segoe UI"/>
              </w:rPr>
            </w:pPr>
            <w:r w:rsidRPr="00613BB9">
              <w:rPr>
                <w:rStyle w:val="HTML1"/>
                <w:sz w:val="20"/>
                <w:szCs w:val="20"/>
              </w:rPr>
              <w:t>:sassy_man:</w:t>
            </w:r>
            <w:r w:rsidRPr="00613BB9">
              <w:rPr>
                <w:rFonts w:ascii="宋体" w:eastAsia="宋体" w:hAnsi="宋体" w:cs="Segoe UI"/>
              </w:rPr>
              <w:br/>
            </w:r>
            <w:r w:rsidRPr="00613BB9">
              <w:rPr>
                <w:rStyle w:val="HTML1"/>
                <w:sz w:val="20"/>
                <w:szCs w:val="20"/>
              </w:rPr>
              <w:t>:tipping_hand_man: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FAE5F0" w14:textId="77777777" w:rsidR="00401DBB" w:rsidRPr="00613BB9" w:rsidRDefault="00717723" w:rsidP="002C4861">
            <w:pPr>
              <w:rPr>
                <w:rFonts w:ascii="宋体" w:eastAsia="宋体" w:hAnsi="宋体" w:cs="Segoe UI"/>
              </w:rPr>
            </w:pPr>
            <w:hyperlink r:id="rId369" w:anchor="table-of-contents" w:history="1">
              <w:r w:rsidR="00401DBB" w:rsidRPr="00613BB9">
                <w:rPr>
                  <w:rStyle w:val="a4"/>
                  <w:rFonts w:ascii="宋体" w:eastAsia="宋体" w:hAnsi="宋体" w:cs="Segoe UI"/>
                  <w:color w:val="auto"/>
                </w:rPr>
                <w:t>top</w:t>
              </w:r>
            </w:hyperlink>
          </w:p>
        </w:tc>
      </w:tr>
      <w:tr w:rsidR="00613BB9" w:rsidRPr="00613BB9" w14:paraId="7A64423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54F572" w14:textId="77777777" w:rsidR="00401DBB" w:rsidRPr="00613BB9" w:rsidRDefault="00717723" w:rsidP="002C4861">
            <w:pPr>
              <w:rPr>
                <w:rFonts w:ascii="宋体" w:eastAsia="宋体" w:hAnsi="宋体" w:cs="Segoe UI"/>
              </w:rPr>
            </w:pPr>
            <w:hyperlink r:id="rId37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58D41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CCEFE9" w14:textId="77777777" w:rsidR="00401DBB" w:rsidRPr="00613BB9" w:rsidRDefault="00401DBB" w:rsidP="002C4861">
            <w:pPr>
              <w:jc w:val="left"/>
              <w:rPr>
                <w:rFonts w:ascii="宋体" w:eastAsia="宋体" w:hAnsi="宋体" w:cs="Segoe UI"/>
              </w:rPr>
            </w:pPr>
            <w:r w:rsidRPr="00613BB9">
              <w:rPr>
                <w:rStyle w:val="HTML1"/>
                <w:sz w:val="20"/>
                <w:szCs w:val="20"/>
              </w:rPr>
              <w:t>:sassy_woman:</w:t>
            </w:r>
            <w:r w:rsidRPr="00613BB9">
              <w:rPr>
                <w:rFonts w:ascii="宋体" w:eastAsia="宋体" w:hAnsi="宋体" w:cs="Segoe UI"/>
              </w:rPr>
              <w:br/>
            </w:r>
            <w:r w:rsidRPr="00613BB9">
              <w:rPr>
                <w:rStyle w:val="HTML1"/>
                <w:sz w:val="20"/>
                <w:szCs w:val="20"/>
              </w:rPr>
              <w:t>:tipping_hand_woman: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1CA60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19E8B4" w14:textId="77777777" w:rsidR="00401DBB" w:rsidRPr="00613BB9" w:rsidRDefault="00401DBB" w:rsidP="002C4861">
            <w:pPr>
              <w:jc w:val="left"/>
              <w:rPr>
                <w:rFonts w:ascii="宋体" w:eastAsia="宋体" w:hAnsi="宋体" w:cs="Segoe UI"/>
              </w:rPr>
            </w:pPr>
            <w:r w:rsidRPr="00613BB9">
              <w:rPr>
                <w:rStyle w:val="HTML1"/>
                <w:sz w:val="20"/>
                <w:szCs w:val="20"/>
              </w:rPr>
              <w:t>:raising_hand: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0127E4" w14:textId="77777777" w:rsidR="00401DBB" w:rsidRPr="00613BB9" w:rsidRDefault="00717723" w:rsidP="002C4861">
            <w:pPr>
              <w:rPr>
                <w:rFonts w:ascii="宋体" w:eastAsia="宋体" w:hAnsi="宋体" w:cs="Segoe UI"/>
              </w:rPr>
            </w:pPr>
            <w:hyperlink r:id="rId371" w:anchor="table-of-contents" w:history="1">
              <w:r w:rsidR="00401DBB" w:rsidRPr="00613BB9">
                <w:rPr>
                  <w:rStyle w:val="a4"/>
                  <w:rFonts w:ascii="宋体" w:eastAsia="宋体" w:hAnsi="宋体" w:cs="Segoe UI"/>
                  <w:color w:val="auto"/>
                </w:rPr>
                <w:t>top</w:t>
              </w:r>
            </w:hyperlink>
          </w:p>
        </w:tc>
      </w:tr>
      <w:tr w:rsidR="00613BB9" w:rsidRPr="00613BB9" w14:paraId="328A713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4E64B8" w14:textId="77777777" w:rsidR="00401DBB" w:rsidRPr="00613BB9" w:rsidRDefault="00717723" w:rsidP="002C4861">
            <w:pPr>
              <w:rPr>
                <w:rFonts w:ascii="宋体" w:eastAsia="宋体" w:hAnsi="宋体" w:cs="Segoe UI"/>
              </w:rPr>
            </w:pPr>
            <w:hyperlink r:id="rId37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7ACE2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44340A" w14:textId="77777777" w:rsidR="00401DBB" w:rsidRPr="00613BB9" w:rsidRDefault="00401DBB" w:rsidP="002C4861">
            <w:pPr>
              <w:jc w:val="left"/>
              <w:rPr>
                <w:rFonts w:ascii="宋体" w:eastAsia="宋体" w:hAnsi="宋体" w:cs="Segoe UI"/>
              </w:rPr>
            </w:pPr>
            <w:r w:rsidRPr="00613BB9">
              <w:rPr>
                <w:rStyle w:val="HTML1"/>
                <w:sz w:val="20"/>
                <w:szCs w:val="20"/>
              </w:rPr>
              <w:t>:raising_hand_man: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8D5D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47858F" w14:textId="77777777" w:rsidR="00401DBB" w:rsidRPr="00613BB9" w:rsidRDefault="00401DBB" w:rsidP="002C4861">
            <w:pPr>
              <w:jc w:val="left"/>
              <w:rPr>
                <w:rFonts w:ascii="宋体" w:eastAsia="宋体" w:hAnsi="宋体" w:cs="Segoe UI"/>
              </w:rPr>
            </w:pPr>
            <w:r w:rsidRPr="00613BB9">
              <w:rPr>
                <w:rStyle w:val="HTML1"/>
                <w:sz w:val="20"/>
                <w:szCs w:val="20"/>
              </w:rPr>
              <w:t>:raising_hand_woman: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DB8502" w14:textId="77777777" w:rsidR="00401DBB" w:rsidRPr="00613BB9" w:rsidRDefault="00717723" w:rsidP="002C4861">
            <w:pPr>
              <w:rPr>
                <w:rFonts w:ascii="宋体" w:eastAsia="宋体" w:hAnsi="宋体" w:cs="Segoe UI"/>
              </w:rPr>
            </w:pPr>
            <w:hyperlink r:id="rId373" w:anchor="table-of-contents" w:history="1">
              <w:r w:rsidR="00401DBB" w:rsidRPr="00613BB9">
                <w:rPr>
                  <w:rStyle w:val="a4"/>
                  <w:rFonts w:ascii="宋体" w:eastAsia="宋体" w:hAnsi="宋体" w:cs="Segoe UI"/>
                  <w:color w:val="auto"/>
                </w:rPr>
                <w:t>top</w:t>
              </w:r>
            </w:hyperlink>
          </w:p>
        </w:tc>
      </w:tr>
      <w:tr w:rsidR="00613BB9" w:rsidRPr="00613BB9" w14:paraId="4F7D50D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257258" w14:textId="77777777" w:rsidR="00401DBB" w:rsidRPr="00613BB9" w:rsidRDefault="00717723" w:rsidP="002C4861">
            <w:pPr>
              <w:rPr>
                <w:rFonts w:ascii="宋体" w:eastAsia="宋体" w:hAnsi="宋体" w:cs="Segoe UI"/>
              </w:rPr>
            </w:pPr>
            <w:hyperlink r:id="rId37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A0520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773833" w14:textId="77777777" w:rsidR="00401DBB" w:rsidRPr="00613BB9" w:rsidRDefault="00401DBB" w:rsidP="002C4861">
            <w:pPr>
              <w:jc w:val="left"/>
              <w:rPr>
                <w:rFonts w:ascii="宋体" w:eastAsia="宋体" w:hAnsi="宋体" w:cs="Segoe UI"/>
              </w:rPr>
            </w:pPr>
            <w:r w:rsidRPr="00613BB9">
              <w:rPr>
                <w:rStyle w:val="HTML1"/>
                <w:sz w:val="20"/>
                <w:szCs w:val="20"/>
              </w:rPr>
              <w:t>:deaf_person: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B3C0B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F4EB32" w14:textId="77777777" w:rsidR="00401DBB" w:rsidRPr="00613BB9" w:rsidRDefault="00401DBB" w:rsidP="002C4861">
            <w:pPr>
              <w:jc w:val="left"/>
              <w:rPr>
                <w:rFonts w:ascii="宋体" w:eastAsia="宋体" w:hAnsi="宋体" w:cs="Segoe UI"/>
              </w:rPr>
            </w:pPr>
            <w:r w:rsidRPr="00613BB9">
              <w:rPr>
                <w:rStyle w:val="HTML1"/>
                <w:sz w:val="20"/>
                <w:szCs w:val="20"/>
              </w:rPr>
              <w:t>:deaf_man: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EFB846" w14:textId="77777777" w:rsidR="00401DBB" w:rsidRPr="00613BB9" w:rsidRDefault="00717723" w:rsidP="002C4861">
            <w:pPr>
              <w:rPr>
                <w:rFonts w:ascii="宋体" w:eastAsia="宋体" w:hAnsi="宋体" w:cs="Segoe UI"/>
              </w:rPr>
            </w:pPr>
            <w:hyperlink r:id="rId375" w:anchor="table-of-contents" w:history="1">
              <w:r w:rsidR="00401DBB" w:rsidRPr="00613BB9">
                <w:rPr>
                  <w:rStyle w:val="a4"/>
                  <w:rFonts w:ascii="宋体" w:eastAsia="宋体" w:hAnsi="宋体" w:cs="Segoe UI"/>
                  <w:color w:val="auto"/>
                </w:rPr>
                <w:t>top</w:t>
              </w:r>
            </w:hyperlink>
          </w:p>
        </w:tc>
      </w:tr>
      <w:tr w:rsidR="00613BB9" w:rsidRPr="00613BB9" w14:paraId="0BBA050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9301CE" w14:textId="77777777" w:rsidR="00401DBB" w:rsidRPr="00613BB9" w:rsidRDefault="00717723" w:rsidP="002C4861">
            <w:pPr>
              <w:rPr>
                <w:rFonts w:ascii="宋体" w:eastAsia="宋体" w:hAnsi="宋体" w:cs="Segoe UI"/>
              </w:rPr>
            </w:pPr>
            <w:hyperlink r:id="rId37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B8EA1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F86ACA" w14:textId="77777777" w:rsidR="00401DBB" w:rsidRPr="00613BB9" w:rsidRDefault="00401DBB" w:rsidP="002C4861">
            <w:pPr>
              <w:jc w:val="left"/>
              <w:rPr>
                <w:rFonts w:ascii="宋体" w:eastAsia="宋体" w:hAnsi="宋体" w:cs="Segoe UI"/>
              </w:rPr>
            </w:pPr>
            <w:r w:rsidRPr="00613BB9">
              <w:rPr>
                <w:rStyle w:val="HTML1"/>
                <w:sz w:val="20"/>
                <w:szCs w:val="20"/>
              </w:rPr>
              <w:t>:deaf_woman: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258E5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D279F8" w14:textId="77777777" w:rsidR="00401DBB" w:rsidRPr="00613BB9" w:rsidRDefault="00401DBB" w:rsidP="002C4861">
            <w:pPr>
              <w:jc w:val="left"/>
              <w:rPr>
                <w:rFonts w:ascii="宋体" w:eastAsia="宋体" w:hAnsi="宋体" w:cs="Segoe UI"/>
              </w:rPr>
            </w:pPr>
            <w:r w:rsidRPr="00613BB9">
              <w:rPr>
                <w:rStyle w:val="HTML1"/>
                <w:sz w:val="20"/>
                <w:szCs w:val="20"/>
              </w:rPr>
              <w:t>:bow: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9DFB2F" w14:textId="77777777" w:rsidR="00401DBB" w:rsidRPr="00613BB9" w:rsidRDefault="00717723" w:rsidP="002C4861">
            <w:pPr>
              <w:rPr>
                <w:rFonts w:ascii="宋体" w:eastAsia="宋体" w:hAnsi="宋体" w:cs="Segoe UI"/>
              </w:rPr>
            </w:pPr>
            <w:hyperlink r:id="rId377" w:anchor="table-of-contents" w:history="1">
              <w:r w:rsidR="00401DBB" w:rsidRPr="00613BB9">
                <w:rPr>
                  <w:rStyle w:val="a4"/>
                  <w:rFonts w:ascii="宋体" w:eastAsia="宋体" w:hAnsi="宋体" w:cs="Segoe UI"/>
                  <w:color w:val="auto"/>
                </w:rPr>
                <w:t>top</w:t>
              </w:r>
            </w:hyperlink>
          </w:p>
        </w:tc>
      </w:tr>
      <w:tr w:rsidR="00613BB9" w:rsidRPr="00613BB9" w14:paraId="5F6B48A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EC36A" w14:textId="77777777" w:rsidR="00401DBB" w:rsidRPr="00613BB9" w:rsidRDefault="00717723" w:rsidP="002C4861">
            <w:pPr>
              <w:rPr>
                <w:rFonts w:ascii="宋体" w:eastAsia="宋体" w:hAnsi="宋体" w:cs="Segoe UI"/>
              </w:rPr>
            </w:pPr>
            <w:hyperlink r:id="rId37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7BA15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EA16F8" w14:textId="77777777" w:rsidR="00401DBB" w:rsidRPr="00613BB9" w:rsidRDefault="00401DBB" w:rsidP="002C4861">
            <w:pPr>
              <w:jc w:val="left"/>
              <w:rPr>
                <w:rFonts w:ascii="宋体" w:eastAsia="宋体" w:hAnsi="宋体" w:cs="Segoe UI"/>
              </w:rPr>
            </w:pPr>
            <w:r w:rsidRPr="00613BB9">
              <w:rPr>
                <w:rStyle w:val="HTML1"/>
                <w:sz w:val="20"/>
                <w:szCs w:val="20"/>
              </w:rPr>
              <w:t>:bowing_man: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800C0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5B0E09" w14:textId="77777777" w:rsidR="00401DBB" w:rsidRPr="00613BB9" w:rsidRDefault="00401DBB" w:rsidP="002C4861">
            <w:pPr>
              <w:jc w:val="left"/>
              <w:rPr>
                <w:rFonts w:ascii="宋体" w:eastAsia="宋体" w:hAnsi="宋体" w:cs="Segoe UI"/>
              </w:rPr>
            </w:pPr>
            <w:r w:rsidRPr="00613BB9">
              <w:rPr>
                <w:rStyle w:val="HTML1"/>
                <w:sz w:val="20"/>
                <w:szCs w:val="20"/>
              </w:rPr>
              <w:t>:bowing_woman: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365BC4" w14:textId="77777777" w:rsidR="00401DBB" w:rsidRPr="00613BB9" w:rsidRDefault="00717723" w:rsidP="002C4861">
            <w:pPr>
              <w:rPr>
                <w:rFonts w:ascii="宋体" w:eastAsia="宋体" w:hAnsi="宋体" w:cs="Segoe UI"/>
              </w:rPr>
            </w:pPr>
            <w:hyperlink r:id="rId379" w:anchor="table-of-contents" w:history="1">
              <w:r w:rsidR="00401DBB" w:rsidRPr="00613BB9">
                <w:rPr>
                  <w:rStyle w:val="a4"/>
                  <w:rFonts w:ascii="宋体" w:eastAsia="宋体" w:hAnsi="宋体" w:cs="Segoe UI"/>
                  <w:color w:val="auto"/>
                </w:rPr>
                <w:t>top</w:t>
              </w:r>
            </w:hyperlink>
          </w:p>
        </w:tc>
      </w:tr>
      <w:tr w:rsidR="00613BB9" w:rsidRPr="00613BB9" w14:paraId="6D6B3AD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CE9EA2" w14:textId="77777777" w:rsidR="00401DBB" w:rsidRPr="00613BB9" w:rsidRDefault="00717723" w:rsidP="002C4861">
            <w:pPr>
              <w:rPr>
                <w:rFonts w:ascii="宋体" w:eastAsia="宋体" w:hAnsi="宋体" w:cs="Segoe UI"/>
              </w:rPr>
            </w:pPr>
            <w:hyperlink r:id="rId38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A88BA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01BD71" w14:textId="77777777" w:rsidR="00401DBB" w:rsidRPr="00613BB9" w:rsidRDefault="00401DBB" w:rsidP="002C4861">
            <w:pPr>
              <w:jc w:val="left"/>
              <w:rPr>
                <w:rFonts w:ascii="宋体" w:eastAsia="宋体" w:hAnsi="宋体" w:cs="Segoe UI"/>
              </w:rPr>
            </w:pPr>
            <w:r w:rsidRPr="00613BB9">
              <w:rPr>
                <w:rStyle w:val="HTML1"/>
                <w:sz w:val="20"/>
                <w:szCs w:val="20"/>
              </w:rPr>
              <w:t>:facepalm: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CD47A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41D272" w14:textId="77777777" w:rsidR="00401DBB" w:rsidRPr="00613BB9" w:rsidRDefault="00401DBB" w:rsidP="002C4861">
            <w:pPr>
              <w:jc w:val="left"/>
              <w:rPr>
                <w:rFonts w:ascii="宋体" w:eastAsia="宋体" w:hAnsi="宋体" w:cs="Segoe UI"/>
              </w:rPr>
            </w:pPr>
            <w:r w:rsidRPr="00613BB9">
              <w:rPr>
                <w:rStyle w:val="HTML1"/>
                <w:sz w:val="20"/>
                <w:szCs w:val="20"/>
              </w:rPr>
              <w:t>:man_facepalming: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3319A2" w14:textId="77777777" w:rsidR="00401DBB" w:rsidRPr="00613BB9" w:rsidRDefault="00717723" w:rsidP="002C4861">
            <w:pPr>
              <w:rPr>
                <w:rFonts w:ascii="宋体" w:eastAsia="宋体" w:hAnsi="宋体" w:cs="Segoe UI"/>
              </w:rPr>
            </w:pPr>
            <w:hyperlink r:id="rId381" w:anchor="table-of-contents" w:history="1">
              <w:r w:rsidR="00401DBB" w:rsidRPr="00613BB9">
                <w:rPr>
                  <w:rStyle w:val="a4"/>
                  <w:rFonts w:ascii="宋体" w:eastAsia="宋体" w:hAnsi="宋体" w:cs="Segoe UI"/>
                  <w:color w:val="auto"/>
                </w:rPr>
                <w:t>top</w:t>
              </w:r>
            </w:hyperlink>
          </w:p>
        </w:tc>
      </w:tr>
      <w:tr w:rsidR="00613BB9" w:rsidRPr="00613BB9" w14:paraId="00B5C4D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BE070D" w14:textId="77777777" w:rsidR="00401DBB" w:rsidRPr="00613BB9" w:rsidRDefault="00717723" w:rsidP="002C4861">
            <w:pPr>
              <w:rPr>
                <w:rFonts w:ascii="宋体" w:eastAsia="宋体" w:hAnsi="宋体" w:cs="Segoe UI"/>
              </w:rPr>
            </w:pPr>
            <w:hyperlink r:id="rId38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2164C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22EA39" w14:textId="77777777" w:rsidR="00401DBB" w:rsidRPr="00613BB9" w:rsidRDefault="00401DBB" w:rsidP="002C4861">
            <w:pPr>
              <w:jc w:val="left"/>
              <w:rPr>
                <w:rFonts w:ascii="宋体" w:eastAsia="宋体" w:hAnsi="宋体" w:cs="Segoe UI"/>
              </w:rPr>
            </w:pPr>
            <w:r w:rsidRPr="00613BB9">
              <w:rPr>
                <w:rStyle w:val="HTML1"/>
                <w:sz w:val="20"/>
                <w:szCs w:val="20"/>
              </w:rPr>
              <w:t>:woman_facepalming: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8069B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639519" w14:textId="77777777" w:rsidR="00401DBB" w:rsidRPr="00613BB9" w:rsidRDefault="00401DBB" w:rsidP="002C4861">
            <w:pPr>
              <w:jc w:val="left"/>
              <w:rPr>
                <w:rFonts w:ascii="宋体" w:eastAsia="宋体" w:hAnsi="宋体" w:cs="Segoe UI"/>
              </w:rPr>
            </w:pPr>
            <w:r w:rsidRPr="00613BB9">
              <w:rPr>
                <w:rStyle w:val="HTML1"/>
                <w:sz w:val="20"/>
                <w:szCs w:val="20"/>
              </w:rPr>
              <w:t>:shrug: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5BCC33" w14:textId="77777777" w:rsidR="00401DBB" w:rsidRPr="00613BB9" w:rsidRDefault="00717723" w:rsidP="002C4861">
            <w:pPr>
              <w:rPr>
                <w:rFonts w:ascii="宋体" w:eastAsia="宋体" w:hAnsi="宋体" w:cs="Segoe UI"/>
              </w:rPr>
            </w:pPr>
            <w:hyperlink r:id="rId383" w:anchor="table-of-contents" w:history="1">
              <w:r w:rsidR="00401DBB" w:rsidRPr="00613BB9">
                <w:rPr>
                  <w:rStyle w:val="a4"/>
                  <w:rFonts w:ascii="宋体" w:eastAsia="宋体" w:hAnsi="宋体" w:cs="Segoe UI"/>
                  <w:color w:val="auto"/>
                </w:rPr>
                <w:t>top</w:t>
              </w:r>
            </w:hyperlink>
          </w:p>
        </w:tc>
      </w:tr>
      <w:tr w:rsidR="00613BB9" w:rsidRPr="00613BB9" w14:paraId="5C7B105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4DB0A4" w14:textId="77777777" w:rsidR="00401DBB" w:rsidRPr="00613BB9" w:rsidRDefault="00717723" w:rsidP="002C4861">
            <w:pPr>
              <w:rPr>
                <w:rFonts w:ascii="宋体" w:eastAsia="宋体" w:hAnsi="宋体" w:cs="Segoe UI"/>
              </w:rPr>
            </w:pPr>
            <w:hyperlink r:id="rId38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7E6E6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5F31A7" w14:textId="77777777" w:rsidR="00401DBB" w:rsidRPr="00613BB9" w:rsidRDefault="00401DBB" w:rsidP="002C4861">
            <w:pPr>
              <w:jc w:val="left"/>
              <w:rPr>
                <w:rFonts w:ascii="宋体" w:eastAsia="宋体" w:hAnsi="宋体" w:cs="Segoe UI"/>
              </w:rPr>
            </w:pPr>
            <w:r w:rsidRPr="00613BB9">
              <w:rPr>
                <w:rStyle w:val="HTML1"/>
                <w:sz w:val="20"/>
                <w:szCs w:val="20"/>
              </w:rPr>
              <w:t>:man_shrugging: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00964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920DFC" w14:textId="77777777" w:rsidR="00401DBB" w:rsidRPr="00613BB9" w:rsidRDefault="00401DBB" w:rsidP="002C4861">
            <w:pPr>
              <w:jc w:val="left"/>
              <w:rPr>
                <w:rFonts w:ascii="宋体" w:eastAsia="宋体" w:hAnsi="宋体" w:cs="Segoe UI"/>
              </w:rPr>
            </w:pPr>
            <w:r w:rsidRPr="00613BB9">
              <w:rPr>
                <w:rStyle w:val="HTML1"/>
                <w:sz w:val="20"/>
                <w:szCs w:val="20"/>
              </w:rPr>
              <w:t>:woman_shrugging: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2F87D8" w14:textId="77777777" w:rsidR="00401DBB" w:rsidRPr="00613BB9" w:rsidRDefault="00717723" w:rsidP="002C4861">
            <w:pPr>
              <w:rPr>
                <w:rFonts w:ascii="宋体" w:eastAsia="宋体" w:hAnsi="宋体" w:cs="Segoe UI"/>
              </w:rPr>
            </w:pPr>
            <w:hyperlink r:id="rId385" w:anchor="table-of-contents" w:history="1">
              <w:r w:rsidR="00401DBB" w:rsidRPr="00613BB9">
                <w:rPr>
                  <w:rStyle w:val="a4"/>
                  <w:rFonts w:ascii="宋体" w:eastAsia="宋体" w:hAnsi="宋体" w:cs="Segoe UI"/>
                  <w:color w:val="auto"/>
                </w:rPr>
                <w:t>top</w:t>
              </w:r>
            </w:hyperlink>
          </w:p>
        </w:tc>
      </w:tr>
    </w:tbl>
    <w:p w14:paraId="782F574F" w14:textId="77777777" w:rsidR="00401DBB" w:rsidRPr="00613BB9" w:rsidRDefault="00401DBB" w:rsidP="00401DBB">
      <w:pPr>
        <w:pStyle w:val="4"/>
        <w:rPr>
          <w:rFonts w:ascii="宋体" w:eastAsia="宋体" w:hAnsi="宋体" w:cs="Segoe UI"/>
        </w:rPr>
      </w:pPr>
      <w:bookmarkStart w:id="118" w:name="_Toc46394735"/>
      <w:r w:rsidRPr="00613BB9">
        <w:rPr>
          <w:rFonts w:ascii="宋体" w:eastAsia="宋体" w:hAnsi="宋体" w:cs="Segoe UI"/>
        </w:rPr>
        <w:t>Person Role</w:t>
      </w:r>
      <w:bookmarkEnd w:id="118"/>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152"/>
        <w:gridCol w:w="1556"/>
        <w:gridCol w:w="4719"/>
        <w:gridCol w:w="1556"/>
        <w:gridCol w:w="5046"/>
        <w:gridCol w:w="1151"/>
      </w:tblGrid>
      <w:tr w:rsidR="00613BB9" w:rsidRPr="00613BB9" w14:paraId="217B5D3C"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357340"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933A56"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31D82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3DFAA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C5B22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4F97B1" w14:textId="77777777" w:rsidR="00401DBB" w:rsidRPr="00613BB9" w:rsidRDefault="00401DBB" w:rsidP="002C4861">
            <w:pPr>
              <w:spacing w:after="240"/>
              <w:jc w:val="center"/>
              <w:rPr>
                <w:rFonts w:ascii="宋体" w:eastAsia="宋体" w:hAnsi="宋体" w:cs="Segoe UI"/>
                <w:b/>
                <w:bCs/>
              </w:rPr>
            </w:pPr>
          </w:p>
        </w:tc>
      </w:tr>
      <w:tr w:rsidR="00613BB9" w:rsidRPr="00613BB9" w14:paraId="46E4B5C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B48B0F" w14:textId="77777777" w:rsidR="00401DBB" w:rsidRPr="00613BB9" w:rsidRDefault="00717723" w:rsidP="002C4861">
            <w:pPr>
              <w:spacing w:after="240"/>
              <w:jc w:val="left"/>
              <w:rPr>
                <w:rFonts w:ascii="宋体" w:eastAsia="宋体" w:hAnsi="宋体" w:cs="Segoe UI"/>
                <w:sz w:val="24"/>
                <w:szCs w:val="24"/>
              </w:rPr>
            </w:pPr>
            <w:hyperlink r:id="rId38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478421"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A4E357" w14:textId="77777777" w:rsidR="00401DBB" w:rsidRPr="00613BB9" w:rsidRDefault="00401DBB" w:rsidP="002C4861">
            <w:pPr>
              <w:jc w:val="left"/>
              <w:rPr>
                <w:rFonts w:ascii="宋体" w:eastAsia="宋体" w:hAnsi="宋体" w:cs="Segoe UI"/>
              </w:rPr>
            </w:pPr>
            <w:r w:rsidRPr="00613BB9">
              <w:rPr>
                <w:rStyle w:val="HTML1"/>
                <w:sz w:val="20"/>
                <w:szCs w:val="20"/>
              </w:rPr>
              <w:t>:health_worker: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B27C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5D9E72" w14:textId="77777777" w:rsidR="00401DBB" w:rsidRPr="00613BB9" w:rsidRDefault="00401DBB" w:rsidP="002C4861">
            <w:pPr>
              <w:jc w:val="left"/>
              <w:rPr>
                <w:rFonts w:ascii="宋体" w:eastAsia="宋体" w:hAnsi="宋体" w:cs="Segoe UI"/>
              </w:rPr>
            </w:pPr>
            <w:r w:rsidRPr="00613BB9">
              <w:rPr>
                <w:rStyle w:val="HTML1"/>
                <w:sz w:val="20"/>
                <w:szCs w:val="20"/>
              </w:rPr>
              <w:t>:man_health_worker: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94649D" w14:textId="77777777" w:rsidR="00401DBB" w:rsidRPr="00613BB9" w:rsidRDefault="00717723" w:rsidP="002C4861">
            <w:pPr>
              <w:rPr>
                <w:rFonts w:ascii="宋体" w:eastAsia="宋体" w:hAnsi="宋体" w:cs="Segoe UI"/>
              </w:rPr>
            </w:pPr>
            <w:hyperlink r:id="rId387" w:anchor="table-of-contents" w:history="1">
              <w:r w:rsidR="00401DBB" w:rsidRPr="00613BB9">
                <w:rPr>
                  <w:rStyle w:val="a4"/>
                  <w:rFonts w:ascii="宋体" w:eastAsia="宋体" w:hAnsi="宋体" w:cs="Segoe UI"/>
                  <w:color w:val="auto"/>
                </w:rPr>
                <w:t>top</w:t>
              </w:r>
            </w:hyperlink>
          </w:p>
        </w:tc>
      </w:tr>
      <w:tr w:rsidR="00613BB9" w:rsidRPr="00613BB9" w14:paraId="13403ED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E457F" w14:textId="77777777" w:rsidR="00401DBB" w:rsidRPr="00613BB9" w:rsidRDefault="00717723" w:rsidP="002C4861">
            <w:pPr>
              <w:rPr>
                <w:rFonts w:ascii="宋体" w:eastAsia="宋体" w:hAnsi="宋体" w:cs="Segoe UI"/>
              </w:rPr>
            </w:pPr>
            <w:hyperlink r:id="rId38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5CE77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278669" w14:textId="77777777" w:rsidR="00401DBB" w:rsidRPr="00613BB9" w:rsidRDefault="00401DBB" w:rsidP="002C4861">
            <w:pPr>
              <w:jc w:val="left"/>
              <w:rPr>
                <w:rFonts w:ascii="宋体" w:eastAsia="宋体" w:hAnsi="宋体" w:cs="Segoe UI"/>
              </w:rPr>
            </w:pPr>
            <w:r w:rsidRPr="00613BB9">
              <w:rPr>
                <w:rStyle w:val="HTML1"/>
                <w:sz w:val="20"/>
                <w:szCs w:val="20"/>
              </w:rPr>
              <w:t>:woman_health_worker: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5C32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F70B42" w14:textId="77777777" w:rsidR="00401DBB" w:rsidRPr="00613BB9" w:rsidRDefault="00401DBB" w:rsidP="002C4861">
            <w:pPr>
              <w:jc w:val="left"/>
              <w:rPr>
                <w:rFonts w:ascii="宋体" w:eastAsia="宋体" w:hAnsi="宋体" w:cs="Segoe UI"/>
              </w:rPr>
            </w:pPr>
            <w:r w:rsidRPr="00613BB9">
              <w:rPr>
                <w:rStyle w:val="HTML1"/>
                <w:sz w:val="20"/>
                <w:szCs w:val="20"/>
              </w:rPr>
              <w:t>:student: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77B3FA" w14:textId="77777777" w:rsidR="00401DBB" w:rsidRPr="00613BB9" w:rsidRDefault="00717723" w:rsidP="002C4861">
            <w:pPr>
              <w:rPr>
                <w:rFonts w:ascii="宋体" w:eastAsia="宋体" w:hAnsi="宋体" w:cs="Segoe UI"/>
              </w:rPr>
            </w:pPr>
            <w:hyperlink r:id="rId389" w:anchor="table-of-contents" w:history="1">
              <w:r w:rsidR="00401DBB" w:rsidRPr="00613BB9">
                <w:rPr>
                  <w:rStyle w:val="a4"/>
                  <w:rFonts w:ascii="宋体" w:eastAsia="宋体" w:hAnsi="宋体" w:cs="Segoe UI"/>
                  <w:color w:val="auto"/>
                </w:rPr>
                <w:t>top</w:t>
              </w:r>
            </w:hyperlink>
          </w:p>
        </w:tc>
      </w:tr>
      <w:tr w:rsidR="00613BB9" w:rsidRPr="00613BB9" w14:paraId="217FEFB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B84AE0" w14:textId="77777777" w:rsidR="00401DBB" w:rsidRPr="00613BB9" w:rsidRDefault="00717723" w:rsidP="002C4861">
            <w:pPr>
              <w:rPr>
                <w:rFonts w:ascii="宋体" w:eastAsia="宋体" w:hAnsi="宋体" w:cs="Segoe UI"/>
              </w:rPr>
            </w:pPr>
            <w:hyperlink r:id="rId39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1D3BC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8A46C9" w14:textId="77777777" w:rsidR="00401DBB" w:rsidRPr="00613BB9" w:rsidRDefault="00401DBB" w:rsidP="002C4861">
            <w:pPr>
              <w:jc w:val="left"/>
              <w:rPr>
                <w:rFonts w:ascii="宋体" w:eastAsia="宋体" w:hAnsi="宋体" w:cs="Segoe UI"/>
              </w:rPr>
            </w:pPr>
            <w:r w:rsidRPr="00613BB9">
              <w:rPr>
                <w:rStyle w:val="HTML1"/>
                <w:sz w:val="20"/>
                <w:szCs w:val="20"/>
              </w:rPr>
              <w:t>:man_student: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CA678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F2B66E" w14:textId="77777777" w:rsidR="00401DBB" w:rsidRPr="00613BB9" w:rsidRDefault="00401DBB" w:rsidP="002C4861">
            <w:pPr>
              <w:jc w:val="left"/>
              <w:rPr>
                <w:rFonts w:ascii="宋体" w:eastAsia="宋体" w:hAnsi="宋体" w:cs="Segoe UI"/>
              </w:rPr>
            </w:pPr>
            <w:r w:rsidRPr="00613BB9">
              <w:rPr>
                <w:rStyle w:val="HTML1"/>
                <w:sz w:val="20"/>
                <w:szCs w:val="20"/>
              </w:rPr>
              <w:t>:woman_student: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4D749F" w14:textId="77777777" w:rsidR="00401DBB" w:rsidRPr="00613BB9" w:rsidRDefault="00717723" w:rsidP="002C4861">
            <w:pPr>
              <w:rPr>
                <w:rFonts w:ascii="宋体" w:eastAsia="宋体" w:hAnsi="宋体" w:cs="Segoe UI"/>
              </w:rPr>
            </w:pPr>
            <w:hyperlink r:id="rId391" w:anchor="table-of-contents" w:history="1">
              <w:r w:rsidR="00401DBB" w:rsidRPr="00613BB9">
                <w:rPr>
                  <w:rStyle w:val="a4"/>
                  <w:rFonts w:ascii="宋体" w:eastAsia="宋体" w:hAnsi="宋体" w:cs="Segoe UI"/>
                  <w:color w:val="auto"/>
                </w:rPr>
                <w:t>top</w:t>
              </w:r>
            </w:hyperlink>
          </w:p>
        </w:tc>
      </w:tr>
      <w:tr w:rsidR="00613BB9" w:rsidRPr="00613BB9" w14:paraId="62703C5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1C5EA1" w14:textId="77777777" w:rsidR="00401DBB" w:rsidRPr="00613BB9" w:rsidRDefault="00717723" w:rsidP="002C4861">
            <w:pPr>
              <w:rPr>
                <w:rFonts w:ascii="宋体" w:eastAsia="宋体" w:hAnsi="宋体" w:cs="Segoe UI"/>
              </w:rPr>
            </w:pPr>
            <w:hyperlink r:id="rId39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6718D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309520" w14:textId="77777777" w:rsidR="00401DBB" w:rsidRPr="00613BB9" w:rsidRDefault="00401DBB" w:rsidP="002C4861">
            <w:pPr>
              <w:jc w:val="left"/>
              <w:rPr>
                <w:rFonts w:ascii="宋体" w:eastAsia="宋体" w:hAnsi="宋体" w:cs="Segoe UI"/>
              </w:rPr>
            </w:pPr>
            <w:r w:rsidRPr="00613BB9">
              <w:rPr>
                <w:rStyle w:val="HTML1"/>
                <w:sz w:val="20"/>
                <w:szCs w:val="20"/>
              </w:rPr>
              <w:t>:teacher: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595C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DF28F6" w14:textId="77777777" w:rsidR="00401DBB" w:rsidRPr="00613BB9" w:rsidRDefault="00401DBB" w:rsidP="002C4861">
            <w:pPr>
              <w:jc w:val="left"/>
              <w:rPr>
                <w:rFonts w:ascii="宋体" w:eastAsia="宋体" w:hAnsi="宋体" w:cs="Segoe UI"/>
              </w:rPr>
            </w:pPr>
            <w:r w:rsidRPr="00613BB9">
              <w:rPr>
                <w:rStyle w:val="HTML1"/>
                <w:sz w:val="20"/>
                <w:szCs w:val="20"/>
              </w:rPr>
              <w:t>:man_teacher: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369D7" w14:textId="77777777" w:rsidR="00401DBB" w:rsidRPr="00613BB9" w:rsidRDefault="00717723" w:rsidP="002C4861">
            <w:pPr>
              <w:rPr>
                <w:rFonts w:ascii="宋体" w:eastAsia="宋体" w:hAnsi="宋体" w:cs="Segoe UI"/>
              </w:rPr>
            </w:pPr>
            <w:hyperlink r:id="rId393" w:anchor="table-of-contents" w:history="1">
              <w:r w:rsidR="00401DBB" w:rsidRPr="00613BB9">
                <w:rPr>
                  <w:rStyle w:val="a4"/>
                  <w:rFonts w:ascii="宋体" w:eastAsia="宋体" w:hAnsi="宋体" w:cs="Segoe UI"/>
                  <w:color w:val="auto"/>
                </w:rPr>
                <w:t>top</w:t>
              </w:r>
            </w:hyperlink>
          </w:p>
        </w:tc>
      </w:tr>
      <w:tr w:rsidR="00613BB9" w:rsidRPr="00613BB9" w14:paraId="53C8699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C7AA47" w14:textId="77777777" w:rsidR="00401DBB" w:rsidRPr="00613BB9" w:rsidRDefault="00717723" w:rsidP="002C4861">
            <w:pPr>
              <w:rPr>
                <w:rFonts w:ascii="宋体" w:eastAsia="宋体" w:hAnsi="宋体" w:cs="Segoe UI"/>
              </w:rPr>
            </w:pPr>
            <w:hyperlink r:id="rId39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DC230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37ECEC" w14:textId="77777777" w:rsidR="00401DBB" w:rsidRPr="00613BB9" w:rsidRDefault="00401DBB" w:rsidP="002C4861">
            <w:pPr>
              <w:jc w:val="left"/>
              <w:rPr>
                <w:rFonts w:ascii="宋体" w:eastAsia="宋体" w:hAnsi="宋体" w:cs="Segoe UI"/>
              </w:rPr>
            </w:pPr>
            <w:r w:rsidRPr="00613BB9">
              <w:rPr>
                <w:rStyle w:val="HTML1"/>
                <w:sz w:val="20"/>
                <w:szCs w:val="20"/>
              </w:rPr>
              <w:t>:woman_teacher: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891AD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D75C63" w14:textId="77777777" w:rsidR="00401DBB" w:rsidRPr="00613BB9" w:rsidRDefault="00401DBB" w:rsidP="002C4861">
            <w:pPr>
              <w:jc w:val="left"/>
              <w:rPr>
                <w:rFonts w:ascii="宋体" w:eastAsia="宋体" w:hAnsi="宋体" w:cs="Segoe UI"/>
              </w:rPr>
            </w:pPr>
            <w:r w:rsidRPr="00613BB9">
              <w:rPr>
                <w:rStyle w:val="HTML1"/>
                <w:sz w:val="20"/>
                <w:szCs w:val="20"/>
              </w:rPr>
              <w:t>:judge: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FFF0DE" w14:textId="77777777" w:rsidR="00401DBB" w:rsidRPr="00613BB9" w:rsidRDefault="00717723" w:rsidP="002C4861">
            <w:pPr>
              <w:rPr>
                <w:rFonts w:ascii="宋体" w:eastAsia="宋体" w:hAnsi="宋体" w:cs="Segoe UI"/>
              </w:rPr>
            </w:pPr>
            <w:hyperlink r:id="rId395" w:anchor="table-of-contents" w:history="1">
              <w:r w:rsidR="00401DBB" w:rsidRPr="00613BB9">
                <w:rPr>
                  <w:rStyle w:val="a4"/>
                  <w:rFonts w:ascii="宋体" w:eastAsia="宋体" w:hAnsi="宋体" w:cs="Segoe UI"/>
                  <w:color w:val="auto"/>
                </w:rPr>
                <w:t>top</w:t>
              </w:r>
            </w:hyperlink>
          </w:p>
        </w:tc>
      </w:tr>
      <w:tr w:rsidR="00613BB9" w:rsidRPr="00613BB9" w14:paraId="6FA2C72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887457" w14:textId="77777777" w:rsidR="00401DBB" w:rsidRPr="00613BB9" w:rsidRDefault="00717723" w:rsidP="002C4861">
            <w:pPr>
              <w:rPr>
                <w:rFonts w:ascii="宋体" w:eastAsia="宋体" w:hAnsi="宋体" w:cs="Segoe UI"/>
              </w:rPr>
            </w:pPr>
            <w:hyperlink r:id="rId39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E4124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9F3F56" w14:textId="77777777" w:rsidR="00401DBB" w:rsidRPr="00613BB9" w:rsidRDefault="00401DBB" w:rsidP="002C4861">
            <w:pPr>
              <w:jc w:val="left"/>
              <w:rPr>
                <w:rFonts w:ascii="宋体" w:eastAsia="宋体" w:hAnsi="宋体" w:cs="Segoe UI"/>
              </w:rPr>
            </w:pPr>
            <w:r w:rsidRPr="00613BB9">
              <w:rPr>
                <w:rStyle w:val="HTML1"/>
                <w:sz w:val="20"/>
                <w:szCs w:val="20"/>
              </w:rPr>
              <w:t>:man_judge: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4D899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A4BE1A" w14:textId="77777777" w:rsidR="00401DBB" w:rsidRPr="00613BB9" w:rsidRDefault="00401DBB" w:rsidP="002C4861">
            <w:pPr>
              <w:jc w:val="left"/>
              <w:rPr>
                <w:rFonts w:ascii="宋体" w:eastAsia="宋体" w:hAnsi="宋体" w:cs="Segoe UI"/>
              </w:rPr>
            </w:pPr>
            <w:r w:rsidRPr="00613BB9">
              <w:rPr>
                <w:rStyle w:val="HTML1"/>
                <w:sz w:val="20"/>
                <w:szCs w:val="20"/>
              </w:rPr>
              <w:t>:woman_judge: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1DA72A" w14:textId="77777777" w:rsidR="00401DBB" w:rsidRPr="00613BB9" w:rsidRDefault="00717723" w:rsidP="002C4861">
            <w:pPr>
              <w:rPr>
                <w:rFonts w:ascii="宋体" w:eastAsia="宋体" w:hAnsi="宋体" w:cs="Segoe UI"/>
              </w:rPr>
            </w:pPr>
            <w:hyperlink r:id="rId397" w:anchor="table-of-contents" w:history="1">
              <w:r w:rsidR="00401DBB" w:rsidRPr="00613BB9">
                <w:rPr>
                  <w:rStyle w:val="a4"/>
                  <w:rFonts w:ascii="宋体" w:eastAsia="宋体" w:hAnsi="宋体" w:cs="Segoe UI"/>
                  <w:color w:val="auto"/>
                </w:rPr>
                <w:t>top</w:t>
              </w:r>
            </w:hyperlink>
          </w:p>
        </w:tc>
      </w:tr>
      <w:tr w:rsidR="00613BB9" w:rsidRPr="00613BB9" w14:paraId="321FD79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C01025" w14:textId="77777777" w:rsidR="00401DBB" w:rsidRPr="00613BB9" w:rsidRDefault="00717723" w:rsidP="002C4861">
            <w:pPr>
              <w:rPr>
                <w:rFonts w:ascii="宋体" w:eastAsia="宋体" w:hAnsi="宋体" w:cs="Segoe UI"/>
              </w:rPr>
            </w:pPr>
            <w:hyperlink r:id="rId39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382C9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136BD4" w14:textId="77777777" w:rsidR="00401DBB" w:rsidRPr="00613BB9" w:rsidRDefault="00401DBB" w:rsidP="002C4861">
            <w:pPr>
              <w:jc w:val="left"/>
              <w:rPr>
                <w:rFonts w:ascii="宋体" w:eastAsia="宋体" w:hAnsi="宋体" w:cs="Segoe UI"/>
              </w:rPr>
            </w:pPr>
            <w:r w:rsidRPr="00613BB9">
              <w:rPr>
                <w:rStyle w:val="HTML1"/>
                <w:sz w:val="20"/>
                <w:szCs w:val="20"/>
              </w:rPr>
              <w:t>:farmer: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1C8F1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AA2E7C" w14:textId="77777777" w:rsidR="00401DBB" w:rsidRPr="00613BB9" w:rsidRDefault="00401DBB" w:rsidP="002C4861">
            <w:pPr>
              <w:jc w:val="left"/>
              <w:rPr>
                <w:rFonts w:ascii="宋体" w:eastAsia="宋体" w:hAnsi="宋体" w:cs="Segoe UI"/>
              </w:rPr>
            </w:pPr>
            <w:r w:rsidRPr="00613BB9">
              <w:rPr>
                <w:rStyle w:val="HTML1"/>
                <w:sz w:val="20"/>
                <w:szCs w:val="20"/>
              </w:rPr>
              <w:t>:man_farmer: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C62FAD" w14:textId="77777777" w:rsidR="00401DBB" w:rsidRPr="00613BB9" w:rsidRDefault="00717723" w:rsidP="002C4861">
            <w:pPr>
              <w:rPr>
                <w:rFonts w:ascii="宋体" w:eastAsia="宋体" w:hAnsi="宋体" w:cs="Segoe UI"/>
              </w:rPr>
            </w:pPr>
            <w:hyperlink r:id="rId399" w:anchor="table-of-contents" w:history="1">
              <w:r w:rsidR="00401DBB" w:rsidRPr="00613BB9">
                <w:rPr>
                  <w:rStyle w:val="a4"/>
                  <w:rFonts w:ascii="宋体" w:eastAsia="宋体" w:hAnsi="宋体" w:cs="Segoe UI"/>
                  <w:color w:val="auto"/>
                </w:rPr>
                <w:t>top</w:t>
              </w:r>
            </w:hyperlink>
          </w:p>
        </w:tc>
      </w:tr>
      <w:tr w:rsidR="00613BB9" w:rsidRPr="00613BB9" w14:paraId="2075E74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9E8A3C" w14:textId="77777777" w:rsidR="00401DBB" w:rsidRPr="00613BB9" w:rsidRDefault="00717723" w:rsidP="002C4861">
            <w:pPr>
              <w:rPr>
                <w:rFonts w:ascii="宋体" w:eastAsia="宋体" w:hAnsi="宋体" w:cs="Segoe UI"/>
              </w:rPr>
            </w:pPr>
            <w:hyperlink r:id="rId40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29D3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95365D" w14:textId="77777777" w:rsidR="00401DBB" w:rsidRPr="00613BB9" w:rsidRDefault="00401DBB" w:rsidP="002C4861">
            <w:pPr>
              <w:jc w:val="left"/>
              <w:rPr>
                <w:rFonts w:ascii="宋体" w:eastAsia="宋体" w:hAnsi="宋体" w:cs="Segoe UI"/>
              </w:rPr>
            </w:pPr>
            <w:r w:rsidRPr="00613BB9">
              <w:rPr>
                <w:rStyle w:val="HTML1"/>
                <w:sz w:val="20"/>
                <w:szCs w:val="20"/>
              </w:rPr>
              <w:t>:woman_farmer: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53490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66B90" w14:textId="77777777" w:rsidR="00401DBB" w:rsidRPr="00613BB9" w:rsidRDefault="00401DBB" w:rsidP="002C4861">
            <w:pPr>
              <w:jc w:val="left"/>
              <w:rPr>
                <w:rFonts w:ascii="宋体" w:eastAsia="宋体" w:hAnsi="宋体" w:cs="Segoe UI"/>
              </w:rPr>
            </w:pPr>
            <w:r w:rsidRPr="00613BB9">
              <w:rPr>
                <w:rStyle w:val="HTML1"/>
                <w:sz w:val="20"/>
                <w:szCs w:val="20"/>
              </w:rPr>
              <w:t>:cook: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F95D1C" w14:textId="77777777" w:rsidR="00401DBB" w:rsidRPr="00613BB9" w:rsidRDefault="00717723" w:rsidP="002C4861">
            <w:pPr>
              <w:rPr>
                <w:rFonts w:ascii="宋体" w:eastAsia="宋体" w:hAnsi="宋体" w:cs="Segoe UI"/>
              </w:rPr>
            </w:pPr>
            <w:hyperlink r:id="rId401" w:anchor="table-of-contents" w:history="1">
              <w:r w:rsidR="00401DBB" w:rsidRPr="00613BB9">
                <w:rPr>
                  <w:rStyle w:val="a4"/>
                  <w:rFonts w:ascii="宋体" w:eastAsia="宋体" w:hAnsi="宋体" w:cs="Segoe UI"/>
                  <w:color w:val="auto"/>
                </w:rPr>
                <w:t>top</w:t>
              </w:r>
            </w:hyperlink>
          </w:p>
        </w:tc>
      </w:tr>
      <w:tr w:rsidR="00613BB9" w:rsidRPr="00613BB9" w14:paraId="67C764F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370634" w14:textId="77777777" w:rsidR="00401DBB" w:rsidRPr="00613BB9" w:rsidRDefault="00717723" w:rsidP="002C4861">
            <w:pPr>
              <w:rPr>
                <w:rFonts w:ascii="宋体" w:eastAsia="宋体" w:hAnsi="宋体" w:cs="Segoe UI"/>
              </w:rPr>
            </w:pPr>
            <w:hyperlink r:id="rId40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F5F08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1A2E22" w14:textId="77777777" w:rsidR="00401DBB" w:rsidRPr="00613BB9" w:rsidRDefault="00401DBB" w:rsidP="002C4861">
            <w:pPr>
              <w:jc w:val="left"/>
              <w:rPr>
                <w:rFonts w:ascii="宋体" w:eastAsia="宋体" w:hAnsi="宋体" w:cs="Segoe UI"/>
              </w:rPr>
            </w:pPr>
            <w:r w:rsidRPr="00613BB9">
              <w:rPr>
                <w:rStyle w:val="HTML1"/>
                <w:sz w:val="20"/>
                <w:szCs w:val="20"/>
              </w:rPr>
              <w:t>:man_cook: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68B12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6221F3" w14:textId="77777777" w:rsidR="00401DBB" w:rsidRPr="00613BB9" w:rsidRDefault="00401DBB" w:rsidP="002C4861">
            <w:pPr>
              <w:jc w:val="left"/>
              <w:rPr>
                <w:rFonts w:ascii="宋体" w:eastAsia="宋体" w:hAnsi="宋体" w:cs="Segoe UI"/>
              </w:rPr>
            </w:pPr>
            <w:r w:rsidRPr="00613BB9">
              <w:rPr>
                <w:rStyle w:val="HTML1"/>
                <w:sz w:val="20"/>
                <w:szCs w:val="20"/>
              </w:rPr>
              <w:t>:woman_cook: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BD6B39" w14:textId="77777777" w:rsidR="00401DBB" w:rsidRPr="00613BB9" w:rsidRDefault="00717723" w:rsidP="002C4861">
            <w:pPr>
              <w:rPr>
                <w:rFonts w:ascii="宋体" w:eastAsia="宋体" w:hAnsi="宋体" w:cs="Segoe UI"/>
              </w:rPr>
            </w:pPr>
            <w:hyperlink r:id="rId403" w:anchor="table-of-contents" w:history="1">
              <w:r w:rsidR="00401DBB" w:rsidRPr="00613BB9">
                <w:rPr>
                  <w:rStyle w:val="a4"/>
                  <w:rFonts w:ascii="宋体" w:eastAsia="宋体" w:hAnsi="宋体" w:cs="Segoe UI"/>
                  <w:color w:val="auto"/>
                </w:rPr>
                <w:t>top</w:t>
              </w:r>
            </w:hyperlink>
          </w:p>
        </w:tc>
      </w:tr>
      <w:tr w:rsidR="00613BB9" w:rsidRPr="00613BB9" w14:paraId="2A14A36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7929ED" w14:textId="77777777" w:rsidR="00401DBB" w:rsidRPr="00613BB9" w:rsidRDefault="00717723" w:rsidP="002C4861">
            <w:pPr>
              <w:rPr>
                <w:rFonts w:ascii="宋体" w:eastAsia="宋体" w:hAnsi="宋体" w:cs="Segoe UI"/>
              </w:rPr>
            </w:pPr>
            <w:hyperlink r:id="rId40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4A4CE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7511A8" w14:textId="77777777" w:rsidR="00401DBB" w:rsidRPr="00613BB9" w:rsidRDefault="00401DBB" w:rsidP="002C4861">
            <w:pPr>
              <w:jc w:val="left"/>
              <w:rPr>
                <w:rFonts w:ascii="宋体" w:eastAsia="宋体" w:hAnsi="宋体" w:cs="Segoe UI"/>
              </w:rPr>
            </w:pPr>
            <w:r w:rsidRPr="00613BB9">
              <w:rPr>
                <w:rStyle w:val="HTML1"/>
                <w:sz w:val="20"/>
                <w:szCs w:val="20"/>
              </w:rPr>
              <w:t>:mechanic: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334EC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61B567" w14:textId="77777777" w:rsidR="00401DBB" w:rsidRPr="00613BB9" w:rsidRDefault="00401DBB" w:rsidP="002C4861">
            <w:pPr>
              <w:jc w:val="left"/>
              <w:rPr>
                <w:rFonts w:ascii="宋体" w:eastAsia="宋体" w:hAnsi="宋体" w:cs="Segoe UI"/>
              </w:rPr>
            </w:pPr>
            <w:r w:rsidRPr="00613BB9">
              <w:rPr>
                <w:rStyle w:val="HTML1"/>
                <w:sz w:val="20"/>
                <w:szCs w:val="20"/>
              </w:rPr>
              <w:t>:man_mechanic: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792888" w14:textId="77777777" w:rsidR="00401DBB" w:rsidRPr="00613BB9" w:rsidRDefault="00717723" w:rsidP="002C4861">
            <w:pPr>
              <w:rPr>
                <w:rFonts w:ascii="宋体" w:eastAsia="宋体" w:hAnsi="宋体" w:cs="Segoe UI"/>
              </w:rPr>
            </w:pPr>
            <w:hyperlink r:id="rId405" w:anchor="table-of-contents" w:history="1">
              <w:r w:rsidR="00401DBB" w:rsidRPr="00613BB9">
                <w:rPr>
                  <w:rStyle w:val="a4"/>
                  <w:rFonts w:ascii="宋体" w:eastAsia="宋体" w:hAnsi="宋体" w:cs="Segoe UI"/>
                  <w:color w:val="auto"/>
                </w:rPr>
                <w:t>top</w:t>
              </w:r>
            </w:hyperlink>
          </w:p>
        </w:tc>
      </w:tr>
      <w:tr w:rsidR="00613BB9" w:rsidRPr="00613BB9" w14:paraId="4F5E8E4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CD7085" w14:textId="77777777" w:rsidR="00401DBB" w:rsidRPr="00613BB9" w:rsidRDefault="00717723" w:rsidP="002C4861">
            <w:pPr>
              <w:rPr>
                <w:rFonts w:ascii="宋体" w:eastAsia="宋体" w:hAnsi="宋体" w:cs="Segoe UI"/>
              </w:rPr>
            </w:pPr>
            <w:hyperlink r:id="rId40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6290D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5A1DA8" w14:textId="77777777" w:rsidR="00401DBB" w:rsidRPr="00613BB9" w:rsidRDefault="00401DBB" w:rsidP="002C4861">
            <w:pPr>
              <w:jc w:val="left"/>
              <w:rPr>
                <w:rFonts w:ascii="宋体" w:eastAsia="宋体" w:hAnsi="宋体" w:cs="Segoe UI"/>
              </w:rPr>
            </w:pPr>
            <w:r w:rsidRPr="00613BB9">
              <w:rPr>
                <w:rStyle w:val="HTML1"/>
                <w:sz w:val="20"/>
                <w:szCs w:val="20"/>
              </w:rPr>
              <w:t>:woman_mechanic: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30824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03E718" w14:textId="77777777" w:rsidR="00401DBB" w:rsidRPr="00613BB9" w:rsidRDefault="00401DBB" w:rsidP="002C4861">
            <w:pPr>
              <w:jc w:val="left"/>
              <w:rPr>
                <w:rFonts w:ascii="宋体" w:eastAsia="宋体" w:hAnsi="宋体" w:cs="Segoe UI"/>
              </w:rPr>
            </w:pPr>
            <w:r w:rsidRPr="00613BB9">
              <w:rPr>
                <w:rStyle w:val="HTML1"/>
                <w:sz w:val="20"/>
                <w:szCs w:val="20"/>
              </w:rPr>
              <w:t>:factory_worker: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C547C0" w14:textId="77777777" w:rsidR="00401DBB" w:rsidRPr="00613BB9" w:rsidRDefault="00717723" w:rsidP="002C4861">
            <w:pPr>
              <w:rPr>
                <w:rFonts w:ascii="宋体" w:eastAsia="宋体" w:hAnsi="宋体" w:cs="Segoe UI"/>
              </w:rPr>
            </w:pPr>
            <w:hyperlink r:id="rId407" w:anchor="table-of-contents" w:history="1">
              <w:r w:rsidR="00401DBB" w:rsidRPr="00613BB9">
                <w:rPr>
                  <w:rStyle w:val="a4"/>
                  <w:rFonts w:ascii="宋体" w:eastAsia="宋体" w:hAnsi="宋体" w:cs="Segoe UI"/>
                  <w:color w:val="auto"/>
                </w:rPr>
                <w:t>top</w:t>
              </w:r>
            </w:hyperlink>
          </w:p>
        </w:tc>
      </w:tr>
      <w:tr w:rsidR="00613BB9" w:rsidRPr="00613BB9" w14:paraId="138F7B1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84370A" w14:textId="77777777" w:rsidR="00401DBB" w:rsidRPr="00613BB9" w:rsidRDefault="00717723" w:rsidP="002C4861">
            <w:pPr>
              <w:rPr>
                <w:rFonts w:ascii="宋体" w:eastAsia="宋体" w:hAnsi="宋体" w:cs="Segoe UI"/>
              </w:rPr>
            </w:pPr>
            <w:hyperlink r:id="rId40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407C4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EBD31C" w14:textId="77777777" w:rsidR="00401DBB" w:rsidRPr="00613BB9" w:rsidRDefault="00401DBB" w:rsidP="002C4861">
            <w:pPr>
              <w:jc w:val="left"/>
              <w:rPr>
                <w:rFonts w:ascii="宋体" w:eastAsia="宋体" w:hAnsi="宋体" w:cs="Segoe UI"/>
              </w:rPr>
            </w:pPr>
            <w:r w:rsidRPr="00613BB9">
              <w:rPr>
                <w:rStyle w:val="HTML1"/>
                <w:sz w:val="20"/>
                <w:szCs w:val="20"/>
              </w:rPr>
              <w:t>:man_factory_worker: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0E989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FF9969" w14:textId="77777777" w:rsidR="00401DBB" w:rsidRPr="00613BB9" w:rsidRDefault="00401DBB" w:rsidP="002C4861">
            <w:pPr>
              <w:jc w:val="left"/>
              <w:rPr>
                <w:rFonts w:ascii="宋体" w:eastAsia="宋体" w:hAnsi="宋体" w:cs="Segoe UI"/>
              </w:rPr>
            </w:pPr>
            <w:r w:rsidRPr="00613BB9">
              <w:rPr>
                <w:rStyle w:val="HTML1"/>
                <w:sz w:val="20"/>
                <w:szCs w:val="20"/>
              </w:rPr>
              <w:t>:woman_factory_worker: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AD4DD4" w14:textId="77777777" w:rsidR="00401DBB" w:rsidRPr="00613BB9" w:rsidRDefault="00717723" w:rsidP="002C4861">
            <w:pPr>
              <w:rPr>
                <w:rFonts w:ascii="宋体" w:eastAsia="宋体" w:hAnsi="宋体" w:cs="Segoe UI"/>
              </w:rPr>
            </w:pPr>
            <w:hyperlink r:id="rId409" w:anchor="table-of-contents" w:history="1">
              <w:r w:rsidR="00401DBB" w:rsidRPr="00613BB9">
                <w:rPr>
                  <w:rStyle w:val="a4"/>
                  <w:rFonts w:ascii="宋体" w:eastAsia="宋体" w:hAnsi="宋体" w:cs="Segoe UI"/>
                  <w:color w:val="auto"/>
                </w:rPr>
                <w:t>top</w:t>
              </w:r>
            </w:hyperlink>
          </w:p>
        </w:tc>
      </w:tr>
      <w:tr w:rsidR="00613BB9" w:rsidRPr="00613BB9" w14:paraId="49C5B8E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71AFE6" w14:textId="77777777" w:rsidR="00401DBB" w:rsidRPr="00613BB9" w:rsidRDefault="00717723" w:rsidP="002C4861">
            <w:pPr>
              <w:rPr>
                <w:rFonts w:ascii="宋体" w:eastAsia="宋体" w:hAnsi="宋体" w:cs="Segoe UI"/>
              </w:rPr>
            </w:pPr>
            <w:hyperlink r:id="rId41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75AC4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60392A" w14:textId="77777777" w:rsidR="00401DBB" w:rsidRPr="00613BB9" w:rsidRDefault="00401DBB" w:rsidP="002C4861">
            <w:pPr>
              <w:jc w:val="left"/>
              <w:rPr>
                <w:rFonts w:ascii="宋体" w:eastAsia="宋体" w:hAnsi="宋体" w:cs="Segoe UI"/>
              </w:rPr>
            </w:pPr>
            <w:r w:rsidRPr="00613BB9">
              <w:rPr>
                <w:rStyle w:val="HTML1"/>
                <w:sz w:val="20"/>
                <w:szCs w:val="20"/>
              </w:rPr>
              <w:t>:office_worker: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7DECF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F92229" w14:textId="77777777" w:rsidR="00401DBB" w:rsidRPr="00613BB9" w:rsidRDefault="00401DBB" w:rsidP="002C4861">
            <w:pPr>
              <w:jc w:val="left"/>
              <w:rPr>
                <w:rFonts w:ascii="宋体" w:eastAsia="宋体" w:hAnsi="宋体" w:cs="Segoe UI"/>
              </w:rPr>
            </w:pPr>
            <w:r w:rsidRPr="00613BB9">
              <w:rPr>
                <w:rStyle w:val="HTML1"/>
                <w:sz w:val="20"/>
                <w:szCs w:val="20"/>
              </w:rPr>
              <w:t>:man_office_worker: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A07C1A" w14:textId="77777777" w:rsidR="00401DBB" w:rsidRPr="00613BB9" w:rsidRDefault="00717723" w:rsidP="002C4861">
            <w:pPr>
              <w:rPr>
                <w:rFonts w:ascii="宋体" w:eastAsia="宋体" w:hAnsi="宋体" w:cs="Segoe UI"/>
              </w:rPr>
            </w:pPr>
            <w:hyperlink r:id="rId411" w:anchor="table-of-contents" w:history="1">
              <w:r w:rsidR="00401DBB" w:rsidRPr="00613BB9">
                <w:rPr>
                  <w:rStyle w:val="a4"/>
                  <w:rFonts w:ascii="宋体" w:eastAsia="宋体" w:hAnsi="宋体" w:cs="Segoe UI"/>
                  <w:color w:val="auto"/>
                </w:rPr>
                <w:t>top</w:t>
              </w:r>
            </w:hyperlink>
          </w:p>
        </w:tc>
      </w:tr>
      <w:tr w:rsidR="00613BB9" w:rsidRPr="00613BB9" w14:paraId="7067C31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5440E0" w14:textId="77777777" w:rsidR="00401DBB" w:rsidRPr="00613BB9" w:rsidRDefault="00717723" w:rsidP="002C4861">
            <w:pPr>
              <w:rPr>
                <w:rFonts w:ascii="宋体" w:eastAsia="宋体" w:hAnsi="宋体" w:cs="Segoe UI"/>
              </w:rPr>
            </w:pPr>
            <w:hyperlink r:id="rId41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49B6F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FD7A5A" w14:textId="77777777" w:rsidR="00401DBB" w:rsidRPr="00613BB9" w:rsidRDefault="00401DBB" w:rsidP="002C4861">
            <w:pPr>
              <w:jc w:val="left"/>
              <w:rPr>
                <w:rFonts w:ascii="宋体" w:eastAsia="宋体" w:hAnsi="宋体" w:cs="Segoe UI"/>
              </w:rPr>
            </w:pPr>
            <w:r w:rsidRPr="00613BB9">
              <w:rPr>
                <w:rStyle w:val="HTML1"/>
                <w:sz w:val="20"/>
                <w:szCs w:val="20"/>
              </w:rPr>
              <w:t>:woman_office_worker: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4B86E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82BB82" w14:textId="77777777" w:rsidR="00401DBB" w:rsidRPr="00613BB9" w:rsidRDefault="00401DBB" w:rsidP="002C4861">
            <w:pPr>
              <w:jc w:val="left"/>
              <w:rPr>
                <w:rFonts w:ascii="宋体" w:eastAsia="宋体" w:hAnsi="宋体" w:cs="Segoe UI"/>
              </w:rPr>
            </w:pPr>
            <w:r w:rsidRPr="00613BB9">
              <w:rPr>
                <w:rStyle w:val="HTML1"/>
                <w:sz w:val="20"/>
                <w:szCs w:val="20"/>
              </w:rPr>
              <w:t>:scientist: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604C9C" w14:textId="77777777" w:rsidR="00401DBB" w:rsidRPr="00613BB9" w:rsidRDefault="00717723" w:rsidP="002C4861">
            <w:pPr>
              <w:rPr>
                <w:rFonts w:ascii="宋体" w:eastAsia="宋体" w:hAnsi="宋体" w:cs="Segoe UI"/>
              </w:rPr>
            </w:pPr>
            <w:hyperlink r:id="rId413" w:anchor="table-of-contents" w:history="1">
              <w:r w:rsidR="00401DBB" w:rsidRPr="00613BB9">
                <w:rPr>
                  <w:rStyle w:val="a4"/>
                  <w:rFonts w:ascii="宋体" w:eastAsia="宋体" w:hAnsi="宋体" w:cs="Segoe UI"/>
                  <w:color w:val="auto"/>
                </w:rPr>
                <w:t>top</w:t>
              </w:r>
            </w:hyperlink>
          </w:p>
        </w:tc>
      </w:tr>
      <w:tr w:rsidR="00613BB9" w:rsidRPr="00613BB9" w14:paraId="31B182F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B4B2C2" w14:textId="77777777" w:rsidR="00401DBB" w:rsidRPr="00613BB9" w:rsidRDefault="00717723" w:rsidP="002C4861">
            <w:pPr>
              <w:rPr>
                <w:rFonts w:ascii="宋体" w:eastAsia="宋体" w:hAnsi="宋体" w:cs="Segoe UI"/>
              </w:rPr>
            </w:pPr>
            <w:hyperlink r:id="rId41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3A8F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917F83" w14:textId="77777777" w:rsidR="00401DBB" w:rsidRPr="00613BB9" w:rsidRDefault="00401DBB" w:rsidP="002C4861">
            <w:pPr>
              <w:jc w:val="left"/>
              <w:rPr>
                <w:rFonts w:ascii="宋体" w:eastAsia="宋体" w:hAnsi="宋体" w:cs="Segoe UI"/>
              </w:rPr>
            </w:pPr>
            <w:r w:rsidRPr="00613BB9">
              <w:rPr>
                <w:rStyle w:val="HTML1"/>
                <w:sz w:val="20"/>
                <w:szCs w:val="20"/>
              </w:rPr>
              <w:t>:man_scientist: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D5A9F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E65FB8" w14:textId="77777777" w:rsidR="00401DBB" w:rsidRPr="00613BB9" w:rsidRDefault="00401DBB" w:rsidP="002C4861">
            <w:pPr>
              <w:jc w:val="left"/>
              <w:rPr>
                <w:rFonts w:ascii="宋体" w:eastAsia="宋体" w:hAnsi="宋体" w:cs="Segoe UI"/>
              </w:rPr>
            </w:pPr>
            <w:r w:rsidRPr="00613BB9">
              <w:rPr>
                <w:rStyle w:val="HTML1"/>
                <w:sz w:val="20"/>
                <w:szCs w:val="20"/>
              </w:rPr>
              <w:t>:woman_scientist: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F2DA67" w14:textId="77777777" w:rsidR="00401DBB" w:rsidRPr="00613BB9" w:rsidRDefault="00717723" w:rsidP="002C4861">
            <w:pPr>
              <w:rPr>
                <w:rFonts w:ascii="宋体" w:eastAsia="宋体" w:hAnsi="宋体" w:cs="Segoe UI"/>
              </w:rPr>
            </w:pPr>
            <w:hyperlink r:id="rId415" w:anchor="table-of-contents" w:history="1">
              <w:r w:rsidR="00401DBB" w:rsidRPr="00613BB9">
                <w:rPr>
                  <w:rStyle w:val="a4"/>
                  <w:rFonts w:ascii="宋体" w:eastAsia="宋体" w:hAnsi="宋体" w:cs="Segoe UI"/>
                  <w:color w:val="auto"/>
                </w:rPr>
                <w:t>top</w:t>
              </w:r>
            </w:hyperlink>
          </w:p>
        </w:tc>
      </w:tr>
      <w:tr w:rsidR="00613BB9" w:rsidRPr="00613BB9" w14:paraId="2D7CC6B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FA8E56" w14:textId="77777777" w:rsidR="00401DBB" w:rsidRPr="00613BB9" w:rsidRDefault="00717723" w:rsidP="002C4861">
            <w:pPr>
              <w:rPr>
                <w:rFonts w:ascii="宋体" w:eastAsia="宋体" w:hAnsi="宋体" w:cs="Segoe UI"/>
              </w:rPr>
            </w:pPr>
            <w:hyperlink r:id="rId41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3320B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7B7536" w14:textId="77777777" w:rsidR="00401DBB" w:rsidRPr="00613BB9" w:rsidRDefault="00401DBB" w:rsidP="002C4861">
            <w:pPr>
              <w:jc w:val="left"/>
              <w:rPr>
                <w:rFonts w:ascii="宋体" w:eastAsia="宋体" w:hAnsi="宋体" w:cs="Segoe UI"/>
              </w:rPr>
            </w:pPr>
            <w:r w:rsidRPr="00613BB9">
              <w:rPr>
                <w:rStyle w:val="HTML1"/>
                <w:sz w:val="20"/>
                <w:szCs w:val="20"/>
              </w:rPr>
              <w:t>:technologist: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4C69D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84D709" w14:textId="77777777" w:rsidR="00401DBB" w:rsidRPr="00613BB9" w:rsidRDefault="00401DBB" w:rsidP="002C4861">
            <w:pPr>
              <w:jc w:val="left"/>
              <w:rPr>
                <w:rFonts w:ascii="宋体" w:eastAsia="宋体" w:hAnsi="宋体" w:cs="Segoe UI"/>
              </w:rPr>
            </w:pPr>
            <w:r w:rsidRPr="00613BB9">
              <w:rPr>
                <w:rStyle w:val="HTML1"/>
                <w:sz w:val="20"/>
                <w:szCs w:val="20"/>
              </w:rPr>
              <w:t>:man_technologist: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3A5932" w14:textId="77777777" w:rsidR="00401DBB" w:rsidRPr="00613BB9" w:rsidRDefault="00717723" w:rsidP="002C4861">
            <w:pPr>
              <w:rPr>
                <w:rFonts w:ascii="宋体" w:eastAsia="宋体" w:hAnsi="宋体" w:cs="Segoe UI"/>
              </w:rPr>
            </w:pPr>
            <w:hyperlink r:id="rId417" w:anchor="table-of-contents" w:history="1">
              <w:r w:rsidR="00401DBB" w:rsidRPr="00613BB9">
                <w:rPr>
                  <w:rStyle w:val="a4"/>
                  <w:rFonts w:ascii="宋体" w:eastAsia="宋体" w:hAnsi="宋体" w:cs="Segoe UI"/>
                  <w:color w:val="auto"/>
                </w:rPr>
                <w:t>top</w:t>
              </w:r>
            </w:hyperlink>
          </w:p>
        </w:tc>
      </w:tr>
      <w:tr w:rsidR="00613BB9" w:rsidRPr="00613BB9" w14:paraId="4D5AAE5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DFC4AE" w14:textId="77777777" w:rsidR="00401DBB" w:rsidRPr="00613BB9" w:rsidRDefault="00717723" w:rsidP="002C4861">
            <w:pPr>
              <w:rPr>
                <w:rFonts w:ascii="宋体" w:eastAsia="宋体" w:hAnsi="宋体" w:cs="Segoe UI"/>
              </w:rPr>
            </w:pPr>
            <w:hyperlink r:id="rId41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89002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D7DA2B" w14:textId="77777777" w:rsidR="00401DBB" w:rsidRPr="00613BB9" w:rsidRDefault="00401DBB" w:rsidP="002C4861">
            <w:pPr>
              <w:jc w:val="left"/>
              <w:rPr>
                <w:rFonts w:ascii="宋体" w:eastAsia="宋体" w:hAnsi="宋体" w:cs="Segoe UI"/>
              </w:rPr>
            </w:pPr>
            <w:r w:rsidRPr="00613BB9">
              <w:rPr>
                <w:rStyle w:val="HTML1"/>
                <w:sz w:val="20"/>
                <w:szCs w:val="20"/>
              </w:rPr>
              <w:t>:woman_technologist: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D9832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895FB5" w14:textId="77777777" w:rsidR="00401DBB" w:rsidRPr="00613BB9" w:rsidRDefault="00401DBB" w:rsidP="002C4861">
            <w:pPr>
              <w:jc w:val="left"/>
              <w:rPr>
                <w:rFonts w:ascii="宋体" w:eastAsia="宋体" w:hAnsi="宋体" w:cs="Segoe UI"/>
              </w:rPr>
            </w:pPr>
            <w:r w:rsidRPr="00613BB9">
              <w:rPr>
                <w:rStyle w:val="HTML1"/>
                <w:sz w:val="20"/>
                <w:szCs w:val="20"/>
              </w:rPr>
              <w:t>:singer: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299C36" w14:textId="77777777" w:rsidR="00401DBB" w:rsidRPr="00613BB9" w:rsidRDefault="00717723" w:rsidP="002C4861">
            <w:pPr>
              <w:rPr>
                <w:rFonts w:ascii="宋体" w:eastAsia="宋体" w:hAnsi="宋体" w:cs="Segoe UI"/>
              </w:rPr>
            </w:pPr>
            <w:hyperlink r:id="rId419" w:anchor="table-of-contents" w:history="1">
              <w:r w:rsidR="00401DBB" w:rsidRPr="00613BB9">
                <w:rPr>
                  <w:rStyle w:val="a4"/>
                  <w:rFonts w:ascii="宋体" w:eastAsia="宋体" w:hAnsi="宋体" w:cs="Segoe UI"/>
                  <w:color w:val="auto"/>
                </w:rPr>
                <w:t>top</w:t>
              </w:r>
            </w:hyperlink>
          </w:p>
        </w:tc>
      </w:tr>
      <w:tr w:rsidR="00613BB9" w:rsidRPr="00613BB9" w14:paraId="19400E9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DE2614" w14:textId="77777777" w:rsidR="00401DBB" w:rsidRPr="00613BB9" w:rsidRDefault="00717723" w:rsidP="002C4861">
            <w:pPr>
              <w:rPr>
                <w:rFonts w:ascii="宋体" w:eastAsia="宋体" w:hAnsi="宋体" w:cs="Segoe UI"/>
              </w:rPr>
            </w:pPr>
            <w:hyperlink r:id="rId42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7A02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773482" w14:textId="77777777" w:rsidR="00401DBB" w:rsidRPr="00613BB9" w:rsidRDefault="00401DBB" w:rsidP="002C4861">
            <w:pPr>
              <w:jc w:val="left"/>
              <w:rPr>
                <w:rFonts w:ascii="宋体" w:eastAsia="宋体" w:hAnsi="宋体" w:cs="Segoe UI"/>
              </w:rPr>
            </w:pPr>
            <w:r w:rsidRPr="00613BB9">
              <w:rPr>
                <w:rStyle w:val="HTML1"/>
                <w:sz w:val="20"/>
                <w:szCs w:val="20"/>
              </w:rPr>
              <w:t>:man_singer: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6383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487445" w14:textId="77777777" w:rsidR="00401DBB" w:rsidRPr="00613BB9" w:rsidRDefault="00401DBB" w:rsidP="002C4861">
            <w:pPr>
              <w:jc w:val="left"/>
              <w:rPr>
                <w:rFonts w:ascii="宋体" w:eastAsia="宋体" w:hAnsi="宋体" w:cs="Segoe UI"/>
              </w:rPr>
            </w:pPr>
            <w:r w:rsidRPr="00613BB9">
              <w:rPr>
                <w:rStyle w:val="HTML1"/>
                <w:sz w:val="20"/>
                <w:szCs w:val="20"/>
              </w:rPr>
              <w:t>:woman_singer: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A15B81" w14:textId="77777777" w:rsidR="00401DBB" w:rsidRPr="00613BB9" w:rsidRDefault="00717723" w:rsidP="002C4861">
            <w:pPr>
              <w:rPr>
                <w:rFonts w:ascii="宋体" w:eastAsia="宋体" w:hAnsi="宋体" w:cs="Segoe UI"/>
              </w:rPr>
            </w:pPr>
            <w:hyperlink r:id="rId421" w:anchor="table-of-contents" w:history="1">
              <w:r w:rsidR="00401DBB" w:rsidRPr="00613BB9">
                <w:rPr>
                  <w:rStyle w:val="a4"/>
                  <w:rFonts w:ascii="宋体" w:eastAsia="宋体" w:hAnsi="宋体" w:cs="Segoe UI"/>
                  <w:color w:val="auto"/>
                </w:rPr>
                <w:t>top</w:t>
              </w:r>
            </w:hyperlink>
          </w:p>
        </w:tc>
      </w:tr>
      <w:tr w:rsidR="00613BB9" w:rsidRPr="00613BB9" w14:paraId="7FBBE88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7BE568" w14:textId="77777777" w:rsidR="00401DBB" w:rsidRPr="00613BB9" w:rsidRDefault="00717723" w:rsidP="002C4861">
            <w:pPr>
              <w:rPr>
                <w:rFonts w:ascii="宋体" w:eastAsia="宋体" w:hAnsi="宋体" w:cs="Segoe UI"/>
              </w:rPr>
            </w:pPr>
            <w:hyperlink r:id="rId42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1CB5F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7E0094" w14:textId="77777777" w:rsidR="00401DBB" w:rsidRPr="00613BB9" w:rsidRDefault="00401DBB" w:rsidP="002C4861">
            <w:pPr>
              <w:jc w:val="left"/>
              <w:rPr>
                <w:rFonts w:ascii="宋体" w:eastAsia="宋体" w:hAnsi="宋体" w:cs="Segoe UI"/>
              </w:rPr>
            </w:pPr>
            <w:r w:rsidRPr="00613BB9">
              <w:rPr>
                <w:rStyle w:val="HTML1"/>
                <w:sz w:val="20"/>
                <w:szCs w:val="20"/>
              </w:rPr>
              <w:t>:artist: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E8EF8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3AE07F" w14:textId="77777777" w:rsidR="00401DBB" w:rsidRPr="00613BB9" w:rsidRDefault="00401DBB" w:rsidP="002C4861">
            <w:pPr>
              <w:jc w:val="left"/>
              <w:rPr>
                <w:rFonts w:ascii="宋体" w:eastAsia="宋体" w:hAnsi="宋体" w:cs="Segoe UI"/>
              </w:rPr>
            </w:pPr>
            <w:r w:rsidRPr="00613BB9">
              <w:rPr>
                <w:rStyle w:val="HTML1"/>
                <w:sz w:val="20"/>
                <w:szCs w:val="20"/>
              </w:rPr>
              <w:t>:man_artist: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C32DAB" w14:textId="77777777" w:rsidR="00401DBB" w:rsidRPr="00613BB9" w:rsidRDefault="00717723" w:rsidP="002C4861">
            <w:pPr>
              <w:rPr>
                <w:rFonts w:ascii="宋体" w:eastAsia="宋体" w:hAnsi="宋体" w:cs="Segoe UI"/>
              </w:rPr>
            </w:pPr>
            <w:hyperlink r:id="rId423" w:anchor="table-of-contents" w:history="1">
              <w:r w:rsidR="00401DBB" w:rsidRPr="00613BB9">
                <w:rPr>
                  <w:rStyle w:val="a4"/>
                  <w:rFonts w:ascii="宋体" w:eastAsia="宋体" w:hAnsi="宋体" w:cs="Segoe UI"/>
                  <w:color w:val="auto"/>
                </w:rPr>
                <w:t>top</w:t>
              </w:r>
            </w:hyperlink>
          </w:p>
        </w:tc>
      </w:tr>
      <w:tr w:rsidR="00613BB9" w:rsidRPr="00613BB9" w14:paraId="2DE1754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D4D3CB" w14:textId="77777777" w:rsidR="00401DBB" w:rsidRPr="00613BB9" w:rsidRDefault="00717723" w:rsidP="002C4861">
            <w:pPr>
              <w:rPr>
                <w:rFonts w:ascii="宋体" w:eastAsia="宋体" w:hAnsi="宋体" w:cs="Segoe UI"/>
              </w:rPr>
            </w:pPr>
            <w:hyperlink r:id="rId42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CDEEB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4A848B" w14:textId="77777777" w:rsidR="00401DBB" w:rsidRPr="00613BB9" w:rsidRDefault="00401DBB" w:rsidP="002C4861">
            <w:pPr>
              <w:jc w:val="left"/>
              <w:rPr>
                <w:rFonts w:ascii="宋体" w:eastAsia="宋体" w:hAnsi="宋体" w:cs="Segoe UI"/>
              </w:rPr>
            </w:pPr>
            <w:r w:rsidRPr="00613BB9">
              <w:rPr>
                <w:rStyle w:val="HTML1"/>
                <w:sz w:val="20"/>
                <w:szCs w:val="20"/>
              </w:rPr>
              <w:t>:woman_artist: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CBA19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02D035" w14:textId="77777777" w:rsidR="00401DBB" w:rsidRPr="00613BB9" w:rsidRDefault="00401DBB" w:rsidP="002C4861">
            <w:pPr>
              <w:jc w:val="left"/>
              <w:rPr>
                <w:rFonts w:ascii="宋体" w:eastAsia="宋体" w:hAnsi="宋体" w:cs="Segoe UI"/>
              </w:rPr>
            </w:pPr>
            <w:r w:rsidRPr="00613BB9">
              <w:rPr>
                <w:rStyle w:val="HTML1"/>
                <w:sz w:val="20"/>
                <w:szCs w:val="20"/>
              </w:rPr>
              <w:t>:pilot: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FA5D7D" w14:textId="77777777" w:rsidR="00401DBB" w:rsidRPr="00613BB9" w:rsidRDefault="00717723" w:rsidP="002C4861">
            <w:pPr>
              <w:rPr>
                <w:rFonts w:ascii="宋体" w:eastAsia="宋体" w:hAnsi="宋体" w:cs="Segoe UI"/>
              </w:rPr>
            </w:pPr>
            <w:hyperlink r:id="rId425" w:anchor="table-of-contents" w:history="1">
              <w:r w:rsidR="00401DBB" w:rsidRPr="00613BB9">
                <w:rPr>
                  <w:rStyle w:val="a4"/>
                  <w:rFonts w:ascii="宋体" w:eastAsia="宋体" w:hAnsi="宋体" w:cs="Segoe UI"/>
                  <w:color w:val="auto"/>
                </w:rPr>
                <w:t>top</w:t>
              </w:r>
            </w:hyperlink>
          </w:p>
        </w:tc>
      </w:tr>
      <w:tr w:rsidR="00613BB9" w:rsidRPr="00613BB9" w14:paraId="69DBDBF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5C0738" w14:textId="77777777" w:rsidR="00401DBB" w:rsidRPr="00613BB9" w:rsidRDefault="00717723" w:rsidP="002C4861">
            <w:pPr>
              <w:rPr>
                <w:rFonts w:ascii="宋体" w:eastAsia="宋体" w:hAnsi="宋体" w:cs="Segoe UI"/>
              </w:rPr>
            </w:pPr>
            <w:hyperlink r:id="rId42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8DC99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7A4119" w14:textId="77777777" w:rsidR="00401DBB" w:rsidRPr="00613BB9" w:rsidRDefault="00401DBB" w:rsidP="002C4861">
            <w:pPr>
              <w:jc w:val="left"/>
              <w:rPr>
                <w:rFonts w:ascii="宋体" w:eastAsia="宋体" w:hAnsi="宋体" w:cs="Segoe UI"/>
              </w:rPr>
            </w:pPr>
            <w:r w:rsidRPr="00613BB9">
              <w:rPr>
                <w:rStyle w:val="HTML1"/>
                <w:sz w:val="20"/>
                <w:szCs w:val="20"/>
              </w:rPr>
              <w:t>:man_pilot: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20473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5972AE" w14:textId="77777777" w:rsidR="00401DBB" w:rsidRPr="00613BB9" w:rsidRDefault="00401DBB" w:rsidP="002C4861">
            <w:pPr>
              <w:jc w:val="left"/>
              <w:rPr>
                <w:rFonts w:ascii="宋体" w:eastAsia="宋体" w:hAnsi="宋体" w:cs="Segoe UI"/>
              </w:rPr>
            </w:pPr>
            <w:r w:rsidRPr="00613BB9">
              <w:rPr>
                <w:rStyle w:val="HTML1"/>
                <w:sz w:val="20"/>
                <w:szCs w:val="20"/>
              </w:rPr>
              <w:t>:woman_pilot: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916BA8" w14:textId="77777777" w:rsidR="00401DBB" w:rsidRPr="00613BB9" w:rsidRDefault="00717723" w:rsidP="002C4861">
            <w:pPr>
              <w:rPr>
                <w:rFonts w:ascii="宋体" w:eastAsia="宋体" w:hAnsi="宋体" w:cs="Segoe UI"/>
              </w:rPr>
            </w:pPr>
            <w:hyperlink r:id="rId427" w:anchor="table-of-contents" w:history="1">
              <w:r w:rsidR="00401DBB" w:rsidRPr="00613BB9">
                <w:rPr>
                  <w:rStyle w:val="a4"/>
                  <w:rFonts w:ascii="宋体" w:eastAsia="宋体" w:hAnsi="宋体" w:cs="Segoe UI"/>
                  <w:color w:val="auto"/>
                </w:rPr>
                <w:t>top</w:t>
              </w:r>
            </w:hyperlink>
          </w:p>
        </w:tc>
      </w:tr>
      <w:tr w:rsidR="00613BB9" w:rsidRPr="00613BB9" w14:paraId="5754AFD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92FEC1" w14:textId="77777777" w:rsidR="00401DBB" w:rsidRPr="00613BB9" w:rsidRDefault="00717723" w:rsidP="002C4861">
            <w:pPr>
              <w:rPr>
                <w:rFonts w:ascii="宋体" w:eastAsia="宋体" w:hAnsi="宋体" w:cs="Segoe UI"/>
              </w:rPr>
            </w:pPr>
            <w:hyperlink r:id="rId42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44126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829630" w14:textId="77777777" w:rsidR="00401DBB" w:rsidRPr="00613BB9" w:rsidRDefault="00401DBB" w:rsidP="002C4861">
            <w:pPr>
              <w:jc w:val="left"/>
              <w:rPr>
                <w:rFonts w:ascii="宋体" w:eastAsia="宋体" w:hAnsi="宋体" w:cs="Segoe UI"/>
              </w:rPr>
            </w:pPr>
            <w:r w:rsidRPr="00613BB9">
              <w:rPr>
                <w:rStyle w:val="HTML1"/>
                <w:sz w:val="20"/>
                <w:szCs w:val="20"/>
              </w:rPr>
              <w:t>:astronaut: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C8A60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9708CD" w14:textId="77777777" w:rsidR="00401DBB" w:rsidRPr="00613BB9" w:rsidRDefault="00401DBB" w:rsidP="002C4861">
            <w:pPr>
              <w:jc w:val="left"/>
              <w:rPr>
                <w:rFonts w:ascii="宋体" w:eastAsia="宋体" w:hAnsi="宋体" w:cs="Segoe UI"/>
              </w:rPr>
            </w:pPr>
            <w:r w:rsidRPr="00613BB9">
              <w:rPr>
                <w:rStyle w:val="HTML1"/>
                <w:sz w:val="20"/>
                <w:szCs w:val="20"/>
              </w:rPr>
              <w:t>:man_astronaut: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3996A2" w14:textId="77777777" w:rsidR="00401DBB" w:rsidRPr="00613BB9" w:rsidRDefault="00717723" w:rsidP="002C4861">
            <w:pPr>
              <w:rPr>
                <w:rFonts w:ascii="宋体" w:eastAsia="宋体" w:hAnsi="宋体" w:cs="Segoe UI"/>
              </w:rPr>
            </w:pPr>
            <w:hyperlink r:id="rId429" w:anchor="table-of-contents" w:history="1">
              <w:r w:rsidR="00401DBB" w:rsidRPr="00613BB9">
                <w:rPr>
                  <w:rStyle w:val="a4"/>
                  <w:rFonts w:ascii="宋体" w:eastAsia="宋体" w:hAnsi="宋体" w:cs="Segoe UI"/>
                  <w:color w:val="auto"/>
                </w:rPr>
                <w:t>top</w:t>
              </w:r>
            </w:hyperlink>
          </w:p>
        </w:tc>
      </w:tr>
      <w:tr w:rsidR="00613BB9" w:rsidRPr="00613BB9" w14:paraId="775F807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EB005B" w14:textId="77777777" w:rsidR="00401DBB" w:rsidRPr="00613BB9" w:rsidRDefault="00717723" w:rsidP="002C4861">
            <w:pPr>
              <w:rPr>
                <w:rFonts w:ascii="宋体" w:eastAsia="宋体" w:hAnsi="宋体" w:cs="Segoe UI"/>
              </w:rPr>
            </w:pPr>
            <w:hyperlink r:id="rId43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798BC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F55B7E" w14:textId="77777777" w:rsidR="00401DBB" w:rsidRPr="00613BB9" w:rsidRDefault="00401DBB" w:rsidP="002C4861">
            <w:pPr>
              <w:jc w:val="left"/>
              <w:rPr>
                <w:rFonts w:ascii="宋体" w:eastAsia="宋体" w:hAnsi="宋体" w:cs="Segoe UI"/>
              </w:rPr>
            </w:pPr>
            <w:r w:rsidRPr="00613BB9">
              <w:rPr>
                <w:rStyle w:val="HTML1"/>
                <w:sz w:val="20"/>
                <w:szCs w:val="20"/>
              </w:rPr>
              <w:t>:woman_astronaut: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C3BBB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04B471" w14:textId="77777777" w:rsidR="00401DBB" w:rsidRPr="00613BB9" w:rsidRDefault="00401DBB" w:rsidP="002C4861">
            <w:pPr>
              <w:jc w:val="left"/>
              <w:rPr>
                <w:rFonts w:ascii="宋体" w:eastAsia="宋体" w:hAnsi="宋体" w:cs="Segoe UI"/>
              </w:rPr>
            </w:pPr>
            <w:r w:rsidRPr="00613BB9">
              <w:rPr>
                <w:rStyle w:val="HTML1"/>
                <w:sz w:val="20"/>
                <w:szCs w:val="20"/>
              </w:rPr>
              <w:t>:firefighter: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8B3AE8" w14:textId="77777777" w:rsidR="00401DBB" w:rsidRPr="00613BB9" w:rsidRDefault="00717723" w:rsidP="002C4861">
            <w:pPr>
              <w:rPr>
                <w:rFonts w:ascii="宋体" w:eastAsia="宋体" w:hAnsi="宋体" w:cs="Segoe UI"/>
              </w:rPr>
            </w:pPr>
            <w:hyperlink r:id="rId431" w:anchor="table-of-contents" w:history="1">
              <w:r w:rsidR="00401DBB" w:rsidRPr="00613BB9">
                <w:rPr>
                  <w:rStyle w:val="a4"/>
                  <w:rFonts w:ascii="宋体" w:eastAsia="宋体" w:hAnsi="宋体" w:cs="Segoe UI"/>
                  <w:color w:val="auto"/>
                </w:rPr>
                <w:t>top</w:t>
              </w:r>
            </w:hyperlink>
          </w:p>
        </w:tc>
      </w:tr>
      <w:tr w:rsidR="00613BB9" w:rsidRPr="00613BB9" w14:paraId="487E1BA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D03930" w14:textId="77777777" w:rsidR="00401DBB" w:rsidRPr="00613BB9" w:rsidRDefault="00717723" w:rsidP="002C4861">
            <w:pPr>
              <w:rPr>
                <w:rFonts w:ascii="宋体" w:eastAsia="宋体" w:hAnsi="宋体" w:cs="Segoe UI"/>
              </w:rPr>
            </w:pPr>
            <w:hyperlink r:id="rId43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2EA5E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9F62FD" w14:textId="77777777" w:rsidR="00401DBB" w:rsidRPr="00613BB9" w:rsidRDefault="00401DBB" w:rsidP="002C4861">
            <w:pPr>
              <w:jc w:val="left"/>
              <w:rPr>
                <w:rFonts w:ascii="宋体" w:eastAsia="宋体" w:hAnsi="宋体" w:cs="Segoe UI"/>
              </w:rPr>
            </w:pPr>
            <w:r w:rsidRPr="00613BB9">
              <w:rPr>
                <w:rStyle w:val="HTML1"/>
                <w:sz w:val="20"/>
                <w:szCs w:val="20"/>
              </w:rPr>
              <w:t>:man_firefighter: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A5561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E52D9C" w14:textId="77777777" w:rsidR="00401DBB" w:rsidRPr="00613BB9" w:rsidRDefault="00401DBB" w:rsidP="002C4861">
            <w:pPr>
              <w:jc w:val="left"/>
              <w:rPr>
                <w:rFonts w:ascii="宋体" w:eastAsia="宋体" w:hAnsi="宋体" w:cs="Segoe UI"/>
              </w:rPr>
            </w:pPr>
            <w:r w:rsidRPr="00613BB9">
              <w:rPr>
                <w:rStyle w:val="HTML1"/>
                <w:sz w:val="20"/>
                <w:szCs w:val="20"/>
              </w:rPr>
              <w:t>:woman_firefighter: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13B7C8" w14:textId="77777777" w:rsidR="00401DBB" w:rsidRPr="00613BB9" w:rsidRDefault="00717723" w:rsidP="002C4861">
            <w:pPr>
              <w:rPr>
                <w:rFonts w:ascii="宋体" w:eastAsia="宋体" w:hAnsi="宋体" w:cs="Segoe UI"/>
              </w:rPr>
            </w:pPr>
            <w:hyperlink r:id="rId433" w:anchor="table-of-contents" w:history="1">
              <w:r w:rsidR="00401DBB" w:rsidRPr="00613BB9">
                <w:rPr>
                  <w:rStyle w:val="a4"/>
                  <w:rFonts w:ascii="宋体" w:eastAsia="宋体" w:hAnsi="宋体" w:cs="Segoe UI"/>
                  <w:color w:val="auto"/>
                </w:rPr>
                <w:t>top</w:t>
              </w:r>
            </w:hyperlink>
          </w:p>
        </w:tc>
      </w:tr>
      <w:tr w:rsidR="00613BB9" w:rsidRPr="00613BB9" w14:paraId="60FE87F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F848D0" w14:textId="77777777" w:rsidR="00401DBB" w:rsidRPr="00613BB9" w:rsidRDefault="00717723" w:rsidP="002C4861">
            <w:pPr>
              <w:rPr>
                <w:rFonts w:ascii="宋体" w:eastAsia="宋体" w:hAnsi="宋体" w:cs="Segoe UI"/>
              </w:rPr>
            </w:pPr>
            <w:hyperlink r:id="rId43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0E174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A0A03E" w14:textId="77777777" w:rsidR="00401DBB" w:rsidRPr="00613BB9" w:rsidRDefault="00401DBB" w:rsidP="002C4861">
            <w:pPr>
              <w:jc w:val="left"/>
              <w:rPr>
                <w:rFonts w:ascii="宋体" w:eastAsia="宋体" w:hAnsi="宋体" w:cs="Segoe UI"/>
              </w:rPr>
            </w:pPr>
            <w:r w:rsidRPr="00613BB9">
              <w:rPr>
                <w:rStyle w:val="HTML1"/>
                <w:sz w:val="20"/>
                <w:szCs w:val="20"/>
              </w:rPr>
              <w:t>:cop:</w:t>
            </w:r>
            <w:r w:rsidRPr="00613BB9">
              <w:rPr>
                <w:rFonts w:ascii="宋体" w:eastAsia="宋体" w:hAnsi="宋体" w:cs="Segoe UI"/>
              </w:rPr>
              <w:br/>
            </w:r>
            <w:r w:rsidRPr="00613BB9">
              <w:rPr>
                <w:rStyle w:val="HTML1"/>
                <w:sz w:val="20"/>
                <w:szCs w:val="20"/>
              </w:rPr>
              <w:t>:police_officer: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3038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E12ACC" w14:textId="77777777" w:rsidR="00401DBB" w:rsidRPr="00613BB9" w:rsidRDefault="00401DBB" w:rsidP="002C4861">
            <w:pPr>
              <w:jc w:val="left"/>
              <w:rPr>
                <w:rFonts w:ascii="宋体" w:eastAsia="宋体" w:hAnsi="宋体" w:cs="Segoe UI"/>
              </w:rPr>
            </w:pPr>
            <w:r w:rsidRPr="00613BB9">
              <w:rPr>
                <w:rStyle w:val="HTML1"/>
                <w:sz w:val="20"/>
                <w:szCs w:val="20"/>
              </w:rPr>
              <w:t>:policeman: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33A2F0" w14:textId="77777777" w:rsidR="00401DBB" w:rsidRPr="00613BB9" w:rsidRDefault="00717723" w:rsidP="002C4861">
            <w:pPr>
              <w:rPr>
                <w:rFonts w:ascii="宋体" w:eastAsia="宋体" w:hAnsi="宋体" w:cs="Segoe UI"/>
              </w:rPr>
            </w:pPr>
            <w:hyperlink r:id="rId435" w:anchor="table-of-contents" w:history="1">
              <w:r w:rsidR="00401DBB" w:rsidRPr="00613BB9">
                <w:rPr>
                  <w:rStyle w:val="a4"/>
                  <w:rFonts w:ascii="宋体" w:eastAsia="宋体" w:hAnsi="宋体" w:cs="Segoe UI"/>
                  <w:color w:val="auto"/>
                </w:rPr>
                <w:t>top</w:t>
              </w:r>
            </w:hyperlink>
          </w:p>
        </w:tc>
      </w:tr>
      <w:tr w:rsidR="00613BB9" w:rsidRPr="00613BB9" w14:paraId="3DB9A7D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B2B9BE" w14:textId="77777777" w:rsidR="00401DBB" w:rsidRPr="00613BB9" w:rsidRDefault="00717723" w:rsidP="002C4861">
            <w:pPr>
              <w:rPr>
                <w:rFonts w:ascii="宋体" w:eastAsia="宋体" w:hAnsi="宋体" w:cs="Segoe UI"/>
              </w:rPr>
            </w:pPr>
            <w:hyperlink r:id="rId43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8C6B8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066BD7" w14:textId="77777777" w:rsidR="00401DBB" w:rsidRPr="00613BB9" w:rsidRDefault="00401DBB" w:rsidP="002C4861">
            <w:pPr>
              <w:jc w:val="left"/>
              <w:rPr>
                <w:rFonts w:ascii="宋体" w:eastAsia="宋体" w:hAnsi="宋体" w:cs="Segoe UI"/>
              </w:rPr>
            </w:pPr>
            <w:r w:rsidRPr="00613BB9">
              <w:rPr>
                <w:rStyle w:val="HTML1"/>
                <w:sz w:val="20"/>
                <w:szCs w:val="20"/>
              </w:rPr>
              <w:t>:policewoman: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6407B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891E58" w14:textId="77777777" w:rsidR="00401DBB" w:rsidRPr="00613BB9" w:rsidRDefault="00401DBB" w:rsidP="002C4861">
            <w:pPr>
              <w:jc w:val="left"/>
              <w:rPr>
                <w:rFonts w:ascii="宋体" w:eastAsia="宋体" w:hAnsi="宋体" w:cs="Segoe UI"/>
              </w:rPr>
            </w:pPr>
            <w:r w:rsidRPr="00613BB9">
              <w:rPr>
                <w:rStyle w:val="HTML1"/>
                <w:sz w:val="20"/>
                <w:szCs w:val="20"/>
              </w:rPr>
              <w:t>:detective: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5E0383" w14:textId="77777777" w:rsidR="00401DBB" w:rsidRPr="00613BB9" w:rsidRDefault="00717723" w:rsidP="002C4861">
            <w:pPr>
              <w:rPr>
                <w:rFonts w:ascii="宋体" w:eastAsia="宋体" w:hAnsi="宋体" w:cs="Segoe UI"/>
              </w:rPr>
            </w:pPr>
            <w:hyperlink r:id="rId437" w:anchor="table-of-contents" w:history="1">
              <w:r w:rsidR="00401DBB" w:rsidRPr="00613BB9">
                <w:rPr>
                  <w:rStyle w:val="a4"/>
                  <w:rFonts w:ascii="宋体" w:eastAsia="宋体" w:hAnsi="宋体" w:cs="Segoe UI"/>
                  <w:color w:val="auto"/>
                </w:rPr>
                <w:t>top</w:t>
              </w:r>
            </w:hyperlink>
          </w:p>
        </w:tc>
      </w:tr>
      <w:tr w:rsidR="00613BB9" w:rsidRPr="00613BB9" w14:paraId="3680C63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6972B9" w14:textId="77777777" w:rsidR="00401DBB" w:rsidRPr="00613BB9" w:rsidRDefault="00717723" w:rsidP="002C4861">
            <w:pPr>
              <w:rPr>
                <w:rFonts w:ascii="宋体" w:eastAsia="宋体" w:hAnsi="宋体" w:cs="Segoe UI"/>
              </w:rPr>
            </w:pPr>
            <w:hyperlink r:id="rId43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62E7D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650BA1" w14:textId="77777777" w:rsidR="00401DBB" w:rsidRPr="00613BB9" w:rsidRDefault="00401DBB" w:rsidP="002C4861">
            <w:pPr>
              <w:jc w:val="left"/>
              <w:rPr>
                <w:rFonts w:ascii="宋体" w:eastAsia="宋体" w:hAnsi="宋体" w:cs="Segoe UI"/>
              </w:rPr>
            </w:pPr>
            <w:r w:rsidRPr="00613BB9">
              <w:rPr>
                <w:rStyle w:val="HTML1"/>
                <w:sz w:val="20"/>
                <w:szCs w:val="20"/>
              </w:rPr>
              <w:t>:male_detective: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7C083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54E39A" w14:textId="77777777" w:rsidR="00401DBB" w:rsidRPr="00613BB9" w:rsidRDefault="00401DBB" w:rsidP="002C4861">
            <w:pPr>
              <w:jc w:val="left"/>
              <w:rPr>
                <w:rFonts w:ascii="宋体" w:eastAsia="宋体" w:hAnsi="宋体" w:cs="Segoe UI"/>
              </w:rPr>
            </w:pPr>
            <w:r w:rsidRPr="00613BB9">
              <w:rPr>
                <w:rStyle w:val="HTML1"/>
                <w:sz w:val="20"/>
                <w:szCs w:val="20"/>
              </w:rPr>
              <w:t>:female_detective: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AC63E2" w14:textId="77777777" w:rsidR="00401DBB" w:rsidRPr="00613BB9" w:rsidRDefault="00717723" w:rsidP="002C4861">
            <w:pPr>
              <w:rPr>
                <w:rFonts w:ascii="宋体" w:eastAsia="宋体" w:hAnsi="宋体" w:cs="Segoe UI"/>
              </w:rPr>
            </w:pPr>
            <w:hyperlink r:id="rId439" w:anchor="table-of-contents" w:history="1">
              <w:r w:rsidR="00401DBB" w:rsidRPr="00613BB9">
                <w:rPr>
                  <w:rStyle w:val="a4"/>
                  <w:rFonts w:ascii="宋体" w:eastAsia="宋体" w:hAnsi="宋体" w:cs="Segoe UI"/>
                  <w:color w:val="auto"/>
                </w:rPr>
                <w:t>top</w:t>
              </w:r>
            </w:hyperlink>
          </w:p>
        </w:tc>
      </w:tr>
      <w:tr w:rsidR="00613BB9" w:rsidRPr="00613BB9" w14:paraId="402F79B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421D28" w14:textId="77777777" w:rsidR="00401DBB" w:rsidRPr="00613BB9" w:rsidRDefault="00717723" w:rsidP="002C4861">
            <w:pPr>
              <w:rPr>
                <w:rFonts w:ascii="宋体" w:eastAsia="宋体" w:hAnsi="宋体" w:cs="Segoe UI"/>
              </w:rPr>
            </w:pPr>
            <w:hyperlink r:id="rId44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6538D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423126" w14:textId="77777777" w:rsidR="00401DBB" w:rsidRPr="00613BB9" w:rsidRDefault="00401DBB" w:rsidP="002C4861">
            <w:pPr>
              <w:jc w:val="left"/>
              <w:rPr>
                <w:rFonts w:ascii="宋体" w:eastAsia="宋体" w:hAnsi="宋体" w:cs="Segoe UI"/>
              </w:rPr>
            </w:pPr>
            <w:r w:rsidRPr="00613BB9">
              <w:rPr>
                <w:rStyle w:val="HTML1"/>
                <w:sz w:val="20"/>
                <w:szCs w:val="20"/>
              </w:rPr>
              <w:t>:guard: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645C9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41DCC2" w14:textId="77777777" w:rsidR="00401DBB" w:rsidRPr="00613BB9" w:rsidRDefault="00401DBB" w:rsidP="002C4861">
            <w:pPr>
              <w:jc w:val="left"/>
              <w:rPr>
                <w:rFonts w:ascii="宋体" w:eastAsia="宋体" w:hAnsi="宋体" w:cs="Segoe UI"/>
              </w:rPr>
            </w:pPr>
            <w:r w:rsidRPr="00613BB9">
              <w:rPr>
                <w:rStyle w:val="HTML1"/>
                <w:sz w:val="20"/>
                <w:szCs w:val="20"/>
              </w:rPr>
              <w:t>:guardsman: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BEE3A2" w14:textId="77777777" w:rsidR="00401DBB" w:rsidRPr="00613BB9" w:rsidRDefault="00717723" w:rsidP="002C4861">
            <w:pPr>
              <w:rPr>
                <w:rFonts w:ascii="宋体" w:eastAsia="宋体" w:hAnsi="宋体" w:cs="Segoe UI"/>
              </w:rPr>
            </w:pPr>
            <w:hyperlink r:id="rId441" w:anchor="table-of-contents" w:history="1">
              <w:r w:rsidR="00401DBB" w:rsidRPr="00613BB9">
                <w:rPr>
                  <w:rStyle w:val="a4"/>
                  <w:rFonts w:ascii="宋体" w:eastAsia="宋体" w:hAnsi="宋体" w:cs="Segoe UI"/>
                  <w:color w:val="auto"/>
                </w:rPr>
                <w:t>top</w:t>
              </w:r>
            </w:hyperlink>
          </w:p>
        </w:tc>
      </w:tr>
      <w:tr w:rsidR="00613BB9" w:rsidRPr="00613BB9" w14:paraId="3D49E40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5D66B3" w14:textId="77777777" w:rsidR="00401DBB" w:rsidRPr="00613BB9" w:rsidRDefault="00717723" w:rsidP="002C4861">
            <w:pPr>
              <w:rPr>
                <w:rFonts w:ascii="宋体" w:eastAsia="宋体" w:hAnsi="宋体" w:cs="Segoe UI"/>
              </w:rPr>
            </w:pPr>
            <w:hyperlink r:id="rId44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39DF9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432906" w14:textId="77777777" w:rsidR="00401DBB" w:rsidRPr="00613BB9" w:rsidRDefault="00401DBB" w:rsidP="002C4861">
            <w:pPr>
              <w:jc w:val="left"/>
              <w:rPr>
                <w:rFonts w:ascii="宋体" w:eastAsia="宋体" w:hAnsi="宋体" w:cs="Segoe UI"/>
              </w:rPr>
            </w:pPr>
            <w:r w:rsidRPr="00613BB9">
              <w:rPr>
                <w:rStyle w:val="HTML1"/>
                <w:sz w:val="20"/>
                <w:szCs w:val="20"/>
              </w:rPr>
              <w:t>:guardswoman: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89B97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9D3F2F" w14:textId="77777777" w:rsidR="00401DBB" w:rsidRPr="00613BB9" w:rsidRDefault="00401DBB" w:rsidP="002C4861">
            <w:pPr>
              <w:jc w:val="left"/>
              <w:rPr>
                <w:rFonts w:ascii="宋体" w:eastAsia="宋体" w:hAnsi="宋体" w:cs="Segoe UI"/>
              </w:rPr>
            </w:pPr>
            <w:r w:rsidRPr="00613BB9">
              <w:rPr>
                <w:rStyle w:val="HTML1"/>
                <w:sz w:val="20"/>
                <w:szCs w:val="20"/>
              </w:rPr>
              <w:t>:construction_worker: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8DBAF4" w14:textId="77777777" w:rsidR="00401DBB" w:rsidRPr="00613BB9" w:rsidRDefault="00717723" w:rsidP="002C4861">
            <w:pPr>
              <w:rPr>
                <w:rFonts w:ascii="宋体" w:eastAsia="宋体" w:hAnsi="宋体" w:cs="Segoe UI"/>
              </w:rPr>
            </w:pPr>
            <w:hyperlink r:id="rId443" w:anchor="table-of-contents" w:history="1">
              <w:r w:rsidR="00401DBB" w:rsidRPr="00613BB9">
                <w:rPr>
                  <w:rStyle w:val="a4"/>
                  <w:rFonts w:ascii="宋体" w:eastAsia="宋体" w:hAnsi="宋体" w:cs="Segoe UI"/>
                  <w:color w:val="auto"/>
                </w:rPr>
                <w:t>top</w:t>
              </w:r>
            </w:hyperlink>
          </w:p>
        </w:tc>
      </w:tr>
      <w:tr w:rsidR="00613BB9" w:rsidRPr="00613BB9" w14:paraId="19196C6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BEB684" w14:textId="77777777" w:rsidR="00401DBB" w:rsidRPr="00613BB9" w:rsidRDefault="00717723" w:rsidP="002C4861">
            <w:pPr>
              <w:rPr>
                <w:rFonts w:ascii="宋体" w:eastAsia="宋体" w:hAnsi="宋体" w:cs="Segoe UI"/>
              </w:rPr>
            </w:pPr>
            <w:hyperlink r:id="rId44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6CC01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21FE8" w14:textId="77777777" w:rsidR="00401DBB" w:rsidRPr="00613BB9" w:rsidRDefault="00401DBB" w:rsidP="002C4861">
            <w:pPr>
              <w:jc w:val="left"/>
              <w:rPr>
                <w:rFonts w:ascii="宋体" w:eastAsia="宋体" w:hAnsi="宋体" w:cs="Segoe UI"/>
              </w:rPr>
            </w:pPr>
            <w:r w:rsidRPr="00613BB9">
              <w:rPr>
                <w:rStyle w:val="HTML1"/>
                <w:sz w:val="20"/>
                <w:szCs w:val="20"/>
              </w:rPr>
              <w:t>:construction_worker_man: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5EA9F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AB931F" w14:textId="77777777" w:rsidR="00401DBB" w:rsidRPr="00613BB9" w:rsidRDefault="00401DBB" w:rsidP="002C4861">
            <w:pPr>
              <w:jc w:val="left"/>
              <w:rPr>
                <w:rFonts w:ascii="宋体" w:eastAsia="宋体" w:hAnsi="宋体" w:cs="Segoe UI"/>
              </w:rPr>
            </w:pPr>
            <w:r w:rsidRPr="00613BB9">
              <w:rPr>
                <w:rStyle w:val="HTML1"/>
                <w:sz w:val="20"/>
                <w:szCs w:val="20"/>
              </w:rPr>
              <w:t>:construction_worker_woman: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37CF53" w14:textId="77777777" w:rsidR="00401DBB" w:rsidRPr="00613BB9" w:rsidRDefault="00717723" w:rsidP="002C4861">
            <w:pPr>
              <w:rPr>
                <w:rFonts w:ascii="宋体" w:eastAsia="宋体" w:hAnsi="宋体" w:cs="Segoe UI"/>
              </w:rPr>
            </w:pPr>
            <w:hyperlink r:id="rId445" w:anchor="table-of-contents" w:history="1">
              <w:r w:rsidR="00401DBB" w:rsidRPr="00613BB9">
                <w:rPr>
                  <w:rStyle w:val="a4"/>
                  <w:rFonts w:ascii="宋体" w:eastAsia="宋体" w:hAnsi="宋体" w:cs="Segoe UI"/>
                  <w:color w:val="auto"/>
                </w:rPr>
                <w:t>top</w:t>
              </w:r>
            </w:hyperlink>
          </w:p>
        </w:tc>
      </w:tr>
      <w:tr w:rsidR="00613BB9" w:rsidRPr="00613BB9" w14:paraId="2711883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61AA86" w14:textId="77777777" w:rsidR="00401DBB" w:rsidRPr="00613BB9" w:rsidRDefault="00717723" w:rsidP="002C4861">
            <w:pPr>
              <w:rPr>
                <w:rFonts w:ascii="宋体" w:eastAsia="宋体" w:hAnsi="宋体" w:cs="Segoe UI"/>
              </w:rPr>
            </w:pPr>
            <w:hyperlink r:id="rId44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D7CC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CBDFC0" w14:textId="77777777" w:rsidR="00401DBB" w:rsidRPr="00613BB9" w:rsidRDefault="00401DBB" w:rsidP="002C4861">
            <w:pPr>
              <w:jc w:val="left"/>
              <w:rPr>
                <w:rFonts w:ascii="宋体" w:eastAsia="宋体" w:hAnsi="宋体" w:cs="Segoe UI"/>
              </w:rPr>
            </w:pPr>
            <w:r w:rsidRPr="00613BB9">
              <w:rPr>
                <w:rStyle w:val="HTML1"/>
                <w:sz w:val="20"/>
                <w:szCs w:val="20"/>
              </w:rPr>
              <w:t>:prince: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539F8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1B71D4" w14:textId="77777777" w:rsidR="00401DBB" w:rsidRPr="00613BB9" w:rsidRDefault="00401DBB" w:rsidP="002C4861">
            <w:pPr>
              <w:jc w:val="left"/>
              <w:rPr>
                <w:rFonts w:ascii="宋体" w:eastAsia="宋体" w:hAnsi="宋体" w:cs="Segoe UI"/>
              </w:rPr>
            </w:pPr>
            <w:r w:rsidRPr="00613BB9">
              <w:rPr>
                <w:rStyle w:val="HTML1"/>
                <w:sz w:val="20"/>
                <w:szCs w:val="20"/>
              </w:rPr>
              <w:t>:princess: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EABAEA" w14:textId="77777777" w:rsidR="00401DBB" w:rsidRPr="00613BB9" w:rsidRDefault="00717723" w:rsidP="002C4861">
            <w:pPr>
              <w:rPr>
                <w:rFonts w:ascii="宋体" w:eastAsia="宋体" w:hAnsi="宋体" w:cs="Segoe UI"/>
              </w:rPr>
            </w:pPr>
            <w:hyperlink r:id="rId447" w:anchor="table-of-contents" w:history="1">
              <w:r w:rsidR="00401DBB" w:rsidRPr="00613BB9">
                <w:rPr>
                  <w:rStyle w:val="a4"/>
                  <w:rFonts w:ascii="宋体" w:eastAsia="宋体" w:hAnsi="宋体" w:cs="Segoe UI"/>
                  <w:color w:val="auto"/>
                </w:rPr>
                <w:t>top</w:t>
              </w:r>
            </w:hyperlink>
          </w:p>
        </w:tc>
      </w:tr>
      <w:tr w:rsidR="00613BB9" w:rsidRPr="00613BB9" w14:paraId="2DC9CEA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A44EEB" w14:textId="77777777" w:rsidR="00401DBB" w:rsidRPr="00613BB9" w:rsidRDefault="00717723" w:rsidP="002C4861">
            <w:pPr>
              <w:rPr>
                <w:rFonts w:ascii="宋体" w:eastAsia="宋体" w:hAnsi="宋体" w:cs="Segoe UI"/>
              </w:rPr>
            </w:pPr>
            <w:hyperlink r:id="rId44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74878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7F3C8D" w14:textId="77777777" w:rsidR="00401DBB" w:rsidRPr="00613BB9" w:rsidRDefault="00401DBB" w:rsidP="002C4861">
            <w:pPr>
              <w:jc w:val="left"/>
              <w:rPr>
                <w:rFonts w:ascii="宋体" w:eastAsia="宋体" w:hAnsi="宋体" w:cs="Segoe UI"/>
              </w:rPr>
            </w:pPr>
            <w:r w:rsidRPr="00613BB9">
              <w:rPr>
                <w:rStyle w:val="HTML1"/>
                <w:sz w:val="20"/>
                <w:szCs w:val="20"/>
              </w:rPr>
              <w:t>:person_with_turban: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42BB2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12770C" w14:textId="77777777" w:rsidR="00401DBB" w:rsidRPr="00613BB9" w:rsidRDefault="00401DBB" w:rsidP="002C4861">
            <w:pPr>
              <w:jc w:val="left"/>
              <w:rPr>
                <w:rFonts w:ascii="宋体" w:eastAsia="宋体" w:hAnsi="宋体" w:cs="Segoe UI"/>
              </w:rPr>
            </w:pPr>
            <w:r w:rsidRPr="00613BB9">
              <w:rPr>
                <w:rStyle w:val="HTML1"/>
                <w:sz w:val="20"/>
                <w:szCs w:val="20"/>
              </w:rPr>
              <w:t>:man_with_turban: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6DE3D2" w14:textId="77777777" w:rsidR="00401DBB" w:rsidRPr="00613BB9" w:rsidRDefault="00717723" w:rsidP="002C4861">
            <w:pPr>
              <w:rPr>
                <w:rFonts w:ascii="宋体" w:eastAsia="宋体" w:hAnsi="宋体" w:cs="Segoe UI"/>
              </w:rPr>
            </w:pPr>
            <w:hyperlink r:id="rId449" w:anchor="table-of-contents" w:history="1">
              <w:r w:rsidR="00401DBB" w:rsidRPr="00613BB9">
                <w:rPr>
                  <w:rStyle w:val="a4"/>
                  <w:rFonts w:ascii="宋体" w:eastAsia="宋体" w:hAnsi="宋体" w:cs="Segoe UI"/>
                  <w:color w:val="auto"/>
                </w:rPr>
                <w:t>top</w:t>
              </w:r>
            </w:hyperlink>
          </w:p>
        </w:tc>
      </w:tr>
      <w:tr w:rsidR="00613BB9" w:rsidRPr="00613BB9" w14:paraId="6C96D87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0A7F17" w14:textId="77777777" w:rsidR="00401DBB" w:rsidRPr="00613BB9" w:rsidRDefault="00717723" w:rsidP="002C4861">
            <w:pPr>
              <w:rPr>
                <w:rFonts w:ascii="宋体" w:eastAsia="宋体" w:hAnsi="宋体" w:cs="Segoe UI"/>
              </w:rPr>
            </w:pPr>
            <w:hyperlink r:id="rId45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BA70B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822040" w14:textId="77777777" w:rsidR="00401DBB" w:rsidRPr="00613BB9" w:rsidRDefault="00401DBB" w:rsidP="002C4861">
            <w:pPr>
              <w:jc w:val="left"/>
              <w:rPr>
                <w:rFonts w:ascii="宋体" w:eastAsia="宋体" w:hAnsi="宋体" w:cs="Segoe UI"/>
              </w:rPr>
            </w:pPr>
            <w:r w:rsidRPr="00613BB9">
              <w:rPr>
                <w:rStyle w:val="HTML1"/>
                <w:sz w:val="20"/>
                <w:szCs w:val="20"/>
              </w:rPr>
              <w:t>:woman_with_turban: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1C0AF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DCBBA1" w14:textId="77777777" w:rsidR="00401DBB" w:rsidRPr="00613BB9" w:rsidRDefault="00401DBB" w:rsidP="002C4861">
            <w:pPr>
              <w:jc w:val="left"/>
              <w:rPr>
                <w:rFonts w:ascii="宋体" w:eastAsia="宋体" w:hAnsi="宋体" w:cs="Segoe UI"/>
              </w:rPr>
            </w:pPr>
            <w:r w:rsidRPr="00613BB9">
              <w:rPr>
                <w:rStyle w:val="HTML1"/>
                <w:sz w:val="20"/>
                <w:szCs w:val="20"/>
              </w:rPr>
              <w:t>:man_with_gua_pi_mao: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1707E5" w14:textId="77777777" w:rsidR="00401DBB" w:rsidRPr="00613BB9" w:rsidRDefault="00717723" w:rsidP="002C4861">
            <w:pPr>
              <w:rPr>
                <w:rFonts w:ascii="宋体" w:eastAsia="宋体" w:hAnsi="宋体" w:cs="Segoe UI"/>
              </w:rPr>
            </w:pPr>
            <w:hyperlink r:id="rId451" w:anchor="table-of-contents" w:history="1">
              <w:r w:rsidR="00401DBB" w:rsidRPr="00613BB9">
                <w:rPr>
                  <w:rStyle w:val="a4"/>
                  <w:rFonts w:ascii="宋体" w:eastAsia="宋体" w:hAnsi="宋体" w:cs="Segoe UI"/>
                  <w:color w:val="auto"/>
                </w:rPr>
                <w:t>top</w:t>
              </w:r>
            </w:hyperlink>
          </w:p>
        </w:tc>
      </w:tr>
      <w:tr w:rsidR="00613BB9" w:rsidRPr="00613BB9" w14:paraId="2C52E13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FC6729" w14:textId="77777777" w:rsidR="00401DBB" w:rsidRPr="00613BB9" w:rsidRDefault="00717723" w:rsidP="002C4861">
            <w:pPr>
              <w:rPr>
                <w:rFonts w:ascii="宋体" w:eastAsia="宋体" w:hAnsi="宋体" w:cs="Segoe UI"/>
              </w:rPr>
            </w:pPr>
            <w:hyperlink r:id="rId45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0E86C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5670DD" w14:textId="77777777" w:rsidR="00401DBB" w:rsidRPr="00613BB9" w:rsidRDefault="00401DBB" w:rsidP="002C4861">
            <w:pPr>
              <w:jc w:val="left"/>
              <w:rPr>
                <w:rFonts w:ascii="宋体" w:eastAsia="宋体" w:hAnsi="宋体" w:cs="Segoe UI"/>
              </w:rPr>
            </w:pPr>
            <w:r w:rsidRPr="00613BB9">
              <w:rPr>
                <w:rStyle w:val="HTML1"/>
                <w:sz w:val="20"/>
                <w:szCs w:val="20"/>
              </w:rPr>
              <w:t>:woman_with_headscarf: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4BB0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F704C8" w14:textId="77777777" w:rsidR="00401DBB" w:rsidRPr="00613BB9" w:rsidRDefault="00401DBB" w:rsidP="002C4861">
            <w:pPr>
              <w:jc w:val="left"/>
              <w:rPr>
                <w:rFonts w:ascii="宋体" w:eastAsia="宋体" w:hAnsi="宋体" w:cs="Segoe UI"/>
              </w:rPr>
            </w:pPr>
            <w:r w:rsidRPr="00613BB9">
              <w:rPr>
                <w:rStyle w:val="HTML1"/>
                <w:sz w:val="20"/>
                <w:szCs w:val="20"/>
              </w:rPr>
              <w:t>:man_in_tuxedo: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7F4A52" w14:textId="77777777" w:rsidR="00401DBB" w:rsidRPr="00613BB9" w:rsidRDefault="00717723" w:rsidP="002C4861">
            <w:pPr>
              <w:rPr>
                <w:rFonts w:ascii="宋体" w:eastAsia="宋体" w:hAnsi="宋体" w:cs="Segoe UI"/>
              </w:rPr>
            </w:pPr>
            <w:hyperlink r:id="rId453" w:anchor="table-of-contents" w:history="1">
              <w:r w:rsidR="00401DBB" w:rsidRPr="00613BB9">
                <w:rPr>
                  <w:rStyle w:val="a4"/>
                  <w:rFonts w:ascii="宋体" w:eastAsia="宋体" w:hAnsi="宋体" w:cs="Segoe UI"/>
                  <w:color w:val="auto"/>
                </w:rPr>
                <w:t>top</w:t>
              </w:r>
            </w:hyperlink>
          </w:p>
        </w:tc>
      </w:tr>
      <w:tr w:rsidR="00613BB9" w:rsidRPr="00613BB9" w14:paraId="1B50F25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96C204" w14:textId="77777777" w:rsidR="00401DBB" w:rsidRPr="00613BB9" w:rsidRDefault="00717723" w:rsidP="002C4861">
            <w:pPr>
              <w:rPr>
                <w:rFonts w:ascii="宋体" w:eastAsia="宋体" w:hAnsi="宋体" w:cs="Segoe UI"/>
              </w:rPr>
            </w:pPr>
            <w:hyperlink r:id="rId45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9DCE6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04DD33" w14:textId="77777777" w:rsidR="00401DBB" w:rsidRPr="00613BB9" w:rsidRDefault="00401DBB" w:rsidP="002C4861">
            <w:pPr>
              <w:jc w:val="left"/>
              <w:rPr>
                <w:rFonts w:ascii="宋体" w:eastAsia="宋体" w:hAnsi="宋体" w:cs="Segoe UI"/>
              </w:rPr>
            </w:pPr>
            <w:r w:rsidRPr="00613BB9">
              <w:rPr>
                <w:rStyle w:val="HTML1"/>
                <w:sz w:val="20"/>
                <w:szCs w:val="20"/>
              </w:rPr>
              <w:t>:bride_with_veil: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6E7E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1ABAC5" w14:textId="77777777" w:rsidR="00401DBB" w:rsidRPr="00613BB9" w:rsidRDefault="00401DBB" w:rsidP="002C4861">
            <w:pPr>
              <w:jc w:val="left"/>
              <w:rPr>
                <w:rFonts w:ascii="宋体" w:eastAsia="宋体" w:hAnsi="宋体" w:cs="Segoe UI"/>
              </w:rPr>
            </w:pPr>
            <w:r w:rsidRPr="00613BB9">
              <w:rPr>
                <w:rStyle w:val="HTML1"/>
                <w:sz w:val="20"/>
                <w:szCs w:val="20"/>
              </w:rPr>
              <w:t>:pregnant_woman: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7BE019" w14:textId="77777777" w:rsidR="00401DBB" w:rsidRPr="00613BB9" w:rsidRDefault="00717723" w:rsidP="002C4861">
            <w:pPr>
              <w:rPr>
                <w:rFonts w:ascii="宋体" w:eastAsia="宋体" w:hAnsi="宋体" w:cs="Segoe UI"/>
              </w:rPr>
            </w:pPr>
            <w:hyperlink r:id="rId455" w:anchor="table-of-contents" w:history="1">
              <w:r w:rsidR="00401DBB" w:rsidRPr="00613BB9">
                <w:rPr>
                  <w:rStyle w:val="a4"/>
                  <w:rFonts w:ascii="宋体" w:eastAsia="宋体" w:hAnsi="宋体" w:cs="Segoe UI"/>
                  <w:color w:val="auto"/>
                </w:rPr>
                <w:t>top</w:t>
              </w:r>
            </w:hyperlink>
          </w:p>
        </w:tc>
      </w:tr>
      <w:tr w:rsidR="00613BB9" w:rsidRPr="00613BB9" w14:paraId="0907BB4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6D52CA" w14:textId="77777777" w:rsidR="00401DBB" w:rsidRPr="00613BB9" w:rsidRDefault="00717723" w:rsidP="002C4861">
            <w:pPr>
              <w:rPr>
                <w:rFonts w:ascii="宋体" w:eastAsia="宋体" w:hAnsi="宋体" w:cs="Segoe UI"/>
              </w:rPr>
            </w:pPr>
            <w:hyperlink r:id="rId45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0DD3C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82E65E" w14:textId="77777777" w:rsidR="00401DBB" w:rsidRPr="00613BB9" w:rsidRDefault="00401DBB" w:rsidP="002C4861">
            <w:pPr>
              <w:jc w:val="left"/>
              <w:rPr>
                <w:rFonts w:ascii="宋体" w:eastAsia="宋体" w:hAnsi="宋体" w:cs="Segoe UI"/>
              </w:rPr>
            </w:pPr>
            <w:r w:rsidRPr="00613BB9">
              <w:rPr>
                <w:rStyle w:val="HTML1"/>
                <w:sz w:val="20"/>
                <w:szCs w:val="20"/>
              </w:rPr>
              <w:t>:breast_feeding: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CC72E5"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60B7B9"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7509DA" w14:textId="77777777" w:rsidR="00401DBB" w:rsidRPr="00613BB9" w:rsidRDefault="00717723" w:rsidP="002C4861">
            <w:pPr>
              <w:rPr>
                <w:rFonts w:ascii="宋体" w:eastAsia="宋体" w:hAnsi="宋体" w:cs="Segoe UI"/>
                <w:sz w:val="24"/>
                <w:szCs w:val="24"/>
              </w:rPr>
            </w:pPr>
            <w:hyperlink r:id="rId457" w:anchor="table-of-contents" w:history="1">
              <w:r w:rsidR="00401DBB" w:rsidRPr="00613BB9">
                <w:rPr>
                  <w:rStyle w:val="a4"/>
                  <w:rFonts w:ascii="宋体" w:eastAsia="宋体" w:hAnsi="宋体" w:cs="Segoe UI"/>
                  <w:color w:val="auto"/>
                </w:rPr>
                <w:t>top</w:t>
              </w:r>
            </w:hyperlink>
          </w:p>
        </w:tc>
      </w:tr>
    </w:tbl>
    <w:p w14:paraId="08A8466C" w14:textId="77777777" w:rsidR="00401DBB" w:rsidRPr="00613BB9" w:rsidRDefault="00401DBB" w:rsidP="00401DBB">
      <w:pPr>
        <w:pStyle w:val="4"/>
        <w:rPr>
          <w:rFonts w:ascii="宋体" w:eastAsia="宋体" w:hAnsi="宋体" w:cs="Segoe UI"/>
        </w:rPr>
      </w:pPr>
      <w:bookmarkStart w:id="119" w:name="_Toc46394736"/>
      <w:r w:rsidRPr="00613BB9">
        <w:rPr>
          <w:rFonts w:ascii="宋体" w:eastAsia="宋体" w:hAnsi="宋体" w:cs="Segoe UI"/>
        </w:rPr>
        <w:t>Person Fantasy</w:t>
      </w:r>
      <w:bookmarkEnd w:id="119"/>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445"/>
        <w:gridCol w:w="1451"/>
        <w:gridCol w:w="4899"/>
        <w:gridCol w:w="1451"/>
        <w:gridCol w:w="4489"/>
        <w:gridCol w:w="1445"/>
      </w:tblGrid>
      <w:tr w:rsidR="00613BB9" w:rsidRPr="00613BB9" w14:paraId="6243A431"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A2567B"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DC7DD6"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D4235B"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5D1EC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72403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15B168" w14:textId="77777777" w:rsidR="00401DBB" w:rsidRPr="00613BB9" w:rsidRDefault="00401DBB" w:rsidP="002C4861">
            <w:pPr>
              <w:spacing w:after="240"/>
              <w:jc w:val="center"/>
              <w:rPr>
                <w:rFonts w:ascii="宋体" w:eastAsia="宋体" w:hAnsi="宋体" w:cs="Segoe UI"/>
                <w:b/>
                <w:bCs/>
              </w:rPr>
            </w:pPr>
          </w:p>
        </w:tc>
      </w:tr>
      <w:tr w:rsidR="00613BB9" w:rsidRPr="00613BB9" w14:paraId="013D829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FEDB98" w14:textId="77777777" w:rsidR="00401DBB" w:rsidRPr="00613BB9" w:rsidRDefault="00717723" w:rsidP="002C4861">
            <w:pPr>
              <w:spacing w:after="240"/>
              <w:jc w:val="left"/>
              <w:rPr>
                <w:rFonts w:ascii="宋体" w:eastAsia="宋体" w:hAnsi="宋体" w:cs="Segoe UI"/>
                <w:sz w:val="24"/>
                <w:szCs w:val="24"/>
              </w:rPr>
            </w:pPr>
            <w:hyperlink r:id="rId45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3B305B"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BB009A" w14:textId="77777777" w:rsidR="00401DBB" w:rsidRPr="00613BB9" w:rsidRDefault="00401DBB" w:rsidP="002C4861">
            <w:pPr>
              <w:jc w:val="left"/>
              <w:rPr>
                <w:rFonts w:ascii="宋体" w:eastAsia="宋体" w:hAnsi="宋体" w:cs="Segoe UI"/>
              </w:rPr>
            </w:pPr>
            <w:r w:rsidRPr="00613BB9">
              <w:rPr>
                <w:rStyle w:val="HTML1"/>
                <w:sz w:val="20"/>
                <w:szCs w:val="20"/>
              </w:rPr>
              <w:t>:angel: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13033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6F24B4" w14:textId="77777777" w:rsidR="00401DBB" w:rsidRPr="00613BB9" w:rsidRDefault="00401DBB" w:rsidP="002C4861">
            <w:pPr>
              <w:jc w:val="left"/>
              <w:rPr>
                <w:rFonts w:ascii="宋体" w:eastAsia="宋体" w:hAnsi="宋体" w:cs="Segoe UI"/>
              </w:rPr>
            </w:pPr>
            <w:r w:rsidRPr="00613BB9">
              <w:rPr>
                <w:rStyle w:val="HTML1"/>
                <w:sz w:val="20"/>
                <w:szCs w:val="20"/>
              </w:rPr>
              <w:t>:santa: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DFF16C" w14:textId="77777777" w:rsidR="00401DBB" w:rsidRPr="00613BB9" w:rsidRDefault="00717723" w:rsidP="002C4861">
            <w:pPr>
              <w:rPr>
                <w:rFonts w:ascii="宋体" w:eastAsia="宋体" w:hAnsi="宋体" w:cs="Segoe UI"/>
              </w:rPr>
            </w:pPr>
            <w:hyperlink r:id="rId459" w:anchor="table-of-contents" w:history="1">
              <w:r w:rsidR="00401DBB" w:rsidRPr="00613BB9">
                <w:rPr>
                  <w:rStyle w:val="a4"/>
                  <w:rFonts w:ascii="宋体" w:eastAsia="宋体" w:hAnsi="宋体" w:cs="Segoe UI"/>
                  <w:color w:val="auto"/>
                </w:rPr>
                <w:t>top</w:t>
              </w:r>
            </w:hyperlink>
          </w:p>
        </w:tc>
      </w:tr>
      <w:tr w:rsidR="00613BB9" w:rsidRPr="00613BB9" w14:paraId="7E76120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C7CA33" w14:textId="77777777" w:rsidR="00401DBB" w:rsidRPr="00613BB9" w:rsidRDefault="00717723" w:rsidP="002C4861">
            <w:pPr>
              <w:rPr>
                <w:rFonts w:ascii="宋体" w:eastAsia="宋体" w:hAnsi="宋体" w:cs="Segoe UI"/>
              </w:rPr>
            </w:pPr>
            <w:hyperlink r:id="rId46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A4DD3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C798C1" w14:textId="77777777" w:rsidR="00401DBB" w:rsidRPr="00613BB9" w:rsidRDefault="00401DBB" w:rsidP="002C4861">
            <w:pPr>
              <w:jc w:val="left"/>
              <w:rPr>
                <w:rFonts w:ascii="宋体" w:eastAsia="宋体" w:hAnsi="宋体" w:cs="Segoe UI"/>
              </w:rPr>
            </w:pPr>
            <w:r w:rsidRPr="00613BB9">
              <w:rPr>
                <w:rStyle w:val="HTML1"/>
                <w:sz w:val="20"/>
                <w:szCs w:val="20"/>
              </w:rPr>
              <w:t>:mrs_claus: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3BF96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C632D" w14:textId="77777777" w:rsidR="00401DBB" w:rsidRPr="00613BB9" w:rsidRDefault="00401DBB" w:rsidP="002C4861">
            <w:pPr>
              <w:jc w:val="left"/>
              <w:rPr>
                <w:rFonts w:ascii="宋体" w:eastAsia="宋体" w:hAnsi="宋体" w:cs="Segoe UI"/>
              </w:rPr>
            </w:pPr>
            <w:r w:rsidRPr="00613BB9">
              <w:rPr>
                <w:rStyle w:val="HTML1"/>
                <w:sz w:val="20"/>
                <w:szCs w:val="20"/>
              </w:rPr>
              <w:t>:superhero: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D57F01" w14:textId="77777777" w:rsidR="00401DBB" w:rsidRPr="00613BB9" w:rsidRDefault="00717723" w:rsidP="002C4861">
            <w:pPr>
              <w:rPr>
                <w:rFonts w:ascii="宋体" w:eastAsia="宋体" w:hAnsi="宋体" w:cs="Segoe UI"/>
              </w:rPr>
            </w:pPr>
            <w:hyperlink r:id="rId461" w:anchor="table-of-contents" w:history="1">
              <w:r w:rsidR="00401DBB" w:rsidRPr="00613BB9">
                <w:rPr>
                  <w:rStyle w:val="a4"/>
                  <w:rFonts w:ascii="宋体" w:eastAsia="宋体" w:hAnsi="宋体" w:cs="Segoe UI"/>
                  <w:color w:val="auto"/>
                </w:rPr>
                <w:t>top</w:t>
              </w:r>
            </w:hyperlink>
          </w:p>
        </w:tc>
      </w:tr>
      <w:tr w:rsidR="00613BB9" w:rsidRPr="00613BB9" w14:paraId="3FDEB03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9F112E" w14:textId="77777777" w:rsidR="00401DBB" w:rsidRPr="00613BB9" w:rsidRDefault="00717723" w:rsidP="002C4861">
            <w:pPr>
              <w:rPr>
                <w:rFonts w:ascii="宋体" w:eastAsia="宋体" w:hAnsi="宋体" w:cs="Segoe UI"/>
              </w:rPr>
            </w:pPr>
            <w:hyperlink r:id="rId46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62DBD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97AD0E" w14:textId="77777777" w:rsidR="00401DBB" w:rsidRPr="00613BB9" w:rsidRDefault="00401DBB" w:rsidP="002C4861">
            <w:pPr>
              <w:jc w:val="left"/>
              <w:rPr>
                <w:rFonts w:ascii="宋体" w:eastAsia="宋体" w:hAnsi="宋体" w:cs="Segoe UI"/>
              </w:rPr>
            </w:pPr>
            <w:r w:rsidRPr="00613BB9">
              <w:rPr>
                <w:rStyle w:val="HTML1"/>
                <w:sz w:val="20"/>
                <w:szCs w:val="20"/>
              </w:rPr>
              <w:t>:superhero_man: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D6BA8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BF32C7" w14:textId="77777777" w:rsidR="00401DBB" w:rsidRPr="00613BB9" w:rsidRDefault="00401DBB" w:rsidP="002C4861">
            <w:pPr>
              <w:jc w:val="left"/>
              <w:rPr>
                <w:rFonts w:ascii="宋体" w:eastAsia="宋体" w:hAnsi="宋体" w:cs="Segoe UI"/>
              </w:rPr>
            </w:pPr>
            <w:r w:rsidRPr="00613BB9">
              <w:rPr>
                <w:rStyle w:val="HTML1"/>
                <w:sz w:val="20"/>
                <w:szCs w:val="20"/>
              </w:rPr>
              <w:t>:superhero_woman: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0BAC53" w14:textId="77777777" w:rsidR="00401DBB" w:rsidRPr="00613BB9" w:rsidRDefault="00717723" w:rsidP="002C4861">
            <w:pPr>
              <w:rPr>
                <w:rFonts w:ascii="宋体" w:eastAsia="宋体" w:hAnsi="宋体" w:cs="Segoe UI"/>
              </w:rPr>
            </w:pPr>
            <w:hyperlink r:id="rId463" w:anchor="table-of-contents" w:history="1">
              <w:r w:rsidR="00401DBB" w:rsidRPr="00613BB9">
                <w:rPr>
                  <w:rStyle w:val="a4"/>
                  <w:rFonts w:ascii="宋体" w:eastAsia="宋体" w:hAnsi="宋体" w:cs="Segoe UI"/>
                  <w:color w:val="auto"/>
                </w:rPr>
                <w:t>top</w:t>
              </w:r>
            </w:hyperlink>
          </w:p>
        </w:tc>
      </w:tr>
      <w:tr w:rsidR="00613BB9" w:rsidRPr="00613BB9" w14:paraId="30811C7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19F894" w14:textId="77777777" w:rsidR="00401DBB" w:rsidRPr="00613BB9" w:rsidRDefault="00717723" w:rsidP="002C4861">
            <w:pPr>
              <w:rPr>
                <w:rFonts w:ascii="宋体" w:eastAsia="宋体" w:hAnsi="宋体" w:cs="Segoe UI"/>
              </w:rPr>
            </w:pPr>
            <w:hyperlink r:id="rId46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6229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05E8E" w14:textId="77777777" w:rsidR="00401DBB" w:rsidRPr="00613BB9" w:rsidRDefault="00401DBB" w:rsidP="002C4861">
            <w:pPr>
              <w:jc w:val="left"/>
              <w:rPr>
                <w:rFonts w:ascii="宋体" w:eastAsia="宋体" w:hAnsi="宋体" w:cs="Segoe UI"/>
              </w:rPr>
            </w:pPr>
            <w:r w:rsidRPr="00613BB9">
              <w:rPr>
                <w:rStyle w:val="HTML1"/>
                <w:sz w:val="20"/>
                <w:szCs w:val="20"/>
              </w:rPr>
              <w:t>:supervillain: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C854A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65BB61" w14:textId="77777777" w:rsidR="00401DBB" w:rsidRPr="00613BB9" w:rsidRDefault="00401DBB" w:rsidP="002C4861">
            <w:pPr>
              <w:jc w:val="left"/>
              <w:rPr>
                <w:rFonts w:ascii="宋体" w:eastAsia="宋体" w:hAnsi="宋体" w:cs="Segoe UI"/>
              </w:rPr>
            </w:pPr>
            <w:r w:rsidRPr="00613BB9">
              <w:rPr>
                <w:rStyle w:val="HTML1"/>
                <w:sz w:val="20"/>
                <w:szCs w:val="20"/>
              </w:rPr>
              <w:t>:supervillain_man: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D2512E" w14:textId="77777777" w:rsidR="00401DBB" w:rsidRPr="00613BB9" w:rsidRDefault="00717723" w:rsidP="002C4861">
            <w:pPr>
              <w:rPr>
                <w:rFonts w:ascii="宋体" w:eastAsia="宋体" w:hAnsi="宋体" w:cs="Segoe UI"/>
              </w:rPr>
            </w:pPr>
            <w:hyperlink r:id="rId465" w:anchor="table-of-contents" w:history="1">
              <w:r w:rsidR="00401DBB" w:rsidRPr="00613BB9">
                <w:rPr>
                  <w:rStyle w:val="a4"/>
                  <w:rFonts w:ascii="宋体" w:eastAsia="宋体" w:hAnsi="宋体" w:cs="Segoe UI"/>
                  <w:color w:val="auto"/>
                </w:rPr>
                <w:t>top</w:t>
              </w:r>
            </w:hyperlink>
          </w:p>
        </w:tc>
      </w:tr>
      <w:tr w:rsidR="00613BB9" w:rsidRPr="00613BB9" w14:paraId="207C8D6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2ECBE3" w14:textId="77777777" w:rsidR="00401DBB" w:rsidRPr="00613BB9" w:rsidRDefault="00717723" w:rsidP="002C4861">
            <w:pPr>
              <w:rPr>
                <w:rFonts w:ascii="宋体" w:eastAsia="宋体" w:hAnsi="宋体" w:cs="Segoe UI"/>
              </w:rPr>
            </w:pPr>
            <w:hyperlink r:id="rId46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50B38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05449A" w14:textId="77777777" w:rsidR="00401DBB" w:rsidRPr="00613BB9" w:rsidRDefault="00401DBB" w:rsidP="002C4861">
            <w:pPr>
              <w:jc w:val="left"/>
              <w:rPr>
                <w:rFonts w:ascii="宋体" w:eastAsia="宋体" w:hAnsi="宋体" w:cs="Segoe UI"/>
              </w:rPr>
            </w:pPr>
            <w:r w:rsidRPr="00613BB9">
              <w:rPr>
                <w:rStyle w:val="HTML1"/>
                <w:sz w:val="20"/>
                <w:szCs w:val="20"/>
              </w:rPr>
              <w:t>:supervillain_woman: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257EB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7B2A38" w14:textId="77777777" w:rsidR="00401DBB" w:rsidRPr="00613BB9" w:rsidRDefault="00401DBB" w:rsidP="002C4861">
            <w:pPr>
              <w:jc w:val="left"/>
              <w:rPr>
                <w:rFonts w:ascii="宋体" w:eastAsia="宋体" w:hAnsi="宋体" w:cs="Segoe UI"/>
              </w:rPr>
            </w:pPr>
            <w:r w:rsidRPr="00613BB9">
              <w:rPr>
                <w:rStyle w:val="HTML1"/>
                <w:sz w:val="20"/>
                <w:szCs w:val="20"/>
              </w:rPr>
              <w:t>:mage: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0F6403" w14:textId="77777777" w:rsidR="00401DBB" w:rsidRPr="00613BB9" w:rsidRDefault="00717723" w:rsidP="002C4861">
            <w:pPr>
              <w:rPr>
                <w:rFonts w:ascii="宋体" w:eastAsia="宋体" w:hAnsi="宋体" w:cs="Segoe UI"/>
              </w:rPr>
            </w:pPr>
            <w:hyperlink r:id="rId467" w:anchor="table-of-contents" w:history="1">
              <w:r w:rsidR="00401DBB" w:rsidRPr="00613BB9">
                <w:rPr>
                  <w:rStyle w:val="a4"/>
                  <w:rFonts w:ascii="宋体" w:eastAsia="宋体" w:hAnsi="宋体" w:cs="Segoe UI"/>
                  <w:color w:val="auto"/>
                </w:rPr>
                <w:t>top</w:t>
              </w:r>
            </w:hyperlink>
          </w:p>
        </w:tc>
      </w:tr>
      <w:tr w:rsidR="00613BB9" w:rsidRPr="00613BB9" w14:paraId="07DA65F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485DE3" w14:textId="77777777" w:rsidR="00401DBB" w:rsidRPr="00613BB9" w:rsidRDefault="00717723" w:rsidP="002C4861">
            <w:pPr>
              <w:rPr>
                <w:rFonts w:ascii="宋体" w:eastAsia="宋体" w:hAnsi="宋体" w:cs="Segoe UI"/>
              </w:rPr>
            </w:pPr>
            <w:hyperlink r:id="rId46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46A84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B28B54" w14:textId="77777777" w:rsidR="00401DBB" w:rsidRPr="00613BB9" w:rsidRDefault="00401DBB" w:rsidP="002C4861">
            <w:pPr>
              <w:jc w:val="left"/>
              <w:rPr>
                <w:rFonts w:ascii="宋体" w:eastAsia="宋体" w:hAnsi="宋体" w:cs="Segoe UI"/>
              </w:rPr>
            </w:pPr>
            <w:r w:rsidRPr="00613BB9">
              <w:rPr>
                <w:rStyle w:val="HTML1"/>
                <w:sz w:val="20"/>
                <w:szCs w:val="20"/>
              </w:rPr>
              <w:t>:mage_man: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97DFB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6D82C2" w14:textId="77777777" w:rsidR="00401DBB" w:rsidRPr="00613BB9" w:rsidRDefault="00401DBB" w:rsidP="002C4861">
            <w:pPr>
              <w:jc w:val="left"/>
              <w:rPr>
                <w:rFonts w:ascii="宋体" w:eastAsia="宋体" w:hAnsi="宋体" w:cs="Segoe UI"/>
              </w:rPr>
            </w:pPr>
            <w:r w:rsidRPr="00613BB9">
              <w:rPr>
                <w:rStyle w:val="HTML1"/>
                <w:sz w:val="20"/>
                <w:szCs w:val="20"/>
              </w:rPr>
              <w:t>:mage_woman: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3E373F" w14:textId="77777777" w:rsidR="00401DBB" w:rsidRPr="00613BB9" w:rsidRDefault="00717723" w:rsidP="002C4861">
            <w:pPr>
              <w:rPr>
                <w:rFonts w:ascii="宋体" w:eastAsia="宋体" w:hAnsi="宋体" w:cs="Segoe UI"/>
              </w:rPr>
            </w:pPr>
            <w:hyperlink r:id="rId469" w:anchor="table-of-contents" w:history="1">
              <w:r w:rsidR="00401DBB" w:rsidRPr="00613BB9">
                <w:rPr>
                  <w:rStyle w:val="a4"/>
                  <w:rFonts w:ascii="宋体" w:eastAsia="宋体" w:hAnsi="宋体" w:cs="Segoe UI"/>
                  <w:color w:val="auto"/>
                </w:rPr>
                <w:t>top</w:t>
              </w:r>
            </w:hyperlink>
          </w:p>
        </w:tc>
      </w:tr>
      <w:tr w:rsidR="00613BB9" w:rsidRPr="00613BB9" w14:paraId="15B0D79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85CAA1" w14:textId="77777777" w:rsidR="00401DBB" w:rsidRPr="00613BB9" w:rsidRDefault="00717723" w:rsidP="002C4861">
            <w:pPr>
              <w:rPr>
                <w:rFonts w:ascii="宋体" w:eastAsia="宋体" w:hAnsi="宋体" w:cs="Segoe UI"/>
              </w:rPr>
            </w:pPr>
            <w:hyperlink r:id="rId47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BB7AE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669F6C" w14:textId="77777777" w:rsidR="00401DBB" w:rsidRPr="00613BB9" w:rsidRDefault="00401DBB" w:rsidP="002C4861">
            <w:pPr>
              <w:jc w:val="left"/>
              <w:rPr>
                <w:rFonts w:ascii="宋体" w:eastAsia="宋体" w:hAnsi="宋体" w:cs="Segoe UI"/>
              </w:rPr>
            </w:pPr>
            <w:r w:rsidRPr="00613BB9">
              <w:rPr>
                <w:rStyle w:val="HTML1"/>
                <w:sz w:val="20"/>
                <w:szCs w:val="20"/>
              </w:rPr>
              <w:t>:fairy: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FED23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D37BF9" w14:textId="77777777" w:rsidR="00401DBB" w:rsidRPr="00613BB9" w:rsidRDefault="00401DBB" w:rsidP="002C4861">
            <w:pPr>
              <w:jc w:val="left"/>
              <w:rPr>
                <w:rFonts w:ascii="宋体" w:eastAsia="宋体" w:hAnsi="宋体" w:cs="Segoe UI"/>
              </w:rPr>
            </w:pPr>
            <w:r w:rsidRPr="00613BB9">
              <w:rPr>
                <w:rStyle w:val="HTML1"/>
                <w:sz w:val="20"/>
                <w:szCs w:val="20"/>
              </w:rPr>
              <w:t>:fairy_man: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47B9D3" w14:textId="77777777" w:rsidR="00401DBB" w:rsidRPr="00613BB9" w:rsidRDefault="00717723" w:rsidP="002C4861">
            <w:pPr>
              <w:rPr>
                <w:rFonts w:ascii="宋体" w:eastAsia="宋体" w:hAnsi="宋体" w:cs="Segoe UI"/>
              </w:rPr>
            </w:pPr>
            <w:hyperlink r:id="rId471" w:anchor="table-of-contents" w:history="1">
              <w:r w:rsidR="00401DBB" w:rsidRPr="00613BB9">
                <w:rPr>
                  <w:rStyle w:val="a4"/>
                  <w:rFonts w:ascii="宋体" w:eastAsia="宋体" w:hAnsi="宋体" w:cs="Segoe UI"/>
                  <w:color w:val="auto"/>
                </w:rPr>
                <w:t>top</w:t>
              </w:r>
            </w:hyperlink>
          </w:p>
        </w:tc>
      </w:tr>
      <w:tr w:rsidR="00613BB9" w:rsidRPr="00613BB9" w14:paraId="5776A9A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4C03D7" w14:textId="77777777" w:rsidR="00401DBB" w:rsidRPr="00613BB9" w:rsidRDefault="00717723" w:rsidP="002C4861">
            <w:pPr>
              <w:rPr>
                <w:rFonts w:ascii="宋体" w:eastAsia="宋体" w:hAnsi="宋体" w:cs="Segoe UI"/>
              </w:rPr>
            </w:pPr>
            <w:hyperlink r:id="rId47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3C213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D38AE8" w14:textId="77777777" w:rsidR="00401DBB" w:rsidRPr="00613BB9" w:rsidRDefault="00401DBB" w:rsidP="002C4861">
            <w:pPr>
              <w:jc w:val="left"/>
              <w:rPr>
                <w:rFonts w:ascii="宋体" w:eastAsia="宋体" w:hAnsi="宋体" w:cs="Segoe UI"/>
              </w:rPr>
            </w:pPr>
            <w:r w:rsidRPr="00613BB9">
              <w:rPr>
                <w:rStyle w:val="HTML1"/>
                <w:sz w:val="20"/>
                <w:szCs w:val="20"/>
              </w:rPr>
              <w:t>:fairy_woman: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84C22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18D372" w14:textId="77777777" w:rsidR="00401DBB" w:rsidRPr="00613BB9" w:rsidRDefault="00401DBB" w:rsidP="002C4861">
            <w:pPr>
              <w:jc w:val="left"/>
              <w:rPr>
                <w:rFonts w:ascii="宋体" w:eastAsia="宋体" w:hAnsi="宋体" w:cs="Segoe UI"/>
              </w:rPr>
            </w:pPr>
            <w:r w:rsidRPr="00613BB9">
              <w:rPr>
                <w:rStyle w:val="HTML1"/>
                <w:sz w:val="20"/>
                <w:szCs w:val="20"/>
              </w:rPr>
              <w:t>:vampire: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747343" w14:textId="77777777" w:rsidR="00401DBB" w:rsidRPr="00613BB9" w:rsidRDefault="00717723" w:rsidP="002C4861">
            <w:pPr>
              <w:rPr>
                <w:rFonts w:ascii="宋体" w:eastAsia="宋体" w:hAnsi="宋体" w:cs="Segoe UI"/>
              </w:rPr>
            </w:pPr>
            <w:hyperlink r:id="rId473" w:anchor="table-of-contents" w:history="1">
              <w:r w:rsidR="00401DBB" w:rsidRPr="00613BB9">
                <w:rPr>
                  <w:rStyle w:val="a4"/>
                  <w:rFonts w:ascii="宋体" w:eastAsia="宋体" w:hAnsi="宋体" w:cs="Segoe UI"/>
                  <w:color w:val="auto"/>
                </w:rPr>
                <w:t>top</w:t>
              </w:r>
            </w:hyperlink>
          </w:p>
        </w:tc>
      </w:tr>
      <w:tr w:rsidR="00613BB9" w:rsidRPr="00613BB9" w14:paraId="43E6BF1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5857F7" w14:textId="77777777" w:rsidR="00401DBB" w:rsidRPr="00613BB9" w:rsidRDefault="00717723" w:rsidP="002C4861">
            <w:pPr>
              <w:rPr>
                <w:rFonts w:ascii="宋体" w:eastAsia="宋体" w:hAnsi="宋体" w:cs="Segoe UI"/>
              </w:rPr>
            </w:pPr>
            <w:hyperlink r:id="rId47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33A42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2E3F85" w14:textId="77777777" w:rsidR="00401DBB" w:rsidRPr="00613BB9" w:rsidRDefault="00401DBB" w:rsidP="002C4861">
            <w:pPr>
              <w:jc w:val="left"/>
              <w:rPr>
                <w:rFonts w:ascii="宋体" w:eastAsia="宋体" w:hAnsi="宋体" w:cs="Segoe UI"/>
              </w:rPr>
            </w:pPr>
            <w:r w:rsidRPr="00613BB9">
              <w:rPr>
                <w:rStyle w:val="HTML1"/>
                <w:sz w:val="20"/>
                <w:szCs w:val="20"/>
              </w:rPr>
              <w:t>:vampire_man: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479DB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7B665A" w14:textId="77777777" w:rsidR="00401DBB" w:rsidRPr="00613BB9" w:rsidRDefault="00401DBB" w:rsidP="002C4861">
            <w:pPr>
              <w:jc w:val="left"/>
              <w:rPr>
                <w:rFonts w:ascii="宋体" w:eastAsia="宋体" w:hAnsi="宋体" w:cs="Segoe UI"/>
              </w:rPr>
            </w:pPr>
            <w:r w:rsidRPr="00613BB9">
              <w:rPr>
                <w:rStyle w:val="HTML1"/>
                <w:sz w:val="20"/>
                <w:szCs w:val="20"/>
              </w:rPr>
              <w:t>:vampire_woman: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126CDB" w14:textId="77777777" w:rsidR="00401DBB" w:rsidRPr="00613BB9" w:rsidRDefault="00717723" w:rsidP="002C4861">
            <w:pPr>
              <w:rPr>
                <w:rFonts w:ascii="宋体" w:eastAsia="宋体" w:hAnsi="宋体" w:cs="Segoe UI"/>
              </w:rPr>
            </w:pPr>
            <w:hyperlink r:id="rId475" w:anchor="table-of-contents" w:history="1">
              <w:r w:rsidR="00401DBB" w:rsidRPr="00613BB9">
                <w:rPr>
                  <w:rStyle w:val="a4"/>
                  <w:rFonts w:ascii="宋体" w:eastAsia="宋体" w:hAnsi="宋体" w:cs="Segoe UI"/>
                  <w:color w:val="auto"/>
                </w:rPr>
                <w:t>top</w:t>
              </w:r>
            </w:hyperlink>
          </w:p>
        </w:tc>
      </w:tr>
      <w:tr w:rsidR="00613BB9" w:rsidRPr="00613BB9" w14:paraId="35C9369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3D8B4F" w14:textId="77777777" w:rsidR="00401DBB" w:rsidRPr="00613BB9" w:rsidRDefault="00717723" w:rsidP="002C4861">
            <w:pPr>
              <w:rPr>
                <w:rFonts w:ascii="宋体" w:eastAsia="宋体" w:hAnsi="宋体" w:cs="Segoe UI"/>
              </w:rPr>
            </w:pPr>
            <w:hyperlink r:id="rId47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1600C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8E382" w14:textId="77777777" w:rsidR="00401DBB" w:rsidRPr="00613BB9" w:rsidRDefault="00401DBB" w:rsidP="002C4861">
            <w:pPr>
              <w:jc w:val="left"/>
              <w:rPr>
                <w:rFonts w:ascii="宋体" w:eastAsia="宋体" w:hAnsi="宋体" w:cs="Segoe UI"/>
              </w:rPr>
            </w:pPr>
            <w:r w:rsidRPr="00613BB9">
              <w:rPr>
                <w:rStyle w:val="HTML1"/>
                <w:sz w:val="20"/>
                <w:szCs w:val="20"/>
              </w:rPr>
              <w:t>:merperson: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ACA67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7A91C5" w14:textId="77777777" w:rsidR="00401DBB" w:rsidRPr="00613BB9" w:rsidRDefault="00401DBB" w:rsidP="002C4861">
            <w:pPr>
              <w:jc w:val="left"/>
              <w:rPr>
                <w:rFonts w:ascii="宋体" w:eastAsia="宋体" w:hAnsi="宋体" w:cs="Segoe UI"/>
              </w:rPr>
            </w:pPr>
            <w:r w:rsidRPr="00613BB9">
              <w:rPr>
                <w:rStyle w:val="HTML1"/>
                <w:sz w:val="20"/>
                <w:szCs w:val="20"/>
              </w:rPr>
              <w:t>:merman: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372668" w14:textId="77777777" w:rsidR="00401DBB" w:rsidRPr="00613BB9" w:rsidRDefault="00717723" w:rsidP="002C4861">
            <w:pPr>
              <w:rPr>
                <w:rFonts w:ascii="宋体" w:eastAsia="宋体" w:hAnsi="宋体" w:cs="Segoe UI"/>
              </w:rPr>
            </w:pPr>
            <w:hyperlink r:id="rId477" w:anchor="table-of-contents" w:history="1">
              <w:r w:rsidR="00401DBB" w:rsidRPr="00613BB9">
                <w:rPr>
                  <w:rStyle w:val="a4"/>
                  <w:rFonts w:ascii="宋体" w:eastAsia="宋体" w:hAnsi="宋体" w:cs="Segoe UI"/>
                  <w:color w:val="auto"/>
                </w:rPr>
                <w:t>top</w:t>
              </w:r>
            </w:hyperlink>
          </w:p>
        </w:tc>
      </w:tr>
      <w:tr w:rsidR="00613BB9" w:rsidRPr="00613BB9" w14:paraId="08BBDBC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3F9A98" w14:textId="77777777" w:rsidR="00401DBB" w:rsidRPr="00613BB9" w:rsidRDefault="00717723" w:rsidP="002C4861">
            <w:pPr>
              <w:rPr>
                <w:rFonts w:ascii="宋体" w:eastAsia="宋体" w:hAnsi="宋体" w:cs="Segoe UI"/>
              </w:rPr>
            </w:pPr>
            <w:hyperlink r:id="rId47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1A6FF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4734A6" w14:textId="77777777" w:rsidR="00401DBB" w:rsidRPr="00613BB9" w:rsidRDefault="00401DBB" w:rsidP="002C4861">
            <w:pPr>
              <w:jc w:val="left"/>
              <w:rPr>
                <w:rFonts w:ascii="宋体" w:eastAsia="宋体" w:hAnsi="宋体" w:cs="Segoe UI"/>
              </w:rPr>
            </w:pPr>
            <w:r w:rsidRPr="00613BB9">
              <w:rPr>
                <w:rStyle w:val="HTML1"/>
                <w:sz w:val="20"/>
                <w:szCs w:val="20"/>
              </w:rPr>
              <w:t>:mermaid: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BB98D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E2AC4C" w14:textId="77777777" w:rsidR="00401DBB" w:rsidRPr="00613BB9" w:rsidRDefault="00401DBB" w:rsidP="002C4861">
            <w:pPr>
              <w:jc w:val="left"/>
              <w:rPr>
                <w:rFonts w:ascii="宋体" w:eastAsia="宋体" w:hAnsi="宋体" w:cs="Segoe UI"/>
              </w:rPr>
            </w:pPr>
            <w:r w:rsidRPr="00613BB9">
              <w:rPr>
                <w:rStyle w:val="HTML1"/>
                <w:sz w:val="20"/>
                <w:szCs w:val="20"/>
              </w:rPr>
              <w:t>:elf: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F8AAC3" w14:textId="77777777" w:rsidR="00401DBB" w:rsidRPr="00613BB9" w:rsidRDefault="00717723" w:rsidP="002C4861">
            <w:pPr>
              <w:rPr>
                <w:rFonts w:ascii="宋体" w:eastAsia="宋体" w:hAnsi="宋体" w:cs="Segoe UI"/>
              </w:rPr>
            </w:pPr>
            <w:hyperlink r:id="rId479" w:anchor="table-of-contents" w:history="1">
              <w:r w:rsidR="00401DBB" w:rsidRPr="00613BB9">
                <w:rPr>
                  <w:rStyle w:val="a4"/>
                  <w:rFonts w:ascii="宋体" w:eastAsia="宋体" w:hAnsi="宋体" w:cs="Segoe UI"/>
                  <w:color w:val="auto"/>
                </w:rPr>
                <w:t>top</w:t>
              </w:r>
            </w:hyperlink>
          </w:p>
        </w:tc>
      </w:tr>
      <w:tr w:rsidR="00613BB9" w:rsidRPr="00613BB9" w14:paraId="7458514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EBFC99" w14:textId="77777777" w:rsidR="00401DBB" w:rsidRPr="00613BB9" w:rsidRDefault="00717723" w:rsidP="002C4861">
            <w:pPr>
              <w:rPr>
                <w:rFonts w:ascii="宋体" w:eastAsia="宋体" w:hAnsi="宋体" w:cs="Segoe UI"/>
              </w:rPr>
            </w:pPr>
            <w:hyperlink r:id="rId48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464B1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BC1642" w14:textId="77777777" w:rsidR="00401DBB" w:rsidRPr="00613BB9" w:rsidRDefault="00401DBB" w:rsidP="002C4861">
            <w:pPr>
              <w:jc w:val="left"/>
              <w:rPr>
                <w:rFonts w:ascii="宋体" w:eastAsia="宋体" w:hAnsi="宋体" w:cs="Segoe UI"/>
              </w:rPr>
            </w:pPr>
            <w:r w:rsidRPr="00613BB9">
              <w:rPr>
                <w:rStyle w:val="HTML1"/>
                <w:sz w:val="20"/>
                <w:szCs w:val="20"/>
              </w:rPr>
              <w:t>:elf_man: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AEDED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67659" w14:textId="77777777" w:rsidR="00401DBB" w:rsidRPr="00613BB9" w:rsidRDefault="00401DBB" w:rsidP="002C4861">
            <w:pPr>
              <w:jc w:val="left"/>
              <w:rPr>
                <w:rFonts w:ascii="宋体" w:eastAsia="宋体" w:hAnsi="宋体" w:cs="Segoe UI"/>
              </w:rPr>
            </w:pPr>
            <w:r w:rsidRPr="00613BB9">
              <w:rPr>
                <w:rStyle w:val="HTML1"/>
                <w:sz w:val="20"/>
                <w:szCs w:val="20"/>
              </w:rPr>
              <w:t>:elf_woman: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173BA6" w14:textId="77777777" w:rsidR="00401DBB" w:rsidRPr="00613BB9" w:rsidRDefault="00717723" w:rsidP="002C4861">
            <w:pPr>
              <w:rPr>
                <w:rFonts w:ascii="宋体" w:eastAsia="宋体" w:hAnsi="宋体" w:cs="Segoe UI"/>
              </w:rPr>
            </w:pPr>
            <w:hyperlink r:id="rId481" w:anchor="table-of-contents" w:history="1">
              <w:r w:rsidR="00401DBB" w:rsidRPr="00613BB9">
                <w:rPr>
                  <w:rStyle w:val="a4"/>
                  <w:rFonts w:ascii="宋体" w:eastAsia="宋体" w:hAnsi="宋体" w:cs="Segoe UI"/>
                  <w:color w:val="auto"/>
                </w:rPr>
                <w:t>top</w:t>
              </w:r>
            </w:hyperlink>
          </w:p>
        </w:tc>
      </w:tr>
      <w:tr w:rsidR="00613BB9" w:rsidRPr="00613BB9" w14:paraId="68D8B56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33FCDE" w14:textId="77777777" w:rsidR="00401DBB" w:rsidRPr="00613BB9" w:rsidRDefault="00717723" w:rsidP="002C4861">
            <w:pPr>
              <w:rPr>
                <w:rFonts w:ascii="宋体" w:eastAsia="宋体" w:hAnsi="宋体" w:cs="Segoe UI"/>
              </w:rPr>
            </w:pPr>
            <w:hyperlink r:id="rId48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78C14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9B27D7" w14:textId="77777777" w:rsidR="00401DBB" w:rsidRPr="00613BB9" w:rsidRDefault="00401DBB" w:rsidP="002C4861">
            <w:pPr>
              <w:jc w:val="left"/>
              <w:rPr>
                <w:rFonts w:ascii="宋体" w:eastAsia="宋体" w:hAnsi="宋体" w:cs="Segoe UI"/>
              </w:rPr>
            </w:pPr>
            <w:r w:rsidRPr="00613BB9">
              <w:rPr>
                <w:rStyle w:val="HTML1"/>
                <w:sz w:val="20"/>
                <w:szCs w:val="20"/>
              </w:rPr>
              <w:t>:genie: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5450A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A6DFB9" w14:textId="77777777" w:rsidR="00401DBB" w:rsidRPr="00613BB9" w:rsidRDefault="00401DBB" w:rsidP="002C4861">
            <w:pPr>
              <w:jc w:val="left"/>
              <w:rPr>
                <w:rFonts w:ascii="宋体" w:eastAsia="宋体" w:hAnsi="宋体" w:cs="Segoe UI"/>
              </w:rPr>
            </w:pPr>
            <w:r w:rsidRPr="00613BB9">
              <w:rPr>
                <w:rStyle w:val="HTML1"/>
                <w:sz w:val="20"/>
                <w:szCs w:val="20"/>
              </w:rPr>
              <w:t>:genie_man: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E199DF" w14:textId="77777777" w:rsidR="00401DBB" w:rsidRPr="00613BB9" w:rsidRDefault="00717723" w:rsidP="002C4861">
            <w:pPr>
              <w:rPr>
                <w:rFonts w:ascii="宋体" w:eastAsia="宋体" w:hAnsi="宋体" w:cs="Segoe UI"/>
              </w:rPr>
            </w:pPr>
            <w:hyperlink r:id="rId483" w:anchor="table-of-contents" w:history="1">
              <w:r w:rsidR="00401DBB" w:rsidRPr="00613BB9">
                <w:rPr>
                  <w:rStyle w:val="a4"/>
                  <w:rFonts w:ascii="宋体" w:eastAsia="宋体" w:hAnsi="宋体" w:cs="Segoe UI"/>
                  <w:color w:val="auto"/>
                </w:rPr>
                <w:t>top</w:t>
              </w:r>
            </w:hyperlink>
          </w:p>
        </w:tc>
      </w:tr>
      <w:tr w:rsidR="00613BB9" w:rsidRPr="00613BB9" w14:paraId="363209A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B550B8" w14:textId="77777777" w:rsidR="00401DBB" w:rsidRPr="00613BB9" w:rsidRDefault="00717723" w:rsidP="002C4861">
            <w:pPr>
              <w:rPr>
                <w:rFonts w:ascii="宋体" w:eastAsia="宋体" w:hAnsi="宋体" w:cs="Segoe UI"/>
              </w:rPr>
            </w:pPr>
            <w:hyperlink r:id="rId48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E6842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698A50" w14:textId="77777777" w:rsidR="00401DBB" w:rsidRPr="00613BB9" w:rsidRDefault="00401DBB" w:rsidP="002C4861">
            <w:pPr>
              <w:jc w:val="left"/>
              <w:rPr>
                <w:rFonts w:ascii="宋体" w:eastAsia="宋体" w:hAnsi="宋体" w:cs="Segoe UI"/>
              </w:rPr>
            </w:pPr>
            <w:r w:rsidRPr="00613BB9">
              <w:rPr>
                <w:rStyle w:val="HTML1"/>
                <w:sz w:val="20"/>
                <w:szCs w:val="20"/>
              </w:rPr>
              <w:t>:genie_woman: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EC025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22B74C" w14:textId="77777777" w:rsidR="00401DBB" w:rsidRPr="00613BB9" w:rsidRDefault="00401DBB" w:rsidP="002C4861">
            <w:pPr>
              <w:jc w:val="left"/>
              <w:rPr>
                <w:rFonts w:ascii="宋体" w:eastAsia="宋体" w:hAnsi="宋体" w:cs="Segoe UI"/>
              </w:rPr>
            </w:pPr>
            <w:r w:rsidRPr="00613BB9">
              <w:rPr>
                <w:rStyle w:val="HTML1"/>
                <w:sz w:val="20"/>
                <w:szCs w:val="20"/>
              </w:rPr>
              <w:t>:zombie: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DEA378" w14:textId="77777777" w:rsidR="00401DBB" w:rsidRPr="00613BB9" w:rsidRDefault="00717723" w:rsidP="002C4861">
            <w:pPr>
              <w:rPr>
                <w:rFonts w:ascii="宋体" w:eastAsia="宋体" w:hAnsi="宋体" w:cs="Segoe UI"/>
              </w:rPr>
            </w:pPr>
            <w:hyperlink r:id="rId485" w:anchor="table-of-contents" w:history="1">
              <w:r w:rsidR="00401DBB" w:rsidRPr="00613BB9">
                <w:rPr>
                  <w:rStyle w:val="a4"/>
                  <w:rFonts w:ascii="宋体" w:eastAsia="宋体" w:hAnsi="宋体" w:cs="Segoe UI"/>
                  <w:color w:val="auto"/>
                </w:rPr>
                <w:t>top</w:t>
              </w:r>
            </w:hyperlink>
          </w:p>
        </w:tc>
      </w:tr>
      <w:tr w:rsidR="00613BB9" w:rsidRPr="00613BB9" w14:paraId="3FAA494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A974C8" w14:textId="77777777" w:rsidR="00401DBB" w:rsidRPr="00613BB9" w:rsidRDefault="00717723" w:rsidP="002C4861">
            <w:pPr>
              <w:rPr>
                <w:rFonts w:ascii="宋体" w:eastAsia="宋体" w:hAnsi="宋体" w:cs="Segoe UI"/>
              </w:rPr>
            </w:pPr>
            <w:hyperlink r:id="rId48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F1F51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539A43" w14:textId="77777777" w:rsidR="00401DBB" w:rsidRPr="00613BB9" w:rsidRDefault="00401DBB" w:rsidP="002C4861">
            <w:pPr>
              <w:jc w:val="left"/>
              <w:rPr>
                <w:rFonts w:ascii="宋体" w:eastAsia="宋体" w:hAnsi="宋体" w:cs="Segoe UI"/>
              </w:rPr>
            </w:pPr>
            <w:r w:rsidRPr="00613BB9">
              <w:rPr>
                <w:rStyle w:val="HTML1"/>
                <w:sz w:val="20"/>
                <w:szCs w:val="20"/>
              </w:rPr>
              <w:t>:zombie_man: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51FDA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7D5060" w14:textId="77777777" w:rsidR="00401DBB" w:rsidRPr="00613BB9" w:rsidRDefault="00401DBB" w:rsidP="002C4861">
            <w:pPr>
              <w:jc w:val="left"/>
              <w:rPr>
                <w:rFonts w:ascii="宋体" w:eastAsia="宋体" w:hAnsi="宋体" w:cs="Segoe UI"/>
              </w:rPr>
            </w:pPr>
            <w:r w:rsidRPr="00613BB9">
              <w:rPr>
                <w:rStyle w:val="HTML1"/>
                <w:sz w:val="20"/>
                <w:szCs w:val="20"/>
              </w:rPr>
              <w:t>:zombie_woman: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81691D" w14:textId="77777777" w:rsidR="00401DBB" w:rsidRPr="00613BB9" w:rsidRDefault="00717723" w:rsidP="002C4861">
            <w:pPr>
              <w:rPr>
                <w:rFonts w:ascii="宋体" w:eastAsia="宋体" w:hAnsi="宋体" w:cs="Segoe UI"/>
              </w:rPr>
            </w:pPr>
            <w:hyperlink r:id="rId487" w:anchor="table-of-contents" w:history="1">
              <w:r w:rsidR="00401DBB" w:rsidRPr="00613BB9">
                <w:rPr>
                  <w:rStyle w:val="a4"/>
                  <w:rFonts w:ascii="宋体" w:eastAsia="宋体" w:hAnsi="宋体" w:cs="Segoe UI"/>
                  <w:color w:val="auto"/>
                </w:rPr>
                <w:t>top</w:t>
              </w:r>
            </w:hyperlink>
          </w:p>
        </w:tc>
      </w:tr>
    </w:tbl>
    <w:p w14:paraId="02CA67DD" w14:textId="77777777" w:rsidR="00401DBB" w:rsidRPr="00613BB9" w:rsidRDefault="00401DBB" w:rsidP="00401DBB">
      <w:pPr>
        <w:pStyle w:val="4"/>
        <w:rPr>
          <w:rFonts w:ascii="宋体" w:eastAsia="宋体" w:hAnsi="宋体" w:cs="Segoe UI"/>
        </w:rPr>
      </w:pPr>
      <w:bookmarkStart w:id="120" w:name="_Toc46394737"/>
      <w:r w:rsidRPr="00613BB9">
        <w:rPr>
          <w:rFonts w:ascii="宋体" w:eastAsia="宋体" w:hAnsi="宋体" w:cs="Segoe UI"/>
        </w:rPr>
        <w:lastRenderedPageBreak/>
        <w:t>Person Activity</w:t>
      </w:r>
      <w:bookmarkEnd w:id="120"/>
    </w:p>
    <w:tbl>
      <w:tblPr>
        <w:tblW w:w="679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53"/>
        <w:gridCol w:w="2726"/>
        <w:gridCol w:w="953"/>
        <w:gridCol w:w="2165"/>
      </w:tblGrid>
      <w:tr w:rsidR="00401DBB" w:rsidRPr="00613BB9" w14:paraId="0A877005" w14:textId="77777777" w:rsidTr="002C4861">
        <w:trPr>
          <w:tblHeader/>
        </w:trPr>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FF43C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27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D90A5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6F31B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21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D2AEC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r>
      <w:tr w:rsidR="00401DBB" w:rsidRPr="00613BB9" w14:paraId="28103C2E"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E128FE"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EE5315" w14:textId="77777777" w:rsidR="00401DBB" w:rsidRPr="00613BB9" w:rsidRDefault="00401DBB" w:rsidP="002C4861">
            <w:pPr>
              <w:jc w:val="left"/>
              <w:rPr>
                <w:rFonts w:ascii="宋体" w:eastAsia="宋体" w:hAnsi="宋体" w:cs="Segoe UI"/>
              </w:rPr>
            </w:pPr>
            <w:r w:rsidRPr="00613BB9">
              <w:rPr>
                <w:rStyle w:val="HTML1"/>
                <w:sz w:val="20"/>
                <w:szCs w:val="20"/>
              </w:rPr>
              <w:t>:massage:</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F62DC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4682AF" w14:textId="77777777" w:rsidR="00401DBB" w:rsidRPr="00613BB9" w:rsidRDefault="00401DBB" w:rsidP="002C4861">
            <w:pPr>
              <w:jc w:val="left"/>
              <w:rPr>
                <w:rFonts w:ascii="宋体" w:eastAsia="宋体" w:hAnsi="宋体" w:cs="Segoe UI"/>
              </w:rPr>
            </w:pPr>
            <w:r w:rsidRPr="00613BB9">
              <w:rPr>
                <w:rStyle w:val="HTML1"/>
                <w:sz w:val="20"/>
                <w:szCs w:val="20"/>
              </w:rPr>
              <w:t>:massage_man:</w:t>
            </w:r>
          </w:p>
        </w:tc>
      </w:tr>
      <w:tr w:rsidR="00401DBB" w:rsidRPr="00613BB9" w14:paraId="69795BA7"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E18AE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9B7440" w14:textId="77777777" w:rsidR="00401DBB" w:rsidRPr="00613BB9" w:rsidRDefault="00401DBB" w:rsidP="002C4861">
            <w:pPr>
              <w:jc w:val="left"/>
              <w:rPr>
                <w:rFonts w:ascii="宋体" w:eastAsia="宋体" w:hAnsi="宋体" w:cs="Segoe UI"/>
              </w:rPr>
            </w:pPr>
            <w:r w:rsidRPr="00613BB9">
              <w:rPr>
                <w:rStyle w:val="HTML1"/>
                <w:sz w:val="20"/>
                <w:szCs w:val="20"/>
              </w:rPr>
              <w:t>:massage_woman:</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C7800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87A95E" w14:textId="77777777" w:rsidR="00401DBB" w:rsidRPr="00613BB9" w:rsidRDefault="00401DBB" w:rsidP="002C4861">
            <w:pPr>
              <w:jc w:val="left"/>
              <w:rPr>
                <w:rFonts w:ascii="宋体" w:eastAsia="宋体" w:hAnsi="宋体" w:cs="Segoe UI"/>
              </w:rPr>
            </w:pPr>
            <w:r w:rsidRPr="00613BB9">
              <w:rPr>
                <w:rStyle w:val="HTML1"/>
                <w:sz w:val="20"/>
                <w:szCs w:val="20"/>
              </w:rPr>
              <w:t>:haircut:</w:t>
            </w:r>
          </w:p>
        </w:tc>
      </w:tr>
      <w:tr w:rsidR="00401DBB" w:rsidRPr="00613BB9" w14:paraId="262985AF"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BE141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14E0C9" w14:textId="77777777" w:rsidR="00401DBB" w:rsidRPr="00613BB9" w:rsidRDefault="00401DBB" w:rsidP="002C4861">
            <w:pPr>
              <w:jc w:val="left"/>
              <w:rPr>
                <w:rFonts w:ascii="宋体" w:eastAsia="宋体" w:hAnsi="宋体" w:cs="Segoe UI"/>
              </w:rPr>
            </w:pPr>
            <w:r w:rsidRPr="00613BB9">
              <w:rPr>
                <w:rStyle w:val="HTML1"/>
                <w:sz w:val="20"/>
                <w:szCs w:val="20"/>
              </w:rPr>
              <w:t>:haircut_man:</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006EB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A51BD5" w14:textId="77777777" w:rsidR="00401DBB" w:rsidRPr="00613BB9" w:rsidRDefault="00401DBB" w:rsidP="002C4861">
            <w:pPr>
              <w:jc w:val="left"/>
              <w:rPr>
                <w:rFonts w:ascii="宋体" w:eastAsia="宋体" w:hAnsi="宋体" w:cs="Segoe UI"/>
              </w:rPr>
            </w:pPr>
            <w:r w:rsidRPr="00613BB9">
              <w:rPr>
                <w:rStyle w:val="HTML1"/>
                <w:sz w:val="20"/>
                <w:szCs w:val="20"/>
              </w:rPr>
              <w:t>:haircut_woman:</w:t>
            </w:r>
          </w:p>
        </w:tc>
      </w:tr>
      <w:tr w:rsidR="00401DBB" w:rsidRPr="00613BB9" w14:paraId="534498FF"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FA531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53060E" w14:textId="77777777" w:rsidR="00401DBB" w:rsidRPr="00613BB9" w:rsidRDefault="00401DBB" w:rsidP="002C4861">
            <w:pPr>
              <w:jc w:val="left"/>
              <w:rPr>
                <w:rFonts w:ascii="宋体" w:eastAsia="宋体" w:hAnsi="宋体" w:cs="Segoe UI"/>
              </w:rPr>
            </w:pPr>
            <w:r w:rsidRPr="00613BB9">
              <w:rPr>
                <w:rStyle w:val="HTML1"/>
                <w:sz w:val="20"/>
                <w:szCs w:val="20"/>
              </w:rPr>
              <w:t>:walking:</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1C195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05A2D4" w14:textId="77777777" w:rsidR="00401DBB" w:rsidRPr="00613BB9" w:rsidRDefault="00401DBB" w:rsidP="002C4861">
            <w:pPr>
              <w:jc w:val="left"/>
              <w:rPr>
                <w:rFonts w:ascii="宋体" w:eastAsia="宋体" w:hAnsi="宋体" w:cs="Segoe UI"/>
              </w:rPr>
            </w:pPr>
            <w:r w:rsidRPr="00613BB9">
              <w:rPr>
                <w:rStyle w:val="HTML1"/>
                <w:sz w:val="20"/>
                <w:szCs w:val="20"/>
              </w:rPr>
              <w:t>:walking_man:</w:t>
            </w:r>
          </w:p>
        </w:tc>
      </w:tr>
      <w:tr w:rsidR="00401DBB" w:rsidRPr="00613BB9" w14:paraId="4FB8E19E"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AE63C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3592EC" w14:textId="77777777" w:rsidR="00401DBB" w:rsidRPr="00613BB9" w:rsidRDefault="00401DBB" w:rsidP="002C4861">
            <w:pPr>
              <w:jc w:val="left"/>
              <w:rPr>
                <w:rFonts w:ascii="宋体" w:eastAsia="宋体" w:hAnsi="宋体" w:cs="Segoe UI"/>
              </w:rPr>
            </w:pPr>
            <w:r w:rsidRPr="00613BB9">
              <w:rPr>
                <w:rStyle w:val="HTML1"/>
                <w:sz w:val="20"/>
                <w:szCs w:val="20"/>
              </w:rPr>
              <w:t>:walking_woman:</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5216D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43FFCB" w14:textId="77777777" w:rsidR="00401DBB" w:rsidRPr="00613BB9" w:rsidRDefault="00401DBB" w:rsidP="002C4861">
            <w:pPr>
              <w:jc w:val="left"/>
              <w:rPr>
                <w:rFonts w:ascii="宋体" w:eastAsia="宋体" w:hAnsi="宋体" w:cs="Segoe UI"/>
              </w:rPr>
            </w:pPr>
            <w:r w:rsidRPr="00613BB9">
              <w:rPr>
                <w:rStyle w:val="HTML1"/>
                <w:sz w:val="20"/>
                <w:szCs w:val="20"/>
              </w:rPr>
              <w:t>:standing_person:</w:t>
            </w:r>
          </w:p>
        </w:tc>
      </w:tr>
      <w:tr w:rsidR="00401DBB" w:rsidRPr="00613BB9" w14:paraId="589999DE"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B4403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0F70D0" w14:textId="77777777" w:rsidR="00401DBB" w:rsidRPr="00613BB9" w:rsidRDefault="00401DBB" w:rsidP="002C4861">
            <w:pPr>
              <w:jc w:val="left"/>
              <w:rPr>
                <w:rFonts w:ascii="宋体" w:eastAsia="宋体" w:hAnsi="宋体" w:cs="Segoe UI"/>
              </w:rPr>
            </w:pPr>
            <w:r w:rsidRPr="00613BB9">
              <w:rPr>
                <w:rStyle w:val="HTML1"/>
                <w:sz w:val="20"/>
                <w:szCs w:val="20"/>
              </w:rPr>
              <w:t>:standing_man:</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67D3A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3064D9" w14:textId="77777777" w:rsidR="00401DBB" w:rsidRPr="00613BB9" w:rsidRDefault="00401DBB" w:rsidP="002C4861">
            <w:pPr>
              <w:jc w:val="left"/>
              <w:rPr>
                <w:rFonts w:ascii="宋体" w:eastAsia="宋体" w:hAnsi="宋体" w:cs="Segoe UI"/>
              </w:rPr>
            </w:pPr>
            <w:r w:rsidRPr="00613BB9">
              <w:rPr>
                <w:rStyle w:val="HTML1"/>
                <w:sz w:val="20"/>
                <w:szCs w:val="20"/>
              </w:rPr>
              <w:t>:standing_woman:</w:t>
            </w:r>
          </w:p>
        </w:tc>
      </w:tr>
      <w:tr w:rsidR="00401DBB" w:rsidRPr="00613BB9" w14:paraId="438F0C14"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B0CCF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B3E81C" w14:textId="77777777" w:rsidR="00401DBB" w:rsidRPr="00613BB9" w:rsidRDefault="00401DBB" w:rsidP="002C4861">
            <w:pPr>
              <w:jc w:val="left"/>
              <w:rPr>
                <w:rFonts w:ascii="宋体" w:eastAsia="宋体" w:hAnsi="宋体" w:cs="Segoe UI"/>
              </w:rPr>
            </w:pPr>
            <w:r w:rsidRPr="00613BB9">
              <w:rPr>
                <w:rStyle w:val="HTML1"/>
                <w:sz w:val="20"/>
                <w:szCs w:val="20"/>
              </w:rPr>
              <w:t>:kneeling_person:</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DC65D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3BEA10" w14:textId="77777777" w:rsidR="00401DBB" w:rsidRPr="00613BB9" w:rsidRDefault="00401DBB" w:rsidP="002C4861">
            <w:pPr>
              <w:jc w:val="left"/>
              <w:rPr>
                <w:rFonts w:ascii="宋体" w:eastAsia="宋体" w:hAnsi="宋体" w:cs="Segoe UI"/>
              </w:rPr>
            </w:pPr>
            <w:r w:rsidRPr="00613BB9">
              <w:rPr>
                <w:rStyle w:val="HTML1"/>
                <w:sz w:val="20"/>
                <w:szCs w:val="20"/>
              </w:rPr>
              <w:t>:kneeling_man:</w:t>
            </w:r>
          </w:p>
        </w:tc>
      </w:tr>
      <w:tr w:rsidR="00401DBB" w:rsidRPr="00613BB9" w14:paraId="6E178281"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CF31C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B6A42B" w14:textId="77777777" w:rsidR="00401DBB" w:rsidRPr="00613BB9" w:rsidRDefault="00401DBB" w:rsidP="002C4861">
            <w:pPr>
              <w:jc w:val="left"/>
              <w:rPr>
                <w:rFonts w:ascii="宋体" w:eastAsia="宋体" w:hAnsi="宋体" w:cs="Segoe UI"/>
              </w:rPr>
            </w:pPr>
            <w:r w:rsidRPr="00613BB9">
              <w:rPr>
                <w:rStyle w:val="HTML1"/>
                <w:sz w:val="20"/>
                <w:szCs w:val="20"/>
              </w:rPr>
              <w:t>:kneeling_woman:</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C4FAE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D99435" w14:textId="77777777" w:rsidR="00401DBB" w:rsidRPr="00613BB9" w:rsidRDefault="00401DBB" w:rsidP="002C4861">
            <w:pPr>
              <w:jc w:val="left"/>
              <w:rPr>
                <w:rFonts w:ascii="宋体" w:eastAsia="宋体" w:hAnsi="宋体" w:cs="Segoe UI"/>
              </w:rPr>
            </w:pPr>
            <w:r w:rsidRPr="00613BB9">
              <w:rPr>
                <w:rStyle w:val="HTML1"/>
                <w:sz w:val="20"/>
                <w:szCs w:val="20"/>
              </w:rPr>
              <w:t>:person_with_probing_cane:</w:t>
            </w:r>
          </w:p>
        </w:tc>
      </w:tr>
      <w:tr w:rsidR="00401DBB" w:rsidRPr="00613BB9" w14:paraId="740DC658"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F673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AB213D" w14:textId="77777777" w:rsidR="00401DBB" w:rsidRPr="00613BB9" w:rsidRDefault="00401DBB" w:rsidP="002C4861">
            <w:pPr>
              <w:jc w:val="left"/>
              <w:rPr>
                <w:rFonts w:ascii="宋体" w:eastAsia="宋体" w:hAnsi="宋体" w:cs="Segoe UI"/>
              </w:rPr>
            </w:pPr>
            <w:r w:rsidRPr="00613BB9">
              <w:rPr>
                <w:rStyle w:val="HTML1"/>
                <w:sz w:val="20"/>
                <w:szCs w:val="20"/>
              </w:rPr>
              <w:t>:man_with_probing_cane:</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26E4B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224715" w14:textId="77777777" w:rsidR="00401DBB" w:rsidRPr="00613BB9" w:rsidRDefault="00401DBB" w:rsidP="002C4861">
            <w:pPr>
              <w:jc w:val="left"/>
              <w:rPr>
                <w:rFonts w:ascii="宋体" w:eastAsia="宋体" w:hAnsi="宋体" w:cs="Segoe UI"/>
              </w:rPr>
            </w:pPr>
            <w:r w:rsidRPr="00613BB9">
              <w:rPr>
                <w:rStyle w:val="HTML1"/>
                <w:sz w:val="20"/>
                <w:szCs w:val="20"/>
              </w:rPr>
              <w:t>:woman_with_probing_cane:</w:t>
            </w:r>
          </w:p>
        </w:tc>
      </w:tr>
      <w:tr w:rsidR="00401DBB" w:rsidRPr="00613BB9" w14:paraId="79B47672"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7F166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8A5D2E" w14:textId="77777777" w:rsidR="00401DBB" w:rsidRPr="00613BB9" w:rsidRDefault="00401DBB" w:rsidP="002C4861">
            <w:pPr>
              <w:jc w:val="left"/>
              <w:rPr>
                <w:rFonts w:ascii="宋体" w:eastAsia="宋体" w:hAnsi="宋体" w:cs="Segoe UI"/>
              </w:rPr>
            </w:pPr>
            <w:r w:rsidRPr="00613BB9">
              <w:rPr>
                <w:rStyle w:val="HTML1"/>
                <w:sz w:val="20"/>
                <w:szCs w:val="20"/>
              </w:rPr>
              <w:t>:person_in_motorized_wheelchair:</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2594A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C50743" w14:textId="77777777" w:rsidR="00401DBB" w:rsidRPr="00613BB9" w:rsidRDefault="00401DBB" w:rsidP="002C4861">
            <w:pPr>
              <w:jc w:val="left"/>
              <w:rPr>
                <w:rFonts w:ascii="宋体" w:eastAsia="宋体" w:hAnsi="宋体" w:cs="Segoe UI"/>
              </w:rPr>
            </w:pPr>
            <w:r w:rsidRPr="00613BB9">
              <w:rPr>
                <w:rStyle w:val="HTML1"/>
                <w:sz w:val="20"/>
                <w:szCs w:val="20"/>
              </w:rPr>
              <w:t>:man_in_motorized_wheelchair:</w:t>
            </w:r>
          </w:p>
        </w:tc>
      </w:tr>
      <w:tr w:rsidR="00401DBB" w:rsidRPr="00613BB9" w14:paraId="3C5C54B8"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30DCD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94ED76" w14:textId="77777777" w:rsidR="00401DBB" w:rsidRPr="00613BB9" w:rsidRDefault="00401DBB" w:rsidP="002C4861">
            <w:pPr>
              <w:jc w:val="left"/>
              <w:rPr>
                <w:rFonts w:ascii="宋体" w:eastAsia="宋体" w:hAnsi="宋体" w:cs="Segoe UI"/>
              </w:rPr>
            </w:pPr>
            <w:r w:rsidRPr="00613BB9">
              <w:rPr>
                <w:rStyle w:val="HTML1"/>
                <w:sz w:val="20"/>
                <w:szCs w:val="20"/>
              </w:rPr>
              <w:t>:woman_in_motorized_wheelchair:</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669B0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5699EF" w14:textId="77777777" w:rsidR="00401DBB" w:rsidRPr="00613BB9" w:rsidRDefault="00401DBB" w:rsidP="002C4861">
            <w:pPr>
              <w:jc w:val="left"/>
              <w:rPr>
                <w:rFonts w:ascii="宋体" w:eastAsia="宋体" w:hAnsi="宋体" w:cs="Segoe UI"/>
              </w:rPr>
            </w:pPr>
            <w:r w:rsidRPr="00613BB9">
              <w:rPr>
                <w:rStyle w:val="HTML1"/>
                <w:sz w:val="20"/>
                <w:szCs w:val="20"/>
              </w:rPr>
              <w:t>:person_in_manual_wheelchair:</w:t>
            </w:r>
          </w:p>
        </w:tc>
      </w:tr>
      <w:tr w:rsidR="00401DBB" w:rsidRPr="00613BB9" w14:paraId="654F2E18"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2AEA1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6346A1" w14:textId="77777777" w:rsidR="00401DBB" w:rsidRPr="00613BB9" w:rsidRDefault="00401DBB" w:rsidP="002C4861">
            <w:pPr>
              <w:jc w:val="left"/>
              <w:rPr>
                <w:rFonts w:ascii="宋体" w:eastAsia="宋体" w:hAnsi="宋体" w:cs="Segoe UI"/>
              </w:rPr>
            </w:pPr>
            <w:r w:rsidRPr="00613BB9">
              <w:rPr>
                <w:rStyle w:val="HTML1"/>
                <w:sz w:val="20"/>
                <w:szCs w:val="20"/>
              </w:rPr>
              <w:t>:man_in_manual_wheelchair:</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9952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0E152E" w14:textId="77777777" w:rsidR="00401DBB" w:rsidRPr="00613BB9" w:rsidRDefault="00401DBB" w:rsidP="002C4861">
            <w:pPr>
              <w:jc w:val="left"/>
              <w:rPr>
                <w:rFonts w:ascii="宋体" w:eastAsia="宋体" w:hAnsi="宋体" w:cs="Segoe UI"/>
              </w:rPr>
            </w:pPr>
            <w:r w:rsidRPr="00613BB9">
              <w:rPr>
                <w:rStyle w:val="HTML1"/>
                <w:sz w:val="20"/>
                <w:szCs w:val="20"/>
              </w:rPr>
              <w:t>:woman_in_manual_wheelchair:</w:t>
            </w:r>
          </w:p>
        </w:tc>
      </w:tr>
      <w:tr w:rsidR="00401DBB" w:rsidRPr="00613BB9" w14:paraId="0934784B"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A84B4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5BABBE" w14:textId="77777777" w:rsidR="00401DBB" w:rsidRPr="00613BB9" w:rsidRDefault="00401DBB" w:rsidP="002C4861">
            <w:pPr>
              <w:jc w:val="left"/>
              <w:rPr>
                <w:rFonts w:ascii="宋体" w:eastAsia="宋体" w:hAnsi="宋体" w:cs="Segoe UI"/>
              </w:rPr>
            </w:pPr>
            <w:r w:rsidRPr="00613BB9">
              <w:rPr>
                <w:rStyle w:val="HTML1"/>
                <w:sz w:val="20"/>
                <w:szCs w:val="20"/>
              </w:rPr>
              <w:t>:runner:</w:t>
            </w:r>
            <w:r w:rsidRPr="00613BB9">
              <w:rPr>
                <w:rFonts w:ascii="宋体" w:eastAsia="宋体" w:hAnsi="宋体" w:cs="Segoe UI"/>
              </w:rPr>
              <w:br/>
            </w:r>
            <w:r w:rsidRPr="00613BB9">
              <w:rPr>
                <w:rStyle w:val="HTML1"/>
                <w:sz w:val="20"/>
                <w:szCs w:val="20"/>
              </w:rPr>
              <w:t>:running:</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D87B8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07CC47" w14:textId="77777777" w:rsidR="00401DBB" w:rsidRPr="00613BB9" w:rsidRDefault="00401DBB" w:rsidP="002C4861">
            <w:pPr>
              <w:jc w:val="left"/>
              <w:rPr>
                <w:rFonts w:ascii="宋体" w:eastAsia="宋体" w:hAnsi="宋体" w:cs="Segoe UI"/>
              </w:rPr>
            </w:pPr>
            <w:r w:rsidRPr="00613BB9">
              <w:rPr>
                <w:rStyle w:val="HTML1"/>
                <w:sz w:val="20"/>
                <w:szCs w:val="20"/>
              </w:rPr>
              <w:t>:running_man:</w:t>
            </w:r>
          </w:p>
        </w:tc>
      </w:tr>
      <w:tr w:rsidR="00401DBB" w:rsidRPr="00613BB9" w14:paraId="383DBA7D"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F787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05B5B8" w14:textId="77777777" w:rsidR="00401DBB" w:rsidRPr="00613BB9" w:rsidRDefault="00401DBB" w:rsidP="002C4861">
            <w:pPr>
              <w:jc w:val="left"/>
              <w:rPr>
                <w:rFonts w:ascii="宋体" w:eastAsia="宋体" w:hAnsi="宋体" w:cs="Segoe UI"/>
              </w:rPr>
            </w:pPr>
            <w:r w:rsidRPr="00613BB9">
              <w:rPr>
                <w:rStyle w:val="HTML1"/>
                <w:sz w:val="20"/>
                <w:szCs w:val="20"/>
              </w:rPr>
              <w:t>:running_woman:</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19618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BF8AD3" w14:textId="77777777" w:rsidR="00401DBB" w:rsidRPr="00613BB9" w:rsidRDefault="00401DBB" w:rsidP="002C4861">
            <w:pPr>
              <w:jc w:val="left"/>
              <w:rPr>
                <w:rFonts w:ascii="宋体" w:eastAsia="宋体" w:hAnsi="宋体" w:cs="Segoe UI"/>
              </w:rPr>
            </w:pPr>
            <w:r w:rsidRPr="00613BB9">
              <w:rPr>
                <w:rStyle w:val="HTML1"/>
                <w:sz w:val="20"/>
                <w:szCs w:val="20"/>
              </w:rPr>
              <w:t>:dancer:</w:t>
            </w:r>
            <w:r w:rsidRPr="00613BB9">
              <w:rPr>
                <w:rFonts w:ascii="宋体" w:eastAsia="宋体" w:hAnsi="宋体" w:cs="Segoe UI"/>
              </w:rPr>
              <w:br/>
            </w:r>
            <w:r w:rsidRPr="00613BB9">
              <w:rPr>
                <w:rStyle w:val="HTML1"/>
                <w:sz w:val="20"/>
                <w:szCs w:val="20"/>
              </w:rPr>
              <w:t>:woman_dancing:</w:t>
            </w:r>
          </w:p>
        </w:tc>
      </w:tr>
      <w:tr w:rsidR="00401DBB" w:rsidRPr="00613BB9" w14:paraId="7B4FCB70"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280E6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BC3EDC" w14:textId="77777777" w:rsidR="00401DBB" w:rsidRPr="00613BB9" w:rsidRDefault="00401DBB" w:rsidP="002C4861">
            <w:pPr>
              <w:jc w:val="left"/>
              <w:rPr>
                <w:rFonts w:ascii="宋体" w:eastAsia="宋体" w:hAnsi="宋体" w:cs="Segoe UI"/>
              </w:rPr>
            </w:pPr>
            <w:r w:rsidRPr="00613BB9">
              <w:rPr>
                <w:rStyle w:val="HTML1"/>
                <w:sz w:val="20"/>
                <w:szCs w:val="20"/>
              </w:rPr>
              <w:t>:man_dancing:</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C44A6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67FC88" w14:textId="77777777" w:rsidR="00401DBB" w:rsidRPr="00613BB9" w:rsidRDefault="00401DBB" w:rsidP="002C4861">
            <w:pPr>
              <w:jc w:val="left"/>
              <w:rPr>
                <w:rFonts w:ascii="宋体" w:eastAsia="宋体" w:hAnsi="宋体" w:cs="Segoe UI"/>
              </w:rPr>
            </w:pPr>
            <w:r w:rsidRPr="00613BB9">
              <w:rPr>
                <w:rStyle w:val="HTML1"/>
                <w:sz w:val="20"/>
                <w:szCs w:val="20"/>
              </w:rPr>
              <w:t>:business_suit_levitating:</w:t>
            </w:r>
          </w:p>
        </w:tc>
      </w:tr>
      <w:tr w:rsidR="00401DBB" w:rsidRPr="00613BB9" w14:paraId="6552F191"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3C865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F9AA5E" w14:textId="77777777" w:rsidR="00401DBB" w:rsidRPr="00613BB9" w:rsidRDefault="00401DBB" w:rsidP="002C4861">
            <w:pPr>
              <w:jc w:val="left"/>
              <w:rPr>
                <w:rFonts w:ascii="宋体" w:eastAsia="宋体" w:hAnsi="宋体" w:cs="Segoe UI"/>
              </w:rPr>
            </w:pPr>
            <w:r w:rsidRPr="00613BB9">
              <w:rPr>
                <w:rStyle w:val="HTML1"/>
                <w:sz w:val="20"/>
                <w:szCs w:val="20"/>
              </w:rPr>
              <w:t>:dancers:</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09A2E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BC4294" w14:textId="77777777" w:rsidR="00401DBB" w:rsidRPr="00613BB9" w:rsidRDefault="00401DBB" w:rsidP="002C4861">
            <w:pPr>
              <w:jc w:val="left"/>
              <w:rPr>
                <w:rFonts w:ascii="宋体" w:eastAsia="宋体" w:hAnsi="宋体" w:cs="Segoe UI"/>
              </w:rPr>
            </w:pPr>
            <w:r w:rsidRPr="00613BB9">
              <w:rPr>
                <w:rStyle w:val="HTML1"/>
                <w:sz w:val="20"/>
                <w:szCs w:val="20"/>
              </w:rPr>
              <w:t>:dancing_men:</w:t>
            </w:r>
          </w:p>
        </w:tc>
      </w:tr>
      <w:tr w:rsidR="00401DBB" w:rsidRPr="00613BB9" w14:paraId="0D40579A"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0A44A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F8B9F9" w14:textId="77777777" w:rsidR="00401DBB" w:rsidRPr="00613BB9" w:rsidRDefault="00401DBB" w:rsidP="002C4861">
            <w:pPr>
              <w:jc w:val="left"/>
              <w:rPr>
                <w:rFonts w:ascii="宋体" w:eastAsia="宋体" w:hAnsi="宋体" w:cs="Segoe UI"/>
              </w:rPr>
            </w:pPr>
            <w:r w:rsidRPr="00613BB9">
              <w:rPr>
                <w:rStyle w:val="HTML1"/>
                <w:sz w:val="20"/>
                <w:szCs w:val="20"/>
              </w:rPr>
              <w:t>:dancing_women:</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03503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29F247" w14:textId="77777777" w:rsidR="00401DBB" w:rsidRPr="00613BB9" w:rsidRDefault="00401DBB" w:rsidP="002C4861">
            <w:pPr>
              <w:jc w:val="left"/>
              <w:rPr>
                <w:rFonts w:ascii="宋体" w:eastAsia="宋体" w:hAnsi="宋体" w:cs="Segoe UI"/>
              </w:rPr>
            </w:pPr>
            <w:r w:rsidRPr="00613BB9">
              <w:rPr>
                <w:rStyle w:val="HTML1"/>
                <w:sz w:val="20"/>
                <w:szCs w:val="20"/>
              </w:rPr>
              <w:t>:sauna_person:</w:t>
            </w:r>
          </w:p>
        </w:tc>
      </w:tr>
      <w:tr w:rsidR="00401DBB" w:rsidRPr="00613BB9" w14:paraId="68FD59E4"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6D5F3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EA0078" w14:textId="77777777" w:rsidR="00401DBB" w:rsidRPr="00613BB9" w:rsidRDefault="00401DBB" w:rsidP="002C4861">
            <w:pPr>
              <w:jc w:val="left"/>
              <w:rPr>
                <w:rFonts w:ascii="宋体" w:eastAsia="宋体" w:hAnsi="宋体" w:cs="Segoe UI"/>
              </w:rPr>
            </w:pPr>
            <w:r w:rsidRPr="00613BB9">
              <w:rPr>
                <w:rStyle w:val="HTML1"/>
                <w:sz w:val="20"/>
                <w:szCs w:val="20"/>
              </w:rPr>
              <w:t>:sauna_man:</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20C67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9EEDC" w14:textId="77777777" w:rsidR="00401DBB" w:rsidRPr="00613BB9" w:rsidRDefault="00401DBB" w:rsidP="002C4861">
            <w:pPr>
              <w:jc w:val="left"/>
              <w:rPr>
                <w:rFonts w:ascii="宋体" w:eastAsia="宋体" w:hAnsi="宋体" w:cs="Segoe UI"/>
              </w:rPr>
            </w:pPr>
            <w:r w:rsidRPr="00613BB9">
              <w:rPr>
                <w:rStyle w:val="HTML1"/>
                <w:sz w:val="20"/>
                <w:szCs w:val="20"/>
              </w:rPr>
              <w:t>:sauna_woman:</w:t>
            </w:r>
          </w:p>
        </w:tc>
      </w:tr>
      <w:tr w:rsidR="00401DBB" w:rsidRPr="00613BB9" w14:paraId="4ABFD7E4"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6E763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lastRenderedPageBreak/>
              <w:t>🧗</w:t>
            </w:r>
          </w:p>
        </w:tc>
        <w:tc>
          <w:tcPr>
            <w:tcW w:w="27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B9F585" w14:textId="77777777" w:rsidR="00401DBB" w:rsidRPr="00613BB9" w:rsidRDefault="00401DBB" w:rsidP="002C4861">
            <w:pPr>
              <w:jc w:val="left"/>
              <w:rPr>
                <w:rFonts w:ascii="宋体" w:eastAsia="宋体" w:hAnsi="宋体" w:cs="Segoe UI"/>
              </w:rPr>
            </w:pPr>
            <w:r w:rsidRPr="00613BB9">
              <w:rPr>
                <w:rStyle w:val="HTML1"/>
                <w:sz w:val="20"/>
                <w:szCs w:val="20"/>
              </w:rPr>
              <w:t>:climbing:</w:t>
            </w:r>
          </w:p>
        </w:tc>
        <w:tc>
          <w:tcPr>
            <w:tcW w:w="9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0CCB7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16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E6F132" w14:textId="77777777" w:rsidR="00401DBB" w:rsidRPr="00613BB9" w:rsidRDefault="00401DBB" w:rsidP="002C4861">
            <w:pPr>
              <w:jc w:val="left"/>
              <w:rPr>
                <w:rFonts w:ascii="宋体" w:eastAsia="宋体" w:hAnsi="宋体" w:cs="Segoe UI"/>
              </w:rPr>
            </w:pPr>
            <w:r w:rsidRPr="00613BB9">
              <w:rPr>
                <w:rStyle w:val="HTML1"/>
                <w:sz w:val="20"/>
                <w:szCs w:val="20"/>
              </w:rPr>
              <w:t>:climbing_man:</w:t>
            </w:r>
          </w:p>
        </w:tc>
      </w:tr>
      <w:tr w:rsidR="00401DBB" w:rsidRPr="00613BB9" w14:paraId="66F5F64D" w14:textId="77777777" w:rsidTr="002C4861">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CA1FA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7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2DB4CB" w14:textId="77777777" w:rsidR="00401DBB" w:rsidRPr="00613BB9" w:rsidRDefault="00401DBB" w:rsidP="002C4861">
            <w:pPr>
              <w:jc w:val="left"/>
              <w:rPr>
                <w:rFonts w:ascii="宋体" w:eastAsia="宋体" w:hAnsi="宋体" w:cs="Segoe UI"/>
              </w:rPr>
            </w:pPr>
            <w:r w:rsidRPr="00613BB9">
              <w:rPr>
                <w:rStyle w:val="HTML1"/>
                <w:sz w:val="20"/>
                <w:szCs w:val="20"/>
              </w:rPr>
              <w:t>:climbing_woman:</w:t>
            </w:r>
          </w:p>
        </w:tc>
        <w:tc>
          <w:tcPr>
            <w:tcW w:w="9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7DA923" w14:textId="77777777" w:rsidR="00401DBB" w:rsidRPr="00613BB9" w:rsidRDefault="00401DBB" w:rsidP="002C4861">
            <w:pPr>
              <w:rPr>
                <w:rFonts w:ascii="宋体" w:eastAsia="宋体" w:hAnsi="宋体" w:cs="Segoe UI"/>
              </w:rPr>
            </w:pPr>
          </w:p>
        </w:tc>
        <w:tc>
          <w:tcPr>
            <w:tcW w:w="216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CE71F2" w14:textId="77777777" w:rsidR="00401DBB" w:rsidRPr="00613BB9" w:rsidRDefault="00401DBB" w:rsidP="002C4861">
            <w:pPr>
              <w:jc w:val="center"/>
              <w:rPr>
                <w:rFonts w:ascii="宋体" w:eastAsia="宋体" w:hAnsi="宋体" w:cs="Times New Roman"/>
                <w:sz w:val="20"/>
                <w:szCs w:val="20"/>
              </w:rPr>
            </w:pPr>
          </w:p>
        </w:tc>
      </w:tr>
    </w:tbl>
    <w:p w14:paraId="04F6DA51" w14:textId="77777777" w:rsidR="00401DBB" w:rsidRPr="00613BB9" w:rsidRDefault="00401DBB" w:rsidP="00401DBB">
      <w:pPr>
        <w:pStyle w:val="4"/>
        <w:rPr>
          <w:rFonts w:ascii="宋体" w:eastAsia="宋体" w:hAnsi="宋体" w:cs="Segoe UI"/>
        </w:rPr>
      </w:pPr>
      <w:bookmarkStart w:id="121" w:name="_Toc46394738"/>
      <w:r w:rsidRPr="00613BB9">
        <w:rPr>
          <w:rFonts w:ascii="宋体" w:eastAsia="宋体" w:hAnsi="宋体" w:cs="Segoe UI"/>
        </w:rPr>
        <w:t>Person Sport</w:t>
      </w:r>
      <w:bookmarkEnd w:id="121"/>
    </w:p>
    <w:tbl>
      <w:tblPr>
        <w:tblW w:w="8144" w:type="dxa"/>
        <w:shd w:val="clear" w:color="auto" w:fill="FFFFFF"/>
        <w:tblCellMar>
          <w:top w:w="15" w:type="dxa"/>
          <w:left w:w="15" w:type="dxa"/>
          <w:bottom w:w="15" w:type="dxa"/>
          <w:right w:w="15" w:type="dxa"/>
        </w:tblCellMar>
        <w:tblLook w:val="04A0" w:firstRow="1" w:lastRow="0" w:firstColumn="1" w:lastColumn="0" w:noHBand="0" w:noVBand="1"/>
      </w:tblPr>
      <w:tblGrid>
        <w:gridCol w:w="932"/>
        <w:gridCol w:w="3249"/>
        <w:gridCol w:w="933"/>
        <w:gridCol w:w="3030"/>
      </w:tblGrid>
      <w:tr w:rsidR="00613BB9" w:rsidRPr="00613BB9" w14:paraId="322478EC"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220FF3"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CA8B6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53F6F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36534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r>
      <w:tr w:rsidR="00613BB9" w:rsidRPr="00613BB9" w14:paraId="3962ED4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3FB1D4"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95DF6A" w14:textId="77777777" w:rsidR="00401DBB" w:rsidRPr="00613BB9" w:rsidRDefault="00401DBB" w:rsidP="002C4861">
            <w:pPr>
              <w:jc w:val="left"/>
              <w:rPr>
                <w:rFonts w:ascii="宋体" w:eastAsia="宋体" w:hAnsi="宋体" w:cs="Segoe UI"/>
              </w:rPr>
            </w:pPr>
            <w:r w:rsidRPr="00613BB9">
              <w:rPr>
                <w:rStyle w:val="HTML1"/>
                <w:sz w:val="20"/>
                <w:szCs w:val="20"/>
              </w:rPr>
              <w:t>:person_fencing: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A8D7B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67C0F9" w14:textId="77777777" w:rsidR="00401DBB" w:rsidRPr="00613BB9" w:rsidRDefault="00401DBB" w:rsidP="002C4861">
            <w:pPr>
              <w:jc w:val="left"/>
              <w:rPr>
                <w:rFonts w:ascii="宋体" w:eastAsia="宋体" w:hAnsi="宋体" w:cs="Segoe UI"/>
              </w:rPr>
            </w:pPr>
            <w:r w:rsidRPr="00613BB9">
              <w:rPr>
                <w:rStyle w:val="HTML1"/>
                <w:sz w:val="20"/>
                <w:szCs w:val="20"/>
              </w:rPr>
              <w:t>:horse_racing:</w:t>
            </w:r>
          </w:p>
        </w:tc>
      </w:tr>
      <w:tr w:rsidR="00613BB9" w:rsidRPr="00613BB9" w14:paraId="7DA121B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36321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2D2A2B" w14:textId="77777777" w:rsidR="00401DBB" w:rsidRPr="00613BB9" w:rsidRDefault="00401DBB" w:rsidP="002C4861">
            <w:pPr>
              <w:jc w:val="left"/>
              <w:rPr>
                <w:rFonts w:ascii="宋体" w:eastAsia="宋体" w:hAnsi="宋体" w:cs="Segoe UI"/>
              </w:rPr>
            </w:pPr>
            <w:r w:rsidRPr="00613BB9">
              <w:rPr>
                <w:rStyle w:val="HTML1"/>
                <w:sz w:val="20"/>
                <w:szCs w:val="20"/>
              </w:rPr>
              <w:t>:skier: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B7B73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FBD181" w14:textId="77777777" w:rsidR="00401DBB" w:rsidRPr="00613BB9" w:rsidRDefault="00401DBB" w:rsidP="002C4861">
            <w:pPr>
              <w:jc w:val="left"/>
              <w:rPr>
                <w:rFonts w:ascii="宋体" w:eastAsia="宋体" w:hAnsi="宋体" w:cs="Segoe UI"/>
              </w:rPr>
            </w:pPr>
            <w:r w:rsidRPr="00613BB9">
              <w:rPr>
                <w:rStyle w:val="HTML1"/>
                <w:sz w:val="20"/>
                <w:szCs w:val="20"/>
              </w:rPr>
              <w:t>:snowboarder:</w:t>
            </w:r>
          </w:p>
        </w:tc>
      </w:tr>
      <w:tr w:rsidR="00613BB9" w:rsidRPr="00613BB9" w14:paraId="2AC053A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968FB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14489C" w14:textId="77777777" w:rsidR="00401DBB" w:rsidRPr="00613BB9" w:rsidRDefault="00401DBB" w:rsidP="002C4861">
            <w:pPr>
              <w:jc w:val="left"/>
              <w:rPr>
                <w:rFonts w:ascii="宋体" w:eastAsia="宋体" w:hAnsi="宋体" w:cs="Segoe UI"/>
              </w:rPr>
            </w:pPr>
            <w:r w:rsidRPr="00613BB9">
              <w:rPr>
                <w:rStyle w:val="HTML1"/>
                <w:sz w:val="20"/>
                <w:szCs w:val="20"/>
              </w:rPr>
              <w:t>:golfing: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3236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5179F4" w14:textId="77777777" w:rsidR="00401DBB" w:rsidRPr="00613BB9" w:rsidRDefault="00401DBB" w:rsidP="002C4861">
            <w:pPr>
              <w:jc w:val="left"/>
              <w:rPr>
                <w:rFonts w:ascii="宋体" w:eastAsia="宋体" w:hAnsi="宋体" w:cs="Segoe UI"/>
              </w:rPr>
            </w:pPr>
            <w:r w:rsidRPr="00613BB9">
              <w:rPr>
                <w:rStyle w:val="HTML1"/>
                <w:sz w:val="20"/>
                <w:szCs w:val="20"/>
              </w:rPr>
              <w:t>:golfing_man:</w:t>
            </w:r>
          </w:p>
        </w:tc>
      </w:tr>
      <w:tr w:rsidR="00613BB9" w:rsidRPr="00613BB9" w14:paraId="290F79A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5597C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CF8BA" w14:textId="77777777" w:rsidR="00401DBB" w:rsidRPr="00613BB9" w:rsidRDefault="00401DBB" w:rsidP="002C4861">
            <w:pPr>
              <w:jc w:val="left"/>
              <w:rPr>
                <w:rFonts w:ascii="宋体" w:eastAsia="宋体" w:hAnsi="宋体" w:cs="Segoe UI"/>
              </w:rPr>
            </w:pPr>
            <w:r w:rsidRPr="00613BB9">
              <w:rPr>
                <w:rStyle w:val="HTML1"/>
                <w:sz w:val="20"/>
                <w:szCs w:val="20"/>
              </w:rPr>
              <w:t>:golfing_woman: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CEB0F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67D2D2" w14:textId="77777777" w:rsidR="00401DBB" w:rsidRPr="00613BB9" w:rsidRDefault="00401DBB" w:rsidP="002C4861">
            <w:pPr>
              <w:jc w:val="left"/>
              <w:rPr>
                <w:rFonts w:ascii="宋体" w:eastAsia="宋体" w:hAnsi="宋体" w:cs="Segoe UI"/>
              </w:rPr>
            </w:pPr>
            <w:r w:rsidRPr="00613BB9">
              <w:rPr>
                <w:rStyle w:val="HTML1"/>
                <w:sz w:val="20"/>
                <w:szCs w:val="20"/>
              </w:rPr>
              <w:t>:surfer:</w:t>
            </w:r>
          </w:p>
        </w:tc>
      </w:tr>
      <w:tr w:rsidR="00613BB9" w:rsidRPr="00613BB9" w14:paraId="3F25829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BB2B2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733A15" w14:textId="77777777" w:rsidR="00401DBB" w:rsidRPr="00613BB9" w:rsidRDefault="00401DBB" w:rsidP="002C4861">
            <w:pPr>
              <w:jc w:val="left"/>
              <w:rPr>
                <w:rFonts w:ascii="宋体" w:eastAsia="宋体" w:hAnsi="宋体" w:cs="Segoe UI"/>
              </w:rPr>
            </w:pPr>
            <w:r w:rsidRPr="00613BB9">
              <w:rPr>
                <w:rStyle w:val="HTML1"/>
                <w:sz w:val="20"/>
                <w:szCs w:val="20"/>
              </w:rPr>
              <w:t>:surfing_man: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87F2F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810EE7" w14:textId="77777777" w:rsidR="00401DBB" w:rsidRPr="00613BB9" w:rsidRDefault="00401DBB" w:rsidP="002C4861">
            <w:pPr>
              <w:jc w:val="left"/>
              <w:rPr>
                <w:rFonts w:ascii="宋体" w:eastAsia="宋体" w:hAnsi="宋体" w:cs="Segoe UI"/>
              </w:rPr>
            </w:pPr>
            <w:r w:rsidRPr="00613BB9">
              <w:rPr>
                <w:rStyle w:val="HTML1"/>
                <w:sz w:val="20"/>
                <w:szCs w:val="20"/>
              </w:rPr>
              <w:t>:surfing_woman:</w:t>
            </w:r>
          </w:p>
        </w:tc>
      </w:tr>
      <w:tr w:rsidR="00613BB9" w:rsidRPr="00613BB9" w14:paraId="5F91CF9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0FD06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BB727D" w14:textId="77777777" w:rsidR="00401DBB" w:rsidRPr="00613BB9" w:rsidRDefault="00401DBB" w:rsidP="002C4861">
            <w:pPr>
              <w:jc w:val="left"/>
              <w:rPr>
                <w:rFonts w:ascii="宋体" w:eastAsia="宋体" w:hAnsi="宋体" w:cs="Segoe UI"/>
              </w:rPr>
            </w:pPr>
            <w:r w:rsidRPr="00613BB9">
              <w:rPr>
                <w:rStyle w:val="HTML1"/>
                <w:sz w:val="20"/>
                <w:szCs w:val="20"/>
              </w:rPr>
              <w:t>:rowboat: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23E22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A8BE1A" w14:textId="77777777" w:rsidR="00401DBB" w:rsidRPr="00613BB9" w:rsidRDefault="00401DBB" w:rsidP="002C4861">
            <w:pPr>
              <w:jc w:val="left"/>
              <w:rPr>
                <w:rFonts w:ascii="宋体" w:eastAsia="宋体" w:hAnsi="宋体" w:cs="Segoe UI"/>
              </w:rPr>
            </w:pPr>
            <w:r w:rsidRPr="00613BB9">
              <w:rPr>
                <w:rStyle w:val="HTML1"/>
                <w:sz w:val="20"/>
                <w:szCs w:val="20"/>
              </w:rPr>
              <w:t>:rowing_man:</w:t>
            </w:r>
          </w:p>
        </w:tc>
      </w:tr>
      <w:tr w:rsidR="00613BB9" w:rsidRPr="00613BB9" w14:paraId="7A35B09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D7015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5B6D1B" w14:textId="77777777" w:rsidR="00401DBB" w:rsidRPr="00613BB9" w:rsidRDefault="00401DBB" w:rsidP="002C4861">
            <w:pPr>
              <w:jc w:val="left"/>
              <w:rPr>
                <w:rFonts w:ascii="宋体" w:eastAsia="宋体" w:hAnsi="宋体" w:cs="Segoe UI"/>
              </w:rPr>
            </w:pPr>
            <w:r w:rsidRPr="00613BB9">
              <w:rPr>
                <w:rStyle w:val="HTML1"/>
                <w:sz w:val="20"/>
                <w:szCs w:val="20"/>
              </w:rPr>
              <w:t>:rowing_woman: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755A1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0DB717" w14:textId="77777777" w:rsidR="00401DBB" w:rsidRPr="00613BB9" w:rsidRDefault="00401DBB" w:rsidP="002C4861">
            <w:pPr>
              <w:jc w:val="left"/>
              <w:rPr>
                <w:rFonts w:ascii="宋体" w:eastAsia="宋体" w:hAnsi="宋体" w:cs="Segoe UI"/>
              </w:rPr>
            </w:pPr>
            <w:r w:rsidRPr="00613BB9">
              <w:rPr>
                <w:rStyle w:val="HTML1"/>
                <w:sz w:val="20"/>
                <w:szCs w:val="20"/>
              </w:rPr>
              <w:t>:swimmer:</w:t>
            </w:r>
          </w:p>
        </w:tc>
      </w:tr>
      <w:tr w:rsidR="00613BB9" w:rsidRPr="00613BB9" w14:paraId="1B10725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C381E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5AF226" w14:textId="77777777" w:rsidR="00401DBB" w:rsidRPr="00613BB9" w:rsidRDefault="00401DBB" w:rsidP="002C4861">
            <w:pPr>
              <w:jc w:val="left"/>
              <w:rPr>
                <w:rFonts w:ascii="宋体" w:eastAsia="宋体" w:hAnsi="宋体" w:cs="Segoe UI"/>
              </w:rPr>
            </w:pPr>
            <w:r w:rsidRPr="00613BB9">
              <w:rPr>
                <w:rStyle w:val="HTML1"/>
                <w:sz w:val="20"/>
                <w:szCs w:val="20"/>
              </w:rPr>
              <w:t>:swimming_man: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08926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E5DB06" w14:textId="77777777" w:rsidR="00401DBB" w:rsidRPr="00613BB9" w:rsidRDefault="00401DBB" w:rsidP="002C4861">
            <w:pPr>
              <w:jc w:val="left"/>
              <w:rPr>
                <w:rFonts w:ascii="宋体" w:eastAsia="宋体" w:hAnsi="宋体" w:cs="Segoe UI"/>
              </w:rPr>
            </w:pPr>
            <w:r w:rsidRPr="00613BB9">
              <w:rPr>
                <w:rStyle w:val="HTML1"/>
                <w:sz w:val="20"/>
                <w:szCs w:val="20"/>
              </w:rPr>
              <w:t>:swimming_woman:</w:t>
            </w:r>
          </w:p>
        </w:tc>
      </w:tr>
      <w:tr w:rsidR="00613BB9" w:rsidRPr="00613BB9" w14:paraId="1407E19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FE279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411B4E" w14:textId="77777777" w:rsidR="00401DBB" w:rsidRPr="00613BB9" w:rsidRDefault="00401DBB" w:rsidP="002C4861">
            <w:pPr>
              <w:jc w:val="left"/>
              <w:rPr>
                <w:rFonts w:ascii="宋体" w:eastAsia="宋体" w:hAnsi="宋体" w:cs="Segoe UI"/>
              </w:rPr>
            </w:pPr>
            <w:r w:rsidRPr="00613BB9">
              <w:rPr>
                <w:rStyle w:val="HTML1"/>
                <w:sz w:val="20"/>
                <w:szCs w:val="20"/>
              </w:rPr>
              <w:t>:bouncing_ball_person: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C13E3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7C1393" w14:textId="77777777" w:rsidR="00401DBB" w:rsidRPr="00613BB9" w:rsidRDefault="00401DBB" w:rsidP="002C4861">
            <w:pPr>
              <w:jc w:val="left"/>
              <w:rPr>
                <w:rFonts w:ascii="宋体" w:eastAsia="宋体" w:hAnsi="宋体" w:cs="Segoe UI"/>
              </w:rPr>
            </w:pPr>
            <w:r w:rsidRPr="00613BB9">
              <w:rPr>
                <w:rStyle w:val="HTML1"/>
                <w:sz w:val="20"/>
                <w:szCs w:val="20"/>
              </w:rPr>
              <w:t>:basketball_man:</w:t>
            </w:r>
            <w:r w:rsidRPr="00613BB9">
              <w:rPr>
                <w:rFonts w:ascii="宋体" w:eastAsia="宋体" w:hAnsi="宋体" w:cs="Segoe UI"/>
              </w:rPr>
              <w:br/>
            </w:r>
            <w:r w:rsidRPr="00613BB9">
              <w:rPr>
                <w:rStyle w:val="HTML1"/>
                <w:sz w:val="20"/>
                <w:szCs w:val="20"/>
              </w:rPr>
              <w:t>:bouncing_ball_man:</w:t>
            </w:r>
          </w:p>
        </w:tc>
      </w:tr>
      <w:tr w:rsidR="00613BB9" w:rsidRPr="00613BB9" w14:paraId="0EC634C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6558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005A9A" w14:textId="77777777" w:rsidR="00401DBB" w:rsidRPr="00613BB9" w:rsidRDefault="00401DBB" w:rsidP="002C4861">
            <w:pPr>
              <w:jc w:val="left"/>
              <w:rPr>
                <w:rFonts w:ascii="宋体" w:eastAsia="宋体" w:hAnsi="宋体" w:cs="Segoe UI"/>
              </w:rPr>
            </w:pPr>
            <w:r w:rsidRPr="00613BB9">
              <w:rPr>
                <w:rStyle w:val="HTML1"/>
                <w:sz w:val="20"/>
                <w:szCs w:val="20"/>
              </w:rPr>
              <w:t>:basketball_woman:</w:t>
            </w:r>
            <w:r w:rsidRPr="00613BB9">
              <w:rPr>
                <w:rFonts w:ascii="宋体" w:eastAsia="宋体" w:hAnsi="宋体" w:cs="Segoe UI"/>
              </w:rPr>
              <w:br/>
            </w:r>
            <w:r w:rsidRPr="00613BB9">
              <w:rPr>
                <w:rStyle w:val="HTML1"/>
                <w:sz w:val="20"/>
                <w:szCs w:val="20"/>
              </w:rPr>
              <w:t>:bouncing_ball_woman: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A0795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5C1609" w14:textId="77777777" w:rsidR="00401DBB" w:rsidRPr="00613BB9" w:rsidRDefault="00401DBB" w:rsidP="002C4861">
            <w:pPr>
              <w:jc w:val="left"/>
              <w:rPr>
                <w:rFonts w:ascii="宋体" w:eastAsia="宋体" w:hAnsi="宋体" w:cs="Segoe UI"/>
              </w:rPr>
            </w:pPr>
            <w:r w:rsidRPr="00613BB9">
              <w:rPr>
                <w:rStyle w:val="HTML1"/>
                <w:sz w:val="20"/>
                <w:szCs w:val="20"/>
              </w:rPr>
              <w:t>:weight_lifting:</w:t>
            </w:r>
          </w:p>
        </w:tc>
      </w:tr>
      <w:tr w:rsidR="00613BB9" w:rsidRPr="00613BB9" w14:paraId="6F82CA5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E3AA8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110C81" w14:textId="77777777" w:rsidR="00401DBB" w:rsidRPr="00613BB9" w:rsidRDefault="00401DBB" w:rsidP="002C4861">
            <w:pPr>
              <w:jc w:val="left"/>
              <w:rPr>
                <w:rFonts w:ascii="宋体" w:eastAsia="宋体" w:hAnsi="宋体" w:cs="Segoe UI"/>
              </w:rPr>
            </w:pPr>
            <w:r w:rsidRPr="00613BB9">
              <w:rPr>
                <w:rStyle w:val="HTML1"/>
                <w:sz w:val="20"/>
                <w:szCs w:val="20"/>
              </w:rPr>
              <w:t>:weight_lifting_man: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196B1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2DE3A4" w14:textId="77777777" w:rsidR="00401DBB" w:rsidRPr="00613BB9" w:rsidRDefault="00401DBB" w:rsidP="002C4861">
            <w:pPr>
              <w:jc w:val="left"/>
              <w:rPr>
                <w:rFonts w:ascii="宋体" w:eastAsia="宋体" w:hAnsi="宋体" w:cs="Segoe UI"/>
              </w:rPr>
            </w:pPr>
            <w:r w:rsidRPr="00613BB9">
              <w:rPr>
                <w:rStyle w:val="HTML1"/>
                <w:sz w:val="20"/>
                <w:szCs w:val="20"/>
              </w:rPr>
              <w:t>:weight_lifting_woman:</w:t>
            </w:r>
          </w:p>
        </w:tc>
      </w:tr>
      <w:tr w:rsidR="00613BB9" w:rsidRPr="00613BB9" w14:paraId="4097AD0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995B8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59F216" w14:textId="77777777" w:rsidR="00401DBB" w:rsidRPr="00613BB9" w:rsidRDefault="00401DBB" w:rsidP="002C4861">
            <w:pPr>
              <w:jc w:val="left"/>
              <w:rPr>
                <w:rFonts w:ascii="宋体" w:eastAsia="宋体" w:hAnsi="宋体" w:cs="Segoe UI"/>
              </w:rPr>
            </w:pPr>
            <w:r w:rsidRPr="00613BB9">
              <w:rPr>
                <w:rStyle w:val="HTML1"/>
                <w:sz w:val="20"/>
                <w:szCs w:val="20"/>
              </w:rPr>
              <w:t>:bicyclist: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A902D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FE66C" w14:textId="77777777" w:rsidR="00401DBB" w:rsidRPr="00613BB9" w:rsidRDefault="00401DBB" w:rsidP="002C4861">
            <w:pPr>
              <w:jc w:val="left"/>
              <w:rPr>
                <w:rFonts w:ascii="宋体" w:eastAsia="宋体" w:hAnsi="宋体" w:cs="Segoe UI"/>
              </w:rPr>
            </w:pPr>
            <w:r w:rsidRPr="00613BB9">
              <w:rPr>
                <w:rStyle w:val="HTML1"/>
                <w:sz w:val="20"/>
                <w:szCs w:val="20"/>
              </w:rPr>
              <w:t>:biking_man:</w:t>
            </w:r>
          </w:p>
        </w:tc>
      </w:tr>
      <w:tr w:rsidR="00613BB9" w:rsidRPr="00613BB9" w14:paraId="5B99592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D5BFA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2763C2" w14:textId="77777777" w:rsidR="00401DBB" w:rsidRPr="00613BB9" w:rsidRDefault="00401DBB" w:rsidP="002C4861">
            <w:pPr>
              <w:jc w:val="left"/>
              <w:rPr>
                <w:rFonts w:ascii="宋体" w:eastAsia="宋体" w:hAnsi="宋体" w:cs="Segoe UI"/>
              </w:rPr>
            </w:pPr>
            <w:r w:rsidRPr="00613BB9">
              <w:rPr>
                <w:rStyle w:val="HTML1"/>
                <w:sz w:val="20"/>
                <w:szCs w:val="20"/>
              </w:rPr>
              <w:t>:biking_woman: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2AD26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D5C954" w14:textId="77777777" w:rsidR="00401DBB" w:rsidRPr="00613BB9" w:rsidRDefault="00401DBB" w:rsidP="002C4861">
            <w:pPr>
              <w:jc w:val="left"/>
              <w:rPr>
                <w:rFonts w:ascii="宋体" w:eastAsia="宋体" w:hAnsi="宋体" w:cs="Segoe UI"/>
              </w:rPr>
            </w:pPr>
            <w:r w:rsidRPr="00613BB9">
              <w:rPr>
                <w:rStyle w:val="HTML1"/>
                <w:sz w:val="20"/>
                <w:szCs w:val="20"/>
              </w:rPr>
              <w:t>:mountain_bicyclist:</w:t>
            </w:r>
          </w:p>
        </w:tc>
      </w:tr>
      <w:tr w:rsidR="00613BB9" w:rsidRPr="00613BB9" w14:paraId="6544296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FF265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6F596E" w14:textId="77777777" w:rsidR="00401DBB" w:rsidRPr="00613BB9" w:rsidRDefault="00401DBB" w:rsidP="002C4861">
            <w:pPr>
              <w:jc w:val="left"/>
              <w:rPr>
                <w:rFonts w:ascii="宋体" w:eastAsia="宋体" w:hAnsi="宋体" w:cs="Segoe UI"/>
              </w:rPr>
            </w:pPr>
            <w:r w:rsidRPr="00613BB9">
              <w:rPr>
                <w:rStyle w:val="HTML1"/>
                <w:sz w:val="20"/>
                <w:szCs w:val="20"/>
              </w:rPr>
              <w:t>:mountain_biking_man: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C6D22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78683F" w14:textId="77777777" w:rsidR="00401DBB" w:rsidRPr="00613BB9" w:rsidRDefault="00401DBB" w:rsidP="002C4861">
            <w:pPr>
              <w:jc w:val="left"/>
              <w:rPr>
                <w:rFonts w:ascii="宋体" w:eastAsia="宋体" w:hAnsi="宋体" w:cs="Segoe UI"/>
              </w:rPr>
            </w:pPr>
            <w:r w:rsidRPr="00613BB9">
              <w:rPr>
                <w:rStyle w:val="HTML1"/>
                <w:sz w:val="20"/>
                <w:szCs w:val="20"/>
              </w:rPr>
              <w:t>:mountain_biking_woman:</w:t>
            </w:r>
          </w:p>
        </w:tc>
      </w:tr>
      <w:tr w:rsidR="00613BB9" w:rsidRPr="00613BB9" w14:paraId="44098C2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F6340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37E7C9" w14:textId="77777777" w:rsidR="00401DBB" w:rsidRPr="00613BB9" w:rsidRDefault="00401DBB" w:rsidP="002C4861">
            <w:pPr>
              <w:jc w:val="left"/>
              <w:rPr>
                <w:rFonts w:ascii="宋体" w:eastAsia="宋体" w:hAnsi="宋体" w:cs="Segoe UI"/>
              </w:rPr>
            </w:pPr>
            <w:r w:rsidRPr="00613BB9">
              <w:rPr>
                <w:rStyle w:val="HTML1"/>
                <w:sz w:val="20"/>
                <w:szCs w:val="20"/>
              </w:rPr>
              <w:t>:cartwheeling: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C3D6A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0F6E5C" w14:textId="77777777" w:rsidR="00401DBB" w:rsidRPr="00613BB9" w:rsidRDefault="00401DBB" w:rsidP="002C4861">
            <w:pPr>
              <w:jc w:val="left"/>
              <w:rPr>
                <w:rFonts w:ascii="宋体" w:eastAsia="宋体" w:hAnsi="宋体" w:cs="Segoe UI"/>
              </w:rPr>
            </w:pPr>
            <w:r w:rsidRPr="00613BB9">
              <w:rPr>
                <w:rStyle w:val="HTML1"/>
                <w:sz w:val="20"/>
                <w:szCs w:val="20"/>
              </w:rPr>
              <w:t>:man_cartwheeling:</w:t>
            </w:r>
          </w:p>
        </w:tc>
      </w:tr>
      <w:tr w:rsidR="00613BB9" w:rsidRPr="00613BB9" w14:paraId="176E4F6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5267A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5EF69E" w14:textId="77777777" w:rsidR="00401DBB" w:rsidRPr="00613BB9" w:rsidRDefault="00401DBB" w:rsidP="002C4861">
            <w:pPr>
              <w:jc w:val="left"/>
              <w:rPr>
                <w:rFonts w:ascii="宋体" w:eastAsia="宋体" w:hAnsi="宋体" w:cs="Segoe UI"/>
              </w:rPr>
            </w:pPr>
            <w:r w:rsidRPr="00613BB9">
              <w:rPr>
                <w:rStyle w:val="HTML1"/>
                <w:sz w:val="20"/>
                <w:szCs w:val="20"/>
              </w:rPr>
              <w:t>:woman_cartwheeling: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27BE6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C129D3" w14:textId="77777777" w:rsidR="00401DBB" w:rsidRPr="00613BB9" w:rsidRDefault="00401DBB" w:rsidP="002C4861">
            <w:pPr>
              <w:jc w:val="left"/>
              <w:rPr>
                <w:rFonts w:ascii="宋体" w:eastAsia="宋体" w:hAnsi="宋体" w:cs="Segoe UI"/>
              </w:rPr>
            </w:pPr>
            <w:r w:rsidRPr="00613BB9">
              <w:rPr>
                <w:rStyle w:val="HTML1"/>
                <w:sz w:val="20"/>
                <w:szCs w:val="20"/>
              </w:rPr>
              <w:t>:wrestling:</w:t>
            </w:r>
          </w:p>
        </w:tc>
      </w:tr>
      <w:tr w:rsidR="00613BB9" w:rsidRPr="00613BB9" w14:paraId="6805320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E914C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CE375B" w14:textId="77777777" w:rsidR="00401DBB" w:rsidRPr="00613BB9" w:rsidRDefault="00401DBB" w:rsidP="002C4861">
            <w:pPr>
              <w:jc w:val="left"/>
              <w:rPr>
                <w:rFonts w:ascii="宋体" w:eastAsia="宋体" w:hAnsi="宋体" w:cs="Segoe UI"/>
              </w:rPr>
            </w:pPr>
            <w:r w:rsidRPr="00613BB9">
              <w:rPr>
                <w:rStyle w:val="HTML1"/>
                <w:sz w:val="20"/>
                <w:szCs w:val="20"/>
              </w:rPr>
              <w:t>:men_wrestling: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2E990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B10B25" w14:textId="77777777" w:rsidR="00401DBB" w:rsidRPr="00613BB9" w:rsidRDefault="00401DBB" w:rsidP="002C4861">
            <w:pPr>
              <w:jc w:val="left"/>
              <w:rPr>
                <w:rFonts w:ascii="宋体" w:eastAsia="宋体" w:hAnsi="宋体" w:cs="Segoe UI"/>
              </w:rPr>
            </w:pPr>
            <w:r w:rsidRPr="00613BB9">
              <w:rPr>
                <w:rStyle w:val="HTML1"/>
                <w:sz w:val="20"/>
                <w:szCs w:val="20"/>
              </w:rPr>
              <w:t>:women_wrestling:</w:t>
            </w:r>
          </w:p>
        </w:tc>
      </w:tr>
      <w:tr w:rsidR="00613BB9" w:rsidRPr="00613BB9" w14:paraId="4CE54D7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C269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41E4C6" w14:textId="77777777" w:rsidR="00401DBB" w:rsidRPr="00613BB9" w:rsidRDefault="00401DBB" w:rsidP="002C4861">
            <w:pPr>
              <w:jc w:val="left"/>
              <w:rPr>
                <w:rFonts w:ascii="宋体" w:eastAsia="宋体" w:hAnsi="宋体" w:cs="Segoe UI"/>
              </w:rPr>
            </w:pPr>
            <w:r w:rsidRPr="00613BB9">
              <w:rPr>
                <w:rStyle w:val="HTML1"/>
                <w:sz w:val="20"/>
                <w:szCs w:val="20"/>
              </w:rPr>
              <w:t>:water_polo: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F238F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7FA4E2" w14:textId="77777777" w:rsidR="00401DBB" w:rsidRPr="00613BB9" w:rsidRDefault="00401DBB" w:rsidP="002C4861">
            <w:pPr>
              <w:jc w:val="left"/>
              <w:rPr>
                <w:rFonts w:ascii="宋体" w:eastAsia="宋体" w:hAnsi="宋体" w:cs="Segoe UI"/>
              </w:rPr>
            </w:pPr>
            <w:r w:rsidRPr="00613BB9">
              <w:rPr>
                <w:rStyle w:val="HTML1"/>
                <w:sz w:val="20"/>
                <w:szCs w:val="20"/>
              </w:rPr>
              <w:t>:man_playing_water_polo:</w:t>
            </w:r>
          </w:p>
        </w:tc>
      </w:tr>
      <w:tr w:rsidR="00613BB9" w:rsidRPr="00613BB9" w14:paraId="6833793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D8ABA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lastRenderedPageBreak/>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3D5FE8" w14:textId="77777777" w:rsidR="00401DBB" w:rsidRPr="00613BB9" w:rsidRDefault="00401DBB" w:rsidP="002C4861">
            <w:pPr>
              <w:jc w:val="left"/>
              <w:rPr>
                <w:rFonts w:ascii="宋体" w:eastAsia="宋体" w:hAnsi="宋体" w:cs="Segoe UI"/>
              </w:rPr>
            </w:pPr>
            <w:r w:rsidRPr="00613BB9">
              <w:rPr>
                <w:rStyle w:val="HTML1"/>
                <w:sz w:val="20"/>
                <w:szCs w:val="20"/>
              </w:rPr>
              <w:t>:woman_playing_water_polo: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95435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4618D5" w14:textId="77777777" w:rsidR="00401DBB" w:rsidRPr="00613BB9" w:rsidRDefault="00401DBB" w:rsidP="002C4861">
            <w:pPr>
              <w:jc w:val="left"/>
              <w:rPr>
                <w:rFonts w:ascii="宋体" w:eastAsia="宋体" w:hAnsi="宋体" w:cs="Segoe UI"/>
              </w:rPr>
            </w:pPr>
            <w:r w:rsidRPr="00613BB9">
              <w:rPr>
                <w:rStyle w:val="HTML1"/>
                <w:sz w:val="20"/>
                <w:szCs w:val="20"/>
              </w:rPr>
              <w:t>:handball_person:</w:t>
            </w:r>
          </w:p>
        </w:tc>
      </w:tr>
      <w:tr w:rsidR="00613BB9" w:rsidRPr="00613BB9" w14:paraId="7BE027C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BF45D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E849A3" w14:textId="77777777" w:rsidR="00401DBB" w:rsidRPr="00613BB9" w:rsidRDefault="00401DBB" w:rsidP="002C4861">
            <w:pPr>
              <w:jc w:val="left"/>
              <w:rPr>
                <w:rFonts w:ascii="宋体" w:eastAsia="宋体" w:hAnsi="宋体" w:cs="Segoe UI"/>
              </w:rPr>
            </w:pPr>
            <w:r w:rsidRPr="00613BB9">
              <w:rPr>
                <w:rStyle w:val="HTML1"/>
                <w:sz w:val="20"/>
                <w:szCs w:val="20"/>
              </w:rPr>
              <w:t>:man_playing_handball: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5DD2F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727ADD" w14:textId="77777777" w:rsidR="00401DBB" w:rsidRPr="00613BB9" w:rsidRDefault="00401DBB" w:rsidP="002C4861">
            <w:pPr>
              <w:jc w:val="left"/>
              <w:rPr>
                <w:rFonts w:ascii="宋体" w:eastAsia="宋体" w:hAnsi="宋体" w:cs="Segoe UI"/>
              </w:rPr>
            </w:pPr>
            <w:r w:rsidRPr="00613BB9">
              <w:rPr>
                <w:rStyle w:val="HTML1"/>
                <w:sz w:val="20"/>
                <w:szCs w:val="20"/>
              </w:rPr>
              <w:t>:woman_playing_handball:</w:t>
            </w:r>
          </w:p>
        </w:tc>
      </w:tr>
      <w:tr w:rsidR="00613BB9" w:rsidRPr="00613BB9" w14:paraId="3D3C617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63FA8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EEE13" w14:textId="77777777" w:rsidR="00401DBB" w:rsidRPr="00613BB9" w:rsidRDefault="00401DBB" w:rsidP="002C4861">
            <w:pPr>
              <w:jc w:val="left"/>
              <w:rPr>
                <w:rFonts w:ascii="宋体" w:eastAsia="宋体" w:hAnsi="宋体" w:cs="Segoe UI"/>
              </w:rPr>
            </w:pPr>
            <w:r w:rsidRPr="00613BB9">
              <w:rPr>
                <w:rStyle w:val="HTML1"/>
                <w:sz w:val="20"/>
                <w:szCs w:val="20"/>
              </w:rPr>
              <w:t>:juggling_person: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50315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0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8263D2" w14:textId="77777777" w:rsidR="00401DBB" w:rsidRPr="00613BB9" w:rsidRDefault="00401DBB" w:rsidP="002C4861">
            <w:pPr>
              <w:jc w:val="left"/>
              <w:rPr>
                <w:rFonts w:ascii="宋体" w:eastAsia="宋体" w:hAnsi="宋体" w:cs="Segoe UI"/>
              </w:rPr>
            </w:pPr>
            <w:r w:rsidRPr="00613BB9">
              <w:rPr>
                <w:rStyle w:val="HTML1"/>
                <w:sz w:val="20"/>
                <w:szCs w:val="20"/>
              </w:rPr>
              <w:t>:man_juggling:</w:t>
            </w:r>
          </w:p>
        </w:tc>
      </w:tr>
      <w:tr w:rsidR="00613BB9" w:rsidRPr="00613BB9" w14:paraId="5320D52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747EA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324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2AC340" w14:textId="77777777" w:rsidR="00401DBB" w:rsidRPr="00613BB9" w:rsidRDefault="00401DBB" w:rsidP="002C4861">
            <w:pPr>
              <w:jc w:val="left"/>
              <w:rPr>
                <w:rFonts w:ascii="宋体" w:eastAsia="宋体" w:hAnsi="宋体" w:cs="Segoe UI"/>
              </w:rPr>
            </w:pPr>
            <w:r w:rsidRPr="00613BB9">
              <w:rPr>
                <w:rStyle w:val="HTML1"/>
                <w:sz w:val="20"/>
                <w:szCs w:val="20"/>
              </w:rPr>
              <w:t>:woman_juggling: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14325" w14:textId="77777777" w:rsidR="00401DBB" w:rsidRPr="00613BB9" w:rsidRDefault="00401DBB" w:rsidP="002C4861">
            <w:pPr>
              <w:rPr>
                <w:rFonts w:ascii="宋体" w:eastAsia="宋体" w:hAnsi="宋体" w:cs="Segoe UI"/>
              </w:rPr>
            </w:pPr>
          </w:p>
        </w:tc>
        <w:tc>
          <w:tcPr>
            <w:tcW w:w="30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C9B491" w14:textId="77777777" w:rsidR="00401DBB" w:rsidRPr="00613BB9" w:rsidRDefault="00401DBB" w:rsidP="002C4861">
            <w:pPr>
              <w:jc w:val="center"/>
              <w:rPr>
                <w:rFonts w:ascii="宋体" w:eastAsia="宋体" w:hAnsi="宋体" w:cs="Times New Roman"/>
                <w:sz w:val="20"/>
                <w:szCs w:val="20"/>
              </w:rPr>
            </w:pPr>
          </w:p>
        </w:tc>
      </w:tr>
    </w:tbl>
    <w:p w14:paraId="2D9DEEAB" w14:textId="77777777" w:rsidR="00401DBB" w:rsidRPr="00613BB9" w:rsidRDefault="00401DBB" w:rsidP="00401DBB">
      <w:pPr>
        <w:pStyle w:val="4"/>
        <w:rPr>
          <w:rFonts w:ascii="宋体" w:eastAsia="宋体" w:hAnsi="宋体" w:cs="Segoe UI"/>
        </w:rPr>
      </w:pPr>
      <w:bookmarkStart w:id="122" w:name="_Toc46394739"/>
      <w:r w:rsidRPr="00613BB9">
        <w:rPr>
          <w:rFonts w:ascii="宋体" w:eastAsia="宋体" w:hAnsi="宋体" w:cs="Segoe UI"/>
        </w:rPr>
        <w:t>Person Resting</w:t>
      </w:r>
      <w:bookmarkEnd w:id="122"/>
    </w:p>
    <w:tbl>
      <w:tblPr>
        <w:tblW w:w="7566" w:type="dxa"/>
        <w:shd w:val="clear" w:color="auto" w:fill="FFFFFF"/>
        <w:tblCellMar>
          <w:top w:w="15" w:type="dxa"/>
          <w:left w:w="15" w:type="dxa"/>
          <w:bottom w:w="15" w:type="dxa"/>
          <w:right w:w="15" w:type="dxa"/>
        </w:tblCellMar>
        <w:tblLook w:val="04A0" w:firstRow="1" w:lastRow="0" w:firstColumn="1" w:lastColumn="0" w:noHBand="0" w:noVBand="1"/>
      </w:tblPr>
      <w:tblGrid>
        <w:gridCol w:w="1067"/>
        <w:gridCol w:w="2842"/>
        <w:gridCol w:w="1067"/>
        <w:gridCol w:w="2590"/>
      </w:tblGrid>
      <w:tr w:rsidR="00613BB9" w:rsidRPr="00613BB9" w14:paraId="7248443B"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D9E420"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284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11567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2F384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25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8F9B5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r>
      <w:tr w:rsidR="00613BB9" w:rsidRPr="00613BB9" w14:paraId="1B59844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6E789A"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284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159ECF" w14:textId="77777777" w:rsidR="00401DBB" w:rsidRPr="00613BB9" w:rsidRDefault="00401DBB" w:rsidP="002C4861">
            <w:pPr>
              <w:jc w:val="left"/>
              <w:rPr>
                <w:rFonts w:ascii="宋体" w:eastAsia="宋体" w:hAnsi="宋体" w:cs="Segoe UI"/>
              </w:rPr>
            </w:pPr>
            <w:r w:rsidRPr="00613BB9">
              <w:rPr>
                <w:rStyle w:val="HTML1"/>
                <w:sz w:val="20"/>
                <w:szCs w:val="20"/>
              </w:rPr>
              <w:t>:lotus_position: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7A568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5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55242C" w14:textId="77777777" w:rsidR="00401DBB" w:rsidRPr="00613BB9" w:rsidRDefault="00401DBB" w:rsidP="002C4861">
            <w:pPr>
              <w:jc w:val="left"/>
              <w:rPr>
                <w:rFonts w:ascii="宋体" w:eastAsia="宋体" w:hAnsi="宋体" w:cs="Segoe UI"/>
              </w:rPr>
            </w:pPr>
            <w:r w:rsidRPr="00613BB9">
              <w:rPr>
                <w:rStyle w:val="HTML1"/>
                <w:sz w:val="20"/>
                <w:szCs w:val="20"/>
              </w:rPr>
              <w:t>:lotus_position_man:</w:t>
            </w:r>
          </w:p>
        </w:tc>
      </w:tr>
      <w:tr w:rsidR="00613BB9" w:rsidRPr="00613BB9" w14:paraId="058A505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33640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宋体" w:eastAsia="宋体" w:hAnsi="宋体" w:cs="Segoe UI Emoji"/>
              </w:rPr>
              <w:t>♀</w:t>
            </w:r>
            <w:r w:rsidRPr="00613BB9">
              <w:rPr>
                <w:rFonts w:ascii="宋体" w:eastAsia="宋体" w:hAnsi="宋体" w:cs="Segoe UI"/>
              </w:rPr>
              <w:t>️</w:t>
            </w:r>
          </w:p>
        </w:tc>
        <w:tc>
          <w:tcPr>
            <w:tcW w:w="284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91B6D6" w14:textId="77777777" w:rsidR="00401DBB" w:rsidRPr="00613BB9" w:rsidRDefault="00401DBB" w:rsidP="002C4861">
            <w:pPr>
              <w:jc w:val="left"/>
              <w:rPr>
                <w:rFonts w:ascii="宋体" w:eastAsia="宋体" w:hAnsi="宋体" w:cs="Segoe UI"/>
              </w:rPr>
            </w:pPr>
            <w:r w:rsidRPr="00613BB9">
              <w:rPr>
                <w:rStyle w:val="HTML1"/>
                <w:sz w:val="20"/>
                <w:szCs w:val="20"/>
              </w:rPr>
              <w:t>:lotus_position_woman: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201C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5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F0CA36" w14:textId="77777777" w:rsidR="00401DBB" w:rsidRPr="00613BB9" w:rsidRDefault="00401DBB" w:rsidP="002C4861">
            <w:pPr>
              <w:jc w:val="left"/>
              <w:rPr>
                <w:rFonts w:ascii="宋体" w:eastAsia="宋体" w:hAnsi="宋体" w:cs="Segoe UI"/>
              </w:rPr>
            </w:pPr>
            <w:r w:rsidRPr="00613BB9">
              <w:rPr>
                <w:rStyle w:val="HTML1"/>
                <w:sz w:val="20"/>
                <w:szCs w:val="20"/>
              </w:rPr>
              <w:t>:bath:</w:t>
            </w:r>
          </w:p>
        </w:tc>
      </w:tr>
      <w:tr w:rsidR="00613BB9" w:rsidRPr="00613BB9" w14:paraId="21742A4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37C69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284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CB1554" w14:textId="77777777" w:rsidR="00401DBB" w:rsidRPr="00613BB9" w:rsidRDefault="00401DBB" w:rsidP="002C4861">
            <w:pPr>
              <w:jc w:val="left"/>
              <w:rPr>
                <w:rFonts w:ascii="宋体" w:eastAsia="宋体" w:hAnsi="宋体" w:cs="Segoe UI"/>
              </w:rPr>
            </w:pPr>
            <w:r w:rsidRPr="00613BB9">
              <w:rPr>
                <w:rStyle w:val="HTML1"/>
                <w:sz w:val="20"/>
                <w:szCs w:val="20"/>
              </w:rPr>
              <w:t>:sleeping_bed: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FE1C5F" w14:textId="77777777" w:rsidR="00401DBB" w:rsidRPr="00613BB9" w:rsidRDefault="00401DBB" w:rsidP="002C4861">
            <w:pPr>
              <w:rPr>
                <w:rFonts w:ascii="宋体" w:eastAsia="宋体" w:hAnsi="宋体" w:cs="Segoe UI"/>
              </w:rPr>
            </w:pPr>
          </w:p>
        </w:tc>
        <w:tc>
          <w:tcPr>
            <w:tcW w:w="25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932EB8" w14:textId="77777777" w:rsidR="00401DBB" w:rsidRPr="00613BB9" w:rsidRDefault="00401DBB" w:rsidP="002C4861">
            <w:pPr>
              <w:jc w:val="center"/>
              <w:rPr>
                <w:rFonts w:ascii="宋体" w:eastAsia="宋体" w:hAnsi="宋体" w:cs="Times New Roman"/>
                <w:sz w:val="20"/>
                <w:szCs w:val="20"/>
              </w:rPr>
            </w:pPr>
          </w:p>
        </w:tc>
      </w:tr>
    </w:tbl>
    <w:p w14:paraId="0085B830" w14:textId="77777777" w:rsidR="00401DBB" w:rsidRPr="00613BB9" w:rsidRDefault="00401DBB" w:rsidP="00401DBB">
      <w:pPr>
        <w:pStyle w:val="4"/>
        <w:rPr>
          <w:rFonts w:ascii="宋体" w:eastAsia="宋体" w:hAnsi="宋体" w:cs="Segoe UI"/>
        </w:rPr>
      </w:pPr>
      <w:bookmarkStart w:id="123" w:name="_Toc46394740"/>
      <w:r w:rsidRPr="00613BB9">
        <w:rPr>
          <w:rFonts w:ascii="宋体" w:eastAsia="宋体" w:hAnsi="宋体" w:cs="Segoe UI"/>
        </w:rPr>
        <w:t>Family</w:t>
      </w:r>
      <w:bookmarkEnd w:id="123"/>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106"/>
        <w:gridCol w:w="1249"/>
        <w:gridCol w:w="5000"/>
        <w:gridCol w:w="1249"/>
        <w:gridCol w:w="5471"/>
        <w:gridCol w:w="1105"/>
      </w:tblGrid>
      <w:tr w:rsidR="00613BB9" w:rsidRPr="00613BB9" w14:paraId="09A0E11B"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F7C23C"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E3457F"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EE0C5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5C36A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AA793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F9222C" w14:textId="77777777" w:rsidR="00401DBB" w:rsidRPr="00613BB9" w:rsidRDefault="00401DBB" w:rsidP="002C4861">
            <w:pPr>
              <w:spacing w:after="240"/>
              <w:jc w:val="center"/>
              <w:rPr>
                <w:rFonts w:ascii="宋体" w:eastAsia="宋体" w:hAnsi="宋体" w:cs="Segoe UI"/>
                <w:b/>
                <w:bCs/>
              </w:rPr>
            </w:pPr>
          </w:p>
        </w:tc>
      </w:tr>
      <w:tr w:rsidR="00613BB9" w:rsidRPr="00613BB9" w14:paraId="454147C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E88AAB" w14:textId="77777777" w:rsidR="00401DBB" w:rsidRPr="00613BB9" w:rsidRDefault="00717723" w:rsidP="002C4861">
            <w:pPr>
              <w:spacing w:after="240"/>
              <w:jc w:val="left"/>
              <w:rPr>
                <w:rFonts w:ascii="宋体" w:eastAsia="宋体" w:hAnsi="宋体" w:cs="Segoe UI"/>
                <w:sz w:val="24"/>
                <w:szCs w:val="24"/>
              </w:rPr>
            </w:pPr>
            <w:hyperlink r:id="rId48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1CB55D"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66725A" w14:textId="77777777" w:rsidR="00401DBB" w:rsidRPr="00613BB9" w:rsidRDefault="00401DBB" w:rsidP="002C4861">
            <w:pPr>
              <w:jc w:val="left"/>
              <w:rPr>
                <w:rFonts w:ascii="宋体" w:eastAsia="宋体" w:hAnsi="宋体" w:cs="Segoe UI"/>
              </w:rPr>
            </w:pPr>
            <w:r w:rsidRPr="00613BB9">
              <w:rPr>
                <w:rStyle w:val="HTML1"/>
                <w:sz w:val="20"/>
                <w:szCs w:val="20"/>
              </w:rPr>
              <w:t>:people_holding_hands: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3D97B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F17FED" w14:textId="77777777" w:rsidR="00401DBB" w:rsidRPr="00613BB9" w:rsidRDefault="00401DBB" w:rsidP="002C4861">
            <w:pPr>
              <w:jc w:val="left"/>
              <w:rPr>
                <w:rFonts w:ascii="宋体" w:eastAsia="宋体" w:hAnsi="宋体" w:cs="Segoe UI"/>
              </w:rPr>
            </w:pPr>
            <w:r w:rsidRPr="00613BB9">
              <w:rPr>
                <w:rStyle w:val="HTML1"/>
                <w:sz w:val="20"/>
                <w:szCs w:val="20"/>
              </w:rPr>
              <w:t>:two_women_holding_hands: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C56F08" w14:textId="77777777" w:rsidR="00401DBB" w:rsidRPr="00613BB9" w:rsidRDefault="00717723" w:rsidP="002C4861">
            <w:pPr>
              <w:rPr>
                <w:rFonts w:ascii="宋体" w:eastAsia="宋体" w:hAnsi="宋体" w:cs="Segoe UI"/>
              </w:rPr>
            </w:pPr>
            <w:hyperlink r:id="rId489" w:anchor="table-of-contents" w:history="1">
              <w:r w:rsidR="00401DBB" w:rsidRPr="00613BB9">
                <w:rPr>
                  <w:rStyle w:val="a4"/>
                  <w:rFonts w:ascii="宋体" w:eastAsia="宋体" w:hAnsi="宋体" w:cs="Segoe UI"/>
                  <w:color w:val="auto"/>
                </w:rPr>
                <w:t>top</w:t>
              </w:r>
            </w:hyperlink>
          </w:p>
        </w:tc>
      </w:tr>
      <w:tr w:rsidR="00613BB9" w:rsidRPr="00613BB9" w14:paraId="61D4216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6B1D71" w14:textId="77777777" w:rsidR="00401DBB" w:rsidRPr="00613BB9" w:rsidRDefault="00717723" w:rsidP="002C4861">
            <w:pPr>
              <w:rPr>
                <w:rFonts w:ascii="宋体" w:eastAsia="宋体" w:hAnsi="宋体" w:cs="Segoe UI"/>
              </w:rPr>
            </w:pPr>
            <w:hyperlink r:id="rId49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555FD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4A1186" w14:textId="77777777" w:rsidR="00401DBB" w:rsidRPr="00613BB9" w:rsidRDefault="00401DBB" w:rsidP="002C4861">
            <w:pPr>
              <w:jc w:val="left"/>
              <w:rPr>
                <w:rFonts w:ascii="宋体" w:eastAsia="宋体" w:hAnsi="宋体" w:cs="Segoe UI"/>
              </w:rPr>
            </w:pPr>
            <w:r w:rsidRPr="00613BB9">
              <w:rPr>
                <w:rStyle w:val="HTML1"/>
                <w:sz w:val="20"/>
                <w:szCs w:val="20"/>
              </w:rPr>
              <w:t>:couple: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8EFC6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76A4A8" w14:textId="77777777" w:rsidR="00401DBB" w:rsidRPr="00613BB9" w:rsidRDefault="00401DBB" w:rsidP="002C4861">
            <w:pPr>
              <w:jc w:val="left"/>
              <w:rPr>
                <w:rFonts w:ascii="宋体" w:eastAsia="宋体" w:hAnsi="宋体" w:cs="Segoe UI"/>
              </w:rPr>
            </w:pPr>
            <w:r w:rsidRPr="00613BB9">
              <w:rPr>
                <w:rStyle w:val="HTML1"/>
                <w:sz w:val="20"/>
                <w:szCs w:val="20"/>
              </w:rPr>
              <w:t>:two_men_holding_hands: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97C7AE" w14:textId="77777777" w:rsidR="00401DBB" w:rsidRPr="00613BB9" w:rsidRDefault="00717723" w:rsidP="002C4861">
            <w:pPr>
              <w:rPr>
                <w:rFonts w:ascii="宋体" w:eastAsia="宋体" w:hAnsi="宋体" w:cs="Segoe UI"/>
              </w:rPr>
            </w:pPr>
            <w:hyperlink r:id="rId491" w:anchor="table-of-contents" w:history="1">
              <w:r w:rsidR="00401DBB" w:rsidRPr="00613BB9">
                <w:rPr>
                  <w:rStyle w:val="a4"/>
                  <w:rFonts w:ascii="宋体" w:eastAsia="宋体" w:hAnsi="宋体" w:cs="Segoe UI"/>
                  <w:color w:val="auto"/>
                </w:rPr>
                <w:t>top</w:t>
              </w:r>
            </w:hyperlink>
          </w:p>
        </w:tc>
      </w:tr>
      <w:tr w:rsidR="00613BB9" w:rsidRPr="00613BB9" w14:paraId="5AED349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130374" w14:textId="77777777" w:rsidR="00401DBB" w:rsidRPr="00613BB9" w:rsidRDefault="00717723" w:rsidP="002C4861">
            <w:pPr>
              <w:rPr>
                <w:rFonts w:ascii="宋体" w:eastAsia="宋体" w:hAnsi="宋体" w:cs="Segoe UI"/>
              </w:rPr>
            </w:pPr>
            <w:hyperlink r:id="rId49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783D1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CCDE9E" w14:textId="77777777" w:rsidR="00401DBB" w:rsidRPr="00613BB9" w:rsidRDefault="00401DBB" w:rsidP="002C4861">
            <w:pPr>
              <w:jc w:val="left"/>
              <w:rPr>
                <w:rFonts w:ascii="宋体" w:eastAsia="宋体" w:hAnsi="宋体" w:cs="Segoe UI"/>
              </w:rPr>
            </w:pPr>
            <w:r w:rsidRPr="00613BB9">
              <w:rPr>
                <w:rStyle w:val="HTML1"/>
                <w:sz w:val="20"/>
                <w:szCs w:val="20"/>
              </w:rPr>
              <w:t>:couplekiss: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853AE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30775F" w14:textId="77777777" w:rsidR="00401DBB" w:rsidRPr="00613BB9" w:rsidRDefault="00401DBB" w:rsidP="002C4861">
            <w:pPr>
              <w:jc w:val="left"/>
              <w:rPr>
                <w:rFonts w:ascii="宋体" w:eastAsia="宋体" w:hAnsi="宋体" w:cs="Segoe UI"/>
              </w:rPr>
            </w:pPr>
            <w:r w:rsidRPr="00613BB9">
              <w:rPr>
                <w:rStyle w:val="HTML1"/>
                <w:sz w:val="20"/>
                <w:szCs w:val="20"/>
              </w:rPr>
              <w:t>:couplekiss_man_woman: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6042BD" w14:textId="77777777" w:rsidR="00401DBB" w:rsidRPr="00613BB9" w:rsidRDefault="00717723" w:rsidP="002C4861">
            <w:pPr>
              <w:rPr>
                <w:rFonts w:ascii="宋体" w:eastAsia="宋体" w:hAnsi="宋体" w:cs="Segoe UI"/>
              </w:rPr>
            </w:pPr>
            <w:hyperlink r:id="rId493" w:anchor="table-of-contents" w:history="1">
              <w:r w:rsidR="00401DBB" w:rsidRPr="00613BB9">
                <w:rPr>
                  <w:rStyle w:val="a4"/>
                  <w:rFonts w:ascii="宋体" w:eastAsia="宋体" w:hAnsi="宋体" w:cs="Segoe UI"/>
                  <w:color w:val="auto"/>
                </w:rPr>
                <w:t>top</w:t>
              </w:r>
            </w:hyperlink>
          </w:p>
        </w:tc>
      </w:tr>
      <w:tr w:rsidR="00613BB9" w:rsidRPr="00613BB9" w14:paraId="58DD939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0735EF" w14:textId="77777777" w:rsidR="00401DBB" w:rsidRPr="00613BB9" w:rsidRDefault="00717723" w:rsidP="002C4861">
            <w:pPr>
              <w:rPr>
                <w:rFonts w:ascii="宋体" w:eastAsia="宋体" w:hAnsi="宋体" w:cs="Segoe UI"/>
              </w:rPr>
            </w:pPr>
            <w:hyperlink r:id="rId49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ACEAB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B44C1C" w14:textId="77777777" w:rsidR="00401DBB" w:rsidRPr="00613BB9" w:rsidRDefault="00401DBB" w:rsidP="002C4861">
            <w:pPr>
              <w:jc w:val="left"/>
              <w:rPr>
                <w:rFonts w:ascii="宋体" w:eastAsia="宋体" w:hAnsi="宋体" w:cs="Segoe UI"/>
              </w:rPr>
            </w:pPr>
            <w:r w:rsidRPr="00613BB9">
              <w:rPr>
                <w:rStyle w:val="HTML1"/>
                <w:sz w:val="20"/>
                <w:szCs w:val="20"/>
              </w:rPr>
              <w:t>:couplekiss_man_man: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D8B6C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E8934A" w14:textId="77777777" w:rsidR="00401DBB" w:rsidRPr="00613BB9" w:rsidRDefault="00401DBB" w:rsidP="002C4861">
            <w:pPr>
              <w:jc w:val="left"/>
              <w:rPr>
                <w:rFonts w:ascii="宋体" w:eastAsia="宋体" w:hAnsi="宋体" w:cs="Segoe UI"/>
              </w:rPr>
            </w:pPr>
            <w:r w:rsidRPr="00613BB9">
              <w:rPr>
                <w:rStyle w:val="HTML1"/>
                <w:sz w:val="20"/>
                <w:szCs w:val="20"/>
              </w:rPr>
              <w:t>:couplekiss_woman_woman: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672AB0" w14:textId="77777777" w:rsidR="00401DBB" w:rsidRPr="00613BB9" w:rsidRDefault="00717723" w:rsidP="002C4861">
            <w:pPr>
              <w:rPr>
                <w:rFonts w:ascii="宋体" w:eastAsia="宋体" w:hAnsi="宋体" w:cs="Segoe UI"/>
              </w:rPr>
            </w:pPr>
            <w:hyperlink r:id="rId495" w:anchor="table-of-contents" w:history="1">
              <w:r w:rsidR="00401DBB" w:rsidRPr="00613BB9">
                <w:rPr>
                  <w:rStyle w:val="a4"/>
                  <w:rFonts w:ascii="宋体" w:eastAsia="宋体" w:hAnsi="宋体" w:cs="Segoe UI"/>
                  <w:color w:val="auto"/>
                </w:rPr>
                <w:t>top</w:t>
              </w:r>
            </w:hyperlink>
          </w:p>
        </w:tc>
      </w:tr>
      <w:tr w:rsidR="00613BB9" w:rsidRPr="00613BB9" w14:paraId="7D468B4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7469D7" w14:textId="77777777" w:rsidR="00401DBB" w:rsidRPr="00613BB9" w:rsidRDefault="00717723" w:rsidP="002C4861">
            <w:pPr>
              <w:rPr>
                <w:rFonts w:ascii="宋体" w:eastAsia="宋体" w:hAnsi="宋体" w:cs="Segoe UI"/>
              </w:rPr>
            </w:pPr>
            <w:hyperlink r:id="rId49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0D305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04BEF8" w14:textId="77777777" w:rsidR="00401DBB" w:rsidRPr="00613BB9" w:rsidRDefault="00401DBB" w:rsidP="002C4861">
            <w:pPr>
              <w:jc w:val="left"/>
              <w:rPr>
                <w:rFonts w:ascii="宋体" w:eastAsia="宋体" w:hAnsi="宋体" w:cs="Segoe UI"/>
              </w:rPr>
            </w:pPr>
            <w:r w:rsidRPr="00613BB9">
              <w:rPr>
                <w:rStyle w:val="HTML1"/>
                <w:sz w:val="20"/>
                <w:szCs w:val="20"/>
              </w:rPr>
              <w:t>:couple_with_heart: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1EF48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96CC7B" w14:textId="77777777" w:rsidR="00401DBB" w:rsidRPr="00613BB9" w:rsidRDefault="00401DBB" w:rsidP="002C4861">
            <w:pPr>
              <w:jc w:val="left"/>
              <w:rPr>
                <w:rFonts w:ascii="宋体" w:eastAsia="宋体" w:hAnsi="宋体" w:cs="Segoe UI"/>
              </w:rPr>
            </w:pPr>
            <w:r w:rsidRPr="00613BB9">
              <w:rPr>
                <w:rStyle w:val="HTML1"/>
                <w:sz w:val="20"/>
                <w:szCs w:val="20"/>
              </w:rPr>
              <w:t>:couple_with_heart_woman_man: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2F7FCD" w14:textId="77777777" w:rsidR="00401DBB" w:rsidRPr="00613BB9" w:rsidRDefault="00717723" w:rsidP="002C4861">
            <w:pPr>
              <w:rPr>
                <w:rFonts w:ascii="宋体" w:eastAsia="宋体" w:hAnsi="宋体" w:cs="Segoe UI"/>
              </w:rPr>
            </w:pPr>
            <w:hyperlink r:id="rId497" w:anchor="table-of-contents" w:history="1">
              <w:r w:rsidR="00401DBB" w:rsidRPr="00613BB9">
                <w:rPr>
                  <w:rStyle w:val="a4"/>
                  <w:rFonts w:ascii="宋体" w:eastAsia="宋体" w:hAnsi="宋体" w:cs="Segoe UI"/>
                  <w:color w:val="auto"/>
                </w:rPr>
                <w:t>top</w:t>
              </w:r>
            </w:hyperlink>
          </w:p>
        </w:tc>
      </w:tr>
      <w:tr w:rsidR="00613BB9" w:rsidRPr="00613BB9" w14:paraId="240377E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59F84A" w14:textId="77777777" w:rsidR="00401DBB" w:rsidRPr="00613BB9" w:rsidRDefault="00717723" w:rsidP="002C4861">
            <w:pPr>
              <w:rPr>
                <w:rFonts w:ascii="宋体" w:eastAsia="宋体" w:hAnsi="宋体" w:cs="Segoe UI"/>
              </w:rPr>
            </w:pPr>
            <w:hyperlink r:id="rId49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96EC1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EC6447" w14:textId="77777777" w:rsidR="00401DBB" w:rsidRPr="00613BB9" w:rsidRDefault="00401DBB" w:rsidP="002C4861">
            <w:pPr>
              <w:jc w:val="left"/>
              <w:rPr>
                <w:rFonts w:ascii="宋体" w:eastAsia="宋体" w:hAnsi="宋体" w:cs="Segoe UI"/>
              </w:rPr>
            </w:pPr>
            <w:r w:rsidRPr="00613BB9">
              <w:rPr>
                <w:rStyle w:val="HTML1"/>
                <w:sz w:val="20"/>
                <w:szCs w:val="20"/>
              </w:rPr>
              <w:t>:couple_with_heart_man_man: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FF8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C41D5" w14:textId="77777777" w:rsidR="00401DBB" w:rsidRPr="00613BB9" w:rsidRDefault="00401DBB" w:rsidP="002C4861">
            <w:pPr>
              <w:jc w:val="left"/>
              <w:rPr>
                <w:rFonts w:ascii="宋体" w:eastAsia="宋体" w:hAnsi="宋体" w:cs="Segoe UI"/>
              </w:rPr>
            </w:pPr>
            <w:r w:rsidRPr="00613BB9">
              <w:rPr>
                <w:rStyle w:val="HTML1"/>
                <w:sz w:val="20"/>
                <w:szCs w:val="20"/>
              </w:rPr>
              <w:t>:couple_with_heart_woman_woman: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C65DA6" w14:textId="77777777" w:rsidR="00401DBB" w:rsidRPr="00613BB9" w:rsidRDefault="00717723" w:rsidP="002C4861">
            <w:pPr>
              <w:rPr>
                <w:rFonts w:ascii="宋体" w:eastAsia="宋体" w:hAnsi="宋体" w:cs="Segoe UI"/>
              </w:rPr>
            </w:pPr>
            <w:hyperlink r:id="rId499" w:anchor="table-of-contents" w:history="1">
              <w:r w:rsidR="00401DBB" w:rsidRPr="00613BB9">
                <w:rPr>
                  <w:rStyle w:val="a4"/>
                  <w:rFonts w:ascii="宋体" w:eastAsia="宋体" w:hAnsi="宋体" w:cs="Segoe UI"/>
                  <w:color w:val="auto"/>
                </w:rPr>
                <w:t>top</w:t>
              </w:r>
            </w:hyperlink>
          </w:p>
        </w:tc>
      </w:tr>
      <w:tr w:rsidR="00613BB9" w:rsidRPr="00613BB9" w14:paraId="680307F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1BC783" w14:textId="77777777" w:rsidR="00401DBB" w:rsidRPr="00613BB9" w:rsidRDefault="00717723" w:rsidP="002C4861">
            <w:pPr>
              <w:rPr>
                <w:rFonts w:ascii="宋体" w:eastAsia="宋体" w:hAnsi="宋体" w:cs="Segoe UI"/>
              </w:rPr>
            </w:pPr>
            <w:hyperlink r:id="rId50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C1CA5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7BB4E9" w14:textId="77777777" w:rsidR="00401DBB" w:rsidRPr="00613BB9" w:rsidRDefault="00401DBB" w:rsidP="002C4861">
            <w:pPr>
              <w:jc w:val="left"/>
              <w:rPr>
                <w:rFonts w:ascii="宋体" w:eastAsia="宋体" w:hAnsi="宋体" w:cs="Segoe UI"/>
              </w:rPr>
            </w:pPr>
            <w:r w:rsidRPr="00613BB9">
              <w:rPr>
                <w:rStyle w:val="HTML1"/>
                <w:sz w:val="20"/>
                <w:szCs w:val="20"/>
              </w:rPr>
              <w:t>:family: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D8118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26564A" w14:textId="77777777" w:rsidR="00401DBB" w:rsidRPr="00613BB9" w:rsidRDefault="00401DBB" w:rsidP="002C4861">
            <w:pPr>
              <w:jc w:val="left"/>
              <w:rPr>
                <w:rFonts w:ascii="宋体" w:eastAsia="宋体" w:hAnsi="宋体" w:cs="Segoe UI"/>
              </w:rPr>
            </w:pPr>
            <w:r w:rsidRPr="00613BB9">
              <w:rPr>
                <w:rStyle w:val="HTML1"/>
                <w:sz w:val="20"/>
                <w:szCs w:val="20"/>
              </w:rPr>
              <w:t>:family_man_woman_boy: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C94FB2" w14:textId="77777777" w:rsidR="00401DBB" w:rsidRPr="00613BB9" w:rsidRDefault="00717723" w:rsidP="002C4861">
            <w:pPr>
              <w:rPr>
                <w:rFonts w:ascii="宋体" w:eastAsia="宋体" w:hAnsi="宋体" w:cs="Segoe UI"/>
              </w:rPr>
            </w:pPr>
            <w:hyperlink r:id="rId501" w:anchor="table-of-contents" w:history="1">
              <w:r w:rsidR="00401DBB" w:rsidRPr="00613BB9">
                <w:rPr>
                  <w:rStyle w:val="a4"/>
                  <w:rFonts w:ascii="宋体" w:eastAsia="宋体" w:hAnsi="宋体" w:cs="Segoe UI"/>
                  <w:color w:val="auto"/>
                </w:rPr>
                <w:t>top</w:t>
              </w:r>
            </w:hyperlink>
          </w:p>
        </w:tc>
      </w:tr>
      <w:tr w:rsidR="00613BB9" w:rsidRPr="00613BB9" w14:paraId="7AF935D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55D105" w14:textId="77777777" w:rsidR="00401DBB" w:rsidRPr="00613BB9" w:rsidRDefault="00717723" w:rsidP="002C4861">
            <w:pPr>
              <w:rPr>
                <w:rFonts w:ascii="宋体" w:eastAsia="宋体" w:hAnsi="宋体" w:cs="Segoe UI"/>
              </w:rPr>
            </w:pPr>
            <w:hyperlink r:id="rId50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40866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720D17" w14:textId="77777777" w:rsidR="00401DBB" w:rsidRPr="00613BB9" w:rsidRDefault="00401DBB" w:rsidP="002C4861">
            <w:pPr>
              <w:jc w:val="left"/>
              <w:rPr>
                <w:rFonts w:ascii="宋体" w:eastAsia="宋体" w:hAnsi="宋体" w:cs="Segoe UI"/>
              </w:rPr>
            </w:pPr>
            <w:r w:rsidRPr="00613BB9">
              <w:rPr>
                <w:rStyle w:val="HTML1"/>
                <w:sz w:val="20"/>
                <w:szCs w:val="20"/>
              </w:rPr>
              <w:t>:family_man_woman_girl: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D111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362C45" w14:textId="77777777" w:rsidR="00401DBB" w:rsidRPr="00613BB9" w:rsidRDefault="00401DBB" w:rsidP="002C4861">
            <w:pPr>
              <w:jc w:val="left"/>
              <w:rPr>
                <w:rFonts w:ascii="宋体" w:eastAsia="宋体" w:hAnsi="宋体" w:cs="Segoe UI"/>
              </w:rPr>
            </w:pPr>
            <w:r w:rsidRPr="00613BB9">
              <w:rPr>
                <w:rStyle w:val="HTML1"/>
                <w:sz w:val="20"/>
                <w:szCs w:val="20"/>
              </w:rPr>
              <w:t>:family_man_woman_girl_boy: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4D4FBF" w14:textId="77777777" w:rsidR="00401DBB" w:rsidRPr="00613BB9" w:rsidRDefault="00717723" w:rsidP="002C4861">
            <w:pPr>
              <w:rPr>
                <w:rFonts w:ascii="宋体" w:eastAsia="宋体" w:hAnsi="宋体" w:cs="Segoe UI"/>
              </w:rPr>
            </w:pPr>
            <w:hyperlink r:id="rId503" w:anchor="table-of-contents" w:history="1">
              <w:r w:rsidR="00401DBB" w:rsidRPr="00613BB9">
                <w:rPr>
                  <w:rStyle w:val="a4"/>
                  <w:rFonts w:ascii="宋体" w:eastAsia="宋体" w:hAnsi="宋体" w:cs="Segoe UI"/>
                  <w:color w:val="auto"/>
                </w:rPr>
                <w:t>top</w:t>
              </w:r>
            </w:hyperlink>
          </w:p>
        </w:tc>
      </w:tr>
      <w:tr w:rsidR="00613BB9" w:rsidRPr="00613BB9" w14:paraId="54A9B02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926E30" w14:textId="77777777" w:rsidR="00401DBB" w:rsidRPr="00613BB9" w:rsidRDefault="00717723" w:rsidP="002C4861">
            <w:pPr>
              <w:rPr>
                <w:rFonts w:ascii="宋体" w:eastAsia="宋体" w:hAnsi="宋体" w:cs="Segoe UI"/>
              </w:rPr>
            </w:pPr>
            <w:hyperlink r:id="rId50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A0A9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94426E" w14:textId="77777777" w:rsidR="00401DBB" w:rsidRPr="00613BB9" w:rsidRDefault="00401DBB" w:rsidP="002C4861">
            <w:pPr>
              <w:jc w:val="left"/>
              <w:rPr>
                <w:rFonts w:ascii="宋体" w:eastAsia="宋体" w:hAnsi="宋体" w:cs="Segoe UI"/>
              </w:rPr>
            </w:pPr>
            <w:r w:rsidRPr="00613BB9">
              <w:rPr>
                <w:rStyle w:val="HTML1"/>
                <w:sz w:val="20"/>
                <w:szCs w:val="20"/>
              </w:rPr>
              <w:t>:family_man_woman_boy_boy: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C5431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AA9321" w14:textId="77777777" w:rsidR="00401DBB" w:rsidRPr="00613BB9" w:rsidRDefault="00401DBB" w:rsidP="002C4861">
            <w:pPr>
              <w:jc w:val="left"/>
              <w:rPr>
                <w:rFonts w:ascii="宋体" w:eastAsia="宋体" w:hAnsi="宋体" w:cs="Segoe UI"/>
              </w:rPr>
            </w:pPr>
            <w:r w:rsidRPr="00613BB9">
              <w:rPr>
                <w:rStyle w:val="HTML1"/>
                <w:sz w:val="20"/>
                <w:szCs w:val="20"/>
              </w:rPr>
              <w:t>:family_man_woman_girl_girl: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DB3C6A" w14:textId="77777777" w:rsidR="00401DBB" w:rsidRPr="00613BB9" w:rsidRDefault="00717723" w:rsidP="002C4861">
            <w:pPr>
              <w:rPr>
                <w:rFonts w:ascii="宋体" w:eastAsia="宋体" w:hAnsi="宋体" w:cs="Segoe UI"/>
              </w:rPr>
            </w:pPr>
            <w:hyperlink r:id="rId505" w:anchor="table-of-contents" w:history="1">
              <w:r w:rsidR="00401DBB" w:rsidRPr="00613BB9">
                <w:rPr>
                  <w:rStyle w:val="a4"/>
                  <w:rFonts w:ascii="宋体" w:eastAsia="宋体" w:hAnsi="宋体" w:cs="Segoe UI"/>
                  <w:color w:val="auto"/>
                </w:rPr>
                <w:t>top</w:t>
              </w:r>
            </w:hyperlink>
          </w:p>
        </w:tc>
      </w:tr>
      <w:tr w:rsidR="00613BB9" w:rsidRPr="00613BB9" w14:paraId="3219022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D6EB7C" w14:textId="77777777" w:rsidR="00401DBB" w:rsidRPr="00613BB9" w:rsidRDefault="00717723" w:rsidP="002C4861">
            <w:pPr>
              <w:rPr>
                <w:rFonts w:ascii="宋体" w:eastAsia="宋体" w:hAnsi="宋体" w:cs="Segoe UI"/>
              </w:rPr>
            </w:pPr>
            <w:hyperlink r:id="rId50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14B37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349CCA" w14:textId="77777777" w:rsidR="00401DBB" w:rsidRPr="00613BB9" w:rsidRDefault="00401DBB" w:rsidP="002C4861">
            <w:pPr>
              <w:jc w:val="left"/>
              <w:rPr>
                <w:rFonts w:ascii="宋体" w:eastAsia="宋体" w:hAnsi="宋体" w:cs="Segoe UI"/>
              </w:rPr>
            </w:pPr>
            <w:r w:rsidRPr="00613BB9">
              <w:rPr>
                <w:rStyle w:val="HTML1"/>
                <w:sz w:val="20"/>
                <w:szCs w:val="20"/>
              </w:rPr>
              <w:t>:family_man_man_boy: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6FC7B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4D0175" w14:textId="77777777" w:rsidR="00401DBB" w:rsidRPr="00613BB9" w:rsidRDefault="00401DBB" w:rsidP="002C4861">
            <w:pPr>
              <w:jc w:val="left"/>
              <w:rPr>
                <w:rFonts w:ascii="宋体" w:eastAsia="宋体" w:hAnsi="宋体" w:cs="Segoe UI"/>
              </w:rPr>
            </w:pPr>
            <w:r w:rsidRPr="00613BB9">
              <w:rPr>
                <w:rStyle w:val="HTML1"/>
                <w:sz w:val="20"/>
                <w:szCs w:val="20"/>
              </w:rPr>
              <w:t>:family_man_man_girl: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DC0C4" w14:textId="77777777" w:rsidR="00401DBB" w:rsidRPr="00613BB9" w:rsidRDefault="00717723" w:rsidP="002C4861">
            <w:pPr>
              <w:rPr>
                <w:rFonts w:ascii="宋体" w:eastAsia="宋体" w:hAnsi="宋体" w:cs="Segoe UI"/>
              </w:rPr>
            </w:pPr>
            <w:hyperlink r:id="rId507" w:anchor="table-of-contents" w:history="1">
              <w:r w:rsidR="00401DBB" w:rsidRPr="00613BB9">
                <w:rPr>
                  <w:rStyle w:val="a4"/>
                  <w:rFonts w:ascii="宋体" w:eastAsia="宋体" w:hAnsi="宋体" w:cs="Segoe UI"/>
                  <w:color w:val="auto"/>
                </w:rPr>
                <w:t>top</w:t>
              </w:r>
            </w:hyperlink>
          </w:p>
        </w:tc>
      </w:tr>
      <w:tr w:rsidR="00613BB9" w:rsidRPr="00613BB9" w14:paraId="38CF68E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759CE5" w14:textId="77777777" w:rsidR="00401DBB" w:rsidRPr="00613BB9" w:rsidRDefault="00717723" w:rsidP="002C4861">
            <w:pPr>
              <w:rPr>
                <w:rFonts w:ascii="宋体" w:eastAsia="宋体" w:hAnsi="宋体" w:cs="Segoe UI"/>
              </w:rPr>
            </w:pPr>
            <w:hyperlink r:id="rId50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10AC2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A9E98E" w14:textId="77777777" w:rsidR="00401DBB" w:rsidRPr="00613BB9" w:rsidRDefault="00401DBB" w:rsidP="002C4861">
            <w:pPr>
              <w:jc w:val="left"/>
              <w:rPr>
                <w:rFonts w:ascii="宋体" w:eastAsia="宋体" w:hAnsi="宋体" w:cs="Segoe UI"/>
              </w:rPr>
            </w:pPr>
            <w:r w:rsidRPr="00613BB9">
              <w:rPr>
                <w:rStyle w:val="HTML1"/>
                <w:sz w:val="20"/>
                <w:szCs w:val="20"/>
              </w:rPr>
              <w:t>:family_man_man_girl_boy: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71B0B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947AC7" w14:textId="77777777" w:rsidR="00401DBB" w:rsidRPr="00613BB9" w:rsidRDefault="00401DBB" w:rsidP="002C4861">
            <w:pPr>
              <w:jc w:val="left"/>
              <w:rPr>
                <w:rFonts w:ascii="宋体" w:eastAsia="宋体" w:hAnsi="宋体" w:cs="Segoe UI"/>
              </w:rPr>
            </w:pPr>
            <w:r w:rsidRPr="00613BB9">
              <w:rPr>
                <w:rStyle w:val="HTML1"/>
                <w:sz w:val="20"/>
                <w:szCs w:val="20"/>
              </w:rPr>
              <w:t>:family_man_man_boy_boy: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36DD2A" w14:textId="77777777" w:rsidR="00401DBB" w:rsidRPr="00613BB9" w:rsidRDefault="00717723" w:rsidP="002C4861">
            <w:pPr>
              <w:rPr>
                <w:rFonts w:ascii="宋体" w:eastAsia="宋体" w:hAnsi="宋体" w:cs="Segoe UI"/>
              </w:rPr>
            </w:pPr>
            <w:hyperlink r:id="rId509" w:anchor="table-of-contents" w:history="1">
              <w:r w:rsidR="00401DBB" w:rsidRPr="00613BB9">
                <w:rPr>
                  <w:rStyle w:val="a4"/>
                  <w:rFonts w:ascii="宋体" w:eastAsia="宋体" w:hAnsi="宋体" w:cs="Segoe UI"/>
                  <w:color w:val="auto"/>
                </w:rPr>
                <w:t>top</w:t>
              </w:r>
            </w:hyperlink>
          </w:p>
        </w:tc>
      </w:tr>
      <w:tr w:rsidR="00613BB9" w:rsidRPr="00613BB9" w14:paraId="5B80A10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F92FAE" w14:textId="77777777" w:rsidR="00401DBB" w:rsidRPr="00613BB9" w:rsidRDefault="00717723" w:rsidP="002C4861">
            <w:pPr>
              <w:rPr>
                <w:rFonts w:ascii="宋体" w:eastAsia="宋体" w:hAnsi="宋体" w:cs="Segoe UI"/>
              </w:rPr>
            </w:pPr>
            <w:hyperlink r:id="rId51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6E90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474C1A" w14:textId="77777777" w:rsidR="00401DBB" w:rsidRPr="00613BB9" w:rsidRDefault="00401DBB" w:rsidP="002C4861">
            <w:pPr>
              <w:jc w:val="left"/>
              <w:rPr>
                <w:rFonts w:ascii="宋体" w:eastAsia="宋体" w:hAnsi="宋体" w:cs="Segoe UI"/>
              </w:rPr>
            </w:pPr>
            <w:r w:rsidRPr="00613BB9">
              <w:rPr>
                <w:rStyle w:val="HTML1"/>
                <w:sz w:val="20"/>
                <w:szCs w:val="20"/>
              </w:rPr>
              <w:t>:family_man_man_girl_girl: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3F33B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B01579" w14:textId="77777777" w:rsidR="00401DBB" w:rsidRPr="00613BB9" w:rsidRDefault="00401DBB" w:rsidP="002C4861">
            <w:pPr>
              <w:jc w:val="left"/>
              <w:rPr>
                <w:rFonts w:ascii="宋体" w:eastAsia="宋体" w:hAnsi="宋体" w:cs="Segoe UI"/>
              </w:rPr>
            </w:pPr>
            <w:r w:rsidRPr="00613BB9">
              <w:rPr>
                <w:rStyle w:val="HTML1"/>
                <w:sz w:val="20"/>
                <w:szCs w:val="20"/>
              </w:rPr>
              <w:t>:family_woman_woman_boy: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34B7EC" w14:textId="77777777" w:rsidR="00401DBB" w:rsidRPr="00613BB9" w:rsidRDefault="00717723" w:rsidP="002C4861">
            <w:pPr>
              <w:rPr>
                <w:rFonts w:ascii="宋体" w:eastAsia="宋体" w:hAnsi="宋体" w:cs="Segoe UI"/>
              </w:rPr>
            </w:pPr>
            <w:hyperlink r:id="rId511" w:anchor="table-of-contents" w:history="1">
              <w:r w:rsidR="00401DBB" w:rsidRPr="00613BB9">
                <w:rPr>
                  <w:rStyle w:val="a4"/>
                  <w:rFonts w:ascii="宋体" w:eastAsia="宋体" w:hAnsi="宋体" w:cs="Segoe UI"/>
                  <w:color w:val="auto"/>
                </w:rPr>
                <w:t>top</w:t>
              </w:r>
            </w:hyperlink>
          </w:p>
        </w:tc>
      </w:tr>
      <w:tr w:rsidR="00613BB9" w:rsidRPr="00613BB9" w14:paraId="37791FC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AEE155" w14:textId="77777777" w:rsidR="00401DBB" w:rsidRPr="00613BB9" w:rsidRDefault="00717723" w:rsidP="002C4861">
            <w:pPr>
              <w:rPr>
                <w:rFonts w:ascii="宋体" w:eastAsia="宋体" w:hAnsi="宋体" w:cs="Segoe UI"/>
              </w:rPr>
            </w:pPr>
            <w:hyperlink r:id="rId51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077EE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9B4119" w14:textId="77777777" w:rsidR="00401DBB" w:rsidRPr="00613BB9" w:rsidRDefault="00401DBB" w:rsidP="002C4861">
            <w:pPr>
              <w:jc w:val="left"/>
              <w:rPr>
                <w:rFonts w:ascii="宋体" w:eastAsia="宋体" w:hAnsi="宋体" w:cs="Segoe UI"/>
              </w:rPr>
            </w:pPr>
            <w:r w:rsidRPr="00613BB9">
              <w:rPr>
                <w:rStyle w:val="HTML1"/>
                <w:sz w:val="20"/>
                <w:szCs w:val="20"/>
              </w:rPr>
              <w:t>:family_woman_woman_girl: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1D413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5C8A85" w14:textId="77777777" w:rsidR="00401DBB" w:rsidRPr="00613BB9" w:rsidRDefault="00401DBB" w:rsidP="002C4861">
            <w:pPr>
              <w:jc w:val="left"/>
              <w:rPr>
                <w:rFonts w:ascii="宋体" w:eastAsia="宋体" w:hAnsi="宋体" w:cs="Segoe UI"/>
              </w:rPr>
            </w:pPr>
            <w:r w:rsidRPr="00613BB9">
              <w:rPr>
                <w:rStyle w:val="HTML1"/>
                <w:sz w:val="20"/>
                <w:szCs w:val="20"/>
              </w:rPr>
              <w:t>:family_woman_woman_girl_boy: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3ABD33" w14:textId="77777777" w:rsidR="00401DBB" w:rsidRPr="00613BB9" w:rsidRDefault="00717723" w:rsidP="002C4861">
            <w:pPr>
              <w:rPr>
                <w:rFonts w:ascii="宋体" w:eastAsia="宋体" w:hAnsi="宋体" w:cs="Segoe UI"/>
              </w:rPr>
            </w:pPr>
            <w:hyperlink r:id="rId513" w:anchor="table-of-contents" w:history="1">
              <w:r w:rsidR="00401DBB" w:rsidRPr="00613BB9">
                <w:rPr>
                  <w:rStyle w:val="a4"/>
                  <w:rFonts w:ascii="宋体" w:eastAsia="宋体" w:hAnsi="宋体" w:cs="Segoe UI"/>
                  <w:color w:val="auto"/>
                </w:rPr>
                <w:t>top</w:t>
              </w:r>
            </w:hyperlink>
          </w:p>
        </w:tc>
      </w:tr>
      <w:tr w:rsidR="00613BB9" w:rsidRPr="00613BB9" w14:paraId="69DA10C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C5BFE2" w14:textId="77777777" w:rsidR="00401DBB" w:rsidRPr="00613BB9" w:rsidRDefault="00717723" w:rsidP="002C4861">
            <w:pPr>
              <w:rPr>
                <w:rFonts w:ascii="宋体" w:eastAsia="宋体" w:hAnsi="宋体" w:cs="Segoe UI"/>
              </w:rPr>
            </w:pPr>
            <w:hyperlink r:id="rId51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5F14B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ACBF5" w14:textId="77777777" w:rsidR="00401DBB" w:rsidRPr="00613BB9" w:rsidRDefault="00401DBB" w:rsidP="002C4861">
            <w:pPr>
              <w:jc w:val="left"/>
              <w:rPr>
                <w:rFonts w:ascii="宋体" w:eastAsia="宋体" w:hAnsi="宋体" w:cs="Segoe UI"/>
              </w:rPr>
            </w:pPr>
            <w:r w:rsidRPr="00613BB9">
              <w:rPr>
                <w:rStyle w:val="HTML1"/>
                <w:sz w:val="20"/>
                <w:szCs w:val="20"/>
              </w:rPr>
              <w:t>:family_woman_woman_boy_boy: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F4C2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FA097A" w14:textId="77777777" w:rsidR="00401DBB" w:rsidRPr="00613BB9" w:rsidRDefault="00401DBB" w:rsidP="002C4861">
            <w:pPr>
              <w:jc w:val="left"/>
              <w:rPr>
                <w:rFonts w:ascii="宋体" w:eastAsia="宋体" w:hAnsi="宋体" w:cs="Segoe UI"/>
              </w:rPr>
            </w:pPr>
            <w:r w:rsidRPr="00613BB9">
              <w:rPr>
                <w:rStyle w:val="HTML1"/>
                <w:sz w:val="20"/>
                <w:szCs w:val="20"/>
              </w:rPr>
              <w:t>:family_woman_woman_girl_girl: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4A70E6" w14:textId="77777777" w:rsidR="00401DBB" w:rsidRPr="00613BB9" w:rsidRDefault="00717723" w:rsidP="002C4861">
            <w:pPr>
              <w:rPr>
                <w:rFonts w:ascii="宋体" w:eastAsia="宋体" w:hAnsi="宋体" w:cs="Segoe UI"/>
              </w:rPr>
            </w:pPr>
            <w:hyperlink r:id="rId515" w:anchor="table-of-contents" w:history="1">
              <w:r w:rsidR="00401DBB" w:rsidRPr="00613BB9">
                <w:rPr>
                  <w:rStyle w:val="a4"/>
                  <w:rFonts w:ascii="宋体" w:eastAsia="宋体" w:hAnsi="宋体" w:cs="Segoe UI"/>
                  <w:color w:val="auto"/>
                </w:rPr>
                <w:t>top</w:t>
              </w:r>
            </w:hyperlink>
          </w:p>
        </w:tc>
      </w:tr>
      <w:tr w:rsidR="00613BB9" w:rsidRPr="00613BB9" w14:paraId="578F9DA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C196D9" w14:textId="77777777" w:rsidR="00401DBB" w:rsidRPr="00613BB9" w:rsidRDefault="00717723" w:rsidP="002C4861">
            <w:pPr>
              <w:rPr>
                <w:rFonts w:ascii="宋体" w:eastAsia="宋体" w:hAnsi="宋体" w:cs="Segoe UI"/>
              </w:rPr>
            </w:pPr>
            <w:hyperlink r:id="rId51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C501C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E1644A" w14:textId="77777777" w:rsidR="00401DBB" w:rsidRPr="00613BB9" w:rsidRDefault="00401DBB" w:rsidP="002C4861">
            <w:pPr>
              <w:jc w:val="left"/>
              <w:rPr>
                <w:rFonts w:ascii="宋体" w:eastAsia="宋体" w:hAnsi="宋体" w:cs="Segoe UI"/>
              </w:rPr>
            </w:pPr>
            <w:r w:rsidRPr="00613BB9">
              <w:rPr>
                <w:rStyle w:val="HTML1"/>
                <w:sz w:val="20"/>
                <w:szCs w:val="20"/>
              </w:rPr>
              <w:t>:family_man_boy: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D14B8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4BD31C" w14:textId="77777777" w:rsidR="00401DBB" w:rsidRPr="00613BB9" w:rsidRDefault="00401DBB" w:rsidP="002C4861">
            <w:pPr>
              <w:jc w:val="left"/>
              <w:rPr>
                <w:rFonts w:ascii="宋体" w:eastAsia="宋体" w:hAnsi="宋体" w:cs="Segoe UI"/>
              </w:rPr>
            </w:pPr>
            <w:r w:rsidRPr="00613BB9">
              <w:rPr>
                <w:rStyle w:val="HTML1"/>
                <w:sz w:val="20"/>
                <w:szCs w:val="20"/>
              </w:rPr>
              <w:t>:family_man_boy_boy: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EEBB2D" w14:textId="77777777" w:rsidR="00401DBB" w:rsidRPr="00613BB9" w:rsidRDefault="00717723" w:rsidP="002C4861">
            <w:pPr>
              <w:rPr>
                <w:rFonts w:ascii="宋体" w:eastAsia="宋体" w:hAnsi="宋体" w:cs="Segoe UI"/>
              </w:rPr>
            </w:pPr>
            <w:hyperlink r:id="rId517" w:anchor="table-of-contents" w:history="1">
              <w:r w:rsidR="00401DBB" w:rsidRPr="00613BB9">
                <w:rPr>
                  <w:rStyle w:val="a4"/>
                  <w:rFonts w:ascii="宋体" w:eastAsia="宋体" w:hAnsi="宋体" w:cs="Segoe UI"/>
                  <w:color w:val="auto"/>
                </w:rPr>
                <w:t>top</w:t>
              </w:r>
            </w:hyperlink>
          </w:p>
        </w:tc>
      </w:tr>
      <w:tr w:rsidR="00613BB9" w:rsidRPr="00613BB9" w14:paraId="0CE1796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A06763" w14:textId="77777777" w:rsidR="00401DBB" w:rsidRPr="00613BB9" w:rsidRDefault="00717723" w:rsidP="002C4861">
            <w:pPr>
              <w:rPr>
                <w:rFonts w:ascii="宋体" w:eastAsia="宋体" w:hAnsi="宋体" w:cs="Segoe UI"/>
              </w:rPr>
            </w:pPr>
            <w:hyperlink r:id="rId51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AB18A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DCC643" w14:textId="77777777" w:rsidR="00401DBB" w:rsidRPr="00613BB9" w:rsidRDefault="00401DBB" w:rsidP="002C4861">
            <w:pPr>
              <w:jc w:val="left"/>
              <w:rPr>
                <w:rFonts w:ascii="宋体" w:eastAsia="宋体" w:hAnsi="宋体" w:cs="Segoe UI"/>
              </w:rPr>
            </w:pPr>
            <w:r w:rsidRPr="00613BB9">
              <w:rPr>
                <w:rStyle w:val="HTML1"/>
                <w:sz w:val="20"/>
                <w:szCs w:val="20"/>
              </w:rPr>
              <w:t>:family_man_girl: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EAFC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A9BBE" w14:textId="77777777" w:rsidR="00401DBB" w:rsidRPr="00613BB9" w:rsidRDefault="00401DBB" w:rsidP="002C4861">
            <w:pPr>
              <w:jc w:val="left"/>
              <w:rPr>
                <w:rFonts w:ascii="宋体" w:eastAsia="宋体" w:hAnsi="宋体" w:cs="Segoe UI"/>
              </w:rPr>
            </w:pPr>
            <w:r w:rsidRPr="00613BB9">
              <w:rPr>
                <w:rStyle w:val="HTML1"/>
                <w:sz w:val="20"/>
                <w:szCs w:val="20"/>
              </w:rPr>
              <w:t>:family_man_girl_boy: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55AD2D" w14:textId="77777777" w:rsidR="00401DBB" w:rsidRPr="00613BB9" w:rsidRDefault="00717723" w:rsidP="002C4861">
            <w:pPr>
              <w:rPr>
                <w:rFonts w:ascii="宋体" w:eastAsia="宋体" w:hAnsi="宋体" w:cs="Segoe UI"/>
              </w:rPr>
            </w:pPr>
            <w:hyperlink r:id="rId519" w:anchor="table-of-contents" w:history="1">
              <w:r w:rsidR="00401DBB" w:rsidRPr="00613BB9">
                <w:rPr>
                  <w:rStyle w:val="a4"/>
                  <w:rFonts w:ascii="宋体" w:eastAsia="宋体" w:hAnsi="宋体" w:cs="Segoe UI"/>
                  <w:color w:val="auto"/>
                </w:rPr>
                <w:t>top</w:t>
              </w:r>
            </w:hyperlink>
          </w:p>
        </w:tc>
      </w:tr>
      <w:tr w:rsidR="00613BB9" w:rsidRPr="00613BB9" w14:paraId="031893E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FC41E2" w14:textId="77777777" w:rsidR="00401DBB" w:rsidRPr="00613BB9" w:rsidRDefault="00717723" w:rsidP="002C4861">
            <w:pPr>
              <w:rPr>
                <w:rFonts w:ascii="宋体" w:eastAsia="宋体" w:hAnsi="宋体" w:cs="Segoe UI"/>
              </w:rPr>
            </w:pPr>
            <w:hyperlink r:id="rId520"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785B8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5C67D8" w14:textId="77777777" w:rsidR="00401DBB" w:rsidRPr="00613BB9" w:rsidRDefault="00401DBB" w:rsidP="002C4861">
            <w:pPr>
              <w:jc w:val="left"/>
              <w:rPr>
                <w:rFonts w:ascii="宋体" w:eastAsia="宋体" w:hAnsi="宋体" w:cs="Segoe UI"/>
              </w:rPr>
            </w:pPr>
            <w:r w:rsidRPr="00613BB9">
              <w:rPr>
                <w:rStyle w:val="HTML1"/>
                <w:sz w:val="20"/>
                <w:szCs w:val="20"/>
              </w:rPr>
              <w:t>:family_man_girl_girl: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08917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C1BE27" w14:textId="77777777" w:rsidR="00401DBB" w:rsidRPr="00613BB9" w:rsidRDefault="00401DBB" w:rsidP="002C4861">
            <w:pPr>
              <w:jc w:val="left"/>
              <w:rPr>
                <w:rFonts w:ascii="宋体" w:eastAsia="宋体" w:hAnsi="宋体" w:cs="Segoe UI"/>
              </w:rPr>
            </w:pPr>
            <w:r w:rsidRPr="00613BB9">
              <w:rPr>
                <w:rStyle w:val="HTML1"/>
                <w:sz w:val="20"/>
                <w:szCs w:val="20"/>
              </w:rPr>
              <w:t>:family_woman_boy: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A8A6ED" w14:textId="77777777" w:rsidR="00401DBB" w:rsidRPr="00613BB9" w:rsidRDefault="00717723" w:rsidP="002C4861">
            <w:pPr>
              <w:rPr>
                <w:rFonts w:ascii="宋体" w:eastAsia="宋体" w:hAnsi="宋体" w:cs="Segoe UI"/>
              </w:rPr>
            </w:pPr>
            <w:hyperlink r:id="rId521" w:anchor="table-of-contents" w:history="1">
              <w:r w:rsidR="00401DBB" w:rsidRPr="00613BB9">
                <w:rPr>
                  <w:rStyle w:val="a4"/>
                  <w:rFonts w:ascii="宋体" w:eastAsia="宋体" w:hAnsi="宋体" w:cs="Segoe UI"/>
                  <w:color w:val="auto"/>
                </w:rPr>
                <w:t>top</w:t>
              </w:r>
            </w:hyperlink>
          </w:p>
        </w:tc>
      </w:tr>
      <w:tr w:rsidR="00613BB9" w:rsidRPr="00613BB9" w14:paraId="7667B13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EE315F" w14:textId="77777777" w:rsidR="00401DBB" w:rsidRPr="00613BB9" w:rsidRDefault="00717723" w:rsidP="002C4861">
            <w:pPr>
              <w:rPr>
                <w:rFonts w:ascii="宋体" w:eastAsia="宋体" w:hAnsi="宋体" w:cs="Segoe UI"/>
              </w:rPr>
            </w:pPr>
            <w:hyperlink r:id="rId522"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E8F56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B9D35" w14:textId="77777777" w:rsidR="00401DBB" w:rsidRPr="00613BB9" w:rsidRDefault="00401DBB" w:rsidP="002C4861">
            <w:pPr>
              <w:jc w:val="left"/>
              <w:rPr>
                <w:rFonts w:ascii="宋体" w:eastAsia="宋体" w:hAnsi="宋体" w:cs="Segoe UI"/>
              </w:rPr>
            </w:pPr>
            <w:r w:rsidRPr="00613BB9">
              <w:rPr>
                <w:rStyle w:val="HTML1"/>
                <w:sz w:val="20"/>
                <w:szCs w:val="20"/>
              </w:rPr>
              <w:t>:family_woman_boy_boy: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6AA87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CE79AA" w14:textId="77777777" w:rsidR="00401DBB" w:rsidRPr="00613BB9" w:rsidRDefault="00401DBB" w:rsidP="002C4861">
            <w:pPr>
              <w:jc w:val="left"/>
              <w:rPr>
                <w:rFonts w:ascii="宋体" w:eastAsia="宋体" w:hAnsi="宋体" w:cs="Segoe UI"/>
              </w:rPr>
            </w:pPr>
            <w:r w:rsidRPr="00613BB9">
              <w:rPr>
                <w:rStyle w:val="HTML1"/>
                <w:sz w:val="20"/>
                <w:szCs w:val="20"/>
              </w:rPr>
              <w:t>:family_woman_girl: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1E1DBD" w14:textId="77777777" w:rsidR="00401DBB" w:rsidRPr="00613BB9" w:rsidRDefault="00717723" w:rsidP="002C4861">
            <w:pPr>
              <w:rPr>
                <w:rFonts w:ascii="宋体" w:eastAsia="宋体" w:hAnsi="宋体" w:cs="Segoe UI"/>
              </w:rPr>
            </w:pPr>
            <w:hyperlink r:id="rId523" w:anchor="table-of-contents" w:history="1">
              <w:r w:rsidR="00401DBB" w:rsidRPr="00613BB9">
                <w:rPr>
                  <w:rStyle w:val="a4"/>
                  <w:rFonts w:ascii="宋体" w:eastAsia="宋体" w:hAnsi="宋体" w:cs="Segoe UI"/>
                  <w:color w:val="auto"/>
                </w:rPr>
                <w:t>top</w:t>
              </w:r>
            </w:hyperlink>
          </w:p>
        </w:tc>
      </w:tr>
      <w:tr w:rsidR="00613BB9" w:rsidRPr="00613BB9" w14:paraId="57E1817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06E88C" w14:textId="77777777" w:rsidR="00401DBB" w:rsidRPr="00613BB9" w:rsidRDefault="00717723" w:rsidP="002C4861">
            <w:pPr>
              <w:rPr>
                <w:rFonts w:ascii="宋体" w:eastAsia="宋体" w:hAnsi="宋体" w:cs="Segoe UI"/>
              </w:rPr>
            </w:pPr>
            <w:hyperlink r:id="rId524"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13FAA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84CB6B" w14:textId="77777777" w:rsidR="00401DBB" w:rsidRPr="00613BB9" w:rsidRDefault="00401DBB" w:rsidP="002C4861">
            <w:pPr>
              <w:jc w:val="left"/>
              <w:rPr>
                <w:rFonts w:ascii="宋体" w:eastAsia="宋体" w:hAnsi="宋体" w:cs="Segoe UI"/>
              </w:rPr>
            </w:pPr>
            <w:r w:rsidRPr="00613BB9">
              <w:rPr>
                <w:rStyle w:val="HTML1"/>
                <w:sz w:val="20"/>
                <w:szCs w:val="20"/>
              </w:rPr>
              <w:t>:family_woman_girl_boy: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7C890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A2DF56" w14:textId="77777777" w:rsidR="00401DBB" w:rsidRPr="00613BB9" w:rsidRDefault="00401DBB" w:rsidP="002C4861">
            <w:pPr>
              <w:jc w:val="left"/>
              <w:rPr>
                <w:rFonts w:ascii="宋体" w:eastAsia="宋体" w:hAnsi="宋体" w:cs="Segoe UI"/>
              </w:rPr>
            </w:pPr>
            <w:r w:rsidRPr="00613BB9">
              <w:rPr>
                <w:rStyle w:val="HTML1"/>
                <w:sz w:val="20"/>
                <w:szCs w:val="20"/>
              </w:rPr>
              <w:t>:family_woman_girl_girl: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5ECCBF" w14:textId="77777777" w:rsidR="00401DBB" w:rsidRPr="00613BB9" w:rsidRDefault="00717723" w:rsidP="002C4861">
            <w:pPr>
              <w:rPr>
                <w:rFonts w:ascii="宋体" w:eastAsia="宋体" w:hAnsi="宋体" w:cs="Segoe UI"/>
              </w:rPr>
            </w:pPr>
            <w:hyperlink r:id="rId525" w:anchor="table-of-contents" w:history="1">
              <w:r w:rsidR="00401DBB" w:rsidRPr="00613BB9">
                <w:rPr>
                  <w:rStyle w:val="a4"/>
                  <w:rFonts w:ascii="宋体" w:eastAsia="宋体" w:hAnsi="宋体" w:cs="Segoe UI"/>
                  <w:color w:val="auto"/>
                </w:rPr>
                <w:t>top</w:t>
              </w:r>
            </w:hyperlink>
          </w:p>
        </w:tc>
      </w:tr>
    </w:tbl>
    <w:p w14:paraId="012FC5E3" w14:textId="77777777" w:rsidR="00401DBB" w:rsidRPr="00613BB9" w:rsidRDefault="00401DBB" w:rsidP="00401DBB">
      <w:pPr>
        <w:pStyle w:val="4"/>
        <w:rPr>
          <w:rFonts w:ascii="宋体" w:eastAsia="宋体" w:hAnsi="宋体" w:cs="Segoe UI"/>
        </w:rPr>
      </w:pPr>
      <w:bookmarkStart w:id="124" w:name="_Toc46394741"/>
      <w:r w:rsidRPr="00613BB9">
        <w:rPr>
          <w:rFonts w:ascii="宋体" w:eastAsia="宋体" w:hAnsi="宋体" w:cs="Segoe UI"/>
        </w:rPr>
        <w:t>Person Symbol</w:t>
      </w:r>
      <w:bookmarkEnd w:id="124"/>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88"/>
        <w:gridCol w:w="1395"/>
        <w:gridCol w:w="4905"/>
        <w:gridCol w:w="1395"/>
        <w:gridCol w:w="4708"/>
        <w:gridCol w:w="1389"/>
      </w:tblGrid>
      <w:tr w:rsidR="00613BB9" w:rsidRPr="00613BB9" w14:paraId="4B59F2A3"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C7564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45C035"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EB6B2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79F08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0E105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962017" w14:textId="77777777" w:rsidR="00401DBB" w:rsidRPr="00613BB9" w:rsidRDefault="00401DBB" w:rsidP="002C4861">
            <w:pPr>
              <w:spacing w:after="240"/>
              <w:jc w:val="center"/>
              <w:rPr>
                <w:rFonts w:ascii="宋体" w:eastAsia="宋体" w:hAnsi="宋体" w:cs="Segoe UI"/>
                <w:b/>
                <w:bCs/>
              </w:rPr>
            </w:pPr>
          </w:p>
        </w:tc>
      </w:tr>
      <w:tr w:rsidR="00613BB9" w:rsidRPr="00613BB9" w14:paraId="1A7812E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BE40B7" w14:textId="77777777" w:rsidR="00401DBB" w:rsidRPr="00613BB9" w:rsidRDefault="00717723" w:rsidP="002C4861">
            <w:pPr>
              <w:spacing w:after="240"/>
              <w:jc w:val="left"/>
              <w:rPr>
                <w:rFonts w:ascii="宋体" w:eastAsia="宋体" w:hAnsi="宋体" w:cs="Segoe UI"/>
                <w:sz w:val="24"/>
                <w:szCs w:val="24"/>
              </w:rPr>
            </w:pPr>
            <w:hyperlink r:id="rId526"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C57CBB"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4EDA04" w14:textId="77777777" w:rsidR="00401DBB" w:rsidRPr="00613BB9" w:rsidRDefault="00401DBB" w:rsidP="002C4861">
            <w:pPr>
              <w:jc w:val="left"/>
              <w:rPr>
                <w:rFonts w:ascii="宋体" w:eastAsia="宋体" w:hAnsi="宋体" w:cs="Segoe UI"/>
              </w:rPr>
            </w:pPr>
            <w:r w:rsidRPr="00613BB9">
              <w:rPr>
                <w:rStyle w:val="HTML1"/>
                <w:sz w:val="20"/>
                <w:szCs w:val="20"/>
              </w:rPr>
              <w:t>:speaking_head: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0E9B4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66D140" w14:textId="77777777" w:rsidR="00401DBB" w:rsidRPr="00613BB9" w:rsidRDefault="00401DBB" w:rsidP="002C4861">
            <w:pPr>
              <w:jc w:val="left"/>
              <w:rPr>
                <w:rFonts w:ascii="宋体" w:eastAsia="宋体" w:hAnsi="宋体" w:cs="Segoe UI"/>
              </w:rPr>
            </w:pPr>
            <w:r w:rsidRPr="00613BB9">
              <w:rPr>
                <w:rStyle w:val="HTML1"/>
                <w:sz w:val="20"/>
                <w:szCs w:val="20"/>
              </w:rPr>
              <w:t>:bust_in_silhouette: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764668" w14:textId="77777777" w:rsidR="00401DBB" w:rsidRPr="00613BB9" w:rsidRDefault="00717723" w:rsidP="002C4861">
            <w:pPr>
              <w:rPr>
                <w:rFonts w:ascii="宋体" w:eastAsia="宋体" w:hAnsi="宋体" w:cs="Segoe UI"/>
              </w:rPr>
            </w:pPr>
            <w:hyperlink r:id="rId527" w:anchor="table-of-contents" w:history="1">
              <w:r w:rsidR="00401DBB" w:rsidRPr="00613BB9">
                <w:rPr>
                  <w:rStyle w:val="a4"/>
                  <w:rFonts w:ascii="宋体" w:eastAsia="宋体" w:hAnsi="宋体" w:cs="Segoe UI"/>
                  <w:color w:val="auto"/>
                </w:rPr>
                <w:t>top</w:t>
              </w:r>
            </w:hyperlink>
          </w:p>
        </w:tc>
      </w:tr>
      <w:tr w:rsidR="00613BB9" w:rsidRPr="00613BB9" w14:paraId="385C311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9B2A3" w14:textId="77777777" w:rsidR="00401DBB" w:rsidRPr="00613BB9" w:rsidRDefault="00717723" w:rsidP="002C4861">
            <w:pPr>
              <w:rPr>
                <w:rFonts w:ascii="宋体" w:eastAsia="宋体" w:hAnsi="宋体" w:cs="Segoe UI"/>
              </w:rPr>
            </w:pPr>
            <w:hyperlink r:id="rId528" w:anchor="people--body"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C6C9B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355BA8" w14:textId="77777777" w:rsidR="00401DBB" w:rsidRPr="00613BB9" w:rsidRDefault="00401DBB" w:rsidP="002C4861">
            <w:pPr>
              <w:jc w:val="left"/>
              <w:rPr>
                <w:rFonts w:ascii="宋体" w:eastAsia="宋体" w:hAnsi="宋体" w:cs="Segoe UI"/>
              </w:rPr>
            </w:pPr>
            <w:r w:rsidRPr="00613BB9">
              <w:rPr>
                <w:rStyle w:val="HTML1"/>
                <w:sz w:val="20"/>
                <w:szCs w:val="20"/>
              </w:rPr>
              <w:t>:busts_in_silhouette: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09FE4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6C666D" w14:textId="77777777" w:rsidR="00401DBB" w:rsidRPr="00613BB9" w:rsidRDefault="00401DBB" w:rsidP="002C4861">
            <w:pPr>
              <w:jc w:val="left"/>
              <w:rPr>
                <w:rFonts w:ascii="宋体" w:eastAsia="宋体" w:hAnsi="宋体" w:cs="Segoe UI"/>
              </w:rPr>
            </w:pPr>
            <w:r w:rsidRPr="00613BB9">
              <w:rPr>
                <w:rStyle w:val="HTML1"/>
                <w:sz w:val="20"/>
                <w:szCs w:val="20"/>
              </w:rPr>
              <w:t>:footprints: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A21067" w14:textId="77777777" w:rsidR="00401DBB" w:rsidRPr="00613BB9" w:rsidRDefault="00717723" w:rsidP="002C4861">
            <w:pPr>
              <w:rPr>
                <w:rFonts w:ascii="宋体" w:eastAsia="宋体" w:hAnsi="宋体" w:cs="Segoe UI"/>
              </w:rPr>
            </w:pPr>
            <w:hyperlink r:id="rId529" w:anchor="table-of-contents" w:history="1">
              <w:r w:rsidR="00401DBB" w:rsidRPr="00613BB9">
                <w:rPr>
                  <w:rStyle w:val="a4"/>
                  <w:rFonts w:ascii="宋体" w:eastAsia="宋体" w:hAnsi="宋体" w:cs="Segoe UI"/>
                  <w:color w:val="auto"/>
                </w:rPr>
                <w:t>top</w:t>
              </w:r>
            </w:hyperlink>
          </w:p>
        </w:tc>
      </w:tr>
    </w:tbl>
    <w:p w14:paraId="43D3E186" w14:textId="77777777" w:rsidR="00401DBB" w:rsidRPr="00613BB9" w:rsidRDefault="00401DBB" w:rsidP="00401DBB">
      <w:pPr>
        <w:pStyle w:val="3"/>
        <w:rPr>
          <w:rFonts w:cs="Segoe UI"/>
          <w:sz w:val="30"/>
          <w:szCs w:val="30"/>
        </w:rPr>
      </w:pPr>
      <w:bookmarkStart w:id="125" w:name="_Toc46394742"/>
      <w:r w:rsidRPr="00613BB9">
        <w:rPr>
          <w:rFonts w:cs="Segoe UI"/>
          <w:sz w:val="30"/>
          <w:szCs w:val="30"/>
        </w:rPr>
        <w:t>Animals &amp; Nature</w:t>
      </w:r>
      <w:bookmarkEnd w:id="125"/>
    </w:p>
    <w:p w14:paraId="327FA4ED" w14:textId="77777777" w:rsidR="00401DBB" w:rsidRPr="00613BB9" w:rsidRDefault="00717723" w:rsidP="00907565">
      <w:pPr>
        <w:widowControl/>
        <w:numPr>
          <w:ilvl w:val="0"/>
          <w:numId w:val="46"/>
        </w:numPr>
        <w:shd w:val="clear" w:color="auto" w:fill="FFFFFF"/>
        <w:spacing w:before="100" w:beforeAutospacing="1" w:after="100" w:afterAutospacing="1"/>
        <w:jc w:val="left"/>
        <w:rPr>
          <w:rFonts w:ascii="宋体" w:eastAsia="宋体" w:hAnsi="宋体" w:cs="Segoe UI"/>
          <w:sz w:val="24"/>
          <w:szCs w:val="24"/>
        </w:rPr>
      </w:pPr>
      <w:hyperlink r:id="rId530" w:anchor="animal-mammal" w:history="1">
        <w:r w:rsidR="00401DBB" w:rsidRPr="00613BB9">
          <w:rPr>
            <w:rStyle w:val="a4"/>
            <w:rFonts w:ascii="宋体" w:eastAsia="宋体" w:hAnsi="宋体" w:cs="Segoe UI"/>
            <w:color w:val="auto"/>
          </w:rPr>
          <w:t>Animal Mammal</w:t>
        </w:r>
      </w:hyperlink>
    </w:p>
    <w:p w14:paraId="65E6EA5E" w14:textId="77777777" w:rsidR="00401DBB" w:rsidRPr="00613BB9" w:rsidRDefault="00717723" w:rsidP="00907565">
      <w:pPr>
        <w:widowControl/>
        <w:numPr>
          <w:ilvl w:val="0"/>
          <w:numId w:val="46"/>
        </w:numPr>
        <w:shd w:val="clear" w:color="auto" w:fill="FFFFFF"/>
        <w:spacing w:before="60" w:after="100" w:afterAutospacing="1"/>
        <w:jc w:val="left"/>
        <w:rPr>
          <w:rFonts w:ascii="宋体" w:eastAsia="宋体" w:hAnsi="宋体" w:cs="Segoe UI"/>
        </w:rPr>
      </w:pPr>
      <w:hyperlink r:id="rId531" w:anchor="animal-bird" w:history="1">
        <w:r w:rsidR="00401DBB" w:rsidRPr="00613BB9">
          <w:rPr>
            <w:rStyle w:val="a4"/>
            <w:rFonts w:ascii="宋体" w:eastAsia="宋体" w:hAnsi="宋体" w:cs="Segoe UI"/>
            <w:color w:val="auto"/>
          </w:rPr>
          <w:t>Animal Bird</w:t>
        </w:r>
      </w:hyperlink>
    </w:p>
    <w:p w14:paraId="66BA02EB" w14:textId="77777777" w:rsidR="00401DBB" w:rsidRPr="00613BB9" w:rsidRDefault="00717723" w:rsidP="00907565">
      <w:pPr>
        <w:widowControl/>
        <w:numPr>
          <w:ilvl w:val="0"/>
          <w:numId w:val="46"/>
        </w:numPr>
        <w:shd w:val="clear" w:color="auto" w:fill="FFFFFF"/>
        <w:spacing w:before="60" w:after="100" w:afterAutospacing="1"/>
        <w:jc w:val="left"/>
        <w:rPr>
          <w:rFonts w:ascii="宋体" w:eastAsia="宋体" w:hAnsi="宋体" w:cs="Segoe UI"/>
        </w:rPr>
      </w:pPr>
      <w:hyperlink r:id="rId532" w:anchor="animal-amphibian" w:history="1">
        <w:r w:rsidR="00401DBB" w:rsidRPr="00613BB9">
          <w:rPr>
            <w:rStyle w:val="a4"/>
            <w:rFonts w:ascii="宋体" w:eastAsia="宋体" w:hAnsi="宋体" w:cs="Segoe UI"/>
            <w:color w:val="auto"/>
          </w:rPr>
          <w:t>Animal Amphibian</w:t>
        </w:r>
      </w:hyperlink>
    </w:p>
    <w:p w14:paraId="090EEB5C" w14:textId="77777777" w:rsidR="00401DBB" w:rsidRPr="00613BB9" w:rsidRDefault="00717723" w:rsidP="00907565">
      <w:pPr>
        <w:widowControl/>
        <w:numPr>
          <w:ilvl w:val="0"/>
          <w:numId w:val="46"/>
        </w:numPr>
        <w:shd w:val="clear" w:color="auto" w:fill="FFFFFF"/>
        <w:spacing w:before="60" w:after="100" w:afterAutospacing="1"/>
        <w:jc w:val="left"/>
        <w:rPr>
          <w:rFonts w:ascii="宋体" w:eastAsia="宋体" w:hAnsi="宋体" w:cs="Segoe UI"/>
        </w:rPr>
      </w:pPr>
      <w:hyperlink r:id="rId533" w:anchor="animal-reptile" w:history="1">
        <w:r w:rsidR="00401DBB" w:rsidRPr="00613BB9">
          <w:rPr>
            <w:rStyle w:val="a4"/>
            <w:rFonts w:ascii="宋体" w:eastAsia="宋体" w:hAnsi="宋体" w:cs="Segoe UI"/>
            <w:color w:val="auto"/>
          </w:rPr>
          <w:t>Animal Reptile</w:t>
        </w:r>
      </w:hyperlink>
    </w:p>
    <w:p w14:paraId="1C67D0D0" w14:textId="77777777" w:rsidR="00401DBB" w:rsidRPr="00613BB9" w:rsidRDefault="00717723" w:rsidP="00907565">
      <w:pPr>
        <w:widowControl/>
        <w:numPr>
          <w:ilvl w:val="0"/>
          <w:numId w:val="46"/>
        </w:numPr>
        <w:shd w:val="clear" w:color="auto" w:fill="FFFFFF"/>
        <w:spacing w:before="60" w:after="100" w:afterAutospacing="1"/>
        <w:jc w:val="left"/>
        <w:rPr>
          <w:rFonts w:ascii="宋体" w:eastAsia="宋体" w:hAnsi="宋体" w:cs="Segoe UI"/>
        </w:rPr>
      </w:pPr>
      <w:hyperlink r:id="rId534" w:anchor="animal-marine" w:history="1">
        <w:r w:rsidR="00401DBB" w:rsidRPr="00613BB9">
          <w:rPr>
            <w:rStyle w:val="a4"/>
            <w:rFonts w:ascii="宋体" w:eastAsia="宋体" w:hAnsi="宋体" w:cs="Segoe UI"/>
            <w:color w:val="auto"/>
          </w:rPr>
          <w:t>Animal Marine</w:t>
        </w:r>
      </w:hyperlink>
    </w:p>
    <w:p w14:paraId="55C26B5E" w14:textId="77777777" w:rsidR="00401DBB" w:rsidRPr="00613BB9" w:rsidRDefault="00717723" w:rsidP="00907565">
      <w:pPr>
        <w:widowControl/>
        <w:numPr>
          <w:ilvl w:val="0"/>
          <w:numId w:val="46"/>
        </w:numPr>
        <w:shd w:val="clear" w:color="auto" w:fill="FFFFFF"/>
        <w:spacing w:before="60" w:after="100" w:afterAutospacing="1"/>
        <w:jc w:val="left"/>
        <w:rPr>
          <w:rFonts w:ascii="宋体" w:eastAsia="宋体" w:hAnsi="宋体" w:cs="Segoe UI"/>
        </w:rPr>
      </w:pPr>
      <w:hyperlink r:id="rId535" w:anchor="animal-bug" w:history="1">
        <w:r w:rsidR="00401DBB" w:rsidRPr="00613BB9">
          <w:rPr>
            <w:rStyle w:val="a4"/>
            <w:rFonts w:ascii="宋体" w:eastAsia="宋体" w:hAnsi="宋体" w:cs="Segoe UI"/>
            <w:color w:val="auto"/>
          </w:rPr>
          <w:t>Animal Bug</w:t>
        </w:r>
      </w:hyperlink>
    </w:p>
    <w:p w14:paraId="1E9DCAA5" w14:textId="77777777" w:rsidR="00401DBB" w:rsidRPr="00613BB9" w:rsidRDefault="00717723" w:rsidP="00907565">
      <w:pPr>
        <w:widowControl/>
        <w:numPr>
          <w:ilvl w:val="0"/>
          <w:numId w:val="46"/>
        </w:numPr>
        <w:shd w:val="clear" w:color="auto" w:fill="FFFFFF"/>
        <w:spacing w:before="60" w:after="100" w:afterAutospacing="1"/>
        <w:jc w:val="left"/>
        <w:rPr>
          <w:rFonts w:ascii="宋体" w:eastAsia="宋体" w:hAnsi="宋体" w:cs="Segoe UI"/>
        </w:rPr>
      </w:pPr>
      <w:hyperlink r:id="rId536" w:anchor="plant-flower" w:history="1">
        <w:r w:rsidR="00401DBB" w:rsidRPr="00613BB9">
          <w:rPr>
            <w:rStyle w:val="a4"/>
            <w:rFonts w:ascii="宋体" w:eastAsia="宋体" w:hAnsi="宋体" w:cs="Segoe UI"/>
            <w:color w:val="auto"/>
          </w:rPr>
          <w:t>Plant Flower</w:t>
        </w:r>
      </w:hyperlink>
    </w:p>
    <w:p w14:paraId="2673D916" w14:textId="77777777" w:rsidR="00401DBB" w:rsidRPr="00613BB9" w:rsidRDefault="00717723" w:rsidP="00907565">
      <w:pPr>
        <w:widowControl/>
        <w:numPr>
          <w:ilvl w:val="0"/>
          <w:numId w:val="46"/>
        </w:numPr>
        <w:shd w:val="clear" w:color="auto" w:fill="FFFFFF"/>
        <w:spacing w:before="60" w:after="100" w:afterAutospacing="1"/>
        <w:jc w:val="left"/>
        <w:rPr>
          <w:rFonts w:ascii="宋体" w:eastAsia="宋体" w:hAnsi="宋体" w:cs="Segoe UI"/>
        </w:rPr>
      </w:pPr>
      <w:hyperlink r:id="rId537" w:anchor="plant-other" w:history="1">
        <w:r w:rsidR="00401DBB" w:rsidRPr="00613BB9">
          <w:rPr>
            <w:rStyle w:val="a4"/>
            <w:rFonts w:ascii="宋体" w:eastAsia="宋体" w:hAnsi="宋体" w:cs="Segoe UI"/>
            <w:color w:val="auto"/>
          </w:rPr>
          <w:t>Plant Other</w:t>
        </w:r>
      </w:hyperlink>
    </w:p>
    <w:p w14:paraId="455BDCDC" w14:textId="77777777" w:rsidR="00401DBB" w:rsidRPr="00613BB9" w:rsidRDefault="00401DBB" w:rsidP="00401DBB">
      <w:pPr>
        <w:pStyle w:val="4"/>
        <w:rPr>
          <w:rFonts w:ascii="宋体" w:eastAsia="宋体" w:hAnsi="宋体" w:cs="Segoe UI"/>
        </w:rPr>
      </w:pPr>
      <w:bookmarkStart w:id="126" w:name="_Toc46394743"/>
      <w:r w:rsidRPr="00613BB9">
        <w:rPr>
          <w:rFonts w:ascii="宋体" w:eastAsia="宋体" w:hAnsi="宋体" w:cs="Segoe UI"/>
        </w:rPr>
        <w:lastRenderedPageBreak/>
        <w:t>Animal Mammal</w:t>
      </w:r>
      <w:bookmarkEnd w:id="126"/>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73"/>
        <w:gridCol w:w="1579"/>
        <w:gridCol w:w="4662"/>
        <w:gridCol w:w="1579"/>
        <w:gridCol w:w="4215"/>
        <w:gridCol w:w="1572"/>
      </w:tblGrid>
      <w:tr w:rsidR="00613BB9" w:rsidRPr="00613BB9" w14:paraId="32862228"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4C2C7"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214AD9"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4138BB"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2A25D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FB778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24A977" w14:textId="77777777" w:rsidR="00401DBB" w:rsidRPr="00613BB9" w:rsidRDefault="00401DBB" w:rsidP="002C4861">
            <w:pPr>
              <w:spacing w:after="240"/>
              <w:jc w:val="center"/>
              <w:rPr>
                <w:rFonts w:ascii="宋体" w:eastAsia="宋体" w:hAnsi="宋体" w:cs="Segoe UI"/>
                <w:b/>
                <w:bCs/>
              </w:rPr>
            </w:pPr>
          </w:p>
        </w:tc>
      </w:tr>
      <w:tr w:rsidR="00613BB9" w:rsidRPr="00613BB9" w14:paraId="64BBFE7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D92FF9" w14:textId="77777777" w:rsidR="00401DBB" w:rsidRPr="00613BB9" w:rsidRDefault="00717723" w:rsidP="002C4861">
            <w:pPr>
              <w:spacing w:after="240"/>
              <w:jc w:val="left"/>
              <w:rPr>
                <w:rFonts w:ascii="宋体" w:eastAsia="宋体" w:hAnsi="宋体" w:cs="Segoe UI"/>
                <w:sz w:val="24"/>
                <w:szCs w:val="24"/>
              </w:rPr>
            </w:pPr>
            <w:hyperlink r:id="rId53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123C52"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A0FFF6" w14:textId="77777777" w:rsidR="00401DBB" w:rsidRPr="00613BB9" w:rsidRDefault="00401DBB" w:rsidP="002C4861">
            <w:pPr>
              <w:jc w:val="left"/>
              <w:rPr>
                <w:rFonts w:ascii="宋体" w:eastAsia="宋体" w:hAnsi="宋体" w:cs="Segoe UI"/>
              </w:rPr>
            </w:pPr>
            <w:r w:rsidRPr="00613BB9">
              <w:rPr>
                <w:rStyle w:val="HTML1"/>
                <w:sz w:val="20"/>
                <w:szCs w:val="20"/>
              </w:rPr>
              <w:t>:monkey_face: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8868F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2FBB74" w14:textId="77777777" w:rsidR="00401DBB" w:rsidRPr="00613BB9" w:rsidRDefault="00401DBB" w:rsidP="002C4861">
            <w:pPr>
              <w:jc w:val="left"/>
              <w:rPr>
                <w:rFonts w:ascii="宋体" w:eastAsia="宋体" w:hAnsi="宋体" w:cs="Segoe UI"/>
              </w:rPr>
            </w:pPr>
            <w:r w:rsidRPr="00613BB9">
              <w:rPr>
                <w:rStyle w:val="HTML1"/>
                <w:sz w:val="20"/>
                <w:szCs w:val="20"/>
              </w:rPr>
              <w:t>:monkey: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36FE05" w14:textId="77777777" w:rsidR="00401DBB" w:rsidRPr="00613BB9" w:rsidRDefault="00717723" w:rsidP="002C4861">
            <w:pPr>
              <w:rPr>
                <w:rFonts w:ascii="宋体" w:eastAsia="宋体" w:hAnsi="宋体" w:cs="Segoe UI"/>
              </w:rPr>
            </w:pPr>
            <w:hyperlink r:id="rId539" w:anchor="table-of-contents" w:history="1">
              <w:r w:rsidR="00401DBB" w:rsidRPr="00613BB9">
                <w:rPr>
                  <w:rStyle w:val="a4"/>
                  <w:rFonts w:ascii="宋体" w:eastAsia="宋体" w:hAnsi="宋体" w:cs="Segoe UI"/>
                  <w:color w:val="auto"/>
                </w:rPr>
                <w:t>top</w:t>
              </w:r>
            </w:hyperlink>
          </w:p>
        </w:tc>
      </w:tr>
      <w:tr w:rsidR="00613BB9" w:rsidRPr="00613BB9" w14:paraId="6A802D2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1D83A1" w14:textId="77777777" w:rsidR="00401DBB" w:rsidRPr="00613BB9" w:rsidRDefault="00717723" w:rsidP="002C4861">
            <w:pPr>
              <w:rPr>
                <w:rFonts w:ascii="宋体" w:eastAsia="宋体" w:hAnsi="宋体" w:cs="Segoe UI"/>
              </w:rPr>
            </w:pPr>
            <w:hyperlink r:id="rId54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4F890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48038B" w14:textId="77777777" w:rsidR="00401DBB" w:rsidRPr="00613BB9" w:rsidRDefault="00401DBB" w:rsidP="002C4861">
            <w:pPr>
              <w:jc w:val="left"/>
              <w:rPr>
                <w:rFonts w:ascii="宋体" w:eastAsia="宋体" w:hAnsi="宋体" w:cs="Segoe UI"/>
              </w:rPr>
            </w:pPr>
            <w:r w:rsidRPr="00613BB9">
              <w:rPr>
                <w:rStyle w:val="HTML1"/>
                <w:sz w:val="20"/>
                <w:szCs w:val="20"/>
              </w:rPr>
              <w:t>:gorilla: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BCC1F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69EBBB" w14:textId="77777777" w:rsidR="00401DBB" w:rsidRPr="00613BB9" w:rsidRDefault="00401DBB" w:rsidP="002C4861">
            <w:pPr>
              <w:jc w:val="left"/>
              <w:rPr>
                <w:rFonts w:ascii="宋体" w:eastAsia="宋体" w:hAnsi="宋体" w:cs="Segoe UI"/>
              </w:rPr>
            </w:pPr>
            <w:r w:rsidRPr="00613BB9">
              <w:rPr>
                <w:rStyle w:val="HTML1"/>
                <w:sz w:val="20"/>
                <w:szCs w:val="20"/>
              </w:rPr>
              <w:t>:orangutan: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855E51" w14:textId="77777777" w:rsidR="00401DBB" w:rsidRPr="00613BB9" w:rsidRDefault="00717723" w:rsidP="002C4861">
            <w:pPr>
              <w:rPr>
                <w:rFonts w:ascii="宋体" w:eastAsia="宋体" w:hAnsi="宋体" w:cs="Segoe UI"/>
              </w:rPr>
            </w:pPr>
            <w:hyperlink r:id="rId541" w:anchor="table-of-contents" w:history="1">
              <w:r w:rsidR="00401DBB" w:rsidRPr="00613BB9">
                <w:rPr>
                  <w:rStyle w:val="a4"/>
                  <w:rFonts w:ascii="宋体" w:eastAsia="宋体" w:hAnsi="宋体" w:cs="Segoe UI"/>
                  <w:color w:val="auto"/>
                </w:rPr>
                <w:t>top</w:t>
              </w:r>
            </w:hyperlink>
          </w:p>
        </w:tc>
      </w:tr>
      <w:tr w:rsidR="00613BB9" w:rsidRPr="00613BB9" w14:paraId="5681D7D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512861" w14:textId="77777777" w:rsidR="00401DBB" w:rsidRPr="00613BB9" w:rsidRDefault="00717723" w:rsidP="002C4861">
            <w:pPr>
              <w:rPr>
                <w:rFonts w:ascii="宋体" w:eastAsia="宋体" w:hAnsi="宋体" w:cs="Segoe UI"/>
              </w:rPr>
            </w:pPr>
            <w:hyperlink r:id="rId54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86EAB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E6D095" w14:textId="77777777" w:rsidR="00401DBB" w:rsidRPr="00613BB9" w:rsidRDefault="00401DBB" w:rsidP="002C4861">
            <w:pPr>
              <w:jc w:val="left"/>
              <w:rPr>
                <w:rFonts w:ascii="宋体" w:eastAsia="宋体" w:hAnsi="宋体" w:cs="Segoe UI"/>
              </w:rPr>
            </w:pPr>
            <w:r w:rsidRPr="00613BB9">
              <w:rPr>
                <w:rStyle w:val="HTML1"/>
                <w:sz w:val="20"/>
                <w:szCs w:val="20"/>
              </w:rPr>
              <w:t>:dog: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DCD2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75E1FB" w14:textId="77777777" w:rsidR="00401DBB" w:rsidRPr="00613BB9" w:rsidRDefault="00401DBB" w:rsidP="002C4861">
            <w:pPr>
              <w:jc w:val="left"/>
              <w:rPr>
                <w:rFonts w:ascii="宋体" w:eastAsia="宋体" w:hAnsi="宋体" w:cs="Segoe UI"/>
              </w:rPr>
            </w:pPr>
            <w:r w:rsidRPr="00613BB9">
              <w:rPr>
                <w:rStyle w:val="HTML1"/>
                <w:sz w:val="20"/>
                <w:szCs w:val="20"/>
              </w:rPr>
              <w:t>:dog2: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6B1141" w14:textId="77777777" w:rsidR="00401DBB" w:rsidRPr="00613BB9" w:rsidRDefault="00717723" w:rsidP="002C4861">
            <w:pPr>
              <w:rPr>
                <w:rFonts w:ascii="宋体" w:eastAsia="宋体" w:hAnsi="宋体" w:cs="Segoe UI"/>
              </w:rPr>
            </w:pPr>
            <w:hyperlink r:id="rId543" w:anchor="table-of-contents" w:history="1">
              <w:r w:rsidR="00401DBB" w:rsidRPr="00613BB9">
                <w:rPr>
                  <w:rStyle w:val="a4"/>
                  <w:rFonts w:ascii="宋体" w:eastAsia="宋体" w:hAnsi="宋体" w:cs="Segoe UI"/>
                  <w:color w:val="auto"/>
                </w:rPr>
                <w:t>top</w:t>
              </w:r>
            </w:hyperlink>
          </w:p>
        </w:tc>
      </w:tr>
      <w:tr w:rsidR="00613BB9" w:rsidRPr="00613BB9" w14:paraId="24CD446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42E677" w14:textId="77777777" w:rsidR="00401DBB" w:rsidRPr="00613BB9" w:rsidRDefault="00717723" w:rsidP="002C4861">
            <w:pPr>
              <w:rPr>
                <w:rFonts w:ascii="宋体" w:eastAsia="宋体" w:hAnsi="宋体" w:cs="Segoe UI"/>
              </w:rPr>
            </w:pPr>
            <w:hyperlink r:id="rId54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90515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8EAA29" w14:textId="77777777" w:rsidR="00401DBB" w:rsidRPr="00613BB9" w:rsidRDefault="00401DBB" w:rsidP="002C4861">
            <w:pPr>
              <w:jc w:val="left"/>
              <w:rPr>
                <w:rFonts w:ascii="宋体" w:eastAsia="宋体" w:hAnsi="宋体" w:cs="Segoe UI"/>
              </w:rPr>
            </w:pPr>
            <w:r w:rsidRPr="00613BB9">
              <w:rPr>
                <w:rStyle w:val="HTML1"/>
                <w:sz w:val="20"/>
                <w:szCs w:val="20"/>
              </w:rPr>
              <w:t>:guide_dog: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22E27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643DA" w14:textId="77777777" w:rsidR="00401DBB" w:rsidRPr="00613BB9" w:rsidRDefault="00401DBB" w:rsidP="002C4861">
            <w:pPr>
              <w:jc w:val="left"/>
              <w:rPr>
                <w:rFonts w:ascii="宋体" w:eastAsia="宋体" w:hAnsi="宋体" w:cs="Segoe UI"/>
              </w:rPr>
            </w:pPr>
            <w:r w:rsidRPr="00613BB9">
              <w:rPr>
                <w:rStyle w:val="HTML1"/>
                <w:sz w:val="20"/>
                <w:szCs w:val="20"/>
              </w:rPr>
              <w:t>:service_dog: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75AF28" w14:textId="77777777" w:rsidR="00401DBB" w:rsidRPr="00613BB9" w:rsidRDefault="00717723" w:rsidP="002C4861">
            <w:pPr>
              <w:rPr>
                <w:rFonts w:ascii="宋体" w:eastAsia="宋体" w:hAnsi="宋体" w:cs="Segoe UI"/>
              </w:rPr>
            </w:pPr>
            <w:hyperlink r:id="rId545" w:anchor="table-of-contents" w:history="1">
              <w:r w:rsidR="00401DBB" w:rsidRPr="00613BB9">
                <w:rPr>
                  <w:rStyle w:val="a4"/>
                  <w:rFonts w:ascii="宋体" w:eastAsia="宋体" w:hAnsi="宋体" w:cs="Segoe UI"/>
                  <w:color w:val="auto"/>
                </w:rPr>
                <w:t>top</w:t>
              </w:r>
            </w:hyperlink>
          </w:p>
        </w:tc>
      </w:tr>
      <w:tr w:rsidR="00613BB9" w:rsidRPr="00613BB9" w14:paraId="3835E48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C6306E" w14:textId="77777777" w:rsidR="00401DBB" w:rsidRPr="00613BB9" w:rsidRDefault="00717723" w:rsidP="002C4861">
            <w:pPr>
              <w:rPr>
                <w:rFonts w:ascii="宋体" w:eastAsia="宋体" w:hAnsi="宋体" w:cs="Segoe UI"/>
              </w:rPr>
            </w:pPr>
            <w:hyperlink r:id="rId54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3CE65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5CA317" w14:textId="77777777" w:rsidR="00401DBB" w:rsidRPr="00613BB9" w:rsidRDefault="00401DBB" w:rsidP="002C4861">
            <w:pPr>
              <w:jc w:val="left"/>
              <w:rPr>
                <w:rFonts w:ascii="宋体" w:eastAsia="宋体" w:hAnsi="宋体" w:cs="Segoe UI"/>
              </w:rPr>
            </w:pPr>
            <w:r w:rsidRPr="00613BB9">
              <w:rPr>
                <w:rStyle w:val="HTML1"/>
                <w:sz w:val="20"/>
                <w:szCs w:val="20"/>
              </w:rPr>
              <w:t>:poodle: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E998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82A27F" w14:textId="77777777" w:rsidR="00401DBB" w:rsidRPr="00613BB9" w:rsidRDefault="00401DBB" w:rsidP="002C4861">
            <w:pPr>
              <w:jc w:val="left"/>
              <w:rPr>
                <w:rFonts w:ascii="宋体" w:eastAsia="宋体" w:hAnsi="宋体" w:cs="Segoe UI"/>
              </w:rPr>
            </w:pPr>
            <w:r w:rsidRPr="00613BB9">
              <w:rPr>
                <w:rStyle w:val="HTML1"/>
                <w:sz w:val="20"/>
                <w:szCs w:val="20"/>
              </w:rPr>
              <w:t>:wolf: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A0B469" w14:textId="77777777" w:rsidR="00401DBB" w:rsidRPr="00613BB9" w:rsidRDefault="00717723" w:rsidP="002C4861">
            <w:pPr>
              <w:rPr>
                <w:rFonts w:ascii="宋体" w:eastAsia="宋体" w:hAnsi="宋体" w:cs="Segoe UI"/>
              </w:rPr>
            </w:pPr>
            <w:hyperlink r:id="rId547" w:anchor="table-of-contents" w:history="1">
              <w:r w:rsidR="00401DBB" w:rsidRPr="00613BB9">
                <w:rPr>
                  <w:rStyle w:val="a4"/>
                  <w:rFonts w:ascii="宋体" w:eastAsia="宋体" w:hAnsi="宋体" w:cs="Segoe UI"/>
                  <w:color w:val="auto"/>
                </w:rPr>
                <w:t>top</w:t>
              </w:r>
            </w:hyperlink>
          </w:p>
        </w:tc>
      </w:tr>
      <w:tr w:rsidR="00613BB9" w:rsidRPr="00613BB9" w14:paraId="1CFF431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8DEF36" w14:textId="77777777" w:rsidR="00401DBB" w:rsidRPr="00613BB9" w:rsidRDefault="00717723" w:rsidP="002C4861">
            <w:pPr>
              <w:rPr>
                <w:rFonts w:ascii="宋体" w:eastAsia="宋体" w:hAnsi="宋体" w:cs="Segoe UI"/>
              </w:rPr>
            </w:pPr>
            <w:hyperlink r:id="rId54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1E930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FA6388" w14:textId="77777777" w:rsidR="00401DBB" w:rsidRPr="00613BB9" w:rsidRDefault="00401DBB" w:rsidP="002C4861">
            <w:pPr>
              <w:jc w:val="left"/>
              <w:rPr>
                <w:rFonts w:ascii="宋体" w:eastAsia="宋体" w:hAnsi="宋体" w:cs="Segoe UI"/>
              </w:rPr>
            </w:pPr>
            <w:r w:rsidRPr="00613BB9">
              <w:rPr>
                <w:rStyle w:val="HTML1"/>
                <w:sz w:val="20"/>
                <w:szCs w:val="20"/>
              </w:rPr>
              <w:t>:fox_face: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C92DE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F2B410" w14:textId="77777777" w:rsidR="00401DBB" w:rsidRPr="00613BB9" w:rsidRDefault="00401DBB" w:rsidP="002C4861">
            <w:pPr>
              <w:jc w:val="left"/>
              <w:rPr>
                <w:rFonts w:ascii="宋体" w:eastAsia="宋体" w:hAnsi="宋体" w:cs="Segoe UI"/>
              </w:rPr>
            </w:pPr>
            <w:r w:rsidRPr="00613BB9">
              <w:rPr>
                <w:rStyle w:val="HTML1"/>
                <w:sz w:val="20"/>
                <w:szCs w:val="20"/>
              </w:rPr>
              <w:t>:raccoon: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F285AE" w14:textId="77777777" w:rsidR="00401DBB" w:rsidRPr="00613BB9" w:rsidRDefault="00717723" w:rsidP="002C4861">
            <w:pPr>
              <w:rPr>
                <w:rFonts w:ascii="宋体" w:eastAsia="宋体" w:hAnsi="宋体" w:cs="Segoe UI"/>
              </w:rPr>
            </w:pPr>
            <w:hyperlink r:id="rId549" w:anchor="table-of-contents" w:history="1">
              <w:r w:rsidR="00401DBB" w:rsidRPr="00613BB9">
                <w:rPr>
                  <w:rStyle w:val="a4"/>
                  <w:rFonts w:ascii="宋体" w:eastAsia="宋体" w:hAnsi="宋体" w:cs="Segoe UI"/>
                  <w:color w:val="auto"/>
                </w:rPr>
                <w:t>top</w:t>
              </w:r>
            </w:hyperlink>
          </w:p>
        </w:tc>
      </w:tr>
      <w:tr w:rsidR="00613BB9" w:rsidRPr="00613BB9" w14:paraId="3133436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BCE1BC" w14:textId="77777777" w:rsidR="00401DBB" w:rsidRPr="00613BB9" w:rsidRDefault="00717723" w:rsidP="002C4861">
            <w:pPr>
              <w:rPr>
                <w:rFonts w:ascii="宋体" w:eastAsia="宋体" w:hAnsi="宋体" w:cs="Segoe UI"/>
              </w:rPr>
            </w:pPr>
            <w:hyperlink r:id="rId55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2C94C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539770" w14:textId="77777777" w:rsidR="00401DBB" w:rsidRPr="00613BB9" w:rsidRDefault="00401DBB" w:rsidP="002C4861">
            <w:pPr>
              <w:jc w:val="left"/>
              <w:rPr>
                <w:rFonts w:ascii="宋体" w:eastAsia="宋体" w:hAnsi="宋体" w:cs="Segoe UI"/>
              </w:rPr>
            </w:pPr>
            <w:r w:rsidRPr="00613BB9">
              <w:rPr>
                <w:rStyle w:val="HTML1"/>
                <w:sz w:val="20"/>
                <w:szCs w:val="20"/>
              </w:rPr>
              <w:t>:cat: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E5901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D655B8" w14:textId="77777777" w:rsidR="00401DBB" w:rsidRPr="00613BB9" w:rsidRDefault="00401DBB" w:rsidP="002C4861">
            <w:pPr>
              <w:jc w:val="left"/>
              <w:rPr>
                <w:rFonts w:ascii="宋体" w:eastAsia="宋体" w:hAnsi="宋体" w:cs="Segoe UI"/>
              </w:rPr>
            </w:pPr>
            <w:r w:rsidRPr="00613BB9">
              <w:rPr>
                <w:rStyle w:val="HTML1"/>
                <w:sz w:val="20"/>
                <w:szCs w:val="20"/>
              </w:rPr>
              <w:t>:cat2: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A33BA1" w14:textId="77777777" w:rsidR="00401DBB" w:rsidRPr="00613BB9" w:rsidRDefault="00717723" w:rsidP="002C4861">
            <w:pPr>
              <w:rPr>
                <w:rFonts w:ascii="宋体" w:eastAsia="宋体" w:hAnsi="宋体" w:cs="Segoe UI"/>
              </w:rPr>
            </w:pPr>
            <w:hyperlink r:id="rId551" w:anchor="table-of-contents" w:history="1">
              <w:r w:rsidR="00401DBB" w:rsidRPr="00613BB9">
                <w:rPr>
                  <w:rStyle w:val="a4"/>
                  <w:rFonts w:ascii="宋体" w:eastAsia="宋体" w:hAnsi="宋体" w:cs="Segoe UI"/>
                  <w:color w:val="auto"/>
                </w:rPr>
                <w:t>top</w:t>
              </w:r>
            </w:hyperlink>
          </w:p>
        </w:tc>
      </w:tr>
      <w:tr w:rsidR="00613BB9" w:rsidRPr="00613BB9" w14:paraId="01ACF24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AE0EA1" w14:textId="77777777" w:rsidR="00401DBB" w:rsidRPr="00613BB9" w:rsidRDefault="00717723" w:rsidP="002C4861">
            <w:pPr>
              <w:rPr>
                <w:rFonts w:ascii="宋体" w:eastAsia="宋体" w:hAnsi="宋体" w:cs="Segoe UI"/>
              </w:rPr>
            </w:pPr>
            <w:hyperlink r:id="rId55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73F72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DD63A4" w14:textId="77777777" w:rsidR="00401DBB" w:rsidRPr="00613BB9" w:rsidRDefault="00401DBB" w:rsidP="002C4861">
            <w:pPr>
              <w:jc w:val="left"/>
              <w:rPr>
                <w:rFonts w:ascii="宋体" w:eastAsia="宋体" w:hAnsi="宋体" w:cs="Segoe UI"/>
              </w:rPr>
            </w:pPr>
            <w:r w:rsidRPr="00613BB9">
              <w:rPr>
                <w:rStyle w:val="HTML1"/>
                <w:sz w:val="20"/>
                <w:szCs w:val="20"/>
              </w:rPr>
              <w:t>:lion: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44679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45E91C" w14:textId="77777777" w:rsidR="00401DBB" w:rsidRPr="00613BB9" w:rsidRDefault="00401DBB" w:rsidP="002C4861">
            <w:pPr>
              <w:jc w:val="left"/>
              <w:rPr>
                <w:rFonts w:ascii="宋体" w:eastAsia="宋体" w:hAnsi="宋体" w:cs="Segoe UI"/>
              </w:rPr>
            </w:pPr>
            <w:r w:rsidRPr="00613BB9">
              <w:rPr>
                <w:rStyle w:val="HTML1"/>
                <w:sz w:val="20"/>
                <w:szCs w:val="20"/>
              </w:rPr>
              <w:t>:tiger: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0CC34C" w14:textId="77777777" w:rsidR="00401DBB" w:rsidRPr="00613BB9" w:rsidRDefault="00717723" w:rsidP="002C4861">
            <w:pPr>
              <w:rPr>
                <w:rFonts w:ascii="宋体" w:eastAsia="宋体" w:hAnsi="宋体" w:cs="Segoe UI"/>
              </w:rPr>
            </w:pPr>
            <w:hyperlink r:id="rId553" w:anchor="table-of-contents" w:history="1">
              <w:r w:rsidR="00401DBB" w:rsidRPr="00613BB9">
                <w:rPr>
                  <w:rStyle w:val="a4"/>
                  <w:rFonts w:ascii="宋体" w:eastAsia="宋体" w:hAnsi="宋体" w:cs="Segoe UI"/>
                  <w:color w:val="auto"/>
                </w:rPr>
                <w:t>top</w:t>
              </w:r>
            </w:hyperlink>
          </w:p>
        </w:tc>
      </w:tr>
      <w:tr w:rsidR="00613BB9" w:rsidRPr="00613BB9" w14:paraId="769FFF8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D78C6C" w14:textId="77777777" w:rsidR="00401DBB" w:rsidRPr="00613BB9" w:rsidRDefault="00717723" w:rsidP="002C4861">
            <w:pPr>
              <w:rPr>
                <w:rFonts w:ascii="宋体" w:eastAsia="宋体" w:hAnsi="宋体" w:cs="Segoe UI"/>
              </w:rPr>
            </w:pPr>
            <w:hyperlink r:id="rId55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32E40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62B463" w14:textId="77777777" w:rsidR="00401DBB" w:rsidRPr="00613BB9" w:rsidRDefault="00401DBB" w:rsidP="002C4861">
            <w:pPr>
              <w:jc w:val="left"/>
              <w:rPr>
                <w:rFonts w:ascii="宋体" w:eastAsia="宋体" w:hAnsi="宋体" w:cs="Segoe UI"/>
              </w:rPr>
            </w:pPr>
            <w:r w:rsidRPr="00613BB9">
              <w:rPr>
                <w:rStyle w:val="HTML1"/>
                <w:sz w:val="20"/>
                <w:szCs w:val="20"/>
              </w:rPr>
              <w:t>:tiger2: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AF1D9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103DA4" w14:textId="77777777" w:rsidR="00401DBB" w:rsidRPr="00613BB9" w:rsidRDefault="00401DBB" w:rsidP="002C4861">
            <w:pPr>
              <w:jc w:val="left"/>
              <w:rPr>
                <w:rFonts w:ascii="宋体" w:eastAsia="宋体" w:hAnsi="宋体" w:cs="Segoe UI"/>
              </w:rPr>
            </w:pPr>
            <w:r w:rsidRPr="00613BB9">
              <w:rPr>
                <w:rStyle w:val="HTML1"/>
                <w:sz w:val="20"/>
                <w:szCs w:val="20"/>
              </w:rPr>
              <w:t>:leopard: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19B775" w14:textId="77777777" w:rsidR="00401DBB" w:rsidRPr="00613BB9" w:rsidRDefault="00717723" w:rsidP="002C4861">
            <w:pPr>
              <w:rPr>
                <w:rFonts w:ascii="宋体" w:eastAsia="宋体" w:hAnsi="宋体" w:cs="Segoe UI"/>
              </w:rPr>
            </w:pPr>
            <w:hyperlink r:id="rId555" w:anchor="table-of-contents" w:history="1">
              <w:r w:rsidR="00401DBB" w:rsidRPr="00613BB9">
                <w:rPr>
                  <w:rStyle w:val="a4"/>
                  <w:rFonts w:ascii="宋体" w:eastAsia="宋体" w:hAnsi="宋体" w:cs="Segoe UI"/>
                  <w:color w:val="auto"/>
                </w:rPr>
                <w:t>top</w:t>
              </w:r>
            </w:hyperlink>
          </w:p>
        </w:tc>
      </w:tr>
      <w:tr w:rsidR="00613BB9" w:rsidRPr="00613BB9" w14:paraId="2C635CF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1A0FBD" w14:textId="77777777" w:rsidR="00401DBB" w:rsidRPr="00613BB9" w:rsidRDefault="00717723" w:rsidP="002C4861">
            <w:pPr>
              <w:rPr>
                <w:rFonts w:ascii="宋体" w:eastAsia="宋体" w:hAnsi="宋体" w:cs="Segoe UI"/>
              </w:rPr>
            </w:pPr>
            <w:hyperlink r:id="rId55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DACD0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F9749D" w14:textId="77777777" w:rsidR="00401DBB" w:rsidRPr="00613BB9" w:rsidRDefault="00401DBB" w:rsidP="002C4861">
            <w:pPr>
              <w:jc w:val="left"/>
              <w:rPr>
                <w:rFonts w:ascii="宋体" w:eastAsia="宋体" w:hAnsi="宋体" w:cs="Segoe UI"/>
              </w:rPr>
            </w:pPr>
            <w:r w:rsidRPr="00613BB9">
              <w:rPr>
                <w:rStyle w:val="HTML1"/>
                <w:sz w:val="20"/>
                <w:szCs w:val="20"/>
              </w:rPr>
              <w:t>:horse: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FBA5C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133E46" w14:textId="77777777" w:rsidR="00401DBB" w:rsidRPr="00613BB9" w:rsidRDefault="00401DBB" w:rsidP="002C4861">
            <w:pPr>
              <w:jc w:val="left"/>
              <w:rPr>
                <w:rFonts w:ascii="宋体" w:eastAsia="宋体" w:hAnsi="宋体" w:cs="Segoe UI"/>
              </w:rPr>
            </w:pPr>
            <w:r w:rsidRPr="00613BB9">
              <w:rPr>
                <w:rStyle w:val="HTML1"/>
                <w:sz w:val="20"/>
                <w:szCs w:val="20"/>
              </w:rPr>
              <w:t>:racehorse: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48D6C0" w14:textId="77777777" w:rsidR="00401DBB" w:rsidRPr="00613BB9" w:rsidRDefault="00717723" w:rsidP="002C4861">
            <w:pPr>
              <w:rPr>
                <w:rFonts w:ascii="宋体" w:eastAsia="宋体" w:hAnsi="宋体" w:cs="Segoe UI"/>
              </w:rPr>
            </w:pPr>
            <w:hyperlink r:id="rId557" w:anchor="table-of-contents" w:history="1">
              <w:r w:rsidR="00401DBB" w:rsidRPr="00613BB9">
                <w:rPr>
                  <w:rStyle w:val="a4"/>
                  <w:rFonts w:ascii="宋体" w:eastAsia="宋体" w:hAnsi="宋体" w:cs="Segoe UI"/>
                  <w:color w:val="auto"/>
                </w:rPr>
                <w:t>top</w:t>
              </w:r>
            </w:hyperlink>
          </w:p>
        </w:tc>
      </w:tr>
      <w:tr w:rsidR="00613BB9" w:rsidRPr="00613BB9" w14:paraId="509BE3C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F33C8F" w14:textId="77777777" w:rsidR="00401DBB" w:rsidRPr="00613BB9" w:rsidRDefault="00717723" w:rsidP="002C4861">
            <w:pPr>
              <w:rPr>
                <w:rFonts w:ascii="宋体" w:eastAsia="宋体" w:hAnsi="宋体" w:cs="Segoe UI"/>
              </w:rPr>
            </w:pPr>
            <w:hyperlink r:id="rId55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67344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4E8600" w14:textId="77777777" w:rsidR="00401DBB" w:rsidRPr="00613BB9" w:rsidRDefault="00401DBB" w:rsidP="002C4861">
            <w:pPr>
              <w:jc w:val="left"/>
              <w:rPr>
                <w:rFonts w:ascii="宋体" w:eastAsia="宋体" w:hAnsi="宋体" w:cs="Segoe UI"/>
              </w:rPr>
            </w:pPr>
            <w:r w:rsidRPr="00613BB9">
              <w:rPr>
                <w:rStyle w:val="HTML1"/>
                <w:sz w:val="20"/>
                <w:szCs w:val="20"/>
              </w:rPr>
              <w:t>:unicorn: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779CE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CAD071" w14:textId="77777777" w:rsidR="00401DBB" w:rsidRPr="00613BB9" w:rsidRDefault="00401DBB" w:rsidP="002C4861">
            <w:pPr>
              <w:jc w:val="left"/>
              <w:rPr>
                <w:rFonts w:ascii="宋体" w:eastAsia="宋体" w:hAnsi="宋体" w:cs="Segoe UI"/>
              </w:rPr>
            </w:pPr>
            <w:r w:rsidRPr="00613BB9">
              <w:rPr>
                <w:rStyle w:val="HTML1"/>
                <w:sz w:val="20"/>
                <w:szCs w:val="20"/>
              </w:rPr>
              <w:t>:zebra: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AB2AF5" w14:textId="77777777" w:rsidR="00401DBB" w:rsidRPr="00613BB9" w:rsidRDefault="00717723" w:rsidP="002C4861">
            <w:pPr>
              <w:rPr>
                <w:rFonts w:ascii="宋体" w:eastAsia="宋体" w:hAnsi="宋体" w:cs="Segoe UI"/>
              </w:rPr>
            </w:pPr>
            <w:hyperlink r:id="rId559" w:anchor="table-of-contents" w:history="1">
              <w:r w:rsidR="00401DBB" w:rsidRPr="00613BB9">
                <w:rPr>
                  <w:rStyle w:val="a4"/>
                  <w:rFonts w:ascii="宋体" w:eastAsia="宋体" w:hAnsi="宋体" w:cs="Segoe UI"/>
                  <w:color w:val="auto"/>
                </w:rPr>
                <w:t>top</w:t>
              </w:r>
            </w:hyperlink>
          </w:p>
        </w:tc>
      </w:tr>
      <w:tr w:rsidR="00613BB9" w:rsidRPr="00613BB9" w14:paraId="42E64AB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7E1CEB" w14:textId="77777777" w:rsidR="00401DBB" w:rsidRPr="00613BB9" w:rsidRDefault="00717723" w:rsidP="002C4861">
            <w:pPr>
              <w:rPr>
                <w:rFonts w:ascii="宋体" w:eastAsia="宋体" w:hAnsi="宋体" w:cs="Segoe UI"/>
              </w:rPr>
            </w:pPr>
            <w:hyperlink r:id="rId56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280BC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57E7A4" w14:textId="77777777" w:rsidR="00401DBB" w:rsidRPr="00613BB9" w:rsidRDefault="00401DBB" w:rsidP="002C4861">
            <w:pPr>
              <w:jc w:val="left"/>
              <w:rPr>
                <w:rFonts w:ascii="宋体" w:eastAsia="宋体" w:hAnsi="宋体" w:cs="Segoe UI"/>
              </w:rPr>
            </w:pPr>
            <w:r w:rsidRPr="00613BB9">
              <w:rPr>
                <w:rStyle w:val="HTML1"/>
                <w:sz w:val="20"/>
                <w:szCs w:val="20"/>
              </w:rPr>
              <w:t>:deer: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5E7A7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8BD7E7" w14:textId="77777777" w:rsidR="00401DBB" w:rsidRPr="00613BB9" w:rsidRDefault="00401DBB" w:rsidP="002C4861">
            <w:pPr>
              <w:jc w:val="left"/>
              <w:rPr>
                <w:rFonts w:ascii="宋体" w:eastAsia="宋体" w:hAnsi="宋体" w:cs="Segoe UI"/>
              </w:rPr>
            </w:pPr>
            <w:r w:rsidRPr="00613BB9">
              <w:rPr>
                <w:rStyle w:val="HTML1"/>
                <w:sz w:val="20"/>
                <w:szCs w:val="20"/>
              </w:rPr>
              <w:t>:cow:</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E6A21E" w14:textId="77777777" w:rsidR="00401DBB" w:rsidRPr="00613BB9" w:rsidRDefault="00717723" w:rsidP="002C4861">
            <w:pPr>
              <w:rPr>
                <w:rFonts w:ascii="宋体" w:eastAsia="宋体" w:hAnsi="宋体" w:cs="Segoe UI"/>
              </w:rPr>
            </w:pPr>
            <w:hyperlink r:id="rId561" w:anchor="table-of-contents" w:history="1">
              <w:r w:rsidR="00401DBB" w:rsidRPr="00613BB9">
                <w:rPr>
                  <w:rStyle w:val="a4"/>
                  <w:rFonts w:ascii="宋体" w:eastAsia="宋体" w:hAnsi="宋体" w:cs="Segoe UI"/>
                  <w:color w:val="auto"/>
                </w:rPr>
                <w:t>top</w:t>
              </w:r>
            </w:hyperlink>
          </w:p>
        </w:tc>
      </w:tr>
      <w:tr w:rsidR="00613BB9" w:rsidRPr="00613BB9" w14:paraId="52A7917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CD2507" w14:textId="77777777" w:rsidR="00401DBB" w:rsidRPr="00613BB9" w:rsidRDefault="00717723" w:rsidP="002C4861">
            <w:pPr>
              <w:rPr>
                <w:rFonts w:ascii="宋体" w:eastAsia="宋体" w:hAnsi="宋体" w:cs="Segoe UI"/>
              </w:rPr>
            </w:pPr>
            <w:hyperlink r:id="rId56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12292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C18C11" w14:textId="77777777" w:rsidR="00401DBB" w:rsidRPr="00613BB9" w:rsidRDefault="00401DBB" w:rsidP="002C4861">
            <w:pPr>
              <w:jc w:val="left"/>
              <w:rPr>
                <w:rFonts w:ascii="宋体" w:eastAsia="宋体" w:hAnsi="宋体" w:cs="Segoe UI"/>
              </w:rPr>
            </w:pPr>
            <w:r w:rsidRPr="00613BB9">
              <w:rPr>
                <w:rStyle w:val="HTML1"/>
                <w:sz w:val="20"/>
                <w:szCs w:val="20"/>
              </w:rPr>
              <w:t>:ox: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274C4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A63368" w14:textId="77777777" w:rsidR="00401DBB" w:rsidRPr="00613BB9" w:rsidRDefault="00401DBB" w:rsidP="002C4861">
            <w:pPr>
              <w:jc w:val="left"/>
              <w:rPr>
                <w:rFonts w:ascii="宋体" w:eastAsia="宋体" w:hAnsi="宋体" w:cs="Segoe UI"/>
              </w:rPr>
            </w:pPr>
            <w:r w:rsidRPr="00613BB9">
              <w:rPr>
                <w:rStyle w:val="HTML1"/>
                <w:sz w:val="20"/>
                <w:szCs w:val="20"/>
              </w:rPr>
              <w:t>:water_buffalo: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0F0109" w14:textId="77777777" w:rsidR="00401DBB" w:rsidRPr="00613BB9" w:rsidRDefault="00717723" w:rsidP="002C4861">
            <w:pPr>
              <w:rPr>
                <w:rFonts w:ascii="宋体" w:eastAsia="宋体" w:hAnsi="宋体" w:cs="Segoe UI"/>
              </w:rPr>
            </w:pPr>
            <w:hyperlink r:id="rId563" w:anchor="table-of-contents" w:history="1">
              <w:r w:rsidR="00401DBB" w:rsidRPr="00613BB9">
                <w:rPr>
                  <w:rStyle w:val="a4"/>
                  <w:rFonts w:ascii="宋体" w:eastAsia="宋体" w:hAnsi="宋体" w:cs="Segoe UI"/>
                  <w:color w:val="auto"/>
                </w:rPr>
                <w:t>top</w:t>
              </w:r>
            </w:hyperlink>
          </w:p>
        </w:tc>
      </w:tr>
      <w:tr w:rsidR="00613BB9" w:rsidRPr="00613BB9" w14:paraId="20DDBB5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841185" w14:textId="77777777" w:rsidR="00401DBB" w:rsidRPr="00613BB9" w:rsidRDefault="00717723" w:rsidP="002C4861">
            <w:pPr>
              <w:rPr>
                <w:rFonts w:ascii="宋体" w:eastAsia="宋体" w:hAnsi="宋体" w:cs="Segoe UI"/>
              </w:rPr>
            </w:pPr>
            <w:hyperlink r:id="rId56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A0D0E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7A8FCD" w14:textId="77777777" w:rsidR="00401DBB" w:rsidRPr="00613BB9" w:rsidRDefault="00401DBB" w:rsidP="002C4861">
            <w:pPr>
              <w:jc w:val="left"/>
              <w:rPr>
                <w:rFonts w:ascii="宋体" w:eastAsia="宋体" w:hAnsi="宋体" w:cs="Segoe UI"/>
              </w:rPr>
            </w:pPr>
            <w:r w:rsidRPr="00613BB9">
              <w:rPr>
                <w:rStyle w:val="HTML1"/>
                <w:sz w:val="20"/>
                <w:szCs w:val="20"/>
              </w:rPr>
              <w:t>:cow2: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EB69A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416F75" w14:textId="77777777" w:rsidR="00401DBB" w:rsidRPr="00613BB9" w:rsidRDefault="00401DBB" w:rsidP="002C4861">
            <w:pPr>
              <w:jc w:val="left"/>
              <w:rPr>
                <w:rFonts w:ascii="宋体" w:eastAsia="宋体" w:hAnsi="宋体" w:cs="Segoe UI"/>
              </w:rPr>
            </w:pPr>
            <w:r w:rsidRPr="00613BB9">
              <w:rPr>
                <w:rStyle w:val="HTML1"/>
                <w:sz w:val="20"/>
                <w:szCs w:val="20"/>
              </w:rPr>
              <w:t>:pig: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5DA709" w14:textId="77777777" w:rsidR="00401DBB" w:rsidRPr="00613BB9" w:rsidRDefault="00717723" w:rsidP="002C4861">
            <w:pPr>
              <w:rPr>
                <w:rFonts w:ascii="宋体" w:eastAsia="宋体" w:hAnsi="宋体" w:cs="Segoe UI"/>
              </w:rPr>
            </w:pPr>
            <w:hyperlink r:id="rId565" w:anchor="table-of-contents" w:history="1">
              <w:r w:rsidR="00401DBB" w:rsidRPr="00613BB9">
                <w:rPr>
                  <w:rStyle w:val="a4"/>
                  <w:rFonts w:ascii="宋体" w:eastAsia="宋体" w:hAnsi="宋体" w:cs="Segoe UI"/>
                  <w:color w:val="auto"/>
                </w:rPr>
                <w:t>top</w:t>
              </w:r>
            </w:hyperlink>
          </w:p>
        </w:tc>
      </w:tr>
      <w:tr w:rsidR="00613BB9" w:rsidRPr="00613BB9" w14:paraId="07E574C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68E5D9" w14:textId="77777777" w:rsidR="00401DBB" w:rsidRPr="00613BB9" w:rsidRDefault="00717723" w:rsidP="002C4861">
            <w:pPr>
              <w:rPr>
                <w:rFonts w:ascii="宋体" w:eastAsia="宋体" w:hAnsi="宋体" w:cs="Segoe UI"/>
              </w:rPr>
            </w:pPr>
            <w:hyperlink r:id="rId56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46AF9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CB1424" w14:textId="77777777" w:rsidR="00401DBB" w:rsidRPr="00613BB9" w:rsidRDefault="00401DBB" w:rsidP="002C4861">
            <w:pPr>
              <w:jc w:val="left"/>
              <w:rPr>
                <w:rFonts w:ascii="宋体" w:eastAsia="宋体" w:hAnsi="宋体" w:cs="Segoe UI"/>
              </w:rPr>
            </w:pPr>
            <w:r w:rsidRPr="00613BB9">
              <w:rPr>
                <w:rStyle w:val="HTML1"/>
                <w:sz w:val="20"/>
                <w:szCs w:val="20"/>
              </w:rPr>
              <w:t>:pig2: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D06C3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D44A3C" w14:textId="77777777" w:rsidR="00401DBB" w:rsidRPr="00613BB9" w:rsidRDefault="00401DBB" w:rsidP="002C4861">
            <w:pPr>
              <w:jc w:val="left"/>
              <w:rPr>
                <w:rFonts w:ascii="宋体" w:eastAsia="宋体" w:hAnsi="宋体" w:cs="Segoe UI"/>
              </w:rPr>
            </w:pPr>
            <w:r w:rsidRPr="00613BB9">
              <w:rPr>
                <w:rStyle w:val="HTML1"/>
                <w:sz w:val="20"/>
                <w:szCs w:val="20"/>
              </w:rPr>
              <w:t>:boar: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308184" w14:textId="77777777" w:rsidR="00401DBB" w:rsidRPr="00613BB9" w:rsidRDefault="00717723" w:rsidP="002C4861">
            <w:pPr>
              <w:rPr>
                <w:rFonts w:ascii="宋体" w:eastAsia="宋体" w:hAnsi="宋体" w:cs="Segoe UI"/>
              </w:rPr>
            </w:pPr>
            <w:hyperlink r:id="rId567" w:anchor="table-of-contents" w:history="1">
              <w:r w:rsidR="00401DBB" w:rsidRPr="00613BB9">
                <w:rPr>
                  <w:rStyle w:val="a4"/>
                  <w:rFonts w:ascii="宋体" w:eastAsia="宋体" w:hAnsi="宋体" w:cs="Segoe UI"/>
                  <w:color w:val="auto"/>
                </w:rPr>
                <w:t>top</w:t>
              </w:r>
            </w:hyperlink>
          </w:p>
        </w:tc>
      </w:tr>
      <w:tr w:rsidR="00613BB9" w:rsidRPr="00613BB9" w14:paraId="0A1224E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BCEBC1" w14:textId="77777777" w:rsidR="00401DBB" w:rsidRPr="00613BB9" w:rsidRDefault="00717723" w:rsidP="002C4861">
            <w:pPr>
              <w:rPr>
                <w:rFonts w:ascii="宋体" w:eastAsia="宋体" w:hAnsi="宋体" w:cs="Segoe UI"/>
              </w:rPr>
            </w:pPr>
            <w:hyperlink r:id="rId56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AD043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874ED4" w14:textId="77777777" w:rsidR="00401DBB" w:rsidRPr="00613BB9" w:rsidRDefault="00401DBB" w:rsidP="002C4861">
            <w:pPr>
              <w:jc w:val="left"/>
              <w:rPr>
                <w:rFonts w:ascii="宋体" w:eastAsia="宋体" w:hAnsi="宋体" w:cs="Segoe UI"/>
              </w:rPr>
            </w:pPr>
            <w:r w:rsidRPr="00613BB9">
              <w:rPr>
                <w:rStyle w:val="HTML1"/>
                <w:sz w:val="20"/>
                <w:szCs w:val="20"/>
              </w:rPr>
              <w:t>:pig_nose: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E7F23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44ABC1" w14:textId="77777777" w:rsidR="00401DBB" w:rsidRPr="00613BB9" w:rsidRDefault="00401DBB" w:rsidP="002C4861">
            <w:pPr>
              <w:jc w:val="left"/>
              <w:rPr>
                <w:rFonts w:ascii="宋体" w:eastAsia="宋体" w:hAnsi="宋体" w:cs="Segoe UI"/>
              </w:rPr>
            </w:pPr>
            <w:r w:rsidRPr="00613BB9">
              <w:rPr>
                <w:rStyle w:val="HTML1"/>
                <w:sz w:val="20"/>
                <w:szCs w:val="20"/>
              </w:rPr>
              <w:t>:ram: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7E01A6" w14:textId="77777777" w:rsidR="00401DBB" w:rsidRPr="00613BB9" w:rsidRDefault="00717723" w:rsidP="002C4861">
            <w:pPr>
              <w:rPr>
                <w:rFonts w:ascii="宋体" w:eastAsia="宋体" w:hAnsi="宋体" w:cs="Segoe UI"/>
              </w:rPr>
            </w:pPr>
            <w:hyperlink r:id="rId569" w:anchor="table-of-contents" w:history="1">
              <w:r w:rsidR="00401DBB" w:rsidRPr="00613BB9">
                <w:rPr>
                  <w:rStyle w:val="a4"/>
                  <w:rFonts w:ascii="宋体" w:eastAsia="宋体" w:hAnsi="宋体" w:cs="Segoe UI"/>
                  <w:color w:val="auto"/>
                </w:rPr>
                <w:t>top</w:t>
              </w:r>
            </w:hyperlink>
          </w:p>
        </w:tc>
      </w:tr>
      <w:tr w:rsidR="00613BB9" w:rsidRPr="00613BB9" w14:paraId="3DAB372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1FA064" w14:textId="77777777" w:rsidR="00401DBB" w:rsidRPr="00613BB9" w:rsidRDefault="00717723" w:rsidP="002C4861">
            <w:pPr>
              <w:rPr>
                <w:rFonts w:ascii="宋体" w:eastAsia="宋体" w:hAnsi="宋体" w:cs="Segoe UI"/>
              </w:rPr>
            </w:pPr>
            <w:hyperlink r:id="rId57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5905A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3BA6AC" w14:textId="77777777" w:rsidR="00401DBB" w:rsidRPr="00613BB9" w:rsidRDefault="00401DBB" w:rsidP="002C4861">
            <w:pPr>
              <w:jc w:val="left"/>
              <w:rPr>
                <w:rFonts w:ascii="宋体" w:eastAsia="宋体" w:hAnsi="宋体" w:cs="Segoe UI"/>
              </w:rPr>
            </w:pPr>
            <w:r w:rsidRPr="00613BB9">
              <w:rPr>
                <w:rStyle w:val="HTML1"/>
                <w:sz w:val="20"/>
                <w:szCs w:val="20"/>
              </w:rPr>
              <w:t>:sheep: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75F2B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EE5033" w14:textId="77777777" w:rsidR="00401DBB" w:rsidRPr="00613BB9" w:rsidRDefault="00401DBB" w:rsidP="002C4861">
            <w:pPr>
              <w:jc w:val="left"/>
              <w:rPr>
                <w:rFonts w:ascii="宋体" w:eastAsia="宋体" w:hAnsi="宋体" w:cs="Segoe UI"/>
              </w:rPr>
            </w:pPr>
            <w:r w:rsidRPr="00613BB9">
              <w:rPr>
                <w:rStyle w:val="HTML1"/>
                <w:sz w:val="20"/>
                <w:szCs w:val="20"/>
              </w:rPr>
              <w:t>:goat: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875A98" w14:textId="77777777" w:rsidR="00401DBB" w:rsidRPr="00613BB9" w:rsidRDefault="00717723" w:rsidP="002C4861">
            <w:pPr>
              <w:rPr>
                <w:rFonts w:ascii="宋体" w:eastAsia="宋体" w:hAnsi="宋体" w:cs="Segoe UI"/>
              </w:rPr>
            </w:pPr>
            <w:hyperlink r:id="rId571" w:anchor="table-of-contents" w:history="1">
              <w:r w:rsidR="00401DBB" w:rsidRPr="00613BB9">
                <w:rPr>
                  <w:rStyle w:val="a4"/>
                  <w:rFonts w:ascii="宋体" w:eastAsia="宋体" w:hAnsi="宋体" w:cs="Segoe UI"/>
                  <w:color w:val="auto"/>
                </w:rPr>
                <w:t>top</w:t>
              </w:r>
            </w:hyperlink>
          </w:p>
        </w:tc>
      </w:tr>
      <w:tr w:rsidR="00613BB9" w:rsidRPr="00613BB9" w14:paraId="29F92E9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70E83A" w14:textId="77777777" w:rsidR="00401DBB" w:rsidRPr="00613BB9" w:rsidRDefault="00717723" w:rsidP="002C4861">
            <w:pPr>
              <w:rPr>
                <w:rFonts w:ascii="宋体" w:eastAsia="宋体" w:hAnsi="宋体" w:cs="Segoe UI"/>
              </w:rPr>
            </w:pPr>
            <w:hyperlink r:id="rId57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89F75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E2078A" w14:textId="77777777" w:rsidR="00401DBB" w:rsidRPr="00613BB9" w:rsidRDefault="00401DBB" w:rsidP="002C4861">
            <w:pPr>
              <w:jc w:val="left"/>
              <w:rPr>
                <w:rFonts w:ascii="宋体" w:eastAsia="宋体" w:hAnsi="宋体" w:cs="Segoe UI"/>
              </w:rPr>
            </w:pPr>
            <w:r w:rsidRPr="00613BB9">
              <w:rPr>
                <w:rStyle w:val="HTML1"/>
                <w:sz w:val="20"/>
                <w:szCs w:val="20"/>
              </w:rPr>
              <w:t>:dromedary_camel: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48118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D60E96" w14:textId="77777777" w:rsidR="00401DBB" w:rsidRPr="00613BB9" w:rsidRDefault="00401DBB" w:rsidP="002C4861">
            <w:pPr>
              <w:jc w:val="left"/>
              <w:rPr>
                <w:rFonts w:ascii="宋体" w:eastAsia="宋体" w:hAnsi="宋体" w:cs="Segoe UI"/>
              </w:rPr>
            </w:pPr>
            <w:r w:rsidRPr="00613BB9">
              <w:rPr>
                <w:rStyle w:val="HTML1"/>
                <w:sz w:val="20"/>
                <w:szCs w:val="20"/>
              </w:rPr>
              <w:t>:camel: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FA6B75" w14:textId="77777777" w:rsidR="00401DBB" w:rsidRPr="00613BB9" w:rsidRDefault="00717723" w:rsidP="002C4861">
            <w:pPr>
              <w:rPr>
                <w:rFonts w:ascii="宋体" w:eastAsia="宋体" w:hAnsi="宋体" w:cs="Segoe UI"/>
              </w:rPr>
            </w:pPr>
            <w:hyperlink r:id="rId573" w:anchor="table-of-contents" w:history="1">
              <w:r w:rsidR="00401DBB" w:rsidRPr="00613BB9">
                <w:rPr>
                  <w:rStyle w:val="a4"/>
                  <w:rFonts w:ascii="宋体" w:eastAsia="宋体" w:hAnsi="宋体" w:cs="Segoe UI"/>
                  <w:color w:val="auto"/>
                </w:rPr>
                <w:t>top</w:t>
              </w:r>
            </w:hyperlink>
          </w:p>
        </w:tc>
      </w:tr>
      <w:tr w:rsidR="00613BB9" w:rsidRPr="00613BB9" w14:paraId="2D3DD2D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7DFEF9" w14:textId="77777777" w:rsidR="00401DBB" w:rsidRPr="00613BB9" w:rsidRDefault="00717723" w:rsidP="002C4861">
            <w:pPr>
              <w:rPr>
                <w:rFonts w:ascii="宋体" w:eastAsia="宋体" w:hAnsi="宋体" w:cs="Segoe UI"/>
              </w:rPr>
            </w:pPr>
            <w:hyperlink r:id="rId57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AB6A4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19EFA1" w14:textId="77777777" w:rsidR="00401DBB" w:rsidRPr="00613BB9" w:rsidRDefault="00401DBB" w:rsidP="002C4861">
            <w:pPr>
              <w:jc w:val="left"/>
              <w:rPr>
                <w:rFonts w:ascii="宋体" w:eastAsia="宋体" w:hAnsi="宋体" w:cs="Segoe UI"/>
              </w:rPr>
            </w:pPr>
            <w:r w:rsidRPr="00613BB9">
              <w:rPr>
                <w:rStyle w:val="HTML1"/>
                <w:sz w:val="20"/>
                <w:szCs w:val="20"/>
              </w:rPr>
              <w:t>:llama: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0ABD4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0CBCDD" w14:textId="77777777" w:rsidR="00401DBB" w:rsidRPr="00613BB9" w:rsidRDefault="00401DBB" w:rsidP="002C4861">
            <w:pPr>
              <w:jc w:val="left"/>
              <w:rPr>
                <w:rFonts w:ascii="宋体" w:eastAsia="宋体" w:hAnsi="宋体" w:cs="Segoe UI"/>
              </w:rPr>
            </w:pPr>
            <w:r w:rsidRPr="00613BB9">
              <w:rPr>
                <w:rStyle w:val="HTML1"/>
                <w:sz w:val="20"/>
                <w:szCs w:val="20"/>
              </w:rPr>
              <w:t>:giraffe: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B6433A" w14:textId="77777777" w:rsidR="00401DBB" w:rsidRPr="00613BB9" w:rsidRDefault="00717723" w:rsidP="002C4861">
            <w:pPr>
              <w:rPr>
                <w:rFonts w:ascii="宋体" w:eastAsia="宋体" w:hAnsi="宋体" w:cs="Segoe UI"/>
              </w:rPr>
            </w:pPr>
            <w:hyperlink r:id="rId575" w:anchor="table-of-contents" w:history="1">
              <w:r w:rsidR="00401DBB" w:rsidRPr="00613BB9">
                <w:rPr>
                  <w:rStyle w:val="a4"/>
                  <w:rFonts w:ascii="宋体" w:eastAsia="宋体" w:hAnsi="宋体" w:cs="Segoe UI"/>
                  <w:color w:val="auto"/>
                </w:rPr>
                <w:t>top</w:t>
              </w:r>
            </w:hyperlink>
          </w:p>
        </w:tc>
      </w:tr>
      <w:tr w:rsidR="00613BB9" w:rsidRPr="00613BB9" w14:paraId="7EEBD6F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CEB350" w14:textId="77777777" w:rsidR="00401DBB" w:rsidRPr="00613BB9" w:rsidRDefault="00717723" w:rsidP="002C4861">
            <w:pPr>
              <w:rPr>
                <w:rFonts w:ascii="宋体" w:eastAsia="宋体" w:hAnsi="宋体" w:cs="Segoe UI"/>
              </w:rPr>
            </w:pPr>
            <w:hyperlink r:id="rId57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C1CDC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00B466" w14:textId="77777777" w:rsidR="00401DBB" w:rsidRPr="00613BB9" w:rsidRDefault="00401DBB" w:rsidP="002C4861">
            <w:pPr>
              <w:jc w:val="left"/>
              <w:rPr>
                <w:rFonts w:ascii="宋体" w:eastAsia="宋体" w:hAnsi="宋体" w:cs="Segoe UI"/>
              </w:rPr>
            </w:pPr>
            <w:r w:rsidRPr="00613BB9">
              <w:rPr>
                <w:rStyle w:val="HTML1"/>
                <w:sz w:val="20"/>
                <w:szCs w:val="20"/>
              </w:rPr>
              <w:t>:elephant: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1563C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A0AD85" w14:textId="77777777" w:rsidR="00401DBB" w:rsidRPr="00613BB9" w:rsidRDefault="00401DBB" w:rsidP="002C4861">
            <w:pPr>
              <w:jc w:val="left"/>
              <w:rPr>
                <w:rFonts w:ascii="宋体" w:eastAsia="宋体" w:hAnsi="宋体" w:cs="Segoe UI"/>
              </w:rPr>
            </w:pPr>
            <w:r w:rsidRPr="00613BB9">
              <w:rPr>
                <w:rStyle w:val="HTML1"/>
                <w:sz w:val="20"/>
                <w:szCs w:val="20"/>
              </w:rPr>
              <w:t>:rhinoceros: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2D88F4" w14:textId="77777777" w:rsidR="00401DBB" w:rsidRPr="00613BB9" w:rsidRDefault="00717723" w:rsidP="002C4861">
            <w:pPr>
              <w:rPr>
                <w:rFonts w:ascii="宋体" w:eastAsia="宋体" w:hAnsi="宋体" w:cs="Segoe UI"/>
              </w:rPr>
            </w:pPr>
            <w:hyperlink r:id="rId577" w:anchor="table-of-contents" w:history="1">
              <w:r w:rsidR="00401DBB" w:rsidRPr="00613BB9">
                <w:rPr>
                  <w:rStyle w:val="a4"/>
                  <w:rFonts w:ascii="宋体" w:eastAsia="宋体" w:hAnsi="宋体" w:cs="Segoe UI"/>
                  <w:color w:val="auto"/>
                </w:rPr>
                <w:t>top</w:t>
              </w:r>
            </w:hyperlink>
          </w:p>
        </w:tc>
      </w:tr>
      <w:tr w:rsidR="00613BB9" w:rsidRPr="00613BB9" w14:paraId="223573B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A30299" w14:textId="77777777" w:rsidR="00401DBB" w:rsidRPr="00613BB9" w:rsidRDefault="00717723" w:rsidP="002C4861">
            <w:pPr>
              <w:rPr>
                <w:rFonts w:ascii="宋体" w:eastAsia="宋体" w:hAnsi="宋体" w:cs="Segoe UI"/>
              </w:rPr>
            </w:pPr>
            <w:hyperlink r:id="rId57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A7700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81FBEA" w14:textId="77777777" w:rsidR="00401DBB" w:rsidRPr="00613BB9" w:rsidRDefault="00401DBB" w:rsidP="002C4861">
            <w:pPr>
              <w:jc w:val="left"/>
              <w:rPr>
                <w:rFonts w:ascii="宋体" w:eastAsia="宋体" w:hAnsi="宋体" w:cs="Segoe UI"/>
              </w:rPr>
            </w:pPr>
            <w:r w:rsidRPr="00613BB9">
              <w:rPr>
                <w:rStyle w:val="HTML1"/>
                <w:sz w:val="20"/>
                <w:szCs w:val="20"/>
              </w:rPr>
              <w:t>:hippopotamus: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A9F00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6A73AB" w14:textId="77777777" w:rsidR="00401DBB" w:rsidRPr="00613BB9" w:rsidRDefault="00401DBB" w:rsidP="002C4861">
            <w:pPr>
              <w:jc w:val="left"/>
              <w:rPr>
                <w:rFonts w:ascii="宋体" w:eastAsia="宋体" w:hAnsi="宋体" w:cs="Segoe UI"/>
              </w:rPr>
            </w:pPr>
            <w:r w:rsidRPr="00613BB9">
              <w:rPr>
                <w:rStyle w:val="HTML1"/>
                <w:sz w:val="20"/>
                <w:szCs w:val="20"/>
              </w:rPr>
              <w:t>:mouse: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E43E43" w14:textId="77777777" w:rsidR="00401DBB" w:rsidRPr="00613BB9" w:rsidRDefault="00717723" w:rsidP="002C4861">
            <w:pPr>
              <w:rPr>
                <w:rFonts w:ascii="宋体" w:eastAsia="宋体" w:hAnsi="宋体" w:cs="Segoe UI"/>
              </w:rPr>
            </w:pPr>
            <w:hyperlink r:id="rId579" w:anchor="table-of-contents" w:history="1">
              <w:r w:rsidR="00401DBB" w:rsidRPr="00613BB9">
                <w:rPr>
                  <w:rStyle w:val="a4"/>
                  <w:rFonts w:ascii="宋体" w:eastAsia="宋体" w:hAnsi="宋体" w:cs="Segoe UI"/>
                  <w:color w:val="auto"/>
                </w:rPr>
                <w:t>top</w:t>
              </w:r>
            </w:hyperlink>
          </w:p>
        </w:tc>
      </w:tr>
      <w:tr w:rsidR="00613BB9" w:rsidRPr="00613BB9" w14:paraId="5C945DB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A4481B" w14:textId="77777777" w:rsidR="00401DBB" w:rsidRPr="00613BB9" w:rsidRDefault="00717723" w:rsidP="002C4861">
            <w:pPr>
              <w:rPr>
                <w:rFonts w:ascii="宋体" w:eastAsia="宋体" w:hAnsi="宋体" w:cs="Segoe UI"/>
              </w:rPr>
            </w:pPr>
            <w:hyperlink r:id="rId58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6F28D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7EDC2E" w14:textId="77777777" w:rsidR="00401DBB" w:rsidRPr="00613BB9" w:rsidRDefault="00401DBB" w:rsidP="002C4861">
            <w:pPr>
              <w:jc w:val="left"/>
              <w:rPr>
                <w:rFonts w:ascii="宋体" w:eastAsia="宋体" w:hAnsi="宋体" w:cs="Segoe UI"/>
              </w:rPr>
            </w:pPr>
            <w:r w:rsidRPr="00613BB9">
              <w:rPr>
                <w:rStyle w:val="HTML1"/>
                <w:sz w:val="20"/>
                <w:szCs w:val="20"/>
              </w:rPr>
              <w:t>:mouse2: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D1B85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999D19" w14:textId="77777777" w:rsidR="00401DBB" w:rsidRPr="00613BB9" w:rsidRDefault="00401DBB" w:rsidP="002C4861">
            <w:pPr>
              <w:jc w:val="left"/>
              <w:rPr>
                <w:rFonts w:ascii="宋体" w:eastAsia="宋体" w:hAnsi="宋体" w:cs="Segoe UI"/>
              </w:rPr>
            </w:pPr>
            <w:r w:rsidRPr="00613BB9">
              <w:rPr>
                <w:rStyle w:val="HTML1"/>
                <w:sz w:val="20"/>
                <w:szCs w:val="20"/>
              </w:rPr>
              <w:t>:rat: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2CAA76" w14:textId="77777777" w:rsidR="00401DBB" w:rsidRPr="00613BB9" w:rsidRDefault="00717723" w:rsidP="002C4861">
            <w:pPr>
              <w:rPr>
                <w:rFonts w:ascii="宋体" w:eastAsia="宋体" w:hAnsi="宋体" w:cs="Segoe UI"/>
              </w:rPr>
            </w:pPr>
            <w:hyperlink r:id="rId581" w:anchor="table-of-contents" w:history="1">
              <w:r w:rsidR="00401DBB" w:rsidRPr="00613BB9">
                <w:rPr>
                  <w:rStyle w:val="a4"/>
                  <w:rFonts w:ascii="宋体" w:eastAsia="宋体" w:hAnsi="宋体" w:cs="Segoe UI"/>
                  <w:color w:val="auto"/>
                </w:rPr>
                <w:t>top</w:t>
              </w:r>
            </w:hyperlink>
          </w:p>
        </w:tc>
      </w:tr>
      <w:tr w:rsidR="00613BB9" w:rsidRPr="00613BB9" w14:paraId="0635BBB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DCF294" w14:textId="77777777" w:rsidR="00401DBB" w:rsidRPr="00613BB9" w:rsidRDefault="00717723" w:rsidP="002C4861">
            <w:pPr>
              <w:rPr>
                <w:rFonts w:ascii="宋体" w:eastAsia="宋体" w:hAnsi="宋体" w:cs="Segoe UI"/>
              </w:rPr>
            </w:pPr>
            <w:hyperlink r:id="rId58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52E63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56ACA3" w14:textId="77777777" w:rsidR="00401DBB" w:rsidRPr="00613BB9" w:rsidRDefault="00401DBB" w:rsidP="002C4861">
            <w:pPr>
              <w:jc w:val="left"/>
              <w:rPr>
                <w:rFonts w:ascii="宋体" w:eastAsia="宋体" w:hAnsi="宋体" w:cs="Segoe UI"/>
              </w:rPr>
            </w:pPr>
            <w:r w:rsidRPr="00613BB9">
              <w:rPr>
                <w:rStyle w:val="HTML1"/>
                <w:sz w:val="20"/>
                <w:szCs w:val="20"/>
              </w:rPr>
              <w:t>:hamster: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29CF3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FE6CD0" w14:textId="77777777" w:rsidR="00401DBB" w:rsidRPr="00613BB9" w:rsidRDefault="00401DBB" w:rsidP="002C4861">
            <w:pPr>
              <w:jc w:val="left"/>
              <w:rPr>
                <w:rFonts w:ascii="宋体" w:eastAsia="宋体" w:hAnsi="宋体" w:cs="Segoe UI"/>
              </w:rPr>
            </w:pPr>
            <w:r w:rsidRPr="00613BB9">
              <w:rPr>
                <w:rStyle w:val="HTML1"/>
                <w:sz w:val="20"/>
                <w:szCs w:val="20"/>
              </w:rPr>
              <w:t>:rabbit: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A10B27" w14:textId="77777777" w:rsidR="00401DBB" w:rsidRPr="00613BB9" w:rsidRDefault="00717723" w:rsidP="002C4861">
            <w:pPr>
              <w:rPr>
                <w:rFonts w:ascii="宋体" w:eastAsia="宋体" w:hAnsi="宋体" w:cs="Segoe UI"/>
              </w:rPr>
            </w:pPr>
            <w:hyperlink r:id="rId583" w:anchor="table-of-contents" w:history="1">
              <w:r w:rsidR="00401DBB" w:rsidRPr="00613BB9">
                <w:rPr>
                  <w:rStyle w:val="a4"/>
                  <w:rFonts w:ascii="宋体" w:eastAsia="宋体" w:hAnsi="宋体" w:cs="Segoe UI"/>
                  <w:color w:val="auto"/>
                </w:rPr>
                <w:t>top</w:t>
              </w:r>
            </w:hyperlink>
          </w:p>
        </w:tc>
      </w:tr>
      <w:tr w:rsidR="00613BB9" w:rsidRPr="00613BB9" w14:paraId="2EB8E89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6F78E7" w14:textId="77777777" w:rsidR="00401DBB" w:rsidRPr="00613BB9" w:rsidRDefault="00717723" w:rsidP="002C4861">
            <w:pPr>
              <w:rPr>
                <w:rFonts w:ascii="宋体" w:eastAsia="宋体" w:hAnsi="宋体" w:cs="Segoe UI"/>
              </w:rPr>
            </w:pPr>
            <w:hyperlink r:id="rId58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7E27D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A0DA3" w14:textId="77777777" w:rsidR="00401DBB" w:rsidRPr="00613BB9" w:rsidRDefault="00401DBB" w:rsidP="002C4861">
            <w:pPr>
              <w:jc w:val="left"/>
              <w:rPr>
                <w:rFonts w:ascii="宋体" w:eastAsia="宋体" w:hAnsi="宋体" w:cs="Segoe UI"/>
              </w:rPr>
            </w:pPr>
            <w:r w:rsidRPr="00613BB9">
              <w:rPr>
                <w:rStyle w:val="HTML1"/>
                <w:sz w:val="20"/>
                <w:szCs w:val="20"/>
              </w:rPr>
              <w:t>:rabbit2: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79ED1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89AB7A" w14:textId="77777777" w:rsidR="00401DBB" w:rsidRPr="00613BB9" w:rsidRDefault="00401DBB" w:rsidP="002C4861">
            <w:pPr>
              <w:jc w:val="left"/>
              <w:rPr>
                <w:rFonts w:ascii="宋体" w:eastAsia="宋体" w:hAnsi="宋体" w:cs="Segoe UI"/>
              </w:rPr>
            </w:pPr>
            <w:r w:rsidRPr="00613BB9">
              <w:rPr>
                <w:rStyle w:val="HTML1"/>
                <w:sz w:val="20"/>
                <w:szCs w:val="20"/>
              </w:rPr>
              <w:t>:chipmunk: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844787" w14:textId="77777777" w:rsidR="00401DBB" w:rsidRPr="00613BB9" w:rsidRDefault="00717723" w:rsidP="002C4861">
            <w:pPr>
              <w:rPr>
                <w:rFonts w:ascii="宋体" w:eastAsia="宋体" w:hAnsi="宋体" w:cs="Segoe UI"/>
              </w:rPr>
            </w:pPr>
            <w:hyperlink r:id="rId585" w:anchor="table-of-contents" w:history="1">
              <w:r w:rsidR="00401DBB" w:rsidRPr="00613BB9">
                <w:rPr>
                  <w:rStyle w:val="a4"/>
                  <w:rFonts w:ascii="宋体" w:eastAsia="宋体" w:hAnsi="宋体" w:cs="Segoe UI"/>
                  <w:color w:val="auto"/>
                </w:rPr>
                <w:t>top</w:t>
              </w:r>
            </w:hyperlink>
          </w:p>
        </w:tc>
      </w:tr>
      <w:tr w:rsidR="00613BB9" w:rsidRPr="00613BB9" w14:paraId="624BA40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BF23C7" w14:textId="77777777" w:rsidR="00401DBB" w:rsidRPr="00613BB9" w:rsidRDefault="00717723" w:rsidP="002C4861">
            <w:pPr>
              <w:rPr>
                <w:rFonts w:ascii="宋体" w:eastAsia="宋体" w:hAnsi="宋体" w:cs="Segoe UI"/>
              </w:rPr>
            </w:pPr>
            <w:hyperlink r:id="rId58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CC2AA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8C8289" w14:textId="77777777" w:rsidR="00401DBB" w:rsidRPr="00613BB9" w:rsidRDefault="00401DBB" w:rsidP="002C4861">
            <w:pPr>
              <w:jc w:val="left"/>
              <w:rPr>
                <w:rFonts w:ascii="宋体" w:eastAsia="宋体" w:hAnsi="宋体" w:cs="Segoe UI"/>
              </w:rPr>
            </w:pPr>
            <w:r w:rsidRPr="00613BB9">
              <w:rPr>
                <w:rStyle w:val="HTML1"/>
                <w:sz w:val="20"/>
                <w:szCs w:val="20"/>
              </w:rPr>
              <w:t>:hedgehog: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789B0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DF8261" w14:textId="77777777" w:rsidR="00401DBB" w:rsidRPr="00613BB9" w:rsidRDefault="00401DBB" w:rsidP="002C4861">
            <w:pPr>
              <w:jc w:val="left"/>
              <w:rPr>
                <w:rFonts w:ascii="宋体" w:eastAsia="宋体" w:hAnsi="宋体" w:cs="Segoe UI"/>
              </w:rPr>
            </w:pPr>
            <w:r w:rsidRPr="00613BB9">
              <w:rPr>
                <w:rStyle w:val="HTML1"/>
                <w:sz w:val="20"/>
                <w:szCs w:val="20"/>
              </w:rPr>
              <w:t>:bat: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99973C" w14:textId="77777777" w:rsidR="00401DBB" w:rsidRPr="00613BB9" w:rsidRDefault="00717723" w:rsidP="002C4861">
            <w:pPr>
              <w:rPr>
                <w:rFonts w:ascii="宋体" w:eastAsia="宋体" w:hAnsi="宋体" w:cs="Segoe UI"/>
              </w:rPr>
            </w:pPr>
            <w:hyperlink r:id="rId587" w:anchor="table-of-contents" w:history="1">
              <w:r w:rsidR="00401DBB" w:rsidRPr="00613BB9">
                <w:rPr>
                  <w:rStyle w:val="a4"/>
                  <w:rFonts w:ascii="宋体" w:eastAsia="宋体" w:hAnsi="宋体" w:cs="Segoe UI"/>
                  <w:color w:val="auto"/>
                </w:rPr>
                <w:t>top</w:t>
              </w:r>
            </w:hyperlink>
          </w:p>
        </w:tc>
      </w:tr>
      <w:tr w:rsidR="00613BB9" w:rsidRPr="00613BB9" w14:paraId="05D569C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E0621C" w14:textId="77777777" w:rsidR="00401DBB" w:rsidRPr="00613BB9" w:rsidRDefault="00717723" w:rsidP="002C4861">
            <w:pPr>
              <w:rPr>
                <w:rFonts w:ascii="宋体" w:eastAsia="宋体" w:hAnsi="宋体" w:cs="Segoe UI"/>
              </w:rPr>
            </w:pPr>
            <w:hyperlink r:id="rId58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207D2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6EF93F" w14:textId="77777777" w:rsidR="00401DBB" w:rsidRPr="00613BB9" w:rsidRDefault="00401DBB" w:rsidP="002C4861">
            <w:pPr>
              <w:jc w:val="left"/>
              <w:rPr>
                <w:rFonts w:ascii="宋体" w:eastAsia="宋体" w:hAnsi="宋体" w:cs="Segoe UI"/>
              </w:rPr>
            </w:pPr>
            <w:r w:rsidRPr="00613BB9">
              <w:rPr>
                <w:rStyle w:val="HTML1"/>
                <w:sz w:val="20"/>
                <w:szCs w:val="20"/>
              </w:rPr>
              <w:t>:bear: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5CADD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851327" w14:textId="77777777" w:rsidR="00401DBB" w:rsidRPr="00613BB9" w:rsidRDefault="00401DBB" w:rsidP="002C4861">
            <w:pPr>
              <w:jc w:val="left"/>
              <w:rPr>
                <w:rFonts w:ascii="宋体" w:eastAsia="宋体" w:hAnsi="宋体" w:cs="Segoe UI"/>
              </w:rPr>
            </w:pPr>
            <w:r w:rsidRPr="00613BB9">
              <w:rPr>
                <w:rStyle w:val="HTML1"/>
                <w:sz w:val="20"/>
                <w:szCs w:val="20"/>
              </w:rPr>
              <w:t>:koala: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3C8C0C" w14:textId="77777777" w:rsidR="00401DBB" w:rsidRPr="00613BB9" w:rsidRDefault="00717723" w:rsidP="002C4861">
            <w:pPr>
              <w:rPr>
                <w:rFonts w:ascii="宋体" w:eastAsia="宋体" w:hAnsi="宋体" w:cs="Segoe UI"/>
              </w:rPr>
            </w:pPr>
            <w:hyperlink r:id="rId589" w:anchor="table-of-contents" w:history="1">
              <w:r w:rsidR="00401DBB" w:rsidRPr="00613BB9">
                <w:rPr>
                  <w:rStyle w:val="a4"/>
                  <w:rFonts w:ascii="宋体" w:eastAsia="宋体" w:hAnsi="宋体" w:cs="Segoe UI"/>
                  <w:color w:val="auto"/>
                </w:rPr>
                <w:t>top</w:t>
              </w:r>
            </w:hyperlink>
          </w:p>
        </w:tc>
      </w:tr>
      <w:tr w:rsidR="00613BB9" w:rsidRPr="00613BB9" w14:paraId="662B7AA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479A5B" w14:textId="77777777" w:rsidR="00401DBB" w:rsidRPr="00613BB9" w:rsidRDefault="00717723" w:rsidP="002C4861">
            <w:pPr>
              <w:rPr>
                <w:rFonts w:ascii="宋体" w:eastAsia="宋体" w:hAnsi="宋体" w:cs="Segoe UI"/>
              </w:rPr>
            </w:pPr>
            <w:hyperlink r:id="rId59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F9959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EB7C7F" w14:textId="77777777" w:rsidR="00401DBB" w:rsidRPr="00613BB9" w:rsidRDefault="00401DBB" w:rsidP="002C4861">
            <w:pPr>
              <w:jc w:val="left"/>
              <w:rPr>
                <w:rFonts w:ascii="宋体" w:eastAsia="宋体" w:hAnsi="宋体" w:cs="Segoe UI"/>
              </w:rPr>
            </w:pPr>
            <w:r w:rsidRPr="00613BB9">
              <w:rPr>
                <w:rStyle w:val="HTML1"/>
                <w:sz w:val="20"/>
                <w:szCs w:val="20"/>
              </w:rPr>
              <w:t>:panda_face: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13DD0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13BEB8" w14:textId="77777777" w:rsidR="00401DBB" w:rsidRPr="00613BB9" w:rsidRDefault="00401DBB" w:rsidP="002C4861">
            <w:pPr>
              <w:jc w:val="left"/>
              <w:rPr>
                <w:rFonts w:ascii="宋体" w:eastAsia="宋体" w:hAnsi="宋体" w:cs="Segoe UI"/>
              </w:rPr>
            </w:pPr>
            <w:r w:rsidRPr="00613BB9">
              <w:rPr>
                <w:rStyle w:val="HTML1"/>
                <w:sz w:val="20"/>
                <w:szCs w:val="20"/>
              </w:rPr>
              <w:t>:sloth: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887CE0" w14:textId="77777777" w:rsidR="00401DBB" w:rsidRPr="00613BB9" w:rsidRDefault="00717723" w:rsidP="002C4861">
            <w:pPr>
              <w:rPr>
                <w:rFonts w:ascii="宋体" w:eastAsia="宋体" w:hAnsi="宋体" w:cs="Segoe UI"/>
              </w:rPr>
            </w:pPr>
            <w:hyperlink r:id="rId591" w:anchor="table-of-contents" w:history="1">
              <w:r w:rsidR="00401DBB" w:rsidRPr="00613BB9">
                <w:rPr>
                  <w:rStyle w:val="a4"/>
                  <w:rFonts w:ascii="宋体" w:eastAsia="宋体" w:hAnsi="宋体" w:cs="Segoe UI"/>
                  <w:color w:val="auto"/>
                </w:rPr>
                <w:t>top</w:t>
              </w:r>
            </w:hyperlink>
          </w:p>
        </w:tc>
      </w:tr>
      <w:tr w:rsidR="00613BB9" w:rsidRPr="00613BB9" w14:paraId="1334A0C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0D84B4" w14:textId="77777777" w:rsidR="00401DBB" w:rsidRPr="00613BB9" w:rsidRDefault="00717723" w:rsidP="002C4861">
            <w:pPr>
              <w:rPr>
                <w:rFonts w:ascii="宋体" w:eastAsia="宋体" w:hAnsi="宋体" w:cs="Segoe UI"/>
              </w:rPr>
            </w:pPr>
            <w:hyperlink r:id="rId59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A8C90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34F101" w14:textId="77777777" w:rsidR="00401DBB" w:rsidRPr="00613BB9" w:rsidRDefault="00401DBB" w:rsidP="002C4861">
            <w:pPr>
              <w:jc w:val="left"/>
              <w:rPr>
                <w:rFonts w:ascii="宋体" w:eastAsia="宋体" w:hAnsi="宋体" w:cs="Segoe UI"/>
              </w:rPr>
            </w:pPr>
            <w:r w:rsidRPr="00613BB9">
              <w:rPr>
                <w:rStyle w:val="HTML1"/>
                <w:sz w:val="20"/>
                <w:szCs w:val="20"/>
              </w:rPr>
              <w:t>:otter: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0E76B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ED7C5C" w14:textId="77777777" w:rsidR="00401DBB" w:rsidRPr="00613BB9" w:rsidRDefault="00401DBB" w:rsidP="002C4861">
            <w:pPr>
              <w:jc w:val="left"/>
              <w:rPr>
                <w:rFonts w:ascii="宋体" w:eastAsia="宋体" w:hAnsi="宋体" w:cs="Segoe UI"/>
              </w:rPr>
            </w:pPr>
            <w:r w:rsidRPr="00613BB9">
              <w:rPr>
                <w:rStyle w:val="HTML1"/>
                <w:sz w:val="20"/>
                <w:szCs w:val="20"/>
              </w:rPr>
              <w:t>:skunk: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8B781" w14:textId="77777777" w:rsidR="00401DBB" w:rsidRPr="00613BB9" w:rsidRDefault="00717723" w:rsidP="002C4861">
            <w:pPr>
              <w:rPr>
                <w:rFonts w:ascii="宋体" w:eastAsia="宋体" w:hAnsi="宋体" w:cs="Segoe UI"/>
              </w:rPr>
            </w:pPr>
            <w:hyperlink r:id="rId593" w:anchor="table-of-contents" w:history="1">
              <w:r w:rsidR="00401DBB" w:rsidRPr="00613BB9">
                <w:rPr>
                  <w:rStyle w:val="a4"/>
                  <w:rFonts w:ascii="宋体" w:eastAsia="宋体" w:hAnsi="宋体" w:cs="Segoe UI"/>
                  <w:color w:val="auto"/>
                </w:rPr>
                <w:t>top</w:t>
              </w:r>
            </w:hyperlink>
          </w:p>
        </w:tc>
      </w:tr>
      <w:tr w:rsidR="00613BB9" w:rsidRPr="00613BB9" w14:paraId="7757435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091F73" w14:textId="77777777" w:rsidR="00401DBB" w:rsidRPr="00613BB9" w:rsidRDefault="00717723" w:rsidP="002C4861">
            <w:pPr>
              <w:rPr>
                <w:rFonts w:ascii="宋体" w:eastAsia="宋体" w:hAnsi="宋体" w:cs="Segoe UI"/>
              </w:rPr>
            </w:pPr>
            <w:hyperlink r:id="rId59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08763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ABE3FD" w14:textId="77777777" w:rsidR="00401DBB" w:rsidRPr="00613BB9" w:rsidRDefault="00401DBB" w:rsidP="002C4861">
            <w:pPr>
              <w:jc w:val="left"/>
              <w:rPr>
                <w:rFonts w:ascii="宋体" w:eastAsia="宋体" w:hAnsi="宋体" w:cs="Segoe UI"/>
              </w:rPr>
            </w:pPr>
            <w:r w:rsidRPr="00613BB9">
              <w:rPr>
                <w:rStyle w:val="HTML1"/>
                <w:sz w:val="20"/>
                <w:szCs w:val="20"/>
              </w:rPr>
              <w:t>:kangaroo: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5629B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8C26C8" w14:textId="77777777" w:rsidR="00401DBB" w:rsidRPr="00613BB9" w:rsidRDefault="00401DBB" w:rsidP="002C4861">
            <w:pPr>
              <w:jc w:val="left"/>
              <w:rPr>
                <w:rFonts w:ascii="宋体" w:eastAsia="宋体" w:hAnsi="宋体" w:cs="Segoe UI"/>
              </w:rPr>
            </w:pPr>
            <w:r w:rsidRPr="00613BB9">
              <w:rPr>
                <w:rStyle w:val="HTML1"/>
                <w:sz w:val="20"/>
                <w:szCs w:val="20"/>
              </w:rPr>
              <w:t>:badger: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B88872" w14:textId="77777777" w:rsidR="00401DBB" w:rsidRPr="00613BB9" w:rsidRDefault="00717723" w:rsidP="002C4861">
            <w:pPr>
              <w:rPr>
                <w:rFonts w:ascii="宋体" w:eastAsia="宋体" w:hAnsi="宋体" w:cs="Segoe UI"/>
              </w:rPr>
            </w:pPr>
            <w:hyperlink r:id="rId595" w:anchor="table-of-contents" w:history="1">
              <w:r w:rsidR="00401DBB" w:rsidRPr="00613BB9">
                <w:rPr>
                  <w:rStyle w:val="a4"/>
                  <w:rFonts w:ascii="宋体" w:eastAsia="宋体" w:hAnsi="宋体" w:cs="Segoe UI"/>
                  <w:color w:val="auto"/>
                </w:rPr>
                <w:t>top</w:t>
              </w:r>
            </w:hyperlink>
          </w:p>
        </w:tc>
      </w:tr>
      <w:tr w:rsidR="00613BB9" w:rsidRPr="00613BB9" w14:paraId="118700F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BE8CAF" w14:textId="77777777" w:rsidR="00401DBB" w:rsidRPr="00613BB9" w:rsidRDefault="00717723" w:rsidP="002C4861">
            <w:pPr>
              <w:rPr>
                <w:rFonts w:ascii="宋体" w:eastAsia="宋体" w:hAnsi="宋体" w:cs="Segoe UI"/>
              </w:rPr>
            </w:pPr>
            <w:hyperlink r:id="rId59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2804F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5461EE" w14:textId="77777777" w:rsidR="00401DBB" w:rsidRPr="00613BB9" w:rsidRDefault="00401DBB" w:rsidP="002C4861">
            <w:pPr>
              <w:jc w:val="left"/>
              <w:rPr>
                <w:rFonts w:ascii="宋体" w:eastAsia="宋体" w:hAnsi="宋体" w:cs="Segoe UI"/>
              </w:rPr>
            </w:pPr>
            <w:r w:rsidRPr="00613BB9">
              <w:rPr>
                <w:rStyle w:val="HTML1"/>
                <w:sz w:val="20"/>
                <w:szCs w:val="20"/>
              </w:rPr>
              <w:t>:feet:</w:t>
            </w:r>
            <w:r w:rsidRPr="00613BB9">
              <w:rPr>
                <w:rFonts w:ascii="宋体" w:eastAsia="宋体" w:hAnsi="宋体" w:cs="Segoe UI"/>
              </w:rPr>
              <w:br/>
            </w:r>
            <w:r w:rsidRPr="00613BB9">
              <w:rPr>
                <w:rStyle w:val="HTML1"/>
                <w:sz w:val="20"/>
                <w:szCs w:val="20"/>
              </w:rPr>
              <w:t>:paw_prints: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3DE99C"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37F325"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779475" w14:textId="77777777" w:rsidR="00401DBB" w:rsidRPr="00613BB9" w:rsidRDefault="00717723" w:rsidP="002C4861">
            <w:pPr>
              <w:rPr>
                <w:rFonts w:ascii="宋体" w:eastAsia="宋体" w:hAnsi="宋体" w:cs="Segoe UI"/>
                <w:sz w:val="24"/>
                <w:szCs w:val="24"/>
              </w:rPr>
            </w:pPr>
            <w:hyperlink r:id="rId597" w:anchor="table-of-contents" w:history="1">
              <w:r w:rsidR="00401DBB" w:rsidRPr="00613BB9">
                <w:rPr>
                  <w:rStyle w:val="a4"/>
                  <w:rFonts w:ascii="宋体" w:eastAsia="宋体" w:hAnsi="宋体" w:cs="Segoe UI"/>
                  <w:color w:val="auto"/>
                </w:rPr>
                <w:t>top</w:t>
              </w:r>
            </w:hyperlink>
          </w:p>
        </w:tc>
      </w:tr>
    </w:tbl>
    <w:p w14:paraId="033C702E" w14:textId="77777777" w:rsidR="00401DBB" w:rsidRPr="00613BB9" w:rsidRDefault="00401DBB" w:rsidP="00401DBB">
      <w:pPr>
        <w:pStyle w:val="4"/>
        <w:rPr>
          <w:rFonts w:ascii="宋体" w:eastAsia="宋体" w:hAnsi="宋体" w:cs="Segoe UI"/>
        </w:rPr>
      </w:pPr>
      <w:bookmarkStart w:id="127" w:name="_Toc46394744"/>
      <w:r w:rsidRPr="00613BB9">
        <w:rPr>
          <w:rFonts w:ascii="宋体" w:eastAsia="宋体" w:hAnsi="宋体" w:cs="Segoe UI"/>
        </w:rPr>
        <w:t>Animal Bird</w:t>
      </w:r>
      <w:bookmarkEnd w:id="127"/>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670"/>
        <w:gridCol w:w="1677"/>
        <w:gridCol w:w="3768"/>
        <w:gridCol w:w="1678"/>
        <w:gridCol w:w="4716"/>
        <w:gridCol w:w="1671"/>
      </w:tblGrid>
      <w:tr w:rsidR="00613BB9" w:rsidRPr="00613BB9" w14:paraId="6ECA7AEE"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A83887"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8D6625"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944E6B"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91227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E3B63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D1983E" w14:textId="77777777" w:rsidR="00401DBB" w:rsidRPr="00613BB9" w:rsidRDefault="00401DBB" w:rsidP="002C4861">
            <w:pPr>
              <w:spacing w:after="240"/>
              <w:jc w:val="center"/>
              <w:rPr>
                <w:rFonts w:ascii="宋体" w:eastAsia="宋体" w:hAnsi="宋体" w:cs="Segoe UI"/>
                <w:b/>
                <w:bCs/>
              </w:rPr>
            </w:pPr>
          </w:p>
        </w:tc>
      </w:tr>
      <w:tr w:rsidR="00613BB9" w:rsidRPr="00613BB9" w14:paraId="2852927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DAF8B1" w14:textId="77777777" w:rsidR="00401DBB" w:rsidRPr="00613BB9" w:rsidRDefault="00717723" w:rsidP="002C4861">
            <w:pPr>
              <w:spacing w:after="240"/>
              <w:jc w:val="left"/>
              <w:rPr>
                <w:rFonts w:ascii="宋体" w:eastAsia="宋体" w:hAnsi="宋体" w:cs="Segoe UI"/>
                <w:sz w:val="24"/>
                <w:szCs w:val="24"/>
              </w:rPr>
            </w:pPr>
            <w:hyperlink r:id="rId59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837E6F"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9643E3" w14:textId="77777777" w:rsidR="00401DBB" w:rsidRPr="00613BB9" w:rsidRDefault="00401DBB" w:rsidP="002C4861">
            <w:pPr>
              <w:jc w:val="left"/>
              <w:rPr>
                <w:rFonts w:ascii="宋体" w:eastAsia="宋体" w:hAnsi="宋体" w:cs="Segoe UI"/>
              </w:rPr>
            </w:pPr>
            <w:r w:rsidRPr="00613BB9">
              <w:rPr>
                <w:rStyle w:val="HTML1"/>
                <w:sz w:val="20"/>
                <w:szCs w:val="20"/>
              </w:rPr>
              <w:t>:turkey: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B733F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510556" w14:textId="77777777" w:rsidR="00401DBB" w:rsidRPr="00613BB9" w:rsidRDefault="00401DBB" w:rsidP="002C4861">
            <w:pPr>
              <w:jc w:val="left"/>
              <w:rPr>
                <w:rFonts w:ascii="宋体" w:eastAsia="宋体" w:hAnsi="宋体" w:cs="Segoe UI"/>
              </w:rPr>
            </w:pPr>
            <w:r w:rsidRPr="00613BB9">
              <w:rPr>
                <w:rStyle w:val="HTML1"/>
                <w:sz w:val="20"/>
                <w:szCs w:val="20"/>
              </w:rPr>
              <w:t>:chicken: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468B16" w14:textId="77777777" w:rsidR="00401DBB" w:rsidRPr="00613BB9" w:rsidRDefault="00717723" w:rsidP="002C4861">
            <w:pPr>
              <w:rPr>
                <w:rFonts w:ascii="宋体" w:eastAsia="宋体" w:hAnsi="宋体" w:cs="Segoe UI"/>
              </w:rPr>
            </w:pPr>
            <w:hyperlink r:id="rId599" w:anchor="table-of-contents" w:history="1">
              <w:r w:rsidR="00401DBB" w:rsidRPr="00613BB9">
                <w:rPr>
                  <w:rStyle w:val="a4"/>
                  <w:rFonts w:ascii="宋体" w:eastAsia="宋体" w:hAnsi="宋体" w:cs="Segoe UI"/>
                  <w:color w:val="auto"/>
                </w:rPr>
                <w:t>top</w:t>
              </w:r>
            </w:hyperlink>
          </w:p>
        </w:tc>
      </w:tr>
      <w:tr w:rsidR="00613BB9" w:rsidRPr="00613BB9" w14:paraId="4F991DF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CA10BD" w14:textId="77777777" w:rsidR="00401DBB" w:rsidRPr="00613BB9" w:rsidRDefault="00717723" w:rsidP="002C4861">
            <w:pPr>
              <w:rPr>
                <w:rFonts w:ascii="宋体" w:eastAsia="宋体" w:hAnsi="宋体" w:cs="Segoe UI"/>
              </w:rPr>
            </w:pPr>
            <w:hyperlink r:id="rId60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F0E1E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171A15" w14:textId="77777777" w:rsidR="00401DBB" w:rsidRPr="00613BB9" w:rsidRDefault="00401DBB" w:rsidP="002C4861">
            <w:pPr>
              <w:jc w:val="left"/>
              <w:rPr>
                <w:rFonts w:ascii="宋体" w:eastAsia="宋体" w:hAnsi="宋体" w:cs="Segoe UI"/>
              </w:rPr>
            </w:pPr>
            <w:r w:rsidRPr="00613BB9">
              <w:rPr>
                <w:rStyle w:val="HTML1"/>
                <w:sz w:val="20"/>
                <w:szCs w:val="20"/>
              </w:rPr>
              <w:t>:rooster: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508D3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456A6A" w14:textId="77777777" w:rsidR="00401DBB" w:rsidRPr="00613BB9" w:rsidRDefault="00401DBB" w:rsidP="002C4861">
            <w:pPr>
              <w:jc w:val="left"/>
              <w:rPr>
                <w:rFonts w:ascii="宋体" w:eastAsia="宋体" w:hAnsi="宋体" w:cs="Segoe UI"/>
              </w:rPr>
            </w:pPr>
            <w:r w:rsidRPr="00613BB9">
              <w:rPr>
                <w:rStyle w:val="HTML1"/>
                <w:sz w:val="20"/>
                <w:szCs w:val="20"/>
              </w:rPr>
              <w:t>:hatching_chick: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1047A4" w14:textId="77777777" w:rsidR="00401DBB" w:rsidRPr="00613BB9" w:rsidRDefault="00717723" w:rsidP="002C4861">
            <w:pPr>
              <w:rPr>
                <w:rFonts w:ascii="宋体" w:eastAsia="宋体" w:hAnsi="宋体" w:cs="Segoe UI"/>
              </w:rPr>
            </w:pPr>
            <w:hyperlink r:id="rId601" w:anchor="table-of-contents" w:history="1">
              <w:r w:rsidR="00401DBB" w:rsidRPr="00613BB9">
                <w:rPr>
                  <w:rStyle w:val="a4"/>
                  <w:rFonts w:ascii="宋体" w:eastAsia="宋体" w:hAnsi="宋体" w:cs="Segoe UI"/>
                  <w:color w:val="auto"/>
                </w:rPr>
                <w:t>top</w:t>
              </w:r>
            </w:hyperlink>
          </w:p>
        </w:tc>
      </w:tr>
      <w:tr w:rsidR="00613BB9" w:rsidRPr="00613BB9" w14:paraId="01CD615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1F8032" w14:textId="77777777" w:rsidR="00401DBB" w:rsidRPr="00613BB9" w:rsidRDefault="00717723" w:rsidP="002C4861">
            <w:pPr>
              <w:rPr>
                <w:rFonts w:ascii="宋体" w:eastAsia="宋体" w:hAnsi="宋体" w:cs="Segoe UI"/>
              </w:rPr>
            </w:pPr>
            <w:hyperlink r:id="rId60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85D47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35561E" w14:textId="77777777" w:rsidR="00401DBB" w:rsidRPr="00613BB9" w:rsidRDefault="00401DBB" w:rsidP="002C4861">
            <w:pPr>
              <w:jc w:val="left"/>
              <w:rPr>
                <w:rFonts w:ascii="宋体" w:eastAsia="宋体" w:hAnsi="宋体" w:cs="Segoe UI"/>
              </w:rPr>
            </w:pPr>
            <w:r w:rsidRPr="00613BB9">
              <w:rPr>
                <w:rStyle w:val="HTML1"/>
                <w:sz w:val="20"/>
                <w:szCs w:val="20"/>
              </w:rPr>
              <w:t>:baby_chick: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3571C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5B8217" w14:textId="77777777" w:rsidR="00401DBB" w:rsidRPr="00613BB9" w:rsidRDefault="00401DBB" w:rsidP="002C4861">
            <w:pPr>
              <w:jc w:val="left"/>
              <w:rPr>
                <w:rFonts w:ascii="宋体" w:eastAsia="宋体" w:hAnsi="宋体" w:cs="Segoe UI"/>
              </w:rPr>
            </w:pPr>
            <w:r w:rsidRPr="00613BB9">
              <w:rPr>
                <w:rStyle w:val="HTML1"/>
                <w:sz w:val="20"/>
                <w:szCs w:val="20"/>
              </w:rPr>
              <w:t>:hatched_chick: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9A842C" w14:textId="77777777" w:rsidR="00401DBB" w:rsidRPr="00613BB9" w:rsidRDefault="00717723" w:rsidP="002C4861">
            <w:pPr>
              <w:rPr>
                <w:rFonts w:ascii="宋体" w:eastAsia="宋体" w:hAnsi="宋体" w:cs="Segoe UI"/>
              </w:rPr>
            </w:pPr>
            <w:hyperlink r:id="rId603" w:anchor="table-of-contents" w:history="1">
              <w:r w:rsidR="00401DBB" w:rsidRPr="00613BB9">
                <w:rPr>
                  <w:rStyle w:val="a4"/>
                  <w:rFonts w:ascii="宋体" w:eastAsia="宋体" w:hAnsi="宋体" w:cs="Segoe UI"/>
                  <w:color w:val="auto"/>
                </w:rPr>
                <w:t>top</w:t>
              </w:r>
            </w:hyperlink>
          </w:p>
        </w:tc>
      </w:tr>
      <w:tr w:rsidR="00613BB9" w:rsidRPr="00613BB9" w14:paraId="71EB639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1BA916" w14:textId="77777777" w:rsidR="00401DBB" w:rsidRPr="00613BB9" w:rsidRDefault="00717723" w:rsidP="002C4861">
            <w:pPr>
              <w:rPr>
                <w:rFonts w:ascii="宋体" w:eastAsia="宋体" w:hAnsi="宋体" w:cs="Segoe UI"/>
              </w:rPr>
            </w:pPr>
            <w:hyperlink r:id="rId60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32751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C35B8E" w14:textId="77777777" w:rsidR="00401DBB" w:rsidRPr="00613BB9" w:rsidRDefault="00401DBB" w:rsidP="002C4861">
            <w:pPr>
              <w:jc w:val="left"/>
              <w:rPr>
                <w:rFonts w:ascii="宋体" w:eastAsia="宋体" w:hAnsi="宋体" w:cs="Segoe UI"/>
              </w:rPr>
            </w:pPr>
            <w:r w:rsidRPr="00613BB9">
              <w:rPr>
                <w:rStyle w:val="HTML1"/>
                <w:sz w:val="20"/>
                <w:szCs w:val="20"/>
              </w:rPr>
              <w:t>:bird: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C531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2D7B64" w14:textId="77777777" w:rsidR="00401DBB" w:rsidRPr="00613BB9" w:rsidRDefault="00401DBB" w:rsidP="002C4861">
            <w:pPr>
              <w:jc w:val="left"/>
              <w:rPr>
                <w:rFonts w:ascii="宋体" w:eastAsia="宋体" w:hAnsi="宋体" w:cs="Segoe UI"/>
              </w:rPr>
            </w:pPr>
            <w:r w:rsidRPr="00613BB9">
              <w:rPr>
                <w:rStyle w:val="HTML1"/>
                <w:sz w:val="20"/>
                <w:szCs w:val="20"/>
              </w:rPr>
              <w:t>:penguin: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E38ED5" w14:textId="77777777" w:rsidR="00401DBB" w:rsidRPr="00613BB9" w:rsidRDefault="00717723" w:rsidP="002C4861">
            <w:pPr>
              <w:rPr>
                <w:rFonts w:ascii="宋体" w:eastAsia="宋体" w:hAnsi="宋体" w:cs="Segoe UI"/>
              </w:rPr>
            </w:pPr>
            <w:hyperlink r:id="rId605" w:anchor="table-of-contents" w:history="1">
              <w:r w:rsidR="00401DBB" w:rsidRPr="00613BB9">
                <w:rPr>
                  <w:rStyle w:val="a4"/>
                  <w:rFonts w:ascii="宋体" w:eastAsia="宋体" w:hAnsi="宋体" w:cs="Segoe UI"/>
                  <w:color w:val="auto"/>
                </w:rPr>
                <w:t>top</w:t>
              </w:r>
            </w:hyperlink>
          </w:p>
        </w:tc>
      </w:tr>
      <w:tr w:rsidR="00613BB9" w:rsidRPr="00613BB9" w14:paraId="58FA45C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593687" w14:textId="77777777" w:rsidR="00401DBB" w:rsidRPr="00613BB9" w:rsidRDefault="00717723" w:rsidP="002C4861">
            <w:pPr>
              <w:rPr>
                <w:rFonts w:ascii="宋体" w:eastAsia="宋体" w:hAnsi="宋体" w:cs="Segoe UI"/>
              </w:rPr>
            </w:pPr>
            <w:hyperlink r:id="rId60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8DD7B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9A9A39" w14:textId="77777777" w:rsidR="00401DBB" w:rsidRPr="00613BB9" w:rsidRDefault="00401DBB" w:rsidP="002C4861">
            <w:pPr>
              <w:jc w:val="left"/>
              <w:rPr>
                <w:rFonts w:ascii="宋体" w:eastAsia="宋体" w:hAnsi="宋体" w:cs="Segoe UI"/>
              </w:rPr>
            </w:pPr>
            <w:r w:rsidRPr="00613BB9">
              <w:rPr>
                <w:rStyle w:val="HTML1"/>
                <w:sz w:val="20"/>
                <w:szCs w:val="20"/>
              </w:rPr>
              <w:t>:dove: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1B3C7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EBB78A" w14:textId="77777777" w:rsidR="00401DBB" w:rsidRPr="00613BB9" w:rsidRDefault="00401DBB" w:rsidP="002C4861">
            <w:pPr>
              <w:jc w:val="left"/>
              <w:rPr>
                <w:rFonts w:ascii="宋体" w:eastAsia="宋体" w:hAnsi="宋体" w:cs="Segoe UI"/>
              </w:rPr>
            </w:pPr>
            <w:r w:rsidRPr="00613BB9">
              <w:rPr>
                <w:rStyle w:val="HTML1"/>
                <w:sz w:val="20"/>
                <w:szCs w:val="20"/>
              </w:rPr>
              <w:t>:eagle: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ECEAD8" w14:textId="77777777" w:rsidR="00401DBB" w:rsidRPr="00613BB9" w:rsidRDefault="00717723" w:rsidP="002C4861">
            <w:pPr>
              <w:rPr>
                <w:rFonts w:ascii="宋体" w:eastAsia="宋体" w:hAnsi="宋体" w:cs="Segoe UI"/>
              </w:rPr>
            </w:pPr>
            <w:hyperlink r:id="rId607" w:anchor="table-of-contents" w:history="1">
              <w:r w:rsidR="00401DBB" w:rsidRPr="00613BB9">
                <w:rPr>
                  <w:rStyle w:val="a4"/>
                  <w:rFonts w:ascii="宋体" w:eastAsia="宋体" w:hAnsi="宋体" w:cs="Segoe UI"/>
                  <w:color w:val="auto"/>
                </w:rPr>
                <w:t>top</w:t>
              </w:r>
            </w:hyperlink>
          </w:p>
        </w:tc>
      </w:tr>
      <w:tr w:rsidR="00613BB9" w:rsidRPr="00613BB9" w14:paraId="0953B04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538696" w14:textId="77777777" w:rsidR="00401DBB" w:rsidRPr="00613BB9" w:rsidRDefault="00717723" w:rsidP="002C4861">
            <w:pPr>
              <w:rPr>
                <w:rFonts w:ascii="宋体" w:eastAsia="宋体" w:hAnsi="宋体" w:cs="Segoe UI"/>
              </w:rPr>
            </w:pPr>
            <w:hyperlink r:id="rId60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5EF12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57062A" w14:textId="77777777" w:rsidR="00401DBB" w:rsidRPr="00613BB9" w:rsidRDefault="00401DBB" w:rsidP="002C4861">
            <w:pPr>
              <w:jc w:val="left"/>
              <w:rPr>
                <w:rFonts w:ascii="宋体" w:eastAsia="宋体" w:hAnsi="宋体" w:cs="Segoe UI"/>
              </w:rPr>
            </w:pPr>
            <w:r w:rsidRPr="00613BB9">
              <w:rPr>
                <w:rStyle w:val="HTML1"/>
                <w:sz w:val="20"/>
                <w:szCs w:val="20"/>
              </w:rPr>
              <w:t>:duck: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9469A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A5F0D3" w14:textId="77777777" w:rsidR="00401DBB" w:rsidRPr="00613BB9" w:rsidRDefault="00401DBB" w:rsidP="002C4861">
            <w:pPr>
              <w:jc w:val="left"/>
              <w:rPr>
                <w:rFonts w:ascii="宋体" w:eastAsia="宋体" w:hAnsi="宋体" w:cs="Segoe UI"/>
              </w:rPr>
            </w:pPr>
            <w:r w:rsidRPr="00613BB9">
              <w:rPr>
                <w:rStyle w:val="HTML1"/>
                <w:sz w:val="20"/>
                <w:szCs w:val="20"/>
              </w:rPr>
              <w:t>:swan: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14C197" w14:textId="77777777" w:rsidR="00401DBB" w:rsidRPr="00613BB9" w:rsidRDefault="00717723" w:rsidP="002C4861">
            <w:pPr>
              <w:rPr>
                <w:rFonts w:ascii="宋体" w:eastAsia="宋体" w:hAnsi="宋体" w:cs="Segoe UI"/>
              </w:rPr>
            </w:pPr>
            <w:hyperlink r:id="rId609" w:anchor="table-of-contents" w:history="1">
              <w:r w:rsidR="00401DBB" w:rsidRPr="00613BB9">
                <w:rPr>
                  <w:rStyle w:val="a4"/>
                  <w:rFonts w:ascii="宋体" w:eastAsia="宋体" w:hAnsi="宋体" w:cs="Segoe UI"/>
                  <w:color w:val="auto"/>
                </w:rPr>
                <w:t>top</w:t>
              </w:r>
            </w:hyperlink>
          </w:p>
        </w:tc>
      </w:tr>
      <w:tr w:rsidR="00613BB9" w:rsidRPr="00613BB9" w14:paraId="6BC5DC1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9E2EFD" w14:textId="77777777" w:rsidR="00401DBB" w:rsidRPr="00613BB9" w:rsidRDefault="00717723" w:rsidP="002C4861">
            <w:pPr>
              <w:rPr>
                <w:rFonts w:ascii="宋体" w:eastAsia="宋体" w:hAnsi="宋体" w:cs="Segoe UI"/>
              </w:rPr>
            </w:pPr>
            <w:hyperlink r:id="rId61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7D9DA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156E79" w14:textId="77777777" w:rsidR="00401DBB" w:rsidRPr="00613BB9" w:rsidRDefault="00401DBB" w:rsidP="002C4861">
            <w:pPr>
              <w:jc w:val="left"/>
              <w:rPr>
                <w:rFonts w:ascii="宋体" w:eastAsia="宋体" w:hAnsi="宋体" w:cs="Segoe UI"/>
              </w:rPr>
            </w:pPr>
            <w:r w:rsidRPr="00613BB9">
              <w:rPr>
                <w:rStyle w:val="HTML1"/>
                <w:sz w:val="20"/>
                <w:szCs w:val="20"/>
              </w:rPr>
              <w:t>:owl: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3C064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C8AD79" w14:textId="77777777" w:rsidR="00401DBB" w:rsidRPr="00613BB9" w:rsidRDefault="00401DBB" w:rsidP="002C4861">
            <w:pPr>
              <w:jc w:val="left"/>
              <w:rPr>
                <w:rFonts w:ascii="宋体" w:eastAsia="宋体" w:hAnsi="宋体" w:cs="Segoe UI"/>
              </w:rPr>
            </w:pPr>
            <w:r w:rsidRPr="00613BB9">
              <w:rPr>
                <w:rStyle w:val="HTML1"/>
                <w:sz w:val="20"/>
                <w:szCs w:val="20"/>
              </w:rPr>
              <w:t>:flamingo: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B3EE33" w14:textId="77777777" w:rsidR="00401DBB" w:rsidRPr="00613BB9" w:rsidRDefault="00717723" w:rsidP="002C4861">
            <w:pPr>
              <w:rPr>
                <w:rFonts w:ascii="宋体" w:eastAsia="宋体" w:hAnsi="宋体" w:cs="Segoe UI"/>
              </w:rPr>
            </w:pPr>
            <w:hyperlink r:id="rId611" w:anchor="table-of-contents" w:history="1">
              <w:r w:rsidR="00401DBB" w:rsidRPr="00613BB9">
                <w:rPr>
                  <w:rStyle w:val="a4"/>
                  <w:rFonts w:ascii="宋体" w:eastAsia="宋体" w:hAnsi="宋体" w:cs="Segoe UI"/>
                  <w:color w:val="auto"/>
                </w:rPr>
                <w:t>top</w:t>
              </w:r>
            </w:hyperlink>
          </w:p>
        </w:tc>
      </w:tr>
      <w:tr w:rsidR="00613BB9" w:rsidRPr="00613BB9" w14:paraId="158BE5D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9935B9" w14:textId="77777777" w:rsidR="00401DBB" w:rsidRPr="00613BB9" w:rsidRDefault="00717723" w:rsidP="002C4861">
            <w:pPr>
              <w:rPr>
                <w:rFonts w:ascii="宋体" w:eastAsia="宋体" w:hAnsi="宋体" w:cs="Segoe UI"/>
              </w:rPr>
            </w:pPr>
            <w:hyperlink r:id="rId61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AECC4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DEAF7B" w14:textId="77777777" w:rsidR="00401DBB" w:rsidRPr="00613BB9" w:rsidRDefault="00401DBB" w:rsidP="002C4861">
            <w:pPr>
              <w:jc w:val="left"/>
              <w:rPr>
                <w:rFonts w:ascii="宋体" w:eastAsia="宋体" w:hAnsi="宋体" w:cs="Segoe UI"/>
              </w:rPr>
            </w:pPr>
            <w:r w:rsidRPr="00613BB9">
              <w:rPr>
                <w:rStyle w:val="HTML1"/>
                <w:sz w:val="20"/>
                <w:szCs w:val="20"/>
              </w:rPr>
              <w:t>:peacock: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FEE1A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242ABF" w14:textId="77777777" w:rsidR="00401DBB" w:rsidRPr="00613BB9" w:rsidRDefault="00401DBB" w:rsidP="002C4861">
            <w:pPr>
              <w:jc w:val="left"/>
              <w:rPr>
                <w:rFonts w:ascii="宋体" w:eastAsia="宋体" w:hAnsi="宋体" w:cs="Segoe UI"/>
              </w:rPr>
            </w:pPr>
            <w:r w:rsidRPr="00613BB9">
              <w:rPr>
                <w:rStyle w:val="HTML1"/>
                <w:sz w:val="20"/>
                <w:szCs w:val="20"/>
              </w:rPr>
              <w:t>:parrot: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8C21F" w14:textId="77777777" w:rsidR="00401DBB" w:rsidRPr="00613BB9" w:rsidRDefault="00717723" w:rsidP="002C4861">
            <w:pPr>
              <w:rPr>
                <w:rFonts w:ascii="宋体" w:eastAsia="宋体" w:hAnsi="宋体" w:cs="Segoe UI"/>
              </w:rPr>
            </w:pPr>
            <w:hyperlink r:id="rId613" w:anchor="table-of-contents" w:history="1">
              <w:r w:rsidR="00401DBB" w:rsidRPr="00613BB9">
                <w:rPr>
                  <w:rStyle w:val="a4"/>
                  <w:rFonts w:ascii="宋体" w:eastAsia="宋体" w:hAnsi="宋体" w:cs="Segoe UI"/>
                  <w:color w:val="auto"/>
                </w:rPr>
                <w:t>top</w:t>
              </w:r>
            </w:hyperlink>
          </w:p>
        </w:tc>
      </w:tr>
    </w:tbl>
    <w:p w14:paraId="32FD6D5B" w14:textId="77777777" w:rsidR="00401DBB" w:rsidRPr="00613BB9" w:rsidRDefault="00401DBB" w:rsidP="00401DBB">
      <w:pPr>
        <w:pStyle w:val="4"/>
        <w:rPr>
          <w:rFonts w:ascii="宋体" w:eastAsia="宋体" w:hAnsi="宋体" w:cs="Segoe UI"/>
        </w:rPr>
      </w:pPr>
      <w:bookmarkStart w:id="128" w:name="_Toc46394745"/>
      <w:r w:rsidRPr="00613BB9">
        <w:rPr>
          <w:rFonts w:ascii="宋体" w:eastAsia="宋体" w:hAnsi="宋体" w:cs="Segoe UI"/>
        </w:rPr>
        <w:t>Animal Amphibian</w:t>
      </w:r>
      <w:bookmarkEnd w:id="128"/>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3093"/>
        <w:gridCol w:w="3105"/>
        <w:gridCol w:w="5890"/>
        <w:gridCol w:w="3092"/>
      </w:tblGrid>
      <w:tr w:rsidR="00613BB9" w:rsidRPr="00613BB9" w14:paraId="13909418"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590663"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56E4FF"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9BED1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E37F1E" w14:textId="77777777" w:rsidR="00401DBB" w:rsidRPr="00613BB9" w:rsidRDefault="00401DBB" w:rsidP="002C4861">
            <w:pPr>
              <w:spacing w:after="240"/>
              <w:jc w:val="center"/>
              <w:rPr>
                <w:rFonts w:ascii="宋体" w:eastAsia="宋体" w:hAnsi="宋体" w:cs="Segoe UI"/>
                <w:b/>
                <w:bCs/>
              </w:rPr>
            </w:pPr>
          </w:p>
        </w:tc>
      </w:tr>
      <w:tr w:rsidR="00613BB9" w:rsidRPr="00613BB9" w14:paraId="0C66F70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8E14C4" w14:textId="77777777" w:rsidR="00401DBB" w:rsidRPr="00613BB9" w:rsidRDefault="00717723" w:rsidP="002C4861">
            <w:pPr>
              <w:spacing w:after="240"/>
              <w:jc w:val="left"/>
              <w:rPr>
                <w:rFonts w:ascii="宋体" w:eastAsia="宋体" w:hAnsi="宋体" w:cs="Segoe UI"/>
                <w:sz w:val="24"/>
                <w:szCs w:val="24"/>
              </w:rPr>
            </w:pPr>
            <w:hyperlink r:id="rId61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BF77F2"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696977" w14:textId="77777777" w:rsidR="00401DBB" w:rsidRPr="00613BB9" w:rsidRDefault="00401DBB" w:rsidP="002C4861">
            <w:pPr>
              <w:jc w:val="left"/>
              <w:rPr>
                <w:rFonts w:ascii="宋体" w:eastAsia="宋体" w:hAnsi="宋体" w:cs="Segoe UI"/>
              </w:rPr>
            </w:pPr>
            <w:r w:rsidRPr="00613BB9">
              <w:rPr>
                <w:rStyle w:val="HTML1"/>
                <w:sz w:val="20"/>
                <w:szCs w:val="20"/>
              </w:rPr>
              <w:t>:frog: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FFB8F2" w14:textId="77777777" w:rsidR="00401DBB" w:rsidRPr="00613BB9" w:rsidRDefault="00717723" w:rsidP="002C4861">
            <w:pPr>
              <w:rPr>
                <w:rFonts w:ascii="宋体" w:eastAsia="宋体" w:hAnsi="宋体" w:cs="Segoe UI"/>
              </w:rPr>
            </w:pPr>
            <w:hyperlink r:id="rId615" w:anchor="table-of-contents" w:history="1">
              <w:r w:rsidR="00401DBB" w:rsidRPr="00613BB9">
                <w:rPr>
                  <w:rStyle w:val="a4"/>
                  <w:rFonts w:ascii="宋体" w:eastAsia="宋体" w:hAnsi="宋体" w:cs="Segoe UI"/>
                  <w:color w:val="auto"/>
                </w:rPr>
                <w:t>top</w:t>
              </w:r>
            </w:hyperlink>
          </w:p>
        </w:tc>
      </w:tr>
    </w:tbl>
    <w:p w14:paraId="651F9C96" w14:textId="77777777" w:rsidR="00401DBB" w:rsidRPr="00613BB9" w:rsidRDefault="00401DBB" w:rsidP="00401DBB">
      <w:pPr>
        <w:pStyle w:val="4"/>
        <w:rPr>
          <w:rFonts w:ascii="宋体" w:eastAsia="宋体" w:hAnsi="宋体" w:cs="Segoe UI"/>
        </w:rPr>
      </w:pPr>
      <w:bookmarkStart w:id="129" w:name="_Toc46394746"/>
      <w:r w:rsidRPr="00613BB9">
        <w:rPr>
          <w:rFonts w:ascii="宋体" w:eastAsia="宋体" w:hAnsi="宋体" w:cs="Segoe UI"/>
        </w:rPr>
        <w:lastRenderedPageBreak/>
        <w:t>Animal Reptile</w:t>
      </w:r>
      <w:bookmarkEnd w:id="129"/>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826"/>
        <w:gridCol w:w="1834"/>
        <w:gridCol w:w="4379"/>
        <w:gridCol w:w="1834"/>
        <w:gridCol w:w="3480"/>
        <w:gridCol w:w="1827"/>
      </w:tblGrid>
      <w:tr w:rsidR="00613BB9" w:rsidRPr="00613BB9" w14:paraId="076A6D5F"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C7068E"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5323D1"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91E58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1FA61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339AB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C360EE" w14:textId="77777777" w:rsidR="00401DBB" w:rsidRPr="00613BB9" w:rsidRDefault="00401DBB" w:rsidP="002C4861">
            <w:pPr>
              <w:spacing w:after="240"/>
              <w:jc w:val="center"/>
              <w:rPr>
                <w:rFonts w:ascii="宋体" w:eastAsia="宋体" w:hAnsi="宋体" w:cs="Segoe UI"/>
                <w:b/>
                <w:bCs/>
              </w:rPr>
            </w:pPr>
          </w:p>
        </w:tc>
      </w:tr>
      <w:tr w:rsidR="00613BB9" w:rsidRPr="00613BB9" w14:paraId="4086E66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F28000" w14:textId="77777777" w:rsidR="00401DBB" w:rsidRPr="00613BB9" w:rsidRDefault="00717723" w:rsidP="002C4861">
            <w:pPr>
              <w:spacing w:after="240"/>
              <w:jc w:val="left"/>
              <w:rPr>
                <w:rFonts w:ascii="宋体" w:eastAsia="宋体" w:hAnsi="宋体" w:cs="Segoe UI"/>
                <w:sz w:val="24"/>
                <w:szCs w:val="24"/>
              </w:rPr>
            </w:pPr>
            <w:hyperlink r:id="rId61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25331A"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2641A3" w14:textId="77777777" w:rsidR="00401DBB" w:rsidRPr="00613BB9" w:rsidRDefault="00401DBB" w:rsidP="002C4861">
            <w:pPr>
              <w:jc w:val="left"/>
              <w:rPr>
                <w:rFonts w:ascii="宋体" w:eastAsia="宋体" w:hAnsi="宋体" w:cs="Segoe UI"/>
              </w:rPr>
            </w:pPr>
            <w:r w:rsidRPr="00613BB9">
              <w:rPr>
                <w:rStyle w:val="HTML1"/>
                <w:sz w:val="20"/>
                <w:szCs w:val="20"/>
              </w:rPr>
              <w:t>:crocodile: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B0F83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2EFBF8" w14:textId="77777777" w:rsidR="00401DBB" w:rsidRPr="00613BB9" w:rsidRDefault="00401DBB" w:rsidP="002C4861">
            <w:pPr>
              <w:jc w:val="left"/>
              <w:rPr>
                <w:rFonts w:ascii="宋体" w:eastAsia="宋体" w:hAnsi="宋体" w:cs="Segoe UI"/>
              </w:rPr>
            </w:pPr>
            <w:r w:rsidRPr="00613BB9">
              <w:rPr>
                <w:rStyle w:val="HTML1"/>
                <w:sz w:val="20"/>
                <w:szCs w:val="20"/>
              </w:rPr>
              <w:t>:turtle: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853673" w14:textId="77777777" w:rsidR="00401DBB" w:rsidRPr="00613BB9" w:rsidRDefault="00717723" w:rsidP="002C4861">
            <w:pPr>
              <w:rPr>
                <w:rFonts w:ascii="宋体" w:eastAsia="宋体" w:hAnsi="宋体" w:cs="Segoe UI"/>
              </w:rPr>
            </w:pPr>
            <w:hyperlink r:id="rId617" w:anchor="table-of-contents" w:history="1">
              <w:r w:rsidR="00401DBB" w:rsidRPr="00613BB9">
                <w:rPr>
                  <w:rStyle w:val="a4"/>
                  <w:rFonts w:ascii="宋体" w:eastAsia="宋体" w:hAnsi="宋体" w:cs="Segoe UI"/>
                  <w:color w:val="auto"/>
                </w:rPr>
                <w:t>top</w:t>
              </w:r>
            </w:hyperlink>
          </w:p>
        </w:tc>
      </w:tr>
      <w:tr w:rsidR="00613BB9" w:rsidRPr="00613BB9" w14:paraId="7690395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426E77" w14:textId="77777777" w:rsidR="00401DBB" w:rsidRPr="00613BB9" w:rsidRDefault="00717723" w:rsidP="002C4861">
            <w:pPr>
              <w:rPr>
                <w:rFonts w:ascii="宋体" w:eastAsia="宋体" w:hAnsi="宋体" w:cs="Segoe UI"/>
              </w:rPr>
            </w:pPr>
            <w:hyperlink r:id="rId61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948BA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BF010D" w14:textId="77777777" w:rsidR="00401DBB" w:rsidRPr="00613BB9" w:rsidRDefault="00401DBB" w:rsidP="002C4861">
            <w:pPr>
              <w:jc w:val="left"/>
              <w:rPr>
                <w:rFonts w:ascii="宋体" w:eastAsia="宋体" w:hAnsi="宋体" w:cs="Segoe UI"/>
              </w:rPr>
            </w:pPr>
            <w:r w:rsidRPr="00613BB9">
              <w:rPr>
                <w:rStyle w:val="HTML1"/>
                <w:sz w:val="20"/>
                <w:szCs w:val="20"/>
              </w:rPr>
              <w:t>:lizard: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9839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D2505C" w14:textId="77777777" w:rsidR="00401DBB" w:rsidRPr="00613BB9" w:rsidRDefault="00401DBB" w:rsidP="002C4861">
            <w:pPr>
              <w:jc w:val="left"/>
              <w:rPr>
                <w:rFonts w:ascii="宋体" w:eastAsia="宋体" w:hAnsi="宋体" w:cs="Segoe UI"/>
              </w:rPr>
            </w:pPr>
            <w:r w:rsidRPr="00613BB9">
              <w:rPr>
                <w:rStyle w:val="HTML1"/>
                <w:sz w:val="20"/>
                <w:szCs w:val="20"/>
              </w:rPr>
              <w:t>:snake: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61DE0B" w14:textId="77777777" w:rsidR="00401DBB" w:rsidRPr="00613BB9" w:rsidRDefault="00717723" w:rsidP="002C4861">
            <w:pPr>
              <w:rPr>
                <w:rFonts w:ascii="宋体" w:eastAsia="宋体" w:hAnsi="宋体" w:cs="Segoe UI"/>
              </w:rPr>
            </w:pPr>
            <w:hyperlink r:id="rId619" w:anchor="table-of-contents" w:history="1">
              <w:r w:rsidR="00401DBB" w:rsidRPr="00613BB9">
                <w:rPr>
                  <w:rStyle w:val="a4"/>
                  <w:rFonts w:ascii="宋体" w:eastAsia="宋体" w:hAnsi="宋体" w:cs="Segoe UI"/>
                  <w:color w:val="auto"/>
                </w:rPr>
                <w:t>top</w:t>
              </w:r>
            </w:hyperlink>
          </w:p>
        </w:tc>
      </w:tr>
      <w:tr w:rsidR="00613BB9" w:rsidRPr="00613BB9" w14:paraId="0D2877C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F3B2CB" w14:textId="77777777" w:rsidR="00401DBB" w:rsidRPr="00613BB9" w:rsidRDefault="00717723" w:rsidP="002C4861">
            <w:pPr>
              <w:rPr>
                <w:rFonts w:ascii="宋体" w:eastAsia="宋体" w:hAnsi="宋体" w:cs="Segoe UI"/>
              </w:rPr>
            </w:pPr>
            <w:hyperlink r:id="rId62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1ECB9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765D3D" w14:textId="77777777" w:rsidR="00401DBB" w:rsidRPr="00613BB9" w:rsidRDefault="00401DBB" w:rsidP="002C4861">
            <w:pPr>
              <w:jc w:val="left"/>
              <w:rPr>
                <w:rFonts w:ascii="宋体" w:eastAsia="宋体" w:hAnsi="宋体" w:cs="Segoe UI"/>
              </w:rPr>
            </w:pPr>
            <w:r w:rsidRPr="00613BB9">
              <w:rPr>
                <w:rStyle w:val="HTML1"/>
                <w:sz w:val="20"/>
                <w:szCs w:val="20"/>
              </w:rPr>
              <w:t>:dragon_face: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E3DC2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80B834" w14:textId="77777777" w:rsidR="00401DBB" w:rsidRPr="00613BB9" w:rsidRDefault="00401DBB" w:rsidP="002C4861">
            <w:pPr>
              <w:jc w:val="left"/>
              <w:rPr>
                <w:rFonts w:ascii="宋体" w:eastAsia="宋体" w:hAnsi="宋体" w:cs="Segoe UI"/>
              </w:rPr>
            </w:pPr>
            <w:r w:rsidRPr="00613BB9">
              <w:rPr>
                <w:rStyle w:val="HTML1"/>
                <w:sz w:val="20"/>
                <w:szCs w:val="20"/>
              </w:rPr>
              <w:t>:dragon: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27710B" w14:textId="77777777" w:rsidR="00401DBB" w:rsidRPr="00613BB9" w:rsidRDefault="00717723" w:rsidP="002C4861">
            <w:pPr>
              <w:rPr>
                <w:rFonts w:ascii="宋体" w:eastAsia="宋体" w:hAnsi="宋体" w:cs="Segoe UI"/>
              </w:rPr>
            </w:pPr>
            <w:hyperlink r:id="rId621" w:anchor="table-of-contents" w:history="1">
              <w:r w:rsidR="00401DBB" w:rsidRPr="00613BB9">
                <w:rPr>
                  <w:rStyle w:val="a4"/>
                  <w:rFonts w:ascii="宋体" w:eastAsia="宋体" w:hAnsi="宋体" w:cs="Segoe UI"/>
                  <w:color w:val="auto"/>
                </w:rPr>
                <w:t>top</w:t>
              </w:r>
            </w:hyperlink>
          </w:p>
        </w:tc>
      </w:tr>
      <w:tr w:rsidR="00613BB9" w:rsidRPr="00613BB9" w14:paraId="3E87D57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8803C1" w14:textId="77777777" w:rsidR="00401DBB" w:rsidRPr="00613BB9" w:rsidRDefault="00717723" w:rsidP="002C4861">
            <w:pPr>
              <w:rPr>
                <w:rFonts w:ascii="宋体" w:eastAsia="宋体" w:hAnsi="宋体" w:cs="Segoe UI"/>
              </w:rPr>
            </w:pPr>
            <w:hyperlink r:id="rId62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04E39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9D22CD" w14:textId="77777777" w:rsidR="00401DBB" w:rsidRPr="00613BB9" w:rsidRDefault="00401DBB" w:rsidP="002C4861">
            <w:pPr>
              <w:jc w:val="left"/>
              <w:rPr>
                <w:rFonts w:ascii="宋体" w:eastAsia="宋体" w:hAnsi="宋体" w:cs="Segoe UI"/>
              </w:rPr>
            </w:pPr>
            <w:r w:rsidRPr="00613BB9">
              <w:rPr>
                <w:rStyle w:val="HTML1"/>
                <w:sz w:val="20"/>
                <w:szCs w:val="20"/>
              </w:rPr>
              <w:t>:sauropod: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4CFCB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880E69" w14:textId="77777777" w:rsidR="00401DBB" w:rsidRPr="00613BB9" w:rsidRDefault="00401DBB" w:rsidP="002C4861">
            <w:pPr>
              <w:jc w:val="left"/>
              <w:rPr>
                <w:rFonts w:ascii="宋体" w:eastAsia="宋体" w:hAnsi="宋体" w:cs="Segoe UI"/>
              </w:rPr>
            </w:pPr>
            <w:r w:rsidRPr="00613BB9">
              <w:rPr>
                <w:rStyle w:val="HTML1"/>
                <w:sz w:val="20"/>
                <w:szCs w:val="20"/>
              </w:rPr>
              <w:t>:t-rex: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9DBDD2" w14:textId="77777777" w:rsidR="00401DBB" w:rsidRPr="00613BB9" w:rsidRDefault="00717723" w:rsidP="002C4861">
            <w:pPr>
              <w:rPr>
                <w:rFonts w:ascii="宋体" w:eastAsia="宋体" w:hAnsi="宋体" w:cs="Segoe UI"/>
              </w:rPr>
            </w:pPr>
            <w:hyperlink r:id="rId623" w:anchor="table-of-contents" w:history="1">
              <w:r w:rsidR="00401DBB" w:rsidRPr="00613BB9">
                <w:rPr>
                  <w:rStyle w:val="a4"/>
                  <w:rFonts w:ascii="宋体" w:eastAsia="宋体" w:hAnsi="宋体" w:cs="Segoe UI"/>
                  <w:color w:val="auto"/>
                </w:rPr>
                <w:t>top</w:t>
              </w:r>
            </w:hyperlink>
          </w:p>
        </w:tc>
      </w:tr>
    </w:tbl>
    <w:p w14:paraId="7C1413B5" w14:textId="77777777" w:rsidR="00401DBB" w:rsidRPr="00613BB9" w:rsidRDefault="00401DBB" w:rsidP="00401DBB">
      <w:pPr>
        <w:pStyle w:val="4"/>
        <w:rPr>
          <w:rFonts w:ascii="宋体" w:eastAsia="宋体" w:hAnsi="宋体" w:cs="Segoe UI"/>
        </w:rPr>
      </w:pPr>
      <w:bookmarkStart w:id="130" w:name="_Toc46394747"/>
      <w:r w:rsidRPr="00613BB9">
        <w:rPr>
          <w:rFonts w:ascii="宋体" w:eastAsia="宋体" w:hAnsi="宋体" w:cs="Segoe UI"/>
        </w:rPr>
        <w:t>Animal Marine</w:t>
      </w:r>
      <w:bookmarkEnd w:id="130"/>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752"/>
        <w:gridCol w:w="1760"/>
        <w:gridCol w:w="4699"/>
        <w:gridCol w:w="1760"/>
        <w:gridCol w:w="3456"/>
        <w:gridCol w:w="1753"/>
      </w:tblGrid>
      <w:tr w:rsidR="00613BB9" w:rsidRPr="00613BB9" w14:paraId="44322269"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45133F"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00218A"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139A2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0E918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F1D87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0905D9" w14:textId="77777777" w:rsidR="00401DBB" w:rsidRPr="00613BB9" w:rsidRDefault="00401DBB" w:rsidP="002C4861">
            <w:pPr>
              <w:spacing w:after="240"/>
              <w:jc w:val="center"/>
              <w:rPr>
                <w:rFonts w:ascii="宋体" w:eastAsia="宋体" w:hAnsi="宋体" w:cs="Segoe UI"/>
                <w:b/>
                <w:bCs/>
              </w:rPr>
            </w:pPr>
          </w:p>
        </w:tc>
      </w:tr>
      <w:tr w:rsidR="00613BB9" w:rsidRPr="00613BB9" w14:paraId="477A6EE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5EE20C" w14:textId="77777777" w:rsidR="00401DBB" w:rsidRPr="00613BB9" w:rsidRDefault="00717723" w:rsidP="002C4861">
            <w:pPr>
              <w:spacing w:after="240"/>
              <w:jc w:val="left"/>
              <w:rPr>
                <w:rFonts w:ascii="宋体" w:eastAsia="宋体" w:hAnsi="宋体" w:cs="Segoe UI"/>
                <w:sz w:val="24"/>
                <w:szCs w:val="24"/>
              </w:rPr>
            </w:pPr>
            <w:hyperlink r:id="rId62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12C047"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671611" w14:textId="77777777" w:rsidR="00401DBB" w:rsidRPr="00613BB9" w:rsidRDefault="00401DBB" w:rsidP="002C4861">
            <w:pPr>
              <w:jc w:val="left"/>
              <w:rPr>
                <w:rFonts w:ascii="宋体" w:eastAsia="宋体" w:hAnsi="宋体" w:cs="Segoe UI"/>
              </w:rPr>
            </w:pPr>
            <w:r w:rsidRPr="00613BB9">
              <w:rPr>
                <w:rStyle w:val="HTML1"/>
                <w:sz w:val="20"/>
                <w:szCs w:val="20"/>
              </w:rPr>
              <w:t>:whale: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C685C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0824F3" w14:textId="77777777" w:rsidR="00401DBB" w:rsidRPr="00613BB9" w:rsidRDefault="00401DBB" w:rsidP="002C4861">
            <w:pPr>
              <w:jc w:val="left"/>
              <w:rPr>
                <w:rFonts w:ascii="宋体" w:eastAsia="宋体" w:hAnsi="宋体" w:cs="Segoe UI"/>
              </w:rPr>
            </w:pPr>
            <w:r w:rsidRPr="00613BB9">
              <w:rPr>
                <w:rStyle w:val="HTML1"/>
                <w:sz w:val="20"/>
                <w:szCs w:val="20"/>
              </w:rPr>
              <w:t>:whale2: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7E5472" w14:textId="77777777" w:rsidR="00401DBB" w:rsidRPr="00613BB9" w:rsidRDefault="00717723" w:rsidP="002C4861">
            <w:pPr>
              <w:rPr>
                <w:rFonts w:ascii="宋体" w:eastAsia="宋体" w:hAnsi="宋体" w:cs="Segoe UI"/>
              </w:rPr>
            </w:pPr>
            <w:hyperlink r:id="rId625" w:anchor="table-of-contents" w:history="1">
              <w:r w:rsidR="00401DBB" w:rsidRPr="00613BB9">
                <w:rPr>
                  <w:rStyle w:val="a4"/>
                  <w:rFonts w:ascii="宋体" w:eastAsia="宋体" w:hAnsi="宋体" w:cs="Segoe UI"/>
                  <w:color w:val="auto"/>
                </w:rPr>
                <w:t>top</w:t>
              </w:r>
            </w:hyperlink>
          </w:p>
        </w:tc>
      </w:tr>
      <w:tr w:rsidR="00613BB9" w:rsidRPr="00613BB9" w14:paraId="087F833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FD9DC9" w14:textId="77777777" w:rsidR="00401DBB" w:rsidRPr="00613BB9" w:rsidRDefault="00717723" w:rsidP="002C4861">
            <w:pPr>
              <w:rPr>
                <w:rFonts w:ascii="宋体" w:eastAsia="宋体" w:hAnsi="宋体" w:cs="Segoe UI"/>
              </w:rPr>
            </w:pPr>
            <w:hyperlink r:id="rId62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9B0A4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E5181C" w14:textId="77777777" w:rsidR="00401DBB" w:rsidRPr="00613BB9" w:rsidRDefault="00401DBB" w:rsidP="002C4861">
            <w:pPr>
              <w:jc w:val="left"/>
              <w:rPr>
                <w:rFonts w:ascii="宋体" w:eastAsia="宋体" w:hAnsi="宋体" w:cs="Segoe UI"/>
              </w:rPr>
            </w:pPr>
            <w:r w:rsidRPr="00613BB9">
              <w:rPr>
                <w:rStyle w:val="HTML1"/>
                <w:sz w:val="20"/>
                <w:szCs w:val="20"/>
              </w:rPr>
              <w:t>:dolphin:</w:t>
            </w:r>
            <w:r w:rsidRPr="00613BB9">
              <w:rPr>
                <w:rFonts w:ascii="宋体" w:eastAsia="宋体" w:hAnsi="宋体" w:cs="Segoe UI"/>
              </w:rPr>
              <w:br/>
            </w:r>
            <w:r w:rsidRPr="00613BB9">
              <w:rPr>
                <w:rStyle w:val="HTML1"/>
                <w:sz w:val="20"/>
                <w:szCs w:val="20"/>
              </w:rPr>
              <w:t>:flipper: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DAC25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5F3B9B" w14:textId="77777777" w:rsidR="00401DBB" w:rsidRPr="00613BB9" w:rsidRDefault="00401DBB" w:rsidP="002C4861">
            <w:pPr>
              <w:jc w:val="left"/>
              <w:rPr>
                <w:rFonts w:ascii="宋体" w:eastAsia="宋体" w:hAnsi="宋体" w:cs="Segoe UI"/>
              </w:rPr>
            </w:pPr>
            <w:r w:rsidRPr="00613BB9">
              <w:rPr>
                <w:rStyle w:val="HTML1"/>
                <w:sz w:val="20"/>
                <w:szCs w:val="20"/>
              </w:rPr>
              <w:t>:fish: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7E90A2" w14:textId="77777777" w:rsidR="00401DBB" w:rsidRPr="00613BB9" w:rsidRDefault="00717723" w:rsidP="002C4861">
            <w:pPr>
              <w:rPr>
                <w:rFonts w:ascii="宋体" w:eastAsia="宋体" w:hAnsi="宋体" w:cs="Segoe UI"/>
              </w:rPr>
            </w:pPr>
            <w:hyperlink r:id="rId627" w:anchor="table-of-contents" w:history="1">
              <w:r w:rsidR="00401DBB" w:rsidRPr="00613BB9">
                <w:rPr>
                  <w:rStyle w:val="a4"/>
                  <w:rFonts w:ascii="宋体" w:eastAsia="宋体" w:hAnsi="宋体" w:cs="Segoe UI"/>
                  <w:color w:val="auto"/>
                </w:rPr>
                <w:t>top</w:t>
              </w:r>
            </w:hyperlink>
          </w:p>
        </w:tc>
      </w:tr>
      <w:tr w:rsidR="00613BB9" w:rsidRPr="00613BB9" w14:paraId="73F4633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D9082E" w14:textId="77777777" w:rsidR="00401DBB" w:rsidRPr="00613BB9" w:rsidRDefault="00717723" w:rsidP="002C4861">
            <w:pPr>
              <w:rPr>
                <w:rFonts w:ascii="宋体" w:eastAsia="宋体" w:hAnsi="宋体" w:cs="Segoe UI"/>
              </w:rPr>
            </w:pPr>
            <w:hyperlink r:id="rId62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1B9F9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C5ECEC" w14:textId="77777777" w:rsidR="00401DBB" w:rsidRPr="00613BB9" w:rsidRDefault="00401DBB" w:rsidP="002C4861">
            <w:pPr>
              <w:jc w:val="left"/>
              <w:rPr>
                <w:rFonts w:ascii="宋体" w:eastAsia="宋体" w:hAnsi="宋体" w:cs="Segoe UI"/>
              </w:rPr>
            </w:pPr>
            <w:r w:rsidRPr="00613BB9">
              <w:rPr>
                <w:rStyle w:val="HTML1"/>
                <w:sz w:val="20"/>
                <w:szCs w:val="20"/>
              </w:rPr>
              <w:t>:tropical_fish: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1EF2C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53817F" w14:textId="77777777" w:rsidR="00401DBB" w:rsidRPr="00613BB9" w:rsidRDefault="00401DBB" w:rsidP="002C4861">
            <w:pPr>
              <w:jc w:val="left"/>
              <w:rPr>
                <w:rFonts w:ascii="宋体" w:eastAsia="宋体" w:hAnsi="宋体" w:cs="Segoe UI"/>
              </w:rPr>
            </w:pPr>
            <w:r w:rsidRPr="00613BB9">
              <w:rPr>
                <w:rStyle w:val="HTML1"/>
                <w:sz w:val="20"/>
                <w:szCs w:val="20"/>
              </w:rPr>
              <w:t>:blowfish: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9BC57E" w14:textId="77777777" w:rsidR="00401DBB" w:rsidRPr="00613BB9" w:rsidRDefault="00717723" w:rsidP="002C4861">
            <w:pPr>
              <w:rPr>
                <w:rFonts w:ascii="宋体" w:eastAsia="宋体" w:hAnsi="宋体" w:cs="Segoe UI"/>
              </w:rPr>
            </w:pPr>
            <w:hyperlink r:id="rId629" w:anchor="table-of-contents" w:history="1">
              <w:r w:rsidR="00401DBB" w:rsidRPr="00613BB9">
                <w:rPr>
                  <w:rStyle w:val="a4"/>
                  <w:rFonts w:ascii="宋体" w:eastAsia="宋体" w:hAnsi="宋体" w:cs="Segoe UI"/>
                  <w:color w:val="auto"/>
                </w:rPr>
                <w:t>top</w:t>
              </w:r>
            </w:hyperlink>
          </w:p>
        </w:tc>
      </w:tr>
      <w:tr w:rsidR="00613BB9" w:rsidRPr="00613BB9" w14:paraId="7582F6E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900DBB" w14:textId="77777777" w:rsidR="00401DBB" w:rsidRPr="00613BB9" w:rsidRDefault="00717723" w:rsidP="002C4861">
            <w:pPr>
              <w:rPr>
                <w:rFonts w:ascii="宋体" w:eastAsia="宋体" w:hAnsi="宋体" w:cs="Segoe UI"/>
              </w:rPr>
            </w:pPr>
            <w:hyperlink r:id="rId63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6B68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8449AA" w14:textId="77777777" w:rsidR="00401DBB" w:rsidRPr="00613BB9" w:rsidRDefault="00401DBB" w:rsidP="002C4861">
            <w:pPr>
              <w:jc w:val="left"/>
              <w:rPr>
                <w:rFonts w:ascii="宋体" w:eastAsia="宋体" w:hAnsi="宋体" w:cs="Segoe UI"/>
              </w:rPr>
            </w:pPr>
            <w:r w:rsidRPr="00613BB9">
              <w:rPr>
                <w:rStyle w:val="HTML1"/>
                <w:sz w:val="20"/>
                <w:szCs w:val="20"/>
              </w:rPr>
              <w:t>:shark: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0ADCE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C97FDC" w14:textId="77777777" w:rsidR="00401DBB" w:rsidRPr="00613BB9" w:rsidRDefault="00401DBB" w:rsidP="002C4861">
            <w:pPr>
              <w:jc w:val="left"/>
              <w:rPr>
                <w:rFonts w:ascii="宋体" w:eastAsia="宋体" w:hAnsi="宋体" w:cs="Segoe UI"/>
              </w:rPr>
            </w:pPr>
            <w:r w:rsidRPr="00613BB9">
              <w:rPr>
                <w:rStyle w:val="HTML1"/>
                <w:sz w:val="20"/>
                <w:szCs w:val="20"/>
              </w:rPr>
              <w:t>:octopus: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3ACACE" w14:textId="77777777" w:rsidR="00401DBB" w:rsidRPr="00613BB9" w:rsidRDefault="00717723" w:rsidP="002C4861">
            <w:pPr>
              <w:rPr>
                <w:rFonts w:ascii="宋体" w:eastAsia="宋体" w:hAnsi="宋体" w:cs="Segoe UI"/>
              </w:rPr>
            </w:pPr>
            <w:hyperlink r:id="rId631" w:anchor="table-of-contents" w:history="1">
              <w:r w:rsidR="00401DBB" w:rsidRPr="00613BB9">
                <w:rPr>
                  <w:rStyle w:val="a4"/>
                  <w:rFonts w:ascii="宋体" w:eastAsia="宋体" w:hAnsi="宋体" w:cs="Segoe UI"/>
                  <w:color w:val="auto"/>
                </w:rPr>
                <w:t>top</w:t>
              </w:r>
            </w:hyperlink>
          </w:p>
        </w:tc>
      </w:tr>
      <w:tr w:rsidR="00613BB9" w:rsidRPr="00613BB9" w14:paraId="025D906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482534" w14:textId="77777777" w:rsidR="00401DBB" w:rsidRPr="00613BB9" w:rsidRDefault="00717723" w:rsidP="002C4861">
            <w:pPr>
              <w:rPr>
                <w:rFonts w:ascii="宋体" w:eastAsia="宋体" w:hAnsi="宋体" w:cs="Segoe UI"/>
              </w:rPr>
            </w:pPr>
            <w:hyperlink r:id="rId63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C8064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A6533F" w14:textId="77777777" w:rsidR="00401DBB" w:rsidRPr="00613BB9" w:rsidRDefault="00401DBB" w:rsidP="002C4861">
            <w:pPr>
              <w:jc w:val="left"/>
              <w:rPr>
                <w:rFonts w:ascii="宋体" w:eastAsia="宋体" w:hAnsi="宋体" w:cs="Segoe UI"/>
              </w:rPr>
            </w:pPr>
            <w:r w:rsidRPr="00613BB9">
              <w:rPr>
                <w:rStyle w:val="HTML1"/>
                <w:sz w:val="20"/>
                <w:szCs w:val="20"/>
              </w:rPr>
              <w:t>:shell: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D4763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C8367C"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DEFB5B" w14:textId="77777777" w:rsidR="00401DBB" w:rsidRPr="00613BB9" w:rsidRDefault="00717723" w:rsidP="002C4861">
            <w:pPr>
              <w:rPr>
                <w:rFonts w:ascii="宋体" w:eastAsia="宋体" w:hAnsi="宋体" w:cs="Segoe UI"/>
                <w:sz w:val="24"/>
                <w:szCs w:val="24"/>
              </w:rPr>
            </w:pPr>
            <w:hyperlink r:id="rId633" w:anchor="table-of-contents" w:history="1">
              <w:r w:rsidR="00401DBB" w:rsidRPr="00613BB9">
                <w:rPr>
                  <w:rStyle w:val="a4"/>
                  <w:rFonts w:ascii="宋体" w:eastAsia="宋体" w:hAnsi="宋体" w:cs="Segoe UI"/>
                  <w:color w:val="auto"/>
                </w:rPr>
                <w:t>top</w:t>
              </w:r>
            </w:hyperlink>
          </w:p>
        </w:tc>
      </w:tr>
    </w:tbl>
    <w:p w14:paraId="5A7977B0" w14:textId="77777777" w:rsidR="00401DBB" w:rsidRPr="00613BB9" w:rsidRDefault="00401DBB" w:rsidP="00401DBB">
      <w:pPr>
        <w:pStyle w:val="4"/>
        <w:rPr>
          <w:rFonts w:ascii="宋体" w:eastAsia="宋体" w:hAnsi="宋体" w:cs="Segoe UI"/>
        </w:rPr>
      </w:pPr>
      <w:bookmarkStart w:id="131" w:name="_Toc46394748"/>
      <w:r w:rsidRPr="00613BB9">
        <w:rPr>
          <w:rFonts w:ascii="宋体" w:eastAsia="宋体" w:hAnsi="宋体" w:cs="Segoe UI"/>
        </w:rPr>
        <w:t>Animal Bug</w:t>
      </w:r>
      <w:bookmarkEnd w:id="131"/>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811"/>
        <w:gridCol w:w="1820"/>
        <w:gridCol w:w="4087"/>
        <w:gridCol w:w="1820"/>
        <w:gridCol w:w="3830"/>
        <w:gridCol w:w="1812"/>
      </w:tblGrid>
      <w:tr w:rsidR="00613BB9" w:rsidRPr="00613BB9" w14:paraId="6F04AB91"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F1849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7863A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94E75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7C1E2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9E337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29EA0B" w14:textId="77777777" w:rsidR="00401DBB" w:rsidRPr="00613BB9" w:rsidRDefault="00401DBB" w:rsidP="002C4861">
            <w:pPr>
              <w:spacing w:after="240"/>
              <w:jc w:val="center"/>
              <w:rPr>
                <w:rFonts w:ascii="宋体" w:eastAsia="宋体" w:hAnsi="宋体" w:cs="Segoe UI"/>
                <w:b/>
                <w:bCs/>
              </w:rPr>
            </w:pPr>
          </w:p>
        </w:tc>
      </w:tr>
      <w:tr w:rsidR="00613BB9" w:rsidRPr="00613BB9" w14:paraId="23E15F0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36D862" w14:textId="77777777" w:rsidR="00401DBB" w:rsidRPr="00613BB9" w:rsidRDefault="00717723" w:rsidP="002C4861">
            <w:pPr>
              <w:spacing w:after="240"/>
              <w:jc w:val="left"/>
              <w:rPr>
                <w:rFonts w:ascii="宋体" w:eastAsia="宋体" w:hAnsi="宋体" w:cs="Segoe UI"/>
                <w:sz w:val="24"/>
                <w:szCs w:val="24"/>
              </w:rPr>
            </w:pPr>
            <w:hyperlink r:id="rId63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17E112"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225597" w14:textId="77777777" w:rsidR="00401DBB" w:rsidRPr="00613BB9" w:rsidRDefault="00401DBB" w:rsidP="002C4861">
            <w:pPr>
              <w:jc w:val="left"/>
              <w:rPr>
                <w:rFonts w:ascii="宋体" w:eastAsia="宋体" w:hAnsi="宋体" w:cs="Segoe UI"/>
              </w:rPr>
            </w:pPr>
            <w:r w:rsidRPr="00613BB9">
              <w:rPr>
                <w:rStyle w:val="HTML1"/>
                <w:sz w:val="20"/>
                <w:szCs w:val="20"/>
              </w:rPr>
              <w:t>:snail: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3A6AD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213337" w14:textId="77777777" w:rsidR="00401DBB" w:rsidRPr="00613BB9" w:rsidRDefault="00401DBB" w:rsidP="002C4861">
            <w:pPr>
              <w:jc w:val="left"/>
              <w:rPr>
                <w:rFonts w:ascii="宋体" w:eastAsia="宋体" w:hAnsi="宋体" w:cs="Segoe UI"/>
              </w:rPr>
            </w:pPr>
            <w:r w:rsidRPr="00613BB9">
              <w:rPr>
                <w:rStyle w:val="HTML1"/>
                <w:sz w:val="20"/>
                <w:szCs w:val="20"/>
              </w:rPr>
              <w:t>:butterfly: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B6838B" w14:textId="77777777" w:rsidR="00401DBB" w:rsidRPr="00613BB9" w:rsidRDefault="00717723" w:rsidP="002C4861">
            <w:pPr>
              <w:rPr>
                <w:rFonts w:ascii="宋体" w:eastAsia="宋体" w:hAnsi="宋体" w:cs="Segoe UI"/>
              </w:rPr>
            </w:pPr>
            <w:hyperlink r:id="rId635" w:anchor="table-of-contents" w:history="1">
              <w:r w:rsidR="00401DBB" w:rsidRPr="00613BB9">
                <w:rPr>
                  <w:rStyle w:val="a4"/>
                  <w:rFonts w:ascii="宋体" w:eastAsia="宋体" w:hAnsi="宋体" w:cs="Segoe UI"/>
                  <w:color w:val="auto"/>
                </w:rPr>
                <w:t>top</w:t>
              </w:r>
            </w:hyperlink>
          </w:p>
        </w:tc>
      </w:tr>
      <w:tr w:rsidR="00613BB9" w:rsidRPr="00613BB9" w14:paraId="3A8D527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07B9B5" w14:textId="77777777" w:rsidR="00401DBB" w:rsidRPr="00613BB9" w:rsidRDefault="00717723" w:rsidP="002C4861">
            <w:pPr>
              <w:rPr>
                <w:rFonts w:ascii="宋体" w:eastAsia="宋体" w:hAnsi="宋体" w:cs="Segoe UI"/>
              </w:rPr>
            </w:pPr>
            <w:hyperlink r:id="rId63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6C1BA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6D0F9B" w14:textId="77777777" w:rsidR="00401DBB" w:rsidRPr="00613BB9" w:rsidRDefault="00401DBB" w:rsidP="002C4861">
            <w:pPr>
              <w:jc w:val="left"/>
              <w:rPr>
                <w:rFonts w:ascii="宋体" w:eastAsia="宋体" w:hAnsi="宋体" w:cs="Segoe UI"/>
              </w:rPr>
            </w:pPr>
            <w:r w:rsidRPr="00613BB9">
              <w:rPr>
                <w:rStyle w:val="HTML1"/>
                <w:sz w:val="20"/>
                <w:szCs w:val="20"/>
              </w:rPr>
              <w:t>:bug: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CB3F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908138" w14:textId="77777777" w:rsidR="00401DBB" w:rsidRPr="00613BB9" w:rsidRDefault="00401DBB" w:rsidP="002C4861">
            <w:pPr>
              <w:jc w:val="left"/>
              <w:rPr>
                <w:rFonts w:ascii="宋体" w:eastAsia="宋体" w:hAnsi="宋体" w:cs="Segoe UI"/>
              </w:rPr>
            </w:pPr>
            <w:r w:rsidRPr="00613BB9">
              <w:rPr>
                <w:rStyle w:val="HTML1"/>
                <w:sz w:val="20"/>
                <w:szCs w:val="20"/>
              </w:rPr>
              <w:t>:ant: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B9F233" w14:textId="77777777" w:rsidR="00401DBB" w:rsidRPr="00613BB9" w:rsidRDefault="00717723" w:rsidP="002C4861">
            <w:pPr>
              <w:rPr>
                <w:rFonts w:ascii="宋体" w:eastAsia="宋体" w:hAnsi="宋体" w:cs="Segoe UI"/>
              </w:rPr>
            </w:pPr>
            <w:hyperlink r:id="rId637" w:anchor="table-of-contents" w:history="1">
              <w:r w:rsidR="00401DBB" w:rsidRPr="00613BB9">
                <w:rPr>
                  <w:rStyle w:val="a4"/>
                  <w:rFonts w:ascii="宋体" w:eastAsia="宋体" w:hAnsi="宋体" w:cs="Segoe UI"/>
                  <w:color w:val="auto"/>
                </w:rPr>
                <w:t>top</w:t>
              </w:r>
            </w:hyperlink>
          </w:p>
        </w:tc>
      </w:tr>
      <w:tr w:rsidR="00613BB9" w:rsidRPr="00613BB9" w14:paraId="69DD819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A25595" w14:textId="77777777" w:rsidR="00401DBB" w:rsidRPr="00613BB9" w:rsidRDefault="00717723" w:rsidP="002C4861">
            <w:pPr>
              <w:rPr>
                <w:rFonts w:ascii="宋体" w:eastAsia="宋体" w:hAnsi="宋体" w:cs="Segoe UI"/>
              </w:rPr>
            </w:pPr>
            <w:hyperlink r:id="rId63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BA1C9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E83A3B" w14:textId="77777777" w:rsidR="00401DBB" w:rsidRPr="00613BB9" w:rsidRDefault="00401DBB" w:rsidP="002C4861">
            <w:pPr>
              <w:jc w:val="left"/>
              <w:rPr>
                <w:rFonts w:ascii="宋体" w:eastAsia="宋体" w:hAnsi="宋体" w:cs="Segoe UI"/>
              </w:rPr>
            </w:pPr>
            <w:r w:rsidRPr="00613BB9">
              <w:rPr>
                <w:rStyle w:val="HTML1"/>
                <w:sz w:val="20"/>
                <w:szCs w:val="20"/>
              </w:rPr>
              <w:t>:bee:</w:t>
            </w:r>
            <w:r w:rsidRPr="00613BB9">
              <w:rPr>
                <w:rFonts w:ascii="宋体" w:eastAsia="宋体" w:hAnsi="宋体" w:cs="Segoe UI"/>
              </w:rPr>
              <w:br/>
            </w:r>
            <w:r w:rsidRPr="00613BB9">
              <w:rPr>
                <w:rStyle w:val="HTML1"/>
                <w:sz w:val="20"/>
                <w:szCs w:val="20"/>
              </w:rPr>
              <w:t>:honeybee: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0EADB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2A4B59" w14:textId="77777777" w:rsidR="00401DBB" w:rsidRPr="00613BB9" w:rsidRDefault="00401DBB" w:rsidP="002C4861">
            <w:pPr>
              <w:jc w:val="left"/>
              <w:rPr>
                <w:rFonts w:ascii="宋体" w:eastAsia="宋体" w:hAnsi="宋体" w:cs="Segoe UI"/>
              </w:rPr>
            </w:pPr>
            <w:r w:rsidRPr="00613BB9">
              <w:rPr>
                <w:rStyle w:val="HTML1"/>
                <w:sz w:val="20"/>
                <w:szCs w:val="20"/>
              </w:rPr>
              <w:t>:beetle: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996C54" w14:textId="77777777" w:rsidR="00401DBB" w:rsidRPr="00613BB9" w:rsidRDefault="00717723" w:rsidP="002C4861">
            <w:pPr>
              <w:rPr>
                <w:rFonts w:ascii="宋体" w:eastAsia="宋体" w:hAnsi="宋体" w:cs="Segoe UI"/>
              </w:rPr>
            </w:pPr>
            <w:hyperlink r:id="rId639" w:anchor="table-of-contents" w:history="1">
              <w:r w:rsidR="00401DBB" w:rsidRPr="00613BB9">
                <w:rPr>
                  <w:rStyle w:val="a4"/>
                  <w:rFonts w:ascii="宋体" w:eastAsia="宋体" w:hAnsi="宋体" w:cs="Segoe UI"/>
                  <w:color w:val="auto"/>
                </w:rPr>
                <w:t>top</w:t>
              </w:r>
            </w:hyperlink>
          </w:p>
        </w:tc>
      </w:tr>
      <w:tr w:rsidR="00613BB9" w:rsidRPr="00613BB9" w14:paraId="531A618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C09A93" w14:textId="77777777" w:rsidR="00401DBB" w:rsidRPr="00613BB9" w:rsidRDefault="00717723" w:rsidP="002C4861">
            <w:pPr>
              <w:rPr>
                <w:rFonts w:ascii="宋体" w:eastAsia="宋体" w:hAnsi="宋体" w:cs="Segoe UI"/>
              </w:rPr>
            </w:pPr>
            <w:hyperlink r:id="rId64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F6DFC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F2CDC0" w14:textId="77777777" w:rsidR="00401DBB" w:rsidRPr="00613BB9" w:rsidRDefault="00401DBB" w:rsidP="002C4861">
            <w:pPr>
              <w:jc w:val="left"/>
              <w:rPr>
                <w:rFonts w:ascii="宋体" w:eastAsia="宋体" w:hAnsi="宋体" w:cs="Segoe UI"/>
              </w:rPr>
            </w:pPr>
            <w:r w:rsidRPr="00613BB9">
              <w:rPr>
                <w:rStyle w:val="HTML1"/>
                <w:sz w:val="20"/>
                <w:szCs w:val="20"/>
              </w:rPr>
              <w:t>:cricket: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CC020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76F174" w14:textId="77777777" w:rsidR="00401DBB" w:rsidRPr="00613BB9" w:rsidRDefault="00401DBB" w:rsidP="002C4861">
            <w:pPr>
              <w:jc w:val="left"/>
              <w:rPr>
                <w:rFonts w:ascii="宋体" w:eastAsia="宋体" w:hAnsi="宋体" w:cs="Segoe UI"/>
              </w:rPr>
            </w:pPr>
            <w:r w:rsidRPr="00613BB9">
              <w:rPr>
                <w:rStyle w:val="HTML1"/>
                <w:sz w:val="20"/>
                <w:szCs w:val="20"/>
              </w:rPr>
              <w:t>:spider: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19D558" w14:textId="77777777" w:rsidR="00401DBB" w:rsidRPr="00613BB9" w:rsidRDefault="00717723" w:rsidP="002C4861">
            <w:pPr>
              <w:rPr>
                <w:rFonts w:ascii="宋体" w:eastAsia="宋体" w:hAnsi="宋体" w:cs="Segoe UI"/>
              </w:rPr>
            </w:pPr>
            <w:hyperlink r:id="rId641" w:anchor="table-of-contents" w:history="1">
              <w:r w:rsidR="00401DBB" w:rsidRPr="00613BB9">
                <w:rPr>
                  <w:rStyle w:val="a4"/>
                  <w:rFonts w:ascii="宋体" w:eastAsia="宋体" w:hAnsi="宋体" w:cs="Segoe UI"/>
                  <w:color w:val="auto"/>
                </w:rPr>
                <w:t>top</w:t>
              </w:r>
            </w:hyperlink>
          </w:p>
        </w:tc>
      </w:tr>
      <w:tr w:rsidR="00613BB9" w:rsidRPr="00613BB9" w14:paraId="04F90EE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1BE8E9" w14:textId="77777777" w:rsidR="00401DBB" w:rsidRPr="00613BB9" w:rsidRDefault="00717723" w:rsidP="002C4861">
            <w:pPr>
              <w:rPr>
                <w:rFonts w:ascii="宋体" w:eastAsia="宋体" w:hAnsi="宋体" w:cs="Segoe UI"/>
              </w:rPr>
            </w:pPr>
            <w:hyperlink r:id="rId64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C2F1F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C93080" w14:textId="77777777" w:rsidR="00401DBB" w:rsidRPr="00613BB9" w:rsidRDefault="00401DBB" w:rsidP="002C4861">
            <w:pPr>
              <w:jc w:val="left"/>
              <w:rPr>
                <w:rFonts w:ascii="宋体" w:eastAsia="宋体" w:hAnsi="宋体" w:cs="Segoe UI"/>
              </w:rPr>
            </w:pPr>
            <w:r w:rsidRPr="00613BB9">
              <w:rPr>
                <w:rStyle w:val="HTML1"/>
                <w:sz w:val="20"/>
                <w:szCs w:val="20"/>
              </w:rPr>
              <w:t>:spider_web: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5678F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6A723E" w14:textId="77777777" w:rsidR="00401DBB" w:rsidRPr="00613BB9" w:rsidRDefault="00401DBB" w:rsidP="002C4861">
            <w:pPr>
              <w:jc w:val="left"/>
              <w:rPr>
                <w:rFonts w:ascii="宋体" w:eastAsia="宋体" w:hAnsi="宋体" w:cs="Segoe UI"/>
              </w:rPr>
            </w:pPr>
            <w:r w:rsidRPr="00613BB9">
              <w:rPr>
                <w:rStyle w:val="HTML1"/>
                <w:sz w:val="20"/>
                <w:szCs w:val="20"/>
              </w:rPr>
              <w:t>:scorpion: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AD9350" w14:textId="77777777" w:rsidR="00401DBB" w:rsidRPr="00613BB9" w:rsidRDefault="00717723" w:rsidP="002C4861">
            <w:pPr>
              <w:rPr>
                <w:rFonts w:ascii="宋体" w:eastAsia="宋体" w:hAnsi="宋体" w:cs="Segoe UI"/>
              </w:rPr>
            </w:pPr>
            <w:hyperlink r:id="rId643" w:anchor="table-of-contents" w:history="1">
              <w:r w:rsidR="00401DBB" w:rsidRPr="00613BB9">
                <w:rPr>
                  <w:rStyle w:val="a4"/>
                  <w:rFonts w:ascii="宋体" w:eastAsia="宋体" w:hAnsi="宋体" w:cs="Segoe UI"/>
                  <w:color w:val="auto"/>
                </w:rPr>
                <w:t>top</w:t>
              </w:r>
            </w:hyperlink>
          </w:p>
        </w:tc>
      </w:tr>
      <w:tr w:rsidR="00613BB9" w:rsidRPr="00613BB9" w14:paraId="4798039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BE49AD" w14:textId="77777777" w:rsidR="00401DBB" w:rsidRPr="00613BB9" w:rsidRDefault="00717723" w:rsidP="002C4861">
            <w:pPr>
              <w:rPr>
                <w:rFonts w:ascii="宋体" w:eastAsia="宋体" w:hAnsi="宋体" w:cs="Segoe UI"/>
              </w:rPr>
            </w:pPr>
            <w:hyperlink r:id="rId64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1D58C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479FA" w14:textId="77777777" w:rsidR="00401DBB" w:rsidRPr="00613BB9" w:rsidRDefault="00401DBB" w:rsidP="002C4861">
            <w:pPr>
              <w:jc w:val="left"/>
              <w:rPr>
                <w:rFonts w:ascii="宋体" w:eastAsia="宋体" w:hAnsi="宋体" w:cs="Segoe UI"/>
              </w:rPr>
            </w:pPr>
            <w:r w:rsidRPr="00613BB9">
              <w:rPr>
                <w:rStyle w:val="HTML1"/>
                <w:sz w:val="20"/>
                <w:szCs w:val="20"/>
              </w:rPr>
              <w:t>:mosquito: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84CE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1C0985" w14:textId="77777777" w:rsidR="00401DBB" w:rsidRPr="00613BB9" w:rsidRDefault="00401DBB" w:rsidP="002C4861">
            <w:pPr>
              <w:jc w:val="left"/>
              <w:rPr>
                <w:rFonts w:ascii="宋体" w:eastAsia="宋体" w:hAnsi="宋体" w:cs="Segoe UI"/>
              </w:rPr>
            </w:pPr>
            <w:r w:rsidRPr="00613BB9">
              <w:rPr>
                <w:rStyle w:val="HTML1"/>
                <w:sz w:val="20"/>
                <w:szCs w:val="20"/>
              </w:rPr>
              <w:t>:microbe: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A622F5" w14:textId="77777777" w:rsidR="00401DBB" w:rsidRPr="00613BB9" w:rsidRDefault="00717723" w:rsidP="002C4861">
            <w:pPr>
              <w:rPr>
                <w:rFonts w:ascii="宋体" w:eastAsia="宋体" w:hAnsi="宋体" w:cs="Segoe UI"/>
              </w:rPr>
            </w:pPr>
            <w:hyperlink r:id="rId645" w:anchor="table-of-contents" w:history="1">
              <w:r w:rsidR="00401DBB" w:rsidRPr="00613BB9">
                <w:rPr>
                  <w:rStyle w:val="a4"/>
                  <w:rFonts w:ascii="宋体" w:eastAsia="宋体" w:hAnsi="宋体" w:cs="Segoe UI"/>
                  <w:color w:val="auto"/>
                </w:rPr>
                <w:t>top</w:t>
              </w:r>
            </w:hyperlink>
          </w:p>
        </w:tc>
      </w:tr>
    </w:tbl>
    <w:p w14:paraId="2DCDC78A" w14:textId="77777777" w:rsidR="00401DBB" w:rsidRPr="00613BB9" w:rsidRDefault="00401DBB" w:rsidP="00401DBB">
      <w:pPr>
        <w:pStyle w:val="4"/>
        <w:rPr>
          <w:rFonts w:ascii="宋体" w:eastAsia="宋体" w:hAnsi="宋体" w:cs="Segoe UI"/>
        </w:rPr>
      </w:pPr>
      <w:bookmarkStart w:id="132" w:name="_Toc46394749"/>
      <w:r w:rsidRPr="00613BB9">
        <w:rPr>
          <w:rFonts w:ascii="宋体" w:eastAsia="宋体" w:hAnsi="宋体" w:cs="Segoe UI"/>
        </w:rPr>
        <w:t>Plant Flower</w:t>
      </w:r>
      <w:bookmarkEnd w:id="132"/>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620"/>
        <w:gridCol w:w="1627"/>
        <w:gridCol w:w="4113"/>
        <w:gridCol w:w="1627"/>
        <w:gridCol w:w="4573"/>
        <w:gridCol w:w="1620"/>
      </w:tblGrid>
      <w:tr w:rsidR="00613BB9" w:rsidRPr="00613BB9" w14:paraId="22A39C7A"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6CC842"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4B5E9F"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79E10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BA157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D66D3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28C1E7" w14:textId="77777777" w:rsidR="00401DBB" w:rsidRPr="00613BB9" w:rsidRDefault="00401DBB" w:rsidP="002C4861">
            <w:pPr>
              <w:spacing w:after="240"/>
              <w:jc w:val="center"/>
              <w:rPr>
                <w:rFonts w:ascii="宋体" w:eastAsia="宋体" w:hAnsi="宋体" w:cs="Segoe UI"/>
                <w:b/>
                <w:bCs/>
              </w:rPr>
            </w:pPr>
          </w:p>
        </w:tc>
      </w:tr>
      <w:tr w:rsidR="00613BB9" w:rsidRPr="00613BB9" w14:paraId="55DE229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B6BAD3" w14:textId="77777777" w:rsidR="00401DBB" w:rsidRPr="00613BB9" w:rsidRDefault="00717723" w:rsidP="002C4861">
            <w:pPr>
              <w:spacing w:after="240"/>
              <w:jc w:val="left"/>
              <w:rPr>
                <w:rFonts w:ascii="宋体" w:eastAsia="宋体" w:hAnsi="宋体" w:cs="Segoe UI"/>
                <w:sz w:val="24"/>
                <w:szCs w:val="24"/>
              </w:rPr>
            </w:pPr>
            <w:hyperlink r:id="rId64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2A2DEE"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30F846" w14:textId="77777777" w:rsidR="00401DBB" w:rsidRPr="00613BB9" w:rsidRDefault="00401DBB" w:rsidP="002C4861">
            <w:pPr>
              <w:jc w:val="left"/>
              <w:rPr>
                <w:rFonts w:ascii="宋体" w:eastAsia="宋体" w:hAnsi="宋体" w:cs="Segoe UI"/>
              </w:rPr>
            </w:pPr>
            <w:r w:rsidRPr="00613BB9">
              <w:rPr>
                <w:rStyle w:val="HTML1"/>
                <w:sz w:val="20"/>
                <w:szCs w:val="20"/>
              </w:rPr>
              <w:t>:bouquet: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B1762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0EEFD8" w14:textId="77777777" w:rsidR="00401DBB" w:rsidRPr="00613BB9" w:rsidRDefault="00401DBB" w:rsidP="002C4861">
            <w:pPr>
              <w:jc w:val="left"/>
              <w:rPr>
                <w:rFonts w:ascii="宋体" w:eastAsia="宋体" w:hAnsi="宋体" w:cs="Segoe UI"/>
              </w:rPr>
            </w:pPr>
            <w:r w:rsidRPr="00613BB9">
              <w:rPr>
                <w:rStyle w:val="HTML1"/>
                <w:sz w:val="20"/>
                <w:szCs w:val="20"/>
              </w:rPr>
              <w:t>:cherry_blossom: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13E8FE" w14:textId="77777777" w:rsidR="00401DBB" w:rsidRPr="00613BB9" w:rsidRDefault="00717723" w:rsidP="002C4861">
            <w:pPr>
              <w:rPr>
                <w:rFonts w:ascii="宋体" w:eastAsia="宋体" w:hAnsi="宋体" w:cs="Segoe UI"/>
              </w:rPr>
            </w:pPr>
            <w:hyperlink r:id="rId647" w:anchor="table-of-contents" w:history="1">
              <w:r w:rsidR="00401DBB" w:rsidRPr="00613BB9">
                <w:rPr>
                  <w:rStyle w:val="a4"/>
                  <w:rFonts w:ascii="宋体" w:eastAsia="宋体" w:hAnsi="宋体" w:cs="Segoe UI"/>
                  <w:color w:val="auto"/>
                </w:rPr>
                <w:t>top</w:t>
              </w:r>
            </w:hyperlink>
          </w:p>
        </w:tc>
      </w:tr>
      <w:tr w:rsidR="00613BB9" w:rsidRPr="00613BB9" w14:paraId="787469D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E24EFA" w14:textId="77777777" w:rsidR="00401DBB" w:rsidRPr="00613BB9" w:rsidRDefault="00717723" w:rsidP="002C4861">
            <w:pPr>
              <w:rPr>
                <w:rFonts w:ascii="宋体" w:eastAsia="宋体" w:hAnsi="宋体" w:cs="Segoe UI"/>
              </w:rPr>
            </w:pPr>
            <w:hyperlink r:id="rId64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FCAF4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D0432" w14:textId="77777777" w:rsidR="00401DBB" w:rsidRPr="00613BB9" w:rsidRDefault="00401DBB" w:rsidP="002C4861">
            <w:pPr>
              <w:jc w:val="left"/>
              <w:rPr>
                <w:rFonts w:ascii="宋体" w:eastAsia="宋体" w:hAnsi="宋体" w:cs="Segoe UI"/>
              </w:rPr>
            </w:pPr>
            <w:r w:rsidRPr="00613BB9">
              <w:rPr>
                <w:rStyle w:val="HTML1"/>
                <w:sz w:val="20"/>
                <w:szCs w:val="20"/>
              </w:rPr>
              <w:t>:white_flower: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F6BDF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E38C37" w14:textId="77777777" w:rsidR="00401DBB" w:rsidRPr="00613BB9" w:rsidRDefault="00401DBB" w:rsidP="002C4861">
            <w:pPr>
              <w:jc w:val="left"/>
              <w:rPr>
                <w:rFonts w:ascii="宋体" w:eastAsia="宋体" w:hAnsi="宋体" w:cs="Segoe UI"/>
              </w:rPr>
            </w:pPr>
            <w:r w:rsidRPr="00613BB9">
              <w:rPr>
                <w:rStyle w:val="HTML1"/>
                <w:sz w:val="20"/>
                <w:szCs w:val="20"/>
              </w:rPr>
              <w:t>:rosette: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871D1B" w14:textId="77777777" w:rsidR="00401DBB" w:rsidRPr="00613BB9" w:rsidRDefault="00717723" w:rsidP="002C4861">
            <w:pPr>
              <w:rPr>
                <w:rFonts w:ascii="宋体" w:eastAsia="宋体" w:hAnsi="宋体" w:cs="Segoe UI"/>
              </w:rPr>
            </w:pPr>
            <w:hyperlink r:id="rId649" w:anchor="table-of-contents" w:history="1">
              <w:r w:rsidR="00401DBB" w:rsidRPr="00613BB9">
                <w:rPr>
                  <w:rStyle w:val="a4"/>
                  <w:rFonts w:ascii="宋体" w:eastAsia="宋体" w:hAnsi="宋体" w:cs="Segoe UI"/>
                  <w:color w:val="auto"/>
                </w:rPr>
                <w:t>top</w:t>
              </w:r>
            </w:hyperlink>
          </w:p>
        </w:tc>
      </w:tr>
      <w:tr w:rsidR="00613BB9" w:rsidRPr="00613BB9" w14:paraId="5F83C5C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0DB041" w14:textId="77777777" w:rsidR="00401DBB" w:rsidRPr="00613BB9" w:rsidRDefault="00717723" w:rsidP="002C4861">
            <w:pPr>
              <w:rPr>
                <w:rFonts w:ascii="宋体" w:eastAsia="宋体" w:hAnsi="宋体" w:cs="Segoe UI"/>
              </w:rPr>
            </w:pPr>
            <w:hyperlink r:id="rId65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2F825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A8C79B" w14:textId="77777777" w:rsidR="00401DBB" w:rsidRPr="00613BB9" w:rsidRDefault="00401DBB" w:rsidP="002C4861">
            <w:pPr>
              <w:jc w:val="left"/>
              <w:rPr>
                <w:rFonts w:ascii="宋体" w:eastAsia="宋体" w:hAnsi="宋体" w:cs="Segoe UI"/>
              </w:rPr>
            </w:pPr>
            <w:r w:rsidRPr="00613BB9">
              <w:rPr>
                <w:rStyle w:val="HTML1"/>
                <w:sz w:val="20"/>
                <w:szCs w:val="20"/>
              </w:rPr>
              <w:t>:rose: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FE6A6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443314" w14:textId="77777777" w:rsidR="00401DBB" w:rsidRPr="00613BB9" w:rsidRDefault="00401DBB" w:rsidP="002C4861">
            <w:pPr>
              <w:jc w:val="left"/>
              <w:rPr>
                <w:rFonts w:ascii="宋体" w:eastAsia="宋体" w:hAnsi="宋体" w:cs="Segoe UI"/>
              </w:rPr>
            </w:pPr>
            <w:r w:rsidRPr="00613BB9">
              <w:rPr>
                <w:rStyle w:val="HTML1"/>
                <w:sz w:val="20"/>
                <w:szCs w:val="20"/>
              </w:rPr>
              <w:t>:wilted_flower: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685B50" w14:textId="77777777" w:rsidR="00401DBB" w:rsidRPr="00613BB9" w:rsidRDefault="00717723" w:rsidP="002C4861">
            <w:pPr>
              <w:rPr>
                <w:rFonts w:ascii="宋体" w:eastAsia="宋体" w:hAnsi="宋体" w:cs="Segoe UI"/>
              </w:rPr>
            </w:pPr>
            <w:hyperlink r:id="rId651" w:anchor="table-of-contents" w:history="1">
              <w:r w:rsidR="00401DBB" w:rsidRPr="00613BB9">
                <w:rPr>
                  <w:rStyle w:val="a4"/>
                  <w:rFonts w:ascii="宋体" w:eastAsia="宋体" w:hAnsi="宋体" w:cs="Segoe UI"/>
                  <w:color w:val="auto"/>
                </w:rPr>
                <w:t>top</w:t>
              </w:r>
            </w:hyperlink>
          </w:p>
        </w:tc>
      </w:tr>
      <w:tr w:rsidR="00613BB9" w:rsidRPr="00613BB9" w14:paraId="103BDA8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467812" w14:textId="77777777" w:rsidR="00401DBB" w:rsidRPr="00613BB9" w:rsidRDefault="00717723" w:rsidP="002C4861">
            <w:pPr>
              <w:rPr>
                <w:rFonts w:ascii="宋体" w:eastAsia="宋体" w:hAnsi="宋体" w:cs="Segoe UI"/>
              </w:rPr>
            </w:pPr>
            <w:hyperlink r:id="rId65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79272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DFCA21" w14:textId="77777777" w:rsidR="00401DBB" w:rsidRPr="00613BB9" w:rsidRDefault="00401DBB" w:rsidP="002C4861">
            <w:pPr>
              <w:jc w:val="left"/>
              <w:rPr>
                <w:rFonts w:ascii="宋体" w:eastAsia="宋体" w:hAnsi="宋体" w:cs="Segoe UI"/>
              </w:rPr>
            </w:pPr>
            <w:r w:rsidRPr="00613BB9">
              <w:rPr>
                <w:rStyle w:val="HTML1"/>
                <w:sz w:val="20"/>
                <w:szCs w:val="20"/>
              </w:rPr>
              <w:t>:hibiscus: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5A081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F430DE" w14:textId="77777777" w:rsidR="00401DBB" w:rsidRPr="00613BB9" w:rsidRDefault="00401DBB" w:rsidP="002C4861">
            <w:pPr>
              <w:jc w:val="left"/>
              <w:rPr>
                <w:rFonts w:ascii="宋体" w:eastAsia="宋体" w:hAnsi="宋体" w:cs="Segoe UI"/>
              </w:rPr>
            </w:pPr>
            <w:r w:rsidRPr="00613BB9">
              <w:rPr>
                <w:rStyle w:val="HTML1"/>
                <w:sz w:val="20"/>
                <w:szCs w:val="20"/>
              </w:rPr>
              <w:t>:sunflower: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03936E" w14:textId="77777777" w:rsidR="00401DBB" w:rsidRPr="00613BB9" w:rsidRDefault="00717723" w:rsidP="002C4861">
            <w:pPr>
              <w:rPr>
                <w:rFonts w:ascii="宋体" w:eastAsia="宋体" w:hAnsi="宋体" w:cs="Segoe UI"/>
              </w:rPr>
            </w:pPr>
            <w:hyperlink r:id="rId653" w:anchor="table-of-contents" w:history="1">
              <w:r w:rsidR="00401DBB" w:rsidRPr="00613BB9">
                <w:rPr>
                  <w:rStyle w:val="a4"/>
                  <w:rFonts w:ascii="宋体" w:eastAsia="宋体" w:hAnsi="宋体" w:cs="Segoe UI"/>
                  <w:color w:val="auto"/>
                </w:rPr>
                <w:t>top</w:t>
              </w:r>
            </w:hyperlink>
          </w:p>
        </w:tc>
      </w:tr>
      <w:tr w:rsidR="00613BB9" w:rsidRPr="00613BB9" w14:paraId="40E917B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3C02CD" w14:textId="77777777" w:rsidR="00401DBB" w:rsidRPr="00613BB9" w:rsidRDefault="00717723" w:rsidP="002C4861">
            <w:pPr>
              <w:rPr>
                <w:rFonts w:ascii="宋体" w:eastAsia="宋体" w:hAnsi="宋体" w:cs="Segoe UI"/>
              </w:rPr>
            </w:pPr>
            <w:hyperlink r:id="rId65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44596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27741B" w14:textId="77777777" w:rsidR="00401DBB" w:rsidRPr="00613BB9" w:rsidRDefault="00401DBB" w:rsidP="002C4861">
            <w:pPr>
              <w:jc w:val="left"/>
              <w:rPr>
                <w:rFonts w:ascii="宋体" w:eastAsia="宋体" w:hAnsi="宋体" w:cs="Segoe UI"/>
              </w:rPr>
            </w:pPr>
            <w:r w:rsidRPr="00613BB9">
              <w:rPr>
                <w:rStyle w:val="HTML1"/>
                <w:sz w:val="20"/>
                <w:szCs w:val="20"/>
              </w:rPr>
              <w:t>:blossom: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9DEA8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3C0CA5" w14:textId="77777777" w:rsidR="00401DBB" w:rsidRPr="00613BB9" w:rsidRDefault="00401DBB" w:rsidP="002C4861">
            <w:pPr>
              <w:jc w:val="left"/>
              <w:rPr>
                <w:rFonts w:ascii="宋体" w:eastAsia="宋体" w:hAnsi="宋体" w:cs="Segoe UI"/>
              </w:rPr>
            </w:pPr>
            <w:r w:rsidRPr="00613BB9">
              <w:rPr>
                <w:rStyle w:val="HTML1"/>
                <w:sz w:val="20"/>
                <w:szCs w:val="20"/>
              </w:rPr>
              <w:t>:tulip: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BE0596" w14:textId="77777777" w:rsidR="00401DBB" w:rsidRPr="00613BB9" w:rsidRDefault="00717723" w:rsidP="002C4861">
            <w:pPr>
              <w:rPr>
                <w:rFonts w:ascii="宋体" w:eastAsia="宋体" w:hAnsi="宋体" w:cs="Segoe UI"/>
              </w:rPr>
            </w:pPr>
            <w:hyperlink r:id="rId655" w:anchor="table-of-contents" w:history="1">
              <w:r w:rsidR="00401DBB" w:rsidRPr="00613BB9">
                <w:rPr>
                  <w:rStyle w:val="a4"/>
                  <w:rFonts w:ascii="宋体" w:eastAsia="宋体" w:hAnsi="宋体" w:cs="Segoe UI"/>
                  <w:color w:val="auto"/>
                </w:rPr>
                <w:t>top</w:t>
              </w:r>
            </w:hyperlink>
          </w:p>
        </w:tc>
      </w:tr>
    </w:tbl>
    <w:p w14:paraId="493ED716" w14:textId="77777777" w:rsidR="00401DBB" w:rsidRPr="00613BB9" w:rsidRDefault="00401DBB" w:rsidP="00401DBB">
      <w:pPr>
        <w:pStyle w:val="4"/>
        <w:rPr>
          <w:rFonts w:ascii="宋体" w:eastAsia="宋体" w:hAnsi="宋体" w:cs="Segoe UI"/>
        </w:rPr>
      </w:pPr>
      <w:bookmarkStart w:id="133" w:name="_Toc46394750"/>
      <w:r w:rsidRPr="00613BB9">
        <w:rPr>
          <w:rFonts w:ascii="宋体" w:eastAsia="宋体" w:hAnsi="宋体" w:cs="Segoe UI"/>
        </w:rPr>
        <w:t>Plant Other</w:t>
      </w:r>
      <w:bookmarkEnd w:id="133"/>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27"/>
        <w:gridCol w:w="1534"/>
        <w:gridCol w:w="4745"/>
        <w:gridCol w:w="1534"/>
        <w:gridCol w:w="4312"/>
        <w:gridCol w:w="1528"/>
      </w:tblGrid>
      <w:tr w:rsidR="00613BB9" w:rsidRPr="00613BB9" w14:paraId="6BAC97AD"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CE5584"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B3595C"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77DEF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B05FB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55217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F08861" w14:textId="77777777" w:rsidR="00401DBB" w:rsidRPr="00613BB9" w:rsidRDefault="00401DBB" w:rsidP="002C4861">
            <w:pPr>
              <w:spacing w:after="240"/>
              <w:jc w:val="center"/>
              <w:rPr>
                <w:rFonts w:ascii="宋体" w:eastAsia="宋体" w:hAnsi="宋体" w:cs="Segoe UI"/>
                <w:b/>
                <w:bCs/>
              </w:rPr>
            </w:pPr>
          </w:p>
        </w:tc>
      </w:tr>
      <w:tr w:rsidR="00613BB9" w:rsidRPr="00613BB9" w14:paraId="1BC6A0C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43A8A7" w14:textId="77777777" w:rsidR="00401DBB" w:rsidRPr="00613BB9" w:rsidRDefault="00717723" w:rsidP="002C4861">
            <w:pPr>
              <w:spacing w:after="240"/>
              <w:jc w:val="left"/>
              <w:rPr>
                <w:rFonts w:ascii="宋体" w:eastAsia="宋体" w:hAnsi="宋体" w:cs="Segoe UI"/>
                <w:sz w:val="24"/>
                <w:szCs w:val="24"/>
              </w:rPr>
            </w:pPr>
            <w:hyperlink r:id="rId65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AA0295"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31E7E4" w14:textId="77777777" w:rsidR="00401DBB" w:rsidRPr="00613BB9" w:rsidRDefault="00401DBB" w:rsidP="002C4861">
            <w:pPr>
              <w:jc w:val="left"/>
              <w:rPr>
                <w:rFonts w:ascii="宋体" w:eastAsia="宋体" w:hAnsi="宋体" w:cs="Segoe UI"/>
              </w:rPr>
            </w:pPr>
            <w:r w:rsidRPr="00613BB9">
              <w:rPr>
                <w:rStyle w:val="HTML1"/>
                <w:sz w:val="20"/>
                <w:szCs w:val="20"/>
              </w:rPr>
              <w:t>:seedling: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9A06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75CB5" w14:textId="77777777" w:rsidR="00401DBB" w:rsidRPr="00613BB9" w:rsidRDefault="00401DBB" w:rsidP="002C4861">
            <w:pPr>
              <w:jc w:val="left"/>
              <w:rPr>
                <w:rFonts w:ascii="宋体" w:eastAsia="宋体" w:hAnsi="宋体" w:cs="Segoe UI"/>
              </w:rPr>
            </w:pPr>
            <w:r w:rsidRPr="00613BB9">
              <w:rPr>
                <w:rStyle w:val="HTML1"/>
                <w:sz w:val="20"/>
                <w:szCs w:val="20"/>
              </w:rPr>
              <w:t>:evergreen_tree: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7C333E" w14:textId="77777777" w:rsidR="00401DBB" w:rsidRPr="00613BB9" w:rsidRDefault="00717723" w:rsidP="002C4861">
            <w:pPr>
              <w:rPr>
                <w:rFonts w:ascii="宋体" w:eastAsia="宋体" w:hAnsi="宋体" w:cs="Segoe UI"/>
              </w:rPr>
            </w:pPr>
            <w:hyperlink r:id="rId657" w:anchor="table-of-contents" w:history="1">
              <w:r w:rsidR="00401DBB" w:rsidRPr="00613BB9">
                <w:rPr>
                  <w:rStyle w:val="a4"/>
                  <w:rFonts w:ascii="宋体" w:eastAsia="宋体" w:hAnsi="宋体" w:cs="Segoe UI"/>
                  <w:color w:val="auto"/>
                </w:rPr>
                <w:t>top</w:t>
              </w:r>
            </w:hyperlink>
          </w:p>
        </w:tc>
      </w:tr>
      <w:tr w:rsidR="00613BB9" w:rsidRPr="00613BB9" w14:paraId="2BFBB0E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1392B2" w14:textId="77777777" w:rsidR="00401DBB" w:rsidRPr="00613BB9" w:rsidRDefault="00717723" w:rsidP="002C4861">
            <w:pPr>
              <w:rPr>
                <w:rFonts w:ascii="宋体" w:eastAsia="宋体" w:hAnsi="宋体" w:cs="Segoe UI"/>
              </w:rPr>
            </w:pPr>
            <w:hyperlink r:id="rId658"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EF6F4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8E0FD3" w14:textId="77777777" w:rsidR="00401DBB" w:rsidRPr="00613BB9" w:rsidRDefault="00401DBB" w:rsidP="002C4861">
            <w:pPr>
              <w:jc w:val="left"/>
              <w:rPr>
                <w:rFonts w:ascii="宋体" w:eastAsia="宋体" w:hAnsi="宋体" w:cs="Segoe UI"/>
              </w:rPr>
            </w:pPr>
            <w:r w:rsidRPr="00613BB9">
              <w:rPr>
                <w:rStyle w:val="HTML1"/>
                <w:sz w:val="20"/>
                <w:szCs w:val="20"/>
              </w:rPr>
              <w:t>:deciduous_tree: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02019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040C4C" w14:textId="77777777" w:rsidR="00401DBB" w:rsidRPr="00613BB9" w:rsidRDefault="00401DBB" w:rsidP="002C4861">
            <w:pPr>
              <w:jc w:val="left"/>
              <w:rPr>
                <w:rFonts w:ascii="宋体" w:eastAsia="宋体" w:hAnsi="宋体" w:cs="Segoe UI"/>
              </w:rPr>
            </w:pPr>
            <w:r w:rsidRPr="00613BB9">
              <w:rPr>
                <w:rStyle w:val="HTML1"/>
                <w:sz w:val="20"/>
                <w:szCs w:val="20"/>
              </w:rPr>
              <w:t>:palm_tree: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587E8D" w14:textId="77777777" w:rsidR="00401DBB" w:rsidRPr="00613BB9" w:rsidRDefault="00717723" w:rsidP="002C4861">
            <w:pPr>
              <w:rPr>
                <w:rFonts w:ascii="宋体" w:eastAsia="宋体" w:hAnsi="宋体" w:cs="Segoe UI"/>
              </w:rPr>
            </w:pPr>
            <w:hyperlink r:id="rId659" w:anchor="table-of-contents" w:history="1">
              <w:r w:rsidR="00401DBB" w:rsidRPr="00613BB9">
                <w:rPr>
                  <w:rStyle w:val="a4"/>
                  <w:rFonts w:ascii="宋体" w:eastAsia="宋体" w:hAnsi="宋体" w:cs="Segoe UI"/>
                  <w:color w:val="auto"/>
                </w:rPr>
                <w:t>top</w:t>
              </w:r>
            </w:hyperlink>
          </w:p>
        </w:tc>
      </w:tr>
      <w:tr w:rsidR="00613BB9" w:rsidRPr="00613BB9" w14:paraId="6F91E3B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BD706B" w14:textId="77777777" w:rsidR="00401DBB" w:rsidRPr="00613BB9" w:rsidRDefault="00717723" w:rsidP="002C4861">
            <w:pPr>
              <w:rPr>
                <w:rFonts w:ascii="宋体" w:eastAsia="宋体" w:hAnsi="宋体" w:cs="Segoe UI"/>
              </w:rPr>
            </w:pPr>
            <w:hyperlink r:id="rId660"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8E9A0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B8D530" w14:textId="77777777" w:rsidR="00401DBB" w:rsidRPr="00613BB9" w:rsidRDefault="00401DBB" w:rsidP="002C4861">
            <w:pPr>
              <w:jc w:val="left"/>
              <w:rPr>
                <w:rFonts w:ascii="宋体" w:eastAsia="宋体" w:hAnsi="宋体" w:cs="Segoe UI"/>
              </w:rPr>
            </w:pPr>
            <w:r w:rsidRPr="00613BB9">
              <w:rPr>
                <w:rStyle w:val="HTML1"/>
                <w:sz w:val="20"/>
                <w:szCs w:val="20"/>
              </w:rPr>
              <w:t>:cactus: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D784E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1366EB" w14:textId="77777777" w:rsidR="00401DBB" w:rsidRPr="00613BB9" w:rsidRDefault="00401DBB" w:rsidP="002C4861">
            <w:pPr>
              <w:jc w:val="left"/>
              <w:rPr>
                <w:rFonts w:ascii="宋体" w:eastAsia="宋体" w:hAnsi="宋体" w:cs="Segoe UI"/>
              </w:rPr>
            </w:pPr>
            <w:r w:rsidRPr="00613BB9">
              <w:rPr>
                <w:rStyle w:val="HTML1"/>
                <w:sz w:val="20"/>
                <w:szCs w:val="20"/>
              </w:rPr>
              <w:t>:ear_of_rice: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6011A6" w14:textId="77777777" w:rsidR="00401DBB" w:rsidRPr="00613BB9" w:rsidRDefault="00717723" w:rsidP="002C4861">
            <w:pPr>
              <w:rPr>
                <w:rFonts w:ascii="宋体" w:eastAsia="宋体" w:hAnsi="宋体" w:cs="Segoe UI"/>
              </w:rPr>
            </w:pPr>
            <w:hyperlink r:id="rId661" w:anchor="table-of-contents" w:history="1">
              <w:r w:rsidR="00401DBB" w:rsidRPr="00613BB9">
                <w:rPr>
                  <w:rStyle w:val="a4"/>
                  <w:rFonts w:ascii="宋体" w:eastAsia="宋体" w:hAnsi="宋体" w:cs="Segoe UI"/>
                  <w:color w:val="auto"/>
                </w:rPr>
                <w:t>top</w:t>
              </w:r>
            </w:hyperlink>
          </w:p>
        </w:tc>
      </w:tr>
      <w:tr w:rsidR="00613BB9" w:rsidRPr="00613BB9" w14:paraId="09EB7BF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D90E10" w14:textId="77777777" w:rsidR="00401DBB" w:rsidRPr="00613BB9" w:rsidRDefault="00717723" w:rsidP="002C4861">
            <w:pPr>
              <w:rPr>
                <w:rFonts w:ascii="宋体" w:eastAsia="宋体" w:hAnsi="宋体" w:cs="Segoe UI"/>
              </w:rPr>
            </w:pPr>
            <w:hyperlink r:id="rId662"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FD52F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643DFF" w14:textId="77777777" w:rsidR="00401DBB" w:rsidRPr="00613BB9" w:rsidRDefault="00401DBB" w:rsidP="002C4861">
            <w:pPr>
              <w:jc w:val="left"/>
              <w:rPr>
                <w:rFonts w:ascii="宋体" w:eastAsia="宋体" w:hAnsi="宋体" w:cs="Segoe UI"/>
              </w:rPr>
            </w:pPr>
            <w:r w:rsidRPr="00613BB9">
              <w:rPr>
                <w:rStyle w:val="HTML1"/>
                <w:sz w:val="20"/>
                <w:szCs w:val="20"/>
              </w:rPr>
              <w:t>:herb: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AB33E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F41890" w14:textId="77777777" w:rsidR="00401DBB" w:rsidRPr="00613BB9" w:rsidRDefault="00401DBB" w:rsidP="002C4861">
            <w:pPr>
              <w:jc w:val="left"/>
              <w:rPr>
                <w:rFonts w:ascii="宋体" w:eastAsia="宋体" w:hAnsi="宋体" w:cs="Segoe UI"/>
              </w:rPr>
            </w:pPr>
            <w:r w:rsidRPr="00613BB9">
              <w:rPr>
                <w:rStyle w:val="HTML1"/>
                <w:sz w:val="20"/>
                <w:szCs w:val="20"/>
              </w:rPr>
              <w:t>:shamrock: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5F23C2" w14:textId="77777777" w:rsidR="00401DBB" w:rsidRPr="00613BB9" w:rsidRDefault="00717723" w:rsidP="002C4861">
            <w:pPr>
              <w:rPr>
                <w:rFonts w:ascii="宋体" w:eastAsia="宋体" w:hAnsi="宋体" w:cs="Segoe UI"/>
              </w:rPr>
            </w:pPr>
            <w:hyperlink r:id="rId663" w:anchor="table-of-contents" w:history="1">
              <w:r w:rsidR="00401DBB" w:rsidRPr="00613BB9">
                <w:rPr>
                  <w:rStyle w:val="a4"/>
                  <w:rFonts w:ascii="宋体" w:eastAsia="宋体" w:hAnsi="宋体" w:cs="Segoe UI"/>
                  <w:color w:val="auto"/>
                </w:rPr>
                <w:t>top</w:t>
              </w:r>
            </w:hyperlink>
          </w:p>
        </w:tc>
      </w:tr>
      <w:tr w:rsidR="00613BB9" w:rsidRPr="00613BB9" w14:paraId="1404F16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000FFF" w14:textId="77777777" w:rsidR="00401DBB" w:rsidRPr="00613BB9" w:rsidRDefault="00717723" w:rsidP="002C4861">
            <w:pPr>
              <w:rPr>
                <w:rFonts w:ascii="宋体" w:eastAsia="宋体" w:hAnsi="宋体" w:cs="Segoe UI"/>
              </w:rPr>
            </w:pPr>
            <w:hyperlink r:id="rId664"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726BD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A139BB" w14:textId="77777777" w:rsidR="00401DBB" w:rsidRPr="00613BB9" w:rsidRDefault="00401DBB" w:rsidP="002C4861">
            <w:pPr>
              <w:jc w:val="left"/>
              <w:rPr>
                <w:rFonts w:ascii="宋体" w:eastAsia="宋体" w:hAnsi="宋体" w:cs="Segoe UI"/>
              </w:rPr>
            </w:pPr>
            <w:r w:rsidRPr="00613BB9">
              <w:rPr>
                <w:rStyle w:val="HTML1"/>
                <w:sz w:val="20"/>
                <w:szCs w:val="20"/>
              </w:rPr>
              <w:t>:four_leaf_clover: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308E1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C86D1D" w14:textId="77777777" w:rsidR="00401DBB" w:rsidRPr="00613BB9" w:rsidRDefault="00401DBB" w:rsidP="002C4861">
            <w:pPr>
              <w:jc w:val="left"/>
              <w:rPr>
                <w:rFonts w:ascii="宋体" w:eastAsia="宋体" w:hAnsi="宋体" w:cs="Segoe UI"/>
              </w:rPr>
            </w:pPr>
            <w:r w:rsidRPr="00613BB9">
              <w:rPr>
                <w:rStyle w:val="HTML1"/>
                <w:sz w:val="20"/>
                <w:szCs w:val="20"/>
              </w:rPr>
              <w:t>:maple_leaf: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0EBA12" w14:textId="77777777" w:rsidR="00401DBB" w:rsidRPr="00613BB9" w:rsidRDefault="00717723" w:rsidP="002C4861">
            <w:pPr>
              <w:rPr>
                <w:rFonts w:ascii="宋体" w:eastAsia="宋体" w:hAnsi="宋体" w:cs="Segoe UI"/>
              </w:rPr>
            </w:pPr>
            <w:hyperlink r:id="rId665" w:anchor="table-of-contents" w:history="1">
              <w:r w:rsidR="00401DBB" w:rsidRPr="00613BB9">
                <w:rPr>
                  <w:rStyle w:val="a4"/>
                  <w:rFonts w:ascii="宋体" w:eastAsia="宋体" w:hAnsi="宋体" w:cs="Segoe UI"/>
                  <w:color w:val="auto"/>
                </w:rPr>
                <w:t>top</w:t>
              </w:r>
            </w:hyperlink>
          </w:p>
        </w:tc>
      </w:tr>
      <w:tr w:rsidR="00613BB9" w:rsidRPr="00613BB9" w14:paraId="5F7E508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AE8E82" w14:textId="77777777" w:rsidR="00401DBB" w:rsidRPr="00613BB9" w:rsidRDefault="00717723" w:rsidP="002C4861">
            <w:pPr>
              <w:rPr>
                <w:rFonts w:ascii="宋体" w:eastAsia="宋体" w:hAnsi="宋体" w:cs="Segoe UI"/>
              </w:rPr>
            </w:pPr>
            <w:hyperlink r:id="rId666" w:anchor="animals--nature"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9DD5A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19A1D6" w14:textId="77777777" w:rsidR="00401DBB" w:rsidRPr="00613BB9" w:rsidRDefault="00401DBB" w:rsidP="002C4861">
            <w:pPr>
              <w:jc w:val="left"/>
              <w:rPr>
                <w:rFonts w:ascii="宋体" w:eastAsia="宋体" w:hAnsi="宋体" w:cs="Segoe UI"/>
              </w:rPr>
            </w:pPr>
            <w:r w:rsidRPr="00613BB9">
              <w:rPr>
                <w:rStyle w:val="HTML1"/>
                <w:sz w:val="20"/>
                <w:szCs w:val="20"/>
              </w:rPr>
              <w:t>:fallen_leaf: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625D7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A980F1" w14:textId="77777777" w:rsidR="00401DBB" w:rsidRPr="00613BB9" w:rsidRDefault="00401DBB" w:rsidP="002C4861">
            <w:pPr>
              <w:jc w:val="left"/>
              <w:rPr>
                <w:rFonts w:ascii="宋体" w:eastAsia="宋体" w:hAnsi="宋体" w:cs="Segoe UI"/>
              </w:rPr>
            </w:pPr>
            <w:r w:rsidRPr="00613BB9">
              <w:rPr>
                <w:rStyle w:val="HTML1"/>
                <w:sz w:val="20"/>
                <w:szCs w:val="20"/>
              </w:rPr>
              <w:t>:leaves: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C4730B" w14:textId="77777777" w:rsidR="00401DBB" w:rsidRPr="00613BB9" w:rsidRDefault="00717723" w:rsidP="002C4861">
            <w:pPr>
              <w:rPr>
                <w:rFonts w:ascii="宋体" w:eastAsia="宋体" w:hAnsi="宋体" w:cs="Segoe UI"/>
              </w:rPr>
            </w:pPr>
            <w:hyperlink r:id="rId667" w:anchor="table-of-contents" w:history="1">
              <w:r w:rsidR="00401DBB" w:rsidRPr="00613BB9">
                <w:rPr>
                  <w:rStyle w:val="a4"/>
                  <w:rFonts w:ascii="宋体" w:eastAsia="宋体" w:hAnsi="宋体" w:cs="Segoe UI"/>
                  <w:color w:val="auto"/>
                </w:rPr>
                <w:t>top</w:t>
              </w:r>
            </w:hyperlink>
          </w:p>
        </w:tc>
      </w:tr>
    </w:tbl>
    <w:p w14:paraId="0BE320BC" w14:textId="77777777" w:rsidR="00401DBB" w:rsidRPr="00613BB9" w:rsidRDefault="00401DBB" w:rsidP="00401DBB">
      <w:pPr>
        <w:pStyle w:val="3"/>
        <w:rPr>
          <w:rFonts w:cs="Segoe UI"/>
          <w:sz w:val="30"/>
          <w:szCs w:val="30"/>
        </w:rPr>
      </w:pPr>
      <w:bookmarkStart w:id="134" w:name="_Toc46394751"/>
      <w:r w:rsidRPr="00613BB9">
        <w:rPr>
          <w:rFonts w:cs="Segoe UI"/>
          <w:sz w:val="30"/>
          <w:szCs w:val="30"/>
        </w:rPr>
        <w:t>Food &amp; Drink</w:t>
      </w:r>
      <w:bookmarkEnd w:id="134"/>
    </w:p>
    <w:p w14:paraId="236B84CB" w14:textId="77777777" w:rsidR="00401DBB" w:rsidRPr="00613BB9" w:rsidRDefault="00717723" w:rsidP="00907565">
      <w:pPr>
        <w:widowControl/>
        <w:numPr>
          <w:ilvl w:val="0"/>
          <w:numId w:val="47"/>
        </w:numPr>
        <w:shd w:val="clear" w:color="auto" w:fill="FFFFFF"/>
        <w:spacing w:before="100" w:beforeAutospacing="1" w:after="100" w:afterAutospacing="1"/>
        <w:jc w:val="left"/>
        <w:rPr>
          <w:rFonts w:ascii="宋体" w:eastAsia="宋体" w:hAnsi="宋体" w:cs="Segoe UI"/>
          <w:sz w:val="24"/>
          <w:szCs w:val="24"/>
        </w:rPr>
      </w:pPr>
      <w:hyperlink r:id="rId668" w:anchor="food-fruit" w:history="1">
        <w:r w:rsidR="00401DBB" w:rsidRPr="00613BB9">
          <w:rPr>
            <w:rStyle w:val="a4"/>
            <w:rFonts w:ascii="宋体" w:eastAsia="宋体" w:hAnsi="宋体" w:cs="Segoe UI"/>
            <w:color w:val="auto"/>
          </w:rPr>
          <w:t>Food Fruit</w:t>
        </w:r>
      </w:hyperlink>
    </w:p>
    <w:p w14:paraId="6ED237EF" w14:textId="77777777" w:rsidR="00401DBB" w:rsidRPr="00613BB9" w:rsidRDefault="00717723" w:rsidP="00907565">
      <w:pPr>
        <w:widowControl/>
        <w:numPr>
          <w:ilvl w:val="0"/>
          <w:numId w:val="47"/>
        </w:numPr>
        <w:shd w:val="clear" w:color="auto" w:fill="FFFFFF"/>
        <w:spacing w:before="60" w:after="100" w:afterAutospacing="1"/>
        <w:jc w:val="left"/>
        <w:rPr>
          <w:rFonts w:ascii="宋体" w:eastAsia="宋体" w:hAnsi="宋体" w:cs="Segoe UI"/>
        </w:rPr>
      </w:pPr>
      <w:hyperlink r:id="rId669" w:anchor="food-vegetable" w:history="1">
        <w:r w:rsidR="00401DBB" w:rsidRPr="00613BB9">
          <w:rPr>
            <w:rStyle w:val="a4"/>
            <w:rFonts w:ascii="宋体" w:eastAsia="宋体" w:hAnsi="宋体" w:cs="Segoe UI"/>
            <w:color w:val="auto"/>
          </w:rPr>
          <w:t>Food Vegetable</w:t>
        </w:r>
      </w:hyperlink>
    </w:p>
    <w:p w14:paraId="11B8C403" w14:textId="77777777" w:rsidR="00401DBB" w:rsidRPr="00613BB9" w:rsidRDefault="00717723" w:rsidP="00907565">
      <w:pPr>
        <w:widowControl/>
        <w:numPr>
          <w:ilvl w:val="0"/>
          <w:numId w:val="47"/>
        </w:numPr>
        <w:shd w:val="clear" w:color="auto" w:fill="FFFFFF"/>
        <w:spacing w:before="60" w:after="100" w:afterAutospacing="1"/>
        <w:jc w:val="left"/>
        <w:rPr>
          <w:rFonts w:ascii="宋体" w:eastAsia="宋体" w:hAnsi="宋体" w:cs="Segoe UI"/>
        </w:rPr>
      </w:pPr>
      <w:hyperlink r:id="rId670" w:anchor="food-prepared" w:history="1">
        <w:r w:rsidR="00401DBB" w:rsidRPr="00613BB9">
          <w:rPr>
            <w:rStyle w:val="a4"/>
            <w:rFonts w:ascii="宋体" w:eastAsia="宋体" w:hAnsi="宋体" w:cs="Segoe UI"/>
            <w:color w:val="auto"/>
          </w:rPr>
          <w:t>Food Prepared</w:t>
        </w:r>
      </w:hyperlink>
    </w:p>
    <w:p w14:paraId="7844680D" w14:textId="77777777" w:rsidR="00401DBB" w:rsidRPr="00613BB9" w:rsidRDefault="00717723" w:rsidP="00907565">
      <w:pPr>
        <w:widowControl/>
        <w:numPr>
          <w:ilvl w:val="0"/>
          <w:numId w:val="47"/>
        </w:numPr>
        <w:shd w:val="clear" w:color="auto" w:fill="FFFFFF"/>
        <w:spacing w:before="60" w:after="100" w:afterAutospacing="1"/>
        <w:jc w:val="left"/>
        <w:rPr>
          <w:rFonts w:ascii="宋体" w:eastAsia="宋体" w:hAnsi="宋体" w:cs="Segoe UI"/>
        </w:rPr>
      </w:pPr>
      <w:hyperlink r:id="rId671" w:anchor="food-asian" w:history="1">
        <w:r w:rsidR="00401DBB" w:rsidRPr="00613BB9">
          <w:rPr>
            <w:rStyle w:val="a4"/>
            <w:rFonts w:ascii="宋体" w:eastAsia="宋体" w:hAnsi="宋体" w:cs="Segoe UI"/>
            <w:color w:val="auto"/>
          </w:rPr>
          <w:t>Food Asian</w:t>
        </w:r>
      </w:hyperlink>
    </w:p>
    <w:p w14:paraId="7358A711" w14:textId="77777777" w:rsidR="00401DBB" w:rsidRPr="00613BB9" w:rsidRDefault="00717723" w:rsidP="00907565">
      <w:pPr>
        <w:widowControl/>
        <w:numPr>
          <w:ilvl w:val="0"/>
          <w:numId w:val="47"/>
        </w:numPr>
        <w:shd w:val="clear" w:color="auto" w:fill="FFFFFF"/>
        <w:spacing w:before="60" w:after="100" w:afterAutospacing="1"/>
        <w:jc w:val="left"/>
        <w:rPr>
          <w:rFonts w:ascii="宋体" w:eastAsia="宋体" w:hAnsi="宋体" w:cs="Segoe UI"/>
        </w:rPr>
      </w:pPr>
      <w:hyperlink r:id="rId672" w:anchor="food-marine" w:history="1">
        <w:r w:rsidR="00401DBB" w:rsidRPr="00613BB9">
          <w:rPr>
            <w:rStyle w:val="a4"/>
            <w:rFonts w:ascii="宋体" w:eastAsia="宋体" w:hAnsi="宋体" w:cs="Segoe UI"/>
            <w:color w:val="auto"/>
          </w:rPr>
          <w:t>Food Marine</w:t>
        </w:r>
      </w:hyperlink>
    </w:p>
    <w:p w14:paraId="2B0E2A31" w14:textId="77777777" w:rsidR="00401DBB" w:rsidRPr="00613BB9" w:rsidRDefault="00717723" w:rsidP="00907565">
      <w:pPr>
        <w:widowControl/>
        <w:numPr>
          <w:ilvl w:val="0"/>
          <w:numId w:val="47"/>
        </w:numPr>
        <w:shd w:val="clear" w:color="auto" w:fill="FFFFFF"/>
        <w:spacing w:before="60" w:after="100" w:afterAutospacing="1"/>
        <w:jc w:val="left"/>
        <w:rPr>
          <w:rFonts w:ascii="宋体" w:eastAsia="宋体" w:hAnsi="宋体" w:cs="Segoe UI"/>
        </w:rPr>
      </w:pPr>
      <w:hyperlink r:id="rId673" w:anchor="food-sweet" w:history="1">
        <w:r w:rsidR="00401DBB" w:rsidRPr="00613BB9">
          <w:rPr>
            <w:rStyle w:val="a4"/>
            <w:rFonts w:ascii="宋体" w:eastAsia="宋体" w:hAnsi="宋体" w:cs="Segoe UI"/>
            <w:color w:val="auto"/>
          </w:rPr>
          <w:t>Food Sweet</w:t>
        </w:r>
      </w:hyperlink>
    </w:p>
    <w:p w14:paraId="59756CBF" w14:textId="77777777" w:rsidR="00401DBB" w:rsidRPr="00613BB9" w:rsidRDefault="00717723" w:rsidP="00907565">
      <w:pPr>
        <w:widowControl/>
        <w:numPr>
          <w:ilvl w:val="0"/>
          <w:numId w:val="47"/>
        </w:numPr>
        <w:shd w:val="clear" w:color="auto" w:fill="FFFFFF"/>
        <w:spacing w:before="60" w:after="100" w:afterAutospacing="1"/>
        <w:jc w:val="left"/>
        <w:rPr>
          <w:rFonts w:ascii="宋体" w:eastAsia="宋体" w:hAnsi="宋体" w:cs="Segoe UI"/>
        </w:rPr>
      </w:pPr>
      <w:hyperlink r:id="rId674" w:anchor="drink" w:history="1">
        <w:r w:rsidR="00401DBB" w:rsidRPr="00613BB9">
          <w:rPr>
            <w:rStyle w:val="a4"/>
            <w:rFonts w:ascii="宋体" w:eastAsia="宋体" w:hAnsi="宋体" w:cs="Segoe UI"/>
            <w:color w:val="auto"/>
          </w:rPr>
          <w:t>Drink</w:t>
        </w:r>
      </w:hyperlink>
    </w:p>
    <w:p w14:paraId="08D9B827" w14:textId="77777777" w:rsidR="00401DBB" w:rsidRPr="00613BB9" w:rsidRDefault="00717723" w:rsidP="00907565">
      <w:pPr>
        <w:widowControl/>
        <w:numPr>
          <w:ilvl w:val="0"/>
          <w:numId w:val="47"/>
        </w:numPr>
        <w:shd w:val="clear" w:color="auto" w:fill="FFFFFF"/>
        <w:spacing w:before="60" w:after="100" w:afterAutospacing="1"/>
        <w:jc w:val="left"/>
        <w:rPr>
          <w:rFonts w:ascii="宋体" w:eastAsia="宋体" w:hAnsi="宋体" w:cs="Segoe UI"/>
        </w:rPr>
      </w:pPr>
      <w:hyperlink r:id="rId675" w:anchor="dishware" w:history="1">
        <w:r w:rsidR="00401DBB" w:rsidRPr="00613BB9">
          <w:rPr>
            <w:rStyle w:val="a4"/>
            <w:rFonts w:ascii="宋体" w:eastAsia="宋体" w:hAnsi="宋体" w:cs="Segoe UI"/>
            <w:color w:val="auto"/>
          </w:rPr>
          <w:t>Dishware</w:t>
        </w:r>
      </w:hyperlink>
    </w:p>
    <w:p w14:paraId="237A5EB3" w14:textId="77777777" w:rsidR="00401DBB" w:rsidRPr="00613BB9" w:rsidRDefault="00401DBB" w:rsidP="00401DBB">
      <w:pPr>
        <w:pStyle w:val="4"/>
        <w:rPr>
          <w:rFonts w:ascii="宋体" w:eastAsia="宋体" w:hAnsi="宋体" w:cs="Segoe UI"/>
        </w:rPr>
      </w:pPr>
      <w:bookmarkStart w:id="135" w:name="_Toc46394752"/>
      <w:r w:rsidRPr="00613BB9">
        <w:rPr>
          <w:rFonts w:ascii="宋体" w:eastAsia="宋体" w:hAnsi="宋体" w:cs="Segoe UI"/>
        </w:rPr>
        <w:t>Food Fruit</w:t>
      </w:r>
      <w:bookmarkEnd w:id="135"/>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753"/>
        <w:gridCol w:w="1760"/>
        <w:gridCol w:w="3953"/>
        <w:gridCol w:w="1760"/>
        <w:gridCol w:w="4201"/>
        <w:gridCol w:w="1753"/>
      </w:tblGrid>
      <w:tr w:rsidR="00613BB9" w:rsidRPr="00613BB9" w14:paraId="6D2FB004"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8FCB27"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714DA4"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BC687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FF850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A020F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1C492B" w14:textId="77777777" w:rsidR="00401DBB" w:rsidRPr="00613BB9" w:rsidRDefault="00401DBB" w:rsidP="002C4861">
            <w:pPr>
              <w:spacing w:after="240"/>
              <w:jc w:val="center"/>
              <w:rPr>
                <w:rFonts w:ascii="宋体" w:eastAsia="宋体" w:hAnsi="宋体" w:cs="Segoe UI"/>
                <w:b/>
                <w:bCs/>
              </w:rPr>
            </w:pPr>
          </w:p>
        </w:tc>
      </w:tr>
      <w:tr w:rsidR="00613BB9" w:rsidRPr="00613BB9" w14:paraId="0413784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806889" w14:textId="77777777" w:rsidR="00401DBB" w:rsidRPr="00613BB9" w:rsidRDefault="00717723" w:rsidP="002C4861">
            <w:pPr>
              <w:spacing w:after="240"/>
              <w:jc w:val="left"/>
              <w:rPr>
                <w:rFonts w:ascii="宋体" w:eastAsia="宋体" w:hAnsi="宋体" w:cs="Segoe UI"/>
                <w:sz w:val="24"/>
                <w:szCs w:val="24"/>
              </w:rPr>
            </w:pPr>
            <w:hyperlink r:id="rId67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373CF1"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29B5FB" w14:textId="77777777" w:rsidR="00401DBB" w:rsidRPr="00613BB9" w:rsidRDefault="00401DBB" w:rsidP="002C4861">
            <w:pPr>
              <w:jc w:val="left"/>
              <w:rPr>
                <w:rFonts w:ascii="宋体" w:eastAsia="宋体" w:hAnsi="宋体" w:cs="Segoe UI"/>
              </w:rPr>
            </w:pPr>
            <w:r w:rsidRPr="00613BB9">
              <w:rPr>
                <w:rStyle w:val="HTML1"/>
                <w:sz w:val="20"/>
                <w:szCs w:val="20"/>
              </w:rPr>
              <w:t>:grapes: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371C2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3FBFF6" w14:textId="77777777" w:rsidR="00401DBB" w:rsidRPr="00613BB9" w:rsidRDefault="00401DBB" w:rsidP="002C4861">
            <w:pPr>
              <w:jc w:val="left"/>
              <w:rPr>
                <w:rFonts w:ascii="宋体" w:eastAsia="宋体" w:hAnsi="宋体" w:cs="Segoe UI"/>
              </w:rPr>
            </w:pPr>
            <w:r w:rsidRPr="00613BB9">
              <w:rPr>
                <w:rStyle w:val="HTML1"/>
                <w:sz w:val="20"/>
                <w:szCs w:val="20"/>
              </w:rPr>
              <w:t>:melon: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B41842" w14:textId="77777777" w:rsidR="00401DBB" w:rsidRPr="00613BB9" w:rsidRDefault="00717723" w:rsidP="002C4861">
            <w:pPr>
              <w:rPr>
                <w:rFonts w:ascii="宋体" w:eastAsia="宋体" w:hAnsi="宋体" w:cs="Segoe UI"/>
              </w:rPr>
            </w:pPr>
            <w:hyperlink r:id="rId677" w:anchor="table-of-contents" w:history="1">
              <w:r w:rsidR="00401DBB" w:rsidRPr="00613BB9">
                <w:rPr>
                  <w:rStyle w:val="a4"/>
                  <w:rFonts w:ascii="宋体" w:eastAsia="宋体" w:hAnsi="宋体" w:cs="Segoe UI"/>
                  <w:color w:val="auto"/>
                </w:rPr>
                <w:t>top</w:t>
              </w:r>
            </w:hyperlink>
          </w:p>
        </w:tc>
      </w:tr>
      <w:tr w:rsidR="00613BB9" w:rsidRPr="00613BB9" w14:paraId="2938238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FA8054" w14:textId="77777777" w:rsidR="00401DBB" w:rsidRPr="00613BB9" w:rsidRDefault="00717723" w:rsidP="002C4861">
            <w:pPr>
              <w:rPr>
                <w:rFonts w:ascii="宋体" w:eastAsia="宋体" w:hAnsi="宋体" w:cs="Segoe UI"/>
              </w:rPr>
            </w:pPr>
            <w:hyperlink r:id="rId67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1A015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B32785" w14:textId="77777777" w:rsidR="00401DBB" w:rsidRPr="00613BB9" w:rsidRDefault="00401DBB" w:rsidP="002C4861">
            <w:pPr>
              <w:jc w:val="left"/>
              <w:rPr>
                <w:rFonts w:ascii="宋体" w:eastAsia="宋体" w:hAnsi="宋体" w:cs="Segoe UI"/>
              </w:rPr>
            </w:pPr>
            <w:r w:rsidRPr="00613BB9">
              <w:rPr>
                <w:rStyle w:val="HTML1"/>
                <w:sz w:val="20"/>
                <w:szCs w:val="20"/>
              </w:rPr>
              <w:t>:watermelon: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00183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AEF756" w14:textId="77777777" w:rsidR="00401DBB" w:rsidRPr="00613BB9" w:rsidRDefault="00401DBB" w:rsidP="002C4861">
            <w:pPr>
              <w:jc w:val="left"/>
              <w:rPr>
                <w:rFonts w:ascii="宋体" w:eastAsia="宋体" w:hAnsi="宋体" w:cs="Segoe UI"/>
              </w:rPr>
            </w:pPr>
            <w:r w:rsidRPr="00613BB9">
              <w:rPr>
                <w:rStyle w:val="HTML1"/>
                <w:sz w:val="20"/>
                <w:szCs w:val="20"/>
              </w:rPr>
              <w:t>:mandarin:</w:t>
            </w:r>
            <w:r w:rsidRPr="00613BB9">
              <w:rPr>
                <w:rFonts w:ascii="宋体" w:eastAsia="宋体" w:hAnsi="宋体" w:cs="Segoe UI"/>
              </w:rPr>
              <w:br/>
            </w:r>
            <w:r w:rsidRPr="00613BB9">
              <w:rPr>
                <w:rStyle w:val="HTML1"/>
                <w:sz w:val="20"/>
                <w:szCs w:val="20"/>
              </w:rPr>
              <w:t>:orange:</w:t>
            </w:r>
            <w:r w:rsidRPr="00613BB9">
              <w:rPr>
                <w:rFonts w:ascii="宋体" w:eastAsia="宋体" w:hAnsi="宋体" w:cs="Segoe UI"/>
              </w:rPr>
              <w:br/>
            </w:r>
            <w:r w:rsidRPr="00613BB9">
              <w:rPr>
                <w:rStyle w:val="HTML1"/>
                <w:sz w:val="20"/>
                <w:szCs w:val="20"/>
              </w:rPr>
              <w:t>:tangerine: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37EE7" w14:textId="77777777" w:rsidR="00401DBB" w:rsidRPr="00613BB9" w:rsidRDefault="00717723" w:rsidP="002C4861">
            <w:pPr>
              <w:rPr>
                <w:rFonts w:ascii="宋体" w:eastAsia="宋体" w:hAnsi="宋体" w:cs="Segoe UI"/>
              </w:rPr>
            </w:pPr>
            <w:hyperlink r:id="rId679" w:anchor="table-of-contents" w:history="1">
              <w:r w:rsidR="00401DBB" w:rsidRPr="00613BB9">
                <w:rPr>
                  <w:rStyle w:val="a4"/>
                  <w:rFonts w:ascii="宋体" w:eastAsia="宋体" w:hAnsi="宋体" w:cs="Segoe UI"/>
                  <w:color w:val="auto"/>
                </w:rPr>
                <w:t>top</w:t>
              </w:r>
            </w:hyperlink>
          </w:p>
        </w:tc>
      </w:tr>
      <w:tr w:rsidR="00613BB9" w:rsidRPr="00613BB9" w14:paraId="6A2DB13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B7FA69" w14:textId="77777777" w:rsidR="00401DBB" w:rsidRPr="00613BB9" w:rsidRDefault="00717723" w:rsidP="002C4861">
            <w:pPr>
              <w:rPr>
                <w:rFonts w:ascii="宋体" w:eastAsia="宋体" w:hAnsi="宋体" w:cs="Segoe UI"/>
              </w:rPr>
            </w:pPr>
            <w:hyperlink r:id="rId68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0E7E7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16596D" w14:textId="77777777" w:rsidR="00401DBB" w:rsidRPr="00613BB9" w:rsidRDefault="00401DBB" w:rsidP="002C4861">
            <w:pPr>
              <w:jc w:val="left"/>
              <w:rPr>
                <w:rFonts w:ascii="宋体" w:eastAsia="宋体" w:hAnsi="宋体" w:cs="Segoe UI"/>
              </w:rPr>
            </w:pPr>
            <w:r w:rsidRPr="00613BB9">
              <w:rPr>
                <w:rStyle w:val="HTML1"/>
                <w:sz w:val="20"/>
                <w:szCs w:val="20"/>
              </w:rPr>
              <w:t>:lemon: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7154E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D4205B" w14:textId="77777777" w:rsidR="00401DBB" w:rsidRPr="00613BB9" w:rsidRDefault="00401DBB" w:rsidP="002C4861">
            <w:pPr>
              <w:jc w:val="left"/>
              <w:rPr>
                <w:rFonts w:ascii="宋体" w:eastAsia="宋体" w:hAnsi="宋体" w:cs="Segoe UI"/>
              </w:rPr>
            </w:pPr>
            <w:r w:rsidRPr="00613BB9">
              <w:rPr>
                <w:rStyle w:val="HTML1"/>
                <w:sz w:val="20"/>
                <w:szCs w:val="20"/>
              </w:rPr>
              <w:t>:banana: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E9FA21" w14:textId="77777777" w:rsidR="00401DBB" w:rsidRPr="00613BB9" w:rsidRDefault="00717723" w:rsidP="002C4861">
            <w:pPr>
              <w:rPr>
                <w:rFonts w:ascii="宋体" w:eastAsia="宋体" w:hAnsi="宋体" w:cs="Segoe UI"/>
              </w:rPr>
            </w:pPr>
            <w:hyperlink r:id="rId681" w:anchor="table-of-contents" w:history="1">
              <w:r w:rsidR="00401DBB" w:rsidRPr="00613BB9">
                <w:rPr>
                  <w:rStyle w:val="a4"/>
                  <w:rFonts w:ascii="宋体" w:eastAsia="宋体" w:hAnsi="宋体" w:cs="Segoe UI"/>
                  <w:color w:val="auto"/>
                </w:rPr>
                <w:t>top</w:t>
              </w:r>
            </w:hyperlink>
          </w:p>
        </w:tc>
      </w:tr>
      <w:tr w:rsidR="00613BB9" w:rsidRPr="00613BB9" w14:paraId="723E7EE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F51E30" w14:textId="77777777" w:rsidR="00401DBB" w:rsidRPr="00613BB9" w:rsidRDefault="00717723" w:rsidP="002C4861">
            <w:pPr>
              <w:rPr>
                <w:rFonts w:ascii="宋体" w:eastAsia="宋体" w:hAnsi="宋体" w:cs="Segoe UI"/>
              </w:rPr>
            </w:pPr>
            <w:hyperlink r:id="rId68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941E0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501541" w14:textId="77777777" w:rsidR="00401DBB" w:rsidRPr="00613BB9" w:rsidRDefault="00401DBB" w:rsidP="002C4861">
            <w:pPr>
              <w:jc w:val="left"/>
              <w:rPr>
                <w:rFonts w:ascii="宋体" w:eastAsia="宋体" w:hAnsi="宋体" w:cs="Segoe UI"/>
              </w:rPr>
            </w:pPr>
            <w:r w:rsidRPr="00613BB9">
              <w:rPr>
                <w:rStyle w:val="HTML1"/>
                <w:sz w:val="20"/>
                <w:szCs w:val="20"/>
              </w:rPr>
              <w:t>:pineapple: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4C595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0C730B" w14:textId="77777777" w:rsidR="00401DBB" w:rsidRPr="00613BB9" w:rsidRDefault="00401DBB" w:rsidP="002C4861">
            <w:pPr>
              <w:jc w:val="left"/>
              <w:rPr>
                <w:rFonts w:ascii="宋体" w:eastAsia="宋体" w:hAnsi="宋体" w:cs="Segoe UI"/>
              </w:rPr>
            </w:pPr>
            <w:r w:rsidRPr="00613BB9">
              <w:rPr>
                <w:rStyle w:val="HTML1"/>
                <w:sz w:val="20"/>
                <w:szCs w:val="20"/>
              </w:rPr>
              <w:t>:mango: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A619F5" w14:textId="77777777" w:rsidR="00401DBB" w:rsidRPr="00613BB9" w:rsidRDefault="00717723" w:rsidP="002C4861">
            <w:pPr>
              <w:rPr>
                <w:rFonts w:ascii="宋体" w:eastAsia="宋体" w:hAnsi="宋体" w:cs="Segoe UI"/>
              </w:rPr>
            </w:pPr>
            <w:hyperlink r:id="rId683" w:anchor="table-of-contents" w:history="1">
              <w:r w:rsidR="00401DBB" w:rsidRPr="00613BB9">
                <w:rPr>
                  <w:rStyle w:val="a4"/>
                  <w:rFonts w:ascii="宋体" w:eastAsia="宋体" w:hAnsi="宋体" w:cs="Segoe UI"/>
                  <w:color w:val="auto"/>
                </w:rPr>
                <w:t>top</w:t>
              </w:r>
            </w:hyperlink>
          </w:p>
        </w:tc>
      </w:tr>
      <w:tr w:rsidR="00613BB9" w:rsidRPr="00613BB9" w14:paraId="7CB8A22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967B64" w14:textId="77777777" w:rsidR="00401DBB" w:rsidRPr="00613BB9" w:rsidRDefault="00717723" w:rsidP="002C4861">
            <w:pPr>
              <w:rPr>
                <w:rFonts w:ascii="宋体" w:eastAsia="宋体" w:hAnsi="宋体" w:cs="Segoe UI"/>
              </w:rPr>
            </w:pPr>
            <w:hyperlink r:id="rId68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089CB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702BAF" w14:textId="77777777" w:rsidR="00401DBB" w:rsidRPr="00613BB9" w:rsidRDefault="00401DBB" w:rsidP="002C4861">
            <w:pPr>
              <w:jc w:val="left"/>
              <w:rPr>
                <w:rFonts w:ascii="宋体" w:eastAsia="宋体" w:hAnsi="宋体" w:cs="Segoe UI"/>
              </w:rPr>
            </w:pPr>
            <w:r w:rsidRPr="00613BB9">
              <w:rPr>
                <w:rStyle w:val="HTML1"/>
                <w:sz w:val="20"/>
                <w:szCs w:val="20"/>
              </w:rPr>
              <w:t>:apple: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48BC4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6CCD1C" w14:textId="77777777" w:rsidR="00401DBB" w:rsidRPr="00613BB9" w:rsidRDefault="00401DBB" w:rsidP="002C4861">
            <w:pPr>
              <w:jc w:val="left"/>
              <w:rPr>
                <w:rFonts w:ascii="宋体" w:eastAsia="宋体" w:hAnsi="宋体" w:cs="Segoe UI"/>
              </w:rPr>
            </w:pPr>
            <w:r w:rsidRPr="00613BB9">
              <w:rPr>
                <w:rStyle w:val="HTML1"/>
                <w:sz w:val="20"/>
                <w:szCs w:val="20"/>
              </w:rPr>
              <w:t>:green_apple: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057DD1" w14:textId="77777777" w:rsidR="00401DBB" w:rsidRPr="00613BB9" w:rsidRDefault="00717723" w:rsidP="002C4861">
            <w:pPr>
              <w:rPr>
                <w:rFonts w:ascii="宋体" w:eastAsia="宋体" w:hAnsi="宋体" w:cs="Segoe UI"/>
              </w:rPr>
            </w:pPr>
            <w:hyperlink r:id="rId685" w:anchor="table-of-contents" w:history="1">
              <w:r w:rsidR="00401DBB" w:rsidRPr="00613BB9">
                <w:rPr>
                  <w:rStyle w:val="a4"/>
                  <w:rFonts w:ascii="宋体" w:eastAsia="宋体" w:hAnsi="宋体" w:cs="Segoe UI"/>
                  <w:color w:val="auto"/>
                </w:rPr>
                <w:t>top</w:t>
              </w:r>
            </w:hyperlink>
          </w:p>
        </w:tc>
      </w:tr>
      <w:tr w:rsidR="00613BB9" w:rsidRPr="00613BB9" w14:paraId="155909A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327DBA" w14:textId="77777777" w:rsidR="00401DBB" w:rsidRPr="00613BB9" w:rsidRDefault="00717723" w:rsidP="002C4861">
            <w:pPr>
              <w:rPr>
                <w:rFonts w:ascii="宋体" w:eastAsia="宋体" w:hAnsi="宋体" w:cs="Segoe UI"/>
              </w:rPr>
            </w:pPr>
            <w:hyperlink r:id="rId68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0E194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EC3799" w14:textId="77777777" w:rsidR="00401DBB" w:rsidRPr="00613BB9" w:rsidRDefault="00401DBB" w:rsidP="002C4861">
            <w:pPr>
              <w:jc w:val="left"/>
              <w:rPr>
                <w:rFonts w:ascii="宋体" w:eastAsia="宋体" w:hAnsi="宋体" w:cs="Segoe UI"/>
              </w:rPr>
            </w:pPr>
            <w:r w:rsidRPr="00613BB9">
              <w:rPr>
                <w:rStyle w:val="HTML1"/>
                <w:sz w:val="20"/>
                <w:szCs w:val="20"/>
              </w:rPr>
              <w:t>:pear: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1D9FA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82B6E9" w14:textId="77777777" w:rsidR="00401DBB" w:rsidRPr="00613BB9" w:rsidRDefault="00401DBB" w:rsidP="002C4861">
            <w:pPr>
              <w:jc w:val="left"/>
              <w:rPr>
                <w:rFonts w:ascii="宋体" w:eastAsia="宋体" w:hAnsi="宋体" w:cs="Segoe UI"/>
              </w:rPr>
            </w:pPr>
            <w:r w:rsidRPr="00613BB9">
              <w:rPr>
                <w:rStyle w:val="HTML1"/>
                <w:sz w:val="20"/>
                <w:szCs w:val="20"/>
              </w:rPr>
              <w:t>:peach: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00267" w14:textId="77777777" w:rsidR="00401DBB" w:rsidRPr="00613BB9" w:rsidRDefault="00717723" w:rsidP="002C4861">
            <w:pPr>
              <w:rPr>
                <w:rFonts w:ascii="宋体" w:eastAsia="宋体" w:hAnsi="宋体" w:cs="Segoe UI"/>
              </w:rPr>
            </w:pPr>
            <w:hyperlink r:id="rId687" w:anchor="table-of-contents" w:history="1">
              <w:r w:rsidR="00401DBB" w:rsidRPr="00613BB9">
                <w:rPr>
                  <w:rStyle w:val="a4"/>
                  <w:rFonts w:ascii="宋体" w:eastAsia="宋体" w:hAnsi="宋体" w:cs="Segoe UI"/>
                  <w:color w:val="auto"/>
                </w:rPr>
                <w:t>top</w:t>
              </w:r>
            </w:hyperlink>
          </w:p>
        </w:tc>
      </w:tr>
      <w:tr w:rsidR="00613BB9" w:rsidRPr="00613BB9" w14:paraId="31733A4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D321A9" w14:textId="77777777" w:rsidR="00401DBB" w:rsidRPr="00613BB9" w:rsidRDefault="00717723" w:rsidP="002C4861">
            <w:pPr>
              <w:rPr>
                <w:rFonts w:ascii="宋体" w:eastAsia="宋体" w:hAnsi="宋体" w:cs="Segoe UI"/>
              </w:rPr>
            </w:pPr>
            <w:hyperlink r:id="rId68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BEFE6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327D20" w14:textId="77777777" w:rsidR="00401DBB" w:rsidRPr="00613BB9" w:rsidRDefault="00401DBB" w:rsidP="002C4861">
            <w:pPr>
              <w:jc w:val="left"/>
              <w:rPr>
                <w:rFonts w:ascii="宋体" w:eastAsia="宋体" w:hAnsi="宋体" w:cs="Segoe UI"/>
              </w:rPr>
            </w:pPr>
            <w:r w:rsidRPr="00613BB9">
              <w:rPr>
                <w:rStyle w:val="HTML1"/>
                <w:sz w:val="20"/>
                <w:szCs w:val="20"/>
              </w:rPr>
              <w:t>:cherries: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F707F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F8A828" w14:textId="77777777" w:rsidR="00401DBB" w:rsidRPr="00613BB9" w:rsidRDefault="00401DBB" w:rsidP="002C4861">
            <w:pPr>
              <w:jc w:val="left"/>
              <w:rPr>
                <w:rFonts w:ascii="宋体" w:eastAsia="宋体" w:hAnsi="宋体" w:cs="Segoe UI"/>
              </w:rPr>
            </w:pPr>
            <w:r w:rsidRPr="00613BB9">
              <w:rPr>
                <w:rStyle w:val="HTML1"/>
                <w:sz w:val="20"/>
                <w:szCs w:val="20"/>
              </w:rPr>
              <w:t>:strawberry: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57C6D2" w14:textId="77777777" w:rsidR="00401DBB" w:rsidRPr="00613BB9" w:rsidRDefault="00717723" w:rsidP="002C4861">
            <w:pPr>
              <w:rPr>
                <w:rFonts w:ascii="宋体" w:eastAsia="宋体" w:hAnsi="宋体" w:cs="Segoe UI"/>
              </w:rPr>
            </w:pPr>
            <w:hyperlink r:id="rId689" w:anchor="table-of-contents" w:history="1">
              <w:r w:rsidR="00401DBB" w:rsidRPr="00613BB9">
                <w:rPr>
                  <w:rStyle w:val="a4"/>
                  <w:rFonts w:ascii="宋体" w:eastAsia="宋体" w:hAnsi="宋体" w:cs="Segoe UI"/>
                  <w:color w:val="auto"/>
                </w:rPr>
                <w:t>top</w:t>
              </w:r>
            </w:hyperlink>
          </w:p>
        </w:tc>
      </w:tr>
      <w:tr w:rsidR="00613BB9" w:rsidRPr="00613BB9" w14:paraId="0DCD3E6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FE4C1" w14:textId="77777777" w:rsidR="00401DBB" w:rsidRPr="00613BB9" w:rsidRDefault="00717723" w:rsidP="002C4861">
            <w:pPr>
              <w:rPr>
                <w:rFonts w:ascii="宋体" w:eastAsia="宋体" w:hAnsi="宋体" w:cs="Segoe UI"/>
              </w:rPr>
            </w:pPr>
            <w:hyperlink r:id="rId69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47789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EAD0DC" w14:textId="77777777" w:rsidR="00401DBB" w:rsidRPr="00613BB9" w:rsidRDefault="00401DBB" w:rsidP="002C4861">
            <w:pPr>
              <w:jc w:val="left"/>
              <w:rPr>
                <w:rFonts w:ascii="宋体" w:eastAsia="宋体" w:hAnsi="宋体" w:cs="Segoe UI"/>
              </w:rPr>
            </w:pPr>
            <w:r w:rsidRPr="00613BB9">
              <w:rPr>
                <w:rStyle w:val="HTML1"/>
                <w:sz w:val="20"/>
                <w:szCs w:val="20"/>
              </w:rPr>
              <w:t>:kiwi_fruit: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5B801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4E7323" w14:textId="77777777" w:rsidR="00401DBB" w:rsidRPr="00613BB9" w:rsidRDefault="00401DBB" w:rsidP="002C4861">
            <w:pPr>
              <w:jc w:val="left"/>
              <w:rPr>
                <w:rFonts w:ascii="宋体" w:eastAsia="宋体" w:hAnsi="宋体" w:cs="Segoe UI"/>
              </w:rPr>
            </w:pPr>
            <w:r w:rsidRPr="00613BB9">
              <w:rPr>
                <w:rStyle w:val="HTML1"/>
                <w:sz w:val="20"/>
                <w:szCs w:val="20"/>
              </w:rPr>
              <w:t>:tomato: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A3CBC7" w14:textId="77777777" w:rsidR="00401DBB" w:rsidRPr="00613BB9" w:rsidRDefault="00717723" w:rsidP="002C4861">
            <w:pPr>
              <w:rPr>
                <w:rFonts w:ascii="宋体" w:eastAsia="宋体" w:hAnsi="宋体" w:cs="Segoe UI"/>
              </w:rPr>
            </w:pPr>
            <w:hyperlink r:id="rId691" w:anchor="table-of-contents" w:history="1">
              <w:r w:rsidR="00401DBB" w:rsidRPr="00613BB9">
                <w:rPr>
                  <w:rStyle w:val="a4"/>
                  <w:rFonts w:ascii="宋体" w:eastAsia="宋体" w:hAnsi="宋体" w:cs="Segoe UI"/>
                  <w:color w:val="auto"/>
                </w:rPr>
                <w:t>top</w:t>
              </w:r>
            </w:hyperlink>
          </w:p>
        </w:tc>
      </w:tr>
      <w:tr w:rsidR="00613BB9" w:rsidRPr="00613BB9" w14:paraId="574B321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DFB63C" w14:textId="77777777" w:rsidR="00401DBB" w:rsidRPr="00613BB9" w:rsidRDefault="00717723" w:rsidP="002C4861">
            <w:pPr>
              <w:rPr>
                <w:rFonts w:ascii="宋体" w:eastAsia="宋体" w:hAnsi="宋体" w:cs="Segoe UI"/>
              </w:rPr>
            </w:pPr>
            <w:hyperlink r:id="rId69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5ED3D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F1DA36" w14:textId="77777777" w:rsidR="00401DBB" w:rsidRPr="00613BB9" w:rsidRDefault="00401DBB" w:rsidP="002C4861">
            <w:pPr>
              <w:jc w:val="left"/>
              <w:rPr>
                <w:rFonts w:ascii="宋体" w:eastAsia="宋体" w:hAnsi="宋体" w:cs="Segoe UI"/>
              </w:rPr>
            </w:pPr>
            <w:r w:rsidRPr="00613BB9">
              <w:rPr>
                <w:rStyle w:val="HTML1"/>
                <w:sz w:val="20"/>
                <w:szCs w:val="20"/>
              </w:rPr>
              <w:t>:coconut: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4D342A"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D71457"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34025B" w14:textId="77777777" w:rsidR="00401DBB" w:rsidRPr="00613BB9" w:rsidRDefault="00717723" w:rsidP="002C4861">
            <w:pPr>
              <w:rPr>
                <w:rFonts w:ascii="宋体" w:eastAsia="宋体" w:hAnsi="宋体" w:cs="Segoe UI"/>
                <w:sz w:val="24"/>
                <w:szCs w:val="24"/>
              </w:rPr>
            </w:pPr>
            <w:hyperlink r:id="rId693" w:anchor="table-of-contents" w:history="1">
              <w:r w:rsidR="00401DBB" w:rsidRPr="00613BB9">
                <w:rPr>
                  <w:rStyle w:val="a4"/>
                  <w:rFonts w:ascii="宋体" w:eastAsia="宋体" w:hAnsi="宋体" w:cs="Segoe UI"/>
                  <w:color w:val="auto"/>
                </w:rPr>
                <w:t>top</w:t>
              </w:r>
            </w:hyperlink>
          </w:p>
        </w:tc>
      </w:tr>
    </w:tbl>
    <w:p w14:paraId="7ACDEF80" w14:textId="77777777" w:rsidR="00401DBB" w:rsidRPr="00613BB9" w:rsidRDefault="00401DBB" w:rsidP="00401DBB">
      <w:pPr>
        <w:pStyle w:val="4"/>
        <w:rPr>
          <w:rFonts w:ascii="宋体" w:eastAsia="宋体" w:hAnsi="宋体" w:cs="Segoe UI"/>
        </w:rPr>
      </w:pPr>
      <w:bookmarkStart w:id="136" w:name="_Toc46394753"/>
      <w:r w:rsidRPr="00613BB9">
        <w:rPr>
          <w:rFonts w:ascii="宋体" w:eastAsia="宋体" w:hAnsi="宋体" w:cs="Segoe UI"/>
        </w:rPr>
        <w:t>Food Vegetable</w:t>
      </w:r>
      <w:bookmarkEnd w:id="136"/>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811"/>
        <w:gridCol w:w="1820"/>
        <w:gridCol w:w="3573"/>
        <w:gridCol w:w="1820"/>
        <w:gridCol w:w="4344"/>
        <w:gridCol w:w="1812"/>
      </w:tblGrid>
      <w:tr w:rsidR="00613BB9" w:rsidRPr="00613BB9" w14:paraId="2A410739"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69FC75"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06F132"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5FB2B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585FD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60A20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34BCEF" w14:textId="77777777" w:rsidR="00401DBB" w:rsidRPr="00613BB9" w:rsidRDefault="00401DBB" w:rsidP="002C4861">
            <w:pPr>
              <w:spacing w:after="240"/>
              <w:jc w:val="center"/>
              <w:rPr>
                <w:rFonts w:ascii="宋体" w:eastAsia="宋体" w:hAnsi="宋体" w:cs="Segoe UI"/>
                <w:b/>
                <w:bCs/>
              </w:rPr>
            </w:pPr>
          </w:p>
        </w:tc>
      </w:tr>
      <w:tr w:rsidR="00613BB9" w:rsidRPr="00613BB9" w14:paraId="38EB275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BEECDA" w14:textId="77777777" w:rsidR="00401DBB" w:rsidRPr="00613BB9" w:rsidRDefault="00717723" w:rsidP="002C4861">
            <w:pPr>
              <w:spacing w:after="240"/>
              <w:jc w:val="left"/>
              <w:rPr>
                <w:rFonts w:ascii="宋体" w:eastAsia="宋体" w:hAnsi="宋体" w:cs="Segoe UI"/>
                <w:sz w:val="24"/>
                <w:szCs w:val="24"/>
              </w:rPr>
            </w:pPr>
            <w:hyperlink r:id="rId69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912431"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2619BC" w14:textId="77777777" w:rsidR="00401DBB" w:rsidRPr="00613BB9" w:rsidRDefault="00401DBB" w:rsidP="002C4861">
            <w:pPr>
              <w:jc w:val="left"/>
              <w:rPr>
                <w:rFonts w:ascii="宋体" w:eastAsia="宋体" w:hAnsi="宋体" w:cs="Segoe UI"/>
              </w:rPr>
            </w:pPr>
            <w:r w:rsidRPr="00613BB9">
              <w:rPr>
                <w:rStyle w:val="HTML1"/>
                <w:sz w:val="20"/>
                <w:szCs w:val="20"/>
              </w:rPr>
              <w:t>:avocado: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B6020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78EAB7" w14:textId="77777777" w:rsidR="00401DBB" w:rsidRPr="00613BB9" w:rsidRDefault="00401DBB" w:rsidP="002C4861">
            <w:pPr>
              <w:jc w:val="left"/>
              <w:rPr>
                <w:rFonts w:ascii="宋体" w:eastAsia="宋体" w:hAnsi="宋体" w:cs="Segoe UI"/>
              </w:rPr>
            </w:pPr>
            <w:r w:rsidRPr="00613BB9">
              <w:rPr>
                <w:rStyle w:val="HTML1"/>
                <w:sz w:val="20"/>
                <w:szCs w:val="20"/>
              </w:rPr>
              <w:t>:eggplant: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D120FB" w14:textId="77777777" w:rsidR="00401DBB" w:rsidRPr="00613BB9" w:rsidRDefault="00717723" w:rsidP="002C4861">
            <w:pPr>
              <w:rPr>
                <w:rFonts w:ascii="宋体" w:eastAsia="宋体" w:hAnsi="宋体" w:cs="Segoe UI"/>
              </w:rPr>
            </w:pPr>
            <w:hyperlink r:id="rId695" w:anchor="table-of-contents" w:history="1">
              <w:r w:rsidR="00401DBB" w:rsidRPr="00613BB9">
                <w:rPr>
                  <w:rStyle w:val="a4"/>
                  <w:rFonts w:ascii="宋体" w:eastAsia="宋体" w:hAnsi="宋体" w:cs="Segoe UI"/>
                  <w:color w:val="auto"/>
                </w:rPr>
                <w:t>top</w:t>
              </w:r>
            </w:hyperlink>
          </w:p>
        </w:tc>
      </w:tr>
      <w:tr w:rsidR="00613BB9" w:rsidRPr="00613BB9" w14:paraId="0F8F9BB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51CDAA" w14:textId="77777777" w:rsidR="00401DBB" w:rsidRPr="00613BB9" w:rsidRDefault="00717723" w:rsidP="002C4861">
            <w:pPr>
              <w:rPr>
                <w:rFonts w:ascii="宋体" w:eastAsia="宋体" w:hAnsi="宋体" w:cs="Segoe UI"/>
              </w:rPr>
            </w:pPr>
            <w:hyperlink r:id="rId69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BB30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20A75A" w14:textId="77777777" w:rsidR="00401DBB" w:rsidRPr="00613BB9" w:rsidRDefault="00401DBB" w:rsidP="002C4861">
            <w:pPr>
              <w:jc w:val="left"/>
              <w:rPr>
                <w:rFonts w:ascii="宋体" w:eastAsia="宋体" w:hAnsi="宋体" w:cs="Segoe UI"/>
              </w:rPr>
            </w:pPr>
            <w:r w:rsidRPr="00613BB9">
              <w:rPr>
                <w:rStyle w:val="HTML1"/>
                <w:sz w:val="20"/>
                <w:szCs w:val="20"/>
              </w:rPr>
              <w:t>:potato: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1194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F3ED71" w14:textId="77777777" w:rsidR="00401DBB" w:rsidRPr="00613BB9" w:rsidRDefault="00401DBB" w:rsidP="002C4861">
            <w:pPr>
              <w:jc w:val="left"/>
              <w:rPr>
                <w:rFonts w:ascii="宋体" w:eastAsia="宋体" w:hAnsi="宋体" w:cs="Segoe UI"/>
              </w:rPr>
            </w:pPr>
            <w:r w:rsidRPr="00613BB9">
              <w:rPr>
                <w:rStyle w:val="HTML1"/>
                <w:sz w:val="20"/>
                <w:szCs w:val="20"/>
              </w:rPr>
              <w:t>:carrot: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E905C8" w14:textId="77777777" w:rsidR="00401DBB" w:rsidRPr="00613BB9" w:rsidRDefault="00717723" w:rsidP="002C4861">
            <w:pPr>
              <w:rPr>
                <w:rFonts w:ascii="宋体" w:eastAsia="宋体" w:hAnsi="宋体" w:cs="Segoe UI"/>
              </w:rPr>
            </w:pPr>
            <w:hyperlink r:id="rId697" w:anchor="table-of-contents" w:history="1">
              <w:r w:rsidR="00401DBB" w:rsidRPr="00613BB9">
                <w:rPr>
                  <w:rStyle w:val="a4"/>
                  <w:rFonts w:ascii="宋体" w:eastAsia="宋体" w:hAnsi="宋体" w:cs="Segoe UI"/>
                  <w:color w:val="auto"/>
                </w:rPr>
                <w:t>top</w:t>
              </w:r>
            </w:hyperlink>
          </w:p>
        </w:tc>
      </w:tr>
      <w:tr w:rsidR="00613BB9" w:rsidRPr="00613BB9" w14:paraId="0C4E87D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551E43" w14:textId="77777777" w:rsidR="00401DBB" w:rsidRPr="00613BB9" w:rsidRDefault="00717723" w:rsidP="002C4861">
            <w:pPr>
              <w:rPr>
                <w:rFonts w:ascii="宋体" w:eastAsia="宋体" w:hAnsi="宋体" w:cs="Segoe UI"/>
              </w:rPr>
            </w:pPr>
            <w:hyperlink r:id="rId69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76A9F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630FFE" w14:textId="77777777" w:rsidR="00401DBB" w:rsidRPr="00613BB9" w:rsidRDefault="00401DBB" w:rsidP="002C4861">
            <w:pPr>
              <w:jc w:val="left"/>
              <w:rPr>
                <w:rFonts w:ascii="宋体" w:eastAsia="宋体" w:hAnsi="宋体" w:cs="Segoe UI"/>
              </w:rPr>
            </w:pPr>
            <w:r w:rsidRPr="00613BB9">
              <w:rPr>
                <w:rStyle w:val="HTML1"/>
                <w:sz w:val="20"/>
                <w:szCs w:val="20"/>
              </w:rPr>
              <w:t>:corn: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69640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2E674F" w14:textId="77777777" w:rsidR="00401DBB" w:rsidRPr="00613BB9" w:rsidRDefault="00401DBB" w:rsidP="002C4861">
            <w:pPr>
              <w:jc w:val="left"/>
              <w:rPr>
                <w:rFonts w:ascii="宋体" w:eastAsia="宋体" w:hAnsi="宋体" w:cs="Segoe UI"/>
              </w:rPr>
            </w:pPr>
            <w:r w:rsidRPr="00613BB9">
              <w:rPr>
                <w:rStyle w:val="HTML1"/>
                <w:sz w:val="20"/>
                <w:szCs w:val="20"/>
              </w:rPr>
              <w:t>:hot_pepper: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3E1F97" w14:textId="77777777" w:rsidR="00401DBB" w:rsidRPr="00613BB9" w:rsidRDefault="00717723" w:rsidP="002C4861">
            <w:pPr>
              <w:rPr>
                <w:rFonts w:ascii="宋体" w:eastAsia="宋体" w:hAnsi="宋体" w:cs="Segoe UI"/>
              </w:rPr>
            </w:pPr>
            <w:hyperlink r:id="rId699" w:anchor="table-of-contents" w:history="1">
              <w:r w:rsidR="00401DBB" w:rsidRPr="00613BB9">
                <w:rPr>
                  <w:rStyle w:val="a4"/>
                  <w:rFonts w:ascii="宋体" w:eastAsia="宋体" w:hAnsi="宋体" w:cs="Segoe UI"/>
                  <w:color w:val="auto"/>
                </w:rPr>
                <w:t>top</w:t>
              </w:r>
            </w:hyperlink>
          </w:p>
        </w:tc>
      </w:tr>
      <w:tr w:rsidR="00613BB9" w:rsidRPr="00613BB9" w14:paraId="36354F8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BD6452" w14:textId="77777777" w:rsidR="00401DBB" w:rsidRPr="00613BB9" w:rsidRDefault="00717723" w:rsidP="002C4861">
            <w:pPr>
              <w:rPr>
                <w:rFonts w:ascii="宋体" w:eastAsia="宋体" w:hAnsi="宋体" w:cs="Segoe UI"/>
              </w:rPr>
            </w:pPr>
            <w:hyperlink r:id="rId70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E803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4ABE4B" w14:textId="77777777" w:rsidR="00401DBB" w:rsidRPr="00613BB9" w:rsidRDefault="00401DBB" w:rsidP="002C4861">
            <w:pPr>
              <w:jc w:val="left"/>
              <w:rPr>
                <w:rFonts w:ascii="宋体" w:eastAsia="宋体" w:hAnsi="宋体" w:cs="Segoe UI"/>
              </w:rPr>
            </w:pPr>
            <w:r w:rsidRPr="00613BB9">
              <w:rPr>
                <w:rStyle w:val="HTML1"/>
                <w:sz w:val="20"/>
                <w:szCs w:val="20"/>
              </w:rPr>
              <w:t>:cucumber: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72E8C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5940EF" w14:textId="77777777" w:rsidR="00401DBB" w:rsidRPr="00613BB9" w:rsidRDefault="00401DBB" w:rsidP="002C4861">
            <w:pPr>
              <w:jc w:val="left"/>
              <w:rPr>
                <w:rFonts w:ascii="宋体" w:eastAsia="宋体" w:hAnsi="宋体" w:cs="Segoe UI"/>
              </w:rPr>
            </w:pPr>
            <w:r w:rsidRPr="00613BB9">
              <w:rPr>
                <w:rStyle w:val="HTML1"/>
                <w:sz w:val="20"/>
                <w:szCs w:val="20"/>
              </w:rPr>
              <w:t>:leafy_green: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1CE976" w14:textId="77777777" w:rsidR="00401DBB" w:rsidRPr="00613BB9" w:rsidRDefault="00717723" w:rsidP="002C4861">
            <w:pPr>
              <w:rPr>
                <w:rFonts w:ascii="宋体" w:eastAsia="宋体" w:hAnsi="宋体" w:cs="Segoe UI"/>
              </w:rPr>
            </w:pPr>
            <w:hyperlink r:id="rId701" w:anchor="table-of-contents" w:history="1">
              <w:r w:rsidR="00401DBB" w:rsidRPr="00613BB9">
                <w:rPr>
                  <w:rStyle w:val="a4"/>
                  <w:rFonts w:ascii="宋体" w:eastAsia="宋体" w:hAnsi="宋体" w:cs="Segoe UI"/>
                  <w:color w:val="auto"/>
                </w:rPr>
                <w:t>top</w:t>
              </w:r>
            </w:hyperlink>
          </w:p>
        </w:tc>
      </w:tr>
      <w:tr w:rsidR="00613BB9" w:rsidRPr="00613BB9" w14:paraId="3FAEECE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37B040" w14:textId="77777777" w:rsidR="00401DBB" w:rsidRPr="00613BB9" w:rsidRDefault="00717723" w:rsidP="002C4861">
            <w:pPr>
              <w:rPr>
                <w:rFonts w:ascii="宋体" w:eastAsia="宋体" w:hAnsi="宋体" w:cs="Segoe UI"/>
              </w:rPr>
            </w:pPr>
            <w:hyperlink r:id="rId70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715D6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19A75D" w14:textId="77777777" w:rsidR="00401DBB" w:rsidRPr="00613BB9" w:rsidRDefault="00401DBB" w:rsidP="002C4861">
            <w:pPr>
              <w:jc w:val="left"/>
              <w:rPr>
                <w:rFonts w:ascii="宋体" w:eastAsia="宋体" w:hAnsi="宋体" w:cs="Segoe UI"/>
              </w:rPr>
            </w:pPr>
            <w:r w:rsidRPr="00613BB9">
              <w:rPr>
                <w:rStyle w:val="HTML1"/>
                <w:sz w:val="20"/>
                <w:szCs w:val="20"/>
              </w:rPr>
              <w:t>:broccoli: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367E4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97BF1D" w14:textId="77777777" w:rsidR="00401DBB" w:rsidRPr="00613BB9" w:rsidRDefault="00401DBB" w:rsidP="002C4861">
            <w:pPr>
              <w:jc w:val="left"/>
              <w:rPr>
                <w:rFonts w:ascii="宋体" w:eastAsia="宋体" w:hAnsi="宋体" w:cs="Segoe UI"/>
              </w:rPr>
            </w:pPr>
            <w:r w:rsidRPr="00613BB9">
              <w:rPr>
                <w:rStyle w:val="HTML1"/>
                <w:sz w:val="20"/>
                <w:szCs w:val="20"/>
              </w:rPr>
              <w:t>:garlic: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B9A66" w14:textId="77777777" w:rsidR="00401DBB" w:rsidRPr="00613BB9" w:rsidRDefault="00717723" w:rsidP="002C4861">
            <w:pPr>
              <w:rPr>
                <w:rFonts w:ascii="宋体" w:eastAsia="宋体" w:hAnsi="宋体" w:cs="Segoe UI"/>
              </w:rPr>
            </w:pPr>
            <w:hyperlink r:id="rId703" w:anchor="table-of-contents" w:history="1">
              <w:r w:rsidR="00401DBB" w:rsidRPr="00613BB9">
                <w:rPr>
                  <w:rStyle w:val="a4"/>
                  <w:rFonts w:ascii="宋体" w:eastAsia="宋体" w:hAnsi="宋体" w:cs="Segoe UI"/>
                  <w:color w:val="auto"/>
                </w:rPr>
                <w:t>top</w:t>
              </w:r>
            </w:hyperlink>
          </w:p>
        </w:tc>
      </w:tr>
      <w:tr w:rsidR="00613BB9" w:rsidRPr="00613BB9" w14:paraId="15D3442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26BED" w14:textId="77777777" w:rsidR="00401DBB" w:rsidRPr="00613BB9" w:rsidRDefault="00717723" w:rsidP="002C4861">
            <w:pPr>
              <w:rPr>
                <w:rFonts w:ascii="宋体" w:eastAsia="宋体" w:hAnsi="宋体" w:cs="Segoe UI"/>
              </w:rPr>
            </w:pPr>
            <w:hyperlink r:id="rId70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B3241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7B3FCB" w14:textId="77777777" w:rsidR="00401DBB" w:rsidRPr="00613BB9" w:rsidRDefault="00401DBB" w:rsidP="002C4861">
            <w:pPr>
              <w:jc w:val="left"/>
              <w:rPr>
                <w:rFonts w:ascii="宋体" w:eastAsia="宋体" w:hAnsi="宋体" w:cs="Segoe UI"/>
              </w:rPr>
            </w:pPr>
            <w:r w:rsidRPr="00613BB9">
              <w:rPr>
                <w:rStyle w:val="HTML1"/>
                <w:sz w:val="20"/>
                <w:szCs w:val="20"/>
              </w:rPr>
              <w:t>:onion: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4B419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20E90B" w14:textId="77777777" w:rsidR="00401DBB" w:rsidRPr="00613BB9" w:rsidRDefault="00401DBB" w:rsidP="002C4861">
            <w:pPr>
              <w:jc w:val="left"/>
              <w:rPr>
                <w:rFonts w:ascii="宋体" w:eastAsia="宋体" w:hAnsi="宋体" w:cs="Segoe UI"/>
              </w:rPr>
            </w:pPr>
            <w:r w:rsidRPr="00613BB9">
              <w:rPr>
                <w:rStyle w:val="HTML1"/>
                <w:sz w:val="20"/>
                <w:szCs w:val="20"/>
              </w:rPr>
              <w:t>:mushroom: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993000" w14:textId="77777777" w:rsidR="00401DBB" w:rsidRPr="00613BB9" w:rsidRDefault="00717723" w:rsidP="002C4861">
            <w:pPr>
              <w:rPr>
                <w:rFonts w:ascii="宋体" w:eastAsia="宋体" w:hAnsi="宋体" w:cs="Segoe UI"/>
              </w:rPr>
            </w:pPr>
            <w:hyperlink r:id="rId705" w:anchor="table-of-contents" w:history="1">
              <w:r w:rsidR="00401DBB" w:rsidRPr="00613BB9">
                <w:rPr>
                  <w:rStyle w:val="a4"/>
                  <w:rFonts w:ascii="宋体" w:eastAsia="宋体" w:hAnsi="宋体" w:cs="Segoe UI"/>
                  <w:color w:val="auto"/>
                </w:rPr>
                <w:t>top</w:t>
              </w:r>
            </w:hyperlink>
          </w:p>
        </w:tc>
      </w:tr>
      <w:tr w:rsidR="00613BB9" w:rsidRPr="00613BB9" w14:paraId="69E73EE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EA189B" w14:textId="77777777" w:rsidR="00401DBB" w:rsidRPr="00613BB9" w:rsidRDefault="00717723" w:rsidP="002C4861">
            <w:pPr>
              <w:rPr>
                <w:rFonts w:ascii="宋体" w:eastAsia="宋体" w:hAnsi="宋体" w:cs="Segoe UI"/>
              </w:rPr>
            </w:pPr>
            <w:hyperlink r:id="rId70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BED1F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8AD564" w14:textId="77777777" w:rsidR="00401DBB" w:rsidRPr="00613BB9" w:rsidRDefault="00401DBB" w:rsidP="002C4861">
            <w:pPr>
              <w:jc w:val="left"/>
              <w:rPr>
                <w:rFonts w:ascii="宋体" w:eastAsia="宋体" w:hAnsi="宋体" w:cs="Segoe UI"/>
              </w:rPr>
            </w:pPr>
            <w:r w:rsidRPr="00613BB9">
              <w:rPr>
                <w:rStyle w:val="HTML1"/>
                <w:sz w:val="20"/>
                <w:szCs w:val="20"/>
              </w:rPr>
              <w:t>:peanuts: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29282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F75829" w14:textId="77777777" w:rsidR="00401DBB" w:rsidRPr="00613BB9" w:rsidRDefault="00401DBB" w:rsidP="002C4861">
            <w:pPr>
              <w:jc w:val="left"/>
              <w:rPr>
                <w:rFonts w:ascii="宋体" w:eastAsia="宋体" w:hAnsi="宋体" w:cs="Segoe UI"/>
              </w:rPr>
            </w:pPr>
            <w:r w:rsidRPr="00613BB9">
              <w:rPr>
                <w:rStyle w:val="HTML1"/>
                <w:sz w:val="20"/>
                <w:szCs w:val="20"/>
              </w:rPr>
              <w:t>:chestnut: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FDE281" w14:textId="77777777" w:rsidR="00401DBB" w:rsidRPr="00613BB9" w:rsidRDefault="00717723" w:rsidP="002C4861">
            <w:pPr>
              <w:rPr>
                <w:rFonts w:ascii="宋体" w:eastAsia="宋体" w:hAnsi="宋体" w:cs="Segoe UI"/>
              </w:rPr>
            </w:pPr>
            <w:hyperlink r:id="rId707" w:anchor="table-of-contents" w:history="1">
              <w:r w:rsidR="00401DBB" w:rsidRPr="00613BB9">
                <w:rPr>
                  <w:rStyle w:val="a4"/>
                  <w:rFonts w:ascii="宋体" w:eastAsia="宋体" w:hAnsi="宋体" w:cs="Segoe UI"/>
                  <w:color w:val="auto"/>
                </w:rPr>
                <w:t>top</w:t>
              </w:r>
            </w:hyperlink>
          </w:p>
        </w:tc>
      </w:tr>
    </w:tbl>
    <w:p w14:paraId="67646401" w14:textId="77777777" w:rsidR="00401DBB" w:rsidRPr="00613BB9" w:rsidRDefault="00401DBB" w:rsidP="00401DBB">
      <w:pPr>
        <w:pStyle w:val="4"/>
        <w:rPr>
          <w:rFonts w:ascii="宋体" w:eastAsia="宋体" w:hAnsi="宋体" w:cs="Segoe UI"/>
        </w:rPr>
      </w:pPr>
      <w:bookmarkStart w:id="137" w:name="_Toc46394754"/>
      <w:r w:rsidRPr="00613BB9">
        <w:rPr>
          <w:rFonts w:ascii="宋体" w:eastAsia="宋体" w:hAnsi="宋体" w:cs="Segoe UI"/>
        </w:rPr>
        <w:t>Food Prepared</w:t>
      </w:r>
      <w:bookmarkEnd w:id="137"/>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464"/>
        <w:gridCol w:w="1471"/>
        <w:gridCol w:w="4135"/>
        <w:gridCol w:w="1471"/>
        <w:gridCol w:w="5174"/>
        <w:gridCol w:w="1465"/>
      </w:tblGrid>
      <w:tr w:rsidR="00613BB9" w:rsidRPr="00613BB9" w14:paraId="48E1C61D"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5D5687"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CD3C8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98E05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E236E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610D9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53333F" w14:textId="77777777" w:rsidR="00401DBB" w:rsidRPr="00613BB9" w:rsidRDefault="00401DBB" w:rsidP="002C4861">
            <w:pPr>
              <w:spacing w:after="240"/>
              <w:jc w:val="center"/>
              <w:rPr>
                <w:rFonts w:ascii="宋体" w:eastAsia="宋体" w:hAnsi="宋体" w:cs="Segoe UI"/>
                <w:b/>
                <w:bCs/>
              </w:rPr>
            </w:pPr>
          </w:p>
        </w:tc>
      </w:tr>
      <w:tr w:rsidR="00613BB9" w:rsidRPr="00613BB9" w14:paraId="38B3F47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7A124A" w14:textId="77777777" w:rsidR="00401DBB" w:rsidRPr="00613BB9" w:rsidRDefault="00717723" w:rsidP="002C4861">
            <w:pPr>
              <w:spacing w:after="240"/>
              <w:jc w:val="left"/>
              <w:rPr>
                <w:rFonts w:ascii="宋体" w:eastAsia="宋体" w:hAnsi="宋体" w:cs="Segoe UI"/>
                <w:sz w:val="24"/>
                <w:szCs w:val="24"/>
              </w:rPr>
            </w:pPr>
            <w:hyperlink r:id="rId70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1C6CDD"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8914CE" w14:textId="77777777" w:rsidR="00401DBB" w:rsidRPr="00613BB9" w:rsidRDefault="00401DBB" w:rsidP="002C4861">
            <w:pPr>
              <w:jc w:val="left"/>
              <w:rPr>
                <w:rFonts w:ascii="宋体" w:eastAsia="宋体" w:hAnsi="宋体" w:cs="Segoe UI"/>
              </w:rPr>
            </w:pPr>
            <w:r w:rsidRPr="00613BB9">
              <w:rPr>
                <w:rStyle w:val="HTML1"/>
                <w:sz w:val="20"/>
                <w:szCs w:val="20"/>
              </w:rPr>
              <w:t>:bread: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EFF75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F133B4" w14:textId="77777777" w:rsidR="00401DBB" w:rsidRPr="00613BB9" w:rsidRDefault="00401DBB" w:rsidP="002C4861">
            <w:pPr>
              <w:jc w:val="left"/>
              <w:rPr>
                <w:rFonts w:ascii="宋体" w:eastAsia="宋体" w:hAnsi="宋体" w:cs="Segoe UI"/>
              </w:rPr>
            </w:pPr>
            <w:r w:rsidRPr="00613BB9">
              <w:rPr>
                <w:rStyle w:val="HTML1"/>
                <w:sz w:val="20"/>
                <w:szCs w:val="20"/>
              </w:rPr>
              <w:t>:croissant: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594B8B" w14:textId="77777777" w:rsidR="00401DBB" w:rsidRPr="00613BB9" w:rsidRDefault="00717723" w:rsidP="002C4861">
            <w:pPr>
              <w:rPr>
                <w:rFonts w:ascii="宋体" w:eastAsia="宋体" w:hAnsi="宋体" w:cs="Segoe UI"/>
              </w:rPr>
            </w:pPr>
            <w:hyperlink r:id="rId709" w:anchor="table-of-contents" w:history="1">
              <w:r w:rsidR="00401DBB" w:rsidRPr="00613BB9">
                <w:rPr>
                  <w:rStyle w:val="a4"/>
                  <w:rFonts w:ascii="宋体" w:eastAsia="宋体" w:hAnsi="宋体" w:cs="Segoe UI"/>
                  <w:color w:val="auto"/>
                </w:rPr>
                <w:t>top</w:t>
              </w:r>
            </w:hyperlink>
          </w:p>
        </w:tc>
      </w:tr>
      <w:tr w:rsidR="00613BB9" w:rsidRPr="00613BB9" w14:paraId="48EADB7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B5E1C7" w14:textId="77777777" w:rsidR="00401DBB" w:rsidRPr="00613BB9" w:rsidRDefault="00717723" w:rsidP="002C4861">
            <w:pPr>
              <w:rPr>
                <w:rFonts w:ascii="宋体" w:eastAsia="宋体" w:hAnsi="宋体" w:cs="Segoe UI"/>
              </w:rPr>
            </w:pPr>
            <w:hyperlink r:id="rId71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A36EC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DCA553" w14:textId="77777777" w:rsidR="00401DBB" w:rsidRPr="00613BB9" w:rsidRDefault="00401DBB" w:rsidP="002C4861">
            <w:pPr>
              <w:jc w:val="left"/>
              <w:rPr>
                <w:rFonts w:ascii="宋体" w:eastAsia="宋体" w:hAnsi="宋体" w:cs="Segoe UI"/>
              </w:rPr>
            </w:pPr>
            <w:r w:rsidRPr="00613BB9">
              <w:rPr>
                <w:rStyle w:val="HTML1"/>
                <w:sz w:val="20"/>
                <w:szCs w:val="20"/>
              </w:rPr>
              <w:t>:baguette_bread: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BF385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E2587A" w14:textId="77777777" w:rsidR="00401DBB" w:rsidRPr="00613BB9" w:rsidRDefault="00401DBB" w:rsidP="002C4861">
            <w:pPr>
              <w:jc w:val="left"/>
              <w:rPr>
                <w:rFonts w:ascii="宋体" w:eastAsia="宋体" w:hAnsi="宋体" w:cs="Segoe UI"/>
              </w:rPr>
            </w:pPr>
            <w:r w:rsidRPr="00613BB9">
              <w:rPr>
                <w:rStyle w:val="HTML1"/>
                <w:sz w:val="20"/>
                <w:szCs w:val="20"/>
              </w:rPr>
              <w:t>:pretzel: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68EA21" w14:textId="77777777" w:rsidR="00401DBB" w:rsidRPr="00613BB9" w:rsidRDefault="00717723" w:rsidP="002C4861">
            <w:pPr>
              <w:rPr>
                <w:rFonts w:ascii="宋体" w:eastAsia="宋体" w:hAnsi="宋体" w:cs="Segoe UI"/>
              </w:rPr>
            </w:pPr>
            <w:hyperlink r:id="rId711" w:anchor="table-of-contents" w:history="1">
              <w:r w:rsidR="00401DBB" w:rsidRPr="00613BB9">
                <w:rPr>
                  <w:rStyle w:val="a4"/>
                  <w:rFonts w:ascii="宋体" w:eastAsia="宋体" w:hAnsi="宋体" w:cs="Segoe UI"/>
                  <w:color w:val="auto"/>
                </w:rPr>
                <w:t>top</w:t>
              </w:r>
            </w:hyperlink>
          </w:p>
        </w:tc>
      </w:tr>
      <w:tr w:rsidR="00613BB9" w:rsidRPr="00613BB9" w14:paraId="00F12BF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F23839" w14:textId="77777777" w:rsidR="00401DBB" w:rsidRPr="00613BB9" w:rsidRDefault="00717723" w:rsidP="002C4861">
            <w:pPr>
              <w:rPr>
                <w:rFonts w:ascii="宋体" w:eastAsia="宋体" w:hAnsi="宋体" w:cs="Segoe UI"/>
              </w:rPr>
            </w:pPr>
            <w:hyperlink r:id="rId71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63D44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D44F8A" w14:textId="77777777" w:rsidR="00401DBB" w:rsidRPr="00613BB9" w:rsidRDefault="00401DBB" w:rsidP="002C4861">
            <w:pPr>
              <w:jc w:val="left"/>
              <w:rPr>
                <w:rFonts w:ascii="宋体" w:eastAsia="宋体" w:hAnsi="宋体" w:cs="Segoe UI"/>
              </w:rPr>
            </w:pPr>
            <w:r w:rsidRPr="00613BB9">
              <w:rPr>
                <w:rStyle w:val="HTML1"/>
                <w:sz w:val="20"/>
                <w:szCs w:val="20"/>
              </w:rPr>
              <w:t>:bagel: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FC122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509A9E" w14:textId="77777777" w:rsidR="00401DBB" w:rsidRPr="00613BB9" w:rsidRDefault="00401DBB" w:rsidP="002C4861">
            <w:pPr>
              <w:jc w:val="left"/>
              <w:rPr>
                <w:rFonts w:ascii="宋体" w:eastAsia="宋体" w:hAnsi="宋体" w:cs="Segoe UI"/>
              </w:rPr>
            </w:pPr>
            <w:r w:rsidRPr="00613BB9">
              <w:rPr>
                <w:rStyle w:val="HTML1"/>
                <w:sz w:val="20"/>
                <w:szCs w:val="20"/>
              </w:rPr>
              <w:t>:pancakes: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4840F8" w14:textId="77777777" w:rsidR="00401DBB" w:rsidRPr="00613BB9" w:rsidRDefault="00717723" w:rsidP="002C4861">
            <w:pPr>
              <w:rPr>
                <w:rFonts w:ascii="宋体" w:eastAsia="宋体" w:hAnsi="宋体" w:cs="Segoe UI"/>
              </w:rPr>
            </w:pPr>
            <w:hyperlink r:id="rId713" w:anchor="table-of-contents" w:history="1">
              <w:r w:rsidR="00401DBB" w:rsidRPr="00613BB9">
                <w:rPr>
                  <w:rStyle w:val="a4"/>
                  <w:rFonts w:ascii="宋体" w:eastAsia="宋体" w:hAnsi="宋体" w:cs="Segoe UI"/>
                  <w:color w:val="auto"/>
                </w:rPr>
                <w:t>top</w:t>
              </w:r>
            </w:hyperlink>
          </w:p>
        </w:tc>
      </w:tr>
      <w:tr w:rsidR="00613BB9" w:rsidRPr="00613BB9" w14:paraId="42BA111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3022E1" w14:textId="77777777" w:rsidR="00401DBB" w:rsidRPr="00613BB9" w:rsidRDefault="00717723" w:rsidP="002C4861">
            <w:pPr>
              <w:rPr>
                <w:rFonts w:ascii="宋体" w:eastAsia="宋体" w:hAnsi="宋体" w:cs="Segoe UI"/>
              </w:rPr>
            </w:pPr>
            <w:hyperlink r:id="rId71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6F98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8F11D8" w14:textId="77777777" w:rsidR="00401DBB" w:rsidRPr="00613BB9" w:rsidRDefault="00401DBB" w:rsidP="002C4861">
            <w:pPr>
              <w:jc w:val="left"/>
              <w:rPr>
                <w:rFonts w:ascii="宋体" w:eastAsia="宋体" w:hAnsi="宋体" w:cs="Segoe UI"/>
              </w:rPr>
            </w:pPr>
            <w:r w:rsidRPr="00613BB9">
              <w:rPr>
                <w:rStyle w:val="HTML1"/>
                <w:sz w:val="20"/>
                <w:szCs w:val="20"/>
              </w:rPr>
              <w:t>:waffle: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AC83F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4F047A" w14:textId="77777777" w:rsidR="00401DBB" w:rsidRPr="00613BB9" w:rsidRDefault="00401DBB" w:rsidP="002C4861">
            <w:pPr>
              <w:jc w:val="left"/>
              <w:rPr>
                <w:rFonts w:ascii="宋体" w:eastAsia="宋体" w:hAnsi="宋体" w:cs="Segoe UI"/>
              </w:rPr>
            </w:pPr>
            <w:r w:rsidRPr="00613BB9">
              <w:rPr>
                <w:rStyle w:val="HTML1"/>
                <w:sz w:val="20"/>
                <w:szCs w:val="20"/>
              </w:rPr>
              <w:t>:cheese: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6B982F" w14:textId="77777777" w:rsidR="00401DBB" w:rsidRPr="00613BB9" w:rsidRDefault="00717723" w:rsidP="002C4861">
            <w:pPr>
              <w:rPr>
                <w:rFonts w:ascii="宋体" w:eastAsia="宋体" w:hAnsi="宋体" w:cs="Segoe UI"/>
              </w:rPr>
            </w:pPr>
            <w:hyperlink r:id="rId715" w:anchor="table-of-contents" w:history="1">
              <w:r w:rsidR="00401DBB" w:rsidRPr="00613BB9">
                <w:rPr>
                  <w:rStyle w:val="a4"/>
                  <w:rFonts w:ascii="宋体" w:eastAsia="宋体" w:hAnsi="宋体" w:cs="Segoe UI"/>
                  <w:color w:val="auto"/>
                </w:rPr>
                <w:t>top</w:t>
              </w:r>
            </w:hyperlink>
          </w:p>
        </w:tc>
      </w:tr>
      <w:tr w:rsidR="00613BB9" w:rsidRPr="00613BB9" w14:paraId="6414E01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2DE31C" w14:textId="77777777" w:rsidR="00401DBB" w:rsidRPr="00613BB9" w:rsidRDefault="00717723" w:rsidP="002C4861">
            <w:pPr>
              <w:rPr>
                <w:rFonts w:ascii="宋体" w:eastAsia="宋体" w:hAnsi="宋体" w:cs="Segoe UI"/>
              </w:rPr>
            </w:pPr>
            <w:hyperlink r:id="rId71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6EA7E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2B1C35" w14:textId="77777777" w:rsidR="00401DBB" w:rsidRPr="00613BB9" w:rsidRDefault="00401DBB" w:rsidP="002C4861">
            <w:pPr>
              <w:jc w:val="left"/>
              <w:rPr>
                <w:rFonts w:ascii="宋体" w:eastAsia="宋体" w:hAnsi="宋体" w:cs="Segoe UI"/>
              </w:rPr>
            </w:pPr>
            <w:r w:rsidRPr="00613BB9">
              <w:rPr>
                <w:rStyle w:val="HTML1"/>
                <w:sz w:val="20"/>
                <w:szCs w:val="20"/>
              </w:rPr>
              <w:t>:meat_on_bone: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E6034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19B050" w14:textId="77777777" w:rsidR="00401DBB" w:rsidRPr="00613BB9" w:rsidRDefault="00401DBB" w:rsidP="002C4861">
            <w:pPr>
              <w:jc w:val="left"/>
              <w:rPr>
                <w:rFonts w:ascii="宋体" w:eastAsia="宋体" w:hAnsi="宋体" w:cs="Segoe UI"/>
              </w:rPr>
            </w:pPr>
            <w:r w:rsidRPr="00613BB9">
              <w:rPr>
                <w:rStyle w:val="HTML1"/>
                <w:sz w:val="20"/>
                <w:szCs w:val="20"/>
              </w:rPr>
              <w:t>:poultry_leg: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8DB2E5" w14:textId="77777777" w:rsidR="00401DBB" w:rsidRPr="00613BB9" w:rsidRDefault="00717723" w:rsidP="002C4861">
            <w:pPr>
              <w:rPr>
                <w:rFonts w:ascii="宋体" w:eastAsia="宋体" w:hAnsi="宋体" w:cs="Segoe UI"/>
              </w:rPr>
            </w:pPr>
            <w:hyperlink r:id="rId717" w:anchor="table-of-contents" w:history="1">
              <w:r w:rsidR="00401DBB" w:rsidRPr="00613BB9">
                <w:rPr>
                  <w:rStyle w:val="a4"/>
                  <w:rFonts w:ascii="宋体" w:eastAsia="宋体" w:hAnsi="宋体" w:cs="Segoe UI"/>
                  <w:color w:val="auto"/>
                </w:rPr>
                <w:t>top</w:t>
              </w:r>
            </w:hyperlink>
          </w:p>
        </w:tc>
      </w:tr>
      <w:tr w:rsidR="00613BB9" w:rsidRPr="00613BB9" w14:paraId="298AB7B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E6D284" w14:textId="77777777" w:rsidR="00401DBB" w:rsidRPr="00613BB9" w:rsidRDefault="00717723" w:rsidP="002C4861">
            <w:pPr>
              <w:rPr>
                <w:rFonts w:ascii="宋体" w:eastAsia="宋体" w:hAnsi="宋体" w:cs="Segoe UI"/>
              </w:rPr>
            </w:pPr>
            <w:hyperlink r:id="rId71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26CFD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006CA8" w14:textId="77777777" w:rsidR="00401DBB" w:rsidRPr="00613BB9" w:rsidRDefault="00401DBB" w:rsidP="002C4861">
            <w:pPr>
              <w:jc w:val="left"/>
              <w:rPr>
                <w:rFonts w:ascii="宋体" w:eastAsia="宋体" w:hAnsi="宋体" w:cs="Segoe UI"/>
              </w:rPr>
            </w:pPr>
            <w:r w:rsidRPr="00613BB9">
              <w:rPr>
                <w:rStyle w:val="HTML1"/>
                <w:sz w:val="20"/>
                <w:szCs w:val="20"/>
              </w:rPr>
              <w:t>:cut_of_meat: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55450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4692F0" w14:textId="77777777" w:rsidR="00401DBB" w:rsidRPr="00613BB9" w:rsidRDefault="00401DBB" w:rsidP="002C4861">
            <w:pPr>
              <w:jc w:val="left"/>
              <w:rPr>
                <w:rFonts w:ascii="宋体" w:eastAsia="宋体" w:hAnsi="宋体" w:cs="Segoe UI"/>
              </w:rPr>
            </w:pPr>
            <w:r w:rsidRPr="00613BB9">
              <w:rPr>
                <w:rStyle w:val="HTML1"/>
                <w:sz w:val="20"/>
                <w:szCs w:val="20"/>
              </w:rPr>
              <w:t>:bacon: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7FAFDE" w14:textId="77777777" w:rsidR="00401DBB" w:rsidRPr="00613BB9" w:rsidRDefault="00717723" w:rsidP="002C4861">
            <w:pPr>
              <w:rPr>
                <w:rFonts w:ascii="宋体" w:eastAsia="宋体" w:hAnsi="宋体" w:cs="Segoe UI"/>
              </w:rPr>
            </w:pPr>
            <w:hyperlink r:id="rId719" w:anchor="table-of-contents" w:history="1">
              <w:r w:rsidR="00401DBB" w:rsidRPr="00613BB9">
                <w:rPr>
                  <w:rStyle w:val="a4"/>
                  <w:rFonts w:ascii="宋体" w:eastAsia="宋体" w:hAnsi="宋体" w:cs="Segoe UI"/>
                  <w:color w:val="auto"/>
                </w:rPr>
                <w:t>top</w:t>
              </w:r>
            </w:hyperlink>
          </w:p>
        </w:tc>
      </w:tr>
      <w:tr w:rsidR="00613BB9" w:rsidRPr="00613BB9" w14:paraId="2BF7B07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B66F59" w14:textId="77777777" w:rsidR="00401DBB" w:rsidRPr="00613BB9" w:rsidRDefault="00717723" w:rsidP="002C4861">
            <w:pPr>
              <w:rPr>
                <w:rFonts w:ascii="宋体" w:eastAsia="宋体" w:hAnsi="宋体" w:cs="Segoe UI"/>
              </w:rPr>
            </w:pPr>
            <w:hyperlink r:id="rId72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DA85F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515BDF" w14:textId="77777777" w:rsidR="00401DBB" w:rsidRPr="00613BB9" w:rsidRDefault="00401DBB" w:rsidP="002C4861">
            <w:pPr>
              <w:jc w:val="left"/>
              <w:rPr>
                <w:rFonts w:ascii="宋体" w:eastAsia="宋体" w:hAnsi="宋体" w:cs="Segoe UI"/>
              </w:rPr>
            </w:pPr>
            <w:r w:rsidRPr="00613BB9">
              <w:rPr>
                <w:rStyle w:val="HTML1"/>
                <w:sz w:val="20"/>
                <w:szCs w:val="20"/>
              </w:rPr>
              <w:t>:hamburger: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3E547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3AA2D6" w14:textId="77777777" w:rsidR="00401DBB" w:rsidRPr="00613BB9" w:rsidRDefault="00401DBB" w:rsidP="002C4861">
            <w:pPr>
              <w:jc w:val="left"/>
              <w:rPr>
                <w:rFonts w:ascii="宋体" w:eastAsia="宋体" w:hAnsi="宋体" w:cs="Segoe UI"/>
              </w:rPr>
            </w:pPr>
            <w:r w:rsidRPr="00613BB9">
              <w:rPr>
                <w:rStyle w:val="HTML1"/>
                <w:sz w:val="20"/>
                <w:szCs w:val="20"/>
              </w:rPr>
              <w:t>:fries: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85A42B" w14:textId="77777777" w:rsidR="00401DBB" w:rsidRPr="00613BB9" w:rsidRDefault="00717723" w:rsidP="002C4861">
            <w:pPr>
              <w:rPr>
                <w:rFonts w:ascii="宋体" w:eastAsia="宋体" w:hAnsi="宋体" w:cs="Segoe UI"/>
              </w:rPr>
            </w:pPr>
            <w:hyperlink r:id="rId721" w:anchor="table-of-contents" w:history="1">
              <w:r w:rsidR="00401DBB" w:rsidRPr="00613BB9">
                <w:rPr>
                  <w:rStyle w:val="a4"/>
                  <w:rFonts w:ascii="宋体" w:eastAsia="宋体" w:hAnsi="宋体" w:cs="Segoe UI"/>
                  <w:color w:val="auto"/>
                </w:rPr>
                <w:t>top</w:t>
              </w:r>
            </w:hyperlink>
          </w:p>
        </w:tc>
      </w:tr>
      <w:tr w:rsidR="00613BB9" w:rsidRPr="00613BB9" w14:paraId="3CD6654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3A34A0" w14:textId="77777777" w:rsidR="00401DBB" w:rsidRPr="00613BB9" w:rsidRDefault="00717723" w:rsidP="002C4861">
            <w:pPr>
              <w:rPr>
                <w:rFonts w:ascii="宋体" w:eastAsia="宋体" w:hAnsi="宋体" w:cs="Segoe UI"/>
              </w:rPr>
            </w:pPr>
            <w:hyperlink r:id="rId72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01C5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259C4" w14:textId="77777777" w:rsidR="00401DBB" w:rsidRPr="00613BB9" w:rsidRDefault="00401DBB" w:rsidP="002C4861">
            <w:pPr>
              <w:jc w:val="left"/>
              <w:rPr>
                <w:rFonts w:ascii="宋体" w:eastAsia="宋体" w:hAnsi="宋体" w:cs="Segoe UI"/>
              </w:rPr>
            </w:pPr>
            <w:r w:rsidRPr="00613BB9">
              <w:rPr>
                <w:rStyle w:val="HTML1"/>
                <w:sz w:val="20"/>
                <w:szCs w:val="20"/>
              </w:rPr>
              <w:t>:pizza: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6ABBA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E9EE9" w14:textId="77777777" w:rsidR="00401DBB" w:rsidRPr="00613BB9" w:rsidRDefault="00401DBB" w:rsidP="002C4861">
            <w:pPr>
              <w:jc w:val="left"/>
              <w:rPr>
                <w:rFonts w:ascii="宋体" w:eastAsia="宋体" w:hAnsi="宋体" w:cs="Segoe UI"/>
              </w:rPr>
            </w:pPr>
            <w:r w:rsidRPr="00613BB9">
              <w:rPr>
                <w:rStyle w:val="HTML1"/>
                <w:sz w:val="20"/>
                <w:szCs w:val="20"/>
              </w:rPr>
              <w:t>:hotdog: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1319EE" w14:textId="77777777" w:rsidR="00401DBB" w:rsidRPr="00613BB9" w:rsidRDefault="00717723" w:rsidP="002C4861">
            <w:pPr>
              <w:rPr>
                <w:rFonts w:ascii="宋体" w:eastAsia="宋体" w:hAnsi="宋体" w:cs="Segoe UI"/>
              </w:rPr>
            </w:pPr>
            <w:hyperlink r:id="rId723" w:anchor="table-of-contents" w:history="1">
              <w:r w:rsidR="00401DBB" w:rsidRPr="00613BB9">
                <w:rPr>
                  <w:rStyle w:val="a4"/>
                  <w:rFonts w:ascii="宋体" w:eastAsia="宋体" w:hAnsi="宋体" w:cs="Segoe UI"/>
                  <w:color w:val="auto"/>
                </w:rPr>
                <w:t>top</w:t>
              </w:r>
            </w:hyperlink>
          </w:p>
        </w:tc>
      </w:tr>
      <w:tr w:rsidR="00613BB9" w:rsidRPr="00613BB9" w14:paraId="16735B7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F90A67" w14:textId="77777777" w:rsidR="00401DBB" w:rsidRPr="00613BB9" w:rsidRDefault="00717723" w:rsidP="002C4861">
            <w:pPr>
              <w:rPr>
                <w:rFonts w:ascii="宋体" w:eastAsia="宋体" w:hAnsi="宋体" w:cs="Segoe UI"/>
              </w:rPr>
            </w:pPr>
            <w:hyperlink r:id="rId72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10B33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B7F563" w14:textId="77777777" w:rsidR="00401DBB" w:rsidRPr="00613BB9" w:rsidRDefault="00401DBB" w:rsidP="002C4861">
            <w:pPr>
              <w:jc w:val="left"/>
              <w:rPr>
                <w:rFonts w:ascii="宋体" w:eastAsia="宋体" w:hAnsi="宋体" w:cs="Segoe UI"/>
              </w:rPr>
            </w:pPr>
            <w:r w:rsidRPr="00613BB9">
              <w:rPr>
                <w:rStyle w:val="HTML1"/>
                <w:sz w:val="20"/>
                <w:szCs w:val="20"/>
              </w:rPr>
              <w:t>:sandwich: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4D97A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BECBF6" w14:textId="77777777" w:rsidR="00401DBB" w:rsidRPr="00613BB9" w:rsidRDefault="00401DBB" w:rsidP="002C4861">
            <w:pPr>
              <w:jc w:val="left"/>
              <w:rPr>
                <w:rFonts w:ascii="宋体" w:eastAsia="宋体" w:hAnsi="宋体" w:cs="Segoe UI"/>
              </w:rPr>
            </w:pPr>
            <w:r w:rsidRPr="00613BB9">
              <w:rPr>
                <w:rStyle w:val="HTML1"/>
                <w:sz w:val="20"/>
                <w:szCs w:val="20"/>
              </w:rPr>
              <w:t>:taco: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A3795B" w14:textId="77777777" w:rsidR="00401DBB" w:rsidRPr="00613BB9" w:rsidRDefault="00717723" w:rsidP="002C4861">
            <w:pPr>
              <w:rPr>
                <w:rFonts w:ascii="宋体" w:eastAsia="宋体" w:hAnsi="宋体" w:cs="Segoe UI"/>
              </w:rPr>
            </w:pPr>
            <w:hyperlink r:id="rId725" w:anchor="table-of-contents" w:history="1">
              <w:r w:rsidR="00401DBB" w:rsidRPr="00613BB9">
                <w:rPr>
                  <w:rStyle w:val="a4"/>
                  <w:rFonts w:ascii="宋体" w:eastAsia="宋体" w:hAnsi="宋体" w:cs="Segoe UI"/>
                  <w:color w:val="auto"/>
                </w:rPr>
                <w:t>top</w:t>
              </w:r>
            </w:hyperlink>
          </w:p>
        </w:tc>
      </w:tr>
      <w:tr w:rsidR="00613BB9" w:rsidRPr="00613BB9" w14:paraId="6F3F874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89DCE5" w14:textId="77777777" w:rsidR="00401DBB" w:rsidRPr="00613BB9" w:rsidRDefault="00717723" w:rsidP="002C4861">
            <w:pPr>
              <w:rPr>
                <w:rFonts w:ascii="宋体" w:eastAsia="宋体" w:hAnsi="宋体" w:cs="Segoe UI"/>
              </w:rPr>
            </w:pPr>
            <w:hyperlink r:id="rId72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EC1B2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DA7877" w14:textId="77777777" w:rsidR="00401DBB" w:rsidRPr="00613BB9" w:rsidRDefault="00401DBB" w:rsidP="002C4861">
            <w:pPr>
              <w:jc w:val="left"/>
              <w:rPr>
                <w:rFonts w:ascii="宋体" w:eastAsia="宋体" w:hAnsi="宋体" w:cs="Segoe UI"/>
              </w:rPr>
            </w:pPr>
            <w:r w:rsidRPr="00613BB9">
              <w:rPr>
                <w:rStyle w:val="HTML1"/>
                <w:sz w:val="20"/>
                <w:szCs w:val="20"/>
              </w:rPr>
              <w:t>:burrito: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4C4A2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C529E9" w14:textId="77777777" w:rsidR="00401DBB" w:rsidRPr="00613BB9" w:rsidRDefault="00401DBB" w:rsidP="002C4861">
            <w:pPr>
              <w:jc w:val="left"/>
              <w:rPr>
                <w:rFonts w:ascii="宋体" w:eastAsia="宋体" w:hAnsi="宋体" w:cs="Segoe UI"/>
              </w:rPr>
            </w:pPr>
            <w:r w:rsidRPr="00613BB9">
              <w:rPr>
                <w:rStyle w:val="HTML1"/>
                <w:sz w:val="20"/>
                <w:szCs w:val="20"/>
              </w:rPr>
              <w:t>:stuffed_flatbread: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E59986" w14:textId="77777777" w:rsidR="00401DBB" w:rsidRPr="00613BB9" w:rsidRDefault="00717723" w:rsidP="002C4861">
            <w:pPr>
              <w:rPr>
                <w:rFonts w:ascii="宋体" w:eastAsia="宋体" w:hAnsi="宋体" w:cs="Segoe UI"/>
              </w:rPr>
            </w:pPr>
            <w:hyperlink r:id="rId727" w:anchor="table-of-contents" w:history="1">
              <w:r w:rsidR="00401DBB" w:rsidRPr="00613BB9">
                <w:rPr>
                  <w:rStyle w:val="a4"/>
                  <w:rFonts w:ascii="宋体" w:eastAsia="宋体" w:hAnsi="宋体" w:cs="Segoe UI"/>
                  <w:color w:val="auto"/>
                </w:rPr>
                <w:t>top</w:t>
              </w:r>
            </w:hyperlink>
          </w:p>
        </w:tc>
      </w:tr>
      <w:tr w:rsidR="00613BB9" w:rsidRPr="00613BB9" w14:paraId="52EF7FB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351085" w14:textId="77777777" w:rsidR="00401DBB" w:rsidRPr="00613BB9" w:rsidRDefault="00717723" w:rsidP="002C4861">
            <w:pPr>
              <w:rPr>
                <w:rFonts w:ascii="宋体" w:eastAsia="宋体" w:hAnsi="宋体" w:cs="Segoe UI"/>
              </w:rPr>
            </w:pPr>
            <w:hyperlink r:id="rId72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C7AFD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B15F69" w14:textId="77777777" w:rsidR="00401DBB" w:rsidRPr="00613BB9" w:rsidRDefault="00401DBB" w:rsidP="002C4861">
            <w:pPr>
              <w:jc w:val="left"/>
              <w:rPr>
                <w:rFonts w:ascii="宋体" w:eastAsia="宋体" w:hAnsi="宋体" w:cs="Segoe UI"/>
              </w:rPr>
            </w:pPr>
            <w:r w:rsidRPr="00613BB9">
              <w:rPr>
                <w:rStyle w:val="HTML1"/>
                <w:sz w:val="20"/>
                <w:szCs w:val="20"/>
              </w:rPr>
              <w:t>:falafel: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A6219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63DE59" w14:textId="77777777" w:rsidR="00401DBB" w:rsidRPr="00613BB9" w:rsidRDefault="00401DBB" w:rsidP="002C4861">
            <w:pPr>
              <w:jc w:val="left"/>
              <w:rPr>
                <w:rFonts w:ascii="宋体" w:eastAsia="宋体" w:hAnsi="宋体" w:cs="Segoe UI"/>
              </w:rPr>
            </w:pPr>
            <w:r w:rsidRPr="00613BB9">
              <w:rPr>
                <w:rStyle w:val="HTML1"/>
                <w:sz w:val="20"/>
                <w:szCs w:val="20"/>
              </w:rPr>
              <w:t>:egg: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55C83D" w14:textId="77777777" w:rsidR="00401DBB" w:rsidRPr="00613BB9" w:rsidRDefault="00717723" w:rsidP="002C4861">
            <w:pPr>
              <w:rPr>
                <w:rFonts w:ascii="宋体" w:eastAsia="宋体" w:hAnsi="宋体" w:cs="Segoe UI"/>
              </w:rPr>
            </w:pPr>
            <w:hyperlink r:id="rId729" w:anchor="table-of-contents" w:history="1">
              <w:r w:rsidR="00401DBB" w:rsidRPr="00613BB9">
                <w:rPr>
                  <w:rStyle w:val="a4"/>
                  <w:rFonts w:ascii="宋体" w:eastAsia="宋体" w:hAnsi="宋体" w:cs="Segoe UI"/>
                  <w:color w:val="auto"/>
                </w:rPr>
                <w:t>top</w:t>
              </w:r>
            </w:hyperlink>
          </w:p>
        </w:tc>
      </w:tr>
      <w:tr w:rsidR="00613BB9" w:rsidRPr="00613BB9" w14:paraId="7AED064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0341C2" w14:textId="77777777" w:rsidR="00401DBB" w:rsidRPr="00613BB9" w:rsidRDefault="00717723" w:rsidP="002C4861">
            <w:pPr>
              <w:rPr>
                <w:rFonts w:ascii="宋体" w:eastAsia="宋体" w:hAnsi="宋体" w:cs="Segoe UI"/>
              </w:rPr>
            </w:pPr>
            <w:hyperlink r:id="rId73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FE903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F2E32" w14:textId="77777777" w:rsidR="00401DBB" w:rsidRPr="00613BB9" w:rsidRDefault="00401DBB" w:rsidP="002C4861">
            <w:pPr>
              <w:jc w:val="left"/>
              <w:rPr>
                <w:rFonts w:ascii="宋体" w:eastAsia="宋体" w:hAnsi="宋体" w:cs="Segoe UI"/>
              </w:rPr>
            </w:pPr>
            <w:r w:rsidRPr="00613BB9">
              <w:rPr>
                <w:rStyle w:val="HTML1"/>
                <w:sz w:val="20"/>
                <w:szCs w:val="20"/>
              </w:rPr>
              <w:t>:fried_egg: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CC386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D04E9" w14:textId="77777777" w:rsidR="00401DBB" w:rsidRPr="00613BB9" w:rsidRDefault="00401DBB" w:rsidP="002C4861">
            <w:pPr>
              <w:jc w:val="left"/>
              <w:rPr>
                <w:rFonts w:ascii="宋体" w:eastAsia="宋体" w:hAnsi="宋体" w:cs="Segoe UI"/>
              </w:rPr>
            </w:pPr>
            <w:r w:rsidRPr="00613BB9">
              <w:rPr>
                <w:rStyle w:val="HTML1"/>
                <w:sz w:val="20"/>
                <w:szCs w:val="20"/>
              </w:rPr>
              <w:t>:shallow_pan_of_food: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D246A6" w14:textId="77777777" w:rsidR="00401DBB" w:rsidRPr="00613BB9" w:rsidRDefault="00717723" w:rsidP="002C4861">
            <w:pPr>
              <w:rPr>
                <w:rFonts w:ascii="宋体" w:eastAsia="宋体" w:hAnsi="宋体" w:cs="Segoe UI"/>
              </w:rPr>
            </w:pPr>
            <w:hyperlink r:id="rId731" w:anchor="table-of-contents" w:history="1">
              <w:r w:rsidR="00401DBB" w:rsidRPr="00613BB9">
                <w:rPr>
                  <w:rStyle w:val="a4"/>
                  <w:rFonts w:ascii="宋体" w:eastAsia="宋体" w:hAnsi="宋体" w:cs="Segoe UI"/>
                  <w:color w:val="auto"/>
                </w:rPr>
                <w:t>top</w:t>
              </w:r>
            </w:hyperlink>
          </w:p>
        </w:tc>
      </w:tr>
      <w:tr w:rsidR="00613BB9" w:rsidRPr="00613BB9" w14:paraId="3846C89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169F91" w14:textId="77777777" w:rsidR="00401DBB" w:rsidRPr="00613BB9" w:rsidRDefault="00717723" w:rsidP="002C4861">
            <w:pPr>
              <w:rPr>
                <w:rFonts w:ascii="宋体" w:eastAsia="宋体" w:hAnsi="宋体" w:cs="Segoe UI"/>
              </w:rPr>
            </w:pPr>
            <w:hyperlink r:id="rId73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F4836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2A8EB" w14:textId="77777777" w:rsidR="00401DBB" w:rsidRPr="00613BB9" w:rsidRDefault="00401DBB" w:rsidP="002C4861">
            <w:pPr>
              <w:jc w:val="left"/>
              <w:rPr>
                <w:rFonts w:ascii="宋体" w:eastAsia="宋体" w:hAnsi="宋体" w:cs="Segoe UI"/>
              </w:rPr>
            </w:pPr>
            <w:r w:rsidRPr="00613BB9">
              <w:rPr>
                <w:rStyle w:val="HTML1"/>
                <w:sz w:val="20"/>
                <w:szCs w:val="20"/>
              </w:rPr>
              <w:t>:stew: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F6FB5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1411E5" w14:textId="77777777" w:rsidR="00401DBB" w:rsidRPr="00613BB9" w:rsidRDefault="00401DBB" w:rsidP="002C4861">
            <w:pPr>
              <w:jc w:val="left"/>
              <w:rPr>
                <w:rFonts w:ascii="宋体" w:eastAsia="宋体" w:hAnsi="宋体" w:cs="Segoe UI"/>
              </w:rPr>
            </w:pPr>
            <w:r w:rsidRPr="00613BB9">
              <w:rPr>
                <w:rStyle w:val="HTML1"/>
                <w:sz w:val="20"/>
                <w:szCs w:val="20"/>
              </w:rPr>
              <w:t>:bowl_with_spoon: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FF2BF9" w14:textId="77777777" w:rsidR="00401DBB" w:rsidRPr="00613BB9" w:rsidRDefault="00717723" w:rsidP="002C4861">
            <w:pPr>
              <w:rPr>
                <w:rFonts w:ascii="宋体" w:eastAsia="宋体" w:hAnsi="宋体" w:cs="Segoe UI"/>
              </w:rPr>
            </w:pPr>
            <w:hyperlink r:id="rId733" w:anchor="table-of-contents" w:history="1">
              <w:r w:rsidR="00401DBB" w:rsidRPr="00613BB9">
                <w:rPr>
                  <w:rStyle w:val="a4"/>
                  <w:rFonts w:ascii="宋体" w:eastAsia="宋体" w:hAnsi="宋体" w:cs="Segoe UI"/>
                  <w:color w:val="auto"/>
                </w:rPr>
                <w:t>top</w:t>
              </w:r>
            </w:hyperlink>
          </w:p>
        </w:tc>
      </w:tr>
      <w:tr w:rsidR="00613BB9" w:rsidRPr="00613BB9" w14:paraId="7E50105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8B5B73" w14:textId="77777777" w:rsidR="00401DBB" w:rsidRPr="00613BB9" w:rsidRDefault="00717723" w:rsidP="002C4861">
            <w:pPr>
              <w:rPr>
                <w:rFonts w:ascii="宋体" w:eastAsia="宋体" w:hAnsi="宋体" w:cs="Segoe UI"/>
              </w:rPr>
            </w:pPr>
            <w:hyperlink r:id="rId73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3FFC8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C7B843" w14:textId="77777777" w:rsidR="00401DBB" w:rsidRPr="00613BB9" w:rsidRDefault="00401DBB" w:rsidP="002C4861">
            <w:pPr>
              <w:jc w:val="left"/>
              <w:rPr>
                <w:rFonts w:ascii="宋体" w:eastAsia="宋体" w:hAnsi="宋体" w:cs="Segoe UI"/>
              </w:rPr>
            </w:pPr>
            <w:r w:rsidRPr="00613BB9">
              <w:rPr>
                <w:rStyle w:val="HTML1"/>
                <w:sz w:val="20"/>
                <w:szCs w:val="20"/>
              </w:rPr>
              <w:t>:green_salad: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F4A76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C7C636" w14:textId="77777777" w:rsidR="00401DBB" w:rsidRPr="00613BB9" w:rsidRDefault="00401DBB" w:rsidP="002C4861">
            <w:pPr>
              <w:jc w:val="left"/>
              <w:rPr>
                <w:rFonts w:ascii="宋体" w:eastAsia="宋体" w:hAnsi="宋体" w:cs="Segoe UI"/>
              </w:rPr>
            </w:pPr>
            <w:r w:rsidRPr="00613BB9">
              <w:rPr>
                <w:rStyle w:val="HTML1"/>
                <w:sz w:val="20"/>
                <w:szCs w:val="20"/>
              </w:rPr>
              <w:t>:popcorn: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0BAF46" w14:textId="77777777" w:rsidR="00401DBB" w:rsidRPr="00613BB9" w:rsidRDefault="00717723" w:rsidP="002C4861">
            <w:pPr>
              <w:rPr>
                <w:rFonts w:ascii="宋体" w:eastAsia="宋体" w:hAnsi="宋体" w:cs="Segoe UI"/>
              </w:rPr>
            </w:pPr>
            <w:hyperlink r:id="rId735" w:anchor="table-of-contents" w:history="1">
              <w:r w:rsidR="00401DBB" w:rsidRPr="00613BB9">
                <w:rPr>
                  <w:rStyle w:val="a4"/>
                  <w:rFonts w:ascii="宋体" w:eastAsia="宋体" w:hAnsi="宋体" w:cs="Segoe UI"/>
                  <w:color w:val="auto"/>
                </w:rPr>
                <w:t>top</w:t>
              </w:r>
            </w:hyperlink>
          </w:p>
        </w:tc>
      </w:tr>
      <w:tr w:rsidR="00613BB9" w:rsidRPr="00613BB9" w14:paraId="4C78788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8F691D" w14:textId="77777777" w:rsidR="00401DBB" w:rsidRPr="00613BB9" w:rsidRDefault="00717723" w:rsidP="002C4861">
            <w:pPr>
              <w:rPr>
                <w:rFonts w:ascii="宋体" w:eastAsia="宋体" w:hAnsi="宋体" w:cs="Segoe UI"/>
              </w:rPr>
            </w:pPr>
            <w:hyperlink r:id="rId73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C06E7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5A27B8" w14:textId="77777777" w:rsidR="00401DBB" w:rsidRPr="00613BB9" w:rsidRDefault="00401DBB" w:rsidP="002C4861">
            <w:pPr>
              <w:jc w:val="left"/>
              <w:rPr>
                <w:rFonts w:ascii="宋体" w:eastAsia="宋体" w:hAnsi="宋体" w:cs="Segoe UI"/>
              </w:rPr>
            </w:pPr>
            <w:r w:rsidRPr="00613BB9">
              <w:rPr>
                <w:rStyle w:val="HTML1"/>
                <w:sz w:val="20"/>
                <w:szCs w:val="20"/>
              </w:rPr>
              <w:t>:butter: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B26DB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282EAA" w14:textId="77777777" w:rsidR="00401DBB" w:rsidRPr="00613BB9" w:rsidRDefault="00401DBB" w:rsidP="002C4861">
            <w:pPr>
              <w:jc w:val="left"/>
              <w:rPr>
                <w:rFonts w:ascii="宋体" w:eastAsia="宋体" w:hAnsi="宋体" w:cs="Segoe UI"/>
              </w:rPr>
            </w:pPr>
            <w:r w:rsidRPr="00613BB9">
              <w:rPr>
                <w:rStyle w:val="HTML1"/>
                <w:sz w:val="20"/>
                <w:szCs w:val="20"/>
              </w:rPr>
              <w:t>:salt: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933582" w14:textId="77777777" w:rsidR="00401DBB" w:rsidRPr="00613BB9" w:rsidRDefault="00717723" w:rsidP="002C4861">
            <w:pPr>
              <w:rPr>
                <w:rFonts w:ascii="宋体" w:eastAsia="宋体" w:hAnsi="宋体" w:cs="Segoe UI"/>
              </w:rPr>
            </w:pPr>
            <w:hyperlink r:id="rId737" w:anchor="table-of-contents" w:history="1">
              <w:r w:rsidR="00401DBB" w:rsidRPr="00613BB9">
                <w:rPr>
                  <w:rStyle w:val="a4"/>
                  <w:rFonts w:ascii="宋体" w:eastAsia="宋体" w:hAnsi="宋体" w:cs="Segoe UI"/>
                  <w:color w:val="auto"/>
                </w:rPr>
                <w:t>top</w:t>
              </w:r>
            </w:hyperlink>
          </w:p>
        </w:tc>
      </w:tr>
      <w:tr w:rsidR="00613BB9" w:rsidRPr="00613BB9" w14:paraId="0662A26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B54ECD" w14:textId="77777777" w:rsidR="00401DBB" w:rsidRPr="00613BB9" w:rsidRDefault="00717723" w:rsidP="002C4861">
            <w:pPr>
              <w:rPr>
                <w:rFonts w:ascii="宋体" w:eastAsia="宋体" w:hAnsi="宋体" w:cs="Segoe UI"/>
              </w:rPr>
            </w:pPr>
            <w:hyperlink r:id="rId73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9CF44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55020A" w14:textId="77777777" w:rsidR="00401DBB" w:rsidRPr="00613BB9" w:rsidRDefault="00401DBB" w:rsidP="002C4861">
            <w:pPr>
              <w:jc w:val="left"/>
              <w:rPr>
                <w:rFonts w:ascii="宋体" w:eastAsia="宋体" w:hAnsi="宋体" w:cs="Segoe UI"/>
              </w:rPr>
            </w:pPr>
            <w:r w:rsidRPr="00613BB9">
              <w:rPr>
                <w:rStyle w:val="HTML1"/>
                <w:sz w:val="20"/>
                <w:szCs w:val="20"/>
              </w:rPr>
              <w:t>:canned_food: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3C325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64256D"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FC76B4" w14:textId="77777777" w:rsidR="00401DBB" w:rsidRPr="00613BB9" w:rsidRDefault="00717723" w:rsidP="002C4861">
            <w:pPr>
              <w:rPr>
                <w:rFonts w:ascii="宋体" w:eastAsia="宋体" w:hAnsi="宋体" w:cs="Segoe UI"/>
                <w:sz w:val="24"/>
                <w:szCs w:val="24"/>
              </w:rPr>
            </w:pPr>
            <w:hyperlink r:id="rId739" w:anchor="table-of-contents" w:history="1">
              <w:r w:rsidR="00401DBB" w:rsidRPr="00613BB9">
                <w:rPr>
                  <w:rStyle w:val="a4"/>
                  <w:rFonts w:ascii="宋体" w:eastAsia="宋体" w:hAnsi="宋体" w:cs="Segoe UI"/>
                  <w:color w:val="auto"/>
                </w:rPr>
                <w:t>top</w:t>
              </w:r>
            </w:hyperlink>
          </w:p>
        </w:tc>
      </w:tr>
    </w:tbl>
    <w:p w14:paraId="10FCCFB7" w14:textId="77777777" w:rsidR="00401DBB" w:rsidRPr="00613BB9" w:rsidRDefault="00401DBB" w:rsidP="00401DBB">
      <w:pPr>
        <w:pStyle w:val="4"/>
        <w:rPr>
          <w:rFonts w:ascii="宋体" w:eastAsia="宋体" w:hAnsi="宋体" w:cs="Segoe UI"/>
        </w:rPr>
      </w:pPr>
      <w:bookmarkStart w:id="138" w:name="_Toc46394755"/>
      <w:r w:rsidRPr="00613BB9">
        <w:rPr>
          <w:rFonts w:ascii="宋体" w:eastAsia="宋体" w:hAnsi="宋体" w:cs="Segoe UI"/>
        </w:rPr>
        <w:lastRenderedPageBreak/>
        <w:t>Food Asian</w:t>
      </w:r>
      <w:bookmarkEnd w:id="138"/>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620"/>
        <w:gridCol w:w="1627"/>
        <w:gridCol w:w="4113"/>
        <w:gridCol w:w="1627"/>
        <w:gridCol w:w="4573"/>
        <w:gridCol w:w="1620"/>
      </w:tblGrid>
      <w:tr w:rsidR="00613BB9" w:rsidRPr="00613BB9" w14:paraId="224F4690"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B95CD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2BC19A"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AF29C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E39D2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10A86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1A2D78" w14:textId="77777777" w:rsidR="00401DBB" w:rsidRPr="00613BB9" w:rsidRDefault="00401DBB" w:rsidP="002C4861">
            <w:pPr>
              <w:spacing w:after="240"/>
              <w:jc w:val="center"/>
              <w:rPr>
                <w:rFonts w:ascii="宋体" w:eastAsia="宋体" w:hAnsi="宋体" w:cs="Segoe UI"/>
                <w:b/>
                <w:bCs/>
              </w:rPr>
            </w:pPr>
          </w:p>
        </w:tc>
      </w:tr>
      <w:tr w:rsidR="00613BB9" w:rsidRPr="00613BB9" w14:paraId="704128A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52C05A" w14:textId="77777777" w:rsidR="00401DBB" w:rsidRPr="00613BB9" w:rsidRDefault="00717723" w:rsidP="002C4861">
            <w:pPr>
              <w:spacing w:after="240"/>
              <w:jc w:val="left"/>
              <w:rPr>
                <w:rFonts w:ascii="宋体" w:eastAsia="宋体" w:hAnsi="宋体" w:cs="Segoe UI"/>
                <w:sz w:val="24"/>
                <w:szCs w:val="24"/>
              </w:rPr>
            </w:pPr>
            <w:hyperlink r:id="rId74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AA25D2"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79BD0E" w14:textId="77777777" w:rsidR="00401DBB" w:rsidRPr="00613BB9" w:rsidRDefault="00401DBB" w:rsidP="002C4861">
            <w:pPr>
              <w:jc w:val="left"/>
              <w:rPr>
                <w:rFonts w:ascii="宋体" w:eastAsia="宋体" w:hAnsi="宋体" w:cs="Segoe UI"/>
              </w:rPr>
            </w:pPr>
            <w:r w:rsidRPr="00613BB9">
              <w:rPr>
                <w:rStyle w:val="HTML1"/>
                <w:sz w:val="20"/>
                <w:szCs w:val="20"/>
              </w:rPr>
              <w:t>:bento: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56C52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D59DB8" w14:textId="77777777" w:rsidR="00401DBB" w:rsidRPr="00613BB9" w:rsidRDefault="00401DBB" w:rsidP="002C4861">
            <w:pPr>
              <w:jc w:val="left"/>
              <w:rPr>
                <w:rFonts w:ascii="宋体" w:eastAsia="宋体" w:hAnsi="宋体" w:cs="Segoe UI"/>
              </w:rPr>
            </w:pPr>
            <w:r w:rsidRPr="00613BB9">
              <w:rPr>
                <w:rStyle w:val="HTML1"/>
                <w:sz w:val="20"/>
                <w:szCs w:val="20"/>
              </w:rPr>
              <w:t>:rice_cracker: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1052B1" w14:textId="77777777" w:rsidR="00401DBB" w:rsidRPr="00613BB9" w:rsidRDefault="00717723" w:rsidP="002C4861">
            <w:pPr>
              <w:rPr>
                <w:rFonts w:ascii="宋体" w:eastAsia="宋体" w:hAnsi="宋体" w:cs="Segoe UI"/>
              </w:rPr>
            </w:pPr>
            <w:hyperlink r:id="rId741" w:anchor="table-of-contents" w:history="1">
              <w:r w:rsidR="00401DBB" w:rsidRPr="00613BB9">
                <w:rPr>
                  <w:rStyle w:val="a4"/>
                  <w:rFonts w:ascii="宋体" w:eastAsia="宋体" w:hAnsi="宋体" w:cs="Segoe UI"/>
                  <w:color w:val="auto"/>
                </w:rPr>
                <w:t>top</w:t>
              </w:r>
            </w:hyperlink>
          </w:p>
        </w:tc>
      </w:tr>
      <w:tr w:rsidR="00613BB9" w:rsidRPr="00613BB9" w14:paraId="34DCC1B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C0FB57" w14:textId="77777777" w:rsidR="00401DBB" w:rsidRPr="00613BB9" w:rsidRDefault="00717723" w:rsidP="002C4861">
            <w:pPr>
              <w:rPr>
                <w:rFonts w:ascii="宋体" w:eastAsia="宋体" w:hAnsi="宋体" w:cs="Segoe UI"/>
              </w:rPr>
            </w:pPr>
            <w:hyperlink r:id="rId74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76F17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1AA9FE" w14:textId="77777777" w:rsidR="00401DBB" w:rsidRPr="00613BB9" w:rsidRDefault="00401DBB" w:rsidP="002C4861">
            <w:pPr>
              <w:jc w:val="left"/>
              <w:rPr>
                <w:rFonts w:ascii="宋体" w:eastAsia="宋体" w:hAnsi="宋体" w:cs="Segoe UI"/>
              </w:rPr>
            </w:pPr>
            <w:r w:rsidRPr="00613BB9">
              <w:rPr>
                <w:rStyle w:val="HTML1"/>
                <w:sz w:val="20"/>
                <w:szCs w:val="20"/>
              </w:rPr>
              <w:t>:rice_ball: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F8327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B5CE9C" w14:textId="77777777" w:rsidR="00401DBB" w:rsidRPr="00613BB9" w:rsidRDefault="00401DBB" w:rsidP="002C4861">
            <w:pPr>
              <w:jc w:val="left"/>
              <w:rPr>
                <w:rFonts w:ascii="宋体" w:eastAsia="宋体" w:hAnsi="宋体" w:cs="Segoe UI"/>
              </w:rPr>
            </w:pPr>
            <w:r w:rsidRPr="00613BB9">
              <w:rPr>
                <w:rStyle w:val="HTML1"/>
                <w:sz w:val="20"/>
                <w:szCs w:val="20"/>
              </w:rPr>
              <w:t>:rice: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C4116A" w14:textId="77777777" w:rsidR="00401DBB" w:rsidRPr="00613BB9" w:rsidRDefault="00717723" w:rsidP="002C4861">
            <w:pPr>
              <w:rPr>
                <w:rFonts w:ascii="宋体" w:eastAsia="宋体" w:hAnsi="宋体" w:cs="Segoe UI"/>
              </w:rPr>
            </w:pPr>
            <w:hyperlink r:id="rId743" w:anchor="table-of-contents" w:history="1">
              <w:r w:rsidR="00401DBB" w:rsidRPr="00613BB9">
                <w:rPr>
                  <w:rStyle w:val="a4"/>
                  <w:rFonts w:ascii="宋体" w:eastAsia="宋体" w:hAnsi="宋体" w:cs="Segoe UI"/>
                  <w:color w:val="auto"/>
                </w:rPr>
                <w:t>top</w:t>
              </w:r>
            </w:hyperlink>
          </w:p>
        </w:tc>
      </w:tr>
      <w:tr w:rsidR="00613BB9" w:rsidRPr="00613BB9" w14:paraId="2E2D746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00316C" w14:textId="77777777" w:rsidR="00401DBB" w:rsidRPr="00613BB9" w:rsidRDefault="00717723" w:rsidP="002C4861">
            <w:pPr>
              <w:rPr>
                <w:rFonts w:ascii="宋体" w:eastAsia="宋体" w:hAnsi="宋体" w:cs="Segoe UI"/>
              </w:rPr>
            </w:pPr>
            <w:hyperlink r:id="rId74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74A89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749714" w14:textId="77777777" w:rsidR="00401DBB" w:rsidRPr="00613BB9" w:rsidRDefault="00401DBB" w:rsidP="002C4861">
            <w:pPr>
              <w:jc w:val="left"/>
              <w:rPr>
                <w:rFonts w:ascii="宋体" w:eastAsia="宋体" w:hAnsi="宋体" w:cs="Segoe UI"/>
              </w:rPr>
            </w:pPr>
            <w:r w:rsidRPr="00613BB9">
              <w:rPr>
                <w:rStyle w:val="HTML1"/>
                <w:sz w:val="20"/>
                <w:szCs w:val="20"/>
              </w:rPr>
              <w:t>:curry: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D4952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6B16E5" w14:textId="77777777" w:rsidR="00401DBB" w:rsidRPr="00613BB9" w:rsidRDefault="00401DBB" w:rsidP="002C4861">
            <w:pPr>
              <w:jc w:val="left"/>
              <w:rPr>
                <w:rFonts w:ascii="宋体" w:eastAsia="宋体" w:hAnsi="宋体" w:cs="Segoe UI"/>
              </w:rPr>
            </w:pPr>
            <w:r w:rsidRPr="00613BB9">
              <w:rPr>
                <w:rStyle w:val="HTML1"/>
                <w:sz w:val="20"/>
                <w:szCs w:val="20"/>
              </w:rPr>
              <w:t>:ramen: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5A103B" w14:textId="77777777" w:rsidR="00401DBB" w:rsidRPr="00613BB9" w:rsidRDefault="00717723" w:rsidP="002C4861">
            <w:pPr>
              <w:rPr>
                <w:rFonts w:ascii="宋体" w:eastAsia="宋体" w:hAnsi="宋体" w:cs="Segoe UI"/>
              </w:rPr>
            </w:pPr>
            <w:hyperlink r:id="rId745" w:anchor="table-of-contents" w:history="1">
              <w:r w:rsidR="00401DBB" w:rsidRPr="00613BB9">
                <w:rPr>
                  <w:rStyle w:val="a4"/>
                  <w:rFonts w:ascii="宋体" w:eastAsia="宋体" w:hAnsi="宋体" w:cs="Segoe UI"/>
                  <w:color w:val="auto"/>
                </w:rPr>
                <w:t>top</w:t>
              </w:r>
            </w:hyperlink>
          </w:p>
        </w:tc>
      </w:tr>
      <w:tr w:rsidR="00613BB9" w:rsidRPr="00613BB9" w14:paraId="1908336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D6C259" w14:textId="77777777" w:rsidR="00401DBB" w:rsidRPr="00613BB9" w:rsidRDefault="00717723" w:rsidP="002C4861">
            <w:pPr>
              <w:rPr>
                <w:rFonts w:ascii="宋体" w:eastAsia="宋体" w:hAnsi="宋体" w:cs="Segoe UI"/>
              </w:rPr>
            </w:pPr>
            <w:hyperlink r:id="rId74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EA95A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7B8F17" w14:textId="77777777" w:rsidR="00401DBB" w:rsidRPr="00613BB9" w:rsidRDefault="00401DBB" w:rsidP="002C4861">
            <w:pPr>
              <w:jc w:val="left"/>
              <w:rPr>
                <w:rFonts w:ascii="宋体" w:eastAsia="宋体" w:hAnsi="宋体" w:cs="Segoe UI"/>
              </w:rPr>
            </w:pPr>
            <w:r w:rsidRPr="00613BB9">
              <w:rPr>
                <w:rStyle w:val="HTML1"/>
                <w:sz w:val="20"/>
                <w:szCs w:val="20"/>
              </w:rPr>
              <w:t>:spaghetti: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2D4F6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4B16E8" w14:textId="77777777" w:rsidR="00401DBB" w:rsidRPr="00613BB9" w:rsidRDefault="00401DBB" w:rsidP="002C4861">
            <w:pPr>
              <w:jc w:val="left"/>
              <w:rPr>
                <w:rFonts w:ascii="宋体" w:eastAsia="宋体" w:hAnsi="宋体" w:cs="Segoe UI"/>
              </w:rPr>
            </w:pPr>
            <w:r w:rsidRPr="00613BB9">
              <w:rPr>
                <w:rStyle w:val="HTML1"/>
                <w:sz w:val="20"/>
                <w:szCs w:val="20"/>
              </w:rPr>
              <w:t>:sweet_potato: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BA6D83" w14:textId="77777777" w:rsidR="00401DBB" w:rsidRPr="00613BB9" w:rsidRDefault="00717723" w:rsidP="002C4861">
            <w:pPr>
              <w:rPr>
                <w:rFonts w:ascii="宋体" w:eastAsia="宋体" w:hAnsi="宋体" w:cs="Segoe UI"/>
              </w:rPr>
            </w:pPr>
            <w:hyperlink r:id="rId747" w:anchor="table-of-contents" w:history="1">
              <w:r w:rsidR="00401DBB" w:rsidRPr="00613BB9">
                <w:rPr>
                  <w:rStyle w:val="a4"/>
                  <w:rFonts w:ascii="宋体" w:eastAsia="宋体" w:hAnsi="宋体" w:cs="Segoe UI"/>
                  <w:color w:val="auto"/>
                </w:rPr>
                <w:t>top</w:t>
              </w:r>
            </w:hyperlink>
          </w:p>
        </w:tc>
      </w:tr>
      <w:tr w:rsidR="00613BB9" w:rsidRPr="00613BB9" w14:paraId="5331C5A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A7BC38" w14:textId="77777777" w:rsidR="00401DBB" w:rsidRPr="00613BB9" w:rsidRDefault="00717723" w:rsidP="002C4861">
            <w:pPr>
              <w:rPr>
                <w:rFonts w:ascii="宋体" w:eastAsia="宋体" w:hAnsi="宋体" w:cs="Segoe UI"/>
              </w:rPr>
            </w:pPr>
            <w:hyperlink r:id="rId74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ECA21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12F57D" w14:textId="77777777" w:rsidR="00401DBB" w:rsidRPr="00613BB9" w:rsidRDefault="00401DBB" w:rsidP="002C4861">
            <w:pPr>
              <w:jc w:val="left"/>
              <w:rPr>
                <w:rFonts w:ascii="宋体" w:eastAsia="宋体" w:hAnsi="宋体" w:cs="Segoe UI"/>
              </w:rPr>
            </w:pPr>
            <w:r w:rsidRPr="00613BB9">
              <w:rPr>
                <w:rStyle w:val="HTML1"/>
                <w:sz w:val="20"/>
                <w:szCs w:val="20"/>
              </w:rPr>
              <w:t>:oden: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60B1E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959734" w14:textId="77777777" w:rsidR="00401DBB" w:rsidRPr="00613BB9" w:rsidRDefault="00401DBB" w:rsidP="002C4861">
            <w:pPr>
              <w:jc w:val="left"/>
              <w:rPr>
                <w:rFonts w:ascii="宋体" w:eastAsia="宋体" w:hAnsi="宋体" w:cs="Segoe UI"/>
              </w:rPr>
            </w:pPr>
            <w:r w:rsidRPr="00613BB9">
              <w:rPr>
                <w:rStyle w:val="HTML1"/>
                <w:sz w:val="20"/>
                <w:szCs w:val="20"/>
              </w:rPr>
              <w:t>:sushi: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D666C8" w14:textId="77777777" w:rsidR="00401DBB" w:rsidRPr="00613BB9" w:rsidRDefault="00717723" w:rsidP="002C4861">
            <w:pPr>
              <w:rPr>
                <w:rFonts w:ascii="宋体" w:eastAsia="宋体" w:hAnsi="宋体" w:cs="Segoe UI"/>
              </w:rPr>
            </w:pPr>
            <w:hyperlink r:id="rId749" w:anchor="table-of-contents" w:history="1">
              <w:r w:rsidR="00401DBB" w:rsidRPr="00613BB9">
                <w:rPr>
                  <w:rStyle w:val="a4"/>
                  <w:rFonts w:ascii="宋体" w:eastAsia="宋体" w:hAnsi="宋体" w:cs="Segoe UI"/>
                  <w:color w:val="auto"/>
                </w:rPr>
                <w:t>top</w:t>
              </w:r>
            </w:hyperlink>
          </w:p>
        </w:tc>
      </w:tr>
      <w:tr w:rsidR="00613BB9" w:rsidRPr="00613BB9" w14:paraId="2FE2F65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79281C" w14:textId="77777777" w:rsidR="00401DBB" w:rsidRPr="00613BB9" w:rsidRDefault="00717723" w:rsidP="002C4861">
            <w:pPr>
              <w:rPr>
                <w:rFonts w:ascii="宋体" w:eastAsia="宋体" w:hAnsi="宋体" w:cs="Segoe UI"/>
              </w:rPr>
            </w:pPr>
            <w:hyperlink r:id="rId75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047EB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7EAD7D" w14:textId="77777777" w:rsidR="00401DBB" w:rsidRPr="00613BB9" w:rsidRDefault="00401DBB" w:rsidP="002C4861">
            <w:pPr>
              <w:jc w:val="left"/>
              <w:rPr>
                <w:rFonts w:ascii="宋体" w:eastAsia="宋体" w:hAnsi="宋体" w:cs="Segoe UI"/>
              </w:rPr>
            </w:pPr>
            <w:r w:rsidRPr="00613BB9">
              <w:rPr>
                <w:rStyle w:val="HTML1"/>
                <w:sz w:val="20"/>
                <w:szCs w:val="20"/>
              </w:rPr>
              <w:t>:fried_shrimp: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D2814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B67E13" w14:textId="77777777" w:rsidR="00401DBB" w:rsidRPr="00613BB9" w:rsidRDefault="00401DBB" w:rsidP="002C4861">
            <w:pPr>
              <w:jc w:val="left"/>
              <w:rPr>
                <w:rFonts w:ascii="宋体" w:eastAsia="宋体" w:hAnsi="宋体" w:cs="Segoe UI"/>
              </w:rPr>
            </w:pPr>
            <w:r w:rsidRPr="00613BB9">
              <w:rPr>
                <w:rStyle w:val="HTML1"/>
                <w:sz w:val="20"/>
                <w:szCs w:val="20"/>
              </w:rPr>
              <w:t>:fish_cake: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0F6D5B" w14:textId="77777777" w:rsidR="00401DBB" w:rsidRPr="00613BB9" w:rsidRDefault="00717723" w:rsidP="002C4861">
            <w:pPr>
              <w:rPr>
                <w:rFonts w:ascii="宋体" w:eastAsia="宋体" w:hAnsi="宋体" w:cs="Segoe UI"/>
              </w:rPr>
            </w:pPr>
            <w:hyperlink r:id="rId751" w:anchor="table-of-contents" w:history="1">
              <w:r w:rsidR="00401DBB" w:rsidRPr="00613BB9">
                <w:rPr>
                  <w:rStyle w:val="a4"/>
                  <w:rFonts w:ascii="宋体" w:eastAsia="宋体" w:hAnsi="宋体" w:cs="Segoe UI"/>
                  <w:color w:val="auto"/>
                </w:rPr>
                <w:t>top</w:t>
              </w:r>
            </w:hyperlink>
          </w:p>
        </w:tc>
      </w:tr>
      <w:tr w:rsidR="00613BB9" w:rsidRPr="00613BB9" w14:paraId="338E728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11C0AD" w14:textId="77777777" w:rsidR="00401DBB" w:rsidRPr="00613BB9" w:rsidRDefault="00717723" w:rsidP="002C4861">
            <w:pPr>
              <w:rPr>
                <w:rFonts w:ascii="宋体" w:eastAsia="宋体" w:hAnsi="宋体" w:cs="Segoe UI"/>
              </w:rPr>
            </w:pPr>
            <w:hyperlink r:id="rId75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19687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CA73BB" w14:textId="77777777" w:rsidR="00401DBB" w:rsidRPr="00613BB9" w:rsidRDefault="00401DBB" w:rsidP="002C4861">
            <w:pPr>
              <w:jc w:val="left"/>
              <w:rPr>
                <w:rFonts w:ascii="宋体" w:eastAsia="宋体" w:hAnsi="宋体" w:cs="Segoe UI"/>
              </w:rPr>
            </w:pPr>
            <w:r w:rsidRPr="00613BB9">
              <w:rPr>
                <w:rStyle w:val="HTML1"/>
                <w:sz w:val="20"/>
                <w:szCs w:val="20"/>
              </w:rPr>
              <w:t>:moon_cake: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C68B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41B53" w14:textId="77777777" w:rsidR="00401DBB" w:rsidRPr="00613BB9" w:rsidRDefault="00401DBB" w:rsidP="002C4861">
            <w:pPr>
              <w:jc w:val="left"/>
              <w:rPr>
                <w:rFonts w:ascii="宋体" w:eastAsia="宋体" w:hAnsi="宋体" w:cs="Segoe UI"/>
              </w:rPr>
            </w:pPr>
            <w:r w:rsidRPr="00613BB9">
              <w:rPr>
                <w:rStyle w:val="HTML1"/>
                <w:sz w:val="20"/>
                <w:szCs w:val="20"/>
              </w:rPr>
              <w:t>:dango: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290AC2" w14:textId="77777777" w:rsidR="00401DBB" w:rsidRPr="00613BB9" w:rsidRDefault="00717723" w:rsidP="002C4861">
            <w:pPr>
              <w:rPr>
                <w:rFonts w:ascii="宋体" w:eastAsia="宋体" w:hAnsi="宋体" w:cs="Segoe UI"/>
              </w:rPr>
            </w:pPr>
            <w:hyperlink r:id="rId753" w:anchor="table-of-contents" w:history="1">
              <w:r w:rsidR="00401DBB" w:rsidRPr="00613BB9">
                <w:rPr>
                  <w:rStyle w:val="a4"/>
                  <w:rFonts w:ascii="宋体" w:eastAsia="宋体" w:hAnsi="宋体" w:cs="Segoe UI"/>
                  <w:color w:val="auto"/>
                </w:rPr>
                <w:t>top</w:t>
              </w:r>
            </w:hyperlink>
          </w:p>
        </w:tc>
      </w:tr>
      <w:tr w:rsidR="00613BB9" w:rsidRPr="00613BB9" w14:paraId="2A3F338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CC1B13" w14:textId="77777777" w:rsidR="00401DBB" w:rsidRPr="00613BB9" w:rsidRDefault="00717723" w:rsidP="002C4861">
            <w:pPr>
              <w:rPr>
                <w:rFonts w:ascii="宋体" w:eastAsia="宋体" w:hAnsi="宋体" w:cs="Segoe UI"/>
              </w:rPr>
            </w:pPr>
            <w:hyperlink r:id="rId75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37A20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50101C" w14:textId="77777777" w:rsidR="00401DBB" w:rsidRPr="00613BB9" w:rsidRDefault="00401DBB" w:rsidP="002C4861">
            <w:pPr>
              <w:jc w:val="left"/>
              <w:rPr>
                <w:rFonts w:ascii="宋体" w:eastAsia="宋体" w:hAnsi="宋体" w:cs="Segoe UI"/>
              </w:rPr>
            </w:pPr>
            <w:r w:rsidRPr="00613BB9">
              <w:rPr>
                <w:rStyle w:val="HTML1"/>
                <w:sz w:val="20"/>
                <w:szCs w:val="20"/>
              </w:rPr>
              <w:t>:dumpling: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86B7A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41267B" w14:textId="77777777" w:rsidR="00401DBB" w:rsidRPr="00613BB9" w:rsidRDefault="00401DBB" w:rsidP="002C4861">
            <w:pPr>
              <w:jc w:val="left"/>
              <w:rPr>
                <w:rFonts w:ascii="宋体" w:eastAsia="宋体" w:hAnsi="宋体" w:cs="Segoe UI"/>
              </w:rPr>
            </w:pPr>
            <w:r w:rsidRPr="00613BB9">
              <w:rPr>
                <w:rStyle w:val="HTML1"/>
                <w:sz w:val="20"/>
                <w:szCs w:val="20"/>
              </w:rPr>
              <w:t>:fortune_cookie: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6E0193" w14:textId="77777777" w:rsidR="00401DBB" w:rsidRPr="00613BB9" w:rsidRDefault="00717723" w:rsidP="002C4861">
            <w:pPr>
              <w:rPr>
                <w:rFonts w:ascii="宋体" w:eastAsia="宋体" w:hAnsi="宋体" w:cs="Segoe UI"/>
              </w:rPr>
            </w:pPr>
            <w:hyperlink r:id="rId755" w:anchor="table-of-contents" w:history="1">
              <w:r w:rsidR="00401DBB" w:rsidRPr="00613BB9">
                <w:rPr>
                  <w:rStyle w:val="a4"/>
                  <w:rFonts w:ascii="宋体" w:eastAsia="宋体" w:hAnsi="宋体" w:cs="Segoe UI"/>
                  <w:color w:val="auto"/>
                </w:rPr>
                <w:t>top</w:t>
              </w:r>
            </w:hyperlink>
          </w:p>
        </w:tc>
      </w:tr>
      <w:tr w:rsidR="00613BB9" w:rsidRPr="00613BB9" w14:paraId="2095175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A7DCBD" w14:textId="77777777" w:rsidR="00401DBB" w:rsidRPr="00613BB9" w:rsidRDefault="00717723" w:rsidP="002C4861">
            <w:pPr>
              <w:rPr>
                <w:rFonts w:ascii="宋体" w:eastAsia="宋体" w:hAnsi="宋体" w:cs="Segoe UI"/>
              </w:rPr>
            </w:pPr>
            <w:hyperlink r:id="rId75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CC28B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419C3C" w14:textId="77777777" w:rsidR="00401DBB" w:rsidRPr="00613BB9" w:rsidRDefault="00401DBB" w:rsidP="002C4861">
            <w:pPr>
              <w:jc w:val="left"/>
              <w:rPr>
                <w:rFonts w:ascii="宋体" w:eastAsia="宋体" w:hAnsi="宋体" w:cs="Segoe UI"/>
              </w:rPr>
            </w:pPr>
            <w:r w:rsidRPr="00613BB9">
              <w:rPr>
                <w:rStyle w:val="HTML1"/>
                <w:sz w:val="20"/>
                <w:szCs w:val="20"/>
              </w:rPr>
              <w:t>:takeout_box: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13A1C1"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3161E5"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8586E6" w14:textId="77777777" w:rsidR="00401DBB" w:rsidRPr="00613BB9" w:rsidRDefault="00717723" w:rsidP="002C4861">
            <w:pPr>
              <w:rPr>
                <w:rFonts w:ascii="宋体" w:eastAsia="宋体" w:hAnsi="宋体" w:cs="Segoe UI"/>
                <w:sz w:val="24"/>
                <w:szCs w:val="24"/>
              </w:rPr>
            </w:pPr>
            <w:hyperlink r:id="rId757" w:anchor="table-of-contents" w:history="1">
              <w:r w:rsidR="00401DBB" w:rsidRPr="00613BB9">
                <w:rPr>
                  <w:rStyle w:val="a4"/>
                  <w:rFonts w:ascii="宋体" w:eastAsia="宋体" w:hAnsi="宋体" w:cs="Segoe UI"/>
                  <w:color w:val="auto"/>
                </w:rPr>
                <w:t>top</w:t>
              </w:r>
            </w:hyperlink>
          </w:p>
        </w:tc>
      </w:tr>
    </w:tbl>
    <w:p w14:paraId="12AE6DFB" w14:textId="77777777" w:rsidR="00401DBB" w:rsidRPr="00613BB9" w:rsidRDefault="00401DBB" w:rsidP="00401DBB">
      <w:pPr>
        <w:pStyle w:val="4"/>
        <w:rPr>
          <w:rFonts w:ascii="宋体" w:eastAsia="宋体" w:hAnsi="宋体" w:cs="Segoe UI"/>
        </w:rPr>
      </w:pPr>
      <w:bookmarkStart w:id="139" w:name="_Toc46394756"/>
      <w:r w:rsidRPr="00613BB9">
        <w:rPr>
          <w:rFonts w:ascii="宋体" w:eastAsia="宋体" w:hAnsi="宋体" w:cs="Segoe UI"/>
        </w:rPr>
        <w:t>Food Marine</w:t>
      </w:r>
      <w:bookmarkEnd w:id="139"/>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941"/>
        <w:gridCol w:w="1949"/>
        <w:gridCol w:w="3699"/>
        <w:gridCol w:w="1950"/>
        <w:gridCol w:w="3699"/>
        <w:gridCol w:w="1942"/>
      </w:tblGrid>
      <w:tr w:rsidR="00613BB9" w:rsidRPr="00613BB9" w14:paraId="1C78DA40"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BE0130"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406175"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E7A93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54339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4B3A8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117316" w14:textId="77777777" w:rsidR="00401DBB" w:rsidRPr="00613BB9" w:rsidRDefault="00401DBB" w:rsidP="002C4861">
            <w:pPr>
              <w:spacing w:after="240"/>
              <w:jc w:val="center"/>
              <w:rPr>
                <w:rFonts w:ascii="宋体" w:eastAsia="宋体" w:hAnsi="宋体" w:cs="Segoe UI"/>
                <w:b/>
                <w:bCs/>
              </w:rPr>
            </w:pPr>
          </w:p>
        </w:tc>
      </w:tr>
      <w:tr w:rsidR="00613BB9" w:rsidRPr="00613BB9" w14:paraId="5141D10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59991F" w14:textId="77777777" w:rsidR="00401DBB" w:rsidRPr="00613BB9" w:rsidRDefault="00717723" w:rsidP="002C4861">
            <w:pPr>
              <w:spacing w:after="240"/>
              <w:jc w:val="left"/>
              <w:rPr>
                <w:rFonts w:ascii="宋体" w:eastAsia="宋体" w:hAnsi="宋体" w:cs="Segoe UI"/>
                <w:sz w:val="24"/>
                <w:szCs w:val="24"/>
              </w:rPr>
            </w:pPr>
            <w:hyperlink r:id="rId75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542C39"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319179" w14:textId="77777777" w:rsidR="00401DBB" w:rsidRPr="00613BB9" w:rsidRDefault="00401DBB" w:rsidP="002C4861">
            <w:pPr>
              <w:jc w:val="left"/>
              <w:rPr>
                <w:rFonts w:ascii="宋体" w:eastAsia="宋体" w:hAnsi="宋体" w:cs="Segoe UI"/>
              </w:rPr>
            </w:pPr>
            <w:r w:rsidRPr="00613BB9">
              <w:rPr>
                <w:rStyle w:val="HTML1"/>
                <w:sz w:val="20"/>
                <w:szCs w:val="20"/>
              </w:rPr>
              <w:t>:crab: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A6B81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F0D165" w14:textId="77777777" w:rsidR="00401DBB" w:rsidRPr="00613BB9" w:rsidRDefault="00401DBB" w:rsidP="002C4861">
            <w:pPr>
              <w:jc w:val="left"/>
              <w:rPr>
                <w:rFonts w:ascii="宋体" w:eastAsia="宋体" w:hAnsi="宋体" w:cs="Segoe UI"/>
              </w:rPr>
            </w:pPr>
            <w:r w:rsidRPr="00613BB9">
              <w:rPr>
                <w:rStyle w:val="HTML1"/>
                <w:sz w:val="20"/>
                <w:szCs w:val="20"/>
              </w:rPr>
              <w:t>:lobster: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9E12BE" w14:textId="77777777" w:rsidR="00401DBB" w:rsidRPr="00613BB9" w:rsidRDefault="00717723" w:rsidP="002C4861">
            <w:pPr>
              <w:rPr>
                <w:rFonts w:ascii="宋体" w:eastAsia="宋体" w:hAnsi="宋体" w:cs="Segoe UI"/>
              </w:rPr>
            </w:pPr>
            <w:hyperlink r:id="rId759" w:anchor="table-of-contents" w:history="1">
              <w:r w:rsidR="00401DBB" w:rsidRPr="00613BB9">
                <w:rPr>
                  <w:rStyle w:val="a4"/>
                  <w:rFonts w:ascii="宋体" w:eastAsia="宋体" w:hAnsi="宋体" w:cs="Segoe UI"/>
                  <w:color w:val="auto"/>
                </w:rPr>
                <w:t>top</w:t>
              </w:r>
            </w:hyperlink>
          </w:p>
        </w:tc>
      </w:tr>
      <w:tr w:rsidR="00613BB9" w:rsidRPr="00613BB9" w14:paraId="5752C4A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FCB063" w14:textId="77777777" w:rsidR="00401DBB" w:rsidRPr="00613BB9" w:rsidRDefault="00717723" w:rsidP="002C4861">
            <w:pPr>
              <w:rPr>
                <w:rFonts w:ascii="宋体" w:eastAsia="宋体" w:hAnsi="宋体" w:cs="Segoe UI"/>
              </w:rPr>
            </w:pPr>
            <w:hyperlink r:id="rId76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07C4A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10B3E1" w14:textId="77777777" w:rsidR="00401DBB" w:rsidRPr="00613BB9" w:rsidRDefault="00401DBB" w:rsidP="002C4861">
            <w:pPr>
              <w:jc w:val="left"/>
              <w:rPr>
                <w:rFonts w:ascii="宋体" w:eastAsia="宋体" w:hAnsi="宋体" w:cs="Segoe UI"/>
              </w:rPr>
            </w:pPr>
            <w:r w:rsidRPr="00613BB9">
              <w:rPr>
                <w:rStyle w:val="HTML1"/>
                <w:sz w:val="20"/>
                <w:szCs w:val="20"/>
              </w:rPr>
              <w:t>:shrimp: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D19DD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06E64" w14:textId="77777777" w:rsidR="00401DBB" w:rsidRPr="00613BB9" w:rsidRDefault="00401DBB" w:rsidP="002C4861">
            <w:pPr>
              <w:jc w:val="left"/>
              <w:rPr>
                <w:rFonts w:ascii="宋体" w:eastAsia="宋体" w:hAnsi="宋体" w:cs="Segoe UI"/>
              </w:rPr>
            </w:pPr>
            <w:r w:rsidRPr="00613BB9">
              <w:rPr>
                <w:rStyle w:val="HTML1"/>
                <w:sz w:val="20"/>
                <w:szCs w:val="20"/>
              </w:rPr>
              <w:t>:squid: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B7916D" w14:textId="77777777" w:rsidR="00401DBB" w:rsidRPr="00613BB9" w:rsidRDefault="00717723" w:rsidP="002C4861">
            <w:pPr>
              <w:rPr>
                <w:rFonts w:ascii="宋体" w:eastAsia="宋体" w:hAnsi="宋体" w:cs="Segoe UI"/>
              </w:rPr>
            </w:pPr>
            <w:hyperlink r:id="rId761" w:anchor="table-of-contents" w:history="1">
              <w:r w:rsidR="00401DBB" w:rsidRPr="00613BB9">
                <w:rPr>
                  <w:rStyle w:val="a4"/>
                  <w:rFonts w:ascii="宋体" w:eastAsia="宋体" w:hAnsi="宋体" w:cs="Segoe UI"/>
                  <w:color w:val="auto"/>
                </w:rPr>
                <w:t>top</w:t>
              </w:r>
            </w:hyperlink>
          </w:p>
        </w:tc>
      </w:tr>
      <w:tr w:rsidR="00613BB9" w:rsidRPr="00613BB9" w14:paraId="69DBCEE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505ADB" w14:textId="77777777" w:rsidR="00401DBB" w:rsidRPr="00613BB9" w:rsidRDefault="00717723" w:rsidP="002C4861">
            <w:pPr>
              <w:rPr>
                <w:rFonts w:ascii="宋体" w:eastAsia="宋体" w:hAnsi="宋体" w:cs="Segoe UI"/>
              </w:rPr>
            </w:pPr>
            <w:hyperlink r:id="rId76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BA56A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9B2F5E" w14:textId="77777777" w:rsidR="00401DBB" w:rsidRPr="00613BB9" w:rsidRDefault="00401DBB" w:rsidP="002C4861">
            <w:pPr>
              <w:jc w:val="left"/>
              <w:rPr>
                <w:rFonts w:ascii="宋体" w:eastAsia="宋体" w:hAnsi="宋体" w:cs="Segoe UI"/>
              </w:rPr>
            </w:pPr>
            <w:r w:rsidRPr="00613BB9">
              <w:rPr>
                <w:rStyle w:val="HTML1"/>
                <w:sz w:val="20"/>
                <w:szCs w:val="20"/>
              </w:rPr>
              <w:t>:oyster: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74F5CE"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068C57"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42E1C3" w14:textId="77777777" w:rsidR="00401DBB" w:rsidRPr="00613BB9" w:rsidRDefault="00717723" w:rsidP="002C4861">
            <w:pPr>
              <w:rPr>
                <w:rFonts w:ascii="宋体" w:eastAsia="宋体" w:hAnsi="宋体" w:cs="Segoe UI"/>
                <w:sz w:val="24"/>
                <w:szCs w:val="24"/>
              </w:rPr>
            </w:pPr>
            <w:hyperlink r:id="rId763" w:anchor="table-of-contents" w:history="1">
              <w:r w:rsidR="00401DBB" w:rsidRPr="00613BB9">
                <w:rPr>
                  <w:rStyle w:val="a4"/>
                  <w:rFonts w:ascii="宋体" w:eastAsia="宋体" w:hAnsi="宋体" w:cs="Segoe UI"/>
                  <w:color w:val="auto"/>
                </w:rPr>
                <w:t>top</w:t>
              </w:r>
            </w:hyperlink>
          </w:p>
        </w:tc>
      </w:tr>
    </w:tbl>
    <w:p w14:paraId="309E592D" w14:textId="77777777" w:rsidR="00401DBB" w:rsidRPr="00613BB9" w:rsidRDefault="00401DBB" w:rsidP="00401DBB">
      <w:pPr>
        <w:pStyle w:val="4"/>
        <w:rPr>
          <w:rFonts w:ascii="宋体" w:eastAsia="宋体" w:hAnsi="宋体" w:cs="Segoe UI"/>
        </w:rPr>
      </w:pPr>
      <w:bookmarkStart w:id="140" w:name="_Toc46394757"/>
      <w:r w:rsidRPr="00613BB9">
        <w:rPr>
          <w:rFonts w:ascii="宋体" w:eastAsia="宋体" w:hAnsi="宋体" w:cs="Segoe UI"/>
        </w:rPr>
        <w:t>Food Sweet</w:t>
      </w:r>
      <w:bookmarkEnd w:id="140"/>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724"/>
        <w:gridCol w:w="1732"/>
        <w:gridCol w:w="3645"/>
        <w:gridCol w:w="1732"/>
        <w:gridCol w:w="4623"/>
        <w:gridCol w:w="1724"/>
      </w:tblGrid>
      <w:tr w:rsidR="00613BB9" w:rsidRPr="00613BB9" w14:paraId="4A6036E0"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CFEF96"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2717F8"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CF741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A4640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9E2EB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722773" w14:textId="77777777" w:rsidR="00401DBB" w:rsidRPr="00613BB9" w:rsidRDefault="00401DBB" w:rsidP="002C4861">
            <w:pPr>
              <w:spacing w:after="240"/>
              <w:jc w:val="center"/>
              <w:rPr>
                <w:rFonts w:ascii="宋体" w:eastAsia="宋体" w:hAnsi="宋体" w:cs="Segoe UI"/>
                <w:b/>
                <w:bCs/>
              </w:rPr>
            </w:pPr>
          </w:p>
        </w:tc>
      </w:tr>
      <w:tr w:rsidR="00613BB9" w:rsidRPr="00613BB9" w14:paraId="1516D64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260FE1" w14:textId="77777777" w:rsidR="00401DBB" w:rsidRPr="00613BB9" w:rsidRDefault="00717723" w:rsidP="002C4861">
            <w:pPr>
              <w:spacing w:after="240"/>
              <w:jc w:val="left"/>
              <w:rPr>
                <w:rFonts w:ascii="宋体" w:eastAsia="宋体" w:hAnsi="宋体" w:cs="Segoe UI"/>
                <w:sz w:val="24"/>
                <w:szCs w:val="24"/>
              </w:rPr>
            </w:pPr>
            <w:hyperlink r:id="rId76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3C2925"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033453" w14:textId="77777777" w:rsidR="00401DBB" w:rsidRPr="00613BB9" w:rsidRDefault="00401DBB" w:rsidP="002C4861">
            <w:pPr>
              <w:jc w:val="left"/>
              <w:rPr>
                <w:rFonts w:ascii="宋体" w:eastAsia="宋体" w:hAnsi="宋体" w:cs="Segoe UI"/>
              </w:rPr>
            </w:pPr>
            <w:r w:rsidRPr="00613BB9">
              <w:rPr>
                <w:rStyle w:val="HTML1"/>
                <w:sz w:val="20"/>
                <w:szCs w:val="20"/>
              </w:rPr>
              <w:t>:icecream: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FB43B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61D584" w14:textId="77777777" w:rsidR="00401DBB" w:rsidRPr="00613BB9" w:rsidRDefault="00401DBB" w:rsidP="002C4861">
            <w:pPr>
              <w:jc w:val="left"/>
              <w:rPr>
                <w:rFonts w:ascii="宋体" w:eastAsia="宋体" w:hAnsi="宋体" w:cs="Segoe UI"/>
              </w:rPr>
            </w:pPr>
            <w:r w:rsidRPr="00613BB9">
              <w:rPr>
                <w:rStyle w:val="HTML1"/>
                <w:sz w:val="20"/>
                <w:szCs w:val="20"/>
              </w:rPr>
              <w:t>:shaved_ice: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490378" w14:textId="77777777" w:rsidR="00401DBB" w:rsidRPr="00613BB9" w:rsidRDefault="00717723" w:rsidP="002C4861">
            <w:pPr>
              <w:rPr>
                <w:rFonts w:ascii="宋体" w:eastAsia="宋体" w:hAnsi="宋体" w:cs="Segoe UI"/>
              </w:rPr>
            </w:pPr>
            <w:hyperlink r:id="rId765" w:anchor="table-of-contents" w:history="1">
              <w:r w:rsidR="00401DBB" w:rsidRPr="00613BB9">
                <w:rPr>
                  <w:rStyle w:val="a4"/>
                  <w:rFonts w:ascii="宋体" w:eastAsia="宋体" w:hAnsi="宋体" w:cs="Segoe UI"/>
                  <w:color w:val="auto"/>
                </w:rPr>
                <w:t>top</w:t>
              </w:r>
            </w:hyperlink>
          </w:p>
        </w:tc>
      </w:tr>
      <w:tr w:rsidR="00613BB9" w:rsidRPr="00613BB9" w14:paraId="4A6E4C2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265647" w14:textId="77777777" w:rsidR="00401DBB" w:rsidRPr="00613BB9" w:rsidRDefault="00717723" w:rsidP="002C4861">
            <w:pPr>
              <w:rPr>
                <w:rFonts w:ascii="宋体" w:eastAsia="宋体" w:hAnsi="宋体" w:cs="Segoe UI"/>
              </w:rPr>
            </w:pPr>
            <w:hyperlink r:id="rId76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C8B36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6D5BF" w14:textId="77777777" w:rsidR="00401DBB" w:rsidRPr="00613BB9" w:rsidRDefault="00401DBB" w:rsidP="002C4861">
            <w:pPr>
              <w:jc w:val="left"/>
              <w:rPr>
                <w:rFonts w:ascii="宋体" w:eastAsia="宋体" w:hAnsi="宋体" w:cs="Segoe UI"/>
              </w:rPr>
            </w:pPr>
            <w:r w:rsidRPr="00613BB9">
              <w:rPr>
                <w:rStyle w:val="HTML1"/>
                <w:sz w:val="20"/>
                <w:szCs w:val="20"/>
              </w:rPr>
              <w:t>:ice_cream: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92F91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6AFF88" w14:textId="77777777" w:rsidR="00401DBB" w:rsidRPr="00613BB9" w:rsidRDefault="00401DBB" w:rsidP="002C4861">
            <w:pPr>
              <w:jc w:val="left"/>
              <w:rPr>
                <w:rFonts w:ascii="宋体" w:eastAsia="宋体" w:hAnsi="宋体" w:cs="Segoe UI"/>
              </w:rPr>
            </w:pPr>
            <w:r w:rsidRPr="00613BB9">
              <w:rPr>
                <w:rStyle w:val="HTML1"/>
                <w:sz w:val="20"/>
                <w:szCs w:val="20"/>
              </w:rPr>
              <w:t>:doughnut: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DA013C" w14:textId="77777777" w:rsidR="00401DBB" w:rsidRPr="00613BB9" w:rsidRDefault="00717723" w:rsidP="002C4861">
            <w:pPr>
              <w:rPr>
                <w:rFonts w:ascii="宋体" w:eastAsia="宋体" w:hAnsi="宋体" w:cs="Segoe UI"/>
              </w:rPr>
            </w:pPr>
            <w:hyperlink r:id="rId767" w:anchor="table-of-contents" w:history="1">
              <w:r w:rsidR="00401DBB" w:rsidRPr="00613BB9">
                <w:rPr>
                  <w:rStyle w:val="a4"/>
                  <w:rFonts w:ascii="宋体" w:eastAsia="宋体" w:hAnsi="宋体" w:cs="Segoe UI"/>
                  <w:color w:val="auto"/>
                </w:rPr>
                <w:t>top</w:t>
              </w:r>
            </w:hyperlink>
          </w:p>
        </w:tc>
      </w:tr>
      <w:tr w:rsidR="00613BB9" w:rsidRPr="00613BB9" w14:paraId="63394F8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6CBA48" w14:textId="77777777" w:rsidR="00401DBB" w:rsidRPr="00613BB9" w:rsidRDefault="00717723" w:rsidP="002C4861">
            <w:pPr>
              <w:rPr>
                <w:rFonts w:ascii="宋体" w:eastAsia="宋体" w:hAnsi="宋体" w:cs="Segoe UI"/>
              </w:rPr>
            </w:pPr>
            <w:hyperlink r:id="rId76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33198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66FA73" w14:textId="77777777" w:rsidR="00401DBB" w:rsidRPr="00613BB9" w:rsidRDefault="00401DBB" w:rsidP="002C4861">
            <w:pPr>
              <w:jc w:val="left"/>
              <w:rPr>
                <w:rFonts w:ascii="宋体" w:eastAsia="宋体" w:hAnsi="宋体" w:cs="Segoe UI"/>
              </w:rPr>
            </w:pPr>
            <w:r w:rsidRPr="00613BB9">
              <w:rPr>
                <w:rStyle w:val="HTML1"/>
                <w:sz w:val="20"/>
                <w:szCs w:val="20"/>
              </w:rPr>
              <w:t>:cookie: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A306A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42749B" w14:textId="77777777" w:rsidR="00401DBB" w:rsidRPr="00613BB9" w:rsidRDefault="00401DBB" w:rsidP="002C4861">
            <w:pPr>
              <w:jc w:val="left"/>
              <w:rPr>
                <w:rFonts w:ascii="宋体" w:eastAsia="宋体" w:hAnsi="宋体" w:cs="Segoe UI"/>
              </w:rPr>
            </w:pPr>
            <w:r w:rsidRPr="00613BB9">
              <w:rPr>
                <w:rStyle w:val="HTML1"/>
                <w:sz w:val="20"/>
                <w:szCs w:val="20"/>
              </w:rPr>
              <w:t>:birthday: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802C89" w14:textId="77777777" w:rsidR="00401DBB" w:rsidRPr="00613BB9" w:rsidRDefault="00717723" w:rsidP="002C4861">
            <w:pPr>
              <w:rPr>
                <w:rFonts w:ascii="宋体" w:eastAsia="宋体" w:hAnsi="宋体" w:cs="Segoe UI"/>
              </w:rPr>
            </w:pPr>
            <w:hyperlink r:id="rId769" w:anchor="table-of-contents" w:history="1">
              <w:r w:rsidR="00401DBB" w:rsidRPr="00613BB9">
                <w:rPr>
                  <w:rStyle w:val="a4"/>
                  <w:rFonts w:ascii="宋体" w:eastAsia="宋体" w:hAnsi="宋体" w:cs="Segoe UI"/>
                  <w:color w:val="auto"/>
                </w:rPr>
                <w:t>top</w:t>
              </w:r>
            </w:hyperlink>
          </w:p>
        </w:tc>
      </w:tr>
      <w:tr w:rsidR="00613BB9" w:rsidRPr="00613BB9" w14:paraId="5C0AC17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AC93A9" w14:textId="77777777" w:rsidR="00401DBB" w:rsidRPr="00613BB9" w:rsidRDefault="00717723" w:rsidP="002C4861">
            <w:pPr>
              <w:rPr>
                <w:rFonts w:ascii="宋体" w:eastAsia="宋体" w:hAnsi="宋体" w:cs="Segoe UI"/>
              </w:rPr>
            </w:pPr>
            <w:hyperlink r:id="rId77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A974E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F70987" w14:textId="77777777" w:rsidR="00401DBB" w:rsidRPr="00613BB9" w:rsidRDefault="00401DBB" w:rsidP="002C4861">
            <w:pPr>
              <w:jc w:val="left"/>
              <w:rPr>
                <w:rFonts w:ascii="宋体" w:eastAsia="宋体" w:hAnsi="宋体" w:cs="Segoe UI"/>
              </w:rPr>
            </w:pPr>
            <w:r w:rsidRPr="00613BB9">
              <w:rPr>
                <w:rStyle w:val="HTML1"/>
                <w:sz w:val="20"/>
                <w:szCs w:val="20"/>
              </w:rPr>
              <w:t>:cake: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555A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250C03" w14:textId="77777777" w:rsidR="00401DBB" w:rsidRPr="00613BB9" w:rsidRDefault="00401DBB" w:rsidP="002C4861">
            <w:pPr>
              <w:jc w:val="left"/>
              <w:rPr>
                <w:rFonts w:ascii="宋体" w:eastAsia="宋体" w:hAnsi="宋体" w:cs="Segoe UI"/>
              </w:rPr>
            </w:pPr>
            <w:r w:rsidRPr="00613BB9">
              <w:rPr>
                <w:rStyle w:val="HTML1"/>
                <w:sz w:val="20"/>
                <w:szCs w:val="20"/>
              </w:rPr>
              <w:t>:cupcake: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4ACF98" w14:textId="77777777" w:rsidR="00401DBB" w:rsidRPr="00613BB9" w:rsidRDefault="00717723" w:rsidP="002C4861">
            <w:pPr>
              <w:rPr>
                <w:rFonts w:ascii="宋体" w:eastAsia="宋体" w:hAnsi="宋体" w:cs="Segoe UI"/>
              </w:rPr>
            </w:pPr>
            <w:hyperlink r:id="rId771" w:anchor="table-of-contents" w:history="1">
              <w:r w:rsidR="00401DBB" w:rsidRPr="00613BB9">
                <w:rPr>
                  <w:rStyle w:val="a4"/>
                  <w:rFonts w:ascii="宋体" w:eastAsia="宋体" w:hAnsi="宋体" w:cs="Segoe UI"/>
                  <w:color w:val="auto"/>
                </w:rPr>
                <w:t>top</w:t>
              </w:r>
            </w:hyperlink>
          </w:p>
        </w:tc>
      </w:tr>
      <w:tr w:rsidR="00613BB9" w:rsidRPr="00613BB9" w14:paraId="7594AEB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AD3532" w14:textId="77777777" w:rsidR="00401DBB" w:rsidRPr="00613BB9" w:rsidRDefault="00717723" w:rsidP="002C4861">
            <w:pPr>
              <w:rPr>
                <w:rFonts w:ascii="宋体" w:eastAsia="宋体" w:hAnsi="宋体" w:cs="Segoe UI"/>
              </w:rPr>
            </w:pPr>
            <w:hyperlink r:id="rId77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DE8AC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7E659B" w14:textId="77777777" w:rsidR="00401DBB" w:rsidRPr="00613BB9" w:rsidRDefault="00401DBB" w:rsidP="002C4861">
            <w:pPr>
              <w:jc w:val="left"/>
              <w:rPr>
                <w:rFonts w:ascii="宋体" w:eastAsia="宋体" w:hAnsi="宋体" w:cs="Segoe UI"/>
              </w:rPr>
            </w:pPr>
            <w:r w:rsidRPr="00613BB9">
              <w:rPr>
                <w:rStyle w:val="HTML1"/>
                <w:sz w:val="20"/>
                <w:szCs w:val="20"/>
              </w:rPr>
              <w:t>:pie: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0CD46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3E7A18" w14:textId="77777777" w:rsidR="00401DBB" w:rsidRPr="00613BB9" w:rsidRDefault="00401DBB" w:rsidP="002C4861">
            <w:pPr>
              <w:jc w:val="left"/>
              <w:rPr>
                <w:rFonts w:ascii="宋体" w:eastAsia="宋体" w:hAnsi="宋体" w:cs="Segoe UI"/>
              </w:rPr>
            </w:pPr>
            <w:r w:rsidRPr="00613BB9">
              <w:rPr>
                <w:rStyle w:val="HTML1"/>
                <w:sz w:val="20"/>
                <w:szCs w:val="20"/>
              </w:rPr>
              <w:t>:chocolate_bar: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DEC767" w14:textId="77777777" w:rsidR="00401DBB" w:rsidRPr="00613BB9" w:rsidRDefault="00717723" w:rsidP="002C4861">
            <w:pPr>
              <w:rPr>
                <w:rFonts w:ascii="宋体" w:eastAsia="宋体" w:hAnsi="宋体" w:cs="Segoe UI"/>
              </w:rPr>
            </w:pPr>
            <w:hyperlink r:id="rId773" w:anchor="table-of-contents" w:history="1">
              <w:r w:rsidR="00401DBB" w:rsidRPr="00613BB9">
                <w:rPr>
                  <w:rStyle w:val="a4"/>
                  <w:rFonts w:ascii="宋体" w:eastAsia="宋体" w:hAnsi="宋体" w:cs="Segoe UI"/>
                  <w:color w:val="auto"/>
                </w:rPr>
                <w:t>top</w:t>
              </w:r>
            </w:hyperlink>
          </w:p>
        </w:tc>
      </w:tr>
      <w:tr w:rsidR="00613BB9" w:rsidRPr="00613BB9" w14:paraId="54E4699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FF2BFF" w14:textId="77777777" w:rsidR="00401DBB" w:rsidRPr="00613BB9" w:rsidRDefault="00717723" w:rsidP="002C4861">
            <w:pPr>
              <w:rPr>
                <w:rFonts w:ascii="宋体" w:eastAsia="宋体" w:hAnsi="宋体" w:cs="Segoe UI"/>
              </w:rPr>
            </w:pPr>
            <w:hyperlink r:id="rId77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47B22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8B2857" w14:textId="77777777" w:rsidR="00401DBB" w:rsidRPr="00613BB9" w:rsidRDefault="00401DBB" w:rsidP="002C4861">
            <w:pPr>
              <w:jc w:val="left"/>
              <w:rPr>
                <w:rFonts w:ascii="宋体" w:eastAsia="宋体" w:hAnsi="宋体" w:cs="Segoe UI"/>
              </w:rPr>
            </w:pPr>
            <w:r w:rsidRPr="00613BB9">
              <w:rPr>
                <w:rStyle w:val="HTML1"/>
                <w:sz w:val="20"/>
                <w:szCs w:val="20"/>
              </w:rPr>
              <w:t>:candy: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9749B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F44049" w14:textId="77777777" w:rsidR="00401DBB" w:rsidRPr="00613BB9" w:rsidRDefault="00401DBB" w:rsidP="002C4861">
            <w:pPr>
              <w:jc w:val="left"/>
              <w:rPr>
                <w:rFonts w:ascii="宋体" w:eastAsia="宋体" w:hAnsi="宋体" w:cs="Segoe UI"/>
              </w:rPr>
            </w:pPr>
            <w:r w:rsidRPr="00613BB9">
              <w:rPr>
                <w:rStyle w:val="HTML1"/>
                <w:sz w:val="20"/>
                <w:szCs w:val="20"/>
              </w:rPr>
              <w:t>:lollipop: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52F095" w14:textId="77777777" w:rsidR="00401DBB" w:rsidRPr="00613BB9" w:rsidRDefault="00717723" w:rsidP="002C4861">
            <w:pPr>
              <w:rPr>
                <w:rFonts w:ascii="宋体" w:eastAsia="宋体" w:hAnsi="宋体" w:cs="Segoe UI"/>
              </w:rPr>
            </w:pPr>
            <w:hyperlink r:id="rId775" w:anchor="table-of-contents" w:history="1">
              <w:r w:rsidR="00401DBB" w:rsidRPr="00613BB9">
                <w:rPr>
                  <w:rStyle w:val="a4"/>
                  <w:rFonts w:ascii="宋体" w:eastAsia="宋体" w:hAnsi="宋体" w:cs="Segoe UI"/>
                  <w:color w:val="auto"/>
                </w:rPr>
                <w:t>top</w:t>
              </w:r>
            </w:hyperlink>
          </w:p>
        </w:tc>
      </w:tr>
      <w:tr w:rsidR="00613BB9" w:rsidRPr="00613BB9" w14:paraId="4CB5F19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B350B8" w14:textId="77777777" w:rsidR="00401DBB" w:rsidRPr="00613BB9" w:rsidRDefault="00717723" w:rsidP="002C4861">
            <w:pPr>
              <w:rPr>
                <w:rFonts w:ascii="宋体" w:eastAsia="宋体" w:hAnsi="宋体" w:cs="Segoe UI"/>
              </w:rPr>
            </w:pPr>
            <w:hyperlink r:id="rId77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2C89A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A960DF" w14:textId="77777777" w:rsidR="00401DBB" w:rsidRPr="00613BB9" w:rsidRDefault="00401DBB" w:rsidP="002C4861">
            <w:pPr>
              <w:jc w:val="left"/>
              <w:rPr>
                <w:rFonts w:ascii="宋体" w:eastAsia="宋体" w:hAnsi="宋体" w:cs="Segoe UI"/>
              </w:rPr>
            </w:pPr>
            <w:r w:rsidRPr="00613BB9">
              <w:rPr>
                <w:rStyle w:val="HTML1"/>
                <w:sz w:val="20"/>
                <w:szCs w:val="20"/>
              </w:rPr>
              <w:t>:custard: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F6345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43963F" w14:textId="77777777" w:rsidR="00401DBB" w:rsidRPr="00613BB9" w:rsidRDefault="00401DBB" w:rsidP="002C4861">
            <w:pPr>
              <w:jc w:val="left"/>
              <w:rPr>
                <w:rFonts w:ascii="宋体" w:eastAsia="宋体" w:hAnsi="宋体" w:cs="Segoe UI"/>
              </w:rPr>
            </w:pPr>
            <w:r w:rsidRPr="00613BB9">
              <w:rPr>
                <w:rStyle w:val="HTML1"/>
                <w:sz w:val="20"/>
                <w:szCs w:val="20"/>
              </w:rPr>
              <w:t>:honey_pot: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E7CD25" w14:textId="77777777" w:rsidR="00401DBB" w:rsidRPr="00613BB9" w:rsidRDefault="00717723" w:rsidP="002C4861">
            <w:pPr>
              <w:rPr>
                <w:rFonts w:ascii="宋体" w:eastAsia="宋体" w:hAnsi="宋体" w:cs="Segoe UI"/>
              </w:rPr>
            </w:pPr>
            <w:hyperlink r:id="rId777" w:anchor="table-of-contents" w:history="1">
              <w:r w:rsidR="00401DBB" w:rsidRPr="00613BB9">
                <w:rPr>
                  <w:rStyle w:val="a4"/>
                  <w:rFonts w:ascii="宋体" w:eastAsia="宋体" w:hAnsi="宋体" w:cs="Segoe UI"/>
                  <w:color w:val="auto"/>
                </w:rPr>
                <w:t>top</w:t>
              </w:r>
            </w:hyperlink>
          </w:p>
        </w:tc>
      </w:tr>
    </w:tbl>
    <w:p w14:paraId="7B02E089" w14:textId="77777777" w:rsidR="00401DBB" w:rsidRPr="00613BB9" w:rsidRDefault="00401DBB" w:rsidP="00401DBB">
      <w:pPr>
        <w:pStyle w:val="4"/>
        <w:rPr>
          <w:rFonts w:ascii="宋体" w:eastAsia="宋体" w:hAnsi="宋体" w:cs="Segoe UI"/>
        </w:rPr>
      </w:pPr>
      <w:bookmarkStart w:id="141" w:name="_Toc46394758"/>
      <w:r w:rsidRPr="00613BB9">
        <w:rPr>
          <w:rFonts w:ascii="宋体" w:eastAsia="宋体" w:hAnsi="宋体" w:cs="Segoe UI"/>
        </w:rPr>
        <w:t>Drink</w:t>
      </w:r>
      <w:bookmarkEnd w:id="141"/>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27"/>
        <w:gridCol w:w="1534"/>
        <w:gridCol w:w="4312"/>
        <w:gridCol w:w="1534"/>
        <w:gridCol w:w="4745"/>
        <w:gridCol w:w="1528"/>
      </w:tblGrid>
      <w:tr w:rsidR="00613BB9" w:rsidRPr="00613BB9" w14:paraId="77AF9477"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6CD311"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EA1136"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A31CE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97E2E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E8280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54A7A1" w14:textId="77777777" w:rsidR="00401DBB" w:rsidRPr="00613BB9" w:rsidRDefault="00401DBB" w:rsidP="002C4861">
            <w:pPr>
              <w:spacing w:after="240"/>
              <w:jc w:val="center"/>
              <w:rPr>
                <w:rFonts w:ascii="宋体" w:eastAsia="宋体" w:hAnsi="宋体" w:cs="Segoe UI"/>
                <w:b/>
                <w:bCs/>
              </w:rPr>
            </w:pPr>
          </w:p>
        </w:tc>
      </w:tr>
      <w:tr w:rsidR="00613BB9" w:rsidRPr="00613BB9" w14:paraId="4CFCF08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DF964A" w14:textId="77777777" w:rsidR="00401DBB" w:rsidRPr="00613BB9" w:rsidRDefault="00717723" w:rsidP="002C4861">
            <w:pPr>
              <w:spacing w:after="240"/>
              <w:jc w:val="left"/>
              <w:rPr>
                <w:rFonts w:ascii="宋体" w:eastAsia="宋体" w:hAnsi="宋体" w:cs="Segoe UI"/>
                <w:sz w:val="24"/>
                <w:szCs w:val="24"/>
              </w:rPr>
            </w:pPr>
            <w:hyperlink r:id="rId77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954E82"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F1787D" w14:textId="77777777" w:rsidR="00401DBB" w:rsidRPr="00613BB9" w:rsidRDefault="00401DBB" w:rsidP="002C4861">
            <w:pPr>
              <w:jc w:val="left"/>
              <w:rPr>
                <w:rFonts w:ascii="宋体" w:eastAsia="宋体" w:hAnsi="宋体" w:cs="Segoe UI"/>
              </w:rPr>
            </w:pPr>
            <w:r w:rsidRPr="00613BB9">
              <w:rPr>
                <w:rStyle w:val="HTML1"/>
                <w:sz w:val="20"/>
                <w:szCs w:val="20"/>
              </w:rPr>
              <w:t>:baby_bottle: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A8342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E53606" w14:textId="77777777" w:rsidR="00401DBB" w:rsidRPr="00613BB9" w:rsidRDefault="00401DBB" w:rsidP="002C4861">
            <w:pPr>
              <w:jc w:val="left"/>
              <w:rPr>
                <w:rFonts w:ascii="宋体" w:eastAsia="宋体" w:hAnsi="宋体" w:cs="Segoe UI"/>
              </w:rPr>
            </w:pPr>
            <w:r w:rsidRPr="00613BB9">
              <w:rPr>
                <w:rStyle w:val="HTML1"/>
                <w:sz w:val="20"/>
                <w:szCs w:val="20"/>
              </w:rPr>
              <w:t>:milk_glass: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566211" w14:textId="77777777" w:rsidR="00401DBB" w:rsidRPr="00613BB9" w:rsidRDefault="00717723" w:rsidP="002C4861">
            <w:pPr>
              <w:rPr>
                <w:rFonts w:ascii="宋体" w:eastAsia="宋体" w:hAnsi="宋体" w:cs="Segoe UI"/>
              </w:rPr>
            </w:pPr>
            <w:hyperlink r:id="rId779" w:anchor="table-of-contents" w:history="1">
              <w:r w:rsidR="00401DBB" w:rsidRPr="00613BB9">
                <w:rPr>
                  <w:rStyle w:val="a4"/>
                  <w:rFonts w:ascii="宋体" w:eastAsia="宋体" w:hAnsi="宋体" w:cs="Segoe UI"/>
                  <w:color w:val="auto"/>
                </w:rPr>
                <w:t>top</w:t>
              </w:r>
            </w:hyperlink>
          </w:p>
        </w:tc>
      </w:tr>
      <w:tr w:rsidR="00613BB9" w:rsidRPr="00613BB9" w14:paraId="3551E6E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A365E6" w14:textId="77777777" w:rsidR="00401DBB" w:rsidRPr="00613BB9" w:rsidRDefault="00717723" w:rsidP="002C4861">
            <w:pPr>
              <w:rPr>
                <w:rFonts w:ascii="宋体" w:eastAsia="宋体" w:hAnsi="宋体" w:cs="Segoe UI"/>
              </w:rPr>
            </w:pPr>
            <w:hyperlink r:id="rId78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88E4A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B881B6" w14:textId="77777777" w:rsidR="00401DBB" w:rsidRPr="00613BB9" w:rsidRDefault="00401DBB" w:rsidP="002C4861">
            <w:pPr>
              <w:jc w:val="left"/>
              <w:rPr>
                <w:rFonts w:ascii="宋体" w:eastAsia="宋体" w:hAnsi="宋体" w:cs="Segoe UI"/>
              </w:rPr>
            </w:pPr>
            <w:r w:rsidRPr="00613BB9">
              <w:rPr>
                <w:rStyle w:val="HTML1"/>
                <w:sz w:val="20"/>
                <w:szCs w:val="20"/>
              </w:rPr>
              <w:t>:coffee: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54C8A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A2AEF1" w14:textId="77777777" w:rsidR="00401DBB" w:rsidRPr="00613BB9" w:rsidRDefault="00401DBB" w:rsidP="002C4861">
            <w:pPr>
              <w:jc w:val="left"/>
              <w:rPr>
                <w:rFonts w:ascii="宋体" w:eastAsia="宋体" w:hAnsi="宋体" w:cs="Segoe UI"/>
              </w:rPr>
            </w:pPr>
            <w:r w:rsidRPr="00613BB9">
              <w:rPr>
                <w:rStyle w:val="HTML1"/>
                <w:sz w:val="20"/>
                <w:szCs w:val="20"/>
              </w:rPr>
              <w:t>:tea: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1E528E" w14:textId="77777777" w:rsidR="00401DBB" w:rsidRPr="00613BB9" w:rsidRDefault="00717723" w:rsidP="002C4861">
            <w:pPr>
              <w:rPr>
                <w:rFonts w:ascii="宋体" w:eastAsia="宋体" w:hAnsi="宋体" w:cs="Segoe UI"/>
              </w:rPr>
            </w:pPr>
            <w:hyperlink r:id="rId781" w:anchor="table-of-contents" w:history="1">
              <w:r w:rsidR="00401DBB" w:rsidRPr="00613BB9">
                <w:rPr>
                  <w:rStyle w:val="a4"/>
                  <w:rFonts w:ascii="宋体" w:eastAsia="宋体" w:hAnsi="宋体" w:cs="Segoe UI"/>
                  <w:color w:val="auto"/>
                </w:rPr>
                <w:t>top</w:t>
              </w:r>
            </w:hyperlink>
          </w:p>
        </w:tc>
      </w:tr>
      <w:tr w:rsidR="00613BB9" w:rsidRPr="00613BB9" w14:paraId="152858B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150E08" w14:textId="77777777" w:rsidR="00401DBB" w:rsidRPr="00613BB9" w:rsidRDefault="00717723" w:rsidP="002C4861">
            <w:pPr>
              <w:rPr>
                <w:rFonts w:ascii="宋体" w:eastAsia="宋体" w:hAnsi="宋体" w:cs="Segoe UI"/>
              </w:rPr>
            </w:pPr>
            <w:hyperlink r:id="rId78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C80D0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A83090" w14:textId="77777777" w:rsidR="00401DBB" w:rsidRPr="00613BB9" w:rsidRDefault="00401DBB" w:rsidP="002C4861">
            <w:pPr>
              <w:jc w:val="left"/>
              <w:rPr>
                <w:rFonts w:ascii="宋体" w:eastAsia="宋体" w:hAnsi="宋体" w:cs="Segoe UI"/>
              </w:rPr>
            </w:pPr>
            <w:r w:rsidRPr="00613BB9">
              <w:rPr>
                <w:rStyle w:val="HTML1"/>
                <w:sz w:val="20"/>
                <w:szCs w:val="20"/>
              </w:rPr>
              <w:t>:sake: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5BE38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354688" w14:textId="77777777" w:rsidR="00401DBB" w:rsidRPr="00613BB9" w:rsidRDefault="00401DBB" w:rsidP="002C4861">
            <w:pPr>
              <w:jc w:val="left"/>
              <w:rPr>
                <w:rFonts w:ascii="宋体" w:eastAsia="宋体" w:hAnsi="宋体" w:cs="Segoe UI"/>
              </w:rPr>
            </w:pPr>
            <w:r w:rsidRPr="00613BB9">
              <w:rPr>
                <w:rStyle w:val="HTML1"/>
                <w:sz w:val="20"/>
                <w:szCs w:val="20"/>
              </w:rPr>
              <w:t>:champagne: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DF8CC6" w14:textId="77777777" w:rsidR="00401DBB" w:rsidRPr="00613BB9" w:rsidRDefault="00717723" w:rsidP="002C4861">
            <w:pPr>
              <w:rPr>
                <w:rFonts w:ascii="宋体" w:eastAsia="宋体" w:hAnsi="宋体" w:cs="Segoe UI"/>
              </w:rPr>
            </w:pPr>
            <w:hyperlink r:id="rId783" w:anchor="table-of-contents" w:history="1">
              <w:r w:rsidR="00401DBB" w:rsidRPr="00613BB9">
                <w:rPr>
                  <w:rStyle w:val="a4"/>
                  <w:rFonts w:ascii="宋体" w:eastAsia="宋体" w:hAnsi="宋体" w:cs="Segoe UI"/>
                  <w:color w:val="auto"/>
                </w:rPr>
                <w:t>top</w:t>
              </w:r>
            </w:hyperlink>
          </w:p>
        </w:tc>
      </w:tr>
      <w:tr w:rsidR="00613BB9" w:rsidRPr="00613BB9" w14:paraId="04CF921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DFC3E3" w14:textId="77777777" w:rsidR="00401DBB" w:rsidRPr="00613BB9" w:rsidRDefault="00717723" w:rsidP="002C4861">
            <w:pPr>
              <w:rPr>
                <w:rFonts w:ascii="宋体" w:eastAsia="宋体" w:hAnsi="宋体" w:cs="Segoe UI"/>
              </w:rPr>
            </w:pPr>
            <w:hyperlink r:id="rId78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6AB4C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A623EB" w14:textId="77777777" w:rsidR="00401DBB" w:rsidRPr="00613BB9" w:rsidRDefault="00401DBB" w:rsidP="002C4861">
            <w:pPr>
              <w:jc w:val="left"/>
              <w:rPr>
                <w:rFonts w:ascii="宋体" w:eastAsia="宋体" w:hAnsi="宋体" w:cs="Segoe UI"/>
              </w:rPr>
            </w:pPr>
            <w:r w:rsidRPr="00613BB9">
              <w:rPr>
                <w:rStyle w:val="HTML1"/>
                <w:sz w:val="20"/>
                <w:szCs w:val="20"/>
              </w:rPr>
              <w:t>:wine_glass: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BC97F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1E6493" w14:textId="77777777" w:rsidR="00401DBB" w:rsidRPr="00613BB9" w:rsidRDefault="00401DBB" w:rsidP="002C4861">
            <w:pPr>
              <w:jc w:val="left"/>
              <w:rPr>
                <w:rFonts w:ascii="宋体" w:eastAsia="宋体" w:hAnsi="宋体" w:cs="Segoe UI"/>
              </w:rPr>
            </w:pPr>
            <w:r w:rsidRPr="00613BB9">
              <w:rPr>
                <w:rStyle w:val="HTML1"/>
                <w:sz w:val="20"/>
                <w:szCs w:val="20"/>
              </w:rPr>
              <w:t>:cocktail: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053BB0" w14:textId="77777777" w:rsidR="00401DBB" w:rsidRPr="00613BB9" w:rsidRDefault="00717723" w:rsidP="002C4861">
            <w:pPr>
              <w:rPr>
                <w:rFonts w:ascii="宋体" w:eastAsia="宋体" w:hAnsi="宋体" w:cs="Segoe UI"/>
              </w:rPr>
            </w:pPr>
            <w:hyperlink r:id="rId785" w:anchor="table-of-contents" w:history="1">
              <w:r w:rsidR="00401DBB" w:rsidRPr="00613BB9">
                <w:rPr>
                  <w:rStyle w:val="a4"/>
                  <w:rFonts w:ascii="宋体" w:eastAsia="宋体" w:hAnsi="宋体" w:cs="Segoe UI"/>
                  <w:color w:val="auto"/>
                </w:rPr>
                <w:t>top</w:t>
              </w:r>
            </w:hyperlink>
          </w:p>
        </w:tc>
      </w:tr>
      <w:tr w:rsidR="00613BB9" w:rsidRPr="00613BB9" w14:paraId="3F00C30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23B327" w14:textId="77777777" w:rsidR="00401DBB" w:rsidRPr="00613BB9" w:rsidRDefault="00717723" w:rsidP="002C4861">
            <w:pPr>
              <w:rPr>
                <w:rFonts w:ascii="宋体" w:eastAsia="宋体" w:hAnsi="宋体" w:cs="Segoe UI"/>
              </w:rPr>
            </w:pPr>
            <w:hyperlink r:id="rId78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9CA74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C9120D" w14:textId="77777777" w:rsidR="00401DBB" w:rsidRPr="00613BB9" w:rsidRDefault="00401DBB" w:rsidP="002C4861">
            <w:pPr>
              <w:jc w:val="left"/>
              <w:rPr>
                <w:rFonts w:ascii="宋体" w:eastAsia="宋体" w:hAnsi="宋体" w:cs="Segoe UI"/>
              </w:rPr>
            </w:pPr>
            <w:r w:rsidRPr="00613BB9">
              <w:rPr>
                <w:rStyle w:val="HTML1"/>
                <w:sz w:val="20"/>
                <w:szCs w:val="20"/>
              </w:rPr>
              <w:t>:tropical_drink: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C6415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C62895" w14:textId="77777777" w:rsidR="00401DBB" w:rsidRPr="00613BB9" w:rsidRDefault="00401DBB" w:rsidP="002C4861">
            <w:pPr>
              <w:jc w:val="left"/>
              <w:rPr>
                <w:rFonts w:ascii="宋体" w:eastAsia="宋体" w:hAnsi="宋体" w:cs="Segoe UI"/>
              </w:rPr>
            </w:pPr>
            <w:r w:rsidRPr="00613BB9">
              <w:rPr>
                <w:rStyle w:val="HTML1"/>
                <w:sz w:val="20"/>
                <w:szCs w:val="20"/>
              </w:rPr>
              <w:t>:beer: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0FC4E0" w14:textId="77777777" w:rsidR="00401DBB" w:rsidRPr="00613BB9" w:rsidRDefault="00717723" w:rsidP="002C4861">
            <w:pPr>
              <w:rPr>
                <w:rFonts w:ascii="宋体" w:eastAsia="宋体" w:hAnsi="宋体" w:cs="Segoe UI"/>
              </w:rPr>
            </w:pPr>
            <w:hyperlink r:id="rId787" w:anchor="table-of-contents" w:history="1">
              <w:r w:rsidR="00401DBB" w:rsidRPr="00613BB9">
                <w:rPr>
                  <w:rStyle w:val="a4"/>
                  <w:rFonts w:ascii="宋体" w:eastAsia="宋体" w:hAnsi="宋体" w:cs="Segoe UI"/>
                  <w:color w:val="auto"/>
                </w:rPr>
                <w:t>top</w:t>
              </w:r>
            </w:hyperlink>
          </w:p>
        </w:tc>
      </w:tr>
      <w:tr w:rsidR="00613BB9" w:rsidRPr="00613BB9" w14:paraId="1F85AB1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46D4E9" w14:textId="77777777" w:rsidR="00401DBB" w:rsidRPr="00613BB9" w:rsidRDefault="00717723" w:rsidP="002C4861">
            <w:pPr>
              <w:rPr>
                <w:rFonts w:ascii="宋体" w:eastAsia="宋体" w:hAnsi="宋体" w:cs="Segoe UI"/>
              </w:rPr>
            </w:pPr>
            <w:hyperlink r:id="rId78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62C1A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AC7A7C" w14:textId="77777777" w:rsidR="00401DBB" w:rsidRPr="00613BB9" w:rsidRDefault="00401DBB" w:rsidP="002C4861">
            <w:pPr>
              <w:jc w:val="left"/>
              <w:rPr>
                <w:rFonts w:ascii="宋体" w:eastAsia="宋体" w:hAnsi="宋体" w:cs="Segoe UI"/>
              </w:rPr>
            </w:pPr>
            <w:r w:rsidRPr="00613BB9">
              <w:rPr>
                <w:rStyle w:val="HTML1"/>
                <w:sz w:val="20"/>
                <w:szCs w:val="20"/>
              </w:rPr>
              <w:t>:beers: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E3DE2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CF83B9" w14:textId="77777777" w:rsidR="00401DBB" w:rsidRPr="00613BB9" w:rsidRDefault="00401DBB" w:rsidP="002C4861">
            <w:pPr>
              <w:jc w:val="left"/>
              <w:rPr>
                <w:rFonts w:ascii="宋体" w:eastAsia="宋体" w:hAnsi="宋体" w:cs="Segoe UI"/>
              </w:rPr>
            </w:pPr>
            <w:r w:rsidRPr="00613BB9">
              <w:rPr>
                <w:rStyle w:val="HTML1"/>
                <w:sz w:val="20"/>
                <w:szCs w:val="20"/>
              </w:rPr>
              <w:t>:clinking_glasses: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FD1117" w14:textId="77777777" w:rsidR="00401DBB" w:rsidRPr="00613BB9" w:rsidRDefault="00717723" w:rsidP="002C4861">
            <w:pPr>
              <w:rPr>
                <w:rFonts w:ascii="宋体" w:eastAsia="宋体" w:hAnsi="宋体" w:cs="Segoe UI"/>
              </w:rPr>
            </w:pPr>
            <w:hyperlink r:id="rId789" w:anchor="table-of-contents" w:history="1">
              <w:r w:rsidR="00401DBB" w:rsidRPr="00613BB9">
                <w:rPr>
                  <w:rStyle w:val="a4"/>
                  <w:rFonts w:ascii="宋体" w:eastAsia="宋体" w:hAnsi="宋体" w:cs="Segoe UI"/>
                  <w:color w:val="auto"/>
                </w:rPr>
                <w:t>top</w:t>
              </w:r>
            </w:hyperlink>
          </w:p>
        </w:tc>
      </w:tr>
      <w:tr w:rsidR="00613BB9" w:rsidRPr="00613BB9" w14:paraId="59B2FF3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01AEC7" w14:textId="77777777" w:rsidR="00401DBB" w:rsidRPr="00613BB9" w:rsidRDefault="00717723" w:rsidP="002C4861">
            <w:pPr>
              <w:rPr>
                <w:rFonts w:ascii="宋体" w:eastAsia="宋体" w:hAnsi="宋体" w:cs="Segoe UI"/>
              </w:rPr>
            </w:pPr>
            <w:hyperlink r:id="rId79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9AFA2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7CBA82" w14:textId="77777777" w:rsidR="00401DBB" w:rsidRPr="00613BB9" w:rsidRDefault="00401DBB" w:rsidP="002C4861">
            <w:pPr>
              <w:jc w:val="left"/>
              <w:rPr>
                <w:rFonts w:ascii="宋体" w:eastAsia="宋体" w:hAnsi="宋体" w:cs="Segoe UI"/>
              </w:rPr>
            </w:pPr>
            <w:r w:rsidRPr="00613BB9">
              <w:rPr>
                <w:rStyle w:val="HTML1"/>
                <w:sz w:val="20"/>
                <w:szCs w:val="20"/>
              </w:rPr>
              <w:t>:tumbler_glass: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0BFA7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94C782" w14:textId="77777777" w:rsidR="00401DBB" w:rsidRPr="00613BB9" w:rsidRDefault="00401DBB" w:rsidP="002C4861">
            <w:pPr>
              <w:jc w:val="left"/>
              <w:rPr>
                <w:rFonts w:ascii="宋体" w:eastAsia="宋体" w:hAnsi="宋体" w:cs="Segoe UI"/>
              </w:rPr>
            </w:pPr>
            <w:r w:rsidRPr="00613BB9">
              <w:rPr>
                <w:rStyle w:val="HTML1"/>
                <w:sz w:val="20"/>
                <w:szCs w:val="20"/>
              </w:rPr>
              <w:t>:cup_with_straw: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B667A4" w14:textId="77777777" w:rsidR="00401DBB" w:rsidRPr="00613BB9" w:rsidRDefault="00717723" w:rsidP="002C4861">
            <w:pPr>
              <w:rPr>
                <w:rFonts w:ascii="宋体" w:eastAsia="宋体" w:hAnsi="宋体" w:cs="Segoe UI"/>
              </w:rPr>
            </w:pPr>
            <w:hyperlink r:id="rId791" w:anchor="table-of-contents" w:history="1">
              <w:r w:rsidR="00401DBB" w:rsidRPr="00613BB9">
                <w:rPr>
                  <w:rStyle w:val="a4"/>
                  <w:rFonts w:ascii="宋体" w:eastAsia="宋体" w:hAnsi="宋体" w:cs="Segoe UI"/>
                  <w:color w:val="auto"/>
                </w:rPr>
                <w:t>top</w:t>
              </w:r>
            </w:hyperlink>
          </w:p>
        </w:tc>
      </w:tr>
      <w:tr w:rsidR="00613BB9" w:rsidRPr="00613BB9" w14:paraId="1EFDE9B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F64FA1" w14:textId="77777777" w:rsidR="00401DBB" w:rsidRPr="00613BB9" w:rsidRDefault="00717723" w:rsidP="002C4861">
            <w:pPr>
              <w:rPr>
                <w:rFonts w:ascii="宋体" w:eastAsia="宋体" w:hAnsi="宋体" w:cs="Segoe UI"/>
              </w:rPr>
            </w:pPr>
            <w:hyperlink r:id="rId792"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599B1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A0C09D" w14:textId="77777777" w:rsidR="00401DBB" w:rsidRPr="00613BB9" w:rsidRDefault="00401DBB" w:rsidP="002C4861">
            <w:pPr>
              <w:jc w:val="left"/>
              <w:rPr>
                <w:rFonts w:ascii="宋体" w:eastAsia="宋体" w:hAnsi="宋体" w:cs="Segoe UI"/>
              </w:rPr>
            </w:pPr>
            <w:r w:rsidRPr="00613BB9">
              <w:rPr>
                <w:rStyle w:val="HTML1"/>
                <w:sz w:val="20"/>
                <w:szCs w:val="20"/>
              </w:rPr>
              <w:t>:beverage_box: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0A247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25FCD8" w14:textId="77777777" w:rsidR="00401DBB" w:rsidRPr="00613BB9" w:rsidRDefault="00401DBB" w:rsidP="002C4861">
            <w:pPr>
              <w:jc w:val="left"/>
              <w:rPr>
                <w:rFonts w:ascii="宋体" w:eastAsia="宋体" w:hAnsi="宋体" w:cs="Segoe UI"/>
              </w:rPr>
            </w:pPr>
            <w:r w:rsidRPr="00613BB9">
              <w:rPr>
                <w:rStyle w:val="HTML1"/>
                <w:sz w:val="20"/>
                <w:szCs w:val="20"/>
              </w:rPr>
              <w:t>:mate: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619780" w14:textId="77777777" w:rsidR="00401DBB" w:rsidRPr="00613BB9" w:rsidRDefault="00717723" w:rsidP="002C4861">
            <w:pPr>
              <w:rPr>
                <w:rFonts w:ascii="宋体" w:eastAsia="宋体" w:hAnsi="宋体" w:cs="Segoe UI"/>
              </w:rPr>
            </w:pPr>
            <w:hyperlink r:id="rId793" w:anchor="table-of-contents" w:history="1">
              <w:r w:rsidR="00401DBB" w:rsidRPr="00613BB9">
                <w:rPr>
                  <w:rStyle w:val="a4"/>
                  <w:rFonts w:ascii="宋体" w:eastAsia="宋体" w:hAnsi="宋体" w:cs="Segoe UI"/>
                  <w:color w:val="auto"/>
                </w:rPr>
                <w:t>top</w:t>
              </w:r>
            </w:hyperlink>
          </w:p>
        </w:tc>
      </w:tr>
      <w:tr w:rsidR="00613BB9" w:rsidRPr="00613BB9" w14:paraId="44A0170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FBA74A" w14:textId="77777777" w:rsidR="00401DBB" w:rsidRPr="00613BB9" w:rsidRDefault="00717723" w:rsidP="002C4861">
            <w:pPr>
              <w:rPr>
                <w:rFonts w:ascii="宋体" w:eastAsia="宋体" w:hAnsi="宋体" w:cs="Segoe UI"/>
              </w:rPr>
            </w:pPr>
            <w:hyperlink r:id="rId794"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4D6FE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CA4589" w14:textId="77777777" w:rsidR="00401DBB" w:rsidRPr="00613BB9" w:rsidRDefault="00401DBB" w:rsidP="002C4861">
            <w:pPr>
              <w:jc w:val="left"/>
              <w:rPr>
                <w:rFonts w:ascii="宋体" w:eastAsia="宋体" w:hAnsi="宋体" w:cs="Segoe UI"/>
              </w:rPr>
            </w:pPr>
            <w:r w:rsidRPr="00613BB9">
              <w:rPr>
                <w:rStyle w:val="HTML1"/>
                <w:sz w:val="20"/>
                <w:szCs w:val="20"/>
              </w:rPr>
              <w:t>:ice_cube: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DA6C1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718799"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6BB8DF" w14:textId="77777777" w:rsidR="00401DBB" w:rsidRPr="00613BB9" w:rsidRDefault="00717723" w:rsidP="002C4861">
            <w:pPr>
              <w:rPr>
                <w:rFonts w:ascii="宋体" w:eastAsia="宋体" w:hAnsi="宋体" w:cs="Segoe UI"/>
                <w:sz w:val="24"/>
                <w:szCs w:val="24"/>
              </w:rPr>
            </w:pPr>
            <w:hyperlink r:id="rId795" w:anchor="table-of-contents" w:history="1">
              <w:r w:rsidR="00401DBB" w:rsidRPr="00613BB9">
                <w:rPr>
                  <w:rStyle w:val="a4"/>
                  <w:rFonts w:ascii="宋体" w:eastAsia="宋体" w:hAnsi="宋体" w:cs="Segoe UI"/>
                  <w:color w:val="auto"/>
                </w:rPr>
                <w:t>top</w:t>
              </w:r>
            </w:hyperlink>
          </w:p>
        </w:tc>
      </w:tr>
    </w:tbl>
    <w:p w14:paraId="4C9F72F4" w14:textId="77777777" w:rsidR="00401DBB" w:rsidRPr="00613BB9" w:rsidRDefault="00401DBB" w:rsidP="00401DBB">
      <w:pPr>
        <w:pStyle w:val="4"/>
        <w:rPr>
          <w:rFonts w:ascii="宋体" w:eastAsia="宋体" w:hAnsi="宋体" w:cs="Segoe UI"/>
        </w:rPr>
      </w:pPr>
      <w:bookmarkStart w:id="142" w:name="_Toc46394759"/>
      <w:r w:rsidRPr="00613BB9">
        <w:rPr>
          <w:rFonts w:ascii="宋体" w:eastAsia="宋体" w:hAnsi="宋体" w:cs="Segoe UI"/>
        </w:rPr>
        <w:t>Dishware</w:t>
      </w:r>
      <w:bookmarkEnd w:id="142"/>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486"/>
        <w:gridCol w:w="1491"/>
        <w:gridCol w:w="4192"/>
        <w:gridCol w:w="1491"/>
        <w:gridCol w:w="5035"/>
        <w:gridCol w:w="1485"/>
      </w:tblGrid>
      <w:tr w:rsidR="00613BB9" w:rsidRPr="00613BB9" w14:paraId="3090D54C"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09E292"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45AC0B"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E5F3E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CA601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D66D7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332149" w14:textId="77777777" w:rsidR="00401DBB" w:rsidRPr="00613BB9" w:rsidRDefault="00401DBB" w:rsidP="002C4861">
            <w:pPr>
              <w:spacing w:after="240"/>
              <w:jc w:val="center"/>
              <w:rPr>
                <w:rFonts w:ascii="宋体" w:eastAsia="宋体" w:hAnsi="宋体" w:cs="Segoe UI"/>
                <w:b/>
                <w:bCs/>
              </w:rPr>
            </w:pPr>
          </w:p>
        </w:tc>
      </w:tr>
      <w:tr w:rsidR="00613BB9" w:rsidRPr="00613BB9" w14:paraId="64FFF98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538E0A" w14:textId="77777777" w:rsidR="00401DBB" w:rsidRPr="00613BB9" w:rsidRDefault="00717723" w:rsidP="002C4861">
            <w:pPr>
              <w:spacing w:after="240"/>
              <w:jc w:val="left"/>
              <w:rPr>
                <w:rFonts w:ascii="宋体" w:eastAsia="宋体" w:hAnsi="宋体" w:cs="Segoe UI"/>
                <w:sz w:val="24"/>
                <w:szCs w:val="24"/>
              </w:rPr>
            </w:pPr>
            <w:hyperlink r:id="rId796"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7CEFC7"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07461C" w14:textId="77777777" w:rsidR="00401DBB" w:rsidRPr="00613BB9" w:rsidRDefault="00401DBB" w:rsidP="002C4861">
            <w:pPr>
              <w:jc w:val="left"/>
              <w:rPr>
                <w:rFonts w:ascii="宋体" w:eastAsia="宋体" w:hAnsi="宋体" w:cs="Segoe UI"/>
              </w:rPr>
            </w:pPr>
            <w:r w:rsidRPr="00613BB9">
              <w:rPr>
                <w:rStyle w:val="HTML1"/>
                <w:sz w:val="20"/>
                <w:szCs w:val="20"/>
              </w:rPr>
              <w:t>:chopsticks: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198F7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A0B1DA" w14:textId="77777777" w:rsidR="00401DBB" w:rsidRPr="00613BB9" w:rsidRDefault="00401DBB" w:rsidP="002C4861">
            <w:pPr>
              <w:jc w:val="left"/>
              <w:rPr>
                <w:rFonts w:ascii="宋体" w:eastAsia="宋体" w:hAnsi="宋体" w:cs="Segoe UI"/>
              </w:rPr>
            </w:pPr>
            <w:r w:rsidRPr="00613BB9">
              <w:rPr>
                <w:rStyle w:val="HTML1"/>
                <w:sz w:val="20"/>
                <w:szCs w:val="20"/>
              </w:rPr>
              <w:t>:plate_with_cutlery: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D3BCD4" w14:textId="77777777" w:rsidR="00401DBB" w:rsidRPr="00613BB9" w:rsidRDefault="00717723" w:rsidP="002C4861">
            <w:pPr>
              <w:rPr>
                <w:rFonts w:ascii="宋体" w:eastAsia="宋体" w:hAnsi="宋体" w:cs="Segoe UI"/>
              </w:rPr>
            </w:pPr>
            <w:hyperlink r:id="rId797" w:anchor="table-of-contents" w:history="1">
              <w:r w:rsidR="00401DBB" w:rsidRPr="00613BB9">
                <w:rPr>
                  <w:rStyle w:val="a4"/>
                  <w:rFonts w:ascii="宋体" w:eastAsia="宋体" w:hAnsi="宋体" w:cs="Segoe UI"/>
                  <w:color w:val="auto"/>
                </w:rPr>
                <w:t>top</w:t>
              </w:r>
            </w:hyperlink>
          </w:p>
        </w:tc>
      </w:tr>
      <w:tr w:rsidR="00613BB9" w:rsidRPr="00613BB9" w14:paraId="3422598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150BE2" w14:textId="77777777" w:rsidR="00401DBB" w:rsidRPr="00613BB9" w:rsidRDefault="00717723" w:rsidP="002C4861">
            <w:pPr>
              <w:rPr>
                <w:rFonts w:ascii="宋体" w:eastAsia="宋体" w:hAnsi="宋体" w:cs="Segoe UI"/>
              </w:rPr>
            </w:pPr>
            <w:hyperlink r:id="rId798"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75B46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96519F" w14:textId="77777777" w:rsidR="00401DBB" w:rsidRPr="00613BB9" w:rsidRDefault="00401DBB" w:rsidP="002C4861">
            <w:pPr>
              <w:jc w:val="left"/>
              <w:rPr>
                <w:rFonts w:ascii="宋体" w:eastAsia="宋体" w:hAnsi="宋体" w:cs="Segoe UI"/>
              </w:rPr>
            </w:pPr>
            <w:r w:rsidRPr="00613BB9">
              <w:rPr>
                <w:rStyle w:val="HTML1"/>
                <w:sz w:val="20"/>
                <w:szCs w:val="20"/>
              </w:rPr>
              <w:t>:fork_and_knife: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C60CD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E67AE9" w14:textId="77777777" w:rsidR="00401DBB" w:rsidRPr="00613BB9" w:rsidRDefault="00401DBB" w:rsidP="002C4861">
            <w:pPr>
              <w:jc w:val="left"/>
              <w:rPr>
                <w:rFonts w:ascii="宋体" w:eastAsia="宋体" w:hAnsi="宋体" w:cs="Segoe UI"/>
              </w:rPr>
            </w:pPr>
            <w:r w:rsidRPr="00613BB9">
              <w:rPr>
                <w:rStyle w:val="HTML1"/>
                <w:sz w:val="20"/>
                <w:szCs w:val="20"/>
              </w:rPr>
              <w:t>:spoon: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064218" w14:textId="77777777" w:rsidR="00401DBB" w:rsidRPr="00613BB9" w:rsidRDefault="00717723" w:rsidP="002C4861">
            <w:pPr>
              <w:rPr>
                <w:rFonts w:ascii="宋体" w:eastAsia="宋体" w:hAnsi="宋体" w:cs="Segoe UI"/>
              </w:rPr>
            </w:pPr>
            <w:hyperlink r:id="rId799" w:anchor="table-of-contents" w:history="1">
              <w:r w:rsidR="00401DBB" w:rsidRPr="00613BB9">
                <w:rPr>
                  <w:rStyle w:val="a4"/>
                  <w:rFonts w:ascii="宋体" w:eastAsia="宋体" w:hAnsi="宋体" w:cs="Segoe UI"/>
                  <w:color w:val="auto"/>
                </w:rPr>
                <w:t>top</w:t>
              </w:r>
            </w:hyperlink>
          </w:p>
        </w:tc>
      </w:tr>
      <w:tr w:rsidR="00613BB9" w:rsidRPr="00613BB9" w14:paraId="7535A3A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D15C79" w14:textId="77777777" w:rsidR="00401DBB" w:rsidRPr="00613BB9" w:rsidRDefault="00717723" w:rsidP="002C4861">
            <w:pPr>
              <w:rPr>
                <w:rFonts w:ascii="宋体" w:eastAsia="宋体" w:hAnsi="宋体" w:cs="Segoe UI"/>
              </w:rPr>
            </w:pPr>
            <w:hyperlink r:id="rId800" w:anchor="food--drink"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D54BE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CE7EE4" w14:textId="77777777" w:rsidR="00401DBB" w:rsidRPr="00613BB9" w:rsidRDefault="00401DBB" w:rsidP="002C4861">
            <w:pPr>
              <w:jc w:val="left"/>
              <w:rPr>
                <w:rFonts w:ascii="宋体" w:eastAsia="宋体" w:hAnsi="宋体" w:cs="Segoe UI"/>
              </w:rPr>
            </w:pPr>
            <w:r w:rsidRPr="00613BB9">
              <w:rPr>
                <w:rStyle w:val="HTML1"/>
                <w:sz w:val="20"/>
                <w:szCs w:val="20"/>
              </w:rPr>
              <w:t>:hocho:</w:t>
            </w:r>
            <w:r w:rsidRPr="00613BB9">
              <w:rPr>
                <w:rFonts w:ascii="宋体" w:eastAsia="宋体" w:hAnsi="宋体" w:cs="Segoe UI"/>
              </w:rPr>
              <w:br/>
            </w:r>
            <w:r w:rsidRPr="00613BB9">
              <w:rPr>
                <w:rStyle w:val="HTML1"/>
                <w:sz w:val="20"/>
                <w:szCs w:val="20"/>
              </w:rPr>
              <w:t>:knife: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E6C8B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AF1728" w14:textId="77777777" w:rsidR="00401DBB" w:rsidRPr="00613BB9" w:rsidRDefault="00401DBB" w:rsidP="002C4861">
            <w:pPr>
              <w:jc w:val="left"/>
              <w:rPr>
                <w:rFonts w:ascii="宋体" w:eastAsia="宋体" w:hAnsi="宋体" w:cs="Segoe UI"/>
              </w:rPr>
            </w:pPr>
            <w:r w:rsidRPr="00613BB9">
              <w:rPr>
                <w:rStyle w:val="HTML1"/>
                <w:sz w:val="20"/>
                <w:szCs w:val="20"/>
              </w:rPr>
              <w:t>:amphora: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182AFA" w14:textId="77777777" w:rsidR="00401DBB" w:rsidRPr="00613BB9" w:rsidRDefault="00717723" w:rsidP="002C4861">
            <w:pPr>
              <w:rPr>
                <w:rFonts w:ascii="宋体" w:eastAsia="宋体" w:hAnsi="宋体" w:cs="Segoe UI"/>
              </w:rPr>
            </w:pPr>
            <w:hyperlink r:id="rId801" w:anchor="table-of-contents" w:history="1">
              <w:r w:rsidR="00401DBB" w:rsidRPr="00613BB9">
                <w:rPr>
                  <w:rStyle w:val="a4"/>
                  <w:rFonts w:ascii="宋体" w:eastAsia="宋体" w:hAnsi="宋体" w:cs="Segoe UI"/>
                  <w:color w:val="auto"/>
                </w:rPr>
                <w:t>top</w:t>
              </w:r>
            </w:hyperlink>
          </w:p>
        </w:tc>
      </w:tr>
    </w:tbl>
    <w:p w14:paraId="25D4B1DC" w14:textId="77777777" w:rsidR="00401DBB" w:rsidRPr="00613BB9" w:rsidRDefault="00401DBB" w:rsidP="00401DBB">
      <w:pPr>
        <w:pStyle w:val="3"/>
        <w:rPr>
          <w:rFonts w:cs="Segoe UI"/>
          <w:sz w:val="30"/>
          <w:szCs w:val="30"/>
        </w:rPr>
      </w:pPr>
      <w:bookmarkStart w:id="143" w:name="_Toc46394760"/>
      <w:r w:rsidRPr="00613BB9">
        <w:rPr>
          <w:rFonts w:cs="Segoe UI"/>
          <w:sz w:val="30"/>
          <w:szCs w:val="30"/>
        </w:rPr>
        <w:lastRenderedPageBreak/>
        <w:t>Travel &amp; Places</w:t>
      </w:r>
      <w:bookmarkEnd w:id="143"/>
    </w:p>
    <w:p w14:paraId="6BB81D8F" w14:textId="77777777" w:rsidR="00401DBB" w:rsidRPr="00613BB9" w:rsidRDefault="00717723" w:rsidP="00907565">
      <w:pPr>
        <w:widowControl/>
        <w:numPr>
          <w:ilvl w:val="0"/>
          <w:numId w:val="48"/>
        </w:numPr>
        <w:shd w:val="clear" w:color="auto" w:fill="FFFFFF"/>
        <w:spacing w:before="100" w:beforeAutospacing="1" w:after="100" w:afterAutospacing="1"/>
        <w:jc w:val="left"/>
        <w:rPr>
          <w:rFonts w:ascii="宋体" w:eastAsia="宋体" w:hAnsi="宋体" w:cs="Segoe UI"/>
          <w:sz w:val="24"/>
          <w:szCs w:val="24"/>
        </w:rPr>
      </w:pPr>
      <w:hyperlink r:id="rId802" w:anchor="place-map" w:history="1">
        <w:r w:rsidR="00401DBB" w:rsidRPr="00613BB9">
          <w:rPr>
            <w:rStyle w:val="a4"/>
            <w:rFonts w:ascii="宋体" w:eastAsia="宋体" w:hAnsi="宋体" w:cs="Segoe UI"/>
            <w:color w:val="auto"/>
          </w:rPr>
          <w:t>Place Map</w:t>
        </w:r>
      </w:hyperlink>
    </w:p>
    <w:p w14:paraId="1152F296" w14:textId="77777777" w:rsidR="00401DBB" w:rsidRPr="00613BB9" w:rsidRDefault="00717723" w:rsidP="00907565">
      <w:pPr>
        <w:widowControl/>
        <w:numPr>
          <w:ilvl w:val="0"/>
          <w:numId w:val="48"/>
        </w:numPr>
        <w:shd w:val="clear" w:color="auto" w:fill="FFFFFF"/>
        <w:spacing w:before="60" w:after="100" w:afterAutospacing="1"/>
        <w:jc w:val="left"/>
        <w:rPr>
          <w:rFonts w:ascii="宋体" w:eastAsia="宋体" w:hAnsi="宋体" w:cs="Segoe UI"/>
        </w:rPr>
      </w:pPr>
      <w:hyperlink r:id="rId803" w:anchor="place-geographic" w:history="1">
        <w:r w:rsidR="00401DBB" w:rsidRPr="00613BB9">
          <w:rPr>
            <w:rStyle w:val="a4"/>
            <w:rFonts w:ascii="宋体" w:eastAsia="宋体" w:hAnsi="宋体" w:cs="Segoe UI"/>
            <w:color w:val="auto"/>
          </w:rPr>
          <w:t>Place Geographic</w:t>
        </w:r>
      </w:hyperlink>
    </w:p>
    <w:p w14:paraId="36310CE1" w14:textId="77777777" w:rsidR="00401DBB" w:rsidRPr="00613BB9" w:rsidRDefault="00717723" w:rsidP="00907565">
      <w:pPr>
        <w:widowControl/>
        <w:numPr>
          <w:ilvl w:val="0"/>
          <w:numId w:val="48"/>
        </w:numPr>
        <w:shd w:val="clear" w:color="auto" w:fill="FFFFFF"/>
        <w:spacing w:before="60" w:after="100" w:afterAutospacing="1"/>
        <w:jc w:val="left"/>
        <w:rPr>
          <w:rFonts w:ascii="宋体" w:eastAsia="宋体" w:hAnsi="宋体" w:cs="Segoe UI"/>
        </w:rPr>
      </w:pPr>
      <w:hyperlink r:id="rId804" w:anchor="place-building" w:history="1">
        <w:r w:rsidR="00401DBB" w:rsidRPr="00613BB9">
          <w:rPr>
            <w:rStyle w:val="a4"/>
            <w:rFonts w:ascii="宋体" w:eastAsia="宋体" w:hAnsi="宋体" w:cs="Segoe UI"/>
            <w:color w:val="auto"/>
          </w:rPr>
          <w:t>Place Building</w:t>
        </w:r>
      </w:hyperlink>
    </w:p>
    <w:p w14:paraId="12C7E9E9" w14:textId="77777777" w:rsidR="00401DBB" w:rsidRPr="00613BB9" w:rsidRDefault="00717723" w:rsidP="00907565">
      <w:pPr>
        <w:widowControl/>
        <w:numPr>
          <w:ilvl w:val="0"/>
          <w:numId w:val="48"/>
        </w:numPr>
        <w:shd w:val="clear" w:color="auto" w:fill="FFFFFF"/>
        <w:spacing w:before="60" w:after="100" w:afterAutospacing="1"/>
        <w:jc w:val="left"/>
        <w:rPr>
          <w:rFonts w:ascii="宋体" w:eastAsia="宋体" w:hAnsi="宋体" w:cs="Segoe UI"/>
        </w:rPr>
      </w:pPr>
      <w:hyperlink r:id="rId805" w:anchor="place-religious" w:history="1">
        <w:r w:rsidR="00401DBB" w:rsidRPr="00613BB9">
          <w:rPr>
            <w:rStyle w:val="a4"/>
            <w:rFonts w:ascii="宋体" w:eastAsia="宋体" w:hAnsi="宋体" w:cs="Segoe UI"/>
            <w:color w:val="auto"/>
          </w:rPr>
          <w:t>Place Religious</w:t>
        </w:r>
      </w:hyperlink>
    </w:p>
    <w:p w14:paraId="1A653EC7" w14:textId="77777777" w:rsidR="00401DBB" w:rsidRPr="00613BB9" w:rsidRDefault="00717723" w:rsidP="00907565">
      <w:pPr>
        <w:widowControl/>
        <w:numPr>
          <w:ilvl w:val="0"/>
          <w:numId w:val="48"/>
        </w:numPr>
        <w:shd w:val="clear" w:color="auto" w:fill="FFFFFF"/>
        <w:spacing w:before="60" w:after="100" w:afterAutospacing="1"/>
        <w:jc w:val="left"/>
        <w:rPr>
          <w:rFonts w:ascii="宋体" w:eastAsia="宋体" w:hAnsi="宋体" w:cs="Segoe UI"/>
        </w:rPr>
      </w:pPr>
      <w:hyperlink r:id="rId806" w:anchor="place-other" w:history="1">
        <w:r w:rsidR="00401DBB" w:rsidRPr="00613BB9">
          <w:rPr>
            <w:rStyle w:val="a4"/>
            <w:rFonts w:ascii="宋体" w:eastAsia="宋体" w:hAnsi="宋体" w:cs="Segoe UI"/>
            <w:color w:val="auto"/>
          </w:rPr>
          <w:t>Place Other</w:t>
        </w:r>
      </w:hyperlink>
    </w:p>
    <w:p w14:paraId="3926156F" w14:textId="77777777" w:rsidR="00401DBB" w:rsidRPr="00613BB9" w:rsidRDefault="00717723" w:rsidP="00907565">
      <w:pPr>
        <w:widowControl/>
        <w:numPr>
          <w:ilvl w:val="0"/>
          <w:numId w:val="48"/>
        </w:numPr>
        <w:shd w:val="clear" w:color="auto" w:fill="FFFFFF"/>
        <w:spacing w:before="60" w:after="100" w:afterAutospacing="1"/>
        <w:jc w:val="left"/>
        <w:rPr>
          <w:rFonts w:ascii="宋体" w:eastAsia="宋体" w:hAnsi="宋体" w:cs="Segoe UI"/>
        </w:rPr>
      </w:pPr>
      <w:hyperlink r:id="rId807" w:anchor="transport-ground" w:history="1">
        <w:r w:rsidR="00401DBB" w:rsidRPr="00613BB9">
          <w:rPr>
            <w:rStyle w:val="a4"/>
            <w:rFonts w:ascii="宋体" w:eastAsia="宋体" w:hAnsi="宋体" w:cs="Segoe UI"/>
            <w:color w:val="auto"/>
          </w:rPr>
          <w:t>Transport Ground</w:t>
        </w:r>
      </w:hyperlink>
    </w:p>
    <w:p w14:paraId="0511258F" w14:textId="77777777" w:rsidR="00401DBB" w:rsidRPr="00613BB9" w:rsidRDefault="00717723" w:rsidP="00907565">
      <w:pPr>
        <w:widowControl/>
        <w:numPr>
          <w:ilvl w:val="0"/>
          <w:numId w:val="48"/>
        </w:numPr>
        <w:shd w:val="clear" w:color="auto" w:fill="FFFFFF"/>
        <w:spacing w:before="60" w:after="100" w:afterAutospacing="1"/>
        <w:jc w:val="left"/>
        <w:rPr>
          <w:rFonts w:ascii="宋体" w:eastAsia="宋体" w:hAnsi="宋体" w:cs="Segoe UI"/>
        </w:rPr>
      </w:pPr>
      <w:hyperlink r:id="rId808" w:anchor="transport-water" w:history="1">
        <w:r w:rsidR="00401DBB" w:rsidRPr="00613BB9">
          <w:rPr>
            <w:rStyle w:val="a4"/>
            <w:rFonts w:ascii="宋体" w:eastAsia="宋体" w:hAnsi="宋体" w:cs="Segoe UI"/>
            <w:color w:val="auto"/>
          </w:rPr>
          <w:t>Transport Water</w:t>
        </w:r>
      </w:hyperlink>
    </w:p>
    <w:p w14:paraId="7DDA9771" w14:textId="77777777" w:rsidR="00401DBB" w:rsidRPr="00613BB9" w:rsidRDefault="00717723" w:rsidP="00907565">
      <w:pPr>
        <w:widowControl/>
        <w:numPr>
          <w:ilvl w:val="0"/>
          <w:numId w:val="48"/>
        </w:numPr>
        <w:shd w:val="clear" w:color="auto" w:fill="FFFFFF"/>
        <w:spacing w:before="60" w:after="100" w:afterAutospacing="1"/>
        <w:jc w:val="left"/>
        <w:rPr>
          <w:rFonts w:ascii="宋体" w:eastAsia="宋体" w:hAnsi="宋体" w:cs="Segoe UI"/>
        </w:rPr>
      </w:pPr>
      <w:hyperlink r:id="rId809" w:anchor="transport-air" w:history="1">
        <w:r w:rsidR="00401DBB" w:rsidRPr="00613BB9">
          <w:rPr>
            <w:rStyle w:val="a4"/>
            <w:rFonts w:ascii="宋体" w:eastAsia="宋体" w:hAnsi="宋体" w:cs="Segoe UI"/>
            <w:color w:val="auto"/>
          </w:rPr>
          <w:t>Transport Air</w:t>
        </w:r>
      </w:hyperlink>
    </w:p>
    <w:p w14:paraId="45F0C89B" w14:textId="77777777" w:rsidR="00401DBB" w:rsidRPr="00613BB9" w:rsidRDefault="00717723" w:rsidP="00907565">
      <w:pPr>
        <w:widowControl/>
        <w:numPr>
          <w:ilvl w:val="0"/>
          <w:numId w:val="48"/>
        </w:numPr>
        <w:shd w:val="clear" w:color="auto" w:fill="FFFFFF"/>
        <w:spacing w:before="60" w:after="100" w:afterAutospacing="1"/>
        <w:jc w:val="left"/>
        <w:rPr>
          <w:rFonts w:ascii="宋体" w:eastAsia="宋体" w:hAnsi="宋体" w:cs="Segoe UI"/>
        </w:rPr>
      </w:pPr>
      <w:hyperlink r:id="rId810" w:anchor="hotel" w:history="1">
        <w:r w:rsidR="00401DBB" w:rsidRPr="00613BB9">
          <w:rPr>
            <w:rStyle w:val="a4"/>
            <w:rFonts w:ascii="宋体" w:eastAsia="宋体" w:hAnsi="宋体" w:cs="Segoe UI"/>
            <w:color w:val="auto"/>
          </w:rPr>
          <w:t>Hotel</w:t>
        </w:r>
      </w:hyperlink>
    </w:p>
    <w:p w14:paraId="414CB435" w14:textId="77777777" w:rsidR="00401DBB" w:rsidRPr="00613BB9" w:rsidRDefault="00717723" w:rsidP="00907565">
      <w:pPr>
        <w:widowControl/>
        <w:numPr>
          <w:ilvl w:val="0"/>
          <w:numId w:val="48"/>
        </w:numPr>
        <w:shd w:val="clear" w:color="auto" w:fill="FFFFFF"/>
        <w:spacing w:before="60" w:after="100" w:afterAutospacing="1"/>
        <w:jc w:val="left"/>
        <w:rPr>
          <w:rFonts w:ascii="宋体" w:eastAsia="宋体" w:hAnsi="宋体" w:cs="Segoe UI"/>
        </w:rPr>
      </w:pPr>
      <w:hyperlink r:id="rId811" w:anchor="time" w:history="1">
        <w:r w:rsidR="00401DBB" w:rsidRPr="00613BB9">
          <w:rPr>
            <w:rStyle w:val="a4"/>
            <w:rFonts w:ascii="宋体" w:eastAsia="宋体" w:hAnsi="宋体" w:cs="Segoe UI"/>
            <w:color w:val="auto"/>
          </w:rPr>
          <w:t>Time</w:t>
        </w:r>
      </w:hyperlink>
    </w:p>
    <w:p w14:paraId="36AA1D30" w14:textId="77777777" w:rsidR="00401DBB" w:rsidRPr="00613BB9" w:rsidRDefault="00717723" w:rsidP="00907565">
      <w:pPr>
        <w:widowControl/>
        <w:numPr>
          <w:ilvl w:val="0"/>
          <w:numId w:val="48"/>
        </w:numPr>
        <w:shd w:val="clear" w:color="auto" w:fill="FFFFFF"/>
        <w:spacing w:before="60" w:after="100" w:afterAutospacing="1"/>
        <w:jc w:val="left"/>
        <w:rPr>
          <w:rFonts w:ascii="宋体" w:eastAsia="宋体" w:hAnsi="宋体" w:cs="Segoe UI"/>
        </w:rPr>
      </w:pPr>
      <w:hyperlink r:id="rId812" w:anchor="sky--weather" w:history="1">
        <w:r w:rsidR="00401DBB" w:rsidRPr="00613BB9">
          <w:rPr>
            <w:rStyle w:val="a4"/>
            <w:rFonts w:ascii="宋体" w:eastAsia="宋体" w:hAnsi="宋体" w:cs="Segoe UI"/>
            <w:color w:val="auto"/>
          </w:rPr>
          <w:t>Sky &amp; Weather</w:t>
        </w:r>
      </w:hyperlink>
    </w:p>
    <w:p w14:paraId="372E7C4D" w14:textId="77777777" w:rsidR="00401DBB" w:rsidRPr="00613BB9" w:rsidRDefault="00401DBB" w:rsidP="00401DBB">
      <w:pPr>
        <w:pStyle w:val="4"/>
        <w:rPr>
          <w:rFonts w:ascii="宋体" w:eastAsia="宋体" w:hAnsi="宋体" w:cs="Segoe UI"/>
        </w:rPr>
      </w:pPr>
      <w:bookmarkStart w:id="144" w:name="_Toc46394761"/>
      <w:r w:rsidRPr="00613BB9">
        <w:rPr>
          <w:rFonts w:ascii="宋体" w:eastAsia="宋体" w:hAnsi="宋体" w:cs="Segoe UI"/>
        </w:rPr>
        <w:t>Place Map</w:t>
      </w:r>
      <w:bookmarkEnd w:id="144"/>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486"/>
        <w:gridCol w:w="1491"/>
        <w:gridCol w:w="3771"/>
        <w:gridCol w:w="1491"/>
        <w:gridCol w:w="5456"/>
        <w:gridCol w:w="1485"/>
      </w:tblGrid>
      <w:tr w:rsidR="00613BB9" w:rsidRPr="00613BB9" w14:paraId="6F71D8A7"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6362DA"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D4069C"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0E581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56B79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CDBCA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CC01E8" w14:textId="77777777" w:rsidR="00401DBB" w:rsidRPr="00613BB9" w:rsidRDefault="00401DBB" w:rsidP="002C4861">
            <w:pPr>
              <w:spacing w:after="240"/>
              <w:jc w:val="center"/>
              <w:rPr>
                <w:rFonts w:ascii="宋体" w:eastAsia="宋体" w:hAnsi="宋体" w:cs="Segoe UI"/>
                <w:b/>
                <w:bCs/>
              </w:rPr>
            </w:pPr>
          </w:p>
        </w:tc>
      </w:tr>
      <w:tr w:rsidR="00613BB9" w:rsidRPr="00613BB9" w14:paraId="688AFC8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91616C" w14:textId="77777777" w:rsidR="00401DBB" w:rsidRPr="00613BB9" w:rsidRDefault="00717723" w:rsidP="002C4861">
            <w:pPr>
              <w:spacing w:after="240"/>
              <w:jc w:val="left"/>
              <w:rPr>
                <w:rFonts w:ascii="宋体" w:eastAsia="宋体" w:hAnsi="宋体" w:cs="Segoe UI"/>
                <w:sz w:val="24"/>
                <w:szCs w:val="24"/>
              </w:rPr>
            </w:pPr>
            <w:hyperlink r:id="rId81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5355A8"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09FDC1" w14:textId="77777777" w:rsidR="00401DBB" w:rsidRPr="00613BB9" w:rsidRDefault="00401DBB" w:rsidP="002C4861">
            <w:pPr>
              <w:jc w:val="left"/>
              <w:rPr>
                <w:rFonts w:ascii="宋体" w:eastAsia="宋体" w:hAnsi="宋体" w:cs="Segoe UI"/>
              </w:rPr>
            </w:pPr>
            <w:r w:rsidRPr="00613BB9">
              <w:rPr>
                <w:rStyle w:val="HTML1"/>
                <w:sz w:val="20"/>
                <w:szCs w:val="20"/>
              </w:rPr>
              <w:t>:earth_africa: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5881E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7D060A" w14:textId="77777777" w:rsidR="00401DBB" w:rsidRPr="00613BB9" w:rsidRDefault="00401DBB" w:rsidP="002C4861">
            <w:pPr>
              <w:jc w:val="left"/>
              <w:rPr>
                <w:rFonts w:ascii="宋体" w:eastAsia="宋体" w:hAnsi="宋体" w:cs="Segoe UI"/>
              </w:rPr>
            </w:pPr>
            <w:r w:rsidRPr="00613BB9">
              <w:rPr>
                <w:rStyle w:val="HTML1"/>
                <w:sz w:val="20"/>
                <w:szCs w:val="20"/>
              </w:rPr>
              <w:t>:earth_americas: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5D762A" w14:textId="77777777" w:rsidR="00401DBB" w:rsidRPr="00613BB9" w:rsidRDefault="00717723" w:rsidP="002C4861">
            <w:pPr>
              <w:rPr>
                <w:rFonts w:ascii="宋体" w:eastAsia="宋体" w:hAnsi="宋体" w:cs="Segoe UI"/>
              </w:rPr>
            </w:pPr>
            <w:hyperlink r:id="rId814" w:anchor="table-of-contents" w:history="1">
              <w:r w:rsidR="00401DBB" w:rsidRPr="00613BB9">
                <w:rPr>
                  <w:rStyle w:val="a4"/>
                  <w:rFonts w:ascii="宋体" w:eastAsia="宋体" w:hAnsi="宋体" w:cs="Segoe UI"/>
                  <w:color w:val="auto"/>
                </w:rPr>
                <w:t>top</w:t>
              </w:r>
            </w:hyperlink>
          </w:p>
        </w:tc>
      </w:tr>
      <w:tr w:rsidR="00613BB9" w:rsidRPr="00613BB9" w14:paraId="1368B43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05B323" w14:textId="77777777" w:rsidR="00401DBB" w:rsidRPr="00613BB9" w:rsidRDefault="00717723" w:rsidP="002C4861">
            <w:pPr>
              <w:rPr>
                <w:rFonts w:ascii="宋体" w:eastAsia="宋体" w:hAnsi="宋体" w:cs="Segoe UI"/>
              </w:rPr>
            </w:pPr>
            <w:hyperlink r:id="rId81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B60A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AF4140" w14:textId="77777777" w:rsidR="00401DBB" w:rsidRPr="00613BB9" w:rsidRDefault="00401DBB" w:rsidP="002C4861">
            <w:pPr>
              <w:jc w:val="left"/>
              <w:rPr>
                <w:rFonts w:ascii="宋体" w:eastAsia="宋体" w:hAnsi="宋体" w:cs="Segoe UI"/>
              </w:rPr>
            </w:pPr>
            <w:r w:rsidRPr="00613BB9">
              <w:rPr>
                <w:rStyle w:val="HTML1"/>
                <w:sz w:val="20"/>
                <w:szCs w:val="20"/>
              </w:rPr>
              <w:t>:earth_asia: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66DCA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2B2F62" w14:textId="77777777" w:rsidR="00401DBB" w:rsidRPr="00613BB9" w:rsidRDefault="00401DBB" w:rsidP="002C4861">
            <w:pPr>
              <w:jc w:val="left"/>
              <w:rPr>
                <w:rFonts w:ascii="宋体" w:eastAsia="宋体" w:hAnsi="宋体" w:cs="Segoe UI"/>
              </w:rPr>
            </w:pPr>
            <w:r w:rsidRPr="00613BB9">
              <w:rPr>
                <w:rStyle w:val="HTML1"/>
                <w:sz w:val="20"/>
                <w:szCs w:val="20"/>
              </w:rPr>
              <w:t>:globe_with_meridians: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C59819" w14:textId="77777777" w:rsidR="00401DBB" w:rsidRPr="00613BB9" w:rsidRDefault="00717723" w:rsidP="002C4861">
            <w:pPr>
              <w:rPr>
                <w:rFonts w:ascii="宋体" w:eastAsia="宋体" w:hAnsi="宋体" w:cs="Segoe UI"/>
              </w:rPr>
            </w:pPr>
            <w:hyperlink r:id="rId816" w:anchor="table-of-contents" w:history="1">
              <w:r w:rsidR="00401DBB" w:rsidRPr="00613BB9">
                <w:rPr>
                  <w:rStyle w:val="a4"/>
                  <w:rFonts w:ascii="宋体" w:eastAsia="宋体" w:hAnsi="宋体" w:cs="Segoe UI"/>
                  <w:color w:val="auto"/>
                </w:rPr>
                <w:t>top</w:t>
              </w:r>
            </w:hyperlink>
          </w:p>
        </w:tc>
      </w:tr>
      <w:tr w:rsidR="00613BB9" w:rsidRPr="00613BB9" w14:paraId="3124092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D6D0F0" w14:textId="77777777" w:rsidR="00401DBB" w:rsidRPr="00613BB9" w:rsidRDefault="00717723" w:rsidP="002C4861">
            <w:pPr>
              <w:rPr>
                <w:rFonts w:ascii="宋体" w:eastAsia="宋体" w:hAnsi="宋体" w:cs="Segoe UI"/>
              </w:rPr>
            </w:pPr>
            <w:hyperlink r:id="rId81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1A660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C9B28C" w14:textId="77777777" w:rsidR="00401DBB" w:rsidRPr="00613BB9" w:rsidRDefault="00401DBB" w:rsidP="002C4861">
            <w:pPr>
              <w:jc w:val="left"/>
              <w:rPr>
                <w:rFonts w:ascii="宋体" w:eastAsia="宋体" w:hAnsi="宋体" w:cs="Segoe UI"/>
              </w:rPr>
            </w:pPr>
            <w:r w:rsidRPr="00613BB9">
              <w:rPr>
                <w:rStyle w:val="HTML1"/>
                <w:sz w:val="20"/>
                <w:szCs w:val="20"/>
              </w:rPr>
              <w:t>:world_map: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D39D1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3F7644" w14:textId="77777777" w:rsidR="00401DBB" w:rsidRPr="00613BB9" w:rsidRDefault="00401DBB" w:rsidP="002C4861">
            <w:pPr>
              <w:jc w:val="left"/>
              <w:rPr>
                <w:rFonts w:ascii="宋体" w:eastAsia="宋体" w:hAnsi="宋体" w:cs="Segoe UI"/>
              </w:rPr>
            </w:pPr>
            <w:r w:rsidRPr="00613BB9">
              <w:rPr>
                <w:rStyle w:val="HTML1"/>
                <w:sz w:val="20"/>
                <w:szCs w:val="20"/>
              </w:rPr>
              <w:t>:japan: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A8FDF9" w14:textId="77777777" w:rsidR="00401DBB" w:rsidRPr="00613BB9" w:rsidRDefault="00717723" w:rsidP="002C4861">
            <w:pPr>
              <w:rPr>
                <w:rFonts w:ascii="宋体" w:eastAsia="宋体" w:hAnsi="宋体" w:cs="Segoe UI"/>
              </w:rPr>
            </w:pPr>
            <w:hyperlink r:id="rId818" w:anchor="table-of-contents" w:history="1">
              <w:r w:rsidR="00401DBB" w:rsidRPr="00613BB9">
                <w:rPr>
                  <w:rStyle w:val="a4"/>
                  <w:rFonts w:ascii="宋体" w:eastAsia="宋体" w:hAnsi="宋体" w:cs="Segoe UI"/>
                  <w:color w:val="auto"/>
                </w:rPr>
                <w:t>top</w:t>
              </w:r>
            </w:hyperlink>
          </w:p>
        </w:tc>
      </w:tr>
      <w:tr w:rsidR="00613BB9" w:rsidRPr="00613BB9" w14:paraId="4098E5E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810DBD" w14:textId="77777777" w:rsidR="00401DBB" w:rsidRPr="00613BB9" w:rsidRDefault="00717723" w:rsidP="002C4861">
            <w:pPr>
              <w:rPr>
                <w:rFonts w:ascii="宋体" w:eastAsia="宋体" w:hAnsi="宋体" w:cs="Segoe UI"/>
              </w:rPr>
            </w:pPr>
            <w:hyperlink r:id="rId81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F8F84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5AB0B6" w14:textId="77777777" w:rsidR="00401DBB" w:rsidRPr="00613BB9" w:rsidRDefault="00401DBB" w:rsidP="002C4861">
            <w:pPr>
              <w:jc w:val="left"/>
              <w:rPr>
                <w:rFonts w:ascii="宋体" w:eastAsia="宋体" w:hAnsi="宋体" w:cs="Segoe UI"/>
              </w:rPr>
            </w:pPr>
            <w:r w:rsidRPr="00613BB9">
              <w:rPr>
                <w:rStyle w:val="HTML1"/>
                <w:sz w:val="20"/>
                <w:szCs w:val="20"/>
              </w:rPr>
              <w:t>:compass: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3A10ED"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A859FF"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9155E3" w14:textId="77777777" w:rsidR="00401DBB" w:rsidRPr="00613BB9" w:rsidRDefault="00717723" w:rsidP="002C4861">
            <w:pPr>
              <w:rPr>
                <w:rFonts w:ascii="宋体" w:eastAsia="宋体" w:hAnsi="宋体" w:cs="Segoe UI"/>
                <w:sz w:val="24"/>
                <w:szCs w:val="24"/>
              </w:rPr>
            </w:pPr>
            <w:hyperlink r:id="rId820" w:anchor="table-of-contents" w:history="1">
              <w:r w:rsidR="00401DBB" w:rsidRPr="00613BB9">
                <w:rPr>
                  <w:rStyle w:val="a4"/>
                  <w:rFonts w:ascii="宋体" w:eastAsia="宋体" w:hAnsi="宋体" w:cs="Segoe UI"/>
                  <w:color w:val="auto"/>
                </w:rPr>
                <w:t>top</w:t>
              </w:r>
            </w:hyperlink>
          </w:p>
        </w:tc>
      </w:tr>
    </w:tbl>
    <w:p w14:paraId="44B8428E" w14:textId="77777777" w:rsidR="00401DBB" w:rsidRPr="00613BB9" w:rsidRDefault="00401DBB" w:rsidP="00401DBB">
      <w:pPr>
        <w:pStyle w:val="4"/>
        <w:rPr>
          <w:rFonts w:ascii="宋体" w:eastAsia="宋体" w:hAnsi="宋体" w:cs="Segoe UI"/>
        </w:rPr>
      </w:pPr>
      <w:bookmarkStart w:id="145" w:name="_Toc46394762"/>
      <w:r w:rsidRPr="00613BB9">
        <w:rPr>
          <w:rFonts w:ascii="宋体" w:eastAsia="宋体" w:hAnsi="宋体" w:cs="Segoe UI"/>
        </w:rPr>
        <w:t>Place Geographic</w:t>
      </w:r>
      <w:bookmarkEnd w:id="145"/>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95"/>
        <w:gridCol w:w="1603"/>
        <w:gridCol w:w="4278"/>
        <w:gridCol w:w="1603"/>
        <w:gridCol w:w="4505"/>
        <w:gridCol w:w="1596"/>
      </w:tblGrid>
      <w:tr w:rsidR="00613BB9" w:rsidRPr="00613BB9" w14:paraId="03455F94"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DE1C8C"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FA1454"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EAC2E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437FA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84961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7FA0B6" w14:textId="77777777" w:rsidR="00401DBB" w:rsidRPr="00613BB9" w:rsidRDefault="00401DBB" w:rsidP="002C4861">
            <w:pPr>
              <w:spacing w:after="240"/>
              <w:jc w:val="center"/>
              <w:rPr>
                <w:rFonts w:ascii="宋体" w:eastAsia="宋体" w:hAnsi="宋体" w:cs="Segoe UI"/>
                <w:b/>
                <w:bCs/>
              </w:rPr>
            </w:pPr>
          </w:p>
        </w:tc>
      </w:tr>
      <w:tr w:rsidR="00613BB9" w:rsidRPr="00613BB9" w14:paraId="63945B5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70751A" w14:textId="77777777" w:rsidR="00401DBB" w:rsidRPr="00613BB9" w:rsidRDefault="00717723" w:rsidP="002C4861">
            <w:pPr>
              <w:spacing w:after="240"/>
              <w:jc w:val="left"/>
              <w:rPr>
                <w:rFonts w:ascii="宋体" w:eastAsia="宋体" w:hAnsi="宋体" w:cs="Segoe UI"/>
                <w:sz w:val="24"/>
                <w:szCs w:val="24"/>
              </w:rPr>
            </w:pPr>
            <w:hyperlink r:id="rId82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493319"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3A2FF5" w14:textId="77777777" w:rsidR="00401DBB" w:rsidRPr="00613BB9" w:rsidRDefault="00401DBB" w:rsidP="002C4861">
            <w:pPr>
              <w:jc w:val="left"/>
              <w:rPr>
                <w:rFonts w:ascii="宋体" w:eastAsia="宋体" w:hAnsi="宋体" w:cs="Segoe UI"/>
              </w:rPr>
            </w:pPr>
            <w:r w:rsidRPr="00613BB9">
              <w:rPr>
                <w:rStyle w:val="HTML1"/>
                <w:sz w:val="20"/>
                <w:szCs w:val="20"/>
              </w:rPr>
              <w:t>:mountain_snow: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4E96B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F95DC7" w14:textId="77777777" w:rsidR="00401DBB" w:rsidRPr="00613BB9" w:rsidRDefault="00401DBB" w:rsidP="002C4861">
            <w:pPr>
              <w:jc w:val="left"/>
              <w:rPr>
                <w:rFonts w:ascii="宋体" w:eastAsia="宋体" w:hAnsi="宋体" w:cs="Segoe UI"/>
              </w:rPr>
            </w:pPr>
            <w:r w:rsidRPr="00613BB9">
              <w:rPr>
                <w:rStyle w:val="HTML1"/>
                <w:sz w:val="20"/>
                <w:szCs w:val="20"/>
              </w:rPr>
              <w:t>:mountain: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8F469B" w14:textId="77777777" w:rsidR="00401DBB" w:rsidRPr="00613BB9" w:rsidRDefault="00717723" w:rsidP="002C4861">
            <w:pPr>
              <w:rPr>
                <w:rFonts w:ascii="宋体" w:eastAsia="宋体" w:hAnsi="宋体" w:cs="Segoe UI"/>
              </w:rPr>
            </w:pPr>
            <w:hyperlink r:id="rId822" w:anchor="table-of-contents" w:history="1">
              <w:r w:rsidR="00401DBB" w:rsidRPr="00613BB9">
                <w:rPr>
                  <w:rStyle w:val="a4"/>
                  <w:rFonts w:ascii="宋体" w:eastAsia="宋体" w:hAnsi="宋体" w:cs="Segoe UI"/>
                  <w:color w:val="auto"/>
                </w:rPr>
                <w:t>top</w:t>
              </w:r>
            </w:hyperlink>
          </w:p>
        </w:tc>
      </w:tr>
      <w:tr w:rsidR="00613BB9" w:rsidRPr="00613BB9" w14:paraId="2090AE5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80C078" w14:textId="77777777" w:rsidR="00401DBB" w:rsidRPr="00613BB9" w:rsidRDefault="00717723" w:rsidP="002C4861">
            <w:pPr>
              <w:rPr>
                <w:rFonts w:ascii="宋体" w:eastAsia="宋体" w:hAnsi="宋体" w:cs="Segoe UI"/>
              </w:rPr>
            </w:pPr>
            <w:hyperlink r:id="rId82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64875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A92D50" w14:textId="77777777" w:rsidR="00401DBB" w:rsidRPr="00613BB9" w:rsidRDefault="00401DBB" w:rsidP="002C4861">
            <w:pPr>
              <w:jc w:val="left"/>
              <w:rPr>
                <w:rFonts w:ascii="宋体" w:eastAsia="宋体" w:hAnsi="宋体" w:cs="Segoe UI"/>
              </w:rPr>
            </w:pPr>
            <w:r w:rsidRPr="00613BB9">
              <w:rPr>
                <w:rStyle w:val="HTML1"/>
                <w:sz w:val="20"/>
                <w:szCs w:val="20"/>
              </w:rPr>
              <w:t>:volcano: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3C109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54F8A6" w14:textId="77777777" w:rsidR="00401DBB" w:rsidRPr="00613BB9" w:rsidRDefault="00401DBB" w:rsidP="002C4861">
            <w:pPr>
              <w:jc w:val="left"/>
              <w:rPr>
                <w:rFonts w:ascii="宋体" w:eastAsia="宋体" w:hAnsi="宋体" w:cs="Segoe UI"/>
              </w:rPr>
            </w:pPr>
            <w:r w:rsidRPr="00613BB9">
              <w:rPr>
                <w:rStyle w:val="HTML1"/>
                <w:sz w:val="20"/>
                <w:szCs w:val="20"/>
              </w:rPr>
              <w:t>:mount_fuji: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3CDF2" w14:textId="77777777" w:rsidR="00401DBB" w:rsidRPr="00613BB9" w:rsidRDefault="00717723" w:rsidP="002C4861">
            <w:pPr>
              <w:rPr>
                <w:rFonts w:ascii="宋体" w:eastAsia="宋体" w:hAnsi="宋体" w:cs="Segoe UI"/>
              </w:rPr>
            </w:pPr>
            <w:hyperlink r:id="rId824" w:anchor="table-of-contents" w:history="1">
              <w:r w:rsidR="00401DBB" w:rsidRPr="00613BB9">
                <w:rPr>
                  <w:rStyle w:val="a4"/>
                  <w:rFonts w:ascii="宋体" w:eastAsia="宋体" w:hAnsi="宋体" w:cs="Segoe UI"/>
                  <w:color w:val="auto"/>
                </w:rPr>
                <w:t>top</w:t>
              </w:r>
            </w:hyperlink>
          </w:p>
        </w:tc>
      </w:tr>
      <w:tr w:rsidR="00613BB9" w:rsidRPr="00613BB9" w14:paraId="4A1BE10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7DB30C" w14:textId="77777777" w:rsidR="00401DBB" w:rsidRPr="00613BB9" w:rsidRDefault="00717723" w:rsidP="002C4861">
            <w:pPr>
              <w:rPr>
                <w:rFonts w:ascii="宋体" w:eastAsia="宋体" w:hAnsi="宋体" w:cs="Segoe UI"/>
              </w:rPr>
            </w:pPr>
            <w:hyperlink r:id="rId82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4AB2F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C0A53E" w14:textId="77777777" w:rsidR="00401DBB" w:rsidRPr="00613BB9" w:rsidRDefault="00401DBB" w:rsidP="002C4861">
            <w:pPr>
              <w:jc w:val="left"/>
              <w:rPr>
                <w:rFonts w:ascii="宋体" w:eastAsia="宋体" w:hAnsi="宋体" w:cs="Segoe UI"/>
              </w:rPr>
            </w:pPr>
            <w:r w:rsidRPr="00613BB9">
              <w:rPr>
                <w:rStyle w:val="HTML1"/>
                <w:sz w:val="20"/>
                <w:szCs w:val="20"/>
              </w:rPr>
              <w:t>:camping: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900A7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EF9536" w14:textId="77777777" w:rsidR="00401DBB" w:rsidRPr="00613BB9" w:rsidRDefault="00401DBB" w:rsidP="002C4861">
            <w:pPr>
              <w:jc w:val="left"/>
              <w:rPr>
                <w:rFonts w:ascii="宋体" w:eastAsia="宋体" w:hAnsi="宋体" w:cs="Segoe UI"/>
              </w:rPr>
            </w:pPr>
            <w:r w:rsidRPr="00613BB9">
              <w:rPr>
                <w:rStyle w:val="HTML1"/>
                <w:sz w:val="20"/>
                <w:szCs w:val="20"/>
              </w:rPr>
              <w:t>:beach_umbrella: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3C01BF" w14:textId="77777777" w:rsidR="00401DBB" w:rsidRPr="00613BB9" w:rsidRDefault="00717723" w:rsidP="002C4861">
            <w:pPr>
              <w:rPr>
                <w:rFonts w:ascii="宋体" w:eastAsia="宋体" w:hAnsi="宋体" w:cs="Segoe UI"/>
              </w:rPr>
            </w:pPr>
            <w:hyperlink r:id="rId826" w:anchor="table-of-contents" w:history="1">
              <w:r w:rsidR="00401DBB" w:rsidRPr="00613BB9">
                <w:rPr>
                  <w:rStyle w:val="a4"/>
                  <w:rFonts w:ascii="宋体" w:eastAsia="宋体" w:hAnsi="宋体" w:cs="Segoe UI"/>
                  <w:color w:val="auto"/>
                </w:rPr>
                <w:t>top</w:t>
              </w:r>
            </w:hyperlink>
          </w:p>
        </w:tc>
      </w:tr>
      <w:tr w:rsidR="00613BB9" w:rsidRPr="00613BB9" w14:paraId="2525EB2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942E1F" w14:textId="77777777" w:rsidR="00401DBB" w:rsidRPr="00613BB9" w:rsidRDefault="00717723" w:rsidP="002C4861">
            <w:pPr>
              <w:rPr>
                <w:rFonts w:ascii="宋体" w:eastAsia="宋体" w:hAnsi="宋体" w:cs="Segoe UI"/>
              </w:rPr>
            </w:pPr>
            <w:hyperlink r:id="rId82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BA22A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0D7EF" w14:textId="77777777" w:rsidR="00401DBB" w:rsidRPr="00613BB9" w:rsidRDefault="00401DBB" w:rsidP="002C4861">
            <w:pPr>
              <w:jc w:val="left"/>
              <w:rPr>
                <w:rFonts w:ascii="宋体" w:eastAsia="宋体" w:hAnsi="宋体" w:cs="Segoe UI"/>
              </w:rPr>
            </w:pPr>
            <w:r w:rsidRPr="00613BB9">
              <w:rPr>
                <w:rStyle w:val="HTML1"/>
                <w:sz w:val="20"/>
                <w:szCs w:val="20"/>
              </w:rPr>
              <w:t>:desert: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F8AF2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658339" w14:textId="77777777" w:rsidR="00401DBB" w:rsidRPr="00613BB9" w:rsidRDefault="00401DBB" w:rsidP="002C4861">
            <w:pPr>
              <w:jc w:val="left"/>
              <w:rPr>
                <w:rFonts w:ascii="宋体" w:eastAsia="宋体" w:hAnsi="宋体" w:cs="Segoe UI"/>
              </w:rPr>
            </w:pPr>
            <w:r w:rsidRPr="00613BB9">
              <w:rPr>
                <w:rStyle w:val="HTML1"/>
                <w:sz w:val="20"/>
                <w:szCs w:val="20"/>
              </w:rPr>
              <w:t>:desert_island: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82A27" w14:textId="77777777" w:rsidR="00401DBB" w:rsidRPr="00613BB9" w:rsidRDefault="00717723" w:rsidP="002C4861">
            <w:pPr>
              <w:rPr>
                <w:rFonts w:ascii="宋体" w:eastAsia="宋体" w:hAnsi="宋体" w:cs="Segoe UI"/>
              </w:rPr>
            </w:pPr>
            <w:hyperlink r:id="rId828" w:anchor="table-of-contents" w:history="1">
              <w:r w:rsidR="00401DBB" w:rsidRPr="00613BB9">
                <w:rPr>
                  <w:rStyle w:val="a4"/>
                  <w:rFonts w:ascii="宋体" w:eastAsia="宋体" w:hAnsi="宋体" w:cs="Segoe UI"/>
                  <w:color w:val="auto"/>
                </w:rPr>
                <w:t>top</w:t>
              </w:r>
            </w:hyperlink>
          </w:p>
        </w:tc>
      </w:tr>
      <w:tr w:rsidR="00613BB9" w:rsidRPr="00613BB9" w14:paraId="56201AA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BB91A9" w14:textId="77777777" w:rsidR="00401DBB" w:rsidRPr="00613BB9" w:rsidRDefault="00717723" w:rsidP="002C4861">
            <w:pPr>
              <w:rPr>
                <w:rFonts w:ascii="宋体" w:eastAsia="宋体" w:hAnsi="宋体" w:cs="Segoe UI"/>
              </w:rPr>
            </w:pPr>
            <w:hyperlink r:id="rId82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CFCD5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0597B6" w14:textId="77777777" w:rsidR="00401DBB" w:rsidRPr="00613BB9" w:rsidRDefault="00401DBB" w:rsidP="002C4861">
            <w:pPr>
              <w:jc w:val="left"/>
              <w:rPr>
                <w:rFonts w:ascii="宋体" w:eastAsia="宋体" w:hAnsi="宋体" w:cs="Segoe UI"/>
              </w:rPr>
            </w:pPr>
            <w:r w:rsidRPr="00613BB9">
              <w:rPr>
                <w:rStyle w:val="HTML1"/>
                <w:sz w:val="20"/>
                <w:szCs w:val="20"/>
              </w:rPr>
              <w:t>:national_park: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9A0CCA"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E97BE6"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42EA37" w14:textId="77777777" w:rsidR="00401DBB" w:rsidRPr="00613BB9" w:rsidRDefault="00717723" w:rsidP="002C4861">
            <w:pPr>
              <w:rPr>
                <w:rFonts w:ascii="宋体" w:eastAsia="宋体" w:hAnsi="宋体" w:cs="Segoe UI"/>
                <w:sz w:val="24"/>
                <w:szCs w:val="24"/>
              </w:rPr>
            </w:pPr>
            <w:hyperlink r:id="rId830" w:anchor="table-of-contents" w:history="1">
              <w:r w:rsidR="00401DBB" w:rsidRPr="00613BB9">
                <w:rPr>
                  <w:rStyle w:val="a4"/>
                  <w:rFonts w:ascii="宋体" w:eastAsia="宋体" w:hAnsi="宋体" w:cs="Segoe UI"/>
                  <w:color w:val="auto"/>
                </w:rPr>
                <w:t>top</w:t>
              </w:r>
            </w:hyperlink>
          </w:p>
        </w:tc>
      </w:tr>
    </w:tbl>
    <w:p w14:paraId="28AAFD8A" w14:textId="77777777" w:rsidR="00401DBB" w:rsidRPr="00613BB9" w:rsidRDefault="00401DBB" w:rsidP="00401DBB">
      <w:pPr>
        <w:pStyle w:val="4"/>
        <w:rPr>
          <w:rFonts w:ascii="宋体" w:eastAsia="宋体" w:hAnsi="宋体" w:cs="Segoe UI"/>
        </w:rPr>
      </w:pPr>
      <w:bookmarkStart w:id="146" w:name="_Toc46394763"/>
      <w:r w:rsidRPr="00613BB9">
        <w:rPr>
          <w:rFonts w:ascii="宋体" w:eastAsia="宋体" w:hAnsi="宋体" w:cs="Segoe UI"/>
        </w:rPr>
        <w:lastRenderedPageBreak/>
        <w:t>Place Building</w:t>
      </w:r>
      <w:bookmarkEnd w:id="146"/>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54"/>
        <w:gridCol w:w="1359"/>
        <w:gridCol w:w="5165"/>
        <w:gridCol w:w="1359"/>
        <w:gridCol w:w="4589"/>
        <w:gridCol w:w="1354"/>
      </w:tblGrid>
      <w:tr w:rsidR="00613BB9" w:rsidRPr="00613BB9" w14:paraId="104A7B2A"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CD698E"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573EE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16223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2AF46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EE6F8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3967A9" w14:textId="77777777" w:rsidR="00401DBB" w:rsidRPr="00613BB9" w:rsidRDefault="00401DBB" w:rsidP="002C4861">
            <w:pPr>
              <w:spacing w:after="240"/>
              <w:jc w:val="center"/>
              <w:rPr>
                <w:rFonts w:ascii="宋体" w:eastAsia="宋体" w:hAnsi="宋体" w:cs="Segoe UI"/>
                <w:b/>
                <w:bCs/>
              </w:rPr>
            </w:pPr>
          </w:p>
        </w:tc>
      </w:tr>
      <w:tr w:rsidR="00613BB9" w:rsidRPr="00613BB9" w14:paraId="2B47182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63B9A6" w14:textId="77777777" w:rsidR="00401DBB" w:rsidRPr="00613BB9" w:rsidRDefault="00717723" w:rsidP="002C4861">
            <w:pPr>
              <w:spacing w:after="240"/>
              <w:jc w:val="left"/>
              <w:rPr>
                <w:rFonts w:ascii="宋体" w:eastAsia="宋体" w:hAnsi="宋体" w:cs="Segoe UI"/>
                <w:sz w:val="24"/>
                <w:szCs w:val="24"/>
              </w:rPr>
            </w:pPr>
            <w:hyperlink r:id="rId83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D5E268"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5B8619" w14:textId="77777777" w:rsidR="00401DBB" w:rsidRPr="00613BB9" w:rsidRDefault="00401DBB" w:rsidP="002C4861">
            <w:pPr>
              <w:jc w:val="left"/>
              <w:rPr>
                <w:rFonts w:ascii="宋体" w:eastAsia="宋体" w:hAnsi="宋体" w:cs="Segoe UI"/>
              </w:rPr>
            </w:pPr>
            <w:r w:rsidRPr="00613BB9">
              <w:rPr>
                <w:rStyle w:val="HTML1"/>
                <w:sz w:val="20"/>
                <w:szCs w:val="20"/>
              </w:rPr>
              <w:t>:stadium: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34508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018CDB" w14:textId="77777777" w:rsidR="00401DBB" w:rsidRPr="00613BB9" w:rsidRDefault="00401DBB" w:rsidP="002C4861">
            <w:pPr>
              <w:jc w:val="left"/>
              <w:rPr>
                <w:rFonts w:ascii="宋体" w:eastAsia="宋体" w:hAnsi="宋体" w:cs="Segoe UI"/>
              </w:rPr>
            </w:pPr>
            <w:r w:rsidRPr="00613BB9">
              <w:rPr>
                <w:rStyle w:val="HTML1"/>
                <w:sz w:val="20"/>
                <w:szCs w:val="20"/>
              </w:rPr>
              <w:t>:classical_building: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856A2D" w14:textId="77777777" w:rsidR="00401DBB" w:rsidRPr="00613BB9" w:rsidRDefault="00717723" w:rsidP="002C4861">
            <w:pPr>
              <w:rPr>
                <w:rFonts w:ascii="宋体" w:eastAsia="宋体" w:hAnsi="宋体" w:cs="Segoe UI"/>
              </w:rPr>
            </w:pPr>
            <w:hyperlink r:id="rId832" w:anchor="table-of-contents" w:history="1">
              <w:r w:rsidR="00401DBB" w:rsidRPr="00613BB9">
                <w:rPr>
                  <w:rStyle w:val="a4"/>
                  <w:rFonts w:ascii="宋体" w:eastAsia="宋体" w:hAnsi="宋体" w:cs="Segoe UI"/>
                  <w:color w:val="auto"/>
                </w:rPr>
                <w:t>top</w:t>
              </w:r>
            </w:hyperlink>
          </w:p>
        </w:tc>
      </w:tr>
      <w:tr w:rsidR="00613BB9" w:rsidRPr="00613BB9" w14:paraId="3532E69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76D899" w14:textId="77777777" w:rsidR="00401DBB" w:rsidRPr="00613BB9" w:rsidRDefault="00717723" w:rsidP="002C4861">
            <w:pPr>
              <w:rPr>
                <w:rFonts w:ascii="宋体" w:eastAsia="宋体" w:hAnsi="宋体" w:cs="Segoe UI"/>
              </w:rPr>
            </w:pPr>
            <w:hyperlink r:id="rId83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60618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89C910" w14:textId="77777777" w:rsidR="00401DBB" w:rsidRPr="00613BB9" w:rsidRDefault="00401DBB" w:rsidP="002C4861">
            <w:pPr>
              <w:jc w:val="left"/>
              <w:rPr>
                <w:rFonts w:ascii="宋体" w:eastAsia="宋体" w:hAnsi="宋体" w:cs="Segoe UI"/>
              </w:rPr>
            </w:pPr>
            <w:r w:rsidRPr="00613BB9">
              <w:rPr>
                <w:rStyle w:val="HTML1"/>
                <w:sz w:val="20"/>
                <w:szCs w:val="20"/>
              </w:rPr>
              <w:t>:building_construction: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F348E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4164F7" w14:textId="77777777" w:rsidR="00401DBB" w:rsidRPr="00613BB9" w:rsidRDefault="00401DBB" w:rsidP="002C4861">
            <w:pPr>
              <w:jc w:val="left"/>
              <w:rPr>
                <w:rFonts w:ascii="宋体" w:eastAsia="宋体" w:hAnsi="宋体" w:cs="Segoe UI"/>
              </w:rPr>
            </w:pPr>
            <w:r w:rsidRPr="00613BB9">
              <w:rPr>
                <w:rStyle w:val="HTML1"/>
                <w:sz w:val="20"/>
                <w:szCs w:val="20"/>
              </w:rPr>
              <w:t>:bricks: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CB52C4" w14:textId="77777777" w:rsidR="00401DBB" w:rsidRPr="00613BB9" w:rsidRDefault="00717723" w:rsidP="002C4861">
            <w:pPr>
              <w:rPr>
                <w:rFonts w:ascii="宋体" w:eastAsia="宋体" w:hAnsi="宋体" w:cs="Segoe UI"/>
              </w:rPr>
            </w:pPr>
            <w:hyperlink r:id="rId834" w:anchor="table-of-contents" w:history="1">
              <w:r w:rsidR="00401DBB" w:rsidRPr="00613BB9">
                <w:rPr>
                  <w:rStyle w:val="a4"/>
                  <w:rFonts w:ascii="宋体" w:eastAsia="宋体" w:hAnsi="宋体" w:cs="Segoe UI"/>
                  <w:color w:val="auto"/>
                </w:rPr>
                <w:t>top</w:t>
              </w:r>
            </w:hyperlink>
          </w:p>
        </w:tc>
      </w:tr>
      <w:tr w:rsidR="00613BB9" w:rsidRPr="00613BB9" w14:paraId="58EBFAE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C43FCF" w14:textId="77777777" w:rsidR="00401DBB" w:rsidRPr="00613BB9" w:rsidRDefault="00717723" w:rsidP="002C4861">
            <w:pPr>
              <w:rPr>
                <w:rFonts w:ascii="宋体" w:eastAsia="宋体" w:hAnsi="宋体" w:cs="Segoe UI"/>
              </w:rPr>
            </w:pPr>
            <w:hyperlink r:id="rId83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D0E11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56D5D6" w14:textId="77777777" w:rsidR="00401DBB" w:rsidRPr="00613BB9" w:rsidRDefault="00401DBB" w:rsidP="002C4861">
            <w:pPr>
              <w:jc w:val="left"/>
              <w:rPr>
                <w:rFonts w:ascii="宋体" w:eastAsia="宋体" w:hAnsi="宋体" w:cs="Segoe UI"/>
              </w:rPr>
            </w:pPr>
            <w:r w:rsidRPr="00613BB9">
              <w:rPr>
                <w:rStyle w:val="HTML1"/>
                <w:sz w:val="20"/>
                <w:szCs w:val="20"/>
              </w:rPr>
              <w:t>:houses: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56675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C6F3A1" w14:textId="77777777" w:rsidR="00401DBB" w:rsidRPr="00613BB9" w:rsidRDefault="00401DBB" w:rsidP="002C4861">
            <w:pPr>
              <w:jc w:val="left"/>
              <w:rPr>
                <w:rFonts w:ascii="宋体" w:eastAsia="宋体" w:hAnsi="宋体" w:cs="Segoe UI"/>
              </w:rPr>
            </w:pPr>
            <w:r w:rsidRPr="00613BB9">
              <w:rPr>
                <w:rStyle w:val="HTML1"/>
                <w:sz w:val="20"/>
                <w:szCs w:val="20"/>
              </w:rPr>
              <w:t>:derelict_house: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7D59D3" w14:textId="77777777" w:rsidR="00401DBB" w:rsidRPr="00613BB9" w:rsidRDefault="00717723" w:rsidP="002C4861">
            <w:pPr>
              <w:rPr>
                <w:rFonts w:ascii="宋体" w:eastAsia="宋体" w:hAnsi="宋体" w:cs="Segoe UI"/>
              </w:rPr>
            </w:pPr>
            <w:hyperlink r:id="rId836" w:anchor="table-of-contents" w:history="1">
              <w:r w:rsidR="00401DBB" w:rsidRPr="00613BB9">
                <w:rPr>
                  <w:rStyle w:val="a4"/>
                  <w:rFonts w:ascii="宋体" w:eastAsia="宋体" w:hAnsi="宋体" w:cs="Segoe UI"/>
                  <w:color w:val="auto"/>
                </w:rPr>
                <w:t>top</w:t>
              </w:r>
            </w:hyperlink>
          </w:p>
        </w:tc>
      </w:tr>
      <w:tr w:rsidR="00613BB9" w:rsidRPr="00613BB9" w14:paraId="00E2024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051E25" w14:textId="77777777" w:rsidR="00401DBB" w:rsidRPr="00613BB9" w:rsidRDefault="00717723" w:rsidP="002C4861">
            <w:pPr>
              <w:rPr>
                <w:rFonts w:ascii="宋体" w:eastAsia="宋体" w:hAnsi="宋体" w:cs="Segoe UI"/>
              </w:rPr>
            </w:pPr>
            <w:hyperlink r:id="rId83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62746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8F3D4" w14:textId="77777777" w:rsidR="00401DBB" w:rsidRPr="00613BB9" w:rsidRDefault="00401DBB" w:rsidP="002C4861">
            <w:pPr>
              <w:jc w:val="left"/>
              <w:rPr>
                <w:rFonts w:ascii="宋体" w:eastAsia="宋体" w:hAnsi="宋体" w:cs="Segoe UI"/>
              </w:rPr>
            </w:pPr>
            <w:r w:rsidRPr="00613BB9">
              <w:rPr>
                <w:rStyle w:val="HTML1"/>
                <w:sz w:val="20"/>
                <w:szCs w:val="20"/>
              </w:rPr>
              <w:t>:house: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4EE66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8F353" w14:textId="77777777" w:rsidR="00401DBB" w:rsidRPr="00613BB9" w:rsidRDefault="00401DBB" w:rsidP="002C4861">
            <w:pPr>
              <w:jc w:val="left"/>
              <w:rPr>
                <w:rFonts w:ascii="宋体" w:eastAsia="宋体" w:hAnsi="宋体" w:cs="Segoe UI"/>
              </w:rPr>
            </w:pPr>
            <w:r w:rsidRPr="00613BB9">
              <w:rPr>
                <w:rStyle w:val="HTML1"/>
                <w:sz w:val="20"/>
                <w:szCs w:val="20"/>
              </w:rPr>
              <w:t>:house_with_garden: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CB9A0F" w14:textId="77777777" w:rsidR="00401DBB" w:rsidRPr="00613BB9" w:rsidRDefault="00717723" w:rsidP="002C4861">
            <w:pPr>
              <w:rPr>
                <w:rFonts w:ascii="宋体" w:eastAsia="宋体" w:hAnsi="宋体" w:cs="Segoe UI"/>
              </w:rPr>
            </w:pPr>
            <w:hyperlink r:id="rId838" w:anchor="table-of-contents" w:history="1">
              <w:r w:rsidR="00401DBB" w:rsidRPr="00613BB9">
                <w:rPr>
                  <w:rStyle w:val="a4"/>
                  <w:rFonts w:ascii="宋体" w:eastAsia="宋体" w:hAnsi="宋体" w:cs="Segoe UI"/>
                  <w:color w:val="auto"/>
                </w:rPr>
                <w:t>top</w:t>
              </w:r>
            </w:hyperlink>
          </w:p>
        </w:tc>
      </w:tr>
      <w:tr w:rsidR="00613BB9" w:rsidRPr="00613BB9" w14:paraId="010047E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7EF712" w14:textId="77777777" w:rsidR="00401DBB" w:rsidRPr="00613BB9" w:rsidRDefault="00717723" w:rsidP="002C4861">
            <w:pPr>
              <w:rPr>
                <w:rFonts w:ascii="宋体" w:eastAsia="宋体" w:hAnsi="宋体" w:cs="Segoe UI"/>
              </w:rPr>
            </w:pPr>
            <w:hyperlink r:id="rId83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D9691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A1B754" w14:textId="77777777" w:rsidR="00401DBB" w:rsidRPr="00613BB9" w:rsidRDefault="00401DBB" w:rsidP="002C4861">
            <w:pPr>
              <w:jc w:val="left"/>
              <w:rPr>
                <w:rFonts w:ascii="宋体" w:eastAsia="宋体" w:hAnsi="宋体" w:cs="Segoe UI"/>
              </w:rPr>
            </w:pPr>
            <w:r w:rsidRPr="00613BB9">
              <w:rPr>
                <w:rStyle w:val="HTML1"/>
                <w:sz w:val="20"/>
                <w:szCs w:val="20"/>
              </w:rPr>
              <w:t>:office: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02E3C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E980CA" w14:textId="77777777" w:rsidR="00401DBB" w:rsidRPr="00613BB9" w:rsidRDefault="00401DBB" w:rsidP="002C4861">
            <w:pPr>
              <w:jc w:val="left"/>
              <w:rPr>
                <w:rFonts w:ascii="宋体" w:eastAsia="宋体" w:hAnsi="宋体" w:cs="Segoe UI"/>
              </w:rPr>
            </w:pPr>
            <w:r w:rsidRPr="00613BB9">
              <w:rPr>
                <w:rStyle w:val="HTML1"/>
                <w:sz w:val="20"/>
                <w:szCs w:val="20"/>
              </w:rPr>
              <w:t>:post_office: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FEBF5F" w14:textId="77777777" w:rsidR="00401DBB" w:rsidRPr="00613BB9" w:rsidRDefault="00717723" w:rsidP="002C4861">
            <w:pPr>
              <w:rPr>
                <w:rFonts w:ascii="宋体" w:eastAsia="宋体" w:hAnsi="宋体" w:cs="Segoe UI"/>
              </w:rPr>
            </w:pPr>
            <w:hyperlink r:id="rId840" w:anchor="table-of-contents" w:history="1">
              <w:r w:rsidR="00401DBB" w:rsidRPr="00613BB9">
                <w:rPr>
                  <w:rStyle w:val="a4"/>
                  <w:rFonts w:ascii="宋体" w:eastAsia="宋体" w:hAnsi="宋体" w:cs="Segoe UI"/>
                  <w:color w:val="auto"/>
                </w:rPr>
                <w:t>top</w:t>
              </w:r>
            </w:hyperlink>
          </w:p>
        </w:tc>
      </w:tr>
      <w:tr w:rsidR="00613BB9" w:rsidRPr="00613BB9" w14:paraId="5F28EDA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D318BA" w14:textId="77777777" w:rsidR="00401DBB" w:rsidRPr="00613BB9" w:rsidRDefault="00717723" w:rsidP="002C4861">
            <w:pPr>
              <w:rPr>
                <w:rFonts w:ascii="宋体" w:eastAsia="宋体" w:hAnsi="宋体" w:cs="Segoe UI"/>
              </w:rPr>
            </w:pPr>
            <w:hyperlink r:id="rId84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6846B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6D3007" w14:textId="77777777" w:rsidR="00401DBB" w:rsidRPr="00613BB9" w:rsidRDefault="00401DBB" w:rsidP="002C4861">
            <w:pPr>
              <w:jc w:val="left"/>
              <w:rPr>
                <w:rFonts w:ascii="宋体" w:eastAsia="宋体" w:hAnsi="宋体" w:cs="Segoe UI"/>
              </w:rPr>
            </w:pPr>
            <w:r w:rsidRPr="00613BB9">
              <w:rPr>
                <w:rStyle w:val="HTML1"/>
                <w:sz w:val="20"/>
                <w:szCs w:val="20"/>
              </w:rPr>
              <w:t>:european_post_office: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D87CE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3C3CDF" w14:textId="77777777" w:rsidR="00401DBB" w:rsidRPr="00613BB9" w:rsidRDefault="00401DBB" w:rsidP="002C4861">
            <w:pPr>
              <w:jc w:val="left"/>
              <w:rPr>
                <w:rFonts w:ascii="宋体" w:eastAsia="宋体" w:hAnsi="宋体" w:cs="Segoe UI"/>
              </w:rPr>
            </w:pPr>
            <w:r w:rsidRPr="00613BB9">
              <w:rPr>
                <w:rStyle w:val="HTML1"/>
                <w:sz w:val="20"/>
                <w:szCs w:val="20"/>
              </w:rPr>
              <w:t>:hospital: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F8357E" w14:textId="77777777" w:rsidR="00401DBB" w:rsidRPr="00613BB9" w:rsidRDefault="00717723" w:rsidP="002C4861">
            <w:pPr>
              <w:rPr>
                <w:rFonts w:ascii="宋体" w:eastAsia="宋体" w:hAnsi="宋体" w:cs="Segoe UI"/>
              </w:rPr>
            </w:pPr>
            <w:hyperlink r:id="rId842" w:anchor="table-of-contents" w:history="1">
              <w:r w:rsidR="00401DBB" w:rsidRPr="00613BB9">
                <w:rPr>
                  <w:rStyle w:val="a4"/>
                  <w:rFonts w:ascii="宋体" w:eastAsia="宋体" w:hAnsi="宋体" w:cs="Segoe UI"/>
                  <w:color w:val="auto"/>
                </w:rPr>
                <w:t>top</w:t>
              </w:r>
            </w:hyperlink>
          </w:p>
        </w:tc>
      </w:tr>
      <w:tr w:rsidR="00613BB9" w:rsidRPr="00613BB9" w14:paraId="1D8240A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30FE93" w14:textId="77777777" w:rsidR="00401DBB" w:rsidRPr="00613BB9" w:rsidRDefault="00717723" w:rsidP="002C4861">
            <w:pPr>
              <w:rPr>
                <w:rFonts w:ascii="宋体" w:eastAsia="宋体" w:hAnsi="宋体" w:cs="Segoe UI"/>
              </w:rPr>
            </w:pPr>
            <w:hyperlink r:id="rId84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A3130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1D2A1D" w14:textId="77777777" w:rsidR="00401DBB" w:rsidRPr="00613BB9" w:rsidRDefault="00401DBB" w:rsidP="002C4861">
            <w:pPr>
              <w:jc w:val="left"/>
              <w:rPr>
                <w:rFonts w:ascii="宋体" w:eastAsia="宋体" w:hAnsi="宋体" w:cs="Segoe UI"/>
              </w:rPr>
            </w:pPr>
            <w:r w:rsidRPr="00613BB9">
              <w:rPr>
                <w:rStyle w:val="HTML1"/>
                <w:sz w:val="20"/>
                <w:szCs w:val="20"/>
              </w:rPr>
              <w:t>:bank: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E574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A2D911" w14:textId="77777777" w:rsidR="00401DBB" w:rsidRPr="00613BB9" w:rsidRDefault="00401DBB" w:rsidP="002C4861">
            <w:pPr>
              <w:jc w:val="left"/>
              <w:rPr>
                <w:rFonts w:ascii="宋体" w:eastAsia="宋体" w:hAnsi="宋体" w:cs="Segoe UI"/>
              </w:rPr>
            </w:pPr>
            <w:r w:rsidRPr="00613BB9">
              <w:rPr>
                <w:rStyle w:val="HTML1"/>
                <w:sz w:val="20"/>
                <w:szCs w:val="20"/>
              </w:rPr>
              <w:t>:hotel: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6E24AF" w14:textId="77777777" w:rsidR="00401DBB" w:rsidRPr="00613BB9" w:rsidRDefault="00717723" w:rsidP="002C4861">
            <w:pPr>
              <w:rPr>
                <w:rFonts w:ascii="宋体" w:eastAsia="宋体" w:hAnsi="宋体" w:cs="Segoe UI"/>
              </w:rPr>
            </w:pPr>
            <w:hyperlink r:id="rId844" w:anchor="table-of-contents" w:history="1">
              <w:r w:rsidR="00401DBB" w:rsidRPr="00613BB9">
                <w:rPr>
                  <w:rStyle w:val="a4"/>
                  <w:rFonts w:ascii="宋体" w:eastAsia="宋体" w:hAnsi="宋体" w:cs="Segoe UI"/>
                  <w:color w:val="auto"/>
                </w:rPr>
                <w:t>top</w:t>
              </w:r>
            </w:hyperlink>
          </w:p>
        </w:tc>
      </w:tr>
      <w:tr w:rsidR="00613BB9" w:rsidRPr="00613BB9" w14:paraId="6E69C22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F79399" w14:textId="77777777" w:rsidR="00401DBB" w:rsidRPr="00613BB9" w:rsidRDefault="00717723" w:rsidP="002C4861">
            <w:pPr>
              <w:rPr>
                <w:rFonts w:ascii="宋体" w:eastAsia="宋体" w:hAnsi="宋体" w:cs="Segoe UI"/>
              </w:rPr>
            </w:pPr>
            <w:hyperlink r:id="rId84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E6264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566500" w14:textId="77777777" w:rsidR="00401DBB" w:rsidRPr="00613BB9" w:rsidRDefault="00401DBB" w:rsidP="002C4861">
            <w:pPr>
              <w:jc w:val="left"/>
              <w:rPr>
                <w:rFonts w:ascii="宋体" w:eastAsia="宋体" w:hAnsi="宋体" w:cs="Segoe UI"/>
              </w:rPr>
            </w:pPr>
            <w:r w:rsidRPr="00613BB9">
              <w:rPr>
                <w:rStyle w:val="HTML1"/>
                <w:sz w:val="20"/>
                <w:szCs w:val="20"/>
              </w:rPr>
              <w:t>:love_hotel: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DA59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765D9C" w14:textId="77777777" w:rsidR="00401DBB" w:rsidRPr="00613BB9" w:rsidRDefault="00401DBB" w:rsidP="002C4861">
            <w:pPr>
              <w:jc w:val="left"/>
              <w:rPr>
                <w:rFonts w:ascii="宋体" w:eastAsia="宋体" w:hAnsi="宋体" w:cs="Segoe UI"/>
              </w:rPr>
            </w:pPr>
            <w:r w:rsidRPr="00613BB9">
              <w:rPr>
                <w:rStyle w:val="HTML1"/>
                <w:sz w:val="20"/>
                <w:szCs w:val="20"/>
              </w:rPr>
              <w:t>:convenience_store: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F1F5A6" w14:textId="77777777" w:rsidR="00401DBB" w:rsidRPr="00613BB9" w:rsidRDefault="00717723" w:rsidP="002C4861">
            <w:pPr>
              <w:rPr>
                <w:rFonts w:ascii="宋体" w:eastAsia="宋体" w:hAnsi="宋体" w:cs="Segoe UI"/>
              </w:rPr>
            </w:pPr>
            <w:hyperlink r:id="rId846" w:anchor="table-of-contents" w:history="1">
              <w:r w:rsidR="00401DBB" w:rsidRPr="00613BB9">
                <w:rPr>
                  <w:rStyle w:val="a4"/>
                  <w:rFonts w:ascii="宋体" w:eastAsia="宋体" w:hAnsi="宋体" w:cs="Segoe UI"/>
                  <w:color w:val="auto"/>
                </w:rPr>
                <w:t>top</w:t>
              </w:r>
            </w:hyperlink>
          </w:p>
        </w:tc>
      </w:tr>
      <w:tr w:rsidR="00613BB9" w:rsidRPr="00613BB9" w14:paraId="1F37119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4B7FF4" w14:textId="77777777" w:rsidR="00401DBB" w:rsidRPr="00613BB9" w:rsidRDefault="00717723" w:rsidP="002C4861">
            <w:pPr>
              <w:rPr>
                <w:rFonts w:ascii="宋体" w:eastAsia="宋体" w:hAnsi="宋体" w:cs="Segoe UI"/>
              </w:rPr>
            </w:pPr>
            <w:hyperlink r:id="rId84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78AFA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F73E62" w14:textId="77777777" w:rsidR="00401DBB" w:rsidRPr="00613BB9" w:rsidRDefault="00401DBB" w:rsidP="002C4861">
            <w:pPr>
              <w:jc w:val="left"/>
              <w:rPr>
                <w:rFonts w:ascii="宋体" w:eastAsia="宋体" w:hAnsi="宋体" w:cs="Segoe UI"/>
              </w:rPr>
            </w:pPr>
            <w:r w:rsidRPr="00613BB9">
              <w:rPr>
                <w:rStyle w:val="HTML1"/>
                <w:sz w:val="20"/>
                <w:szCs w:val="20"/>
              </w:rPr>
              <w:t>:school: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210FB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65B334" w14:textId="77777777" w:rsidR="00401DBB" w:rsidRPr="00613BB9" w:rsidRDefault="00401DBB" w:rsidP="002C4861">
            <w:pPr>
              <w:jc w:val="left"/>
              <w:rPr>
                <w:rFonts w:ascii="宋体" w:eastAsia="宋体" w:hAnsi="宋体" w:cs="Segoe UI"/>
              </w:rPr>
            </w:pPr>
            <w:r w:rsidRPr="00613BB9">
              <w:rPr>
                <w:rStyle w:val="HTML1"/>
                <w:sz w:val="20"/>
                <w:szCs w:val="20"/>
              </w:rPr>
              <w:t>:department_store: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98C129" w14:textId="77777777" w:rsidR="00401DBB" w:rsidRPr="00613BB9" w:rsidRDefault="00717723" w:rsidP="002C4861">
            <w:pPr>
              <w:rPr>
                <w:rFonts w:ascii="宋体" w:eastAsia="宋体" w:hAnsi="宋体" w:cs="Segoe UI"/>
              </w:rPr>
            </w:pPr>
            <w:hyperlink r:id="rId848" w:anchor="table-of-contents" w:history="1">
              <w:r w:rsidR="00401DBB" w:rsidRPr="00613BB9">
                <w:rPr>
                  <w:rStyle w:val="a4"/>
                  <w:rFonts w:ascii="宋体" w:eastAsia="宋体" w:hAnsi="宋体" w:cs="Segoe UI"/>
                  <w:color w:val="auto"/>
                </w:rPr>
                <w:t>top</w:t>
              </w:r>
            </w:hyperlink>
          </w:p>
        </w:tc>
      </w:tr>
      <w:tr w:rsidR="00613BB9" w:rsidRPr="00613BB9" w14:paraId="4FC0473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ABBE6E" w14:textId="77777777" w:rsidR="00401DBB" w:rsidRPr="00613BB9" w:rsidRDefault="00717723" w:rsidP="002C4861">
            <w:pPr>
              <w:rPr>
                <w:rFonts w:ascii="宋体" w:eastAsia="宋体" w:hAnsi="宋体" w:cs="Segoe UI"/>
              </w:rPr>
            </w:pPr>
            <w:hyperlink r:id="rId84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B548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A15AE5" w14:textId="77777777" w:rsidR="00401DBB" w:rsidRPr="00613BB9" w:rsidRDefault="00401DBB" w:rsidP="002C4861">
            <w:pPr>
              <w:jc w:val="left"/>
              <w:rPr>
                <w:rFonts w:ascii="宋体" w:eastAsia="宋体" w:hAnsi="宋体" w:cs="Segoe UI"/>
              </w:rPr>
            </w:pPr>
            <w:r w:rsidRPr="00613BB9">
              <w:rPr>
                <w:rStyle w:val="HTML1"/>
                <w:sz w:val="20"/>
                <w:szCs w:val="20"/>
              </w:rPr>
              <w:t>:factory: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29045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9969AF" w14:textId="77777777" w:rsidR="00401DBB" w:rsidRPr="00613BB9" w:rsidRDefault="00401DBB" w:rsidP="002C4861">
            <w:pPr>
              <w:jc w:val="left"/>
              <w:rPr>
                <w:rFonts w:ascii="宋体" w:eastAsia="宋体" w:hAnsi="宋体" w:cs="Segoe UI"/>
              </w:rPr>
            </w:pPr>
            <w:r w:rsidRPr="00613BB9">
              <w:rPr>
                <w:rStyle w:val="HTML1"/>
                <w:sz w:val="20"/>
                <w:szCs w:val="20"/>
              </w:rPr>
              <w:t>:japanese_castle: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7828C1" w14:textId="77777777" w:rsidR="00401DBB" w:rsidRPr="00613BB9" w:rsidRDefault="00717723" w:rsidP="002C4861">
            <w:pPr>
              <w:rPr>
                <w:rFonts w:ascii="宋体" w:eastAsia="宋体" w:hAnsi="宋体" w:cs="Segoe UI"/>
              </w:rPr>
            </w:pPr>
            <w:hyperlink r:id="rId850" w:anchor="table-of-contents" w:history="1">
              <w:r w:rsidR="00401DBB" w:rsidRPr="00613BB9">
                <w:rPr>
                  <w:rStyle w:val="a4"/>
                  <w:rFonts w:ascii="宋体" w:eastAsia="宋体" w:hAnsi="宋体" w:cs="Segoe UI"/>
                  <w:color w:val="auto"/>
                </w:rPr>
                <w:t>top</w:t>
              </w:r>
            </w:hyperlink>
          </w:p>
        </w:tc>
      </w:tr>
      <w:tr w:rsidR="00613BB9" w:rsidRPr="00613BB9" w14:paraId="6742135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78A6F4" w14:textId="77777777" w:rsidR="00401DBB" w:rsidRPr="00613BB9" w:rsidRDefault="00717723" w:rsidP="002C4861">
            <w:pPr>
              <w:rPr>
                <w:rFonts w:ascii="宋体" w:eastAsia="宋体" w:hAnsi="宋体" w:cs="Segoe UI"/>
              </w:rPr>
            </w:pPr>
            <w:hyperlink r:id="rId85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A9AB4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1D2F1E" w14:textId="77777777" w:rsidR="00401DBB" w:rsidRPr="00613BB9" w:rsidRDefault="00401DBB" w:rsidP="002C4861">
            <w:pPr>
              <w:jc w:val="left"/>
              <w:rPr>
                <w:rFonts w:ascii="宋体" w:eastAsia="宋体" w:hAnsi="宋体" w:cs="Segoe UI"/>
              </w:rPr>
            </w:pPr>
            <w:r w:rsidRPr="00613BB9">
              <w:rPr>
                <w:rStyle w:val="HTML1"/>
                <w:sz w:val="20"/>
                <w:szCs w:val="20"/>
              </w:rPr>
              <w:t>:european_castle: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A567B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87CA50" w14:textId="77777777" w:rsidR="00401DBB" w:rsidRPr="00613BB9" w:rsidRDefault="00401DBB" w:rsidP="002C4861">
            <w:pPr>
              <w:jc w:val="left"/>
              <w:rPr>
                <w:rFonts w:ascii="宋体" w:eastAsia="宋体" w:hAnsi="宋体" w:cs="Segoe UI"/>
              </w:rPr>
            </w:pPr>
            <w:r w:rsidRPr="00613BB9">
              <w:rPr>
                <w:rStyle w:val="HTML1"/>
                <w:sz w:val="20"/>
                <w:szCs w:val="20"/>
              </w:rPr>
              <w:t>:wedding: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69572C" w14:textId="77777777" w:rsidR="00401DBB" w:rsidRPr="00613BB9" w:rsidRDefault="00717723" w:rsidP="002C4861">
            <w:pPr>
              <w:rPr>
                <w:rFonts w:ascii="宋体" w:eastAsia="宋体" w:hAnsi="宋体" w:cs="Segoe UI"/>
              </w:rPr>
            </w:pPr>
            <w:hyperlink r:id="rId852" w:anchor="table-of-contents" w:history="1">
              <w:r w:rsidR="00401DBB" w:rsidRPr="00613BB9">
                <w:rPr>
                  <w:rStyle w:val="a4"/>
                  <w:rFonts w:ascii="宋体" w:eastAsia="宋体" w:hAnsi="宋体" w:cs="Segoe UI"/>
                  <w:color w:val="auto"/>
                </w:rPr>
                <w:t>top</w:t>
              </w:r>
            </w:hyperlink>
          </w:p>
        </w:tc>
      </w:tr>
      <w:tr w:rsidR="00613BB9" w:rsidRPr="00613BB9" w14:paraId="6B241C0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CE112" w14:textId="77777777" w:rsidR="00401DBB" w:rsidRPr="00613BB9" w:rsidRDefault="00717723" w:rsidP="002C4861">
            <w:pPr>
              <w:rPr>
                <w:rFonts w:ascii="宋体" w:eastAsia="宋体" w:hAnsi="宋体" w:cs="Segoe UI"/>
              </w:rPr>
            </w:pPr>
            <w:hyperlink r:id="rId85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83620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54955E" w14:textId="77777777" w:rsidR="00401DBB" w:rsidRPr="00613BB9" w:rsidRDefault="00401DBB" w:rsidP="002C4861">
            <w:pPr>
              <w:jc w:val="left"/>
              <w:rPr>
                <w:rFonts w:ascii="宋体" w:eastAsia="宋体" w:hAnsi="宋体" w:cs="Segoe UI"/>
              </w:rPr>
            </w:pPr>
            <w:r w:rsidRPr="00613BB9">
              <w:rPr>
                <w:rStyle w:val="HTML1"/>
                <w:sz w:val="20"/>
                <w:szCs w:val="20"/>
              </w:rPr>
              <w:t>:tokyo_tower: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F2DD1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178534" w14:textId="77777777" w:rsidR="00401DBB" w:rsidRPr="00613BB9" w:rsidRDefault="00401DBB" w:rsidP="002C4861">
            <w:pPr>
              <w:jc w:val="left"/>
              <w:rPr>
                <w:rFonts w:ascii="宋体" w:eastAsia="宋体" w:hAnsi="宋体" w:cs="Segoe UI"/>
              </w:rPr>
            </w:pPr>
            <w:r w:rsidRPr="00613BB9">
              <w:rPr>
                <w:rStyle w:val="HTML1"/>
                <w:sz w:val="20"/>
                <w:szCs w:val="20"/>
              </w:rPr>
              <w:t>:statue_of_liberty: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5E064B" w14:textId="77777777" w:rsidR="00401DBB" w:rsidRPr="00613BB9" w:rsidRDefault="00717723" w:rsidP="002C4861">
            <w:pPr>
              <w:rPr>
                <w:rFonts w:ascii="宋体" w:eastAsia="宋体" w:hAnsi="宋体" w:cs="Segoe UI"/>
              </w:rPr>
            </w:pPr>
            <w:hyperlink r:id="rId854" w:anchor="table-of-contents" w:history="1">
              <w:r w:rsidR="00401DBB" w:rsidRPr="00613BB9">
                <w:rPr>
                  <w:rStyle w:val="a4"/>
                  <w:rFonts w:ascii="宋体" w:eastAsia="宋体" w:hAnsi="宋体" w:cs="Segoe UI"/>
                  <w:color w:val="auto"/>
                </w:rPr>
                <w:t>top</w:t>
              </w:r>
            </w:hyperlink>
          </w:p>
        </w:tc>
      </w:tr>
    </w:tbl>
    <w:p w14:paraId="6353F588" w14:textId="77777777" w:rsidR="00401DBB" w:rsidRPr="00613BB9" w:rsidRDefault="00401DBB" w:rsidP="00401DBB">
      <w:pPr>
        <w:pStyle w:val="4"/>
        <w:rPr>
          <w:rFonts w:ascii="宋体" w:eastAsia="宋体" w:hAnsi="宋体" w:cs="Segoe UI"/>
        </w:rPr>
      </w:pPr>
      <w:bookmarkStart w:id="147" w:name="_Toc46394764"/>
      <w:r w:rsidRPr="00613BB9">
        <w:rPr>
          <w:rFonts w:ascii="宋体" w:eastAsia="宋体" w:hAnsi="宋体" w:cs="Segoe UI"/>
        </w:rPr>
        <w:t>Place Religious</w:t>
      </w:r>
      <w:bookmarkEnd w:id="147"/>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724"/>
        <w:gridCol w:w="1732"/>
        <w:gridCol w:w="4623"/>
        <w:gridCol w:w="1732"/>
        <w:gridCol w:w="3645"/>
        <w:gridCol w:w="1724"/>
      </w:tblGrid>
      <w:tr w:rsidR="00613BB9" w:rsidRPr="00613BB9" w14:paraId="68185E5B"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FF5D37"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A7D5A8"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BC5D3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517A0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C4017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79FE2A" w14:textId="77777777" w:rsidR="00401DBB" w:rsidRPr="00613BB9" w:rsidRDefault="00401DBB" w:rsidP="002C4861">
            <w:pPr>
              <w:spacing w:after="240"/>
              <w:jc w:val="center"/>
              <w:rPr>
                <w:rFonts w:ascii="宋体" w:eastAsia="宋体" w:hAnsi="宋体" w:cs="Segoe UI"/>
                <w:b/>
                <w:bCs/>
              </w:rPr>
            </w:pPr>
          </w:p>
        </w:tc>
      </w:tr>
      <w:tr w:rsidR="00613BB9" w:rsidRPr="00613BB9" w14:paraId="2214D88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E8C5BE" w14:textId="77777777" w:rsidR="00401DBB" w:rsidRPr="00613BB9" w:rsidRDefault="00717723" w:rsidP="002C4861">
            <w:pPr>
              <w:spacing w:after="240"/>
              <w:jc w:val="left"/>
              <w:rPr>
                <w:rFonts w:ascii="宋体" w:eastAsia="宋体" w:hAnsi="宋体" w:cs="Segoe UI"/>
                <w:sz w:val="24"/>
                <w:szCs w:val="24"/>
              </w:rPr>
            </w:pPr>
            <w:hyperlink r:id="rId85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F6C717"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40989F" w14:textId="77777777" w:rsidR="00401DBB" w:rsidRPr="00613BB9" w:rsidRDefault="00401DBB" w:rsidP="002C4861">
            <w:pPr>
              <w:jc w:val="left"/>
              <w:rPr>
                <w:rFonts w:ascii="宋体" w:eastAsia="宋体" w:hAnsi="宋体" w:cs="Segoe UI"/>
              </w:rPr>
            </w:pPr>
            <w:r w:rsidRPr="00613BB9">
              <w:rPr>
                <w:rStyle w:val="HTML1"/>
                <w:sz w:val="20"/>
                <w:szCs w:val="20"/>
              </w:rPr>
              <w:t>:church: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2BC86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B3090E" w14:textId="77777777" w:rsidR="00401DBB" w:rsidRPr="00613BB9" w:rsidRDefault="00401DBB" w:rsidP="002C4861">
            <w:pPr>
              <w:jc w:val="left"/>
              <w:rPr>
                <w:rFonts w:ascii="宋体" w:eastAsia="宋体" w:hAnsi="宋体" w:cs="Segoe UI"/>
              </w:rPr>
            </w:pPr>
            <w:r w:rsidRPr="00613BB9">
              <w:rPr>
                <w:rStyle w:val="HTML1"/>
                <w:sz w:val="20"/>
                <w:szCs w:val="20"/>
              </w:rPr>
              <w:t>:mosque: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6F336F" w14:textId="77777777" w:rsidR="00401DBB" w:rsidRPr="00613BB9" w:rsidRDefault="00717723" w:rsidP="002C4861">
            <w:pPr>
              <w:rPr>
                <w:rFonts w:ascii="宋体" w:eastAsia="宋体" w:hAnsi="宋体" w:cs="Segoe UI"/>
              </w:rPr>
            </w:pPr>
            <w:hyperlink r:id="rId856" w:anchor="table-of-contents" w:history="1">
              <w:r w:rsidR="00401DBB" w:rsidRPr="00613BB9">
                <w:rPr>
                  <w:rStyle w:val="a4"/>
                  <w:rFonts w:ascii="宋体" w:eastAsia="宋体" w:hAnsi="宋体" w:cs="Segoe UI"/>
                  <w:color w:val="auto"/>
                </w:rPr>
                <w:t>top</w:t>
              </w:r>
            </w:hyperlink>
          </w:p>
        </w:tc>
      </w:tr>
      <w:tr w:rsidR="00613BB9" w:rsidRPr="00613BB9" w14:paraId="041E9AD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C39D85" w14:textId="77777777" w:rsidR="00401DBB" w:rsidRPr="00613BB9" w:rsidRDefault="00717723" w:rsidP="002C4861">
            <w:pPr>
              <w:rPr>
                <w:rFonts w:ascii="宋体" w:eastAsia="宋体" w:hAnsi="宋体" w:cs="Segoe UI"/>
              </w:rPr>
            </w:pPr>
            <w:hyperlink r:id="rId85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7EBA9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C81432" w14:textId="77777777" w:rsidR="00401DBB" w:rsidRPr="00613BB9" w:rsidRDefault="00401DBB" w:rsidP="002C4861">
            <w:pPr>
              <w:jc w:val="left"/>
              <w:rPr>
                <w:rFonts w:ascii="宋体" w:eastAsia="宋体" w:hAnsi="宋体" w:cs="Segoe UI"/>
              </w:rPr>
            </w:pPr>
            <w:r w:rsidRPr="00613BB9">
              <w:rPr>
                <w:rStyle w:val="HTML1"/>
                <w:sz w:val="20"/>
                <w:szCs w:val="20"/>
              </w:rPr>
              <w:t>:hindu_temple: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BB97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A61C3F" w14:textId="77777777" w:rsidR="00401DBB" w:rsidRPr="00613BB9" w:rsidRDefault="00401DBB" w:rsidP="002C4861">
            <w:pPr>
              <w:jc w:val="left"/>
              <w:rPr>
                <w:rFonts w:ascii="宋体" w:eastAsia="宋体" w:hAnsi="宋体" w:cs="Segoe UI"/>
              </w:rPr>
            </w:pPr>
            <w:r w:rsidRPr="00613BB9">
              <w:rPr>
                <w:rStyle w:val="HTML1"/>
                <w:sz w:val="20"/>
                <w:szCs w:val="20"/>
              </w:rPr>
              <w:t>:synagogue: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9682A4" w14:textId="77777777" w:rsidR="00401DBB" w:rsidRPr="00613BB9" w:rsidRDefault="00717723" w:rsidP="002C4861">
            <w:pPr>
              <w:rPr>
                <w:rFonts w:ascii="宋体" w:eastAsia="宋体" w:hAnsi="宋体" w:cs="Segoe UI"/>
              </w:rPr>
            </w:pPr>
            <w:hyperlink r:id="rId858" w:anchor="table-of-contents" w:history="1">
              <w:r w:rsidR="00401DBB" w:rsidRPr="00613BB9">
                <w:rPr>
                  <w:rStyle w:val="a4"/>
                  <w:rFonts w:ascii="宋体" w:eastAsia="宋体" w:hAnsi="宋体" w:cs="Segoe UI"/>
                  <w:color w:val="auto"/>
                </w:rPr>
                <w:t>top</w:t>
              </w:r>
            </w:hyperlink>
          </w:p>
        </w:tc>
      </w:tr>
      <w:tr w:rsidR="00613BB9" w:rsidRPr="00613BB9" w14:paraId="3C54731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269B46" w14:textId="77777777" w:rsidR="00401DBB" w:rsidRPr="00613BB9" w:rsidRDefault="00717723" w:rsidP="002C4861">
            <w:pPr>
              <w:rPr>
                <w:rFonts w:ascii="宋体" w:eastAsia="宋体" w:hAnsi="宋体" w:cs="Segoe UI"/>
              </w:rPr>
            </w:pPr>
            <w:hyperlink r:id="rId85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1F814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AE76A0" w14:textId="77777777" w:rsidR="00401DBB" w:rsidRPr="00613BB9" w:rsidRDefault="00401DBB" w:rsidP="002C4861">
            <w:pPr>
              <w:jc w:val="left"/>
              <w:rPr>
                <w:rFonts w:ascii="宋体" w:eastAsia="宋体" w:hAnsi="宋体" w:cs="Segoe UI"/>
              </w:rPr>
            </w:pPr>
            <w:r w:rsidRPr="00613BB9">
              <w:rPr>
                <w:rStyle w:val="HTML1"/>
                <w:sz w:val="20"/>
                <w:szCs w:val="20"/>
              </w:rPr>
              <w:t>:shinto_shrine: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09B41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4D9EC9" w14:textId="77777777" w:rsidR="00401DBB" w:rsidRPr="00613BB9" w:rsidRDefault="00401DBB" w:rsidP="002C4861">
            <w:pPr>
              <w:jc w:val="left"/>
              <w:rPr>
                <w:rFonts w:ascii="宋体" w:eastAsia="宋体" w:hAnsi="宋体" w:cs="Segoe UI"/>
              </w:rPr>
            </w:pPr>
            <w:r w:rsidRPr="00613BB9">
              <w:rPr>
                <w:rStyle w:val="HTML1"/>
                <w:sz w:val="20"/>
                <w:szCs w:val="20"/>
              </w:rPr>
              <w:t>:kaaba: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D137BE" w14:textId="77777777" w:rsidR="00401DBB" w:rsidRPr="00613BB9" w:rsidRDefault="00717723" w:rsidP="002C4861">
            <w:pPr>
              <w:rPr>
                <w:rFonts w:ascii="宋体" w:eastAsia="宋体" w:hAnsi="宋体" w:cs="Segoe UI"/>
              </w:rPr>
            </w:pPr>
            <w:hyperlink r:id="rId860" w:anchor="table-of-contents" w:history="1">
              <w:r w:rsidR="00401DBB" w:rsidRPr="00613BB9">
                <w:rPr>
                  <w:rStyle w:val="a4"/>
                  <w:rFonts w:ascii="宋体" w:eastAsia="宋体" w:hAnsi="宋体" w:cs="Segoe UI"/>
                  <w:color w:val="auto"/>
                </w:rPr>
                <w:t>top</w:t>
              </w:r>
            </w:hyperlink>
          </w:p>
        </w:tc>
      </w:tr>
    </w:tbl>
    <w:p w14:paraId="0ED088AF" w14:textId="77777777" w:rsidR="00401DBB" w:rsidRPr="00613BB9" w:rsidRDefault="00401DBB" w:rsidP="00401DBB">
      <w:pPr>
        <w:pStyle w:val="4"/>
        <w:rPr>
          <w:rFonts w:ascii="宋体" w:eastAsia="宋体" w:hAnsi="宋体" w:cs="Segoe UI"/>
        </w:rPr>
      </w:pPr>
      <w:bookmarkStart w:id="148" w:name="_Toc46394765"/>
      <w:r w:rsidRPr="00613BB9">
        <w:rPr>
          <w:rFonts w:ascii="宋体" w:eastAsia="宋体" w:hAnsi="宋体" w:cs="Segoe UI"/>
        </w:rPr>
        <w:lastRenderedPageBreak/>
        <w:t>Place Other</w:t>
      </w:r>
      <w:bookmarkEnd w:id="148"/>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445"/>
        <w:gridCol w:w="1451"/>
        <w:gridCol w:w="3669"/>
        <w:gridCol w:w="1451"/>
        <w:gridCol w:w="5719"/>
        <w:gridCol w:w="1445"/>
      </w:tblGrid>
      <w:tr w:rsidR="00613BB9" w:rsidRPr="00613BB9" w14:paraId="28922D4E"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186C0D"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F61DB1"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DDE99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571AF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B2A97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1CCA85" w14:textId="77777777" w:rsidR="00401DBB" w:rsidRPr="00613BB9" w:rsidRDefault="00401DBB" w:rsidP="002C4861">
            <w:pPr>
              <w:spacing w:after="240"/>
              <w:jc w:val="center"/>
              <w:rPr>
                <w:rFonts w:ascii="宋体" w:eastAsia="宋体" w:hAnsi="宋体" w:cs="Segoe UI"/>
                <w:b/>
                <w:bCs/>
              </w:rPr>
            </w:pPr>
          </w:p>
        </w:tc>
      </w:tr>
      <w:tr w:rsidR="00613BB9" w:rsidRPr="00613BB9" w14:paraId="2835814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E0D83D" w14:textId="77777777" w:rsidR="00401DBB" w:rsidRPr="00613BB9" w:rsidRDefault="00717723" w:rsidP="002C4861">
            <w:pPr>
              <w:spacing w:after="240"/>
              <w:jc w:val="left"/>
              <w:rPr>
                <w:rFonts w:ascii="宋体" w:eastAsia="宋体" w:hAnsi="宋体" w:cs="Segoe UI"/>
                <w:sz w:val="24"/>
                <w:szCs w:val="24"/>
              </w:rPr>
            </w:pPr>
            <w:hyperlink r:id="rId86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D459E6"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89C02B" w14:textId="77777777" w:rsidR="00401DBB" w:rsidRPr="00613BB9" w:rsidRDefault="00401DBB" w:rsidP="002C4861">
            <w:pPr>
              <w:jc w:val="left"/>
              <w:rPr>
                <w:rFonts w:ascii="宋体" w:eastAsia="宋体" w:hAnsi="宋体" w:cs="Segoe UI"/>
              </w:rPr>
            </w:pPr>
            <w:r w:rsidRPr="00613BB9">
              <w:rPr>
                <w:rStyle w:val="HTML1"/>
                <w:sz w:val="20"/>
                <w:szCs w:val="20"/>
              </w:rPr>
              <w:t>:fountain: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9E15F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BCED6E" w14:textId="77777777" w:rsidR="00401DBB" w:rsidRPr="00613BB9" w:rsidRDefault="00401DBB" w:rsidP="002C4861">
            <w:pPr>
              <w:jc w:val="left"/>
              <w:rPr>
                <w:rFonts w:ascii="宋体" w:eastAsia="宋体" w:hAnsi="宋体" w:cs="Segoe UI"/>
              </w:rPr>
            </w:pPr>
            <w:r w:rsidRPr="00613BB9">
              <w:rPr>
                <w:rStyle w:val="HTML1"/>
                <w:sz w:val="20"/>
                <w:szCs w:val="20"/>
              </w:rPr>
              <w:t>:tent: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ED9338" w14:textId="77777777" w:rsidR="00401DBB" w:rsidRPr="00613BB9" w:rsidRDefault="00717723" w:rsidP="002C4861">
            <w:pPr>
              <w:rPr>
                <w:rFonts w:ascii="宋体" w:eastAsia="宋体" w:hAnsi="宋体" w:cs="Segoe UI"/>
              </w:rPr>
            </w:pPr>
            <w:hyperlink r:id="rId862" w:anchor="table-of-contents" w:history="1">
              <w:r w:rsidR="00401DBB" w:rsidRPr="00613BB9">
                <w:rPr>
                  <w:rStyle w:val="a4"/>
                  <w:rFonts w:ascii="宋体" w:eastAsia="宋体" w:hAnsi="宋体" w:cs="Segoe UI"/>
                  <w:color w:val="auto"/>
                </w:rPr>
                <w:t>top</w:t>
              </w:r>
            </w:hyperlink>
          </w:p>
        </w:tc>
      </w:tr>
      <w:tr w:rsidR="00613BB9" w:rsidRPr="00613BB9" w14:paraId="607BAD1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DEBB2" w14:textId="77777777" w:rsidR="00401DBB" w:rsidRPr="00613BB9" w:rsidRDefault="00717723" w:rsidP="002C4861">
            <w:pPr>
              <w:rPr>
                <w:rFonts w:ascii="宋体" w:eastAsia="宋体" w:hAnsi="宋体" w:cs="Segoe UI"/>
              </w:rPr>
            </w:pPr>
            <w:hyperlink r:id="rId86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37D02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391C65" w14:textId="77777777" w:rsidR="00401DBB" w:rsidRPr="00613BB9" w:rsidRDefault="00401DBB" w:rsidP="002C4861">
            <w:pPr>
              <w:jc w:val="left"/>
              <w:rPr>
                <w:rFonts w:ascii="宋体" w:eastAsia="宋体" w:hAnsi="宋体" w:cs="Segoe UI"/>
              </w:rPr>
            </w:pPr>
            <w:r w:rsidRPr="00613BB9">
              <w:rPr>
                <w:rStyle w:val="HTML1"/>
                <w:sz w:val="20"/>
                <w:szCs w:val="20"/>
              </w:rPr>
              <w:t>:foggy: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03195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EF3555" w14:textId="77777777" w:rsidR="00401DBB" w:rsidRPr="00613BB9" w:rsidRDefault="00401DBB" w:rsidP="002C4861">
            <w:pPr>
              <w:jc w:val="left"/>
              <w:rPr>
                <w:rFonts w:ascii="宋体" w:eastAsia="宋体" w:hAnsi="宋体" w:cs="Segoe UI"/>
              </w:rPr>
            </w:pPr>
            <w:r w:rsidRPr="00613BB9">
              <w:rPr>
                <w:rStyle w:val="HTML1"/>
                <w:sz w:val="20"/>
                <w:szCs w:val="20"/>
              </w:rPr>
              <w:t>:night_with_stars: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DDCFDA" w14:textId="77777777" w:rsidR="00401DBB" w:rsidRPr="00613BB9" w:rsidRDefault="00717723" w:rsidP="002C4861">
            <w:pPr>
              <w:rPr>
                <w:rFonts w:ascii="宋体" w:eastAsia="宋体" w:hAnsi="宋体" w:cs="Segoe UI"/>
              </w:rPr>
            </w:pPr>
            <w:hyperlink r:id="rId864" w:anchor="table-of-contents" w:history="1">
              <w:r w:rsidR="00401DBB" w:rsidRPr="00613BB9">
                <w:rPr>
                  <w:rStyle w:val="a4"/>
                  <w:rFonts w:ascii="宋体" w:eastAsia="宋体" w:hAnsi="宋体" w:cs="Segoe UI"/>
                  <w:color w:val="auto"/>
                </w:rPr>
                <w:t>top</w:t>
              </w:r>
            </w:hyperlink>
          </w:p>
        </w:tc>
      </w:tr>
      <w:tr w:rsidR="00613BB9" w:rsidRPr="00613BB9" w14:paraId="18706E6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AC55D4" w14:textId="77777777" w:rsidR="00401DBB" w:rsidRPr="00613BB9" w:rsidRDefault="00717723" w:rsidP="002C4861">
            <w:pPr>
              <w:rPr>
                <w:rFonts w:ascii="宋体" w:eastAsia="宋体" w:hAnsi="宋体" w:cs="Segoe UI"/>
              </w:rPr>
            </w:pPr>
            <w:hyperlink r:id="rId86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654CE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441E2D" w14:textId="77777777" w:rsidR="00401DBB" w:rsidRPr="00613BB9" w:rsidRDefault="00401DBB" w:rsidP="002C4861">
            <w:pPr>
              <w:jc w:val="left"/>
              <w:rPr>
                <w:rFonts w:ascii="宋体" w:eastAsia="宋体" w:hAnsi="宋体" w:cs="Segoe UI"/>
              </w:rPr>
            </w:pPr>
            <w:r w:rsidRPr="00613BB9">
              <w:rPr>
                <w:rStyle w:val="HTML1"/>
                <w:sz w:val="20"/>
                <w:szCs w:val="20"/>
              </w:rPr>
              <w:t>:cityscape: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46592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D7C900" w14:textId="77777777" w:rsidR="00401DBB" w:rsidRPr="00613BB9" w:rsidRDefault="00401DBB" w:rsidP="002C4861">
            <w:pPr>
              <w:jc w:val="left"/>
              <w:rPr>
                <w:rFonts w:ascii="宋体" w:eastAsia="宋体" w:hAnsi="宋体" w:cs="Segoe UI"/>
              </w:rPr>
            </w:pPr>
            <w:r w:rsidRPr="00613BB9">
              <w:rPr>
                <w:rStyle w:val="HTML1"/>
                <w:sz w:val="20"/>
                <w:szCs w:val="20"/>
              </w:rPr>
              <w:t>:sunrise_over_mountains: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46BA93" w14:textId="77777777" w:rsidR="00401DBB" w:rsidRPr="00613BB9" w:rsidRDefault="00717723" w:rsidP="002C4861">
            <w:pPr>
              <w:rPr>
                <w:rFonts w:ascii="宋体" w:eastAsia="宋体" w:hAnsi="宋体" w:cs="Segoe UI"/>
              </w:rPr>
            </w:pPr>
            <w:hyperlink r:id="rId866" w:anchor="table-of-contents" w:history="1">
              <w:r w:rsidR="00401DBB" w:rsidRPr="00613BB9">
                <w:rPr>
                  <w:rStyle w:val="a4"/>
                  <w:rFonts w:ascii="宋体" w:eastAsia="宋体" w:hAnsi="宋体" w:cs="Segoe UI"/>
                  <w:color w:val="auto"/>
                </w:rPr>
                <w:t>top</w:t>
              </w:r>
            </w:hyperlink>
          </w:p>
        </w:tc>
      </w:tr>
      <w:tr w:rsidR="00613BB9" w:rsidRPr="00613BB9" w14:paraId="0CC1BB5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470B9A" w14:textId="77777777" w:rsidR="00401DBB" w:rsidRPr="00613BB9" w:rsidRDefault="00717723" w:rsidP="002C4861">
            <w:pPr>
              <w:rPr>
                <w:rFonts w:ascii="宋体" w:eastAsia="宋体" w:hAnsi="宋体" w:cs="Segoe UI"/>
              </w:rPr>
            </w:pPr>
            <w:hyperlink r:id="rId86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94EBA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218EA2" w14:textId="77777777" w:rsidR="00401DBB" w:rsidRPr="00613BB9" w:rsidRDefault="00401DBB" w:rsidP="002C4861">
            <w:pPr>
              <w:jc w:val="left"/>
              <w:rPr>
                <w:rFonts w:ascii="宋体" w:eastAsia="宋体" w:hAnsi="宋体" w:cs="Segoe UI"/>
              </w:rPr>
            </w:pPr>
            <w:r w:rsidRPr="00613BB9">
              <w:rPr>
                <w:rStyle w:val="HTML1"/>
                <w:sz w:val="20"/>
                <w:szCs w:val="20"/>
              </w:rPr>
              <w:t>:sunrise: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69A75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45307C" w14:textId="77777777" w:rsidR="00401DBB" w:rsidRPr="00613BB9" w:rsidRDefault="00401DBB" w:rsidP="002C4861">
            <w:pPr>
              <w:jc w:val="left"/>
              <w:rPr>
                <w:rFonts w:ascii="宋体" w:eastAsia="宋体" w:hAnsi="宋体" w:cs="Segoe UI"/>
              </w:rPr>
            </w:pPr>
            <w:r w:rsidRPr="00613BB9">
              <w:rPr>
                <w:rStyle w:val="HTML1"/>
                <w:sz w:val="20"/>
                <w:szCs w:val="20"/>
              </w:rPr>
              <w:t>:city_sunset: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61DF55" w14:textId="77777777" w:rsidR="00401DBB" w:rsidRPr="00613BB9" w:rsidRDefault="00717723" w:rsidP="002C4861">
            <w:pPr>
              <w:rPr>
                <w:rFonts w:ascii="宋体" w:eastAsia="宋体" w:hAnsi="宋体" w:cs="Segoe UI"/>
              </w:rPr>
            </w:pPr>
            <w:hyperlink r:id="rId868" w:anchor="table-of-contents" w:history="1">
              <w:r w:rsidR="00401DBB" w:rsidRPr="00613BB9">
                <w:rPr>
                  <w:rStyle w:val="a4"/>
                  <w:rFonts w:ascii="宋体" w:eastAsia="宋体" w:hAnsi="宋体" w:cs="Segoe UI"/>
                  <w:color w:val="auto"/>
                </w:rPr>
                <w:t>top</w:t>
              </w:r>
            </w:hyperlink>
          </w:p>
        </w:tc>
      </w:tr>
      <w:tr w:rsidR="00613BB9" w:rsidRPr="00613BB9" w14:paraId="1D9444C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3D9F72" w14:textId="77777777" w:rsidR="00401DBB" w:rsidRPr="00613BB9" w:rsidRDefault="00717723" w:rsidP="002C4861">
            <w:pPr>
              <w:rPr>
                <w:rFonts w:ascii="宋体" w:eastAsia="宋体" w:hAnsi="宋体" w:cs="Segoe UI"/>
              </w:rPr>
            </w:pPr>
            <w:hyperlink r:id="rId86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1ACF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8DA762" w14:textId="77777777" w:rsidR="00401DBB" w:rsidRPr="00613BB9" w:rsidRDefault="00401DBB" w:rsidP="002C4861">
            <w:pPr>
              <w:jc w:val="left"/>
              <w:rPr>
                <w:rFonts w:ascii="宋体" w:eastAsia="宋体" w:hAnsi="宋体" w:cs="Segoe UI"/>
              </w:rPr>
            </w:pPr>
            <w:r w:rsidRPr="00613BB9">
              <w:rPr>
                <w:rStyle w:val="HTML1"/>
                <w:sz w:val="20"/>
                <w:szCs w:val="20"/>
              </w:rPr>
              <w:t>:city_sunrise: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5B526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757111" w14:textId="77777777" w:rsidR="00401DBB" w:rsidRPr="00613BB9" w:rsidRDefault="00401DBB" w:rsidP="002C4861">
            <w:pPr>
              <w:jc w:val="left"/>
              <w:rPr>
                <w:rFonts w:ascii="宋体" w:eastAsia="宋体" w:hAnsi="宋体" w:cs="Segoe UI"/>
              </w:rPr>
            </w:pPr>
            <w:r w:rsidRPr="00613BB9">
              <w:rPr>
                <w:rStyle w:val="HTML1"/>
                <w:sz w:val="20"/>
                <w:szCs w:val="20"/>
              </w:rPr>
              <w:t>:bridge_at_night: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7F7ABC" w14:textId="77777777" w:rsidR="00401DBB" w:rsidRPr="00613BB9" w:rsidRDefault="00717723" w:rsidP="002C4861">
            <w:pPr>
              <w:rPr>
                <w:rFonts w:ascii="宋体" w:eastAsia="宋体" w:hAnsi="宋体" w:cs="Segoe UI"/>
              </w:rPr>
            </w:pPr>
            <w:hyperlink r:id="rId870" w:anchor="table-of-contents" w:history="1">
              <w:r w:rsidR="00401DBB" w:rsidRPr="00613BB9">
                <w:rPr>
                  <w:rStyle w:val="a4"/>
                  <w:rFonts w:ascii="宋体" w:eastAsia="宋体" w:hAnsi="宋体" w:cs="Segoe UI"/>
                  <w:color w:val="auto"/>
                </w:rPr>
                <w:t>top</w:t>
              </w:r>
            </w:hyperlink>
          </w:p>
        </w:tc>
      </w:tr>
      <w:tr w:rsidR="00613BB9" w:rsidRPr="00613BB9" w14:paraId="1501EF1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2069C0" w14:textId="77777777" w:rsidR="00401DBB" w:rsidRPr="00613BB9" w:rsidRDefault="00717723" w:rsidP="002C4861">
            <w:pPr>
              <w:rPr>
                <w:rFonts w:ascii="宋体" w:eastAsia="宋体" w:hAnsi="宋体" w:cs="Segoe UI"/>
              </w:rPr>
            </w:pPr>
            <w:hyperlink r:id="rId87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85DF9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DE77F8" w14:textId="77777777" w:rsidR="00401DBB" w:rsidRPr="00613BB9" w:rsidRDefault="00401DBB" w:rsidP="002C4861">
            <w:pPr>
              <w:jc w:val="left"/>
              <w:rPr>
                <w:rFonts w:ascii="宋体" w:eastAsia="宋体" w:hAnsi="宋体" w:cs="Segoe UI"/>
              </w:rPr>
            </w:pPr>
            <w:r w:rsidRPr="00613BB9">
              <w:rPr>
                <w:rStyle w:val="HTML1"/>
                <w:sz w:val="20"/>
                <w:szCs w:val="20"/>
              </w:rPr>
              <w:t>:hotsprings: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AD4B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25D38D" w14:textId="77777777" w:rsidR="00401DBB" w:rsidRPr="00613BB9" w:rsidRDefault="00401DBB" w:rsidP="002C4861">
            <w:pPr>
              <w:jc w:val="left"/>
              <w:rPr>
                <w:rFonts w:ascii="宋体" w:eastAsia="宋体" w:hAnsi="宋体" w:cs="Segoe UI"/>
              </w:rPr>
            </w:pPr>
            <w:r w:rsidRPr="00613BB9">
              <w:rPr>
                <w:rStyle w:val="HTML1"/>
                <w:sz w:val="20"/>
                <w:szCs w:val="20"/>
              </w:rPr>
              <w:t>:carousel_horse: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316BD0" w14:textId="77777777" w:rsidR="00401DBB" w:rsidRPr="00613BB9" w:rsidRDefault="00717723" w:rsidP="002C4861">
            <w:pPr>
              <w:rPr>
                <w:rFonts w:ascii="宋体" w:eastAsia="宋体" w:hAnsi="宋体" w:cs="Segoe UI"/>
              </w:rPr>
            </w:pPr>
            <w:hyperlink r:id="rId872" w:anchor="table-of-contents" w:history="1">
              <w:r w:rsidR="00401DBB" w:rsidRPr="00613BB9">
                <w:rPr>
                  <w:rStyle w:val="a4"/>
                  <w:rFonts w:ascii="宋体" w:eastAsia="宋体" w:hAnsi="宋体" w:cs="Segoe UI"/>
                  <w:color w:val="auto"/>
                </w:rPr>
                <w:t>top</w:t>
              </w:r>
            </w:hyperlink>
          </w:p>
        </w:tc>
      </w:tr>
      <w:tr w:rsidR="00613BB9" w:rsidRPr="00613BB9" w14:paraId="48D54AD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3F229A" w14:textId="77777777" w:rsidR="00401DBB" w:rsidRPr="00613BB9" w:rsidRDefault="00717723" w:rsidP="002C4861">
            <w:pPr>
              <w:rPr>
                <w:rFonts w:ascii="宋体" w:eastAsia="宋体" w:hAnsi="宋体" w:cs="Segoe UI"/>
              </w:rPr>
            </w:pPr>
            <w:hyperlink r:id="rId87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1F131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2CF69C" w14:textId="77777777" w:rsidR="00401DBB" w:rsidRPr="00613BB9" w:rsidRDefault="00401DBB" w:rsidP="002C4861">
            <w:pPr>
              <w:jc w:val="left"/>
              <w:rPr>
                <w:rFonts w:ascii="宋体" w:eastAsia="宋体" w:hAnsi="宋体" w:cs="Segoe UI"/>
              </w:rPr>
            </w:pPr>
            <w:r w:rsidRPr="00613BB9">
              <w:rPr>
                <w:rStyle w:val="HTML1"/>
                <w:sz w:val="20"/>
                <w:szCs w:val="20"/>
              </w:rPr>
              <w:t>:ferris_wheel: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FD858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F96BFC" w14:textId="77777777" w:rsidR="00401DBB" w:rsidRPr="00613BB9" w:rsidRDefault="00401DBB" w:rsidP="002C4861">
            <w:pPr>
              <w:jc w:val="left"/>
              <w:rPr>
                <w:rFonts w:ascii="宋体" w:eastAsia="宋体" w:hAnsi="宋体" w:cs="Segoe UI"/>
              </w:rPr>
            </w:pPr>
            <w:r w:rsidRPr="00613BB9">
              <w:rPr>
                <w:rStyle w:val="HTML1"/>
                <w:sz w:val="20"/>
                <w:szCs w:val="20"/>
              </w:rPr>
              <w:t>:roller_coaster: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B05C64" w14:textId="77777777" w:rsidR="00401DBB" w:rsidRPr="00613BB9" w:rsidRDefault="00717723" w:rsidP="002C4861">
            <w:pPr>
              <w:rPr>
                <w:rFonts w:ascii="宋体" w:eastAsia="宋体" w:hAnsi="宋体" w:cs="Segoe UI"/>
              </w:rPr>
            </w:pPr>
            <w:hyperlink r:id="rId874" w:anchor="table-of-contents" w:history="1">
              <w:r w:rsidR="00401DBB" w:rsidRPr="00613BB9">
                <w:rPr>
                  <w:rStyle w:val="a4"/>
                  <w:rFonts w:ascii="宋体" w:eastAsia="宋体" w:hAnsi="宋体" w:cs="Segoe UI"/>
                  <w:color w:val="auto"/>
                </w:rPr>
                <w:t>top</w:t>
              </w:r>
            </w:hyperlink>
          </w:p>
        </w:tc>
      </w:tr>
      <w:tr w:rsidR="00613BB9" w:rsidRPr="00613BB9" w14:paraId="1E743B0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A5AE4B" w14:textId="77777777" w:rsidR="00401DBB" w:rsidRPr="00613BB9" w:rsidRDefault="00717723" w:rsidP="002C4861">
            <w:pPr>
              <w:rPr>
                <w:rFonts w:ascii="宋体" w:eastAsia="宋体" w:hAnsi="宋体" w:cs="Segoe UI"/>
              </w:rPr>
            </w:pPr>
            <w:hyperlink r:id="rId87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1C3AF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0E75F5" w14:textId="77777777" w:rsidR="00401DBB" w:rsidRPr="00613BB9" w:rsidRDefault="00401DBB" w:rsidP="002C4861">
            <w:pPr>
              <w:jc w:val="left"/>
              <w:rPr>
                <w:rFonts w:ascii="宋体" w:eastAsia="宋体" w:hAnsi="宋体" w:cs="Segoe UI"/>
              </w:rPr>
            </w:pPr>
            <w:r w:rsidRPr="00613BB9">
              <w:rPr>
                <w:rStyle w:val="HTML1"/>
                <w:sz w:val="20"/>
                <w:szCs w:val="20"/>
              </w:rPr>
              <w:t>:barber: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D0379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F21BF7" w14:textId="77777777" w:rsidR="00401DBB" w:rsidRPr="00613BB9" w:rsidRDefault="00401DBB" w:rsidP="002C4861">
            <w:pPr>
              <w:jc w:val="left"/>
              <w:rPr>
                <w:rFonts w:ascii="宋体" w:eastAsia="宋体" w:hAnsi="宋体" w:cs="Segoe UI"/>
              </w:rPr>
            </w:pPr>
            <w:r w:rsidRPr="00613BB9">
              <w:rPr>
                <w:rStyle w:val="HTML1"/>
                <w:sz w:val="20"/>
                <w:szCs w:val="20"/>
              </w:rPr>
              <w:t>:circus_tent: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27805C" w14:textId="77777777" w:rsidR="00401DBB" w:rsidRPr="00613BB9" w:rsidRDefault="00717723" w:rsidP="002C4861">
            <w:pPr>
              <w:rPr>
                <w:rFonts w:ascii="宋体" w:eastAsia="宋体" w:hAnsi="宋体" w:cs="Segoe UI"/>
              </w:rPr>
            </w:pPr>
            <w:hyperlink r:id="rId876" w:anchor="table-of-contents" w:history="1">
              <w:r w:rsidR="00401DBB" w:rsidRPr="00613BB9">
                <w:rPr>
                  <w:rStyle w:val="a4"/>
                  <w:rFonts w:ascii="宋体" w:eastAsia="宋体" w:hAnsi="宋体" w:cs="Segoe UI"/>
                  <w:color w:val="auto"/>
                </w:rPr>
                <w:t>top</w:t>
              </w:r>
            </w:hyperlink>
          </w:p>
        </w:tc>
      </w:tr>
    </w:tbl>
    <w:p w14:paraId="6C08CA03" w14:textId="77777777" w:rsidR="00401DBB" w:rsidRPr="00613BB9" w:rsidRDefault="00401DBB" w:rsidP="00401DBB">
      <w:pPr>
        <w:pStyle w:val="4"/>
        <w:rPr>
          <w:rFonts w:ascii="宋体" w:eastAsia="宋体" w:hAnsi="宋体" w:cs="Segoe UI"/>
        </w:rPr>
      </w:pPr>
      <w:bookmarkStart w:id="149" w:name="_Toc46394766"/>
      <w:r w:rsidRPr="00613BB9">
        <w:rPr>
          <w:rFonts w:ascii="宋体" w:eastAsia="宋体" w:hAnsi="宋体" w:cs="Segoe UI"/>
        </w:rPr>
        <w:t>Transport Ground</w:t>
      </w:r>
      <w:bookmarkEnd w:id="149"/>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20"/>
        <w:gridCol w:w="1326"/>
        <w:gridCol w:w="5225"/>
        <w:gridCol w:w="1326"/>
        <w:gridCol w:w="4663"/>
        <w:gridCol w:w="1320"/>
      </w:tblGrid>
      <w:tr w:rsidR="00613BB9" w:rsidRPr="00613BB9" w14:paraId="348E2DB1"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3AD2D2"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B69455"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657D1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7D7B4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F03AE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10620B" w14:textId="77777777" w:rsidR="00401DBB" w:rsidRPr="00613BB9" w:rsidRDefault="00401DBB" w:rsidP="002C4861">
            <w:pPr>
              <w:spacing w:after="240"/>
              <w:jc w:val="center"/>
              <w:rPr>
                <w:rFonts w:ascii="宋体" w:eastAsia="宋体" w:hAnsi="宋体" w:cs="Segoe UI"/>
                <w:b/>
                <w:bCs/>
              </w:rPr>
            </w:pPr>
          </w:p>
        </w:tc>
      </w:tr>
      <w:tr w:rsidR="00613BB9" w:rsidRPr="00613BB9" w14:paraId="67CB569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7BB624" w14:textId="77777777" w:rsidR="00401DBB" w:rsidRPr="00613BB9" w:rsidRDefault="00717723" w:rsidP="002C4861">
            <w:pPr>
              <w:spacing w:after="240"/>
              <w:jc w:val="left"/>
              <w:rPr>
                <w:rFonts w:ascii="宋体" w:eastAsia="宋体" w:hAnsi="宋体" w:cs="Segoe UI"/>
                <w:sz w:val="24"/>
                <w:szCs w:val="24"/>
              </w:rPr>
            </w:pPr>
            <w:hyperlink r:id="rId87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0770ED"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83F284" w14:textId="77777777" w:rsidR="00401DBB" w:rsidRPr="00613BB9" w:rsidRDefault="00401DBB" w:rsidP="002C4861">
            <w:pPr>
              <w:jc w:val="left"/>
              <w:rPr>
                <w:rFonts w:ascii="宋体" w:eastAsia="宋体" w:hAnsi="宋体" w:cs="Segoe UI"/>
              </w:rPr>
            </w:pPr>
            <w:r w:rsidRPr="00613BB9">
              <w:rPr>
                <w:rStyle w:val="HTML1"/>
                <w:sz w:val="20"/>
                <w:szCs w:val="20"/>
              </w:rPr>
              <w:t>:steam_locomotive: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FB713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324A54" w14:textId="77777777" w:rsidR="00401DBB" w:rsidRPr="00613BB9" w:rsidRDefault="00401DBB" w:rsidP="002C4861">
            <w:pPr>
              <w:jc w:val="left"/>
              <w:rPr>
                <w:rFonts w:ascii="宋体" w:eastAsia="宋体" w:hAnsi="宋体" w:cs="Segoe UI"/>
              </w:rPr>
            </w:pPr>
            <w:r w:rsidRPr="00613BB9">
              <w:rPr>
                <w:rStyle w:val="HTML1"/>
                <w:sz w:val="20"/>
                <w:szCs w:val="20"/>
              </w:rPr>
              <w:t>:railway_car: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5A5714" w14:textId="77777777" w:rsidR="00401DBB" w:rsidRPr="00613BB9" w:rsidRDefault="00717723" w:rsidP="002C4861">
            <w:pPr>
              <w:rPr>
                <w:rFonts w:ascii="宋体" w:eastAsia="宋体" w:hAnsi="宋体" w:cs="Segoe UI"/>
              </w:rPr>
            </w:pPr>
            <w:hyperlink r:id="rId878" w:anchor="table-of-contents" w:history="1">
              <w:r w:rsidR="00401DBB" w:rsidRPr="00613BB9">
                <w:rPr>
                  <w:rStyle w:val="a4"/>
                  <w:rFonts w:ascii="宋体" w:eastAsia="宋体" w:hAnsi="宋体" w:cs="Segoe UI"/>
                  <w:color w:val="auto"/>
                </w:rPr>
                <w:t>top</w:t>
              </w:r>
            </w:hyperlink>
          </w:p>
        </w:tc>
      </w:tr>
      <w:tr w:rsidR="00613BB9" w:rsidRPr="00613BB9" w14:paraId="0AC20C7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C5746E" w14:textId="77777777" w:rsidR="00401DBB" w:rsidRPr="00613BB9" w:rsidRDefault="00717723" w:rsidP="002C4861">
            <w:pPr>
              <w:rPr>
                <w:rFonts w:ascii="宋体" w:eastAsia="宋体" w:hAnsi="宋体" w:cs="Segoe UI"/>
              </w:rPr>
            </w:pPr>
            <w:hyperlink r:id="rId87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10AC2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A92850" w14:textId="77777777" w:rsidR="00401DBB" w:rsidRPr="00613BB9" w:rsidRDefault="00401DBB" w:rsidP="002C4861">
            <w:pPr>
              <w:jc w:val="left"/>
              <w:rPr>
                <w:rFonts w:ascii="宋体" w:eastAsia="宋体" w:hAnsi="宋体" w:cs="Segoe UI"/>
              </w:rPr>
            </w:pPr>
            <w:r w:rsidRPr="00613BB9">
              <w:rPr>
                <w:rStyle w:val="HTML1"/>
                <w:sz w:val="20"/>
                <w:szCs w:val="20"/>
              </w:rPr>
              <w:t>:bullettrain_side: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7C5E4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3A96A0" w14:textId="77777777" w:rsidR="00401DBB" w:rsidRPr="00613BB9" w:rsidRDefault="00401DBB" w:rsidP="002C4861">
            <w:pPr>
              <w:jc w:val="left"/>
              <w:rPr>
                <w:rFonts w:ascii="宋体" w:eastAsia="宋体" w:hAnsi="宋体" w:cs="Segoe UI"/>
              </w:rPr>
            </w:pPr>
            <w:r w:rsidRPr="00613BB9">
              <w:rPr>
                <w:rStyle w:val="HTML1"/>
                <w:sz w:val="20"/>
                <w:szCs w:val="20"/>
              </w:rPr>
              <w:t>:bullettrain_front: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B14C1E" w14:textId="77777777" w:rsidR="00401DBB" w:rsidRPr="00613BB9" w:rsidRDefault="00717723" w:rsidP="002C4861">
            <w:pPr>
              <w:rPr>
                <w:rFonts w:ascii="宋体" w:eastAsia="宋体" w:hAnsi="宋体" w:cs="Segoe UI"/>
              </w:rPr>
            </w:pPr>
            <w:hyperlink r:id="rId880" w:anchor="table-of-contents" w:history="1">
              <w:r w:rsidR="00401DBB" w:rsidRPr="00613BB9">
                <w:rPr>
                  <w:rStyle w:val="a4"/>
                  <w:rFonts w:ascii="宋体" w:eastAsia="宋体" w:hAnsi="宋体" w:cs="Segoe UI"/>
                  <w:color w:val="auto"/>
                </w:rPr>
                <w:t>top</w:t>
              </w:r>
            </w:hyperlink>
          </w:p>
        </w:tc>
      </w:tr>
      <w:tr w:rsidR="00613BB9" w:rsidRPr="00613BB9" w14:paraId="2C48B48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65FF56" w14:textId="77777777" w:rsidR="00401DBB" w:rsidRPr="00613BB9" w:rsidRDefault="00717723" w:rsidP="002C4861">
            <w:pPr>
              <w:rPr>
                <w:rFonts w:ascii="宋体" w:eastAsia="宋体" w:hAnsi="宋体" w:cs="Segoe UI"/>
              </w:rPr>
            </w:pPr>
            <w:hyperlink r:id="rId88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015D9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70FB92" w14:textId="77777777" w:rsidR="00401DBB" w:rsidRPr="00613BB9" w:rsidRDefault="00401DBB" w:rsidP="002C4861">
            <w:pPr>
              <w:jc w:val="left"/>
              <w:rPr>
                <w:rFonts w:ascii="宋体" w:eastAsia="宋体" w:hAnsi="宋体" w:cs="Segoe UI"/>
              </w:rPr>
            </w:pPr>
            <w:r w:rsidRPr="00613BB9">
              <w:rPr>
                <w:rStyle w:val="HTML1"/>
                <w:sz w:val="20"/>
                <w:szCs w:val="20"/>
              </w:rPr>
              <w:t>:train2: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6FD7F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BD2D52" w14:textId="77777777" w:rsidR="00401DBB" w:rsidRPr="00613BB9" w:rsidRDefault="00401DBB" w:rsidP="002C4861">
            <w:pPr>
              <w:jc w:val="left"/>
              <w:rPr>
                <w:rFonts w:ascii="宋体" w:eastAsia="宋体" w:hAnsi="宋体" w:cs="Segoe UI"/>
              </w:rPr>
            </w:pPr>
            <w:r w:rsidRPr="00613BB9">
              <w:rPr>
                <w:rStyle w:val="HTML1"/>
                <w:sz w:val="20"/>
                <w:szCs w:val="20"/>
              </w:rPr>
              <w:t>:metro: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806FAA" w14:textId="77777777" w:rsidR="00401DBB" w:rsidRPr="00613BB9" w:rsidRDefault="00717723" w:rsidP="002C4861">
            <w:pPr>
              <w:rPr>
                <w:rFonts w:ascii="宋体" w:eastAsia="宋体" w:hAnsi="宋体" w:cs="Segoe UI"/>
              </w:rPr>
            </w:pPr>
            <w:hyperlink r:id="rId882" w:anchor="table-of-contents" w:history="1">
              <w:r w:rsidR="00401DBB" w:rsidRPr="00613BB9">
                <w:rPr>
                  <w:rStyle w:val="a4"/>
                  <w:rFonts w:ascii="宋体" w:eastAsia="宋体" w:hAnsi="宋体" w:cs="Segoe UI"/>
                  <w:color w:val="auto"/>
                </w:rPr>
                <w:t>top</w:t>
              </w:r>
            </w:hyperlink>
          </w:p>
        </w:tc>
      </w:tr>
      <w:tr w:rsidR="00613BB9" w:rsidRPr="00613BB9" w14:paraId="394772C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42B545" w14:textId="77777777" w:rsidR="00401DBB" w:rsidRPr="00613BB9" w:rsidRDefault="00717723" w:rsidP="002C4861">
            <w:pPr>
              <w:rPr>
                <w:rFonts w:ascii="宋体" w:eastAsia="宋体" w:hAnsi="宋体" w:cs="Segoe UI"/>
              </w:rPr>
            </w:pPr>
            <w:hyperlink r:id="rId88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311F8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3B432" w14:textId="77777777" w:rsidR="00401DBB" w:rsidRPr="00613BB9" w:rsidRDefault="00401DBB" w:rsidP="002C4861">
            <w:pPr>
              <w:jc w:val="left"/>
              <w:rPr>
                <w:rFonts w:ascii="宋体" w:eastAsia="宋体" w:hAnsi="宋体" w:cs="Segoe UI"/>
              </w:rPr>
            </w:pPr>
            <w:r w:rsidRPr="00613BB9">
              <w:rPr>
                <w:rStyle w:val="HTML1"/>
                <w:sz w:val="20"/>
                <w:szCs w:val="20"/>
              </w:rPr>
              <w:t>:light_rail: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4AB7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2009D" w14:textId="77777777" w:rsidR="00401DBB" w:rsidRPr="00613BB9" w:rsidRDefault="00401DBB" w:rsidP="002C4861">
            <w:pPr>
              <w:jc w:val="left"/>
              <w:rPr>
                <w:rFonts w:ascii="宋体" w:eastAsia="宋体" w:hAnsi="宋体" w:cs="Segoe UI"/>
              </w:rPr>
            </w:pPr>
            <w:r w:rsidRPr="00613BB9">
              <w:rPr>
                <w:rStyle w:val="HTML1"/>
                <w:sz w:val="20"/>
                <w:szCs w:val="20"/>
              </w:rPr>
              <w:t>:station: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3E7CD3" w14:textId="77777777" w:rsidR="00401DBB" w:rsidRPr="00613BB9" w:rsidRDefault="00717723" w:rsidP="002C4861">
            <w:pPr>
              <w:rPr>
                <w:rFonts w:ascii="宋体" w:eastAsia="宋体" w:hAnsi="宋体" w:cs="Segoe UI"/>
              </w:rPr>
            </w:pPr>
            <w:hyperlink r:id="rId884" w:anchor="table-of-contents" w:history="1">
              <w:r w:rsidR="00401DBB" w:rsidRPr="00613BB9">
                <w:rPr>
                  <w:rStyle w:val="a4"/>
                  <w:rFonts w:ascii="宋体" w:eastAsia="宋体" w:hAnsi="宋体" w:cs="Segoe UI"/>
                  <w:color w:val="auto"/>
                </w:rPr>
                <w:t>top</w:t>
              </w:r>
            </w:hyperlink>
          </w:p>
        </w:tc>
      </w:tr>
      <w:tr w:rsidR="00613BB9" w:rsidRPr="00613BB9" w14:paraId="593D83E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0C45F8" w14:textId="77777777" w:rsidR="00401DBB" w:rsidRPr="00613BB9" w:rsidRDefault="00717723" w:rsidP="002C4861">
            <w:pPr>
              <w:rPr>
                <w:rFonts w:ascii="宋体" w:eastAsia="宋体" w:hAnsi="宋体" w:cs="Segoe UI"/>
              </w:rPr>
            </w:pPr>
            <w:hyperlink r:id="rId88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E4FB9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955235" w14:textId="77777777" w:rsidR="00401DBB" w:rsidRPr="00613BB9" w:rsidRDefault="00401DBB" w:rsidP="002C4861">
            <w:pPr>
              <w:jc w:val="left"/>
              <w:rPr>
                <w:rFonts w:ascii="宋体" w:eastAsia="宋体" w:hAnsi="宋体" w:cs="Segoe UI"/>
              </w:rPr>
            </w:pPr>
            <w:r w:rsidRPr="00613BB9">
              <w:rPr>
                <w:rStyle w:val="HTML1"/>
                <w:sz w:val="20"/>
                <w:szCs w:val="20"/>
              </w:rPr>
              <w:t>:tram: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7FA07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3C77BC" w14:textId="77777777" w:rsidR="00401DBB" w:rsidRPr="00613BB9" w:rsidRDefault="00401DBB" w:rsidP="002C4861">
            <w:pPr>
              <w:jc w:val="left"/>
              <w:rPr>
                <w:rFonts w:ascii="宋体" w:eastAsia="宋体" w:hAnsi="宋体" w:cs="Segoe UI"/>
              </w:rPr>
            </w:pPr>
            <w:r w:rsidRPr="00613BB9">
              <w:rPr>
                <w:rStyle w:val="HTML1"/>
                <w:sz w:val="20"/>
                <w:szCs w:val="20"/>
              </w:rPr>
              <w:t>:monorail: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CA341A" w14:textId="77777777" w:rsidR="00401DBB" w:rsidRPr="00613BB9" w:rsidRDefault="00717723" w:rsidP="002C4861">
            <w:pPr>
              <w:rPr>
                <w:rFonts w:ascii="宋体" w:eastAsia="宋体" w:hAnsi="宋体" w:cs="Segoe UI"/>
              </w:rPr>
            </w:pPr>
            <w:hyperlink r:id="rId886" w:anchor="table-of-contents" w:history="1">
              <w:r w:rsidR="00401DBB" w:rsidRPr="00613BB9">
                <w:rPr>
                  <w:rStyle w:val="a4"/>
                  <w:rFonts w:ascii="宋体" w:eastAsia="宋体" w:hAnsi="宋体" w:cs="Segoe UI"/>
                  <w:color w:val="auto"/>
                </w:rPr>
                <w:t>top</w:t>
              </w:r>
            </w:hyperlink>
          </w:p>
        </w:tc>
      </w:tr>
      <w:tr w:rsidR="00613BB9" w:rsidRPr="00613BB9" w14:paraId="2C3A129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F98F61" w14:textId="77777777" w:rsidR="00401DBB" w:rsidRPr="00613BB9" w:rsidRDefault="00717723" w:rsidP="002C4861">
            <w:pPr>
              <w:rPr>
                <w:rFonts w:ascii="宋体" w:eastAsia="宋体" w:hAnsi="宋体" w:cs="Segoe UI"/>
              </w:rPr>
            </w:pPr>
            <w:hyperlink r:id="rId88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E560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362F11" w14:textId="77777777" w:rsidR="00401DBB" w:rsidRPr="00613BB9" w:rsidRDefault="00401DBB" w:rsidP="002C4861">
            <w:pPr>
              <w:jc w:val="left"/>
              <w:rPr>
                <w:rFonts w:ascii="宋体" w:eastAsia="宋体" w:hAnsi="宋体" w:cs="Segoe UI"/>
              </w:rPr>
            </w:pPr>
            <w:r w:rsidRPr="00613BB9">
              <w:rPr>
                <w:rStyle w:val="HTML1"/>
                <w:sz w:val="20"/>
                <w:szCs w:val="20"/>
              </w:rPr>
              <w:t>:mountain_railway: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B87CA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9439CA" w14:textId="77777777" w:rsidR="00401DBB" w:rsidRPr="00613BB9" w:rsidRDefault="00401DBB" w:rsidP="002C4861">
            <w:pPr>
              <w:jc w:val="left"/>
              <w:rPr>
                <w:rFonts w:ascii="宋体" w:eastAsia="宋体" w:hAnsi="宋体" w:cs="Segoe UI"/>
              </w:rPr>
            </w:pPr>
            <w:r w:rsidRPr="00613BB9">
              <w:rPr>
                <w:rStyle w:val="HTML1"/>
                <w:sz w:val="20"/>
                <w:szCs w:val="20"/>
              </w:rPr>
              <w:t>:train: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79C9A9" w14:textId="77777777" w:rsidR="00401DBB" w:rsidRPr="00613BB9" w:rsidRDefault="00717723" w:rsidP="002C4861">
            <w:pPr>
              <w:rPr>
                <w:rFonts w:ascii="宋体" w:eastAsia="宋体" w:hAnsi="宋体" w:cs="Segoe UI"/>
              </w:rPr>
            </w:pPr>
            <w:hyperlink r:id="rId888" w:anchor="table-of-contents" w:history="1">
              <w:r w:rsidR="00401DBB" w:rsidRPr="00613BB9">
                <w:rPr>
                  <w:rStyle w:val="a4"/>
                  <w:rFonts w:ascii="宋体" w:eastAsia="宋体" w:hAnsi="宋体" w:cs="Segoe UI"/>
                  <w:color w:val="auto"/>
                </w:rPr>
                <w:t>top</w:t>
              </w:r>
            </w:hyperlink>
          </w:p>
        </w:tc>
      </w:tr>
      <w:tr w:rsidR="00613BB9" w:rsidRPr="00613BB9" w14:paraId="5CA62CA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E8F00B" w14:textId="77777777" w:rsidR="00401DBB" w:rsidRPr="00613BB9" w:rsidRDefault="00717723" w:rsidP="002C4861">
            <w:pPr>
              <w:rPr>
                <w:rFonts w:ascii="宋体" w:eastAsia="宋体" w:hAnsi="宋体" w:cs="Segoe UI"/>
              </w:rPr>
            </w:pPr>
            <w:hyperlink r:id="rId88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4DBC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36E134" w14:textId="77777777" w:rsidR="00401DBB" w:rsidRPr="00613BB9" w:rsidRDefault="00401DBB" w:rsidP="002C4861">
            <w:pPr>
              <w:jc w:val="left"/>
              <w:rPr>
                <w:rFonts w:ascii="宋体" w:eastAsia="宋体" w:hAnsi="宋体" w:cs="Segoe UI"/>
              </w:rPr>
            </w:pPr>
            <w:r w:rsidRPr="00613BB9">
              <w:rPr>
                <w:rStyle w:val="HTML1"/>
                <w:sz w:val="20"/>
                <w:szCs w:val="20"/>
              </w:rPr>
              <w:t>:bus: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6A6FF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563C1D" w14:textId="77777777" w:rsidR="00401DBB" w:rsidRPr="00613BB9" w:rsidRDefault="00401DBB" w:rsidP="002C4861">
            <w:pPr>
              <w:jc w:val="left"/>
              <w:rPr>
                <w:rFonts w:ascii="宋体" w:eastAsia="宋体" w:hAnsi="宋体" w:cs="Segoe UI"/>
              </w:rPr>
            </w:pPr>
            <w:r w:rsidRPr="00613BB9">
              <w:rPr>
                <w:rStyle w:val="HTML1"/>
                <w:sz w:val="20"/>
                <w:szCs w:val="20"/>
              </w:rPr>
              <w:t>:oncoming_bus: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4CCECB" w14:textId="77777777" w:rsidR="00401DBB" w:rsidRPr="00613BB9" w:rsidRDefault="00717723" w:rsidP="002C4861">
            <w:pPr>
              <w:rPr>
                <w:rFonts w:ascii="宋体" w:eastAsia="宋体" w:hAnsi="宋体" w:cs="Segoe UI"/>
              </w:rPr>
            </w:pPr>
            <w:hyperlink r:id="rId890" w:anchor="table-of-contents" w:history="1">
              <w:r w:rsidR="00401DBB" w:rsidRPr="00613BB9">
                <w:rPr>
                  <w:rStyle w:val="a4"/>
                  <w:rFonts w:ascii="宋体" w:eastAsia="宋体" w:hAnsi="宋体" w:cs="Segoe UI"/>
                  <w:color w:val="auto"/>
                </w:rPr>
                <w:t>top</w:t>
              </w:r>
            </w:hyperlink>
          </w:p>
        </w:tc>
      </w:tr>
      <w:tr w:rsidR="00613BB9" w:rsidRPr="00613BB9" w14:paraId="6AF6E4B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0C7DAD" w14:textId="77777777" w:rsidR="00401DBB" w:rsidRPr="00613BB9" w:rsidRDefault="00717723" w:rsidP="002C4861">
            <w:pPr>
              <w:rPr>
                <w:rFonts w:ascii="宋体" w:eastAsia="宋体" w:hAnsi="宋体" w:cs="Segoe UI"/>
              </w:rPr>
            </w:pPr>
            <w:hyperlink r:id="rId89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3E42B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9263D6" w14:textId="77777777" w:rsidR="00401DBB" w:rsidRPr="00613BB9" w:rsidRDefault="00401DBB" w:rsidP="002C4861">
            <w:pPr>
              <w:jc w:val="left"/>
              <w:rPr>
                <w:rFonts w:ascii="宋体" w:eastAsia="宋体" w:hAnsi="宋体" w:cs="Segoe UI"/>
              </w:rPr>
            </w:pPr>
            <w:r w:rsidRPr="00613BB9">
              <w:rPr>
                <w:rStyle w:val="HTML1"/>
                <w:sz w:val="20"/>
                <w:szCs w:val="20"/>
              </w:rPr>
              <w:t>:trolleybus: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0CDE3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B6874D" w14:textId="77777777" w:rsidR="00401DBB" w:rsidRPr="00613BB9" w:rsidRDefault="00401DBB" w:rsidP="002C4861">
            <w:pPr>
              <w:jc w:val="left"/>
              <w:rPr>
                <w:rFonts w:ascii="宋体" w:eastAsia="宋体" w:hAnsi="宋体" w:cs="Segoe UI"/>
              </w:rPr>
            </w:pPr>
            <w:r w:rsidRPr="00613BB9">
              <w:rPr>
                <w:rStyle w:val="HTML1"/>
                <w:sz w:val="20"/>
                <w:szCs w:val="20"/>
              </w:rPr>
              <w:t>:minibus: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717735" w14:textId="77777777" w:rsidR="00401DBB" w:rsidRPr="00613BB9" w:rsidRDefault="00717723" w:rsidP="002C4861">
            <w:pPr>
              <w:rPr>
                <w:rFonts w:ascii="宋体" w:eastAsia="宋体" w:hAnsi="宋体" w:cs="Segoe UI"/>
              </w:rPr>
            </w:pPr>
            <w:hyperlink r:id="rId892" w:anchor="table-of-contents" w:history="1">
              <w:r w:rsidR="00401DBB" w:rsidRPr="00613BB9">
                <w:rPr>
                  <w:rStyle w:val="a4"/>
                  <w:rFonts w:ascii="宋体" w:eastAsia="宋体" w:hAnsi="宋体" w:cs="Segoe UI"/>
                  <w:color w:val="auto"/>
                </w:rPr>
                <w:t>top</w:t>
              </w:r>
            </w:hyperlink>
          </w:p>
        </w:tc>
      </w:tr>
      <w:tr w:rsidR="00613BB9" w:rsidRPr="00613BB9" w14:paraId="0D3BC18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B271F1" w14:textId="77777777" w:rsidR="00401DBB" w:rsidRPr="00613BB9" w:rsidRDefault="00717723" w:rsidP="002C4861">
            <w:pPr>
              <w:rPr>
                <w:rFonts w:ascii="宋体" w:eastAsia="宋体" w:hAnsi="宋体" w:cs="Segoe UI"/>
              </w:rPr>
            </w:pPr>
            <w:hyperlink r:id="rId89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C9FC7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E68FB5" w14:textId="77777777" w:rsidR="00401DBB" w:rsidRPr="00613BB9" w:rsidRDefault="00401DBB" w:rsidP="002C4861">
            <w:pPr>
              <w:jc w:val="left"/>
              <w:rPr>
                <w:rFonts w:ascii="宋体" w:eastAsia="宋体" w:hAnsi="宋体" w:cs="Segoe UI"/>
              </w:rPr>
            </w:pPr>
            <w:r w:rsidRPr="00613BB9">
              <w:rPr>
                <w:rStyle w:val="HTML1"/>
                <w:sz w:val="20"/>
                <w:szCs w:val="20"/>
              </w:rPr>
              <w:t>:ambulance: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23FAF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603C10" w14:textId="77777777" w:rsidR="00401DBB" w:rsidRPr="00613BB9" w:rsidRDefault="00401DBB" w:rsidP="002C4861">
            <w:pPr>
              <w:jc w:val="left"/>
              <w:rPr>
                <w:rFonts w:ascii="宋体" w:eastAsia="宋体" w:hAnsi="宋体" w:cs="Segoe UI"/>
              </w:rPr>
            </w:pPr>
            <w:r w:rsidRPr="00613BB9">
              <w:rPr>
                <w:rStyle w:val="HTML1"/>
                <w:sz w:val="20"/>
                <w:szCs w:val="20"/>
              </w:rPr>
              <w:t>:fire_engine: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ECF33A" w14:textId="77777777" w:rsidR="00401DBB" w:rsidRPr="00613BB9" w:rsidRDefault="00717723" w:rsidP="002C4861">
            <w:pPr>
              <w:rPr>
                <w:rFonts w:ascii="宋体" w:eastAsia="宋体" w:hAnsi="宋体" w:cs="Segoe UI"/>
              </w:rPr>
            </w:pPr>
            <w:hyperlink r:id="rId894" w:anchor="table-of-contents" w:history="1">
              <w:r w:rsidR="00401DBB" w:rsidRPr="00613BB9">
                <w:rPr>
                  <w:rStyle w:val="a4"/>
                  <w:rFonts w:ascii="宋体" w:eastAsia="宋体" w:hAnsi="宋体" w:cs="Segoe UI"/>
                  <w:color w:val="auto"/>
                </w:rPr>
                <w:t>top</w:t>
              </w:r>
            </w:hyperlink>
          </w:p>
        </w:tc>
      </w:tr>
      <w:tr w:rsidR="00613BB9" w:rsidRPr="00613BB9" w14:paraId="74B65E8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7B25A3" w14:textId="77777777" w:rsidR="00401DBB" w:rsidRPr="00613BB9" w:rsidRDefault="00717723" w:rsidP="002C4861">
            <w:pPr>
              <w:rPr>
                <w:rFonts w:ascii="宋体" w:eastAsia="宋体" w:hAnsi="宋体" w:cs="Segoe UI"/>
              </w:rPr>
            </w:pPr>
            <w:hyperlink r:id="rId89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5FCBC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18C0BE" w14:textId="77777777" w:rsidR="00401DBB" w:rsidRPr="00613BB9" w:rsidRDefault="00401DBB" w:rsidP="002C4861">
            <w:pPr>
              <w:jc w:val="left"/>
              <w:rPr>
                <w:rFonts w:ascii="宋体" w:eastAsia="宋体" w:hAnsi="宋体" w:cs="Segoe UI"/>
              </w:rPr>
            </w:pPr>
            <w:r w:rsidRPr="00613BB9">
              <w:rPr>
                <w:rStyle w:val="HTML1"/>
                <w:sz w:val="20"/>
                <w:szCs w:val="20"/>
              </w:rPr>
              <w:t>:police_car: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A72F1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C72933" w14:textId="77777777" w:rsidR="00401DBB" w:rsidRPr="00613BB9" w:rsidRDefault="00401DBB" w:rsidP="002C4861">
            <w:pPr>
              <w:jc w:val="left"/>
              <w:rPr>
                <w:rFonts w:ascii="宋体" w:eastAsia="宋体" w:hAnsi="宋体" w:cs="Segoe UI"/>
              </w:rPr>
            </w:pPr>
            <w:r w:rsidRPr="00613BB9">
              <w:rPr>
                <w:rStyle w:val="HTML1"/>
                <w:sz w:val="20"/>
                <w:szCs w:val="20"/>
              </w:rPr>
              <w:t>:oncoming_police_car: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84762D" w14:textId="77777777" w:rsidR="00401DBB" w:rsidRPr="00613BB9" w:rsidRDefault="00717723" w:rsidP="002C4861">
            <w:pPr>
              <w:rPr>
                <w:rFonts w:ascii="宋体" w:eastAsia="宋体" w:hAnsi="宋体" w:cs="Segoe UI"/>
              </w:rPr>
            </w:pPr>
            <w:hyperlink r:id="rId896" w:anchor="table-of-contents" w:history="1">
              <w:r w:rsidR="00401DBB" w:rsidRPr="00613BB9">
                <w:rPr>
                  <w:rStyle w:val="a4"/>
                  <w:rFonts w:ascii="宋体" w:eastAsia="宋体" w:hAnsi="宋体" w:cs="Segoe UI"/>
                  <w:color w:val="auto"/>
                </w:rPr>
                <w:t>top</w:t>
              </w:r>
            </w:hyperlink>
          </w:p>
        </w:tc>
      </w:tr>
      <w:tr w:rsidR="00613BB9" w:rsidRPr="00613BB9" w14:paraId="698B7B3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5489FB" w14:textId="77777777" w:rsidR="00401DBB" w:rsidRPr="00613BB9" w:rsidRDefault="00717723" w:rsidP="002C4861">
            <w:pPr>
              <w:rPr>
                <w:rFonts w:ascii="宋体" w:eastAsia="宋体" w:hAnsi="宋体" w:cs="Segoe UI"/>
              </w:rPr>
            </w:pPr>
            <w:hyperlink r:id="rId89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3E1EA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2AB68C" w14:textId="77777777" w:rsidR="00401DBB" w:rsidRPr="00613BB9" w:rsidRDefault="00401DBB" w:rsidP="002C4861">
            <w:pPr>
              <w:jc w:val="left"/>
              <w:rPr>
                <w:rFonts w:ascii="宋体" w:eastAsia="宋体" w:hAnsi="宋体" w:cs="Segoe UI"/>
              </w:rPr>
            </w:pPr>
            <w:r w:rsidRPr="00613BB9">
              <w:rPr>
                <w:rStyle w:val="HTML1"/>
                <w:sz w:val="20"/>
                <w:szCs w:val="20"/>
              </w:rPr>
              <w:t>:taxi: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A9F67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60483D" w14:textId="77777777" w:rsidR="00401DBB" w:rsidRPr="00613BB9" w:rsidRDefault="00401DBB" w:rsidP="002C4861">
            <w:pPr>
              <w:jc w:val="left"/>
              <w:rPr>
                <w:rFonts w:ascii="宋体" w:eastAsia="宋体" w:hAnsi="宋体" w:cs="Segoe UI"/>
              </w:rPr>
            </w:pPr>
            <w:r w:rsidRPr="00613BB9">
              <w:rPr>
                <w:rStyle w:val="HTML1"/>
                <w:sz w:val="20"/>
                <w:szCs w:val="20"/>
              </w:rPr>
              <w:t>:oncoming_taxi: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BFF0F4" w14:textId="77777777" w:rsidR="00401DBB" w:rsidRPr="00613BB9" w:rsidRDefault="00717723" w:rsidP="002C4861">
            <w:pPr>
              <w:rPr>
                <w:rFonts w:ascii="宋体" w:eastAsia="宋体" w:hAnsi="宋体" w:cs="Segoe UI"/>
              </w:rPr>
            </w:pPr>
            <w:hyperlink r:id="rId898" w:anchor="table-of-contents" w:history="1">
              <w:r w:rsidR="00401DBB" w:rsidRPr="00613BB9">
                <w:rPr>
                  <w:rStyle w:val="a4"/>
                  <w:rFonts w:ascii="宋体" w:eastAsia="宋体" w:hAnsi="宋体" w:cs="Segoe UI"/>
                  <w:color w:val="auto"/>
                </w:rPr>
                <w:t>top</w:t>
              </w:r>
            </w:hyperlink>
          </w:p>
        </w:tc>
      </w:tr>
      <w:tr w:rsidR="00613BB9" w:rsidRPr="00613BB9" w14:paraId="4307219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038849" w14:textId="77777777" w:rsidR="00401DBB" w:rsidRPr="00613BB9" w:rsidRDefault="00717723" w:rsidP="002C4861">
            <w:pPr>
              <w:rPr>
                <w:rFonts w:ascii="宋体" w:eastAsia="宋体" w:hAnsi="宋体" w:cs="Segoe UI"/>
              </w:rPr>
            </w:pPr>
            <w:hyperlink r:id="rId89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902A0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A9B373" w14:textId="77777777" w:rsidR="00401DBB" w:rsidRPr="00613BB9" w:rsidRDefault="00401DBB" w:rsidP="002C4861">
            <w:pPr>
              <w:jc w:val="left"/>
              <w:rPr>
                <w:rFonts w:ascii="宋体" w:eastAsia="宋体" w:hAnsi="宋体" w:cs="Segoe UI"/>
              </w:rPr>
            </w:pPr>
            <w:r w:rsidRPr="00613BB9">
              <w:rPr>
                <w:rStyle w:val="HTML1"/>
                <w:sz w:val="20"/>
                <w:szCs w:val="20"/>
              </w:rPr>
              <w:t>:car:</w:t>
            </w:r>
            <w:r w:rsidRPr="00613BB9">
              <w:rPr>
                <w:rFonts w:ascii="宋体" w:eastAsia="宋体" w:hAnsi="宋体" w:cs="Segoe UI"/>
              </w:rPr>
              <w:br/>
            </w:r>
            <w:r w:rsidRPr="00613BB9">
              <w:rPr>
                <w:rStyle w:val="HTML1"/>
                <w:sz w:val="20"/>
                <w:szCs w:val="20"/>
              </w:rPr>
              <w:t>:red_car: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5619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1350E3" w14:textId="77777777" w:rsidR="00401DBB" w:rsidRPr="00613BB9" w:rsidRDefault="00401DBB" w:rsidP="002C4861">
            <w:pPr>
              <w:jc w:val="left"/>
              <w:rPr>
                <w:rFonts w:ascii="宋体" w:eastAsia="宋体" w:hAnsi="宋体" w:cs="Segoe UI"/>
              </w:rPr>
            </w:pPr>
            <w:r w:rsidRPr="00613BB9">
              <w:rPr>
                <w:rStyle w:val="HTML1"/>
                <w:sz w:val="20"/>
                <w:szCs w:val="20"/>
              </w:rPr>
              <w:t>:oncoming_automobile: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130DDA" w14:textId="77777777" w:rsidR="00401DBB" w:rsidRPr="00613BB9" w:rsidRDefault="00717723" w:rsidP="002C4861">
            <w:pPr>
              <w:rPr>
                <w:rFonts w:ascii="宋体" w:eastAsia="宋体" w:hAnsi="宋体" w:cs="Segoe UI"/>
              </w:rPr>
            </w:pPr>
            <w:hyperlink r:id="rId900" w:anchor="table-of-contents" w:history="1">
              <w:r w:rsidR="00401DBB" w:rsidRPr="00613BB9">
                <w:rPr>
                  <w:rStyle w:val="a4"/>
                  <w:rFonts w:ascii="宋体" w:eastAsia="宋体" w:hAnsi="宋体" w:cs="Segoe UI"/>
                  <w:color w:val="auto"/>
                </w:rPr>
                <w:t>top</w:t>
              </w:r>
            </w:hyperlink>
          </w:p>
        </w:tc>
      </w:tr>
      <w:tr w:rsidR="00613BB9" w:rsidRPr="00613BB9" w14:paraId="0E2EC64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9F6217" w14:textId="77777777" w:rsidR="00401DBB" w:rsidRPr="00613BB9" w:rsidRDefault="00717723" w:rsidP="002C4861">
            <w:pPr>
              <w:rPr>
                <w:rFonts w:ascii="宋体" w:eastAsia="宋体" w:hAnsi="宋体" w:cs="Segoe UI"/>
              </w:rPr>
            </w:pPr>
            <w:hyperlink r:id="rId90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82B87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EC6CB9" w14:textId="77777777" w:rsidR="00401DBB" w:rsidRPr="00613BB9" w:rsidRDefault="00401DBB" w:rsidP="002C4861">
            <w:pPr>
              <w:jc w:val="left"/>
              <w:rPr>
                <w:rFonts w:ascii="宋体" w:eastAsia="宋体" w:hAnsi="宋体" w:cs="Segoe UI"/>
              </w:rPr>
            </w:pPr>
            <w:r w:rsidRPr="00613BB9">
              <w:rPr>
                <w:rStyle w:val="HTML1"/>
                <w:sz w:val="20"/>
                <w:szCs w:val="20"/>
              </w:rPr>
              <w:t>:blue_car: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13E2D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F1AEF7" w14:textId="77777777" w:rsidR="00401DBB" w:rsidRPr="00613BB9" w:rsidRDefault="00401DBB" w:rsidP="002C4861">
            <w:pPr>
              <w:jc w:val="left"/>
              <w:rPr>
                <w:rFonts w:ascii="宋体" w:eastAsia="宋体" w:hAnsi="宋体" w:cs="Segoe UI"/>
              </w:rPr>
            </w:pPr>
            <w:r w:rsidRPr="00613BB9">
              <w:rPr>
                <w:rStyle w:val="HTML1"/>
                <w:sz w:val="20"/>
                <w:szCs w:val="20"/>
              </w:rPr>
              <w:t>:truck: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D20C4D" w14:textId="77777777" w:rsidR="00401DBB" w:rsidRPr="00613BB9" w:rsidRDefault="00717723" w:rsidP="002C4861">
            <w:pPr>
              <w:rPr>
                <w:rFonts w:ascii="宋体" w:eastAsia="宋体" w:hAnsi="宋体" w:cs="Segoe UI"/>
              </w:rPr>
            </w:pPr>
            <w:hyperlink r:id="rId902" w:anchor="table-of-contents" w:history="1">
              <w:r w:rsidR="00401DBB" w:rsidRPr="00613BB9">
                <w:rPr>
                  <w:rStyle w:val="a4"/>
                  <w:rFonts w:ascii="宋体" w:eastAsia="宋体" w:hAnsi="宋体" w:cs="Segoe UI"/>
                  <w:color w:val="auto"/>
                </w:rPr>
                <w:t>top</w:t>
              </w:r>
            </w:hyperlink>
          </w:p>
        </w:tc>
      </w:tr>
      <w:tr w:rsidR="00613BB9" w:rsidRPr="00613BB9" w14:paraId="603B30D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78951D" w14:textId="77777777" w:rsidR="00401DBB" w:rsidRPr="00613BB9" w:rsidRDefault="00717723" w:rsidP="002C4861">
            <w:pPr>
              <w:rPr>
                <w:rFonts w:ascii="宋体" w:eastAsia="宋体" w:hAnsi="宋体" w:cs="Segoe UI"/>
              </w:rPr>
            </w:pPr>
            <w:hyperlink r:id="rId90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FD49C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046C1A" w14:textId="77777777" w:rsidR="00401DBB" w:rsidRPr="00613BB9" w:rsidRDefault="00401DBB" w:rsidP="002C4861">
            <w:pPr>
              <w:jc w:val="left"/>
              <w:rPr>
                <w:rFonts w:ascii="宋体" w:eastAsia="宋体" w:hAnsi="宋体" w:cs="Segoe UI"/>
              </w:rPr>
            </w:pPr>
            <w:r w:rsidRPr="00613BB9">
              <w:rPr>
                <w:rStyle w:val="HTML1"/>
                <w:sz w:val="20"/>
                <w:szCs w:val="20"/>
              </w:rPr>
              <w:t>:articulated_lorry: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B3F1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3AC285" w14:textId="77777777" w:rsidR="00401DBB" w:rsidRPr="00613BB9" w:rsidRDefault="00401DBB" w:rsidP="002C4861">
            <w:pPr>
              <w:jc w:val="left"/>
              <w:rPr>
                <w:rFonts w:ascii="宋体" w:eastAsia="宋体" w:hAnsi="宋体" w:cs="Segoe UI"/>
              </w:rPr>
            </w:pPr>
            <w:r w:rsidRPr="00613BB9">
              <w:rPr>
                <w:rStyle w:val="HTML1"/>
                <w:sz w:val="20"/>
                <w:szCs w:val="20"/>
              </w:rPr>
              <w:t>:tractor: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4550D7" w14:textId="77777777" w:rsidR="00401DBB" w:rsidRPr="00613BB9" w:rsidRDefault="00717723" w:rsidP="002C4861">
            <w:pPr>
              <w:rPr>
                <w:rFonts w:ascii="宋体" w:eastAsia="宋体" w:hAnsi="宋体" w:cs="Segoe UI"/>
              </w:rPr>
            </w:pPr>
            <w:hyperlink r:id="rId904" w:anchor="table-of-contents" w:history="1">
              <w:r w:rsidR="00401DBB" w:rsidRPr="00613BB9">
                <w:rPr>
                  <w:rStyle w:val="a4"/>
                  <w:rFonts w:ascii="宋体" w:eastAsia="宋体" w:hAnsi="宋体" w:cs="Segoe UI"/>
                  <w:color w:val="auto"/>
                </w:rPr>
                <w:t>top</w:t>
              </w:r>
            </w:hyperlink>
          </w:p>
        </w:tc>
      </w:tr>
      <w:tr w:rsidR="00613BB9" w:rsidRPr="00613BB9" w14:paraId="12730FF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CE18D9" w14:textId="77777777" w:rsidR="00401DBB" w:rsidRPr="00613BB9" w:rsidRDefault="00717723" w:rsidP="002C4861">
            <w:pPr>
              <w:rPr>
                <w:rFonts w:ascii="宋体" w:eastAsia="宋体" w:hAnsi="宋体" w:cs="Segoe UI"/>
              </w:rPr>
            </w:pPr>
            <w:hyperlink r:id="rId90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9C2E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A24DAD" w14:textId="77777777" w:rsidR="00401DBB" w:rsidRPr="00613BB9" w:rsidRDefault="00401DBB" w:rsidP="002C4861">
            <w:pPr>
              <w:jc w:val="left"/>
              <w:rPr>
                <w:rFonts w:ascii="宋体" w:eastAsia="宋体" w:hAnsi="宋体" w:cs="Segoe UI"/>
              </w:rPr>
            </w:pPr>
            <w:r w:rsidRPr="00613BB9">
              <w:rPr>
                <w:rStyle w:val="HTML1"/>
                <w:sz w:val="20"/>
                <w:szCs w:val="20"/>
              </w:rPr>
              <w:t>:racing_car: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8ACDB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021C6D" w14:textId="77777777" w:rsidR="00401DBB" w:rsidRPr="00613BB9" w:rsidRDefault="00401DBB" w:rsidP="002C4861">
            <w:pPr>
              <w:jc w:val="left"/>
              <w:rPr>
                <w:rFonts w:ascii="宋体" w:eastAsia="宋体" w:hAnsi="宋体" w:cs="Segoe UI"/>
              </w:rPr>
            </w:pPr>
            <w:r w:rsidRPr="00613BB9">
              <w:rPr>
                <w:rStyle w:val="HTML1"/>
                <w:sz w:val="20"/>
                <w:szCs w:val="20"/>
              </w:rPr>
              <w:t>:motorcycle: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09579E" w14:textId="77777777" w:rsidR="00401DBB" w:rsidRPr="00613BB9" w:rsidRDefault="00717723" w:rsidP="002C4861">
            <w:pPr>
              <w:rPr>
                <w:rFonts w:ascii="宋体" w:eastAsia="宋体" w:hAnsi="宋体" w:cs="Segoe UI"/>
              </w:rPr>
            </w:pPr>
            <w:hyperlink r:id="rId906" w:anchor="table-of-contents" w:history="1">
              <w:r w:rsidR="00401DBB" w:rsidRPr="00613BB9">
                <w:rPr>
                  <w:rStyle w:val="a4"/>
                  <w:rFonts w:ascii="宋体" w:eastAsia="宋体" w:hAnsi="宋体" w:cs="Segoe UI"/>
                  <w:color w:val="auto"/>
                </w:rPr>
                <w:t>top</w:t>
              </w:r>
            </w:hyperlink>
          </w:p>
        </w:tc>
      </w:tr>
      <w:tr w:rsidR="00613BB9" w:rsidRPr="00613BB9" w14:paraId="3D81FE2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7EF63" w14:textId="77777777" w:rsidR="00401DBB" w:rsidRPr="00613BB9" w:rsidRDefault="00717723" w:rsidP="002C4861">
            <w:pPr>
              <w:rPr>
                <w:rFonts w:ascii="宋体" w:eastAsia="宋体" w:hAnsi="宋体" w:cs="Segoe UI"/>
              </w:rPr>
            </w:pPr>
            <w:hyperlink r:id="rId90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E78A7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B71D52" w14:textId="77777777" w:rsidR="00401DBB" w:rsidRPr="00613BB9" w:rsidRDefault="00401DBB" w:rsidP="002C4861">
            <w:pPr>
              <w:jc w:val="left"/>
              <w:rPr>
                <w:rFonts w:ascii="宋体" w:eastAsia="宋体" w:hAnsi="宋体" w:cs="Segoe UI"/>
              </w:rPr>
            </w:pPr>
            <w:r w:rsidRPr="00613BB9">
              <w:rPr>
                <w:rStyle w:val="HTML1"/>
                <w:sz w:val="20"/>
                <w:szCs w:val="20"/>
              </w:rPr>
              <w:t>:motor_scooter: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EC87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15AE4E" w14:textId="77777777" w:rsidR="00401DBB" w:rsidRPr="00613BB9" w:rsidRDefault="00401DBB" w:rsidP="002C4861">
            <w:pPr>
              <w:jc w:val="left"/>
              <w:rPr>
                <w:rFonts w:ascii="宋体" w:eastAsia="宋体" w:hAnsi="宋体" w:cs="Segoe UI"/>
              </w:rPr>
            </w:pPr>
            <w:r w:rsidRPr="00613BB9">
              <w:rPr>
                <w:rStyle w:val="HTML1"/>
                <w:sz w:val="20"/>
                <w:szCs w:val="20"/>
              </w:rPr>
              <w:t>:manual_wheelchair: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CCCA85" w14:textId="77777777" w:rsidR="00401DBB" w:rsidRPr="00613BB9" w:rsidRDefault="00717723" w:rsidP="002C4861">
            <w:pPr>
              <w:rPr>
                <w:rFonts w:ascii="宋体" w:eastAsia="宋体" w:hAnsi="宋体" w:cs="Segoe UI"/>
              </w:rPr>
            </w:pPr>
            <w:hyperlink r:id="rId908" w:anchor="table-of-contents" w:history="1">
              <w:r w:rsidR="00401DBB" w:rsidRPr="00613BB9">
                <w:rPr>
                  <w:rStyle w:val="a4"/>
                  <w:rFonts w:ascii="宋体" w:eastAsia="宋体" w:hAnsi="宋体" w:cs="Segoe UI"/>
                  <w:color w:val="auto"/>
                </w:rPr>
                <w:t>top</w:t>
              </w:r>
            </w:hyperlink>
          </w:p>
        </w:tc>
      </w:tr>
      <w:tr w:rsidR="00613BB9" w:rsidRPr="00613BB9" w14:paraId="6FAE78D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00BE1E" w14:textId="77777777" w:rsidR="00401DBB" w:rsidRPr="00613BB9" w:rsidRDefault="00717723" w:rsidP="002C4861">
            <w:pPr>
              <w:rPr>
                <w:rFonts w:ascii="宋体" w:eastAsia="宋体" w:hAnsi="宋体" w:cs="Segoe UI"/>
              </w:rPr>
            </w:pPr>
            <w:hyperlink r:id="rId90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8A60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A3675B" w14:textId="77777777" w:rsidR="00401DBB" w:rsidRPr="00613BB9" w:rsidRDefault="00401DBB" w:rsidP="002C4861">
            <w:pPr>
              <w:jc w:val="left"/>
              <w:rPr>
                <w:rFonts w:ascii="宋体" w:eastAsia="宋体" w:hAnsi="宋体" w:cs="Segoe UI"/>
              </w:rPr>
            </w:pPr>
            <w:r w:rsidRPr="00613BB9">
              <w:rPr>
                <w:rStyle w:val="HTML1"/>
                <w:sz w:val="20"/>
                <w:szCs w:val="20"/>
              </w:rPr>
              <w:t>:motorized_wheelchair: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C0FBC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86F1F5" w14:textId="77777777" w:rsidR="00401DBB" w:rsidRPr="00613BB9" w:rsidRDefault="00401DBB" w:rsidP="002C4861">
            <w:pPr>
              <w:jc w:val="left"/>
              <w:rPr>
                <w:rFonts w:ascii="宋体" w:eastAsia="宋体" w:hAnsi="宋体" w:cs="Segoe UI"/>
              </w:rPr>
            </w:pPr>
            <w:r w:rsidRPr="00613BB9">
              <w:rPr>
                <w:rStyle w:val="HTML1"/>
                <w:sz w:val="20"/>
                <w:szCs w:val="20"/>
              </w:rPr>
              <w:t>:auto_rickshaw: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FD0B7B" w14:textId="77777777" w:rsidR="00401DBB" w:rsidRPr="00613BB9" w:rsidRDefault="00717723" w:rsidP="002C4861">
            <w:pPr>
              <w:rPr>
                <w:rFonts w:ascii="宋体" w:eastAsia="宋体" w:hAnsi="宋体" w:cs="Segoe UI"/>
              </w:rPr>
            </w:pPr>
            <w:hyperlink r:id="rId910" w:anchor="table-of-contents" w:history="1">
              <w:r w:rsidR="00401DBB" w:rsidRPr="00613BB9">
                <w:rPr>
                  <w:rStyle w:val="a4"/>
                  <w:rFonts w:ascii="宋体" w:eastAsia="宋体" w:hAnsi="宋体" w:cs="Segoe UI"/>
                  <w:color w:val="auto"/>
                </w:rPr>
                <w:t>top</w:t>
              </w:r>
            </w:hyperlink>
          </w:p>
        </w:tc>
      </w:tr>
      <w:tr w:rsidR="00613BB9" w:rsidRPr="00613BB9" w14:paraId="3613DFD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5E1C55" w14:textId="77777777" w:rsidR="00401DBB" w:rsidRPr="00613BB9" w:rsidRDefault="00717723" w:rsidP="002C4861">
            <w:pPr>
              <w:rPr>
                <w:rFonts w:ascii="宋体" w:eastAsia="宋体" w:hAnsi="宋体" w:cs="Segoe UI"/>
              </w:rPr>
            </w:pPr>
            <w:hyperlink r:id="rId91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71AF1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56C066" w14:textId="77777777" w:rsidR="00401DBB" w:rsidRPr="00613BB9" w:rsidRDefault="00401DBB" w:rsidP="002C4861">
            <w:pPr>
              <w:jc w:val="left"/>
              <w:rPr>
                <w:rFonts w:ascii="宋体" w:eastAsia="宋体" w:hAnsi="宋体" w:cs="Segoe UI"/>
              </w:rPr>
            </w:pPr>
            <w:r w:rsidRPr="00613BB9">
              <w:rPr>
                <w:rStyle w:val="HTML1"/>
                <w:sz w:val="20"/>
                <w:szCs w:val="20"/>
              </w:rPr>
              <w:t>:bike: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1FE7F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13B413" w14:textId="77777777" w:rsidR="00401DBB" w:rsidRPr="00613BB9" w:rsidRDefault="00401DBB" w:rsidP="002C4861">
            <w:pPr>
              <w:jc w:val="left"/>
              <w:rPr>
                <w:rFonts w:ascii="宋体" w:eastAsia="宋体" w:hAnsi="宋体" w:cs="Segoe UI"/>
              </w:rPr>
            </w:pPr>
            <w:r w:rsidRPr="00613BB9">
              <w:rPr>
                <w:rStyle w:val="HTML1"/>
                <w:sz w:val="20"/>
                <w:szCs w:val="20"/>
              </w:rPr>
              <w:t>:kick_scooter: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EFE43D" w14:textId="77777777" w:rsidR="00401DBB" w:rsidRPr="00613BB9" w:rsidRDefault="00717723" w:rsidP="002C4861">
            <w:pPr>
              <w:rPr>
                <w:rFonts w:ascii="宋体" w:eastAsia="宋体" w:hAnsi="宋体" w:cs="Segoe UI"/>
              </w:rPr>
            </w:pPr>
            <w:hyperlink r:id="rId912" w:anchor="table-of-contents" w:history="1">
              <w:r w:rsidR="00401DBB" w:rsidRPr="00613BB9">
                <w:rPr>
                  <w:rStyle w:val="a4"/>
                  <w:rFonts w:ascii="宋体" w:eastAsia="宋体" w:hAnsi="宋体" w:cs="Segoe UI"/>
                  <w:color w:val="auto"/>
                </w:rPr>
                <w:t>top</w:t>
              </w:r>
            </w:hyperlink>
          </w:p>
        </w:tc>
      </w:tr>
      <w:tr w:rsidR="00613BB9" w:rsidRPr="00613BB9" w14:paraId="3F94CDA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7FFAC0" w14:textId="77777777" w:rsidR="00401DBB" w:rsidRPr="00613BB9" w:rsidRDefault="00717723" w:rsidP="002C4861">
            <w:pPr>
              <w:rPr>
                <w:rFonts w:ascii="宋体" w:eastAsia="宋体" w:hAnsi="宋体" w:cs="Segoe UI"/>
              </w:rPr>
            </w:pPr>
            <w:hyperlink r:id="rId91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C36CF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37478C" w14:textId="77777777" w:rsidR="00401DBB" w:rsidRPr="00613BB9" w:rsidRDefault="00401DBB" w:rsidP="002C4861">
            <w:pPr>
              <w:jc w:val="left"/>
              <w:rPr>
                <w:rFonts w:ascii="宋体" w:eastAsia="宋体" w:hAnsi="宋体" w:cs="Segoe UI"/>
              </w:rPr>
            </w:pPr>
            <w:r w:rsidRPr="00613BB9">
              <w:rPr>
                <w:rStyle w:val="HTML1"/>
                <w:sz w:val="20"/>
                <w:szCs w:val="20"/>
              </w:rPr>
              <w:t>:skateboard: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C0923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B5FEF9" w14:textId="77777777" w:rsidR="00401DBB" w:rsidRPr="00613BB9" w:rsidRDefault="00401DBB" w:rsidP="002C4861">
            <w:pPr>
              <w:jc w:val="left"/>
              <w:rPr>
                <w:rFonts w:ascii="宋体" w:eastAsia="宋体" w:hAnsi="宋体" w:cs="Segoe UI"/>
              </w:rPr>
            </w:pPr>
            <w:r w:rsidRPr="00613BB9">
              <w:rPr>
                <w:rStyle w:val="HTML1"/>
                <w:sz w:val="20"/>
                <w:szCs w:val="20"/>
              </w:rPr>
              <w:t>:busstop: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03A318" w14:textId="77777777" w:rsidR="00401DBB" w:rsidRPr="00613BB9" w:rsidRDefault="00717723" w:rsidP="002C4861">
            <w:pPr>
              <w:rPr>
                <w:rFonts w:ascii="宋体" w:eastAsia="宋体" w:hAnsi="宋体" w:cs="Segoe UI"/>
              </w:rPr>
            </w:pPr>
            <w:hyperlink r:id="rId914" w:anchor="table-of-contents" w:history="1">
              <w:r w:rsidR="00401DBB" w:rsidRPr="00613BB9">
                <w:rPr>
                  <w:rStyle w:val="a4"/>
                  <w:rFonts w:ascii="宋体" w:eastAsia="宋体" w:hAnsi="宋体" w:cs="Segoe UI"/>
                  <w:color w:val="auto"/>
                </w:rPr>
                <w:t>top</w:t>
              </w:r>
            </w:hyperlink>
          </w:p>
        </w:tc>
      </w:tr>
      <w:tr w:rsidR="00613BB9" w:rsidRPr="00613BB9" w14:paraId="71D9DC6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A3265C" w14:textId="77777777" w:rsidR="00401DBB" w:rsidRPr="00613BB9" w:rsidRDefault="00717723" w:rsidP="002C4861">
            <w:pPr>
              <w:rPr>
                <w:rFonts w:ascii="宋体" w:eastAsia="宋体" w:hAnsi="宋体" w:cs="Segoe UI"/>
              </w:rPr>
            </w:pPr>
            <w:hyperlink r:id="rId91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03805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5EAF04" w14:textId="77777777" w:rsidR="00401DBB" w:rsidRPr="00613BB9" w:rsidRDefault="00401DBB" w:rsidP="002C4861">
            <w:pPr>
              <w:jc w:val="left"/>
              <w:rPr>
                <w:rFonts w:ascii="宋体" w:eastAsia="宋体" w:hAnsi="宋体" w:cs="Segoe UI"/>
              </w:rPr>
            </w:pPr>
            <w:r w:rsidRPr="00613BB9">
              <w:rPr>
                <w:rStyle w:val="HTML1"/>
                <w:sz w:val="20"/>
                <w:szCs w:val="20"/>
              </w:rPr>
              <w:t>:motorway: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6D159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E1A289" w14:textId="77777777" w:rsidR="00401DBB" w:rsidRPr="00613BB9" w:rsidRDefault="00401DBB" w:rsidP="002C4861">
            <w:pPr>
              <w:jc w:val="left"/>
              <w:rPr>
                <w:rFonts w:ascii="宋体" w:eastAsia="宋体" w:hAnsi="宋体" w:cs="Segoe UI"/>
              </w:rPr>
            </w:pPr>
            <w:r w:rsidRPr="00613BB9">
              <w:rPr>
                <w:rStyle w:val="HTML1"/>
                <w:sz w:val="20"/>
                <w:szCs w:val="20"/>
              </w:rPr>
              <w:t>:railway_track: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253E75" w14:textId="77777777" w:rsidR="00401DBB" w:rsidRPr="00613BB9" w:rsidRDefault="00717723" w:rsidP="002C4861">
            <w:pPr>
              <w:rPr>
                <w:rFonts w:ascii="宋体" w:eastAsia="宋体" w:hAnsi="宋体" w:cs="Segoe UI"/>
              </w:rPr>
            </w:pPr>
            <w:hyperlink r:id="rId916" w:anchor="table-of-contents" w:history="1">
              <w:r w:rsidR="00401DBB" w:rsidRPr="00613BB9">
                <w:rPr>
                  <w:rStyle w:val="a4"/>
                  <w:rFonts w:ascii="宋体" w:eastAsia="宋体" w:hAnsi="宋体" w:cs="Segoe UI"/>
                  <w:color w:val="auto"/>
                </w:rPr>
                <w:t>top</w:t>
              </w:r>
            </w:hyperlink>
          </w:p>
        </w:tc>
      </w:tr>
      <w:tr w:rsidR="00613BB9" w:rsidRPr="00613BB9" w14:paraId="5D2D40C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EA3E34" w14:textId="77777777" w:rsidR="00401DBB" w:rsidRPr="00613BB9" w:rsidRDefault="00717723" w:rsidP="002C4861">
            <w:pPr>
              <w:rPr>
                <w:rFonts w:ascii="宋体" w:eastAsia="宋体" w:hAnsi="宋体" w:cs="Segoe UI"/>
              </w:rPr>
            </w:pPr>
            <w:hyperlink r:id="rId91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612D6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1894F3" w14:textId="77777777" w:rsidR="00401DBB" w:rsidRPr="00613BB9" w:rsidRDefault="00401DBB" w:rsidP="002C4861">
            <w:pPr>
              <w:jc w:val="left"/>
              <w:rPr>
                <w:rFonts w:ascii="宋体" w:eastAsia="宋体" w:hAnsi="宋体" w:cs="Segoe UI"/>
              </w:rPr>
            </w:pPr>
            <w:r w:rsidRPr="00613BB9">
              <w:rPr>
                <w:rStyle w:val="HTML1"/>
                <w:sz w:val="20"/>
                <w:szCs w:val="20"/>
              </w:rPr>
              <w:t>:oil_drum: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170CC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51708E" w14:textId="77777777" w:rsidR="00401DBB" w:rsidRPr="00613BB9" w:rsidRDefault="00401DBB" w:rsidP="002C4861">
            <w:pPr>
              <w:jc w:val="left"/>
              <w:rPr>
                <w:rFonts w:ascii="宋体" w:eastAsia="宋体" w:hAnsi="宋体" w:cs="Segoe UI"/>
              </w:rPr>
            </w:pPr>
            <w:r w:rsidRPr="00613BB9">
              <w:rPr>
                <w:rStyle w:val="HTML1"/>
                <w:sz w:val="20"/>
                <w:szCs w:val="20"/>
              </w:rPr>
              <w:t>:fuelpump: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57B7A6" w14:textId="77777777" w:rsidR="00401DBB" w:rsidRPr="00613BB9" w:rsidRDefault="00717723" w:rsidP="002C4861">
            <w:pPr>
              <w:rPr>
                <w:rFonts w:ascii="宋体" w:eastAsia="宋体" w:hAnsi="宋体" w:cs="Segoe UI"/>
              </w:rPr>
            </w:pPr>
            <w:hyperlink r:id="rId918" w:anchor="table-of-contents" w:history="1">
              <w:r w:rsidR="00401DBB" w:rsidRPr="00613BB9">
                <w:rPr>
                  <w:rStyle w:val="a4"/>
                  <w:rFonts w:ascii="宋体" w:eastAsia="宋体" w:hAnsi="宋体" w:cs="Segoe UI"/>
                  <w:color w:val="auto"/>
                </w:rPr>
                <w:t>top</w:t>
              </w:r>
            </w:hyperlink>
          </w:p>
        </w:tc>
      </w:tr>
      <w:tr w:rsidR="00613BB9" w:rsidRPr="00613BB9" w14:paraId="1B966B5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1A2A12" w14:textId="77777777" w:rsidR="00401DBB" w:rsidRPr="00613BB9" w:rsidRDefault="00717723" w:rsidP="002C4861">
            <w:pPr>
              <w:rPr>
                <w:rFonts w:ascii="宋体" w:eastAsia="宋体" w:hAnsi="宋体" w:cs="Segoe UI"/>
              </w:rPr>
            </w:pPr>
            <w:hyperlink r:id="rId91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CCB4F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47BCC1" w14:textId="77777777" w:rsidR="00401DBB" w:rsidRPr="00613BB9" w:rsidRDefault="00401DBB" w:rsidP="002C4861">
            <w:pPr>
              <w:jc w:val="left"/>
              <w:rPr>
                <w:rFonts w:ascii="宋体" w:eastAsia="宋体" w:hAnsi="宋体" w:cs="Segoe UI"/>
              </w:rPr>
            </w:pPr>
            <w:r w:rsidRPr="00613BB9">
              <w:rPr>
                <w:rStyle w:val="HTML1"/>
                <w:sz w:val="20"/>
                <w:szCs w:val="20"/>
              </w:rPr>
              <w:t>:rotating_light: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20FB1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4DEDC2" w14:textId="77777777" w:rsidR="00401DBB" w:rsidRPr="00613BB9" w:rsidRDefault="00401DBB" w:rsidP="002C4861">
            <w:pPr>
              <w:jc w:val="left"/>
              <w:rPr>
                <w:rFonts w:ascii="宋体" w:eastAsia="宋体" w:hAnsi="宋体" w:cs="Segoe UI"/>
              </w:rPr>
            </w:pPr>
            <w:r w:rsidRPr="00613BB9">
              <w:rPr>
                <w:rStyle w:val="HTML1"/>
                <w:sz w:val="20"/>
                <w:szCs w:val="20"/>
              </w:rPr>
              <w:t>:traffic_light: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6EB1D" w14:textId="77777777" w:rsidR="00401DBB" w:rsidRPr="00613BB9" w:rsidRDefault="00717723" w:rsidP="002C4861">
            <w:pPr>
              <w:rPr>
                <w:rFonts w:ascii="宋体" w:eastAsia="宋体" w:hAnsi="宋体" w:cs="Segoe UI"/>
              </w:rPr>
            </w:pPr>
            <w:hyperlink r:id="rId920" w:anchor="table-of-contents" w:history="1">
              <w:r w:rsidR="00401DBB" w:rsidRPr="00613BB9">
                <w:rPr>
                  <w:rStyle w:val="a4"/>
                  <w:rFonts w:ascii="宋体" w:eastAsia="宋体" w:hAnsi="宋体" w:cs="Segoe UI"/>
                  <w:color w:val="auto"/>
                </w:rPr>
                <w:t>top</w:t>
              </w:r>
            </w:hyperlink>
          </w:p>
        </w:tc>
      </w:tr>
      <w:tr w:rsidR="00613BB9" w:rsidRPr="00613BB9" w14:paraId="37AF4CA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9FA33E" w14:textId="77777777" w:rsidR="00401DBB" w:rsidRPr="00613BB9" w:rsidRDefault="00717723" w:rsidP="002C4861">
            <w:pPr>
              <w:rPr>
                <w:rFonts w:ascii="宋体" w:eastAsia="宋体" w:hAnsi="宋体" w:cs="Segoe UI"/>
              </w:rPr>
            </w:pPr>
            <w:hyperlink r:id="rId92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4670C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61EB8B" w14:textId="77777777" w:rsidR="00401DBB" w:rsidRPr="00613BB9" w:rsidRDefault="00401DBB" w:rsidP="002C4861">
            <w:pPr>
              <w:jc w:val="left"/>
              <w:rPr>
                <w:rFonts w:ascii="宋体" w:eastAsia="宋体" w:hAnsi="宋体" w:cs="Segoe UI"/>
              </w:rPr>
            </w:pPr>
            <w:r w:rsidRPr="00613BB9">
              <w:rPr>
                <w:rStyle w:val="HTML1"/>
                <w:sz w:val="20"/>
                <w:szCs w:val="20"/>
              </w:rPr>
              <w:t>:vertical_traffic_light: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961E7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1CB04C" w14:textId="77777777" w:rsidR="00401DBB" w:rsidRPr="00613BB9" w:rsidRDefault="00401DBB" w:rsidP="002C4861">
            <w:pPr>
              <w:jc w:val="left"/>
              <w:rPr>
                <w:rFonts w:ascii="宋体" w:eastAsia="宋体" w:hAnsi="宋体" w:cs="Segoe UI"/>
              </w:rPr>
            </w:pPr>
            <w:r w:rsidRPr="00613BB9">
              <w:rPr>
                <w:rStyle w:val="HTML1"/>
                <w:sz w:val="20"/>
                <w:szCs w:val="20"/>
              </w:rPr>
              <w:t>:stop_sign: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A43C70" w14:textId="77777777" w:rsidR="00401DBB" w:rsidRPr="00613BB9" w:rsidRDefault="00717723" w:rsidP="002C4861">
            <w:pPr>
              <w:rPr>
                <w:rFonts w:ascii="宋体" w:eastAsia="宋体" w:hAnsi="宋体" w:cs="Segoe UI"/>
              </w:rPr>
            </w:pPr>
            <w:hyperlink r:id="rId922" w:anchor="table-of-contents" w:history="1">
              <w:r w:rsidR="00401DBB" w:rsidRPr="00613BB9">
                <w:rPr>
                  <w:rStyle w:val="a4"/>
                  <w:rFonts w:ascii="宋体" w:eastAsia="宋体" w:hAnsi="宋体" w:cs="Segoe UI"/>
                  <w:color w:val="auto"/>
                </w:rPr>
                <w:t>top</w:t>
              </w:r>
            </w:hyperlink>
          </w:p>
        </w:tc>
      </w:tr>
      <w:tr w:rsidR="00613BB9" w:rsidRPr="00613BB9" w14:paraId="31ACE32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1CBD2C" w14:textId="77777777" w:rsidR="00401DBB" w:rsidRPr="00613BB9" w:rsidRDefault="00717723" w:rsidP="002C4861">
            <w:pPr>
              <w:rPr>
                <w:rFonts w:ascii="宋体" w:eastAsia="宋体" w:hAnsi="宋体" w:cs="Segoe UI"/>
              </w:rPr>
            </w:pPr>
            <w:hyperlink r:id="rId92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9214C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330CCD" w14:textId="77777777" w:rsidR="00401DBB" w:rsidRPr="00613BB9" w:rsidRDefault="00401DBB" w:rsidP="002C4861">
            <w:pPr>
              <w:jc w:val="left"/>
              <w:rPr>
                <w:rFonts w:ascii="宋体" w:eastAsia="宋体" w:hAnsi="宋体" w:cs="Segoe UI"/>
              </w:rPr>
            </w:pPr>
            <w:r w:rsidRPr="00613BB9">
              <w:rPr>
                <w:rStyle w:val="HTML1"/>
                <w:sz w:val="20"/>
                <w:szCs w:val="20"/>
              </w:rPr>
              <w:t>:construction: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7EE27A"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C3192B"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A95EF6" w14:textId="77777777" w:rsidR="00401DBB" w:rsidRPr="00613BB9" w:rsidRDefault="00717723" w:rsidP="002C4861">
            <w:pPr>
              <w:rPr>
                <w:rFonts w:ascii="宋体" w:eastAsia="宋体" w:hAnsi="宋体" w:cs="Segoe UI"/>
                <w:sz w:val="24"/>
                <w:szCs w:val="24"/>
              </w:rPr>
            </w:pPr>
            <w:hyperlink r:id="rId924" w:anchor="table-of-contents" w:history="1">
              <w:r w:rsidR="00401DBB" w:rsidRPr="00613BB9">
                <w:rPr>
                  <w:rStyle w:val="a4"/>
                  <w:rFonts w:ascii="宋体" w:eastAsia="宋体" w:hAnsi="宋体" w:cs="Segoe UI"/>
                  <w:color w:val="auto"/>
                </w:rPr>
                <w:t>top</w:t>
              </w:r>
            </w:hyperlink>
          </w:p>
        </w:tc>
      </w:tr>
    </w:tbl>
    <w:p w14:paraId="509221B5" w14:textId="77777777" w:rsidR="00401DBB" w:rsidRPr="00613BB9" w:rsidRDefault="00401DBB" w:rsidP="00401DBB">
      <w:pPr>
        <w:pStyle w:val="4"/>
        <w:rPr>
          <w:rFonts w:ascii="宋体" w:eastAsia="宋体" w:hAnsi="宋体" w:cs="Segoe UI"/>
        </w:rPr>
      </w:pPr>
      <w:bookmarkStart w:id="150" w:name="_Toc46394767"/>
      <w:r w:rsidRPr="00613BB9">
        <w:rPr>
          <w:rFonts w:ascii="宋体" w:eastAsia="宋体" w:hAnsi="宋体" w:cs="Segoe UI"/>
        </w:rPr>
        <w:t>Transport Water</w:t>
      </w:r>
      <w:bookmarkEnd w:id="150"/>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698"/>
        <w:gridCol w:w="1704"/>
        <w:gridCol w:w="4790"/>
        <w:gridCol w:w="1704"/>
        <w:gridCol w:w="3587"/>
        <w:gridCol w:w="1697"/>
      </w:tblGrid>
      <w:tr w:rsidR="00613BB9" w:rsidRPr="00613BB9" w14:paraId="5FA66BF4"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2409DA"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9AB5A8"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37B01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6C50A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5FFEA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B81912" w14:textId="77777777" w:rsidR="00401DBB" w:rsidRPr="00613BB9" w:rsidRDefault="00401DBB" w:rsidP="002C4861">
            <w:pPr>
              <w:spacing w:after="240"/>
              <w:jc w:val="center"/>
              <w:rPr>
                <w:rFonts w:ascii="宋体" w:eastAsia="宋体" w:hAnsi="宋体" w:cs="Segoe UI"/>
                <w:b/>
                <w:bCs/>
              </w:rPr>
            </w:pPr>
          </w:p>
        </w:tc>
      </w:tr>
      <w:tr w:rsidR="00613BB9" w:rsidRPr="00613BB9" w14:paraId="493FBB3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88541F" w14:textId="77777777" w:rsidR="00401DBB" w:rsidRPr="00613BB9" w:rsidRDefault="00717723" w:rsidP="002C4861">
            <w:pPr>
              <w:spacing w:after="240"/>
              <w:jc w:val="left"/>
              <w:rPr>
                <w:rFonts w:ascii="宋体" w:eastAsia="宋体" w:hAnsi="宋体" w:cs="Segoe UI"/>
                <w:sz w:val="24"/>
                <w:szCs w:val="24"/>
              </w:rPr>
            </w:pPr>
            <w:hyperlink r:id="rId92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0FF2FE"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E9C9EC" w14:textId="77777777" w:rsidR="00401DBB" w:rsidRPr="00613BB9" w:rsidRDefault="00401DBB" w:rsidP="002C4861">
            <w:pPr>
              <w:jc w:val="left"/>
              <w:rPr>
                <w:rFonts w:ascii="宋体" w:eastAsia="宋体" w:hAnsi="宋体" w:cs="Segoe UI"/>
              </w:rPr>
            </w:pPr>
            <w:r w:rsidRPr="00613BB9">
              <w:rPr>
                <w:rStyle w:val="HTML1"/>
                <w:sz w:val="20"/>
                <w:szCs w:val="20"/>
              </w:rPr>
              <w:t>:anchor: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F43FC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403F83" w14:textId="77777777" w:rsidR="00401DBB" w:rsidRPr="00613BB9" w:rsidRDefault="00401DBB" w:rsidP="002C4861">
            <w:pPr>
              <w:jc w:val="left"/>
              <w:rPr>
                <w:rFonts w:ascii="宋体" w:eastAsia="宋体" w:hAnsi="宋体" w:cs="Segoe UI"/>
              </w:rPr>
            </w:pPr>
            <w:r w:rsidRPr="00613BB9">
              <w:rPr>
                <w:rStyle w:val="HTML1"/>
                <w:sz w:val="20"/>
                <w:szCs w:val="20"/>
              </w:rPr>
              <w:t>:boat:</w:t>
            </w:r>
            <w:r w:rsidRPr="00613BB9">
              <w:rPr>
                <w:rFonts w:ascii="宋体" w:eastAsia="宋体" w:hAnsi="宋体" w:cs="Segoe UI"/>
              </w:rPr>
              <w:br/>
            </w:r>
            <w:r w:rsidRPr="00613BB9">
              <w:rPr>
                <w:rStyle w:val="HTML1"/>
                <w:sz w:val="20"/>
                <w:szCs w:val="20"/>
              </w:rPr>
              <w:t>:sailboat: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D16C97" w14:textId="77777777" w:rsidR="00401DBB" w:rsidRPr="00613BB9" w:rsidRDefault="00717723" w:rsidP="002C4861">
            <w:pPr>
              <w:rPr>
                <w:rFonts w:ascii="宋体" w:eastAsia="宋体" w:hAnsi="宋体" w:cs="Segoe UI"/>
              </w:rPr>
            </w:pPr>
            <w:hyperlink r:id="rId926" w:anchor="table-of-contents" w:history="1">
              <w:r w:rsidR="00401DBB" w:rsidRPr="00613BB9">
                <w:rPr>
                  <w:rStyle w:val="a4"/>
                  <w:rFonts w:ascii="宋体" w:eastAsia="宋体" w:hAnsi="宋体" w:cs="Segoe UI"/>
                  <w:color w:val="auto"/>
                </w:rPr>
                <w:t>top</w:t>
              </w:r>
            </w:hyperlink>
          </w:p>
        </w:tc>
      </w:tr>
      <w:tr w:rsidR="00613BB9" w:rsidRPr="00613BB9" w14:paraId="783D5F2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FD1494" w14:textId="77777777" w:rsidR="00401DBB" w:rsidRPr="00613BB9" w:rsidRDefault="00717723" w:rsidP="002C4861">
            <w:pPr>
              <w:rPr>
                <w:rFonts w:ascii="宋体" w:eastAsia="宋体" w:hAnsi="宋体" w:cs="Segoe UI"/>
              </w:rPr>
            </w:pPr>
            <w:hyperlink r:id="rId92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0B3A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BFA93E" w14:textId="77777777" w:rsidR="00401DBB" w:rsidRPr="00613BB9" w:rsidRDefault="00401DBB" w:rsidP="002C4861">
            <w:pPr>
              <w:jc w:val="left"/>
              <w:rPr>
                <w:rFonts w:ascii="宋体" w:eastAsia="宋体" w:hAnsi="宋体" w:cs="Segoe UI"/>
              </w:rPr>
            </w:pPr>
            <w:r w:rsidRPr="00613BB9">
              <w:rPr>
                <w:rStyle w:val="HTML1"/>
                <w:sz w:val="20"/>
                <w:szCs w:val="20"/>
              </w:rPr>
              <w:t>:canoe: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CC8E2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67E2E" w14:textId="77777777" w:rsidR="00401DBB" w:rsidRPr="00613BB9" w:rsidRDefault="00401DBB" w:rsidP="002C4861">
            <w:pPr>
              <w:jc w:val="left"/>
              <w:rPr>
                <w:rFonts w:ascii="宋体" w:eastAsia="宋体" w:hAnsi="宋体" w:cs="Segoe UI"/>
              </w:rPr>
            </w:pPr>
            <w:r w:rsidRPr="00613BB9">
              <w:rPr>
                <w:rStyle w:val="HTML1"/>
                <w:sz w:val="20"/>
                <w:szCs w:val="20"/>
              </w:rPr>
              <w:t>:speedboat: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D3890C" w14:textId="77777777" w:rsidR="00401DBB" w:rsidRPr="00613BB9" w:rsidRDefault="00717723" w:rsidP="002C4861">
            <w:pPr>
              <w:rPr>
                <w:rFonts w:ascii="宋体" w:eastAsia="宋体" w:hAnsi="宋体" w:cs="Segoe UI"/>
              </w:rPr>
            </w:pPr>
            <w:hyperlink r:id="rId928" w:anchor="table-of-contents" w:history="1">
              <w:r w:rsidR="00401DBB" w:rsidRPr="00613BB9">
                <w:rPr>
                  <w:rStyle w:val="a4"/>
                  <w:rFonts w:ascii="宋体" w:eastAsia="宋体" w:hAnsi="宋体" w:cs="Segoe UI"/>
                  <w:color w:val="auto"/>
                </w:rPr>
                <w:t>top</w:t>
              </w:r>
            </w:hyperlink>
          </w:p>
        </w:tc>
      </w:tr>
      <w:tr w:rsidR="00613BB9" w:rsidRPr="00613BB9" w14:paraId="031937E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778A05" w14:textId="77777777" w:rsidR="00401DBB" w:rsidRPr="00613BB9" w:rsidRDefault="00717723" w:rsidP="002C4861">
            <w:pPr>
              <w:rPr>
                <w:rFonts w:ascii="宋体" w:eastAsia="宋体" w:hAnsi="宋体" w:cs="Segoe UI"/>
              </w:rPr>
            </w:pPr>
            <w:hyperlink r:id="rId92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F6C69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2D9AD2" w14:textId="77777777" w:rsidR="00401DBB" w:rsidRPr="00613BB9" w:rsidRDefault="00401DBB" w:rsidP="002C4861">
            <w:pPr>
              <w:jc w:val="left"/>
              <w:rPr>
                <w:rFonts w:ascii="宋体" w:eastAsia="宋体" w:hAnsi="宋体" w:cs="Segoe UI"/>
              </w:rPr>
            </w:pPr>
            <w:r w:rsidRPr="00613BB9">
              <w:rPr>
                <w:rStyle w:val="HTML1"/>
                <w:sz w:val="20"/>
                <w:szCs w:val="20"/>
              </w:rPr>
              <w:t>:passenger_ship: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994FD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97E37D" w14:textId="77777777" w:rsidR="00401DBB" w:rsidRPr="00613BB9" w:rsidRDefault="00401DBB" w:rsidP="002C4861">
            <w:pPr>
              <w:jc w:val="left"/>
              <w:rPr>
                <w:rFonts w:ascii="宋体" w:eastAsia="宋体" w:hAnsi="宋体" w:cs="Segoe UI"/>
              </w:rPr>
            </w:pPr>
            <w:r w:rsidRPr="00613BB9">
              <w:rPr>
                <w:rStyle w:val="HTML1"/>
                <w:sz w:val="20"/>
                <w:szCs w:val="20"/>
              </w:rPr>
              <w:t>:ferry: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FEEEBA" w14:textId="77777777" w:rsidR="00401DBB" w:rsidRPr="00613BB9" w:rsidRDefault="00717723" w:rsidP="002C4861">
            <w:pPr>
              <w:rPr>
                <w:rFonts w:ascii="宋体" w:eastAsia="宋体" w:hAnsi="宋体" w:cs="Segoe UI"/>
              </w:rPr>
            </w:pPr>
            <w:hyperlink r:id="rId930" w:anchor="table-of-contents" w:history="1">
              <w:r w:rsidR="00401DBB" w:rsidRPr="00613BB9">
                <w:rPr>
                  <w:rStyle w:val="a4"/>
                  <w:rFonts w:ascii="宋体" w:eastAsia="宋体" w:hAnsi="宋体" w:cs="Segoe UI"/>
                  <w:color w:val="auto"/>
                </w:rPr>
                <w:t>top</w:t>
              </w:r>
            </w:hyperlink>
          </w:p>
        </w:tc>
      </w:tr>
      <w:tr w:rsidR="00613BB9" w:rsidRPr="00613BB9" w14:paraId="04DD3A3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817233" w14:textId="77777777" w:rsidR="00401DBB" w:rsidRPr="00613BB9" w:rsidRDefault="00717723" w:rsidP="002C4861">
            <w:pPr>
              <w:rPr>
                <w:rFonts w:ascii="宋体" w:eastAsia="宋体" w:hAnsi="宋体" w:cs="Segoe UI"/>
              </w:rPr>
            </w:pPr>
            <w:hyperlink r:id="rId93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0708F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EFAEA5" w14:textId="77777777" w:rsidR="00401DBB" w:rsidRPr="00613BB9" w:rsidRDefault="00401DBB" w:rsidP="002C4861">
            <w:pPr>
              <w:jc w:val="left"/>
              <w:rPr>
                <w:rFonts w:ascii="宋体" w:eastAsia="宋体" w:hAnsi="宋体" w:cs="Segoe UI"/>
              </w:rPr>
            </w:pPr>
            <w:r w:rsidRPr="00613BB9">
              <w:rPr>
                <w:rStyle w:val="HTML1"/>
                <w:sz w:val="20"/>
                <w:szCs w:val="20"/>
              </w:rPr>
              <w:t>:motor_boat: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BAB5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B9C3D6" w14:textId="77777777" w:rsidR="00401DBB" w:rsidRPr="00613BB9" w:rsidRDefault="00401DBB" w:rsidP="002C4861">
            <w:pPr>
              <w:jc w:val="left"/>
              <w:rPr>
                <w:rFonts w:ascii="宋体" w:eastAsia="宋体" w:hAnsi="宋体" w:cs="Segoe UI"/>
              </w:rPr>
            </w:pPr>
            <w:r w:rsidRPr="00613BB9">
              <w:rPr>
                <w:rStyle w:val="HTML1"/>
                <w:sz w:val="20"/>
                <w:szCs w:val="20"/>
              </w:rPr>
              <w:t>:ship: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9AB34B" w14:textId="77777777" w:rsidR="00401DBB" w:rsidRPr="00613BB9" w:rsidRDefault="00717723" w:rsidP="002C4861">
            <w:pPr>
              <w:rPr>
                <w:rFonts w:ascii="宋体" w:eastAsia="宋体" w:hAnsi="宋体" w:cs="Segoe UI"/>
              </w:rPr>
            </w:pPr>
            <w:hyperlink r:id="rId932" w:anchor="table-of-contents" w:history="1">
              <w:r w:rsidR="00401DBB" w:rsidRPr="00613BB9">
                <w:rPr>
                  <w:rStyle w:val="a4"/>
                  <w:rFonts w:ascii="宋体" w:eastAsia="宋体" w:hAnsi="宋体" w:cs="Segoe UI"/>
                  <w:color w:val="auto"/>
                </w:rPr>
                <w:t>top</w:t>
              </w:r>
            </w:hyperlink>
          </w:p>
        </w:tc>
      </w:tr>
    </w:tbl>
    <w:p w14:paraId="360DF351" w14:textId="77777777" w:rsidR="00401DBB" w:rsidRPr="00613BB9" w:rsidRDefault="00401DBB" w:rsidP="00401DBB">
      <w:pPr>
        <w:pStyle w:val="4"/>
        <w:rPr>
          <w:rFonts w:ascii="宋体" w:eastAsia="宋体" w:hAnsi="宋体" w:cs="Segoe UI"/>
        </w:rPr>
      </w:pPr>
      <w:bookmarkStart w:id="151" w:name="_Toc46394768"/>
      <w:r w:rsidRPr="00613BB9">
        <w:rPr>
          <w:rFonts w:ascii="宋体" w:eastAsia="宋体" w:hAnsi="宋体" w:cs="Segoe UI"/>
        </w:rPr>
        <w:lastRenderedPageBreak/>
        <w:t>Transport Air</w:t>
      </w:r>
      <w:bookmarkEnd w:id="151"/>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70"/>
        <w:gridCol w:w="1377"/>
        <w:gridCol w:w="5037"/>
        <w:gridCol w:w="1377"/>
        <w:gridCol w:w="4648"/>
        <w:gridCol w:w="1371"/>
      </w:tblGrid>
      <w:tr w:rsidR="00613BB9" w:rsidRPr="00613BB9" w14:paraId="7457384A"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3C46E3"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7851DA"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E8D47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2AA80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7CD82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7C3DAE" w14:textId="77777777" w:rsidR="00401DBB" w:rsidRPr="00613BB9" w:rsidRDefault="00401DBB" w:rsidP="002C4861">
            <w:pPr>
              <w:spacing w:after="240"/>
              <w:jc w:val="center"/>
              <w:rPr>
                <w:rFonts w:ascii="宋体" w:eastAsia="宋体" w:hAnsi="宋体" w:cs="Segoe UI"/>
                <w:b/>
                <w:bCs/>
              </w:rPr>
            </w:pPr>
          </w:p>
        </w:tc>
      </w:tr>
      <w:tr w:rsidR="00613BB9" w:rsidRPr="00613BB9" w14:paraId="27C4F43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17674B" w14:textId="77777777" w:rsidR="00401DBB" w:rsidRPr="00613BB9" w:rsidRDefault="00717723" w:rsidP="002C4861">
            <w:pPr>
              <w:spacing w:after="240"/>
              <w:jc w:val="left"/>
              <w:rPr>
                <w:rFonts w:ascii="宋体" w:eastAsia="宋体" w:hAnsi="宋体" w:cs="Segoe UI"/>
                <w:sz w:val="24"/>
                <w:szCs w:val="24"/>
              </w:rPr>
            </w:pPr>
            <w:hyperlink r:id="rId93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E27E31"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0FDE63" w14:textId="77777777" w:rsidR="00401DBB" w:rsidRPr="00613BB9" w:rsidRDefault="00401DBB" w:rsidP="002C4861">
            <w:pPr>
              <w:jc w:val="left"/>
              <w:rPr>
                <w:rFonts w:ascii="宋体" w:eastAsia="宋体" w:hAnsi="宋体" w:cs="Segoe UI"/>
              </w:rPr>
            </w:pPr>
            <w:r w:rsidRPr="00613BB9">
              <w:rPr>
                <w:rStyle w:val="HTML1"/>
                <w:sz w:val="20"/>
                <w:szCs w:val="20"/>
              </w:rPr>
              <w:t>:airplane: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D36BD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DCAB7D" w14:textId="77777777" w:rsidR="00401DBB" w:rsidRPr="00613BB9" w:rsidRDefault="00401DBB" w:rsidP="002C4861">
            <w:pPr>
              <w:jc w:val="left"/>
              <w:rPr>
                <w:rFonts w:ascii="宋体" w:eastAsia="宋体" w:hAnsi="宋体" w:cs="Segoe UI"/>
              </w:rPr>
            </w:pPr>
            <w:r w:rsidRPr="00613BB9">
              <w:rPr>
                <w:rStyle w:val="HTML1"/>
                <w:sz w:val="20"/>
                <w:szCs w:val="20"/>
              </w:rPr>
              <w:t>:small_airplane: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AB9D78" w14:textId="77777777" w:rsidR="00401DBB" w:rsidRPr="00613BB9" w:rsidRDefault="00717723" w:rsidP="002C4861">
            <w:pPr>
              <w:rPr>
                <w:rFonts w:ascii="宋体" w:eastAsia="宋体" w:hAnsi="宋体" w:cs="Segoe UI"/>
              </w:rPr>
            </w:pPr>
            <w:hyperlink r:id="rId934" w:anchor="table-of-contents" w:history="1">
              <w:r w:rsidR="00401DBB" w:rsidRPr="00613BB9">
                <w:rPr>
                  <w:rStyle w:val="a4"/>
                  <w:rFonts w:ascii="宋体" w:eastAsia="宋体" w:hAnsi="宋体" w:cs="Segoe UI"/>
                  <w:color w:val="auto"/>
                </w:rPr>
                <w:t>top</w:t>
              </w:r>
            </w:hyperlink>
          </w:p>
        </w:tc>
      </w:tr>
      <w:tr w:rsidR="00613BB9" w:rsidRPr="00613BB9" w14:paraId="2F0C3E2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DA945D" w14:textId="77777777" w:rsidR="00401DBB" w:rsidRPr="00613BB9" w:rsidRDefault="00717723" w:rsidP="002C4861">
            <w:pPr>
              <w:rPr>
                <w:rFonts w:ascii="宋体" w:eastAsia="宋体" w:hAnsi="宋体" w:cs="Segoe UI"/>
              </w:rPr>
            </w:pPr>
            <w:hyperlink r:id="rId93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7A833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0876C6" w14:textId="77777777" w:rsidR="00401DBB" w:rsidRPr="00613BB9" w:rsidRDefault="00401DBB" w:rsidP="002C4861">
            <w:pPr>
              <w:jc w:val="left"/>
              <w:rPr>
                <w:rFonts w:ascii="宋体" w:eastAsia="宋体" w:hAnsi="宋体" w:cs="Segoe UI"/>
              </w:rPr>
            </w:pPr>
            <w:r w:rsidRPr="00613BB9">
              <w:rPr>
                <w:rStyle w:val="HTML1"/>
                <w:sz w:val="20"/>
                <w:szCs w:val="20"/>
              </w:rPr>
              <w:t>:flight_departure: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C160B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A7738A" w14:textId="77777777" w:rsidR="00401DBB" w:rsidRPr="00613BB9" w:rsidRDefault="00401DBB" w:rsidP="002C4861">
            <w:pPr>
              <w:jc w:val="left"/>
              <w:rPr>
                <w:rFonts w:ascii="宋体" w:eastAsia="宋体" w:hAnsi="宋体" w:cs="Segoe UI"/>
              </w:rPr>
            </w:pPr>
            <w:r w:rsidRPr="00613BB9">
              <w:rPr>
                <w:rStyle w:val="HTML1"/>
                <w:sz w:val="20"/>
                <w:szCs w:val="20"/>
              </w:rPr>
              <w:t>:flight_arrival: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085E08" w14:textId="77777777" w:rsidR="00401DBB" w:rsidRPr="00613BB9" w:rsidRDefault="00717723" w:rsidP="002C4861">
            <w:pPr>
              <w:rPr>
                <w:rFonts w:ascii="宋体" w:eastAsia="宋体" w:hAnsi="宋体" w:cs="Segoe UI"/>
              </w:rPr>
            </w:pPr>
            <w:hyperlink r:id="rId936" w:anchor="table-of-contents" w:history="1">
              <w:r w:rsidR="00401DBB" w:rsidRPr="00613BB9">
                <w:rPr>
                  <w:rStyle w:val="a4"/>
                  <w:rFonts w:ascii="宋体" w:eastAsia="宋体" w:hAnsi="宋体" w:cs="Segoe UI"/>
                  <w:color w:val="auto"/>
                </w:rPr>
                <w:t>top</w:t>
              </w:r>
            </w:hyperlink>
          </w:p>
        </w:tc>
      </w:tr>
      <w:tr w:rsidR="00613BB9" w:rsidRPr="00613BB9" w14:paraId="7C7CB48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B8877B" w14:textId="77777777" w:rsidR="00401DBB" w:rsidRPr="00613BB9" w:rsidRDefault="00717723" w:rsidP="002C4861">
            <w:pPr>
              <w:rPr>
                <w:rFonts w:ascii="宋体" w:eastAsia="宋体" w:hAnsi="宋体" w:cs="Segoe UI"/>
              </w:rPr>
            </w:pPr>
            <w:hyperlink r:id="rId93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32271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127A0A" w14:textId="77777777" w:rsidR="00401DBB" w:rsidRPr="00613BB9" w:rsidRDefault="00401DBB" w:rsidP="002C4861">
            <w:pPr>
              <w:jc w:val="left"/>
              <w:rPr>
                <w:rFonts w:ascii="宋体" w:eastAsia="宋体" w:hAnsi="宋体" w:cs="Segoe UI"/>
              </w:rPr>
            </w:pPr>
            <w:r w:rsidRPr="00613BB9">
              <w:rPr>
                <w:rStyle w:val="HTML1"/>
                <w:sz w:val="20"/>
                <w:szCs w:val="20"/>
              </w:rPr>
              <w:t>:parachute: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E0C5E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15C4FA" w14:textId="77777777" w:rsidR="00401DBB" w:rsidRPr="00613BB9" w:rsidRDefault="00401DBB" w:rsidP="002C4861">
            <w:pPr>
              <w:jc w:val="left"/>
              <w:rPr>
                <w:rFonts w:ascii="宋体" w:eastAsia="宋体" w:hAnsi="宋体" w:cs="Segoe UI"/>
              </w:rPr>
            </w:pPr>
            <w:r w:rsidRPr="00613BB9">
              <w:rPr>
                <w:rStyle w:val="HTML1"/>
                <w:sz w:val="20"/>
                <w:szCs w:val="20"/>
              </w:rPr>
              <w:t>:seat: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328749" w14:textId="77777777" w:rsidR="00401DBB" w:rsidRPr="00613BB9" w:rsidRDefault="00717723" w:rsidP="002C4861">
            <w:pPr>
              <w:rPr>
                <w:rFonts w:ascii="宋体" w:eastAsia="宋体" w:hAnsi="宋体" w:cs="Segoe UI"/>
              </w:rPr>
            </w:pPr>
            <w:hyperlink r:id="rId938" w:anchor="table-of-contents" w:history="1">
              <w:r w:rsidR="00401DBB" w:rsidRPr="00613BB9">
                <w:rPr>
                  <w:rStyle w:val="a4"/>
                  <w:rFonts w:ascii="宋体" w:eastAsia="宋体" w:hAnsi="宋体" w:cs="Segoe UI"/>
                  <w:color w:val="auto"/>
                </w:rPr>
                <w:t>top</w:t>
              </w:r>
            </w:hyperlink>
          </w:p>
        </w:tc>
      </w:tr>
      <w:tr w:rsidR="00613BB9" w:rsidRPr="00613BB9" w14:paraId="133335A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26F4BD" w14:textId="77777777" w:rsidR="00401DBB" w:rsidRPr="00613BB9" w:rsidRDefault="00717723" w:rsidP="002C4861">
            <w:pPr>
              <w:rPr>
                <w:rFonts w:ascii="宋体" w:eastAsia="宋体" w:hAnsi="宋体" w:cs="Segoe UI"/>
              </w:rPr>
            </w:pPr>
            <w:hyperlink r:id="rId93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87D2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900D96" w14:textId="77777777" w:rsidR="00401DBB" w:rsidRPr="00613BB9" w:rsidRDefault="00401DBB" w:rsidP="002C4861">
            <w:pPr>
              <w:jc w:val="left"/>
              <w:rPr>
                <w:rFonts w:ascii="宋体" w:eastAsia="宋体" w:hAnsi="宋体" w:cs="Segoe UI"/>
              </w:rPr>
            </w:pPr>
            <w:r w:rsidRPr="00613BB9">
              <w:rPr>
                <w:rStyle w:val="HTML1"/>
                <w:sz w:val="20"/>
                <w:szCs w:val="20"/>
              </w:rPr>
              <w:t>:helicopter: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66073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2E9228" w14:textId="77777777" w:rsidR="00401DBB" w:rsidRPr="00613BB9" w:rsidRDefault="00401DBB" w:rsidP="002C4861">
            <w:pPr>
              <w:jc w:val="left"/>
              <w:rPr>
                <w:rFonts w:ascii="宋体" w:eastAsia="宋体" w:hAnsi="宋体" w:cs="Segoe UI"/>
              </w:rPr>
            </w:pPr>
            <w:r w:rsidRPr="00613BB9">
              <w:rPr>
                <w:rStyle w:val="HTML1"/>
                <w:sz w:val="20"/>
                <w:szCs w:val="20"/>
              </w:rPr>
              <w:t>:suspension_railway: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A9DA94" w14:textId="77777777" w:rsidR="00401DBB" w:rsidRPr="00613BB9" w:rsidRDefault="00717723" w:rsidP="002C4861">
            <w:pPr>
              <w:rPr>
                <w:rFonts w:ascii="宋体" w:eastAsia="宋体" w:hAnsi="宋体" w:cs="Segoe UI"/>
              </w:rPr>
            </w:pPr>
            <w:hyperlink r:id="rId940" w:anchor="table-of-contents" w:history="1">
              <w:r w:rsidR="00401DBB" w:rsidRPr="00613BB9">
                <w:rPr>
                  <w:rStyle w:val="a4"/>
                  <w:rFonts w:ascii="宋体" w:eastAsia="宋体" w:hAnsi="宋体" w:cs="Segoe UI"/>
                  <w:color w:val="auto"/>
                </w:rPr>
                <w:t>top</w:t>
              </w:r>
            </w:hyperlink>
          </w:p>
        </w:tc>
      </w:tr>
      <w:tr w:rsidR="00613BB9" w:rsidRPr="00613BB9" w14:paraId="522BEF3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9D67D6" w14:textId="77777777" w:rsidR="00401DBB" w:rsidRPr="00613BB9" w:rsidRDefault="00717723" w:rsidP="002C4861">
            <w:pPr>
              <w:rPr>
                <w:rFonts w:ascii="宋体" w:eastAsia="宋体" w:hAnsi="宋体" w:cs="Segoe UI"/>
              </w:rPr>
            </w:pPr>
            <w:hyperlink r:id="rId94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A54A5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22D8E1" w14:textId="77777777" w:rsidR="00401DBB" w:rsidRPr="00613BB9" w:rsidRDefault="00401DBB" w:rsidP="002C4861">
            <w:pPr>
              <w:jc w:val="left"/>
              <w:rPr>
                <w:rFonts w:ascii="宋体" w:eastAsia="宋体" w:hAnsi="宋体" w:cs="Segoe UI"/>
              </w:rPr>
            </w:pPr>
            <w:r w:rsidRPr="00613BB9">
              <w:rPr>
                <w:rStyle w:val="HTML1"/>
                <w:sz w:val="20"/>
                <w:szCs w:val="20"/>
              </w:rPr>
              <w:t>:mountain_cableway: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E71CB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444376" w14:textId="77777777" w:rsidR="00401DBB" w:rsidRPr="00613BB9" w:rsidRDefault="00401DBB" w:rsidP="002C4861">
            <w:pPr>
              <w:jc w:val="left"/>
              <w:rPr>
                <w:rFonts w:ascii="宋体" w:eastAsia="宋体" w:hAnsi="宋体" w:cs="Segoe UI"/>
              </w:rPr>
            </w:pPr>
            <w:r w:rsidRPr="00613BB9">
              <w:rPr>
                <w:rStyle w:val="HTML1"/>
                <w:sz w:val="20"/>
                <w:szCs w:val="20"/>
              </w:rPr>
              <w:t>:aerial_tramway: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DCD033" w14:textId="77777777" w:rsidR="00401DBB" w:rsidRPr="00613BB9" w:rsidRDefault="00717723" w:rsidP="002C4861">
            <w:pPr>
              <w:rPr>
                <w:rFonts w:ascii="宋体" w:eastAsia="宋体" w:hAnsi="宋体" w:cs="Segoe UI"/>
              </w:rPr>
            </w:pPr>
            <w:hyperlink r:id="rId942" w:anchor="table-of-contents" w:history="1">
              <w:r w:rsidR="00401DBB" w:rsidRPr="00613BB9">
                <w:rPr>
                  <w:rStyle w:val="a4"/>
                  <w:rFonts w:ascii="宋体" w:eastAsia="宋体" w:hAnsi="宋体" w:cs="Segoe UI"/>
                  <w:color w:val="auto"/>
                </w:rPr>
                <w:t>top</w:t>
              </w:r>
            </w:hyperlink>
          </w:p>
        </w:tc>
      </w:tr>
      <w:tr w:rsidR="00613BB9" w:rsidRPr="00613BB9" w14:paraId="7A27145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84339E" w14:textId="77777777" w:rsidR="00401DBB" w:rsidRPr="00613BB9" w:rsidRDefault="00717723" w:rsidP="002C4861">
            <w:pPr>
              <w:rPr>
                <w:rFonts w:ascii="宋体" w:eastAsia="宋体" w:hAnsi="宋体" w:cs="Segoe UI"/>
              </w:rPr>
            </w:pPr>
            <w:hyperlink r:id="rId94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BD282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BA9F29" w14:textId="77777777" w:rsidR="00401DBB" w:rsidRPr="00613BB9" w:rsidRDefault="00401DBB" w:rsidP="002C4861">
            <w:pPr>
              <w:jc w:val="left"/>
              <w:rPr>
                <w:rFonts w:ascii="宋体" w:eastAsia="宋体" w:hAnsi="宋体" w:cs="Segoe UI"/>
              </w:rPr>
            </w:pPr>
            <w:r w:rsidRPr="00613BB9">
              <w:rPr>
                <w:rStyle w:val="HTML1"/>
                <w:sz w:val="20"/>
                <w:szCs w:val="20"/>
              </w:rPr>
              <w:t>:artificial_satellite: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78C1C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AFFAD7" w14:textId="77777777" w:rsidR="00401DBB" w:rsidRPr="00613BB9" w:rsidRDefault="00401DBB" w:rsidP="002C4861">
            <w:pPr>
              <w:jc w:val="left"/>
              <w:rPr>
                <w:rFonts w:ascii="宋体" w:eastAsia="宋体" w:hAnsi="宋体" w:cs="Segoe UI"/>
              </w:rPr>
            </w:pPr>
            <w:r w:rsidRPr="00613BB9">
              <w:rPr>
                <w:rStyle w:val="HTML1"/>
                <w:sz w:val="20"/>
                <w:szCs w:val="20"/>
              </w:rPr>
              <w:t>:rocket: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36DF73" w14:textId="77777777" w:rsidR="00401DBB" w:rsidRPr="00613BB9" w:rsidRDefault="00717723" w:rsidP="002C4861">
            <w:pPr>
              <w:rPr>
                <w:rFonts w:ascii="宋体" w:eastAsia="宋体" w:hAnsi="宋体" w:cs="Segoe UI"/>
              </w:rPr>
            </w:pPr>
            <w:hyperlink r:id="rId944" w:anchor="table-of-contents" w:history="1">
              <w:r w:rsidR="00401DBB" w:rsidRPr="00613BB9">
                <w:rPr>
                  <w:rStyle w:val="a4"/>
                  <w:rFonts w:ascii="宋体" w:eastAsia="宋体" w:hAnsi="宋体" w:cs="Segoe UI"/>
                  <w:color w:val="auto"/>
                </w:rPr>
                <w:t>top</w:t>
              </w:r>
            </w:hyperlink>
          </w:p>
        </w:tc>
      </w:tr>
      <w:tr w:rsidR="00613BB9" w:rsidRPr="00613BB9" w14:paraId="5D17B31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445E71" w14:textId="77777777" w:rsidR="00401DBB" w:rsidRPr="00613BB9" w:rsidRDefault="00717723" w:rsidP="002C4861">
            <w:pPr>
              <w:rPr>
                <w:rFonts w:ascii="宋体" w:eastAsia="宋体" w:hAnsi="宋体" w:cs="Segoe UI"/>
              </w:rPr>
            </w:pPr>
            <w:hyperlink r:id="rId94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E7F33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6B2B00" w14:textId="77777777" w:rsidR="00401DBB" w:rsidRPr="00613BB9" w:rsidRDefault="00401DBB" w:rsidP="002C4861">
            <w:pPr>
              <w:jc w:val="left"/>
              <w:rPr>
                <w:rFonts w:ascii="宋体" w:eastAsia="宋体" w:hAnsi="宋体" w:cs="Segoe UI"/>
              </w:rPr>
            </w:pPr>
            <w:r w:rsidRPr="00613BB9">
              <w:rPr>
                <w:rStyle w:val="HTML1"/>
                <w:sz w:val="20"/>
                <w:szCs w:val="20"/>
              </w:rPr>
              <w:t>:flying_saucer: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5D6F8D"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8D48D1"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2F568A" w14:textId="77777777" w:rsidR="00401DBB" w:rsidRPr="00613BB9" w:rsidRDefault="00717723" w:rsidP="002C4861">
            <w:pPr>
              <w:rPr>
                <w:rFonts w:ascii="宋体" w:eastAsia="宋体" w:hAnsi="宋体" w:cs="Segoe UI"/>
                <w:sz w:val="24"/>
                <w:szCs w:val="24"/>
              </w:rPr>
            </w:pPr>
            <w:hyperlink r:id="rId946" w:anchor="table-of-contents" w:history="1">
              <w:r w:rsidR="00401DBB" w:rsidRPr="00613BB9">
                <w:rPr>
                  <w:rStyle w:val="a4"/>
                  <w:rFonts w:ascii="宋体" w:eastAsia="宋体" w:hAnsi="宋体" w:cs="Segoe UI"/>
                  <w:color w:val="auto"/>
                </w:rPr>
                <w:t>top</w:t>
              </w:r>
            </w:hyperlink>
          </w:p>
        </w:tc>
      </w:tr>
    </w:tbl>
    <w:p w14:paraId="713E53B7" w14:textId="77777777" w:rsidR="00401DBB" w:rsidRPr="00613BB9" w:rsidRDefault="00401DBB" w:rsidP="00401DBB">
      <w:pPr>
        <w:pStyle w:val="4"/>
        <w:rPr>
          <w:rFonts w:ascii="宋体" w:eastAsia="宋体" w:hAnsi="宋体" w:cs="Segoe UI"/>
        </w:rPr>
      </w:pPr>
      <w:bookmarkStart w:id="152" w:name="_Toc46394769"/>
      <w:r w:rsidRPr="00613BB9">
        <w:rPr>
          <w:rFonts w:ascii="宋体" w:eastAsia="宋体" w:hAnsi="宋体" w:cs="Segoe UI"/>
        </w:rPr>
        <w:t>Hotel</w:t>
      </w:r>
      <w:bookmarkEnd w:id="152"/>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795"/>
        <w:gridCol w:w="1804"/>
        <w:gridCol w:w="4560"/>
        <w:gridCol w:w="1804"/>
        <w:gridCol w:w="3421"/>
        <w:gridCol w:w="1796"/>
      </w:tblGrid>
      <w:tr w:rsidR="00613BB9" w:rsidRPr="00613BB9" w14:paraId="5731231D"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1E95ED"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6AAE71"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B2FCF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9E85D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8240B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FA30DB" w14:textId="77777777" w:rsidR="00401DBB" w:rsidRPr="00613BB9" w:rsidRDefault="00401DBB" w:rsidP="002C4861">
            <w:pPr>
              <w:spacing w:after="240"/>
              <w:jc w:val="center"/>
              <w:rPr>
                <w:rFonts w:ascii="宋体" w:eastAsia="宋体" w:hAnsi="宋体" w:cs="Segoe UI"/>
                <w:b/>
                <w:bCs/>
              </w:rPr>
            </w:pPr>
          </w:p>
        </w:tc>
      </w:tr>
      <w:tr w:rsidR="00613BB9" w:rsidRPr="00613BB9" w14:paraId="64BD59B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1CFC69" w14:textId="77777777" w:rsidR="00401DBB" w:rsidRPr="00613BB9" w:rsidRDefault="00717723" w:rsidP="002C4861">
            <w:pPr>
              <w:spacing w:after="240"/>
              <w:jc w:val="left"/>
              <w:rPr>
                <w:rFonts w:ascii="宋体" w:eastAsia="宋体" w:hAnsi="宋体" w:cs="Segoe UI"/>
                <w:sz w:val="24"/>
                <w:szCs w:val="24"/>
              </w:rPr>
            </w:pPr>
            <w:hyperlink r:id="rId94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0BF8B2"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50B97B" w14:textId="77777777" w:rsidR="00401DBB" w:rsidRPr="00613BB9" w:rsidRDefault="00401DBB" w:rsidP="002C4861">
            <w:pPr>
              <w:jc w:val="left"/>
              <w:rPr>
                <w:rFonts w:ascii="宋体" w:eastAsia="宋体" w:hAnsi="宋体" w:cs="Segoe UI"/>
              </w:rPr>
            </w:pPr>
            <w:r w:rsidRPr="00613BB9">
              <w:rPr>
                <w:rStyle w:val="HTML1"/>
                <w:sz w:val="20"/>
                <w:szCs w:val="20"/>
              </w:rPr>
              <w:t>:bellhop_bell: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E85DF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6A25CC" w14:textId="77777777" w:rsidR="00401DBB" w:rsidRPr="00613BB9" w:rsidRDefault="00401DBB" w:rsidP="002C4861">
            <w:pPr>
              <w:jc w:val="left"/>
              <w:rPr>
                <w:rFonts w:ascii="宋体" w:eastAsia="宋体" w:hAnsi="宋体" w:cs="Segoe UI"/>
              </w:rPr>
            </w:pPr>
            <w:r w:rsidRPr="00613BB9">
              <w:rPr>
                <w:rStyle w:val="HTML1"/>
                <w:sz w:val="20"/>
                <w:szCs w:val="20"/>
              </w:rPr>
              <w:t>:luggage: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38E531" w14:textId="77777777" w:rsidR="00401DBB" w:rsidRPr="00613BB9" w:rsidRDefault="00717723" w:rsidP="002C4861">
            <w:pPr>
              <w:rPr>
                <w:rFonts w:ascii="宋体" w:eastAsia="宋体" w:hAnsi="宋体" w:cs="Segoe UI"/>
              </w:rPr>
            </w:pPr>
            <w:hyperlink r:id="rId948" w:anchor="table-of-contents" w:history="1">
              <w:r w:rsidR="00401DBB" w:rsidRPr="00613BB9">
                <w:rPr>
                  <w:rStyle w:val="a4"/>
                  <w:rFonts w:ascii="宋体" w:eastAsia="宋体" w:hAnsi="宋体" w:cs="Segoe UI"/>
                  <w:color w:val="auto"/>
                </w:rPr>
                <w:t>top</w:t>
              </w:r>
            </w:hyperlink>
          </w:p>
        </w:tc>
      </w:tr>
    </w:tbl>
    <w:p w14:paraId="4F27EEA4" w14:textId="77777777" w:rsidR="00401DBB" w:rsidRPr="00613BB9" w:rsidRDefault="00401DBB" w:rsidP="00401DBB">
      <w:pPr>
        <w:pStyle w:val="4"/>
        <w:rPr>
          <w:rFonts w:ascii="宋体" w:eastAsia="宋体" w:hAnsi="宋体" w:cs="Segoe UI"/>
        </w:rPr>
      </w:pPr>
      <w:bookmarkStart w:id="153" w:name="_Toc46394770"/>
      <w:r w:rsidRPr="00613BB9">
        <w:rPr>
          <w:rFonts w:ascii="宋体" w:eastAsia="宋体" w:hAnsi="宋体" w:cs="Segoe UI"/>
        </w:rPr>
        <w:t>Time</w:t>
      </w:r>
      <w:bookmarkEnd w:id="153"/>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54"/>
        <w:gridCol w:w="1359"/>
        <w:gridCol w:w="4397"/>
        <w:gridCol w:w="1359"/>
        <w:gridCol w:w="5357"/>
        <w:gridCol w:w="1354"/>
      </w:tblGrid>
      <w:tr w:rsidR="00613BB9" w:rsidRPr="00613BB9" w14:paraId="68355B9F"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FADAA6"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A300AD"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5DB5A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0F9CF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0597E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A07F03" w14:textId="77777777" w:rsidR="00401DBB" w:rsidRPr="00613BB9" w:rsidRDefault="00401DBB" w:rsidP="002C4861">
            <w:pPr>
              <w:spacing w:after="240"/>
              <w:jc w:val="center"/>
              <w:rPr>
                <w:rFonts w:ascii="宋体" w:eastAsia="宋体" w:hAnsi="宋体" w:cs="Segoe UI"/>
                <w:b/>
                <w:bCs/>
              </w:rPr>
            </w:pPr>
          </w:p>
        </w:tc>
      </w:tr>
      <w:tr w:rsidR="00613BB9" w:rsidRPr="00613BB9" w14:paraId="03479FB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08D22E" w14:textId="77777777" w:rsidR="00401DBB" w:rsidRPr="00613BB9" w:rsidRDefault="00717723" w:rsidP="002C4861">
            <w:pPr>
              <w:spacing w:after="240"/>
              <w:jc w:val="left"/>
              <w:rPr>
                <w:rFonts w:ascii="宋体" w:eastAsia="宋体" w:hAnsi="宋体" w:cs="Segoe UI"/>
                <w:sz w:val="24"/>
                <w:szCs w:val="24"/>
              </w:rPr>
            </w:pPr>
            <w:hyperlink r:id="rId94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740C60"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0B744D" w14:textId="77777777" w:rsidR="00401DBB" w:rsidRPr="00613BB9" w:rsidRDefault="00401DBB" w:rsidP="002C4861">
            <w:pPr>
              <w:jc w:val="left"/>
              <w:rPr>
                <w:rFonts w:ascii="宋体" w:eastAsia="宋体" w:hAnsi="宋体" w:cs="Segoe UI"/>
              </w:rPr>
            </w:pPr>
            <w:r w:rsidRPr="00613BB9">
              <w:rPr>
                <w:rStyle w:val="HTML1"/>
                <w:sz w:val="20"/>
                <w:szCs w:val="20"/>
              </w:rPr>
              <w:t>:hourglass: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7975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8A88B1" w14:textId="77777777" w:rsidR="00401DBB" w:rsidRPr="00613BB9" w:rsidRDefault="00401DBB" w:rsidP="002C4861">
            <w:pPr>
              <w:jc w:val="left"/>
              <w:rPr>
                <w:rFonts w:ascii="宋体" w:eastAsia="宋体" w:hAnsi="宋体" w:cs="Segoe UI"/>
              </w:rPr>
            </w:pPr>
            <w:r w:rsidRPr="00613BB9">
              <w:rPr>
                <w:rStyle w:val="HTML1"/>
                <w:sz w:val="20"/>
                <w:szCs w:val="20"/>
              </w:rPr>
              <w:t>:hourglass_flowing_sand: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AAECB4" w14:textId="77777777" w:rsidR="00401DBB" w:rsidRPr="00613BB9" w:rsidRDefault="00717723" w:rsidP="002C4861">
            <w:pPr>
              <w:rPr>
                <w:rFonts w:ascii="宋体" w:eastAsia="宋体" w:hAnsi="宋体" w:cs="Segoe UI"/>
              </w:rPr>
            </w:pPr>
            <w:hyperlink r:id="rId950" w:anchor="table-of-contents" w:history="1">
              <w:r w:rsidR="00401DBB" w:rsidRPr="00613BB9">
                <w:rPr>
                  <w:rStyle w:val="a4"/>
                  <w:rFonts w:ascii="宋体" w:eastAsia="宋体" w:hAnsi="宋体" w:cs="Segoe UI"/>
                  <w:color w:val="auto"/>
                </w:rPr>
                <w:t>top</w:t>
              </w:r>
            </w:hyperlink>
          </w:p>
        </w:tc>
      </w:tr>
      <w:tr w:rsidR="00613BB9" w:rsidRPr="00613BB9" w14:paraId="1569D76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C6FFA7" w14:textId="77777777" w:rsidR="00401DBB" w:rsidRPr="00613BB9" w:rsidRDefault="00717723" w:rsidP="002C4861">
            <w:pPr>
              <w:rPr>
                <w:rFonts w:ascii="宋体" w:eastAsia="宋体" w:hAnsi="宋体" w:cs="Segoe UI"/>
              </w:rPr>
            </w:pPr>
            <w:hyperlink r:id="rId95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4A912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AF235C" w14:textId="77777777" w:rsidR="00401DBB" w:rsidRPr="00613BB9" w:rsidRDefault="00401DBB" w:rsidP="002C4861">
            <w:pPr>
              <w:jc w:val="left"/>
              <w:rPr>
                <w:rFonts w:ascii="宋体" w:eastAsia="宋体" w:hAnsi="宋体" w:cs="Segoe UI"/>
              </w:rPr>
            </w:pPr>
            <w:r w:rsidRPr="00613BB9">
              <w:rPr>
                <w:rStyle w:val="HTML1"/>
                <w:sz w:val="20"/>
                <w:szCs w:val="20"/>
              </w:rPr>
              <w:t>:watch: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EC885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375EA0" w14:textId="77777777" w:rsidR="00401DBB" w:rsidRPr="00613BB9" w:rsidRDefault="00401DBB" w:rsidP="002C4861">
            <w:pPr>
              <w:jc w:val="left"/>
              <w:rPr>
                <w:rFonts w:ascii="宋体" w:eastAsia="宋体" w:hAnsi="宋体" w:cs="Segoe UI"/>
              </w:rPr>
            </w:pPr>
            <w:r w:rsidRPr="00613BB9">
              <w:rPr>
                <w:rStyle w:val="HTML1"/>
                <w:sz w:val="20"/>
                <w:szCs w:val="20"/>
              </w:rPr>
              <w:t>:alarm_clock: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604FA" w14:textId="77777777" w:rsidR="00401DBB" w:rsidRPr="00613BB9" w:rsidRDefault="00717723" w:rsidP="002C4861">
            <w:pPr>
              <w:rPr>
                <w:rFonts w:ascii="宋体" w:eastAsia="宋体" w:hAnsi="宋体" w:cs="Segoe UI"/>
              </w:rPr>
            </w:pPr>
            <w:hyperlink r:id="rId952" w:anchor="table-of-contents" w:history="1">
              <w:r w:rsidR="00401DBB" w:rsidRPr="00613BB9">
                <w:rPr>
                  <w:rStyle w:val="a4"/>
                  <w:rFonts w:ascii="宋体" w:eastAsia="宋体" w:hAnsi="宋体" w:cs="Segoe UI"/>
                  <w:color w:val="auto"/>
                </w:rPr>
                <w:t>top</w:t>
              </w:r>
            </w:hyperlink>
          </w:p>
        </w:tc>
      </w:tr>
      <w:tr w:rsidR="00613BB9" w:rsidRPr="00613BB9" w14:paraId="78B4F57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78F8BD" w14:textId="77777777" w:rsidR="00401DBB" w:rsidRPr="00613BB9" w:rsidRDefault="00717723" w:rsidP="002C4861">
            <w:pPr>
              <w:rPr>
                <w:rFonts w:ascii="宋体" w:eastAsia="宋体" w:hAnsi="宋体" w:cs="Segoe UI"/>
              </w:rPr>
            </w:pPr>
            <w:hyperlink r:id="rId95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EB233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B36D98" w14:textId="77777777" w:rsidR="00401DBB" w:rsidRPr="00613BB9" w:rsidRDefault="00401DBB" w:rsidP="002C4861">
            <w:pPr>
              <w:jc w:val="left"/>
              <w:rPr>
                <w:rFonts w:ascii="宋体" w:eastAsia="宋体" w:hAnsi="宋体" w:cs="Segoe UI"/>
              </w:rPr>
            </w:pPr>
            <w:r w:rsidRPr="00613BB9">
              <w:rPr>
                <w:rStyle w:val="HTML1"/>
                <w:sz w:val="20"/>
                <w:szCs w:val="20"/>
              </w:rPr>
              <w:t>:stopwatch: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802E1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7437D1" w14:textId="77777777" w:rsidR="00401DBB" w:rsidRPr="00613BB9" w:rsidRDefault="00401DBB" w:rsidP="002C4861">
            <w:pPr>
              <w:jc w:val="left"/>
              <w:rPr>
                <w:rFonts w:ascii="宋体" w:eastAsia="宋体" w:hAnsi="宋体" w:cs="Segoe UI"/>
              </w:rPr>
            </w:pPr>
            <w:r w:rsidRPr="00613BB9">
              <w:rPr>
                <w:rStyle w:val="HTML1"/>
                <w:sz w:val="20"/>
                <w:szCs w:val="20"/>
              </w:rPr>
              <w:t>:timer_clock: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8E0726" w14:textId="77777777" w:rsidR="00401DBB" w:rsidRPr="00613BB9" w:rsidRDefault="00717723" w:rsidP="002C4861">
            <w:pPr>
              <w:rPr>
                <w:rFonts w:ascii="宋体" w:eastAsia="宋体" w:hAnsi="宋体" w:cs="Segoe UI"/>
              </w:rPr>
            </w:pPr>
            <w:hyperlink r:id="rId954" w:anchor="table-of-contents" w:history="1">
              <w:r w:rsidR="00401DBB" w:rsidRPr="00613BB9">
                <w:rPr>
                  <w:rStyle w:val="a4"/>
                  <w:rFonts w:ascii="宋体" w:eastAsia="宋体" w:hAnsi="宋体" w:cs="Segoe UI"/>
                  <w:color w:val="auto"/>
                </w:rPr>
                <w:t>top</w:t>
              </w:r>
            </w:hyperlink>
          </w:p>
        </w:tc>
      </w:tr>
      <w:tr w:rsidR="00613BB9" w:rsidRPr="00613BB9" w14:paraId="468DF9E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3922E7" w14:textId="77777777" w:rsidR="00401DBB" w:rsidRPr="00613BB9" w:rsidRDefault="00717723" w:rsidP="002C4861">
            <w:pPr>
              <w:rPr>
                <w:rFonts w:ascii="宋体" w:eastAsia="宋体" w:hAnsi="宋体" w:cs="Segoe UI"/>
              </w:rPr>
            </w:pPr>
            <w:hyperlink r:id="rId95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FCE7F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5AAADE" w14:textId="77777777" w:rsidR="00401DBB" w:rsidRPr="00613BB9" w:rsidRDefault="00401DBB" w:rsidP="002C4861">
            <w:pPr>
              <w:jc w:val="left"/>
              <w:rPr>
                <w:rFonts w:ascii="宋体" w:eastAsia="宋体" w:hAnsi="宋体" w:cs="Segoe UI"/>
              </w:rPr>
            </w:pPr>
            <w:r w:rsidRPr="00613BB9">
              <w:rPr>
                <w:rStyle w:val="HTML1"/>
                <w:sz w:val="20"/>
                <w:szCs w:val="20"/>
              </w:rPr>
              <w:t>:mantelpiece_clock: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59E7D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1FA069" w14:textId="77777777" w:rsidR="00401DBB" w:rsidRPr="00613BB9" w:rsidRDefault="00401DBB" w:rsidP="002C4861">
            <w:pPr>
              <w:jc w:val="left"/>
              <w:rPr>
                <w:rFonts w:ascii="宋体" w:eastAsia="宋体" w:hAnsi="宋体" w:cs="Segoe UI"/>
              </w:rPr>
            </w:pPr>
            <w:r w:rsidRPr="00613BB9">
              <w:rPr>
                <w:rStyle w:val="HTML1"/>
                <w:sz w:val="20"/>
                <w:szCs w:val="20"/>
              </w:rPr>
              <w:t>:clock12: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59A14D" w14:textId="77777777" w:rsidR="00401DBB" w:rsidRPr="00613BB9" w:rsidRDefault="00717723" w:rsidP="002C4861">
            <w:pPr>
              <w:rPr>
                <w:rFonts w:ascii="宋体" w:eastAsia="宋体" w:hAnsi="宋体" w:cs="Segoe UI"/>
              </w:rPr>
            </w:pPr>
            <w:hyperlink r:id="rId956" w:anchor="table-of-contents" w:history="1">
              <w:r w:rsidR="00401DBB" w:rsidRPr="00613BB9">
                <w:rPr>
                  <w:rStyle w:val="a4"/>
                  <w:rFonts w:ascii="宋体" w:eastAsia="宋体" w:hAnsi="宋体" w:cs="Segoe UI"/>
                  <w:color w:val="auto"/>
                </w:rPr>
                <w:t>top</w:t>
              </w:r>
            </w:hyperlink>
          </w:p>
        </w:tc>
      </w:tr>
      <w:tr w:rsidR="00613BB9" w:rsidRPr="00613BB9" w14:paraId="3A06CB5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B951E9" w14:textId="77777777" w:rsidR="00401DBB" w:rsidRPr="00613BB9" w:rsidRDefault="00717723" w:rsidP="002C4861">
            <w:pPr>
              <w:rPr>
                <w:rFonts w:ascii="宋体" w:eastAsia="宋体" w:hAnsi="宋体" w:cs="Segoe UI"/>
              </w:rPr>
            </w:pPr>
            <w:hyperlink r:id="rId95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88319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E21396" w14:textId="77777777" w:rsidR="00401DBB" w:rsidRPr="00613BB9" w:rsidRDefault="00401DBB" w:rsidP="002C4861">
            <w:pPr>
              <w:jc w:val="left"/>
              <w:rPr>
                <w:rFonts w:ascii="宋体" w:eastAsia="宋体" w:hAnsi="宋体" w:cs="Segoe UI"/>
              </w:rPr>
            </w:pPr>
            <w:r w:rsidRPr="00613BB9">
              <w:rPr>
                <w:rStyle w:val="HTML1"/>
                <w:sz w:val="20"/>
                <w:szCs w:val="20"/>
              </w:rPr>
              <w:t>:clock1230: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165D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FF6360" w14:textId="77777777" w:rsidR="00401DBB" w:rsidRPr="00613BB9" w:rsidRDefault="00401DBB" w:rsidP="002C4861">
            <w:pPr>
              <w:jc w:val="left"/>
              <w:rPr>
                <w:rFonts w:ascii="宋体" w:eastAsia="宋体" w:hAnsi="宋体" w:cs="Segoe UI"/>
              </w:rPr>
            </w:pPr>
            <w:r w:rsidRPr="00613BB9">
              <w:rPr>
                <w:rStyle w:val="HTML1"/>
                <w:sz w:val="20"/>
                <w:szCs w:val="20"/>
              </w:rPr>
              <w:t>:clock1: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94301D" w14:textId="77777777" w:rsidR="00401DBB" w:rsidRPr="00613BB9" w:rsidRDefault="00717723" w:rsidP="002C4861">
            <w:pPr>
              <w:rPr>
                <w:rFonts w:ascii="宋体" w:eastAsia="宋体" w:hAnsi="宋体" w:cs="Segoe UI"/>
              </w:rPr>
            </w:pPr>
            <w:hyperlink r:id="rId958" w:anchor="table-of-contents" w:history="1">
              <w:r w:rsidR="00401DBB" w:rsidRPr="00613BB9">
                <w:rPr>
                  <w:rStyle w:val="a4"/>
                  <w:rFonts w:ascii="宋体" w:eastAsia="宋体" w:hAnsi="宋体" w:cs="Segoe UI"/>
                  <w:color w:val="auto"/>
                </w:rPr>
                <w:t>top</w:t>
              </w:r>
            </w:hyperlink>
          </w:p>
        </w:tc>
      </w:tr>
      <w:tr w:rsidR="00613BB9" w:rsidRPr="00613BB9" w14:paraId="148B6CC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B467F5" w14:textId="77777777" w:rsidR="00401DBB" w:rsidRPr="00613BB9" w:rsidRDefault="00717723" w:rsidP="002C4861">
            <w:pPr>
              <w:rPr>
                <w:rFonts w:ascii="宋体" w:eastAsia="宋体" w:hAnsi="宋体" w:cs="Segoe UI"/>
              </w:rPr>
            </w:pPr>
            <w:hyperlink r:id="rId95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04EC2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E59A2B" w14:textId="77777777" w:rsidR="00401DBB" w:rsidRPr="00613BB9" w:rsidRDefault="00401DBB" w:rsidP="002C4861">
            <w:pPr>
              <w:jc w:val="left"/>
              <w:rPr>
                <w:rFonts w:ascii="宋体" w:eastAsia="宋体" w:hAnsi="宋体" w:cs="Segoe UI"/>
              </w:rPr>
            </w:pPr>
            <w:r w:rsidRPr="00613BB9">
              <w:rPr>
                <w:rStyle w:val="HTML1"/>
                <w:sz w:val="20"/>
                <w:szCs w:val="20"/>
              </w:rPr>
              <w:t>:clock130: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584E6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C44C4F" w14:textId="77777777" w:rsidR="00401DBB" w:rsidRPr="00613BB9" w:rsidRDefault="00401DBB" w:rsidP="002C4861">
            <w:pPr>
              <w:jc w:val="left"/>
              <w:rPr>
                <w:rFonts w:ascii="宋体" w:eastAsia="宋体" w:hAnsi="宋体" w:cs="Segoe UI"/>
              </w:rPr>
            </w:pPr>
            <w:r w:rsidRPr="00613BB9">
              <w:rPr>
                <w:rStyle w:val="HTML1"/>
                <w:sz w:val="20"/>
                <w:szCs w:val="20"/>
              </w:rPr>
              <w:t>:clock2: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B067D1" w14:textId="77777777" w:rsidR="00401DBB" w:rsidRPr="00613BB9" w:rsidRDefault="00717723" w:rsidP="002C4861">
            <w:pPr>
              <w:rPr>
                <w:rFonts w:ascii="宋体" w:eastAsia="宋体" w:hAnsi="宋体" w:cs="Segoe UI"/>
              </w:rPr>
            </w:pPr>
            <w:hyperlink r:id="rId960" w:anchor="table-of-contents" w:history="1">
              <w:r w:rsidR="00401DBB" w:rsidRPr="00613BB9">
                <w:rPr>
                  <w:rStyle w:val="a4"/>
                  <w:rFonts w:ascii="宋体" w:eastAsia="宋体" w:hAnsi="宋体" w:cs="Segoe UI"/>
                  <w:color w:val="auto"/>
                </w:rPr>
                <w:t>top</w:t>
              </w:r>
            </w:hyperlink>
          </w:p>
        </w:tc>
      </w:tr>
      <w:tr w:rsidR="00613BB9" w:rsidRPr="00613BB9" w14:paraId="309FC28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D9F74C" w14:textId="77777777" w:rsidR="00401DBB" w:rsidRPr="00613BB9" w:rsidRDefault="00717723" w:rsidP="002C4861">
            <w:pPr>
              <w:rPr>
                <w:rFonts w:ascii="宋体" w:eastAsia="宋体" w:hAnsi="宋体" w:cs="Segoe UI"/>
              </w:rPr>
            </w:pPr>
            <w:hyperlink r:id="rId96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F0FDF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4CDBE2" w14:textId="77777777" w:rsidR="00401DBB" w:rsidRPr="00613BB9" w:rsidRDefault="00401DBB" w:rsidP="002C4861">
            <w:pPr>
              <w:jc w:val="left"/>
              <w:rPr>
                <w:rFonts w:ascii="宋体" w:eastAsia="宋体" w:hAnsi="宋体" w:cs="Segoe UI"/>
              </w:rPr>
            </w:pPr>
            <w:r w:rsidRPr="00613BB9">
              <w:rPr>
                <w:rStyle w:val="HTML1"/>
                <w:sz w:val="20"/>
                <w:szCs w:val="20"/>
              </w:rPr>
              <w:t>:clock230: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9C221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D41CDA" w14:textId="77777777" w:rsidR="00401DBB" w:rsidRPr="00613BB9" w:rsidRDefault="00401DBB" w:rsidP="002C4861">
            <w:pPr>
              <w:jc w:val="left"/>
              <w:rPr>
                <w:rFonts w:ascii="宋体" w:eastAsia="宋体" w:hAnsi="宋体" w:cs="Segoe UI"/>
              </w:rPr>
            </w:pPr>
            <w:r w:rsidRPr="00613BB9">
              <w:rPr>
                <w:rStyle w:val="HTML1"/>
                <w:sz w:val="20"/>
                <w:szCs w:val="20"/>
              </w:rPr>
              <w:t>:clock3: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63AAE4" w14:textId="77777777" w:rsidR="00401DBB" w:rsidRPr="00613BB9" w:rsidRDefault="00717723" w:rsidP="002C4861">
            <w:pPr>
              <w:rPr>
                <w:rFonts w:ascii="宋体" w:eastAsia="宋体" w:hAnsi="宋体" w:cs="Segoe UI"/>
              </w:rPr>
            </w:pPr>
            <w:hyperlink r:id="rId962" w:anchor="table-of-contents" w:history="1">
              <w:r w:rsidR="00401DBB" w:rsidRPr="00613BB9">
                <w:rPr>
                  <w:rStyle w:val="a4"/>
                  <w:rFonts w:ascii="宋体" w:eastAsia="宋体" w:hAnsi="宋体" w:cs="Segoe UI"/>
                  <w:color w:val="auto"/>
                </w:rPr>
                <w:t>top</w:t>
              </w:r>
            </w:hyperlink>
          </w:p>
        </w:tc>
      </w:tr>
      <w:tr w:rsidR="00613BB9" w:rsidRPr="00613BB9" w14:paraId="4ABDC66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F746E7" w14:textId="77777777" w:rsidR="00401DBB" w:rsidRPr="00613BB9" w:rsidRDefault="00717723" w:rsidP="002C4861">
            <w:pPr>
              <w:rPr>
                <w:rFonts w:ascii="宋体" w:eastAsia="宋体" w:hAnsi="宋体" w:cs="Segoe UI"/>
              </w:rPr>
            </w:pPr>
            <w:hyperlink r:id="rId96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8082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0D79F0" w14:textId="77777777" w:rsidR="00401DBB" w:rsidRPr="00613BB9" w:rsidRDefault="00401DBB" w:rsidP="002C4861">
            <w:pPr>
              <w:jc w:val="left"/>
              <w:rPr>
                <w:rFonts w:ascii="宋体" w:eastAsia="宋体" w:hAnsi="宋体" w:cs="Segoe UI"/>
              </w:rPr>
            </w:pPr>
            <w:r w:rsidRPr="00613BB9">
              <w:rPr>
                <w:rStyle w:val="HTML1"/>
                <w:sz w:val="20"/>
                <w:szCs w:val="20"/>
              </w:rPr>
              <w:t>:clock330: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0BC7C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FAE93D" w14:textId="77777777" w:rsidR="00401DBB" w:rsidRPr="00613BB9" w:rsidRDefault="00401DBB" w:rsidP="002C4861">
            <w:pPr>
              <w:jc w:val="left"/>
              <w:rPr>
                <w:rFonts w:ascii="宋体" w:eastAsia="宋体" w:hAnsi="宋体" w:cs="Segoe UI"/>
              </w:rPr>
            </w:pPr>
            <w:r w:rsidRPr="00613BB9">
              <w:rPr>
                <w:rStyle w:val="HTML1"/>
                <w:sz w:val="20"/>
                <w:szCs w:val="20"/>
              </w:rPr>
              <w:t>:clock4: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D2B6DB" w14:textId="77777777" w:rsidR="00401DBB" w:rsidRPr="00613BB9" w:rsidRDefault="00717723" w:rsidP="002C4861">
            <w:pPr>
              <w:rPr>
                <w:rFonts w:ascii="宋体" w:eastAsia="宋体" w:hAnsi="宋体" w:cs="Segoe UI"/>
              </w:rPr>
            </w:pPr>
            <w:hyperlink r:id="rId964" w:anchor="table-of-contents" w:history="1">
              <w:r w:rsidR="00401DBB" w:rsidRPr="00613BB9">
                <w:rPr>
                  <w:rStyle w:val="a4"/>
                  <w:rFonts w:ascii="宋体" w:eastAsia="宋体" w:hAnsi="宋体" w:cs="Segoe UI"/>
                  <w:color w:val="auto"/>
                </w:rPr>
                <w:t>top</w:t>
              </w:r>
            </w:hyperlink>
          </w:p>
        </w:tc>
      </w:tr>
      <w:tr w:rsidR="00613BB9" w:rsidRPr="00613BB9" w14:paraId="61D5FF3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7124E6" w14:textId="77777777" w:rsidR="00401DBB" w:rsidRPr="00613BB9" w:rsidRDefault="00717723" w:rsidP="002C4861">
            <w:pPr>
              <w:rPr>
                <w:rFonts w:ascii="宋体" w:eastAsia="宋体" w:hAnsi="宋体" w:cs="Segoe UI"/>
              </w:rPr>
            </w:pPr>
            <w:hyperlink r:id="rId96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A1705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5F528E" w14:textId="77777777" w:rsidR="00401DBB" w:rsidRPr="00613BB9" w:rsidRDefault="00401DBB" w:rsidP="002C4861">
            <w:pPr>
              <w:jc w:val="left"/>
              <w:rPr>
                <w:rFonts w:ascii="宋体" w:eastAsia="宋体" w:hAnsi="宋体" w:cs="Segoe UI"/>
              </w:rPr>
            </w:pPr>
            <w:r w:rsidRPr="00613BB9">
              <w:rPr>
                <w:rStyle w:val="HTML1"/>
                <w:sz w:val="20"/>
                <w:szCs w:val="20"/>
              </w:rPr>
              <w:t>:clock430: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EEFE1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964611" w14:textId="77777777" w:rsidR="00401DBB" w:rsidRPr="00613BB9" w:rsidRDefault="00401DBB" w:rsidP="002C4861">
            <w:pPr>
              <w:jc w:val="left"/>
              <w:rPr>
                <w:rFonts w:ascii="宋体" w:eastAsia="宋体" w:hAnsi="宋体" w:cs="Segoe UI"/>
              </w:rPr>
            </w:pPr>
            <w:r w:rsidRPr="00613BB9">
              <w:rPr>
                <w:rStyle w:val="HTML1"/>
                <w:sz w:val="20"/>
                <w:szCs w:val="20"/>
              </w:rPr>
              <w:t>:clock5: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0ADD3B" w14:textId="77777777" w:rsidR="00401DBB" w:rsidRPr="00613BB9" w:rsidRDefault="00717723" w:rsidP="002C4861">
            <w:pPr>
              <w:rPr>
                <w:rFonts w:ascii="宋体" w:eastAsia="宋体" w:hAnsi="宋体" w:cs="Segoe UI"/>
              </w:rPr>
            </w:pPr>
            <w:hyperlink r:id="rId966" w:anchor="table-of-contents" w:history="1">
              <w:r w:rsidR="00401DBB" w:rsidRPr="00613BB9">
                <w:rPr>
                  <w:rStyle w:val="a4"/>
                  <w:rFonts w:ascii="宋体" w:eastAsia="宋体" w:hAnsi="宋体" w:cs="Segoe UI"/>
                  <w:color w:val="auto"/>
                </w:rPr>
                <w:t>top</w:t>
              </w:r>
            </w:hyperlink>
          </w:p>
        </w:tc>
      </w:tr>
      <w:tr w:rsidR="00613BB9" w:rsidRPr="00613BB9" w14:paraId="1BC3E41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ACD890" w14:textId="77777777" w:rsidR="00401DBB" w:rsidRPr="00613BB9" w:rsidRDefault="00717723" w:rsidP="002C4861">
            <w:pPr>
              <w:rPr>
                <w:rFonts w:ascii="宋体" w:eastAsia="宋体" w:hAnsi="宋体" w:cs="Segoe UI"/>
              </w:rPr>
            </w:pPr>
            <w:hyperlink r:id="rId96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FD089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407C59" w14:textId="77777777" w:rsidR="00401DBB" w:rsidRPr="00613BB9" w:rsidRDefault="00401DBB" w:rsidP="002C4861">
            <w:pPr>
              <w:jc w:val="left"/>
              <w:rPr>
                <w:rFonts w:ascii="宋体" w:eastAsia="宋体" w:hAnsi="宋体" w:cs="Segoe UI"/>
              </w:rPr>
            </w:pPr>
            <w:r w:rsidRPr="00613BB9">
              <w:rPr>
                <w:rStyle w:val="HTML1"/>
                <w:sz w:val="20"/>
                <w:szCs w:val="20"/>
              </w:rPr>
              <w:t>:clock530: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EF523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314FA3" w14:textId="77777777" w:rsidR="00401DBB" w:rsidRPr="00613BB9" w:rsidRDefault="00401DBB" w:rsidP="002C4861">
            <w:pPr>
              <w:jc w:val="left"/>
              <w:rPr>
                <w:rFonts w:ascii="宋体" w:eastAsia="宋体" w:hAnsi="宋体" w:cs="Segoe UI"/>
              </w:rPr>
            </w:pPr>
            <w:r w:rsidRPr="00613BB9">
              <w:rPr>
                <w:rStyle w:val="HTML1"/>
                <w:sz w:val="20"/>
                <w:szCs w:val="20"/>
              </w:rPr>
              <w:t>:clock6: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C8E347" w14:textId="77777777" w:rsidR="00401DBB" w:rsidRPr="00613BB9" w:rsidRDefault="00717723" w:rsidP="002C4861">
            <w:pPr>
              <w:rPr>
                <w:rFonts w:ascii="宋体" w:eastAsia="宋体" w:hAnsi="宋体" w:cs="Segoe UI"/>
              </w:rPr>
            </w:pPr>
            <w:hyperlink r:id="rId968" w:anchor="table-of-contents" w:history="1">
              <w:r w:rsidR="00401DBB" w:rsidRPr="00613BB9">
                <w:rPr>
                  <w:rStyle w:val="a4"/>
                  <w:rFonts w:ascii="宋体" w:eastAsia="宋体" w:hAnsi="宋体" w:cs="Segoe UI"/>
                  <w:color w:val="auto"/>
                </w:rPr>
                <w:t>top</w:t>
              </w:r>
            </w:hyperlink>
          </w:p>
        </w:tc>
      </w:tr>
      <w:tr w:rsidR="00613BB9" w:rsidRPr="00613BB9" w14:paraId="0FFBD49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11791B" w14:textId="77777777" w:rsidR="00401DBB" w:rsidRPr="00613BB9" w:rsidRDefault="00717723" w:rsidP="002C4861">
            <w:pPr>
              <w:rPr>
                <w:rFonts w:ascii="宋体" w:eastAsia="宋体" w:hAnsi="宋体" w:cs="Segoe UI"/>
              </w:rPr>
            </w:pPr>
            <w:hyperlink r:id="rId96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5FD03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C455F4" w14:textId="77777777" w:rsidR="00401DBB" w:rsidRPr="00613BB9" w:rsidRDefault="00401DBB" w:rsidP="002C4861">
            <w:pPr>
              <w:jc w:val="left"/>
              <w:rPr>
                <w:rFonts w:ascii="宋体" w:eastAsia="宋体" w:hAnsi="宋体" w:cs="Segoe UI"/>
              </w:rPr>
            </w:pPr>
            <w:r w:rsidRPr="00613BB9">
              <w:rPr>
                <w:rStyle w:val="HTML1"/>
                <w:sz w:val="20"/>
                <w:szCs w:val="20"/>
              </w:rPr>
              <w:t>:clock630: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22486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40A4A8" w14:textId="77777777" w:rsidR="00401DBB" w:rsidRPr="00613BB9" w:rsidRDefault="00401DBB" w:rsidP="002C4861">
            <w:pPr>
              <w:jc w:val="left"/>
              <w:rPr>
                <w:rFonts w:ascii="宋体" w:eastAsia="宋体" w:hAnsi="宋体" w:cs="Segoe UI"/>
              </w:rPr>
            </w:pPr>
            <w:r w:rsidRPr="00613BB9">
              <w:rPr>
                <w:rStyle w:val="HTML1"/>
                <w:sz w:val="20"/>
                <w:szCs w:val="20"/>
              </w:rPr>
              <w:t>:clock7: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F9AA02" w14:textId="77777777" w:rsidR="00401DBB" w:rsidRPr="00613BB9" w:rsidRDefault="00717723" w:rsidP="002C4861">
            <w:pPr>
              <w:rPr>
                <w:rFonts w:ascii="宋体" w:eastAsia="宋体" w:hAnsi="宋体" w:cs="Segoe UI"/>
              </w:rPr>
            </w:pPr>
            <w:hyperlink r:id="rId970" w:anchor="table-of-contents" w:history="1">
              <w:r w:rsidR="00401DBB" w:rsidRPr="00613BB9">
                <w:rPr>
                  <w:rStyle w:val="a4"/>
                  <w:rFonts w:ascii="宋体" w:eastAsia="宋体" w:hAnsi="宋体" w:cs="Segoe UI"/>
                  <w:color w:val="auto"/>
                </w:rPr>
                <w:t>top</w:t>
              </w:r>
            </w:hyperlink>
          </w:p>
        </w:tc>
      </w:tr>
      <w:tr w:rsidR="00613BB9" w:rsidRPr="00613BB9" w14:paraId="1E85A5D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1656E1" w14:textId="77777777" w:rsidR="00401DBB" w:rsidRPr="00613BB9" w:rsidRDefault="00717723" w:rsidP="002C4861">
            <w:pPr>
              <w:rPr>
                <w:rFonts w:ascii="宋体" w:eastAsia="宋体" w:hAnsi="宋体" w:cs="Segoe UI"/>
              </w:rPr>
            </w:pPr>
            <w:hyperlink r:id="rId97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0FC2E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B5684A" w14:textId="77777777" w:rsidR="00401DBB" w:rsidRPr="00613BB9" w:rsidRDefault="00401DBB" w:rsidP="002C4861">
            <w:pPr>
              <w:jc w:val="left"/>
              <w:rPr>
                <w:rFonts w:ascii="宋体" w:eastAsia="宋体" w:hAnsi="宋体" w:cs="Segoe UI"/>
              </w:rPr>
            </w:pPr>
            <w:r w:rsidRPr="00613BB9">
              <w:rPr>
                <w:rStyle w:val="HTML1"/>
                <w:sz w:val="20"/>
                <w:szCs w:val="20"/>
              </w:rPr>
              <w:t>:clock730: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6EE48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42F73A" w14:textId="77777777" w:rsidR="00401DBB" w:rsidRPr="00613BB9" w:rsidRDefault="00401DBB" w:rsidP="002C4861">
            <w:pPr>
              <w:jc w:val="left"/>
              <w:rPr>
                <w:rFonts w:ascii="宋体" w:eastAsia="宋体" w:hAnsi="宋体" w:cs="Segoe UI"/>
              </w:rPr>
            </w:pPr>
            <w:r w:rsidRPr="00613BB9">
              <w:rPr>
                <w:rStyle w:val="HTML1"/>
                <w:sz w:val="20"/>
                <w:szCs w:val="20"/>
              </w:rPr>
              <w:t>:clock8: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13252A" w14:textId="77777777" w:rsidR="00401DBB" w:rsidRPr="00613BB9" w:rsidRDefault="00717723" w:rsidP="002C4861">
            <w:pPr>
              <w:rPr>
                <w:rFonts w:ascii="宋体" w:eastAsia="宋体" w:hAnsi="宋体" w:cs="Segoe UI"/>
              </w:rPr>
            </w:pPr>
            <w:hyperlink r:id="rId972" w:anchor="table-of-contents" w:history="1">
              <w:r w:rsidR="00401DBB" w:rsidRPr="00613BB9">
                <w:rPr>
                  <w:rStyle w:val="a4"/>
                  <w:rFonts w:ascii="宋体" w:eastAsia="宋体" w:hAnsi="宋体" w:cs="Segoe UI"/>
                  <w:color w:val="auto"/>
                </w:rPr>
                <w:t>top</w:t>
              </w:r>
            </w:hyperlink>
          </w:p>
        </w:tc>
      </w:tr>
      <w:tr w:rsidR="00613BB9" w:rsidRPr="00613BB9" w14:paraId="34930E6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37B399" w14:textId="77777777" w:rsidR="00401DBB" w:rsidRPr="00613BB9" w:rsidRDefault="00717723" w:rsidP="002C4861">
            <w:pPr>
              <w:rPr>
                <w:rFonts w:ascii="宋体" w:eastAsia="宋体" w:hAnsi="宋体" w:cs="Segoe UI"/>
              </w:rPr>
            </w:pPr>
            <w:hyperlink r:id="rId97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F1B88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417CAB" w14:textId="77777777" w:rsidR="00401DBB" w:rsidRPr="00613BB9" w:rsidRDefault="00401DBB" w:rsidP="002C4861">
            <w:pPr>
              <w:jc w:val="left"/>
              <w:rPr>
                <w:rFonts w:ascii="宋体" w:eastAsia="宋体" w:hAnsi="宋体" w:cs="Segoe UI"/>
              </w:rPr>
            </w:pPr>
            <w:r w:rsidRPr="00613BB9">
              <w:rPr>
                <w:rStyle w:val="HTML1"/>
                <w:sz w:val="20"/>
                <w:szCs w:val="20"/>
              </w:rPr>
              <w:t>:clock830: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58939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232880" w14:textId="77777777" w:rsidR="00401DBB" w:rsidRPr="00613BB9" w:rsidRDefault="00401DBB" w:rsidP="002C4861">
            <w:pPr>
              <w:jc w:val="left"/>
              <w:rPr>
                <w:rFonts w:ascii="宋体" w:eastAsia="宋体" w:hAnsi="宋体" w:cs="Segoe UI"/>
              </w:rPr>
            </w:pPr>
            <w:r w:rsidRPr="00613BB9">
              <w:rPr>
                <w:rStyle w:val="HTML1"/>
                <w:sz w:val="20"/>
                <w:szCs w:val="20"/>
              </w:rPr>
              <w:t>:clock9: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D5A120" w14:textId="77777777" w:rsidR="00401DBB" w:rsidRPr="00613BB9" w:rsidRDefault="00717723" w:rsidP="002C4861">
            <w:pPr>
              <w:rPr>
                <w:rFonts w:ascii="宋体" w:eastAsia="宋体" w:hAnsi="宋体" w:cs="Segoe UI"/>
              </w:rPr>
            </w:pPr>
            <w:hyperlink r:id="rId974" w:anchor="table-of-contents" w:history="1">
              <w:r w:rsidR="00401DBB" w:rsidRPr="00613BB9">
                <w:rPr>
                  <w:rStyle w:val="a4"/>
                  <w:rFonts w:ascii="宋体" w:eastAsia="宋体" w:hAnsi="宋体" w:cs="Segoe UI"/>
                  <w:color w:val="auto"/>
                </w:rPr>
                <w:t>top</w:t>
              </w:r>
            </w:hyperlink>
          </w:p>
        </w:tc>
      </w:tr>
      <w:tr w:rsidR="00613BB9" w:rsidRPr="00613BB9" w14:paraId="47BBBE6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9BA391" w14:textId="77777777" w:rsidR="00401DBB" w:rsidRPr="00613BB9" w:rsidRDefault="00717723" w:rsidP="002C4861">
            <w:pPr>
              <w:rPr>
                <w:rFonts w:ascii="宋体" w:eastAsia="宋体" w:hAnsi="宋体" w:cs="Segoe UI"/>
              </w:rPr>
            </w:pPr>
            <w:hyperlink r:id="rId97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DE9C9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2AE995" w14:textId="77777777" w:rsidR="00401DBB" w:rsidRPr="00613BB9" w:rsidRDefault="00401DBB" w:rsidP="002C4861">
            <w:pPr>
              <w:jc w:val="left"/>
              <w:rPr>
                <w:rFonts w:ascii="宋体" w:eastAsia="宋体" w:hAnsi="宋体" w:cs="Segoe UI"/>
              </w:rPr>
            </w:pPr>
            <w:r w:rsidRPr="00613BB9">
              <w:rPr>
                <w:rStyle w:val="HTML1"/>
                <w:sz w:val="20"/>
                <w:szCs w:val="20"/>
              </w:rPr>
              <w:t>:clock930: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4FDBF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B6363E" w14:textId="77777777" w:rsidR="00401DBB" w:rsidRPr="00613BB9" w:rsidRDefault="00401DBB" w:rsidP="002C4861">
            <w:pPr>
              <w:jc w:val="left"/>
              <w:rPr>
                <w:rFonts w:ascii="宋体" w:eastAsia="宋体" w:hAnsi="宋体" w:cs="Segoe UI"/>
              </w:rPr>
            </w:pPr>
            <w:r w:rsidRPr="00613BB9">
              <w:rPr>
                <w:rStyle w:val="HTML1"/>
                <w:sz w:val="20"/>
                <w:szCs w:val="20"/>
              </w:rPr>
              <w:t>:clock10: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4BEC79" w14:textId="77777777" w:rsidR="00401DBB" w:rsidRPr="00613BB9" w:rsidRDefault="00717723" w:rsidP="002C4861">
            <w:pPr>
              <w:rPr>
                <w:rFonts w:ascii="宋体" w:eastAsia="宋体" w:hAnsi="宋体" w:cs="Segoe UI"/>
              </w:rPr>
            </w:pPr>
            <w:hyperlink r:id="rId976" w:anchor="table-of-contents" w:history="1">
              <w:r w:rsidR="00401DBB" w:rsidRPr="00613BB9">
                <w:rPr>
                  <w:rStyle w:val="a4"/>
                  <w:rFonts w:ascii="宋体" w:eastAsia="宋体" w:hAnsi="宋体" w:cs="Segoe UI"/>
                  <w:color w:val="auto"/>
                </w:rPr>
                <w:t>top</w:t>
              </w:r>
            </w:hyperlink>
          </w:p>
        </w:tc>
      </w:tr>
      <w:tr w:rsidR="00613BB9" w:rsidRPr="00613BB9" w14:paraId="0977661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83D367" w14:textId="77777777" w:rsidR="00401DBB" w:rsidRPr="00613BB9" w:rsidRDefault="00717723" w:rsidP="002C4861">
            <w:pPr>
              <w:rPr>
                <w:rFonts w:ascii="宋体" w:eastAsia="宋体" w:hAnsi="宋体" w:cs="Segoe UI"/>
              </w:rPr>
            </w:pPr>
            <w:hyperlink r:id="rId97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51DE6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CEC46E" w14:textId="77777777" w:rsidR="00401DBB" w:rsidRPr="00613BB9" w:rsidRDefault="00401DBB" w:rsidP="002C4861">
            <w:pPr>
              <w:jc w:val="left"/>
              <w:rPr>
                <w:rFonts w:ascii="宋体" w:eastAsia="宋体" w:hAnsi="宋体" w:cs="Segoe UI"/>
              </w:rPr>
            </w:pPr>
            <w:r w:rsidRPr="00613BB9">
              <w:rPr>
                <w:rStyle w:val="HTML1"/>
                <w:sz w:val="20"/>
                <w:szCs w:val="20"/>
              </w:rPr>
              <w:t>:clock1030: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5278B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EDECA2" w14:textId="77777777" w:rsidR="00401DBB" w:rsidRPr="00613BB9" w:rsidRDefault="00401DBB" w:rsidP="002C4861">
            <w:pPr>
              <w:jc w:val="left"/>
              <w:rPr>
                <w:rFonts w:ascii="宋体" w:eastAsia="宋体" w:hAnsi="宋体" w:cs="Segoe UI"/>
              </w:rPr>
            </w:pPr>
            <w:r w:rsidRPr="00613BB9">
              <w:rPr>
                <w:rStyle w:val="HTML1"/>
                <w:sz w:val="20"/>
                <w:szCs w:val="20"/>
              </w:rPr>
              <w:t>:clock11: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9BC8EA" w14:textId="77777777" w:rsidR="00401DBB" w:rsidRPr="00613BB9" w:rsidRDefault="00717723" w:rsidP="002C4861">
            <w:pPr>
              <w:rPr>
                <w:rFonts w:ascii="宋体" w:eastAsia="宋体" w:hAnsi="宋体" w:cs="Segoe UI"/>
              </w:rPr>
            </w:pPr>
            <w:hyperlink r:id="rId978" w:anchor="table-of-contents" w:history="1">
              <w:r w:rsidR="00401DBB" w:rsidRPr="00613BB9">
                <w:rPr>
                  <w:rStyle w:val="a4"/>
                  <w:rFonts w:ascii="宋体" w:eastAsia="宋体" w:hAnsi="宋体" w:cs="Segoe UI"/>
                  <w:color w:val="auto"/>
                </w:rPr>
                <w:t>top</w:t>
              </w:r>
            </w:hyperlink>
          </w:p>
        </w:tc>
      </w:tr>
      <w:tr w:rsidR="00613BB9" w:rsidRPr="00613BB9" w14:paraId="058EC0E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954DB6" w14:textId="77777777" w:rsidR="00401DBB" w:rsidRPr="00613BB9" w:rsidRDefault="00717723" w:rsidP="002C4861">
            <w:pPr>
              <w:rPr>
                <w:rFonts w:ascii="宋体" w:eastAsia="宋体" w:hAnsi="宋体" w:cs="Segoe UI"/>
              </w:rPr>
            </w:pPr>
            <w:hyperlink r:id="rId97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D31D8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2098C9" w14:textId="77777777" w:rsidR="00401DBB" w:rsidRPr="00613BB9" w:rsidRDefault="00401DBB" w:rsidP="002C4861">
            <w:pPr>
              <w:jc w:val="left"/>
              <w:rPr>
                <w:rFonts w:ascii="宋体" w:eastAsia="宋体" w:hAnsi="宋体" w:cs="Segoe UI"/>
              </w:rPr>
            </w:pPr>
            <w:r w:rsidRPr="00613BB9">
              <w:rPr>
                <w:rStyle w:val="HTML1"/>
                <w:sz w:val="20"/>
                <w:szCs w:val="20"/>
              </w:rPr>
              <w:t>:clock1130: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924192"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EA3CE8"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2F52F7" w14:textId="77777777" w:rsidR="00401DBB" w:rsidRPr="00613BB9" w:rsidRDefault="00717723" w:rsidP="002C4861">
            <w:pPr>
              <w:rPr>
                <w:rFonts w:ascii="宋体" w:eastAsia="宋体" w:hAnsi="宋体" w:cs="Segoe UI"/>
                <w:sz w:val="24"/>
                <w:szCs w:val="24"/>
              </w:rPr>
            </w:pPr>
            <w:hyperlink r:id="rId980" w:anchor="table-of-contents" w:history="1">
              <w:r w:rsidR="00401DBB" w:rsidRPr="00613BB9">
                <w:rPr>
                  <w:rStyle w:val="a4"/>
                  <w:rFonts w:ascii="宋体" w:eastAsia="宋体" w:hAnsi="宋体" w:cs="Segoe UI"/>
                  <w:color w:val="auto"/>
                </w:rPr>
                <w:t>top</w:t>
              </w:r>
            </w:hyperlink>
          </w:p>
        </w:tc>
      </w:tr>
    </w:tbl>
    <w:p w14:paraId="508B0900" w14:textId="77777777" w:rsidR="00401DBB" w:rsidRPr="00613BB9" w:rsidRDefault="00401DBB" w:rsidP="00401DBB">
      <w:pPr>
        <w:pStyle w:val="4"/>
        <w:rPr>
          <w:rFonts w:ascii="宋体" w:eastAsia="宋体" w:hAnsi="宋体" w:cs="Segoe UI"/>
        </w:rPr>
      </w:pPr>
      <w:bookmarkStart w:id="154" w:name="_Toc46394771"/>
      <w:r w:rsidRPr="00613BB9">
        <w:rPr>
          <w:rFonts w:ascii="宋体" w:eastAsia="宋体" w:hAnsi="宋体" w:cs="Segoe UI"/>
        </w:rPr>
        <w:t>Sky &amp; Weather</w:t>
      </w:r>
      <w:bookmarkEnd w:id="154"/>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103"/>
        <w:gridCol w:w="1107"/>
        <w:gridCol w:w="5302"/>
        <w:gridCol w:w="1107"/>
        <w:gridCol w:w="5458"/>
        <w:gridCol w:w="1103"/>
      </w:tblGrid>
      <w:tr w:rsidR="00613BB9" w:rsidRPr="00613BB9" w14:paraId="64435D87"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E52FDA"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69726B"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5763D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9EF75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84A21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4A6CFA" w14:textId="77777777" w:rsidR="00401DBB" w:rsidRPr="00613BB9" w:rsidRDefault="00401DBB" w:rsidP="002C4861">
            <w:pPr>
              <w:spacing w:after="240"/>
              <w:jc w:val="center"/>
              <w:rPr>
                <w:rFonts w:ascii="宋体" w:eastAsia="宋体" w:hAnsi="宋体" w:cs="Segoe UI"/>
                <w:b/>
                <w:bCs/>
              </w:rPr>
            </w:pPr>
          </w:p>
        </w:tc>
      </w:tr>
      <w:tr w:rsidR="00613BB9" w:rsidRPr="00613BB9" w14:paraId="63DEFDA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7F26B" w14:textId="77777777" w:rsidR="00401DBB" w:rsidRPr="00613BB9" w:rsidRDefault="00717723" w:rsidP="002C4861">
            <w:pPr>
              <w:spacing w:after="240"/>
              <w:jc w:val="left"/>
              <w:rPr>
                <w:rFonts w:ascii="宋体" w:eastAsia="宋体" w:hAnsi="宋体" w:cs="Segoe UI"/>
                <w:sz w:val="24"/>
                <w:szCs w:val="24"/>
              </w:rPr>
            </w:pPr>
            <w:hyperlink r:id="rId98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CB9557"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2CF35C" w14:textId="77777777" w:rsidR="00401DBB" w:rsidRPr="00613BB9" w:rsidRDefault="00401DBB" w:rsidP="002C4861">
            <w:pPr>
              <w:jc w:val="left"/>
              <w:rPr>
                <w:rFonts w:ascii="宋体" w:eastAsia="宋体" w:hAnsi="宋体" w:cs="Segoe UI"/>
              </w:rPr>
            </w:pPr>
            <w:r w:rsidRPr="00613BB9">
              <w:rPr>
                <w:rStyle w:val="HTML1"/>
                <w:sz w:val="20"/>
                <w:szCs w:val="20"/>
              </w:rPr>
              <w:t>:new_moon: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80F89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CCE54F" w14:textId="77777777" w:rsidR="00401DBB" w:rsidRPr="00613BB9" w:rsidRDefault="00401DBB" w:rsidP="002C4861">
            <w:pPr>
              <w:jc w:val="left"/>
              <w:rPr>
                <w:rFonts w:ascii="宋体" w:eastAsia="宋体" w:hAnsi="宋体" w:cs="Segoe UI"/>
              </w:rPr>
            </w:pPr>
            <w:r w:rsidRPr="00613BB9">
              <w:rPr>
                <w:rStyle w:val="HTML1"/>
                <w:sz w:val="20"/>
                <w:szCs w:val="20"/>
              </w:rPr>
              <w:t>:waxing_crescent_moon: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85F399" w14:textId="77777777" w:rsidR="00401DBB" w:rsidRPr="00613BB9" w:rsidRDefault="00717723" w:rsidP="002C4861">
            <w:pPr>
              <w:rPr>
                <w:rFonts w:ascii="宋体" w:eastAsia="宋体" w:hAnsi="宋体" w:cs="Segoe UI"/>
              </w:rPr>
            </w:pPr>
            <w:hyperlink r:id="rId982" w:anchor="table-of-contents" w:history="1">
              <w:r w:rsidR="00401DBB" w:rsidRPr="00613BB9">
                <w:rPr>
                  <w:rStyle w:val="a4"/>
                  <w:rFonts w:ascii="宋体" w:eastAsia="宋体" w:hAnsi="宋体" w:cs="Segoe UI"/>
                  <w:color w:val="auto"/>
                </w:rPr>
                <w:t>top</w:t>
              </w:r>
            </w:hyperlink>
          </w:p>
        </w:tc>
      </w:tr>
      <w:tr w:rsidR="00613BB9" w:rsidRPr="00613BB9" w14:paraId="3B99390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B533DF" w14:textId="77777777" w:rsidR="00401DBB" w:rsidRPr="00613BB9" w:rsidRDefault="00717723" w:rsidP="002C4861">
            <w:pPr>
              <w:rPr>
                <w:rFonts w:ascii="宋体" w:eastAsia="宋体" w:hAnsi="宋体" w:cs="Segoe UI"/>
              </w:rPr>
            </w:pPr>
            <w:hyperlink r:id="rId98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93F42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0AB65E" w14:textId="77777777" w:rsidR="00401DBB" w:rsidRPr="00613BB9" w:rsidRDefault="00401DBB" w:rsidP="002C4861">
            <w:pPr>
              <w:jc w:val="left"/>
              <w:rPr>
                <w:rFonts w:ascii="宋体" w:eastAsia="宋体" w:hAnsi="宋体" w:cs="Segoe UI"/>
              </w:rPr>
            </w:pPr>
            <w:r w:rsidRPr="00613BB9">
              <w:rPr>
                <w:rStyle w:val="HTML1"/>
                <w:sz w:val="20"/>
                <w:szCs w:val="20"/>
              </w:rPr>
              <w:t>:first_quarter_moon: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02F61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A77DD6" w14:textId="77777777" w:rsidR="00401DBB" w:rsidRPr="00613BB9" w:rsidRDefault="00401DBB" w:rsidP="002C4861">
            <w:pPr>
              <w:jc w:val="left"/>
              <w:rPr>
                <w:rFonts w:ascii="宋体" w:eastAsia="宋体" w:hAnsi="宋体" w:cs="Segoe UI"/>
              </w:rPr>
            </w:pPr>
            <w:r w:rsidRPr="00613BB9">
              <w:rPr>
                <w:rStyle w:val="HTML1"/>
                <w:sz w:val="20"/>
                <w:szCs w:val="20"/>
              </w:rPr>
              <w:t>:moon:</w:t>
            </w:r>
            <w:r w:rsidRPr="00613BB9">
              <w:rPr>
                <w:rFonts w:ascii="宋体" w:eastAsia="宋体" w:hAnsi="宋体" w:cs="Segoe UI"/>
              </w:rPr>
              <w:br/>
            </w:r>
            <w:r w:rsidRPr="00613BB9">
              <w:rPr>
                <w:rStyle w:val="HTML1"/>
                <w:sz w:val="20"/>
                <w:szCs w:val="20"/>
              </w:rPr>
              <w:t>:waxing_gibbous_moon: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935E67" w14:textId="77777777" w:rsidR="00401DBB" w:rsidRPr="00613BB9" w:rsidRDefault="00717723" w:rsidP="002C4861">
            <w:pPr>
              <w:rPr>
                <w:rFonts w:ascii="宋体" w:eastAsia="宋体" w:hAnsi="宋体" w:cs="Segoe UI"/>
              </w:rPr>
            </w:pPr>
            <w:hyperlink r:id="rId984" w:anchor="table-of-contents" w:history="1">
              <w:r w:rsidR="00401DBB" w:rsidRPr="00613BB9">
                <w:rPr>
                  <w:rStyle w:val="a4"/>
                  <w:rFonts w:ascii="宋体" w:eastAsia="宋体" w:hAnsi="宋体" w:cs="Segoe UI"/>
                  <w:color w:val="auto"/>
                </w:rPr>
                <w:t>top</w:t>
              </w:r>
            </w:hyperlink>
          </w:p>
        </w:tc>
      </w:tr>
      <w:tr w:rsidR="00613BB9" w:rsidRPr="00613BB9" w14:paraId="7AC8862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2CE649" w14:textId="77777777" w:rsidR="00401DBB" w:rsidRPr="00613BB9" w:rsidRDefault="00717723" w:rsidP="002C4861">
            <w:pPr>
              <w:rPr>
                <w:rFonts w:ascii="宋体" w:eastAsia="宋体" w:hAnsi="宋体" w:cs="Segoe UI"/>
              </w:rPr>
            </w:pPr>
            <w:hyperlink r:id="rId98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8B28D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AB2516" w14:textId="77777777" w:rsidR="00401DBB" w:rsidRPr="00613BB9" w:rsidRDefault="00401DBB" w:rsidP="002C4861">
            <w:pPr>
              <w:jc w:val="left"/>
              <w:rPr>
                <w:rFonts w:ascii="宋体" w:eastAsia="宋体" w:hAnsi="宋体" w:cs="Segoe UI"/>
              </w:rPr>
            </w:pPr>
            <w:r w:rsidRPr="00613BB9">
              <w:rPr>
                <w:rStyle w:val="HTML1"/>
                <w:sz w:val="20"/>
                <w:szCs w:val="20"/>
              </w:rPr>
              <w:t>:full_moon: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BAA8C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EB1C03" w14:textId="77777777" w:rsidR="00401DBB" w:rsidRPr="00613BB9" w:rsidRDefault="00401DBB" w:rsidP="002C4861">
            <w:pPr>
              <w:jc w:val="left"/>
              <w:rPr>
                <w:rFonts w:ascii="宋体" w:eastAsia="宋体" w:hAnsi="宋体" w:cs="Segoe UI"/>
              </w:rPr>
            </w:pPr>
            <w:r w:rsidRPr="00613BB9">
              <w:rPr>
                <w:rStyle w:val="HTML1"/>
                <w:sz w:val="20"/>
                <w:szCs w:val="20"/>
              </w:rPr>
              <w:t>:waning_gibbous_moon: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9E8106" w14:textId="77777777" w:rsidR="00401DBB" w:rsidRPr="00613BB9" w:rsidRDefault="00717723" w:rsidP="002C4861">
            <w:pPr>
              <w:rPr>
                <w:rFonts w:ascii="宋体" w:eastAsia="宋体" w:hAnsi="宋体" w:cs="Segoe UI"/>
              </w:rPr>
            </w:pPr>
            <w:hyperlink r:id="rId986" w:anchor="table-of-contents" w:history="1">
              <w:r w:rsidR="00401DBB" w:rsidRPr="00613BB9">
                <w:rPr>
                  <w:rStyle w:val="a4"/>
                  <w:rFonts w:ascii="宋体" w:eastAsia="宋体" w:hAnsi="宋体" w:cs="Segoe UI"/>
                  <w:color w:val="auto"/>
                </w:rPr>
                <w:t>top</w:t>
              </w:r>
            </w:hyperlink>
          </w:p>
        </w:tc>
      </w:tr>
      <w:tr w:rsidR="00613BB9" w:rsidRPr="00613BB9" w14:paraId="05B3AE8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CFE1EE" w14:textId="77777777" w:rsidR="00401DBB" w:rsidRPr="00613BB9" w:rsidRDefault="00717723" w:rsidP="002C4861">
            <w:pPr>
              <w:rPr>
                <w:rFonts w:ascii="宋体" w:eastAsia="宋体" w:hAnsi="宋体" w:cs="Segoe UI"/>
              </w:rPr>
            </w:pPr>
            <w:hyperlink r:id="rId98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1B5E3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FA86CD" w14:textId="77777777" w:rsidR="00401DBB" w:rsidRPr="00613BB9" w:rsidRDefault="00401DBB" w:rsidP="002C4861">
            <w:pPr>
              <w:jc w:val="left"/>
              <w:rPr>
                <w:rFonts w:ascii="宋体" w:eastAsia="宋体" w:hAnsi="宋体" w:cs="Segoe UI"/>
              </w:rPr>
            </w:pPr>
            <w:r w:rsidRPr="00613BB9">
              <w:rPr>
                <w:rStyle w:val="HTML1"/>
                <w:sz w:val="20"/>
                <w:szCs w:val="20"/>
              </w:rPr>
              <w:t>:last_quarter_moon: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1235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880244" w14:textId="77777777" w:rsidR="00401DBB" w:rsidRPr="00613BB9" w:rsidRDefault="00401DBB" w:rsidP="002C4861">
            <w:pPr>
              <w:jc w:val="left"/>
              <w:rPr>
                <w:rFonts w:ascii="宋体" w:eastAsia="宋体" w:hAnsi="宋体" w:cs="Segoe UI"/>
              </w:rPr>
            </w:pPr>
            <w:r w:rsidRPr="00613BB9">
              <w:rPr>
                <w:rStyle w:val="HTML1"/>
                <w:sz w:val="20"/>
                <w:szCs w:val="20"/>
              </w:rPr>
              <w:t>:waning_crescent_moon: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CBA633" w14:textId="77777777" w:rsidR="00401DBB" w:rsidRPr="00613BB9" w:rsidRDefault="00717723" w:rsidP="002C4861">
            <w:pPr>
              <w:rPr>
                <w:rFonts w:ascii="宋体" w:eastAsia="宋体" w:hAnsi="宋体" w:cs="Segoe UI"/>
              </w:rPr>
            </w:pPr>
            <w:hyperlink r:id="rId988" w:anchor="table-of-contents" w:history="1">
              <w:r w:rsidR="00401DBB" w:rsidRPr="00613BB9">
                <w:rPr>
                  <w:rStyle w:val="a4"/>
                  <w:rFonts w:ascii="宋体" w:eastAsia="宋体" w:hAnsi="宋体" w:cs="Segoe UI"/>
                  <w:color w:val="auto"/>
                </w:rPr>
                <w:t>top</w:t>
              </w:r>
            </w:hyperlink>
          </w:p>
        </w:tc>
      </w:tr>
      <w:tr w:rsidR="00613BB9" w:rsidRPr="00613BB9" w14:paraId="5EFABC2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3BF74A" w14:textId="77777777" w:rsidR="00401DBB" w:rsidRPr="00613BB9" w:rsidRDefault="00717723" w:rsidP="002C4861">
            <w:pPr>
              <w:rPr>
                <w:rFonts w:ascii="宋体" w:eastAsia="宋体" w:hAnsi="宋体" w:cs="Segoe UI"/>
              </w:rPr>
            </w:pPr>
            <w:hyperlink r:id="rId98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8AC83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2EF8BD" w14:textId="77777777" w:rsidR="00401DBB" w:rsidRPr="00613BB9" w:rsidRDefault="00401DBB" w:rsidP="002C4861">
            <w:pPr>
              <w:jc w:val="left"/>
              <w:rPr>
                <w:rFonts w:ascii="宋体" w:eastAsia="宋体" w:hAnsi="宋体" w:cs="Segoe UI"/>
              </w:rPr>
            </w:pPr>
            <w:r w:rsidRPr="00613BB9">
              <w:rPr>
                <w:rStyle w:val="HTML1"/>
                <w:sz w:val="20"/>
                <w:szCs w:val="20"/>
              </w:rPr>
              <w:t>:crescent_moon: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0924B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D2EB01" w14:textId="77777777" w:rsidR="00401DBB" w:rsidRPr="00613BB9" w:rsidRDefault="00401DBB" w:rsidP="002C4861">
            <w:pPr>
              <w:jc w:val="left"/>
              <w:rPr>
                <w:rFonts w:ascii="宋体" w:eastAsia="宋体" w:hAnsi="宋体" w:cs="Segoe UI"/>
              </w:rPr>
            </w:pPr>
            <w:r w:rsidRPr="00613BB9">
              <w:rPr>
                <w:rStyle w:val="HTML1"/>
                <w:sz w:val="20"/>
                <w:szCs w:val="20"/>
              </w:rPr>
              <w:t>:new_moon_with_face: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8E73BB" w14:textId="77777777" w:rsidR="00401DBB" w:rsidRPr="00613BB9" w:rsidRDefault="00717723" w:rsidP="002C4861">
            <w:pPr>
              <w:rPr>
                <w:rFonts w:ascii="宋体" w:eastAsia="宋体" w:hAnsi="宋体" w:cs="Segoe UI"/>
              </w:rPr>
            </w:pPr>
            <w:hyperlink r:id="rId990" w:anchor="table-of-contents" w:history="1">
              <w:r w:rsidR="00401DBB" w:rsidRPr="00613BB9">
                <w:rPr>
                  <w:rStyle w:val="a4"/>
                  <w:rFonts w:ascii="宋体" w:eastAsia="宋体" w:hAnsi="宋体" w:cs="Segoe UI"/>
                  <w:color w:val="auto"/>
                </w:rPr>
                <w:t>top</w:t>
              </w:r>
            </w:hyperlink>
          </w:p>
        </w:tc>
      </w:tr>
      <w:tr w:rsidR="00613BB9" w:rsidRPr="00613BB9" w14:paraId="276A78B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1006BE" w14:textId="77777777" w:rsidR="00401DBB" w:rsidRPr="00613BB9" w:rsidRDefault="00717723" w:rsidP="002C4861">
            <w:pPr>
              <w:rPr>
                <w:rFonts w:ascii="宋体" w:eastAsia="宋体" w:hAnsi="宋体" w:cs="Segoe UI"/>
              </w:rPr>
            </w:pPr>
            <w:hyperlink r:id="rId99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DF8F2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47741" w14:textId="77777777" w:rsidR="00401DBB" w:rsidRPr="00613BB9" w:rsidRDefault="00401DBB" w:rsidP="002C4861">
            <w:pPr>
              <w:jc w:val="left"/>
              <w:rPr>
                <w:rFonts w:ascii="宋体" w:eastAsia="宋体" w:hAnsi="宋体" w:cs="Segoe UI"/>
              </w:rPr>
            </w:pPr>
            <w:r w:rsidRPr="00613BB9">
              <w:rPr>
                <w:rStyle w:val="HTML1"/>
                <w:sz w:val="20"/>
                <w:szCs w:val="20"/>
              </w:rPr>
              <w:t>:first_quarter_moon_with_face: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DFE48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4E3EA6" w14:textId="77777777" w:rsidR="00401DBB" w:rsidRPr="00613BB9" w:rsidRDefault="00401DBB" w:rsidP="002C4861">
            <w:pPr>
              <w:jc w:val="left"/>
              <w:rPr>
                <w:rFonts w:ascii="宋体" w:eastAsia="宋体" w:hAnsi="宋体" w:cs="Segoe UI"/>
              </w:rPr>
            </w:pPr>
            <w:r w:rsidRPr="00613BB9">
              <w:rPr>
                <w:rStyle w:val="HTML1"/>
                <w:sz w:val="20"/>
                <w:szCs w:val="20"/>
              </w:rPr>
              <w:t>:last_quarter_moon_with_face: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C61D9B" w14:textId="77777777" w:rsidR="00401DBB" w:rsidRPr="00613BB9" w:rsidRDefault="00717723" w:rsidP="002C4861">
            <w:pPr>
              <w:rPr>
                <w:rFonts w:ascii="宋体" w:eastAsia="宋体" w:hAnsi="宋体" w:cs="Segoe UI"/>
              </w:rPr>
            </w:pPr>
            <w:hyperlink r:id="rId992" w:anchor="table-of-contents" w:history="1">
              <w:r w:rsidR="00401DBB" w:rsidRPr="00613BB9">
                <w:rPr>
                  <w:rStyle w:val="a4"/>
                  <w:rFonts w:ascii="宋体" w:eastAsia="宋体" w:hAnsi="宋体" w:cs="Segoe UI"/>
                  <w:color w:val="auto"/>
                </w:rPr>
                <w:t>top</w:t>
              </w:r>
            </w:hyperlink>
          </w:p>
        </w:tc>
      </w:tr>
      <w:tr w:rsidR="00613BB9" w:rsidRPr="00613BB9" w14:paraId="13B1ECC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A68B54" w14:textId="77777777" w:rsidR="00401DBB" w:rsidRPr="00613BB9" w:rsidRDefault="00717723" w:rsidP="002C4861">
            <w:pPr>
              <w:rPr>
                <w:rFonts w:ascii="宋体" w:eastAsia="宋体" w:hAnsi="宋体" w:cs="Segoe UI"/>
              </w:rPr>
            </w:pPr>
            <w:hyperlink r:id="rId99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3BF6D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79BACC" w14:textId="77777777" w:rsidR="00401DBB" w:rsidRPr="00613BB9" w:rsidRDefault="00401DBB" w:rsidP="002C4861">
            <w:pPr>
              <w:jc w:val="left"/>
              <w:rPr>
                <w:rFonts w:ascii="宋体" w:eastAsia="宋体" w:hAnsi="宋体" w:cs="Segoe UI"/>
              </w:rPr>
            </w:pPr>
            <w:r w:rsidRPr="00613BB9">
              <w:rPr>
                <w:rStyle w:val="HTML1"/>
                <w:sz w:val="20"/>
                <w:szCs w:val="20"/>
              </w:rPr>
              <w:t>:thermometer: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00076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2854BB" w14:textId="77777777" w:rsidR="00401DBB" w:rsidRPr="00613BB9" w:rsidRDefault="00401DBB" w:rsidP="002C4861">
            <w:pPr>
              <w:jc w:val="left"/>
              <w:rPr>
                <w:rFonts w:ascii="宋体" w:eastAsia="宋体" w:hAnsi="宋体" w:cs="Segoe UI"/>
              </w:rPr>
            </w:pPr>
            <w:r w:rsidRPr="00613BB9">
              <w:rPr>
                <w:rStyle w:val="HTML1"/>
                <w:sz w:val="20"/>
                <w:szCs w:val="20"/>
              </w:rPr>
              <w:t>:sunny: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4755C2" w14:textId="77777777" w:rsidR="00401DBB" w:rsidRPr="00613BB9" w:rsidRDefault="00717723" w:rsidP="002C4861">
            <w:pPr>
              <w:rPr>
                <w:rFonts w:ascii="宋体" w:eastAsia="宋体" w:hAnsi="宋体" w:cs="Segoe UI"/>
              </w:rPr>
            </w:pPr>
            <w:hyperlink r:id="rId994" w:anchor="table-of-contents" w:history="1">
              <w:r w:rsidR="00401DBB" w:rsidRPr="00613BB9">
                <w:rPr>
                  <w:rStyle w:val="a4"/>
                  <w:rFonts w:ascii="宋体" w:eastAsia="宋体" w:hAnsi="宋体" w:cs="Segoe UI"/>
                  <w:color w:val="auto"/>
                </w:rPr>
                <w:t>top</w:t>
              </w:r>
            </w:hyperlink>
          </w:p>
        </w:tc>
      </w:tr>
      <w:tr w:rsidR="00613BB9" w:rsidRPr="00613BB9" w14:paraId="1D19B7C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D5B7C8" w14:textId="77777777" w:rsidR="00401DBB" w:rsidRPr="00613BB9" w:rsidRDefault="00717723" w:rsidP="002C4861">
            <w:pPr>
              <w:rPr>
                <w:rFonts w:ascii="宋体" w:eastAsia="宋体" w:hAnsi="宋体" w:cs="Segoe UI"/>
              </w:rPr>
            </w:pPr>
            <w:hyperlink r:id="rId99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F8488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041B59" w14:textId="77777777" w:rsidR="00401DBB" w:rsidRPr="00613BB9" w:rsidRDefault="00401DBB" w:rsidP="002C4861">
            <w:pPr>
              <w:jc w:val="left"/>
              <w:rPr>
                <w:rFonts w:ascii="宋体" w:eastAsia="宋体" w:hAnsi="宋体" w:cs="Segoe UI"/>
              </w:rPr>
            </w:pPr>
            <w:r w:rsidRPr="00613BB9">
              <w:rPr>
                <w:rStyle w:val="HTML1"/>
                <w:sz w:val="20"/>
                <w:szCs w:val="20"/>
              </w:rPr>
              <w:t>:full_moon_with_face: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99DBC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9249B4" w14:textId="77777777" w:rsidR="00401DBB" w:rsidRPr="00613BB9" w:rsidRDefault="00401DBB" w:rsidP="002C4861">
            <w:pPr>
              <w:jc w:val="left"/>
              <w:rPr>
                <w:rFonts w:ascii="宋体" w:eastAsia="宋体" w:hAnsi="宋体" w:cs="Segoe UI"/>
              </w:rPr>
            </w:pPr>
            <w:r w:rsidRPr="00613BB9">
              <w:rPr>
                <w:rStyle w:val="HTML1"/>
                <w:sz w:val="20"/>
                <w:szCs w:val="20"/>
              </w:rPr>
              <w:t>:sun_with_face: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222607" w14:textId="77777777" w:rsidR="00401DBB" w:rsidRPr="00613BB9" w:rsidRDefault="00717723" w:rsidP="002C4861">
            <w:pPr>
              <w:rPr>
                <w:rFonts w:ascii="宋体" w:eastAsia="宋体" w:hAnsi="宋体" w:cs="Segoe UI"/>
              </w:rPr>
            </w:pPr>
            <w:hyperlink r:id="rId996" w:anchor="table-of-contents" w:history="1">
              <w:r w:rsidR="00401DBB" w:rsidRPr="00613BB9">
                <w:rPr>
                  <w:rStyle w:val="a4"/>
                  <w:rFonts w:ascii="宋体" w:eastAsia="宋体" w:hAnsi="宋体" w:cs="Segoe UI"/>
                  <w:color w:val="auto"/>
                </w:rPr>
                <w:t>top</w:t>
              </w:r>
            </w:hyperlink>
          </w:p>
        </w:tc>
      </w:tr>
      <w:tr w:rsidR="00613BB9" w:rsidRPr="00613BB9" w14:paraId="4DB94BB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AB3F73" w14:textId="77777777" w:rsidR="00401DBB" w:rsidRPr="00613BB9" w:rsidRDefault="00717723" w:rsidP="002C4861">
            <w:pPr>
              <w:rPr>
                <w:rFonts w:ascii="宋体" w:eastAsia="宋体" w:hAnsi="宋体" w:cs="Segoe UI"/>
              </w:rPr>
            </w:pPr>
            <w:hyperlink r:id="rId99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AE24E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CA6ACA" w14:textId="77777777" w:rsidR="00401DBB" w:rsidRPr="00613BB9" w:rsidRDefault="00401DBB" w:rsidP="002C4861">
            <w:pPr>
              <w:jc w:val="left"/>
              <w:rPr>
                <w:rFonts w:ascii="宋体" w:eastAsia="宋体" w:hAnsi="宋体" w:cs="Segoe UI"/>
              </w:rPr>
            </w:pPr>
            <w:r w:rsidRPr="00613BB9">
              <w:rPr>
                <w:rStyle w:val="HTML1"/>
                <w:sz w:val="20"/>
                <w:szCs w:val="20"/>
              </w:rPr>
              <w:t>:ringed_planet: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6F9C0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C2824D" w14:textId="77777777" w:rsidR="00401DBB" w:rsidRPr="00613BB9" w:rsidRDefault="00401DBB" w:rsidP="002C4861">
            <w:pPr>
              <w:jc w:val="left"/>
              <w:rPr>
                <w:rFonts w:ascii="宋体" w:eastAsia="宋体" w:hAnsi="宋体" w:cs="Segoe UI"/>
              </w:rPr>
            </w:pPr>
            <w:r w:rsidRPr="00613BB9">
              <w:rPr>
                <w:rStyle w:val="HTML1"/>
                <w:sz w:val="20"/>
                <w:szCs w:val="20"/>
              </w:rPr>
              <w:t>:star: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0DAD2C" w14:textId="77777777" w:rsidR="00401DBB" w:rsidRPr="00613BB9" w:rsidRDefault="00717723" w:rsidP="002C4861">
            <w:pPr>
              <w:rPr>
                <w:rFonts w:ascii="宋体" w:eastAsia="宋体" w:hAnsi="宋体" w:cs="Segoe UI"/>
              </w:rPr>
            </w:pPr>
            <w:hyperlink r:id="rId998" w:anchor="table-of-contents" w:history="1">
              <w:r w:rsidR="00401DBB" w:rsidRPr="00613BB9">
                <w:rPr>
                  <w:rStyle w:val="a4"/>
                  <w:rFonts w:ascii="宋体" w:eastAsia="宋体" w:hAnsi="宋体" w:cs="Segoe UI"/>
                  <w:color w:val="auto"/>
                </w:rPr>
                <w:t>top</w:t>
              </w:r>
            </w:hyperlink>
          </w:p>
        </w:tc>
      </w:tr>
      <w:tr w:rsidR="00613BB9" w:rsidRPr="00613BB9" w14:paraId="217C488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9AD0C5" w14:textId="77777777" w:rsidR="00401DBB" w:rsidRPr="00613BB9" w:rsidRDefault="00717723" w:rsidP="002C4861">
            <w:pPr>
              <w:rPr>
                <w:rFonts w:ascii="宋体" w:eastAsia="宋体" w:hAnsi="宋体" w:cs="Segoe UI"/>
              </w:rPr>
            </w:pPr>
            <w:hyperlink r:id="rId99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480A3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BD4C27" w14:textId="77777777" w:rsidR="00401DBB" w:rsidRPr="00613BB9" w:rsidRDefault="00401DBB" w:rsidP="002C4861">
            <w:pPr>
              <w:jc w:val="left"/>
              <w:rPr>
                <w:rFonts w:ascii="宋体" w:eastAsia="宋体" w:hAnsi="宋体" w:cs="Segoe UI"/>
              </w:rPr>
            </w:pPr>
            <w:r w:rsidRPr="00613BB9">
              <w:rPr>
                <w:rStyle w:val="HTML1"/>
                <w:sz w:val="20"/>
                <w:szCs w:val="20"/>
              </w:rPr>
              <w:t>:star2: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1F626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0E5139" w14:textId="77777777" w:rsidR="00401DBB" w:rsidRPr="00613BB9" w:rsidRDefault="00401DBB" w:rsidP="002C4861">
            <w:pPr>
              <w:jc w:val="left"/>
              <w:rPr>
                <w:rFonts w:ascii="宋体" w:eastAsia="宋体" w:hAnsi="宋体" w:cs="Segoe UI"/>
              </w:rPr>
            </w:pPr>
            <w:r w:rsidRPr="00613BB9">
              <w:rPr>
                <w:rStyle w:val="HTML1"/>
                <w:sz w:val="20"/>
                <w:szCs w:val="20"/>
              </w:rPr>
              <w:t>:stars: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4EC8DB" w14:textId="77777777" w:rsidR="00401DBB" w:rsidRPr="00613BB9" w:rsidRDefault="00717723" w:rsidP="002C4861">
            <w:pPr>
              <w:rPr>
                <w:rFonts w:ascii="宋体" w:eastAsia="宋体" w:hAnsi="宋体" w:cs="Segoe UI"/>
              </w:rPr>
            </w:pPr>
            <w:hyperlink r:id="rId1000" w:anchor="table-of-contents" w:history="1">
              <w:r w:rsidR="00401DBB" w:rsidRPr="00613BB9">
                <w:rPr>
                  <w:rStyle w:val="a4"/>
                  <w:rFonts w:ascii="宋体" w:eastAsia="宋体" w:hAnsi="宋体" w:cs="Segoe UI"/>
                  <w:color w:val="auto"/>
                </w:rPr>
                <w:t>top</w:t>
              </w:r>
            </w:hyperlink>
          </w:p>
        </w:tc>
      </w:tr>
      <w:tr w:rsidR="00613BB9" w:rsidRPr="00613BB9" w14:paraId="7C016CC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F7747B" w14:textId="77777777" w:rsidR="00401DBB" w:rsidRPr="00613BB9" w:rsidRDefault="00717723" w:rsidP="002C4861">
            <w:pPr>
              <w:rPr>
                <w:rFonts w:ascii="宋体" w:eastAsia="宋体" w:hAnsi="宋体" w:cs="Segoe UI"/>
              </w:rPr>
            </w:pPr>
            <w:hyperlink r:id="rId100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3C5BD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9B1F31" w14:textId="77777777" w:rsidR="00401DBB" w:rsidRPr="00613BB9" w:rsidRDefault="00401DBB" w:rsidP="002C4861">
            <w:pPr>
              <w:jc w:val="left"/>
              <w:rPr>
                <w:rFonts w:ascii="宋体" w:eastAsia="宋体" w:hAnsi="宋体" w:cs="Segoe UI"/>
              </w:rPr>
            </w:pPr>
            <w:r w:rsidRPr="00613BB9">
              <w:rPr>
                <w:rStyle w:val="HTML1"/>
                <w:sz w:val="20"/>
                <w:szCs w:val="20"/>
              </w:rPr>
              <w:t>:milky_way: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0872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1C2D00" w14:textId="77777777" w:rsidR="00401DBB" w:rsidRPr="00613BB9" w:rsidRDefault="00401DBB" w:rsidP="002C4861">
            <w:pPr>
              <w:jc w:val="left"/>
              <w:rPr>
                <w:rFonts w:ascii="宋体" w:eastAsia="宋体" w:hAnsi="宋体" w:cs="Segoe UI"/>
              </w:rPr>
            </w:pPr>
            <w:r w:rsidRPr="00613BB9">
              <w:rPr>
                <w:rStyle w:val="HTML1"/>
                <w:sz w:val="20"/>
                <w:szCs w:val="20"/>
              </w:rPr>
              <w:t>:cloud: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F736E2" w14:textId="77777777" w:rsidR="00401DBB" w:rsidRPr="00613BB9" w:rsidRDefault="00717723" w:rsidP="002C4861">
            <w:pPr>
              <w:rPr>
                <w:rFonts w:ascii="宋体" w:eastAsia="宋体" w:hAnsi="宋体" w:cs="Segoe UI"/>
              </w:rPr>
            </w:pPr>
            <w:hyperlink r:id="rId1002" w:anchor="table-of-contents" w:history="1">
              <w:r w:rsidR="00401DBB" w:rsidRPr="00613BB9">
                <w:rPr>
                  <w:rStyle w:val="a4"/>
                  <w:rFonts w:ascii="宋体" w:eastAsia="宋体" w:hAnsi="宋体" w:cs="Segoe UI"/>
                  <w:color w:val="auto"/>
                </w:rPr>
                <w:t>top</w:t>
              </w:r>
            </w:hyperlink>
          </w:p>
        </w:tc>
      </w:tr>
      <w:tr w:rsidR="00613BB9" w:rsidRPr="00613BB9" w14:paraId="3724E1A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B788C7" w14:textId="77777777" w:rsidR="00401DBB" w:rsidRPr="00613BB9" w:rsidRDefault="00717723" w:rsidP="002C4861">
            <w:pPr>
              <w:rPr>
                <w:rFonts w:ascii="宋体" w:eastAsia="宋体" w:hAnsi="宋体" w:cs="Segoe UI"/>
              </w:rPr>
            </w:pPr>
            <w:hyperlink r:id="rId100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071CD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E99F05" w14:textId="77777777" w:rsidR="00401DBB" w:rsidRPr="00613BB9" w:rsidRDefault="00401DBB" w:rsidP="002C4861">
            <w:pPr>
              <w:jc w:val="left"/>
              <w:rPr>
                <w:rFonts w:ascii="宋体" w:eastAsia="宋体" w:hAnsi="宋体" w:cs="Segoe UI"/>
              </w:rPr>
            </w:pPr>
            <w:r w:rsidRPr="00613BB9">
              <w:rPr>
                <w:rStyle w:val="HTML1"/>
                <w:sz w:val="20"/>
                <w:szCs w:val="20"/>
              </w:rPr>
              <w:t>:partly_sunny: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8670E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A587CA" w14:textId="77777777" w:rsidR="00401DBB" w:rsidRPr="00613BB9" w:rsidRDefault="00401DBB" w:rsidP="002C4861">
            <w:pPr>
              <w:jc w:val="left"/>
              <w:rPr>
                <w:rFonts w:ascii="宋体" w:eastAsia="宋体" w:hAnsi="宋体" w:cs="Segoe UI"/>
              </w:rPr>
            </w:pPr>
            <w:r w:rsidRPr="00613BB9">
              <w:rPr>
                <w:rStyle w:val="HTML1"/>
                <w:sz w:val="20"/>
                <w:szCs w:val="20"/>
              </w:rPr>
              <w:t>:cloud_with_lightning_and_rain: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570343" w14:textId="77777777" w:rsidR="00401DBB" w:rsidRPr="00613BB9" w:rsidRDefault="00717723" w:rsidP="002C4861">
            <w:pPr>
              <w:rPr>
                <w:rFonts w:ascii="宋体" w:eastAsia="宋体" w:hAnsi="宋体" w:cs="Segoe UI"/>
              </w:rPr>
            </w:pPr>
            <w:hyperlink r:id="rId1004" w:anchor="table-of-contents" w:history="1">
              <w:r w:rsidR="00401DBB" w:rsidRPr="00613BB9">
                <w:rPr>
                  <w:rStyle w:val="a4"/>
                  <w:rFonts w:ascii="宋体" w:eastAsia="宋体" w:hAnsi="宋体" w:cs="Segoe UI"/>
                  <w:color w:val="auto"/>
                </w:rPr>
                <w:t>top</w:t>
              </w:r>
            </w:hyperlink>
          </w:p>
        </w:tc>
      </w:tr>
      <w:tr w:rsidR="00613BB9" w:rsidRPr="00613BB9" w14:paraId="429D834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F0B17C" w14:textId="77777777" w:rsidR="00401DBB" w:rsidRPr="00613BB9" w:rsidRDefault="00717723" w:rsidP="002C4861">
            <w:pPr>
              <w:rPr>
                <w:rFonts w:ascii="宋体" w:eastAsia="宋体" w:hAnsi="宋体" w:cs="Segoe UI"/>
              </w:rPr>
            </w:pPr>
            <w:hyperlink r:id="rId100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D5AD4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653E5C" w14:textId="77777777" w:rsidR="00401DBB" w:rsidRPr="00613BB9" w:rsidRDefault="00401DBB" w:rsidP="002C4861">
            <w:pPr>
              <w:jc w:val="left"/>
              <w:rPr>
                <w:rFonts w:ascii="宋体" w:eastAsia="宋体" w:hAnsi="宋体" w:cs="Segoe UI"/>
              </w:rPr>
            </w:pPr>
            <w:r w:rsidRPr="00613BB9">
              <w:rPr>
                <w:rStyle w:val="HTML1"/>
                <w:sz w:val="20"/>
                <w:szCs w:val="20"/>
              </w:rPr>
              <w:t>:sun_behind_small_cloud: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16006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1B277F" w14:textId="77777777" w:rsidR="00401DBB" w:rsidRPr="00613BB9" w:rsidRDefault="00401DBB" w:rsidP="002C4861">
            <w:pPr>
              <w:jc w:val="left"/>
              <w:rPr>
                <w:rFonts w:ascii="宋体" w:eastAsia="宋体" w:hAnsi="宋体" w:cs="Segoe UI"/>
              </w:rPr>
            </w:pPr>
            <w:r w:rsidRPr="00613BB9">
              <w:rPr>
                <w:rStyle w:val="HTML1"/>
                <w:sz w:val="20"/>
                <w:szCs w:val="20"/>
              </w:rPr>
              <w:t>:sun_behind_large_cloud: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C6FB24" w14:textId="77777777" w:rsidR="00401DBB" w:rsidRPr="00613BB9" w:rsidRDefault="00717723" w:rsidP="002C4861">
            <w:pPr>
              <w:rPr>
                <w:rFonts w:ascii="宋体" w:eastAsia="宋体" w:hAnsi="宋体" w:cs="Segoe UI"/>
              </w:rPr>
            </w:pPr>
            <w:hyperlink r:id="rId1006" w:anchor="table-of-contents" w:history="1">
              <w:r w:rsidR="00401DBB" w:rsidRPr="00613BB9">
                <w:rPr>
                  <w:rStyle w:val="a4"/>
                  <w:rFonts w:ascii="宋体" w:eastAsia="宋体" w:hAnsi="宋体" w:cs="Segoe UI"/>
                  <w:color w:val="auto"/>
                </w:rPr>
                <w:t>top</w:t>
              </w:r>
            </w:hyperlink>
          </w:p>
        </w:tc>
      </w:tr>
      <w:tr w:rsidR="00613BB9" w:rsidRPr="00613BB9" w14:paraId="0EBC19A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C1DD30" w14:textId="77777777" w:rsidR="00401DBB" w:rsidRPr="00613BB9" w:rsidRDefault="00717723" w:rsidP="002C4861">
            <w:pPr>
              <w:rPr>
                <w:rFonts w:ascii="宋体" w:eastAsia="宋体" w:hAnsi="宋体" w:cs="Segoe UI"/>
              </w:rPr>
            </w:pPr>
            <w:hyperlink r:id="rId100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4F3C3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C642FA" w14:textId="77777777" w:rsidR="00401DBB" w:rsidRPr="00613BB9" w:rsidRDefault="00401DBB" w:rsidP="002C4861">
            <w:pPr>
              <w:jc w:val="left"/>
              <w:rPr>
                <w:rFonts w:ascii="宋体" w:eastAsia="宋体" w:hAnsi="宋体" w:cs="Segoe UI"/>
              </w:rPr>
            </w:pPr>
            <w:r w:rsidRPr="00613BB9">
              <w:rPr>
                <w:rStyle w:val="HTML1"/>
                <w:sz w:val="20"/>
                <w:szCs w:val="20"/>
              </w:rPr>
              <w:t>:sun_behind_rain_cloud: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045CB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65C7E7" w14:textId="77777777" w:rsidR="00401DBB" w:rsidRPr="00613BB9" w:rsidRDefault="00401DBB" w:rsidP="002C4861">
            <w:pPr>
              <w:jc w:val="left"/>
              <w:rPr>
                <w:rFonts w:ascii="宋体" w:eastAsia="宋体" w:hAnsi="宋体" w:cs="Segoe UI"/>
              </w:rPr>
            </w:pPr>
            <w:r w:rsidRPr="00613BB9">
              <w:rPr>
                <w:rStyle w:val="HTML1"/>
                <w:sz w:val="20"/>
                <w:szCs w:val="20"/>
              </w:rPr>
              <w:t>:cloud_with_rain: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2A049" w14:textId="77777777" w:rsidR="00401DBB" w:rsidRPr="00613BB9" w:rsidRDefault="00717723" w:rsidP="002C4861">
            <w:pPr>
              <w:rPr>
                <w:rFonts w:ascii="宋体" w:eastAsia="宋体" w:hAnsi="宋体" w:cs="Segoe UI"/>
              </w:rPr>
            </w:pPr>
            <w:hyperlink r:id="rId1008" w:anchor="table-of-contents" w:history="1">
              <w:r w:rsidR="00401DBB" w:rsidRPr="00613BB9">
                <w:rPr>
                  <w:rStyle w:val="a4"/>
                  <w:rFonts w:ascii="宋体" w:eastAsia="宋体" w:hAnsi="宋体" w:cs="Segoe UI"/>
                  <w:color w:val="auto"/>
                </w:rPr>
                <w:t>top</w:t>
              </w:r>
            </w:hyperlink>
          </w:p>
        </w:tc>
      </w:tr>
      <w:tr w:rsidR="00613BB9" w:rsidRPr="00613BB9" w14:paraId="707985B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306BA3" w14:textId="77777777" w:rsidR="00401DBB" w:rsidRPr="00613BB9" w:rsidRDefault="00717723" w:rsidP="002C4861">
            <w:pPr>
              <w:rPr>
                <w:rFonts w:ascii="宋体" w:eastAsia="宋体" w:hAnsi="宋体" w:cs="Segoe UI"/>
              </w:rPr>
            </w:pPr>
            <w:hyperlink r:id="rId100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9E3BD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6B331F" w14:textId="77777777" w:rsidR="00401DBB" w:rsidRPr="00613BB9" w:rsidRDefault="00401DBB" w:rsidP="002C4861">
            <w:pPr>
              <w:jc w:val="left"/>
              <w:rPr>
                <w:rFonts w:ascii="宋体" w:eastAsia="宋体" w:hAnsi="宋体" w:cs="Segoe UI"/>
              </w:rPr>
            </w:pPr>
            <w:r w:rsidRPr="00613BB9">
              <w:rPr>
                <w:rStyle w:val="HTML1"/>
                <w:sz w:val="20"/>
                <w:szCs w:val="20"/>
              </w:rPr>
              <w:t>:cloud_with_snow: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95220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4814E1" w14:textId="77777777" w:rsidR="00401DBB" w:rsidRPr="00613BB9" w:rsidRDefault="00401DBB" w:rsidP="002C4861">
            <w:pPr>
              <w:jc w:val="left"/>
              <w:rPr>
                <w:rFonts w:ascii="宋体" w:eastAsia="宋体" w:hAnsi="宋体" w:cs="Segoe UI"/>
              </w:rPr>
            </w:pPr>
            <w:r w:rsidRPr="00613BB9">
              <w:rPr>
                <w:rStyle w:val="HTML1"/>
                <w:sz w:val="20"/>
                <w:szCs w:val="20"/>
              </w:rPr>
              <w:t>:cloud_with_lightning: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55D281" w14:textId="77777777" w:rsidR="00401DBB" w:rsidRPr="00613BB9" w:rsidRDefault="00717723" w:rsidP="002C4861">
            <w:pPr>
              <w:rPr>
                <w:rFonts w:ascii="宋体" w:eastAsia="宋体" w:hAnsi="宋体" w:cs="Segoe UI"/>
              </w:rPr>
            </w:pPr>
            <w:hyperlink r:id="rId1010" w:anchor="table-of-contents" w:history="1">
              <w:r w:rsidR="00401DBB" w:rsidRPr="00613BB9">
                <w:rPr>
                  <w:rStyle w:val="a4"/>
                  <w:rFonts w:ascii="宋体" w:eastAsia="宋体" w:hAnsi="宋体" w:cs="Segoe UI"/>
                  <w:color w:val="auto"/>
                </w:rPr>
                <w:t>top</w:t>
              </w:r>
            </w:hyperlink>
          </w:p>
        </w:tc>
      </w:tr>
      <w:tr w:rsidR="00613BB9" w:rsidRPr="00613BB9" w14:paraId="3B6A17D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0C8C90" w14:textId="77777777" w:rsidR="00401DBB" w:rsidRPr="00613BB9" w:rsidRDefault="00717723" w:rsidP="002C4861">
            <w:pPr>
              <w:rPr>
                <w:rFonts w:ascii="宋体" w:eastAsia="宋体" w:hAnsi="宋体" w:cs="Segoe UI"/>
              </w:rPr>
            </w:pPr>
            <w:hyperlink r:id="rId101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792F2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13BA67" w14:textId="77777777" w:rsidR="00401DBB" w:rsidRPr="00613BB9" w:rsidRDefault="00401DBB" w:rsidP="002C4861">
            <w:pPr>
              <w:jc w:val="left"/>
              <w:rPr>
                <w:rFonts w:ascii="宋体" w:eastAsia="宋体" w:hAnsi="宋体" w:cs="Segoe UI"/>
              </w:rPr>
            </w:pPr>
            <w:r w:rsidRPr="00613BB9">
              <w:rPr>
                <w:rStyle w:val="HTML1"/>
                <w:sz w:val="20"/>
                <w:szCs w:val="20"/>
              </w:rPr>
              <w:t>:tornado: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E2B35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062995" w14:textId="77777777" w:rsidR="00401DBB" w:rsidRPr="00613BB9" w:rsidRDefault="00401DBB" w:rsidP="002C4861">
            <w:pPr>
              <w:jc w:val="left"/>
              <w:rPr>
                <w:rFonts w:ascii="宋体" w:eastAsia="宋体" w:hAnsi="宋体" w:cs="Segoe UI"/>
              </w:rPr>
            </w:pPr>
            <w:r w:rsidRPr="00613BB9">
              <w:rPr>
                <w:rStyle w:val="HTML1"/>
                <w:sz w:val="20"/>
                <w:szCs w:val="20"/>
              </w:rPr>
              <w:t>:fog: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75F5F9" w14:textId="77777777" w:rsidR="00401DBB" w:rsidRPr="00613BB9" w:rsidRDefault="00717723" w:rsidP="002C4861">
            <w:pPr>
              <w:rPr>
                <w:rFonts w:ascii="宋体" w:eastAsia="宋体" w:hAnsi="宋体" w:cs="Segoe UI"/>
              </w:rPr>
            </w:pPr>
            <w:hyperlink r:id="rId1012" w:anchor="table-of-contents" w:history="1">
              <w:r w:rsidR="00401DBB" w:rsidRPr="00613BB9">
                <w:rPr>
                  <w:rStyle w:val="a4"/>
                  <w:rFonts w:ascii="宋体" w:eastAsia="宋体" w:hAnsi="宋体" w:cs="Segoe UI"/>
                  <w:color w:val="auto"/>
                </w:rPr>
                <w:t>top</w:t>
              </w:r>
            </w:hyperlink>
          </w:p>
        </w:tc>
      </w:tr>
      <w:tr w:rsidR="00613BB9" w:rsidRPr="00613BB9" w14:paraId="19B7662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2075E7" w14:textId="77777777" w:rsidR="00401DBB" w:rsidRPr="00613BB9" w:rsidRDefault="00717723" w:rsidP="002C4861">
            <w:pPr>
              <w:rPr>
                <w:rFonts w:ascii="宋体" w:eastAsia="宋体" w:hAnsi="宋体" w:cs="Segoe UI"/>
              </w:rPr>
            </w:pPr>
            <w:hyperlink r:id="rId101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581BF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35FF70" w14:textId="77777777" w:rsidR="00401DBB" w:rsidRPr="00613BB9" w:rsidRDefault="00401DBB" w:rsidP="002C4861">
            <w:pPr>
              <w:jc w:val="left"/>
              <w:rPr>
                <w:rFonts w:ascii="宋体" w:eastAsia="宋体" w:hAnsi="宋体" w:cs="Segoe UI"/>
              </w:rPr>
            </w:pPr>
            <w:r w:rsidRPr="00613BB9">
              <w:rPr>
                <w:rStyle w:val="HTML1"/>
                <w:sz w:val="20"/>
                <w:szCs w:val="20"/>
              </w:rPr>
              <w:t>:wind_face: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955FA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845094" w14:textId="77777777" w:rsidR="00401DBB" w:rsidRPr="00613BB9" w:rsidRDefault="00401DBB" w:rsidP="002C4861">
            <w:pPr>
              <w:jc w:val="left"/>
              <w:rPr>
                <w:rFonts w:ascii="宋体" w:eastAsia="宋体" w:hAnsi="宋体" w:cs="Segoe UI"/>
              </w:rPr>
            </w:pPr>
            <w:r w:rsidRPr="00613BB9">
              <w:rPr>
                <w:rStyle w:val="HTML1"/>
                <w:sz w:val="20"/>
                <w:szCs w:val="20"/>
              </w:rPr>
              <w:t>:cyclone: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142AB6" w14:textId="77777777" w:rsidR="00401DBB" w:rsidRPr="00613BB9" w:rsidRDefault="00717723" w:rsidP="002C4861">
            <w:pPr>
              <w:rPr>
                <w:rFonts w:ascii="宋体" w:eastAsia="宋体" w:hAnsi="宋体" w:cs="Segoe UI"/>
              </w:rPr>
            </w:pPr>
            <w:hyperlink r:id="rId1014" w:anchor="table-of-contents" w:history="1">
              <w:r w:rsidR="00401DBB" w:rsidRPr="00613BB9">
                <w:rPr>
                  <w:rStyle w:val="a4"/>
                  <w:rFonts w:ascii="宋体" w:eastAsia="宋体" w:hAnsi="宋体" w:cs="Segoe UI"/>
                  <w:color w:val="auto"/>
                </w:rPr>
                <w:t>top</w:t>
              </w:r>
            </w:hyperlink>
          </w:p>
        </w:tc>
      </w:tr>
      <w:tr w:rsidR="00613BB9" w:rsidRPr="00613BB9" w14:paraId="3023A54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D6BE6F" w14:textId="77777777" w:rsidR="00401DBB" w:rsidRPr="00613BB9" w:rsidRDefault="00717723" w:rsidP="002C4861">
            <w:pPr>
              <w:rPr>
                <w:rFonts w:ascii="宋体" w:eastAsia="宋体" w:hAnsi="宋体" w:cs="Segoe UI"/>
              </w:rPr>
            </w:pPr>
            <w:hyperlink r:id="rId101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54811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EA18BE" w14:textId="77777777" w:rsidR="00401DBB" w:rsidRPr="00613BB9" w:rsidRDefault="00401DBB" w:rsidP="002C4861">
            <w:pPr>
              <w:jc w:val="left"/>
              <w:rPr>
                <w:rFonts w:ascii="宋体" w:eastAsia="宋体" w:hAnsi="宋体" w:cs="Segoe UI"/>
              </w:rPr>
            </w:pPr>
            <w:r w:rsidRPr="00613BB9">
              <w:rPr>
                <w:rStyle w:val="HTML1"/>
                <w:sz w:val="20"/>
                <w:szCs w:val="20"/>
              </w:rPr>
              <w:t>:rainbow:</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C3F76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F63394" w14:textId="77777777" w:rsidR="00401DBB" w:rsidRPr="00613BB9" w:rsidRDefault="00401DBB" w:rsidP="002C4861">
            <w:pPr>
              <w:jc w:val="left"/>
              <w:rPr>
                <w:rFonts w:ascii="宋体" w:eastAsia="宋体" w:hAnsi="宋体" w:cs="Segoe UI"/>
              </w:rPr>
            </w:pPr>
            <w:r w:rsidRPr="00613BB9">
              <w:rPr>
                <w:rStyle w:val="HTML1"/>
                <w:sz w:val="20"/>
                <w:szCs w:val="20"/>
              </w:rPr>
              <w:t>:closed_umbrella: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25B1D2" w14:textId="77777777" w:rsidR="00401DBB" w:rsidRPr="00613BB9" w:rsidRDefault="00717723" w:rsidP="002C4861">
            <w:pPr>
              <w:rPr>
                <w:rFonts w:ascii="宋体" w:eastAsia="宋体" w:hAnsi="宋体" w:cs="Segoe UI"/>
              </w:rPr>
            </w:pPr>
            <w:hyperlink r:id="rId1016" w:anchor="table-of-contents" w:history="1">
              <w:r w:rsidR="00401DBB" w:rsidRPr="00613BB9">
                <w:rPr>
                  <w:rStyle w:val="a4"/>
                  <w:rFonts w:ascii="宋体" w:eastAsia="宋体" w:hAnsi="宋体" w:cs="Segoe UI"/>
                  <w:color w:val="auto"/>
                </w:rPr>
                <w:t>top</w:t>
              </w:r>
            </w:hyperlink>
          </w:p>
        </w:tc>
      </w:tr>
      <w:tr w:rsidR="00613BB9" w:rsidRPr="00613BB9" w14:paraId="2F7CCDC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883C0E" w14:textId="77777777" w:rsidR="00401DBB" w:rsidRPr="00613BB9" w:rsidRDefault="00717723" w:rsidP="002C4861">
            <w:pPr>
              <w:rPr>
                <w:rFonts w:ascii="宋体" w:eastAsia="宋体" w:hAnsi="宋体" w:cs="Segoe UI"/>
              </w:rPr>
            </w:pPr>
            <w:hyperlink r:id="rId101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74C5D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D5CFDF" w14:textId="77777777" w:rsidR="00401DBB" w:rsidRPr="00613BB9" w:rsidRDefault="00401DBB" w:rsidP="002C4861">
            <w:pPr>
              <w:jc w:val="left"/>
              <w:rPr>
                <w:rFonts w:ascii="宋体" w:eastAsia="宋体" w:hAnsi="宋体" w:cs="Segoe UI"/>
              </w:rPr>
            </w:pPr>
            <w:r w:rsidRPr="00613BB9">
              <w:rPr>
                <w:rStyle w:val="HTML1"/>
                <w:sz w:val="20"/>
                <w:szCs w:val="20"/>
              </w:rPr>
              <w:t>:open_umbrella: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947BE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61F0E2" w14:textId="77777777" w:rsidR="00401DBB" w:rsidRPr="00613BB9" w:rsidRDefault="00401DBB" w:rsidP="002C4861">
            <w:pPr>
              <w:jc w:val="left"/>
              <w:rPr>
                <w:rFonts w:ascii="宋体" w:eastAsia="宋体" w:hAnsi="宋体" w:cs="Segoe UI"/>
              </w:rPr>
            </w:pPr>
            <w:r w:rsidRPr="00613BB9">
              <w:rPr>
                <w:rStyle w:val="HTML1"/>
                <w:sz w:val="20"/>
                <w:szCs w:val="20"/>
              </w:rPr>
              <w:t>:umbrella: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62EF22" w14:textId="77777777" w:rsidR="00401DBB" w:rsidRPr="00613BB9" w:rsidRDefault="00717723" w:rsidP="002C4861">
            <w:pPr>
              <w:rPr>
                <w:rFonts w:ascii="宋体" w:eastAsia="宋体" w:hAnsi="宋体" w:cs="Segoe UI"/>
              </w:rPr>
            </w:pPr>
            <w:hyperlink r:id="rId1018" w:anchor="table-of-contents" w:history="1">
              <w:r w:rsidR="00401DBB" w:rsidRPr="00613BB9">
                <w:rPr>
                  <w:rStyle w:val="a4"/>
                  <w:rFonts w:ascii="宋体" w:eastAsia="宋体" w:hAnsi="宋体" w:cs="Segoe UI"/>
                  <w:color w:val="auto"/>
                </w:rPr>
                <w:t>top</w:t>
              </w:r>
            </w:hyperlink>
          </w:p>
        </w:tc>
      </w:tr>
      <w:tr w:rsidR="00613BB9" w:rsidRPr="00613BB9" w14:paraId="6991279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F04B99" w14:textId="77777777" w:rsidR="00401DBB" w:rsidRPr="00613BB9" w:rsidRDefault="00717723" w:rsidP="002C4861">
            <w:pPr>
              <w:rPr>
                <w:rFonts w:ascii="宋体" w:eastAsia="宋体" w:hAnsi="宋体" w:cs="Segoe UI"/>
              </w:rPr>
            </w:pPr>
            <w:hyperlink r:id="rId1019"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911EC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5664E1" w14:textId="77777777" w:rsidR="00401DBB" w:rsidRPr="00613BB9" w:rsidRDefault="00401DBB" w:rsidP="002C4861">
            <w:pPr>
              <w:jc w:val="left"/>
              <w:rPr>
                <w:rFonts w:ascii="宋体" w:eastAsia="宋体" w:hAnsi="宋体" w:cs="Segoe UI"/>
              </w:rPr>
            </w:pPr>
            <w:r w:rsidRPr="00613BB9">
              <w:rPr>
                <w:rStyle w:val="HTML1"/>
                <w:sz w:val="20"/>
                <w:szCs w:val="20"/>
              </w:rPr>
              <w:t>:parasol_on_ground: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68C22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EC8D9B" w14:textId="77777777" w:rsidR="00401DBB" w:rsidRPr="00613BB9" w:rsidRDefault="00401DBB" w:rsidP="002C4861">
            <w:pPr>
              <w:jc w:val="left"/>
              <w:rPr>
                <w:rFonts w:ascii="宋体" w:eastAsia="宋体" w:hAnsi="宋体" w:cs="Segoe UI"/>
              </w:rPr>
            </w:pPr>
            <w:r w:rsidRPr="00613BB9">
              <w:rPr>
                <w:rStyle w:val="HTML1"/>
                <w:sz w:val="20"/>
                <w:szCs w:val="20"/>
              </w:rPr>
              <w:t>:zap: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016BCA" w14:textId="77777777" w:rsidR="00401DBB" w:rsidRPr="00613BB9" w:rsidRDefault="00717723" w:rsidP="002C4861">
            <w:pPr>
              <w:rPr>
                <w:rFonts w:ascii="宋体" w:eastAsia="宋体" w:hAnsi="宋体" w:cs="Segoe UI"/>
              </w:rPr>
            </w:pPr>
            <w:hyperlink r:id="rId1020" w:anchor="table-of-contents" w:history="1">
              <w:r w:rsidR="00401DBB" w:rsidRPr="00613BB9">
                <w:rPr>
                  <w:rStyle w:val="a4"/>
                  <w:rFonts w:ascii="宋体" w:eastAsia="宋体" w:hAnsi="宋体" w:cs="Segoe UI"/>
                  <w:color w:val="auto"/>
                </w:rPr>
                <w:t>top</w:t>
              </w:r>
            </w:hyperlink>
          </w:p>
        </w:tc>
      </w:tr>
      <w:tr w:rsidR="00613BB9" w:rsidRPr="00613BB9" w14:paraId="3A8C95B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A85B12" w14:textId="77777777" w:rsidR="00401DBB" w:rsidRPr="00613BB9" w:rsidRDefault="00717723" w:rsidP="002C4861">
            <w:pPr>
              <w:rPr>
                <w:rFonts w:ascii="宋体" w:eastAsia="宋体" w:hAnsi="宋体" w:cs="Segoe UI"/>
              </w:rPr>
            </w:pPr>
            <w:hyperlink r:id="rId1021"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BA702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6D1488" w14:textId="77777777" w:rsidR="00401DBB" w:rsidRPr="00613BB9" w:rsidRDefault="00401DBB" w:rsidP="002C4861">
            <w:pPr>
              <w:jc w:val="left"/>
              <w:rPr>
                <w:rFonts w:ascii="宋体" w:eastAsia="宋体" w:hAnsi="宋体" w:cs="Segoe UI"/>
              </w:rPr>
            </w:pPr>
            <w:r w:rsidRPr="00613BB9">
              <w:rPr>
                <w:rStyle w:val="HTML1"/>
                <w:sz w:val="20"/>
                <w:szCs w:val="20"/>
              </w:rPr>
              <w:t>:snowflake: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B9899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E013C8" w14:textId="77777777" w:rsidR="00401DBB" w:rsidRPr="00613BB9" w:rsidRDefault="00401DBB" w:rsidP="002C4861">
            <w:pPr>
              <w:jc w:val="left"/>
              <w:rPr>
                <w:rFonts w:ascii="宋体" w:eastAsia="宋体" w:hAnsi="宋体" w:cs="Segoe UI"/>
              </w:rPr>
            </w:pPr>
            <w:r w:rsidRPr="00613BB9">
              <w:rPr>
                <w:rStyle w:val="HTML1"/>
                <w:sz w:val="20"/>
                <w:szCs w:val="20"/>
              </w:rPr>
              <w:t>:snowman_with_snow: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63ED1F" w14:textId="77777777" w:rsidR="00401DBB" w:rsidRPr="00613BB9" w:rsidRDefault="00717723" w:rsidP="002C4861">
            <w:pPr>
              <w:rPr>
                <w:rFonts w:ascii="宋体" w:eastAsia="宋体" w:hAnsi="宋体" w:cs="Segoe UI"/>
              </w:rPr>
            </w:pPr>
            <w:hyperlink r:id="rId1022" w:anchor="table-of-contents" w:history="1">
              <w:r w:rsidR="00401DBB" w:rsidRPr="00613BB9">
                <w:rPr>
                  <w:rStyle w:val="a4"/>
                  <w:rFonts w:ascii="宋体" w:eastAsia="宋体" w:hAnsi="宋体" w:cs="Segoe UI"/>
                  <w:color w:val="auto"/>
                </w:rPr>
                <w:t>top</w:t>
              </w:r>
            </w:hyperlink>
          </w:p>
        </w:tc>
      </w:tr>
      <w:tr w:rsidR="00613BB9" w:rsidRPr="00613BB9" w14:paraId="4DB979E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57F342" w14:textId="77777777" w:rsidR="00401DBB" w:rsidRPr="00613BB9" w:rsidRDefault="00717723" w:rsidP="002C4861">
            <w:pPr>
              <w:rPr>
                <w:rFonts w:ascii="宋体" w:eastAsia="宋体" w:hAnsi="宋体" w:cs="Segoe UI"/>
              </w:rPr>
            </w:pPr>
            <w:hyperlink r:id="rId1023"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BEEC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47D9E" w14:textId="77777777" w:rsidR="00401DBB" w:rsidRPr="00613BB9" w:rsidRDefault="00401DBB" w:rsidP="002C4861">
            <w:pPr>
              <w:jc w:val="left"/>
              <w:rPr>
                <w:rFonts w:ascii="宋体" w:eastAsia="宋体" w:hAnsi="宋体" w:cs="Segoe UI"/>
              </w:rPr>
            </w:pPr>
            <w:r w:rsidRPr="00613BB9">
              <w:rPr>
                <w:rStyle w:val="HTML1"/>
                <w:sz w:val="20"/>
                <w:szCs w:val="20"/>
              </w:rPr>
              <w:t>:snowman: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74061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1B8025" w14:textId="77777777" w:rsidR="00401DBB" w:rsidRPr="00613BB9" w:rsidRDefault="00401DBB" w:rsidP="002C4861">
            <w:pPr>
              <w:jc w:val="left"/>
              <w:rPr>
                <w:rFonts w:ascii="宋体" w:eastAsia="宋体" w:hAnsi="宋体" w:cs="Segoe UI"/>
              </w:rPr>
            </w:pPr>
            <w:r w:rsidRPr="00613BB9">
              <w:rPr>
                <w:rStyle w:val="HTML1"/>
                <w:sz w:val="20"/>
                <w:szCs w:val="20"/>
              </w:rPr>
              <w:t>:comet: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0FDDB6" w14:textId="77777777" w:rsidR="00401DBB" w:rsidRPr="00613BB9" w:rsidRDefault="00717723" w:rsidP="002C4861">
            <w:pPr>
              <w:rPr>
                <w:rFonts w:ascii="宋体" w:eastAsia="宋体" w:hAnsi="宋体" w:cs="Segoe UI"/>
              </w:rPr>
            </w:pPr>
            <w:hyperlink r:id="rId1024" w:anchor="table-of-contents" w:history="1">
              <w:r w:rsidR="00401DBB" w:rsidRPr="00613BB9">
                <w:rPr>
                  <w:rStyle w:val="a4"/>
                  <w:rFonts w:ascii="宋体" w:eastAsia="宋体" w:hAnsi="宋体" w:cs="Segoe UI"/>
                  <w:color w:val="auto"/>
                </w:rPr>
                <w:t>top</w:t>
              </w:r>
            </w:hyperlink>
          </w:p>
        </w:tc>
      </w:tr>
      <w:tr w:rsidR="00613BB9" w:rsidRPr="00613BB9" w14:paraId="67F4CD4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85F385" w14:textId="77777777" w:rsidR="00401DBB" w:rsidRPr="00613BB9" w:rsidRDefault="00717723" w:rsidP="002C4861">
            <w:pPr>
              <w:rPr>
                <w:rFonts w:ascii="宋体" w:eastAsia="宋体" w:hAnsi="宋体" w:cs="Segoe UI"/>
              </w:rPr>
            </w:pPr>
            <w:hyperlink r:id="rId1025"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DC316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5FE81B" w14:textId="77777777" w:rsidR="00401DBB" w:rsidRPr="00613BB9" w:rsidRDefault="00401DBB" w:rsidP="002C4861">
            <w:pPr>
              <w:jc w:val="left"/>
              <w:rPr>
                <w:rFonts w:ascii="宋体" w:eastAsia="宋体" w:hAnsi="宋体" w:cs="Segoe UI"/>
              </w:rPr>
            </w:pPr>
            <w:r w:rsidRPr="00613BB9">
              <w:rPr>
                <w:rStyle w:val="HTML1"/>
                <w:sz w:val="20"/>
                <w:szCs w:val="20"/>
              </w:rPr>
              <w:t>:fire: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58035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83F40B" w14:textId="77777777" w:rsidR="00401DBB" w:rsidRPr="00613BB9" w:rsidRDefault="00401DBB" w:rsidP="002C4861">
            <w:pPr>
              <w:jc w:val="left"/>
              <w:rPr>
                <w:rFonts w:ascii="宋体" w:eastAsia="宋体" w:hAnsi="宋体" w:cs="Segoe UI"/>
              </w:rPr>
            </w:pPr>
            <w:r w:rsidRPr="00613BB9">
              <w:rPr>
                <w:rStyle w:val="HTML1"/>
                <w:sz w:val="20"/>
                <w:szCs w:val="20"/>
              </w:rPr>
              <w:t>:droplet: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363DFD" w14:textId="77777777" w:rsidR="00401DBB" w:rsidRPr="00613BB9" w:rsidRDefault="00717723" w:rsidP="002C4861">
            <w:pPr>
              <w:rPr>
                <w:rFonts w:ascii="宋体" w:eastAsia="宋体" w:hAnsi="宋体" w:cs="Segoe UI"/>
              </w:rPr>
            </w:pPr>
            <w:hyperlink r:id="rId1026" w:anchor="table-of-contents" w:history="1">
              <w:r w:rsidR="00401DBB" w:rsidRPr="00613BB9">
                <w:rPr>
                  <w:rStyle w:val="a4"/>
                  <w:rFonts w:ascii="宋体" w:eastAsia="宋体" w:hAnsi="宋体" w:cs="Segoe UI"/>
                  <w:color w:val="auto"/>
                </w:rPr>
                <w:t>top</w:t>
              </w:r>
            </w:hyperlink>
          </w:p>
        </w:tc>
      </w:tr>
      <w:tr w:rsidR="00613BB9" w:rsidRPr="00613BB9" w14:paraId="5EA58F5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7409BD" w14:textId="77777777" w:rsidR="00401DBB" w:rsidRPr="00613BB9" w:rsidRDefault="00717723" w:rsidP="002C4861">
            <w:pPr>
              <w:rPr>
                <w:rFonts w:ascii="宋体" w:eastAsia="宋体" w:hAnsi="宋体" w:cs="Segoe UI"/>
              </w:rPr>
            </w:pPr>
            <w:hyperlink r:id="rId1027" w:anchor="travel--plac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A6758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F84630" w14:textId="77777777" w:rsidR="00401DBB" w:rsidRPr="00613BB9" w:rsidRDefault="00401DBB" w:rsidP="002C4861">
            <w:pPr>
              <w:jc w:val="left"/>
              <w:rPr>
                <w:rFonts w:ascii="宋体" w:eastAsia="宋体" w:hAnsi="宋体" w:cs="Segoe UI"/>
              </w:rPr>
            </w:pPr>
            <w:r w:rsidRPr="00613BB9">
              <w:rPr>
                <w:rStyle w:val="HTML1"/>
                <w:sz w:val="20"/>
                <w:szCs w:val="20"/>
              </w:rPr>
              <w:t>:ocean: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9807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B25E20"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D1C5FE" w14:textId="77777777" w:rsidR="00401DBB" w:rsidRPr="00613BB9" w:rsidRDefault="00717723" w:rsidP="002C4861">
            <w:pPr>
              <w:rPr>
                <w:rFonts w:ascii="宋体" w:eastAsia="宋体" w:hAnsi="宋体" w:cs="Segoe UI"/>
                <w:sz w:val="24"/>
                <w:szCs w:val="24"/>
              </w:rPr>
            </w:pPr>
            <w:hyperlink r:id="rId1028" w:anchor="table-of-contents" w:history="1">
              <w:r w:rsidR="00401DBB" w:rsidRPr="00613BB9">
                <w:rPr>
                  <w:rStyle w:val="a4"/>
                  <w:rFonts w:ascii="宋体" w:eastAsia="宋体" w:hAnsi="宋体" w:cs="Segoe UI"/>
                  <w:color w:val="auto"/>
                </w:rPr>
                <w:t>top</w:t>
              </w:r>
            </w:hyperlink>
          </w:p>
        </w:tc>
      </w:tr>
    </w:tbl>
    <w:p w14:paraId="1078F64B" w14:textId="77777777" w:rsidR="00401DBB" w:rsidRPr="00613BB9" w:rsidRDefault="00401DBB" w:rsidP="00401DBB">
      <w:pPr>
        <w:pStyle w:val="3"/>
        <w:rPr>
          <w:rFonts w:cs="Segoe UI"/>
          <w:sz w:val="30"/>
          <w:szCs w:val="30"/>
        </w:rPr>
      </w:pPr>
      <w:bookmarkStart w:id="155" w:name="_Toc46394772"/>
      <w:r w:rsidRPr="00613BB9">
        <w:rPr>
          <w:rFonts w:cs="Segoe UI"/>
          <w:sz w:val="30"/>
          <w:szCs w:val="30"/>
        </w:rPr>
        <w:t>Activities</w:t>
      </w:r>
      <w:bookmarkEnd w:id="155"/>
    </w:p>
    <w:p w14:paraId="0B8D4E20" w14:textId="77777777" w:rsidR="00401DBB" w:rsidRPr="00613BB9" w:rsidRDefault="00717723" w:rsidP="00907565">
      <w:pPr>
        <w:widowControl/>
        <w:numPr>
          <w:ilvl w:val="0"/>
          <w:numId w:val="49"/>
        </w:numPr>
        <w:shd w:val="clear" w:color="auto" w:fill="FFFFFF"/>
        <w:spacing w:before="100" w:beforeAutospacing="1" w:after="100" w:afterAutospacing="1"/>
        <w:jc w:val="left"/>
        <w:rPr>
          <w:rFonts w:ascii="宋体" w:eastAsia="宋体" w:hAnsi="宋体" w:cs="Segoe UI"/>
          <w:sz w:val="24"/>
          <w:szCs w:val="24"/>
        </w:rPr>
      </w:pPr>
      <w:hyperlink r:id="rId1029" w:anchor="event" w:history="1">
        <w:r w:rsidR="00401DBB" w:rsidRPr="00613BB9">
          <w:rPr>
            <w:rStyle w:val="a4"/>
            <w:rFonts w:ascii="宋体" w:eastAsia="宋体" w:hAnsi="宋体" w:cs="Segoe UI"/>
            <w:color w:val="auto"/>
          </w:rPr>
          <w:t>Event</w:t>
        </w:r>
      </w:hyperlink>
    </w:p>
    <w:p w14:paraId="46FAE1EA" w14:textId="77777777" w:rsidR="00401DBB" w:rsidRPr="00613BB9" w:rsidRDefault="00717723" w:rsidP="00907565">
      <w:pPr>
        <w:widowControl/>
        <w:numPr>
          <w:ilvl w:val="0"/>
          <w:numId w:val="49"/>
        </w:numPr>
        <w:shd w:val="clear" w:color="auto" w:fill="FFFFFF"/>
        <w:spacing w:before="60" w:after="100" w:afterAutospacing="1"/>
        <w:jc w:val="left"/>
        <w:rPr>
          <w:rFonts w:ascii="宋体" w:eastAsia="宋体" w:hAnsi="宋体" w:cs="Segoe UI"/>
        </w:rPr>
      </w:pPr>
      <w:hyperlink r:id="rId1030" w:anchor="award-medal" w:history="1">
        <w:r w:rsidR="00401DBB" w:rsidRPr="00613BB9">
          <w:rPr>
            <w:rStyle w:val="a4"/>
            <w:rFonts w:ascii="宋体" w:eastAsia="宋体" w:hAnsi="宋体" w:cs="Segoe UI"/>
            <w:color w:val="auto"/>
          </w:rPr>
          <w:t>Award Medal</w:t>
        </w:r>
      </w:hyperlink>
    </w:p>
    <w:p w14:paraId="21B9A201" w14:textId="77777777" w:rsidR="00401DBB" w:rsidRPr="00613BB9" w:rsidRDefault="00717723" w:rsidP="00907565">
      <w:pPr>
        <w:widowControl/>
        <w:numPr>
          <w:ilvl w:val="0"/>
          <w:numId w:val="49"/>
        </w:numPr>
        <w:shd w:val="clear" w:color="auto" w:fill="FFFFFF"/>
        <w:spacing w:before="60" w:after="100" w:afterAutospacing="1"/>
        <w:jc w:val="left"/>
        <w:rPr>
          <w:rFonts w:ascii="宋体" w:eastAsia="宋体" w:hAnsi="宋体" w:cs="Segoe UI"/>
        </w:rPr>
      </w:pPr>
      <w:hyperlink r:id="rId1031" w:anchor="sport" w:history="1">
        <w:r w:rsidR="00401DBB" w:rsidRPr="00613BB9">
          <w:rPr>
            <w:rStyle w:val="a4"/>
            <w:rFonts w:ascii="宋体" w:eastAsia="宋体" w:hAnsi="宋体" w:cs="Segoe UI"/>
            <w:color w:val="auto"/>
          </w:rPr>
          <w:t>Sport</w:t>
        </w:r>
      </w:hyperlink>
    </w:p>
    <w:p w14:paraId="6988CB97" w14:textId="77777777" w:rsidR="00401DBB" w:rsidRPr="00613BB9" w:rsidRDefault="00717723" w:rsidP="00907565">
      <w:pPr>
        <w:widowControl/>
        <w:numPr>
          <w:ilvl w:val="0"/>
          <w:numId w:val="49"/>
        </w:numPr>
        <w:shd w:val="clear" w:color="auto" w:fill="FFFFFF"/>
        <w:spacing w:before="60" w:after="100" w:afterAutospacing="1"/>
        <w:jc w:val="left"/>
        <w:rPr>
          <w:rFonts w:ascii="宋体" w:eastAsia="宋体" w:hAnsi="宋体" w:cs="Segoe UI"/>
        </w:rPr>
      </w:pPr>
      <w:hyperlink r:id="rId1032" w:anchor="game" w:history="1">
        <w:r w:rsidR="00401DBB" w:rsidRPr="00613BB9">
          <w:rPr>
            <w:rStyle w:val="a4"/>
            <w:rFonts w:ascii="宋体" w:eastAsia="宋体" w:hAnsi="宋体" w:cs="Segoe UI"/>
            <w:color w:val="auto"/>
          </w:rPr>
          <w:t>Game</w:t>
        </w:r>
      </w:hyperlink>
    </w:p>
    <w:p w14:paraId="3FF747C8" w14:textId="77777777" w:rsidR="00401DBB" w:rsidRPr="00613BB9" w:rsidRDefault="00717723" w:rsidP="00907565">
      <w:pPr>
        <w:widowControl/>
        <w:numPr>
          <w:ilvl w:val="0"/>
          <w:numId w:val="49"/>
        </w:numPr>
        <w:shd w:val="clear" w:color="auto" w:fill="FFFFFF"/>
        <w:spacing w:before="60" w:after="100" w:afterAutospacing="1"/>
        <w:jc w:val="left"/>
        <w:rPr>
          <w:rFonts w:ascii="宋体" w:eastAsia="宋体" w:hAnsi="宋体" w:cs="Segoe UI"/>
        </w:rPr>
      </w:pPr>
      <w:hyperlink r:id="rId1033" w:anchor="arts--crafts" w:history="1">
        <w:r w:rsidR="00401DBB" w:rsidRPr="00613BB9">
          <w:rPr>
            <w:rStyle w:val="a4"/>
            <w:rFonts w:ascii="宋体" w:eastAsia="宋体" w:hAnsi="宋体" w:cs="Segoe UI"/>
            <w:color w:val="auto"/>
          </w:rPr>
          <w:t>Arts &amp; Crafts</w:t>
        </w:r>
      </w:hyperlink>
    </w:p>
    <w:p w14:paraId="0C899B07" w14:textId="77777777" w:rsidR="00401DBB" w:rsidRPr="00613BB9" w:rsidRDefault="00401DBB" w:rsidP="00401DBB">
      <w:pPr>
        <w:pStyle w:val="4"/>
        <w:rPr>
          <w:rFonts w:ascii="宋体" w:eastAsia="宋体" w:hAnsi="宋体" w:cs="Segoe UI"/>
        </w:rPr>
      </w:pPr>
      <w:bookmarkStart w:id="156" w:name="_Toc46394773"/>
      <w:r w:rsidRPr="00613BB9">
        <w:rPr>
          <w:rFonts w:ascii="宋体" w:eastAsia="宋体" w:hAnsi="宋体" w:cs="Segoe UI"/>
        </w:rPr>
        <w:t>Event</w:t>
      </w:r>
      <w:bookmarkEnd w:id="156"/>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50"/>
        <w:gridCol w:w="1556"/>
        <w:gridCol w:w="4594"/>
        <w:gridCol w:w="1556"/>
        <w:gridCol w:w="4374"/>
        <w:gridCol w:w="1550"/>
      </w:tblGrid>
      <w:tr w:rsidR="00613BB9" w:rsidRPr="00613BB9" w14:paraId="1EDBD34C"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0D0714"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D55233"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BF306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B0393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8F67D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8E944A" w14:textId="77777777" w:rsidR="00401DBB" w:rsidRPr="00613BB9" w:rsidRDefault="00401DBB" w:rsidP="002C4861">
            <w:pPr>
              <w:spacing w:after="240"/>
              <w:jc w:val="center"/>
              <w:rPr>
                <w:rFonts w:ascii="宋体" w:eastAsia="宋体" w:hAnsi="宋体" w:cs="Segoe UI"/>
                <w:b/>
                <w:bCs/>
              </w:rPr>
            </w:pPr>
          </w:p>
        </w:tc>
      </w:tr>
      <w:tr w:rsidR="00613BB9" w:rsidRPr="00613BB9" w14:paraId="456A41A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45BA1C" w14:textId="77777777" w:rsidR="00401DBB" w:rsidRPr="00613BB9" w:rsidRDefault="00717723" w:rsidP="002C4861">
            <w:pPr>
              <w:spacing w:after="240"/>
              <w:jc w:val="left"/>
              <w:rPr>
                <w:rFonts w:ascii="宋体" w:eastAsia="宋体" w:hAnsi="宋体" w:cs="Segoe UI"/>
                <w:sz w:val="24"/>
                <w:szCs w:val="24"/>
              </w:rPr>
            </w:pPr>
            <w:hyperlink r:id="rId1034"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01CA84"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C31E04" w14:textId="77777777" w:rsidR="00401DBB" w:rsidRPr="00613BB9" w:rsidRDefault="00401DBB" w:rsidP="002C4861">
            <w:pPr>
              <w:jc w:val="left"/>
              <w:rPr>
                <w:rFonts w:ascii="宋体" w:eastAsia="宋体" w:hAnsi="宋体" w:cs="Segoe UI"/>
              </w:rPr>
            </w:pPr>
            <w:r w:rsidRPr="00613BB9">
              <w:rPr>
                <w:rStyle w:val="HTML1"/>
                <w:sz w:val="20"/>
                <w:szCs w:val="20"/>
              </w:rPr>
              <w:t>:jack_o_lantern: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63673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7C0BF0" w14:textId="77777777" w:rsidR="00401DBB" w:rsidRPr="00613BB9" w:rsidRDefault="00401DBB" w:rsidP="002C4861">
            <w:pPr>
              <w:jc w:val="left"/>
              <w:rPr>
                <w:rFonts w:ascii="宋体" w:eastAsia="宋体" w:hAnsi="宋体" w:cs="Segoe UI"/>
              </w:rPr>
            </w:pPr>
            <w:r w:rsidRPr="00613BB9">
              <w:rPr>
                <w:rStyle w:val="HTML1"/>
                <w:sz w:val="20"/>
                <w:szCs w:val="20"/>
              </w:rPr>
              <w:t>:christmas_tree: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E2D74C" w14:textId="77777777" w:rsidR="00401DBB" w:rsidRPr="00613BB9" w:rsidRDefault="00717723" w:rsidP="002C4861">
            <w:pPr>
              <w:rPr>
                <w:rFonts w:ascii="宋体" w:eastAsia="宋体" w:hAnsi="宋体" w:cs="Segoe UI"/>
              </w:rPr>
            </w:pPr>
            <w:hyperlink r:id="rId1035" w:anchor="table-of-contents" w:history="1">
              <w:r w:rsidR="00401DBB" w:rsidRPr="00613BB9">
                <w:rPr>
                  <w:rStyle w:val="a4"/>
                  <w:rFonts w:ascii="宋体" w:eastAsia="宋体" w:hAnsi="宋体" w:cs="Segoe UI"/>
                  <w:color w:val="auto"/>
                </w:rPr>
                <w:t>top</w:t>
              </w:r>
            </w:hyperlink>
          </w:p>
        </w:tc>
      </w:tr>
      <w:tr w:rsidR="00613BB9" w:rsidRPr="00613BB9" w14:paraId="5ED7933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662CC4" w14:textId="77777777" w:rsidR="00401DBB" w:rsidRPr="00613BB9" w:rsidRDefault="00717723" w:rsidP="002C4861">
            <w:pPr>
              <w:rPr>
                <w:rFonts w:ascii="宋体" w:eastAsia="宋体" w:hAnsi="宋体" w:cs="Segoe UI"/>
              </w:rPr>
            </w:pPr>
            <w:hyperlink r:id="rId1036"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D0276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849035" w14:textId="77777777" w:rsidR="00401DBB" w:rsidRPr="00613BB9" w:rsidRDefault="00401DBB" w:rsidP="002C4861">
            <w:pPr>
              <w:jc w:val="left"/>
              <w:rPr>
                <w:rFonts w:ascii="宋体" w:eastAsia="宋体" w:hAnsi="宋体" w:cs="Segoe UI"/>
              </w:rPr>
            </w:pPr>
            <w:r w:rsidRPr="00613BB9">
              <w:rPr>
                <w:rStyle w:val="HTML1"/>
                <w:sz w:val="20"/>
                <w:szCs w:val="20"/>
              </w:rPr>
              <w:t>:fireworks: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9D096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7ED7EA" w14:textId="77777777" w:rsidR="00401DBB" w:rsidRPr="00613BB9" w:rsidRDefault="00401DBB" w:rsidP="002C4861">
            <w:pPr>
              <w:jc w:val="left"/>
              <w:rPr>
                <w:rFonts w:ascii="宋体" w:eastAsia="宋体" w:hAnsi="宋体" w:cs="Segoe UI"/>
              </w:rPr>
            </w:pPr>
            <w:r w:rsidRPr="00613BB9">
              <w:rPr>
                <w:rStyle w:val="HTML1"/>
                <w:sz w:val="20"/>
                <w:szCs w:val="20"/>
              </w:rPr>
              <w:t>:sparkler: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2DEC85" w14:textId="77777777" w:rsidR="00401DBB" w:rsidRPr="00613BB9" w:rsidRDefault="00717723" w:rsidP="002C4861">
            <w:pPr>
              <w:rPr>
                <w:rFonts w:ascii="宋体" w:eastAsia="宋体" w:hAnsi="宋体" w:cs="Segoe UI"/>
              </w:rPr>
            </w:pPr>
            <w:hyperlink r:id="rId1037" w:anchor="table-of-contents" w:history="1">
              <w:r w:rsidR="00401DBB" w:rsidRPr="00613BB9">
                <w:rPr>
                  <w:rStyle w:val="a4"/>
                  <w:rFonts w:ascii="宋体" w:eastAsia="宋体" w:hAnsi="宋体" w:cs="Segoe UI"/>
                  <w:color w:val="auto"/>
                </w:rPr>
                <w:t>top</w:t>
              </w:r>
            </w:hyperlink>
          </w:p>
        </w:tc>
      </w:tr>
      <w:tr w:rsidR="00613BB9" w:rsidRPr="00613BB9" w14:paraId="0EB5223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378A36" w14:textId="77777777" w:rsidR="00401DBB" w:rsidRPr="00613BB9" w:rsidRDefault="00717723" w:rsidP="002C4861">
            <w:pPr>
              <w:rPr>
                <w:rFonts w:ascii="宋体" w:eastAsia="宋体" w:hAnsi="宋体" w:cs="Segoe UI"/>
              </w:rPr>
            </w:pPr>
            <w:hyperlink r:id="rId1038"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BDFC4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850922" w14:textId="77777777" w:rsidR="00401DBB" w:rsidRPr="00613BB9" w:rsidRDefault="00401DBB" w:rsidP="002C4861">
            <w:pPr>
              <w:jc w:val="left"/>
              <w:rPr>
                <w:rFonts w:ascii="宋体" w:eastAsia="宋体" w:hAnsi="宋体" w:cs="Segoe UI"/>
              </w:rPr>
            </w:pPr>
            <w:r w:rsidRPr="00613BB9">
              <w:rPr>
                <w:rStyle w:val="HTML1"/>
                <w:sz w:val="20"/>
                <w:szCs w:val="20"/>
              </w:rPr>
              <w:t>:firecracker: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BC648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69363B" w14:textId="77777777" w:rsidR="00401DBB" w:rsidRPr="00613BB9" w:rsidRDefault="00401DBB" w:rsidP="002C4861">
            <w:pPr>
              <w:jc w:val="left"/>
              <w:rPr>
                <w:rFonts w:ascii="宋体" w:eastAsia="宋体" w:hAnsi="宋体" w:cs="Segoe UI"/>
              </w:rPr>
            </w:pPr>
            <w:r w:rsidRPr="00613BB9">
              <w:rPr>
                <w:rStyle w:val="HTML1"/>
                <w:sz w:val="20"/>
                <w:szCs w:val="20"/>
              </w:rPr>
              <w:t>:sparkles: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524F33" w14:textId="77777777" w:rsidR="00401DBB" w:rsidRPr="00613BB9" w:rsidRDefault="00717723" w:rsidP="002C4861">
            <w:pPr>
              <w:rPr>
                <w:rFonts w:ascii="宋体" w:eastAsia="宋体" w:hAnsi="宋体" w:cs="Segoe UI"/>
              </w:rPr>
            </w:pPr>
            <w:hyperlink r:id="rId1039" w:anchor="table-of-contents" w:history="1">
              <w:r w:rsidR="00401DBB" w:rsidRPr="00613BB9">
                <w:rPr>
                  <w:rStyle w:val="a4"/>
                  <w:rFonts w:ascii="宋体" w:eastAsia="宋体" w:hAnsi="宋体" w:cs="Segoe UI"/>
                  <w:color w:val="auto"/>
                </w:rPr>
                <w:t>top</w:t>
              </w:r>
            </w:hyperlink>
          </w:p>
        </w:tc>
      </w:tr>
      <w:tr w:rsidR="00613BB9" w:rsidRPr="00613BB9" w14:paraId="7BAAC9A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EF0EF1" w14:textId="77777777" w:rsidR="00401DBB" w:rsidRPr="00613BB9" w:rsidRDefault="00717723" w:rsidP="002C4861">
            <w:pPr>
              <w:rPr>
                <w:rFonts w:ascii="宋体" w:eastAsia="宋体" w:hAnsi="宋体" w:cs="Segoe UI"/>
              </w:rPr>
            </w:pPr>
            <w:hyperlink r:id="rId1040"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D27C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B597B" w14:textId="77777777" w:rsidR="00401DBB" w:rsidRPr="00613BB9" w:rsidRDefault="00401DBB" w:rsidP="002C4861">
            <w:pPr>
              <w:jc w:val="left"/>
              <w:rPr>
                <w:rFonts w:ascii="宋体" w:eastAsia="宋体" w:hAnsi="宋体" w:cs="Segoe UI"/>
              </w:rPr>
            </w:pPr>
            <w:r w:rsidRPr="00613BB9">
              <w:rPr>
                <w:rStyle w:val="HTML1"/>
                <w:sz w:val="20"/>
                <w:szCs w:val="20"/>
              </w:rPr>
              <w:t>:balloon: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F47D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8EE5ED" w14:textId="77777777" w:rsidR="00401DBB" w:rsidRPr="00613BB9" w:rsidRDefault="00401DBB" w:rsidP="002C4861">
            <w:pPr>
              <w:jc w:val="left"/>
              <w:rPr>
                <w:rFonts w:ascii="宋体" w:eastAsia="宋体" w:hAnsi="宋体" w:cs="Segoe UI"/>
              </w:rPr>
            </w:pPr>
            <w:r w:rsidRPr="00613BB9">
              <w:rPr>
                <w:rStyle w:val="HTML1"/>
                <w:sz w:val="20"/>
                <w:szCs w:val="20"/>
              </w:rPr>
              <w:t>:tada: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179B3A" w14:textId="77777777" w:rsidR="00401DBB" w:rsidRPr="00613BB9" w:rsidRDefault="00717723" w:rsidP="002C4861">
            <w:pPr>
              <w:rPr>
                <w:rFonts w:ascii="宋体" w:eastAsia="宋体" w:hAnsi="宋体" w:cs="Segoe UI"/>
              </w:rPr>
            </w:pPr>
            <w:hyperlink r:id="rId1041" w:anchor="table-of-contents" w:history="1">
              <w:r w:rsidR="00401DBB" w:rsidRPr="00613BB9">
                <w:rPr>
                  <w:rStyle w:val="a4"/>
                  <w:rFonts w:ascii="宋体" w:eastAsia="宋体" w:hAnsi="宋体" w:cs="Segoe UI"/>
                  <w:color w:val="auto"/>
                </w:rPr>
                <w:t>top</w:t>
              </w:r>
            </w:hyperlink>
          </w:p>
        </w:tc>
      </w:tr>
      <w:tr w:rsidR="00613BB9" w:rsidRPr="00613BB9" w14:paraId="14160D0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06CD61" w14:textId="77777777" w:rsidR="00401DBB" w:rsidRPr="00613BB9" w:rsidRDefault="00717723" w:rsidP="002C4861">
            <w:pPr>
              <w:rPr>
                <w:rFonts w:ascii="宋体" w:eastAsia="宋体" w:hAnsi="宋体" w:cs="Segoe UI"/>
              </w:rPr>
            </w:pPr>
            <w:hyperlink r:id="rId1042"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01E79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1F6905" w14:textId="77777777" w:rsidR="00401DBB" w:rsidRPr="00613BB9" w:rsidRDefault="00401DBB" w:rsidP="002C4861">
            <w:pPr>
              <w:jc w:val="left"/>
              <w:rPr>
                <w:rFonts w:ascii="宋体" w:eastAsia="宋体" w:hAnsi="宋体" w:cs="Segoe UI"/>
              </w:rPr>
            </w:pPr>
            <w:r w:rsidRPr="00613BB9">
              <w:rPr>
                <w:rStyle w:val="HTML1"/>
                <w:sz w:val="20"/>
                <w:szCs w:val="20"/>
              </w:rPr>
              <w:t>:confetti_ball: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0CCFB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8A674B" w14:textId="77777777" w:rsidR="00401DBB" w:rsidRPr="00613BB9" w:rsidRDefault="00401DBB" w:rsidP="002C4861">
            <w:pPr>
              <w:jc w:val="left"/>
              <w:rPr>
                <w:rFonts w:ascii="宋体" w:eastAsia="宋体" w:hAnsi="宋体" w:cs="Segoe UI"/>
              </w:rPr>
            </w:pPr>
            <w:r w:rsidRPr="00613BB9">
              <w:rPr>
                <w:rStyle w:val="HTML1"/>
                <w:sz w:val="20"/>
                <w:szCs w:val="20"/>
              </w:rPr>
              <w:t>:tanabata_tree: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A975B9" w14:textId="77777777" w:rsidR="00401DBB" w:rsidRPr="00613BB9" w:rsidRDefault="00717723" w:rsidP="002C4861">
            <w:pPr>
              <w:rPr>
                <w:rFonts w:ascii="宋体" w:eastAsia="宋体" w:hAnsi="宋体" w:cs="Segoe UI"/>
              </w:rPr>
            </w:pPr>
            <w:hyperlink r:id="rId1043" w:anchor="table-of-contents" w:history="1">
              <w:r w:rsidR="00401DBB" w:rsidRPr="00613BB9">
                <w:rPr>
                  <w:rStyle w:val="a4"/>
                  <w:rFonts w:ascii="宋体" w:eastAsia="宋体" w:hAnsi="宋体" w:cs="Segoe UI"/>
                  <w:color w:val="auto"/>
                </w:rPr>
                <w:t>top</w:t>
              </w:r>
            </w:hyperlink>
          </w:p>
        </w:tc>
      </w:tr>
      <w:tr w:rsidR="00613BB9" w:rsidRPr="00613BB9" w14:paraId="322E079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FDAE30" w14:textId="77777777" w:rsidR="00401DBB" w:rsidRPr="00613BB9" w:rsidRDefault="00717723" w:rsidP="002C4861">
            <w:pPr>
              <w:rPr>
                <w:rFonts w:ascii="宋体" w:eastAsia="宋体" w:hAnsi="宋体" w:cs="Segoe UI"/>
              </w:rPr>
            </w:pPr>
            <w:hyperlink r:id="rId1044"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10449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238CC6" w14:textId="77777777" w:rsidR="00401DBB" w:rsidRPr="00613BB9" w:rsidRDefault="00401DBB" w:rsidP="002C4861">
            <w:pPr>
              <w:jc w:val="left"/>
              <w:rPr>
                <w:rFonts w:ascii="宋体" w:eastAsia="宋体" w:hAnsi="宋体" w:cs="Segoe UI"/>
              </w:rPr>
            </w:pPr>
            <w:r w:rsidRPr="00613BB9">
              <w:rPr>
                <w:rStyle w:val="HTML1"/>
                <w:sz w:val="20"/>
                <w:szCs w:val="20"/>
              </w:rPr>
              <w:t>:bamboo: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DC6BD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20C2E9" w14:textId="77777777" w:rsidR="00401DBB" w:rsidRPr="00613BB9" w:rsidRDefault="00401DBB" w:rsidP="002C4861">
            <w:pPr>
              <w:jc w:val="left"/>
              <w:rPr>
                <w:rFonts w:ascii="宋体" w:eastAsia="宋体" w:hAnsi="宋体" w:cs="Segoe UI"/>
              </w:rPr>
            </w:pPr>
            <w:r w:rsidRPr="00613BB9">
              <w:rPr>
                <w:rStyle w:val="HTML1"/>
                <w:sz w:val="20"/>
                <w:szCs w:val="20"/>
              </w:rPr>
              <w:t>:dolls: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E22EE6" w14:textId="77777777" w:rsidR="00401DBB" w:rsidRPr="00613BB9" w:rsidRDefault="00717723" w:rsidP="002C4861">
            <w:pPr>
              <w:rPr>
                <w:rFonts w:ascii="宋体" w:eastAsia="宋体" w:hAnsi="宋体" w:cs="Segoe UI"/>
              </w:rPr>
            </w:pPr>
            <w:hyperlink r:id="rId1045" w:anchor="table-of-contents" w:history="1">
              <w:r w:rsidR="00401DBB" w:rsidRPr="00613BB9">
                <w:rPr>
                  <w:rStyle w:val="a4"/>
                  <w:rFonts w:ascii="宋体" w:eastAsia="宋体" w:hAnsi="宋体" w:cs="Segoe UI"/>
                  <w:color w:val="auto"/>
                </w:rPr>
                <w:t>top</w:t>
              </w:r>
            </w:hyperlink>
          </w:p>
        </w:tc>
      </w:tr>
      <w:tr w:rsidR="00613BB9" w:rsidRPr="00613BB9" w14:paraId="6FFA4AA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E71EFA" w14:textId="77777777" w:rsidR="00401DBB" w:rsidRPr="00613BB9" w:rsidRDefault="00717723" w:rsidP="002C4861">
            <w:pPr>
              <w:rPr>
                <w:rFonts w:ascii="宋体" w:eastAsia="宋体" w:hAnsi="宋体" w:cs="Segoe UI"/>
              </w:rPr>
            </w:pPr>
            <w:hyperlink r:id="rId1046"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9C29D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FE392F" w14:textId="77777777" w:rsidR="00401DBB" w:rsidRPr="00613BB9" w:rsidRDefault="00401DBB" w:rsidP="002C4861">
            <w:pPr>
              <w:jc w:val="left"/>
              <w:rPr>
                <w:rFonts w:ascii="宋体" w:eastAsia="宋体" w:hAnsi="宋体" w:cs="Segoe UI"/>
              </w:rPr>
            </w:pPr>
            <w:r w:rsidRPr="00613BB9">
              <w:rPr>
                <w:rStyle w:val="HTML1"/>
                <w:sz w:val="20"/>
                <w:szCs w:val="20"/>
              </w:rPr>
              <w:t>:flags: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E4815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42A21A" w14:textId="77777777" w:rsidR="00401DBB" w:rsidRPr="00613BB9" w:rsidRDefault="00401DBB" w:rsidP="002C4861">
            <w:pPr>
              <w:jc w:val="left"/>
              <w:rPr>
                <w:rFonts w:ascii="宋体" w:eastAsia="宋体" w:hAnsi="宋体" w:cs="Segoe UI"/>
              </w:rPr>
            </w:pPr>
            <w:r w:rsidRPr="00613BB9">
              <w:rPr>
                <w:rStyle w:val="HTML1"/>
                <w:sz w:val="20"/>
                <w:szCs w:val="20"/>
              </w:rPr>
              <w:t>:wind_chime: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517B77" w14:textId="77777777" w:rsidR="00401DBB" w:rsidRPr="00613BB9" w:rsidRDefault="00717723" w:rsidP="002C4861">
            <w:pPr>
              <w:rPr>
                <w:rFonts w:ascii="宋体" w:eastAsia="宋体" w:hAnsi="宋体" w:cs="Segoe UI"/>
              </w:rPr>
            </w:pPr>
            <w:hyperlink r:id="rId1047" w:anchor="table-of-contents" w:history="1">
              <w:r w:rsidR="00401DBB" w:rsidRPr="00613BB9">
                <w:rPr>
                  <w:rStyle w:val="a4"/>
                  <w:rFonts w:ascii="宋体" w:eastAsia="宋体" w:hAnsi="宋体" w:cs="Segoe UI"/>
                  <w:color w:val="auto"/>
                </w:rPr>
                <w:t>top</w:t>
              </w:r>
            </w:hyperlink>
          </w:p>
        </w:tc>
      </w:tr>
      <w:tr w:rsidR="00613BB9" w:rsidRPr="00613BB9" w14:paraId="15AF79F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0F2BB4" w14:textId="77777777" w:rsidR="00401DBB" w:rsidRPr="00613BB9" w:rsidRDefault="00717723" w:rsidP="002C4861">
            <w:pPr>
              <w:rPr>
                <w:rFonts w:ascii="宋体" w:eastAsia="宋体" w:hAnsi="宋体" w:cs="Segoe UI"/>
              </w:rPr>
            </w:pPr>
            <w:hyperlink r:id="rId1048"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0C916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32DD62" w14:textId="77777777" w:rsidR="00401DBB" w:rsidRPr="00613BB9" w:rsidRDefault="00401DBB" w:rsidP="002C4861">
            <w:pPr>
              <w:jc w:val="left"/>
              <w:rPr>
                <w:rFonts w:ascii="宋体" w:eastAsia="宋体" w:hAnsi="宋体" w:cs="Segoe UI"/>
              </w:rPr>
            </w:pPr>
            <w:r w:rsidRPr="00613BB9">
              <w:rPr>
                <w:rStyle w:val="HTML1"/>
                <w:sz w:val="20"/>
                <w:szCs w:val="20"/>
              </w:rPr>
              <w:t>:rice_scene: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63BE9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934CFF" w14:textId="77777777" w:rsidR="00401DBB" w:rsidRPr="00613BB9" w:rsidRDefault="00401DBB" w:rsidP="002C4861">
            <w:pPr>
              <w:jc w:val="left"/>
              <w:rPr>
                <w:rFonts w:ascii="宋体" w:eastAsia="宋体" w:hAnsi="宋体" w:cs="Segoe UI"/>
              </w:rPr>
            </w:pPr>
            <w:r w:rsidRPr="00613BB9">
              <w:rPr>
                <w:rStyle w:val="HTML1"/>
                <w:sz w:val="20"/>
                <w:szCs w:val="20"/>
              </w:rPr>
              <w:t>:red_envelope: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FD97A5" w14:textId="77777777" w:rsidR="00401DBB" w:rsidRPr="00613BB9" w:rsidRDefault="00717723" w:rsidP="002C4861">
            <w:pPr>
              <w:rPr>
                <w:rFonts w:ascii="宋体" w:eastAsia="宋体" w:hAnsi="宋体" w:cs="Segoe UI"/>
              </w:rPr>
            </w:pPr>
            <w:hyperlink r:id="rId1049" w:anchor="table-of-contents" w:history="1">
              <w:r w:rsidR="00401DBB" w:rsidRPr="00613BB9">
                <w:rPr>
                  <w:rStyle w:val="a4"/>
                  <w:rFonts w:ascii="宋体" w:eastAsia="宋体" w:hAnsi="宋体" w:cs="Segoe UI"/>
                  <w:color w:val="auto"/>
                </w:rPr>
                <w:t>top</w:t>
              </w:r>
            </w:hyperlink>
          </w:p>
        </w:tc>
      </w:tr>
      <w:tr w:rsidR="00613BB9" w:rsidRPr="00613BB9" w14:paraId="60A3A18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E60D10" w14:textId="77777777" w:rsidR="00401DBB" w:rsidRPr="00613BB9" w:rsidRDefault="00717723" w:rsidP="002C4861">
            <w:pPr>
              <w:rPr>
                <w:rFonts w:ascii="宋体" w:eastAsia="宋体" w:hAnsi="宋体" w:cs="Segoe UI"/>
              </w:rPr>
            </w:pPr>
            <w:hyperlink r:id="rId1050"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8FD19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6953B7" w14:textId="77777777" w:rsidR="00401DBB" w:rsidRPr="00613BB9" w:rsidRDefault="00401DBB" w:rsidP="002C4861">
            <w:pPr>
              <w:jc w:val="left"/>
              <w:rPr>
                <w:rFonts w:ascii="宋体" w:eastAsia="宋体" w:hAnsi="宋体" w:cs="Segoe UI"/>
              </w:rPr>
            </w:pPr>
            <w:r w:rsidRPr="00613BB9">
              <w:rPr>
                <w:rStyle w:val="HTML1"/>
                <w:sz w:val="20"/>
                <w:szCs w:val="20"/>
              </w:rPr>
              <w:t>:ribbon: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BD91F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955538" w14:textId="77777777" w:rsidR="00401DBB" w:rsidRPr="00613BB9" w:rsidRDefault="00401DBB" w:rsidP="002C4861">
            <w:pPr>
              <w:jc w:val="left"/>
              <w:rPr>
                <w:rFonts w:ascii="宋体" w:eastAsia="宋体" w:hAnsi="宋体" w:cs="Segoe UI"/>
              </w:rPr>
            </w:pPr>
            <w:r w:rsidRPr="00613BB9">
              <w:rPr>
                <w:rStyle w:val="HTML1"/>
                <w:sz w:val="20"/>
                <w:szCs w:val="20"/>
              </w:rPr>
              <w:t>:gift: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F330CA" w14:textId="77777777" w:rsidR="00401DBB" w:rsidRPr="00613BB9" w:rsidRDefault="00717723" w:rsidP="002C4861">
            <w:pPr>
              <w:rPr>
                <w:rFonts w:ascii="宋体" w:eastAsia="宋体" w:hAnsi="宋体" w:cs="Segoe UI"/>
              </w:rPr>
            </w:pPr>
            <w:hyperlink r:id="rId1051" w:anchor="table-of-contents" w:history="1">
              <w:r w:rsidR="00401DBB" w:rsidRPr="00613BB9">
                <w:rPr>
                  <w:rStyle w:val="a4"/>
                  <w:rFonts w:ascii="宋体" w:eastAsia="宋体" w:hAnsi="宋体" w:cs="Segoe UI"/>
                  <w:color w:val="auto"/>
                </w:rPr>
                <w:t>top</w:t>
              </w:r>
            </w:hyperlink>
          </w:p>
        </w:tc>
      </w:tr>
      <w:tr w:rsidR="00613BB9" w:rsidRPr="00613BB9" w14:paraId="7A63ACD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77AFD4" w14:textId="77777777" w:rsidR="00401DBB" w:rsidRPr="00613BB9" w:rsidRDefault="00717723" w:rsidP="002C4861">
            <w:pPr>
              <w:rPr>
                <w:rFonts w:ascii="宋体" w:eastAsia="宋体" w:hAnsi="宋体" w:cs="Segoe UI"/>
              </w:rPr>
            </w:pPr>
            <w:hyperlink r:id="rId1052"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A102F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B0130" w14:textId="77777777" w:rsidR="00401DBB" w:rsidRPr="00613BB9" w:rsidRDefault="00401DBB" w:rsidP="002C4861">
            <w:pPr>
              <w:jc w:val="left"/>
              <w:rPr>
                <w:rFonts w:ascii="宋体" w:eastAsia="宋体" w:hAnsi="宋体" w:cs="Segoe UI"/>
              </w:rPr>
            </w:pPr>
            <w:r w:rsidRPr="00613BB9">
              <w:rPr>
                <w:rStyle w:val="HTML1"/>
                <w:sz w:val="20"/>
                <w:szCs w:val="20"/>
              </w:rPr>
              <w:t>:reminder_ribbon: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697CC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E46A22" w14:textId="77777777" w:rsidR="00401DBB" w:rsidRPr="00613BB9" w:rsidRDefault="00401DBB" w:rsidP="002C4861">
            <w:pPr>
              <w:jc w:val="left"/>
              <w:rPr>
                <w:rFonts w:ascii="宋体" w:eastAsia="宋体" w:hAnsi="宋体" w:cs="Segoe UI"/>
              </w:rPr>
            </w:pPr>
            <w:r w:rsidRPr="00613BB9">
              <w:rPr>
                <w:rStyle w:val="HTML1"/>
                <w:sz w:val="20"/>
                <w:szCs w:val="20"/>
              </w:rPr>
              <w:t>:tickets: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C868A7" w14:textId="77777777" w:rsidR="00401DBB" w:rsidRPr="00613BB9" w:rsidRDefault="00717723" w:rsidP="002C4861">
            <w:pPr>
              <w:rPr>
                <w:rFonts w:ascii="宋体" w:eastAsia="宋体" w:hAnsi="宋体" w:cs="Segoe UI"/>
              </w:rPr>
            </w:pPr>
            <w:hyperlink r:id="rId1053" w:anchor="table-of-contents" w:history="1">
              <w:r w:rsidR="00401DBB" w:rsidRPr="00613BB9">
                <w:rPr>
                  <w:rStyle w:val="a4"/>
                  <w:rFonts w:ascii="宋体" w:eastAsia="宋体" w:hAnsi="宋体" w:cs="Segoe UI"/>
                  <w:color w:val="auto"/>
                </w:rPr>
                <w:t>top</w:t>
              </w:r>
            </w:hyperlink>
          </w:p>
        </w:tc>
      </w:tr>
      <w:tr w:rsidR="00613BB9" w:rsidRPr="00613BB9" w14:paraId="39AA4B9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EB0D65" w14:textId="77777777" w:rsidR="00401DBB" w:rsidRPr="00613BB9" w:rsidRDefault="00717723" w:rsidP="002C4861">
            <w:pPr>
              <w:rPr>
                <w:rFonts w:ascii="宋体" w:eastAsia="宋体" w:hAnsi="宋体" w:cs="Segoe UI"/>
              </w:rPr>
            </w:pPr>
            <w:hyperlink r:id="rId1054"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6DD29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3541E6" w14:textId="77777777" w:rsidR="00401DBB" w:rsidRPr="00613BB9" w:rsidRDefault="00401DBB" w:rsidP="002C4861">
            <w:pPr>
              <w:jc w:val="left"/>
              <w:rPr>
                <w:rFonts w:ascii="宋体" w:eastAsia="宋体" w:hAnsi="宋体" w:cs="Segoe UI"/>
              </w:rPr>
            </w:pPr>
            <w:r w:rsidRPr="00613BB9">
              <w:rPr>
                <w:rStyle w:val="HTML1"/>
                <w:sz w:val="20"/>
                <w:szCs w:val="20"/>
              </w:rPr>
              <w:t>:ticket: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2DFA3C"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E595EE"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B5A5E7" w14:textId="77777777" w:rsidR="00401DBB" w:rsidRPr="00613BB9" w:rsidRDefault="00717723" w:rsidP="002C4861">
            <w:pPr>
              <w:rPr>
                <w:rFonts w:ascii="宋体" w:eastAsia="宋体" w:hAnsi="宋体" w:cs="Segoe UI"/>
                <w:sz w:val="24"/>
                <w:szCs w:val="24"/>
              </w:rPr>
            </w:pPr>
            <w:hyperlink r:id="rId1055" w:anchor="table-of-contents" w:history="1">
              <w:r w:rsidR="00401DBB" w:rsidRPr="00613BB9">
                <w:rPr>
                  <w:rStyle w:val="a4"/>
                  <w:rFonts w:ascii="宋体" w:eastAsia="宋体" w:hAnsi="宋体" w:cs="Segoe UI"/>
                  <w:color w:val="auto"/>
                </w:rPr>
                <w:t>top</w:t>
              </w:r>
            </w:hyperlink>
          </w:p>
        </w:tc>
      </w:tr>
    </w:tbl>
    <w:p w14:paraId="55237E75" w14:textId="77777777" w:rsidR="00401DBB" w:rsidRPr="00613BB9" w:rsidRDefault="00401DBB" w:rsidP="00401DBB">
      <w:pPr>
        <w:pStyle w:val="4"/>
        <w:rPr>
          <w:rFonts w:ascii="宋体" w:eastAsia="宋体" w:hAnsi="宋体" w:cs="Segoe UI"/>
        </w:rPr>
      </w:pPr>
      <w:bookmarkStart w:id="157" w:name="_Toc46394774"/>
      <w:r w:rsidRPr="00613BB9">
        <w:rPr>
          <w:rFonts w:ascii="宋体" w:eastAsia="宋体" w:hAnsi="宋体" w:cs="Segoe UI"/>
        </w:rPr>
        <w:t>Award Medal</w:t>
      </w:r>
      <w:bookmarkEnd w:id="157"/>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28"/>
        <w:gridCol w:w="1534"/>
        <w:gridCol w:w="4528"/>
        <w:gridCol w:w="1534"/>
        <w:gridCol w:w="4528"/>
        <w:gridCol w:w="1528"/>
      </w:tblGrid>
      <w:tr w:rsidR="00613BB9" w:rsidRPr="00613BB9" w14:paraId="5EE32713"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B71FBA"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48F884"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72A08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85BE0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D6E71B"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6CE03C" w14:textId="77777777" w:rsidR="00401DBB" w:rsidRPr="00613BB9" w:rsidRDefault="00401DBB" w:rsidP="002C4861">
            <w:pPr>
              <w:spacing w:after="240"/>
              <w:jc w:val="center"/>
              <w:rPr>
                <w:rFonts w:ascii="宋体" w:eastAsia="宋体" w:hAnsi="宋体" w:cs="Segoe UI"/>
                <w:b/>
                <w:bCs/>
              </w:rPr>
            </w:pPr>
          </w:p>
        </w:tc>
      </w:tr>
      <w:tr w:rsidR="00613BB9" w:rsidRPr="00613BB9" w14:paraId="60B6C2C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5EF678" w14:textId="77777777" w:rsidR="00401DBB" w:rsidRPr="00613BB9" w:rsidRDefault="00717723" w:rsidP="002C4861">
            <w:pPr>
              <w:spacing w:after="240"/>
              <w:jc w:val="left"/>
              <w:rPr>
                <w:rFonts w:ascii="宋体" w:eastAsia="宋体" w:hAnsi="宋体" w:cs="Segoe UI"/>
                <w:sz w:val="24"/>
                <w:szCs w:val="24"/>
              </w:rPr>
            </w:pPr>
            <w:hyperlink r:id="rId1056"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222905"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8C6CF9" w14:textId="77777777" w:rsidR="00401DBB" w:rsidRPr="00613BB9" w:rsidRDefault="00401DBB" w:rsidP="002C4861">
            <w:pPr>
              <w:jc w:val="left"/>
              <w:rPr>
                <w:rFonts w:ascii="宋体" w:eastAsia="宋体" w:hAnsi="宋体" w:cs="Segoe UI"/>
              </w:rPr>
            </w:pPr>
            <w:r w:rsidRPr="00613BB9">
              <w:rPr>
                <w:rStyle w:val="HTML1"/>
                <w:sz w:val="20"/>
                <w:szCs w:val="20"/>
              </w:rPr>
              <w:t>:medal_military: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3D633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146895" w14:textId="77777777" w:rsidR="00401DBB" w:rsidRPr="00613BB9" w:rsidRDefault="00401DBB" w:rsidP="002C4861">
            <w:pPr>
              <w:jc w:val="left"/>
              <w:rPr>
                <w:rFonts w:ascii="宋体" w:eastAsia="宋体" w:hAnsi="宋体" w:cs="Segoe UI"/>
              </w:rPr>
            </w:pPr>
            <w:r w:rsidRPr="00613BB9">
              <w:rPr>
                <w:rStyle w:val="HTML1"/>
                <w:sz w:val="20"/>
                <w:szCs w:val="20"/>
              </w:rPr>
              <w:t>:trophy: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FD0508" w14:textId="77777777" w:rsidR="00401DBB" w:rsidRPr="00613BB9" w:rsidRDefault="00717723" w:rsidP="002C4861">
            <w:pPr>
              <w:rPr>
                <w:rFonts w:ascii="宋体" w:eastAsia="宋体" w:hAnsi="宋体" w:cs="Segoe UI"/>
              </w:rPr>
            </w:pPr>
            <w:hyperlink r:id="rId1057" w:anchor="table-of-contents" w:history="1">
              <w:r w:rsidR="00401DBB" w:rsidRPr="00613BB9">
                <w:rPr>
                  <w:rStyle w:val="a4"/>
                  <w:rFonts w:ascii="宋体" w:eastAsia="宋体" w:hAnsi="宋体" w:cs="Segoe UI"/>
                  <w:color w:val="auto"/>
                </w:rPr>
                <w:t>top</w:t>
              </w:r>
            </w:hyperlink>
          </w:p>
        </w:tc>
      </w:tr>
      <w:tr w:rsidR="00613BB9" w:rsidRPr="00613BB9" w14:paraId="1FD322C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5AE89D" w14:textId="77777777" w:rsidR="00401DBB" w:rsidRPr="00613BB9" w:rsidRDefault="00717723" w:rsidP="002C4861">
            <w:pPr>
              <w:rPr>
                <w:rFonts w:ascii="宋体" w:eastAsia="宋体" w:hAnsi="宋体" w:cs="Segoe UI"/>
              </w:rPr>
            </w:pPr>
            <w:hyperlink r:id="rId1058"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9AC23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18FF56" w14:textId="77777777" w:rsidR="00401DBB" w:rsidRPr="00613BB9" w:rsidRDefault="00401DBB" w:rsidP="002C4861">
            <w:pPr>
              <w:jc w:val="left"/>
              <w:rPr>
                <w:rFonts w:ascii="宋体" w:eastAsia="宋体" w:hAnsi="宋体" w:cs="Segoe UI"/>
              </w:rPr>
            </w:pPr>
            <w:r w:rsidRPr="00613BB9">
              <w:rPr>
                <w:rStyle w:val="HTML1"/>
                <w:sz w:val="20"/>
                <w:szCs w:val="20"/>
              </w:rPr>
              <w:t>:medal_sports: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0853C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836C83" w14:textId="77777777" w:rsidR="00401DBB" w:rsidRPr="00613BB9" w:rsidRDefault="00401DBB" w:rsidP="002C4861">
            <w:pPr>
              <w:jc w:val="left"/>
              <w:rPr>
                <w:rFonts w:ascii="宋体" w:eastAsia="宋体" w:hAnsi="宋体" w:cs="Segoe UI"/>
              </w:rPr>
            </w:pPr>
            <w:r w:rsidRPr="00613BB9">
              <w:rPr>
                <w:rStyle w:val="HTML1"/>
                <w:sz w:val="20"/>
                <w:szCs w:val="20"/>
              </w:rPr>
              <w:t>:1st_place_medal: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E6A84C" w14:textId="77777777" w:rsidR="00401DBB" w:rsidRPr="00613BB9" w:rsidRDefault="00717723" w:rsidP="002C4861">
            <w:pPr>
              <w:rPr>
                <w:rFonts w:ascii="宋体" w:eastAsia="宋体" w:hAnsi="宋体" w:cs="Segoe UI"/>
              </w:rPr>
            </w:pPr>
            <w:hyperlink r:id="rId1059" w:anchor="table-of-contents" w:history="1">
              <w:r w:rsidR="00401DBB" w:rsidRPr="00613BB9">
                <w:rPr>
                  <w:rStyle w:val="a4"/>
                  <w:rFonts w:ascii="宋体" w:eastAsia="宋体" w:hAnsi="宋体" w:cs="Segoe UI"/>
                  <w:color w:val="auto"/>
                </w:rPr>
                <w:t>top</w:t>
              </w:r>
            </w:hyperlink>
          </w:p>
        </w:tc>
      </w:tr>
      <w:tr w:rsidR="00613BB9" w:rsidRPr="00613BB9" w14:paraId="005DCBC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E93A55" w14:textId="77777777" w:rsidR="00401DBB" w:rsidRPr="00613BB9" w:rsidRDefault="00717723" w:rsidP="002C4861">
            <w:pPr>
              <w:rPr>
                <w:rFonts w:ascii="宋体" w:eastAsia="宋体" w:hAnsi="宋体" w:cs="Segoe UI"/>
              </w:rPr>
            </w:pPr>
            <w:hyperlink r:id="rId1060"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6F77C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5360F8" w14:textId="77777777" w:rsidR="00401DBB" w:rsidRPr="00613BB9" w:rsidRDefault="00401DBB" w:rsidP="002C4861">
            <w:pPr>
              <w:jc w:val="left"/>
              <w:rPr>
                <w:rFonts w:ascii="宋体" w:eastAsia="宋体" w:hAnsi="宋体" w:cs="Segoe UI"/>
              </w:rPr>
            </w:pPr>
            <w:r w:rsidRPr="00613BB9">
              <w:rPr>
                <w:rStyle w:val="HTML1"/>
                <w:sz w:val="20"/>
                <w:szCs w:val="20"/>
              </w:rPr>
              <w:t>:2nd_place_medal: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BBD9B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9D2B15" w14:textId="77777777" w:rsidR="00401DBB" w:rsidRPr="00613BB9" w:rsidRDefault="00401DBB" w:rsidP="002C4861">
            <w:pPr>
              <w:jc w:val="left"/>
              <w:rPr>
                <w:rFonts w:ascii="宋体" w:eastAsia="宋体" w:hAnsi="宋体" w:cs="Segoe UI"/>
              </w:rPr>
            </w:pPr>
            <w:r w:rsidRPr="00613BB9">
              <w:rPr>
                <w:rStyle w:val="HTML1"/>
                <w:sz w:val="20"/>
                <w:szCs w:val="20"/>
              </w:rPr>
              <w:t>:3rd_place_medal: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8AB565" w14:textId="77777777" w:rsidR="00401DBB" w:rsidRPr="00613BB9" w:rsidRDefault="00717723" w:rsidP="002C4861">
            <w:pPr>
              <w:rPr>
                <w:rFonts w:ascii="宋体" w:eastAsia="宋体" w:hAnsi="宋体" w:cs="Segoe UI"/>
              </w:rPr>
            </w:pPr>
            <w:hyperlink r:id="rId1061" w:anchor="table-of-contents" w:history="1">
              <w:r w:rsidR="00401DBB" w:rsidRPr="00613BB9">
                <w:rPr>
                  <w:rStyle w:val="a4"/>
                  <w:rFonts w:ascii="宋体" w:eastAsia="宋体" w:hAnsi="宋体" w:cs="Segoe UI"/>
                  <w:color w:val="auto"/>
                </w:rPr>
                <w:t>top</w:t>
              </w:r>
            </w:hyperlink>
          </w:p>
        </w:tc>
      </w:tr>
    </w:tbl>
    <w:p w14:paraId="295F0382" w14:textId="77777777" w:rsidR="00401DBB" w:rsidRPr="00613BB9" w:rsidRDefault="00401DBB" w:rsidP="00401DBB">
      <w:pPr>
        <w:pStyle w:val="4"/>
        <w:rPr>
          <w:rFonts w:ascii="宋体" w:eastAsia="宋体" w:hAnsi="宋体" w:cs="Segoe UI"/>
        </w:rPr>
      </w:pPr>
      <w:bookmarkStart w:id="158" w:name="_Toc46394775"/>
      <w:r w:rsidRPr="00613BB9">
        <w:rPr>
          <w:rFonts w:ascii="宋体" w:eastAsia="宋体" w:hAnsi="宋体" w:cs="Segoe UI"/>
        </w:rPr>
        <w:t>Sport</w:t>
      </w:r>
      <w:bookmarkEnd w:id="158"/>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88"/>
        <w:gridCol w:w="1395"/>
        <w:gridCol w:w="3920"/>
        <w:gridCol w:w="1395"/>
        <w:gridCol w:w="5693"/>
        <w:gridCol w:w="1389"/>
      </w:tblGrid>
      <w:tr w:rsidR="00613BB9" w:rsidRPr="00613BB9" w14:paraId="7ED67293"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165BE2"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CFC42C"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A5820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795F2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43CEC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618FCD" w14:textId="77777777" w:rsidR="00401DBB" w:rsidRPr="00613BB9" w:rsidRDefault="00401DBB" w:rsidP="002C4861">
            <w:pPr>
              <w:spacing w:after="240"/>
              <w:jc w:val="center"/>
              <w:rPr>
                <w:rFonts w:ascii="宋体" w:eastAsia="宋体" w:hAnsi="宋体" w:cs="Segoe UI"/>
                <w:b/>
                <w:bCs/>
              </w:rPr>
            </w:pPr>
          </w:p>
        </w:tc>
      </w:tr>
      <w:tr w:rsidR="00613BB9" w:rsidRPr="00613BB9" w14:paraId="1F5DEE3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F68012" w14:textId="77777777" w:rsidR="00401DBB" w:rsidRPr="00613BB9" w:rsidRDefault="00717723" w:rsidP="002C4861">
            <w:pPr>
              <w:spacing w:after="240"/>
              <w:jc w:val="left"/>
              <w:rPr>
                <w:rFonts w:ascii="宋体" w:eastAsia="宋体" w:hAnsi="宋体" w:cs="Segoe UI"/>
                <w:sz w:val="24"/>
                <w:szCs w:val="24"/>
              </w:rPr>
            </w:pPr>
            <w:hyperlink r:id="rId1062"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9BE006"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EE0378" w14:textId="77777777" w:rsidR="00401DBB" w:rsidRPr="00613BB9" w:rsidRDefault="00401DBB" w:rsidP="002C4861">
            <w:pPr>
              <w:jc w:val="left"/>
              <w:rPr>
                <w:rFonts w:ascii="宋体" w:eastAsia="宋体" w:hAnsi="宋体" w:cs="Segoe UI"/>
              </w:rPr>
            </w:pPr>
            <w:r w:rsidRPr="00613BB9">
              <w:rPr>
                <w:rStyle w:val="HTML1"/>
                <w:sz w:val="20"/>
                <w:szCs w:val="20"/>
              </w:rPr>
              <w:t>:soccer: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802C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5EC976" w14:textId="77777777" w:rsidR="00401DBB" w:rsidRPr="00613BB9" w:rsidRDefault="00401DBB" w:rsidP="002C4861">
            <w:pPr>
              <w:jc w:val="left"/>
              <w:rPr>
                <w:rFonts w:ascii="宋体" w:eastAsia="宋体" w:hAnsi="宋体" w:cs="Segoe UI"/>
              </w:rPr>
            </w:pPr>
            <w:r w:rsidRPr="00613BB9">
              <w:rPr>
                <w:rStyle w:val="HTML1"/>
                <w:sz w:val="20"/>
                <w:szCs w:val="20"/>
              </w:rPr>
              <w:t>:baseball: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636672" w14:textId="77777777" w:rsidR="00401DBB" w:rsidRPr="00613BB9" w:rsidRDefault="00717723" w:rsidP="002C4861">
            <w:pPr>
              <w:rPr>
                <w:rFonts w:ascii="宋体" w:eastAsia="宋体" w:hAnsi="宋体" w:cs="Segoe UI"/>
              </w:rPr>
            </w:pPr>
            <w:hyperlink r:id="rId1063" w:anchor="table-of-contents" w:history="1">
              <w:r w:rsidR="00401DBB" w:rsidRPr="00613BB9">
                <w:rPr>
                  <w:rStyle w:val="a4"/>
                  <w:rFonts w:ascii="宋体" w:eastAsia="宋体" w:hAnsi="宋体" w:cs="Segoe UI"/>
                  <w:color w:val="auto"/>
                </w:rPr>
                <w:t>top</w:t>
              </w:r>
            </w:hyperlink>
          </w:p>
        </w:tc>
      </w:tr>
      <w:tr w:rsidR="00613BB9" w:rsidRPr="00613BB9" w14:paraId="0B4A8D6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87B247" w14:textId="77777777" w:rsidR="00401DBB" w:rsidRPr="00613BB9" w:rsidRDefault="00717723" w:rsidP="002C4861">
            <w:pPr>
              <w:rPr>
                <w:rFonts w:ascii="宋体" w:eastAsia="宋体" w:hAnsi="宋体" w:cs="Segoe UI"/>
              </w:rPr>
            </w:pPr>
            <w:hyperlink r:id="rId1064"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CF3DE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85FD1E" w14:textId="77777777" w:rsidR="00401DBB" w:rsidRPr="00613BB9" w:rsidRDefault="00401DBB" w:rsidP="002C4861">
            <w:pPr>
              <w:jc w:val="left"/>
              <w:rPr>
                <w:rFonts w:ascii="宋体" w:eastAsia="宋体" w:hAnsi="宋体" w:cs="Segoe UI"/>
              </w:rPr>
            </w:pPr>
            <w:r w:rsidRPr="00613BB9">
              <w:rPr>
                <w:rStyle w:val="HTML1"/>
                <w:sz w:val="20"/>
                <w:szCs w:val="20"/>
              </w:rPr>
              <w:t>:softball: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4C1EA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417DDB" w14:textId="77777777" w:rsidR="00401DBB" w:rsidRPr="00613BB9" w:rsidRDefault="00401DBB" w:rsidP="002C4861">
            <w:pPr>
              <w:jc w:val="left"/>
              <w:rPr>
                <w:rFonts w:ascii="宋体" w:eastAsia="宋体" w:hAnsi="宋体" w:cs="Segoe UI"/>
              </w:rPr>
            </w:pPr>
            <w:r w:rsidRPr="00613BB9">
              <w:rPr>
                <w:rStyle w:val="HTML1"/>
                <w:sz w:val="20"/>
                <w:szCs w:val="20"/>
              </w:rPr>
              <w:t>:basketball: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861E70" w14:textId="77777777" w:rsidR="00401DBB" w:rsidRPr="00613BB9" w:rsidRDefault="00717723" w:rsidP="002C4861">
            <w:pPr>
              <w:rPr>
                <w:rFonts w:ascii="宋体" w:eastAsia="宋体" w:hAnsi="宋体" w:cs="Segoe UI"/>
              </w:rPr>
            </w:pPr>
            <w:hyperlink r:id="rId1065" w:anchor="table-of-contents" w:history="1">
              <w:r w:rsidR="00401DBB" w:rsidRPr="00613BB9">
                <w:rPr>
                  <w:rStyle w:val="a4"/>
                  <w:rFonts w:ascii="宋体" w:eastAsia="宋体" w:hAnsi="宋体" w:cs="Segoe UI"/>
                  <w:color w:val="auto"/>
                </w:rPr>
                <w:t>top</w:t>
              </w:r>
            </w:hyperlink>
          </w:p>
        </w:tc>
      </w:tr>
      <w:tr w:rsidR="00613BB9" w:rsidRPr="00613BB9" w14:paraId="38A9FFD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1F4C4F" w14:textId="77777777" w:rsidR="00401DBB" w:rsidRPr="00613BB9" w:rsidRDefault="00717723" w:rsidP="002C4861">
            <w:pPr>
              <w:rPr>
                <w:rFonts w:ascii="宋体" w:eastAsia="宋体" w:hAnsi="宋体" w:cs="Segoe UI"/>
              </w:rPr>
            </w:pPr>
            <w:hyperlink r:id="rId1066"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BF4CC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F0BB6A" w14:textId="77777777" w:rsidR="00401DBB" w:rsidRPr="00613BB9" w:rsidRDefault="00401DBB" w:rsidP="002C4861">
            <w:pPr>
              <w:jc w:val="left"/>
              <w:rPr>
                <w:rFonts w:ascii="宋体" w:eastAsia="宋体" w:hAnsi="宋体" w:cs="Segoe UI"/>
              </w:rPr>
            </w:pPr>
            <w:r w:rsidRPr="00613BB9">
              <w:rPr>
                <w:rStyle w:val="HTML1"/>
                <w:sz w:val="20"/>
                <w:szCs w:val="20"/>
              </w:rPr>
              <w:t>:volleyball: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52C4E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587AE8" w14:textId="77777777" w:rsidR="00401DBB" w:rsidRPr="00613BB9" w:rsidRDefault="00401DBB" w:rsidP="002C4861">
            <w:pPr>
              <w:jc w:val="left"/>
              <w:rPr>
                <w:rFonts w:ascii="宋体" w:eastAsia="宋体" w:hAnsi="宋体" w:cs="Segoe UI"/>
              </w:rPr>
            </w:pPr>
            <w:r w:rsidRPr="00613BB9">
              <w:rPr>
                <w:rStyle w:val="HTML1"/>
                <w:sz w:val="20"/>
                <w:szCs w:val="20"/>
              </w:rPr>
              <w:t>:football: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6FD779" w14:textId="77777777" w:rsidR="00401DBB" w:rsidRPr="00613BB9" w:rsidRDefault="00717723" w:rsidP="002C4861">
            <w:pPr>
              <w:rPr>
                <w:rFonts w:ascii="宋体" w:eastAsia="宋体" w:hAnsi="宋体" w:cs="Segoe UI"/>
              </w:rPr>
            </w:pPr>
            <w:hyperlink r:id="rId1067" w:anchor="table-of-contents" w:history="1">
              <w:r w:rsidR="00401DBB" w:rsidRPr="00613BB9">
                <w:rPr>
                  <w:rStyle w:val="a4"/>
                  <w:rFonts w:ascii="宋体" w:eastAsia="宋体" w:hAnsi="宋体" w:cs="Segoe UI"/>
                  <w:color w:val="auto"/>
                </w:rPr>
                <w:t>top</w:t>
              </w:r>
            </w:hyperlink>
          </w:p>
        </w:tc>
      </w:tr>
      <w:tr w:rsidR="00613BB9" w:rsidRPr="00613BB9" w14:paraId="39CE0A6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C95660" w14:textId="77777777" w:rsidR="00401DBB" w:rsidRPr="00613BB9" w:rsidRDefault="00717723" w:rsidP="002C4861">
            <w:pPr>
              <w:rPr>
                <w:rFonts w:ascii="宋体" w:eastAsia="宋体" w:hAnsi="宋体" w:cs="Segoe UI"/>
              </w:rPr>
            </w:pPr>
            <w:hyperlink r:id="rId1068"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0392E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280688" w14:textId="77777777" w:rsidR="00401DBB" w:rsidRPr="00613BB9" w:rsidRDefault="00401DBB" w:rsidP="002C4861">
            <w:pPr>
              <w:jc w:val="left"/>
              <w:rPr>
                <w:rFonts w:ascii="宋体" w:eastAsia="宋体" w:hAnsi="宋体" w:cs="Segoe UI"/>
              </w:rPr>
            </w:pPr>
            <w:r w:rsidRPr="00613BB9">
              <w:rPr>
                <w:rStyle w:val="HTML1"/>
                <w:sz w:val="20"/>
                <w:szCs w:val="20"/>
              </w:rPr>
              <w:t>:rugby_football: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8F5BF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C8B573" w14:textId="77777777" w:rsidR="00401DBB" w:rsidRPr="00613BB9" w:rsidRDefault="00401DBB" w:rsidP="002C4861">
            <w:pPr>
              <w:jc w:val="left"/>
              <w:rPr>
                <w:rFonts w:ascii="宋体" w:eastAsia="宋体" w:hAnsi="宋体" w:cs="Segoe UI"/>
              </w:rPr>
            </w:pPr>
            <w:r w:rsidRPr="00613BB9">
              <w:rPr>
                <w:rStyle w:val="HTML1"/>
                <w:sz w:val="20"/>
                <w:szCs w:val="20"/>
              </w:rPr>
              <w:t>:tennis: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E5F3FD" w14:textId="77777777" w:rsidR="00401DBB" w:rsidRPr="00613BB9" w:rsidRDefault="00717723" w:rsidP="002C4861">
            <w:pPr>
              <w:rPr>
                <w:rFonts w:ascii="宋体" w:eastAsia="宋体" w:hAnsi="宋体" w:cs="Segoe UI"/>
              </w:rPr>
            </w:pPr>
            <w:hyperlink r:id="rId1069" w:anchor="table-of-contents" w:history="1">
              <w:r w:rsidR="00401DBB" w:rsidRPr="00613BB9">
                <w:rPr>
                  <w:rStyle w:val="a4"/>
                  <w:rFonts w:ascii="宋体" w:eastAsia="宋体" w:hAnsi="宋体" w:cs="Segoe UI"/>
                  <w:color w:val="auto"/>
                </w:rPr>
                <w:t>top</w:t>
              </w:r>
            </w:hyperlink>
          </w:p>
        </w:tc>
      </w:tr>
      <w:tr w:rsidR="00613BB9" w:rsidRPr="00613BB9" w14:paraId="59263EB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70DA12" w14:textId="77777777" w:rsidR="00401DBB" w:rsidRPr="00613BB9" w:rsidRDefault="00717723" w:rsidP="002C4861">
            <w:pPr>
              <w:rPr>
                <w:rFonts w:ascii="宋体" w:eastAsia="宋体" w:hAnsi="宋体" w:cs="Segoe UI"/>
              </w:rPr>
            </w:pPr>
            <w:hyperlink r:id="rId1070"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6AAC2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5BE056" w14:textId="77777777" w:rsidR="00401DBB" w:rsidRPr="00613BB9" w:rsidRDefault="00401DBB" w:rsidP="002C4861">
            <w:pPr>
              <w:jc w:val="left"/>
              <w:rPr>
                <w:rFonts w:ascii="宋体" w:eastAsia="宋体" w:hAnsi="宋体" w:cs="Segoe UI"/>
              </w:rPr>
            </w:pPr>
            <w:r w:rsidRPr="00613BB9">
              <w:rPr>
                <w:rStyle w:val="HTML1"/>
                <w:sz w:val="20"/>
                <w:szCs w:val="20"/>
              </w:rPr>
              <w:t>:flying_disc: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BA20A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847A18" w14:textId="77777777" w:rsidR="00401DBB" w:rsidRPr="00613BB9" w:rsidRDefault="00401DBB" w:rsidP="002C4861">
            <w:pPr>
              <w:jc w:val="left"/>
              <w:rPr>
                <w:rFonts w:ascii="宋体" w:eastAsia="宋体" w:hAnsi="宋体" w:cs="Segoe UI"/>
              </w:rPr>
            </w:pPr>
            <w:r w:rsidRPr="00613BB9">
              <w:rPr>
                <w:rStyle w:val="HTML1"/>
                <w:sz w:val="20"/>
                <w:szCs w:val="20"/>
              </w:rPr>
              <w:t>:bowling: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4CBE1D" w14:textId="77777777" w:rsidR="00401DBB" w:rsidRPr="00613BB9" w:rsidRDefault="00717723" w:rsidP="002C4861">
            <w:pPr>
              <w:rPr>
                <w:rFonts w:ascii="宋体" w:eastAsia="宋体" w:hAnsi="宋体" w:cs="Segoe UI"/>
              </w:rPr>
            </w:pPr>
            <w:hyperlink r:id="rId1071" w:anchor="table-of-contents" w:history="1">
              <w:r w:rsidR="00401DBB" w:rsidRPr="00613BB9">
                <w:rPr>
                  <w:rStyle w:val="a4"/>
                  <w:rFonts w:ascii="宋体" w:eastAsia="宋体" w:hAnsi="宋体" w:cs="Segoe UI"/>
                  <w:color w:val="auto"/>
                </w:rPr>
                <w:t>top</w:t>
              </w:r>
            </w:hyperlink>
          </w:p>
        </w:tc>
      </w:tr>
      <w:tr w:rsidR="00613BB9" w:rsidRPr="00613BB9" w14:paraId="71ACD7B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41E18E" w14:textId="77777777" w:rsidR="00401DBB" w:rsidRPr="00613BB9" w:rsidRDefault="00717723" w:rsidP="002C4861">
            <w:pPr>
              <w:rPr>
                <w:rFonts w:ascii="宋体" w:eastAsia="宋体" w:hAnsi="宋体" w:cs="Segoe UI"/>
              </w:rPr>
            </w:pPr>
            <w:hyperlink r:id="rId1072"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76D8F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6DF6B5" w14:textId="77777777" w:rsidR="00401DBB" w:rsidRPr="00613BB9" w:rsidRDefault="00401DBB" w:rsidP="002C4861">
            <w:pPr>
              <w:jc w:val="left"/>
              <w:rPr>
                <w:rFonts w:ascii="宋体" w:eastAsia="宋体" w:hAnsi="宋体" w:cs="Segoe UI"/>
              </w:rPr>
            </w:pPr>
            <w:r w:rsidRPr="00613BB9">
              <w:rPr>
                <w:rStyle w:val="HTML1"/>
                <w:sz w:val="20"/>
                <w:szCs w:val="20"/>
              </w:rPr>
              <w:t>:cricket_game: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9E777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58DCEE" w14:textId="77777777" w:rsidR="00401DBB" w:rsidRPr="00613BB9" w:rsidRDefault="00401DBB" w:rsidP="002C4861">
            <w:pPr>
              <w:jc w:val="left"/>
              <w:rPr>
                <w:rFonts w:ascii="宋体" w:eastAsia="宋体" w:hAnsi="宋体" w:cs="Segoe UI"/>
              </w:rPr>
            </w:pPr>
            <w:r w:rsidRPr="00613BB9">
              <w:rPr>
                <w:rStyle w:val="HTML1"/>
                <w:sz w:val="20"/>
                <w:szCs w:val="20"/>
              </w:rPr>
              <w:t>:field_hockey: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2056C1" w14:textId="77777777" w:rsidR="00401DBB" w:rsidRPr="00613BB9" w:rsidRDefault="00717723" w:rsidP="002C4861">
            <w:pPr>
              <w:rPr>
                <w:rFonts w:ascii="宋体" w:eastAsia="宋体" w:hAnsi="宋体" w:cs="Segoe UI"/>
              </w:rPr>
            </w:pPr>
            <w:hyperlink r:id="rId1073" w:anchor="table-of-contents" w:history="1">
              <w:r w:rsidR="00401DBB" w:rsidRPr="00613BB9">
                <w:rPr>
                  <w:rStyle w:val="a4"/>
                  <w:rFonts w:ascii="宋体" w:eastAsia="宋体" w:hAnsi="宋体" w:cs="Segoe UI"/>
                  <w:color w:val="auto"/>
                </w:rPr>
                <w:t>top</w:t>
              </w:r>
            </w:hyperlink>
          </w:p>
        </w:tc>
      </w:tr>
      <w:tr w:rsidR="00613BB9" w:rsidRPr="00613BB9" w14:paraId="213943D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DD859E" w14:textId="77777777" w:rsidR="00401DBB" w:rsidRPr="00613BB9" w:rsidRDefault="00717723" w:rsidP="002C4861">
            <w:pPr>
              <w:rPr>
                <w:rFonts w:ascii="宋体" w:eastAsia="宋体" w:hAnsi="宋体" w:cs="Segoe UI"/>
              </w:rPr>
            </w:pPr>
            <w:hyperlink r:id="rId1074"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5BBFF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E017BC" w14:textId="77777777" w:rsidR="00401DBB" w:rsidRPr="00613BB9" w:rsidRDefault="00401DBB" w:rsidP="002C4861">
            <w:pPr>
              <w:jc w:val="left"/>
              <w:rPr>
                <w:rFonts w:ascii="宋体" w:eastAsia="宋体" w:hAnsi="宋体" w:cs="Segoe UI"/>
              </w:rPr>
            </w:pPr>
            <w:r w:rsidRPr="00613BB9">
              <w:rPr>
                <w:rStyle w:val="HTML1"/>
                <w:sz w:val="20"/>
                <w:szCs w:val="20"/>
              </w:rPr>
              <w:t>:ice_hockey: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FB593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999B18" w14:textId="77777777" w:rsidR="00401DBB" w:rsidRPr="00613BB9" w:rsidRDefault="00401DBB" w:rsidP="002C4861">
            <w:pPr>
              <w:jc w:val="left"/>
              <w:rPr>
                <w:rFonts w:ascii="宋体" w:eastAsia="宋体" w:hAnsi="宋体" w:cs="Segoe UI"/>
              </w:rPr>
            </w:pPr>
            <w:r w:rsidRPr="00613BB9">
              <w:rPr>
                <w:rStyle w:val="HTML1"/>
                <w:sz w:val="20"/>
                <w:szCs w:val="20"/>
              </w:rPr>
              <w:t>:lacrosse: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DFCFF2" w14:textId="77777777" w:rsidR="00401DBB" w:rsidRPr="00613BB9" w:rsidRDefault="00717723" w:rsidP="002C4861">
            <w:pPr>
              <w:rPr>
                <w:rFonts w:ascii="宋体" w:eastAsia="宋体" w:hAnsi="宋体" w:cs="Segoe UI"/>
              </w:rPr>
            </w:pPr>
            <w:hyperlink r:id="rId1075" w:anchor="table-of-contents" w:history="1">
              <w:r w:rsidR="00401DBB" w:rsidRPr="00613BB9">
                <w:rPr>
                  <w:rStyle w:val="a4"/>
                  <w:rFonts w:ascii="宋体" w:eastAsia="宋体" w:hAnsi="宋体" w:cs="Segoe UI"/>
                  <w:color w:val="auto"/>
                </w:rPr>
                <w:t>top</w:t>
              </w:r>
            </w:hyperlink>
          </w:p>
        </w:tc>
      </w:tr>
      <w:tr w:rsidR="00613BB9" w:rsidRPr="00613BB9" w14:paraId="1E8CED4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ED6408" w14:textId="77777777" w:rsidR="00401DBB" w:rsidRPr="00613BB9" w:rsidRDefault="00717723" w:rsidP="002C4861">
            <w:pPr>
              <w:rPr>
                <w:rFonts w:ascii="宋体" w:eastAsia="宋体" w:hAnsi="宋体" w:cs="Segoe UI"/>
              </w:rPr>
            </w:pPr>
            <w:hyperlink r:id="rId1076"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234C3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2FB47F" w14:textId="77777777" w:rsidR="00401DBB" w:rsidRPr="00613BB9" w:rsidRDefault="00401DBB" w:rsidP="002C4861">
            <w:pPr>
              <w:jc w:val="left"/>
              <w:rPr>
                <w:rFonts w:ascii="宋体" w:eastAsia="宋体" w:hAnsi="宋体" w:cs="Segoe UI"/>
              </w:rPr>
            </w:pPr>
            <w:r w:rsidRPr="00613BB9">
              <w:rPr>
                <w:rStyle w:val="HTML1"/>
                <w:sz w:val="20"/>
                <w:szCs w:val="20"/>
              </w:rPr>
              <w:t>:ping_pong: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2C2FC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327FC5" w14:textId="77777777" w:rsidR="00401DBB" w:rsidRPr="00613BB9" w:rsidRDefault="00401DBB" w:rsidP="002C4861">
            <w:pPr>
              <w:jc w:val="left"/>
              <w:rPr>
                <w:rFonts w:ascii="宋体" w:eastAsia="宋体" w:hAnsi="宋体" w:cs="Segoe UI"/>
              </w:rPr>
            </w:pPr>
            <w:r w:rsidRPr="00613BB9">
              <w:rPr>
                <w:rStyle w:val="HTML1"/>
                <w:sz w:val="20"/>
                <w:szCs w:val="20"/>
              </w:rPr>
              <w:t>:badminton: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5CA0AE" w14:textId="77777777" w:rsidR="00401DBB" w:rsidRPr="00613BB9" w:rsidRDefault="00717723" w:rsidP="002C4861">
            <w:pPr>
              <w:rPr>
                <w:rFonts w:ascii="宋体" w:eastAsia="宋体" w:hAnsi="宋体" w:cs="Segoe UI"/>
              </w:rPr>
            </w:pPr>
            <w:hyperlink r:id="rId1077" w:anchor="table-of-contents" w:history="1">
              <w:r w:rsidR="00401DBB" w:rsidRPr="00613BB9">
                <w:rPr>
                  <w:rStyle w:val="a4"/>
                  <w:rFonts w:ascii="宋体" w:eastAsia="宋体" w:hAnsi="宋体" w:cs="Segoe UI"/>
                  <w:color w:val="auto"/>
                </w:rPr>
                <w:t>top</w:t>
              </w:r>
            </w:hyperlink>
          </w:p>
        </w:tc>
      </w:tr>
      <w:tr w:rsidR="00613BB9" w:rsidRPr="00613BB9" w14:paraId="2C12DB2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77B43B" w14:textId="77777777" w:rsidR="00401DBB" w:rsidRPr="00613BB9" w:rsidRDefault="00717723" w:rsidP="002C4861">
            <w:pPr>
              <w:rPr>
                <w:rFonts w:ascii="宋体" w:eastAsia="宋体" w:hAnsi="宋体" w:cs="Segoe UI"/>
              </w:rPr>
            </w:pPr>
            <w:hyperlink r:id="rId1078"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4A037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72CEE3" w14:textId="77777777" w:rsidR="00401DBB" w:rsidRPr="00613BB9" w:rsidRDefault="00401DBB" w:rsidP="002C4861">
            <w:pPr>
              <w:jc w:val="left"/>
              <w:rPr>
                <w:rFonts w:ascii="宋体" w:eastAsia="宋体" w:hAnsi="宋体" w:cs="Segoe UI"/>
              </w:rPr>
            </w:pPr>
            <w:r w:rsidRPr="00613BB9">
              <w:rPr>
                <w:rStyle w:val="HTML1"/>
                <w:sz w:val="20"/>
                <w:szCs w:val="20"/>
              </w:rPr>
              <w:t>:boxing_glove: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777CD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FDC5B5" w14:textId="77777777" w:rsidR="00401DBB" w:rsidRPr="00613BB9" w:rsidRDefault="00401DBB" w:rsidP="002C4861">
            <w:pPr>
              <w:jc w:val="left"/>
              <w:rPr>
                <w:rFonts w:ascii="宋体" w:eastAsia="宋体" w:hAnsi="宋体" w:cs="Segoe UI"/>
              </w:rPr>
            </w:pPr>
            <w:r w:rsidRPr="00613BB9">
              <w:rPr>
                <w:rStyle w:val="HTML1"/>
                <w:sz w:val="20"/>
                <w:szCs w:val="20"/>
              </w:rPr>
              <w:t>:martial_arts_uniform: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969D07" w14:textId="77777777" w:rsidR="00401DBB" w:rsidRPr="00613BB9" w:rsidRDefault="00717723" w:rsidP="002C4861">
            <w:pPr>
              <w:rPr>
                <w:rFonts w:ascii="宋体" w:eastAsia="宋体" w:hAnsi="宋体" w:cs="Segoe UI"/>
              </w:rPr>
            </w:pPr>
            <w:hyperlink r:id="rId1079" w:anchor="table-of-contents" w:history="1">
              <w:r w:rsidR="00401DBB" w:rsidRPr="00613BB9">
                <w:rPr>
                  <w:rStyle w:val="a4"/>
                  <w:rFonts w:ascii="宋体" w:eastAsia="宋体" w:hAnsi="宋体" w:cs="Segoe UI"/>
                  <w:color w:val="auto"/>
                </w:rPr>
                <w:t>top</w:t>
              </w:r>
            </w:hyperlink>
          </w:p>
        </w:tc>
      </w:tr>
      <w:tr w:rsidR="00613BB9" w:rsidRPr="00613BB9" w14:paraId="07D4AD3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6E3730" w14:textId="77777777" w:rsidR="00401DBB" w:rsidRPr="00613BB9" w:rsidRDefault="00717723" w:rsidP="002C4861">
            <w:pPr>
              <w:rPr>
                <w:rFonts w:ascii="宋体" w:eastAsia="宋体" w:hAnsi="宋体" w:cs="Segoe UI"/>
              </w:rPr>
            </w:pPr>
            <w:hyperlink r:id="rId1080"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482C5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9E1C4" w14:textId="77777777" w:rsidR="00401DBB" w:rsidRPr="00613BB9" w:rsidRDefault="00401DBB" w:rsidP="002C4861">
            <w:pPr>
              <w:jc w:val="left"/>
              <w:rPr>
                <w:rFonts w:ascii="宋体" w:eastAsia="宋体" w:hAnsi="宋体" w:cs="Segoe UI"/>
              </w:rPr>
            </w:pPr>
            <w:r w:rsidRPr="00613BB9">
              <w:rPr>
                <w:rStyle w:val="HTML1"/>
                <w:sz w:val="20"/>
                <w:szCs w:val="20"/>
              </w:rPr>
              <w:t>:goal_net: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B7061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70F9FE" w14:textId="77777777" w:rsidR="00401DBB" w:rsidRPr="00613BB9" w:rsidRDefault="00401DBB" w:rsidP="002C4861">
            <w:pPr>
              <w:jc w:val="left"/>
              <w:rPr>
                <w:rFonts w:ascii="宋体" w:eastAsia="宋体" w:hAnsi="宋体" w:cs="Segoe UI"/>
              </w:rPr>
            </w:pPr>
            <w:r w:rsidRPr="00613BB9">
              <w:rPr>
                <w:rStyle w:val="HTML1"/>
                <w:sz w:val="20"/>
                <w:szCs w:val="20"/>
              </w:rPr>
              <w:t>:golf: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335F1E" w14:textId="77777777" w:rsidR="00401DBB" w:rsidRPr="00613BB9" w:rsidRDefault="00717723" w:rsidP="002C4861">
            <w:pPr>
              <w:rPr>
                <w:rFonts w:ascii="宋体" w:eastAsia="宋体" w:hAnsi="宋体" w:cs="Segoe UI"/>
              </w:rPr>
            </w:pPr>
            <w:hyperlink r:id="rId1081" w:anchor="table-of-contents" w:history="1">
              <w:r w:rsidR="00401DBB" w:rsidRPr="00613BB9">
                <w:rPr>
                  <w:rStyle w:val="a4"/>
                  <w:rFonts w:ascii="宋体" w:eastAsia="宋体" w:hAnsi="宋体" w:cs="Segoe UI"/>
                  <w:color w:val="auto"/>
                </w:rPr>
                <w:t>top</w:t>
              </w:r>
            </w:hyperlink>
          </w:p>
        </w:tc>
      </w:tr>
      <w:tr w:rsidR="00613BB9" w:rsidRPr="00613BB9" w14:paraId="36AE0B9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05A3A6" w14:textId="77777777" w:rsidR="00401DBB" w:rsidRPr="00613BB9" w:rsidRDefault="00717723" w:rsidP="002C4861">
            <w:pPr>
              <w:rPr>
                <w:rFonts w:ascii="宋体" w:eastAsia="宋体" w:hAnsi="宋体" w:cs="Segoe UI"/>
              </w:rPr>
            </w:pPr>
            <w:hyperlink r:id="rId1082"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63D62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1BBCB0" w14:textId="77777777" w:rsidR="00401DBB" w:rsidRPr="00613BB9" w:rsidRDefault="00401DBB" w:rsidP="002C4861">
            <w:pPr>
              <w:jc w:val="left"/>
              <w:rPr>
                <w:rFonts w:ascii="宋体" w:eastAsia="宋体" w:hAnsi="宋体" w:cs="Segoe UI"/>
              </w:rPr>
            </w:pPr>
            <w:r w:rsidRPr="00613BB9">
              <w:rPr>
                <w:rStyle w:val="HTML1"/>
                <w:sz w:val="20"/>
                <w:szCs w:val="20"/>
              </w:rPr>
              <w:t>:ice_skate: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227E0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4AE249" w14:textId="77777777" w:rsidR="00401DBB" w:rsidRPr="00613BB9" w:rsidRDefault="00401DBB" w:rsidP="002C4861">
            <w:pPr>
              <w:jc w:val="left"/>
              <w:rPr>
                <w:rFonts w:ascii="宋体" w:eastAsia="宋体" w:hAnsi="宋体" w:cs="Segoe UI"/>
              </w:rPr>
            </w:pPr>
            <w:r w:rsidRPr="00613BB9">
              <w:rPr>
                <w:rStyle w:val="HTML1"/>
                <w:sz w:val="20"/>
                <w:szCs w:val="20"/>
              </w:rPr>
              <w:t>:fishing_pole_and_fish: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D7E662" w14:textId="77777777" w:rsidR="00401DBB" w:rsidRPr="00613BB9" w:rsidRDefault="00717723" w:rsidP="002C4861">
            <w:pPr>
              <w:rPr>
                <w:rFonts w:ascii="宋体" w:eastAsia="宋体" w:hAnsi="宋体" w:cs="Segoe UI"/>
              </w:rPr>
            </w:pPr>
            <w:hyperlink r:id="rId1083" w:anchor="table-of-contents" w:history="1">
              <w:r w:rsidR="00401DBB" w:rsidRPr="00613BB9">
                <w:rPr>
                  <w:rStyle w:val="a4"/>
                  <w:rFonts w:ascii="宋体" w:eastAsia="宋体" w:hAnsi="宋体" w:cs="Segoe UI"/>
                  <w:color w:val="auto"/>
                </w:rPr>
                <w:t>top</w:t>
              </w:r>
            </w:hyperlink>
          </w:p>
        </w:tc>
      </w:tr>
      <w:tr w:rsidR="00613BB9" w:rsidRPr="00613BB9" w14:paraId="022928F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FFF028" w14:textId="77777777" w:rsidR="00401DBB" w:rsidRPr="00613BB9" w:rsidRDefault="00717723" w:rsidP="002C4861">
            <w:pPr>
              <w:rPr>
                <w:rFonts w:ascii="宋体" w:eastAsia="宋体" w:hAnsi="宋体" w:cs="Segoe UI"/>
              </w:rPr>
            </w:pPr>
            <w:hyperlink r:id="rId1084"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AD06D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ED78C4" w14:textId="77777777" w:rsidR="00401DBB" w:rsidRPr="00613BB9" w:rsidRDefault="00401DBB" w:rsidP="002C4861">
            <w:pPr>
              <w:jc w:val="left"/>
              <w:rPr>
                <w:rFonts w:ascii="宋体" w:eastAsia="宋体" w:hAnsi="宋体" w:cs="Segoe UI"/>
              </w:rPr>
            </w:pPr>
            <w:r w:rsidRPr="00613BB9">
              <w:rPr>
                <w:rStyle w:val="HTML1"/>
                <w:sz w:val="20"/>
                <w:szCs w:val="20"/>
              </w:rPr>
              <w:t>:diving_mask: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3EFCC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751937" w14:textId="77777777" w:rsidR="00401DBB" w:rsidRPr="00613BB9" w:rsidRDefault="00401DBB" w:rsidP="002C4861">
            <w:pPr>
              <w:jc w:val="left"/>
              <w:rPr>
                <w:rFonts w:ascii="宋体" w:eastAsia="宋体" w:hAnsi="宋体" w:cs="Segoe UI"/>
              </w:rPr>
            </w:pPr>
            <w:r w:rsidRPr="00613BB9">
              <w:rPr>
                <w:rStyle w:val="HTML1"/>
                <w:sz w:val="20"/>
                <w:szCs w:val="20"/>
              </w:rPr>
              <w:t>:running_shirt_with_sash: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553D9B" w14:textId="77777777" w:rsidR="00401DBB" w:rsidRPr="00613BB9" w:rsidRDefault="00717723" w:rsidP="002C4861">
            <w:pPr>
              <w:rPr>
                <w:rFonts w:ascii="宋体" w:eastAsia="宋体" w:hAnsi="宋体" w:cs="Segoe UI"/>
              </w:rPr>
            </w:pPr>
            <w:hyperlink r:id="rId1085" w:anchor="table-of-contents" w:history="1">
              <w:r w:rsidR="00401DBB" w:rsidRPr="00613BB9">
                <w:rPr>
                  <w:rStyle w:val="a4"/>
                  <w:rFonts w:ascii="宋体" w:eastAsia="宋体" w:hAnsi="宋体" w:cs="Segoe UI"/>
                  <w:color w:val="auto"/>
                </w:rPr>
                <w:t>top</w:t>
              </w:r>
            </w:hyperlink>
          </w:p>
        </w:tc>
      </w:tr>
      <w:tr w:rsidR="00613BB9" w:rsidRPr="00613BB9" w14:paraId="7B9B47E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166F45" w14:textId="77777777" w:rsidR="00401DBB" w:rsidRPr="00613BB9" w:rsidRDefault="00717723" w:rsidP="002C4861">
            <w:pPr>
              <w:rPr>
                <w:rFonts w:ascii="宋体" w:eastAsia="宋体" w:hAnsi="宋体" w:cs="Segoe UI"/>
              </w:rPr>
            </w:pPr>
            <w:hyperlink r:id="rId1086"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B759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E2EDCB" w14:textId="77777777" w:rsidR="00401DBB" w:rsidRPr="00613BB9" w:rsidRDefault="00401DBB" w:rsidP="002C4861">
            <w:pPr>
              <w:jc w:val="left"/>
              <w:rPr>
                <w:rFonts w:ascii="宋体" w:eastAsia="宋体" w:hAnsi="宋体" w:cs="Segoe UI"/>
              </w:rPr>
            </w:pPr>
            <w:r w:rsidRPr="00613BB9">
              <w:rPr>
                <w:rStyle w:val="HTML1"/>
                <w:sz w:val="20"/>
                <w:szCs w:val="20"/>
              </w:rPr>
              <w:t>:ski: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C9777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F8C739" w14:textId="77777777" w:rsidR="00401DBB" w:rsidRPr="00613BB9" w:rsidRDefault="00401DBB" w:rsidP="002C4861">
            <w:pPr>
              <w:jc w:val="left"/>
              <w:rPr>
                <w:rFonts w:ascii="宋体" w:eastAsia="宋体" w:hAnsi="宋体" w:cs="Segoe UI"/>
              </w:rPr>
            </w:pPr>
            <w:r w:rsidRPr="00613BB9">
              <w:rPr>
                <w:rStyle w:val="HTML1"/>
                <w:sz w:val="20"/>
                <w:szCs w:val="20"/>
              </w:rPr>
              <w:t>:sled: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FFE259" w14:textId="77777777" w:rsidR="00401DBB" w:rsidRPr="00613BB9" w:rsidRDefault="00717723" w:rsidP="002C4861">
            <w:pPr>
              <w:rPr>
                <w:rFonts w:ascii="宋体" w:eastAsia="宋体" w:hAnsi="宋体" w:cs="Segoe UI"/>
              </w:rPr>
            </w:pPr>
            <w:hyperlink r:id="rId1087" w:anchor="table-of-contents" w:history="1">
              <w:r w:rsidR="00401DBB" w:rsidRPr="00613BB9">
                <w:rPr>
                  <w:rStyle w:val="a4"/>
                  <w:rFonts w:ascii="宋体" w:eastAsia="宋体" w:hAnsi="宋体" w:cs="Segoe UI"/>
                  <w:color w:val="auto"/>
                </w:rPr>
                <w:t>top</w:t>
              </w:r>
            </w:hyperlink>
          </w:p>
        </w:tc>
      </w:tr>
      <w:tr w:rsidR="00613BB9" w:rsidRPr="00613BB9" w14:paraId="3FBA936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230F8A" w14:textId="77777777" w:rsidR="00401DBB" w:rsidRPr="00613BB9" w:rsidRDefault="00717723" w:rsidP="002C4861">
            <w:pPr>
              <w:rPr>
                <w:rFonts w:ascii="宋体" w:eastAsia="宋体" w:hAnsi="宋体" w:cs="Segoe UI"/>
              </w:rPr>
            </w:pPr>
            <w:hyperlink r:id="rId1088"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7DCB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7AA860" w14:textId="77777777" w:rsidR="00401DBB" w:rsidRPr="00613BB9" w:rsidRDefault="00401DBB" w:rsidP="002C4861">
            <w:pPr>
              <w:jc w:val="left"/>
              <w:rPr>
                <w:rFonts w:ascii="宋体" w:eastAsia="宋体" w:hAnsi="宋体" w:cs="Segoe UI"/>
              </w:rPr>
            </w:pPr>
            <w:r w:rsidRPr="00613BB9">
              <w:rPr>
                <w:rStyle w:val="HTML1"/>
                <w:sz w:val="20"/>
                <w:szCs w:val="20"/>
              </w:rPr>
              <w:t>:curling_stone: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A538D"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84188B"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AE81E9" w14:textId="77777777" w:rsidR="00401DBB" w:rsidRPr="00613BB9" w:rsidRDefault="00717723" w:rsidP="002C4861">
            <w:pPr>
              <w:rPr>
                <w:rFonts w:ascii="宋体" w:eastAsia="宋体" w:hAnsi="宋体" w:cs="Segoe UI"/>
                <w:sz w:val="24"/>
                <w:szCs w:val="24"/>
              </w:rPr>
            </w:pPr>
            <w:hyperlink r:id="rId1089" w:anchor="table-of-contents" w:history="1">
              <w:r w:rsidR="00401DBB" w:rsidRPr="00613BB9">
                <w:rPr>
                  <w:rStyle w:val="a4"/>
                  <w:rFonts w:ascii="宋体" w:eastAsia="宋体" w:hAnsi="宋体" w:cs="Segoe UI"/>
                  <w:color w:val="auto"/>
                </w:rPr>
                <w:t>top</w:t>
              </w:r>
            </w:hyperlink>
          </w:p>
        </w:tc>
      </w:tr>
    </w:tbl>
    <w:p w14:paraId="73B57C07" w14:textId="77777777" w:rsidR="00401DBB" w:rsidRPr="00613BB9" w:rsidRDefault="00401DBB" w:rsidP="00401DBB">
      <w:pPr>
        <w:pStyle w:val="4"/>
        <w:rPr>
          <w:rFonts w:ascii="宋体" w:eastAsia="宋体" w:hAnsi="宋体" w:cs="Segoe UI"/>
        </w:rPr>
      </w:pPr>
      <w:bookmarkStart w:id="159" w:name="_Toc46394776"/>
      <w:r w:rsidRPr="00613BB9">
        <w:rPr>
          <w:rFonts w:ascii="宋体" w:eastAsia="宋体" w:hAnsi="宋体" w:cs="Segoe UI"/>
        </w:rPr>
        <w:t>Game</w:t>
      </w:r>
      <w:bookmarkEnd w:id="159"/>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486"/>
        <w:gridCol w:w="1491"/>
        <w:gridCol w:w="3771"/>
        <w:gridCol w:w="1491"/>
        <w:gridCol w:w="5456"/>
        <w:gridCol w:w="1485"/>
      </w:tblGrid>
      <w:tr w:rsidR="00613BB9" w:rsidRPr="00613BB9" w14:paraId="753DBE15"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641FCB"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245CFA"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0FBF6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2FCC4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BCC09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356A5A" w14:textId="77777777" w:rsidR="00401DBB" w:rsidRPr="00613BB9" w:rsidRDefault="00401DBB" w:rsidP="002C4861">
            <w:pPr>
              <w:spacing w:after="240"/>
              <w:jc w:val="center"/>
              <w:rPr>
                <w:rFonts w:ascii="宋体" w:eastAsia="宋体" w:hAnsi="宋体" w:cs="Segoe UI"/>
                <w:b/>
                <w:bCs/>
              </w:rPr>
            </w:pPr>
          </w:p>
        </w:tc>
      </w:tr>
      <w:tr w:rsidR="00613BB9" w:rsidRPr="00613BB9" w14:paraId="0B1E08C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B21F18" w14:textId="77777777" w:rsidR="00401DBB" w:rsidRPr="00613BB9" w:rsidRDefault="00717723" w:rsidP="002C4861">
            <w:pPr>
              <w:spacing w:after="240"/>
              <w:jc w:val="left"/>
              <w:rPr>
                <w:rFonts w:ascii="宋体" w:eastAsia="宋体" w:hAnsi="宋体" w:cs="Segoe UI"/>
                <w:sz w:val="24"/>
                <w:szCs w:val="24"/>
              </w:rPr>
            </w:pPr>
            <w:hyperlink r:id="rId1090"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5FB21D"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40C692" w14:textId="77777777" w:rsidR="00401DBB" w:rsidRPr="00613BB9" w:rsidRDefault="00401DBB" w:rsidP="002C4861">
            <w:pPr>
              <w:jc w:val="left"/>
              <w:rPr>
                <w:rFonts w:ascii="宋体" w:eastAsia="宋体" w:hAnsi="宋体" w:cs="Segoe UI"/>
              </w:rPr>
            </w:pPr>
            <w:r w:rsidRPr="00613BB9">
              <w:rPr>
                <w:rStyle w:val="HTML1"/>
                <w:sz w:val="20"/>
                <w:szCs w:val="20"/>
              </w:rPr>
              <w:t>:dart: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0EA62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0A1610" w14:textId="77777777" w:rsidR="00401DBB" w:rsidRPr="00613BB9" w:rsidRDefault="00401DBB" w:rsidP="002C4861">
            <w:pPr>
              <w:jc w:val="left"/>
              <w:rPr>
                <w:rFonts w:ascii="宋体" w:eastAsia="宋体" w:hAnsi="宋体" w:cs="Segoe UI"/>
              </w:rPr>
            </w:pPr>
            <w:r w:rsidRPr="00613BB9">
              <w:rPr>
                <w:rStyle w:val="HTML1"/>
                <w:sz w:val="20"/>
                <w:szCs w:val="20"/>
              </w:rPr>
              <w:t>:yo_yo: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FD5E78" w14:textId="77777777" w:rsidR="00401DBB" w:rsidRPr="00613BB9" w:rsidRDefault="00717723" w:rsidP="002C4861">
            <w:pPr>
              <w:rPr>
                <w:rFonts w:ascii="宋体" w:eastAsia="宋体" w:hAnsi="宋体" w:cs="Segoe UI"/>
              </w:rPr>
            </w:pPr>
            <w:hyperlink r:id="rId1091" w:anchor="table-of-contents" w:history="1">
              <w:r w:rsidR="00401DBB" w:rsidRPr="00613BB9">
                <w:rPr>
                  <w:rStyle w:val="a4"/>
                  <w:rFonts w:ascii="宋体" w:eastAsia="宋体" w:hAnsi="宋体" w:cs="Segoe UI"/>
                  <w:color w:val="auto"/>
                </w:rPr>
                <w:t>top</w:t>
              </w:r>
            </w:hyperlink>
          </w:p>
        </w:tc>
      </w:tr>
      <w:tr w:rsidR="00613BB9" w:rsidRPr="00613BB9" w14:paraId="33634AD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34BFB" w14:textId="77777777" w:rsidR="00401DBB" w:rsidRPr="00613BB9" w:rsidRDefault="00717723" w:rsidP="002C4861">
            <w:pPr>
              <w:rPr>
                <w:rFonts w:ascii="宋体" w:eastAsia="宋体" w:hAnsi="宋体" w:cs="Segoe UI"/>
              </w:rPr>
            </w:pPr>
            <w:hyperlink r:id="rId1092"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C68A9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BEA0DD" w14:textId="77777777" w:rsidR="00401DBB" w:rsidRPr="00613BB9" w:rsidRDefault="00401DBB" w:rsidP="002C4861">
            <w:pPr>
              <w:jc w:val="left"/>
              <w:rPr>
                <w:rFonts w:ascii="宋体" w:eastAsia="宋体" w:hAnsi="宋体" w:cs="Segoe UI"/>
              </w:rPr>
            </w:pPr>
            <w:r w:rsidRPr="00613BB9">
              <w:rPr>
                <w:rStyle w:val="HTML1"/>
                <w:sz w:val="20"/>
                <w:szCs w:val="20"/>
              </w:rPr>
              <w:t>:kite: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2DFCF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4FC41E" w14:textId="77777777" w:rsidR="00401DBB" w:rsidRPr="00613BB9" w:rsidRDefault="00401DBB" w:rsidP="002C4861">
            <w:pPr>
              <w:jc w:val="left"/>
              <w:rPr>
                <w:rFonts w:ascii="宋体" w:eastAsia="宋体" w:hAnsi="宋体" w:cs="Segoe UI"/>
              </w:rPr>
            </w:pPr>
            <w:r w:rsidRPr="00613BB9">
              <w:rPr>
                <w:rStyle w:val="HTML1"/>
                <w:sz w:val="20"/>
                <w:szCs w:val="20"/>
              </w:rPr>
              <w:t>:8ball: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236194" w14:textId="77777777" w:rsidR="00401DBB" w:rsidRPr="00613BB9" w:rsidRDefault="00717723" w:rsidP="002C4861">
            <w:pPr>
              <w:rPr>
                <w:rFonts w:ascii="宋体" w:eastAsia="宋体" w:hAnsi="宋体" w:cs="Segoe UI"/>
              </w:rPr>
            </w:pPr>
            <w:hyperlink r:id="rId1093" w:anchor="table-of-contents" w:history="1">
              <w:r w:rsidR="00401DBB" w:rsidRPr="00613BB9">
                <w:rPr>
                  <w:rStyle w:val="a4"/>
                  <w:rFonts w:ascii="宋体" w:eastAsia="宋体" w:hAnsi="宋体" w:cs="Segoe UI"/>
                  <w:color w:val="auto"/>
                </w:rPr>
                <w:t>top</w:t>
              </w:r>
            </w:hyperlink>
          </w:p>
        </w:tc>
      </w:tr>
      <w:tr w:rsidR="00613BB9" w:rsidRPr="00613BB9" w14:paraId="1E59E1F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3A5540" w14:textId="77777777" w:rsidR="00401DBB" w:rsidRPr="00613BB9" w:rsidRDefault="00717723" w:rsidP="002C4861">
            <w:pPr>
              <w:rPr>
                <w:rFonts w:ascii="宋体" w:eastAsia="宋体" w:hAnsi="宋体" w:cs="Segoe UI"/>
              </w:rPr>
            </w:pPr>
            <w:hyperlink r:id="rId1094"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E52E7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35AB76" w14:textId="77777777" w:rsidR="00401DBB" w:rsidRPr="00613BB9" w:rsidRDefault="00401DBB" w:rsidP="002C4861">
            <w:pPr>
              <w:jc w:val="left"/>
              <w:rPr>
                <w:rFonts w:ascii="宋体" w:eastAsia="宋体" w:hAnsi="宋体" w:cs="Segoe UI"/>
              </w:rPr>
            </w:pPr>
            <w:r w:rsidRPr="00613BB9">
              <w:rPr>
                <w:rStyle w:val="HTML1"/>
                <w:sz w:val="20"/>
                <w:szCs w:val="20"/>
              </w:rPr>
              <w:t>:crystal_ball: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FF98E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987608" w14:textId="77777777" w:rsidR="00401DBB" w:rsidRPr="00613BB9" w:rsidRDefault="00401DBB" w:rsidP="002C4861">
            <w:pPr>
              <w:jc w:val="left"/>
              <w:rPr>
                <w:rFonts w:ascii="宋体" w:eastAsia="宋体" w:hAnsi="宋体" w:cs="Segoe UI"/>
              </w:rPr>
            </w:pPr>
            <w:r w:rsidRPr="00613BB9">
              <w:rPr>
                <w:rStyle w:val="HTML1"/>
                <w:sz w:val="20"/>
                <w:szCs w:val="20"/>
              </w:rPr>
              <w:t>:nazar_amulet: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F4F4A3" w14:textId="77777777" w:rsidR="00401DBB" w:rsidRPr="00613BB9" w:rsidRDefault="00717723" w:rsidP="002C4861">
            <w:pPr>
              <w:rPr>
                <w:rFonts w:ascii="宋体" w:eastAsia="宋体" w:hAnsi="宋体" w:cs="Segoe UI"/>
              </w:rPr>
            </w:pPr>
            <w:hyperlink r:id="rId1095" w:anchor="table-of-contents" w:history="1">
              <w:r w:rsidR="00401DBB" w:rsidRPr="00613BB9">
                <w:rPr>
                  <w:rStyle w:val="a4"/>
                  <w:rFonts w:ascii="宋体" w:eastAsia="宋体" w:hAnsi="宋体" w:cs="Segoe UI"/>
                  <w:color w:val="auto"/>
                </w:rPr>
                <w:t>top</w:t>
              </w:r>
            </w:hyperlink>
          </w:p>
        </w:tc>
      </w:tr>
      <w:tr w:rsidR="00613BB9" w:rsidRPr="00613BB9" w14:paraId="64E3842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3F7967" w14:textId="77777777" w:rsidR="00401DBB" w:rsidRPr="00613BB9" w:rsidRDefault="00717723" w:rsidP="002C4861">
            <w:pPr>
              <w:rPr>
                <w:rFonts w:ascii="宋体" w:eastAsia="宋体" w:hAnsi="宋体" w:cs="Segoe UI"/>
              </w:rPr>
            </w:pPr>
            <w:hyperlink r:id="rId1096"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21641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09DA58" w14:textId="77777777" w:rsidR="00401DBB" w:rsidRPr="00613BB9" w:rsidRDefault="00401DBB" w:rsidP="002C4861">
            <w:pPr>
              <w:jc w:val="left"/>
              <w:rPr>
                <w:rFonts w:ascii="宋体" w:eastAsia="宋体" w:hAnsi="宋体" w:cs="Segoe UI"/>
              </w:rPr>
            </w:pPr>
            <w:r w:rsidRPr="00613BB9">
              <w:rPr>
                <w:rStyle w:val="HTML1"/>
                <w:sz w:val="20"/>
                <w:szCs w:val="20"/>
              </w:rPr>
              <w:t>:video_game: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0A0B7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67394B" w14:textId="77777777" w:rsidR="00401DBB" w:rsidRPr="00613BB9" w:rsidRDefault="00401DBB" w:rsidP="002C4861">
            <w:pPr>
              <w:jc w:val="left"/>
              <w:rPr>
                <w:rFonts w:ascii="宋体" w:eastAsia="宋体" w:hAnsi="宋体" w:cs="Segoe UI"/>
              </w:rPr>
            </w:pPr>
            <w:r w:rsidRPr="00613BB9">
              <w:rPr>
                <w:rStyle w:val="HTML1"/>
                <w:sz w:val="20"/>
                <w:szCs w:val="20"/>
              </w:rPr>
              <w:t>:joystick: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0DA0ED" w14:textId="77777777" w:rsidR="00401DBB" w:rsidRPr="00613BB9" w:rsidRDefault="00717723" w:rsidP="002C4861">
            <w:pPr>
              <w:rPr>
                <w:rFonts w:ascii="宋体" w:eastAsia="宋体" w:hAnsi="宋体" w:cs="Segoe UI"/>
              </w:rPr>
            </w:pPr>
            <w:hyperlink r:id="rId1097" w:anchor="table-of-contents" w:history="1">
              <w:r w:rsidR="00401DBB" w:rsidRPr="00613BB9">
                <w:rPr>
                  <w:rStyle w:val="a4"/>
                  <w:rFonts w:ascii="宋体" w:eastAsia="宋体" w:hAnsi="宋体" w:cs="Segoe UI"/>
                  <w:color w:val="auto"/>
                </w:rPr>
                <w:t>top</w:t>
              </w:r>
            </w:hyperlink>
          </w:p>
        </w:tc>
      </w:tr>
      <w:tr w:rsidR="00613BB9" w:rsidRPr="00613BB9" w14:paraId="128BA2B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51C721" w14:textId="77777777" w:rsidR="00401DBB" w:rsidRPr="00613BB9" w:rsidRDefault="00717723" w:rsidP="002C4861">
            <w:pPr>
              <w:rPr>
                <w:rFonts w:ascii="宋体" w:eastAsia="宋体" w:hAnsi="宋体" w:cs="Segoe UI"/>
              </w:rPr>
            </w:pPr>
            <w:hyperlink r:id="rId1098"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50F33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90321E" w14:textId="77777777" w:rsidR="00401DBB" w:rsidRPr="00613BB9" w:rsidRDefault="00401DBB" w:rsidP="002C4861">
            <w:pPr>
              <w:jc w:val="left"/>
              <w:rPr>
                <w:rFonts w:ascii="宋体" w:eastAsia="宋体" w:hAnsi="宋体" w:cs="Segoe UI"/>
              </w:rPr>
            </w:pPr>
            <w:r w:rsidRPr="00613BB9">
              <w:rPr>
                <w:rStyle w:val="HTML1"/>
                <w:sz w:val="20"/>
                <w:szCs w:val="20"/>
              </w:rPr>
              <w:t>:slot_machine: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DF834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BB7D6D" w14:textId="77777777" w:rsidR="00401DBB" w:rsidRPr="00613BB9" w:rsidRDefault="00401DBB" w:rsidP="002C4861">
            <w:pPr>
              <w:jc w:val="left"/>
              <w:rPr>
                <w:rFonts w:ascii="宋体" w:eastAsia="宋体" w:hAnsi="宋体" w:cs="Segoe UI"/>
              </w:rPr>
            </w:pPr>
            <w:r w:rsidRPr="00613BB9">
              <w:rPr>
                <w:rStyle w:val="HTML1"/>
                <w:sz w:val="20"/>
                <w:szCs w:val="20"/>
              </w:rPr>
              <w:t>:game_die: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C7A180" w14:textId="77777777" w:rsidR="00401DBB" w:rsidRPr="00613BB9" w:rsidRDefault="00717723" w:rsidP="002C4861">
            <w:pPr>
              <w:rPr>
                <w:rFonts w:ascii="宋体" w:eastAsia="宋体" w:hAnsi="宋体" w:cs="Segoe UI"/>
              </w:rPr>
            </w:pPr>
            <w:hyperlink r:id="rId1099" w:anchor="table-of-contents" w:history="1">
              <w:r w:rsidR="00401DBB" w:rsidRPr="00613BB9">
                <w:rPr>
                  <w:rStyle w:val="a4"/>
                  <w:rFonts w:ascii="宋体" w:eastAsia="宋体" w:hAnsi="宋体" w:cs="Segoe UI"/>
                  <w:color w:val="auto"/>
                </w:rPr>
                <w:t>top</w:t>
              </w:r>
            </w:hyperlink>
          </w:p>
        </w:tc>
      </w:tr>
      <w:tr w:rsidR="00613BB9" w:rsidRPr="00613BB9" w14:paraId="7669D0C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EDF9A9" w14:textId="77777777" w:rsidR="00401DBB" w:rsidRPr="00613BB9" w:rsidRDefault="00717723" w:rsidP="002C4861">
            <w:pPr>
              <w:rPr>
                <w:rFonts w:ascii="宋体" w:eastAsia="宋体" w:hAnsi="宋体" w:cs="Segoe UI"/>
              </w:rPr>
            </w:pPr>
            <w:hyperlink r:id="rId1100"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8F7E3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E907AD" w14:textId="77777777" w:rsidR="00401DBB" w:rsidRPr="00613BB9" w:rsidRDefault="00401DBB" w:rsidP="002C4861">
            <w:pPr>
              <w:jc w:val="left"/>
              <w:rPr>
                <w:rFonts w:ascii="宋体" w:eastAsia="宋体" w:hAnsi="宋体" w:cs="Segoe UI"/>
              </w:rPr>
            </w:pPr>
            <w:r w:rsidRPr="00613BB9">
              <w:rPr>
                <w:rStyle w:val="HTML1"/>
                <w:sz w:val="20"/>
                <w:szCs w:val="20"/>
              </w:rPr>
              <w:t>:jigsaw:</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D844A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CE751D" w14:textId="77777777" w:rsidR="00401DBB" w:rsidRPr="00613BB9" w:rsidRDefault="00401DBB" w:rsidP="002C4861">
            <w:pPr>
              <w:jc w:val="left"/>
              <w:rPr>
                <w:rFonts w:ascii="宋体" w:eastAsia="宋体" w:hAnsi="宋体" w:cs="Segoe UI"/>
              </w:rPr>
            </w:pPr>
            <w:r w:rsidRPr="00613BB9">
              <w:rPr>
                <w:rStyle w:val="HTML1"/>
                <w:sz w:val="20"/>
                <w:szCs w:val="20"/>
              </w:rPr>
              <w:t>:teddy_bear: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6FA717" w14:textId="77777777" w:rsidR="00401DBB" w:rsidRPr="00613BB9" w:rsidRDefault="00717723" w:rsidP="002C4861">
            <w:pPr>
              <w:rPr>
                <w:rFonts w:ascii="宋体" w:eastAsia="宋体" w:hAnsi="宋体" w:cs="Segoe UI"/>
              </w:rPr>
            </w:pPr>
            <w:hyperlink r:id="rId1101" w:anchor="table-of-contents" w:history="1">
              <w:r w:rsidR="00401DBB" w:rsidRPr="00613BB9">
                <w:rPr>
                  <w:rStyle w:val="a4"/>
                  <w:rFonts w:ascii="宋体" w:eastAsia="宋体" w:hAnsi="宋体" w:cs="Segoe UI"/>
                  <w:color w:val="auto"/>
                </w:rPr>
                <w:t>top</w:t>
              </w:r>
            </w:hyperlink>
          </w:p>
        </w:tc>
      </w:tr>
      <w:tr w:rsidR="00613BB9" w:rsidRPr="00613BB9" w14:paraId="3CE69FF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7A6D2E" w14:textId="77777777" w:rsidR="00401DBB" w:rsidRPr="00613BB9" w:rsidRDefault="00717723" w:rsidP="002C4861">
            <w:pPr>
              <w:rPr>
                <w:rFonts w:ascii="宋体" w:eastAsia="宋体" w:hAnsi="宋体" w:cs="Segoe UI"/>
              </w:rPr>
            </w:pPr>
            <w:hyperlink r:id="rId1102"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BB5B4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AA476D" w14:textId="77777777" w:rsidR="00401DBB" w:rsidRPr="00613BB9" w:rsidRDefault="00401DBB" w:rsidP="002C4861">
            <w:pPr>
              <w:jc w:val="left"/>
              <w:rPr>
                <w:rFonts w:ascii="宋体" w:eastAsia="宋体" w:hAnsi="宋体" w:cs="Segoe UI"/>
              </w:rPr>
            </w:pPr>
            <w:r w:rsidRPr="00613BB9">
              <w:rPr>
                <w:rStyle w:val="HTML1"/>
                <w:sz w:val="20"/>
                <w:szCs w:val="20"/>
              </w:rPr>
              <w:t>:spades: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83121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5AC37D" w14:textId="77777777" w:rsidR="00401DBB" w:rsidRPr="00613BB9" w:rsidRDefault="00401DBB" w:rsidP="002C4861">
            <w:pPr>
              <w:jc w:val="left"/>
              <w:rPr>
                <w:rFonts w:ascii="宋体" w:eastAsia="宋体" w:hAnsi="宋体" w:cs="Segoe UI"/>
              </w:rPr>
            </w:pPr>
            <w:r w:rsidRPr="00613BB9">
              <w:rPr>
                <w:rStyle w:val="HTML1"/>
                <w:sz w:val="20"/>
                <w:szCs w:val="20"/>
              </w:rPr>
              <w:t>:hearts: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0A9442" w14:textId="77777777" w:rsidR="00401DBB" w:rsidRPr="00613BB9" w:rsidRDefault="00717723" w:rsidP="002C4861">
            <w:pPr>
              <w:rPr>
                <w:rFonts w:ascii="宋体" w:eastAsia="宋体" w:hAnsi="宋体" w:cs="Segoe UI"/>
              </w:rPr>
            </w:pPr>
            <w:hyperlink r:id="rId1103" w:anchor="table-of-contents" w:history="1">
              <w:r w:rsidR="00401DBB" w:rsidRPr="00613BB9">
                <w:rPr>
                  <w:rStyle w:val="a4"/>
                  <w:rFonts w:ascii="宋体" w:eastAsia="宋体" w:hAnsi="宋体" w:cs="Segoe UI"/>
                  <w:color w:val="auto"/>
                </w:rPr>
                <w:t>top</w:t>
              </w:r>
            </w:hyperlink>
          </w:p>
        </w:tc>
      </w:tr>
      <w:tr w:rsidR="00613BB9" w:rsidRPr="00613BB9" w14:paraId="3966EDF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928CAE" w14:textId="77777777" w:rsidR="00401DBB" w:rsidRPr="00613BB9" w:rsidRDefault="00717723" w:rsidP="002C4861">
            <w:pPr>
              <w:rPr>
                <w:rFonts w:ascii="宋体" w:eastAsia="宋体" w:hAnsi="宋体" w:cs="Segoe UI"/>
              </w:rPr>
            </w:pPr>
            <w:hyperlink r:id="rId1104"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2BEEE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786817" w14:textId="77777777" w:rsidR="00401DBB" w:rsidRPr="00613BB9" w:rsidRDefault="00401DBB" w:rsidP="002C4861">
            <w:pPr>
              <w:jc w:val="left"/>
              <w:rPr>
                <w:rFonts w:ascii="宋体" w:eastAsia="宋体" w:hAnsi="宋体" w:cs="Segoe UI"/>
              </w:rPr>
            </w:pPr>
            <w:r w:rsidRPr="00613BB9">
              <w:rPr>
                <w:rStyle w:val="HTML1"/>
                <w:sz w:val="20"/>
                <w:szCs w:val="20"/>
              </w:rPr>
              <w:t>:diamonds: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3DE3F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5E6720" w14:textId="77777777" w:rsidR="00401DBB" w:rsidRPr="00613BB9" w:rsidRDefault="00401DBB" w:rsidP="002C4861">
            <w:pPr>
              <w:jc w:val="left"/>
              <w:rPr>
                <w:rFonts w:ascii="宋体" w:eastAsia="宋体" w:hAnsi="宋体" w:cs="Segoe UI"/>
              </w:rPr>
            </w:pPr>
            <w:r w:rsidRPr="00613BB9">
              <w:rPr>
                <w:rStyle w:val="HTML1"/>
                <w:sz w:val="20"/>
                <w:szCs w:val="20"/>
              </w:rPr>
              <w:t>:clubs: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A6F08B" w14:textId="77777777" w:rsidR="00401DBB" w:rsidRPr="00613BB9" w:rsidRDefault="00717723" w:rsidP="002C4861">
            <w:pPr>
              <w:rPr>
                <w:rFonts w:ascii="宋体" w:eastAsia="宋体" w:hAnsi="宋体" w:cs="Segoe UI"/>
              </w:rPr>
            </w:pPr>
            <w:hyperlink r:id="rId1105" w:anchor="table-of-contents" w:history="1">
              <w:r w:rsidR="00401DBB" w:rsidRPr="00613BB9">
                <w:rPr>
                  <w:rStyle w:val="a4"/>
                  <w:rFonts w:ascii="宋体" w:eastAsia="宋体" w:hAnsi="宋体" w:cs="Segoe UI"/>
                  <w:color w:val="auto"/>
                </w:rPr>
                <w:t>top</w:t>
              </w:r>
            </w:hyperlink>
          </w:p>
        </w:tc>
      </w:tr>
      <w:tr w:rsidR="00613BB9" w:rsidRPr="00613BB9" w14:paraId="0A15719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C51FE3" w14:textId="77777777" w:rsidR="00401DBB" w:rsidRPr="00613BB9" w:rsidRDefault="00717723" w:rsidP="002C4861">
            <w:pPr>
              <w:rPr>
                <w:rFonts w:ascii="宋体" w:eastAsia="宋体" w:hAnsi="宋体" w:cs="Segoe UI"/>
              </w:rPr>
            </w:pPr>
            <w:hyperlink r:id="rId1106"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650F8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123DA8" w14:textId="77777777" w:rsidR="00401DBB" w:rsidRPr="00613BB9" w:rsidRDefault="00401DBB" w:rsidP="002C4861">
            <w:pPr>
              <w:jc w:val="left"/>
              <w:rPr>
                <w:rFonts w:ascii="宋体" w:eastAsia="宋体" w:hAnsi="宋体" w:cs="Segoe UI"/>
              </w:rPr>
            </w:pPr>
            <w:r w:rsidRPr="00613BB9">
              <w:rPr>
                <w:rStyle w:val="HTML1"/>
                <w:sz w:val="20"/>
                <w:szCs w:val="20"/>
              </w:rPr>
              <w:t>:chess_pawn: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D4411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D271F1" w14:textId="77777777" w:rsidR="00401DBB" w:rsidRPr="00613BB9" w:rsidRDefault="00401DBB" w:rsidP="002C4861">
            <w:pPr>
              <w:jc w:val="left"/>
              <w:rPr>
                <w:rFonts w:ascii="宋体" w:eastAsia="宋体" w:hAnsi="宋体" w:cs="Segoe UI"/>
              </w:rPr>
            </w:pPr>
            <w:r w:rsidRPr="00613BB9">
              <w:rPr>
                <w:rStyle w:val="HTML1"/>
                <w:sz w:val="20"/>
                <w:szCs w:val="20"/>
              </w:rPr>
              <w:t>:black_joker: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69E8D1" w14:textId="77777777" w:rsidR="00401DBB" w:rsidRPr="00613BB9" w:rsidRDefault="00717723" w:rsidP="002C4861">
            <w:pPr>
              <w:rPr>
                <w:rFonts w:ascii="宋体" w:eastAsia="宋体" w:hAnsi="宋体" w:cs="Segoe UI"/>
              </w:rPr>
            </w:pPr>
            <w:hyperlink r:id="rId1107" w:anchor="table-of-contents" w:history="1">
              <w:r w:rsidR="00401DBB" w:rsidRPr="00613BB9">
                <w:rPr>
                  <w:rStyle w:val="a4"/>
                  <w:rFonts w:ascii="宋体" w:eastAsia="宋体" w:hAnsi="宋体" w:cs="Segoe UI"/>
                  <w:color w:val="auto"/>
                </w:rPr>
                <w:t>top</w:t>
              </w:r>
            </w:hyperlink>
          </w:p>
        </w:tc>
      </w:tr>
      <w:tr w:rsidR="00613BB9" w:rsidRPr="00613BB9" w14:paraId="11A8719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B39B9F" w14:textId="77777777" w:rsidR="00401DBB" w:rsidRPr="00613BB9" w:rsidRDefault="00717723" w:rsidP="002C4861">
            <w:pPr>
              <w:rPr>
                <w:rFonts w:ascii="宋体" w:eastAsia="宋体" w:hAnsi="宋体" w:cs="Segoe UI"/>
              </w:rPr>
            </w:pPr>
            <w:hyperlink r:id="rId1108"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6626E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F0888D" w14:textId="77777777" w:rsidR="00401DBB" w:rsidRPr="00613BB9" w:rsidRDefault="00401DBB" w:rsidP="002C4861">
            <w:pPr>
              <w:jc w:val="left"/>
              <w:rPr>
                <w:rFonts w:ascii="宋体" w:eastAsia="宋体" w:hAnsi="宋体" w:cs="Segoe UI"/>
              </w:rPr>
            </w:pPr>
            <w:r w:rsidRPr="00613BB9">
              <w:rPr>
                <w:rStyle w:val="HTML1"/>
                <w:sz w:val="20"/>
                <w:szCs w:val="20"/>
              </w:rPr>
              <w:t>:mahjong: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B3480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DE7D2C" w14:textId="77777777" w:rsidR="00401DBB" w:rsidRPr="00613BB9" w:rsidRDefault="00401DBB" w:rsidP="002C4861">
            <w:pPr>
              <w:jc w:val="left"/>
              <w:rPr>
                <w:rFonts w:ascii="宋体" w:eastAsia="宋体" w:hAnsi="宋体" w:cs="Segoe UI"/>
              </w:rPr>
            </w:pPr>
            <w:r w:rsidRPr="00613BB9">
              <w:rPr>
                <w:rStyle w:val="HTML1"/>
                <w:sz w:val="20"/>
                <w:szCs w:val="20"/>
              </w:rPr>
              <w:t>:flower_playing_cards: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74D1FB" w14:textId="77777777" w:rsidR="00401DBB" w:rsidRPr="00613BB9" w:rsidRDefault="00717723" w:rsidP="002C4861">
            <w:pPr>
              <w:rPr>
                <w:rFonts w:ascii="宋体" w:eastAsia="宋体" w:hAnsi="宋体" w:cs="Segoe UI"/>
              </w:rPr>
            </w:pPr>
            <w:hyperlink r:id="rId1109" w:anchor="table-of-contents" w:history="1">
              <w:r w:rsidR="00401DBB" w:rsidRPr="00613BB9">
                <w:rPr>
                  <w:rStyle w:val="a4"/>
                  <w:rFonts w:ascii="宋体" w:eastAsia="宋体" w:hAnsi="宋体" w:cs="Segoe UI"/>
                  <w:color w:val="auto"/>
                </w:rPr>
                <w:t>top</w:t>
              </w:r>
            </w:hyperlink>
          </w:p>
        </w:tc>
      </w:tr>
    </w:tbl>
    <w:p w14:paraId="061A5473" w14:textId="77777777" w:rsidR="00401DBB" w:rsidRPr="00613BB9" w:rsidRDefault="00401DBB" w:rsidP="00401DBB">
      <w:pPr>
        <w:pStyle w:val="4"/>
        <w:rPr>
          <w:rFonts w:ascii="宋体" w:eastAsia="宋体" w:hAnsi="宋体" w:cs="Segoe UI"/>
        </w:rPr>
      </w:pPr>
      <w:bookmarkStart w:id="160" w:name="_Toc46394777"/>
      <w:r w:rsidRPr="00613BB9">
        <w:rPr>
          <w:rFonts w:ascii="宋体" w:eastAsia="宋体" w:hAnsi="宋体" w:cs="Segoe UI"/>
        </w:rPr>
        <w:lastRenderedPageBreak/>
        <w:t>Arts &amp; Crafts</w:t>
      </w:r>
      <w:bookmarkEnd w:id="160"/>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50"/>
        <w:gridCol w:w="1556"/>
        <w:gridCol w:w="4594"/>
        <w:gridCol w:w="1556"/>
        <w:gridCol w:w="4374"/>
        <w:gridCol w:w="1550"/>
      </w:tblGrid>
      <w:tr w:rsidR="00613BB9" w:rsidRPr="00613BB9" w14:paraId="571B35AE"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2661CC"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82946B"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84A76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1644A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5388C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B37EFB" w14:textId="77777777" w:rsidR="00401DBB" w:rsidRPr="00613BB9" w:rsidRDefault="00401DBB" w:rsidP="002C4861">
            <w:pPr>
              <w:spacing w:after="240"/>
              <w:jc w:val="center"/>
              <w:rPr>
                <w:rFonts w:ascii="宋体" w:eastAsia="宋体" w:hAnsi="宋体" w:cs="Segoe UI"/>
                <w:b/>
                <w:bCs/>
              </w:rPr>
            </w:pPr>
          </w:p>
        </w:tc>
      </w:tr>
      <w:tr w:rsidR="00613BB9" w:rsidRPr="00613BB9" w14:paraId="2400D67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E72D86" w14:textId="77777777" w:rsidR="00401DBB" w:rsidRPr="00613BB9" w:rsidRDefault="00717723" w:rsidP="002C4861">
            <w:pPr>
              <w:spacing w:after="240"/>
              <w:jc w:val="left"/>
              <w:rPr>
                <w:rFonts w:ascii="宋体" w:eastAsia="宋体" w:hAnsi="宋体" w:cs="Segoe UI"/>
                <w:sz w:val="24"/>
                <w:szCs w:val="24"/>
              </w:rPr>
            </w:pPr>
            <w:hyperlink r:id="rId1110"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CA5B4D"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1D68D9" w14:textId="77777777" w:rsidR="00401DBB" w:rsidRPr="00613BB9" w:rsidRDefault="00401DBB" w:rsidP="002C4861">
            <w:pPr>
              <w:jc w:val="left"/>
              <w:rPr>
                <w:rFonts w:ascii="宋体" w:eastAsia="宋体" w:hAnsi="宋体" w:cs="Segoe UI"/>
              </w:rPr>
            </w:pPr>
            <w:r w:rsidRPr="00613BB9">
              <w:rPr>
                <w:rStyle w:val="HTML1"/>
                <w:sz w:val="20"/>
                <w:szCs w:val="20"/>
              </w:rPr>
              <w:t>:performing_arts: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4C186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523EBA" w14:textId="77777777" w:rsidR="00401DBB" w:rsidRPr="00613BB9" w:rsidRDefault="00401DBB" w:rsidP="002C4861">
            <w:pPr>
              <w:jc w:val="left"/>
              <w:rPr>
                <w:rFonts w:ascii="宋体" w:eastAsia="宋体" w:hAnsi="宋体" w:cs="Segoe UI"/>
              </w:rPr>
            </w:pPr>
            <w:r w:rsidRPr="00613BB9">
              <w:rPr>
                <w:rStyle w:val="HTML1"/>
                <w:sz w:val="20"/>
                <w:szCs w:val="20"/>
              </w:rPr>
              <w:t>:framed_picture: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3D4EB2" w14:textId="77777777" w:rsidR="00401DBB" w:rsidRPr="00613BB9" w:rsidRDefault="00717723" w:rsidP="002C4861">
            <w:pPr>
              <w:rPr>
                <w:rFonts w:ascii="宋体" w:eastAsia="宋体" w:hAnsi="宋体" w:cs="Segoe UI"/>
              </w:rPr>
            </w:pPr>
            <w:hyperlink r:id="rId1111" w:anchor="table-of-contents" w:history="1">
              <w:r w:rsidR="00401DBB" w:rsidRPr="00613BB9">
                <w:rPr>
                  <w:rStyle w:val="a4"/>
                  <w:rFonts w:ascii="宋体" w:eastAsia="宋体" w:hAnsi="宋体" w:cs="Segoe UI"/>
                  <w:color w:val="auto"/>
                </w:rPr>
                <w:t>top</w:t>
              </w:r>
            </w:hyperlink>
          </w:p>
        </w:tc>
      </w:tr>
      <w:tr w:rsidR="00613BB9" w:rsidRPr="00613BB9" w14:paraId="1825300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2F3D03" w14:textId="77777777" w:rsidR="00401DBB" w:rsidRPr="00613BB9" w:rsidRDefault="00717723" w:rsidP="002C4861">
            <w:pPr>
              <w:rPr>
                <w:rFonts w:ascii="宋体" w:eastAsia="宋体" w:hAnsi="宋体" w:cs="Segoe UI"/>
              </w:rPr>
            </w:pPr>
            <w:hyperlink r:id="rId1112"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446A0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A3F1B1" w14:textId="77777777" w:rsidR="00401DBB" w:rsidRPr="00613BB9" w:rsidRDefault="00401DBB" w:rsidP="002C4861">
            <w:pPr>
              <w:jc w:val="left"/>
              <w:rPr>
                <w:rFonts w:ascii="宋体" w:eastAsia="宋体" w:hAnsi="宋体" w:cs="Segoe UI"/>
              </w:rPr>
            </w:pPr>
            <w:r w:rsidRPr="00613BB9">
              <w:rPr>
                <w:rStyle w:val="HTML1"/>
                <w:sz w:val="20"/>
                <w:szCs w:val="20"/>
              </w:rPr>
              <w:t>:art: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7C162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69A929" w14:textId="77777777" w:rsidR="00401DBB" w:rsidRPr="00613BB9" w:rsidRDefault="00401DBB" w:rsidP="002C4861">
            <w:pPr>
              <w:jc w:val="left"/>
              <w:rPr>
                <w:rFonts w:ascii="宋体" w:eastAsia="宋体" w:hAnsi="宋体" w:cs="Segoe UI"/>
              </w:rPr>
            </w:pPr>
            <w:r w:rsidRPr="00613BB9">
              <w:rPr>
                <w:rStyle w:val="HTML1"/>
                <w:sz w:val="20"/>
                <w:szCs w:val="20"/>
              </w:rPr>
              <w:t>:thread: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8B5413" w14:textId="77777777" w:rsidR="00401DBB" w:rsidRPr="00613BB9" w:rsidRDefault="00717723" w:rsidP="002C4861">
            <w:pPr>
              <w:rPr>
                <w:rFonts w:ascii="宋体" w:eastAsia="宋体" w:hAnsi="宋体" w:cs="Segoe UI"/>
              </w:rPr>
            </w:pPr>
            <w:hyperlink r:id="rId1113" w:anchor="table-of-contents" w:history="1">
              <w:r w:rsidR="00401DBB" w:rsidRPr="00613BB9">
                <w:rPr>
                  <w:rStyle w:val="a4"/>
                  <w:rFonts w:ascii="宋体" w:eastAsia="宋体" w:hAnsi="宋体" w:cs="Segoe UI"/>
                  <w:color w:val="auto"/>
                </w:rPr>
                <w:t>top</w:t>
              </w:r>
            </w:hyperlink>
          </w:p>
        </w:tc>
      </w:tr>
      <w:tr w:rsidR="00613BB9" w:rsidRPr="00613BB9" w14:paraId="3A5F98E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AF3455" w14:textId="77777777" w:rsidR="00401DBB" w:rsidRPr="00613BB9" w:rsidRDefault="00717723" w:rsidP="002C4861">
            <w:pPr>
              <w:rPr>
                <w:rFonts w:ascii="宋体" w:eastAsia="宋体" w:hAnsi="宋体" w:cs="Segoe UI"/>
              </w:rPr>
            </w:pPr>
            <w:hyperlink r:id="rId1114" w:anchor="activitie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7793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718B10" w14:textId="77777777" w:rsidR="00401DBB" w:rsidRPr="00613BB9" w:rsidRDefault="00401DBB" w:rsidP="002C4861">
            <w:pPr>
              <w:jc w:val="left"/>
              <w:rPr>
                <w:rFonts w:ascii="宋体" w:eastAsia="宋体" w:hAnsi="宋体" w:cs="Segoe UI"/>
              </w:rPr>
            </w:pPr>
            <w:r w:rsidRPr="00613BB9">
              <w:rPr>
                <w:rStyle w:val="HTML1"/>
                <w:sz w:val="20"/>
                <w:szCs w:val="20"/>
              </w:rPr>
              <w:t>:yarn: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F0BA9C"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33A554"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5A32E6" w14:textId="77777777" w:rsidR="00401DBB" w:rsidRPr="00613BB9" w:rsidRDefault="00717723" w:rsidP="002C4861">
            <w:pPr>
              <w:rPr>
                <w:rFonts w:ascii="宋体" w:eastAsia="宋体" w:hAnsi="宋体" w:cs="Segoe UI"/>
                <w:sz w:val="24"/>
                <w:szCs w:val="24"/>
              </w:rPr>
            </w:pPr>
            <w:hyperlink r:id="rId1115" w:anchor="table-of-contents" w:history="1">
              <w:r w:rsidR="00401DBB" w:rsidRPr="00613BB9">
                <w:rPr>
                  <w:rStyle w:val="a4"/>
                  <w:rFonts w:ascii="宋体" w:eastAsia="宋体" w:hAnsi="宋体" w:cs="Segoe UI"/>
                  <w:color w:val="auto"/>
                </w:rPr>
                <w:t>top</w:t>
              </w:r>
            </w:hyperlink>
          </w:p>
        </w:tc>
      </w:tr>
    </w:tbl>
    <w:p w14:paraId="0079D467" w14:textId="77777777" w:rsidR="00401DBB" w:rsidRPr="00613BB9" w:rsidRDefault="00401DBB" w:rsidP="00401DBB">
      <w:pPr>
        <w:pStyle w:val="3"/>
        <w:rPr>
          <w:rFonts w:cs="Segoe UI"/>
          <w:sz w:val="30"/>
          <w:szCs w:val="30"/>
        </w:rPr>
      </w:pPr>
      <w:bookmarkStart w:id="161" w:name="_Toc46394778"/>
      <w:r w:rsidRPr="00613BB9">
        <w:rPr>
          <w:rFonts w:cs="Segoe UI"/>
          <w:sz w:val="30"/>
          <w:szCs w:val="30"/>
        </w:rPr>
        <w:t>Objects</w:t>
      </w:r>
      <w:bookmarkEnd w:id="161"/>
    </w:p>
    <w:p w14:paraId="5CD617E8" w14:textId="77777777" w:rsidR="00401DBB" w:rsidRPr="00613BB9" w:rsidRDefault="00717723" w:rsidP="00907565">
      <w:pPr>
        <w:widowControl/>
        <w:numPr>
          <w:ilvl w:val="0"/>
          <w:numId w:val="50"/>
        </w:numPr>
        <w:shd w:val="clear" w:color="auto" w:fill="FFFFFF"/>
        <w:spacing w:before="100" w:beforeAutospacing="1" w:after="100" w:afterAutospacing="1"/>
        <w:jc w:val="left"/>
        <w:rPr>
          <w:rFonts w:ascii="宋体" w:eastAsia="宋体" w:hAnsi="宋体" w:cs="Segoe UI"/>
          <w:sz w:val="24"/>
          <w:szCs w:val="24"/>
        </w:rPr>
      </w:pPr>
      <w:hyperlink r:id="rId1116" w:anchor="clothing" w:history="1">
        <w:r w:rsidR="00401DBB" w:rsidRPr="00613BB9">
          <w:rPr>
            <w:rStyle w:val="a4"/>
            <w:rFonts w:ascii="宋体" w:eastAsia="宋体" w:hAnsi="宋体" w:cs="Segoe UI"/>
            <w:color w:val="auto"/>
          </w:rPr>
          <w:t>Clothing</w:t>
        </w:r>
      </w:hyperlink>
    </w:p>
    <w:p w14:paraId="1C600ABB"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17" w:anchor="sound" w:history="1">
        <w:r w:rsidR="00401DBB" w:rsidRPr="00613BB9">
          <w:rPr>
            <w:rStyle w:val="a4"/>
            <w:rFonts w:ascii="宋体" w:eastAsia="宋体" w:hAnsi="宋体" w:cs="Segoe UI"/>
            <w:color w:val="auto"/>
          </w:rPr>
          <w:t>Sound</w:t>
        </w:r>
      </w:hyperlink>
    </w:p>
    <w:p w14:paraId="2B887902"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18" w:anchor="music" w:history="1">
        <w:r w:rsidR="00401DBB" w:rsidRPr="00613BB9">
          <w:rPr>
            <w:rStyle w:val="a4"/>
            <w:rFonts w:ascii="宋体" w:eastAsia="宋体" w:hAnsi="宋体" w:cs="Segoe UI"/>
            <w:color w:val="auto"/>
          </w:rPr>
          <w:t>Music</w:t>
        </w:r>
      </w:hyperlink>
    </w:p>
    <w:p w14:paraId="2D9709BC"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19" w:anchor="musical-instrument" w:history="1">
        <w:r w:rsidR="00401DBB" w:rsidRPr="00613BB9">
          <w:rPr>
            <w:rStyle w:val="a4"/>
            <w:rFonts w:ascii="宋体" w:eastAsia="宋体" w:hAnsi="宋体" w:cs="Segoe UI"/>
            <w:color w:val="auto"/>
          </w:rPr>
          <w:t>Musical Instrument</w:t>
        </w:r>
      </w:hyperlink>
    </w:p>
    <w:p w14:paraId="165D3A21"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20" w:anchor="phone" w:history="1">
        <w:r w:rsidR="00401DBB" w:rsidRPr="00613BB9">
          <w:rPr>
            <w:rStyle w:val="a4"/>
            <w:rFonts w:ascii="宋体" w:eastAsia="宋体" w:hAnsi="宋体" w:cs="Segoe UI"/>
            <w:color w:val="auto"/>
          </w:rPr>
          <w:t>Phone</w:t>
        </w:r>
      </w:hyperlink>
    </w:p>
    <w:p w14:paraId="118BCCBF"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21" w:anchor="computer" w:history="1">
        <w:r w:rsidR="00401DBB" w:rsidRPr="00613BB9">
          <w:rPr>
            <w:rStyle w:val="a4"/>
            <w:rFonts w:ascii="宋体" w:eastAsia="宋体" w:hAnsi="宋体" w:cs="Segoe UI"/>
            <w:color w:val="auto"/>
          </w:rPr>
          <w:t>Computer</w:t>
        </w:r>
      </w:hyperlink>
    </w:p>
    <w:p w14:paraId="3B3A7D2D"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22" w:anchor="light--video" w:history="1">
        <w:r w:rsidR="00401DBB" w:rsidRPr="00613BB9">
          <w:rPr>
            <w:rStyle w:val="a4"/>
            <w:rFonts w:ascii="宋体" w:eastAsia="宋体" w:hAnsi="宋体" w:cs="Segoe UI"/>
            <w:color w:val="auto"/>
          </w:rPr>
          <w:t>Light &amp; Video</w:t>
        </w:r>
      </w:hyperlink>
    </w:p>
    <w:p w14:paraId="4DE0ED41"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23" w:anchor="book-paper" w:history="1">
        <w:r w:rsidR="00401DBB" w:rsidRPr="00613BB9">
          <w:rPr>
            <w:rStyle w:val="a4"/>
            <w:rFonts w:ascii="宋体" w:eastAsia="宋体" w:hAnsi="宋体" w:cs="Segoe UI"/>
            <w:color w:val="auto"/>
          </w:rPr>
          <w:t>Book Paper</w:t>
        </w:r>
      </w:hyperlink>
    </w:p>
    <w:p w14:paraId="48FAC283"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24" w:anchor="money" w:history="1">
        <w:r w:rsidR="00401DBB" w:rsidRPr="00613BB9">
          <w:rPr>
            <w:rStyle w:val="a4"/>
            <w:rFonts w:ascii="宋体" w:eastAsia="宋体" w:hAnsi="宋体" w:cs="Segoe UI"/>
            <w:color w:val="auto"/>
          </w:rPr>
          <w:t>Money</w:t>
        </w:r>
      </w:hyperlink>
    </w:p>
    <w:p w14:paraId="5704E4A5"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25" w:anchor="mail" w:history="1">
        <w:r w:rsidR="00401DBB" w:rsidRPr="00613BB9">
          <w:rPr>
            <w:rStyle w:val="a4"/>
            <w:rFonts w:ascii="宋体" w:eastAsia="宋体" w:hAnsi="宋体" w:cs="Segoe UI"/>
            <w:color w:val="auto"/>
          </w:rPr>
          <w:t>Mail</w:t>
        </w:r>
      </w:hyperlink>
    </w:p>
    <w:p w14:paraId="71C46B99"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26" w:anchor="writing" w:history="1">
        <w:r w:rsidR="00401DBB" w:rsidRPr="00613BB9">
          <w:rPr>
            <w:rStyle w:val="a4"/>
            <w:rFonts w:ascii="宋体" w:eastAsia="宋体" w:hAnsi="宋体" w:cs="Segoe UI"/>
            <w:color w:val="auto"/>
          </w:rPr>
          <w:t>Writing</w:t>
        </w:r>
      </w:hyperlink>
    </w:p>
    <w:p w14:paraId="1760CEBC"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27" w:anchor="office" w:history="1">
        <w:r w:rsidR="00401DBB" w:rsidRPr="00613BB9">
          <w:rPr>
            <w:rStyle w:val="a4"/>
            <w:rFonts w:ascii="宋体" w:eastAsia="宋体" w:hAnsi="宋体" w:cs="Segoe UI"/>
            <w:color w:val="auto"/>
          </w:rPr>
          <w:t>Office</w:t>
        </w:r>
      </w:hyperlink>
    </w:p>
    <w:p w14:paraId="77E7C967"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28" w:anchor="lock" w:history="1">
        <w:r w:rsidR="00401DBB" w:rsidRPr="00613BB9">
          <w:rPr>
            <w:rStyle w:val="a4"/>
            <w:rFonts w:ascii="宋体" w:eastAsia="宋体" w:hAnsi="宋体" w:cs="Segoe UI"/>
            <w:color w:val="auto"/>
          </w:rPr>
          <w:t>Lock</w:t>
        </w:r>
      </w:hyperlink>
    </w:p>
    <w:p w14:paraId="12265CB9"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29" w:anchor="tool" w:history="1">
        <w:r w:rsidR="00401DBB" w:rsidRPr="00613BB9">
          <w:rPr>
            <w:rStyle w:val="a4"/>
            <w:rFonts w:ascii="宋体" w:eastAsia="宋体" w:hAnsi="宋体" w:cs="Segoe UI"/>
            <w:color w:val="auto"/>
          </w:rPr>
          <w:t>Tool</w:t>
        </w:r>
      </w:hyperlink>
    </w:p>
    <w:p w14:paraId="64BFD2B0"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30" w:anchor="science" w:history="1">
        <w:r w:rsidR="00401DBB" w:rsidRPr="00613BB9">
          <w:rPr>
            <w:rStyle w:val="a4"/>
            <w:rFonts w:ascii="宋体" w:eastAsia="宋体" w:hAnsi="宋体" w:cs="Segoe UI"/>
            <w:color w:val="auto"/>
          </w:rPr>
          <w:t>Science</w:t>
        </w:r>
      </w:hyperlink>
    </w:p>
    <w:p w14:paraId="2E028D98"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31" w:anchor="medical" w:history="1">
        <w:r w:rsidR="00401DBB" w:rsidRPr="00613BB9">
          <w:rPr>
            <w:rStyle w:val="a4"/>
            <w:rFonts w:ascii="宋体" w:eastAsia="宋体" w:hAnsi="宋体" w:cs="Segoe UI"/>
            <w:color w:val="auto"/>
          </w:rPr>
          <w:t>Medical</w:t>
        </w:r>
      </w:hyperlink>
    </w:p>
    <w:p w14:paraId="32FECA06"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32" w:anchor="household" w:history="1">
        <w:r w:rsidR="00401DBB" w:rsidRPr="00613BB9">
          <w:rPr>
            <w:rStyle w:val="a4"/>
            <w:rFonts w:ascii="宋体" w:eastAsia="宋体" w:hAnsi="宋体" w:cs="Segoe UI"/>
            <w:color w:val="auto"/>
          </w:rPr>
          <w:t>Household</w:t>
        </w:r>
      </w:hyperlink>
    </w:p>
    <w:p w14:paraId="73991ECB" w14:textId="77777777" w:rsidR="00401DBB" w:rsidRPr="00613BB9" w:rsidRDefault="00717723" w:rsidP="00907565">
      <w:pPr>
        <w:widowControl/>
        <w:numPr>
          <w:ilvl w:val="0"/>
          <w:numId w:val="50"/>
        </w:numPr>
        <w:shd w:val="clear" w:color="auto" w:fill="FFFFFF"/>
        <w:spacing w:before="60" w:after="100" w:afterAutospacing="1"/>
        <w:jc w:val="left"/>
        <w:rPr>
          <w:rFonts w:ascii="宋体" w:eastAsia="宋体" w:hAnsi="宋体" w:cs="Segoe UI"/>
        </w:rPr>
      </w:pPr>
      <w:hyperlink r:id="rId1133" w:anchor="other-object" w:history="1">
        <w:r w:rsidR="00401DBB" w:rsidRPr="00613BB9">
          <w:rPr>
            <w:rStyle w:val="a4"/>
            <w:rFonts w:ascii="宋体" w:eastAsia="宋体" w:hAnsi="宋体" w:cs="Segoe UI"/>
            <w:color w:val="auto"/>
          </w:rPr>
          <w:t>Other Object</w:t>
        </w:r>
      </w:hyperlink>
    </w:p>
    <w:p w14:paraId="543F510C" w14:textId="77777777" w:rsidR="00401DBB" w:rsidRPr="00613BB9" w:rsidRDefault="00401DBB" w:rsidP="00401DBB">
      <w:pPr>
        <w:pStyle w:val="4"/>
        <w:rPr>
          <w:rFonts w:ascii="宋体" w:eastAsia="宋体" w:hAnsi="宋体" w:cs="Segoe UI"/>
        </w:rPr>
      </w:pPr>
      <w:bookmarkStart w:id="162" w:name="_Toc46394779"/>
      <w:r w:rsidRPr="00613BB9">
        <w:rPr>
          <w:rFonts w:ascii="宋体" w:eastAsia="宋体" w:hAnsi="宋体" w:cs="Segoe UI"/>
        </w:rPr>
        <w:lastRenderedPageBreak/>
        <w:t>Clothing</w:t>
      </w:r>
      <w:bookmarkEnd w:id="162"/>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70"/>
        <w:gridCol w:w="1377"/>
        <w:gridCol w:w="5037"/>
        <w:gridCol w:w="1377"/>
        <w:gridCol w:w="4648"/>
        <w:gridCol w:w="1371"/>
      </w:tblGrid>
      <w:tr w:rsidR="00613BB9" w:rsidRPr="00613BB9" w14:paraId="2B90D89F"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152A94"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0F34D9"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6B54C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A132F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2BDB5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8A23EC" w14:textId="77777777" w:rsidR="00401DBB" w:rsidRPr="00613BB9" w:rsidRDefault="00401DBB" w:rsidP="002C4861">
            <w:pPr>
              <w:spacing w:after="240"/>
              <w:jc w:val="center"/>
              <w:rPr>
                <w:rFonts w:ascii="宋体" w:eastAsia="宋体" w:hAnsi="宋体" w:cs="Segoe UI"/>
                <w:b/>
                <w:bCs/>
              </w:rPr>
            </w:pPr>
          </w:p>
        </w:tc>
      </w:tr>
      <w:tr w:rsidR="00613BB9" w:rsidRPr="00613BB9" w14:paraId="7EA69BA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D314F7" w14:textId="77777777" w:rsidR="00401DBB" w:rsidRPr="00613BB9" w:rsidRDefault="00717723" w:rsidP="002C4861">
            <w:pPr>
              <w:spacing w:after="240"/>
              <w:jc w:val="left"/>
              <w:rPr>
                <w:rFonts w:ascii="宋体" w:eastAsia="宋体" w:hAnsi="宋体" w:cs="Segoe UI"/>
                <w:sz w:val="24"/>
                <w:szCs w:val="24"/>
              </w:rPr>
            </w:pPr>
            <w:hyperlink r:id="rId113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D83ED5"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EF2D40" w14:textId="77777777" w:rsidR="00401DBB" w:rsidRPr="00613BB9" w:rsidRDefault="00401DBB" w:rsidP="002C4861">
            <w:pPr>
              <w:jc w:val="left"/>
              <w:rPr>
                <w:rFonts w:ascii="宋体" w:eastAsia="宋体" w:hAnsi="宋体" w:cs="Segoe UI"/>
              </w:rPr>
            </w:pPr>
            <w:r w:rsidRPr="00613BB9">
              <w:rPr>
                <w:rStyle w:val="HTML1"/>
                <w:sz w:val="20"/>
                <w:szCs w:val="20"/>
              </w:rPr>
              <w:t>:eyeglasses: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A7A8B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017F94" w14:textId="77777777" w:rsidR="00401DBB" w:rsidRPr="00613BB9" w:rsidRDefault="00401DBB" w:rsidP="002C4861">
            <w:pPr>
              <w:jc w:val="left"/>
              <w:rPr>
                <w:rFonts w:ascii="宋体" w:eastAsia="宋体" w:hAnsi="宋体" w:cs="Segoe UI"/>
              </w:rPr>
            </w:pPr>
            <w:r w:rsidRPr="00613BB9">
              <w:rPr>
                <w:rStyle w:val="HTML1"/>
                <w:sz w:val="20"/>
                <w:szCs w:val="20"/>
              </w:rPr>
              <w:t>:dark_sunglasses: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8822AA" w14:textId="77777777" w:rsidR="00401DBB" w:rsidRPr="00613BB9" w:rsidRDefault="00717723" w:rsidP="002C4861">
            <w:pPr>
              <w:rPr>
                <w:rFonts w:ascii="宋体" w:eastAsia="宋体" w:hAnsi="宋体" w:cs="Segoe UI"/>
              </w:rPr>
            </w:pPr>
            <w:hyperlink r:id="rId1135" w:anchor="table-of-contents" w:history="1">
              <w:r w:rsidR="00401DBB" w:rsidRPr="00613BB9">
                <w:rPr>
                  <w:rStyle w:val="a4"/>
                  <w:rFonts w:ascii="宋体" w:eastAsia="宋体" w:hAnsi="宋体" w:cs="Segoe UI"/>
                  <w:color w:val="auto"/>
                </w:rPr>
                <w:t>top</w:t>
              </w:r>
            </w:hyperlink>
          </w:p>
        </w:tc>
      </w:tr>
      <w:tr w:rsidR="00613BB9" w:rsidRPr="00613BB9" w14:paraId="2F72743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AF9729" w14:textId="77777777" w:rsidR="00401DBB" w:rsidRPr="00613BB9" w:rsidRDefault="00717723" w:rsidP="002C4861">
            <w:pPr>
              <w:rPr>
                <w:rFonts w:ascii="宋体" w:eastAsia="宋体" w:hAnsi="宋体" w:cs="Segoe UI"/>
              </w:rPr>
            </w:pPr>
            <w:hyperlink r:id="rId113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46F33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ED2700" w14:textId="77777777" w:rsidR="00401DBB" w:rsidRPr="00613BB9" w:rsidRDefault="00401DBB" w:rsidP="002C4861">
            <w:pPr>
              <w:jc w:val="left"/>
              <w:rPr>
                <w:rFonts w:ascii="宋体" w:eastAsia="宋体" w:hAnsi="宋体" w:cs="Segoe UI"/>
              </w:rPr>
            </w:pPr>
            <w:r w:rsidRPr="00613BB9">
              <w:rPr>
                <w:rStyle w:val="HTML1"/>
                <w:sz w:val="20"/>
                <w:szCs w:val="20"/>
              </w:rPr>
              <w:t>:goggles: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FDF04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F8E136" w14:textId="77777777" w:rsidR="00401DBB" w:rsidRPr="00613BB9" w:rsidRDefault="00401DBB" w:rsidP="002C4861">
            <w:pPr>
              <w:jc w:val="left"/>
              <w:rPr>
                <w:rFonts w:ascii="宋体" w:eastAsia="宋体" w:hAnsi="宋体" w:cs="Segoe UI"/>
              </w:rPr>
            </w:pPr>
            <w:r w:rsidRPr="00613BB9">
              <w:rPr>
                <w:rStyle w:val="HTML1"/>
                <w:sz w:val="20"/>
                <w:szCs w:val="20"/>
              </w:rPr>
              <w:t>:lab_coat: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E4BEA4" w14:textId="77777777" w:rsidR="00401DBB" w:rsidRPr="00613BB9" w:rsidRDefault="00717723" w:rsidP="002C4861">
            <w:pPr>
              <w:rPr>
                <w:rFonts w:ascii="宋体" w:eastAsia="宋体" w:hAnsi="宋体" w:cs="Segoe UI"/>
              </w:rPr>
            </w:pPr>
            <w:hyperlink r:id="rId1137" w:anchor="table-of-contents" w:history="1">
              <w:r w:rsidR="00401DBB" w:rsidRPr="00613BB9">
                <w:rPr>
                  <w:rStyle w:val="a4"/>
                  <w:rFonts w:ascii="宋体" w:eastAsia="宋体" w:hAnsi="宋体" w:cs="Segoe UI"/>
                  <w:color w:val="auto"/>
                </w:rPr>
                <w:t>top</w:t>
              </w:r>
            </w:hyperlink>
          </w:p>
        </w:tc>
      </w:tr>
      <w:tr w:rsidR="00613BB9" w:rsidRPr="00613BB9" w14:paraId="7EAAEC1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E2401F" w14:textId="77777777" w:rsidR="00401DBB" w:rsidRPr="00613BB9" w:rsidRDefault="00717723" w:rsidP="002C4861">
            <w:pPr>
              <w:rPr>
                <w:rFonts w:ascii="宋体" w:eastAsia="宋体" w:hAnsi="宋体" w:cs="Segoe UI"/>
              </w:rPr>
            </w:pPr>
            <w:hyperlink r:id="rId113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C2B7B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0D86EB" w14:textId="77777777" w:rsidR="00401DBB" w:rsidRPr="00613BB9" w:rsidRDefault="00401DBB" w:rsidP="002C4861">
            <w:pPr>
              <w:jc w:val="left"/>
              <w:rPr>
                <w:rFonts w:ascii="宋体" w:eastAsia="宋体" w:hAnsi="宋体" w:cs="Segoe UI"/>
              </w:rPr>
            </w:pPr>
            <w:r w:rsidRPr="00613BB9">
              <w:rPr>
                <w:rStyle w:val="HTML1"/>
                <w:sz w:val="20"/>
                <w:szCs w:val="20"/>
              </w:rPr>
              <w:t>:safety_vest: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FDD71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324330" w14:textId="77777777" w:rsidR="00401DBB" w:rsidRPr="00613BB9" w:rsidRDefault="00401DBB" w:rsidP="002C4861">
            <w:pPr>
              <w:jc w:val="left"/>
              <w:rPr>
                <w:rFonts w:ascii="宋体" w:eastAsia="宋体" w:hAnsi="宋体" w:cs="Segoe UI"/>
              </w:rPr>
            </w:pPr>
            <w:r w:rsidRPr="00613BB9">
              <w:rPr>
                <w:rStyle w:val="HTML1"/>
                <w:sz w:val="20"/>
                <w:szCs w:val="20"/>
              </w:rPr>
              <w:t>:necktie: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483F22" w14:textId="77777777" w:rsidR="00401DBB" w:rsidRPr="00613BB9" w:rsidRDefault="00717723" w:rsidP="002C4861">
            <w:pPr>
              <w:rPr>
                <w:rFonts w:ascii="宋体" w:eastAsia="宋体" w:hAnsi="宋体" w:cs="Segoe UI"/>
              </w:rPr>
            </w:pPr>
            <w:hyperlink r:id="rId1139" w:anchor="table-of-contents" w:history="1">
              <w:r w:rsidR="00401DBB" w:rsidRPr="00613BB9">
                <w:rPr>
                  <w:rStyle w:val="a4"/>
                  <w:rFonts w:ascii="宋体" w:eastAsia="宋体" w:hAnsi="宋体" w:cs="Segoe UI"/>
                  <w:color w:val="auto"/>
                </w:rPr>
                <w:t>top</w:t>
              </w:r>
            </w:hyperlink>
          </w:p>
        </w:tc>
      </w:tr>
      <w:tr w:rsidR="00613BB9" w:rsidRPr="00613BB9" w14:paraId="269B534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3122E5" w14:textId="77777777" w:rsidR="00401DBB" w:rsidRPr="00613BB9" w:rsidRDefault="00717723" w:rsidP="002C4861">
            <w:pPr>
              <w:rPr>
                <w:rFonts w:ascii="宋体" w:eastAsia="宋体" w:hAnsi="宋体" w:cs="Segoe UI"/>
              </w:rPr>
            </w:pPr>
            <w:hyperlink r:id="rId114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14AFE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AC8BAE" w14:textId="77777777" w:rsidR="00401DBB" w:rsidRPr="00613BB9" w:rsidRDefault="00401DBB" w:rsidP="002C4861">
            <w:pPr>
              <w:jc w:val="left"/>
              <w:rPr>
                <w:rFonts w:ascii="宋体" w:eastAsia="宋体" w:hAnsi="宋体" w:cs="Segoe UI"/>
              </w:rPr>
            </w:pPr>
            <w:r w:rsidRPr="00613BB9">
              <w:rPr>
                <w:rStyle w:val="HTML1"/>
                <w:sz w:val="20"/>
                <w:szCs w:val="20"/>
              </w:rPr>
              <w:t>:shirt:</w:t>
            </w:r>
            <w:r w:rsidRPr="00613BB9">
              <w:rPr>
                <w:rFonts w:ascii="宋体" w:eastAsia="宋体" w:hAnsi="宋体" w:cs="Segoe UI"/>
              </w:rPr>
              <w:br/>
            </w:r>
            <w:r w:rsidRPr="00613BB9">
              <w:rPr>
                <w:rStyle w:val="HTML1"/>
                <w:sz w:val="20"/>
                <w:szCs w:val="20"/>
              </w:rPr>
              <w:t>:tshirt: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7761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E3B2A1" w14:textId="77777777" w:rsidR="00401DBB" w:rsidRPr="00613BB9" w:rsidRDefault="00401DBB" w:rsidP="002C4861">
            <w:pPr>
              <w:jc w:val="left"/>
              <w:rPr>
                <w:rFonts w:ascii="宋体" w:eastAsia="宋体" w:hAnsi="宋体" w:cs="Segoe UI"/>
              </w:rPr>
            </w:pPr>
            <w:r w:rsidRPr="00613BB9">
              <w:rPr>
                <w:rStyle w:val="HTML1"/>
                <w:sz w:val="20"/>
                <w:szCs w:val="20"/>
              </w:rPr>
              <w:t>:jeans: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48A97F" w14:textId="77777777" w:rsidR="00401DBB" w:rsidRPr="00613BB9" w:rsidRDefault="00717723" w:rsidP="002C4861">
            <w:pPr>
              <w:rPr>
                <w:rFonts w:ascii="宋体" w:eastAsia="宋体" w:hAnsi="宋体" w:cs="Segoe UI"/>
              </w:rPr>
            </w:pPr>
            <w:hyperlink r:id="rId1141" w:anchor="table-of-contents" w:history="1">
              <w:r w:rsidR="00401DBB" w:rsidRPr="00613BB9">
                <w:rPr>
                  <w:rStyle w:val="a4"/>
                  <w:rFonts w:ascii="宋体" w:eastAsia="宋体" w:hAnsi="宋体" w:cs="Segoe UI"/>
                  <w:color w:val="auto"/>
                </w:rPr>
                <w:t>top</w:t>
              </w:r>
            </w:hyperlink>
          </w:p>
        </w:tc>
      </w:tr>
      <w:tr w:rsidR="00613BB9" w:rsidRPr="00613BB9" w14:paraId="0C9EED4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D62149" w14:textId="77777777" w:rsidR="00401DBB" w:rsidRPr="00613BB9" w:rsidRDefault="00717723" w:rsidP="002C4861">
            <w:pPr>
              <w:rPr>
                <w:rFonts w:ascii="宋体" w:eastAsia="宋体" w:hAnsi="宋体" w:cs="Segoe UI"/>
              </w:rPr>
            </w:pPr>
            <w:hyperlink r:id="rId114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C7AF3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9A4FBD" w14:textId="77777777" w:rsidR="00401DBB" w:rsidRPr="00613BB9" w:rsidRDefault="00401DBB" w:rsidP="002C4861">
            <w:pPr>
              <w:jc w:val="left"/>
              <w:rPr>
                <w:rFonts w:ascii="宋体" w:eastAsia="宋体" w:hAnsi="宋体" w:cs="Segoe UI"/>
              </w:rPr>
            </w:pPr>
            <w:r w:rsidRPr="00613BB9">
              <w:rPr>
                <w:rStyle w:val="HTML1"/>
                <w:sz w:val="20"/>
                <w:szCs w:val="20"/>
              </w:rPr>
              <w:t>:scarf: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F1CF5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AB1F1B" w14:textId="77777777" w:rsidR="00401DBB" w:rsidRPr="00613BB9" w:rsidRDefault="00401DBB" w:rsidP="002C4861">
            <w:pPr>
              <w:jc w:val="left"/>
              <w:rPr>
                <w:rFonts w:ascii="宋体" w:eastAsia="宋体" w:hAnsi="宋体" w:cs="Segoe UI"/>
              </w:rPr>
            </w:pPr>
            <w:r w:rsidRPr="00613BB9">
              <w:rPr>
                <w:rStyle w:val="HTML1"/>
                <w:sz w:val="20"/>
                <w:szCs w:val="20"/>
              </w:rPr>
              <w:t>:gloves: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D52FFE" w14:textId="77777777" w:rsidR="00401DBB" w:rsidRPr="00613BB9" w:rsidRDefault="00717723" w:rsidP="002C4861">
            <w:pPr>
              <w:rPr>
                <w:rFonts w:ascii="宋体" w:eastAsia="宋体" w:hAnsi="宋体" w:cs="Segoe UI"/>
              </w:rPr>
            </w:pPr>
            <w:hyperlink r:id="rId1143" w:anchor="table-of-contents" w:history="1">
              <w:r w:rsidR="00401DBB" w:rsidRPr="00613BB9">
                <w:rPr>
                  <w:rStyle w:val="a4"/>
                  <w:rFonts w:ascii="宋体" w:eastAsia="宋体" w:hAnsi="宋体" w:cs="Segoe UI"/>
                  <w:color w:val="auto"/>
                </w:rPr>
                <w:t>top</w:t>
              </w:r>
            </w:hyperlink>
          </w:p>
        </w:tc>
      </w:tr>
      <w:tr w:rsidR="00613BB9" w:rsidRPr="00613BB9" w14:paraId="48AB5D0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028E7F" w14:textId="77777777" w:rsidR="00401DBB" w:rsidRPr="00613BB9" w:rsidRDefault="00717723" w:rsidP="002C4861">
            <w:pPr>
              <w:rPr>
                <w:rFonts w:ascii="宋体" w:eastAsia="宋体" w:hAnsi="宋体" w:cs="Segoe UI"/>
              </w:rPr>
            </w:pPr>
            <w:hyperlink r:id="rId114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216AB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07BA63" w14:textId="77777777" w:rsidR="00401DBB" w:rsidRPr="00613BB9" w:rsidRDefault="00401DBB" w:rsidP="002C4861">
            <w:pPr>
              <w:jc w:val="left"/>
              <w:rPr>
                <w:rFonts w:ascii="宋体" w:eastAsia="宋体" w:hAnsi="宋体" w:cs="Segoe UI"/>
              </w:rPr>
            </w:pPr>
            <w:r w:rsidRPr="00613BB9">
              <w:rPr>
                <w:rStyle w:val="HTML1"/>
                <w:sz w:val="20"/>
                <w:szCs w:val="20"/>
              </w:rPr>
              <w:t>:coat: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861B8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DA6F99" w14:textId="77777777" w:rsidR="00401DBB" w:rsidRPr="00613BB9" w:rsidRDefault="00401DBB" w:rsidP="002C4861">
            <w:pPr>
              <w:jc w:val="left"/>
              <w:rPr>
                <w:rFonts w:ascii="宋体" w:eastAsia="宋体" w:hAnsi="宋体" w:cs="Segoe UI"/>
              </w:rPr>
            </w:pPr>
            <w:r w:rsidRPr="00613BB9">
              <w:rPr>
                <w:rStyle w:val="HTML1"/>
                <w:sz w:val="20"/>
                <w:szCs w:val="20"/>
              </w:rPr>
              <w:t>:socks: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F7EF7D" w14:textId="77777777" w:rsidR="00401DBB" w:rsidRPr="00613BB9" w:rsidRDefault="00717723" w:rsidP="002C4861">
            <w:pPr>
              <w:rPr>
                <w:rFonts w:ascii="宋体" w:eastAsia="宋体" w:hAnsi="宋体" w:cs="Segoe UI"/>
              </w:rPr>
            </w:pPr>
            <w:hyperlink r:id="rId1145" w:anchor="table-of-contents" w:history="1">
              <w:r w:rsidR="00401DBB" w:rsidRPr="00613BB9">
                <w:rPr>
                  <w:rStyle w:val="a4"/>
                  <w:rFonts w:ascii="宋体" w:eastAsia="宋体" w:hAnsi="宋体" w:cs="Segoe UI"/>
                  <w:color w:val="auto"/>
                </w:rPr>
                <w:t>top</w:t>
              </w:r>
            </w:hyperlink>
          </w:p>
        </w:tc>
      </w:tr>
      <w:tr w:rsidR="00613BB9" w:rsidRPr="00613BB9" w14:paraId="209CFF9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1C0451" w14:textId="77777777" w:rsidR="00401DBB" w:rsidRPr="00613BB9" w:rsidRDefault="00717723" w:rsidP="002C4861">
            <w:pPr>
              <w:rPr>
                <w:rFonts w:ascii="宋体" w:eastAsia="宋体" w:hAnsi="宋体" w:cs="Segoe UI"/>
              </w:rPr>
            </w:pPr>
            <w:hyperlink r:id="rId114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DE9B8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014683" w14:textId="77777777" w:rsidR="00401DBB" w:rsidRPr="00613BB9" w:rsidRDefault="00401DBB" w:rsidP="002C4861">
            <w:pPr>
              <w:jc w:val="left"/>
              <w:rPr>
                <w:rFonts w:ascii="宋体" w:eastAsia="宋体" w:hAnsi="宋体" w:cs="Segoe UI"/>
              </w:rPr>
            </w:pPr>
            <w:r w:rsidRPr="00613BB9">
              <w:rPr>
                <w:rStyle w:val="HTML1"/>
                <w:sz w:val="20"/>
                <w:szCs w:val="20"/>
              </w:rPr>
              <w:t>:dress: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FAD97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75AE2E" w14:textId="77777777" w:rsidR="00401DBB" w:rsidRPr="00613BB9" w:rsidRDefault="00401DBB" w:rsidP="002C4861">
            <w:pPr>
              <w:jc w:val="left"/>
              <w:rPr>
                <w:rFonts w:ascii="宋体" w:eastAsia="宋体" w:hAnsi="宋体" w:cs="Segoe UI"/>
              </w:rPr>
            </w:pPr>
            <w:r w:rsidRPr="00613BB9">
              <w:rPr>
                <w:rStyle w:val="HTML1"/>
                <w:sz w:val="20"/>
                <w:szCs w:val="20"/>
              </w:rPr>
              <w:t>:kimono: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A7EF88" w14:textId="77777777" w:rsidR="00401DBB" w:rsidRPr="00613BB9" w:rsidRDefault="00717723" w:rsidP="002C4861">
            <w:pPr>
              <w:rPr>
                <w:rFonts w:ascii="宋体" w:eastAsia="宋体" w:hAnsi="宋体" w:cs="Segoe UI"/>
              </w:rPr>
            </w:pPr>
            <w:hyperlink r:id="rId1147" w:anchor="table-of-contents" w:history="1">
              <w:r w:rsidR="00401DBB" w:rsidRPr="00613BB9">
                <w:rPr>
                  <w:rStyle w:val="a4"/>
                  <w:rFonts w:ascii="宋体" w:eastAsia="宋体" w:hAnsi="宋体" w:cs="Segoe UI"/>
                  <w:color w:val="auto"/>
                </w:rPr>
                <w:t>top</w:t>
              </w:r>
            </w:hyperlink>
          </w:p>
        </w:tc>
      </w:tr>
      <w:tr w:rsidR="00613BB9" w:rsidRPr="00613BB9" w14:paraId="3CB764A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04F1E8" w14:textId="77777777" w:rsidR="00401DBB" w:rsidRPr="00613BB9" w:rsidRDefault="00717723" w:rsidP="002C4861">
            <w:pPr>
              <w:rPr>
                <w:rFonts w:ascii="宋体" w:eastAsia="宋体" w:hAnsi="宋体" w:cs="Segoe UI"/>
              </w:rPr>
            </w:pPr>
            <w:hyperlink r:id="rId114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C12CC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DF5316" w14:textId="77777777" w:rsidR="00401DBB" w:rsidRPr="00613BB9" w:rsidRDefault="00401DBB" w:rsidP="002C4861">
            <w:pPr>
              <w:jc w:val="left"/>
              <w:rPr>
                <w:rFonts w:ascii="宋体" w:eastAsia="宋体" w:hAnsi="宋体" w:cs="Segoe UI"/>
              </w:rPr>
            </w:pPr>
            <w:r w:rsidRPr="00613BB9">
              <w:rPr>
                <w:rStyle w:val="HTML1"/>
                <w:sz w:val="20"/>
                <w:szCs w:val="20"/>
              </w:rPr>
              <w:t>:sari: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8364C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BF2FAB" w14:textId="77777777" w:rsidR="00401DBB" w:rsidRPr="00613BB9" w:rsidRDefault="00401DBB" w:rsidP="002C4861">
            <w:pPr>
              <w:jc w:val="left"/>
              <w:rPr>
                <w:rFonts w:ascii="宋体" w:eastAsia="宋体" w:hAnsi="宋体" w:cs="Segoe UI"/>
              </w:rPr>
            </w:pPr>
            <w:r w:rsidRPr="00613BB9">
              <w:rPr>
                <w:rStyle w:val="HTML1"/>
                <w:sz w:val="20"/>
                <w:szCs w:val="20"/>
              </w:rPr>
              <w:t>:one_piece_swimsuit: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947E20" w14:textId="77777777" w:rsidR="00401DBB" w:rsidRPr="00613BB9" w:rsidRDefault="00717723" w:rsidP="002C4861">
            <w:pPr>
              <w:rPr>
                <w:rFonts w:ascii="宋体" w:eastAsia="宋体" w:hAnsi="宋体" w:cs="Segoe UI"/>
              </w:rPr>
            </w:pPr>
            <w:hyperlink r:id="rId1149" w:anchor="table-of-contents" w:history="1">
              <w:r w:rsidR="00401DBB" w:rsidRPr="00613BB9">
                <w:rPr>
                  <w:rStyle w:val="a4"/>
                  <w:rFonts w:ascii="宋体" w:eastAsia="宋体" w:hAnsi="宋体" w:cs="Segoe UI"/>
                  <w:color w:val="auto"/>
                </w:rPr>
                <w:t>top</w:t>
              </w:r>
            </w:hyperlink>
          </w:p>
        </w:tc>
      </w:tr>
      <w:tr w:rsidR="00613BB9" w:rsidRPr="00613BB9" w14:paraId="0B161F0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9CF1AB" w14:textId="77777777" w:rsidR="00401DBB" w:rsidRPr="00613BB9" w:rsidRDefault="00717723" w:rsidP="002C4861">
            <w:pPr>
              <w:rPr>
                <w:rFonts w:ascii="宋体" w:eastAsia="宋体" w:hAnsi="宋体" w:cs="Segoe UI"/>
              </w:rPr>
            </w:pPr>
            <w:hyperlink r:id="rId115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F0244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ABCA79" w14:textId="77777777" w:rsidR="00401DBB" w:rsidRPr="00613BB9" w:rsidRDefault="00401DBB" w:rsidP="002C4861">
            <w:pPr>
              <w:jc w:val="left"/>
              <w:rPr>
                <w:rFonts w:ascii="宋体" w:eastAsia="宋体" w:hAnsi="宋体" w:cs="Segoe UI"/>
              </w:rPr>
            </w:pPr>
            <w:r w:rsidRPr="00613BB9">
              <w:rPr>
                <w:rStyle w:val="HTML1"/>
                <w:sz w:val="20"/>
                <w:szCs w:val="20"/>
              </w:rPr>
              <w:t>:swim_brief: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835D4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9E0DB0" w14:textId="77777777" w:rsidR="00401DBB" w:rsidRPr="00613BB9" w:rsidRDefault="00401DBB" w:rsidP="002C4861">
            <w:pPr>
              <w:jc w:val="left"/>
              <w:rPr>
                <w:rFonts w:ascii="宋体" w:eastAsia="宋体" w:hAnsi="宋体" w:cs="Segoe UI"/>
              </w:rPr>
            </w:pPr>
            <w:r w:rsidRPr="00613BB9">
              <w:rPr>
                <w:rStyle w:val="HTML1"/>
                <w:sz w:val="20"/>
                <w:szCs w:val="20"/>
              </w:rPr>
              <w:t>:shorts: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7FE8E4" w14:textId="77777777" w:rsidR="00401DBB" w:rsidRPr="00613BB9" w:rsidRDefault="00717723" w:rsidP="002C4861">
            <w:pPr>
              <w:rPr>
                <w:rFonts w:ascii="宋体" w:eastAsia="宋体" w:hAnsi="宋体" w:cs="Segoe UI"/>
              </w:rPr>
            </w:pPr>
            <w:hyperlink r:id="rId1151" w:anchor="table-of-contents" w:history="1">
              <w:r w:rsidR="00401DBB" w:rsidRPr="00613BB9">
                <w:rPr>
                  <w:rStyle w:val="a4"/>
                  <w:rFonts w:ascii="宋体" w:eastAsia="宋体" w:hAnsi="宋体" w:cs="Segoe UI"/>
                  <w:color w:val="auto"/>
                </w:rPr>
                <w:t>top</w:t>
              </w:r>
            </w:hyperlink>
          </w:p>
        </w:tc>
      </w:tr>
      <w:tr w:rsidR="00613BB9" w:rsidRPr="00613BB9" w14:paraId="4CA2DE4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B17C8D" w14:textId="77777777" w:rsidR="00401DBB" w:rsidRPr="00613BB9" w:rsidRDefault="00717723" w:rsidP="002C4861">
            <w:pPr>
              <w:rPr>
                <w:rFonts w:ascii="宋体" w:eastAsia="宋体" w:hAnsi="宋体" w:cs="Segoe UI"/>
              </w:rPr>
            </w:pPr>
            <w:hyperlink r:id="rId115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0416B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E88774" w14:textId="77777777" w:rsidR="00401DBB" w:rsidRPr="00613BB9" w:rsidRDefault="00401DBB" w:rsidP="002C4861">
            <w:pPr>
              <w:jc w:val="left"/>
              <w:rPr>
                <w:rFonts w:ascii="宋体" w:eastAsia="宋体" w:hAnsi="宋体" w:cs="Segoe UI"/>
              </w:rPr>
            </w:pPr>
            <w:r w:rsidRPr="00613BB9">
              <w:rPr>
                <w:rStyle w:val="HTML1"/>
                <w:sz w:val="20"/>
                <w:szCs w:val="20"/>
              </w:rPr>
              <w:t>:bikini: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A15B9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43594A" w14:textId="77777777" w:rsidR="00401DBB" w:rsidRPr="00613BB9" w:rsidRDefault="00401DBB" w:rsidP="002C4861">
            <w:pPr>
              <w:jc w:val="left"/>
              <w:rPr>
                <w:rFonts w:ascii="宋体" w:eastAsia="宋体" w:hAnsi="宋体" w:cs="Segoe UI"/>
              </w:rPr>
            </w:pPr>
            <w:r w:rsidRPr="00613BB9">
              <w:rPr>
                <w:rStyle w:val="HTML1"/>
                <w:sz w:val="20"/>
                <w:szCs w:val="20"/>
              </w:rPr>
              <w:t>:womans_clothes: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C556E2" w14:textId="77777777" w:rsidR="00401DBB" w:rsidRPr="00613BB9" w:rsidRDefault="00717723" w:rsidP="002C4861">
            <w:pPr>
              <w:rPr>
                <w:rFonts w:ascii="宋体" w:eastAsia="宋体" w:hAnsi="宋体" w:cs="Segoe UI"/>
              </w:rPr>
            </w:pPr>
            <w:hyperlink r:id="rId1153" w:anchor="table-of-contents" w:history="1">
              <w:r w:rsidR="00401DBB" w:rsidRPr="00613BB9">
                <w:rPr>
                  <w:rStyle w:val="a4"/>
                  <w:rFonts w:ascii="宋体" w:eastAsia="宋体" w:hAnsi="宋体" w:cs="Segoe UI"/>
                  <w:color w:val="auto"/>
                </w:rPr>
                <w:t>top</w:t>
              </w:r>
            </w:hyperlink>
          </w:p>
        </w:tc>
      </w:tr>
      <w:tr w:rsidR="00613BB9" w:rsidRPr="00613BB9" w14:paraId="575A458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359918" w14:textId="77777777" w:rsidR="00401DBB" w:rsidRPr="00613BB9" w:rsidRDefault="00717723" w:rsidP="002C4861">
            <w:pPr>
              <w:rPr>
                <w:rFonts w:ascii="宋体" w:eastAsia="宋体" w:hAnsi="宋体" w:cs="Segoe UI"/>
              </w:rPr>
            </w:pPr>
            <w:hyperlink r:id="rId115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3EDEA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F0513C" w14:textId="77777777" w:rsidR="00401DBB" w:rsidRPr="00613BB9" w:rsidRDefault="00401DBB" w:rsidP="002C4861">
            <w:pPr>
              <w:jc w:val="left"/>
              <w:rPr>
                <w:rFonts w:ascii="宋体" w:eastAsia="宋体" w:hAnsi="宋体" w:cs="Segoe UI"/>
              </w:rPr>
            </w:pPr>
            <w:r w:rsidRPr="00613BB9">
              <w:rPr>
                <w:rStyle w:val="HTML1"/>
                <w:sz w:val="20"/>
                <w:szCs w:val="20"/>
              </w:rPr>
              <w:t>:purse: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6936D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6A0AAE" w14:textId="77777777" w:rsidR="00401DBB" w:rsidRPr="00613BB9" w:rsidRDefault="00401DBB" w:rsidP="002C4861">
            <w:pPr>
              <w:jc w:val="left"/>
              <w:rPr>
                <w:rFonts w:ascii="宋体" w:eastAsia="宋体" w:hAnsi="宋体" w:cs="Segoe UI"/>
              </w:rPr>
            </w:pPr>
            <w:r w:rsidRPr="00613BB9">
              <w:rPr>
                <w:rStyle w:val="HTML1"/>
                <w:sz w:val="20"/>
                <w:szCs w:val="20"/>
              </w:rPr>
              <w:t>:handbag: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28ABF8" w14:textId="77777777" w:rsidR="00401DBB" w:rsidRPr="00613BB9" w:rsidRDefault="00717723" w:rsidP="002C4861">
            <w:pPr>
              <w:rPr>
                <w:rFonts w:ascii="宋体" w:eastAsia="宋体" w:hAnsi="宋体" w:cs="Segoe UI"/>
              </w:rPr>
            </w:pPr>
            <w:hyperlink r:id="rId1155" w:anchor="table-of-contents" w:history="1">
              <w:r w:rsidR="00401DBB" w:rsidRPr="00613BB9">
                <w:rPr>
                  <w:rStyle w:val="a4"/>
                  <w:rFonts w:ascii="宋体" w:eastAsia="宋体" w:hAnsi="宋体" w:cs="Segoe UI"/>
                  <w:color w:val="auto"/>
                </w:rPr>
                <w:t>top</w:t>
              </w:r>
            </w:hyperlink>
          </w:p>
        </w:tc>
      </w:tr>
      <w:tr w:rsidR="00613BB9" w:rsidRPr="00613BB9" w14:paraId="04FE7E8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2B00D3" w14:textId="77777777" w:rsidR="00401DBB" w:rsidRPr="00613BB9" w:rsidRDefault="00717723" w:rsidP="002C4861">
            <w:pPr>
              <w:rPr>
                <w:rFonts w:ascii="宋体" w:eastAsia="宋体" w:hAnsi="宋体" w:cs="Segoe UI"/>
              </w:rPr>
            </w:pPr>
            <w:hyperlink r:id="rId115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CB66E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36C9D6" w14:textId="77777777" w:rsidR="00401DBB" w:rsidRPr="00613BB9" w:rsidRDefault="00401DBB" w:rsidP="002C4861">
            <w:pPr>
              <w:jc w:val="left"/>
              <w:rPr>
                <w:rFonts w:ascii="宋体" w:eastAsia="宋体" w:hAnsi="宋体" w:cs="Segoe UI"/>
              </w:rPr>
            </w:pPr>
            <w:r w:rsidRPr="00613BB9">
              <w:rPr>
                <w:rStyle w:val="HTML1"/>
                <w:sz w:val="20"/>
                <w:szCs w:val="20"/>
              </w:rPr>
              <w:t>:pouch: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E9F97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15666A" w14:textId="77777777" w:rsidR="00401DBB" w:rsidRPr="00613BB9" w:rsidRDefault="00401DBB" w:rsidP="002C4861">
            <w:pPr>
              <w:jc w:val="left"/>
              <w:rPr>
                <w:rFonts w:ascii="宋体" w:eastAsia="宋体" w:hAnsi="宋体" w:cs="Segoe UI"/>
              </w:rPr>
            </w:pPr>
            <w:r w:rsidRPr="00613BB9">
              <w:rPr>
                <w:rStyle w:val="HTML1"/>
                <w:sz w:val="20"/>
                <w:szCs w:val="20"/>
              </w:rPr>
              <w:t>:shopping: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6ABEC" w14:textId="77777777" w:rsidR="00401DBB" w:rsidRPr="00613BB9" w:rsidRDefault="00717723" w:rsidP="002C4861">
            <w:pPr>
              <w:rPr>
                <w:rFonts w:ascii="宋体" w:eastAsia="宋体" w:hAnsi="宋体" w:cs="Segoe UI"/>
              </w:rPr>
            </w:pPr>
            <w:hyperlink r:id="rId1157" w:anchor="table-of-contents" w:history="1">
              <w:r w:rsidR="00401DBB" w:rsidRPr="00613BB9">
                <w:rPr>
                  <w:rStyle w:val="a4"/>
                  <w:rFonts w:ascii="宋体" w:eastAsia="宋体" w:hAnsi="宋体" w:cs="Segoe UI"/>
                  <w:color w:val="auto"/>
                </w:rPr>
                <w:t>top</w:t>
              </w:r>
            </w:hyperlink>
          </w:p>
        </w:tc>
      </w:tr>
      <w:tr w:rsidR="00613BB9" w:rsidRPr="00613BB9" w14:paraId="5BA7AC7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483225" w14:textId="77777777" w:rsidR="00401DBB" w:rsidRPr="00613BB9" w:rsidRDefault="00717723" w:rsidP="002C4861">
            <w:pPr>
              <w:rPr>
                <w:rFonts w:ascii="宋体" w:eastAsia="宋体" w:hAnsi="宋体" w:cs="Segoe UI"/>
              </w:rPr>
            </w:pPr>
            <w:hyperlink r:id="rId115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B8850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D3C08C" w14:textId="77777777" w:rsidR="00401DBB" w:rsidRPr="00613BB9" w:rsidRDefault="00401DBB" w:rsidP="002C4861">
            <w:pPr>
              <w:jc w:val="left"/>
              <w:rPr>
                <w:rFonts w:ascii="宋体" w:eastAsia="宋体" w:hAnsi="宋体" w:cs="Segoe UI"/>
              </w:rPr>
            </w:pPr>
            <w:r w:rsidRPr="00613BB9">
              <w:rPr>
                <w:rStyle w:val="HTML1"/>
                <w:sz w:val="20"/>
                <w:szCs w:val="20"/>
              </w:rPr>
              <w:t>:school_satchel: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8E896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395C3B" w14:textId="77777777" w:rsidR="00401DBB" w:rsidRPr="00613BB9" w:rsidRDefault="00401DBB" w:rsidP="002C4861">
            <w:pPr>
              <w:jc w:val="left"/>
              <w:rPr>
                <w:rFonts w:ascii="宋体" w:eastAsia="宋体" w:hAnsi="宋体" w:cs="Segoe UI"/>
              </w:rPr>
            </w:pPr>
            <w:r w:rsidRPr="00613BB9">
              <w:rPr>
                <w:rStyle w:val="HTML1"/>
                <w:sz w:val="20"/>
                <w:szCs w:val="20"/>
              </w:rPr>
              <w:t>:mans_shoe:</w:t>
            </w:r>
            <w:r w:rsidRPr="00613BB9">
              <w:rPr>
                <w:rFonts w:ascii="宋体" w:eastAsia="宋体" w:hAnsi="宋体" w:cs="Segoe UI"/>
              </w:rPr>
              <w:br/>
            </w:r>
            <w:r w:rsidRPr="00613BB9">
              <w:rPr>
                <w:rStyle w:val="HTML1"/>
                <w:sz w:val="20"/>
                <w:szCs w:val="20"/>
              </w:rPr>
              <w:t>:shoe: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93FEEE" w14:textId="77777777" w:rsidR="00401DBB" w:rsidRPr="00613BB9" w:rsidRDefault="00717723" w:rsidP="002C4861">
            <w:pPr>
              <w:rPr>
                <w:rFonts w:ascii="宋体" w:eastAsia="宋体" w:hAnsi="宋体" w:cs="Segoe UI"/>
              </w:rPr>
            </w:pPr>
            <w:hyperlink r:id="rId1159" w:anchor="table-of-contents" w:history="1">
              <w:r w:rsidR="00401DBB" w:rsidRPr="00613BB9">
                <w:rPr>
                  <w:rStyle w:val="a4"/>
                  <w:rFonts w:ascii="宋体" w:eastAsia="宋体" w:hAnsi="宋体" w:cs="Segoe UI"/>
                  <w:color w:val="auto"/>
                </w:rPr>
                <w:t>top</w:t>
              </w:r>
            </w:hyperlink>
          </w:p>
        </w:tc>
      </w:tr>
      <w:tr w:rsidR="00613BB9" w:rsidRPr="00613BB9" w14:paraId="5D891B3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0B11E" w14:textId="77777777" w:rsidR="00401DBB" w:rsidRPr="00613BB9" w:rsidRDefault="00717723" w:rsidP="002C4861">
            <w:pPr>
              <w:rPr>
                <w:rFonts w:ascii="宋体" w:eastAsia="宋体" w:hAnsi="宋体" w:cs="Segoe UI"/>
              </w:rPr>
            </w:pPr>
            <w:hyperlink r:id="rId116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E79BD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52A667" w14:textId="77777777" w:rsidR="00401DBB" w:rsidRPr="00613BB9" w:rsidRDefault="00401DBB" w:rsidP="002C4861">
            <w:pPr>
              <w:jc w:val="left"/>
              <w:rPr>
                <w:rFonts w:ascii="宋体" w:eastAsia="宋体" w:hAnsi="宋体" w:cs="Segoe UI"/>
              </w:rPr>
            </w:pPr>
            <w:r w:rsidRPr="00613BB9">
              <w:rPr>
                <w:rStyle w:val="HTML1"/>
                <w:sz w:val="20"/>
                <w:szCs w:val="20"/>
              </w:rPr>
              <w:t>:athletic_shoe: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C69DB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9CC599" w14:textId="77777777" w:rsidR="00401DBB" w:rsidRPr="00613BB9" w:rsidRDefault="00401DBB" w:rsidP="002C4861">
            <w:pPr>
              <w:jc w:val="left"/>
              <w:rPr>
                <w:rFonts w:ascii="宋体" w:eastAsia="宋体" w:hAnsi="宋体" w:cs="Segoe UI"/>
              </w:rPr>
            </w:pPr>
            <w:r w:rsidRPr="00613BB9">
              <w:rPr>
                <w:rStyle w:val="HTML1"/>
                <w:sz w:val="20"/>
                <w:szCs w:val="20"/>
              </w:rPr>
              <w:t>:hiking_boot: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557C2A" w14:textId="77777777" w:rsidR="00401DBB" w:rsidRPr="00613BB9" w:rsidRDefault="00717723" w:rsidP="002C4861">
            <w:pPr>
              <w:rPr>
                <w:rFonts w:ascii="宋体" w:eastAsia="宋体" w:hAnsi="宋体" w:cs="Segoe UI"/>
              </w:rPr>
            </w:pPr>
            <w:hyperlink r:id="rId1161" w:anchor="table-of-contents" w:history="1">
              <w:r w:rsidR="00401DBB" w:rsidRPr="00613BB9">
                <w:rPr>
                  <w:rStyle w:val="a4"/>
                  <w:rFonts w:ascii="宋体" w:eastAsia="宋体" w:hAnsi="宋体" w:cs="Segoe UI"/>
                  <w:color w:val="auto"/>
                </w:rPr>
                <w:t>top</w:t>
              </w:r>
            </w:hyperlink>
          </w:p>
        </w:tc>
      </w:tr>
      <w:tr w:rsidR="00613BB9" w:rsidRPr="00613BB9" w14:paraId="5297854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E60384" w14:textId="77777777" w:rsidR="00401DBB" w:rsidRPr="00613BB9" w:rsidRDefault="00717723" w:rsidP="002C4861">
            <w:pPr>
              <w:rPr>
                <w:rFonts w:ascii="宋体" w:eastAsia="宋体" w:hAnsi="宋体" w:cs="Segoe UI"/>
              </w:rPr>
            </w:pPr>
            <w:hyperlink r:id="rId116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21C66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C63DF5" w14:textId="77777777" w:rsidR="00401DBB" w:rsidRPr="00613BB9" w:rsidRDefault="00401DBB" w:rsidP="002C4861">
            <w:pPr>
              <w:jc w:val="left"/>
              <w:rPr>
                <w:rFonts w:ascii="宋体" w:eastAsia="宋体" w:hAnsi="宋体" w:cs="Segoe UI"/>
              </w:rPr>
            </w:pPr>
            <w:r w:rsidRPr="00613BB9">
              <w:rPr>
                <w:rStyle w:val="HTML1"/>
                <w:sz w:val="20"/>
                <w:szCs w:val="20"/>
              </w:rPr>
              <w:t>:flat_shoe: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43AB3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0CDE5C" w14:textId="77777777" w:rsidR="00401DBB" w:rsidRPr="00613BB9" w:rsidRDefault="00401DBB" w:rsidP="002C4861">
            <w:pPr>
              <w:jc w:val="left"/>
              <w:rPr>
                <w:rFonts w:ascii="宋体" w:eastAsia="宋体" w:hAnsi="宋体" w:cs="Segoe UI"/>
              </w:rPr>
            </w:pPr>
            <w:r w:rsidRPr="00613BB9">
              <w:rPr>
                <w:rStyle w:val="HTML1"/>
                <w:sz w:val="20"/>
                <w:szCs w:val="20"/>
              </w:rPr>
              <w:t>:high_heel: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BB46CA" w14:textId="77777777" w:rsidR="00401DBB" w:rsidRPr="00613BB9" w:rsidRDefault="00717723" w:rsidP="002C4861">
            <w:pPr>
              <w:rPr>
                <w:rFonts w:ascii="宋体" w:eastAsia="宋体" w:hAnsi="宋体" w:cs="Segoe UI"/>
              </w:rPr>
            </w:pPr>
            <w:hyperlink r:id="rId1163" w:anchor="table-of-contents" w:history="1">
              <w:r w:rsidR="00401DBB" w:rsidRPr="00613BB9">
                <w:rPr>
                  <w:rStyle w:val="a4"/>
                  <w:rFonts w:ascii="宋体" w:eastAsia="宋体" w:hAnsi="宋体" w:cs="Segoe UI"/>
                  <w:color w:val="auto"/>
                </w:rPr>
                <w:t>top</w:t>
              </w:r>
            </w:hyperlink>
          </w:p>
        </w:tc>
      </w:tr>
      <w:tr w:rsidR="00613BB9" w:rsidRPr="00613BB9" w14:paraId="0DF5C03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0E317" w14:textId="77777777" w:rsidR="00401DBB" w:rsidRPr="00613BB9" w:rsidRDefault="00717723" w:rsidP="002C4861">
            <w:pPr>
              <w:rPr>
                <w:rFonts w:ascii="宋体" w:eastAsia="宋体" w:hAnsi="宋体" w:cs="Segoe UI"/>
              </w:rPr>
            </w:pPr>
            <w:hyperlink r:id="rId116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74AB3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D95039" w14:textId="77777777" w:rsidR="00401DBB" w:rsidRPr="00613BB9" w:rsidRDefault="00401DBB" w:rsidP="002C4861">
            <w:pPr>
              <w:jc w:val="left"/>
              <w:rPr>
                <w:rFonts w:ascii="宋体" w:eastAsia="宋体" w:hAnsi="宋体" w:cs="Segoe UI"/>
              </w:rPr>
            </w:pPr>
            <w:r w:rsidRPr="00613BB9">
              <w:rPr>
                <w:rStyle w:val="HTML1"/>
                <w:sz w:val="20"/>
                <w:szCs w:val="20"/>
              </w:rPr>
              <w:t>:sandal: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E75C1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C5DAB2" w14:textId="77777777" w:rsidR="00401DBB" w:rsidRPr="00613BB9" w:rsidRDefault="00401DBB" w:rsidP="002C4861">
            <w:pPr>
              <w:jc w:val="left"/>
              <w:rPr>
                <w:rFonts w:ascii="宋体" w:eastAsia="宋体" w:hAnsi="宋体" w:cs="Segoe UI"/>
              </w:rPr>
            </w:pPr>
            <w:r w:rsidRPr="00613BB9">
              <w:rPr>
                <w:rStyle w:val="HTML1"/>
                <w:sz w:val="20"/>
                <w:szCs w:val="20"/>
              </w:rPr>
              <w:t>:ballet_shoes: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639271" w14:textId="77777777" w:rsidR="00401DBB" w:rsidRPr="00613BB9" w:rsidRDefault="00717723" w:rsidP="002C4861">
            <w:pPr>
              <w:rPr>
                <w:rFonts w:ascii="宋体" w:eastAsia="宋体" w:hAnsi="宋体" w:cs="Segoe UI"/>
              </w:rPr>
            </w:pPr>
            <w:hyperlink r:id="rId1165" w:anchor="table-of-contents" w:history="1">
              <w:r w:rsidR="00401DBB" w:rsidRPr="00613BB9">
                <w:rPr>
                  <w:rStyle w:val="a4"/>
                  <w:rFonts w:ascii="宋体" w:eastAsia="宋体" w:hAnsi="宋体" w:cs="Segoe UI"/>
                  <w:color w:val="auto"/>
                </w:rPr>
                <w:t>top</w:t>
              </w:r>
            </w:hyperlink>
          </w:p>
        </w:tc>
      </w:tr>
      <w:tr w:rsidR="00613BB9" w:rsidRPr="00613BB9" w14:paraId="2B7C780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DC86B4" w14:textId="77777777" w:rsidR="00401DBB" w:rsidRPr="00613BB9" w:rsidRDefault="00717723" w:rsidP="002C4861">
            <w:pPr>
              <w:rPr>
                <w:rFonts w:ascii="宋体" w:eastAsia="宋体" w:hAnsi="宋体" w:cs="Segoe UI"/>
              </w:rPr>
            </w:pPr>
            <w:hyperlink r:id="rId116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28771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6E7790" w14:textId="77777777" w:rsidR="00401DBB" w:rsidRPr="00613BB9" w:rsidRDefault="00401DBB" w:rsidP="002C4861">
            <w:pPr>
              <w:jc w:val="left"/>
              <w:rPr>
                <w:rFonts w:ascii="宋体" w:eastAsia="宋体" w:hAnsi="宋体" w:cs="Segoe UI"/>
              </w:rPr>
            </w:pPr>
            <w:r w:rsidRPr="00613BB9">
              <w:rPr>
                <w:rStyle w:val="HTML1"/>
                <w:sz w:val="20"/>
                <w:szCs w:val="20"/>
              </w:rPr>
              <w:t>:boot: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EDBBF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508E88" w14:textId="77777777" w:rsidR="00401DBB" w:rsidRPr="00613BB9" w:rsidRDefault="00401DBB" w:rsidP="002C4861">
            <w:pPr>
              <w:jc w:val="left"/>
              <w:rPr>
                <w:rFonts w:ascii="宋体" w:eastAsia="宋体" w:hAnsi="宋体" w:cs="Segoe UI"/>
              </w:rPr>
            </w:pPr>
            <w:r w:rsidRPr="00613BB9">
              <w:rPr>
                <w:rStyle w:val="HTML1"/>
                <w:sz w:val="20"/>
                <w:szCs w:val="20"/>
              </w:rPr>
              <w:t>:crown: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78B9CB" w14:textId="77777777" w:rsidR="00401DBB" w:rsidRPr="00613BB9" w:rsidRDefault="00717723" w:rsidP="002C4861">
            <w:pPr>
              <w:rPr>
                <w:rFonts w:ascii="宋体" w:eastAsia="宋体" w:hAnsi="宋体" w:cs="Segoe UI"/>
              </w:rPr>
            </w:pPr>
            <w:hyperlink r:id="rId1167" w:anchor="table-of-contents" w:history="1">
              <w:r w:rsidR="00401DBB" w:rsidRPr="00613BB9">
                <w:rPr>
                  <w:rStyle w:val="a4"/>
                  <w:rFonts w:ascii="宋体" w:eastAsia="宋体" w:hAnsi="宋体" w:cs="Segoe UI"/>
                  <w:color w:val="auto"/>
                </w:rPr>
                <w:t>top</w:t>
              </w:r>
            </w:hyperlink>
          </w:p>
        </w:tc>
      </w:tr>
      <w:tr w:rsidR="00613BB9" w:rsidRPr="00613BB9" w14:paraId="2DE5A55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15E28F" w14:textId="77777777" w:rsidR="00401DBB" w:rsidRPr="00613BB9" w:rsidRDefault="00717723" w:rsidP="002C4861">
            <w:pPr>
              <w:rPr>
                <w:rFonts w:ascii="宋体" w:eastAsia="宋体" w:hAnsi="宋体" w:cs="Segoe UI"/>
              </w:rPr>
            </w:pPr>
            <w:hyperlink r:id="rId116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17A5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E029A4" w14:textId="77777777" w:rsidR="00401DBB" w:rsidRPr="00613BB9" w:rsidRDefault="00401DBB" w:rsidP="002C4861">
            <w:pPr>
              <w:jc w:val="left"/>
              <w:rPr>
                <w:rFonts w:ascii="宋体" w:eastAsia="宋体" w:hAnsi="宋体" w:cs="Segoe UI"/>
              </w:rPr>
            </w:pPr>
            <w:r w:rsidRPr="00613BB9">
              <w:rPr>
                <w:rStyle w:val="HTML1"/>
                <w:sz w:val="20"/>
                <w:szCs w:val="20"/>
              </w:rPr>
              <w:t>:womans_hat: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AA229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FEB70D" w14:textId="77777777" w:rsidR="00401DBB" w:rsidRPr="00613BB9" w:rsidRDefault="00401DBB" w:rsidP="002C4861">
            <w:pPr>
              <w:jc w:val="left"/>
              <w:rPr>
                <w:rFonts w:ascii="宋体" w:eastAsia="宋体" w:hAnsi="宋体" w:cs="Segoe UI"/>
              </w:rPr>
            </w:pPr>
            <w:r w:rsidRPr="00613BB9">
              <w:rPr>
                <w:rStyle w:val="HTML1"/>
                <w:sz w:val="20"/>
                <w:szCs w:val="20"/>
              </w:rPr>
              <w:t>:tophat: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C15BA4" w14:textId="77777777" w:rsidR="00401DBB" w:rsidRPr="00613BB9" w:rsidRDefault="00717723" w:rsidP="002C4861">
            <w:pPr>
              <w:rPr>
                <w:rFonts w:ascii="宋体" w:eastAsia="宋体" w:hAnsi="宋体" w:cs="Segoe UI"/>
              </w:rPr>
            </w:pPr>
            <w:hyperlink r:id="rId1169" w:anchor="table-of-contents" w:history="1">
              <w:r w:rsidR="00401DBB" w:rsidRPr="00613BB9">
                <w:rPr>
                  <w:rStyle w:val="a4"/>
                  <w:rFonts w:ascii="宋体" w:eastAsia="宋体" w:hAnsi="宋体" w:cs="Segoe UI"/>
                  <w:color w:val="auto"/>
                </w:rPr>
                <w:t>top</w:t>
              </w:r>
            </w:hyperlink>
          </w:p>
        </w:tc>
      </w:tr>
      <w:tr w:rsidR="00613BB9" w:rsidRPr="00613BB9" w14:paraId="5A2BF75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046001" w14:textId="77777777" w:rsidR="00401DBB" w:rsidRPr="00613BB9" w:rsidRDefault="00717723" w:rsidP="002C4861">
            <w:pPr>
              <w:rPr>
                <w:rFonts w:ascii="宋体" w:eastAsia="宋体" w:hAnsi="宋体" w:cs="Segoe UI"/>
              </w:rPr>
            </w:pPr>
            <w:hyperlink r:id="rId117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E3F40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16BA4B" w14:textId="77777777" w:rsidR="00401DBB" w:rsidRPr="00613BB9" w:rsidRDefault="00401DBB" w:rsidP="002C4861">
            <w:pPr>
              <w:jc w:val="left"/>
              <w:rPr>
                <w:rFonts w:ascii="宋体" w:eastAsia="宋体" w:hAnsi="宋体" w:cs="Segoe UI"/>
              </w:rPr>
            </w:pPr>
            <w:r w:rsidRPr="00613BB9">
              <w:rPr>
                <w:rStyle w:val="HTML1"/>
                <w:sz w:val="20"/>
                <w:szCs w:val="20"/>
              </w:rPr>
              <w:t>:mortar_board: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F596B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A4425A" w14:textId="77777777" w:rsidR="00401DBB" w:rsidRPr="00613BB9" w:rsidRDefault="00401DBB" w:rsidP="002C4861">
            <w:pPr>
              <w:jc w:val="left"/>
              <w:rPr>
                <w:rFonts w:ascii="宋体" w:eastAsia="宋体" w:hAnsi="宋体" w:cs="Segoe UI"/>
              </w:rPr>
            </w:pPr>
            <w:r w:rsidRPr="00613BB9">
              <w:rPr>
                <w:rStyle w:val="HTML1"/>
                <w:sz w:val="20"/>
                <w:szCs w:val="20"/>
              </w:rPr>
              <w:t>:billed_cap: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9235EF" w14:textId="77777777" w:rsidR="00401DBB" w:rsidRPr="00613BB9" w:rsidRDefault="00717723" w:rsidP="002C4861">
            <w:pPr>
              <w:rPr>
                <w:rFonts w:ascii="宋体" w:eastAsia="宋体" w:hAnsi="宋体" w:cs="Segoe UI"/>
              </w:rPr>
            </w:pPr>
            <w:hyperlink r:id="rId1171" w:anchor="table-of-contents" w:history="1">
              <w:r w:rsidR="00401DBB" w:rsidRPr="00613BB9">
                <w:rPr>
                  <w:rStyle w:val="a4"/>
                  <w:rFonts w:ascii="宋体" w:eastAsia="宋体" w:hAnsi="宋体" w:cs="Segoe UI"/>
                  <w:color w:val="auto"/>
                </w:rPr>
                <w:t>top</w:t>
              </w:r>
            </w:hyperlink>
          </w:p>
        </w:tc>
      </w:tr>
      <w:tr w:rsidR="00613BB9" w:rsidRPr="00613BB9" w14:paraId="19D1585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BD1641" w14:textId="77777777" w:rsidR="00401DBB" w:rsidRPr="00613BB9" w:rsidRDefault="00717723" w:rsidP="002C4861">
            <w:pPr>
              <w:rPr>
                <w:rFonts w:ascii="宋体" w:eastAsia="宋体" w:hAnsi="宋体" w:cs="Segoe UI"/>
              </w:rPr>
            </w:pPr>
            <w:hyperlink r:id="rId117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0B9E4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C4858E" w14:textId="77777777" w:rsidR="00401DBB" w:rsidRPr="00613BB9" w:rsidRDefault="00401DBB" w:rsidP="002C4861">
            <w:pPr>
              <w:jc w:val="left"/>
              <w:rPr>
                <w:rFonts w:ascii="宋体" w:eastAsia="宋体" w:hAnsi="宋体" w:cs="Segoe UI"/>
              </w:rPr>
            </w:pPr>
            <w:r w:rsidRPr="00613BB9">
              <w:rPr>
                <w:rStyle w:val="HTML1"/>
                <w:sz w:val="20"/>
                <w:szCs w:val="20"/>
              </w:rPr>
              <w:t>:rescue_worker_helmet: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44580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F2BECC" w14:textId="77777777" w:rsidR="00401DBB" w:rsidRPr="00613BB9" w:rsidRDefault="00401DBB" w:rsidP="002C4861">
            <w:pPr>
              <w:jc w:val="left"/>
              <w:rPr>
                <w:rFonts w:ascii="宋体" w:eastAsia="宋体" w:hAnsi="宋体" w:cs="Segoe UI"/>
              </w:rPr>
            </w:pPr>
            <w:r w:rsidRPr="00613BB9">
              <w:rPr>
                <w:rStyle w:val="HTML1"/>
                <w:sz w:val="20"/>
                <w:szCs w:val="20"/>
              </w:rPr>
              <w:t>:prayer_beads: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8E43F2" w14:textId="77777777" w:rsidR="00401DBB" w:rsidRPr="00613BB9" w:rsidRDefault="00717723" w:rsidP="002C4861">
            <w:pPr>
              <w:rPr>
                <w:rFonts w:ascii="宋体" w:eastAsia="宋体" w:hAnsi="宋体" w:cs="Segoe UI"/>
              </w:rPr>
            </w:pPr>
            <w:hyperlink r:id="rId1173" w:anchor="table-of-contents" w:history="1">
              <w:r w:rsidR="00401DBB" w:rsidRPr="00613BB9">
                <w:rPr>
                  <w:rStyle w:val="a4"/>
                  <w:rFonts w:ascii="宋体" w:eastAsia="宋体" w:hAnsi="宋体" w:cs="Segoe UI"/>
                  <w:color w:val="auto"/>
                </w:rPr>
                <w:t>top</w:t>
              </w:r>
            </w:hyperlink>
          </w:p>
        </w:tc>
      </w:tr>
      <w:tr w:rsidR="00613BB9" w:rsidRPr="00613BB9" w14:paraId="44714E6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3772CE" w14:textId="77777777" w:rsidR="00401DBB" w:rsidRPr="00613BB9" w:rsidRDefault="00717723" w:rsidP="002C4861">
            <w:pPr>
              <w:rPr>
                <w:rFonts w:ascii="宋体" w:eastAsia="宋体" w:hAnsi="宋体" w:cs="Segoe UI"/>
              </w:rPr>
            </w:pPr>
            <w:hyperlink r:id="rId117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3BF0D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938E85" w14:textId="77777777" w:rsidR="00401DBB" w:rsidRPr="00613BB9" w:rsidRDefault="00401DBB" w:rsidP="002C4861">
            <w:pPr>
              <w:jc w:val="left"/>
              <w:rPr>
                <w:rFonts w:ascii="宋体" w:eastAsia="宋体" w:hAnsi="宋体" w:cs="Segoe UI"/>
              </w:rPr>
            </w:pPr>
            <w:r w:rsidRPr="00613BB9">
              <w:rPr>
                <w:rStyle w:val="HTML1"/>
                <w:sz w:val="20"/>
                <w:szCs w:val="20"/>
              </w:rPr>
              <w:t>:lipstick: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CF6E6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CBBA24" w14:textId="77777777" w:rsidR="00401DBB" w:rsidRPr="00613BB9" w:rsidRDefault="00401DBB" w:rsidP="002C4861">
            <w:pPr>
              <w:jc w:val="left"/>
              <w:rPr>
                <w:rFonts w:ascii="宋体" w:eastAsia="宋体" w:hAnsi="宋体" w:cs="Segoe UI"/>
              </w:rPr>
            </w:pPr>
            <w:r w:rsidRPr="00613BB9">
              <w:rPr>
                <w:rStyle w:val="HTML1"/>
                <w:sz w:val="20"/>
                <w:szCs w:val="20"/>
              </w:rPr>
              <w: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B0C48E" w14:textId="77777777" w:rsidR="00401DBB" w:rsidRPr="00613BB9" w:rsidRDefault="00717723" w:rsidP="002C4861">
            <w:pPr>
              <w:rPr>
                <w:rFonts w:ascii="宋体" w:eastAsia="宋体" w:hAnsi="宋体" w:cs="Segoe UI"/>
              </w:rPr>
            </w:pPr>
            <w:hyperlink r:id="rId1175" w:anchor="table-of-contents" w:history="1">
              <w:r w:rsidR="00401DBB" w:rsidRPr="00613BB9">
                <w:rPr>
                  <w:rStyle w:val="a4"/>
                  <w:rFonts w:ascii="宋体" w:eastAsia="宋体" w:hAnsi="宋体" w:cs="Segoe UI"/>
                  <w:color w:val="auto"/>
                </w:rPr>
                <w:t>top</w:t>
              </w:r>
            </w:hyperlink>
          </w:p>
        </w:tc>
      </w:tr>
      <w:tr w:rsidR="00613BB9" w:rsidRPr="00613BB9" w14:paraId="0C57539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D8D46D" w14:textId="77777777" w:rsidR="00401DBB" w:rsidRPr="00613BB9" w:rsidRDefault="00717723" w:rsidP="002C4861">
            <w:pPr>
              <w:rPr>
                <w:rFonts w:ascii="宋体" w:eastAsia="宋体" w:hAnsi="宋体" w:cs="Segoe UI"/>
              </w:rPr>
            </w:pPr>
            <w:hyperlink r:id="rId117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5A36B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F29BAC" w14:textId="77777777" w:rsidR="00401DBB" w:rsidRPr="00613BB9" w:rsidRDefault="00401DBB" w:rsidP="002C4861">
            <w:pPr>
              <w:jc w:val="left"/>
              <w:rPr>
                <w:rFonts w:ascii="宋体" w:eastAsia="宋体" w:hAnsi="宋体" w:cs="Segoe UI"/>
              </w:rPr>
            </w:pPr>
            <w:r w:rsidRPr="00613BB9">
              <w:rPr>
                <w:rStyle w:val="HTML1"/>
                <w:sz w:val="20"/>
                <w:szCs w:val="20"/>
              </w:rPr>
              <w:t>:gem: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4AD300"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8D85B6"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4F615E" w14:textId="77777777" w:rsidR="00401DBB" w:rsidRPr="00613BB9" w:rsidRDefault="00717723" w:rsidP="002C4861">
            <w:pPr>
              <w:rPr>
                <w:rFonts w:ascii="宋体" w:eastAsia="宋体" w:hAnsi="宋体" w:cs="Segoe UI"/>
                <w:sz w:val="24"/>
                <w:szCs w:val="24"/>
              </w:rPr>
            </w:pPr>
            <w:hyperlink r:id="rId1177" w:anchor="table-of-contents" w:history="1">
              <w:r w:rsidR="00401DBB" w:rsidRPr="00613BB9">
                <w:rPr>
                  <w:rStyle w:val="a4"/>
                  <w:rFonts w:ascii="宋体" w:eastAsia="宋体" w:hAnsi="宋体" w:cs="Segoe UI"/>
                  <w:color w:val="auto"/>
                </w:rPr>
                <w:t>top</w:t>
              </w:r>
            </w:hyperlink>
          </w:p>
        </w:tc>
      </w:tr>
    </w:tbl>
    <w:p w14:paraId="0D2E1522" w14:textId="77777777" w:rsidR="00401DBB" w:rsidRPr="00613BB9" w:rsidRDefault="00401DBB" w:rsidP="00401DBB">
      <w:pPr>
        <w:pStyle w:val="4"/>
        <w:rPr>
          <w:rFonts w:ascii="宋体" w:eastAsia="宋体" w:hAnsi="宋体" w:cs="Segoe UI"/>
        </w:rPr>
      </w:pPr>
      <w:bookmarkStart w:id="163" w:name="_Toc46394780"/>
      <w:r w:rsidRPr="00613BB9">
        <w:rPr>
          <w:rFonts w:ascii="宋体" w:eastAsia="宋体" w:hAnsi="宋体" w:cs="Segoe UI"/>
        </w:rPr>
        <w:lastRenderedPageBreak/>
        <w:t>Sound</w:t>
      </w:r>
      <w:bookmarkEnd w:id="163"/>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753"/>
        <w:gridCol w:w="1760"/>
        <w:gridCol w:w="4201"/>
        <w:gridCol w:w="1760"/>
        <w:gridCol w:w="3953"/>
        <w:gridCol w:w="1753"/>
      </w:tblGrid>
      <w:tr w:rsidR="00613BB9" w:rsidRPr="00613BB9" w14:paraId="0D109529"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ED6DF4"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9FF0C0"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E3B7A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0AAEC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E0126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2E30BD" w14:textId="77777777" w:rsidR="00401DBB" w:rsidRPr="00613BB9" w:rsidRDefault="00401DBB" w:rsidP="002C4861">
            <w:pPr>
              <w:spacing w:after="240"/>
              <w:jc w:val="center"/>
              <w:rPr>
                <w:rFonts w:ascii="宋体" w:eastAsia="宋体" w:hAnsi="宋体" w:cs="Segoe UI"/>
                <w:b/>
                <w:bCs/>
              </w:rPr>
            </w:pPr>
          </w:p>
        </w:tc>
      </w:tr>
      <w:tr w:rsidR="00613BB9" w:rsidRPr="00613BB9" w14:paraId="1098517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36F8D8" w14:textId="77777777" w:rsidR="00401DBB" w:rsidRPr="00613BB9" w:rsidRDefault="00717723" w:rsidP="002C4861">
            <w:pPr>
              <w:spacing w:after="240"/>
              <w:jc w:val="left"/>
              <w:rPr>
                <w:rFonts w:ascii="宋体" w:eastAsia="宋体" w:hAnsi="宋体" w:cs="Segoe UI"/>
                <w:sz w:val="24"/>
                <w:szCs w:val="24"/>
              </w:rPr>
            </w:pPr>
            <w:hyperlink r:id="rId117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F56416"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0D963B" w14:textId="77777777" w:rsidR="00401DBB" w:rsidRPr="00613BB9" w:rsidRDefault="00401DBB" w:rsidP="002C4861">
            <w:pPr>
              <w:jc w:val="left"/>
              <w:rPr>
                <w:rFonts w:ascii="宋体" w:eastAsia="宋体" w:hAnsi="宋体" w:cs="Segoe UI"/>
              </w:rPr>
            </w:pPr>
            <w:r w:rsidRPr="00613BB9">
              <w:rPr>
                <w:rStyle w:val="HTML1"/>
                <w:sz w:val="20"/>
                <w:szCs w:val="20"/>
              </w:rPr>
              <w:t>:mute: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49210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853AAC" w14:textId="77777777" w:rsidR="00401DBB" w:rsidRPr="00613BB9" w:rsidRDefault="00401DBB" w:rsidP="002C4861">
            <w:pPr>
              <w:jc w:val="left"/>
              <w:rPr>
                <w:rFonts w:ascii="宋体" w:eastAsia="宋体" w:hAnsi="宋体" w:cs="Segoe UI"/>
              </w:rPr>
            </w:pPr>
            <w:r w:rsidRPr="00613BB9">
              <w:rPr>
                <w:rStyle w:val="HTML1"/>
                <w:sz w:val="20"/>
                <w:szCs w:val="20"/>
              </w:rPr>
              <w:t>:speaker: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28C19C" w14:textId="77777777" w:rsidR="00401DBB" w:rsidRPr="00613BB9" w:rsidRDefault="00717723" w:rsidP="002C4861">
            <w:pPr>
              <w:rPr>
                <w:rFonts w:ascii="宋体" w:eastAsia="宋体" w:hAnsi="宋体" w:cs="Segoe UI"/>
              </w:rPr>
            </w:pPr>
            <w:hyperlink r:id="rId1179" w:anchor="table-of-contents" w:history="1">
              <w:r w:rsidR="00401DBB" w:rsidRPr="00613BB9">
                <w:rPr>
                  <w:rStyle w:val="a4"/>
                  <w:rFonts w:ascii="宋体" w:eastAsia="宋体" w:hAnsi="宋体" w:cs="Segoe UI"/>
                  <w:color w:val="auto"/>
                </w:rPr>
                <w:t>top</w:t>
              </w:r>
            </w:hyperlink>
          </w:p>
        </w:tc>
      </w:tr>
      <w:tr w:rsidR="00613BB9" w:rsidRPr="00613BB9" w14:paraId="35FB116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7938BD" w14:textId="77777777" w:rsidR="00401DBB" w:rsidRPr="00613BB9" w:rsidRDefault="00717723" w:rsidP="002C4861">
            <w:pPr>
              <w:rPr>
                <w:rFonts w:ascii="宋体" w:eastAsia="宋体" w:hAnsi="宋体" w:cs="Segoe UI"/>
              </w:rPr>
            </w:pPr>
            <w:hyperlink r:id="rId118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82789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58E8BC" w14:textId="77777777" w:rsidR="00401DBB" w:rsidRPr="00613BB9" w:rsidRDefault="00401DBB" w:rsidP="002C4861">
            <w:pPr>
              <w:jc w:val="left"/>
              <w:rPr>
                <w:rFonts w:ascii="宋体" w:eastAsia="宋体" w:hAnsi="宋体" w:cs="Segoe UI"/>
              </w:rPr>
            </w:pPr>
            <w:r w:rsidRPr="00613BB9">
              <w:rPr>
                <w:rStyle w:val="HTML1"/>
                <w:sz w:val="20"/>
                <w:szCs w:val="20"/>
              </w:rPr>
              <w:t>:sound: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E550C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5801DC" w14:textId="77777777" w:rsidR="00401DBB" w:rsidRPr="00613BB9" w:rsidRDefault="00401DBB" w:rsidP="002C4861">
            <w:pPr>
              <w:jc w:val="left"/>
              <w:rPr>
                <w:rFonts w:ascii="宋体" w:eastAsia="宋体" w:hAnsi="宋体" w:cs="Segoe UI"/>
              </w:rPr>
            </w:pPr>
            <w:r w:rsidRPr="00613BB9">
              <w:rPr>
                <w:rStyle w:val="HTML1"/>
                <w:sz w:val="20"/>
                <w:szCs w:val="20"/>
              </w:rPr>
              <w:t>:loud_sound: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4C3786" w14:textId="77777777" w:rsidR="00401DBB" w:rsidRPr="00613BB9" w:rsidRDefault="00717723" w:rsidP="002C4861">
            <w:pPr>
              <w:rPr>
                <w:rFonts w:ascii="宋体" w:eastAsia="宋体" w:hAnsi="宋体" w:cs="Segoe UI"/>
              </w:rPr>
            </w:pPr>
            <w:hyperlink r:id="rId1181" w:anchor="table-of-contents" w:history="1">
              <w:r w:rsidR="00401DBB" w:rsidRPr="00613BB9">
                <w:rPr>
                  <w:rStyle w:val="a4"/>
                  <w:rFonts w:ascii="宋体" w:eastAsia="宋体" w:hAnsi="宋体" w:cs="Segoe UI"/>
                  <w:color w:val="auto"/>
                </w:rPr>
                <w:t>top</w:t>
              </w:r>
            </w:hyperlink>
          </w:p>
        </w:tc>
      </w:tr>
      <w:tr w:rsidR="00613BB9" w:rsidRPr="00613BB9" w14:paraId="4D4B7A9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D6A042" w14:textId="77777777" w:rsidR="00401DBB" w:rsidRPr="00613BB9" w:rsidRDefault="00717723" w:rsidP="002C4861">
            <w:pPr>
              <w:rPr>
                <w:rFonts w:ascii="宋体" w:eastAsia="宋体" w:hAnsi="宋体" w:cs="Segoe UI"/>
              </w:rPr>
            </w:pPr>
            <w:hyperlink r:id="rId118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CF05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FFC91C" w14:textId="77777777" w:rsidR="00401DBB" w:rsidRPr="00613BB9" w:rsidRDefault="00401DBB" w:rsidP="002C4861">
            <w:pPr>
              <w:jc w:val="left"/>
              <w:rPr>
                <w:rFonts w:ascii="宋体" w:eastAsia="宋体" w:hAnsi="宋体" w:cs="Segoe UI"/>
              </w:rPr>
            </w:pPr>
            <w:r w:rsidRPr="00613BB9">
              <w:rPr>
                <w:rStyle w:val="HTML1"/>
                <w:sz w:val="20"/>
                <w:szCs w:val="20"/>
              </w:rPr>
              <w:t>:loudspeaker: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D3179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3D6661" w14:textId="77777777" w:rsidR="00401DBB" w:rsidRPr="00613BB9" w:rsidRDefault="00401DBB" w:rsidP="002C4861">
            <w:pPr>
              <w:jc w:val="left"/>
              <w:rPr>
                <w:rFonts w:ascii="宋体" w:eastAsia="宋体" w:hAnsi="宋体" w:cs="Segoe UI"/>
              </w:rPr>
            </w:pPr>
            <w:r w:rsidRPr="00613BB9">
              <w:rPr>
                <w:rStyle w:val="HTML1"/>
                <w:sz w:val="20"/>
                <w:szCs w:val="20"/>
              </w:rPr>
              <w:t>:mega: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8D859C" w14:textId="77777777" w:rsidR="00401DBB" w:rsidRPr="00613BB9" w:rsidRDefault="00717723" w:rsidP="002C4861">
            <w:pPr>
              <w:rPr>
                <w:rFonts w:ascii="宋体" w:eastAsia="宋体" w:hAnsi="宋体" w:cs="Segoe UI"/>
              </w:rPr>
            </w:pPr>
            <w:hyperlink r:id="rId1183" w:anchor="table-of-contents" w:history="1">
              <w:r w:rsidR="00401DBB" w:rsidRPr="00613BB9">
                <w:rPr>
                  <w:rStyle w:val="a4"/>
                  <w:rFonts w:ascii="宋体" w:eastAsia="宋体" w:hAnsi="宋体" w:cs="Segoe UI"/>
                  <w:color w:val="auto"/>
                </w:rPr>
                <w:t>top</w:t>
              </w:r>
            </w:hyperlink>
          </w:p>
        </w:tc>
      </w:tr>
      <w:tr w:rsidR="00613BB9" w:rsidRPr="00613BB9" w14:paraId="79D9638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AA4F7D" w14:textId="77777777" w:rsidR="00401DBB" w:rsidRPr="00613BB9" w:rsidRDefault="00717723" w:rsidP="002C4861">
            <w:pPr>
              <w:rPr>
                <w:rFonts w:ascii="宋体" w:eastAsia="宋体" w:hAnsi="宋体" w:cs="Segoe UI"/>
              </w:rPr>
            </w:pPr>
            <w:hyperlink r:id="rId118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B8527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3F7F56" w14:textId="77777777" w:rsidR="00401DBB" w:rsidRPr="00613BB9" w:rsidRDefault="00401DBB" w:rsidP="002C4861">
            <w:pPr>
              <w:jc w:val="left"/>
              <w:rPr>
                <w:rFonts w:ascii="宋体" w:eastAsia="宋体" w:hAnsi="宋体" w:cs="Segoe UI"/>
              </w:rPr>
            </w:pPr>
            <w:r w:rsidRPr="00613BB9">
              <w:rPr>
                <w:rStyle w:val="HTML1"/>
                <w:sz w:val="20"/>
                <w:szCs w:val="20"/>
              </w:rPr>
              <w:t>:postal_horn: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04C84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83406E" w14:textId="77777777" w:rsidR="00401DBB" w:rsidRPr="00613BB9" w:rsidRDefault="00401DBB" w:rsidP="002C4861">
            <w:pPr>
              <w:jc w:val="left"/>
              <w:rPr>
                <w:rFonts w:ascii="宋体" w:eastAsia="宋体" w:hAnsi="宋体" w:cs="Segoe UI"/>
              </w:rPr>
            </w:pPr>
            <w:r w:rsidRPr="00613BB9">
              <w:rPr>
                <w:rStyle w:val="HTML1"/>
                <w:sz w:val="20"/>
                <w:szCs w:val="20"/>
              </w:rPr>
              <w:t>:bell: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4B7521" w14:textId="77777777" w:rsidR="00401DBB" w:rsidRPr="00613BB9" w:rsidRDefault="00717723" w:rsidP="002C4861">
            <w:pPr>
              <w:rPr>
                <w:rFonts w:ascii="宋体" w:eastAsia="宋体" w:hAnsi="宋体" w:cs="Segoe UI"/>
              </w:rPr>
            </w:pPr>
            <w:hyperlink r:id="rId1185" w:anchor="table-of-contents" w:history="1">
              <w:r w:rsidR="00401DBB" w:rsidRPr="00613BB9">
                <w:rPr>
                  <w:rStyle w:val="a4"/>
                  <w:rFonts w:ascii="宋体" w:eastAsia="宋体" w:hAnsi="宋体" w:cs="Segoe UI"/>
                  <w:color w:val="auto"/>
                </w:rPr>
                <w:t>top</w:t>
              </w:r>
            </w:hyperlink>
          </w:p>
        </w:tc>
      </w:tr>
      <w:tr w:rsidR="00613BB9" w:rsidRPr="00613BB9" w14:paraId="656CD56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CC2B81" w14:textId="77777777" w:rsidR="00401DBB" w:rsidRPr="00613BB9" w:rsidRDefault="00717723" w:rsidP="002C4861">
            <w:pPr>
              <w:rPr>
                <w:rFonts w:ascii="宋体" w:eastAsia="宋体" w:hAnsi="宋体" w:cs="Segoe UI"/>
              </w:rPr>
            </w:pPr>
            <w:hyperlink r:id="rId118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ADB84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83290D" w14:textId="77777777" w:rsidR="00401DBB" w:rsidRPr="00613BB9" w:rsidRDefault="00401DBB" w:rsidP="002C4861">
            <w:pPr>
              <w:jc w:val="left"/>
              <w:rPr>
                <w:rFonts w:ascii="宋体" w:eastAsia="宋体" w:hAnsi="宋体" w:cs="Segoe UI"/>
              </w:rPr>
            </w:pPr>
            <w:r w:rsidRPr="00613BB9">
              <w:rPr>
                <w:rStyle w:val="HTML1"/>
                <w:sz w:val="20"/>
                <w:szCs w:val="20"/>
              </w:rPr>
              <w:t>:no_bell: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CAA67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614621"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CC0F1F" w14:textId="77777777" w:rsidR="00401DBB" w:rsidRPr="00613BB9" w:rsidRDefault="00717723" w:rsidP="002C4861">
            <w:pPr>
              <w:rPr>
                <w:rFonts w:ascii="宋体" w:eastAsia="宋体" w:hAnsi="宋体" w:cs="Segoe UI"/>
                <w:sz w:val="24"/>
                <w:szCs w:val="24"/>
              </w:rPr>
            </w:pPr>
            <w:hyperlink r:id="rId1187" w:anchor="table-of-contents" w:history="1">
              <w:r w:rsidR="00401DBB" w:rsidRPr="00613BB9">
                <w:rPr>
                  <w:rStyle w:val="a4"/>
                  <w:rFonts w:ascii="宋体" w:eastAsia="宋体" w:hAnsi="宋体" w:cs="Segoe UI"/>
                  <w:color w:val="auto"/>
                </w:rPr>
                <w:t>top</w:t>
              </w:r>
            </w:hyperlink>
          </w:p>
        </w:tc>
      </w:tr>
    </w:tbl>
    <w:p w14:paraId="1B43C10A" w14:textId="77777777" w:rsidR="00401DBB" w:rsidRPr="00613BB9" w:rsidRDefault="00401DBB" w:rsidP="00401DBB">
      <w:pPr>
        <w:pStyle w:val="4"/>
        <w:rPr>
          <w:rFonts w:ascii="宋体" w:eastAsia="宋体" w:hAnsi="宋体" w:cs="Segoe UI"/>
        </w:rPr>
      </w:pPr>
      <w:bookmarkStart w:id="164" w:name="_Toc46394781"/>
      <w:r w:rsidRPr="00613BB9">
        <w:rPr>
          <w:rFonts w:ascii="宋体" w:eastAsia="宋体" w:hAnsi="宋体" w:cs="Segoe UI"/>
        </w:rPr>
        <w:t>Music</w:t>
      </w:r>
      <w:bookmarkEnd w:id="164"/>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27"/>
        <w:gridCol w:w="1534"/>
        <w:gridCol w:w="4095"/>
        <w:gridCol w:w="1534"/>
        <w:gridCol w:w="4962"/>
        <w:gridCol w:w="1528"/>
      </w:tblGrid>
      <w:tr w:rsidR="00613BB9" w:rsidRPr="00613BB9" w14:paraId="4DA4DB71"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515056"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83B374"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885C8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529CC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547FA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B277A6" w14:textId="77777777" w:rsidR="00401DBB" w:rsidRPr="00613BB9" w:rsidRDefault="00401DBB" w:rsidP="002C4861">
            <w:pPr>
              <w:spacing w:after="240"/>
              <w:jc w:val="center"/>
              <w:rPr>
                <w:rFonts w:ascii="宋体" w:eastAsia="宋体" w:hAnsi="宋体" w:cs="Segoe UI"/>
                <w:b/>
                <w:bCs/>
              </w:rPr>
            </w:pPr>
          </w:p>
        </w:tc>
      </w:tr>
      <w:tr w:rsidR="00613BB9" w:rsidRPr="00613BB9" w14:paraId="10EA540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836A79" w14:textId="77777777" w:rsidR="00401DBB" w:rsidRPr="00613BB9" w:rsidRDefault="00717723" w:rsidP="002C4861">
            <w:pPr>
              <w:spacing w:after="240"/>
              <w:jc w:val="left"/>
              <w:rPr>
                <w:rFonts w:ascii="宋体" w:eastAsia="宋体" w:hAnsi="宋体" w:cs="Segoe UI"/>
                <w:sz w:val="24"/>
                <w:szCs w:val="24"/>
              </w:rPr>
            </w:pPr>
            <w:hyperlink r:id="rId118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98776D"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2A77C7" w14:textId="77777777" w:rsidR="00401DBB" w:rsidRPr="00613BB9" w:rsidRDefault="00401DBB" w:rsidP="002C4861">
            <w:pPr>
              <w:jc w:val="left"/>
              <w:rPr>
                <w:rFonts w:ascii="宋体" w:eastAsia="宋体" w:hAnsi="宋体" w:cs="Segoe UI"/>
              </w:rPr>
            </w:pPr>
            <w:r w:rsidRPr="00613BB9">
              <w:rPr>
                <w:rStyle w:val="HTML1"/>
                <w:sz w:val="20"/>
                <w:szCs w:val="20"/>
              </w:rPr>
              <w:t>:musical_score: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41C56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3F4F38" w14:textId="77777777" w:rsidR="00401DBB" w:rsidRPr="00613BB9" w:rsidRDefault="00401DBB" w:rsidP="002C4861">
            <w:pPr>
              <w:jc w:val="left"/>
              <w:rPr>
                <w:rFonts w:ascii="宋体" w:eastAsia="宋体" w:hAnsi="宋体" w:cs="Segoe UI"/>
              </w:rPr>
            </w:pPr>
            <w:r w:rsidRPr="00613BB9">
              <w:rPr>
                <w:rStyle w:val="HTML1"/>
                <w:sz w:val="20"/>
                <w:szCs w:val="20"/>
              </w:rPr>
              <w:t>:musical_note: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CEFDC6" w14:textId="77777777" w:rsidR="00401DBB" w:rsidRPr="00613BB9" w:rsidRDefault="00717723" w:rsidP="002C4861">
            <w:pPr>
              <w:rPr>
                <w:rFonts w:ascii="宋体" w:eastAsia="宋体" w:hAnsi="宋体" w:cs="Segoe UI"/>
              </w:rPr>
            </w:pPr>
            <w:hyperlink r:id="rId1189" w:anchor="table-of-contents" w:history="1">
              <w:r w:rsidR="00401DBB" w:rsidRPr="00613BB9">
                <w:rPr>
                  <w:rStyle w:val="a4"/>
                  <w:rFonts w:ascii="宋体" w:eastAsia="宋体" w:hAnsi="宋体" w:cs="Segoe UI"/>
                  <w:color w:val="auto"/>
                </w:rPr>
                <w:t>top</w:t>
              </w:r>
            </w:hyperlink>
          </w:p>
        </w:tc>
      </w:tr>
      <w:tr w:rsidR="00613BB9" w:rsidRPr="00613BB9" w14:paraId="57FDE90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A61B69" w14:textId="77777777" w:rsidR="00401DBB" w:rsidRPr="00613BB9" w:rsidRDefault="00717723" w:rsidP="002C4861">
            <w:pPr>
              <w:rPr>
                <w:rFonts w:ascii="宋体" w:eastAsia="宋体" w:hAnsi="宋体" w:cs="Segoe UI"/>
              </w:rPr>
            </w:pPr>
            <w:hyperlink r:id="rId119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764B9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3E750F" w14:textId="77777777" w:rsidR="00401DBB" w:rsidRPr="00613BB9" w:rsidRDefault="00401DBB" w:rsidP="002C4861">
            <w:pPr>
              <w:jc w:val="left"/>
              <w:rPr>
                <w:rFonts w:ascii="宋体" w:eastAsia="宋体" w:hAnsi="宋体" w:cs="Segoe UI"/>
              </w:rPr>
            </w:pPr>
            <w:r w:rsidRPr="00613BB9">
              <w:rPr>
                <w:rStyle w:val="HTML1"/>
                <w:sz w:val="20"/>
                <w:szCs w:val="20"/>
              </w:rPr>
              <w:t>:notes: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1DA9C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07DFCA" w14:textId="77777777" w:rsidR="00401DBB" w:rsidRPr="00613BB9" w:rsidRDefault="00401DBB" w:rsidP="002C4861">
            <w:pPr>
              <w:jc w:val="left"/>
              <w:rPr>
                <w:rFonts w:ascii="宋体" w:eastAsia="宋体" w:hAnsi="宋体" w:cs="Segoe UI"/>
              </w:rPr>
            </w:pPr>
            <w:r w:rsidRPr="00613BB9">
              <w:rPr>
                <w:rStyle w:val="HTML1"/>
                <w:sz w:val="20"/>
                <w:szCs w:val="20"/>
              </w:rPr>
              <w:t>:studio_microphone: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20F258" w14:textId="77777777" w:rsidR="00401DBB" w:rsidRPr="00613BB9" w:rsidRDefault="00717723" w:rsidP="002C4861">
            <w:pPr>
              <w:rPr>
                <w:rFonts w:ascii="宋体" w:eastAsia="宋体" w:hAnsi="宋体" w:cs="Segoe UI"/>
              </w:rPr>
            </w:pPr>
            <w:hyperlink r:id="rId1191" w:anchor="table-of-contents" w:history="1">
              <w:r w:rsidR="00401DBB" w:rsidRPr="00613BB9">
                <w:rPr>
                  <w:rStyle w:val="a4"/>
                  <w:rFonts w:ascii="宋体" w:eastAsia="宋体" w:hAnsi="宋体" w:cs="Segoe UI"/>
                  <w:color w:val="auto"/>
                </w:rPr>
                <w:t>top</w:t>
              </w:r>
            </w:hyperlink>
          </w:p>
        </w:tc>
      </w:tr>
      <w:tr w:rsidR="00613BB9" w:rsidRPr="00613BB9" w14:paraId="45B0C97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E1307E" w14:textId="77777777" w:rsidR="00401DBB" w:rsidRPr="00613BB9" w:rsidRDefault="00717723" w:rsidP="002C4861">
            <w:pPr>
              <w:rPr>
                <w:rFonts w:ascii="宋体" w:eastAsia="宋体" w:hAnsi="宋体" w:cs="Segoe UI"/>
              </w:rPr>
            </w:pPr>
            <w:hyperlink r:id="rId119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0E3D2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4C9972" w14:textId="77777777" w:rsidR="00401DBB" w:rsidRPr="00613BB9" w:rsidRDefault="00401DBB" w:rsidP="002C4861">
            <w:pPr>
              <w:jc w:val="left"/>
              <w:rPr>
                <w:rFonts w:ascii="宋体" w:eastAsia="宋体" w:hAnsi="宋体" w:cs="Segoe UI"/>
              </w:rPr>
            </w:pPr>
            <w:r w:rsidRPr="00613BB9">
              <w:rPr>
                <w:rStyle w:val="HTML1"/>
                <w:sz w:val="20"/>
                <w:szCs w:val="20"/>
              </w:rPr>
              <w:t>:level_slider: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A77E8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AF0D1D" w14:textId="77777777" w:rsidR="00401DBB" w:rsidRPr="00613BB9" w:rsidRDefault="00401DBB" w:rsidP="002C4861">
            <w:pPr>
              <w:jc w:val="left"/>
              <w:rPr>
                <w:rFonts w:ascii="宋体" w:eastAsia="宋体" w:hAnsi="宋体" w:cs="Segoe UI"/>
              </w:rPr>
            </w:pPr>
            <w:r w:rsidRPr="00613BB9">
              <w:rPr>
                <w:rStyle w:val="HTML1"/>
                <w:sz w:val="20"/>
                <w:szCs w:val="20"/>
              </w:rPr>
              <w:t>:control_knobs: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96F137" w14:textId="77777777" w:rsidR="00401DBB" w:rsidRPr="00613BB9" w:rsidRDefault="00717723" w:rsidP="002C4861">
            <w:pPr>
              <w:rPr>
                <w:rFonts w:ascii="宋体" w:eastAsia="宋体" w:hAnsi="宋体" w:cs="Segoe UI"/>
              </w:rPr>
            </w:pPr>
            <w:hyperlink r:id="rId1193" w:anchor="table-of-contents" w:history="1">
              <w:r w:rsidR="00401DBB" w:rsidRPr="00613BB9">
                <w:rPr>
                  <w:rStyle w:val="a4"/>
                  <w:rFonts w:ascii="宋体" w:eastAsia="宋体" w:hAnsi="宋体" w:cs="Segoe UI"/>
                  <w:color w:val="auto"/>
                </w:rPr>
                <w:t>top</w:t>
              </w:r>
            </w:hyperlink>
          </w:p>
        </w:tc>
      </w:tr>
      <w:tr w:rsidR="00613BB9" w:rsidRPr="00613BB9" w14:paraId="003EAFE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2D7EB9" w14:textId="77777777" w:rsidR="00401DBB" w:rsidRPr="00613BB9" w:rsidRDefault="00717723" w:rsidP="002C4861">
            <w:pPr>
              <w:rPr>
                <w:rFonts w:ascii="宋体" w:eastAsia="宋体" w:hAnsi="宋体" w:cs="Segoe UI"/>
              </w:rPr>
            </w:pPr>
            <w:hyperlink r:id="rId119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63444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3FB6DB" w14:textId="77777777" w:rsidR="00401DBB" w:rsidRPr="00613BB9" w:rsidRDefault="00401DBB" w:rsidP="002C4861">
            <w:pPr>
              <w:jc w:val="left"/>
              <w:rPr>
                <w:rFonts w:ascii="宋体" w:eastAsia="宋体" w:hAnsi="宋体" w:cs="Segoe UI"/>
              </w:rPr>
            </w:pPr>
            <w:r w:rsidRPr="00613BB9">
              <w:rPr>
                <w:rStyle w:val="HTML1"/>
                <w:sz w:val="20"/>
                <w:szCs w:val="20"/>
              </w:rPr>
              <w:t>:microphone: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56BF9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0090AB" w14:textId="77777777" w:rsidR="00401DBB" w:rsidRPr="00613BB9" w:rsidRDefault="00401DBB" w:rsidP="002C4861">
            <w:pPr>
              <w:jc w:val="left"/>
              <w:rPr>
                <w:rFonts w:ascii="宋体" w:eastAsia="宋体" w:hAnsi="宋体" w:cs="Segoe UI"/>
              </w:rPr>
            </w:pPr>
            <w:r w:rsidRPr="00613BB9">
              <w:rPr>
                <w:rStyle w:val="HTML1"/>
                <w:sz w:val="20"/>
                <w:szCs w:val="20"/>
              </w:rPr>
              <w:t>:headphones: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BACC5C" w14:textId="77777777" w:rsidR="00401DBB" w:rsidRPr="00613BB9" w:rsidRDefault="00717723" w:rsidP="002C4861">
            <w:pPr>
              <w:rPr>
                <w:rFonts w:ascii="宋体" w:eastAsia="宋体" w:hAnsi="宋体" w:cs="Segoe UI"/>
              </w:rPr>
            </w:pPr>
            <w:hyperlink r:id="rId1195" w:anchor="table-of-contents" w:history="1">
              <w:r w:rsidR="00401DBB" w:rsidRPr="00613BB9">
                <w:rPr>
                  <w:rStyle w:val="a4"/>
                  <w:rFonts w:ascii="宋体" w:eastAsia="宋体" w:hAnsi="宋体" w:cs="Segoe UI"/>
                  <w:color w:val="auto"/>
                </w:rPr>
                <w:t>top</w:t>
              </w:r>
            </w:hyperlink>
          </w:p>
        </w:tc>
      </w:tr>
      <w:tr w:rsidR="00613BB9" w:rsidRPr="00613BB9" w14:paraId="7768D49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EEF985" w14:textId="77777777" w:rsidR="00401DBB" w:rsidRPr="00613BB9" w:rsidRDefault="00717723" w:rsidP="002C4861">
            <w:pPr>
              <w:rPr>
                <w:rFonts w:ascii="宋体" w:eastAsia="宋体" w:hAnsi="宋体" w:cs="Segoe UI"/>
              </w:rPr>
            </w:pPr>
            <w:hyperlink r:id="rId119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E763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F024BB" w14:textId="77777777" w:rsidR="00401DBB" w:rsidRPr="00613BB9" w:rsidRDefault="00401DBB" w:rsidP="002C4861">
            <w:pPr>
              <w:jc w:val="left"/>
              <w:rPr>
                <w:rFonts w:ascii="宋体" w:eastAsia="宋体" w:hAnsi="宋体" w:cs="Segoe UI"/>
              </w:rPr>
            </w:pPr>
            <w:r w:rsidRPr="00613BB9">
              <w:rPr>
                <w:rStyle w:val="HTML1"/>
                <w:sz w:val="20"/>
                <w:szCs w:val="20"/>
              </w:rPr>
              <w:t>:radio: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BDD9ED"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5E1138"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C7788E" w14:textId="77777777" w:rsidR="00401DBB" w:rsidRPr="00613BB9" w:rsidRDefault="00717723" w:rsidP="002C4861">
            <w:pPr>
              <w:rPr>
                <w:rFonts w:ascii="宋体" w:eastAsia="宋体" w:hAnsi="宋体" w:cs="Segoe UI"/>
                <w:sz w:val="24"/>
                <w:szCs w:val="24"/>
              </w:rPr>
            </w:pPr>
            <w:hyperlink r:id="rId1197" w:anchor="table-of-contents" w:history="1">
              <w:r w:rsidR="00401DBB" w:rsidRPr="00613BB9">
                <w:rPr>
                  <w:rStyle w:val="a4"/>
                  <w:rFonts w:ascii="宋体" w:eastAsia="宋体" w:hAnsi="宋体" w:cs="Segoe UI"/>
                  <w:color w:val="auto"/>
                </w:rPr>
                <w:t>top</w:t>
              </w:r>
            </w:hyperlink>
          </w:p>
        </w:tc>
      </w:tr>
    </w:tbl>
    <w:p w14:paraId="0BB1CD54" w14:textId="77777777" w:rsidR="00401DBB" w:rsidRPr="00613BB9" w:rsidRDefault="00401DBB" w:rsidP="00401DBB">
      <w:pPr>
        <w:pStyle w:val="4"/>
        <w:rPr>
          <w:rFonts w:ascii="宋体" w:eastAsia="宋体" w:hAnsi="宋体" w:cs="Segoe UI"/>
        </w:rPr>
      </w:pPr>
      <w:bookmarkStart w:id="165" w:name="_Toc46394782"/>
      <w:r w:rsidRPr="00613BB9">
        <w:rPr>
          <w:rFonts w:ascii="宋体" w:eastAsia="宋体" w:hAnsi="宋体" w:cs="Segoe UI"/>
        </w:rPr>
        <w:t>Musical Instrument</w:t>
      </w:r>
      <w:bookmarkEnd w:id="165"/>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683"/>
        <w:gridCol w:w="1690"/>
        <w:gridCol w:w="5228"/>
        <w:gridCol w:w="1690"/>
        <w:gridCol w:w="3206"/>
        <w:gridCol w:w="1683"/>
      </w:tblGrid>
      <w:tr w:rsidR="00613BB9" w:rsidRPr="00613BB9" w14:paraId="140EF2BF"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1EC2D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259C35"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E6588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DEDA2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64035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E07C57" w14:textId="77777777" w:rsidR="00401DBB" w:rsidRPr="00613BB9" w:rsidRDefault="00401DBB" w:rsidP="002C4861">
            <w:pPr>
              <w:spacing w:after="240"/>
              <w:jc w:val="center"/>
              <w:rPr>
                <w:rFonts w:ascii="宋体" w:eastAsia="宋体" w:hAnsi="宋体" w:cs="Segoe UI"/>
                <w:b/>
                <w:bCs/>
              </w:rPr>
            </w:pPr>
          </w:p>
        </w:tc>
      </w:tr>
      <w:tr w:rsidR="00613BB9" w:rsidRPr="00613BB9" w14:paraId="7CC5781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833466" w14:textId="77777777" w:rsidR="00401DBB" w:rsidRPr="00613BB9" w:rsidRDefault="00717723" w:rsidP="002C4861">
            <w:pPr>
              <w:spacing w:after="240"/>
              <w:jc w:val="left"/>
              <w:rPr>
                <w:rFonts w:ascii="宋体" w:eastAsia="宋体" w:hAnsi="宋体" w:cs="Segoe UI"/>
                <w:sz w:val="24"/>
                <w:szCs w:val="24"/>
              </w:rPr>
            </w:pPr>
            <w:hyperlink r:id="rId119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7DEA91"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9CC1C0" w14:textId="77777777" w:rsidR="00401DBB" w:rsidRPr="00613BB9" w:rsidRDefault="00401DBB" w:rsidP="002C4861">
            <w:pPr>
              <w:jc w:val="left"/>
              <w:rPr>
                <w:rFonts w:ascii="宋体" w:eastAsia="宋体" w:hAnsi="宋体" w:cs="Segoe UI"/>
              </w:rPr>
            </w:pPr>
            <w:r w:rsidRPr="00613BB9">
              <w:rPr>
                <w:rStyle w:val="HTML1"/>
                <w:sz w:val="20"/>
                <w:szCs w:val="20"/>
              </w:rPr>
              <w:t>:saxophone: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C1AD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16D96E" w14:textId="77777777" w:rsidR="00401DBB" w:rsidRPr="00613BB9" w:rsidRDefault="00401DBB" w:rsidP="002C4861">
            <w:pPr>
              <w:jc w:val="left"/>
              <w:rPr>
                <w:rFonts w:ascii="宋体" w:eastAsia="宋体" w:hAnsi="宋体" w:cs="Segoe UI"/>
              </w:rPr>
            </w:pPr>
            <w:r w:rsidRPr="00613BB9">
              <w:rPr>
                <w:rStyle w:val="HTML1"/>
                <w:sz w:val="20"/>
                <w:szCs w:val="20"/>
              </w:rPr>
              <w:t>:guitar: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A01153" w14:textId="77777777" w:rsidR="00401DBB" w:rsidRPr="00613BB9" w:rsidRDefault="00717723" w:rsidP="002C4861">
            <w:pPr>
              <w:rPr>
                <w:rFonts w:ascii="宋体" w:eastAsia="宋体" w:hAnsi="宋体" w:cs="Segoe UI"/>
              </w:rPr>
            </w:pPr>
            <w:hyperlink r:id="rId1199" w:anchor="table-of-contents" w:history="1">
              <w:r w:rsidR="00401DBB" w:rsidRPr="00613BB9">
                <w:rPr>
                  <w:rStyle w:val="a4"/>
                  <w:rFonts w:ascii="宋体" w:eastAsia="宋体" w:hAnsi="宋体" w:cs="Segoe UI"/>
                  <w:color w:val="auto"/>
                </w:rPr>
                <w:t>top</w:t>
              </w:r>
            </w:hyperlink>
          </w:p>
        </w:tc>
      </w:tr>
      <w:tr w:rsidR="00613BB9" w:rsidRPr="00613BB9" w14:paraId="613276B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9DDE01" w14:textId="77777777" w:rsidR="00401DBB" w:rsidRPr="00613BB9" w:rsidRDefault="00717723" w:rsidP="002C4861">
            <w:pPr>
              <w:rPr>
                <w:rFonts w:ascii="宋体" w:eastAsia="宋体" w:hAnsi="宋体" w:cs="Segoe UI"/>
              </w:rPr>
            </w:pPr>
            <w:hyperlink r:id="rId120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5AB4B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D49179" w14:textId="77777777" w:rsidR="00401DBB" w:rsidRPr="00613BB9" w:rsidRDefault="00401DBB" w:rsidP="002C4861">
            <w:pPr>
              <w:jc w:val="left"/>
              <w:rPr>
                <w:rFonts w:ascii="宋体" w:eastAsia="宋体" w:hAnsi="宋体" w:cs="Segoe UI"/>
              </w:rPr>
            </w:pPr>
            <w:r w:rsidRPr="00613BB9">
              <w:rPr>
                <w:rStyle w:val="HTML1"/>
                <w:sz w:val="20"/>
                <w:szCs w:val="20"/>
              </w:rPr>
              <w:t>:musical_keyboard: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DDAE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7BE1F5" w14:textId="77777777" w:rsidR="00401DBB" w:rsidRPr="00613BB9" w:rsidRDefault="00401DBB" w:rsidP="002C4861">
            <w:pPr>
              <w:jc w:val="left"/>
              <w:rPr>
                <w:rFonts w:ascii="宋体" w:eastAsia="宋体" w:hAnsi="宋体" w:cs="Segoe UI"/>
              </w:rPr>
            </w:pPr>
            <w:r w:rsidRPr="00613BB9">
              <w:rPr>
                <w:rStyle w:val="HTML1"/>
                <w:sz w:val="20"/>
                <w:szCs w:val="20"/>
              </w:rPr>
              <w:t>:trumpet: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9820E3" w14:textId="77777777" w:rsidR="00401DBB" w:rsidRPr="00613BB9" w:rsidRDefault="00717723" w:rsidP="002C4861">
            <w:pPr>
              <w:rPr>
                <w:rFonts w:ascii="宋体" w:eastAsia="宋体" w:hAnsi="宋体" w:cs="Segoe UI"/>
              </w:rPr>
            </w:pPr>
            <w:hyperlink r:id="rId1201" w:anchor="table-of-contents" w:history="1">
              <w:r w:rsidR="00401DBB" w:rsidRPr="00613BB9">
                <w:rPr>
                  <w:rStyle w:val="a4"/>
                  <w:rFonts w:ascii="宋体" w:eastAsia="宋体" w:hAnsi="宋体" w:cs="Segoe UI"/>
                  <w:color w:val="auto"/>
                </w:rPr>
                <w:t>top</w:t>
              </w:r>
            </w:hyperlink>
          </w:p>
        </w:tc>
      </w:tr>
      <w:tr w:rsidR="00613BB9" w:rsidRPr="00613BB9" w14:paraId="6FE2427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01F511" w14:textId="77777777" w:rsidR="00401DBB" w:rsidRPr="00613BB9" w:rsidRDefault="00717723" w:rsidP="002C4861">
            <w:pPr>
              <w:rPr>
                <w:rFonts w:ascii="宋体" w:eastAsia="宋体" w:hAnsi="宋体" w:cs="Segoe UI"/>
              </w:rPr>
            </w:pPr>
            <w:hyperlink r:id="rId120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23872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04FEA5" w14:textId="77777777" w:rsidR="00401DBB" w:rsidRPr="00613BB9" w:rsidRDefault="00401DBB" w:rsidP="002C4861">
            <w:pPr>
              <w:jc w:val="left"/>
              <w:rPr>
                <w:rFonts w:ascii="宋体" w:eastAsia="宋体" w:hAnsi="宋体" w:cs="Segoe UI"/>
              </w:rPr>
            </w:pPr>
            <w:r w:rsidRPr="00613BB9">
              <w:rPr>
                <w:rStyle w:val="HTML1"/>
                <w:sz w:val="20"/>
                <w:szCs w:val="20"/>
              </w:rPr>
              <w:t>:violin: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A9D61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87C5AB" w14:textId="77777777" w:rsidR="00401DBB" w:rsidRPr="00613BB9" w:rsidRDefault="00401DBB" w:rsidP="002C4861">
            <w:pPr>
              <w:jc w:val="left"/>
              <w:rPr>
                <w:rFonts w:ascii="宋体" w:eastAsia="宋体" w:hAnsi="宋体" w:cs="Segoe UI"/>
              </w:rPr>
            </w:pPr>
            <w:r w:rsidRPr="00613BB9">
              <w:rPr>
                <w:rStyle w:val="HTML1"/>
                <w:sz w:val="20"/>
                <w:szCs w:val="20"/>
              </w:rPr>
              <w:t>:banjo: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B6EE56" w14:textId="77777777" w:rsidR="00401DBB" w:rsidRPr="00613BB9" w:rsidRDefault="00717723" w:rsidP="002C4861">
            <w:pPr>
              <w:rPr>
                <w:rFonts w:ascii="宋体" w:eastAsia="宋体" w:hAnsi="宋体" w:cs="Segoe UI"/>
              </w:rPr>
            </w:pPr>
            <w:hyperlink r:id="rId1203" w:anchor="table-of-contents" w:history="1">
              <w:r w:rsidR="00401DBB" w:rsidRPr="00613BB9">
                <w:rPr>
                  <w:rStyle w:val="a4"/>
                  <w:rFonts w:ascii="宋体" w:eastAsia="宋体" w:hAnsi="宋体" w:cs="Segoe UI"/>
                  <w:color w:val="auto"/>
                </w:rPr>
                <w:t>top</w:t>
              </w:r>
            </w:hyperlink>
          </w:p>
        </w:tc>
      </w:tr>
      <w:tr w:rsidR="00613BB9" w:rsidRPr="00613BB9" w14:paraId="5F2691B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1BC3CA" w14:textId="77777777" w:rsidR="00401DBB" w:rsidRPr="00613BB9" w:rsidRDefault="00717723" w:rsidP="002C4861">
            <w:pPr>
              <w:rPr>
                <w:rFonts w:ascii="宋体" w:eastAsia="宋体" w:hAnsi="宋体" w:cs="Segoe UI"/>
              </w:rPr>
            </w:pPr>
            <w:hyperlink r:id="rId120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32F50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EEBC72" w14:textId="77777777" w:rsidR="00401DBB" w:rsidRPr="00613BB9" w:rsidRDefault="00401DBB" w:rsidP="002C4861">
            <w:pPr>
              <w:jc w:val="left"/>
              <w:rPr>
                <w:rFonts w:ascii="宋体" w:eastAsia="宋体" w:hAnsi="宋体" w:cs="Segoe UI"/>
              </w:rPr>
            </w:pPr>
            <w:r w:rsidRPr="00613BB9">
              <w:rPr>
                <w:rStyle w:val="HTML1"/>
                <w:sz w:val="20"/>
                <w:szCs w:val="20"/>
              </w:rPr>
              <w:t>:drum: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C05662"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BEA67A"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0544A0" w14:textId="77777777" w:rsidR="00401DBB" w:rsidRPr="00613BB9" w:rsidRDefault="00717723" w:rsidP="002C4861">
            <w:pPr>
              <w:rPr>
                <w:rFonts w:ascii="宋体" w:eastAsia="宋体" w:hAnsi="宋体" w:cs="Segoe UI"/>
                <w:sz w:val="24"/>
                <w:szCs w:val="24"/>
              </w:rPr>
            </w:pPr>
            <w:hyperlink r:id="rId1205" w:anchor="table-of-contents" w:history="1">
              <w:r w:rsidR="00401DBB" w:rsidRPr="00613BB9">
                <w:rPr>
                  <w:rStyle w:val="a4"/>
                  <w:rFonts w:ascii="宋体" w:eastAsia="宋体" w:hAnsi="宋体" w:cs="Segoe UI"/>
                  <w:color w:val="auto"/>
                </w:rPr>
                <w:t>top</w:t>
              </w:r>
            </w:hyperlink>
          </w:p>
        </w:tc>
      </w:tr>
    </w:tbl>
    <w:p w14:paraId="65B08F97" w14:textId="77777777" w:rsidR="00401DBB" w:rsidRPr="00613BB9" w:rsidRDefault="00401DBB" w:rsidP="00401DBB">
      <w:pPr>
        <w:pStyle w:val="4"/>
        <w:rPr>
          <w:rFonts w:ascii="宋体" w:eastAsia="宋体" w:hAnsi="宋体" w:cs="Segoe UI"/>
        </w:rPr>
      </w:pPr>
      <w:bookmarkStart w:id="166" w:name="_Toc46394783"/>
      <w:r w:rsidRPr="00613BB9">
        <w:rPr>
          <w:rFonts w:ascii="宋体" w:eastAsia="宋体" w:hAnsi="宋体" w:cs="Segoe UI"/>
        </w:rPr>
        <w:lastRenderedPageBreak/>
        <w:t>Phone</w:t>
      </w:r>
      <w:bookmarkEnd w:id="166"/>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95"/>
        <w:gridCol w:w="1603"/>
        <w:gridCol w:w="3373"/>
        <w:gridCol w:w="1603"/>
        <w:gridCol w:w="5410"/>
        <w:gridCol w:w="1596"/>
      </w:tblGrid>
      <w:tr w:rsidR="00613BB9" w:rsidRPr="00613BB9" w14:paraId="550A607B"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816E9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7C95C9"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8B0E5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B1328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EB937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845DAC" w14:textId="77777777" w:rsidR="00401DBB" w:rsidRPr="00613BB9" w:rsidRDefault="00401DBB" w:rsidP="002C4861">
            <w:pPr>
              <w:spacing w:after="240"/>
              <w:jc w:val="center"/>
              <w:rPr>
                <w:rFonts w:ascii="宋体" w:eastAsia="宋体" w:hAnsi="宋体" w:cs="Segoe UI"/>
                <w:b/>
                <w:bCs/>
              </w:rPr>
            </w:pPr>
          </w:p>
        </w:tc>
      </w:tr>
      <w:tr w:rsidR="00613BB9" w:rsidRPr="00613BB9" w14:paraId="6591B94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243617" w14:textId="77777777" w:rsidR="00401DBB" w:rsidRPr="00613BB9" w:rsidRDefault="00717723" w:rsidP="002C4861">
            <w:pPr>
              <w:spacing w:after="240"/>
              <w:jc w:val="left"/>
              <w:rPr>
                <w:rFonts w:ascii="宋体" w:eastAsia="宋体" w:hAnsi="宋体" w:cs="Segoe UI"/>
                <w:sz w:val="24"/>
                <w:szCs w:val="24"/>
              </w:rPr>
            </w:pPr>
            <w:hyperlink r:id="rId120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3BB6F2"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E62A4B" w14:textId="77777777" w:rsidR="00401DBB" w:rsidRPr="00613BB9" w:rsidRDefault="00401DBB" w:rsidP="002C4861">
            <w:pPr>
              <w:jc w:val="left"/>
              <w:rPr>
                <w:rFonts w:ascii="宋体" w:eastAsia="宋体" w:hAnsi="宋体" w:cs="Segoe UI"/>
              </w:rPr>
            </w:pPr>
            <w:r w:rsidRPr="00613BB9">
              <w:rPr>
                <w:rStyle w:val="HTML1"/>
                <w:sz w:val="20"/>
                <w:szCs w:val="20"/>
              </w:rPr>
              <w:t>:iphone: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F16AE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9F93E3" w14:textId="77777777" w:rsidR="00401DBB" w:rsidRPr="00613BB9" w:rsidRDefault="00401DBB" w:rsidP="002C4861">
            <w:pPr>
              <w:jc w:val="left"/>
              <w:rPr>
                <w:rFonts w:ascii="宋体" w:eastAsia="宋体" w:hAnsi="宋体" w:cs="Segoe UI"/>
              </w:rPr>
            </w:pPr>
            <w:r w:rsidRPr="00613BB9">
              <w:rPr>
                <w:rStyle w:val="HTML1"/>
                <w:sz w:val="20"/>
                <w:szCs w:val="20"/>
              </w:rPr>
              <w:t>:calling: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F92F21" w14:textId="77777777" w:rsidR="00401DBB" w:rsidRPr="00613BB9" w:rsidRDefault="00717723" w:rsidP="002C4861">
            <w:pPr>
              <w:rPr>
                <w:rFonts w:ascii="宋体" w:eastAsia="宋体" w:hAnsi="宋体" w:cs="Segoe UI"/>
              </w:rPr>
            </w:pPr>
            <w:hyperlink r:id="rId1207" w:anchor="table-of-contents" w:history="1">
              <w:r w:rsidR="00401DBB" w:rsidRPr="00613BB9">
                <w:rPr>
                  <w:rStyle w:val="a4"/>
                  <w:rFonts w:ascii="宋体" w:eastAsia="宋体" w:hAnsi="宋体" w:cs="Segoe UI"/>
                  <w:color w:val="auto"/>
                </w:rPr>
                <w:t>top</w:t>
              </w:r>
            </w:hyperlink>
          </w:p>
        </w:tc>
      </w:tr>
      <w:tr w:rsidR="00613BB9" w:rsidRPr="00613BB9" w14:paraId="078A4A1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7E1D7B" w14:textId="77777777" w:rsidR="00401DBB" w:rsidRPr="00613BB9" w:rsidRDefault="00717723" w:rsidP="002C4861">
            <w:pPr>
              <w:rPr>
                <w:rFonts w:ascii="宋体" w:eastAsia="宋体" w:hAnsi="宋体" w:cs="Segoe UI"/>
              </w:rPr>
            </w:pPr>
            <w:hyperlink r:id="rId120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3DCA1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7F4027" w14:textId="77777777" w:rsidR="00401DBB" w:rsidRPr="00613BB9" w:rsidRDefault="00401DBB" w:rsidP="002C4861">
            <w:pPr>
              <w:jc w:val="left"/>
              <w:rPr>
                <w:rFonts w:ascii="宋体" w:eastAsia="宋体" w:hAnsi="宋体" w:cs="Segoe UI"/>
              </w:rPr>
            </w:pPr>
            <w:r w:rsidRPr="00613BB9">
              <w:rPr>
                <w:rStyle w:val="HTML1"/>
                <w:sz w:val="20"/>
                <w:szCs w:val="20"/>
              </w:rPr>
              <w:t>:phone:</w:t>
            </w:r>
            <w:r w:rsidRPr="00613BB9">
              <w:rPr>
                <w:rFonts w:ascii="宋体" w:eastAsia="宋体" w:hAnsi="宋体" w:cs="Segoe UI"/>
              </w:rPr>
              <w:br/>
            </w:r>
            <w:r w:rsidRPr="00613BB9">
              <w:rPr>
                <w:rStyle w:val="HTML1"/>
                <w:sz w:val="20"/>
                <w:szCs w:val="20"/>
              </w:rPr>
              <w:t>:telephone: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CD09E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01FF4C" w14:textId="77777777" w:rsidR="00401DBB" w:rsidRPr="00613BB9" w:rsidRDefault="00401DBB" w:rsidP="002C4861">
            <w:pPr>
              <w:jc w:val="left"/>
              <w:rPr>
                <w:rFonts w:ascii="宋体" w:eastAsia="宋体" w:hAnsi="宋体" w:cs="Segoe UI"/>
              </w:rPr>
            </w:pPr>
            <w:r w:rsidRPr="00613BB9">
              <w:rPr>
                <w:rStyle w:val="HTML1"/>
                <w:sz w:val="20"/>
                <w:szCs w:val="20"/>
              </w:rPr>
              <w:t>:telephone_receiver: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ABBD4E" w14:textId="77777777" w:rsidR="00401DBB" w:rsidRPr="00613BB9" w:rsidRDefault="00717723" w:rsidP="002C4861">
            <w:pPr>
              <w:rPr>
                <w:rFonts w:ascii="宋体" w:eastAsia="宋体" w:hAnsi="宋体" w:cs="Segoe UI"/>
              </w:rPr>
            </w:pPr>
            <w:hyperlink r:id="rId1209" w:anchor="table-of-contents" w:history="1">
              <w:r w:rsidR="00401DBB" w:rsidRPr="00613BB9">
                <w:rPr>
                  <w:rStyle w:val="a4"/>
                  <w:rFonts w:ascii="宋体" w:eastAsia="宋体" w:hAnsi="宋体" w:cs="Segoe UI"/>
                  <w:color w:val="auto"/>
                </w:rPr>
                <w:t>top</w:t>
              </w:r>
            </w:hyperlink>
          </w:p>
        </w:tc>
      </w:tr>
      <w:tr w:rsidR="00613BB9" w:rsidRPr="00613BB9" w14:paraId="1D62B5B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49AF85" w14:textId="77777777" w:rsidR="00401DBB" w:rsidRPr="00613BB9" w:rsidRDefault="00717723" w:rsidP="002C4861">
            <w:pPr>
              <w:rPr>
                <w:rFonts w:ascii="宋体" w:eastAsia="宋体" w:hAnsi="宋体" w:cs="Segoe UI"/>
              </w:rPr>
            </w:pPr>
            <w:hyperlink r:id="rId121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DF669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70AB6B" w14:textId="77777777" w:rsidR="00401DBB" w:rsidRPr="00613BB9" w:rsidRDefault="00401DBB" w:rsidP="002C4861">
            <w:pPr>
              <w:jc w:val="left"/>
              <w:rPr>
                <w:rFonts w:ascii="宋体" w:eastAsia="宋体" w:hAnsi="宋体" w:cs="Segoe UI"/>
              </w:rPr>
            </w:pPr>
            <w:r w:rsidRPr="00613BB9">
              <w:rPr>
                <w:rStyle w:val="HTML1"/>
                <w:sz w:val="20"/>
                <w:szCs w:val="20"/>
              </w:rPr>
              <w:t>:pager: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6CF08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553268" w14:textId="77777777" w:rsidR="00401DBB" w:rsidRPr="00613BB9" w:rsidRDefault="00401DBB" w:rsidP="002C4861">
            <w:pPr>
              <w:jc w:val="left"/>
              <w:rPr>
                <w:rFonts w:ascii="宋体" w:eastAsia="宋体" w:hAnsi="宋体" w:cs="Segoe UI"/>
              </w:rPr>
            </w:pPr>
            <w:r w:rsidRPr="00613BB9">
              <w:rPr>
                <w:rStyle w:val="HTML1"/>
                <w:sz w:val="20"/>
                <w:szCs w:val="20"/>
              </w:rPr>
              <w:t>:fax: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7B89D0" w14:textId="77777777" w:rsidR="00401DBB" w:rsidRPr="00613BB9" w:rsidRDefault="00717723" w:rsidP="002C4861">
            <w:pPr>
              <w:rPr>
                <w:rFonts w:ascii="宋体" w:eastAsia="宋体" w:hAnsi="宋体" w:cs="Segoe UI"/>
              </w:rPr>
            </w:pPr>
            <w:hyperlink r:id="rId1211" w:anchor="table-of-contents" w:history="1">
              <w:r w:rsidR="00401DBB" w:rsidRPr="00613BB9">
                <w:rPr>
                  <w:rStyle w:val="a4"/>
                  <w:rFonts w:ascii="宋体" w:eastAsia="宋体" w:hAnsi="宋体" w:cs="Segoe UI"/>
                  <w:color w:val="auto"/>
                </w:rPr>
                <w:t>top</w:t>
              </w:r>
            </w:hyperlink>
          </w:p>
        </w:tc>
      </w:tr>
    </w:tbl>
    <w:p w14:paraId="6EE246C8" w14:textId="77777777" w:rsidR="00401DBB" w:rsidRPr="00613BB9" w:rsidRDefault="00401DBB" w:rsidP="00401DBB">
      <w:pPr>
        <w:pStyle w:val="4"/>
        <w:rPr>
          <w:rFonts w:ascii="宋体" w:eastAsia="宋体" w:hAnsi="宋体" w:cs="Segoe UI"/>
        </w:rPr>
      </w:pPr>
      <w:bookmarkStart w:id="167" w:name="_Toc46394784"/>
      <w:r w:rsidRPr="00613BB9">
        <w:rPr>
          <w:rFonts w:ascii="宋体" w:eastAsia="宋体" w:hAnsi="宋体" w:cs="Segoe UI"/>
        </w:rPr>
        <w:t>Computer</w:t>
      </w:r>
      <w:bookmarkEnd w:id="167"/>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27"/>
        <w:gridCol w:w="1534"/>
        <w:gridCol w:w="4312"/>
        <w:gridCol w:w="1534"/>
        <w:gridCol w:w="4745"/>
        <w:gridCol w:w="1528"/>
      </w:tblGrid>
      <w:tr w:rsidR="00613BB9" w:rsidRPr="00613BB9" w14:paraId="25A15147"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C258EB"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DA2FB9"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65ABE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8021F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A30BC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0749A7" w14:textId="77777777" w:rsidR="00401DBB" w:rsidRPr="00613BB9" w:rsidRDefault="00401DBB" w:rsidP="002C4861">
            <w:pPr>
              <w:spacing w:after="240"/>
              <w:jc w:val="center"/>
              <w:rPr>
                <w:rFonts w:ascii="宋体" w:eastAsia="宋体" w:hAnsi="宋体" w:cs="Segoe UI"/>
                <w:b/>
                <w:bCs/>
              </w:rPr>
            </w:pPr>
          </w:p>
        </w:tc>
      </w:tr>
      <w:tr w:rsidR="00613BB9" w:rsidRPr="00613BB9" w14:paraId="6B9D3AC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B7E0D1" w14:textId="77777777" w:rsidR="00401DBB" w:rsidRPr="00613BB9" w:rsidRDefault="00717723" w:rsidP="002C4861">
            <w:pPr>
              <w:spacing w:after="240"/>
              <w:jc w:val="left"/>
              <w:rPr>
                <w:rFonts w:ascii="宋体" w:eastAsia="宋体" w:hAnsi="宋体" w:cs="Segoe UI"/>
                <w:sz w:val="24"/>
                <w:szCs w:val="24"/>
              </w:rPr>
            </w:pPr>
            <w:hyperlink r:id="rId121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388B78"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4B3064" w14:textId="77777777" w:rsidR="00401DBB" w:rsidRPr="00613BB9" w:rsidRDefault="00401DBB" w:rsidP="002C4861">
            <w:pPr>
              <w:jc w:val="left"/>
              <w:rPr>
                <w:rFonts w:ascii="宋体" w:eastAsia="宋体" w:hAnsi="宋体" w:cs="Segoe UI"/>
              </w:rPr>
            </w:pPr>
            <w:r w:rsidRPr="00613BB9">
              <w:rPr>
                <w:rStyle w:val="HTML1"/>
                <w:sz w:val="20"/>
                <w:szCs w:val="20"/>
              </w:rPr>
              <w:t>:battery: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8C563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D3E13B" w14:textId="77777777" w:rsidR="00401DBB" w:rsidRPr="00613BB9" w:rsidRDefault="00401DBB" w:rsidP="002C4861">
            <w:pPr>
              <w:jc w:val="left"/>
              <w:rPr>
                <w:rFonts w:ascii="宋体" w:eastAsia="宋体" w:hAnsi="宋体" w:cs="Segoe UI"/>
              </w:rPr>
            </w:pPr>
            <w:r w:rsidRPr="00613BB9">
              <w:rPr>
                <w:rStyle w:val="HTML1"/>
                <w:sz w:val="20"/>
                <w:szCs w:val="20"/>
              </w:rPr>
              <w:t>:electric_plug: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747445" w14:textId="77777777" w:rsidR="00401DBB" w:rsidRPr="00613BB9" w:rsidRDefault="00717723" w:rsidP="002C4861">
            <w:pPr>
              <w:rPr>
                <w:rFonts w:ascii="宋体" w:eastAsia="宋体" w:hAnsi="宋体" w:cs="Segoe UI"/>
              </w:rPr>
            </w:pPr>
            <w:hyperlink r:id="rId1213" w:anchor="table-of-contents" w:history="1">
              <w:r w:rsidR="00401DBB" w:rsidRPr="00613BB9">
                <w:rPr>
                  <w:rStyle w:val="a4"/>
                  <w:rFonts w:ascii="宋体" w:eastAsia="宋体" w:hAnsi="宋体" w:cs="Segoe UI"/>
                  <w:color w:val="auto"/>
                </w:rPr>
                <w:t>top</w:t>
              </w:r>
            </w:hyperlink>
          </w:p>
        </w:tc>
      </w:tr>
      <w:tr w:rsidR="00613BB9" w:rsidRPr="00613BB9" w14:paraId="589780D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E3E718" w14:textId="77777777" w:rsidR="00401DBB" w:rsidRPr="00613BB9" w:rsidRDefault="00717723" w:rsidP="002C4861">
            <w:pPr>
              <w:rPr>
                <w:rFonts w:ascii="宋体" w:eastAsia="宋体" w:hAnsi="宋体" w:cs="Segoe UI"/>
              </w:rPr>
            </w:pPr>
            <w:hyperlink r:id="rId121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252EC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815952" w14:textId="77777777" w:rsidR="00401DBB" w:rsidRPr="00613BB9" w:rsidRDefault="00401DBB" w:rsidP="002C4861">
            <w:pPr>
              <w:jc w:val="left"/>
              <w:rPr>
                <w:rFonts w:ascii="宋体" w:eastAsia="宋体" w:hAnsi="宋体" w:cs="Segoe UI"/>
              </w:rPr>
            </w:pPr>
            <w:r w:rsidRPr="00613BB9">
              <w:rPr>
                <w:rStyle w:val="HTML1"/>
                <w:sz w:val="20"/>
                <w:szCs w:val="20"/>
              </w:rPr>
              <w:t>:computer: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4C796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D948DD" w14:textId="77777777" w:rsidR="00401DBB" w:rsidRPr="00613BB9" w:rsidRDefault="00401DBB" w:rsidP="002C4861">
            <w:pPr>
              <w:jc w:val="left"/>
              <w:rPr>
                <w:rFonts w:ascii="宋体" w:eastAsia="宋体" w:hAnsi="宋体" w:cs="Segoe UI"/>
              </w:rPr>
            </w:pPr>
            <w:r w:rsidRPr="00613BB9">
              <w:rPr>
                <w:rStyle w:val="HTML1"/>
                <w:sz w:val="20"/>
                <w:szCs w:val="20"/>
              </w:rPr>
              <w:t>:desktop_computer: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CD4331" w14:textId="77777777" w:rsidR="00401DBB" w:rsidRPr="00613BB9" w:rsidRDefault="00717723" w:rsidP="002C4861">
            <w:pPr>
              <w:rPr>
                <w:rFonts w:ascii="宋体" w:eastAsia="宋体" w:hAnsi="宋体" w:cs="Segoe UI"/>
              </w:rPr>
            </w:pPr>
            <w:hyperlink r:id="rId1215" w:anchor="table-of-contents" w:history="1">
              <w:r w:rsidR="00401DBB" w:rsidRPr="00613BB9">
                <w:rPr>
                  <w:rStyle w:val="a4"/>
                  <w:rFonts w:ascii="宋体" w:eastAsia="宋体" w:hAnsi="宋体" w:cs="Segoe UI"/>
                  <w:color w:val="auto"/>
                </w:rPr>
                <w:t>top</w:t>
              </w:r>
            </w:hyperlink>
          </w:p>
        </w:tc>
      </w:tr>
      <w:tr w:rsidR="00613BB9" w:rsidRPr="00613BB9" w14:paraId="6771343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36DAB3" w14:textId="77777777" w:rsidR="00401DBB" w:rsidRPr="00613BB9" w:rsidRDefault="00717723" w:rsidP="002C4861">
            <w:pPr>
              <w:rPr>
                <w:rFonts w:ascii="宋体" w:eastAsia="宋体" w:hAnsi="宋体" w:cs="Segoe UI"/>
              </w:rPr>
            </w:pPr>
            <w:hyperlink r:id="rId121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70E50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0E71B7" w14:textId="77777777" w:rsidR="00401DBB" w:rsidRPr="00613BB9" w:rsidRDefault="00401DBB" w:rsidP="002C4861">
            <w:pPr>
              <w:jc w:val="left"/>
              <w:rPr>
                <w:rFonts w:ascii="宋体" w:eastAsia="宋体" w:hAnsi="宋体" w:cs="Segoe UI"/>
              </w:rPr>
            </w:pPr>
            <w:r w:rsidRPr="00613BB9">
              <w:rPr>
                <w:rStyle w:val="HTML1"/>
                <w:sz w:val="20"/>
                <w:szCs w:val="20"/>
              </w:rPr>
              <w:t>:printer: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2D5A3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EAB6A3" w14:textId="77777777" w:rsidR="00401DBB" w:rsidRPr="00613BB9" w:rsidRDefault="00401DBB" w:rsidP="002C4861">
            <w:pPr>
              <w:jc w:val="left"/>
              <w:rPr>
                <w:rFonts w:ascii="宋体" w:eastAsia="宋体" w:hAnsi="宋体" w:cs="Segoe UI"/>
              </w:rPr>
            </w:pPr>
            <w:r w:rsidRPr="00613BB9">
              <w:rPr>
                <w:rStyle w:val="HTML1"/>
                <w:sz w:val="20"/>
                <w:szCs w:val="20"/>
              </w:rPr>
              <w:t>:keyboard: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6D7012" w14:textId="77777777" w:rsidR="00401DBB" w:rsidRPr="00613BB9" w:rsidRDefault="00717723" w:rsidP="002C4861">
            <w:pPr>
              <w:rPr>
                <w:rFonts w:ascii="宋体" w:eastAsia="宋体" w:hAnsi="宋体" w:cs="Segoe UI"/>
              </w:rPr>
            </w:pPr>
            <w:hyperlink r:id="rId1217" w:anchor="table-of-contents" w:history="1">
              <w:r w:rsidR="00401DBB" w:rsidRPr="00613BB9">
                <w:rPr>
                  <w:rStyle w:val="a4"/>
                  <w:rFonts w:ascii="宋体" w:eastAsia="宋体" w:hAnsi="宋体" w:cs="Segoe UI"/>
                  <w:color w:val="auto"/>
                </w:rPr>
                <w:t>top</w:t>
              </w:r>
            </w:hyperlink>
          </w:p>
        </w:tc>
      </w:tr>
      <w:tr w:rsidR="00613BB9" w:rsidRPr="00613BB9" w14:paraId="0BAF6FC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ECD501" w14:textId="77777777" w:rsidR="00401DBB" w:rsidRPr="00613BB9" w:rsidRDefault="00717723" w:rsidP="002C4861">
            <w:pPr>
              <w:rPr>
                <w:rFonts w:ascii="宋体" w:eastAsia="宋体" w:hAnsi="宋体" w:cs="Segoe UI"/>
              </w:rPr>
            </w:pPr>
            <w:hyperlink r:id="rId121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B47BF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040B65" w14:textId="77777777" w:rsidR="00401DBB" w:rsidRPr="00613BB9" w:rsidRDefault="00401DBB" w:rsidP="002C4861">
            <w:pPr>
              <w:jc w:val="left"/>
              <w:rPr>
                <w:rFonts w:ascii="宋体" w:eastAsia="宋体" w:hAnsi="宋体" w:cs="Segoe UI"/>
              </w:rPr>
            </w:pPr>
            <w:r w:rsidRPr="00613BB9">
              <w:rPr>
                <w:rStyle w:val="HTML1"/>
                <w:sz w:val="20"/>
                <w:szCs w:val="20"/>
              </w:rPr>
              <w:t>:computer_mouse: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5EDA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EB9A01" w14:textId="77777777" w:rsidR="00401DBB" w:rsidRPr="00613BB9" w:rsidRDefault="00401DBB" w:rsidP="002C4861">
            <w:pPr>
              <w:jc w:val="left"/>
              <w:rPr>
                <w:rFonts w:ascii="宋体" w:eastAsia="宋体" w:hAnsi="宋体" w:cs="Segoe UI"/>
              </w:rPr>
            </w:pPr>
            <w:r w:rsidRPr="00613BB9">
              <w:rPr>
                <w:rStyle w:val="HTML1"/>
                <w:sz w:val="20"/>
                <w:szCs w:val="20"/>
              </w:rPr>
              <w:t>:trackball: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7FECE3" w14:textId="77777777" w:rsidR="00401DBB" w:rsidRPr="00613BB9" w:rsidRDefault="00717723" w:rsidP="002C4861">
            <w:pPr>
              <w:rPr>
                <w:rFonts w:ascii="宋体" w:eastAsia="宋体" w:hAnsi="宋体" w:cs="Segoe UI"/>
              </w:rPr>
            </w:pPr>
            <w:hyperlink r:id="rId1219" w:anchor="table-of-contents" w:history="1">
              <w:r w:rsidR="00401DBB" w:rsidRPr="00613BB9">
                <w:rPr>
                  <w:rStyle w:val="a4"/>
                  <w:rFonts w:ascii="宋体" w:eastAsia="宋体" w:hAnsi="宋体" w:cs="Segoe UI"/>
                  <w:color w:val="auto"/>
                </w:rPr>
                <w:t>top</w:t>
              </w:r>
            </w:hyperlink>
          </w:p>
        </w:tc>
      </w:tr>
      <w:tr w:rsidR="00613BB9" w:rsidRPr="00613BB9" w14:paraId="1A2E3B7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5EBD77" w14:textId="77777777" w:rsidR="00401DBB" w:rsidRPr="00613BB9" w:rsidRDefault="00717723" w:rsidP="002C4861">
            <w:pPr>
              <w:rPr>
                <w:rFonts w:ascii="宋体" w:eastAsia="宋体" w:hAnsi="宋体" w:cs="Segoe UI"/>
              </w:rPr>
            </w:pPr>
            <w:hyperlink r:id="rId122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97583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203BF4" w14:textId="77777777" w:rsidR="00401DBB" w:rsidRPr="00613BB9" w:rsidRDefault="00401DBB" w:rsidP="002C4861">
            <w:pPr>
              <w:jc w:val="left"/>
              <w:rPr>
                <w:rFonts w:ascii="宋体" w:eastAsia="宋体" w:hAnsi="宋体" w:cs="Segoe UI"/>
              </w:rPr>
            </w:pPr>
            <w:r w:rsidRPr="00613BB9">
              <w:rPr>
                <w:rStyle w:val="HTML1"/>
                <w:sz w:val="20"/>
                <w:szCs w:val="20"/>
              </w:rPr>
              <w:t>:minidisc: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A8D0C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5EA45C" w14:textId="77777777" w:rsidR="00401DBB" w:rsidRPr="00613BB9" w:rsidRDefault="00401DBB" w:rsidP="002C4861">
            <w:pPr>
              <w:jc w:val="left"/>
              <w:rPr>
                <w:rFonts w:ascii="宋体" w:eastAsia="宋体" w:hAnsi="宋体" w:cs="Segoe UI"/>
              </w:rPr>
            </w:pPr>
            <w:r w:rsidRPr="00613BB9">
              <w:rPr>
                <w:rStyle w:val="HTML1"/>
                <w:sz w:val="20"/>
                <w:szCs w:val="20"/>
              </w:rPr>
              <w:t>:floppy_disk: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D42222" w14:textId="77777777" w:rsidR="00401DBB" w:rsidRPr="00613BB9" w:rsidRDefault="00717723" w:rsidP="002C4861">
            <w:pPr>
              <w:rPr>
                <w:rFonts w:ascii="宋体" w:eastAsia="宋体" w:hAnsi="宋体" w:cs="Segoe UI"/>
              </w:rPr>
            </w:pPr>
            <w:hyperlink r:id="rId1221" w:anchor="table-of-contents" w:history="1">
              <w:r w:rsidR="00401DBB" w:rsidRPr="00613BB9">
                <w:rPr>
                  <w:rStyle w:val="a4"/>
                  <w:rFonts w:ascii="宋体" w:eastAsia="宋体" w:hAnsi="宋体" w:cs="Segoe UI"/>
                  <w:color w:val="auto"/>
                </w:rPr>
                <w:t>top</w:t>
              </w:r>
            </w:hyperlink>
          </w:p>
        </w:tc>
      </w:tr>
      <w:tr w:rsidR="00613BB9" w:rsidRPr="00613BB9" w14:paraId="6559994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ACC24F" w14:textId="77777777" w:rsidR="00401DBB" w:rsidRPr="00613BB9" w:rsidRDefault="00717723" w:rsidP="002C4861">
            <w:pPr>
              <w:rPr>
                <w:rFonts w:ascii="宋体" w:eastAsia="宋体" w:hAnsi="宋体" w:cs="Segoe UI"/>
              </w:rPr>
            </w:pPr>
            <w:hyperlink r:id="rId122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A74EB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84237E" w14:textId="77777777" w:rsidR="00401DBB" w:rsidRPr="00613BB9" w:rsidRDefault="00401DBB" w:rsidP="002C4861">
            <w:pPr>
              <w:jc w:val="left"/>
              <w:rPr>
                <w:rFonts w:ascii="宋体" w:eastAsia="宋体" w:hAnsi="宋体" w:cs="Segoe UI"/>
              </w:rPr>
            </w:pPr>
            <w:r w:rsidRPr="00613BB9">
              <w:rPr>
                <w:rStyle w:val="HTML1"/>
                <w:sz w:val="20"/>
                <w:szCs w:val="20"/>
              </w:rPr>
              <w:t>:cd: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525E2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F30604" w14:textId="77777777" w:rsidR="00401DBB" w:rsidRPr="00613BB9" w:rsidRDefault="00401DBB" w:rsidP="002C4861">
            <w:pPr>
              <w:jc w:val="left"/>
              <w:rPr>
                <w:rFonts w:ascii="宋体" w:eastAsia="宋体" w:hAnsi="宋体" w:cs="Segoe UI"/>
              </w:rPr>
            </w:pPr>
            <w:r w:rsidRPr="00613BB9">
              <w:rPr>
                <w:rStyle w:val="HTML1"/>
                <w:sz w:val="20"/>
                <w:szCs w:val="20"/>
              </w:rPr>
              <w:t>:dvd: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3A86FE" w14:textId="77777777" w:rsidR="00401DBB" w:rsidRPr="00613BB9" w:rsidRDefault="00717723" w:rsidP="002C4861">
            <w:pPr>
              <w:rPr>
                <w:rFonts w:ascii="宋体" w:eastAsia="宋体" w:hAnsi="宋体" w:cs="Segoe UI"/>
              </w:rPr>
            </w:pPr>
            <w:hyperlink r:id="rId1223" w:anchor="table-of-contents" w:history="1">
              <w:r w:rsidR="00401DBB" w:rsidRPr="00613BB9">
                <w:rPr>
                  <w:rStyle w:val="a4"/>
                  <w:rFonts w:ascii="宋体" w:eastAsia="宋体" w:hAnsi="宋体" w:cs="Segoe UI"/>
                  <w:color w:val="auto"/>
                </w:rPr>
                <w:t>top</w:t>
              </w:r>
            </w:hyperlink>
          </w:p>
        </w:tc>
      </w:tr>
      <w:tr w:rsidR="00613BB9" w:rsidRPr="00613BB9" w14:paraId="1CCAB2D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5B6023" w14:textId="77777777" w:rsidR="00401DBB" w:rsidRPr="00613BB9" w:rsidRDefault="00717723" w:rsidP="002C4861">
            <w:pPr>
              <w:rPr>
                <w:rFonts w:ascii="宋体" w:eastAsia="宋体" w:hAnsi="宋体" w:cs="Segoe UI"/>
              </w:rPr>
            </w:pPr>
            <w:hyperlink r:id="rId122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8402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6FDF69" w14:textId="77777777" w:rsidR="00401DBB" w:rsidRPr="00613BB9" w:rsidRDefault="00401DBB" w:rsidP="002C4861">
            <w:pPr>
              <w:jc w:val="left"/>
              <w:rPr>
                <w:rFonts w:ascii="宋体" w:eastAsia="宋体" w:hAnsi="宋体" w:cs="Segoe UI"/>
              </w:rPr>
            </w:pPr>
            <w:r w:rsidRPr="00613BB9">
              <w:rPr>
                <w:rStyle w:val="HTML1"/>
                <w:sz w:val="20"/>
                <w:szCs w:val="20"/>
              </w:rPr>
              <w:t>:abacus: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DA9F4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1D4DD2"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3F41C3" w14:textId="77777777" w:rsidR="00401DBB" w:rsidRPr="00613BB9" w:rsidRDefault="00717723" w:rsidP="002C4861">
            <w:pPr>
              <w:rPr>
                <w:rFonts w:ascii="宋体" w:eastAsia="宋体" w:hAnsi="宋体" w:cs="Segoe UI"/>
                <w:sz w:val="24"/>
                <w:szCs w:val="24"/>
              </w:rPr>
            </w:pPr>
            <w:hyperlink r:id="rId1225" w:anchor="table-of-contents" w:history="1">
              <w:r w:rsidR="00401DBB" w:rsidRPr="00613BB9">
                <w:rPr>
                  <w:rStyle w:val="a4"/>
                  <w:rFonts w:ascii="宋体" w:eastAsia="宋体" w:hAnsi="宋体" w:cs="Segoe UI"/>
                  <w:color w:val="auto"/>
                </w:rPr>
                <w:t>top</w:t>
              </w:r>
            </w:hyperlink>
          </w:p>
        </w:tc>
      </w:tr>
    </w:tbl>
    <w:p w14:paraId="273B3274" w14:textId="77777777" w:rsidR="00401DBB" w:rsidRPr="00613BB9" w:rsidRDefault="00401DBB" w:rsidP="00401DBB">
      <w:pPr>
        <w:pStyle w:val="4"/>
        <w:rPr>
          <w:rFonts w:ascii="宋体" w:eastAsia="宋体" w:hAnsi="宋体" w:cs="Segoe UI"/>
        </w:rPr>
      </w:pPr>
      <w:bookmarkStart w:id="168" w:name="_Toc46394785"/>
      <w:r w:rsidRPr="00613BB9">
        <w:rPr>
          <w:rFonts w:ascii="宋体" w:eastAsia="宋体" w:hAnsi="宋体" w:cs="Segoe UI"/>
        </w:rPr>
        <w:t>Light &amp; Video</w:t>
      </w:r>
      <w:bookmarkEnd w:id="168"/>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95"/>
        <w:gridCol w:w="1603"/>
        <w:gridCol w:w="4731"/>
        <w:gridCol w:w="1603"/>
        <w:gridCol w:w="4052"/>
        <w:gridCol w:w="1596"/>
      </w:tblGrid>
      <w:tr w:rsidR="00613BB9" w:rsidRPr="00613BB9" w14:paraId="3279C45D"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0B51E7"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51C284"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A0134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0F5B2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2916B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59A773" w14:textId="77777777" w:rsidR="00401DBB" w:rsidRPr="00613BB9" w:rsidRDefault="00401DBB" w:rsidP="002C4861">
            <w:pPr>
              <w:spacing w:after="240"/>
              <w:jc w:val="center"/>
              <w:rPr>
                <w:rFonts w:ascii="宋体" w:eastAsia="宋体" w:hAnsi="宋体" w:cs="Segoe UI"/>
                <w:b/>
                <w:bCs/>
              </w:rPr>
            </w:pPr>
          </w:p>
        </w:tc>
      </w:tr>
      <w:tr w:rsidR="00613BB9" w:rsidRPr="00613BB9" w14:paraId="566D828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6EF89C" w14:textId="77777777" w:rsidR="00401DBB" w:rsidRPr="00613BB9" w:rsidRDefault="00717723" w:rsidP="002C4861">
            <w:pPr>
              <w:spacing w:after="240"/>
              <w:jc w:val="left"/>
              <w:rPr>
                <w:rFonts w:ascii="宋体" w:eastAsia="宋体" w:hAnsi="宋体" w:cs="Segoe UI"/>
                <w:sz w:val="24"/>
                <w:szCs w:val="24"/>
              </w:rPr>
            </w:pPr>
            <w:hyperlink r:id="rId122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441D77"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2B18D3" w14:textId="77777777" w:rsidR="00401DBB" w:rsidRPr="00613BB9" w:rsidRDefault="00401DBB" w:rsidP="002C4861">
            <w:pPr>
              <w:jc w:val="left"/>
              <w:rPr>
                <w:rFonts w:ascii="宋体" w:eastAsia="宋体" w:hAnsi="宋体" w:cs="Segoe UI"/>
              </w:rPr>
            </w:pPr>
            <w:r w:rsidRPr="00613BB9">
              <w:rPr>
                <w:rStyle w:val="HTML1"/>
                <w:sz w:val="20"/>
                <w:szCs w:val="20"/>
              </w:rPr>
              <w:t>:movie_camera: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64322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E4609A" w14:textId="77777777" w:rsidR="00401DBB" w:rsidRPr="00613BB9" w:rsidRDefault="00401DBB" w:rsidP="002C4861">
            <w:pPr>
              <w:jc w:val="left"/>
              <w:rPr>
                <w:rFonts w:ascii="宋体" w:eastAsia="宋体" w:hAnsi="宋体" w:cs="Segoe UI"/>
              </w:rPr>
            </w:pPr>
            <w:r w:rsidRPr="00613BB9">
              <w:rPr>
                <w:rStyle w:val="HTML1"/>
                <w:sz w:val="20"/>
                <w:szCs w:val="20"/>
              </w:rPr>
              <w:t>:film_strip: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5ABF67" w14:textId="77777777" w:rsidR="00401DBB" w:rsidRPr="00613BB9" w:rsidRDefault="00717723" w:rsidP="002C4861">
            <w:pPr>
              <w:rPr>
                <w:rFonts w:ascii="宋体" w:eastAsia="宋体" w:hAnsi="宋体" w:cs="Segoe UI"/>
              </w:rPr>
            </w:pPr>
            <w:hyperlink r:id="rId1227" w:anchor="table-of-contents" w:history="1">
              <w:r w:rsidR="00401DBB" w:rsidRPr="00613BB9">
                <w:rPr>
                  <w:rStyle w:val="a4"/>
                  <w:rFonts w:ascii="宋体" w:eastAsia="宋体" w:hAnsi="宋体" w:cs="Segoe UI"/>
                  <w:color w:val="auto"/>
                </w:rPr>
                <w:t>top</w:t>
              </w:r>
            </w:hyperlink>
          </w:p>
        </w:tc>
      </w:tr>
      <w:tr w:rsidR="00613BB9" w:rsidRPr="00613BB9" w14:paraId="2AFC6EA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3519AF" w14:textId="77777777" w:rsidR="00401DBB" w:rsidRPr="00613BB9" w:rsidRDefault="00717723" w:rsidP="002C4861">
            <w:pPr>
              <w:rPr>
                <w:rFonts w:ascii="宋体" w:eastAsia="宋体" w:hAnsi="宋体" w:cs="Segoe UI"/>
              </w:rPr>
            </w:pPr>
            <w:hyperlink r:id="rId122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27219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40A7F3" w14:textId="77777777" w:rsidR="00401DBB" w:rsidRPr="00613BB9" w:rsidRDefault="00401DBB" w:rsidP="002C4861">
            <w:pPr>
              <w:jc w:val="left"/>
              <w:rPr>
                <w:rFonts w:ascii="宋体" w:eastAsia="宋体" w:hAnsi="宋体" w:cs="Segoe UI"/>
              </w:rPr>
            </w:pPr>
            <w:r w:rsidRPr="00613BB9">
              <w:rPr>
                <w:rStyle w:val="HTML1"/>
                <w:sz w:val="20"/>
                <w:szCs w:val="20"/>
              </w:rPr>
              <w:t>:film_projector: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77E60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15338" w14:textId="77777777" w:rsidR="00401DBB" w:rsidRPr="00613BB9" w:rsidRDefault="00401DBB" w:rsidP="002C4861">
            <w:pPr>
              <w:jc w:val="left"/>
              <w:rPr>
                <w:rFonts w:ascii="宋体" w:eastAsia="宋体" w:hAnsi="宋体" w:cs="Segoe UI"/>
              </w:rPr>
            </w:pPr>
            <w:r w:rsidRPr="00613BB9">
              <w:rPr>
                <w:rStyle w:val="HTML1"/>
                <w:sz w:val="20"/>
                <w:szCs w:val="20"/>
              </w:rPr>
              <w:t>:clapper: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A264AA" w14:textId="77777777" w:rsidR="00401DBB" w:rsidRPr="00613BB9" w:rsidRDefault="00717723" w:rsidP="002C4861">
            <w:pPr>
              <w:rPr>
                <w:rFonts w:ascii="宋体" w:eastAsia="宋体" w:hAnsi="宋体" w:cs="Segoe UI"/>
              </w:rPr>
            </w:pPr>
            <w:hyperlink r:id="rId1229" w:anchor="table-of-contents" w:history="1">
              <w:r w:rsidR="00401DBB" w:rsidRPr="00613BB9">
                <w:rPr>
                  <w:rStyle w:val="a4"/>
                  <w:rFonts w:ascii="宋体" w:eastAsia="宋体" w:hAnsi="宋体" w:cs="Segoe UI"/>
                  <w:color w:val="auto"/>
                </w:rPr>
                <w:t>top</w:t>
              </w:r>
            </w:hyperlink>
          </w:p>
        </w:tc>
      </w:tr>
      <w:tr w:rsidR="00613BB9" w:rsidRPr="00613BB9" w14:paraId="21FB02A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2DCC8C" w14:textId="77777777" w:rsidR="00401DBB" w:rsidRPr="00613BB9" w:rsidRDefault="00717723" w:rsidP="002C4861">
            <w:pPr>
              <w:rPr>
                <w:rFonts w:ascii="宋体" w:eastAsia="宋体" w:hAnsi="宋体" w:cs="Segoe UI"/>
              </w:rPr>
            </w:pPr>
            <w:hyperlink r:id="rId123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0CD31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0B67C9" w14:textId="77777777" w:rsidR="00401DBB" w:rsidRPr="00613BB9" w:rsidRDefault="00401DBB" w:rsidP="002C4861">
            <w:pPr>
              <w:jc w:val="left"/>
              <w:rPr>
                <w:rFonts w:ascii="宋体" w:eastAsia="宋体" w:hAnsi="宋体" w:cs="Segoe UI"/>
              </w:rPr>
            </w:pPr>
            <w:r w:rsidRPr="00613BB9">
              <w:rPr>
                <w:rStyle w:val="HTML1"/>
                <w:sz w:val="20"/>
                <w:szCs w:val="20"/>
              </w:rPr>
              <w:t>:tv:</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994D9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430700" w14:textId="77777777" w:rsidR="00401DBB" w:rsidRPr="00613BB9" w:rsidRDefault="00401DBB" w:rsidP="002C4861">
            <w:pPr>
              <w:jc w:val="left"/>
              <w:rPr>
                <w:rFonts w:ascii="宋体" w:eastAsia="宋体" w:hAnsi="宋体" w:cs="Segoe UI"/>
              </w:rPr>
            </w:pPr>
            <w:r w:rsidRPr="00613BB9">
              <w:rPr>
                <w:rStyle w:val="HTML1"/>
                <w:sz w:val="20"/>
                <w:szCs w:val="20"/>
              </w:rPr>
              <w:t>:camera: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708715" w14:textId="77777777" w:rsidR="00401DBB" w:rsidRPr="00613BB9" w:rsidRDefault="00717723" w:rsidP="002C4861">
            <w:pPr>
              <w:rPr>
                <w:rFonts w:ascii="宋体" w:eastAsia="宋体" w:hAnsi="宋体" w:cs="Segoe UI"/>
              </w:rPr>
            </w:pPr>
            <w:hyperlink r:id="rId1231" w:anchor="table-of-contents" w:history="1">
              <w:r w:rsidR="00401DBB" w:rsidRPr="00613BB9">
                <w:rPr>
                  <w:rStyle w:val="a4"/>
                  <w:rFonts w:ascii="宋体" w:eastAsia="宋体" w:hAnsi="宋体" w:cs="Segoe UI"/>
                  <w:color w:val="auto"/>
                </w:rPr>
                <w:t>top</w:t>
              </w:r>
            </w:hyperlink>
          </w:p>
        </w:tc>
      </w:tr>
      <w:tr w:rsidR="00613BB9" w:rsidRPr="00613BB9" w14:paraId="116A90F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A27CB7" w14:textId="77777777" w:rsidR="00401DBB" w:rsidRPr="00613BB9" w:rsidRDefault="00717723" w:rsidP="002C4861">
            <w:pPr>
              <w:rPr>
                <w:rFonts w:ascii="宋体" w:eastAsia="宋体" w:hAnsi="宋体" w:cs="Segoe UI"/>
              </w:rPr>
            </w:pPr>
            <w:hyperlink r:id="rId123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9758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299ADC" w14:textId="77777777" w:rsidR="00401DBB" w:rsidRPr="00613BB9" w:rsidRDefault="00401DBB" w:rsidP="002C4861">
            <w:pPr>
              <w:jc w:val="left"/>
              <w:rPr>
                <w:rFonts w:ascii="宋体" w:eastAsia="宋体" w:hAnsi="宋体" w:cs="Segoe UI"/>
              </w:rPr>
            </w:pPr>
            <w:r w:rsidRPr="00613BB9">
              <w:rPr>
                <w:rStyle w:val="HTML1"/>
                <w:sz w:val="20"/>
                <w:szCs w:val="20"/>
              </w:rPr>
              <w:t>:camera_flash: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26A44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7997D4" w14:textId="77777777" w:rsidR="00401DBB" w:rsidRPr="00613BB9" w:rsidRDefault="00401DBB" w:rsidP="002C4861">
            <w:pPr>
              <w:jc w:val="left"/>
              <w:rPr>
                <w:rFonts w:ascii="宋体" w:eastAsia="宋体" w:hAnsi="宋体" w:cs="Segoe UI"/>
              </w:rPr>
            </w:pPr>
            <w:r w:rsidRPr="00613BB9">
              <w:rPr>
                <w:rStyle w:val="HTML1"/>
                <w:sz w:val="20"/>
                <w:szCs w:val="20"/>
              </w:rPr>
              <w:t>:video_camera: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C27E0E" w14:textId="77777777" w:rsidR="00401DBB" w:rsidRPr="00613BB9" w:rsidRDefault="00717723" w:rsidP="002C4861">
            <w:pPr>
              <w:rPr>
                <w:rFonts w:ascii="宋体" w:eastAsia="宋体" w:hAnsi="宋体" w:cs="Segoe UI"/>
              </w:rPr>
            </w:pPr>
            <w:hyperlink r:id="rId1233" w:anchor="table-of-contents" w:history="1">
              <w:r w:rsidR="00401DBB" w:rsidRPr="00613BB9">
                <w:rPr>
                  <w:rStyle w:val="a4"/>
                  <w:rFonts w:ascii="宋体" w:eastAsia="宋体" w:hAnsi="宋体" w:cs="Segoe UI"/>
                  <w:color w:val="auto"/>
                </w:rPr>
                <w:t>top</w:t>
              </w:r>
            </w:hyperlink>
          </w:p>
        </w:tc>
      </w:tr>
      <w:tr w:rsidR="00613BB9" w:rsidRPr="00613BB9" w14:paraId="5A9F73D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4912B3" w14:textId="77777777" w:rsidR="00401DBB" w:rsidRPr="00613BB9" w:rsidRDefault="00717723" w:rsidP="002C4861">
            <w:pPr>
              <w:rPr>
                <w:rFonts w:ascii="宋体" w:eastAsia="宋体" w:hAnsi="宋体" w:cs="Segoe UI"/>
              </w:rPr>
            </w:pPr>
            <w:hyperlink r:id="rId123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5F403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300428" w14:textId="77777777" w:rsidR="00401DBB" w:rsidRPr="00613BB9" w:rsidRDefault="00401DBB" w:rsidP="002C4861">
            <w:pPr>
              <w:jc w:val="left"/>
              <w:rPr>
                <w:rFonts w:ascii="宋体" w:eastAsia="宋体" w:hAnsi="宋体" w:cs="Segoe UI"/>
              </w:rPr>
            </w:pPr>
            <w:r w:rsidRPr="00613BB9">
              <w:rPr>
                <w:rStyle w:val="HTML1"/>
                <w:sz w:val="20"/>
                <w:szCs w:val="20"/>
              </w:rPr>
              <w:t>:vhs: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1C3B8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23E747" w14:textId="77777777" w:rsidR="00401DBB" w:rsidRPr="00613BB9" w:rsidRDefault="00401DBB" w:rsidP="002C4861">
            <w:pPr>
              <w:jc w:val="left"/>
              <w:rPr>
                <w:rFonts w:ascii="宋体" w:eastAsia="宋体" w:hAnsi="宋体" w:cs="Segoe UI"/>
              </w:rPr>
            </w:pPr>
            <w:r w:rsidRPr="00613BB9">
              <w:rPr>
                <w:rStyle w:val="HTML1"/>
                <w:sz w:val="20"/>
                <w:szCs w:val="20"/>
              </w:rPr>
              <w:t>:mag: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6C9511" w14:textId="77777777" w:rsidR="00401DBB" w:rsidRPr="00613BB9" w:rsidRDefault="00717723" w:rsidP="002C4861">
            <w:pPr>
              <w:rPr>
                <w:rFonts w:ascii="宋体" w:eastAsia="宋体" w:hAnsi="宋体" w:cs="Segoe UI"/>
              </w:rPr>
            </w:pPr>
            <w:hyperlink r:id="rId1235" w:anchor="table-of-contents" w:history="1">
              <w:r w:rsidR="00401DBB" w:rsidRPr="00613BB9">
                <w:rPr>
                  <w:rStyle w:val="a4"/>
                  <w:rFonts w:ascii="宋体" w:eastAsia="宋体" w:hAnsi="宋体" w:cs="Segoe UI"/>
                  <w:color w:val="auto"/>
                </w:rPr>
                <w:t>top</w:t>
              </w:r>
            </w:hyperlink>
          </w:p>
        </w:tc>
      </w:tr>
      <w:tr w:rsidR="00613BB9" w:rsidRPr="00613BB9" w14:paraId="1A09502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2B973C" w14:textId="77777777" w:rsidR="00401DBB" w:rsidRPr="00613BB9" w:rsidRDefault="00717723" w:rsidP="002C4861">
            <w:pPr>
              <w:rPr>
                <w:rFonts w:ascii="宋体" w:eastAsia="宋体" w:hAnsi="宋体" w:cs="Segoe UI"/>
              </w:rPr>
            </w:pPr>
            <w:hyperlink r:id="rId123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559F0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C1CAC5" w14:textId="77777777" w:rsidR="00401DBB" w:rsidRPr="00613BB9" w:rsidRDefault="00401DBB" w:rsidP="002C4861">
            <w:pPr>
              <w:jc w:val="left"/>
              <w:rPr>
                <w:rFonts w:ascii="宋体" w:eastAsia="宋体" w:hAnsi="宋体" w:cs="Segoe UI"/>
              </w:rPr>
            </w:pPr>
            <w:r w:rsidRPr="00613BB9">
              <w:rPr>
                <w:rStyle w:val="HTML1"/>
                <w:sz w:val="20"/>
                <w:szCs w:val="20"/>
              </w:rPr>
              <w:t>:mag_right: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8CC68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A7FBA9" w14:textId="77777777" w:rsidR="00401DBB" w:rsidRPr="00613BB9" w:rsidRDefault="00401DBB" w:rsidP="002C4861">
            <w:pPr>
              <w:jc w:val="left"/>
              <w:rPr>
                <w:rFonts w:ascii="宋体" w:eastAsia="宋体" w:hAnsi="宋体" w:cs="Segoe UI"/>
              </w:rPr>
            </w:pPr>
            <w:r w:rsidRPr="00613BB9">
              <w:rPr>
                <w:rStyle w:val="HTML1"/>
                <w:sz w:val="20"/>
                <w:szCs w:val="20"/>
              </w:rPr>
              <w:t>:candle: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6E503E" w14:textId="77777777" w:rsidR="00401DBB" w:rsidRPr="00613BB9" w:rsidRDefault="00717723" w:rsidP="002C4861">
            <w:pPr>
              <w:rPr>
                <w:rFonts w:ascii="宋体" w:eastAsia="宋体" w:hAnsi="宋体" w:cs="Segoe UI"/>
              </w:rPr>
            </w:pPr>
            <w:hyperlink r:id="rId1237" w:anchor="table-of-contents" w:history="1">
              <w:r w:rsidR="00401DBB" w:rsidRPr="00613BB9">
                <w:rPr>
                  <w:rStyle w:val="a4"/>
                  <w:rFonts w:ascii="宋体" w:eastAsia="宋体" w:hAnsi="宋体" w:cs="Segoe UI"/>
                  <w:color w:val="auto"/>
                </w:rPr>
                <w:t>top</w:t>
              </w:r>
            </w:hyperlink>
          </w:p>
        </w:tc>
      </w:tr>
      <w:tr w:rsidR="00613BB9" w:rsidRPr="00613BB9" w14:paraId="2F11C68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551579" w14:textId="77777777" w:rsidR="00401DBB" w:rsidRPr="00613BB9" w:rsidRDefault="00717723" w:rsidP="002C4861">
            <w:pPr>
              <w:rPr>
                <w:rFonts w:ascii="宋体" w:eastAsia="宋体" w:hAnsi="宋体" w:cs="Segoe UI"/>
              </w:rPr>
            </w:pPr>
            <w:hyperlink r:id="rId123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25C85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8324A4" w14:textId="77777777" w:rsidR="00401DBB" w:rsidRPr="00613BB9" w:rsidRDefault="00401DBB" w:rsidP="002C4861">
            <w:pPr>
              <w:jc w:val="left"/>
              <w:rPr>
                <w:rFonts w:ascii="宋体" w:eastAsia="宋体" w:hAnsi="宋体" w:cs="Segoe UI"/>
              </w:rPr>
            </w:pPr>
            <w:r w:rsidRPr="00613BB9">
              <w:rPr>
                <w:rStyle w:val="HTML1"/>
                <w:sz w:val="20"/>
                <w:szCs w:val="20"/>
              </w:rPr>
              <w:t>:bulb: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21978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BEB164" w14:textId="77777777" w:rsidR="00401DBB" w:rsidRPr="00613BB9" w:rsidRDefault="00401DBB" w:rsidP="002C4861">
            <w:pPr>
              <w:jc w:val="left"/>
              <w:rPr>
                <w:rFonts w:ascii="宋体" w:eastAsia="宋体" w:hAnsi="宋体" w:cs="Segoe UI"/>
              </w:rPr>
            </w:pPr>
            <w:r w:rsidRPr="00613BB9">
              <w:rPr>
                <w:rStyle w:val="HTML1"/>
                <w:sz w:val="20"/>
                <w:szCs w:val="20"/>
              </w:rPr>
              <w:t>:flashlight: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A82EA1" w14:textId="77777777" w:rsidR="00401DBB" w:rsidRPr="00613BB9" w:rsidRDefault="00717723" w:rsidP="002C4861">
            <w:pPr>
              <w:rPr>
                <w:rFonts w:ascii="宋体" w:eastAsia="宋体" w:hAnsi="宋体" w:cs="Segoe UI"/>
              </w:rPr>
            </w:pPr>
            <w:hyperlink r:id="rId1239" w:anchor="table-of-contents" w:history="1">
              <w:r w:rsidR="00401DBB" w:rsidRPr="00613BB9">
                <w:rPr>
                  <w:rStyle w:val="a4"/>
                  <w:rFonts w:ascii="宋体" w:eastAsia="宋体" w:hAnsi="宋体" w:cs="Segoe UI"/>
                  <w:color w:val="auto"/>
                </w:rPr>
                <w:t>top</w:t>
              </w:r>
            </w:hyperlink>
          </w:p>
        </w:tc>
      </w:tr>
      <w:tr w:rsidR="00613BB9" w:rsidRPr="00613BB9" w14:paraId="13ED818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F931E8" w14:textId="77777777" w:rsidR="00401DBB" w:rsidRPr="00613BB9" w:rsidRDefault="00717723" w:rsidP="002C4861">
            <w:pPr>
              <w:rPr>
                <w:rFonts w:ascii="宋体" w:eastAsia="宋体" w:hAnsi="宋体" w:cs="Segoe UI"/>
              </w:rPr>
            </w:pPr>
            <w:hyperlink r:id="rId124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FC72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C00943" w14:textId="77777777" w:rsidR="00401DBB" w:rsidRPr="00613BB9" w:rsidRDefault="00401DBB" w:rsidP="002C4861">
            <w:pPr>
              <w:jc w:val="left"/>
              <w:rPr>
                <w:rFonts w:ascii="宋体" w:eastAsia="宋体" w:hAnsi="宋体" w:cs="Segoe UI"/>
              </w:rPr>
            </w:pPr>
            <w:r w:rsidRPr="00613BB9">
              <w:rPr>
                <w:rStyle w:val="HTML1"/>
                <w:sz w:val="20"/>
                <w:szCs w:val="20"/>
              </w:rPr>
              <w:t>:izakaya_lantern:</w:t>
            </w:r>
            <w:r w:rsidRPr="00613BB9">
              <w:rPr>
                <w:rFonts w:ascii="宋体" w:eastAsia="宋体" w:hAnsi="宋体" w:cs="Segoe UI"/>
              </w:rPr>
              <w:br/>
            </w:r>
            <w:r w:rsidRPr="00613BB9">
              <w:rPr>
                <w:rStyle w:val="HTML1"/>
                <w:sz w:val="20"/>
                <w:szCs w:val="20"/>
              </w:rPr>
              <w:t>:lantern: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30147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8F3F13" w14:textId="77777777" w:rsidR="00401DBB" w:rsidRPr="00613BB9" w:rsidRDefault="00401DBB" w:rsidP="002C4861">
            <w:pPr>
              <w:jc w:val="left"/>
              <w:rPr>
                <w:rFonts w:ascii="宋体" w:eastAsia="宋体" w:hAnsi="宋体" w:cs="Segoe UI"/>
              </w:rPr>
            </w:pPr>
            <w:r w:rsidRPr="00613BB9">
              <w:rPr>
                <w:rStyle w:val="HTML1"/>
                <w:sz w:val="20"/>
                <w:szCs w:val="20"/>
              </w:rPr>
              <w:t>:diya_lamp: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73AE2A" w14:textId="77777777" w:rsidR="00401DBB" w:rsidRPr="00613BB9" w:rsidRDefault="00717723" w:rsidP="002C4861">
            <w:pPr>
              <w:rPr>
                <w:rFonts w:ascii="宋体" w:eastAsia="宋体" w:hAnsi="宋体" w:cs="Segoe UI"/>
              </w:rPr>
            </w:pPr>
            <w:hyperlink r:id="rId1241" w:anchor="table-of-contents" w:history="1">
              <w:r w:rsidR="00401DBB" w:rsidRPr="00613BB9">
                <w:rPr>
                  <w:rStyle w:val="a4"/>
                  <w:rFonts w:ascii="宋体" w:eastAsia="宋体" w:hAnsi="宋体" w:cs="Segoe UI"/>
                  <w:color w:val="auto"/>
                </w:rPr>
                <w:t>top</w:t>
              </w:r>
            </w:hyperlink>
          </w:p>
        </w:tc>
      </w:tr>
    </w:tbl>
    <w:p w14:paraId="198F3D6A" w14:textId="77777777" w:rsidR="00401DBB" w:rsidRPr="00613BB9" w:rsidRDefault="00401DBB" w:rsidP="00401DBB">
      <w:pPr>
        <w:pStyle w:val="4"/>
        <w:rPr>
          <w:rFonts w:ascii="宋体" w:eastAsia="宋体" w:hAnsi="宋体" w:cs="Segoe UI"/>
        </w:rPr>
      </w:pPr>
      <w:bookmarkStart w:id="169" w:name="_Toc46394786"/>
      <w:r w:rsidRPr="00613BB9">
        <w:rPr>
          <w:rFonts w:ascii="宋体" w:eastAsia="宋体" w:hAnsi="宋体" w:cs="Segoe UI"/>
        </w:rPr>
        <w:t>Book Paper</w:t>
      </w:r>
      <w:bookmarkEnd w:id="169"/>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272"/>
        <w:gridCol w:w="1279"/>
        <w:gridCol w:w="6483"/>
        <w:gridCol w:w="1279"/>
        <w:gridCol w:w="3594"/>
        <w:gridCol w:w="1273"/>
      </w:tblGrid>
      <w:tr w:rsidR="00613BB9" w:rsidRPr="00613BB9" w14:paraId="2E50EF32"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3BA6A"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83431D"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B2516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E9BA2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974CF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71C2F5" w14:textId="77777777" w:rsidR="00401DBB" w:rsidRPr="00613BB9" w:rsidRDefault="00401DBB" w:rsidP="002C4861">
            <w:pPr>
              <w:spacing w:after="240"/>
              <w:jc w:val="center"/>
              <w:rPr>
                <w:rFonts w:ascii="宋体" w:eastAsia="宋体" w:hAnsi="宋体" w:cs="Segoe UI"/>
                <w:b/>
                <w:bCs/>
              </w:rPr>
            </w:pPr>
          </w:p>
        </w:tc>
      </w:tr>
      <w:tr w:rsidR="00613BB9" w:rsidRPr="00613BB9" w14:paraId="7B56787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F521DC" w14:textId="77777777" w:rsidR="00401DBB" w:rsidRPr="00613BB9" w:rsidRDefault="00717723" w:rsidP="002C4861">
            <w:pPr>
              <w:spacing w:after="240"/>
              <w:jc w:val="left"/>
              <w:rPr>
                <w:rFonts w:ascii="宋体" w:eastAsia="宋体" w:hAnsi="宋体" w:cs="Segoe UI"/>
                <w:sz w:val="24"/>
                <w:szCs w:val="24"/>
              </w:rPr>
            </w:pPr>
            <w:hyperlink r:id="rId124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20E6D0"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4396FF" w14:textId="77777777" w:rsidR="00401DBB" w:rsidRPr="00613BB9" w:rsidRDefault="00401DBB" w:rsidP="002C4861">
            <w:pPr>
              <w:jc w:val="left"/>
              <w:rPr>
                <w:rFonts w:ascii="宋体" w:eastAsia="宋体" w:hAnsi="宋体" w:cs="Segoe UI"/>
              </w:rPr>
            </w:pPr>
            <w:r w:rsidRPr="00613BB9">
              <w:rPr>
                <w:rStyle w:val="HTML1"/>
                <w:sz w:val="20"/>
                <w:szCs w:val="20"/>
              </w:rPr>
              <w:t>:notebook_with_decorative_cover: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04A1E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C32E80" w14:textId="77777777" w:rsidR="00401DBB" w:rsidRPr="00613BB9" w:rsidRDefault="00401DBB" w:rsidP="002C4861">
            <w:pPr>
              <w:jc w:val="left"/>
              <w:rPr>
                <w:rFonts w:ascii="宋体" w:eastAsia="宋体" w:hAnsi="宋体" w:cs="Segoe UI"/>
              </w:rPr>
            </w:pPr>
            <w:r w:rsidRPr="00613BB9">
              <w:rPr>
                <w:rStyle w:val="HTML1"/>
                <w:sz w:val="20"/>
                <w:szCs w:val="20"/>
              </w:rPr>
              <w:t>:closed_book: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DB9E58" w14:textId="77777777" w:rsidR="00401DBB" w:rsidRPr="00613BB9" w:rsidRDefault="00717723" w:rsidP="002C4861">
            <w:pPr>
              <w:rPr>
                <w:rFonts w:ascii="宋体" w:eastAsia="宋体" w:hAnsi="宋体" w:cs="Segoe UI"/>
              </w:rPr>
            </w:pPr>
            <w:hyperlink r:id="rId1243" w:anchor="table-of-contents" w:history="1">
              <w:r w:rsidR="00401DBB" w:rsidRPr="00613BB9">
                <w:rPr>
                  <w:rStyle w:val="a4"/>
                  <w:rFonts w:ascii="宋体" w:eastAsia="宋体" w:hAnsi="宋体" w:cs="Segoe UI"/>
                  <w:color w:val="auto"/>
                </w:rPr>
                <w:t>top</w:t>
              </w:r>
            </w:hyperlink>
          </w:p>
        </w:tc>
      </w:tr>
      <w:tr w:rsidR="00613BB9" w:rsidRPr="00613BB9" w14:paraId="4D87BBA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599ADF" w14:textId="77777777" w:rsidR="00401DBB" w:rsidRPr="00613BB9" w:rsidRDefault="00717723" w:rsidP="002C4861">
            <w:pPr>
              <w:rPr>
                <w:rFonts w:ascii="宋体" w:eastAsia="宋体" w:hAnsi="宋体" w:cs="Segoe UI"/>
              </w:rPr>
            </w:pPr>
            <w:hyperlink r:id="rId124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724D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6E39E8" w14:textId="77777777" w:rsidR="00401DBB" w:rsidRPr="00613BB9" w:rsidRDefault="00401DBB" w:rsidP="002C4861">
            <w:pPr>
              <w:jc w:val="left"/>
              <w:rPr>
                <w:rFonts w:ascii="宋体" w:eastAsia="宋体" w:hAnsi="宋体" w:cs="Segoe UI"/>
              </w:rPr>
            </w:pPr>
            <w:r w:rsidRPr="00613BB9">
              <w:rPr>
                <w:rStyle w:val="HTML1"/>
                <w:sz w:val="20"/>
                <w:szCs w:val="20"/>
              </w:rPr>
              <w:t>:book:</w:t>
            </w:r>
            <w:r w:rsidRPr="00613BB9">
              <w:rPr>
                <w:rFonts w:ascii="宋体" w:eastAsia="宋体" w:hAnsi="宋体" w:cs="Segoe UI"/>
              </w:rPr>
              <w:br/>
            </w:r>
            <w:r w:rsidRPr="00613BB9">
              <w:rPr>
                <w:rStyle w:val="HTML1"/>
                <w:sz w:val="20"/>
                <w:szCs w:val="20"/>
              </w:rPr>
              <w:t>:open_book: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B04A6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242CEF" w14:textId="77777777" w:rsidR="00401DBB" w:rsidRPr="00613BB9" w:rsidRDefault="00401DBB" w:rsidP="002C4861">
            <w:pPr>
              <w:jc w:val="left"/>
              <w:rPr>
                <w:rFonts w:ascii="宋体" w:eastAsia="宋体" w:hAnsi="宋体" w:cs="Segoe UI"/>
              </w:rPr>
            </w:pPr>
            <w:r w:rsidRPr="00613BB9">
              <w:rPr>
                <w:rStyle w:val="HTML1"/>
                <w:sz w:val="20"/>
                <w:szCs w:val="20"/>
              </w:rPr>
              <w:t>:green_book: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DCB7E6" w14:textId="77777777" w:rsidR="00401DBB" w:rsidRPr="00613BB9" w:rsidRDefault="00717723" w:rsidP="002C4861">
            <w:pPr>
              <w:rPr>
                <w:rFonts w:ascii="宋体" w:eastAsia="宋体" w:hAnsi="宋体" w:cs="Segoe UI"/>
              </w:rPr>
            </w:pPr>
            <w:hyperlink r:id="rId1245" w:anchor="table-of-contents" w:history="1">
              <w:r w:rsidR="00401DBB" w:rsidRPr="00613BB9">
                <w:rPr>
                  <w:rStyle w:val="a4"/>
                  <w:rFonts w:ascii="宋体" w:eastAsia="宋体" w:hAnsi="宋体" w:cs="Segoe UI"/>
                  <w:color w:val="auto"/>
                </w:rPr>
                <w:t>top</w:t>
              </w:r>
            </w:hyperlink>
          </w:p>
        </w:tc>
      </w:tr>
      <w:tr w:rsidR="00613BB9" w:rsidRPr="00613BB9" w14:paraId="2841350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380D33" w14:textId="77777777" w:rsidR="00401DBB" w:rsidRPr="00613BB9" w:rsidRDefault="00717723" w:rsidP="002C4861">
            <w:pPr>
              <w:rPr>
                <w:rFonts w:ascii="宋体" w:eastAsia="宋体" w:hAnsi="宋体" w:cs="Segoe UI"/>
              </w:rPr>
            </w:pPr>
            <w:hyperlink r:id="rId124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5F5B8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484481" w14:textId="77777777" w:rsidR="00401DBB" w:rsidRPr="00613BB9" w:rsidRDefault="00401DBB" w:rsidP="002C4861">
            <w:pPr>
              <w:jc w:val="left"/>
              <w:rPr>
                <w:rFonts w:ascii="宋体" w:eastAsia="宋体" w:hAnsi="宋体" w:cs="Segoe UI"/>
              </w:rPr>
            </w:pPr>
            <w:r w:rsidRPr="00613BB9">
              <w:rPr>
                <w:rStyle w:val="HTML1"/>
                <w:sz w:val="20"/>
                <w:szCs w:val="20"/>
              </w:rPr>
              <w:t>:blue_book: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78F49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4CE627" w14:textId="77777777" w:rsidR="00401DBB" w:rsidRPr="00613BB9" w:rsidRDefault="00401DBB" w:rsidP="002C4861">
            <w:pPr>
              <w:jc w:val="left"/>
              <w:rPr>
                <w:rFonts w:ascii="宋体" w:eastAsia="宋体" w:hAnsi="宋体" w:cs="Segoe UI"/>
              </w:rPr>
            </w:pPr>
            <w:r w:rsidRPr="00613BB9">
              <w:rPr>
                <w:rStyle w:val="HTML1"/>
                <w:sz w:val="20"/>
                <w:szCs w:val="20"/>
              </w:rPr>
              <w:t>:orange_book: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264C13" w14:textId="77777777" w:rsidR="00401DBB" w:rsidRPr="00613BB9" w:rsidRDefault="00717723" w:rsidP="002C4861">
            <w:pPr>
              <w:rPr>
                <w:rFonts w:ascii="宋体" w:eastAsia="宋体" w:hAnsi="宋体" w:cs="Segoe UI"/>
              </w:rPr>
            </w:pPr>
            <w:hyperlink r:id="rId1247" w:anchor="table-of-contents" w:history="1">
              <w:r w:rsidR="00401DBB" w:rsidRPr="00613BB9">
                <w:rPr>
                  <w:rStyle w:val="a4"/>
                  <w:rFonts w:ascii="宋体" w:eastAsia="宋体" w:hAnsi="宋体" w:cs="Segoe UI"/>
                  <w:color w:val="auto"/>
                </w:rPr>
                <w:t>top</w:t>
              </w:r>
            </w:hyperlink>
          </w:p>
        </w:tc>
      </w:tr>
      <w:tr w:rsidR="00613BB9" w:rsidRPr="00613BB9" w14:paraId="0997945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9CAD0D" w14:textId="77777777" w:rsidR="00401DBB" w:rsidRPr="00613BB9" w:rsidRDefault="00717723" w:rsidP="002C4861">
            <w:pPr>
              <w:rPr>
                <w:rFonts w:ascii="宋体" w:eastAsia="宋体" w:hAnsi="宋体" w:cs="Segoe UI"/>
              </w:rPr>
            </w:pPr>
            <w:hyperlink r:id="rId124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A7C58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52BFC4" w14:textId="77777777" w:rsidR="00401DBB" w:rsidRPr="00613BB9" w:rsidRDefault="00401DBB" w:rsidP="002C4861">
            <w:pPr>
              <w:jc w:val="left"/>
              <w:rPr>
                <w:rFonts w:ascii="宋体" w:eastAsia="宋体" w:hAnsi="宋体" w:cs="Segoe UI"/>
              </w:rPr>
            </w:pPr>
            <w:r w:rsidRPr="00613BB9">
              <w:rPr>
                <w:rStyle w:val="HTML1"/>
                <w:sz w:val="20"/>
                <w:szCs w:val="20"/>
              </w:rPr>
              <w:t>:books: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937A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C5BDFE" w14:textId="77777777" w:rsidR="00401DBB" w:rsidRPr="00613BB9" w:rsidRDefault="00401DBB" w:rsidP="002C4861">
            <w:pPr>
              <w:jc w:val="left"/>
              <w:rPr>
                <w:rFonts w:ascii="宋体" w:eastAsia="宋体" w:hAnsi="宋体" w:cs="Segoe UI"/>
              </w:rPr>
            </w:pPr>
            <w:r w:rsidRPr="00613BB9">
              <w:rPr>
                <w:rStyle w:val="HTML1"/>
                <w:sz w:val="20"/>
                <w:szCs w:val="20"/>
              </w:rPr>
              <w:t>:notebook: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16A3D3" w14:textId="77777777" w:rsidR="00401DBB" w:rsidRPr="00613BB9" w:rsidRDefault="00717723" w:rsidP="002C4861">
            <w:pPr>
              <w:rPr>
                <w:rFonts w:ascii="宋体" w:eastAsia="宋体" w:hAnsi="宋体" w:cs="Segoe UI"/>
              </w:rPr>
            </w:pPr>
            <w:hyperlink r:id="rId1249" w:anchor="table-of-contents" w:history="1">
              <w:r w:rsidR="00401DBB" w:rsidRPr="00613BB9">
                <w:rPr>
                  <w:rStyle w:val="a4"/>
                  <w:rFonts w:ascii="宋体" w:eastAsia="宋体" w:hAnsi="宋体" w:cs="Segoe UI"/>
                  <w:color w:val="auto"/>
                </w:rPr>
                <w:t>top</w:t>
              </w:r>
            </w:hyperlink>
          </w:p>
        </w:tc>
      </w:tr>
      <w:tr w:rsidR="00613BB9" w:rsidRPr="00613BB9" w14:paraId="3B5EEE9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23B544" w14:textId="77777777" w:rsidR="00401DBB" w:rsidRPr="00613BB9" w:rsidRDefault="00717723" w:rsidP="002C4861">
            <w:pPr>
              <w:rPr>
                <w:rFonts w:ascii="宋体" w:eastAsia="宋体" w:hAnsi="宋体" w:cs="Segoe UI"/>
              </w:rPr>
            </w:pPr>
            <w:hyperlink r:id="rId125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EDA06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2EAFA8" w14:textId="77777777" w:rsidR="00401DBB" w:rsidRPr="00613BB9" w:rsidRDefault="00401DBB" w:rsidP="002C4861">
            <w:pPr>
              <w:jc w:val="left"/>
              <w:rPr>
                <w:rFonts w:ascii="宋体" w:eastAsia="宋体" w:hAnsi="宋体" w:cs="Segoe UI"/>
              </w:rPr>
            </w:pPr>
            <w:r w:rsidRPr="00613BB9">
              <w:rPr>
                <w:rStyle w:val="HTML1"/>
                <w:sz w:val="20"/>
                <w:szCs w:val="20"/>
              </w:rPr>
              <w:t>:ledger: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15BAF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B35886" w14:textId="77777777" w:rsidR="00401DBB" w:rsidRPr="00613BB9" w:rsidRDefault="00401DBB" w:rsidP="002C4861">
            <w:pPr>
              <w:jc w:val="left"/>
              <w:rPr>
                <w:rFonts w:ascii="宋体" w:eastAsia="宋体" w:hAnsi="宋体" w:cs="Segoe UI"/>
              </w:rPr>
            </w:pPr>
            <w:r w:rsidRPr="00613BB9">
              <w:rPr>
                <w:rStyle w:val="HTML1"/>
                <w:sz w:val="20"/>
                <w:szCs w:val="20"/>
              </w:rPr>
              <w:t>:page_with_curl: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57D3A3" w14:textId="77777777" w:rsidR="00401DBB" w:rsidRPr="00613BB9" w:rsidRDefault="00717723" w:rsidP="002C4861">
            <w:pPr>
              <w:rPr>
                <w:rFonts w:ascii="宋体" w:eastAsia="宋体" w:hAnsi="宋体" w:cs="Segoe UI"/>
              </w:rPr>
            </w:pPr>
            <w:hyperlink r:id="rId1251" w:anchor="table-of-contents" w:history="1">
              <w:r w:rsidR="00401DBB" w:rsidRPr="00613BB9">
                <w:rPr>
                  <w:rStyle w:val="a4"/>
                  <w:rFonts w:ascii="宋体" w:eastAsia="宋体" w:hAnsi="宋体" w:cs="Segoe UI"/>
                  <w:color w:val="auto"/>
                </w:rPr>
                <w:t>top</w:t>
              </w:r>
            </w:hyperlink>
          </w:p>
        </w:tc>
      </w:tr>
      <w:tr w:rsidR="00613BB9" w:rsidRPr="00613BB9" w14:paraId="59EA113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F37FDA" w14:textId="77777777" w:rsidR="00401DBB" w:rsidRPr="00613BB9" w:rsidRDefault="00717723" w:rsidP="002C4861">
            <w:pPr>
              <w:rPr>
                <w:rFonts w:ascii="宋体" w:eastAsia="宋体" w:hAnsi="宋体" w:cs="Segoe UI"/>
              </w:rPr>
            </w:pPr>
            <w:hyperlink r:id="rId125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7CB11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A3034C" w14:textId="77777777" w:rsidR="00401DBB" w:rsidRPr="00613BB9" w:rsidRDefault="00401DBB" w:rsidP="002C4861">
            <w:pPr>
              <w:jc w:val="left"/>
              <w:rPr>
                <w:rFonts w:ascii="宋体" w:eastAsia="宋体" w:hAnsi="宋体" w:cs="Segoe UI"/>
              </w:rPr>
            </w:pPr>
            <w:r w:rsidRPr="00613BB9">
              <w:rPr>
                <w:rStyle w:val="HTML1"/>
                <w:sz w:val="20"/>
                <w:szCs w:val="20"/>
              </w:rPr>
              <w:t>:scroll: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C22DC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3542E" w14:textId="77777777" w:rsidR="00401DBB" w:rsidRPr="00613BB9" w:rsidRDefault="00401DBB" w:rsidP="002C4861">
            <w:pPr>
              <w:jc w:val="left"/>
              <w:rPr>
                <w:rFonts w:ascii="宋体" w:eastAsia="宋体" w:hAnsi="宋体" w:cs="Segoe UI"/>
              </w:rPr>
            </w:pPr>
            <w:r w:rsidRPr="00613BB9">
              <w:rPr>
                <w:rStyle w:val="HTML1"/>
                <w:sz w:val="20"/>
                <w:szCs w:val="20"/>
              </w:rPr>
              <w:t>:page_facing_up: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A15296" w14:textId="77777777" w:rsidR="00401DBB" w:rsidRPr="00613BB9" w:rsidRDefault="00717723" w:rsidP="002C4861">
            <w:pPr>
              <w:rPr>
                <w:rFonts w:ascii="宋体" w:eastAsia="宋体" w:hAnsi="宋体" w:cs="Segoe UI"/>
              </w:rPr>
            </w:pPr>
            <w:hyperlink r:id="rId1253" w:anchor="table-of-contents" w:history="1">
              <w:r w:rsidR="00401DBB" w:rsidRPr="00613BB9">
                <w:rPr>
                  <w:rStyle w:val="a4"/>
                  <w:rFonts w:ascii="宋体" w:eastAsia="宋体" w:hAnsi="宋体" w:cs="Segoe UI"/>
                  <w:color w:val="auto"/>
                </w:rPr>
                <w:t>top</w:t>
              </w:r>
            </w:hyperlink>
          </w:p>
        </w:tc>
      </w:tr>
      <w:tr w:rsidR="00613BB9" w:rsidRPr="00613BB9" w14:paraId="7149AFD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A36B30" w14:textId="77777777" w:rsidR="00401DBB" w:rsidRPr="00613BB9" w:rsidRDefault="00717723" w:rsidP="002C4861">
            <w:pPr>
              <w:rPr>
                <w:rFonts w:ascii="宋体" w:eastAsia="宋体" w:hAnsi="宋体" w:cs="Segoe UI"/>
              </w:rPr>
            </w:pPr>
            <w:hyperlink r:id="rId125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53BBB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5667C7" w14:textId="77777777" w:rsidR="00401DBB" w:rsidRPr="00613BB9" w:rsidRDefault="00401DBB" w:rsidP="002C4861">
            <w:pPr>
              <w:jc w:val="left"/>
              <w:rPr>
                <w:rFonts w:ascii="宋体" w:eastAsia="宋体" w:hAnsi="宋体" w:cs="Segoe UI"/>
              </w:rPr>
            </w:pPr>
            <w:r w:rsidRPr="00613BB9">
              <w:rPr>
                <w:rStyle w:val="HTML1"/>
                <w:sz w:val="20"/>
                <w:szCs w:val="20"/>
              </w:rPr>
              <w:t>:newspaper: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D80B8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3EB912" w14:textId="77777777" w:rsidR="00401DBB" w:rsidRPr="00613BB9" w:rsidRDefault="00401DBB" w:rsidP="002C4861">
            <w:pPr>
              <w:jc w:val="left"/>
              <w:rPr>
                <w:rFonts w:ascii="宋体" w:eastAsia="宋体" w:hAnsi="宋体" w:cs="Segoe UI"/>
              </w:rPr>
            </w:pPr>
            <w:r w:rsidRPr="00613BB9">
              <w:rPr>
                <w:rStyle w:val="HTML1"/>
                <w:sz w:val="20"/>
                <w:szCs w:val="20"/>
              </w:rPr>
              <w:t>:newspaper_roll: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4EB385" w14:textId="77777777" w:rsidR="00401DBB" w:rsidRPr="00613BB9" w:rsidRDefault="00717723" w:rsidP="002C4861">
            <w:pPr>
              <w:rPr>
                <w:rFonts w:ascii="宋体" w:eastAsia="宋体" w:hAnsi="宋体" w:cs="Segoe UI"/>
              </w:rPr>
            </w:pPr>
            <w:hyperlink r:id="rId1255" w:anchor="table-of-contents" w:history="1">
              <w:r w:rsidR="00401DBB" w:rsidRPr="00613BB9">
                <w:rPr>
                  <w:rStyle w:val="a4"/>
                  <w:rFonts w:ascii="宋体" w:eastAsia="宋体" w:hAnsi="宋体" w:cs="Segoe UI"/>
                  <w:color w:val="auto"/>
                </w:rPr>
                <w:t>top</w:t>
              </w:r>
            </w:hyperlink>
          </w:p>
        </w:tc>
      </w:tr>
      <w:tr w:rsidR="00613BB9" w:rsidRPr="00613BB9" w14:paraId="469993B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EB7943" w14:textId="77777777" w:rsidR="00401DBB" w:rsidRPr="00613BB9" w:rsidRDefault="00717723" w:rsidP="002C4861">
            <w:pPr>
              <w:rPr>
                <w:rFonts w:ascii="宋体" w:eastAsia="宋体" w:hAnsi="宋体" w:cs="Segoe UI"/>
              </w:rPr>
            </w:pPr>
            <w:hyperlink r:id="rId125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7D4F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D2929F" w14:textId="77777777" w:rsidR="00401DBB" w:rsidRPr="00613BB9" w:rsidRDefault="00401DBB" w:rsidP="002C4861">
            <w:pPr>
              <w:jc w:val="left"/>
              <w:rPr>
                <w:rFonts w:ascii="宋体" w:eastAsia="宋体" w:hAnsi="宋体" w:cs="Segoe UI"/>
              </w:rPr>
            </w:pPr>
            <w:r w:rsidRPr="00613BB9">
              <w:rPr>
                <w:rStyle w:val="HTML1"/>
                <w:sz w:val="20"/>
                <w:szCs w:val="20"/>
              </w:rPr>
              <w:t>:bookmark_tabs: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4FDE1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08DE38" w14:textId="77777777" w:rsidR="00401DBB" w:rsidRPr="00613BB9" w:rsidRDefault="00401DBB" w:rsidP="002C4861">
            <w:pPr>
              <w:jc w:val="left"/>
              <w:rPr>
                <w:rFonts w:ascii="宋体" w:eastAsia="宋体" w:hAnsi="宋体" w:cs="Segoe UI"/>
              </w:rPr>
            </w:pPr>
            <w:r w:rsidRPr="00613BB9">
              <w:rPr>
                <w:rStyle w:val="HTML1"/>
                <w:sz w:val="20"/>
                <w:szCs w:val="20"/>
              </w:rPr>
              <w:t>:bookmark: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41E276" w14:textId="77777777" w:rsidR="00401DBB" w:rsidRPr="00613BB9" w:rsidRDefault="00717723" w:rsidP="002C4861">
            <w:pPr>
              <w:rPr>
                <w:rFonts w:ascii="宋体" w:eastAsia="宋体" w:hAnsi="宋体" w:cs="Segoe UI"/>
              </w:rPr>
            </w:pPr>
            <w:hyperlink r:id="rId1257" w:anchor="table-of-contents" w:history="1">
              <w:r w:rsidR="00401DBB" w:rsidRPr="00613BB9">
                <w:rPr>
                  <w:rStyle w:val="a4"/>
                  <w:rFonts w:ascii="宋体" w:eastAsia="宋体" w:hAnsi="宋体" w:cs="Segoe UI"/>
                  <w:color w:val="auto"/>
                </w:rPr>
                <w:t>top</w:t>
              </w:r>
            </w:hyperlink>
          </w:p>
        </w:tc>
      </w:tr>
      <w:tr w:rsidR="00613BB9" w:rsidRPr="00613BB9" w14:paraId="410148A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C4E54B" w14:textId="77777777" w:rsidR="00401DBB" w:rsidRPr="00613BB9" w:rsidRDefault="00717723" w:rsidP="002C4861">
            <w:pPr>
              <w:rPr>
                <w:rFonts w:ascii="宋体" w:eastAsia="宋体" w:hAnsi="宋体" w:cs="Segoe UI"/>
              </w:rPr>
            </w:pPr>
            <w:hyperlink r:id="rId125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9D33D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DB2895" w14:textId="77777777" w:rsidR="00401DBB" w:rsidRPr="00613BB9" w:rsidRDefault="00401DBB" w:rsidP="002C4861">
            <w:pPr>
              <w:jc w:val="left"/>
              <w:rPr>
                <w:rFonts w:ascii="宋体" w:eastAsia="宋体" w:hAnsi="宋体" w:cs="Segoe UI"/>
              </w:rPr>
            </w:pPr>
            <w:r w:rsidRPr="00613BB9">
              <w:rPr>
                <w:rStyle w:val="HTML1"/>
                <w:sz w:val="20"/>
                <w:szCs w:val="20"/>
              </w:rPr>
              <w:t>:label: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B0B5AC"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363D49"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D9DD09" w14:textId="77777777" w:rsidR="00401DBB" w:rsidRPr="00613BB9" w:rsidRDefault="00717723" w:rsidP="002C4861">
            <w:pPr>
              <w:rPr>
                <w:rFonts w:ascii="宋体" w:eastAsia="宋体" w:hAnsi="宋体" w:cs="Segoe UI"/>
                <w:sz w:val="24"/>
                <w:szCs w:val="24"/>
              </w:rPr>
            </w:pPr>
            <w:hyperlink r:id="rId1259" w:anchor="table-of-contents" w:history="1">
              <w:r w:rsidR="00401DBB" w:rsidRPr="00613BB9">
                <w:rPr>
                  <w:rStyle w:val="a4"/>
                  <w:rFonts w:ascii="宋体" w:eastAsia="宋体" w:hAnsi="宋体" w:cs="Segoe UI"/>
                  <w:color w:val="auto"/>
                </w:rPr>
                <w:t>top</w:t>
              </w:r>
            </w:hyperlink>
          </w:p>
        </w:tc>
      </w:tr>
    </w:tbl>
    <w:p w14:paraId="694C48B1" w14:textId="77777777" w:rsidR="00401DBB" w:rsidRPr="00613BB9" w:rsidRDefault="00401DBB" w:rsidP="00401DBB">
      <w:pPr>
        <w:pStyle w:val="4"/>
        <w:rPr>
          <w:rFonts w:ascii="宋体" w:eastAsia="宋体" w:hAnsi="宋体" w:cs="Segoe UI"/>
        </w:rPr>
      </w:pPr>
      <w:bookmarkStart w:id="170" w:name="_Toc46394787"/>
      <w:r w:rsidRPr="00613BB9">
        <w:rPr>
          <w:rFonts w:ascii="宋体" w:eastAsia="宋体" w:hAnsi="宋体" w:cs="Segoe UI"/>
        </w:rPr>
        <w:t>Money</w:t>
      </w:r>
      <w:bookmarkEnd w:id="170"/>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95"/>
        <w:gridCol w:w="1603"/>
        <w:gridCol w:w="3826"/>
        <w:gridCol w:w="1603"/>
        <w:gridCol w:w="4957"/>
        <w:gridCol w:w="1596"/>
      </w:tblGrid>
      <w:tr w:rsidR="00613BB9" w:rsidRPr="00613BB9" w14:paraId="48879A8F"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8D8B70"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2B1910"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6D385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16CD3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CBF45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68EE38" w14:textId="77777777" w:rsidR="00401DBB" w:rsidRPr="00613BB9" w:rsidRDefault="00401DBB" w:rsidP="002C4861">
            <w:pPr>
              <w:spacing w:after="240"/>
              <w:jc w:val="center"/>
              <w:rPr>
                <w:rFonts w:ascii="宋体" w:eastAsia="宋体" w:hAnsi="宋体" w:cs="Segoe UI"/>
                <w:b/>
                <w:bCs/>
              </w:rPr>
            </w:pPr>
          </w:p>
        </w:tc>
      </w:tr>
      <w:tr w:rsidR="00613BB9" w:rsidRPr="00613BB9" w14:paraId="1E79FB1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412CFA" w14:textId="77777777" w:rsidR="00401DBB" w:rsidRPr="00613BB9" w:rsidRDefault="00717723" w:rsidP="002C4861">
            <w:pPr>
              <w:spacing w:after="240"/>
              <w:jc w:val="left"/>
              <w:rPr>
                <w:rFonts w:ascii="宋体" w:eastAsia="宋体" w:hAnsi="宋体" w:cs="Segoe UI"/>
                <w:sz w:val="24"/>
                <w:szCs w:val="24"/>
              </w:rPr>
            </w:pPr>
            <w:hyperlink r:id="rId126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67422C"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62532D" w14:textId="77777777" w:rsidR="00401DBB" w:rsidRPr="00613BB9" w:rsidRDefault="00401DBB" w:rsidP="002C4861">
            <w:pPr>
              <w:jc w:val="left"/>
              <w:rPr>
                <w:rFonts w:ascii="宋体" w:eastAsia="宋体" w:hAnsi="宋体" w:cs="Segoe UI"/>
              </w:rPr>
            </w:pPr>
            <w:r w:rsidRPr="00613BB9">
              <w:rPr>
                <w:rStyle w:val="HTML1"/>
                <w:sz w:val="20"/>
                <w:szCs w:val="20"/>
              </w:rPr>
              <w:t>:moneybag: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1D99E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A4F4E1" w14:textId="77777777" w:rsidR="00401DBB" w:rsidRPr="00613BB9" w:rsidRDefault="00401DBB" w:rsidP="002C4861">
            <w:pPr>
              <w:jc w:val="left"/>
              <w:rPr>
                <w:rFonts w:ascii="宋体" w:eastAsia="宋体" w:hAnsi="宋体" w:cs="Segoe UI"/>
              </w:rPr>
            </w:pPr>
            <w:r w:rsidRPr="00613BB9">
              <w:rPr>
                <w:rStyle w:val="HTML1"/>
                <w:sz w:val="20"/>
                <w:szCs w:val="20"/>
              </w:rPr>
              <w:t>:yen: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534B3C" w14:textId="77777777" w:rsidR="00401DBB" w:rsidRPr="00613BB9" w:rsidRDefault="00717723" w:rsidP="002C4861">
            <w:pPr>
              <w:rPr>
                <w:rFonts w:ascii="宋体" w:eastAsia="宋体" w:hAnsi="宋体" w:cs="Segoe UI"/>
              </w:rPr>
            </w:pPr>
            <w:hyperlink r:id="rId1261" w:anchor="table-of-contents" w:history="1">
              <w:r w:rsidR="00401DBB" w:rsidRPr="00613BB9">
                <w:rPr>
                  <w:rStyle w:val="a4"/>
                  <w:rFonts w:ascii="宋体" w:eastAsia="宋体" w:hAnsi="宋体" w:cs="Segoe UI"/>
                  <w:color w:val="auto"/>
                </w:rPr>
                <w:t>top</w:t>
              </w:r>
            </w:hyperlink>
          </w:p>
        </w:tc>
      </w:tr>
      <w:tr w:rsidR="00613BB9" w:rsidRPr="00613BB9" w14:paraId="0CE7C22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A16C7A" w14:textId="77777777" w:rsidR="00401DBB" w:rsidRPr="00613BB9" w:rsidRDefault="00717723" w:rsidP="002C4861">
            <w:pPr>
              <w:rPr>
                <w:rFonts w:ascii="宋体" w:eastAsia="宋体" w:hAnsi="宋体" w:cs="Segoe UI"/>
              </w:rPr>
            </w:pPr>
            <w:hyperlink r:id="rId126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CB721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E4BA2A" w14:textId="77777777" w:rsidR="00401DBB" w:rsidRPr="00613BB9" w:rsidRDefault="00401DBB" w:rsidP="002C4861">
            <w:pPr>
              <w:jc w:val="left"/>
              <w:rPr>
                <w:rFonts w:ascii="宋体" w:eastAsia="宋体" w:hAnsi="宋体" w:cs="Segoe UI"/>
              </w:rPr>
            </w:pPr>
            <w:r w:rsidRPr="00613BB9">
              <w:rPr>
                <w:rStyle w:val="HTML1"/>
                <w:sz w:val="20"/>
                <w:szCs w:val="20"/>
              </w:rPr>
              <w:t>:dollar: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C6C6F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CC7056" w14:textId="77777777" w:rsidR="00401DBB" w:rsidRPr="00613BB9" w:rsidRDefault="00401DBB" w:rsidP="002C4861">
            <w:pPr>
              <w:jc w:val="left"/>
              <w:rPr>
                <w:rFonts w:ascii="宋体" w:eastAsia="宋体" w:hAnsi="宋体" w:cs="Segoe UI"/>
              </w:rPr>
            </w:pPr>
            <w:r w:rsidRPr="00613BB9">
              <w:rPr>
                <w:rStyle w:val="HTML1"/>
                <w:sz w:val="20"/>
                <w:szCs w:val="20"/>
              </w:rPr>
              <w:t>:euro: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FE7554" w14:textId="77777777" w:rsidR="00401DBB" w:rsidRPr="00613BB9" w:rsidRDefault="00717723" w:rsidP="002C4861">
            <w:pPr>
              <w:rPr>
                <w:rFonts w:ascii="宋体" w:eastAsia="宋体" w:hAnsi="宋体" w:cs="Segoe UI"/>
              </w:rPr>
            </w:pPr>
            <w:hyperlink r:id="rId1263" w:anchor="table-of-contents" w:history="1">
              <w:r w:rsidR="00401DBB" w:rsidRPr="00613BB9">
                <w:rPr>
                  <w:rStyle w:val="a4"/>
                  <w:rFonts w:ascii="宋体" w:eastAsia="宋体" w:hAnsi="宋体" w:cs="Segoe UI"/>
                  <w:color w:val="auto"/>
                </w:rPr>
                <w:t>top</w:t>
              </w:r>
            </w:hyperlink>
          </w:p>
        </w:tc>
      </w:tr>
      <w:tr w:rsidR="00613BB9" w:rsidRPr="00613BB9" w14:paraId="045E815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101335" w14:textId="77777777" w:rsidR="00401DBB" w:rsidRPr="00613BB9" w:rsidRDefault="00717723" w:rsidP="002C4861">
            <w:pPr>
              <w:rPr>
                <w:rFonts w:ascii="宋体" w:eastAsia="宋体" w:hAnsi="宋体" w:cs="Segoe UI"/>
              </w:rPr>
            </w:pPr>
            <w:hyperlink r:id="rId126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BDA53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77AAA2" w14:textId="77777777" w:rsidR="00401DBB" w:rsidRPr="00613BB9" w:rsidRDefault="00401DBB" w:rsidP="002C4861">
            <w:pPr>
              <w:jc w:val="left"/>
              <w:rPr>
                <w:rFonts w:ascii="宋体" w:eastAsia="宋体" w:hAnsi="宋体" w:cs="Segoe UI"/>
              </w:rPr>
            </w:pPr>
            <w:r w:rsidRPr="00613BB9">
              <w:rPr>
                <w:rStyle w:val="HTML1"/>
                <w:sz w:val="20"/>
                <w:szCs w:val="20"/>
              </w:rPr>
              <w:t>:pound: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D9F48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869332" w14:textId="77777777" w:rsidR="00401DBB" w:rsidRPr="00613BB9" w:rsidRDefault="00401DBB" w:rsidP="002C4861">
            <w:pPr>
              <w:jc w:val="left"/>
              <w:rPr>
                <w:rFonts w:ascii="宋体" w:eastAsia="宋体" w:hAnsi="宋体" w:cs="Segoe UI"/>
              </w:rPr>
            </w:pPr>
            <w:r w:rsidRPr="00613BB9">
              <w:rPr>
                <w:rStyle w:val="HTML1"/>
                <w:sz w:val="20"/>
                <w:szCs w:val="20"/>
              </w:rPr>
              <w:t>:money_with_wings: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C9A8D3" w14:textId="77777777" w:rsidR="00401DBB" w:rsidRPr="00613BB9" w:rsidRDefault="00717723" w:rsidP="002C4861">
            <w:pPr>
              <w:rPr>
                <w:rFonts w:ascii="宋体" w:eastAsia="宋体" w:hAnsi="宋体" w:cs="Segoe UI"/>
              </w:rPr>
            </w:pPr>
            <w:hyperlink r:id="rId1265" w:anchor="table-of-contents" w:history="1">
              <w:r w:rsidR="00401DBB" w:rsidRPr="00613BB9">
                <w:rPr>
                  <w:rStyle w:val="a4"/>
                  <w:rFonts w:ascii="宋体" w:eastAsia="宋体" w:hAnsi="宋体" w:cs="Segoe UI"/>
                  <w:color w:val="auto"/>
                </w:rPr>
                <w:t>top</w:t>
              </w:r>
            </w:hyperlink>
          </w:p>
        </w:tc>
      </w:tr>
      <w:tr w:rsidR="00613BB9" w:rsidRPr="00613BB9" w14:paraId="060407E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93D206" w14:textId="77777777" w:rsidR="00401DBB" w:rsidRPr="00613BB9" w:rsidRDefault="00717723" w:rsidP="002C4861">
            <w:pPr>
              <w:rPr>
                <w:rFonts w:ascii="宋体" w:eastAsia="宋体" w:hAnsi="宋体" w:cs="Segoe UI"/>
              </w:rPr>
            </w:pPr>
            <w:hyperlink r:id="rId126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D029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89A04B" w14:textId="77777777" w:rsidR="00401DBB" w:rsidRPr="00613BB9" w:rsidRDefault="00401DBB" w:rsidP="002C4861">
            <w:pPr>
              <w:jc w:val="left"/>
              <w:rPr>
                <w:rFonts w:ascii="宋体" w:eastAsia="宋体" w:hAnsi="宋体" w:cs="Segoe UI"/>
              </w:rPr>
            </w:pPr>
            <w:r w:rsidRPr="00613BB9">
              <w:rPr>
                <w:rStyle w:val="HTML1"/>
                <w:sz w:val="20"/>
                <w:szCs w:val="20"/>
              </w:rPr>
              <w:t>:credit_card: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D728A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3E51A0" w14:textId="77777777" w:rsidR="00401DBB" w:rsidRPr="00613BB9" w:rsidRDefault="00401DBB" w:rsidP="002C4861">
            <w:pPr>
              <w:jc w:val="left"/>
              <w:rPr>
                <w:rFonts w:ascii="宋体" w:eastAsia="宋体" w:hAnsi="宋体" w:cs="Segoe UI"/>
              </w:rPr>
            </w:pPr>
            <w:r w:rsidRPr="00613BB9">
              <w:rPr>
                <w:rStyle w:val="HTML1"/>
                <w:sz w:val="20"/>
                <w:szCs w:val="20"/>
              </w:rPr>
              <w:t>:receipt: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CE3640" w14:textId="77777777" w:rsidR="00401DBB" w:rsidRPr="00613BB9" w:rsidRDefault="00717723" w:rsidP="002C4861">
            <w:pPr>
              <w:rPr>
                <w:rFonts w:ascii="宋体" w:eastAsia="宋体" w:hAnsi="宋体" w:cs="Segoe UI"/>
              </w:rPr>
            </w:pPr>
            <w:hyperlink r:id="rId1267" w:anchor="table-of-contents" w:history="1">
              <w:r w:rsidR="00401DBB" w:rsidRPr="00613BB9">
                <w:rPr>
                  <w:rStyle w:val="a4"/>
                  <w:rFonts w:ascii="宋体" w:eastAsia="宋体" w:hAnsi="宋体" w:cs="Segoe UI"/>
                  <w:color w:val="auto"/>
                </w:rPr>
                <w:t>top</w:t>
              </w:r>
            </w:hyperlink>
          </w:p>
        </w:tc>
      </w:tr>
      <w:tr w:rsidR="00613BB9" w:rsidRPr="00613BB9" w14:paraId="2D8CAAA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AFC371" w14:textId="77777777" w:rsidR="00401DBB" w:rsidRPr="00613BB9" w:rsidRDefault="00717723" w:rsidP="002C4861">
            <w:pPr>
              <w:rPr>
                <w:rFonts w:ascii="宋体" w:eastAsia="宋体" w:hAnsi="宋体" w:cs="Segoe UI"/>
              </w:rPr>
            </w:pPr>
            <w:hyperlink r:id="rId126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E9AB6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26B95" w14:textId="77777777" w:rsidR="00401DBB" w:rsidRPr="00613BB9" w:rsidRDefault="00401DBB" w:rsidP="002C4861">
            <w:pPr>
              <w:jc w:val="left"/>
              <w:rPr>
                <w:rFonts w:ascii="宋体" w:eastAsia="宋体" w:hAnsi="宋体" w:cs="Segoe UI"/>
              </w:rPr>
            </w:pPr>
            <w:r w:rsidRPr="00613BB9">
              <w:rPr>
                <w:rStyle w:val="HTML1"/>
                <w:sz w:val="20"/>
                <w:szCs w:val="20"/>
              </w:rPr>
              <w:t>:chart: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C61E0D"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7BBA47"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A622AB" w14:textId="77777777" w:rsidR="00401DBB" w:rsidRPr="00613BB9" w:rsidRDefault="00717723" w:rsidP="002C4861">
            <w:pPr>
              <w:rPr>
                <w:rFonts w:ascii="宋体" w:eastAsia="宋体" w:hAnsi="宋体" w:cs="Segoe UI"/>
                <w:sz w:val="24"/>
                <w:szCs w:val="24"/>
              </w:rPr>
            </w:pPr>
            <w:hyperlink r:id="rId1269" w:anchor="table-of-contents" w:history="1">
              <w:r w:rsidR="00401DBB" w:rsidRPr="00613BB9">
                <w:rPr>
                  <w:rStyle w:val="a4"/>
                  <w:rFonts w:ascii="宋体" w:eastAsia="宋体" w:hAnsi="宋体" w:cs="Segoe UI"/>
                  <w:color w:val="auto"/>
                </w:rPr>
                <w:t>top</w:t>
              </w:r>
            </w:hyperlink>
          </w:p>
        </w:tc>
      </w:tr>
    </w:tbl>
    <w:p w14:paraId="087C7D4D" w14:textId="77777777" w:rsidR="00401DBB" w:rsidRPr="00613BB9" w:rsidRDefault="00401DBB" w:rsidP="00401DBB">
      <w:pPr>
        <w:pStyle w:val="4"/>
        <w:rPr>
          <w:rFonts w:ascii="宋体" w:eastAsia="宋体" w:hAnsi="宋体" w:cs="Segoe UI"/>
        </w:rPr>
      </w:pPr>
      <w:bookmarkStart w:id="171" w:name="_Toc46394788"/>
      <w:r w:rsidRPr="00613BB9">
        <w:rPr>
          <w:rFonts w:ascii="宋体" w:eastAsia="宋体" w:hAnsi="宋体" w:cs="Segoe UI"/>
        </w:rPr>
        <w:t>Mail</w:t>
      </w:r>
      <w:bookmarkEnd w:id="171"/>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54"/>
        <w:gridCol w:w="1359"/>
        <w:gridCol w:w="4973"/>
        <w:gridCol w:w="1359"/>
        <w:gridCol w:w="4781"/>
        <w:gridCol w:w="1354"/>
      </w:tblGrid>
      <w:tr w:rsidR="00613BB9" w:rsidRPr="00613BB9" w14:paraId="71070787"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FAD45"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06EFA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25C83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7ED64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F0062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2949F4" w14:textId="77777777" w:rsidR="00401DBB" w:rsidRPr="00613BB9" w:rsidRDefault="00401DBB" w:rsidP="002C4861">
            <w:pPr>
              <w:spacing w:after="240"/>
              <w:jc w:val="center"/>
              <w:rPr>
                <w:rFonts w:ascii="宋体" w:eastAsia="宋体" w:hAnsi="宋体" w:cs="Segoe UI"/>
                <w:b/>
                <w:bCs/>
              </w:rPr>
            </w:pPr>
          </w:p>
        </w:tc>
      </w:tr>
      <w:tr w:rsidR="00613BB9" w:rsidRPr="00613BB9" w14:paraId="1AF6DEB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B8C9D8" w14:textId="77777777" w:rsidR="00401DBB" w:rsidRPr="00613BB9" w:rsidRDefault="00717723" w:rsidP="002C4861">
            <w:pPr>
              <w:spacing w:after="240"/>
              <w:jc w:val="left"/>
              <w:rPr>
                <w:rFonts w:ascii="宋体" w:eastAsia="宋体" w:hAnsi="宋体" w:cs="Segoe UI"/>
                <w:sz w:val="24"/>
                <w:szCs w:val="24"/>
              </w:rPr>
            </w:pPr>
            <w:hyperlink r:id="rId127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242A6E"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7C71F6" w14:textId="77777777" w:rsidR="00401DBB" w:rsidRPr="00613BB9" w:rsidRDefault="00401DBB" w:rsidP="002C4861">
            <w:pPr>
              <w:jc w:val="left"/>
              <w:rPr>
                <w:rFonts w:ascii="宋体" w:eastAsia="宋体" w:hAnsi="宋体" w:cs="Segoe UI"/>
              </w:rPr>
            </w:pPr>
            <w:r w:rsidRPr="00613BB9">
              <w:rPr>
                <w:rStyle w:val="HTML1"/>
                <w:sz w:val="20"/>
                <w:szCs w:val="20"/>
              </w:rPr>
              <w:t>:email:</w:t>
            </w:r>
            <w:r w:rsidRPr="00613BB9">
              <w:rPr>
                <w:rFonts w:ascii="宋体" w:eastAsia="宋体" w:hAnsi="宋体" w:cs="Segoe UI"/>
              </w:rPr>
              <w:br/>
            </w:r>
            <w:r w:rsidRPr="00613BB9">
              <w:rPr>
                <w:rStyle w:val="HTML1"/>
                <w:sz w:val="20"/>
                <w:szCs w:val="20"/>
              </w:rPr>
              <w:t>:envelope: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2CC67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C6330B" w14:textId="77777777" w:rsidR="00401DBB" w:rsidRPr="00613BB9" w:rsidRDefault="00401DBB" w:rsidP="002C4861">
            <w:pPr>
              <w:jc w:val="left"/>
              <w:rPr>
                <w:rFonts w:ascii="宋体" w:eastAsia="宋体" w:hAnsi="宋体" w:cs="Segoe UI"/>
              </w:rPr>
            </w:pPr>
            <w:r w:rsidRPr="00613BB9">
              <w:rPr>
                <w:rStyle w:val="HTML1"/>
                <w:sz w:val="20"/>
                <w:szCs w:val="20"/>
              </w:rPr>
              <w:t>:e-mail: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A12436" w14:textId="77777777" w:rsidR="00401DBB" w:rsidRPr="00613BB9" w:rsidRDefault="00717723" w:rsidP="002C4861">
            <w:pPr>
              <w:rPr>
                <w:rFonts w:ascii="宋体" w:eastAsia="宋体" w:hAnsi="宋体" w:cs="Segoe UI"/>
              </w:rPr>
            </w:pPr>
            <w:hyperlink r:id="rId1271" w:anchor="table-of-contents" w:history="1">
              <w:r w:rsidR="00401DBB" w:rsidRPr="00613BB9">
                <w:rPr>
                  <w:rStyle w:val="a4"/>
                  <w:rFonts w:ascii="宋体" w:eastAsia="宋体" w:hAnsi="宋体" w:cs="Segoe UI"/>
                  <w:color w:val="auto"/>
                </w:rPr>
                <w:t>top</w:t>
              </w:r>
            </w:hyperlink>
          </w:p>
        </w:tc>
      </w:tr>
      <w:tr w:rsidR="00613BB9" w:rsidRPr="00613BB9" w14:paraId="2BBA81C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CB0E0A" w14:textId="77777777" w:rsidR="00401DBB" w:rsidRPr="00613BB9" w:rsidRDefault="00717723" w:rsidP="002C4861">
            <w:pPr>
              <w:rPr>
                <w:rFonts w:ascii="宋体" w:eastAsia="宋体" w:hAnsi="宋体" w:cs="Segoe UI"/>
              </w:rPr>
            </w:pPr>
            <w:hyperlink r:id="rId127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E65D4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4C60E" w14:textId="77777777" w:rsidR="00401DBB" w:rsidRPr="00613BB9" w:rsidRDefault="00401DBB" w:rsidP="002C4861">
            <w:pPr>
              <w:jc w:val="left"/>
              <w:rPr>
                <w:rFonts w:ascii="宋体" w:eastAsia="宋体" w:hAnsi="宋体" w:cs="Segoe UI"/>
              </w:rPr>
            </w:pPr>
            <w:r w:rsidRPr="00613BB9">
              <w:rPr>
                <w:rStyle w:val="HTML1"/>
                <w:sz w:val="20"/>
                <w:szCs w:val="20"/>
              </w:rPr>
              <w:t>:incoming_envelope: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7EE47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0ECFB0" w14:textId="77777777" w:rsidR="00401DBB" w:rsidRPr="00613BB9" w:rsidRDefault="00401DBB" w:rsidP="002C4861">
            <w:pPr>
              <w:jc w:val="left"/>
              <w:rPr>
                <w:rFonts w:ascii="宋体" w:eastAsia="宋体" w:hAnsi="宋体" w:cs="Segoe UI"/>
              </w:rPr>
            </w:pPr>
            <w:r w:rsidRPr="00613BB9">
              <w:rPr>
                <w:rStyle w:val="HTML1"/>
                <w:sz w:val="20"/>
                <w:szCs w:val="20"/>
              </w:rPr>
              <w:t>:envelope_with_arrow:</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4290D2" w14:textId="77777777" w:rsidR="00401DBB" w:rsidRPr="00613BB9" w:rsidRDefault="00717723" w:rsidP="002C4861">
            <w:pPr>
              <w:rPr>
                <w:rFonts w:ascii="宋体" w:eastAsia="宋体" w:hAnsi="宋体" w:cs="Segoe UI"/>
              </w:rPr>
            </w:pPr>
            <w:hyperlink r:id="rId1273" w:anchor="table-of-contents" w:history="1">
              <w:r w:rsidR="00401DBB" w:rsidRPr="00613BB9">
                <w:rPr>
                  <w:rStyle w:val="a4"/>
                  <w:rFonts w:ascii="宋体" w:eastAsia="宋体" w:hAnsi="宋体" w:cs="Segoe UI"/>
                  <w:color w:val="auto"/>
                </w:rPr>
                <w:t>top</w:t>
              </w:r>
            </w:hyperlink>
          </w:p>
        </w:tc>
      </w:tr>
      <w:tr w:rsidR="00613BB9" w:rsidRPr="00613BB9" w14:paraId="0D4266D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10D588" w14:textId="77777777" w:rsidR="00401DBB" w:rsidRPr="00613BB9" w:rsidRDefault="00717723" w:rsidP="002C4861">
            <w:pPr>
              <w:rPr>
                <w:rFonts w:ascii="宋体" w:eastAsia="宋体" w:hAnsi="宋体" w:cs="Segoe UI"/>
              </w:rPr>
            </w:pPr>
            <w:hyperlink r:id="rId127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DC9C0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5A4EF3" w14:textId="77777777" w:rsidR="00401DBB" w:rsidRPr="00613BB9" w:rsidRDefault="00401DBB" w:rsidP="002C4861">
            <w:pPr>
              <w:jc w:val="left"/>
              <w:rPr>
                <w:rFonts w:ascii="宋体" w:eastAsia="宋体" w:hAnsi="宋体" w:cs="Segoe UI"/>
              </w:rPr>
            </w:pPr>
            <w:r w:rsidRPr="00613BB9">
              <w:rPr>
                <w:rStyle w:val="HTML1"/>
                <w:sz w:val="20"/>
                <w:szCs w:val="20"/>
              </w:rPr>
              <w:t>:outbox_tray: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937FB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987018" w14:textId="77777777" w:rsidR="00401DBB" w:rsidRPr="00613BB9" w:rsidRDefault="00401DBB" w:rsidP="002C4861">
            <w:pPr>
              <w:jc w:val="left"/>
              <w:rPr>
                <w:rFonts w:ascii="宋体" w:eastAsia="宋体" w:hAnsi="宋体" w:cs="Segoe UI"/>
              </w:rPr>
            </w:pPr>
            <w:r w:rsidRPr="00613BB9">
              <w:rPr>
                <w:rStyle w:val="HTML1"/>
                <w:sz w:val="20"/>
                <w:szCs w:val="20"/>
              </w:rPr>
              <w:t>:inbox_tray: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111AEA" w14:textId="77777777" w:rsidR="00401DBB" w:rsidRPr="00613BB9" w:rsidRDefault="00717723" w:rsidP="002C4861">
            <w:pPr>
              <w:rPr>
                <w:rFonts w:ascii="宋体" w:eastAsia="宋体" w:hAnsi="宋体" w:cs="Segoe UI"/>
              </w:rPr>
            </w:pPr>
            <w:hyperlink r:id="rId1275" w:anchor="table-of-contents" w:history="1">
              <w:r w:rsidR="00401DBB" w:rsidRPr="00613BB9">
                <w:rPr>
                  <w:rStyle w:val="a4"/>
                  <w:rFonts w:ascii="宋体" w:eastAsia="宋体" w:hAnsi="宋体" w:cs="Segoe UI"/>
                  <w:color w:val="auto"/>
                </w:rPr>
                <w:t>top</w:t>
              </w:r>
            </w:hyperlink>
          </w:p>
        </w:tc>
      </w:tr>
      <w:tr w:rsidR="00613BB9" w:rsidRPr="00613BB9" w14:paraId="17B078D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6F114E" w14:textId="77777777" w:rsidR="00401DBB" w:rsidRPr="00613BB9" w:rsidRDefault="00717723" w:rsidP="002C4861">
            <w:pPr>
              <w:rPr>
                <w:rFonts w:ascii="宋体" w:eastAsia="宋体" w:hAnsi="宋体" w:cs="Segoe UI"/>
              </w:rPr>
            </w:pPr>
            <w:hyperlink r:id="rId127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F7ABB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833ECE" w14:textId="77777777" w:rsidR="00401DBB" w:rsidRPr="00613BB9" w:rsidRDefault="00401DBB" w:rsidP="002C4861">
            <w:pPr>
              <w:jc w:val="left"/>
              <w:rPr>
                <w:rFonts w:ascii="宋体" w:eastAsia="宋体" w:hAnsi="宋体" w:cs="Segoe UI"/>
              </w:rPr>
            </w:pPr>
            <w:r w:rsidRPr="00613BB9">
              <w:rPr>
                <w:rStyle w:val="HTML1"/>
                <w:sz w:val="20"/>
                <w:szCs w:val="20"/>
              </w:rPr>
              <w:t>:package: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0D4EE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9A0875" w14:textId="77777777" w:rsidR="00401DBB" w:rsidRPr="00613BB9" w:rsidRDefault="00401DBB" w:rsidP="002C4861">
            <w:pPr>
              <w:jc w:val="left"/>
              <w:rPr>
                <w:rFonts w:ascii="宋体" w:eastAsia="宋体" w:hAnsi="宋体" w:cs="Segoe UI"/>
              </w:rPr>
            </w:pPr>
            <w:r w:rsidRPr="00613BB9">
              <w:rPr>
                <w:rStyle w:val="HTML1"/>
                <w:sz w:val="20"/>
                <w:szCs w:val="20"/>
              </w:rPr>
              <w:t>:mailbox: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433E0D" w14:textId="77777777" w:rsidR="00401DBB" w:rsidRPr="00613BB9" w:rsidRDefault="00717723" w:rsidP="002C4861">
            <w:pPr>
              <w:rPr>
                <w:rFonts w:ascii="宋体" w:eastAsia="宋体" w:hAnsi="宋体" w:cs="Segoe UI"/>
              </w:rPr>
            </w:pPr>
            <w:hyperlink r:id="rId1277" w:anchor="table-of-contents" w:history="1">
              <w:r w:rsidR="00401DBB" w:rsidRPr="00613BB9">
                <w:rPr>
                  <w:rStyle w:val="a4"/>
                  <w:rFonts w:ascii="宋体" w:eastAsia="宋体" w:hAnsi="宋体" w:cs="Segoe UI"/>
                  <w:color w:val="auto"/>
                </w:rPr>
                <w:t>top</w:t>
              </w:r>
            </w:hyperlink>
          </w:p>
        </w:tc>
      </w:tr>
      <w:tr w:rsidR="00613BB9" w:rsidRPr="00613BB9" w14:paraId="57550F3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190E0C" w14:textId="77777777" w:rsidR="00401DBB" w:rsidRPr="00613BB9" w:rsidRDefault="00717723" w:rsidP="002C4861">
            <w:pPr>
              <w:rPr>
                <w:rFonts w:ascii="宋体" w:eastAsia="宋体" w:hAnsi="宋体" w:cs="Segoe UI"/>
              </w:rPr>
            </w:pPr>
            <w:hyperlink r:id="rId127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3CCDC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B043CF" w14:textId="77777777" w:rsidR="00401DBB" w:rsidRPr="00613BB9" w:rsidRDefault="00401DBB" w:rsidP="002C4861">
            <w:pPr>
              <w:jc w:val="left"/>
              <w:rPr>
                <w:rFonts w:ascii="宋体" w:eastAsia="宋体" w:hAnsi="宋体" w:cs="Segoe UI"/>
              </w:rPr>
            </w:pPr>
            <w:r w:rsidRPr="00613BB9">
              <w:rPr>
                <w:rStyle w:val="HTML1"/>
                <w:sz w:val="20"/>
                <w:szCs w:val="20"/>
              </w:rPr>
              <w:t>:mailbox_closed: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262C3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7B6040" w14:textId="77777777" w:rsidR="00401DBB" w:rsidRPr="00613BB9" w:rsidRDefault="00401DBB" w:rsidP="002C4861">
            <w:pPr>
              <w:jc w:val="left"/>
              <w:rPr>
                <w:rFonts w:ascii="宋体" w:eastAsia="宋体" w:hAnsi="宋体" w:cs="Segoe UI"/>
              </w:rPr>
            </w:pPr>
            <w:r w:rsidRPr="00613BB9">
              <w:rPr>
                <w:rStyle w:val="HTML1"/>
                <w:sz w:val="20"/>
                <w:szCs w:val="20"/>
              </w:rPr>
              <w:t>:mailbox_with_mail: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282D0D" w14:textId="77777777" w:rsidR="00401DBB" w:rsidRPr="00613BB9" w:rsidRDefault="00717723" w:rsidP="002C4861">
            <w:pPr>
              <w:rPr>
                <w:rFonts w:ascii="宋体" w:eastAsia="宋体" w:hAnsi="宋体" w:cs="Segoe UI"/>
              </w:rPr>
            </w:pPr>
            <w:hyperlink r:id="rId1279" w:anchor="table-of-contents" w:history="1">
              <w:r w:rsidR="00401DBB" w:rsidRPr="00613BB9">
                <w:rPr>
                  <w:rStyle w:val="a4"/>
                  <w:rFonts w:ascii="宋体" w:eastAsia="宋体" w:hAnsi="宋体" w:cs="Segoe UI"/>
                  <w:color w:val="auto"/>
                </w:rPr>
                <w:t>top</w:t>
              </w:r>
            </w:hyperlink>
          </w:p>
        </w:tc>
      </w:tr>
      <w:tr w:rsidR="00613BB9" w:rsidRPr="00613BB9" w14:paraId="2574F23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363D85" w14:textId="77777777" w:rsidR="00401DBB" w:rsidRPr="00613BB9" w:rsidRDefault="00717723" w:rsidP="002C4861">
            <w:pPr>
              <w:rPr>
                <w:rFonts w:ascii="宋体" w:eastAsia="宋体" w:hAnsi="宋体" w:cs="Segoe UI"/>
              </w:rPr>
            </w:pPr>
            <w:hyperlink r:id="rId128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E3178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0A1B10" w14:textId="77777777" w:rsidR="00401DBB" w:rsidRPr="00613BB9" w:rsidRDefault="00401DBB" w:rsidP="002C4861">
            <w:pPr>
              <w:jc w:val="left"/>
              <w:rPr>
                <w:rFonts w:ascii="宋体" w:eastAsia="宋体" w:hAnsi="宋体" w:cs="Segoe UI"/>
              </w:rPr>
            </w:pPr>
            <w:r w:rsidRPr="00613BB9">
              <w:rPr>
                <w:rStyle w:val="HTML1"/>
                <w:sz w:val="20"/>
                <w:szCs w:val="20"/>
              </w:rPr>
              <w:t>:mailbox_with_no_mail: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BD152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E2033C" w14:textId="77777777" w:rsidR="00401DBB" w:rsidRPr="00613BB9" w:rsidRDefault="00401DBB" w:rsidP="002C4861">
            <w:pPr>
              <w:jc w:val="left"/>
              <w:rPr>
                <w:rFonts w:ascii="宋体" w:eastAsia="宋体" w:hAnsi="宋体" w:cs="Segoe UI"/>
              </w:rPr>
            </w:pPr>
            <w:r w:rsidRPr="00613BB9">
              <w:rPr>
                <w:rStyle w:val="HTML1"/>
                <w:sz w:val="20"/>
                <w:szCs w:val="20"/>
              </w:rPr>
              <w:t>:postbox: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A3154C" w14:textId="77777777" w:rsidR="00401DBB" w:rsidRPr="00613BB9" w:rsidRDefault="00717723" w:rsidP="002C4861">
            <w:pPr>
              <w:rPr>
                <w:rFonts w:ascii="宋体" w:eastAsia="宋体" w:hAnsi="宋体" w:cs="Segoe UI"/>
              </w:rPr>
            </w:pPr>
            <w:hyperlink r:id="rId1281" w:anchor="table-of-contents" w:history="1">
              <w:r w:rsidR="00401DBB" w:rsidRPr="00613BB9">
                <w:rPr>
                  <w:rStyle w:val="a4"/>
                  <w:rFonts w:ascii="宋体" w:eastAsia="宋体" w:hAnsi="宋体" w:cs="Segoe UI"/>
                  <w:color w:val="auto"/>
                </w:rPr>
                <w:t>top</w:t>
              </w:r>
            </w:hyperlink>
          </w:p>
        </w:tc>
      </w:tr>
      <w:tr w:rsidR="00613BB9" w:rsidRPr="00613BB9" w14:paraId="0D48B5D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7D914F" w14:textId="77777777" w:rsidR="00401DBB" w:rsidRPr="00613BB9" w:rsidRDefault="00717723" w:rsidP="002C4861">
            <w:pPr>
              <w:rPr>
                <w:rFonts w:ascii="宋体" w:eastAsia="宋体" w:hAnsi="宋体" w:cs="Segoe UI"/>
              </w:rPr>
            </w:pPr>
            <w:hyperlink r:id="rId128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3C4F4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BB2161" w14:textId="77777777" w:rsidR="00401DBB" w:rsidRPr="00613BB9" w:rsidRDefault="00401DBB" w:rsidP="002C4861">
            <w:pPr>
              <w:jc w:val="left"/>
              <w:rPr>
                <w:rFonts w:ascii="宋体" w:eastAsia="宋体" w:hAnsi="宋体" w:cs="Segoe UI"/>
              </w:rPr>
            </w:pPr>
            <w:r w:rsidRPr="00613BB9">
              <w:rPr>
                <w:rStyle w:val="HTML1"/>
                <w:sz w:val="20"/>
                <w:szCs w:val="20"/>
              </w:rPr>
              <w:t>:ballot_box: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FC48FF"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8958C5"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1F7141" w14:textId="77777777" w:rsidR="00401DBB" w:rsidRPr="00613BB9" w:rsidRDefault="00717723" w:rsidP="002C4861">
            <w:pPr>
              <w:rPr>
                <w:rFonts w:ascii="宋体" w:eastAsia="宋体" w:hAnsi="宋体" w:cs="Segoe UI"/>
                <w:sz w:val="24"/>
                <w:szCs w:val="24"/>
              </w:rPr>
            </w:pPr>
            <w:hyperlink r:id="rId1283" w:anchor="table-of-contents" w:history="1">
              <w:r w:rsidR="00401DBB" w:rsidRPr="00613BB9">
                <w:rPr>
                  <w:rStyle w:val="a4"/>
                  <w:rFonts w:ascii="宋体" w:eastAsia="宋体" w:hAnsi="宋体" w:cs="Segoe UI"/>
                  <w:color w:val="auto"/>
                </w:rPr>
                <w:t>top</w:t>
              </w:r>
            </w:hyperlink>
          </w:p>
        </w:tc>
      </w:tr>
    </w:tbl>
    <w:p w14:paraId="3974A9E2" w14:textId="77777777" w:rsidR="00401DBB" w:rsidRPr="00613BB9" w:rsidRDefault="00401DBB" w:rsidP="00401DBB">
      <w:pPr>
        <w:pStyle w:val="4"/>
        <w:rPr>
          <w:rFonts w:ascii="宋体" w:eastAsia="宋体" w:hAnsi="宋体" w:cs="Segoe UI"/>
        </w:rPr>
      </w:pPr>
      <w:bookmarkStart w:id="172" w:name="_Toc46394789"/>
      <w:r w:rsidRPr="00613BB9">
        <w:rPr>
          <w:rFonts w:ascii="宋体" w:eastAsia="宋体" w:hAnsi="宋体" w:cs="Segoe UI"/>
        </w:rPr>
        <w:t>Writing</w:t>
      </w:r>
      <w:bookmarkEnd w:id="172"/>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753"/>
        <w:gridCol w:w="1760"/>
        <w:gridCol w:w="4450"/>
        <w:gridCol w:w="1760"/>
        <w:gridCol w:w="3704"/>
        <w:gridCol w:w="1753"/>
      </w:tblGrid>
      <w:tr w:rsidR="00613BB9" w:rsidRPr="00613BB9" w14:paraId="2B0FFF66"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A62675"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1E2ACC"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5CBB3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86DE0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01BE5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EEED3D" w14:textId="77777777" w:rsidR="00401DBB" w:rsidRPr="00613BB9" w:rsidRDefault="00401DBB" w:rsidP="002C4861">
            <w:pPr>
              <w:spacing w:after="240"/>
              <w:jc w:val="center"/>
              <w:rPr>
                <w:rFonts w:ascii="宋体" w:eastAsia="宋体" w:hAnsi="宋体" w:cs="Segoe UI"/>
                <w:b/>
                <w:bCs/>
              </w:rPr>
            </w:pPr>
          </w:p>
        </w:tc>
      </w:tr>
      <w:tr w:rsidR="00613BB9" w:rsidRPr="00613BB9" w14:paraId="005D99D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5B569" w14:textId="77777777" w:rsidR="00401DBB" w:rsidRPr="00613BB9" w:rsidRDefault="00717723" w:rsidP="002C4861">
            <w:pPr>
              <w:spacing w:after="240"/>
              <w:jc w:val="left"/>
              <w:rPr>
                <w:rFonts w:ascii="宋体" w:eastAsia="宋体" w:hAnsi="宋体" w:cs="Segoe UI"/>
                <w:sz w:val="24"/>
                <w:szCs w:val="24"/>
              </w:rPr>
            </w:pPr>
            <w:hyperlink r:id="rId128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CD5050"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8EFEBB" w14:textId="77777777" w:rsidR="00401DBB" w:rsidRPr="00613BB9" w:rsidRDefault="00401DBB" w:rsidP="002C4861">
            <w:pPr>
              <w:jc w:val="left"/>
              <w:rPr>
                <w:rFonts w:ascii="宋体" w:eastAsia="宋体" w:hAnsi="宋体" w:cs="Segoe UI"/>
              </w:rPr>
            </w:pPr>
            <w:r w:rsidRPr="00613BB9">
              <w:rPr>
                <w:rStyle w:val="HTML1"/>
                <w:sz w:val="20"/>
                <w:szCs w:val="20"/>
              </w:rPr>
              <w:t>:pencil2: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CF148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53CC59" w14:textId="77777777" w:rsidR="00401DBB" w:rsidRPr="00613BB9" w:rsidRDefault="00401DBB" w:rsidP="002C4861">
            <w:pPr>
              <w:jc w:val="left"/>
              <w:rPr>
                <w:rFonts w:ascii="宋体" w:eastAsia="宋体" w:hAnsi="宋体" w:cs="Segoe UI"/>
              </w:rPr>
            </w:pPr>
            <w:r w:rsidRPr="00613BB9">
              <w:rPr>
                <w:rStyle w:val="HTML1"/>
                <w:sz w:val="20"/>
                <w:szCs w:val="20"/>
              </w:rPr>
              <w:t>:black_nib: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D3407B" w14:textId="77777777" w:rsidR="00401DBB" w:rsidRPr="00613BB9" w:rsidRDefault="00717723" w:rsidP="002C4861">
            <w:pPr>
              <w:rPr>
                <w:rFonts w:ascii="宋体" w:eastAsia="宋体" w:hAnsi="宋体" w:cs="Segoe UI"/>
              </w:rPr>
            </w:pPr>
            <w:hyperlink r:id="rId1285" w:anchor="table-of-contents" w:history="1">
              <w:r w:rsidR="00401DBB" w:rsidRPr="00613BB9">
                <w:rPr>
                  <w:rStyle w:val="a4"/>
                  <w:rFonts w:ascii="宋体" w:eastAsia="宋体" w:hAnsi="宋体" w:cs="Segoe UI"/>
                  <w:color w:val="auto"/>
                </w:rPr>
                <w:t>top</w:t>
              </w:r>
            </w:hyperlink>
          </w:p>
        </w:tc>
      </w:tr>
      <w:tr w:rsidR="00613BB9" w:rsidRPr="00613BB9" w14:paraId="2B872A5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E3507B" w14:textId="77777777" w:rsidR="00401DBB" w:rsidRPr="00613BB9" w:rsidRDefault="00717723" w:rsidP="002C4861">
            <w:pPr>
              <w:rPr>
                <w:rFonts w:ascii="宋体" w:eastAsia="宋体" w:hAnsi="宋体" w:cs="Segoe UI"/>
              </w:rPr>
            </w:pPr>
            <w:hyperlink r:id="rId128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9338D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F80372" w14:textId="77777777" w:rsidR="00401DBB" w:rsidRPr="00613BB9" w:rsidRDefault="00401DBB" w:rsidP="002C4861">
            <w:pPr>
              <w:jc w:val="left"/>
              <w:rPr>
                <w:rFonts w:ascii="宋体" w:eastAsia="宋体" w:hAnsi="宋体" w:cs="Segoe UI"/>
              </w:rPr>
            </w:pPr>
            <w:r w:rsidRPr="00613BB9">
              <w:rPr>
                <w:rStyle w:val="HTML1"/>
                <w:sz w:val="20"/>
                <w:szCs w:val="20"/>
              </w:rPr>
              <w:t>:fountain_pen: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A8EB8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5F8B74" w14:textId="77777777" w:rsidR="00401DBB" w:rsidRPr="00613BB9" w:rsidRDefault="00401DBB" w:rsidP="002C4861">
            <w:pPr>
              <w:jc w:val="left"/>
              <w:rPr>
                <w:rFonts w:ascii="宋体" w:eastAsia="宋体" w:hAnsi="宋体" w:cs="Segoe UI"/>
              </w:rPr>
            </w:pPr>
            <w:r w:rsidRPr="00613BB9">
              <w:rPr>
                <w:rStyle w:val="HTML1"/>
                <w:sz w:val="20"/>
                <w:szCs w:val="20"/>
              </w:rPr>
              <w:t>:pen: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75C804" w14:textId="77777777" w:rsidR="00401DBB" w:rsidRPr="00613BB9" w:rsidRDefault="00717723" w:rsidP="002C4861">
            <w:pPr>
              <w:rPr>
                <w:rFonts w:ascii="宋体" w:eastAsia="宋体" w:hAnsi="宋体" w:cs="Segoe UI"/>
              </w:rPr>
            </w:pPr>
            <w:hyperlink r:id="rId1287" w:anchor="table-of-contents" w:history="1">
              <w:r w:rsidR="00401DBB" w:rsidRPr="00613BB9">
                <w:rPr>
                  <w:rStyle w:val="a4"/>
                  <w:rFonts w:ascii="宋体" w:eastAsia="宋体" w:hAnsi="宋体" w:cs="Segoe UI"/>
                  <w:color w:val="auto"/>
                </w:rPr>
                <w:t>top</w:t>
              </w:r>
            </w:hyperlink>
          </w:p>
        </w:tc>
      </w:tr>
      <w:tr w:rsidR="00613BB9" w:rsidRPr="00613BB9" w14:paraId="428203D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70A3EC" w14:textId="77777777" w:rsidR="00401DBB" w:rsidRPr="00613BB9" w:rsidRDefault="00717723" w:rsidP="002C4861">
            <w:pPr>
              <w:rPr>
                <w:rFonts w:ascii="宋体" w:eastAsia="宋体" w:hAnsi="宋体" w:cs="Segoe UI"/>
              </w:rPr>
            </w:pPr>
            <w:hyperlink r:id="rId128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4D7DC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DF54F8" w14:textId="77777777" w:rsidR="00401DBB" w:rsidRPr="00613BB9" w:rsidRDefault="00401DBB" w:rsidP="002C4861">
            <w:pPr>
              <w:jc w:val="left"/>
              <w:rPr>
                <w:rFonts w:ascii="宋体" w:eastAsia="宋体" w:hAnsi="宋体" w:cs="Segoe UI"/>
              </w:rPr>
            </w:pPr>
            <w:r w:rsidRPr="00613BB9">
              <w:rPr>
                <w:rStyle w:val="HTML1"/>
                <w:sz w:val="20"/>
                <w:szCs w:val="20"/>
              </w:rPr>
              <w:t>:paintbrush: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CB9CD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4CA96A" w14:textId="77777777" w:rsidR="00401DBB" w:rsidRPr="00613BB9" w:rsidRDefault="00401DBB" w:rsidP="002C4861">
            <w:pPr>
              <w:jc w:val="left"/>
              <w:rPr>
                <w:rFonts w:ascii="宋体" w:eastAsia="宋体" w:hAnsi="宋体" w:cs="Segoe UI"/>
              </w:rPr>
            </w:pPr>
            <w:r w:rsidRPr="00613BB9">
              <w:rPr>
                <w:rStyle w:val="HTML1"/>
                <w:sz w:val="20"/>
                <w:szCs w:val="20"/>
              </w:rPr>
              <w:t>:crayon: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0C2205" w14:textId="77777777" w:rsidR="00401DBB" w:rsidRPr="00613BB9" w:rsidRDefault="00717723" w:rsidP="002C4861">
            <w:pPr>
              <w:rPr>
                <w:rFonts w:ascii="宋体" w:eastAsia="宋体" w:hAnsi="宋体" w:cs="Segoe UI"/>
              </w:rPr>
            </w:pPr>
            <w:hyperlink r:id="rId1289" w:anchor="table-of-contents" w:history="1">
              <w:r w:rsidR="00401DBB" w:rsidRPr="00613BB9">
                <w:rPr>
                  <w:rStyle w:val="a4"/>
                  <w:rFonts w:ascii="宋体" w:eastAsia="宋体" w:hAnsi="宋体" w:cs="Segoe UI"/>
                  <w:color w:val="auto"/>
                </w:rPr>
                <w:t>top</w:t>
              </w:r>
            </w:hyperlink>
          </w:p>
        </w:tc>
      </w:tr>
      <w:tr w:rsidR="00613BB9" w:rsidRPr="00613BB9" w14:paraId="7A03E99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DA29C6" w14:textId="77777777" w:rsidR="00401DBB" w:rsidRPr="00613BB9" w:rsidRDefault="00717723" w:rsidP="002C4861">
            <w:pPr>
              <w:rPr>
                <w:rFonts w:ascii="宋体" w:eastAsia="宋体" w:hAnsi="宋体" w:cs="Segoe UI"/>
              </w:rPr>
            </w:pPr>
            <w:hyperlink r:id="rId129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813C2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EDE9AE" w14:textId="77777777" w:rsidR="00401DBB" w:rsidRPr="00613BB9" w:rsidRDefault="00401DBB" w:rsidP="002C4861">
            <w:pPr>
              <w:jc w:val="left"/>
              <w:rPr>
                <w:rFonts w:ascii="宋体" w:eastAsia="宋体" w:hAnsi="宋体" w:cs="Segoe UI"/>
              </w:rPr>
            </w:pPr>
            <w:r w:rsidRPr="00613BB9">
              <w:rPr>
                <w:rStyle w:val="HTML1"/>
                <w:sz w:val="20"/>
                <w:szCs w:val="20"/>
              </w:rPr>
              <w:t>:memo:</w:t>
            </w:r>
            <w:r w:rsidRPr="00613BB9">
              <w:rPr>
                <w:rFonts w:ascii="宋体" w:eastAsia="宋体" w:hAnsi="宋体" w:cs="Segoe UI"/>
              </w:rPr>
              <w:br/>
            </w:r>
            <w:r w:rsidRPr="00613BB9">
              <w:rPr>
                <w:rStyle w:val="HTML1"/>
                <w:sz w:val="20"/>
                <w:szCs w:val="20"/>
              </w:rPr>
              <w:t>:pencil: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2A8A8E"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125B54"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467505" w14:textId="77777777" w:rsidR="00401DBB" w:rsidRPr="00613BB9" w:rsidRDefault="00717723" w:rsidP="002C4861">
            <w:pPr>
              <w:rPr>
                <w:rFonts w:ascii="宋体" w:eastAsia="宋体" w:hAnsi="宋体" w:cs="Segoe UI"/>
                <w:sz w:val="24"/>
                <w:szCs w:val="24"/>
              </w:rPr>
            </w:pPr>
            <w:hyperlink r:id="rId1291" w:anchor="table-of-contents" w:history="1">
              <w:r w:rsidR="00401DBB" w:rsidRPr="00613BB9">
                <w:rPr>
                  <w:rStyle w:val="a4"/>
                  <w:rFonts w:ascii="宋体" w:eastAsia="宋体" w:hAnsi="宋体" w:cs="Segoe UI"/>
                  <w:color w:val="auto"/>
                </w:rPr>
                <w:t>top</w:t>
              </w:r>
            </w:hyperlink>
          </w:p>
        </w:tc>
      </w:tr>
    </w:tbl>
    <w:p w14:paraId="0324A56A" w14:textId="77777777" w:rsidR="00401DBB" w:rsidRPr="00613BB9" w:rsidRDefault="00401DBB" w:rsidP="00401DBB">
      <w:pPr>
        <w:pStyle w:val="4"/>
        <w:rPr>
          <w:rFonts w:ascii="宋体" w:eastAsia="宋体" w:hAnsi="宋体" w:cs="Segoe UI"/>
        </w:rPr>
      </w:pPr>
      <w:bookmarkStart w:id="173" w:name="_Toc46394790"/>
      <w:r w:rsidRPr="00613BB9">
        <w:rPr>
          <w:rFonts w:ascii="宋体" w:eastAsia="宋体" w:hAnsi="宋体" w:cs="Segoe UI"/>
        </w:rPr>
        <w:lastRenderedPageBreak/>
        <w:t>Office</w:t>
      </w:r>
      <w:bookmarkEnd w:id="173"/>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189"/>
        <w:gridCol w:w="1193"/>
        <w:gridCol w:w="5377"/>
        <w:gridCol w:w="1193"/>
        <w:gridCol w:w="5040"/>
        <w:gridCol w:w="1188"/>
      </w:tblGrid>
      <w:tr w:rsidR="00613BB9" w:rsidRPr="00613BB9" w14:paraId="55CC58F0"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EA947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4EABF1"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27200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059B5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24514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4F35B7" w14:textId="77777777" w:rsidR="00401DBB" w:rsidRPr="00613BB9" w:rsidRDefault="00401DBB" w:rsidP="002C4861">
            <w:pPr>
              <w:spacing w:after="240"/>
              <w:jc w:val="center"/>
              <w:rPr>
                <w:rFonts w:ascii="宋体" w:eastAsia="宋体" w:hAnsi="宋体" w:cs="Segoe UI"/>
                <w:b/>
                <w:bCs/>
              </w:rPr>
            </w:pPr>
          </w:p>
        </w:tc>
      </w:tr>
      <w:tr w:rsidR="00613BB9" w:rsidRPr="00613BB9" w14:paraId="5299A24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7CE4E5" w14:textId="77777777" w:rsidR="00401DBB" w:rsidRPr="00613BB9" w:rsidRDefault="00717723" w:rsidP="002C4861">
            <w:pPr>
              <w:spacing w:after="240"/>
              <w:jc w:val="left"/>
              <w:rPr>
                <w:rFonts w:ascii="宋体" w:eastAsia="宋体" w:hAnsi="宋体" w:cs="Segoe UI"/>
                <w:sz w:val="24"/>
                <w:szCs w:val="24"/>
              </w:rPr>
            </w:pPr>
            <w:hyperlink r:id="rId129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65D719"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F98C82" w14:textId="77777777" w:rsidR="00401DBB" w:rsidRPr="00613BB9" w:rsidRDefault="00401DBB" w:rsidP="002C4861">
            <w:pPr>
              <w:jc w:val="left"/>
              <w:rPr>
                <w:rFonts w:ascii="宋体" w:eastAsia="宋体" w:hAnsi="宋体" w:cs="Segoe UI"/>
              </w:rPr>
            </w:pPr>
            <w:r w:rsidRPr="00613BB9">
              <w:rPr>
                <w:rStyle w:val="HTML1"/>
                <w:sz w:val="20"/>
                <w:szCs w:val="20"/>
              </w:rPr>
              <w:t>:briefcase: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903A6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1E7AAE" w14:textId="77777777" w:rsidR="00401DBB" w:rsidRPr="00613BB9" w:rsidRDefault="00401DBB" w:rsidP="002C4861">
            <w:pPr>
              <w:jc w:val="left"/>
              <w:rPr>
                <w:rFonts w:ascii="宋体" w:eastAsia="宋体" w:hAnsi="宋体" w:cs="Segoe UI"/>
              </w:rPr>
            </w:pPr>
            <w:r w:rsidRPr="00613BB9">
              <w:rPr>
                <w:rStyle w:val="HTML1"/>
                <w:sz w:val="20"/>
                <w:szCs w:val="20"/>
              </w:rPr>
              <w:t>:file_folder: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55548E" w14:textId="77777777" w:rsidR="00401DBB" w:rsidRPr="00613BB9" w:rsidRDefault="00717723" w:rsidP="002C4861">
            <w:pPr>
              <w:rPr>
                <w:rFonts w:ascii="宋体" w:eastAsia="宋体" w:hAnsi="宋体" w:cs="Segoe UI"/>
              </w:rPr>
            </w:pPr>
            <w:hyperlink r:id="rId1293" w:anchor="table-of-contents" w:history="1">
              <w:r w:rsidR="00401DBB" w:rsidRPr="00613BB9">
                <w:rPr>
                  <w:rStyle w:val="a4"/>
                  <w:rFonts w:ascii="宋体" w:eastAsia="宋体" w:hAnsi="宋体" w:cs="Segoe UI"/>
                  <w:color w:val="auto"/>
                </w:rPr>
                <w:t>top</w:t>
              </w:r>
            </w:hyperlink>
          </w:p>
        </w:tc>
      </w:tr>
      <w:tr w:rsidR="00613BB9" w:rsidRPr="00613BB9" w14:paraId="6C25DAF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F35DB3" w14:textId="77777777" w:rsidR="00401DBB" w:rsidRPr="00613BB9" w:rsidRDefault="00717723" w:rsidP="002C4861">
            <w:pPr>
              <w:rPr>
                <w:rFonts w:ascii="宋体" w:eastAsia="宋体" w:hAnsi="宋体" w:cs="Segoe UI"/>
              </w:rPr>
            </w:pPr>
            <w:hyperlink r:id="rId129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5E890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BC7649" w14:textId="77777777" w:rsidR="00401DBB" w:rsidRPr="00613BB9" w:rsidRDefault="00401DBB" w:rsidP="002C4861">
            <w:pPr>
              <w:jc w:val="left"/>
              <w:rPr>
                <w:rFonts w:ascii="宋体" w:eastAsia="宋体" w:hAnsi="宋体" w:cs="Segoe UI"/>
              </w:rPr>
            </w:pPr>
            <w:r w:rsidRPr="00613BB9">
              <w:rPr>
                <w:rStyle w:val="HTML1"/>
                <w:sz w:val="20"/>
                <w:szCs w:val="20"/>
              </w:rPr>
              <w:t>:open_file_folder: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12C20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AB96BC" w14:textId="77777777" w:rsidR="00401DBB" w:rsidRPr="00613BB9" w:rsidRDefault="00401DBB" w:rsidP="002C4861">
            <w:pPr>
              <w:jc w:val="left"/>
              <w:rPr>
                <w:rFonts w:ascii="宋体" w:eastAsia="宋体" w:hAnsi="宋体" w:cs="Segoe UI"/>
              </w:rPr>
            </w:pPr>
            <w:r w:rsidRPr="00613BB9">
              <w:rPr>
                <w:rStyle w:val="HTML1"/>
                <w:sz w:val="20"/>
                <w:szCs w:val="20"/>
              </w:rPr>
              <w:t>:card_index_dividers: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C2899B" w14:textId="77777777" w:rsidR="00401DBB" w:rsidRPr="00613BB9" w:rsidRDefault="00717723" w:rsidP="002C4861">
            <w:pPr>
              <w:rPr>
                <w:rFonts w:ascii="宋体" w:eastAsia="宋体" w:hAnsi="宋体" w:cs="Segoe UI"/>
              </w:rPr>
            </w:pPr>
            <w:hyperlink r:id="rId1295" w:anchor="table-of-contents" w:history="1">
              <w:r w:rsidR="00401DBB" w:rsidRPr="00613BB9">
                <w:rPr>
                  <w:rStyle w:val="a4"/>
                  <w:rFonts w:ascii="宋体" w:eastAsia="宋体" w:hAnsi="宋体" w:cs="Segoe UI"/>
                  <w:color w:val="auto"/>
                </w:rPr>
                <w:t>top</w:t>
              </w:r>
            </w:hyperlink>
          </w:p>
        </w:tc>
      </w:tr>
      <w:tr w:rsidR="00613BB9" w:rsidRPr="00613BB9" w14:paraId="1ED6A1B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4D5560" w14:textId="77777777" w:rsidR="00401DBB" w:rsidRPr="00613BB9" w:rsidRDefault="00717723" w:rsidP="002C4861">
            <w:pPr>
              <w:rPr>
                <w:rFonts w:ascii="宋体" w:eastAsia="宋体" w:hAnsi="宋体" w:cs="Segoe UI"/>
              </w:rPr>
            </w:pPr>
            <w:hyperlink r:id="rId129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D1073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0F6DF5" w14:textId="77777777" w:rsidR="00401DBB" w:rsidRPr="00613BB9" w:rsidRDefault="00401DBB" w:rsidP="002C4861">
            <w:pPr>
              <w:jc w:val="left"/>
              <w:rPr>
                <w:rFonts w:ascii="宋体" w:eastAsia="宋体" w:hAnsi="宋体" w:cs="Segoe UI"/>
              </w:rPr>
            </w:pPr>
            <w:r w:rsidRPr="00613BB9">
              <w:rPr>
                <w:rStyle w:val="HTML1"/>
                <w:sz w:val="20"/>
                <w:szCs w:val="20"/>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F9FC5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5343A4" w14:textId="77777777" w:rsidR="00401DBB" w:rsidRPr="00613BB9" w:rsidRDefault="00401DBB" w:rsidP="002C4861">
            <w:pPr>
              <w:jc w:val="left"/>
              <w:rPr>
                <w:rFonts w:ascii="宋体" w:eastAsia="宋体" w:hAnsi="宋体" w:cs="Segoe UI"/>
              </w:rPr>
            </w:pPr>
            <w:r w:rsidRPr="00613BB9">
              <w:rPr>
                <w:rStyle w:val="HTML1"/>
                <w:sz w:val="20"/>
                <w:szCs w:val="20"/>
              </w:rPr>
              <w:t>:calendar: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56CBD5" w14:textId="77777777" w:rsidR="00401DBB" w:rsidRPr="00613BB9" w:rsidRDefault="00717723" w:rsidP="002C4861">
            <w:pPr>
              <w:rPr>
                <w:rFonts w:ascii="宋体" w:eastAsia="宋体" w:hAnsi="宋体" w:cs="Segoe UI"/>
              </w:rPr>
            </w:pPr>
            <w:hyperlink r:id="rId1297" w:anchor="table-of-contents" w:history="1">
              <w:r w:rsidR="00401DBB" w:rsidRPr="00613BB9">
                <w:rPr>
                  <w:rStyle w:val="a4"/>
                  <w:rFonts w:ascii="宋体" w:eastAsia="宋体" w:hAnsi="宋体" w:cs="Segoe UI"/>
                  <w:color w:val="auto"/>
                </w:rPr>
                <w:t>top</w:t>
              </w:r>
            </w:hyperlink>
          </w:p>
        </w:tc>
      </w:tr>
      <w:tr w:rsidR="00613BB9" w:rsidRPr="00613BB9" w14:paraId="2E7671C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07B710" w14:textId="77777777" w:rsidR="00401DBB" w:rsidRPr="00613BB9" w:rsidRDefault="00717723" w:rsidP="002C4861">
            <w:pPr>
              <w:rPr>
                <w:rFonts w:ascii="宋体" w:eastAsia="宋体" w:hAnsi="宋体" w:cs="Segoe UI"/>
              </w:rPr>
            </w:pPr>
            <w:hyperlink r:id="rId129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06ADC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450096" w14:textId="77777777" w:rsidR="00401DBB" w:rsidRPr="00613BB9" w:rsidRDefault="00401DBB" w:rsidP="002C4861">
            <w:pPr>
              <w:jc w:val="left"/>
              <w:rPr>
                <w:rFonts w:ascii="宋体" w:eastAsia="宋体" w:hAnsi="宋体" w:cs="Segoe UI"/>
              </w:rPr>
            </w:pPr>
            <w:r w:rsidRPr="00613BB9">
              <w:rPr>
                <w:rStyle w:val="HTML1"/>
                <w:sz w:val="20"/>
                <w:szCs w:val="20"/>
              </w:rPr>
              <w:t>:spiral_notepad: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343FC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8075FC" w14:textId="77777777" w:rsidR="00401DBB" w:rsidRPr="00613BB9" w:rsidRDefault="00401DBB" w:rsidP="002C4861">
            <w:pPr>
              <w:jc w:val="left"/>
              <w:rPr>
                <w:rFonts w:ascii="宋体" w:eastAsia="宋体" w:hAnsi="宋体" w:cs="Segoe UI"/>
              </w:rPr>
            </w:pPr>
            <w:r w:rsidRPr="00613BB9">
              <w:rPr>
                <w:rStyle w:val="HTML1"/>
                <w:sz w:val="20"/>
                <w:szCs w:val="20"/>
              </w:rPr>
              <w:t>:spiral_calendar: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3B2E92" w14:textId="77777777" w:rsidR="00401DBB" w:rsidRPr="00613BB9" w:rsidRDefault="00717723" w:rsidP="002C4861">
            <w:pPr>
              <w:rPr>
                <w:rFonts w:ascii="宋体" w:eastAsia="宋体" w:hAnsi="宋体" w:cs="Segoe UI"/>
              </w:rPr>
            </w:pPr>
            <w:hyperlink r:id="rId1299" w:anchor="table-of-contents" w:history="1">
              <w:r w:rsidR="00401DBB" w:rsidRPr="00613BB9">
                <w:rPr>
                  <w:rStyle w:val="a4"/>
                  <w:rFonts w:ascii="宋体" w:eastAsia="宋体" w:hAnsi="宋体" w:cs="Segoe UI"/>
                  <w:color w:val="auto"/>
                </w:rPr>
                <w:t>top</w:t>
              </w:r>
            </w:hyperlink>
          </w:p>
        </w:tc>
      </w:tr>
      <w:tr w:rsidR="00613BB9" w:rsidRPr="00613BB9" w14:paraId="34B8F9F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F7B7DD" w14:textId="77777777" w:rsidR="00401DBB" w:rsidRPr="00613BB9" w:rsidRDefault="00717723" w:rsidP="002C4861">
            <w:pPr>
              <w:rPr>
                <w:rFonts w:ascii="宋体" w:eastAsia="宋体" w:hAnsi="宋体" w:cs="Segoe UI"/>
              </w:rPr>
            </w:pPr>
            <w:hyperlink r:id="rId130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55413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B3FA6F" w14:textId="77777777" w:rsidR="00401DBB" w:rsidRPr="00613BB9" w:rsidRDefault="00401DBB" w:rsidP="002C4861">
            <w:pPr>
              <w:jc w:val="left"/>
              <w:rPr>
                <w:rFonts w:ascii="宋体" w:eastAsia="宋体" w:hAnsi="宋体" w:cs="Segoe UI"/>
              </w:rPr>
            </w:pPr>
            <w:r w:rsidRPr="00613BB9">
              <w:rPr>
                <w:rStyle w:val="HTML1"/>
                <w:sz w:val="20"/>
                <w:szCs w:val="20"/>
              </w:rPr>
              <w:t>:card_index: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9B15D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A0D42F" w14:textId="77777777" w:rsidR="00401DBB" w:rsidRPr="00613BB9" w:rsidRDefault="00401DBB" w:rsidP="002C4861">
            <w:pPr>
              <w:jc w:val="left"/>
              <w:rPr>
                <w:rFonts w:ascii="宋体" w:eastAsia="宋体" w:hAnsi="宋体" w:cs="Segoe UI"/>
              </w:rPr>
            </w:pPr>
            <w:r w:rsidRPr="00613BB9">
              <w:rPr>
                <w:rStyle w:val="HTML1"/>
                <w:sz w:val="20"/>
                <w:szCs w:val="20"/>
              </w:rPr>
              <w:t>:chart_with_upwards_trend: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F8E013" w14:textId="77777777" w:rsidR="00401DBB" w:rsidRPr="00613BB9" w:rsidRDefault="00717723" w:rsidP="002C4861">
            <w:pPr>
              <w:rPr>
                <w:rFonts w:ascii="宋体" w:eastAsia="宋体" w:hAnsi="宋体" w:cs="Segoe UI"/>
              </w:rPr>
            </w:pPr>
            <w:hyperlink r:id="rId1301" w:anchor="table-of-contents" w:history="1">
              <w:r w:rsidR="00401DBB" w:rsidRPr="00613BB9">
                <w:rPr>
                  <w:rStyle w:val="a4"/>
                  <w:rFonts w:ascii="宋体" w:eastAsia="宋体" w:hAnsi="宋体" w:cs="Segoe UI"/>
                  <w:color w:val="auto"/>
                </w:rPr>
                <w:t>top</w:t>
              </w:r>
            </w:hyperlink>
          </w:p>
        </w:tc>
      </w:tr>
      <w:tr w:rsidR="00613BB9" w:rsidRPr="00613BB9" w14:paraId="0CEF13B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595F81" w14:textId="77777777" w:rsidR="00401DBB" w:rsidRPr="00613BB9" w:rsidRDefault="00717723" w:rsidP="002C4861">
            <w:pPr>
              <w:rPr>
                <w:rFonts w:ascii="宋体" w:eastAsia="宋体" w:hAnsi="宋体" w:cs="Segoe UI"/>
              </w:rPr>
            </w:pPr>
            <w:hyperlink r:id="rId130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B1A03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D5633" w14:textId="77777777" w:rsidR="00401DBB" w:rsidRPr="00613BB9" w:rsidRDefault="00401DBB" w:rsidP="002C4861">
            <w:pPr>
              <w:jc w:val="left"/>
              <w:rPr>
                <w:rFonts w:ascii="宋体" w:eastAsia="宋体" w:hAnsi="宋体" w:cs="Segoe UI"/>
              </w:rPr>
            </w:pPr>
            <w:r w:rsidRPr="00613BB9">
              <w:rPr>
                <w:rStyle w:val="HTML1"/>
                <w:sz w:val="20"/>
                <w:szCs w:val="20"/>
              </w:rPr>
              <w:t>:chart_with_downwards_trend: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C096C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6434BD" w14:textId="77777777" w:rsidR="00401DBB" w:rsidRPr="00613BB9" w:rsidRDefault="00401DBB" w:rsidP="002C4861">
            <w:pPr>
              <w:jc w:val="left"/>
              <w:rPr>
                <w:rFonts w:ascii="宋体" w:eastAsia="宋体" w:hAnsi="宋体" w:cs="Segoe UI"/>
              </w:rPr>
            </w:pPr>
            <w:r w:rsidRPr="00613BB9">
              <w:rPr>
                <w:rStyle w:val="HTML1"/>
                <w:sz w:val="20"/>
                <w:szCs w:val="20"/>
              </w:rPr>
              <w:t>:bar_chart: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483391" w14:textId="77777777" w:rsidR="00401DBB" w:rsidRPr="00613BB9" w:rsidRDefault="00717723" w:rsidP="002C4861">
            <w:pPr>
              <w:rPr>
                <w:rFonts w:ascii="宋体" w:eastAsia="宋体" w:hAnsi="宋体" w:cs="Segoe UI"/>
              </w:rPr>
            </w:pPr>
            <w:hyperlink r:id="rId1303" w:anchor="table-of-contents" w:history="1">
              <w:r w:rsidR="00401DBB" w:rsidRPr="00613BB9">
                <w:rPr>
                  <w:rStyle w:val="a4"/>
                  <w:rFonts w:ascii="宋体" w:eastAsia="宋体" w:hAnsi="宋体" w:cs="Segoe UI"/>
                  <w:color w:val="auto"/>
                </w:rPr>
                <w:t>top</w:t>
              </w:r>
            </w:hyperlink>
          </w:p>
        </w:tc>
      </w:tr>
      <w:tr w:rsidR="00613BB9" w:rsidRPr="00613BB9" w14:paraId="08F3552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D47613" w14:textId="77777777" w:rsidR="00401DBB" w:rsidRPr="00613BB9" w:rsidRDefault="00717723" w:rsidP="002C4861">
            <w:pPr>
              <w:rPr>
                <w:rFonts w:ascii="宋体" w:eastAsia="宋体" w:hAnsi="宋体" w:cs="Segoe UI"/>
              </w:rPr>
            </w:pPr>
            <w:hyperlink r:id="rId130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C296E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235017" w14:textId="77777777" w:rsidR="00401DBB" w:rsidRPr="00613BB9" w:rsidRDefault="00401DBB" w:rsidP="002C4861">
            <w:pPr>
              <w:jc w:val="left"/>
              <w:rPr>
                <w:rFonts w:ascii="宋体" w:eastAsia="宋体" w:hAnsi="宋体" w:cs="Segoe UI"/>
              </w:rPr>
            </w:pPr>
            <w:r w:rsidRPr="00613BB9">
              <w:rPr>
                <w:rStyle w:val="HTML1"/>
                <w:sz w:val="20"/>
                <w:szCs w:val="20"/>
              </w:rPr>
              <w:t>:clipboard: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C4631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1A3003" w14:textId="77777777" w:rsidR="00401DBB" w:rsidRPr="00613BB9" w:rsidRDefault="00401DBB" w:rsidP="002C4861">
            <w:pPr>
              <w:jc w:val="left"/>
              <w:rPr>
                <w:rFonts w:ascii="宋体" w:eastAsia="宋体" w:hAnsi="宋体" w:cs="Segoe UI"/>
              </w:rPr>
            </w:pPr>
            <w:r w:rsidRPr="00613BB9">
              <w:rPr>
                <w:rStyle w:val="HTML1"/>
                <w:sz w:val="20"/>
                <w:szCs w:val="20"/>
              </w:rPr>
              <w:t>:pushpin: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B0C7F2" w14:textId="77777777" w:rsidR="00401DBB" w:rsidRPr="00613BB9" w:rsidRDefault="00717723" w:rsidP="002C4861">
            <w:pPr>
              <w:rPr>
                <w:rFonts w:ascii="宋体" w:eastAsia="宋体" w:hAnsi="宋体" w:cs="Segoe UI"/>
              </w:rPr>
            </w:pPr>
            <w:hyperlink r:id="rId1305" w:anchor="table-of-contents" w:history="1">
              <w:r w:rsidR="00401DBB" w:rsidRPr="00613BB9">
                <w:rPr>
                  <w:rStyle w:val="a4"/>
                  <w:rFonts w:ascii="宋体" w:eastAsia="宋体" w:hAnsi="宋体" w:cs="Segoe UI"/>
                  <w:color w:val="auto"/>
                </w:rPr>
                <w:t>top</w:t>
              </w:r>
            </w:hyperlink>
          </w:p>
        </w:tc>
      </w:tr>
      <w:tr w:rsidR="00613BB9" w:rsidRPr="00613BB9" w14:paraId="315131C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1567AA" w14:textId="77777777" w:rsidR="00401DBB" w:rsidRPr="00613BB9" w:rsidRDefault="00717723" w:rsidP="002C4861">
            <w:pPr>
              <w:rPr>
                <w:rFonts w:ascii="宋体" w:eastAsia="宋体" w:hAnsi="宋体" w:cs="Segoe UI"/>
              </w:rPr>
            </w:pPr>
            <w:hyperlink r:id="rId130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36EA0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BDFA52" w14:textId="77777777" w:rsidR="00401DBB" w:rsidRPr="00613BB9" w:rsidRDefault="00401DBB" w:rsidP="002C4861">
            <w:pPr>
              <w:jc w:val="left"/>
              <w:rPr>
                <w:rFonts w:ascii="宋体" w:eastAsia="宋体" w:hAnsi="宋体" w:cs="Segoe UI"/>
              </w:rPr>
            </w:pPr>
            <w:r w:rsidRPr="00613BB9">
              <w:rPr>
                <w:rStyle w:val="HTML1"/>
                <w:sz w:val="20"/>
                <w:szCs w:val="20"/>
              </w:rPr>
              <w:t>:round_pushpin: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38F07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6D9C15" w14:textId="77777777" w:rsidR="00401DBB" w:rsidRPr="00613BB9" w:rsidRDefault="00401DBB" w:rsidP="002C4861">
            <w:pPr>
              <w:jc w:val="left"/>
              <w:rPr>
                <w:rFonts w:ascii="宋体" w:eastAsia="宋体" w:hAnsi="宋体" w:cs="Segoe UI"/>
              </w:rPr>
            </w:pPr>
            <w:r w:rsidRPr="00613BB9">
              <w:rPr>
                <w:rStyle w:val="HTML1"/>
                <w:sz w:val="20"/>
                <w:szCs w:val="20"/>
              </w:rPr>
              <w:t>:paperclip: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09BAD5" w14:textId="77777777" w:rsidR="00401DBB" w:rsidRPr="00613BB9" w:rsidRDefault="00717723" w:rsidP="002C4861">
            <w:pPr>
              <w:rPr>
                <w:rFonts w:ascii="宋体" w:eastAsia="宋体" w:hAnsi="宋体" w:cs="Segoe UI"/>
              </w:rPr>
            </w:pPr>
            <w:hyperlink r:id="rId1307" w:anchor="table-of-contents" w:history="1">
              <w:r w:rsidR="00401DBB" w:rsidRPr="00613BB9">
                <w:rPr>
                  <w:rStyle w:val="a4"/>
                  <w:rFonts w:ascii="宋体" w:eastAsia="宋体" w:hAnsi="宋体" w:cs="Segoe UI"/>
                  <w:color w:val="auto"/>
                </w:rPr>
                <w:t>top</w:t>
              </w:r>
            </w:hyperlink>
          </w:p>
        </w:tc>
      </w:tr>
      <w:tr w:rsidR="00613BB9" w:rsidRPr="00613BB9" w14:paraId="6732293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EE91AE" w14:textId="77777777" w:rsidR="00401DBB" w:rsidRPr="00613BB9" w:rsidRDefault="00717723" w:rsidP="002C4861">
            <w:pPr>
              <w:rPr>
                <w:rFonts w:ascii="宋体" w:eastAsia="宋体" w:hAnsi="宋体" w:cs="Segoe UI"/>
              </w:rPr>
            </w:pPr>
            <w:hyperlink r:id="rId130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578E8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030A4F" w14:textId="77777777" w:rsidR="00401DBB" w:rsidRPr="00613BB9" w:rsidRDefault="00401DBB" w:rsidP="002C4861">
            <w:pPr>
              <w:jc w:val="left"/>
              <w:rPr>
                <w:rFonts w:ascii="宋体" w:eastAsia="宋体" w:hAnsi="宋体" w:cs="Segoe UI"/>
              </w:rPr>
            </w:pPr>
            <w:r w:rsidRPr="00613BB9">
              <w:rPr>
                <w:rStyle w:val="HTML1"/>
                <w:sz w:val="20"/>
                <w:szCs w:val="20"/>
              </w:rPr>
              <w:t>:paperclips: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AF66E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0C26B4" w14:textId="77777777" w:rsidR="00401DBB" w:rsidRPr="00613BB9" w:rsidRDefault="00401DBB" w:rsidP="002C4861">
            <w:pPr>
              <w:jc w:val="left"/>
              <w:rPr>
                <w:rFonts w:ascii="宋体" w:eastAsia="宋体" w:hAnsi="宋体" w:cs="Segoe UI"/>
              </w:rPr>
            </w:pPr>
            <w:r w:rsidRPr="00613BB9">
              <w:rPr>
                <w:rStyle w:val="HTML1"/>
                <w:sz w:val="20"/>
                <w:szCs w:val="20"/>
              </w:rPr>
              <w:t>:straight_ruler: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359F6F" w14:textId="77777777" w:rsidR="00401DBB" w:rsidRPr="00613BB9" w:rsidRDefault="00717723" w:rsidP="002C4861">
            <w:pPr>
              <w:rPr>
                <w:rFonts w:ascii="宋体" w:eastAsia="宋体" w:hAnsi="宋体" w:cs="Segoe UI"/>
              </w:rPr>
            </w:pPr>
            <w:hyperlink r:id="rId1309" w:anchor="table-of-contents" w:history="1">
              <w:r w:rsidR="00401DBB" w:rsidRPr="00613BB9">
                <w:rPr>
                  <w:rStyle w:val="a4"/>
                  <w:rFonts w:ascii="宋体" w:eastAsia="宋体" w:hAnsi="宋体" w:cs="Segoe UI"/>
                  <w:color w:val="auto"/>
                </w:rPr>
                <w:t>top</w:t>
              </w:r>
            </w:hyperlink>
          </w:p>
        </w:tc>
      </w:tr>
      <w:tr w:rsidR="00613BB9" w:rsidRPr="00613BB9" w14:paraId="389F474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63C5D3" w14:textId="77777777" w:rsidR="00401DBB" w:rsidRPr="00613BB9" w:rsidRDefault="00717723" w:rsidP="002C4861">
            <w:pPr>
              <w:rPr>
                <w:rFonts w:ascii="宋体" w:eastAsia="宋体" w:hAnsi="宋体" w:cs="Segoe UI"/>
              </w:rPr>
            </w:pPr>
            <w:hyperlink r:id="rId131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A8F4E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C77C02" w14:textId="77777777" w:rsidR="00401DBB" w:rsidRPr="00613BB9" w:rsidRDefault="00401DBB" w:rsidP="002C4861">
            <w:pPr>
              <w:jc w:val="left"/>
              <w:rPr>
                <w:rFonts w:ascii="宋体" w:eastAsia="宋体" w:hAnsi="宋体" w:cs="Segoe UI"/>
              </w:rPr>
            </w:pPr>
            <w:r w:rsidRPr="00613BB9">
              <w:rPr>
                <w:rStyle w:val="HTML1"/>
                <w:sz w:val="20"/>
                <w:szCs w:val="20"/>
              </w:rPr>
              <w:t>:triangular_ruler: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ED46D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C4B34E" w14:textId="77777777" w:rsidR="00401DBB" w:rsidRPr="00613BB9" w:rsidRDefault="00401DBB" w:rsidP="002C4861">
            <w:pPr>
              <w:jc w:val="left"/>
              <w:rPr>
                <w:rFonts w:ascii="宋体" w:eastAsia="宋体" w:hAnsi="宋体" w:cs="Segoe UI"/>
              </w:rPr>
            </w:pPr>
            <w:r w:rsidRPr="00613BB9">
              <w:rPr>
                <w:rStyle w:val="HTML1"/>
                <w:sz w:val="20"/>
                <w:szCs w:val="20"/>
              </w:rPr>
              <w:t>:scissors: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1F662A" w14:textId="77777777" w:rsidR="00401DBB" w:rsidRPr="00613BB9" w:rsidRDefault="00717723" w:rsidP="002C4861">
            <w:pPr>
              <w:rPr>
                <w:rFonts w:ascii="宋体" w:eastAsia="宋体" w:hAnsi="宋体" w:cs="Segoe UI"/>
              </w:rPr>
            </w:pPr>
            <w:hyperlink r:id="rId1311" w:anchor="table-of-contents" w:history="1">
              <w:r w:rsidR="00401DBB" w:rsidRPr="00613BB9">
                <w:rPr>
                  <w:rStyle w:val="a4"/>
                  <w:rFonts w:ascii="宋体" w:eastAsia="宋体" w:hAnsi="宋体" w:cs="Segoe UI"/>
                  <w:color w:val="auto"/>
                </w:rPr>
                <w:t>top</w:t>
              </w:r>
            </w:hyperlink>
          </w:p>
        </w:tc>
      </w:tr>
      <w:tr w:rsidR="00613BB9" w:rsidRPr="00613BB9" w14:paraId="0CBCC9C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7D54F7" w14:textId="77777777" w:rsidR="00401DBB" w:rsidRPr="00613BB9" w:rsidRDefault="00717723" w:rsidP="002C4861">
            <w:pPr>
              <w:rPr>
                <w:rFonts w:ascii="宋体" w:eastAsia="宋体" w:hAnsi="宋体" w:cs="Segoe UI"/>
              </w:rPr>
            </w:pPr>
            <w:hyperlink r:id="rId131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31651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0009A3" w14:textId="77777777" w:rsidR="00401DBB" w:rsidRPr="00613BB9" w:rsidRDefault="00401DBB" w:rsidP="002C4861">
            <w:pPr>
              <w:jc w:val="left"/>
              <w:rPr>
                <w:rFonts w:ascii="宋体" w:eastAsia="宋体" w:hAnsi="宋体" w:cs="Segoe UI"/>
              </w:rPr>
            </w:pPr>
            <w:r w:rsidRPr="00613BB9">
              <w:rPr>
                <w:rStyle w:val="HTML1"/>
                <w:sz w:val="20"/>
                <w:szCs w:val="20"/>
              </w:rPr>
              <w:t>:card_file_box: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7E635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B6ECFB" w14:textId="77777777" w:rsidR="00401DBB" w:rsidRPr="00613BB9" w:rsidRDefault="00401DBB" w:rsidP="002C4861">
            <w:pPr>
              <w:jc w:val="left"/>
              <w:rPr>
                <w:rFonts w:ascii="宋体" w:eastAsia="宋体" w:hAnsi="宋体" w:cs="Segoe UI"/>
              </w:rPr>
            </w:pPr>
            <w:r w:rsidRPr="00613BB9">
              <w:rPr>
                <w:rStyle w:val="HTML1"/>
                <w:sz w:val="20"/>
                <w:szCs w:val="20"/>
              </w:rPr>
              <w:t>:file_cabinet: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AE3F3C" w14:textId="77777777" w:rsidR="00401DBB" w:rsidRPr="00613BB9" w:rsidRDefault="00717723" w:rsidP="002C4861">
            <w:pPr>
              <w:rPr>
                <w:rFonts w:ascii="宋体" w:eastAsia="宋体" w:hAnsi="宋体" w:cs="Segoe UI"/>
              </w:rPr>
            </w:pPr>
            <w:hyperlink r:id="rId1313" w:anchor="table-of-contents" w:history="1">
              <w:r w:rsidR="00401DBB" w:rsidRPr="00613BB9">
                <w:rPr>
                  <w:rStyle w:val="a4"/>
                  <w:rFonts w:ascii="宋体" w:eastAsia="宋体" w:hAnsi="宋体" w:cs="Segoe UI"/>
                  <w:color w:val="auto"/>
                </w:rPr>
                <w:t>top</w:t>
              </w:r>
            </w:hyperlink>
          </w:p>
        </w:tc>
      </w:tr>
      <w:tr w:rsidR="00613BB9" w:rsidRPr="00613BB9" w14:paraId="49E23C3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9576C3" w14:textId="77777777" w:rsidR="00401DBB" w:rsidRPr="00613BB9" w:rsidRDefault="00717723" w:rsidP="002C4861">
            <w:pPr>
              <w:rPr>
                <w:rFonts w:ascii="宋体" w:eastAsia="宋体" w:hAnsi="宋体" w:cs="Segoe UI"/>
              </w:rPr>
            </w:pPr>
            <w:hyperlink r:id="rId131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F9FBC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3C81BF" w14:textId="77777777" w:rsidR="00401DBB" w:rsidRPr="00613BB9" w:rsidRDefault="00401DBB" w:rsidP="002C4861">
            <w:pPr>
              <w:jc w:val="left"/>
              <w:rPr>
                <w:rFonts w:ascii="宋体" w:eastAsia="宋体" w:hAnsi="宋体" w:cs="Segoe UI"/>
              </w:rPr>
            </w:pPr>
            <w:r w:rsidRPr="00613BB9">
              <w:rPr>
                <w:rStyle w:val="HTML1"/>
                <w:sz w:val="20"/>
                <w:szCs w:val="20"/>
              </w:rPr>
              <w:t>:wastebasket: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4A3350"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9F3D03"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F4515D" w14:textId="77777777" w:rsidR="00401DBB" w:rsidRPr="00613BB9" w:rsidRDefault="00717723" w:rsidP="002C4861">
            <w:pPr>
              <w:rPr>
                <w:rFonts w:ascii="宋体" w:eastAsia="宋体" w:hAnsi="宋体" w:cs="Segoe UI"/>
                <w:sz w:val="24"/>
                <w:szCs w:val="24"/>
              </w:rPr>
            </w:pPr>
            <w:hyperlink r:id="rId1315" w:anchor="table-of-contents" w:history="1">
              <w:r w:rsidR="00401DBB" w:rsidRPr="00613BB9">
                <w:rPr>
                  <w:rStyle w:val="a4"/>
                  <w:rFonts w:ascii="宋体" w:eastAsia="宋体" w:hAnsi="宋体" w:cs="Segoe UI"/>
                  <w:color w:val="auto"/>
                </w:rPr>
                <w:t>top</w:t>
              </w:r>
            </w:hyperlink>
          </w:p>
        </w:tc>
      </w:tr>
    </w:tbl>
    <w:p w14:paraId="072E001A" w14:textId="77777777" w:rsidR="00401DBB" w:rsidRPr="00613BB9" w:rsidRDefault="00401DBB" w:rsidP="00401DBB">
      <w:pPr>
        <w:pStyle w:val="4"/>
        <w:rPr>
          <w:rFonts w:ascii="宋体" w:eastAsia="宋体" w:hAnsi="宋体" w:cs="Segoe UI"/>
        </w:rPr>
      </w:pPr>
      <w:bookmarkStart w:id="174" w:name="_Toc46394791"/>
      <w:r w:rsidRPr="00613BB9">
        <w:rPr>
          <w:rFonts w:ascii="宋体" w:eastAsia="宋体" w:hAnsi="宋体" w:cs="Segoe UI"/>
        </w:rPr>
        <w:t>Lock</w:t>
      </w:r>
      <w:bookmarkEnd w:id="174"/>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88"/>
        <w:gridCol w:w="1395"/>
        <w:gridCol w:w="4511"/>
        <w:gridCol w:w="1395"/>
        <w:gridCol w:w="5102"/>
        <w:gridCol w:w="1389"/>
      </w:tblGrid>
      <w:tr w:rsidR="00613BB9" w:rsidRPr="00613BB9" w14:paraId="4AD6124B"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C6964D"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80CBE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1C600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9BA14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86693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7E858D" w14:textId="77777777" w:rsidR="00401DBB" w:rsidRPr="00613BB9" w:rsidRDefault="00401DBB" w:rsidP="002C4861">
            <w:pPr>
              <w:spacing w:after="240"/>
              <w:jc w:val="center"/>
              <w:rPr>
                <w:rFonts w:ascii="宋体" w:eastAsia="宋体" w:hAnsi="宋体" w:cs="Segoe UI"/>
                <w:b/>
                <w:bCs/>
              </w:rPr>
            </w:pPr>
          </w:p>
        </w:tc>
      </w:tr>
      <w:tr w:rsidR="00613BB9" w:rsidRPr="00613BB9" w14:paraId="7969CB4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889733" w14:textId="77777777" w:rsidR="00401DBB" w:rsidRPr="00613BB9" w:rsidRDefault="00717723" w:rsidP="002C4861">
            <w:pPr>
              <w:spacing w:after="240"/>
              <w:jc w:val="left"/>
              <w:rPr>
                <w:rFonts w:ascii="宋体" w:eastAsia="宋体" w:hAnsi="宋体" w:cs="Segoe UI"/>
                <w:sz w:val="24"/>
                <w:szCs w:val="24"/>
              </w:rPr>
            </w:pPr>
            <w:hyperlink r:id="rId131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1D42BD"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9623E1" w14:textId="77777777" w:rsidR="00401DBB" w:rsidRPr="00613BB9" w:rsidRDefault="00401DBB" w:rsidP="002C4861">
            <w:pPr>
              <w:jc w:val="left"/>
              <w:rPr>
                <w:rFonts w:ascii="宋体" w:eastAsia="宋体" w:hAnsi="宋体" w:cs="Segoe UI"/>
              </w:rPr>
            </w:pPr>
            <w:r w:rsidRPr="00613BB9">
              <w:rPr>
                <w:rStyle w:val="HTML1"/>
                <w:sz w:val="20"/>
                <w:szCs w:val="20"/>
              </w:rPr>
              <w:t>:lock: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EB32B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04CD34" w14:textId="77777777" w:rsidR="00401DBB" w:rsidRPr="00613BB9" w:rsidRDefault="00401DBB" w:rsidP="002C4861">
            <w:pPr>
              <w:jc w:val="left"/>
              <w:rPr>
                <w:rFonts w:ascii="宋体" w:eastAsia="宋体" w:hAnsi="宋体" w:cs="Segoe UI"/>
              </w:rPr>
            </w:pPr>
            <w:r w:rsidRPr="00613BB9">
              <w:rPr>
                <w:rStyle w:val="HTML1"/>
                <w:sz w:val="20"/>
                <w:szCs w:val="20"/>
              </w:rPr>
              <w:t>:unlock: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410501" w14:textId="77777777" w:rsidR="00401DBB" w:rsidRPr="00613BB9" w:rsidRDefault="00717723" w:rsidP="002C4861">
            <w:pPr>
              <w:rPr>
                <w:rFonts w:ascii="宋体" w:eastAsia="宋体" w:hAnsi="宋体" w:cs="Segoe UI"/>
              </w:rPr>
            </w:pPr>
            <w:hyperlink r:id="rId1317" w:anchor="table-of-contents" w:history="1">
              <w:r w:rsidR="00401DBB" w:rsidRPr="00613BB9">
                <w:rPr>
                  <w:rStyle w:val="a4"/>
                  <w:rFonts w:ascii="宋体" w:eastAsia="宋体" w:hAnsi="宋体" w:cs="Segoe UI"/>
                  <w:color w:val="auto"/>
                </w:rPr>
                <w:t>top</w:t>
              </w:r>
            </w:hyperlink>
          </w:p>
        </w:tc>
      </w:tr>
      <w:tr w:rsidR="00613BB9" w:rsidRPr="00613BB9" w14:paraId="03BD48A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A873C7" w14:textId="77777777" w:rsidR="00401DBB" w:rsidRPr="00613BB9" w:rsidRDefault="00717723" w:rsidP="002C4861">
            <w:pPr>
              <w:rPr>
                <w:rFonts w:ascii="宋体" w:eastAsia="宋体" w:hAnsi="宋体" w:cs="Segoe UI"/>
              </w:rPr>
            </w:pPr>
            <w:hyperlink r:id="rId131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6E856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011178" w14:textId="77777777" w:rsidR="00401DBB" w:rsidRPr="00613BB9" w:rsidRDefault="00401DBB" w:rsidP="002C4861">
            <w:pPr>
              <w:jc w:val="left"/>
              <w:rPr>
                <w:rFonts w:ascii="宋体" w:eastAsia="宋体" w:hAnsi="宋体" w:cs="Segoe UI"/>
              </w:rPr>
            </w:pPr>
            <w:r w:rsidRPr="00613BB9">
              <w:rPr>
                <w:rStyle w:val="HTML1"/>
                <w:sz w:val="20"/>
                <w:szCs w:val="20"/>
              </w:rPr>
              <w:t>:lock_with_ink_pen: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07F9E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0A7CBE" w14:textId="77777777" w:rsidR="00401DBB" w:rsidRPr="00613BB9" w:rsidRDefault="00401DBB" w:rsidP="002C4861">
            <w:pPr>
              <w:jc w:val="left"/>
              <w:rPr>
                <w:rFonts w:ascii="宋体" w:eastAsia="宋体" w:hAnsi="宋体" w:cs="Segoe UI"/>
              </w:rPr>
            </w:pPr>
            <w:r w:rsidRPr="00613BB9">
              <w:rPr>
                <w:rStyle w:val="HTML1"/>
                <w:sz w:val="20"/>
                <w:szCs w:val="20"/>
              </w:rPr>
              <w:t>:closed_lock_with_key: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60417E" w14:textId="77777777" w:rsidR="00401DBB" w:rsidRPr="00613BB9" w:rsidRDefault="00717723" w:rsidP="002C4861">
            <w:pPr>
              <w:rPr>
                <w:rFonts w:ascii="宋体" w:eastAsia="宋体" w:hAnsi="宋体" w:cs="Segoe UI"/>
              </w:rPr>
            </w:pPr>
            <w:hyperlink r:id="rId1319" w:anchor="table-of-contents" w:history="1">
              <w:r w:rsidR="00401DBB" w:rsidRPr="00613BB9">
                <w:rPr>
                  <w:rStyle w:val="a4"/>
                  <w:rFonts w:ascii="宋体" w:eastAsia="宋体" w:hAnsi="宋体" w:cs="Segoe UI"/>
                  <w:color w:val="auto"/>
                </w:rPr>
                <w:t>top</w:t>
              </w:r>
            </w:hyperlink>
          </w:p>
        </w:tc>
      </w:tr>
      <w:tr w:rsidR="00613BB9" w:rsidRPr="00613BB9" w14:paraId="07DB9EA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90C42" w14:textId="77777777" w:rsidR="00401DBB" w:rsidRPr="00613BB9" w:rsidRDefault="00717723" w:rsidP="002C4861">
            <w:pPr>
              <w:rPr>
                <w:rFonts w:ascii="宋体" w:eastAsia="宋体" w:hAnsi="宋体" w:cs="Segoe UI"/>
              </w:rPr>
            </w:pPr>
            <w:hyperlink r:id="rId132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77EE6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02E379" w14:textId="77777777" w:rsidR="00401DBB" w:rsidRPr="00613BB9" w:rsidRDefault="00401DBB" w:rsidP="002C4861">
            <w:pPr>
              <w:jc w:val="left"/>
              <w:rPr>
                <w:rFonts w:ascii="宋体" w:eastAsia="宋体" w:hAnsi="宋体" w:cs="Segoe UI"/>
              </w:rPr>
            </w:pPr>
            <w:r w:rsidRPr="00613BB9">
              <w:rPr>
                <w:rStyle w:val="HTML1"/>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DDA05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5D7F3A" w14:textId="77777777" w:rsidR="00401DBB" w:rsidRPr="00613BB9" w:rsidRDefault="00401DBB" w:rsidP="002C4861">
            <w:pPr>
              <w:jc w:val="left"/>
              <w:rPr>
                <w:rFonts w:ascii="宋体" w:eastAsia="宋体" w:hAnsi="宋体" w:cs="Segoe UI"/>
              </w:rPr>
            </w:pPr>
            <w:r w:rsidRPr="00613BB9">
              <w:rPr>
                <w:rStyle w:val="HTML1"/>
                <w:sz w:val="20"/>
                <w:szCs w:val="20"/>
              </w:rPr>
              <w:t>:old_key: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E6A885" w14:textId="77777777" w:rsidR="00401DBB" w:rsidRPr="00613BB9" w:rsidRDefault="00717723" w:rsidP="002C4861">
            <w:pPr>
              <w:rPr>
                <w:rFonts w:ascii="宋体" w:eastAsia="宋体" w:hAnsi="宋体" w:cs="Segoe UI"/>
              </w:rPr>
            </w:pPr>
            <w:hyperlink r:id="rId1321" w:anchor="table-of-contents" w:history="1">
              <w:r w:rsidR="00401DBB" w:rsidRPr="00613BB9">
                <w:rPr>
                  <w:rStyle w:val="a4"/>
                  <w:rFonts w:ascii="宋体" w:eastAsia="宋体" w:hAnsi="宋体" w:cs="Segoe UI"/>
                  <w:color w:val="auto"/>
                </w:rPr>
                <w:t>top</w:t>
              </w:r>
            </w:hyperlink>
          </w:p>
        </w:tc>
      </w:tr>
    </w:tbl>
    <w:p w14:paraId="0F6155B1" w14:textId="77777777" w:rsidR="00401DBB" w:rsidRPr="00613BB9" w:rsidRDefault="00401DBB" w:rsidP="00401DBB">
      <w:pPr>
        <w:pStyle w:val="4"/>
        <w:rPr>
          <w:rFonts w:ascii="宋体" w:eastAsia="宋体" w:hAnsi="宋体" w:cs="Segoe UI"/>
        </w:rPr>
      </w:pPr>
      <w:bookmarkStart w:id="175" w:name="_Toc46394792"/>
      <w:r w:rsidRPr="00613BB9">
        <w:rPr>
          <w:rFonts w:ascii="宋体" w:eastAsia="宋体" w:hAnsi="宋体" w:cs="Segoe UI"/>
        </w:rPr>
        <w:lastRenderedPageBreak/>
        <w:t>Tool</w:t>
      </w:r>
      <w:bookmarkEnd w:id="175"/>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486"/>
        <w:gridCol w:w="1491"/>
        <w:gridCol w:w="4824"/>
        <w:gridCol w:w="1491"/>
        <w:gridCol w:w="4403"/>
        <w:gridCol w:w="1485"/>
      </w:tblGrid>
      <w:tr w:rsidR="00613BB9" w:rsidRPr="00613BB9" w14:paraId="24F51538"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211A8E"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04765B"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3D407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DE48E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9EB60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BB1A85" w14:textId="77777777" w:rsidR="00401DBB" w:rsidRPr="00613BB9" w:rsidRDefault="00401DBB" w:rsidP="002C4861">
            <w:pPr>
              <w:spacing w:after="240"/>
              <w:jc w:val="center"/>
              <w:rPr>
                <w:rFonts w:ascii="宋体" w:eastAsia="宋体" w:hAnsi="宋体" w:cs="Segoe UI"/>
                <w:b/>
                <w:bCs/>
              </w:rPr>
            </w:pPr>
          </w:p>
        </w:tc>
      </w:tr>
      <w:tr w:rsidR="00613BB9" w:rsidRPr="00613BB9" w14:paraId="63D0FA2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3BC1F6" w14:textId="77777777" w:rsidR="00401DBB" w:rsidRPr="00613BB9" w:rsidRDefault="00717723" w:rsidP="002C4861">
            <w:pPr>
              <w:spacing w:after="240"/>
              <w:jc w:val="left"/>
              <w:rPr>
                <w:rFonts w:ascii="宋体" w:eastAsia="宋体" w:hAnsi="宋体" w:cs="Segoe UI"/>
                <w:sz w:val="24"/>
                <w:szCs w:val="24"/>
              </w:rPr>
            </w:pPr>
            <w:hyperlink r:id="rId132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8CDDB0"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216688" w14:textId="77777777" w:rsidR="00401DBB" w:rsidRPr="00613BB9" w:rsidRDefault="00401DBB" w:rsidP="002C4861">
            <w:pPr>
              <w:jc w:val="left"/>
              <w:rPr>
                <w:rFonts w:ascii="宋体" w:eastAsia="宋体" w:hAnsi="宋体" w:cs="Segoe UI"/>
              </w:rPr>
            </w:pPr>
            <w:r w:rsidRPr="00613BB9">
              <w:rPr>
                <w:rStyle w:val="HTML1"/>
                <w:sz w:val="20"/>
                <w:szCs w:val="20"/>
              </w:rPr>
              <w:t>:hammer: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672EB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783556" w14:textId="77777777" w:rsidR="00401DBB" w:rsidRPr="00613BB9" w:rsidRDefault="00401DBB" w:rsidP="002C4861">
            <w:pPr>
              <w:jc w:val="left"/>
              <w:rPr>
                <w:rFonts w:ascii="宋体" w:eastAsia="宋体" w:hAnsi="宋体" w:cs="Segoe UI"/>
              </w:rPr>
            </w:pPr>
            <w:r w:rsidRPr="00613BB9">
              <w:rPr>
                <w:rStyle w:val="HTML1"/>
                <w:sz w:val="20"/>
                <w:szCs w:val="20"/>
              </w:rPr>
              <w:t>:axe: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A3250B" w14:textId="77777777" w:rsidR="00401DBB" w:rsidRPr="00613BB9" w:rsidRDefault="00717723" w:rsidP="002C4861">
            <w:pPr>
              <w:rPr>
                <w:rFonts w:ascii="宋体" w:eastAsia="宋体" w:hAnsi="宋体" w:cs="Segoe UI"/>
              </w:rPr>
            </w:pPr>
            <w:hyperlink r:id="rId1323" w:anchor="table-of-contents" w:history="1">
              <w:r w:rsidR="00401DBB" w:rsidRPr="00613BB9">
                <w:rPr>
                  <w:rStyle w:val="a4"/>
                  <w:rFonts w:ascii="宋体" w:eastAsia="宋体" w:hAnsi="宋体" w:cs="Segoe UI"/>
                  <w:color w:val="auto"/>
                </w:rPr>
                <w:t>top</w:t>
              </w:r>
            </w:hyperlink>
          </w:p>
        </w:tc>
      </w:tr>
      <w:tr w:rsidR="00613BB9" w:rsidRPr="00613BB9" w14:paraId="11037B2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188360" w14:textId="77777777" w:rsidR="00401DBB" w:rsidRPr="00613BB9" w:rsidRDefault="00717723" w:rsidP="002C4861">
            <w:pPr>
              <w:rPr>
                <w:rFonts w:ascii="宋体" w:eastAsia="宋体" w:hAnsi="宋体" w:cs="Segoe UI"/>
              </w:rPr>
            </w:pPr>
            <w:hyperlink r:id="rId132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74ED5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C1F8ED" w14:textId="77777777" w:rsidR="00401DBB" w:rsidRPr="00613BB9" w:rsidRDefault="00401DBB" w:rsidP="002C4861">
            <w:pPr>
              <w:jc w:val="left"/>
              <w:rPr>
                <w:rFonts w:ascii="宋体" w:eastAsia="宋体" w:hAnsi="宋体" w:cs="Segoe UI"/>
              </w:rPr>
            </w:pPr>
            <w:r w:rsidRPr="00613BB9">
              <w:rPr>
                <w:rStyle w:val="HTML1"/>
                <w:sz w:val="20"/>
                <w:szCs w:val="20"/>
              </w:rPr>
              <w:t>:pick: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77592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A47B85" w14:textId="77777777" w:rsidR="00401DBB" w:rsidRPr="00613BB9" w:rsidRDefault="00401DBB" w:rsidP="002C4861">
            <w:pPr>
              <w:jc w:val="left"/>
              <w:rPr>
                <w:rFonts w:ascii="宋体" w:eastAsia="宋体" w:hAnsi="宋体" w:cs="Segoe UI"/>
              </w:rPr>
            </w:pPr>
            <w:r w:rsidRPr="00613BB9">
              <w:rPr>
                <w:rStyle w:val="HTML1"/>
                <w:sz w:val="20"/>
                <w:szCs w:val="20"/>
              </w:rPr>
              <w:t>:hammer_and_pick: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238072" w14:textId="77777777" w:rsidR="00401DBB" w:rsidRPr="00613BB9" w:rsidRDefault="00717723" w:rsidP="002C4861">
            <w:pPr>
              <w:rPr>
                <w:rFonts w:ascii="宋体" w:eastAsia="宋体" w:hAnsi="宋体" w:cs="Segoe UI"/>
              </w:rPr>
            </w:pPr>
            <w:hyperlink r:id="rId1325" w:anchor="table-of-contents" w:history="1">
              <w:r w:rsidR="00401DBB" w:rsidRPr="00613BB9">
                <w:rPr>
                  <w:rStyle w:val="a4"/>
                  <w:rFonts w:ascii="宋体" w:eastAsia="宋体" w:hAnsi="宋体" w:cs="Segoe UI"/>
                  <w:color w:val="auto"/>
                </w:rPr>
                <w:t>top</w:t>
              </w:r>
            </w:hyperlink>
          </w:p>
        </w:tc>
      </w:tr>
      <w:tr w:rsidR="00613BB9" w:rsidRPr="00613BB9" w14:paraId="73B20C5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98EDDF" w14:textId="77777777" w:rsidR="00401DBB" w:rsidRPr="00613BB9" w:rsidRDefault="00717723" w:rsidP="002C4861">
            <w:pPr>
              <w:rPr>
                <w:rFonts w:ascii="宋体" w:eastAsia="宋体" w:hAnsi="宋体" w:cs="Segoe UI"/>
              </w:rPr>
            </w:pPr>
            <w:hyperlink r:id="rId132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EA684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AED3E5" w14:textId="77777777" w:rsidR="00401DBB" w:rsidRPr="00613BB9" w:rsidRDefault="00401DBB" w:rsidP="002C4861">
            <w:pPr>
              <w:jc w:val="left"/>
              <w:rPr>
                <w:rFonts w:ascii="宋体" w:eastAsia="宋体" w:hAnsi="宋体" w:cs="Segoe UI"/>
              </w:rPr>
            </w:pPr>
            <w:r w:rsidRPr="00613BB9">
              <w:rPr>
                <w:rStyle w:val="HTML1"/>
                <w:sz w:val="20"/>
                <w:szCs w:val="20"/>
              </w:rPr>
              <w:t>:hammer_and_wrench: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03ADE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33CCEA" w14:textId="77777777" w:rsidR="00401DBB" w:rsidRPr="00613BB9" w:rsidRDefault="00401DBB" w:rsidP="002C4861">
            <w:pPr>
              <w:jc w:val="left"/>
              <w:rPr>
                <w:rFonts w:ascii="宋体" w:eastAsia="宋体" w:hAnsi="宋体" w:cs="Segoe UI"/>
              </w:rPr>
            </w:pPr>
            <w:r w:rsidRPr="00613BB9">
              <w:rPr>
                <w:rStyle w:val="HTML1"/>
                <w:sz w:val="20"/>
                <w:szCs w:val="20"/>
              </w:rPr>
              <w:t>:dagger: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4914DC" w14:textId="77777777" w:rsidR="00401DBB" w:rsidRPr="00613BB9" w:rsidRDefault="00717723" w:rsidP="002C4861">
            <w:pPr>
              <w:rPr>
                <w:rFonts w:ascii="宋体" w:eastAsia="宋体" w:hAnsi="宋体" w:cs="Segoe UI"/>
              </w:rPr>
            </w:pPr>
            <w:hyperlink r:id="rId1327" w:anchor="table-of-contents" w:history="1">
              <w:r w:rsidR="00401DBB" w:rsidRPr="00613BB9">
                <w:rPr>
                  <w:rStyle w:val="a4"/>
                  <w:rFonts w:ascii="宋体" w:eastAsia="宋体" w:hAnsi="宋体" w:cs="Segoe UI"/>
                  <w:color w:val="auto"/>
                </w:rPr>
                <w:t>top</w:t>
              </w:r>
            </w:hyperlink>
          </w:p>
        </w:tc>
      </w:tr>
      <w:tr w:rsidR="00613BB9" w:rsidRPr="00613BB9" w14:paraId="7DA4A79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F7BCF" w14:textId="77777777" w:rsidR="00401DBB" w:rsidRPr="00613BB9" w:rsidRDefault="00717723" w:rsidP="002C4861">
            <w:pPr>
              <w:rPr>
                <w:rFonts w:ascii="宋体" w:eastAsia="宋体" w:hAnsi="宋体" w:cs="Segoe UI"/>
              </w:rPr>
            </w:pPr>
            <w:hyperlink r:id="rId132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8D7BC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186DD" w14:textId="77777777" w:rsidR="00401DBB" w:rsidRPr="00613BB9" w:rsidRDefault="00401DBB" w:rsidP="002C4861">
            <w:pPr>
              <w:jc w:val="left"/>
              <w:rPr>
                <w:rFonts w:ascii="宋体" w:eastAsia="宋体" w:hAnsi="宋体" w:cs="Segoe UI"/>
              </w:rPr>
            </w:pPr>
            <w:r w:rsidRPr="00613BB9">
              <w:rPr>
                <w:rStyle w:val="HTML1"/>
                <w:sz w:val="20"/>
                <w:szCs w:val="20"/>
              </w:rPr>
              <w:t>:crossed_swords: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2F878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70200F" w14:textId="77777777" w:rsidR="00401DBB" w:rsidRPr="00613BB9" w:rsidRDefault="00401DBB" w:rsidP="002C4861">
            <w:pPr>
              <w:jc w:val="left"/>
              <w:rPr>
                <w:rFonts w:ascii="宋体" w:eastAsia="宋体" w:hAnsi="宋体" w:cs="Segoe UI"/>
              </w:rPr>
            </w:pPr>
            <w:r w:rsidRPr="00613BB9">
              <w:rPr>
                <w:rStyle w:val="HTML1"/>
                <w:sz w:val="20"/>
                <w:szCs w:val="20"/>
              </w:rPr>
              <w:t>:gun: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8AD89C" w14:textId="77777777" w:rsidR="00401DBB" w:rsidRPr="00613BB9" w:rsidRDefault="00717723" w:rsidP="002C4861">
            <w:pPr>
              <w:rPr>
                <w:rFonts w:ascii="宋体" w:eastAsia="宋体" w:hAnsi="宋体" w:cs="Segoe UI"/>
              </w:rPr>
            </w:pPr>
            <w:hyperlink r:id="rId1329" w:anchor="table-of-contents" w:history="1">
              <w:r w:rsidR="00401DBB" w:rsidRPr="00613BB9">
                <w:rPr>
                  <w:rStyle w:val="a4"/>
                  <w:rFonts w:ascii="宋体" w:eastAsia="宋体" w:hAnsi="宋体" w:cs="Segoe UI"/>
                  <w:color w:val="auto"/>
                </w:rPr>
                <w:t>top</w:t>
              </w:r>
            </w:hyperlink>
          </w:p>
        </w:tc>
      </w:tr>
      <w:tr w:rsidR="00613BB9" w:rsidRPr="00613BB9" w14:paraId="6FB140D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BD7025" w14:textId="77777777" w:rsidR="00401DBB" w:rsidRPr="00613BB9" w:rsidRDefault="00717723" w:rsidP="002C4861">
            <w:pPr>
              <w:rPr>
                <w:rFonts w:ascii="宋体" w:eastAsia="宋体" w:hAnsi="宋体" w:cs="Segoe UI"/>
              </w:rPr>
            </w:pPr>
            <w:hyperlink r:id="rId133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8408B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4E528E" w14:textId="77777777" w:rsidR="00401DBB" w:rsidRPr="00613BB9" w:rsidRDefault="00401DBB" w:rsidP="002C4861">
            <w:pPr>
              <w:jc w:val="left"/>
              <w:rPr>
                <w:rFonts w:ascii="宋体" w:eastAsia="宋体" w:hAnsi="宋体" w:cs="Segoe UI"/>
              </w:rPr>
            </w:pPr>
            <w:r w:rsidRPr="00613BB9">
              <w:rPr>
                <w:rStyle w:val="HTML1"/>
                <w:sz w:val="20"/>
                <w:szCs w:val="20"/>
              </w:rPr>
              <w:t>:bow_and_arrow: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C1ECE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AB03AE" w14:textId="77777777" w:rsidR="00401DBB" w:rsidRPr="00613BB9" w:rsidRDefault="00401DBB" w:rsidP="002C4861">
            <w:pPr>
              <w:jc w:val="left"/>
              <w:rPr>
                <w:rFonts w:ascii="宋体" w:eastAsia="宋体" w:hAnsi="宋体" w:cs="Segoe UI"/>
              </w:rPr>
            </w:pPr>
            <w:r w:rsidRPr="00613BB9">
              <w:rPr>
                <w:rStyle w:val="HTML1"/>
                <w:sz w:val="20"/>
                <w:szCs w:val="20"/>
              </w:rPr>
              <w:t>:shield: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B92446" w14:textId="77777777" w:rsidR="00401DBB" w:rsidRPr="00613BB9" w:rsidRDefault="00717723" w:rsidP="002C4861">
            <w:pPr>
              <w:rPr>
                <w:rFonts w:ascii="宋体" w:eastAsia="宋体" w:hAnsi="宋体" w:cs="Segoe UI"/>
              </w:rPr>
            </w:pPr>
            <w:hyperlink r:id="rId1331" w:anchor="table-of-contents" w:history="1">
              <w:r w:rsidR="00401DBB" w:rsidRPr="00613BB9">
                <w:rPr>
                  <w:rStyle w:val="a4"/>
                  <w:rFonts w:ascii="宋体" w:eastAsia="宋体" w:hAnsi="宋体" w:cs="Segoe UI"/>
                  <w:color w:val="auto"/>
                </w:rPr>
                <w:t>top</w:t>
              </w:r>
            </w:hyperlink>
          </w:p>
        </w:tc>
      </w:tr>
      <w:tr w:rsidR="00613BB9" w:rsidRPr="00613BB9" w14:paraId="619D9DB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1210EF" w14:textId="77777777" w:rsidR="00401DBB" w:rsidRPr="00613BB9" w:rsidRDefault="00717723" w:rsidP="002C4861">
            <w:pPr>
              <w:rPr>
                <w:rFonts w:ascii="宋体" w:eastAsia="宋体" w:hAnsi="宋体" w:cs="Segoe UI"/>
              </w:rPr>
            </w:pPr>
            <w:hyperlink r:id="rId133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2098F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7E941" w14:textId="77777777" w:rsidR="00401DBB" w:rsidRPr="00613BB9" w:rsidRDefault="00401DBB" w:rsidP="002C4861">
            <w:pPr>
              <w:jc w:val="left"/>
              <w:rPr>
                <w:rFonts w:ascii="宋体" w:eastAsia="宋体" w:hAnsi="宋体" w:cs="Segoe UI"/>
              </w:rPr>
            </w:pPr>
            <w:r w:rsidRPr="00613BB9">
              <w:rPr>
                <w:rStyle w:val="HTML1"/>
                <w:sz w:val="20"/>
                <w:szCs w:val="20"/>
              </w:rPr>
              <w:t>:wrench: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DC5A0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776CE1" w14:textId="77777777" w:rsidR="00401DBB" w:rsidRPr="00613BB9" w:rsidRDefault="00401DBB" w:rsidP="002C4861">
            <w:pPr>
              <w:jc w:val="left"/>
              <w:rPr>
                <w:rFonts w:ascii="宋体" w:eastAsia="宋体" w:hAnsi="宋体" w:cs="Segoe UI"/>
              </w:rPr>
            </w:pPr>
            <w:r w:rsidRPr="00613BB9">
              <w:rPr>
                <w:rStyle w:val="HTML1"/>
                <w:sz w:val="20"/>
                <w:szCs w:val="20"/>
              </w:rPr>
              <w:t>:nut_and_bolt: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98CA81" w14:textId="77777777" w:rsidR="00401DBB" w:rsidRPr="00613BB9" w:rsidRDefault="00717723" w:rsidP="002C4861">
            <w:pPr>
              <w:rPr>
                <w:rFonts w:ascii="宋体" w:eastAsia="宋体" w:hAnsi="宋体" w:cs="Segoe UI"/>
              </w:rPr>
            </w:pPr>
            <w:hyperlink r:id="rId1333" w:anchor="table-of-contents" w:history="1">
              <w:r w:rsidR="00401DBB" w:rsidRPr="00613BB9">
                <w:rPr>
                  <w:rStyle w:val="a4"/>
                  <w:rFonts w:ascii="宋体" w:eastAsia="宋体" w:hAnsi="宋体" w:cs="Segoe UI"/>
                  <w:color w:val="auto"/>
                </w:rPr>
                <w:t>top</w:t>
              </w:r>
            </w:hyperlink>
          </w:p>
        </w:tc>
      </w:tr>
      <w:tr w:rsidR="00613BB9" w:rsidRPr="00613BB9" w14:paraId="34CCF82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B9448F" w14:textId="77777777" w:rsidR="00401DBB" w:rsidRPr="00613BB9" w:rsidRDefault="00717723" w:rsidP="002C4861">
            <w:pPr>
              <w:rPr>
                <w:rFonts w:ascii="宋体" w:eastAsia="宋体" w:hAnsi="宋体" w:cs="Segoe UI"/>
              </w:rPr>
            </w:pPr>
            <w:hyperlink r:id="rId133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88072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883279" w14:textId="77777777" w:rsidR="00401DBB" w:rsidRPr="00613BB9" w:rsidRDefault="00401DBB" w:rsidP="002C4861">
            <w:pPr>
              <w:jc w:val="left"/>
              <w:rPr>
                <w:rFonts w:ascii="宋体" w:eastAsia="宋体" w:hAnsi="宋体" w:cs="Segoe UI"/>
              </w:rPr>
            </w:pPr>
            <w:r w:rsidRPr="00613BB9">
              <w:rPr>
                <w:rStyle w:val="HTML1"/>
                <w:sz w:val="20"/>
                <w:szCs w:val="20"/>
              </w:rPr>
              <w:t>:gear: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051FB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9EFF42" w14:textId="77777777" w:rsidR="00401DBB" w:rsidRPr="00613BB9" w:rsidRDefault="00401DBB" w:rsidP="002C4861">
            <w:pPr>
              <w:jc w:val="left"/>
              <w:rPr>
                <w:rFonts w:ascii="宋体" w:eastAsia="宋体" w:hAnsi="宋体" w:cs="Segoe UI"/>
              </w:rPr>
            </w:pPr>
            <w:r w:rsidRPr="00613BB9">
              <w:rPr>
                <w:rStyle w:val="HTML1"/>
                <w:sz w:val="20"/>
                <w:szCs w:val="20"/>
              </w:rPr>
              <w:t>:clamp: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B354E8" w14:textId="77777777" w:rsidR="00401DBB" w:rsidRPr="00613BB9" w:rsidRDefault="00717723" w:rsidP="002C4861">
            <w:pPr>
              <w:rPr>
                <w:rFonts w:ascii="宋体" w:eastAsia="宋体" w:hAnsi="宋体" w:cs="Segoe UI"/>
              </w:rPr>
            </w:pPr>
            <w:hyperlink r:id="rId1335" w:anchor="table-of-contents" w:history="1">
              <w:r w:rsidR="00401DBB" w:rsidRPr="00613BB9">
                <w:rPr>
                  <w:rStyle w:val="a4"/>
                  <w:rFonts w:ascii="宋体" w:eastAsia="宋体" w:hAnsi="宋体" w:cs="Segoe UI"/>
                  <w:color w:val="auto"/>
                </w:rPr>
                <w:t>top</w:t>
              </w:r>
            </w:hyperlink>
          </w:p>
        </w:tc>
      </w:tr>
      <w:tr w:rsidR="00613BB9" w:rsidRPr="00613BB9" w14:paraId="24DB4E8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59195C" w14:textId="77777777" w:rsidR="00401DBB" w:rsidRPr="00613BB9" w:rsidRDefault="00717723" w:rsidP="002C4861">
            <w:pPr>
              <w:rPr>
                <w:rFonts w:ascii="宋体" w:eastAsia="宋体" w:hAnsi="宋体" w:cs="Segoe UI"/>
              </w:rPr>
            </w:pPr>
            <w:hyperlink r:id="rId133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2EAE7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E724F5" w14:textId="77777777" w:rsidR="00401DBB" w:rsidRPr="00613BB9" w:rsidRDefault="00401DBB" w:rsidP="002C4861">
            <w:pPr>
              <w:jc w:val="left"/>
              <w:rPr>
                <w:rFonts w:ascii="宋体" w:eastAsia="宋体" w:hAnsi="宋体" w:cs="Segoe UI"/>
              </w:rPr>
            </w:pPr>
            <w:r w:rsidRPr="00613BB9">
              <w:rPr>
                <w:rStyle w:val="HTML1"/>
                <w:sz w:val="20"/>
                <w:szCs w:val="20"/>
              </w:rPr>
              <w:t>:balance_scale: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8180C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37225A" w14:textId="77777777" w:rsidR="00401DBB" w:rsidRPr="00613BB9" w:rsidRDefault="00401DBB" w:rsidP="002C4861">
            <w:pPr>
              <w:jc w:val="left"/>
              <w:rPr>
                <w:rFonts w:ascii="宋体" w:eastAsia="宋体" w:hAnsi="宋体" w:cs="Segoe UI"/>
              </w:rPr>
            </w:pPr>
            <w:r w:rsidRPr="00613BB9">
              <w:rPr>
                <w:rStyle w:val="HTML1"/>
                <w:sz w:val="20"/>
                <w:szCs w:val="20"/>
              </w:rPr>
              <w:t>:probing_cane: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2D8886" w14:textId="77777777" w:rsidR="00401DBB" w:rsidRPr="00613BB9" w:rsidRDefault="00717723" w:rsidP="002C4861">
            <w:pPr>
              <w:rPr>
                <w:rFonts w:ascii="宋体" w:eastAsia="宋体" w:hAnsi="宋体" w:cs="Segoe UI"/>
              </w:rPr>
            </w:pPr>
            <w:hyperlink r:id="rId1337" w:anchor="table-of-contents" w:history="1">
              <w:r w:rsidR="00401DBB" w:rsidRPr="00613BB9">
                <w:rPr>
                  <w:rStyle w:val="a4"/>
                  <w:rFonts w:ascii="宋体" w:eastAsia="宋体" w:hAnsi="宋体" w:cs="Segoe UI"/>
                  <w:color w:val="auto"/>
                </w:rPr>
                <w:t>top</w:t>
              </w:r>
            </w:hyperlink>
          </w:p>
        </w:tc>
      </w:tr>
      <w:tr w:rsidR="00613BB9" w:rsidRPr="00613BB9" w14:paraId="3F940A8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5F6BD4" w14:textId="77777777" w:rsidR="00401DBB" w:rsidRPr="00613BB9" w:rsidRDefault="00717723" w:rsidP="002C4861">
            <w:pPr>
              <w:rPr>
                <w:rFonts w:ascii="宋体" w:eastAsia="宋体" w:hAnsi="宋体" w:cs="Segoe UI"/>
              </w:rPr>
            </w:pPr>
            <w:hyperlink r:id="rId133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B86A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C74E81" w14:textId="77777777" w:rsidR="00401DBB" w:rsidRPr="00613BB9" w:rsidRDefault="00401DBB" w:rsidP="002C4861">
            <w:pPr>
              <w:jc w:val="left"/>
              <w:rPr>
                <w:rFonts w:ascii="宋体" w:eastAsia="宋体" w:hAnsi="宋体" w:cs="Segoe UI"/>
              </w:rPr>
            </w:pPr>
            <w:r w:rsidRPr="00613BB9">
              <w:rPr>
                <w:rStyle w:val="HTML1"/>
                <w:sz w:val="20"/>
                <w:szCs w:val="20"/>
              </w:rPr>
              <w:t>:link: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1B6FC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9CC325" w14:textId="77777777" w:rsidR="00401DBB" w:rsidRPr="00613BB9" w:rsidRDefault="00401DBB" w:rsidP="002C4861">
            <w:pPr>
              <w:jc w:val="left"/>
              <w:rPr>
                <w:rFonts w:ascii="宋体" w:eastAsia="宋体" w:hAnsi="宋体" w:cs="Segoe UI"/>
              </w:rPr>
            </w:pPr>
            <w:r w:rsidRPr="00613BB9">
              <w:rPr>
                <w:rStyle w:val="HTML1"/>
                <w:sz w:val="20"/>
                <w:szCs w:val="20"/>
              </w:rPr>
              <w:t>:chains: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F73AB4" w14:textId="77777777" w:rsidR="00401DBB" w:rsidRPr="00613BB9" w:rsidRDefault="00717723" w:rsidP="002C4861">
            <w:pPr>
              <w:rPr>
                <w:rFonts w:ascii="宋体" w:eastAsia="宋体" w:hAnsi="宋体" w:cs="Segoe UI"/>
              </w:rPr>
            </w:pPr>
            <w:hyperlink r:id="rId1339" w:anchor="table-of-contents" w:history="1">
              <w:r w:rsidR="00401DBB" w:rsidRPr="00613BB9">
                <w:rPr>
                  <w:rStyle w:val="a4"/>
                  <w:rFonts w:ascii="宋体" w:eastAsia="宋体" w:hAnsi="宋体" w:cs="Segoe UI"/>
                  <w:color w:val="auto"/>
                </w:rPr>
                <w:t>top</w:t>
              </w:r>
            </w:hyperlink>
          </w:p>
        </w:tc>
      </w:tr>
      <w:tr w:rsidR="00613BB9" w:rsidRPr="00613BB9" w14:paraId="44E2541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6559C7" w14:textId="77777777" w:rsidR="00401DBB" w:rsidRPr="00613BB9" w:rsidRDefault="00717723" w:rsidP="002C4861">
            <w:pPr>
              <w:rPr>
                <w:rFonts w:ascii="宋体" w:eastAsia="宋体" w:hAnsi="宋体" w:cs="Segoe UI"/>
              </w:rPr>
            </w:pPr>
            <w:hyperlink r:id="rId134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31F49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823C9F" w14:textId="77777777" w:rsidR="00401DBB" w:rsidRPr="00613BB9" w:rsidRDefault="00401DBB" w:rsidP="002C4861">
            <w:pPr>
              <w:jc w:val="left"/>
              <w:rPr>
                <w:rFonts w:ascii="宋体" w:eastAsia="宋体" w:hAnsi="宋体" w:cs="Segoe UI"/>
              </w:rPr>
            </w:pPr>
            <w:r w:rsidRPr="00613BB9">
              <w:rPr>
                <w:rStyle w:val="HTML1"/>
                <w:sz w:val="20"/>
                <w:szCs w:val="20"/>
              </w:rPr>
              <w:t>:toolbox: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5C76D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477F66" w14:textId="77777777" w:rsidR="00401DBB" w:rsidRPr="00613BB9" w:rsidRDefault="00401DBB" w:rsidP="002C4861">
            <w:pPr>
              <w:jc w:val="left"/>
              <w:rPr>
                <w:rFonts w:ascii="宋体" w:eastAsia="宋体" w:hAnsi="宋体" w:cs="Segoe UI"/>
              </w:rPr>
            </w:pPr>
            <w:r w:rsidRPr="00613BB9">
              <w:rPr>
                <w:rStyle w:val="HTML1"/>
                <w:sz w:val="20"/>
                <w:szCs w:val="20"/>
              </w:rPr>
              <w:t>:magnet: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EF6AD5" w14:textId="77777777" w:rsidR="00401DBB" w:rsidRPr="00613BB9" w:rsidRDefault="00717723" w:rsidP="002C4861">
            <w:pPr>
              <w:rPr>
                <w:rFonts w:ascii="宋体" w:eastAsia="宋体" w:hAnsi="宋体" w:cs="Segoe UI"/>
              </w:rPr>
            </w:pPr>
            <w:hyperlink r:id="rId1341" w:anchor="table-of-contents" w:history="1">
              <w:r w:rsidR="00401DBB" w:rsidRPr="00613BB9">
                <w:rPr>
                  <w:rStyle w:val="a4"/>
                  <w:rFonts w:ascii="宋体" w:eastAsia="宋体" w:hAnsi="宋体" w:cs="Segoe UI"/>
                  <w:color w:val="auto"/>
                </w:rPr>
                <w:t>top</w:t>
              </w:r>
            </w:hyperlink>
          </w:p>
        </w:tc>
      </w:tr>
    </w:tbl>
    <w:p w14:paraId="39C16AC6" w14:textId="77777777" w:rsidR="00401DBB" w:rsidRPr="00613BB9" w:rsidRDefault="00401DBB" w:rsidP="00401DBB">
      <w:pPr>
        <w:pStyle w:val="4"/>
        <w:rPr>
          <w:rFonts w:ascii="宋体" w:eastAsia="宋体" w:hAnsi="宋体" w:cs="Segoe UI"/>
        </w:rPr>
      </w:pPr>
      <w:bookmarkStart w:id="176" w:name="_Toc46394793"/>
      <w:r w:rsidRPr="00613BB9">
        <w:rPr>
          <w:rFonts w:ascii="宋体" w:eastAsia="宋体" w:hAnsi="宋体" w:cs="Segoe UI"/>
        </w:rPr>
        <w:t>Science</w:t>
      </w:r>
      <w:bookmarkEnd w:id="176"/>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811"/>
        <w:gridCol w:w="1820"/>
        <w:gridCol w:w="4087"/>
        <w:gridCol w:w="1820"/>
        <w:gridCol w:w="3830"/>
        <w:gridCol w:w="1812"/>
      </w:tblGrid>
      <w:tr w:rsidR="00613BB9" w:rsidRPr="00613BB9" w14:paraId="348BB216"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29F50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AA4293"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8AEE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E9F7C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D2A2C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BBB7EC" w14:textId="77777777" w:rsidR="00401DBB" w:rsidRPr="00613BB9" w:rsidRDefault="00401DBB" w:rsidP="002C4861">
            <w:pPr>
              <w:spacing w:after="240"/>
              <w:jc w:val="center"/>
              <w:rPr>
                <w:rFonts w:ascii="宋体" w:eastAsia="宋体" w:hAnsi="宋体" w:cs="Segoe UI"/>
                <w:b/>
                <w:bCs/>
              </w:rPr>
            </w:pPr>
          </w:p>
        </w:tc>
      </w:tr>
      <w:tr w:rsidR="00613BB9" w:rsidRPr="00613BB9" w14:paraId="364683E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3BD3F3" w14:textId="77777777" w:rsidR="00401DBB" w:rsidRPr="00613BB9" w:rsidRDefault="00717723" w:rsidP="002C4861">
            <w:pPr>
              <w:spacing w:after="240"/>
              <w:jc w:val="left"/>
              <w:rPr>
                <w:rFonts w:ascii="宋体" w:eastAsia="宋体" w:hAnsi="宋体" w:cs="Segoe UI"/>
                <w:sz w:val="24"/>
                <w:szCs w:val="24"/>
              </w:rPr>
            </w:pPr>
            <w:hyperlink r:id="rId134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3F08F1"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46BC2C" w14:textId="77777777" w:rsidR="00401DBB" w:rsidRPr="00613BB9" w:rsidRDefault="00401DBB" w:rsidP="002C4861">
            <w:pPr>
              <w:jc w:val="left"/>
              <w:rPr>
                <w:rFonts w:ascii="宋体" w:eastAsia="宋体" w:hAnsi="宋体" w:cs="Segoe UI"/>
              </w:rPr>
            </w:pPr>
            <w:r w:rsidRPr="00613BB9">
              <w:rPr>
                <w:rStyle w:val="HTML1"/>
                <w:sz w:val="20"/>
                <w:szCs w:val="20"/>
              </w:rPr>
              <w:t>:alembic: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ADCDC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BC5DC7" w14:textId="77777777" w:rsidR="00401DBB" w:rsidRPr="00613BB9" w:rsidRDefault="00401DBB" w:rsidP="002C4861">
            <w:pPr>
              <w:jc w:val="left"/>
              <w:rPr>
                <w:rFonts w:ascii="宋体" w:eastAsia="宋体" w:hAnsi="宋体" w:cs="Segoe UI"/>
              </w:rPr>
            </w:pPr>
            <w:r w:rsidRPr="00613BB9">
              <w:rPr>
                <w:rStyle w:val="HTML1"/>
                <w:sz w:val="20"/>
                <w:szCs w:val="20"/>
              </w:rPr>
              <w:t>:test_tube: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667941" w14:textId="77777777" w:rsidR="00401DBB" w:rsidRPr="00613BB9" w:rsidRDefault="00717723" w:rsidP="002C4861">
            <w:pPr>
              <w:rPr>
                <w:rFonts w:ascii="宋体" w:eastAsia="宋体" w:hAnsi="宋体" w:cs="Segoe UI"/>
              </w:rPr>
            </w:pPr>
            <w:hyperlink r:id="rId1343" w:anchor="table-of-contents" w:history="1">
              <w:r w:rsidR="00401DBB" w:rsidRPr="00613BB9">
                <w:rPr>
                  <w:rStyle w:val="a4"/>
                  <w:rFonts w:ascii="宋体" w:eastAsia="宋体" w:hAnsi="宋体" w:cs="Segoe UI"/>
                  <w:color w:val="auto"/>
                </w:rPr>
                <w:t>top</w:t>
              </w:r>
            </w:hyperlink>
          </w:p>
        </w:tc>
      </w:tr>
      <w:tr w:rsidR="00613BB9" w:rsidRPr="00613BB9" w14:paraId="7AAF1E1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F5E8E" w14:textId="77777777" w:rsidR="00401DBB" w:rsidRPr="00613BB9" w:rsidRDefault="00717723" w:rsidP="002C4861">
            <w:pPr>
              <w:rPr>
                <w:rFonts w:ascii="宋体" w:eastAsia="宋体" w:hAnsi="宋体" w:cs="Segoe UI"/>
              </w:rPr>
            </w:pPr>
            <w:hyperlink r:id="rId134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1B506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E8E2C0" w14:textId="77777777" w:rsidR="00401DBB" w:rsidRPr="00613BB9" w:rsidRDefault="00401DBB" w:rsidP="002C4861">
            <w:pPr>
              <w:jc w:val="left"/>
              <w:rPr>
                <w:rFonts w:ascii="宋体" w:eastAsia="宋体" w:hAnsi="宋体" w:cs="Segoe UI"/>
              </w:rPr>
            </w:pPr>
            <w:r w:rsidRPr="00613BB9">
              <w:rPr>
                <w:rStyle w:val="HTML1"/>
                <w:sz w:val="20"/>
                <w:szCs w:val="20"/>
              </w:rPr>
              <w:t>:petri_dish: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4FBD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2520CE" w14:textId="77777777" w:rsidR="00401DBB" w:rsidRPr="00613BB9" w:rsidRDefault="00401DBB" w:rsidP="002C4861">
            <w:pPr>
              <w:jc w:val="left"/>
              <w:rPr>
                <w:rFonts w:ascii="宋体" w:eastAsia="宋体" w:hAnsi="宋体" w:cs="Segoe UI"/>
              </w:rPr>
            </w:pPr>
            <w:r w:rsidRPr="00613BB9">
              <w:rPr>
                <w:rStyle w:val="HTML1"/>
                <w:sz w:val="20"/>
                <w:szCs w:val="20"/>
              </w:rPr>
              <w:t>:dna: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6841BF" w14:textId="77777777" w:rsidR="00401DBB" w:rsidRPr="00613BB9" w:rsidRDefault="00717723" w:rsidP="002C4861">
            <w:pPr>
              <w:rPr>
                <w:rFonts w:ascii="宋体" w:eastAsia="宋体" w:hAnsi="宋体" w:cs="Segoe UI"/>
              </w:rPr>
            </w:pPr>
            <w:hyperlink r:id="rId1345" w:anchor="table-of-contents" w:history="1">
              <w:r w:rsidR="00401DBB" w:rsidRPr="00613BB9">
                <w:rPr>
                  <w:rStyle w:val="a4"/>
                  <w:rFonts w:ascii="宋体" w:eastAsia="宋体" w:hAnsi="宋体" w:cs="Segoe UI"/>
                  <w:color w:val="auto"/>
                </w:rPr>
                <w:t>top</w:t>
              </w:r>
            </w:hyperlink>
          </w:p>
        </w:tc>
      </w:tr>
      <w:tr w:rsidR="00613BB9" w:rsidRPr="00613BB9" w14:paraId="6AFD15F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22532A" w14:textId="77777777" w:rsidR="00401DBB" w:rsidRPr="00613BB9" w:rsidRDefault="00717723" w:rsidP="002C4861">
            <w:pPr>
              <w:rPr>
                <w:rFonts w:ascii="宋体" w:eastAsia="宋体" w:hAnsi="宋体" w:cs="Segoe UI"/>
              </w:rPr>
            </w:pPr>
            <w:hyperlink r:id="rId134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DD410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13BFE4" w14:textId="77777777" w:rsidR="00401DBB" w:rsidRPr="00613BB9" w:rsidRDefault="00401DBB" w:rsidP="002C4861">
            <w:pPr>
              <w:jc w:val="left"/>
              <w:rPr>
                <w:rFonts w:ascii="宋体" w:eastAsia="宋体" w:hAnsi="宋体" w:cs="Segoe UI"/>
              </w:rPr>
            </w:pPr>
            <w:r w:rsidRPr="00613BB9">
              <w:rPr>
                <w:rStyle w:val="HTML1"/>
                <w:sz w:val="20"/>
                <w:szCs w:val="20"/>
              </w:rPr>
              <w:t>:microscope: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B589A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6FE215" w14:textId="77777777" w:rsidR="00401DBB" w:rsidRPr="00613BB9" w:rsidRDefault="00401DBB" w:rsidP="002C4861">
            <w:pPr>
              <w:jc w:val="left"/>
              <w:rPr>
                <w:rFonts w:ascii="宋体" w:eastAsia="宋体" w:hAnsi="宋体" w:cs="Segoe UI"/>
              </w:rPr>
            </w:pPr>
            <w:r w:rsidRPr="00613BB9">
              <w:rPr>
                <w:rStyle w:val="HTML1"/>
                <w:sz w:val="20"/>
                <w:szCs w:val="20"/>
              </w:rPr>
              <w:t>:telescope: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40FB7F" w14:textId="77777777" w:rsidR="00401DBB" w:rsidRPr="00613BB9" w:rsidRDefault="00717723" w:rsidP="002C4861">
            <w:pPr>
              <w:rPr>
                <w:rFonts w:ascii="宋体" w:eastAsia="宋体" w:hAnsi="宋体" w:cs="Segoe UI"/>
              </w:rPr>
            </w:pPr>
            <w:hyperlink r:id="rId1347" w:anchor="table-of-contents" w:history="1">
              <w:r w:rsidR="00401DBB" w:rsidRPr="00613BB9">
                <w:rPr>
                  <w:rStyle w:val="a4"/>
                  <w:rFonts w:ascii="宋体" w:eastAsia="宋体" w:hAnsi="宋体" w:cs="Segoe UI"/>
                  <w:color w:val="auto"/>
                </w:rPr>
                <w:t>top</w:t>
              </w:r>
            </w:hyperlink>
          </w:p>
        </w:tc>
      </w:tr>
      <w:tr w:rsidR="00613BB9" w:rsidRPr="00613BB9" w14:paraId="2D70482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41AFD5" w14:textId="77777777" w:rsidR="00401DBB" w:rsidRPr="00613BB9" w:rsidRDefault="00717723" w:rsidP="002C4861">
            <w:pPr>
              <w:rPr>
                <w:rFonts w:ascii="宋体" w:eastAsia="宋体" w:hAnsi="宋体" w:cs="Segoe UI"/>
              </w:rPr>
            </w:pPr>
            <w:hyperlink r:id="rId134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0329E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6BBDF1" w14:textId="77777777" w:rsidR="00401DBB" w:rsidRPr="00613BB9" w:rsidRDefault="00401DBB" w:rsidP="002C4861">
            <w:pPr>
              <w:jc w:val="left"/>
              <w:rPr>
                <w:rFonts w:ascii="宋体" w:eastAsia="宋体" w:hAnsi="宋体" w:cs="Segoe UI"/>
              </w:rPr>
            </w:pPr>
            <w:r w:rsidRPr="00613BB9">
              <w:rPr>
                <w:rStyle w:val="HTML1"/>
                <w:sz w:val="20"/>
                <w:szCs w:val="20"/>
              </w:rPr>
              <w:t>:satellite: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62886B"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181763"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45F262" w14:textId="77777777" w:rsidR="00401DBB" w:rsidRPr="00613BB9" w:rsidRDefault="00717723" w:rsidP="002C4861">
            <w:pPr>
              <w:rPr>
                <w:rFonts w:ascii="宋体" w:eastAsia="宋体" w:hAnsi="宋体" w:cs="Segoe UI"/>
                <w:sz w:val="24"/>
                <w:szCs w:val="24"/>
              </w:rPr>
            </w:pPr>
            <w:hyperlink r:id="rId1349" w:anchor="table-of-contents" w:history="1">
              <w:r w:rsidR="00401DBB" w:rsidRPr="00613BB9">
                <w:rPr>
                  <w:rStyle w:val="a4"/>
                  <w:rFonts w:ascii="宋体" w:eastAsia="宋体" w:hAnsi="宋体" w:cs="Segoe UI"/>
                  <w:color w:val="auto"/>
                </w:rPr>
                <w:t>top</w:t>
              </w:r>
            </w:hyperlink>
          </w:p>
        </w:tc>
      </w:tr>
    </w:tbl>
    <w:p w14:paraId="478C127A" w14:textId="77777777" w:rsidR="00401DBB" w:rsidRPr="00613BB9" w:rsidRDefault="00401DBB" w:rsidP="00401DBB">
      <w:pPr>
        <w:pStyle w:val="4"/>
        <w:rPr>
          <w:rFonts w:ascii="宋体" w:eastAsia="宋体" w:hAnsi="宋体" w:cs="Segoe UI"/>
        </w:rPr>
      </w:pPr>
      <w:bookmarkStart w:id="177" w:name="_Toc46394794"/>
      <w:r w:rsidRPr="00613BB9">
        <w:rPr>
          <w:rFonts w:ascii="宋体" w:eastAsia="宋体" w:hAnsi="宋体" w:cs="Segoe UI"/>
        </w:rPr>
        <w:t>Medical</w:t>
      </w:r>
      <w:bookmarkEnd w:id="177"/>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95"/>
        <w:gridCol w:w="1603"/>
        <w:gridCol w:w="3826"/>
        <w:gridCol w:w="1603"/>
        <w:gridCol w:w="4957"/>
        <w:gridCol w:w="1596"/>
      </w:tblGrid>
      <w:tr w:rsidR="00613BB9" w:rsidRPr="00613BB9" w14:paraId="3ADDB8A8"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AD9FCB"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D827E8"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7FBE1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ACEEF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578B5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8A3344" w14:textId="77777777" w:rsidR="00401DBB" w:rsidRPr="00613BB9" w:rsidRDefault="00401DBB" w:rsidP="002C4861">
            <w:pPr>
              <w:spacing w:after="240"/>
              <w:jc w:val="center"/>
              <w:rPr>
                <w:rFonts w:ascii="宋体" w:eastAsia="宋体" w:hAnsi="宋体" w:cs="Segoe UI"/>
                <w:b/>
                <w:bCs/>
              </w:rPr>
            </w:pPr>
          </w:p>
        </w:tc>
      </w:tr>
      <w:tr w:rsidR="00613BB9" w:rsidRPr="00613BB9" w14:paraId="1F925CD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01CFBC" w14:textId="77777777" w:rsidR="00401DBB" w:rsidRPr="00613BB9" w:rsidRDefault="00717723" w:rsidP="002C4861">
            <w:pPr>
              <w:spacing w:after="240"/>
              <w:jc w:val="left"/>
              <w:rPr>
                <w:rFonts w:ascii="宋体" w:eastAsia="宋体" w:hAnsi="宋体" w:cs="Segoe UI"/>
                <w:sz w:val="24"/>
                <w:szCs w:val="24"/>
              </w:rPr>
            </w:pPr>
            <w:hyperlink r:id="rId135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8B3CCF"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A89F0D" w14:textId="77777777" w:rsidR="00401DBB" w:rsidRPr="00613BB9" w:rsidRDefault="00401DBB" w:rsidP="002C4861">
            <w:pPr>
              <w:jc w:val="left"/>
              <w:rPr>
                <w:rFonts w:ascii="宋体" w:eastAsia="宋体" w:hAnsi="宋体" w:cs="Segoe UI"/>
              </w:rPr>
            </w:pPr>
            <w:r w:rsidRPr="00613BB9">
              <w:rPr>
                <w:rStyle w:val="HTML1"/>
                <w:sz w:val="20"/>
                <w:szCs w:val="20"/>
              </w:rPr>
              <w:t>:syringe: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EA84F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FD0B37" w14:textId="77777777" w:rsidR="00401DBB" w:rsidRPr="00613BB9" w:rsidRDefault="00401DBB" w:rsidP="002C4861">
            <w:pPr>
              <w:jc w:val="left"/>
              <w:rPr>
                <w:rFonts w:ascii="宋体" w:eastAsia="宋体" w:hAnsi="宋体" w:cs="Segoe UI"/>
              </w:rPr>
            </w:pPr>
            <w:r w:rsidRPr="00613BB9">
              <w:rPr>
                <w:rStyle w:val="HTML1"/>
                <w:sz w:val="20"/>
                <w:szCs w:val="20"/>
              </w:rPr>
              <w:t>:drop_of_blood: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A4425B" w14:textId="77777777" w:rsidR="00401DBB" w:rsidRPr="00613BB9" w:rsidRDefault="00717723" w:rsidP="002C4861">
            <w:pPr>
              <w:rPr>
                <w:rFonts w:ascii="宋体" w:eastAsia="宋体" w:hAnsi="宋体" w:cs="Segoe UI"/>
              </w:rPr>
            </w:pPr>
            <w:hyperlink r:id="rId1351" w:anchor="table-of-contents" w:history="1">
              <w:r w:rsidR="00401DBB" w:rsidRPr="00613BB9">
                <w:rPr>
                  <w:rStyle w:val="a4"/>
                  <w:rFonts w:ascii="宋体" w:eastAsia="宋体" w:hAnsi="宋体" w:cs="Segoe UI"/>
                  <w:color w:val="auto"/>
                </w:rPr>
                <w:t>top</w:t>
              </w:r>
            </w:hyperlink>
          </w:p>
        </w:tc>
      </w:tr>
      <w:tr w:rsidR="00613BB9" w:rsidRPr="00613BB9" w14:paraId="6355D71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FFD43B" w14:textId="77777777" w:rsidR="00401DBB" w:rsidRPr="00613BB9" w:rsidRDefault="00717723" w:rsidP="002C4861">
            <w:pPr>
              <w:rPr>
                <w:rFonts w:ascii="宋体" w:eastAsia="宋体" w:hAnsi="宋体" w:cs="Segoe UI"/>
              </w:rPr>
            </w:pPr>
            <w:hyperlink r:id="rId135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7DC38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C23788" w14:textId="77777777" w:rsidR="00401DBB" w:rsidRPr="00613BB9" w:rsidRDefault="00401DBB" w:rsidP="002C4861">
            <w:pPr>
              <w:jc w:val="left"/>
              <w:rPr>
                <w:rFonts w:ascii="宋体" w:eastAsia="宋体" w:hAnsi="宋体" w:cs="Segoe UI"/>
              </w:rPr>
            </w:pPr>
            <w:r w:rsidRPr="00613BB9">
              <w:rPr>
                <w:rStyle w:val="HTML1"/>
                <w:sz w:val="20"/>
                <w:szCs w:val="20"/>
              </w:rPr>
              <w:t>:pill: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D9261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95FC7D" w14:textId="77777777" w:rsidR="00401DBB" w:rsidRPr="00613BB9" w:rsidRDefault="00401DBB" w:rsidP="002C4861">
            <w:pPr>
              <w:jc w:val="left"/>
              <w:rPr>
                <w:rFonts w:ascii="宋体" w:eastAsia="宋体" w:hAnsi="宋体" w:cs="Segoe UI"/>
              </w:rPr>
            </w:pPr>
            <w:r w:rsidRPr="00613BB9">
              <w:rPr>
                <w:rStyle w:val="HTML1"/>
                <w:sz w:val="20"/>
                <w:szCs w:val="20"/>
              </w:rPr>
              <w:t>:adhesive_bandage: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044EF4" w14:textId="77777777" w:rsidR="00401DBB" w:rsidRPr="00613BB9" w:rsidRDefault="00717723" w:rsidP="002C4861">
            <w:pPr>
              <w:rPr>
                <w:rFonts w:ascii="宋体" w:eastAsia="宋体" w:hAnsi="宋体" w:cs="Segoe UI"/>
              </w:rPr>
            </w:pPr>
            <w:hyperlink r:id="rId1353" w:anchor="table-of-contents" w:history="1">
              <w:r w:rsidR="00401DBB" w:rsidRPr="00613BB9">
                <w:rPr>
                  <w:rStyle w:val="a4"/>
                  <w:rFonts w:ascii="宋体" w:eastAsia="宋体" w:hAnsi="宋体" w:cs="Segoe UI"/>
                  <w:color w:val="auto"/>
                </w:rPr>
                <w:t>top</w:t>
              </w:r>
            </w:hyperlink>
          </w:p>
        </w:tc>
      </w:tr>
      <w:tr w:rsidR="00613BB9" w:rsidRPr="00613BB9" w14:paraId="702977A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2A195F" w14:textId="77777777" w:rsidR="00401DBB" w:rsidRPr="00613BB9" w:rsidRDefault="00717723" w:rsidP="002C4861">
            <w:pPr>
              <w:rPr>
                <w:rFonts w:ascii="宋体" w:eastAsia="宋体" w:hAnsi="宋体" w:cs="Segoe UI"/>
              </w:rPr>
            </w:pPr>
            <w:hyperlink r:id="rId135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1C474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E81D22" w14:textId="77777777" w:rsidR="00401DBB" w:rsidRPr="00613BB9" w:rsidRDefault="00401DBB" w:rsidP="002C4861">
            <w:pPr>
              <w:jc w:val="left"/>
              <w:rPr>
                <w:rFonts w:ascii="宋体" w:eastAsia="宋体" w:hAnsi="宋体" w:cs="Segoe UI"/>
              </w:rPr>
            </w:pPr>
            <w:r w:rsidRPr="00613BB9">
              <w:rPr>
                <w:rStyle w:val="HTML1"/>
                <w:sz w:val="20"/>
                <w:szCs w:val="20"/>
              </w:rPr>
              <w:t>:stethoscope: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B251C1"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F73FFE"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5EC147" w14:textId="77777777" w:rsidR="00401DBB" w:rsidRPr="00613BB9" w:rsidRDefault="00717723" w:rsidP="002C4861">
            <w:pPr>
              <w:rPr>
                <w:rFonts w:ascii="宋体" w:eastAsia="宋体" w:hAnsi="宋体" w:cs="Segoe UI"/>
                <w:sz w:val="24"/>
                <w:szCs w:val="24"/>
              </w:rPr>
            </w:pPr>
            <w:hyperlink r:id="rId1355" w:anchor="table-of-contents" w:history="1">
              <w:r w:rsidR="00401DBB" w:rsidRPr="00613BB9">
                <w:rPr>
                  <w:rStyle w:val="a4"/>
                  <w:rFonts w:ascii="宋体" w:eastAsia="宋体" w:hAnsi="宋体" w:cs="Segoe UI"/>
                  <w:color w:val="auto"/>
                </w:rPr>
                <w:t>top</w:t>
              </w:r>
            </w:hyperlink>
          </w:p>
        </w:tc>
      </w:tr>
    </w:tbl>
    <w:p w14:paraId="01DFA6EC" w14:textId="77777777" w:rsidR="00401DBB" w:rsidRPr="00613BB9" w:rsidRDefault="00401DBB" w:rsidP="00401DBB">
      <w:pPr>
        <w:pStyle w:val="4"/>
        <w:rPr>
          <w:rFonts w:ascii="宋体" w:eastAsia="宋体" w:hAnsi="宋体" w:cs="Segoe UI"/>
        </w:rPr>
      </w:pPr>
      <w:bookmarkStart w:id="178" w:name="_Toc46394795"/>
      <w:r w:rsidRPr="00613BB9">
        <w:rPr>
          <w:rFonts w:ascii="宋体" w:eastAsia="宋体" w:hAnsi="宋体" w:cs="Segoe UI"/>
        </w:rPr>
        <w:t>Household</w:t>
      </w:r>
      <w:bookmarkEnd w:id="178"/>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07"/>
        <w:gridCol w:w="1512"/>
        <w:gridCol w:w="4251"/>
        <w:gridCol w:w="1512"/>
        <w:gridCol w:w="4892"/>
        <w:gridCol w:w="1506"/>
      </w:tblGrid>
      <w:tr w:rsidR="00613BB9" w:rsidRPr="00613BB9" w14:paraId="76233E65"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136533"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1E61F3"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A05A9B"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C0B00B"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2E77A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B02909" w14:textId="77777777" w:rsidR="00401DBB" w:rsidRPr="00613BB9" w:rsidRDefault="00401DBB" w:rsidP="002C4861">
            <w:pPr>
              <w:spacing w:after="240"/>
              <w:jc w:val="center"/>
              <w:rPr>
                <w:rFonts w:ascii="宋体" w:eastAsia="宋体" w:hAnsi="宋体" w:cs="Segoe UI"/>
                <w:b/>
                <w:bCs/>
              </w:rPr>
            </w:pPr>
          </w:p>
        </w:tc>
      </w:tr>
      <w:tr w:rsidR="00613BB9" w:rsidRPr="00613BB9" w14:paraId="7C1BBA9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1D99E9" w14:textId="77777777" w:rsidR="00401DBB" w:rsidRPr="00613BB9" w:rsidRDefault="00717723" w:rsidP="002C4861">
            <w:pPr>
              <w:spacing w:after="240"/>
              <w:jc w:val="left"/>
              <w:rPr>
                <w:rFonts w:ascii="宋体" w:eastAsia="宋体" w:hAnsi="宋体" w:cs="Segoe UI"/>
                <w:sz w:val="24"/>
                <w:szCs w:val="24"/>
              </w:rPr>
            </w:pPr>
            <w:hyperlink r:id="rId135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A644CE"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AA5F6A" w14:textId="77777777" w:rsidR="00401DBB" w:rsidRPr="00613BB9" w:rsidRDefault="00401DBB" w:rsidP="002C4861">
            <w:pPr>
              <w:jc w:val="left"/>
              <w:rPr>
                <w:rFonts w:ascii="宋体" w:eastAsia="宋体" w:hAnsi="宋体" w:cs="Segoe UI"/>
              </w:rPr>
            </w:pPr>
            <w:r w:rsidRPr="00613BB9">
              <w:rPr>
                <w:rStyle w:val="HTML1"/>
                <w:sz w:val="20"/>
                <w:szCs w:val="20"/>
              </w:rPr>
              <w:t>:door: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1B316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436310" w14:textId="77777777" w:rsidR="00401DBB" w:rsidRPr="00613BB9" w:rsidRDefault="00401DBB" w:rsidP="002C4861">
            <w:pPr>
              <w:jc w:val="left"/>
              <w:rPr>
                <w:rFonts w:ascii="宋体" w:eastAsia="宋体" w:hAnsi="宋体" w:cs="Segoe UI"/>
              </w:rPr>
            </w:pPr>
            <w:r w:rsidRPr="00613BB9">
              <w:rPr>
                <w:rStyle w:val="HTML1"/>
                <w:sz w:val="20"/>
                <w:szCs w:val="20"/>
              </w:rPr>
              <w:t>:bed: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3C0F17" w14:textId="77777777" w:rsidR="00401DBB" w:rsidRPr="00613BB9" w:rsidRDefault="00717723" w:rsidP="002C4861">
            <w:pPr>
              <w:rPr>
                <w:rFonts w:ascii="宋体" w:eastAsia="宋体" w:hAnsi="宋体" w:cs="Segoe UI"/>
              </w:rPr>
            </w:pPr>
            <w:hyperlink r:id="rId1357" w:anchor="table-of-contents" w:history="1">
              <w:r w:rsidR="00401DBB" w:rsidRPr="00613BB9">
                <w:rPr>
                  <w:rStyle w:val="a4"/>
                  <w:rFonts w:ascii="宋体" w:eastAsia="宋体" w:hAnsi="宋体" w:cs="Segoe UI"/>
                  <w:color w:val="auto"/>
                </w:rPr>
                <w:t>top</w:t>
              </w:r>
            </w:hyperlink>
          </w:p>
        </w:tc>
      </w:tr>
      <w:tr w:rsidR="00613BB9" w:rsidRPr="00613BB9" w14:paraId="18E1591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D35AB9" w14:textId="77777777" w:rsidR="00401DBB" w:rsidRPr="00613BB9" w:rsidRDefault="00717723" w:rsidP="002C4861">
            <w:pPr>
              <w:rPr>
                <w:rFonts w:ascii="宋体" w:eastAsia="宋体" w:hAnsi="宋体" w:cs="Segoe UI"/>
              </w:rPr>
            </w:pPr>
            <w:hyperlink r:id="rId135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4C59E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20CB15" w14:textId="77777777" w:rsidR="00401DBB" w:rsidRPr="00613BB9" w:rsidRDefault="00401DBB" w:rsidP="002C4861">
            <w:pPr>
              <w:jc w:val="left"/>
              <w:rPr>
                <w:rFonts w:ascii="宋体" w:eastAsia="宋体" w:hAnsi="宋体" w:cs="Segoe UI"/>
              </w:rPr>
            </w:pPr>
            <w:r w:rsidRPr="00613BB9">
              <w:rPr>
                <w:rStyle w:val="HTML1"/>
                <w:sz w:val="20"/>
                <w:szCs w:val="20"/>
              </w:rPr>
              <w:t>:couch_and_lamp: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1B9CE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5F0D35" w14:textId="77777777" w:rsidR="00401DBB" w:rsidRPr="00613BB9" w:rsidRDefault="00401DBB" w:rsidP="002C4861">
            <w:pPr>
              <w:jc w:val="left"/>
              <w:rPr>
                <w:rFonts w:ascii="宋体" w:eastAsia="宋体" w:hAnsi="宋体" w:cs="Segoe UI"/>
              </w:rPr>
            </w:pPr>
            <w:r w:rsidRPr="00613BB9">
              <w:rPr>
                <w:rStyle w:val="HTML1"/>
                <w:sz w:val="20"/>
                <w:szCs w:val="20"/>
              </w:rPr>
              <w:t>:chair: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8A6214" w14:textId="77777777" w:rsidR="00401DBB" w:rsidRPr="00613BB9" w:rsidRDefault="00717723" w:rsidP="002C4861">
            <w:pPr>
              <w:rPr>
                <w:rFonts w:ascii="宋体" w:eastAsia="宋体" w:hAnsi="宋体" w:cs="Segoe UI"/>
              </w:rPr>
            </w:pPr>
            <w:hyperlink r:id="rId1359" w:anchor="table-of-contents" w:history="1">
              <w:r w:rsidR="00401DBB" w:rsidRPr="00613BB9">
                <w:rPr>
                  <w:rStyle w:val="a4"/>
                  <w:rFonts w:ascii="宋体" w:eastAsia="宋体" w:hAnsi="宋体" w:cs="Segoe UI"/>
                  <w:color w:val="auto"/>
                </w:rPr>
                <w:t>top</w:t>
              </w:r>
            </w:hyperlink>
          </w:p>
        </w:tc>
      </w:tr>
      <w:tr w:rsidR="00613BB9" w:rsidRPr="00613BB9" w14:paraId="19348F7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24315C" w14:textId="77777777" w:rsidR="00401DBB" w:rsidRPr="00613BB9" w:rsidRDefault="00717723" w:rsidP="002C4861">
            <w:pPr>
              <w:rPr>
                <w:rFonts w:ascii="宋体" w:eastAsia="宋体" w:hAnsi="宋体" w:cs="Segoe UI"/>
              </w:rPr>
            </w:pPr>
            <w:hyperlink r:id="rId136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86540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51DCC5" w14:textId="77777777" w:rsidR="00401DBB" w:rsidRPr="00613BB9" w:rsidRDefault="00401DBB" w:rsidP="002C4861">
            <w:pPr>
              <w:jc w:val="left"/>
              <w:rPr>
                <w:rFonts w:ascii="宋体" w:eastAsia="宋体" w:hAnsi="宋体" w:cs="Segoe UI"/>
              </w:rPr>
            </w:pPr>
            <w:r w:rsidRPr="00613BB9">
              <w:rPr>
                <w:rStyle w:val="HTML1"/>
                <w:sz w:val="20"/>
                <w:szCs w:val="20"/>
              </w:rPr>
              <w:t>:toilet: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8F37B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58A877" w14:textId="77777777" w:rsidR="00401DBB" w:rsidRPr="00613BB9" w:rsidRDefault="00401DBB" w:rsidP="002C4861">
            <w:pPr>
              <w:jc w:val="left"/>
              <w:rPr>
                <w:rFonts w:ascii="宋体" w:eastAsia="宋体" w:hAnsi="宋体" w:cs="Segoe UI"/>
              </w:rPr>
            </w:pPr>
            <w:r w:rsidRPr="00613BB9">
              <w:rPr>
                <w:rStyle w:val="HTML1"/>
                <w:sz w:val="20"/>
                <w:szCs w:val="20"/>
              </w:rPr>
              <w:t>:shower: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43C049" w14:textId="77777777" w:rsidR="00401DBB" w:rsidRPr="00613BB9" w:rsidRDefault="00717723" w:rsidP="002C4861">
            <w:pPr>
              <w:rPr>
                <w:rFonts w:ascii="宋体" w:eastAsia="宋体" w:hAnsi="宋体" w:cs="Segoe UI"/>
              </w:rPr>
            </w:pPr>
            <w:hyperlink r:id="rId1361" w:anchor="table-of-contents" w:history="1">
              <w:r w:rsidR="00401DBB" w:rsidRPr="00613BB9">
                <w:rPr>
                  <w:rStyle w:val="a4"/>
                  <w:rFonts w:ascii="宋体" w:eastAsia="宋体" w:hAnsi="宋体" w:cs="Segoe UI"/>
                  <w:color w:val="auto"/>
                </w:rPr>
                <w:t>top</w:t>
              </w:r>
            </w:hyperlink>
          </w:p>
        </w:tc>
      </w:tr>
      <w:tr w:rsidR="00613BB9" w:rsidRPr="00613BB9" w14:paraId="7C1BD9B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70344E" w14:textId="77777777" w:rsidR="00401DBB" w:rsidRPr="00613BB9" w:rsidRDefault="00717723" w:rsidP="002C4861">
            <w:pPr>
              <w:rPr>
                <w:rFonts w:ascii="宋体" w:eastAsia="宋体" w:hAnsi="宋体" w:cs="Segoe UI"/>
              </w:rPr>
            </w:pPr>
            <w:hyperlink r:id="rId136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933BA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651D30" w14:textId="77777777" w:rsidR="00401DBB" w:rsidRPr="00613BB9" w:rsidRDefault="00401DBB" w:rsidP="002C4861">
            <w:pPr>
              <w:jc w:val="left"/>
              <w:rPr>
                <w:rFonts w:ascii="宋体" w:eastAsia="宋体" w:hAnsi="宋体" w:cs="Segoe UI"/>
              </w:rPr>
            </w:pPr>
            <w:r w:rsidRPr="00613BB9">
              <w:rPr>
                <w:rStyle w:val="HTML1"/>
                <w:sz w:val="20"/>
                <w:szCs w:val="20"/>
              </w:rPr>
              <w:t>:bathtub: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D7C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4D61D0" w14:textId="77777777" w:rsidR="00401DBB" w:rsidRPr="00613BB9" w:rsidRDefault="00401DBB" w:rsidP="002C4861">
            <w:pPr>
              <w:jc w:val="left"/>
              <w:rPr>
                <w:rFonts w:ascii="宋体" w:eastAsia="宋体" w:hAnsi="宋体" w:cs="Segoe UI"/>
              </w:rPr>
            </w:pPr>
            <w:r w:rsidRPr="00613BB9">
              <w:rPr>
                <w:rStyle w:val="HTML1"/>
                <w:sz w:val="20"/>
                <w:szCs w:val="20"/>
              </w:rPr>
              <w:t>:razor: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AE55BC" w14:textId="77777777" w:rsidR="00401DBB" w:rsidRPr="00613BB9" w:rsidRDefault="00717723" w:rsidP="002C4861">
            <w:pPr>
              <w:rPr>
                <w:rFonts w:ascii="宋体" w:eastAsia="宋体" w:hAnsi="宋体" w:cs="Segoe UI"/>
              </w:rPr>
            </w:pPr>
            <w:hyperlink r:id="rId1363" w:anchor="table-of-contents" w:history="1">
              <w:r w:rsidR="00401DBB" w:rsidRPr="00613BB9">
                <w:rPr>
                  <w:rStyle w:val="a4"/>
                  <w:rFonts w:ascii="宋体" w:eastAsia="宋体" w:hAnsi="宋体" w:cs="Segoe UI"/>
                  <w:color w:val="auto"/>
                </w:rPr>
                <w:t>top</w:t>
              </w:r>
            </w:hyperlink>
          </w:p>
        </w:tc>
      </w:tr>
      <w:tr w:rsidR="00613BB9" w:rsidRPr="00613BB9" w14:paraId="1D7E49F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7C7289" w14:textId="77777777" w:rsidR="00401DBB" w:rsidRPr="00613BB9" w:rsidRDefault="00717723" w:rsidP="002C4861">
            <w:pPr>
              <w:rPr>
                <w:rFonts w:ascii="宋体" w:eastAsia="宋体" w:hAnsi="宋体" w:cs="Segoe UI"/>
              </w:rPr>
            </w:pPr>
            <w:hyperlink r:id="rId136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42D4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CBE2DB" w14:textId="77777777" w:rsidR="00401DBB" w:rsidRPr="00613BB9" w:rsidRDefault="00401DBB" w:rsidP="002C4861">
            <w:pPr>
              <w:jc w:val="left"/>
              <w:rPr>
                <w:rFonts w:ascii="宋体" w:eastAsia="宋体" w:hAnsi="宋体" w:cs="Segoe UI"/>
              </w:rPr>
            </w:pPr>
            <w:r w:rsidRPr="00613BB9">
              <w:rPr>
                <w:rStyle w:val="HTML1"/>
                <w:sz w:val="20"/>
                <w:szCs w:val="20"/>
              </w:rPr>
              <w:t>:lotion_bottle: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CAEA1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842C5C" w14:textId="77777777" w:rsidR="00401DBB" w:rsidRPr="00613BB9" w:rsidRDefault="00401DBB" w:rsidP="002C4861">
            <w:pPr>
              <w:jc w:val="left"/>
              <w:rPr>
                <w:rFonts w:ascii="宋体" w:eastAsia="宋体" w:hAnsi="宋体" w:cs="Segoe UI"/>
              </w:rPr>
            </w:pPr>
            <w:r w:rsidRPr="00613BB9">
              <w:rPr>
                <w:rStyle w:val="HTML1"/>
                <w:sz w:val="20"/>
                <w:szCs w:val="20"/>
              </w:rPr>
              <w:t>:safety_pin: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A68662" w14:textId="77777777" w:rsidR="00401DBB" w:rsidRPr="00613BB9" w:rsidRDefault="00717723" w:rsidP="002C4861">
            <w:pPr>
              <w:rPr>
                <w:rFonts w:ascii="宋体" w:eastAsia="宋体" w:hAnsi="宋体" w:cs="Segoe UI"/>
              </w:rPr>
            </w:pPr>
            <w:hyperlink r:id="rId1365" w:anchor="table-of-contents" w:history="1">
              <w:r w:rsidR="00401DBB" w:rsidRPr="00613BB9">
                <w:rPr>
                  <w:rStyle w:val="a4"/>
                  <w:rFonts w:ascii="宋体" w:eastAsia="宋体" w:hAnsi="宋体" w:cs="Segoe UI"/>
                  <w:color w:val="auto"/>
                </w:rPr>
                <w:t>top</w:t>
              </w:r>
            </w:hyperlink>
          </w:p>
        </w:tc>
      </w:tr>
      <w:tr w:rsidR="00613BB9" w:rsidRPr="00613BB9" w14:paraId="760670A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E7BBC8" w14:textId="77777777" w:rsidR="00401DBB" w:rsidRPr="00613BB9" w:rsidRDefault="00717723" w:rsidP="002C4861">
            <w:pPr>
              <w:rPr>
                <w:rFonts w:ascii="宋体" w:eastAsia="宋体" w:hAnsi="宋体" w:cs="Segoe UI"/>
              </w:rPr>
            </w:pPr>
            <w:hyperlink r:id="rId136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1BAC9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B8FAE4" w14:textId="77777777" w:rsidR="00401DBB" w:rsidRPr="00613BB9" w:rsidRDefault="00401DBB" w:rsidP="002C4861">
            <w:pPr>
              <w:jc w:val="left"/>
              <w:rPr>
                <w:rFonts w:ascii="宋体" w:eastAsia="宋体" w:hAnsi="宋体" w:cs="Segoe UI"/>
              </w:rPr>
            </w:pPr>
            <w:r w:rsidRPr="00613BB9">
              <w:rPr>
                <w:rStyle w:val="HTML1"/>
                <w:sz w:val="20"/>
                <w:szCs w:val="20"/>
              </w:rPr>
              <w:t>:broom: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7DD51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64D283" w14:textId="77777777" w:rsidR="00401DBB" w:rsidRPr="00613BB9" w:rsidRDefault="00401DBB" w:rsidP="002C4861">
            <w:pPr>
              <w:jc w:val="left"/>
              <w:rPr>
                <w:rFonts w:ascii="宋体" w:eastAsia="宋体" w:hAnsi="宋体" w:cs="Segoe UI"/>
              </w:rPr>
            </w:pPr>
            <w:r w:rsidRPr="00613BB9">
              <w:rPr>
                <w:rStyle w:val="HTML1"/>
                <w:sz w:val="20"/>
                <w:szCs w:val="20"/>
              </w:rPr>
              <w:t>:basket: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ECA86F" w14:textId="77777777" w:rsidR="00401DBB" w:rsidRPr="00613BB9" w:rsidRDefault="00717723" w:rsidP="002C4861">
            <w:pPr>
              <w:rPr>
                <w:rFonts w:ascii="宋体" w:eastAsia="宋体" w:hAnsi="宋体" w:cs="Segoe UI"/>
              </w:rPr>
            </w:pPr>
            <w:hyperlink r:id="rId1367" w:anchor="table-of-contents" w:history="1">
              <w:r w:rsidR="00401DBB" w:rsidRPr="00613BB9">
                <w:rPr>
                  <w:rStyle w:val="a4"/>
                  <w:rFonts w:ascii="宋体" w:eastAsia="宋体" w:hAnsi="宋体" w:cs="Segoe UI"/>
                  <w:color w:val="auto"/>
                </w:rPr>
                <w:t>top</w:t>
              </w:r>
            </w:hyperlink>
          </w:p>
        </w:tc>
      </w:tr>
      <w:tr w:rsidR="00613BB9" w:rsidRPr="00613BB9" w14:paraId="35C3B80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1DB28D" w14:textId="77777777" w:rsidR="00401DBB" w:rsidRPr="00613BB9" w:rsidRDefault="00717723" w:rsidP="002C4861">
            <w:pPr>
              <w:rPr>
                <w:rFonts w:ascii="宋体" w:eastAsia="宋体" w:hAnsi="宋体" w:cs="Segoe UI"/>
              </w:rPr>
            </w:pPr>
            <w:hyperlink r:id="rId1368"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57C86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B0EB84" w14:textId="77777777" w:rsidR="00401DBB" w:rsidRPr="00613BB9" w:rsidRDefault="00401DBB" w:rsidP="002C4861">
            <w:pPr>
              <w:jc w:val="left"/>
              <w:rPr>
                <w:rFonts w:ascii="宋体" w:eastAsia="宋体" w:hAnsi="宋体" w:cs="Segoe UI"/>
              </w:rPr>
            </w:pPr>
            <w:r w:rsidRPr="00613BB9">
              <w:rPr>
                <w:rStyle w:val="HTML1"/>
                <w:sz w:val="20"/>
                <w:szCs w:val="20"/>
              </w:rPr>
              <w:t>:roll_of_paper: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4812B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23E82" w14:textId="77777777" w:rsidR="00401DBB" w:rsidRPr="00613BB9" w:rsidRDefault="00401DBB" w:rsidP="002C4861">
            <w:pPr>
              <w:jc w:val="left"/>
              <w:rPr>
                <w:rFonts w:ascii="宋体" w:eastAsia="宋体" w:hAnsi="宋体" w:cs="Segoe UI"/>
              </w:rPr>
            </w:pPr>
            <w:r w:rsidRPr="00613BB9">
              <w:rPr>
                <w:rStyle w:val="HTML1"/>
                <w:sz w:val="20"/>
                <w:szCs w:val="20"/>
              </w:rPr>
              <w:t>:soap: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24E721" w14:textId="77777777" w:rsidR="00401DBB" w:rsidRPr="00613BB9" w:rsidRDefault="00717723" w:rsidP="002C4861">
            <w:pPr>
              <w:rPr>
                <w:rFonts w:ascii="宋体" w:eastAsia="宋体" w:hAnsi="宋体" w:cs="Segoe UI"/>
              </w:rPr>
            </w:pPr>
            <w:hyperlink r:id="rId1369" w:anchor="table-of-contents" w:history="1">
              <w:r w:rsidR="00401DBB" w:rsidRPr="00613BB9">
                <w:rPr>
                  <w:rStyle w:val="a4"/>
                  <w:rFonts w:ascii="宋体" w:eastAsia="宋体" w:hAnsi="宋体" w:cs="Segoe UI"/>
                  <w:color w:val="auto"/>
                </w:rPr>
                <w:t>top</w:t>
              </w:r>
            </w:hyperlink>
          </w:p>
        </w:tc>
      </w:tr>
      <w:tr w:rsidR="00613BB9" w:rsidRPr="00613BB9" w14:paraId="376467A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77B29F" w14:textId="77777777" w:rsidR="00401DBB" w:rsidRPr="00613BB9" w:rsidRDefault="00717723" w:rsidP="002C4861">
            <w:pPr>
              <w:rPr>
                <w:rFonts w:ascii="宋体" w:eastAsia="宋体" w:hAnsi="宋体" w:cs="Segoe UI"/>
              </w:rPr>
            </w:pPr>
            <w:hyperlink r:id="rId1370"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0C3B9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5670FD" w14:textId="77777777" w:rsidR="00401DBB" w:rsidRPr="00613BB9" w:rsidRDefault="00401DBB" w:rsidP="002C4861">
            <w:pPr>
              <w:jc w:val="left"/>
              <w:rPr>
                <w:rFonts w:ascii="宋体" w:eastAsia="宋体" w:hAnsi="宋体" w:cs="Segoe UI"/>
              </w:rPr>
            </w:pPr>
            <w:r w:rsidRPr="00613BB9">
              <w:rPr>
                <w:rStyle w:val="HTML1"/>
                <w:sz w:val="20"/>
                <w:szCs w:val="20"/>
              </w:rPr>
              <w:t>:sponge: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3953A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4C15C5" w14:textId="77777777" w:rsidR="00401DBB" w:rsidRPr="00613BB9" w:rsidRDefault="00401DBB" w:rsidP="002C4861">
            <w:pPr>
              <w:jc w:val="left"/>
              <w:rPr>
                <w:rFonts w:ascii="宋体" w:eastAsia="宋体" w:hAnsi="宋体" w:cs="Segoe UI"/>
              </w:rPr>
            </w:pPr>
            <w:r w:rsidRPr="00613BB9">
              <w:rPr>
                <w:rStyle w:val="HTML1"/>
                <w:sz w:val="20"/>
                <w:szCs w:val="20"/>
              </w:rPr>
              <w:t>:fire_extinguisher: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EC256C" w14:textId="77777777" w:rsidR="00401DBB" w:rsidRPr="00613BB9" w:rsidRDefault="00717723" w:rsidP="002C4861">
            <w:pPr>
              <w:rPr>
                <w:rFonts w:ascii="宋体" w:eastAsia="宋体" w:hAnsi="宋体" w:cs="Segoe UI"/>
              </w:rPr>
            </w:pPr>
            <w:hyperlink r:id="rId1371" w:anchor="table-of-contents" w:history="1">
              <w:r w:rsidR="00401DBB" w:rsidRPr="00613BB9">
                <w:rPr>
                  <w:rStyle w:val="a4"/>
                  <w:rFonts w:ascii="宋体" w:eastAsia="宋体" w:hAnsi="宋体" w:cs="Segoe UI"/>
                  <w:color w:val="auto"/>
                </w:rPr>
                <w:t>top</w:t>
              </w:r>
            </w:hyperlink>
          </w:p>
        </w:tc>
      </w:tr>
      <w:tr w:rsidR="00613BB9" w:rsidRPr="00613BB9" w14:paraId="60E8430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E8DC64" w14:textId="77777777" w:rsidR="00401DBB" w:rsidRPr="00613BB9" w:rsidRDefault="00717723" w:rsidP="002C4861">
            <w:pPr>
              <w:rPr>
                <w:rFonts w:ascii="宋体" w:eastAsia="宋体" w:hAnsi="宋体" w:cs="Segoe UI"/>
              </w:rPr>
            </w:pPr>
            <w:hyperlink r:id="rId1372"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5BABA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D66417" w14:textId="77777777" w:rsidR="00401DBB" w:rsidRPr="00613BB9" w:rsidRDefault="00401DBB" w:rsidP="002C4861">
            <w:pPr>
              <w:jc w:val="left"/>
              <w:rPr>
                <w:rFonts w:ascii="宋体" w:eastAsia="宋体" w:hAnsi="宋体" w:cs="Segoe UI"/>
              </w:rPr>
            </w:pPr>
            <w:r w:rsidRPr="00613BB9">
              <w:rPr>
                <w:rStyle w:val="HTML1"/>
                <w:sz w:val="20"/>
                <w:szCs w:val="20"/>
              </w:rPr>
              <w:t>:shopping_cart: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CAA895"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B2615A"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4D9209" w14:textId="77777777" w:rsidR="00401DBB" w:rsidRPr="00613BB9" w:rsidRDefault="00717723" w:rsidP="002C4861">
            <w:pPr>
              <w:rPr>
                <w:rFonts w:ascii="宋体" w:eastAsia="宋体" w:hAnsi="宋体" w:cs="Segoe UI"/>
                <w:sz w:val="24"/>
                <w:szCs w:val="24"/>
              </w:rPr>
            </w:pPr>
            <w:hyperlink r:id="rId1373" w:anchor="table-of-contents" w:history="1">
              <w:r w:rsidR="00401DBB" w:rsidRPr="00613BB9">
                <w:rPr>
                  <w:rStyle w:val="a4"/>
                  <w:rFonts w:ascii="宋体" w:eastAsia="宋体" w:hAnsi="宋体" w:cs="Segoe UI"/>
                  <w:color w:val="auto"/>
                </w:rPr>
                <w:t>top</w:t>
              </w:r>
            </w:hyperlink>
          </w:p>
        </w:tc>
      </w:tr>
    </w:tbl>
    <w:p w14:paraId="496042A0" w14:textId="77777777" w:rsidR="00401DBB" w:rsidRPr="00613BB9" w:rsidRDefault="00401DBB" w:rsidP="00401DBB">
      <w:pPr>
        <w:pStyle w:val="4"/>
        <w:rPr>
          <w:rFonts w:ascii="宋体" w:eastAsia="宋体" w:hAnsi="宋体" w:cs="Segoe UI"/>
        </w:rPr>
      </w:pPr>
      <w:bookmarkStart w:id="179" w:name="_Toc46394796"/>
      <w:r w:rsidRPr="00613BB9">
        <w:rPr>
          <w:rFonts w:ascii="宋体" w:eastAsia="宋体" w:hAnsi="宋体" w:cs="Segoe UI"/>
        </w:rPr>
        <w:t>Other Object</w:t>
      </w:r>
      <w:bookmarkEnd w:id="179"/>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826"/>
        <w:gridCol w:w="1834"/>
        <w:gridCol w:w="4379"/>
        <w:gridCol w:w="1834"/>
        <w:gridCol w:w="3480"/>
        <w:gridCol w:w="1827"/>
      </w:tblGrid>
      <w:tr w:rsidR="00613BB9" w:rsidRPr="00613BB9" w14:paraId="7B0FBD0F"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E8E13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150D2A"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A6ECB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D3BD8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1B0C2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AF31A1" w14:textId="77777777" w:rsidR="00401DBB" w:rsidRPr="00613BB9" w:rsidRDefault="00401DBB" w:rsidP="002C4861">
            <w:pPr>
              <w:spacing w:after="240"/>
              <w:jc w:val="center"/>
              <w:rPr>
                <w:rFonts w:ascii="宋体" w:eastAsia="宋体" w:hAnsi="宋体" w:cs="Segoe UI"/>
                <w:b/>
                <w:bCs/>
              </w:rPr>
            </w:pPr>
          </w:p>
        </w:tc>
      </w:tr>
      <w:tr w:rsidR="00613BB9" w:rsidRPr="00613BB9" w14:paraId="0BC12BD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D4E4E8" w14:textId="77777777" w:rsidR="00401DBB" w:rsidRPr="00613BB9" w:rsidRDefault="00717723" w:rsidP="002C4861">
            <w:pPr>
              <w:spacing w:after="240"/>
              <w:jc w:val="left"/>
              <w:rPr>
                <w:rFonts w:ascii="宋体" w:eastAsia="宋体" w:hAnsi="宋体" w:cs="Segoe UI"/>
                <w:sz w:val="24"/>
                <w:szCs w:val="24"/>
              </w:rPr>
            </w:pPr>
            <w:hyperlink r:id="rId1374"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5E66E1"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9DB456" w14:textId="77777777" w:rsidR="00401DBB" w:rsidRPr="00613BB9" w:rsidRDefault="00401DBB" w:rsidP="002C4861">
            <w:pPr>
              <w:jc w:val="left"/>
              <w:rPr>
                <w:rFonts w:ascii="宋体" w:eastAsia="宋体" w:hAnsi="宋体" w:cs="Segoe UI"/>
              </w:rPr>
            </w:pPr>
            <w:r w:rsidRPr="00613BB9">
              <w:rPr>
                <w:rStyle w:val="HTML1"/>
                <w:sz w:val="20"/>
                <w:szCs w:val="20"/>
              </w:rPr>
              <w:t>:smoking: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1BFE9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03AFCA" w14:textId="77777777" w:rsidR="00401DBB" w:rsidRPr="00613BB9" w:rsidRDefault="00401DBB" w:rsidP="002C4861">
            <w:pPr>
              <w:jc w:val="left"/>
              <w:rPr>
                <w:rFonts w:ascii="宋体" w:eastAsia="宋体" w:hAnsi="宋体" w:cs="Segoe UI"/>
              </w:rPr>
            </w:pPr>
            <w:r w:rsidRPr="00613BB9">
              <w:rPr>
                <w:rStyle w:val="HTML1"/>
                <w:sz w:val="20"/>
                <w:szCs w:val="20"/>
              </w:rPr>
              <w:t>:coffin: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7BC1A9" w14:textId="77777777" w:rsidR="00401DBB" w:rsidRPr="00613BB9" w:rsidRDefault="00717723" w:rsidP="002C4861">
            <w:pPr>
              <w:rPr>
                <w:rFonts w:ascii="宋体" w:eastAsia="宋体" w:hAnsi="宋体" w:cs="Segoe UI"/>
              </w:rPr>
            </w:pPr>
            <w:hyperlink r:id="rId1375" w:anchor="table-of-contents" w:history="1">
              <w:r w:rsidR="00401DBB" w:rsidRPr="00613BB9">
                <w:rPr>
                  <w:rStyle w:val="a4"/>
                  <w:rFonts w:ascii="宋体" w:eastAsia="宋体" w:hAnsi="宋体" w:cs="Segoe UI"/>
                  <w:color w:val="auto"/>
                </w:rPr>
                <w:t>top</w:t>
              </w:r>
            </w:hyperlink>
          </w:p>
        </w:tc>
      </w:tr>
      <w:tr w:rsidR="00613BB9" w:rsidRPr="00613BB9" w14:paraId="2C70357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BAA5FA" w14:textId="77777777" w:rsidR="00401DBB" w:rsidRPr="00613BB9" w:rsidRDefault="00717723" w:rsidP="002C4861">
            <w:pPr>
              <w:rPr>
                <w:rFonts w:ascii="宋体" w:eastAsia="宋体" w:hAnsi="宋体" w:cs="Segoe UI"/>
              </w:rPr>
            </w:pPr>
            <w:hyperlink r:id="rId1376" w:anchor="object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7E325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5F5C73" w14:textId="77777777" w:rsidR="00401DBB" w:rsidRPr="00613BB9" w:rsidRDefault="00401DBB" w:rsidP="002C4861">
            <w:pPr>
              <w:jc w:val="left"/>
              <w:rPr>
                <w:rFonts w:ascii="宋体" w:eastAsia="宋体" w:hAnsi="宋体" w:cs="Segoe UI"/>
              </w:rPr>
            </w:pPr>
            <w:r w:rsidRPr="00613BB9">
              <w:rPr>
                <w:rStyle w:val="HTML1"/>
                <w:sz w:val="20"/>
                <w:szCs w:val="20"/>
              </w:rPr>
              <w:t>:funeral_urn: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6A7E0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716248" w14:textId="77777777" w:rsidR="00401DBB" w:rsidRPr="00613BB9" w:rsidRDefault="00401DBB" w:rsidP="002C4861">
            <w:pPr>
              <w:jc w:val="left"/>
              <w:rPr>
                <w:rFonts w:ascii="宋体" w:eastAsia="宋体" w:hAnsi="宋体" w:cs="Segoe UI"/>
              </w:rPr>
            </w:pPr>
            <w:r w:rsidRPr="00613BB9">
              <w:rPr>
                <w:rStyle w:val="HTML1"/>
                <w:sz w:val="20"/>
                <w:szCs w:val="20"/>
              </w:rPr>
              <w:t>:moyai: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41D2D" w14:textId="77777777" w:rsidR="00401DBB" w:rsidRPr="00613BB9" w:rsidRDefault="00717723" w:rsidP="002C4861">
            <w:pPr>
              <w:rPr>
                <w:rFonts w:ascii="宋体" w:eastAsia="宋体" w:hAnsi="宋体" w:cs="Segoe UI"/>
              </w:rPr>
            </w:pPr>
            <w:hyperlink r:id="rId1377" w:anchor="table-of-contents" w:history="1">
              <w:r w:rsidR="00401DBB" w:rsidRPr="00613BB9">
                <w:rPr>
                  <w:rStyle w:val="a4"/>
                  <w:rFonts w:ascii="宋体" w:eastAsia="宋体" w:hAnsi="宋体" w:cs="Segoe UI"/>
                  <w:color w:val="auto"/>
                </w:rPr>
                <w:t>top</w:t>
              </w:r>
            </w:hyperlink>
          </w:p>
        </w:tc>
      </w:tr>
    </w:tbl>
    <w:p w14:paraId="67BF8D16" w14:textId="77777777" w:rsidR="00401DBB" w:rsidRPr="00613BB9" w:rsidRDefault="00401DBB" w:rsidP="00401DBB">
      <w:pPr>
        <w:pStyle w:val="3"/>
        <w:rPr>
          <w:rFonts w:cs="Segoe UI"/>
          <w:sz w:val="30"/>
          <w:szCs w:val="30"/>
        </w:rPr>
      </w:pPr>
      <w:bookmarkStart w:id="180" w:name="_Toc46394797"/>
      <w:r w:rsidRPr="00613BB9">
        <w:rPr>
          <w:rFonts w:cs="Segoe UI"/>
          <w:sz w:val="30"/>
          <w:szCs w:val="30"/>
        </w:rPr>
        <w:t>Symbols</w:t>
      </w:r>
      <w:bookmarkEnd w:id="180"/>
    </w:p>
    <w:p w14:paraId="3A947F0D" w14:textId="77777777" w:rsidR="00401DBB" w:rsidRPr="00613BB9" w:rsidRDefault="00717723" w:rsidP="00907565">
      <w:pPr>
        <w:widowControl/>
        <w:numPr>
          <w:ilvl w:val="0"/>
          <w:numId w:val="51"/>
        </w:numPr>
        <w:shd w:val="clear" w:color="auto" w:fill="FFFFFF"/>
        <w:spacing w:before="100" w:beforeAutospacing="1" w:after="100" w:afterAutospacing="1"/>
        <w:jc w:val="left"/>
        <w:rPr>
          <w:rFonts w:ascii="宋体" w:eastAsia="宋体" w:hAnsi="宋体" w:cs="Segoe UI"/>
          <w:sz w:val="24"/>
          <w:szCs w:val="24"/>
        </w:rPr>
      </w:pPr>
      <w:hyperlink r:id="rId1378" w:anchor="transport-sign" w:history="1">
        <w:r w:rsidR="00401DBB" w:rsidRPr="00613BB9">
          <w:rPr>
            <w:rStyle w:val="a4"/>
            <w:rFonts w:ascii="宋体" w:eastAsia="宋体" w:hAnsi="宋体" w:cs="Segoe UI"/>
            <w:color w:val="auto"/>
          </w:rPr>
          <w:t>Transport Sign</w:t>
        </w:r>
      </w:hyperlink>
    </w:p>
    <w:p w14:paraId="6DDAEB70"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79" w:anchor="warning" w:history="1">
        <w:r w:rsidR="00401DBB" w:rsidRPr="00613BB9">
          <w:rPr>
            <w:rStyle w:val="a4"/>
            <w:rFonts w:ascii="宋体" w:eastAsia="宋体" w:hAnsi="宋体" w:cs="Segoe UI"/>
            <w:color w:val="auto"/>
          </w:rPr>
          <w:t>Warning</w:t>
        </w:r>
      </w:hyperlink>
    </w:p>
    <w:p w14:paraId="0287201A"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80" w:anchor="arrow" w:history="1">
        <w:r w:rsidR="00401DBB" w:rsidRPr="00613BB9">
          <w:rPr>
            <w:rStyle w:val="a4"/>
            <w:rFonts w:ascii="宋体" w:eastAsia="宋体" w:hAnsi="宋体" w:cs="Segoe UI"/>
            <w:color w:val="auto"/>
          </w:rPr>
          <w:t>Arrow</w:t>
        </w:r>
      </w:hyperlink>
    </w:p>
    <w:p w14:paraId="14E73507"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81" w:anchor="religion" w:history="1">
        <w:r w:rsidR="00401DBB" w:rsidRPr="00613BB9">
          <w:rPr>
            <w:rStyle w:val="a4"/>
            <w:rFonts w:ascii="宋体" w:eastAsia="宋体" w:hAnsi="宋体" w:cs="Segoe UI"/>
            <w:color w:val="auto"/>
          </w:rPr>
          <w:t>Religion</w:t>
        </w:r>
      </w:hyperlink>
    </w:p>
    <w:p w14:paraId="04EA0E23"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82" w:anchor="zodiac" w:history="1">
        <w:r w:rsidR="00401DBB" w:rsidRPr="00613BB9">
          <w:rPr>
            <w:rStyle w:val="a4"/>
            <w:rFonts w:ascii="宋体" w:eastAsia="宋体" w:hAnsi="宋体" w:cs="Segoe UI"/>
            <w:color w:val="auto"/>
          </w:rPr>
          <w:t>Zodiac</w:t>
        </w:r>
      </w:hyperlink>
    </w:p>
    <w:p w14:paraId="222D0EDD"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83" w:anchor="av-symbol" w:history="1">
        <w:r w:rsidR="00401DBB" w:rsidRPr="00613BB9">
          <w:rPr>
            <w:rStyle w:val="a4"/>
            <w:rFonts w:ascii="宋体" w:eastAsia="宋体" w:hAnsi="宋体" w:cs="Segoe UI"/>
            <w:color w:val="auto"/>
          </w:rPr>
          <w:t>Av Symbol</w:t>
        </w:r>
      </w:hyperlink>
    </w:p>
    <w:p w14:paraId="359FE5F7"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84" w:anchor="gender" w:history="1">
        <w:r w:rsidR="00401DBB" w:rsidRPr="00613BB9">
          <w:rPr>
            <w:rStyle w:val="a4"/>
            <w:rFonts w:ascii="宋体" w:eastAsia="宋体" w:hAnsi="宋体" w:cs="Segoe UI"/>
            <w:color w:val="auto"/>
          </w:rPr>
          <w:t>Gender</w:t>
        </w:r>
      </w:hyperlink>
    </w:p>
    <w:p w14:paraId="5245F89D"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85" w:anchor="math" w:history="1">
        <w:r w:rsidR="00401DBB" w:rsidRPr="00613BB9">
          <w:rPr>
            <w:rStyle w:val="a4"/>
            <w:rFonts w:ascii="宋体" w:eastAsia="宋体" w:hAnsi="宋体" w:cs="Segoe UI"/>
            <w:color w:val="auto"/>
          </w:rPr>
          <w:t>Math</w:t>
        </w:r>
      </w:hyperlink>
    </w:p>
    <w:p w14:paraId="615F8E9A"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86" w:anchor="punctuation" w:history="1">
        <w:r w:rsidR="00401DBB" w:rsidRPr="00613BB9">
          <w:rPr>
            <w:rStyle w:val="a4"/>
            <w:rFonts w:ascii="宋体" w:eastAsia="宋体" w:hAnsi="宋体" w:cs="Segoe UI"/>
            <w:color w:val="auto"/>
          </w:rPr>
          <w:t>Punctuation</w:t>
        </w:r>
      </w:hyperlink>
    </w:p>
    <w:p w14:paraId="29EE958B"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87" w:anchor="currency" w:history="1">
        <w:r w:rsidR="00401DBB" w:rsidRPr="00613BB9">
          <w:rPr>
            <w:rStyle w:val="a4"/>
            <w:rFonts w:ascii="宋体" w:eastAsia="宋体" w:hAnsi="宋体" w:cs="Segoe UI"/>
            <w:color w:val="auto"/>
          </w:rPr>
          <w:t>Currency</w:t>
        </w:r>
      </w:hyperlink>
    </w:p>
    <w:p w14:paraId="40EBC90B"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88" w:anchor="other-symbol" w:history="1">
        <w:r w:rsidR="00401DBB" w:rsidRPr="00613BB9">
          <w:rPr>
            <w:rStyle w:val="a4"/>
            <w:rFonts w:ascii="宋体" w:eastAsia="宋体" w:hAnsi="宋体" w:cs="Segoe UI"/>
            <w:color w:val="auto"/>
          </w:rPr>
          <w:t>Other Symbol</w:t>
        </w:r>
      </w:hyperlink>
    </w:p>
    <w:p w14:paraId="308C72C7"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89" w:anchor="keycap" w:history="1">
        <w:r w:rsidR="00401DBB" w:rsidRPr="00613BB9">
          <w:rPr>
            <w:rStyle w:val="a4"/>
            <w:rFonts w:ascii="宋体" w:eastAsia="宋体" w:hAnsi="宋体" w:cs="Segoe UI"/>
            <w:color w:val="auto"/>
          </w:rPr>
          <w:t>Keycap</w:t>
        </w:r>
      </w:hyperlink>
    </w:p>
    <w:p w14:paraId="171C1696"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90" w:anchor="alphanum" w:history="1">
        <w:r w:rsidR="00401DBB" w:rsidRPr="00613BB9">
          <w:rPr>
            <w:rStyle w:val="a4"/>
            <w:rFonts w:ascii="宋体" w:eastAsia="宋体" w:hAnsi="宋体" w:cs="Segoe UI"/>
            <w:color w:val="auto"/>
          </w:rPr>
          <w:t>Alphanum</w:t>
        </w:r>
      </w:hyperlink>
    </w:p>
    <w:p w14:paraId="2B9B2740" w14:textId="77777777" w:rsidR="00401DBB" w:rsidRPr="00613BB9" w:rsidRDefault="00717723" w:rsidP="00907565">
      <w:pPr>
        <w:widowControl/>
        <w:numPr>
          <w:ilvl w:val="0"/>
          <w:numId w:val="51"/>
        </w:numPr>
        <w:shd w:val="clear" w:color="auto" w:fill="FFFFFF"/>
        <w:spacing w:before="60" w:after="100" w:afterAutospacing="1"/>
        <w:jc w:val="left"/>
        <w:rPr>
          <w:rFonts w:ascii="宋体" w:eastAsia="宋体" w:hAnsi="宋体" w:cs="Segoe UI"/>
        </w:rPr>
      </w:pPr>
      <w:hyperlink r:id="rId1391" w:anchor="geometric" w:history="1">
        <w:r w:rsidR="00401DBB" w:rsidRPr="00613BB9">
          <w:rPr>
            <w:rStyle w:val="a4"/>
            <w:rFonts w:ascii="宋体" w:eastAsia="宋体" w:hAnsi="宋体" w:cs="Segoe UI"/>
            <w:color w:val="auto"/>
          </w:rPr>
          <w:t>Geometric</w:t>
        </w:r>
      </w:hyperlink>
    </w:p>
    <w:p w14:paraId="7A3D82E9" w14:textId="77777777" w:rsidR="00401DBB" w:rsidRPr="00613BB9" w:rsidRDefault="00401DBB" w:rsidP="00401DBB">
      <w:pPr>
        <w:pStyle w:val="4"/>
        <w:rPr>
          <w:rFonts w:ascii="宋体" w:eastAsia="宋体" w:hAnsi="宋体" w:cs="Segoe UI"/>
        </w:rPr>
      </w:pPr>
      <w:bookmarkStart w:id="181" w:name="_Toc46394798"/>
      <w:r w:rsidRPr="00613BB9">
        <w:rPr>
          <w:rFonts w:ascii="宋体" w:eastAsia="宋体" w:hAnsi="宋体" w:cs="Segoe UI"/>
        </w:rPr>
        <w:t>Transport Sign</w:t>
      </w:r>
      <w:bookmarkEnd w:id="181"/>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407"/>
        <w:gridCol w:w="1413"/>
        <w:gridCol w:w="3772"/>
        <w:gridCol w:w="1413"/>
        <w:gridCol w:w="5768"/>
        <w:gridCol w:w="1407"/>
      </w:tblGrid>
      <w:tr w:rsidR="00613BB9" w:rsidRPr="00613BB9" w14:paraId="317B4459"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D41B7C"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2F1AD1"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24BBA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40266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0EE9E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2F451C" w14:textId="77777777" w:rsidR="00401DBB" w:rsidRPr="00613BB9" w:rsidRDefault="00401DBB" w:rsidP="002C4861">
            <w:pPr>
              <w:spacing w:after="240"/>
              <w:jc w:val="center"/>
              <w:rPr>
                <w:rFonts w:ascii="宋体" w:eastAsia="宋体" w:hAnsi="宋体" w:cs="Segoe UI"/>
                <w:b/>
                <w:bCs/>
              </w:rPr>
            </w:pPr>
          </w:p>
        </w:tc>
      </w:tr>
      <w:tr w:rsidR="00613BB9" w:rsidRPr="00613BB9" w14:paraId="55EF6C7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F9E9DD" w14:textId="77777777" w:rsidR="00401DBB" w:rsidRPr="00613BB9" w:rsidRDefault="00717723" w:rsidP="002C4861">
            <w:pPr>
              <w:spacing w:after="240"/>
              <w:jc w:val="left"/>
              <w:rPr>
                <w:rFonts w:ascii="宋体" w:eastAsia="宋体" w:hAnsi="宋体" w:cs="Segoe UI"/>
                <w:sz w:val="24"/>
                <w:szCs w:val="24"/>
              </w:rPr>
            </w:pPr>
            <w:hyperlink r:id="rId139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8DB3D3"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389F1C" w14:textId="77777777" w:rsidR="00401DBB" w:rsidRPr="00613BB9" w:rsidRDefault="00401DBB" w:rsidP="002C4861">
            <w:pPr>
              <w:jc w:val="left"/>
              <w:rPr>
                <w:rFonts w:ascii="宋体" w:eastAsia="宋体" w:hAnsi="宋体" w:cs="Segoe UI"/>
              </w:rPr>
            </w:pPr>
            <w:r w:rsidRPr="00613BB9">
              <w:rPr>
                <w:rStyle w:val="HTML1"/>
                <w:sz w:val="20"/>
                <w:szCs w:val="20"/>
              </w:rPr>
              <w:t>:atm: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3CDFF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681A8A" w14:textId="77777777" w:rsidR="00401DBB" w:rsidRPr="00613BB9" w:rsidRDefault="00401DBB" w:rsidP="002C4861">
            <w:pPr>
              <w:jc w:val="left"/>
              <w:rPr>
                <w:rFonts w:ascii="宋体" w:eastAsia="宋体" w:hAnsi="宋体" w:cs="Segoe UI"/>
              </w:rPr>
            </w:pPr>
            <w:r w:rsidRPr="00613BB9">
              <w:rPr>
                <w:rStyle w:val="HTML1"/>
                <w:sz w:val="20"/>
                <w:szCs w:val="20"/>
              </w:rPr>
              <w:t>:put_litter_in_its_place: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CEC885" w14:textId="77777777" w:rsidR="00401DBB" w:rsidRPr="00613BB9" w:rsidRDefault="00717723" w:rsidP="002C4861">
            <w:pPr>
              <w:rPr>
                <w:rFonts w:ascii="宋体" w:eastAsia="宋体" w:hAnsi="宋体" w:cs="Segoe UI"/>
              </w:rPr>
            </w:pPr>
            <w:hyperlink r:id="rId1393" w:anchor="table-of-contents" w:history="1">
              <w:r w:rsidR="00401DBB" w:rsidRPr="00613BB9">
                <w:rPr>
                  <w:rStyle w:val="a4"/>
                  <w:rFonts w:ascii="宋体" w:eastAsia="宋体" w:hAnsi="宋体" w:cs="Segoe UI"/>
                  <w:color w:val="auto"/>
                </w:rPr>
                <w:t>top</w:t>
              </w:r>
            </w:hyperlink>
          </w:p>
        </w:tc>
      </w:tr>
      <w:tr w:rsidR="00613BB9" w:rsidRPr="00613BB9" w14:paraId="6B7CEFA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21A68A" w14:textId="77777777" w:rsidR="00401DBB" w:rsidRPr="00613BB9" w:rsidRDefault="00717723" w:rsidP="002C4861">
            <w:pPr>
              <w:rPr>
                <w:rFonts w:ascii="宋体" w:eastAsia="宋体" w:hAnsi="宋体" w:cs="Segoe UI"/>
              </w:rPr>
            </w:pPr>
            <w:hyperlink r:id="rId139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FEDFA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D65272" w14:textId="77777777" w:rsidR="00401DBB" w:rsidRPr="00613BB9" w:rsidRDefault="00401DBB" w:rsidP="002C4861">
            <w:pPr>
              <w:jc w:val="left"/>
              <w:rPr>
                <w:rFonts w:ascii="宋体" w:eastAsia="宋体" w:hAnsi="宋体" w:cs="Segoe UI"/>
              </w:rPr>
            </w:pPr>
            <w:r w:rsidRPr="00613BB9">
              <w:rPr>
                <w:rStyle w:val="HTML1"/>
                <w:sz w:val="20"/>
                <w:szCs w:val="20"/>
              </w:rPr>
              <w:t>:potable_water: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25BE5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043B7E" w14:textId="77777777" w:rsidR="00401DBB" w:rsidRPr="00613BB9" w:rsidRDefault="00401DBB" w:rsidP="002C4861">
            <w:pPr>
              <w:jc w:val="left"/>
              <w:rPr>
                <w:rFonts w:ascii="宋体" w:eastAsia="宋体" w:hAnsi="宋体" w:cs="Segoe UI"/>
              </w:rPr>
            </w:pPr>
            <w:r w:rsidRPr="00613BB9">
              <w:rPr>
                <w:rStyle w:val="HTML1"/>
                <w:sz w:val="20"/>
                <w:szCs w:val="20"/>
              </w:rPr>
              <w:t>:wheelchair: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6B1E7A" w14:textId="77777777" w:rsidR="00401DBB" w:rsidRPr="00613BB9" w:rsidRDefault="00717723" w:rsidP="002C4861">
            <w:pPr>
              <w:rPr>
                <w:rFonts w:ascii="宋体" w:eastAsia="宋体" w:hAnsi="宋体" w:cs="Segoe UI"/>
              </w:rPr>
            </w:pPr>
            <w:hyperlink r:id="rId1395" w:anchor="table-of-contents" w:history="1">
              <w:r w:rsidR="00401DBB" w:rsidRPr="00613BB9">
                <w:rPr>
                  <w:rStyle w:val="a4"/>
                  <w:rFonts w:ascii="宋体" w:eastAsia="宋体" w:hAnsi="宋体" w:cs="Segoe UI"/>
                  <w:color w:val="auto"/>
                </w:rPr>
                <w:t>top</w:t>
              </w:r>
            </w:hyperlink>
          </w:p>
        </w:tc>
      </w:tr>
      <w:tr w:rsidR="00613BB9" w:rsidRPr="00613BB9" w14:paraId="4D96E0D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02E8DB" w14:textId="77777777" w:rsidR="00401DBB" w:rsidRPr="00613BB9" w:rsidRDefault="00717723" w:rsidP="002C4861">
            <w:pPr>
              <w:rPr>
                <w:rFonts w:ascii="宋体" w:eastAsia="宋体" w:hAnsi="宋体" w:cs="Segoe UI"/>
              </w:rPr>
            </w:pPr>
            <w:hyperlink r:id="rId139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ABF7E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51D9F8" w14:textId="77777777" w:rsidR="00401DBB" w:rsidRPr="00613BB9" w:rsidRDefault="00401DBB" w:rsidP="002C4861">
            <w:pPr>
              <w:jc w:val="left"/>
              <w:rPr>
                <w:rFonts w:ascii="宋体" w:eastAsia="宋体" w:hAnsi="宋体" w:cs="Segoe UI"/>
              </w:rPr>
            </w:pPr>
            <w:r w:rsidRPr="00613BB9">
              <w:rPr>
                <w:rStyle w:val="HTML1"/>
                <w:sz w:val="20"/>
                <w:szCs w:val="20"/>
              </w:rPr>
              <w:t>:mens: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23C76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A578C2" w14:textId="77777777" w:rsidR="00401DBB" w:rsidRPr="00613BB9" w:rsidRDefault="00401DBB" w:rsidP="002C4861">
            <w:pPr>
              <w:jc w:val="left"/>
              <w:rPr>
                <w:rFonts w:ascii="宋体" w:eastAsia="宋体" w:hAnsi="宋体" w:cs="Segoe UI"/>
              </w:rPr>
            </w:pPr>
            <w:r w:rsidRPr="00613BB9">
              <w:rPr>
                <w:rStyle w:val="HTML1"/>
                <w:sz w:val="20"/>
                <w:szCs w:val="20"/>
              </w:rPr>
              <w:t>:womens: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16891C" w14:textId="77777777" w:rsidR="00401DBB" w:rsidRPr="00613BB9" w:rsidRDefault="00717723" w:rsidP="002C4861">
            <w:pPr>
              <w:rPr>
                <w:rFonts w:ascii="宋体" w:eastAsia="宋体" w:hAnsi="宋体" w:cs="Segoe UI"/>
              </w:rPr>
            </w:pPr>
            <w:hyperlink r:id="rId1397" w:anchor="table-of-contents" w:history="1">
              <w:r w:rsidR="00401DBB" w:rsidRPr="00613BB9">
                <w:rPr>
                  <w:rStyle w:val="a4"/>
                  <w:rFonts w:ascii="宋体" w:eastAsia="宋体" w:hAnsi="宋体" w:cs="Segoe UI"/>
                  <w:color w:val="auto"/>
                </w:rPr>
                <w:t>top</w:t>
              </w:r>
            </w:hyperlink>
          </w:p>
        </w:tc>
      </w:tr>
      <w:tr w:rsidR="00613BB9" w:rsidRPr="00613BB9" w14:paraId="15B096F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3BB6A0" w14:textId="77777777" w:rsidR="00401DBB" w:rsidRPr="00613BB9" w:rsidRDefault="00717723" w:rsidP="002C4861">
            <w:pPr>
              <w:rPr>
                <w:rFonts w:ascii="宋体" w:eastAsia="宋体" w:hAnsi="宋体" w:cs="Segoe UI"/>
              </w:rPr>
            </w:pPr>
            <w:hyperlink r:id="rId139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D9E5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55973A" w14:textId="77777777" w:rsidR="00401DBB" w:rsidRPr="00613BB9" w:rsidRDefault="00401DBB" w:rsidP="002C4861">
            <w:pPr>
              <w:jc w:val="left"/>
              <w:rPr>
                <w:rFonts w:ascii="宋体" w:eastAsia="宋体" w:hAnsi="宋体" w:cs="Segoe UI"/>
              </w:rPr>
            </w:pPr>
            <w:r w:rsidRPr="00613BB9">
              <w:rPr>
                <w:rStyle w:val="HTML1"/>
                <w:sz w:val="20"/>
                <w:szCs w:val="20"/>
              </w:rPr>
              <w:t>:restroom: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974A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15CA7" w14:textId="77777777" w:rsidR="00401DBB" w:rsidRPr="00613BB9" w:rsidRDefault="00401DBB" w:rsidP="002C4861">
            <w:pPr>
              <w:jc w:val="left"/>
              <w:rPr>
                <w:rFonts w:ascii="宋体" w:eastAsia="宋体" w:hAnsi="宋体" w:cs="Segoe UI"/>
              </w:rPr>
            </w:pPr>
            <w:r w:rsidRPr="00613BB9">
              <w:rPr>
                <w:rStyle w:val="HTML1"/>
                <w:sz w:val="20"/>
                <w:szCs w:val="20"/>
              </w:rPr>
              <w:t>:baby_symbol: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1C31D5" w14:textId="77777777" w:rsidR="00401DBB" w:rsidRPr="00613BB9" w:rsidRDefault="00717723" w:rsidP="002C4861">
            <w:pPr>
              <w:rPr>
                <w:rFonts w:ascii="宋体" w:eastAsia="宋体" w:hAnsi="宋体" w:cs="Segoe UI"/>
              </w:rPr>
            </w:pPr>
            <w:hyperlink r:id="rId1399" w:anchor="table-of-contents" w:history="1">
              <w:r w:rsidR="00401DBB" w:rsidRPr="00613BB9">
                <w:rPr>
                  <w:rStyle w:val="a4"/>
                  <w:rFonts w:ascii="宋体" w:eastAsia="宋体" w:hAnsi="宋体" w:cs="Segoe UI"/>
                  <w:color w:val="auto"/>
                </w:rPr>
                <w:t>top</w:t>
              </w:r>
            </w:hyperlink>
          </w:p>
        </w:tc>
      </w:tr>
      <w:tr w:rsidR="00613BB9" w:rsidRPr="00613BB9" w14:paraId="2C2A7E2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9B6582" w14:textId="77777777" w:rsidR="00401DBB" w:rsidRPr="00613BB9" w:rsidRDefault="00717723" w:rsidP="002C4861">
            <w:pPr>
              <w:rPr>
                <w:rFonts w:ascii="宋体" w:eastAsia="宋体" w:hAnsi="宋体" w:cs="Segoe UI"/>
              </w:rPr>
            </w:pPr>
            <w:hyperlink r:id="rId140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91EA6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DADB92" w14:textId="77777777" w:rsidR="00401DBB" w:rsidRPr="00613BB9" w:rsidRDefault="00401DBB" w:rsidP="002C4861">
            <w:pPr>
              <w:jc w:val="left"/>
              <w:rPr>
                <w:rFonts w:ascii="宋体" w:eastAsia="宋体" w:hAnsi="宋体" w:cs="Segoe UI"/>
              </w:rPr>
            </w:pPr>
            <w:r w:rsidRPr="00613BB9">
              <w:rPr>
                <w:rStyle w:val="HTML1"/>
                <w:sz w:val="20"/>
                <w:szCs w:val="20"/>
              </w:rPr>
              <w:t>:wc: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263B9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C8071D" w14:textId="77777777" w:rsidR="00401DBB" w:rsidRPr="00613BB9" w:rsidRDefault="00401DBB" w:rsidP="002C4861">
            <w:pPr>
              <w:jc w:val="left"/>
              <w:rPr>
                <w:rFonts w:ascii="宋体" w:eastAsia="宋体" w:hAnsi="宋体" w:cs="Segoe UI"/>
              </w:rPr>
            </w:pPr>
            <w:r w:rsidRPr="00613BB9">
              <w:rPr>
                <w:rStyle w:val="HTML1"/>
                <w:sz w:val="20"/>
                <w:szCs w:val="20"/>
              </w:rPr>
              <w:t>:passport_control: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C5AA7F" w14:textId="77777777" w:rsidR="00401DBB" w:rsidRPr="00613BB9" w:rsidRDefault="00717723" w:rsidP="002C4861">
            <w:pPr>
              <w:rPr>
                <w:rFonts w:ascii="宋体" w:eastAsia="宋体" w:hAnsi="宋体" w:cs="Segoe UI"/>
              </w:rPr>
            </w:pPr>
            <w:hyperlink r:id="rId1401" w:anchor="table-of-contents" w:history="1">
              <w:r w:rsidR="00401DBB" w:rsidRPr="00613BB9">
                <w:rPr>
                  <w:rStyle w:val="a4"/>
                  <w:rFonts w:ascii="宋体" w:eastAsia="宋体" w:hAnsi="宋体" w:cs="Segoe UI"/>
                  <w:color w:val="auto"/>
                </w:rPr>
                <w:t>top</w:t>
              </w:r>
            </w:hyperlink>
          </w:p>
        </w:tc>
      </w:tr>
      <w:tr w:rsidR="00613BB9" w:rsidRPr="00613BB9" w14:paraId="171DA8C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35E0CC" w14:textId="77777777" w:rsidR="00401DBB" w:rsidRPr="00613BB9" w:rsidRDefault="00717723" w:rsidP="002C4861">
            <w:pPr>
              <w:rPr>
                <w:rFonts w:ascii="宋体" w:eastAsia="宋体" w:hAnsi="宋体" w:cs="Segoe UI"/>
              </w:rPr>
            </w:pPr>
            <w:hyperlink r:id="rId140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FDFB6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A18916" w14:textId="77777777" w:rsidR="00401DBB" w:rsidRPr="00613BB9" w:rsidRDefault="00401DBB" w:rsidP="002C4861">
            <w:pPr>
              <w:jc w:val="left"/>
              <w:rPr>
                <w:rFonts w:ascii="宋体" w:eastAsia="宋体" w:hAnsi="宋体" w:cs="Segoe UI"/>
              </w:rPr>
            </w:pPr>
            <w:r w:rsidRPr="00613BB9">
              <w:rPr>
                <w:rStyle w:val="HTML1"/>
                <w:sz w:val="20"/>
                <w:szCs w:val="20"/>
              </w:rPr>
              <w:t>:customs: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14EA7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735FB3" w14:textId="77777777" w:rsidR="00401DBB" w:rsidRPr="00613BB9" w:rsidRDefault="00401DBB" w:rsidP="002C4861">
            <w:pPr>
              <w:jc w:val="left"/>
              <w:rPr>
                <w:rFonts w:ascii="宋体" w:eastAsia="宋体" w:hAnsi="宋体" w:cs="Segoe UI"/>
              </w:rPr>
            </w:pPr>
            <w:r w:rsidRPr="00613BB9">
              <w:rPr>
                <w:rStyle w:val="HTML1"/>
                <w:sz w:val="20"/>
                <w:szCs w:val="20"/>
              </w:rPr>
              <w:t>:baggage_claim: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2B1DA9" w14:textId="77777777" w:rsidR="00401DBB" w:rsidRPr="00613BB9" w:rsidRDefault="00717723" w:rsidP="002C4861">
            <w:pPr>
              <w:rPr>
                <w:rFonts w:ascii="宋体" w:eastAsia="宋体" w:hAnsi="宋体" w:cs="Segoe UI"/>
              </w:rPr>
            </w:pPr>
            <w:hyperlink r:id="rId1403" w:anchor="table-of-contents" w:history="1">
              <w:r w:rsidR="00401DBB" w:rsidRPr="00613BB9">
                <w:rPr>
                  <w:rStyle w:val="a4"/>
                  <w:rFonts w:ascii="宋体" w:eastAsia="宋体" w:hAnsi="宋体" w:cs="Segoe UI"/>
                  <w:color w:val="auto"/>
                </w:rPr>
                <w:t>top</w:t>
              </w:r>
            </w:hyperlink>
          </w:p>
        </w:tc>
      </w:tr>
      <w:tr w:rsidR="00613BB9" w:rsidRPr="00613BB9" w14:paraId="5D970E2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DF84BF" w14:textId="77777777" w:rsidR="00401DBB" w:rsidRPr="00613BB9" w:rsidRDefault="00717723" w:rsidP="002C4861">
            <w:pPr>
              <w:rPr>
                <w:rFonts w:ascii="宋体" w:eastAsia="宋体" w:hAnsi="宋体" w:cs="Segoe UI"/>
              </w:rPr>
            </w:pPr>
            <w:hyperlink r:id="rId140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F479A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EC4646" w14:textId="77777777" w:rsidR="00401DBB" w:rsidRPr="00613BB9" w:rsidRDefault="00401DBB" w:rsidP="002C4861">
            <w:pPr>
              <w:jc w:val="left"/>
              <w:rPr>
                <w:rFonts w:ascii="宋体" w:eastAsia="宋体" w:hAnsi="宋体" w:cs="Segoe UI"/>
              </w:rPr>
            </w:pPr>
            <w:r w:rsidRPr="00613BB9">
              <w:rPr>
                <w:rStyle w:val="HTML1"/>
                <w:sz w:val="20"/>
                <w:szCs w:val="20"/>
              </w:rPr>
              <w:t>:left_luggage: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50CB43"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92AF64"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5F784E" w14:textId="77777777" w:rsidR="00401DBB" w:rsidRPr="00613BB9" w:rsidRDefault="00717723" w:rsidP="002C4861">
            <w:pPr>
              <w:rPr>
                <w:rFonts w:ascii="宋体" w:eastAsia="宋体" w:hAnsi="宋体" w:cs="Segoe UI"/>
                <w:sz w:val="24"/>
                <w:szCs w:val="24"/>
              </w:rPr>
            </w:pPr>
            <w:hyperlink r:id="rId1405" w:anchor="table-of-contents" w:history="1">
              <w:r w:rsidR="00401DBB" w:rsidRPr="00613BB9">
                <w:rPr>
                  <w:rStyle w:val="a4"/>
                  <w:rFonts w:ascii="宋体" w:eastAsia="宋体" w:hAnsi="宋体" w:cs="Segoe UI"/>
                  <w:color w:val="auto"/>
                </w:rPr>
                <w:t>top</w:t>
              </w:r>
            </w:hyperlink>
          </w:p>
        </w:tc>
      </w:tr>
    </w:tbl>
    <w:p w14:paraId="07076C8E" w14:textId="77777777" w:rsidR="00401DBB" w:rsidRPr="00613BB9" w:rsidRDefault="00401DBB" w:rsidP="00401DBB">
      <w:pPr>
        <w:pStyle w:val="4"/>
        <w:rPr>
          <w:rFonts w:ascii="宋体" w:eastAsia="宋体" w:hAnsi="宋体" w:cs="Segoe UI"/>
        </w:rPr>
      </w:pPr>
      <w:bookmarkStart w:id="182" w:name="_Toc46394799"/>
      <w:r w:rsidRPr="00613BB9">
        <w:rPr>
          <w:rFonts w:ascii="宋体" w:eastAsia="宋体" w:hAnsi="宋体" w:cs="Segoe UI"/>
        </w:rPr>
        <w:t>Warning</w:t>
      </w:r>
      <w:bookmarkEnd w:id="182"/>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07"/>
        <w:gridCol w:w="1512"/>
        <w:gridCol w:w="4251"/>
        <w:gridCol w:w="1512"/>
        <w:gridCol w:w="4892"/>
        <w:gridCol w:w="1506"/>
      </w:tblGrid>
      <w:tr w:rsidR="00613BB9" w:rsidRPr="00613BB9" w14:paraId="3E210701"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DC2A66"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536858"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D6B0EB"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4DDCA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16856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089AA2" w14:textId="77777777" w:rsidR="00401DBB" w:rsidRPr="00613BB9" w:rsidRDefault="00401DBB" w:rsidP="002C4861">
            <w:pPr>
              <w:spacing w:after="240"/>
              <w:jc w:val="center"/>
              <w:rPr>
                <w:rFonts w:ascii="宋体" w:eastAsia="宋体" w:hAnsi="宋体" w:cs="Segoe UI"/>
                <w:b/>
                <w:bCs/>
              </w:rPr>
            </w:pPr>
          </w:p>
        </w:tc>
      </w:tr>
      <w:tr w:rsidR="00613BB9" w:rsidRPr="00613BB9" w14:paraId="1B5DF4E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167627" w14:textId="77777777" w:rsidR="00401DBB" w:rsidRPr="00613BB9" w:rsidRDefault="00717723" w:rsidP="002C4861">
            <w:pPr>
              <w:spacing w:after="240"/>
              <w:jc w:val="left"/>
              <w:rPr>
                <w:rFonts w:ascii="宋体" w:eastAsia="宋体" w:hAnsi="宋体" w:cs="Segoe UI"/>
                <w:sz w:val="24"/>
                <w:szCs w:val="24"/>
              </w:rPr>
            </w:pPr>
            <w:hyperlink r:id="rId140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BF5FE7"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CF016E" w14:textId="77777777" w:rsidR="00401DBB" w:rsidRPr="00613BB9" w:rsidRDefault="00401DBB" w:rsidP="002C4861">
            <w:pPr>
              <w:jc w:val="left"/>
              <w:rPr>
                <w:rFonts w:ascii="宋体" w:eastAsia="宋体" w:hAnsi="宋体" w:cs="Segoe UI"/>
              </w:rPr>
            </w:pPr>
            <w:r w:rsidRPr="00613BB9">
              <w:rPr>
                <w:rStyle w:val="HTML1"/>
                <w:sz w:val="20"/>
                <w:szCs w:val="20"/>
              </w:rPr>
              <w:t>:warning: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768AA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B17977" w14:textId="77777777" w:rsidR="00401DBB" w:rsidRPr="00613BB9" w:rsidRDefault="00401DBB" w:rsidP="002C4861">
            <w:pPr>
              <w:jc w:val="left"/>
              <w:rPr>
                <w:rFonts w:ascii="宋体" w:eastAsia="宋体" w:hAnsi="宋体" w:cs="Segoe UI"/>
              </w:rPr>
            </w:pPr>
            <w:r w:rsidRPr="00613BB9">
              <w:rPr>
                <w:rStyle w:val="HTML1"/>
                <w:sz w:val="20"/>
                <w:szCs w:val="20"/>
              </w:rPr>
              <w:t>:children_crossing: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8D936F" w14:textId="77777777" w:rsidR="00401DBB" w:rsidRPr="00613BB9" w:rsidRDefault="00717723" w:rsidP="002C4861">
            <w:pPr>
              <w:rPr>
                <w:rFonts w:ascii="宋体" w:eastAsia="宋体" w:hAnsi="宋体" w:cs="Segoe UI"/>
              </w:rPr>
            </w:pPr>
            <w:hyperlink r:id="rId1407" w:anchor="table-of-contents" w:history="1">
              <w:r w:rsidR="00401DBB" w:rsidRPr="00613BB9">
                <w:rPr>
                  <w:rStyle w:val="a4"/>
                  <w:rFonts w:ascii="宋体" w:eastAsia="宋体" w:hAnsi="宋体" w:cs="Segoe UI"/>
                  <w:color w:val="auto"/>
                </w:rPr>
                <w:t>top</w:t>
              </w:r>
            </w:hyperlink>
          </w:p>
        </w:tc>
      </w:tr>
      <w:tr w:rsidR="00613BB9" w:rsidRPr="00613BB9" w14:paraId="480F5F2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89D547" w14:textId="77777777" w:rsidR="00401DBB" w:rsidRPr="00613BB9" w:rsidRDefault="00717723" w:rsidP="002C4861">
            <w:pPr>
              <w:rPr>
                <w:rFonts w:ascii="宋体" w:eastAsia="宋体" w:hAnsi="宋体" w:cs="Segoe UI"/>
              </w:rPr>
            </w:pPr>
            <w:hyperlink r:id="rId140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C7F2F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BFBB9F" w14:textId="77777777" w:rsidR="00401DBB" w:rsidRPr="00613BB9" w:rsidRDefault="00401DBB" w:rsidP="002C4861">
            <w:pPr>
              <w:jc w:val="left"/>
              <w:rPr>
                <w:rFonts w:ascii="宋体" w:eastAsia="宋体" w:hAnsi="宋体" w:cs="Segoe UI"/>
              </w:rPr>
            </w:pPr>
            <w:r w:rsidRPr="00613BB9">
              <w:rPr>
                <w:rStyle w:val="HTML1"/>
                <w:sz w:val="20"/>
                <w:szCs w:val="20"/>
              </w:rPr>
              <w:t>:no_entry: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8DCC2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DEDFA6" w14:textId="77777777" w:rsidR="00401DBB" w:rsidRPr="00613BB9" w:rsidRDefault="00401DBB" w:rsidP="002C4861">
            <w:pPr>
              <w:jc w:val="left"/>
              <w:rPr>
                <w:rFonts w:ascii="宋体" w:eastAsia="宋体" w:hAnsi="宋体" w:cs="Segoe UI"/>
              </w:rPr>
            </w:pPr>
            <w:r w:rsidRPr="00613BB9">
              <w:rPr>
                <w:rStyle w:val="HTML1"/>
                <w:sz w:val="20"/>
                <w:szCs w:val="20"/>
              </w:rPr>
              <w:t>:no_entry_sign: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369C1A" w14:textId="77777777" w:rsidR="00401DBB" w:rsidRPr="00613BB9" w:rsidRDefault="00717723" w:rsidP="002C4861">
            <w:pPr>
              <w:rPr>
                <w:rFonts w:ascii="宋体" w:eastAsia="宋体" w:hAnsi="宋体" w:cs="Segoe UI"/>
              </w:rPr>
            </w:pPr>
            <w:hyperlink r:id="rId1409" w:anchor="table-of-contents" w:history="1">
              <w:r w:rsidR="00401DBB" w:rsidRPr="00613BB9">
                <w:rPr>
                  <w:rStyle w:val="a4"/>
                  <w:rFonts w:ascii="宋体" w:eastAsia="宋体" w:hAnsi="宋体" w:cs="Segoe UI"/>
                  <w:color w:val="auto"/>
                </w:rPr>
                <w:t>top</w:t>
              </w:r>
            </w:hyperlink>
          </w:p>
        </w:tc>
      </w:tr>
      <w:tr w:rsidR="00613BB9" w:rsidRPr="00613BB9" w14:paraId="617CB44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C1F625" w14:textId="77777777" w:rsidR="00401DBB" w:rsidRPr="00613BB9" w:rsidRDefault="00717723" w:rsidP="002C4861">
            <w:pPr>
              <w:rPr>
                <w:rFonts w:ascii="宋体" w:eastAsia="宋体" w:hAnsi="宋体" w:cs="Segoe UI"/>
              </w:rPr>
            </w:pPr>
            <w:hyperlink r:id="rId141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0CAB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2B9B2E" w14:textId="77777777" w:rsidR="00401DBB" w:rsidRPr="00613BB9" w:rsidRDefault="00401DBB" w:rsidP="002C4861">
            <w:pPr>
              <w:jc w:val="left"/>
              <w:rPr>
                <w:rFonts w:ascii="宋体" w:eastAsia="宋体" w:hAnsi="宋体" w:cs="Segoe UI"/>
              </w:rPr>
            </w:pPr>
            <w:r w:rsidRPr="00613BB9">
              <w:rPr>
                <w:rStyle w:val="HTML1"/>
                <w:sz w:val="20"/>
                <w:szCs w:val="20"/>
              </w:rPr>
              <w:t>:no_bicycles: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ECFAA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594C7D" w14:textId="77777777" w:rsidR="00401DBB" w:rsidRPr="00613BB9" w:rsidRDefault="00401DBB" w:rsidP="002C4861">
            <w:pPr>
              <w:jc w:val="left"/>
              <w:rPr>
                <w:rFonts w:ascii="宋体" w:eastAsia="宋体" w:hAnsi="宋体" w:cs="Segoe UI"/>
              </w:rPr>
            </w:pPr>
            <w:r w:rsidRPr="00613BB9">
              <w:rPr>
                <w:rStyle w:val="HTML1"/>
                <w:sz w:val="20"/>
                <w:szCs w:val="20"/>
              </w:rPr>
              <w:t>:no_smoking: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D80D23" w14:textId="77777777" w:rsidR="00401DBB" w:rsidRPr="00613BB9" w:rsidRDefault="00717723" w:rsidP="002C4861">
            <w:pPr>
              <w:rPr>
                <w:rFonts w:ascii="宋体" w:eastAsia="宋体" w:hAnsi="宋体" w:cs="Segoe UI"/>
              </w:rPr>
            </w:pPr>
            <w:hyperlink r:id="rId1411" w:anchor="table-of-contents" w:history="1">
              <w:r w:rsidR="00401DBB" w:rsidRPr="00613BB9">
                <w:rPr>
                  <w:rStyle w:val="a4"/>
                  <w:rFonts w:ascii="宋体" w:eastAsia="宋体" w:hAnsi="宋体" w:cs="Segoe UI"/>
                  <w:color w:val="auto"/>
                </w:rPr>
                <w:t>top</w:t>
              </w:r>
            </w:hyperlink>
          </w:p>
        </w:tc>
      </w:tr>
      <w:tr w:rsidR="00613BB9" w:rsidRPr="00613BB9" w14:paraId="3DE7131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1C18D4" w14:textId="77777777" w:rsidR="00401DBB" w:rsidRPr="00613BB9" w:rsidRDefault="00717723" w:rsidP="002C4861">
            <w:pPr>
              <w:rPr>
                <w:rFonts w:ascii="宋体" w:eastAsia="宋体" w:hAnsi="宋体" w:cs="Segoe UI"/>
              </w:rPr>
            </w:pPr>
            <w:hyperlink r:id="rId141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F1301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CFC418" w14:textId="77777777" w:rsidR="00401DBB" w:rsidRPr="00613BB9" w:rsidRDefault="00401DBB" w:rsidP="002C4861">
            <w:pPr>
              <w:jc w:val="left"/>
              <w:rPr>
                <w:rFonts w:ascii="宋体" w:eastAsia="宋体" w:hAnsi="宋体" w:cs="Segoe UI"/>
              </w:rPr>
            </w:pPr>
            <w:r w:rsidRPr="00613BB9">
              <w:rPr>
                <w:rStyle w:val="HTML1"/>
                <w:sz w:val="20"/>
                <w:szCs w:val="20"/>
              </w:rPr>
              <w:t>:do_not_litter: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A2945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220D0C" w14:textId="77777777" w:rsidR="00401DBB" w:rsidRPr="00613BB9" w:rsidRDefault="00401DBB" w:rsidP="002C4861">
            <w:pPr>
              <w:jc w:val="left"/>
              <w:rPr>
                <w:rFonts w:ascii="宋体" w:eastAsia="宋体" w:hAnsi="宋体" w:cs="Segoe UI"/>
              </w:rPr>
            </w:pPr>
            <w:r w:rsidRPr="00613BB9">
              <w:rPr>
                <w:rStyle w:val="HTML1"/>
                <w:sz w:val="20"/>
                <w:szCs w:val="20"/>
              </w:rPr>
              <w:t>:non-potable_water: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5B62B9" w14:textId="77777777" w:rsidR="00401DBB" w:rsidRPr="00613BB9" w:rsidRDefault="00717723" w:rsidP="002C4861">
            <w:pPr>
              <w:rPr>
                <w:rFonts w:ascii="宋体" w:eastAsia="宋体" w:hAnsi="宋体" w:cs="Segoe UI"/>
              </w:rPr>
            </w:pPr>
            <w:hyperlink r:id="rId1413" w:anchor="table-of-contents" w:history="1">
              <w:r w:rsidR="00401DBB" w:rsidRPr="00613BB9">
                <w:rPr>
                  <w:rStyle w:val="a4"/>
                  <w:rFonts w:ascii="宋体" w:eastAsia="宋体" w:hAnsi="宋体" w:cs="Segoe UI"/>
                  <w:color w:val="auto"/>
                </w:rPr>
                <w:t>top</w:t>
              </w:r>
            </w:hyperlink>
          </w:p>
        </w:tc>
      </w:tr>
      <w:tr w:rsidR="00613BB9" w:rsidRPr="00613BB9" w14:paraId="439DDBF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D563C7" w14:textId="77777777" w:rsidR="00401DBB" w:rsidRPr="00613BB9" w:rsidRDefault="00717723" w:rsidP="002C4861">
            <w:pPr>
              <w:rPr>
                <w:rFonts w:ascii="宋体" w:eastAsia="宋体" w:hAnsi="宋体" w:cs="Segoe UI"/>
              </w:rPr>
            </w:pPr>
            <w:hyperlink r:id="rId141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61A92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A216AD" w14:textId="77777777" w:rsidR="00401DBB" w:rsidRPr="00613BB9" w:rsidRDefault="00401DBB" w:rsidP="002C4861">
            <w:pPr>
              <w:jc w:val="left"/>
              <w:rPr>
                <w:rFonts w:ascii="宋体" w:eastAsia="宋体" w:hAnsi="宋体" w:cs="Segoe UI"/>
              </w:rPr>
            </w:pPr>
            <w:r w:rsidRPr="00613BB9">
              <w:rPr>
                <w:rStyle w:val="HTML1"/>
                <w:sz w:val="20"/>
                <w:szCs w:val="20"/>
              </w:rPr>
              <w:t>:no_pedestrians: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4CD3D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670B7C" w14:textId="77777777" w:rsidR="00401DBB" w:rsidRPr="00613BB9" w:rsidRDefault="00401DBB" w:rsidP="002C4861">
            <w:pPr>
              <w:jc w:val="left"/>
              <w:rPr>
                <w:rFonts w:ascii="宋体" w:eastAsia="宋体" w:hAnsi="宋体" w:cs="Segoe UI"/>
              </w:rPr>
            </w:pPr>
            <w:r w:rsidRPr="00613BB9">
              <w:rPr>
                <w:rStyle w:val="HTML1"/>
                <w:sz w:val="20"/>
                <w:szCs w:val="20"/>
              </w:rPr>
              <w:t>:no_mobile_phones: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3078FA" w14:textId="77777777" w:rsidR="00401DBB" w:rsidRPr="00613BB9" w:rsidRDefault="00717723" w:rsidP="002C4861">
            <w:pPr>
              <w:rPr>
                <w:rFonts w:ascii="宋体" w:eastAsia="宋体" w:hAnsi="宋体" w:cs="Segoe UI"/>
              </w:rPr>
            </w:pPr>
            <w:hyperlink r:id="rId1415" w:anchor="table-of-contents" w:history="1">
              <w:r w:rsidR="00401DBB" w:rsidRPr="00613BB9">
                <w:rPr>
                  <w:rStyle w:val="a4"/>
                  <w:rFonts w:ascii="宋体" w:eastAsia="宋体" w:hAnsi="宋体" w:cs="Segoe UI"/>
                  <w:color w:val="auto"/>
                </w:rPr>
                <w:t>top</w:t>
              </w:r>
            </w:hyperlink>
          </w:p>
        </w:tc>
      </w:tr>
      <w:tr w:rsidR="00613BB9" w:rsidRPr="00613BB9" w14:paraId="78D7424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0DA2ED" w14:textId="77777777" w:rsidR="00401DBB" w:rsidRPr="00613BB9" w:rsidRDefault="00717723" w:rsidP="002C4861">
            <w:pPr>
              <w:rPr>
                <w:rFonts w:ascii="宋体" w:eastAsia="宋体" w:hAnsi="宋体" w:cs="Segoe UI"/>
              </w:rPr>
            </w:pPr>
            <w:hyperlink r:id="rId141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30170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F0DCA3" w14:textId="77777777" w:rsidR="00401DBB" w:rsidRPr="00613BB9" w:rsidRDefault="00401DBB" w:rsidP="002C4861">
            <w:pPr>
              <w:jc w:val="left"/>
              <w:rPr>
                <w:rFonts w:ascii="宋体" w:eastAsia="宋体" w:hAnsi="宋体" w:cs="Segoe UI"/>
              </w:rPr>
            </w:pPr>
            <w:r w:rsidRPr="00613BB9">
              <w:rPr>
                <w:rStyle w:val="HTML1"/>
                <w:sz w:val="20"/>
                <w:szCs w:val="20"/>
              </w:rPr>
              <w:t>:underage: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4D125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44A46" w14:textId="77777777" w:rsidR="00401DBB" w:rsidRPr="00613BB9" w:rsidRDefault="00401DBB" w:rsidP="002C4861">
            <w:pPr>
              <w:jc w:val="left"/>
              <w:rPr>
                <w:rFonts w:ascii="宋体" w:eastAsia="宋体" w:hAnsi="宋体" w:cs="Segoe UI"/>
              </w:rPr>
            </w:pPr>
            <w:r w:rsidRPr="00613BB9">
              <w:rPr>
                <w:rStyle w:val="HTML1"/>
                <w:sz w:val="20"/>
                <w:szCs w:val="20"/>
              </w:rPr>
              <w:t>:radioactive: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6236A5" w14:textId="77777777" w:rsidR="00401DBB" w:rsidRPr="00613BB9" w:rsidRDefault="00717723" w:rsidP="002C4861">
            <w:pPr>
              <w:rPr>
                <w:rFonts w:ascii="宋体" w:eastAsia="宋体" w:hAnsi="宋体" w:cs="Segoe UI"/>
              </w:rPr>
            </w:pPr>
            <w:hyperlink r:id="rId1417" w:anchor="table-of-contents" w:history="1">
              <w:r w:rsidR="00401DBB" w:rsidRPr="00613BB9">
                <w:rPr>
                  <w:rStyle w:val="a4"/>
                  <w:rFonts w:ascii="宋体" w:eastAsia="宋体" w:hAnsi="宋体" w:cs="Segoe UI"/>
                  <w:color w:val="auto"/>
                </w:rPr>
                <w:t>top</w:t>
              </w:r>
            </w:hyperlink>
          </w:p>
        </w:tc>
      </w:tr>
      <w:tr w:rsidR="00613BB9" w:rsidRPr="00613BB9" w14:paraId="30D9F31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15FAE0" w14:textId="77777777" w:rsidR="00401DBB" w:rsidRPr="00613BB9" w:rsidRDefault="00717723" w:rsidP="002C4861">
            <w:pPr>
              <w:rPr>
                <w:rFonts w:ascii="宋体" w:eastAsia="宋体" w:hAnsi="宋体" w:cs="Segoe UI"/>
              </w:rPr>
            </w:pPr>
            <w:hyperlink r:id="rId141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464B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B820EF" w14:textId="77777777" w:rsidR="00401DBB" w:rsidRPr="00613BB9" w:rsidRDefault="00401DBB" w:rsidP="002C4861">
            <w:pPr>
              <w:jc w:val="left"/>
              <w:rPr>
                <w:rFonts w:ascii="宋体" w:eastAsia="宋体" w:hAnsi="宋体" w:cs="Segoe UI"/>
              </w:rPr>
            </w:pPr>
            <w:r w:rsidRPr="00613BB9">
              <w:rPr>
                <w:rStyle w:val="HTML1"/>
                <w:sz w:val="20"/>
                <w:szCs w:val="20"/>
              </w:rPr>
              <w:t>:biohazard: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D433CF"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D474E1"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9485B2" w14:textId="77777777" w:rsidR="00401DBB" w:rsidRPr="00613BB9" w:rsidRDefault="00717723" w:rsidP="002C4861">
            <w:pPr>
              <w:rPr>
                <w:rFonts w:ascii="宋体" w:eastAsia="宋体" w:hAnsi="宋体" w:cs="Segoe UI"/>
                <w:sz w:val="24"/>
                <w:szCs w:val="24"/>
              </w:rPr>
            </w:pPr>
            <w:hyperlink r:id="rId1419" w:anchor="table-of-contents" w:history="1">
              <w:r w:rsidR="00401DBB" w:rsidRPr="00613BB9">
                <w:rPr>
                  <w:rStyle w:val="a4"/>
                  <w:rFonts w:ascii="宋体" w:eastAsia="宋体" w:hAnsi="宋体" w:cs="Segoe UI"/>
                  <w:color w:val="auto"/>
                </w:rPr>
                <w:t>top</w:t>
              </w:r>
            </w:hyperlink>
          </w:p>
        </w:tc>
      </w:tr>
    </w:tbl>
    <w:p w14:paraId="344F11F2" w14:textId="77777777" w:rsidR="00401DBB" w:rsidRPr="00613BB9" w:rsidRDefault="00401DBB" w:rsidP="00401DBB">
      <w:pPr>
        <w:pStyle w:val="4"/>
        <w:rPr>
          <w:rFonts w:ascii="宋体" w:eastAsia="宋体" w:hAnsi="宋体" w:cs="Segoe UI"/>
        </w:rPr>
      </w:pPr>
      <w:bookmarkStart w:id="183" w:name="_Toc46394800"/>
      <w:r w:rsidRPr="00613BB9">
        <w:rPr>
          <w:rFonts w:ascii="宋体" w:eastAsia="宋体" w:hAnsi="宋体" w:cs="Segoe UI"/>
        </w:rPr>
        <w:t>Arrow</w:t>
      </w:r>
      <w:bookmarkEnd w:id="183"/>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216"/>
        <w:gridCol w:w="1220"/>
        <w:gridCol w:w="5327"/>
        <w:gridCol w:w="1220"/>
        <w:gridCol w:w="4982"/>
        <w:gridCol w:w="1215"/>
      </w:tblGrid>
      <w:tr w:rsidR="00613BB9" w:rsidRPr="00613BB9" w14:paraId="61D04DEF"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7035EC"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D183BC"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B7BDC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F9610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0B1CD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5DFD6E" w14:textId="77777777" w:rsidR="00401DBB" w:rsidRPr="00613BB9" w:rsidRDefault="00401DBB" w:rsidP="002C4861">
            <w:pPr>
              <w:spacing w:after="240"/>
              <w:jc w:val="center"/>
              <w:rPr>
                <w:rFonts w:ascii="宋体" w:eastAsia="宋体" w:hAnsi="宋体" w:cs="Segoe UI"/>
                <w:b/>
                <w:bCs/>
              </w:rPr>
            </w:pPr>
          </w:p>
        </w:tc>
      </w:tr>
      <w:tr w:rsidR="00613BB9" w:rsidRPr="00613BB9" w14:paraId="194509B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4AB606" w14:textId="77777777" w:rsidR="00401DBB" w:rsidRPr="00613BB9" w:rsidRDefault="00717723" w:rsidP="002C4861">
            <w:pPr>
              <w:spacing w:after="240"/>
              <w:jc w:val="left"/>
              <w:rPr>
                <w:rFonts w:ascii="宋体" w:eastAsia="宋体" w:hAnsi="宋体" w:cs="Segoe UI"/>
                <w:sz w:val="24"/>
                <w:szCs w:val="24"/>
              </w:rPr>
            </w:pPr>
            <w:hyperlink r:id="rId142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35C2BF"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7CE690" w14:textId="77777777" w:rsidR="00401DBB" w:rsidRPr="00613BB9" w:rsidRDefault="00401DBB" w:rsidP="002C4861">
            <w:pPr>
              <w:jc w:val="left"/>
              <w:rPr>
                <w:rFonts w:ascii="宋体" w:eastAsia="宋体" w:hAnsi="宋体" w:cs="Segoe UI"/>
              </w:rPr>
            </w:pPr>
            <w:r w:rsidRPr="00613BB9">
              <w:rPr>
                <w:rStyle w:val="HTML1"/>
                <w:sz w:val="20"/>
                <w:szCs w:val="20"/>
              </w:rPr>
              <w:t>:arrow_up: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A5FF98" w14:textId="77777777" w:rsidR="00401DBB" w:rsidRPr="00613BB9" w:rsidRDefault="00401DBB" w:rsidP="002C4861">
            <w:pPr>
              <w:jc w:val="center"/>
              <w:rPr>
                <w:rFonts w:ascii="宋体" w:eastAsia="宋体" w:hAnsi="宋体" w:cs="Segoe UI"/>
              </w:rPr>
            </w:pP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4B6FE4" w14:textId="77777777" w:rsidR="00401DBB" w:rsidRPr="00613BB9" w:rsidRDefault="00401DBB" w:rsidP="002C4861">
            <w:pPr>
              <w:jc w:val="left"/>
              <w:rPr>
                <w:rFonts w:ascii="宋体" w:eastAsia="宋体" w:hAnsi="宋体" w:cs="Segoe UI"/>
              </w:rPr>
            </w:pPr>
            <w:r w:rsidRPr="00613BB9">
              <w:rPr>
                <w:rStyle w:val="HTML1"/>
                <w:sz w:val="20"/>
                <w:szCs w:val="20"/>
              </w:rPr>
              <w:t>:arrow_upper_right: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105978" w14:textId="77777777" w:rsidR="00401DBB" w:rsidRPr="00613BB9" w:rsidRDefault="00717723" w:rsidP="002C4861">
            <w:pPr>
              <w:rPr>
                <w:rFonts w:ascii="宋体" w:eastAsia="宋体" w:hAnsi="宋体" w:cs="Segoe UI"/>
              </w:rPr>
            </w:pPr>
            <w:hyperlink r:id="rId1421" w:anchor="table-of-contents" w:history="1">
              <w:r w:rsidR="00401DBB" w:rsidRPr="00613BB9">
                <w:rPr>
                  <w:rStyle w:val="a4"/>
                  <w:rFonts w:ascii="宋体" w:eastAsia="宋体" w:hAnsi="宋体" w:cs="Segoe UI"/>
                  <w:color w:val="auto"/>
                </w:rPr>
                <w:t>top</w:t>
              </w:r>
            </w:hyperlink>
          </w:p>
        </w:tc>
      </w:tr>
      <w:tr w:rsidR="00613BB9" w:rsidRPr="00613BB9" w14:paraId="2172BA1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918E84" w14:textId="77777777" w:rsidR="00401DBB" w:rsidRPr="00613BB9" w:rsidRDefault="00717723" w:rsidP="002C4861">
            <w:pPr>
              <w:rPr>
                <w:rFonts w:ascii="宋体" w:eastAsia="宋体" w:hAnsi="宋体" w:cs="Segoe UI"/>
              </w:rPr>
            </w:pPr>
            <w:hyperlink r:id="rId142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150EC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E5DF28" w14:textId="77777777" w:rsidR="00401DBB" w:rsidRPr="00613BB9" w:rsidRDefault="00401DBB" w:rsidP="002C4861">
            <w:pPr>
              <w:jc w:val="left"/>
              <w:rPr>
                <w:rFonts w:ascii="宋体" w:eastAsia="宋体" w:hAnsi="宋体" w:cs="Segoe UI"/>
              </w:rPr>
            </w:pPr>
            <w:r w:rsidRPr="00613BB9">
              <w:rPr>
                <w:rStyle w:val="HTML1"/>
                <w:sz w:val="20"/>
                <w:szCs w:val="20"/>
              </w:rPr>
              <w:t>:arrow_right: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AEF812" w14:textId="77777777" w:rsidR="00401DBB" w:rsidRPr="00613BB9" w:rsidRDefault="00401DBB" w:rsidP="002C4861">
            <w:pPr>
              <w:jc w:val="center"/>
              <w:rPr>
                <w:rFonts w:ascii="宋体" w:eastAsia="宋体" w:hAnsi="宋体" w:cs="Segoe UI"/>
              </w:rPr>
            </w:pP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6F8BA6" w14:textId="77777777" w:rsidR="00401DBB" w:rsidRPr="00613BB9" w:rsidRDefault="00401DBB" w:rsidP="002C4861">
            <w:pPr>
              <w:jc w:val="left"/>
              <w:rPr>
                <w:rFonts w:ascii="宋体" w:eastAsia="宋体" w:hAnsi="宋体" w:cs="Segoe UI"/>
              </w:rPr>
            </w:pPr>
            <w:r w:rsidRPr="00613BB9">
              <w:rPr>
                <w:rStyle w:val="HTML1"/>
                <w:sz w:val="20"/>
                <w:szCs w:val="20"/>
              </w:rPr>
              <w:t>:arrow_lower_right: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4D5997" w14:textId="77777777" w:rsidR="00401DBB" w:rsidRPr="00613BB9" w:rsidRDefault="00717723" w:rsidP="002C4861">
            <w:pPr>
              <w:rPr>
                <w:rFonts w:ascii="宋体" w:eastAsia="宋体" w:hAnsi="宋体" w:cs="Segoe UI"/>
              </w:rPr>
            </w:pPr>
            <w:hyperlink r:id="rId1423" w:anchor="table-of-contents" w:history="1">
              <w:r w:rsidR="00401DBB" w:rsidRPr="00613BB9">
                <w:rPr>
                  <w:rStyle w:val="a4"/>
                  <w:rFonts w:ascii="宋体" w:eastAsia="宋体" w:hAnsi="宋体" w:cs="Segoe UI"/>
                  <w:color w:val="auto"/>
                </w:rPr>
                <w:t>top</w:t>
              </w:r>
            </w:hyperlink>
          </w:p>
        </w:tc>
      </w:tr>
      <w:tr w:rsidR="00613BB9" w:rsidRPr="00613BB9" w14:paraId="7189D74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5AD695" w14:textId="77777777" w:rsidR="00401DBB" w:rsidRPr="00613BB9" w:rsidRDefault="00717723" w:rsidP="002C4861">
            <w:pPr>
              <w:rPr>
                <w:rFonts w:ascii="宋体" w:eastAsia="宋体" w:hAnsi="宋体" w:cs="Segoe UI"/>
              </w:rPr>
            </w:pPr>
            <w:hyperlink r:id="rId142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E6E9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8A1FAF" w14:textId="77777777" w:rsidR="00401DBB" w:rsidRPr="00613BB9" w:rsidRDefault="00401DBB" w:rsidP="002C4861">
            <w:pPr>
              <w:jc w:val="left"/>
              <w:rPr>
                <w:rFonts w:ascii="宋体" w:eastAsia="宋体" w:hAnsi="宋体" w:cs="Segoe UI"/>
              </w:rPr>
            </w:pPr>
            <w:r w:rsidRPr="00613BB9">
              <w:rPr>
                <w:rStyle w:val="HTML1"/>
                <w:sz w:val="20"/>
                <w:szCs w:val="20"/>
              </w:rPr>
              <w:t>:arrow_down: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EE32C0" w14:textId="77777777" w:rsidR="00401DBB" w:rsidRPr="00613BB9" w:rsidRDefault="00401DBB" w:rsidP="002C4861">
            <w:pPr>
              <w:jc w:val="center"/>
              <w:rPr>
                <w:rFonts w:ascii="宋体" w:eastAsia="宋体" w:hAnsi="宋体" w:cs="Segoe UI"/>
              </w:rPr>
            </w:pP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1DAFBE" w14:textId="77777777" w:rsidR="00401DBB" w:rsidRPr="00613BB9" w:rsidRDefault="00401DBB" w:rsidP="002C4861">
            <w:pPr>
              <w:jc w:val="left"/>
              <w:rPr>
                <w:rFonts w:ascii="宋体" w:eastAsia="宋体" w:hAnsi="宋体" w:cs="Segoe UI"/>
              </w:rPr>
            </w:pPr>
            <w:r w:rsidRPr="00613BB9">
              <w:rPr>
                <w:rStyle w:val="HTML1"/>
                <w:sz w:val="20"/>
                <w:szCs w:val="20"/>
              </w:rPr>
              <w:t>:arrow_lower_left: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EBCFA7" w14:textId="77777777" w:rsidR="00401DBB" w:rsidRPr="00613BB9" w:rsidRDefault="00717723" w:rsidP="002C4861">
            <w:pPr>
              <w:rPr>
                <w:rFonts w:ascii="宋体" w:eastAsia="宋体" w:hAnsi="宋体" w:cs="Segoe UI"/>
              </w:rPr>
            </w:pPr>
            <w:hyperlink r:id="rId1425" w:anchor="table-of-contents" w:history="1">
              <w:r w:rsidR="00401DBB" w:rsidRPr="00613BB9">
                <w:rPr>
                  <w:rStyle w:val="a4"/>
                  <w:rFonts w:ascii="宋体" w:eastAsia="宋体" w:hAnsi="宋体" w:cs="Segoe UI"/>
                  <w:color w:val="auto"/>
                </w:rPr>
                <w:t>top</w:t>
              </w:r>
            </w:hyperlink>
          </w:p>
        </w:tc>
      </w:tr>
      <w:tr w:rsidR="00613BB9" w:rsidRPr="00613BB9" w14:paraId="6C9FFFA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158BD0" w14:textId="77777777" w:rsidR="00401DBB" w:rsidRPr="00613BB9" w:rsidRDefault="00717723" w:rsidP="002C4861">
            <w:pPr>
              <w:rPr>
                <w:rFonts w:ascii="宋体" w:eastAsia="宋体" w:hAnsi="宋体" w:cs="Segoe UI"/>
              </w:rPr>
            </w:pPr>
            <w:hyperlink r:id="rId142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A1884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F6AE5E" w14:textId="77777777" w:rsidR="00401DBB" w:rsidRPr="00613BB9" w:rsidRDefault="00401DBB" w:rsidP="002C4861">
            <w:pPr>
              <w:jc w:val="left"/>
              <w:rPr>
                <w:rFonts w:ascii="宋体" w:eastAsia="宋体" w:hAnsi="宋体" w:cs="Segoe UI"/>
              </w:rPr>
            </w:pPr>
            <w:r w:rsidRPr="00613BB9">
              <w:rPr>
                <w:rStyle w:val="HTML1"/>
                <w:sz w:val="20"/>
                <w:szCs w:val="20"/>
              </w:rPr>
              <w:t>:arrow_left: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8C0F10" w14:textId="77777777" w:rsidR="00401DBB" w:rsidRPr="00613BB9" w:rsidRDefault="00401DBB" w:rsidP="002C4861">
            <w:pPr>
              <w:jc w:val="center"/>
              <w:rPr>
                <w:rFonts w:ascii="宋体" w:eastAsia="宋体" w:hAnsi="宋体" w:cs="Segoe UI"/>
              </w:rPr>
            </w:pP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2A9429" w14:textId="77777777" w:rsidR="00401DBB" w:rsidRPr="00613BB9" w:rsidRDefault="00401DBB" w:rsidP="002C4861">
            <w:pPr>
              <w:jc w:val="left"/>
              <w:rPr>
                <w:rFonts w:ascii="宋体" w:eastAsia="宋体" w:hAnsi="宋体" w:cs="Segoe UI"/>
              </w:rPr>
            </w:pPr>
            <w:r w:rsidRPr="00613BB9">
              <w:rPr>
                <w:rStyle w:val="HTML1"/>
                <w:sz w:val="20"/>
                <w:szCs w:val="20"/>
              </w:rPr>
              <w:t>:arrow_upper_left: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82A27A" w14:textId="77777777" w:rsidR="00401DBB" w:rsidRPr="00613BB9" w:rsidRDefault="00717723" w:rsidP="002C4861">
            <w:pPr>
              <w:rPr>
                <w:rFonts w:ascii="宋体" w:eastAsia="宋体" w:hAnsi="宋体" w:cs="Segoe UI"/>
              </w:rPr>
            </w:pPr>
            <w:hyperlink r:id="rId1427" w:anchor="table-of-contents" w:history="1">
              <w:r w:rsidR="00401DBB" w:rsidRPr="00613BB9">
                <w:rPr>
                  <w:rStyle w:val="a4"/>
                  <w:rFonts w:ascii="宋体" w:eastAsia="宋体" w:hAnsi="宋体" w:cs="Segoe UI"/>
                  <w:color w:val="auto"/>
                </w:rPr>
                <w:t>top</w:t>
              </w:r>
            </w:hyperlink>
          </w:p>
        </w:tc>
      </w:tr>
      <w:tr w:rsidR="00613BB9" w:rsidRPr="00613BB9" w14:paraId="7CFB926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1F2C84" w14:textId="77777777" w:rsidR="00401DBB" w:rsidRPr="00613BB9" w:rsidRDefault="00717723" w:rsidP="002C4861">
            <w:pPr>
              <w:rPr>
                <w:rFonts w:ascii="宋体" w:eastAsia="宋体" w:hAnsi="宋体" w:cs="Segoe UI"/>
              </w:rPr>
            </w:pPr>
            <w:hyperlink r:id="rId142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FB9A3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574CA0" w14:textId="77777777" w:rsidR="00401DBB" w:rsidRPr="00613BB9" w:rsidRDefault="00401DBB" w:rsidP="002C4861">
            <w:pPr>
              <w:jc w:val="left"/>
              <w:rPr>
                <w:rFonts w:ascii="宋体" w:eastAsia="宋体" w:hAnsi="宋体" w:cs="Segoe UI"/>
              </w:rPr>
            </w:pPr>
            <w:r w:rsidRPr="00613BB9">
              <w:rPr>
                <w:rStyle w:val="HTML1"/>
                <w:sz w:val="20"/>
                <w:szCs w:val="20"/>
              </w:rPr>
              <w:t>:arrow_up_down: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23758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5FDED5" w14:textId="77777777" w:rsidR="00401DBB" w:rsidRPr="00613BB9" w:rsidRDefault="00401DBB" w:rsidP="002C4861">
            <w:pPr>
              <w:jc w:val="left"/>
              <w:rPr>
                <w:rFonts w:ascii="宋体" w:eastAsia="宋体" w:hAnsi="宋体" w:cs="Segoe UI"/>
              </w:rPr>
            </w:pPr>
            <w:r w:rsidRPr="00613BB9">
              <w:rPr>
                <w:rStyle w:val="HTML1"/>
                <w:sz w:val="20"/>
                <w:szCs w:val="20"/>
              </w:rPr>
              <w:t>:left_right_arrow: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F46CB8" w14:textId="77777777" w:rsidR="00401DBB" w:rsidRPr="00613BB9" w:rsidRDefault="00717723" w:rsidP="002C4861">
            <w:pPr>
              <w:rPr>
                <w:rFonts w:ascii="宋体" w:eastAsia="宋体" w:hAnsi="宋体" w:cs="Segoe UI"/>
              </w:rPr>
            </w:pPr>
            <w:hyperlink r:id="rId1429" w:anchor="table-of-contents" w:history="1">
              <w:r w:rsidR="00401DBB" w:rsidRPr="00613BB9">
                <w:rPr>
                  <w:rStyle w:val="a4"/>
                  <w:rFonts w:ascii="宋体" w:eastAsia="宋体" w:hAnsi="宋体" w:cs="Segoe UI"/>
                  <w:color w:val="auto"/>
                </w:rPr>
                <w:t>top</w:t>
              </w:r>
            </w:hyperlink>
          </w:p>
        </w:tc>
      </w:tr>
      <w:tr w:rsidR="00613BB9" w:rsidRPr="00613BB9" w14:paraId="555F695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2D59A8" w14:textId="77777777" w:rsidR="00401DBB" w:rsidRPr="00613BB9" w:rsidRDefault="00717723" w:rsidP="002C4861">
            <w:pPr>
              <w:rPr>
                <w:rFonts w:ascii="宋体" w:eastAsia="宋体" w:hAnsi="宋体" w:cs="Segoe UI"/>
              </w:rPr>
            </w:pPr>
            <w:hyperlink r:id="rId143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D557D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9712AB" w14:textId="77777777" w:rsidR="00401DBB" w:rsidRPr="00613BB9" w:rsidRDefault="00401DBB" w:rsidP="002C4861">
            <w:pPr>
              <w:jc w:val="left"/>
              <w:rPr>
                <w:rFonts w:ascii="宋体" w:eastAsia="宋体" w:hAnsi="宋体" w:cs="Segoe UI"/>
              </w:rPr>
            </w:pPr>
            <w:r w:rsidRPr="00613BB9">
              <w:rPr>
                <w:rStyle w:val="HTML1"/>
                <w:sz w:val="20"/>
                <w:szCs w:val="20"/>
              </w:rPr>
              <w:t>:leftwards_arrow_with_hook: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B3FBD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D25401" w14:textId="77777777" w:rsidR="00401DBB" w:rsidRPr="00613BB9" w:rsidRDefault="00401DBB" w:rsidP="002C4861">
            <w:pPr>
              <w:jc w:val="left"/>
              <w:rPr>
                <w:rFonts w:ascii="宋体" w:eastAsia="宋体" w:hAnsi="宋体" w:cs="Segoe UI"/>
              </w:rPr>
            </w:pPr>
            <w:r w:rsidRPr="00613BB9">
              <w:rPr>
                <w:rStyle w:val="HTML1"/>
                <w:sz w:val="20"/>
                <w:szCs w:val="20"/>
              </w:rPr>
              <w:t>:arrow_right_hook: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ED9AFB" w14:textId="77777777" w:rsidR="00401DBB" w:rsidRPr="00613BB9" w:rsidRDefault="00717723" w:rsidP="002C4861">
            <w:pPr>
              <w:rPr>
                <w:rFonts w:ascii="宋体" w:eastAsia="宋体" w:hAnsi="宋体" w:cs="Segoe UI"/>
              </w:rPr>
            </w:pPr>
            <w:hyperlink r:id="rId1431" w:anchor="table-of-contents" w:history="1">
              <w:r w:rsidR="00401DBB" w:rsidRPr="00613BB9">
                <w:rPr>
                  <w:rStyle w:val="a4"/>
                  <w:rFonts w:ascii="宋体" w:eastAsia="宋体" w:hAnsi="宋体" w:cs="Segoe UI"/>
                  <w:color w:val="auto"/>
                </w:rPr>
                <w:t>top</w:t>
              </w:r>
            </w:hyperlink>
          </w:p>
        </w:tc>
      </w:tr>
      <w:tr w:rsidR="00613BB9" w:rsidRPr="00613BB9" w14:paraId="360D75A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585C56" w14:textId="77777777" w:rsidR="00401DBB" w:rsidRPr="00613BB9" w:rsidRDefault="00717723" w:rsidP="002C4861">
            <w:pPr>
              <w:rPr>
                <w:rFonts w:ascii="宋体" w:eastAsia="宋体" w:hAnsi="宋体" w:cs="Segoe UI"/>
              </w:rPr>
            </w:pPr>
            <w:hyperlink r:id="rId143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DB182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A3987" w14:textId="77777777" w:rsidR="00401DBB" w:rsidRPr="00613BB9" w:rsidRDefault="00401DBB" w:rsidP="002C4861">
            <w:pPr>
              <w:jc w:val="left"/>
              <w:rPr>
                <w:rFonts w:ascii="宋体" w:eastAsia="宋体" w:hAnsi="宋体" w:cs="Segoe UI"/>
              </w:rPr>
            </w:pPr>
            <w:r w:rsidRPr="00613BB9">
              <w:rPr>
                <w:rStyle w:val="HTML1"/>
                <w:sz w:val="20"/>
                <w:szCs w:val="20"/>
              </w:rPr>
              <w:t>:arrow_heading_up: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BDD41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7DAECE" w14:textId="77777777" w:rsidR="00401DBB" w:rsidRPr="00613BB9" w:rsidRDefault="00401DBB" w:rsidP="002C4861">
            <w:pPr>
              <w:jc w:val="left"/>
              <w:rPr>
                <w:rFonts w:ascii="宋体" w:eastAsia="宋体" w:hAnsi="宋体" w:cs="Segoe UI"/>
              </w:rPr>
            </w:pPr>
            <w:r w:rsidRPr="00613BB9">
              <w:rPr>
                <w:rStyle w:val="HTML1"/>
                <w:sz w:val="20"/>
                <w:szCs w:val="20"/>
              </w:rPr>
              <w:t>:arrow_heading_down: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A7B667" w14:textId="77777777" w:rsidR="00401DBB" w:rsidRPr="00613BB9" w:rsidRDefault="00717723" w:rsidP="002C4861">
            <w:pPr>
              <w:rPr>
                <w:rFonts w:ascii="宋体" w:eastAsia="宋体" w:hAnsi="宋体" w:cs="Segoe UI"/>
              </w:rPr>
            </w:pPr>
            <w:hyperlink r:id="rId1433" w:anchor="table-of-contents" w:history="1">
              <w:r w:rsidR="00401DBB" w:rsidRPr="00613BB9">
                <w:rPr>
                  <w:rStyle w:val="a4"/>
                  <w:rFonts w:ascii="宋体" w:eastAsia="宋体" w:hAnsi="宋体" w:cs="Segoe UI"/>
                  <w:color w:val="auto"/>
                </w:rPr>
                <w:t>top</w:t>
              </w:r>
            </w:hyperlink>
          </w:p>
        </w:tc>
      </w:tr>
      <w:tr w:rsidR="00613BB9" w:rsidRPr="00613BB9" w14:paraId="7A0F8CD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671348" w14:textId="77777777" w:rsidR="00401DBB" w:rsidRPr="00613BB9" w:rsidRDefault="00717723" w:rsidP="002C4861">
            <w:pPr>
              <w:rPr>
                <w:rFonts w:ascii="宋体" w:eastAsia="宋体" w:hAnsi="宋体" w:cs="Segoe UI"/>
              </w:rPr>
            </w:pPr>
            <w:hyperlink r:id="rId143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5B90E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D34017" w14:textId="77777777" w:rsidR="00401DBB" w:rsidRPr="00613BB9" w:rsidRDefault="00401DBB" w:rsidP="002C4861">
            <w:pPr>
              <w:jc w:val="left"/>
              <w:rPr>
                <w:rFonts w:ascii="宋体" w:eastAsia="宋体" w:hAnsi="宋体" w:cs="Segoe UI"/>
              </w:rPr>
            </w:pPr>
            <w:r w:rsidRPr="00613BB9">
              <w:rPr>
                <w:rStyle w:val="HTML1"/>
                <w:sz w:val="20"/>
                <w:szCs w:val="20"/>
              </w:rPr>
              <w:t>:arrows_clockwise: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4E9F7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47EA99" w14:textId="77777777" w:rsidR="00401DBB" w:rsidRPr="00613BB9" w:rsidRDefault="00401DBB" w:rsidP="002C4861">
            <w:pPr>
              <w:jc w:val="left"/>
              <w:rPr>
                <w:rFonts w:ascii="宋体" w:eastAsia="宋体" w:hAnsi="宋体" w:cs="Segoe UI"/>
              </w:rPr>
            </w:pPr>
            <w:r w:rsidRPr="00613BB9">
              <w:rPr>
                <w:rStyle w:val="HTML1"/>
                <w:sz w:val="20"/>
                <w:szCs w:val="20"/>
              </w:rPr>
              <w:t>:arrows_counterclockwise: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FFD809" w14:textId="77777777" w:rsidR="00401DBB" w:rsidRPr="00613BB9" w:rsidRDefault="00717723" w:rsidP="002C4861">
            <w:pPr>
              <w:rPr>
                <w:rFonts w:ascii="宋体" w:eastAsia="宋体" w:hAnsi="宋体" w:cs="Segoe UI"/>
              </w:rPr>
            </w:pPr>
            <w:hyperlink r:id="rId1435" w:anchor="table-of-contents" w:history="1">
              <w:r w:rsidR="00401DBB" w:rsidRPr="00613BB9">
                <w:rPr>
                  <w:rStyle w:val="a4"/>
                  <w:rFonts w:ascii="宋体" w:eastAsia="宋体" w:hAnsi="宋体" w:cs="Segoe UI"/>
                  <w:color w:val="auto"/>
                </w:rPr>
                <w:t>top</w:t>
              </w:r>
            </w:hyperlink>
          </w:p>
        </w:tc>
      </w:tr>
      <w:tr w:rsidR="00613BB9" w:rsidRPr="00613BB9" w14:paraId="5FAF1BF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9AD717" w14:textId="77777777" w:rsidR="00401DBB" w:rsidRPr="00613BB9" w:rsidRDefault="00717723" w:rsidP="002C4861">
            <w:pPr>
              <w:rPr>
                <w:rFonts w:ascii="宋体" w:eastAsia="宋体" w:hAnsi="宋体" w:cs="Segoe UI"/>
              </w:rPr>
            </w:pPr>
            <w:hyperlink r:id="rId143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3A762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D4A0F9" w14:textId="77777777" w:rsidR="00401DBB" w:rsidRPr="00613BB9" w:rsidRDefault="00401DBB" w:rsidP="002C4861">
            <w:pPr>
              <w:jc w:val="left"/>
              <w:rPr>
                <w:rFonts w:ascii="宋体" w:eastAsia="宋体" w:hAnsi="宋体" w:cs="Segoe UI"/>
              </w:rPr>
            </w:pPr>
            <w:r w:rsidRPr="00613BB9">
              <w:rPr>
                <w:rStyle w:val="HTML1"/>
                <w:sz w:val="20"/>
                <w:szCs w:val="20"/>
              </w:rPr>
              <w:t>:back: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30376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CAB7E0" w14:textId="77777777" w:rsidR="00401DBB" w:rsidRPr="00613BB9" w:rsidRDefault="00401DBB" w:rsidP="002C4861">
            <w:pPr>
              <w:jc w:val="left"/>
              <w:rPr>
                <w:rFonts w:ascii="宋体" w:eastAsia="宋体" w:hAnsi="宋体" w:cs="Segoe UI"/>
              </w:rPr>
            </w:pPr>
            <w:r w:rsidRPr="00613BB9">
              <w:rPr>
                <w:rStyle w:val="HTML1"/>
                <w:sz w:val="20"/>
                <w:szCs w:val="20"/>
              </w:rPr>
              <w:t>:end: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FCC219" w14:textId="77777777" w:rsidR="00401DBB" w:rsidRPr="00613BB9" w:rsidRDefault="00717723" w:rsidP="002C4861">
            <w:pPr>
              <w:rPr>
                <w:rFonts w:ascii="宋体" w:eastAsia="宋体" w:hAnsi="宋体" w:cs="Segoe UI"/>
              </w:rPr>
            </w:pPr>
            <w:hyperlink r:id="rId1437" w:anchor="table-of-contents" w:history="1">
              <w:r w:rsidR="00401DBB" w:rsidRPr="00613BB9">
                <w:rPr>
                  <w:rStyle w:val="a4"/>
                  <w:rFonts w:ascii="宋体" w:eastAsia="宋体" w:hAnsi="宋体" w:cs="Segoe UI"/>
                  <w:color w:val="auto"/>
                </w:rPr>
                <w:t>top</w:t>
              </w:r>
            </w:hyperlink>
          </w:p>
        </w:tc>
      </w:tr>
      <w:tr w:rsidR="00613BB9" w:rsidRPr="00613BB9" w14:paraId="768C4A7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D189C2" w14:textId="77777777" w:rsidR="00401DBB" w:rsidRPr="00613BB9" w:rsidRDefault="00717723" w:rsidP="002C4861">
            <w:pPr>
              <w:rPr>
                <w:rFonts w:ascii="宋体" w:eastAsia="宋体" w:hAnsi="宋体" w:cs="Segoe UI"/>
              </w:rPr>
            </w:pPr>
            <w:hyperlink r:id="rId143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9EB0F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F6E2BF" w14:textId="77777777" w:rsidR="00401DBB" w:rsidRPr="00613BB9" w:rsidRDefault="00401DBB" w:rsidP="002C4861">
            <w:pPr>
              <w:jc w:val="left"/>
              <w:rPr>
                <w:rFonts w:ascii="宋体" w:eastAsia="宋体" w:hAnsi="宋体" w:cs="Segoe UI"/>
              </w:rPr>
            </w:pPr>
            <w:r w:rsidRPr="00613BB9">
              <w:rPr>
                <w:rStyle w:val="HTML1"/>
                <w:sz w:val="20"/>
                <w:szCs w:val="20"/>
              </w:rPr>
              <w:t>:on: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65810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13692C" w14:textId="77777777" w:rsidR="00401DBB" w:rsidRPr="00613BB9" w:rsidRDefault="00401DBB" w:rsidP="002C4861">
            <w:pPr>
              <w:jc w:val="left"/>
              <w:rPr>
                <w:rFonts w:ascii="宋体" w:eastAsia="宋体" w:hAnsi="宋体" w:cs="Segoe UI"/>
              </w:rPr>
            </w:pPr>
            <w:r w:rsidRPr="00613BB9">
              <w:rPr>
                <w:rStyle w:val="HTML1"/>
                <w:sz w:val="20"/>
                <w:szCs w:val="20"/>
              </w:rPr>
              <w:t>:soon: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B673FB" w14:textId="77777777" w:rsidR="00401DBB" w:rsidRPr="00613BB9" w:rsidRDefault="00717723" w:rsidP="002C4861">
            <w:pPr>
              <w:rPr>
                <w:rFonts w:ascii="宋体" w:eastAsia="宋体" w:hAnsi="宋体" w:cs="Segoe UI"/>
              </w:rPr>
            </w:pPr>
            <w:hyperlink r:id="rId1439" w:anchor="table-of-contents" w:history="1">
              <w:r w:rsidR="00401DBB" w:rsidRPr="00613BB9">
                <w:rPr>
                  <w:rStyle w:val="a4"/>
                  <w:rFonts w:ascii="宋体" w:eastAsia="宋体" w:hAnsi="宋体" w:cs="Segoe UI"/>
                  <w:color w:val="auto"/>
                </w:rPr>
                <w:t>top</w:t>
              </w:r>
            </w:hyperlink>
          </w:p>
        </w:tc>
      </w:tr>
      <w:tr w:rsidR="00613BB9" w:rsidRPr="00613BB9" w14:paraId="0662F66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116861" w14:textId="77777777" w:rsidR="00401DBB" w:rsidRPr="00613BB9" w:rsidRDefault="00717723" w:rsidP="002C4861">
            <w:pPr>
              <w:rPr>
                <w:rFonts w:ascii="宋体" w:eastAsia="宋体" w:hAnsi="宋体" w:cs="Segoe UI"/>
              </w:rPr>
            </w:pPr>
            <w:hyperlink r:id="rId144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DE576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CD2374" w14:textId="77777777" w:rsidR="00401DBB" w:rsidRPr="00613BB9" w:rsidRDefault="00401DBB" w:rsidP="002C4861">
            <w:pPr>
              <w:jc w:val="left"/>
              <w:rPr>
                <w:rFonts w:ascii="宋体" w:eastAsia="宋体" w:hAnsi="宋体" w:cs="Segoe UI"/>
              </w:rPr>
            </w:pPr>
            <w:r w:rsidRPr="00613BB9">
              <w:rPr>
                <w:rStyle w:val="HTML1"/>
                <w:sz w:val="20"/>
                <w:szCs w:val="20"/>
              </w:rPr>
              <w:t>:top: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D5E2B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6794EC"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C8E0C1" w14:textId="77777777" w:rsidR="00401DBB" w:rsidRPr="00613BB9" w:rsidRDefault="00717723" w:rsidP="002C4861">
            <w:pPr>
              <w:rPr>
                <w:rFonts w:ascii="宋体" w:eastAsia="宋体" w:hAnsi="宋体" w:cs="Segoe UI"/>
                <w:sz w:val="24"/>
                <w:szCs w:val="24"/>
              </w:rPr>
            </w:pPr>
            <w:hyperlink r:id="rId1441" w:anchor="table-of-contents" w:history="1">
              <w:r w:rsidR="00401DBB" w:rsidRPr="00613BB9">
                <w:rPr>
                  <w:rStyle w:val="a4"/>
                  <w:rFonts w:ascii="宋体" w:eastAsia="宋体" w:hAnsi="宋体" w:cs="Segoe UI"/>
                  <w:color w:val="auto"/>
                </w:rPr>
                <w:t>top</w:t>
              </w:r>
            </w:hyperlink>
          </w:p>
        </w:tc>
      </w:tr>
    </w:tbl>
    <w:p w14:paraId="1D928570" w14:textId="77777777" w:rsidR="00401DBB" w:rsidRPr="00613BB9" w:rsidRDefault="00401DBB" w:rsidP="00401DBB">
      <w:pPr>
        <w:pStyle w:val="4"/>
        <w:rPr>
          <w:rFonts w:ascii="宋体" w:eastAsia="宋体" w:hAnsi="宋体" w:cs="Segoe UI"/>
        </w:rPr>
      </w:pPr>
      <w:bookmarkStart w:id="184" w:name="_Toc46394801"/>
      <w:r w:rsidRPr="00613BB9">
        <w:rPr>
          <w:rFonts w:ascii="宋体" w:eastAsia="宋体" w:hAnsi="宋体" w:cs="Segoe UI"/>
        </w:rPr>
        <w:t>Religion</w:t>
      </w:r>
      <w:bookmarkEnd w:id="184"/>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465"/>
        <w:gridCol w:w="1471"/>
        <w:gridCol w:w="4758"/>
        <w:gridCol w:w="1471"/>
        <w:gridCol w:w="4550"/>
        <w:gridCol w:w="1465"/>
      </w:tblGrid>
      <w:tr w:rsidR="00613BB9" w:rsidRPr="00613BB9" w14:paraId="69D18141"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15D4E2"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94A89B"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153F9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35524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A35AF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E6A840" w14:textId="77777777" w:rsidR="00401DBB" w:rsidRPr="00613BB9" w:rsidRDefault="00401DBB" w:rsidP="002C4861">
            <w:pPr>
              <w:spacing w:after="240"/>
              <w:jc w:val="center"/>
              <w:rPr>
                <w:rFonts w:ascii="宋体" w:eastAsia="宋体" w:hAnsi="宋体" w:cs="Segoe UI"/>
                <w:b/>
                <w:bCs/>
              </w:rPr>
            </w:pPr>
          </w:p>
        </w:tc>
      </w:tr>
      <w:tr w:rsidR="00613BB9" w:rsidRPr="00613BB9" w14:paraId="5CACB5C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588AEF" w14:textId="77777777" w:rsidR="00401DBB" w:rsidRPr="00613BB9" w:rsidRDefault="00717723" w:rsidP="002C4861">
            <w:pPr>
              <w:spacing w:after="240"/>
              <w:jc w:val="left"/>
              <w:rPr>
                <w:rFonts w:ascii="宋体" w:eastAsia="宋体" w:hAnsi="宋体" w:cs="Segoe UI"/>
                <w:sz w:val="24"/>
                <w:szCs w:val="24"/>
              </w:rPr>
            </w:pPr>
            <w:hyperlink r:id="rId144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D6B104"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51B726" w14:textId="77777777" w:rsidR="00401DBB" w:rsidRPr="00613BB9" w:rsidRDefault="00401DBB" w:rsidP="002C4861">
            <w:pPr>
              <w:jc w:val="left"/>
              <w:rPr>
                <w:rFonts w:ascii="宋体" w:eastAsia="宋体" w:hAnsi="宋体" w:cs="Segoe UI"/>
              </w:rPr>
            </w:pPr>
            <w:r w:rsidRPr="00613BB9">
              <w:rPr>
                <w:rStyle w:val="HTML1"/>
                <w:sz w:val="20"/>
                <w:szCs w:val="20"/>
              </w:rPr>
              <w:t>:place_of_worship: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EC1EB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62701A" w14:textId="77777777" w:rsidR="00401DBB" w:rsidRPr="00613BB9" w:rsidRDefault="00401DBB" w:rsidP="002C4861">
            <w:pPr>
              <w:jc w:val="left"/>
              <w:rPr>
                <w:rFonts w:ascii="宋体" w:eastAsia="宋体" w:hAnsi="宋体" w:cs="Segoe UI"/>
              </w:rPr>
            </w:pPr>
            <w:r w:rsidRPr="00613BB9">
              <w:rPr>
                <w:rStyle w:val="HTML1"/>
                <w:sz w:val="20"/>
                <w:szCs w:val="20"/>
              </w:rPr>
              <w:t>:atom_symbol: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735C67" w14:textId="77777777" w:rsidR="00401DBB" w:rsidRPr="00613BB9" w:rsidRDefault="00717723" w:rsidP="002C4861">
            <w:pPr>
              <w:rPr>
                <w:rFonts w:ascii="宋体" w:eastAsia="宋体" w:hAnsi="宋体" w:cs="Segoe UI"/>
              </w:rPr>
            </w:pPr>
            <w:hyperlink r:id="rId1443" w:anchor="table-of-contents" w:history="1">
              <w:r w:rsidR="00401DBB" w:rsidRPr="00613BB9">
                <w:rPr>
                  <w:rStyle w:val="a4"/>
                  <w:rFonts w:ascii="宋体" w:eastAsia="宋体" w:hAnsi="宋体" w:cs="Segoe UI"/>
                  <w:color w:val="auto"/>
                </w:rPr>
                <w:t>top</w:t>
              </w:r>
            </w:hyperlink>
          </w:p>
        </w:tc>
      </w:tr>
      <w:tr w:rsidR="00613BB9" w:rsidRPr="00613BB9" w14:paraId="007B043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C695BE" w14:textId="77777777" w:rsidR="00401DBB" w:rsidRPr="00613BB9" w:rsidRDefault="00717723" w:rsidP="002C4861">
            <w:pPr>
              <w:rPr>
                <w:rFonts w:ascii="宋体" w:eastAsia="宋体" w:hAnsi="宋体" w:cs="Segoe UI"/>
              </w:rPr>
            </w:pPr>
            <w:hyperlink r:id="rId144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6B7CE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4874F" w14:textId="77777777" w:rsidR="00401DBB" w:rsidRPr="00613BB9" w:rsidRDefault="00401DBB" w:rsidP="002C4861">
            <w:pPr>
              <w:jc w:val="left"/>
              <w:rPr>
                <w:rFonts w:ascii="宋体" w:eastAsia="宋体" w:hAnsi="宋体" w:cs="Segoe UI"/>
              </w:rPr>
            </w:pPr>
            <w:r w:rsidRPr="00613BB9">
              <w:rPr>
                <w:rStyle w:val="HTML1"/>
                <w:sz w:val="20"/>
                <w:szCs w:val="20"/>
              </w:rPr>
              <w:t>:om: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E7BB2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040F73" w14:textId="77777777" w:rsidR="00401DBB" w:rsidRPr="00613BB9" w:rsidRDefault="00401DBB" w:rsidP="002C4861">
            <w:pPr>
              <w:jc w:val="left"/>
              <w:rPr>
                <w:rFonts w:ascii="宋体" w:eastAsia="宋体" w:hAnsi="宋体" w:cs="Segoe UI"/>
              </w:rPr>
            </w:pPr>
            <w:r w:rsidRPr="00613BB9">
              <w:rPr>
                <w:rStyle w:val="HTML1"/>
                <w:sz w:val="20"/>
                <w:szCs w:val="20"/>
              </w:rPr>
              <w:t>:star_of_david: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D19CD9" w14:textId="77777777" w:rsidR="00401DBB" w:rsidRPr="00613BB9" w:rsidRDefault="00717723" w:rsidP="002C4861">
            <w:pPr>
              <w:rPr>
                <w:rFonts w:ascii="宋体" w:eastAsia="宋体" w:hAnsi="宋体" w:cs="Segoe UI"/>
              </w:rPr>
            </w:pPr>
            <w:hyperlink r:id="rId1445" w:anchor="table-of-contents" w:history="1">
              <w:r w:rsidR="00401DBB" w:rsidRPr="00613BB9">
                <w:rPr>
                  <w:rStyle w:val="a4"/>
                  <w:rFonts w:ascii="宋体" w:eastAsia="宋体" w:hAnsi="宋体" w:cs="Segoe UI"/>
                  <w:color w:val="auto"/>
                </w:rPr>
                <w:t>top</w:t>
              </w:r>
            </w:hyperlink>
          </w:p>
        </w:tc>
      </w:tr>
      <w:tr w:rsidR="00613BB9" w:rsidRPr="00613BB9" w14:paraId="3EDA052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5E0548" w14:textId="77777777" w:rsidR="00401DBB" w:rsidRPr="00613BB9" w:rsidRDefault="00717723" w:rsidP="002C4861">
            <w:pPr>
              <w:rPr>
                <w:rFonts w:ascii="宋体" w:eastAsia="宋体" w:hAnsi="宋体" w:cs="Segoe UI"/>
              </w:rPr>
            </w:pPr>
            <w:hyperlink r:id="rId144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FD575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0BEB06" w14:textId="77777777" w:rsidR="00401DBB" w:rsidRPr="00613BB9" w:rsidRDefault="00401DBB" w:rsidP="002C4861">
            <w:pPr>
              <w:jc w:val="left"/>
              <w:rPr>
                <w:rFonts w:ascii="宋体" w:eastAsia="宋体" w:hAnsi="宋体" w:cs="Segoe UI"/>
              </w:rPr>
            </w:pPr>
            <w:r w:rsidRPr="00613BB9">
              <w:rPr>
                <w:rStyle w:val="HTML1"/>
                <w:sz w:val="20"/>
                <w:szCs w:val="20"/>
              </w:rPr>
              <w:t>:wheel_of_dharma: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441B8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DFBA91" w14:textId="77777777" w:rsidR="00401DBB" w:rsidRPr="00613BB9" w:rsidRDefault="00401DBB" w:rsidP="002C4861">
            <w:pPr>
              <w:jc w:val="left"/>
              <w:rPr>
                <w:rFonts w:ascii="宋体" w:eastAsia="宋体" w:hAnsi="宋体" w:cs="Segoe UI"/>
              </w:rPr>
            </w:pPr>
            <w:r w:rsidRPr="00613BB9">
              <w:rPr>
                <w:rStyle w:val="HTML1"/>
                <w:sz w:val="20"/>
                <w:szCs w:val="20"/>
              </w:rPr>
              <w:t>:yin_yang: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0527EF" w14:textId="77777777" w:rsidR="00401DBB" w:rsidRPr="00613BB9" w:rsidRDefault="00717723" w:rsidP="002C4861">
            <w:pPr>
              <w:rPr>
                <w:rFonts w:ascii="宋体" w:eastAsia="宋体" w:hAnsi="宋体" w:cs="Segoe UI"/>
              </w:rPr>
            </w:pPr>
            <w:hyperlink r:id="rId1447" w:anchor="table-of-contents" w:history="1">
              <w:r w:rsidR="00401DBB" w:rsidRPr="00613BB9">
                <w:rPr>
                  <w:rStyle w:val="a4"/>
                  <w:rFonts w:ascii="宋体" w:eastAsia="宋体" w:hAnsi="宋体" w:cs="Segoe UI"/>
                  <w:color w:val="auto"/>
                </w:rPr>
                <w:t>top</w:t>
              </w:r>
            </w:hyperlink>
          </w:p>
        </w:tc>
      </w:tr>
      <w:tr w:rsidR="00613BB9" w:rsidRPr="00613BB9" w14:paraId="0634DF6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051A83" w14:textId="77777777" w:rsidR="00401DBB" w:rsidRPr="00613BB9" w:rsidRDefault="00717723" w:rsidP="002C4861">
            <w:pPr>
              <w:rPr>
                <w:rFonts w:ascii="宋体" w:eastAsia="宋体" w:hAnsi="宋体" w:cs="Segoe UI"/>
              </w:rPr>
            </w:pPr>
            <w:hyperlink r:id="rId144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D6EF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E425D" w14:textId="77777777" w:rsidR="00401DBB" w:rsidRPr="00613BB9" w:rsidRDefault="00401DBB" w:rsidP="002C4861">
            <w:pPr>
              <w:jc w:val="left"/>
              <w:rPr>
                <w:rFonts w:ascii="宋体" w:eastAsia="宋体" w:hAnsi="宋体" w:cs="Segoe UI"/>
              </w:rPr>
            </w:pPr>
            <w:r w:rsidRPr="00613BB9">
              <w:rPr>
                <w:rStyle w:val="HTML1"/>
                <w:sz w:val="20"/>
                <w:szCs w:val="20"/>
              </w:rPr>
              <w:t>:latin_cross: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04D4A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5E2597" w14:textId="77777777" w:rsidR="00401DBB" w:rsidRPr="00613BB9" w:rsidRDefault="00401DBB" w:rsidP="002C4861">
            <w:pPr>
              <w:jc w:val="left"/>
              <w:rPr>
                <w:rFonts w:ascii="宋体" w:eastAsia="宋体" w:hAnsi="宋体" w:cs="Segoe UI"/>
              </w:rPr>
            </w:pPr>
            <w:r w:rsidRPr="00613BB9">
              <w:rPr>
                <w:rStyle w:val="HTML1"/>
                <w:sz w:val="20"/>
                <w:szCs w:val="20"/>
              </w:rPr>
              <w:t>:orthodox_cross: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D4EA7E" w14:textId="77777777" w:rsidR="00401DBB" w:rsidRPr="00613BB9" w:rsidRDefault="00717723" w:rsidP="002C4861">
            <w:pPr>
              <w:rPr>
                <w:rFonts w:ascii="宋体" w:eastAsia="宋体" w:hAnsi="宋体" w:cs="Segoe UI"/>
              </w:rPr>
            </w:pPr>
            <w:hyperlink r:id="rId1449" w:anchor="table-of-contents" w:history="1">
              <w:r w:rsidR="00401DBB" w:rsidRPr="00613BB9">
                <w:rPr>
                  <w:rStyle w:val="a4"/>
                  <w:rFonts w:ascii="宋体" w:eastAsia="宋体" w:hAnsi="宋体" w:cs="Segoe UI"/>
                  <w:color w:val="auto"/>
                </w:rPr>
                <w:t>top</w:t>
              </w:r>
            </w:hyperlink>
          </w:p>
        </w:tc>
      </w:tr>
      <w:tr w:rsidR="00613BB9" w:rsidRPr="00613BB9" w14:paraId="563122C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6B6762" w14:textId="77777777" w:rsidR="00401DBB" w:rsidRPr="00613BB9" w:rsidRDefault="00717723" w:rsidP="002C4861">
            <w:pPr>
              <w:rPr>
                <w:rFonts w:ascii="宋体" w:eastAsia="宋体" w:hAnsi="宋体" w:cs="Segoe UI"/>
              </w:rPr>
            </w:pPr>
            <w:hyperlink r:id="rId145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69E2D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2FE31E" w14:textId="77777777" w:rsidR="00401DBB" w:rsidRPr="00613BB9" w:rsidRDefault="00401DBB" w:rsidP="002C4861">
            <w:pPr>
              <w:jc w:val="left"/>
              <w:rPr>
                <w:rFonts w:ascii="宋体" w:eastAsia="宋体" w:hAnsi="宋体" w:cs="Segoe UI"/>
              </w:rPr>
            </w:pPr>
            <w:r w:rsidRPr="00613BB9">
              <w:rPr>
                <w:rStyle w:val="HTML1"/>
                <w:sz w:val="20"/>
                <w:szCs w:val="20"/>
              </w:rPr>
              <w:t>:star_and_crescent: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28B25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4F8A08" w14:textId="77777777" w:rsidR="00401DBB" w:rsidRPr="00613BB9" w:rsidRDefault="00401DBB" w:rsidP="002C4861">
            <w:pPr>
              <w:jc w:val="left"/>
              <w:rPr>
                <w:rFonts w:ascii="宋体" w:eastAsia="宋体" w:hAnsi="宋体" w:cs="Segoe UI"/>
              </w:rPr>
            </w:pPr>
            <w:r w:rsidRPr="00613BB9">
              <w:rPr>
                <w:rStyle w:val="HTML1"/>
                <w:sz w:val="20"/>
                <w:szCs w:val="20"/>
              </w:rPr>
              <w:t>:peace_symbol: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6F0C22" w14:textId="77777777" w:rsidR="00401DBB" w:rsidRPr="00613BB9" w:rsidRDefault="00717723" w:rsidP="002C4861">
            <w:pPr>
              <w:rPr>
                <w:rFonts w:ascii="宋体" w:eastAsia="宋体" w:hAnsi="宋体" w:cs="Segoe UI"/>
              </w:rPr>
            </w:pPr>
            <w:hyperlink r:id="rId1451" w:anchor="table-of-contents" w:history="1">
              <w:r w:rsidR="00401DBB" w:rsidRPr="00613BB9">
                <w:rPr>
                  <w:rStyle w:val="a4"/>
                  <w:rFonts w:ascii="宋体" w:eastAsia="宋体" w:hAnsi="宋体" w:cs="Segoe UI"/>
                  <w:color w:val="auto"/>
                </w:rPr>
                <w:t>top</w:t>
              </w:r>
            </w:hyperlink>
          </w:p>
        </w:tc>
      </w:tr>
      <w:tr w:rsidR="00613BB9" w:rsidRPr="00613BB9" w14:paraId="50289BF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112A5A" w14:textId="77777777" w:rsidR="00401DBB" w:rsidRPr="00613BB9" w:rsidRDefault="00717723" w:rsidP="002C4861">
            <w:pPr>
              <w:rPr>
                <w:rFonts w:ascii="宋体" w:eastAsia="宋体" w:hAnsi="宋体" w:cs="Segoe UI"/>
              </w:rPr>
            </w:pPr>
            <w:hyperlink r:id="rId145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929FA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03A528" w14:textId="77777777" w:rsidR="00401DBB" w:rsidRPr="00613BB9" w:rsidRDefault="00401DBB" w:rsidP="002C4861">
            <w:pPr>
              <w:jc w:val="left"/>
              <w:rPr>
                <w:rFonts w:ascii="宋体" w:eastAsia="宋体" w:hAnsi="宋体" w:cs="Segoe UI"/>
              </w:rPr>
            </w:pPr>
            <w:r w:rsidRPr="00613BB9">
              <w:rPr>
                <w:rStyle w:val="HTML1"/>
                <w:sz w:val="20"/>
                <w:szCs w:val="20"/>
              </w:rPr>
              <w:t>:menorah: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E3C10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72018A" w14:textId="77777777" w:rsidR="00401DBB" w:rsidRPr="00613BB9" w:rsidRDefault="00401DBB" w:rsidP="002C4861">
            <w:pPr>
              <w:jc w:val="left"/>
              <w:rPr>
                <w:rFonts w:ascii="宋体" w:eastAsia="宋体" w:hAnsi="宋体" w:cs="Segoe UI"/>
              </w:rPr>
            </w:pPr>
            <w:r w:rsidRPr="00613BB9">
              <w:rPr>
                <w:rStyle w:val="HTML1"/>
                <w:sz w:val="20"/>
                <w:szCs w:val="20"/>
              </w:rPr>
              <w:t>:six_pointed_star: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B1E199" w14:textId="77777777" w:rsidR="00401DBB" w:rsidRPr="00613BB9" w:rsidRDefault="00717723" w:rsidP="002C4861">
            <w:pPr>
              <w:rPr>
                <w:rFonts w:ascii="宋体" w:eastAsia="宋体" w:hAnsi="宋体" w:cs="Segoe UI"/>
              </w:rPr>
            </w:pPr>
            <w:hyperlink r:id="rId1453" w:anchor="table-of-contents" w:history="1">
              <w:r w:rsidR="00401DBB" w:rsidRPr="00613BB9">
                <w:rPr>
                  <w:rStyle w:val="a4"/>
                  <w:rFonts w:ascii="宋体" w:eastAsia="宋体" w:hAnsi="宋体" w:cs="Segoe UI"/>
                  <w:color w:val="auto"/>
                </w:rPr>
                <w:t>top</w:t>
              </w:r>
            </w:hyperlink>
          </w:p>
        </w:tc>
      </w:tr>
    </w:tbl>
    <w:p w14:paraId="40F38C60" w14:textId="77777777" w:rsidR="00401DBB" w:rsidRPr="00613BB9" w:rsidRDefault="00401DBB" w:rsidP="00401DBB">
      <w:pPr>
        <w:pStyle w:val="4"/>
        <w:rPr>
          <w:rFonts w:ascii="宋体" w:eastAsia="宋体" w:hAnsi="宋体" w:cs="Segoe UI"/>
        </w:rPr>
      </w:pPr>
      <w:bookmarkStart w:id="185" w:name="_Toc46394802"/>
      <w:r w:rsidRPr="00613BB9">
        <w:rPr>
          <w:rFonts w:ascii="宋体" w:eastAsia="宋体" w:hAnsi="宋体" w:cs="Segoe UI"/>
        </w:rPr>
        <w:t>Zodiac</w:t>
      </w:r>
      <w:bookmarkEnd w:id="185"/>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783"/>
        <w:gridCol w:w="1789"/>
        <w:gridCol w:w="4271"/>
        <w:gridCol w:w="1789"/>
        <w:gridCol w:w="3766"/>
        <w:gridCol w:w="1782"/>
      </w:tblGrid>
      <w:tr w:rsidR="00613BB9" w:rsidRPr="00613BB9" w14:paraId="51CEB5C9"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5D0335"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50FB45"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C458E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94C4F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55AA3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6F3845" w14:textId="77777777" w:rsidR="00401DBB" w:rsidRPr="00613BB9" w:rsidRDefault="00401DBB" w:rsidP="002C4861">
            <w:pPr>
              <w:spacing w:after="240"/>
              <w:jc w:val="center"/>
              <w:rPr>
                <w:rFonts w:ascii="宋体" w:eastAsia="宋体" w:hAnsi="宋体" w:cs="Segoe UI"/>
                <w:b/>
                <w:bCs/>
              </w:rPr>
            </w:pPr>
          </w:p>
        </w:tc>
      </w:tr>
      <w:tr w:rsidR="00613BB9" w:rsidRPr="00613BB9" w14:paraId="747C4BE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20D0A4" w14:textId="77777777" w:rsidR="00401DBB" w:rsidRPr="00613BB9" w:rsidRDefault="00717723" w:rsidP="002C4861">
            <w:pPr>
              <w:spacing w:after="240"/>
              <w:jc w:val="left"/>
              <w:rPr>
                <w:rFonts w:ascii="宋体" w:eastAsia="宋体" w:hAnsi="宋体" w:cs="Segoe UI"/>
                <w:sz w:val="24"/>
                <w:szCs w:val="24"/>
              </w:rPr>
            </w:pPr>
            <w:hyperlink r:id="rId145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F0D747"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7FA560" w14:textId="77777777" w:rsidR="00401DBB" w:rsidRPr="00613BB9" w:rsidRDefault="00401DBB" w:rsidP="002C4861">
            <w:pPr>
              <w:jc w:val="left"/>
              <w:rPr>
                <w:rFonts w:ascii="宋体" w:eastAsia="宋体" w:hAnsi="宋体" w:cs="Segoe UI"/>
              </w:rPr>
            </w:pPr>
            <w:r w:rsidRPr="00613BB9">
              <w:rPr>
                <w:rStyle w:val="HTML1"/>
                <w:sz w:val="20"/>
                <w:szCs w:val="20"/>
              </w:rPr>
              <w:t>:aries: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F8118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C5C7C8" w14:textId="77777777" w:rsidR="00401DBB" w:rsidRPr="00613BB9" w:rsidRDefault="00401DBB" w:rsidP="002C4861">
            <w:pPr>
              <w:jc w:val="left"/>
              <w:rPr>
                <w:rFonts w:ascii="宋体" w:eastAsia="宋体" w:hAnsi="宋体" w:cs="Segoe UI"/>
              </w:rPr>
            </w:pPr>
            <w:r w:rsidRPr="00613BB9">
              <w:rPr>
                <w:rStyle w:val="HTML1"/>
                <w:sz w:val="20"/>
                <w:szCs w:val="20"/>
              </w:rPr>
              <w:t>:taurus: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8E05AB" w14:textId="77777777" w:rsidR="00401DBB" w:rsidRPr="00613BB9" w:rsidRDefault="00717723" w:rsidP="002C4861">
            <w:pPr>
              <w:rPr>
                <w:rFonts w:ascii="宋体" w:eastAsia="宋体" w:hAnsi="宋体" w:cs="Segoe UI"/>
              </w:rPr>
            </w:pPr>
            <w:hyperlink r:id="rId1455" w:anchor="table-of-contents" w:history="1">
              <w:r w:rsidR="00401DBB" w:rsidRPr="00613BB9">
                <w:rPr>
                  <w:rStyle w:val="a4"/>
                  <w:rFonts w:ascii="宋体" w:eastAsia="宋体" w:hAnsi="宋体" w:cs="Segoe UI"/>
                  <w:color w:val="auto"/>
                </w:rPr>
                <w:t>top</w:t>
              </w:r>
            </w:hyperlink>
          </w:p>
        </w:tc>
      </w:tr>
      <w:tr w:rsidR="00613BB9" w:rsidRPr="00613BB9" w14:paraId="3C76487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79EF5B" w14:textId="77777777" w:rsidR="00401DBB" w:rsidRPr="00613BB9" w:rsidRDefault="00717723" w:rsidP="002C4861">
            <w:pPr>
              <w:rPr>
                <w:rFonts w:ascii="宋体" w:eastAsia="宋体" w:hAnsi="宋体" w:cs="Segoe UI"/>
              </w:rPr>
            </w:pPr>
            <w:hyperlink r:id="rId145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E066A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CFD4EA" w14:textId="77777777" w:rsidR="00401DBB" w:rsidRPr="00613BB9" w:rsidRDefault="00401DBB" w:rsidP="002C4861">
            <w:pPr>
              <w:jc w:val="left"/>
              <w:rPr>
                <w:rFonts w:ascii="宋体" w:eastAsia="宋体" w:hAnsi="宋体" w:cs="Segoe UI"/>
              </w:rPr>
            </w:pPr>
            <w:r w:rsidRPr="00613BB9">
              <w:rPr>
                <w:rStyle w:val="HTML1"/>
                <w:sz w:val="20"/>
                <w:szCs w:val="20"/>
              </w:rPr>
              <w:t>:gemini: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27D53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2BB8BC" w14:textId="77777777" w:rsidR="00401DBB" w:rsidRPr="00613BB9" w:rsidRDefault="00401DBB" w:rsidP="002C4861">
            <w:pPr>
              <w:jc w:val="left"/>
              <w:rPr>
                <w:rFonts w:ascii="宋体" w:eastAsia="宋体" w:hAnsi="宋体" w:cs="Segoe UI"/>
              </w:rPr>
            </w:pPr>
            <w:r w:rsidRPr="00613BB9">
              <w:rPr>
                <w:rStyle w:val="HTML1"/>
                <w:sz w:val="20"/>
                <w:szCs w:val="20"/>
              </w:rPr>
              <w:t>:cancer: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5AD3A5" w14:textId="77777777" w:rsidR="00401DBB" w:rsidRPr="00613BB9" w:rsidRDefault="00717723" w:rsidP="002C4861">
            <w:pPr>
              <w:rPr>
                <w:rFonts w:ascii="宋体" w:eastAsia="宋体" w:hAnsi="宋体" w:cs="Segoe UI"/>
              </w:rPr>
            </w:pPr>
            <w:hyperlink r:id="rId1457" w:anchor="table-of-contents" w:history="1">
              <w:r w:rsidR="00401DBB" w:rsidRPr="00613BB9">
                <w:rPr>
                  <w:rStyle w:val="a4"/>
                  <w:rFonts w:ascii="宋体" w:eastAsia="宋体" w:hAnsi="宋体" w:cs="Segoe UI"/>
                  <w:color w:val="auto"/>
                </w:rPr>
                <w:t>top</w:t>
              </w:r>
            </w:hyperlink>
          </w:p>
        </w:tc>
      </w:tr>
      <w:tr w:rsidR="00613BB9" w:rsidRPr="00613BB9" w14:paraId="5FFB54B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C7E4AA" w14:textId="77777777" w:rsidR="00401DBB" w:rsidRPr="00613BB9" w:rsidRDefault="00717723" w:rsidP="002C4861">
            <w:pPr>
              <w:rPr>
                <w:rFonts w:ascii="宋体" w:eastAsia="宋体" w:hAnsi="宋体" w:cs="Segoe UI"/>
              </w:rPr>
            </w:pPr>
            <w:hyperlink r:id="rId145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9C0D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CDF69E" w14:textId="77777777" w:rsidR="00401DBB" w:rsidRPr="00613BB9" w:rsidRDefault="00401DBB" w:rsidP="002C4861">
            <w:pPr>
              <w:jc w:val="left"/>
              <w:rPr>
                <w:rFonts w:ascii="宋体" w:eastAsia="宋体" w:hAnsi="宋体" w:cs="Segoe UI"/>
              </w:rPr>
            </w:pPr>
            <w:r w:rsidRPr="00613BB9">
              <w:rPr>
                <w:rStyle w:val="HTML1"/>
                <w:sz w:val="20"/>
                <w:szCs w:val="20"/>
              </w:rPr>
              <w:t>:leo: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7AB88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05140B" w14:textId="77777777" w:rsidR="00401DBB" w:rsidRPr="00613BB9" w:rsidRDefault="00401DBB" w:rsidP="002C4861">
            <w:pPr>
              <w:jc w:val="left"/>
              <w:rPr>
                <w:rFonts w:ascii="宋体" w:eastAsia="宋体" w:hAnsi="宋体" w:cs="Segoe UI"/>
              </w:rPr>
            </w:pPr>
            <w:r w:rsidRPr="00613BB9">
              <w:rPr>
                <w:rStyle w:val="HTML1"/>
                <w:sz w:val="20"/>
                <w:szCs w:val="20"/>
              </w:rPr>
              <w:t>:virgo: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DEA20C" w14:textId="77777777" w:rsidR="00401DBB" w:rsidRPr="00613BB9" w:rsidRDefault="00717723" w:rsidP="002C4861">
            <w:pPr>
              <w:rPr>
                <w:rFonts w:ascii="宋体" w:eastAsia="宋体" w:hAnsi="宋体" w:cs="Segoe UI"/>
              </w:rPr>
            </w:pPr>
            <w:hyperlink r:id="rId1459" w:anchor="table-of-contents" w:history="1">
              <w:r w:rsidR="00401DBB" w:rsidRPr="00613BB9">
                <w:rPr>
                  <w:rStyle w:val="a4"/>
                  <w:rFonts w:ascii="宋体" w:eastAsia="宋体" w:hAnsi="宋体" w:cs="Segoe UI"/>
                  <w:color w:val="auto"/>
                </w:rPr>
                <w:t>top</w:t>
              </w:r>
            </w:hyperlink>
          </w:p>
        </w:tc>
      </w:tr>
      <w:tr w:rsidR="00613BB9" w:rsidRPr="00613BB9" w14:paraId="0B1DA74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EEC135" w14:textId="77777777" w:rsidR="00401DBB" w:rsidRPr="00613BB9" w:rsidRDefault="00717723" w:rsidP="002C4861">
            <w:pPr>
              <w:rPr>
                <w:rFonts w:ascii="宋体" w:eastAsia="宋体" w:hAnsi="宋体" w:cs="Segoe UI"/>
              </w:rPr>
            </w:pPr>
            <w:hyperlink r:id="rId146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76F35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61DEFE" w14:textId="77777777" w:rsidR="00401DBB" w:rsidRPr="00613BB9" w:rsidRDefault="00401DBB" w:rsidP="002C4861">
            <w:pPr>
              <w:jc w:val="left"/>
              <w:rPr>
                <w:rFonts w:ascii="宋体" w:eastAsia="宋体" w:hAnsi="宋体" w:cs="Segoe UI"/>
              </w:rPr>
            </w:pPr>
            <w:r w:rsidRPr="00613BB9">
              <w:rPr>
                <w:rStyle w:val="HTML1"/>
                <w:sz w:val="20"/>
                <w:szCs w:val="20"/>
              </w:rPr>
              <w:t>:libra: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B48B5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51827B" w14:textId="77777777" w:rsidR="00401DBB" w:rsidRPr="00613BB9" w:rsidRDefault="00401DBB" w:rsidP="002C4861">
            <w:pPr>
              <w:jc w:val="left"/>
              <w:rPr>
                <w:rFonts w:ascii="宋体" w:eastAsia="宋体" w:hAnsi="宋体" w:cs="Segoe UI"/>
              </w:rPr>
            </w:pPr>
            <w:r w:rsidRPr="00613BB9">
              <w:rPr>
                <w:rStyle w:val="HTML1"/>
                <w:sz w:val="20"/>
                <w:szCs w:val="20"/>
              </w:rPr>
              <w:t>:scorpius: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07A3A4" w14:textId="77777777" w:rsidR="00401DBB" w:rsidRPr="00613BB9" w:rsidRDefault="00717723" w:rsidP="002C4861">
            <w:pPr>
              <w:rPr>
                <w:rFonts w:ascii="宋体" w:eastAsia="宋体" w:hAnsi="宋体" w:cs="Segoe UI"/>
              </w:rPr>
            </w:pPr>
            <w:hyperlink r:id="rId1461" w:anchor="table-of-contents" w:history="1">
              <w:r w:rsidR="00401DBB" w:rsidRPr="00613BB9">
                <w:rPr>
                  <w:rStyle w:val="a4"/>
                  <w:rFonts w:ascii="宋体" w:eastAsia="宋体" w:hAnsi="宋体" w:cs="Segoe UI"/>
                  <w:color w:val="auto"/>
                </w:rPr>
                <w:t>top</w:t>
              </w:r>
            </w:hyperlink>
          </w:p>
        </w:tc>
      </w:tr>
      <w:tr w:rsidR="00613BB9" w:rsidRPr="00613BB9" w14:paraId="65EF5A4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A6A9A2" w14:textId="77777777" w:rsidR="00401DBB" w:rsidRPr="00613BB9" w:rsidRDefault="00717723" w:rsidP="002C4861">
            <w:pPr>
              <w:rPr>
                <w:rFonts w:ascii="宋体" w:eastAsia="宋体" w:hAnsi="宋体" w:cs="Segoe UI"/>
              </w:rPr>
            </w:pPr>
            <w:hyperlink r:id="rId146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C65BB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B9F165" w14:textId="77777777" w:rsidR="00401DBB" w:rsidRPr="00613BB9" w:rsidRDefault="00401DBB" w:rsidP="002C4861">
            <w:pPr>
              <w:jc w:val="left"/>
              <w:rPr>
                <w:rFonts w:ascii="宋体" w:eastAsia="宋体" w:hAnsi="宋体" w:cs="Segoe UI"/>
              </w:rPr>
            </w:pPr>
            <w:r w:rsidRPr="00613BB9">
              <w:rPr>
                <w:rStyle w:val="HTML1"/>
                <w:sz w:val="20"/>
                <w:szCs w:val="20"/>
              </w:rPr>
              <w:t>:sagittarius: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E8F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73AE83" w14:textId="77777777" w:rsidR="00401DBB" w:rsidRPr="00613BB9" w:rsidRDefault="00401DBB" w:rsidP="002C4861">
            <w:pPr>
              <w:jc w:val="left"/>
              <w:rPr>
                <w:rFonts w:ascii="宋体" w:eastAsia="宋体" w:hAnsi="宋体" w:cs="Segoe UI"/>
              </w:rPr>
            </w:pPr>
            <w:r w:rsidRPr="00613BB9">
              <w:rPr>
                <w:rStyle w:val="HTML1"/>
                <w:sz w:val="20"/>
                <w:szCs w:val="20"/>
              </w:rPr>
              <w:t>:capricorn: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FA8C90" w14:textId="77777777" w:rsidR="00401DBB" w:rsidRPr="00613BB9" w:rsidRDefault="00717723" w:rsidP="002C4861">
            <w:pPr>
              <w:rPr>
                <w:rFonts w:ascii="宋体" w:eastAsia="宋体" w:hAnsi="宋体" w:cs="Segoe UI"/>
              </w:rPr>
            </w:pPr>
            <w:hyperlink r:id="rId1463" w:anchor="table-of-contents" w:history="1">
              <w:r w:rsidR="00401DBB" w:rsidRPr="00613BB9">
                <w:rPr>
                  <w:rStyle w:val="a4"/>
                  <w:rFonts w:ascii="宋体" w:eastAsia="宋体" w:hAnsi="宋体" w:cs="Segoe UI"/>
                  <w:color w:val="auto"/>
                </w:rPr>
                <w:t>top</w:t>
              </w:r>
            </w:hyperlink>
          </w:p>
        </w:tc>
      </w:tr>
      <w:tr w:rsidR="00613BB9" w:rsidRPr="00613BB9" w14:paraId="47AA59D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669009" w14:textId="77777777" w:rsidR="00401DBB" w:rsidRPr="00613BB9" w:rsidRDefault="00717723" w:rsidP="002C4861">
            <w:pPr>
              <w:rPr>
                <w:rFonts w:ascii="宋体" w:eastAsia="宋体" w:hAnsi="宋体" w:cs="Segoe UI"/>
              </w:rPr>
            </w:pPr>
            <w:hyperlink r:id="rId146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B07EF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0481F4" w14:textId="77777777" w:rsidR="00401DBB" w:rsidRPr="00613BB9" w:rsidRDefault="00401DBB" w:rsidP="002C4861">
            <w:pPr>
              <w:jc w:val="left"/>
              <w:rPr>
                <w:rFonts w:ascii="宋体" w:eastAsia="宋体" w:hAnsi="宋体" w:cs="Segoe UI"/>
              </w:rPr>
            </w:pPr>
            <w:r w:rsidRPr="00613BB9">
              <w:rPr>
                <w:rStyle w:val="HTML1"/>
                <w:sz w:val="20"/>
                <w:szCs w:val="20"/>
              </w:rPr>
              <w:t>:aquarius: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FA69D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BC7026" w14:textId="77777777" w:rsidR="00401DBB" w:rsidRPr="00613BB9" w:rsidRDefault="00401DBB" w:rsidP="002C4861">
            <w:pPr>
              <w:jc w:val="left"/>
              <w:rPr>
                <w:rFonts w:ascii="宋体" w:eastAsia="宋体" w:hAnsi="宋体" w:cs="Segoe UI"/>
              </w:rPr>
            </w:pPr>
            <w:r w:rsidRPr="00613BB9">
              <w:rPr>
                <w:rStyle w:val="HTML1"/>
                <w:sz w:val="20"/>
                <w:szCs w:val="20"/>
              </w:rPr>
              <w:t>:pisces: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271702" w14:textId="77777777" w:rsidR="00401DBB" w:rsidRPr="00613BB9" w:rsidRDefault="00717723" w:rsidP="002C4861">
            <w:pPr>
              <w:rPr>
                <w:rFonts w:ascii="宋体" w:eastAsia="宋体" w:hAnsi="宋体" w:cs="Segoe UI"/>
              </w:rPr>
            </w:pPr>
            <w:hyperlink r:id="rId1465" w:anchor="table-of-contents" w:history="1">
              <w:r w:rsidR="00401DBB" w:rsidRPr="00613BB9">
                <w:rPr>
                  <w:rStyle w:val="a4"/>
                  <w:rFonts w:ascii="宋体" w:eastAsia="宋体" w:hAnsi="宋体" w:cs="Segoe UI"/>
                  <w:color w:val="auto"/>
                </w:rPr>
                <w:t>top</w:t>
              </w:r>
            </w:hyperlink>
          </w:p>
        </w:tc>
      </w:tr>
      <w:tr w:rsidR="00613BB9" w:rsidRPr="00613BB9" w14:paraId="7A95636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45EDE3" w14:textId="77777777" w:rsidR="00401DBB" w:rsidRPr="00613BB9" w:rsidRDefault="00717723" w:rsidP="002C4861">
            <w:pPr>
              <w:rPr>
                <w:rFonts w:ascii="宋体" w:eastAsia="宋体" w:hAnsi="宋体" w:cs="Segoe UI"/>
              </w:rPr>
            </w:pPr>
            <w:hyperlink r:id="rId146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C41AA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40000B" w14:textId="77777777" w:rsidR="00401DBB" w:rsidRPr="00613BB9" w:rsidRDefault="00401DBB" w:rsidP="002C4861">
            <w:pPr>
              <w:jc w:val="left"/>
              <w:rPr>
                <w:rFonts w:ascii="宋体" w:eastAsia="宋体" w:hAnsi="宋体" w:cs="Segoe UI"/>
              </w:rPr>
            </w:pPr>
            <w:r w:rsidRPr="00613BB9">
              <w:rPr>
                <w:rStyle w:val="HTML1"/>
                <w:sz w:val="20"/>
                <w:szCs w:val="20"/>
              </w:rPr>
              <w:t>:ophiuchus: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4E6B62"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7A49B8"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6AFDBF" w14:textId="77777777" w:rsidR="00401DBB" w:rsidRPr="00613BB9" w:rsidRDefault="00717723" w:rsidP="002C4861">
            <w:pPr>
              <w:rPr>
                <w:rFonts w:ascii="宋体" w:eastAsia="宋体" w:hAnsi="宋体" w:cs="Segoe UI"/>
                <w:sz w:val="24"/>
                <w:szCs w:val="24"/>
              </w:rPr>
            </w:pPr>
            <w:hyperlink r:id="rId1467" w:anchor="table-of-contents" w:history="1">
              <w:r w:rsidR="00401DBB" w:rsidRPr="00613BB9">
                <w:rPr>
                  <w:rStyle w:val="a4"/>
                  <w:rFonts w:ascii="宋体" w:eastAsia="宋体" w:hAnsi="宋体" w:cs="Segoe UI"/>
                  <w:color w:val="auto"/>
                </w:rPr>
                <w:t>top</w:t>
              </w:r>
            </w:hyperlink>
          </w:p>
        </w:tc>
      </w:tr>
    </w:tbl>
    <w:p w14:paraId="50141AAC" w14:textId="77777777" w:rsidR="00401DBB" w:rsidRPr="00613BB9" w:rsidRDefault="00401DBB" w:rsidP="00401DBB">
      <w:pPr>
        <w:pStyle w:val="4"/>
        <w:rPr>
          <w:rFonts w:ascii="宋体" w:eastAsia="宋体" w:hAnsi="宋体" w:cs="Segoe UI"/>
        </w:rPr>
      </w:pPr>
      <w:bookmarkStart w:id="186" w:name="_Toc46394803"/>
      <w:r w:rsidRPr="00613BB9">
        <w:rPr>
          <w:rFonts w:ascii="宋体" w:eastAsia="宋体" w:hAnsi="宋体" w:cs="Segoe UI"/>
        </w:rPr>
        <w:t>Av Symbol</w:t>
      </w:r>
      <w:bookmarkEnd w:id="186"/>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243"/>
        <w:gridCol w:w="1249"/>
        <w:gridCol w:w="5450"/>
        <w:gridCol w:w="1249"/>
        <w:gridCol w:w="4745"/>
        <w:gridCol w:w="1244"/>
      </w:tblGrid>
      <w:tr w:rsidR="00613BB9" w:rsidRPr="00613BB9" w14:paraId="390057FA"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501CD1"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6E39B8"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A91FBB"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334B9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E8711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4876BF" w14:textId="77777777" w:rsidR="00401DBB" w:rsidRPr="00613BB9" w:rsidRDefault="00401DBB" w:rsidP="002C4861">
            <w:pPr>
              <w:spacing w:after="240"/>
              <w:jc w:val="center"/>
              <w:rPr>
                <w:rFonts w:ascii="宋体" w:eastAsia="宋体" w:hAnsi="宋体" w:cs="Segoe UI"/>
                <w:b/>
                <w:bCs/>
              </w:rPr>
            </w:pPr>
          </w:p>
        </w:tc>
      </w:tr>
      <w:tr w:rsidR="00613BB9" w:rsidRPr="00613BB9" w14:paraId="11644BB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3BF373" w14:textId="77777777" w:rsidR="00401DBB" w:rsidRPr="00613BB9" w:rsidRDefault="00717723" w:rsidP="002C4861">
            <w:pPr>
              <w:spacing w:after="240"/>
              <w:jc w:val="left"/>
              <w:rPr>
                <w:rFonts w:ascii="宋体" w:eastAsia="宋体" w:hAnsi="宋体" w:cs="Segoe UI"/>
                <w:sz w:val="24"/>
                <w:szCs w:val="24"/>
              </w:rPr>
            </w:pPr>
            <w:hyperlink r:id="rId146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F7769D"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8E5E32" w14:textId="77777777" w:rsidR="00401DBB" w:rsidRPr="00613BB9" w:rsidRDefault="00401DBB" w:rsidP="002C4861">
            <w:pPr>
              <w:jc w:val="left"/>
              <w:rPr>
                <w:rFonts w:ascii="宋体" w:eastAsia="宋体" w:hAnsi="宋体" w:cs="Segoe UI"/>
              </w:rPr>
            </w:pPr>
            <w:r w:rsidRPr="00613BB9">
              <w:rPr>
                <w:rStyle w:val="HTML1"/>
                <w:sz w:val="20"/>
                <w:szCs w:val="20"/>
              </w:rPr>
              <w:t>:twisted_rightwards_arrows: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C072F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08310C" w14:textId="77777777" w:rsidR="00401DBB" w:rsidRPr="00613BB9" w:rsidRDefault="00401DBB" w:rsidP="002C4861">
            <w:pPr>
              <w:jc w:val="left"/>
              <w:rPr>
                <w:rFonts w:ascii="宋体" w:eastAsia="宋体" w:hAnsi="宋体" w:cs="Segoe UI"/>
              </w:rPr>
            </w:pPr>
            <w:r w:rsidRPr="00613BB9">
              <w:rPr>
                <w:rStyle w:val="HTML1"/>
                <w:sz w:val="20"/>
                <w:szCs w:val="20"/>
              </w:rPr>
              <w:t>:repeat: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4E6ACF" w14:textId="77777777" w:rsidR="00401DBB" w:rsidRPr="00613BB9" w:rsidRDefault="00717723" w:rsidP="002C4861">
            <w:pPr>
              <w:rPr>
                <w:rFonts w:ascii="宋体" w:eastAsia="宋体" w:hAnsi="宋体" w:cs="Segoe UI"/>
              </w:rPr>
            </w:pPr>
            <w:hyperlink r:id="rId1469" w:anchor="table-of-contents" w:history="1">
              <w:r w:rsidR="00401DBB" w:rsidRPr="00613BB9">
                <w:rPr>
                  <w:rStyle w:val="a4"/>
                  <w:rFonts w:ascii="宋体" w:eastAsia="宋体" w:hAnsi="宋体" w:cs="Segoe UI"/>
                  <w:color w:val="auto"/>
                </w:rPr>
                <w:t>top</w:t>
              </w:r>
            </w:hyperlink>
          </w:p>
        </w:tc>
      </w:tr>
      <w:tr w:rsidR="00613BB9" w:rsidRPr="00613BB9" w14:paraId="52FCC61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B85329" w14:textId="77777777" w:rsidR="00401DBB" w:rsidRPr="00613BB9" w:rsidRDefault="00717723" w:rsidP="002C4861">
            <w:pPr>
              <w:rPr>
                <w:rFonts w:ascii="宋体" w:eastAsia="宋体" w:hAnsi="宋体" w:cs="Segoe UI"/>
              </w:rPr>
            </w:pPr>
            <w:hyperlink r:id="rId147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5B3CE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3BA701" w14:textId="77777777" w:rsidR="00401DBB" w:rsidRPr="00613BB9" w:rsidRDefault="00401DBB" w:rsidP="002C4861">
            <w:pPr>
              <w:jc w:val="left"/>
              <w:rPr>
                <w:rFonts w:ascii="宋体" w:eastAsia="宋体" w:hAnsi="宋体" w:cs="Segoe UI"/>
              </w:rPr>
            </w:pPr>
            <w:r w:rsidRPr="00613BB9">
              <w:rPr>
                <w:rStyle w:val="HTML1"/>
                <w:sz w:val="20"/>
                <w:szCs w:val="20"/>
              </w:rPr>
              <w:t>:repeat_one: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82C9C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8386CD" w14:textId="77777777" w:rsidR="00401DBB" w:rsidRPr="00613BB9" w:rsidRDefault="00401DBB" w:rsidP="002C4861">
            <w:pPr>
              <w:jc w:val="left"/>
              <w:rPr>
                <w:rFonts w:ascii="宋体" w:eastAsia="宋体" w:hAnsi="宋体" w:cs="Segoe UI"/>
              </w:rPr>
            </w:pPr>
            <w:r w:rsidRPr="00613BB9">
              <w:rPr>
                <w:rStyle w:val="HTML1"/>
                <w:sz w:val="20"/>
                <w:szCs w:val="20"/>
              </w:rPr>
              <w:t>:arrow_forward: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D7203E" w14:textId="77777777" w:rsidR="00401DBB" w:rsidRPr="00613BB9" w:rsidRDefault="00717723" w:rsidP="002C4861">
            <w:pPr>
              <w:rPr>
                <w:rFonts w:ascii="宋体" w:eastAsia="宋体" w:hAnsi="宋体" w:cs="Segoe UI"/>
              </w:rPr>
            </w:pPr>
            <w:hyperlink r:id="rId1471" w:anchor="table-of-contents" w:history="1">
              <w:r w:rsidR="00401DBB" w:rsidRPr="00613BB9">
                <w:rPr>
                  <w:rStyle w:val="a4"/>
                  <w:rFonts w:ascii="宋体" w:eastAsia="宋体" w:hAnsi="宋体" w:cs="Segoe UI"/>
                  <w:color w:val="auto"/>
                </w:rPr>
                <w:t>top</w:t>
              </w:r>
            </w:hyperlink>
          </w:p>
        </w:tc>
      </w:tr>
      <w:tr w:rsidR="00613BB9" w:rsidRPr="00613BB9" w14:paraId="57BA590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48127C" w14:textId="77777777" w:rsidR="00401DBB" w:rsidRPr="00613BB9" w:rsidRDefault="00717723" w:rsidP="002C4861">
            <w:pPr>
              <w:rPr>
                <w:rFonts w:ascii="宋体" w:eastAsia="宋体" w:hAnsi="宋体" w:cs="Segoe UI"/>
              </w:rPr>
            </w:pPr>
            <w:hyperlink r:id="rId147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F9E66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07EE14" w14:textId="77777777" w:rsidR="00401DBB" w:rsidRPr="00613BB9" w:rsidRDefault="00401DBB" w:rsidP="002C4861">
            <w:pPr>
              <w:jc w:val="left"/>
              <w:rPr>
                <w:rFonts w:ascii="宋体" w:eastAsia="宋体" w:hAnsi="宋体" w:cs="Segoe UI"/>
              </w:rPr>
            </w:pPr>
            <w:r w:rsidRPr="00613BB9">
              <w:rPr>
                <w:rStyle w:val="HTML1"/>
                <w:sz w:val="20"/>
                <w:szCs w:val="20"/>
              </w:rPr>
              <w:t>:fast_forward: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45631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F80E19" w14:textId="77777777" w:rsidR="00401DBB" w:rsidRPr="00613BB9" w:rsidRDefault="00401DBB" w:rsidP="002C4861">
            <w:pPr>
              <w:jc w:val="left"/>
              <w:rPr>
                <w:rFonts w:ascii="宋体" w:eastAsia="宋体" w:hAnsi="宋体" w:cs="Segoe UI"/>
              </w:rPr>
            </w:pPr>
            <w:r w:rsidRPr="00613BB9">
              <w:rPr>
                <w:rStyle w:val="HTML1"/>
                <w:sz w:val="20"/>
                <w:szCs w:val="20"/>
              </w:rPr>
              <w:t>:next_track_button: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41C89F" w14:textId="77777777" w:rsidR="00401DBB" w:rsidRPr="00613BB9" w:rsidRDefault="00717723" w:rsidP="002C4861">
            <w:pPr>
              <w:rPr>
                <w:rFonts w:ascii="宋体" w:eastAsia="宋体" w:hAnsi="宋体" w:cs="Segoe UI"/>
              </w:rPr>
            </w:pPr>
            <w:hyperlink r:id="rId1473" w:anchor="table-of-contents" w:history="1">
              <w:r w:rsidR="00401DBB" w:rsidRPr="00613BB9">
                <w:rPr>
                  <w:rStyle w:val="a4"/>
                  <w:rFonts w:ascii="宋体" w:eastAsia="宋体" w:hAnsi="宋体" w:cs="Segoe UI"/>
                  <w:color w:val="auto"/>
                </w:rPr>
                <w:t>top</w:t>
              </w:r>
            </w:hyperlink>
          </w:p>
        </w:tc>
      </w:tr>
      <w:tr w:rsidR="00613BB9" w:rsidRPr="00613BB9" w14:paraId="7553D5C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F700AC" w14:textId="77777777" w:rsidR="00401DBB" w:rsidRPr="00613BB9" w:rsidRDefault="00717723" w:rsidP="002C4861">
            <w:pPr>
              <w:rPr>
                <w:rFonts w:ascii="宋体" w:eastAsia="宋体" w:hAnsi="宋体" w:cs="Segoe UI"/>
              </w:rPr>
            </w:pPr>
            <w:hyperlink r:id="rId147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E17BC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55A0EF" w14:textId="77777777" w:rsidR="00401DBB" w:rsidRPr="00613BB9" w:rsidRDefault="00401DBB" w:rsidP="002C4861">
            <w:pPr>
              <w:jc w:val="left"/>
              <w:rPr>
                <w:rFonts w:ascii="宋体" w:eastAsia="宋体" w:hAnsi="宋体" w:cs="Segoe UI"/>
              </w:rPr>
            </w:pPr>
            <w:r w:rsidRPr="00613BB9">
              <w:rPr>
                <w:rStyle w:val="HTML1"/>
                <w:sz w:val="20"/>
                <w:szCs w:val="20"/>
              </w:rPr>
              <w:t>:play_or_pause_button: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0BDA8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CC1217" w14:textId="77777777" w:rsidR="00401DBB" w:rsidRPr="00613BB9" w:rsidRDefault="00401DBB" w:rsidP="002C4861">
            <w:pPr>
              <w:jc w:val="left"/>
              <w:rPr>
                <w:rFonts w:ascii="宋体" w:eastAsia="宋体" w:hAnsi="宋体" w:cs="Segoe UI"/>
              </w:rPr>
            </w:pPr>
            <w:r w:rsidRPr="00613BB9">
              <w:rPr>
                <w:rStyle w:val="HTML1"/>
                <w:sz w:val="20"/>
                <w:szCs w:val="20"/>
              </w:rPr>
              <w:t>:arrow_backward: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EBF0B" w14:textId="77777777" w:rsidR="00401DBB" w:rsidRPr="00613BB9" w:rsidRDefault="00717723" w:rsidP="002C4861">
            <w:pPr>
              <w:rPr>
                <w:rFonts w:ascii="宋体" w:eastAsia="宋体" w:hAnsi="宋体" w:cs="Segoe UI"/>
              </w:rPr>
            </w:pPr>
            <w:hyperlink r:id="rId1475" w:anchor="table-of-contents" w:history="1">
              <w:r w:rsidR="00401DBB" w:rsidRPr="00613BB9">
                <w:rPr>
                  <w:rStyle w:val="a4"/>
                  <w:rFonts w:ascii="宋体" w:eastAsia="宋体" w:hAnsi="宋体" w:cs="Segoe UI"/>
                  <w:color w:val="auto"/>
                </w:rPr>
                <w:t>top</w:t>
              </w:r>
            </w:hyperlink>
          </w:p>
        </w:tc>
      </w:tr>
      <w:tr w:rsidR="00613BB9" w:rsidRPr="00613BB9" w14:paraId="092A4A5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3DD3EB" w14:textId="77777777" w:rsidR="00401DBB" w:rsidRPr="00613BB9" w:rsidRDefault="00717723" w:rsidP="002C4861">
            <w:pPr>
              <w:rPr>
                <w:rFonts w:ascii="宋体" w:eastAsia="宋体" w:hAnsi="宋体" w:cs="Segoe UI"/>
              </w:rPr>
            </w:pPr>
            <w:hyperlink r:id="rId147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F7ABE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8B567F" w14:textId="77777777" w:rsidR="00401DBB" w:rsidRPr="00613BB9" w:rsidRDefault="00401DBB" w:rsidP="002C4861">
            <w:pPr>
              <w:jc w:val="left"/>
              <w:rPr>
                <w:rFonts w:ascii="宋体" w:eastAsia="宋体" w:hAnsi="宋体" w:cs="Segoe UI"/>
              </w:rPr>
            </w:pPr>
            <w:r w:rsidRPr="00613BB9">
              <w:rPr>
                <w:rStyle w:val="HTML1"/>
                <w:sz w:val="20"/>
                <w:szCs w:val="20"/>
              </w:rPr>
              <w:t>:rewind: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82373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8CA366" w14:textId="77777777" w:rsidR="00401DBB" w:rsidRPr="00613BB9" w:rsidRDefault="00401DBB" w:rsidP="002C4861">
            <w:pPr>
              <w:jc w:val="left"/>
              <w:rPr>
                <w:rFonts w:ascii="宋体" w:eastAsia="宋体" w:hAnsi="宋体" w:cs="Segoe UI"/>
              </w:rPr>
            </w:pPr>
            <w:r w:rsidRPr="00613BB9">
              <w:rPr>
                <w:rStyle w:val="HTML1"/>
                <w:sz w:val="20"/>
                <w:szCs w:val="20"/>
              </w:rPr>
              <w:t>:previous_track_button: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657446" w14:textId="77777777" w:rsidR="00401DBB" w:rsidRPr="00613BB9" w:rsidRDefault="00717723" w:rsidP="002C4861">
            <w:pPr>
              <w:rPr>
                <w:rFonts w:ascii="宋体" w:eastAsia="宋体" w:hAnsi="宋体" w:cs="Segoe UI"/>
              </w:rPr>
            </w:pPr>
            <w:hyperlink r:id="rId1477" w:anchor="table-of-contents" w:history="1">
              <w:r w:rsidR="00401DBB" w:rsidRPr="00613BB9">
                <w:rPr>
                  <w:rStyle w:val="a4"/>
                  <w:rFonts w:ascii="宋体" w:eastAsia="宋体" w:hAnsi="宋体" w:cs="Segoe UI"/>
                  <w:color w:val="auto"/>
                </w:rPr>
                <w:t>top</w:t>
              </w:r>
            </w:hyperlink>
          </w:p>
        </w:tc>
      </w:tr>
      <w:tr w:rsidR="00613BB9" w:rsidRPr="00613BB9" w14:paraId="7CB2019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72CC31" w14:textId="77777777" w:rsidR="00401DBB" w:rsidRPr="00613BB9" w:rsidRDefault="00717723" w:rsidP="002C4861">
            <w:pPr>
              <w:rPr>
                <w:rFonts w:ascii="宋体" w:eastAsia="宋体" w:hAnsi="宋体" w:cs="Segoe UI"/>
              </w:rPr>
            </w:pPr>
            <w:hyperlink r:id="rId147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10437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F813D4" w14:textId="77777777" w:rsidR="00401DBB" w:rsidRPr="00613BB9" w:rsidRDefault="00401DBB" w:rsidP="002C4861">
            <w:pPr>
              <w:jc w:val="left"/>
              <w:rPr>
                <w:rFonts w:ascii="宋体" w:eastAsia="宋体" w:hAnsi="宋体" w:cs="Segoe UI"/>
              </w:rPr>
            </w:pPr>
            <w:r w:rsidRPr="00613BB9">
              <w:rPr>
                <w:rStyle w:val="HTML1"/>
                <w:sz w:val="20"/>
                <w:szCs w:val="20"/>
              </w:rPr>
              <w:t>:arrow_up_small: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1D747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0A123C" w14:textId="77777777" w:rsidR="00401DBB" w:rsidRPr="00613BB9" w:rsidRDefault="00401DBB" w:rsidP="002C4861">
            <w:pPr>
              <w:jc w:val="left"/>
              <w:rPr>
                <w:rFonts w:ascii="宋体" w:eastAsia="宋体" w:hAnsi="宋体" w:cs="Segoe UI"/>
              </w:rPr>
            </w:pPr>
            <w:r w:rsidRPr="00613BB9">
              <w:rPr>
                <w:rStyle w:val="HTML1"/>
                <w:sz w:val="20"/>
                <w:szCs w:val="20"/>
              </w:rPr>
              <w:t>:arrow_double_up: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6A5E57" w14:textId="77777777" w:rsidR="00401DBB" w:rsidRPr="00613BB9" w:rsidRDefault="00717723" w:rsidP="002C4861">
            <w:pPr>
              <w:rPr>
                <w:rFonts w:ascii="宋体" w:eastAsia="宋体" w:hAnsi="宋体" w:cs="Segoe UI"/>
              </w:rPr>
            </w:pPr>
            <w:hyperlink r:id="rId1479" w:anchor="table-of-contents" w:history="1">
              <w:r w:rsidR="00401DBB" w:rsidRPr="00613BB9">
                <w:rPr>
                  <w:rStyle w:val="a4"/>
                  <w:rFonts w:ascii="宋体" w:eastAsia="宋体" w:hAnsi="宋体" w:cs="Segoe UI"/>
                  <w:color w:val="auto"/>
                </w:rPr>
                <w:t>top</w:t>
              </w:r>
            </w:hyperlink>
          </w:p>
        </w:tc>
      </w:tr>
      <w:tr w:rsidR="00613BB9" w:rsidRPr="00613BB9" w14:paraId="7F6D77B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F359AA" w14:textId="77777777" w:rsidR="00401DBB" w:rsidRPr="00613BB9" w:rsidRDefault="00717723" w:rsidP="002C4861">
            <w:pPr>
              <w:rPr>
                <w:rFonts w:ascii="宋体" w:eastAsia="宋体" w:hAnsi="宋体" w:cs="Segoe UI"/>
              </w:rPr>
            </w:pPr>
            <w:hyperlink r:id="rId148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C3B2F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B47569" w14:textId="77777777" w:rsidR="00401DBB" w:rsidRPr="00613BB9" w:rsidRDefault="00401DBB" w:rsidP="002C4861">
            <w:pPr>
              <w:jc w:val="left"/>
              <w:rPr>
                <w:rFonts w:ascii="宋体" w:eastAsia="宋体" w:hAnsi="宋体" w:cs="Segoe UI"/>
              </w:rPr>
            </w:pPr>
            <w:r w:rsidRPr="00613BB9">
              <w:rPr>
                <w:rStyle w:val="HTML1"/>
                <w:sz w:val="20"/>
                <w:szCs w:val="20"/>
              </w:rPr>
              <w:t>:arrow_down_small: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08F6E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F54A92" w14:textId="77777777" w:rsidR="00401DBB" w:rsidRPr="00613BB9" w:rsidRDefault="00401DBB" w:rsidP="002C4861">
            <w:pPr>
              <w:jc w:val="left"/>
              <w:rPr>
                <w:rFonts w:ascii="宋体" w:eastAsia="宋体" w:hAnsi="宋体" w:cs="Segoe UI"/>
              </w:rPr>
            </w:pPr>
            <w:r w:rsidRPr="00613BB9">
              <w:rPr>
                <w:rStyle w:val="HTML1"/>
                <w:sz w:val="20"/>
                <w:szCs w:val="20"/>
              </w:rPr>
              <w:t>:arrow_double_down: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3A9B87" w14:textId="77777777" w:rsidR="00401DBB" w:rsidRPr="00613BB9" w:rsidRDefault="00717723" w:rsidP="002C4861">
            <w:pPr>
              <w:rPr>
                <w:rFonts w:ascii="宋体" w:eastAsia="宋体" w:hAnsi="宋体" w:cs="Segoe UI"/>
              </w:rPr>
            </w:pPr>
            <w:hyperlink r:id="rId1481" w:anchor="table-of-contents" w:history="1">
              <w:r w:rsidR="00401DBB" w:rsidRPr="00613BB9">
                <w:rPr>
                  <w:rStyle w:val="a4"/>
                  <w:rFonts w:ascii="宋体" w:eastAsia="宋体" w:hAnsi="宋体" w:cs="Segoe UI"/>
                  <w:color w:val="auto"/>
                </w:rPr>
                <w:t>top</w:t>
              </w:r>
            </w:hyperlink>
          </w:p>
        </w:tc>
      </w:tr>
      <w:tr w:rsidR="00613BB9" w:rsidRPr="00613BB9" w14:paraId="2E5C607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976481" w14:textId="77777777" w:rsidR="00401DBB" w:rsidRPr="00613BB9" w:rsidRDefault="00717723" w:rsidP="002C4861">
            <w:pPr>
              <w:rPr>
                <w:rFonts w:ascii="宋体" w:eastAsia="宋体" w:hAnsi="宋体" w:cs="Segoe UI"/>
              </w:rPr>
            </w:pPr>
            <w:hyperlink r:id="rId148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F7706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A0A49F" w14:textId="77777777" w:rsidR="00401DBB" w:rsidRPr="00613BB9" w:rsidRDefault="00401DBB" w:rsidP="002C4861">
            <w:pPr>
              <w:jc w:val="left"/>
              <w:rPr>
                <w:rFonts w:ascii="宋体" w:eastAsia="宋体" w:hAnsi="宋体" w:cs="Segoe UI"/>
              </w:rPr>
            </w:pPr>
            <w:r w:rsidRPr="00613BB9">
              <w:rPr>
                <w:rStyle w:val="HTML1"/>
                <w:sz w:val="20"/>
                <w:szCs w:val="20"/>
              </w:rPr>
              <w:t>:pause_button: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D822E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BEF7A4" w14:textId="77777777" w:rsidR="00401DBB" w:rsidRPr="00613BB9" w:rsidRDefault="00401DBB" w:rsidP="002C4861">
            <w:pPr>
              <w:jc w:val="left"/>
              <w:rPr>
                <w:rFonts w:ascii="宋体" w:eastAsia="宋体" w:hAnsi="宋体" w:cs="Segoe UI"/>
              </w:rPr>
            </w:pPr>
            <w:r w:rsidRPr="00613BB9">
              <w:rPr>
                <w:rStyle w:val="HTML1"/>
                <w:sz w:val="20"/>
                <w:szCs w:val="20"/>
              </w:rPr>
              <w:t>:stop_button: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2F299D" w14:textId="77777777" w:rsidR="00401DBB" w:rsidRPr="00613BB9" w:rsidRDefault="00717723" w:rsidP="002C4861">
            <w:pPr>
              <w:rPr>
                <w:rFonts w:ascii="宋体" w:eastAsia="宋体" w:hAnsi="宋体" w:cs="Segoe UI"/>
              </w:rPr>
            </w:pPr>
            <w:hyperlink r:id="rId1483" w:anchor="table-of-contents" w:history="1">
              <w:r w:rsidR="00401DBB" w:rsidRPr="00613BB9">
                <w:rPr>
                  <w:rStyle w:val="a4"/>
                  <w:rFonts w:ascii="宋体" w:eastAsia="宋体" w:hAnsi="宋体" w:cs="Segoe UI"/>
                  <w:color w:val="auto"/>
                </w:rPr>
                <w:t>top</w:t>
              </w:r>
            </w:hyperlink>
          </w:p>
        </w:tc>
      </w:tr>
      <w:tr w:rsidR="00613BB9" w:rsidRPr="00613BB9" w14:paraId="645E882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EDE623" w14:textId="77777777" w:rsidR="00401DBB" w:rsidRPr="00613BB9" w:rsidRDefault="00717723" w:rsidP="002C4861">
            <w:pPr>
              <w:rPr>
                <w:rFonts w:ascii="宋体" w:eastAsia="宋体" w:hAnsi="宋体" w:cs="Segoe UI"/>
              </w:rPr>
            </w:pPr>
            <w:hyperlink r:id="rId148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A2A0E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04D0F4" w14:textId="77777777" w:rsidR="00401DBB" w:rsidRPr="00613BB9" w:rsidRDefault="00401DBB" w:rsidP="002C4861">
            <w:pPr>
              <w:jc w:val="left"/>
              <w:rPr>
                <w:rFonts w:ascii="宋体" w:eastAsia="宋体" w:hAnsi="宋体" w:cs="Segoe UI"/>
              </w:rPr>
            </w:pPr>
            <w:r w:rsidRPr="00613BB9">
              <w:rPr>
                <w:rStyle w:val="HTML1"/>
                <w:sz w:val="20"/>
                <w:szCs w:val="20"/>
              </w:rPr>
              <w:t>:record_button: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D1229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27ED51" w14:textId="77777777" w:rsidR="00401DBB" w:rsidRPr="00613BB9" w:rsidRDefault="00401DBB" w:rsidP="002C4861">
            <w:pPr>
              <w:jc w:val="left"/>
              <w:rPr>
                <w:rFonts w:ascii="宋体" w:eastAsia="宋体" w:hAnsi="宋体" w:cs="Segoe UI"/>
              </w:rPr>
            </w:pPr>
            <w:r w:rsidRPr="00613BB9">
              <w:rPr>
                <w:rStyle w:val="HTML1"/>
                <w:sz w:val="20"/>
                <w:szCs w:val="20"/>
              </w:rPr>
              <w:t>:eject_button: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C811C5" w14:textId="77777777" w:rsidR="00401DBB" w:rsidRPr="00613BB9" w:rsidRDefault="00717723" w:rsidP="002C4861">
            <w:pPr>
              <w:rPr>
                <w:rFonts w:ascii="宋体" w:eastAsia="宋体" w:hAnsi="宋体" w:cs="Segoe UI"/>
              </w:rPr>
            </w:pPr>
            <w:hyperlink r:id="rId1485" w:anchor="table-of-contents" w:history="1">
              <w:r w:rsidR="00401DBB" w:rsidRPr="00613BB9">
                <w:rPr>
                  <w:rStyle w:val="a4"/>
                  <w:rFonts w:ascii="宋体" w:eastAsia="宋体" w:hAnsi="宋体" w:cs="Segoe UI"/>
                  <w:color w:val="auto"/>
                </w:rPr>
                <w:t>top</w:t>
              </w:r>
            </w:hyperlink>
          </w:p>
        </w:tc>
      </w:tr>
      <w:tr w:rsidR="00613BB9" w:rsidRPr="00613BB9" w14:paraId="6888495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996AD4" w14:textId="77777777" w:rsidR="00401DBB" w:rsidRPr="00613BB9" w:rsidRDefault="00717723" w:rsidP="002C4861">
            <w:pPr>
              <w:rPr>
                <w:rFonts w:ascii="宋体" w:eastAsia="宋体" w:hAnsi="宋体" w:cs="Segoe UI"/>
              </w:rPr>
            </w:pPr>
            <w:hyperlink r:id="rId148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A3FEC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715E14" w14:textId="77777777" w:rsidR="00401DBB" w:rsidRPr="00613BB9" w:rsidRDefault="00401DBB" w:rsidP="002C4861">
            <w:pPr>
              <w:jc w:val="left"/>
              <w:rPr>
                <w:rFonts w:ascii="宋体" w:eastAsia="宋体" w:hAnsi="宋体" w:cs="Segoe UI"/>
              </w:rPr>
            </w:pPr>
            <w:r w:rsidRPr="00613BB9">
              <w:rPr>
                <w:rStyle w:val="HTML1"/>
                <w:sz w:val="20"/>
                <w:szCs w:val="20"/>
              </w:rPr>
              <w:t>:cinema: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32D39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EB6B9E" w14:textId="77777777" w:rsidR="00401DBB" w:rsidRPr="00613BB9" w:rsidRDefault="00401DBB" w:rsidP="002C4861">
            <w:pPr>
              <w:jc w:val="left"/>
              <w:rPr>
                <w:rFonts w:ascii="宋体" w:eastAsia="宋体" w:hAnsi="宋体" w:cs="Segoe UI"/>
              </w:rPr>
            </w:pPr>
            <w:r w:rsidRPr="00613BB9">
              <w:rPr>
                <w:rStyle w:val="HTML1"/>
                <w:sz w:val="20"/>
                <w:szCs w:val="20"/>
              </w:rPr>
              <w:t>:low_brightness: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8C7599" w14:textId="77777777" w:rsidR="00401DBB" w:rsidRPr="00613BB9" w:rsidRDefault="00717723" w:rsidP="002C4861">
            <w:pPr>
              <w:rPr>
                <w:rFonts w:ascii="宋体" w:eastAsia="宋体" w:hAnsi="宋体" w:cs="Segoe UI"/>
              </w:rPr>
            </w:pPr>
            <w:hyperlink r:id="rId1487" w:anchor="table-of-contents" w:history="1">
              <w:r w:rsidR="00401DBB" w:rsidRPr="00613BB9">
                <w:rPr>
                  <w:rStyle w:val="a4"/>
                  <w:rFonts w:ascii="宋体" w:eastAsia="宋体" w:hAnsi="宋体" w:cs="Segoe UI"/>
                  <w:color w:val="auto"/>
                </w:rPr>
                <w:t>top</w:t>
              </w:r>
            </w:hyperlink>
          </w:p>
        </w:tc>
      </w:tr>
      <w:tr w:rsidR="00613BB9" w:rsidRPr="00613BB9" w14:paraId="02394D1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71A75B" w14:textId="77777777" w:rsidR="00401DBB" w:rsidRPr="00613BB9" w:rsidRDefault="00717723" w:rsidP="002C4861">
            <w:pPr>
              <w:rPr>
                <w:rFonts w:ascii="宋体" w:eastAsia="宋体" w:hAnsi="宋体" w:cs="Segoe UI"/>
              </w:rPr>
            </w:pPr>
            <w:hyperlink r:id="rId148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2E1C5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02C825" w14:textId="77777777" w:rsidR="00401DBB" w:rsidRPr="00613BB9" w:rsidRDefault="00401DBB" w:rsidP="002C4861">
            <w:pPr>
              <w:jc w:val="left"/>
              <w:rPr>
                <w:rFonts w:ascii="宋体" w:eastAsia="宋体" w:hAnsi="宋体" w:cs="Segoe UI"/>
              </w:rPr>
            </w:pPr>
            <w:r w:rsidRPr="00613BB9">
              <w:rPr>
                <w:rStyle w:val="HTML1"/>
                <w:sz w:val="20"/>
                <w:szCs w:val="20"/>
              </w:rPr>
              <w:t>:high_brightness: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C4FB4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E973DE" w14:textId="77777777" w:rsidR="00401DBB" w:rsidRPr="00613BB9" w:rsidRDefault="00401DBB" w:rsidP="002C4861">
            <w:pPr>
              <w:jc w:val="left"/>
              <w:rPr>
                <w:rFonts w:ascii="宋体" w:eastAsia="宋体" w:hAnsi="宋体" w:cs="Segoe UI"/>
              </w:rPr>
            </w:pPr>
            <w:r w:rsidRPr="00613BB9">
              <w:rPr>
                <w:rStyle w:val="HTML1"/>
                <w:sz w:val="20"/>
                <w:szCs w:val="20"/>
              </w:rPr>
              <w:t>:signal_strength: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0EDCCD" w14:textId="77777777" w:rsidR="00401DBB" w:rsidRPr="00613BB9" w:rsidRDefault="00717723" w:rsidP="002C4861">
            <w:pPr>
              <w:rPr>
                <w:rFonts w:ascii="宋体" w:eastAsia="宋体" w:hAnsi="宋体" w:cs="Segoe UI"/>
              </w:rPr>
            </w:pPr>
            <w:hyperlink r:id="rId1489" w:anchor="table-of-contents" w:history="1">
              <w:r w:rsidR="00401DBB" w:rsidRPr="00613BB9">
                <w:rPr>
                  <w:rStyle w:val="a4"/>
                  <w:rFonts w:ascii="宋体" w:eastAsia="宋体" w:hAnsi="宋体" w:cs="Segoe UI"/>
                  <w:color w:val="auto"/>
                </w:rPr>
                <w:t>top</w:t>
              </w:r>
            </w:hyperlink>
          </w:p>
        </w:tc>
      </w:tr>
      <w:tr w:rsidR="00613BB9" w:rsidRPr="00613BB9" w14:paraId="14EA8D2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4F09B3" w14:textId="77777777" w:rsidR="00401DBB" w:rsidRPr="00613BB9" w:rsidRDefault="00717723" w:rsidP="002C4861">
            <w:pPr>
              <w:rPr>
                <w:rFonts w:ascii="宋体" w:eastAsia="宋体" w:hAnsi="宋体" w:cs="Segoe UI"/>
              </w:rPr>
            </w:pPr>
            <w:hyperlink r:id="rId149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34078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117506" w14:textId="77777777" w:rsidR="00401DBB" w:rsidRPr="00613BB9" w:rsidRDefault="00401DBB" w:rsidP="002C4861">
            <w:pPr>
              <w:jc w:val="left"/>
              <w:rPr>
                <w:rFonts w:ascii="宋体" w:eastAsia="宋体" w:hAnsi="宋体" w:cs="Segoe UI"/>
              </w:rPr>
            </w:pPr>
            <w:r w:rsidRPr="00613BB9">
              <w:rPr>
                <w:rStyle w:val="HTML1"/>
                <w:sz w:val="20"/>
                <w:szCs w:val="20"/>
              </w:rPr>
              <w:t>:vibration_mode: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C33CC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FE55DC" w14:textId="77777777" w:rsidR="00401DBB" w:rsidRPr="00613BB9" w:rsidRDefault="00401DBB" w:rsidP="002C4861">
            <w:pPr>
              <w:jc w:val="left"/>
              <w:rPr>
                <w:rFonts w:ascii="宋体" w:eastAsia="宋体" w:hAnsi="宋体" w:cs="Segoe UI"/>
              </w:rPr>
            </w:pPr>
            <w:r w:rsidRPr="00613BB9">
              <w:rPr>
                <w:rStyle w:val="HTML1"/>
                <w:sz w:val="20"/>
                <w:szCs w:val="20"/>
              </w:rPr>
              <w:t>:mobile_phone_off: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30B709" w14:textId="77777777" w:rsidR="00401DBB" w:rsidRPr="00613BB9" w:rsidRDefault="00717723" w:rsidP="002C4861">
            <w:pPr>
              <w:rPr>
                <w:rFonts w:ascii="宋体" w:eastAsia="宋体" w:hAnsi="宋体" w:cs="Segoe UI"/>
              </w:rPr>
            </w:pPr>
            <w:hyperlink r:id="rId1491" w:anchor="table-of-contents" w:history="1">
              <w:r w:rsidR="00401DBB" w:rsidRPr="00613BB9">
                <w:rPr>
                  <w:rStyle w:val="a4"/>
                  <w:rFonts w:ascii="宋体" w:eastAsia="宋体" w:hAnsi="宋体" w:cs="Segoe UI"/>
                  <w:color w:val="auto"/>
                </w:rPr>
                <w:t>top</w:t>
              </w:r>
            </w:hyperlink>
          </w:p>
        </w:tc>
      </w:tr>
    </w:tbl>
    <w:p w14:paraId="053572C0" w14:textId="77777777" w:rsidR="00401DBB" w:rsidRPr="00613BB9" w:rsidRDefault="00401DBB" w:rsidP="00401DBB">
      <w:pPr>
        <w:pStyle w:val="4"/>
        <w:rPr>
          <w:rFonts w:ascii="宋体" w:eastAsia="宋体" w:hAnsi="宋体" w:cs="Segoe UI"/>
        </w:rPr>
      </w:pPr>
      <w:bookmarkStart w:id="187" w:name="_Toc46394804"/>
      <w:r w:rsidRPr="00613BB9">
        <w:rPr>
          <w:rFonts w:ascii="宋体" w:eastAsia="宋体" w:hAnsi="宋体" w:cs="Segoe UI"/>
        </w:rPr>
        <w:t>Gender</w:t>
      </w:r>
      <w:bookmarkEnd w:id="187"/>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783"/>
        <w:gridCol w:w="1789"/>
        <w:gridCol w:w="4271"/>
        <w:gridCol w:w="1789"/>
        <w:gridCol w:w="3766"/>
        <w:gridCol w:w="1782"/>
      </w:tblGrid>
      <w:tr w:rsidR="00613BB9" w:rsidRPr="00613BB9" w14:paraId="249AECFE"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7FECF7"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B2A8E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078D3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C0B61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16850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F9E38B" w14:textId="77777777" w:rsidR="00401DBB" w:rsidRPr="00613BB9" w:rsidRDefault="00401DBB" w:rsidP="002C4861">
            <w:pPr>
              <w:spacing w:after="240"/>
              <w:jc w:val="center"/>
              <w:rPr>
                <w:rFonts w:ascii="宋体" w:eastAsia="宋体" w:hAnsi="宋体" w:cs="Segoe UI"/>
                <w:b/>
                <w:bCs/>
              </w:rPr>
            </w:pPr>
          </w:p>
        </w:tc>
      </w:tr>
      <w:tr w:rsidR="00613BB9" w:rsidRPr="00613BB9" w14:paraId="2E23D14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82872A" w14:textId="77777777" w:rsidR="00401DBB" w:rsidRPr="00613BB9" w:rsidRDefault="00717723" w:rsidP="002C4861">
            <w:pPr>
              <w:spacing w:after="240"/>
              <w:jc w:val="left"/>
              <w:rPr>
                <w:rFonts w:ascii="宋体" w:eastAsia="宋体" w:hAnsi="宋体" w:cs="Segoe UI"/>
                <w:sz w:val="24"/>
                <w:szCs w:val="24"/>
              </w:rPr>
            </w:pPr>
            <w:hyperlink r:id="rId149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884D9F" w14:textId="77777777" w:rsidR="00401DBB" w:rsidRPr="00613BB9" w:rsidRDefault="00401DBB" w:rsidP="002C4861">
            <w:pPr>
              <w:spacing w:after="240"/>
              <w:jc w:val="center"/>
              <w:rPr>
                <w:rFonts w:ascii="宋体" w:eastAsia="宋体" w:hAnsi="宋体" w:cs="Segoe UI"/>
              </w:rPr>
            </w:pP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168DCC" w14:textId="77777777" w:rsidR="00401DBB" w:rsidRPr="00613BB9" w:rsidRDefault="00401DBB" w:rsidP="002C4861">
            <w:pPr>
              <w:jc w:val="left"/>
              <w:rPr>
                <w:rFonts w:ascii="宋体" w:eastAsia="宋体" w:hAnsi="宋体" w:cs="Segoe UI"/>
              </w:rPr>
            </w:pPr>
            <w:r w:rsidRPr="00613BB9">
              <w:rPr>
                <w:rStyle w:val="HTML1"/>
                <w:sz w:val="20"/>
                <w:szCs w:val="20"/>
              </w:rPr>
              <w:t>:female_sign: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4ABE6C" w14:textId="77777777" w:rsidR="00401DBB" w:rsidRPr="00613BB9" w:rsidRDefault="00401DBB" w:rsidP="002C4861">
            <w:pPr>
              <w:jc w:val="center"/>
              <w:rPr>
                <w:rFonts w:ascii="宋体" w:eastAsia="宋体" w:hAnsi="宋体" w:cs="Segoe UI"/>
              </w:rPr>
            </w:pPr>
            <w:r w:rsidRPr="00613BB9">
              <w:rPr>
                <w:rFonts w:ascii="宋体" w:eastAsia="宋体" w:hAnsi="宋体"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7823FB" w14:textId="77777777" w:rsidR="00401DBB" w:rsidRPr="00613BB9" w:rsidRDefault="00401DBB" w:rsidP="002C4861">
            <w:pPr>
              <w:jc w:val="left"/>
              <w:rPr>
                <w:rFonts w:ascii="宋体" w:eastAsia="宋体" w:hAnsi="宋体" w:cs="Segoe UI"/>
              </w:rPr>
            </w:pPr>
            <w:r w:rsidRPr="00613BB9">
              <w:rPr>
                <w:rStyle w:val="HTML1"/>
                <w:sz w:val="20"/>
                <w:szCs w:val="20"/>
              </w:rPr>
              <w:t>:male_sign: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09197E" w14:textId="77777777" w:rsidR="00401DBB" w:rsidRPr="00613BB9" w:rsidRDefault="00717723" w:rsidP="002C4861">
            <w:pPr>
              <w:rPr>
                <w:rFonts w:ascii="宋体" w:eastAsia="宋体" w:hAnsi="宋体" w:cs="Segoe UI"/>
              </w:rPr>
            </w:pPr>
            <w:hyperlink r:id="rId1493" w:anchor="table-of-contents" w:history="1">
              <w:r w:rsidR="00401DBB" w:rsidRPr="00613BB9">
                <w:rPr>
                  <w:rStyle w:val="a4"/>
                  <w:rFonts w:ascii="宋体" w:eastAsia="宋体" w:hAnsi="宋体" w:cs="Segoe UI"/>
                  <w:color w:val="auto"/>
                </w:rPr>
                <w:t>top</w:t>
              </w:r>
            </w:hyperlink>
          </w:p>
        </w:tc>
      </w:tr>
    </w:tbl>
    <w:p w14:paraId="2F20C78B" w14:textId="77777777" w:rsidR="00401DBB" w:rsidRPr="00613BB9" w:rsidRDefault="00401DBB" w:rsidP="00401DBB">
      <w:pPr>
        <w:pStyle w:val="4"/>
        <w:rPr>
          <w:rFonts w:ascii="宋体" w:eastAsia="宋体" w:hAnsi="宋体" w:cs="Segoe UI"/>
        </w:rPr>
      </w:pPr>
      <w:bookmarkStart w:id="188" w:name="_Toc46394805"/>
      <w:r w:rsidRPr="00613BB9">
        <w:rPr>
          <w:rFonts w:ascii="宋体" w:eastAsia="宋体" w:hAnsi="宋体" w:cs="Segoe UI"/>
        </w:rPr>
        <w:t>Math</w:t>
      </w:r>
      <w:bookmarkEnd w:id="188"/>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20"/>
        <w:gridCol w:w="1326"/>
        <w:gridCol w:w="5225"/>
        <w:gridCol w:w="1326"/>
        <w:gridCol w:w="4663"/>
        <w:gridCol w:w="1320"/>
      </w:tblGrid>
      <w:tr w:rsidR="00613BB9" w:rsidRPr="00613BB9" w14:paraId="0F6E8359"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93FA2A"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F0C87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485C3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05BC83"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1DB8F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4DD198" w14:textId="77777777" w:rsidR="00401DBB" w:rsidRPr="00613BB9" w:rsidRDefault="00401DBB" w:rsidP="002C4861">
            <w:pPr>
              <w:spacing w:after="240"/>
              <w:jc w:val="center"/>
              <w:rPr>
                <w:rFonts w:ascii="宋体" w:eastAsia="宋体" w:hAnsi="宋体" w:cs="Segoe UI"/>
                <w:b/>
                <w:bCs/>
              </w:rPr>
            </w:pPr>
          </w:p>
        </w:tc>
      </w:tr>
      <w:tr w:rsidR="00613BB9" w:rsidRPr="00613BB9" w14:paraId="3C96DDA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B1999E" w14:textId="77777777" w:rsidR="00401DBB" w:rsidRPr="00613BB9" w:rsidRDefault="00717723" w:rsidP="002C4861">
            <w:pPr>
              <w:spacing w:after="240"/>
              <w:jc w:val="left"/>
              <w:rPr>
                <w:rFonts w:ascii="宋体" w:eastAsia="宋体" w:hAnsi="宋体" w:cs="Segoe UI"/>
                <w:sz w:val="24"/>
                <w:szCs w:val="24"/>
              </w:rPr>
            </w:pPr>
            <w:hyperlink r:id="rId149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5F0349"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0DECE5" w14:textId="77777777" w:rsidR="00401DBB" w:rsidRPr="00613BB9" w:rsidRDefault="00401DBB" w:rsidP="002C4861">
            <w:pPr>
              <w:jc w:val="left"/>
              <w:rPr>
                <w:rFonts w:ascii="宋体" w:eastAsia="宋体" w:hAnsi="宋体" w:cs="Segoe UI"/>
              </w:rPr>
            </w:pPr>
            <w:r w:rsidRPr="00613BB9">
              <w:rPr>
                <w:rStyle w:val="HTML1"/>
                <w:sz w:val="20"/>
                <w:szCs w:val="20"/>
              </w:rPr>
              <w:t>:heavy_multiplication_x: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46042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1B1D45" w14:textId="77777777" w:rsidR="00401DBB" w:rsidRPr="00613BB9" w:rsidRDefault="00401DBB" w:rsidP="002C4861">
            <w:pPr>
              <w:jc w:val="left"/>
              <w:rPr>
                <w:rFonts w:ascii="宋体" w:eastAsia="宋体" w:hAnsi="宋体" w:cs="Segoe UI"/>
              </w:rPr>
            </w:pPr>
            <w:r w:rsidRPr="00613BB9">
              <w:rPr>
                <w:rStyle w:val="HTML1"/>
                <w:sz w:val="20"/>
                <w:szCs w:val="20"/>
              </w:rPr>
              <w:t>:heavy_plus_sign: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3EC1A1" w14:textId="77777777" w:rsidR="00401DBB" w:rsidRPr="00613BB9" w:rsidRDefault="00717723" w:rsidP="002C4861">
            <w:pPr>
              <w:rPr>
                <w:rFonts w:ascii="宋体" w:eastAsia="宋体" w:hAnsi="宋体" w:cs="Segoe UI"/>
              </w:rPr>
            </w:pPr>
            <w:hyperlink r:id="rId1495" w:anchor="table-of-contents" w:history="1">
              <w:r w:rsidR="00401DBB" w:rsidRPr="00613BB9">
                <w:rPr>
                  <w:rStyle w:val="a4"/>
                  <w:rFonts w:ascii="宋体" w:eastAsia="宋体" w:hAnsi="宋体" w:cs="Segoe UI"/>
                  <w:color w:val="auto"/>
                </w:rPr>
                <w:t>top</w:t>
              </w:r>
            </w:hyperlink>
          </w:p>
        </w:tc>
      </w:tr>
      <w:tr w:rsidR="00613BB9" w:rsidRPr="00613BB9" w14:paraId="12884F0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C166C6" w14:textId="77777777" w:rsidR="00401DBB" w:rsidRPr="00613BB9" w:rsidRDefault="00717723" w:rsidP="002C4861">
            <w:pPr>
              <w:rPr>
                <w:rFonts w:ascii="宋体" w:eastAsia="宋体" w:hAnsi="宋体" w:cs="Segoe UI"/>
              </w:rPr>
            </w:pPr>
            <w:hyperlink r:id="rId149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90790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7F8C69" w14:textId="77777777" w:rsidR="00401DBB" w:rsidRPr="00613BB9" w:rsidRDefault="00401DBB" w:rsidP="002C4861">
            <w:pPr>
              <w:jc w:val="left"/>
              <w:rPr>
                <w:rFonts w:ascii="宋体" w:eastAsia="宋体" w:hAnsi="宋体" w:cs="Segoe UI"/>
              </w:rPr>
            </w:pPr>
            <w:r w:rsidRPr="00613BB9">
              <w:rPr>
                <w:rStyle w:val="HTML1"/>
                <w:sz w:val="20"/>
                <w:szCs w:val="20"/>
              </w:rPr>
              <w:t>:heavy_minus_sign: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3A6F9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7A65B" w14:textId="77777777" w:rsidR="00401DBB" w:rsidRPr="00613BB9" w:rsidRDefault="00401DBB" w:rsidP="002C4861">
            <w:pPr>
              <w:jc w:val="left"/>
              <w:rPr>
                <w:rFonts w:ascii="宋体" w:eastAsia="宋体" w:hAnsi="宋体" w:cs="Segoe UI"/>
              </w:rPr>
            </w:pPr>
            <w:r w:rsidRPr="00613BB9">
              <w:rPr>
                <w:rStyle w:val="HTML1"/>
                <w:sz w:val="20"/>
                <w:szCs w:val="20"/>
              </w:rPr>
              <w:t>:heavy_division_sign: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15DB3B" w14:textId="77777777" w:rsidR="00401DBB" w:rsidRPr="00613BB9" w:rsidRDefault="00717723" w:rsidP="002C4861">
            <w:pPr>
              <w:rPr>
                <w:rFonts w:ascii="宋体" w:eastAsia="宋体" w:hAnsi="宋体" w:cs="Segoe UI"/>
              </w:rPr>
            </w:pPr>
            <w:hyperlink r:id="rId1497" w:anchor="table-of-contents" w:history="1">
              <w:r w:rsidR="00401DBB" w:rsidRPr="00613BB9">
                <w:rPr>
                  <w:rStyle w:val="a4"/>
                  <w:rFonts w:ascii="宋体" w:eastAsia="宋体" w:hAnsi="宋体" w:cs="Segoe UI"/>
                  <w:color w:val="auto"/>
                </w:rPr>
                <w:t>top</w:t>
              </w:r>
            </w:hyperlink>
          </w:p>
        </w:tc>
      </w:tr>
      <w:tr w:rsidR="00613BB9" w:rsidRPr="00613BB9" w14:paraId="07031F0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4CD5A1" w14:textId="77777777" w:rsidR="00401DBB" w:rsidRPr="00613BB9" w:rsidRDefault="00717723" w:rsidP="002C4861">
            <w:pPr>
              <w:rPr>
                <w:rFonts w:ascii="宋体" w:eastAsia="宋体" w:hAnsi="宋体" w:cs="Segoe UI"/>
              </w:rPr>
            </w:pPr>
            <w:hyperlink r:id="rId149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AC2E4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78E4E9" w14:textId="77777777" w:rsidR="00401DBB" w:rsidRPr="00613BB9" w:rsidRDefault="00401DBB" w:rsidP="002C4861">
            <w:pPr>
              <w:jc w:val="left"/>
              <w:rPr>
                <w:rFonts w:ascii="宋体" w:eastAsia="宋体" w:hAnsi="宋体" w:cs="Segoe UI"/>
              </w:rPr>
            </w:pPr>
            <w:r w:rsidRPr="00613BB9">
              <w:rPr>
                <w:rStyle w:val="HTML1"/>
                <w:sz w:val="20"/>
                <w:szCs w:val="20"/>
              </w:rPr>
              <w:t>:infinity: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F2AD8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F85A61"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00D83" w14:textId="77777777" w:rsidR="00401DBB" w:rsidRPr="00613BB9" w:rsidRDefault="00717723" w:rsidP="002C4861">
            <w:pPr>
              <w:rPr>
                <w:rFonts w:ascii="宋体" w:eastAsia="宋体" w:hAnsi="宋体" w:cs="Segoe UI"/>
                <w:sz w:val="24"/>
                <w:szCs w:val="24"/>
              </w:rPr>
            </w:pPr>
            <w:hyperlink r:id="rId1499" w:anchor="table-of-contents" w:history="1">
              <w:r w:rsidR="00401DBB" w:rsidRPr="00613BB9">
                <w:rPr>
                  <w:rStyle w:val="a4"/>
                  <w:rFonts w:ascii="宋体" w:eastAsia="宋体" w:hAnsi="宋体" w:cs="Segoe UI"/>
                  <w:color w:val="auto"/>
                </w:rPr>
                <w:t>top</w:t>
              </w:r>
            </w:hyperlink>
          </w:p>
        </w:tc>
      </w:tr>
    </w:tbl>
    <w:p w14:paraId="1DC9169F" w14:textId="77777777" w:rsidR="00401DBB" w:rsidRPr="00613BB9" w:rsidRDefault="00401DBB" w:rsidP="00401DBB">
      <w:pPr>
        <w:pStyle w:val="4"/>
        <w:rPr>
          <w:rFonts w:ascii="宋体" w:eastAsia="宋体" w:hAnsi="宋体" w:cs="Segoe UI"/>
        </w:rPr>
      </w:pPr>
      <w:bookmarkStart w:id="189" w:name="_Toc46394806"/>
      <w:r w:rsidRPr="00613BB9">
        <w:rPr>
          <w:rFonts w:ascii="宋体" w:eastAsia="宋体" w:hAnsi="宋体" w:cs="Segoe UI"/>
        </w:rPr>
        <w:t>Punctuation</w:t>
      </w:r>
      <w:bookmarkEnd w:id="189"/>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70"/>
        <w:gridCol w:w="1377"/>
        <w:gridCol w:w="4259"/>
        <w:gridCol w:w="1377"/>
        <w:gridCol w:w="5426"/>
        <w:gridCol w:w="1371"/>
      </w:tblGrid>
      <w:tr w:rsidR="00613BB9" w:rsidRPr="00613BB9" w14:paraId="5FC0D36C"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75A083"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9B97C2"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19C2F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598799"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B3DAD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DE3C6B" w14:textId="77777777" w:rsidR="00401DBB" w:rsidRPr="00613BB9" w:rsidRDefault="00401DBB" w:rsidP="002C4861">
            <w:pPr>
              <w:spacing w:after="240"/>
              <w:jc w:val="center"/>
              <w:rPr>
                <w:rFonts w:ascii="宋体" w:eastAsia="宋体" w:hAnsi="宋体" w:cs="Segoe UI"/>
                <w:b/>
                <w:bCs/>
              </w:rPr>
            </w:pPr>
          </w:p>
        </w:tc>
      </w:tr>
      <w:tr w:rsidR="00613BB9" w:rsidRPr="00613BB9" w14:paraId="57A9A8A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7BCE6C" w14:textId="77777777" w:rsidR="00401DBB" w:rsidRPr="00613BB9" w:rsidRDefault="00717723" w:rsidP="002C4861">
            <w:pPr>
              <w:spacing w:after="240"/>
              <w:jc w:val="left"/>
              <w:rPr>
                <w:rFonts w:ascii="宋体" w:eastAsia="宋体" w:hAnsi="宋体" w:cs="Segoe UI"/>
                <w:sz w:val="24"/>
                <w:szCs w:val="24"/>
              </w:rPr>
            </w:pPr>
            <w:hyperlink r:id="rId150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AAC633"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825883" w14:textId="77777777" w:rsidR="00401DBB" w:rsidRPr="00613BB9" w:rsidRDefault="00401DBB" w:rsidP="002C4861">
            <w:pPr>
              <w:jc w:val="left"/>
              <w:rPr>
                <w:rFonts w:ascii="宋体" w:eastAsia="宋体" w:hAnsi="宋体" w:cs="Segoe UI"/>
              </w:rPr>
            </w:pPr>
            <w:r w:rsidRPr="00613BB9">
              <w:rPr>
                <w:rStyle w:val="HTML1"/>
                <w:sz w:val="20"/>
                <w:szCs w:val="20"/>
              </w:rPr>
              <w:t>:bangbang: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8A661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7B6BA8" w14:textId="77777777" w:rsidR="00401DBB" w:rsidRPr="00613BB9" w:rsidRDefault="00401DBB" w:rsidP="002C4861">
            <w:pPr>
              <w:jc w:val="left"/>
              <w:rPr>
                <w:rFonts w:ascii="宋体" w:eastAsia="宋体" w:hAnsi="宋体" w:cs="Segoe UI"/>
              </w:rPr>
            </w:pPr>
            <w:r w:rsidRPr="00613BB9">
              <w:rPr>
                <w:rStyle w:val="HTML1"/>
                <w:sz w:val="20"/>
                <w:szCs w:val="20"/>
              </w:rPr>
              <w:t>:interrobang: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DDC3B3" w14:textId="77777777" w:rsidR="00401DBB" w:rsidRPr="00613BB9" w:rsidRDefault="00717723" w:rsidP="002C4861">
            <w:pPr>
              <w:rPr>
                <w:rFonts w:ascii="宋体" w:eastAsia="宋体" w:hAnsi="宋体" w:cs="Segoe UI"/>
              </w:rPr>
            </w:pPr>
            <w:hyperlink r:id="rId1501" w:anchor="table-of-contents" w:history="1">
              <w:r w:rsidR="00401DBB" w:rsidRPr="00613BB9">
                <w:rPr>
                  <w:rStyle w:val="a4"/>
                  <w:rFonts w:ascii="宋体" w:eastAsia="宋体" w:hAnsi="宋体" w:cs="Segoe UI"/>
                  <w:color w:val="auto"/>
                </w:rPr>
                <w:t>top</w:t>
              </w:r>
            </w:hyperlink>
          </w:p>
        </w:tc>
      </w:tr>
      <w:tr w:rsidR="00613BB9" w:rsidRPr="00613BB9" w14:paraId="44C3AA2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80DF9" w14:textId="77777777" w:rsidR="00401DBB" w:rsidRPr="00613BB9" w:rsidRDefault="00717723" w:rsidP="002C4861">
            <w:pPr>
              <w:rPr>
                <w:rFonts w:ascii="宋体" w:eastAsia="宋体" w:hAnsi="宋体" w:cs="Segoe UI"/>
              </w:rPr>
            </w:pPr>
            <w:hyperlink r:id="rId150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CD43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66E647" w14:textId="77777777" w:rsidR="00401DBB" w:rsidRPr="00613BB9" w:rsidRDefault="00401DBB" w:rsidP="002C4861">
            <w:pPr>
              <w:jc w:val="left"/>
              <w:rPr>
                <w:rFonts w:ascii="宋体" w:eastAsia="宋体" w:hAnsi="宋体" w:cs="Segoe UI"/>
              </w:rPr>
            </w:pPr>
            <w:r w:rsidRPr="00613BB9">
              <w:rPr>
                <w:rStyle w:val="HTML1"/>
                <w:sz w:val="20"/>
                <w:szCs w:val="20"/>
              </w:rPr>
              <w:t>:question: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9CFB8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6A1354" w14:textId="77777777" w:rsidR="00401DBB" w:rsidRPr="00613BB9" w:rsidRDefault="00401DBB" w:rsidP="002C4861">
            <w:pPr>
              <w:jc w:val="left"/>
              <w:rPr>
                <w:rFonts w:ascii="宋体" w:eastAsia="宋体" w:hAnsi="宋体" w:cs="Segoe UI"/>
              </w:rPr>
            </w:pPr>
            <w:r w:rsidRPr="00613BB9">
              <w:rPr>
                <w:rStyle w:val="HTML1"/>
                <w:sz w:val="20"/>
                <w:szCs w:val="20"/>
              </w:rPr>
              <w:t>:grey_question: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745A95" w14:textId="77777777" w:rsidR="00401DBB" w:rsidRPr="00613BB9" w:rsidRDefault="00717723" w:rsidP="002C4861">
            <w:pPr>
              <w:rPr>
                <w:rFonts w:ascii="宋体" w:eastAsia="宋体" w:hAnsi="宋体" w:cs="Segoe UI"/>
              </w:rPr>
            </w:pPr>
            <w:hyperlink r:id="rId1503" w:anchor="table-of-contents" w:history="1">
              <w:r w:rsidR="00401DBB" w:rsidRPr="00613BB9">
                <w:rPr>
                  <w:rStyle w:val="a4"/>
                  <w:rFonts w:ascii="宋体" w:eastAsia="宋体" w:hAnsi="宋体" w:cs="Segoe UI"/>
                  <w:color w:val="auto"/>
                </w:rPr>
                <w:t>top</w:t>
              </w:r>
            </w:hyperlink>
          </w:p>
        </w:tc>
      </w:tr>
      <w:tr w:rsidR="00613BB9" w:rsidRPr="00613BB9" w14:paraId="70CD322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641BA0" w14:textId="77777777" w:rsidR="00401DBB" w:rsidRPr="00613BB9" w:rsidRDefault="00717723" w:rsidP="002C4861">
            <w:pPr>
              <w:rPr>
                <w:rFonts w:ascii="宋体" w:eastAsia="宋体" w:hAnsi="宋体" w:cs="Segoe UI"/>
              </w:rPr>
            </w:pPr>
            <w:hyperlink r:id="rId150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84981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CBE228" w14:textId="77777777" w:rsidR="00401DBB" w:rsidRPr="00613BB9" w:rsidRDefault="00401DBB" w:rsidP="002C4861">
            <w:pPr>
              <w:jc w:val="left"/>
              <w:rPr>
                <w:rFonts w:ascii="宋体" w:eastAsia="宋体" w:hAnsi="宋体" w:cs="Segoe UI"/>
              </w:rPr>
            </w:pPr>
            <w:r w:rsidRPr="00613BB9">
              <w:rPr>
                <w:rStyle w:val="HTML1"/>
                <w:sz w:val="20"/>
                <w:szCs w:val="20"/>
              </w:rPr>
              <w:t>:grey_exclamation: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AFE1A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70F505" w14:textId="77777777" w:rsidR="00401DBB" w:rsidRPr="00613BB9" w:rsidRDefault="00401DBB" w:rsidP="002C4861">
            <w:pPr>
              <w:jc w:val="left"/>
              <w:rPr>
                <w:rFonts w:ascii="宋体" w:eastAsia="宋体" w:hAnsi="宋体" w:cs="Segoe UI"/>
              </w:rPr>
            </w:pPr>
            <w:r w:rsidRPr="00613BB9">
              <w:rPr>
                <w:rStyle w:val="HTML1"/>
                <w:sz w:val="20"/>
                <w:szCs w:val="20"/>
              </w:rPr>
              <w:t>:exclamation:</w:t>
            </w:r>
            <w:r w:rsidRPr="00613BB9">
              <w:rPr>
                <w:rFonts w:ascii="宋体" w:eastAsia="宋体" w:hAnsi="宋体" w:cs="Segoe UI"/>
              </w:rPr>
              <w:br/>
            </w:r>
            <w:r w:rsidRPr="00613BB9">
              <w:rPr>
                <w:rStyle w:val="HTML1"/>
                <w:sz w:val="20"/>
                <w:szCs w:val="20"/>
              </w:rPr>
              <w:lastRenderedPageBreak/>
              <w:t>:heavy_exclamation_mark: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74BEEC" w14:textId="77777777" w:rsidR="00401DBB" w:rsidRPr="00613BB9" w:rsidRDefault="00717723" w:rsidP="002C4861">
            <w:pPr>
              <w:rPr>
                <w:rFonts w:ascii="宋体" w:eastAsia="宋体" w:hAnsi="宋体" w:cs="Segoe UI"/>
              </w:rPr>
            </w:pPr>
            <w:hyperlink r:id="rId1505" w:anchor="table-of-contents" w:history="1">
              <w:r w:rsidR="00401DBB" w:rsidRPr="00613BB9">
                <w:rPr>
                  <w:rStyle w:val="a4"/>
                  <w:rFonts w:ascii="宋体" w:eastAsia="宋体" w:hAnsi="宋体" w:cs="Segoe UI"/>
                  <w:color w:val="auto"/>
                </w:rPr>
                <w:t>top</w:t>
              </w:r>
            </w:hyperlink>
          </w:p>
        </w:tc>
      </w:tr>
      <w:tr w:rsidR="00613BB9" w:rsidRPr="00613BB9" w14:paraId="44C470F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0B15BC" w14:textId="77777777" w:rsidR="00401DBB" w:rsidRPr="00613BB9" w:rsidRDefault="00717723" w:rsidP="002C4861">
            <w:pPr>
              <w:rPr>
                <w:rFonts w:ascii="宋体" w:eastAsia="宋体" w:hAnsi="宋体" w:cs="Segoe UI"/>
              </w:rPr>
            </w:pPr>
            <w:hyperlink r:id="rId150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4D8D10" w14:textId="77777777" w:rsidR="00401DBB" w:rsidRPr="00613BB9" w:rsidRDefault="00401DBB" w:rsidP="002C4861">
            <w:pPr>
              <w:jc w:val="center"/>
              <w:rPr>
                <w:rFonts w:ascii="宋体" w:eastAsia="宋体" w:hAnsi="宋体" w:cs="Segoe UI"/>
              </w:rPr>
            </w:pPr>
            <w:r w:rsidRPr="00613BB9">
              <w:rPr>
                <w:rFonts w:ascii="Segoe UI Emoji" w:eastAsia="Segoe UI Emoji" w:hAnsi="Segoe UI Emoji" w:cs="Segoe UI Emoji" w:hint="eastAsia"/>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296865" w14:textId="77777777" w:rsidR="00401DBB" w:rsidRPr="00613BB9" w:rsidRDefault="00401DBB" w:rsidP="002C4861">
            <w:pPr>
              <w:jc w:val="left"/>
              <w:rPr>
                <w:rFonts w:ascii="宋体" w:eastAsia="宋体" w:hAnsi="宋体" w:cs="Segoe UI"/>
              </w:rPr>
            </w:pPr>
            <w:r w:rsidRPr="00613BB9">
              <w:rPr>
                <w:rStyle w:val="HTML1"/>
                <w:sz w:val="20"/>
                <w:szCs w:val="20"/>
              </w:rPr>
              <w:t>:wavy_dash: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96AC66"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60D0B9"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3412DD" w14:textId="77777777" w:rsidR="00401DBB" w:rsidRPr="00613BB9" w:rsidRDefault="00717723" w:rsidP="002C4861">
            <w:pPr>
              <w:rPr>
                <w:rFonts w:ascii="宋体" w:eastAsia="宋体" w:hAnsi="宋体" w:cs="Segoe UI"/>
                <w:sz w:val="24"/>
                <w:szCs w:val="24"/>
              </w:rPr>
            </w:pPr>
            <w:hyperlink r:id="rId1507" w:anchor="table-of-contents" w:history="1">
              <w:r w:rsidR="00401DBB" w:rsidRPr="00613BB9">
                <w:rPr>
                  <w:rStyle w:val="a4"/>
                  <w:rFonts w:ascii="宋体" w:eastAsia="宋体" w:hAnsi="宋体" w:cs="Segoe UI"/>
                  <w:color w:val="auto"/>
                </w:rPr>
                <w:t>top</w:t>
              </w:r>
            </w:hyperlink>
          </w:p>
        </w:tc>
      </w:tr>
    </w:tbl>
    <w:p w14:paraId="3F2E94EA" w14:textId="77777777" w:rsidR="00401DBB" w:rsidRPr="00613BB9" w:rsidRDefault="00401DBB" w:rsidP="00401DBB">
      <w:pPr>
        <w:pStyle w:val="4"/>
        <w:rPr>
          <w:rFonts w:ascii="宋体" w:eastAsia="宋体" w:hAnsi="宋体" w:cs="Segoe UI"/>
        </w:rPr>
      </w:pPr>
      <w:bookmarkStart w:id="190" w:name="_Toc46394807"/>
      <w:r w:rsidRPr="00613BB9">
        <w:rPr>
          <w:rFonts w:ascii="宋体" w:eastAsia="宋体" w:hAnsi="宋体" w:cs="Segoe UI"/>
        </w:rPr>
        <w:t>Currency</w:t>
      </w:r>
      <w:bookmarkEnd w:id="190"/>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445"/>
        <w:gridCol w:w="1451"/>
        <w:gridCol w:w="4694"/>
        <w:gridCol w:w="1451"/>
        <w:gridCol w:w="4694"/>
        <w:gridCol w:w="1445"/>
      </w:tblGrid>
      <w:tr w:rsidR="00613BB9" w:rsidRPr="00613BB9" w14:paraId="3C282B90"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139F0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C907CC"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3CC366"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20F2E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144F5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35270F" w14:textId="77777777" w:rsidR="00401DBB" w:rsidRPr="00613BB9" w:rsidRDefault="00401DBB" w:rsidP="002C4861">
            <w:pPr>
              <w:spacing w:after="240"/>
              <w:jc w:val="center"/>
              <w:rPr>
                <w:rFonts w:ascii="宋体" w:eastAsia="宋体" w:hAnsi="宋体" w:cs="Segoe UI"/>
                <w:b/>
                <w:bCs/>
              </w:rPr>
            </w:pPr>
          </w:p>
        </w:tc>
      </w:tr>
      <w:tr w:rsidR="00613BB9" w:rsidRPr="00613BB9" w14:paraId="5649602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1C073B" w14:textId="77777777" w:rsidR="00401DBB" w:rsidRPr="00613BB9" w:rsidRDefault="00717723" w:rsidP="002C4861">
            <w:pPr>
              <w:spacing w:after="240"/>
              <w:jc w:val="left"/>
              <w:rPr>
                <w:rFonts w:ascii="宋体" w:eastAsia="宋体" w:hAnsi="宋体" w:cs="Segoe UI"/>
                <w:sz w:val="24"/>
                <w:szCs w:val="24"/>
              </w:rPr>
            </w:pPr>
            <w:hyperlink r:id="rId150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4E4D0F"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EEFE34" w14:textId="77777777" w:rsidR="00401DBB" w:rsidRPr="00613BB9" w:rsidRDefault="00401DBB" w:rsidP="002C4861">
            <w:pPr>
              <w:jc w:val="left"/>
              <w:rPr>
                <w:rFonts w:ascii="宋体" w:eastAsia="宋体" w:hAnsi="宋体" w:cs="Segoe UI"/>
              </w:rPr>
            </w:pPr>
            <w:r w:rsidRPr="00613BB9">
              <w:rPr>
                <w:rStyle w:val="HTML1"/>
                <w:sz w:val="20"/>
                <w:szCs w:val="20"/>
              </w:rPr>
              <w:t>:currency_exchange: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9B153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89B06D" w14:textId="77777777" w:rsidR="00401DBB" w:rsidRPr="00613BB9" w:rsidRDefault="00401DBB" w:rsidP="002C4861">
            <w:pPr>
              <w:jc w:val="left"/>
              <w:rPr>
                <w:rFonts w:ascii="宋体" w:eastAsia="宋体" w:hAnsi="宋体" w:cs="Segoe UI"/>
              </w:rPr>
            </w:pPr>
            <w:r w:rsidRPr="00613BB9">
              <w:rPr>
                <w:rStyle w:val="HTML1"/>
                <w:sz w:val="20"/>
                <w:szCs w:val="20"/>
              </w:rPr>
              <w:t>:heavy_dollar_sign: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423073" w14:textId="77777777" w:rsidR="00401DBB" w:rsidRPr="00613BB9" w:rsidRDefault="00717723" w:rsidP="002C4861">
            <w:pPr>
              <w:rPr>
                <w:rFonts w:ascii="宋体" w:eastAsia="宋体" w:hAnsi="宋体" w:cs="Segoe UI"/>
              </w:rPr>
            </w:pPr>
            <w:hyperlink r:id="rId1509" w:anchor="table-of-contents" w:history="1">
              <w:r w:rsidR="00401DBB" w:rsidRPr="00613BB9">
                <w:rPr>
                  <w:rStyle w:val="a4"/>
                  <w:rFonts w:ascii="宋体" w:eastAsia="宋体" w:hAnsi="宋体" w:cs="Segoe UI"/>
                  <w:color w:val="auto"/>
                </w:rPr>
                <w:t>top</w:t>
              </w:r>
            </w:hyperlink>
          </w:p>
        </w:tc>
      </w:tr>
    </w:tbl>
    <w:p w14:paraId="57FA90BB" w14:textId="77777777" w:rsidR="00401DBB" w:rsidRPr="00613BB9" w:rsidRDefault="00401DBB" w:rsidP="00401DBB">
      <w:pPr>
        <w:pStyle w:val="4"/>
        <w:rPr>
          <w:rFonts w:ascii="宋体" w:eastAsia="宋体" w:hAnsi="宋体" w:cs="Segoe UI"/>
        </w:rPr>
      </w:pPr>
      <w:bookmarkStart w:id="191" w:name="_Toc46394808"/>
      <w:r w:rsidRPr="00613BB9">
        <w:rPr>
          <w:rFonts w:ascii="宋体" w:eastAsia="宋体" w:hAnsi="宋体" w:cs="Segoe UI"/>
        </w:rPr>
        <w:t>Other Symbol</w:t>
      </w:r>
      <w:bookmarkEnd w:id="191"/>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176"/>
        <w:gridCol w:w="1180"/>
        <w:gridCol w:w="4984"/>
        <w:gridCol w:w="1180"/>
        <w:gridCol w:w="5485"/>
        <w:gridCol w:w="1175"/>
      </w:tblGrid>
      <w:tr w:rsidR="00613BB9" w:rsidRPr="00613BB9" w14:paraId="3B8249E1"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8F4A9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2DA24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B8523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36030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202772"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9627D1" w14:textId="77777777" w:rsidR="00401DBB" w:rsidRPr="00613BB9" w:rsidRDefault="00401DBB" w:rsidP="002C4861">
            <w:pPr>
              <w:spacing w:after="240"/>
              <w:jc w:val="center"/>
              <w:rPr>
                <w:rFonts w:ascii="宋体" w:eastAsia="宋体" w:hAnsi="宋体" w:cs="Segoe UI"/>
                <w:b/>
                <w:bCs/>
              </w:rPr>
            </w:pPr>
          </w:p>
        </w:tc>
      </w:tr>
      <w:tr w:rsidR="00613BB9" w:rsidRPr="00613BB9" w14:paraId="4BDF98B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59051F" w14:textId="77777777" w:rsidR="00401DBB" w:rsidRPr="00613BB9" w:rsidRDefault="00717723" w:rsidP="002C4861">
            <w:pPr>
              <w:spacing w:after="240"/>
              <w:jc w:val="left"/>
              <w:rPr>
                <w:rFonts w:ascii="宋体" w:eastAsia="宋体" w:hAnsi="宋体" w:cs="Segoe UI"/>
                <w:sz w:val="24"/>
                <w:szCs w:val="24"/>
              </w:rPr>
            </w:pPr>
            <w:hyperlink r:id="rId151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263B92"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C82A8D" w14:textId="77777777" w:rsidR="00401DBB" w:rsidRPr="00613BB9" w:rsidRDefault="00401DBB" w:rsidP="002C4861">
            <w:pPr>
              <w:jc w:val="left"/>
              <w:rPr>
                <w:rFonts w:ascii="宋体" w:eastAsia="宋体" w:hAnsi="宋体" w:cs="Segoe UI"/>
              </w:rPr>
            </w:pPr>
            <w:r w:rsidRPr="00613BB9">
              <w:rPr>
                <w:rStyle w:val="HTML1"/>
                <w:sz w:val="20"/>
                <w:szCs w:val="20"/>
              </w:rPr>
              <w:t>:medical_symbol: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154D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41448D" w14:textId="77777777" w:rsidR="00401DBB" w:rsidRPr="00613BB9" w:rsidRDefault="00401DBB" w:rsidP="002C4861">
            <w:pPr>
              <w:jc w:val="left"/>
              <w:rPr>
                <w:rFonts w:ascii="宋体" w:eastAsia="宋体" w:hAnsi="宋体" w:cs="Segoe UI"/>
              </w:rPr>
            </w:pPr>
            <w:r w:rsidRPr="00613BB9">
              <w:rPr>
                <w:rStyle w:val="HTML1"/>
                <w:sz w:val="20"/>
                <w:szCs w:val="20"/>
              </w:rPr>
              <w:t>:recycle: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EFA6D1" w14:textId="77777777" w:rsidR="00401DBB" w:rsidRPr="00613BB9" w:rsidRDefault="00717723" w:rsidP="002C4861">
            <w:pPr>
              <w:rPr>
                <w:rFonts w:ascii="宋体" w:eastAsia="宋体" w:hAnsi="宋体" w:cs="Segoe UI"/>
              </w:rPr>
            </w:pPr>
            <w:hyperlink r:id="rId1511" w:anchor="table-of-contents" w:history="1">
              <w:r w:rsidR="00401DBB" w:rsidRPr="00613BB9">
                <w:rPr>
                  <w:rStyle w:val="a4"/>
                  <w:rFonts w:ascii="宋体" w:eastAsia="宋体" w:hAnsi="宋体" w:cs="Segoe UI"/>
                  <w:color w:val="auto"/>
                </w:rPr>
                <w:t>top</w:t>
              </w:r>
            </w:hyperlink>
          </w:p>
        </w:tc>
      </w:tr>
      <w:tr w:rsidR="00613BB9" w:rsidRPr="00613BB9" w14:paraId="6B6EEFE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25076" w14:textId="77777777" w:rsidR="00401DBB" w:rsidRPr="00613BB9" w:rsidRDefault="00717723" w:rsidP="002C4861">
            <w:pPr>
              <w:rPr>
                <w:rFonts w:ascii="宋体" w:eastAsia="宋体" w:hAnsi="宋体" w:cs="Segoe UI"/>
              </w:rPr>
            </w:pPr>
            <w:hyperlink r:id="rId151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05B09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55202C" w14:textId="77777777" w:rsidR="00401DBB" w:rsidRPr="00613BB9" w:rsidRDefault="00401DBB" w:rsidP="002C4861">
            <w:pPr>
              <w:jc w:val="left"/>
              <w:rPr>
                <w:rFonts w:ascii="宋体" w:eastAsia="宋体" w:hAnsi="宋体" w:cs="Segoe UI"/>
              </w:rPr>
            </w:pPr>
            <w:r w:rsidRPr="00613BB9">
              <w:rPr>
                <w:rStyle w:val="HTML1"/>
                <w:sz w:val="20"/>
                <w:szCs w:val="20"/>
              </w:rPr>
              <w:t>:fleur_de_lis: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C0072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E06FB1" w14:textId="77777777" w:rsidR="00401DBB" w:rsidRPr="00613BB9" w:rsidRDefault="00401DBB" w:rsidP="002C4861">
            <w:pPr>
              <w:jc w:val="left"/>
              <w:rPr>
                <w:rFonts w:ascii="宋体" w:eastAsia="宋体" w:hAnsi="宋体" w:cs="Segoe UI"/>
              </w:rPr>
            </w:pPr>
            <w:r w:rsidRPr="00613BB9">
              <w:rPr>
                <w:rStyle w:val="HTML1"/>
                <w:sz w:val="20"/>
                <w:szCs w:val="20"/>
              </w:rPr>
              <w:t>:trident: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299612" w14:textId="77777777" w:rsidR="00401DBB" w:rsidRPr="00613BB9" w:rsidRDefault="00717723" w:rsidP="002C4861">
            <w:pPr>
              <w:rPr>
                <w:rFonts w:ascii="宋体" w:eastAsia="宋体" w:hAnsi="宋体" w:cs="Segoe UI"/>
              </w:rPr>
            </w:pPr>
            <w:hyperlink r:id="rId1513" w:anchor="table-of-contents" w:history="1">
              <w:r w:rsidR="00401DBB" w:rsidRPr="00613BB9">
                <w:rPr>
                  <w:rStyle w:val="a4"/>
                  <w:rFonts w:ascii="宋体" w:eastAsia="宋体" w:hAnsi="宋体" w:cs="Segoe UI"/>
                  <w:color w:val="auto"/>
                </w:rPr>
                <w:t>top</w:t>
              </w:r>
            </w:hyperlink>
          </w:p>
        </w:tc>
      </w:tr>
      <w:tr w:rsidR="00613BB9" w:rsidRPr="00613BB9" w14:paraId="6F88C76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F74A91" w14:textId="77777777" w:rsidR="00401DBB" w:rsidRPr="00613BB9" w:rsidRDefault="00717723" w:rsidP="002C4861">
            <w:pPr>
              <w:rPr>
                <w:rFonts w:ascii="宋体" w:eastAsia="宋体" w:hAnsi="宋体" w:cs="Segoe UI"/>
              </w:rPr>
            </w:pPr>
            <w:hyperlink r:id="rId151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F44CB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2F7FCA" w14:textId="77777777" w:rsidR="00401DBB" w:rsidRPr="00613BB9" w:rsidRDefault="00401DBB" w:rsidP="002C4861">
            <w:pPr>
              <w:jc w:val="left"/>
              <w:rPr>
                <w:rFonts w:ascii="宋体" w:eastAsia="宋体" w:hAnsi="宋体" w:cs="Segoe UI"/>
              </w:rPr>
            </w:pPr>
            <w:r w:rsidRPr="00613BB9">
              <w:rPr>
                <w:rStyle w:val="HTML1"/>
                <w:sz w:val="20"/>
                <w:szCs w:val="20"/>
              </w:rPr>
              <w:t>:name_badge: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463F8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FFDB09" w14:textId="77777777" w:rsidR="00401DBB" w:rsidRPr="00613BB9" w:rsidRDefault="00401DBB" w:rsidP="002C4861">
            <w:pPr>
              <w:jc w:val="left"/>
              <w:rPr>
                <w:rFonts w:ascii="宋体" w:eastAsia="宋体" w:hAnsi="宋体" w:cs="Segoe UI"/>
              </w:rPr>
            </w:pPr>
            <w:r w:rsidRPr="00613BB9">
              <w:rPr>
                <w:rStyle w:val="HTML1"/>
                <w:sz w:val="20"/>
                <w:szCs w:val="20"/>
              </w:rPr>
              <w:t>:beginner: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82BC90" w14:textId="77777777" w:rsidR="00401DBB" w:rsidRPr="00613BB9" w:rsidRDefault="00717723" w:rsidP="002C4861">
            <w:pPr>
              <w:rPr>
                <w:rFonts w:ascii="宋体" w:eastAsia="宋体" w:hAnsi="宋体" w:cs="Segoe UI"/>
              </w:rPr>
            </w:pPr>
            <w:hyperlink r:id="rId1515" w:anchor="table-of-contents" w:history="1">
              <w:r w:rsidR="00401DBB" w:rsidRPr="00613BB9">
                <w:rPr>
                  <w:rStyle w:val="a4"/>
                  <w:rFonts w:ascii="宋体" w:eastAsia="宋体" w:hAnsi="宋体" w:cs="Segoe UI"/>
                  <w:color w:val="auto"/>
                </w:rPr>
                <w:t>top</w:t>
              </w:r>
            </w:hyperlink>
          </w:p>
        </w:tc>
      </w:tr>
      <w:tr w:rsidR="00613BB9" w:rsidRPr="00613BB9" w14:paraId="38F7254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5704F2" w14:textId="77777777" w:rsidR="00401DBB" w:rsidRPr="00613BB9" w:rsidRDefault="00717723" w:rsidP="002C4861">
            <w:pPr>
              <w:rPr>
                <w:rFonts w:ascii="宋体" w:eastAsia="宋体" w:hAnsi="宋体" w:cs="Segoe UI"/>
              </w:rPr>
            </w:pPr>
            <w:hyperlink r:id="rId151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65B73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32AA32" w14:textId="77777777" w:rsidR="00401DBB" w:rsidRPr="00613BB9" w:rsidRDefault="00401DBB" w:rsidP="002C4861">
            <w:pPr>
              <w:jc w:val="left"/>
              <w:rPr>
                <w:rFonts w:ascii="宋体" w:eastAsia="宋体" w:hAnsi="宋体" w:cs="Segoe UI"/>
              </w:rPr>
            </w:pPr>
            <w:r w:rsidRPr="00613BB9">
              <w:rPr>
                <w:rStyle w:val="HTML1"/>
                <w:sz w:val="20"/>
                <w:szCs w:val="20"/>
              </w:rPr>
              <w: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B82B9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6DEBA4" w14:textId="77777777" w:rsidR="00401DBB" w:rsidRPr="00613BB9" w:rsidRDefault="00401DBB" w:rsidP="002C4861">
            <w:pPr>
              <w:jc w:val="left"/>
              <w:rPr>
                <w:rFonts w:ascii="宋体" w:eastAsia="宋体" w:hAnsi="宋体" w:cs="Segoe UI"/>
              </w:rPr>
            </w:pPr>
            <w:r w:rsidRPr="00613BB9">
              <w:rPr>
                <w:rStyle w:val="HTML1"/>
                <w:sz w:val="20"/>
                <w:szCs w:val="20"/>
              </w:rPr>
              <w:t>:white_check_mark: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F5E8F8" w14:textId="77777777" w:rsidR="00401DBB" w:rsidRPr="00613BB9" w:rsidRDefault="00717723" w:rsidP="002C4861">
            <w:pPr>
              <w:rPr>
                <w:rFonts w:ascii="宋体" w:eastAsia="宋体" w:hAnsi="宋体" w:cs="Segoe UI"/>
              </w:rPr>
            </w:pPr>
            <w:hyperlink r:id="rId1517" w:anchor="table-of-contents" w:history="1">
              <w:r w:rsidR="00401DBB" w:rsidRPr="00613BB9">
                <w:rPr>
                  <w:rStyle w:val="a4"/>
                  <w:rFonts w:ascii="宋体" w:eastAsia="宋体" w:hAnsi="宋体" w:cs="Segoe UI"/>
                  <w:color w:val="auto"/>
                </w:rPr>
                <w:t>top</w:t>
              </w:r>
            </w:hyperlink>
          </w:p>
        </w:tc>
      </w:tr>
      <w:tr w:rsidR="00613BB9" w:rsidRPr="00613BB9" w14:paraId="5030740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5DA43A" w14:textId="77777777" w:rsidR="00401DBB" w:rsidRPr="00613BB9" w:rsidRDefault="00717723" w:rsidP="002C4861">
            <w:pPr>
              <w:rPr>
                <w:rFonts w:ascii="宋体" w:eastAsia="宋体" w:hAnsi="宋体" w:cs="Segoe UI"/>
              </w:rPr>
            </w:pPr>
            <w:hyperlink r:id="rId151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722EF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7FC6B7" w14:textId="77777777" w:rsidR="00401DBB" w:rsidRPr="00613BB9" w:rsidRDefault="00401DBB" w:rsidP="002C4861">
            <w:pPr>
              <w:jc w:val="left"/>
              <w:rPr>
                <w:rFonts w:ascii="宋体" w:eastAsia="宋体" w:hAnsi="宋体" w:cs="Segoe UI"/>
              </w:rPr>
            </w:pPr>
            <w:r w:rsidRPr="00613BB9">
              <w:rPr>
                <w:rStyle w:val="HTML1"/>
                <w:sz w:val="20"/>
                <w:szCs w:val="20"/>
              </w:rPr>
              <w:t>:ballot_box_with_check: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F73B4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AA5370" w14:textId="77777777" w:rsidR="00401DBB" w:rsidRPr="00613BB9" w:rsidRDefault="00401DBB" w:rsidP="002C4861">
            <w:pPr>
              <w:jc w:val="left"/>
              <w:rPr>
                <w:rFonts w:ascii="宋体" w:eastAsia="宋体" w:hAnsi="宋体" w:cs="Segoe UI"/>
              </w:rPr>
            </w:pPr>
            <w:r w:rsidRPr="00613BB9">
              <w:rPr>
                <w:rStyle w:val="HTML1"/>
                <w:sz w:val="20"/>
                <w:szCs w:val="20"/>
              </w:rPr>
              <w:t>:heavy_check_mark: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4FA316" w14:textId="77777777" w:rsidR="00401DBB" w:rsidRPr="00613BB9" w:rsidRDefault="00717723" w:rsidP="002C4861">
            <w:pPr>
              <w:rPr>
                <w:rFonts w:ascii="宋体" w:eastAsia="宋体" w:hAnsi="宋体" w:cs="Segoe UI"/>
              </w:rPr>
            </w:pPr>
            <w:hyperlink r:id="rId1519" w:anchor="table-of-contents" w:history="1">
              <w:r w:rsidR="00401DBB" w:rsidRPr="00613BB9">
                <w:rPr>
                  <w:rStyle w:val="a4"/>
                  <w:rFonts w:ascii="宋体" w:eastAsia="宋体" w:hAnsi="宋体" w:cs="Segoe UI"/>
                  <w:color w:val="auto"/>
                </w:rPr>
                <w:t>top</w:t>
              </w:r>
            </w:hyperlink>
          </w:p>
        </w:tc>
      </w:tr>
      <w:tr w:rsidR="00613BB9" w:rsidRPr="00613BB9" w14:paraId="4B6DACD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E14C92" w14:textId="77777777" w:rsidR="00401DBB" w:rsidRPr="00613BB9" w:rsidRDefault="00717723" w:rsidP="002C4861">
            <w:pPr>
              <w:rPr>
                <w:rFonts w:ascii="宋体" w:eastAsia="宋体" w:hAnsi="宋体" w:cs="Segoe UI"/>
              </w:rPr>
            </w:pPr>
            <w:hyperlink r:id="rId152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43772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3FAFD1" w14:textId="77777777" w:rsidR="00401DBB" w:rsidRPr="00613BB9" w:rsidRDefault="00401DBB" w:rsidP="002C4861">
            <w:pPr>
              <w:jc w:val="left"/>
              <w:rPr>
                <w:rFonts w:ascii="宋体" w:eastAsia="宋体" w:hAnsi="宋体" w:cs="Segoe UI"/>
              </w:rPr>
            </w:pPr>
            <w:r w:rsidRPr="00613BB9">
              <w:rPr>
                <w:rStyle w:val="HTML1"/>
                <w:sz w:val="20"/>
                <w:szCs w:val="20"/>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48E73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DB711D" w14:textId="77777777" w:rsidR="00401DBB" w:rsidRPr="00613BB9" w:rsidRDefault="00401DBB" w:rsidP="002C4861">
            <w:pPr>
              <w:jc w:val="left"/>
              <w:rPr>
                <w:rFonts w:ascii="宋体" w:eastAsia="宋体" w:hAnsi="宋体" w:cs="Segoe UI"/>
              </w:rPr>
            </w:pPr>
            <w:r w:rsidRPr="00613BB9">
              <w:rPr>
                <w:rStyle w:val="HTML1"/>
                <w:sz w:val="20"/>
                <w:szCs w:val="20"/>
              </w:rPr>
              <w:t>:negative_squared_cross_mark: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8F4599" w14:textId="77777777" w:rsidR="00401DBB" w:rsidRPr="00613BB9" w:rsidRDefault="00717723" w:rsidP="002C4861">
            <w:pPr>
              <w:rPr>
                <w:rFonts w:ascii="宋体" w:eastAsia="宋体" w:hAnsi="宋体" w:cs="Segoe UI"/>
              </w:rPr>
            </w:pPr>
            <w:hyperlink r:id="rId1521" w:anchor="table-of-contents" w:history="1">
              <w:r w:rsidR="00401DBB" w:rsidRPr="00613BB9">
                <w:rPr>
                  <w:rStyle w:val="a4"/>
                  <w:rFonts w:ascii="宋体" w:eastAsia="宋体" w:hAnsi="宋体" w:cs="Segoe UI"/>
                  <w:color w:val="auto"/>
                </w:rPr>
                <w:t>top</w:t>
              </w:r>
            </w:hyperlink>
          </w:p>
        </w:tc>
      </w:tr>
      <w:tr w:rsidR="00613BB9" w:rsidRPr="00613BB9" w14:paraId="4C19210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8B842C" w14:textId="77777777" w:rsidR="00401DBB" w:rsidRPr="00613BB9" w:rsidRDefault="00717723" w:rsidP="002C4861">
            <w:pPr>
              <w:rPr>
                <w:rFonts w:ascii="宋体" w:eastAsia="宋体" w:hAnsi="宋体" w:cs="Segoe UI"/>
              </w:rPr>
            </w:pPr>
            <w:hyperlink r:id="rId152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5A794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EC7FB4" w14:textId="77777777" w:rsidR="00401DBB" w:rsidRPr="00613BB9" w:rsidRDefault="00401DBB" w:rsidP="002C4861">
            <w:pPr>
              <w:jc w:val="left"/>
              <w:rPr>
                <w:rFonts w:ascii="宋体" w:eastAsia="宋体" w:hAnsi="宋体" w:cs="Segoe UI"/>
              </w:rPr>
            </w:pPr>
            <w:r w:rsidRPr="00613BB9">
              <w:rPr>
                <w:rStyle w:val="HTML1"/>
                <w:sz w:val="20"/>
                <w:szCs w:val="20"/>
              </w:rPr>
              <w:t>:curly_loop: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EBD21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E88571" w14:textId="77777777" w:rsidR="00401DBB" w:rsidRPr="00613BB9" w:rsidRDefault="00401DBB" w:rsidP="002C4861">
            <w:pPr>
              <w:jc w:val="left"/>
              <w:rPr>
                <w:rFonts w:ascii="宋体" w:eastAsia="宋体" w:hAnsi="宋体" w:cs="Segoe UI"/>
              </w:rPr>
            </w:pPr>
            <w:r w:rsidRPr="00613BB9">
              <w:rPr>
                <w:rStyle w:val="HTML1"/>
                <w:sz w:val="20"/>
                <w:szCs w:val="20"/>
              </w:rPr>
              <w:t>:loop: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5410E5" w14:textId="77777777" w:rsidR="00401DBB" w:rsidRPr="00613BB9" w:rsidRDefault="00717723" w:rsidP="002C4861">
            <w:pPr>
              <w:rPr>
                <w:rFonts w:ascii="宋体" w:eastAsia="宋体" w:hAnsi="宋体" w:cs="Segoe UI"/>
              </w:rPr>
            </w:pPr>
            <w:hyperlink r:id="rId1523" w:anchor="table-of-contents" w:history="1">
              <w:r w:rsidR="00401DBB" w:rsidRPr="00613BB9">
                <w:rPr>
                  <w:rStyle w:val="a4"/>
                  <w:rFonts w:ascii="宋体" w:eastAsia="宋体" w:hAnsi="宋体" w:cs="Segoe UI"/>
                  <w:color w:val="auto"/>
                </w:rPr>
                <w:t>top</w:t>
              </w:r>
            </w:hyperlink>
          </w:p>
        </w:tc>
      </w:tr>
      <w:tr w:rsidR="00613BB9" w:rsidRPr="00613BB9" w14:paraId="485D5C6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149228" w14:textId="77777777" w:rsidR="00401DBB" w:rsidRPr="00613BB9" w:rsidRDefault="00717723" w:rsidP="002C4861">
            <w:pPr>
              <w:rPr>
                <w:rFonts w:ascii="宋体" w:eastAsia="宋体" w:hAnsi="宋体" w:cs="Segoe UI"/>
              </w:rPr>
            </w:pPr>
            <w:hyperlink r:id="rId152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380476" w14:textId="77777777" w:rsidR="00401DBB" w:rsidRPr="00613BB9" w:rsidRDefault="00401DBB" w:rsidP="002C4861">
            <w:pPr>
              <w:jc w:val="center"/>
              <w:rPr>
                <w:rFonts w:ascii="宋体" w:eastAsia="宋体" w:hAnsi="宋体" w:cs="Segoe UI"/>
              </w:rPr>
            </w:pPr>
            <w:r w:rsidRPr="00613BB9">
              <w:rPr>
                <w:rFonts w:ascii="Segoe UI Emoji" w:eastAsia="Segoe UI Emoji" w:hAnsi="Segoe UI Emoji" w:cs="Segoe UI Emoji" w:hint="eastAsia"/>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100D7F" w14:textId="77777777" w:rsidR="00401DBB" w:rsidRPr="00613BB9" w:rsidRDefault="00401DBB" w:rsidP="002C4861">
            <w:pPr>
              <w:jc w:val="left"/>
              <w:rPr>
                <w:rFonts w:ascii="宋体" w:eastAsia="宋体" w:hAnsi="宋体" w:cs="Segoe UI"/>
              </w:rPr>
            </w:pPr>
            <w:r w:rsidRPr="00613BB9">
              <w:rPr>
                <w:rStyle w:val="HTML1"/>
                <w:sz w:val="20"/>
                <w:szCs w:val="20"/>
              </w:rPr>
              <w:t>:part_alternation_mark: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E2607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9B3F80" w14:textId="77777777" w:rsidR="00401DBB" w:rsidRPr="00613BB9" w:rsidRDefault="00401DBB" w:rsidP="002C4861">
            <w:pPr>
              <w:jc w:val="left"/>
              <w:rPr>
                <w:rFonts w:ascii="宋体" w:eastAsia="宋体" w:hAnsi="宋体" w:cs="Segoe UI"/>
              </w:rPr>
            </w:pPr>
            <w:r w:rsidRPr="00613BB9">
              <w:rPr>
                <w:rStyle w:val="HTML1"/>
                <w:sz w:val="20"/>
                <w:szCs w:val="20"/>
              </w:rPr>
              <w:t>:eight_spoked_asterisk: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DFD790" w14:textId="77777777" w:rsidR="00401DBB" w:rsidRPr="00613BB9" w:rsidRDefault="00717723" w:rsidP="002C4861">
            <w:pPr>
              <w:rPr>
                <w:rFonts w:ascii="宋体" w:eastAsia="宋体" w:hAnsi="宋体" w:cs="Segoe UI"/>
              </w:rPr>
            </w:pPr>
            <w:hyperlink r:id="rId1525" w:anchor="table-of-contents" w:history="1">
              <w:r w:rsidR="00401DBB" w:rsidRPr="00613BB9">
                <w:rPr>
                  <w:rStyle w:val="a4"/>
                  <w:rFonts w:ascii="宋体" w:eastAsia="宋体" w:hAnsi="宋体" w:cs="Segoe UI"/>
                  <w:color w:val="auto"/>
                </w:rPr>
                <w:t>top</w:t>
              </w:r>
            </w:hyperlink>
          </w:p>
        </w:tc>
      </w:tr>
      <w:tr w:rsidR="00613BB9" w:rsidRPr="00613BB9" w14:paraId="6F98FFB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AF5C0C" w14:textId="77777777" w:rsidR="00401DBB" w:rsidRPr="00613BB9" w:rsidRDefault="00717723" w:rsidP="002C4861">
            <w:pPr>
              <w:rPr>
                <w:rFonts w:ascii="宋体" w:eastAsia="宋体" w:hAnsi="宋体" w:cs="Segoe UI"/>
              </w:rPr>
            </w:pPr>
            <w:hyperlink r:id="rId152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6B16C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555851" w14:textId="77777777" w:rsidR="00401DBB" w:rsidRPr="00613BB9" w:rsidRDefault="00401DBB" w:rsidP="002C4861">
            <w:pPr>
              <w:jc w:val="left"/>
              <w:rPr>
                <w:rFonts w:ascii="宋体" w:eastAsia="宋体" w:hAnsi="宋体" w:cs="Segoe UI"/>
              </w:rPr>
            </w:pPr>
            <w:r w:rsidRPr="00613BB9">
              <w:rPr>
                <w:rStyle w:val="HTML1"/>
                <w:sz w:val="20"/>
                <w:szCs w:val="20"/>
              </w:rPr>
              <w:t>:eight_pointed_black_star: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29B9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B48AF7" w14:textId="77777777" w:rsidR="00401DBB" w:rsidRPr="00613BB9" w:rsidRDefault="00401DBB" w:rsidP="002C4861">
            <w:pPr>
              <w:jc w:val="left"/>
              <w:rPr>
                <w:rFonts w:ascii="宋体" w:eastAsia="宋体" w:hAnsi="宋体" w:cs="Segoe UI"/>
              </w:rPr>
            </w:pPr>
            <w:r w:rsidRPr="00613BB9">
              <w:rPr>
                <w:rStyle w:val="HTML1"/>
                <w:sz w:val="20"/>
                <w:szCs w:val="20"/>
              </w:rPr>
              <w:t>:sparkle: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440C50" w14:textId="77777777" w:rsidR="00401DBB" w:rsidRPr="00613BB9" w:rsidRDefault="00717723" w:rsidP="002C4861">
            <w:pPr>
              <w:rPr>
                <w:rFonts w:ascii="宋体" w:eastAsia="宋体" w:hAnsi="宋体" w:cs="Segoe UI"/>
              </w:rPr>
            </w:pPr>
            <w:hyperlink r:id="rId1527" w:anchor="table-of-contents" w:history="1">
              <w:r w:rsidR="00401DBB" w:rsidRPr="00613BB9">
                <w:rPr>
                  <w:rStyle w:val="a4"/>
                  <w:rFonts w:ascii="宋体" w:eastAsia="宋体" w:hAnsi="宋体" w:cs="Segoe UI"/>
                  <w:color w:val="auto"/>
                </w:rPr>
                <w:t>top</w:t>
              </w:r>
            </w:hyperlink>
          </w:p>
        </w:tc>
      </w:tr>
      <w:tr w:rsidR="00613BB9" w:rsidRPr="00613BB9" w14:paraId="404A8BC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9751EB" w14:textId="77777777" w:rsidR="00401DBB" w:rsidRPr="00613BB9" w:rsidRDefault="00717723" w:rsidP="002C4861">
            <w:pPr>
              <w:rPr>
                <w:rFonts w:ascii="宋体" w:eastAsia="宋体" w:hAnsi="宋体" w:cs="Segoe UI"/>
              </w:rPr>
            </w:pPr>
            <w:hyperlink r:id="rId152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2E8BFF" w14:textId="77777777" w:rsidR="00401DBB" w:rsidRPr="00613BB9" w:rsidRDefault="00401DBB" w:rsidP="002C4861">
            <w:pPr>
              <w:jc w:val="center"/>
              <w:rPr>
                <w:rFonts w:ascii="宋体" w:eastAsia="宋体" w:hAnsi="宋体" w:cs="Segoe UI"/>
              </w:rPr>
            </w:pP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BD977F" w14:textId="77777777" w:rsidR="00401DBB" w:rsidRPr="00613BB9" w:rsidRDefault="00401DBB" w:rsidP="002C4861">
            <w:pPr>
              <w:jc w:val="left"/>
              <w:rPr>
                <w:rFonts w:ascii="宋体" w:eastAsia="宋体" w:hAnsi="宋体" w:cs="Segoe UI"/>
              </w:rPr>
            </w:pPr>
            <w:r w:rsidRPr="00613BB9">
              <w:rPr>
                <w:rStyle w:val="HTML1"/>
                <w:sz w:val="20"/>
                <w:szCs w:val="20"/>
              </w:rPr>
              <w:t>:copyright: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699F28" w14:textId="77777777" w:rsidR="00401DBB" w:rsidRPr="00613BB9" w:rsidRDefault="00401DBB" w:rsidP="002C4861">
            <w:pPr>
              <w:jc w:val="center"/>
              <w:rPr>
                <w:rFonts w:ascii="宋体" w:eastAsia="宋体" w:hAnsi="宋体" w:cs="Segoe UI"/>
              </w:rPr>
            </w:pP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0B87F7" w14:textId="77777777" w:rsidR="00401DBB" w:rsidRPr="00613BB9" w:rsidRDefault="00401DBB" w:rsidP="002C4861">
            <w:pPr>
              <w:jc w:val="left"/>
              <w:rPr>
                <w:rFonts w:ascii="宋体" w:eastAsia="宋体" w:hAnsi="宋体" w:cs="Segoe UI"/>
              </w:rPr>
            </w:pPr>
            <w:r w:rsidRPr="00613BB9">
              <w:rPr>
                <w:rStyle w:val="HTML1"/>
                <w:sz w:val="20"/>
                <w:szCs w:val="20"/>
              </w:rPr>
              <w:t>:registered: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6BDEAE" w14:textId="77777777" w:rsidR="00401DBB" w:rsidRPr="00613BB9" w:rsidRDefault="00717723" w:rsidP="002C4861">
            <w:pPr>
              <w:rPr>
                <w:rFonts w:ascii="宋体" w:eastAsia="宋体" w:hAnsi="宋体" w:cs="Segoe UI"/>
              </w:rPr>
            </w:pPr>
            <w:hyperlink r:id="rId1529" w:anchor="table-of-contents" w:history="1">
              <w:r w:rsidR="00401DBB" w:rsidRPr="00613BB9">
                <w:rPr>
                  <w:rStyle w:val="a4"/>
                  <w:rFonts w:ascii="宋体" w:eastAsia="宋体" w:hAnsi="宋体" w:cs="Segoe UI"/>
                  <w:color w:val="auto"/>
                </w:rPr>
                <w:t>top</w:t>
              </w:r>
            </w:hyperlink>
          </w:p>
        </w:tc>
      </w:tr>
      <w:tr w:rsidR="00613BB9" w:rsidRPr="00613BB9" w14:paraId="4DFEBAE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E157F1" w14:textId="77777777" w:rsidR="00401DBB" w:rsidRPr="00613BB9" w:rsidRDefault="00717723" w:rsidP="002C4861">
            <w:pPr>
              <w:rPr>
                <w:rFonts w:ascii="宋体" w:eastAsia="宋体" w:hAnsi="宋体" w:cs="Segoe UI"/>
              </w:rPr>
            </w:pPr>
            <w:hyperlink r:id="rId153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F77BB1" w14:textId="77777777" w:rsidR="00401DBB" w:rsidRPr="00613BB9" w:rsidRDefault="00401DBB" w:rsidP="002C4861">
            <w:pPr>
              <w:jc w:val="center"/>
              <w:rPr>
                <w:rFonts w:ascii="宋体" w:eastAsia="宋体" w:hAnsi="宋体" w:cs="Segoe UI"/>
              </w:rPr>
            </w:pP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50DF2F" w14:textId="77777777" w:rsidR="00401DBB" w:rsidRPr="00613BB9" w:rsidRDefault="00401DBB" w:rsidP="002C4861">
            <w:pPr>
              <w:jc w:val="left"/>
              <w:rPr>
                <w:rFonts w:ascii="宋体" w:eastAsia="宋体" w:hAnsi="宋体" w:cs="Segoe UI"/>
              </w:rPr>
            </w:pPr>
            <w:r w:rsidRPr="00613BB9">
              <w:rPr>
                <w:rStyle w:val="HTML1"/>
                <w:sz w:val="20"/>
                <w:szCs w:val="20"/>
              </w:rPr>
              <w:t>:tm: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8EFC85"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7A4A1D"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7A2589" w14:textId="77777777" w:rsidR="00401DBB" w:rsidRPr="00613BB9" w:rsidRDefault="00717723" w:rsidP="002C4861">
            <w:pPr>
              <w:rPr>
                <w:rFonts w:ascii="宋体" w:eastAsia="宋体" w:hAnsi="宋体" w:cs="Segoe UI"/>
                <w:sz w:val="24"/>
                <w:szCs w:val="24"/>
              </w:rPr>
            </w:pPr>
            <w:hyperlink r:id="rId1531" w:anchor="table-of-contents" w:history="1">
              <w:r w:rsidR="00401DBB" w:rsidRPr="00613BB9">
                <w:rPr>
                  <w:rStyle w:val="a4"/>
                  <w:rFonts w:ascii="宋体" w:eastAsia="宋体" w:hAnsi="宋体" w:cs="Segoe UI"/>
                  <w:color w:val="auto"/>
                </w:rPr>
                <w:t>top</w:t>
              </w:r>
            </w:hyperlink>
          </w:p>
        </w:tc>
      </w:tr>
    </w:tbl>
    <w:p w14:paraId="40562536" w14:textId="77777777" w:rsidR="00401DBB" w:rsidRPr="00613BB9" w:rsidRDefault="00401DBB" w:rsidP="00401DBB">
      <w:pPr>
        <w:pStyle w:val="4"/>
        <w:rPr>
          <w:rFonts w:ascii="宋体" w:eastAsia="宋体" w:hAnsi="宋体" w:cs="Segoe UI"/>
        </w:rPr>
      </w:pPr>
      <w:bookmarkStart w:id="192" w:name="_Toc46394809"/>
      <w:r w:rsidRPr="00613BB9">
        <w:rPr>
          <w:rFonts w:ascii="宋体" w:eastAsia="宋体" w:hAnsi="宋体" w:cs="Segoe UI"/>
        </w:rPr>
        <w:lastRenderedPageBreak/>
        <w:t>Keycap</w:t>
      </w:r>
      <w:bookmarkEnd w:id="192"/>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844"/>
        <w:gridCol w:w="1851"/>
        <w:gridCol w:w="4157"/>
        <w:gridCol w:w="1851"/>
        <w:gridCol w:w="3634"/>
        <w:gridCol w:w="1843"/>
      </w:tblGrid>
      <w:tr w:rsidR="00613BB9" w:rsidRPr="00613BB9" w14:paraId="0691306C"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DE5FE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123893"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112B7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BCE8F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4328A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7C2482" w14:textId="77777777" w:rsidR="00401DBB" w:rsidRPr="00613BB9" w:rsidRDefault="00401DBB" w:rsidP="002C4861">
            <w:pPr>
              <w:spacing w:after="240"/>
              <w:jc w:val="center"/>
              <w:rPr>
                <w:rFonts w:ascii="宋体" w:eastAsia="宋体" w:hAnsi="宋体" w:cs="Segoe UI"/>
                <w:b/>
                <w:bCs/>
              </w:rPr>
            </w:pPr>
          </w:p>
        </w:tc>
      </w:tr>
      <w:tr w:rsidR="00613BB9" w:rsidRPr="00613BB9" w14:paraId="5A7F60E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FB649F" w14:textId="77777777" w:rsidR="00401DBB" w:rsidRPr="00613BB9" w:rsidRDefault="00717723" w:rsidP="002C4861">
            <w:pPr>
              <w:spacing w:after="240"/>
              <w:jc w:val="left"/>
              <w:rPr>
                <w:rFonts w:ascii="宋体" w:eastAsia="宋体" w:hAnsi="宋体" w:cs="Segoe UI"/>
                <w:sz w:val="24"/>
                <w:szCs w:val="24"/>
              </w:rPr>
            </w:pPr>
            <w:hyperlink r:id="rId153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FE2E1" w14:textId="77777777" w:rsidR="00401DBB" w:rsidRPr="00613BB9" w:rsidRDefault="00401DBB" w:rsidP="002C4861">
            <w:pPr>
              <w:spacing w:after="240"/>
              <w:jc w:val="center"/>
              <w:rPr>
                <w:rFonts w:ascii="宋体" w:eastAsia="宋体" w:hAnsi="宋体" w:cs="Segoe UI"/>
              </w:rPr>
            </w:pPr>
            <w:r w:rsidRPr="00613BB9">
              <w:rPr>
                <w:rFonts w:ascii="宋体" w:eastAsia="宋体" w:hAnsi="宋体" w:cs="Segoe UI"/>
              </w:rPr>
              <w:t>#️</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BFB7A4" w14:textId="77777777" w:rsidR="00401DBB" w:rsidRPr="00613BB9" w:rsidRDefault="00401DBB" w:rsidP="002C4861">
            <w:pPr>
              <w:jc w:val="left"/>
              <w:rPr>
                <w:rFonts w:ascii="宋体" w:eastAsia="宋体" w:hAnsi="宋体" w:cs="Segoe UI"/>
              </w:rPr>
            </w:pPr>
            <w:r w:rsidRPr="00613BB9">
              <w:rPr>
                <w:rStyle w:val="HTML1"/>
                <w:sz w:val="20"/>
                <w:szCs w:val="20"/>
              </w:rPr>
              <w:t>:hash: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F4E99E" w14:textId="77777777" w:rsidR="00401DBB" w:rsidRPr="00613BB9" w:rsidRDefault="00401DBB" w:rsidP="002C4861">
            <w:pPr>
              <w:jc w:val="center"/>
              <w:rPr>
                <w:rFonts w:ascii="宋体" w:eastAsia="宋体" w:hAnsi="宋体" w:cs="Segoe UI"/>
              </w:rPr>
            </w:pPr>
            <w:r w:rsidRPr="00613BB9">
              <w:rPr>
                <w:rFonts w:ascii="宋体" w:eastAsia="宋体" w:hAnsi="宋体" w:cs="Segoe UI"/>
              </w:rPr>
              <w:t>*️</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B3207A" w14:textId="77777777" w:rsidR="00401DBB" w:rsidRPr="00613BB9" w:rsidRDefault="00401DBB" w:rsidP="002C4861">
            <w:pPr>
              <w:jc w:val="left"/>
              <w:rPr>
                <w:rFonts w:ascii="宋体" w:eastAsia="宋体" w:hAnsi="宋体" w:cs="Segoe UI"/>
              </w:rPr>
            </w:pPr>
            <w:r w:rsidRPr="00613BB9">
              <w:rPr>
                <w:rStyle w:val="HTML1"/>
                <w:sz w:val="20"/>
                <w:szCs w:val="20"/>
              </w:rPr>
              <w:t>:asterisk: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F1A623" w14:textId="77777777" w:rsidR="00401DBB" w:rsidRPr="00613BB9" w:rsidRDefault="00717723" w:rsidP="002C4861">
            <w:pPr>
              <w:rPr>
                <w:rFonts w:ascii="宋体" w:eastAsia="宋体" w:hAnsi="宋体" w:cs="Segoe UI"/>
              </w:rPr>
            </w:pPr>
            <w:hyperlink r:id="rId1533" w:anchor="table-of-contents" w:history="1">
              <w:r w:rsidR="00401DBB" w:rsidRPr="00613BB9">
                <w:rPr>
                  <w:rStyle w:val="a4"/>
                  <w:rFonts w:ascii="宋体" w:eastAsia="宋体" w:hAnsi="宋体" w:cs="Segoe UI"/>
                  <w:color w:val="auto"/>
                </w:rPr>
                <w:t>top</w:t>
              </w:r>
            </w:hyperlink>
          </w:p>
        </w:tc>
      </w:tr>
      <w:tr w:rsidR="00613BB9" w:rsidRPr="00613BB9" w14:paraId="21BE100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B690F5" w14:textId="77777777" w:rsidR="00401DBB" w:rsidRPr="00613BB9" w:rsidRDefault="00717723" w:rsidP="002C4861">
            <w:pPr>
              <w:rPr>
                <w:rFonts w:ascii="宋体" w:eastAsia="宋体" w:hAnsi="宋体" w:cs="Segoe UI"/>
              </w:rPr>
            </w:pPr>
            <w:hyperlink r:id="rId153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E3E290" w14:textId="77777777" w:rsidR="00401DBB" w:rsidRPr="00613BB9" w:rsidRDefault="00401DBB" w:rsidP="002C4861">
            <w:pPr>
              <w:jc w:val="center"/>
              <w:rPr>
                <w:rFonts w:ascii="宋体" w:eastAsia="宋体" w:hAnsi="宋体" w:cs="Segoe UI"/>
              </w:rPr>
            </w:pPr>
            <w:r w:rsidRPr="00613BB9">
              <w:rPr>
                <w:rFonts w:ascii="宋体" w:eastAsia="宋体" w:hAnsi="宋体" w:cs="Segoe UI"/>
              </w:rPr>
              <w:t>0️</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77AD2A" w14:textId="77777777" w:rsidR="00401DBB" w:rsidRPr="00613BB9" w:rsidRDefault="00401DBB" w:rsidP="002C4861">
            <w:pPr>
              <w:jc w:val="left"/>
              <w:rPr>
                <w:rFonts w:ascii="宋体" w:eastAsia="宋体" w:hAnsi="宋体" w:cs="Segoe UI"/>
              </w:rPr>
            </w:pPr>
            <w:r w:rsidRPr="00613BB9">
              <w:rPr>
                <w:rStyle w:val="HTML1"/>
                <w:sz w:val="20"/>
                <w:szCs w:val="20"/>
              </w:rPr>
              <w:t>:zero: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3B1207" w14:textId="77777777" w:rsidR="00401DBB" w:rsidRPr="00613BB9" w:rsidRDefault="00401DBB" w:rsidP="002C4861">
            <w:pPr>
              <w:jc w:val="center"/>
              <w:rPr>
                <w:rFonts w:ascii="宋体" w:eastAsia="宋体" w:hAnsi="宋体" w:cs="Segoe UI"/>
              </w:rPr>
            </w:pPr>
            <w:r w:rsidRPr="00613BB9">
              <w:rPr>
                <w:rFonts w:ascii="宋体" w:eastAsia="宋体" w:hAnsi="宋体" w:cs="Segoe UI"/>
              </w:rPr>
              <w:t>1️</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2F745A" w14:textId="77777777" w:rsidR="00401DBB" w:rsidRPr="00613BB9" w:rsidRDefault="00401DBB" w:rsidP="002C4861">
            <w:pPr>
              <w:jc w:val="left"/>
              <w:rPr>
                <w:rFonts w:ascii="宋体" w:eastAsia="宋体" w:hAnsi="宋体" w:cs="Segoe UI"/>
              </w:rPr>
            </w:pPr>
            <w:r w:rsidRPr="00613BB9">
              <w:rPr>
                <w:rStyle w:val="HTML1"/>
                <w:sz w:val="20"/>
                <w:szCs w:val="20"/>
              </w:rPr>
              <w:t>:one: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8F8A6B" w14:textId="77777777" w:rsidR="00401DBB" w:rsidRPr="00613BB9" w:rsidRDefault="00717723" w:rsidP="002C4861">
            <w:pPr>
              <w:rPr>
                <w:rFonts w:ascii="宋体" w:eastAsia="宋体" w:hAnsi="宋体" w:cs="Segoe UI"/>
              </w:rPr>
            </w:pPr>
            <w:hyperlink r:id="rId1535" w:anchor="table-of-contents" w:history="1">
              <w:r w:rsidR="00401DBB" w:rsidRPr="00613BB9">
                <w:rPr>
                  <w:rStyle w:val="a4"/>
                  <w:rFonts w:ascii="宋体" w:eastAsia="宋体" w:hAnsi="宋体" w:cs="Segoe UI"/>
                  <w:color w:val="auto"/>
                </w:rPr>
                <w:t>top</w:t>
              </w:r>
            </w:hyperlink>
          </w:p>
        </w:tc>
      </w:tr>
      <w:tr w:rsidR="00613BB9" w:rsidRPr="00613BB9" w14:paraId="0939B9B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799844" w14:textId="77777777" w:rsidR="00401DBB" w:rsidRPr="00613BB9" w:rsidRDefault="00717723" w:rsidP="002C4861">
            <w:pPr>
              <w:rPr>
                <w:rFonts w:ascii="宋体" w:eastAsia="宋体" w:hAnsi="宋体" w:cs="Segoe UI"/>
              </w:rPr>
            </w:pPr>
            <w:hyperlink r:id="rId153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D31343" w14:textId="77777777" w:rsidR="00401DBB" w:rsidRPr="00613BB9" w:rsidRDefault="00401DBB" w:rsidP="002C4861">
            <w:pPr>
              <w:jc w:val="center"/>
              <w:rPr>
                <w:rFonts w:ascii="宋体" w:eastAsia="宋体" w:hAnsi="宋体" w:cs="Segoe UI"/>
              </w:rPr>
            </w:pPr>
            <w:r w:rsidRPr="00613BB9">
              <w:rPr>
                <w:rFonts w:ascii="宋体" w:eastAsia="宋体" w:hAnsi="宋体" w:cs="Segoe UI"/>
              </w:rPr>
              <w:t>2️</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96D1C6" w14:textId="77777777" w:rsidR="00401DBB" w:rsidRPr="00613BB9" w:rsidRDefault="00401DBB" w:rsidP="002C4861">
            <w:pPr>
              <w:jc w:val="left"/>
              <w:rPr>
                <w:rFonts w:ascii="宋体" w:eastAsia="宋体" w:hAnsi="宋体" w:cs="Segoe UI"/>
              </w:rPr>
            </w:pPr>
            <w:r w:rsidRPr="00613BB9">
              <w:rPr>
                <w:rStyle w:val="HTML1"/>
                <w:sz w:val="20"/>
                <w:szCs w:val="20"/>
              </w:rPr>
              <w:t>:two: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FA6A01" w14:textId="77777777" w:rsidR="00401DBB" w:rsidRPr="00613BB9" w:rsidRDefault="00401DBB" w:rsidP="002C4861">
            <w:pPr>
              <w:jc w:val="center"/>
              <w:rPr>
                <w:rFonts w:ascii="宋体" w:eastAsia="宋体" w:hAnsi="宋体" w:cs="Segoe UI"/>
              </w:rPr>
            </w:pPr>
            <w:r w:rsidRPr="00613BB9">
              <w:rPr>
                <w:rFonts w:ascii="宋体" w:eastAsia="宋体" w:hAnsi="宋体" w:cs="Segoe UI"/>
              </w:rPr>
              <w:t>3️</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C1705F" w14:textId="77777777" w:rsidR="00401DBB" w:rsidRPr="00613BB9" w:rsidRDefault="00401DBB" w:rsidP="002C4861">
            <w:pPr>
              <w:jc w:val="left"/>
              <w:rPr>
                <w:rFonts w:ascii="宋体" w:eastAsia="宋体" w:hAnsi="宋体" w:cs="Segoe UI"/>
              </w:rPr>
            </w:pPr>
            <w:r w:rsidRPr="00613BB9">
              <w:rPr>
                <w:rStyle w:val="HTML1"/>
                <w:sz w:val="20"/>
                <w:szCs w:val="20"/>
              </w:rPr>
              <w:t>:three: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00B557" w14:textId="77777777" w:rsidR="00401DBB" w:rsidRPr="00613BB9" w:rsidRDefault="00717723" w:rsidP="002C4861">
            <w:pPr>
              <w:rPr>
                <w:rFonts w:ascii="宋体" w:eastAsia="宋体" w:hAnsi="宋体" w:cs="Segoe UI"/>
              </w:rPr>
            </w:pPr>
            <w:hyperlink r:id="rId1537" w:anchor="table-of-contents" w:history="1">
              <w:r w:rsidR="00401DBB" w:rsidRPr="00613BB9">
                <w:rPr>
                  <w:rStyle w:val="a4"/>
                  <w:rFonts w:ascii="宋体" w:eastAsia="宋体" w:hAnsi="宋体" w:cs="Segoe UI"/>
                  <w:color w:val="auto"/>
                </w:rPr>
                <w:t>top</w:t>
              </w:r>
            </w:hyperlink>
          </w:p>
        </w:tc>
      </w:tr>
      <w:tr w:rsidR="00613BB9" w:rsidRPr="00613BB9" w14:paraId="20E26F1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96D670" w14:textId="77777777" w:rsidR="00401DBB" w:rsidRPr="00613BB9" w:rsidRDefault="00717723" w:rsidP="002C4861">
            <w:pPr>
              <w:rPr>
                <w:rFonts w:ascii="宋体" w:eastAsia="宋体" w:hAnsi="宋体" w:cs="Segoe UI"/>
              </w:rPr>
            </w:pPr>
            <w:hyperlink r:id="rId153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AD2D33" w14:textId="77777777" w:rsidR="00401DBB" w:rsidRPr="00613BB9" w:rsidRDefault="00401DBB" w:rsidP="002C4861">
            <w:pPr>
              <w:jc w:val="center"/>
              <w:rPr>
                <w:rFonts w:ascii="宋体" w:eastAsia="宋体" w:hAnsi="宋体" w:cs="Segoe UI"/>
              </w:rPr>
            </w:pPr>
            <w:r w:rsidRPr="00613BB9">
              <w:rPr>
                <w:rFonts w:ascii="宋体" w:eastAsia="宋体" w:hAnsi="宋体" w:cs="Segoe UI"/>
              </w:rPr>
              <w:t>4️</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ABE54F" w14:textId="77777777" w:rsidR="00401DBB" w:rsidRPr="00613BB9" w:rsidRDefault="00401DBB" w:rsidP="002C4861">
            <w:pPr>
              <w:jc w:val="left"/>
              <w:rPr>
                <w:rFonts w:ascii="宋体" w:eastAsia="宋体" w:hAnsi="宋体" w:cs="Segoe UI"/>
              </w:rPr>
            </w:pPr>
            <w:r w:rsidRPr="00613BB9">
              <w:rPr>
                <w:rStyle w:val="HTML1"/>
                <w:sz w:val="20"/>
                <w:szCs w:val="20"/>
              </w:rPr>
              <w:t>:four: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88AAC4" w14:textId="77777777" w:rsidR="00401DBB" w:rsidRPr="00613BB9" w:rsidRDefault="00401DBB" w:rsidP="002C4861">
            <w:pPr>
              <w:jc w:val="center"/>
              <w:rPr>
                <w:rFonts w:ascii="宋体" w:eastAsia="宋体" w:hAnsi="宋体" w:cs="Segoe UI"/>
              </w:rPr>
            </w:pPr>
            <w:r w:rsidRPr="00613BB9">
              <w:rPr>
                <w:rFonts w:ascii="宋体" w:eastAsia="宋体" w:hAnsi="宋体" w:cs="Segoe UI"/>
              </w:rPr>
              <w:t>5️</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0BFB57" w14:textId="77777777" w:rsidR="00401DBB" w:rsidRPr="00613BB9" w:rsidRDefault="00401DBB" w:rsidP="002C4861">
            <w:pPr>
              <w:jc w:val="left"/>
              <w:rPr>
                <w:rFonts w:ascii="宋体" w:eastAsia="宋体" w:hAnsi="宋体" w:cs="Segoe UI"/>
              </w:rPr>
            </w:pPr>
            <w:r w:rsidRPr="00613BB9">
              <w:rPr>
                <w:rStyle w:val="HTML1"/>
                <w:sz w:val="20"/>
                <w:szCs w:val="20"/>
              </w:rPr>
              <w:t>:five: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B62628" w14:textId="77777777" w:rsidR="00401DBB" w:rsidRPr="00613BB9" w:rsidRDefault="00717723" w:rsidP="002C4861">
            <w:pPr>
              <w:rPr>
                <w:rFonts w:ascii="宋体" w:eastAsia="宋体" w:hAnsi="宋体" w:cs="Segoe UI"/>
              </w:rPr>
            </w:pPr>
            <w:hyperlink r:id="rId1539" w:anchor="table-of-contents" w:history="1">
              <w:r w:rsidR="00401DBB" w:rsidRPr="00613BB9">
                <w:rPr>
                  <w:rStyle w:val="a4"/>
                  <w:rFonts w:ascii="宋体" w:eastAsia="宋体" w:hAnsi="宋体" w:cs="Segoe UI"/>
                  <w:color w:val="auto"/>
                </w:rPr>
                <w:t>top</w:t>
              </w:r>
            </w:hyperlink>
          </w:p>
        </w:tc>
      </w:tr>
      <w:tr w:rsidR="00613BB9" w:rsidRPr="00613BB9" w14:paraId="53D0DF3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CBFBA1" w14:textId="77777777" w:rsidR="00401DBB" w:rsidRPr="00613BB9" w:rsidRDefault="00717723" w:rsidP="002C4861">
            <w:pPr>
              <w:rPr>
                <w:rFonts w:ascii="宋体" w:eastAsia="宋体" w:hAnsi="宋体" w:cs="Segoe UI"/>
              </w:rPr>
            </w:pPr>
            <w:hyperlink r:id="rId154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812429" w14:textId="77777777" w:rsidR="00401DBB" w:rsidRPr="00613BB9" w:rsidRDefault="00401DBB" w:rsidP="002C4861">
            <w:pPr>
              <w:jc w:val="center"/>
              <w:rPr>
                <w:rFonts w:ascii="宋体" w:eastAsia="宋体" w:hAnsi="宋体" w:cs="Segoe UI"/>
              </w:rPr>
            </w:pPr>
            <w:r w:rsidRPr="00613BB9">
              <w:rPr>
                <w:rFonts w:ascii="宋体" w:eastAsia="宋体" w:hAnsi="宋体" w:cs="Segoe UI"/>
              </w:rPr>
              <w:t>6️</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54F61D" w14:textId="77777777" w:rsidR="00401DBB" w:rsidRPr="00613BB9" w:rsidRDefault="00401DBB" w:rsidP="002C4861">
            <w:pPr>
              <w:jc w:val="left"/>
              <w:rPr>
                <w:rFonts w:ascii="宋体" w:eastAsia="宋体" w:hAnsi="宋体" w:cs="Segoe UI"/>
              </w:rPr>
            </w:pPr>
            <w:r w:rsidRPr="00613BB9">
              <w:rPr>
                <w:rStyle w:val="HTML1"/>
                <w:sz w:val="20"/>
                <w:szCs w:val="20"/>
              </w:rPr>
              <w:t>:six: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72795F" w14:textId="77777777" w:rsidR="00401DBB" w:rsidRPr="00613BB9" w:rsidRDefault="00401DBB" w:rsidP="002C4861">
            <w:pPr>
              <w:jc w:val="center"/>
              <w:rPr>
                <w:rFonts w:ascii="宋体" w:eastAsia="宋体" w:hAnsi="宋体" w:cs="Segoe UI"/>
              </w:rPr>
            </w:pPr>
            <w:r w:rsidRPr="00613BB9">
              <w:rPr>
                <w:rFonts w:ascii="宋体" w:eastAsia="宋体" w:hAnsi="宋体" w:cs="Segoe UI"/>
              </w:rPr>
              <w:t>7️</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A70C40" w14:textId="77777777" w:rsidR="00401DBB" w:rsidRPr="00613BB9" w:rsidRDefault="00401DBB" w:rsidP="002C4861">
            <w:pPr>
              <w:jc w:val="left"/>
              <w:rPr>
                <w:rFonts w:ascii="宋体" w:eastAsia="宋体" w:hAnsi="宋体" w:cs="Segoe UI"/>
              </w:rPr>
            </w:pPr>
            <w:r w:rsidRPr="00613BB9">
              <w:rPr>
                <w:rStyle w:val="HTML1"/>
                <w:sz w:val="20"/>
                <w:szCs w:val="20"/>
              </w:rPr>
              <w:t>:seven: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8DCBD1" w14:textId="77777777" w:rsidR="00401DBB" w:rsidRPr="00613BB9" w:rsidRDefault="00717723" w:rsidP="002C4861">
            <w:pPr>
              <w:rPr>
                <w:rFonts w:ascii="宋体" w:eastAsia="宋体" w:hAnsi="宋体" w:cs="Segoe UI"/>
              </w:rPr>
            </w:pPr>
            <w:hyperlink r:id="rId1541" w:anchor="table-of-contents" w:history="1">
              <w:r w:rsidR="00401DBB" w:rsidRPr="00613BB9">
                <w:rPr>
                  <w:rStyle w:val="a4"/>
                  <w:rFonts w:ascii="宋体" w:eastAsia="宋体" w:hAnsi="宋体" w:cs="Segoe UI"/>
                  <w:color w:val="auto"/>
                </w:rPr>
                <w:t>top</w:t>
              </w:r>
            </w:hyperlink>
          </w:p>
        </w:tc>
      </w:tr>
      <w:tr w:rsidR="00613BB9" w:rsidRPr="00613BB9" w14:paraId="5117E55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1086CB" w14:textId="77777777" w:rsidR="00401DBB" w:rsidRPr="00613BB9" w:rsidRDefault="00717723" w:rsidP="002C4861">
            <w:pPr>
              <w:rPr>
                <w:rFonts w:ascii="宋体" w:eastAsia="宋体" w:hAnsi="宋体" w:cs="Segoe UI"/>
              </w:rPr>
            </w:pPr>
            <w:hyperlink r:id="rId154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0FE19B" w14:textId="77777777" w:rsidR="00401DBB" w:rsidRPr="00613BB9" w:rsidRDefault="00401DBB" w:rsidP="002C4861">
            <w:pPr>
              <w:jc w:val="center"/>
              <w:rPr>
                <w:rFonts w:ascii="宋体" w:eastAsia="宋体" w:hAnsi="宋体" w:cs="Segoe UI"/>
              </w:rPr>
            </w:pPr>
            <w:r w:rsidRPr="00613BB9">
              <w:rPr>
                <w:rFonts w:ascii="宋体" w:eastAsia="宋体" w:hAnsi="宋体" w:cs="Segoe UI"/>
              </w:rPr>
              <w:t>8️</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4EB233" w14:textId="77777777" w:rsidR="00401DBB" w:rsidRPr="00613BB9" w:rsidRDefault="00401DBB" w:rsidP="002C4861">
            <w:pPr>
              <w:jc w:val="left"/>
              <w:rPr>
                <w:rFonts w:ascii="宋体" w:eastAsia="宋体" w:hAnsi="宋体" w:cs="Segoe UI"/>
              </w:rPr>
            </w:pPr>
            <w:r w:rsidRPr="00613BB9">
              <w:rPr>
                <w:rStyle w:val="HTML1"/>
                <w:sz w:val="20"/>
                <w:szCs w:val="20"/>
              </w:rPr>
              <w:t>:eight: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1745E4" w14:textId="77777777" w:rsidR="00401DBB" w:rsidRPr="00613BB9" w:rsidRDefault="00401DBB" w:rsidP="002C4861">
            <w:pPr>
              <w:jc w:val="center"/>
              <w:rPr>
                <w:rFonts w:ascii="宋体" w:eastAsia="宋体" w:hAnsi="宋体" w:cs="Segoe UI"/>
              </w:rPr>
            </w:pPr>
            <w:r w:rsidRPr="00613BB9">
              <w:rPr>
                <w:rFonts w:ascii="宋体" w:eastAsia="宋体" w:hAnsi="宋体" w:cs="Segoe UI"/>
              </w:rPr>
              <w:t>9️</w:t>
            </w:r>
            <w:r w:rsidRPr="00613BB9">
              <w:rPr>
                <w:rFonts w:ascii="MS Mincho" w:eastAsia="MS Mincho" w:hAnsi="MS Mincho" w:cs="MS Mincho"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E0FCDE" w14:textId="77777777" w:rsidR="00401DBB" w:rsidRPr="00613BB9" w:rsidRDefault="00401DBB" w:rsidP="002C4861">
            <w:pPr>
              <w:jc w:val="left"/>
              <w:rPr>
                <w:rFonts w:ascii="宋体" w:eastAsia="宋体" w:hAnsi="宋体" w:cs="Segoe UI"/>
              </w:rPr>
            </w:pPr>
            <w:r w:rsidRPr="00613BB9">
              <w:rPr>
                <w:rStyle w:val="HTML1"/>
                <w:sz w:val="20"/>
                <w:szCs w:val="20"/>
              </w:rPr>
              <w:t>:nine: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519D9A" w14:textId="77777777" w:rsidR="00401DBB" w:rsidRPr="00613BB9" w:rsidRDefault="00717723" w:rsidP="002C4861">
            <w:pPr>
              <w:rPr>
                <w:rFonts w:ascii="宋体" w:eastAsia="宋体" w:hAnsi="宋体" w:cs="Segoe UI"/>
              </w:rPr>
            </w:pPr>
            <w:hyperlink r:id="rId1543" w:anchor="table-of-contents" w:history="1">
              <w:r w:rsidR="00401DBB" w:rsidRPr="00613BB9">
                <w:rPr>
                  <w:rStyle w:val="a4"/>
                  <w:rFonts w:ascii="宋体" w:eastAsia="宋体" w:hAnsi="宋体" w:cs="Segoe UI"/>
                  <w:color w:val="auto"/>
                </w:rPr>
                <w:t>top</w:t>
              </w:r>
            </w:hyperlink>
          </w:p>
        </w:tc>
      </w:tr>
      <w:tr w:rsidR="00613BB9" w:rsidRPr="00613BB9" w14:paraId="06D7E39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C58CD4" w14:textId="77777777" w:rsidR="00401DBB" w:rsidRPr="00613BB9" w:rsidRDefault="00717723" w:rsidP="002C4861">
            <w:pPr>
              <w:rPr>
                <w:rFonts w:ascii="宋体" w:eastAsia="宋体" w:hAnsi="宋体" w:cs="Segoe UI"/>
              </w:rPr>
            </w:pPr>
            <w:hyperlink r:id="rId154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B8552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A81647" w14:textId="77777777" w:rsidR="00401DBB" w:rsidRPr="00613BB9" w:rsidRDefault="00401DBB" w:rsidP="002C4861">
            <w:pPr>
              <w:jc w:val="left"/>
              <w:rPr>
                <w:rFonts w:ascii="宋体" w:eastAsia="宋体" w:hAnsi="宋体" w:cs="Segoe UI"/>
              </w:rPr>
            </w:pPr>
            <w:r w:rsidRPr="00613BB9">
              <w:rPr>
                <w:rStyle w:val="HTML1"/>
                <w:sz w:val="20"/>
                <w:szCs w:val="20"/>
              </w:rPr>
              <w:t>:keycap_ten: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6BA2D3"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522409"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3D4DA0" w14:textId="77777777" w:rsidR="00401DBB" w:rsidRPr="00613BB9" w:rsidRDefault="00717723" w:rsidP="002C4861">
            <w:pPr>
              <w:rPr>
                <w:rFonts w:ascii="宋体" w:eastAsia="宋体" w:hAnsi="宋体" w:cs="Segoe UI"/>
                <w:sz w:val="24"/>
                <w:szCs w:val="24"/>
              </w:rPr>
            </w:pPr>
            <w:hyperlink r:id="rId1545" w:anchor="table-of-contents" w:history="1">
              <w:r w:rsidR="00401DBB" w:rsidRPr="00613BB9">
                <w:rPr>
                  <w:rStyle w:val="a4"/>
                  <w:rFonts w:ascii="宋体" w:eastAsia="宋体" w:hAnsi="宋体" w:cs="Segoe UI"/>
                  <w:color w:val="auto"/>
                </w:rPr>
                <w:t>top</w:t>
              </w:r>
            </w:hyperlink>
          </w:p>
        </w:tc>
      </w:tr>
    </w:tbl>
    <w:p w14:paraId="23430A6C" w14:textId="77777777" w:rsidR="00401DBB" w:rsidRPr="00613BB9" w:rsidRDefault="00401DBB" w:rsidP="00401DBB">
      <w:pPr>
        <w:pStyle w:val="4"/>
        <w:rPr>
          <w:rFonts w:ascii="宋体" w:eastAsia="宋体" w:hAnsi="宋体" w:cs="Segoe UI"/>
        </w:rPr>
      </w:pPr>
      <w:bookmarkStart w:id="193" w:name="_Toc46394810"/>
      <w:r w:rsidRPr="00613BB9">
        <w:rPr>
          <w:rFonts w:ascii="宋体" w:eastAsia="宋体" w:hAnsi="宋体" w:cs="Segoe UI"/>
        </w:rPr>
        <w:t>Alphanum</w:t>
      </w:r>
      <w:bookmarkEnd w:id="193"/>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07"/>
        <w:gridCol w:w="1512"/>
        <w:gridCol w:w="3824"/>
        <w:gridCol w:w="1512"/>
        <w:gridCol w:w="5319"/>
        <w:gridCol w:w="1506"/>
      </w:tblGrid>
      <w:tr w:rsidR="00613BB9" w:rsidRPr="00613BB9" w14:paraId="0438D7B6"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F3A0A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673B8C"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6466FE"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CFDEC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A2ADE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F6F59A" w14:textId="77777777" w:rsidR="00401DBB" w:rsidRPr="00613BB9" w:rsidRDefault="00401DBB" w:rsidP="002C4861">
            <w:pPr>
              <w:spacing w:after="240"/>
              <w:jc w:val="center"/>
              <w:rPr>
                <w:rFonts w:ascii="宋体" w:eastAsia="宋体" w:hAnsi="宋体" w:cs="Segoe UI"/>
                <w:b/>
                <w:bCs/>
              </w:rPr>
            </w:pPr>
          </w:p>
        </w:tc>
      </w:tr>
      <w:tr w:rsidR="00613BB9" w:rsidRPr="00613BB9" w14:paraId="0AEFBE9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B80E87" w14:textId="77777777" w:rsidR="00401DBB" w:rsidRPr="00613BB9" w:rsidRDefault="00717723" w:rsidP="002C4861">
            <w:pPr>
              <w:spacing w:after="240"/>
              <w:jc w:val="left"/>
              <w:rPr>
                <w:rFonts w:ascii="宋体" w:eastAsia="宋体" w:hAnsi="宋体" w:cs="Segoe UI"/>
                <w:sz w:val="24"/>
                <w:szCs w:val="24"/>
              </w:rPr>
            </w:pPr>
            <w:hyperlink r:id="rId154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12075E"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B16F13" w14:textId="77777777" w:rsidR="00401DBB" w:rsidRPr="00613BB9" w:rsidRDefault="00401DBB" w:rsidP="002C4861">
            <w:pPr>
              <w:jc w:val="left"/>
              <w:rPr>
                <w:rFonts w:ascii="宋体" w:eastAsia="宋体" w:hAnsi="宋体" w:cs="Segoe UI"/>
              </w:rPr>
            </w:pPr>
            <w:r w:rsidRPr="00613BB9">
              <w:rPr>
                <w:rStyle w:val="HTML1"/>
                <w:sz w:val="20"/>
                <w:szCs w:val="20"/>
              </w:rPr>
              <w:t>:capital_abcd: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FF022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0221E7" w14:textId="77777777" w:rsidR="00401DBB" w:rsidRPr="00613BB9" w:rsidRDefault="00401DBB" w:rsidP="002C4861">
            <w:pPr>
              <w:jc w:val="left"/>
              <w:rPr>
                <w:rFonts w:ascii="宋体" w:eastAsia="宋体" w:hAnsi="宋体" w:cs="Segoe UI"/>
              </w:rPr>
            </w:pPr>
            <w:r w:rsidRPr="00613BB9">
              <w:rPr>
                <w:rStyle w:val="HTML1"/>
                <w:sz w:val="20"/>
                <w:szCs w:val="20"/>
              </w:rPr>
              <w:t>:abcd: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DB7A4C" w14:textId="77777777" w:rsidR="00401DBB" w:rsidRPr="00613BB9" w:rsidRDefault="00717723" w:rsidP="002C4861">
            <w:pPr>
              <w:rPr>
                <w:rFonts w:ascii="宋体" w:eastAsia="宋体" w:hAnsi="宋体" w:cs="Segoe UI"/>
              </w:rPr>
            </w:pPr>
            <w:hyperlink r:id="rId1547" w:anchor="table-of-contents" w:history="1">
              <w:r w:rsidR="00401DBB" w:rsidRPr="00613BB9">
                <w:rPr>
                  <w:rStyle w:val="a4"/>
                  <w:rFonts w:ascii="宋体" w:eastAsia="宋体" w:hAnsi="宋体" w:cs="Segoe UI"/>
                  <w:color w:val="auto"/>
                </w:rPr>
                <w:t>top</w:t>
              </w:r>
            </w:hyperlink>
          </w:p>
        </w:tc>
      </w:tr>
      <w:tr w:rsidR="00613BB9" w:rsidRPr="00613BB9" w14:paraId="153B02A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6F0F1B" w14:textId="77777777" w:rsidR="00401DBB" w:rsidRPr="00613BB9" w:rsidRDefault="00717723" w:rsidP="002C4861">
            <w:pPr>
              <w:rPr>
                <w:rFonts w:ascii="宋体" w:eastAsia="宋体" w:hAnsi="宋体" w:cs="Segoe UI"/>
              </w:rPr>
            </w:pPr>
            <w:hyperlink r:id="rId154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3426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36F062" w14:textId="77777777" w:rsidR="00401DBB" w:rsidRPr="00613BB9" w:rsidRDefault="00401DBB" w:rsidP="002C4861">
            <w:pPr>
              <w:jc w:val="left"/>
              <w:rPr>
                <w:rFonts w:ascii="宋体" w:eastAsia="宋体" w:hAnsi="宋体" w:cs="Segoe UI"/>
              </w:rPr>
            </w:pPr>
            <w:r w:rsidRPr="00613BB9">
              <w:rPr>
                <w:rStyle w:val="HTML1"/>
                <w:sz w:val="20"/>
                <w:szCs w:val="20"/>
              </w:rPr>
              <w:t>:1234: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B0DBB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E8A62A" w14:textId="77777777" w:rsidR="00401DBB" w:rsidRPr="00613BB9" w:rsidRDefault="00401DBB" w:rsidP="002C4861">
            <w:pPr>
              <w:jc w:val="left"/>
              <w:rPr>
                <w:rFonts w:ascii="宋体" w:eastAsia="宋体" w:hAnsi="宋体" w:cs="Segoe UI"/>
              </w:rPr>
            </w:pPr>
            <w:r w:rsidRPr="00613BB9">
              <w:rPr>
                <w:rStyle w:val="HTML1"/>
                <w:sz w:val="20"/>
                <w:szCs w:val="20"/>
              </w:rPr>
              <w:t>:symbols: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3B47B6" w14:textId="77777777" w:rsidR="00401DBB" w:rsidRPr="00613BB9" w:rsidRDefault="00717723" w:rsidP="002C4861">
            <w:pPr>
              <w:rPr>
                <w:rFonts w:ascii="宋体" w:eastAsia="宋体" w:hAnsi="宋体" w:cs="Segoe UI"/>
              </w:rPr>
            </w:pPr>
            <w:hyperlink r:id="rId1549" w:anchor="table-of-contents" w:history="1">
              <w:r w:rsidR="00401DBB" w:rsidRPr="00613BB9">
                <w:rPr>
                  <w:rStyle w:val="a4"/>
                  <w:rFonts w:ascii="宋体" w:eastAsia="宋体" w:hAnsi="宋体" w:cs="Segoe UI"/>
                  <w:color w:val="auto"/>
                </w:rPr>
                <w:t>top</w:t>
              </w:r>
            </w:hyperlink>
          </w:p>
        </w:tc>
      </w:tr>
      <w:tr w:rsidR="00613BB9" w:rsidRPr="00613BB9" w14:paraId="2AB0DA2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E0ED6D" w14:textId="77777777" w:rsidR="00401DBB" w:rsidRPr="00613BB9" w:rsidRDefault="00717723" w:rsidP="002C4861">
            <w:pPr>
              <w:rPr>
                <w:rFonts w:ascii="宋体" w:eastAsia="宋体" w:hAnsi="宋体" w:cs="Segoe UI"/>
              </w:rPr>
            </w:pPr>
            <w:hyperlink r:id="rId155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0129A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A75783" w14:textId="77777777" w:rsidR="00401DBB" w:rsidRPr="00613BB9" w:rsidRDefault="00401DBB" w:rsidP="002C4861">
            <w:pPr>
              <w:jc w:val="left"/>
              <w:rPr>
                <w:rFonts w:ascii="宋体" w:eastAsia="宋体" w:hAnsi="宋体" w:cs="Segoe UI"/>
              </w:rPr>
            </w:pPr>
            <w:r w:rsidRPr="00613BB9">
              <w:rPr>
                <w:rStyle w:val="HTML1"/>
                <w:sz w:val="20"/>
                <w:szCs w:val="20"/>
              </w:rPr>
              <w:t>:abc: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D51BC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966274" w14:textId="77777777" w:rsidR="00401DBB" w:rsidRPr="00613BB9" w:rsidRDefault="00401DBB" w:rsidP="002C4861">
            <w:pPr>
              <w:jc w:val="left"/>
              <w:rPr>
                <w:rFonts w:ascii="宋体" w:eastAsia="宋体" w:hAnsi="宋体" w:cs="Segoe UI"/>
              </w:rPr>
            </w:pPr>
            <w:r w:rsidRPr="00613BB9">
              <w:rPr>
                <w:rStyle w:val="HTML1"/>
                <w:sz w:val="20"/>
                <w:szCs w:val="20"/>
              </w:rPr>
              <w: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4BBD7B" w14:textId="77777777" w:rsidR="00401DBB" w:rsidRPr="00613BB9" w:rsidRDefault="00717723" w:rsidP="002C4861">
            <w:pPr>
              <w:rPr>
                <w:rFonts w:ascii="宋体" w:eastAsia="宋体" w:hAnsi="宋体" w:cs="Segoe UI"/>
              </w:rPr>
            </w:pPr>
            <w:hyperlink r:id="rId1551" w:anchor="table-of-contents" w:history="1">
              <w:r w:rsidR="00401DBB" w:rsidRPr="00613BB9">
                <w:rPr>
                  <w:rStyle w:val="a4"/>
                  <w:rFonts w:ascii="宋体" w:eastAsia="宋体" w:hAnsi="宋体" w:cs="Segoe UI"/>
                  <w:color w:val="auto"/>
                </w:rPr>
                <w:t>top</w:t>
              </w:r>
            </w:hyperlink>
          </w:p>
        </w:tc>
      </w:tr>
      <w:tr w:rsidR="00613BB9" w:rsidRPr="00613BB9" w14:paraId="32E1976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AD9BB3" w14:textId="77777777" w:rsidR="00401DBB" w:rsidRPr="00613BB9" w:rsidRDefault="00717723" w:rsidP="002C4861">
            <w:pPr>
              <w:rPr>
                <w:rFonts w:ascii="宋体" w:eastAsia="宋体" w:hAnsi="宋体" w:cs="Segoe UI"/>
              </w:rPr>
            </w:pPr>
            <w:hyperlink r:id="rId155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3B0F3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C2E3F4" w14:textId="77777777" w:rsidR="00401DBB" w:rsidRPr="00613BB9" w:rsidRDefault="00401DBB" w:rsidP="002C4861">
            <w:pPr>
              <w:jc w:val="left"/>
              <w:rPr>
                <w:rFonts w:ascii="宋体" w:eastAsia="宋体" w:hAnsi="宋体" w:cs="Segoe UI"/>
              </w:rPr>
            </w:pPr>
            <w:r w:rsidRPr="00613BB9">
              <w:rPr>
                <w:rStyle w:val="HTML1"/>
                <w:sz w:val="20"/>
                <w:szCs w:val="20"/>
              </w:rPr>
              <w:t>:ab: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AFEBF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FC6B40" w14:textId="77777777" w:rsidR="00401DBB" w:rsidRPr="00613BB9" w:rsidRDefault="00401DBB" w:rsidP="002C4861">
            <w:pPr>
              <w:jc w:val="left"/>
              <w:rPr>
                <w:rFonts w:ascii="宋体" w:eastAsia="宋体" w:hAnsi="宋体" w:cs="Segoe UI"/>
              </w:rPr>
            </w:pPr>
            <w:r w:rsidRPr="00613BB9">
              <w:rPr>
                <w:rStyle w:val="HTML1"/>
                <w:sz w:val="20"/>
                <w:szCs w:val="20"/>
              </w:rPr>
              <w: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AB4E24" w14:textId="77777777" w:rsidR="00401DBB" w:rsidRPr="00613BB9" w:rsidRDefault="00717723" w:rsidP="002C4861">
            <w:pPr>
              <w:rPr>
                <w:rFonts w:ascii="宋体" w:eastAsia="宋体" w:hAnsi="宋体" w:cs="Segoe UI"/>
              </w:rPr>
            </w:pPr>
            <w:hyperlink r:id="rId1553" w:anchor="table-of-contents" w:history="1">
              <w:r w:rsidR="00401DBB" w:rsidRPr="00613BB9">
                <w:rPr>
                  <w:rStyle w:val="a4"/>
                  <w:rFonts w:ascii="宋体" w:eastAsia="宋体" w:hAnsi="宋体" w:cs="Segoe UI"/>
                  <w:color w:val="auto"/>
                </w:rPr>
                <w:t>top</w:t>
              </w:r>
            </w:hyperlink>
          </w:p>
        </w:tc>
      </w:tr>
      <w:tr w:rsidR="00613BB9" w:rsidRPr="00613BB9" w14:paraId="68EB342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79A8C7" w14:textId="77777777" w:rsidR="00401DBB" w:rsidRPr="00613BB9" w:rsidRDefault="00717723" w:rsidP="002C4861">
            <w:pPr>
              <w:rPr>
                <w:rFonts w:ascii="宋体" w:eastAsia="宋体" w:hAnsi="宋体" w:cs="Segoe UI"/>
              </w:rPr>
            </w:pPr>
            <w:hyperlink r:id="rId155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4C9EC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7412E2" w14:textId="77777777" w:rsidR="00401DBB" w:rsidRPr="00613BB9" w:rsidRDefault="00401DBB" w:rsidP="002C4861">
            <w:pPr>
              <w:jc w:val="left"/>
              <w:rPr>
                <w:rFonts w:ascii="宋体" w:eastAsia="宋体" w:hAnsi="宋体" w:cs="Segoe UI"/>
              </w:rPr>
            </w:pPr>
            <w:r w:rsidRPr="00613BB9">
              <w:rPr>
                <w:rStyle w:val="HTML1"/>
                <w:sz w:val="20"/>
                <w:szCs w:val="20"/>
              </w:rPr>
              <w:t>:cl: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0532B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780679" w14:textId="77777777" w:rsidR="00401DBB" w:rsidRPr="00613BB9" w:rsidRDefault="00401DBB" w:rsidP="002C4861">
            <w:pPr>
              <w:jc w:val="left"/>
              <w:rPr>
                <w:rFonts w:ascii="宋体" w:eastAsia="宋体" w:hAnsi="宋体" w:cs="Segoe UI"/>
              </w:rPr>
            </w:pPr>
            <w:r w:rsidRPr="00613BB9">
              <w:rPr>
                <w:rStyle w:val="HTML1"/>
                <w:sz w:val="20"/>
                <w:szCs w:val="20"/>
              </w:rPr>
              <w:t>:cool: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9D484A" w14:textId="77777777" w:rsidR="00401DBB" w:rsidRPr="00613BB9" w:rsidRDefault="00717723" w:rsidP="002C4861">
            <w:pPr>
              <w:rPr>
                <w:rFonts w:ascii="宋体" w:eastAsia="宋体" w:hAnsi="宋体" w:cs="Segoe UI"/>
              </w:rPr>
            </w:pPr>
            <w:hyperlink r:id="rId1555" w:anchor="table-of-contents" w:history="1">
              <w:r w:rsidR="00401DBB" w:rsidRPr="00613BB9">
                <w:rPr>
                  <w:rStyle w:val="a4"/>
                  <w:rFonts w:ascii="宋体" w:eastAsia="宋体" w:hAnsi="宋体" w:cs="Segoe UI"/>
                  <w:color w:val="auto"/>
                </w:rPr>
                <w:t>top</w:t>
              </w:r>
            </w:hyperlink>
          </w:p>
        </w:tc>
      </w:tr>
      <w:tr w:rsidR="00613BB9" w:rsidRPr="00613BB9" w14:paraId="4E2495D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3C539F" w14:textId="77777777" w:rsidR="00401DBB" w:rsidRPr="00613BB9" w:rsidRDefault="00717723" w:rsidP="002C4861">
            <w:pPr>
              <w:rPr>
                <w:rFonts w:ascii="宋体" w:eastAsia="宋体" w:hAnsi="宋体" w:cs="Segoe UI"/>
              </w:rPr>
            </w:pPr>
            <w:hyperlink r:id="rId155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60CEF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F15351" w14:textId="77777777" w:rsidR="00401DBB" w:rsidRPr="00613BB9" w:rsidRDefault="00401DBB" w:rsidP="002C4861">
            <w:pPr>
              <w:jc w:val="left"/>
              <w:rPr>
                <w:rFonts w:ascii="宋体" w:eastAsia="宋体" w:hAnsi="宋体" w:cs="Segoe UI"/>
              </w:rPr>
            </w:pPr>
            <w:r w:rsidRPr="00613BB9">
              <w:rPr>
                <w:rStyle w:val="HTML1"/>
                <w:sz w:val="20"/>
                <w:szCs w:val="20"/>
              </w:rPr>
              <w:t>:free: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16261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ℹ</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BF1345" w14:textId="77777777" w:rsidR="00401DBB" w:rsidRPr="00613BB9" w:rsidRDefault="00401DBB" w:rsidP="002C4861">
            <w:pPr>
              <w:jc w:val="left"/>
              <w:rPr>
                <w:rFonts w:ascii="宋体" w:eastAsia="宋体" w:hAnsi="宋体" w:cs="Segoe UI"/>
              </w:rPr>
            </w:pPr>
            <w:r w:rsidRPr="00613BB9">
              <w:rPr>
                <w:rStyle w:val="HTML1"/>
                <w:sz w:val="20"/>
                <w:szCs w:val="20"/>
              </w:rPr>
              <w:t>:information_source: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5327A3" w14:textId="77777777" w:rsidR="00401DBB" w:rsidRPr="00613BB9" w:rsidRDefault="00717723" w:rsidP="002C4861">
            <w:pPr>
              <w:rPr>
                <w:rFonts w:ascii="宋体" w:eastAsia="宋体" w:hAnsi="宋体" w:cs="Segoe UI"/>
              </w:rPr>
            </w:pPr>
            <w:hyperlink r:id="rId1557" w:anchor="table-of-contents" w:history="1">
              <w:r w:rsidR="00401DBB" w:rsidRPr="00613BB9">
                <w:rPr>
                  <w:rStyle w:val="a4"/>
                  <w:rFonts w:ascii="宋体" w:eastAsia="宋体" w:hAnsi="宋体" w:cs="Segoe UI"/>
                  <w:color w:val="auto"/>
                </w:rPr>
                <w:t>top</w:t>
              </w:r>
            </w:hyperlink>
          </w:p>
        </w:tc>
      </w:tr>
      <w:tr w:rsidR="00613BB9" w:rsidRPr="00613BB9" w14:paraId="7505932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9656F0" w14:textId="77777777" w:rsidR="00401DBB" w:rsidRPr="00613BB9" w:rsidRDefault="00717723" w:rsidP="002C4861">
            <w:pPr>
              <w:rPr>
                <w:rFonts w:ascii="宋体" w:eastAsia="宋体" w:hAnsi="宋体" w:cs="Segoe UI"/>
              </w:rPr>
            </w:pPr>
            <w:hyperlink r:id="rId155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92279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0626DF" w14:textId="77777777" w:rsidR="00401DBB" w:rsidRPr="00613BB9" w:rsidRDefault="00401DBB" w:rsidP="002C4861">
            <w:pPr>
              <w:jc w:val="left"/>
              <w:rPr>
                <w:rFonts w:ascii="宋体" w:eastAsia="宋体" w:hAnsi="宋体" w:cs="Segoe UI"/>
              </w:rPr>
            </w:pPr>
            <w:r w:rsidRPr="00613BB9">
              <w:rPr>
                <w:rStyle w:val="HTML1"/>
                <w:sz w:val="20"/>
                <w:szCs w:val="20"/>
              </w:rPr>
              <w:t>:id: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0E106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972B23" w14:textId="77777777" w:rsidR="00401DBB" w:rsidRPr="00613BB9" w:rsidRDefault="00401DBB" w:rsidP="002C4861">
            <w:pPr>
              <w:jc w:val="left"/>
              <w:rPr>
                <w:rFonts w:ascii="宋体" w:eastAsia="宋体" w:hAnsi="宋体" w:cs="Segoe UI"/>
              </w:rPr>
            </w:pPr>
            <w:r w:rsidRPr="00613BB9">
              <w:rPr>
                <w:rStyle w:val="HTML1"/>
                <w:sz w:val="20"/>
                <w:szCs w:val="20"/>
              </w:rPr>
              <w:t>:m: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5EA5A6" w14:textId="77777777" w:rsidR="00401DBB" w:rsidRPr="00613BB9" w:rsidRDefault="00717723" w:rsidP="002C4861">
            <w:pPr>
              <w:rPr>
                <w:rFonts w:ascii="宋体" w:eastAsia="宋体" w:hAnsi="宋体" w:cs="Segoe UI"/>
              </w:rPr>
            </w:pPr>
            <w:hyperlink r:id="rId1559" w:anchor="table-of-contents" w:history="1">
              <w:r w:rsidR="00401DBB" w:rsidRPr="00613BB9">
                <w:rPr>
                  <w:rStyle w:val="a4"/>
                  <w:rFonts w:ascii="宋体" w:eastAsia="宋体" w:hAnsi="宋体" w:cs="Segoe UI"/>
                  <w:color w:val="auto"/>
                </w:rPr>
                <w:t>top</w:t>
              </w:r>
            </w:hyperlink>
          </w:p>
        </w:tc>
      </w:tr>
      <w:tr w:rsidR="00613BB9" w:rsidRPr="00613BB9" w14:paraId="79DEE82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EBA57F" w14:textId="77777777" w:rsidR="00401DBB" w:rsidRPr="00613BB9" w:rsidRDefault="00717723" w:rsidP="002C4861">
            <w:pPr>
              <w:rPr>
                <w:rFonts w:ascii="宋体" w:eastAsia="宋体" w:hAnsi="宋体" w:cs="Segoe UI"/>
              </w:rPr>
            </w:pPr>
            <w:hyperlink r:id="rId156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38E10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1EFA41" w14:textId="77777777" w:rsidR="00401DBB" w:rsidRPr="00613BB9" w:rsidRDefault="00401DBB" w:rsidP="002C4861">
            <w:pPr>
              <w:jc w:val="left"/>
              <w:rPr>
                <w:rFonts w:ascii="宋体" w:eastAsia="宋体" w:hAnsi="宋体" w:cs="Segoe UI"/>
              </w:rPr>
            </w:pPr>
            <w:r w:rsidRPr="00613BB9">
              <w:rPr>
                <w:rStyle w:val="HTML1"/>
                <w:sz w:val="20"/>
                <w:szCs w:val="20"/>
              </w:rPr>
              <w:t>:new:</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73688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7EDA5E" w14:textId="77777777" w:rsidR="00401DBB" w:rsidRPr="00613BB9" w:rsidRDefault="00401DBB" w:rsidP="002C4861">
            <w:pPr>
              <w:jc w:val="left"/>
              <w:rPr>
                <w:rFonts w:ascii="宋体" w:eastAsia="宋体" w:hAnsi="宋体" w:cs="Segoe UI"/>
              </w:rPr>
            </w:pPr>
            <w:r w:rsidRPr="00613BB9">
              <w:rPr>
                <w:rStyle w:val="HTML1"/>
                <w:sz w:val="20"/>
                <w:szCs w:val="20"/>
              </w:rPr>
              <w:t>:ng: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8C066A" w14:textId="77777777" w:rsidR="00401DBB" w:rsidRPr="00613BB9" w:rsidRDefault="00717723" w:rsidP="002C4861">
            <w:pPr>
              <w:rPr>
                <w:rFonts w:ascii="宋体" w:eastAsia="宋体" w:hAnsi="宋体" w:cs="Segoe UI"/>
              </w:rPr>
            </w:pPr>
            <w:hyperlink r:id="rId1561" w:anchor="table-of-contents" w:history="1">
              <w:r w:rsidR="00401DBB" w:rsidRPr="00613BB9">
                <w:rPr>
                  <w:rStyle w:val="a4"/>
                  <w:rFonts w:ascii="宋体" w:eastAsia="宋体" w:hAnsi="宋体" w:cs="Segoe UI"/>
                  <w:color w:val="auto"/>
                </w:rPr>
                <w:t>top</w:t>
              </w:r>
            </w:hyperlink>
          </w:p>
        </w:tc>
      </w:tr>
      <w:tr w:rsidR="00613BB9" w:rsidRPr="00613BB9" w14:paraId="5F4B613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7DCDC0" w14:textId="77777777" w:rsidR="00401DBB" w:rsidRPr="00613BB9" w:rsidRDefault="00717723" w:rsidP="002C4861">
            <w:pPr>
              <w:rPr>
                <w:rFonts w:ascii="宋体" w:eastAsia="宋体" w:hAnsi="宋体" w:cs="Segoe UI"/>
              </w:rPr>
            </w:pPr>
            <w:hyperlink r:id="rId156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4B43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562167" w14:textId="77777777" w:rsidR="00401DBB" w:rsidRPr="00613BB9" w:rsidRDefault="00401DBB" w:rsidP="002C4861">
            <w:pPr>
              <w:jc w:val="left"/>
              <w:rPr>
                <w:rFonts w:ascii="宋体" w:eastAsia="宋体" w:hAnsi="宋体" w:cs="Segoe UI"/>
              </w:rPr>
            </w:pPr>
            <w:r w:rsidRPr="00613BB9">
              <w:rPr>
                <w:rStyle w:val="HTML1"/>
                <w:sz w:val="20"/>
                <w:szCs w:val="20"/>
              </w:rPr>
              <w:t>:o2: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4C546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4F6B36" w14:textId="77777777" w:rsidR="00401DBB" w:rsidRPr="00613BB9" w:rsidRDefault="00401DBB" w:rsidP="002C4861">
            <w:pPr>
              <w:jc w:val="left"/>
              <w:rPr>
                <w:rFonts w:ascii="宋体" w:eastAsia="宋体" w:hAnsi="宋体" w:cs="Segoe UI"/>
              </w:rPr>
            </w:pPr>
            <w:r w:rsidRPr="00613BB9">
              <w:rPr>
                <w:rStyle w:val="HTML1"/>
                <w:sz w:val="20"/>
                <w:szCs w:val="20"/>
              </w:rPr>
              <w:t>:ok: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D09E07" w14:textId="77777777" w:rsidR="00401DBB" w:rsidRPr="00613BB9" w:rsidRDefault="00717723" w:rsidP="002C4861">
            <w:pPr>
              <w:rPr>
                <w:rFonts w:ascii="宋体" w:eastAsia="宋体" w:hAnsi="宋体" w:cs="Segoe UI"/>
              </w:rPr>
            </w:pPr>
            <w:hyperlink r:id="rId1563" w:anchor="table-of-contents" w:history="1">
              <w:r w:rsidR="00401DBB" w:rsidRPr="00613BB9">
                <w:rPr>
                  <w:rStyle w:val="a4"/>
                  <w:rFonts w:ascii="宋体" w:eastAsia="宋体" w:hAnsi="宋体" w:cs="Segoe UI"/>
                  <w:color w:val="auto"/>
                </w:rPr>
                <w:t>top</w:t>
              </w:r>
            </w:hyperlink>
          </w:p>
        </w:tc>
      </w:tr>
      <w:tr w:rsidR="00613BB9" w:rsidRPr="00613BB9" w14:paraId="48CA383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DD3965" w14:textId="77777777" w:rsidR="00401DBB" w:rsidRPr="00613BB9" w:rsidRDefault="00717723" w:rsidP="002C4861">
            <w:pPr>
              <w:rPr>
                <w:rFonts w:ascii="宋体" w:eastAsia="宋体" w:hAnsi="宋体" w:cs="Segoe UI"/>
              </w:rPr>
            </w:pPr>
            <w:hyperlink r:id="rId156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EFBD4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3DCBC7" w14:textId="77777777" w:rsidR="00401DBB" w:rsidRPr="00613BB9" w:rsidRDefault="00401DBB" w:rsidP="002C4861">
            <w:pPr>
              <w:jc w:val="left"/>
              <w:rPr>
                <w:rFonts w:ascii="宋体" w:eastAsia="宋体" w:hAnsi="宋体" w:cs="Segoe UI"/>
              </w:rPr>
            </w:pPr>
            <w:r w:rsidRPr="00613BB9">
              <w:rPr>
                <w:rStyle w:val="HTML1"/>
                <w:sz w:val="20"/>
                <w:szCs w:val="20"/>
              </w:rPr>
              <w:t>:parking: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BF49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732317" w14:textId="77777777" w:rsidR="00401DBB" w:rsidRPr="00613BB9" w:rsidRDefault="00401DBB" w:rsidP="002C4861">
            <w:pPr>
              <w:jc w:val="left"/>
              <w:rPr>
                <w:rFonts w:ascii="宋体" w:eastAsia="宋体" w:hAnsi="宋体" w:cs="Segoe UI"/>
              </w:rPr>
            </w:pPr>
            <w:r w:rsidRPr="00613BB9">
              <w:rPr>
                <w:rStyle w:val="HTML1"/>
                <w:sz w:val="20"/>
                <w:szCs w:val="20"/>
              </w:rPr>
              <w:t>:sos: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160BA9" w14:textId="77777777" w:rsidR="00401DBB" w:rsidRPr="00613BB9" w:rsidRDefault="00717723" w:rsidP="002C4861">
            <w:pPr>
              <w:rPr>
                <w:rFonts w:ascii="宋体" w:eastAsia="宋体" w:hAnsi="宋体" w:cs="Segoe UI"/>
              </w:rPr>
            </w:pPr>
            <w:hyperlink r:id="rId1565" w:anchor="table-of-contents" w:history="1">
              <w:r w:rsidR="00401DBB" w:rsidRPr="00613BB9">
                <w:rPr>
                  <w:rStyle w:val="a4"/>
                  <w:rFonts w:ascii="宋体" w:eastAsia="宋体" w:hAnsi="宋体" w:cs="Segoe UI"/>
                  <w:color w:val="auto"/>
                </w:rPr>
                <w:t>top</w:t>
              </w:r>
            </w:hyperlink>
          </w:p>
        </w:tc>
      </w:tr>
      <w:tr w:rsidR="00613BB9" w:rsidRPr="00613BB9" w14:paraId="59F8660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DBB6C8" w14:textId="77777777" w:rsidR="00401DBB" w:rsidRPr="00613BB9" w:rsidRDefault="00717723" w:rsidP="002C4861">
            <w:pPr>
              <w:rPr>
                <w:rFonts w:ascii="宋体" w:eastAsia="宋体" w:hAnsi="宋体" w:cs="Segoe UI"/>
              </w:rPr>
            </w:pPr>
            <w:hyperlink r:id="rId156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FFC2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D51938" w14:textId="77777777" w:rsidR="00401DBB" w:rsidRPr="00613BB9" w:rsidRDefault="00401DBB" w:rsidP="002C4861">
            <w:pPr>
              <w:jc w:val="left"/>
              <w:rPr>
                <w:rFonts w:ascii="宋体" w:eastAsia="宋体" w:hAnsi="宋体" w:cs="Segoe UI"/>
              </w:rPr>
            </w:pPr>
            <w:r w:rsidRPr="00613BB9">
              <w:rPr>
                <w:rStyle w:val="HTML1"/>
                <w:sz w:val="20"/>
                <w:szCs w:val="20"/>
              </w:rPr>
              <w:t>:up: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352AB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B4C995" w14:textId="77777777" w:rsidR="00401DBB" w:rsidRPr="00613BB9" w:rsidRDefault="00401DBB" w:rsidP="002C4861">
            <w:pPr>
              <w:jc w:val="left"/>
              <w:rPr>
                <w:rFonts w:ascii="宋体" w:eastAsia="宋体" w:hAnsi="宋体" w:cs="Segoe UI"/>
              </w:rPr>
            </w:pPr>
            <w:r w:rsidRPr="00613BB9">
              <w:rPr>
                <w:rStyle w:val="HTML1"/>
                <w:sz w:val="20"/>
                <w:szCs w:val="20"/>
              </w:rPr>
              <w:t>:vs: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A632D1" w14:textId="77777777" w:rsidR="00401DBB" w:rsidRPr="00613BB9" w:rsidRDefault="00717723" w:rsidP="002C4861">
            <w:pPr>
              <w:rPr>
                <w:rFonts w:ascii="宋体" w:eastAsia="宋体" w:hAnsi="宋体" w:cs="Segoe UI"/>
              </w:rPr>
            </w:pPr>
            <w:hyperlink r:id="rId1567" w:anchor="table-of-contents" w:history="1">
              <w:r w:rsidR="00401DBB" w:rsidRPr="00613BB9">
                <w:rPr>
                  <w:rStyle w:val="a4"/>
                  <w:rFonts w:ascii="宋体" w:eastAsia="宋体" w:hAnsi="宋体" w:cs="Segoe UI"/>
                  <w:color w:val="auto"/>
                </w:rPr>
                <w:t>top</w:t>
              </w:r>
            </w:hyperlink>
          </w:p>
        </w:tc>
      </w:tr>
      <w:tr w:rsidR="00613BB9" w:rsidRPr="00613BB9" w14:paraId="441046F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6ED5D0" w14:textId="77777777" w:rsidR="00401DBB" w:rsidRPr="00613BB9" w:rsidRDefault="00717723" w:rsidP="002C4861">
            <w:pPr>
              <w:rPr>
                <w:rFonts w:ascii="宋体" w:eastAsia="宋体" w:hAnsi="宋体" w:cs="Segoe UI"/>
              </w:rPr>
            </w:pPr>
            <w:hyperlink r:id="rId156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0D5A0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44046E" w14:textId="77777777" w:rsidR="00401DBB" w:rsidRPr="00613BB9" w:rsidRDefault="00401DBB" w:rsidP="002C4861">
            <w:pPr>
              <w:jc w:val="left"/>
              <w:rPr>
                <w:rFonts w:ascii="宋体" w:eastAsia="宋体" w:hAnsi="宋体" w:cs="Segoe UI"/>
              </w:rPr>
            </w:pPr>
            <w:r w:rsidRPr="00613BB9">
              <w:rPr>
                <w:rStyle w:val="HTML1"/>
                <w:sz w:val="20"/>
                <w:szCs w:val="20"/>
              </w:rPr>
              <w:t>:koko: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6ABEC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260227" w14:textId="77777777" w:rsidR="00401DBB" w:rsidRPr="00613BB9" w:rsidRDefault="00401DBB" w:rsidP="002C4861">
            <w:pPr>
              <w:jc w:val="left"/>
              <w:rPr>
                <w:rFonts w:ascii="宋体" w:eastAsia="宋体" w:hAnsi="宋体" w:cs="Segoe UI"/>
              </w:rPr>
            </w:pPr>
            <w:r w:rsidRPr="00613BB9">
              <w:rPr>
                <w:rStyle w:val="HTML1"/>
                <w:sz w:val="20"/>
                <w:szCs w:val="20"/>
              </w:rPr>
              <w:t>:sa: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2D89E7" w14:textId="77777777" w:rsidR="00401DBB" w:rsidRPr="00613BB9" w:rsidRDefault="00717723" w:rsidP="002C4861">
            <w:pPr>
              <w:rPr>
                <w:rFonts w:ascii="宋体" w:eastAsia="宋体" w:hAnsi="宋体" w:cs="Segoe UI"/>
              </w:rPr>
            </w:pPr>
            <w:hyperlink r:id="rId1569" w:anchor="table-of-contents" w:history="1">
              <w:r w:rsidR="00401DBB" w:rsidRPr="00613BB9">
                <w:rPr>
                  <w:rStyle w:val="a4"/>
                  <w:rFonts w:ascii="宋体" w:eastAsia="宋体" w:hAnsi="宋体" w:cs="Segoe UI"/>
                  <w:color w:val="auto"/>
                </w:rPr>
                <w:t>top</w:t>
              </w:r>
            </w:hyperlink>
          </w:p>
        </w:tc>
      </w:tr>
      <w:tr w:rsidR="00613BB9" w:rsidRPr="00613BB9" w14:paraId="4558E4D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7E9E8F" w14:textId="77777777" w:rsidR="00401DBB" w:rsidRPr="00613BB9" w:rsidRDefault="00717723" w:rsidP="002C4861">
            <w:pPr>
              <w:rPr>
                <w:rFonts w:ascii="宋体" w:eastAsia="宋体" w:hAnsi="宋体" w:cs="Segoe UI"/>
              </w:rPr>
            </w:pPr>
            <w:hyperlink r:id="rId157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95BC5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6696F7" w14:textId="77777777" w:rsidR="00401DBB" w:rsidRPr="00613BB9" w:rsidRDefault="00401DBB" w:rsidP="002C4861">
            <w:pPr>
              <w:jc w:val="left"/>
              <w:rPr>
                <w:rFonts w:ascii="宋体" w:eastAsia="宋体" w:hAnsi="宋体" w:cs="Segoe UI"/>
              </w:rPr>
            </w:pPr>
            <w:r w:rsidRPr="00613BB9">
              <w:rPr>
                <w:rStyle w:val="HTML1"/>
                <w:sz w:val="20"/>
                <w:szCs w:val="20"/>
              </w:rPr>
              <w:t>:u6708:</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BA614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3237E2" w14:textId="77777777" w:rsidR="00401DBB" w:rsidRPr="00613BB9" w:rsidRDefault="00401DBB" w:rsidP="002C4861">
            <w:pPr>
              <w:jc w:val="left"/>
              <w:rPr>
                <w:rFonts w:ascii="宋体" w:eastAsia="宋体" w:hAnsi="宋体" w:cs="Segoe UI"/>
              </w:rPr>
            </w:pPr>
            <w:r w:rsidRPr="00613BB9">
              <w:rPr>
                <w:rStyle w:val="HTML1"/>
                <w:sz w:val="20"/>
                <w:szCs w:val="20"/>
              </w:rPr>
              <w:t>:u6709: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96AC33" w14:textId="77777777" w:rsidR="00401DBB" w:rsidRPr="00613BB9" w:rsidRDefault="00717723" w:rsidP="002C4861">
            <w:pPr>
              <w:rPr>
                <w:rFonts w:ascii="宋体" w:eastAsia="宋体" w:hAnsi="宋体" w:cs="Segoe UI"/>
              </w:rPr>
            </w:pPr>
            <w:hyperlink r:id="rId1571" w:anchor="table-of-contents" w:history="1">
              <w:r w:rsidR="00401DBB" w:rsidRPr="00613BB9">
                <w:rPr>
                  <w:rStyle w:val="a4"/>
                  <w:rFonts w:ascii="宋体" w:eastAsia="宋体" w:hAnsi="宋体" w:cs="Segoe UI"/>
                  <w:color w:val="auto"/>
                </w:rPr>
                <w:t>top</w:t>
              </w:r>
            </w:hyperlink>
          </w:p>
        </w:tc>
      </w:tr>
      <w:tr w:rsidR="00613BB9" w:rsidRPr="00613BB9" w14:paraId="267ADB2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50BEEF" w14:textId="77777777" w:rsidR="00401DBB" w:rsidRPr="00613BB9" w:rsidRDefault="00717723" w:rsidP="002C4861">
            <w:pPr>
              <w:rPr>
                <w:rFonts w:ascii="宋体" w:eastAsia="宋体" w:hAnsi="宋体" w:cs="Segoe UI"/>
              </w:rPr>
            </w:pPr>
            <w:hyperlink r:id="rId157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B9D00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6FA564" w14:textId="77777777" w:rsidR="00401DBB" w:rsidRPr="00613BB9" w:rsidRDefault="00401DBB" w:rsidP="002C4861">
            <w:pPr>
              <w:jc w:val="left"/>
              <w:rPr>
                <w:rFonts w:ascii="宋体" w:eastAsia="宋体" w:hAnsi="宋体" w:cs="Segoe UI"/>
              </w:rPr>
            </w:pPr>
            <w:r w:rsidRPr="00613BB9">
              <w:rPr>
                <w:rStyle w:val="HTML1"/>
                <w:sz w:val="20"/>
                <w:szCs w:val="20"/>
              </w:rPr>
              <w:t>:u6307: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28D45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677789" w14:textId="77777777" w:rsidR="00401DBB" w:rsidRPr="00613BB9" w:rsidRDefault="00401DBB" w:rsidP="002C4861">
            <w:pPr>
              <w:jc w:val="left"/>
              <w:rPr>
                <w:rFonts w:ascii="宋体" w:eastAsia="宋体" w:hAnsi="宋体" w:cs="Segoe UI"/>
              </w:rPr>
            </w:pPr>
            <w:r w:rsidRPr="00613BB9">
              <w:rPr>
                <w:rStyle w:val="HTML1"/>
                <w:sz w:val="20"/>
                <w:szCs w:val="20"/>
              </w:rPr>
              <w:t>:ideograph_advantage: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617965" w14:textId="77777777" w:rsidR="00401DBB" w:rsidRPr="00613BB9" w:rsidRDefault="00717723" w:rsidP="002C4861">
            <w:pPr>
              <w:rPr>
                <w:rFonts w:ascii="宋体" w:eastAsia="宋体" w:hAnsi="宋体" w:cs="Segoe UI"/>
              </w:rPr>
            </w:pPr>
            <w:hyperlink r:id="rId1573" w:anchor="table-of-contents" w:history="1">
              <w:r w:rsidR="00401DBB" w:rsidRPr="00613BB9">
                <w:rPr>
                  <w:rStyle w:val="a4"/>
                  <w:rFonts w:ascii="宋体" w:eastAsia="宋体" w:hAnsi="宋体" w:cs="Segoe UI"/>
                  <w:color w:val="auto"/>
                </w:rPr>
                <w:t>top</w:t>
              </w:r>
            </w:hyperlink>
          </w:p>
        </w:tc>
      </w:tr>
      <w:tr w:rsidR="00613BB9" w:rsidRPr="00613BB9" w14:paraId="5342DD6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3546BF" w14:textId="77777777" w:rsidR="00401DBB" w:rsidRPr="00613BB9" w:rsidRDefault="00717723" w:rsidP="002C4861">
            <w:pPr>
              <w:rPr>
                <w:rFonts w:ascii="宋体" w:eastAsia="宋体" w:hAnsi="宋体" w:cs="Segoe UI"/>
              </w:rPr>
            </w:pPr>
            <w:hyperlink r:id="rId157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E7EB5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3C86A1" w14:textId="77777777" w:rsidR="00401DBB" w:rsidRPr="00613BB9" w:rsidRDefault="00401DBB" w:rsidP="002C4861">
            <w:pPr>
              <w:jc w:val="left"/>
              <w:rPr>
                <w:rFonts w:ascii="宋体" w:eastAsia="宋体" w:hAnsi="宋体" w:cs="Segoe UI"/>
              </w:rPr>
            </w:pPr>
            <w:r w:rsidRPr="00613BB9">
              <w:rPr>
                <w:rStyle w:val="HTML1"/>
                <w:sz w:val="20"/>
                <w:szCs w:val="20"/>
              </w:rPr>
              <w:t>:u5272: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05AB6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8D4AE2" w14:textId="77777777" w:rsidR="00401DBB" w:rsidRPr="00613BB9" w:rsidRDefault="00401DBB" w:rsidP="002C4861">
            <w:pPr>
              <w:jc w:val="left"/>
              <w:rPr>
                <w:rFonts w:ascii="宋体" w:eastAsia="宋体" w:hAnsi="宋体" w:cs="Segoe UI"/>
              </w:rPr>
            </w:pPr>
            <w:r w:rsidRPr="00613BB9">
              <w:rPr>
                <w:rStyle w:val="HTML1"/>
                <w:sz w:val="20"/>
                <w:szCs w:val="20"/>
              </w:rPr>
              <w:t>:u7121: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7EB06B" w14:textId="77777777" w:rsidR="00401DBB" w:rsidRPr="00613BB9" w:rsidRDefault="00717723" w:rsidP="002C4861">
            <w:pPr>
              <w:rPr>
                <w:rFonts w:ascii="宋体" w:eastAsia="宋体" w:hAnsi="宋体" w:cs="Segoe UI"/>
              </w:rPr>
            </w:pPr>
            <w:hyperlink r:id="rId1575" w:anchor="table-of-contents" w:history="1">
              <w:r w:rsidR="00401DBB" w:rsidRPr="00613BB9">
                <w:rPr>
                  <w:rStyle w:val="a4"/>
                  <w:rFonts w:ascii="宋体" w:eastAsia="宋体" w:hAnsi="宋体" w:cs="Segoe UI"/>
                  <w:color w:val="auto"/>
                </w:rPr>
                <w:t>top</w:t>
              </w:r>
            </w:hyperlink>
          </w:p>
        </w:tc>
      </w:tr>
      <w:tr w:rsidR="00613BB9" w:rsidRPr="00613BB9" w14:paraId="325F989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356F72" w14:textId="77777777" w:rsidR="00401DBB" w:rsidRPr="00613BB9" w:rsidRDefault="00717723" w:rsidP="002C4861">
            <w:pPr>
              <w:rPr>
                <w:rFonts w:ascii="宋体" w:eastAsia="宋体" w:hAnsi="宋体" w:cs="Segoe UI"/>
              </w:rPr>
            </w:pPr>
            <w:hyperlink r:id="rId157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0141E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4929EF" w14:textId="77777777" w:rsidR="00401DBB" w:rsidRPr="00613BB9" w:rsidRDefault="00401DBB" w:rsidP="002C4861">
            <w:pPr>
              <w:jc w:val="left"/>
              <w:rPr>
                <w:rFonts w:ascii="宋体" w:eastAsia="宋体" w:hAnsi="宋体" w:cs="Segoe UI"/>
              </w:rPr>
            </w:pPr>
            <w:r w:rsidRPr="00613BB9">
              <w:rPr>
                <w:rStyle w:val="HTML1"/>
                <w:sz w:val="20"/>
                <w:szCs w:val="20"/>
              </w:rPr>
              <w:t>:u7981: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A7D7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0BBDDA" w14:textId="77777777" w:rsidR="00401DBB" w:rsidRPr="00613BB9" w:rsidRDefault="00401DBB" w:rsidP="002C4861">
            <w:pPr>
              <w:jc w:val="left"/>
              <w:rPr>
                <w:rFonts w:ascii="宋体" w:eastAsia="宋体" w:hAnsi="宋体" w:cs="Segoe UI"/>
              </w:rPr>
            </w:pPr>
            <w:r w:rsidRPr="00613BB9">
              <w:rPr>
                <w:rStyle w:val="HTML1"/>
                <w:sz w:val="20"/>
                <w:szCs w:val="20"/>
              </w:rPr>
              <w:t>:accept: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7F57FE" w14:textId="77777777" w:rsidR="00401DBB" w:rsidRPr="00613BB9" w:rsidRDefault="00717723" w:rsidP="002C4861">
            <w:pPr>
              <w:rPr>
                <w:rFonts w:ascii="宋体" w:eastAsia="宋体" w:hAnsi="宋体" w:cs="Segoe UI"/>
              </w:rPr>
            </w:pPr>
            <w:hyperlink r:id="rId1577" w:anchor="table-of-contents" w:history="1">
              <w:r w:rsidR="00401DBB" w:rsidRPr="00613BB9">
                <w:rPr>
                  <w:rStyle w:val="a4"/>
                  <w:rFonts w:ascii="宋体" w:eastAsia="宋体" w:hAnsi="宋体" w:cs="Segoe UI"/>
                  <w:color w:val="auto"/>
                </w:rPr>
                <w:t>top</w:t>
              </w:r>
            </w:hyperlink>
          </w:p>
        </w:tc>
      </w:tr>
      <w:tr w:rsidR="00613BB9" w:rsidRPr="00613BB9" w14:paraId="6545ABC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6DD996" w14:textId="77777777" w:rsidR="00401DBB" w:rsidRPr="00613BB9" w:rsidRDefault="00717723" w:rsidP="002C4861">
            <w:pPr>
              <w:rPr>
                <w:rFonts w:ascii="宋体" w:eastAsia="宋体" w:hAnsi="宋体" w:cs="Segoe UI"/>
              </w:rPr>
            </w:pPr>
            <w:hyperlink r:id="rId157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41053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71F1E2" w14:textId="77777777" w:rsidR="00401DBB" w:rsidRPr="00613BB9" w:rsidRDefault="00401DBB" w:rsidP="002C4861">
            <w:pPr>
              <w:jc w:val="left"/>
              <w:rPr>
                <w:rFonts w:ascii="宋体" w:eastAsia="宋体" w:hAnsi="宋体" w:cs="Segoe UI"/>
              </w:rPr>
            </w:pPr>
            <w:r w:rsidRPr="00613BB9">
              <w:rPr>
                <w:rStyle w:val="HTML1"/>
                <w:sz w:val="20"/>
                <w:szCs w:val="20"/>
              </w:rPr>
              <w:t>:u7533: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59625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1D7088" w14:textId="77777777" w:rsidR="00401DBB" w:rsidRPr="00613BB9" w:rsidRDefault="00401DBB" w:rsidP="002C4861">
            <w:pPr>
              <w:jc w:val="left"/>
              <w:rPr>
                <w:rFonts w:ascii="宋体" w:eastAsia="宋体" w:hAnsi="宋体" w:cs="Segoe UI"/>
              </w:rPr>
            </w:pPr>
            <w:r w:rsidRPr="00613BB9">
              <w:rPr>
                <w:rStyle w:val="HTML1"/>
                <w:sz w:val="20"/>
                <w:szCs w:val="20"/>
              </w:rPr>
              <w:t>:u5408:</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72C03C" w14:textId="77777777" w:rsidR="00401DBB" w:rsidRPr="00613BB9" w:rsidRDefault="00717723" w:rsidP="002C4861">
            <w:pPr>
              <w:rPr>
                <w:rFonts w:ascii="宋体" w:eastAsia="宋体" w:hAnsi="宋体" w:cs="Segoe UI"/>
              </w:rPr>
            </w:pPr>
            <w:hyperlink r:id="rId1579" w:anchor="table-of-contents" w:history="1">
              <w:r w:rsidR="00401DBB" w:rsidRPr="00613BB9">
                <w:rPr>
                  <w:rStyle w:val="a4"/>
                  <w:rFonts w:ascii="宋体" w:eastAsia="宋体" w:hAnsi="宋体" w:cs="Segoe UI"/>
                  <w:color w:val="auto"/>
                </w:rPr>
                <w:t>top</w:t>
              </w:r>
            </w:hyperlink>
          </w:p>
        </w:tc>
      </w:tr>
      <w:tr w:rsidR="00613BB9" w:rsidRPr="00613BB9" w14:paraId="71B5EF4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DC5719" w14:textId="77777777" w:rsidR="00401DBB" w:rsidRPr="00613BB9" w:rsidRDefault="00717723" w:rsidP="002C4861">
            <w:pPr>
              <w:rPr>
                <w:rFonts w:ascii="宋体" w:eastAsia="宋体" w:hAnsi="宋体" w:cs="Segoe UI"/>
              </w:rPr>
            </w:pPr>
            <w:hyperlink r:id="rId158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06377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89D054" w14:textId="77777777" w:rsidR="00401DBB" w:rsidRPr="00613BB9" w:rsidRDefault="00401DBB" w:rsidP="002C4861">
            <w:pPr>
              <w:jc w:val="left"/>
              <w:rPr>
                <w:rFonts w:ascii="宋体" w:eastAsia="宋体" w:hAnsi="宋体" w:cs="Segoe UI"/>
              </w:rPr>
            </w:pPr>
            <w:r w:rsidRPr="00613BB9">
              <w:rPr>
                <w:rStyle w:val="HTML1"/>
                <w:sz w:val="20"/>
                <w:szCs w:val="20"/>
              </w:rPr>
              <w:t>:u7a7a: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09FE1B" w14:textId="77777777" w:rsidR="00401DBB" w:rsidRPr="00613BB9" w:rsidRDefault="00401DBB" w:rsidP="002C4861">
            <w:pPr>
              <w:jc w:val="center"/>
              <w:rPr>
                <w:rFonts w:ascii="宋体" w:eastAsia="宋体" w:hAnsi="宋体" w:cs="Segoe UI"/>
              </w:rPr>
            </w:pPr>
            <w:r w:rsidRPr="00613BB9">
              <w:rPr>
                <w:rFonts w:ascii="Segoe UI Emoji" w:eastAsia="Segoe UI Emoji" w:hAnsi="Segoe UI Emoji" w:cs="Segoe UI Emoji" w:hint="eastAsia"/>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66389C" w14:textId="77777777" w:rsidR="00401DBB" w:rsidRPr="00613BB9" w:rsidRDefault="00401DBB" w:rsidP="002C4861">
            <w:pPr>
              <w:jc w:val="left"/>
              <w:rPr>
                <w:rFonts w:ascii="宋体" w:eastAsia="宋体" w:hAnsi="宋体" w:cs="Segoe UI"/>
              </w:rPr>
            </w:pPr>
            <w:r w:rsidRPr="00613BB9">
              <w:rPr>
                <w:rStyle w:val="HTML1"/>
                <w:sz w:val="20"/>
                <w:szCs w:val="20"/>
              </w:rPr>
              <w:t>:congratulations: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969A9B" w14:textId="77777777" w:rsidR="00401DBB" w:rsidRPr="00613BB9" w:rsidRDefault="00717723" w:rsidP="002C4861">
            <w:pPr>
              <w:rPr>
                <w:rFonts w:ascii="宋体" w:eastAsia="宋体" w:hAnsi="宋体" w:cs="Segoe UI"/>
              </w:rPr>
            </w:pPr>
            <w:hyperlink r:id="rId1581" w:anchor="table-of-contents" w:history="1">
              <w:r w:rsidR="00401DBB" w:rsidRPr="00613BB9">
                <w:rPr>
                  <w:rStyle w:val="a4"/>
                  <w:rFonts w:ascii="宋体" w:eastAsia="宋体" w:hAnsi="宋体" w:cs="Segoe UI"/>
                  <w:color w:val="auto"/>
                </w:rPr>
                <w:t>top</w:t>
              </w:r>
            </w:hyperlink>
          </w:p>
        </w:tc>
      </w:tr>
      <w:tr w:rsidR="00613BB9" w:rsidRPr="00613BB9" w14:paraId="676ACD7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A9F8EB" w14:textId="77777777" w:rsidR="00401DBB" w:rsidRPr="00613BB9" w:rsidRDefault="00717723" w:rsidP="002C4861">
            <w:pPr>
              <w:rPr>
                <w:rFonts w:ascii="宋体" w:eastAsia="宋体" w:hAnsi="宋体" w:cs="Segoe UI"/>
              </w:rPr>
            </w:pPr>
            <w:hyperlink r:id="rId158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BF4621" w14:textId="77777777" w:rsidR="00401DBB" w:rsidRPr="00613BB9" w:rsidRDefault="00401DBB" w:rsidP="002C4861">
            <w:pPr>
              <w:jc w:val="center"/>
              <w:rPr>
                <w:rFonts w:ascii="宋体" w:eastAsia="宋体" w:hAnsi="宋体" w:cs="Segoe UI"/>
              </w:rPr>
            </w:pPr>
            <w:r w:rsidRPr="00613BB9">
              <w:rPr>
                <w:rFonts w:ascii="Segoe UI Emoji" w:eastAsia="Segoe UI Emoji" w:hAnsi="Segoe UI Emoji" w:cs="Segoe UI Emoji" w:hint="eastAsia"/>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F25C72" w14:textId="77777777" w:rsidR="00401DBB" w:rsidRPr="00613BB9" w:rsidRDefault="00401DBB" w:rsidP="002C4861">
            <w:pPr>
              <w:jc w:val="left"/>
              <w:rPr>
                <w:rFonts w:ascii="宋体" w:eastAsia="宋体" w:hAnsi="宋体" w:cs="Segoe UI"/>
              </w:rPr>
            </w:pPr>
            <w:r w:rsidRPr="00613BB9">
              <w:rPr>
                <w:rStyle w:val="HTML1"/>
                <w:sz w:val="20"/>
                <w:szCs w:val="20"/>
              </w:rPr>
              <w:t>:secret: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D1500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F771AF" w14:textId="77777777" w:rsidR="00401DBB" w:rsidRPr="00613BB9" w:rsidRDefault="00401DBB" w:rsidP="002C4861">
            <w:pPr>
              <w:jc w:val="left"/>
              <w:rPr>
                <w:rFonts w:ascii="宋体" w:eastAsia="宋体" w:hAnsi="宋体" w:cs="Segoe UI"/>
              </w:rPr>
            </w:pPr>
            <w:r w:rsidRPr="00613BB9">
              <w:rPr>
                <w:rStyle w:val="HTML1"/>
                <w:sz w:val="20"/>
                <w:szCs w:val="20"/>
              </w:rPr>
              <w:t>:u55b6: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D1244E" w14:textId="77777777" w:rsidR="00401DBB" w:rsidRPr="00613BB9" w:rsidRDefault="00717723" w:rsidP="002C4861">
            <w:pPr>
              <w:rPr>
                <w:rFonts w:ascii="宋体" w:eastAsia="宋体" w:hAnsi="宋体" w:cs="Segoe UI"/>
              </w:rPr>
            </w:pPr>
            <w:hyperlink r:id="rId1583" w:anchor="table-of-contents" w:history="1">
              <w:r w:rsidR="00401DBB" w:rsidRPr="00613BB9">
                <w:rPr>
                  <w:rStyle w:val="a4"/>
                  <w:rFonts w:ascii="宋体" w:eastAsia="宋体" w:hAnsi="宋体" w:cs="Segoe UI"/>
                  <w:color w:val="auto"/>
                </w:rPr>
                <w:t>top</w:t>
              </w:r>
            </w:hyperlink>
          </w:p>
        </w:tc>
      </w:tr>
      <w:tr w:rsidR="00613BB9" w:rsidRPr="00613BB9" w14:paraId="0518151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8C492" w14:textId="77777777" w:rsidR="00401DBB" w:rsidRPr="00613BB9" w:rsidRDefault="00717723" w:rsidP="002C4861">
            <w:pPr>
              <w:rPr>
                <w:rFonts w:ascii="宋体" w:eastAsia="宋体" w:hAnsi="宋体" w:cs="Segoe UI"/>
              </w:rPr>
            </w:pPr>
            <w:hyperlink r:id="rId158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79B7F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92FE35" w14:textId="77777777" w:rsidR="00401DBB" w:rsidRPr="00613BB9" w:rsidRDefault="00401DBB" w:rsidP="002C4861">
            <w:pPr>
              <w:jc w:val="left"/>
              <w:rPr>
                <w:rFonts w:ascii="宋体" w:eastAsia="宋体" w:hAnsi="宋体" w:cs="Segoe UI"/>
              </w:rPr>
            </w:pPr>
            <w:r w:rsidRPr="00613BB9">
              <w:rPr>
                <w:rStyle w:val="HTML1"/>
                <w:sz w:val="20"/>
                <w:szCs w:val="20"/>
              </w:rPr>
              <w:t>:u6e80: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2F06C0"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22E93D"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A9BCE" w14:textId="77777777" w:rsidR="00401DBB" w:rsidRPr="00613BB9" w:rsidRDefault="00717723" w:rsidP="002C4861">
            <w:pPr>
              <w:rPr>
                <w:rFonts w:ascii="宋体" w:eastAsia="宋体" w:hAnsi="宋体" w:cs="Segoe UI"/>
                <w:sz w:val="24"/>
                <w:szCs w:val="24"/>
              </w:rPr>
            </w:pPr>
            <w:hyperlink r:id="rId1585" w:anchor="table-of-contents" w:history="1">
              <w:r w:rsidR="00401DBB" w:rsidRPr="00613BB9">
                <w:rPr>
                  <w:rStyle w:val="a4"/>
                  <w:rFonts w:ascii="宋体" w:eastAsia="宋体" w:hAnsi="宋体" w:cs="Segoe UI"/>
                  <w:color w:val="auto"/>
                </w:rPr>
                <w:t>top</w:t>
              </w:r>
            </w:hyperlink>
          </w:p>
        </w:tc>
      </w:tr>
    </w:tbl>
    <w:p w14:paraId="07EDD260" w14:textId="77777777" w:rsidR="00401DBB" w:rsidRPr="00613BB9" w:rsidRDefault="00401DBB" w:rsidP="00401DBB">
      <w:pPr>
        <w:pStyle w:val="4"/>
        <w:rPr>
          <w:rFonts w:ascii="宋体" w:eastAsia="宋体" w:hAnsi="宋体" w:cs="Segoe UI"/>
        </w:rPr>
      </w:pPr>
      <w:bookmarkStart w:id="194" w:name="_Toc46394811"/>
      <w:r w:rsidRPr="00613BB9">
        <w:rPr>
          <w:rFonts w:ascii="宋体" w:eastAsia="宋体" w:hAnsi="宋体" w:cs="Segoe UI"/>
        </w:rPr>
        <w:t>Geometric</w:t>
      </w:r>
      <w:bookmarkEnd w:id="194"/>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114"/>
        <w:gridCol w:w="1119"/>
        <w:gridCol w:w="5831"/>
        <w:gridCol w:w="1119"/>
        <w:gridCol w:w="4883"/>
        <w:gridCol w:w="1114"/>
      </w:tblGrid>
      <w:tr w:rsidR="00613BB9" w:rsidRPr="00613BB9" w14:paraId="16599E30"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AC5722"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979E45"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9FC4F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54E490"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D17388"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49EEC4" w14:textId="77777777" w:rsidR="00401DBB" w:rsidRPr="00613BB9" w:rsidRDefault="00401DBB" w:rsidP="002C4861">
            <w:pPr>
              <w:spacing w:after="240"/>
              <w:jc w:val="center"/>
              <w:rPr>
                <w:rFonts w:ascii="宋体" w:eastAsia="宋体" w:hAnsi="宋体" w:cs="Segoe UI"/>
                <w:b/>
                <w:bCs/>
              </w:rPr>
            </w:pPr>
          </w:p>
        </w:tc>
      </w:tr>
      <w:tr w:rsidR="00613BB9" w:rsidRPr="00613BB9" w14:paraId="2F5542D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1647C5" w14:textId="77777777" w:rsidR="00401DBB" w:rsidRPr="00613BB9" w:rsidRDefault="00717723" w:rsidP="002C4861">
            <w:pPr>
              <w:spacing w:after="240"/>
              <w:jc w:val="left"/>
              <w:rPr>
                <w:rFonts w:ascii="宋体" w:eastAsia="宋体" w:hAnsi="宋体" w:cs="Segoe UI"/>
                <w:sz w:val="24"/>
                <w:szCs w:val="24"/>
              </w:rPr>
            </w:pPr>
            <w:hyperlink r:id="rId158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CC0A1C"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ACC131" w14:textId="77777777" w:rsidR="00401DBB" w:rsidRPr="00613BB9" w:rsidRDefault="00401DBB" w:rsidP="002C4861">
            <w:pPr>
              <w:jc w:val="left"/>
              <w:rPr>
                <w:rFonts w:ascii="宋体" w:eastAsia="宋体" w:hAnsi="宋体" w:cs="Segoe UI"/>
              </w:rPr>
            </w:pPr>
            <w:r w:rsidRPr="00613BB9">
              <w:rPr>
                <w:rStyle w:val="HTML1"/>
                <w:sz w:val="20"/>
                <w:szCs w:val="20"/>
              </w:rPr>
              <w:t>:red_circle: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7C59B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B281D" w14:textId="77777777" w:rsidR="00401DBB" w:rsidRPr="00613BB9" w:rsidRDefault="00401DBB" w:rsidP="002C4861">
            <w:pPr>
              <w:jc w:val="left"/>
              <w:rPr>
                <w:rFonts w:ascii="宋体" w:eastAsia="宋体" w:hAnsi="宋体" w:cs="Segoe UI"/>
              </w:rPr>
            </w:pPr>
            <w:r w:rsidRPr="00613BB9">
              <w:rPr>
                <w:rStyle w:val="HTML1"/>
                <w:sz w:val="20"/>
                <w:szCs w:val="20"/>
              </w:rPr>
              <w:t>:orange_circle: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8E9776" w14:textId="77777777" w:rsidR="00401DBB" w:rsidRPr="00613BB9" w:rsidRDefault="00717723" w:rsidP="002C4861">
            <w:pPr>
              <w:rPr>
                <w:rFonts w:ascii="宋体" w:eastAsia="宋体" w:hAnsi="宋体" w:cs="Segoe UI"/>
              </w:rPr>
            </w:pPr>
            <w:hyperlink r:id="rId1587" w:anchor="table-of-contents" w:history="1">
              <w:r w:rsidR="00401DBB" w:rsidRPr="00613BB9">
                <w:rPr>
                  <w:rStyle w:val="a4"/>
                  <w:rFonts w:ascii="宋体" w:eastAsia="宋体" w:hAnsi="宋体" w:cs="Segoe UI"/>
                  <w:color w:val="auto"/>
                </w:rPr>
                <w:t>top</w:t>
              </w:r>
            </w:hyperlink>
          </w:p>
        </w:tc>
      </w:tr>
      <w:tr w:rsidR="00613BB9" w:rsidRPr="00613BB9" w14:paraId="1F232F8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F10132" w14:textId="77777777" w:rsidR="00401DBB" w:rsidRPr="00613BB9" w:rsidRDefault="00717723" w:rsidP="002C4861">
            <w:pPr>
              <w:rPr>
                <w:rFonts w:ascii="宋体" w:eastAsia="宋体" w:hAnsi="宋体" w:cs="Segoe UI"/>
              </w:rPr>
            </w:pPr>
            <w:hyperlink r:id="rId158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C7E0F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0F0D44" w14:textId="77777777" w:rsidR="00401DBB" w:rsidRPr="00613BB9" w:rsidRDefault="00401DBB" w:rsidP="002C4861">
            <w:pPr>
              <w:jc w:val="left"/>
              <w:rPr>
                <w:rFonts w:ascii="宋体" w:eastAsia="宋体" w:hAnsi="宋体" w:cs="Segoe UI"/>
              </w:rPr>
            </w:pPr>
            <w:r w:rsidRPr="00613BB9">
              <w:rPr>
                <w:rStyle w:val="HTML1"/>
                <w:sz w:val="20"/>
                <w:szCs w:val="20"/>
              </w:rPr>
              <w:t>:yellow_circle: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CF53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D84793" w14:textId="77777777" w:rsidR="00401DBB" w:rsidRPr="00613BB9" w:rsidRDefault="00401DBB" w:rsidP="002C4861">
            <w:pPr>
              <w:jc w:val="left"/>
              <w:rPr>
                <w:rFonts w:ascii="宋体" w:eastAsia="宋体" w:hAnsi="宋体" w:cs="Segoe UI"/>
              </w:rPr>
            </w:pPr>
            <w:r w:rsidRPr="00613BB9">
              <w:rPr>
                <w:rStyle w:val="HTML1"/>
                <w:sz w:val="20"/>
                <w:szCs w:val="20"/>
              </w:rPr>
              <w:t>:green_circle: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3EB143" w14:textId="77777777" w:rsidR="00401DBB" w:rsidRPr="00613BB9" w:rsidRDefault="00717723" w:rsidP="002C4861">
            <w:pPr>
              <w:rPr>
                <w:rFonts w:ascii="宋体" w:eastAsia="宋体" w:hAnsi="宋体" w:cs="Segoe UI"/>
              </w:rPr>
            </w:pPr>
            <w:hyperlink r:id="rId1589" w:anchor="table-of-contents" w:history="1">
              <w:r w:rsidR="00401DBB" w:rsidRPr="00613BB9">
                <w:rPr>
                  <w:rStyle w:val="a4"/>
                  <w:rFonts w:ascii="宋体" w:eastAsia="宋体" w:hAnsi="宋体" w:cs="Segoe UI"/>
                  <w:color w:val="auto"/>
                </w:rPr>
                <w:t>top</w:t>
              </w:r>
            </w:hyperlink>
          </w:p>
        </w:tc>
      </w:tr>
      <w:tr w:rsidR="00613BB9" w:rsidRPr="00613BB9" w14:paraId="45A78BF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E3463B" w14:textId="77777777" w:rsidR="00401DBB" w:rsidRPr="00613BB9" w:rsidRDefault="00717723" w:rsidP="002C4861">
            <w:pPr>
              <w:rPr>
                <w:rFonts w:ascii="宋体" w:eastAsia="宋体" w:hAnsi="宋体" w:cs="Segoe UI"/>
              </w:rPr>
            </w:pPr>
            <w:hyperlink r:id="rId159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0A066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A43D09" w14:textId="77777777" w:rsidR="00401DBB" w:rsidRPr="00613BB9" w:rsidRDefault="00401DBB" w:rsidP="002C4861">
            <w:pPr>
              <w:jc w:val="left"/>
              <w:rPr>
                <w:rFonts w:ascii="宋体" w:eastAsia="宋体" w:hAnsi="宋体" w:cs="Segoe UI"/>
              </w:rPr>
            </w:pPr>
            <w:r w:rsidRPr="00613BB9">
              <w:rPr>
                <w:rStyle w:val="HTML1"/>
                <w:sz w:val="20"/>
                <w:szCs w:val="20"/>
              </w:rPr>
              <w:t>:large_blue_circle: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C6752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8884A6" w14:textId="77777777" w:rsidR="00401DBB" w:rsidRPr="00613BB9" w:rsidRDefault="00401DBB" w:rsidP="002C4861">
            <w:pPr>
              <w:jc w:val="left"/>
              <w:rPr>
                <w:rFonts w:ascii="宋体" w:eastAsia="宋体" w:hAnsi="宋体" w:cs="Segoe UI"/>
              </w:rPr>
            </w:pPr>
            <w:r w:rsidRPr="00613BB9">
              <w:rPr>
                <w:rStyle w:val="HTML1"/>
                <w:sz w:val="20"/>
                <w:szCs w:val="20"/>
              </w:rPr>
              <w:t>:purple_circle: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55B256" w14:textId="77777777" w:rsidR="00401DBB" w:rsidRPr="00613BB9" w:rsidRDefault="00717723" w:rsidP="002C4861">
            <w:pPr>
              <w:rPr>
                <w:rFonts w:ascii="宋体" w:eastAsia="宋体" w:hAnsi="宋体" w:cs="Segoe UI"/>
              </w:rPr>
            </w:pPr>
            <w:hyperlink r:id="rId1591" w:anchor="table-of-contents" w:history="1">
              <w:r w:rsidR="00401DBB" w:rsidRPr="00613BB9">
                <w:rPr>
                  <w:rStyle w:val="a4"/>
                  <w:rFonts w:ascii="宋体" w:eastAsia="宋体" w:hAnsi="宋体" w:cs="Segoe UI"/>
                  <w:color w:val="auto"/>
                </w:rPr>
                <w:t>top</w:t>
              </w:r>
            </w:hyperlink>
          </w:p>
        </w:tc>
      </w:tr>
      <w:tr w:rsidR="00613BB9" w:rsidRPr="00613BB9" w14:paraId="5E33135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B0A2BF" w14:textId="77777777" w:rsidR="00401DBB" w:rsidRPr="00613BB9" w:rsidRDefault="00717723" w:rsidP="002C4861">
            <w:pPr>
              <w:rPr>
                <w:rFonts w:ascii="宋体" w:eastAsia="宋体" w:hAnsi="宋体" w:cs="Segoe UI"/>
              </w:rPr>
            </w:pPr>
            <w:hyperlink r:id="rId159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605F7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3A34AA" w14:textId="77777777" w:rsidR="00401DBB" w:rsidRPr="00613BB9" w:rsidRDefault="00401DBB" w:rsidP="002C4861">
            <w:pPr>
              <w:jc w:val="left"/>
              <w:rPr>
                <w:rFonts w:ascii="宋体" w:eastAsia="宋体" w:hAnsi="宋体" w:cs="Segoe UI"/>
              </w:rPr>
            </w:pPr>
            <w:r w:rsidRPr="00613BB9">
              <w:rPr>
                <w:rStyle w:val="HTML1"/>
                <w:sz w:val="20"/>
                <w:szCs w:val="20"/>
              </w:rPr>
              <w:t>:brown_circle: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03239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793CC8" w14:textId="77777777" w:rsidR="00401DBB" w:rsidRPr="00613BB9" w:rsidRDefault="00401DBB" w:rsidP="002C4861">
            <w:pPr>
              <w:jc w:val="left"/>
              <w:rPr>
                <w:rFonts w:ascii="宋体" w:eastAsia="宋体" w:hAnsi="宋体" w:cs="Segoe UI"/>
              </w:rPr>
            </w:pPr>
            <w:r w:rsidRPr="00613BB9">
              <w:rPr>
                <w:rStyle w:val="HTML1"/>
                <w:sz w:val="20"/>
                <w:szCs w:val="20"/>
              </w:rPr>
              <w:t>:black_circle: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1DB846" w14:textId="77777777" w:rsidR="00401DBB" w:rsidRPr="00613BB9" w:rsidRDefault="00717723" w:rsidP="002C4861">
            <w:pPr>
              <w:rPr>
                <w:rFonts w:ascii="宋体" w:eastAsia="宋体" w:hAnsi="宋体" w:cs="Segoe UI"/>
              </w:rPr>
            </w:pPr>
            <w:hyperlink r:id="rId1593" w:anchor="table-of-contents" w:history="1">
              <w:r w:rsidR="00401DBB" w:rsidRPr="00613BB9">
                <w:rPr>
                  <w:rStyle w:val="a4"/>
                  <w:rFonts w:ascii="宋体" w:eastAsia="宋体" w:hAnsi="宋体" w:cs="Segoe UI"/>
                  <w:color w:val="auto"/>
                </w:rPr>
                <w:t>top</w:t>
              </w:r>
            </w:hyperlink>
          </w:p>
        </w:tc>
      </w:tr>
      <w:tr w:rsidR="00613BB9" w:rsidRPr="00613BB9" w14:paraId="3165449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790BFA" w14:textId="77777777" w:rsidR="00401DBB" w:rsidRPr="00613BB9" w:rsidRDefault="00717723" w:rsidP="002C4861">
            <w:pPr>
              <w:rPr>
                <w:rFonts w:ascii="宋体" w:eastAsia="宋体" w:hAnsi="宋体" w:cs="Segoe UI"/>
              </w:rPr>
            </w:pPr>
            <w:hyperlink r:id="rId159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CD51D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C93452" w14:textId="77777777" w:rsidR="00401DBB" w:rsidRPr="00613BB9" w:rsidRDefault="00401DBB" w:rsidP="002C4861">
            <w:pPr>
              <w:jc w:val="left"/>
              <w:rPr>
                <w:rFonts w:ascii="宋体" w:eastAsia="宋体" w:hAnsi="宋体" w:cs="Segoe UI"/>
              </w:rPr>
            </w:pPr>
            <w:r w:rsidRPr="00613BB9">
              <w:rPr>
                <w:rStyle w:val="HTML1"/>
                <w:sz w:val="20"/>
                <w:szCs w:val="20"/>
              </w:rPr>
              <w:t>:white_circle: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E8DC6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5BE7C8" w14:textId="77777777" w:rsidR="00401DBB" w:rsidRPr="00613BB9" w:rsidRDefault="00401DBB" w:rsidP="002C4861">
            <w:pPr>
              <w:jc w:val="left"/>
              <w:rPr>
                <w:rFonts w:ascii="宋体" w:eastAsia="宋体" w:hAnsi="宋体" w:cs="Segoe UI"/>
              </w:rPr>
            </w:pPr>
            <w:r w:rsidRPr="00613BB9">
              <w:rPr>
                <w:rStyle w:val="HTML1"/>
                <w:sz w:val="20"/>
                <w:szCs w:val="20"/>
              </w:rPr>
              <w:t>:red_square: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7BC73" w14:textId="77777777" w:rsidR="00401DBB" w:rsidRPr="00613BB9" w:rsidRDefault="00717723" w:rsidP="002C4861">
            <w:pPr>
              <w:rPr>
                <w:rFonts w:ascii="宋体" w:eastAsia="宋体" w:hAnsi="宋体" w:cs="Segoe UI"/>
              </w:rPr>
            </w:pPr>
            <w:hyperlink r:id="rId1595" w:anchor="table-of-contents" w:history="1">
              <w:r w:rsidR="00401DBB" w:rsidRPr="00613BB9">
                <w:rPr>
                  <w:rStyle w:val="a4"/>
                  <w:rFonts w:ascii="宋体" w:eastAsia="宋体" w:hAnsi="宋体" w:cs="Segoe UI"/>
                  <w:color w:val="auto"/>
                </w:rPr>
                <w:t>top</w:t>
              </w:r>
            </w:hyperlink>
          </w:p>
        </w:tc>
      </w:tr>
      <w:tr w:rsidR="00613BB9" w:rsidRPr="00613BB9" w14:paraId="54AE882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064E1F" w14:textId="77777777" w:rsidR="00401DBB" w:rsidRPr="00613BB9" w:rsidRDefault="00717723" w:rsidP="002C4861">
            <w:pPr>
              <w:rPr>
                <w:rFonts w:ascii="宋体" w:eastAsia="宋体" w:hAnsi="宋体" w:cs="Segoe UI"/>
              </w:rPr>
            </w:pPr>
            <w:hyperlink r:id="rId159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EFC43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485537" w14:textId="77777777" w:rsidR="00401DBB" w:rsidRPr="00613BB9" w:rsidRDefault="00401DBB" w:rsidP="002C4861">
            <w:pPr>
              <w:jc w:val="left"/>
              <w:rPr>
                <w:rFonts w:ascii="宋体" w:eastAsia="宋体" w:hAnsi="宋体" w:cs="Segoe UI"/>
              </w:rPr>
            </w:pPr>
            <w:r w:rsidRPr="00613BB9">
              <w:rPr>
                <w:rStyle w:val="HTML1"/>
                <w:sz w:val="20"/>
                <w:szCs w:val="20"/>
              </w:rPr>
              <w:t>:orange_square: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F9FEE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B4377D" w14:textId="77777777" w:rsidR="00401DBB" w:rsidRPr="00613BB9" w:rsidRDefault="00401DBB" w:rsidP="002C4861">
            <w:pPr>
              <w:jc w:val="left"/>
              <w:rPr>
                <w:rFonts w:ascii="宋体" w:eastAsia="宋体" w:hAnsi="宋体" w:cs="Segoe UI"/>
              </w:rPr>
            </w:pPr>
            <w:r w:rsidRPr="00613BB9">
              <w:rPr>
                <w:rStyle w:val="HTML1"/>
                <w:sz w:val="20"/>
                <w:szCs w:val="20"/>
              </w:rPr>
              <w:t>:yellow_square: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C174E6" w14:textId="77777777" w:rsidR="00401DBB" w:rsidRPr="00613BB9" w:rsidRDefault="00717723" w:rsidP="002C4861">
            <w:pPr>
              <w:rPr>
                <w:rFonts w:ascii="宋体" w:eastAsia="宋体" w:hAnsi="宋体" w:cs="Segoe UI"/>
              </w:rPr>
            </w:pPr>
            <w:hyperlink r:id="rId1597" w:anchor="table-of-contents" w:history="1">
              <w:r w:rsidR="00401DBB" w:rsidRPr="00613BB9">
                <w:rPr>
                  <w:rStyle w:val="a4"/>
                  <w:rFonts w:ascii="宋体" w:eastAsia="宋体" w:hAnsi="宋体" w:cs="Segoe UI"/>
                  <w:color w:val="auto"/>
                </w:rPr>
                <w:t>top</w:t>
              </w:r>
            </w:hyperlink>
          </w:p>
        </w:tc>
      </w:tr>
      <w:tr w:rsidR="00613BB9" w:rsidRPr="00613BB9" w14:paraId="26EA6C6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A9151B" w14:textId="77777777" w:rsidR="00401DBB" w:rsidRPr="00613BB9" w:rsidRDefault="00717723" w:rsidP="002C4861">
            <w:pPr>
              <w:rPr>
                <w:rFonts w:ascii="宋体" w:eastAsia="宋体" w:hAnsi="宋体" w:cs="Segoe UI"/>
              </w:rPr>
            </w:pPr>
            <w:hyperlink r:id="rId159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9B92B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582B27" w14:textId="77777777" w:rsidR="00401DBB" w:rsidRPr="00613BB9" w:rsidRDefault="00401DBB" w:rsidP="002C4861">
            <w:pPr>
              <w:jc w:val="left"/>
              <w:rPr>
                <w:rFonts w:ascii="宋体" w:eastAsia="宋体" w:hAnsi="宋体" w:cs="Segoe UI"/>
              </w:rPr>
            </w:pPr>
            <w:r w:rsidRPr="00613BB9">
              <w:rPr>
                <w:rStyle w:val="HTML1"/>
                <w:sz w:val="20"/>
                <w:szCs w:val="20"/>
              </w:rPr>
              <w:t>:green_square: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7C6B9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38FDA4" w14:textId="77777777" w:rsidR="00401DBB" w:rsidRPr="00613BB9" w:rsidRDefault="00401DBB" w:rsidP="002C4861">
            <w:pPr>
              <w:jc w:val="left"/>
              <w:rPr>
                <w:rFonts w:ascii="宋体" w:eastAsia="宋体" w:hAnsi="宋体" w:cs="Segoe UI"/>
              </w:rPr>
            </w:pPr>
            <w:r w:rsidRPr="00613BB9">
              <w:rPr>
                <w:rStyle w:val="HTML1"/>
                <w:sz w:val="20"/>
                <w:szCs w:val="20"/>
              </w:rPr>
              <w:t>:blue_square: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67385F" w14:textId="77777777" w:rsidR="00401DBB" w:rsidRPr="00613BB9" w:rsidRDefault="00717723" w:rsidP="002C4861">
            <w:pPr>
              <w:rPr>
                <w:rFonts w:ascii="宋体" w:eastAsia="宋体" w:hAnsi="宋体" w:cs="Segoe UI"/>
              </w:rPr>
            </w:pPr>
            <w:hyperlink r:id="rId1599" w:anchor="table-of-contents" w:history="1">
              <w:r w:rsidR="00401DBB" w:rsidRPr="00613BB9">
                <w:rPr>
                  <w:rStyle w:val="a4"/>
                  <w:rFonts w:ascii="宋体" w:eastAsia="宋体" w:hAnsi="宋体" w:cs="Segoe UI"/>
                  <w:color w:val="auto"/>
                </w:rPr>
                <w:t>top</w:t>
              </w:r>
            </w:hyperlink>
          </w:p>
        </w:tc>
      </w:tr>
      <w:tr w:rsidR="00613BB9" w:rsidRPr="00613BB9" w14:paraId="5AA170C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4D87BC" w14:textId="77777777" w:rsidR="00401DBB" w:rsidRPr="00613BB9" w:rsidRDefault="00717723" w:rsidP="002C4861">
            <w:pPr>
              <w:rPr>
                <w:rFonts w:ascii="宋体" w:eastAsia="宋体" w:hAnsi="宋体" w:cs="Segoe UI"/>
              </w:rPr>
            </w:pPr>
            <w:hyperlink r:id="rId160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5CE26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658E17" w14:textId="77777777" w:rsidR="00401DBB" w:rsidRPr="00613BB9" w:rsidRDefault="00401DBB" w:rsidP="002C4861">
            <w:pPr>
              <w:jc w:val="left"/>
              <w:rPr>
                <w:rFonts w:ascii="宋体" w:eastAsia="宋体" w:hAnsi="宋体" w:cs="Segoe UI"/>
              </w:rPr>
            </w:pPr>
            <w:r w:rsidRPr="00613BB9">
              <w:rPr>
                <w:rStyle w:val="HTML1"/>
                <w:sz w:val="20"/>
                <w:szCs w:val="20"/>
              </w:rPr>
              <w:t>:purple_square: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08BC9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376AC3" w14:textId="77777777" w:rsidR="00401DBB" w:rsidRPr="00613BB9" w:rsidRDefault="00401DBB" w:rsidP="002C4861">
            <w:pPr>
              <w:jc w:val="left"/>
              <w:rPr>
                <w:rFonts w:ascii="宋体" w:eastAsia="宋体" w:hAnsi="宋体" w:cs="Segoe UI"/>
              </w:rPr>
            </w:pPr>
            <w:r w:rsidRPr="00613BB9">
              <w:rPr>
                <w:rStyle w:val="HTML1"/>
                <w:sz w:val="20"/>
                <w:szCs w:val="20"/>
              </w:rPr>
              <w:t>:brown_square: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076B04" w14:textId="77777777" w:rsidR="00401DBB" w:rsidRPr="00613BB9" w:rsidRDefault="00717723" w:rsidP="002C4861">
            <w:pPr>
              <w:rPr>
                <w:rFonts w:ascii="宋体" w:eastAsia="宋体" w:hAnsi="宋体" w:cs="Segoe UI"/>
              </w:rPr>
            </w:pPr>
            <w:hyperlink r:id="rId1601" w:anchor="table-of-contents" w:history="1">
              <w:r w:rsidR="00401DBB" w:rsidRPr="00613BB9">
                <w:rPr>
                  <w:rStyle w:val="a4"/>
                  <w:rFonts w:ascii="宋体" w:eastAsia="宋体" w:hAnsi="宋体" w:cs="Segoe UI"/>
                  <w:color w:val="auto"/>
                </w:rPr>
                <w:t>top</w:t>
              </w:r>
            </w:hyperlink>
          </w:p>
        </w:tc>
      </w:tr>
      <w:tr w:rsidR="00613BB9" w:rsidRPr="00613BB9" w14:paraId="13682D5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70C46E" w14:textId="77777777" w:rsidR="00401DBB" w:rsidRPr="00613BB9" w:rsidRDefault="00717723" w:rsidP="002C4861">
            <w:pPr>
              <w:rPr>
                <w:rFonts w:ascii="宋体" w:eastAsia="宋体" w:hAnsi="宋体" w:cs="Segoe UI"/>
              </w:rPr>
            </w:pPr>
            <w:hyperlink r:id="rId160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2CA2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4FC586" w14:textId="77777777" w:rsidR="00401DBB" w:rsidRPr="00613BB9" w:rsidRDefault="00401DBB" w:rsidP="002C4861">
            <w:pPr>
              <w:jc w:val="left"/>
              <w:rPr>
                <w:rFonts w:ascii="宋体" w:eastAsia="宋体" w:hAnsi="宋体" w:cs="Segoe UI"/>
              </w:rPr>
            </w:pPr>
            <w:r w:rsidRPr="00613BB9">
              <w:rPr>
                <w:rStyle w:val="HTML1"/>
                <w:sz w:val="20"/>
                <w:szCs w:val="20"/>
              </w:rPr>
              <w:t>:black_large_square: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59724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8119E1" w14:textId="77777777" w:rsidR="00401DBB" w:rsidRPr="00613BB9" w:rsidRDefault="00401DBB" w:rsidP="002C4861">
            <w:pPr>
              <w:jc w:val="left"/>
              <w:rPr>
                <w:rFonts w:ascii="宋体" w:eastAsia="宋体" w:hAnsi="宋体" w:cs="Segoe UI"/>
              </w:rPr>
            </w:pPr>
            <w:r w:rsidRPr="00613BB9">
              <w:rPr>
                <w:rStyle w:val="HTML1"/>
                <w:sz w:val="20"/>
                <w:szCs w:val="20"/>
              </w:rPr>
              <w:t>:white_large_square: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CAA6A7" w14:textId="77777777" w:rsidR="00401DBB" w:rsidRPr="00613BB9" w:rsidRDefault="00717723" w:rsidP="002C4861">
            <w:pPr>
              <w:rPr>
                <w:rFonts w:ascii="宋体" w:eastAsia="宋体" w:hAnsi="宋体" w:cs="Segoe UI"/>
              </w:rPr>
            </w:pPr>
            <w:hyperlink r:id="rId1603" w:anchor="table-of-contents" w:history="1">
              <w:r w:rsidR="00401DBB" w:rsidRPr="00613BB9">
                <w:rPr>
                  <w:rStyle w:val="a4"/>
                  <w:rFonts w:ascii="宋体" w:eastAsia="宋体" w:hAnsi="宋体" w:cs="Segoe UI"/>
                  <w:color w:val="auto"/>
                </w:rPr>
                <w:t>top</w:t>
              </w:r>
            </w:hyperlink>
          </w:p>
        </w:tc>
      </w:tr>
      <w:tr w:rsidR="00613BB9" w:rsidRPr="00613BB9" w14:paraId="79DB4D5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F04F8" w14:textId="77777777" w:rsidR="00401DBB" w:rsidRPr="00613BB9" w:rsidRDefault="00717723" w:rsidP="002C4861">
            <w:pPr>
              <w:rPr>
                <w:rFonts w:ascii="宋体" w:eastAsia="宋体" w:hAnsi="宋体" w:cs="Segoe UI"/>
              </w:rPr>
            </w:pPr>
            <w:hyperlink r:id="rId160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8E6CB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ECB0E5" w14:textId="77777777" w:rsidR="00401DBB" w:rsidRPr="00613BB9" w:rsidRDefault="00401DBB" w:rsidP="002C4861">
            <w:pPr>
              <w:jc w:val="left"/>
              <w:rPr>
                <w:rFonts w:ascii="宋体" w:eastAsia="宋体" w:hAnsi="宋体" w:cs="Segoe UI"/>
              </w:rPr>
            </w:pPr>
            <w:r w:rsidRPr="00613BB9">
              <w:rPr>
                <w:rStyle w:val="HTML1"/>
                <w:sz w:val="20"/>
                <w:szCs w:val="20"/>
              </w:rPr>
              <w:t>:black_medium_square: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4B1EE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EE4CDA" w14:textId="77777777" w:rsidR="00401DBB" w:rsidRPr="00613BB9" w:rsidRDefault="00401DBB" w:rsidP="002C4861">
            <w:pPr>
              <w:jc w:val="left"/>
              <w:rPr>
                <w:rFonts w:ascii="宋体" w:eastAsia="宋体" w:hAnsi="宋体" w:cs="Segoe UI"/>
              </w:rPr>
            </w:pPr>
            <w:r w:rsidRPr="00613BB9">
              <w:rPr>
                <w:rStyle w:val="HTML1"/>
                <w:sz w:val="20"/>
                <w:szCs w:val="20"/>
              </w:rPr>
              <w:t>:white_medium_square: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073078" w14:textId="77777777" w:rsidR="00401DBB" w:rsidRPr="00613BB9" w:rsidRDefault="00717723" w:rsidP="002C4861">
            <w:pPr>
              <w:rPr>
                <w:rFonts w:ascii="宋体" w:eastAsia="宋体" w:hAnsi="宋体" w:cs="Segoe UI"/>
              </w:rPr>
            </w:pPr>
            <w:hyperlink r:id="rId1605" w:anchor="table-of-contents" w:history="1">
              <w:r w:rsidR="00401DBB" w:rsidRPr="00613BB9">
                <w:rPr>
                  <w:rStyle w:val="a4"/>
                  <w:rFonts w:ascii="宋体" w:eastAsia="宋体" w:hAnsi="宋体" w:cs="Segoe UI"/>
                  <w:color w:val="auto"/>
                </w:rPr>
                <w:t>top</w:t>
              </w:r>
            </w:hyperlink>
          </w:p>
        </w:tc>
      </w:tr>
      <w:tr w:rsidR="00613BB9" w:rsidRPr="00613BB9" w14:paraId="1CF891B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343749" w14:textId="77777777" w:rsidR="00401DBB" w:rsidRPr="00613BB9" w:rsidRDefault="00717723" w:rsidP="002C4861">
            <w:pPr>
              <w:rPr>
                <w:rFonts w:ascii="宋体" w:eastAsia="宋体" w:hAnsi="宋体" w:cs="Segoe UI"/>
              </w:rPr>
            </w:pPr>
            <w:hyperlink r:id="rId160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39DC7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CA8456" w14:textId="77777777" w:rsidR="00401DBB" w:rsidRPr="00613BB9" w:rsidRDefault="00401DBB" w:rsidP="002C4861">
            <w:pPr>
              <w:jc w:val="left"/>
              <w:rPr>
                <w:rFonts w:ascii="宋体" w:eastAsia="宋体" w:hAnsi="宋体" w:cs="Segoe UI"/>
              </w:rPr>
            </w:pPr>
            <w:r w:rsidRPr="00613BB9">
              <w:rPr>
                <w:rStyle w:val="HTML1"/>
                <w:sz w:val="20"/>
                <w:szCs w:val="20"/>
              </w:rPr>
              <w:t>:black_medium_small_square: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43B44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68DEBC" w14:textId="77777777" w:rsidR="00401DBB" w:rsidRPr="00613BB9" w:rsidRDefault="00401DBB" w:rsidP="002C4861">
            <w:pPr>
              <w:jc w:val="left"/>
              <w:rPr>
                <w:rFonts w:ascii="宋体" w:eastAsia="宋体" w:hAnsi="宋体" w:cs="Segoe UI"/>
              </w:rPr>
            </w:pPr>
            <w:r w:rsidRPr="00613BB9">
              <w:rPr>
                <w:rStyle w:val="HTML1"/>
                <w:sz w:val="20"/>
                <w:szCs w:val="20"/>
              </w:rPr>
              <w:t>:white_medium_small_square: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35E0A9" w14:textId="77777777" w:rsidR="00401DBB" w:rsidRPr="00613BB9" w:rsidRDefault="00717723" w:rsidP="002C4861">
            <w:pPr>
              <w:rPr>
                <w:rFonts w:ascii="宋体" w:eastAsia="宋体" w:hAnsi="宋体" w:cs="Segoe UI"/>
              </w:rPr>
            </w:pPr>
            <w:hyperlink r:id="rId1607" w:anchor="table-of-contents" w:history="1">
              <w:r w:rsidR="00401DBB" w:rsidRPr="00613BB9">
                <w:rPr>
                  <w:rStyle w:val="a4"/>
                  <w:rFonts w:ascii="宋体" w:eastAsia="宋体" w:hAnsi="宋体" w:cs="Segoe UI"/>
                  <w:color w:val="auto"/>
                </w:rPr>
                <w:t>top</w:t>
              </w:r>
            </w:hyperlink>
          </w:p>
        </w:tc>
      </w:tr>
      <w:tr w:rsidR="00613BB9" w:rsidRPr="00613BB9" w14:paraId="3F95CEB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FB80B7" w14:textId="77777777" w:rsidR="00401DBB" w:rsidRPr="00613BB9" w:rsidRDefault="00717723" w:rsidP="002C4861">
            <w:pPr>
              <w:rPr>
                <w:rFonts w:ascii="宋体" w:eastAsia="宋体" w:hAnsi="宋体" w:cs="Segoe UI"/>
              </w:rPr>
            </w:pPr>
            <w:hyperlink r:id="rId160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858E6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B5A9F1" w14:textId="77777777" w:rsidR="00401DBB" w:rsidRPr="00613BB9" w:rsidRDefault="00401DBB" w:rsidP="002C4861">
            <w:pPr>
              <w:jc w:val="left"/>
              <w:rPr>
                <w:rFonts w:ascii="宋体" w:eastAsia="宋体" w:hAnsi="宋体" w:cs="Segoe UI"/>
              </w:rPr>
            </w:pPr>
            <w:r w:rsidRPr="00613BB9">
              <w:rPr>
                <w:rStyle w:val="HTML1"/>
                <w:sz w:val="20"/>
                <w:szCs w:val="20"/>
              </w:rPr>
              <w:t>:black_small_square: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453AD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EE73F0" w14:textId="77777777" w:rsidR="00401DBB" w:rsidRPr="00613BB9" w:rsidRDefault="00401DBB" w:rsidP="002C4861">
            <w:pPr>
              <w:jc w:val="left"/>
              <w:rPr>
                <w:rFonts w:ascii="宋体" w:eastAsia="宋体" w:hAnsi="宋体" w:cs="Segoe UI"/>
              </w:rPr>
            </w:pPr>
            <w:r w:rsidRPr="00613BB9">
              <w:rPr>
                <w:rStyle w:val="HTML1"/>
                <w:sz w:val="20"/>
                <w:szCs w:val="20"/>
              </w:rPr>
              <w:t>:white_small_square: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E29C5E" w14:textId="77777777" w:rsidR="00401DBB" w:rsidRPr="00613BB9" w:rsidRDefault="00717723" w:rsidP="002C4861">
            <w:pPr>
              <w:rPr>
                <w:rFonts w:ascii="宋体" w:eastAsia="宋体" w:hAnsi="宋体" w:cs="Segoe UI"/>
              </w:rPr>
            </w:pPr>
            <w:hyperlink r:id="rId1609" w:anchor="table-of-contents" w:history="1">
              <w:r w:rsidR="00401DBB" w:rsidRPr="00613BB9">
                <w:rPr>
                  <w:rStyle w:val="a4"/>
                  <w:rFonts w:ascii="宋体" w:eastAsia="宋体" w:hAnsi="宋体" w:cs="Segoe UI"/>
                  <w:color w:val="auto"/>
                </w:rPr>
                <w:t>top</w:t>
              </w:r>
            </w:hyperlink>
          </w:p>
        </w:tc>
      </w:tr>
      <w:tr w:rsidR="00613BB9" w:rsidRPr="00613BB9" w14:paraId="4D91E7B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281307" w14:textId="77777777" w:rsidR="00401DBB" w:rsidRPr="00613BB9" w:rsidRDefault="00717723" w:rsidP="002C4861">
            <w:pPr>
              <w:rPr>
                <w:rFonts w:ascii="宋体" w:eastAsia="宋体" w:hAnsi="宋体" w:cs="Segoe UI"/>
              </w:rPr>
            </w:pPr>
            <w:hyperlink r:id="rId1610"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6ED78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4E08F7" w14:textId="77777777" w:rsidR="00401DBB" w:rsidRPr="00613BB9" w:rsidRDefault="00401DBB" w:rsidP="002C4861">
            <w:pPr>
              <w:jc w:val="left"/>
              <w:rPr>
                <w:rFonts w:ascii="宋体" w:eastAsia="宋体" w:hAnsi="宋体" w:cs="Segoe UI"/>
              </w:rPr>
            </w:pPr>
            <w:r w:rsidRPr="00613BB9">
              <w:rPr>
                <w:rStyle w:val="HTML1"/>
                <w:sz w:val="20"/>
                <w:szCs w:val="20"/>
              </w:rPr>
              <w:t>:large_orange_diamond: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BABFC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5CEDAC" w14:textId="77777777" w:rsidR="00401DBB" w:rsidRPr="00613BB9" w:rsidRDefault="00401DBB" w:rsidP="002C4861">
            <w:pPr>
              <w:jc w:val="left"/>
              <w:rPr>
                <w:rFonts w:ascii="宋体" w:eastAsia="宋体" w:hAnsi="宋体" w:cs="Segoe UI"/>
              </w:rPr>
            </w:pPr>
            <w:r w:rsidRPr="00613BB9">
              <w:rPr>
                <w:rStyle w:val="HTML1"/>
                <w:sz w:val="20"/>
                <w:szCs w:val="20"/>
              </w:rPr>
              <w:t>:large_blue_diamond: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169D01" w14:textId="77777777" w:rsidR="00401DBB" w:rsidRPr="00613BB9" w:rsidRDefault="00717723" w:rsidP="002C4861">
            <w:pPr>
              <w:rPr>
                <w:rFonts w:ascii="宋体" w:eastAsia="宋体" w:hAnsi="宋体" w:cs="Segoe UI"/>
              </w:rPr>
            </w:pPr>
            <w:hyperlink r:id="rId1611" w:anchor="table-of-contents" w:history="1">
              <w:r w:rsidR="00401DBB" w:rsidRPr="00613BB9">
                <w:rPr>
                  <w:rStyle w:val="a4"/>
                  <w:rFonts w:ascii="宋体" w:eastAsia="宋体" w:hAnsi="宋体" w:cs="Segoe UI"/>
                  <w:color w:val="auto"/>
                </w:rPr>
                <w:t>top</w:t>
              </w:r>
            </w:hyperlink>
          </w:p>
        </w:tc>
      </w:tr>
      <w:tr w:rsidR="00613BB9" w:rsidRPr="00613BB9" w14:paraId="32A4B8C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72FB5E" w14:textId="77777777" w:rsidR="00401DBB" w:rsidRPr="00613BB9" w:rsidRDefault="00717723" w:rsidP="002C4861">
            <w:pPr>
              <w:rPr>
                <w:rFonts w:ascii="宋体" w:eastAsia="宋体" w:hAnsi="宋体" w:cs="Segoe UI"/>
              </w:rPr>
            </w:pPr>
            <w:hyperlink r:id="rId1612"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2459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D3FF21" w14:textId="77777777" w:rsidR="00401DBB" w:rsidRPr="00613BB9" w:rsidRDefault="00401DBB" w:rsidP="002C4861">
            <w:pPr>
              <w:jc w:val="left"/>
              <w:rPr>
                <w:rFonts w:ascii="宋体" w:eastAsia="宋体" w:hAnsi="宋体" w:cs="Segoe UI"/>
              </w:rPr>
            </w:pPr>
            <w:r w:rsidRPr="00613BB9">
              <w:rPr>
                <w:rStyle w:val="HTML1"/>
                <w:sz w:val="20"/>
                <w:szCs w:val="20"/>
              </w:rPr>
              <w:t>:small_orange_diamond: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EF6FF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A6AABF" w14:textId="77777777" w:rsidR="00401DBB" w:rsidRPr="00613BB9" w:rsidRDefault="00401DBB" w:rsidP="002C4861">
            <w:pPr>
              <w:jc w:val="left"/>
              <w:rPr>
                <w:rFonts w:ascii="宋体" w:eastAsia="宋体" w:hAnsi="宋体" w:cs="Segoe UI"/>
              </w:rPr>
            </w:pPr>
            <w:r w:rsidRPr="00613BB9">
              <w:rPr>
                <w:rStyle w:val="HTML1"/>
                <w:sz w:val="20"/>
                <w:szCs w:val="20"/>
              </w:rPr>
              <w:t>:small_blue_diamond: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F149B0" w14:textId="77777777" w:rsidR="00401DBB" w:rsidRPr="00613BB9" w:rsidRDefault="00717723" w:rsidP="002C4861">
            <w:pPr>
              <w:rPr>
                <w:rFonts w:ascii="宋体" w:eastAsia="宋体" w:hAnsi="宋体" w:cs="Segoe UI"/>
              </w:rPr>
            </w:pPr>
            <w:hyperlink r:id="rId1613" w:anchor="table-of-contents" w:history="1">
              <w:r w:rsidR="00401DBB" w:rsidRPr="00613BB9">
                <w:rPr>
                  <w:rStyle w:val="a4"/>
                  <w:rFonts w:ascii="宋体" w:eastAsia="宋体" w:hAnsi="宋体" w:cs="Segoe UI"/>
                  <w:color w:val="auto"/>
                </w:rPr>
                <w:t>top</w:t>
              </w:r>
            </w:hyperlink>
          </w:p>
        </w:tc>
      </w:tr>
      <w:tr w:rsidR="00613BB9" w:rsidRPr="00613BB9" w14:paraId="2FDA5A7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51B44F" w14:textId="77777777" w:rsidR="00401DBB" w:rsidRPr="00613BB9" w:rsidRDefault="00717723" w:rsidP="002C4861">
            <w:pPr>
              <w:rPr>
                <w:rFonts w:ascii="宋体" w:eastAsia="宋体" w:hAnsi="宋体" w:cs="Segoe UI"/>
              </w:rPr>
            </w:pPr>
            <w:hyperlink r:id="rId1614"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7F2AD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9C5D58" w14:textId="77777777" w:rsidR="00401DBB" w:rsidRPr="00613BB9" w:rsidRDefault="00401DBB" w:rsidP="002C4861">
            <w:pPr>
              <w:jc w:val="left"/>
              <w:rPr>
                <w:rFonts w:ascii="宋体" w:eastAsia="宋体" w:hAnsi="宋体" w:cs="Segoe UI"/>
              </w:rPr>
            </w:pPr>
            <w:r w:rsidRPr="00613BB9">
              <w:rPr>
                <w:rStyle w:val="HTML1"/>
                <w:sz w:val="20"/>
                <w:szCs w:val="20"/>
              </w:rPr>
              <w:t>:small_red_triangle: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B5B29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91187B" w14:textId="77777777" w:rsidR="00401DBB" w:rsidRPr="00613BB9" w:rsidRDefault="00401DBB" w:rsidP="002C4861">
            <w:pPr>
              <w:jc w:val="left"/>
              <w:rPr>
                <w:rFonts w:ascii="宋体" w:eastAsia="宋体" w:hAnsi="宋体" w:cs="Segoe UI"/>
              </w:rPr>
            </w:pPr>
            <w:r w:rsidRPr="00613BB9">
              <w:rPr>
                <w:rStyle w:val="HTML1"/>
                <w:sz w:val="20"/>
                <w:szCs w:val="20"/>
              </w:rPr>
              <w:t>:small_red_triangle_down: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65076B" w14:textId="77777777" w:rsidR="00401DBB" w:rsidRPr="00613BB9" w:rsidRDefault="00717723" w:rsidP="002C4861">
            <w:pPr>
              <w:rPr>
                <w:rFonts w:ascii="宋体" w:eastAsia="宋体" w:hAnsi="宋体" w:cs="Segoe UI"/>
              </w:rPr>
            </w:pPr>
            <w:hyperlink r:id="rId1615" w:anchor="table-of-contents" w:history="1">
              <w:r w:rsidR="00401DBB" w:rsidRPr="00613BB9">
                <w:rPr>
                  <w:rStyle w:val="a4"/>
                  <w:rFonts w:ascii="宋体" w:eastAsia="宋体" w:hAnsi="宋体" w:cs="Segoe UI"/>
                  <w:color w:val="auto"/>
                </w:rPr>
                <w:t>top</w:t>
              </w:r>
            </w:hyperlink>
          </w:p>
        </w:tc>
      </w:tr>
      <w:tr w:rsidR="00613BB9" w:rsidRPr="00613BB9" w14:paraId="54F9BE1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CCF206" w14:textId="77777777" w:rsidR="00401DBB" w:rsidRPr="00613BB9" w:rsidRDefault="00717723" w:rsidP="002C4861">
            <w:pPr>
              <w:rPr>
                <w:rFonts w:ascii="宋体" w:eastAsia="宋体" w:hAnsi="宋体" w:cs="Segoe UI"/>
              </w:rPr>
            </w:pPr>
            <w:hyperlink r:id="rId1616"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6DC0D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D0C0C" w14:textId="77777777" w:rsidR="00401DBB" w:rsidRPr="00613BB9" w:rsidRDefault="00401DBB" w:rsidP="002C4861">
            <w:pPr>
              <w:jc w:val="left"/>
              <w:rPr>
                <w:rFonts w:ascii="宋体" w:eastAsia="宋体" w:hAnsi="宋体" w:cs="Segoe UI"/>
              </w:rPr>
            </w:pPr>
            <w:r w:rsidRPr="00613BB9">
              <w:rPr>
                <w:rStyle w:val="HTML1"/>
                <w:sz w:val="20"/>
                <w:szCs w:val="20"/>
              </w:rPr>
              <w:t>:diamond_shape_with_a_dot_inside: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13E47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30038B" w14:textId="77777777" w:rsidR="00401DBB" w:rsidRPr="00613BB9" w:rsidRDefault="00401DBB" w:rsidP="002C4861">
            <w:pPr>
              <w:jc w:val="left"/>
              <w:rPr>
                <w:rFonts w:ascii="宋体" w:eastAsia="宋体" w:hAnsi="宋体" w:cs="Segoe UI"/>
              </w:rPr>
            </w:pPr>
            <w:r w:rsidRPr="00613BB9">
              <w:rPr>
                <w:rStyle w:val="HTML1"/>
                <w:sz w:val="20"/>
                <w:szCs w:val="20"/>
              </w:rPr>
              <w:t>:radio_button: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04B753" w14:textId="77777777" w:rsidR="00401DBB" w:rsidRPr="00613BB9" w:rsidRDefault="00717723" w:rsidP="002C4861">
            <w:pPr>
              <w:rPr>
                <w:rFonts w:ascii="宋体" w:eastAsia="宋体" w:hAnsi="宋体" w:cs="Segoe UI"/>
              </w:rPr>
            </w:pPr>
            <w:hyperlink r:id="rId1617" w:anchor="table-of-contents" w:history="1">
              <w:r w:rsidR="00401DBB" w:rsidRPr="00613BB9">
                <w:rPr>
                  <w:rStyle w:val="a4"/>
                  <w:rFonts w:ascii="宋体" w:eastAsia="宋体" w:hAnsi="宋体" w:cs="Segoe UI"/>
                  <w:color w:val="auto"/>
                </w:rPr>
                <w:t>top</w:t>
              </w:r>
            </w:hyperlink>
          </w:p>
        </w:tc>
      </w:tr>
      <w:tr w:rsidR="00613BB9" w:rsidRPr="00613BB9" w14:paraId="1995935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FEA1D9" w14:textId="77777777" w:rsidR="00401DBB" w:rsidRPr="00613BB9" w:rsidRDefault="00717723" w:rsidP="002C4861">
            <w:pPr>
              <w:rPr>
                <w:rFonts w:ascii="宋体" w:eastAsia="宋体" w:hAnsi="宋体" w:cs="Segoe UI"/>
              </w:rPr>
            </w:pPr>
            <w:hyperlink r:id="rId1618" w:anchor="symbol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93B05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E1B1E8" w14:textId="77777777" w:rsidR="00401DBB" w:rsidRPr="00613BB9" w:rsidRDefault="00401DBB" w:rsidP="002C4861">
            <w:pPr>
              <w:jc w:val="left"/>
              <w:rPr>
                <w:rFonts w:ascii="宋体" w:eastAsia="宋体" w:hAnsi="宋体" w:cs="Segoe UI"/>
              </w:rPr>
            </w:pPr>
            <w:r w:rsidRPr="00613BB9">
              <w:rPr>
                <w:rStyle w:val="HTML1"/>
                <w:sz w:val="20"/>
                <w:szCs w:val="20"/>
              </w:rPr>
              <w:t>:white_square_button: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72EE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25D0C2" w14:textId="77777777" w:rsidR="00401DBB" w:rsidRPr="00613BB9" w:rsidRDefault="00401DBB" w:rsidP="002C4861">
            <w:pPr>
              <w:jc w:val="left"/>
              <w:rPr>
                <w:rFonts w:ascii="宋体" w:eastAsia="宋体" w:hAnsi="宋体" w:cs="Segoe UI"/>
              </w:rPr>
            </w:pPr>
            <w:r w:rsidRPr="00613BB9">
              <w:rPr>
                <w:rStyle w:val="HTML1"/>
                <w:sz w:val="20"/>
                <w:szCs w:val="20"/>
              </w:rPr>
              <w:t>:black_square_button: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C696D6" w14:textId="77777777" w:rsidR="00401DBB" w:rsidRPr="00613BB9" w:rsidRDefault="00717723" w:rsidP="002C4861">
            <w:pPr>
              <w:rPr>
                <w:rFonts w:ascii="宋体" w:eastAsia="宋体" w:hAnsi="宋体" w:cs="Segoe UI"/>
              </w:rPr>
            </w:pPr>
            <w:hyperlink r:id="rId1619" w:anchor="table-of-contents" w:history="1">
              <w:r w:rsidR="00401DBB" w:rsidRPr="00613BB9">
                <w:rPr>
                  <w:rStyle w:val="a4"/>
                  <w:rFonts w:ascii="宋体" w:eastAsia="宋体" w:hAnsi="宋体" w:cs="Segoe UI"/>
                  <w:color w:val="auto"/>
                </w:rPr>
                <w:t>top</w:t>
              </w:r>
            </w:hyperlink>
          </w:p>
        </w:tc>
      </w:tr>
    </w:tbl>
    <w:p w14:paraId="1A4162C5" w14:textId="77777777" w:rsidR="00401DBB" w:rsidRPr="00613BB9" w:rsidRDefault="00401DBB" w:rsidP="00401DBB">
      <w:pPr>
        <w:pStyle w:val="3"/>
        <w:rPr>
          <w:rFonts w:cs="Segoe UI"/>
          <w:sz w:val="30"/>
          <w:szCs w:val="30"/>
        </w:rPr>
      </w:pPr>
      <w:bookmarkStart w:id="195" w:name="_Toc46394812"/>
      <w:r w:rsidRPr="00613BB9">
        <w:rPr>
          <w:rFonts w:cs="Segoe UI"/>
          <w:sz w:val="30"/>
          <w:szCs w:val="30"/>
        </w:rPr>
        <w:t>Flags</w:t>
      </w:r>
      <w:bookmarkEnd w:id="195"/>
    </w:p>
    <w:p w14:paraId="5976D8F6" w14:textId="77777777" w:rsidR="00401DBB" w:rsidRPr="00613BB9" w:rsidRDefault="00717723" w:rsidP="00907565">
      <w:pPr>
        <w:widowControl/>
        <w:numPr>
          <w:ilvl w:val="0"/>
          <w:numId w:val="52"/>
        </w:numPr>
        <w:shd w:val="clear" w:color="auto" w:fill="FFFFFF"/>
        <w:spacing w:before="100" w:beforeAutospacing="1" w:after="100" w:afterAutospacing="1"/>
        <w:jc w:val="left"/>
        <w:rPr>
          <w:rFonts w:ascii="宋体" w:eastAsia="宋体" w:hAnsi="宋体" w:cs="Segoe UI"/>
          <w:sz w:val="24"/>
          <w:szCs w:val="24"/>
        </w:rPr>
      </w:pPr>
      <w:hyperlink r:id="rId1620" w:anchor="flag" w:history="1">
        <w:r w:rsidR="00401DBB" w:rsidRPr="00613BB9">
          <w:rPr>
            <w:rStyle w:val="a4"/>
            <w:rFonts w:ascii="宋体" w:eastAsia="宋体" w:hAnsi="宋体" w:cs="Segoe UI"/>
            <w:color w:val="auto"/>
          </w:rPr>
          <w:t>Flag</w:t>
        </w:r>
      </w:hyperlink>
    </w:p>
    <w:p w14:paraId="3F6E3474" w14:textId="77777777" w:rsidR="00401DBB" w:rsidRPr="00613BB9" w:rsidRDefault="00717723" w:rsidP="00907565">
      <w:pPr>
        <w:widowControl/>
        <w:numPr>
          <w:ilvl w:val="0"/>
          <w:numId w:val="52"/>
        </w:numPr>
        <w:shd w:val="clear" w:color="auto" w:fill="FFFFFF"/>
        <w:spacing w:before="60" w:after="100" w:afterAutospacing="1"/>
        <w:jc w:val="left"/>
        <w:rPr>
          <w:rFonts w:ascii="宋体" w:eastAsia="宋体" w:hAnsi="宋体" w:cs="Segoe UI"/>
        </w:rPr>
      </w:pPr>
      <w:hyperlink r:id="rId1621" w:anchor="country-flag" w:history="1">
        <w:r w:rsidR="00401DBB" w:rsidRPr="00613BB9">
          <w:rPr>
            <w:rStyle w:val="a4"/>
            <w:rFonts w:ascii="宋体" w:eastAsia="宋体" w:hAnsi="宋体" w:cs="Segoe UI"/>
            <w:color w:val="auto"/>
          </w:rPr>
          <w:t>Country Flag</w:t>
        </w:r>
      </w:hyperlink>
    </w:p>
    <w:p w14:paraId="01DF0CE1" w14:textId="77777777" w:rsidR="00401DBB" w:rsidRPr="00613BB9" w:rsidRDefault="00717723" w:rsidP="00907565">
      <w:pPr>
        <w:widowControl/>
        <w:numPr>
          <w:ilvl w:val="0"/>
          <w:numId w:val="52"/>
        </w:numPr>
        <w:shd w:val="clear" w:color="auto" w:fill="FFFFFF"/>
        <w:spacing w:before="60" w:after="100" w:afterAutospacing="1"/>
        <w:jc w:val="left"/>
        <w:rPr>
          <w:rFonts w:ascii="宋体" w:eastAsia="宋体" w:hAnsi="宋体" w:cs="Segoe UI"/>
        </w:rPr>
      </w:pPr>
      <w:hyperlink r:id="rId1622" w:anchor="subdivision-flag" w:history="1">
        <w:r w:rsidR="00401DBB" w:rsidRPr="00613BB9">
          <w:rPr>
            <w:rStyle w:val="a4"/>
            <w:rFonts w:ascii="宋体" w:eastAsia="宋体" w:hAnsi="宋体" w:cs="Segoe UI"/>
            <w:color w:val="auto"/>
          </w:rPr>
          <w:t>Subdivision Flag</w:t>
        </w:r>
      </w:hyperlink>
    </w:p>
    <w:p w14:paraId="64FDB2D5" w14:textId="77777777" w:rsidR="00401DBB" w:rsidRPr="00613BB9" w:rsidRDefault="00401DBB" w:rsidP="00401DBB">
      <w:pPr>
        <w:pStyle w:val="4"/>
        <w:rPr>
          <w:rFonts w:ascii="宋体" w:eastAsia="宋体" w:hAnsi="宋体" w:cs="Segoe UI"/>
        </w:rPr>
      </w:pPr>
      <w:bookmarkStart w:id="196" w:name="_Toc46394813"/>
      <w:r w:rsidRPr="00613BB9">
        <w:rPr>
          <w:rFonts w:ascii="宋体" w:eastAsia="宋体" w:hAnsi="宋体" w:cs="Segoe UI"/>
        </w:rPr>
        <w:t>Flag</w:t>
      </w:r>
      <w:bookmarkEnd w:id="196"/>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388"/>
        <w:gridCol w:w="1395"/>
        <w:gridCol w:w="3920"/>
        <w:gridCol w:w="1395"/>
        <w:gridCol w:w="5693"/>
        <w:gridCol w:w="1389"/>
      </w:tblGrid>
      <w:tr w:rsidR="00613BB9" w:rsidRPr="00613BB9" w14:paraId="6FB5FF1C"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C27DD4"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226CE"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7758D1"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973BAC"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D8DE9F"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E148E3" w14:textId="77777777" w:rsidR="00401DBB" w:rsidRPr="00613BB9" w:rsidRDefault="00401DBB" w:rsidP="002C4861">
            <w:pPr>
              <w:spacing w:after="240"/>
              <w:jc w:val="center"/>
              <w:rPr>
                <w:rFonts w:ascii="宋体" w:eastAsia="宋体" w:hAnsi="宋体" w:cs="Segoe UI"/>
                <w:b/>
                <w:bCs/>
              </w:rPr>
            </w:pPr>
          </w:p>
        </w:tc>
      </w:tr>
      <w:tr w:rsidR="00613BB9" w:rsidRPr="00613BB9" w14:paraId="3FBC711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08BC6D" w14:textId="77777777" w:rsidR="00401DBB" w:rsidRPr="00613BB9" w:rsidRDefault="00717723" w:rsidP="002C4861">
            <w:pPr>
              <w:spacing w:after="240"/>
              <w:jc w:val="left"/>
              <w:rPr>
                <w:rFonts w:ascii="宋体" w:eastAsia="宋体" w:hAnsi="宋体" w:cs="Segoe UI"/>
                <w:sz w:val="24"/>
                <w:szCs w:val="24"/>
              </w:rPr>
            </w:pPr>
            <w:hyperlink r:id="rId162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3160C3"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59F766" w14:textId="77777777" w:rsidR="00401DBB" w:rsidRPr="00613BB9" w:rsidRDefault="00401DBB" w:rsidP="002C4861">
            <w:pPr>
              <w:jc w:val="left"/>
              <w:rPr>
                <w:rFonts w:ascii="宋体" w:eastAsia="宋体" w:hAnsi="宋体" w:cs="Segoe UI"/>
              </w:rPr>
            </w:pPr>
            <w:r w:rsidRPr="00613BB9">
              <w:rPr>
                <w:rStyle w:val="HTML1"/>
                <w:sz w:val="20"/>
                <w:szCs w:val="20"/>
              </w:rPr>
              <w:t>:checkered_flag: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74E6B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C49C9A" w14:textId="77777777" w:rsidR="00401DBB" w:rsidRPr="00613BB9" w:rsidRDefault="00401DBB" w:rsidP="002C4861">
            <w:pPr>
              <w:jc w:val="left"/>
              <w:rPr>
                <w:rFonts w:ascii="宋体" w:eastAsia="宋体" w:hAnsi="宋体" w:cs="Segoe UI"/>
              </w:rPr>
            </w:pPr>
            <w:r w:rsidRPr="00613BB9">
              <w:rPr>
                <w:rStyle w:val="HTML1"/>
                <w:sz w:val="20"/>
                <w:szCs w:val="20"/>
              </w:rPr>
              <w:t>:triangular_flag_on_post: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B8A5C6" w14:textId="77777777" w:rsidR="00401DBB" w:rsidRPr="00613BB9" w:rsidRDefault="00717723" w:rsidP="002C4861">
            <w:pPr>
              <w:rPr>
                <w:rFonts w:ascii="宋体" w:eastAsia="宋体" w:hAnsi="宋体" w:cs="Segoe UI"/>
              </w:rPr>
            </w:pPr>
            <w:hyperlink r:id="rId1624" w:anchor="table-of-contents" w:history="1">
              <w:r w:rsidR="00401DBB" w:rsidRPr="00613BB9">
                <w:rPr>
                  <w:rStyle w:val="a4"/>
                  <w:rFonts w:ascii="宋体" w:eastAsia="宋体" w:hAnsi="宋体" w:cs="Segoe UI"/>
                  <w:color w:val="auto"/>
                </w:rPr>
                <w:t>top</w:t>
              </w:r>
            </w:hyperlink>
          </w:p>
        </w:tc>
      </w:tr>
      <w:tr w:rsidR="00613BB9" w:rsidRPr="00613BB9" w14:paraId="522BCA4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4ABF11" w14:textId="77777777" w:rsidR="00401DBB" w:rsidRPr="00613BB9" w:rsidRDefault="00717723" w:rsidP="002C4861">
            <w:pPr>
              <w:rPr>
                <w:rFonts w:ascii="宋体" w:eastAsia="宋体" w:hAnsi="宋体" w:cs="Segoe UI"/>
              </w:rPr>
            </w:pPr>
            <w:hyperlink r:id="rId162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90CED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5CA609" w14:textId="77777777" w:rsidR="00401DBB" w:rsidRPr="00613BB9" w:rsidRDefault="00401DBB" w:rsidP="002C4861">
            <w:pPr>
              <w:jc w:val="left"/>
              <w:rPr>
                <w:rFonts w:ascii="宋体" w:eastAsia="宋体" w:hAnsi="宋体" w:cs="Segoe UI"/>
              </w:rPr>
            </w:pPr>
            <w:r w:rsidRPr="00613BB9">
              <w:rPr>
                <w:rStyle w:val="HTML1"/>
                <w:sz w:val="20"/>
                <w:szCs w:val="20"/>
              </w:rPr>
              <w:t>:crossed_flags: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5A98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98B893" w14:textId="77777777" w:rsidR="00401DBB" w:rsidRPr="00613BB9" w:rsidRDefault="00401DBB" w:rsidP="002C4861">
            <w:pPr>
              <w:jc w:val="left"/>
              <w:rPr>
                <w:rFonts w:ascii="宋体" w:eastAsia="宋体" w:hAnsi="宋体" w:cs="Segoe UI"/>
              </w:rPr>
            </w:pPr>
            <w:r w:rsidRPr="00613BB9">
              <w:rPr>
                <w:rStyle w:val="HTML1"/>
                <w:sz w:val="20"/>
                <w:szCs w:val="20"/>
              </w:rPr>
              <w:t>:black_flag: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ED859E" w14:textId="77777777" w:rsidR="00401DBB" w:rsidRPr="00613BB9" w:rsidRDefault="00717723" w:rsidP="002C4861">
            <w:pPr>
              <w:rPr>
                <w:rFonts w:ascii="宋体" w:eastAsia="宋体" w:hAnsi="宋体" w:cs="Segoe UI"/>
              </w:rPr>
            </w:pPr>
            <w:hyperlink r:id="rId1626" w:anchor="table-of-contents" w:history="1">
              <w:r w:rsidR="00401DBB" w:rsidRPr="00613BB9">
                <w:rPr>
                  <w:rStyle w:val="a4"/>
                  <w:rFonts w:ascii="宋体" w:eastAsia="宋体" w:hAnsi="宋体" w:cs="Segoe UI"/>
                  <w:color w:val="auto"/>
                </w:rPr>
                <w:t>top</w:t>
              </w:r>
            </w:hyperlink>
          </w:p>
        </w:tc>
      </w:tr>
      <w:tr w:rsidR="00613BB9" w:rsidRPr="00613BB9" w14:paraId="0000F11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FCC5E2" w14:textId="77777777" w:rsidR="00401DBB" w:rsidRPr="00613BB9" w:rsidRDefault="00717723" w:rsidP="002C4861">
            <w:pPr>
              <w:rPr>
                <w:rFonts w:ascii="宋体" w:eastAsia="宋体" w:hAnsi="宋体" w:cs="Segoe UI"/>
              </w:rPr>
            </w:pPr>
            <w:hyperlink r:id="rId162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406E1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CCD726" w14:textId="77777777" w:rsidR="00401DBB" w:rsidRPr="00613BB9" w:rsidRDefault="00401DBB" w:rsidP="002C4861">
            <w:pPr>
              <w:jc w:val="left"/>
              <w:rPr>
                <w:rFonts w:ascii="宋体" w:eastAsia="宋体" w:hAnsi="宋体" w:cs="Segoe UI"/>
              </w:rPr>
            </w:pPr>
            <w:r w:rsidRPr="00613BB9">
              <w:rPr>
                <w:rStyle w:val="HTML1"/>
                <w:sz w:val="20"/>
                <w:szCs w:val="20"/>
              </w:rPr>
              <w:t>:white_flag: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6C8B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Segoe UI"/>
              </w:rPr>
              <w:t>️</w:t>
            </w:r>
            <w:r w:rsidRPr="00613BB9">
              <w:rPr>
                <w:rFonts w:ascii="MS Mincho" w:eastAsia="MS Mincho" w:hAnsi="MS Mincho" w:cs="MS Mincho" w:hint="eastAsia"/>
              </w:rPr>
              <w:t>‍</w:t>
            </w: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2FBEC4" w14:textId="77777777" w:rsidR="00401DBB" w:rsidRPr="00613BB9" w:rsidRDefault="00401DBB" w:rsidP="002C4861">
            <w:pPr>
              <w:jc w:val="left"/>
              <w:rPr>
                <w:rFonts w:ascii="宋体" w:eastAsia="宋体" w:hAnsi="宋体" w:cs="Segoe UI"/>
              </w:rPr>
            </w:pPr>
            <w:r w:rsidRPr="00613BB9">
              <w:rPr>
                <w:rStyle w:val="HTML1"/>
                <w:sz w:val="20"/>
                <w:szCs w:val="20"/>
              </w:rPr>
              <w:t>:rainbow_flag: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B669AD" w14:textId="77777777" w:rsidR="00401DBB" w:rsidRPr="00613BB9" w:rsidRDefault="00717723" w:rsidP="002C4861">
            <w:pPr>
              <w:rPr>
                <w:rFonts w:ascii="宋体" w:eastAsia="宋体" w:hAnsi="宋体" w:cs="Segoe UI"/>
              </w:rPr>
            </w:pPr>
            <w:hyperlink r:id="rId1628" w:anchor="table-of-contents" w:history="1">
              <w:r w:rsidR="00401DBB" w:rsidRPr="00613BB9">
                <w:rPr>
                  <w:rStyle w:val="a4"/>
                  <w:rFonts w:ascii="宋体" w:eastAsia="宋体" w:hAnsi="宋体" w:cs="Segoe UI"/>
                  <w:color w:val="auto"/>
                </w:rPr>
                <w:t>top</w:t>
              </w:r>
            </w:hyperlink>
          </w:p>
        </w:tc>
      </w:tr>
      <w:tr w:rsidR="00613BB9" w:rsidRPr="00613BB9" w14:paraId="7908AB1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2D874C" w14:textId="77777777" w:rsidR="00401DBB" w:rsidRPr="00613BB9" w:rsidRDefault="00717723" w:rsidP="002C4861">
            <w:pPr>
              <w:rPr>
                <w:rFonts w:ascii="宋体" w:eastAsia="宋体" w:hAnsi="宋体" w:cs="Segoe UI"/>
              </w:rPr>
            </w:pPr>
            <w:hyperlink r:id="rId162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AC523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MS Mincho" w:eastAsia="MS Mincho" w:hAnsi="MS Mincho" w:cs="MS Mincho" w:hint="eastAsia"/>
              </w:rPr>
              <w:t>‍</w:t>
            </w:r>
            <w:r w:rsidRPr="00613BB9">
              <w:rPr>
                <w:rFonts w:ascii="Segoe UI Emoji" w:eastAsia="宋体" w:hAnsi="Segoe UI Emoji" w:cs="Segoe UI Emoji"/>
              </w:rPr>
              <w:t>☠</w:t>
            </w:r>
            <w:r w:rsidRPr="00613BB9">
              <w:rPr>
                <w:rFonts w:ascii="宋体" w:eastAsia="宋体" w:hAnsi="宋体" w:cs="Segoe U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D9F26C" w14:textId="77777777" w:rsidR="00401DBB" w:rsidRPr="00613BB9" w:rsidRDefault="00401DBB" w:rsidP="002C4861">
            <w:pPr>
              <w:jc w:val="left"/>
              <w:rPr>
                <w:rFonts w:ascii="宋体" w:eastAsia="宋体" w:hAnsi="宋体" w:cs="Segoe UI"/>
              </w:rPr>
            </w:pPr>
            <w:r w:rsidRPr="00613BB9">
              <w:rPr>
                <w:rStyle w:val="HTML1"/>
                <w:sz w:val="20"/>
                <w:szCs w:val="20"/>
              </w:rPr>
              <w:t>:pirate_flag: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360429"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4A542B"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8B9CBC" w14:textId="77777777" w:rsidR="00401DBB" w:rsidRPr="00613BB9" w:rsidRDefault="00717723" w:rsidP="002C4861">
            <w:pPr>
              <w:rPr>
                <w:rFonts w:ascii="宋体" w:eastAsia="宋体" w:hAnsi="宋体" w:cs="Segoe UI"/>
                <w:sz w:val="24"/>
                <w:szCs w:val="24"/>
              </w:rPr>
            </w:pPr>
            <w:hyperlink r:id="rId1630" w:anchor="table-of-contents" w:history="1">
              <w:r w:rsidR="00401DBB" w:rsidRPr="00613BB9">
                <w:rPr>
                  <w:rStyle w:val="a4"/>
                  <w:rFonts w:ascii="宋体" w:eastAsia="宋体" w:hAnsi="宋体" w:cs="Segoe UI"/>
                  <w:color w:val="auto"/>
                </w:rPr>
                <w:t>top</w:t>
              </w:r>
            </w:hyperlink>
          </w:p>
        </w:tc>
      </w:tr>
    </w:tbl>
    <w:p w14:paraId="5C98868B" w14:textId="77777777" w:rsidR="00401DBB" w:rsidRPr="00613BB9" w:rsidRDefault="00401DBB" w:rsidP="00401DBB">
      <w:pPr>
        <w:pStyle w:val="4"/>
        <w:rPr>
          <w:rFonts w:ascii="宋体" w:eastAsia="宋体" w:hAnsi="宋体" w:cs="Segoe UI"/>
        </w:rPr>
      </w:pPr>
      <w:bookmarkStart w:id="197" w:name="_Toc46394814"/>
      <w:r w:rsidRPr="00613BB9">
        <w:rPr>
          <w:rFonts w:ascii="宋体" w:eastAsia="宋体" w:hAnsi="宋体" w:cs="Segoe UI"/>
        </w:rPr>
        <w:t>Country Flag</w:t>
      </w:r>
      <w:bookmarkEnd w:id="197"/>
    </w:p>
    <w:tbl>
      <w:tblPr>
        <w:tblW w:w="15099" w:type="dxa"/>
        <w:shd w:val="clear" w:color="auto" w:fill="FFFFFF"/>
        <w:tblCellMar>
          <w:top w:w="15" w:type="dxa"/>
          <w:left w:w="15" w:type="dxa"/>
          <w:bottom w:w="15" w:type="dxa"/>
          <w:right w:w="15" w:type="dxa"/>
        </w:tblCellMar>
        <w:tblLook w:val="04A0" w:firstRow="1" w:lastRow="0" w:firstColumn="1" w:lastColumn="0" w:noHBand="0" w:noVBand="1"/>
      </w:tblPr>
      <w:tblGrid>
        <w:gridCol w:w="741"/>
        <w:gridCol w:w="745"/>
        <w:gridCol w:w="4569"/>
        <w:gridCol w:w="4526"/>
        <w:gridCol w:w="3776"/>
        <w:gridCol w:w="742"/>
      </w:tblGrid>
      <w:tr w:rsidR="00613BB9" w:rsidRPr="00613BB9" w14:paraId="1BDEF371"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6E5FA1"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579B39"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EABD97"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780234"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F94F2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5E1882" w14:textId="77777777" w:rsidR="00401DBB" w:rsidRPr="00613BB9" w:rsidRDefault="00401DBB" w:rsidP="002C4861">
            <w:pPr>
              <w:spacing w:after="240"/>
              <w:jc w:val="center"/>
              <w:rPr>
                <w:rFonts w:ascii="宋体" w:eastAsia="宋体" w:hAnsi="宋体" w:cs="Segoe UI"/>
                <w:b/>
                <w:bCs/>
              </w:rPr>
            </w:pPr>
          </w:p>
        </w:tc>
      </w:tr>
      <w:tr w:rsidR="00613BB9" w:rsidRPr="00613BB9" w14:paraId="72D37B2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2E0314" w14:textId="77777777" w:rsidR="00401DBB" w:rsidRPr="00613BB9" w:rsidRDefault="00717723" w:rsidP="002C4861">
            <w:pPr>
              <w:spacing w:after="240"/>
              <w:jc w:val="left"/>
              <w:rPr>
                <w:rFonts w:ascii="宋体" w:eastAsia="宋体" w:hAnsi="宋体" w:cs="Segoe UI"/>
                <w:sz w:val="24"/>
                <w:szCs w:val="24"/>
              </w:rPr>
            </w:pPr>
            <w:hyperlink r:id="rId163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8E59E"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CD9F96" w14:textId="77777777" w:rsidR="00401DBB" w:rsidRPr="00613BB9" w:rsidRDefault="00401DBB" w:rsidP="002C4861">
            <w:pPr>
              <w:jc w:val="left"/>
              <w:rPr>
                <w:rFonts w:ascii="宋体" w:eastAsia="宋体" w:hAnsi="宋体" w:cs="Segoe UI"/>
              </w:rPr>
            </w:pPr>
            <w:r w:rsidRPr="00613BB9">
              <w:rPr>
                <w:rStyle w:val="HTML1"/>
                <w:sz w:val="20"/>
                <w:szCs w:val="20"/>
              </w:rPr>
              <w:t>:ascension_island:</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70186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6427BD" w14:textId="77777777" w:rsidR="00401DBB" w:rsidRPr="00613BB9" w:rsidRDefault="00401DBB" w:rsidP="002C4861">
            <w:pPr>
              <w:jc w:val="left"/>
              <w:rPr>
                <w:rFonts w:ascii="宋体" w:eastAsia="宋体" w:hAnsi="宋体" w:cs="Segoe UI"/>
              </w:rPr>
            </w:pPr>
            <w:r w:rsidRPr="00613BB9">
              <w:rPr>
                <w:rStyle w:val="HTML1"/>
                <w:sz w:val="20"/>
                <w:szCs w:val="20"/>
              </w:rPr>
              <w:t>:andorra: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556A16" w14:textId="77777777" w:rsidR="00401DBB" w:rsidRPr="00613BB9" w:rsidRDefault="00717723" w:rsidP="002C4861">
            <w:pPr>
              <w:rPr>
                <w:rFonts w:ascii="宋体" w:eastAsia="宋体" w:hAnsi="宋体" w:cs="Segoe UI"/>
              </w:rPr>
            </w:pPr>
            <w:hyperlink r:id="rId1632" w:anchor="table-of-contents" w:history="1">
              <w:r w:rsidR="00401DBB" w:rsidRPr="00613BB9">
                <w:rPr>
                  <w:rStyle w:val="a4"/>
                  <w:rFonts w:ascii="宋体" w:eastAsia="宋体" w:hAnsi="宋体" w:cs="Segoe UI"/>
                  <w:color w:val="auto"/>
                </w:rPr>
                <w:t>top</w:t>
              </w:r>
            </w:hyperlink>
          </w:p>
        </w:tc>
      </w:tr>
      <w:tr w:rsidR="00613BB9" w:rsidRPr="00613BB9" w14:paraId="6DE59C8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293521" w14:textId="77777777" w:rsidR="00401DBB" w:rsidRPr="00613BB9" w:rsidRDefault="00717723" w:rsidP="002C4861">
            <w:pPr>
              <w:rPr>
                <w:rFonts w:ascii="宋体" w:eastAsia="宋体" w:hAnsi="宋体" w:cs="Segoe UI"/>
              </w:rPr>
            </w:pPr>
            <w:hyperlink r:id="rId163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E80D6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57F1A8" w14:textId="77777777" w:rsidR="00401DBB" w:rsidRPr="00613BB9" w:rsidRDefault="00401DBB" w:rsidP="002C4861">
            <w:pPr>
              <w:jc w:val="left"/>
              <w:rPr>
                <w:rFonts w:ascii="宋体" w:eastAsia="宋体" w:hAnsi="宋体" w:cs="Segoe UI"/>
              </w:rPr>
            </w:pPr>
            <w:r w:rsidRPr="00613BB9">
              <w:rPr>
                <w:rStyle w:val="HTML1"/>
                <w:sz w:val="20"/>
                <w:szCs w:val="20"/>
              </w:rPr>
              <w:t>:united_arab_emirates:</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DE727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D99D5D" w14:textId="77777777" w:rsidR="00401DBB" w:rsidRPr="00613BB9" w:rsidRDefault="00401DBB" w:rsidP="002C4861">
            <w:pPr>
              <w:jc w:val="left"/>
              <w:rPr>
                <w:rFonts w:ascii="宋体" w:eastAsia="宋体" w:hAnsi="宋体" w:cs="Segoe UI"/>
              </w:rPr>
            </w:pPr>
            <w:r w:rsidRPr="00613BB9">
              <w:rPr>
                <w:rStyle w:val="HTML1"/>
                <w:sz w:val="20"/>
                <w:szCs w:val="20"/>
              </w:rPr>
              <w:t>:afghanistan: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76CEBA" w14:textId="77777777" w:rsidR="00401DBB" w:rsidRPr="00613BB9" w:rsidRDefault="00717723" w:rsidP="002C4861">
            <w:pPr>
              <w:rPr>
                <w:rFonts w:ascii="宋体" w:eastAsia="宋体" w:hAnsi="宋体" w:cs="Segoe UI"/>
              </w:rPr>
            </w:pPr>
            <w:hyperlink r:id="rId1634" w:anchor="table-of-contents" w:history="1">
              <w:r w:rsidR="00401DBB" w:rsidRPr="00613BB9">
                <w:rPr>
                  <w:rStyle w:val="a4"/>
                  <w:rFonts w:ascii="宋体" w:eastAsia="宋体" w:hAnsi="宋体" w:cs="Segoe UI"/>
                  <w:color w:val="auto"/>
                </w:rPr>
                <w:t>top</w:t>
              </w:r>
            </w:hyperlink>
          </w:p>
        </w:tc>
      </w:tr>
      <w:tr w:rsidR="00613BB9" w:rsidRPr="00613BB9" w14:paraId="52A3D07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B28A30" w14:textId="77777777" w:rsidR="00401DBB" w:rsidRPr="00613BB9" w:rsidRDefault="00717723" w:rsidP="002C4861">
            <w:pPr>
              <w:rPr>
                <w:rFonts w:ascii="宋体" w:eastAsia="宋体" w:hAnsi="宋体" w:cs="Segoe UI"/>
              </w:rPr>
            </w:pPr>
            <w:hyperlink r:id="rId163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6C0E4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BC402" w14:textId="77777777" w:rsidR="00401DBB" w:rsidRPr="00613BB9" w:rsidRDefault="00401DBB" w:rsidP="002C4861">
            <w:pPr>
              <w:jc w:val="left"/>
              <w:rPr>
                <w:rFonts w:ascii="宋体" w:eastAsia="宋体" w:hAnsi="宋体" w:cs="Segoe UI"/>
              </w:rPr>
            </w:pPr>
            <w:r w:rsidRPr="00613BB9">
              <w:rPr>
                <w:rStyle w:val="HTML1"/>
                <w:sz w:val="20"/>
                <w:szCs w:val="20"/>
              </w:rPr>
              <w:t>:antigua_barbuda: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4B45E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C4E20A" w14:textId="77777777" w:rsidR="00401DBB" w:rsidRPr="00613BB9" w:rsidRDefault="00401DBB" w:rsidP="002C4861">
            <w:pPr>
              <w:jc w:val="left"/>
              <w:rPr>
                <w:rFonts w:ascii="宋体" w:eastAsia="宋体" w:hAnsi="宋体" w:cs="Segoe UI"/>
              </w:rPr>
            </w:pPr>
            <w:r w:rsidRPr="00613BB9">
              <w:rPr>
                <w:rStyle w:val="HTML1"/>
                <w:sz w:val="20"/>
                <w:szCs w:val="20"/>
              </w:rPr>
              <w:t>:anguilla: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208BE6" w14:textId="77777777" w:rsidR="00401DBB" w:rsidRPr="00613BB9" w:rsidRDefault="00717723" w:rsidP="002C4861">
            <w:pPr>
              <w:rPr>
                <w:rFonts w:ascii="宋体" w:eastAsia="宋体" w:hAnsi="宋体" w:cs="Segoe UI"/>
              </w:rPr>
            </w:pPr>
            <w:hyperlink r:id="rId1636" w:anchor="table-of-contents" w:history="1">
              <w:r w:rsidR="00401DBB" w:rsidRPr="00613BB9">
                <w:rPr>
                  <w:rStyle w:val="a4"/>
                  <w:rFonts w:ascii="宋体" w:eastAsia="宋体" w:hAnsi="宋体" w:cs="Segoe UI"/>
                  <w:color w:val="auto"/>
                </w:rPr>
                <w:t>top</w:t>
              </w:r>
            </w:hyperlink>
          </w:p>
        </w:tc>
      </w:tr>
      <w:tr w:rsidR="00613BB9" w:rsidRPr="00613BB9" w14:paraId="430DA02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81643B" w14:textId="77777777" w:rsidR="00401DBB" w:rsidRPr="00613BB9" w:rsidRDefault="00717723" w:rsidP="002C4861">
            <w:pPr>
              <w:rPr>
                <w:rFonts w:ascii="宋体" w:eastAsia="宋体" w:hAnsi="宋体" w:cs="Segoe UI"/>
              </w:rPr>
            </w:pPr>
            <w:hyperlink r:id="rId163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EF271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BA85EC" w14:textId="77777777" w:rsidR="00401DBB" w:rsidRPr="00613BB9" w:rsidRDefault="00401DBB" w:rsidP="002C4861">
            <w:pPr>
              <w:jc w:val="left"/>
              <w:rPr>
                <w:rFonts w:ascii="宋体" w:eastAsia="宋体" w:hAnsi="宋体" w:cs="Segoe UI"/>
              </w:rPr>
            </w:pPr>
            <w:r w:rsidRPr="00613BB9">
              <w:rPr>
                <w:rStyle w:val="HTML1"/>
                <w:sz w:val="20"/>
                <w:szCs w:val="20"/>
              </w:rPr>
              <w:t>:albania: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B0AB4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A72559" w14:textId="77777777" w:rsidR="00401DBB" w:rsidRPr="00613BB9" w:rsidRDefault="00401DBB" w:rsidP="002C4861">
            <w:pPr>
              <w:jc w:val="left"/>
              <w:rPr>
                <w:rFonts w:ascii="宋体" w:eastAsia="宋体" w:hAnsi="宋体" w:cs="Segoe UI"/>
              </w:rPr>
            </w:pPr>
            <w:r w:rsidRPr="00613BB9">
              <w:rPr>
                <w:rStyle w:val="HTML1"/>
                <w:sz w:val="20"/>
                <w:szCs w:val="20"/>
              </w:rPr>
              <w:t>:armenia: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50926A" w14:textId="77777777" w:rsidR="00401DBB" w:rsidRPr="00613BB9" w:rsidRDefault="00717723" w:rsidP="002C4861">
            <w:pPr>
              <w:rPr>
                <w:rFonts w:ascii="宋体" w:eastAsia="宋体" w:hAnsi="宋体" w:cs="Segoe UI"/>
              </w:rPr>
            </w:pPr>
            <w:hyperlink r:id="rId1638" w:anchor="table-of-contents" w:history="1">
              <w:r w:rsidR="00401DBB" w:rsidRPr="00613BB9">
                <w:rPr>
                  <w:rStyle w:val="a4"/>
                  <w:rFonts w:ascii="宋体" w:eastAsia="宋体" w:hAnsi="宋体" w:cs="Segoe UI"/>
                  <w:color w:val="auto"/>
                </w:rPr>
                <w:t>top</w:t>
              </w:r>
            </w:hyperlink>
          </w:p>
        </w:tc>
      </w:tr>
      <w:tr w:rsidR="00613BB9" w:rsidRPr="00613BB9" w14:paraId="61BA161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C517F5" w14:textId="77777777" w:rsidR="00401DBB" w:rsidRPr="00613BB9" w:rsidRDefault="00717723" w:rsidP="002C4861">
            <w:pPr>
              <w:rPr>
                <w:rFonts w:ascii="宋体" w:eastAsia="宋体" w:hAnsi="宋体" w:cs="Segoe UI"/>
              </w:rPr>
            </w:pPr>
            <w:hyperlink r:id="rId163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35098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BADC00" w14:textId="77777777" w:rsidR="00401DBB" w:rsidRPr="00613BB9" w:rsidRDefault="00401DBB" w:rsidP="002C4861">
            <w:pPr>
              <w:jc w:val="left"/>
              <w:rPr>
                <w:rFonts w:ascii="宋体" w:eastAsia="宋体" w:hAnsi="宋体" w:cs="Segoe UI"/>
              </w:rPr>
            </w:pPr>
            <w:r w:rsidRPr="00613BB9">
              <w:rPr>
                <w:rStyle w:val="HTML1"/>
                <w:sz w:val="20"/>
                <w:szCs w:val="20"/>
              </w:rPr>
              <w:t>:angola: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96DE0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11128" w14:textId="77777777" w:rsidR="00401DBB" w:rsidRPr="00613BB9" w:rsidRDefault="00401DBB" w:rsidP="002C4861">
            <w:pPr>
              <w:jc w:val="left"/>
              <w:rPr>
                <w:rFonts w:ascii="宋体" w:eastAsia="宋体" w:hAnsi="宋体" w:cs="Segoe UI"/>
              </w:rPr>
            </w:pPr>
            <w:r w:rsidRPr="00613BB9">
              <w:rPr>
                <w:rStyle w:val="HTML1"/>
                <w:sz w:val="20"/>
                <w:szCs w:val="20"/>
              </w:rPr>
              <w:t>:antarctica: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8BF81C" w14:textId="77777777" w:rsidR="00401DBB" w:rsidRPr="00613BB9" w:rsidRDefault="00717723" w:rsidP="002C4861">
            <w:pPr>
              <w:rPr>
                <w:rFonts w:ascii="宋体" w:eastAsia="宋体" w:hAnsi="宋体" w:cs="Segoe UI"/>
              </w:rPr>
            </w:pPr>
            <w:hyperlink r:id="rId1640" w:anchor="table-of-contents" w:history="1">
              <w:r w:rsidR="00401DBB" w:rsidRPr="00613BB9">
                <w:rPr>
                  <w:rStyle w:val="a4"/>
                  <w:rFonts w:ascii="宋体" w:eastAsia="宋体" w:hAnsi="宋体" w:cs="Segoe UI"/>
                  <w:color w:val="auto"/>
                </w:rPr>
                <w:t>top</w:t>
              </w:r>
            </w:hyperlink>
          </w:p>
        </w:tc>
      </w:tr>
      <w:tr w:rsidR="00613BB9" w:rsidRPr="00613BB9" w14:paraId="426E6AF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EDB0D1" w14:textId="77777777" w:rsidR="00401DBB" w:rsidRPr="00613BB9" w:rsidRDefault="00717723" w:rsidP="002C4861">
            <w:pPr>
              <w:rPr>
                <w:rFonts w:ascii="宋体" w:eastAsia="宋体" w:hAnsi="宋体" w:cs="Segoe UI"/>
              </w:rPr>
            </w:pPr>
            <w:hyperlink r:id="rId164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A51A9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F901F2" w14:textId="77777777" w:rsidR="00401DBB" w:rsidRPr="00613BB9" w:rsidRDefault="00401DBB" w:rsidP="002C4861">
            <w:pPr>
              <w:jc w:val="left"/>
              <w:rPr>
                <w:rFonts w:ascii="宋体" w:eastAsia="宋体" w:hAnsi="宋体" w:cs="Segoe UI"/>
              </w:rPr>
            </w:pPr>
            <w:r w:rsidRPr="00613BB9">
              <w:rPr>
                <w:rStyle w:val="HTML1"/>
                <w:sz w:val="20"/>
                <w:szCs w:val="20"/>
              </w:rPr>
              <w:t>:argentina: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CC6F8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DEE330" w14:textId="77777777" w:rsidR="00401DBB" w:rsidRPr="00613BB9" w:rsidRDefault="00401DBB" w:rsidP="002C4861">
            <w:pPr>
              <w:jc w:val="left"/>
              <w:rPr>
                <w:rFonts w:ascii="宋体" w:eastAsia="宋体" w:hAnsi="宋体" w:cs="Segoe UI"/>
              </w:rPr>
            </w:pPr>
            <w:r w:rsidRPr="00613BB9">
              <w:rPr>
                <w:rStyle w:val="HTML1"/>
                <w:sz w:val="20"/>
                <w:szCs w:val="20"/>
              </w:rPr>
              <w:t>:american_samoa: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BE5FD0" w14:textId="77777777" w:rsidR="00401DBB" w:rsidRPr="00613BB9" w:rsidRDefault="00717723" w:rsidP="002C4861">
            <w:pPr>
              <w:rPr>
                <w:rFonts w:ascii="宋体" w:eastAsia="宋体" w:hAnsi="宋体" w:cs="Segoe UI"/>
              </w:rPr>
            </w:pPr>
            <w:hyperlink r:id="rId1642" w:anchor="table-of-contents" w:history="1">
              <w:r w:rsidR="00401DBB" w:rsidRPr="00613BB9">
                <w:rPr>
                  <w:rStyle w:val="a4"/>
                  <w:rFonts w:ascii="宋体" w:eastAsia="宋体" w:hAnsi="宋体" w:cs="Segoe UI"/>
                  <w:color w:val="auto"/>
                </w:rPr>
                <w:t>top</w:t>
              </w:r>
            </w:hyperlink>
          </w:p>
        </w:tc>
      </w:tr>
      <w:tr w:rsidR="00613BB9" w:rsidRPr="00613BB9" w14:paraId="6088B01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09FBEB" w14:textId="77777777" w:rsidR="00401DBB" w:rsidRPr="00613BB9" w:rsidRDefault="00717723" w:rsidP="002C4861">
            <w:pPr>
              <w:rPr>
                <w:rFonts w:ascii="宋体" w:eastAsia="宋体" w:hAnsi="宋体" w:cs="Segoe UI"/>
              </w:rPr>
            </w:pPr>
            <w:hyperlink r:id="rId164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1221B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A43DED" w14:textId="77777777" w:rsidR="00401DBB" w:rsidRPr="00613BB9" w:rsidRDefault="00401DBB" w:rsidP="002C4861">
            <w:pPr>
              <w:jc w:val="left"/>
              <w:rPr>
                <w:rFonts w:ascii="宋体" w:eastAsia="宋体" w:hAnsi="宋体" w:cs="Segoe UI"/>
              </w:rPr>
            </w:pPr>
            <w:r w:rsidRPr="00613BB9">
              <w:rPr>
                <w:rStyle w:val="HTML1"/>
                <w:sz w:val="20"/>
                <w:szCs w:val="20"/>
              </w:rPr>
              <w:t>:austria: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E87BC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E12A21" w14:textId="77777777" w:rsidR="00401DBB" w:rsidRPr="00613BB9" w:rsidRDefault="00401DBB" w:rsidP="002C4861">
            <w:pPr>
              <w:jc w:val="left"/>
              <w:rPr>
                <w:rFonts w:ascii="宋体" w:eastAsia="宋体" w:hAnsi="宋体" w:cs="Segoe UI"/>
              </w:rPr>
            </w:pPr>
            <w:r w:rsidRPr="00613BB9">
              <w:rPr>
                <w:rStyle w:val="HTML1"/>
                <w:sz w:val="20"/>
                <w:szCs w:val="20"/>
              </w:rPr>
              <w:t>:australia: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1A0D99" w14:textId="77777777" w:rsidR="00401DBB" w:rsidRPr="00613BB9" w:rsidRDefault="00717723" w:rsidP="002C4861">
            <w:pPr>
              <w:rPr>
                <w:rFonts w:ascii="宋体" w:eastAsia="宋体" w:hAnsi="宋体" w:cs="Segoe UI"/>
              </w:rPr>
            </w:pPr>
            <w:hyperlink r:id="rId1644" w:anchor="table-of-contents" w:history="1">
              <w:r w:rsidR="00401DBB" w:rsidRPr="00613BB9">
                <w:rPr>
                  <w:rStyle w:val="a4"/>
                  <w:rFonts w:ascii="宋体" w:eastAsia="宋体" w:hAnsi="宋体" w:cs="Segoe UI"/>
                  <w:color w:val="auto"/>
                </w:rPr>
                <w:t>top</w:t>
              </w:r>
            </w:hyperlink>
          </w:p>
        </w:tc>
      </w:tr>
      <w:tr w:rsidR="00613BB9" w:rsidRPr="00613BB9" w14:paraId="6A0C144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D7AEBA" w14:textId="77777777" w:rsidR="00401DBB" w:rsidRPr="00613BB9" w:rsidRDefault="00717723" w:rsidP="002C4861">
            <w:pPr>
              <w:rPr>
                <w:rFonts w:ascii="宋体" w:eastAsia="宋体" w:hAnsi="宋体" w:cs="Segoe UI"/>
              </w:rPr>
            </w:pPr>
            <w:hyperlink r:id="rId164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57100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0DC8B5" w14:textId="77777777" w:rsidR="00401DBB" w:rsidRPr="00613BB9" w:rsidRDefault="00401DBB" w:rsidP="002C4861">
            <w:pPr>
              <w:jc w:val="left"/>
              <w:rPr>
                <w:rFonts w:ascii="宋体" w:eastAsia="宋体" w:hAnsi="宋体" w:cs="Segoe UI"/>
              </w:rPr>
            </w:pPr>
            <w:r w:rsidRPr="00613BB9">
              <w:rPr>
                <w:rStyle w:val="HTML1"/>
                <w:sz w:val="20"/>
                <w:szCs w:val="20"/>
              </w:rPr>
              <w:t>:aruba: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D9B97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AE0CA2" w14:textId="77777777" w:rsidR="00401DBB" w:rsidRPr="00613BB9" w:rsidRDefault="00401DBB" w:rsidP="002C4861">
            <w:pPr>
              <w:jc w:val="left"/>
              <w:rPr>
                <w:rFonts w:ascii="宋体" w:eastAsia="宋体" w:hAnsi="宋体" w:cs="Segoe UI"/>
              </w:rPr>
            </w:pPr>
            <w:r w:rsidRPr="00613BB9">
              <w:rPr>
                <w:rStyle w:val="HTML1"/>
                <w:sz w:val="20"/>
                <w:szCs w:val="20"/>
              </w:rPr>
              <w:t>:aland_islands: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79856" w14:textId="77777777" w:rsidR="00401DBB" w:rsidRPr="00613BB9" w:rsidRDefault="00717723" w:rsidP="002C4861">
            <w:pPr>
              <w:rPr>
                <w:rFonts w:ascii="宋体" w:eastAsia="宋体" w:hAnsi="宋体" w:cs="Segoe UI"/>
              </w:rPr>
            </w:pPr>
            <w:hyperlink r:id="rId1646" w:anchor="table-of-contents" w:history="1">
              <w:r w:rsidR="00401DBB" w:rsidRPr="00613BB9">
                <w:rPr>
                  <w:rStyle w:val="a4"/>
                  <w:rFonts w:ascii="宋体" w:eastAsia="宋体" w:hAnsi="宋体" w:cs="Segoe UI"/>
                  <w:color w:val="auto"/>
                </w:rPr>
                <w:t>top</w:t>
              </w:r>
            </w:hyperlink>
          </w:p>
        </w:tc>
      </w:tr>
      <w:tr w:rsidR="00613BB9" w:rsidRPr="00613BB9" w14:paraId="25297A6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71C280" w14:textId="77777777" w:rsidR="00401DBB" w:rsidRPr="00613BB9" w:rsidRDefault="00717723" w:rsidP="002C4861">
            <w:pPr>
              <w:rPr>
                <w:rFonts w:ascii="宋体" w:eastAsia="宋体" w:hAnsi="宋体" w:cs="Segoe UI"/>
              </w:rPr>
            </w:pPr>
            <w:hyperlink r:id="rId164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3F8DE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32C170" w14:textId="77777777" w:rsidR="00401DBB" w:rsidRPr="00613BB9" w:rsidRDefault="00401DBB" w:rsidP="002C4861">
            <w:pPr>
              <w:jc w:val="left"/>
              <w:rPr>
                <w:rFonts w:ascii="宋体" w:eastAsia="宋体" w:hAnsi="宋体" w:cs="Segoe UI"/>
              </w:rPr>
            </w:pPr>
            <w:r w:rsidRPr="00613BB9">
              <w:rPr>
                <w:rStyle w:val="HTML1"/>
                <w:sz w:val="20"/>
                <w:szCs w:val="20"/>
              </w:rPr>
              <w:t>:azerbaijan:</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33B13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22686A" w14:textId="77777777" w:rsidR="00401DBB" w:rsidRPr="00613BB9" w:rsidRDefault="00401DBB" w:rsidP="002C4861">
            <w:pPr>
              <w:jc w:val="left"/>
              <w:rPr>
                <w:rFonts w:ascii="宋体" w:eastAsia="宋体" w:hAnsi="宋体" w:cs="Segoe UI"/>
              </w:rPr>
            </w:pPr>
            <w:r w:rsidRPr="00613BB9">
              <w:rPr>
                <w:rStyle w:val="HTML1"/>
                <w:sz w:val="20"/>
                <w:szCs w:val="20"/>
              </w:rPr>
              <w:t>:bosnia_herzegovina: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0C97D4" w14:textId="77777777" w:rsidR="00401DBB" w:rsidRPr="00613BB9" w:rsidRDefault="00717723" w:rsidP="002C4861">
            <w:pPr>
              <w:rPr>
                <w:rFonts w:ascii="宋体" w:eastAsia="宋体" w:hAnsi="宋体" w:cs="Segoe UI"/>
              </w:rPr>
            </w:pPr>
            <w:hyperlink r:id="rId1648" w:anchor="table-of-contents" w:history="1">
              <w:r w:rsidR="00401DBB" w:rsidRPr="00613BB9">
                <w:rPr>
                  <w:rStyle w:val="a4"/>
                  <w:rFonts w:ascii="宋体" w:eastAsia="宋体" w:hAnsi="宋体" w:cs="Segoe UI"/>
                  <w:color w:val="auto"/>
                </w:rPr>
                <w:t>top</w:t>
              </w:r>
            </w:hyperlink>
          </w:p>
        </w:tc>
      </w:tr>
      <w:tr w:rsidR="00613BB9" w:rsidRPr="00613BB9" w14:paraId="40DF7BD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48B753" w14:textId="77777777" w:rsidR="00401DBB" w:rsidRPr="00613BB9" w:rsidRDefault="00717723" w:rsidP="002C4861">
            <w:pPr>
              <w:rPr>
                <w:rFonts w:ascii="宋体" w:eastAsia="宋体" w:hAnsi="宋体" w:cs="Segoe UI"/>
              </w:rPr>
            </w:pPr>
            <w:hyperlink r:id="rId164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DCE0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C6E64C" w14:textId="77777777" w:rsidR="00401DBB" w:rsidRPr="00613BB9" w:rsidRDefault="00401DBB" w:rsidP="002C4861">
            <w:pPr>
              <w:jc w:val="left"/>
              <w:rPr>
                <w:rFonts w:ascii="宋体" w:eastAsia="宋体" w:hAnsi="宋体" w:cs="Segoe UI"/>
              </w:rPr>
            </w:pPr>
            <w:r w:rsidRPr="00613BB9">
              <w:rPr>
                <w:rStyle w:val="HTML1"/>
                <w:sz w:val="20"/>
                <w:szCs w:val="20"/>
              </w:rPr>
              <w:t>:barbados:</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7DCB1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E46D19" w14:textId="77777777" w:rsidR="00401DBB" w:rsidRPr="00613BB9" w:rsidRDefault="00401DBB" w:rsidP="002C4861">
            <w:pPr>
              <w:jc w:val="left"/>
              <w:rPr>
                <w:rFonts w:ascii="宋体" w:eastAsia="宋体" w:hAnsi="宋体" w:cs="Segoe UI"/>
              </w:rPr>
            </w:pPr>
            <w:r w:rsidRPr="00613BB9">
              <w:rPr>
                <w:rStyle w:val="HTML1"/>
                <w:sz w:val="20"/>
                <w:szCs w:val="20"/>
              </w:rPr>
              <w:t>:bangladesh: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3A1FB7" w14:textId="77777777" w:rsidR="00401DBB" w:rsidRPr="00613BB9" w:rsidRDefault="00717723" w:rsidP="002C4861">
            <w:pPr>
              <w:rPr>
                <w:rFonts w:ascii="宋体" w:eastAsia="宋体" w:hAnsi="宋体" w:cs="Segoe UI"/>
              </w:rPr>
            </w:pPr>
            <w:hyperlink r:id="rId1650" w:anchor="table-of-contents" w:history="1">
              <w:r w:rsidR="00401DBB" w:rsidRPr="00613BB9">
                <w:rPr>
                  <w:rStyle w:val="a4"/>
                  <w:rFonts w:ascii="宋体" w:eastAsia="宋体" w:hAnsi="宋体" w:cs="Segoe UI"/>
                  <w:color w:val="auto"/>
                </w:rPr>
                <w:t>top</w:t>
              </w:r>
            </w:hyperlink>
          </w:p>
        </w:tc>
      </w:tr>
      <w:tr w:rsidR="00613BB9" w:rsidRPr="00613BB9" w14:paraId="19E792D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9E77BD" w14:textId="77777777" w:rsidR="00401DBB" w:rsidRPr="00613BB9" w:rsidRDefault="00717723" w:rsidP="002C4861">
            <w:pPr>
              <w:rPr>
                <w:rFonts w:ascii="宋体" w:eastAsia="宋体" w:hAnsi="宋体" w:cs="Segoe UI"/>
              </w:rPr>
            </w:pPr>
            <w:hyperlink r:id="rId165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6473F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C095B3" w14:textId="77777777" w:rsidR="00401DBB" w:rsidRPr="00613BB9" w:rsidRDefault="00401DBB" w:rsidP="002C4861">
            <w:pPr>
              <w:jc w:val="left"/>
              <w:rPr>
                <w:rFonts w:ascii="宋体" w:eastAsia="宋体" w:hAnsi="宋体" w:cs="Segoe UI"/>
              </w:rPr>
            </w:pPr>
            <w:r w:rsidRPr="00613BB9">
              <w:rPr>
                <w:rStyle w:val="HTML1"/>
                <w:sz w:val="20"/>
                <w:szCs w:val="20"/>
              </w:rPr>
              <w:t>:belgium:</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3BFA3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FB42D5" w14:textId="77777777" w:rsidR="00401DBB" w:rsidRPr="00613BB9" w:rsidRDefault="00401DBB" w:rsidP="002C4861">
            <w:pPr>
              <w:jc w:val="left"/>
              <w:rPr>
                <w:rFonts w:ascii="宋体" w:eastAsia="宋体" w:hAnsi="宋体" w:cs="Segoe UI"/>
              </w:rPr>
            </w:pPr>
            <w:r w:rsidRPr="00613BB9">
              <w:rPr>
                <w:rStyle w:val="HTML1"/>
                <w:sz w:val="20"/>
                <w:szCs w:val="20"/>
              </w:rPr>
              <w:t>:burkina_faso: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3FD552" w14:textId="77777777" w:rsidR="00401DBB" w:rsidRPr="00613BB9" w:rsidRDefault="00717723" w:rsidP="002C4861">
            <w:pPr>
              <w:rPr>
                <w:rFonts w:ascii="宋体" w:eastAsia="宋体" w:hAnsi="宋体" w:cs="Segoe UI"/>
              </w:rPr>
            </w:pPr>
            <w:hyperlink r:id="rId1652" w:anchor="table-of-contents" w:history="1">
              <w:r w:rsidR="00401DBB" w:rsidRPr="00613BB9">
                <w:rPr>
                  <w:rStyle w:val="a4"/>
                  <w:rFonts w:ascii="宋体" w:eastAsia="宋体" w:hAnsi="宋体" w:cs="Segoe UI"/>
                  <w:color w:val="auto"/>
                </w:rPr>
                <w:t>top</w:t>
              </w:r>
            </w:hyperlink>
          </w:p>
        </w:tc>
      </w:tr>
      <w:tr w:rsidR="00613BB9" w:rsidRPr="00613BB9" w14:paraId="3AFE150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FA0D96" w14:textId="77777777" w:rsidR="00401DBB" w:rsidRPr="00613BB9" w:rsidRDefault="00717723" w:rsidP="002C4861">
            <w:pPr>
              <w:rPr>
                <w:rFonts w:ascii="宋体" w:eastAsia="宋体" w:hAnsi="宋体" w:cs="Segoe UI"/>
              </w:rPr>
            </w:pPr>
            <w:hyperlink r:id="rId165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E8238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A72146" w14:textId="77777777" w:rsidR="00401DBB" w:rsidRPr="00613BB9" w:rsidRDefault="00401DBB" w:rsidP="002C4861">
            <w:pPr>
              <w:jc w:val="left"/>
              <w:rPr>
                <w:rFonts w:ascii="宋体" w:eastAsia="宋体" w:hAnsi="宋体" w:cs="Segoe UI"/>
              </w:rPr>
            </w:pPr>
            <w:r w:rsidRPr="00613BB9">
              <w:rPr>
                <w:rStyle w:val="HTML1"/>
                <w:sz w:val="20"/>
                <w:szCs w:val="20"/>
              </w:rPr>
              <w:t>:bulgaria: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B4353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6BA248" w14:textId="77777777" w:rsidR="00401DBB" w:rsidRPr="00613BB9" w:rsidRDefault="00401DBB" w:rsidP="002C4861">
            <w:pPr>
              <w:jc w:val="left"/>
              <w:rPr>
                <w:rFonts w:ascii="宋体" w:eastAsia="宋体" w:hAnsi="宋体" w:cs="Segoe UI"/>
              </w:rPr>
            </w:pPr>
            <w:r w:rsidRPr="00613BB9">
              <w:rPr>
                <w:rStyle w:val="HTML1"/>
                <w:sz w:val="20"/>
                <w:szCs w:val="20"/>
              </w:rPr>
              <w:t>:bahrain: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3D6950" w14:textId="77777777" w:rsidR="00401DBB" w:rsidRPr="00613BB9" w:rsidRDefault="00717723" w:rsidP="002C4861">
            <w:pPr>
              <w:rPr>
                <w:rFonts w:ascii="宋体" w:eastAsia="宋体" w:hAnsi="宋体" w:cs="Segoe UI"/>
              </w:rPr>
            </w:pPr>
            <w:hyperlink r:id="rId1654" w:anchor="table-of-contents" w:history="1">
              <w:r w:rsidR="00401DBB" w:rsidRPr="00613BB9">
                <w:rPr>
                  <w:rStyle w:val="a4"/>
                  <w:rFonts w:ascii="宋体" w:eastAsia="宋体" w:hAnsi="宋体" w:cs="Segoe UI"/>
                  <w:color w:val="auto"/>
                </w:rPr>
                <w:t>top</w:t>
              </w:r>
            </w:hyperlink>
          </w:p>
        </w:tc>
      </w:tr>
      <w:tr w:rsidR="00613BB9" w:rsidRPr="00613BB9" w14:paraId="40D1B9C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789344" w14:textId="77777777" w:rsidR="00401DBB" w:rsidRPr="00613BB9" w:rsidRDefault="00717723" w:rsidP="002C4861">
            <w:pPr>
              <w:rPr>
                <w:rFonts w:ascii="宋体" w:eastAsia="宋体" w:hAnsi="宋体" w:cs="Segoe UI"/>
              </w:rPr>
            </w:pPr>
            <w:hyperlink r:id="rId165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B6719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31930A" w14:textId="77777777" w:rsidR="00401DBB" w:rsidRPr="00613BB9" w:rsidRDefault="00401DBB" w:rsidP="002C4861">
            <w:pPr>
              <w:jc w:val="left"/>
              <w:rPr>
                <w:rFonts w:ascii="宋体" w:eastAsia="宋体" w:hAnsi="宋体" w:cs="Segoe UI"/>
              </w:rPr>
            </w:pPr>
            <w:r w:rsidRPr="00613BB9">
              <w:rPr>
                <w:rStyle w:val="HTML1"/>
                <w:sz w:val="20"/>
                <w:szCs w:val="20"/>
              </w:rPr>
              <w:t>:burundi:</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E2BBF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523B64" w14:textId="77777777" w:rsidR="00401DBB" w:rsidRPr="00613BB9" w:rsidRDefault="00401DBB" w:rsidP="002C4861">
            <w:pPr>
              <w:jc w:val="left"/>
              <w:rPr>
                <w:rFonts w:ascii="宋体" w:eastAsia="宋体" w:hAnsi="宋体" w:cs="Segoe UI"/>
              </w:rPr>
            </w:pPr>
            <w:r w:rsidRPr="00613BB9">
              <w:rPr>
                <w:rStyle w:val="HTML1"/>
                <w:sz w:val="20"/>
                <w:szCs w:val="20"/>
              </w:rPr>
              <w:t>:benin: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BD2F70" w14:textId="77777777" w:rsidR="00401DBB" w:rsidRPr="00613BB9" w:rsidRDefault="00717723" w:rsidP="002C4861">
            <w:pPr>
              <w:rPr>
                <w:rFonts w:ascii="宋体" w:eastAsia="宋体" w:hAnsi="宋体" w:cs="Segoe UI"/>
              </w:rPr>
            </w:pPr>
            <w:hyperlink r:id="rId1656" w:anchor="table-of-contents" w:history="1">
              <w:r w:rsidR="00401DBB" w:rsidRPr="00613BB9">
                <w:rPr>
                  <w:rStyle w:val="a4"/>
                  <w:rFonts w:ascii="宋体" w:eastAsia="宋体" w:hAnsi="宋体" w:cs="Segoe UI"/>
                  <w:color w:val="auto"/>
                </w:rPr>
                <w:t>top</w:t>
              </w:r>
            </w:hyperlink>
          </w:p>
        </w:tc>
      </w:tr>
      <w:tr w:rsidR="00613BB9" w:rsidRPr="00613BB9" w14:paraId="7B26521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D1A658" w14:textId="77777777" w:rsidR="00401DBB" w:rsidRPr="00613BB9" w:rsidRDefault="00717723" w:rsidP="002C4861">
            <w:pPr>
              <w:rPr>
                <w:rFonts w:ascii="宋体" w:eastAsia="宋体" w:hAnsi="宋体" w:cs="Segoe UI"/>
              </w:rPr>
            </w:pPr>
            <w:hyperlink r:id="rId165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E752A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5A1ACC" w14:textId="77777777" w:rsidR="00401DBB" w:rsidRPr="00613BB9" w:rsidRDefault="00401DBB" w:rsidP="002C4861">
            <w:pPr>
              <w:jc w:val="left"/>
              <w:rPr>
                <w:rFonts w:ascii="宋体" w:eastAsia="宋体" w:hAnsi="宋体" w:cs="Segoe UI"/>
              </w:rPr>
            </w:pPr>
            <w:r w:rsidRPr="00613BB9">
              <w:rPr>
                <w:rStyle w:val="HTML1"/>
                <w:sz w:val="20"/>
                <w:szCs w:val="20"/>
              </w:rPr>
              <w:t>:st_barthelemy:</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C2C6F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570CA7" w14:textId="77777777" w:rsidR="00401DBB" w:rsidRPr="00613BB9" w:rsidRDefault="00401DBB" w:rsidP="002C4861">
            <w:pPr>
              <w:jc w:val="left"/>
              <w:rPr>
                <w:rFonts w:ascii="宋体" w:eastAsia="宋体" w:hAnsi="宋体" w:cs="Segoe UI"/>
              </w:rPr>
            </w:pPr>
            <w:r w:rsidRPr="00613BB9">
              <w:rPr>
                <w:rStyle w:val="HTML1"/>
                <w:sz w:val="20"/>
                <w:szCs w:val="20"/>
              </w:rPr>
              <w:t>:bermuda: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8D3B3D" w14:textId="77777777" w:rsidR="00401DBB" w:rsidRPr="00613BB9" w:rsidRDefault="00717723" w:rsidP="002C4861">
            <w:pPr>
              <w:rPr>
                <w:rFonts w:ascii="宋体" w:eastAsia="宋体" w:hAnsi="宋体" w:cs="Segoe UI"/>
              </w:rPr>
            </w:pPr>
            <w:hyperlink r:id="rId1658" w:anchor="table-of-contents" w:history="1">
              <w:r w:rsidR="00401DBB" w:rsidRPr="00613BB9">
                <w:rPr>
                  <w:rStyle w:val="a4"/>
                  <w:rFonts w:ascii="宋体" w:eastAsia="宋体" w:hAnsi="宋体" w:cs="Segoe UI"/>
                  <w:color w:val="auto"/>
                </w:rPr>
                <w:t>top</w:t>
              </w:r>
            </w:hyperlink>
          </w:p>
        </w:tc>
      </w:tr>
      <w:tr w:rsidR="00613BB9" w:rsidRPr="00613BB9" w14:paraId="436B4BC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28791B" w14:textId="77777777" w:rsidR="00401DBB" w:rsidRPr="00613BB9" w:rsidRDefault="00717723" w:rsidP="002C4861">
            <w:pPr>
              <w:rPr>
                <w:rFonts w:ascii="宋体" w:eastAsia="宋体" w:hAnsi="宋体" w:cs="Segoe UI"/>
              </w:rPr>
            </w:pPr>
            <w:hyperlink r:id="rId165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BAA33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13C3AD" w14:textId="77777777" w:rsidR="00401DBB" w:rsidRPr="00613BB9" w:rsidRDefault="00401DBB" w:rsidP="002C4861">
            <w:pPr>
              <w:jc w:val="left"/>
              <w:rPr>
                <w:rFonts w:ascii="宋体" w:eastAsia="宋体" w:hAnsi="宋体" w:cs="Segoe UI"/>
              </w:rPr>
            </w:pPr>
            <w:r w:rsidRPr="00613BB9">
              <w:rPr>
                <w:rStyle w:val="HTML1"/>
                <w:sz w:val="20"/>
                <w:szCs w:val="20"/>
              </w:rPr>
              <w:t>:brunei:</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46B01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DF5ADF" w14:textId="77777777" w:rsidR="00401DBB" w:rsidRPr="00613BB9" w:rsidRDefault="00401DBB" w:rsidP="002C4861">
            <w:pPr>
              <w:jc w:val="left"/>
              <w:rPr>
                <w:rFonts w:ascii="宋体" w:eastAsia="宋体" w:hAnsi="宋体" w:cs="Segoe UI"/>
              </w:rPr>
            </w:pPr>
            <w:r w:rsidRPr="00613BB9">
              <w:rPr>
                <w:rStyle w:val="HTML1"/>
                <w:sz w:val="20"/>
                <w:szCs w:val="20"/>
              </w:rPr>
              <w:t>:bolivia: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ADED08" w14:textId="77777777" w:rsidR="00401DBB" w:rsidRPr="00613BB9" w:rsidRDefault="00717723" w:rsidP="002C4861">
            <w:pPr>
              <w:rPr>
                <w:rFonts w:ascii="宋体" w:eastAsia="宋体" w:hAnsi="宋体" w:cs="Segoe UI"/>
              </w:rPr>
            </w:pPr>
            <w:hyperlink r:id="rId1660" w:anchor="table-of-contents" w:history="1">
              <w:r w:rsidR="00401DBB" w:rsidRPr="00613BB9">
                <w:rPr>
                  <w:rStyle w:val="a4"/>
                  <w:rFonts w:ascii="宋体" w:eastAsia="宋体" w:hAnsi="宋体" w:cs="Segoe UI"/>
                  <w:color w:val="auto"/>
                </w:rPr>
                <w:t>top</w:t>
              </w:r>
            </w:hyperlink>
          </w:p>
        </w:tc>
      </w:tr>
      <w:tr w:rsidR="00613BB9" w:rsidRPr="00613BB9" w14:paraId="5712FC0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482071" w14:textId="77777777" w:rsidR="00401DBB" w:rsidRPr="00613BB9" w:rsidRDefault="00717723" w:rsidP="002C4861">
            <w:pPr>
              <w:rPr>
                <w:rFonts w:ascii="宋体" w:eastAsia="宋体" w:hAnsi="宋体" w:cs="Segoe UI"/>
              </w:rPr>
            </w:pPr>
            <w:hyperlink r:id="rId166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11332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E4C139" w14:textId="77777777" w:rsidR="00401DBB" w:rsidRPr="00613BB9" w:rsidRDefault="00401DBB" w:rsidP="002C4861">
            <w:pPr>
              <w:jc w:val="left"/>
              <w:rPr>
                <w:rFonts w:ascii="宋体" w:eastAsia="宋体" w:hAnsi="宋体" w:cs="Segoe UI"/>
              </w:rPr>
            </w:pPr>
            <w:r w:rsidRPr="00613BB9">
              <w:rPr>
                <w:rStyle w:val="HTML1"/>
                <w:sz w:val="20"/>
                <w:szCs w:val="20"/>
              </w:rPr>
              <w:t>:caribbean_netherlands:</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D5A84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A5C6AB" w14:textId="77777777" w:rsidR="00401DBB" w:rsidRPr="00613BB9" w:rsidRDefault="00401DBB" w:rsidP="002C4861">
            <w:pPr>
              <w:jc w:val="left"/>
              <w:rPr>
                <w:rFonts w:ascii="宋体" w:eastAsia="宋体" w:hAnsi="宋体" w:cs="Segoe UI"/>
              </w:rPr>
            </w:pPr>
            <w:r w:rsidRPr="00613BB9">
              <w:rPr>
                <w:rStyle w:val="HTML1"/>
                <w:sz w:val="20"/>
                <w:szCs w:val="20"/>
              </w:rPr>
              <w:t>:brazil: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C37958" w14:textId="77777777" w:rsidR="00401DBB" w:rsidRPr="00613BB9" w:rsidRDefault="00717723" w:rsidP="002C4861">
            <w:pPr>
              <w:rPr>
                <w:rFonts w:ascii="宋体" w:eastAsia="宋体" w:hAnsi="宋体" w:cs="Segoe UI"/>
              </w:rPr>
            </w:pPr>
            <w:hyperlink r:id="rId1662" w:anchor="table-of-contents" w:history="1">
              <w:r w:rsidR="00401DBB" w:rsidRPr="00613BB9">
                <w:rPr>
                  <w:rStyle w:val="a4"/>
                  <w:rFonts w:ascii="宋体" w:eastAsia="宋体" w:hAnsi="宋体" w:cs="Segoe UI"/>
                  <w:color w:val="auto"/>
                </w:rPr>
                <w:t>top</w:t>
              </w:r>
            </w:hyperlink>
          </w:p>
        </w:tc>
      </w:tr>
      <w:tr w:rsidR="00613BB9" w:rsidRPr="00613BB9" w14:paraId="13A9477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5BC1A9" w14:textId="77777777" w:rsidR="00401DBB" w:rsidRPr="00613BB9" w:rsidRDefault="00717723" w:rsidP="002C4861">
            <w:pPr>
              <w:rPr>
                <w:rFonts w:ascii="宋体" w:eastAsia="宋体" w:hAnsi="宋体" w:cs="Segoe UI"/>
              </w:rPr>
            </w:pPr>
            <w:hyperlink r:id="rId166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21227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335625" w14:textId="77777777" w:rsidR="00401DBB" w:rsidRPr="00613BB9" w:rsidRDefault="00401DBB" w:rsidP="002C4861">
            <w:pPr>
              <w:jc w:val="left"/>
              <w:rPr>
                <w:rFonts w:ascii="宋体" w:eastAsia="宋体" w:hAnsi="宋体" w:cs="Segoe UI"/>
              </w:rPr>
            </w:pPr>
            <w:r w:rsidRPr="00613BB9">
              <w:rPr>
                <w:rStyle w:val="HTML1"/>
                <w:sz w:val="20"/>
                <w:szCs w:val="20"/>
              </w:rPr>
              <w:t>:bahamas: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7C7E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FF12FA" w14:textId="77777777" w:rsidR="00401DBB" w:rsidRPr="00613BB9" w:rsidRDefault="00401DBB" w:rsidP="002C4861">
            <w:pPr>
              <w:jc w:val="left"/>
              <w:rPr>
                <w:rFonts w:ascii="宋体" w:eastAsia="宋体" w:hAnsi="宋体" w:cs="Segoe UI"/>
              </w:rPr>
            </w:pPr>
            <w:r w:rsidRPr="00613BB9">
              <w:rPr>
                <w:rStyle w:val="HTML1"/>
                <w:sz w:val="20"/>
                <w:szCs w:val="20"/>
              </w:rPr>
              <w:t>:bhutan: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87BEA4" w14:textId="77777777" w:rsidR="00401DBB" w:rsidRPr="00613BB9" w:rsidRDefault="00717723" w:rsidP="002C4861">
            <w:pPr>
              <w:rPr>
                <w:rFonts w:ascii="宋体" w:eastAsia="宋体" w:hAnsi="宋体" w:cs="Segoe UI"/>
              </w:rPr>
            </w:pPr>
            <w:hyperlink r:id="rId1664" w:anchor="table-of-contents" w:history="1">
              <w:r w:rsidR="00401DBB" w:rsidRPr="00613BB9">
                <w:rPr>
                  <w:rStyle w:val="a4"/>
                  <w:rFonts w:ascii="宋体" w:eastAsia="宋体" w:hAnsi="宋体" w:cs="Segoe UI"/>
                  <w:color w:val="auto"/>
                </w:rPr>
                <w:t>top</w:t>
              </w:r>
            </w:hyperlink>
          </w:p>
        </w:tc>
      </w:tr>
      <w:tr w:rsidR="00613BB9" w:rsidRPr="00613BB9" w14:paraId="7D03285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64D75" w14:textId="77777777" w:rsidR="00401DBB" w:rsidRPr="00613BB9" w:rsidRDefault="00717723" w:rsidP="002C4861">
            <w:pPr>
              <w:rPr>
                <w:rFonts w:ascii="宋体" w:eastAsia="宋体" w:hAnsi="宋体" w:cs="Segoe UI"/>
              </w:rPr>
            </w:pPr>
            <w:hyperlink r:id="rId166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765D1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DD2DAB" w14:textId="77777777" w:rsidR="00401DBB" w:rsidRPr="00613BB9" w:rsidRDefault="00401DBB" w:rsidP="002C4861">
            <w:pPr>
              <w:jc w:val="left"/>
              <w:rPr>
                <w:rFonts w:ascii="宋体" w:eastAsia="宋体" w:hAnsi="宋体" w:cs="Segoe UI"/>
              </w:rPr>
            </w:pPr>
            <w:r w:rsidRPr="00613BB9">
              <w:rPr>
                <w:rStyle w:val="HTML1"/>
                <w:sz w:val="20"/>
                <w:szCs w:val="20"/>
              </w:rPr>
              <w:t>:bouvet_island:</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2DC07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3CF8FC" w14:textId="77777777" w:rsidR="00401DBB" w:rsidRPr="00613BB9" w:rsidRDefault="00401DBB" w:rsidP="002C4861">
            <w:pPr>
              <w:jc w:val="left"/>
              <w:rPr>
                <w:rFonts w:ascii="宋体" w:eastAsia="宋体" w:hAnsi="宋体" w:cs="Segoe UI"/>
              </w:rPr>
            </w:pPr>
            <w:r w:rsidRPr="00613BB9">
              <w:rPr>
                <w:rStyle w:val="HTML1"/>
                <w:sz w:val="20"/>
                <w:szCs w:val="20"/>
              </w:rPr>
              <w:t>:botswana: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28A307" w14:textId="77777777" w:rsidR="00401DBB" w:rsidRPr="00613BB9" w:rsidRDefault="00717723" w:rsidP="002C4861">
            <w:pPr>
              <w:rPr>
                <w:rFonts w:ascii="宋体" w:eastAsia="宋体" w:hAnsi="宋体" w:cs="Segoe UI"/>
              </w:rPr>
            </w:pPr>
            <w:hyperlink r:id="rId1666" w:anchor="table-of-contents" w:history="1">
              <w:r w:rsidR="00401DBB" w:rsidRPr="00613BB9">
                <w:rPr>
                  <w:rStyle w:val="a4"/>
                  <w:rFonts w:ascii="宋体" w:eastAsia="宋体" w:hAnsi="宋体" w:cs="Segoe UI"/>
                  <w:color w:val="auto"/>
                </w:rPr>
                <w:t>top</w:t>
              </w:r>
            </w:hyperlink>
          </w:p>
        </w:tc>
      </w:tr>
      <w:tr w:rsidR="00613BB9" w:rsidRPr="00613BB9" w14:paraId="49D44A9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2EB763" w14:textId="77777777" w:rsidR="00401DBB" w:rsidRPr="00613BB9" w:rsidRDefault="00717723" w:rsidP="002C4861">
            <w:pPr>
              <w:rPr>
                <w:rFonts w:ascii="宋体" w:eastAsia="宋体" w:hAnsi="宋体" w:cs="Segoe UI"/>
              </w:rPr>
            </w:pPr>
            <w:hyperlink r:id="rId166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3E5CD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7D1C31" w14:textId="77777777" w:rsidR="00401DBB" w:rsidRPr="00613BB9" w:rsidRDefault="00401DBB" w:rsidP="002C4861">
            <w:pPr>
              <w:jc w:val="left"/>
              <w:rPr>
                <w:rFonts w:ascii="宋体" w:eastAsia="宋体" w:hAnsi="宋体" w:cs="Segoe UI"/>
              </w:rPr>
            </w:pPr>
            <w:r w:rsidRPr="00613BB9">
              <w:rPr>
                <w:rStyle w:val="HTML1"/>
                <w:sz w:val="20"/>
                <w:szCs w:val="20"/>
              </w:rPr>
              <w:t>:belarus: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AF6D7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06B2F6" w14:textId="77777777" w:rsidR="00401DBB" w:rsidRPr="00613BB9" w:rsidRDefault="00401DBB" w:rsidP="002C4861">
            <w:pPr>
              <w:jc w:val="left"/>
              <w:rPr>
                <w:rFonts w:ascii="宋体" w:eastAsia="宋体" w:hAnsi="宋体" w:cs="Segoe UI"/>
              </w:rPr>
            </w:pPr>
            <w:r w:rsidRPr="00613BB9">
              <w:rPr>
                <w:rStyle w:val="HTML1"/>
                <w:sz w:val="20"/>
                <w:szCs w:val="20"/>
              </w:rPr>
              <w:t>:belize: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0C6D91" w14:textId="77777777" w:rsidR="00401DBB" w:rsidRPr="00613BB9" w:rsidRDefault="00717723" w:rsidP="002C4861">
            <w:pPr>
              <w:rPr>
                <w:rFonts w:ascii="宋体" w:eastAsia="宋体" w:hAnsi="宋体" w:cs="Segoe UI"/>
              </w:rPr>
            </w:pPr>
            <w:hyperlink r:id="rId1668" w:anchor="table-of-contents" w:history="1">
              <w:r w:rsidR="00401DBB" w:rsidRPr="00613BB9">
                <w:rPr>
                  <w:rStyle w:val="a4"/>
                  <w:rFonts w:ascii="宋体" w:eastAsia="宋体" w:hAnsi="宋体" w:cs="Segoe UI"/>
                  <w:color w:val="auto"/>
                </w:rPr>
                <w:t>top</w:t>
              </w:r>
            </w:hyperlink>
          </w:p>
        </w:tc>
      </w:tr>
      <w:tr w:rsidR="00613BB9" w:rsidRPr="00613BB9" w14:paraId="147C2A4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3E4085" w14:textId="77777777" w:rsidR="00401DBB" w:rsidRPr="00613BB9" w:rsidRDefault="00717723" w:rsidP="002C4861">
            <w:pPr>
              <w:rPr>
                <w:rFonts w:ascii="宋体" w:eastAsia="宋体" w:hAnsi="宋体" w:cs="Segoe UI"/>
              </w:rPr>
            </w:pPr>
            <w:hyperlink r:id="rId166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3E1AF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D37E5" w14:textId="77777777" w:rsidR="00401DBB" w:rsidRPr="00613BB9" w:rsidRDefault="00401DBB" w:rsidP="002C4861">
            <w:pPr>
              <w:jc w:val="left"/>
              <w:rPr>
                <w:rFonts w:ascii="宋体" w:eastAsia="宋体" w:hAnsi="宋体" w:cs="Segoe UI"/>
              </w:rPr>
            </w:pPr>
            <w:r w:rsidRPr="00613BB9">
              <w:rPr>
                <w:rStyle w:val="HTML1"/>
                <w:sz w:val="20"/>
                <w:szCs w:val="20"/>
              </w:rPr>
              <w:t>:canada: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760E9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1A1B0F" w14:textId="77777777" w:rsidR="00401DBB" w:rsidRPr="00613BB9" w:rsidRDefault="00401DBB" w:rsidP="002C4861">
            <w:pPr>
              <w:jc w:val="left"/>
              <w:rPr>
                <w:rFonts w:ascii="宋体" w:eastAsia="宋体" w:hAnsi="宋体" w:cs="Segoe UI"/>
              </w:rPr>
            </w:pPr>
            <w:r w:rsidRPr="00613BB9">
              <w:rPr>
                <w:rStyle w:val="HTML1"/>
                <w:sz w:val="20"/>
                <w:szCs w:val="20"/>
              </w:rPr>
              <w:t>:cocos_islands: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8CD960" w14:textId="77777777" w:rsidR="00401DBB" w:rsidRPr="00613BB9" w:rsidRDefault="00717723" w:rsidP="002C4861">
            <w:pPr>
              <w:rPr>
                <w:rFonts w:ascii="宋体" w:eastAsia="宋体" w:hAnsi="宋体" w:cs="Segoe UI"/>
              </w:rPr>
            </w:pPr>
            <w:hyperlink r:id="rId1670" w:anchor="table-of-contents" w:history="1">
              <w:r w:rsidR="00401DBB" w:rsidRPr="00613BB9">
                <w:rPr>
                  <w:rStyle w:val="a4"/>
                  <w:rFonts w:ascii="宋体" w:eastAsia="宋体" w:hAnsi="宋体" w:cs="Segoe UI"/>
                  <w:color w:val="auto"/>
                </w:rPr>
                <w:t>top</w:t>
              </w:r>
            </w:hyperlink>
          </w:p>
        </w:tc>
      </w:tr>
      <w:tr w:rsidR="00613BB9" w:rsidRPr="00613BB9" w14:paraId="32A880C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6F40CE" w14:textId="77777777" w:rsidR="00401DBB" w:rsidRPr="00613BB9" w:rsidRDefault="00717723" w:rsidP="002C4861">
            <w:pPr>
              <w:rPr>
                <w:rFonts w:ascii="宋体" w:eastAsia="宋体" w:hAnsi="宋体" w:cs="Segoe UI"/>
              </w:rPr>
            </w:pPr>
            <w:hyperlink r:id="rId167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161C9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52B8BA" w14:textId="77777777" w:rsidR="00401DBB" w:rsidRPr="00613BB9" w:rsidRDefault="00401DBB" w:rsidP="002C4861">
            <w:pPr>
              <w:jc w:val="left"/>
              <w:rPr>
                <w:rFonts w:ascii="宋体" w:eastAsia="宋体" w:hAnsi="宋体" w:cs="Segoe UI"/>
              </w:rPr>
            </w:pPr>
            <w:r w:rsidRPr="00613BB9">
              <w:rPr>
                <w:rStyle w:val="HTML1"/>
                <w:sz w:val="20"/>
                <w:szCs w:val="20"/>
              </w:rPr>
              <w:t>:congo_kinshasa: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85671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D023E4" w14:textId="77777777" w:rsidR="00401DBB" w:rsidRPr="00613BB9" w:rsidRDefault="00401DBB" w:rsidP="002C4861">
            <w:pPr>
              <w:jc w:val="left"/>
              <w:rPr>
                <w:rFonts w:ascii="宋体" w:eastAsia="宋体" w:hAnsi="宋体" w:cs="Segoe UI"/>
              </w:rPr>
            </w:pPr>
            <w:r w:rsidRPr="00613BB9">
              <w:rPr>
                <w:rStyle w:val="HTML1"/>
                <w:sz w:val="20"/>
                <w:szCs w:val="20"/>
              </w:rPr>
              <w:t>:central_african_republic: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FD9778" w14:textId="77777777" w:rsidR="00401DBB" w:rsidRPr="00613BB9" w:rsidRDefault="00717723" w:rsidP="002C4861">
            <w:pPr>
              <w:rPr>
                <w:rFonts w:ascii="宋体" w:eastAsia="宋体" w:hAnsi="宋体" w:cs="Segoe UI"/>
              </w:rPr>
            </w:pPr>
            <w:hyperlink r:id="rId1672" w:anchor="table-of-contents" w:history="1">
              <w:r w:rsidR="00401DBB" w:rsidRPr="00613BB9">
                <w:rPr>
                  <w:rStyle w:val="a4"/>
                  <w:rFonts w:ascii="宋体" w:eastAsia="宋体" w:hAnsi="宋体" w:cs="Segoe UI"/>
                  <w:color w:val="auto"/>
                </w:rPr>
                <w:t>top</w:t>
              </w:r>
            </w:hyperlink>
          </w:p>
        </w:tc>
      </w:tr>
      <w:tr w:rsidR="00613BB9" w:rsidRPr="00613BB9" w14:paraId="13C74C6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613640" w14:textId="77777777" w:rsidR="00401DBB" w:rsidRPr="00613BB9" w:rsidRDefault="00717723" w:rsidP="002C4861">
            <w:pPr>
              <w:rPr>
                <w:rFonts w:ascii="宋体" w:eastAsia="宋体" w:hAnsi="宋体" w:cs="Segoe UI"/>
              </w:rPr>
            </w:pPr>
            <w:hyperlink r:id="rId167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6AF49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3524D0" w14:textId="77777777" w:rsidR="00401DBB" w:rsidRPr="00613BB9" w:rsidRDefault="00401DBB" w:rsidP="002C4861">
            <w:pPr>
              <w:jc w:val="left"/>
              <w:rPr>
                <w:rFonts w:ascii="宋体" w:eastAsia="宋体" w:hAnsi="宋体" w:cs="Segoe UI"/>
              </w:rPr>
            </w:pPr>
            <w:r w:rsidRPr="00613BB9">
              <w:rPr>
                <w:rStyle w:val="HTML1"/>
                <w:sz w:val="20"/>
                <w:szCs w:val="20"/>
              </w:rPr>
              <w:t>:congo_brazzaville:</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D1F3A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7C9745" w14:textId="77777777" w:rsidR="00401DBB" w:rsidRPr="00613BB9" w:rsidRDefault="00401DBB" w:rsidP="002C4861">
            <w:pPr>
              <w:jc w:val="left"/>
              <w:rPr>
                <w:rFonts w:ascii="宋体" w:eastAsia="宋体" w:hAnsi="宋体" w:cs="Segoe UI"/>
              </w:rPr>
            </w:pPr>
            <w:r w:rsidRPr="00613BB9">
              <w:rPr>
                <w:rStyle w:val="HTML1"/>
                <w:sz w:val="20"/>
                <w:szCs w:val="20"/>
              </w:rPr>
              <w:t>:switzerland: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C410DB" w14:textId="77777777" w:rsidR="00401DBB" w:rsidRPr="00613BB9" w:rsidRDefault="00717723" w:rsidP="002C4861">
            <w:pPr>
              <w:rPr>
                <w:rFonts w:ascii="宋体" w:eastAsia="宋体" w:hAnsi="宋体" w:cs="Segoe UI"/>
              </w:rPr>
            </w:pPr>
            <w:hyperlink r:id="rId1674" w:anchor="table-of-contents" w:history="1">
              <w:r w:rsidR="00401DBB" w:rsidRPr="00613BB9">
                <w:rPr>
                  <w:rStyle w:val="a4"/>
                  <w:rFonts w:ascii="宋体" w:eastAsia="宋体" w:hAnsi="宋体" w:cs="Segoe UI"/>
                  <w:color w:val="auto"/>
                </w:rPr>
                <w:t>top</w:t>
              </w:r>
            </w:hyperlink>
          </w:p>
        </w:tc>
      </w:tr>
      <w:tr w:rsidR="00613BB9" w:rsidRPr="00613BB9" w14:paraId="3A001FD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CB7AD0" w14:textId="77777777" w:rsidR="00401DBB" w:rsidRPr="00613BB9" w:rsidRDefault="00717723" w:rsidP="002C4861">
            <w:pPr>
              <w:rPr>
                <w:rFonts w:ascii="宋体" w:eastAsia="宋体" w:hAnsi="宋体" w:cs="Segoe UI"/>
              </w:rPr>
            </w:pPr>
            <w:hyperlink r:id="rId167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33648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A3E574" w14:textId="77777777" w:rsidR="00401DBB" w:rsidRPr="00613BB9" w:rsidRDefault="00401DBB" w:rsidP="002C4861">
            <w:pPr>
              <w:jc w:val="left"/>
              <w:rPr>
                <w:rFonts w:ascii="宋体" w:eastAsia="宋体" w:hAnsi="宋体" w:cs="Segoe UI"/>
              </w:rPr>
            </w:pPr>
            <w:r w:rsidRPr="00613BB9">
              <w:rPr>
                <w:rStyle w:val="HTML1"/>
                <w:sz w:val="20"/>
                <w:szCs w:val="20"/>
              </w:rPr>
              <w:t>:cote_divoire:</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A69A9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863C19" w14:textId="77777777" w:rsidR="00401DBB" w:rsidRPr="00613BB9" w:rsidRDefault="00401DBB" w:rsidP="002C4861">
            <w:pPr>
              <w:jc w:val="left"/>
              <w:rPr>
                <w:rFonts w:ascii="宋体" w:eastAsia="宋体" w:hAnsi="宋体" w:cs="Segoe UI"/>
              </w:rPr>
            </w:pPr>
            <w:r w:rsidRPr="00613BB9">
              <w:rPr>
                <w:rStyle w:val="HTML1"/>
                <w:sz w:val="20"/>
                <w:szCs w:val="20"/>
              </w:rPr>
              <w:t>:cook_islands: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BC5470" w14:textId="77777777" w:rsidR="00401DBB" w:rsidRPr="00613BB9" w:rsidRDefault="00717723" w:rsidP="002C4861">
            <w:pPr>
              <w:rPr>
                <w:rFonts w:ascii="宋体" w:eastAsia="宋体" w:hAnsi="宋体" w:cs="Segoe UI"/>
              </w:rPr>
            </w:pPr>
            <w:hyperlink r:id="rId1676" w:anchor="table-of-contents" w:history="1">
              <w:r w:rsidR="00401DBB" w:rsidRPr="00613BB9">
                <w:rPr>
                  <w:rStyle w:val="a4"/>
                  <w:rFonts w:ascii="宋体" w:eastAsia="宋体" w:hAnsi="宋体" w:cs="Segoe UI"/>
                  <w:color w:val="auto"/>
                </w:rPr>
                <w:t>top</w:t>
              </w:r>
            </w:hyperlink>
          </w:p>
        </w:tc>
      </w:tr>
      <w:tr w:rsidR="00613BB9" w:rsidRPr="00613BB9" w14:paraId="71E6C14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D3063A" w14:textId="77777777" w:rsidR="00401DBB" w:rsidRPr="00613BB9" w:rsidRDefault="00717723" w:rsidP="002C4861">
            <w:pPr>
              <w:rPr>
                <w:rFonts w:ascii="宋体" w:eastAsia="宋体" w:hAnsi="宋体" w:cs="Segoe UI"/>
              </w:rPr>
            </w:pPr>
            <w:hyperlink r:id="rId167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A2A79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049232" w14:textId="77777777" w:rsidR="00401DBB" w:rsidRPr="00613BB9" w:rsidRDefault="00401DBB" w:rsidP="002C4861">
            <w:pPr>
              <w:jc w:val="left"/>
              <w:rPr>
                <w:rFonts w:ascii="宋体" w:eastAsia="宋体" w:hAnsi="宋体" w:cs="Segoe UI"/>
              </w:rPr>
            </w:pPr>
            <w:r w:rsidRPr="00613BB9">
              <w:rPr>
                <w:rStyle w:val="HTML1"/>
                <w:sz w:val="20"/>
                <w:szCs w:val="20"/>
              </w:rPr>
              <w:t>:chile:</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69341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FF814F" w14:textId="77777777" w:rsidR="00401DBB" w:rsidRPr="00613BB9" w:rsidRDefault="00401DBB" w:rsidP="002C4861">
            <w:pPr>
              <w:jc w:val="left"/>
              <w:rPr>
                <w:rFonts w:ascii="宋体" w:eastAsia="宋体" w:hAnsi="宋体" w:cs="Segoe UI"/>
              </w:rPr>
            </w:pPr>
            <w:r w:rsidRPr="00613BB9">
              <w:rPr>
                <w:rStyle w:val="HTML1"/>
                <w:sz w:val="20"/>
                <w:szCs w:val="20"/>
              </w:rPr>
              <w:t>:cameroon: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10ADC2" w14:textId="77777777" w:rsidR="00401DBB" w:rsidRPr="00613BB9" w:rsidRDefault="00717723" w:rsidP="002C4861">
            <w:pPr>
              <w:rPr>
                <w:rFonts w:ascii="宋体" w:eastAsia="宋体" w:hAnsi="宋体" w:cs="Segoe UI"/>
              </w:rPr>
            </w:pPr>
            <w:hyperlink r:id="rId1678" w:anchor="table-of-contents" w:history="1">
              <w:r w:rsidR="00401DBB" w:rsidRPr="00613BB9">
                <w:rPr>
                  <w:rStyle w:val="a4"/>
                  <w:rFonts w:ascii="宋体" w:eastAsia="宋体" w:hAnsi="宋体" w:cs="Segoe UI"/>
                  <w:color w:val="auto"/>
                </w:rPr>
                <w:t>top</w:t>
              </w:r>
            </w:hyperlink>
          </w:p>
        </w:tc>
      </w:tr>
      <w:tr w:rsidR="00613BB9" w:rsidRPr="00613BB9" w14:paraId="34F3E23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914D15" w14:textId="77777777" w:rsidR="00401DBB" w:rsidRPr="00613BB9" w:rsidRDefault="00717723" w:rsidP="002C4861">
            <w:pPr>
              <w:rPr>
                <w:rFonts w:ascii="宋体" w:eastAsia="宋体" w:hAnsi="宋体" w:cs="Segoe UI"/>
              </w:rPr>
            </w:pPr>
            <w:hyperlink r:id="rId167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46F06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80733C" w14:textId="77777777" w:rsidR="00401DBB" w:rsidRPr="00613BB9" w:rsidRDefault="00401DBB" w:rsidP="002C4861">
            <w:pPr>
              <w:jc w:val="left"/>
              <w:rPr>
                <w:rFonts w:ascii="宋体" w:eastAsia="宋体" w:hAnsi="宋体" w:cs="Segoe UI"/>
              </w:rPr>
            </w:pPr>
            <w:r w:rsidRPr="00613BB9">
              <w:rPr>
                <w:rStyle w:val="HTML1"/>
                <w:sz w:val="20"/>
                <w:szCs w:val="20"/>
              </w:rPr>
              <w:t>:cn:</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D18E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64000C" w14:textId="77777777" w:rsidR="00401DBB" w:rsidRPr="00613BB9" w:rsidRDefault="00401DBB" w:rsidP="002C4861">
            <w:pPr>
              <w:jc w:val="left"/>
              <w:rPr>
                <w:rFonts w:ascii="宋体" w:eastAsia="宋体" w:hAnsi="宋体" w:cs="Segoe UI"/>
              </w:rPr>
            </w:pPr>
            <w:r w:rsidRPr="00613BB9">
              <w:rPr>
                <w:rStyle w:val="HTML1"/>
                <w:sz w:val="20"/>
                <w:szCs w:val="20"/>
              </w:rPr>
              <w:t>:colombia: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6294D0" w14:textId="77777777" w:rsidR="00401DBB" w:rsidRPr="00613BB9" w:rsidRDefault="00717723" w:rsidP="002C4861">
            <w:pPr>
              <w:rPr>
                <w:rFonts w:ascii="宋体" w:eastAsia="宋体" w:hAnsi="宋体" w:cs="Segoe UI"/>
              </w:rPr>
            </w:pPr>
            <w:hyperlink r:id="rId1680" w:anchor="table-of-contents" w:history="1">
              <w:r w:rsidR="00401DBB" w:rsidRPr="00613BB9">
                <w:rPr>
                  <w:rStyle w:val="a4"/>
                  <w:rFonts w:ascii="宋体" w:eastAsia="宋体" w:hAnsi="宋体" w:cs="Segoe UI"/>
                  <w:color w:val="auto"/>
                </w:rPr>
                <w:t>top</w:t>
              </w:r>
            </w:hyperlink>
          </w:p>
        </w:tc>
      </w:tr>
      <w:tr w:rsidR="00613BB9" w:rsidRPr="00613BB9" w14:paraId="0967E53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39BB49" w14:textId="77777777" w:rsidR="00401DBB" w:rsidRPr="00613BB9" w:rsidRDefault="00717723" w:rsidP="002C4861">
            <w:pPr>
              <w:rPr>
                <w:rFonts w:ascii="宋体" w:eastAsia="宋体" w:hAnsi="宋体" w:cs="Segoe UI"/>
              </w:rPr>
            </w:pPr>
            <w:hyperlink r:id="rId168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D2A38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D955BA" w14:textId="77777777" w:rsidR="00401DBB" w:rsidRPr="00613BB9" w:rsidRDefault="00401DBB" w:rsidP="002C4861">
            <w:pPr>
              <w:jc w:val="left"/>
              <w:rPr>
                <w:rFonts w:ascii="宋体" w:eastAsia="宋体" w:hAnsi="宋体" w:cs="Segoe UI"/>
              </w:rPr>
            </w:pPr>
            <w:r w:rsidRPr="00613BB9">
              <w:rPr>
                <w:rStyle w:val="HTML1"/>
                <w:sz w:val="20"/>
                <w:szCs w:val="20"/>
              </w:rPr>
              <w:t>:clipperton_island:</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BAA3E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2F8F8C" w14:textId="77777777" w:rsidR="00401DBB" w:rsidRPr="00613BB9" w:rsidRDefault="00401DBB" w:rsidP="002C4861">
            <w:pPr>
              <w:jc w:val="left"/>
              <w:rPr>
                <w:rFonts w:ascii="宋体" w:eastAsia="宋体" w:hAnsi="宋体" w:cs="Segoe UI"/>
              </w:rPr>
            </w:pPr>
            <w:r w:rsidRPr="00613BB9">
              <w:rPr>
                <w:rStyle w:val="HTML1"/>
                <w:sz w:val="20"/>
                <w:szCs w:val="20"/>
              </w:rPr>
              <w:t>:costa_rica: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A2962C" w14:textId="77777777" w:rsidR="00401DBB" w:rsidRPr="00613BB9" w:rsidRDefault="00717723" w:rsidP="002C4861">
            <w:pPr>
              <w:rPr>
                <w:rFonts w:ascii="宋体" w:eastAsia="宋体" w:hAnsi="宋体" w:cs="Segoe UI"/>
              </w:rPr>
            </w:pPr>
            <w:hyperlink r:id="rId1682" w:anchor="table-of-contents" w:history="1">
              <w:r w:rsidR="00401DBB" w:rsidRPr="00613BB9">
                <w:rPr>
                  <w:rStyle w:val="a4"/>
                  <w:rFonts w:ascii="宋体" w:eastAsia="宋体" w:hAnsi="宋体" w:cs="Segoe UI"/>
                  <w:color w:val="auto"/>
                </w:rPr>
                <w:t>top</w:t>
              </w:r>
            </w:hyperlink>
          </w:p>
        </w:tc>
      </w:tr>
      <w:tr w:rsidR="00613BB9" w:rsidRPr="00613BB9" w14:paraId="2774B6C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D015B0" w14:textId="77777777" w:rsidR="00401DBB" w:rsidRPr="00613BB9" w:rsidRDefault="00717723" w:rsidP="002C4861">
            <w:pPr>
              <w:rPr>
                <w:rFonts w:ascii="宋体" w:eastAsia="宋体" w:hAnsi="宋体" w:cs="Segoe UI"/>
              </w:rPr>
            </w:pPr>
            <w:hyperlink r:id="rId168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DCE41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264600" w14:textId="77777777" w:rsidR="00401DBB" w:rsidRPr="00613BB9" w:rsidRDefault="00401DBB" w:rsidP="002C4861">
            <w:pPr>
              <w:jc w:val="left"/>
              <w:rPr>
                <w:rFonts w:ascii="宋体" w:eastAsia="宋体" w:hAnsi="宋体" w:cs="Segoe UI"/>
              </w:rPr>
            </w:pPr>
            <w:r w:rsidRPr="00613BB9">
              <w:rPr>
                <w:rStyle w:val="HTML1"/>
                <w:sz w:val="20"/>
                <w:szCs w:val="20"/>
              </w:rPr>
              <w:t>:cuba: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58686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AB3CAC" w14:textId="77777777" w:rsidR="00401DBB" w:rsidRPr="00613BB9" w:rsidRDefault="00401DBB" w:rsidP="002C4861">
            <w:pPr>
              <w:jc w:val="left"/>
              <w:rPr>
                <w:rFonts w:ascii="宋体" w:eastAsia="宋体" w:hAnsi="宋体" w:cs="Segoe UI"/>
              </w:rPr>
            </w:pPr>
            <w:r w:rsidRPr="00613BB9">
              <w:rPr>
                <w:rStyle w:val="HTML1"/>
                <w:sz w:val="20"/>
                <w:szCs w:val="20"/>
              </w:rPr>
              <w:t>:cape_verde: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435DDE" w14:textId="77777777" w:rsidR="00401DBB" w:rsidRPr="00613BB9" w:rsidRDefault="00717723" w:rsidP="002C4861">
            <w:pPr>
              <w:rPr>
                <w:rFonts w:ascii="宋体" w:eastAsia="宋体" w:hAnsi="宋体" w:cs="Segoe UI"/>
              </w:rPr>
            </w:pPr>
            <w:hyperlink r:id="rId1684" w:anchor="table-of-contents" w:history="1">
              <w:r w:rsidR="00401DBB" w:rsidRPr="00613BB9">
                <w:rPr>
                  <w:rStyle w:val="a4"/>
                  <w:rFonts w:ascii="宋体" w:eastAsia="宋体" w:hAnsi="宋体" w:cs="Segoe UI"/>
                  <w:color w:val="auto"/>
                </w:rPr>
                <w:t>top</w:t>
              </w:r>
            </w:hyperlink>
          </w:p>
        </w:tc>
      </w:tr>
      <w:tr w:rsidR="00613BB9" w:rsidRPr="00613BB9" w14:paraId="57A9ADB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950C25" w14:textId="77777777" w:rsidR="00401DBB" w:rsidRPr="00613BB9" w:rsidRDefault="00717723" w:rsidP="002C4861">
            <w:pPr>
              <w:rPr>
                <w:rFonts w:ascii="宋体" w:eastAsia="宋体" w:hAnsi="宋体" w:cs="Segoe UI"/>
              </w:rPr>
            </w:pPr>
            <w:hyperlink r:id="rId168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FFBA1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92C53F" w14:textId="77777777" w:rsidR="00401DBB" w:rsidRPr="00613BB9" w:rsidRDefault="00401DBB" w:rsidP="002C4861">
            <w:pPr>
              <w:jc w:val="left"/>
              <w:rPr>
                <w:rFonts w:ascii="宋体" w:eastAsia="宋体" w:hAnsi="宋体" w:cs="Segoe UI"/>
              </w:rPr>
            </w:pPr>
            <w:r w:rsidRPr="00613BB9">
              <w:rPr>
                <w:rStyle w:val="HTML1"/>
                <w:sz w:val="20"/>
                <w:szCs w:val="20"/>
              </w:rPr>
              <w:t>:curacao:</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A5C0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E62E8A" w14:textId="77777777" w:rsidR="00401DBB" w:rsidRPr="00613BB9" w:rsidRDefault="00401DBB" w:rsidP="002C4861">
            <w:pPr>
              <w:jc w:val="left"/>
              <w:rPr>
                <w:rFonts w:ascii="宋体" w:eastAsia="宋体" w:hAnsi="宋体" w:cs="Segoe UI"/>
              </w:rPr>
            </w:pPr>
            <w:r w:rsidRPr="00613BB9">
              <w:rPr>
                <w:rStyle w:val="HTML1"/>
                <w:sz w:val="20"/>
                <w:szCs w:val="20"/>
              </w:rPr>
              <w:t>:christmas_island: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944F0E" w14:textId="77777777" w:rsidR="00401DBB" w:rsidRPr="00613BB9" w:rsidRDefault="00717723" w:rsidP="002C4861">
            <w:pPr>
              <w:rPr>
                <w:rFonts w:ascii="宋体" w:eastAsia="宋体" w:hAnsi="宋体" w:cs="Segoe UI"/>
              </w:rPr>
            </w:pPr>
            <w:hyperlink r:id="rId1686" w:anchor="table-of-contents" w:history="1">
              <w:r w:rsidR="00401DBB" w:rsidRPr="00613BB9">
                <w:rPr>
                  <w:rStyle w:val="a4"/>
                  <w:rFonts w:ascii="宋体" w:eastAsia="宋体" w:hAnsi="宋体" w:cs="Segoe UI"/>
                  <w:color w:val="auto"/>
                </w:rPr>
                <w:t>top</w:t>
              </w:r>
            </w:hyperlink>
          </w:p>
        </w:tc>
      </w:tr>
      <w:tr w:rsidR="00613BB9" w:rsidRPr="00613BB9" w14:paraId="4EED2CE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7A3952" w14:textId="77777777" w:rsidR="00401DBB" w:rsidRPr="00613BB9" w:rsidRDefault="00717723" w:rsidP="002C4861">
            <w:pPr>
              <w:rPr>
                <w:rFonts w:ascii="宋体" w:eastAsia="宋体" w:hAnsi="宋体" w:cs="Segoe UI"/>
              </w:rPr>
            </w:pPr>
            <w:hyperlink r:id="rId168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F5D19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763651" w14:textId="77777777" w:rsidR="00401DBB" w:rsidRPr="00613BB9" w:rsidRDefault="00401DBB" w:rsidP="002C4861">
            <w:pPr>
              <w:jc w:val="left"/>
              <w:rPr>
                <w:rFonts w:ascii="宋体" w:eastAsia="宋体" w:hAnsi="宋体" w:cs="Segoe UI"/>
              </w:rPr>
            </w:pPr>
            <w:r w:rsidRPr="00613BB9">
              <w:rPr>
                <w:rStyle w:val="HTML1"/>
                <w:sz w:val="20"/>
                <w:szCs w:val="20"/>
              </w:rPr>
              <w:t>:cyprus: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0E9E9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E5CBAE" w14:textId="77777777" w:rsidR="00401DBB" w:rsidRPr="00613BB9" w:rsidRDefault="00401DBB" w:rsidP="002C4861">
            <w:pPr>
              <w:jc w:val="left"/>
              <w:rPr>
                <w:rFonts w:ascii="宋体" w:eastAsia="宋体" w:hAnsi="宋体" w:cs="Segoe UI"/>
              </w:rPr>
            </w:pPr>
            <w:r w:rsidRPr="00613BB9">
              <w:rPr>
                <w:rStyle w:val="HTML1"/>
                <w:sz w:val="20"/>
                <w:szCs w:val="20"/>
              </w:rPr>
              <w:t>:czech_republic: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C3DC75" w14:textId="77777777" w:rsidR="00401DBB" w:rsidRPr="00613BB9" w:rsidRDefault="00717723" w:rsidP="002C4861">
            <w:pPr>
              <w:rPr>
                <w:rFonts w:ascii="宋体" w:eastAsia="宋体" w:hAnsi="宋体" w:cs="Segoe UI"/>
              </w:rPr>
            </w:pPr>
            <w:hyperlink r:id="rId1688" w:anchor="table-of-contents" w:history="1">
              <w:r w:rsidR="00401DBB" w:rsidRPr="00613BB9">
                <w:rPr>
                  <w:rStyle w:val="a4"/>
                  <w:rFonts w:ascii="宋体" w:eastAsia="宋体" w:hAnsi="宋体" w:cs="Segoe UI"/>
                  <w:color w:val="auto"/>
                </w:rPr>
                <w:t>top</w:t>
              </w:r>
            </w:hyperlink>
          </w:p>
        </w:tc>
      </w:tr>
      <w:tr w:rsidR="00613BB9" w:rsidRPr="00613BB9" w14:paraId="13E6564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E15151" w14:textId="77777777" w:rsidR="00401DBB" w:rsidRPr="00613BB9" w:rsidRDefault="00717723" w:rsidP="002C4861">
            <w:pPr>
              <w:rPr>
                <w:rFonts w:ascii="宋体" w:eastAsia="宋体" w:hAnsi="宋体" w:cs="Segoe UI"/>
              </w:rPr>
            </w:pPr>
            <w:hyperlink r:id="rId168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F98CB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8C8F6" w14:textId="77777777" w:rsidR="00401DBB" w:rsidRPr="00613BB9" w:rsidRDefault="00401DBB" w:rsidP="002C4861">
            <w:pPr>
              <w:jc w:val="left"/>
              <w:rPr>
                <w:rFonts w:ascii="宋体" w:eastAsia="宋体" w:hAnsi="宋体" w:cs="Segoe UI"/>
              </w:rPr>
            </w:pPr>
            <w:r w:rsidRPr="00613BB9">
              <w:rPr>
                <w:rStyle w:val="HTML1"/>
                <w:sz w:val="20"/>
                <w:szCs w:val="20"/>
              </w:rPr>
              <w:t>:de:</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6255D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83F618" w14:textId="77777777" w:rsidR="00401DBB" w:rsidRPr="00613BB9" w:rsidRDefault="00401DBB" w:rsidP="002C4861">
            <w:pPr>
              <w:jc w:val="left"/>
              <w:rPr>
                <w:rFonts w:ascii="宋体" w:eastAsia="宋体" w:hAnsi="宋体" w:cs="Segoe UI"/>
              </w:rPr>
            </w:pPr>
            <w:r w:rsidRPr="00613BB9">
              <w:rPr>
                <w:rStyle w:val="HTML1"/>
                <w:sz w:val="20"/>
                <w:szCs w:val="20"/>
              </w:rPr>
              <w:t>:diego_garcia: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84BA28" w14:textId="77777777" w:rsidR="00401DBB" w:rsidRPr="00613BB9" w:rsidRDefault="00717723" w:rsidP="002C4861">
            <w:pPr>
              <w:rPr>
                <w:rFonts w:ascii="宋体" w:eastAsia="宋体" w:hAnsi="宋体" w:cs="Segoe UI"/>
              </w:rPr>
            </w:pPr>
            <w:hyperlink r:id="rId1690" w:anchor="table-of-contents" w:history="1">
              <w:r w:rsidR="00401DBB" w:rsidRPr="00613BB9">
                <w:rPr>
                  <w:rStyle w:val="a4"/>
                  <w:rFonts w:ascii="宋体" w:eastAsia="宋体" w:hAnsi="宋体" w:cs="Segoe UI"/>
                  <w:color w:val="auto"/>
                </w:rPr>
                <w:t>top</w:t>
              </w:r>
            </w:hyperlink>
          </w:p>
        </w:tc>
      </w:tr>
      <w:tr w:rsidR="00613BB9" w:rsidRPr="00613BB9" w14:paraId="68C130C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8932D9" w14:textId="77777777" w:rsidR="00401DBB" w:rsidRPr="00613BB9" w:rsidRDefault="00717723" w:rsidP="002C4861">
            <w:pPr>
              <w:rPr>
                <w:rFonts w:ascii="宋体" w:eastAsia="宋体" w:hAnsi="宋体" w:cs="Segoe UI"/>
              </w:rPr>
            </w:pPr>
            <w:hyperlink r:id="rId169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7059C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30911D" w14:textId="77777777" w:rsidR="00401DBB" w:rsidRPr="00613BB9" w:rsidRDefault="00401DBB" w:rsidP="002C4861">
            <w:pPr>
              <w:jc w:val="left"/>
              <w:rPr>
                <w:rFonts w:ascii="宋体" w:eastAsia="宋体" w:hAnsi="宋体" w:cs="Segoe UI"/>
              </w:rPr>
            </w:pPr>
            <w:r w:rsidRPr="00613BB9">
              <w:rPr>
                <w:rStyle w:val="HTML1"/>
                <w:sz w:val="20"/>
                <w:szCs w:val="20"/>
              </w:rPr>
              <w:t>:djibouti:</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3BE85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4E2808" w14:textId="77777777" w:rsidR="00401DBB" w:rsidRPr="00613BB9" w:rsidRDefault="00401DBB" w:rsidP="002C4861">
            <w:pPr>
              <w:jc w:val="left"/>
              <w:rPr>
                <w:rFonts w:ascii="宋体" w:eastAsia="宋体" w:hAnsi="宋体" w:cs="Segoe UI"/>
              </w:rPr>
            </w:pPr>
            <w:r w:rsidRPr="00613BB9">
              <w:rPr>
                <w:rStyle w:val="HTML1"/>
                <w:sz w:val="20"/>
                <w:szCs w:val="20"/>
              </w:rPr>
              <w:t>:denmark: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627220" w14:textId="77777777" w:rsidR="00401DBB" w:rsidRPr="00613BB9" w:rsidRDefault="00717723" w:rsidP="002C4861">
            <w:pPr>
              <w:rPr>
                <w:rFonts w:ascii="宋体" w:eastAsia="宋体" w:hAnsi="宋体" w:cs="Segoe UI"/>
              </w:rPr>
            </w:pPr>
            <w:hyperlink r:id="rId1692" w:anchor="table-of-contents" w:history="1">
              <w:r w:rsidR="00401DBB" w:rsidRPr="00613BB9">
                <w:rPr>
                  <w:rStyle w:val="a4"/>
                  <w:rFonts w:ascii="宋体" w:eastAsia="宋体" w:hAnsi="宋体" w:cs="Segoe UI"/>
                  <w:color w:val="auto"/>
                </w:rPr>
                <w:t>top</w:t>
              </w:r>
            </w:hyperlink>
          </w:p>
        </w:tc>
      </w:tr>
      <w:tr w:rsidR="00613BB9" w:rsidRPr="00613BB9" w14:paraId="4A4BC1F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7A405A" w14:textId="77777777" w:rsidR="00401DBB" w:rsidRPr="00613BB9" w:rsidRDefault="00717723" w:rsidP="002C4861">
            <w:pPr>
              <w:rPr>
                <w:rFonts w:ascii="宋体" w:eastAsia="宋体" w:hAnsi="宋体" w:cs="Segoe UI"/>
              </w:rPr>
            </w:pPr>
            <w:hyperlink r:id="rId169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039DA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C3EB28" w14:textId="77777777" w:rsidR="00401DBB" w:rsidRPr="00613BB9" w:rsidRDefault="00401DBB" w:rsidP="002C4861">
            <w:pPr>
              <w:jc w:val="left"/>
              <w:rPr>
                <w:rFonts w:ascii="宋体" w:eastAsia="宋体" w:hAnsi="宋体" w:cs="Segoe UI"/>
              </w:rPr>
            </w:pPr>
            <w:r w:rsidRPr="00613BB9">
              <w:rPr>
                <w:rStyle w:val="HTML1"/>
                <w:sz w:val="20"/>
                <w:szCs w:val="20"/>
              </w:rPr>
              <w:t>:dominica: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12F0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16F78A" w14:textId="77777777" w:rsidR="00401DBB" w:rsidRPr="00613BB9" w:rsidRDefault="00401DBB" w:rsidP="002C4861">
            <w:pPr>
              <w:jc w:val="left"/>
              <w:rPr>
                <w:rFonts w:ascii="宋体" w:eastAsia="宋体" w:hAnsi="宋体" w:cs="Segoe UI"/>
              </w:rPr>
            </w:pPr>
            <w:r w:rsidRPr="00613BB9">
              <w:rPr>
                <w:rStyle w:val="HTML1"/>
                <w:sz w:val="20"/>
                <w:szCs w:val="20"/>
              </w:rPr>
              <w:t>:dominican_republic: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233F9A" w14:textId="77777777" w:rsidR="00401DBB" w:rsidRPr="00613BB9" w:rsidRDefault="00717723" w:rsidP="002C4861">
            <w:pPr>
              <w:rPr>
                <w:rFonts w:ascii="宋体" w:eastAsia="宋体" w:hAnsi="宋体" w:cs="Segoe UI"/>
              </w:rPr>
            </w:pPr>
            <w:hyperlink r:id="rId1694" w:anchor="table-of-contents" w:history="1">
              <w:r w:rsidR="00401DBB" w:rsidRPr="00613BB9">
                <w:rPr>
                  <w:rStyle w:val="a4"/>
                  <w:rFonts w:ascii="宋体" w:eastAsia="宋体" w:hAnsi="宋体" w:cs="Segoe UI"/>
                  <w:color w:val="auto"/>
                </w:rPr>
                <w:t>top</w:t>
              </w:r>
            </w:hyperlink>
          </w:p>
        </w:tc>
      </w:tr>
      <w:tr w:rsidR="00613BB9" w:rsidRPr="00613BB9" w14:paraId="4D3FDFE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5C5A4C" w14:textId="77777777" w:rsidR="00401DBB" w:rsidRPr="00613BB9" w:rsidRDefault="00717723" w:rsidP="002C4861">
            <w:pPr>
              <w:rPr>
                <w:rFonts w:ascii="宋体" w:eastAsia="宋体" w:hAnsi="宋体" w:cs="Segoe UI"/>
              </w:rPr>
            </w:pPr>
            <w:hyperlink r:id="rId169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00F95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6A4F60" w14:textId="77777777" w:rsidR="00401DBB" w:rsidRPr="00613BB9" w:rsidRDefault="00401DBB" w:rsidP="002C4861">
            <w:pPr>
              <w:jc w:val="left"/>
              <w:rPr>
                <w:rFonts w:ascii="宋体" w:eastAsia="宋体" w:hAnsi="宋体" w:cs="Segoe UI"/>
              </w:rPr>
            </w:pPr>
            <w:r w:rsidRPr="00613BB9">
              <w:rPr>
                <w:rStyle w:val="HTML1"/>
                <w:sz w:val="20"/>
                <w:szCs w:val="20"/>
              </w:rPr>
              <w:t>:algeria: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740EB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661BB0" w14:textId="77777777" w:rsidR="00401DBB" w:rsidRPr="00613BB9" w:rsidRDefault="00401DBB" w:rsidP="002C4861">
            <w:pPr>
              <w:jc w:val="left"/>
              <w:rPr>
                <w:rFonts w:ascii="宋体" w:eastAsia="宋体" w:hAnsi="宋体" w:cs="Segoe UI"/>
              </w:rPr>
            </w:pPr>
            <w:r w:rsidRPr="00613BB9">
              <w:rPr>
                <w:rStyle w:val="HTML1"/>
                <w:sz w:val="20"/>
                <w:szCs w:val="20"/>
              </w:rPr>
              <w:t>:ceuta_melilla: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40FD3C" w14:textId="77777777" w:rsidR="00401DBB" w:rsidRPr="00613BB9" w:rsidRDefault="00717723" w:rsidP="002C4861">
            <w:pPr>
              <w:rPr>
                <w:rFonts w:ascii="宋体" w:eastAsia="宋体" w:hAnsi="宋体" w:cs="Segoe UI"/>
              </w:rPr>
            </w:pPr>
            <w:hyperlink r:id="rId1696" w:anchor="table-of-contents" w:history="1">
              <w:r w:rsidR="00401DBB" w:rsidRPr="00613BB9">
                <w:rPr>
                  <w:rStyle w:val="a4"/>
                  <w:rFonts w:ascii="宋体" w:eastAsia="宋体" w:hAnsi="宋体" w:cs="Segoe UI"/>
                  <w:color w:val="auto"/>
                </w:rPr>
                <w:t>top</w:t>
              </w:r>
            </w:hyperlink>
          </w:p>
        </w:tc>
      </w:tr>
      <w:tr w:rsidR="00613BB9" w:rsidRPr="00613BB9" w14:paraId="0DA5F4D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7CA8F6" w14:textId="77777777" w:rsidR="00401DBB" w:rsidRPr="00613BB9" w:rsidRDefault="00717723" w:rsidP="002C4861">
            <w:pPr>
              <w:rPr>
                <w:rFonts w:ascii="宋体" w:eastAsia="宋体" w:hAnsi="宋体" w:cs="Segoe UI"/>
              </w:rPr>
            </w:pPr>
            <w:hyperlink r:id="rId169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6AA04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92FB56" w14:textId="77777777" w:rsidR="00401DBB" w:rsidRPr="00613BB9" w:rsidRDefault="00401DBB" w:rsidP="002C4861">
            <w:pPr>
              <w:jc w:val="left"/>
              <w:rPr>
                <w:rFonts w:ascii="宋体" w:eastAsia="宋体" w:hAnsi="宋体" w:cs="Segoe UI"/>
              </w:rPr>
            </w:pPr>
            <w:r w:rsidRPr="00613BB9">
              <w:rPr>
                <w:rStyle w:val="HTML1"/>
                <w:sz w:val="20"/>
                <w:szCs w:val="20"/>
              </w:rPr>
              <w:t>:ecuador:</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0F9A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35FBE4" w14:textId="77777777" w:rsidR="00401DBB" w:rsidRPr="00613BB9" w:rsidRDefault="00401DBB" w:rsidP="002C4861">
            <w:pPr>
              <w:jc w:val="left"/>
              <w:rPr>
                <w:rFonts w:ascii="宋体" w:eastAsia="宋体" w:hAnsi="宋体" w:cs="Segoe UI"/>
              </w:rPr>
            </w:pPr>
            <w:r w:rsidRPr="00613BB9">
              <w:rPr>
                <w:rStyle w:val="HTML1"/>
                <w:sz w:val="20"/>
                <w:szCs w:val="20"/>
              </w:rPr>
              <w:t>:estonia: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0D4892" w14:textId="77777777" w:rsidR="00401DBB" w:rsidRPr="00613BB9" w:rsidRDefault="00717723" w:rsidP="002C4861">
            <w:pPr>
              <w:rPr>
                <w:rFonts w:ascii="宋体" w:eastAsia="宋体" w:hAnsi="宋体" w:cs="Segoe UI"/>
              </w:rPr>
            </w:pPr>
            <w:hyperlink r:id="rId1698" w:anchor="table-of-contents" w:history="1">
              <w:r w:rsidR="00401DBB" w:rsidRPr="00613BB9">
                <w:rPr>
                  <w:rStyle w:val="a4"/>
                  <w:rFonts w:ascii="宋体" w:eastAsia="宋体" w:hAnsi="宋体" w:cs="Segoe UI"/>
                  <w:color w:val="auto"/>
                </w:rPr>
                <w:t>top</w:t>
              </w:r>
            </w:hyperlink>
          </w:p>
        </w:tc>
      </w:tr>
      <w:tr w:rsidR="00613BB9" w:rsidRPr="00613BB9" w14:paraId="7CD6168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AF8473" w14:textId="77777777" w:rsidR="00401DBB" w:rsidRPr="00613BB9" w:rsidRDefault="00717723" w:rsidP="002C4861">
            <w:pPr>
              <w:rPr>
                <w:rFonts w:ascii="宋体" w:eastAsia="宋体" w:hAnsi="宋体" w:cs="Segoe UI"/>
              </w:rPr>
            </w:pPr>
            <w:hyperlink r:id="rId169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78F22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EF0C8D" w14:textId="77777777" w:rsidR="00401DBB" w:rsidRPr="00613BB9" w:rsidRDefault="00401DBB" w:rsidP="002C4861">
            <w:pPr>
              <w:jc w:val="left"/>
              <w:rPr>
                <w:rFonts w:ascii="宋体" w:eastAsia="宋体" w:hAnsi="宋体" w:cs="Segoe UI"/>
              </w:rPr>
            </w:pPr>
            <w:r w:rsidRPr="00613BB9">
              <w:rPr>
                <w:rStyle w:val="HTML1"/>
                <w:sz w:val="20"/>
                <w:szCs w:val="20"/>
              </w:rPr>
              <w:t>:egypt:</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C1482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F9CC39" w14:textId="77777777" w:rsidR="00401DBB" w:rsidRPr="00613BB9" w:rsidRDefault="00401DBB" w:rsidP="002C4861">
            <w:pPr>
              <w:jc w:val="left"/>
              <w:rPr>
                <w:rFonts w:ascii="宋体" w:eastAsia="宋体" w:hAnsi="宋体" w:cs="Segoe UI"/>
              </w:rPr>
            </w:pPr>
            <w:r w:rsidRPr="00613BB9">
              <w:rPr>
                <w:rStyle w:val="HTML1"/>
                <w:sz w:val="20"/>
                <w:szCs w:val="20"/>
              </w:rPr>
              <w:t>:western_sahara: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1C6832" w14:textId="77777777" w:rsidR="00401DBB" w:rsidRPr="00613BB9" w:rsidRDefault="00717723" w:rsidP="002C4861">
            <w:pPr>
              <w:rPr>
                <w:rFonts w:ascii="宋体" w:eastAsia="宋体" w:hAnsi="宋体" w:cs="Segoe UI"/>
              </w:rPr>
            </w:pPr>
            <w:hyperlink r:id="rId1700" w:anchor="table-of-contents" w:history="1">
              <w:r w:rsidR="00401DBB" w:rsidRPr="00613BB9">
                <w:rPr>
                  <w:rStyle w:val="a4"/>
                  <w:rFonts w:ascii="宋体" w:eastAsia="宋体" w:hAnsi="宋体" w:cs="Segoe UI"/>
                  <w:color w:val="auto"/>
                </w:rPr>
                <w:t>top</w:t>
              </w:r>
            </w:hyperlink>
          </w:p>
        </w:tc>
      </w:tr>
      <w:tr w:rsidR="00613BB9" w:rsidRPr="00613BB9" w14:paraId="632A002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2C6855" w14:textId="77777777" w:rsidR="00401DBB" w:rsidRPr="00613BB9" w:rsidRDefault="00717723" w:rsidP="002C4861">
            <w:pPr>
              <w:rPr>
                <w:rFonts w:ascii="宋体" w:eastAsia="宋体" w:hAnsi="宋体" w:cs="Segoe UI"/>
              </w:rPr>
            </w:pPr>
            <w:hyperlink r:id="rId170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AB4C7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A02A12" w14:textId="77777777" w:rsidR="00401DBB" w:rsidRPr="00613BB9" w:rsidRDefault="00401DBB" w:rsidP="002C4861">
            <w:pPr>
              <w:jc w:val="left"/>
              <w:rPr>
                <w:rFonts w:ascii="宋体" w:eastAsia="宋体" w:hAnsi="宋体" w:cs="Segoe UI"/>
              </w:rPr>
            </w:pPr>
            <w:r w:rsidRPr="00613BB9">
              <w:rPr>
                <w:rStyle w:val="HTML1"/>
                <w:sz w:val="20"/>
                <w:szCs w:val="20"/>
              </w:rPr>
              <w:t>:eritrea: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7AD60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7163B9" w14:textId="77777777" w:rsidR="00401DBB" w:rsidRPr="00613BB9" w:rsidRDefault="00401DBB" w:rsidP="002C4861">
            <w:pPr>
              <w:jc w:val="left"/>
              <w:rPr>
                <w:rFonts w:ascii="宋体" w:eastAsia="宋体" w:hAnsi="宋体" w:cs="Segoe UI"/>
              </w:rPr>
            </w:pPr>
            <w:r w:rsidRPr="00613BB9">
              <w:rPr>
                <w:rStyle w:val="HTML1"/>
                <w:sz w:val="20"/>
                <w:szCs w:val="20"/>
              </w:rPr>
              <w:t>:es: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0B64E2" w14:textId="77777777" w:rsidR="00401DBB" w:rsidRPr="00613BB9" w:rsidRDefault="00717723" w:rsidP="002C4861">
            <w:pPr>
              <w:rPr>
                <w:rFonts w:ascii="宋体" w:eastAsia="宋体" w:hAnsi="宋体" w:cs="Segoe UI"/>
              </w:rPr>
            </w:pPr>
            <w:hyperlink r:id="rId1702" w:anchor="table-of-contents" w:history="1">
              <w:r w:rsidR="00401DBB" w:rsidRPr="00613BB9">
                <w:rPr>
                  <w:rStyle w:val="a4"/>
                  <w:rFonts w:ascii="宋体" w:eastAsia="宋体" w:hAnsi="宋体" w:cs="Segoe UI"/>
                  <w:color w:val="auto"/>
                </w:rPr>
                <w:t>top</w:t>
              </w:r>
            </w:hyperlink>
          </w:p>
        </w:tc>
      </w:tr>
      <w:tr w:rsidR="00613BB9" w:rsidRPr="00613BB9" w14:paraId="7EF85A3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55A286" w14:textId="77777777" w:rsidR="00401DBB" w:rsidRPr="00613BB9" w:rsidRDefault="00717723" w:rsidP="002C4861">
            <w:pPr>
              <w:rPr>
                <w:rFonts w:ascii="宋体" w:eastAsia="宋体" w:hAnsi="宋体" w:cs="Segoe UI"/>
              </w:rPr>
            </w:pPr>
            <w:hyperlink r:id="rId170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48E94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298F79" w14:textId="77777777" w:rsidR="00401DBB" w:rsidRPr="00613BB9" w:rsidRDefault="00401DBB" w:rsidP="002C4861">
            <w:pPr>
              <w:jc w:val="left"/>
              <w:rPr>
                <w:rFonts w:ascii="宋体" w:eastAsia="宋体" w:hAnsi="宋体" w:cs="Segoe UI"/>
              </w:rPr>
            </w:pPr>
            <w:r w:rsidRPr="00613BB9">
              <w:rPr>
                <w:rStyle w:val="HTML1"/>
                <w:sz w:val="20"/>
                <w:szCs w:val="20"/>
              </w:rPr>
              <w:t>:ethiopia: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71F08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24F6CE" w14:textId="77777777" w:rsidR="00401DBB" w:rsidRPr="00613BB9" w:rsidRDefault="00401DBB" w:rsidP="002C4861">
            <w:pPr>
              <w:jc w:val="left"/>
              <w:rPr>
                <w:rFonts w:ascii="宋体" w:eastAsia="宋体" w:hAnsi="宋体" w:cs="Segoe UI"/>
              </w:rPr>
            </w:pPr>
            <w:r w:rsidRPr="00613BB9">
              <w:rPr>
                <w:rStyle w:val="HTML1"/>
                <w:sz w:val="20"/>
                <w:szCs w:val="20"/>
              </w:rPr>
              <w:t>:eu:</w:t>
            </w:r>
            <w:r w:rsidRPr="00613BB9">
              <w:rPr>
                <w:rFonts w:ascii="宋体" w:eastAsia="宋体" w:hAnsi="宋体" w:cs="Segoe UI"/>
              </w:rPr>
              <w:br/>
            </w:r>
            <w:r w:rsidRPr="00613BB9">
              <w:rPr>
                <w:rStyle w:val="HTML1"/>
                <w:sz w:val="20"/>
                <w:szCs w:val="20"/>
              </w:rPr>
              <w:t>:european_union: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1D2A9B" w14:textId="77777777" w:rsidR="00401DBB" w:rsidRPr="00613BB9" w:rsidRDefault="00717723" w:rsidP="002C4861">
            <w:pPr>
              <w:rPr>
                <w:rFonts w:ascii="宋体" w:eastAsia="宋体" w:hAnsi="宋体" w:cs="Segoe UI"/>
              </w:rPr>
            </w:pPr>
            <w:hyperlink r:id="rId1704" w:anchor="table-of-contents" w:history="1">
              <w:r w:rsidR="00401DBB" w:rsidRPr="00613BB9">
                <w:rPr>
                  <w:rStyle w:val="a4"/>
                  <w:rFonts w:ascii="宋体" w:eastAsia="宋体" w:hAnsi="宋体" w:cs="Segoe UI"/>
                  <w:color w:val="auto"/>
                </w:rPr>
                <w:t>top</w:t>
              </w:r>
            </w:hyperlink>
          </w:p>
        </w:tc>
      </w:tr>
      <w:tr w:rsidR="00613BB9" w:rsidRPr="00613BB9" w14:paraId="65337DD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A8FA7F" w14:textId="77777777" w:rsidR="00401DBB" w:rsidRPr="00613BB9" w:rsidRDefault="00717723" w:rsidP="002C4861">
            <w:pPr>
              <w:rPr>
                <w:rFonts w:ascii="宋体" w:eastAsia="宋体" w:hAnsi="宋体" w:cs="Segoe UI"/>
              </w:rPr>
            </w:pPr>
            <w:hyperlink r:id="rId170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9E94C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BF854B" w14:textId="77777777" w:rsidR="00401DBB" w:rsidRPr="00613BB9" w:rsidRDefault="00401DBB" w:rsidP="002C4861">
            <w:pPr>
              <w:jc w:val="left"/>
              <w:rPr>
                <w:rFonts w:ascii="宋体" w:eastAsia="宋体" w:hAnsi="宋体" w:cs="Segoe UI"/>
              </w:rPr>
            </w:pPr>
            <w:r w:rsidRPr="00613BB9">
              <w:rPr>
                <w:rStyle w:val="HTML1"/>
                <w:sz w:val="20"/>
                <w:szCs w:val="20"/>
              </w:rPr>
              <w:t>:finland:</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695BA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EDBB22" w14:textId="77777777" w:rsidR="00401DBB" w:rsidRPr="00613BB9" w:rsidRDefault="00401DBB" w:rsidP="002C4861">
            <w:pPr>
              <w:jc w:val="left"/>
              <w:rPr>
                <w:rFonts w:ascii="宋体" w:eastAsia="宋体" w:hAnsi="宋体" w:cs="Segoe UI"/>
              </w:rPr>
            </w:pPr>
            <w:r w:rsidRPr="00613BB9">
              <w:rPr>
                <w:rStyle w:val="HTML1"/>
                <w:sz w:val="20"/>
                <w:szCs w:val="20"/>
              </w:rPr>
              <w:t>:fiji: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30DA4C" w14:textId="77777777" w:rsidR="00401DBB" w:rsidRPr="00613BB9" w:rsidRDefault="00717723" w:rsidP="002C4861">
            <w:pPr>
              <w:rPr>
                <w:rFonts w:ascii="宋体" w:eastAsia="宋体" w:hAnsi="宋体" w:cs="Segoe UI"/>
              </w:rPr>
            </w:pPr>
            <w:hyperlink r:id="rId1706" w:anchor="table-of-contents" w:history="1">
              <w:r w:rsidR="00401DBB" w:rsidRPr="00613BB9">
                <w:rPr>
                  <w:rStyle w:val="a4"/>
                  <w:rFonts w:ascii="宋体" w:eastAsia="宋体" w:hAnsi="宋体" w:cs="Segoe UI"/>
                  <w:color w:val="auto"/>
                </w:rPr>
                <w:t>top</w:t>
              </w:r>
            </w:hyperlink>
          </w:p>
        </w:tc>
      </w:tr>
      <w:tr w:rsidR="00613BB9" w:rsidRPr="00613BB9" w14:paraId="76CE801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6F479F" w14:textId="77777777" w:rsidR="00401DBB" w:rsidRPr="00613BB9" w:rsidRDefault="00717723" w:rsidP="002C4861">
            <w:pPr>
              <w:rPr>
                <w:rFonts w:ascii="宋体" w:eastAsia="宋体" w:hAnsi="宋体" w:cs="Segoe UI"/>
              </w:rPr>
            </w:pPr>
            <w:hyperlink r:id="rId170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1B602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4567C7" w14:textId="77777777" w:rsidR="00401DBB" w:rsidRPr="00613BB9" w:rsidRDefault="00401DBB" w:rsidP="002C4861">
            <w:pPr>
              <w:jc w:val="left"/>
              <w:rPr>
                <w:rFonts w:ascii="宋体" w:eastAsia="宋体" w:hAnsi="宋体" w:cs="Segoe UI"/>
              </w:rPr>
            </w:pPr>
            <w:r w:rsidRPr="00613BB9">
              <w:rPr>
                <w:rStyle w:val="HTML1"/>
                <w:sz w:val="20"/>
                <w:szCs w:val="20"/>
              </w:rPr>
              <w:t>:falkland_islands: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AB176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AEC482" w14:textId="77777777" w:rsidR="00401DBB" w:rsidRPr="00613BB9" w:rsidRDefault="00401DBB" w:rsidP="002C4861">
            <w:pPr>
              <w:jc w:val="left"/>
              <w:rPr>
                <w:rFonts w:ascii="宋体" w:eastAsia="宋体" w:hAnsi="宋体" w:cs="Segoe UI"/>
              </w:rPr>
            </w:pPr>
            <w:r w:rsidRPr="00613BB9">
              <w:rPr>
                <w:rStyle w:val="HTML1"/>
                <w:sz w:val="20"/>
                <w:szCs w:val="20"/>
              </w:rPr>
              <w:t>:micronesia: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B57822" w14:textId="77777777" w:rsidR="00401DBB" w:rsidRPr="00613BB9" w:rsidRDefault="00717723" w:rsidP="002C4861">
            <w:pPr>
              <w:rPr>
                <w:rFonts w:ascii="宋体" w:eastAsia="宋体" w:hAnsi="宋体" w:cs="Segoe UI"/>
              </w:rPr>
            </w:pPr>
            <w:hyperlink r:id="rId1708" w:anchor="table-of-contents" w:history="1">
              <w:r w:rsidR="00401DBB" w:rsidRPr="00613BB9">
                <w:rPr>
                  <w:rStyle w:val="a4"/>
                  <w:rFonts w:ascii="宋体" w:eastAsia="宋体" w:hAnsi="宋体" w:cs="Segoe UI"/>
                  <w:color w:val="auto"/>
                </w:rPr>
                <w:t>top</w:t>
              </w:r>
            </w:hyperlink>
          </w:p>
        </w:tc>
      </w:tr>
      <w:tr w:rsidR="00613BB9" w:rsidRPr="00613BB9" w14:paraId="2D80F26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43CEE" w14:textId="77777777" w:rsidR="00401DBB" w:rsidRPr="00613BB9" w:rsidRDefault="00717723" w:rsidP="002C4861">
            <w:pPr>
              <w:rPr>
                <w:rFonts w:ascii="宋体" w:eastAsia="宋体" w:hAnsi="宋体" w:cs="Segoe UI"/>
              </w:rPr>
            </w:pPr>
            <w:hyperlink r:id="rId170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72633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53CB20" w14:textId="77777777" w:rsidR="00401DBB" w:rsidRPr="00613BB9" w:rsidRDefault="00401DBB" w:rsidP="002C4861">
            <w:pPr>
              <w:jc w:val="left"/>
              <w:rPr>
                <w:rFonts w:ascii="宋体" w:eastAsia="宋体" w:hAnsi="宋体" w:cs="Segoe UI"/>
              </w:rPr>
            </w:pPr>
            <w:r w:rsidRPr="00613BB9">
              <w:rPr>
                <w:rStyle w:val="HTML1"/>
                <w:sz w:val="20"/>
                <w:szCs w:val="20"/>
              </w:rPr>
              <w:t>:faroe_islands:</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A48EA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01692C" w14:textId="77777777" w:rsidR="00401DBB" w:rsidRPr="00613BB9" w:rsidRDefault="00401DBB" w:rsidP="002C4861">
            <w:pPr>
              <w:jc w:val="left"/>
              <w:rPr>
                <w:rFonts w:ascii="宋体" w:eastAsia="宋体" w:hAnsi="宋体" w:cs="Segoe UI"/>
              </w:rPr>
            </w:pPr>
            <w:r w:rsidRPr="00613BB9">
              <w:rPr>
                <w:rStyle w:val="HTML1"/>
                <w:sz w:val="20"/>
                <w:szCs w:val="20"/>
              </w:rPr>
              <w:t>:fr: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2C81EC" w14:textId="77777777" w:rsidR="00401DBB" w:rsidRPr="00613BB9" w:rsidRDefault="00717723" w:rsidP="002C4861">
            <w:pPr>
              <w:rPr>
                <w:rFonts w:ascii="宋体" w:eastAsia="宋体" w:hAnsi="宋体" w:cs="Segoe UI"/>
              </w:rPr>
            </w:pPr>
            <w:hyperlink r:id="rId1710" w:anchor="table-of-contents" w:history="1">
              <w:r w:rsidR="00401DBB" w:rsidRPr="00613BB9">
                <w:rPr>
                  <w:rStyle w:val="a4"/>
                  <w:rFonts w:ascii="宋体" w:eastAsia="宋体" w:hAnsi="宋体" w:cs="Segoe UI"/>
                  <w:color w:val="auto"/>
                </w:rPr>
                <w:t>top</w:t>
              </w:r>
            </w:hyperlink>
          </w:p>
        </w:tc>
      </w:tr>
      <w:tr w:rsidR="00613BB9" w:rsidRPr="00613BB9" w14:paraId="0B74358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E0580C" w14:textId="77777777" w:rsidR="00401DBB" w:rsidRPr="00613BB9" w:rsidRDefault="00717723" w:rsidP="002C4861">
            <w:pPr>
              <w:rPr>
                <w:rFonts w:ascii="宋体" w:eastAsia="宋体" w:hAnsi="宋体" w:cs="Segoe UI"/>
              </w:rPr>
            </w:pPr>
            <w:hyperlink r:id="rId171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9E9D2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FF9E03" w14:textId="77777777" w:rsidR="00401DBB" w:rsidRPr="00613BB9" w:rsidRDefault="00401DBB" w:rsidP="002C4861">
            <w:pPr>
              <w:jc w:val="left"/>
              <w:rPr>
                <w:rFonts w:ascii="宋体" w:eastAsia="宋体" w:hAnsi="宋体" w:cs="Segoe UI"/>
              </w:rPr>
            </w:pPr>
            <w:r w:rsidRPr="00613BB9">
              <w:rPr>
                <w:rStyle w:val="HTML1"/>
                <w:sz w:val="20"/>
                <w:szCs w:val="20"/>
              </w:rPr>
              <w:t>:gabon:</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5D9F7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BAC7C2" w14:textId="77777777" w:rsidR="00401DBB" w:rsidRPr="00613BB9" w:rsidRDefault="00401DBB" w:rsidP="002C4861">
            <w:pPr>
              <w:jc w:val="left"/>
              <w:rPr>
                <w:rFonts w:ascii="宋体" w:eastAsia="宋体" w:hAnsi="宋体" w:cs="Segoe UI"/>
              </w:rPr>
            </w:pPr>
            <w:r w:rsidRPr="00613BB9">
              <w:rPr>
                <w:rStyle w:val="HTML1"/>
                <w:sz w:val="20"/>
                <w:szCs w:val="20"/>
              </w:rPr>
              <w:t>:gb:</w:t>
            </w:r>
            <w:r w:rsidRPr="00613BB9">
              <w:rPr>
                <w:rFonts w:ascii="宋体" w:eastAsia="宋体" w:hAnsi="宋体" w:cs="Segoe UI"/>
              </w:rPr>
              <w:br/>
            </w:r>
            <w:r w:rsidRPr="00613BB9">
              <w:rPr>
                <w:rStyle w:val="HTML1"/>
                <w:sz w:val="20"/>
                <w:szCs w:val="20"/>
              </w:rPr>
              <w:t>:uk: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8E342C" w14:textId="77777777" w:rsidR="00401DBB" w:rsidRPr="00613BB9" w:rsidRDefault="00717723" w:rsidP="002C4861">
            <w:pPr>
              <w:rPr>
                <w:rFonts w:ascii="宋体" w:eastAsia="宋体" w:hAnsi="宋体" w:cs="Segoe UI"/>
              </w:rPr>
            </w:pPr>
            <w:hyperlink r:id="rId1712" w:anchor="table-of-contents" w:history="1">
              <w:r w:rsidR="00401DBB" w:rsidRPr="00613BB9">
                <w:rPr>
                  <w:rStyle w:val="a4"/>
                  <w:rFonts w:ascii="宋体" w:eastAsia="宋体" w:hAnsi="宋体" w:cs="Segoe UI"/>
                  <w:color w:val="auto"/>
                </w:rPr>
                <w:t>top</w:t>
              </w:r>
            </w:hyperlink>
          </w:p>
        </w:tc>
      </w:tr>
      <w:tr w:rsidR="00613BB9" w:rsidRPr="00613BB9" w14:paraId="0613330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366911" w14:textId="77777777" w:rsidR="00401DBB" w:rsidRPr="00613BB9" w:rsidRDefault="00717723" w:rsidP="002C4861">
            <w:pPr>
              <w:rPr>
                <w:rFonts w:ascii="宋体" w:eastAsia="宋体" w:hAnsi="宋体" w:cs="Segoe UI"/>
              </w:rPr>
            </w:pPr>
            <w:hyperlink r:id="rId171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696FA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EDB955" w14:textId="77777777" w:rsidR="00401DBB" w:rsidRPr="00613BB9" w:rsidRDefault="00401DBB" w:rsidP="002C4861">
            <w:pPr>
              <w:jc w:val="left"/>
              <w:rPr>
                <w:rFonts w:ascii="宋体" w:eastAsia="宋体" w:hAnsi="宋体" w:cs="Segoe UI"/>
              </w:rPr>
            </w:pPr>
            <w:r w:rsidRPr="00613BB9">
              <w:rPr>
                <w:rStyle w:val="HTML1"/>
                <w:sz w:val="20"/>
                <w:szCs w:val="20"/>
              </w:rPr>
              <w:t>:grenada: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EBACE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55B8AB" w14:textId="77777777" w:rsidR="00401DBB" w:rsidRPr="00613BB9" w:rsidRDefault="00401DBB" w:rsidP="002C4861">
            <w:pPr>
              <w:jc w:val="left"/>
              <w:rPr>
                <w:rFonts w:ascii="宋体" w:eastAsia="宋体" w:hAnsi="宋体" w:cs="Segoe UI"/>
              </w:rPr>
            </w:pPr>
            <w:r w:rsidRPr="00613BB9">
              <w:rPr>
                <w:rStyle w:val="HTML1"/>
                <w:sz w:val="20"/>
                <w:szCs w:val="20"/>
              </w:rPr>
              <w:t>:georgia: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9A5747" w14:textId="77777777" w:rsidR="00401DBB" w:rsidRPr="00613BB9" w:rsidRDefault="00717723" w:rsidP="002C4861">
            <w:pPr>
              <w:rPr>
                <w:rFonts w:ascii="宋体" w:eastAsia="宋体" w:hAnsi="宋体" w:cs="Segoe UI"/>
              </w:rPr>
            </w:pPr>
            <w:hyperlink r:id="rId1714" w:anchor="table-of-contents" w:history="1">
              <w:r w:rsidR="00401DBB" w:rsidRPr="00613BB9">
                <w:rPr>
                  <w:rStyle w:val="a4"/>
                  <w:rFonts w:ascii="宋体" w:eastAsia="宋体" w:hAnsi="宋体" w:cs="Segoe UI"/>
                  <w:color w:val="auto"/>
                </w:rPr>
                <w:t>top</w:t>
              </w:r>
            </w:hyperlink>
          </w:p>
        </w:tc>
      </w:tr>
      <w:tr w:rsidR="00613BB9" w:rsidRPr="00613BB9" w14:paraId="36AEB57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98A301" w14:textId="77777777" w:rsidR="00401DBB" w:rsidRPr="00613BB9" w:rsidRDefault="00717723" w:rsidP="002C4861">
            <w:pPr>
              <w:rPr>
                <w:rFonts w:ascii="宋体" w:eastAsia="宋体" w:hAnsi="宋体" w:cs="Segoe UI"/>
              </w:rPr>
            </w:pPr>
            <w:hyperlink r:id="rId171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B2179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3F8E23" w14:textId="77777777" w:rsidR="00401DBB" w:rsidRPr="00613BB9" w:rsidRDefault="00401DBB" w:rsidP="002C4861">
            <w:pPr>
              <w:jc w:val="left"/>
              <w:rPr>
                <w:rFonts w:ascii="宋体" w:eastAsia="宋体" w:hAnsi="宋体" w:cs="Segoe UI"/>
              </w:rPr>
            </w:pPr>
            <w:r w:rsidRPr="00613BB9">
              <w:rPr>
                <w:rStyle w:val="HTML1"/>
                <w:sz w:val="20"/>
                <w:szCs w:val="20"/>
              </w:rPr>
              <w:t>:french_guiana: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3CBAD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D8BA0C" w14:textId="77777777" w:rsidR="00401DBB" w:rsidRPr="00613BB9" w:rsidRDefault="00401DBB" w:rsidP="002C4861">
            <w:pPr>
              <w:jc w:val="left"/>
              <w:rPr>
                <w:rFonts w:ascii="宋体" w:eastAsia="宋体" w:hAnsi="宋体" w:cs="Segoe UI"/>
              </w:rPr>
            </w:pPr>
            <w:r w:rsidRPr="00613BB9">
              <w:rPr>
                <w:rStyle w:val="HTML1"/>
                <w:sz w:val="20"/>
                <w:szCs w:val="20"/>
              </w:rPr>
              <w:t>:guernsey: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664695" w14:textId="77777777" w:rsidR="00401DBB" w:rsidRPr="00613BB9" w:rsidRDefault="00717723" w:rsidP="002C4861">
            <w:pPr>
              <w:rPr>
                <w:rFonts w:ascii="宋体" w:eastAsia="宋体" w:hAnsi="宋体" w:cs="Segoe UI"/>
              </w:rPr>
            </w:pPr>
            <w:hyperlink r:id="rId1716" w:anchor="table-of-contents" w:history="1">
              <w:r w:rsidR="00401DBB" w:rsidRPr="00613BB9">
                <w:rPr>
                  <w:rStyle w:val="a4"/>
                  <w:rFonts w:ascii="宋体" w:eastAsia="宋体" w:hAnsi="宋体" w:cs="Segoe UI"/>
                  <w:color w:val="auto"/>
                </w:rPr>
                <w:t>top</w:t>
              </w:r>
            </w:hyperlink>
          </w:p>
        </w:tc>
      </w:tr>
      <w:tr w:rsidR="00613BB9" w:rsidRPr="00613BB9" w14:paraId="1D362A9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739ECB" w14:textId="77777777" w:rsidR="00401DBB" w:rsidRPr="00613BB9" w:rsidRDefault="00717723" w:rsidP="002C4861">
            <w:pPr>
              <w:rPr>
                <w:rFonts w:ascii="宋体" w:eastAsia="宋体" w:hAnsi="宋体" w:cs="Segoe UI"/>
              </w:rPr>
            </w:pPr>
            <w:hyperlink r:id="rId171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9FBD6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328C62" w14:textId="77777777" w:rsidR="00401DBB" w:rsidRPr="00613BB9" w:rsidRDefault="00401DBB" w:rsidP="002C4861">
            <w:pPr>
              <w:jc w:val="left"/>
              <w:rPr>
                <w:rFonts w:ascii="宋体" w:eastAsia="宋体" w:hAnsi="宋体" w:cs="Segoe UI"/>
              </w:rPr>
            </w:pPr>
            <w:r w:rsidRPr="00613BB9">
              <w:rPr>
                <w:rStyle w:val="HTML1"/>
                <w:sz w:val="20"/>
                <w:szCs w:val="20"/>
              </w:rPr>
              <w:t>:ghana: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4075A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ED55C9" w14:textId="77777777" w:rsidR="00401DBB" w:rsidRPr="00613BB9" w:rsidRDefault="00401DBB" w:rsidP="002C4861">
            <w:pPr>
              <w:jc w:val="left"/>
              <w:rPr>
                <w:rFonts w:ascii="宋体" w:eastAsia="宋体" w:hAnsi="宋体" w:cs="Segoe UI"/>
              </w:rPr>
            </w:pPr>
            <w:r w:rsidRPr="00613BB9">
              <w:rPr>
                <w:rStyle w:val="HTML1"/>
                <w:sz w:val="20"/>
                <w:szCs w:val="20"/>
              </w:rPr>
              <w:t>:gibraltar: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00F7FC" w14:textId="77777777" w:rsidR="00401DBB" w:rsidRPr="00613BB9" w:rsidRDefault="00717723" w:rsidP="002C4861">
            <w:pPr>
              <w:rPr>
                <w:rFonts w:ascii="宋体" w:eastAsia="宋体" w:hAnsi="宋体" w:cs="Segoe UI"/>
              </w:rPr>
            </w:pPr>
            <w:hyperlink r:id="rId1718" w:anchor="table-of-contents" w:history="1">
              <w:r w:rsidR="00401DBB" w:rsidRPr="00613BB9">
                <w:rPr>
                  <w:rStyle w:val="a4"/>
                  <w:rFonts w:ascii="宋体" w:eastAsia="宋体" w:hAnsi="宋体" w:cs="Segoe UI"/>
                  <w:color w:val="auto"/>
                </w:rPr>
                <w:t>top</w:t>
              </w:r>
            </w:hyperlink>
          </w:p>
        </w:tc>
      </w:tr>
      <w:tr w:rsidR="00613BB9" w:rsidRPr="00613BB9" w14:paraId="3F095ED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0D4EA8" w14:textId="77777777" w:rsidR="00401DBB" w:rsidRPr="00613BB9" w:rsidRDefault="00717723" w:rsidP="002C4861">
            <w:pPr>
              <w:rPr>
                <w:rFonts w:ascii="宋体" w:eastAsia="宋体" w:hAnsi="宋体" w:cs="Segoe UI"/>
              </w:rPr>
            </w:pPr>
            <w:hyperlink r:id="rId171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8F59E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791DC0" w14:textId="77777777" w:rsidR="00401DBB" w:rsidRPr="00613BB9" w:rsidRDefault="00401DBB" w:rsidP="002C4861">
            <w:pPr>
              <w:jc w:val="left"/>
              <w:rPr>
                <w:rFonts w:ascii="宋体" w:eastAsia="宋体" w:hAnsi="宋体" w:cs="Segoe UI"/>
              </w:rPr>
            </w:pPr>
            <w:r w:rsidRPr="00613BB9">
              <w:rPr>
                <w:rStyle w:val="HTML1"/>
                <w:sz w:val="20"/>
                <w:szCs w:val="20"/>
              </w:rPr>
              <w:t>:greenland:</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77545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EBAF14" w14:textId="77777777" w:rsidR="00401DBB" w:rsidRPr="00613BB9" w:rsidRDefault="00401DBB" w:rsidP="002C4861">
            <w:pPr>
              <w:jc w:val="left"/>
              <w:rPr>
                <w:rFonts w:ascii="宋体" w:eastAsia="宋体" w:hAnsi="宋体" w:cs="Segoe UI"/>
              </w:rPr>
            </w:pPr>
            <w:r w:rsidRPr="00613BB9">
              <w:rPr>
                <w:rStyle w:val="HTML1"/>
                <w:sz w:val="20"/>
                <w:szCs w:val="20"/>
              </w:rPr>
              <w:t>:gambia: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A85673" w14:textId="77777777" w:rsidR="00401DBB" w:rsidRPr="00613BB9" w:rsidRDefault="00717723" w:rsidP="002C4861">
            <w:pPr>
              <w:rPr>
                <w:rFonts w:ascii="宋体" w:eastAsia="宋体" w:hAnsi="宋体" w:cs="Segoe UI"/>
              </w:rPr>
            </w:pPr>
            <w:hyperlink r:id="rId1720" w:anchor="table-of-contents" w:history="1">
              <w:r w:rsidR="00401DBB" w:rsidRPr="00613BB9">
                <w:rPr>
                  <w:rStyle w:val="a4"/>
                  <w:rFonts w:ascii="宋体" w:eastAsia="宋体" w:hAnsi="宋体" w:cs="Segoe UI"/>
                  <w:color w:val="auto"/>
                </w:rPr>
                <w:t>top</w:t>
              </w:r>
            </w:hyperlink>
          </w:p>
        </w:tc>
      </w:tr>
      <w:tr w:rsidR="00613BB9" w:rsidRPr="00613BB9" w14:paraId="79C5DDF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88D2BF" w14:textId="77777777" w:rsidR="00401DBB" w:rsidRPr="00613BB9" w:rsidRDefault="00717723" w:rsidP="002C4861">
            <w:pPr>
              <w:rPr>
                <w:rFonts w:ascii="宋体" w:eastAsia="宋体" w:hAnsi="宋体" w:cs="Segoe UI"/>
              </w:rPr>
            </w:pPr>
            <w:hyperlink r:id="rId172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09C56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E6B5FF" w14:textId="77777777" w:rsidR="00401DBB" w:rsidRPr="00613BB9" w:rsidRDefault="00401DBB" w:rsidP="002C4861">
            <w:pPr>
              <w:jc w:val="left"/>
              <w:rPr>
                <w:rFonts w:ascii="宋体" w:eastAsia="宋体" w:hAnsi="宋体" w:cs="Segoe UI"/>
              </w:rPr>
            </w:pPr>
            <w:r w:rsidRPr="00613BB9">
              <w:rPr>
                <w:rStyle w:val="HTML1"/>
                <w:sz w:val="20"/>
                <w:szCs w:val="20"/>
              </w:rPr>
              <w:t>:guinea: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E0A63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56719C" w14:textId="77777777" w:rsidR="00401DBB" w:rsidRPr="00613BB9" w:rsidRDefault="00401DBB" w:rsidP="002C4861">
            <w:pPr>
              <w:jc w:val="left"/>
              <w:rPr>
                <w:rFonts w:ascii="宋体" w:eastAsia="宋体" w:hAnsi="宋体" w:cs="Segoe UI"/>
              </w:rPr>
            </w:pPr>
            <w:r w:rsidRPr="00613BB9">
              <w:rPr>
                <w:rStyle w:val="HTML1"/>
                <w:sz w:val="20"/>
                <w:szCs w:val="20"/>
              </w:rPr>
              <w:t>:guadeloupe: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516CC1" w14:textId="77777777" w:rsidR="00401DBB" w:rsidRPr="00613BB9" w:rsidRDefault="00717723" w:rsidP="002C4861">
            <w:pPr>
              <w:rPr>
                <w:rFonts w:ascii="宋体" w:eastAsia="宋体" w:hAnsi="宋体" w:cs="Segoe UI"/>
              </w:rPr>
            </w:pPr>
            <w:hyperlink r:id="rId1722" w:anchor="table-of-contents" w:history="1">
              <w:r w:rsidR="00401DBB" w:rsidRPr="00613BB9">
                <w:rPr>
                  <w:rStyle w:val="a4"/>
                  <w:rFonts w:ascii="宋体" w:eastAsia="宋体" w:hAnsi="宋体" w:cs="Segoe UI"/>
                  <w:color w:val="auto"/>
                </w:rPr>
                <w:t>top</w:t>
              </w:r>
            </w:hyperlink>
          </w:p>
        </w:tc>
      </w:tr>
      <w:tr w:rsidR="00613BB9" w:rsidRPr="00613BB9" w14:paraId="5330ED2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E1FD64" w14:textId="77777777" w:rsidR="00401DBB" w:rsidRPr="00613BB9" w:rsidRDefault="00717723" w:rsidP="002C4861">
            <w:pPr>
              <w:rPr>
                <w:rFonts w:ascii="宋体" w:eastAsia="宋体" w:hAnsi="宋体" w:cs="Segoe UI"/>
              </w:rPr>
            </w:pPr>
            <w:hyperlink r:id="rId172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C2AE1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9D43C7" w14:textId="77777777" w:rsidR="00401DBB" w:rsidRPr="00613BB9" w:rsidRDefault="00401DBB" w:rsidP="002C4861">
            <w:pPr>
              <w:jc w:val="left"/>
              <w:rPr>
                <w:rFonts w:ascii="宋体" w:eastAsia="宋体" w:hAnsi="宋体" w:cs="Segoe UI"/>
              </w:rPr>
            </w:pPr>
            <w:r w:rsidRPr="00613BB9">
              <w:rPr>
                <w:rStyle w:val="HTML1"/>
                <w:sz w:val="20"/>
                <w:szCs w:val="20"/>
              </w:rPr>
              <w:t>:equatorial_guinea: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3E159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CE2136" w14:textId="77777777" w:rsidR="00401DBB" w:rsidRPr="00613BB9" w:rsidRDefault="00401DBB" w:rsidP="002C4861">
            <w:pPr>
              <w:jc w:val="left"/>
              <w:rPr>
                <w:rFonts w:ascii="宋体" w:eastAsia="宋体" w:hAnsi="宋体" w:cs="Segoe UI"/>
              </w:rPr>
            </w:pPr>
            <w:r w:rsidRPr="00613BB9">
              <w:rPr>
                <w:rStyle w:val="HTML1"/>
                <w:sz w:val="20"/>
                <w:szCs w:val="20"/>
              </w:rPr>
              <w:t>:greece: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DCDDAD" w14:textId="77777777" w:rsidR="00401DBB" w:rsidRPr="00613BB9" w:rsidRDefault="00717723" w:rsidP="002C4861">
            <w:pPr>
              <w:rPr>
                <w:rFonts w:ascii="宋体" w:eastAsia="宋体" w:hAnsi="宋体" w:cs="Segoe UI"/>
              </w:rPr>
            </w:pPr>
            <w:hyperlink r:id="rId1724" w:anchor="table-of-contents" w:history="1">
              <w:r w:rsidR="00401DBB" w:rsidRPr="00613BB9">
                <w:rPr>
                  <w:rStyle w:val="a4"/>
                  <w:rFonts w:ascii="宋体" w:eastAsia="宋体" w:hAnsi="宋体" w:cs="Segoe UI"/>
                  <w:color w:val="auto"/>
                </w:rPr>
                <w:t>top</w:t>
              </w:r>
            </w:hyperlink>
          </w:p>
        </w:tc>
      </w:tr>
      <w:tr w:rsidR="00613BB9" w:rsidRPr="00613BB9" w14:paraId="30DFB17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06803B" w14:textId="77777777" w:rsidR="00401DBB" w:rsidRPr="00613BB9" w:rsidRDefault="00717723" w:rsidP="002C4861">
            <w:pPr>
              <w:rPr>
                <w:rFonts w:ascii="宋体" w:eastAsia="宋体" w:hAnsi="宋体" w:cs="Segoe UI"/>
              </w:rPr>
            </w:pPr>
            <w:hyperlink r:id="rId172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721E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079C91" w14:textId="77777777" w:rsidR="00401DBB" w:rsidRPr="00613BB9" w:rsidRDefault="00401DBB" w:rsidP="002C4861">
            <w:pPr>
              <w:jc w:val="left"/>
              <w:rPr>
                <w:rFonts w:ascii="宋体" w:eastAsia="宋体" w:hAnsi="宋体" w:cs="Segoe UI"/>
              </w:rPr>
            </w:pPr>
            <w:r w:rsidRPr="00613BB9">
              <w:rPr>
                <w:rStyle w:val="HTML1"/>
                <w:sz w:val="20"/>
                <w:szCs w:val="20"/>
              </w:rPr>
              <w:t>:south_georgia_south_sandwich_islands:</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0E185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C91EF1" w14:textId="77777777" w:rsidR="00401DBB" w:rsidRPr="00613BB9" w:rsidRDefault="00401DBB" w:rsidP="002C4861">
            <w:pPr>
              <w:jc w:val="left"/>
              <w:rPr>
                <w:rFonts w:ascii="宋体" w:eastAsia="宋体" w:hAnsi="宋体" w:cs="Segoe UI"/>
              </w:rPr>
            </w:pPr>
            <w:r w:rsidRPr="00613BB9">
              <w:rPr>
                <w:rStyle w:val="HTML1"/>
                <w:sz w:val="20"/>
                <w:szCs w:val="20"/>
              </w:rPr>
              <w:t>:guatemala: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B4F31E" w14:textId="77777777" w:rsidR="00401DBB" w:rsidRPr="00613BB9" w:rsidRDefault="00717723" w:rsidP="002C4861">
            <w:pPr>
              <w:rPr>
                <w:rFonts w:ascii="宋体" w:eastAsia="宋体" w:hAnsi="宋体" w:cs="Segoe UI"/>
              </w:rPr>
            </w:pPr>
            <w:hyperlink r:id="rId1726" w:anchor="table-of-contents" w:history="1">
              <w:r w:rsidR="00401DBB" w:rsidRPr="00613BB9">
                <w:rPr>
                  <w:rStyle w:val="a4"/>
                  <w:rFonts w:ascii="宋体" w:eastAsia="宋体" w:hAnsi="宋体" w:cs="Segoe UI"/>
                  <w:color w:val="auto"/>
                </w:rPr>
                <w:t>top</w:t>
              </w:r>
            </w:hyperlink>
          </w:p>
        </w:tc>
      </w:tr>
      <w:tr w:rsidR="00613BB9" w:rsidRPr="00613BB9" w14:paraId="7F96B1D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A928AF" w14:textId="77777777" w:rsidR="00401DBB" w:rsidRPr="00613BB9" w:rsidRDefault="00717723" w:rsidP="002C4861">
            <w:pPr>
              <w:rPr>
                <w:rFonts w:ascii="宋体" w:eastAsia="宋体" w:hAnsi="宋体" w:cs="Segoe UI"/>
              </w:rPr>
            </w:pPr>
            <w:hyperlink r:id="rId172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8A895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C4425A" w14:textId="77777777" w:rsidR="00401DBB" w:rsidRPr="00613BB9" w:rsidRDefault="00401DBB" w:rsidP="002C4861">
            <w:pPr>
              <w:jc w:val="left"/>
              <w:rPr>
                <w:rFonts w:ascii="宋体" w:eastAsia="宋体" w:hAnsi="宋体" w:cs="Segoe UI"/>
              </w:rPr>
            </w:pPr>
            <w:r w:rsidRPr="00613BB9">
              <w:rPr>
                <w:rStyle w:val="HTML1"/>
                <w:sz w:val="20"/>
                <w:szCs w:val="20"/>
              </w:rPr>
              <w:t>:guam:</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32257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D393CD" w14:textId="77777777" w:rsidR="00401DBB" w:rsidRPr="00613BB9" w:rsidRDefault="00401DBB" w:rsidP="002C4861">
            <w:pPr>
              <w:jc w:val="left"/>
              <w:rPr>
                <w:rFonts w:ascii="宋体" w:eastAsia="宋体" w:hAnsi="宋体" w:cs="Segoe UI"/>
              </w:rPr>
            </w:pPr>
            <w:r w:rsidRPr="00613BB9">
              <w:rPr>
                <w:rStyle w:val="HTML1"/>
                <w:sz w:val="20"/>
                <w:szCs w:val="20"/>
              </w:rPr>
              <w:t>:guinea_bissau: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A164F" w14:textId="77777777" w:rsidR="00401DBB" w:rsidRPr="00613BB9" w:rsidRDefault="00717723" w:rsidP="002C4861">
            <w:pPr>
              <w:rPr>
                <w:rFonts w:ascii="宋体" w:eastAsia="宋体" w:hAnsi="宋体" w:cs="Segoe UI"/>
              </w:rPr>
            </w:pPr>
            <w:hyperlink r:id="rId1728" w:anchor="table-of-contents" w:history="1">
              <w:r w:rsidR="00401DBB" w:rsidRPr="00613BB9">
                <w:rPr>
                  <w:rStyle w:val="a4"/>
                  <w:rFonts w:ascii="宋体" w:eastAsia="宋体" w:hAnsi="宋体" w:cs="Segoe UI"/>
                  <w:color w:val="auto"/>
                </w:rPr>
                <w:t>top</w:t>
              </w:r>
            </w:hyperlink>
          </w:p>
        </w:tc>
      </w:tr>
      <w:tr w:rsidR="00613BB9" w:rsidRPr="00613BB9" w14:paraId="15F09CE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31301D" w14:textId="77777777" w:rsidR="00401DBB" w:rsidRPr="00613BB9" w:rsidRDefault="00717723" w:rsidP="002C4861">
            <w:pPr>
              <w:rPr>
                <w:rFonts w:ascii="宋体" w:eastAsia="宋体" w:hAnsi="宋体" w:cs="Segoe UI"/>
              </w:rPr>
            </w:pPr>
            <w:hyperlink r:id="rId172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0FAC9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5BFCF5" w14:textId="77777777" w:rsidR="00401DBB" w:rsidRPr="00613BB9" w:rsidRDefault="00401DBB" w:rsidP="002C4861">
            <w:pPr>
              <w:jc w:val="left"/>
              <w:rPr>
                <w:rFonts w:ascii="宋体" w:eastAsia="宋体" w:hAnsi="宋体" w:cs="Segoe UI"/>
              </w:rPr>
            </w:pPr>
            <w:r w:rsidRPr="00613BB9">
              <w:rPr>
                <w:rStyle w:val="HTML1"/>
                <w:sz w:val="20"/>
                <w:szCs w:val="20"/>
              </w:rPr>
              <w:t>:guyana: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042B6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010320" w14:textId="77777777" w:rsidR="00401DBB" w:rsidRPr="00613BB9" w:rsidRDefault="00401DBB" w:rsidP="002C4861">
            <w:pPr>
              <w:jc w:val="left"/>
              <w:rPr>
                <w:rFonts w:ascii="宋体" w:eastAsia="宋体" w:hAnsi="宋体" w:cs="Segoe UI"/>
              </w:rPr>
            </w:pPr>
            <w:r w:rsidRPr="00613BB9">
              <w:rPr>
                <w:rStyle w:val="HTML1"/>
                <w:sz w:val="20"/>
                <w:szCs w:val="20"/>
              </w:rPr>
              <w:t>:hong_kong: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E1C933" w14:textId="77777777" w:rsidR="00401DBB" w:rsidRPr="00613BB9" w:rsidRDefault="00717723" w:rsidP="002C4861">
            <w:pPr>
              <w:rPr>
                <w:rFonts w:ascii="宋体" w:eastAsia="宋体" w:hAnsi="宋体" w:cs="Segoe UI"/>
              </w:rPr>
            </w:pPr>
            <w:hyperlink r:id="rId1730" w:anchor="table-of-contents" w:history="1">
              <w:r w:rsidR="00401DBB" w:rsidRPr="00613BB9">
                <w:rPr>
                  <w:rStyle w:val="a4"/>
                  <w:rFonts w:ascii="宋体" w:eastAsia="宋体" w:hAnsi="宋体" w:cs="Segoe UI"/>
                  <w:color w:val="auto"/>
                </w:rPr>
                <w:t>top</w:t>
              </w:r>
            </w:hyperlink>
          </w:p>
        </w:tc>
      </w:tr>
      <w:tr w:rsidR="00613BB9" w:rsidRPr="00613BB9" w14:paraId="18164CE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C0B2B8" w14:textId="77777777" w:rsidR="00401DBB" w:rsidRPr="00613BB9" w:rsidRDefault="00717723" w:rsidP="002C4861">
            <w:pPr>
              <w:rPr>
                <w:rFonts w:ascii="宋体" w:eastAsia="宋体" w:hAnsi="宋体" w:cs="Segoe UI"/>
              </w:rPr>
            </w:pPr>
            <w:hyperlink r:id="rId173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95246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A21194" w14:textId="77777777" w:rsidR="00401DBB" w:rsidRPr="00613BB9" w:rsidRDefault="00401DBB" w:rsidP="002C4861">
            <w:pPr>
              <w:jc w:val="left"/>
              <w:rPr>
                <w:rFonts w:ascii="宋体" w:eastAsia="宋体" w:hAnsi="宋体" w:cs="Segoe UI"/>
              </w:rPr>
            </w:pPr>
            <w:r w:rsidRPr="00613BB9">
              <w:rPr>
                <w:rStyle w:val="HTML1"/>
                <w:sz w:val="20"/>
                <w:szCs w:val="20"/>
              </w:rPr>
              <w:t>:heard_mcdonald_islands: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9414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99BA1F" w14:textId="77777777" w:rsidR="00401DBB" w:rsidRPr="00613BB9" w:rsidRDefault="00401DBB" w:rsidP="002C4861">
            <w:pPr>
              <w:jc w:val="left"/>
              <w:rPr>
                <w:rFonts w:ascii="宋体" w:eastAsia="宋体" w:hAnsi="宋体" w:cs="Segoe UI"/>
              </w:rPr>
            </w:pPr>
            <w:r w:rsidRPr="00613BB9">
              <w:rPr>
                <w:rStyle w:val="HTML1"/>
                <w:sz w:val="20"/>
                <w:szCs w:val="20"/>
              </w:rPr>
              <w:t>:honduras: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863118" w14:textId="77777777" w:rsidR="00401DBB" w:rsidRPr="00613BB9" w:rsidRDefault="00717723" w:rsidP="002C4861">
            <w:pPr>
              <w:rPr>
                <w:rFonts w:ascii="宋体" w:eastAsia="宋体" w:hAnsi="宋体" w:cs="Segoe UI"/>
              </w:rPr>
            </w:pPr>
            <w:hyperlink r:id="rId1732" w:anchor="table-of-contents" w:history="1">
              <w:r w:rsidR="00401DBB" w:rsidRPr="00613BB9">
                <w:rPr>
                  <w:rStyle w:val="a4"/>
                  <w:rFonts w:ascii="宋体" w:eastAsia="宋体" w:hAnsi="宋体" w:cs="Segoe UI"/>
                  <w:color w:val="auto"/>
                </w:rPr>
                <w:t>top</w:t>
              </w:r>
            </w:hyperlink>
          </w:p>
        </w:tc>
      </w:tr>
      <w:tr w:rsidR="00613BB9" w:rsidRPr="00613BB9" w14:paraId="10C6C17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90CB9A" w14:textId="77777777" w:rsidR="00401DBB" w:rsidRPr="00613BB9" w:rsidRDefault="00717723" w:rsidP="002C4861">
            <w:pPr>
              <w:rPr>
                <w:rFonts w:ascii="宋体" w:eastAsia="宋体" w:hAnsi="宋体" w:cs="Segoe UI"/>
              </w:rPr>
            </w:pPr>
            <w:hyperlink r:id="rId173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DFA7B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30F57D" w14:textId="77777777" w:rsidR="00401DBB" w:rsidRPr="00613BB9" w:rsidRDefault="00401DBB" w:rsidP="002C4861">
            <w:pPr>
              <w:jc w:val="left"/>
              <w:rPr>
                <w:rFonts w:ascii="宋体" w:eastAsia="宋体" w:hAnsi="宋体" w:cs="Segoe UI"/>
              </w:rPr>
            </w:pPr>
            <w:r w:rsidRPr="00613BB9">
              <w:rPr>
                <w:rStyle w:val="HTML1"/>
                <w:sz w:val="20"/>
                <w:szCs w:val="20"/>
              </w:rPr>
              <w:t>:croatia: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467B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EE55BD" w14:textId="77777777" w:rsidR="00401DBB" w:rsidRPr="00613BB9" w:rsidRDefault="00401DBB" w:rsidP="002C4861">
            <w:pPr>
              <w:jc w:val="left"/>
              <w:rPr>
                <w:rFonts w:ascii="宋体" w:eastAsia="宋体" w:hAnsi="宋体" w:cs="Segoe UI"/>
              </w:rPr>
            </w:pPr>
            <w:r w:rsidRPr="00613BB9">
              <w:rPr>
                <w:rStyle w:val="HTML1"/>
                <w:sz w:val="20"/>
                <w:szCs w:val="20"/>
              </w:rPr>
              <w:t>:haiti: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5C08B5" w14:textId="77777777" w:rsidR="00401DBB" w:rsidRPr="00613BB9" w:rsidRDefault="00717723" w:rsidP="002C4861">
            <w:pPr>
              <w:rPr>
                <w:rFonts w:ascii="宋体" w:eastAsia="宋体" w:hAnsi="宋体" w:cs="Segoe UI"/>
              </w:rPr>
            </w:pPr>
            <w:hyperlink r:id="rId1734" w:anchor="table-of-contents" w:history="1">
              <w:r w:rsidR="00401DBB" w:rsidRPr="00613BB9">
                <w:rPr>
                  <w:rStyle w:val="a4"/>
                  <w:rFonts w:ascii="宋体" w:eastAsia="宋体" w:hAnsi="宋体" w:cs="Segoe UI"/>
                  <w:color w:val="auto"/>
                </w:rPr>
                <w:t>top</w:t>
              </w:r>
            </w:hyperlink>
          </w:p>
        </w:tc>
      </w:tr>
      <w:tr w:rsidR="00613BB9" w:rsidRPr="00613BB9" w14:paraId="749CAEB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F82D5F" w14:textId="77777777" w:rsidR="00401DBB" w:rsidRPr="00613BB9" w:rsidRDefault="00717723" w:rsidP="002C4861">
            <w:pPr>
              <w:rPr>
                <w:rFonts w:ascii="宋体" w:eastAsia="宋体" w:hAnsi="宋体" w:cs="Segoe UI"/>
              </w:rPr>
            </w:pPr>
            <w:hyperlink r:id="rId173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F172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B3FC96" w14:textId="77777777" w:rsidR="00401DBB" w:rsidRPr="00613BB9" w:rsidRDefault="00401DBB" w:rsidP="002C4861">
            <w:pPr>
              <w:jc w:val="left"/>
              <w:rPr>
                <w:rFonts w:ascii="宋体" w:eastAsia="宋体" w:hAnsi="宋体" w:cs="Segoe UI"/>
              </w:rPr>
            </w:pPr>
            <w:r w:rsidRPr="00613BB9">
              <w:rPr>
                <w:rStyle w:val="HTML1"/>
                <w:sz w:val="20"/>
                <w:szCs w:val="20"/>
              </w:rPr>
              <w:t>:hungary:</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EDBA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184FDD" w14:textId="77777777" w:rsidR="00401DBB" w:rsidRPr="00613BB9" w:rsidRDefault="00401DBB" w:rsidP="002C4861">
            <w:pPr>
              <w:jc w:val="left"/>
              <w:rPr>
                <w:rFonts w:ascii="宋体" w:eastAsia="宋体" w:hAnsi="宋体" w:cs="Segoe UI"/>
              </w:rPr>
            </w:pPr>
            <w:r w:rsidRPr="00613BB9">
              <w:rPr>
                <w:rStyle w:val="HTML1"/>
                <w:sz w:val="20"/>
                <w:szCs w:val="20"/>
              </w:rPr>
              <w:t>:canary_islands: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BC8DE6" w14:textId="77777777" w:rsidR="00401DBB" w:rsidRPr="00613BB9" w:rsidRDefault="00717723" w:rsidP="002C4861">
            <w:pPr>
              <w:rPr>
                <w:rFonts w:ascii="宋体" w:eastAsia="宋体" w:hAnsi="宋体" w:cs="Segoe UI"/>
              </w:rPr>
            </w:pPr>
            <w:hyperlink r:id="rId1736" w:anchor="table-of-contents" w:history="1">
              <w:r w:rsidR="00401DBB" w:rsidRPr="00613BB9">
                <w:rPr>
                  <w:rStyle w:val="a4"/>
                  <w:rFonts w:ascii="宋体" w:eastAsia="宋体" w:hAnsi="宋体" w:cs="Segoe UI"/>
                  <w:color w:val="auto"/>
                </w:rPr>
                <w:t>top</w:t>
              </w:r>
            </w:hyperlink>
          </w:p>
        </w:tc>
      </w:tr>
      <w:tr w:rsidR="00613BB9" w:rsidRPr="00613BB9" w14:paraId="045BFB3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E837A4" w14:textId="77777777" w:rsidR="00401DBB" w:rsidRPr="00613BB9" w:rsidRDefault="00717723" w:rsidP="002C4861">
            <w:pPr>
              <w:rPr>
                <w:rFonts w:ascii="宋体" w:eastAsia="宋体" w:hAnsi="宋体" w:cs="Segoe UI"/>
              </w:rPr>
            </w:pPr>
            <w:hyperlink r:id="rId173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AB643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30A9C8" w14:textId="77777777" w:rsidR="00401DBB" w:rsidRPr="00613BB9" w:rsidRDefault="00401DBB" w:rsidP="002C4861">
            <w:pPr>
              <w:jc w:val="left"/>
              <w:rPr>
                <w:rFonts w:ascii="宋体" w:eastAsia="宋体" w:hAnsi="宋体" w:cs="Segoe UI"/>
              </w:rPr>
            </w:pPr>
            <w:r w:rsidRPr="00613BB9">
              <w:rPr>
                <w:rStyle w:val="HTML1"/>
                <w:sz w:val="20"/>
                <w:szCs w:val="20"/>
              </w:rPr>
              <w:t>:indonesia: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EE5E0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995269" w14:textId="77777777" w:rsidR="00401DBB" w:rsidRPr="00613BB9" w:rsidRDefault="00401DBB" w:rsidP="002C4861">
            <w:pPr>
              <w:jc w:val="left"/>
              <w:rPr>
                <w:rFonts w:ascii="宋体" w:eastAsia="宋体" w:hAnsi="宋体" w:cs="Segoe UI"/>
              </w:rPr>
            </w:pPr>
            <w:r w:rsidRPr="00613BB9">
              <w:rPr>
                <w:rStyle w:val="HTML1"/>
                <w:sz w:val="20"/>
                <w:szCs w:val="20"/>
              </w:rPr>
              <w:t>:ireland: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FB5E42" w14:textId="77777777" w:rsidR="00401DBB" w:rsidRPr="00613BB9" w:rsidRDefault="00717723" w:rsidP="002C4861">
            <w:pPr>
              <w:rPr>
                <w:rFonts w:ascii="宋体" w:eastAsia="宋体" w:hAnsi="宋体" w:cs="Segoe UI"/>
              </w:rPr>
            </w:pPr>
            <w:hyperlink r:id="rId1738" w:anchor="table-of-contents" w:history="1">
              <w:r w:rsidR="00401DBB" w:rsidRPr="00613BB9">
                <w:rPr>
                  <w:rStyle w:val="a4"/>
                  <w:rFonts w:ascii="宋体" w:eastAsia="宋体" w:hAnsi="宋体" w:cs="Segoe UI"/>
                  <w:color w:val="auto"/>
                </w:rPr>
                <w:t>top</w:t>
              </w:r>
            </w:hyperlink>
          </w:p>
        </w:tc>
      </w:tr>
      <w:tr w:rsidR="00613BB9" w:rsidRPr="00613BB9" w14:paraId="6D621C8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C0723F" w14:textId="77777777" w:rsidR="00401DBB" w:rsidRPr="00613BB9" w:rsidRDefault="00717723" w:rsidP="002C4861">
            <w:pPr>
              <w:rPr>
                <w:rFonts w:ascii="宋体" w:eastAsia="宋体" w:hAnsi="宋体" w:cs="Segoe UI"/>
              </w:rPr>
            </w:pPr>
            <w:hyperlink r:id="rId173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EBC6D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38B5F2" w14:textId="77777777" w:rsidR="00401DBB" w:rsidRPr="00613BB9" w:rsidRDefault="00401DBB" w:rsidP="002C4861">
            <w:pPr>
              <w:jc w:val="left"/>
              <w:rPr>
                <w:rFonts w:ascii="宋体" w:eastAsia="宋体" w:hAnsi="宋体" w:cs="Segoe UI"/>
              </w:rPr>
            </w:pPr>
            <w:r w:rsidRPr="00613BB9">
              <w:rPr>
                <w:rStyle w:val="HTML1"/>
                <w:sz w:val="20"/>
                <w:szCs w:val="20"/>
              </w:rPr>
              <w:t>:israel:</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A8DE7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AE44E" w14:textId="77777777" w:rsidR="00401DBB" w:rsidRPr="00613BB9" w:rsidRDefault="00401DBB" w:rsidP="002C4861">
            <w:pPr>
              <w:jc w:val="left"/>
              <w:rPr>
                <w:rFonts w:ascii="宋体" w:eastAsia="宋体" w:hAnsi="宋体" w:cs="Segoe UI"/>
              </w:rPr>
            </w:pPr>
            <w:r w:rsidRPr="00613BB9">
              <w:rPr>
                <w:rStyle w:val="HTML1"/>
                <w:sz w:val="20"/>
                <w:szCs w:val="20"/>
              </w:rPr>
              <w:t>:isle_of_man: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C547D9" w14:textId="77777777" w:rsidR="00401DBB" w:rsidRPr="00613BB9" w:rsidRDefault="00717723" w:rsidP="002C4861">
            <w:pPr>
              <w:rPr>
                <w:rFonts w:ascii="宋体" w:eastAsia="宋体" w:hAnsi="宋体" w:cs="Segoe UI"/>
              </w:rPr>
            </w:pPr>
            <w:hyperlink r:id="rId1740" w:anchor="table-of-contents" w:history="1">
              <w:r w:rsidR="00401DBB" w:rsidRPr="00613BB9">
                <w:rPr>
                  <w:rStyle w:val="a4"/>
                  <w:rFonts w:ascii="宋体" w:eastAsia="宋体" w:hAnsi="宋体" w:cs="Segoe UI"/>
                  <w:color w:val="auto"/>
                </w:rPr>
                <w:t>top</w:t>
              </w:r>
            </w:hyperlink>
          </w:p>
        </w:tc>
      </w:tr>
      <w:tr w:rsidR="00613BB9" w:rsidRPr="00613BB9" w14:paraId="7888B9E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EE73C9" w14:textId="77777777" w:rsidR="00401DBB" w:rsidRPr="00613BB9" w:rsidRDefault="00717723" w:rsidP="002C4861">
            <w:pPr>
              <w:rPr>
                <w:rFonts w:ascii="宋体" w:eastAsia="宋体" w:hAnsi="宋体" w:cs="Segoe UI"/>
              </w:rPr>
            </w:pPr>
            <w:hyperlink r:id="rId174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DCDE2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427858" w14:textId="77777777" w:rsidR="00401DBB" w:rsidRPr="00613BB9" w:rsidRDefault="00401DBB" w:rsidP="002C4861">
            <w:pPr>
              <w:jc w:val="left"/>
              <w:rPr>
                <w:rFonts w:ascii="宋体" w:eastAsia="宋体" w:hAnsi="宋体" w:cs="Segoe UI"/>
              </w:rPr>
            </w:pPr>
            <w:r w:rsidRPr="00613BB9">
              <w:rPr>
                <w:rStyle w:val="HTML1"/>
                <w:sz w:val="20"/>
                <w:szCs w:val="20"/>
              </w:rPr>
              <w:t>:india: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0FB86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236CD1" w14:textId="77777777" w:rsidR="00401DBB" w:rsidRPr="00613BB9" w:rsidRDefault="00401DBB" w:rsidP="002C4861">
            <w:pPr>
              <w:jc w:val="left"/>
              <w:rPr>
                <w:rFonts w:ascii="宋体" w:eastAsia="宋体" w:hAnsi="宋体" w:cs="Segoe UI"/>
              </w:rPr>
            </w:pPr>
            <w:r w:rsidRPr="00613BB9">
              <w:rPr>
                <w:rStyle w:val="HTML1"/>
                <w:sz w:val="20"/>
                <w:szCs w:val="20"/>
              </w:rPr>
              <w:t>:british_indian_ocean_territory: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125662" w14:textId="77777777" w:rsidR="00401DBB" w:rsidRPr="00613BB9" w:rsidRDefault="00717723" w:rsidP="002C4861">
            <w:pPr>
              <w:rPr>
                <w:rFonts w:ascii="宋体" w:eastAsia="宋体" w:hAnsi="宋体" w:cs="Segoe UI"/>
              </w:rPr>
            </w:pPr>
            <w:hyperlink r:id="rId1742" w:anchor="table-of-contents" w:history="1">
              <w:r w:rsidR="00401DBB" w:rsidRPr="00613BB9">
                <w:rPr>
                  <w:rStyle w:val="a4"/>
                  <w:rFonts w:ascii="宋体" w:eastAsia="宋体" w:hAnsi="宋体" w:cs="Segoe UI"/>
                  <w:color w:val="auto"/>
                </w:rPr>
                <w:t>top</w:t>
              </w:r>
            </w:hyperlink>
          </w:p>
        </w:tc>
      </w:tr>
      <w:tr w:rsidR="00613BB9" w:rsidRPr="00613BB9" w14:paraId="7A85689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4FC322" w14:textId="77777777" w:rsidR="00401DBB" w:rsidRPr="00613BB9" w:rsidRDefault="00717723" w:rsidP="002C4861">
            <w:pPr>
              <w:rPr>
                <w:rFonts w:ascii="宋体" w:eastAsia="宋体" w:hAnsi="宋体" w:cs="Segoe UI"/>
              </w:rPr>
            </w:pPr>
            <w:hyperlink r:id="rId174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FDB37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DA93FA" w14:textId="77777777" w:rsidR="00401DBB" w:rsidRPr="00613BB9" w:rsidRDefault="00401DBB" w:rsidP="002C4861">
            <w:pPr>
              <w:jc w:val="left"/>
              <w:rPr>
                <w:rFonts w:ascii="宋体" w:eastAsia="宋体" w:hAnsi="宋体" w:cs="Segoe UI"/>
              </w:rPr>
            </w:pPr>
            <w:r w:rsidRPr="00613BB9">
              <w:rPr>
                <w:rStyle w:val="HTML1"/>
                <w:sz w:val="20"/>
                <w:szCs w:val="20"/>
              </w:rPr>
              <w:t>:iraq:</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6BBD0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4096C0" w14:textId="77777777" w:rsidR="00401DBB" w:rsidRPr="00613BB9" w:rsidRDefault="00401DBB" w:rsidP="002C4861">
            <w:pPr>
              <w:jc w:val="left"/>
              <w:rPr>
                <w:rFonts w:ascii="宋体" w:eastAsia="宋体" w:hAnsi="宋体" w:cs="Segoe UI"/>
              </w:rPr>
            </w:pPr>
            <w:r w:rsidRPr="00613BB9">
              <w:rPr>
                <w:rStyle w:val="HTML1"/>
                <w:sz w:val="20"/>
                <w:szCs w:val="20"/>
              </w:rPr>
              <w:t>:iran: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E44DB2" w14:textId="77777777" w:rsidR="00401DBB" w:rsidRPr="00613BB9" w:rsidRDefault="00717723" w:rsidP="002C4861">
            <w:pPr>
              <w:rPr>
                <w:rFonts w:ascii="宋体" w:eastAsia="宋体" w:hAnsi="宋体" w:cs="Segoe UI"/>
              </w:rPr>
            </w:pPr>
            <w:hyperlink r:id="rId1744" w:anchor="table-of-contents" w:history="1">
              <w:r w:rsidR="00401DBB" w:rsidRPr="00613BB9">
                <w:rPr>
                  <w:rStyle w:val="a4"/>
                  <w:rFonts w:ascii="宋体" w:eastAsia="宋体" w:hAnsi="宋体" w:cs="Segoe UI"/>
                  <w:color w:val="auto"/>
                </w:rPr>
                <w:t>top</w:t>
              </w:r>
            </w:hyperlink>
          </w:p>
        </w:tc>
      </w:tr>
      <w:tr w:rsidR="00613BB9" w:rsidRPr="00613BB9" w14:paraId="53ECE71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09B11B" w14:textId="77777777" w:rsidR="00401DBB" w:rsidRPr="00613BB9" w:rsidRDefault="00717723" w:rsidP="002C4861">
            <w:pPr>
              <w:rPr>
                <w:rFonts w:ascii="宋体" w:eastAsia="宋体" w:hAnsi="宋体" w:cs="Segoe UI"/>
              </w:rPr>
            </w:pPr>
            <w:hyperlink r:id="rId174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DC539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80A326" w14:textId="77777777" w:rsidR="00401DBB" w:rsidRPr="00613BB9" w:rsidRDefault="00401DBB" w:rsidP="002C4861">
            <w:pPr>
              <w:jc w:val="left"/>
              <w:rPr>
                <w:rFonts w:ascii="宋体" w:eastAsia="宋体" w:hAnsi="宋体" w:cs="Segoe UI"/>
              </w:rPr>
            </w:pPr>
            <w:r w:rsidRPr="00613BB9">
              <w:rPr>
                <w:rStyle w:val="HTML1"/>
                <w:sz w:val="20"/>
                <w:szCs w:val="20"/>
              </w:rPr>
              <w:t>:iceland:</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FFBF0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510BD3" w14:textId="77777777" w:rsidR="00401DBB" w:rsidRPr="00613BB9" w:rsidRDefault="00401DBB" w:rsidP="002C4861">
            <w:pPr>
              <w:jc w:val="left"/>
              <w:rPr>
                <w:rFonts w:ascii="宋体" w:eastAsia="宋体" w:hAnsi="宋体" w:cs="Segoe UI"/>
              </w:rPr>
            </w:pPr>
            <w:r w:rsidRPr="00613BB9">
              <w:rPr>
                <w:rStyle w:val="HTML1"/>
                <w:sz w:val="20"/>
                <w:szCs w:val="20"/>
              </w:rPr>
              <w:t>:it: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3F56AB" w14:textId="77777777" w:rsidR="00401DBB" w:rsidRPr="00613BB9" w:rsidRDefault="00717723" w:rsidP="002C4861">
            <w:pPr>
              <w:rPr>
                <w:rFonts w:ascii="宋体" w:eastAsia="宋体" w:hAnsi="宋体" w:cs="Segoe UI"/>
              </w:rPr>
            </w:pPr>
            <w:hyperlink r:id="rId1746" w:anchor="table-of-contents" w:history="1">
              <w:r w:rsidR="00401DBB" w:rsidRPr="00613BB9">
                <w:rPr>
                  <w:rStyle w:val="a4"/>
                  <w:rFonts w:ascii="宋体" w:eastAsia="宋体" w:hAnsi="宋体" w:cs="Segoe UI"/>
                  <w:color w:val="auto"/>
                </w:rPr>
                <w:t>top</w:t>
              </w:r>
            </w:hyperlink>
          </w:p>
        </w:tc>
      </w:tr>
      <w:tr w:rsidR="00613BB9" w:rsidRPr="00613BB9" w14:paraId="7DB3575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6A38B1" w14:textId="77777777" w:rsidR="00401DBB" w:rsidRPr="00613BB9" w:rsidRDefault="00717723" w:rsidP="002C4861">
            <w:pPr>
              <w:rPr>
                <w:rFonts w:ascii="宋体" w:eastAsia="宋体" w:hAnsi="宋体" w:cs="Segoe UI"/>
              </w:rPr>
            </w:pPr>
            <w:hyperlink r:id="rId174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0DC84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C812F2" w14:textId="77777777" w:rsidR="00401DBB" w:rsidRPr="00613BB9" w:rsidRDefault="00401DBB" w:rsidP="002C4861">
            <w:pPr>
              <w:jc w:val="left"/>
              <w:rPr>
                <w:rFonts w:ascii="宋体" w:eastAsia="宋体" w:hAnsi="宋体" w:cs="Segoe UI"/>
              </w:rPr>
            </w:pPr>
            <w:r w:rsidRPr="00613BB9">
              <w:rPr>
                <w:rStyle w:val="HTML1"/>
                <w:sz w:val="20"/>
                <w:szCs w:val="20"/>
              </w:rPr>
              <w:t>:jersey:</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8BA3A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115D89" w14:textId="77777777" w:rsidR="00401DBB" w:rsidRPr="00613BB9" w:rsidRDefault="00401DBB" w:rsidP="002C4861">
            <w:pPr>
              <w:jc w:val="left"/>
              <w:rPr>
                <w:rFonts w:ascii="宋体" w:eastAsia="宋体" w:hAnsi="宋体" w:cs="Segoe UI"/>
              </w:rPr>
            </w:pPr>
            <w:r w:rsidRPr="00613BB9">
              <w:rPr>
                <w:rStyle w:val="HTML1"/>
                <w:sz w:val="20"/>
                <w:szCs w:val="20"/>
              </w:rPr>
              <w:t>:jamaica: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3E28E3" w14:textId="77777777" w:rsidR="00401DBB" w:rsidRPr="00613BB9" w:rsidRDefault="00717723" w:rsidP="002C4861">
            <w:pPr>
              <w:rPr>
                <w:rFonts w:ascii="宋体" w:eastAsia="宋体" w:hAnsi="宋体" w:cs="Segoe UI"/>
              </w:rPr>
            </w:pPr>
            <w:hyperlink r:id="rId1748" w:anchor="table-of-contents" w:history="1">
              <w:r w:rsidR="00401DBB" w:rsidRPr="00613BB9">
                <w:rPr>
                  <w:rStyle w:val="a4"/>
                  <w:rFonts w:ascii="宋体" w:eastAsia="宋体" w:hAnsi="宋体" w:cs="Segoe UI"/>
                  <w:color w:val="auto"/>
                </w:rPr>
                <w:t>top</w:t>
              </w:r>
            </w:hyperlink>
          </w:p>
        </w:tc>
      </w:tr>
      <w:tr w:rsidR="00613BB9" w:rsidRPr="00613BB9" w14:paraId="17C7110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29A9DF" w14:textId="77777777" w:rsidR="00401DBB" w:rsidRPr="00613BB9" w:rsidRDefault="00717723" w:rsidP="002C4861">
            <w:pPr>
              <w:rPr>
                <w:rFonts w:ascii="宋体" w:eastAsia="宋体" w:hAnsi="宋体" w:cs="Segoe UI"/>
              </w:rPr>
            </w:pPr>
            <w:hyperlink r:id="rId174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66BC2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4C424F" w14:textId="77777777" w:rsidR="00401DBB" w:rsidRPr="00613BB9" w:rsidRDefault="00401DBB" w:rsidP="002C4861">
            <w:pPr>
              <w:jc w:val="left"/>
              <w:rPr>
                <w:rFonts w:ascii="宋体" w:eastAsia="宋体" w:hAnsi="宋体" w:cs="Segoe UI"/>
              </w:rPr>
            </w:pPr>
            <w:r w:rsidRPr="00613BB9">
              <w:rPr>
                <w:rStyle w:val="HTML1"/>
                <w:sz w:val="20"/>
                <w:szCs w:val="20"/>
              </w:rPr>
              <w:t>:jordan:</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98C85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4B4E55" w14:textId="77777777" w:rsidR="00401DBB" w:rsidRPr="00613BB9" w:rsidRDefault="00401DBB" w:rsidP="002C4861">
            <w:pPr>
              <w:jc w:val="left"/>
              <w:rPr>
                <w:rFonts w:ascii="宋体" w:eastAsia="宋体" w:hAnsi="宋体" w:cs="Segoe UI"/>
              </w:rPr>
            </w:pPr>
            <w:r w:rsidRPr="00613BB9">
              <w:rPr>
                <w:rStyle w:val="HTML1"/>
                <w:sz w:val="20"/>
                <w:szCs w:val="20"/>
              </w:rPr>
              <w:t>:jp: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08F5B5" w14:textId="77777777" w:rsidR="00401DBB" w:rsidRPr="00613BB9" w:rsidRDefault="00717723" w:rsidP="002C4861">
            <w:pPr>
              <w:rPr>
                <w:rFonts w:ascii="宋体" w:eastAsia="宋体" w:hAnsi="宋体" w:cs="Segoe UI"/>
              </w:rPr>
            </w:pPr>
            <w:hyperlink r:id="rId1750" w:anchor="table-of-contents" w:history="1">
              <w:r w:rsidR="00401DBB" w:rsidRPr="00613BB9">
                <w:rPr>
                  <w:rStyle w:val="a4"/>
                  <w:rFonts w:ascii="宋体" w:eastAsia="宋体" w:hAnsi="宋体" w:cs="Segoe UI"/>
                  <w:color w:val="auto"/>
                </w:rPr>
                <w:t>top</w:t>
              </w:r>
            </w:hyperlink>
          </w:p>
        </w:tc>
      </w:tr>
      <w:tr w:rsidR="00613BB9" w:rsidRPr="00613BB9" w14:paraId="03E69BE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E3E439" w14:textId="77777777" w:rsidR="00401DBB" w:rsidRPr="00613BB9" w:rsidRDefault="00717723" w:rsidP="002C4861">
            <w:pPr>
              <w:rPr>
                <w:rFonts w:ascii="宋体" w:eastAsia="宋体" w:hAnsi="宋体" w:cs="Segoe UI"/>
              </w:rPr>
            </w:pPr>
            <w:hyperlink r:id="rId175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B7338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408D32" w14:textId="77777777" w:rsidR="00401DBB" w:rsidRPr="00613BB9" w:rsidRDefault="00401DBB" w:rsidP="002C4861">
            <w:pPr>
              <w:jc w:val="left"/>
              <w:rPr>
                <w:rFonts w:ascii="宋体" w:eastAsia="宋体" w:hAnsi="宋体" w:cs="Segoe UI"/>
              </w:rPr>
            </w:pPr>
            <w:r w:rsidRPr="00613BB9">
              <w:rPr>
                <w:rStyle w:val="HTML1"/>
                <w:sz w:val="20"/>
                <w:szCs w:val="20"/>
              </w:rPr>
              <w:t>:kenya: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7598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59B8BF" w14:textId="77777777" w:rsidR="00401DBB" w:rsidRPr="00613BB9" w:rsidRDefault="00401DBB" w:rsidP="002C4861">
            <w:pPr>
              <w:jc w:val="left"/>
              <w:rPr>
                <w:rFonts w:ascii="宋体" w:eastAsia="宋体" w:hAnsi="宋体" w:cs="Segoe UI"/>
              </w:rPr>
            </w:pPr>
            <w:r w:rsidRPr="00613BB9">
              <w:rPr>
                <w:rStyle w:val="HTML1"/>
                <w:sz w:val="20"/>
                <w:szCs w:val="20"/>
              </w:rPr>
              <w:t>:kyrgyzstan: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116F46" w14:textId="77777777" w:rsidR="00401DBB" w:rsidRPr="00613BB9" w:rsidRDefault="00717723" w:rsidP="002C4861">
            <w:pPr>
              <w:rPr>
                <w:rFonts w:ascii="宋体" w:eastAsia="宋体" w:hAnsi="宋体" w:cs="Segoe UI"/>
              </w:rPr>
            </w:pPr>
            <w:hyperlink r:id="rId1752" w:anchor="table-of-contents" w:history="1">
              <w:r w:rsidR="00401DBB" w:rsidRPr="00613BB9">
                <w:rPr>
                  <w:rStyle w:val="a4"/>
                  <w:rFonts w:ascii="宋体" w:eastAsia="宋体" w:hAnsi="宋体" w:cs="Segoe UI"/>
                  <w:color w:val="auto"/>
                </w:rPr>
                <w:t>top</w:t>
              </w:r>
            </w:hyperlink>
          </w:p>
        </w:tc>
      </w:tr>
      <w:tr w:rsidR="00613BB9" w:rsidRPr="00613BB9" w14:paraId="3E25BED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F70392" w14:textId="77777777" w:rsidR="00401DBB" w:rsidRPr="00613BB9" w:rsidRDefault="00717723" w:rsidP="002C4861">
            <w:pPr>
              <w:rPr>
                <w:rFonts w:ascii="宋体" w:eastAsia="宋体" w:hAnsi="宋体" w:cs="Segoe UI"/>
              </w:rPr>
            </w:pPr>
            <w:hyperlink r:id="rId175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50C30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575004" w14:textId="77777777" w:rsidR="00401DBB" w:rsidRPr="00613BB9" w:rsidRDefault="00401DBB" w:rsidP="002C4861">
            <w:pPr>
              <w:jc w:val="left"/>
              <w:rPr>
                <w:rFonts w:ascii="宋体" w:eastAsia="宋体" w:hAnsi="宋体" w:cs="Segoe UI"/>
              </w:rPr>
            </w:pPr>
            <w:r w:rsidRPr="00613BB9">
              <w:rPr>
                <w:rStyle w:val="HTML1"/>
                <w:sz w:val="20"/>
                <w:szCs w:val="20"/>
              </w:rPr>
              <w:t>:cambodia: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A58D3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2614D9" w14:textId="77777777" w:rsidR="00401DBB" w:rsidRPr="00613BB9" w:rsidRDefault="00401DBB" w:rsidP="002C4861">
            <w:pPr>
              <w:jc w:val="left"/>
              <w:rPr>
                <w:rFonts w:ascii="宋体" w:eastAsia="宋体" w:hAnsi="宋体" w:cs="Segoe UI"/>
              </w:rPr>
            </w:pPr>
            <w:r w:rsidRPr="00613BB9">
              <w:rPr>
                <w:rStyle w:val="HTML1"/>
                <w:sz w:val="20"/>
                <w:szCs w:val="20"/>
              </w:rPr>
              <w:t>:kiribati: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FA9B55" w14:textId="77777777" w:rsidR="00401DBB" w:rsidRPr="00613BB9" w:rsidRDefault="00717723" w:rsidP="002C4861">
            <w:pPr>
              <w:rPr>
                <w:rFonts w:ascii="宋体" w:eastAsia="宋体" w:hAnsi="宋体" w:cs="Segoe UI"/>
              </w:rPr>
            </w:pPr>
            <w:hyperlink r:id="rId1754" w:anchor="table-of-contents" w:history="1">
              <w:r w:rsidR="00401DBB" w:rsidRPr="00613BB9">
                <w:rPr>
                  <w:rStyle w:val="a4"/>
                  <w:rFonts w:ascii="宋体" w:eastAsia="宋体" w:hAnsi="宋体" w:cs="Segoe UI"/>
                  <w:color w:val="auto"/>
                </w:rPr>
                <w:t>top</w:t>
              </w:r>
            </w:hyperlink>
          </w:p>
        </w:tc>
      </w:tr>
      <w:tr w:rsidR="00613BB9" w:rsidRPr="00613BB9" w14:paraId="4C2B1A4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16B8A3" w14:textId="77777777" w:rsidR="00401DBB" w:rsidRPr="00613BB9" w:rsidRDefault="00717723" w:rsidP="002C4861">
            <w:pPr>
              <w:rPr>
                <w:rFonts w:ascii="宋体" w:eastAsia="宋体" w:hAnsi="宋体" w:cs="Segoe UI"/>
              </w:rPr>
            </w:pPr>
            <w:hyperlink r:id="rId175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B6151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53DEF5" w14:textId="77777777" w:rsidR="00401DBB" w:rsidRPr="00613BB9" w:rsidRDefault="00401DBB" w:rsidP="002C4861">
            <w:pPr>
              <w:jc w:val="left"/>
              <w:rPr>
                <w:rFonts w:ascii="宋体" w:eastAsia="宋体" w:hAnsi="宋体" w:cs="Segoe UI"/>
              </w:rPr>
            </w:pPr>
            <w:r w:rsidRPr="00613BB9">
              <w:rPr>
                <w:rStyle w:val="HTML1"/>
                <w:sz w:val="20"/>
                <w:szCs w:val="20"/>
              </w:rPr>
              <w:t>:comoros: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9D416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E31BE8" w14:textId="77777777" w:rsidR="00401DBB" w:rsidRPr="00613BB9" w:rsidRDefault="00401DBB" w:rsidP="002C4861">
            <w:pPr>
              <w:jc w:val="left"/>
              <w:rPr>
                <w:rFonts w:ascii="宋体" w:eastAsia="宋体" w:hAnsi="宋体" w:cs="Segoe UI"/>
              </w:rPr>
            </w:pPr>
            <w:r w:rsidRPr="00613BB9">
              <w:rPr>
                <w:rStyle w:val="HTML1"/>
                <w:sz w:val="20"/>
                <w:szCs w:val="20"/>
              </w:rPr>
              <w:t>:st_kitts_nevis: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B2671F" w14:textId="77777777" w:rsidR="00401DBB" w:rsidRPr="00613BB9" w:rsidRDefault="00717723" w:rsidP="002C4861">
            <w:pPr>
              <w:rPr>
                <w:rFonts w:ascii="宋体" w:eastAsia="宋体" w:hAnsi="宋体" w:cs="Segoe UI"/>
              </w:rPr>
            </w:pPr>
            <w:hyperlink r:id="rId1756" w:anchor="table-of-contents" w:history="1">
              <w:r w:rsidR="00401DBB" w:rsidRPr="00613BB9">
                <w:rPr>
                  <w:rStyle w:val="a4"/>
                  <w:rFonts w:ascii="宋体" w:eastAsia="宋体" w:hAnsi="宋体" w:cs="Segoe UI"/>
                  <w:color w:val="auto"/>
                </w:rPr>
                <w:t>top</w:t>
              </w:r>
            </w:hyperlink>
          </w:p>
        </w:tc>
      </w:tr>
      <w:tr w:rsidR="00613BB9" w:rsidRPr="00613BB9" w14:paraId="10889BF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C061D" w14:textId="77777777" w:rsidR="00401DBB" w:rsidRPr="00613BB9" w:rsidRDefault="00717723" w:rsidP="002C4861">
            <w:pPr>
              <w:rPr>
                <w:rFonts w:ascii="宋体" w:eastAsia="宋体" w:hAnsi="宋体" w:cs="Segoe UI"/>
              </w:rPr>
            </w:pPr>
            <w:hyperlink r:id="rId175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A344B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906445" w14:textId="77777777" w:rsidR="00401DBB" w:rsidRPr="00613BB9" w:rsidRDefault="00401DBB" w:rsidP="002C4861">
            <w:pPr>
              <w:jc w:val="left"/>
              <w:rPr>
                <w:rFonts w:ascii="宋体" w:eastAsia="宋体" w:hAnsi="宋体" w:cs="Segoe UI"/>
              </w:rPr>
            </w:pPr>
            <w:r w:rsidRPr="00613BB9">
              <w:rPr>
                <w:rStyle w:val="HTML1"/>
                <w:sz w:val="20"/>
                <w:szCs w:val="20"/>
              </w:rPr>
              <w:t>:north_korea: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6376A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CC6287" w14:textId="77777777" w:rsidR="00401DBB" w:rsidRPr="00613BB9" w:rsidRDefault="00401DBB" w:rsidP="002C4861">
            <w:pPr>
              <w:jc w:val="left"/>
              <w:rPr>
                <w:rFonts w:ascii="宋体" w:eastAsia="宋体" w:hAnsi="宋体" w:cs="Segoe UI"/>
              </w:rPr>
            </w:pPr>
            <w:r w:rsidRPr="00613BB9">
              <w:rPr>
                <w:rStyle w:val="HTML1"/>
                <w:sz w:val="20"/>
                <w:szCs w:val="20"/>
              </w:rPr>
              <w:t>:kr: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EC97CD" w14:textId="77777777" w:rsidR="00401DBB" w:rsidRPr="00613BB9" w:rsidRDefault="00717723" w:rsidP="002C4861">
            <w:pPr>
              <w:rPr>
                <w:rFonts w:ascii="宋体" w:eastAsia="宋体" w:hAnsi="宋体" w:cs="Segoe UI"/>
              </w:rPr>
            </w:pPr>
            <w:hyperlink r:id="rId1758" w:anchor="table-of-contents" w:history="1">
              <w:r w:rsidR="00401DBB" w:rsidRPr="00613BB9">
                <w:rPr>
                  <w:rStyle w:val="a4"/>
                  <w:rFonts w:ascii="宋体" w:eastAsia="宋体" w:hAnsi="宋体" w:cs="Segoe UI"/>
                  <w:color w:val="auto"/>
                </w:rPr>
                <w:t>top</w:t>
              </w:r>
            </w:hyperlink>
          </w:p>
        </w:tc>
      </w:tr>
      <w:tr w:rsidR="00613BB9" w:rsidRPr="00613BB9" w14:paraId="6EF78B6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D4C439" w14:textId="77777777" w:rsidR="00401DBB" w:rsidRPr="00613BB9" w:rsidRDefault="00717723" w:rsidP="002C4861">
            <w:pPr>
              <w:rPr>
                <w:rFonts w:ascii="宋体" w:eastAsia="宋体" w:hAnsi="宋体" w:cs="Segoe UI"/>
              </w:rPr>
            </w:pPr>
            <w:hyperlink r:id="rId175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78A8F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F68835" w14:textId="77777777" w:rsidR="00401DBB" w:rsidRPr="00613BB9" w:rsidRDefault="00401DBB" w:rsidP="002C4861">
            <w:pPr>
              <w:jc w:val="left"/>
              <w:rPr>
                <w:rFonts w:ascii="宋体" w:eastAsia="宋体" w:hAnsi="宋体" w:cs="Segoe UI"/>
              </w:rPr>
            </w:pPr>
            <w:r w:rsidRPr="00613BB9">
              <w:rPr>
                <w:rStyle w:val="HTML1"/>
                <w:sz w:val="20"/>
                <w:szCs w:val="20"/>
              </w:rPr>
              <w:t>:kuwait:</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D444E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65129C" w14:textId="77777777" w:rsidR="00401DBB" w:rsidRPr="00613BB9" w:rsidRDefault="00401DBB" w:rsidP="002C4861">
            <w:pPr>
              <w:jc w:val="left"/>
              <w:rPr>
                <w:rFonts w:ascii="宋体" w:eastAsia="宋体" w:hAnsi="宋体" w:cs="Segoe UI"/>
              </w:rPr>
            </w:pPr>
            <w:r w:rsidRPr="00613BB9">
              <w:rPr>
                <w:rStyle w:val="HTML1"/>
                <w:sz w:val="20"/>
                <w:szCs w:val="20"/>
              </w:rPr>
              <w:t>:cayman_islands: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87D4B2" w14:textId="77777777" w:rsidR="00401DBB" w:rsidRPr="00613BB9" w:rsidRDefault="00717723" w:rsidP="002C4861">
            <w:pPr>
              <w:rPr>
                <w:rFonts w:ascii="宋体" w:eastAsia="宋体" w:hAnsi="宋体" w:cs="Segoe UI"/>
              </w:rPr>
            </w:pPr>
            <w:hyperlink r:id="rId1760" w:anchor="table-of-contents" w:history="1">
              <w:r w:rsidR="00401DBB" w:rsidRPr="00613BB9">
                <w:rPr>
                  <w:rStyle w:val="a4"/>
                  <w:rFonts w:ascii="宋体" w:eastAsia="宋体" w:hAnsi="宋体" w:cs="Segoe UI"/>
                  <w:color w:val="auto"/>
                </w:rPr>
                <w:t>top</w:t>
              </w:r>
            </w:hyperlink>
          </w:p>
        </w:tc>
      </w:tr>
      <w:tr w:rsidR="00613BB9" w:rsidRPr="00613BB9" w14:paraId="5704F9E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ABC6FC" w14:textId="77777777" w:rsidR="00401DBB" w:rsidRPr="00613BB9" w:rsidRDefault="00717723" w:rsidP="002C4861">
            <w:pPr>
              <w:rPr>
                <w:rFonts w:ascii="宋体" w:eastAsia="宋体" w:hAnsi="宋体" w:cs="Segoe UI"/>
              </w:rPr>
            </w:pPr>
            <w:hyperlink r:id="rId176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FD7FF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243A4B" w14:textId="77777777" w:rsidR="00401DBB" w:rsidRPr="00613BB9" w:rsidRDefault="00401DBB" w:rsidP="002C4861">
            <w:pPr>
              <w:jc w:val="left"/>
              <w:rPr>
                <w:rFonts w:ascii="宋体" w:eastAsia="宋体" w:hAnsi="宋体" w:cs="Segoe UI"/>
              </w:rPr>
            </w:pPr>
            <w:r w:rsidRPr="00613BB9">
              <w:rPr>
                <w:rStyle w:val="HTML1"/>
                <w:sz w:val="20"/>
                <w:szCs w:val="20"/>
              </w:rPr>
              <w:t>:kazakhstan:</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DD353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4FADB7" w14:textId="77777777" w:rsidR="00401DBB" w:rsidRPr="00613BB9" w:rsidRDefault="00401DBB" w:rsidP="002C4861">
            <w:pPr>
              <w:jc w:val="left"/>
              <w:rPr>
                <w:rFonts w:ascii="宋体" w:eastAsia="宋体" w:hAnsi="宋体" w:cs="Segoe UI"/>
              </w:rPr>
            </w:pPr>
            <w:r w:rsidRPr="00613BB9">
              <w:rPr>
                <w:rStyle w:val="HTML1"/>
                <w:sz w:val="20"/>
                <w:szCs w:val="20"/>
              </w:rPr>
              <w:t>:laos: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C80F70" w14:textId="77777777" w:rsidR="00401DBB" w:rsidRPr="00613BB9" w:rsidRDefault="00717723" w:rsidP="002C4861">
            <w:pPr>
              <w:rPr>
                <w:rFonts w:ascii="宋体" w:eastAsia="宋体" w:hAnsi="宋体" w:cs="Segoe UI"/>
              </w:rPr>
            </w:pPr>
            <w:hyperlink r:id="rId1762" w:anchor="table-of-contents" w:history="1">
              <w:r w:rsidR="00401DBB" w:rsidRPr="00613BB9">
                <w:rPr>
                  <w:rStyle w:val="a4"/>
                  <w:rFonts w:ascii="宋体" w:eastAsia="宋体" w:hAnsi="宋体" w:cs="Segoe UI"/>
                  <w:color w:val="auto"/>
                </w:rPr>
                <w:t>top</w:t>
              </w:r>
            </w:hyperlink>
          </w:p>
        </w:tc>
      </w:tr>
      <w:tr w:rsidR="00613BB9" w:rsidRPr="00613BB9" w14:paraId="3FE759D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F2FD6F" w14:textId="77777777" w:rsidR="00401DBB" w:rsidRPr="00613BB9" w:rsidRDefault="00717723" w:rsidP="002C4861">
            <w:pPr>
              <w:rPr>
                <w:rFonts w:ascii="宋体" w:eastAsia="宋体" w:hAnsi="宋体" w:cs="Segoe UI"/>
              </w:rPr>
            </w:pPr>
            <w:hyperlink r:id="rId176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F17D3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5D846A" w14:textId="77777777" w:rsidR="00401DBB" w:rsidRPr="00613BB9" w:rsidRDefault="00401DBB" w:rsidP="002C4861">
            <w:pPr>
              <w:jc w:val="left"/>
              <w:rPr>
                <w:rFonts w:ascii="宋体" w:eastAsia="宋体" w:hAnsi="宋体" w:cs="Segoe UI"/>
              </w:rPr>
            </w:pPr>
            <w:r w:rsidRPr="00613BB9">
              <w:rPr>
                <w:rStyle w:val="HTML1"/>
                <w:sz w:val="20"/>
                <w:szCs w:val="20"/>
              </w:rPr>
              <w:t>:lebanon:</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ADC3C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3B9682" w14:textId="77777777" w:rsidR="00401DBB" w:rsidRPr="00613BB9" w:rsidRDefault="00401DBB" w:rsidP="002C4861">
            <w:pPr>
              <w:jc w:val="left"/>
              <w:rPr>
                <w:rFonts w:ascii="宋体" w:eastAsia="宋体" w:hAnsi="宋体" w:cs="Segoe UI"/>
              </w:rPr>
            </w:pPr>
            <w:r w:rsidRPr="00613BB9">
              <w:rPr>
                <w:rStyle w:val="HTML1"/>
                <w:sz w:val="20"/>
                <w:szCs w:val="20"/>
              </w:rPr>
              <w:t>:st_lucia: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09D970" w14:textId="77777777" w:rsidR="00401DBB" w:rsidRPr="00613BB9" w:rsidRDefault="00717723" w:rsidP="002C4861">
            <w:pPr>
              <w:rPr>
                <w:rFonts w:ascii="宋体" w:eastAsia="宋体" w:hAnsi="宋体" w:cs="Segoe UI"/>
              </w:rPr>
            </w:pPr>
            <w:hyperlink r:id="rId1764" w:anchor="table-of-contents" w:history="1">
              <w:r w:rsidR="00401DBB" w:rsidRPr="00613BB9">
                <w:rPr>
                  <w:rStyle w:val="a4"/>
                  <w:rFonts w:ascii="宋体" w:eastAsia="宋体" w:hAnsi="宋体" w:cs="Segoe UI"/>
                  <w:color w:val="auto"/>
                </w:rPr>
                <w:t>top</w:t>
              </w:r>
            </w:hyperlink>
          </w:p>
        </w:tc>
      </w:tr>
      <w:tr w:rsidR="00613BB9" w:rsidRPr="00613BB9" w14:paraId="4C1026E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6EFAEE" w14:textId="77777777" w:rsidR="00401DBB" w:rsidRPr="00613BB9" w:rsidRDefault="00717723" w:rsidP="002C4861">
            <w:pPr>
              <w:rPr>
                <w:rFonts w:ascii="宋体" w:eastAsia="宋体" w:hAnsi="宋体" w:cs="Segoe UI"/>
              </w:rPr>
            </w:pPr>
            <w:hyperlink r:id="rId176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9D442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4CF8F1" w14:textId="77777777" w:rsidR="00401DBB" w:rsidRPr="00613BB9" w:rsidRDefault="00401DBB" w:rsidP="002C4861">
            <w:pPr>
              <w:jc w:val="left"/>
              <w:rPr>
                <w:rFonts w:ascii="宋体" w:eastAsia="宋体" w:hAnsi="宋体" w:cs="Segoe UI"/>
              </w:rPr>
            </w:pPr>
            <w:r w:rsidRPr="00613BB9">
              <w:rPr>
                <w:rStyle w:val="HTML1"/>
                <w:sz w:val="20"/>
                <w:szCs w:val="20"/>
              </w:rPr>
              <w:t>:liechtenstein:</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F70EC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FF420A" w14:textId="77777777" w:rsidR="00401DBB" w:rsidRPr="00613BB9" w:rsidRDefault="00401DBB" w:rsidP="002C4861">
            <w:pPr>
              <w:jc w:val="left"/>
              <w:rPr>
                <w:rFonts w:ascii="宋体" w:eastAsia="宋体" w:hAnsi="宋体" w:cs="Segoe UI"/>
              </w:rPr>
            </w:pPr>
            <w:r w:rsidRPr="00613BB9">
              <w:rPr>
                <w:rStyle w:val="HTML1"/>
                <w:sz w:val="20"/>
                <w:szCs w:val="20"/>
              </w:rPr>
              <w:t>:sri_lanka: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952744" w14:textId="77777777" w:rsidR="00401DBB" w:rsidRPr="00613BB9" w:rsidRDefault="00717723" w:rsidP="002C4861">
            <w:pPr>
              <w:rPr>
                <w:rFonts w:ascii="宋体" w:eastAsia="宋体" w:hAnsi="宋体" w:cs="Segoe UI"/>
              </w:rPr>
            </w:pPr>
            <w:hyperlink r:id="rId1766" w:anchor="table-of-contents" w:history="1">
              <w:r w:rsidR="00401DBB" w:rsidRPr="00613BB9">
                <w:rPr>
                  <w:rStyle w:val="a4"/>
                  <w:rFonts w:ascii="宋体" w:eastAsia="宋体" w:hAnsi="宋体" w:cs="Segoe UI"/>
                  <w:color w:val="auto"/>
                </w:rPr>
                <w:t>top</w:t>
              </w:r>
            </w:hyperlink>
          </w:p>
        </w:tc>
      </w:tr>
      <w:tr w:rsidR="00613BB9" w:rsidRPr="00613BB9" w14:paraId="7359BEC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B26063" w14:textId="77777777" w:rsidR="00401DBB" w:rsidRPr="00613BB9" w:rsidRDefault="00717723" w:rsidP="002C4861">
            <w:pPr>
              <w:rPr>
                <w:rFonts w:ascii="宋体" w:eastAsia="宋体" w:hAnsi="宋体" w:cs="Segoe UI"/>
              </w:rPr>
            </w:pPr>
            <w:hyperlink r:id="rId176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288D5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2C7C7" w14:textId="77777777" w:rsidR="00401DBB" w:rsidRPr="00613BB9" w:rsidRDefault="00401DBB" w:rsidP="002C4861">
            <w:pPr>
              <w:jc w:val="left"/>
              <w:rPr>
                <w:rFonts w:ascii="宋体" w:eastAsia="宋体" w:hAnsi="宋体" w:cs="Segoe UI"/>
              </w:rPr>
            </w:pPr>
            <w:r w:rsidRPr="00613BB9">
              <w:rPr>
                <w:rStyle w:val="HTML1"/>
                <w:sz w:val="20"/>
                <w:szCs w:val="20"/>
              </w:rPr>
              <w:t>:liberia: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76E53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44A3EF" w14:textId="77777777" w:rsidR="00401DBB" w:rsidRPr="00613BB9" w:rsidRDefault="00401DBB" w:rsidP="002C4861">
            <w:pPr>
              <w:jc w:val="left"/>
              <w:rPr>
                <w:rFonts w:ascii="宋体" w:eastAsia="宋体" w:hAnsi="宋体" w:cs="Segoe UI"/>
              </w:rPr>
            </w:pPr>
            <w:r w:rsidRPr="00613BB9">
              <w:rPr>
                <w:rStyle w:val="HTML1"/>
                <w:sz w:val="20"/>
                <w:szCs w:val="20"/>
              </w:rPr>
              <w:t>:lesotho: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51D4B4" w14:textId="77777777" w:rsidR="00401DBB" w:rsidRPr="00613BB9" w:rsidRDefault="00717723" w:rsidP="002C4861">
            <w:pPr>
              <w:rPr>
                <w:rFonts w:ascii="宋体" w:eastAsia="宋体" w:hAnsi="宋体" w:cs="Segoe UI"/>
              </w:rPr>
            </w:pPr>
            <w:hyperlink r:id="rId1768" w:anchor="table-of-contents" w:history="1">
              <w:r w:rsidR="00401DBB" w:rsidRPr="00613BB9">
                <w:rPr>
                  <w:rStyle w:val="a4"/>
                  <w:rFonts w:ascii="宋体" w:eastAsia="宋体" w:hAnsi="宋体" w:cs="Segoe UI"/>
                  <w:color w:val="auto"/>
                </w:rPr>
                <w:t>top</w:t>
              </w:r>
            </w:hyperlink>
          </w:p>
        </w:tc>
      </w:tr>
      <w:tr w:rsidR="00613BB9" w:rsidRPr="00613BB9" w14:paraId="0443D55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F9AE44" w14:textId="77777777" w:rsidR="00401DBB" w:rsidRPr="00613BB9" w:rsidRDefault="00717723" w:rsidP="002C4861">
            <w:pPr>
              <w:rPr>
                <w:rFonts w:ascii="宋体" w:eastAsia="宋体" w:hAnsi="宋体" w:cs="Segoe UI"/>
              </w:rPr>
            </w:pPr>
            <w:hyperlink r:id="rId176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9F40D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8765A7" w14:textId="77777777" w:rsidR="00401DBB" w:rsidRPr="00613BB9" w:rsidRDefault="00401DBB" w:rsidP="002C4861">
            <w:pPr>
              <w:jc w:val="left"/>
              <w:rPr>
                <w:rFonts w:ascii="宋体" w:eastAsia="宋体" w:hAnsi="宋体" w:cs="Segoe UI"/>
              </w:rPr>
            </w:pPr>
            <w:r w:rsidRPr="00613BB9">
              <w:rPr>
                <w:rStyle w:val="HTML1"/>
                <w:sz w:val="20"/>
                <w:szCs w:val="20"/>
              </w:rPr>
              <w:t>:lithuania: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53809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785721" w14:textId="77777777" w:rsidR="00401DBB" w:rsidRPr="00613BB9" w:rsidRDefault="00401DBB" w:rsidP="002C4861">
            <w:pPr>
              <w:jc w:val="left"/>
              <w:rPr>
                <w:rFonts w:ascii="宋体" w:eastAsia="宋体" w:hAnsi="宋体" w:cs="Segoe UI"/>
              </w:rPr>
            </w:pPr>
            <w:r w:rsidRPr="00613BB9">
              <w:rPr>
                <w:rStyle w:val="HTML1"/>
                <w:sz w:val="20"/>
                <w:szCs w:val="20"/>
              </w:rPr>
              <w:t>:luxembourg: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B34AA8" w14:textId="77777777" w:rsidR="00401DBB" w:rsidRPr="00613BB9" w:rsidRDefault="00717723" w:rsidP="002C4861">
            <w:pPr>
              <w:rPr>
                <w:rFonts w:ascii="宋体" w:eastAsia="宋体" w:hAnsi="宋体" w:cs="Segoe UI"/>
              </w:rPr>
            </w:pPr>
            <w:hyperlink r:id="rId1770" w:anchor="table-of-contents" w:history="1">
              <w:r w:rsidR="00401DBB" w:rsidRPr="00613BB9">
                <w:rPr>
                  <w:rStyle w:val="a4"/>
                  <w:rFonts w:ascii="宋体" w:eastAsia="宋体" w:hAnsi="宋体" w:cs="Segoe UI"/>
                  <w:color w:val="auto"/>
                </w:rPr>
                <w:t>top</w:t>
              </w:r>
            </w:hyperlink>
          </w:p>
        </w:tc>
      </w:tr>
      <w:tr w:rsidR="00613BB9" w:rsidRPr="00613BB9" w14:paraId="4CE9582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5B4670" w14:textId="77777777" w:rsidR="00401DBB" w:rsidRPr="00613BB9" w:rsidRDefault="00717723" w:rsidP="002C4861">
            <w:pPr>
              <w:rPr>
                <w:rFonts w:ascii="宋体" w:eastAsia="宋体" w:hAnsi="宋体" w:cs="Segoe UI"/>
              </w:rPr>
            </w:pPr>
            <w:hyperlink r:id="rId177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AA117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6E3B0A" w14:textId="77777777" w:rsidR="00401DBB" w:rsidRPr="00613BB9" w:rsidRDefault="00401DBB" w:rsidP="002C4861">
            <w:pPr>
              <w:jc w:val="left"/>
              <w:rPr>
                <w:rFonts w:ascii="宋体" w:eastAsia="宋体" w:hAnsi="宋体" w:cs="Segoe UI"/>
              </w:rPr>
            </w:pPr>
            <w:r w:rsidRPr="00613BB9">
              <w:rPr>
                <w:rStyle w:val="HTML1"/>
                <w:sz w:val="20"/>
                <w:szCs w:val="20"/>
              </w:rPr>
              <w:t>:latvia: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DB928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90F8BF" w14:textId="77777777" w:rsidR="00401DBB" w:rsidRPr="00613BB9" w:rsidRDefault="00401DBB" w:rsidP="002C4861">
            <w:pPr>
              <w:jc w:val="left"/>
              <w:rPr>
                <w:rFonts w:ascii="宋体" w:eastAsia="宋体" w:hAnsi="宋体" w:cs="Segoe UI"/>
              </w:rPr>
            </w:pPr>
            <w:r w:rsidRPr="00613BB9">
              <w:rPr>
                <w:rStyle w:val="HTML1"/>
                <w:sz w:val="20"/>
                <w:szCs w:val="20"/>
              </w:rPr>
              <w:t>:libya: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A3831A" w14:textId="77777777" w:rsidR="00401DBB" w:rsidRPr="00613BB9" w:rsidRDefault="00717723" w:rsidP="002C4861">
            <w:pPr>
              <w:rPr>
                <w:rFonts w:ascii="宋体" w:eastAsia="宋体" w:hAnsi="宋体" w:cs="Segoe UI"/>
              </w:rPr>
            </w:pPr>
            <w:hyperlink r:id="rId1772" w:anchor="table-of-contents" w:history="1">
              <w:r w:rsidR="00401DBB" w:rsidRPr="00613BB9">
                <w:rPr>
                  <w:rStyle w:val="a4"/>
                  <w:rFonts w:ascii="宋体" w:eastAsia="宋体" w:hAnsi="宋体" w:cs="Segoe UI"/>
                  <w:color w:val="auto"/>
                </w:rPr>
                <w:t>top</w:t>
              </w:r>
            </w:hyperlink>
          </w:p>
        </w:tc>
      </w:tr>
      <w:tr w:rsidR="00613BB9" w:rsidRPr="00613BB9" w14:paraId="54BCAB7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E7DCF6" w14:textId="77777777" w:rsidR="00401DBB" w:rsidRPr="00613BB9" w:rsidRDefault="00717723" w:rsidP="002C4861">
            <w:pPr>
              <w:rPr>
                <w:rFonts w:ascii="宋体" w:eastAsia="宋体" w:hAnsi="宋体" w:cs="Segoe UI"/>
              </w:rPr>
            </w:pPr>
            <w:hyperlink r:id="rId177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14887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C3C817" w14:textId="77777777" w:rsidR="00401DBB" w:rsidRPr="00613BB9" w:rsidRDefault="00401DBB" w:rsidP="002C4861">
            <w:pPr>
              <w:jc w:val="left"/>
              <w:rPr>
                <w:rFonts w:ascii="宋体" w:eastAsia="宋体" w:hAnsi="宋体" w:cs="Segoe UI"/>
              </w:rPr>
            </w:pPr>
            <w:r w:rsidRPr="00613BB9">
              <w:rPr>
                <w:rStyle w:val="HTML1"/>
                <w:sz w:val="20"/>
                <w:szCs w:val="20"/>
              </w:rPr>
              <w:t>:morocco:</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E0278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58FB40" w14:textId="77777777" w:rsidR="00401DBB" w:rsidRPr="00613BB9" w:rsidRDefault="00401DBB" w:rsidP="002C4861">
            <w:pPr>
              <w:jc w:val="left"/>
              <w:rPr>
                <w:rFonts w:ascii="宋体" w:eastAsia="宋体" w:hAnsi="宋体" w:cs="Segoe UI"/>
              </w:rPr>
            </w:pPr>
            <w:r w:rsidRPr="00613BB9">
              <w:rPr>
                <w:rStyle w:val="HTML1"/>
                <w:sz w:val="20"/>
                <w:szCs w:val="20"/>
              </w:rPr>
              <w:t>:monaco: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AB893C" w14:textId="77777777" w:rsidR="00401DBB" w:rsidRPr="00613BB9" w:rsidRDefault="00717723" w:rsidP="002C4861">
            <w:pPr>
              <w:rPr>
                <w:rFonts w:ascii="宋体" w:eastAsia="宋体" w:hAnsi="宋体" w:cs="Segoe UI"/>
              </w:rPr>
            </w:pPr>
            <w:hyperlink r:id="rId1774" w:anchor="table-of-contents" w:history="1">
              <w:r w:rsidR="00401DBB" w:rsidRPr="00613BB9">
                <w:rPr>
                  <w:rStyle w:val="a4"/>
                  <w:rFonts w:ascii="宋体" w:eastAsia="宋体" w:hAnsi="宋体" w:cs="Segoe UI"/>
                  <w:color w:val="auto"/>
                </w:rPr>
                <w:t>top</w:t>
              </w:r>
            </w:hyperlink>
          </w:p>
        </w:tc>
      </w:tr>
      <w:tr w:rsidR="00613BB9" w:rsidRPr="00613BB9" w14:paraId="02FD72B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0B1147" w14:textId="77777777" w:rsidR="00401DBB" w:rsidRPr="00613BB9" w:rsidRDefault="00717723" w:rsidP="002C4861">
            <w:pPr>
              <w:rPr>
                <w:rFonts w:ascii="宋体" w:eastAsia="宋体" w:hAnsi="宋体" w:cs="Segoe UI"/>
              </w:rPr>
            </w:pPr>
            <w:hyperlink r:id="rId177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A2C63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9AAAEF" w14:textId="77777777" w:rsidR="00401DBB" w:rsidRPr="00613BB9" w:rsidRDefault="00401DBB" w:rsidP="002C4861">
            <w:pPr>
              <w:jc w:val="left"/>
              <w:rPr>
                <w:rFonts w:ascii="宋体" w:eastAsia="宋体" w:hAnsi="宋体" w:cs="Segoe UI"/>
              </w:rPr>
            </w:pPr>
            <w:r w:rsidRPr="00613BB9">
              <w:rPr>
                <w:rStyle w:val="HTML1"/>
                <w:sz w:val="20"/>
                <w:szCs w:val="20"/>
              </w:rPr>
              <w:t>:moldova: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9C57F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E82B20" w14:textId="77777777" w:rsidR="00401DBB" w:rsidRPr="00613BB9" w:rsidRDefault="00401DBB" w:rsidP="002C4861">
            <w:pPr>
              <w:jc w:val="left"/>
              <w:rPr>
                <w:rFonts w:ascii="宋体" w:eastAsia="宋体" w:hAnsi="宋体" w:cs="Segoe UI"/>
              </w:rPr>
            </w:pPr>
            <w:r w:rsidRPr="00613BB9">
              <w:rPr>
                <w:rStyle w:val="HTML1"/>
                <w:sz w:val="20"/>
                <w:szCs w:val="20"/>
              </w:rPr>
              <w:t>:montenegro: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CB36AE" w14:textId="77777777" w:rsidR="00401DBB" w:rsidRPr="00613BB9" w:rsidRDefault="00717723" w:rsidP="002C4861">
            <w:pPr>
              <w:rPr>
                <w:rFonts w:ascii="宋体" w:eastAsia="宋体" w:hAnsi="宋体" w:cs="Segoe UI"/>
              </w:rPr>
            </w:pPr>
            <w:hyperlink r:id="rId1776" w:anchor="table-of-contents" w:history="1">
              <w:r w:rsidR="00401DBB" w:rsidRPr="00613BB9">
                <w:rPr>
                  <w:rStyle w:val="a4"/>
                  <w:rFonts w:ascii="宋体" w:eastAsia="宋体" w:hAnsi="宋体" w:cs="Segoe UI"/>
                  <w:color w:val="auto"/>
                </w:rPr>
                <w:t>top</w:t>
              </w:r>
            </w:hyperlink>
          </w:p>
        </w:tc>
      </w:tr>
      <w:tr w:rsidR="00613BB9" w:rsidRPr="00613BB9" w14:paraId="1BD922F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260D6D" w14:textId="77777777" w:rsidR="00401DBB" w:rsidRPr="00613BB9" w:rsidRDefault="00717723" w:rsidP="002C4861">
            <w:pPr>
              <w:rPr>
                <w:rFonts w:ascii="宋体" w:eastAsia="宋体" w:hAnsi="宋体" w:cs="Segoe UI"/>
              </w:rPr>
            </w:pPr>
            <w:hyperlink r:id="rId177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DDE49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985FF6" w14:textId="77777777" w:rsidR="00401DBB" w:rsidRPr="00613BB9" w:rsidRDefault="00401DBB" w:rsidP="002C4861">
            <w:pPr>
              <w:jc w:val="left"/>
              <w:rPr>
                <w:rFonts w:ascii="宋体" w:eastAsia="宋体" w:hAnsi="宋体" w:cs="Segoe UI"/>
              </w:rPr>
            </w:pPr>
            <w:r w:rsidRPr="00613BB9">
              <w:rPr>
                <w:rStyle w:val="HTML1"/>
                <w:sz w:val="20"/>
                <w:szCs w:val="20"/>
              </w:rPr>
              <w:t>:st_martin:</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61CA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A747E1" w14:textId="77777777" w:rsidR="00401DBB" w:rsidRPr="00613BB9" w:rsidRDefault="00401DBB" w:rsidP="002C4861">
            <w:pPr>
              <w:jc w:val="left"/>
              <w:rPr>
                <w:rFonts w:ascii="宋体" w:eastAsia="宋体" w:hAnsi="宋体" w:cs="Segoe UI"/>
              </w:rPr>
            </w:pPr>
            <w:r w:rsidRPr="00613BB9">
              <w:rPr>
                <w:rStyle w:val="HTML1"/>
                <w:sz w:val="20"/>
                <w:szCs w:val="20"/>
              </w:rPr>
              <w:t>:madagascar: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7D7408" w14:textId="77777777" w:rsidR="00401DBB" w:rsidRPr="00613BB9" w:rsidRDefault="00717723" w:rsidP="002C4861">
            <w:pPr>
              <w:rPr>
                <w:rFonts w:ascii="宋体" w:eastAsia="宋体" w:hAnsi="宋体" w:cs="Segoe UI"/>
              </w:rPr>
            </w:pPr>
            <w:hyperlink r:id="rId1778" w:anchor="table-of-contents" w:history="1">
              <w:r w:rsidR="00401DBB" w:rsidRPr="00613BB9">
                <w:rPr>
                  <w:rStyle w:val="a4"/>
                  <w:rFonts w:ascii="宋体" w:eastAsia="宋体" w:hAnsi="宋体" w:cs="Segoe UI"/>
                  <w:color w:val="auto"/>
                </w:rPr>
                <w:t>top</w:t>
              </w:r>
            </w:hyperlink>
          </w:p>
        </w:tc>
      </w:tr>
      <w:tr w:rsidR="00613BB9" w:rsidRPr="00613BB9" w14:paraId="32A8AB9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1EF8DA" w14:textId="77777777" w:rsidR="00401DBB" w:rsidRPr="00613BB9" w:rsidRDefault="00717723" w:rsidP="002C4861">
            <w:pPr>
              <w:rPr>
                <w:rFonts w:ascii="宋体" w:eastAsia="宋体" w:hAnsi="宋体" w:cs="Segoe UI"/>
              </w:rPr>
            </w:pPr>
            <w:hyperlink r:id="rId177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3DB9F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13C219" w14:textId="77777777" w:rsidR="00401DBB" w:rsidRPr="00613BB9" w:rsidRDefault="00401DBB" w:rsidP="002C4861">
            <w:pPr>
              <w:jc w:val="left"/>
              <w:rPr>
                <w:rFonts w:ascii="宋体" w:eastAsia="宋体" w:hAnsi="宋体" w:cs="Segoe UI"/>
              </w:rPr>
            </w:pPr>
            <w:r w:rsidRPr="00613BB9">
              <w:rPr>
                <w:rStyle w:val="HTML1"/>
                <w:sz w:val="20"/>
                <w:szCs w:val="20"/>
              </w:rPr>
              <w:t>:marshall_islands: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0A079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2ACF0" w14:textId="77777777" w:rsidR="00401DBB" w:rsidRPr="00613BB9" w:rsidRDefault="00401DBB" w:rsidP="002C4861">
            <w:pPr>
              <w:jc w:val="left"/>
              <w:rPr>
                <w:rFonts w:ascii="宋体" w:eastAsia="宋体" w:hAnsi="宋体" w:cs="Segoe UI"/>
              </w:rPr>
            </w:pPr>
            <w:r w:rsidRPr="00613BB9">
              <w:rPr>
                <w:rStyle w:val="HTML1"/>
                <w:sz w:val="20"/>
                <w:szCs w:val="20"/>
              </w:rPr>
              <w:t>:macedonia: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412EAE" w14:textId="77777777" w:rsidR="00401DBB" w:rsidRPr="00613BB9" w:rsidRDefault="00717723" w:rsidP="002C4861">
            <w:pPr>
              <w:rPr>
                <w:rFonts w:ascii="宋体" w:eastAsia="宋体" w:hAnsi="宋体" w:cs="Segoe UI"/>
              </w:rPr>
            </w:pPr>
            <w:hyperlink r:id="rId1780" w:anchor="table-of-contents" w:history="1">
              <w:r w:rsidR="00401DBB" w:rsidRPr="00613BB9">
                <w:rPr>
                  <w:rStyle w:val="a4"/>
                  <w:rFonts w:ascii="宋体" w:eastAsia="宋体" w:hAnsi="宋体" w:cs="Segoe UI"/>
                  <w:color w:val="auto"/>
                </w:rPr>
                <w:t>top</w:t>
              </w:r>
            </w:hyperlink>
          </w:p>
        </w:tc>
      </w:tr>
      <w:tr w:rsidR="00613BB9" w:rsidRPr="00613BB9" w14:paraId="6C36059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CBACBB" w14:textId="77777777" w:rsidR="00401DBB" w:rsidRPr="00613BB9" w:rsidRDefault="00717723" w:rsidP="002C4861">
            <w:pPr>
              <w:rPr>
                <w:rFonts w:ascii="宋体" w:eastAsia="宋体" w:hAnsi="宋体" w:cs="Segoe UI"/>
              </w:rPr>
            </w:pPr>
            <w:hyperlink r:id="rId178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AE327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3B3DB" w14:textId="77777777" w:rsidR="00401DBB" w:rsidRPr="00613BB9" w:rsidRDefault="00401DBB" w:rsidP="002C4861">
            <w:pPr>
              <w:jc w:val="left"/>
              <w:rPr>
                <w:rFonts w:ascii="宋体" w:eastAsia="宋体" w:hAnsi="宋体" w:cs="Segoe UI"/>
              </w:rPr>
            </w:pPr>
            <w:r w:rsidRPr="00613BB9">
              <w:rPr>
                <w:rStyle w:val="HTML1"/>
                <w:sz w:val="20"/>
                <w:szCs w:val="20"/>
              </w:rPr>
              <w:t>:mali:</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A7DF9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3916E4" w14:textId="77777777" w:rsidR="00401DBB" w:rsidRPr="00613BB9" w:rsidRDefault="00401DBB" w:rsidP="002C4861">
            <w:pPr>
              <w:jc w:val="left"/>
              <w:rPr>
                <w:rFonts w:ascii="宋体" w:eastAsia="宋体" w:hAnsi="宋体" w:cs="Segoe UI"/>
              </w:rPr>
            </w:pPr>
            <w:r w:rsidRPr="00613BB9">
              <w:rPr>
                <w:rStyle w:val="HTML1"/>
                <w:sz w:val="20"/>
                <w:szCs w:val="20"/>
              </w:rPr>
              <w:t>:myanmar: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3018D8" w14:textId="77777777" w:rsidR="00401DBB" w:rsidRPr="00613BB9" w:rsidRDefault="00717723" w:rsidP="002C4861">
            <w:pPr>
              <w:rPr>
                <w:rFonts w:ascii="宋体" w:eastAsia="宋体" w:hAnsi="宋体" w:cs="Segoe UI"/>
              </w:rPr>
            </w:pPr>
            <w:hyperlink r:id="rId1782" w:anchor="table-of-contents" w:history="1">
              <w:r w:rsidR="00401DBB" w:rsidRPr="00613BB9">
                <w:rPr>
                  <w:rStyle w:val="a4"/>
                  <w:rFonts w:ascii="宋体" w:eastAsia="宋体" w:hAnsi="宋体" w:cs="Segoe UI"/>
                  <w:color w:val="auto"/>
                </w:rPr>
                <w:t>top</w:t>
              </w:r>
            </w:hyperlink>
          </w:p>
        </w:tc>
      </w:tr>
      <w:tr w:rsidR="00613BB9" w:rsidRPr="00613BB9" w14:paraId="0AD9581B"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8133A4" w14:textId="77777777" w:rsidR="00401DBB" w:rsidRPr="00613BB9" w:rsidRDefault="00717723" w:rsidP="002C4861">
            <w:pPr>
              <w:rPr>
                <w:rFonts w:ascii="宋体" w:eastAsia="宋体" w:hAnsi="宋体" w:cs="Segoe UI"/>
              </w:rPr>
            </w:pPr>
            <w:hyperlink r:id="rId178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A7070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C45E8D" w14:textId="77777777" w:rsidR="00401DBB" w:rsidRPr="00613BB9" w:rsidRDefault="00401DBB" w:rsidP="002C4861">
            <w:pPr>
              <w:jc w:val="left"/>
              <w:rPr>
                <w:rFonts w:ascii="宋体" w:eastAsia="宋体" w:hAnsi="宋体" w:cs="Segoe UI"/>
              </w:rPr>
            </w:pPr>
            <w:r w:rsidRPr="00613BB9">
              <w:rPr>
                <w:rStyle w:val="HTML1"/>
                <w:sz w:val="20"/>
                <w:szCs w:val="20"/>
              </w:rPr>
              <w:t>:mongolia: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6BE8A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C8B5DE" w14:textId="77777777" w:rsidR="00401DBB" w:rsidRPr="00613BB9" w:rsidRDefault="00401DBB" w:rsidP="002C4861">
            <w:pPr>
              <w:jc w:val="left"/>
              <w:rPr>
                <w:rFonts w:ascii="宋体" w:eastAsia="宋体" w:hAnsi="宋体" w:cs="Segoe UI"/>
              </w:rPr>
            </w:pPr>
            <w:r w:rsidRPr="00613BB9">
              <w:rPr>
                <w:rStyle w:val="HTML1"/>
                <w:sz w:val="20"/>
                <w:szCs w:val="20"/>
              </w:rPr>
              <w:t>:macau: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F5DAD7" w14:textId="77777777" w:rsidR="00401DBB" w:rsidRPr="00613BB9" w:rsidRDefault="00717723" w:rsidP="002C4861">
            <w:pPr>
              <w:rPr>
                <w:rFonts w:ascii="宋体" w:eastAsia="宋体" w:hAnsi="宋体" w:cs="Segoe UI"/>
              </w:rPr>
            </w:pPr>
            <w:hyperlink r:id="rId1784" w:anchor="table-of-contents" w:history="1">
              <w:r w:rsidR="00401DBB" w:rsidRPr="00613BB9">
                <w:rPr>
                  <w:rStyle w:val="a4"/>
                  <w:rFonts w:ascii="宋体" w:eastAsia="宋体" w:hAnsi="宋体" w:cs="Segoe UI"/>
                  <w:color w:val="auto"/>
                </w:rPr>
                <w:t>top</w:t>
              </w:r>
            </w:hyperlink>
          </w:p>
        </w:tc>
      </w:tr>
      <w:tr w:rsidR="00613BB9" w:rsidRPr="00613BB9" w14:paraId="6433229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5A9CC" w14:textId="77777777" w:rsidR="00401DBB" w:rsidRPr="00613BB9" w:rsidRDefault="00717723" w:rsidP="002C4861">
            <w:pPr>
              <w:rPr>
                <w:rFonts w:ascii="宋体" w:eastAsia="宋体" w:hAnsi="宋体" w:cs="Segoe UI"/>
              </w:rPr>
            </w:pPr>
            <w:hyperlink r:id="rId178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1FD47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26E5E0" w14:textId="77777777" w:rsidR="00401DBB" w:rsidRPr="00613BB9" w:rsidRDefault="00401DBB" w:rsidP="002C4861">
            <w:pPr>
              <w:jc w:val="left"/>
              <w:rPr>
                <w:rFonts w:ascii="宋体" w:eastAsia="宋体" w:hAnsi="宋体" w:cs="Segoe UI"/>
              </w:rPr>
            </w:pPr>
            <w:r w:rsidRPr="00613BB9">
              <w:rPr>
                <w:rStyle w:val="HTML1"/>
                <w:sz w:val="20"/>
                <w:szCs w:val="20"/>
              </w:rPr>
              <w:t>:northern_mariana_islands:</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4D738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5E1E1" w14:textId="77777777" w:rsidR="00401DBB" w:rsidRPr="00613BB9" w:rsidRDefault="00401DBB" w:rsidP="002C4861">
            <w:pPr>
              <w:jc w:val="left"/>
              <w:rPr>
                <w:rFonts w:ascii="宋体" w:eastAsia="宋体" w:hAnsi="宋体" w:cs="Segoe UI"/>
              </w:rPr>
            </w:pPr>
            <w:r w:rsidRPr="00613BB9">
              <w:rPr>
                <w:rStyle w:val="HTML1"/>
                <w:sz w:val="20"/>
                <w:szCs w:val="20"/>
              </w:rPr>
              <w:t>:martinique: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7346E" w14:textId="77777777" w:rsidR="00401DBB" w:rsidRPr="00613BB9" w:rsidRDefault="00717723" w:rsidP="002C4861">
            <w:pPr>
              <w:rPr>
                <w:rFonts w:ascii="宋体" w:eastAsia="宋体" w:hAnsi="宋体" w:cs="Segoe UI"/>
              </w:rPr>
            </w:pPr>
            <w:hyperlink r:id="rId1786" w:anchor="table-of-contents" w:history="1">
              <w:r w:rsidR="00401DBB" w:rsidRPr="00613BB9">
                <w:rPr>
                  <w:rStyle w:val="a4"/>
                  <w:rFonts w:ascii="宋体" w:eastAsia="宋体" w:hAnsi="宋体" w:cs="Segoe UI"/>
                  <w:color w:val="auto"/>
                </w:rPr>
                <w:t>top</w:t>
              </w:r>
            </w:hyperlink>
          </w:p>
        </w:tc>
      </w:tr>
      <w:tr w:rsidR="00613BB9" w:rsidRPr="00613BB9" w14:paraId="3E17687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C2273D" w14:textId="77777777" w:rsidR="00401DBB" w:rsidRPr="00613BB9" w:rsidRDefault="00717723" w:rsidP="002C4861">
            <w:pPr>
              <w:rPr>
                <w:rFonts w:ascii="宋体" w:eastAsia="宋体" w:hAnsi="宋体" w:cs="Segoe UI"/>
              </w:rPr>
            </w:pPr>
            <w:hyperlink r:id="rId178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680DB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E365C0" w14:textId="77777777" w:rsidR="00401DBB" w:rsidRPr="00613BB9" w:rsidRDefault="00401DBB" w:rsidP="002C4861">
            <w:pPr>
              <w:jc w:val="left"/>
              <w:rPr>
                <w:rFonts w:ascii="宋体" w:eastAsia="宋体" w:hAnsi="宋体" w:cs="Segoe UI"/>
              </w:rPr>
            </w:pPr>
            <w:r w:rsidRPr="00613BB9">
              <w:rPr>
                <w:rStyle w:val="HTML1"/>
                <w:sz w:val="20"/>
                <w:szCs w:val="20"/>
              </w:rPr>
              <w:t>:mauritania: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C32DD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C1BE88" w14:textId="77777777" w:rsidR="00401DBB" w:rsidRPr="00613BB9" w:rsidRDefault="00401DBB" w:rsidP="002C4861">
            <w:pPr>
              <w:jc w:val="left"/>
              <w:rPr>
                <w:rFonts w:ascii="宋体" w:eastAsia="宋体" w:hAnsi="宋体" w:cs="Segoe UI"/>
              </w:rPr>
            </w:pPr>
            <w:r w:rsidRPr="00613BB9">
              <w:rPr>
                <w:rStyle w:val="HTML1"/>
                <w:sz w:val="20"/>
                <w:szCs w:val="20"/>
              </w:rPr>
              <w:t>:montserrat: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B7612A" w14:textId="77777777" w:rsidR="00401DBB" w:rsidRPr="00613BB9" w:rsidRDefault="00717723" w:rsidP="002C4861">
            <w:pPr>
              <w:rPr>
                <w:rFonts w:ascii="宋体" w:eastAsia="宋体" w:hAnsi="宋体" w:cs="Segoe UI"/>
              </w:rPr>
            </w:pPr>
            <w:hyperlink r:id="rId1788" w:anchor="table-of-contents" w:history="1">
              <w:r w:rsidR="00401DBB" w:rsidRPr="00613BB9">
                <w:rPr>
                  <w:rStyle w:val="a4"/>
                  <w:rFonts w:ascii="宋体" w:eastAsia="宋体" w:hAnsi="宋体" w:cs="Segoe UI"/>
                  <w:color w:val="auto"/>
                </w:rPr>
                <w:t>top</w:t>
              </w:r>
            </w:hyperlink>
          </w:p>
        </w:tc>
      </w:tr>
      <w:tr w:rsidR="00613BB9" w:rsidRPr="00613BB9" w14:paraId="22D55AE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0F7FC3" w14:textId="77777777" w:rsidR="00401DBB" w:rsidRPr="00613BB9" w:rsidRDefault="00717723" w:rsidP="002C4861">
            <w:pPr>
              <w:rPr>
                <w:rFonts w:ascii="宋体" w:eastAsia="宋体" w:hAnsi="宋体" w:cs="Segoe UI"/>
              </w:rPr>
            </w:pPr>
            <w:hyperlink r:id="rId178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A5303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374F52" w14:textId="77777777" w:rsidR="00401DBB" w:rsidRPr="00613BB9" w:rsidRDefault="00401DBB" w:rsidP="002C4861">
            <w:pPr>
              <w:jc w:val="left"/>
              <w:rPr>
                <w:rFonts w:ascii="宋体" w:eastAsia="宋体" w:hAnsi="宋体" w:cs="Segoe UI"/>
              </w:rPr>
            </w:pPr>
            <w:r w:rsidRPr="00613BB9">
              <w:rPr>
                <w:rStyle w:val="HTML1"/>
                <w:sz w:val="20"/>
                <w:szCs w:val="20"/>
              </w:rPr>
              <w:t>:malta: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EAF67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FE5933" w14:textId="77777777" w:rsidR="00401DBB" w:rsidRPr="00613BB9" w:rsidRDefault="00401DBB" w:rsidP="002C4861">
            <w:pPr>
              <w:jc w:val="left"/>
              <w:rPr>
                <w:rFonts w:ascii="宋体" w:eastAsia="宋体" w:hAnsi="宋体" w:cs="Segoe UI"/>
              </w:rPr>
            </w:pPr>
            <w:r w:rsidRPr="00613BB9">
              <w:rPr>
                <w:rStyle w:val="HTML1"/>
                <w:sz w:val="20"/>
                <w:szCs w:val="20"/>
              </w:rPr>
              <w:t>:mauritius: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B0B9D0" w14:textId="77777777" w:rsidR="00401DBB" w:rsidRPr="00613BB9" w:rsidRDefault="00717723" w:rsidP="002C4861">
            <w:pPr>
              <w:rPr>
                <w:rFonts w:ascii="宋体" w:eastAsia="宋体" w:hAnsi="宋体" w:cs="Segoe UI"/>
              </w:rPr>
            </w:pPr>
            <w:hyperlink r:id="rId1790" w:anchor="table-of-contents" w:history="1">
              <w:r w:rsidR="00401DBB" w:rsidRPr="00613BB9">
                <w:rPr>
                  <w:rStyle w:val="a4"/>
                  <w:rFonts w:ascii="宋体" w:eastAsia="宋体" w:hAnsi="宋体" w:cs="Segoe UI"/>
                  <w:color w:val="auto"/>
                </w:rPr>
                <w:t>top</w:t>
              </w:r>
            </w:hyperlink>
          </w:p>
        </w:tc>
      </w:tr>
      <w:tr w:rsidR="00613BB9" w:rsidRPr="00613BB9" w14:paraId="709BA9A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0DDB09" w14:textId="77777777" w:rsidR="00401DBB" w:rsidRPr="00613BB9" w:rsidRDefault="00717723" w:rsidP="002C4861">
            <w:pPr>
              <w:rPr>
                <w:rFonts w:ascii="宋体" w:eastAsia="宋体" w:hAnsi="宋体" w:cs="Segoe UI"/>
              </w:rPr>
            </w:pPr>
            <w:hyperlink r:id="rId179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98D72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833982" w14:textId="77777777" w:rsidR="00401DBB" w:rsidRPr="00613BB9" w:rsidRDefault="00401DBB" w:rsidP="002C4861">
            <w:pPr>
              <w:jc w:val="left"/>
              <w:rPr>
                <w:rFonts w:ascii="宋体" w:eastAsia="宋体" w:hAnsi="宋体" w:cs="Segoe UI"/>
              </w:rPr>
            </w:pPr>
            <w:r w:rsidRPr="00613BB9">
              <w:rPr>
                <w:rStyle w:val="HTML1"/>
                <w:sz w:val="20"/>
                <w:szCs w:val="20"/>
              </w:rPr>
              <w:t>:maldives: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41DC2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A6EF20" w14:textId="77777777" w:rsidR="00401DBB" w:rsidRPr="00613BB9" w:rsidRDefault="00401DBB" w:rsidP="002C4861">
            <w:pPr>
              <w:jc w:val="left"/>
              <w:rPr>
                <w:rFonts w:ascii="宋体" w:eastAsia="宋体" w:hAnsi="宋体" w:cs="Segoe UI"/>
              </w:rPr>
            </w:pPr>
            <w:r w:rsidRPr="00613BB9">
              <w:rPr>
                <w:rStyle w:val="HTML1"/>
                <w:sz w:val="20"/>
                <w:szCs w:val="20"/>
              </w:rPr>
              <w:t>:malawi: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30723F" w14:textId="77777777" w:rsidR="00401DBB" w:rsidRPr="00613BB9" w:rsidRDefault="00717723" w:rsidP="002C4861">
            <w:pPr>
              <w:rPr>
                <w:rFonts w:ascii="宋体" w:eastAsia="宋体" w:hAnsi="宋体" w:cs="Segoe UI"/>
              </w:rPr>
            </w:pPr>
            <w:hyperlink r:id="rId1792" w:anchor="table-of-contents" w:history="1">
              <w:r w:rsidR="00401DBB" w:rsidRPr="00613BB9">
                <w:rPr>
                  <w:rStyle w:val="a4"/>
                  <w:rFonts w:ascii="宋体" w:eastAsia="宋体" w:hAnsi="宋体" w:cs="Segoe UI"/>
                  <w:color w:val="auto"/>
                </w:rPr>
                <w:t>top</w:t>
              </w:r>
            </w:hyperlink>
          </w:p>
        </w:tc>
      </w:tr>
      <w:tr w:rsidR="00613BB9" w:rsidRPr="00613BB9" w14:paraId="6B16FE2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C7A862" w14:textId="77777777" w:rsidR="00401DBB" w:rsidRPr="00613BB9" w:rsidRDefault="00717723" w:rsidP="002C4861">
            <w:pPr>
              <w:rPr>
                <w:rFonts w:ascii="宋体" w:eastAsia="宋体" w:hAnsi="宋体" w:cs="Segoe UI"/>
              </w:rPr>
            </w:pPr>
            <w:hyperlink r:id="rId179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938D3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9E74F6" w14:textId="77777777" w:rsidR="00401DBB" w:rsidRPr="00613BB9" w:rsidRDefault="00401DBB" w:rsidP="002C4861">
            <w:pPr>
              <w:jc w:val="left"/>
              <w:rPr>
                <w:rFonts w:ascii="宋体" w:eastAsia="宋体" w:hAnsi="宋体" w:cs="Segoe UI"/>
              </w:rPr>
            </w:pPr>
            <w:r w:rsidRPr="00613BB9">
              <w:rPr>
                <w:rStyle w:val="HTML1"/>
                <w:sz w:val="20"/>
                <w:szCs w:val="20"/>
              </w:rPr>
              <w:t>:mexico:</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FA01D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268F45" w14:textId="77777777" w:rsidR="00401DBB" w:rsidRPr="00613BB9" w:rsidRDefault="00401DBB" w:rsidP="002C4861">
            <w:pPr>
              <w:jc w:val="left"/>
              <w:rPr>
                <w:rFonts w:ascii="宋体" w:eastAsia="宋体" w:hAnsi="宋体" w:cs="Segoe UI"/>
              </w:rPr>
            </w:pPr>
            <w:r w:rsidRPr="00613BB9">
              <w:rPr>
                <w:rStyle w:val="HTML1"/>
                <w:sz w:val="20"/>
                <w:szCs w:val="20"/>
              </w:rPr>
              <w:t>:malaysia: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5319F2" w14:textId="77777777" w:rsidR="00401DBB" w:rsidRPr="00613BB9" w:rsidRDefault="00717723" w:rsidP="002C4861">
            <w:pPr>
              <w:rPr>
                <w:rFonts w:ascii="宋体" w:eastAsia="宋体" w:hAnsi="宋体" w:cs="Segoe UI"/>
              </w:rPr>
            </w:pPr>
            <w:hyperlink r:id="rId1794" w:anchor="table-of-contents" w:history="1">
              <w:r w:rsidR="00401DBB" w:rsidRPr="00613BB9">
                <w:rPr>
                  <w:rStyle w:val="a4"/>
                  <w:rFonts w:ascii="宋体" w:eastAsia="宋体" w:hAnsi="宋体" w:cs="Segoe UI"/>
                  <w:color w:val="auto"/>
                </w:rPr>
                <w:t>top</w:t>
              </w:r>
            </w:hyperlink>
          </w:p>
        </w:tc>
      </w:tr>
      <w:tr w:rsidR="00613BB9" w:rsidRPr="00613BB9" w14:paraId="46A58D9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210292" w14:textId="77777777" w:rsidR="00401DBB" w:rsidRPr="00613BB9" w:rsidRDefault="00717723" w:rsidP="002C4861">
            <w:pPr>
              <w:rPr>
                <w:rFonts w:ascii="宋体" w:eastAsia="宋体" w:hAnsi="宋体" w:cs="Segoe UI"/>
              </w:rPr>
            </w:pPr>
            <w:hyperlink r:id="rId179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6C842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17131A" w14:textId="77777777" w:rsidR="00401DBB" w:rsidRPr="00613BB9" w:rsidRDefault="00401DBB" w:rsidP="002C4861">
            <w:pPr>
              <w:jc w:val="left"/>
              <w:rPr>
                <w:rFonts w:ascii="宋体" w:eastAsia="宋体" w:hAnsi="宋体" w:cs="Segoe UI"/>
              </w:rPr>
            </w:pPr>
            <w:r w:rsidRPr="00613BB9">
              <w:rPr>
                <w:rStyle w:val="HTML1"/>
                <w:sz w:val="20"/>
                <w:szCs w:val="20"/>
              </w:rPr>
              <w:t>:mozambique:</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44B01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249F3F" w14:textId="77777777" w:rsidR="00401DBB" w:rsidRPr="00613BB9" w:rsidRDefault="00401DBB" w:rsidP="002C4861">
            <w:pPr>
              <w:jc w:val="left"/>
              <w:rPr>
                <w:rFonts w:ascii="宋体" w:eastAsia="宋体" w:hAnsi="宋体" w:cs="Segoe UI"/>
              </w:rPr>
            </w:pPr>
            <w:r w:rsidRPr="00613BB9">
              <w:rPr>
                <w:rStyle w:val="HTML1"/>
                <w:sz w:val="20"/>
                <w:szCs w:val="20"/>
              </w:rPr>
              <w:t>:namibia: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FE30DE" w14:textId="77777777" w:rsidR="00401DBB" w:rsidRPr="00613BB9" w:rsidRDefault="00717723" w:rsidP="002C4861">
            <w:pPr>
              <w:rPr>
                <w:rFonts w:ascii="宋体" w:eastAsia="宋体" w:hAnsi="宋体" w:cs="Segoe UI"/>
              </w:rPr>
            </w:pPr>
            <w:hyperlink r:id="rId1796" w:anchor="table-of-contents" w:history="1">
              <w:r w:rsidR="00401DBB" w:rsidRPr="00613BB9">
                <w:rPr>
                  <w:rStyle w:val="a4"/>
                  <w:rFonts w:ascii="宋体" w:eastAsia="宋体" w:hAnsi="宋体" w:cs="Segoe UI"/>
                  <w:color w:val="auto"/>
                </w:rPr>
                <w:t>top</w:t>
              </w:r>
            </w:hyperlink>
          </w:p>
        </w:tc>
      </w:tr>
      <w:tr w:rsidR="00613BB9" w:rsidRPr="00613BB9" w14:paraId="7B41559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35A4A2" w14:textId="77777777" w:rsidR="00401DBB" w:rsidRPr="00613BB9" w:rsidRDefault="00717723" w:rsidP="002C4861">
            <w:pPr>
              <w:rPr>
                <w:rFonts w:ascii="宋体" w:eastAsia="宋体" w:hAnsi="宋体" w:cs="Segoe UI"/>
              </w:rPr>
            </w:pPr>
            <w:hyperlink r:id="rId179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F9BF5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2DE99C" w14:textId="77777777" w:rsidR="00401DBB" w:rsidRPr="00613BB9" w:rsidRDefault="00401DBB" w:rsidP="002C4861">
            <w:pPr>
              <w:jc w:val="left"/>
              <w:rPr>
                <w:rFonts w:ascii="宋体" w:eastAsia="宋体" w:hAnsi="宋体" w:cs="Segoe UI"/>
              </w:rPr>
            </w:pPr>
            <w:r w:rsidRPr="00613BB9">
              <w:rPr>
                <w:rStyle w:val="HTML1"/>
                <w:sz w:val="20"/>
                <w:szCs w:val="20"/>
              </w:rPr>
              <w:t>:new_caledonia: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67D55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6F87DB" w14:textId="77777777" w:rsidR="00401DBB" w:rsidRPr="00613BB9" w:rsidRDefault="00401DBB" w:rsidP="002C4861">
            <w:pPr>
              <w:jc w:val="left"/>
              <w:rPr>
                <w:rFonts w:ascii="宋体" w:eastAsia="宋体" w:hAnsi="宋体" w:cs="Segoe UI"/>
              </w:rPr>
            </w:pPr>
            <w:r w:rsidRPr="00613BB9">
              <w:rPr>
                <w:rStyle w:val="HTML1"/>
                <w:sz w:val="20"/>
                <w:szCs w:val="20"/>
              </w:rPr>
              <w:t>:niger: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BB8099" w14:textId="77777777" w:rsidR="00401DBB" w:rsidRPr="00613BB9" w:rsidRDefault="00717723" w:rsidP="002C4861">
            <w:pPr>
              <w:rPr>
                <w:rFonts w:ascii="宋体" w:eastAsia="宋体" w:hAnsi="宋体" w:cs="Segoe UI"/>
              </w:rPr>
            </w:pPr>
            <w:hyperlink r:id="rId1798" w:anchor="table-of-contents" w:history="1">
              <w:r w:rsidR="00401DBB" w:rsidRPr="00613BB9">
                <w:rPr>
                  <w:rStyle w:val="a4"/>
                  <w:rFonts w:ascii="宋体" w:eastAsia="宋体" w:hAnsi="宋体" w:cs="Segoe UI"/>
                  <w:color w:val="auto"/>
                </w:rPr>
                <w:t>top</w:t>
              </w:r>
            </w:hyperlink>
          </w:p>
        </w:tc>
      </w:tr>
      <w:tr w:rsidR="00613BB9" w:rsidRPr="00613BB9" w14:paraId="504E4AA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7D1377" w14:textId="77777777" w:rsidR="00401DBB" w:rsidRPr="00613BB9" w:rsidRDefault="00717723" w:rsidP="002C4861">
            <w:pPr>
              <w:rPr>
                <w:rFonts w:ascii="宋体" w:eastAsia="宋体" w:hAnsi="宋体" w:cs="Segoe UI"/>
              </w:rPr>
            </w:pPr>
            <w:hyperlink r:id="rId179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608A1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9E16E8" w14:textId="77777777" w:rsidR="00401DBB" w:rsidRPr="00613BB9" w:rsidRDefault="00401DBB" w:rsidP="002C4861">
            <w:pPr>
              <w:jc w:val="left"/>
              <w:rPr>
                <w:rFonts w:ascii="宋体" w:eastAsia="宋体" w:hAnsi="宋体" w:cs="Segoe UI"/>
              </w:rPr>
            </w:pPr>
            <w:r w:rsidRPr="00613BB9">
              <w:rPr>
                <w:rStyle w:val="HTML1"/>
                <w:sz w:val="20"/>
                <w:szCs w:val="20"/>
              </w:rPr>
              <w:t>:norfolk_island:</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E17C8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721982" w14:textId="77777777" w:rsidR="00401DBB" w:rsidRPr="00613BB9" w:rsidRDefault="00401DBB" w:rsidP="002C4861">
            <w:pPr>
              <w:jc w:val="left"/>
              <w:rPr>
                <w:rFonts w:ascii="宋体" w:eastAsia="宋体" w:hAnsi="宋体" w:cs="Segoe UI"/>
              </w:rPr>
            </w:pPr>
            <w:r w:rsidRPr="00613BB9">
              <w:rPr>
                <w:rStyle w:val="HTML1"/>
                <w:sz w:val="20"/>
                <w:szCs w:val="20"/>
              </w:rPr>
              <w:t>:nigeria: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49765A" w14:textId="77777777" w:rsidR="00401DBB" w:rsidRPr="00613BB9" w:rsidRDefault="00717723" w:rsidP="002C4861">
            <w:pPr>
              <w:rPr>
                <w:rFonts w:ascii="宋体" w:eastAsia="宋体" w:hAnsi="宋体" w:cs="Segoe UI"/>
              </w:rPr>
            </w:pPr>
            <w:hyperlink r:id="rId1800" w:anchor="table-of-contents" w:history="1">
              <w:r w:rsidR="00401DBB" w:rsidRPr="00613BB9">
                <w:rPr>
                  <w:rStyle w:val="a4"/>
                  <w:rFonts w:ascii="宋体" w:eastAsia="宋体" w:hAnsi="宋体" w:cs="Segoe UI"/>
                  <w:color w:val="auto"/>
                </w:rPr>
                <w:t>top</w:t>
              </w:r>
            </w:hyperlink>
          </w:p>
        </w:tc>
      </w:tr>
      <w:tr w:rsidR="00613BB9" w:rsidRPr="00613BB9" w14:paraId="4723E7D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92374A" w14:textId="77777777" w:rsidR="00401DBB" w:rsidRPr="00613BB9" w:rsidRDefault="00717723" w:rsidP="002C4861">
            <w:pPr>
              <w:rPr>
                <w:rFonts w:ascii="宋体" w:eastAsia="宋体" w:hAnsi="宋体" w:cs="Segoe UI"/>
              </w:rPr>
            </w:pPr>
            <w:hyperlink r:id="rId180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5FF73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9AB619" w14:textId="77777777" w:rsidR="00401DBB" w:rsidRPr="00613BB9" w:rsidRDefault="00401DBB" w:rsidP="002C4861">
            <w:pPr>
              <w:jc w:val="left"/>
              <w:rPr>
                <w:rFonts w:ascii="宋体" w:eastAsia="宋体" w:hAnsi="宋体" w:cs="Segoe UI"/>
              </w:rPr>
            </w:pPr>
            <w:r w:rsidRPr="00613BB9">
              <w:rPr>
                <w:rStyle w:val="HTML1"/>
                <w:sz w:val="20"/>
                <w:szCs w:val="20"/>
              </w:rPr>
              <w:t>:nicaragua: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487F6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4C4D3D" w14:textId="77777777" w:rsidR="00401DBB" w:rsidRPr="00613BB9" w:rsidRDefault="00401DBB" w:rsidP="002C4861">
            <w:pPr>
              <w:jc w:val="left"/>
              <w:rPr>
                <w:rFonts w:ascii="宋体" w:eastAsia="宋体" w:hAnsi="宋体" w:cs="Segoe UI"/>
              </w:rPr>
            </w:pPr>
            <w:r w:rsidRPr="00613BB9">
              <w:rPr>
                <w:rStyle w:val="HTML1"/>
                <w:sz w:val="20"/>
                <w:szCs w:val="20"/>
              </w:rPr>
              <w:t>:netherlands: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3BE743" w14:textId="77777777" w:rsidR="00401DBB" w:rsidRPr="00613BB9" w:rsidRDefault="00717723" w:rsidP="002C4861">
            <w:pPr>
              <w:rPr>
                <w:rFonts w:ascii="宋体" w:eastAsia="宋体" w:hAnsi="宋体" w:cs="Segoe UI"/>
              </w:rPr>
            </w:pPr>
            <w:hyperlink r:id="rId1802" w:anchor="table-of-contents" w:history="1">
              <w:r w:rsidR="00401DBB" w:rsidRPr="00613BB9">
                <w:rPr>
                  <w:rStyle w:val="a4"/>
                  <w:rFonts w:ascii="宋体" w:eastAsia="宋体" w:hAnsi="宋体" w:cs="Segoe UI"/>
                  <w:color w:val="auto"/>
                </w:rPr>
                <w:t>top</w:t>
              </w:r>
            </w:hyperlink>
          </w:p>
        </w:tc>
      </w:tr>
      <w:tr w:rsidR="00613BB9" w:rsidRPr="00613BB9" w14:paraId="28F779C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819ED6" w14:textId="77777777" w:rsidR="00401DBB" w:rsidRPr="00613BB9" w:rsidRDefault="00717723" w:rsidP="002C4861">
            <w:pPr>
              <w:rPr>
                <w:rFonts w:ascii="宋体" w:eastAsia="宋体" w:hAnsi="宋体" w:cs="Segoe UI"/>
              </w:rPr>
            </w:pPr>
            <w:hyperlink r:id="rId180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B7440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B94A35" w14:textId="77777777" w:rsidR="00401DBB" w:rsidRPr="00613BB9" w:rsidRDefault="00401DBB" w:rsidP="002C4861">
            <w:pPr>
              <w:jc w:val="left"/>
              <w:rPr>
                <w:rFonts w:ascii="宋体" w:eastAsia="宋体" w:hAnsi="宋体" w:cs="Segoe UI"/>
              </w:rPr>
            </w:pPr>
            <w:r w:rsidRPr="00613BB9">
              <w:rPr>
                <w:rStyle w:val="HTML1"/>
                <w:sz w:val="20"/>
                <w:szCs w:val="20"/>
              </w:rPr>
              <w:t>:norway:</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60BDA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5886D0" w14:textId="77777777" w:rsidR="00401DBB" w:rsidRPr="00613BB9" w:rsidRDefault="00401DBB" w:rsidP="002C4861">
            <w:pPr>
              <w:jc w:val="left"/>
              <w:rPr>
                <w:rFonts w:ascii="宋体" w:eastAsia="宋体" w:hAnsi="宋体" w:cs="Segoe UI"/>
              </w:rPr>
            </w:pPr>
            <w:r w:rsidRPr="00613BB9">
              <w:rPr>
                <w:rStyle w:val="HTML1"/>
                <w:sz w:val="20"/>
                <w:szCs w:val="20"/>
              </w:rPr>
              <w:t>:nepal: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3896A1" w14:textId="77777777" w:rsidR="00401DBB" w:rsidRPr="00613BB9" w:rsidRDefault="00717723" w:rsidP="002C4861">
            <w:pPr>
              <w:rPr>
                <w:rFonts w:ascii="宋体" w:eastAsia="宋体" w:hAnsi="宋体" w:cs="Segoe UI"/>
              </w:rPr>
            </w:pPr>
            <w:hyperlink r:id="rId1804" w:anchor="table-of-contents" w:history="1">
              <w:r w:rsidR="00401DBB" w:rsidRPr="00613BB9">
                <w:rPr>
                  <w:rStyle w:val="a4"/>
                  <w:rFonts w:ascii="宋体" w:eastAsia="宋体" w:hAnsi="宋体" w:cs="Segoe UI"/>
                  <w:color w:val="auto"/>
                </w:rPr>
                <w:t>top</w:t>
              </w:r>
            </w:hyperlink>
          </w:p>
        </w:tc>
      </w:tr>
      <w:tr w:rsidR="00613BB9" w:rsidRPr="00613BB9" w14:paraId="4488CDD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069DBB" w14:textId="77777777" w:rsidR="00401DBB" w:rsidRPr="00613BB9" w:rsidRDefault="00717723" w:rsidP="002C4861">
            <w:pPr>
              <w:rPr>
                <w:rFonts w:ascii="宋体" w:eastAsia="宋体" w:hAnsi="宋体" w:cs="Segoe UI"/>
              </w:rPr>
            </w:pPr>
            <w:hyperlink r:id="rId180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DE6C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EA2918" w14:textId="77777777" w:rsidR="00401DBB" w:rsidRPr="00613BB9" w:rsidRDefault="00401DBB" w:rsidP="002C4861">
            <w:pPr>
              <w:jc w:val="left"/>
              <w:rPr>
                <w:rFonts w:ascii="宋体" w:eastAsia="宋体" w:hAnsi="宋体" w:cs="Segoe UI"/>
              </w:rPr>
            </w:pPr>
            <w:r w:rsidRPr="00613BB9">
              <w:rPr>
                <w:rStyle w:val="HTML1"/>
                <w:sz w:val="20"/>
                <w:szCs w:val="20"/>
              </w:rPr>
              <w:t>:nauru:</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37534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8301FF" w14:textId="77777777" w:rsidR="00401DBB" w:rsidRPr="00613BB9" w:rsidRDefault="00401DBB" w:rsidP="002C4861">
            <w:pPr>
              <w:jc w:val="left"/>
              <w:rPr>
                <w:rFonts w:ascii="宋体" w:eastAsia="宋体" w:hAnsi="宋体" w:cs="Segoe UI"/>
              </w:rPr>
            </w:pPr>
            <w:r w:rsidRPr="00613BB9">
              <w:rPr>
                <w:rStyle w:val="HTML1"/>
                <w:sz w:val="20"/>
                <w:szCs w:val="20"/>
              </w:rPr>
              <w:t>:niue: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F04B62" w14:textId="77777777" w:rsidR="00401DBB" w:rsidRPr="00613BB9" w:rsidRDefault="00717723" w:rsidP="002C4861">
            <w:pPr>
              <w:rPr>
                <w:rFonts w:ascii="宋体" w:eastAsia="宋体" w:hAnsi="宋体" w:cs="Segoe UI"/>
              </w:rPr>
            </w:pPr>
            <w:hyperlink r:id="rId1806" w:anchor="table-of-contents" w:history="1">
              <w:r w:rsidR="00401DBB" w:rsidRPr="00613BB9">
                <w:rPr>
                  <w:rStyle w:val="a4"/>
                  <w:rFonts w:ascii="宋体" w:eastAsia="宋体" w:hAnsi="宋体" w:cs="Segoe UI"/>
                  <w:color w:val="auto"/>
                </w:rPr>
                <w:t>top</w:t>
              </w:r>
            </w:hyperlink>
          </w:p>
        </w:tc>
      </w:tr>
      <w:tr w:rsidR="00613BB9" w:rsidRPr="00613BB9" w14:paraId="0B328A0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4D5F69" w14:textId="77777777" w:rsidR="00401DBB" w:rsidRPr="00613BB9" w:rsidRDefault="00717723" w:rsidP="002C4861">
            <w:pPr>
              <w:rPr>
                <w:rFonts w:ascii="宋体" w:eastAsia="宋体" w:hAnsi="宋体" w:cs="Segoe UI"/>
              </w:rPr>
            </w:pPr>
            <w:hyperlink r:id="rId180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5222B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0AFC67" w14:textId="77777777" w:rsidR="00401DBB" w:rsidRPr="00613BB9" w:rsidRDefault="00401DBB" w:rsidP="002C4861">
            <w:pPr>
              <w:jc w:val="left"/>
              <w:rPr>
                <w:rFonts w:ascii="宋体" w:eastAsia="宋体" w:hAnsi="宋体" w:cs="Segoe UI"/>
              </w:rPr>
            </w:pPr>
            <w:r w:rsidRPr="00613BB9">
              <w:rPr>
                <w:rStyle w:val="HTML1"/>
                <w:sz w:val="20"/>
                <w:szCs w:val="20"/>
              </w:rPr>
              <w:t>:new_zealand:</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81FC8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C152F6" w14:textId="77777777" w:rsidR="00401DBB" w:rsidRPr="00613BB9" w:rsidRDefault="00401DBB" w:rsidP="002C4861">
            <w:pPr>
              <w:jc w:val="left"/>
              <w:rPr>
                <w:rFonts w:ascii="宋体" w:eastAsia="宋体" w:hAnsi="宋体" w:cs="Segoe UI"/>
              </w:rPr>
            </w:pPr>
            <w:r w:rsidRPr="00613BB9">
              <w:rPr>
                <w:rStyle w:val="HTML1"/>
                <w:sz w:val="20"/>
                <w:szCs w:val="20"/>
              </w:rPr>
              <w:t>:oman: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985646" w14:textId="77777777" w:rsidR="00401DBB" w:rsidRPr="00613BB9" w:rsidRDefault="00717723" w:rsidP="002C4861">
            <w:pPr>
              <w:rPr>
                <w:rFonts w:ascii="宋体" w:eastAsia="宋体" w:hAnsi="宋体" w:cs="Segoe UI"/>
              </w:rPr>
            </w:pPr>
            <w:hyperlink r:id="rId1808" w:anchor="table-of-contents" w:history="1">
              <w:r w:rsidR="00401DBB" w:rsidRPr="00613BB9">
                <w:rPr>
                  <w:rStyle w:val="a4"/>
                  <w:rFonts w:ascii="宋体" w:eastAsia="宋体" w:hAnsi="宋体" w:cs="Segoe UI"/>
                  <w:color w:val="auto"/>
                </w:rPr>
                <w:t>top</w:t>
              </w:r>
            </w:hyperlink>
          </w:p>
        </w:tc>
      </w:tr>
      <w:tr w:rsidR="00613BB9" w:rsidRPr="00613BB9" w14:paraId="157764A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E61D23" w14:textId="77777777" w:rsidR="00401DBB" w:rsidRPr="00613BB9" w:rsidRDefault="00717723" w:rsidP="002C4861">
            <w:pPr>
              <w:rPr>
                <w:rFonts w:ascii="宋体" w:eastAsia="宋体" w:hAnsi="宋体" w:cs="Segoe UI"/>
              </w:rPr>
            </w:pPr>
            <w:hyperlink r:id="rId180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F8A57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F00F88" w14:textId="77777777" w:rsidR="00401DBB" w:rsidRPr="00613BB9" w:rsidRDefault="00401DBB" w:rsidP="002C4861">
            <w:pPr>
              <w:jc w:val="left"/>
              <w:rPr>
                <w:rFonts w:ascii="宋体" w:eastAsia="宋体" w:hAnsi="宋体" w:cs="Segoe UI"/>
              </w:rPr>
            </w:pPr>
            <w:r w:rsidRPr="00613BB9">
              <w:rPr>
                <w:rStyle w:val="HTML1"/>
                <w:sz w:val="20"/>
                <w:szCs w:val="20"/>
              </w:rPr>
              <w:t>:panama: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90BDA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C99DEA" w14:textId="77777777" w:rsidR="00401DBB" w:rsidRPr="00613BB9" w:rsidRDefault="00401DBB" w:rsidP="002C4861">
            <w:pPr>
              <w:jc w:val="left"/>
              <w:rPr>
                <w:rFonts w:ascii="宋体" w:eastAsia="宋体" w:hAnsi="宋体" w:cs="Segoe UI"/>
              </w:rPr>
            </w:pPr>
            <w:r w:rsidRPr="00613BB9">
              <w:rPr>
                <w:rStyle w:val="HTML1"/>
                <w:sz w:val="20"/>
                <w:szCs w:val="20"/>
              </w:rPr>
              <w:t>:peru:</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BC14D1" w14:textId="77777777" w:rsidR="00401DBB" w:rsidRPr="00613BB9" w:rsidRDefault="00717723" w:rsidP="002C4861">
            <w:pPr>
              <w:rPr>
                <w:rFonts w:ascii="宋体" w:eastAsia="宋体" w:hAnsi="宋体" w:cs="Segoe UI"/>
              </w:rPr>
            </w:pPr>
            <w:hyperlink r:id="rId1810" w:anchor="table-of-contents" w:history="1">
              <w:r w:rsidR="00401DBB" w:rsidRPr="00613BB9">
                <w:rPr>
                  <w:rStyle w:val="a4"/>
                  <w:rFonts w:ascii="宋体" w:eastAsia="宋体" w:hAnsi="宋体" w:cs="Segoe UI"/>
                  <w:color w:val="auto"/>
                </w:rPr>
                <w:t>top</w:t>
              </w:r>
            </w:hyperlink>
          </w:p>
        </w:tc>
      </w:tr>
      <w:tr w:rsidR="00613BB9" w:rsidRPr="00613BB9" w14:paraId="477045C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5E1704" w14:textId="77777777" w:rsidR="00401DBB" w:rsidRPr="00613BB9" w:rsidRDefault="00717723" w:rsidP="002C4861">
            <w:pPr>
              <w:rPr>
                <w:rFonts w:ascii="宋体" w:eastAsia="宋体" w:hAnsi="宋体" w:cs="Segoe UI"/>
              </w:rPr>
            </w:pPr>
            <w:hyperlink r:id="rId181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A5C9F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412C6A" w14:textId="77777777" w:rsidR="00401DBB" w:rsidRPr="00613BB9" w:rsidRDefault="00401DBB" w:rsidP="002C4861">
            <w:pPr>
              <w:jc w:val="left"/>
              <w:rPr>
                <w:rFonts w:ascii="宋体" w:eastAsia="宋体" w:hAnsi="宋体" w:cs="Segoe UI"/>
              </w:rPr>
            </w:pPr>
            <w:r w:rsidRPr="00613BB9">
              <w:rPr>
                <w:rStyle w:val="HTML1"/>
                <w:sz w:val="20"/>
                <w:szCs w:val="20"/>
              </w:rPr>
              <w:t>:french_polynesia: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51E71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1BAF61" w14:textId="77777777" w:rsidR="00401DBB" w:rsidRPr="00613BB9" w:rsidRDefault="00401DBB" w:rsidP="002C4861">
            <w:pPr>
              <w:jc w:val="left"/>
              <w:rPr>
                <w:rFonts w:ascii="宋体" w:eastAsia="宋体" w:hAnsi="宋体" w:cs="Segoe UI"/>
              </w:rPr>
            </w:pPr>
            <w:r w:rsidRPr="00613BB9">
              <w:rPr>
                <w:rStyle w:val="HTML1"/>
                <w:sz w:val="20"/>
                <w:szCs w:val="20"/>
              </w:rPr>
              <w:t>:papua_new_guinea: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23FB65" w14:textId="77777777" w:rsidR="00401DBB" w:rsidRPr="00613BB9" w:rsidRDefault="00717723" w:rsidP="002C4861">
            <w:pPr>
              <w:rPr>
                <w:rFonts w:ascii="宋体" w:eastAsia="宋体" w:hAnsi="宋体" w:cs="Segoe UI"/>
              </w:rPr>
            </w:pPr>
            <w:hyperlink r:id="rId1812" w:anchor="table-of-contents" w:history="1">
              <w:r w:rsidR="00401DBB" w:rsidRPr="00613BB9">
                <w:rPr>
                  <w:rStyle w:val="a4"/>
                  <w:rFonts w:ascii="宋体" w:eastAsia="宋体" w:hAnsi="宋体" w:cs="Segoe UI"/>
                  <w:color w:val="auto"/>
                </w:rPr>
                <w:t>top</w:t>
              </w:r>
            </w:hyperlink>
          </w:p>
        </w:tc>
      </w:tr>
      <w:tr w:rsidR="00613BB9" w:rsidRPr="00613BB9" w14:paraId="7F0122B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30E4D1" w14:textId="77777777" w:rsidR="00401DBB" w:rsidRPr="00613BB9" w:rsidRDefault="00717723" w:rsidP="002C4861">
            <w:pPr>
              <w:rPr>
                <w:rFonts w:ascii="宋体" w:eastAsia="宋体" w:hAnsi="宋体" w:cs="Segoe UI"/>
              </w:rPr>
            </w:pPr>
            <w:hyperlink r:id="rId181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6E86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CDFC3A" w14:textId="77777777" w:rsidR="00401DBB" w:rsidRPr="00613BB9" w:rsidRDefault="00401DBB" w:rsidP="002C4861">
            <w:pPr>
              <w:jc w:val="left"/>
              <w:rPr>
                <w:rFonts w:ascii="宋体" w:eastAsia="宋体" w:hAnsi="宋体" w:cs="Segoe UI"/>
              </w:rPr>
            </w:pPr>
            <w:r w:rsidRPr="00613BB9">
              <w:rPr>
                <w:rStyle w:val="HTML1"/>
                <w:sz w:val="20"/>
                <w:szCs w:val="20"/>
              </w:rPr>
              <w:t>:philippines:</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5203E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6B9B29" w14:textId="77777777" w:rsidR="00401DBB" w:rsidRPr="00613BB9" w:rsidRDefault="00401DBB" w:rsidP="002C4861">
            <w:pPr>
              <w:jc w:val="left"/>
              <w:rPr>
                <w:rFonts w:ascii="宋体" w:eastAsia="宋体" w:hAnsi="宋体" w:cs="Segoe UI"/>
              </w:rPr>
            </w:pPr>
            <w:r w:rsidRPr="00613BB9">
              <w:rPr>
                <w:rStyle w:val="HTML1"/>
                <w:sz w:val="20"/>
                <w:szCs w:val="20"/>
              </w:rPr>
              <w:t>:pakistan: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2C7E97" w14:textId="77777777" w:rsidR="00401DBB" w:rsidRPr="00613BB9" w:rsidRDefault="00717723" w:rsidP="002C4861">
            <w:pPr>
              <w:rPr>
                <w:rFonts w:ascii="宋体" w:eastAsia="宋体" w:hAnsi="宋体" w:cs="Segoe UI"/>
              </w:rPr>
            </w:pPr>
            <w:hyperlink r:id="rId1814" w:anchor="table-of-contents" w:history="1">
              <w:r w:rsidR="00401DBB" w:rsidRPr="00613BB9">
                <w:rPr>
                  <w:rStyle w:val="a4"/>
                  <w:rFonts w:ascii="宋体" w:eastAsia="宋体" w:hAnsi="宋体" w:cs="Segoe UI"/>
                  <w:color w:val="auto"/>
                </w:rPr>
                <w:t>top</w:t>
              </w:r>
            </w:hyperlink>
          </w:p>
        </w:tc>
      </w:tr>
      <w:tr w:rsidR="00613BB9" w:rsidRPr="00613BB9" w14:paraId="51EE1EC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9DF210" w14:textId="77777777" w:rsidR="00401DBB" w:rsidRPr="00613BB9" w:rsidRDefault="00717723" w:rsidP="002C4861">
            <w:pPr>
              <w:rPr>
                <w:rFonts w:ascii="宋体" w:eastAsia="宋体" w:hAnsi="宋体" w:cs="Segoe UI"/>
              </w:rPr>
            </w:pPr>
            <w:hyperlink r:id="rId181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5C4E8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3CFDB6" w14:textId="77777777" w:rsidR="00401DBB" w:rsidRPr="00613BB9" w:rsidRDefault="00401DBB" w:rsidP="002C4861">
            <w:pPr>
              <w:jc w:val="left"/>
              <w:rPr>
                <w:rFonts w:ascii="宋体" w:eastAsia="宋体" w:hAnsi="宋体" w:cs="Segoe UI"/>
              </w:rPr>
            </w:pPr>
            <w:r w:rsidRPr="00613BB9">
              <w:rPr>
                <w:rStyle w:val="HTML1"/>
                <w:sz w:val="20"/>
                <w:szCs w:val="20"/>
              </w:rPr>
              <w:t>:poland:</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DE0E5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D9675D" w14:textId="77777777" w:rsidR="00401DBB" w:rsidRPr="00613BB9" w:rsidRDefault="00401DBB" w:rsidP="002C4861">
            <w:pPr>
              <w:jc w:val="left"/>
              <w:rPr>
                <w:rFonts w:ascii="宋体" w:eastAsia="宋体" w:hAnsi="宋体" w:cs="Segoe UI"/>
              </w:rPr>
            </w:pPr>
            <w:r w:rsidRPr="00613BB9">
              <w:rPr>
                <w:rStyle w:val="HTML1"/>
                <w:sz w:val="20"/>
                <w:szCs w:val="20"/>
              </w:rPr>
              <w:t>:st_pierre_miquelon: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5F3E84" w14:textId="77777777" w:rsidR="00401DBB" w:rsidRPr="00613BB9" w:rsidRDefault="00717723" w:rsidP="002C4861">
            <w:pPr>
              <w:rPr>
                <w:rFonts w:ascii="宋体" w:eastAsia="宋体" w:hAnsi="宋体" w:cs="Segoe UI"/>
              </w:rPr>
            </w:pPr>
            <w:hyperlink r:id="rId1816" w:anchor="table-of-contents" w:history="1">
              <w:r w:rsidR="00401DBB" w:rsidRPr="00613BB9">
                <w:rPr>
                  <w:rStyle w:val="a4"/>
                  <w:rFonts w:ascii="宋体" w:eastAsia="宋体" w:hAnsi="宋体" w:cs="Segoe UI"/>
                  <w:color w:val="auto"/>
                </w:rPr>
                <w:t>top</w:t>
              </w:r>
            </w:hyperlink>
          </w:p>
        </w:tc>
      </w:tr>
      <w:tr w:rsidR="00613BB9" w:rsidRPr="00613BB9" w14:paraId="49E8074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2077F0" w14:textId="77777777" w:rsidR="00401DBB" w:rsidRPr="00613BB9" w:rsidRDefault="00717723" w:rsidP="002C4861">
            <w:pPr>
              <w:rPr>
                <w:rFonts w:ascii="宋体" w:eastAsia="宋体" w:hAnsi="宋体" w:cs="Segoe UI"/>
              </w:rPr>
            </w:pPr>
            <w:hyperlink r:id="rId181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A6076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76023C" w14:textId="77777777" w:rsidR="00401DBB" w:rsidRPr="00613BB9" w:rsidRDefault="00401DBB" w:rsidP="002C4861">
            <w:pPr>
              <w:jc w:val="left"/>
              <w:rPr>
                <w:rFonts w:ascii="宋体" w:eastAsia="宋体" w:hAnsi="宋体" w:cs="Segoe UI"/>
              </w:rPr>
            </w:pPr>
            <w:r w:rsidRPr="00613BB9">
              <w:rPr>
                <w:rStyle w:val="HTML1"/>
                <w:sz w:val="20"/>
                <w:szCs w:val="20"/>
              </w:rPr>
              <w:t>:pitcairn_islands:</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40842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1A832A" w14:textId="77777777" w:rsidR="00401DBB" w:rsidRPr="00613BB9" w:rsidRDefault="00401DBB" w:rsidP="002C4861">
            <w:pPr>
              <w:jc w:val="left"/>
              <w:rPr>
                <w:rFonts w:ascii="宋体" w:eastAsia="宋体" w:hAnsi="宋体" w:cs="Segoe UI"/>
              </w:rPr>
            </w:pPr>
            <w:r w:rsidRPr="00613BB9">
              <w:rPr>
                <w:rStyle w:val="HTML1"/>
                <w:sz w:val="20"/>
                <w:szCs w:val="20"/>
              </w:rPr>
              <w:t>:puerto_rico: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26C888" w14:textId="77777777" w:rsidR="00401DBB" w:rsidRPr="00613BB9" w:rsidRDefault="00717723" w:rsidP="002C4861">
            <w:pPr>
              <w:rPr>
                <w:rFonts w:ascii="宋体" w:eastAsia="宋体" w:hAnsi="宋体" w:cs="Segoe UI"/>
              </w:rPr>
            </w:pPr>
            <w:hyperlink r:id="rId1818" w:anchor="table-of-contents" w:history="1">
              <w:r w:rsidR="00401DBB" w:rsidRPr="00613BB9">
                <w:rPr>
                  <w:rStyle w:val="a4"/>
                  <w:rFonts w:ascii="宋体" w:eastAsia="宋体" w:hAnsi="宋体" w:cs="Segoe UI"/>
                  <w:color w:val="auto"/>
                </w:rPr>
                <w:t>top</w:t>
              </w:r>
            </w:hyperlink>
          </w:p>
        </w:tc>
      </w:tr>
      <w:tr w:rsidR="00613BB9" w:rsidRPr="00613BB9" w14:paraId="380A2A9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6C5B5A" w14:textId="77777777" w:rsidR="00401DBB" w:rsidRPr="00613BB9" w:rsidRDefault="00717723" w:rsidP="002C4861">
            <w:pPr>
              <w:rPr>
                <w:rFonts w:ascii="宋体" w:eastAsia="宋体" w:hAnsi="宋体" w:cs="Segoe UI"/>
              </w:rPr>
            </w:pPr>
            <w:hyperlink r:id="rId181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F971C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8D955C" w14:textId="77777777" w:rsidR="00401DBB" w:rsidRPr="00613BB9" w:rsidRDefault="00401DBB" w:rsidP="002C4861">
            <w:pPr>
              <w:jc w:val="left"/>
              <w:rPr>
                <w:rFonts w:ascii="宋体" w:eastAsia="宋体" w:hAnsi="宋体" w:cs="Segoe UI"/>
              </w:rPr>
            </w:pPr>
            <w:r w:rsidRPr="00613BB9">
              <w:rPr>
                <w:rStyle w:val="HTML1"/>
                <w:sz w:val="20"/>
                <w:szCs w:val="20"/>
              </w:rPr>
              <w:t>:palestinian_territories: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A7D69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E15055" w14:textId="77777777" w:rsidR="00401DBB" w:rsidRPr="00613BB9" w:rsidRDefault="00401DBB" w:rsidP="002C4861">
            <w:pPr>
              <w:jc w:val="left"/>
              <w:rPr>
                <w:rFonts w:ascii="宋体" w:eastAsia="宋体" w:hAnsi="宋体" w:cs="Segoe UI"/>
              </w:rPr>
            </w:pPr>
            <w:r w:rsidRPr="00613BB9">
              <w:rPr>
                <w:rStyle w:val="HTML1"/>
                <w:sz w:val="20"/>
                <w:szCs w:val="20"/>
              </w:rPr>
              <w:t>:portugal: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D373B1" w14:textId="77777777" w:rsidR="00401DBB" w:rsidRPr="00613BB9" w:rsidRDefault="00717723" w:rsidP="002C4861">
            <w:pPr>
              <w:rPr>
                <w:rFonts w:ascii="宋体" w:eastAsia="宋体" w:hAnsi="宋体" w:cs="Segoe UI"/>
              </w:rPr>
            </w:pPr>
            <w:hyperlink r:id="rId1820" w:anchor="table-of-contents" w:history="1">
              <w:r w:rsidR="00401DBB" w:rsidRPr="00613BB9">
                <w:rPr>
                  <w:rStyle w:val="a4"/>
                  <w:rFonts w:ascii="宋体" w:eastAsia="宋体" w:hAnsi="宋体" w:cs="Segoe UI"/>
                  <w:color w:val="auto"/>
                </w:rPr>
                <w:t>top</w:t>
              </w:r>
            </w:hyperlink>
          </w:p>
        </w:tc>
      </w:tr>
      <w:tr w:rsidR="00613BB9" w:rsidRPr="00613BB9" w14:paraId="6E4E490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09BCC" w14:textId="77777777" w:rsidR="00401DBB" w:rsidRPr="00613BB9" w:rsidRDefault="00717723" w:rsidP="002C4861">
            <w:pPr>
              <w:rPr>
                <w:rFonts w:ascii="宋体" w:eastAsia="宋体" w:hAnsi="宋体" w:cs="Segoe UI"/>
              </w:rPr>
            </w:pPr>
            <w:hyperlink r:id="rId182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35E31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5688B4" w14:textId="77777777" w:rsidR="00401DBB" w:rsidRPr="00613BB9" w:rsidRDefault="00401DBB" w:rsidP="002C4861">
            <w:pPr>
              <w:jc w:val="left"/>
              <w:rPr>
                <w:rFonts w:ascii="宋体" w:eastAsia="宋体" w:hAnsi="宋体" w:cs="Segoe UI"/>
              </w:rPr>
            </w:pPr>
            <w:r w:rsidRPr="00613BB9">
              <w:rPr>
                <w:rStyle w:val="HTML1"/>
                <w:sz w:val="20"/>
                <w:szCs w:val="20"/>
              </w:rPr>
              <w:t>:palau:</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C751E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9F10EB" w14:textId="77777777" w:rsidR="00401DBB" w:rsidRPr="00613BB9" w:rsidRDefault="00401DBB" w:rsidP="002C4861">
            <w:pPr>
              <w:jc w:val="left"/>
              <w:rPr>
                <w:rFonts w:ascii="宋体" w:eastAsia="宋体" w:hAnsi="宋体" w:cs="Segoe UI"/>
              </w:rPr>
            </w:pPr>
            <w:r w:rsidRPr="00613BB9">
              <w:rPr>
                <w:rStyle w:val="HTML1"/>
                <w:sz w:val="20"/>
                <w:szCs w:val="20"/>
              </w:rPr>
              <w:t>:paraguay: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58F226" w14:textId="77777777" w:rsidR="00401DBB" w:rsidRPr="00613BB9" w:rsidRDefault="00717723" w:rsidP="002C4861">
            <w:pPr>
              <w:rPr>
                <w:rFonts w:ascii="宋体" w:eastAsia="宋体" w:hAnsi="宋体" w:cs="Segoe UI"/>
              </w:rPr>
            </w:pPr>
            <w:hyperlink r:id="rId1822" w:anchor="table-of-contents" w:history="1">
              <w:r w:rsidR="00401DBB" w:rsidRPr="00613BB9">
                <w:rPr>
                  <w:rStyle w:val="a4"/>
                  <w:rFonts w:ascii="宋体" w:eastAsia="宋体" w:hAnsi="宋体" w:cs="Segoe UI"/>
                  <w:color w:val="auto"/>
                </w:rPr>
                <w:t>top</w:t>
              </w:r>
            </w:hyperlink>
          </w:p>
        </w:tc>
      </w:tr>
      <w:tr w:rsidR="00613BB9" w:rsidRPr="00613BB9" w14:paraId="2F25189A"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55B990" w14:textId="77777777" w:rsidR="00401DBB" w:rsidRPr="00613BB9" w:rsidRDefault="00717723" w:rsidP="002C4861">
            <w:pPr>
              <w:rPr>
                <w:rFonts w:ascii="宋体" w:eastAsia="宋体" w:hAnsi="宋体" w:cs="Segoe UI"/>
              </w:rPr>
            </w:pPr>
            <w:hyperlink r:id="rId182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BC9F8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41E70C" w14:textId="77777777" w:rsidR="00401DBB" w:rsidRPr="00613BB9" w:rsidRDefault="00401DBB" w:rsidP="002C4861">
            <w:pPr>
              <w:jc w:val="left"/>
              <w:rPr>
                <w:rFonts w:ascii="宋体" w:eastAsia="宋体" w:hAnsi="宋体" w:cs="Segoe UI"/>
              </w:rPr>
            </w:pPr>
            <w:r w:rsidRPr="00613BB9">
              <w:rPr>
                <w:rStyle w:val="HTML1"/>
                <w:sz w:val="20"/>
                <w:szCs w:val="20"/>
              </w:rPr>
              <w:t>:qatar:</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4996B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28D9A1" w14:textId="77777777" w:rsidR="00401DBB" w:rsidRPr="00613BB9" w:rsidRDefault="00401DBB" w:rsidP="002C4861">
            <w:pPr>
              <w:jc w:val="left"/>
              <w:rPr>
                <w:rFonts w:ascii="宋体" w:eastAsia="宋体" w:hAnsi="宋体" w:cs="Segoe UI"/>
              </w:rPr>
            </w:pPr>
            <w:r w:rsidRPr="00613BB9">
              <w:rPr>
                <w:rStyle w:val="HTML1"/>
                <w:sz w:val="20"/>
                <w:szCs w:val="20"/>
              </w:rPr>
              <w:t>:reunion: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31D0D3" w14:textId="77777777" w:rsidR="00401DBB" w:rsidRPr="00613BB9" w:rsidRDefault="00717723" w:rsidP="002C4861">
            <w:pPr>
              <w:rPr>
                <w:rFonts w:ascii="宋体" w:eastAsia="宋体" w:hAnsi="宋体" w:cs="Segoe UI"/>
              </w:rPr>
            </w:pPr>
            <w:hyperlink r:id="rId1824" w:anchor="table-of-contents" w:history="1">
              <w:r w:rsidR="00401DBB" w:rsidRPr="00613BB9">
                <w:rPr>
                  <w:rStyle w:val="a4"/>
                  <w:rFonts w:ascii="宋体" w:eastAsia="宋体" w:hAnsi="宋体" w:cs="Segoe UI"/>
                  <w:color w:val="auto"/>
                </w:rPr>
                <w:t>top</w:t>
              </w:r>
            </w:hyperlink>
          </w:p>
        </w:tc>
      </w:tr>
      <w:tr w:rsidR="00613BB9" w:rsidRPr="00613BB9" w14:paraId="1CC2FC36"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2D9FA4" w14:textId="77777777" w:rsidR="00401DBB" w:rsidRPr="00613BB9" w:rsidRDefault="00717723" w:rsidP="002C4861">
            <w:pPr>
              <w:rPr>
                <w:rFonts w:ascii="宋体" w:eastAsia="宋体" w:hAnsi="宋体" w:cs="Segoe UI"/>
              </w:rPr>
            </w:pPr>
            <w:hyperlink r:id="rId182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22C4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7A31A8" w14:textId="77777777" w:rsidR="00401DBB" w:rsidRPr="00613BB9" w:rsidRDefault="00401DBB" w:rsidP="002C4861">
            <w:pPr>
              <w:jc w:val="left"/>
              <w:rPr>
                <w:rFonts w:ascii="宋体" w:eastAsia="宋体" w:hAnsi="宋体" w:cs="Segoe UI"/>
              </w:rPr>
            </w:pPr>
            <w:r w:rsidRPr="00613BB9">
              <w:rPr>
                <w:rStyle w:val="HTML1"/>
                <w:sz w:val="20"/>
                <w:szCs w:val="20"/>
              </w:rPr>
              <w:t>:romania: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CFCFE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78A8A" w14:textId="77777777" w:rsidR="00401DBB" w:rsidRPr="00613BB9" w:rsidRDefault="00401DBB" w:rsidP="002C4861">
            <w:pPr>
              <w:jc w:val="left"/>
              <w:rPr>
                <w:rFonts w:ascii="宋体" w:eastAsia="宋体" w:hAnsi="宋体" w:cs="Segoe UI"/>
              </w:rPr>
            </w:pPr>
            <w:r w:rsidRPr="00613BB9">
              <w:rPr>
                <w:rStyle w:val="HTML1"/>
                <w:sz w:val="20"/>
                <w:szCs w:val="20"/>
              </w:rPr>
              <w:t>:serbia: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3A9DC3" w14:textId="77777777" w:rsidR="00401DBB" w:rsidRPr="00613BB9" w:rsidRDefault="00717723" w:rsidP="002C4861">
            <w:pPr>
              <w:rPr>
                <w:rFonts w:ascii="宋体" w:eastAsia="宋体" w:hAnsi="宋体" w:cs="Segoe UI"/>
              </w:rPr>
            </w:pPr>
            <w:hyperlink r:id="rId1826" w:anchor="table-of-contents" w:history="1">
              <w:r w:rsidR="00401DBB" w:rsidRPr="00613BB9">
                <w:rPr>
                  <w:rStyle w:val="a4"/>
                  <w:rFonts w:ascii="宋体" w:eastAsia="宋体" w:hAnsi="宋体" w:cs="Segoe UI"/>
                  <w:color w:val="auto"/>
                </w:rPr>
                <w:t>top</w:t>
              </w:r>
            </w:hyperlink>
          </w:p>
        </w:tc>
      </w:tr>
      <w:tr w:rsidR="00613BB9" w:rsidRPr="00613BB9" w14:paraId="0165488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526A32" w14:textId="77777777" w:rsidR="00401DBB" w:rsidRPr="00613BB9" w:rsidRDefault="00717723" w:rsidP="002C4861">
            <w:pPr>
              <w:rPr>
                <w:rFonts w:ascii="宋体" w:eastAsia="宋体" w:hAnsi="宋体" w:cs="Segoe UI"/>
              </w:rPr>
            </w:pPr>
            <w:hyperlink r:id="rId182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C1046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D320E9" w14:textId="77777777" w:rsidR="00401DBB" w:rsidRPr="00613BB9" w:rsidRDefault="00401DBB" w:rsidP="002C4861">
            <w:pPr>
              <w:jc w:val="left"/>
              <w:rPr>
                <w:rFonts w:ascii="宋体" w:eastAsia="宋体" w:hAnsi="宋体" w:cs="Segoe UI"/>
              </w:rPr>
            </w:pPr>
            <w:r w:rsidRPr="00613BB9">
              <w:rPr>
                <w:rStyle w:val="HTML1"/>
                <w:sz w:val="20"/>
                <w:szCs w:val="20"/>
              </w:rPr>
              <w:t>:ru:</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A272A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150246" w14:textId="77777777" w:rsidR="00401DBB" w:rsidRPr="00613BB9" w:rsidRDefault="00401DBB" w:rsidP="002C4861">
            <w:pPr>
              <w:jc w:val="left"/>
              <w:rPr>
                <w:rFonts w:ascii="宋体" w:eastAsia="宋体" w:hAnsi="宋体" w:cs="Segoe UI"/>
              </w:rPr>
            </w:pPr>
            <w:r w:rsidRPr="00613BB9">
              <w:rPr>
                <w:rStyle w:val="HTML1"/>
                <w:sz w:val="20"/>
                <w:szCs w:val="20"/>
              </w:rPr>
              <w:t>:rwanda: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052B92" w14:textId="77777777" w:rsidR="00401DBB" w:rsidRPr="00613BB9" w:rsidRDefault="00717723" w:rsidP="002C4861">
            <w:pPr>
              <w:rPr>
                <w:rFonts w:ascii="宋体" w:eastAsia="宋体" w:hAnsi="宋体" w:cs="Segoe UI"/>
              </w:rPr>
            </w:pPr>
            <w:hyperlink r:id="rId1828" w:anchor="table-of-contents" w:history="1">
              <w:r w:rsidR="00401DBB" w:rsidRPr="00613BB9">
                <w:rPr>
                  <w:rStyle w:val="a4"/>
                  <w:rFonts w:ascii="宋体" w:eastAsia="宋体" w:hAnsi="宋体" w:cs="Segoe UI"/>
                  <w:color w:val="auto"/>
                </w:rPr>
                <w:t>top</w:t>
              </w:r>
            </w:hyperlink>
          </w:p>
        </w:tc>
      </w:tr>
      <w:tr w:rsidR="00613BB9" w:rsidRPr="00613BB9" w14:paraId="691340B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9AFC6A" w14:textId="77777777" w:rsidR="00401DBB" w:rsidRPr="00613BB9" w:rsidRDefault="00717723" w:rsidP="002C4861">
            <w:pPr>
              <w:rPr>
                <w:rFonts w:ascii="宋体" w:eastAsia="宋体" w:hAnsi="宋体" w:cs="Segoe UI"/>
              </w:rPr>
            </w:pPr>
            <w:hyperlink r:id="rId182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D244E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AA2175" w14:textId="77777777" w:rsidR="00401DBB" w:rsidRPr="00613BB9" w:rsidRDefault="00401DBB" w:rsidP="002C4861">
            <w:pPr>
              <w:jc w:val="left"/>
              <w:rPr>
                <w:rFonts w:ascii="宋体" w:eastAsia="宋体" w:hAnsi="宋体" w:cs="Segoe UI"/>
              </w:rPr>
            </w:pPr>
            <w:r w:rsidRPr="00613BB9">
              <w:rPr>
                <w:rStyle w:val="HTML1"/>
                <w:sz w:val="20"/>
                <w:szCs w:val="20"/>
              </w:rPr>
              <w:t>:saudi_arabia: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D244E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A9D24B" w14:textId="77777777" w:rsidR="00401DBB" w:rsidRPr="00613BB9" w:rsidRDefault="00401DBB" w:rsidP="002C4861">
            <w:pPr>
              <w:jc w:val="left"/>
              <w:rPr>
                <w:rFonts w:ascii="宋体" w:eastAsia="宋体" w:hAnsi="宋体" w:cs="Segoe UI"/>
              </w:rPr>
            </w:pPr>
            <w:r w:rsidRPr="00613BB9">
              <w:rPr>
                <w:rStyle w:val="HTML1"/>
                <w:sz w:val="20"/>
                <w:szCs w:val="20"/>
              </w:rPr>
              <w:t>:solomon_islands: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F55D91" w14:textId="77777777" w:rsidR="00401DBB" w:rsidRPr="00613BB9" w:rsidRDefault="00717723" w:rsidP="002C4861">
            <w:pPr>
              <w:rPr>
                <w:rFonts w:ascii="宋体" w:eastAsia="宋体" w:hAnsi="宋体" w:cs="Segoe UI"/>
              </w:rPr>
            </w:pPr>
            <w:hyperlink r:id="rId1830" w:anchor="table-of-contents" w:history="1">
              <w:r w:rsidR="00401DBB" w:rsidRPr="00613BB9">
                <w:rPr>
                  <w:rStyle w:val="a4"/>
                  <w:rFonts w:ascii="宋体" w:eastAsia="宋体" w:hAnsi="宋体" w:cs="Segoe UI"/>
                  <w:color w:val="auto"/>
                </w:rPr>
                <w:t>top</w:t>
              </w:r>
            </w:hyperlink>
          </w:p>
        </w:tc>
      </w:tr>
      <w:tr w:rsidR="00613BB9" w:rsidRPr="00613BB9" w14:paraId="40DF32C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A7944A" w14:textId="77777777" w:rsidR="00401DBB" w:rsidRPr="00613BB9" w:rsidRDefault="00717723" w:rsidP="002C4861">
            <w:pPr>
              <w:rPr>
                <w:rFonts w:ascii="宋体" w:eastAsia="宋体" w:hAnsi="宋体" w:cs="Segoe UI"/>
              </w:rPr>
            </w:pPr>
            <w:hyperlink r:id="rId183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F0978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F0E151" w14:textId="77777777" w:rsidR="00401DBB" w:rsidRPr="00613BB9" w:rsidRDefault="00401DBB" w:rsidP="002C4861">
            <w:pPr>
              <w:jc w:val="left"/>
              <w:rPr>
                <w:rFonts w:ascii="宋体" w:eastAsia="宋体" w:hAnsi="宋体" w:cs="Segoe UI"/>
              </w:rPr>
            </w:pPr>
            <w:r w:rsidRPr="00613BB9">
              <w:rPr>
                <w:rStyle w:val="HTML1"/>
                <w:sz w:val="20"/>
                <w:szCs w:val="20"/>
              </w:rPr>
              <w:t>:seychelles: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00B5C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4A1C22" w14:textId="77777777" w:rsidR="00401DBB" w:rsidRPr="00613BB9" w:rsidRDefault="00401DBB" w:rsidP="002C4861">
            <w:pPr>
              <w:jc w:val="left"/>
              <w:rPr>
                <w:rFonts w:ascii="宋体" w:eastAsia="宋体" w:hAnsi="宋体" w:cs="Segoe UI"/>
              </w:rPr>
            </w:pPr>
            <w:r w:rsidRPr="00613BB9">
              <w:rPr>
                <w:rStyle w:val="HTML1"/>
                <w:sz w:val="20"/>
                <w:szCs w:val="20"/>
              </w:rPr>
              <w:t>:sudan: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262ED3" w14:textId="77777777" w:rsidR="00401DBB" w:rsidRPr="00613BB9" w:rsidRDefault="00717723" w:rsidP="002C4861">
            <w:pPr>
              <w:rPr>
                <w:rFonts w:ascii="宋体" w:eastAsia="宋体" w:hAnsi="宋体" w:cs="Segoe UI"/>
              </w:rPr>
            </w:pPr>
            <w:hyperlink r:id="rId1832" w:anchor="table-of-contents" w:history="1">
              <w:r w:rsidR="00401DBB" w:rsidRPr="00613BB9">
                <w:rPr>
                  <w:rStyle w:val="a4"/>
                  <w:rFonts w:ascii="宋体" w:eastAsia="宋体" w:hAnsi="宋体" w:cs="Segoe UI"/>
                  <w:color w:val="auto"/>
                </w:rPr>
                <w:t>top</w:t>
              </w:r>
            </w:hyperlink>
          </w:p>
        </w:tc>
      </w:tr>
      <w:tr w:rsidR="00613BB9" w:rsidRPr="00613BB9" w14:paraId="2F15605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B4213" w14:textId="77777777" w:rsidR="00401DBB" w:rsidRPr="00613BB9" w:rsidRDefault="00717723" w:rsidP="002C4861">
            <w:pPr>
              <w:rPr>
                <w:rFonts w:ascii="宋体" w:eastAsia="宋体" w:hAnsi="宋体" w:cs="Segoe UI"/>
              </w:rPr>
            </w:pPr>
            <w:hyperlink r:id="rId183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12A79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B36F9E" w14:textId="77777777" w:rsidR="00401DBB" w:rsidRPr="00613BB9" w:rsidRDefault="00401DBB" w:rsidP="002C4861">
            <w:pPr>
              <w:jc w:val="left"/>
              <w:rPr>
                <w:rFonts w:ascii="宋体" w:eastAsia="宋体" w:hAnsi="宋体" w:cs="Segoe UI"/>
              </w:rPr>
            </w:pPr>
            <w:r w:rsidRPr="00613BB9">
              <w:rPr>
                <w:rStyle w:val="HTML1"/>
                <w:sz w:val="20"/>
                <w:szCs w:val="20"/>
              </w:rPr>
              <w:t>:sweden:</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CDE99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76D53" w14:textId="77777777" w:rsidR="00401DBB" w:rsidRPr="00613BB9" w:rsidRDefault="00401DBB" w:rsidP="002C4861">
            <w:pPr>
              <w:jc w:val="left"/>
              <w:rPr>
                <w:rFonts w:ascii="宋体" w:eastAsia="宋体" w:hAnsi="宋体" w:cs="Segoe UI"/>
              </w:rPr>
            </w:pPr>
            <w:r w:rsidRPr="00613BB9">
              <w:rPr>
                <w:rStyle w:val="HTML1"/>
                <w:sz w:val="20"/>
                <w:szCs w:val="20"/>
              </w:rPr>
              <w:t>:singapore: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79BB5B" w14:textId="77777777" w:rsidR="00401DBB" w:rsidRPr="00613BB9" w:rsidRDefault="00717723" w:rsidP="002C4861">
            <w:pPr>
              <w:rPr>
                <w:rFonts w:ascii="宋体" w:eastAsia="宋体" w:hAnsi="宋体" w:cs="Segoe UI"/>
              </w:rPr>
            </w:pPr>
            <w:hyperlink r:id="rId1834" w:anchor="table-of-contents" w:history="1">
              <w:r w:rsidR="00401DBB" w:rsidRPr="00613BB9">
                <w:rPr>
                  <w:rStyle w:val="a4"/>
                  <w:rFonts w:ascii="宋体" w:eastAsia="宋体" w:hAnsi="宋体" w:cs="Segoe UI"/>
                  <w:color w:val="auto"/>
                </w:rPr>
                <w:t>top</w:t>
              </w:r>
            </w:hyperlink>
          </w:p>
        </w:tc>
      </w:tr>
      <w:tr w:rsidR="00613BB9" w:rsidRPr="00613BB9" w14:paraId="748FFB1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1E7C24" w14:textId="77777777" w:rsidR="00401DBB" w:rsidRPr="00613BB9" w:rsidRDefault="00717723" w:rsidP="002C4861">
            <w:pPr>
              <w:rPr>
                <w:rFonts w:ascii="宋体" w:eastAsia="宋体" w:hAnsi="宋体" w:cs="Segoe UI"/>
              </w:rPr>
            </w:pPr>
            <w:hyperlink r:id="rId183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8D5F4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8DC7DE" w14:textId="77777777" w:rsidR="00401DBB" w:rsidRPr="00613BB9" w:rsidRDefault="00401DBB" w:rsidP="002C4861">
            <w:pPr>
              <w:jc w:val="left"/>
              <w:rPr>
                <w:rFonts w:ascii="宋体" w:eastAsia="宋体" w:hAnsi="宋体" w:cs="Segoe UI"/>
              </w:rPr>
            </w:pPr>
            <w:r w:rsidRPr="00613BB9">
              <w:rPr>
                <w:rStyle w:val="HTML1"/>
                <w:sz w:val="20"/>
                <w:szCs w:val="20"/>
              </w:rPr>
              <w:t>:st_helena: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3960A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3D8157" w14:textId="77777777" w:rsidR="00401DBB" w:rsidRPr="00613BB9" w:rsidRDefault="00401DBB" w:rsidP="002C4861">
            <w:pPr>
              <w:jc w:val="left"/>
              <w:rPr>
                <w:rFonts w:ascii="宋体" w:eastAsia="宋体" w:hAnsi="宋体" w:cs="Segoe UI"/>
              </w:rPr>
            </w:pPr>
            <w:r w:rsidRPr="00613BB9">
              <w:rPr>
                <w:rStyle w:val="HTML1"/>
                <w:sz w:val="20"/>
                <w:szCs w:val="20"/>
              </w:rPr>
              <w:t>:slovenia: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97D9EB" w14:textId="77777777" w:rsidR="00401DBB" w:rsidRPr="00613BB9" w:rsidRDefault="00717723" w:rsidP="002C4861">
            <w:pPr>
              <w:rPr>
                <w:rFonts w:ascii="宋体" w:eastAsia="宋体" w:hAnsi="宋体" w:cs="Segoe UI"/>
              </w:rPr>
            </w:pPr>
            <w:hyperlink r:id="rId1836" w:anchor="table-of-contents" w:history="1">
              <w:r w:rsidR="00401DBB" w:rsidRPr="00613BB9">
                <w:rPr>
                  <w:rStyle w:val="a4"/>
                  <w:rFonts w:ascii="宋体" w:eastAsia="宋体" w:hAnsi="宋体" w:cs="Segoe UI"/>
                  <w:color w:val="auto"/>
                </w:rPr>
                <w:t>top</w:t>
              </w:r>
            </w:hyperlink>
          </w:p>
        </w:tc>
      </w:tr>
      <w:tr w:rsidR="00613BB9" w:rsidRPr="00613BB9" w14:paraId="1F6DF299"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A1735B" w14:textId="77777777" w:rsidR="00401DBB" w:rsidRPr="00613BB9" w:rsidRDefault="00717723" w:rsidP="002C4861">
            <w:pPr>
              <w:rPr>
                <w:rFonts w:ascii="宋体" w:eastAsia="宋体" w:hAnsi="宋体" w:cs="Segoe UI"/>
              </w:rPr>
            </w:pPr>
            <w:hyperlink r:id="rId183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D3529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1406E1" w14:textId="77777777" w:rsidR="00401DBB" w:rsidRPr="00613BB9" w:rsidRDefault="00401DBB" w:rsidP="002C4861">
            <w:pPr>
              <w:jc w:val="left"/>
              <w:rPr>
                <w:rFonts w:ascii="宋体" w:eastAsia="宋体" w:hAnsi="宋体" w:cs="Segoe UI"/>
              </w:rPr>
            </w:pPr>
            <w:r w:rsidRPr="00613BB9">
              <w:rPr>
                <w:rStyle w:val="HTML1"/>
                <w:sz w:val="20"/>
                <w:szCs w:val="20"/>
              </w:rPr>
              <w:t>:svalbard_jan_mayen:</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58BD0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58A6D6" w14:textId="77777777" w:rsidR="00401DBB" w:rsidRPr="00613BB9" w:rsidRDefault="00401DBB" w:rsidP="002C4861">
            <w:pPr>
              <w:jc w:val="left"/>
              <w:rPr>
                <w:rFonts w:ascii="宋体" w:eastAsia="宋体" w:hAnsi="宋体" w:cs="Segoe UI"/>
              </w:rPr>
            </w:pPr>
            <w:r w:rsidRPr="00613BB9">
              <w:rPr>
                <w:rStyle w:val="HTML1"/>
                <w:sz w:val="20"/>
                <w:szCs w:val="20"/>
              </w:rPr>
              <w:t>:slovakia: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052BCB" w14:textId="77777777" w:rsidR="00401DBB" w:rsidRPr="00613BB9" w:rsidRDefault="00717723" w:rsidP="002C4861">
            <w:pPr>
              <w:rPr>
                <w:rFonts w:ascii="宋体" w:eastAsia="宋体" w:hAnsi="宋体" w:cs="Segoe UI"/>
              </w:rPr>
            </w:pPr>
            <w:hyperlink r:id="rId1838" w:anchor="table-of-contents" w:history="1">
              <w:r w:rsidR="00401DBB" w:rsidRPr="00613BB9">
                <w:rPr>
                  <w:rStyle w:val="a4"/>
                  <w:rFonts w:ascii="宋体" w:eastAsia="宋体" w:hAnsi="宋体" w:cs="Segoe UI"/>
                  <w:color w:val="auto"/>
                </w:rPr>
                <w:t>top</w:t>
              </w:r>
            </w:hyperlink>
          </w:p>
        </w:tc>
      </w:tr>
      <w:tr w:rsidR="00613BB9" w:rsidRPr="00613BB9" w14:paraId="7CF1885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00A7FB" w14:textId="77777777" w:rsidR="00401DBB" w:rsidRPr="00613BB9" w:rsidRDefault="00717723" w:rsidP="002C4861">
            <w:pPr>
              <w:rPr>
                <w:rFonts w:ascii="宋体" w:eastAsia="宋体" w:hAnsi="宋体" w:cs="Segoe UI"/>
              </w:rPr>
            </w:pPr>
            <w:hyperlink r:id="rId183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391E3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487873" w14:textId="77777777" w:rsidR="00401DBB" w:rsidRPr="00613BB9" w:rsidRDefault="00401DBB" w:rsidP="002C4861">
            <w:pPr>
              <w:jc w:val="left"/>
              <w:rPr>
                <w:rFonts w:ascii="宋体" w:eastAsia="宋体" w:hAnsi="宋体" w:cs="Segoe UI"/>
              </w:rPr>
            </w:pPr>
            <w:r w:rsidRPr="00613BB9">
              <w:rPr>
                <w:rStyle w:val="HTML1"/>
                <w:sz w:val="20"/>
                <w:szCs w:val="20"/>
              </w:rPr>
              <w:t>:sierra_leone:</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41992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9D9B61" w14:textId="77777777" w:rsidR="00401DBB" w:rsidRPr="00613BB9" w:rsidRDefault="00401DBB" w:rsidP="002C4861">
            <w:pPr>
              <w:jc w:val="left"/>
              <w:rPr>
                <w:rFonts w:ascii="宋体" w:eastAsia="宋体" w:hAnsi="宋体" w:cs="Segoe UI"/>
              </w:rPr>
            </w:pPr>
            <w:r w:rsidRPr="00613BB9">
              <w:rPr>
                <w:rStyle w:val="HTML1"/>
                <w:sz w:val="20"/>
                <w:szCs w:val="20"/>
              </w:rPr>
              <w:t>:san_marino: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5E97C7" w14:textId="77777777" w:rsidR="00401DBB" w:rsidRPr="00613BB9" w:rsidRDefault="00717723" w:rsidP="002C4861">
            <w:pPr>
              <w:rPr>
                <w:rFonts w:ascii="宋体" w:eastAsia="宋体" w:hAnsi="宋体" w:cs="Segoe UI"/>
              </w:rPr>
            </w:pPr>
            <w:hyperlink r:id="rId1840" w:anchor="table-of-contents" w:history="1">
              <w:r w:rsidR="00401DBB" w:rsidRPr="00613BB9">
                <w:rPr>
                  <w:rStyle w:val="a4"/>
                  <w:rFonts w:ascii="宋体" w:eastAsia="宋体" w:hAnsi="宋体" w:cs="Segoe UI"/>
                  <w:color w:val="auto"/>
                </w:rPr>
                <w:t>top</w:t>
              </w:r>
            </w:hyperlink>
          </w:p>
        </w:tc>
      </w:tr>
      <w:tr w:rsidR="00613BB9" w:rsidRPr="00613BB9" w14:paraId="2E3BAA8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07FE6B" w14:textId="77777777" w:rsidR="00401DBB" w:rsidRPr="00613BB9" w:rsidRDefault="00717723" w:rsidP="002C4861">
            <w:pPr>
              <w:rPr>
                <w:rFonts w:ascii="宋体" w:eastAsia="宋体" w:hAnsi="宋体" w:cs="Segoe UI"/>
              </w:rPr>
            </w:pPr>
            <w:hyperlink r:id="rId184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B82B1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5A9BA7" w14:textId="77777777" w:rsidR="00401DBB" w:rsidRPr="00613BB9" w:rsidRDefault="00401DBB" w:rsidP="002C4861">
            <w:pPr>
              <w:jc w:val="left"/>
              <w:rPr>
                <w:rFonts w:ascii="宋体" w:eastAsia="宋体" w:hAnsi="宋体" w:cs="Segoe UI"/>
              </w:rPr>
            </w:pPr>
            <w:r w:rsidRPr="00613BB9">
              <w:rPr>
                <w:rStyle w:val="HTML1"/>
                <w:sz w:val="20"/>
                <w:szCs w:val="20"/>
              </w:rPr>
              <w:t>:senegal:</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121E46"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03DA4" w14:textId="77777777" w:rsidR="00401DBB" w:rsidRPr="00613BB9" w:rsidRDefault="00401DBB" w:rsidP="002C4861">
            <w:pPr>
              <w:jc w:val="left"/>
              <w:rPr>
                <w:rFonts w:ascii="宋体" w:eastAsia="宋体" w:hAnsi="宋体" w:cs="Segoe UI"/>
              </w:rPr>
            </w:pPr>
            <w:r w:rsidRPr="00613BB9">
              <w:rPr>
                <w:rStyle w:val="HTML1"/>
                <w:sz w:val="20"/>
                <w:szCs w:val="20"/>
              </w:rPr>
              <w:t>:somalia: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E9B117" w14:textId="77777777" w:rsidR="00401DBB" w:rsidRPr="00613BB9" w:rsidRDefault="00717723" w:rsidP="002C4861">
            <w:pPr>
              <w:rPr>
                <w:rFonts w:ascii="宋体" w:eastAsia="宋体" w:hAnsi="宋体" w:cs="Segoe UI"/>
              </w:rPr>
            </w:pPr>
            <w:hyperlink r:id="rId1842" w:anchor="table-of-contents" w:history="1">
              <w:r w:rsidR="00401DBB" w:rsidRPr="00613BB9">
                <w:rPr>
                  <w:rStyle w:val="a4"/>
                  <w:rFonts w:ascii="宋体" w:eastAsia="宋体" w:hAnsi="宋体" w:cs="Segoe UI"/>
                  <w:color w:val="auto"/>
                </w:rPr>
                <w:t>top</w:t>
              </w:r>
            </w:hyperlink>
          </w:p>
        </w:tc>
      </w:tr>
      <w:tr w:rsidR="00613BB9" w:rsidRPr="00613BB9" w14:paraId="5F3F35B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08E6F6" w14:textId="77777777" w:rsidR="00401DBB" w:rsidRPr="00613BB9" w:rsidRDefault="00717723" w:rsidP="002C4861">
            <w:pPr>
              <w:rPr>
                <w:rFonts w:ascii="宋体" w:eastAsia="宋体" w:hAnsi="宋体" w:cs="Segoe UI"/>
              </w:rPr>
            </w:pPr>
            <w:hyperlink r:id="rId184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914BD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18A86A" w14:textId="77777777" w:rsidR="00401DBB" w:rsidRPr="00613BB9" w:rsidRDefault="00401DBB" w:rsidP="002C4861">
            <w:pPr>
              <w:jc w:val="left"/>
              <w:rPr>
                <w:rFonts w:ascii="宋体" w:eastAsia="宋体" w:hAnsi="宋体" w:cs="Segoe UI"/>
              </w:rPr>
            </w:pPr>
            <w:r w:rsidRPr="00613BB9">
              <w:rPr>
                <w:rStyle w:val="HTML1"/>
                <w:sz w:val="20"/>
                <w:szCs w:val="20"/>
              </w:rPr>
              <w:t>:suriname:</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01D4C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4BDFAF" w14:textId="77777777" w:rsidR="00401DBB" w:rsidRPr="00613BB9" w:rsidRDefault="00401DBB" w:rsidP="002C4861">
            <w:pPr>
              <w:jc w:val="left"/>
              <w:rPr>
                <w:rFonts w:ascii="宋体" w:eastAsia="宋体" w:hAnsi="宋体" w:cs="Segoe UI"/>
              </w:rPr>
            </w:pPr>
            <w:r w:rsidRPr="00613BB9">
              <w:rPr>
                <w:rStyle w:val="HTML1"/>
                <w:sz w:val="20"/>
                <w:szCs w:val="20"/>
              </w:rPr>
              <w:t>:south_sudan: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D101D0" w14:textId="77777777" w:rsidR="00401DBB" w:rsidRPr="00613BB9" w:rsidRDefault="00717723" w:rsidP="002C4861">
            <w:pPr>
              <w:rPr>
                <w:rFonts w:ascii="宋体" w:eastAsia="宋体" w:hAnsi="宋体" w:cs="Segoe UI"/>
              </w:rPr>
            </w:pPr>
            <w:hyperlink r:id="rId1844" w:anchor="table-of-contents" w:history="1">
              <w:r w:rsidR="00401DBB" w:rsidRPr="00613BB9">
                <w:rPr>
                  <w:rStyle w:val="a4"/>
                  <w:rFonts w:ascii="宋体" w:eastAsia="宋体" w:hAnsi="宋体" w:cs="Segoe UI"/>
                  <w:color w:val="auto"/>
                </w:rPr>
                <w:t>top</w:t>
              </w:r>
            </w:hyperlink>
          </w:p>
        </w:tc>
      </w:tr>
      <w:tr w:rsidR="00613BB9" w:rsidRPr="00613BB9" w14:paraId="19C8DC9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FDA82C" w14:textId="77777777" w:rsidR="00401DBB" w:rsidRPr="00613BB9" w:rsidRDefault="00717723" w:rsidP="002C4861">
            <w:pPr>
              <w:rPr>
                <w:rFonts w:ascii="宋体" w:eastAsia="宋体" w:hAnsi="宋体" w:cs="Segoe UI"/>
              </w:rPr>
            </w:pPr>
            <w:hyperlink r:id="rId184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2953E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84E6C3" w14:textId="77777777" w:rsidR="00401DBB" w:rsidRPr="00613BB9" w:rsidRDefault="00401DBB" w:rsidP="002C4861">
            <w:pPr>
              <w:jc w:val="left"/>
              <w:rPr>
                <w:rFonts w:ascii="宋体" w:eastAsia="宋体" w:hAnsi="宋体" w:cs="Segoe UI"/>
              </w:rPr>
            </w:pPr>
            <w:r w:rsidRPr="00613BB9">
              <w:rPr>
                <w:rStyle w:val="HTML1"/>
                <w:sz w:val="20"/>
                <w:szCs w:val="20"/>
              </w:rPr>
              <w:t>:sao_tome_principe:</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95ADD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3BEE33" w14:textId="77777777" w:rsidR="00401DBB" w:rsidRPr="00613BB9" w:rsidRDefault="00401DBB" w:rsidP="002C4861">
            <w:pPr>
              <w:jc w:val="left"/>
              <w:rPr>
                <w:rFonts w:ascii="宋体" w:eastAsia="宋体" w:hAnsi="宋体" w:cs="Segoe UI"/>
              </w:rPr>
            </w:pPr>
            <w:r w:rsidRPr="00613BB9">
              <w:rPr>
                <w:rStyle w:val="HTML1"/>
                <w:sz w:val="20"/>
                <w:szCs w:val="20"/>
              </w:rPr>
              <w:t>:el_salvador: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2DD81F" w14:textId="77777777" w:rsidR="00401DBB" w:rsidRPr="00613BB9" w:rsidRDefault="00717723" w:rsidP="002C4861">
            <w:pPr>
              <w:rPr>
                <w:rFonts w:ascii="宋体" w:eastAsia="宋体" w:hAnsi="宋体" w:cs="Segoe UI"/>
              </w:rPr>
            </w:pPr>
            <w:hyperlink r:id="rId1846" w:anchor="table-of-contents" w:history="1">
              <w:r w:rsidR="00401DBB" w:rsidRPr="00613BB9">
                <w:rPr>
                  <w:rStyle w:val="a4"/>
                  <w:rFonts w:ascii="宋体" w:eastAsia="宋体" w:hAnsi="宋体" w:cs="Segoe UI"/>
                  <w:color w:val="auto"/>
                </w:rPr>
                <w:t>top</w:t>
              </w:r>
            </w:hyperlink>
          </w:p>
        </w:tc>
      </w:tr>
      <w:tr w:rsidR="00613BB9" w:rsidRPr="00613BB9" w14:paraId="670059C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C2DFE6" w14:textId="77777777" w:rsidR="00401DBB" w:rsidRPr="00613BB9" w:rsidRDefault="00717723" w:rsidP="002C4861">
            <w:pPr>
              <w:rPr>
                <w:rFonts w:ascii="宋体" w:eastAsia="宋体" w:hAnsi="宋体" w:cs="Segoe UI"/>
              </w:rPr>
            </w:pPr>
            <w:hyperlink r:id="rId184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1454F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0D7755" w14:textId="77777777" w:rsidR="00401DBB" w:rsidRPr="00613BB9" w:rsidRDefault="00401DBB" w:rsidP="002C4861">
            <w:pPr>
              <w:jc w:val="left"/>
              <w:rPr>
                <w:rFonts w:ascii="宋体" w:eastAsia="宋体" w:hAnsi="宋体" w:cs="Segoe UI"/>
              </w:rPr>
            </w:pPr>
            <w:r w:rsidRPr="00613BB9">
              <w:rPr>
                <w:rStyle w:val="HTML1"/>
                <w:sz w:val="20"/>
                <w:szCs w:val="20"/>
              </w:rPr>
              <w:t>:sint_maarten:</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7B04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234B32" w14:textId="77777777" w:rsidR="00401DBB" w:rsidRPr="00613BB9" w:rsidRDefault="00401DBB" w:rsidP="002C4861">
            <w:pPr>
              <w:jc w:val="left"/>
              <w:rPr>
                <w:rFonts w:ascii="宋体" w:eastAsia="宋体" w:hAnsi="宋体" w:cs="Segoe UI"/>
              </w:rPr>
            </w:pPr>
            <w:r w:rsidRPr="00613BB9">
              <w:rPr>
                <w:rStyle w:val="HTML1"/>
                <w:sz w:val="20"/>
                <w:szCs w:val="20"/>
              </w:rPr>
              <w:t>:syria: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08931B" w14:textId="77777777" w:rsidR="00401DBB" w:rsidRPr="00613BB9" w:rsidRDefault="00717723" w:rsidP="002C4861">
            <w:pPr>
              <w:rPr>
                <w:rFonts w:ascii="宋体" w:eastAsia="宋体" w:hAnsi="宋体" w:cs="Segoe UI"/>
              </w:rPr>
            </w:pPr>
            <w:hyperlink r:id="rId1848" w:anchor="table-of-contents" w:history="1">
              <w:r w:rsidR="00401DBB" w:rsidRPr="00613BB9">
                <w:rPr>
                  <w:rStyle w:val="a4"/>
                  <w:rFonts w:ascii="宋体" w:eastAsia="宋体" w:hAnsi="宋体" w:cs="Segoe UI"/>
                  <w:color w:val="auto"/>
                </w:rPr>
                <w:t>top</w:t>
              </w:r>
            </w:hyperlink>
          </w:p>
        </w:tc>
      </w:tr>
      <w:tr w:rsidR="00613BB9" w:rsidRPr="00613BB9" w14:paraId="1D54E69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805759" w14:textId="77777777" w:rsidR="00401DBB" w:rsidRPr="00613BB9" w:rsidRDefault="00717723" w:rsidP="002C4861">
            <w:pPr>
              <w:rPr>
                <w:rFonts w:ascii="宋体" w:eastAsia="宋体" w:hAnsi="宋体" w:cs="Segoe UI"/>
              </w:rPr>
            </w:pPr>
            <w:hyperlink r:id="rId184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A3AC1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0D3E53" w14:textId="77777777" w:rsidR="00401DBB" w:rsidRPr="00613BB9" w:rsidRDefault="00401DBB" w:rsidP="002C4861">
            <w:pPr>
              <w:jc w:val="left"/>
              <w:rPr>
                <w:rFonts w:ascii="宋体" w:eastAsia="宋体" w:hAnsi="宋体" w:cs="Segoe UI"/>
              </w:rPr>
            </w:pPr>
            <w:r w:rsidRPr="00613BB9">
              <w:rPr>
                <w:rStyle w:val="HTML1"/>
                <w:sz w:val="20"/>
                <w:szCs w:val="20"/>
              </w:rPr>
              <w:t>:swaziland:</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1CE5C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A88F50" w14:textId="77777777" w:rsidR="00401DBB" w:rsidRPr="00613BB9" w:rsidRDefault="00401DBB" w:rsidP="002C4861">
            <w:pPr>
              <w:jc w:val="left"/>
              <w:rPr>
                <w:rFonts w:ascii="宋体" w:eastAsia="宋体" w:hAnsi="宋体" w:cs="Segoe UI"/>
              </w:rPr>
            </w:pPr>
            <w:r w:rsidRPr="00613BB9">
              <w:rPr>
                <w:rStyle w:val="HTML1"/>
                <w:sz w:val="20"/>
                <w:szCs w:val="20"/>
              </w:rPr>
              <w:t>:tristan_da_cunha: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8EBF7D" w14:textId="77777777" w:rsidR="00401DBB" w:rsidRPr="00613BB9" w:rsidRDefault="00717723" w:rsidP="002C4861">
            <w:pPr>
              <w:rPr>
                <w:rFonts w:ascii="宋体" w:eastAsia="宋体" w:hAnsi="宋体" w:cs="Segoe UI"/>
              </w:rPr>
            </w:pPr>
            <w:hyperlink r:id="rId1850" w:anchor="table-of-contents" w:history="1">
              <w:r w:rsidR="00401DBB" w:rsidRPr="00613BB9">
                <w:rPr>
                  <w:rStyle w:val="a4"/>
                  <w:rFonts w:ascii="宋体" w:eastAsia="宋体" w:hAnsi="宋体" w:cs="Segoe UI"/>
                  <w:color w:val="auto"/>
                </w:rPr>
                <w:t>top</w:t>
              </w:r>
            </w:hyperlink>
          </w:p>
        </w:tc>
      </w:tr>
      <w:tr w:rsidR="00613BB9" w:rsidRPr="00613BB9" w14:paraId="2810E0C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1E1F71" w14:textId="77777777" w:rsidR="00401DBB" w:rsidRPr="00613BB9" w:rsidRDefault="00717723" w:rsidP="002C4861">
            <w:pPr>
              <w:rPr>
                <w:rFonts w:ascii="宋体" w:eastAsia="宋体" w:hAnsi="宋体" w:cs="Segoe UI"/>
              </w:rPr>
            </w:pPr>
            <w:hyperlink r:id="rId185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A918E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2E24FF" w14:textId="77777777" w:rsidR="00401DBB" w:rsidRPr="00613BB9" w:rsidRDefault="00401DBB" w:rsidP="002C4861">
            <w:pPr>
              <w:jc w:val="left"/>
              <w:rPr>
                <w:rFonts w:ascii="宋体" w:eastAsia="宋体" w:hAnsi="宋体" w:cs="Segoe UI"/>
              </w:rPr>
            </w:pPr>
            <w:r w:rsidRPr="00613BB9">
              <w:rPr>
                <w:rStyle w:val="HTML1"/>
                <w:sz w:val="20"/>
                <w:szCs w:val="20"/>
              </w:rPr>
              <w:t>:turks_caicos_islands: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4E2FD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8F1A56" w14:textId="77777777" w:rsidR="00401DBB" w:rsidRPr="00613BB9" w:rsidRDefault="00401DBB" w:rsidP="002C4861">
            <w:pPr>
              <w:jc w:val="left"/>
              <w:rPr>
                <w:rFonts w:ascii="宋体" w:eastAsia="宋体" w:hAnsi="宋体" w:cs="Segoe UI"/>
              </w:rPr>
            </w:pPr>
            <w:r w:rsidRPr="00613BB9">
              <w:rPr>
                <w:rStyle w:val="HTML1"/>
                <w:sz w:val="20"/>
                <w:szCs w:val="20"/>
              </w:rPr>
              <w:t>:chad: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F2220C" w14:textId="77777777" w:rsidR="00401DBB" w:rsidRPr="00613BB9" w:rsidRDefault="00717723" w:rsidP="002C4861">
            <w:pPr>
              <w:rPr>
                <w:rFonts w:ascii="宋体" w:eastAsia="宋体" w:hAnsi="宋体" w:cs="Segoe UI"/>
              </w:rPr>
            </w:pPr>
            <w:hyperlink r:id="rId1852" w:anchor="table-of-contents" w:history="1">
              <w:r w:rsidR="00401DBB" w:rsidRPr="00613BB9">
                <w:rPr>
                  <w:rStyle w:val="a4"/>
                  <w:rFonts w:ascii="宋体" w:eastAsia="宋体" w:hAnsi="宋体" w:cs="Segoe UI"/>
                  <w:color w:val="auto"/>
                </w:rPr>
                <w:t>top</w:t>
              </w:r>
            </w:hyperlink>
          </w:p>
        </w:tc>
      </w:tr>
      <w:tr w:rsidR="00613BB9" w:rsidRPr="00613BB9" w14:paraId="657B704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8D0C63" w14:textId="77777777" w:rsidR="00401DBB" w:rsidRPr="00613BB9" w:rsidRDefault="00717723" w:rsidP="002C4861">
            <w:pPr>
              <w:rPr>
                <w:rFonts w:ascii="宋体" w:eastAsia="宋体" w:hAnsi="宋体" w:cs="Segoe UI"/>
              </w:rPr>
            </w:pPr>
            <w:hyperlink r:id="rId185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210BBC"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CBCFA4" w14:textId="77777777" w:rsidR="00401DBB" w:rsidRPr="00613BB9" w:rsidRDefault="00401DBB" w:rsidP="002C4861">
            <w:pPr>
              <w:jc w:val="left"/>
              <w:rPr>
                <w:rFonts w:ascii="宋体" w:eastAsia="宋体" w:hAnsi="宋体" w:cs="Segoe UI"/>
              </w:rPr>
            </w:pPr>
            <w:r w:rsidRPr="00613BB9">
              <w:rPr>
                <w:rStyle w:val="HTML1"/>
                <w:sz w:val="20"/>
                <w:szCs w:val="20"/>
              </w:rPr>
              <w:t>:french_southern_territories:</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E97DB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8924CB" w14:textId="77777777" w:rsidR="00401DBB" w:rsidRPr="00613BB9" w:rsidRDefault="00401DBB" w:rsidP="002C4861">
            <w:pPr>
              <w:jc w:val="left"/>
              <w:rPr>
                <w:rFonts w:ascii="宋体" w:eastAsia="宋体" w:hAnsi="宋体" w:cs="Segoe UI"/>
              </w:rPr>
            </w:pPr>
            <w:r w:rsidRPr="00613BB9">
              <w:rPr>
                <w:rStyle w:val="HTML1"/>
                <w:sz w:val="20"/>
                <w:szCs w:val="20"/>
              </w:rPr>
              <w:t>:togo: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552BBB" w14:textId="77777777" w:rsidR="00401DBB" w:rsidRPr="00613BB9" w:rsidRDefault="00717723" w:rsidP="002C4861">
            <w:pPr>
              <w:rPr>
                <w:rFonts w:ascii="宋体" w:eastAsia="宋体" w:hAnsi="宋体" w:cs="Segoe UI"/>
              </w:rPr>
            </w:pPr>
            <w:hyperlink r:id="rId1854" w:anchor="table-of-contents" w:history="1">
              <w:r w:rsidR="00401DBB" w:rsidRPr="00613BB9">
                <w:rPr>
                  <w:rStyle w:val="a4"/>
                  <w:rFonts w:ascii="宋体" w:eastAsia="宋体" w:hAnsi="宋体" w:cs="Segoe UI"/>
                  <w:color w:val="auto"/>
                </w:rPr>
                <w:t>top</w:t>
              </w:r>
            </w:hyperlink>
          </w:p>
        </w:tc>
      </w:tr>
      <w:tr w:rsidR="00613BB9" w:rsidRPr="00613BB9" w14:paraId="6A9C1D8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907C90" w14:textId="77777777" w:rsidR="00401DBB" w:rsidRPr="00613BB9" w:rsidRDefault="00717723" w:rsidP="002C4861">
            <w:pPr>
              <w:rPr>
                <w:rFonts w:ascii="宋体" w:eastAsia="宋体" w:hAnsi="宋体" w:cs="Segoe UI"/>
              </w:rPr>
            </w:pPr>
            <w:hyperlink r:id="rId185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076F7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4AEE56" w14:textId="77777777" w:rsidR="00401DBB" w:rsidRPr="00613BB9" w:rsidRDefault="00401DBB" w:rsidP="002C4861">
            <w:pPr>
              <w:jc w:val="left"/>
              <w:rPr>
                <w:rFonts w:ascii="宋体" w:eastAsia="宋体" w:hAnsi="宋体" w:cs="Segoe UI"/>
              </w:rPr>
            </w:pPr>
            <w:r w:rsidRPr="00613BB9">
              <w:rPr>
                <w:rStyle w:val="HTML1"/>
                <w:sz w:val="20"/>
                <w:szCs w:val="20"/>
              </w:rPr>
              <w:t>:thailand:</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A61A2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4554DE" w14:textId="77777777" w:rsidR="00401DBB" w:rsidRPr="00613BB9" w:rsidRDefault="00401DBB" w:rsidP="002C4861">
            <w:pPr>
              <w:jc w:val="left"/>
              <w:rPr>
                <w:rFonts w:ascii="宋体" w:eastAsia="宋体" w:hAnsi="宋体" w:cs="Segoe UI"/>
              </w:rPr>
            </w:pPr>
            <w:r w:rsidRPr="00613BB9">
              <w:rPr>
                <w:rStyle w:val="HTML1"/>
                <w:sz w:val="20"/>
                <w:szCs w:val="20"/>
              </w:rPr>
              <w:t>:tajikistan: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D5A808" w14:textId="77777777" w:rsidR="00401DBB" w:rsidRPr="00613BB9" w:rsidRDefault="00717723" w:rsidP="002C4861">
            <w:pPr>
              <w:rPr>
                <w:rFonts w:ascii="宋体" w:eastAsia="宋体" w:hAnsi="宋体" w:cs="Segoe UI"/>
              </w:rPr>
            </w:pPr>
            <w:hyperlink r:id="rId1856" w:anchor="table-of-contents" w:history="1">
              <w:r w:rsidR="00401DBB" w:rsidRPr="00613BB9">
                <w:rPr>
                  <w:rStyle w:val="a4"/>
                  <w:rFonts w:ascii="宋体" w:eastAsia="宋体" w:hAnsi="宋体" w:cs="Segoe UI"/>
                  <w:color w:val="auto"/>
                </w:rPr>
                <w:t>top</w:t>
              </w:r>
            </w:hyperlink>
          </w:p>
        </w:tc>
      </w:tr>
      <w:tr w:rsidR="00613BB9" w:rsidRPr="00613BB9" w14:paraId="7C53085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2505EE" w14:textId="77777777" w:rsidR="00401DBB" w:rsidRPr="00613BB9" w:rsidRDefault="00717723" w:rsidP="002C4861">
            <w:pPr>
              <w:rPr>
                <w:rFonts w:ascii="宋体" w:eastAsia="宋体" w:hAnsi="宋体" w:cs="Segoe UI"/>
              </w:rPr>
            </w:pPr>
            <w:hyperlink r:id="rId185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13F0B"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BC830E" w14:textId="77777777" w:rsidR="00401DBB" w:rsidRPr="00613BB9" w:rsidRDefault="00401DBB" w:rsidP="002C4861">
            <w:pPr>
              <w:jc w:val="left"/>
              <w:rPr>
                <w:rFonts w:ascii="宋体" w:eastAsia="宋体" w:hAnsi="宋体" w:cs="Segoe UI"/>
              </w:rPr>
            </w:pPr>
            <w:r w:rsidRPr="00613BB9">
              <w:rPr>
                <w:rStyle w:val="HTML1"/>
                <w:sz w:val="20"/>
                <w:szCs w:val="20"/>
              </w:rPr>
              <w:t>:tokelau:</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FC9CCE"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187A2D" w14:textId="77777777" w:rsidR="00401DBB" w:rsidRPr="00613BB9" w:rsidRDefault="00401DBB" w:rsidP="002C4861">
            <w:pPr>
              <w:jc w:val="left"/>
              <w:rPr>
                <w:rFonts w:ascii="宋体" w:eastAsia="宋体" w:hAnsi="宋体" w:cs="Segoe UI"/>
              </w:rPr>
            </w:pPr>
            <w:r w:rsidRPr="00613BB9">
              <w:rPr>
                <w:rStyle w:val="HTML1"/>
                <w:sz w:val="20"/>
                <w:szCs w:val="20"/>
              </w:rPr>
              <w:t>:timor_leste: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140D67" w14:textId="77777777" w:rsidR="00401DBB" w:rsidRPr="00613BB9" w:rsidRDefault="00717723" w:rsidP="002C4861">
            <w:pPr>
              <w:rPr>
                <w:rFonts w:ascii="宋体" w:eastAsia="宋体" w:hAnsi="宋体" w:cs="Segoe UI"/>
              </w:rPr>
            </w:pPr>
            <w:hyperlink r:id="rId1858" w:anchor="table-of-contents" w:history="1">
              <w:r w:rsidR="00401DBB" w:rsidRPr="00613BB9">
                <w:rPr>
                  <w:rStyle w:val="a4"/>
                  <w:rFonts w:ascii="宋体" w:eastAsia="宋体" w:hAnsi="宋体" w:cs="Segoe UI"/>
                  <w:color w:val="auto"/>
                </w:rPr>
                <w:t>top</w:t>
              </w:r>
            </w:hyperlink>
          </w:p>
        </w:tc>
      </w:tr>
      <w:tr w:rsidR="00613BB9" w:rsidRPr="00613BB9" w14:paraId="65CDB47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73452D" w14:textId="77777777" w:rsidR="00401DBB" w:rsidRPr="00613BB9" w:rsidRDefault="00717723" w:rsidP="002C4861">
            <w:pPr>
              <w:rPr>
                <w:rFonts w:ascii="宋体" w:eastAsia="宋体" w:hAnsi="宋体" w:cs="Segoe UI"/>
              </w:rPr>
            </w:pPr>
            <w:hyperlink r:id="rId185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318DE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1E1730" w14:textId="77777777" w:rsidR="00401DBB" w:rsidRPr="00613BB9" w:rsidRDefault="00401DBB" w:rsidP="002C4861">
            <w:pPr>
              <w:jc w:val="left"/>
              <w:rPr>
                <w:rFonts w:ascii="宋体" w:eastAsia="宋体" w:hAnsi="宋体" w:cs="Segoe UI"/>
              </w:rPr>
            </w:pPr>
            <w:r w:rsidRPr="00613BB9">
              <w:rPr>
                <w:rStyle w:val="HTML1"/>
                <w:sz w:val="20"/>
                <w:szCs w:val="20"/>
              </w:rPr>
              <w:t>:turkmenistan:</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6C435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60FFBC" w14:textId="77777777" w:rsidR="00401DBB" w:rsidRPr="00613BB9" w:rsidRDefault="00401DBB" w:rsidP="002C4861">
            <w:pPr>
              <w:jc w:val="left"/>
              <w:rPr>
                <w:rFonts w:ascii="宋体" w:eastAsia="宋体" w:hAnsi="宋体" w:cs="Segoe UI"/>
              </w:rPr>
            </w:pPr>
            <w:r w:rsidRPr="00613BB9">
              <w:rPr>
                <w:rStyle w:val="HTML1"/>
                <w:sz w:val="20"/>
                <w:szCs w:val="20"/>
              </w:rPr>
              <w:t>:tunisia: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3F8491" w14:textId="77777777" w:rsidR="00401DBB" w:rsidRPr="00613BB9" w:rsidRDefault="00717723" w:rsidP="002C4861">
            <w:pPr>
              <w:rPr>
                <w:rFonts w:ascii="宋体" w:eastAsia="宋体" w:hAnsi="宋体" w:cs="Segoe UI"/>
              </w:rPr>
            </w:pPr>
            <w:hyperlink r:id="rId1860" w:anchor="table-of-contents" w:history="1">
              <w:r w:rsidR="00401DBB" w:rsidRPr="00613BB9">
                <w:rPr>
                  <w:rStyle w:val="a4"/>
                  <w:rFonts w:ascii="宋体" w:eastAsia="宋体" w:hAnsi="宋体" w:cs="Segoe UI"/>
                  <w:color w:val="auto"/>
                </w:rPr>
                <w:t>top</w:t>
              </w:r>
            </w:hyperlink>
          </w:p>
        </w:tc>
      </w:tr>
      <w:tr w:rsidR="00613BB9" w:rsidRPr="00613BB9" w14:paraId="1A081E6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9255DD" w14:textId="77777777" w:rsidR="00401DBB" w:rsidRPr="00613BB9" w:rsidRDefault="00717723" w:rsidP="002C4861">
            <w:pPr>
              <w:rPr>
                <w:rFonts w:ascii="宋体" w:eastAsia="宋体" w:hAnsi="宋体" w:cs="Segoe UI"/>
              </w:rPr>
            </w:pPr>
            <w:hyperlink r:id="rId186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4BE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2CC0FD" w14:textId="77777777" w:rsidR="00401DBB" w:rsidRPr="00613BB9" w:rsidRDefault="00401DBB" w:rsidP="002C4861">
            <w:pPr>
              <w:jc w:val="left"/>
              <w:rPr>
                <w:rFonts w:ascii="宋体" w:eastAsia="宋体" w:hAnsi="宋体" w:cs="Segoe UI"/>
              </w:rPr>
            </w:pPr>
            <w:r w:rsidRPr="00613BB9">
              <w:rPr>
                <w:rStyle w:val="HTML1"/>
                <w:sz w:val="20"/>
                <w:szCs w:val="20"/>
              </w:rPr>
              <w:t>:tonga: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F4547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596006" w14:textId="77777777" w:rsidR="00401DBB" w:rsidRPr="00613BB9" w:rsidRDefault="00401DBB" w:rsidP="002C4861">
            <w:pPr>
              <w:jc w:val="left"/>
              <w:rPr>
                <w:rFonts w:ascii="宋体" w:eastAsia="宋体" w:hAnsi="宋体" w:cs="Segoe UI"/>
              </w:rPr>
            </w:pPr>
            <w:r w:rsidRPr="00613BB9">
              <w:rPr>
                <w:rStyle w:val="HTML1"/>
                <w:sz w:val="20"/>
                <w:szCs w:val="20"/>
              </w:rPr>
              <w:t>:tr: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C5BD9F" w14:textId="77777777" w:rsidR="00401DBB" w:rsidRPr="00613BB9" w:rsidRDefault="00717723" w:rsidP="002C4861">
            <w:pPr>
              <w:rPr>
                <w:rFonts w:ascii="宋体" w:eastAsia="宋体" w:hAnsi="宋体" w:cs="Segoe UI"/>
              </w:rPr>
            </w:pPr>
            <w:hyperlink r:id="rId1862" w:anchor="table-of-contents" w:history="1">
              <w:r w:rsidR="00401DBB" w:rsidRPr="00613BB9">
                <w:rPr>
                  <w:rStyle w:val="a4"/>
                  <w:rFonts w:ascii="宋体" w:eastAsia="宋体" w:hAnsi="宋体" w:cs="Segoe UI"/>
                  <w:color w:val="auto"/>
                </w:rPr>
                <w:t>top</w:t>
              </w:r>
            </w:hyperlink>
          </w:p>
        </w:tc>
      </w:tr>
      <w:tr w:rsidR="00613BB9" w:rsidRPr="00613BB9" w14:paraId="745ABE3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83449D" w14:textId="77777777" w:rsidR="00401DBB" w:rsidRPr="00613BB9" w:rsidRDefault="00717723" w:rsidP="002C4861">
            <w:pPr>
              <w:rPr>
                <w:rFonts w:ascii="宋体" w:eastAsia="宋体" w:hAnsi="宋体" w:cs="Segoe UI"/>
              </w:rPr>
            </w:pPr>
            <w:hyperlink r:id="rId186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EC1AC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CCBCD4" w14:textId="77777777" w:rsidR="00401DBB" w:rsidRPr="00613BB9" w:rsidRDefault="00401DBB" w:rsidP="002C4861">
            <w:pPr>
              <w:jc w:val="left"/>
              <w:rPr>
                <w:rFonts w:ascii="宋体" w:eastAsia="宋体" w:hAnsi="宋体" w:cs="Segoe UI"/>
              </w:rPr>
            </w:pPr>
            <w:r w:rsidRPr="00613BB9">
              <w:rPr>
                <w:rStyle w:val="HTML1"/>
                <w:sz w:val="20"/>
                <w:szCs w:val="20"/>
              </w:rPr>
              <w:t>:trinidad_tobago:</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74FE3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4843DD" w14:textId="77777777" w:rsidR="00401DBB" w:rsidRPr="00613BB9" w:rsidRDefault="00401DBB" w:rsidP="002C4861">
            <w:pPr>
              <w:jc w:val="left"/>
              <w:rPr>
                <w:rFonts w:ascii="宋体" w:eastAsia="宋体" w:hAnsi="宋体" w:cs="Segoe UI"/>
              </w:rPr>
            </w:pPr>
            <w:r w:rsidRPr="00613BB9">
              <w:rPr>
                <w:rStyle w:val="HTML1"/>
                <w:sz w:val="20"/>
                <w:szCs w:val="20"/>
              </w:rPr>
              <w:t>:tuvalu: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60599C" w14:textId="77777777" w:rsidR="00401DBB" w:rsidRPr="00613BB9" w:rsidRDefault="00717723" w:rsidP="002C4861">
            <w:pPr>
              <w:rPr>
                <w:rFonts w:ascii="宋体" w:eastAsia="宋体" w:hAnsi="宋体" w:cs="Segoe UI"/>
              </w:rPr>
            </w:pPr>
            <w:hyperlink r:id="rId1864" w:anchor="table-of-contents" w:history="1">
              <w:r w:rsidR="00401DBB" w:rsidRPr="00613BB9">
                <w:rPr>
                  <w:rStyle w:val="a4"/>
                  <w:rFonts w:ascii="宋体" w:eastAsia="宋体" w:hAnsi="宋体" w:cs="Segoe UI"/>
                  <w:color w:val="auto"/>
                </w:rPr>
                <w:t>top</w:t>
              </w:r>
            </w:hyperlink>
          </w:p>
        </w:tc>
      </w:tr>
      <w:tr w:rsidR="00613BB9" w:rsidRPr="00613BB9" w14:paraId="7DDCF67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3F35D7" w14:textId="77777777" w:rsidR="00401DBB" w:rsidRPr="00613BB9" w:rsidRDefault="00717723" w:rsidP="002C4861">
            <w:pPr>
              <w:rPr>
                <w:rFonts w:ascii="宋体" w:eastAsia="宋体" w:hAnsi="宋体" w:cs="Segoe UI"/>
              </w:rPr>
            </w:pPr>
            <w:hyperlink r:id="rId186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01636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504323" w14:textId="77777777" w:rsidR="00401DBB" w:rsidRPr="00613BB9" w:rsidRDefault="00401DBB" w:rsidP="002C4861">
            <w:pPr>
              <w:jc w:val="left"/>
              <w:rPr>
                <w:rFonts w:ascii="宋体" w:eastAsia="宋体" w:hAnsi="宋体" w:cs="Segoe UI"/>
              </w:rPr>
            </w:pPr>
            <w:r w:rsidRPr="00613BB9">
              <w:rPr>
                <w:rStyle w:val="HTML1"/>
                <w:sz w:val="20"/>
                <w:szCs w:val="20"/>
              </w:rPr>
              <w:t>:taiwan:</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2C56D4"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0BD6F0" w14:textId="77777777" w:rsidR="00401DBB" w:rsidRPr="00613BB9" w:rsidRDefault="00401DBB" w:rsidP="002C4861">
            <w:pPr>
              <w:jc w:val="left"/>
              <w:rPr>
                <w:rFonts w:ascii="宋体" w:eastAsia="宋体" w:hAnsi="宋体" w:cs="Segoe UI"/>
              </w:rPr>
            </w:pPr>
            <w:r w:rsidRPr="00613BB9">
              <w:rPr>
                <w:rStyle w:val="HTML1"/>
                <w:sz w:val="20"/>
                <w:szCs w:val="20"/>
              </w:rPr>
              <w:t>:tanzania: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17973" w14:textId="77777777" w:rsidR="00401DBB" w:rsidRPr="00613BB9" w:rsidRDefault="00717723" w:rsidP="002C4861">
            <w:pPr>
              <w:rPr>
                <w:rFonts w:ascii="宋体" w:eastAsia="宋体" w:hAnsi="宋体" w:cs="Segoe UI"/>
              </w:rPr>
            </w:pPr>
            <w:hyperlink r:id="rId1866" w:anchor="table-of-contents" w:history="1">
              <w:r w:rsidR="00401DBB" w:rsidRPr="00613BB9">
                <w:rPr>
                  <w:rStyle w:val="a4"/>
                  <w:rFonts w:ascii="宋体" w:eastAsia="宋体" w:hAnsi="宋体" w:cs="Segoe UI"/>
                  <w:color w:val="auto"/>
                </w:rPr>
                <w:t>top</w:t>
              </w:r>
            </w:hyperlink>
          </w:p>
        </w:tc>
      </w:tr>
      <w:tr w:rsidR="00613BB9" w:rsidRPr="00613BB9" w14:paraId="69465D08"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E7E3DC" w14:textId="77777777" w:rsidR="00401DBB" w:rsidRPr="00613BB9" w:rsidRDefault="00717723" w:rsidP="002C4861">
            <w:pPr>
              <w:rPr>
                <w:rFonts w:ascii="宋体" w:eastAsia="宋体" w:hAnsi="宋体" w:cs="Segoe UI"/>
              </w:rPr>
            </w:pPr>
            <w:hyperlink r:id="rId186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1D446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D67A04" w14:textId="77777777" w:rsidR="00401DBB" w:rsidRPr="00613BB9" w:rsidRDefault="00401DBB" w:rsidP="002C4861">
            <w:pPr>
              <w:jc w:val="left"/>
              <w:rPr>
                <w:rFonts w:ascii="宋体" w:eastAsia="宋体" w:hAnsi="宋体" w:cs="Segoe UI"/>
              </w:rPr>
            </w:pPr>
            <w:r w:rsidRPr="00613BB9">
              <w:rPr>
                <w:rStyle w:val="HTML1"/>
                <w:sz w:val="20"/>
                <w:szCs w:val="20"/>
              </w:rPr>
              <w:t>:ukraine:</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13A75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06D3A5" w14:textId="77777777" w:rsidR="00401DBB" w:rsidRPr="00613BB9" w:rsidRDefault="00401DBB" w:rsidP="002C4861">
            <w:pPr>
              <w:jc w:val="left"/>
              <w:rPr>
                <w:rFonts w:ascii="宋体" w:eastAsia="宋体" w:hAnsi="宋体" w:cs="Segoe UI"/>
              </w:rPr>
            </w:pPr>
            <w:r w:rsidRPr="00613BB9">
              <w:rPr>
                <w:rStyle w:val="HTML1"/>
                <w:sz w:val="20"/>
                <w:szCs w:val="20"/>
              </w:rPr>
              <w:t>:uganda: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F25F7F" w14:textId="77777777" w:rsidR="00401DBB" w:rsidRPr="00613BB9" w:rsidRDefault="00717723" w:rsidP="002C4861">
            <w:pPr>
              <w:rPr>
                <w:rFonts w:ascii="宋体" w:eastAsia="宋体" w:hAnsi="宋体" w:cs="Segoe UI"/>
              </w:rPr>
            </w:pPr>
            <w:hyperlink r:id="rId1868" w:anchor="table-of-contents" w:history="1">
              <w:r w:rsidR="00401DBB" w:rsidRPr="00613BB9">
                <w:rPr>
                  <w:rStyle w:val="a4"/>
                  <w:rFonts w:ascii="宋体" w:eastAsia="宋体" w:hAnsi="宋体" w:cs="Segoe UI"/>
                  <w:color w:val="auto"/>
                </w:rPr>
                <w:t>top</w:t>
              </w:r>
            </w:hyperlink>
          </w:p>
        </w:tc>
      </w:tr>
      <w:tr w:rsidR="00613BB9" w:rsidRPr="00613BB9" w14:paraId="16A86BF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6BEA33" w14:textId="77777777" w:rsidR="00401DBB" w:rsidRPr="00613BB9" w:rsidRDefault="00717723" w:rsidP="002C4861">
            <w:pPr>
              <w:rPr>
                <w:rFonts w:ascii="宋体" w:eastAsia="宋体" w:hAnsi="宋体" w:cs="Segoe UI"/>
              </w:rPr>
            </w:pPr>
            <w:hyperlink r:id="rId186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048EC2"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E54EFD" w14:textId="77777777" w:rsidR="00401DBB" w:rsidRPr="00613BB9" w:rsidRDefault="00401DBB" w:rsidP="002C4861">
            <w:pPr>
              <w:jc w:val="left"/>
              <w:rPr>
                <w:rFonts w:ascii="宋体" w:eastAsia="宋体" w:hAnsi="宋体" w:cs="Segoe UI"/>
              </w:rPr>
            </w:pPr>
            <w:r w:rsidRPr="00613BB9">
              <w:rPr>
                <w:rStyle w:val="HTML1"/>
                <w:sz w:val="20"/>
                <w:szCs w:val="20"/>
              </w:rPr>
              <w:t>:us_outlying_islands:</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1427B0"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435472" w14:textId="77777777" w:rsidR="00401DBB" w:rsidRPr="00613BB9" w:rsidRDefault="00401DBB" w:rsidP="002C4861">
            <w:pPr>
              <w:jc w:val="left"/>
              <w:rPr>
                <w:rFonts w:ascii="宋体" w:eastAsia="宋体" w:hAnsi="宋体" w:cs="Segoe UI"/>
              </w:rPr>
            </w:pPr>
            <w:r w:rsidRPr="00613BB9">
              <w:rPr>
                <w:rStyle w:val="HTML1"/>
                <w:sz w:val="20"/>
                <w:szCs w:val="20"/>
              </w:rPr>
              <w:t>:united_nations: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0B5428" w14:textId="77777777" w:rsidR="00401DBB" w:rsidRPr="00613BB9" w:rsidRDefault="00717723" w:rsidP="002C4861">
            <w:pPr>
              <w:rPr>
                <w:rFonts w:ascii="宋体" w:eastAsia="宋体" w:hAnsi="宋体" w:cs="Segoe UI"/>
              </w:rPr>
            </w:pPr>
            <w:hyperlink r:id="rId1870" w:anchor="table-of-contents" w:history="1">
              <w:r w:rsidR="00401DBB" w:rsidRPr="00613BB9">
                <w:rPr>
                  <w:rStyle w:val="a4"/>
                  <w:rFonts w:ascii="宋体" w:eastAsia="宋体" w:hAnsi="宋体" w:cs="Segoe UI"/>
                  <w:color w:val="auto"/>
                </w:rPr>
                <w:t>top</w:t>
              </w:r>
            </w:hyperlink>
          </w:p>
        </w:tc>
      </w:tr>
      <w:tr w:rsidR="00613BB9" w:rsidRPr="00613BB9" w14:paraId="0D7D923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425F48" w14:textId="77777777" w:rsidR="00401DBB" w:rsidRPr="00613BB9" w:rsidRDefault="00717723" w:rsidP="002C4861">
            <w:pPr>
              <w:rPr>
                <w:rFonts w:ascii="宋体" w:eastAsia="宋体" w:hAnsi="宋体" w:cs="Segoe UI"/>
              </w:rPr>
            </w:pPr>
            <w:hyperlink r:id="rId187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4E3FB9"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EF6BA2" w14:textId="77777777" w:rsidR="00401DBB" w:rsidRPr="00613BB9" w:rsidRDefault="00401DBB" w:rsidP="002C4861">
            <w:pPr>
              <w:jc w:val="left"/>
              <w:rPr>
                <w:rFonts w:ascii="宋体" w:eastAsia="宋体" w:hAnsi="宋体" w:cs="Segoe UI"/>
              </w:rPr>
            </w:pPr>
            <w:r w:rsidRPr="00613BB9">
              <w:rPr>
                <w:rStyle w:val="HTML1"/>
                <w:sz w:val="20"/>
                <w:szCs w:val="20"/>
              </w:rPr>
              <w:t>:us: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00EE0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B7997F" w14:textId="77777777" w:rsidR="00401DBB" w:rsidRPr="00613BB9" w:rsidRDefault="00401DBB" w:rsidP="002C4861">
            <w:pPr>
              <w:jc w:val="left"/>
              <w:rPr>
                <w:rFonts w:ascii="宋体" w:eastAsia="宋体" w:hAnsi="宋体" w:cs="Segoe UI"/>
              </w:rPr>
            </w:pPr>
            <w:r w:rsidRPr="00613BB9">
              <w:rPr>
                <w:rStyle w:val="HTML1"/>
                <w:sz w:val="20"/>
                <w:szCs w:val="20"/>
              </w:rPr>
              <w:t>:uruguay: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885DA6" w14:textId="77777777" w:rsidR="00401DBB" w:rsidRPr="00613BB9" w:rsidRDefault="00717723" w:rsidP="002C4861">
            <w:pPr>
              <w:rPr>
                <w:rFonts w:ascii="宋体" w:eastAsia="宋体" w:hAnsi="宋体" w:cs="Segoe UI"/>
              </w:rPr>
            </w:pPr>
            <w:hyperlink r:id="rId1872" w:anchor="table-of-contents" w:history="1">
              <w:r w:rsidR="00401DBB" w:rsidRPr="00613BB9">
                <w:rPr>
                  <w:rStyle w:val="a4"/>
                  <w:rFonts w:ascii="宋体" w:eastAsia="宋体" w:hAnsi="宋体" w:cs="Segoe UI"/>
                  <w:color w:val="auto"/>
                </w:rPr>
                <w:t>top</w:t>
              </w:r>
            </w:hyperlink>
          </w:p>
        </w:tc>
      </w:tr>
      <w:tr w:rsidR="00613BB9" w:rsidRPr="00613BB9" w14:paraId="1F831FF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5EBA1F" w14:textId="77777777" w:rsidR="00401DBB" w:rsidRPr="00613BB9" w:rsidRDefault="00717723" w:rsidP="002C4861">
            <w:pPr>
              <w:rPr>
                <w:rFonts w:ascii="宋体" w:eastAsia="宋体" w:hAnsi="宋体" w:cs="Segoe UI"/>
              </w:rPr>
            </w:pPr>
            <w:hyperlink r:id="rId187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16F9F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7FAC15" w14:textId="77777777" w:rsidR="00401DBB" w:rsidRPr="00613BB9" w:rsidRDefault="00401DBB" w:rsidP="002C4861">
            <w:pPr>
              <w:jc w:val="left"/>
              <w:rPr>
                <w:rFonts w:ascii="宋体" w:eastAsia="宋体" w:hAnsi="宋体" w:cs="Segoe UI"/>
              </w:rPr>
            </w:pPr>
            <w:r w:rsidRPr="00613BB9">
              <w:rPr>
                <w:rStyle w:val="HTML1"/>
                <w:sz w:val="20"/>
                <w:szCs w:val="20"/>
              </w:rPr>
              <w:t>:uzbekistan:</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F95C1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4E1273" w14:textId="77777777" w:rsidR="00401DBB" w:rsidRPr="00613BB9" w:rsidRDefault="00401DBB" w:rsidP="002C4861">
            <w:pPr>
              <w:jc w:val="left"/>
              <w:rPr>
                <w:rFonts w:ascii="宋体" w:eastAsia="宋体" w:hAnsi="宋体" w:cs="Segoe UI"/>
              </w:rPr>
            </w:pPr>
            <w:r w:rsidRPr="00613BB9">
              <w:rPr>
                <w:rStyle w:val="HTML1"/>
                <w:sz w:val="20"/>
                <w:szCs w:val="20"/>
              </w:rPr>
              <w:t>:vatican_city: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26C5E8" w14:textId="77777777" w:rsidR="00401DBB" w:rsidRPr="00613BB9" w:rsidRDefault="00717723" w:rsidP="002C4861">
            <w:pPr>
              <w:rPr>
                <w:rFonts w:ascii="宋体" w:eastAsia="宋体" w:hAnsi="宋体" w:cs="Segoe UI"/>
              </w:rPr>
            </w:pPr>
            <w:hyperlink r:id="rId1874" w:anchor="table-of-contents" w:history="1">
              <w:r w:rsidR="00401DBB" w:rsidRPr="00613BB9">
                <w:rPr>
                  <w:rStyle w:val="a4"/>
                  <w:rFonts w:ascii="宋体" w:eastAsia="宋体" w:hAnsi="宋体" w:cs="Segoe UI"/>
                  <w:color w:val="auto"/>
                </w:rPr>
                <w:t>top</w:t>
              </w:r>
            </w:hyperlink>
          </w:p>
        </w:tc>
      </w:tr>
      <w:tr w:rsidR="00613BB9" w:rsidRPr="00613BB9" w14:paraId="375F297C"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6EE410" w14:textId="77777777" w:rsidR="00401DBB" w:rsidRPr="00613BB9" w:rsidRDefault="00717723" w:rsidP="002C4861">
            <w:pPr>
              <w:rPr>
                <w:rFonts w:ascii="宋体" w:eastAsia="宋体" w:hAnsi="宋体" w:cs="Segoe UI"/>
              </w:rPr>
            </w:pPr>
            <w:hyperlink r:id="rId187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2FE14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E31640" w14:textId="77777777" w:rsidR="00401DBB" w:rsidRPr="00613BB9" w:rsidRDefault="00401DBB" w:rsidP="002C4861">
            <w:pPr>
              <w:jc w:val="left"/>
              <w:rPr>
                <w:rFonts w:ascii="宋体" w:eastAsia="宋体" w:hAnsi="宋体" w:cs="Segoe UI"/>
              </w:rPr>
            </w:pPr>
            <w:r w:rsidRPr="00613BB9">
              <w:rPr>
                <w:rStyle w:val="HTML1"/>
                <w:sz w:val="20"/>
                <w:szCs w:val="20"/>
              </w:rPr>
              <w:t>:st_vincent_grenadines:</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D94F78"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CA8D9B" w14:textId="77777777" w:rsidR="00401DBB" w:rsidRPr="00613BB9" w:rsidRDefault="00401DBB" w:rsidP="002C4861">
            <w:pPr>
              <w:jc w:val="left"/>
              <w:rPr>
                <w:rFonts w:ascii="宋体" w:eastAsia="宋体" w:hAnsi="宋体" w:cs="Segoe UI"/>
              </w:rPr>
            </w:pPr>
            <w:r w:rsidRPr="00613BB9">
              <w:rPr>
                <w:rStyle w:val="HTML1"/>
                <w:sz w:val="20"/>
                <w:szCs w:val="20"/>
              </w:rPr>
              <w:t>:venezuela: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A73312" w14:textId="77777777" w:rsidR="00401DBB" w:rsidRPr="00613BB9" w:rsidRDefault="00717723" w:rsidP="002C4861">
            <w:pPr>
              <w:rPr>
                <w:rFonts w:ascii="宋体" w:eastAsia="宋体" w:hAnsi="宋体" w:cs="Segoe UI"/>
              </w:rPr>
            </w:pPr>
            <w:hyperlink r:id="rId1876" w:anchor="table-of-contents" w:history="1">
              <w:r w:rsidR="00401DBB" w:rsidRPr="00613BB9">
                <w:rPr>
                  <w:rStyle w:val="a4"/>
                  <w:rFonts w:ascii="宋体" w:eastAsia="宋体" w:hAnsi="宋体" w:cs="Segoe UI"/>
                  <w:color w:val="auto"/>
                </w:rPr>
                <w:t>top</w:t>
              </w:r>
            </w:hyperlink>
          </w:p>
        </w:tc>
      </w:tr>
      <w:tr w:rsidR="00613BB9" w:rsidRPr="00613BB9" w14:paraId="779A079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C73BC2" w14:textId="77777777" w:rsidR="00401DBB" w:rsidRPr="00613BB9" w:rsidRDefault="00717723" w:rsidP="002C4861">
            <w:pPr>
              <w:rPr>
                <w:rFonts w:ascii="宋体" w:eastAsia="宋体" w:hAnsi="宋体" w:cs="Segoe UI"/>
              </w:rPr>
            </w:pPr>
            <w:hyperlink r:id="rId187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4C66C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0FD051" w14:textId="77777777" w:rsidR="00401DBB" w:rsidRPr="00613BB9" w:rsidRDefault="00401DBB" w:rsidP="002C4861">
            <w:pPr>
              <w:jc w:val="left"/>
              <w:rPr>
                <w:rFonts w:ascii="宋体" w:eastAsia="宋体" w:hAnsi="宋体" w:cs="Segoe UI"/>
              </w:rPr>
            </w:pPr>
            <w:r w:rsidRPr="00613BB9">
              <w:rPr>
                <w:rStyle w:val="HTML1"/>
                <w:sz w:val="20"/>
                <w:szCs w:val="20"/>
              </w:rPr>
              <w:t>:british_virgin_islands:</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B755D1"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641B14" w14:textId="77777777" w:rsidR="00401DBB" w:rsidRPr="00613BB9" w:rsidRDefault="00401DBB" w:rsidP="002C4861">
            <w:pPr>
              <w:jc w:val="left"/>
              <w:rPr>
                <w:rFonts w:ascii="宋体" w:eastAsia="宋体" w:hAnsi="宋体" w:cs="Segoe UI"/>
              </w:rPr>
            </w:pPr>
            <w:r w:rsidRPr="00613BB9">
              <w:rPr>
                <w:rStyle w:val="HTML1"/>
                <w:sz w:val="20"/>
                <w:szCs w:val="20"/>
              </w:rPr>
              <w:t>:us_virgin_islands: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6F9452" w14:textId="77777777" w:rsidR="00401DBB" w:rsidRPr="00613BB9" w:rsidRDefault="00717723" w:rsidP="002C4861">
            <w:pPr>
              <w:rPr>
                <w:rFonts w:ascii="宋体" w:eastAsia="宋体" w:hAnsi="宋体" w:cs="Segoe UI"/>
              </w:rPr>
            </w:pPr>
            <w:hyperlink r:id="rId1878" w:anchor="table-of-contents" w:history="1">
              <w:r w:rsidR="00401DBB" w:rsidRPr="00613BB9">
                <w:rPr>
                  <w:rStyle w:val="a4"/>
                  <w:rFonts w:ascii="宋体" w:eastAsia="宋体" w:hAnsi="宋体" w:cs="Segoe UI"/>
                  <w:color w:val="auto"/>
                </w:rPr>
                <w:t>top</w:t>
              </w:r>
            </w:hyperlink>
          </w:p>
        </w:tc>
      </w:tr>
      <w:tr w:rsidR="00613BB9" w:rsidRPr="00613BB9" w14:paraId="39E0E55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234616" w14:textId="77777777" w:rsidR="00401DBB" w:rsidRPr="00613BB9" w:rsidRDefault="00717723" w:rsidP="002C4861">
            <w:pPr>
              <w:rPr>
                <w:rFonts w:ascii="宋体" w:eastAsia="宋体" w:hAnsi="宋体" w:cs="Segoe UI"/>
              </w:rPr>
            </w:pPr>
            <w:hyperlink r:id="rId1879"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44A66A"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B1040E" w14:textId="77777777" w:rsidR="00401DBB" w:rsidRPr="00613BB9" w:rsidRDefault="00401DBB" w:rsidP="002C4861">
            <w:pPr>
              <w:jc w:val="left"/>
              <w:rPr>
                <w:rFonts w:ascii="宋体" w:eastAsia="宋体" w:hAnsi="宋体" w:cs="Segoe UI"/>
              </w:rPr>
            </w:pPr>
            <w:r w:rsidRPr="00613BB9">
              <w:rPr>
                <w:rStyle w:val="HTML1"/>
                <w:sz w:val="20"/>
                <w:szCs w:val="20"/>
              </w:rPr>
              <w:t>:vietnam:</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F554D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C5A2F0" w14:textId="77777777" w:rsidR="00401DBB" w:rsidRPr="00613BB9" w:rsidRDefault="00401DBB" w:rsidP="002C4861">
            <w:pPr>
              <w:jc w:val="left"/>
              <w:rPr>
                <w:rFonts w:ascii="宋体" w:eastAsia="宋体" w:hAnsi="宋体" w:cs="Segoe UI"/>
              </w:rPr>
            </w:pPr>
            <w:r w:rsidRPr="00613BB9">
              <w:rPr>
                <w:rStyle w:val="HTML1"/>
                <w:sz w:val="20"/>
                <w:szCs w:val="20"/>
              </w:rPr>
              <w:t>:vanuatu: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08A64E" w14:textId="77777777" w:rsidR="00401DBB" w:rsidRPr="00613BB9" w:rsidRDefault="00717723" w:rsidP="002C4861">
            <w:pPr>
              <w:rPr>
                <w:rFonts w:ascii="宋体" w:eastAsia="宋体" w:hAnsi="宋体" w:cs="Segoe UI"/>
              </w:rPr>
            </w:pPr>
            <w:hyperlink r:id="rId1880" w:anchor="table-of-contents" w:history="1">
              <w:r w:rsidR="00401DBB" w:rsidRPr="00613BB9">
                <w:rPr>
                  <w:rStyle w:val="a4"/>
                  <w:rFonts w:ascii="宋体" w:eastAsia="宋体" w:hAnsi="宋体" w:cs="Segoe UI"/>
                  <w:color w:val="auto"/>
                </w:rPr>
                <w:t>top</w:t>
              </w:r>
            </w:hyperlink>
          </w:p>
        </w:tc>
      </w:tr>
      <w:tr w:rsidR="00613BB9" w:rsidRPr="00613BB9" w14:paraId="5D736EB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CBF156" w14:textId="77777777" w:rsidR="00401DBB" w:rsidRPr="00613BB9" w:rsidRDefault="00717723" w:rsidP="002C4861">
            <w:pPr>
              <w:rPr>
                <w:rFonts w:ascii="宋体" w:eastAsia="宋体" w:hAnsi="宋体" w:cs="Segoe UI"/>
              </w:rPr>
            </w:pPr>
            <w:hyperlink r:id="rId1881"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F62DD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492A0F" w14:textId="77777777" w:rsidR="00401DBB" w:rsidRPr="00613BB9" w:rsidRDefault="00401DBB" w:rsidP="002C4861">
            <w:pPr>
              <w:jc w:val="left"/>
              <w:rPr>
                <w:rFonts w:ascii="宋体" w:eastAsia="宋体" w:hAnsi="宋体" w:cs="Segoe UI"/>
              </w:rPr>
            </w:pPr>
            <w:r w:rsidRPr="00613BB9">
              <w:rPr>
                <w:rStyle w:val="HTML1"/>
                <w:sz w:val="20"/>
                <w:szCs w:val="20"/>
              </w:rPr>
              <w:t>:wallis_futuna:</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DF4795"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C9F991" w14:textId="77777777" w:rsidR="00401DBB" w:rsidRPr="00613BB9" w:rsidRDefault="00401DBB" w:rsidP="002C4861">
            <w:pPr>
              <w:jc w:val="left"/>
              <w:rPr>
                <w:rFonts w:ascii="宋体" w:eastAsia="宋体" w:hAnsi="宋体" w:cs="Segoe UI"/>
              </w:rPr>
            </w:pPr>
            <w:r w:rsidRPr="00613BB9">
              <w:rPr>
                <w:rStyle w:val="HTML1"/>
                <w:sz w:val="20"/>
                <w:szCs w:val="20"/>
              </w:rPr>
              <w:t>:samoa: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7812BC" w14:textId="77777777" w:rsidR="00401DBB" w:rsidRPr="00613BB9" w:rsidRDefault="00717723" w:rsidP="002C4861">
            <w:pPr>
              <w:rPr>
                <w:rFonts w:ascii="宋体" w:eastAsia="宋体" w:hAnsi="宋体" w:cs="Segoe UI"/>
              </w:rPr>
            </w:pPr>
            <w:hyperlink r:id="rId1882" w:anchor="table-of-contents" w:history="1">
              <w:r w:rsidR="00401DBB" w:rsidRPr="00613BB9">
                <w:rPr>
                  <w:rStyle w:val="a4"/>
                  <w:rFonts w:ascii="宋体" w:eastAsia="宋体" w:hAnsi="宋体" w:cs="Segoe UI"/>
                  <w:color w:val="auto"/>
                </w:rPr>
                <w:t>top</w:t>
              </w:r>
            </w:hyperlink>
          </w:p>
        </w:tc>
      </w:tr>
      <w:tr w:rsidR="00613BB9" w:rsidRPr="00613BB9" w14:paraId="151689A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6B5A11" w14:textId="77777777" w:rsidR="00401DBB" w:rsidRPr="00613BB9" w:rsidRDefault="00717723" w:rsidP="002C4861">
            <w:pPr>
              <w:rPr>
                <w:rFonts w:ascii="宋体" w:eastAsia="宋体" w:hAnsi="宋体" w:cs="Segoe UI"/>
              </w:rPr>
            </w:pPr>
            <w:hyperlink r:id="rId1883"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6B141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EFA9DA" w14:textId="77777777" w:rsidR="00401DBB" w:rsidRPr="00613BB9" w:rsidRDefault="00401DBB" w:rsidP="002C4861">
            <w:pPr>
              <w:jc w:val="left"/>
              <w:rPr>
                <w:rFonts w:ascii="宋体" w:eastAsia="宋体" w:hAnsi="宋体" w:cs="Segoe UI"/>
              </w:rPr>
            </w:pPr>
            <w:r w:rsidRPr="00613BB9">
              <w:rPr>
                <w:rStyle w:val="HTML1"/>
                <w:sz w:val="20"/>
                <w:szCs w:val="20"/>
              </w:rPr>
              <w:t>:kosovo:</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53D9B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D38922" w14:textId="77777777" w:rsidR="00401DBB" w:rsidRPr="00613BB9" w:rsidRDefault="00401DBB" w:rsidP="002C4861">
            <w:pPr>
              <w:jc w:val="left"/>
              <w:rPr>
                <w:rFonts w:ascii="宋体" w:eastAsia="宋体" w:hAnsi="宋体" w:cs="Segoe UI"/>
              </w:rPr>
            </w:pPr>
            <w:r w:rsidRPr="00613BB9">
              <w:rPr>
                <w:rStyle w:val="HTML1"/>
                <w:sz w:val="20"/>
                <w:szCs w:val="20"/>
              </w:rPr>
              <w:t>:yemen: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40C6C8" w14:textId="77777777" w:rsidR="00401DBB" w:rsidRPr="00613BB9" w:rsidRDefault="00717723" w:rsidP="002C4861">
            <w:pPr>
              <w:rPr>
                <w:rFonts w:ascii="宋体" w:eastAsia="宋体" w:hAnsi="宋体" w:cs="Segoe UI"/>
              </w:rPr>
            </w:pPr>
            <w:hyperlink r:id="rId1884" w:anchor="table-of-contents" w:history="1">
              <w:r w:rsidR="00401DBB" w:rsidRPr="00613BB9">
                <w:rPr>
                  <w:rStyle w:val="a4"/>
                  <w:rFonts w:ascii="宋体" w:eastAsia="宋体" w:hAnsi="宋体" w:cs="Segoe UI"/>
                  <w:color w:val="auto"/>
                </w:rPr>
                <w:t>top</w:t>
              </w:r>
            </w:hyperlink>
          </w:p>
        </w:tc>
      </w:tr>
      <w:tr w:rsidR="00613BB9" w:rsidRPr="00613BB9" w14:paraId="0FE2B51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AB787A" w14:textId="77777777" w:rsidR="00401DBB" w:rsidRPr="00613BB9" w:rsidRDefault="00717723" w:rsidP="002C4861">
            <w:pPr>
              <w:rPr>
                <w:rFonts w:ascii="宋体" w:eastAsia="宋体" w:hAnsi="宋体" w:cs="Segoe UI"/>
              </w:rPr>
            </w:pPr>
            <w:hyperlink r:id="rId1885"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39AB9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79E1A8" w14:textId="77777777" w:rsidR="00401DBB" w:rsidRPr="00613BB9" w:rsidRDefault="00401DBB" w:rsidP="002C4861">
            <w:pPr>
              <w:jc w:val="left"/>
              <w:rPr>
                <w:rFonts w:ascii="宋体" w:eastAsia="宋体" w:hAnsi="宋体" w:cs="Segoe UI"/>
              </w:rPr>
            </w:pPr>
            <w:r w:rsidRPr="00613BB9">
              <w:rPr>
                <w:rStyle w:val="HTML1"/>
                <w:sz w:val="20"/>
                <w:szCs w:val="20"/>
              </w:rPr>
              <w:t>:mayotte:</w:t>
            </w:r>
          </w:p>
        </w:tc>
        <w:tc>
          <w:tcPr>
            <w:tcW w:w="45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D2BD4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B41F11" w14:textId="77777777" w:rsidR="00401DBB" w:rsidRPr="00613BB9" w:rsidRDefault="00401DBB" w:rsidP="002C4861">
            <w:pPr>
              <w:jc w:val="left"/>
              <w:rPr>
                <w:rFonts w:ascii="宋体" w:eastAsia="宋体" w:hAnsi="宋体" w:cs="Segoe UI"/>
              </w:rPr>
            </w:pPr>
            <w:r w:rsidRPr="00613BB9">
              <w:rPr>
                <w:rStyle w:val="HTML1"/>
                <w:sz w:val="20"/>
                <w:szCs w:val="20"/>
              </w:rPr>
              <w:t>:south_africa: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189395" w14:textId="77777777" w:rsidR="00401DBB" w:rsidRPr="00613BB9" w:rsidRDefault="00717723" w:rsidP="002C4861">
            <w:pPr>
              <w:rPr>
                <w:rFonts w:ascii="宋体" w:eastAsia="宋体" w:hAnsi="宋体" w:cs="Segoe UI"/>
              </w:rPr>
            </w:pPr>
            <w:hyperlink r:id="rId1886" w:anchor="table-of-contents" w:history="1">
              <w:r w:rsidR="00401DBB" w:rsidRPr="00613BB9">
                <w:rPr>
                  <w:rStyle w:val="a4"/>
                  <w:rFonts w:ascii="宋体" w:eastAsia="宋体" w:hAnsi="宋体" w:cs="Segoe UI"/>
                  <w:color w:val="auto"/>
                </w:rPr>
                <w:t>top</w:t>
              </w:r>
            </w:hyperlink>
          </w:p>
        </w:tc>
      </w:tr>
      <w:tr w:rsidR="00613BB9" w:rsidRPr="00613BB9" w14:paraId="10C3B5C4"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4AE84A" w14:textId="77777777" w:rsidR="00401DBB" w:rsidRPr="00613BB9" w:rsidRDefault="00717723" w:rsidP="002C4861">
            <w:pPr>
              <w:rPr>
                <w:rFonts w:ascii="宋体" w:eastAsia="宋体" w:hAnsi="宋体" w:cs="Segoe UI"/>
              </w:rPr>
            </w:pPr>
            <w:hyperlink r:id="rId1887" w:anchor="flags"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BE0EAF"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4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464B6F" w14:textId="77777777" w:rsidR="00401DBB" w:rsidRPr="00613BB9" w:rsidRDefault="00401DBB" w:rsidP="002C4861">
            <w:pPr>
              <w:jc w:val="left"/>
              <w:rPr>
                <w:rFonts w:ascii="宋体" w:eastAsia="宋体" w:hAnsi="宋体" w:cs="Segoe UI"/>
              </w:rPr>
            </w:pPr>
            <w:r w:rsidRPr="00613BB9">
              <w:rPr>
                <w:rStyle w:val="HTML1"/>
                <w:sz w:val="20"/>
                <w:szCs w:val="20"/>
              </w:rPr>
              <w:t>:zambia:</w:t>
            </w:r>
          </w:p>
        </w:tc>
        <w:tc>
          <w:tcPr>
            <w:tcW w:w="45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C89E77"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741D77" w14:textId="77777777" w:rsidR="00401DBB" w:rsidRPr="00613BB9" w:rsidRDefault="00401DBB" w:rsidP="002C4861">
            <w:pPr>
              <w:jc w:val="left"/>
              <w:rPr>
                <w:rFonts w:ascii="宋体" w:eastAsia="宋体" w:hAnsi="宋体" w:cs="Segoe UI"/>
              </w:rPr>
            </w:pPr>
            <w:r w:rsidRPr="00613BB9">
              <w:rPr>
                <w:rStyle w:val="HTML1"/>
                <w:sz w:val="20"/>
                <w:szCs w:val="20"/>
              </w:rPr>
              <w:t>:zimbabwe: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9B16BB" w14:textId="77777777" w:rsidR="00401DBB" w:rsidRPr="00613BB9" w:rsidRDefault="00717723" w:rsidP="002C4861">
            <w:pPr>
              <w:rPr>
                <w:rFonts w:ascii="宋体" w:eastAsia="宋体" w:hAnsi="宋体" w:cs="Segoe UI"/>
              </w:rPr>
            </w:pPr>
            <w:hyperlink r:id="rId1888" w:anchor="table-of-contents" w:history="1">
              <w:r w:rsidR="00401DBB" w:rsidRPr="00613BB9">
                <w:rPr>
                  <w:rStyle w:val="a4"/>
                  <w:rFonts w:ascii="宋体" w:eastAsia="宋体" w:hAnsi="宋体" w:cs="Segoe UI"/>
                  <w:color w:val="auto"/>
                </w:rPr>
                <w:t>top</w:t>
              </w:r>
            </w:hyperlink>
          </w:p>
        </w:tc>
      </w:tr>
    </w:tbl>
    <w:p w14:paraId="3F20CBA9" w14:textId="77777777" w:rsidR="00401DBB" w:rsidRPr="00613BB9" w:rsidRDefault="00401DBB" w:rsidP="00401DBB">
      <w:pPr>
        <w:pStyle w:val="4"/>
        <w:rPr>
          <w:rFonts w:ascii="宋体" w:eastAsia="宋体" w:hAnsi="宋体" w:cs="Segoe UI"/>
        </w:rPr>
      </w:pPr>
      <w:bookmarkStart w:id="198" w:name="_Toc46394815"/>
      <w:r w:rsidRPr="00613BB9">
        <w:rPr>
          <w:rFonts w:ascii="宋体" w:eastAsia="宋体" w:hAnsi="宋体" w:cs="Segoe UI"/>
        </w:rPr>
        <w:lastRenderedPageBreak/>
        <w:t>Subdivision Flag</w:t>
      </w:r>
      <w:bookmarkEnd w:id="198"/>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515"/>
        <w:gridCol w:w="3098"/>
        <w:gridCol w:w="2887"/>
        <w:gridCol w:w="3177"/>
        <w:gridCol w:w="2988"/>
        <w:gridCol w:w="1515"/>
      </w:tblGrid>
      <w:tr w:rsidR="00613BB9" w:rsidRPr="00613BB9" w14:paraId="7E66F5E7"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31F9B8" w14:textId="77777777" w:rsidR="00401DBB" w:rsidRPr="00613BB9" w:rsidRDefault="00401DBB" w:rsidP="002C4861">
            <w:pPr>
              <w:rPr>
                <w:rFonts w:ascii="宋体" w:eastAsia="宋体" w:hAnsi="宋体" w:cs="Segoe UI"/>
              </w:rPr>
            </w:pPr>
          </w:p>
        </w:tc>
        <w:tc>
          <w:tcPr>
            <w:tcW w:w="309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45F430" w14:textId="77777777" w:rsidR="00401DBB" w:rsidRPr="00613BB9" w:rsidRDefault="00401DBB" w:rsidP="002C4861">
            <w:pPr>
              <w:spacing w:after="240"/>
              <w:jc w:val="center"/>
              <w:rPr>
                <w:rFonts w:ascii="宋体" w:eastAsia="宋体" w:hAnsi="宋体" w:cs="Segoe UI"/>
                <w:b/>
                <w:bCs/>
                <w:sz w:val="24"/>
                <w:szCs w:val="24"/>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B5C84D"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D21D45"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B9BE1A" w14:textId="77777777" w:rsidR="00401DBB" w:rsidRPr="00613BB9" w:rsidRDefault="00401DBB" w:rsidP="002C4861">
            <w:pPr>
              <w:spacing w:after="240"/>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BEC3B6" w14:textId="77777777" w:rsidR="00401DBB" w:rsidRPr="00613BB9" w:rsidRDefault="00401DBB" w:rsidP="002C4861">
            <w:pPr>
              <w:spacing w:after="240"/>
              <w:jc w:val="center"/>
              <w:rPr>
                <w:rFonts w:ascii="宋体" w:eastAsia="宋体" w:hAnsi="宋体" w:cs="Segoe UI"/>
                <w:b/>
                <w:bCs/>
              </w:rPr>
            </w:pPr>
          </w:p>
        </w:tc>
      </w:tr>
      <w:tr w:rsidR="00613BB9" w:rsidRPr="00613BB9" w14:paraId="1B3C959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F4A87C" w14:textId="77777777" w:rsidR="00401DBB" w:rsidRPr="00613BB9" w:rsidRDefault="00717723" w:rsidP="002C4861">
            <w:pPr>
              <w:spacing w:after="240"/>
              <w:jc w:val="left"/>
              <w:rPr>
                <w:rFonts w:ascii="宋体" w:eastAsia="宋体" w:hAnsi="宋体" w:cs="Segoe UI"/>
                <w:sz w:val="24"/>
                <w:szCs w:val="24"/>
              </w:rPr>
            </w:pPr>
            <w:hyperlink r:id="rId1889" w:anchor="flags" w:history="1">
              <w:r w:rsidR="00401DBB" w:rsidRPr="00613BB9">
                <w:rPr>
                  <w:rStyle w:val="a4"/>
                  <w:rFonts w:ascii="宋体" w:eastAsia="宋体" w:hAnsi="宋体" w:cs="Segoe UI"/>
                  <w:color w:val="auto"/>
                </w:rPr>
                <w:t>top</w:t>
              </w:r>
            </w:hyperlink>
          </w:p>
        </w:tc>
        <w:tc>
          <w:tcPr>
            <w:tcW w:w="309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F089C5" w14:textId="77777777" w:rsidR="00401DBB" w:rsidRPr="00613BB9" w:rsidRDefault="00401DBB" w:rsidP="002C4861">
            <w:pPr>
              <w:spacing w:after="240"/>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宋体"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E2138D" w14:textId="77777777" w:rsidR="00401DBB" w:rsidRPr="00613BB9" w:rsidRDefault="00401DBB" w:rsidP="002C4861">
            <w:pPr>
              <w:jc w:val="left"/>
              <w:rPr>
                <w:rFonts w:ascii="宋体" w:eastAsia="宋体" w:hAnsi="宋体" w:cs="Segoe UI"/>
              </w:rPr>
            </w:pPr>
            <w:r w:rsidRPr="00613BB9">
              <w:rPr>
                <w:rStyle w:val="HTML1"/>
                <w:sz w:val="20"/>
                <w:szCs w:val="20"/>
              </w:rPr>
              <w:t>:england: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14B88D"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宋体"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F8D922" w14:textId="77777777" w:rsidR="00401DBB" w:rsidRPr="00613BB9" w:rsidRDefault="00401DBB" w:rsidP="002C4861">
            <w:pPr>
              <w:jc w:val="left"/>
              <w:rPr>
                <w:rFonts w:ascii="宋体" w:eastAsia="宋体" w:hAnsi="宋体" w:cs="Segoe UI"/>
              </w:rPr>
            </w:pPr>
            <w:r w:rsidRPr="00613BB9">
              <w:rPr>
                <w:rStyle w:val="HTML1"/>
                <w:sz w:val="20"/>
                <w:szCs w:val="20"/>
              </w:rPr>
              <w:t>:scotland: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AEB401" w14:textId="77777777" w:rsidR="00401DBB" w:rsidRPr="00613BB9" w:rsidRDefault="00717723" w:rsidP="002C4861">
            <w:pPr>
              <w:rPr>
                <w:rFonts w:ascii="宋体" w:eastAsia="宋体" w:hAnsi="宋体" w:cs="Segoe UI"/>
              </w:rPr>
            </w:pPr>
            <w:hyperlink r:id="rId1890" w:anchor="table-of-contents" w:history="1">
              <w:r w:rsidR="00401DBB" w:rsidRPr="00613BB9">
                <w:rPr>
                  <w:rStyle w:val="a4"/>
                  <w:rFonts w:ascii="宋体" w:eastAsia="宋体" w:hAnsi="宋体" w:cs="Segoe UI"/>
                  <w:color w:val="auto"/>
                </w:rPr>
                <w:t>top</w:t>
              </w:r>
            </w:hyperlink>
          </w:p>
        </w:tc>
      </w:tr>
      <w:tr w:rsidR="00613BB9" w:rsidRPr="00613BB9" w14:paraId="55287F2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433B7C" w14:textId="77777777" w:rsidR="00401DBB" w:rsidRPr="00613BB9" w:rsidRDefault="00717723" w:rsidP="002C4861">
            <w:pPr>
              <w:rPr>
                <w:rFonts w:ascii="宋体" w:eastAsia="宋体" w:hAnsi="宋体" w:cs="Segoe UI"/>
              </w:rPr>
            </w:pPr>
            <w:hyperlink r:id="rId1891" w:anchor="flags" w:history="1">
              <w:r w:rsidR="00401DBB" w:rsidRPr="00613BB9">
                <w:rPr>
                  <w:rStyle w:val="a4"/>
                  <w:rFonts w:ascii="宋体" w:eastAsia="宋体" w:hAnsi="宋体" w:cs="Segoe UI"/>
                  <w:color w:val="auto"/>
                </w:rPr>
                <w:t>top</w:t>
              </w:r>
            </w:hyperlink>
          </w:p>
        </w:tc>
        <w:tc>
          <w:tcPr>
            <w:tcW w:w="309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4DF363" w14:textId="77777777" w:rsidR="00401DBB" w:rsidRPr="00613BB9" w:rsidRDefault="00401DBB" w:rsidP="002C4861">
            <w:pPr>
              <w:jc w:val="center"/>
              <w:rPr>
                <w:rFonts w:ascii="宋体" w:eastAsia="宋体" w:hAnsi="宋体" w:cs="Segoe UI"/>
              </w:rPr>
            </w:pPr>
            <w:r w:rsidRPr="00613BB9">
              <w:rPr>
                <w:rFonts w:ascii="Segoe UI Emoji" w:eastAsia="宋体" w:hAnsi="Segoe UI Emoji" w:cs="Segoe UI Emoji"/>
              </w:rPr>
              <w:t>🏴</w:t>
            </w:r>
            <w:r w:rsidRPr="00613BB9">
              <w:rPr>
                <w:rFonts w:ascii="宋体" w:eastAsia="宋体" w:hAnsi="宋体" w:cs="宋体" w:hint="eastAsia"/>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7F1A2B" w14:textId="77777777" w:rsidR="00401DBB" w:rsidRPr="00613BB9" w:rsidRDefault="00401DBB" w:rsidP="002C4861">
            <w:pPr>
              <w:jc w:val="left"/>
              <w:rPr>
                <w:rFonts w:ascii="宋体" w:eastAsia="宋体" w:hAnsi="宋体" w:cs="Segoe UI"/>
              </w:rPr>
            </w:pPr>
            <w:r w:rsidRPr="00613BB9">
              <w:rPr>
                <w:rStyle w:val="HTML1"/>
                <w:sz w:val="20"/>
                <w:szCs w:val="20"/>
              </w:rPr>
              <w:t>:wales: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1BD18B"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4286F5"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402717" w14:textId="77777777" w:rsidR="00401DBB" w:rsidRPr="00613BB9" w:rsidRDefault="00717723" w:rsidP="002C4861">
            <w:pPr>
              <w:rPr>
                <w:rFonts w:ascii="宋体" w:eastAsia="宋体" w:hAnsi="宋体" w:cs="Segoe UI"/>
                <w:sz w:val="24"/>
                <w:szCs w:val="24"/>
              </w:rPr>
            </w:pPr>
            <w:hyperlink r:id="rId1892" w:anchor="table-of-contents" w:history="1">
              <w:r w:rsidR="00401DBB" w:rsidRPr="00613BB9">
                <w:rPr>
                  <w:rStyle w:val="a4"/>
                  <w:rFonts w:ascii="宋体" w:eastAsia="宋体" w:hAnsi="宋体" w:cs="Segoe UI"/>
                  <w:color w:val="auto"/>
                </w:rPr>
                <w:t>top</w:t>
              </w:r>
            </w:hyperlink>
          </w:p>
        </w:tc>
      </w:tr>
    </w:tbl>
    <w:p w14:paraId="0DA23D21" w14:textId="77777777" w:rsidR="00401DBB" w:rsidRPr="00613BB9" w:rsidRDefault="00401DBB" w:rsidP="00401DBB">
      <w:pPr>
        <w:pStyle w:val="3"/>
        <w:rPr>
          <w:rFonts w:cs="Segoe UI"/>
          <w:sz w:val="30"/>
          <w:szCs w:val="30"/>
        </w:rPr>
      </w:pPr>
      <w:bookmarkStart w:id="199" w:name="_Toc46394816"/>
      <w:r w:rsidRPr="00613BB9">
        <w:rPr>
          <w:rFonts w:cs="Segoe UI"/>
          <w:sz w:val="30"/>
          <w:szCs w:val="30"/>
        </w:rPr>
        <w:t>GitHub Custom Emoji</w:t>
      </w:r>
      <w:bookmarkEnd w:id="199"/>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1775"/>
        <w:gridCol w:w="1783"/>
        <w:gridCol w:w="2248"/>
        <w:gridCol w:w="3344"/>
        <w:gridCol w:w="4255"/>
        <w:gridCol w:w="1775"/>
      </w:tblGrid>
      <w:tr w:rsidR="00613BB9" w:rsidRPr="00613BB9" w14:paraId="35E91171" w14:textId="77777777" w:rsidTr="002C48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0FE58B" w14:textId="77777777" w:rsidR="00401DBB" w:rsidRPr="00613BB9" w:rsidRDefault="00401DBB" w:rsidP="002C4861">
            <w:pPr>
              <w:rPr>
                <w:rFonts w:ascii="宋体" w:eastAsia="宋体" w:hAnsi="宋体" w:cs="Segoe UI"/>
                <w:sz w:val="30"/>
                <w:szCs w:val="3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E5D513" w14:textId="77777777" w:rsidR="00401DBB" w:rsidRPr="00613BB9" w:rsidRDefault="00401DBB" w:rsidP="002C4861">
            <w:pPr>
              <w:jc w:val="center"/>
              <w:rPr>
                <w:rFonts w:ascii="宋体" w:eastAsia="宋体" w:hAnsi="宋体" w:cs="Segoe UI"/>
                <w:b/>
                <w:bCs/>
                <w:sz w:val="24"/>
                <w:szCs w:val="24"/>
              </w:rPr>
            </w:pPr>
            <w:r w:rsidRPr="00613BB9">
              <w:rPr>
                <w:rFonts w:ascii="宋体" w:eastAsia="宋体" w:hAnsi="宋体" w:cs="Segoe UI"/>
                <w:b/>
                <w:bCs/>
              </w:rPr>
              <w:t>ico</w:t>
            </w:r>
          </w:p>
        </w:tc>
        <w:tc>
          <w:tcPr>
            <w:tcW w:w="22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2BE9A1" w14:textId="77777777" w:rsidR="00401DBB" w:rsidRPr="00613BB9" w:rsidRDefault="00401DBB" w:rsidP="002C4861">
            <w:pPr>
              <w:jc w:val="center"/>
              <w:rPr>
                <w:rFonts w:ascii="宋体" w:eastAsia="宋体" w:hAnsi="宋体" w:cs="Segoe UI"/>
                <w:b/>
                <w:bCs/>
              </w:rPr>
            </w:pPr>
            <w:r w:rsidRPr="00613BB9">
              <w:rPr>
                <w:rFonts w:ascii="宋体" w:eastAsia="宋体" w:hAnsi="宋体" w:cs="Segoe UI"/>
                <w:b/>
                <w:bCs/>
              </w:rPr>
              <w:t>shortcode</w:t>
            </w:r>
          </w:p>
        </w:tc>
        <w:tc>
          <w:tcPr>
            <w:tcW w:w="334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AEBA61" w14:textId="77777777" w:rsidR="00401DBB" w:rsidRPr="00613BB9" w:rsidRDefault="00401DBB" w:rsidP="002C4861">
            <w:pPr>
              <w:jc w:val="center"/>
              <w:rPr>
                <w:rFonts w:ascii="宋体" w:eastAsia="宋体" w:hAnsi="宋体" w:cs="Segoe UI"/>
                <w:b/>
                <w:bCs/>
              </w:rPr>
            </w:pPr>
            <w:r w:rsidRPr="00613BB9">
              <w:rPr>
                <w:rFonts w:ascii="宋体" w:eastAsia="宋体" w:hAnsi="宋体" w:cs="Segoe UI"/>
                <w:b/>
                <w:bCs/>
              </w:rPr>
              <w:t>ico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30DC81" w14:textId="77777777" w:rsidR="00401DBB" w:rsidRPr="00613BB9" w:rsidRDefault="00401DBB" w:rsidP="002C4861">
            <w:pPr>
              <w:jc w:val="center"/>
              <w:rPr>
                <w:rFonts w:ascii="宋体" w:eastAsia="宋体" w:hAnsi="宋体" w:cs="Segoe UI"/>
                <w:b/>
                <w:bCs/>
              </w:rPr>
            </w:pPr>
            <w:r w:rsidRPr="00613BB9">
              <w:rPr>
                <w:rFonts w:ascii="宋体" w:eastAsia="宋体" w:hAnsi="宋体" w:cs="Segoe UI"/>
                <w:b/>
                <w:bCs/>
              </w:rPr>
              <w:t>shortcode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87FC5C" w14:textId="77777777" w:rsidR="00401DBB" w:rsidRPr="00613BB9" w:rsidRDefault="00401DBB" w:rsidP="002C4861">
            <w:pPr>
              <w:jc w:val="center"/>
              <w:rPr>
                <w:rFonts w:ascii="宋体" w:eastAsia="宋体" w:hAnsi="宋体" w:cs="Segoe UI"/>
                <w:b/>
                <w:bCs/>
              </w:rPr>
            </w:pPr>
          </w:p>
        </w:tc>
      </w:tr>
      <w:tr w:rsidR="00613BB9" w:rsidRPr="00613BB9" w14:paraId="3BB66FFD"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4EE27C" w14:textId="77777777" w:rsidR="00401DBB" w:rsidRPr="00613BB9" w:rsidRDefault="00717723" w:rsidP="002C4861">
            <w:pPr>
              <w:jc w:val="left"/>
              <w:rPr>
                <w:rFonts w:ascii="宋体" w:eastAsia="宋体" w:hAnsi="宋体" w:cs="Segoe UI"/>
                <w:sz w:val="24"/>
                <w:szCs w:val="24"/>
              </w:rPr>
            </w:pPr>
            <w:hyperlink r:id="rId1893" w:anchor="github-custom-emoji"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5395FF"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5221EBE4" wp14:editId="7A637546">
                  <wp:extent cx="190500" cy="190500"/>
                  <wp:effectExtent l="0" t="0" r="0" b="0"/>
                  <wp:docPr id="24" name="图片 24"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om:"/>
                          <pic:cNvPicPr>
                            <a:picLocks noChangeAspect="1" noChangeArrowheads="1"/>
                          </pic:cNvPicPr>
                        </pic:nvPicPr>
                        <pic:blipFill>
                          <a:blip r:embed="rId1894"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2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AE4782" w14:textId="77777777" w:rsidR="00401DBB" w:rsidRPr="00613BB9" w:rsidRDefault="00401DBB" w:rsidP="002C4861">
            <w:pPr>
              <w:jc w:val="left"/>
              <w:rPr>
                <w:rFonts w:ascii="宋体" w:eastAsia="宋体" w:hAnsi="宋体" w:cs="Segoe UI"/>
              </w:rPr>
            </w:pPr>
            <w:r w:rsidRPr="00613BB9">
              <w:rPr>
                <w:rStyle w:val="HTML1"/>
                <w:sz w:val="20"/>
                <w:szCs w:val="20"/>
              </w:rPr>
              <w:t>:atom:</w:t>
            </w:r>
          </w:p>
        </w:tc>
        <w:tc>
          <w:tcPr>
            <w:tcW w:w="334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FA010C"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5496EA67" wp14:editId="3CAB4184">
                  <wp:extent cx="190500" cy="190500"/>
                  <wp:effectExtent l="0" t="0" r="0" b="0"/>
                  <wp:docPr id="23" name="图片 23" descr=":base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secamp:"/>
                          <pic:cNvPicPr>
                            <a:picLocks noChangeAspect="1" noChangeArrowheads="1"/>
                          </pic:cNvPicPr>
                        </pic:nvPicPr>
                        <pic:blipFill>
                          <a:blip r:embed="rId189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06F364" w14:textId="77777777" w:rsidR="00401DBB" w:rsidRPr="00613BB9" w:rsidRDefault="00401DBB" w:rsidP="002C4861">
            <w:pPr>
              <w:jc w:val="left"/>
              <w:rPr>
                <w:rFonts w:ascii="宋体" w:eastAsia="宋体" w:hAnsi="宋体" w:cs="Segoe UI"/>
              </w:rPr>
            </w:pPr>
            <w:r w:rsidRPr="00613BB9">
              <w:rPr>
                <w:rStyle w:val="HTML1"/>
                <w:sz w:val="20"/>
                <w:szCs w:val="20"/>
              </w:rPr>
              <w:t>:basecamp: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B4087C" w14:textId="77777777" w:rsidR="00401DBB" w:rsidRPr="00613BB9" w:rsidRDefault="00717723" w:rsidP="002C4861">
            <w:pPr>
              <w:rPr>
                <w:rFonts w:ascii="宋体" w:eastAsia="宋体" w:hAnsi="宋体" w:cs="Segoe UI"/>
              </w:rPr>
            </w:pPr>
            <w:hyperlink r:id="rId1896" w:anchor="table-of-contents" w:history="1">
              <w:r w:rsidR="00401DBB" w:rsidRPr="00613BB9">
                <w:rPr>
                  <w:rStyle w:val="a4"/>
                  <w:rFonts w:ascii="宋体" w:eastAsia="宋体" w:hAnsi="宋体" w:cs="Segoe UI"/>
                  <w:color w:val="auto"/>
                </w:rPr>
                <w:t>top</w:t>
              </w:r>
            </w:hyperlink>
          </w:p>
        </w:tc>
      </w:tr>
      <w:tr w:rsidR="00613BB9" w:rsidRPr="00613BB9" w14:paraId="0ABB843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308D0" w14:textId="77777777" w:rsidR="00401DBB" w:rsidRPr="00613BB9" w:rsidRDefault="00717723" w:rsidP="002C4861">
            <w:pPr>
              <w:rPr>
                <w:rFonts w:ascii="宋体" w:eastAsia="宋体" w:hAnsi="宋体" w:cs="Segoe UI"/>
              </w:rPr>
            </w:pPr>
            <w:hyperlink r:id="rId1897" w:anchor="github-custom-emoji"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A5ED79"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10FD4577" wp14:editId="5F5E97E8">
                  <wp:extent cx="190500" cy="190500"/>
                  <wp:effectExtent l="0" t="0" r="0" b="0"/>
                  <wp:docPr id="22" name="图片 22" descr=":basecam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secampy:"/>
                          <pic:cNvPicPr>
                            <a:picLocks noChangeAspect="1" noChangeArrowheads="1"/>
                          </pic:cNvPicPr>
                        </pic:nvPicPr>
                        <pic:blipFill>
                          <a:blip r:embed="rId189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24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9439F7" w14:textId="77777777" w:rsidR="00401DBB" w:rsidRPr="00613BB9" w:rsidRDefault="00401DBB" w:rsidP="002C4861">
            <w:pPr>
              <w:jc w:val="left"/>
              <w:rPr>
                <w:rFonts w:ascii="宋体" w:eastAsia="宋体" w:hAnsi="宋体" w:cs="Segoe UI"/>
              </w:rPr>
            </w:pPr>
            <w:r w:rsidRPr="00613BB9">
              <w:rPr>
                <w:rStyle w:val="HTML1"/>
                <w:sz w:val="20"/>
                <w:szCs w:val="20"/>
              </w:rPr>
              <w:t>:basecampy:</w:t>
            </w:r>
          </w:p>
        </w:tc>
        <w:tc>
          <w:tcPr>
            <w:tcW w:w="334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8067A2"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4AF68987" wp14:editId="6F06EF9C">
                  <wp:extent cx="190500" cy="190500"/>
                  <wp:effectExtent l="0" t="0" r="0" b="0"/>
                  <wp:docPr id="28" name="图片 28" descr=":bow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wtie:"/>
                          <pic:cNvPicPr>
                            <a:picLocks noChangeAspect="1" noChangeArrowheads="1"/>
                          </pic:cNvPicPr>
                        </pic:nvPicPr>
                        <pic:blipFill>
                          <a:blip r:embed="rId189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14A6D0" w14:textId="77777777" w:rsidR="00401DBB" w:rsidRPr="00613BB9" w:rsidRDefault="00401DBB" w:rsidP="002C4861">
            <w:pPr>
              <w:jc w:val="left"/>
              <w:rPr>
                <w:rFonts w:ascii="宋体" w:eastAsia="宋体" w:hAnsi="宋体" w:cs="Segoe UI"/>
              </w:rPr>
            </w:pPr>
            <w:r w:rsidRPr="00613BB9">
              <w:rPr>
                <w:rStyle w:val="HTML1"/>
                <w:sz w:val="20"/>
                <w:szCs w:val="20"/>
              </w:rPr>
              <w:t>:bowtie: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50683B" w14:textId="77777777" w:rsidR="00401DBB" w:rsidRPr="00613BB9" w:rsidRDefault="00717723" w:rsidP="002C4861">
            <w:pPr>
              <w:rPr>
                <w:rFonts w:ascii="宋体" w:eastAsia="宋体" w:hAnsi="宋体" w:cs="Segoe UI"/>
              </w:rPr>
            </w:pPr>
            <w:hyperlink r:id="rId1900" w:anchor="table-of-contents" w:history="1">
              <w:r w:rsidR="00401DBB" w:rsidRPr="00613BB9">
                <w:rPr>
                  <w:rStyle w:val="a4"/>
                  <w:rFonts w:ascii="宋体" w:eastAsia="宋体" w:hAnsi="宋体" w:cs="Segoe UI"/>
                  <w:color w:val="auto"/>
                </w:rPr>
                <w:t>top</w:t>
              </w:r>
            </w:hyperlink>
          </w:p>
        </w:tc>
      </w:tr>
      <w:tr w:rsidR="00613BB9" w:rsidRPr="00613BB9" w14:paraId="3DAE58FF"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CBF138" w14:textId="77777777" w:rsidR="00401DBB" w:rsidRPr="00613BB9" w:rsidRDefault="00717723" w:rsidP="002C4861">
            <w:pPr>
              <w:rPr>
                <w:rFonts w:ascii="宋体" w:eastAsia="宋体" w:hAnsi="宋体" w:cs="Segoe UI"/>
              </w:rPr>
            </w:pPr>
            <w:hyperlink r:id="rId1901" w:anchor="github-custom-emoji"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F1D6DF"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78231F44" wp14:editId="76736D9C">
                  <wp:extent cx="190500" cy="190500"/>
                  <wp:effectExtent l="0" t="0" r="0" b="0"/>
                  <wp:docPr id="29" name="图片 29" descr=":elec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ectron:"/>
                          <pic:cNvPicPr>
                            <a:picLocks noChangeAspect="1" noChangeArrowheads="1"/>
                          </pic:cNvPicPr>
                        </pic:nvPicPr>
                        <pic:blipFill>
                          <a:blip r:embed="rId190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2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CD0793" w14:textId="77777777" w:rsidR="00401DBB" w:rsidRPr="00613BB9" w:rsidRDefault="00401DBB" w:rsidP="002C4861">
            <w:pPr>
              <w:jc w:val="left"/>
              <w:rPr>
                <w:rFonts w:ascii="宋体" w:eastAsia="宋体" w:hAnsi="宋体" w:cs="Segoe UI"/>
              </w:rPr>
            </w:pPr>
            <w:r w:rsidRPr="00613BB9">
              <w:rPr>
                <w:rStyle w:val="HTML1"/>
                <w:sz w:val="20"/>
                <w:szCs w:val="20"/>
              </w:rPr>
              <w:t>:electron:</w:t>
            </w:r>
          </w:p>
        </w:tc>
        <w:tc>
          <w:tcPr>
            <w:tcW w:w="334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A84EB7"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4540E7E4" wp14:editId="660CF728">
                  <wp:extent cx="190500" cy="190500"/>
                  <wp:effectExtent l="0" t="0" r="0" b="0"/>
                  <wp:docPr id="30" name="图片 30" descr=":feels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eelsgood:"/>
                          <pic:cNvPicPr>
                            <a:picLocks noChangeAspect="1" noChangeArrowheads="1"/>
                          </pic:cNvPicPr>
                        </pic:nvPicPr>
                        <pic:blipFill>
                          <a:blip r:embed="rId1903"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E0CB26" w14:textId="77777777" w:rsidR="00401DBB" w:rsidRPr="00613BB9" w:rsidRDefault="00401DBB" w:rsidP="002C4861">
            <w:pPr>
              <w:jc w:val="left"/>
              <w:rPr>
                <w:rFonts w:ascii="宋体" w:eastAsia="宋体" w:hAnsi="宋体" w:cs="Segoe UI"/>
              </w:rPr>
            </w:pPr>
            <w:r w:rsidRPr="00613BB9">
              <w:rPr>
                <w:rStyle w:val="HTML1"/>
                <w:sz w:val="20"/>
                <w:szCs w:val="20"/>
              </w:rPr>
              <w:t>:feelsgood: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DE56A3" w14:textId="77777777" w:rsidR="00401DBB" w:rsidRPr="00613BB9" w:rsidRDefault="00717723" w:rsidP="002C4861">
            <w:pPr>
              <w:rPr>
                <w:rFonts w:ascii="宋体" w:eastAsia="宋体" w:hAnsi="宋体" w:cs="Segoe UI"/>
              </w:rPr>
            </w:pPr>
            <w:hyperlink r:id="rId1904" w:anchor="table-of-contents" w:history="1">
              <w:r w:rsidR="00401DBB" w:rsidRPr="00613BB9">
                <w:rPr>
                  <w:rStyle w:val="a4"/>
                  <w:rFonts w:ascii="宋体" w:eastAsia="宋体" w:hAnsi="宋体" w:cs="Segoe UI"/>
                  <w:color w:val="auto"/>
                </w:rPr>
                <w:t>top</w:t>
              </w:r>
            </w:hyperlink>
          </w:p>
        </w:tc>
      </w:tr>
      <w:tr w:rsidR="00613BB9" w:rsidRPr="00613BB9" w14:paraId="2154FA83"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9907CD" w14:textId="77777777" w:rsidR="00401DBB" w:rsidRPr="00613BB9" w:rsidRDefault="00717723" w:rsidP="002C4861">
            <w:pPr>
              <w:rPr>
                <w:rFonts w:ascii="宋体" w:eastAsia="宋体" w:hAnsi="宋体" w:cs="Segoe UI"/>
              </w:rPr>
            </w:pPr>
            <w:hyperlink r:id="rId1905" w:anchor="github-custom-emoji"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CD2328"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1A72B7DD" wp14:editId="3E045634">
                  <wp:extent cx="190500" cy="190500"/>
                  <wp:effectExtent l="0" t="0" r="0" b="0"/>
                  <wp:docPr id="31" name="图片 31" descr=":finna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nnadie:"/>
                          <pic:cNvPicPr>
                            <a:picLocks noChangeAspect="1" noChangeArrowheads="1"/>
                          </pic:cNvPicPr>
                        </pic:nvPicPr>
                        <pic:blipFill>
                          <a:blip r:embed="rId190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24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CA8DA6" w14:textId="77777777" w:rsidR="00401DBB" w:rsidRPr="00613BB9" w:rsidRDefault="00401DBB" w:rsidP="002C4861">
            <w:pPr>
              <w:jc w:val="left"/>
              <w:rPr>
                <w:rFonts w:ascii="宋体" w:eastAsia="宋体" w:hAnsi="宋体" w:cs="Segoe UI"/>
              </w:rPr>
            </w:pPr>
            <w:r w:rsidRPr="00613BB9">
              <w:rPr>
                <w:rStyle w:val="HTML1"/>
                <w:sz w:val="20"/>
                <w:szCs w:val="20"/>
              </w:rPr>
              <w:t>:finnadie:</w:t>
            </w:r>
          </w:p>
        </w:tc>
        <w:tc>
          <w:tcPr>
            <w:tcW w:w="334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A8E428"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476BD637" wp14:editId="0F05E735">
                  <wp:extent cx="190500" cy="190500"/>
                  <wp:effectExtent l="0" t="0" r="0" b="0"/>
                  <wp:docPr id="32" name="图片 32" descr=":gobers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berserk:"/>
                          <pic:cNvPicPr>
                            <a:picLocks noChangeAspect="1" noChangeArrowheads="1"/>
                          </pic:cNvPicPr>
                        </pic:nvPicPr>
                        <pic:blipFill>
                          <a:blip r:embed="rId190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45BDFA" w14:textId="77777777" w:rsidR="00401DBB" w:rsidRPr="00613BB9" w:rsidRDefault="00401DBB" w:rsidP="002C4861">
            <w:pPr>
              <w:jc w:val="left"/>
              <w:rPr>
                <w:rFonts w:ascii="宋体" w:eastAsia="宋体" w:hAnsi="宋体" w:cs="Segoe UI"/>
              </w:rPr>
            </w:pPr>
            <w:r w:rsidRPr="00613BB9">
              <w:rPr>
                <w:rStyle w:val="HTML1"/>
                <w:sz w:val="20"/>
                <w:szCs w:val="20"/>
              </w:rPr>
              <w:t>:goberserk: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960BF2" w14:textId="77777777" w:rsidR="00401DBB" w:rsidRPr="00613BB9" w:rsidRDefault="00717723" w:rsidP="002C4861">
            <w:pPr>
              <w:rPr>
                <w:rFonts w:ascii="宋体" w:eastAsia="宋体" w:hAnsi="宋体" w:cs="Segoe UI"/>
              </w:rPr>
            </w:pPr>
            <w:hyperlink r:id="rId1908" w:anchor="table-of-contents" w:history="1">
              <w:r w:rsidR="00401DBB" w:rsidRPr="00613BB9">
                <w:rPr>
                  <w:rStyle w:val="a4"/>
                  <w:rFonts w:ascii="宋体" w:eastAsia="宋体" w:hAnsi="宋体" w:cs="Segoe UI"/>
                  <w:color w:val="auto"/>
                </w:rPr>
                <w:t>top</w:t>
              </w:r>
            </w:hyperlink>
          </w:p>
        </w:tc>
      </w:tr>
      <w:tr w:rsidR="00613BB9" w:rsidRPr="00613BB9" w14:paraId="244F6662"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1B44E3" w14:textId="77777777" w:rsidR="00401DBB" w:rsidRPr="00613BB9" w:rsidRDefault="00717723" w:rsidP="002C4861">
            <w:pPr>
              <w:rPr>
                <w:rFonts w:ascii="宋体" w:eastAsia="宋体" w:hAnsi="宋体" w:cs="Segoe UI"/>
              </w:rPr>
            </w:pPr>
            <w:hyperlink r:id="rId1909" w:anchor="github-custom-emoji"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2E9560"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70838CF4" wp14:editId="01C36F65">
                  <wp:extent cx="190500" cy="190500"/>
                  <wp:effectExtent l="0" t="0" r="0" b="0"/>
                  <wp:docPr id="33" name="图片 33" descr=":god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odmode:"/>
                          <pic:cNvPicPr>
                            <a:picLocks noChangeAspect="1" noChangeArrowheads="1"/>
                          </pic:cNvPicPr>
                        </pic:nvPicPr>
                        <pic:blipFill>
                          <a:blip r:embed="rId1910"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2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2566B4" w14:textId="77777777" w:rsidR="00401DBB" w:rsidRPr="00613BB9" w:rsidRDefault="00401DBB" w:rsidP="002C4861">
            <w:pPr>
              <w:jc w:val="left"/>
              <w:rPr>
                <w:rFonts w:ascii="宋体" w:eastAsia="宋体" w:hAnsi="宋体" w:cs="Segoe UI"/>
              </w:rPr>
            </w:pPr>
            <w:r w:rsidRPr="00613BB9">
              <w:rPr>
                <w:rStyle w:val="HTML1"/>
                <w:sz w:val="20"/>
                <w:szCs w:val="20"/>
              </w:rPr>
              <w:t>:godmode:</w:t>
            </w:r>
          </w:p>
        </w:tc>
        <w:tc>
          <w:tcPr>
            <w:tcW w:w="334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E1F7A2"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419527D2" wp14:editId="12256AA0">
                  <wp:extent cx="190500" cy="190500"/>
                  <wp:effectExtent l="0" t="0" r="0" b="0"/>
                  <wp:docPr id="34" name="图片 34" descr=":hurtreal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urtrealbad:"/>
                          <pic:cNvPicPr>
                            <a:picLocks noChangeAspect="1" noChangeArrowheads="1"/>
                          </pic:cNvPicPr>
                        </pic:nvPicPr>
                        <pic:blipFill>
                          <a:blip r:embed="rId1911"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E5DF71" w14:textId="77777777" w:rsidR="00401DBB" w:rsidRPr="00613BB9" w:rsidRDefault="00401DBB" w:rsidP="002C4861">
            <w:pPr>
              <w:jc w:val="left"/>
              <w:rPr>
                <w:rFonts w:ascii="宋体" w:eastAsia="宋体" w:hAnsi="宋体" w:cs="Segoe UI"/>
              </w:rPr>
            </w:pPr>
            <w:r w:rsidRPr="00613BB9">
              <w:rPr>
                <w:rStyle w:val="HTML1"/>
                <w:sz w:val="20"/>
                <w:szCs w:val="20"/>
              </w:rPr>
              <w:t>:hurtrealbad: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B9A082" w14:textId="77777777" w:rsidR="00401DBB" w:rsidRPr="00613BB9" w:rsidRDefault="00717723" w:rsidP="002C4861">
            <w:pPr>
              <w:rPr>
                <w:rFonts w:ascii="宋体" w:eastAsia="宋体" w:hAnsi="宋体" w:cs="Segoe UI"/>
              </w:rPr>
            </w:pPr>
            <w:hyperlink r:id="rId1912" w:anchor="table-of-contents" w:history="1">
              <w:r w:rsidR="00401DBB" w:rsidRPr="00613BB9">
                <w:rPr>
                  <w:rStyle w:val="a4"/>
                  <w:rFonts w:ascii="宋体" w:eastAsia="宋体" w:hAnsi="宋体" w:cs="Segoe UI"/>
                  <w:color w:val="auto"/>
                </w:rPr>
                <w:t>top</w:t>
              </w:r>
            </w:hyperlink>
          </w:p>
        </w:tc>
      </w:tr>
      <w:tr w:rsidR="00613BB9" w:rsidRPr="00613BB9" w14:paraId="231A619E"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177833" w14:textId="77777777" w:rsidR="00401DBB" w:rsidRPr="00613BB9" w:rsidRDefault="00717723" w:rsidP="002C4861">
            <w:pPr>
              <w:rPr>
                <w:rFonts w:ascii="宋体" w:eastAsia="宋体" w:hAnsi="宋体" w:cs="Segoe UI"/>
              </w:rPr>
            </w:pPr>
            <w:hyperlink r:id="rId1913" w:anchor="github-custom-emoji"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6AF1A7"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4078439B" wp14:editId="60C67616">
                  <wp:extent cx="190500" cy="190500"/>
                  <wp:effectExtent l="0" t="0" r="0" b="0"/>
                  <wp:docPr id="35" name="图片 35" descr=":neckbe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ckbeard:"/>
                          <pic:cNvPicPr>
                            <a:picLocks noChangeAspect="1" noChangeArrowheads="1"/>
                          </pic:cNvPicPr>
                        </pic:nvPicPr>
                        <pic:blipFill>
                          <a:blip r:embed="rId1914"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24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C56530" w14:textId="77777777" w:rsidR="00401DBB" w:rsidRPr="00613BB9" w:rsidRDefault="00401DBB" w:rsidP="002C4861">
            <w:pPr>
              <w:jc w:val="left"/>
              <w:rPr>
                <w:rFonts w:ascii="宋体" w:eastAsia="宋体" w:hAnsi="宋体" w:cs="Segoe UI"/>
              </w:rPr>
            </w:pPr>
            <w:r w:rsidRPr="00613BB9">
              <w:rPr>
                <w:rStyle w:val="HTML1"/>
                <w:sz w:val="20"/>
                <w:szCs w:val="20"/>
              </w:rPr>
              <w:t>:neckbeard:</w:t>
            </w:r>
          </w:p>
        </w:tc>
        <w:tc>
          <w:tcPr>
            <w:tcW w:w="334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C7D440"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38AD0F99" wp14:editId="623C1FBF">
                  <wp:extent cx="190500" cy="190500"/>
                  <wp:effectExtent l="0" t="0" r="0" b="0"/>
                  <wp:docPr id="36" name="图片 36" descr=":octo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ctocat:"/>
                          <pic:cNvPicPr>
                            <a:picLocks noChangeAspect="1" noChangeArrowheads="1"/>
                          </pic:cNvPicPr>
                        </pic:nvPicPr>
                        <pic:blipFill>
                          <a:blip r:embed="rId191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269815" w14:textId="77777777" w:rsidR="00401DBB" w:rsidRPr="00613BB9" w:rsidRDefault="00401DBB" w:rsidP="002C4861">
            <w:pPr>
              <w:jc w:val="left"/>
              <w:rPr>
                <w:rFonts w:ascii="宋体" w:eastAsia="宋体" w:hAnsi="宋体" w:cs="Segoe UI"/>
              </w:rPr>
            </w:pPr>
            <w:r w:rsidRPr="00613BB9">
              <w:rPr>
                <w:rStyle w:val="HTML1"/>
                <w:sz w:val="20"/>
                <w:szCs w:val="20"/>
              </w:rPr>
              <w:t>:octocat: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A528C8" w14:textId="77777777" w:rsidR="00401DBB" w:rsidRPr="00613BB9" w:rsidRDefault="00717723" w:rsidP="002C4861">
            <w:pPr>
              <w:rPr>
                <w:rFonts w:ascii="宋体" w:eastAsia="宋体" w:hAnsi="宋体" w:cs="Segoe UI"/>
              </w:rPr>
            </w:pPr>
            <w:hyperlink r:id="rId1916" w:anchor="table-of-contents" w:history="1">
              <w:r w:rsidR="00401DBB" w:rsidRPr="00613BB9">
                <w:rPr>
                  <w:rStyle w:val="a4"/>
                  <w:rFonts w:ascii="宋体" w:eastAsia="宋体" w:hAnsi="宋体" w:cs="Segoe UI"/>
                  <w:color w:val="auto"/>
                </w:rPr>
                <w:t>top</w:t>
              </w:r>
            </w:hyperlink>
          </w:p>
        </w:tc>
      </w:tr>
      <w:tr w:rsidR="00613BB9" w:rsidRPr="00613BB9" w14:paraId="4E57F685"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1F9F86" w14:textId="77777777" w:rsidR="00401DBB" w:rsidRPr="00613BB9" w:rsidRDefault="00717723" w:rsidP="002C4861">
            <w:pPr>
              <w:rPr>
                <w:rFonts w:ascii="宋体" w:eastAsia="宋体" w:hAnsi="宋体" w:cs="Segoe UI"/>
              </w:rPr>
            </w:pPr>
            <w:hyperlink r:id="rId1917" w:anchor="github-custom-emoji"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37A934"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379AC0F2" wp14:editId="46E8E698">
                  <wp:extent cx="190500" cy="190500"/>
                  <wp:effectExtent l="0" t="0" r="0" b="0"/>
                  <wp:docPr id="37" name="图片 37" descr=":r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ge1:"/>
                          <pic:cNvPicPr>
                            <a:picLocks noChangeAspect="1" noChangeArrowheads="1"/>
                          </pic:cNvPicPr>
                        </pic:nvPicPr>
                        <pic:blipFill>
                          <a:blip r:embed="rId191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2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62FB57" w14:textId="77777777" w:rsidR="00401DBB" w:rsidRPr="00613BB9" w:rsidRDefault="00401DBB" w:rsidP="002C4861">
            <w:pPr>
              <w:jc w:val="left"/>
              <w:rPr>
                <w:rFonts w:ascii="宋体" w:eastAsia="宋体" w:hAnsi="宋体" w:cs="Segoe UI"/>
              </w:rPr>
            </w:pPr>
            <w:r w:rsidRPr="00613BB9">
              <w:rPr>
                <w:rStyle w:val="HTML1"/>
                <w:sz w:val="20"/>
                <w:szCs w:val="20"/>
              </w:rPr>
              <w:t>:rage1:</w:t>
            </w:r>
          </w:p>
        </w:tc>
        <w:tc>
          <w:tcPr>
            <w:tcW w:w="334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51356F"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6FE33786" wp14:editId="7AD5F581">
                  <wp:extent cx="190500" cy="190500"/>
                  <wp:effectExtent l="0" t="0" r="0" b="0"/>
                  <wp:docPr id="38" name="图片 38" descr=":r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ge2:"/>
                          <pic:cNvPicPr>
                            <a:picLocks noChangeAspect="1" noChangeArrowheads="1"/>
                          </pic:cNvPicPr>
                        </pic:nvPicPr>
                        <pic:blipFill>
                          <a:blip r:embed="rId19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7BD4B1" w14:textId="77777777" w:rsidR="00401DBB" w:rsidRPr="00613BB9" w:rsidRDefault="00401DBB" w:rsidP="002C4861">
            <w:pPr>
              <w:jc w:val="left"/>
              <w:rPr>
                <w:rFonts w:ascii="宋体" w:eastAsia="宋体" w:hAnsi="宋体" w:cs="Segoe UI"/>
              </w:rPr>
            </w:pPr>
            <w:r w:rsidRPr="00613BB9">
              <w:rPr>
                <w:rStyle w:val="HTML1"/>
                <w:sz w:val="20"/>
                <w:szCs w:val="20"/>
              </w:rPr>
              <w:t>:rage2: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9B5D52" w14:textId="77777777" w:rsidR="00401DBB" w:rsidRPr="00613BB9" w:rsidRDefault="00717723" w:rsidP="002C4861">
            <w:pPr>
              <w:rPr>
                <w:rFonts w:ascii="宋体" w:eastAsia="宋体" w:hAnsi="宋体" w:cs="Segoe UI"/>
              </w:rPr>
            </w:pPr>
            <w:hyperlink r:id="rId1920" w:anchor="table-of-contents" w:history="1">
              <w:r w:rsidR="00401DBB" w:rsidRPr="00613BB9">
                <w:rPr>
                  <w:rStyle w:val="a4"/>
                  <w:rFonts w:ascii="宋体" w:eastAsia="宋体" w:hAnsi="宋体" w:cs="Segoe UI"/>
                  <w:color w:val="auto"/>
                </w:rPr>
                <w:t>top</w:t>
              </w:r>
            </w:hyperlink>
          </w:p>
        </w:tc>
      </w:tr>
      <w:tr w:rsidR="00613BB9" w:rsidRPr="00613BB9" w14:paraId="36C16F77"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991D17" w14:textId="77777777" w:rsidR="00401DBB" w:rsidRPr="00613BB9" w:rsidRDefault="00717723" w:rsidP="002C4861">
            <w:pPr>
              <w:rPr>
                <w:rFonts w:ascii="宋体" w:eastAsia="宋体" w:hAnsi="宋体" w:cs="Segoe UI"/>
              </w:rPr>
            </w:pPr>
            <w:hyperlink r:id="rId1921" w:anchor="github-custom-emoji"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FDCDDA"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7D38505E" wp14:editId="747025C0">
                  <wp:extent cx="190500" cy="190500"/>
                  <wp:effectExtent l="0" t="0" r="0" b="0"/>
                  <wp:docPr id="39" name="图片 39" descr=":r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ge3:"/>
                          <pic:cNvPicPr>
                            <a:picLocks noChangeAspect="1" noChangeArrowheads="1"/>
                          </pic:cNvPicPr>
                        </pic:nvPicPr>
                        <pic:blipFill>
                          <a:blip r:embed="rId192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24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CEFD82" w14:textId="77777777" w:rsidR="00401DBB" w:rsidRPr="00613BB9" w:rsidRDefault="00401DBB" w:rsidP="002C4861">
            <w:pPr>
              <w:jc w:val="left"/>
              <w:rPr>
                <w:rFonts w:ascii="宋体" w:eastAsia="宋体" w:hAnsi="宋体" w:cs="Segoe UI"/>
              </w:rPr>
            </w:pPr>
            <w:r w:rsidRPr="00613BB9">
              <w:rPr>
                <w:rStyle w:val="HTML1"/>
                <w:sz w:val="20"/>
                <w:szCs w:val="20"/>
              </w:rPr>
              <w:t>:rage3:</w:t>
            </w:r>
          </w:p>
        </w:tc>
        <w:tc>
          <w:tcPr>
            <w:tcW w:w="334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E051D8"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0D651D7B" wp14:editId="7B28AC5B">
                  <wp:extent cx="190500" cy="190500"/>
                  <wp:effectExtent l="0" t="0" r="0" b="0"/>
                  <wp:docPr id="40" name="图片 40" descr=":r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ge4:"/>
                          <pic:cNvPicPr>
                            <a:picLocks noChangeAspect="1" noChangeArrowheads="1"/>
                          </pic:cNvPicPr>
                        </pic:nvPicPr>
                        <pic:blipFill>
                          <a:blip r:embed="rId1923"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B0C1B6" w14:textId="77777777" w:rsidR="00401DBB" w:rsidRPr="00613BB9" w:rsidRDefault="00401DBB" w:rsidP="002C4861">
            <w:pPr>
              <w:jc w:val="left"/>
              <w:rPr>
                <w:rFonts w:ascii="宋体" w:eastAsia="宋体" w:hAnsi="宋体" w:cs="Segoe UI"/>
              </w:rPr>
            </w:pPr>
            <w:r w:rsidRPr="00613BB9">
              <w:rPr>
                <w:rStyle w:val="HTML1"/>
                <w:sz w:val="20"/>
                <w:szCs w:val="20"/>
              </w:rPr>
              <w:t>:rage4: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04085B" w14:textId="77777777" w:rsidR="00401DBB" w:rsidRPr="00613BB9" w:rsidRDefault="00717723" w:rsidP="002C4861">
            <w:pPr>
              <w:rPr>
                <w:rFonts w:ascii="宋体" w:eastAsia="宋体" w:hAnsi="宋体" w:cs="Segoe UI"/>
              </w:rPr>
            </w:pPr>
            <w:hyperlink r:id="rId1924" w:anchor="table-of-contents" w:history="1">
              <w:r w:rsidR="00401DBB" w:rsidRPr="00613BB9">
                <w:rPr>
                  <w:rStyle w:val="a4"/>
                  <w:rFonts w:ascii="宋体" w:eastAsia="宋体" w:hAnsi="宋体" w:cs="Segoe UI"/>
                  <w:color w:val="auto"/>
                </w:rPr>
                <w:t>top</w:t>
              </w:r>
            </w:hyperlink>
          </w:p>
        </w:tc>
      </w:tr>
      <w:tr w:rsidR="00613BB9" w:rsidRPr="00613BB9" w14:paraId="3B89DC01"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DE0212" w14:textId="77777777" w:rsidR="00401DBB" w:rsidRPr="00613BB9" w:rsidRDefault="00717723" w:rsidP="002C4861">
            <w:pPr>
              <w:rPr>
                <w:rFonts w:ascii="宋体" w:eastAsia="宋体" w:hAnsi="宋体" w:cs="Segoe UI"/>
              </w:rPr>
            </w:pPr>
            <w:hyperlink r:id="rId1925" w:anchor="github-custom-emoji"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023E37"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6269137F" wp14:editId="741DD376">
                  <wp:extent cx="190500" cy="190500"/>
                  <wp:effectExtent l="0" t="0" r="0" b="0"/>
                  <wp:docPr id="41" name="图片 41" descr=":shi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hipit:"/>
                          <pic:cNvPicPr>
                            <a:picLocks noChangeAspect="1" noChangeArrowheads="1"/>
                          </pic:cNvPicPr>
                        </pic:nvPicPr>
                        <pic:blipFill>
                          <a:blip r:embed="rId192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2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197701" w14:textId="77777777" w:rsidR="00401DBB" w:rsidRPr="00613BB9" w:rsidRDefault="00401DBB" w:rsidP="002C4861">
            <w:pPr>
              <w:jc w:val="left"/>
              <w:rPr>
                <w:rFonts w:ascii="宋体" w:eastAsia="宋体" w:hAnsi="宋体" w:cs="Segoe UI"/>
              </w:rPr>
            </w:pPr>
            <w:r w:rsidRPr="00613BB9">
              <w:rPr>
                <w:rStyle w:val="HTML1"/>
                <w:sz w:val="20"/>
                <w:szCs w:val="20"/>
              </w:rPr>
              <w:t>:shipit:</w:t>
            </w:r>
          </w:p>
        </w:tc>
        <w:tc>
          <w:tcPr>
            <w:tcW w:w="334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F755F3"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37465E63" wp14:editId="219FD402">
                  <wp:extent cx="190500" cy="190500"/>
                  <wp:effectExtent l="0" t="0" r="0" b="0"/>
                  <wp:docPr id="42" name="图片 42" descr=":susp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spect:"/>
                          <pic:cNvPicPr>
                            <a:picLocks noChangeAspect="1" noChangeArrowheads="1"/>
                          </pic:cNvPicPr>
                        </pic:nvPicPr>
                        <pic:blipFill>
                          <a:blip r:embed="rId192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A93D64" w14:textId="77777777" w:rsidR="00401DBB" w:rsidRPr="00613BB9" w:rsidRDefault="00401DBB" w:rsidP="002C4861">
            <w:pPr>
              <w:jc w:val="left"/>
              <w:rPr>
                <w:rFonts w:ascii="宋体" w:eastAsia="宋体" w:hAnsi="宋体" w:cs="Segoe UI"/>
              </w:rPr>
            </w:pPr>
            <w:r w:rsidRPr="00613BB9">
              <w:rPr>
                <w:rStyle w:val="HTML1"/>
                <w:sz w:val="20"/>
                <w:szCs w:val="20"/>
              </w:rPr>
              <w:t>:suspect: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A517AB" w14:textId="77777777" w:rsidR="00401DBB" w:rsidRPr="00613BB9" w:rsidRDefault="00717723" w:rsidP="002C4861">
            <w:pPr>
              <w:rPr>
                <w:rFonts w:ascii="宋体" w:eastAsia="宋体" w:hAnsi="宋体" w:cs="Segoe UI"/>
              </w:rPr>
            </w:pPr>
            <w:hyperlink r:id="rId1928" w:anchor="table-of-contents" w:history="1">
              <w:r w:rsidR="00401DBB" w:rsidRPr="00613BB9">
                <w:rPr>
                  <w:rStyle w:val="a4"/>
                  <w:rFonts w:ascii="宋体" w:eastAsia="宋体" w:hAnsi="宋体" w:cs="Segoe UI"/>
                  <w:color w:val="auto"/>
                </w:rPr>
                <w:t>top</w:t>
              </w:r>
            </w:hyperlink>
          </w:p>
        </w:tc>
      </w:tr>
      <w:tr w:rsidR="00613BB9" w:rsidRPr="00613BB9" w14:paraId="23FE7840" w14:textId="77777777" w:rsidTr="002C48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C9E6E2" w14:textId="77777777" w:rsidR="00401DBB" w:rsidRPr="00613BB9" w:rsidRDefault="00717723" w:rsidP="002C4861">
            <w:pPr>
              <w:rPr>
                <w:rFonts w:ascii="宋体" w:eastAsia="宋体" w:hAnsi="宋体" w:cs="Segoe UI"/>
              </w:rPr>
            </w:pPr>
            <w:hyperlink r:id="rId1929" w:anchor="github-custom-emoji" w:history="1">
              <w:r w:rsidR="00401DBB" w:rsidRPr="00613BB9">
                <w:rPr>
                  <w:rStyle w:val="a4"/>
                  <w:rFonts w:ascii="宋体" w:eastAsia="宋体" w:hAnsi="宋体" w:cs="Segoe UI"/>
                  <w:color w:val="auto"/>
                </w:rPr>
                <w:t>top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AB41C0" w14:textId="77777777" w:rsidR="00401DBB" w:rsidRPr="00613BB9" w:rsidRDefault="00401DBB" w:rsidP="002C4861">
            <w:pPr>
              <w:jc w:val="center"/>
              <w:rPr>
                <w:rFonts w:ascii="宋体" w:eastAsia="宋体" w:hAnsi="宋体" w:cs="Segoe UI"/>
              </w:rPr>
            </w:pPr>
            <w:r w:rsidRPr="00613BB9">
              <w:rPr>
                <w:rFonts w:ascii="宋体" w:eastAsia="宋体" w:hAnsi="宋体" w:cs="Segoe UI"/>
                <w:noProof/>
              </w:rPr>
              <w:drawing>
                <wp:inline distT="0" distB="0" distL="0" distR="0" wp14:anchorId="0B95149D" wp14:editId="7144943D">
                  <wp:extent cx="190500" cy="190500"/>
                  <wp:effectExtent l="0" t="0" r="0" b="0"/>
                  <wp:docPr id="43" name="图片 43" descr=":troll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ollface:"/>
                          <pic:cNvPicPr>
                            <a:picLocks noChangeAspect="1" noChangeArrowheads="1"/>
                          </pic:cNvPicPr>
                        </pic:nvPicPr>
                        <pic:blipFill>
                          <a:blip r:embed="rId1930"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224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060776" w14:textId="77777777" w:rsidR="00401DBB" w:rsidRPr="00613BB9" w:rsidRDefault="00401DBB" w:rsidP="002C4861">
            <w:pPr>
              <w:jc w:val="left"/>
              <w:rPr>
                <w:rFonts w:ascii="宋体" w:eastAsia="宋体" w:hAnsi="宋体" w:cs="Segoe UI"/>
              </w:rPr>
            </w:pPr>
            <w:r w:rsidRPr="00613BB9">
              <w:rPr>
                <w:rStyle w:val="HTML1"/>
                <w:sz w:val="20"/>
                <w:szCs w:val="20"/>
              </w:rPr>
              <w:t>:trollface:</w:t>
            </w:r>
          </w:p>
        </w:tc>
        <w:tc>
          <w:tcPr>
            <w:tcW w:w="334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593A38" w14:textId="77777777" w:rsidR="00401DBB" w:rsidRPr="00613BB9" w:rsidRDefault="00401DBB" w:rsidP="002C4861">
            <w:pPr>
              <w:rPr>
                <w:rFonts w:ascii="宋体" w:eastAsia="宋体" w:hAnsi="宋体" w:cs="Segoe UI"/>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1B5606" w14:textId="77777777" w:rsidR="00401DBB" w:rsidRPr="00613BB9" w:rsidRDefault="00401DBB" w:rsidP="002C4861">
            <w:pPr>
              <w:jc w:val="center"/>
              <w:rPr>
                <w:rFonts w:ascii="宋体" w:eastAsia="宋体" w:hAnsi="宋体"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C022A8" w14:textId="77777777" w:rsidR="00401DBB" w:rsidRPr="00613BB9" w:rsidRDefault="00717723" w:rsidP="002C4861">
            <w:pPr>
              <w:rPr>
                <w:rFonts w:ascii="宋体" w:eastAsia="宋体" w:hAnsi="宋体" w:cs="Segoe UI"/>
                <w:sz w:val="24"/>
                <w:szCs w:val="24"/>
              </w:rPr>
            </w:pPr>
            <w:hyperlink r:id="rId1931" w:anchor="table-of-contents" w:history="1">
              <w:r w:rsidR="00401DBB" w:rsidRPr="00613BB9">
                <w:rPr>
                  <w:rStyle w:val="a4"/>
                  <w:rFonts w:ascii="宋体" w:eastAsia="宋体" w:hAnsi="宋体" w:cs="Segoe UI"/>
                  <w:color w:val="auto"/>
                </w:rPr>
                <w:t>top</w:t>
              </w:r>
            </w:hyperlink>
          </w:p>
        </w:tc>
      </w:tr>
    </w:tbl>
    <w:p w14:paraId="7457F455" w14:textId="77777777" w:rsidR="00401DBB" w:rsidRPr="00613BB9" w:rsidRDefault="00401DBB" w:rsidP="00401DBB">
      <w:pPr>
        <w:widowControl/>
        <w:jc w:val="left"/>
        <w:rPr>
          <w:rFonts w:ascii="宋体" w:eastAsia="宋体" w:hAnsi="宋体"/>
        </w:rPr>
      </w:pPr>
    </w:p>
    <w:p w14:paraId="6D454CD9" w14:textId="77777777" w:rsidR="00401DBB" w:rsidRPr="00613BB9" w:rsidRDefault="00401DBB" w:rsidP="00401DBB">
      <w:pPr>
        <w:widowControl/>
        <w:jc w:val="left"/>
        <w:rPr>
          <w:rFonts w:ascii="宋体" w:eastAsia="宋体" w:hAnsi="宋体"/>
        </w:rPr>
      </w:pPr>
    </w:p>
    <w:p w14:paraId="16A2174C" w14:textId="77777777" w:rsidR="00401DBB" w:rsidRPr="00613BB9" w:rsidRDefault="00401DBB" w:rsidP="00401DBB">
      <w:pPr>
        <w:rPr>
          <w:rFonts w:ascii="宋体" w:eastAsia="宋体" w:hAnsi="宋体"/>
        </w:rPr>
      </w:pPr>
    </w:p>
    <w:p w14:paraId="636478D4" w14:textId="77777777" w:rsidR="00401DBB" w:rsidRPr="00613BB9" w:rsidRDefault="00401DBB" w:rsidP="00401DBB">
      <w:pPr>
        <w:pStyle w:val="2"/>
      </w:pPr>
      <w:bookmarkStart w:id="200" w:name="_Toc46394817"/>
      <w:r w:rsidRPr="00613BB9">
        <w:t>仓库Star的美好方式</w:t>
      </w:r>
      <w:bookmarkEnd w:id="200"/>
    </w:p>
    <w:p w14:paraId="207C3C07" w14:textId="77777777" w:rsidR="00401DBB" w:rsidRPr="00613BB9" w:rsidRDefault="00401DBB" w:rsidP="00401DBB">
      <w:r w:rsidRPr="00613BB9">
        <w:t>参数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0"/>
        <w:gridCol w:w="482"/>
        <w:gridCol w:w="690"/>
        <w:gridCol w:w="915"/>
      </w:tblGrid>
      <w:tr w:rsidR="00613BB9" w:rsidRPr="00613BB9" w14:paraId="10107A2B" w14:textId="77777777" w:rsidTr="002C4861">
        <w:trPr>
          <w:tblHeader/>
          <w:tblCellSpacing w:w="15" w:type="dxa"/>
        </w:trPr>
        <w:tc>
          <w:tcPr>
            <w:tcW w:w="0" w:type="auto"/>
            <w:vAlign w:val="center"/>
            <w:hideMark/>
          </w:tcPr>
          <w:p w14:paraId="5917984E" w14:textId="77777777" w:rsidR="00401DBB" w:rsidRPr="00613BB9" w:rsidRDefault="00401DBB" w:rsidP="002C4861">
            <w:pPr>
              <w:jc w:val="center"/>
              <w:rPr>
                <w:rFonts w:ascii="宋体" w:eastAsia="宋体" w:hAnsi="宋体"/>
                <w:b/>
                <w:bCs/>
              </w:rPr>
            </w:pPr>
            <w:r w:rsidRPr="00613BB9">
              <w:rPr>
                <w:rFonts w:ascii="宋体" w:eastAsia="宋体" w:hAnsi="宋体"/>
                <w:b/>
                <w:bCs/>
              </w:rPr>
              <w:t>参数</w:t>
            </w:r>
          </w:p>
        </w:tc>
        <w:tc>
          <w:tcPr>
            <w:tcW w:w="0" w:type="auto"/>
            <w:vAlign w:val="center"/>
            <w:hideMark/>
          </w:tcPr>
          <w:p w14:paraId="793AD847" w14:textId="77777777" w:rsidR="00401DBB" w:rsidRPr="00613BB9" w:rsidRDefault="00401DBB" w:rsidP="002C4861">
            <w:pPr>
              <w:jc w:val="center"/>
              <w:rPr>
                <w:rFonts w:ascii="宋体" w:eastAsia="宋体" w:hAnsi="宋体"/>
                <w:b/>
                <w:bCs/>
              </w:rPr>
            </w:pPr>
            <w:r w:rsidRPr="00613BB9">
              <w:rPr>
                <w:rFonts w:ascii="宋体" w:eastAsia="宋体" w:hAnsi="宋体"/>
                <w:b/>
                <w:bCs/>
              </w:rPr>
              <w:t>必传</w:t>
            </w:r>
          </w:p>
        </w:tc>
        <w:tc>
          <w:tcPr>
            <w:tcW w:w="0" w:type="auto"/>
            <w:vAlign w:val="center"/>
            <w:hideMark/>
          </w:tcPr>
          <w:p w14:paraId="618803DE" w14:textId="77777777" w:rsidR="00401DBB" w:rsidRPr="00613BB9" w:rsidRDefault="00401DBB" w:rsidP="002C4861">
            <w:pPr>
              <w:jc w:val="center"/>
              <w:rPr>
                <w:rFonts w:ascii="宋体" w:eastAsia="宋体" w:hAnsi="宋体"/>
                <w:b/>
                <w:bCs/>
              </w:rPr>
            </w:pPr>
            <w:r w:rsidRPr="00613BB9">
              <w:rPr>
                <w:rFonts w:ascii="宋体" w:eastAsia="宋体" w:hAnsi="宋体"/>
                <w:b/>
                <w:bCs/>
              </w:rPr>
              <w:t>类型</w:t>
            </w:r>
          </w:p>
        </w:tc>
        <w:tc>
          <w:tcPr>
            <w:tcW w:w="0" w:type="auto"/>
            <w:vAlign w:val="center"/>
            <w:hideMark/>
          </w:tcPr>
          <w:p w14:paraId="3A094107" w14:textId="77777777" w:rsidR="00401DBB" w:rsidRPr="00613BB9" w:rsidRDefault="00401DBB" w:rsidP="002C4861">
            <w:pPr>
              <w:jc w:val="center"/>
              <w:rPr>
                <w:rFonts w:ascii="宋体" w:eastAsia="宋体" w:hAnsi="宋体"/>
                <w:b/>
                <w:bCs/>
              </w:rPr>
            </w:pPr>
            <w:r w:rsidRPr="00613BB9">
              <w:rPr>
                <w:rFonts w:ascii="宋体" w:eastAsia="宋体" w:hAnsi="宋体"/>
                <w:b/>
                <w:bCs/>
              </w:rPr>
              <w:t>备注</w:t>
            </w:r>
          </w:p>
        </w:tc>
      </w:tr>
      <w:tr w:rsidR="00613BB9" w:rsidRPr="00613BB9" w14:paraId="429B693D" w14:textId="77777777" w:rsidTr="002C4861">
        <w:trPr>
          <w:tblCellSpacing w:w="15" w:type="dxa"/>
        </w:trPr>
        <w:tc>
          <w:tcPr>
            <w:tcW w:w="0" w:type="auto"/>
            <w:vAlign w:val="center"/>
            <w:hideMark/>
          </w:tcPr>
          <w:p w14:paraId="632B882E" w14:textId="77777777" w:rsidR="00401DBB" w:rsidRPr="00613BB9" w:rsidRDefault="00401DBB" w:rsidP="002C4861">
            <w:pPr>
              <w:jc w:val="left"/>
              <w:rPr>
                <w:rFonts w:ascii="宋体" w:eastAsia="宋体" w:hAnsi="宋体"/>
              </w:rPr>
            </w:pPr>
            <w:r w:rsidRPr="00613BB9">
              <w:rPr>
                <w:rFonts w:ascii="宋体" w:eastAsia="宋体" w:hAnsi="宋体"/>
              </w:rPr>
              <w:t>user</w:t>
            </w:r>
          </w:p>
        </w:tc>
        <w:tc>
          <w:tcPr>
            <w:tcW w:w="0" w:type="auto"/>
            <w:vAlign w:val="center"/>
            <w:hideMark/>
          </w:tcPr>
          <w:p w14:paraId="18142E45" w14:textId="77777777" w:rsidR="00401DBB" w:rsidRPr="00613BB9" w:rsidRDefault="00401DBB" w:rsidP="002C4861">
            <w:pPr>
              <w:rPr>
                <w:rFonts w:ascii="宋体" w:eastAsia="宋体" w:hAnsi="宋体"/>
              </w:rPr>
            </w:pPr>
            <w:r w:rsidRPr="00613BB9">
              <w:rPr>
                <w:rFonts w:ascii="宋体" w:eastAsia="宋体" w:hAnsi="宋体"/>
              </w:rPr>
              <w:t>true</w:t>
            </w:r>
          </w:p>
        </w:tc>
        <w:tc>
          <w:tcPr>
            <w:tcW w:w="0" w:type="auto"/>
            <w:vAlign w:val="center"/>
            <w:hideMark/>
          </w:tcPr>
          <w:p w14:paraId="593FD393" w14:textId="77777777" w:rsidR="00401DBB" w:rsidRPr="00613BB9" w:rsidRDefault="00401DBB" w:rsidP="002C4861">
            <w:pPr>
              <w:rPr>
                <w:rFonts w:ascii="宋体" w:eastAsia="宋体" w:hAnsi="宋体"/>
              </w:rPr>
            </w:pPr>
            <w:r w:rsidRPr="00613BB9">
              <w:rPr>
                <w:rFonts w:ascii="宋体" w:eastAsia="宋体" w:hAnsi="宋体"/>
              </w:rPr>
              <w:t>String</w:t>
            </w:r>
          </w:p>
        </w:tc>
        <w:tc>
          <w:tcPr>
            <w:tcW w:w="0" w:type="auto"/>
            <w:vAlign w:val="center"/>
            <w:hideMark/>
          </w:tcPr>
          <w:p w14:paraId="00A48553" w14:textId="77777777" w:rsidR="00401DBB" w:rsidRPr="00613BB9" w:rsidRDefault="00401DBB" w:rsidP="002C4861">
            <w:pPr>
              <w:rPr>
                <w:rFonts w:ascii="宋体" w:eastAsia="宋体" w:hAnsi="宋体"/>
              </w:rPr>
            </w:pPr>
            <w:r w:rsidRPr="00613BB9">
              <w:rPr>
                <w:rFonts w:ascii="宋体" w:eastAsia="宋体" w:hAnsi="宋体"/>
              </w:rPr>
              <w:t>用户名</w:t>
            </w:r>
          </w:p>
        </w:tc>
      </w:tr>
      <w:tr w:rsidR="00613BB9" w:rsidRPr="00613BB9" w14:paraId="533F5F4D" w14:textId="77777777" w:rsidTr="002C4861">
        <w:trPr>
          <w:tblCellSpacing w:w="15" w:type="dxa"/>
        </w:trPr>
        <w:tc>
          <w:tcPr>
            <w:tcW w:w="0" w:type="auto"/>
            <w:vAlign w:val="center"/>
            <w:hideMark/>
          </w:tcPr>
          <w:p w14:paraId="5F2129D1" w14:textId="77777777" w:rsidR="00401DBB" w:rsidRPr="00613BB9" w:rsidRDefault="00401DBB" w:rsidP="002C4861">
            <w:pPr>
              <w:rPr>
                <w:rFonts w:ascii="宋体" w:eastAsia="宋体" w:hAnsi="宋体"/>
              </w:rPr>
            </w:pPr>
            <w:r w:rsidRPr="00613BB9">
              <w:rPr>
                <w:rFonts w:ascii="宋体" w:eastAsia="宋体" w:hAnsi="宋体"/>
              </w:rPr>
              <w:t>repo</w:t>
            </w:r>
          </w:p>
        </w:tc>
        <w:tc>
          <w:tcPr>
            <w:tcW w:w="0" w:type="auto"/>
            <w:vAlign w:val="center"/>
            <w:hideMark/>
          </w:tcPr>
          <w:p w14:paraId="164E285F" w14:textId="77777777" w:rsidR="00401DBB" w:rsidRPr="00613BB9" w:rsidRDefault="00401DBB" w:rsidP="002C4861">
            <w:pPr>
              <w:rPr>
                <w:rFonts w:ascii="宋体" w:eastAsia="宋体" w:hAnsi="宋体"/>
              </w:rPr>
            </w:pPr>
            <w:r w:rsidRPr="00613BB9">
              <w:rPr>
                <w:rFonts w:ascii="宋体" w:eastAsia="宋体" w:hAnsi="宋体"/>
              </w:rPr>
              <w:t>true</w:t>
            </w:r>
          </w:p>
        </w:tc>
        <w:tc>
          <w:tcPr>
            <w:tcW w:w="0" w:type="auto"/>
            <w:vAlign w:val="center"/>
            <w:hideMark/>
          </w:tcPr>
          <w:p w14:paraId="4F6F7823" w14:textId="77777777" w:rsidR="00401DBB" w:rsidRPr="00613BB9" w:rsidRDefault="00401DBB" w:rsidP="002C4861">
            <w:pPr>
              <w:rPr>
                <w:rFonts w:ascii="宋体" w:eastAsia="宋体" w:hAnsi="宋体"/>
              </w:rPr>
            </w:pPr>
            <w:r w:rsidRPr="00613BB9">
              <w:rPr>
                <w:rFonts w:ascii="宋体" w:eastAsia="宋体" w:hAnsi="宋体"/>
              </w:rPr>
              <w:t>String</w:t>
            </w:r>
          </w:p>
        </w:tc>
        <w:tc>
          <w:tcPr>
            <w:tcW w:w="0" w:type="auto"/>
            <w:vAlign w:val="center"/>
            <w:hideMark/>
          </w:tcPr>
          <w:p w14:paraId="0260B654" w14:textId="77777777" w:rsidR="00401DBB" w:rsidRPr="00613BB9" w:rsidRDefault="00401DBB" w:rsidP="002C4861">
            <w:pPr>
              <w:rPr>
                <w:rFonts w:ascii="宋体" w:eastAsia="宋体" w:hAnsi="宋体"/>
              </w:rPr>
            </w:pPr>
            <w:r w:rsidRPr="00613BB9">
              <w:rPr>
                <w:rFonts w:ascii="宋体" w:eastAsia="宋体" w:hAnsi="宋体"/>
              </w:rPr>
              <w:t>仓库名字</w:t>
            </w:r>
          </w:p>
        </w:tc>
      </w:tr>
      <w:tr w:rsidR="00613BB9" w:rsidRPr="00613BB9" w14:paraId="523FA041" w14:textId="77777777" w:rsidTr="002C4861">
        <w:trPr>
          <w:tblCellSpacing w:w="15" w:type="dxa"/>
        </w:trPr>
        <w:tc>
          <w:tcPr>
            <w:tcW w:w="0" w:type="auto"/>
            <w:vAlign w:val="center"/>
            <w:hideMark/>
          </w:tcPr>
          <w:p w14:paraId="4137DBF3" w14:textId="77777777" w:rsidR="00401DBB" w:rsidRPr="00613BB9" w:rsidRDefault="00401DBB" w:rsidP="002C4861">
            <w:pPr>
              <w:rPr>
                <w:rFonts w:ascii="宋体" w:eastAsia="宋体" w:hAnsi="宋体"/>
              </w:rPr>
            </w:pPr>
            <w:r w:rsidRPr="00613BB9">
              <w:rPr>
                <w:rFonts w:ascii="宋体" w:eastAsia="宋体" w:hAnsi="宋体"/>
              </w:rPr>
              <w:t>type</w:t>
            </w:r>
          </w:p>
        </w:tc>
        <w:tc>
          <w:tcPr>
            <w:tcW w:w="0" w:type="auto"/>
            <w:vAlign w:val="center"/>
            <w:hideMark/>
          </w:tcPr>
          <w:p w14:paraId="16FDD4FE" w14:textId="77777777" w:rsidR="00401DBB" w:rsidRPr="00613BB9" w:rsidRDefault="00401DBB" w:rsidP="002C4861">
            <w:pPr>
              <w:rPr>
                <w:rFonts w:ascii="宋体" w:eastAsia="宋体" w:hAnsi="宋体"/>
              </w:rPr>
            </w:pPr>
            <w:r w:rsidRPr="00613BB9">
              <w:rPr>
                <w:rFonts w:ascii="宋体" w:eastAsia="宋体" w:hAnsi="宋体"/>
              </w:rPr>
              <w:t>true</w:t>
            </w:r>
          </w:p>
        </w:tc>
        <w:tc>
          <w:tcPr>
            <w:tcW w:w="0" w:type="auto"/>
            <w:vAlign w:val="center"/>
            <w:hideMark/>
          </w:tcPr>
          <w:p w14:paraId="22E0D457" w14:textId="77777777" w:rsidR="00401DBB" w:rsidRPr="00613BB9" w:rsidRDefault="00401DBB" w:rsidP="002C4861">
            <w:pPr>
              <w:rPr>
                <w:rFonts w:ascii="宋体" w:eastAsia="宋体" w:hAnsi="宋体"/>
              </w:rPr>
            </w:pPr>
            <w:r w:rsidRPr="00613BB9">
              <w:rPr>
                <w:rFonts w:ascii="宋体" w:eastAsia="宋体" w:hAnsi="宋体"/>
              </w:rPr>
              <w:t>String</w:t>
            </w:r>
          </w:p>
        </w:tc>
        <w:tc>
          <w:tcPr>
            <w:tcW w:w="0" w:type="auto"/>
            <w:vAlign w:val="center"/>
            <w:hideMark/>
          </w:tcPr>
          <w:p w14:paraId="263ECCB2" w14:textId="77777777" w:rsidR="00401DBB" w:rsidRPr="00613BB9" w:rsidRDefault="00401DBB" w:rsidP="002C4861">
            <w:pPr>
              <w:rPr>
                <w:rFonts w:ascii="宋体" w:eastAsia="宋体" w:hAnsi="宋体"/>
              </w:rPr>
            </w:pPr>
            <w:r w:rsidRPr="00613BB9">
              <w:rPr>
                <w:rFonts w:ascii="宋体" w:eastAsia="宋体" w:hAnsi="宋体"/>
              </w:rPr>
              <w:t>star</w:t>
            </w:r>
          </w:p>
        </w:tc>
      </w:tr>
      <w:tr w:rsidR="00401DBB" w:rsidRPr="00613BB9" w14:paraId="6494B520" w14:textId="77777777" w:rsidTr="002C4861">
        <w:trPr>
          <w:tblCellSpacing w:w="15" w:type="dxa"/>
        </w:trPr>
        <w:tc>
          <w:tcPr>
            <w:tcW w:w="0" w:type="auto"/>
            <w:vAlign w:val="center"/>
            <w:hideMark/>
          </w:tcPr>
          <w:p w14:paraId="6DF3C46A" w14:textId="77777777" w:rsidR="00401DBB" w:rsidRPr="00613BB9" w:rsidRDefault="00401DBB" w:rsidP="002C4861">
            <w:pPr>
              <w:rPr>
                <w:rFonts w:ascii="宋体" w:eastAsia="宋体" w:hAnsi="宋体"/>
              </w:rPr>
            </w:pPr>
            <w:r w:rsidRPr="00613BB9">
              <w:rPr>
                <w:rFonts w:ascii="宋体" w:eastAsia="宋体" w:hAnsi="宋体"/>
              </w:rPr>
              <w:lastRenderedPageBreak/>
              <w:t>count</w:t>
            </w:r>
          </w:p>
        </w:tc>
        <w:tc>
          <w:tcPr>
            <w:tcW w:w="0" w:type="auto"/>
            <w:vAlign w:val="center"/>
            <w:hideMark/>
          </w:tcPr>
          <w:p w14:paraId="3BC2F871" w14:textId="77777777" w:rsidR="00401DBB" w:rsidRPr="00613BB9" w:rsidRDefault="00401DBB" w:rsidP="002C4861">
            <w:pPr>
              <w:rPr>
                <w:rFonts w:ascii="宋体" w:eastAsia="宋体" w:hAnsi="宋体"/>
              </w:rPr>
            </w:pPr>
            <w:r w:rsidRPr="00613BB9">
              <w:rPr>
                <w:rFonts w:ascii="宋体" w:eastAsia="宋体" w:hAnsi="宋体"/>
              </w:rPr>
              <w:t>true</w:t>
            </w:r>
          </w:p>
        </w:tc>
        <w:tc>
          <w:tcPr>
            <w:tcW w:w="0" w:type="auto"/>
            <w:vAlign w:val="center"/>
            <w:hideMark/>
          </w:tcPr>
          <w:p w14:paraId="41C1CA1D" w14:textId="77777777" w:rsidR="00401DBB" w:rsidRPr="00613BB9" w:rsidRDefault="00401DBB" w:rsidP="002C4861">
            <w:pPr>
              <w:rPr>
                <w:rFonts w:ascii="宋体" w:eastAsia="宋体" w:hAnsi="宋体"/>
              </w:rPr>
            </w:pPr>
            <w:r w:rsidRPr="00613BB9">
              <w:rPr>
                <w:rFonts w:ascii="宋体" w:eastAsia="宋体" w:hAnsi="宋体"/>
              </w:rPr>
              <w:t>String</w:t>
            </w:r>
          </w:p>
        </w:tc>
        <w:tc>
          <w:tcPr>
            <w:tcW w:w="0" w:type="auto"/>
            <w:vAlign w:val="center"/>
            <w:hideMark/>
          </w:tcPr>
          <w:p w14:paraId="427383D1" w14:textId="77777777" w:rsidR="00401DBB" w:rsidRPr="00613BB9" w:rsidRDefault="00401DBB" w:rsidP="002C4861">
            <w:pPr>
              <w:rPr>
                <w:rFonts w:ascii="宋体" w:eastAsia="宋体" w:hAnsi="宋体"/>
              </w:rPr>
            </w:pPr>
            <w:r w:rsidRPr="00613BB9">
              <w:rPr>
                <w:rFonts w:ascii="宋体" w:eastAsia="宋体" w:hAnsi="宋体"/>
              </w:rPr>
              <w:t>数量</w:t>
            </w:r>
          </w:p>
        </w:tc>
      </w:tr>
    </w:tbl>
    <w:p w14:paraId="37F5826A" w14:textId="77777777" w:rsidR="00401DBB" w:rsidRPr="00613BB9" w:rsidRDefault="00401DBB" w:rsidP="00401DBB">
      <w:pPr>
        <w:pStyle w:val="a3"/>
      </w:pPr>
    </w:p>
    <w:p w14:paraId="6098E4A9" w14:textId="77777777" w:rsidR="00401DBB" w:rsidRPr="00613BB9" w:rsidRDefault="00401DBB" w:rsidP="00401DBB">
      <w:pPr>
        <w:pStyle w:val="a3"/>
      </w:pPr>
      <w:r w:rsidRPr="00613BB9">
        <w:t>&lt;iframe style="margin-left: 2px; margin-bottom:-5px;" frameborder="0" scrolling="0" width="100px" height="20px" src="</w:t>
      </w:r>
      <w:hyperlink r:id="rId1932" w:tgtFrame="_blank" w:history="1">
        <w:r w:rsidRPr="00613BB9">
          <w:rPr>
            <w:rStyle w:val="a4"/>
            <w:color w:val="auto"/>
          </w:rPr>
          <w:t>https://ghbtns.com/github-btn.html?user=fandongtongxue&amp;repo=fandongtongxue.github.io&amp;type=star&amp;count=true</w:t>
        </w:r>
      </w:hyperlink>
      <w:r w:rsidRPr="00613BB9">
        <w:t>" &gt;</w:t>
      </w:r>
    </w:p>
    <w:p w14:paraId="64892486" w14:textId="77777777" w:rsidR="00401DBB" w:rsidRPr="00613BB9" w:rsidRDefault="00401DBB" w:rsidP="00401DBB">
      <w:pPr>
        <w:pStyle w:val="a3"/>
      </w:pPr>
      <w:r w:rsidRPr="00613BB9">
        <w:t>&lt;/iframe&gt;</w:t>
      </w:r>
    </w:p>
    <w:p w14:paraId="7C4B0F8E" w14:textId="77777777" w:rsidR="00401DBB" w:rsidRPr="00613BB9" w:rsidRDefault="00401DBB" w:rsidP="00401DBB">
      <w:pPr>
        <w:rPr>
          <w:rFonts w:ascii="宋体" w:eastAsia="宋体" w:hAnsi="宋体"/>
        </w:rPr>
      </w:pPr>
    </w:p>
    <w:p w14:paraId="66A0A37C" w14:textId="77777777" w:rsidR="00401DBB" w:rsidRPr="00613BB9" w:rsidRDefault="00401DBB" w:rsidP="00121B41">
      <w:pPr>
        <w:pStyle w:val="1"/>
      </w:pPr>
      <w:bookmarkStart w:id="201" w:name="_Toc46394818"/>
      <w:r w:rsidRPr="00613BB9">
        <w:t xml:space="preserve">Github </w:t>
      </w:r>
      <w:r w:rsidRPr="00613BB9">
        <w:rPr>
          <w:rFonts w:hint="eastAsia"/>
        </w:rPr>
        <w:t>Desktop</w:t>
      </w:r>
      <w:bookmarkEnd w:id="201"/>
    </w:p>
    <w:p w14:paraId="3BACB147" w14:textId="77777777" w:rsidR="00401DBB" w:rsidRPr="00613BB9" w:rsidRDefault="00401DBB" w:rsidP="00401DBB">
      <w:pPr>
        <w:widowControl/>
        <w:jc w:val="left"/>
        <w:rPr>
          <w:rFonts w:ascii="宋体" w:eastAsia="宋体" w:hAnsi="宋体"/>
        </w:rPr>
      </w:pPr>
    </w:p>
    <w:p w14:paraId="6B19B37A" w14:textId="77777777" w:rsidR="00401DBB" w:rsidRPr="00613BB9" w:rsidRDefault="00401DBB" w:rsidP="00401DBB">
      <w:pPr>
        <w:widowControl/>
        <w:jc w:val="left"/>
        <w:rPr>
          <w:rFonts w:ascii="宋体" w:eastAsia="宋体" w:hAnsi="宋体"/>
        </w:rPr>
      </w:pPr>
    </w:p>
    <w:p w14:paraId="5407427C" w14:textId="77777777" w:rsidR="00401DBB" w:rsidRPr="00613BB9" w:rsidRDefault="00401DBB" w:rsidP="00401DBB">
      <w:pPr>
        <w:widowControl/>
        <w:jc w:val="left"/>
        <w:rPr>
          <w:rFonts w:ascii="宋体" w:eastAsia="宋体" w:hAnsi="宋体"/>
        </w:rPr>
      </w:pPr>
    </w:p>
    <w:p w14:paraId="358E6FEE" w14:textId="77777777" w:rsidR="00401DBB" w:rsidRPr="00613BB9" w:rsidRDefault="00401DBB" w:rsidP="00401DBB">
      <w:pPr>
        <w:widowControl/>
        <w:jc w:val="left"/>
        <w:rPr>
          <w:rFonts w:ascii="宋体" w:eastAsia="宋体" w:hAnsi="宋体"/>
        </w:rPr>
      </w:pPr>
    </w:p>
    <w:p w14:paraId="3468D1FB" w14:textId="77777777" w:rsidR="00401DBB" w:rsidRPr="00613BB9" w:rsidRDefault="00401DBB" w:rsidP="00401DBB">
      <w:pPr>
        <w:widowControl/>
        <w:jc w:val="left"/>
        <w:rPr>
          <w:rFonts w:ascii="宋体" w:eastAsia="宋体" w:hAnsi="宋体"/>
        </w:rPr>
      </w:pPr>
    </w:p>
    <w:p w14:paraId="344C5FD4" w14:textId="77777777" w:rsidR="00401DBB" w:rsidRPr="00613BB9" w:rsidRDefault="00401DBB" w:rsidP="00401DBB">
      <w:pPr>
        <w:widowControl/>
        <w:jc w:val="left"/>
        <w:rPr>
          <w:rFonts w:ascii="宋体" w:eastAsia="宋体" w:hAnsi="宋体"/>
        </w:rPr>
      </w:pPr>
    </w:p>
    <w:p w14:paraId="71051317" w14:textId="77777777" w:rsidR="00401DBB" w:rsidRPr="00613BB9" w:rsidRDefault="00401DBB" w:rsidP="00121B41">
      <w:pPr>
        <w:pStyle w:val="2"/>
      </w:pPr>
      <w:bookmarkStart w:id="202" w:name="_Toc46394819"/>
      <w:r w:rsidRPr="00613BB9">
        <w:rPr>
          <w:rFonts w:hint="eastAsia"/>
        </w:rPr>
        <w:t>GitHub</w:t>
      </w:r>
      <w:r w:rsidRPr="00613BB9">
        <w:t xml:space="preserve"> </w:t>
      </w:r>
      <w:r w:rsidRPr="00613BB9">
        <w:rPr>
          <w:rFonts w:hint="eastAsia"/>
        </w:rPr>
        <w:t>Pages</w:t>
      </w:r>
      <w:bookmarkEnd w:id="202"/>
    </w:p>
    <w:p w14:paraId="6ABA59B5" w14:textId="77777777" w:rsidR="00401DBB" w:rsidRPr="00613BB9" w:rsidRDefault="00401DBB" w:rsidP="00121B41">
      <w:pPr>
        <w:widowControl/>
        <w:jc w:val="left"/>
        <w:rPr>
          <w:rFonts w:ascii="宋体" w:eastAsia="宋体" w:hAnsi="宋体"/>
        </w:rPr>
      </w:pPr>
    </w:p>
    <w:p w14:paraId="0A105471" w14:textId="77777777" w:rsidR="00401DBB" w:rsidRPr="00613BB9" w:rsidRDefault="00401DBB" w:rsidP="00121B41">
      <w:pPr>
        <w:widowControl/>
        <w:jc w:val="left"/>
        <w:rPr>
          <w:rFonts w:ascii="宋体" w:eastAsia="宋体" w:hAnsi="宋体"/>
        </w:rPr>
      </w:pPr>
    </w:p>
    <w:p w14:paraId="2F8424CE" w14:textId="77777777" w:rsidR="00401DBB" w:rsidRPr="00613BB9" w:rsidRDefault="00401DBB" w:rsidP="00121B41">
      <w:pPr>
        <w:widowControl/>
        <w:jc w:val="left"/>
        <w:rPr>
          <w:rFonts w:ascii="宋体" w:eastAsia="宋体" w:hAnsi="宋体"/>
        </w:rPr>
      </w:pPr>
    </w:p>
    <w:p w14:paraId="7B84BDB0" w14:textId="77777777" w:rsidR="00401DBB" w:rsidRPr="00613BB9" w:rsidRDefault="00401DBB" w:rsidP="00121B41">
      <w:pPr>
        <w:widowControl/>
        <w:jc w:val="left"/>
        <w:rPr>
          <w:rFonts w:ascii="宋体" w:eastAsia="宋体" w:hAnsi="宋体"/>
        </w:rPr>
      </w:pPr>
    </w:p>
    <w:p w14:paraId="2E6DF463" w14:textId="77777777" w:rsidR="00401DBB" w:rsidRPr="00613BB9" w:rsidRDefault="00401DBB" w:rsidP="00121B41">
      <w:pPr>
        <w:widowControl/>
        <w:jc w:val="left"/>
        <w:rPr>
          <w:rFonts w:ascii="宋体" w:eastAsia="宋体" w:hAnsi="宋体"/>
        </w:rPr>
      </w:pPr>
    </w:p>
    <w:p w14:paraId="4B453FB9" w14:textId="77777777" w:rsidR="00401DBB" w:rsidRPr="00613BB9" w:rsidRDefault="00401DBB" w:rsidP="00121B41">
      <w:pPr>
        <w:pStyle w:val="2"/>
      </w:pPr>
      <w:bookmarkStart w:id="203" w:name="_Toc46394820"/>
      <w:r w:rsidRPr="00613BB9">
        <w:rPr>
          <w:rFonts w:hint="eastAsia"/>
        </w:rPr>
        <w:t>GitHub资源</w:t>
      </w:r>
      <w:bookmarkEnd w:id="203"/>
    </w:p>
    <w:p w14:paraId="3AAA7A2B" w14:textId="77777777" w:rsidR="00401DBB" w:rsidRPr="00613BB9" w:rsidRDefault="00401DBB" w:rsidP="00401DBB">
      <w:pPr>
        <w:widowControl/>
        <w:jc w:val="left"/>
        <w:rPr>
          <w:rFonts w:ascii="宋体" w:eastAsia="宋体" w:hAnsi="宋体"/>
        </w:rPr>
      </w:pPr>
    </w:p>
    <w:p w14:paraId="391D94EB" w14:textId="77777777" w:rsidR="00401DBB" w:rsidRPr="00613BB9" w:rsidRDefault="00717723" w:rsidP="00401DBB">
      <w:pPr>
        <w:rPr>
          <w:rFonts w:ascii="宋体" w:eastAsia="宋体" w:hAnsi="宋体" w:cs="宋体"/>
          <w:kern w:val="0"/>
          <w:sz w:val="24"/>
          <w:szCs w:val="24"/>
        </w:rPr>
      </w:pPr>
      <w:hyperlink r:id="rId1933" w:history="1">
        <w:r w:rsidR="00401DBB" w:rsidRPr="00613BB9">
          <w:rPr>
            <w:rFonts w:ascii="宋体" w:eastAsia="宋体" w:hAnsi="宋体" w:cs="宋体"/>
            <w:kern w:val="0"/>
            <w:sz w:val="24"/>
            <w:szCs w:val="24"/>
            <w:u w:val="single"/>
            <w:bdr w:val="none" w:sz="0" w:space="0" w:color="auto" w:frame="1"/>
          </w:rPr>
          <w:t>github</w:t>
        </w:r>
      </w:hyperlink>
    </w:p>
    <w:p w14:paraId="3EE6D848" w14:textId="77777777" w:rsidR="00401DBB" w:rsidRPr="00613BB9" w:rsidRDefault="00717723" w:rsidP="00401DBB">
      <w:pPr>
        <w:rPr>
          <w:rFonts w:ascii="宋体" w:eastAsia="宋体" w:hAnsi="宋体" w:cs="宋体"/>
          <w:kern w:val="0"/>
          <w:sz w:val="24"/>
          <w:szCs w:val="24"/>
        </w:rPr>
      </w:pPr>
      <w:hyperlink r:id="rId1934" w:history="1">
        <w:r w:rsidR="00401DBB" w:rsidRPr="00613BB9">
          <w:rPr>
            <w:rFonts w:ascii="宋体" w:eastAsia="宋体" w:hAnsi="宋体" w:cs="宋体"/>
            <w:kern w:val="0"/>
            <w:sz w:val="24"/>
            <w:szCs w:val="24"/>
            <w:u w:val="single"/>
            <w:bdr w:val="none" w:sz="0" w:space="0" w:color="auto" w:frame="1"/>
          </w:rPr>
          <w:t>github pages</w:t>
        </w:r>
      </w:hyperlink>
    </w:p>
    <w:p w14:paraId="390424FD" w14:textId="77777777" w:rsidR="00401DBB" w:rsidRPr="00613BB9" w:rsidRDefault="00717723" w:rsidP="00401DBB">
      <w:pPr>
        <w:rPr>
          <w:rFonts w:ascii="宋体" w:eastAsia="宋体" w:hAnsi="宋体" w:cs="宋体"/>
          <w:kern w:val="0"/>
          <w:sz w:val="24"/>
          <w:szCs w:val="24"/>
        </w:rPr>
      </w:pPr>
      <w:hyperlink r:id="rId1935" w:history="1">
        <w:r w:rsidR="00401DBB" w:rsidRPr="00613BB9">
          <w:rPr>
            <w:rFonts w:ascii="宋体" w:eastAsia="宋体" w:hAnsi="宋体" w:cs="宋体"/>
            <w:kern w:val="0"/>
            <w:sz w:val="24"/>
            <w:szCs w:val="24"/>
            <w:u w:val="single"/>
            <w:bdr w:val="none" w:sz="0" w:space="0" w:color="auto" w:frame="1"/>
          </w:rPr>
          <w:t>git</w:t>
        </w:r>
      </w:hyperlink>
    </w:p>
    <w:p w14:paraId="6F0BC7C9" w14:textId="77777777" w:rsidR="00401DBB" w:rsidRPr="00613BB9" w:rsidRDefault="00401DBB" w:rsidP="00401DBB">
      <w:pPr>
        <w:widowControl/>
        <w:jc w:val="left"/>
        <w:rPr>
          <w:rFonts w:ascii="宋体" w:eastAsia="宋体" w:hAnsi="宋体"/>
        </w:rPr>
      </w:pPr>
    </w:p>
    <w:p w14:paraId="31FC6DF8" w14:textId="049BAF82" w:rsidR="00401DBB" w:rsidRPr="00613BB9" w:rsidRDefault="00401DBB" w:rsidP="00401DBB">
      <w:pPr>
        <w:widowControl/>
        <w:jc w:val="left"/>
        <w:rPr>
          <w:rFonts w:ascii="宋体" w:eastAsia="宋体" w:hAnsi="宋体"/>
        </w:rPr>
      </w:pPr>
    </w:p>
    <w:p w14:paraId="63A8B4D0" w14:textId="5A2D7E4E" w:rsidR="00FA677D" w:rsidRPr="00613BB9" w:rsidRDefault="00FA677D" w:rsidP="00401DBB">
      <w:pPr>
        <w:widowControl/>
        <w:jc w:val="left"/>
        <w:rPr>
          <w:rFonts w:ascii="宋体" w:eastAsia="宋体" w:hAnsi="宋体"/>
        </w:rPr>
      </w:pPr>
    </w:p>
    <w:p w14:paraId="1E536203" w14:textId="467A84D0" w:rsidR="00FA677D" w:rsidRPr="00613BB9" w:rsidRDefault="00FA677D" w:rsidP="00401DBB">
      <w:pPr>
        <w:widowControl/>
        <w:jc w:val="left"/>
        <w:rPr>
          <w:rFonts w:ascii="宋体" w:eastAsia="宋体" w:hAnsi="宋体"/>
        </w:rPr>
      </w:pPr>
    </w:p>
    <w:p w14:paraId="6545F820" w14:textId="4F956113" w:rsidR="00FA677D" w:rsidRPr="00613BB9" w:rsidRDefault="000E2DA9" w:rsidP="00401DBB">
      <w:pPr>
        <w:widowControl/>
        <w:jc w:val="left"/>
        <w:rPr>
          <w:rFonts w:ascii="宋体" w:eastAsia="宋体" w:hAnsi="宋体"/>
        </w:rPr>
      </w:pPr>
      <w:r w:rsidRPr="00613BB9">
        <w:rPr>
          <w:rFonts w:ascii="宋体" w:eastAsia="宋体" w:hAnsi="宋体"/>
        </w:rPr>
        <w:t>https://docs.github.com/cn/github/working-with-github-pages/getting-started-with-github-pages</w:t>
      </w:r>
    </w:p>
    <w:p w14:paraId="0D7F0F85" w14:textId="7719F029" w:rsidR="00FA677D" w:rsidRPr="00613BB9" w:rsidRDefault="00FA677D" w:rsidP="00401DBB">
      <w:pPr>
        <w:widowControl/>
        <w:jc w:val="left"/>
        <w:rPr>
          <w:rFonts w:ascii="宋体" w:eastAsia="宋体" w:hAnsi="宋体"/>
        </w:rPr>
      </w:pPr>
    </w:p>
    <w:p w14:paraId="391F43A4" w14:textId="19F841C7" w:rsidR="00FA677D" w:rsidRPr="00613BB9" w:rsidRDefault="00FA677D" w:rsidP="00401DBB">
      <w:pPr>
        <w:widowControl/>
        <w:jc w:val="left"/>
        <w:rPr>
          <w:rFonts w:ascii="宋体" w:eastAsia="宋体" w:hAnsi="宋体"/>
        </w:rPr>
      </w:pPr>
    </w:p>
    <w:p w14:paraId="6400325A" w14:textId="77777777" w:rsidR="00FA677D" w:rsidRPr="00613BB9" w:rsidRDefault="00FA677D" w:rsidP="00401DBB">
      <w:pPr>
        <w:widowControl/>
        <w:jc w:val="left"/>
        <w:rPr>
          <w:rFonts w:ascii="宋体" w:eastAsia="宋体" w:hAnsi="宋体"/>
        </w:rPr>
      </w:pPr>
    </w:p>
    <w:p w14:paraId="681CB94F" w14:textId="7E53EAAE" w:rsidR="00E02910" w:rsidRPr="00613BB9" w:rsidRDefault="00E02910" w:rsidP="00E45717">
      <w:pPr>
        <w:pStyle w:val="1"/>
        <w:rPr>
          <w:rFonts w:ascii="宋体" w:eastAsia="宋体" w:hAnsi="宋体"/>
        </w:rPr>
      </w:pPr>
      <w:bookmarkStart w:id="204" w:name="_Toc46394821"/>
      <w:r w:rsidRPr="00613BB9">
        <w:rPr>
          <w:rFonts w:ascii="宋体" w:eastAsia="宋体" w:hAnsi="宋体"/>
        </w:rPr>
        <w:t>Python</w:t>
      </w:r>
      <w:bookmarkEnd w:id="204"/>
    </w:p>
    <w:p w14:paraId="1CCAF237" w14:textId="451F17C6" w:rsidR="00E02910" w:rsidRPr="00613BB9" w:rsidRDefault="00E02910" w:rsidP="00481185">
      <w:pPr>
        <w:rPr>
          <w:rFonts w:ascii="宋体" w:eastAsia="宋体" w:hAnsi="宋体"/>
        </w:rPr>
      </w:pPr>
    </w:p>
    <w:p w14:paraId="54DFDCDF" w14:textId="2B293DF7" w:rsidR="00B14351" w:rsidRPr="00613BB9" w:rsidRDefault="00B14351" w:rsidP="00481185">
      <w:pPr>
        <w:rPr>
          <w:rFonts w:ascii="宋体" w:eastAsia="宋体" w:hAnsi="宋体"/>
        </w:rPr>
      </w:pPr>
    </w:p>
    <w:p w14:paraId="683AF63C" w14:textId="77777777" w:rsidR="00B14351" w:rsidRPr="00613BB9" w:rsidRDefault="00B14351" w:rsidP="00481185">
      <w:pPr>
        <w:rPr>
          <w:rFonts w:ascii="宋体" w:eastAsia="宋体" w:hAnsi="宋体"/>
        </w:rPr>
      </w:pPr>
    </w:p>
    <w:p w14:paraId="0B7C2970" w14:textId="354E68F5" w:rsidR="00E02910" w:rsidRPr="00613BB9" w:rsidRDefault="00E02910" w:rsidP="00481185">
      <w:pPr>
        <w:rPr>
          <w:rFonts w:ascii="宋体" w:eastAsia="宋体" w:hAnsi="宋体"/>
        </w:rPr>
      </w:pPr>
    </w:p>
    <w:p w14:paraId="309F45B2" w14:textId="117FB17B" w:rsidR="002115EA" w:rsidRPr="00613BB9" w:rsidRDefault="002115EA" w:rsidP="00E45717">
      <w:pPr>
        <w:pStyle w:val="2"/>
        <w:rPr>
          <w:b w:val="0"/>
          <w:bCs w:val="0"/>
        </w:rPr>
      </w:pPr>
      <w:bookmarkStart w:id="205" w:name="_Toc46394822"/>
      <w:r w:rsidRPr="00613BB9">
        <w:rPr>
          <w:b w:val="0"/>
          <w:bCs w:val="0"/>
        </w:rPr>
        <w:t>安装</w:t>
      </w:r>
      <w:bookmarkEnd w:id="205"/>
    </w:p>
    <w:p w14:paraId="69419780" w14:textId="77777777" w:rsidR="002115EA" w:rsidRPr="00613BB9" w:rsidRDefault="002115EA" w:rsidP="002115EA">
      <w:pPr>
        <w:pStyle w:val="a3"/>
        <w:spacing w:line="390" w:lineRule="atLeast"/>
        <w:textAlignment w:val="baseline"/>
      </w:pPr>
      <w:r w:rsidRPr="00613BB9">
        <w:t>请点击下载以下内容，本文会一步一步介绍如何安装，不着急，慢慢来。</w:t>
      </w:r>
    </w:p>
    <w:p w14:paraId="4058A3D8" w14:textId="77777777" w:rsidR="002115EA" w:rsidRPr="00613BB9" w:rsidRDefault="002115EA" w:rsidP="00907565">
      <w:pPr>
        <w:widowControl/>
        <w:numPr>
          <w:ilvl w:val="0"/>
          <w:numId w:val="28"/>
        </w:numPr>
        <w:spacing w:before="100" w:beforeAutospacing="1" w:after="100" w:afterAutospacing="1" w:line="390" w:lineRule="atLeast"/>
        <w:jc w:val="left"/>
        <w:textAlignment w:val="baseline"/>
        <w:rPr>
          <w:rFonts w:ascii="宋体" w:eastAsia="宋体" w:hAnsi="宋体" w:cs="宋体"/>
          <w:kern w:val="0"/>
          <w:sz w:val="24"/>
          <w:szCs w:val="24"/>
        </w:rPr>
      </w:pPr>
      <w:r w:rsidRPr="00613BB9">
        <w:rPr>
          <w:rFonts w:ascii="宋体" w:eastAsia="宋体" w:hAnsi="宋体" w:cs="宋体"/>
          <w:kern w:val="0"/>
          <w:sz w:val="24"/>
          <w:szCs w:val="24"/>
        </w:rPr>
        <w:t>安装python，这个就不用多说了吧~</w:t>
      </w:r>
    </w:p>
    <w:p w14:paraId="239269FD" w14:textId="77777777" w:rsidR="002115EA" w:rsidRPr="00613BB9" w:rsidRDefault="002115EA" w:rsidP="00907565">
      <w:pPr>
        <w:widowControl/>
        <w:numPr>
          <w:ilvl w:val="0"/>
          <w:numId w:val="28"/>
        </w:numPr>
        <w:spacing w:before="100" w:beforeAutospacing="1" w:after="100" w:afterAutospacing="1" w:line="390" w:lineRule="atLeast"/>
        <w:jc w:val="left"/>
        <w:textAlignment w:val="baseline"/>
        <w:rPr>
          <w:rFonts w:ascii="宋体" w:eastAsia="宋体" w:hAnsi="宋体" w:cs="宋体"/>
          <w:kern w:val="0"/>
          <w:sz w:val="24"/>
          <w:szCs w:val="24"/>
        </w:rPr>
      </w:pPr>
      <w:r w:rsidRPr="00613BB9">
        <w:rPr>
          <w:rFonts w:ascii="宋体" w:eastAsia="宋体" w:hAnsi="宋体" w:cs="宋体"/>
          <w:kern w:val="0"/>
          <w:sz w:val="24"/>
          <w:szCs w:val="24"/>
        </w:rPr>
        <w:t>安装git，简单。git bash使用教程请参见</w:t>
      </w:r>
      <w:hyperlink r:id="rId1936" w:history="1">
        <w:r w:rsidRPr="00613BB9">
          <w:rPr>
            <w:rFonts w:ascii="宋体" w:eastAsia="宋体" w:hAnsi="宋体" w:cs="宋体"/>
            <w:kern w:val="0"/>
            <w:sz w:val="24"/>
            <w:szCs w:val="24"/>
            <w:u w:val="single"/>
            <w:bdr w:val="none" w:sz="0" w:space="0" w:color="auto" w:frame="1"/>
          </w:rPr>
          <w:t>官方文档</w:t>
        </w:r>
      </w:hyperlink>
      <w:r w:rsidRPr="00613BB9">
        <w:rPr>
          <w:rFonts w:ascii="宋体" w:eastAsia="宋体" w:hAnsi="宋体" w:cs="宋体"/>
          <w:kern w:val="0"/>
          <w:sz w:val="24"/>
          <w:szCs w:val="24"/>
        </w:rPr>
        <w:t>~</w:t>
      </w:r>
    </w:p>
    <w:p w14:paraId="42F8E48E" w14:textId="77777777" w:rsidR="002115EA" w:rsidRPr="00613BB9" w:rsidRDefault="002115EA" w:rsidP="00907565">
      <w:pPr>
        <w:widowControl/>
        <w:numPr>
          <w:ilvl w:val="0"/>
          <w:numId w:val="28"/>
        </w:numPr>
        <w:spacing w:before="100" w:beforeAutospacing="1" w:after="100" w:afterAutospacing="1" w:line="390" w:lineRule="atLeast"/>
        <w:jc w:val="left"/>
        <w:textAlignment w:val="baseline"/>
        <w:rPr>
          <w:rFonts w:ascii="宋体" w:eastAsia="宋体" w:hAnsi="宋体" w:cs="宋体"/>
          <w:kern w:val="0"/>
          <w:sz w:val="24"/>
          <w:szCs w:val="24"/>
        </w:rPr>
      </w:pPr>
      <w:r w:rsidRPr="00613BB9">
        <w:rPr>
          <w:rFonts w:ascii="宋体" w:eastAsia="宋体" w:hAnsi="宋体" w:cs="宋体"/>
          <w:kern w:val="0"/>
          <w:sz w:val="24"/>
          <w:szCs w:val="24"/>
        </w:rPr>
        <w:t>将python安装文件夹中scripts和make.exe加入环境变量。</w:t>
      </w:r>
    </w:p>
    <w:p w14:paraId="6164E6AA" w14:textId="77777777" w:rsidR="002115EA" w:rsidRPr="00613BB9" w:rsidRDefault="002115EA" w:rsidP="00907565">
      <w:pPr>
        <w:widowControl/>
        <w:numPr>
          <w:ilvl w:val="0"/>
          <w:numId w:val="28"/>
        </w:numPr>
        <w:spacing w:before="100" w:beforeAutospacing="1" w:after="100" w:afterAutospacing="1" w:line="390" w:lineRule="atLeast"/>
        <w:jc w:val="left"/>
        <w:textAlignment w:val="baseline"/>
        <w:rPr>
          <w:rFonts w:ascii="宋体" w:eastAsia="宋体" w:hAnsi="宋体" w:cs="宋体"/>
          <w:kern w:val="0"/>
          <w:sz w:val="24"/>
          <w:szCs w:val="24"/>
        </w:rPr>
      </w:pPr>
      <w:r w:rsidRPr="00613BB9">
        <w:rPr>
          <w:rFonts w:ascii="宋体" w:eastAsia="宋体" w:hAnsi="宋体" w:cs="宋体"/>
          <w:kern w:val="0"/>
          <w:sz w:val="24"/>
          <w:szCs w:val="24"/>
        </w:rPr>
        <w:t>安装pip，具体可以看</w:t>
      </w:r>
      <w:hyperlink r:id="rId1937" w:history="1">
        <w:r w:rsidRPr="00613BB9">
          <w:rPr>
            <w:rFonts w:ascii="宋体" w:eastAsia="宋体" w:hAnsi="宋体" w:cs="宋体"/>
            <w:kern w:val="0"/>
            <w:sz w:val="24"/>
            <w:szCs w:val="24"/>
            <w:u w:val="single"/>
            <w:bdr w:val="none" w:sz="0" w:space="0" w:color="auto" w:frame="1"/>
          </w:rPr>
          <w:t>官网介绍</w:t>
        </w:r>
      </w:hyperlink>
      <w:r w:rsidRPr="00613BB9">
        <w:rPr>
          <w:rFonts w:ascii="宋体" w:eastAsia="宋体" w:hAnsi="宋体" w:cs="宋体"/>
          <w:kern w:val="0"/>
          <w:sz w:val="24"/>
          <w:szCs w:val="24"/>
        </w:rPr>
        <w:t>，或者</w:t>
      </w:r>
      <w:hyperlink r:id="rId1938" w:history="1">
        <w:r w:rsidRPr="00613BB9">
          <w:rPr>
            <w:rFonts w:ascii="宋体" w:eastAsia="宋体" w:hAnsi="宋体" w:cs="宋体"/>
            <w:kern w:val="0"/>
            <w:sz w:val="24"/>
            <w:szCs w:val="24"/>
            <w:u w:val="single"/>
            <w:bdr w:val="none" w:sz="0" w:space="0" w:color="auto" w:frame="1"/>
          </w:rPr>
          <w:t>Windows环境在python3装pip</w:t>
        </w:r>
      </w:hyperlink>
      <w:r w:rsidRPr="00613BB9">
        <w:rPr>
          <w:rFonts w:ascii="宋体" w:eastAsia="宋体" w:hAnsi="宋体" w:cs="宋体"/>
          <w:kern w:val="0"/>
          <w:sz w:val="24"/>
          <w:szCs w:val="24"/>
        </w:rPr>
        <w:t>。</w:t>
      </w:r>
    </w:p>
    <w:p w14:paraId="76F1E1BE" w14:textId="77777777" w:rsidR="002115EA" w:rsidRPr="00613BB9" w:rsidRDefault="002115EA" w:rsidP="00907565">
      <w:pPr>
        <w:widowControl/>
        <w:numPr>
          <w:ilvl w:val="0"/>
          <w:numId w:val="28"/>
        </w:numPr>
        <w:spacing w:before="100" w:beforeAutospacing="1" w:after="100" w:afterAutospacing="1" w:line="390" w:lineRule="atLeast"/>
        <w:jc w:val="left"/>
        <w:textAlignment w:val="baseline"/>
        <w:rPr>
          <w:rFonts w:ascii="宋体" w:eastAsia="宋体" w:hAnsi="宋体" w:cs="宋体"/>
          <w:kern w:val="0"/>
          <w:sz w:val="24"/>
          <w:szCs w:val="24"/>
        </w:rPr>
      </w:pPr>
      <w:r w:rsidRPr="00613BB9">
        <w:rPr>
          <w:rFonts w:ascii="宋体" w:eastAsia="宋体" w:hAnsi="宋体" w:cs="宋体"/>
          <w:kern w:val="0"/>
          <w:sz w:val="24"/>
          <w:szCs w:val="24"/>
        </w:rPr>
        <w:t>安装pelican和markdown，至于为什么使用markdown语法，这就看个人喜好呢，下载的markdownpad就是window下markdown的编辑器呢，非常简单，linux等其它操作系统编辑器请自行google。你也可以选用REST语法，具体请参见</w:t>
      </w:r>
      <w:hyperlink r:id="rId1939" w:history="1">
        <w:r w:rsidRPr="00613BB9">
          <w:rPr>
            <w:rFonts w:ascii="宋体" w:eastAsia="宋体" w:hAnsi="宋体" w:cs="宋体"/>
            <w:kern w:val="0"/>
            <w:sz w:val="24"/>
            <w:szCs w:val="24"/>
            <w:u w:val="single"/>
            <w:bdr w:val="none" w:sz="0" w:space="0" w:color="auto" w:frame="1"/>
          </w:rPr>
          <w:t>markdown教程</w:t>
        </w:r>
      </w:hyperlink>
      <w:r w:rsidRPr="00613BB9">
        <w:rPr>
          <w:rFonts w:ascii="宋体" w:eastAsia="宋体" w:hAnsi="宋体" w:cs="宋体"/>
          <w:kern w:val="0"/>
          <w:sz w:val="24"/>
          <w:szCs w:val="24"/>
        </w:rPr>
        <w:t>和</w:t>
      </w:r>
      <w:hyperlink r:id="rId1940" w:history="1">
        <w:r w:rsidRPr="00613BB9">
          <w:rPr>
            <w:rFonts w:ascii="宋体" w:eastAsia="宋体" w:hAnsi="宋体" w:cs="宋体"/>
            <w:kern w:val="0"/>
            <w:sz w:val="24"/>
            <w:szCs w:val="24"/>
            <w:u w:val="single"/>
            <w:bdr w:val="none" w:sz="0" w:space="0" w:color="auto" w:frame="1"/>
          </w:rPr>
          <w:t>REST教程</w:t>
        </w:r>
      </w:hyperlink>
      <w:r w:rsidRPr="00613BB9">
        <w:rPr>
          <w:rFonts w:ascii="宋体" w:eastAsia="宋体" w:hAnsi="宋体" w:cs="宋体"/>
          <w:kern w:val="0"/>
          <w:sz w:val="24"/>
          <w:szCs w:val="24"/>
        </w:rPr>
        <w:t xml:space="preserve">。 </w:t>
      </w:r>
    </w:p>
    <w:p w14:paraId="386E3BFF" w14:textId="77777777" w:rsidR="002115EA" w:rsidRPr="00613BB9" w:rsidRDefault="002115EA" w:rsidP="00907565">
      <w:pPr>
        <w:widowControl/>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textAlignment w:val="baseline"/>
        <w:rPr>
          <w:rFonts w:ascii="宋体" w:eastAsia="宋体" w:hAnsi="宋体" w:cs="宋体"/>
          <w:kern w:val="0"/>
          <w:sz w:val="20"/>
          <w:szCs w:val="20"/>
        </w:rPr>
      </w:pPr>
      <w:r w:rsidRPr="00613BB9">
        <w:rPr>
          <w:rFonts w:ascii="宋体" w:eastAsia="宋体" w:hAnsi="宋体" w:cs="宋体"/>
          <w:kern w:val="0"/>
          <w:sz w:val="20"/>
          <w:szCs w:val="20"/>
        </w:rPr>
        <w:t>pip install pelican</w:t>
      </w:r>
    </w:p>
    <w:p w14:paraId="780076C8" w14:textId="77777777" w:rsidR="002115EA" w:rsidRPr="00613BB9" w:rsidRDefault="002115EA" w:rsidP="00907565">
      <w:pPr>
        <w:widowControl/>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textAlignment w:val="baseline"/>
        <w:rPr>
          <w:rFonts w:ascii="宋体" w:eastAsia="宋体" w:hAnsi="宋体" w:cs="宋体"/>
          <w:kern w:val="0"/>
          <w:sz w:val="20"/>
          <w:szCs w:val="20"/>
        </w:rPr>
      </w:pPr>
      <w:r w:rsidRPr="00613BB9">
        <w:rPr>
          <w:rFonts w:ascii="宋体" w:eastAsia="宋体" w:hAnsi="宋体" w:cs="宋体"/>
          <w:kern w:val="0"/>
          <w:sz w:val="20"/>
          <w:szCs w:val="20"/>
        </w:rPr>
        <w:t>pip install markdown</w:t>
      </w:r>
    </w:p>
    <w:p w14:paraId="1C1D4C7B" w14:textId="77777777" w:rsidR="00E02910" w:rsidRPr="00613BB9" w:rsidRDefault="00E02910">
      <w:pPr>
        <w:rPr>
          <w:rFonts w:ascii="宋体" w:eastAsia="宋体" w:hAnsi="宋体"/>
        </w:rPr>
      </w:pPr>
    </w:p>
    <w:p w14:paraId="1E33CE97" w14:textId="44892B3B" w:rsidR="007A13B5" w:rsidRPr="00613BB9" w:rsidRDefault="007A13B5">
      <w:pPr>
        <w:rPr>
          <w:rFonts w:ascii="宋体" w:eastAsia="宋体" w:hAnsi="宋体"/>
        </w:rPr>
      </w:pPr>
    </w:p>
    <w:p w14:paraId="4ED10955" w14:textId="77777777" w:rsidR="00086057" w:rsidRPr="00613BB9" w:rsidRDefault="00086057" w:rsidP="00086057">
      <w:pPr>
        <w:widowControl/>
        <w:shd w:val="clear" w:color="auto" w:fill="1E1E1E"/>
        <w:spacing w:line="285" w:lineRule="atLeast"/>
        <w:jc w:val="left"/>
        <w:rPr>
          <w:rFonts w:ascii="Consolas" w:eastAsia="宋体" w:hAnsi="Consolas" w:cs="宋体"/>
          <w:kern w:val="0"/>
          <w:szCs w:val="21"/>
        </w:rPr>
      </w:pPr>
      <w:r w:rsidRPr="00613BB9">
        <w:rPr>
          <w:rFonts w:ascii="Consolas" w:eastAsia="宋体" w:hAnsi="Consolas" w:cs="宋体"/>
          <w:kern w:val="0"/>
          <w:szCs w:val="21"/>
        </w:rPr>
        <w:t>date</w:t>
      </w:r>
    </w:p>
    <w:p w14:paraId="4F720A49" w14:textId="77777777" w:rsidR="00B14351" w:rsidRPr="00613BB9" w:rsidRDefault="00B14351" w:rsidP="00B14351">
      <w:pPr>
        <w:rPr>
          <w:rFonts w:ascii="宋体" w:eastAsia="宋体" w:hAnsi="宋体"/>
        </w:rPr>
      </w:pPr>
    </w:p>
    <w:p w14:paraId="0536399D" w14:textId="77777777" w:rsidR="00B14351" w:rsidRPr="00613BB9" w:rsidRDefault="00B14351" w:rsidP="00B14351">
      <w:pPr>
        <w:rPr>
          <w:rFonts w:ascii="宋体" w:eastAsia="宋体" w:hAnsi="宋体"/>
        </w:rPr>
      </w:pPr>
    </w:p>
    <w:p w14:paraId="7BA7A7A0" w14:textId="77777777" w:rsidR="00B14351" w:rsidRPr="00613BB9" w:rsidRDefault="00B14351" w:rsidP="00B14351">
      <w:pPr>
        <w:rPr>
          <w:rFonts w:ascii="宋体" w:eastAsia="宋体" w:hAnsi="宋体"/>
        </w:rPr>
      </w:pPr>
    </w:p>
    <w:p w14:paraId="68DC6CEB" w14:textId="77777777" w:rsidR="00B14351" w:rsidRPr="00613BB9" w:rsidRDefault="00B14351" w:rsidP="00B14351">
      <w:pPr>
        <w:rPr>
          <w:rFonts w:ascii="宋体" w:eastAsia="宋体" w:hAnsi="宋体"/>
        </w:rPr>
      </w:pPr>
    </w:p>
    <w:p w14:paraId="2285BC2F" w14:textId="77777777" w:rsidR="00B14351" w:rsidRPr="00613BB9" w:rsidRDefault="00B14351" w:rsidP="00B14351">
      <w:pPr>
        <w:rPr>
          <w:rFonts w:ascii="宋体" w:eastAsia="宋体" w:hAnsi="宋体"/>
        </w:rPr>
      </w:pPr>
      <w:r w:rsidRPr="00613BB9">
        <w:rPr>
          <w:rFonts w:ascii="宋体" w:eastAsia="宋体" w:hAnsi="宋体" w:hint="eastAsia"/>
        </w:rPr>
        <w:t>网上搜到的</w:t>
      </w:r>
      <w:r w:rsidRPr="00613BB9">
        <w:rPr>
          <w:rFonts w:ascii="宋体" w:eastAsia="宋体" w:hAnsi="宋体"/>
        </w:rPr>
        <w:t>pip国内镜像大部分是豆瓣的</w:t>
      </w:r>
    </w:p>
    <w:p w14:paraId="7F910E11" w14:textId="77777777" w:rsidR="00B14351" w:rsidRPr="00613BB9" w:rsidRDefault="00B14351" w:rsidP="00B14351">
      <w:pPr>
        <w:rPr>
          <w:rFonts w:ascii="宋体" w:eastAsia="宋体" w:hAnsi="宋体"/>
        </w:rPr>
      </w:pPr>
    </w:p>
    <w:p w14:paraId="7AD5AED0" w14:textId="77777777" w:rsidR="00B14351" w:rsidRPr="00613BB9" w:rsidRDefault="00B14351" w:rsidP="00B14351">
      <w:pPr>
        <w:rPr>
          <w:rFonts w:ascii="宋体" w:eastAsia="宋体" w:hAnsi="宋体"/>
        </w:rPr>
      </w:pPr>
      <w:r w:rsidRPr="00613BB9">
        <w:rPr>
          <w:rFonts w:ascii="宋体" w:eastAsia="宋体" w:hAnsi="宋体"/>
        </w:rPr>
        <w:t>http://pypi.douban.com/simple/</w:t>
      </w:r>
    </w:p>
    <w:p w14:paraId="2F94281C" w14:textId="77777777" w:rsidR="00B14351" w:rsidRPr="00613BB9" w:rsidRDefault="00B14351" w:rsidP="00B14351">
      <w:pPr>
        <w:rPr>
          <w:rFonts w:ascii="宋体" w:eastAsia="宋体" w:hAnsi="宋体"/>
        </w:rPr>
      </w:pPr>
    </w:p>
    <w:p w14:paraId="61D378BC" w14:textId="77777777" w:rsidR="00B14351" w:rsidRPr="00613BB9" w:rsidRDefault="00B14351" w:rsidP="00B14351">
      <w:pPr>
        <w:rPr>
          <w:rFonts w:ascii="宋体" w:eastAsia="宋体" w:hAnsi="宋体"/>
        </w:rPr>
      </w:pPr>
      <w:r w:rsidRPr="00613BB9">
        <w:rPr>
          <w:rFonts w:ascii="宋体" w:eastAsia="宋体" w:hAnsi="宋体" w:hint="eastAsia"/>
        </w:rPr>
        <w:t>但是根本不全，很多包没有</w:t>
      </w:r>
    </w:p>
    <w:p w14:paraId="08CBB7D7" w14:textId="77777777" w:rsidR="00B14351" w:rsidRPr="00613BB9" w:rsidRDefault="00B14351" w:rsidP="00B14351">
      <w:pPr>
        <w:rPr>
          <w:rFonts w:ascii="宋体" w:eastAsia="宋体" w:hAnsi="宋体"/>
        </w:rPr>
      </w:pPr>
    </w:p>
    <w:p w14:paraId="0A586A08" w14:textId="77777777" w:rsidR="00B14351" w:rsidRPr="00613BB9" w:rsidRDefault="00B14351" w:rsidP="00B14351">
      <w:pPr>
        <w:rPr>
          <w:rFonts w:ascii="宋体" w:eastAsia="宋体" w:hAnsi="宋体"/>
        </w:rPr>
      </w:pPr>
      <w:r w:rsidRPr="00613BB9">
        <w:rPr>
          <w:rFonts w:ascii="宋体" w:eastAsia="宋体" w:hAnsi="宋体" w:hint="eastAsia"/>
        </w:rPr>
        <w:t>所以推荐清华大学的</w:t>
      </w:r>
    </w:p>
    <w:p w14:paraId="7CE86DD9" w14:textId="77777777" w:rsidR="00B14351" w:rsidRPr="00613BB9" w:rsidRDefault="00B14351" w:rsidP="00B14351">
      <w:pPr>
        <w:rPr>
          <w:rFonts w:ascii="宋体" w:eastAsia="宋体" w:hAnsi="宋体"/>
        </w:rPr>
      </w:pPr>
    </w:p>
    <w:p w14:paraId="7BCB1FD4" w14:textId="77777777" w:rsidR="00B14351" w:rsidRPr="00613BB9" w:rsidRDefault="00B14351" w:rsidP="00B14351">
      <w:pPr>
        <w:rPr>
          <w:rFonts w:ascii="宋体" w:eastAsia="宋体" w:hAnsi="宋体"/>
        </w:rPr>
      </w:pPr>
      <w:r w:rsidRPr="00613BB9">
        <w:rPr>
          <w:rFonts w:ascii="宋体" w:eastAsia="宋体" w:hAnsi="宋体"/>
        </w:rPr>
        <w:t>https://pypi.tuna.tsinghua.edu.cn/simple</w:t>
      </w:r>
    </w:p>
    <w:p w14:paraId="3A910DEA" w14:textId="77777777" w:rsidR="00B14351" w:rsidRPr="00613BB9" w:rsidRDefault="00B14351" w:rsidP="00B14351">
      <w:pPr>
        <w:rPr>
          <w:rFonts w:ascii="宋体" w:eastAsia="宋体" w:hAnsi="宋体"/>
        </w:rPr>
      </w:pPr>
    </w:p>
    <w:p w14:paraId="69CF9442" w14:textId="6EA4B796" w:rsidR="00B14351" w:rsidRPr="00613BB9" w:rsidRDefault="00B14351" w:rsidP="00B14351">
      <w:pPr>
        <w:rPr>
          <w:rFonts w:ascii="宋体" w:eastAsia="宋体" w:hAnsi="宋体"/>
        </w:rPr>
      </w:pPr>
    </w:p>
    <w:p w14:paraId="5B77A867" w14:textId="77777777" w:rsidR="00B14351" w:rsidRPr="00613BB9" w:rsidRDefault="00B14351" w:rsidP="00B14351">
      <w:pPr>
        <w:rPr>
          <w:rFonts w:ascii="宋体" w:eastAsia="宋体" w:hAnsi="宋体"/>
        </w:rPr>
      </w:pPr>
    </w:p>
    <w:p w14:paraId="18845DFF" w14:textId="77777777" w:rsidR="00B14351" w:rsidRPr="00613BB9" w:rsidRDefault="00B14351" w:rsidP="00B14351">
      <w:pPr>
        <w:rPr>
          <w:rFonts w:ascii="宋体" w:eastAsia="宋体" w:hAnsi="宋体"/>
        </w:rPr>
      </w:pPr>
      <w:r w:rsidRPr="00613BB9">
        <w:rPr>
          <w:rFonts w:ascii="宋体" w:eastAsia="宋体" w:hAnsi="宋体" w:hint="eastAsia"/>
        </w:rPr>
        <w:t>临时使用</w:t>
      </w:r>
    </w:p>
    <w:p w14:paraId="2916CCAA" w14:textId="77777777" w:rsidR="00B14351" w:rsidRPr="00613BB9" w:rsidRDefault="00B14351" w:rsidP="00B14351">
      <w:pPr>
        <w:rPr>
          <w:rFonts w:ascii="宋体" w:eastAsia="宋体" w:hAnsi="宋体"/>
        </w:rPr>
      </w:pPr>
    </w:p>
    <w:p w14:paraId="6AB6651B" w14:textId="77777777" w:rsidR="00B14351" w:rsidRPr="00613BB9" w:rsidRDefault="00B14351" w:rsidP="00B14351">
      <w:pPr>
        <w:rPr>
          <w:rFonts w:ascii="宋体" w:eastAsia="宋体" w:hAnsi="宋体"/>
        </w:rPr>
      </w:pPr>
      <w:r w:rsidRPr="00613BB9">
        <w:rPr>
          <w:rFonts w:ascii="宋体" w:eastAsia="宋体" w:hAnsi="宋体" w:hint="eastAsia"/>
        </w:rPr>
        <w:t>可以在使用</w:t>
      </w:r>
      <w:r w:rsidRPr="00613BB9">
        <w:rPr>
          <w:rFonts w:ascii="宋体" w:eastAsia="宋体" w:hAnsi="宋体"/>
        </w:rPr>
        <w:t>pip的时候加参数-i https://pypi.tuna.tsinghua.edu.cn/simple</w:t>
      </w:r>
    </w:p>
    <w:p w14:paraId="7251A45B" w14:textId="77777777" w:rsidR="00B14351" w:rsidRPr="00613BB9" w:rsidRDefault="00B14351" w:rsidP="00B14351">
      <w:pPr>
        <w:rPr>
          <w:rFonts w:ascii="宋体" w:eastAsia="宋体" w:hAnsi="宋体"/>
        </w:rPr>
      </w:pPr>
      <w:r w:rsidRPr="00613BB9">
        <w:rPr>
          <w:rFonts w:ascii="宋体" w:eastAsia="宋体" w:hAnsi="宋体" w:hint="eastAsia"/>
        </w:rPr>
        <w:t>例如：</w:t>
      </w:r>
      <w:r w:rsidRPr="00613BB9">
        <w:rPr>
          <w:rFonts w:ascii="宋体" w:eastAsia="宋体" w:hAnsi="宋体"/>
        </w:rPr>
        <w:t>pip install -i https://pypi.tuna.tsinghua.edu.cn/simple gevent，这样就会从清华这边的镜像去安装gevent库。</w:t>
      </w:r>
    </w:p>
    <w:p w14:paraId="411B384F" w14:textId="77777777" w:rsidR="00B14351" w:rsidRPr="00613BB9" w:rsidRDefault="00B14351" w:rsidP="00B14351">
      <w:pPr>
        <w:rPr>
          <w:rFonts w:ascii="宋体" w:eastAsia="宋体" w:hAnsi="宋体"/>
        </w:rPr>
      </w:pPr>
      <w:r w:rsidRPr="00613BB9">
        <w:rPr>
          <w:rFonts w:ascii="宋体" w:eastAsia="宋体" w:hAnsi="宋体" w:hint="eastAsia"/>
        </w:rPr>
        <w:t>永久修改</w:t>
      </w:r>
    </w:p>
    <w:p w14:paraId="4C4C1547" w14:textId="77777777" w:rsidR="00B14351" w:rsidRPr="00613BB9" w:rsidRDefault="00B14351" w:rsidP="00B14351">
      <w:pPr>
        <w:rPr>
          <w:rFonts w:ascii="宋体" w:eastAsia="宋体" w:hAnsi="宋体"/>
        </w:rPr>
      </w:pPr>
    </w:p>
    <w:p w14:paraId="1DD911D2" w14:textId="77777777" w:rsidR="00B14351" w:rsidRPr="00613BB9" w:rsidRDefault="00B14351" w:rsidP="00B14351">
      <w:pPr>
        <w:rPr>
          <w:rFonts w:ascii="宋体" w:eastAsia="宋体" w:hAnsi="宋体"/>
        </w:rPr>
      </w:pPr>
      <w:r w:rsidRPr="00613BB9">
        <w:rPr>
          <w:rFonts w:ascii="宋体" w:eastAsia="宋体" w:hAnsi="宋体"/>
        </w:rPr>
        <w:t>Linux下，修改 ~/.pip/pip.conf (没有就创建一个)， 修改 index-url至tuna，内容如下：</w:t>
      </w:r>
    </w:p>
    <w:p w14:paraId="2B8D74A4" w14:textId="77777777" w:rsidR="00B14351" w:rsidRPr="00613BB9" w:rsidRDefault="00B14351" w:rsidP="00B14351">
      <w:pPr>
        <w:rPr>
          <w:rFonts w:ascii="宋体" w:eastAsia="宋体" w:hAnsi="宋体"/>
        </w:rPr>
      </w:pPr>
    </w:p>
    <w:p w14:paraId="6CC078C3" w14:textId="77777777" w:rsidR="00B14351" w:rsidRPr="00613BB9" w:rsidRDefault="00B14351" w:rsidP="00B14351">
      <w:pPr>
        <w:rPr>
          <w:rFonts w:ascii="宋体" w:eastAsia="宋体" w:hAnsi="宋体"/>
        </w:rPr>
      </w:pPr>
      <w:r w:rsidRPr="00613BB9">
        <w:rPr>
          <w:rFonts w:ascii="宋体" w:eastAsia="宋体" w:hAnsi="宋体"/>
        </w:rPr>
        <w:t xml:space="preserve"> [global]</w:t>
      </w:r>
    </w:p>
    <w:p w14:paraId="2EE5D218" w14:textId="77777777" w:rsidR="00B14351" w:rsidRPr="00613BB9" w:rsidRDefault="00B14351" w:rsidP="00B14351">
      <w:pPr>
        <w:rPr>
          <w:rFonts w:ascii="宋体" w:eastAsia="宋体" w:hAnsi="宋体"/>
        </w:rPr>
      </w:pPr>
      <w:r w:rsidRPr="00613BB9">
        <w:rPr>
          <w:rFonts w:ascii="宋体" w:eastAsia="宋体" w:hAnsi="宋体"/>
        </w:rPr>
        <w:t xml:space="preserve"> index-url = https://pypi.tuna.tsinghua.edu.cn/simple</w:t>
      </w:r>
    </w:p>
    <w:p w14:paraId="41B9A2EF" w14:textId="77777777" w:rsidR="00B14351" w:rsidRPr="00613BB9" w:rsidRDefault="00B14351" w:rsidP="00B14351">
      <w:pPr>
        <w:rPr>
          <w:rFonts w:ascii="宋体" w:eastAsia="宋体" w:hAnsi="宋体"/>
        </w:rPr>
      </w:pPr>
    </w:p>
    <w:p w14:paraId="09AC77DB" w14:textId="77777777" w:rsidR="00B14351" w:rsidRPr="00613BB9" w:rsidRDefault="00B14351" w:rsidP="00B14351">
      <w:pPr>
        <w:rPr>
          <w:rFonts w:ascii="宋体" w:eastAsia="宋体" w:hAnsi="宋体"/>
        </w:rPr>
      </w:pPr>
      <w:r w:rsidRPr="00613BB9">
        <w:rPr>
          <w:rFonts w:ascii="宋体" w:eastAsia="宋体" w:hAnsi="宋体"/>
        </w:rPr>
        <w:t xml:space="preserve">    1</w:t>
      </w:r>
    </w:p>
    <w:p w14:paraId="387EB58C" w14:textId="77777777" w:rsidR="00B14351" w:rsidRPr="00613BB9" w:rsidRDefault="00B14351" w:rsidP="00B14351">
      <w:pPr>
        <w:rPr>
          <w:rFonts w:ascii="宋体" w:eastAsia="宋体" w:hAnsi="宋体"/>
        </w:rPr>
      </w:pPr>
      <w:r w:rsidRPr="00613BB9">
        <w:rPr>
          <w:rFonts w:ascii="宋体" w:eastAsia="宋体" w:hAnsi="宋体"/>
        </w:rPr>
        <w:t xml:space="preserve">    2</w:t>
      </w:r>
    </w:p>
    <w:p w14:paraId="70077D0B" w14:textId="77777777" w:rsidR="00B14351" w:rsidRPr="00613BB9" w:rsidRDefault="00B14351" w:rsidP="00B14351">
      <w:pPr>
        <w:rPr>
          <w:rFonts w:ascii="宋体" w:eastAsia="宋体" w:hAnsi="宋体"/>
        </w:rPr>
      </w:pPr>
    </w:p>
    <w:p w14:paraId="6A55103F" w14:textId="77777777" w:rsidR="00B14351" w:rsidRPr="00613BB9" w:rsidRDefault="00B14351" w:rsidP="00B14351">
      <w:pPr>
        <w:rPr>
          <w:rFonts w:ascii="宋体" w:eastAsia="宋体" w:hAnsi="宋体"/>
        </w:rPr>
      </w:pPr>
      <w:r w:rsidRPr="00613BB9">
        <w:rPr>
          <w:rFonts w:ascii="宋体" w:eastAsia="宋体" w:hAnsi="宋体"/>
        </w:rPr>
        <w:t>windows下，直接在user目录中创建一个pip目录，如：C:\Users\xx\pip，新建文件pip.ini，内容如下</w:t>
      </w:r>
    </w:p>
    <w:p w14:paraId="5C5D2776" w14:textId="77777777" w:rsidR="00B14351" w:rsidRPr="00613BB9" w:rsidRDefault="00B14351" w:rsidP="00B14351">
      <w:pPr>
        <w:rPr>
          <w:rFonts w:ascii="宋体" w:eastAsia="宋体" w:hAnsi="宋体"/>
        </w:rPr>
      </w:pPr>
    </w:p>
    <w:p w14:paraId="7CBFCD41" w14:textId="77777777" w:rsidR="00B14351" w:rsidRPr="00613BB9" w:rsidRDefault="00B14351" w:rsidP="00B14351">
      <w:pPr>
        <w:rPr>
          <w:rFonts w:ascii="宋体" w:eastAsia="宋体" w:hAnsi="宋体"/>
        </w:rPr>
      </w:pPr>
      <w:r w:rsidRPr="00613BB9">
        <w:rPr>
          <w:rFonts w:ascii="宋体" w:eastAsia="宋体" w:hAnsi="宋体"/>
        </w:rPr>
        <w:t xml:space="preserve"> [global]</w:t>
      </w:r>
    </w:p>
    <w:p w14:paraId="45BAE150" w14:textId="65322C53" w:rsidR="00B14351" w:rsidRPr="00613BB9" w:rsidRDefault="00B14351" w:rsidP="00B14351">
      <w:pPr>
        <w:rPr>
          <w:rFonts w:ascii="宋体" w:eastAsia="宋体" w:hAnsi="宋体"/>
        </w:rPr>
      </w:pPr>
      <w:r w:rsidRPr="00613BB9">
        <w:rPr>
          <w:rFonts w:ascii="宋体" w:eastAsia="宋体" w:hAnsi="宋体"/>
        </w:rPr>
        <w:t xml:space="preserve"> index-url = https://pypi.tuna.tsinghua.edu.cn/simple</w:t>
      </w:r>
    </w:p>
    <w:p w14:paraId="3780B13B" w14:textId="77777777" w:rsidR="00B14351" w:rsidRPr="00613BB9" w:rsidRDefault="00B14351" w:rsidP="00B14351">
      <w:pPr>
        <w:rPr>
          <w:rFonts w:ascii="宋体" w:eastAsia="宋体" w:hAnsi="宋体"/>
        </w:rPr>
      </w:pPr>
    </w:p>
    <w:p w14:paraId="77D57DAC" w14:textId="77777777" w:rsidR="00365070" w:rsidRPr="00613BB9" w:rsidRDefault="00365070" w:rsidP="00365070"/>
    <w:p w14:paraId="5443166F" w14:textId="77777777" w:rsidR="00365070" w:rsidRPr="00613BB9" w:rsidRDefault="00365070" w:rsidP="00E45717">
      <w:pPr>
        <w:pStyle w:val="2"/>
        <w:rPr>
          <w:kern w:val="44"/>
          <w:sz w:val="44"/>
          <w:szCs w:val="44"/>
        </w:rPr>
      </w:pPr>
      <w:bookmarkStart w:id="206" w:name="_Toc46394823"/>
      <w:r w:rsidRPr="00613BB9">
        <w:rPr>
          <w:kern w:val="44"/>
          <w:sz w:val="44"/>
          <w:szCs w:val="44"/>
        </w:rPr>
        <w:t>解决pip安装时速度慢的问题</w:t>
      </w:r>
      <w:bookmarkEnd w:id="206"/>
    </w:p>
    <w:p w14:paraId="0BE5E97D"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新版ubuntu要求使用https源，要注意。</w:t>
      </w:r>
    </w:p>
    <w:p w14:paraId="0E3B2A85"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清华：</w:t>
      </w:r>
      <w:hyperlink r:id="rId1941" w:history="1">
        <w:r w:rsidRPr="00613BB9">
          <w:rPr>
            <w:rFonts w:ascii="宋体" w:eastAsia="宋体" w:hAnsi="宋体" w:cs="宋体"/>
            <w:kern w:val="0"/>
            <w:sz w:val="24"/>
            <w:szCs w:val="24"/>
            <w:u w:val="single"/>
          </w:rPr>
          <w:t>https://pypi.tuna.tsinghua.edu.cn/simple</w:t>
        </w:r>
      </w:hyperlink>
    </w:p>
    <w:p w14:paraId="0EDAD615"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阿里云：</w:t>
      </w:r>
      <w:hyperlink r:id="rId1942" w:history="1">
        <w:r w:rsidRPr="00613BB9">
          <w:rPr>
            <w:rFonts w:ascii="宋体" w:eastAsia="宋体" w:hAnsi="宋体" w:cs="宋体"/>
            <w:kern w:val="0"/>
            <w:sz w:val="24"/>
            <w:szCs w:val="24"/>
            <w:u w:val="single"/>
          </w:rPr>
          <w:t>http://mirrors.aliyun.com/pypi/simple/</w:t>
        </w:r>
      </w:hyperlink>
    </w:p>
    <w:p w14:paraId="7C53AC15"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 xml:space="preserve">中国科技大学 </w:t>
      </w:r>
      <w:hyperlink r:id="rId1943" w:history="1">
        <w:r w:rsidRPr="00613BB9">
          <w:rPr>
            <w:rFonts w:ascii="宋体" w:eastAsia="宋体" w:hAnsi="宋体" w:cs="宋体"/>
            <w:kern w:val="0"/>
            <w:sz w:val="24"/>
            <w:szCs w:val="24"/>
            <w:u w:val="single"/>
          </w:rPr>
          <w:t>https://pypi.mirrors.ustc.edu.cn/simple/</w:t>
        </w:r>
      </w:hyperlink>
    </w:p>
    <w:p w14:paraId="30FD9445"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华中理工大学：</w:t>
      </w:r>
      <w:hyperlink r:id="rId1944" w:history="1">
        <w:r w:rsidRPr="00613BB9">
          <w:rPr>
            <w:rFonts w:ascii="宋体" w:eastAsia="宋体" w:hAnsi="宋体" w:cs="宋体"/>
            <w:kern w:val="0"/>
            <w:sz w:val="24"/>
            <w:szCs w:val="24"/>
            <w:u w:val="single"/>
          </w:rPr>
          <w:t>http://pypi.hustunique.com/</w:t>
        </w:r>
      </w:hyperlink>
    </w:p>
    <w:p w14:paraId="0B2DF19D"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山东理工大学：</w:t>
      </w:r>
      <w:hyperlink r:id="rId1945" w:history="1">
        <w:r w:rsidRPr="00613BB9">
          <w:rPr>
            <w:rFonts w:ascii="宋体" w:eastAsia="宋体" w:hAnsi="宋体" w:cs="宋体"/>
            <w:kern w:val="0"/>
            <w:sz w:val="24"/>
            <w:szCs w:val="24"/>
            <w:u w:val="single"/>
          </w:rPr>
          <w:t>http://pypi.sdutlinux.org/</w:t>
        </w:r>
      </w:hyperlink>
      <w:r w:rsidRPr="00613BB9">
        <w:rPr>
          <w:rFonts w:ascii="宋体" w:eastAsia="宋体" w:hAnsi="宋体" w:cs="宋体"/>
          <w:kern w:val="0"/>
          <w:sz w:val="24"/>
          <w:szCs w:val="24"/>
        </w:rPr>
        <w:t xml:space="preserve"> </w:t>
      </w:r>
    </w:p>
    <w:p w14:paraId="7C9ABFA4"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豆瓣：</w:t>
      </w:r>
      <w:hyperlink r:id="rId1946" w:history="1">
        <w:r w:rsidRPr="00613BB9">
          <w:rPr>
            <w:rFonts w:ascii="宋体" w:eastAsia="宋体" w:hAnsi="宋体" w:cs="宋体"/>
            <w:kern w:val="0"/>
            <w:sz w:val="24"/>
            <w:szCs w:val="24"/>
            <w:u w:val="single"/>
          </w:rPr>
          <w:t>http://pypi.douban.com/simple/</w:t>
        </w:r>
      </w:hyperlink>
    </w:p>
    <w:p w14:paraId="57B6EBD7" w14:textId="77777777" w:rsidR="00365070" w:rsidRPr="00613BB9" w:rsidRDefault="00365070" w:rsidP="0045133A">
      <w:pPr>
        <w:pStyle w:val="2"/>
      </w:pPr>
      <w:bookmarkStart w:id="207" w:name="_Toc46394824"/>
      <w:r w:rsidRPr="00613BB9">
        <w:t>临时使用：</w:t>
      </w:r>
      <w:bookmarkEnd w:id="207"/>
    </w:p>
    <w:p w14:paraId="1F827B49"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 xml:space="preserve">可以在使用pip的时候加参数-i </w:t>
      </w:r>
      <w:hyperlink r:id="rId1947" w:history="1">
        <w:r w:rsidRPr="00613BB9">
          <w:rPr>
            <w:rFonts w:ascii="宋体" w:eastAsia="宋体" w:hAnsi="宋体" w:cs="宋体"/>
            <w:kern w:val="0"/>
            <w:sz w:val="24"/>
            <w:szCs w:val="24"/>
            <w:u w:val="single"/>
          </w:rPr>
          <w:t>https://pypi.tuna.tsinghua.edu.cn/simple</w:t>
        </w:r>
      </w:hyperlink>
    </w:p>
    <w:p w14:paraId="6BC073BD"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 xml:space="preserve">例如：pip install -i </w:t>
      </w:r>
      <w:hyperlink r:id="rId1948" w:history="1">
        <w:r w:rsidRPr="00613BB9">
          <w:rPr>
            <w:rFonts w:ascii="宋体" w:eastAsia="宋体" w:hAnsi="宋体" w:cs="宋体"/>
            <w:kern w:val="0"/>
            <w:sz w:val="24"/>
            <w:szCs w:val="24"/>
            <w:u w:val="single"/>
          </w:rPr>
          <w:t>https://pypi.tuna.tsinghua.edu.cn/simple</w:t>
        </w:r>
      </w:hyperlink>
      <w:r w:rsidRPr="00613BB9">
        <w:rPr>
          <w:rFonts w:ascii="宋体" w:eastAsia="宋体" w:hAnsi="宋体" w:cs="宋体"/>
          <w:kern w:val="0"/>
          <w:sz w:val="24"/>
          <w:szCs w:val="24"/>
        </w:rPr>
        <w:t xml:space="preserve"> pyspider，这样就会从清华这边的镜像去安装pyspider库。</w:t>
      </w:r>
    </w:p>
    <w:p w14:paraId="5124F9CB" w14:textId="77777777" w:rsidR="00365070" w:rsidRPr="00613BB9" w:rsidRDefault="00365070" w:rsidP="0045133A">
      <w:pPr>
        <w:pStyle w:val="2"/>
      </w:pPr>
      <w:bookmarkStart w:id="208" w:name="_Toc46394825"/>
      <w:r w:rsidRPr="00613BB9">
        <w:t>永久修改，一劳永逸：</w:t>
      </w:r>
      <w:bookmarkEnd w:id="208"/>
    </w:p>
    <w:p w14:paraId="128FBC63"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Linux下，修改 ~/.pip/pip.conf (没有就创建一个文件夹及文件。文件夹要加“.”，表示是隐藏文件夹)</w:t>
      </w:r>
    </w:p>
    <w:p w14:paraId="2F3ADB10"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内容如下：</w:t>
      </w:r>
    </w:p>
    <w:p w14:paraId="7FF2B805"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 xml:space="preserve">[global] </w:t>
      </w:r>
      <w:r w:rsidRPr="00613BB9">
        <w:rPr>
          <w:rFonts w:ascii="宋体" w:eastAsia="宋体" w:hAnsi="宋体" w:cs="宋体"/>
          <w:kern w:val="0"/>
          <w:sz w:val="24"/>
          <w:szCs w:val="24"/>
        </w:rPr>
        <w:br/>
        <w:t xml:space="preserve">index-url = </w:t>
      </w:r>
      <w:hyperlink r:id="rId1949" w:history="1">
        <w:r w:rsidRPr="00613BB9">
          <w:rPr>
            <w:rFonts w:ascii="宋体" w:eastAsia="宋体" w:hAnsi="宋体" w:cs="宋体"/>
            <w:kern w:val="0"/>
            <w:sz w:val="24"/>
            <w:szCs w:val="24"/>
            <w:u w:val="single"/>
          </w:rPr>
          <w:t>https://pypi.tuna.tsinghua.edu.cn/simple</w:t>
        </w:r>
      </w:hyperlink>
      <w:r w:rsidRPr="00613BB9">
        <w:rPr>
          <w:rFonts w:ascii="宋体" w:eastAsia="宋体" w:hAnsi="宋体" w:cs="宋体"/>
          <w:kern w:val="0"/>
          <w:sz w:val="24"/>
          <w:szCs w:val="24"/>
        </w:rPr>
        <w:t xml:space="preserve"> </w:t>
      </w:r>
      <w:r w:rsidRPr="00613BB9">
        <w:rPr>
          <w:rFonts w:ascii="宋体" w:eastAsia="宋体" w:hAnsi="宋体" w:cs="宋体"/>
          <w:kern w:val="0"/>
          <w:sz w:val="24"/>
          <w:szCs w:val="24"/>
        </w:rPr>
        <w:br/>
        <w:t xml:space="preserve">[install] </w:t>
      </w:r>
      <w:r w:rsidRPr="00613BB9">
        <w:rPr>
          <w:rFonts w:ascii="宋体" w:eastAsia="宋体" w:hAnsi="宋体" w:cs="宋体"/>
          <w:kern w:val="0"/>
          <w:sz w:val="24"/>
          <w:szCs w:val="24"/>
        </w:rPr>
        <w:br/>
        <w:t xml:space="preserve">trusted-host=mirrors.aliyun.com </w:t>
      </w:r>
      <w:r w:rsidRPr="00613BB9">
        <w:rPr>
          <w:rFonts w:ascii="宋体" w:eastAsia="宋体" w:hAnsi="宋体" w:cs="宋体"/>
          <w:kern w:val="0"/>
          <w:sz w:val="24"/>
          <w:szCs w:val="24"/>
        </w:rPr>
        <w:br/>
        <w:t>windows下，直接在user目录中创建一个pip目录，如：C:\Users\xx\pip，新建文件pip.ini。内容同上。</w:t>
      </w:r>
    </w:p>
    <w:p w14:paraId="50A30D57" w14:textId="5875D446" w:rsidR="00B14351" w:rsidRPr="00613BB9" w:rsidRDefault="00B14351" w:rsidP="00B14351">
      <w:pPr>
        <w:rPr>
          <w:rFonts w:ascii="宋体" w:eastAsia="宋体" w:hAnsi="宋体"/>
        </w:rPr>
      </w:pPr>
    </w:p>
    <w:p w14:paraId="3AC08BC5" w14:textId="77777777" w:rsidR="009D7F0F" w:rsidRPr="00613BB9" w:rsidRDefault="009D7F0F">
      <w:pPr>
        <w:widowControl/>
        <w:jc w:val="left"/>
        <w:rPr>
          <w:b/>
          <w:bCs/>
          <w:kern w:val="44"/>
          <w:sz w:val="44"/>
          <w:szCs w:val="44"/>
        </w:rPr>
      </w:pPr>
      <w:r w:rsidRPr="00613BB9">
        <w:br w:type="page"/>
      </w:r>
    </w:p>
    <w:p w14:paraId="3B5D5EDE" w14:textId="3AB7DDB0" w:rsidR="000D4D59" w:rsidRPr="00613BB9" w:rsidRDefault="00B660DF" w:rsidP="00B660DF">
      <w:pPr>
        <w:pStyle w:val="1"/>
      </w:pPr>
      <w:bookmarkStart w:id="209" w:name="_Toc46394826"/>
      <w:r w:rsidRPr="00613BB9">
        <w:rPr>
          <w:rFonts w:hint="eastAsia"/>
        </w:rPr>
        <w:lastRenderedPageBreak/>
        <w:t>Ruby</w:t>
      </w:r>
      <w:bookmarkEnd w:id="209"/>
    </w:p>
    <w:p w14:paraId="2F23492D" w14:textId="150E2E3C" w:rsidR="00B14351" w:rsidRPr="00613BB9" w:rsidRDefault="00B14351" w:rsidP="00B14351"/>
    <w:p w14:paraId="5C106D31" w14:textId="7D39CFE2" w:rsidR="00C56565" w:rsidRPr="00613BB9" w:rsidRDefault="00C56565" w:rsidP="00B14351"/>
    <w:p w14:paraId="2DE8FE33" w14:textId="5E6CAFFC" w:rsidR="00C56565" w:rsidRPr="00613BB9" w:rsidRDefault="00C56565" w:rsidP="00B14351"/>
    <w:p w14:paraId="0AA83F00" w14:textId="73859E6A" w:rsidR="00C56565" w:rsidRPr="00613BB9" w:rsidRDefault="00C56565" w:rsidP="00B14351"/>
    <w:p w14:paraId="681B4A48" w14:textId="77777777" w:rsidR="00C56565" w:rsidRPr="00613BB9" w:rsidRDefault="00C56565" w:rsidP="00B14351"/>
    <w:p w14:paraId="0137874F" w14:textId="0877E7AC" w:rsidR="00797195" w:rsidRDefault="00797195">
      <w:pPr>
        <w:widowControl/>
        <w:jc w:val="left"/>
      </w:pPr>
      <w:r>
        <w:br w:type="page"/>
      </w:r>
    </w:p>
    <w:p w14:paraId="7AFF5AEB" w14:textId="77777777" w:rsidR="00B660DF" w:rsidRPr="00613BB9" w:rsidRDefault="00B660DF" w:rsidP="00B14351"/>
    <w:p w14:paraId="7F120FDE" w14:textId="44DFD915" w:rsidR="000948F1" w:rsidRPr="00613BB9" w:rsidRDefault="000948F1" w:rsidP="00E45717">
      <w:pPr>
        <w:pStyle w:val="1"/>
        <w:rPr>
          <w:rFonts w:ascii="宋体" w:eastAsia="宋体" w:hAnsi="宋体"/>
        </w:rPr>
      </w:pPr>
      <w:bookmarkStart w:id="210" w:name="_Toc46394827"/>
      <w:r w:rsidRPr="00613BB9">
        <w:rPr>
          <w:rFonts w:ascii="宋体" w:eastAsia="宋体" w:hAnsi="宋体"/>
        </w:rPr>
        <w:t>Markdown</w:t>
      </w:r>
      <w:bookmarkEnd w:id="210"/>
    </w:p>
    <w:p w14:paraId="72F7BAC5" w14:textId="77777777" w:rsidR="000948F1" w:rsidRPr="00613BB9" w:rsidRDefault="000948F1" w:rsidP="00E45717">
      <w:pPr>
        <w:pStyle w:val="2"/>
        <w:rPr>
          <w:sz w:val="24"/>
          <w:szCs w:val="24"/>
        </w:rPr>
      </w:pPr>
      <w:bookmarkStart w:id="211" w:name="_Toc46394828"/>
      <w:r w:rsidRPr="00613BB9">
        <w:rPr>
          <w:sz w:val="24"/>
          <w:szCs w:val="24"/>
        </w:rPr>
        <w:t>Markdown</w:t>
      </w:r>
      <w:r w:rsidRPr="00613BB9">
        <w:rPr>
          <w:rFonts w:hint="eastAsia"/>
          <w:sz w:val="24"/>
          <w:szCs w:val="24"/>
        </w:rPr>
        <w:t>简介</w:t>
      </w:r>
      <w:bookmarkEnd w:id="211"/>
    </w:p>
    <w:p w14:paraId="24C512FA"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Markdown是一种纯文本格式的标记语言。通过简单的标记语法，它可以使普通文本内容具有一定的格式。</w:t>
      </w:r>
    </w:p>
    <w:p w14:paraId="3775BA97"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b/>
          <w:bCs/>
          <w:kern w:val="0"/>
          <w:sz w:val="24"/>
          <w:szCs w:val="24"/>
        </w:rPr>
        <w:t>优点：</w:t>
      </w:r>
      <w:r w:rsidRPr="00613BB9">
        <w:rPr>
          <w:rFonts w:ascii="宋体" w:eastAsia="宋体" w:hAnsi="宋体" w:cs="宋体"/>
          <w:kern w:val="0"/>
          <w:sz w:val="24"/>
          <w:szCs w:val="24"/>
        </w:rPr>
        <w:br/>
        <w:t>1、因为是纯文本，所以只要支持Markdown的地方都能获得一样的编辑效果，可以让作者摆脱排版的困扰，专心写作。</w:t>
      </w:r>
    </w:p>
    <w:p w14:paraId="3A840E6B"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2、操作简单。比如:WYSIWYG编辑时标记个标题，先选中内容，再点击导航栏的标题按钮，选择几级标题。要三个步骤。而Markdown只需要在标题内容前加#即可</w:t>
      </w:r>
    </w:p>
    <w:p w14:paraId="7729F75C"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b/>
          <w:bCs/>
          <w:kern w:val="0"/>
          <w:sz w:val="24"/>
          <w:szCs w:val="24"/>
        </w:rPr>
        <w:t>缺点：</w:t>
      </w:r>
    </w:p>
    <w:p w14:paraId="2003721F"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1、需要记一些语法（当然，是很简单。五分钟学会）。</w:t>
      </w:r>
      <w:r w:rsidRPr="00613BB9">
        <w:rPr>
          <w:rFonts w:ascii="宋体" w:eastAsia="宋体" w:hAnsi="宋体" w:cs="宋体"/>
          <w:kern w:val="0"/>
          <w:sz w:val="24"/>
          <w:szCs w:val="24"/>
        </w:rPr>
        <w:br/>
        <w:t>2、有些平台不支持Markdown编辑模式。</w:t>
      </w:r>
    </w:p>
    <w:p w14:paraId="3F3DBFBE" w14:textId="77777777" w:rsidR="000948F1" w:rsidRPr="00613BB9" w:rsidRDefault="000948F1" w:rsidP="000948F1">
      <w:pPr>
        <w:rPr>
          <w:rFonts w:ascii="宋体" w:eastAsia="宋体" w:hAnsi="宋体"/>
        </w:rPr>
      </w:pPr>
    </w:p>
    <w:p w14:paraId="3EF1A381" w14:textId="77777777" w:rsidR="000948F1" w:rsidRPr="00613BB9" w:rsidRDefault="000948F1" w:rsidP="00E45717">
      <w:pPr>
        <w:pStyle w:val="2"/>
      </w:pPr>
      <w:bookmarkStart w:id="212" w:name="_Toc46394829"/>
      <w:r w:rsidRPr="00613BB9">
        <w:rPr>
          <w:rFonts w:hint="eastAsia"/>
        </w:rPr>
        <w:t>注释</w:t>
      </w:r>
      <w:bookmarkEnd w:id="212"/>
    </w:p>
    <w:p w14:paraId="571A70A4" w14:textId="77777777" w:rsidR="000948F1" w:rsidRPr="00613BB9" w:rsidRDefault="000948F1" w:rsidP="000948F1">
      <w:pPr>
        <w:rPr>
          <w:rFonts w:ascii="宋体" w:eastAsia="宋体" w:hAnsi="宋体"/>
        </w:rPr>
      </w:pPr>
    </w:p>
    <w:p w14:paraId="2C60292F" w14:textId="77777777" w:rsidR="000948F1" w:rsidRPr="00613BB9" w:rsidRDefault="000948F1" w:rsidP="000948F1">
      <w:pPr>
        <w:rPr>
          <w:rFonts w:ascii="宋体" w:eastAsia="宋体" w:hAnsi="宋体"/>
        </w:rPr>
      </w:pPr>
      <w:r w:rsidRPr="00613BB9">
        <w:rPr>
          <w:rFonts w:ascii="宋体" w:eastAsia="宋体" w:hAnsi="宋体"/>
        </w:rPr>
        <w:t>[comment]: &lt;&gt; (This is a comment, it will not be included)</w:t>
      </w:r>
    </w:p>
    <w:p w14:paraId="0018AF3E" w14:textId="77777777" w:rsidR="000948F1" w:rsidRPr="00613BB9" w:rsidRDefault="000948F1" w:rsidP="000948F1">
      <w:pPr>
        <w:rPr>
          <w:rFonts w:ascii="宋体" w:eastAsia="宋体" w:hAnsi="宋体"/>
        </w:rPr>
      </w:pPr>
      <w:r w:rsidRPr="00613BB9">
        <w:rPr>
          <w:rFonts w:ascii="宋体" w:eastAsia="宋体" w:hAnsi="宋体"/>
        </w:rPr>
        <w:t>[comment]: &lt;&gt; (in  the output file unless you use it in)</w:t>
      </w:r>
    </w:p>
    <w:p w14:paraId="4E0795B8" w14:textId="77777777" w:rsidR="000948F1" w:rsidRPr="00613BB9" w:rsidRDefault="000948F1" w:rsidP="000948F1">
      <w:pPr>
        <w:rPr>
          <w:rFonts w:ascii="宋体" w:eastAsia="宋体" w:hAnsi="宋体"/>
        </w:rPr>
      </w:pPr>
      <w:r w:rsidRPr="00613BB9">
        <w:rPr>
          <w:rFonts w:ascii="宋体" w:eastAsia="宋体" w:hAnsi="宋体"/>
        </w:rPr>
        <w:t>[comment]: &lt;&gt; (a reference style link.)</w:t>
      </w:r>
    </w:p>
    <w:p w14:paraId="14079687" w14:textId="77777777" w:rsidR="000948F1" w:rsidRPr="00613BB9" w:rsidRDefault="000948F1" w:rsidP="000948F1">
      <w:pPr>
        <w:rPr>
          <w:rFonts w:ascii="宋体" w:eastAsia="宋体" w:hAnsi="宋体"/>
        </w:rPr>
      </w:pPr>
      <w:r w:rsidRPr="00613BB9">
        <w:rPr>
          <w:rFonts w:ascii="宋体" w:eastAsia="宋体" w:hAnsi="宋体"/>
        </w:rPr>
        <w:t>[//]: &lt;&gt; (This is also a comment.)</w:t>
      </w:r>
    </w:p>
    <w:p w14:paraId="022682A0" w14:textId="77777777" w:rsidR="000948F1" w:rsidRPr="00613BB9" w:rsidRDefault="000948F1" w:rsidP="000948F1">
      <w:pPr>
        <w:rPr>
          <w:rFonts w:ascii="宋体" w:eastAsia="宋体" w:hAnsi="宋体"/>
        </w:rPr>
      </w:pPr>
      <w:r w:rsidRPr="00613BB9">
        <w:rPr>
          <w:rFonts w:ascii="宋体" w:eastAsia="宋体" w:hAnsi="宋体"/>
        </w:rPr>
        <w:t>[//]: # (This may be the most platform independent comment)</w:t>
      </w:r>
    </w:p>
    <w:p w14:paraId="1A6DF5D7" w14:textId="77777777" w:rsidR="000948F1" w:rsidRPr="00613BB9" w:rsidRDefault="000948F1" w:rsidP="000948F1">
      <w:pPr>
        <w:rPr>
          <w:rFonts w:ascii="宋体" w:eastAsia="宋体" w:hAnsi="宋体"/>
        </w:rPr>
      </w:pPr>
      <w:r w:rsidRPr="00613BB9">
        <w:rPr>
          <w:rFonts w:ascii="宋体" w:eastAsia="宋体" w:hAnsi="宋体"/>
        </w:rPr>
        <w:t>[^_^]:</w:t>
      </w:r>
    </w:p>
    <w:p w14:paraId="077CF80D" w14:textId="77777777" w:rsidR="000948F1" w:rsidRPr="00613BB9" w:rsidRDefault="000948F1" w:rsidP="000948F1">
      <w:pPr>
        <w:rPr>
          <w:rFonts w:ascii="宋体" w:eastAsia="宋体" w:hAnsi="宋体"/>
        </w:rPr>
      </w:pPr>
    </w:p>
    <w:p w14:paraId="6044C504" w14:textId="77777777" w:rsidR="000948F1" w:rsidRPr="00613BB9" w:rsidRDefault="000948F1" w:rsidP="00E45717">
      <w:pPr>
        <w:pStyle w:val="2"/>
      </w:pPr>
      <w:bookmarkStart w:id="213" w:name="_Toc46394830"/>
      <w:r w:rsidRPr="00613BB9">
        <w:rPr>
          <w:rFonts w:hint="eastAsia"/>
        </w:rPr>
        <w:t>排版</w:t>
      </w:r>
      <w:bookmarkEnd w:id="213"/>
    </w:p>
    <w:p w14:paraId="4947106E" w14:textId="77777777" w:rsidR="000948F1" w:rsidRPr="00613BB9" w:rsidRDefault="000948F1" w:rsidP="00E45717">
      <w:pPr>
        <w:pStyle w:val="3"/>
        <w:rPr>
          <w:b w:val="0"/>
          <w:bCs w:val="0"/>
          <w:kern w:val="36"/>
          <w:sz w:val="48"/>
          <w:szCs w:val="48"/>
        </w:rPr>
      </w:pPr>
      <w:bookmarkStart w:id="214" w:name="_Toc46394831"/>
      <w:r w:rsidRPr="00613BB9">
        <w:rPr>
          <w:kern w:val="36"/>
          <w:sz w:val="48"/>
          <w:szCs w:val="48"/>
        </w:rPr>
        <w:t>分割线</w:t>
      </w:r>
      <w:bookmarkEnd w:id="214"/>
    </w:p>
    <w:p w14:paraId="464E2DF8"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三个或者三个以上的 - 或者 * 都可以。</w:t>
      </w:r>
    </w:p>
    <w:p w14:paraId="40464D0C"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示例：</w:t>
      </w:r>
    </w:p>
    <w:p w14:paraId="6406A9E9"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lastRenderedPageBreak/>
        <w:t>---</w:t>
      </w:r>
    </w:p>
    <w:p w14:paraId="6EB146B4"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w:t>
      </w:r>
    </w:p>
    <w:p w14:paraId="21F25949"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w:t>
      </w:r>
    </w:p>
    <w:p w14:paraId="6957FC97"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w:t>
      </w:r>
    </w:p>
    <w:p w14:paraId="6F821A19"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效果如下：</w:t>
      </w:r>
      <w:r w:rsidRPr="00613BB9">
        <w:rPr>
          <w:rFonts w:ascii="宋体" w:eastAsia="宋体" w:hAnsi="宋体" w:cs="宋体"/>
          <w:kern w:val="0"/>
          <w:sz w:val="24"/>
          <w:szCs w:val="24"/>
        </w:rPr>
        <w:br/>
        <w:t>可以看到，显示效果是一样的。</w:t>
      </w:r>
    </w:p>
    <w:p w14:paraId="6D302AD7" w14:textId="77777777" w:rsidR="000948F1" w:rsidRPr="00613BB9" w:rsidRDefault="00717723" w:rsidP="000948F1">
      <w:pPr>
        <w:widowControl/>
        <w:jc w:val="left"/>
        <w:rPr>
          <w:rFonts w:ascii="宋体" w:eastAsia="宋体" w:hAnsi="宋体" w:cs="宋体"/>
          <w:kern w:val="0"/>
          <w:sz w:val="24"/>
          <w:szCs w:val="24"/>
        </w:rPr>
      </w:pPr>
      <w:r>
        <w:rPr>
          <w:rFonts w:ascii="宋体" w:eastAsia="宋体" w:hAnsi="宋体" w:cs="宋体"/>
          <w:kern w:val="0"/>
          <w:sz w:val="24"/>
          <w:szCs w:val="24"/>
        </w:rPr>
        <w:pict w14:anchorId="4CEBE3AC">
          <v:rect id="_x0000_i1039" style="width:0;height:1.5pt" o:hralign="center" o:hrstd="t" o:hr="t" fillcolor="#a0a0a0" stroked="f"/>
        </w:pict>
      </w:r>
    </w:p>
    <w:p w14:paraId="6BE85A63" w14:textId="77777777" w:rsidR="000948F1" w:rsidRPr="00613BB9" w:rsidRDefault="00717723" w:rsidP="000948F1">
      <w:pPr>
        <w:widowControl/>
        <w:jc w:val="left"/>
        <w:rPr>
          <w:rFonts w:ascii="宋体" w:eastAsia="宋体" w:hAnsi="宋体" w:cs="宋体"/>
          <w:kern w:val="0"/>
          <w:sz w:val="24"/>
          <w:szCs w:val="24"/>
        </w:rPr>
      </w:pPr>
      <w:r>
        <w:rPr>
          <w:rFonts w:ascii="宋体" w:eastAsia="宋体" w:hAnsi="宋体" w:cs="宋体"/>
          <w:kern w:val="0"/>
          <w:sz w:val="24"/>
          <w:szCs w:val="24"/>
        </w:rPr>
        <w:pict w14:anchorId="108A172D">
          <v:rect id="_x0000_i1040" style="width:0;height:1.5pt" o:hralign="center" o:hrstd="t" o:hr="t" fillcolor="#a0a0a0" stroked="f"/>
        </w:pict>
      </w:r>
    </w:p>
    <w:p w14:paraId="4BE0718A" w14:textId="77777777" w:rsidR="000948F1" w:rsidRPr="00613BB9" w:rsidRDefault="00717723" w:rsidP="000948F1">
      <w:pPr>
        <w:widowControl/>
        <w:jc w:val="left"/>
        <w:rPr>
          <w:rFonts w:ascii="宋体" w:eastAsia="宋体" w:hAnsi="宋体" w:cs="宋体"/>
          <w:kern w:val="0"/>
          <w:sz w:val="24"/>
          <w:szCs w:val="24"/>
        </w:rPr>
      </w:pPr>
      <w:r>
        <w:rPr>
          <w:rFonts w:ascii="宋体" w:eastAsia="宋体" w:hAnsi="宋体" w:cs="宋体"/>
          <w:kern w:val="0"/>
          <w:sz w:val="24"/>
          <w:szCs w:val="24"/>
        </w:rPr>
        <w:pict w14:anchorId="1CA7DD16">
          <v:rect id="_x0000_i1041" style="width:0;height:1.5pt" o:hralign="center" o:hrstd="t" o:hr="t" fillcolor="#a0a0a0" stroked="f"/>
        </w:pict>
      </w:r>
    </w:p>
    <w:p w14:paraId="7C70926C" w14:textId="77777777" w:rsidR="000948F1" w:rsidRPr="00613BB9" w:rsidRDefault="00717723" w:rsidP="000948F1">
      <w:pPr>
        <w:widowControl/>
        <w:jc w:val="left"/>
        <w:rPr>
          <w:rFonts w:ascii="宋体" w:eastAsia="宋体" w:hAnsi="宋体" w:cs="宋体"/>
          <w:kern w:val="0"/>
          <w:sz w:val="24"/>
          <w:szCs w:val="24"/>
        </w:rPr>
      </w:pPr>
      <w:r>
        <w:rPr>
          <w:rFonts w:ascii="宋体" w:eastAsia="宋体" w:hAnsi="宋体" w:cs="宋体"/>
          <w:kern w:val="0"/>
          <w:sz w:val="24"/>
          <w:szCs w:val="24"/>
        </w:rPr>
        <w:pict w14:anchorId="6ED95042">
          <v:rect id="_x0000_i1042" style="width:0;height:1.5pt" o:hralign="center" o:hrstd="t" o:hr="t" fillcolor="#a0a0a0" stroked="f"/>
        </w:pict>
      </w:r>
    </w:p>
    <w:p w14:paraId="05AE2A88" w14:textId="77777777" w:rsidR="000948F1" w:rsidRPr="00613BB9" w:rsidRDefault="000948F1" w:rsidP="000948F1">
      <w:pPr>
        <w:rPr>
          <w:rFonts w:ascii="宋体" w:eastAsia="宋体" w:hAnsi="宋体"/>
        </w:rPr>
      </w:pPr>
    </w:p>
    <w:p w14:paraId="05A24919" w14:textId="77777777" w:rsidR="000948F1" w:rsidRPr="00613BB9" w:rsidRDefault="000948F1" w:rsidP="00E45717">
      <w:pPr>
        <w:pStyle w:val="3"/>
      </w:pPr>
      <w:bookmarkStart w:id="215" w:name="_Toc46394832"/>
      <w:r w:rsidRPr="00613BB9">
        <w:t>标题</w:t>
      </w:r>
      <w:bookmarkEnd w:id="215"/>
    </w:p>
    <w:p w14:paraId="3DDB0592"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在想要设置为标题的文字前面加#来表示</w:t>
      </w:r>
      <w:r w:rsidRPr="00613BB9">
        <w:rPr>
          <w:rFonts w:ascii="宋体" w:eastAsia="宋体" w:hAnsi="宋体" w:cs="宋体"/>
          <w:kern w:val="0"/>
          <w:sz w:val="24"/>
          <w:szCs w:val="24"/>
        </w:rPr>
        <w:br/>
        <w:t>一个#是一级标题，二个#是二级标题，以此类推。支持六级标题。</w:t>
      </w:r>
    </w:p>
    <w:p w14:paraId="16718271"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注：标准语法一般在#后跟个空格再写文字，貌似简书不加空格也行。</w:t>
      </w:r>
    </w:p>
    <w:p w14:paraId="1BA5D8B5"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示例：</w:t>
      </w:r>
    </w:p>
    <w:p w14:paraId="44775F4F"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这是一级标题</w:t>
      </w:r>
    </w:p>
    <w:p w14:paraId="32904572"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这是二级标题</w:t>
      </w:r>
    </w:p>
    <w:p w14:paraId="63C507E5"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这是三级标题</w:t>
      </w:r>
    </w:p>
    <w:p w14:paraId="18CCC219"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这是四级标题</w:t>
      </w:r>
    </w:p>
    <w:p w14:paraId="023EEDC3"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这是五级标题</w:t>
      </w:r>
    </w:p>
    <w:p w14:paraId="4333F98D"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这是六级标题</w:t>
      </w:r>
    </w:p>
    <w:p w14:paraId="3BF97A68"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效果如下：</w:t>
      </w:r>
    </w:p>
    <w:p w14:paraId="6CD9ACA3" w14:textId="77777777" w:rsidR="000948F1" w:rsidRPr="00613BB9" w:rsidRDefault="000948F1" w:rsidP="000948F1">
      <w:pPr>
        <w:rPr>
          <w:rFonts w:ascii="宋体" w:eastAsia="宋体" w:hAnsi="宋体" w:cs="宋体"/>
          <w:b/>
          <w:bCs/>
          <w:kern w:val="36"/>
          <w:sz w:val="48"/>
          <w:szCs w:val="48"/>
        </w:rPr>
      </w:pPr>
      <w:r w:rsidRPr="00613BB9">
        <w:rPr>
          <w:rFonts w:ascii="宋体" w:eastAsia="宋体" w:hAnsi="宋体" w:cs="宋体"/>
          <w:b/>
          <w:bCs/>
          <w:kern w:val="36"/>
          <w:sz w:val="48"/>
          <w:szCs w:val="48"/>
        </w:rPr>
        <w:t>这是一级标题</w:t>
      </w:r>
    </w:p>
    <w:p w14:paraId="75C0E6A4" w14:textId="77777777" w:rsidR="000948F1" w:rsidRPr="00613BB9" w:rsidRDefault="000948F1" w:rsidP="000948F1">
      <w:pPr>
        <w:rPr>
          <w:rFonts w:ascii="宋体" w:eastAsia="宋体" w:hAnsi="宋体" w:cs="宋体"/>
          <w:b/>
          <w:bCs/>
          <w:kern w:val="0"/>
          <w:sz w:val="36"/>
          <w:szCs w:val="36"/>
        </w:rPr>
      </w:pPr>
      <w:r w:rsidRPr="00613BB9">
        <w:rPr>
          <w:rFonts w:ascii="宋体" w:eastAsia="宋体" w:hAnsi="宋体" w:cs="宋体"/>
          <w:b/>
          <w:bCs/>
          <w:kern w:val="0"/>
          <w:sz w:val="36"/>
          <w:szCs w:val="36"/>
        </w:rPr>
        <w:t>这是二级标题</w:t>
      </w:r>
    </w:p>
    <w:p w14:paraId="045D247B" w14:textId="77777777" w:rsidR="000948F1" w:rsidRPr="00613BB9" w:rsidRDefault="000948F1" w:rsidP="000948F1">
      <w:pPr>
        <w:rPr>
          <w:rFonts w:ascii="宋体" w:eastAsia="宋体" w:hAnsi="宋体" w:cs="宋体"/>
          <w:b/>
          <w:bCs/>
          <w:kern w:val="0"/>
          <w:sz w:val="27"/>
          <w:szCs w:val="27"/>
        </w:rPr>
      </w:pPr>
      <w:r w:rsidRPr="00613BB9">
        <w:rPr>
          <w:rFonts w:ascii="宋体" w:eastAsia="宋体" w:hAnsi="宋体" w:cs="宋体"/>
          <w:b/>
          <w:bCs/>
          <w:kern w:val="0"/>
          <w:sz w:val="27"/>
          <w:szCs w:val="27"/>
        </w:rPr>
        <w:t>这是三级标题</w:t>
      </w:r>
    </w:p>
    <w:p w14:paraId="044D42C0" w14:textId="77777777" w:rsidR="000948F1" w:rsidRPr="00613BB9" w:rsidRDefault="000948F1" w:rsidP="000948F1">
      <w:pPr>
        <w:rPr>
          <w:rFonts w:ascii="宋体" w:eastAsia="宋体" w:hAnsi="宋体" w:cs="宋体"/>
          <w:b/>
          <w:bCs/>
          <w:kern w:val="0"/>
          <w:sz w:val="24"/>
          <w:szCs w:val="24"/>
        </w:rPr>
      </w:pPr>
      <w:r w:rsidRPr="00613BB9">
        <w:rPr>
          <w:rFonts w:ascii="宋体" w:eastAsia="宋体" w:hAnsi="宋体" w:cs="宋体"/>
          <w:b/>
          <w:bCs/>
          <w:kern w:val="0"/>
          <w:sz w:val="24"/>
          <w:szCs w:val="24"/>
        </w:rPr>
        <w:t>这是四级标题</w:t>
      </w:r>
    </w:p>
    <w:p w14:paraId="23067ED7" w14:textId="77777777" w:rsidR="000948F1" w:rsidRPr="00613BB9" w:rsidRDefault="000948F1" w:rsidP="000948F1">
      <w:pPr>
        <w:rPr>
          <w:rFonts w:ascii="宋体" w:eastAsia="宋体" w:hAnsi="宋体" w:cs="宋体"/>
          <w:b/>
          <w:bCs/>
          <w:kern w:val="0"/>
          <w:sz w:val="20"/>
          <w:szCs w:val="20"/>
        </w:rPr>
      </w:pPr>
      <w:r w:rsidRPr="00613BB9">
        <w:rPr>
          <w:rFonts w:ascii="宋体" w:eastAsia="宋体" w:hAnsi="宋体" w:cs="宋体"/>
          <w:b/>
          <w:bCs/>
          <w:kern w:val="0"/>
          <w:sz w:val="20"/>
          <w:szCs w:val="20"/>
        </w:rPr>
        <w:t>这是五级标题</w:t>
      </w:r>
    </w:p>
    <w:p w14:paraId="4B3CD5B2" w14:textId="77777777" w:rsidR="000948F1" w:rsidRPr="00613BB9" w:rsidRDefault="000948F1" w:rsidP="000948F1">
      <w:pPr>
        <w:rPr>
          <w:rFonts w:ascii="宋体" w:eastAsia="宋体" w:hAnsi="宋体" w:cs="宋体"/>
          <w:b/>
          <w:bCs/>
          <w:kern w:val="0"/>
          <w:sz w:val="15"/>
          <w:szCs w:val="15"/>
        </w:rPr>
      </w:pPr>
      <w:r w:rsidRPr="00613BB9">
        <w:rPr>
          <w:rFonts w:ascii="宋体" w:eastAsia="宋体" w:hAnsi="宋体" w:cs="宋体"/>
          <w:b/>
          <w:bCs/>
          <w:kern w:val="0"/>
          <w:sz w:val="15"/>
          <w:szCs w:val="15"/>
        </w:rPr>
        <w:t>这是六级标题</w:t>
      </w:r>
    </w:p>
    <w:p w14:paraId="77DEF476" w14:textId="77777777" w:rsidR="000948F1" w:rsidRPr="00613BB9" w:rsidRDefault="000948F1" w:rsidP="000948F1">
      <w:pPr>
        <w:widowControl/>
        <w:jc w:val="left"/>
        <w:rPr>
          <w:rFonts w:ascii="宋体" w:eastAsia="宋体" w:hAnsi="宋体" w:cs="宋体"/>
          <w:kern w:val="0"/>
          <w:sz w:val="24"/>
          <w:szCs w:val="24"/>
        </w:rPr>
      </w:pPr>
    </w:p>
    <w:p w14:paraId="3F555B2A" w14:textId="77777777" w:rsidR="000948F1" w:rsidRPr="00613BB9" w:rsidRDefault="000948F1" w:rsidP="000948F1">
      <w:pPr>
        <w:widowControl/>
        <w:jc w:val="left"/>
        <w:rPr>
          <w:rFonts w:ascii="宋体" w:eastAsia="宋体" w:hAnsi="宋体" w:cs="宋体"/>
          <w:kern w:val="0"/>
          <w:sz w:val="24"/>
          <w:szCs w:val="24"/>
        </w:rPr>
      </w:pPr>
    </w:p>
    <w:p w14:paraId="48971D52" w14:textId="77777777" w:rsidR="000948F1" w:rsidRPr="00613BB9" w:rsidRDefault="000948F1" w:rsidP="00E45717">
      <w:pPr>
        <w:pStyle w:val="3"/>
      </w:pPr>
      <w:bookmarkStart w:id="216" w:name="_Toc46394833"/>
      <w:r w:rsidRPr="00613BB9">
        <w:rPr>
          <w:rFonts w:hint="eastAsia"/>
        </w:rPr>
        <w:lastRenderedPageBreak/>
        <w:t>缩进</w:t>
      </w:r>
      <w:bookmarkEnd w:id="216"/>
    </w:p>
    <w:p w14:paraId="684C9C11" w14:textId="77777777" w:rsidR="000948F1" w:rsidRPr="00613BB9" w:rsidRDefault="000948F1" w:rsidP="000948F1">
      <w:pPr>
        <w:pStyle w:val="a3"/>
        <w:shd w:val="clear" w:color="auto" w:fill="FFFFFF"/>
        <w:spacing w:before="0" w:beforeAutospacing="0" w:after="240" w:afterAutospacing="0" w:line="390" w:lineRule="atLeast"/>
      </w:pPr>
      <w:r w:rsidRPr="00613BB9">
        <w:rPr>
          <w:rFonts w:hint="eastAsia"/>
        </w:rPr>
        <w:t>两种方案</w:t>
      </w:r>
    </w:p>
    <w:p w14:paraId="5E0C2ABD" w14:textId="77777777" w:rsidR="000948F1" w:rsidRPr="00613BB9" w:rsidRDefault="000948F1" w:rsidP="00907565">
      <w:pPr>
        <w:pStyle w:val="a3"/>
        <w:numPr>
          <w:ilvl w:val="0"/>
          <w:numId w:val="38"/>
        </w:numPr>
        <w:shd w:val="clear" w:color="auto" w:fill="FFFFFF"/>
        <w:spacing w:before="0" w:beforeAutospacing="0" w:after="240" w:afterAutospacing="0" w:line="390" w:lineRule="atLeast"/>
        <w:ind w:left="480"/>
      </w:pPr>
      <w:r w:rsidRPr="00613BB9">
        <w:rPr>
          <w:rFonts w:hint="eastAsia"/>
        </w:rPr>
        <w:t>手动输入空格 （&amp;nbsp；）。注意！此时的分号为英文分号，但是不推荐使用此方法，太麻烦！</w:t>
      </w:r>
    </w:p>
    <w:p w14:paraId="13D08A73" w14:textId="77777777" w:rsidR="000948F1" w:rsidRPr="00613BB9" w:rsidRDefault="000948F1" w:rsidP="00907565">
      <w:pPr>
        <w:pStyle w:val="a3"/>
        <w:numPr>
          <w:ilvl w:val="0"/>
          <w:numId w:val="38"/>
        </w:numPr>
        <w:shd w:val="clear" w:color="auto" w:fill="FFFFFF"/>
        <w:spacing w:before="0" w:beforeAutospacing="0" w:after="240" w:afterAutospacing="0" w:line="390" w:lineRule="atLeast"/>
        <w:ind w:left="480"/>
      </w:pPr>
      <w:r w:rsidRPr="00613BB9">
        <w:rPr>
          <w:rFonts w:hint="eastAsia"/>
        </w:rPr>
        <w:t>使用全角空格(切换快捷键shift+空格)。即：在全角输入状态下直接使用空格键就ok了</w:t>
      </w:r>
    </w:p>
    <w:p w14:paraId="425C25EF" w14:textId="77777777" w:rsidR="000948F1" w:rsidRPr="00613BB9" w:rsidRDefault="000948F1" w:rsidP="00E45717">
      <w:pPr>
        <w:pStyle w:val="3"/>
        <w:rPr>
          <w:sz w:val="24"/>
          <w:szCs w:val="24"/>
        </w:rPr>
      </w:pPr>
      <w:bookmarkStart w:id="217" w:name="_Toc46394834"/>
      <w:r w:rsidRPr="00613BB9">
        <w:rPr>
          <w:rFonts w:hint="eastAsia"/>
          <w:sz w:val="24"/>
          <w:szCs w:val="24"/>
        </w:rPr>
        <w:t>居中</w:t>
      </w:r>
      <w:bookmarkEnd w:id="217"/>
    </w:p>
    <w:p w14:paraId="64281897" w14:textId="77777777" w:rsidR="000948F1" w:rsidRPr="00613BB9" w:rsidRDefault="000948F1" w:rsidP="000948F1">
      <w:pPr>
        <w:widowControl/>
        <w:jc w:val="left"/>
        <w:rPr>
          <w:rFonts w:ascii="宋体" w:eastAsia="宋体" w:hAnsi="宋体"/>
          <w:sz w:val="18"/>
          <w:szCs w:val="18"/>
          <w:shd w:val="clear" w:color="auto" w:fill="F2F2F2"/>
        </w:rPr>
      </w:pPr>
      <w:r w:rsidRPr="00613BB9">
        <w:rPr>
          <w:rFonts w:ascii="宋体" w:eastAsia="宋体" w:hAnsi="宋体"/>
          <w:sz w:val="18"/>
          <w:szCs w:val="18"/>
          <w:shd w:val="clear" w:color="auto" w:fill="F2F2F2"/>
        </w:rPr>
        <w:t>&lt;center&gt;</w:t>
      </w:r>
    </w:p>
    <w:p w14:paraId="71443FBB" w14:textId="77777777" w:rsidR="000948F1" w:rsidRPr="00613BB9" w:rsidRDefault="000948F1" w:rsidP="000948F1">
      <w:pPr>
        <w:widowControl/>
        <w:jc w:val="left"/>
        <w:rPr>
          <w:rFonts w:ascii="宋体" w:eastAsia="宋体" w:hAnsi="宋体"/>
          <w:sz w:val="18"/>
          <w:szCs w:val="18"/>
          <w:shd w:val="clear" w:color="auto" w:fill="F2F2F2"/>
        </w:rPr>
      </w:pPr>
    </w:p>
    <w:p w14:paraId="624DD1D5" w14:textId="77777777" w:rsidR="000948F1" w:rsidRPr="00613BB9" w:rsidRDefault="000948F1" w:rsidP="000948F1">
      <w:pPr>
        <w:widowControl/>
        <w:jc w:val="left"/>
        <w:rPr>
          <w:rFonts w:ascii="宋体" w:eastAsia="宋体" w:hAnsi="宋体"/>
          <w:sz w:val="18"/>
          <w:szCs w:val="18"/>
          <w:shd w:val="clear" w:color="auto" w:fill="F2F2F2"/>
        </w:rPr>
      </w:pPr>
      <w:r w:rsidRPr="00613BB9">
        <w:rPr>
          <w:rFonts w:ascii="宋体" w:eastAsia="宋体" w:hAnsi="宋体"/>
          <w:sz w:val="18"/>
          <w:szCs w:val="18"/>
          <w:shd w:val="clear" w:color="auto" w:fill="F2F2F2"/>
        </w:rPr>
        <w:t>居中渲染</w:t>
      </w:r>
    </w:p>
    <w:p w14:paraId="5E77BD9B" w14:textId="77777777" w:rsidR="000948F1" w:rsidRPr="00613BB9" w:rsidRDefault="000948F1" w:rsidP="000948F1">
      <w:pPr>
        <w:widowControl/>
        <w:jc w:val="left"/>
        <w:rPr>
          <w:rFonts w:ascii="宋体" w:eastAsia="宋体" w:hAnsi="宋体"/>
          <w:sz w:val="18"/>
          <w:szCs w:val="18"/>
          <w:shd w:val="clear" w:color="auto" w:fill="F2F2F2"/>
        </w:rPr>
      </w:pPr>
    </w:p>
    <w:p w14:paraId="32B1CC5C" w14:textId="77777777" w:rsidR="000948F1" w:rsidRPr="00613BB9" w:rsidRDefault="000948F1" w:rsidP="000948F1">
      <w:pPr>
        <w:widowControl/>
        <w:jc w:val="left"/>
        <w:rPr>
          <w:rFonts w:ascii="宋体" w:eastAsia="宋体" w:hAnsi="宋体"/>
          <w:sz w:val="18"/>
          <w:szCs w:val="18"/>
          <w:shd w:val="clear" w:color="auto" w:fill="F2F2F2"/>
        </w:rPr>
      </w:pPr>
      <w:r w:rsidRPr="00613BB9">
        <w:rPr>
          <w:rFonts w:ascii="宋体" w:eastAsia="宋体" w:hAnsi="宋体"/>
          <w:sz w:val="18"/>
          <w:szCs w:val="18"/>
          <w:shd w:val="clear" w:color="auto" w:fill="F2F2F2"/>
        </w:rPr>
        <w:t>&lt;/center&gt;</w:t>
      </w:r>
    </w:p>
    <w:p w14:paraId="69F9B239" w14:textId="77777777" w:rsidR="000948F1" w:rsidRPr="00613BB9" w:rsidRDefault="000948F1" w:rsidP="000948F1">
      <w:pPr>
        <w:widowControl/>
        <w:jc w:val="left"/>
        <w:rPr>
          <w:rFonts w:ascii="宋体" w:eastAsia="宋体" w:hAnsi="宋体"/>
          <w:sz w:val="18"/>
          <w:szCs w:val="18"/>
          <w:shd w:val="clear" w:color="auto" w:fill="F2F2F2"/>
        </w:rPr>
      </w:pPr>
    </w:p>
    <w:p w14:paraId="2B371584" w14:textId="77777777" w:rsidR="000948F1" w:rsidRPr="00613BB9" w:rsidRDefault="000948F1" w:rsidP="000948F1">
      <w:pPr>
        <w:widowControl/>
        <w:jc w:val="left"/>
        <w:rPr>
          <w:rFonts w:ascii="宋体" w:eastAsia="宋体" w:hAnsi="宋体"/>
          <w:b/>
          <w:bCs/>
          <w:sz w:val="18"/>
          <w:szCs w:val="18"/>
          <w:shd w:val="clear" w:color="auto" w:fill="F2F2F2"/>
        </w:rPr>
      </w:pPr>
      <w:r w:rsidRPr="00613BB9">
        <w:rPr>
          <w:rFonts w:ascii="宋体" w:eastAsia="宋体" w:hAnsi="宋体" w:hint="eastAsia"/>
          <w:b/>
          <w:bCs/>
          <w:sz w:val="18"/>
          <w:szCs w:val="18"/>
          <w:shd w:val="clear" w:color="auto" w:fill="F2F2F2"/>
        </w:rPr>
        <w:t>注意： 内部文本换行时要用&lt;</w:t>
      </w:r>
      <w:r w:rsidRPr="00613BB9">
        <w:rPr>
          <w:rFonts w:ascii="宋体" w:eastAsia="宋体" w:hAnsi="宋体"/>
          <w:b/>
          <w:bCs/>
          <w:sz w:val="18"/>
          <w:szCs w:val="18"/>
          <w:shd w:val="clear" w:color="auto" w:fill="F2F2F2"/>
        </w:rPr>
        <w:t>br&gt;,</w:t>
      </w:r>
      <w:r w:rsidRPr="00613BB9">
        <w:rPr>
          <w:rFonts w:ascii="宋体" w:eastAsia="宋体" w:hAnsi="宋体" w:hint="eastAsia"/>
          <w:b/>
          <w:bCs/>
          <w:sz w:val="18"/>
          <w:szCs w:val="18"/>
          <w:shd w:val="clear" w:color="auto" w:fill="F2F2F2"/>
        </w:rPr>
        <w:t>两个回车无效</w:t>
      </w:r>
    </w:p>
    <w:p w14:paraId="7B413680" w14:textId="77777777" w:rsidR="000948F1" w:rsidRPr="00613BB9" w:rsidRDefault="000948F1" w:rsidP="000948F1">
      <w:pPr>
        <w:widowControl/>
        <w:jc w:val="left"/>
        <w:rPr>
          <w:rFonts w:ascii="宋体" w:eastAsia="宋体" w:hAnsi="宋体"/>
          <w:b/>
          <w:bCs/>
          <w:sz w:val="18"/>
          <w:szCs w:val="18"/>
          <w:shd w:val="clear" w:color="auto" w:fill="F2F2F2"/>
        </w:rPr>
      </w:pPr>
    </w:p>
    <w:p w14:paraId="0FD4CCA1" w14:textId="77777777" w:rsidR="000948F1" w:rsidRPr="00613BB9" w:rsidRDefault="000948F1" w:rsidP="00E45717">
      <w:pPr>
        <w:pStyle w:val="3"/>
        <w:rPr>
          <w:szCs w:val="21"/>
        </w:rPr>
      </w:pPr>
      <w:bookmarkStart w:id="218" w:name="_Toc46394835"/>
      <w:r w:rsidRPr="00613BB9">
        <w:rPr>
          <w:szCs w:val="21"/>
        </w:rPr>
        <w:t>左对齐</w:t>
      </w:r>
      <w:bookmarkEnd w:id="218"/>
    </w:p>
    <w:p w14:paraId="71BB0757" w14:textId="77777777" w:rsidR="000948F1" w:rsidRPr="00613BB9" w:rsidRDefault="000948F1" w:rsidP="000948F1">
      <w:pPr>
        <w:widowControl/>
        <w:shd w:val="clear" w:color="auto" w:fill="FFFFFF"/>
        <w:jc w:val="left"/>
        <w:rPr>
          <w:rFonts w:ascii="宋体" w:eastAsia="宋体" w:hAnsi="宋体" w:cs="宋体"/>
          <w:kern w:val="0"/>
          <w:szCs w:val="21"/>
        </w:rPr>
      </w:pPr>
      <w:r w:rsidRPr="00613BB9">
        <w:rPr>
          <w:rFonts w:ascii="宋体" w:eastAsia="宋体" w:hAnsi="宋体" w:cs="宋体"/>
          <w:kern w:val="0"/>
          <w:sz w:val="24"/>
          <w:szCs w:val="24"/>
        </w:rPr>
        <w:t>&lt;p align="left"&gt;月是故乡明&lt;/p&gt;</w:t>
      </w:r>
    </w:p>
    <w:p w14:paraId="2F15800E" w14:textId="77777777" w:rsidR="000948F1" w:rsidRPr="00613BB9" w:rsidRDefault="000948F1" w:rsidP="00E45717">
      <w:pPr>
        <w:pStyle w:val="3"/>
        <w:rPr>
          <w:szCs w:val="21"/>
        </w:rPr>
      </w:pPr>
      <w:bookmarkStart w:id="219" w:name="_Toc46394836"/>
      <w:r w:rsidRPr="00613BB9">
        <w:rPr>
          <w:szCs w:val="21"/>
        </w:rPr>
        <w:t>右对齐</w:t>
      </w:r>
      <w:bookmarkEnd w:id="219"/>
    </w:p>
    <w:p w14:paraId="66DE5ED8" w14:textId="77777777" w:rsidR="000948F1" w:rsidRPr="00613BB9" w:rsidRDefault="000948F1" w:rsidP="000948F1">
      <w:pPr>
        <w:widowControl/>
        <w:shd w:val="clear" w:color="auto" w:fill="FFFFFF"/>
        <w:jc w:val="left"/>
        <w:rPr>
          <w:rFonts w:ascii="宋体" w:eastAsia="宋体" w:hAnsi="宋体" w:cs="宋体"/>
          <w:kern w:val="0"/>
          <w:szCs w:val="21"/>
        </w:rPr>
      </w:pPr>
      <w:r w:rsidRPr="00613BB9">
        <w:rPr>
          <w:rFonts w:ascii="宋体" w:eastAsia="宋体" w:hAnsi="宋体" w:cs="宋体"/>
          <w:kern w:val="0"/>
          <w:sz w:val="24"/>
          <w:szCs w:val="24"/>
        </w:rPr>
        <w:t>&lt;p align="right"&gt;月是故乡明&lt;/p&gt;</w:t>
      </w:r>
    </w:p>
    <w:p w14:paraId="7BE9626D" w14:textId="77777777" w:rsidR="000948F1" w:rsidRPr="00613BB9" w:rsidRDefault="000948F1" w:rsidP="000948F1">
      <w:pPr>
        <w:widowControl/>
        <w:jc w:val="left"/>
        <w:rPr>
          <w:rFonts w:ascii="宋体" w:eastAsia="宋体" w:hAnsi="宋体" w:cs="宋体"/>
          <w:b/>
          <w:bCs/>
          <w:kern w:val="0"/>
          <w:sz w:val="24"/>
          <w:szCs w:val="24"/>
        </w:rPr>
      </w:pPr>
    </w:p>
    <w:p w14:paraId="4371E742" w14:textId="77777777" w:rsidR="000948F1" w:rsidRPr="00613BB9" w:rsidRDefault="000948F1" w:rsidP="00E45717">
      <w:pPr>
        <w:pStyle w:val="3"/>
      </w:pPr>
      <w:bookmarkStart w:id="220" w:name="_Toc46394837"/>
      <w:r w:rsidRPr="00613BB9">
        <w:rPr>
          <w:rFonts w:hint="eastAsia"/>
        </w:rPr>
        <w:t>换行</w:t>
      </w:r>
      <w:bookmarkEnd w:id="220"/>
    </w:p>
    <w:p w14:paraId="03C1ABF7" w14:textId="77777777" w:rsidR="000948F1" w:rsidRPr="00613BB9" w:rsidRDefault="000948F1" w:rsidP="000948F1">
      <w:pPr>
        <w:pStyle w:val="a3"/>
        <w:shd w:val="clear" w:color="auto" w:fill="FFFFFF"/>
        <w:spacing w:before="0" w:beforeAutospacing="0" w:after="240" w:afterAutospacing="0" w:line="390" w:lineRule="atLeast"/>
      </w:pPr>
      <w:r w:rsidRPr="00613BB9">
        <w:rPr>
          <w:rFonts w:hint="eastAsia"/>
        </w:rPr>
        <w:t>两种方案</w:t>
      </w:r>
    </w:p>
    <w:p w14:paraId="37EEE62B" w14:textId="77777777" w:rsidR="000948F1" w:rsidRPr="00613BB9" w:rsidRDefault="000948F1" w:rsidP="00907565">
      <w:pPr>
        <w:pStyle w:val="a3"/>
        <w:numPr>
          <w:ilvl w:val="0"/>
          <w:numId w:val="39"/>
        </w:numPr>
        <w:shd w:val="clear" w:color="auto" w:fill="FFFFFF"/>
        <w:spacing w:before="0" w:beforeAutospacing="0" w:after="240" w:afterAutospacing="0" w:line="390" w:lineRule="atLeast"/>
        <w:ind w:left="480"/>
      </w:pPr>
      <w:r w:rsidRPr="00613BB9">
        <w:rPr>
          <w:rFonts w:hint="eastAsia"/>
        </w:rPr>
        <w:t>两个回车即可</w:t>
      </w:r>
    </w:p>
    <w:p w14:paraId="6300C561" w14:textId="77777777" w:rsidR="000948F1" w:rsidRPr="00613BB9" w:rsidRDefault="000948F1" w:rsidP="00907565">
      <w:pPr>
        <w:pStyle w:val="a3"/>
        <w:numPr>
          <w:ilvl w:val="0"/>
          <w:numId w:val="39"/>
        </w:numPr>
        <w:shd w:val="clear" w:color="auto" w:fill="FFFFFF"/>
        <w:spacing w:before="0" w:beforeAutospacing="0" w:after="240" w:afterAutospacing="0" w:line="390" w:lineRule="atLeast"/>
        <w:ind w:left="480"/>
      </w:pPr>
      <w:r w:rsidRPr="00613BB9">
        <w:rPr>
          <w:rFonts w:hint="eastAsia"/>
        </w:rPr>
        <w:t>使用&lt; br &gt;</w:t>
      </w:r>
    </w:p>
    <w:p w14:paraId="2FA0F833" w14:textId="77777777" w:rsidR="000948F1" w:rsidRPr="00613BB9" w:rsidRDefault="000948F1" w:rsidP="000948F1">
      <w:pPr>
        <w:widowControl/>
        <w:jc w:val="left"/>
        <w:rPr>
          <w:rFonts w:ascii="宋体" w:eastAsia="宋体" w:hAnsi="宋体" w:cs="宋体"/>
          <w:kern w:val="0"/>
          <w:sz w:val="24"/>
          <w:szCs w:val="24"/>
        </w:rPr>
      </w:pPr>
    </w:p>
    <w:p w14:paraId="4D5E8DD3" w14:textId="77777777" w:rsidR="000948F1" w:rsidRPr="00613BB9" w:rsidRDefault="000948F1" w:rsidP="000948F1">
      <w:pPr>
        <w:widowControl/>
        <w:jc w:val="left"/>
        <w:rPr>
          <w:rFonts w:ascii="宋体" w:eastAsia="宋体" w:hAnsi="宋体" w:cs="宋体"/>
          <w:kern w:val="0"/>
          <w:sz w:val="24"/>
          <w:szCs w:val="24"/>
        </w:rPr>
      </w:pPr>
    </w:p>
    <w:p w14:paraId="3F73B490" w14:textId="77777777" w:rsidR="000948F1" w:rsidRPr="00613BB9" w:rsidRDefault="000948F1" w:rsidP="000948F1">
      <w:pPr>
        <w:widowControl/>
        <w:jc w:val="left"/>
        <w:rPr>
          <w:rFonts w:ascii="宋体" w:eastAsia="宋体" w:hAnsi="宋体" w:cs="宋体"/>
          <w:kern w:val="0"/>
          <w:sz w:val="24"/>
          <w:szCs w:val="24"/>
        </w:rPr>
      </w:pPr>
    </w:p>
    <w:p w14:paraId="54E2DB24" w14:textId="77777777" w:rsidR="000948F1" w:rsidRPr="00613BB9" w:rsidRDefault="000948F1" w:rsidP="00E45717">
      <w:pPr>
        <w:pStyle w:val="3"/>
        <w:rPr>
          <w:b w:val="0"/>
          <w:bCs w:val="0"/>
          <w:kern w:val="36"/>
          <w:sz w:val="48"/>
          <w:szCs w:val="48"/>
        </w:rPr>
      </w:pPr>
      <w:bookmarkStart w:id="221" w:name="_Toc46394838"/>
      <w:r w:rsidRPr="00613BB9">
        <w:rPr>
          <w:kern w:val="36"/>
          <w:sz w:val="48"/>
          <w:szCs w:val="48"/>
        </w:rPr>
        <w:t>列表</w:t>
      </w:r>
      <w:bookmarkEnd w:id="221"/>
    </w:p>
    <w:p w14:paraId="1DFDE453" w14:textId="77777777" w:rsidR="000948F1" w:rsidRPr="00613BB9" w:rsidRDefault="000948F1" w:rsidP="00E45717">
      <w:pPr>
        <w:pStyle w:val="4"/>
        <w:rPr>
          <w:rFonts w:ascii="宋体" w:eastAsia="宋体" w:hAnsi="宋体"/>
          <w:b w:val="0"/>
          <w:bCs w:val="0"/>
          <w:sz w:val="20"/>
          <w:szCs w:val="20"/>
        </w:rPr>
      </w:pPr>
      <w:bookmarkStart w:id="222" w:name="_Toc46394839"/>
      <w:r w:rsidRPr="00613BB9">
        <w:rPr>
          <w:rFonts w:ascii="宋体" w:eastAsia="宋体" w:hAnsi="宋体"/>
          <w:sz w:val="20"/>
          <w:szCs w:val="20"/>
        </w:rPr>
        <w:t>无序列表</w:t>
      </w:r>
      <w:bookmarkEnd w:id="222"/>
    </w:p>
    <w:p w14:paraId="302CFB60"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语法：</w:t>
      </w:r>
      <w:r w:rsidRPr="00613BB9">
        <w:rPr>
          <w:rFonts w:ascii="宋体" w:eastAsia="宋体" w:hAnsi="宋体" w:cs="宋体"/>
          <w:kern w:val="0"/>
          <w:sz w:val="24"/>
          <w:szCs w:val="24"/>
        </w:rPr>
        <w:br/>
        <w:t>无序列表用 - + * 任何一种都可以</w:t>
      </w:r>
    </w:p>
    <w:p w14:paraId="48B466B2"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列表内容</w:t>
      </w:r>
    </w:p>
    <w:p w14:paraId="4BD485D1"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列表内容</w:t>
      </w:r>
    </w:p>
    <w:p w14:paraId="331E83E2"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列表内容</w:t>
      </w:r>
    </w:p>
    <w:p w14:paraId="34B65097"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13E8260"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注意：- + * 跟内容之间都要有一个空格</w:t>
      </w:r>
    </w:p>
    <w:p w14:paraId="661C8EB0"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09AF2C4"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效果如下：</w:t>
      </w:r>
    </w:p>
    <w:p w14:paraId="03603A93" w14:textId="77777777" w:rsidR="000948F1" w:rsidRPr="00613BB9" w:rsidRDefault="000948F1" w:rsidP="00907565">
      <w:pPr>
        <w:widowControl/>
        <w:numPr>
          <w:ilvl w:val="0"/>
          <w:numId w:val="32"/>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列表内容</w:t>
      </w:r>
    </w:p>
    <w:p w14:paraId="1DB3C623" w14:textId="77777777" w:rsidR="000948F1" w:rsidRPr="00613BB9" w:rsidRDefault="000948F1" w:rsidP="00907565">
      <w:pPr>
        <w:widowControl/>
        <w:numPr>
          <w:ilvl w:val="0"/>
          <w:numId w:val="32"/>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列表内容</w:t>
      </w:r>
    </w:p>
    <w:p w14:paraId="14C4F10D" w14:textId="77777777" w:rsidR="000948F1" w:rsidRPr="00613BB9" w:rsidRDefault="000948F1" w:rsidP="00907565">
      <w:pPr>
        <w:widowControl/>
        <w:numPr>
          <w:ilvl w:val="0"/>
          <w:numId w:val="32"/>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列表内容</w:t>
      </w:r>
    </w:p>
    <w:p w14:paraId="62604C5F" w14:textId="77777777" w:rsidR="000948F1" w:rsidRPr="00613BB9" w:rsidRDefault="000948F1" w:rsidP="00E45717">
      <w:pPr>
        <w:pStyle w:val="4"/>
        <w:rPr>
          <w:rFonts w:ascii="宋体" w:eastAsia="宋体" w:hAnsi="宋体"/>
        </w:rPr>
      </w:pPr>
      <w:bookmarkStart w:id="223" w:name="_Toc46394840"/>
      <w:r w:rsidRPr="00613BB9">
        <w:rPr>
          <w:rFonts w:ascii="宋体" w:eastAsia="宋体" w:hAnsi="宋体"/>
        </w:rPr>
        <w:t>多级无序列表</w:t>
      </w:r>
      <w:bookmarkEnd w:id="223"/>
    </w:p>
    <w:p w14:paraId="235ED1BF" w14:textId="77777777" w:rsidR="000948F1" w:rsidRPr="00613BB9" w:rsidRDefault="000948F1" w:rsidP="00907565">
      <w:pPr>
        <w:widowControl/>
        <w:numPr>
          <w:ilvl w:val="0"/>
          <w:numId w:val="41"/>
        </w:numPr>
        <w:spacing w:before="100" w:beforeAutospacing="1" w:after="100" w:afterAutospacing="1"/>
        <w:jc w:val="left"/>
        <w:rPr>
          <w:rFonts w:ascii="宋体" w:eastAsia="宋体" w:hAnsi="宋体"/>
        </w:rPr>
      </w:pPr>
      <w:r w:rsidRPr="00613BB9">
        <w:rPr>
          <w:rFonts w:ascii="宋体" w:eastAsia="宋体" w:hAnsi="宋体"/>
        </w:rPr>
        <w:t xml:space="preserve">编程语言 </w:t>
      </w:r>
    </w:p>
    <w:p w14:paraId="07A1622F" w14:textId="77777777" w:rsidR="000948F1" w:rsidRPr="00613BB9" w:rsidRDefault="000948F1" w:rsidP="00907565">
      <w:pPr>
        <w:widowControl/>
        <w:numPr>
          <w:ilvl w:val="1"/>
          <w:numId w:val="41"/>
        </w:numPr>
        <w:spacing w:before="100" w:beforeAutospacing="1" w:after="100" w:afterAutospacing="1"/>
        <w:jc w:val="left"/>
        <w:rPr>
          <w:rFonts w:ascii="宋体" w:eastAsia="宋体" w:hAnsi="宋体"/>
        </w:rPr>
      </w:pPr>
      <w:r w:rsidRPr="00613BB9">
        <w:rPr>
          <w:rFonts w:ascii="宋体" w:eastAsia="宋体" w:hAnsi="宋体"/>
        </w:rPr>
        <w:t xml:space="preserve">脚本语言 </w:t>
      </w:r>
    </w:p>
    <w:p w14:paraId="554057BA" w14:textId="77777777" w:rsidR="000948F1" w:rsidRPr="00613BB9" w:rsidRDefault="000948F1" w:rsidP="00907565">
      <w:pPr>
        <w:widowControl/>
        <w:numPr>
          <w:ilvl w:val="2"/>
          <w:numId w:val="41"/>
        </w:numPr>
        <w:spacing w:before="100" w:beforeAutospacing="1" w:after="100" w:afterAutospacing="1"/>
        <w:jc w:val="left"/>
        <w:rPr>
          <w:rFonts w:ascii="宋体" w:eastAsia="宋体" w:hAnsi="宋体"/>
        </w:rPr>
      </w:pPr>
      <w:r w:rsidRPr="00613BB9">
        <w:rPr>
          <w:rFonts w:ascii="宋体" w:eastAsia="宋体" w:hAnsi="宋体"/>
        </w:rPr>
        <w:t>Python</w:t>
      </w:r>
    </w:p>
    <w:p w14:paraId="20724C52" w14:textId="77777777" w:rsidR="000948F1" w:rsidRPr="00613BB9" w:rsidRDefault="000948F1" w:rsidP="00E45717">
      <w:pPr>
        <w:pStyle w:val="4"/>
        <w:rPr>
          <w:rFonts w:ascii="宋体" w:eastAsia="宋体" w:hAnsi="宋体"/>
          <w:b w:val="0"/>
          <w:bCs w:val="0"/>
          <w:sz w:val="20"/>
          <w:szCs w:val="20"/>
        </w:rPr>
      </w:pPr>
      <w:bookmarkStart w:id="224" w:name="_Toc46394841"/>
      <w:r w:rsidRPr="00613BB9">
        <w:rPr>
          <w:rFonts w:ascii="宋体" w:eastAsia="宋体" w:hAnsi="宋体"/>
          <w:sz w:val="20"/>
          <w:szCs w:val="20"/>
        </w:rPr>
        <w:t>有序列表</w:t>
      </w:r>
      <w:bookmarkEnd w:id="224"/>
    </w:p>
    <w:p w14:paraId="5BE69FC8"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语法：</w:t>
      </w:r>
    </w:p>
    <w:p w14:paraId="398CAC20"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数字加点</w:t>
      </w:r>
    </w:p>
    <w:p w14:paraId="64B413C0"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1. 列表内容</w:t>
      </w:r>
    </w:p>
    <w:p w14:paraId="6B669B91"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2. 列表内容</w:t>
      </w:r>
    </w:p>
    <w:p w14:paraId="5A6AFC51"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3. 列表内容</w:t>
      </w:r>
    </w:p>
    <w:p w14:paraId="555E85F8"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6464D11"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注意：序号跟内容之间要有空格</w:t>
      </w:r>
    </w:p>
    <w:p w14:paraId="72075413"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效果如下：</w:t>
      </w:r>
    </w:p>
    <w:p w14:paraId="1E314102" w14:textId="77777777" w:rsidR="000948F1" w:rsidRPr="00613BB9" w:rsidRDefault="000948F1" w:rsidP="00907565">
      <w:pPr>
        <w:widowControl/>
        <w:numPr>
          <w:ilvl w:val="0"/>
          <w:numId w:val="33"/>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列表内容</w:t>
      </w:r>
    </w:p>
    <w:p w14:paraId="6297B6FA" w14:textId="77777777" w:rsidR="000948F1" w:rsidRPr="00613BB9" w:rsidRDefault="000948F1" w:rsidP="00907565">
      <w:pPr>
        <w:widowControl/>
        <w:numPr>
          <w:ilvl w:val="0"/>
          <w:numId w:val="33"/>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列表内容</w:t>
      </w:r>
    </w:p>
    <w:p w14:paraId="71537912" w14:textId="77777777" w:rsidR="000948F1" w:rsidRPr="00613BB9" w:rsidRDefault="000948F1" w:rsidP="00907565">
      <w:pPr>
        <w:widowControl/>
        <w:numPr>
          <w:ilvl w:val="0"/>
          <w:numId w:val="33"/>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列表内容</w:t>
      </w:r>
    </w:p>
    <w:p w14:paraId="2A58A917" w14:textId="77777777" w:rsidR="000948F1" w:rsidRPr="00613BB9" w:rsidRDefault="000948F1" w:rsidP="00E45717">
      <w:pPr>
        <w:pStyle w:val="4"/>
        <w:rPr>
          <w:rFonts w:ascii="宋体" w:eastAsia="宋体" w:hAnsi="宋体"/>
          <w:b w:val="0"/>
          <w:bCs w:val="0"/>
          <w:sz w:val="20"/>
          <w:szCs w:val="20"/>
        </w:rPr>
      </w:pPr>
      <w:bookmarkStart w:id="225" w:name="_Toc46394842"/>
      <w:r w:rsidRPr="00613BB9">
        <w:rPr>
          <w:rFonts w:ascii="宋体" w:eastAsia="宋体" w:hAnsi="宋体"/>
          <w:sz w:val="20"/>
          <w:szCs w:val="20"/>
        </w:rPr>
        <w:t>列表嵌套</w:t>
      </w:r>
      <w:bookmarkEnd w:id="225"/>
    </w:p>
    <w:p w14:paraId="265BB372"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b/>
          <w:bCs/>
          <w:kern w:val="0"/>
          <w:sz w:val="24"/>
          <w:szCs w:val="24"/>
        </w:rPr>
        <w:t>上一级和下一级之间敲三个空格即可</w:t>
      </w:r>
    </w:p>
    <w:p w14:paraId="26FFD8F5" w14:textId="77777777" w:rsidR="000948F1" w:rsidRPr="00613BB9" w:rsidRDefault="000948F1" w:rsidP="00907565">
      <w:pPr>
        <w:widowControl/>
        <w:numPr>
          <w:ilvl w:val="0"/>
          <w:numId w:val="34"/>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一级无序列表内容</w:t>
      </w:r>
    </w:p>
    <w:p w14:paraId="4032FFDA" w14:textId="77777777" w:rsidR="000948F1" w:rsidRPr="00613BB9" w:rsidRDefault="000948F1" w:rsidP="00907565">
      <w:pPr>
        <w:widowControl/>
        <w:numPr>
          <w:ilvl w:val="1"/>
          <w:numId w:val="34"/>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二级无序列表内容</w:t>
      </w:r>
    </w:p>
    <w:p w14:paraId="7F8E27A8" w14:textId="77777777" w:rsidR="000948F1" w:rsidRPr="00613BB9" w:rsidRDefault="000948F1" w:rsidP="00907565">
      <w:pPr>
        <w:widowControl/>
        <w:numPr>
          <w:ilvl w:val="1"/>
          <w:numId w:val="34"/>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二级无序列表内容</w:t>
      </w:r>
    </w:p>
    <w:p w14:paraId="0B945397" w14:textId="77777777" w:rsidR="000948F1" w:rsidRPr="00613BB9" w:rsidRDefault="000948F1" w:rsidP="00907565">
      <w:pPr>
        <w:widowControl/>
        <w:numPr>
          <w:ilvl w:val="1"/>
          <w:numId w:val="34"/>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二级无序列表内容</w:t>
      </w:r>
    </w:p>
    <w:p w14:paraId="54578F90" w14:textId="77777777" w:rsidR="000948F1" w:rsidRPr="00613BB9" w:rsidRDefault="000948F1" w:rsidP="00907565">
      <w:pPr>
        <w:widowControl/>
        <w:numPr>
          <w:ilvl w:val="0"/>
          <w:numId w:val="34"/>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一级无序列表内容</w:t>
      </w:r>
    </w:p>
    <w:p w14:paraId="3E2B5AA2" w14:textId="77777777" w:rsidR="000948F1" w:rsidRPr="00613BB9" w:rsidRDefault="000948F1" w:rsidP="00907565">
      <w:pPr>
        <w:widowControl/>
        <w:numPr>
          <w:ilvl w:val="1"/>
          <w:numId w:val="35"/>
        </w:numPr>
        <w:spacing w:before="100" w:beforeAutospacing="1" w:after="100" w:afterAutospacing="1"/>
        <w:ind w:left="1440" w:hanging="360"/>
        <w:jc w:val="left"/>
        <w:rPr>
          <w:rFonts w:ascii="宋体" w:eastAsia="宋体" w:hAnsi="宋体" w:cs="宋体"/>
          <w:kern w:val="0"/>
          <w:sz w:val="24"/>
          <w:szCs w:val="24"/>
        </w:rPr>
      </w:pPr>
      <w:r w:rsidRPr="00613BB9">
        <w:rPr>
          <w:rFonts w:ascii="宋体" w:eastAsia="宋体" w:hAnsi="宋体" w:cs="宋体"/>
          <w:kern w:val="0"/>
          <w:sz w:val="24"/>
          <w:szCs w:val="24"/>
        </w:rPr>
        <w:t>二级有序列表内容</w:t>
      </w:r>
    </w:p>
    <w:p w14:paraId="2040D218" w14:textId="77777777" w:rsidR="000948F1" w:rsidRPr="00613BB9" w:rsidRDefault="000948F1" w:rsidP="00907565">
      <w:pPr>
        <w:widowControl/>
        <w:numPr>
          <w:ilvl w:val="1"/>
          <w:numId w:val="35"/>
        </w:numPr>
        <w:spacing w:before="100" w:beforeAutospacing="1" w:after="100" w:afterAutospacing="1"/>
        <w:ind w:left="1440" w:hanging="360"/>
        <w:jc w:val="left"/>
        <w:rPr>
          <w:rFonts w:ascii="宋体" w:eastAsia="宋体" w:hAnsi="宋体" w:cs="宋体"/>
          <w:kern w:val="0"/>
          <w:sz w:val="24"/>
          <w:szCs w:val="24"/>
        </w:rPr>
      </w:pPr>
      <w:r w:rsidRPr="00613BB9">
        <w:rPr>
          <w:rFonts w:ascii="宋体" w:eastAsia="宋体" w:hAnsi="宋体" w:cs="宋体"/>
          <w:kern w:val="0"/>
          <w:sz w:val="24"/>
          <w:szCs w:val="24"/>
        </w:rPr>
        <w:t>二级有序列表内容</w:t>
      </w:r>
    </w:p>
    <w:p w14:paraId="71C8A301" w14:textId="77777777" w:rsidR="000948F1" w:rsidRPr="00613BB9" w:rsidRDefault="000948F1" w:rsidP="00907565">
      <w:pPr>
        <w:widowControl/>
        <w:numPr>
          <w:ilvl w:val="1"/>
          <w:numId w:val="35"/>
        </w:numPr>
        <w:spacing w:before="100" w:beforeAutospacing="1" w:after="100" w:afterAutospacing="1"/>
        <w:ind w:left="1440" w:hanging="360"/>
        <w:jc w:val="left"/>
        <w:rPr>
          <w:rFonts w:ascii="宋体" w:eastAsia="宋体" w:hAnsi="宋体" w:cs="宋体"/>
          <w:kern w:val="0"/>
          <w:sz w:val="24"/>
          <w:szCs w:val="24"/>
        </w:rPr>
      </w:pPr>
      <w:r w:rsidRPr="00613BB9">
        <w:rPr>
          <w:rFonts w:ascii="宋体" w:eastAsia="宋体" w:hAnsi="宋体" w:cs="宋体"/>
          <w:kern w:val="0"/>
          <w:sz w:val="24"/>
          <w:szCs w:val="24"/>
        </w:rPr>
        <w:t>二级有序列表内容</w:t>
      </w:r>
    </w:p>
    <w:p w14:paraId="392257B9" w14:textId="77777777" w:rsidR="000948F1" w:rsidRPr="00613BB9" w:rsidRDefault="000948F1" w:rsidP="00907565">
      <w:pPr>
        <w:widowControl/>
        <w:numPr>
          <w:ilvl w:val="0"/>
          <w:numId w:val="36"/>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一级有序列表内容</w:t>
      </w:r>
    </w:p>
    <w:p w14:paraId="758C1F82" w14:textId="77777777" w:rsidR="000948F1" w:rsidRPr="00613BB9" w:rsidRDefault="000948F1" w:rsidP="00907565">
      <w:pPr>
        <w:widowControl/>
        <w:numPr>
          <w:ilvl w:val="1"/>
          <w:numId w:val="36"/>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二级无序列表内容</w:t>
      </w:r>
    </w:p>
    <w:p w14:paraId="1BA1AD1F" w14:textId="77777777" w:rsidR="000948F1" w:rsidRPr="00613BB9" w:rsidRDefault="000948F1" w:rsidP="00907565">
      <w:pPr>
        <w:widowControl/>
        <w:numPr>
          <w:ilvl w:val="1"/>
          <w:numId w:val="36"/>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二级无序列表内容</w:t>
      </w:r>
    </w:p>
    <w:p w14:paraId="247B5182" w14:textId="77777777" w:rsidR="000948F1" w:rsidRPr="00613BB9" w:rsidRDefault="000948F1" w:rsidP="00907565">
      <w:pPr>
        <w:widowControl/>
        <w:numPr>
          <w:ilvl w:val="1"/>
          <w:numId w:val="36"/>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二级无序列表内容</w:t>
      </w:r>
    </w:p>
    <w:p w14:paraId="29F2BA80" w14:textId="77777777" w:rsidR="000948F1" w:rsidRPr="00613BB9" w:rsidRDefault="000948F1" w:rsidP="00907565">
      <w:pPr>
        <w:widowControl/>
        <w:numPr>
          <w:ilvl w:val="0"/>
          <w:numId w:val="36"/>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一级有序列表内容</w:t>
      </w:r>
    </w:p>
    <w:p w14:paraId="5FE984E8" w14:textId="77777777" w:rsidR="000948F1" w:rsidRPr="00613BB9" w:rsidRDefault="000948F1" w:rsidP="00907565">
      <w:pPr>
        <w:widowControl/>
        <w:numPr>
          <w:ilvl w:val="1"/>
          <w:numId w:val="37"/>
        </w:numPr>
        <w:spacing w:before="100" w:beforeAutospacing="1" w:after="100" w:afterAutospacing="1"/>
        <w:ind w:left="1440" w:hanging="360"/>
        <w:jc w:val="left"/>
        <w:rPr>
          <w:rFonts w:ascii="宋体" w:eastAsia="宋体" w:hAnsi="宋体" w:cs="宋体"/>
          <w:kern w:val="0"/>
          <w:sz w:val="24"/>
          <w:szCs w:val="24"/>
        </w:rPr>
      </w:pPr>
      <w:r w:rsidRPr="00613BB9">
        <w:rPr>
          <w:rFonts w:ascii="宋体" w:eastAsia="宋体" w:hAnsi="宋体" w:cs="宋体"/>
          <w:kern w:val="0"/>
          <w:sz w:val="24"/>
          <w:szCs w:val="24"/>
        </w:rPr>
        <w:t>二级有序列表内容</w:t>
      </w:r>
    </w:p>
    <w:p w14:paraId="1C9CB244" w14:textId="77777777" w:rsidR="000948F1" w:rsidRPr="00613BB9" w:rsidRDefault="000948F1" w:rsidP="00907565">
      <w:pPr>
        <w:widowControl/>
        <w:numPr>
          <w:ilvl w:val="1"/>
          <w:numId w:val="37"/>
        </w:numPr>
        <w:spacing w:before="100" w:beforeAutospacing="1" w:after="100" w:afterAutospacing="1"/>
        <w:ind w:left="1440" w:hanging="360"/>
        <w:jc w:val="left"/>
        <w:rPr>
          <w:rFonts w:ascii="宋体" w:eastAsia="宋体" w:hAnsi="宋体" w:cs="宋体"/>
          <w:kern w:val="0"/>
          <w:sz w:val="24"/>
          <w:szCs w:val="24"/>
        </w:rPr>
      </w:pPr>
      <w:r w:rsidRPr="00613BB9">
        <w:rPr>
          <w:rFonts w:ascii="宋体" w:eastAsia="宋体" w:hAnsi="宋体" w:cs="宋体"/>
          <w:kern w:val="0"/>
          <w:sz w:val="24"/>
          <w:szCs w:val="24"/>
        </w:rPr>
        <w:t>二级有序列表内容</w:t>
      </w:r>
    </w:p>
    <w:p w14:paraId="426FA974" w14:textId="77777777" w:rsidR="000948F1" w:rsidRPr="00613BB9" w:rsidRDefault="000948F1" w:rsidP="00907565">
      <w:pPr>
        <w:widowControl/>
        <w:numPr>
          <w:ilvl w:val="1"/>
          <w:numId w:val="37"/>
        </w:numPr>
        <w:spacing w:before="100" w:beforeAutospacing="1" w:after="100" w:afterAutospacing="1"/>
        <w:ind w:left="1440" w:hanging="360"/>
        <w:jc w:val="left"/>
        <w:rPr>
          <w:rFonts w:ascii="宋体" w:eastAsia="宋体" w:hAnsi="宋体" w:cs="宋体"/>
          <w:kern w:val="0"/>
          <w:sz w:val="24"/>
          <w:szCs w:val="24"/>
        </w:rPr>
      </w:pPr>
      <w:r w:rsidRPr="00613BB9">
        <w:rPr>
          <w:rFonts w:ascii="宋体" w:eastAsia="宋体" w:hAnsi="宋体" w:cs="宋体"/>
          <w:kern w:val="0"/>
          <w:sz w:val="24"/>
          <w:szCs w:val="24"/>
        </w:rPr>
        <w:t>二级有序列表内容</w:t>
      </w:r>
    </w:p>
    <w:p w14:paraId="50C49D4F" w14:textId="77777777" w:rsidR="000948F1" w:rsidRPr="00613BB9" w:rsidRDefault="00717723" w:rsidP="000948F1">
      <w:pPr>
        <w:widowControl/>
        <w:jc w:val="left"/>
        <w:rPr>
          <w:rFonts w:ascii="宋体" w:eastAsia="宋体" w:hAnsi="宋体" w:cs="宋体"/>
          <w:kern w:val="0"/>
          <w:sz w:val="24"/>
          <w:szCs w:val="24"/>
        </w:rPr>
      </w:pPr>
      <w:r>
        <w:rPr>
          <w:rFonts w:ascii="宋体" w:eastAsia="宋体" w:hAnsi="宋体" w:cs="宋体"/>
          <w:kern w:val="0"/>
          <w:sz w:val="24"/>
          <w:szCs w:val="24"/>
        </w:rPr>
        <w:pict w14:anchorId="21E8E7D1">
          <v:rect id="_x0000_i1043" style="width:0;height:1.5pt" o:hralign="center" o:hrstd="t" o:hr="t" fillcolor="#a0a0a0" stroked="f"/>
        </w:pict>
      </w:r>
    </w:p>
    <w:p w14:paraId="21D3B532" w14:textId="77777777" w:rsidR="000948F1" w:rsidRPr="00613BB9" w:rsidRDefault="000948F1" w:rsidP="00E45717">
      <w:pPr>
        <w:pStyle w:val="4"/>
        <w:rPr>
          <w:rFonts w:ascii="宋体" w:eastAsia="宋体" w:hAnsi="宋体"/>
        </w:rPr>
      </w:pPr>
      <w:bookmarkStart w:id="226" w:name="_Toc46394843"/>
      <w:r w:rsidRPr="00613BB9">
        <w:rPr>
          <w:rFonts w:ascii="宋体" w:eastAsia="宋体" w:hAnsi="宋体"/>
        </w:rPr>
        <w:t>复选框列表</w:t>
      </w:r>
      <w:bookmarkEnd w:id="226"/>
    </w:p>
    <w:p w14:paraId="51DAFC4E" w14:textId="77777777" w:rsidR="000948F1" w:rsidRPr="00613BB9" w:rsidRDefault="000948F1" w:rsidP="00907565">
      <w:pPr>
        <w:widowControl/>
        <w:numPr>
          <w:ilvl w:val="0"/>
          <w:numId w:val="42"/>
        </w:numPr>
        <w:spacing w:before="100" w:beforeAutospacing="1" w:after="100" w:afterAutospacing="1"/>
        <w:jc w:val="left"/>
        <w:rPr>
          <w:rFonts w:ascii="宋体" w:eastAsia="宋体" w:hAnsi="宋体"/>
        </w:rPr>
      </w:pPr>
      <w:r w:rsidRPr="00613BB9">
        <w:rPr>
          <w:rFonts w:ascii="宋体" w:eastAsia="宋体" w:hAnsi="宋体"/>
        </w:rPr>
        <w:t>[x] 需求分析</w:t>
      </w:r>
    </w:p>
    <w:p w14:paraId="590E1E91" w14:textId="77777777" w:rsidR="000948F1" w:rsidRPr="00613BB9" w:rsidRDefault="000948F1" w:rsidP="00907565">
      <w:pPr>
        <w:widowControl/>
        <w:numPr>
          <w:ilvl w:val="0"/>
          <w:numId w:val="42"/>
        </w:numPr>
        <w:spacing w:before="100" w:beforeAutospacing="1" w:after="100" w:afterAutospacing="1"/>
        <w:jc w:val="left"/>
        <w:rPr>
          <w:rFonts w:ascii="宋体" w:eastAsia="宋体" w:hAnsi="宋体"/>
        </w:rPr>
      </w:pPr>
      <w:r w:rsidRPr="00613BB9">
        <w:rPr>
          <w:rFonts w:ascii="宋体" w:eastAsia="宋体" w:hAnsi="宋体"/>
        </w:rPr>
        <w:t>[x] 系统设计</w:t>
      </w:r>
    </w:p>
    <w:p w14:paraId="0DB77F8A" w14:textId="77777777" w:rsidR="000948F1" w:rsidRPr="00613BB9" w:rsidRDefault="000948F1" w:rsidP="00907565">
      <w:pPr>
        <w:widowControl/>
        <w:numPr>
          <w:ilvl w:val="0"/>
          <w:numId w:val="42"/>
        </w:numPr>
        <w:spacing w:before="100" w:beforeAutospacing="1" w:after="100" w:afterAutospacing="1"/>
        <w:jc w:val="left"/>
        <w:rPr>
          <w:rFonts w:ascii="宋体" w:eastAsia="宋体" w:hAnsi="宋体"/>
        </w:rPr>
      </w:pPr>
      <w:r w:rsidRPr="00613BB9">
        <w:rPr>
          <w:rFonts w:ascii="宋体" w:eastAsia="宋体" w:hAnsi="宋体"/>
        </w:rPr>
        <w:t>[x] 详细设计</w:t>
      </w:r>
    </w:p>
    <w:p w14:paraId="53A482F6" w14:textId="77777777" w:rsidR="000948F1" w:rsidRPr="00613BB9" w:rsidRDefault="000948F1" w:rsidP="00907565">
      <w:pPr>
        <w:widowControl/>
        <w:numPr>
          <w:ilvl w:val="0"/>
          <w:numId w:val="42"/>
        </w:numPr>
        <w:spacing w:before="100" w:beforeAutospacing="1" w:after="100" w:afterAutospacing="1"/>
        <w:jc w:val="left"/>
        <w:rPr>
          <w:rFonts w:ascii="宋体" w:eastAsia="宋体" w:hAnsi="宋体"/>
        </w:rPr>
      </w:pPr>
      <w:r w:rsidRPr="00613BB9">
        <w:rPr>
          <w:rFonts w:ascii="宋体" w:eastAsia="宋体" w:hAnsi="宋体"/>
        </w:rPr>
        <w:t>[ ] 编码</w:t>
      </w:r>
    </w:p>
    <w:p w14:paraId="6940E930" w14:textId="77777777" w:rsidR="000948F1" w:rsidRPr="00613BB9" w:rsidRDefault="000948F1" w:rsidP="00907565">
      <w:pPr>
        <w:widowControl/>
        <w:numPr>
          <w:ilvl w:val="0"/>
          <w:numId w:val="42"/>
        </w:numPr>
        <w:spacing w:before="100" w:beforeAutospacing="1" w:after="100" w:afterAutospacing="1"/>
        <w:jc w:val="left"/>
        <w:rPr>
          <w:rFonts w:ascii="宋体" w:eastAsia="宋体" w:hAnsi="宋体"/>
        </w:rPr>
      </w:pPr>
      <w:r w:rsidRPr="00613BB9">
        <w:rPr>
          <w:rFonts w:ascii="宋体" w:eastAsia="宋体" w:hAnsi="宋体"/>
        </w:rPr>
        <w:t>[ ] 测试</w:t>
      </w:r>
    </w:p>
    <w:p w14:paraId="7A3EBDC3" w14:textId="77777777" w:rsidR="000948F1" w:rsidRPr="00613BB9" w:rsidRDefault="000948F1" w:rsidP="00907565">
      <w:pPr>
        <w:widowControl/>
        <w:numPr>
          <w:ilvl w:val="0"/>
          <w:numId w:val="42"/>
        </w:numPr>
        <w:spacing w:before="100" w:beforeAutospacing="1" w:after="100" w:afterAutospacing="1"/>
        <w:jc w:val="left"/>
        <w:rPr>
          <w:rFonts w:ascii="宋体" w:eastAsia="宋体" w:hAnsi="宋体"/>
        </w:rPr>
      </w:pPr>
      <w:r w:rsidRPr="00613BB9">
        <w:rPr>
          <w:rFonts w:ascii="宋体" w:eastAsia="宋体" w:hAnsi="宋体"/>
        </w:rPr>
        <w:t>[ ] 交付</w:t>
      </w:r>
    </w:p>
    <w:p w14:paraId="5402CE2F" w14:textId="77777777" w:rsidR="000948F1" w:rsidRPr="00613BB9" w:rsidRDefault="000948F1" w:rsidP="000948F1">
      <w:pPr>
        <w:pStyle w:val="a3"/>
      </w:pPr>
      <w:r w:rsidRPr="00613BB9">
        <w:t>您可以使用这个功能来标注某个项目各项任务的完成情况。</w:t>
      </w:r>
    </w:p>
    <w:p w14:paraId="0AACD418" w14:textId="77777777" w:rsidR="000948F1" w:rsidRPr="00613BB9" w:rsidRDefault="000948F1" w:rsidP="000948F1">
      <w:pPr>
        <w:pStyle w:val="a3"/>
      </w:pPr>
      <w:r w:rsidRPr="00613BB9">
        <w:t>Tip:</w:t>
      </w:r>
    </w:p>
    <w:p w14:paraId="2351493A" w14:textId="77777777" w:rsidR="000948F1" w:rsidRPr="00613BB9" w:rsidRDefault="000948F1" w:rsidP="000948F1">
      <w:pPr>
        <w:pStyle w:val="a3"/>
      </w:pPr>
      <w:r w:rsidRPr="00613BB9">
        <w:t>在GitHub的</w:t>
      </w:r>
      <w:r w:rsidRPr="00613BB9">
        <w:rPr>
          <w:rStyle w:val="a6"/>
        </w:rPr>
        <w:t>issue</w:t>
      </w:r>
      <w:r w:rsidRPr="00613BB9">
        <w:t>中使用该语法是可以实时点击复选框来勾选或解除勾选的，而无需修改issue原文。</w:t>
      </w:r>
    </w:p>
    <w:p w14:paraId="00730BDE" w14:textId="77777777" w:rsidR="000948F1" w:rsidRPr="00613BB9" w:rsidRDefault="000948F1" w:rsidP="00E45717">
      <w:pPr>
        <w:pStyle w:val="2"/>
        <w:rPr>
          <w:b w:val="0"/>
          <w:bCs w:val="0"/>
          <w:kern w:val="36"/>
          <w:sz w:val="48"/>
          <w:szCs w:val="48"/>
        </w:rPr>
      </w:pPr>
      <w:bookmarkStart w:id="227" w:name="_Toc46394844"/>
      <w:r w:rsidRPr="00613BB9">
        <w:rPr>
          <w:kern w:val="36"/>
          <w:sz w:val="48"/>
          <w:szCs w:val="48"/>
        </w:rPr>
        <w:lastRenderedPageBreak/>
        <w:t>字体</w:t>
      </w:r>
      <w:bookmarkEnd w:id="227"/>
    </w:p>
    <w:p w14:paraId="589AF64C" w14:textId="77777777" w:rsidR="000948F1" w:rsidRPr="00613BB9" w:rsidRDefault="000948F1" w:rsidP="00E45717">
      <w:pPr>
        <w:pStyle w:val="3"/>
      </w:pPr>
      <w:bookmarkStart w:id="228" w:name="_Toc46394845"/>
      <w:r w:rsidRPr="00613BB9">
        <w:rPr>
          <w:rFonts w:hint="eastAsia"/>
        </w:rPr>
        <w:t>字体类型</w:t>
      </w:r>
      <w:bookmarkEnd w:id="228"/>
    </w:p>
    <w:p w14:paraId="4BE7B9B8" w14:textId="77777777" w:rsidR="000948F1" w:rsidRPr="00613BB9" w:rsidRDefault="000948F1" w:rsidP="000948F1">
      <w:pPr>
        <w:rPr>
          <w:rFonts w:ascii="宋体" w:eastAsia="宋体" w:hAnsi="宋体"/>
          <w:b/>
          <w:bCs/>
        </w:rPr>
      </w:pPr>
      <w:r w:rsidRPr="00613BB9">
        <w:rPr>
          <w:rFonts w:ascii="宋体" w:eastAsia="宋体" w:hAnsi="宋体" w:hint="eastAsia"/>
          <w:shd w:val="clear" w:color="auto" w:fill="FFFFFF"/>
        </w:rPr>
        <w:t>&lt; font face=“微软雅黑”&gt;微软雅黑</w:t>
      </w:r>
    </w:p>
    <w:p w14:paraId="13CCB3AB" w14:textId="77777777" w:rsidR="000948F1" w:rsidRPr="00613BB9" w:rsidRDefault="000948F1" w:rsidP="00E45717">
      <w:pPr>
        <w:pStyle w:val="3"/>
      </w:pPr>
      <w:bookmarkStart w:id="229" w:name="_Toc46394846"/>
      <w:r w:rsidRPr="00613BB9">
        <w:rPr>
          <w:rFonts w:hint="eastAsia"/>
        </w:rPr>
        <w:t>大小</w:t>
      </w:r>
      <w:bookmarkEnd w:id="229"/>
    </w:p>
    <w:p w14:paraId="2F156936" w14:textId="77777777" w:rsidR="000948F1" w:rsidRPr="00613BB9" w:rsidRDefault="000948F1" w:rsidP="000948F1">
      <w:pPr>
        <w:rPr>
          <w:rFonts w:ascii="宋体" w:eastAsia="宋体" w:hAnsi="宋体"/>
        </w:rPr>
      </w:pPr>
      <w:r w:rsidRPr="00613BB9">
        <w:rPr>
          <w:rFonts w:ascii="宋体" w:eastAsia="宋体" w:hAnsi="宋体" w:hint="eastAsia"/>
          <w:shd w:val="clear" w:color="auto" w:fill="FFFFFF"/>
        </w:rPr>
        <w:t>&lt; font size=5&gt; Hello</w:t>
      </w:r>
    </w:p>
    <w:p w14:paraId="6371F809" w14:textId="77777777" w:rsidR="000948F1" w:rsidRPr="00613BB9" w:rsidRDefault="000948F1" w:rsidP="000948F1">
      <w:pPr>
        <w:rPr>
          <w:rFonts w:ascii="宋体" w:eastAsia="宋体" w:hAnsi="宋体"/>
        </w:rPr>
      </w:pPr>
    </w:p>
    <w:p w14:paraId="26454CAF" w14:textId="77777777" w:rsidR="000948F1" w:rsidRPr="00613BB9" w:rsidRDefault="000948F1" w:rsidP="00E45717">
      <w:pPr>
        <w:pStyle w:val="3"/>
      </w:pPr>
      <w:bookmarkStart w:id="230" w:name="_Toc46394847"/>
      <w:r w:rsidRPr="00613BB9">
        <w:rPr>
          <w:rFonts w:hint="eastAsia"/>
        </w:rPr>
        <w:t>颜色</w:t>
      </w:r>
      <w:bookmarkEnd w:id="230"/>
    </w:p>
    <w:p w14:paraId="4B9BA021" w14:textId="77777777" w:rsidR="000948F1" w:rsidRPr="00613BB9" w:rsidRDefault="000948F1" w:rsidP="000948F1">
      <w:pPr>
        <w:rPr>
          <w:rFonts w:ascii="宋体" w:eastAsia="宋体" w:hAnsi="宋体"/>
        </w:rPr>
      </w:pPr>
      <w:r w:rsidRPr="00613BB9">
        <w:rPr>
          <w:rFonts w:ascii="宋体" w:eastAsia="宋体" w:hAnsi="宋体" w:hint="eastAsia"/>
          <w:shd w:val="clear" w:color="auto" w:fill="FFFFFF"/>
        </w:rPr>
        <w:t>&lt;font color=red&gt;color</w:t>
      </w:r>
      <w:r w:rsidRPr="00613BB9">
        <w:rPr>
          <w:rFonts w:ascii="宋体" w:eastAsia="宋体" w:hAnsi="宋体"/>
          <w:shd w:val="clear" w:color="auto" w:fill="FFFFFF"/>
        </w:rPr>
        <w:t xml:space="preserve"> </w:t>
      </w:r>
      <w:r w:rsidRPr="00613BB9">
        <w:rPr>
          <w:rFonts w:ascii="宋体" w:eastAsia="宋体" w:hAnsi="宋体" w:hint="eastAsia"/>
          <w:shd w:val="clear" w:color="auto" w:fill="FFFFFF"/>
        </w:rPr>
        <w:t>&lt;/font&gt;</w:t>
      </w:r>
    </w:p>
    <w:p w14:paraId="2C5AE190" w14:textId="77777777" w:rsidR="000948F1" w:rsidRPr="00613BB9" w:rsidRDefault="000948F1" w:rsidP="00E45717">
      <w:pPr>
        <w:pStyle w:val="3"/>
        <w:rPr>
          <w:sz w:val="20"/>
          <w:szCs w:val="20"/>
        </w:rPr>
      </w:pPr>
      <w:bookmarkStart w:id="231" w:name="_Toc46394848"/>
      <w:r w:rsidRPr="00613BB9">
        <w:rPr>
          <w:rFonts w:hint="eastAsia"/>
          <w:sz w:val="20"/>
          <w:szCs w:val="20"/>
        </w:rPr>
        <w:t>加粗</w:t>
      </w:r>
      <w:bookmarkEnd w:id="231"/>
    </w:p>
    <w:p w14:paraId="358C2768"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要加粗的文字左右分别用两个*号包起来</w:t>
      </w:r>
    </w:p>
    <w:p w14:paraId="5CD08F4E"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hint="eastAsia"/>
          <w:shd w:val="clear" w:color="auto" w:fill="FFFFFF"/>
        </w:rPr>
        <w:t>** 内容 ** 　(*与内容之间没有空格)</w:t>
      </w:r>
    </w:p>
    <w:p w14:paraId="48168AF6" w14:textId="77777777" w:rsidR="000948F1" w:rsidRPr="00613BB9" w:rsidRDefault="000948F1" w:rsidP="00E45717">
      <w:pPr>
        <w:pStyle w:val="3"/>
        <w:rPr>
          <w:sz w:val="24"/>
          <w:szCs w:val="24"/>
        </w:rPr>
      </w:pPr>
      <w:bookmarkStart w:id="232" w:name="_Toc46394849"/>
      <w:r w:rsidRPr="00613BB9">
        <w:rPr>
          <w:rFonts w:hint="eastAsia"/>
          <w:sz w:val="24"/>
          <w:szCs w:val="24"/>
        </w:rPr>
        <w:t>斜体</w:t>
      </w:r>
      <w:bookmarkEnd w:id="232"/>
    </w:p>
    <w:p w14:paraId="23DDE13A"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p>
    <w:p w14:paraId="12162A17"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要倾斜的文字左右分别用一个*号包起来</w:t>
      </w:r>
    </w:p>
    <w:p w14:paraId="77597AC9"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hint="eastAsia"/>
          <w:shd w:val="clear" w:color="auto" w:fill="FFFFFF"/>
        </w:rPr>
        <w:t>*内容 * 　　 (*与内容之间没有空格)</w:t>
      </w:r>
    </w:p>
    <w:p w14:paraId="3EC86755" w14:textId="77777777" w:rsidR="000948F1" w:rsidRPr="00613BB9" w:rsidRDefault="000948F1" w:rsidP="00E45717">
      <w:pPr>
        <w:pStyle w:val="3"/>
        <w:rPr>
          <w:sz w:val="20"/>
          <w:szCs w:val="20"/>
        </w:rPr>
      </w:pPr>
      <w:bookmarkStart w:id="233" w:name="_Toc46394850"/>
      <w:r w:rsidRPr="00613BB9">
        <w:rPr>
          <w:sz w:val="20"/>
          <w:szCs w:val="20"/>
        </w:rPr>
        <w:t>斜体加粗</w:t>
      </w:r>
      <w:bookmarkEnd w:id="233"/>
    </w:p>
    <w:p w14:paraId="2930FA87"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要倾斜和加粗的文字左右分别用三个*号包起来</w:t>
      </w:r>
    </w:p>
    <w:p w14:paraId="5707CDEE" w14:textId="77777777" w:rsidR="000948F1" w:rsidRPr="00613BB9" w:rsidRDefault="000948F1" w:rsidP="00E45717">
      <w:pPr>
        <w:pStyle w:val="3"/>
        <w:rPr>
          <w:sz w:val="20"/>
          <w:szCs w:val="20"/>
        </w:rPr>
      </w:pPr>
      <w:bookmarkStart w:id="234" w:name="_Toc46394851"/>
      <w:r w:rsidRPr="00613BB9">
        <w:rPr>
          <w:sz w:val="20"/>
          <w:szCs w:val="20"/>
        </w:rPr>
        <w:t>删除线</w:t>
      </w:r>
      <w:bookmarkEnd w:id="234"/>
    </w:p>
    <w:p w14:paraId="617408D6"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要加删除线的文字左右分别用两个~~号包起来</w:t>
      </w:r>
    </w:p>
    <w:p w14:paraId="3B83F0BB"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示例：</w:t>
      </w:r>
    </w:p>
    <w:p w14:paraId="4FB6FA7E"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**这是加粗的文字**</w:t>
      </w:r>
    </w:p>
    <w:p w14:paraId="39B49555"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*这是倾斜的文字*`</w:t>
      </w:r>
    </w:p>
    <w:p w14:paraId="5FD1A463"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***这是斜体加粗的文字***</w:t>
      </w:r>
    </w:p>
    <w:p w14:paraId="089C40E3"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~~这是加删除线的文字~~</w:t>
      </w:r>
    </w:p>
    <w:p w14:paraId="6D71EC8D"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效果如下：</w:t>
      </w:r>
    </w:p>
    <w:p w14:paraId="468CBDE1"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b/>
          <w:bCs/>
          <w:kern w:val="0"/>
          <w:sz w:val="24"/>
          <w:szCs w:val="24"/>
        </w:rPr>
        <w:t>这是加粗的文字</w:t>
      </w:r>
      <w:r w:rsidRPr="00613BB9">
        <w:rPr>
          <w:rFonts w:ascii="宋体" w:eastAsia="宋体" w:hAnsi="宋体" w:cs="宋体"/>
          <w:kern w:val="0"/>
          <w:sz w:val="24"/>
          <w:szCs w:val="24"/>
        </w:rPr>
        <w:br/>
      </w:r>
      <w:r w:rsidRPr="00613BB9">
        <w:rPr>
          <w:rFonts w:ascii="宋体" w:eastAsia="宋体" w:hAnsi="宋体" w:cs="宋体"/>
          <w:i/>
          <w:iCs/>
          <w:kern w:val="0"/>
          <w:sz w:val="24"/>
          <w:szCs w:val="24"/>
        </w:rPr>
        <w:t>这是倾斜的文字</w:t>
      </w:r>
      <w:r w:rsidRPr="00613BB9">
        <w:rPr>
          <w:rFonts w:ascii="宋体" w:eastAsia="宋体" w:hAnsi="宋体" w:cs="宋体"/>
          <w:kern w:val="0"/>
          <w:sz w:val="24"/>
          <w:szCs w:val="24"/>
        </w:rPr>
        <w:br/>
      </w:r>
      <w:r w:rsidRPr="00613BB9">
        <w:rPr>
          <w:rFonts w:ascii="宋体" w:eastAsia="宋体" w:hAnsi="宋体" w:cs="宋体"/>
          <w:b/>
          <w:bCs/>
          <w:i/>
          <w:iCs/>
          <w:kern w:val="0"/>
          <w:sz w:val="24"/>
          <w:szCs w:val="24"/>
        </w:rPr>
        <w:t>这是斜体加粗的文字</w:t>
      </w:r>
      <w:r w:rsidRPr="00613BB9">
        <w:rPr>
          <w:rFonts w:ascii="宋体" w:eastAsia="宋体" w:hAnsi="宋体" w:cs="宋体"/>
          <w:kern w:val="0"/>
          <w:sz w:val="24"/>
          <w:szCs w:val="24"/>
        </w:rPr>
        <w:br/>
      </w:r>
      <w:del w:id="235" w:author="Unknown">
        <w:r w:rsidRPr="00613BB9">
          <w:rPr>
            <w:rFonts w:ascii="宋体" w:eastAsia="宋体" w:hAnsi="宋体" w:cs="宋体"/>
            <w:kern w:val="0"/>
            <w:sz w:val="24"/>
            <w:szCs w:val="24"/>
          </w:rPr>
          <w:delText>这是加删除线的文字</w:delText>
        </w:r>
      </w:del>
    </w:p>
    <w:p w14:paraId="205D46DE" w14:textId="77777777" w:rsidR="000948F1" w:rsidRPr="00613BB9" w:rsidRDefault="000948F1" w:rsidP="000948F1">
      <w:pPr>
        <w:widowControl/>
        <w:jc w:val="left"/>
        <w:rPr>
          <w:rFonts w:ascii="宋体" w:eastAsia="宋体" w:hAnsi="宋体" w:cs="宋体"/>
          <w:kern w:val="0"/>
          <w:sz w:val="24"/>
          <w:szCs w:val="24"/>
        </w:rPr>
      </w:pPr>
    </w:p>
    <w:p w14:paraId="35747C3B" w14:textId="77777777" w:rsidR="000948F1" w:rsidRPr="00613BB9" w:rsidRDefault="000948F1" w:rsidP="00E45717">
      <w:pPr>
        <w:pStyle w:val="3"/>
        <w:rPr>
          <w:sz w:val="24"/>
          <w:szCs w:val="24"/>
        </w:rPr>
      </w:pPr>
      <w:bookmarkStart w:id="236" w:name="_Toc46394852"/>
      <w:r w:rsidRPr="00613BB9">
        <w:rPr>
          <w:sz w:val="24"/>
          <w:szCs w:val="24"/>
        </w:rPr>
        <w:t>斜体、粗体、删除线</w:t>
      </w:r>
      <w:bookmarkEnd w:id="23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5"/>
        <w:gridCol w:w="1875"/>
      </w:tblGrid>
      <w:tr w:rsidR="00613BB9" w:rsidRPr="00613BB9" w14:paraId="4A8CA60A" w14:textId="77777777" w:rsidTr="00B97359">
        <w:trPr>
          <w:tblHeader/>
          <w:tblCellSpacing w:w="15" w:type="dxa"/>
        </w:trPr>
        <w:tc>
          <w:tcPr>
            <w:tcW w:w="0" w:type="auto"/>
            <w:vAlign w:val="center"/>
            <w:hideMark/>
          </w:tcPr>
          <w:p w14:paraId="50CEA525" w14:textId="77777777" w:rsidR="000948F1" w:rsidRPr="00613BB9" w:rsidRDefault="000948F1" w:rsidP="000948F1">
            <w:pPr>
              <w:widowControl/>
              <w:jc w:val="center"/>
              <w:rPr>
                <w:rFonts w:ascii="宋体" w:eastAsia="宋体" w:hAnsi="宋体" w:cs="宋体"/>
                <w:b/>
                <w:bCs/>
                <w:kern w:val="0"/>
                <w:sz w:val="24"/>
                <w:szCs w:val="24"/>
              </w:rPr>
            </w:pPr>
            <w:r w:rsidRPr="00613BB9">
              <w:rPr>
                <w:rFonts w:ascii="宋体" w:eastAsia="宋体" w:hAnsi="宋体" w:cs="宋体"/>
                <w:b/>
                <w:bCs/>
                <w:kern w:val="0"/>
                <w:sz w:val="24"/>
                <w:szCs w:val="24"/>
              </w:rPr>
              <w:t>语法</w:t>
            </w:r>
          </w:p>
        </w:tc>
        <w:tc>
          <w:tcPr>
            <w:tcW w:w="0" w:type="auto"/>
            <w:vAlign w:val="center"/>
            <w:hideMark/>
          </w:tcPr>
          <w:p w14:paraId="22A261BF" w14:textId="77777777" w:rsidR="000948F1" w:rsidRPr="00613BB9" w:rsidRDefault="000948F1" w:rsidP="000948F1">
            <w:pPr>
              <w:widowControl/>
              <w:jc w:val="center"/>
              <w:rPr>
                <w:rFonts w:ascii="宋体" w:eastAsia="宋体" w:hAnsi="宋体" w:cs="宋体"/>
                <w:b/>
                <w:bCs/>
                <w:kern w:val="0"/>
                <w:sz w:val="24"/>
                <w:szCs w:val="24"/>
              </w:rPr>
            </w:pPr>
            <w:r w:rsidRPr="00613BB9">
              <w:rPr>
                <w:rFonts w:ascii="宋体" w:eastAsia="宋体" w:hAnsi="宋体" w:cs="宋体"/>
                <w:b/>
                <w:bCs/>
                <w:kern w:val="0"/>
                <w:sz w:val="24"/>
                <w:szCs w:val="24"/>
              </w:rPr>
              <w:t>效果</w:t>
            </w:r>
          </w:p>
        </w:tc>
      </w:tr>
      <w:tr w:rsidR="00613BB9" w:rsidRPr="00613BB9" w14:paraId="5AB46EEF" w14:textId="77777777" w:rsidTr="00B97359">
        <w:trPr>
          <w:tblCellSpacing w:w="15" w:type="dxa"/>
        </w:trPr>
        <w:tc>
          <w:tcPr>
            <w:tcW w:w="0" w:type="auto"/>
            <w:vAlign w:val="center"/>
            <w:hideMark/>
          </w:tcPr>
          <w:p w14:paraId="10CABCAE"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*斜体1*</w:t>
            </w:r>
          </w:p>
        </w:tc>
        <w:tc>
          <w:tcPr>
            <w:tcW w:w="0" w:type="auto"/>
            <w:vAlign w:val="center"/>
            <w:hideMark/>
          </w:tcPr>
          <w:p w14:paraId="4CB51A07"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i/>
                <w:iCs/>
                <w:kern w:val="0"/>
                <w:sz w:val="24"/>
                <w:szCs w:val="24"/>
              </w:rPr>
              <w:t>斜体1</w:t>
            </w:r>
          </w:p>
        </w:tc>
      </w:tr>
      <w:tr w:rsidR="00613BB9" w:rsidRPr="00613BB9" w14:paraId="523FD28C" w14:textId="77777777" w:rsidTr="00B97359">
        <w:trPr>
          <w:tblCellSpacing w:w="15" w:type="dxa"/>
        </w:trPr>
        <w:tc>
          <w:tcPr>
            <w:tcW w:w="0" w:type="auto"/>
            <w:vAlign w:val="center"/>
            <w:hideMark/>
          </w:tcPr>
          <w:p w14:paraId="5710B258"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_斜体2_</w:t>
            </w:r>
          </w:p>
        </w:tc>
        <w:tc>
          <w:tcPr>
            <w:tcW w:w="0" w:type="auto"/>
            <w:vAlign w:val="center"/>
            <w:hideMark/>
          </w:tcPr>
          <w:p w14:paraId="3696CCE9"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i/>
                <w:iCs/>
                <w:kern w:val="0"/>
                <w:sz w:val="24"/>
                <w:szCs w:val="24"/>
              </w:rPr>
              <w:t>斜体2</w:t>
            </w:r>
          </w:p>
        </w:tc>
      </w:tr>
      <w:tr w:rsidR="00613BB9" w:rsidRPr="00613BB9" w14:paraId="498F3862" w14:textId="77777777" w:rsidTr="00B97359">
        <w:trPr>
          <w:tblCellSpacing w:w="15" w:type="dxa"/>
        </w:trPr>
        <w:tc>
          <w:tcPr>
            <w:tcW w:w="0" w:type="auto"/>
            <w:vAlign w:val="center"/>
            <w:hideMark/>
          </w:tcPr>
          <w:p w14:paraId="757D1EC5"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**粗体1**</w:t>
            </w:r>
          </w:p>
        </w:tc>
        <w:tc>
          <w:tcPr>
            <w:tcW w:w="0" w:type="auto"/>
            <w:vAlign w:val="center"/>
            <w:hideMark/>
          </w:tcPr>
          <w:p w14:paraId="5C126A92"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b/>
                <w:bCs/>
                <w:kern w:val="0"/>
                <w:sz w:val="24"/>
                <w:szCs w:val="24"/>
              </w:rPr>
              <w:t>粗体1</w:t>
            </w:r>
          </w:p>
        </w:tc>
      </w:tr>
      <w:tr w:rsidR="00613BB9" w:rsidRPr="00613BB9" w14:paraId="211967D5" w14:textId="77777777" w:rsidTr="00B97359">
        <w:trPr>
          <w:tblCellSpacing w:w="15" w:type="dxa"/>
        </w:trPr>
        <w:tc>
          <w:tcPr>
            <w:tcW w:w="0" w:type="auto"/>
            <w:vAlign w:val="center"/>
            <w:hideMark/>
          </w:tcPr>
          <w:p w14:paraId="1672DD2C"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__粗体2__</w:t>
            </w:r>
          </w:p>
        </w:tc>
        <w:tc>
          <w:tcPr>
            <w:tcW w:w="0" w:type="auto"/>
            <w:vAlign w:val="center"/>
            <w:hideMark/>
          </w:tcPr>
          <w:p w14:paraId="4F9BA518"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b/>
                <w:bCs/>
                <w:kern w:val="0"/>
                <w:sz w:val="24"/>
                <w:szCs w:val="24"/>
              </w:rPr>
              <w:t>粗体2</w:t>
            </w:r>
          </w:p>
        </w:tc>
      </w:tr>
      <w:tr w:rsidR="00613BB9" w:rsidRPr="00613BB9" w14:paraId="504EC0F3" w14:textId="77777777" w:rsidTr="00B97359">
        <w:trPr>
          <w:tblCellSpacing w:w="15" w:type="dxa"/>
        </w:trPr>
        <w:tc>
          <w:tcPr>
            <w:tcW w:w="0" w:type="auto"/>
            <w:vAlign w:val="center"/>
            <w:hideMark/>
          </w:tcPr>
          <w:p w14:paraId="66B10F3F"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这是一个 ~~删除线~~</w:t>
            </w:r>
          </w:p>
        </w:tc>
        <w:tc>
          <w:tcPr>
            <w:tcW w:w="0" w:type="auto"/>
            <w:vAlign w:val="center"/>
            <w:hideMark/>
          </w:tcPr>
          <w:p w14:paraId="31A2DEEC"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 xml:space="preserve">这是一个 </w:t>
            </w:r>
            <w:del w:id="237" w:author="Unknown">
              <w:r w:rsidRPr="00613BB9">
                <w:rPr>
                  <w:rFonts w:ascii="宋体" w:eastAsia="宋体" w:hAnsi="宋体" w:cs="宋体"/>
                  <w:kern w:val="0"/>
                  <w:sz w:val="24"/>
                  <w:szCs w:val="24"/>
                </w:rPr>
                <w:delText>删除线</w:delText>
              </w:r>
            </w:del>
            <w:r w:rsidRPr="00613BB9">
              <w:rPr>
                <w:rFonts w:ascii="宋体" w:eastAsia="宋体" w:hAnsi="宋体" w:cs="宋体"/>
                <w:kern w:val="0"/>
                <w:sz w:val="24"/>
                <w:szCs w:val="24"/>
              </w:rPr>
              <w:t xml:space="preserve"> </w:t>
            </w:r>
          </w:p>
        </w:tc>
      </w:tr>
      <w:tr w:rsidR="00613BB9" w:rsidRPr="00613BB9" w14:paraId="1D1BBA18" w14:textId="77777777" w:rsidTr="00B97359">
        <w:trPr>
          <w:tblCellSpacing w:w="15" w:type="dxa"/>
        </w:trPr>
        <w:tc>
          <w:tcPr>
            <w:tcW w:w="0" w:type="auto"/>
            <w:vAlign w:val="center"/>
            <w:hideMark/>
          </w:tcPr>
          <w:p w14:paraId="784D1379"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***斜粗体1***</w:t>
            </w:r>
          </w:p>
        </w:tc>
        <w:tc>
          <w:tcPr>
            <w:tcW w:w="0" w:type="auto"/>
            <w:vAlign w:val="center"/>
            <w:hideMark/>
          </w:tcPr>
          <w:p w14:paraId="3FF10A0F"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b/>
                <w:bCs/>
                <w:i/>
                <w:iCs/>
                <w:kern w:val="0"/>
                <w:sz w:val="24"/>
                <w:szCs w:val="24"/>
              </w:rPr>
              <w:t>斜粗体1</w:t>
            </w:r>
          </w:p>
        </w:tc>
      </w:tr>
      <w:tr w:rsidR="00613BB9" w:rsidRPr="00613BB9" w14:paraId="3342B0CD" w14:textId="77777777" w:rsidTr="00B97359">
        <w:trPr>
          <w:tblCellSpacing w:w="15" w:type="dxa"/>
        </w:trPr>
        <w:tc>
          <w:tcPr>
            <w:tcW w:w="0" w:type="auto"/>
            <w:vAlign w:val="center"/>
            <w:hideMark/>
          </w:tcPr>
          <w:p w14:paraId="4BBED9A0"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___斜粗体2___</w:t>
            </w:r>
          </w:p>
        </w:tc>
        <w:tc>
          <w:tcPr>
            <w:tcW w:w="0" w:type="auto"/>
            <w:vAlign w:val="center"/>
            <w:hideMark/>
          </w:tcPr>
          <w:p w14:paraId="73AF9DB9"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b/>
                <w:bCs/>
                <w:i/>
                <w:iCs/>
                <w:kern w:val="0"/>
                <w:sz w:val="24"/>
                <w:szCs w:val="24"/>
              </w:rPr>
              <w:t>斜粗体2</w:t>
            </w:r>
          </w:p>
        </w:tc>
      </w:tr>
      <w:tr w:rsidR="00613BB9" w:rsidRPr="00613BB9" w14:paraId="1FDA7001" w14:textId="77777777" w:rsidTr="00B97359">
        <w:trPr>
          <w:tblCellSpacing w:w="15" w:type="dxa"/>
        </w:trPr>
        <w:tc>
          <w:tcPr>
            <w:tcW w:w="0" w:type="auto"/>
            <w:vAlign w:val="center"/>
            <w:hideMark/>
          </w:tcPr>
          <w:p w14:paraId="20858636"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***~~斜粗体删除线1~~***</w:t>
            </w:r>
          </w:p>
        </w:tc>
        <w:tc>
          <w:tcPr>
            <w:tcW w:w="0" w:type="auto"/>
            <w:vAlign w:val="center"/>
            <w:hideMark/>
          </w:tcPr>
          <w:p w14:paraId="3D7A8203" w14:textId="77777777" w:rsidR="000948F1" w:rsidRPr="00613BB9" w:rsidRDefault="000948F1" w:rsidP="000948F1">
            <w:pPr>
              <w:widowControl/>
              <w:jc w:val="left"/>
              <w:rPr>
                <w:rFonts w:ascii="宋体" w:eastAsia="宋体" w:hAnsi="宋体" w:cs="宋体"/>
                <w:kern w:val="0"/>
                <w:sz w:val="24"/>
                <w:szCs w:val="24"/>
              </w:rPr>
            </w:pPr>
            <w:del w:id="238" w:author="Unknown">
              <w:r w:rsidRPr="00613BB9">
                <w:rPr>
                  <w:rFonts w:ascii="宋体" w:eastAsia="宋体" w:hAnsi="宋体" w:cs="宋体"/>
                  <w:b/>
                  <w:bCs/>
                  <w:i/>
                  <w:iCs/>
                  <w:kern w:val="0"/>
                  <w:sz w:val="24"/>
                  <w:szCs w:val="24"/>
                </w:rPr>
                <w:delText>斜粗体删除线1</w:delText>
              </w:r>
            </w:del>
          </w:p>
        </w:tc>
      </w:tr>
      <w:tr w:rsidR="00613BB9" w:rsidRPr="00613BB9" w14:paraId="1BCDF034" w14:textId="77777777" w:rsidTr="00B97359">
        <w:trPr>
          <w:tblCellSpacing w:w="15" w:type="dxa"/>
        </w:trPr>
        <w:tc>
          <w:tcPr>
            <w:tcW w:w="0" w:type="auto"/>
            <w:vAlign w:val="center"/>
            <w:hideMark/>
          </w:tcPr>
          <w:p w14:paraId="1A0791B6"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~~***斜粗体删除线2***~~</w:t>
            </w:r>
          </w:p>
        </w:tc>
        <w:tc>
          <w:tcPr>
            <w:tcW w:w="0" w:type="auto"/>
            <w:vAlign w:val="center"/>
            <w:hideMark/>
          </w:tcPr>
          <w:p w14:paraId="2F6DA133" w14:textId="77777777" w:rsidR="000948F1" w:rsidRPr="00613BB9" w:rsidRDefault="000948F1" w:rsidP="000948F1">
            <w:pPr>
              <w:widowControl/>
              <w:jc w:val="left"/>
              <w:rPr>
                <w:rFonts w:ascii="宋体" w:eastAsia="宋体" w:hAnsi="宋体" w:cs="宋体"/>
                <w:kern w:val="0"/>
                <w:sz w:val="24"/>
                <w:szCs w:val="24"/>
              </w:rPr>
            </w:pPr>
            <w:del w:id="239" w:author="Unknown">
              <w:r w:rsidRPr="00613BB9">
                <w:rPr>
                  <w:rFonts w:ascii="宋体" w:eastAsia="宋体" w:hAnsi="宋体" w:cs="宋体"/>
                  <w:b/>
                  <w:bCs/>
                  <w:i/>
                  <w:iCs/>
                  <w:kern w:val="0"/>
                  <w:sz w:val="24"/>
                  <w:szCs w:val="24"/>
                </w:rPr>
                <w:delText>斜粗体删除线2</w:delText>
              </w:r>
            </w:del>
          </w:p>
        </w:tc>
      </w:tr>
    </w:tbl>
    <w:p w14:paraId="4684CA17"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br/>
      </w:r>
      <w:r w:rsidRPr="00613BB9">
        <w:rPr>
          <w:rFonts w:ascii="宋体" w:eastAsia="宋体" w:hAnsi="宋体" w:cs="宋体"/>
          <w:kern w:val="0"/>
          <w:sz w:val="24"/>
          <w:szCs w:val="24"/>
        </w:rPr>
        <w:br/>
        <w:t>作者：LucasLight</w:t>
      </w:r>
      <w:r w:rsidRPr="00613BB9">
        <w:rPr>
          <w:rFonts w:ascii="宋体" w:eastAsia="宋体" w:hAnsi="宋体" w:cs="宋体"/>
          <w:kern w:val="0"/>
          <w:sz w:val="24"/>
          <w:szCs w:val="24"/>
        </w:rPr>
        <w:br/>
        <w:t>链接：https://www.jianshu.com/p/40ba812dd973</w:t>
      </w:r>
      <w:r w:rsidRPr="00613BB9">
        <w:rPr>
          <w:rFonts w:ascii="宋体" w:eastAsia="宋体" w:hAnsi="宋体" w:cs="宋体"/>
          <w:kern w:val="0"/>
          <w:sz w:val="24"/>
          <w:szCs w:val="24"/>
        </w:rPr>
        <w:br/>
        <w:t>来源：简书</w:t>
      </w:r>
      <w:r w:rsidRPr="00613BB9">
        <w:rPr>
          <w:rFonts w:ascii="宋体" w:eastAsia="宋体" w:hAnsi="宋体" w:cs="宋体"/>
          <w:kern w:val="0"/>
          <w:sz w:val="24"/>
          <w:szCs w:val="24"/>
        </w:rPr>
        <w:br/>
        <w:t>著作权归作者所有。商业转载请联系作者获得授权，非商业转载请注明出处。</w:t>
      </w:r>
    </w:p>
    <w:p w14:paraId="6F49ADF8" w14:textId="77777777" w:rsidR="000948F1" w:rsidRPr="00613BB9" w:rsidRDefault="000948F1" w:rsidP="000948F1">
      <w:pPr>
        <w:widowControl/>
        <w:jc w:val="left"/>
        <w:rPr>
          <w:rFonts w:ascii="宋体" w:eastAsia="宋体" w:hAnsi="宋体" w:cs="宋体"/>
          <w:kern w:val="0"/>
          <w:sz w:val="24"/>
          <w:szCs w:val="24"/>
        </w:rPr>
      </w:pPr>
    </w:p>
    <w:p w14:paraId="78A3E639" w14:textId="77777777" w:rsidR="000948F1" w:rsidRPr="00613BB9" w:rsidRDefault="000948F1" w:rsidP="000948F1">
      <w:pPr>
        <w:widowControl/>
        <w:jc w:val="left"/>
        <w:rPr>
          <w:rFonts w:ascii="宋体" w:eastAsia="宋体" w:hAnsi="宋体" w:cs="宋体"/>
          <w:kern w:val="0"/>
          <w:sz w:val="24"/>
          <w:szCs w:val="24"/>
        </w:rPr>
      </w:pPr>
    </w:p>
    <w:p w14:paraId="42C3FE89" w14:textId="77777777" w:rsidR="000948F1" w:rsidRPr="00613BB9" w:rsidRDefault="000948F1" w:rsidP="000948F1">
      <w:pPr>
        <w:widowControl/>
        <w:jc w:val="left"/>
        <w:rPr>
          <w:rFonts w:ascii="宋体" w:eastAsia="宋体" w:hAnsi="宋体" w:cs="宋体"/>
          <w:kern w:val="0"/>
          <w:sz w:val="24"/>
          <w:szCs w:val="24"/>
        </w:rPr>
      </w:pPr>
    </w:p>
    <w:p w14:paraId="7408A1E9" w14:textId="77777777" w:rsidR="000948F1" w:rsidRPr="00613BB9" w:rsidRDefault="000948F1" w:rsidP="000948F1">
      <w:pPr>
        <w:widowControl/>
        <w:jc w:val="left"/>
        <w:rPr>
          <w:rFonts w:ascii="宋体" w:eastAsia="宋体" w:hAnsi="宋体" w:cs="宋体"/>
          <w:kern w:val="0"/>
          <w:sz w:val="24"/>
          <w:szCs w:val="24"/>
        </w:rPr>
      </w:pPr>
    </w:p>
    <w:p w14:paraId="0A38672D" w14:textId="77777777" w:rsidR="000948F1" w:rsidRPr="00613BB9" w:rsidRDefault="000948F1" w:rsidP="000948F1">
      <w:pPr>
        <w:widowControl/>
        <w:jc w:val="left"/>
        <w:rPr>
          <w:rFonts w:ascii="宋体" w:eastAsia="宋体" w:hAnsi="宋体" w:cs="宋体"/>
          <w:kern w:val="0"/>
          <w:sz w:val="24"/>
          <w:szCs w:val="24"/>
        </w:rPr>
      </w:pPr>
    </w:p>
    <w:p w14:paraId="30DAE2D2" w14:textId="77777777" w:rsidR="000948F1" w:rsidRPr="00613BB9" w:rsidRDefault="000948F1" w:rsidP="000948F1">
      <w:pPr>
        <w:rPr>
          <w:rFonts w:ascii="宋体" w:eastAsia="宋体" w:hAnsi="宋体" w:cs="宋体"/>
          <w:kern w:val="0"/>
          <w:sz w:val="24"/>
          <w:szCs w:val="24"/>
        </w:rPr>
      </w:pPr>
    </w:p>
    <w:p w14:paraId="583C51FA" w14:textId="77777777" w:rsidR="000948F1" w:rsidRPr="00613BB9" w:rsidRDefault="000948F1" w:rsidP="00E45717">
      <w:pPr>
        <w:pStyle w:val="2"/>
      </w:pPr>
      <w:bookmarkStart w:id="240" w:name="_Toc46394853"/>
      <w:r w:rsidRPr="00613BB9">
        <w:t>文字高亮</w:t>
      </w:r>
      <w:bookmarkEnd w:id="240"/>
    </w:p>
    <w:p w14:paraId="1D21CCCC"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文字高亮功能能使行内部分文字高亮，使用一对反引号。 一般我们会在一些关键位置加亮提示用户，也可以做网站的tag标签</w:t>
      </w:r>
      <w:r w:rsidRPr="00613BB9">
        <w:rPr>
          <w:rFonts w:ascii="宋体" w:eastAsia="宋体" w:hAnsi="宋体" w:cs="宋体"/>
          <w:kern w:val="0"/>
          <w:sz w:val="24"/>
          <w:szCs w:val="24"/>
        </w:rPr>
        <w:br/>
        <w:t>语法：</w:t>
      </w:r>
    </w:p>
    <w:p w14:paraId="34BA73F2"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`linux` `网络编程` `socket` `epoll` </w:t>
      </w:r>
    </w:p>
    <w:p w14:paraId="6FFEC97A"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效果：linux 网络编程 socket epoll</w:t>
      </w:r>
    </w:p>
    <w:p w14:paraId="1C8440DD" w14:textId="77777777" w:rsidR="000948F1" w:rsidRPr="00613BB9" w:rsidRDefault="000948F1" w:rsidP="000948F1">
      <w:pPr>
        <w:rPr>
          <w:rFonts w:ascii="宋体" w:eastAsia="宋体" w:hAnsi="宋体" w:cs="宋体"/>
          <w:b/>
          <w:bCs/>
          <w:kern w:val="36"/>
          <w:sz w:val="48"/>
          <w:szCs w:val="48"/>
        </w:rPr>
      </w:pPr>
    </w:p>
    <w:p w14:paraId="18B9155C" w14:textId="77777777" w:rsidR="000948F1" w:rsidRPr="00613BB9" w:rsidRDefault="000948F1" w:rsidP="00E45717">
      <w:pPr>
        <w:pStyle w:val="2"/>
        <w:rPr>
          <w:b w:val="0"/>
          <w:bCs w:val="0"/>
          <w:kern w:val="36"/>
          <w:sz w:val="48"/>
          <w:szCs w:val="48"/>
        </w:rPr>
      </w:pPr>
      <w:bookmarkStart w:id="241" w:name="_Toc46394854"/>
      <w:r w:rsidRPr="00613BB9">
        <w:rPr>
          <w:kern w:val="36"/>
          <w:sz w:val="48"/>
          <w:szCs w:val="48"/>
        </w:rPr>
        <w:t>超链接</w:t>
      </w:r>
      <w:bookmarkEnd w:id="241"/>
    </w:p>
    <w:p w14:paraId="0F75314F" w14:textId="77777777" w:rsidR="000948F1" w:rsidRPr="00613BB9" w:rsidRDefault="000948F1" w:rsidP="00E45717">
      <w:pPr>
        <w:pStyle w:val="3"/>
        <w:rPr>
          <w:sz w:val="24"/>
          <w:szCs w:val="24"/>
        </w:rPr>
      </w:pPr>
      <w:bookmarkStart w:id="242" w:name="_Toc46394855"/>
      <w:r w:rsidRPr="00613BB9">
        <w:t>链接外部URL</w:t>
      </w:r>
      <w:bookmarkEnd w:id="242"/>
    </w:p>
    <w:p w14:paraId="1DF150BC"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p>
    <w:p w14:paraId="4DB2F624"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p>
    <w:p w14:paraId="6599A59B"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语法：</w:t>
      </w:r>
    </w:p>
    <w:p w14:paraId="5273260A"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[超链接名](超链接地址 "超链接title")</w:t>
      </w:r>
    </w:p>
    <w:p w14:paraId="26873BB4"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title可加可不加</w:t>
      </w:r>
    </w:p>
    <w:p w14:paraId="2D0A3BB6"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示例：</w:t>
      </w:r>
    </w:p>
    <w:p w14:paraId="7CA18E5A"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[简书](http://jianshu.com)</w:t>
      </w:r>
    </w:p>
    <w:p w14:paraId="5CDF1FB5"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[百度](http://baidu.com)</w:t>
      </w:r>
    </w:p>
    <w:p w14:paraId="76D05D42"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效果如下：</w:t>
      </w:r>
    </w:p>
    <w:p w14:paraId="3296AC81" w14:textId="77777777" w:rsidR="000948F1" w:rsidRPr="00613BB9" w:rsidRDefault="00717723" w:rsidP="000948F1">
      <w:pPr>
        <w:widowControl/>
        <w:spacing w:before="100" w:beforeAutospacing="1" w:after="100" w:afterAutospacing="1"/>
        <w:jc w:val="left"/>
        <w:rPr>
          <w:rFonts w:ascii="宋体" w:eastAsia="宋体" w:hAnsi="宋体" w:cs="宋体"/>
          <w:kern w:val="0"/>
          <w:sz w:val="24"/>
          <w:szCs w:val="24"/>
        </w:rPr>
      </w:pPr>
      <w:hyperlink r:id="rId1950" w:tgtFrame="_blank" w:history="1">
        <w:r w:rsidR="000948F1" w:rsidRPr="00613BB9">
          <w:rPr>
            <w:rFonts w:ascii="宋体" w:eastAsia="宋体" w:hAnsi="宋体" w:cs="宋体"/>
            <w:kern w:val="0"/>
            <w:sz w:val="24"/>
            <w:szCs w:val="24"/>
            <w:u w:val="single"/>
          </w:rPr>
          <w:t>简书</w:t>
        </w:r>
      </w:hyperlink>
      <w:r w:rsidR="000948F1" w:rsidRPr="00613BB9">
        <w:rPr>
          <w:rFonts w:ascii="宋体" w:eastAsia="宋体" w:hAnsi="宋体" w:cs="宋体"/>
          <w:kern w:val="0"/>
          <w:sz w:val="24"/>
          <w:szCs w:val="24"/>
        </w:rPr>
        <w:br/>
      </w:r>
      <w:hyperlink r:id="rId1951" w:tgtFrame="_blank" w:history="1">
        <w:r w:rsidR="000948F1" w:rsidRPr="00613BB9">
          <w:rPr>
            <w:rFonts w:ascii="宋体" w:eastAsia="宋体" w:hAnsi="宋体" w:cs="宋体"/>
            <w:kern w:val="0"/>
            <w:sz w:val="24"/>
            <w:szCs w:val="24"/>
            <w:u w:val="single"/>
          </w:rPr>
          <w:t>百度</w:t>
        </w:r>
      </w:hyperlink>
    </w:p>
    <w:p w14:paraId="5964B0B2"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注：Markdown本身语法不支持链接在新页面中打开，貌似简书做了处理，是可以的。别的平台可能就不行了，如果想要在新页面中打开的话可以用html语言的a标签代替。</w:t>
      </w:r>
    </w:p>
    <w:p w14:paraId="06DB82B8" w14:textId="77777777" w:rsidR="000948F1" w:rsidRPr="00613BB9" w:rsidRDefault="000948F1" w:rsidP="000948F1">
      <w:pPr>
        <w:widowControl/>
        <w:spacing w:before="100" w:beforeAutospacing="1" w:after="100" w:afterAutospacing="1"/>
        <w:jc w:val="left"/>
        <w:rPr>
          <w:rFonts w:ascii="宋体" w:eastAsia="宋体" w:hAnsi="宋体" w:cs="宋体"/>
          <w:kern w:val="0"/>
          <w:szCs w:val="21"/>
        </w:rPr>
      </w:pPr>
      <w:r w:rsidRPr="00613BB9">
        <w:rPr>
          <w:rFonts w:ascii="宋体" w:eastAsia="宋体" w:hAnsi="宋体" w:cs="宋体"/>
          <w:kern w:val="0"/>
          <w:szCs w:val="21"/>
        </w:rPr>
        <w:t>&lt;a href="超链接地址" title="这是超bai链接显示的信息框" target="_blank"&gt;超链接名&lt;/a&gt;</w:t>
      </w:r>
    </w:p>
    <w:p w14:paraId="2E328F75"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4B64156"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示例</w:t>
      </w:r>
    </w:p>
    <w:p w14:paraId="3EF5652C"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&lt;a href="https://www.jianshu.com/u/1f5ac0cf6a8b" target="_blank"&gt;简书&lt;/a&gt;</w:t>
      </w:r>
    </w:p>
    <w:p w14:paraId="67371629"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75A002E"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
        <w:gridCol w:w="6900"/>
        <w:gridCol w:w="915"/>
      </w:tblGrid>
      <w:tr w:rsidR="00613BB9" w:rsidRPr="00613BB9" w14:paraId="5BE1FB28" w14:textId="77777777" w:rsidTr="00B97359">
        <w:trPr>
          <w:tblHeader/>
          <w:tblCellSpacing w:w="15" w:type="dxa"/>
        </w:trPr>
        <w:tc>
          <w:tcPr>
            <w:tcW w:w="0" w:type="auto"/>
            <w:vAlign w:val="center"/>
            <w:hideMark/>
          </w:tcPr>
          <w:p w14:paraId="62C5C405" w14:textId="77777777" w:rsidR="000948F1" w:rsidRPr="00613BB9" w:rsidRDefault="000948F1" w:rsidP="000948F1">
            <w:pPr>
              <w:jc w:val="center"/>
              <w:rPr>
                <w:rFonts w:ascii="宋体" w:eastAsia="宋体" w:hAnsi="宋体"/>
                <w:b/>
                <w:bCs/>
              </w:rPr>
            </w:pPr>
            <w:r w:rsidRPr="00613BB9">
              <w:rPr>
                <w:rFonts w:ascii="宋体" w:eastAsia="宋体" w:hAnsi="宋体"/>
                <w:b/>
                <w:bCs/>
              </w:rPr>
              <w:t>#</w:t>
            </w:r>
          </w:p>
        </w:tc>
        <w:tc>
          <w:tcPr>
            <w:tcW w:w="0" w:type="auto"/>
            <w:vAlign w:val="center"/>
            <w:hideMark/>
          </w:tcPr>
          <w:p w14:paraId="57FDCF74" w14:textId="77777777" w:rsidR="000948F1" w:rsidRPr="00613BB9" w:rsidRDefault="000948F1" w:rsidP="000948F1">
            <w:pPr>
              <w:jc w:val="center"/>
              <w:rPr>
                <w:rFonts w:ascii="宋体" w:eastAsia="宋体" w:hAnsi="宋体"/>
                <w:b/>
                <w:bCs/>
              </w:rPr>
            </w:pPr>
            <w:r w:rsidRPr="00613BB9">
              <w:rPr>
                <w:rFonts w:ascii="宋体" w:eastAsia="宋体" w:hAnsi="宋体"/>
                <w:b/>
                <w:bCs/>
              </w:rPr>
              <w:t>语法</w:t>
            </w:r>
          </w:p>
        </w:tc>
        <w:tc>
          <w:tcPr>
            <w:tcW w:w="0" w:type="auto"/>
            <w:vAlign w:val="center"/>
            <w:hideMark/>
          </w:tcPr>
          <w:p w14:paraId="3F0C749A" w14:textId="77777777" w:rsidR="000948F1" w:rsidRPr="00613BB9" w:rsidRDefault="000948F1" w:rsidP="000948F1">
            <w:pPr>
              <w:jc w:val="center"/>
              <w:rPr>
                <w:rFonts w:ascii="宋体" w:eastAsia="宋体" w:hAnsi="宋体"/>
                <w:b/>
                <w:bCs/>
              </w:rPr>
            </w:pPr>
            <w:r w:rsidRPr="00613BB9">
              <w:rPr>
                <w:rFonts w:ascii="宋体" w:eastAsia="宋体" w:hAnsi="宋体"/>
                <w:b/>
                <w:bCs/>
              </w:rPr>
              <w:t>效果</w:t>
            </w:r>
          </w:p>
        </w:tc>
      </w:tr>
      <w:tr w:rsidR="00613BB9" w:rsidRPr="00613BB9" w14:paraId="3CEEA182" w14:textId="77777777" w:rsidTr="00B97359">
        <w:trPr>
          <w:tblCellSpacing w:w="15" w:type="dxa"/>
        </w:trPr>
        <w:tc>
          <w:tcPr>
            <w:tcW w:w="0" w:type="auto"/>
            <w:vAlign w:val="center"/>
            <w:hideMark/>
          </w:tcPr>
          <w:p w14:paraId="076D04C0" w14:textId="77777777" w:rsidR="000948F1" w:rsidRPr="00613BB9" w:rsidRDefault="000948F1" w:rsidP="000948F1">
            <w:pPr>
              <w:jc w:val="left"/>
              <w:rPr>
                <w:rFonts w:ascii="宋体" w:eastAsia="宋体" w:hAnsi="宋体"/>
              </w:rPr>
            </w:pPr>
            <w:r w:rsidRPr="00613BB9">
              <w:rPr>
                <w:rFonts w:ascii="宋体" w:eastAsia="宋体" w:hAnsi="宋体"/>
              </w:rPr>
              <w:t>1</w:t>
            </w:r>
          </w:p>
        </w:tc>
        <w:tc>
          <w:tcPr>
            <w:tcW w:w="0" w:type="auto"/>
            <w:vAlign w:val="center"/>
            <w:hideMark/>
          </w:tcPr>
          <w:p w14:paraId="7C5BFDB5" w14:textId="77777777" w:rsidR="000948F1" w:rsidRPr="00613BB9" w:rsidRDefault="000948F1" w:rsidP="000948F1">
            <w:pPr>
              <w:rPr>
                <w:rFonts w:ascii="宋体" w:eastAsia="宋体" w:hAnsi="宋体"/>
              </w:rPr>
            </w:pPr>
            <w:r w:rsidRPr="00613BB9">
              <w:rPr>
                <w:rStyle w:val="HTML1"/>
              </w:rPr>
              <w:t>[我的博客](http://blog.csdn.net/guodongxiaren "悬停显示")</w:t>
            </w:r>
          </w:p>
        </w:tc>
        <w:tc>
          <w:tcPr>
            <w:tcW w:w="0" w:type="auto"/>
            <w:vAlign w:val="center"/>
            <w:hideMark/>
          </w:tcPr>
          <w:p w14:paraId="7020FF4A" w14:textId="77777777" w:rsidR="000948F1" w:rsidRPr="00613BB9" w:rsidRDefault="00717723" w:rsidP="000948F1">
            <w:pPr>
              <w:rPr>
                <w:rFonts w:ascii="宋体" w:eastAsia="宋体" w:hAnsi="宋体"/>
              </w:rPr>
            </w:pPr>
            <w:hyperlink r:id="rId1952" w:tgtFrame="_blank" w:history="1">
              <w:r w:rsidR="000948F1" w:rsidRPr="00613BB9">
                <w:rPr>
                  <w:rStyle w:val="a4"/>
                  <w:rFonts w:ascii="宋体" w:eastAsia="宋体" w:hAnsi="宋体"/>
                  <w:color w:val="auto"/>
                </w:rPr>
                <w:t>我的博客</w:t>
              </w:r>
            </w:hyperlink>
          </w:p>
        </w:tc>
      </w:tr>
      <w:tr w:rsidR="00613BB9" w:rsidRPr="00613BB9" w14:paraId="4F1173D5" w14:textId="77777777" w:rsidTr="00B97359">
        <w:trPr>
          <w:tblCellSpacing w:w="15" w:type="dxa"/>
        </w:trPr>
        <w:tc>
          <w:tcPr>
            <w:tcW w:w="0" w:type="auto"/>
            <w:vAlign w:val="center"/>
            <w:hideMark/>
          </w:tcPr>
          <w:p w14:paraId="29B6DA29" w14:textId="77777777" w:rsidR="000948F1" w:rsidRPr="00613BB9" w:rsidRDefault="000948F1" w:rsidP="000948F1">
            <w:pPr>
              <w:rPr>
                <w:rFonts w:ascii="宋体" w:eastAsia="宋体" w:hAnsi="宋体"/>
              </w:rPr>
            </w:pPr>
            <w:r w:rsidRPr="00613BB9">
              <w:rPr>
                <w:rFonts w:ascii="宋体" w:eastAsia="宋体" w:hAnsi="宋体"/>
              </w:rPr>
              <w:t>2</w:t>
            </w:r>
          </w:p>
        </w:tc>
        <w:tc>
          <w:tcPr>
            <w:tcW w:w="0" w:type="auto"/>
            <w:vAlign w:val="center"/>
            <w:hideMark/>
          </w:tcPr>
          <w:p w14:paraId="66DC19E1" w14:textId="77777777" w:rsidR="000948F1" w:rsidRPr="00613BB9" w:rsidRDefault="000948F1" w:rsidP="000948F1">
            <w:pPr>
              <w:rPr>
                <w:rFonts w:ascii="宋体" w:eastAsia="宋体" w:hAnsi="宋体"/>
              </w:rPr>
            </w:pPr>
            <w:r w:rsidRPr="00613BB9">
              <w:rPr>
                <w:rStyle w:val="HTML1"/>
              </w:rPr>
              <w:t>[我的知乎][zhihu]</w:t>
            </w:r>
          </w:p>
        </w:tc>
        <w:tc>
          <w:tcPr>
            <w:tcW w:w="0" w:type="auto"/>
            <w:vAlign w:val="center"/>
            <w:hideMark/>
          </w:tcPr>
          <w:p w14:paraId="24D9B56A" w14:textId="77777777" w:rsidR="000948F1" w:rsidRPr="00613BB9" w:rsidRDefault="00717723" w:rsidP="000948F1">
            <w:pPr>
              <w:rPr>
                <w:rFonts w:ascii="宋体" w:eastAsia="宋体" w:hAnsi="宋体"/>
              </w:rPr>
            </w:pPr>
            <w:hyperlink r:id="rId1953" w:tgtFrame="_blank" w:history="1">
              <w:r w:rsidR="000948F1" w:rsidRPr="00613BB9">
                <w:rPr>
                  <w:rStyle w:val="a4"/>
                  <w:rFonts w:ascii="宋体" w:eastAsia="宋体" w:hAnsi="宋体"/>
                  <w:color w:val="auto"/>
                </w:rPr>
                <w:t>我的知乎</w:t>
              </w:r>
            </w:hyperlink>
          </w:p>
        </w:tc>
      </w:tr>
    </w:tbl>
    <w:p w14:paraId="6B95816D" w14:textId="77777777" w:rsidR="000948F1" w:rsidRPr="00613BB9" w:rsidRDefault="000948F1" w:rsidP="000948F1">
      <w:pPr>
        <w:pStyle w:val="a3"/>
      </w:pPr>
      <w:r w:rsidRPr="00613BB9">
        <w:lastRenderedPageBreak/>
        <w:t>语法2由两部分组成：</w:t>
      </w:r>
    </w:p>
    <w:p w14:paraId="619324A3" w14:textId="77777777" w:rsidR="000948F1" w:rsidRPr="00613BB9" w:rsidRDefault="000948F1" w:rsidP="00907565">
      <w:pPr>
        <w:widowControl/>
        <w:numPr>
          <w:ilvl w:val="0"/>
          <w:numId w:val="40"/>
        </w:numPr>
        <w:spacing w:before="100" w:beforeAutospacing="1" w:after="100" w:afterAutospacing="1"/>
        <w:jc w:val="left"/>
        <w:rPr>
          <w:rFonts w:ascii="宋体" w:eastAsia="宋体" w:hAnsi="宋体"/>
        </w:rPr>
      </w:pPr>
      <w:r w:rsidRPr="00613BB9">
        <w:rPr>
          <w:rFonts w:ascii="宋体" w:eastAsia="宋体" w:hAnsi="宋体"/>
        </w:rPr>
        <w:t>第一部分使用两个中括号，[ ]里的标识符（本例中zhihu），可以是数字，字母等的组合，标识符上下对应就行了</w:t>
      </w:r>
    </w:p>
    <w:p w14:paraId="64F16CBC" w14:textId="77777777" w:rsidR="000948F1" w:rsidRPr="00613BB9" w:rsidRDefault="000948F1" w:rsidP="00907565">
      <w:pPr>
        <w:widowControl/>
        <w:numPr>
          <w:ilvl w:val="0"/>
          <w:numId w:val="40"/>
        </w:numPr>
        <w:spacing w:before="100" w:beforeAutospacing="1" w:after="100" w:afterAutospacing="1"/>
        <w:jc w:val="left"/>
        <w:rPr>
          <w:rFonts w:ascii="宋体" w:eastAsia="宋体" w:hAnsi="宋体"/>
        </w:rPr>
      </w:pPr>
      <w:r w:rsidRPr="00613BB9">
        <w:rPr>
          <w:rFonts w:ascii="宋体" w:eastAsia="宋体" w:hAnsi="宋体"/>
        </w:rPr>
        <w:t>第二部分标记实际URL。</w:t>
      </w:r>
    </w:p>
    <w:p w14:paraId="1CE55B3D" w14:textId="77777777" w:rsidR="000948F1" w:rsidRPr="00613BB9" w:rsidRDefault="000948F1" w:rsidP="000948F1">
      <w:pPr>
        <w:pStyle w:val="a3"/>
      </w:pPr>
      <w:r w:rsidRPr="00613BB9">
        <w:t>使用URL标识符能达到复用的目的，一般把全文所有的URL标识符统一放在文章末尾，这样看起来比较干净。</w:t>
      </w:r>
    </w:p>
    <w:p w14:paraId="25E9FF10" w14:textId="77777777" w:rsidR="000948F1" w:rsidRPr="00613BB9" w:rsidRDefault="000948F1" w:rsidP="00E45717">
      <w:pPr>
        <w:pStyle w:val="3"/>
      </w:pPr>
      <w:bookmarkStart w:id="243" w:name="_Toc46394856"/>
      <w:r w:rsidRPr="00613BB9">
        <w:t>链接本仓库里的URL</w:t>
      </w:r>
      <w:bookmarkEnd w:id="24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95"/>
        <w:gridCol w:w="915"/>
      </w:tblGrid>
      <w:tr w:rsidR="00613BB9" w:rsidRPr="00613BB9" w14:paraId="3F7536E3" w14:textId="77777777" w:rsidTr="00B97359">
        <w:trPr>
          <w:tblHeader/>
          <w:tblCellSpacing w:w="15" w:type="dxa"/>
        </w:trPr>
        <w:tc>
          <w:tcPr>
            <w:tcW w:w="0" w:type="auto"/>
            <w:vAlign w:val="center"/>
            <w:hideMark/>
          </w:tcPr>
          <w:p w14:paraId="1CEAE2BB" w14:textId="77777777" w:rsidR="000948F1" w:rsidRPr="00613BB9" w:rsidRDefault="000948F1" w:rsidP="000948F1">
            <w:pPr>
              <w:jc w:val="center"/>
              <w:rPr>
                <w:rFonts w:ascii="宋体" w:eastAsia="宋体" w:hAnsi="宋体"/>
                <w:b/>
                <w:bCs/>
              </w:rPr>
            </w:pPr>
            <w:r w:rsidRPr="00613BB9">
              <w:rPr>
                <w:rFonts w:ascii="宋体" w:eastAsia="宋体" w:hAnsi="宋体"/>
                <w:b/>
                <w:bCs/>
              </w:rPr>
              <w:t>语法</w:t>
            </w:r>
          </w:p>
        </w:tc>
        <w:tc>
          <w:tcPr>
            <w:tcW w:w="0" w:type="auto"/>
            <w:vAlign w:val="center"/>
            <w:hideMark/>
          </w:tcPr>
          <w:p w14:paraId="7A08D235" w14:textId="77777777" w:rsidR="000948F1" w:rsidRPr="00613BB9" w:rsidRDefault="000948F1" w:rsidP="000948F1">
            <w:pPr>
              <w:jc w:val="center"/>
              <w:rPr>
                <w:rFonts w:ascii="宋体" w:eastAsia="宋体" w:hAnsi="宋体"/>
                <w:b/>
                <w:bCs/>
              </w:rPr>
            </w:pPr>
            <w:r w:rsidRPr="00613BB9">
              <w:rPr>
                <w:rFonts w:ascii="宋体" w:eastAsia="宋体" w:hAnsi="宋体"/>
                <w:b/>
                <w:bCs/>
              </w:rPr>
              <w:t>效果</w:t>
            </w:r>
          </w:p>
        </w:tc>
      </w:tr>
      <w:tr w:rsidR="00613BB9" w:rsidRPr="00613BB9" w14:paraId="3AB7844C" w14:textId="77777777" w:rsidTr="00B97359">
        <w:trPr>
          <w:tblCellSpacing w:w="15" w:type="dxa"/>
        </w:trPr>
        <w:tc>
          <w:tcPr>
            <w:tcW w:w="0" w:type="auto"/>
            <w:vAlign w:val="center"/>
            <w:hideMark/>
          </w:tcPr>
          <w:p w14:paraId="0EC77138" w14:textId="77777777" w:rsidR="000948F1" w:rsidRPr="00613BB9" w:rsidRDefault="000948F1" w:rsidP="000948F1">
            <w:pPr>
              <w:jc w:val="left"/>
              <w:rPr>
                <w:rFonts w:ascii="宋体" w:eastAsia="宋体" w:hAnsi="宋体"/>
              </w:rPr>
            </w:pPr>
            <w:r w:rsidRPr="00613BB9">
              <w:rPr>
                <w:rStyle w:val="HTML1"/>
              </w:rPr>
              <w:t>[我的简介](/example/profile.md)</w:t>
            </w:r>
          </w:p>
        </w:tc>
        <w:tc>
          <w:tcPr>
            <w:tcW w:w="0" w:type="auto"/>
            <w:vAlign w:val="center"/>
            <w:hideMark/>
          </w:tcPr>
          <w:p w14:paraId="144F2127" w14:textId="77777777" w:rsidR="000948F1" w:rsidRPr="00613BB9" w:rsidRDefault="00717723" w:rsidP="000948F1">
            <w:pPr>
              <w:rPr>
                <w:rFonts w:ascii="宋体" w:eastAsia="宋体" w:hAnsi="宋体"/>
              </w:rPr>
            </w:pPr>
            <w:hyperlink r:id="rId1954" w:tgtFrame="_blank" w:history="1">
              <w:r w:rsidR="000948F1" w:rsidRPr="00613BB9">
                <w:rPr>
                  <w:rStyle w:val="a4"/>
                  <w:rFonts w:ascii="宋体" w:eastAsia="宋体" w:hAnsi="宋体"/>
                  <w:color w:val="auto"/>
                </w:rPr>
                <w:t>我的简介</w:t>
              </w:r>
            </w:hyperlink>
          </w:p>
        </w:tc>
      </w:tr>
      <w:tr w:rsidR="00613BB9" w:rsidRPr="00613BB9" w14:paraId="7B38A30F" w14:textId="77777777" w:rsidTr="00B97359">
        <w:trPr>
          <w:tblCellSpacing w:w="15" w:type="dxa"/>
        </w:trPr>
        <w:tc>
          <w:tcPr>
            <w:tcW w:w="0" w:type="auto"/>
            <w:vAlign w:val="center"/>
            <w:hideMark/>
          </w:tcPr>
          <w:p w14:paraId="2D5B3B1E" w14:textId="77777777" w:rsidR="000948F1" w:rsidRPr="00613BB9" w:rsidRDefault="000948F1" w:rsidP="000948F1">
            <w:pPr>
              <w:rPr>
                <w:rFonts w:ascii="宋体" w:eastAsia="宋体" w:hAnsi="宋体"/>
              </w:rPr>
            </w:pPr>
            <w:r w:rsidRPr="00613BB9">
              <w:rPr>
                <w:rStyle w:val="HTML1"/>
              </w:rPr>
              <w:t>[Book](./Book)</w:t>
            </w:r>
          </w:p>
        </w:tc>
        <w:tc>
          <w:tcPr>
            <w:tcW w:w="0" w:type="auto"/>
            <w:vAlign w:val="center"/>
            <w:hideMark/>
          </w:tcPr>
          <w:p w14:paraId="1FF7A9C5" w14:textId="77777777" w:rsidR="000948F1" w:rsidRPr="00613BB9" w:rsidRDefault="00717723" w:rsidP="000948F1">
            <w:pPr>
              <w:rPr>
                <w:rFonts w:ascii="宋体" w:eastAsia="宋体" w:hAnsi="宋体"/>
              </w:rPr>
            </w:pPr>
            <w:hyperlink r:id="rId1955" w:tgtFrame="_blank" w:history="1">
              <w:r w:rsidR="000948F1" w:rsidRPr="00613BB9">
                <w:rPr>
                  <w:rStyle w:val="a4"/>
                  <w:rFonts w:ascii="宋体" w:eastAsia="宋体" w:hAnsi="宋体"/>
                  <w:color w:val="auto"/>
                </w:rPr>
                <w:t>Book</w:t>
              </w:r>
            </w:hyperlink>
          </w:p>
        </w:tc>
      </w:tr>
    </w:tbl>
    <w:p w14:paraId="46D47501" w14:textId="77777777" w:rsidR="000948F1" w:rsidRPr="00613BB9" w:rsidRDefault="000948F1" w:rsidP="00E45717">
      <w:pPr>
        <w:pStyle w:val="3"/>
      </w:pPr>
      <w:bookmarkStart w:id="244" w:name="_Toc46394857"/>
      <w:r w:rsidRPr="00613BB9">
        <w:t>图片链接</w:t>
      </w:r>
      <w:bookmarkEnd w:id="244"/>
    </w:p>
    <w:p w14:paraId="5F997942" w14:textId="77777777" w:rsidR="000948F1" w:rsidRPr="00613BB9" w:rsidRDefault="000948F1" w:rsidP="000948F1">
      <w:pPr>
        <w:pStyle w:val="a3"/>
      </w:pPr>
      <w:r w:rsidRPr="00613BB9">
        <w:t>给图片加链接的本质是混合图片显示语法和普通的链接语法。普通的链接中[ ]内部是链接要显示的文本，而图片链接[ ]里面则是要显示的图片。</w:t>
      </w:r>
      <w:r w:rsidRPr="00613BB9">
        <w:br/>
        <w:t>直接混合两种语法当然可以，但是十分啰嗦，为此我们可以使用URL标识符的形式。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
        <w:gridCol w:w="4769"/>
        <w:gridCol w:w="3356"/>
      </w:tblGrid>
      <w:tr w:rsidR="00613BB9" w:rsidRPr="00613BB9" w14:paraId="51898930" w14:textId="77777777" w:rsidTr="00B97359">
        <w:trPr>
          <w:tblHeader/>
          <w:tblCellSpacing w:w="15" w:type="dxa"/>
        </w:trPr>
        <w:tc>
          <w:tcPr>
            <w:tcW w:w="0" w:type="auto"/>
            <w:vAlign w:val="center"/>
            <w:hideMark/>
          </w:tcPr>
          <w:p w14:paraId="1DCDC746" w14:textId="77777777" w:rsidR="000948F1" w:rsidRPr="00613BB9" w:rsidRDefault="000948F1" w:rsidP="000948F1">
            <w:pPr>
              <w:jc w:val="center"/>
              <w:rPr>
                <w:rFonts w:ascii="宋体" w:eastAsia="宋体" w:hAnsi="宋体"/>
                <w:b/>
                <w:bCs/>
              </w:rPr>
            </w:pPr>
            <w:r w:rsidRPr="00613BB9">
              <w:rPr>
                <w:rFonts w:ascii="宋体" w:eastAsia="宋体" w:hAnsi="宋体"/>
                <w:b/>
                <w:bCs/>
              </w:rPr>
              <w:t>#</w:t>
            </w:r>
          </w:p>
        </w:tc>
        <w:tc>
          <w:tcPr>
            <w:tcW w:w="0" w:type="auto"/>
            <w:vAlign w:val="center"/>
            <w:hideMark/>
          </w:tcPr>
          <w:p w14:paraId="7A628A4A" w14:textId="77777777" w:rsidR="000948F1" w:rsidRPr="00613BB9" w:rsidRDefault="000948F1" w:rsidP="000948F1">
            <w:pPr>
              <w:jc w:val="center"/>
              <w:rPr>
                <w:rFonts w:ascii="宋体" w:eastAsia="宋体" w:hAnsi="宋体"/>
                <w:b/>
                <w:bCs/>
              </w:rPr>
            </w:pPr>
            <w:r w:rsidRPr="00613BB9">
              <w:rPr>
                <w:rFonts w:ascii="宋体" w:eastAsia="宋体" w:hAnsi="宋体"/>
                <w:b/>
                <w:bCs/>
              </w:rPr>
              <w:t>语法</w:t>
            </w:r>
          </w:p>
        </w:tc>
        <w:tc>
          <w:tcPr>
            <w:tcW w:w="0" w:type="auto"/>
            <w:vAlign w:val="center"/>
            <w:hideMark/>
          </w:tcPr>
          <w:p w14:paraId="31602C20" w14:textId="77777777" w:rsidR="000948F1" w:rsidRPr="00613BB9" w:rsidRDefault="000948F1" w:rsidP="000948F1">
            <w:pPr>
              <w:jc w:val="center"/>
              <w:rPr>
                <w:rFonts w:ascii="宋体" w:eastAsia="宋体" w:hAnsi="宋体"/>
                <w:b/>
                <w:bCs/>
              </w:rPr>
            </w:pPr>
            <w:r w:rsidRPr="00613BB9">
              <w:rPr>
                <w:rFonts w:ascii="宋体" w:eastAsia="宋体" w:hAnsi="宋体"/>
                <w:b/>
                <w:bCs/>
              </w:rPr>
              <w:t>效果</w:t>
            </w:r>
          </w:p>
        </w:tc>
      </w:tr>
      <w:tr w:rsidR="00613BB9" w:rsidRPr="00613BB9" w14:paraId="40776E4C" w14:textId="77777777" w:rsidTr="00B97359">
        <w:trPr>
          <w:tblCellSpacing w:w="15" w:type="dxa"/>
        </w:trPr>
        <w:tc>
          <w:tcPr>
            <w:tcW w:w="0" w:type="auto"/>
            <w:vAlign w:val="center"/>
            <w:hideMark/>
          </w:tcPr>
          <w:p w14:paraId="2460CDCE" w14:textId="77777777" w:rsidR="000948F1" w:rsidRPr="00613BB9" w:rsidRDefault="000948F1" w:rsidP="000948F1">
            <w:pPr>
              <w:jc w:val="left"/>
              <w:rPr>
                <w:rFonts w:ascii="宋体" w:eastAsia="宋体" w:hAnsi="宋体"/>
              </w:rPr>
            </w:pPr>
            <w:r w:rsidRPr="00613BB9">
              <w:rPr>
                <w:rFonts w:ascii="宋体" w:eastAsia="宋体" w:hAnsi="宋体"/>
              </w:rPr>
              <w:t>1</w:t>
            </w:r>
          </w:p>
        </w:tc>
        <w:tc>
          <w:tcPr>
            <w:tcW w:w="0" w:type="auto"/>
            <w:vAlign w:val="center"/>
            <w:hideMark/>
          </w:tcPr>
          <w:p w14:paraId="30C429BC" w14:textId="77777777" w:rsidR="000948F1" w:rsidRPr="00613BB9" w:rsidRDefault="000948F1" w:rsidP="000948F1">
            <w:pPr>
              <w:rPr>
                <w:rFonts w:ascii="宋体" w:eastAsia="宋体" w:hAnsi="宋体"/>
              </w:rPr>
            </w:pPr>
            <w:r w:rsidRPr="00613BB9">
              <w:rPr>
                <w:rStyle w:val="HTML1"/>
              </w:rPr>
              <w:t>[[图片上传失败...(image-ea9c0f-1531809400967)]</w:t>
            </w:r>
          </w:p>
        </w:tc>
        <w:tc>
          <w:tcPr>
            <w:tcW w:w="0" w:type="auto"/>
            <w:vAlign w:val="center"/>
            <w:hideMark/>
          </w:tcPr>
          <w:p w14:paraId="7081D93A" w14:textId="77777777" w:rsidR="000948F1" w:rsidRPr="00613BB9" w:rsidRDefault="000948F1" w:rsidP="000948F1">
            <w:pPr>
              <w:jc w:val="center"/>
              <w:rPr>
                <w:rFonts w:ascii="宋体" w:eastAsia="宋体" w:hAnsi="宋体"/>
              </w:rPr>
            </w:pPr>
            <w:r w:rsidRPr="00613BB9">
              <w:rPr>
                <w:rFonts w:ascii="宋体" w:eastAsia="宋体" w:hAnsi="宋体"/>
              </w:rPr>
              <w:t>[[图片上传失败...(image-562f47-1531809400967)]</w:t>
            </w:r>
          </w:p>
        </w:tc>
      </w:tr>
      <w:tr w:rsidR="00613BB9" w:rsidRPr="00613BB9" w14:paraId="0EEE31F9" w14:textId="77777777" w:rsidTr="00B97359">
        <w:trPr>
          <w:tblCellSpacing w:w="15" w:type="dxa"/>
        </w:trPr>
        <w:tc>
          <w:tcPr>
            <w:tcW w:w="0" w:type="auto"/>
            <w:vAlign w:val="center"/>
            <w:hideMark/>
          </w:tcPr>
          <w:p w14:paraId="40CF2690" w14:textId="77777777" w:rsidR="000948F1" w:rsidRPr="00613BB9" w:rsidRDefault="000948F1" w:rsidP="000948F1">
            <w:pPr>
              <w:jc w:val="left"/>
              <w:rPr>
                <w:rFonts w:ascii="宋体" w:eastAsia="宋体" w:hAnsi="宋体"/>
              </w:rPr>
            </w:pPr>
            <w:r w:rsidRPr="00613BB9">
              <w:rPr>
                <w:rFonts w:ascii="宋体" w:eastAsia="宋体" w:hAnsi="宋体"/>
              </w:rPr>
              <w:t>2</w:t>
            </w:r>
          </w:p>
        </w:tc>
        <w:tc>
          <w:tcPr>
            <w:tcW w:w="0" w:type="auto"/>
            <w:vAlign w:val="center"/>
            <w:hideMark/>
          </w:tcPr>
          <w:p w14:paraId="66072AB1" w14:textId="77777777" w:rsidR="000948F1" w:rsidRPr="00613BB9" w:rsidRDefault="000948F1" w:rsidP="000948F1">
            <w:pPr>
              <w:rPr>
                <w:rFonts w:ascii="宋体" w:eastAsia="宋体" w:hAnsi="宋体"/>
              </w:rPr>
            </w:pPr>
            <w:r w:rsidRPr="00613BB9">
              <w:rPr>
                <w:rStyle w:val="HTML1"/>
              </w:rPr>
              <w:t>[[图片上传失败...(image-2b77ee-1531809400967)]][zhihu]</w:t>
            </w:r>
          </w:p>
        </w:tc>
        <w:tc>
          <w:tcPr>
            <w:tcW w:w="0" w:type="auto"/>
            <w:vAlign w:val="center"/>
            <w:hideMark/>
          </w:tcPr>
          <w:p w14:paraId="3BFDB3F9" w14:textId="77777777" w:rsidR="000948F1" w:rsidRPr="00613BB9" w:rsidRDefault="00717723" w:rsidP="000948F1">
            <w:pPr>
              <w:jc w:val="center"/>
              <w:rPr>
                <w:rFonts w:ascii="宋体" w:eastAsia="宋体" w:hAnsi="宋体"/>
              </w:rPr>
            </w:pPr>
            <w:hyperlink r:id="rId1956" w:tgtFrame="_blank" w:history="1">
              <w:r w:rsidR="000948F1" w:rsidRPr="00613BB9">
                <w:rPr>
                  <w:rStyle w:val="a4"/>
                  <w:rFonts w:ascii="宋体" w:eastAsia="宋体" w:hAnsi="宋体"/>
                  <w:color w:val="auto"/>
                </w:rPr>
                <w:t>[图片上传失败...(image-d8a872-1531809400967)]</w:t>
              </w:r>
            </w:hyperlink>
          </w:p>
        </w:tc>
      </w:tr>
      <w:tr w:rsidR="00613BB9" w:rsidRPr="00613BB9" w14:paraId="51C7B411" w14:textId="77777777" w:rsidTr="00B97359">
        <w:trPr>
          <w:tblCellSpacing w:w="15" w:type="dxa"/>
        </w:trPr>
        <w:tc>
          <w:tcPr>
            <w:tcW w:w="0" w:type="auto"/>
            <w:vAlign w:val="center"/>
            <w:hideMark/>
          </w:tcPr>
          <w:p w14:paraId="62FFE11E" w14:textId="77777777" w:rsidR="000948F1" w:rsidRPr="00613BB9" w:rsidRDefault="000948F1" w:rsidP="000948F1">
            <w:pPr>
              <w:jc w:val="left"/>
              <w:rPr>
                <w:rFonts w:ascii="宋体" w:eastAsia="宋体" w:hAnsi="宋体"/>
              </w:rPr>
            </w:pPr>
            <w:r w:rsidRPr="00613BB9">
              <w:rPr>
                <w:rFonts w:ascii="宋体" w:eastAsia="宋体" w:hAnsi="宋体"/>
              </w:rPr>
              <w:t>3</w:t>
            </w:r>
          </w:p>
        </w:tc>
        <w:tc>
          <w:tcPr>
            <w:tcW w:w="0" w:type="auto"/>
            <w:vAlign w:val="center"/>
            <w:hideMark/>
          </w:tcPr>
          <w:p w14:paraId="0D6C1691" w14:textId="77777777" w:rsidR="000948F1" w:rsidRPr="00613BB9" w:rsidRDefault="000948F1" w:rsidP="000948F1">
            <w:pPr>
              <w:rPr>
                <w:rFonts w:ascii="宋体" w:eastAsia="宋体" w:hAnsi="宋体"/>
              </w:rPr>
            </w:pPr>
            <w:r w:rsidRPr="00613BB9">
              <w:rPr>
                <w:rStyle w:val="HTML1"/>
              </w:rPr>
              <w:t>[![csdn-logo]][csdn]</w:t>
            </w:r>
          </w:p>
        </w:tc>
        <w:tc>
          <w:tcPr>
            <w:tcW w:w="0" w:type="auto"/>
            <w:vAlign w:val="center"/>
            <w:hideMark/>
          </w:tcPr>
          <w:p w14:paraId="06AA63EA" w14:textId="77777777" w:rsidR="000948F1" w:rsidRPr="00613BB9" w:rsidRDefault="00717723" w:rsidP="000948F1">
            <w:pPr>
              <w:jc w:val="center"/>
              <w:rPr>
                <w:rFonts w:ascii="宋体" w:eastAsia="宋体" w:hAnsi="宋体"/>
              </w:rPr>
            </w:pPr>
            <w:hyperlink r:id="rId1957" w:tgtFrame="_blank" w:history="1">
              <w:r w:rsidR="000948F1" w:rsidRPr="00613BB9">
                <w:rPr>
                  <w:rStyle w:val="a4"/>
                  <w:rFonts w:ascii="宋体" w:eastAsia="宋体" w:hAnsi="宋体"/>
                  <w:color w:val="auto"/>
                </w:rPr>
                <w:t>![csdn-logo]</w:t>
              </w:r>
            </w:hyperlink>
          </w:p>
        </w:tc>
      </w:tr>
    </w:tbl>
    <w:p w14:paraId="7553C285" w14:textId="77777777" w:rsidR="000948F1" w:rsidRPr="00613BB9" w:rsidRDefault="000948F1" w:rsidP="000948F1">
      <w:pPr>
        <w:pStyle w:val="a3"/>
      </w:pPr>
      <w:r w:rsidRPr="00613BB9">
        <w:t>因为图片本身和链接本身都支持URL标识符的形式，所以图片链接也可以很简洁（见例3）。</w:t>
      </w:r>
      <w:r w:rsidRPr="00613BB9">
        <w:br/>
        <w:t>注意，此时鼠标悬停时显示的文字是图片的title，而非链接本身的title了。</w:t>
      </w:r>
    </w:p>
    <w:p w14:paraId="295A5A0F" w14:textId="77777777" w:rsidR="000948F1" w:rsidRPr="00613BB9" w:rsidRDefault="000948F1" w:rsidP="000948F1">
      <w:pPr>
        <w:pStyle w:val="a3"/>
      </w:pPr>
      <w:r w:rsidRPr="00613BB9">
        <w:t>本文URL标识符都放置于文末</w:t>
      </w:r>
    </w:p>
    <w:p w14:paraId="0A3DC11A" w14:textId="77777777" w:rsidR="000948F1" w:rsidRPr="00613BB9" w:rsidRDefault="000948F1" w:rsidP="00E45717">
      <w:pPr>
        <w:pStyle w:val="3"/>
      </w:pPr>
      <w:bookmarkStart w:id="245" w:name="_Toc46394858"/>
      <w:r w:rsidRPr="00613BB9">
        <w:rPr>
          <w:rFonts w:hint="eastAsia"/>
        </w:rPr>
        <w:t>页内</w:t>
      </w:r>
      <w:r w:rsidRPr="00613BB9">
        <w:t>锚点</w:t>
      </w:r>
      <w:bookmarkEnd w:id="245"/>
    </w:p>
    <w:p w14:paraId="7E25B924" w14:textId="77777777" w:rsidR="000948F1" w:rsidRPr="00613BB9" w:rsidRDefault="000948F1" w:rsidP="000948F1">
      <w:pPr>
        <w:pStyle w:val="a3"/>
      </w:pPr>
      <w:r w:rsidRPr="00613BB9">
        <w:t>其实呢，每一个标题都是一个锚点，和HTML的锚点（</w:t>
      </w:r>
      <w:r w:rsidRPr="00613BB9">
        <w:rPr>
          <w:rStyle w:val="HTML1"/>
        </w:rPr>
        <w:t>#</w:t>
      </w:r>
      <w:r w:rsidRPr="00613BB9">
        <w:t>）类似，比如我们</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5"/>
        <w:gridCol w:w="915"/>
      </w:tblGrid>
      <w:tr w:rsidR="00613BB9" w:rsidRPr="00613BB9" w14:paraId="526281CC" w14:textId="77777777" w:rsidTr="00B97359">
        <w:trPr>
          <w:tblHeader/>
          <w:tblCellSpacing w:w="15" w:type="dxa"/>
        </w:trPr>
        <w:tc>
          <w:tcPr>
            <w:tcW w:w="0" w:type="auto"/>
            <w:vAlign w:val="center"/>
            <w:hideMark/>
          </w:tcPr>
          <w:p w14:paraId="083C8AD9" w14:textId="77777777" w:rsidR="000948F1" w:rsidRPr="00613BB9" w:rsidRDefault="000948F1" w:rsidP="000948F1">
            <w:pPr>
              <w:jc w:val="center"/>
              <w:rPr>
                <w:rFonts w:ascii="宋体" w:eastAsia="宋体" w:hAnsi="宋体"/>
                <w:b/>
                <w:bCs/>
              </w:rPr>
            </w:pPr>
            <w:r w:rsidRPr="00613BB9">
              <w:rPr>
                <w:rFonts w:ascii="宋体" w:eastAsia="宋体" w:hAnsi="宋体"/>
                <w:b/>
                <w:bCs/>
              </w:rPr>
              <w:lastRenderedPageBreak/>
              <w:t>语法</w:t>
            </w:r>
          </w:p>
        </w:tc>
        <w:tc>
          <w:tcPr>
            <w:tcW w:w="0" w:type="auto"/>
            <w:vAlign w:val="center"/>
            <w:hideMark/>
          </w:tcPr>
          <w:p w14:paraId="15A7688C" w14:textId="77777777" w:rsidR="000948F1" w:rsidRPr="00613BB9" w:rsidRDefault="000948F1" w:rsidP="000948F1">
            <w:pPr>
              <w:jc w:val="center"/>
              <w:rPr>
                <w:rFonts w:ascii="宋体" w:eastAsia="宋体" w:hAnsi="宋体"/>
                <w:b/>
                <w:bCs/>
              </w:rPr>
            </w:pPr>
            <w:r w:rsidRPr="00613BB9">
              <w:rPr>
                <w:rFonts w:ascii="宋体" w:eastAsia="宋体" w:hAnsi="宋体"/>
                <w:b/>
                <w:bCs/>
              </w:rPr>
              <w:t>效果</w:t>
            </w:r>
          </w:p>
        </w:tc>
      </w:tr>
      <w:tr w:rsidR="00613BB9" w:rsidRPr="00613BB9" w14:paraId="680AAA4D" w14:textId="77777777" w:rsidTr="00B97359">
        <w:trPr>
          <w:tblCellSpacing w:w="15" w:type="dxa"/>
        </w:trPr>
        <w:tc>
          <w:tcPr>
            <w:tcW w:w="0" w:type="auto"/>
            <w:vAlign w:val="center"/>
            <w:hideMark/>
          </w:tcPr>
          <w:p w14:paraId="281A5F21" w14:textId="77777777" w:rsidR="000948F1" w:rsidRPr="00613BB9" w:rsidRDefault="000948F1" w:rsidP="000948F1">
            <w:pPr>
              <w:jc w:val="left"/>
              <w:rPr>
                <w:rFonts w:ascii="宋体" w:eastAsia="宋体" w:hAnsi="宋体"/>
              </w:rPr>
            </w:pPr>
            <w:r w:rsidRPr="00613BB9">
              <w:rPr>
                <w:rStyle w:val="HTML1"/>
              </w:rPr>
              <w:t>[回到顶部](#readme)</w:t>
            </w:r>
          </w:p>
        </w:tc>
        <w:tc>
          <w:tcPr>
            <w:tcW w:w="0" w:type="auto"/>
            <w:vAlign w:val="center"/>
            <w:hideMark/>
          </w:tcPr>
          <w:p w14:paraId="16C03DAC" w14:textId="77777777" w:rsidR="000948F1" w:rsidRPr="00613BB9" w:rsidRDefault="00717723" w:rsidP="000948F1">
            <w:pPr>
              <w:rPr>
                <w:rFonts w:ascii="宋体" w:eastAsia="宋体" w:hAnsi="宋体"/>
              </w:rPr>
            </w:pPr>
            <w:hyperlink w:anchor="readme" w:tgtFrame="_blank" w:history="1">
              <w:r w:rsidR="000948F1" w:rsidRPr="00613BB9">
                <w:rPr>
                  <w:rStyle w:val="a4"/>
                  <w:rFonts w:ascii="宋体" w:eastAsia="宋体" w:hAnsi="宋体"/>
                  <w:color w:val="auto"/>
                </w:rPr>
                <w:t>回到顶部</w:t>
              </w:r>
            </w:hyperlink>
          </w:p>
        </w:tc>
      </w:tr>
    </w:tbl>
    <w:p w14:paraId="7C343C5D" w14:textId="77777777" w:rsidR="000948F1" w:rsidRPr="00613BB9" w:rsidRDefault="000948F1" w:rsidP="000948F1">
      <w:pPr>
        <w:pStyle w:val="a3"/>
      </w:pPr>
      <w:r w:rsidRPr="00613BB9">
        <w:t>不过要注意，标题中的英文字母都被转化为</w:t>
      </w:r>
      <w:r w:rsidRPr="00613BB9">
        <w:rPr>
          <w:rStyle w:val="a6"/>
        </w:rPr>
        <w:t>小写字母</w:t>
      </w:r>
      <w:r w:rsidRPr="00613BB9">
        <w:t>了。</w:t>
      </w:r>
    </w:p>
    <w:p w14:paraId="7AFCA74E" w14:textId="77777777" w:rsidR="000948F1" w:rsidRPr="00613BB9" w:rsidRDefault="000948F1" w:rsidP="000948F1">
      <w:pPr>
        <w:pStyle w:val="a3"/>
      </w:pPr>
      <w:r w:rsidRPr="00613BB9">
        <w:t>以前GitHub对中文支持的不好，所以中文标题不能正确识别为锚点，但是现在已经没问题啦！</w:t>
      </w:r>
    </w:p>
    <w:p w14:paraId="49AB4E5A"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BE9A5A4"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D846156"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A971B80"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206CF9F"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A57E398"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8C34072"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58C236B"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C3776B7"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6D24930"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C4E6FE8" w14:textId="77777777" w:rsidR="000948F1" w:rsidRPr="00613BB9" w:rsidRDefault="000948F1" w:rsidP="000948F1">
      <w:pPr>
        <w:widowControl/>
        <w:jc w:val="left"/>
        <w:rPr>
          <w:rFonts w:ascii="宋体" w:eastAsia="宋体" w:hAnsi="宋体" w:cs="宋体"/>
          <w:kern w:val="0"/>
          <w:sz w:val="24"/>
          <w:szCs w:val="24"/>
        </w:rPr>
      </w:pPr>
    </w:p>
    <w:p w14:paraId="1827FD56" w14:textId="77777777" w:rsidR="000948F1" w:rsidRPr="00613BB9" w:rsidRDefault="000948F1" w:rsidP="00E45717">
      <w:pPr>
        <w:pStyle w:val="2"/>
        <w:rPr>
          <w:b w:val="0"/>
          <w:bCs w:val="0"/>
          <w:kern w:val="36"/>
          <w:sz w:val="48"/>
          <w:szCs w:val="48"/>
        </w:rPr>
      </w:pPr>
      <w:bookmarkStart w:id="246" w:name="_Toc46394859"/>
      <w:r w:rsidRPr="00613BB9">
        <w:rPr>
          <w:kern w:val="36"/>
          <w:sz w:val="48"/>
          <w:szCs w:val="48"/>
        </w:rPr>
        <w:t>引用</w:t>
      </w:r>
      <w:bookmarkEnd w:id="246"/>
    </w:p>
    <w:p w14:paraId="512E8F01"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在引用的文字前加&gt;即可。引用也可以嵌套，如加两个&gt;&gt;三个&gt;&gt;&gt;</w:t>
      </w:r>
      <w:r w:rsidRPr="00613BB9">
        <w:rPr>
          <w:rFonts w:ascii="宋体" w:eastAsia="宋体" w:hAnsi="宋体" w:cs="宋体"/>
          <w:kern w:val="0"/>
          <w:sz w:val="24"/>
          <w:szCs w:val="24"/>
        </w:rPr>
        <w:br/>
        <w:t>n个...</w:t>
      </w:r>
      <w:r w:rsidRPr="00613BB9">
        <w:rPr>
          <w:rFonts w:ascii="宋体" w:eastAsia="宋体" w:hAnsi="宋体" w:cs="宋体"/>
          <w:kern w:val="0"/>
          <w:sz w:val="24"/>
          <w:szCs w:val="24"/>
        </w:rPr>
        <w:br/>
        <w:t>貌似可以一直加下去，但没神马卵用</w:t>
      </w:r>
    </w:p>
    <w:p w14:paraId="0230ED23"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示例：</w:t>
      </w:r>
    </w:p>
    <w:p w14:paraId="2A060E0A"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&gt;这是引用的内容</w:t>
      </w:r>
    </w:p>
    <w:p w14:paraId="45556390"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&gt;&gt;这是引用的内容</w:t>
      </w:r>
    </w:p>
    <w:p w14:paraId="77D95231"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&gt;&gt;&gt;&gt;&gt;&gt;&gt;&gt;&gt;&gt;这是引用的内容</w:t>
      </w:r>
    </w:p>
    <w:p w14:paraId="67331B8F"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效果如下：</w:t>
      </w:r>
    </w:p>
    <w:p w14:paraId="2EB51D3C" w14:textId="77777777" w:rsidR="000948F1" w:rsidRPr="00613BB9" w:rsidRDefault="000948F1" w:rsidP="000948F1">
      <w:pPr>
        <w:widowControl/>
        <w:spacing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这是引用的内容</w:t>
      </w:r>
    </w:p>
    <w:p w14:paraId="752F49EE" w14:textId="77777777" w:rsidR="000948F1" w:rsidRPr="00613BB9" w:rsidRDefault="000948F1" w:rsidP="000948F1">
      <w:pPr>
        <w:widowControl/>
        <w:spacing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这是引用的内容</w:t>
      </w:r>
    </w:p>
    <w:p w14:paraId="32342613" w14:textId="77777777" w:rsidR="000948F1" w:rsidRPr="00613BB9" w:rsidRDefault="000948F1" w:rsidP="000948F1">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这是引用的内容</w:t>
      </w:r>
    </w:p>
    <w:p w14:paraId="15A56F10" w14:textId="77777777" w:rsidR="000948F1" w:rsidRPr="00613BB9" w:rsidRDefault="000948F1" w:rsidP="000948F1">
      <w:pPr>
        <w:rPr>
          <w:rFonts w:ascii="宋体" w:eastAsia="宋体" w:hAnsi="宋体" w:cs="宋体"/>
          <w:b/>
          <w:bCs/>
          <w:kern w:val="36"/>
          <w:sz w:val="48"/>
          <w:szCs w:val="48"/>
        </w:rPr>
      </w:pPr>
    </w:p>
    <w:p w14:paraId="06A26938" w14:textId="77777777" w:rsidR="000948F1" w:rsidRPr="00613BB9" w:rsidRDefault="000948F1" w:rsidP="00E45717">
      <w:pPr>
        <w:pStyle w:val="2"/>
        <w:rPr>
          <w:b w:val="0"/>
          <w:bCs w:val="0"/>
          <w:kern w:val="36"/>
          <w:sz w:val="48"/>
          <w:szCs w:val="48"/>
        </w:rPr>
      </w:pPr>
      <w:bookmarkStart w:id="247" w:name="_Toc46394860"/>
      <w:r w:rsidRPr="00613BB9">
        <w:rPr>
          <w:kern w:val="36"/>
          <w:sz w:val="48"/>
          <w:szCs w:val="48"/>
        </w:rPr>
        <w:lastRenderedPageBreak/>
        <w:t>表格</w:t>
      </w:r>
      <w:bookmarkEnd w:id="247"/>
    </w:p>
    <w:p w14:paraId="1FAB49DC" w14:textId="77777777" w:rsidR="000948F1" w:rsidRPr="00613BB9" w:rsidRDefault="000948F1" w:rsidP="00E45717">
      <w:pPr>
        <w:pStyle w:val="3"/>
        <w:rPr>
          <w:sz w:val="24"/>
          <w:szCs w:val="24"/>
        </w:rPr>
      </w:pPr>
      <w:bookmarkStart w:id="248" w:name="_Toc46394861"/>
      <w:r w:rsidRPr="00613BB9">
        <w:rPr>
          <w:rFonts w:hint="eastAsia"/>
          <w:sz w:val="24"/>
          <w:szCs w:val="24"/>
        </w:rPr>
        <w:t>定义表格</w:t>
      </w:r>
      <w:bookmarkEnd w:id="248"/>
    </w:p>
    <w:p w14:paraId="093D3F76"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语法：</w:t>
      </w:r>
    </w:p>
    <w:p w14:paraId="0DB850BC"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表头|表头|表头</w:t>
      </w:r>
    </w:p>
    <w:p w14:paraId="72FDFEFB"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w:t>
      </w:r>
    </w:p>
    <w:p w14:paraId="152BD65A"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内容|内容|内容</w:t>
      </w:r>
    </w:p>
    <w:p w14:paraId="4DCAF537"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内容|内容|内容</w:t>
      </w:r>
    </w:p>
    <w:p w14:paraId="7E2E137F"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8AEEB25"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第二行分割表头和内容。</w:t>
      </w:r>
    </w:p>
    <w:p w14:paraId="797FB597"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有一个就行，为了对齐，多加了几个</w:t>
      </w:r>
    </w:p>
    <w:p w14:paraId="3366692D"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文字默认居左</w:t>
      </w:r>
    </w:p>
    <w:p w14:paraId="7ADDBEFB"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-两边加：表示文字居中</w:t>
      </w:r>
    </w:p>
    <w:p w14:paraId="27F4A902"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-右边加：表示文字居右</w:t>
      </w:r>
    </w:p>
    <w:p w14:paraId="70047516"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注：原生的语法两边都要用 | 包起来。此处省略</w:t>
      </w:r>
    </w:p>
    <w:p w14:paraId="760CB224"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示例：</w:t>
      </w:r>
    </w:p>
    <w:p w14:paraId="601B17AC"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姓名|技能|排行</w:t>
      </w:r>
    </w:p>
    <w:p w14:paraId="0A68006C"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w:t>
      </w:r>
    </w:p>
    <w:p w14:paraId="52E4E807"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刘备|哭|大哥</w:t>
      </w:r>
    </w:p>
    <w:p w14:paraId="32A6489C"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关羽|打|二哥</w:t>
      </w:r>
    </w:p>
    <w:p w14:paraId="303C4A03"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张飞|骂|三弟</w:t>
      </w:r>
    </w:p>
    <w:p w14:paraId="13F0178E"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效果如下：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7"/>
        <w:gridCol w:w="542"/>
        <w:gridCol w:w="557"/>
      </w:tblGrid>
      <w:tr w:rsidR="00613BB9" w:rsidRPr="00613BB9" w14:paraId="1B08C5C0" w14:textId="77777777" w:rsidTr="00B97359">
        <w:trPr>
          <w:tblHeader/>
          <w:tblCellSpacing w:w="15" w:type="dxa"/>
        </w:trPr>
        <w:tc>
          <w:tcPr>
            <w:tcW w:w="0" w:type="auto"/>
            <w:vAlign w:val="center"/>
            <w:hideMark/>
          </w:tcPr>
          <w:p w14:paraId="7CC45A7B" w14:textId="77777777" w:rsidR="000948F1" w:rsidRPr="00613BB9" w:rsidRDefault="000948F1" w:rsidP="000948F1">
            <w:pPr>
              <w:widowControl/>
              <w:jc w:val="center"/>
              <w:rPr>
                <w:rFonts w:ascii="宋体" w:eastAsia="宋体" w:hAnsi="宋体" w:cs="宋体"/>
                <w:b/>
                <w:bCs/>
                <w:kern w:val="0"/>
                <w:sz w:val="24"/>
                <w:szCs w:val="24"/>
              </w:rPr>
            </w:pPr>
            <w:r w:rsidRPr="00613BB9">
              <w:rPr>
                <w:rFonts w:ascii="宋体" w:eastAsia="宋体" w:hAnsi="宋体" w:cs="宋体"/>
                <w:b/>
                <w:bCs/>
                <w:kern w:val="0"/>
                <w:sz w:val="24"/>
                <w:szCs w:val="24"/>
              </w:rPr>
              <w:t>姓名</w:t>
            </w:r>
          </w:p>
        </w:tc>
        <w:tc>
          <w:tcPr>
            <w:tcW w:w="0" w:type="auto"/>
            <w:vAlign w:val="center"/>
            <w:hideMark/>
          </w:tcPr>
          <w:p w14:paraId="13D00DDB" w14:textId="77777777" w:rsidR="000948F1" w:rsidRPr="00613BB9" w:rsidRDefault="000948F1" w:rsidP="000948F1">
            <w:pPr>
              <w:widowControl/>
              <w:jc w:val="center"/>
              <w:rPr>
                <w:rFonts w:ascii="宋体" w:eastAsia="宋体" w:hAnsi="宋体" w:cs="宋体"/>
                <w:b/>
                <w:bCs/>
                <w:kern w:val="0"/>
                <w:sz w:val="24"/>
                <w:szCs w:val="24"/>
              </w:rPr>
            </w:pPr>
            <w:r w:rsidRPr="00613BB9">
              <w:rPr>
                <w:rFonts w:ascii="宋体" w:eastAsia="宋体" w:hAnsi="宋体" w:cs="宋体"/>
                <w:b/>
                <w:bCs/>
                <w:kern w:val="0"/>
                <w:sz w:val="24"/>
                <w:szCs w:val="24"/>
              </w:rPr>
              <w:t>技能</w:t>
            </w:r>
          </w:p>
        </w:tc>
        <w:tc>
          <w:tcPr>
            <w:tcW w:w="0" w:type="auto"/>
            <w:vAlign w:val="center"/>
            <w:hideMark/>
          </w:tcPr>
          <w:p w14:paraId="2FB05710" w14:textId="77777777" w:rsidR="000948F1" w:rsidRPr="00613BB9" w:rsidRDefault="000948F1" w:rsidP="000948F1">
            <w:pPr>
              <w:widowControl/>
              <w:jc w:val="right"/>
              <w:rPr>
                <w:rFonts w:ascii="宋体" w:eastAsia="宋体" w:hAnsi="宋体" w:cs="宋体"/>
                <w:b/>
                <w:bCs/>
                <w:kern w:val="0"/>
                <w:sz w:val="24"/>
                <w:szCs w:val="24"/>
              </w:rPr>
            </w:pPr>
            <w:r w:rsidRPr="00613BB9">
              <w:rPr>
                <w:rFonts w:ascii="宋体" w:eastAsia="宋体" w:hAnsi="宋体" w:cs="宋体"/>
                <w:b/>
                <w:bCs/>
                <w:kern w:val="0"/>
                <w:sz w:val="24"/>
                <w:szCs w:val="24"/>
              </w:rPr>
              <w:t>排行</w:t>
            </w:r>
          </w:p>
        </w:tc>
      </w:tr>
      <w:tr w:rsidR="00613BB9" w:rsidRPr="00613BB9" w14:paraId="599D4A16" w14:textId="77777777" w:rsidTr="00B97359">
        <w:trPr>
          <w:tblCellSpacing w:w="15" w:type="dxa"/>
        </w:trPr>
        <w:tc>
          <w:tcPr>
            <w:tcW w:w="0" w:type="auto"/>
            <w:vAlign w:val="center"/>
            <w:hideMark/>
          </w:tcPr>
          <w:p w14:paraId="3A970E6C"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刘备</w:t>
            </w:r>
          </w:p>
        </w:tc>
        <w:tc>
          <w:tcPr>
            <w:tcW w:w="0" w:type="auto"/>
            <w:vAlign w:val="center"/>
            <w:hideMark/>
          </w:tcPr>
          <w:p w14:paraId="50111D80" w14:textId="77777777" w:rsidR="000948F1" w:rsidRPr="00613BB9" w:rsidRDefault="000948F1" w:rsidP="000948F1">
            <w:pPr>
              <w:widowControl/>
              <w:jc w:val="center"/>
              <w:rPr>
                <w:rFonts w:ascii="宋体" w:eastAsia="宋体" w:hAnsi="宋体" w:cs="宋体"/>
                <w:kern w:val="0"/>
                <w:sz w:val="24"/>
                <w:szCs w:val="24"/>
              </w:rPr>
            </w:pPr>
            <w:r w:rsidRPr="00613BB9">
              <w:rPr>
                <w:rFonts w:ascii="宋体" w:eastAsia="宋体" w:hAnsi="宋体" w:cs="宋体"/>
                <w:kern w:val="0"/>
                <w:sz w:val="24"/>
                <w:szCs w:val="24"/>
              </w:rPr>
              <w:t>哭</w:t>
            </w:r>
          </w:p>
        </w:tc>
        <w:tc>
          <w:tcPr>
            <w:tcW w:w="0" w:type="auto"/>
            <w:vAlign w:val="center"/>
            <w:hideMark/>
          </w:tcPr>
          <w:p w14:paraId="3BA5904A" w14:textId="77777777" w:rsidR="000948F1" w:rsidRPr="00613BB9" w:rsidRDefault="000948F1" w:rsidP="000948F1">
            <w:pPr>
              <w:widowControl/>
              <w:jc w:val="right"/>
              <w:rPr>
                <w:rFonts w:ascii="宋体" w:eastAsia="宋体" w:hAnsi="宋体" w:cs="宋体"/>
                <w:kern w:val="0"/>
                <w:sz w:val="24"/>
                <w:szCs w:val="24"/>
              </w:rPr>
            </w:pPr>
            <w:r w:rsidRPr="00613BB9">
              <w:rPr>
                <w:rFonts w:ascii="宋体" w:eastAsia="宋体" w:hAnsi="宋体" w:cs="宋体"/>
                <w:kern w:val="0"/>
                <w:sz w:val="24"/>
                <w:szCs w:val="24"/>
              </w:rPr>
              <w:t>大哥</w:t>
            </w:r>
          </w:p>
        </w:tc>
      </w:tr>
      <w:tr w:rsidR="00613BB9" w:rsidRPr="00613BB9" w14:paraId="16E9D4DB" w14:textId="77777777" w:rsidTr="00B97359">
        <w:trPr>
          <w:tblCellSpacing w:w="15" w:type="dxa"/>
        </w:trPr>
        <w:tc>
          <w:tcPr>
            <w:tcW w:w="0" w:type="auto"/>
            <w:vAlign w:val="center"/>
            <w:hideMark/>
          </w:tcPr>
          <w:p w14:paraId="02301AB8"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关羽</w:t>
            </w:r>
          </w:p>
        </w:tc>
        <w:tc>
          <w:tcPr>
            <w:tcW w:w="0" w:type="auto"/>
            <w:vAlign w:val="center"/>
            <w:hideMark/>
          </w:tcPr>
          <w:p w14:paraId="0A7DA777" w14:textId="77777777" w:rsidR="000948F1" w:rsidRPr="00613BB9" w:rsidRDefault="000948F1" w:rsidP="000948F1">
            <w:pPr>
              <w:widowControl/>
              <w:jc w:val="center"/>
              <w:rPr>
                <w:rFonts w:ascii="宋体" w:eastAsia="宋体" w:hAnsi="宋体" w:cs="宋体"/>
                <w:kern w:val="0"/>
                <w:sz w:val="24"/>
                <w:szCs w:val="24"/>
              </w:rPr>
            </w:pPr>
            <w:r w:rsidRPr="00613BB9">
              <w:rPr>
                <w:rFonts w:ascii="宋体" w:eastAsia="宋体" w:hAnsi="宋体" w:cs="宋体"/>
                <w:kern w:val="0"/>
                <w:sz w:val="24"/>
                <w:szCs w:val="24"/>
              </w:rPr>
              <w:t>打</w:t>
            </w:r>
          </w:p>
        </w:tc>
        <w:tc>
          <w:tcPr>
            <w:tcW w:w="0" w:type="auto"/>
            <w:vAlign w:val="center"/>
            <w:hideMark/>
          </w:tcPr>
          <w:p w14:paraId="118E3091" w14:textId="77777777" w:rsidR="000948F1" w:rsidRPr="00613BB9" w:rsidRDefault="000948F1" w:rsidP="000948F1">
            <w:pPr>
              <w:widowControl/>
              <w:jc w:val="right"/>
              <w:rPr>
                <w:rFonts w:ascii="宋体" w:eastAsia="宋体" w:hAnsi="宋体" w:cs="宋体"/>
                <w:kern w:val="0"/>
                <w:sz w:val="24"/>
                <w:szCs w:val="24"/>
              </w:rPr>
            </w:pPr>
            <w:r w:rsidRPr="00613BB9">
              <w:rPr>
                <w:rFonts w:ascii="宋体" w:eastAsia="宋体" w:hAnsi="宋体" w:cs="宋体"/>
                <w:kern w:val="0"/>
                <w:sz w:val="24"/>
                <w:szCs w:val="24"/>
              </w:rPr>
              <w:t>二哥</w:t>
            </w:r>
          </w:p>
        </w:tc>
      </w:tr>
      <w:tr w:rsidR="00613BB9" w:rsidRPr="00613BB9" w14:paraId="27B17AE3" w14:textId="77777777" w:rsidTr="00B97359">
        <w:trPr>
          <w:tblCellSpacing w:w="15" w:type="dxa"/>
        </w:trPr>
        <w:tc>
          <w:tcPr>
            <w:tcW w:w="0" w:type="auto"/>
            <w:vAlign w:val="center"/>
            <w:hideMark/>
          </w:tcPr>
          <w:p w14:paraId="239783E7"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张飞</w:t>
            </w:r>
          </w:p>
        </w:tc>
        <w:tc>
          <w:tcPr>
            <w:tcW w:w="0" w:type="auto"/>
            <w:vAlign w:val="center"/>
            <w:hideMark/>
          </w:tcPr>
          <w:p w14:paraId="06AC08CE" w14:textId="77777777" w:rsidR="000948F1" w:rsidRPr="00613BB9" w:rsidRDefault="000948F1" w:rsidP="000948F1">
            <w:pPr>
              <w:widowControl/>
              <w:jc w:val="center"/>
              <w:rPr>
                <w:rFonts w:ascii="宋体" w:eastAsia="宋体" w:hAnsi="宋体" w:cs="宋体"/>
                <w:kern w:val="0"/>
                <w:sz w:val="24"/>
                <w:szCs w:val="24"/>
              </w:rPr>
            </w:pPr>
            <w:r w:rsidRPr="00613BB9">
              <w:rPr>
                <w:rFonts w:ascii="宋体" w:eastAsia="宋体" w:hAnsi="宋体" w:cs="宋体"/>
                <w:kern w:val="0"/>
                <w:sz w:val="24"/>
                <w:szCs w:val="24"/>
              </w:rPr>
              <w:t>骂</w:t>
            </w:r>
          </w:p>
        </w:tc>
        <w:tc>
          <w:tcPr>
            <w:tcW w:w="0" w:type="auto"/>
            <w:vAlign w:val="center"/>
            <w:hideMark/>
          </w:tcPr>
          <w:p w14:paraId="10DA746F" w14:textId="77777777" w:rsidR="000948F1" w:rsidRPr="00613BB9" w:rsidRDefault="000948F1" w:rsidP="000948F1">
            <w:pPr>
              <w:widowControl/>
              <w:jc w:val="right"/>
              <w:rPr>
                <w:rFonts w:ascii="宋体" w:eastAsia="宋体" w:hAnsi="宋体" w:cs="宋体"/>
                <w:kern w:val="0"/>
                <w:sz w:val="24"/>
                <w:szCs w:val="24"/>
              </w:rPr>
            </w:pPr>
            <w:r w:rsidRPr="00613BB9">
              <w:rPr>
                <w:rFonts w:ascii="宋体" w:eastAsia="宋体" w:hAnsi="宋体" w:cs="宋体"/>
                <w:kern w:val="0"/>
                <w:sz w:val="24"/>
                <w:szCs w:val="24"/>
              </w:rPr>
              <w:t>三弟</w:t>
            </w:r>
          </w:p>
        </w:tc>
      </w:tr>
      <w:tr w:rsidR="00613BB9" w:rsidRPr="00613BB9" w14:paraId="2874FCFA" w14:textId="77777777" w:rsidTr="00B97359">
        <w:trPr>
          <w:tblCellSpacing w:w="15" w:type="dxa"/>
        </w:trPr>
        <w:tc>
          <w:tcPr>
            <w:tcW w:w="0" w:type="auto"/>
            <w:vAlign w:val="center"/>
          </w:tcPr>
          <w:p w14:paraId="5EC42D45" w14:textId="77777777" w:rsidR="000948F1" w:rsidRPr="00613BB9" w:rsidRDefault="000948F1" w:rsidP="000948F1">
            <w:pPr>
              <w:widowControl/>
              <w:jc w:val="left"/>
              <w:rPr>
                <w:rFonts w:ascii="宋体" w:eastAsia="宋体" w:hAnsi="宋体" w:cs="宋体"/>
                <w:kern w:val="0"/>
                <w:sz w:val="24"/>
                <w:szCs w:val="24"/>
              </w:rPr>
            </w:pPr>
          </w:p>
        </w:tc>
        <w:tc>
          <w:tcPr>
            <w:tcW w:w="0" w:type="auto"/>
            <w:vAlign w:val="center"/>
          </w:tcPr>
          <w:p w14:paraId="2709873F" w14:textId="77777777" w:rsidR="000948F1" w:rsidRPr="00613BB9" w:rsidRDefault="000948F1" w:rsidP="000948F1">
            <w:pPr>
              <w:widowControl/>
              <w:jc w:val="center"/>
              <w:rPr>
                <w:rFonts w:ascii="宋体" w:eastAsia="宋体" w:hAnsi="宋体" w:cs="宋体"/>
                <w:kern w:val="0"/>
                <w:sz w:val="24"/>
                <w:szCs w:val="24"/>
              </w:rPr>
            </w:pPr>
          </w:p>
        </w:tc>
        <w:tc>
          <w:tcPr>
            <w:tcW w:w="0" w:type="auto"/>
            <w:vAlign w:val="center"/>
          </w:tcPr>
          <w:p w14:paraId="33964F82" w14:textId="77777777" w:rsidR="000948F1" w:rsidRPr="00613BB9" w:rsidRDefault="000948F1" w:rsidP="000948F1">
            <w:pPr>
              <w:widowControl/>
              <w:jc w:val="right"/>
              <w:rPr>
                <w:rFonts w:ascii="宋体" w:eastAsia="宋体" w:hAnsi="宋体" w:cs="宋体"/>
                <w:kern w:val="0"/>
                <w:sz w:val="24"/>
                <w:szCs w:val="24"/>
              </w:rPr>
            </w:pPr>
          </w:p>
        </w:tc>
      </w:tr>
    </w:tbl>
    <w:p w14:paraId="2B19D8FD" w14:textId="77777777" w:rsidR="000948F1" w:rsidRPr="00613BB9" w:rsidRDefault="000948F1" w:rsidP="00E45717">
      <w:pPr>
        <w:pStyle w:val="3"/>
      </w:pPr>
      <w:bookmarkStart w:id="249" w:name="_Toc46394862"/>
      <w:r w:rsidRPr="00613BB9">
        <w:t>对齐</w:t>
      </w:r>
      <w:bookmarkEnd w:id="249"/>
    </w:p>
    <w:p w14:paraId="19A63768" w14:textId="77777777" w:rsidR="000948F1" w:rsidRPr="00613BB9" w:rsidRDefault="000948F1" w:rsidP="000948F1">
      <w:pPr>
        <w:pStyle w:val="a3"/>
      </w:pPr>
      <w:r w:rsidRPr="00613BB9">
        <w:t>表格可以指定对齐方式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1635"/>
        <w:gridCol w:w="708"/>
      </w:tblGrid>
      <w:tr w:rsidR="00613BB9" w:rsidRPr="00613BB9" w14:paraId="4AA48B0C" w14:textId="77777777" w:rsidTr="00B97359">
        <w:trPr>
          <w:tblHeader/>
          <w:tblCellSpacing w:w="15" w:type="dxa"/>
        </w:trPr>
        <w:tc>
          <w:tcPr>
            <w:tcW w:w="0" w:type="auto"/>
            <w:vAlign w:val="center"/>
            <w:hideMark/>
          </w:tcPr>
          <w:p w14:paraId="18A84DED" w14:textId="77777777" w:rsidR="000948F1" w:rsidRPr="00613BB9" w:rsidRDefault="000948F1" w:rsidP="000948F1">
            <w:pPr>
              <w:rPr>
                <w:rFonts w:ascii="宋体" w:eastAsia="宋体" w:hAnsi="宋体"/>
                <w:b/>
                <w:bCs/>
              </w:rPr>
            </w:pPr>
            <w:r w:rsidRPr="00613BB9">
              <w:rPr>
                <w:rFonts w:ascii="宋体" w:eastAsia="宋体" w:hAnsi="宋体"/>
                <w:b/>
                <w:bCs/>
              </w:rPr>
              <w:t>左对齐</w:t>
            </w:r>
          </w:p>
        </w:tc>
        <w:tc>
          <w:tcPr>
            <w:tcW w:w="0" w:type="auto"/>
            <w:vAlign w:val="center"/>
            <w:hideMark/>
          </w:tcPr>
          <w:p w14:paraId="0BC238F8" w14:textId="77777777" w:rsidR="000948F1" w:rsidRPr="00613BB9" w:rsidRDefault="000948F1" w:rsidP="000948F1">
            <w:pPr>
              <w:jc w:val="center"/>
              <w:rPr>
                <w:rFonts w:ascii="宋体" w:eastAsia="宋体" w:hAnsi="宋体"/>
                <w:b/>
                <w:bCs/>
              </w:rPr>
            </w:pPr>
            <w:r w:rsidRPr="00613BB9">
              <w:rPr>
                <w:rFonts w:ascii="宋体" w:eastAsia="宋体" w:hAnsi="宋体"/>
                <w:b/>
                <w:bCs/>
              </w:rPr>
              <w:t>居中</w:t>
            </w:r>
          </w:p>
        </w:tc>
        <w:tc>
          <w:tcPr>
            <w:tcW w:w="0" w:type="auto"/>
            <w:vAlign w:val="center"/>
            <w:hideMark/>
          </w:tcPr>
          <w:p w14:paraId="35103A97" w14:textId="77777777" w:rsidR="000948F1" w:rsidRPr="00613BB9" w:rsidRDefault="000948F1" w:rsidP="000948F1">
            <w:pPr>
              <w:jc w:val="right"/>
              <w:rPr>
                <w:rFonts w:ascii="宋体" w:eastAsia="宋体" w:hAnsi="宋体"/>
                <w:b/>
                <w:bCs/>
              </w:rPr>
            </w:pPr>
            <w:r w:rsidRPr="00613BB9">
              <w:rPr>
                <w:rFonts w:ascii="宋体" w:eastAsia="宋体" w:hAnsi="宋体"/>
                <w:b/>
                <w:bCs/>
              </w:rPr>
              <w:t>右对齐</w:t>
            </w:r>
          </w:p>
        </w:tc>
      </w:tr>
      <w:tr w:rsidR="00613BB9" w:rsidRPr="00613BB9" w14:paraId="52B447E6" w14:textId="77777777" w:rsidTr="00B97359">
        <w:trPr>
          <w:tblCellSpacing w:w="15" w:type="dxa"/>
        </w:trPr>
        <w:tc>
          <w:tcPr>
            <w:tcW w:w="0" w:type="auto"/>
            <w:vAlign w:val="center"/>
            <w:hideMark/>
          </w:tcPr>
          <w:p w14:paraId="25771D2F" w14:textId="77777777" w:rsidR="000948F1" w:rsidRPr="00613BB9" w:rsidRDefault="000948F1" w:rsidP="000948F1">
            <w:pPr>
              <w:jc w:val="left"/>
              <w:rPr>
                <w:rFonts w:ascii="宋体" w:eastAsia="宋体" w:hAnsi="宋体"/>
              </w:rPr>
            </w:pPr>
            <w:r w:rsidRPr="00613BB9">
              <w:rPr>
                <w:rFonts w:ascii="宋体" w:eastAsia="宋体" w:hAnsi="宋体"/>
              </w:rPr>
              <w:t>col 3 is</w:t>
            </w:r>
          </w:p>
        </w:tc>
        <w:tc>
          <w:tcPr>
            <w:tcW w:w="0" w:type="auto"/>
            <w:vAlign w:val="center"/>
            <w:hideMark/>
          </w:tcPr>
          <w:p w14:paraId="65A75509" w14:textId="77777777" w:rsidR="000948F1" w:rsidRPr="00613BB9" w:rsidRDefault="000948F1" w:rsidP="000948F1">
            <w:pPr>
              <w:jc w:val="center"/>
              <w:rPr>
                <w:rFonts w:ascii="宋体" w:eastAsia="宋体" w:hAnsi="宋体"/>
              </w:rPr>
            </w:pPr>
            <w:r w:rsidRPr="00613BB9">
              <w:rPr>
                <w:rFonts w:ascii="宋体" w:eastAsia="宋体" w:hAnsi="宋体"/>
              </w:rPr>
              <w:t>some wordy text</w:t>
            </w:r>
          </w:p>
        </w:tc>
        <w:tc>
          <w:tcPr>
            <w:tcW w:w="0" w:type="auto"/>
            <w:vAlign w:val="center"/>
            <w:hideMark/>
          </w:tcPr>
          <w:p w14:paraId="5F76269D" w14:textId="77777777" w:rsidR="000948F1" w:rsidRPr="00613BB9" w:rsidRDefault="000948F1" w:rsidP="000948F1">
            <w:pPr>
              <w:jc w:val="right"/>
              <w:rPr>
                <w:rFonts w:ascii="宋体" w:eastAsia="宋体" w:hAnsi="宋体"/>
              </w:rPr>
            </w:pPr>
            <w:r w:rsidRPr="00613BB9">
              <w:rPr>
                <w:rFonts w:ascii="宋体" w:eastAsia="宋体" w:hAnsi="宋体"/>
              </w:rPr>
              <w:t>$1600</w:t>
            </w:r>
          </w:p>
        </w:tc>
      </w:tr>
      <w:tr w:rsidR="00613BB9" w:rsidRPr="00613BB9" w14:paraId="1623B0D2" w14:textId="77777777" w:rsidTr="00B97359">
        <w:trPr>
          <w:tblCellSpacing w:w="15" w:type="dxa"/>
        </w:trPr>
        <w:tc>
          <w:tcPr>
            <w:tcW w:w="0" w:type="auto"/>
            <w:vAlign w:val="center"/>
            <w:hideMark/>
          </w:tcPr>
          <w:p w14:paraId="69372DDA" w14:textId="77777777" w:rsidR="000948F1" w:rsidRPr="00613BB9" w:rsidRDefault="000948F1" w:rsidP="000948F1">
            <w:pPr>
              <w:jc w:val="left"/>
              <w:rPr>
                <w:rFonts w:ascii="宋体" w:eastAsia="宋体" w:hAnsi="宋体"/>
              </w:rPr>
            </w:pPr>
            <w:r w:rsidRPr="00613BB9">
              <w:rPr>
                <w:rFonts w:ascii="宋体" w:eastAsia="宋体" w:hAnsi="宋体"/>
              </w:rPr>
              <w:t>col 2 is</w:t>
            </w:r>
          </w:p>
        </w:tc>
        <w:tc>
          <w:tcPr>
            <w:tcW w:w="0" w:type="auto"/>
            <w:vAlign w:val="center"/>
            <w:hideMark/>
          </w:tcPr>
          <w:p w14:paraId="04E6E23C" w14:textId="77777777" w:rsidR="000948F1" w:rsidRPr="00613BB9" w:rsidRDefault="000948F1" w:rsidP="000948F1">
            <w:pPr>
              <w:jc w:val="center"/>
              <w:rPr>
                <w:rFonts w:ascii="宋体" w:eastAsia="宋体" w:hAnsi="宋体"/>
              </w:rPr>
            </w:pPr>
            <w:r w:rsidRPr="00613BB9">
              <w:rPr>
                <w:rFonts w:ascii="宋体" w:eastAsia="宋体" w:hAnsi="宋体"/>
              </w:rPr>
              <w:t>centered</w:t>
            </w:r>
          </w:p>
        </w:tc>
        <w:tc>
          <w:tcPr>
            <w:tcW w:w="0" w:type="auto"/>
            <w:vAlign w:val="center"/>
            <w:hideMark/>
          </w:tcPr>
          <w:p w14:paraId="2881C9B3" w14:textId="77777777" w:rsidR="000948F1" w:rsidRPr="00613BB9" w:rsidRDefault="000948F1" w:rsidP="000948F1">
            <w:pPr>
              <w:jc w:val="right"/>
              <w:rPr>
                <w:rFonts w:ascii="宋体" w:eastAsia="宋体" w:hAnsi="宋体"/>
              </w:rPr>
            </w:pPr>
            <w:r w:rsidRPr="00613BB9">
              <w:rPr>
                <w:rFonts w:ascii="宋体" w:eastAsia="宋体" w:hAnsi="宋体"/>
              </w:rPr>
              <w:t>$12</w:t>
            </w:r>
          </w:p>
        </w:tc>
      </w:tr>
      <w:tr w:rsidR="00613BB9" w:rsidRPr="00613BB9" w14:paraId="2DFFEFA5" w14:textId="77777777" w:rsidTr="00B97359">
        <w:trPr>
          <w:tblCellSpacing w:w="15" w:type="dxa"/>
        </w:trPr>
        <w:tc>
          <w:tcPr>
            <w:tcW w:w="0" w:type="auto"/>
            <w:vAlign w:val="center"/>
            <w:hideMark/>
          </w:tcPr>
          <w:p w14:paraId="72432521" w14:textId="77777777" w:rsidR="000948F1" w:rsidRPr="00613BB9" w:rsidRDefault="000948F1" w:rsidP="000948F1">
            <w:pPr>
              <w:jc w:val="left"/>
              <w:rPr>
                <w:rFonts w:ascii="宋体" w:eastAsia="宋体" w:hAnsi="宋体"/>
              </w:rPr>
            </w:pPr>
            <w:r w:rsidRPr="00613BB9">
              <w:rPr>
                <w:rFonts w:ascii="宋体" w:eastAsia="宋体" w:hAnsi="宋体"/>
              </w:rPr>
              <w:t>zebra stripes</w:t>
            </w:r>
          </w:p>
        </w:tc>
        <w:tc>
          <w:tcPr>
            <w:tcW w:w="0" w:type="auto"/>
            <w:vAlign w:val="center"/>
            <w:hideMark/>
          </w:tcPr>
          <w:p w14:paraId="14F44FB6" w14:textId="77777777" w:rsidR="000948F1" w:rsidRPr="00613BB9" w:rsidRDefault="000948F1" w:rsidP="000948F1">
            <w:pPr>
              <w:jc w:val="center"/>
              <w:rPr>
                <w:rFonts w:ascii="宋体" w:eastAsia="宋体" w:hAnsi="宋体"/>
              </w:rPr>
            </w:pPr>
            <w:r w:rsidRPr="00613BB9">
              <w:rPr>
                <w:rFonts w:ascii="宋体" w:eastAsia="宋体" w:hAnsi="宋体"/>
              </w:rPr>
              <w:t>are neat</w:t>
            </w:r>
          </w:p>
        </w:tc>
        <w:tc>
          <w:tcPr>
            <w:tcW w:w="0" w:type="auto"/>
            <w:vAlign w:val="center"/>
            <w:hideMark/>
          </w:tcPr>
          <w:p w14:paraId="7BA2C22B" w14:textId="77777777" w:rsidR="000948F1" w:rsidRPr="00613BB9" w:rsidRDefault="000948F1" w:rsidP="000948F1">
            <w:pPr>
              <w:jc w:val="right"/>
              <w:rPr>
                <w:rFonts w:ascii="宋体" w:eastAsia="宋体" w:hAnsi="宋体"/>
              </w:rPr>
            </w:pPr>
            <w:r w:rsidRPr="00613BB9">
              <w:rPr>
                <w:rFonts w:ascii="宋体" w:eastAsia="宋体" w:hAnsi="宋体"/>
              </w:rPr>
              <w:t>$1</w:t>
            </w:r>
          </w:p>
        </w:tc>
      </w:tr>
    </w:tbl>
    <w:p w14:paraId="4E9968E1" w14:textId="77777777" w:rsidR="000948F1" w:rsidRPr="00613BB9" w:rsidRDefault="000948F1" w:rsidP="00E45717">
      <w:pPr>
        <w:pStyle w:val="2"/>
        <w:rPr>
          <w:b w:val="0"/>
          <w:bCs w:val="0"/>
          <w:kern w:val="36"/>
          <w:sz w:val="48"/>
          <w:szCs w:val="48"/>
        </w:rPr>
      </w:pPr>
      <w:bookmarkStart w:id="250" w:name="_Toc46394863"/>
      <w:r w:rsidRPr="00613BB9">
        <w:rPr>
          <w:kern w:val="36"/>
          <w:sz w:val="48"/>
          <w:szCs w:val="48"/>
        </w:rPr>
        <w:lastRenderedPageBreak/>
        <w:t>代码</w:t>
      </w:r>
      <w:bookmarkEnd w:id="250"/>
    </w:p>
    <w:p w14:paraId="6E5954B4"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语法：</w:t>
      </w:r>
      <w:r w:rsidRPr="00613BB9">
        <w:rPr>
          <w:rFonts w:ascii="宋体" w:eastAsia="宋体" w:hAnsi="宋体" w:cs="宋体"/>
          <w:kern w:val="0"/>
          <w:sz w:val="24"/>
          <w:szCs w:val="24"/>
        </w:rPr>
        <w:br/>
        <w:t>单行代码：代码之间分别用一个反引号包起来</w:t>
      </w:r>
    </w:p>
    <w:p w14:paraId="74137CD7"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`代码内容`</w:t>
      </w:r>
    </w:p>
    <w:p w14:paraId="2AA94343"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代码块：代码之间分别用三个反引号包起来，且两边的反引号单独占一行</w:t>
      </w:r>
    </w:p>
    <w:p w14:paraId="3A861E42"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w:t>
      </w:r>
    </w:p>
    <w:p w14:paraId="4643974D"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代码...</w:t>
      </w:r>
    </w:p>
    <w:p w14:paraId="2A105032"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代码...</w:t>
      </w:r>
    </w:p>
    <w:p w14:paraId="4EE1653B"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代码...</w:t>
      </w:r>
    </w:p>
    <w:p w14:paraId="37F564D2"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w:t>
      </w:r>
    </w:p>
    <w:p w14:paraId="5C29A4B4" w14:textId="77777777" w:rsidR="000948F1" w:rsidRPr="00613BB9" w:rsidRDefault="000948F1" w:rsidP="000948F1">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注：为了防止转译，前后三个反引号处加了小括号，实际是没有的。这里只是用来演示，实际中去掉两边小括号即可。</w:t>
      </w:r>
    </w:p>
    <w:p w14:paraId="44A0741E"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示例：</w:t>
      </w:r>
    </w:p>
    <w:p w14:paraId="5A937DDC"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单行代码</w:t>
      </w:r>
    </w:p>
    <w:p w14:paraId="67504E64"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`create database hero;`</w:t>
      </w:r>
    </w:p>
    <w:p w14:paraId="0EDC3AA2"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代码块</w:t>
      </w:r>
    </w:p>
    <w:p w14:paraId="31C20656"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w:t>
      </w:r>
    </w:p>
    <w:p w14:paraId="7B79CE88"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function fun(){</w:t>
      </w:r>
    </w:p>
    <w:p w14:paraId="0AF52794"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echo "这是一句非常牛逼的代码";</w:t>
      </w:r>
    </w:p>
    <w:p w14:paraId="79FC0917"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w:t>
      </w:r>
    </w:p>
    <w:p w14:paraId="54F5BDA0"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fun();</w:t>
      </w:r>
    </w:p>
    <w:p w14:paraId="72789025"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w:t>
      </w:r>
    </w:p>
    <w:p w14:paraId="163EC04C"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效果如下：</w:t>
      </w:r>
    </w:p>
    <w:p w14:paraId="0063E9F9"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单行代码</w:t>
      </w:r>
    </w:p>
    <w:p w14:paraId="14139814"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create database hero;</w:t>
      </w:r>
    </w:p>
    <w:p w14:paraId="4EBDE798"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代码块</w:t>
      </w:r>
    </w:p>
    <w:p w14:paraId="666AA07E"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function fun(){</w:t>
      </w:r>
    </w:p>
    <w:p w14:paraId="239BF1DE"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echo "这是一句非常牛逼的代码";</w:t>
      </w:r>
    </w:p>
    <w:p w14:paraId="309AA14C"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w:t>
      </w:r>
    </w:p>
    <w:p w14:paraId="372ABDAC"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fun();</w:t>
      </w:r>
    </w:p>
    <w:p w14:paraId="7DBB39E2" w14:textId="77777777" w:rsidR="000948F1" w:rsidRPr="00613BB9" w:rsidRDefault="000948F1" w:rsidP="00E45717">
      <w:pPr>
        <w:pStyle w:val="3"/>
      </w:pPr>
      <w:bookmarkStart w:id="251" w:name="_Toc46394864"/>
      <w:r w:rsidRPr="00613BB9">
        <w:lastRenderedPageBreak/>
        <w:t>代码高亮</w:t>
      </w:r>
      <w:bookmarkEnd w:id="251"/>
    </w:p>
    <w:p w14:paraId="12A8A178" w14:textId="77777777" w:rsidR="000948F1" w:rsidRPr="00613BB9" w:rsidRDefault="000948F1" w:rsidP="000948F1">
      <w:pPr>
        <w:pStyle w:val="a3"/>
      </w:pPr>
      <w:r w:rsidRPr="00613BB9">
        <w:t>在三个反引号后面加上编程语言的名字，另起一行开始写代码，最后一行再加上三个反引号。</w:t>
      </w:r>
    </w:p>
    <w:p w14:paraId="6A473090" w14:textId="77777777" w:rsidR="000948F1" w:rsidRPr="00613BB9" w:rsidRDefault="000948F1" w:rsidP="000948F1">
      <w:pPr>
        <w:pStyle w:val="HTML"/>
        <w:rPr>
          <w:rStyle w:val="HTML1"/>
        </w:rPr>
      </w:pPr>
      <w:r w:rsidRPr="00613BB9">
        <w:rPr>
          <w:rStyle w:val="token"/>
        </w:rPr>
        <w:t>public</w:t>
      </w:r>
      <w:r w:rsidRPr="00613BB9">
        <w:rPr>
          <w:rStyle w:val="HTML1"/>
        </w:rPr>
        <w:t xml:space="preserve"> </w:t>
      </w:r>
      <w:r w:rsidRPr="00613BB9">
        <w:rPr>
          <w:rStyle w:val="token"/>
        </w:rPr>
        <w:t>static</w:t>
      </w:r>
      <w:r w:rsidRPr="00613BB9">
        <w:rPr>
          <w:rStyle w:val="HTML1"/>
        </w:rPr>
        <w:t xml:space="preserve"> </w:t>
      </w:r>
      <w:r w:rsidRPr="00613BB9">
        <w:rPr>
          <w:rStyle w:val="token"/>
        </w:rPr>
        <w:t>void</w:t>
      </w:r>
      <w:r w:rsidRPr="00613BB9">
        <w:rPr>
          <w:rStyle w:val="HTML1"/>
        </w:rPr>
        <w:t xml:space="preserve"> </w:t>
      </w:r>
      <w:r w:rsidRPr="00613BB9">
        <w:rPr>
          <w:rStyle w:val="token"/>
        </w:rPr>
        <w:t>main(String[]</w:t>
      </w:r>
      <w:r w:rsidRPr="00613BB9">
        <w:rPr>
          <w:rStyle w:val="HTML1"/>
        </w:rPr>
        <w:t>args</w:t>
      </w:r>
      <w:r w:rsidRPr="00613BB9">
        <w:rPr>
          <w:rStyle w:val="token"/>
        </w:rPr>
        <w:t>){}</w:t>
      </w:r>
      <w:r w:rsidRPr="00613BB9">
        <w:rPr>
          <w:rStyle w:val="HTML1"/>
        </w:rPr>
        <w:t xml:space="preserve"> </w:t>
      </w:r>
      <w:r w:rsidRPr="00613BB9">
        <w:rPr>
          <w:rStyle w:val="token"/>
        </w:rPr>
        <w:t>//Java</w:t>
      </w:r>
    </w:p>
    <w:p w14:paraId="481EF874" w14:textId="77777777" w:rsidR="000948F1" w:rsidRPr="00613BB9" w:rsidRDefault="000948F1" w:rsidP="000948F1">
      <w:pPr>
        <w:pStyle w:val="HTML"/>
        <w:rPr>
          <w:rStyle w:val="HTML1"/>
        </w:rPr>
      </w:pPr>
      <w:r w:rsidRPr="00613BB9">
        <w:rPr>
          <w:rStyle w:val="token"/>
        </w:rPr>
        <w:t>int</w:t>
      </w:r>
      <w:r w:rsidRPr="00613BB9">
        <w:rPr>
          <w:rStyle w:val="HTML1"/>
        </w:rPr>
        <w:t xml:space="preserve"> </w:t>
      </w:r>
      <w:r w:rsidRPr="00613BB9">
        <w:rPr>
          <w:rStyle w:val="token"/>
        </w:rPr>
        <w:t>main(int</w:t>
      </w:r>
      <w:r w:rsidRPr="00613BB9">
        <w:rPr>
          <w:rStyle w:val="HTML1"/>
        </w:rPr>
        <w:t xml:space="preserve"> argc</w:t>
      </w:r>
      <w:r w:rsidRPr="00613BB9">
        <w:rPr>
          <w:rStyle w:val="token"/>
        </w:rPr>
        <w:t>,</w:t>
      </w:r>
      <w:r w:rsidRPr="00613BB9">
        <w:rPr>
          <w:rStyle w:val="HTML1"/>
        </w:rPr>
        <w:t xml:space="preserve"> </w:t>
      </w:r>
      <w:r w:rsidRPr="00613BB9">
        <w:rPr>
          <w:rStyle w:val="token"/>
        </w:rPr>
        <w:t>char</w:t>
      </w:r>
      <w:r w:rsidRPr="00613BB9">
        <w:rPr>
          <w:rStyle w:val="HTML1"/>
        </w:rPr>
        <w:t xml:space="preserve"> </w:t>
      </w:r>
      <w:r w:rsidRPr="00613BB9">
        <w:rPr>
          <w:rStyle w:val="token"/>
        </w:rPr>
        <w:t>*</w:t>
      </w:r>
      <w:r w:rsidRPr="00613BB9">
        <w:rPr>
          <w:rStyle w:val="HTML1"/>
        </w:rPr>
        <w:t>argv</w:t>
      </w:r>
      <w:r w:rsidRPr="00613BB9">
        <w:rPr>
          <w:rStyle w:val="token"/>
        </w:rPr>
        <w:t>[])</w:t>
      </w:r>
      <w:r w:rsidRPr="00613BB9">
        <w:rPr>
          <w:rStyle w:val="HTML1"/>
        </w:rPr>
        <w:t xml:space="preserve"> </w:t>
      </w:r>
      <w:r w:rsidRPr="00613BB9">
        <w:rPr>
          <w:rStyle w:val="token"/>
        </w:rPr>
        <w:t>//C</w:t>
      </w:r>
    </w:p>
    <w:p w14:paraId="672E4272" w14:textId="77777777" w:rsidR="000948F1" w:rsidRPr="00613BB9" w:rsidRDefault="000948F1" w:rsidP="000948F1">
      <w:pPr>
        <w:pStyle w:val="HTML"/>
        <w:rPr>
          <w:rStyle w:val="HTML1"/>
        </w:rPr>
      </w:pPr>
      <w:r w:rsidRPr="00613BB9">
        <w:rPr>
          <w:rStyle w:val="HTML1"/>
        </w:rPr>
        <w:t>echo "hello GitHub" #Bash</w:t>
      </w:r>
    </w:p>
    <w:p w14:paraId="74B7F41D" w14:textId="77777777" w:rsidR="000948F1" w:rsidRPr="00613BB9" w:rsidRDefault="000948F1" w:rsidP="000948F1">
      <w:pPr>
        <w:pStyle w:val="HTML"/>
        <w:rPr>
          <w:rStyle w:val="HTML1"/>
        </w:rPr>
      </w:pPr>
      <w:r w:rsidRPr="00613BB9">
        <w:rPr>
          <w:rStyle w:val="HTML1"/>
        </w:rPr>
        <w:t>document</w:t>
      </w:r>
      <w:r w:rsidRPr="00613BB9">
        <w:rPr>
          <w:rStyle w:val="token"/>
        </w:rPr>
        <w:t>.getElementById("myH1").</w:t>
      </w:r>
      <w:r w:rsidRPr="00613BB9">
        <w:rPr>
          <w:rStyle w:val="HTML1"/>
        </w:rPr>
        <w:t>innerHTML</w:t>
      </w:r>
      <w:r w:rsidRPr="00613BB9">
        <w:rPr>
          <w:rStyle w:val="token"/>
        </w:rPr>
        <w:t>="Welcome to my Homepage";</w:t>
      </w:r>
      <w:r w:rsidRPr="00613BB9">
        <w:rPr>
          <w:rStyle w:val="HTML1"/>
        </w:rPr>
        <w:t xml:space="preserve"> </w:t>
      </w:r>
      <w:r w:rsidRPr="00613BB9">
        <w:rPr>
          <w:rStyle w:val="token"/>
        </w:rPr>
        <w:t>//javascipt</w:t>
      </w:r>
    </w:p>
    <w:p w14:paraId="501D0188" w14:textId="77777777" w:rsidR="000948F1" w:rsidRPr="00613BB9" w:rsidRDefault="000948F1" w:rsidP="000948F1">
      <w:pPr>
        <w:pStyle w:val="HTML"/>
        <w:rPr>
          <w:rStyle w:val="HTML1"/>
        </w:rPr>
      </w:pPr>
      <w:r w:rsidRPr="00613BB9">
        <w:rPr>
          <w:rStyle w:val="HTML1"/>
        </w:rPr>
        <w:t xml:space="preserve">string </w:t>
      </w:r>
      <w:r w:rsidRPr="00613BB9">
        <w:rPr>
          <w:rStyle w:val="token"/>
        </w:rPr>
        <w:t>&amp;operator+(const</w:t>
      </w:r>
      <w:r w:rsidRPr="00613BB9">
        <w:rPr>
          <w:rStyle w:val="HTML1"/>
        </w:rPr>
        <w:t xml:space="preserve"> string</w:t>
      </w:r>
      <w:r w:rsidRPr="00613BB9">
        <w:rPr>
          <w:rStyle w:val="token"/>
        </w:rPr>
        <w:t>&amp;</w:t>
      </w:r>
      <w:r w:rsidRPr="00613BB9">
        <w:rPr>
          <w:rStyle w:val="HTML1"/>
        </w:rPr>
        <w:t xml:space="preserve"> A</w:t>
      </w:r>
      <w:r w:rsidRPr="00613BB9">
        <w:rPr>
          <w:rStyle w:val="token"/>
        </w:rPr>
        <w:t>,const</w:t>
      </w:r>
      <w:r w:rsidRPr="00613BB9">
        <w:rPr>
          <w:rStyle w:val="HTML1"/>
        </w:rPr>
        <w:t xml:space="preserve"> string</w:t>
      </w:r>
      <w:r w:rsidRPr="00613BB9">
        <w:rPr>
          <w:rStyle w:val="token"/>
        </w:rPr>
        <w:t>&amp;</w:t>
      </w:r>
      <w:r w:rsidRPr="00613BB9">
        <w:rPr>
          <w:rStyle w:val="HTML1"/>
        </w:rPr>
        <w:t xml:space="preserve"> B</w:t>
      </w:r>
      <w:r w:rsidRPr="00613BB9">
        <w:rPr>
          <w:rStyle w:val="token"/>
        </w:rPr>
        <w:t>)</w:t>
      </w:r>
      <w:r w:rsidRPr="00613BB9">
        <w:rPr>
          <w:rStyle w:val="HTML1"/>
        </w:rPr>
        <w:t xml:space="preserve"> </w:t>
      </w:r>
      <w:r w:rsidRPr="00613BB9">
        <w:rPr>
          <w:rStyle w:val="token"/>
        </w:rPr>
        <w:t>//cpp</w:t>
      </w:r>
    </w:p>
    <w:p w14:paraId="03D0A822" w14:textId="77777777" w:rsidR="000948F1" w:rsidRPr="00613BB9" w:rsidRDefault="000948F1" w:rsidP="00E45717">
      <w:pPr>
        <w:pStyle w:val="2"/>
        <w:rPr>
          <w:b w:val="0"/>
          <w:bCs w:val="0"/>
          <w:kern w:val="36"/>
          <w:sz w:val="48"/>
          <w:szCs w:val="48"/>
        </w:rPr>
      </w:pPr>
      <w:bookmarkStart w:id="252" w:name="_Toc46394865"/>
      <w:r w:rsidRPr="00613BB9">
        <w:rPr>
          <w:kern w:val="36"/>
          <w:sz w:val="48"/>
          <w:szCs w:val="48"/>
        </w:rPr>
        <w:t>流程图</w:t>
      </w:r>
      <w:bookmarkEnd w:id="252"/>
    </w:p>
    <w:p w14:paraId="76CEDF23"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```flow</w:t>
      </w:r>
    </w:p>
    <w:p w14:paraId="79534A28"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st=&gt;start: 开始</w:t>
      </w:r>
    </w:p>
    <w:p w14:paraId="0B50D7E5"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op=&gt;operation: My Operation</w:t>
      </w:r>
    </w:p>
    <w:p w14:paraId="37772D4E"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cond=&gt;condition: Yes or No?</w:t>
      </w:r>
    </w:p>
    <w:p w14:paraId="7211DD41"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e=&gt;end</w:t>
      </w:r>
    </w:p>
    <w:p w14:paraId="3261F13D"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st-&gt;op-&gt;cond</w:t>
      </w:r>
    </w:p>
    <w:p w14:paraId="727076EA"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cond(yes)-&gt;e</w:t>
      </w:r>
    </w:p>
    <w:p w14:paraId="5F8EF354"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cond(no)-&gt;op</w:t>
      </w:r>
    </w:p>
    <w:p w14:paraId="0A19D554"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&amp;```</w:t>
      </w:r>
    </w:p>
    <w:p w14:paraId="1C19BC01"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效果如下：</w:t>
      </w:r>
      <w:r w:rsidRPr="00613BB9">
        <w:rPr>
          <w:rFonts w:ascii="宋体" w:eastAsia="宋体" w:hAnsi="宋体" w:cs="宋体"/>
          <w:kern w:val="0"/>
          <w:sz w:val="24"/>
          <w:szCs w:val="24"/>
        </w:rPr>
        <w:br/>
        <w:t>简书不支持流程图，所以截了个图</w:t>
      </w:r>
    </w:p>
    <w:p w14:paraId="224E2697" w14:textId="77777777" w:rsidR="000948F1" w:rsidRPr="00613BB9" w:rsidRDefault="000948F1" w:rsidP="000948F1">
      <w:pPr>
        <w:widowControl/>
        <w:jc w:val="left"/>
        <w:rPr>
          <w:rFonts w:ascii="宋体" w:eastAsia="宋体" w:hAnsi="宋体" w:cs="宋体"/>
          <w:kern w:val="0"/>
          <w:sz w:val="24"/>
          <w:szCs w:val="24"/>
        </w:rPr>
      </w:pPr>
    </w:p>
    <w:p w14:paraId="2B2B397C"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noProof/>
          <w:kern w:val="0"/>
          <w:sz w:val="24"/>
          <w:szCs w:val="24"/>
        </w:rPr>
        <mc:AlternateContent>
          <mc:Choice Requires="wps">
            <w:drawing>
              <wp:inline distT="0" distB="0" distL="0" distR="0" wp14:anchorId="07857CD8" wp14:editId="27132E81">
                <wp:extent cx="304800" cy="304800"/>
                <wp:effectExtent l="0" t="0" r="0" b="0"/>
                <wp:docPr id="20" name="矩形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686769" id="矩形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Mu5cgH0AQAAw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34492097"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流程图.png</w:t>
      </w:r>
    </w:p>
    <w:p w14:paraId="747412D3" w14:textId="77777777" w:rsidR="000948F1" w:rsidRPr="00613BB9" w:rsidRDefault="000948F1" w:rsidP="00E45717">
      <w:pPr>
        <w:pStyle w:val="2"/>
      </w:pPr>
      <w:bookmarkStart w:id="253" w:name="_Toc46394866"/>
      <w:r w:rsidRPr="00613BB9">
        <w:rPr>
          <w:rFonts w:hint="eastAsia"/>
        </w:rPr>
        <w:t>多媒体</w:t>
      </w:r>
      <w:bookmarkEnd w:id="253"/>
    </w:p>
    <w:p w14:paraId="24031DEB" w14:textId="77777777" w:rsidR="000948F1" w:rsidRPr="00613BB9" w:rsidRDefault="000948F1" w:rsidP="00E45717">
      <w:pPr>
        <w:pStyle w:val="3"/>
        <w:rPr>
          <w:b w:val="0"/>
          <w:bCs w:val="0"/>
        </w:rPr>
      </w:pPr>
      <w:bookmarkStart w:id="254" w:name="_Toc46394867"/>
      <w:r w:rsidRPr="00613BB9">
        <w:t>图片</w:t>
      </w:r>
      <w:bookmarkEnd w:id="254"/>
    </w:p>
    <w:p w14:paraId="269F7E30"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语法：</w:t>
      </w:r>
    </w:p>
    <w:p w14:paraId="4FB8CBA8"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![图片alt](图片地址 </w:t>
      </w:r>
      <w:r w:rsidRPr="00613BB9">
        <w:rPr>
          <w:rStyle w:val="HTML1"/>
        </w:rPr>
        <w:t>"</w:t>
      </w:r>
      <w:r w:rsidRPr="00613BB9">
        <w:rPr>
          <w:rFonts w:ascii="宋体" w:eastAsia="宋体" w:hAnsi="宋体" w:cs="宋体"/>
          <w:kern w:val="0"/>
          <w:sz w:val="24"/>
          <w:szCs w:val="24"/>
        </w:rPr>
        <w:t>图片title</w:t>
      </w:r>
      <w:r w:rsidRPr="00613BB9">
        <w:rPr>
          <w:rStyle w:val="HTML1"/>
        </w:rPr>
        <w:t>"</w:t>
      </w:r>
      <w:r w:rsidRPr="00613BB9">
        <w:rPr>
          <w:rFonts w:ascii="宋体" w:eastAsia="宋体" w:hAnsi="宋体" w:cs="宋体"/>
          <w:kern w:val="0"/>
          <w:sz w:val="24"/>
          <w:szCs w:val="24"/>
        </w:rPr>
        <w:t>)</w:t>
      </w:r>
    </w:p>
    <w:p w14:paraId="7F69CC29"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8CA42D3"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图片alt就是显示在图片下面的文字，相当于对图片内容的解释。</w:t>
      </w:r>
    </w:p>
    <w:p w14:paraId="22724AEE"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lastRenderedPageBreak/>
        <w:t>图片title是图片的标题，当鼠标移到图片上时显示的内容。title可加可不加</w:t>
      </w:r>
    </w:p>
    <w:p w14:paraId="15B161BB" w14:textId="77777777" w:rsidR="000948F1" w:rsidRPr="00613BB9" w:rsidRDefault="000948F1" w:rsidP="000948F1">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示例：</w:t>
      </w:r>
    </w:p>
    <w:p w14:paraId="50FF1188"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![blockchain](https://ss0.bdstatic.com/70cFvHSh_Q1YnxGkpoWK1HF6hhy/it/</w:t>
      </w:r>
    </w:p>
    <w:p w14:paraId="64507D00" w14:textId="77777777" w:rsidR="000948F1" w:rsidRPr="00613BB9" w:rsidRDefault="000948F1" w:rsidP="00094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u=702257389,1274025419&amp;fm=27&amp;gp=0.jpg "区块链")</w:t>
      </w:r>
    </w:p>
    <w:p w14:paraId="7ED846BB" w14:textId="77777777" w:rsidR="000948F1" w:rsidRPr="00613BB9" w:rsidRDefault="000948F1" w:rsidP="000948F1">
      <w:pPr>
        <w:pStyle w:val="a3"/>
      </w:pPr>
    </w:p>
    <w:p w14:paraId="4A1E7D0D" w14:textId="77777777" w:rsidR="000948F1" w:rsidRPr="00613BB9" w:rsidRDefault="000948F1" w:rsidP="000948F1">
      <w:pPr>
        <w:pStyle w:val="a3"/>
      </w:pPr>
      <w:r w:rsidRPr="00613BB9">
        <w:t>如果引用本仓库中的图片，直接使用</w:t>
      </w:r>
      <w:r w:rsidRPr="00613BB9">
        <w:rPr>
          <w:rStyle w:val="a6"/>
        </w:rPr>
        <w:t>相对路径</w:t>
      </w:r>
      <w:r w:rsidRPr="00613BB9">
        <w:t>就可了，如果引用其他github仓库中的图片要注意格式，即：</w:t>
      </w:r>
      <w:r w:rsidRPr="00613BB9">
        <w:rPr>
          <w:rStyle w:val="HTML1"/>
        </w:rPr>
        <w:t>仓库地址/raw/分支名/图片路径</w:t>
      </w:r>
      <w:r w:rsidRPr="00613BB9">
        <w:t>，如：</w:t>
      </w:r>
    </w:p>
    <w:p w14:paraId="0EB04526" w14:textId="77777777" w:rsidR="000948F1" w:rsidRPr="00613BB9" w:rsidRDefault="00717723" w:rsidP="000948F1">
      <w:pPr>
        <w:pStyle w:val="HTML"/>
        <w:rPr>
          <w:rStyle w:val="HTML1"/>
        </w:rPr>
      </w:pPr>
      <w:hyperlink r:id="rId1958" w:history="1">
        <w:r w:rsidR="000948F1" w:rsidRPr="00613BB9">
          <w:rPr>
            <w:rStyle w:val="a4"/>
            <w:color w:val="auto"/>
          </w:rPr>
          <w:t>https://github.com/guodongxiaren/ImageCache/raw/master/Logo/foryou.gif</w:t>
        </w:r>
      </w:hyperlink>
      <w:r w:rsidR="000948F1" w:rsidRPr="00613BB9">
        <w:rPr>
          <w:rStyle w:val="HTML1"/>
        </w:rPr>
        <w:t xml:space="preserve"> </w:t>
      </w:r>
    </w:p>
    <w:p w14:paraId="1B598C16" w14:textId="77777777" w:rsidR="000948F1" w:rsidRPr="00613BB9" w:rsidRDefault="000948F1" w:rsidP="000948F1">
      <w:pPr>
        <w:pStyle w:val="HTML"/>
        <w:rPr>
          <w:rStyle w:val="HTML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gridCol w:w="4370"/>
        <w:gridCol w:w="3766"/>
      </w:tblGrid>
      <w:tr w:rsidR="00613BB9" w:rsidRPr="00613BB9" w14:paraId="28C9A7DC" w14:textId="77777777" w:rsidTr="00B97359">
        <w:trPr>
          <w:tblHeader/>
          <w:tblCellSpacing w:w="15" w:type="dxa"/>
        </w:trPr>
        <w:tc>
          <w:tcPr>
            <w:tcW w:w="0" w:type="auto"/>
            <w:vAlign w:val="center"/>
            <w:hideMark/>
          </w:tcPr>
          <w:p w14:paraId="555FF431" w14:textId="77777777" w:rsidR="000948F1" w:rsidRPr="00613BB9" w:rsidRDefault="000948F1" w:rsidP="000948F1">
            <w:pPr>
              <w:jc w:val="center"/>
              <w:rPr>
                <w:rFonts w:ascii="宋体" w:eastAsia="宋体" w:hAnsi="宋体"/>
                <w:b/>
                <w:bCs/>
              </w:rPr>
            </w:pPr>
            <w:r w:rsidRPr="00613BB9">
              <w:rPr>
                <w:rFonts w:ascii="宋体" w:eastAsia="宋体" w:hAnsi="宋体"/>
                <w:b/>
                <w:bCs/>
              </w:rPr>
              <w:t>#</w:t>
            </w:r>
          </w:p>
        </w:tc>
        <w:tc>
          <w:tcPr>
            <w:tcW w:w="0" w:type="auto"/>
            <w:vAlign w:val="center"/>
            <w:hideMark/>
          </w:tcPr>
          <w:p w14:paraId="5D27F196" w14:textId="77777777" w:rsidR="000948F1" w:rsidRPr="00613BB9" w:rsidRDefault="000948F1" w:rsidP="000948F1">
            <w:pPr>
              <w:jc w:val="center"/>
              <w:rPr>
                <w:rFonts w:ascii="宋体" w:eastAsia="宋体" w:hAnsi="宋体"/>
                <w:b/>
                <w:bCs/>
              </w:rPr>
            </w:pPr>
            <w:r w:rsidRPr="00613BB9">
              <w:rPr>
                <w:rFonts w:ascii="宋体" w:eastAsia="宋体" w:hAnsi="宋体"/>
                <w:b/>
                <w:bCs/>
              </w:rPr>
              <w:t>语法</w:t>
            </w:r>
          </w:p>
        </w:tc>
        <w:tc>
          <w:tcPr>
            <w:tcW w:w="0" w:type="auto"/>
            <w:vAlign w:val="center"/>
            <w:hideMark/>
          </w:tcPr>
          <w:p w14:paraId="606BF602" w14:textId="77777777" w:rsidR="000948F1" w:rsidRPr="00613BB9" w:rsidRDefault="000948F1" w:rsidP="000948F1">
            <w:pPr>
              <w:jc w:val="center"/>
              <w:rPr>
                <w:rFonts w:ascii="宋体" w:eastAsia="宋体" w:hAnsi="宋体"/>
                <w:b/>
                <w:bCs/>
              </w:rPr>
            </w:pPr>
            <w:r w:rsidRPr="00613BB9">
              <w:rPr>
                <w:rFonts w:ascii="宋体" w:eastAsia="宋体" w:hAnsi="宋体"/>
                <w:b/>
                <w:bCs/>
              </w:rPr>
              <w:t>效果</w:t>
            </w:r>
          </w:p>
        </w:tc>
      </w:tr>
      <w:tr w:rsidR="00613BB9" w:rsidRPr="00613BB9" w14:paraId="3CF9442D" w14:textId="77777777" w:rsidTr="00B97359">
        <w:trPr>
          <w:tblCellSpacing w:w="15" w:type="dxa"/>
        </w:trPr>
        <w:tc>
          <w:tcPr>
            <w:tcW w:w="0" w:type="auto"/>
            <w:vAlign w:val="center"/>
            <w:hideMark/>
          </w:tcPr>
          <w:p w14:paraId="5B39636F" w14:textId="77777777" w:rsidR="000948F1" w:rsidRPr="00613BB9" w:rsidRDefault="000948F1" w:rsidP="000948F1">
            <w:pPr>
              <w:jc w:val="left"/>
              <w:rPr>
                <w:rFonts w:ascii="宋体" w:eastAsia="宋体" w:hAnsi="宋体"/>
              </w:rPr>
            </w:pPr>
            <w:r w:rsidRPr="00613BB9">
              <w:rPr>
                <w:rFonts w:ascii="宋体" w:eastAsia="宋体" w:hAnsi="宋体"/>
              </w:rPr>
              <w:t>1</w:t>
            </w:r>
          </w:p>
        </w:tc>
        <w:tc>
          <w:tcPr>
            <w:tcW w:w="0" w:type="auto"/>
            <w:vAlign w:val="center"/>
            <w:hideMark/>
          </w:tcPr>
          <w:p w14:paraId="43A88239" w14:textId="77777777" w:rsidR="000948F1" w:rsidRPr="00613BB9" w:rsidRDefault="000948F1" w:rsidP="000948F1">
            <w:pPr>
              <w:rPr>
                <w:rFonts w:ascii="宋体" w:eastAsia="宋体" w:hAnsi="宋体"/>
              </w:rPr>
            </w:pPr>
            <w:r w:rsidRPr="00613BB9">
              <w:rPr>
                <w:rStyle w:val="HTML1"/>
              </w:rPr>
              <w:t>![baidu](http://upload-images.jianshu.io/upload_images/6153330-305abf60f5e71ed5.gif?imageMogr2/auto-orient/strip "百度logo")</w:t>
            </w:r>
          </w:p>
        </w:tc>
        <w:tc>
          <w:tcPr>
            <w:tcW w:w="0" w:type="auto"/>
            <w:vAlign w:val="center"/>
            <w:hideMark/>
          </w:tcPr>
          <w:p w14:paraId="3298A9F0" w14:textId="77777777" w:rsidR="000948F1" w:rsidRPr="00613BB9" w:rsidRDefault="000948F1" w:rsidP="000948F1">
            <w:pPr>
              <w:rPr>
                <w:rFonts w:ascii="宋体" w:eastAsia="宋体" w:hAnsi="宋体"/>
              </w:rPr>
            </w:pPr>
            <w:r w:rsidRPr="00613BB9">
              <w:rPr>
                <w:rFonts w:ascii="宋体" w:eastAsia="宋体" w:hAnsi="宋体"/>
                <w:noProof/>
              </w:rPr>
              <mc:AlternateContent>
                <mc:Choice Requires="wps">
                  <w:drawing>
                    <wp:inline distT="0" distB="0" distL="0" distR="0" wp14:anchorId="25EBE202" wp14:editId="654A23B7">
                      <wp:extent cx="304800" cy="304800"/>
                      <wp:effectExtent l="0" t="0" r="0" b="0"/>
                      <wp:docPr id="21" name="矩形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6CA565" id="矩形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PapUXD0AQAAw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25BC1EE0" w14:textId="77777777" w:rsidR="000948F1" w:rsidRPr="00613BB9" w:rsidRDefault="000948F1" w:rsidP="000948F1">
            <w:pPr>
              <w:rPr>
                <w:rFonts w:ascii="宋体" w:eastAsia="宋体" w:hAnsi="宋体"/>
              </w:rPr>
            </w:pPr>
            <w:r w:rsidRPr="00613BB9">
              <w:rPr>
                <w:rFonts w:ascii="宋体" w:eastAsia="宋体" w:hAnsi="宋体"/>
              </w:rPr>
              <w:t>baidu</w:t>
            </w:r>
          </w:p>
        </w:tc>
      </w:tr>
      <w:tr w:rsidR="00613BB9" w:rsidRPr="00613BB9" w14:paraId="209A5B8C" w14:textId="77777777" w:rsidTr="00B97359">
        <w:trPr>
          <w:tblCellSpacing w:w="15" w:type="dxa"/>
        </w:trPr>
        <w:tc>
          <w:tcPr>
            <w:tcW w:w="0" w:type="auto"/>
            <w:vAlign w:val="center"/>
            <w:hideMark/>
          </w:tcPr>
          <w:p w14:paraId="41B95328" w14:textId="77777777" w:rsidR="000948F1" w:rsidRPr="00613BB9" w:rsidRDefault="000948F1" w:rsidP="000948F1">
            <w:pPr>
              <w:rPr>
                <w:rFonts w:ascii="宋体" w:eastAsia="宋体" w:hAnsi="宋体"/>
              </w:rPr>
            </w:pPr>
            <w:r w:rsidRPr="00613BB9">
              <w:rPr>
                <w:rFonts w:ascii="宋体" w:eastAsia="宋体" w:hAnsi="宋体"/>
              </w:rPr>
              <w:t>2</w:t>
            </w:r>
          </w:p>
        </w:tc>
        <w:tc>
          <w:tcPr>
            <w:tcW w:w="0" w:type="auto"/>
            <w:vAlign w:val="center"/>
            <w:hideMark/>
          </w:tcPr>
          <w:p w14:paraId="7DB7F314" w14:textId="77777777" w:rsidR="000948F1" w:rsidRPr="00613BB9" w:rsidRDefault="000948F1" w:rsidP="000948F1">
            <w:pPr>
              <w:rPr>
                <w:rFonts w:ascii="宋体" w:eastAsia="宋体" w:hAnsi="宋体"/>
              </w:rPr>
            </w:pPr>
            <w:r w:rsidRPr="00613BB9">
              <w:rPr>
                <w:rStyle w:val="HTML1"/>
              </w:rPr>
              <w:t>![][foryou]</w:t>
            </w:r>
          </w:p>
        </w:tc>
        <w:tc>
          <w:tcPr>
            <w:tcW w:w="0" w:type="auto"/>
            <w:vAlign w:val="center"/>
            <w:hideMark/>
          </w:tcPr>
          <w:p w14:paraId="14F54665" w14:textId="77777777" w:rsidR="000948F1" w:rsidRPr="00613BB9" w:rsidRDefault="000948F1" w:rsidP="000948F1">
            <w:pPr>
              <w:rPr>
                <w:rFonts w:ascii="宋体" w:eastAsia="宋体" w:hAnsi="宋体"/>
              </w:rPr>
            </w:pPr>
            <w:r w:rsidRPr="00613BB9">
              <w:rPr>
                <w:rFonts w:ascii="宋体" w:eastAsia="宋体" w:hAnsi="宋体"/>
                <w:noProof/>
              </w:rPr>
              <w:drawing>
                <wp:inline distT="0" distB="0" distL="0" distR="0" wp14:anchorId="68491E23" wp14:editId="58160BD1">
                  <wp:extent cx="2600325" cy="28384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9">
                            <a:extLst>
                              <a:ext uri="{28A0092B-C50C-407E-A947-70E740481C1C}">
                                <a14:useLocalDpi xmlns:a14="http://schemas.microsoft.com/office/drawing/2010/main" val="0"/>
                              </a:ext>
                            </a:extLst>
                          </a:blip>
                          <a:srcRect/>
                          <a:stretch>
                            <a:fillRect/>
                          </a:stretch>
                        </pic:blipFill>
                        <pic:spPr bwMode="auto">
                          <a:xfrm>
                            <a:off x="0" y="0"/>
                            <a:ext cx="2600325" cy="2838450"/>
                          </a:xfrm>
                          <a:prstGeom prst="rect">
                            <a:avLst/>
                          </a:prstGeom>
                          <a:noFill/>
                          <a:ln>
                            <a:noFill/>
                          </a:ln>
                        </pic:spPr>
                      </pic:pic>
                    </a:graphicData>
                  </a:graphic>
                </wp:inline>
              </w:drawing>
            </w:r>
          </w:p>
        </w:tc>
      </w:tr>
    </w:tbl>
    <w:p w14:paraId="5CB6CEF1" w14:textId="77777777" w:rsidR="000948F1" w:rsidRPr="00613BB9" w:rsidRDefault="000948F1" w:rsidP="000948F1">
      <w:pPr>
        <w:pStyle w:val="a3"/>
      </w:pPr>
      <w:r w:rsidRPr="00613BB9">
        <w:t>注意例2的写法使用了</w:t>
      </w:r>
      <w:r w:rsidRPr="00613BB9">
        <w:rPr>
          <w:rStyle w:val="a6"/>
        </w:rPr>
        <w:t>URL标识符</w:t>
      </w:r>
      <w:r w:rsidRPr="00613BB9">
        <w:t>的形式，在</w:t>
      </w:r>
      <w:hyperlink w:anchor="%E9%93%BE%E6%8E%A5" w:tgtFrame="_blank" w:history="1">
        <w:r w:rsidRPr="00613BB9">
          <w:rPr>
            <w:rStyle w:val="a4"/>
            <w:color w:val="auto"/>
          </w:rPr>
          <w:t>链接</w:t>
        </w:r>
      </w:hyperlink>
      <w:r w:rsidRPr="00613BB9">
        <w:t>一节有介绍。</w:t>
      </w:r>
    </w:p>
    <w:p w14:paraId="6C2DDF85" w14:textId="77777777" w:rsidR="000948F1" w:rsidRPr="00613BB9" w:rsidRDefault="000948F1" w:rsidP="000948F1">
      <w:pPr>
        <w:pStyle w:val="a3"/>
      </w:pPr>
      <w:r w:rsidRPr="00613BB9">
        <w:t>在文末有foryou的定义：</w:t>
      </w:r>
    </w:p>
    <w:p w14:paraId="36E4E7B4" w14:textId="77777777" w:rsidR="000948F1" w:rsidRPr="00613BB9" w:rsidRDefault="000948F1" w:rsidP="000948F1">
      <w:pPr>
        <w:pStyle w:val="HTML"/>
      </w:pPr>
      <w:r w:rsidRPr="00613BB9">
        <w:rPr>
          <w:rStyle w:val="token"/>
        </w:rPr>
        <w:lastRenderedPageBreak/>
        <w:t>[</w:t>
      </w:r>
      <w:r w:rsidRPr="00613BB9">
        <w:rPr>
          <w:rStyle w:val="HTML1"/>
        </w:rPr>
        <w:t>foryou</w:t>
      </w:r>
      <w:r w:rsidRPr="00613BB9">
        <w:rPr>
          <w:rStyle w:val="token"/>
        </w:rPr>
        <w:t>]:https://</w:t>
      </w:r>
      <w:r w:rsidRPr="00613BB9">
        <w:rPr>
          <w:rStyle w:val="HTML1"/>
        </w:rPr>
        <w:t>github</w:t>
      </w:r>
      <w:r w:rsidRPr="00613BB9">
        <w:rPr>
          <w:rStyle w:val="token"/>
        </w:rPr>
        <w:t>.</w:t>
      </w:r>
      <w:r w:rsidRPr="00613BB9">
        <w:rPr>
          <w:rStyle w:val="HTML1"/>
        </w:rPr>
        <w:t>com</w:t>
      </w:r>
      <w:r w:rsidRPr="00613BB9">
        <w:rPr>
          <w:rStyle w:val="token"/>
        </w:rPr>
        <w:t>/</w:t>
      </w:r>
      <w:r w:rsidRPr="00613BB9">
        <w:rPr>
          <w:rStyle w:val="HTML1"/>
        </w:rPr>
        <w:t>guodongxiaren</w:t>
      </w:r>
      <w:r w:rsidRPr="00613BB9">
        <w:rPr>
          <w:rStyle w:val="token"/>
        </w:rPr>
        <w:t>/ImageCache/</w:t>
      </w:r>
      <w:r w:rsidRPr="00613BB9">
        <w:rPr>
          <w:rStyle w:val="HTML1"/>
        </w:rPr>
        <w:t>raw</w:t>
      </w:r>
      <w:r w:rsidRPr="00613BB9">
        <w:rPr>
          <w:rStyle w:val="token"/>
        </w:rPr>
        <w:t>/</w:t>
      </w:r>
      <w:r w:rsidRPr="00613BB9">
        <w:rPr>
          <w:rStyle w:val="HTML1"/>
        </w:rPr>
        <w:t>master</w:t>
      </w:r>
      <w:r w:rsidRPr="00613BB9">
        <w:rPr>
          <w:rStyle w:val="token"/>
        </w:rPr>
        <w:t>/Logo/</w:t>
      </w:r>
      <w:r w:rsidRPr="00613BB9">
        <w:rPr>
          <w:rStyle w:val="HTML1"/>
        </w:rPr>
        <w:t>foryou</w:t>
      </w:r>
      <w:r w:rsidRPr="00613BB9">
        <w:rPr>
          <w:rStyle w:val="token"/>
        </w:rPr>
        <w:t>.</w:t>
      </w:r>
      <w:r w:rsidRPr="00613BB9">
        <w:rPr>
          <w:rStyle w:val="HTML1"/>
        </w:rPr>
        <w:t>gif</w:t>
      </w:r>
    </w:p>
    <w:p w14:paraId="0699BDEF" w14:textId="77777777" w:rsidR="000948F1" w:rsidRPr="00613BB9" w:rsidRDefault="000948F1" w:rsidP="000948F1">
      <w:pPr>
        <w:rPr>
          <w:rFonts w:ascii="宋体" w:eastAsia="宋体" w:hAnsi="宋体"/>
        </w:rPr>
      </w:pPr>
    </w:p>
    <w:p w14:paraId="53182F9F" w14:textId="77777777" w:rsidR="000948F1" w:rsidRPr="00613BB9" w:rsidRDefault="000948F1" w:rsidP="000948F1">
      <w:pPr>
        <w:rPr>
          <w:rFonts w:ascii="宋体" w:eastAsia="宋体" w:hAnsi="宋体"/>
        </w:rPr>
      </w:pPr>
    </w:p>
    <w:p w14:paraId="61E7D0A2" w14:textId="77777777" w:rsidR="000948F1" w:rsidRPr="00613BB9" w:rsidRDefault="000948F1" w:rsidP="000948F1">
      <w:pPr>
        <w:rPr>
          <w:rFonts w:ascii="宋体" w:eastAsia="宋体" w:hAnsi="宋体"/>
        </w:rPr>
      </w:pPr>
    </w:p>
    <w:p w14:paraId="153BC9F2" w14:textId="77777777" w:rsidR="000948F1" w:rsidRPr="00613BB9" w:rsidRDefault="000948F1" w:rsidP="00E45717">
      <w:pPr>
        <w:pStyle w:val="3"/>
      </w:pPr>
      <w:bookmarkStart w:id="255" w:name="_Toc46394868"/>
      <w:r w:rsidRPr="00613BB9">
        <w:rPr>
          <w:rFonts w:hint="eastAsia"/>
        </w:rPr>
        <w:t>音频</w:t>
      </w:r>
      <w:bookmarkEnd w:id="255"/>
    </w:p>
    <w:p w14:paraId="31BEFC64" w14:textId="77777777" w:rsidR="000948F1" w:rsidRPr="00613BB9" w:rsidRDefault="000948F1" w:rsidP="00E45717">
      <w:pPr>
        <w:pStyle w:val="4"/>
        <w:rPr>
          <w:rFonts w:ascii="宋体" w:eastAsia="宋体" w:hAnsi="宋体"/>
          <w:sz w:val="24"/>
          <w:szCs w:val="24"/>
        </w:rPr>
      </w:pPr>
      <w:bookmarkStart w:id="256" w:name="_Toc46394869"/>
      <w:r w:rsidRPr="00613BB9">
        <w:rPr>
          <w:rFonts w:ascii="宋体" w:eastAsia="宋体" w:hAnsi="宋体" w:hint="eastAsia"/>
          <w:sz w:val="24"/>
          <w:szCs w:val="24"/>
        </w:rPr>
        <w:t>语法格式</w:t>
      </w:r>
      <w:bookmarkEnd w:id="256"/>
    </w:p>
    <w:p w14:paraId="06E55A01"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&lt;audio id="audio" controls="" preload="none"&gt;</w:t>
      </w:r>
    </w:p>
    <w:p w14:paraId="27BA8B64"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&lt;source id="mp3" src="http://oht4nlntk.bkt.clouddn.com/Music_iP%E8%B5%B5%E9%9C%B2%20-%20%E7%A6%BB%E6%AD%8C%20%28Live%29.mp3"&gt;</w:t>
      </w:r>
    </w:p>
    <w:p w14:paraId="3A82498E"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&lt;/audio&gt;</w:t>
      </w:r>
    </w:p>
    <w:p w14:paraId="334C9857" w14:textId="77777777" w:rsidR="000948F1" w:rsidRPr="00613BB9" w:rsidRDefault="000948F1" w:rsidP="000948F1">
      <w:pPr>
        <w:widowControl/>
        <w:jc w:val="left"/>
        <w:rPr>
          <w:rFonts w:ascii="宋体" w:eastAsia="宋体" w:hAnsi="宋体"/>
        </w:rPr>
      </w:pPr>
    </w:p>
    <w:p w14:paraId="1C7D0D96" w14:textId="77777777" w:rsidR="000948F1" w:rsidRPr="00613BB9" w:rsidRDefault="000948F1" w:rsidP="000948F1">
      <w:pPr>
        <w:rPr>
          <w:rFonts w:ascii="宋体" w:eastAsia="宋体" w:hAnsi="宋体"/>
        </w:rPr>
      </w:pPr>
    </w:p>
    <w:p w14:paraId="047EEE04" w14:textId="77777777" w:rsidR="000948F1" w:rsidRPr="00613BB9" w:rsidRDefault="000948F1" w:rsidP="000948F1">
      <w:pPr>
        <w:rPr>
          <w:rFonts w:ascii="宋体" w:eastAsia="宋体" w:hAnsi="宋体"/>
        </w:rPr>
      </w:pPr>
    </w:p>
    <w:p w14:paraId="147DBD9D" w14:textId="77777777" w:rsidR="000948F1" w:rsidRPr="00613BB9" w:rsidRDefault="000948F1" w:rsidP="000948F1">
      <w:pPr>
        <w:rPr>
          <w:rFonts w:ascii="宋体" w:eastAsia="宋体" w:hAnsi="宋体"/>
        </w:rPr>
      </w:pPr>
    </w:p>
    <w:p w14:paraId="36DFDF51" w14:textId="77777777" w:rsidR="000948F1" w:rsidRPr="00613BB9" w:rsidRDefault="000948F1" w:rsidP="000948F1">
      <w:pPr>
        <w:rPr>
          <w:rFonts w:ascii="宋体" w:eastAsia="宋体" w:hAnsi="宋体"/>
        </w:rPr>
      </w:pPr>
    </w:p>
    <w:p w14:paraId="4586F181" w14:textId="77777777" w:rsidR="000948F1" w:rsidRPr="00613BB9" w:rsidRDefault="000948F1" w:rsidP="00E45717">
      <w:pPr>
        <w:pStyle w:val="4"/>
        <w:rPr>
          <w:rFonts w:ascii="宋体" w:eastAsia="宋体" w:hAnsi="宋体"/>
        </w:rPr>
      </w:pPr>
      <w:bookmarkStart w:id="257" w:name="_Toc46394870"/>
      <w:r w:rsidRPr="00613BB9">
        <w:rPr>
          <w:rFonts w:ascii="宋体" w:eastAsia="宋体" w:hAnsi="宋体" w:hint="eastAsia"/>
        </w:rPr>
        <w:t xml:space="preserve">音频库 </w:t>
      </w:r>
      <w:r w:rsidRPr="00613BB9">
        <w:rPr>
          <w:rFonts w:ascii="宋体" w:eastAsia="宋体" w:hAnsi="宋体"/>
        </w:rPr>
        <w:t>G</w:t>
      </w:r>
      <w:r w:rsidRPr="00613BB9">
        <w:rPr>
          <w:rFonts w:ascii="宋体" w:eastAsia="宋体" w:hAnsi="宋体" w:hint="eastAsia"/>
        </w:rPr>
        <w:t>ithub</w:t>
      </w:r>
      <w:bookmarkEnd w:id="257"/>
    </w:p>
    <w:p w14:paraId="64EBBBDA" w14:textId="77777777" w:rsidR="000948F1" w:rsidRPr="00613BB9" w:rsidRDefault="000948F1" w:rsidP="000948F1">
      <w:pPr>
        <w:rPr>
          <w:rFonts w:ascii="宋体" w:eastAsia="宋体" w:hAnsi="宋体"/>
        </w:rPr>
      </w:pPr>
    </w:p>
    <w:p w14:paraId="429279CE" w14:textId="77777777" w:rsidR="000948F1" w:rsidRPr="00613BB9" w:rsidRDefault="000948F1" w:rsidP="000948F1">
      <w:pPr>
        <w:rPr>
          <w:rFonts w:ascii="宋体" w:eastAsia="宋体" w:hAnsi="宋体"/>
        </w:rPr>
      </w:pPr>
      <w:r w:rsidRPr="00613BB9">
        <w:rPr>
          <w:rFonts w:ascii="宋体" w:eastAsia="宋体" w:hAnsi="宋体" w:hint="eastAsia"/>
        </w:rPr>
        <w:t>相对路径</w:t>
      </w:r>
    </w:p>
    <w:p w14:paraId="0857A4FD" w14:textId="77777777" w:rsidR="000948F1" w:rsidRPr="00613BB9" w:rsidRDefault="000948F1" w:rsidP="000948F1">
      <w:pPr>
        <w:rPr>
          <w:rFonts w:ascii="宋体" w:eastAsia="宋体" w:hAnsi="宋体"/>
        </w:rPr>
      </w:pPr>
      <w:r w:rsidRPr="00613BB9">
        <w:rPr>
          <w:rFonts w:ascii="宋体" w:eastAsia="宋体" w:hAnsi="宋体"/>
        </w:rPr>
        <w:t>&lt;audio id="audio" controls="" preload="none"&gt;</w:t>
      </w:r>
    </w:p>
    <w:p w14:paraId="25612686" w14:textId="77777777" w:rsidR="000948F1" w:rsidRPr="00613BB9" w:rsidRDefault="000948F1" w:rsidP="000948F1">
      <w:pPr>
        <w:rPr>
          <w:rFonts w:ascii="宋体" w:eastAsia="宋体" w:hAnsi="宋体"/>
        </w:rPr>
      </w:pPr>
      <w:r w:rsidRPr="00613BB9">
        <w:rPr>
          <w:rFonts w:ascii="宋体" w:eastAsia="宋体" w:hAnsi="宋体"/>
        </w:rPr>
        <w:t>&lt;source id="mp3" src="./listening/n2-1991.mp3"&gt;</w:t>
      </w:r>
    </w:p>
    <w:p w14:paraId="1B0FA764" w14:textId="77777777" w:rsidR="000948F1" w:rsidRPr="00613BB9" w:rsidRDefault="000948F1" w:rsidP="000948F1">
      <w:pPr>
        <w:rPr>
          <w:rFonts w:ascii="宋体" w:eastAsia="宋体" w:hAnsi="宋体"/>
        </w:rPr>
      </w:pPr>
      <w:r w:rsidRPr="00613BB9">
        <w:rPr>
          <w:rFonts w:ascii="宋体" w:eastAsia="宋体" w:hAnsi="宋体"/>
        </w:rPr>
        <w:t>&lt;/audio&gt;</w:t>
      </w:r>
    </w:p>
    <w:p w14:paraId="42957075" w14:textId="77777777" w:rsidR="000948F1" w:rsidRPr="00613BB9" w:rsidRDefault="000948F1" w:rsidP="000948F1">
      <w:pPr>
        <w:rPr>
          <w:rFonts w:ascii="宋体" w:eastAsia="宋体" w:hAnsi="宋体"/>
        </w:rPr>
      </w:pPr>
    </w:p>
    <w:p w14:paraId="7A081D21" w14:textId="77777777" w:rsidR="000948F1" w:rsidRPr="00613BB9" w:rsidRDefault="000948F1" w:rsidP="000948F1">
      <w:pPr>
        <w:rPr>
          <w:rFonts w:ascii="宋体" w:eastAsia="宋体" w:hAnsi="宋体"/>
        </w:rPr>
      </w:pPr>
    </w:p>
    <w:p w14:paraId="24527905" w14:textId="77777777" w:rsidR="000948F1" w:rsidRPr="00613BB9" w:rsidRDefault="000948F1" w:rsidP="000948F1">
      <w:pPr>
        <w:rPr>
          <w:rFonts w:ascii="宋体" w:eastAsia="宋体" w:hAnsi="宋体"/>
        </w:rPr>
      </w:pPr>
      <w:r w:rsidRPr="00613BB9">
        <w:rPr>
          <w:rFonts w:ascii="宋体" w:eastAsia="宋体" w:hAnsi="宋体" w:hint="eastAsia"/>
        </w:rPr>
        <w:t>绝对路径</w:t>
      </w:r>
    </w:p>
    <w:p w14:paraId="0AF97C60" w14:textId="77777777" w:rsidR="000948F1" w:rsidRPr="00613BB9" w:rsidRDefault="000948F1" w:rsidP="000948F1">
      <w:pPr>
        <w:rPr>
          <w:rFonts w:ascii="宋体" w:eastAsia="宋体" w:hAnsi="宋体"/>
        </w:rPr>
      </w:pPr>
    </w:p>
    <w:p w14:paraId="20253443" w14:textId="77777777" w:rsidR="000948F1" w:rsidRPr="00613BB9" w:rsidRDefault="000948F1" w:rsidP="000948F1">
      <w:pPr>
        <w:rPr>
          <w:rFonts w:ascii="宋体" w:eastAsia="宋体" w:hAnsi="宋体"/>
        </w:rPr>
      </w:pPr>
      <w:r w:rsidRPr="00613BB9">
        <w:rPr>
          <w:rFonts w:ascii="宋体" w:eastAsia="宋体" w:hAnsi="宋体"/>
        </w:rPr>
        <w:t>&lt;audio id="audio" controls="" preload="none"&gt;</w:t>
      </w:r>
    </w:p>
    <w:p w14:paraId="4E52A975" w14:textId="77777777" w:rsidR="000948F1" w:rsidRPr="00613BB9" w:rsidRDefault="000948F1" w:rsidP="000948F1">
      <w:pPr>
        <w:rPr>
          <w:rFonts w:ascii="宋体" w:eastAsia="宋体" w:hAnsi="宋体"/>
        </w:rPr>
      </w:pPr>
      <w:r w:rsidRPr="00613BB9">
        <w:rPr>
          <w:rFonts w:ascii="宋体" w:eastAsia="宋体" w:hAnsi="宋体"/>
        </w:rPr>
        <w:t>&lt;source id="mp3" src="https://sb-talents.github.io/The-Practice-of-Japanese/listening/n2-1991.mp3"&gt;</w:t>
      </w:r>
    </w:p>
    <w:p w14:paraId="543BD368" w14:textId="77777777" w:rsidR="000948F1" w:rsidRPr="00613BB9" w:rsidRDefault="000948F1" w:rsidP="000948F1">
      <w:pPr>
        <w:rPr>
          <w:rFonts w:ascii="宋体" w:eastAsia="宋体" w:hAnsi="宋体"/>
        </w:rPr>
      </w:pPr>
      <w:r w:rsidRPr="00613BB9">
        <w:rPr>
          <w:rFonts w:ascii="宋体" w:eastAsia="宋体" w:hAnsi="宋体"/>
        </w:rPr>
        <w:t>&lt;/audio&gt;</w:t>
      </w:r>
    </w:p>
    <w:p w14:paraId="162A17D2" w14:textId="77777777" w:rsidR="000948F1" w:rsidRPr="00613BB9" w:rsidRDefault="000948F1" w:rsidP="000948F1">
      <w:pPr>
        <w:rPr>
          <w:rFonts w:ascii="宋体" w:eastAsia="宋体" w:hAnsi="宋体"/>
        </w:rPr>
      </w:pPr>
    </w:p>
    <w:p w14:paraId="67E0A15D" w14:textId="77777777" w:rsidR="000948F1" w:rsidRPr="00613BB9" w:rsidRDefault="000948F1" w:rsidP="000948F1">
      <w:pPr>
        <w:rPr>
          <w:rFonts w:ascii="宋体" w:eastAsia="宋体" w:hAnsi="宋体"/>
        </w:rPr>
      </w:pPr>
    </w:p>
    <w:p w14:paraId="2F9B50F7" w14:textId="77777777" w:rsidR="000948F1" w:rsidRPr="00613BB9" w:rsidRDefault="000948F1" w:rsidP="000948F1">
      <w:pPr>
        <w:rPr>
          <w:rFonts w:ascii="宋体" w:eastAsia="宋体" w:hAnsi="宋体"/>
        </w:rPr>
      </w:pPr>
      <w:r w:rsidRPr="00613BB9">
        <w:rPr>
          <w:rFonts w:ascii="宋体" w:eastAsia="宋体" w:hAnsi="宋体" w:hint="eastAsia"/>
        </w:rPr>
        <w:t>备注</w:t>
      </w:r>
    </w:p>
    <w:p w14:paraId="747DE7F2" w14:textId="77777777" w:rsidR="000948F1" w:rsidRPr="00613BB9" w:rsidRDefault="000948F1" w:rsidP="000948F1">
      <w:pPr>
        <w:rPr>
          <w:rFonts w:ascii="宋体" w:eastAsia="宋体" w:hAnsi="宋体"/>
        </w:rPr>
      </w:pPr>
      <w:r w:rsidRPr="00613BB9">
        <w:rPr>
          <w:rFonts w:ascii="宋体" w:eastAsia="宋体" w:hAnsi="宋体"/>
        </w:rPr>
        <w:t>B</w:t>
      </w:r>
      <w:r w:rsidRPr="00613BB9">
        <w:rPr>
          <w:rFonts w:ascii="宋体" w:eastAsia="宋体" w:hAnsi="宋体" w:hint="eastAsia"/>
        </w:rPr>
        <w:t>ilibili失败</w:t>
      </w:r>
    </w:p>
    <w:p w14:paraId="1D38356A" w14:textId="77777777" w:rsidR="000948F1" w:rsidRPr="00613BB9" w:rsidRDefault="000948F1" w:rsidP="000948F1">
      <w:pPr>
        <w:rPr>
          <w:rFonts w:ascii="宋体" w:eastAsia="宋体" w:hAnsi="宋体"/>
        </w:rPr>
      </w:pPr>
    </w:p>
    <w:p w14:paraId="1065D8C9" w14:textId="77777777" w:rsidR="000948F1" w:rsidRPr="00613BB9" w:rsidRDefault="000948F1" w:rsidP="000948F1">
      <w:pPr>
        <w:rPr>
          <w:rFonts w:ascii="宋体" w:eastAsia="宋体" w:hAnsi="宋体"/>
        </w:rPr>
      </w:pPr>
    </w:p>
    <w:p w14:paraId="2E3A501E" w14:textId="77777777" w:rsidR="000948F1" w:rsidRPr="00613BB9" w:rsidRDefault="000948F1" w:rsidP="00E45717">
      <w:pPr>
        <w:pStyle w:val="3"/>
      </w:pPr>
      <w:bookmarkStart w:id="258" w:name="_Toc46394871"/>
      <w:r w:rsidRPr="00613BB9">
        <w:rPr>
          <w:rFonts w:hint="eastAsia"/>
        </w:rPr>
        <w:lastRenderedPageBreak/>
        <w:t>视频</w:t>
      </w:r>
      <w:bookmarkEnd w:id="258"/>
    </w:p>
    <w:p w14:paraId="0E20521D" w14:textId="77777777" w:rsidR="000948F1" w:rsidRPr="00613BB9" w:rsidRDefault="000948F1" w:rsidP="00E45717">
      <w:pPr>
        <w:pStyle w:val="4"/>
        <w:rPr>
          <w:rFonts w:ascii="宋体" w:eastAsia="宋体" w:hAnsi="宋体"/>
          <w:sz w:val="24"/>
          <w:szCs w:val="24"/>
        </w:rPr>
      </w:pPr>
      <w:bookmarkStart w:id="259" w:name="_Toc46394872"/>
      <w:r w:rsidRPr="00613BB9">
        <w:rPr>
          <w:rFonts w:ascii="宋体" w:eastAsia="宋体" w:hAnsi="宋体" w:hint="eastAsia"/>
          <w:sz w:val="24"/>
          <w:szCs w:val="24"/>
        </w:rPr>
        <w:t>语法格式</w:t>
      </w:r>
      <w:bookmarkEnd w:id="259"/>
    </w:p>
    <w:p w14:paraId="08FAD364"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&lt;video id="video" controls="" preload="none" poster="http://om2bks7xs.bkt.clouddn.com/2017-08-26-Markdown-Advance-Video.jpg"&gt;</w:t>
      </w:r>
      <w:r w:rsidRPr="00613BB9">
        <w:rPr>
          <w:rFonts w:ascii="宋体" w:eastAsia="宋体" w:hAnsi="宋体" w:cs="宋体"/>
          <w:kern w:val="0"/>
          <w:sz w:val="24"/>
          <w:szCs w:val="24"/>
        </w:rPr>
        <w:br/>
        <w:t>&lt;source id="mp4" src="http://om2bks7xs.bkt.clouddn.com/2017-08-26-Markdown-Advance-Video.mp4" type="video/mp4"&gt;</w:t>
      </w:r>
      <w:r w:rsidRPr="00613BB9">
        <w:rPr>
          <w:rFonts w:ascii="宋体" w:eastAsia="宋体" w:hAnsi="宋体" w:cs="宋体"/>
          <w:kern w:val="0"/>
          <w:sz w:val="24"/>
          <w:szCs w:val="24"/>
        </w:rPr>
        <w:br/>
        <w:t>&lt;/video&gt;</w:t>
      </w:r>
    </w:p>
    <w:p w14:paraId="198C674A" w14:textId="77777777" w:rsidR="000948F1" w:rsidRPr="00613BB9" w:rsidRDefault="000948F1" w:rsidP="000948F1">
      <w:pPr>
        <w:widowControl/>
        <w:jc w:val="left"/>
        <w:rPr>
          <w:rFonts w:ascii="宋体" w:eastAsia="宋体" w:hAnsi="宋体" w:cs="宋体"/>
          <w:kern w:val="0"/>
          <w:sz w:val="24"/>
          <w:szCs w:val="24"/>
        </w:rPr>
      </w:pPr>
    </w:p>
    <w:p w14:paraId="3A63520F"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hint="eastAsia"/>
          <w:kern w:val="0"/>
          <w:sz w:val="24"/>
          <w:szCs w:val="24"/>
        </w:rPr>
        <w:t>视频库 哔哩哔哩</w:t>
      </w:r>
    </w:p>
    <w:p w14:paraId="0F4FCA91" w14:textId="77777777" w:rsidR="000948F1" w:rsidRPr="00613BB9" w:rsidRDefault="000948F1" w:rsidP="000948F1">
      <w:pPr>
        <w:widowControl/>
        <w:jc w:val="left"/>
        <w:rPr>
          <w:rFonts w:ascii="宋体" w:eastAsia="宋体" w:hAnsi="宋体"/>
        </w:rPr>
      </w:pPr>
      <w:r w:rsidRPr="00613BB9">
        <w:rPr>
          <w:rFonts w:ascii="宋体" w:eastAsia="宋体" w:hAnsi="宋体"/>
        </w:rPr>
        <w:t xml:space="preserve">&lt;iframe src="//player.bilibili.com/player.html?aid=67086362&amp;bvid=BV1C4411C7sf&amp;cid=116329440&amp;page=1" scrolling="no" border="0" frameborder="no" framespacing="0" allowfullscreen="true"&gt; &lt;/iframe&gt; </w:t>
      </w:r>
    </w:p>
    <w:p w14:paraId="031ACA3C" w14:textId="77777777" w:rsidR="000948F1" w:rsidRPr="00613BB9" w:rsidRDefault="000948F1" w:rsidP="000948F1">
      <w:pPr>
        <w:rPr>
          <w:rFonts w:ascii="宋体" w:eastAsia="宋体" w:hAnsi="宋体"/>
        </w:rPr>
      </w:pPr>
    </w:p>
    <w:p w14:paraId="35CD240F"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t>&lt;iframe src="https://www.bilibili.com/html/html5player.html?aid=11200262&amp;cid=18527724&amp;as_wide=1" frameborder="0" width="640" height="430" allowfullscreen&gt;&lt;/iframe&gt;</w:t>
      </w:r>
    </w:p>
    <w:p w14:paraId="19ED1923" w14:textId="77777777" w:rsidR="000948F1" w:rsidRPr="00613BB9" w:rsidRDefault="000948F1" w:rsidP="000948F1">
      <w:pPr>
        <w:widowControl/>
        <w:jc w:val="left"/>
        <w:rPr>
          <w:rFonts w:ascii="宋体" w:eastAsia="宋体" w:hAnsi="宋体" w:cs="宋体"/>
          <w:kern w:val="0"/>
          <w:sz w:val="24"/>
          <w:szCs w:val="24"/>
        </w:rPr>
      </w:pPr>
      <w:r w:rsidRPr="00613BB9">
        <w:rPr>
          <w:rFonts w:ascii="宋体" w:eastAsia="宋体" w:hAnsi="宋体" w:cs="宋体"/>
          <w:kern w:val="0"/>
          <w:sz w:val="24"/>
          <w:szCs w:val="24"/>
        </w:rPr>
        <w:br/>
      </w:r>
      <w:r w:rsidRPr="00613BB9">
        <w:rPr>
          <w:rFonts w:ascii="宋体" w:eastAsia="宋体" w:hAnsi="宋体" w:cs="宋体"/>
          <w:kern w:val="0"/>
          <w:sz w:val="24"/>
          <w:szCs w:val="24"/>
        </w:rPr>
        <w:br/>
        <w:t>作者：qddaia</w:t>
      </w:r>
      <w:r w:rsidRPr="00613BB9">
        <w:rPr>
          <w:rFonts w:ascii="宋体" w:eastAsia="宋体" w:hAnsi="宋体" w:cs="宋体"/>
          <w:kern w:val="0"/>
          <w:sz w:val="24"/>
          <w:szCs w:val="24"/>
        </w:rPr>
        <w:br/>
        <w:t>链接：https://www.jianshu.com/p/457c11fea5e7</w:t>
      </w:r>
      <w:r w:rsidRPr="00613BB9">
        <w:rPr>
          <w:rFonts w:ascii="宋体" w:eastAsia="宋体" w:hAnsi="宋体" w:cs="宋体"/>
          <w:kern w:val="0"/>
          <w:sz w:val="24"/>
          <w:szCs w:val="24"/>
        </w:rPr>
        <w:br/>
        <w:t>来源：简书</w:t>
      </w:r>
      <w:r w:rsidRPr="00613BB9">
        <w:rPr>
          <w:rFonts w:ascii="宋体" w:eastAsia="宋体" w:hAnsi="宋体" w:cs="宋体"/>
          <w:kern w:val="0"/>
          <w:sz w:val="24"/>
          <w:szCs w:val="24"/>
        </w:rPr>
        <w:br/>
        <w:t>著作权归作者所有。商业转载请联系作者获得授权，非商业转载请注明出处。</w:t>
      </w:r>
    </w:p>
    <w:p w14:paraId="37EA1B59" w14:textId="77777777" w:rsidR="000948F1" w:rsidRPr="00613BB9" w:rsidRDefault="000948F1" w:rsidP="000948F1">
      <w:pPr>
        <w:rPr>
          <w:rFonts w:ascii="宋体" w:eastAsia="宋体" w:hAnsi="宋体"/>
        </w:rPr>
      </w:pPr>
    </w:p>
    <w:p w14:paraId="2B27F1B0" w14:textId="77777777" w:rsidR="000948F1" w:rsidRPr="00613BB9" w:rsidRDefault="000948F1" w:rsidP="000948F1">
      <w:pPr>
        <w:rPr>
          <w:rFonts w:ascii="宋体" w:eastAsia="宋体" w:hAnsi="宋体"/>
        </w:rPr>
      </w:pPr>
    </w:p>
    <w:p w14:paraId="366FA3F0" w14:textId="77777777" w:rsidR="000948F1" w:rsidRPr="00613BB9" w:rsidRDefault="000948F1" w:rsidP="00E45717">
      <w:pPr>
        <w:pStyle w:val="3"/>
      </w:pPr>
      <w:bookmarkStart w:id="260" w:name="_Toc46394873"/>
      <w:r w:rsidRPr="00613BB9">
        <w:t>混合其他语法</w:t>
      </w:r>
      <w:bookmarkEnd w:id="260"/>
    </w:p>
    <w:p w14:paraId="73F0EE19" w14:textId="77777777" w:rsidR="000948F1" w:rsidRPr="00613BB9" w:rsidRDefault="000948F1" w:rsidP="000948F1">
      <w:pPr>
        <w:pStyle w:val="a3"/>
      </w:pPr>
      <w:r w:rsidRPr="00613BB9">
        <w:t>表格单元中的内容可以和其他大多数GFM语法配合使用，如：</w:t>
      </w:r>
    </w:p>
    <w:p w14:paraId="7CEB32F5" w14:textId="77777777" w:rsidR="000948F1" w:rsidRPr="00613BB9" w:rsidRDefault="000948F1" w:rsidP="00E45717">
      <w:pPr>
        <w:pStyle w:val="4"/>
        <w:rPr>
          <w:rFonts w:ascii="宋体" w:eastAsia="宋体" w:hAnsi="宋体"/>
        </w:rPr>
      </w:pPr>
      <w:bookmarkStart w:id="261" w:name="_Toc46394874"/>
      <w:r w:rsidRPr="00613BB9">
        <w:rPr>
          <w:rFonts w:ascii="宋体" w:eastAsia="宋体" w:hAnsi="宋体"/>
        </w:rPr>
        <w:t>使用普通文本的删除线，斜体等效果</w:t>
      </w:r>
      <w:bookmarkEnd w:id="26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0"/>
        <w:gridCol w:w="2595"/>
      </w:tblGrid>
      <w:tr w:rsidR="00613BB9" w:rsidRPr="00613BB9" w14:paraId="7956779C" w14:textId="77777777" w:rsidTr="00B97359">
        <w:trPr>
          <w:tblHeader/>
          <w:tblCellSpacing w:w="15" w:type="dxa"/>
        </w:trPr>
        <w:tc>
          <w:tcPr>
            <w:tcW w:w="0" w:type="auto"/>
            <w:vAlign w:val="center"/>
            <w:hideMark/>
          </w:tcPr>
          <w:p w14:paraId="660EE733" w14:textId="77777777" w:rsidR="000948F1" w:rsidRPr="00613BB9" w:rsidRDefault="000948F1" w:rsidP="000948F1">
            <w:pPr>
              <w:jc w:val="center"/>
              <w:rPr>
                <w:rFonts w:ascii="宋体" w:eastAsia="宋体" w:hAnsi="宋体"/>
                <w:b/>
                <w:bCs/>
              </w:rPr>
            </w:pPr>
            <w:r w:rsidRPr="00613BB9">
              <w:rPr>
                <w:rFonts w:ascii="宋体" w:eastAsia="宋体" w:hAnsi="宋体"/>
                <w:b/>
                <w:bCs/>
              </w:rPr>
              <w:t>名字</w:t>
            </w:r>
          </w:p>
        </w:tc>
        <w:tc>
          <w:tcPr>
            <w:tcW w:w="0" w:type="auto"/>
            <w:vAlign w:val="center"/>
            <w:hideMark/>
          </w:tcPr>
          <w:p w14:paraId="64C875A7" w14:textId="77777777" w:rsidR="000948F1" w:rsidRPr="00613BB9" w:rsidRDefault="000948F1" w:rsidP="000948F1">
            <w:pPr>
              <w:jc w:val="center"/>
              <w:rPr>
                <w:rFonts w:ascii="宋体" w:eastAsia="宋体" w:hAnsi="宋体"/>
                <w:b/>
                <w:bCs/>
              </w:rPr>
            </w:pPr>
            <w:r w:rsidRPr="00613BB9">
              <w:rPr>
                <w:rFonts w:ascii="宋体" w:eastAsia="宋体" w:hAnsi="宋体"/>
                <w:b/>
                <w:bCs/>
              </w:rPr>
              <w:t>描述</w:t>
            </w:r>
          </w:p>
        </w:tc>
      </w:tr>
      <w:tr w:rsidR="00613BB9" w:rsidRPr="00613BB9" w14:paraId="7423FED3" w14:textId="77777777" w:rsidTr="00B97359">
        <w:trPr>
          <w:tblCellSpacing w:w="15" w:type="dxa"/>
        </w:trPr>
        <w:tc>
          <w:tcPr>
            <w:tcW w:w="0" w:type="auto"/>
            <w:vAlign w:val="center"/>
            <w:hideMark/>
          </w:tcPr>
          <w:p w14:paraId="053783C0" w14:textId="77777777" w:rsidR="000948F1" w:rsidRPr="00613BB9" w:rsidRDefault="000948F1" w:rsidP="000948F1">
            <w:pPr>
              <w:jc w:val="left"/>
              <w:rPr>
                <w:rFonts w:ascii="宋体" w:eastAsia="宋体" w:hAnsi="宋体"/>
              </w:rPr>
            </w:pPr>
            <w:r w:rsidRPr="00613BB9">
              <w:rPr>
                <w:rFonts w:ascii="宋体" w:eastAsia="宋体" w:hAnsi="宋体"/>
              </w:rPr>
              <w:t>Help</w:t>
            </w:r>
          </w:p>
        </w:tc>
        <w:tc>
          <w:tcPr>
            <w:tcW w:w="0" w:type="auto"/>
            <w:vAlign w:val="center"/>
            <w:hideMark/>
          </w:tcPr>
          <w:p w14:paraId="3DC61BC4" w14:textId="77777777" w:rsidR="000948F1" w:rsidRPr="00613BB9" w:rsidRDefault="000948F1" w:rsidP="000948F1">
            <w:pPr>
              <w:rPr>
                <w:rFonts w:ascii="宋体" w:eastAsia="宋体" w:hAnsi="宋体"/>
              </w:rPr>
            </w:pPr>
            <w:del w:id="262" w:author="Unknown">
              <w:r w:rsidRPr="00613BB9">
                <w:rPr>
                  <w:rFonts w:ascii="宋体" w:eastAsia="宋体" w:hAnsi="宋体"/>
                </w:rPr>
                <w:delText>Display the</w:delText>
              </w:r>
            </w:del>
            <w:r w:rsidRPr="00613BB9">
              <w:rPr>
                <w:rFonts w:ascii="宋体" w:eastAsia="宋体" w:hAnsi="宋体"/>
              </w:rPr>
              <w:t xml:space="preserve"> help window.</w:t>
            </w:r>
          </w:p>
        </w:tc>
      </w:tr>
      <w:tr w:rsidR="00613BB9" w:rsidRPr="00613BB9" w14:paraId="509352BF" w14:textId="77777777" w:rsidTr="00B97359">
        <w:trPr>
          <w:tblCellSpacing w:w="15" w:type="dxa"/>
        </w:trPr>
        <w:tc>
          <w:tcPr>
            <w:tcW w:w="0" w:type="auto"/>
            <w:vAlign w:val="center"/>
            <w:hideMark/>
          </w:tcPr>
          <w:p w14:paraId="23F3CF94" w14:textId="77777777" w:rsidR="000948F1" w:rsidRPr="00613BB9" w:rsidRDefault="000948F1" w:rsidP="000948F1">
            <w:pPr>
              <w:rPr>
                <w:rFonts w:ascii="宋体" w:eastAsia="宋体" w:hAnsi="宋体"/>
              </w:rPr>
            </w:pPr>
            <w:r w:rsidRPr="00613BB9">
              <w:rPr>
                <w:rFonts w:ascii="宋体" w:eastAsia="宋体" w:hAnsi="宋体"/>
              </w:rPr>
              <w:t>Close</w:t>
            </w:r>
          </w:p>
        </w:tc>
        <w:tc>
          <w:tcPr>
            <w:tcW w:w="0" w:type="auto"/>
            <w:vAlign w:val="center"/>
            <w:hideMark/>
          </w:tcPr>
          <w:p w14:paraId="5B6F1C08" w14:textId="77777777" w:rsidR="000948F1" w:rsidRPr="00613BB9" w:rsidRDefault="000948F1" w:rsidP="000948F1">
            <w:pPr>
              <w:rPr>
                <w:rFonts w:ascii="宋体" w:eastAsia="宋体" w:hAnsi="宋体"/>
              </w:rPr>
            </w:pPr>
            <w:r w:rsidRPr="00613BB9">
              <w:rPr>
                <w:rStyle w:val="a5"/>
                <w:rFonts w:ascii="宋体" w:eastAsia="宋体" w:hAnsi="宋体"/>
              </w:rPr>
              <w:t>Closes</w:t>
            </w:r>
            <w:r w:rsidRPr="00613BB9">
              <w:rPr>
                <w:rFonts w:ascii="宋体" w:eastAsia="宋体" w:hAnsi="宋体"/>
              </w:rPr>
              <w:t xml:space="preserve"> a window</w:t>
            </w:r>
          </w:p>
        </w:tc>
      </w:tr>
    </w:tbl>
    <w:p w14:paraId="3EDA3C2F" w14:textId="77777777" w:rsidR="000948F1" w:rsidRPr="00613BB9" w:rsidRDefault="000948F1" w:rsidP="00E45717">
      <w:pPr>
        <w:pStyle w:val="4"/>
        <w:rPr>
          <w:rFonts w:ascii="宋体" w:eastAsia="宋体" w:hAnsi="宋体"/>
        </w:rPr>
      </w:pPr>
      <w:bookmarkStart w:id="263" w:name="_Toc46394875"/>
      <w:r w:rsidRPr="00613BB9">
        <w:rPr>
          <w:rFonts w:ascii="宋体" w:eastAsia="宋体" w:hAnsi="宋体"/>
        </w:rPr>
        <w:lastRenderedPageBreak/>
        <w:t>表格中嵌入图片（链接）</w:t>
      </w:r>
      <w:bookmarkEnd w:id="263"/>
    </w:p>
    <w:p w14:paraId="5543A5E6" w14:textId="77777777" w:rsidR="000948F1" w:rsidRPr="00613BB9" w:rsidRDefault="000948F1" w:rsidP="000948F1">
      <w:pPr>
        <w:pStyle w:val="a3"/>
      </w:pPr>
      <w:r w:rsidRPr="00613BB9">
        <w:t>其实前面介绍图片显示、图片链接的时候为了清晰就是放在在表格中显示的。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5"/>
        <w:gridCol w:w="497"/>
      </w:tblGrid>
      <w:tr w:rsidR="00613BB9" w:rsidRPr="00613BB9" w14:paraId="46C2725D" w14:textId="77777777" w:rsidTr="00B97359">
        <w:trPr>
          <w:tblHeader/>
          <w:tblCellSpacing w:w="15" w:type="dxa"/>
        </w:trPr>
        <w:tc>
          <w:tcPr>
            <w:tcW w:w="0" w:type="auto"/>
            <w:vAlign w:val="center"/>
            <w:hideMark/>
          </w:tcPr>
          <w:p w14:paraId="1F4045B1" w14:textId="77777777" w:rsidR="000948F1" w:rsidRPr="00613BB9" w:rsidRDefault="000948F1" w:rsidP="000948F1">
            <w:pPr>
              <w:jc w:val="center"/>
              <w:rPr>
                <w:rFonts w:ascii="宋体" w:eastAsia="宋体" w:hAnsi="宋体"/>
                <w:b/>
                <w:bCs/>
              </w:rPr>
            </w:pPr>
            <w:r w:rsidRPr="00613BB9">
              <w:rPr>
                <w:rFonts w:ascii="宋体" w:eastAsia="宋体" w:hAnsi="宋体"/>
                <w:b/>
                <w:bCs/>
              </w:rPr>
              <w:t>图片</w:t>
            </w:r>
          </w:p>
        </w:tc>
        <w:tc>
          <w:tcPr>
            <w:tcW w:w="0" w:type="auto"/>
            <w:vAlign w:val="center"/>
            <w:hideMark/>
          </w:tcPr>
          <w:p w14:paraId="7FBE68AB" w14:textId="77777777" w:rsidR="000948F1" w:rsidRPr="00613BB9" w:rsidRDefault="000948F1" w:rsidP="000948F1">
            <w:pPr>
              <w:jc w:val="center"/>
              <w:rPr>
                <w:rFonts w:ascii="宋体" w:eastAsia="宋体" w:hAnsi="宋体"/>
                <w:b/>
                <w:bCs/>
              </w:rPr>
            </w:pPr>
            <w:r w:rsidRPr="00613BB9">
              <w:rPr>
                <w:rFonts w:ascii="宋体" w:eastAsia="宋体" w:hAnsi="宋体"/>
                <w:b/>
                <w:bCs/>
              </w:rPr>
              <w:t>描述</w:t>
            </w:r>
          </w:p>
        </w:tc>
      </w:tr>
      <w:tr w:rsidR="00613BB9" w:rsidRPr="00613BB9" w14:paraId="1461EB1C" w14:textId="77777777" w:rsidTr="00B97359">
        <w:trPr>
          <w:tblCellSpacing w:w="15" w:type="dxa"/>
        </w:trPr>
        <w:tc>
          <w:tcPr>
            <w:tcW w:w="0" w:type="auto"/>
            <w:vAlign w:val="center"/>
            <w:hideMark/>
          </w:tcPr>
          <w:p w14:paraId="2CAA3892" w14:textId="77777777" w:rsidR="000948F1" w:rsidRPr="00613BB9" w:rsidRDefault="000948F1" w:rsidP="000948F1">
            <w:pPr>
              <w:jc w:val="left"/>
              <w:rPr>
                <w:rFonts w:ascii="宋体" w:eastAsia="宋体" w:hAnsi="宋体"/>
              </w:rPr>
            </w:pPr>
            <w:r w:rsidRPr="00613BB9">
              <w:rPr>
                <w:rFonts w:ascii="宋体" w:eastAsia="宋体" w:hAnsi="宋体"/>
                <w:noProof/>
              </w:rPr>
              <w:drawing>
                <wp:inline distT="0" distB="0" distL="0" distR="0" wp14:anchorId="60D0285E" wp14:editId="2CA97704">
                  <wp:extent cx="2571750" cy="1228725"/>
                  <wp:effectExtent l="0" t="0" r="0" b="9525"/>
                  <wp:docPr id="27" name="图片 27" descr="bai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idu"/>
                          <pic:cNvPicPr>
                            <a:picLocks noChangeAspect="1" noChangeArrowheads="1"/>
                          </pic:cNvPicPr>
                        </pic:nvPicPr>
                        <pic:blipFill>
                          <a:blip r:embed="rId1960">
                            <a:extLst>
                              <a:ext uri="{28A0092B-C50C-407E-A947-70E740481C1C}">
                                <a14:useLocalDpi xmlns:a14="http://schemas.microsoft.com/office/drawing/2010/main" val="0"/>
                              </a:ext>
                            </a:extLst>
                          </a:blip>
                          <a:srcRect/>
                          <a:stretch>
                            <a:fillRect/>
                          </a:stretch>
                        </pic:blipFill>
                        <pic:spPr bwMode="auto">
                          <a:xfrm>
                            <a:off x="0" y="0"/>
                            <a:ext cx="2571750" cy="1228725"/>
                          </a:xfrm>
                          <a:prstGeom prst="rect">
                            <a:avLst/>
                          </a:prstGeom>
                          <a:noFill/>
                          <a:ln>
                            <a:noFill/>
                          </a:ln>
                        </pic:spPr>
                      </pic:pic>
                    </a:graphicData>
                  </a:graphic>
                </wp:inline>
              </w:drawing>
            </w:r>
          </w:p>
          <w:p w14:paraId="19490A44" w14:textId="77777777" w:rsidR="000948F1" w:rsidRPr="00613BB9" w:rsidRDefault="000948F1" w:rsidP="000948F1">
            <w:pPr>
              <w:rPr>
                <w:rFonts w:ascii="宋体" w:eastAsia="宋体" w:hAnsi="宋体"/>
              </w:rPr>
            </w:pPr>
            <w:r w:rsidRPr="00613BB9">
              <w:rPr>
                <w:rFonts w:ascii="宋体" w:eastAsia="宋体" w:hAnsi="宋体"/>
              </w:rPr>
              <w:t>baidu</w:t>
            </w:r>
          </w:p>
        </w:tc>
        <w:tc>
          <w:tcPr>
            <w:tcW w:w="0" w:type="auto"/>
            <w:vAlign w:val="center"/>
            <w:hideMark/>
          </w:tcPr>
          <w:p w14:paraId="221B8249" w14:textId="77777777" w:rsidR="000948F1" w:rsidRPr="00613BB9" w:rsidRDefault="000948F1" w:rsidP="000948F1">
            <w:pPr>
              <w:rPr>
                <w:rFonts w:ascii="宋体" w:eastAsia="宋体" w:hAnsi="宋体"/>
              </w:rPr>
            </w:pPr>
            <w:r w:rsidRPr="00613BB9">
              <w:rPr>
                <w:rFonts w:ascii="宋体" w:eastAsia="宋体" w:hAnsi="宋体"/>
              </w:rPr>
              <w:t>百度</w:t>
            </w:r>
          </w:p>
        </w:tc>
      </w:tr>
    </w:tbl>
    <w:p w14:paraId="0B855AAE" w14:textId="77777777" w:rsidR="000948F1" w:rsidRPr="00613BB9" w:rsidRDefault="000948F1" w:rsidP="00E45717">
      <w:pPr>
        <w:pStyle w:val="4"/>
        <w:rPr>
          <w:rFonts w:ascii="宋体" w:eastAsia="宋体" w:hAnsi="宋体"/>
        </w:rPr>
      </w:pPr>
      <w:bookmarkStart w:id="264" w:name="_Toc46394876"/>
      <w:r w:rsidRPr="00613BB9">
        <w:rPr>
          <w:rFonts w:ascii="宋体" w:eastAsia="宋体" w:hAnsi="宋体"/>
        </w:rPr>
        <w:t>表情</w:t>
      </w:r>
      <w:bookmarkEnd w:id="264"/>
    </w:p>
    <w:p w14:paraId="15F47FF5" w14:textId="77777777" w:rsidR="000948F1" w:rsidRPr="00613BB9" w:rsidRDefault="000948F1" w:rsidP="000948F1">
      <w:pPr>
        <w:pStyle w:val="a3"/>
      </w:pPr>
      <w:r w:rsidRPr="00613BB9">
        <w:t>Github的Markdown语法支持添加emoji表情，输入不同的符号码（两个冒号包围的字符）可以显示出不同的表情。</w:t>
      </w:r>
    </w:p>
    <w:p w14:paraId="5FDD9D10" w14:textId="77777777" w:rsidR="000948F1" w:rsidRPr="00613BB9" w:rsidRDefault="000948F1" w:rsidP="000948F1">
      <w:pPr>
        <w:pStyle w:val="a3"/>
      </w:pPr>
      <w:r w:rsidRPr="00613BB9">
        <w:t>比如</w:t>
      </w:r>
      <w:r w:rsidRPr="00613BB9">
        <w:rPr>
          <w:rStyle w:val="HTML1"/>
        </w:rPr>
        <w:t>:blush:</w:t>
      </w:r>
      <w:r w:rsidRPr="00613BB9">
        <w:t>，可以显示:blush:。</w:t>
      </w:r>
    </w:p>
    <w:p w14:paraId="53DF5E74" w14:textId="77777777" w:rsidR="000948F1" w:rsidRPr="00613BB9" w:rsidRDefault="000948F1" w:rsidP="000948F1">
      <w:pPr>
        <w:pStyle w:val="a3"/>
      </w:pPr>
      <w:r w:rsidRPr="00613BB9">
        <w:t>具体每一个表情的符号码，可以查询GitHub的官方网页</w:t>
      </w:r>
      <w:hyperlink r:id="rId1961" w:tgtFrame="_blank" w:history="1">
        <w:r w:rsidRPr="00613BB9">
          <w:rPr>
            <w:rStyle w:val="a4"/>
            <w:color w:val="auto"/>
          </w:rPr>
          <w:t>http://www.emoji-cheat-sheet.com</w:t>
        </w:r>
      </w:hyperlink>
      <w:r w:rsidRPr="00613BB9">
        <w:t>。</w:t>
      </w:r>
    </w:p>
    <w:p w14:paraId="3B377AB5" w14:textId="77777777" w:rsidR="000948F1" w:rsidRPr="00613BB9" w:rsidRDefault="000948F1" w:rsidP="000948F1">
      <w:pPr>
        <w:pStyle w:val="a3"/>
      </w:pPr>
      <w:r w:rsidRPr="00613BB9">
        <w:t>但是这个网页每次都打开</w:t>
      </w:r>
      <w:r w:rsidRPr="00613BB9">
        <w:rPr>
          <w:rStyle w:val="a6"/>
        </w:rPr>
        <w:t>奇慢</w:t>
      </w:r>
      <w:r w:rsidRPr="00613BB9">
        <w:t>。。所以我整理到了本repo中，大家可以直接在此查看</w:t>
      </w:r>
      <w:hyperlink r:id="rId1962" w:tgtFrame="_blank" w:history="1">
        <w:r w:rsidRPr="00613BB9">
          <w:rPr>
            <w:rStyle w:val="a4"/>
            <w:color w:val="auto"/>
          </w:rPr>
          <w:t>emoji</w:t>
        </w:r>
      </w:hyperlink>
      <w:r w:rsidRPr="00613BB9">
        <w:t>。</w:t>
      </w:r>
    </w:p>
    <w:p w14:paraId="5A6B412D" w14:textId="77777777" w:rsidR="000948F1" w:rsidRPr="00613BB9" w:rsidRDefault="000948F1" w:rsidP="00E45717">
      <w:pPr>
        <w:pStyle w:val="4"/>
        <w:rPr>
          <w:rFonts w:ascii="宋体" w:eastAsia="宋体" w:hAnsi="宋体"/>
        </w:rPr>
      </w:pPr>
      <w:bookmarkStart w:id="265" w:name="_Toc46394877"/>
      <w:r w:rsidRPr="00613BB9">
        <w:rPr>
          <w:rFonts w:ascii="宋体" w:eastAsia="宋体" w:hAnsi="宋体"/>
        </w:rPr>
        <w:t>diff语法</w:t>
      </w:r>
      <w:bookmarkEnd w:id="265"/>
    </w:p>
    <w:p w14:paraId="5FB049DE" w14:textId="77777777" w:rsidR="000948F1" w:rsidRPr="00613BB9" w:rsidRDefault="000948F1" w:rsidP="000948F1">
      <w:pPr>
        <w:pStyle w:val="a3"/>
      </w:pPr>
      <w:r w:rsidRPr="00613BB9">
        <w:t>版本控制的系统中都少不了diff的功能，即展示一个文件内容的增加与删除。</w:t>
      </w:r>
      <w:r w:rsidRPr="00613BB9">
        <w:br/>
        <w:t>GFM中可以显示的展示diff效果。使用绿色表示新增，红色表示删除。</w:t>
      </w:r>
    </w:p>
    <w:p w14:paraId="090EA06B" w14:textId="77777777" w:rsidR="000948F1" w:rsidRPr="00613BB9" w:rsidRDefault="000948F1" w:rsidP="000948F1">
      <w:pPr>
        <w:pStyle w:val="a3"/>
      </w:pPr>
      <w:r w:rsidRPr="00613BB9">
        <w:t>其语法与代码高亮类似，只是在三个反引号后面写diff，</w:t>
      </w:r>
      <w:r w:rsidRPr="00613BB9">
        <w:br/>
        <w:t xml:space="preserve">并且其内容中，以 </w:t>
      </w:r>
      <w:r w:rsidRPr="00613BB9">
        <w:rPr>
          <w:rStyle w:val="HTML1"/>
        </w:rPr>
        <w:t>+</w:t>
      </w:r>
      <w:r w:rsidRPr="00613BB9">
        <w:t>开头表示新增，</w:t>
      </w:r>
      <w:r w:rsidRPr="00613BB9">
        <w:rPr>
          <w:rStyle w:val="HTML1"/>
        </w:rPr>
        <w:t>-</w:t>
      </w:r>
      <w:r w:rsidRPr="00613BB9">
        <w:t>开头表示删除。</w:t>
      </w:r>
    </w:p>
    <w:p w14:paraId="112CE963" w14:textId="77777777" w:rsidR="000948F1" w:rsidRPr="00613BB9" w:rsidRDefault="000948F1" w:rsidP="000948F1">
      <w:pPr>
        <w:pStyle w:val="a3"/>
      </w:pPr>
      <w:r w:rsidRPr="00613BB9">
        <w:t>效果如下：</w:t>
      </w:r>
    </w:p>
    <w:p w14:paraId="03023D81" w14:textId="77777777" w:rsidR="000948F1" w:rsidRPr="00613BB9" w:rsidRDefault="000948F1" w:rsidP="000948F1">
      <w:pPr>
        <w:pStyle w:val="HTML"/>
        <w:rPr>
          <w:rStyle w:val="HTML1"/>
        </w:rPr>
      </w:pPr>
      <w:r w:rsidRPr="00613BB9">
        <w:rPr>
          <w:rStyle w:val="HTML1"/>
        </w:rPr>
        <w:t>+ 鸟宿池边树，僧敲月下门</w:t>
      </w:r>
    </w:p>
    <w:p w14:paraId="07FE3CBB" w14:textId="77777777" w:rsidR="000948F1" w:rsidRPr="00613BB9" w:rsidRDefault="000948F1" w:rsidP="000948F1">
      <w:pPr>
        <w:pStyle w:val="HTML"/>
        <w:rPr>
          <w:rStyle w:val="HTML1"/>
        </w:rPr>
      </w:pPr>
      <w:r w:rsidRPr="00613BB9">
        <w:rPr>
          <w:rStyle w:val="HTML1"/>
        </w:rPr>
        <w:t>- 鸟宿池边树，僧推月下门</w:t>
      </w:r>
    </w:p>
    <w:p w14:paraId="3F6C949F" w14:textId="77777777" w:rsidR="000948F1" w:rsidRPr="00613BB9" w:rsidRDefault="000948F1" w:rsidP="000948F1">
      <w:pPr>
        <w:pStyle w:val="HTML"/>
        <w:rPr>
          <w:rStyle w:val="HTML1"/>
        </w:rPr>
      </w:pPr>
    </w:p>
    <w:p w14:paraId="730E4A86" w14:textId="26D4CC43" w:rsidR="009D7F0F" w:rsidRPr="00613BB9" w:rsidRDefault="0049466B" w:rsidP="009D7F0F">
      <w:pPr>
        <w:pStyle w:val="1"/>
        <w:rPr>
          <w:rFonts w:ascii="Microsoft YaHei UI" w:eastAsia="Microsoft YaHei UI" w:hAnsi="Microsoft YaHei UI"/>
          <w:b w:val="0"/>
          <w:bCs w:val="0"/>
          <w:spacing w:val="8"/>
          <w:sz w:val="33"/>
          <w:szCs w:val="33"/>
        </w:rPr>
      </w:pPr>
      <w:bookmarkStart w:id="266" w:name="_Toc46394878"/>
      <w:r>
        <w:rPr>
          <w:rFonts w:hint="eastAsia"/>
          <w:b w:val="0"/>
          <w:bCs w:val="0"/>
        </w:rPr>
        <w:lastRenderedPageBreak/>
        <w:t>S</w:t>
      </w:r>
      <w:r w:rsidRPr="00613BB9">
        <w:rPr>
          <w:b w:val="0"/>
          <w:bCs w:val="0"/>
        </w:rPr>
        <w:t>tatic site generator</w:t>
      </w:r>
      <w:bookmarkEnd w:id="266"/>
    </w:p>
    <w:p w14:paraId="438E7B8F" w14:textId="5E3122C9" w:rsidR="000948F1" w:rsidRPr="00613BB9" w:rsidRDefault="002D6EF2" w:rsidP="002D6EF2">
      <w:pPr>
        <w:pStyle w:val="2"/>
      </w:pPr>
      <w:bookmarkStart w:id="267" w:name="_Toc46394879"/>
      <w:r w:rsidRPr="00613BB9">
        <w:t>概述</w:t>
      </w:r>
      <w:bookmarkEnd w:id="267"/>
    </w:p>
    <w:p w14:paraId="1E1072A1" w14:textId="77777777" w:rsidR="002D6EF2" w:rsidRPr="00613BB9" w:rsidRDefault="002D6EF2" w:rsidP="000948F1">
      <w:pPr>
        <w:pStyle w:val="HTML"/>
        <w:rPr>
          <w:rStyle w:val="HTML1"/>
        </w:rPr>
      </w:pPr>
    </w:p>
    <w:p w14:paraId="3E560B00" w14:textId="77777777" w:rsidR="00FC30F5" w:rsidRPr="00613BB9" w:rsidRDefault="00FC30F5" w:rsidP="00FC30F5">
      <w:pPr>
        <w:pStyle w:val="a3"/>
        <w:shd w:val="clear" w:color="auto" w:fill="FFFFFF"/>
        <w:spacing w:before="0" w:beforeAutospacing="0" w:after="0" w:afterAutospacing="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静态网站和动态网站相比有如下好处：</w:t>
      </w:r>
    </w:p>
    <w:p w14:paraId="05F0C942" w14:textId="77777777" w:rsidR="00FC30F5" w:rsidRPr="00613BB9" w:rsidRDefault="00FC30F5" w:rsidP="00907565">
      <w:pPr>
        <w:pStyle w:val="a3"/>
        <w:numPr>
          <w:ilvl w:val="0"/>
          <w:numId w:val="69"/>
        </w:numPr>
        <w:shd w:val="clear" w:color="auto" w:fill="FFFFFF"/>
        <w:spacing w:before="0" w:beforeAutospacing="0" w:after="0" w:afterAutospacing="0"/>
        <w:ind w:left="30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省钱。静态网站占用的系统资源少。如果挂到github pages上，只要注册一个域名就可以了。</w:t>
      </w:r>
    </w:p>
    <w:p w14:paraId="01659CAE" w14:textId="77777777" w:rsidR="00FC30F5" w:rsidRPr="00613BB9" w:rsidRDefault="00FC30F5" w:rsidP="00907565">
      <w:pPr>
        <w:pStyle w:val="a3"/>
        <w:numPr>
          <w:ilvl w:val="0"/>
          <w:numId w:val="69"/>
        </w:numPr>
        <w:shd w:val="clear" w:color="auto" w:fill="FFFFFF"/>
        <w:spacing w:before="0" w:beforeAutospacing="0" w:after="0" w:afterAutospacing="0"/>
        <w:ind w:left="30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速度快。不经过php解析器，不用数据库，速度自然比动态网站快</w:t>
      </w:r>
    </w:p>
    <w:p w14:paraId="32387F6D" w14:textId="77777777" w:rsidR="00FC30F5" w:rsidRPr="00613BB9" w:rsidRDefault="00FC30F5" w:rsidP="00907565">
      <w:pPr>
        <w:pStyle w:val="a3"/>
        <w:numPr>
          <w:ilvl w:val="0"/>
          <w:numId w:val="69"/>
        </w:numPr>
        <w:shd w:val="clear" w:color="auto" w:fill="FFFFFF"/>
        <w:spacing w:before="0" w:beforeAutospacing="0" w:after="0" w:afterAutospacing="0"/>
        <w:ind w:left="30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安全。由于静态网站的简洁，免疫很多web攻击方式。</w:t>
      </w:r>
    </w:p>
    <w:p w14:paraId="3C7D45A0" w14:textId="77777777" w:rsidR="00FC30F5" w:rsidRPr="00613BB9" w:rsidRDefault="00FC30F5" w:rsidP="00907565">
      <w:pPr>
        <w:pStyle w:val="a3"/>
        <w:numPr>
          <w:ilvl w:val="0"/>
          <w:numId w:val="69"/>
        </w:numPr>
        <w:shd w:val="clear" w:color="auto" w:fill="FFFFFF"/>
        <w:spacing w:before="0" w:beforeAutospacing="0" w:after="0" w:afterAutospacing="0"/>
        <w:ind w:left="30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服务器端配置简单。只需要一个web server（apache、nginx）。</w:t>
      </w:r>
    </w:p>
    <w:p w14:paraId="2CE4E5FA" w14:textId="77777777" w:rsidR="00FC30F5" w:rsidRPr="00613BB9" w:rsidRDefault="00FC30F5" w:rsidP="00907565">
      <w:pPr>
        <w:pStyle w:val="a3"/>
        <w:numPr>
          <w:ilvl w:val="0"/>
          <w:numId w:val="69"/>
        </w:numPr>
        <w:shd w:val="clear" w:color="auto" w:fill="FFFFFF"/>
        <w:spacing w:before="0" w:beforeAutospacing="0" w:after="0" w:afterAutospacing="0"/>
        <w:ind w:left="30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非常容易维护。</w:t>
      </w:r>
    </w:p>
    <w:p w14:paraId="645777B1" w14:textId="77777777" w:rsidR="00FC30F5" w:rsidRPr="00613BB9" w:rsidRDefault="00FC30F5" w:rsidP="00FC30F5">
      <w:pPr>
        <w:pStyle w:val="a3"/>
        <w:shd w:val="clear" w:color="auto" w:fill="FFFFFF"/>
        <w:spacing w:before="0" w:beforeAutospacing="0" w:after="0" w:afterAutospacing="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静态网站的缺点是功能弱，和用户的交互能力不强</w:t>
      </w:r>
    </w:p>
    <w:p w14:paraId="4C26E568" w14:textId="77777777" w:rsidR="000948F1" w:rsidRPr="00613BB9" w:rsidRDefault="000948F1" w:rsidP="000948F1">
      <w:pPr>
        <w:rPr>
          <w:rFonts w:ascii="宋体" w:eastAsia="宋体" w:hAnsi="宋体"/>
        </w:rPr>
      </w:pPr>
    </w:p>
    <w:p w14:paraId="0B3B9310" w14:textId="377E83F7" w:rsidR="000948F1" w:rsidRPr="00613BB9" w:rsidRDefault="000948F1" w:rsidP="000948F1">
      <w:pPr>
        <w:rPr>
          <w:rFonts w:ascii="宋体" w:eastAsia="宋体" w:hAnsi="宋体"/>
        </w:rPr>
      </w:pPr>
    </w:p>
    <w:p w14:paraId="0B995C4C" w14:textId="1576809E" w:rsidR="002D6EF2" w:rsidRPr="00613BB9" w:rsidRDefault="002D6EF2" w:rsidP="000948F1">
      <w:pPr>
        <w:rPr>
          <w:rFonts w:ascii="宋体" w:eastAsia="宋体" w:hAnsi="宋体"/>
        </w:rPr>
      </w:pPr>
    </w:p>
    <w:p w14:paraId="44E69166" w14:textId="5A83C93B" w:rsidR="002D6EF2" w:rsidRPr="00613BB9" w:rsidRDefault="002D6EF2" w:rsidP="002D6EF2">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t>静态网站生成工具能从简单的纯文本文件生成一个网站/博客。常用文本格式有reStructuredText和Markdown。</w:t>
      </w:r>
    </w:p>
    <w:p w14:paraId="0CCBB706" w14:textId="48487A18" w:rsidR="002D6EF2" w:rsidRPr="00613BB9" w:rsidRDefault="002D6EF2" w:rsidP="002D6EF2">
      <w:pPr>
        <w:widowControl/>
        <w:shd w:val="clear" w:color="auto" w:fill="FFFFFF"/>
        <w:rPr>
          <w:rFonts w:ascii="Microsoft YaHei UI" w:eastAsia="Microsoft YaHei UI" w:hAnsi="Microsoft YaHei UI" w:cs="宋体"/>
          <w:spacing w:val="8"/>
          <w:kern w:val="0"/>
          <w:sz w:val="26"/>
          <w:szCs w:val="26"/>
        </w:rPr>
      </w:pPr>
    </w:p>
    <w:p w14:paraId="68F79241"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      如今有大量的服务器端语言，数据库管理系统和内容管理系统，那么为什么许多网站会选用静态网站？</w:t>
      </w:r>
    </w:p>
    <w:p w14:paraId="7CB2B2C2" w14:textId="77777777" w:rsidR="00613BB9" w:rsidRPr="00613BB9" w:rsidRDefault="00613BB9" w:rsidP="00613BB9">
      <w:pPr>
        <w:widowControl/>
        <w:jc w:val="left"/>
        <w:rPr>
          <w:rFonts w:ascii="宋体" w:eastAsia="宋体" w:hAnsi="宋体" w:cs="宋体"/>
          <w:kern w:val="0"/>
          <w:sz w:val="24"/>
          <w:szCs w:val="24"/>
        </w:rPr>
      </w:pPr>
    </w:p>
    <w:p w14:paraId="6E80B2F0" w14:textId="77777777" w:rsidR="00613BB9" w:rsidRPr="00613BB9" w:rsidRDefault="00613BB9" w:rsidP="00613BB9">
      <w:pPr>
        <w:widowControl/>
        <w:jc w:val="left"/>
        <w:rPr>
          <w:rFonts w:ascii="宋体" w:eastAsia="宋体" w:hAnsi="宋体" w:cs="宋体"/>
          <w:kern w:val="0"/>
          <w:sz w:val="24"/>
          <w:szCs w:val="24"/>
        </w:rPr>
      </w:pPr>
      <w:r w:rsidRPr="00613BB9">
        <w:rPr>
          <w:rFonts w:ascii="微软雅黑" w:eastAsia="微软雅黑" w:hAnsi="微软雅黑" w:cs="宋体" w:hint="eastAsia"/>
          <w:kern w:val="0"/>
          <w:sz w:val="24"/>
          <w:szCs w:val="24"/>
        </w:rPr>
        <w:t>原因有很多，比如：</w:t>
      </w:r>
    </w:p>
    <w:p w14:paraId="5A5D81C5" w14:textId="77777777" w:rsidR="00613BB9" w:rsidRPr="00613BB9" w:rsidRDefault="00613BB9" w:rsidP="00613BB9">
      <w:pPr>
        <w:widowControl/>
        <w:jc w:val="left"/>
        <w:rPr>
          <w:rFonts w:ascii="宋体" w:eastAsia="宋体" w:hAnsi="宋体" w:cs="宋体"/>
          <w:kern w:val="0"/>
          <w:sz w:val="24"/>
          <w:szCs w:val="24"/>
        </w:rPr>
      </w:pPr>
      <w:r w:rsidRPr="00613BB9">
        <w:rPr>
          <w:rFonts w:ascii="微软雅黑" w:eastAsia="微软雅黑" w:hAnsi="微软雅黑" w:cs="宋体" w:hint="eastAsia"/>
          <w:kern w:val="0"/>
          <w:sz w:val="24"/>
          <w:szCs w:val="24"/>
        </w:rPr>
        <w:br/>
      </w:r>
    </w:p>
    <w:p w14:paraId="504841A6" w14:textId="77777777" w:rsidR="00613BB9" w:rsidRPr="00613BB9" w:rsidRDefault="00613BB9" w:rsidP="00613BB9">
      <w:pPr>
        <w:widowControl/>
        <w:ind w:firstLine="480"/>
        <w:jc w:val="left"/>
        <w:rPr>
          <w:rFonts w:ascii="宋体" w:eastAsia="宋体" w:hAnsi="宋体" w:cs="宋体"/>
          <w:kern w:val="0"/>
          <w:sz w:val="24"/>
          <w:szCs w:val="24"/>
        </w:rPr>
      </w:pPr>
      <w:r w:rsidRPr="00613BB9">
        <w:rPr>
          <w:rFonts w:ascii="微软雅黑" w:eastAsia="微软雅黑" w:hAnsi="微软雅黑" w:cs="宋体" w:hint="eastAsia"/>
          <w:kern w:val="0"/>
          <w:sz w:val="24"/>
          <w:szCs w:val="24"/>
        </w:rPr>
        <w:t>1.HTML 文件；</w:t>
      </w:r>
      <w:r w:rsidRPr="00613BB9">
        <w:rPr>
          <w:rFonts w:ascii="微软雅黑" w:eastAsia="微软雅黑" w:hAnsi="微软雅黑" w:cs="宋体" w:hint="eastAsia"/>
          <w:kern w:val="0"/>
          <w:sz w:val="24"/>
          <w:szCs w:val="24"/>
        </w:rPr>
        <w:br/>
      </w:r>
    </w:p>
    <w:p w14:paraId="7F0B6A66"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微软雅黑" w:eastAsia="微软雅黑" w:hAnsi="微软雅黑" w:cs="宋体" w:hint="eastAsia"/>
          <w:kern w:val="0"/>
          <w:sz w:val="24"/>
          <w:szCs w:val="24"/>
        </w:rPr>
        <w:lastRenderedPageBreak/>
        <w:t>2.没有服务端处理或者数据库交互；</w:t>
      </w:r>
    </w:p>
    <w:p w14:paraId="73FDB6E0"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微软雅黑" w:eastAsia="微软雅黑" w:hAnsi="微软雅黑" w:cs="宋体" w:hint="eastAsia"/>
          <w:kern w:val="0"/>
          <w:sz w:val="24"/>
          <w:szCs w:val="24"/>
        </w:rPr>
        <w:t>3.比动态网站更安全；</w:t>
      </w:r>
    </w:p>
    <w:p w14:paraId="675D97E6"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微软雅黑" w:eastAsia="微软雅黑" w:hAnsi="微软雅黑" w:cs="宋体" w:hint="eastAsia"/>
          <w:kern w:val="0"/>
          <w:sz w:val="24"/>
          <w:szCs w:val="24"/>
        </w:rPr>
        <w:t>4.利于使用 CDN 进行扩展；</w:t>
      </w:r>
    </w:p>
    <w:p w14:paraId="0C993B62"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微软雅黑" w:eastAsia="微软雅黑" w:hAnsi="微软雅黑" w:cs="宋体" w:hint="eastAsia"/>
          <w:kern w:val="0"/>
          <w:sz w:val="24"/>
          <w:szCs w:val="24"/>
        </w:rPr>
        <w:t>5.缓存会带来比动态网页更高的效率；</w:t>
      </w:r>
    </w:p>
    <w:p w14:paraId="6D87D67F"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微软雅黑" w:eastAsia="微软雅黑" w:hAnsi="微软雅黑" w:cs="宋体" w:hint="eastAsia"/>
          <w:kern w:val="0"/>
          <w:sz w:val="24"/>
          <w:szCs w:val="24"/>
        </w:rPr>
        <w:t>6.请求超快速。</w:t>
      </w:r>
    </w:p>
    <w:p w14:paraId="0F3CB350" w14:textId="3EB6E185" w:rsidR="00613BB9" w:rsidRPr="00613BB9" w:rsidRDefault="00613BB9" w:rsidP="00613BB9">
      <w:pPr>
        <w:widowControl/>
        <w:spacing w:before="150"/>
        <w:jc w:val="center"/>
        <w:rPr>
          <w:rFonts w:ascii="宋体" w:eastAsia="宋体" w:hAnsi="宋体" w:cs="宋体"/>
          <w:kern w:val="0"/>
          <w:sz w:val="24"/>
          <w:szCs w:val="24"/>
        </w:rPr>
      </w:pPr>
      <w:r w:rsidRPr="00613BB9">
        <w:rPr>
          <w:rFonts w:ascii="宋体" w:eastAsia="宋体" w:hAnsi="宋体" w:cs="宋体"/>
          <w:noProof/>
          <w:kern w:val="0"/>
          <w:sz w:val="24"/>
          <w:szCs w:val="24"/>
        </w:rPr>
        <w:drawing>
          <wp:inline distT="0" distB="0" distL="0" distR="0" wp14:anchorId="72B5900E" wp14:editId="307CCC50">
            <wp:extent cx="5274310" cy="407987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3">
                      <a:extLst>
                        <a:ext uri="{28A0092B-C50C-407E-A947-70E740481C1C}">
                          <a14:useLocalDpi xmlns:a14="http://schemas.microsoft.com/office/drawing/2010/main" val="0"/>
                        </a:ext>
                      </a:extLst>
                    </a:blip>
                    <a:srcRect/>
                    <a:stretch>
                      <a:fillRect/>
                    </a:stretch>
                  </pic:blipFill>
                  <pic:spPr bwMode="auto">
                    <a:xfrm>
                      <a:off x="0" y="0"/>
                      <a:ext cx="5274310" cy="4079875"/>
                    </a:xfrm>
                    <a:prstGeom prst="rect">
                      <a:avLst/>
                    </a:prstGeom>
                    <a:noFill/>
                    <a:ln>
                      <a:noFill/>
                    </a:ln>
                  </pic:spPr>
                </pic:pic>
              </a:graphicData>
            </a:graphic>
          </wp:inline>
        </w:drawing>
      </w:r>
    </w:p>
    <w:p w14:paraId="26B7AA34" w14:textId="77777777" w:rsidR="00613BB9" w:rsidRPr="00613BB9" w:rsidRDefault="00613BB9" w:rsidP="00613BB9">
      <w:pPr>
        <w:widowControl/>
        <w:spacing w:line="432" w:lineRule="atLeast"/>
        <w:rPr>
          <w:rFonts w:ascii="宋体" w:eastAsia="宋体" w:hAnsi="宋体" w:cs="宋体"/>
          <w:kern w:val="0"/>
          <w:szCs w:val="21"/>
        </w:rPr>
      </w:pPr>
    </w:p>
    <w:p w14:paraId="6F0951D2"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本次我们将介绍四种比较流行的静态网站工具：Hugo、Hexo、Jekyll和Pelican，了解它们的优缺点，并根据不同的标准对它们进行比较。</w:t>
      </w:r>
    </w:p>
    <w:p w14:paraId="5394E9B0" w14:textId="253D6871" w:rsidR="00613BB9" w:rsidRPr="00613BB9" w:rsidRDefault="00613BB9" w:rsidP="00613BB9">
      <w:pPr>
        <w:widowControl/>
        <w:spacing w:before="150"/>
        <w:jc w:val="center"/>
        <w:rPr>
          <w:rFonts w:ascii="宋体" w:eastAsia="宋体" w:hAnsi="宋体" w:cs="宋体"/>
          <w:kern w:val="0"/>
          <w:sz w:val="24"/>
          <w:szCs w:val="24"/>
        </w:rPr>
      </w:pPr>
      <w:r w:rsidRPr="00613BB9">
        <w:rPr>
          <w:rFonts w:ascii="宋体" w:eastAsia="宋体" w:hAnsi="宋体" w:cs="宋体"/>
          <w:noProof/>
          <w:kern w:val="0"/>
          <w:sz w:val="24"/>
          <w:szCs w:val="24"/>
        </w:rPr>
        <w:lastRenderedPageBreak/>
        <w:drawing>
          <wp:inline distT="0" distB="0" distL="0" distR="0" wp14:anchorId="3A6468FD" wp14:editId="2D1F4F99">
            <wp:extent cx="5274310" cy="19939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4">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12D5DD48" w14:textId="77777777" w:rsidR="00613BB9" w:rsidRPr="00613BB9" w:rsidRDefault="00613BB9" w:rsidP="00613BB9">
      <w:pPr>
        <w:widowControl/>
        <w:jc w:val="center"/>
        <w:rPr>
          <w:rFonts w:ascii="宋体" w:eastAsia="宋体" w:hAnsi="宋体" w:cs="宋体"/>
          <w:kern w:val="0"/>
          <w:sz w:val="24"/>
          <w:szCs w:val="24"/>
        </w:rPr>
      </w:pPr>
    </w:p>
    <w:p w14:paraId="3196CC8D" w14:textId="77777777" w:rsidR="00613BB9" w:rsidRPr="00613BB9" w:rsidRDefault="00613BB9" w:rsidP="00613BB9">
      <w:pPr>
        <w:widowControl/>
        <w:jc w:val="left"/>
        <w:rPr>
          <w:rFonts w:ascii="宋体" w:eastAsia="宋体" w:hAnsi="宋体" w:cs="宋体"/>
          <w:kern w:val="0"/>
          <w:sz w:val="24"/>
          <w:szCs w:val="24"/>
        </w:rPr>
      </w:pPr>
      <w:r w:rsidRPr="00613BB9">
        <w:rPr>
          <w:rFonts w:ascii="宋体" w:eastAsia="宋体" w:hAnsi="宋体" w:cs="宋体"/>
          <w:b/>
          <w:bCs/>
          <w:kern w:val="0"/>
          <w:sz w:val="30"/>
          <w:szCs w:val="30"/>
        </w:rPr>
        <w:t>Hugo</w:t>
      </w:r>
    </w:p>
    <w:p w14:paraId="01321C50"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        Hugo是基于Go的静态网站生成器。被称为“世界上构建网站最快的框架”。普及速度很快。可以在几分钟内安装好Hugo，并在可以以秒为单位的时间内创建一个静态网站。</w:t>
      </w:r>
    </w:p>
    <w:p w14:paraId="7A74C96E" w14:textId="5CCB7442" w:rsidR="00613BB9" w:rsidRPr="00613BB9" w:rsidRDefault="00613BB9" w:rsidP="00613BB9">
      <w:pPr>
        <w:widowControl/>
        <w:spacing w:before="150"/>
        <w:jc w:val="center"/>
        <w:rPr>
          <w:rFonts w:ascii="宋体" w:eastAsia="宋体" w:hAnsi="宋体" w:cs="宋体"/>
          <w:kern w:val="0"/>
          <w:sz w:val="24"/>
          <w:szCs w:val="24"/>
        </w:rPr>
      </w:pPr>
      <w:r w:rsidRPr="00613BB9">
        <w:rPr>
          <w:rFonts w:ascii="宋体" w:eastAsia="宋体" w:hAnsi="宋体" w:cs="宋体"/>
          <w:noProof/>
          <w:kern w:val="0"/>
          <w:sz w:val="24"/>
          <w:szCs w:val="24"/>
        </w:rPr>
        <mc:AlternateContent>
          <mc:Choice Requires="wps">
            <w:drawing>
              <wp:inline distT="0" distB="0" distL="0" distR="0" wp14:anchorId="391C8E26" wp14:editId="44E9EA39">
                <wp:extent cx="2562225" cy="2562225"/>
                <wp:effectExtent l="0" t="0" r="0" b="0"/>
                <wp:docPr id="104" name="矩形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562225"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679581" id="矩形 104" o:spid="_x0000_s1026" style="width:201.75pt;height:20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" filled="f" stroked="f">
                <o:lock v:ext="edit" aspectratio="t"/>
                <w10:anchorlock/>
              </v:rect>
            </w:pict>
          </mc:Fallback>
        </mc:AlternateContent>
      </w:r>
    </w:p>
    <w:p w14:paraId="6D606CC8"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优势：</w:t>
      </w:r>
    </w:p>
    <w:p w14:paraId="273A28B9"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1.免费开源；</w:t>
      </w:r>
    </w:p>
    <w:p w14:paraId="7D39029E"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2.速度非常快，对构建速度做了优化；</w:t>
      </w:r>
    </w:p>
    <w:p w14:paraId="0F265732"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3.动态 API 请求的内容；</w:t>
      </w:r>
    </w:p>
    <w:p w14:paraId="4CEBCCF0"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4.无限制内容类型；</w:t>
      </w:r>
    </w:p>
    <w:p w14:paraId="0D2200BC"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5.预制的Go 模版和模式；</w:t>
      </w:r>
      <w:r w:rsidRPr="00613BB9">
        <w:rPr>
          <w:rFonts w:ascii="宋体" w:eastAsia="宋体" w:hAnsi="宋体" w:cs="宋体"/>
          <w:kern w:val="0"/>
          <w:sz w:val="24"/>
          <w:szCs w:val="24"/>
        </w:rPr>
        <w:br/>
      </w:r>
    </w:p>
    <w:p w14:paraId="6C82F533"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6.对i18n有完整内置支持；</w:t>
      </w:r>
    </w:p>
    <w:p w14:paraId="77059B9C"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7.支持动态的API；</w:t>
      </w:r>
    </w:p>
    <w:p w14:paraId="2D2FBA11"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lastRenderedPageBreak/>
        <w:t>8.功能强大的内容模型。</w:t>
      </w:r>
    </w:p>
    <w:p w14:paraId="1B01E489"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劣势：</w:t>
      </w:r>
    </w:p>
    <w:p w14:paraId="32A924C0"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1.主题使用 Go 模版，所以需要熟悉 Go；</w:t>
      </w:r>
    </w:p>
    <w:p w14:paraId="1DF3B072"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2.没有内置默认主题；</w:t>
      </w:r>
    </w:p>
    <w:p w14:paraId="28C4BEF6"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3.缺少扩展性和插件（因为 Go 是编译型语言）。</w:t>
      </w:r>
    </w:p>
    <w:p w14:paraId="1EDEAA07" w14:textId="77777777" w:rsidR="00613BB9" w:rsidRPr="00613BB9" w:rsidRDefault="00613BB9" w:rsidP="00613BB9">
      <w:pPr>
        <w:widowControl/>
        <w:spacing w:line="432" w:lineRule="atLeast"/>
        <w:ind w:firstLine="480"/>
        <w:rPr>
          <w:rFonts w:ascii="宋体" w:eastAsia="宋体" w:hAnsi="宋体" w:cs="宋体"/>
          <w:kern w:val="0"/>
          <w:szCs w:val="21"/>
        </w:rPr>
      </w:pPr>
    </w:p>
    <w:p w14:paraId="5F2D8D08" w14:textId="77777777" w:rsidR="00613BB9" w:rsidRPr="00613BB9" w:rsidRDefault="00613BB9" w:rsidP="00613BB9">
      <w:pPr>
        <w:widowControl/>
        <w:jc w:val="left"/>
        <w:rPr>
          <w:rFonts w:ascii="宋体" w:eastAsia="宋体" w:hAnsi="宋体" w:cs="宋体"/>
          <w:kern w:val="0"/>
          <w:sz w:val="24"/>
          <w:szCs w:val="24"/>
        </w:rPr>
      </w:pPr>
    </w:p>
    <w:p w14:paraId="7188587A" w14:textId="77777777" w:rsidR="00613BB9" w:rsidRPr="00613BB9" w:rsidRDefault="00613BB9" w:rsidP="00613BB9">
      <w:pPr>
        <w:widowControl/>
        <w:jc w:val="left"/>
        <w:rPr>
          <w:rFonts w:ascii="宋体" w:eastAsia="宋体" w:hAnsi="宋体" w:cs="宋体"/>
          <w:kern w:val="0"/>
          <w:sz w:val="24"/>
          <w:szCs w:val="24"/>
        </w:rPr>
      </w:pPr>
      <w:r w:rsidRPr="00613BB9">
        <w:rPr>
          <w:rFonts w:ascii="宋体" w:eastAsia="宋体" w:hAnsi="宋体" w:cs="宋体"/>
          <w:b/>
          <w:bCs/>
          <w:kern w:val="0"/>
          <w:sz w:val="30"/>
          <w:szCs w:val="30"/>
        </w:rPr>
        <w:t>Hexo</w:t>
      </w:r>
    </w:p>
    <w:p w14:paraId="16B721BB" w14:textId="77777777" w:rsidR="00613BB9" w:rsidRPr="00613BB9" w:rsidRDefault="00613BB9" w:rsidP="00613BB9">
      <w:pPr>
        <w:widowControl/>
        <w:jc w:val="left"/>
        <w:rPr>
          <w:rFonts w:ascii="宋体" w:eastAsia="宋体" w:hAnsi="宋体" w:cs="宋体"/>
          <w:kern w:val="0"/>
          <w:sz w:val="24"/>
          <w:szCs w:val="24"/>
        </w:rPr>
      </w:pPr>
    </w:p>
    <w:p w14:paraId="0A95BB82"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        Hexo是基于NodeJs的开源静态生成器，MIT开源协议。借助Node.js平台，以效率和性能闻名，可在几秒钟内生成数百个静态文件，但是没有Hugo快。</w:t>
      </w:r>
    </w:p>
    <w:p w14:paraId="2D472306" w14:textId="77777777" w:rsidR="00613BB9" w:rsidRPr="00613BB9" w:rsidRDefault="00613BB9" w:rsidP="00613BB9">
      <w:pPr>
        <w:widowControl/>
        <w:jc w:val="left"/>
        <w:rPr>
          <w:rFonts w:ascii="宋体" w:eastAsia="宋体" w:hAnsi="宋体" w:cs="宋体"/>
          <w:kern w:val="0"/>
          <w:sz w:val="24"/>
          <w:szCs w:val="24"/>
        </w:rPr>
      </w:pPr>
    </w:p>
    <w:p w14:paraId="1D176AE2" w14:textId="2A366C1F" w:rsidR="00613BB9" w:rsidRPr="00613BB9" w:rsidRDefault="00613BB9" w:rsidP="00613BB9">
      <w:pPr>
        <w:widowControl/>
        <w:spacing w:before="150"/>
        <w:jc w:val="center"/>
        <w:rPr>
          <w:rFonts w:ascii="宋体" w:eastAsia="宋体" w:hAnsi="宋体" w:cs="宋体"/>
          <w:kern w:val="0"/>
          <w:sz w:val="24"/>
          <w:szCs w:val="24"/>
        </w:rPr>
      </w:pPr>
      <w:r w:rsidRPr="00613BB9">
        <w:rPr>
          <w:rFonts w:ascii="宋体" w:eastAsia="宋体" w:hAnsi="宋体" w:cs="宋体"/>
          <w:noProof/>
          <w:kern w:val="0"/>
          <w:sz w:val="24"/>
          <w:szCs w:val="24"/>
        </w:rPr>
        <mc:AlternateContent>
          <mc:Choice Requires="wps">
            <w:drawing>
              <wp:inline distT="0" distB="0" distL="0" distR="0" wp14:anchorId="17861249" wp14:editId="091CA018">
                <wp:extent cx="301625" cy="301625"/>
                <wp:effectExtent l="0" t="0" r="0" b="0"/>
                <wp:docPr id="103" name="矩形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E37480" id="矩形 10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sGOys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266C2171"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优势：</w:t>
      </w:r>
    </w:p>
    <w:p w14:paraId="1D4BAE84"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1.相当快</w:t>
      </w:r>
    </w:p>
    <w:p w14:paraId="7B72B5D9"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2.在 GitHub Pages 部署简单；</w:t>
      </w:r>
    </w:p>
    <w:p w14:paraId="7AB73300"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3.强大的Markdown支持</w:t>
      </w:r>
    </w:p>
    <w:p w14:paraId="612C79DD"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4.高可扩展性</w:t>
      </w:r>
    </w:p>
    <w:p w14:paraId="024BFEA9"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5.免费且开源的主题</w:t>
      </w:r>
    </w:p>
    <w:p w14:paraId="38755809"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6.有很多免费的插件</w:t>
      </w:r>
    </w:p>
    <w:p w14:paraId="08BF256C"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7.中文支持</w:t>
      </w:r>
    </w:p>
    <w:p w14:paraId="280B43AD"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8.中文社区</w:t>
      </w:r>
    </w:p>
    <w:p w14:paraId="53301A77" w14:textId="77777777" w:rsidR="00613BB9" w:rsidRPr="00613BB9" w:rsidRDefault="00613BB9" w:rsidP="00613BB9">
      <w:pPr>
        <w:widowControl/>
        <w:jc w:val="left"/>
        <w:rPr>
          <w:rFonts w:ascii="宋体" w:eastAsia="宋体" w:hAnsi="宋体" w:cs="宋体"/>
          <w:kern w:val="0"/>
          <w:sz w:val="24"/>
          <w:szCs w:val="24"/>
        </w:rPr>
      </w:pPr>
    </w:p>
    <w:p w14:paraId="7774202B"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劣势（也是优势）：</w:t>
      </w:r>
    </w:p>
    <w:p w14:paraId="3D0302C3"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没有英文</w:t>
      </w:r>
      <w:r w:rsidRPr="00613BB9">
        <w:rPr>
          <w:rFonts w:ascii="宋体" w:eastAsia="宋体" w:hAnsi="宋体" w:cs="宋体"/>
          <w:kern w:val="0"/>
          <w:sz w:val="24"/>
          <w:szCs w:val="24"/>
        </w:rPr>
        <w:br/>
      </w:r>
    </w:p>
    <w:p w14:paraId="378DD778" w14:textId="77777777" w:rsidR="00613BB9" w:rsidRPr="00613BB9" w:rsidRDefault="00613BB9" w:rsidP="00613BB9">
      <w:pPr>
        <w:widowControl/>
        <w:spacing w:line="432" w:lineRule="atLeast"/>
        <w:ind w:firstLine="480"/>
        <w:rPr>
          <w:rFonts w:ascii="宋体" w:eastAsia="宋体" w:hAnsi="宋体" w:cs="宋体"/>
          <w:kern w:val="0"/>
          <w:szCs w:val="21"/>
        </w:rPr>
      </w:pPr>
    </w:p>
    <w:p w14:paraId="578FEE42" w14:textId="77777777" w:rsidR="00613BB9" w:rsidRPr="00613BB9" w:rsidRDefault="00613BB9" w:rsidP="00613BB9">
      <w:pPr>
        <w:widowControl/>
        <w:jc w:val="left"/>
        <w:rPr>
          <w:rFonts w:ascii="宋体" w:eastAsia="宋体" w:hAnsi="宋体" w:cs="宋体"/>
          <w:kern w:val="0"/>
          <w:sz w:val="24"/>
          <w:szCs w:val="24"/>
        </w:rPr>
      </w:pPr>
      <w:r w:rsidRPr="00613BB9">
        <w:rPr>
          <w:rFonts w:ascii="宋体" w:eastAsia="宋体" w:hAnsi="宋体" w:cs="宋体"/>
          <w:b/>
          <w:bCs/>
          <w:kern w:val="0"/>
          <w:sz w:val="30"/>
          <w:szCs w:val="30"/>
        </w:rPr>
        <w:t>Jekyll</w:t>
      </w:r>
    </w:p>
    <w:p w14:paraId="47B447BF" w14:textId="77777777" w:rsidR="00613BB9" w:rsidRPr="00613BB9" w:rsidRDefault="00613BB9" w:rsidP="00613BB9">
      <w:pPr>
        <w:widowControl/>
        <w:spacing w:line="432" w:lineRule="atLeast"/>
        <w:rPr>
          <w:rFonts w:ascii="宋体" w:eastAsia="宋体" w:hAnsi="宋体" w:cs="宋体"/>
          <w:kern w:val="0"/>
          <w:szCs w:val="21"/>
        </w:rPr>
      </w:pPr>
    </w:p>
    <w:p w14:paraId="6A314832"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        Jekyll用Ruby语言，由GitHub构建和支持的。</w:t>
      </w:r>
    </w:p>
    <w:p w14:paraId="7FAB8FE2" w14:textId="77777777" w:rsidR="00613BB9" w:rsidRPr="00613BB9" w:rsidRDefault="00613BB9" w:rsidP="00613BB9">
      <w:pPr>
        <w:widowControl/>
        <w:jc w:val="left"/>
        <w:rPr>
          <w:rFonts w:ascii="宋体" w:eastAsia="宋体" w:hAnsi="宋体" w:cs="宋体"/>
          <w:kern w:val="0"/>
          <w:sz w:val="24"/>
          <w:szCs w:val="24"/>
        </w:rPr>
      </w:pPr>
    </w:p>
    <w:p w14:paraId="73BBDC9D" w14:textId="46B3486F" w:rsidR="00613BB9" w:rsidRPr="00613BB9" w:rsidRDefault="00613BB9" w:rsidP="00613BB9">
      <w:pPr>
        <w:widowControl/>
        <w:spacing w:before="150"/>
        <w:jc w:val="center"/>
        <w:rPr>
          <w:rFonts w:ascii="宋体" w:eastAsia="宋体" w:hAnsi="宋体" w:cs="宋体"/>
          <w:kern w:val="0"/>
          <w:sz w:val="24"/>
          <w:szCs w:val="24"/>
        </w:rPr>
      </w:pPr>
      <w:r w:rsidRPr="00613BB9">
        <w:rPr>
          <w:rFonts w:ascii="宋体" w:eastAsia="宋体" w:hAnsi="宋体" w:cs="宋体"/>
          <w:noProof/>
          <w:kern w:val="0"/>
          <w:sz w:val="24"/>
          <w:szCs w:val="24"/>
        </w:rPr>
        <w:lastRenderedPageBreak/>
        <w:drawing>
          <wp:inline distT="0" distB="0" distL="0" distR="0" wp14:anchorId="0D784321" wp14:editId="7EB6D26B">
            <wp:extent cx="4744720" cy="21913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5">
                      <a:extLst>
                        <a:ext uri="{28A0092B-C50C-407E-A947-70E740481C1C}">
                          <a14:useLocalDpi xmlns:a14="http://schemas.microsoft.com/office/drawing/2010/main" val="0"/>
                        </a:ext>
                      </a:extLst>
                    </a:blip>
                    <a:srcRect/>
                    <a:stretch>
                      <a:fillRect/>
                    </a:stretch>
                  </pic:blipFill>
                  <pic:spPr bwMode="auto">
                    <a:xfrm>
                      <a:off x="0" y="0"/>
                      <a:ext cx="4744720" cy="2191385"/>
                    </a:xfrm>
                    <a:prstGeom prst="rect">
                      <a:avLst/>
                    </a:prstGeom>
                    <a:noFill/>
                    <a:ln>
                      <a:noFill/>
                    </a:ln>
                  </pic:spPr>
                </pic:pic>
              </a:graphicData>
            </a:graphic>
          </wp:inline>
        </w:drawing>
      </w:r>
    </w:p>
    <w:p w14:paraId="090B7BA2"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优势：</w:t>
      </w:r>
    </w:p>
    <w:p w14:paraId="1892AE6D"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1.免费且开源；</w:t>
      </w:r>
    </w:p>
    <w:p w14:paraId="4E3A4465"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2.RubyGems 支持构建主题为 gems 方便分发；</w:t>
      </w:r>
    </w:p>
    <w:p w14:paraId="2C5EA465"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3.简单便捷使用；</w:t>
      </w:r>
    </w:p>
    <w:p w14:paraId="45D57807"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4.强大的 GitHub Pages 支持；</w:t>
      </w:r>
    </w:p>
    <w:p w14:paraId="296A8D5F"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5.开箱即用的合适的默认极简主题。</w:t>
      </w:r>
    </w:p>
    <w:p w14:paraId="77BE2D68" w14:textId="77777777" w:rsidR="00613BB9" w:rsidRPr="00613BB9" w:rsidRDefault="00613BB9" w:rsidP="00613BB9">
      <w:pPr>
        <w:widowControl/>
        <w:jc w:val="left"/>
        <w:rPr>
          <w:rFonts w:ascii="宋体" w:eastAsia="宋体" w:hAnsi="宋体" w:cs="宋体"/>
          <w:kern w:val="0"/>
          <w:sz w:val="24"/>
          <w:szCs w:val="24"/>
        </w:rPr>
      </w:pPr>
    </w:p>
    <w:p w14:paraId="55E0DBF3"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劣势：</w:t>
      </w:r>
    </w:p>
    <w:p w14:paraId="2E62EC25"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1.网站内容不断增加后，构建速度会明显变慢</w:t>
      </w:r>
    </w:p>
    <w:p w14:paraId="240A0C61"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2.自Jekyll 3起没有内置的分页功能</w:t>
      </w:r>
    </w:p>
    <w:p w14:paraId="30899CE9"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3.它不支持在标题或YAML中使用变量</w:t>
      </w:r>
    </w:p>
    <w:p w14:paraId="2A556EE9"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4.许多插件已过时</w:t>
      </w:r>
    </w:p>
    <w:p w14:paraId="2A8CB970"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5.gem依赖项可能会导致不兼容</w:t>
      </w:r>
    </w:p>
    <w:p w14:paraId="73B2BA87"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6.Github的页面支持杰奇开箱即用，但只有一套Github的安全插件，可以使用</w:t>
      </w:r>
    </w:p>
    <w:p w14:paraId="2AAAB9C4"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7.没有对livereload的内置支持</w:t>
      </w:r>
    </w:p>
    <w:p w14:paraId="72A55D41" w14:textId="77777777" w:rsidR="00613BB9" w:rsidRPr="00613BB9" w:rsidRDefault="00613BB9" w:rsidP="00613BB9">
      <w:pPr>
        <w:widowControl/>
        <w:spacing w:line="432" w:lineRule="atLeast"/>
        <w:rPr>
          <w:rFonts w:ascii="宋体" w:eastAsia="宋体" w:hAnsi="宋体" w:cs="宋体"/>
          <w:kern w:val="0"/>
          <w:szCs w:val="21"/>
        </w:rPr>
      </w:pPr>
    </w:p>
    <w:p w14:paraId="4CF78AA3" w14:textId="77777777" w:rsidR="00613BB9" w:rsidRPr="00613BB9" w:rsidRDefault="00613BB9" w:rsidP="00613BB9">
      <w:pPr>
        <w:widowControl/>
        <w:jc w:val="left"/>
        <w:rPr>
          <w:rFonts w:ascii="宋体" w:eastAsia="宋体" w:hAnsi="宋体" w:cs="宋体"/>
          <w:kern w:val="0"/>
          <w:sz w:val="24"/>
          <w:szCs w:val="24"/>
        </w:rPr>
      </w:pPr>
      <w:r w:rsidRPr="00613BB9">
        <w:rPr>
          <w:rFonts w:ascii="宋体" w:eastAsia="宋体" w:hAnsi="宋体" w:cs="宋体"/>
          <w:b/>
          <w:bCs/>
          <w:kern w:val="0"/>
          <w:sz w:val="30"/>
          <w:szCs w:val="30"/>
        </w:rPr>
        <w:t>Pelican</w:t>
      </w:r>
    </w:p>
    <w:p w14:paraId="4F8E6B27" w14:textId="77777777" w:rsidR="00613BB9" w:rsidRPr="00613BB9" w:rsidRDefault="00613BB9" w:rsidP="00613BB9">
      <w:pPr>
        <w:widowControl/>
        <w:spacing w:line="432" w:lineRule="atLeast"/>
        <w:rPr>
          <w:rFonts w:ascii="宋体" w:eastAsia="宋体" w:hAnsi="宋体" w:cs="宋体"/>
          <w:kern w:val="0"/>
          <w:szCs w:val="21"/>
        </w:rPr>
      </w:pPr>
    </w:p>
    <w:p w14:paraId="25B18C23"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        Pelican是一款基于Python编写的纯静态博客生成器，支持使用restructuredText和Markdown格式编写的文章，可以说是一款比较成熟的静态博客系统。</w:t>
      </w:r>
    </w:p>
    <w:p w14:paraId="2759F3CE" w14:textId="77777777" w:rsidR="00613BB9" w:rsidRPr="00613BB9" w:rsidRDefault="00613BB9" w:rsidP="00613BB9">
      <w:pPr>
        <w:widowControl/>
        <w:jc w:val="left"/>
        <w:rPr>
          <w:rFonts w:ascii="宋体" w:eastAsia="宋体" w:hAnsi="宋体" w:cs="宋体"/>
          <w:kern w:val="0"/>
          <w:sz w:val="24"/>
          <w:szCs w:val="24"/>
        </w:rPr>
      </w:pPr>
    </w:p>
    <w:p w14:paraId="40EAFE8D" w14:textId="09826BCF" w:rsidR="00613BB9" w:rsidRPr="00613BB9" w:rsidRDefault="00613BB9" w:rsidP="00613BB9">
      <w:pPr>
        <w:widowControl/>
        <w:spacing w:before="150"/>
        <w:jc w:val="center"/>
        <w:rPr>
          <w:rFonts w:ascii="宋体" w:eastAsia="宋体" w:hAnsi="宋体" w:cs="宋体"/>
          <w:kern w:val="0"/>
          <w:sz w:val="24"/>
          <w:szCs w:val="24"/>
        </w:rPr>
      </w:pPr>
      <w:r w:rsidRPr="00613BB9">
        <w:rPr>
          <w:rFonts w:ascii="宋体" w:eastAsia="宋体" w:hAnsi="宋体" w:cs="宋体"/>
          <w:noProof/>
          <w:kern w:val="0"/>
          <w:sz w:val="24"/>
          <w:szCs w:val="24"/>
        </w:rPr>
        <w:lastRenderedPageBreak/>
        <mc:AlternateContent>
          <mc:Choice Requires="wps">
            <w:drawing>
              <wp:inline distT="0" distB="0" distL="0" distR="0" wp14:anchorId="59B3FCD6" wp14:editId="1B93A089">
                <wp:extent cx="301625" cy="301625"/>
                <wp:effectExtent l="0" t="0" r="0" b="0"/>
                <wp:docPr id="101" name="矩形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E9FCCF" id="矩形 10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" filled="f" stroked="f">
                <o:lock v:ext="edit" aspectratio="t"/>
                <w10:anchorlock/>
              </v:rect>
            </w:pict>
          </mc:Fallback>
        </mc:AlternateContent>
      </w:r>
    </w:p>
    <w:p w14:paraId="12344376"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优势：</w:t>
      </w:r>
    </w:p>
    <w:p w14:paraId="7A0CD058"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1.免费且开源；</w:t>
      </w:r>
    </w:p>
    <w:p w14:paraId="58A1AEF0"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2.100% Python</w:t>
      </w:r>
    </w:p>
    <w:p w14:paraId="4DC1077A"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3.是目前最活躍的Python Blog 之一</w:t>
      </w:r>
    </w:p>
    <w:p w14:paraId="0148A871" w14:textId="77777777" w:rsidR="00613BB9" w:rsidRPr="00613BB9" w:rsidRDefault="00613BB9" w:rsidP="00613BB9">
      <w:pPr>
        <w:widowControl/>
        <w:spacing w:line="432" w:lineRule="atLeast"/>
        <w:ind w:firstLine="480"/>
        <w:rPr>
          <w:rFonts w:ascii="宋体" w:eastAsia="宋体" w:hAnsi="宋体" w:cs="宋体"/>
          <w:kern w:val="0"/>
          <w:szCs w:val="21"/>
        </w:rPr>
      </w:pPr>
      <w:r w:rsidRPr="00613BB9">
        <w:rPr>
          <w:rFonts w:ascii="宋体" w:eastAsia="宋体" w:hAnsi="宋体" w:cs="宋体"/>
          <w:kern w:val="0"/>
          <w:sz w:val="24"/>
          <w:szCs w:val="24"/>
        </w:rPr>
        <w:t>4.快，安全。</w:t>
      </w:r>
    </w:p>
    <w:p w14:paraId="5B72B7B6" w14:textId="77777777" w:rsidR="00613BB9" w:rsidRPr="00613BB9" w:rsidRDefault="00613BB9" w:rsidP="00613BB9">
      <w:pPr>
        <w:widowControl/>
        <w:jc w:val="left"/>
        <w:rPr>
          <w:rFonts w:ascii="宋体" w:eastAsia="宋体" w:hAnsi="宋体" w:cs="宋体"/>
          <w:kern w:val="0"/>
          <w:sz w:val="24"/>
          <w:szCs w:val="24"/>
        </w:rPr>
      </w:pPr>
    </w:p>
    <w:p w14:paraId="5AFEB7F4" w14:textId="77777777" w:rsidR="00613BB9" w:rsidRPr="00613BB9" w:rsidRDefault="00613BB9" w:rsidP="00613BB9">
      <w:pPr>
        <w:widowControl/>
        <w:jc w:val="left"/>
        <w:rPr>
          <w:rFonts w:ascii="宋体" w:eastAsia="宋体" w:hAnsi="宋体" w:cs="宋体"/>
          <w:kern w:val="0"/>
          <w:sz w:val="24"/>
          <w:szCs w:val="24"/>
        </w:rPr>
      </w:pPr>
    </w:p>
    <w:p w14:paraId="78E3F416"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kern w:val="0"/>
          <w:sz w:val="24"/>
          <w:szCs w:val="24"/>
        </w:rPr>
        <w:t>当然，类似的工具还有很多。比如：</w:t>
      </w:r>
    </w:p>
    <w:p w14:paraId="5C17F823"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b/>
          <w:bCs/>
          <w:kern w:val="0"/>
          <w:sz w:val="24"/>
          <w:szCs w:val="24"/>
        </w:rPr>
        <w:t>JavaScript：</w:t>
      </w:r>
      <w:r w:rsidRPr="00613BB9">
        <w:rPr>
          <w:rFonts w:ascii="宋体" w:eastAsia="宋体" w:hAnsi="宋体" w:cs="宋体"/>
          <w:kern w:val="0"/>
          <w:sz w:val="24"/>
          <w:szCs w:val="24"/>
        </w:rPr>
        <w:t>Next.js &amp; Gatsby（适用于 React）、Nuxt &amp; VuePress（适用于 Vue）、GitBook、Metalsmith、Harp、Spike.</w:t>
      </w:r>
    </w:p>
    <w:p w14:paraId="1E973234"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b/>
          <w:bCs/>
          <w:kern w:val="0"/>
          <w:sz w:val="24"/>
          <w:szCs w:val="24"/>
        </w:rPr>
        <w:t>Python：</w:t>
      </w:r>
      <w:r w:rsidRPr="00613BB9">
        <w:rPr>
          <w:rFonts w:ascii="宋体" w:eastAsia="宋体" w:hAnsi="宋体" w:cs="宋体"/>
          <w:kern w:val="0"/>
          <w:sz w:val="24"/>
          <w:szCs w:val="24"/>
        </w:rPr>
        <w:t>Pelican、MkDocs、Cactus.</w:t>
      </w:r>
    </w:p>
    <w:p w14:paraId="296DC66A"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b/>
          <w:bCs/>
          <w:kern w:val="0"/>
          <w:sz w:val="24"/>
          <w:szCs w:val="24"/>
        </w:rPr>
        <w:t>Ruby：</w:t>
      </w:r>
      <w:r w:rsidRPr="00613BB9">
        <w:rPr>
          <w:rFonts w:ascii="宋体" w:eastAsia="宋体" w:hAnsi="宋体" w:cs="宋体"/>
          <w:kern w:val="0"/>
          <w:sz w:val="24"/>
          <w:szCs w:val="24"/>
        </w:rPr>
        <w:t>Middleman、Nanoc、Octopress.</w:t>
      </w:r>
    </w:p>
    <w:p w14:paraId="73619BF5"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b/>
          <w:bCs/>
          <w:kern w:val="0"/>
          <w:sz w:val="24"/>
          <w:szCs w:val="24"/>
        </w:rPr>
        <w:t>Go：</w:t>
      </w:r>
      <w:r w:rsidRPr="00613BB9">
        <w:rPr>
          <w:rFonts w:ascii="宋体" w:eastAsia="宋体" w:hAnsi="宋体" w:cs="宋体"/>
          <w:kern w:val="0"/>
          <w:sz w:val="24"/>
          <w:szCs w:val="24"/>
        </w:rPr>
        <w:t>InkPaper.</w:t>
      </w:r>
    </w:p>
    <w:p w14:paraId="02A902D7" w14:textId="77777777" w:rsidR="00613BB9" w:rsidRPr="00613BB9" w:rsidRDefault="00613BB9" w:rsidP="00613BB9">
      <w:pPr>
        <w:widowControl/>
        <w:spacing w:line="432" w:lineRule="atLeast"/>
        <w:rPr>
          <w:rFonts w:ascii="宋体" w:eastAsia="宋体" w:hAnsi="宋体" w:cs="宋体"/>
          <w:kern w:val="0"/>
          <w:szCs w:val="21"/>
        </w:rPr>
      </w:pPr>
      <w:r w:rsidRPr="00613BB9">
        <w:rPr>
          <w:rFonts w:ascii="宋体" w:eastAsia="宋体" w:hAnsi="宋体" w:cs="宋体"/>
          <w:b/>
          <w:bCs/>
          <w:kern w:val="0"/>
          <w:sz w:val="24"/>
          <w:szCs w:val="24"/>
        </w:rPr>
        <w:t>.NET：</w:t>
      </w:r>
      <w:r w:rsidRPr="00613BB9">
        <w:rPr>
          <w:rFonts w:ascii="宋体" w:eastAsia="宋体" w:hAnsi="宋体" w:cs="宋体"/>
          <w:kern w:val="0"/>
          <w:sz w:val="24"/>
          <w:szCs w:val="24"/>
        </w:rPr>
        <w:t>Wyam、pretzel。</w:t>
      </w:r>
    </w:p>
    <w:p w14:paraId="1F80B3DA" w14:textId="27807076" w:rsidR="00613BB9" w:rsidRPr="00613BB9" w:rsidRDefault="00613BB9" w:rsidP="002D6EF2">
      <w:pPr>
        <w:widowControl/>
        <w:shd w:val="clear" w:color="auto" w:fill="FFFFFF"/>
        <w:rPr>
          <w:rFonts w:ascii="Microsoft YaHei UI" w:eastAsia="Microsoft YaHei UI" w:hAnsi="Microsoft YaHei UI" w:cs="宋体"/>
          <w:spacing w:val="8"/>
          <w:kern w:val="0"/>
          <w:sz w:val="26"/>
          <w:szCs w:val="26"/>
        </w:rPr>
      </w:pPr>
    </w:p>
    <w:p w14:paraId="0567368A" w14:textId="6F08A941" w:rsidR="00613BB9" w:rsidRPr="00613BB9" w:rsidRDefault="00613BB9" w:rsidP="002D6EF2">
      <w:pPr>
        <w:widowControl/>
        <w:shd w:val="clear" w:color="auto" w:fill="FFFFFF"/>
        <w:rPr>
          <w:rFonts w:ascii="Microsoft YaHei UI" w:eastAsia="Microsoft YaHei UI" w:hAnsi="Microsoft YaHei UI" w:cs="宋体"/>
          <w:spacing w:val="8"/>
          <w:kern w:val="0"/>
          <w:sz w:val="26"/>
          <w:szCs w:val="26"/>
        </w:rPr>
      </w:pPr>
    </w:p>
    <w:p w14:paraId="3A5207C4" w14:textId="592DEC6A" w:rsidR="00613BB9" w:rsidRPr="00613BB9" w:rsidRDefault="00613BB9" w:rsidP="002D6EF2">
      <w:pPr>
        <w:widowControl/>
        <w:shd w:val="clear" w:color="auto" w:fill="FFFFFF"/>
        <w:rPr>
          <w:rFonts w:ascii="Microsoft YaHei UI" w:eastAsia="Microsoft YaHei UI" w:hAnsi="Microsoft YaHei UI" w:cs="宋体"/>
          <w:spacing w:val="8"/>
          <w:kern w:val="0"/>
          <w:sz w:val="26"/>
          <w:szCs w:val="26"/>
        </w:rPr>
      </w:pPr>
    </w:p>
    <w:p w14:paraId="51D37E44" w14:textId="77777777" w:rsidR="00613BB9" w:rsidRPr="00613BB9" w:rsidRDefault="00613BB9" w:rsidP="002D6EF2">
      <w:pPr>
        <w:widowControl/>
        <w:shd w:val="clear" w:color="auto" w:fill="FFFFFF"/>
        <w:rPr>
          <w:rFonts w:ascii="Microsoft YaHei UI" w:eastAsia="Microsoft YaHei UI" w:hAnsi="Microsoft YaHei UI" w:cs="宋体"/>
          <w:spacing w:val="8"/>
          <w:kern w:val="0"/>
          <w:sz w:val="26"/>
          <w:szCs w:val="26"/>
        </w:rPr>
      </w:pPr>
    </w:p>
    <w:p w14:paraId="67959706" w14:textId="41FE27BC" w:rsidR="00CA6E9E" w:rsidRDefault="00CA6E9E" w:rsidP="00DD6C4B">
      <w:pPr>
        <w:pStyle w:val="2"/>
        <w:rPr>
          <w:rFonts w:ascii="Microsoft YaHei UI" w:eastAsia="Microsoft YaHei UI" w:hAnsi="Microsoft YaHei UI"/>
          <w:spacing w:val="8"/>
          <w:sz w:val="26"/>
          <w:szCs w:val="26"/>
        </w:rPr>
      </w:pPr>
      <w:bookmarkStart w:id="268" w:name="_Toc46394880"/>
      <w:r>
        <w:rPr>
          <w:rFonts w:ascii="Microsoft YaHei UI" w:eastAsia="Microsoft YaHei UI" w:hAnsi="Microsoft YaHei UI" w:hint="eastAsia"/>
          <w:spacing w:val="8"/>
          <w:sz w:val="26"/>
          <w:szCs w:val="26"/>
        </w:rPr>
        <w:t>WEB前端开发工具</w:t>
      </w:r>
      <w:bookmarkEnd w:id="268"/>
    </w:p>
    <w:p w14:paraId="4E472DD7" w14:textId="31B895DF" w:rsidR="00CA6E9E" w:rsidRDefault="00CA6E9E" w:rsidP="00CA6E9E">
      <w:pPr>
        <w:rPr>
          <w:rFonts w:ascii="Microsoft YaHei UI" w:eastAsia="Microsoft YaHei UI" w:hAnsi="Microsoft YaHei UI"/>
          <w:spacing w:val="8"/>
          <w:sz w:val="26"/>
          <w:szCs w:val="26"/>
        </w:rPr>
      </w:pPr>
    </w:p>
    <w:p w14:paraId="703C988A" w14:textId="77777777" w:rsidR="002F1DD8" w:rsidRDefault="002F1DD8" w:rsidP="002F1DD8">
      <w:pPr>
        <w:pStyle w:val="a3"/>
      </w:pPr>
      <w:r>
        <w:t>目前vue，angular，react这三个前端框架非常流行，但是在很多场景下，我们在选择技术路线的时候总是很纠结，不知道该选择哪一种，这个问题的是本质是对框架的优劣认识不清晰。在这里不详细对比技术细节，因为技术细节差异不是我们选择框架的首要因素。我们该怎样选择一个框架，我觉得应该从以下几个角度：</w:t>
      </w:r>
    </w:p>
    <w:p w14:paraId="5FB4C66A" w14:textId="77777777" w:rsidR="002F1DD8" w:rsidRDefault="002F1DD8" w:rsidP="002F1DD8">
      <w:pPr>
        <w:pStyle w:val="a3"/>
      </w:pPr>
      <w:r>
        <w:rPr>
          <w:rStyle w:val="a6"/>
        </w:rPr>
        <w:t>1.这个框架的使用场景。</w:t>
      </w:r>
      <w:r>
        <w:t>比如是否同时适用于Web端和原生App或者快速搭建一个小型项目等等。</w:t>
      </w:r>
    </w:p>
    <w:p w14:paraId="352CBA15" w14:textId="77777777" w:rsidR="002F1DD8" w:rsidRDefault="002F1DD8" w:rsidP="002F1DD8">
      <w:pPr>
        <w:pStyle w:val="a3"/>
      </w:pPr>
      <w:r>
        <w:rPr>
          <w:rStyle w:val="a6"/>
        </w:rPr>
        <w:lastRenderedPageBreak/>
        <w:t>2.团队当下的技术能力。</w:t>
      </w:r>
      <w:r>
        <w:t>学习新框架的时间成本，后期团队维护的成本。</w:t>
      </w:r>
    </w:p>
    <w:p w14:paraId="0FEB8ED9" w14:textId="77777777" w:rsidR="002F1DD8" w:rsidRDefault="002F1DD8" w:rsidP="002F1DD8">
      <w:pPr>
        <w:pStyle w:val="a3"/>
      </w:pPr>
      <w:r>
        <w:rPr>
          <w:rStyle w:val="a6"/>
        </w:rPr>
        <w:t>3.框架能解决哪些问题。</w:t>
      </w:r>
      <w:r>
        <w:t>优劣势是什么。</w:t>
      </w:r>
    </w:p>
    <w:p w14:paraId="5AD3DECA" w14:textId="77777777" w:rsidR="002F1DD8" w:rsidRDefault="002F1DD8" w:rsidP="002F1DD8">
      <w:pPr>
        <w:pStyle w:val="a3"/>
      </w:pPr>
      <w:r>
        <w:rPr>
          <w:rStyle w:val="a6"/>
        </w:rPr>
        <w:t>4.框架的生态系统。</w:t>
      </w:r>
      <w:r>
        <w:t>是否有繁荣的生态系统供我们学习使用。</w:t>
      </w:r>
    </w:p>
    <w:p w14:paraId="0D16E1EC" w14:textId="77777777" w:rsidR="002F1DD8" w:rsidRDefault="002F1DD8" w:rsidP="002F1DD8">
      <w:pPr>
        <w:pStyle w:val="a3"/>
      </w:pPr>
      <w:r>
        <w:rPr>
          <w:rStyle w:val="a6"/>
        </w:rPr>
        <w:t>5.跨平台性。</w:t>
      </w:r>
      <w:r>
        <w:t>是否需要同时支持移动端和pc端</w:t>
      </w:r>
    </w:p>
    <w:p w14:paraId="41E5DBD9" w14:textId="77777777" w:rsidR="002F1DD8" w:rsidRDefault="002F1DD8" w:rsidP="002F1DD8">
      <w:pPr>
        <w:pStyle w:val="3"/>
      </w:pPr>
      <w:bookmarkStart w:id="269" w:name="t0"/>
      <w:bookmarkStart w:id="270" w:name="_Toc46394881"/>
      <w:bookmarkEnd w:id="269"/>
      <w:r>
        <w:rPr>
          <w:rStyle w:val="a6"/>
          <w:b/>
          <w:bCs/>
        </w:rPr>
        <w:t>我们从这几个角度去分析一下几个框架的优劣</w:t>
      </w:r>
      <w:bookmarkEnd w:id="270"/>
    </w:p>
    <w:p w14:paraId="2A2FE7C1" w14:textId="77777777" w:rsidR="002F1DD8" w:rsidRDefault="002F1DD8" w:rsidP="002F1DD8">
      <w:pPr>
        <w:pStyle w:val="a3"/>
      </w:pPr>
      <w:r>
        <w:t>先说一下这三个框架的共同之处，首先这三个框架都有很好的性能(这里的angular指的是2.0+)，都支持数据绑定，组件等基本功能。</w:t>
      </w:r>
    </w:p>
    <w:p w14:paraId="0ADA9B60" w14:textId="77777777" w:rsidR="002F1DD8" w:rsidRDefault="002F1DD8" w:rsidP="002F1DD8">
      <w:pPr>
        <w:pStyle w:val="3"/>
      </w:pPr>
      <w:bookmarkStart w:id="271" w:name="_Toc46394882"/>
      <w:r>
        <w:rPr>
          <w:rStyle w:val="a6"/>
          <w:b/>
          <w:bCs/>
        </w:rPr>
        <w:t>Angular</w:t>
      </w:r>
      <w:bookmarkEnd w:id="271"/>
    </w:p>
    <w:p w14:paraId="7F87778E" w14:textId="6C7BD77A" w:rsidR="002F1DD8" w:rsidRDefault="002F1DD8" w:rsidP="002F1DD8">
      <w:pPr>
        <w:pStyle w:val="a3"/>
      </w:pPr>
      <w:r>
        <w:t> </w:t>
      </w:r>
      <w:r>
        <w:rPr>
          <w:noProof/>
        </w:rPr>
        <mc:AlternateContent>
          <mc:Choice Requires="wps">
            <w:drawing>
              <wp:inline distT="0" distB="0" distL="0" distR="0" wp14:anchorId="7CF07CA3" wp14:editId="135CDC4B">
                <wp:extent cx="604520" cy="604520"/>
                <wp:effectExtent l="0" t="0" r="0" b="0"/>
                <wp:docPr id="109" name="矩形 1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4520" cy="604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796890" id="矩形 109" o:spid="_x0000_s1026" style="width:47.6pt;height:4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" filled="f" stroked="f">
                <o:lock v:ext="edit" aspectratio="t"/>
                <w10:anchorlock/>
              </v:rect>
            </w:pict>
          </mc:Fallback>
        </mc:AlternateContent>
      </w:r>
    </w:p>
    <w:p w14:paraId="0B027FF2" w14:textId="77777777" w:rsidR="002F1DD8" w:rsidRDefault="002F1DD8" w:rsidP="002F1DD8">
      <w:pPr>
        <w:pStyle w:val="a3"/>
      </w:pPr>
      <w:r>
        <w:t>这是一个给开发者一整套解决方案的框架，相对于vue和react，angular不需要搭配其他库，就可以构建出一个大型项目，但它并不太适合开发小型应用。下面是angular的一些特点~</w:t>
      </w:r>
    </w:p>
    <w:p w14:paraId="79F3160A" w14:textId="77777777" w:rsidR="002F1DD8" w:rsidRDefault="002F1DD8" w:rsidP="002F1DD8">
      <w:pPr>
        <w:pStyle w:val="a3"/>
      </w:pPr>
      <w:r>
        <w:t>1.</w:t>
      </w:r>
      <w:r>
        <w:rPr>
          <w:rStyle w:val="a6"/>
        </w:rPr>
        <w:t>这是一个完整的框架拥有良好的项目结构</w:t>
      </w:r>
      <w:r>
        <w:t>，通常情况下，我们编写的js代码是没有正规的项目结构的，是因为在小型项目中对结构的要求很低，但是在大型项目中则完全不同，比，如webapp中ionic框架就是用的Angular作为内核个人觉得也是看中了angular的这个特点。但是会丢失一些灵活性。</w:t>
      </w:r>
    </w:p>
    <w:p w14:paraId="7DA1877F" w14:textId="77777777" w:rsidR="002F1DD8" w:rsidRDefault="002F1DD8" w:rsidP="002F1DD8">
      <w:pPr>
        <w:pStyle w:val="a3"/>
      </w:pPr>
      <w:r>
        <w:rPr>
          <w:rStyle w:val="a6"/>
        </w:rPr>
        <w:t>2.拥有自己的构建工具</w:t>
      </w:r>
      <w:r>
        <w:t>，在Angular-CLI 使用打包编译，生成组件等都有相应的命令行，非常方便快捷，虽然vue和React也有构建工具，但是局限性很大，需要配合其他构建工具，个人觉得Angular-CLI足够强大，这也是一套完整的框架的带来的红利，不必在选择库上浪费时间。</w:t>
      </w:r>
    </w:p>
    <w:p w14:paraId="38D81BBB" w14:textId="77777777" w:rsidR="002F1DD8" w:rsidRDefault="002F1DD8" w:rsidP="002F1DD8">
      <w:pPr>
        <w:pStyle w:val="a3"/>
      </w:pPr>
      <w:r>
        <w:rPr>
          <w:rStyle w:val="a6"/>
        </w:rPr>
        <w:t>3.体积较大</w:t>
      </w:r>
      <w:r>
        <w:t>。虽然在angular2+之后 使用了AOT和 tree-shaking，但是相对于其他轻量级框架来说还是略显臃肿。加载较慢</w:t>
      </w:r>
    </w:p>
    <w:p w14:paraId="55ACB3DE" w14:textId="77777777" w:rsidR="002F1DD8" w:rsidRDefault="002F1DD8" w:rsidP="002F1DD8">
      <w:pPr>
        <w:pStyle w:val="a3"/>
      </w:pPr>
      <w:r>
        <w:rPr>
          <w:rStyle w:val="a6"/>
        </w:rPr>
        <w:t>4.学习成本较高</w:t>
      </w:r>
      <w:r>
        <w:t>。需要很多基础概念和使用较复杂的api接口，入门相对困难。而且angular2.0+用的是ts语言，需要对ts语言有一定程度的了解。而且从angular1.x升级到2.x的时候框架几乎是重写了一遍，导致之前用angular1写的程序维护起来比较困难。如果是新入门学习angular，推荐从2开始学起。</w:t>
      </w:r>
    </w:p>
    <w:p w14:paraId="5D7D2ACE" w14:textId="77777777" w:rsidR="002F1DD8" w:rsidRDefault="002F1DD8" w:rsidP="002F1DD8">
      <w:pPr>
        <w:pStyle w:val="a3"/>
      </w:pPr>
      <w:r>
        <w:rPr>
          <w:rStyle w:val="a6"/>
        </w:rPr>
        <w:lastRenderedPageBreak/>
        <w:t>5.跨平台优势</w:t>
      </w:r>
      <w:r>
        <w:t>。有ionic等使用angular作为内核的框架，如果是用angular开发pc端+移动端的跨平台开发，组件服务指令都可以复用，这对开发这来说是非常不错的，react有React Native同样也是跨平台非常不错。vue有与阿里合作Weex，但是目前来说跟前两个还有很大差距。</w:t>
      </w:r>
    </w:p>
    <w:p w14:paraId="25E014E7" w14:textId="77777777" w:rsidR="002F1DD8" w:rsidRDefault="002F1DD8" w:rsidP="002F1DD8">
      <w:pPr>
        <w:pStyle w:val="a3"/>
      </w:pPr>
      <w:r>
        <w:rPr>
          <w:rStyle w:val="a6"/>
        </w:rPr>
        <w:t>6.生态系统庞大。</w:t>
      </w:r>
      <w:r>
        <w:t>angular和react都有庞大的生态系统，vue相对较差</w:t>
      </w:r>
    </w:p>
    <w:p w14:paraId="208EA342" w14:textId="77777777" w:rsidR="002F1DD8" w:rsidRDefault="002F1DD8" w:rsidP="002F1DD8">
      <w:pPr>
        <w:pStyle w:val="a3"/>
      </w:pPr>
      <w:r>
        <w:rPr>
          <w:rStyle w:val="a6"/>
        </w:rPr>
        <w:t>总结</w:t>
      </w:r>
      <w:r>
        <w:t>：它是一个成熟完善的框架，而React和Vue只是一个UI组件库。angular适用于大型项目，所以会有一些代价，比如学习成本高，如果你只是想用到组件，数据绑定等基础功能去开发一个小型应用，那么最好不要选择angular~</w:t>
      </w:r>
    </w:p>
    <w:p w14:paraId="1B19DD71" w14:textId="77777777" w:rsidR="002F1DD8" w:rsidRDefault="002F1DD8" w:rsidP="002F1DD8">
      <w:pPr>
        <w:pStyle w:val="3"/>
      </w:pPr>
      <w:bookmarkStart w:id="272" w:name="_Toc46394883"/>
      <w:r>
        <w:rPr>
          <w:rStyle w:val="a6"/>
          <w:b/>
          <w:bCs/>
        </w:rPr>
        <w:t>Vue</w:t>
      </w:r>
      <w:bookmarkEnd w:id="272"/>
    </w:p>
    <w:p w14:paraId="4A50EFF2" w14:textId="1E8B922E" w:rsidR="002F1DD8" w:rsidRDefault="002F1DD8" w:rsidP="002F1DD8">
      <w:pPr>
        <w:pStyle w:val="a3"/>
      </w:pPr>
      <w:r>
        <w:rPr>
          <w:noProof/>
        </w:rPr>
        <mc:AlternateContent>
          <mc:Choice Requires="wps">
            <w:drawing>
              <wp:inline distT="0" distB="0" distL="0" distR="0" wp14:anchorId="30EA67A9" wp14:editId="179A8922">
                <wp:extent cx="810895" cy="691515"/>
                <wp:effectExtent l="0" t="0" r="0" b="0"/>
                <wp:docPr id="108" name="矩形 1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10895" cy="69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54C088" id="矩形 108" o:spid="_x0000_s1026" style="width:63.85pt;height:5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" filled="f" stroked="f">
                <o:lock v:ext="edit" aspectratio="t"/>
                <w10:anchorlock/>
              </v:rect>
            </w:pict>
          </mc:Fallback>
        </mc:AlternateContent>
      </w:r>
    </w:p>
    <w:p w14:paraId="1E120416" w14:textId="77777777" w:rsidR="002F1DD8" w:rsidRDefault="002F1DD8" w:rsidP="002F1DD8">
      <w:pPr>
        <w:pStyle w:val="a3"/>
      </w:pPr>
      <w:r>
        <w:t>一句话说明Vue的特点，个人总结：灵活，构建项目可大可小，学习成本低，性能好，适合开发小型应用。这里不是说它不能构建大型应用，只不过个人觉得你如果想开发一个尽可能的小和快的应用，我建议你使用vue~</w:t>
      </w:r>
    </w:p>
    <w:p w14:paraId="34338C6C" w14:textId="77777777" w:rsidR="002F1DD8" w:rsidRDefault="002F1DD8" w:rsidP="002F1DD8">
      <w:pPr>
        <w:pStyle w:val="a3"/>
      </w:pPr>
      <w:r>
        <w:rPr>
          <w:rStyle w:val="a6"/>
        </w:rPr>
        <w:t>1.灵活性</w:t>
      </w:r>
      <w:r>
        <w:t>。它从不限制你用什么样的代码组织结构，更加随意。</w:t>
      </w:r>
    </w:p>
    <w:p w14:paraId="389EC933" w14:textId="77777777" w:rsidR="002F1DD8" w:rsidRDefault="002F1DD8" w:rsidP="002F1DD8">
      <w:pPr>
        <w:pStyle w:val="a3"/>
      </w:pPr>
      <w:r>
        <w:rPr>
          <w:rStyle w:val="a6"/>
        </w:rPr>
        <w:t>2.实用性。</w:t>
      </w:r>
      <w:r>
        <w:t>它虽然很轻量，但是却拥有很强大的实用性，数据绑定，计算属性侦听器，组件等常用功能不次于angular。在很多方面比angular容易上手更</w:t>
      </w:r>
    </w:p>
    <w:p w14:paraId="3E998BAF" w14:textId="77777777" w:rsidR="002F1DD8" w:rsidRDefault="002F1DD8" w:rsidP="002F1DD8">
      <w:pPr>
        <w:pStyle w:val="a3"/>
      </w:pPr>
      <w:r>
        <w:t>3</w:t>
      </w:r>
      <w:r>
        <w:rPr>
          <w:rStyle w:val="a6"/>
        </w:rPr>
        <w:t>.体积小。</w:t>
      </w:r>
      <w:r>
        <w:t>vue相对于angular体积小了很多。</w:t>
      </w:r>
    </w:p>
    <w:p w14:paraId="23909078" w14:textId="77777777" w:rsidR="002F1DD8" w:rsidRDefault="002F1DD8" w:rsidP="002F1DD8">
      <w:pPr>
        <w:pStyle w:val="a3"/>
      </w:pPr>
      <w:r>
        <w:rPr>
          <w:rStyle w:val="a6"/>
        </w:rPr>
        <w:t>4.学习成本较低。</w:t>
      </w:r>
      <w:r>
        <w:t>你只需要有良好的 HTML 和 JavaScript 基础就可以通过官网上的阅读指南快速投入开发，相比于react和angular都有很大的优势，angular需要学习各种各样的api，理解各种基础概念，还有学习ts语言才能进行开发；react需要知道 JSX 和 ES2015还需要学习构建系统等</w:t>
      </w:r>
    </w:p>
    <w:p w14:paraId="7C03018A" w14:textId="77777777" w:rsidR="002F1DD8" w:rsidRDefault="002F1DD8" w:rsidP="002F1DD8">
      <w:pPr>
        <w:pStyle w:val="a3"/>
      </w:pPr>
      <w:r>
        <w:rPr>
          <w:rStyle w:val="a6"/>
        </w:rPr>
        <w:t>5.跨平台优势较差。</w:t>
      </w:r>
      <w:r>
        <w:t>与其他两个框架相比，跨平台优势较差，虽然与阿里合作weex但是差距还很大。</w:t>
      </w:r>
    </w:p>
    <w:p w14:paraId="1A5F02F2" w14:textId="77777777" w:rsidR="002F1DD8" w:rsidRDefault="002F1DD8" w:rsidP="002F1DD8">
      <w:pPr>
        <w:pStyle w:val="a3"/>
      </w:pPr>
      <w:r>
        <w:t>总结：轻量，学习成本低等等，优点很多。缺点就是他的生态社区跟angular和react目前还差很远~</w:t>
      </w:r>
    </w:p>
    <w:p w14:paraId="4A00C279" w14:textId="77777777" w:rsidR="002F1DD8" w:rsidRDefault="002F1DD8" w:rsidP="002F1DD8">
      <w:pPr>
        <w:pStyle w:val="3"/>
      </w:pPr>
      <w:bookmarkStart w:id="273" w:name="_Toc46394884"/>
      <w:r>
        <w:rPr>
          <w:rStyle w:val="a6"/>
          <w:b/>
          <w:bCs/>
        </w:rPr>
        <w:t>React</w:t>
      </w:r>
      <w:bookmarkEnd w:id="273"/>
    </w:p>
    <w:p w14:paraId="1A317D84" w14:textId="78914F59" w:rsidR="002F1DD8" w:rsidRDefault="002F1DD8" w:rsidP="002F1DD8">
      <w:pPr>
        <w:pStyle w:val="a3"/>
      </w:pPr>
      <w:r>
        <w:rPr>
          <w:noProof/>
        </w:rPr>
        <w:lastRenderedPageBreak/>
        <mc:AlternateContent>
          <mc:Choice Requires="wps">
            <w:drawing>
              <wp:inline distT="0" distB="0" distL="0" distR="0" wp14:anchorId="2B978E58" wp14:editId="69443425">
                <wp:extent cx="1264285" cy="954405"/>
                <wp:effectExtent l="0" t="0" r="0" b="0"/>
                <wp:docPr id="107" name="矩形 1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64285" cy="954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DBCB19" id="矩形 107" o:spid="_x0000_s1026" style="width:99.55pt;height:7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" filled="f" stroked="f">
                <o:lock v:ext="edit" aspectratio="t"/>
                <w10:anchorlock/>
              </v:rect>
            </w:pict>
          </mc:Fallback>
        </mc:AlternateContent>
      </w:r>
    </w:p>
    <w:p w14:paraId="77A8F775" w14:textId="77777777" w:rsidR="002F1DD8" w:rsidRDefault="002F1DD8" w:rsidP="002F1DD8">
      <w:pPr>
        <w:pStyle w:val="a3"/>
      </w:pPr>
      <w:r>
        <w:t>个人觉得React和Vue有很多相似之处，1.两个框架都专注于视图层，其他功能如路由和全局状态管理交给相关的库，这跟angular有很大不同 2. 都使用 "Virtual DOM" 3.提供了响应式和组件化的视图组件，React 的优势在于生态系统比较繁荣</w:t>
      </w:r>
    </w:p>
    <w:p w14:paraId="282A40C9" w14:textId="77777777" w:rsidR="002F1DD8" w:rsidRDefault="002F1DD8" w:rsidP="002F1DD8">
      <w:pPr>
        <w:pStyle w:val="a3"/>
      </w:pPr>
      <w:r>
        <w:t>1.</w:t>
      </w:r>
      <w:r>
        <w:rPr>
          <w:rStyle w:val="a6"/>
        </w:rPr>
        <w:t>灵活性。</w:t>
      </w:r>
      <w:r>
        <w:t>这点跟vue很像，React可以与已知的库或框架很好地配合。</w:t>
      </w:r>
    </w:p>
    <w:p w14:paraId="78042D77" w14:textId="77777777" w:rsidR="002F1DD8" w:rsidRDefault="002F1DD8" w:rsidP="002F1DD8">
      <w:pPr>
        <w:pStyle w:val="a3"/>
      </w:pPr>
      <w:r>
        <w:t>2.</w:t>
      </w:r>
      <w:r>
        <w:rPr>
          <w:rStyle w:val="a6"/>
        </w:rPr>
        <w:t>生态圈强大。</w:t>
      </w:r>
      <w:r>
        <w:t>因为react把路由库和状态管理库交给社区维护，虽然相对来说这些方面不如vue和angular的官方发布稳定，但是造就了生态圈的繁荣。</w:t>
      </w:r>
    </w:p>
    <w:p w14:paraId="53513540" w14:textId="77777777" w:rsidR="002F1DD8" w:rsidRDefault="002F1DD8" w:rsidP="002F1DD8">
      <w:pPr>
        <w:pStyle w:val="a3"/>
      </w:pPr>
      <w:r>
        <w:t>3.</w:t>
      </w:r>
      <w:r>
        <w:rPr>
          <w:rStyle w:val="a6"/>
        </w:rPr>
        <w:t>跨平台优势</w:t>
      </w:r>
      <w:r>
        <w:t>，React Native 能使你用相同的组件模型编写有本地渲染能力的 APP (iOS 和 Android)。能同时跨多平台开发，类似于ionic。</w:t>
      </w:r>
    </w:p>
    <w:p w14:paraId="6D74BE60" w14:textId="77777777" w:rsidR="002F1DD8" w:rsidRDefault="002F1DD8" w:rsidP="002F1DD8">
      <w:pPr>
        <w:pStyle w:val="a3"/>
      </w:pPr>
      <w:r>
        <w:rPr>
          <w:rStyle w:val="a6"/>
        </w:rPr>
        <w:t>4.学习成本一般，</w:t>
      </w:r>
      <w:r>
        <w:t>，在你开始学 React 前，你需要知道 JSX 和 ES2015，相对于vue是学习难度高，相对于angular来说比较好学，如果要构架大型应用，它的生态是相对复杂，个人觉得没有angular官方发布的文档清晰。</w:t>
      </w:r>
    </w:p>
    <w:p w14:paraId="32B858D2" w14:textId="77777777" w:rsidR="002F1DD8" w:rsidRDefault="002F1DD8" w:rsidP="002F1DD8">
      <w:pPr>
        <w:pStyle w:val="a3"/>
      </w:pPr>
      <w:r>
        <w:t>总结：react和vue一样只关注视图层，只是一个UI组件库，这跟angular有本质的区别，如果react想开发大型应用需要配合第三方库，他的跨平台优势和生态优势大于vue。</w:t>
      </w:r>
    </w:p>
    <w:p w14:paraId="65343226" w14:textId="77777777" w:rsidR="002F1DD8" w:rsidRDefault="002F1DD8" w:rsidP="002F1DD8">
      <w:pPr>
        <w:pStyle w:val="a3"/>
      </w:pPr>
      <w:r>
        <w:t>假如你想快速开发一个简单学习成本低的小应用，可以考虑Vue~</w:t>
      </w:r>
    </w:p>
    <w:p w14:paraId="1E74CF0C" w14:textId="77777777" w:rsidR="002F1DD8" w:rsidRDefault="002F1DD8" w:rsidP="002F1DD8">
      <w:pPr>
        <w:pStyle w:val="a3"/>
      </w:pPr>
      <w:r>
        <w:t>假如你想开发一个大型应用，可以考虑angular~</w:t>
      </w:r>
    </w:p>
    <w:p w14:paraId="0237C0C7" w14:textId="77777777" w:rsidR="002F1DD8" w:rsidRDefault="002F1DD8" w:rsidP="002F1DD8">
      <w:pPr>
        <w:pStyle w:val="a3"/>
      </w:pPr>
      <w:r>
        <w:t>假如你想开发一个跨平台应用，可以考虑react~</w:t>
      </w:r>
    </w:p>
    <w:p w14:paraId="0480A059" w14:textId="559432CC" w:rsidR="002F1DD8" w:rsidRDefault="002F1DD8" w:rsidP="00CA6E9E">
      <w:pPr>
        <w:rPr>
          <w:rFonts w:ascii="Microsoft YaHei UI" w:eastAsia="Microsoft YaHei UI" w:hAnsi="Microsoft YaHei UI"/>
          <w:spacing w:val="8"/>
          <w:sz w:val="26"/>
          <w:szCs w:val="26"/>
        </w:rPr>
      </w:pPr>
    </w:p>
    <w:p w14:paraId="316DAC5A" w14:textId="5779D648" w:rsidR="002F1DD8" w:rsidRDefault="002F1DD8" w:rsidP="00CA6E9E">
      <w:pPr>
        <w:rPr>
          <w:rFonts w:ascii="Microsoft YaHei UI" w:eastAsia="Microsoft YaHei UI" w:hAnsi="Microsoft YaHei UI"/>
          <w:spacing w:val="8"/>
          <w:sz w:val="26"/>
          <w:szCs w:val="26"/>
        </w:rPr>
      </w:pPr>
    </w:p>
    <w:p w14:paraId="781E5CF9" w14:textId="77777777" w:rsidR="002F1DD8" w:rsidRDefault="002F1DD8" w:rsidP="00CA6E9E">
      <w:pPr>
        <w:rPr>
          <w:rFonts w:ascii="Microsoft YaHei UI" w:eastAsia="Microsoft YaHei UI" w:hAnsi="Microsoft YaHei UI"/>
          <w:spacing w:val="8"/>
          <w:sz w:val="26"/>
          <w:szCs w:val="26"/>
        </w:rPr>
      </w:pPr>
    </w:p>
    <w:p w14:paraId="39D56F67" w14:textId="5AC748C3" w:rsidR="005533BF" w:rsidRPr="00613BB9" w:rsidRDefault="005533BF" w:rsidP="00DD6C4B">
      <w:pPr>
        <w:pStyle w:val="2"/>
        <w:rPr>
          <w:rFonts w:ascii="Microsoft YaHei UI" w:eastAsia="Microsoft YaHei UI" w:hAnsi="Microsoft YaHei UI"/>
          <w:spacing w:val="8"/>
          <w:sz w:val="26"/>
          <w:szCs w:val="26"/>
        </w:rPr>
      </w:pPr>
      <w:bookmarkStart w:id="274" w:name="_Toc46394885"/>
      <w:r w:rsidRPr="00613BB9">
        <w:rPr>
          <w:rFonts w:ascii="Microsoft YaHei UI" w:eastAsia="Microsoft YaHei UI" w:hAnsi="Microsoft YaHei UI" w:hint="eastAsia"/>
          <w:spacing w:val="8"/>
          <w:sz w:val="26"/>
          <w:szCs w:val="26"/>
        </w:rPr>
        <w:t>Python</w:t>
      </w:r>
      <w:bookmarkEnd w:id="274"/>
    </w:p>
    <w:p w14:paraId="7386A3F9" w14:textId="0F4D84AA" w:rsidR="005533BF" w:rsidRPr="00613BB9" w:rsidRDefault="005533BF" w:rsidP="002D6EF2">
      <w:pPr>
        <w:widowControl/>
        <w:shd w:val="clear" w:color="auto" w:fill="FFFFFF"/>
        <w:rPr>
          <w:rFonts w:ascii="Microsoft YaHei UI" w:eastAsia="Microsoft YaHei UI" w:hAnsi="Microsoft YaHei UI" w:cs="宋体"/>
          <w:spacing w:val="8"/>
          <w:kern w:val="0"/>
          <w:sz w:val="26"/>
          <w:szCs w:val="26"/>
        </w:rPr>
      </w:pPr>
    </w:p>
    <w:p w14:paraId="2BE73551" w14:textId="77777777" w:rsidR="005533BF" w:rsidRPr="00613BB9" w:rsidRDefault="005533BF" w:rsidP="002D6EF2">
      <w:pPr>
        <w:widowControl/>
        <w:shd w:val="clear" w:color="auto" w:fill="FFFFFF"/>
        <w:rPr>
          <w:rFonts w:ascii="Microsoft YaHei UI" w:eastAsia="Microsoft YaHei UI" w:hAnsi="Microsoft YaHei UI" w:cs="宋体"/>
          <w:spacing w:val="8"/>
          <w:kern w:val="0"/>
          <w:sz w:val="26"/>
          <w:szCs w:val="26"/>
        </w:rPr>
      </w:pPr>
    </w:p>
    <w:p w14:paraId="0ABAC9E0" w14:textId="77777777" w:rsidR="00DD6C4B" w:rsidRPr="00613BB9" w:rsidRDefault="00DD6C4B" w:rsidP="00DD6C4B">
      <w:pPr>
        <w:pStyle w:val="3"/>
        <w:rPr>
          <w:rFonts w:ascii="Microsoft YaHei UI" w:eastAsia="Microsoft YaHei UI" w:hAnsi="Microsoft YaHei UI"/>
          <w:spacing w:val="8"/>
          <w:kern w:val="36"/>
          <w:sz w:val="24"/>
          <w:szCs w:val="24"/>
        </w:rPr>
      </w:pPr>
      <w:bookmarkStart w:id="275" w:name="_Toc46394886"/>
      <w:r w:rsidRPr="00613BB9">
        <w:rPr>
          <w:rFonts w:ascii="Microsoft YaHei UI" w:eastAsia="Microsoft YaHei UI" w:hAnsi="Microsoft YaHei UI" w:hint="eastAsia"/>
          <w:spacing w:val="8"/>
          <w:kern w:val="36"/>
          <w:sz w:val="24"/>
          <w:szCs w:val="24"/>
        </w:rPr>
        <w:t>Pelican</w:t>
      </w:r>
      <w:bookmarkEnd w:id="275"/>
    </w:p>
    <w:p w14:paraId="3ADF44D5" w14:textId="504BF25B" w:rsidR="00DD6C4B" w:rsidRPr="00613BB9" w:rsidRDefault="00DD6C4B" w:rsidP="00DD6C4B">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b/>
          <w:bCs/>
          <w:spacing w:val="8"/>
          <w:kern w:val="0"/>
          <w:sz w:val="26"/>
          <w:szCs w:val="26"/>
        </w:rPr>
        <w:t>Pelican</w:t>
      </w:r>
      <w:r w:rsidRPr="00613BB9">
        <w:rPr>
          <w:rFonts w:ascii="Microsoft YaHei UI" w:eastAsia="Microsoft YaHei UI" w:hAnsi="Microsoft YaHei UI" w:cs="宋体" w:hint="eastAsia"/>
          <w:spacing w:val="8"/>
          <w:kern w:val="0"/>
          <w:sz w:val="26"/>
          <w:szCs w:val="26"/>
        </w:rPr>
        <w:t>是使用Python编写的静态网站生成工具。它支持用reStructuredText, Markdown, 和AsciiDoc创作网站内容。Pelican支持Jinja模版引擎，结果是，它支持很多自定义主题。</w:t>
      </w:r>
    </w:p>
    <w:p w14:paraId="2CA93D7A" w14:textId="77777777" w:rsidR="0032487C" w:rsidRPr="00613BB9" w:rsidRDefault="0032487C" w:rsidP="0032487C">
      <w:pPr>
        <w:pStyle w:val="a3"/>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Pelican 是一个法国人用 python 写的用于生成静态页面的程序，支持：</w:t>
      </w:r>
    </w:p>
    <w:p w14:paraId="73A830A2" w14:textId="77777777" w:rsidR="0032487C" w:rsidRPr="00613BB9" w:rsidRDefault="0032487C" w:rsidP="00907565">
      <w:pPr>
        <w:pStyle w:val="a3"/>
        <w:numPr>
          <w:ilvl w:val="0"/>
          <w:numId w:val="73"/>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博客文章和页面</w:t>
      </w:r>
    </w:p>
    <w:p w14:paraId="165EA35A" w14:textId="77777777" w:rsidR="0032487C" w:rsidRPr="00613BB9" w:rsidRDefault="0032487C" w:rsidP="00907565">
      <w:pPr>
        <w:pStyle w:val="a3"/>
        <w:numPr>
          <w:ilvl w:val="0"/>
          <w:numId w:val="73"/>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使用外部服务 Disqus 实现的评论功能</w:t>
      </w:r>
    </w:p>
    <w:p w14:paraId="47AD67C5" w14:textId="77777777" w:rsidR="0032487C" w:rsidRPr="00613BB9" w:rsidRDefault="0032487C" w:rsidP="00907565">
      <w:pPr>
        <w:pStyle w:val="a3"/>
        <w:numPr>
          <w:ilvl w:val="0"/>
          <w:numId w:val="73"/>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支持主题</w:t>
      </w:r>
    </w:p>
    <w:p w14:paraId="6272D39F" w14:textId="77777777" w:rsidR="0032487C" w:rsidRPr="00613BB9" w:rsidRDefault="0032487C" w:rsidP="00907565">
      <w:pPr>
        <w:pStyle w:val="a3"/>
        <w:numPr>
          <w:ilvl w:val="0"/>
          <w:numId w:val="73"/>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可对文章生成 PDF 文档</w:t>
      </w:r>
    </w:p>
    <w:p w14:paraId="6A2D598B" w14:textId="77777777" w:rsidR="0032487C" w:rsidRPr="00613BB9" w:rsidRDefault="0032487C" w:rsidP="00907565">
      <w:pPr>
        <w:pStyle w:val="a3"/>
        <w:numPr>
          <w:ilvl w:val="0"/>
          <w:numId w:val="73"/>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支持多语言发布文章</w:t>
      </w:r>
    </w:p>
    <w:p w14:paraId="68D12114" w14:textId="77777777" w:rsidR="0032487C" w:rsidRPr="00613BB9" w:rsidRDefault="0032487C" w:rsidP="00907565">
      <w:pPr>
        <w:pStyle w:val="a3"/>
        <w:numPr>
          <w:ilvl w:val="0"/>
          <w:numId w:val="73"/>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Atom/RSS feeds</w:t>
      </w:r>
    </w:p>
    <w:p w14:paraId="39EEF893" w14:textId="77777777" w:rsidR="0032487C" w:rsidRPr="00613BB9" w:rsidRDefault="0032487C" w:rsidP="00907565">
      <w:pPr>
        <w:pStyle w:val="a3"/>
        <w:numPr>
          <w:ilvl w:val="0"/>
          <w:numId w:val="73"/>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代码着色</w:t>
      </w:r>
    </w:p>
    <w:p w14:paraId="1FC2DFFE" w14:textId="77777777" w:rsidR="0032487C" w:rsidRPr="00613BB9" w:rsidRDefault="0032487C" w:rsidP="00907565">
      <w:pPr>
        <w:pStyle w:val="a3"/>
        <w:numPr>
          <w:ilvl w:val="0"/>
          <w:numId w:val="73"/>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使用 LESS CSS (optional)</w:t>
      </w:r>
    </w:p>
    <w:p w14:paraId="1217DCC8" w14:textId="77777777" w:rsidR="0032487C" w:rsidRPr="00613BB9" w:rsidRDefault="0032487C" w:rsidP="00907565">
      <w:pPr>
        <w:pStyle w:val="a3"/>
        <w:numPr>
          <w:ilvl w:val="0"/>
          <w:numId w:val="73"/>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可导入 WordPress, Dotclear 或者 RSS feeds</w:t>
      </w:r>
    </w:p>
    <w:p w14:paraId="387D9F67" w14:textId="77777777" w:rsidR="0032487C" w:rsidRPr="00613BB9" w:rsidRDefault="0032487C" w:rsidP="00907565">
      <w:pPr>
        <w:pStyle w:val="a3"/>
        <w:numPr>
          <w:ilvl w:val="0"/>
          <w:numId w:val="73"/>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集成外部功能 Twitter, Google Analytics, etc. (optional)</w:t>
      </w:r>
    </w:p>
    <w:p w14:paraId="0C9D700B" w14:textId="0EE015D7" w:rsidR="0032487C" w:rsidRPr="00613BB9" w:rsidRDefault="0032487C" w:rsidP="00DD6C4B">
      <w:pPr>
        <w:widowControl/>
        <w:shd w:val="clear" w:color="auto" w:fill="FFFFFF"/>
        <w:rPr>
          <w:rFonts w:ascii="Microsoft YaHei UI" w:eastAsia="Microsoft YaHei UI" w:hAnsi="Microsoft YaHei UI" w:cs="宋体"/>
          <w:spacing w:val="8"/>
          <w:kern w:val="0"/>
          <w:sz w:val="26"/>
          <w:szCs w:val="26"/>
        </w:rPr>
      </w:pPr>
    </w:p>
    <w:p w14:paraId="45B2834A" w14:textId="77777777" w:rsidR="0032487C" w:rsidRPr="00613BB9" w:rsidRDefault="0032487C" w:rsidP="00DD6C4B">
      <w:pPr>
        <w:widowControl/>
        <w:shd w:val="clear" w:color="auto" w:fill="FFFFFF"/>
        <w:rPr>
          <w:rFonts w:ascii="Microsoft YaHei UI" w:eastAsia="Microsoft YaHei UI" w:hAnsi="Microsoft YaHei UI" w:cs="宋体"/>
          <w:spacing w:val="8"/>
          <w:kern w:val="0"/>
          <w:sz w:val="26"/>
          <w:szCs w:val="26"/>
        </w:rPr>
      </w:pPr>
    </w:p>
    <w:p w14:paraId="22606A89" w14:textId="77777777" w:rsidR="00DD6C4B" w:rsidRPr="00613BB9" w:rsidRDefault="00DD6C4B" w:rsidP="00DD6C4B">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t>开始使用Pelican：http://docs.getpelican.com/en/3.6.3/install.html</w:t>
      </w:r>
    </w:p>
    <w:p w14:paraId="540382F6" w14:textId="77777777" w:rsidR="003F09F3" w:rsidRPr="00613BB9" w:rsidRDefault="003F09F3" w:rsidP="003F09F3">
      <w:pPr>
        <w:pStyle w:val="3"/>
        <w:rPr>
          <w:rFonts w:ascii="Microsoft YaHei UI" w:eastAsia="Microsoft YaHei UI" w:hAnsi="Microsoft YaHei UI"/>
          <w:spacing w:val="8"/>
          <w:kern w:val="36"/>
          <w:sz w:val="24"/>
          <w:szCs w:val="24"/>
        </w:rPr>
      </w:pPr>
      <w:bookmarkStart w:id="276" w:name="_Toc46394887"/>
      <w:r w:rsidRPr="00613BB9">
        <w:rPr>
          <w:rFonts w:ascii="Microsoft YaHei UI" w:eastAsia="Microsoft YaHei UI" w:hAnsi="Microsoft YaHei UI" w:hint="eastAsia"/>
          <w:spacing w:val="8"/>
          <w:kern w:val="36"/>
          <w:sz w:val="24"/>
          <w:szCs w:val="24"/>
        </w:rPr>
        <w:t>Cactus</w:t>
      </w:r>
      <w:bookmarkEnd w:id="276"/>
    </w:p>
    <w:p w14:paraId="25C3E764" w14:textId="2CCCAADE" w:rsidR="003F09F3" w:rsidRPr="00613BB9" w:rsidRDefault="003F09F3" w:rsidP="003F09F3">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lastRenderedPageBreak/>
        <w:t>Cactus是使用Python和Django模版系统制作的静态网站生成工具。</w:t>
      </w:r>
    </w:p>
    <w:p w14:paraId="1A35E488" w14:textId="77777777" w:rsidR="0032487C" w:rsidRPr="00613BB9" w:rsidRDefault="0032487C" w:rsidP="0032487C">
      <w:pPr>
        <w:pStyle w:val="a3"/>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Cactus 是一个简单而强大的静态网页生成器程序，它使用 Python 和 Django 的模板系统。它的本地开发和在S3 上的部署都非常的简单。</w:t>
      </w:r>
    </w:p>
    <w:p w14:paraId="208D03B5" w14:textId="77777777" w:rsidR="0032487C" w:rsidRPr="00613BB9" w:rsidRDefault="0032487C" w:rsidP="0032487C">
      <w:pPr>
        <w:pStyle w:val="a3"/>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因为目前的动态网站大部分都可以使用 JavaScript 来完成，这样实际上网页完全可以是静态的，而且静态网页速度非常快并且容易管理。所以才有了这个项目。</w:t>
      </w:r>
    </w:p>
    <w:p w14:paraId="5CD40979" w14:textId="77777777" w:rsidR="0032487C" w:rsidRPr="00613BB9" w:rsidRDefault="0032487C" w:rsidP="0032487C">
      <w:pPr>
        <w:pStyle w:val="a3"/>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作者开发 Cactus 的目的是为了给设计师们提供一个标准而简单的系统，让他们能够快速的构建和部署一个速度很快的网站。</w:t>
      </w:r>
    </w:p>
    <w:p w14:paraId="42C3CC68" w14:textId="6C858FBD" w:rsidR="0032487C" w:rsidRPr="00613BB9" w:rsidRDefault="0032487C" w:rsidP="003F09F3">
      <w:pPr>
        <w:widowControl/>
        <w:shd w:val="clear" w:color="auto" w:fill="FFFFFF"/>
        <w:rPr>
          <w:rFonts w:ascii="Microsoft YaHei UI" w:eastAsia="Microsoft YaHei UI" w:hAnsi="Microsoft YaHei UI" w:cs="宋体"/>
          <w:spacing w:val="8"/>
          <w:kern w:val="0"/>
          <w:sz w:val="26"/>
          <w:szCs w:val="26"/>
        </w:rPr>
      </w:pPr>
    </w:p>
    <w:p w14:paraId="5AE83D52" w14:textId="77777777" w:rsidR="0032487C" w:rsidRPr="00613BB9" w:rsidRDefault="0032487C" w:rsidP="003F09F3">
      <w:pPr>
        <w:widowControl/>
        <w:shd w:val="clear" w:color="auto" w:fill="FFFFFF"/>
        <w:rPr>
          <w:rFonts w:ascii="Microsoft YaHei UI" w:eastAsia="Microsoft YaHei UI" w:hAnsi="Microsoft YaHei UI" w:cs="宋体"/>
          <w:spacing w:val="8"/>
          <w:kern w:val="0"/>
          <w:sz w:val="26"/>
          <w:szCs w:val="26"/>
        </w:rPr>
      </w:pPr>
    </w:p>
    <w:p w14:paraId="6790C0DE" w14:textId="1B023303" w:rsidR="003F09F3" w:rsidRPr="00613BB9" w:rsidRDefault="003F09F3" w:rsidP="003F09F3">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t>开始使用Cactus：https://github.com/koenbok/Cactus/</w:t>
      </w:r>
    </w:p>
    <w:p w14:paraId="3E6BAFD0" w14:textId="4444A178" w:rsidR="0032487C" w:rsidRPr="00613BB9" w:rsidRDefault="0032487C" w:rsidP="003F09F3">
      <w:pPr>
        <w:widowControl/>
        <w:shd w:val="clear" w:color="auto" w:fill="FFFFFF"/>
        <w:rPr>
          <w:rFonts w:ascii="Microsoft YaHei UI" w:eastAsia="Microsoft YaHei UI" w:hAnsi="Microsoft YaHei UI" w:cs="宋体"/>
          <w:spacing w:val="8"/>
          <w:kern w:val="0"/>
          <w:sz w:val="23"/>
          <w:szCs w:val="23"/>
        </w:rPr>
      </w:pPr>
    </w:p>
    <w:p w14:paraId="17F34972" w14:textId="1C99A34E" w:rsidR="0032487C" w:rsidRPr="00613BB9" w:rsidRDefault="0032487C" w:rsidP="0032487C">
      <w:pPr>
        <w:pStyle w:val="3"/>
        <w:rPr>
          <w:rFonts w:ascii="Microsoft YaHei UI" w:eastAsia="Microsoft YaHei UI" w:hAnsi="Microsoft YaHei UI"/>
          <w:spacing w:val="8"/>
          <w:sz w:val="23"/>
          <w:szCs w:val="23"/>
        </w:rPr>
      </w:pPr>
      <w:bookmarkStart w:id="277" w:name="_Toc46394888"/>
      <w:r w:rsidRPr="00613BB9">
        <w:rPr>
          <w:rFonts w:ascii="Microsoft YaHei UI" w:eastAsia="Microsoft YaHei UI" w:hAnsi="Microsoft YaHei UI"/>
          <w:spacing w:val="8"/>
          <w:sz w:val="23"/>
          <w:szCs w:val="23"/>
        </w:rPr>
        <w:t>MkDocs</w:t>
      </w:r>
      <w:bookmarkEnd w:id="277"/>
    </w:p>
    <w:p w14:paraId="5143C2B4" w14:textId="77777777" w:rsidR="0032487C" w:rsidRPr="00613BB9" w:rsidRDefault="0032487C" w:rsidP="0032487C">
      <w:pPr>
        <w:pStyle w:val="a3"/>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MkDocs 可以同时编译多个markdown文件，形成书籍一样的文件。有多种主题供你选择，很适合项目使用。</w:t>
      </w:r>
    </w:p>
    <w:p w14:paraId="2F91606A" w14:textId="77777777" w:rsidR="0032487C" w:rsidRPr="00613BB9" w:rsidRDefault="0032487C" w:rsidP="0032487C">
      <w:pPr>
        <w:pStyle w:val="a3"/>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MkDocs 是快速，简单和华丽的静态网站生成器，可以构建项目文档。文档源文件在 Markdown 编写，使用单个 YAML 配置文件配置。</w:t>
      </w:r>
    </w:p>
    <w:p w14:paraId="428B9626" w14:textId="77777777" w:rsidR="0032487C" w:rsidRPr="00613BB9" w:rsidRDefault="0032487C" w:rsidP="003F09F3">
      <w:pPr>
        <w:widowControl/>
        <w:shd w:val="clear" w:color="auto" w:fill="FFFFFF"/>
        <w:rPr>
          <w:rFonts w:ascii="Microsoft YaHei UI" w:eastAsia="Microsoft YaHei UI" w:hAnsi="Microsoft YaHei UI" w:cs="宋体"/>
          <w:spacing w:val="8"/>
          <w:kern w:val="0"/>
          <w:sz w:val="23"/>
          <w:szCs w:val="23"/>
        </w:rPr>
      </w:pPr>
    </w:p>
    <w:p w14:paraId="72527ABD" w14:textId="55EEE010" w:rsidR="002D6EF2" w:rsidRPr="00613BB9" w:rsidRDefault="002D6EF2" w:rsidP="002D6EF2">
      <w:pPr>
        <w:pStyle w:val="2"/>
        <w:rPr>
          <w:rFonts w:ascii="Microsoft YaHei UI" w:eastAsia="Microsoft YaHei UI" w:hAnsi="Microsoft YaHei UI"/>
          <w:spacing w:val="8"/>
          <w:sz w:val="26"/>
          <w:szCs w:val="26"/>
        </w:rPr>
      </w:pPr>
      <w:bookmarkStart w:id="278" w:name="_Toc46394889"/>
      <w:r w:rsidRPr="00613BB9">
        <w:rPr>
          <w:rFonts w:ascii="Microsoft YaHei UI" w:eastAsia="Microsoft YaHei UI" w:hAnsi="Microsoft YaHei UI" w:hint="eastAsia"/>
          <w:spacing w:val="8"/>
          <w:sz w:val="26"/>
          <w:szCs w:val="26"/>
        </w:rPr>
        <w:t>Node</w:t>
      </w:r>
      <w:r w:rsidRPr="00613BB9">
        <w:rPr>
          <w:rFonts w:ascii="Microsoft YaHei UI" w:eastAsia="Microsoft YaHei UI" w:hAnsi="Microsoft YaHei UI"/>
          <w:spacing w:val="8"/>
          <w:sz w:val="26"/>
          <w:szCs w:val="26"/>
        </w:rPr>
        <w:t>.js</w:t>
      </w:r>
      <w:bookmarkEnd w:id="278"/>
    </w:p>
    <w:p w14:paraId="4705917B" w14:textId="77777777" w:rsidR="002D6EF2" w:rsidRPr="00613BB9" w:rsidRDefault="002D6EF2" w:rsidP="002D6EF2">
      <w:pPr>
        <w:widowControl/>
        <w:shd w:val="clear" w:color="auto" w:fill="FFFFFF"/>
        <w:rPr>
          <w:rFonts w:ascii="Microsoft YaHei UI" w:eastAsia="Microsoft YaHei UI" w:hAnsi="Microsoft YaHei UI" w:cs="宋体"/>
          <w:spacing w:val="8"/>
          <w:kern w:val="0"/>
          <w:sz w:val="26"/>
          <w:szCs w:val="26"/>
        </w:rPr>
      </w:pPr>
    </w:p>
    <w:p w14:paraId="5B1B7387" w14:textId="77777777" w:rsidR="002D6EF2" w:rsidRPr="00613BB9" w:rsidRDefault="002D6EF2" w:rsidP="002D6EF2">
      <w:pPr>
        <w:pStyle w:val="3"/>
        <w:rPr>
          <w:rFonts w:ascii="Microsoft YaHei UI" w:eastAsia="Microsoft YaHei UI" w:hAnsi="Microsoft YaHei UI"/>
          <w:spacing w:val="8"/>
          <w:kern w:val="36"/>
          <w:sz w:val="24"/>
          <w:szCs w:val="24"/>
        </w:rPr>
      </w:pPr>
      <w:bookmarkStart w:id="279" w:name="_Toc46394890"/>
      <w:r w:rsidRPr="00613BB9">
        <w:rPr>
          <w:rFonts w:ascii="Microsoft YaHei UI" w:eastAsia="Microsoft YaHei UI" w:hAnsi="Microsoft YaHei UI" w:hint="eastAsia"/>
          <w:spacing w:val="8"/>
          <w:kern w:val="36"/>
          <w:sz w:val="24"/>
          <w:szCs w:val="24"/>
        </w:rPr>
        <w:t>Hexo</w:t>
      </w:r>
      <w:bookmarkEnd w:id="279"/>
    </w:p>
    <w:p w14:paraId="472BDA02" w14:textId="77777777" w:rsidR="002D6EF2" w:rsidRPr="00613BB9" w:rsidRDefault="002D6EF2" w:rsidP="002D6EF2">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b/>
          <w:bCs/>
          <w:spacing w:val="8"/>
          <w:kern w:val="0"/>
          <w:sz w:val="26"/>
          <w:szCs w:val="26"/>
        </w:rPr>
        <w:t>Hexo</w:t>
      </w:r>
      <w:r w:rsidRPr="00613BB9">
        <w:rPr>
          <w:rFonts w:ascii="Microsoft YaHei UI" w:eastAsia="Microsoft YaHei UI" w:hAnsi="Microsoft YaHei UI" w:cs="宋体" w:hint="eastAsia"/>
          <w:spacing w:val="8"/>
          <w:kern w:val="0"/>
          <w:sz w:val="26"/>
          <w:szCs w:val="26"/>
        </w:rPr>
        <w:t>是用Node.js编写的博客框架。这个静态网站生成工具非常快，使用它构建一个完整的网站只需要几秒钟。Hexo支持所有的GitHub Markdown特性，并支持大多数Octopress插件。</w:t>
      </w:r>
    </w:p>
    <w:p w14:paraId="78576201" w14:textId="759AF1D3" w:rsidR="002D6EF2" w:rsidRPr="00613BB9" w:rsidRDefault="002D6EF2" w:rsidP="002D6EF2">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t>从其他博客平台迁移到hexo非常容易。</w:t>
      </w:r>
    </w:p>
    <w:p w14:paraId="53C49207" w14:textId="77777777" w:rsidR="002C4861" w:rsidRPr="00613BB9" w:rsidRDefault="002C4861" w:rsidP="002C4861">
      <w:pPr>
        <w:pStyle w:val="a3"/>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Hexo 是一个基于nodejs 的静态博客网站生成器，作者是来自台湾的 Tommy Chen。</w:t>
      </w:r>
    </w:p>
    <w:p w14:paraId="3722F7F3" w14:textId="77777777" w:rsidR="002C4861" w:rsidRPr="00613BB9" w:rsidRDefault="002C4861" w:rsidP="002C4861">
      <w:pPr>
        <w:pStyle w:val="a3"/>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特点：</w:t>
      </w:r>
    </w:p>
    <w:p w14:paraId="538F0436" w14:textId="77777777" w:rsidR="002C4861" w:rsidRPr="00613BB9" w:rsidRDefault="002C4861" w:rsidP="00907565">
      <w:pPr>
        <w:pStyle w:val="a3"/>
        <w:numPr>
          <w:ilvl w:val="0"/>
          <w:numId w:val="70"/>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不可思议的快速 ─ 只要一眨眼静态文件即生成完成</w:t>
      </w:r>
    </w:p>
    <w:p w14:paraId="30A16AC7" w14:textId="77777777" w:rsidR="002C4861" w:rsidRPr="00613BB9" w:rsidRDefault="002C4861" w:rsidP="00907565">
      <w:pPr>
        <w:pStyle w:val="a3"/>
        <w:numPr>
          <w:ilvl w:val="0"/>
          <w:numId w:val="70"/>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支持 Markdown</w:t>
      </w:r>
    </w:p>
    <w:p w14:paraId="3B8A21FF" w14:textId="77777777" w:rsidR="002C4861" w:rsidRPr="00613BB9" w:rsidRDefault="002C4861" w:rsidP="00907565">
      <w:pPr>
        <w:pStyle w:val="a3"/>
        <w:numPr>
          <w:ilvl w:val="0"/>
          <w:numId w:val="70"/>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仅需一道指令即可部署到 GitHub Pages 和 Heroku</w:t>
      </w:r>
    </w:p>
    <w:p w14:paraId="3D46F4FA" w14:textId="77777777" w:rsidR="002C4861" w:rsidRPr="00613BB9" w:rsidRDefault="002C4861" w:rsidP="00907565">
      <w:pPr>
        <w:pStyle w:val="a3"/>
        <w:numPr>
          <w:ilvl w:val="0"/>
          <w:numId w:val="70"/>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已移植 Octopress 插件</w:t>
      </w:r>
    </w:p>
    <w:p w14:paraId="6630DD48" w14:textId="77777777" w:rsidR="002C4861" w:rsidRPr="00613BB9" w:rsidRDefault="002C4861" w:rsidP="00907565">
      <w:pPr>
        <w:pStyle w:val="a3"/>
        <w:numPr>
          <w:ilvl w:val="0"/>
          <w:numId w:val="70"/>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高扩展性、自订性</w:t>
      </w:r>
    </w:p>
    <w:p w14:paraId="7BA5F16A" w14:textId="77777777" w:rsidR="002C4861" w:rsidRPr="00613BB9" w:rsidRDefault="002C4861" w:rsidP="00907565">
      <w:pPr>
        <w:pStyle w:val="a3"/>
        <w:numPr>
          <w:ilvl w:val="0"/>
          <w:numId w:val="70"/>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兼容于 Windows, Mac &amp; Linux</w:t>
      </w:r>
    </w:p>
    <w:p w14:paraId="543C1B25" w14:textId="07A451AA" w:rsidR="002C4861" w:rsidRPr="00613BB9" w:rsidRDefault="002C4861" w:rsidP="002D6EF2">
      <w:pPr>
        <w:widowControl/>
        <w:shd w:val="clear" w:color="auto" w:fill="FFFFFF"/>
        <w:rPr>
          <w:rFonts w:ascii="Microsoft YaHei UI" w:eastAsia="Microsoft YaHei UI" w:hAnsi="Microsoft YaHei UI" w:cs="宋体"/>
          <w:spacing w:val="8"/>
          <w:kern w:val="0"/>
          <w:sz w:val="26"/>
          <w:szCs w:val="26"/>
        </w:rPr>
      </w:pPr>
    </w:p>
    <w:p w14:paraId="45DD9E34" w14:textId="77777777" w:rsidR="002C4861" w:rsidRPr="00613BB9" w:rsidRDefault="002C4861" w:rsidP="002D6EF2">
      <w:pPr>
        <w:widowControl/>
        <w:shd w:val="clear" w:color="auto" w:fill="FFFFFF"/>
        <w:rPr>
          <w:rFonts w:ascii="Microsoft YaHei UI" w:eastAsia="Microsoft YaHei UI" w:hAnsi="Microsoft YaHei UI" w:cs="宋体"/>
          <w:spacing w:val="8"/>
          <w:kern w:val="0"/>
          <w:sz w:val="26"/>
          <w:szCs w:val="26"/>
        </w:rPr>
      </w:pPr>
    </w:p>
    <w:p w14:paraId="4B57B40D" w14:textId="77777777" w:rsidR="002D6EF2" w:rsidRPr="00613BB9" w:rsidRDefault="002D6EF2" w:rsidP="002D6EF2">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t>[Hexo的文档]https://hexo.io/docs/</w:t>
      </w:r>
    </w:p>
    <w:p w14:paraId="3419E90F" w14:textId="77777777" w:rsidR="00DD6C4B" w:rsidRPr="00613BB9" w:rsidRDefault="00DD6C4B" w:rsidP="00DD6C4B">
      <w:pPr>
        <w:pStyle w:val="3"/>
        <w:rPr>
          <w:rFonts w:ascii="Microsoft YaHei UI" w:eastAsia="Microsoft YaHei UI" w:hAnsi="Microsoft YaHei UI"/>
          <w:spacing w:val="8"/>
          <w:kern w:val="36"/>
          <w:sz w:val="24"/>
          <w:szCs w:val="24"/>
        </w:rPr>
      </w:pPr>
      <w:bookmarkStart w:id="280" w:name="_Toc46394891"/>
      <w:r w:rsidRPr="00613BB9">
        <w:rPr>
          <w:rFonts w:ascii="Microsoft YaHei UI" w:eastAsia="Microsoft YaHei UI" w:hAnsi="Microsoft YaHei UI" w:hint="eastAsia"/>
          <w:spacing w:val="8"/>
          <w:kern w:val="36"/>
          <w:sz w:val="24"/>
          <w:szCs w:val="24"/>
        </w:rPr>
        <w:t>Metalsmith</w:t>
      </w:r>
      <w:bookmarkEnd w:id="280"/>
    </w:p>
    <w:p w14:paraId="610EC554" w14:textId="77777777" w:rsidR="00DD6C4B" w:rsidRPr="00613BB9" w:rsidRDefault="00DD6C4B" w:rsidP="00DD6C4B">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lastRenderedPageBreak/>
        <w:t>Metalsmith是简单、高效、pluggable静态网站生成工具，它使用nodejs编写。Metalsmith和其他工具的最大区别是它的所有东西都由插件处理，并且插件可以重用。只要决定网站的功能，然后找到相关插件，组合到一起，ok，ready to go!</w:t>
      </w:r>
    </w:p>
    <w:p w14:paraId="0EB52267" w14:textId="77777777" w:rsidR="00DD6C4B" w:rsidRPr="00613BB9" w:rsidRDefault="00DD6C4B" w:rsidP="00DD6C4B">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t>Metalsmith也可以生成PDF、电子书、文档等等。</w:t>
      </w:r>
    </w:p>
    <w:p w14:paraId="55F578B2" w14:textId="77777777" w:rsidR="00DD6C4B" w:rsidRPr="00613BB9" w:rsidRDefault="00DD6C4B" w:rsidP="00DD6C4B">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t>开始使用Metalsmith：http://www.metalsmith.io/</w:t>
      </w:r>
    </w:p>
    <w:p w14:paraId="711D23B5" w14:textId="77777777" w:rsidR="00DD6C4B" w:rsidRPr="00613BB9" w:rsidRDefault="00DD6C4B" w:rsidP="00DD6C4B">
      <w:pPr>
        <w:pStyle w:val="3"/>
        <w:rPr>
          <w:rFonts w:ascii="Microsoft YaHei UI" w:eastAsia="Microsoft YaHei UI" w:hAnsi="Microsoft YaHei UI"/>
          <w:spacing w:val="8"/>
          <w:kern w:val="36"/>
          <w:sz w:val="24"/>
          <w:szCs w:val="24"/>
        </w:rPr>
      </w:pPr>
      <w:bookmarkStart w:id="281" w:name="_Toc46394892"/>
      <w:r w:rsidRPr="00613BB9">
        <w:rPr>
          <w:rFonts w:ascii="Microsoft YaHei UI" w:eastAsia="Microsoft YaHei UI" w:hAnsi="Microsoft YaHei UI" w:hint="eastAsia"/>
          <w:spacing w:val="8"/>
          <w:kern w:val="36"/>
          <w:sz w:val="24"/>
          <w:szCs w:val="24"/>
        </w:rPr>
        <w:t>Wintersmith</w:t>
      </w:r>
      <w:bookmarkEnd w:id="281"/>
    </w:p>
    <w:p w14:paraId="05EFD7A2" w14:textId="77777777" w:rsidR="00DD6C4B" w:rsidRPr="00613BB9" w:rsidRDefault="00DD6C4B" w:rsidP="00DD6C4B">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t>Wintersmith是极简的、可扩展的静态网站生成工具，它使用Nodejs编写。它同样支持插件。Wintersmith的项目基于目录结构，可以方便的移植旧站点。</w:t>
      </w:r>
    </w:p>
    <w:p w14:paraId="12CCFF3A" w14:textId="77777777" w:rsidR="0032487C" w:rsidRPr="00613BB9" w:rsidRDefault="00DD6C4B" w:rsidP="00DD6C4B">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t>开始使用Wintersmith：</w:t>
      </w:r>
    </w:p>
    <w:p w14:paraId="5D302583" w14:textId="5D681987" w:rsidR="00DD6C4B" w:rsidRPr="00613BB9" w:rsidRDefault="00DD6C4B" w:rsidP="00DD6C4B">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t>https://github.com/jnordberg/wintersmith#quick-start</w:t>
      </w:r>
    </w:p>
    <w:p w14:paraId="7DA8387D" w14:textId="398C1B8E" w:rsidR="0032487C" w:rsidRPr="00613BB9" w:rsidRDefault="0032487C" w:rsidP="00DD6C4B">
      <w:pPr>
        <w:widowControl/>
        <w:shd w:val="clear" w:color="auto" w:fill="FFFFFF"/>
        <w:rPr>
          <w:rFonts w:ascii="Microsoft YaHei UI" w:eastAsia="Microsoft YaHei UI" w:hAnsi="Microsoft YaHei UI" w:cs="宋体"/>
          <w:spacing w:val="8"/>
          <w:kern w:val="0"/>
          <w:sz w:val="23"/>
          <w:szCs w:val="23"/>
        </w:rPr>
      </w:pPr>
    </w:p>
    <w:p w14:paraId="411004AE" w14:textId="77777777" w:rsidR="0032487C" w:rsidRPr="00613BB9" w:rsidRDefault="0032487C" w:rsidP="0032487C">
      <w:pPr>
        <w:pStyle w:val="3"/>
        <w:shd w:val="clear" w:color="auto" w:fill="FFFFFF"/>
        <w:spacing w:before="0" w:beforeAutospacing="0" w:after="0" w:afterAutospacing="0"/>
        <w:ind w:left="240" w:right="240"/>
        <w:jc w:val="both"/>
        <w:rPr>
          <w:rFonts w:ascii="Microsoft YaHei UI" w:eastAsia="Microsoft YaHei UI" w:hAnsi="Microsoft YaHei UI"/>
          <w:b w:val="0"/>
          <w:bCs w:val="0"/>
          <w:spacing w:val="8"/>
        </w:rPr>
      </w:pPr>
      <w:bookmarkStart w:id="282" w:name="_Toc46394893"/>
      <w:r w:rsidRPr="00613BB9">
        <w:rPr>
          <w:rStyle w:val="a6"/>
          <w:rFonts w:ascii="Microsoft YaHei UI" w:eastAsia="Microsoft YaHei UI" w:hAnsi="Microsoft YaHei UI" w:hint="eastAsia"/>
          <w:b/>
          <w:bCs/>
          <w:spacing w:val="8"/>
        </w:rPr>
        <w:t>基于 Git 制作电子书 GitBook</w:t>
      </w:r>
      <w:bookmarkEnd w:id="282"/>
    </w:p>
    <w:p w14:paraId="44C22B9F" w14:textId="77777777" w:rsidR="0032487C" w:rsidRPr="00613BB9" w:rsidRDefault="0032487C" w:rsidP="0032487C">
      <w:pPr>
        <w:pStyle w:val="a3"/>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使用GitBook生成的电子书</w:t>
      </w:r>
    </w:p>
    <w:p w14:paraId="68104242" w14:textId="77777777" w:rsidR="0032487C" w:rsidRPr="00613BB9" w:rsidRDefault="0032487C" w:rsidP="0032487C">
      <w:pPr>
        <w:pStyle w:val="a3"/>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GitBook支持输出多种文档格式：</w:t>
      </w:r>
    </w:p>
    <w:p w14:paraId="52CAD377" w14:textId="77777777" w:rsidR="0032487C" w:rsidRPr="00613BB9" w:rsidRDefault="0032487C" w:rsidP="00907565">
      <w:pPr>
        <w:pStyle w:val="a3"/>
        <w:numPr>
          <w:ilvl w:val="0"/>
          <w:numId w:val="71"/>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静态站点：GitBook默认输出该种格式，生成的静态站点可直接托管搭载Github Pages服务上；</w:t>
      </w:r>
    </w:p>
    <w:p w14:paraId="4A1F4EE0" w14:textId="77777777" w:rsidR="0032487C" w:rsidRPr="00613BB9" w:rsidRDefault="0032487C" w:rsidP="00907565">
      <w:pPr>
        <w:pStyle w:val="a3"/>
        <w:numPr>
          <w:ilvl w:val="0"/>
          <w:numId w:val="71"/>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PDF：需要安装gitbook-pdf依赖；</w:t>
      </w:r>
    </w:p>
    <w:p w14:paraId="2E21CEA1" w14:textId="77777777" w:rsidR="0032487C" w:rsidRPr="00613BB9" w:rsidRDefault="0032487C" w:rsidP="00907565">
      <w:pPr>
        <w:pStyle w:val="a3"/>
        <w:numPr>
          <w:ilvl w:val="0"/>
          <w:numId w:val="71"/>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eBook：需要安装ebook-convert；</w:t>
      </w:r>
    </w:p>
    <w:p w14:paraId="6200B580" w14:textId="77777777" w:rsidR="0032487C" w:rsidRPr="00613BB9" w:rsidRDefault="0032487C" w:rsidP="00907565">
      <w:pPr>
        <w:pStyle w:val="a3"/>
        <w:numPr>
          <w:ilvl w:val="0"/>
          <w:numId w:val="71"/>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lastRenderedPageBreak/>
        <w:t>单HTML网页：支持将内容输出为单页的HTML，不过一般用在将电子书格式转换为PDF或eBook的中间过程；</w:t>
      </w:r>
    </w:p>
    <w:p w14:paraId="503FE67C" w14:textId="77777777" w:rsidR="0032487C" w:rsidRPr="00613BB9" w:rsidRDefault="0032487C" w:rsidP="00907565">
      <w:pPr>
        <w:pStyle w:val="a3"/>
        <w:numPr>
          <w:ilvl w:val="0"/>
          <w:numId w:val="71"/>
        </w:numPr>
        <w:shd w:val="clear" w:color="auto" w:fill="FFFFFF"/>
        <w:spacing w:before="0" w:beforeAutospacing="0" w:after="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3"/>
          <w:szCs w:val="23"/>
        </w:rPr>
        <w:t>JSON：一般用于电子书的调试或元数据提取。</w:t>
      </w:r>
    </w:p>
    <w:p w14:paraId="4F09F213" w14:textId="4B98946D" w:rsidR="0032487C" w:rsidRPr="00613BB9" w:rsidRDefault="0032487C" w:rsidP="00DD6C4B">
      <w:pPr>
        <w:widowControl/>
        <w:shd w:val="clear" w:color="auto" w:fill="FFFFFF"/>
        <w:rPr>
          <w:rFonts w:ascii="Microsoft YaHei UI" w:eastAsia="Microsoft YaHei UI" w:hAnsi="Microsoft YaHei UI" w:cs="宋体"/>
          <w:spacing w:val="8"/>
          <w:kern w:val="0"/>
          <w:sz w:val="23"/>
          <w:szCs w:val="23"/>
        </w:rPr>
      </w:pPr>
    </w:p>
    <w:p w14:paraId="3782E50D" w14:textId="0F8A752B" w:rsidR="0032487C" w:rsidRPr="00613BB9" w:rsidRDefault="0032487C" w:rsidP="0032487C">
      <w:pPr>
        <w:pStyle w:val="3"/>
        <w:rPr>
          <w:rFonts w:ascii="Microsoft YaHei UI" w:eastAsia="Microsoft YaHei UI" w:hAnsi="Microsoft YaHei UI"/>
          <w:spacing w:val="8"/>
          <w:sz w:val="23"/>
          <w:szCs w:val="23"/>
        </w:rPr>
      </w:pPr>
      <w:bookmarkStart w:id="283" w:name="_Toc46394894"/>
      <w:r w:rsidRPr="00613BB9">
        <w:rPr>
          <w:rFonts w:ascii="Microsoft YaHei UI" w:eastAsia="Microsoft YaHei UI" w:hAnsi="Microsoft YaHei UI"/>
          <w:spacing w:val="8"/>
          <w:sz w:val="23"/>
          <w:szCs w:val="23"/>
        </w:rPr>
        <w:t>Assemble</w:t>
      </w:r>
      <w:bookmarkEnd w:id="283"/>
    </w:p>
    <w:p w14:paraId="351FF4CE" w14:textId="4DBD9D41" w:rsidR="0032487C" w:rsidRPr="00613BB9" w:rsidRDefault="0032487C" w:rsidP="00DD6C4B">
      <w:pPr>
        <w:widowControl/>
        <w:shd w:val="clear" w:color="auto" w:fill="FFFFFF"/>
        <w:rPr>
          <w:rFonts w:ascii="Microsoft YaHei UI" w:eastAsia="Microsoft YaHei UI" w:hAnsi="Microsoft YaHei UI" w:cs="宋体"/>
          <w:spacing w:val="8"/>
          <w:kern w:val="0"/>
          <w:sz w:val="23"/>
          <w:szCs w:val="23"/>
        </w:rPr>
      </w:pPr>
    </w:p>
    <w:p w14:paraId="7E46AE03" w14:textId="0E503D10" w:rsidR="0032487C" w:rsidRPr="00613BB9" w:rsidRDefault="0032487C" w:rsidP="00DD6C4B">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hint="eastAsia"/>
          <w:spacing w:val="8"/>
          <w:sz w:val="23"/>
          <w:szCs w:val="23"/>
          <w:shd w:val="clear" w:color="auto" w:fill="FFFFFF"/>
        </w:rPr>
        <w:t>Assemble 是一个使用 Node.js，Grunt.js，Gulp，Yeoman 等来实现的静态网页生成系统。已被 Zurb Foundation, Zurb Ink, H5BP/Effeckt, Less.js / lesscss.org, Topcoat, Web Experience Toolkit 等数百个项目用来生成项目网站、主题、组件、文档、博客和 github 页面。</w:t>
      </w:r>
    </w:p>
    <w:p w14:paraId="12130A3D" w14:textId="7DBCD253" w:rsidR="0032487C" w:rsidRPr="00613BB9" w:rsidRDefault="0032487C" w:rsidP="00DD6C4B">
      <w:pPr>
        <w:widowControl/>
        <w:shd w:val="clear" w:color="auto" w:fill="FFFFFF"/>
        <w:rPr>
          <w:rFonts w:ascii="Microsoft YaHei UI" w:eastAsia="Microsoft YaHei UI" w:hAnsi="Microsoft YaHei UI" w:cs="宋体"/>
          <w:spacing w:val="8"/>
          <w:kern w:val="0"/>
          <w:sz w:val="23"/>
          <w:szCs w:val="23"/>
        </w:rPr>
      </w:pPr>
    </w:p>
    <w:p w14:paraId="4FDDBA21" w14:textId="0AD5E25C" w:rsidR="00490283" w:rsidRPr="00613BB9" w:rsidRDefault="00490283" w:rsidP="00490283">
      <w:pPr>
        <w:pStyle w:val="2"/>
        <w:rPr>
          <w:rFonts w:ascii="Microsoft YaHei UI" w:eastAsia="Microsoft YaHei UI" w:hAnsi="Microsoft YaHei UI"/>
          <w:spacing w:val="8"/>
          <w:sz w:val="23"/>
          <w:szCs w:val="23"/>
        </w:rPr>
      </w:pPr>
      <w:r w:rsidRPr="00613BB9">
        <w:rPr>
          <w:rFonts w:ascii="Microsoft YaHei UI" w:eastAsia="Microsoft YaHei UI" w:hAnsi="Microsoft YaHei UI" w:hint="eastAsia"/>
          <w:spacing w:val="8"/>
          <w:sz w:val="23"/>
          <w:szCs w:val="23"/>
          <w:shd w:val="clear" w:color="auto" w:fill="FFFFFF"/>
        </w:rPr>
        <w:t> </w:t>
      </w:r>
      <w:bookmarkStart w:id="284" w:name="_Toc46394895"/>
      <w:r w:rsidRPr="00613BB9">
        <w:rPr>
          <w:rFonts w:ascii="Microsoft YaHei UI" w:eastAsia="Microsoft YaHei UI" w:hAnsi="Microsoft YaHei UI" w:hint="eastAsia"/>
          <w:spacing w:val="8"/>
          <w:sz w:val="23"/>
          <w:szCs w:val="23"/>
          <w:shd w:val="clear" w:color="auto" w:fill="FFFFFF"/>
        </w:rPr>
        <w:t>JavaScript</w:t>
      </w:r>
      <w:bookmarkEnd w:id="284"/>
    </w:p>
    <w:p w14:paraId="4392CFA7" w14:textId="420F2078" w:rsidR="00490283" w:rsidRPr="00613BB9" w:rsidRDefault="00490283" w:rsidP="00DD6C4B">
      <w:pPr>
        <w:widowControl/>
        <w:shd w:val="clear" w:color="auto" w:fill="FFFFFF"/>
        <w:rPr>
          <w:rFonts w:ascii="Microsoft YaHei UI" w:eastAsia="Microsoft YaHei UI" w:hAnsi="Microsoft YaHei UI" w:cs="宋体"/>
          <w:spacing w:val="8"/>
          <w:kern w:val="0"/>
          <w:sz w:val="23"/>
          <w:szCs w:val="23"/>
        </w:rPr>
      </w:pPr>
    </w:p>
    <w:p w14:paraId="595D7A74" w14:textId="4C26FB16" w:rsidR="00833F7C" w:rsidRPr="00613BB9" w:rsidRDefault="00833F7C" w:rsidP="00833F7C">
      <w:pPr>
        <w:pStyle w:val="3"/>
        <w:rPr>
          <w:rFonts w:ascii="Microsoft YaHei UI" w:eastAsia="Microsoft YaHei UI" w:hAnsi="Microsoft YaHei UI"/>
          <w:spacing w:val="8"/>
          <w:sz w:val="23"/>
          <w:szCs w:val="23"/>
        </w:rPr>
      </w:pPr>
      <w:bookmarkStart w:id="285" w:name="_Toc46394896"/>
      <w:r w:rsidRPr="00613BB9">
        <w:rPr>
          <w:rFonts w:ascii="Microsoft YaHei UI" w:eastAsia="Microsoft YaHei UI" w:hAnsi="Microsoft YaHei UI"/>
          <w:spacing w:val="8"/>
          <w:sz w:val="23"/>
          <w:szCs w:val="23"/>
        </w:rPr>
        <w:t>HubPress</w:t>
      </w:r>
      <w:bookmarkEnd w:id="285"/>
    </w:p>
    <w:p w14:paraId="522B5FE9" w14:textId="77777777" w:rsidR="00833F7C" w:rsidRPr="00613BB9" w:rsidRDefault="00833F7C" w:rsidP="00833F7C">
      <w:pPr>
        <w:widowControl/>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HubPress 是一个由  JavaScript 编写的静态网站生成器，使博客维护更加简单。</w:t>
      </w:r>
    </w:p>
    <w:p w14:paraId="650B459C" w14:textId="77777777" w:rsidR="00833F7C" w:rsidRPr="00613BB9" w:rsidRDefault="00833F7C" w:rsidP="00833F7C">
      <w:pPr>
        <w:widowControl/>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主要特性：</w:t>
      </w:r>
    </w:p>
    <w:p w14:paraId="7C7A54F3" w14:textId="77777777" w:rsidR="00833F7C" w:rsidRPr="00613BB9" w:rsidRDefault="00833F7C" w:rsidP="00907565">
      <w:pPr>
        <w:widowControl/>
        <w:numPr>
          <w:ilvl w:val="0"/>
          <w:numId w:val="75"/>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提供 WYSIWYG 编辑器撰写博客</w:t>
      </w:r>
    </w:p>
    <w:p w14:paraId="7C19E1F7" w14:textId="77777777" w:rsidR="00833F7C" w:rsidRPr="00613BB9" w:rsidRDefault="00833F7C" w:rsidP="00907565">
      <w:pPr>
        <w:widowControl/>
        <w:numPr>
          <w:ilvl w:val="0"/>
          <w:numId w:val="75"/>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支持 AsciiDoc 标记功能，将内容按照用户需求呈现</w:t>
      </w:r>
    </w:p>
    <w:p w14:paraId="07FEABF5" w14:textId="77777777" w:rsidR="00833F7C" w:rsidRPr="00613BB9" w:rsidRDefault="00833F7C" w:rsidP="00907565">
      <w:pPr>
        <w:widowControl/>
        <w:numPr>
          <w:ilvl w:val="0"/>
          <w:numId w:val="75"/>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lastRenderedPageBreak/>
        <w:t>管理控制台可以自定义博客内容的许多方面</w:t>
      </w:r>
    </w:p>
    <w:p w14:paraId="501786C8" w14:textId="77777777" w:rsidR="00833F7C" w:rsidRPr="00613BB9" w:rsidRDefault="00833F7C" w:rsidP="00907565">
      <w:pPr>
        <w:widowControl/>
        <w:numPr>
          <w:ilvl w:val="0"/>
          <w:numId w:val="75"/>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Disqus 整合博客评论</w:t>
      </w:r>
    </w:p>
    <w:p w14:paraId="319A8A03" w14:textId="77777777" w:rsidR="00833F7C" w:rsidRPr="00613BB9" w:rsidRDefault="00833F7C" w:rsidP="00907565">
      <w:pPr>
        <w:widowControl/>
        <w:numPr>
          <w:ilvl w:val="0"/>
          <w:numId w:val="75"/>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利用Google Analytics 集成来跟踪访问者活动</w:t>
      </w:r>
    </w:p>
    <w:p w14:paraId="10AD6963" w14:textId="77777777" w:rsidR="00833F7C" w:rsidRPr="00613BB9" w:rsidRDefault="00833F7C" w:rsidP="00907565">
      <w:pPr>
        <w:widowControl/>
        <w:numPr>
          <w:ilvl w:val="0"/>
          <w:numId w:val="75"/>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附带多种主题，随时可以使用</w:t>
      </w:r>
    </w:p>
    <w:p w14:paraId="25276AB4" w14:textId="74353C5A" w:rsidR="00833F7C" w:rsidRPr="00613BB9" w:rsidRDefault="00833F7C" w:rsidP="00DD6C4B">
      <w:pPr>
        <w:widowControl/>
        <w:shd w:val="clear" w:color="auto" w:fill="FFFFFF"/>
        <w:rPr>
          <w:rFonts w:ascii="Microsoft YaHei UI" w:eastAsia="Microsoft YaHei UI" w:hAnsi="Microsoft YaHei UI" w:cs="宋体"/>
          <w:spacing w:val="8"/>
          <w:kern w:val="0"/>
          <w:sz w:val="23"/>
          <w:szCs w:val="23"/>
        </w:rPr>
      </w:pPr>
    </w:p>
    <w:p w14:paraId="1578D271" w14:textId="77777777" w:rsidR="00D97E02" w:rsidRPr="00613BB9" w:rsidRDefault="00D97E02" w:rsidP="00D97E02">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t>HubPress是开源的web应用，使用它可以允许你创建一个基于GitHub Pages的博客。HubPress的使用非常简单，你只需要fork这个项目到你的github，然后修改配置文件就可以了。</w:t>
      </w:r>
    </w:p>
    <w:p w14:paraId="572E07A6" w14:textId="77777777" w:rsidR="00D97E02" w:rsidRPr="00613BB9" w:rsidRDefault="00D97E02" w:rsidP="00D97E02">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t>开始使用HubPress：https://github.com/HubPress/hubpress.io</w:t>
      </w:r>
    </w:p>
    <w:p w14:paraId="3959350B" w14:textId="2E54B3A6" w:rsidR="00833F7C" w:rsidRPr="00D97E02" w:rsidRDefault="00833F7C" w:rsidP="00DD6C4B">
      <w:pPr>
        <w:widowControl/>
        <w:shd w:val="clear" w:color="auto" w:fill="FFFFFF"/>
        <w:rPr>
          <w:rFonts w:ascii="Microsoft YaHei UI" w:eastAsia="Microsoft YaHei UI" w:hAnsi="Microsoft YaHei UI" w:cs="宋体"/>
          <w:spacing w:val="8"/>
          <w:kern w:val="0"/>
          <w:sz w:val="23"/>
          <w:szCs w:val="23"/>
        </w:rPr>
      </w:pPr>
    </w:p>
    <w:p w14:paraId="027CBA2E" w14:textId="77777777" w:rsidR="00833F7C" w:rsidRPr="00613BB9" w:rsidRDefault="00833F7C" w:rsidP="00DD6C4B">
      <w:pPr>
        <w:widowControl/>
        <w:shd w:val="clear" w:color="auto" w:fill="FFFFFF"/>
        <w:rPr>
          <w:rFonts w:ascii="Microsoft YaHei UI" w:eastAsia="Microsoft YaHei UI" w:hAnsi="Microsoft YaHei UI" w:cs="宋体"/>
          <w:spacing w:val="8"/>
          <w:kern w:val="0"/>
          <w:sz w:val="23"/>
          <w:szCs w:val="23"/>
        </w:rPr>
      </w:pPr>
    </w:p>
    <w:p w14:paraId="690D88F3" w14:textId="77777777" w:rsidR="0032487C" w:rsidRPr="00613BB9" w:rsidRDefault="0032487C" w:rsidP="00DD6C4B">
      <w:pPr>
        <w:widowControl/>
        <w:shd w:val="clear" w:color="auto" w:fill="FFFFFF"/>
        <w:rPr>
          <w:rFonts w:ascii="Microsoft YaHei UI" w:eastAsia="Microsoft YaHei UI" w:hAnsi="Microsoft YaHei UI" w:cs="宋体"/>
          <w:spacing w:val="8"/>
          <w:kern w:val="0"/>
          <w:sz w:val="23"/>
          <w:szCs w:val="23"/>
        </w:rPr>
      </w:pPr>
    </w:p>
    <w:p w14:paraId="695171D6" w14:textId="00778E27" w:rsidR="002D6EF2" w:rsidRPr="00613BB9" w:rsidRDefault="002D6EF2" w:rsidP="002D6EF2">
      <w:pPr>
        <w:pStyle w:val="2"/>
        <w:rPr>
          <w:rFonts w:ascii="Microsoft YaHei UI" w:eastAsia="Microsoft YaHei UI" w:hAnsi="Microsoft YaHei UI"/>
          <w:spacing w:val="8"/>
          <w:sz w:val="26"/>
          <w:szCs w:val="26"/>
        </w:rPr>
      </w:pPr>
      <w:bookmarkStart w:id="286" w:name="_Toc46394897"/>
      <w:r w:rsidRPr="00613BB9">
        <w:rPr>
          <w:rFonts w:ascii="Microsoft YaHei UI" w:eastAsia="Microsoft YaHei UI" w:hAnsi="Microsoft YaHei UI" w:hint="eastAsia"/>
          <w:spacing w:val="8"/>
          <w:sz w:val="26"/>
          <w:szCs w:val="26"/>
        </w:rPr>
        <w:t>Ruby</w:t>
      </w:r>
      <w:bookmarkEnd w:id="286"/>
    </w:p>
    <w:p w14:paraId="5C64C9C0" w14:textId="77777777" w:rsidR="002D6EF2" w:rsidRPr="00613BB9" w:rsidRDefault="002D6EF2" w:rsidP="002D6EF2">
      <w:pPr>
        <w:pStyle w:val="3"/>
        <w:rPr>
          <w:rFonts w:ascii="Microsoft YaHei UI" w:eastAsia="Microsoft YaHei UI" w:hAnsi="Microsoft YaHei UI"/>
          <w:spacing w:val="8"/>
          <w:kern w:val="36"/>
          <w:sz w:val="24"/>
          <w:szCs w:val="24"/>
        </w:rPr>
      </w:pPr>
      <w:bookmarkStart w:id="287" w:name="_Toc46394898"/>
      <w:r w:rsidRPr="00613BB9">
        <w:rPr>
          <w:rFonts w:ascii="Microsoft YaHei UI" w:eastAsia="Microsoft YaHei UI" w:hAnsi="Microsoft YaHei UI" w:hint="eastAsia"/>
          <w:spacing w:val="8"/>
          <w:kern w:val="36"/>
          <w:sz w:val="24"/>
          <w:szCs w:val="24"/>
        </w:rPr>
        <w:t>Jekyll</w:t>
      </w:r>
      <w:bookmarkEnd w:id="287"/>
    </w:p>
    <w:p w14:paraId="219CA078" w14:textId="77777777" w:rsidR="002D6EF2" w:rsidRPr="00613BB9" w:rsidRDefault="002D6EF2" w:rsidP="002D6EF2">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b/>
          <w:bCs/>
          <w:spacing w:val="8"/>
          <w:kern w:val="0"/>
          <w:sz w:val="26"/>
          <w:szCs w:val="26"/>
        </w:rPr>
        <w:t>Jekyll</w:t>
      </w:r>
      <w:r w:rsidRPr="00613BB9">
        <w:rPr>
          <w:rFonts w:ascii="Microsoft YaHei UI" w:eastAsia="Microsoft YaHei UI" w:hAnsi="Microsoft YaHei UI" w:cs="宋体" w:hint="eastAsia"/>
          <w:spacing w:val="8"/>
          <w:kern w:val="0"/>
          <w:sz w:val="26"/>
          <w:szCs w:val="26"/>
        </w:rPr>
        <w:t>做为GitHub Pages的构建工具（Ruby语言），使它成为最流行的静态网站生成工具。Jekyll的流行也因为它非常简单，只需要基础的web开发基础。你可以使用它轻易的把文本转换为自定义的网站/博客。</w:t>
      </w:r>
    </w:p>
    <w:p w14:paraId="10C4EDA5" w14:textId="77777777" w:rsidR="002D6EF2" w:rsidRPr="00613BB9" w:rsidRDefault="002D6EF2" w:rsidP="002D6EF2">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t>如果你有wordpress或其他博客站点，你可以导入到Jekyll中。Jekyll支持插件、标签等等。</w:t>
      </w:r>
    </w:p>
    <w:p w14:paraId="6DDD8272" w14:textId="7EA341F1" w:rsidR="002D6EF2" w:rsidRPr="00613BB9" w:rsidRDefault="002D6EF2" w:rsidP="002D6EF2">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lastRenderedPageBreak/>
        <w:t>Github Pages：https://pages.github.com 开始使用Jekyll：http://jekyllrb.com/docs/quickstart/</w:t>
      </w:r>
    </w:p>
    <w:p w14:paraId="5825B7FB" w14:textId="3A0FF4B9" w:rsidR="002D6EF2" w:rsidRPr="00613BB9" w:rsidRDefault="002D6EF2" w:rsidP="002D6EF2">
      <w:pPr>
        <w:widowControl/>
        <w:shd w:val="clear" w:color="auto" w:fill="FFFFFF"/>
        <w:rPr>
          <w:rFonts w:ascii="Microsoft YaHei UI" w:eastAsia="Microsoft YaHei UI" w:hAnsi="Microsoft YaHei UI" w:cs="宋体"/>
          <w:spacing w:val="8"/>
          <w:kern w:val="0"/>
          <w:sz w:val="23"/>
          <w:szCs w:val="23"/>
        </w:rPr>
      </w:pPr>
    </w:p>
    <w:p w14:paraId="68EAD83E" w14:textId="77777777" w:rsidR="00DD6C4B" w:rsidRPr="00613BB9" w:rsidRDefault="00DD6C4B" w:rsidP="00DD6C4B">
      <w:pPr>
        <w:pStyle w:val="3"/>
        <w:rPr>
          <w:rFonts w:ascii="Microsoft YaHei UI" w:eastAsia="Microsoft YaHei UI" w:hAnsi="Microsoft YaHei UI"/>
          <w:spacing w:val="8"/>
          <w:kern w:val="36"/>
          <w:sz w:val="24"/>
          <w:szCs w:val="24"/>
        </w:rPr>
      </w:pPr>
      <w:bookmarkStart w:id="288" w:name="_Toc46394899"/>
      <w:r w:rsidRPr="00613BB9">
        <w:rPr>
          <w:rFonts w:ascii="Microsoft YaHei UI" w:eastAsia="Microsoft YaHei UI" w:hAnsi="Microsoft YaHei UI" w:hint="eastAsia"/>
          <w:spacing w:val="8"/>
          <w:kern w:val="36"/>
          <w:sz w:val="24"/>
          <w:szCs w:val="24"/>
        </w:rPr>
        <w:t>Middleman</w:t>
      </w:r>
      <w:bookmarkEnd w:id="288"/>
    </w:p>
    <w:p w14:paraId="1476B458" w14:textId="77777777" w:rsidR="00DD6C4B" w:rsidRPr="00613BB9" w:rsidRDefault="00DD6C4B" w:rsidP="00DD6C4B">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t>Middleman －中间人，又一个使用Ruby编写的静态网站生成工具。它提供怎么使用和自定义的文档，方便你自定义你的网站。</w:t>
      </w:r>
    </w:p>
    <w:p w14:paraId="28F14413" w14:textId="77777777" w:rsidR="00DD6C4B" w:rsidRPr="00613BB9" w:rsidRDefault="00DD6C4B" w:rsidP="00DD6C4B">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t>Middleman is a static site generator using all the shortcuts and tools in modern web development.</w:t>
      </w:r>
    </w:p>
    <w:p w14:paraId="4ACD57E8" w14:textId="77777777" w:rsidR="00DD6C4B" w:rsidRPr="00613BB9" w:rsidRDefault="00DD6C4B" w:rsidP="00DD6C4B">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t>开始使用Middleman：https://middlemanapp.com/basics/install/</w:t>
      </w:r>
    </w:p>
    <w:p w14:paraId="277A8C26" w14:textId="77777777" w:rsidR="00D97E02" w:rsidRPr="00613BB9" w:rsidRDefault="00D97E02" w:rsidP="00D97E02">
      <w:pPr>
        <w:pStyle w:val="3"/>
        <w:rPr>
          <w:rFonts w:ascii="Microsoft YaHei UI" w:eastAsia="Microsoft YaHei UI" w:hAnsi="Microsoft YaHei UI"/>
          <w:spacing w:val="8"/>
          <w:kern w:val="36"/>
          <w:sz w:val="24"/>
          <w:szCs w:val="24"/>
        </w:rPr>
      </w:pPr>
      <w:bookmarkStart w:id="289" w:name="_Toc46394900"/>
      <w:r w:rsidRPr="00613BB9">
        <w:rPr>
          <w:rFonts w:ascii="Microsoft YaHei UI" w:eastAsia="Microsoft YaHei UI" w:hAnsi="Microsoft YaHei UI" w:hint="eastAsia"/>
          <w:spacing w:val="8"/>
          <w:kern w:val="36"/>
          <w:sz w:val="24"/>
          <w:szCs w:val="24"/>
        </w:rPr>
        <w:t>Octopress</w:t>
      </w:r>
      <w:bookmarkEnd w:id="289"/>
    </w:p>
    <w:p w14:paraId="235F5969" w14:textId="77777777" w:rsidR="00D97E02" w:rsidRPr="00613BB9" w:rsidRDefault="00D97E02" w:rsidP="00D97E02">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b/>
          <w:bCs/>
          <w:spacing w:val="8"/>
          <w:kern w:val="0"/>
          <w:sz w:val="26"/>
          <w:szCs w:val="26"/>
        </w:rPr>
        <w:t>Octopress</w:t>
      </w:r>
      <w:r w:rsidRPr="00613BB9">
        <w:rPr>
          <w:rFonts w:ascii="Microsoft YaHei UI" w:eastAsia="Microsoft YaHei UI" w:hAnsi="Microsoft YaHei UI" w:cs="宋体" w:hint="eastAsia"/>
          <w:spacing w:val="8"/>
          <w:kern w:val="0"/>
          <w:sz w:val="26"/>
          <w:szCs w:val="26"/>
        </w:rPr>
        <w:t>是基于Jekyll的博客生成工具，它简化了Jekyll的操作，可以让你更舒服的创作。Octopress的一大优势是它插件很多，并且兼容Jekyll的官方插件。</w:t>
      </w:r>
    </w:p>
    <w:p w14:paraId="1BF5CF30" w14:textId="77777777" w:rsidR="00D97E02" w:rsidRPr="00613BB9" w:rsidRDefault="00D97E02" w:rsidP="00D97E02">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t>Octopress支持内建的社交平台（Twitter, Google+），Disqus评论和Google Analytics。</w:t>
      </w:r>
    </w:p>
    <w:p w14:paraId="401A2733" w14:textId="77777777" w:rsidR="00D97E02" w:rsidRPr="00613BB9" w:rsidRDefault="00D97E02" w:rsidP="00D97E02">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t>Octopress的文档：http://octopress.org/docs/</w:t>
      </w:r>
    </w:p>
    <w:p w14:paraId="112C1D33" w14:textId="2D14587E" w:rsidR="002D6EF2" w:rsidRPr="00613BB9" w:rsidRDefault="002D6EF2" w:rsidP="005533BF">
      <w:pPr>
        <w:pStyle w:val="2"/>
        <w:rPr>
          <w:rFonts w:ascii="Microsoft YaHei UI" w:eastAsia="Microsoft YaHei UI" w:hAnsi="Microsoft YaHei UI"/>
          <w:spacing w:val="8"/>
          <w:sz w:val="23"/>
          <w:szCs w:val="23"/>
        </w:rPr>
      </w:pPr>
      <w:bookmarkStart w:id="290" w:name="_Toc46394901"/>
      <w:r w:rsidRPr="00613BB9">
        <w:rPr>
          <w:rFonts w:ascii="Microsoft YaHei UI" w:eastAsia="Microsoft YaHei UI" w:hAnsi="Microsoft YaHei UI" w:hint="eastAsia"/>
          <w:spacing w:val="8"/>
          <w:sz w:val="23"/>
          <w:szCs w:val="23"/>
        </w:rPr>
        <w:t>基于Go</w:t>
      </w:r>
      <w:bookmarkEnd w:id="290"/>
    </w:p>
    <w:p w14:paraId="1B00CB70" w14:textId="77777777" w:rsidR="005533BF" w:rsidRPr="00613BB9" w:rsidRDefault="005533BF" w:rsidP="005533BF">
      <w:pPr>
        <w:pStyle w:val="3"/>
        <w:rPr>
          <w:rFonts w:ascii="Microsoft YaHei UI" w:eastAsia="Microsoft YaHei UI" w:hAnsi="Microsoft YaHei UI"/>
          <w:spacing w:val="8"/>
          <w:kern w:val="36"/>
          <w:sz w:val="24"/>
          <w:szCs w:val="24"/>
        </w:rPr>
      </w:pPr>
      <w:bookmarkStart w:id="291" w:name="_Toc46394902"/>
      <w:r w:rsidRPr="00613BB9">
        <w:rPr>
          <w:rFonts w:ascii="Microsoft YaHei UI" w:eastAsia="Microsoft YaHei UI" w:hAnsi="Microsoft YaHei UI" w:hint="eastAsia"/>
          <w:spacing w:val="8"/>
          <w:kern w:val="36"/>
          <w:sz w:val="24"/>
          <w:szCs w:val="24"/>
        </w:rPr>
        <w:t>Hugo</w:t>
      </w:r>
      <w:bookmarkEnd w:id="291"/>
    </w:p>
    <w:p w14:paraId="08894582" w14:textId="77777777" w:rsidR="005533BF" w:rsidRPr="00613BB9" w:rsidRDefault="005533BF" w:rsidP="005533BF">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lastRenderedPageBreak/>
        <w:t>[Hugo]http://gohugo.io/是另一个流行的静态网站生成工具，它是使用go语言编写，并且使用Markdown语法。官网对它的描述：This application does not depend on administrative privileges, databases, interpreters, or external libraries, and still works like a charm. Websites or blogs built with Hugo can be hosted on any web host including GitHub Pages, S3, and Dropbox.</w:t>
      </w:r>
    </w:p>
    <w:p w14:paraId="153C3A16" w14:textId="1B1BED41" w:rsidR="005533BF" w:rsidRPr="00613BB9" w:rsidRDefault="005533BF" w:rsidP="005533BF">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t>开始使用Hugo：http://gohugo.io/overview/quickstart/</w:t>
      </w:r>
    </w:p>
    <w:p w14:paraId="1969A836" w14:textId="107878BA" w:rsidR="00DD6C4B" w:rsidRPr="00613BB9" w:rsidRDefault="00DD6C4B" w:rsidP="005533BF">
      <w:pPr>
        <w:widowControl/>
        <w:shd w:val="clear" w:color="auto" w:fill="FFFFFF"/>
        <w:rPr>
          <w:rFonts w:ascii="Microsoft YaHei UI" w:eastAsia="Microsoft YaHei UI" w:hAnsi="Microsoft YaHei UI" w:cs="宋体"/>
          <w:spacing w:val="8"/>
          <w:kern w:val="0"/>
          <w:sz w:val="23"/>
          <w:szCs w:val="23"/>
        </w:rPr>
      </w:pPr>
    </w:p>
    <w:p w14:paraId="78BC1E74" w14:textId="24D1573D" w:rsidR="000243D2" w:rsidRPr="00613BB9" w:rsidRDefault="000243D2" w:rsidP="000243D2">
      <w:pPr>
        <w:pStyle w:val="2"/>
        <w:rPr>
          <w:rFonts w:ascii="Microsoft YaHei UI" w:eastAsia="Microsoft YaHei UI" w:hAnsi="Microsoft YaHei UI"/>
          <w:spacing w:val="8"/>
          <w:sz w:val="23"/>
          <w:szCs w:val="23"/>
        </w:rPr>
      </w:pPr>
      <w:bookmarkStart w:id="292" w:name="_Toc46394903"/>
      <w:r w:rsidRPr="00613BB9">
        <w:rPr>
          <w:rFonts w:ascii="Microsoft YaHei UI" w:eastAsia="Microsoft YaHei UI" w:hAnsi="Microsoft YaHei UI" w:hint="eastAsia"/>
          <w:spacing w:val="8"/>
          <w:sz w:val="23"/>
          <w:szCs w:val="23"/>
        </w:rPr>
        <w:t>React</w:t>
      </w:r>
      <w:bookmarkEnd w:id="292"/>
    </w:p>
    <w:p w14:paraId="0918B7D1" w14:textId="14509084" w:rsidR="000243D2" w:rsidRPr="00613BB9" w:rsidRDefault="000243D2" w:rsidP="005533BF">
      <w:pPr>
        <w:widowControl/>
        <w:shd w:val="clear" w:color="auto" w:fill="FFFFFF"/>
        <w:rPr>
          <w:rFonts w:ascii="Microsoft YaHei UI" w:eastAsia="Microsoft YaHei UI" w:hAnsi="Microsoft YaHei UI" w:cs="宋体"/>
          <w:spacing w:val="8"/>
          <w:kern w:val="0"/>
          <w:sz w:val="23"/>
          <w:szCs w:val="23"/>
        </w:rPr>
      </w:pPr>
    </w:p>
    <w:p w14:paraId="71C4C548" w14:textId="77777777" w:rsidR="000243D2" w:rsidRPr="00613BB9" w:rsidRDefault="000243D2" w:rsidP="005533BF">
      <w:pPr>
        <w:widowControl/>
        <w:shd w:val="clear" w:color="auto" w:fill="FFFFFF"/>
        <w:rPr>
          <w:rFonts w:ascii="Microsoft YaHei UI" w:eastAsia="Microsoft YaHei UI" w:hAnsi="Microsoft YaHei UI" w:cs="宋体"/>
          <w:spacing w:val="8"/>
          <w:kern w:val="0"/>
          <w:sz w:val="23"/>
          <w:szCs w:val="23"/>
        </w:rPr>
      </w:pPr>
    </w:p>
    <w:p w14:paraId="04EB7DBD" w14:textId="77777777" w:rsidR="000243D2" w:rsidRPr="00613BB9" w:rsidRDefault="000243D2" w:rsidP="000243D2">
      <w:pPr>
        <w:pStyle w:val="3"/>
      </w:pPr>
      <w:bookmarkStart w:id="293" w:name="_Toc46394904"/>
      <w:r w:rsidRPr="00613BB9">
        <w:t>React 的渐进式静态网站生成器 React Static</w:t>
      </w:r>
      <w:bookmarkEnd w:id="293"/>
    </w:p>
    <w:p w14:paraId="59437D5F" w14:textId="77777777" w:rsidR="000243D2" w:rsidRPr="00613BB9" w:rsidRDefault="000243D2" w:rsidP="000243D2">
      <w:pPr>
        <w:rPr>
          <w:rFonts w:ascii="宋体" w:eastAsia="宋体" w:hAnsi="宋体"/>
        </w:rPr>
      </w:pPr>
    </w:p>
    <w:p w14:paraId="0D2D8AD1" w14:textId="77777777" w:rsidR="000243D2" w:rsidRPr="00613BB9" w:rsidRDefault="000243D2" w:rsidP="000243D2">
      <w:pPr>
        <w:widowControl/>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React Static 是一个 React 的渐进式静态网站生成器。它也是一个服务端渲染 React 应用的简约框架，旨在构建一个满足 SEO，网站性能和用户/开发人员使用体验的标准，帮助每个人无痛地构建下一代、高性能的网站。</w:t>
      </w:r>
    </w:p>
    <w:p w14:paraId="27333D95" w14:textId="77777777" w:rsidR="000243D2" w:rsidRPr="00613BB9" w:rsidRDefault="000243D2" w:rsidP="000243D2">
      <w:pPr>
        <w:widowControl/>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b/>
          <w:bCs/>
          <w:spacing w:val="8"/>
          <w:kern w:val="0"/>
          <w:sz w:val="26"/>
          <w:szCs w:val="26"/>
        </w:rPr>
        <w:t>功能特性</w:t>
      </w:r>
    </w:p>
    <w:p w14:paraId="73CE45CE" w14:textId="77777777" w:rsidR="000243D2" w:rsidRPr="00613BB9" w:rsidRDefault="000243D2" w:rsidP="00907565">
      <w:pPr>
        <w:widowControl/>
        <w:numPr>
          <w:ilvl w:val="0"/>
          <w:numId w:val="74"/>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100% React。</w:t>
      </w:r>
    </w:p>
    <w:p w14:paraId="4B58F761" w14:textId="77777777" w:rsidR="000243D2" w:rsidRPr="00613BB9" w:rsidRDefault="000243D2" w:rsidP="00907565">
      <w:pPr>
        <w:widowControl/>
        <w:numPr>
          <w:ilvl w:val="0"/>
          <w:numId w:val="74"/>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快速运行，高性能构建。</w:t>
      </w:r>
    </w:p>
    <w:p w14:paraId="2F1734B5" w14:textId="77777777" w:rsidR="000243D2" w:rsidRPr="00613BB9" w:rsidRDefault="000243D2" w:rsidP="00907565">
      <w:pPr>
        <w:widowControl/>
        <w:numPr>
          <w:ilvl w:val="0"/>
          <w:numId w:val="74"/>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lastRenderedPageBreak/>
        <w:t>数据平台不可知论者（Data Agnostic），可从任何地方提供你的网站数据。</w:t>
      </w:r>
    </w:p>
    <w:p w14:paraId="284DCFE2" w14:textId="77777777" w:rsidR="000243D2" w:rsidRPr="00613BB9" w:rsidRDefault="000243D2" w:rsidP="00907565">
      <w:pPr>
        <w:widowControl/>
        <w:numPr>
          <w:ilvl w:val="0"/>
          <w:numId w:val="74"/>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为 SEO 而生。</w:t>
      </w:r>
    </w:p>
    <w:p w14:paraId="4C2CD98F" w14:textId="77777777" w:rsidR="000243D2" w:rsidRPr="00613BB9" w:rsidRDefault="000243D2" w:rsidP="00907565">
      <w:pPr>
        <w:widowControl/>
        <w:numPr>
          <w:ilvl w:val="0"/>
          <w:numId w:val="74"/>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React 优先的开发体验。</w:t>
      </w:r>
    </w:p>
    <w:p w14:paraId="6FA30F39" w14:textId="77777777" w:rsidR="000243D2" w:rsidRPr="00613BB9" w:rsidRDefault="000243D2" w:rsidP="00907565">
      <w:pPr>
        <w:widowControl/>
        <w:numPr>
          <w:ilvl w:val="0"/>
          <w:numId w:val="74"/>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无痛的项目设置和迁移。</w:t>
      </w:r>
    </w:p>
    <w:p w14:paraId="5D8BFA76" w14:textId="77777777" w:rsidR="000243D2" w:rsidRPr="00613BB9" w:rsidRDefault="000243D2" w:rsidP="00907565">
      <w:pPr>
        <w:widowControl/>
        <w:numPr>
          <w:ilvl w:val="0"/>
          <w:numId w:val="74"/>
        </w:numPr>
        <w:shd w:val="clear" w:color="auto" w:fill="FFFFFF"/>
        <w:ind w:left="240" w:right="240"/>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3"/>
          <w:szCs w:val="23"/>
        </w:rPr>
        <w:t>100％ 支持 React 生态系统。 包括 CSS-in-JS 库，自定义 Query 层（如 GraphQL），甚至 Redux。</w:t>
      </w:r>
    </w:p>
    <w:p w14:paraId="5E146B57" w14:textId="77777777" w:rsidR="000243D2" w:rsidRPr="00613BB9" w:rsidRDefault="000243D2" w:rsidP="000243D2">
      <w:pPr>
        <w:rPr>
          <w:rFonts w:ascii="宋体" w:eastAsia="宋体" w:hAnsi="宋体"/>
        </w:rPr>
      </w:pPr>
    </w:p>
    <w:p w14:paraId="5066C6B7" w14:textId="77777777" w:rsidR="000243D2" w:rsidRPr="00613BB9" w:rsidRDefault="000243D2" w:rsidP="000243D2">
      <w:pPr>
        <w:rPr>
          <w:rFonts w:ascii="宋体" w:eastAsia="宋体" w:hAnsi="宋体"/>
        </w:rPr>
      </w:pPr>
    </w:p>
    <w:p w14:paraId="11E239B8" w14:textId="77777777" w:rsidR="000243D2" w:rsidRPr="00613BB9" w:rsidRDefault="000243D2" w:rsidP="000243D2">
      <w:pPr>
        <w:rPr>
          <w:rFonts w:ascii="宋体" w:eastAsia="宋体" w:hAnsi="宋体"/>
        </w:rPr>
      </w:pPr>
    </w:p>
    <w:p w14:paraId="68BDC450" w14:textId="77777777" w:rsidR="000243D2" w:rsidRPr="00613BB9" w:rsidRDefault="000243D2" w:rsidP="000243D2">
      <w:pPr>
        <w:pStyle w:val="3"/>
      </w:pPr>
      <w:bookmarkStart w:id="294" w:name="_Toc46394905"/>
      <w:r w:rsidRPr="00613BB9">
        <w:rPr>
          <w:rFonts w:hint="eastAsia"/>
        </w:rPr>
        <w:t>ReactJS 静态网站生成器 Gatsby</w:t>
      </w:r>
      <w:bookmarkEnd w:id="294"/>
      <w:r w:rsidRPr="00613BB9">
        <w:rPr>
          <w:rFonts w:hint="eastAsia"/>
        </w:rPr>
        <w:t> </w:t>
      </w:r>
    </w:p>
    <w:p w14:paraId="5321255A" w14:textId="77777777" w:rsidR="000243D2" w:rsidRPr="00613BB9" w:rsidRDefault="000243D2" w:rsidP="000243D2">
      <w:pPr>
        <w:rPr>
          <w:rFonts w:ascii="宋体" w:eastAsia="宋体" w:hAnsi="宋体"/>
        </w:rPr>
      </w:pPr>
    </w:p>
    <w:p w14:paraId="39A2C3F0" w14:textId="77777777" w:rsidR="000243D2" w:rsidRPr="00613BB9" w:rsidRDefault="000243D2" w:rsidP="000243D2">
      <w:pPr>
        <w:rPr>
          <w:rFonts w:ascii="宋体" w:eastAsia="宋体" w:hAnsi="宋体"/>
        </w:rPr>
      </w:pPr>
    </w:p>
    <w:p w14:paraId="3443AAA6" w14:textId="77777777" w:rsidR="000243D2" w:rsidRPr="00613BB9" w:rsidRDefault="000243D2" w:rsidP="000243D2">
      <w:pPr>
        <w:pStyle w:val="a3"/>
        <w:shd w:val="clear" w:color="auto" w:fill="FFFFFF"/>
        <w:spacing w:before="0" w:beforeAutospacing="0" w:after="24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Gatsby 可以使用 React.js 把纯文本转换到动态博客或者网站上。</w:t>
      </w:r>
    </w:p>
    <w:p w14:paraId="22F681B1" w14:textId="77777777" w:rsidR="000243D2" w:rsidRPr="00613BB9" w:rsidRDefault="000243D2" w:rsidP="000243D2">
      <w:pPr>
        <w:pStyle w:val="a3"/>
        <w:shd w:val="clear" w:color="auto" w:fill="FFFFFF"/>
        <w:spacing w:before="0" w:beforeAutospacing="0" w:after="24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特点：</w:t>
      </w:r>
    </w:p>
    <w:p w14:paraId="65DA1F8B" w14:textId="77777777" w:rsidR="000243D2" w:rsidRPr="00613BB9" w:rsidRDefault="000243D2" w:rsidP="00907565">
      <w:pPr>
        <w:pStyle w:val="a3"/>
        <w:numPr>
          <w:ilvl w:val="0"/>
          <w:numId w:val="72"/>
        </w:numPr>
        <w:shd w:val="clear" w:color="auto" w:fill="FFFFFF"/>
        <w:spacing w:before="0" w:beforeAutospacing="0" w:after="24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无需重载页面转换</w:t>
      </w:r>
    </w:p>
    <w:p w14:paraId="7BF8F2D5" w14:textId="77777777" w:rsidR="000243D2" w:rsidRPr="00613BB9" w:rsidRDefault="000243D2" w:rsidP="00907565">
      <w:pPr>
        <w:pStyle w:val="a3"/>
        <w:numPr>
          <w:ilvl w:val="0"/>
          <w:numId w:val="72"/>
        </w:numPr>
        <w:shd w:val="clear" w:color="auto" w:fill="FFFFFF"/>
        <w:spacing w:before="0" w:beforeAutospacing="0" w:after="24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热重载编辑</w:t>
      </w:r>
    </w:p>
    <w:p w14:paraId="1888BF55" w14:textId="77777777" w:rsidR="000243D2" w:rsidRPr="00613BB9" w:rsidRDefault="000243D2" w:rsidP="00907565">
      <w:pPr>
        <w:pStyle w:val="a3"/>
        <w:numPr>
          <w:ilvl w:val="0"/>
          <w:numId w:val="72"/>
        </w:numPr>
        <w:shd w:val="clear" w:color="auto" w:fill="FFFFFF"/>
        <w:spacing w:before="0" w:beforeAutospacing="0" w:after="24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为构建静态网站创建 React.js 组件模型和生态系统 </w:t>
      </w:r>
    </w:p>
    <w:p w14:paraId="5120CD5C" w14:textId="77777777" w:rsidR="000243D2" w:rsidRPr="00613BB9" w:rsidRDefault="000243D2" w:rsidP="00907565">
      <w:pPr>
        <w:pStyle w:val="a3"/>
        <w:numPr>
          <w:ilvl w:val="0"/>
          <w:numId w:val="72"/>
        </w:numPr>
        <w:shd w:val="clear" w:color="auto" w:fill="FFFFFF"/>
        <w:spacing w:before="0" w:beforeAutospacing="0" w:after="24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直观的基于目录的 URLs</w:t>
      </w:r>
    </w:p>
    <w:p w14:paraId="72732613" w14:textId="77777777" w:rsidR="000243D2" w:rsidRPr="00613BB9" w:rsidRDefault="000243D2" w:rsidP="00907565">
      <w:pPr>
        <w:pStyle w:val="a3"/>
        <w:numPr>
          <w:ilvl w:val="0"/>
          <w:numId w:val="72"/>
        </w:numPr>
        <w:shd w:val="clear" w:color="auto" w:fill="FFFFFF"/>
        <w:spacing w:before="0" w:beforeAutospacing="0" w:after="240" w:afterAutospacing="0"/>
        <w:ind w:left="240" w:right="240"/>
        <w:jc w:val="both"/>
        <w:rPr>
          <w:rFonts w:ascii="Microsoft YaHei UI" w:eastAsia="Microsoft YaHei UI" w:hAnsi="Microsoft YaHei UI"/>
          <w:spacing w:val="8"/>
          <w:sz w:val="26"/>
          <w:szCs w:val="26"/>
        </w:rPr>
      </w:pPr>
      <w:r w:rsidRPr="00613BB9">
        <w:rPr>
          <w:rFonts w:ascii="Microsoft YaHei UI" w:eastAsia="Microsoft YaHei UI" w:hAnsi="Microsoft YaHei UI" w:hint="eastAsia"/>
          <w:spacing w:val="8"/>
          <w:sz w:val="26"/>
          <w:szCs w:val="26"/>
        </w:rPr>
        <w:t>支持 "Starters"</w:t>
      </w:r>
    </w:p>
    <w:p w14:paraId="46889712" w14:textId="77777777" w:rsidR="000243D2" w:rsidRPr="00613BB9" w:rsidRDefault="000243D2" w:rsidP="000243D2">
      <w:pPr>
        <w:rPr>
          <w:rFonts w:ascii="宋体" w:eastAsia="宋体" w:hAnsi="宋体"/>
        </w:rPr>
      </w:pPr>
    </w:p>
    <w:p w14:paraId="0118643C" w14:textId="77777777" w:rsidR="000243D2" w:rsidRPr="00613BB9" w:rsidRDefault="000243D2" w:rsidP="000243D2">
      <w:pPr>
        <w:rPr>
          <w:rFonts w:ascii="宋体" w:eastAsia="宋体" w:hAnsi="宋体"/>
        </w:rPr>
      </w:pPr>
    </w:p>
    <w:p w14:paraId="1EEBF5CF" w14:textId="606AEE1A" w:rsidR="0049466B" w:rsidRDefault="0049466B" w:rsidP="00907565">
      <w:pPr>
        <w:pStyle w:val="2"/>
        <w:numPr>
          <w:ilvl w:val="1"/>
          <w:numId w:val="166"/>
        </w:numPr>
      </w:pPr>
      <w:bookmarkStart w:id="295" w:name="_Toc46394906"/>
      <w:r>
        <w:lastRenderedPageBreak/>
        <w:t>Vue.js</w:t>
      </w:r>
      <w:bookmarkEnd w:id="295"/>
    </w:p>
    <w:p w14:paraId="44301E7A" w14:textId="77777777" w:rsidR="0049466B" w:rsidRDefault="0049466B" w:rsidP="00797195">
      <w:pPr>
        <w:rPr>
          <w:rFonts w:ascii="Microsoft YaHei UI" w:eastAsia="Microsoft YaHei UI" w:hAnsi="Microsoft YaHei UI"/>
          <w:spacing w:val="8"/>
          <w:sz w:val="23"/>
          <w:szCs w:val="23"/>
        </w:rPr>
      </w:pPr>
    </w:p>
    <w:p w14:paraId="730D3365" w14:textId="77777777" w:rsidR="00D97E02" w:rsidRPr="00613BB9" w:rsidRDefault="00D97E02" w:rsidP="00D97E02">
      <w:pPr>
        <w:pStyle w:val="3"/>
      </w:pPr>
      <w:bookmarkStart w:id="296" w:name="_Toc46394907"/>
      <w:r w:rsidRPr="00613BB9">
        <w:rPr>
          <w:rFonts w:hint="eastAsia"/>
        </w:rPr>
        <w:t>Vue.js 后端渲染开源库 Nuxt.js</w:t>
      </w:r>
      <w:bookmarkEnd w:id="296"/>
    </w:p>
    <w:p w14:paraId="5C79998F" w14:textId="77777777" w:rsidR="00D97E02" w:rsidRPr="00613BB9" w:rsidRDefault="00D97E02" w:rsidP="00D97E02">
      <w:pPr>
        <w:rPr>
          <w:rFonts w:ascii="宋体" w:eastAsia="宋体" w:hAnsi="宋体"/>
        </w:rPr>
      </w:pPr>
    </w:p>
    <w:p w14:paraId="4004E422" w14:textId="77777777" w:rsidR="00D97E02" w:rsidRPr="00613BB9" w:rsidRDefault="00D97E02" w:rsidP="00D97E02">
      <w:pPr>
        <w:rPr>
          <w:rFonts w:ascii="宋体" w:eastAsia="宋体" w:hAnsi="宋体"/>
        </w:rPr>
      </w:pPr>
      <w:r w:rsidRPr="00613BB9">
        <w:rPr>
          <w:rFonts w:ascii="Microsoft YaHei UI" w:eastAsia="Microsoft YaHei UI" w:hAnsi="Microsoft YaHei UI" w:hint="eastAsia"/>
          <w:spacing w:val="8"/>
          <w:sz w:val="26"/>
          <w:szCs w:val="26"/>
          <w:shd w:val="clear" w:color="auto" w:fill="FFFFFF"/>
        </w:rPr>
        <w:t>Nuxt.js 是一个通过 Vue 用于服务端渲染的简单框架，灵感来自 Next.js。 Nuxt 基于 ES2015，这使得代码有着更愉快，更整洁的阅读体验。它不使用任何转换器，并取决于 Core V8 实现的功能。</w:t>
      </w:r>
    </w:p>
    <w:p w14:paraId="16B0B662" w14:textId="77777777" w:rsidR="00D97E02" w:rsidRPr="00613BB9" w:rsidRDefault="00D97E02" w:rsidP="00D97E02">
      <w:pPr>
        <w:rPr>
          <w:rFonts w:ascii="宋体" w:eastAsia="宋体" w:hAnsi="宋体"/>
        </w:rPr>
      </w:pPr>
    </w:p>
    <w:p w14:paraId="145192C3" w14:textId="77777777" w:rsidR="00D97E02" w:rsidRPr="00613BB9" w:rsidRDefault="00D97E02" w:rsidP="00D97E02">
      <w:pPr>
        <w:rPr>
          <w:rFonts w:ascii="宋体" w:eastAsia="宋体" w:hAnsi="宋体"/>
        </w:rPr>
      </w:pPr>
    </w:p>
    <w:p w14:paraId="59603BFA" w14:textId="36AA73FA" w:rsidR="00DD6C4B" w:rsidRPr="00613BB9" w:rsidRDefault="00DD6C4B" w:rsidP="003F09F3">
      <w:pPr>
        <w:pStyle w:val="2"/>
        <w:rPr>
          <w:rFonts w:ascii="Microsoft YaHei UI" w:eastAsia="Microsoft YaHei UI" w:hAnsi="Microsoft YaHei UI"/>
          <w:spacing w:val="8"/>
          <w:sz w:val="23"/>
          <w:szCs w:val="23"/>
        </w:rPr>
      </w:pPr>
      <w:bookmarkStart w:id="297" w:name="_Toc46394908"/>
      <w:r w:rsidRPr="00613BB9">
        <w:rPr>
          <w:rFonts w:ascii="Microsoft YaHei UI" w:eastAsia="Microsoft YaHei UI" w:hAnsi="Microsoft YaHei UI" w:hint="eastAsia"/>
          <w:spacing w:val="8"/>
          <w:sz w:val="23"/>
          <w:szCs w:val="23"/>
        </w:rPr>
        <w:t>其他</w:t>
      </w:r>
      <w:bookmarkEnd w:id="297"/>
    </w:p>
    <w:p w14:paraId="0154BBC1" w14:textId="77777777" w:rsidR="002D6EF2" w:rsidRPr="00613BB9" w:rsidRDefault="002D6EF2" w:rsidP="00DD6C4B">
      <w:pPr>
        <w:pStyle w:val="3"/>
        <w:rPr>
          <w:rFonts w:ascii="Microsoft YaHei UI" w:eastAsia="Microsoft YaHei UI" w:hAnsi="Microsoft YaHei UI"/>
          <w:spacing w:val="8"/>
          <w:kern w:val="36"/>
          <w:sz w:val="24"/>
          <w:szCs w:val="24"/>
        </w:rPr>
      </w:pPr>
      <w:bookmarkStart w:id="298" w:name="_Toc46394909"/>
      <w:r w:rsidRPr="00613BB9">
        <w:rPr>
          <w:rFonts w:ascii="Microsoft YaHei UI" w:eastAsia="Microsoft YaHei UI" w:hAnsi="Microsoft YaHei UI" w:hint="eastAsia"/>
          <w:spacing w:val="8"/>
          <w:kern w:val="36"/>
          <w:sz w:val="24"/>
          <w:szCs w:val="24"/>
        </w:rPr>
        <w:t>DocPad</w:t>
      </w:r>
      <w:bookmarkEnd w:id="298"/>
    </w:p>
    <w:p w14:paraId="2AB38048" w14:textId="2521F5A1" w:rsidR="002D6EF2" w:rsidRPr="00613BB9" w:rsidRDefault="002D6EF2" w:rsidP="002D6EF2">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cs="宋体" w:hint="eastAsia"/>
          <w:spacing w:val="8"/>
          <w:kern w:val="0"/>
          <w:sz w:val="26"/>
          <w:szCs w:val="26"/>
        </w:rPr>
        <w:t>DocPad自带建立好的网站主架，允许你快速的建立功能完整的网站。这个工具支持CoffeeScript、Ruby、PHP、Stylus等等。DocPad removes limitations and closes the gap between experts and beginners. Designers and developers can create websites faster than ever before.</w:t>
      </w:r>
    </w:p>
    <w:p w14:paraId="22D8EB7B" w14:textId="76CEA289" w:rsidR="000243D2" w:rsidRPr="00613BB9" w:rsidRDefault="000243D2" w:rsidP="002D6EF2">
      <w:pPr>
        <w:widowControl/>
        <w:shd w:val="clear" w:color="auto" w:fill="FFFFFF"/>
        <w:rPr>
          <w:rFonts w:ascii="Microsoft YaHei UI" w:eastAsia="Microsoft YaHei UI" w:hAnsi="Microsoft YaHei UI" w:cs="宋体"/>
          <w:spacing w:val="8"/>
          <w:kern w:val="0"/>
          <w:sz w:val="26"/>
          <w:szCs w:val="26"/>
        </w:rPr>
      </w:pPr>
    </w:p>
    <w:p w14:paraId="703E69F3" w14:textId="1065EFF8" w:rsidR="000243D2" w:rsidRPr="00613BB9" w:rsidRDefault="00490283" w:rsidP="002D6EF2">
      <w:pPr>
        <w:widowControl/>
        <w:shd w:val="clear" w:color="auto" w:fill="FFFFFF"/>
        <w:rPr>
          <w:rFonts w:ascii="Microsoft YaHei UI" w:eastAsia="Microsoft YaHei UI" w:hAnsi="Microsoft YaHei UI" w:cs="宋体"/>
          <w:spacing w:val="8"/>
          <w:kern w:val="0"/>
          <w:sz w:val="26"/>
          <w:szCs w:val="26"/>
        </w:rPr>
      </w:pPr>
      <w:r w:rsidRPr="00613BB9">
        <w:rPr>
          <w:rFonts w:ascii="Microsoft YaHei UI" w:eastAsia="Microsoft YaHei UI" w:hAnsi="Microsoft YaHei UI" w:hint="eastAsia"/>
          <w:spacing w:val="8"/>
          <w:sz w:val="23"/>
          <w:szCs w:val="23"/>
          <w:shd w:val="clear" w:color="auto" w:fill="FFFFFF"/>
        </w:rPr>
        <w:t>DocPad  可以帮助生成具有布局，元数据，预处理器（markdown，jade，coffeescript 等等），部分，骨架，文件查看器，查询和完美的插件系统的网站前端。这大大减少了有经验开发者和初学者开发网站之间的不同，帮助用户更快速的建立自己的网站。</w:t>
      </w:r>
    </w:p>
    <w:p w14:paraId="434D013B" w14:textId="77777777" w:rsidR="002D6EF2" w:rsidRPr="00613BB9" w:rsidRDefault="002D6EF2" w:rsidP="002D6EF2">
      <w:pPr>
        <w:widowControl/>
        <w:shd w:val="clear" w:color="auto" w:fill="FFFFFF"/>
        <w:rPr>
          <w:rFonts w:ascii="Microsoft YaHei UI" w:eastAsia="Microsoft YaHei UI" w:hAnsi="Microsoft YaHei UI" w:cs="宋体"/>
          <w:spacing w:val="8"/>
          <w:kern w:val="0"/>
          <w:sz w:val="23"/>
          <w:szCs w:val="23"/>
        </w:rPr>
      </w:pPr>
      <w:r w:rsidRPr="00613BB9">
        <w:rPr>
          <w:rFonts w:ascii="Microsoft YaHei UI" w:eastAsia="Microsoft YaHei UI" w:hAnsi="Microsoft YaHei UI" w:cs="宋体" w:hint="eastAsia"/>
          <w:spacing w:val="8"/>
          <w:kern w:val="0"/>
          <w:sz w:val="23"/>
          <w:szCs w:val="23"/>
        </w:rPr>
        <w:lastRenderedPageBreak/>
        <w:t>开始使用DocPad：http://docpad.org/docs/install</w:t>
      </w:r>
    </w:p>
    <w:p w14:paraId="7E30D8EE" w14:textId="673E8B4E" w:rsidR="002D6EF2" w:rsidRPr="00613BB9" w:rsidRDefault="002D6EF2" w:rsidP="000948F1">
      <w:pPr>
        <w:rPr>
          <w:rFonts w:ascii="宋体" w:eastAsia="宋体" w:hAnsi="宋体"/>
        </w:rPr>
      </w:pPr>
    </w:p>
    <w:p w14:paraId="4CDF7915" w14:textId="77777777" w:rsidR="0032487C" w:rsidRPr="00613BB9" w:rsidRDefault="0032487C" w:rsidP="0032487C">
      <w:pPr>
        <w:pStyle w:val="3"/>
        <w:rPr>
          <w:b w:val="0"/>
          <w:bCs w:val="0"/>
        </w:rPr>
      </w:pPr>
      <w:bookmarkStart w:id="299" w:name="_Toc46394910"/>
      <w:r w:rsidRPr="00613BB9">
        <w:rPr>
          <w:rFonts w:hint="eastAsia"/>
          <w:b w:val="0"/>
          <w:bCs w:val="0"/>
        </w:rPr>
        <w:t>前端 Web 应用程序构建工具 Brunch</w:t>
      </w:r>
      <w:bookmarkEnd w:id="299"/>
    </w:p>
    <w:p w14:paraId="0039528D" w14:textId="3220ABBD" w:rsidR="0032487C" w:rsidRPr="00613BB9" w:rsidRDefault="0032487C" w:rsidP="000948F1">
      <w:pPr>
        <w:rPr>
          <w:rFonts w:ascii="宋体" w:eastAsia="宋体" w:hAnsi="宋体"/>
        </w:rPr>
      </w:pPr>
    </w:p>
    <w:p w14:paraId="2A693433" w14:textId="210455C8" w:rsidR="0032487C" w:rsidRPr="00613BB9" w:rsidRDefault="0032487C" w:rsidP="000948F1">
      <w:pPr>
        <w:rPr>
          <w:rFonts w:ascii="宋体" w:eastAsia="宋体" w:hAnsi="宋体"/>
        </w:rPr>
      </w:pPr>
    </w:p>
    <w:p w14:paraId="3E5B978C" w14:textId="003980BC" w:rsidR="0032487C" w:rsidRPr="00613BB9" w:rsidRDefault="0032487C" w:rsidP="000948F1">
      <w:pPr>
        <w:rPr>
          <w:rFonts w:ascii="宋体" w:eastAsia="宋体" w:hAnsi="宋体"/>
        </w:rPr>
      </w:pPr>
      <w:r w:rsidRPr="00613BB9">
        <w:rPr>
          <w:rFonts w:ascii="Microsoft YaHei UI" w:eastAsia="Microsoft YaHei UI" w:hAnsi="Microsoft YaHei UI" w:hint="eastAsia"/>
          <w:spacing w:val="8"/>
          <w:sz w:val="23"/>
          <w:szCs w:val="23"/>
          <w:shd w:val="clear" w:color="auto" w:fill="FFFFFF"/>
        </w:rPr>
        <w:t>Brunch 是一个轻量级的、优雅和简单的方法构建 HTML5 应用程序的框架，快速的前端 Web 应用程序构建工具，具有简单的声明性配置，用于快速开发的无缝增量编译。</w:t>
      </w:r>
    </w:p>
    <w:p w14:paraId="3981F55F" w14:textId="49AF1973" w:rsidR="0032487C" w:rsidRPr="00613BB9" w:rsidRDefault="0032487C" w:rsidP="000948F1">
      <w:pPr>
        <w:rPr>
          <w:rFonts w:ascii="宋体" w:eastAsia="宋体" w:hAnsi="宋体"/>
        </w:rPr>
      </w:pPr>
    </w:p>
    <w:p w14:paraId="5D7025BF" w14:textId="3264E97A" w:rsidR="0032487C" w:rsidRPr="00613BB9" w:rsidRDefault="0032487C" w:rsidP="000948F1">
      <w:pPr>
        <w:rPr>
          <w:rFonts w:ascii="宋体" w:eastAsia="宋体" w:hAnsi="宋体"/>
        </w:rPr>
      </w:pPr>
    </w:p>
    <w:p w14:paraId="645DC609" w14:textId="7C832381" w:rsidR="0032487C" w:rsidRPr="00613BB9" w:rsidRDefault="0032487C" w:rsidP="000948F1">
      <w:pPr>
        <w:rPr>
          <w:rFonts w:ascii="宋体" w:eastAsia="宋体" w:hAnsi="宋体"/>
        </w:rPr>
      </w:pPr>
    </w:p>
    <w:p w14:paraId="26CD352A" w14:textId="77777777" w:rsidR="0032487C" w:rsidRPr="00613BB9" w:rsidRDefault="0032487C" w:rsidP="0032487C">
      <w:pPr>
        <w:pStyle w:val="3"/>
        <w:rPr>
          <w:b w:val="0"/>
          <w:bCs w:val="0"/>
        </w:rPr>
      </w:pPr>
      <w:bookmarkStart w:id="300" w:name="_Toc46394911"/>
      <w:r w:rsidRPr="00613BB9">
        <w:rPr>
          <w:rFonts w:hint="eastAsia"/>
        </w:rPr>
        <w:t>Expose</w:t>
      </w:r>
      <w:bookmarkEnd w:id="300"/>
    </w:p>
    <w:p w14:paraId="4DF5FCB4" w14:textId="70EC7482" w:rsidR="0032487C" w:rsidRPr="00613BB9" w:rsidRDefault="0032487C" w:rsidP="000948F1">
      <w:pPr>
        <w:rPr>
          <w:rFonts w:ascii="宋体" w:eastAsia="宋体" w:hAnsi="宋体"/>
        </w:rPr>
      </w:pPr>
    </w:p>
    <w:p w14:paraId="3A3E8761" w14:textId="0BDC5A4D" w:rsidR="0032487C" w:rsidRPr="00613BB9" w:rsidRDefault="0032487C" w:rsidP="000948F1">
      <w:pPr>
        <w:rPr>
          <w:rFonts w:ascii="宋体" w:eastAsia="宋体" w:hAnsi="宋体"/>
        </w:rPr>
      </w:pPr>
    </w:p>
    <w:p w14:paraId="1F80E915" w14:textId="2F7A8B71" w:rsidR="0032487C" w:rsidRPr="00613BB9" w:rsidRDefault="0032487C" w:rsidP="000948F1">
      <w:pPr>
        <w:rPr>
          <w:rFonts w:ascii="宋体" w:eastAsia="宋体" w:hAnsi="宋体"/>
        </w:rPr>
      </w:pPr>
    </w:p>
    <w:p w14:paraId="0B444C77" w14:textId="56361F9C" w:rsidR="0032487C" w:rsidRPr="00613BB9" w:rsidRDefault="0032487C" w:rsidP="000948F1">
      <w:pPr>
        <w:rPr>
          <w:rFonts w:ascii="宋体" w:eastAsia="宋体" w:hAnsi="宋体"/>
        </w:rPr>
      </w:pPr>
    </w:p>
    <w:p w14:paraId="48D9A0EF" w14:textId="77777777" w:rsidR="0032487C" w:rsidRPr="00613BB9" w:rsidRDefault="0032487C" w:rsidP="0032487C">
      <w:pPr>
        <w:pStyle w:val="3"/>
      </w:pPr>
      <w:bookmarkStart w:id="301" w:name="_Toc46394912"/>
      <w:r w:rsidRPr="00613BB9">
        <w:rPr>
          <w:rFonts w:hint="eastAsia"/>
        </w:rPr>
        <w:t>Wintersmith</w:t>
      </w:r>
      <w:bookmarkEnd w:id="301"/>
    </w:p>
    <w:p w14:paraId="75678E38" w14:textId="20C7DF6D" w:rsidR="0032487C" w:rsidRPr="00613BB9" w:rsidRDefault="0032487C" w:rsidP="000948F1">
      <w:pPr>
        <w:rPr>
          <w:rFonts w:ascii="宋体" w:eastAsia="宋体" w:hAnsi="宋体"/>
        </w:rPr>
      </w:pPr>
    </w:p>
    <w:p w14:paraId="2ED30D6C" w14:textId="2B7763E5" w:rsidR="0032487C" w:rsidRPr="00613BB9" w:rsidRDefault="00833F7C" w:rsidP="00833F7C">
      <w:pPr>
        <w:pStyle w:val="3"/>
      </w:pPr>
      <w:bookmarkStart w:id="302" w:name="_Toc46394913"/>
      <w:r w:rsidRPr="00613BB9">
        <w:rPr>
          <w:rFonts w:hint="eastAsia"/>
        </w:rPr>
        <w:t>模块化网站编译器</w:t>
      </w:r>
      <w:r w:rsidRPr="00613BB9">
        <w:t xml:space="preserve"> Phenomic</w:t>
      </w:r>
      <w:bookmarkEnd w:id="302"/>
    </w:p>
    <w:p w14:paraId="29FF98F5" w14:textId="1E400C9A" w:rsidR="002D6EF2" w:rsidRPr="00613BB9" w:rsidRDefault="002D6EF2" w:rsidP="000948F1">
      <w:pPr>
        <w:rPr>
          <w:rFonts w:ascii="宋体" w:eastAsia="宋体" w:hAnsi="宋体"/>
        </w:rPr>
      </w:pPr>
    </w:p>
    <w:p w14:paraId="1A304391" w14:textId="489CE06D" w:rsidR="00833F7C" w:rsidRPr="00613BB9" w:rsidRDefault="00833F7C" w:rsidP="000948F1">
      <w:pPr>
        <w:rPr>
          <w:rFonts w:ascii="宋体" w:eastAsia="宋体" w:hAnsi="宋体"/>
        </w:rPr>
      </w:pPr>
    </w:p>
    <w:p w14:paraId="455A8BC4" w14:textId="3DB0B3B2" w:rsidR="00833F7C" w:rsidRPr="00613BB9" w:rsidRDefault="00833F7C" w:rsidP="000948F1">
      <w:pPr>
        <w:rPr>
          <w:rFonts w:ascii="宋体" w:eastAsia="宋体" w:hAnsi="宋体"/>
        </w:rPr>
      </w:pPr>
    </w:p>
    <w:p w14:paraId="3EEA972B" w14:textId="071D2E9B" w:rsidR="00833F7C" w:rsidRPr="00613BB9" w:rsidRDefault="00833F7C" w:rsidP="00833F7C">
      <w:pPr>
        <w:pStyle w:val="3"/>
      </w:pPr>
      <w:bookmarkStart w:id="303" w:name="_Toc46394914"/>
      <w:r w:rsidRPr="00613BB9">
        <w:t>Lektor</w:t>
      </w:r>
      <w:bookmarkEnd w:id="303"/>
    </w:p>
    <w:p w14:paraId="1030400F" w14:textId="26163147" w:rsidR="00833F7C" w:rsidRPr="00613BB9" w:rsidRDefault="00833F7C" w:rsidP="000948F1">
      <w:pPr>
        <w:rPr>
          <w:rFonts w:ascii="宋体" w:eastAsia="宋体" w:hAnsi="宋体"/>
        </w:rPr>
      </w:pPr>
    </w:p>
    <w:p w14:paraId="3C6D429D" w14:textId="46A1685C" w:rsidR="00833F7C" w:rsidRPr="00613BB9" w:rsidRDefault="00833F7C" w:rsidP="000948F1">
      <w:pPr>
        <w:rPr>
          <w:rFonts w:ascii="宋体" w:eastAsia="宋体" w:hAnsi="宋体"/>
        </w:rPr>
      </w:pPr>
    </w:p>
    <w:p w14:paraId="392D7DC5" w14:textId="213EBB12" w:rsidR="00833F7C" w:rsidRPr="00613BB9" w:rsidRDefault="00833F7C" w:rsidP="000948F1">
      <w:pPr>
        <w:rPr>
          <w:rFonts w:ascii="宋体" w:eastAsia="宋体" w:hAnsi="宋体"/>
        </w:rPr>
      </w:pPr>
    </w:p>
    <w:p w14:paraId="7E9B6678" w14:textId="2AB70DFE" w:rsidR="00833F7C" w:rsidRPr="00613BB9" w:rsidRDefault="00833F7C" w:rsidP="000948F1">
      <w:pPr>
        <w:rPr>
          <w:rFonts w:ascii="宋体" w:eastAsia="宋体" w:hAnsi="宋体"/>
        </w:rPr>
      </w:pPr>
    </w:p>
    <w:p w14:paraId="4BA0A19D" w14:textId="6C64E3CB" w:rsidR="00833F7C" w:rsidRPr="00613BB9" w:rsidRDefault="00833F7C" w:rsidP="000948F1">
      <w:pPr>
        <w:rPr>
          <w:rFonts w:ascii="宋体" w:eastAsia="宋体" w:hAnsi="宋体"/>
        </w:rPr>
      </w:pPr>
    </w:p>
    <w:p w14:paraId="7583C1D4" w14:textId="5AAFCF2F" w:rsidR="00833F7C" w:rsidRPr="00613BB9" w:rsidRDefault="00833F7C" w:rsidP="000948F1">
      <w:pPr>
        <w:rPr>
          <w:rFonts w:ascii="宋体" w:eastAsia="宋体" w:hAnsi="宋体"/>
        </w:rPr>
      </w:pPr>
    </w:p>
    <w:p w14:paraId="25AC30F1" w14:textId="59DE527C" w:rsidR="00833F7C" w:rsidRPr="00613BB9" w:rsidRDefault="00833F7C" w:rsidP="000948F1">
      <w:pPr>
        <w:rPr>
          <w:rFonts w:ascii="宋体" w:eastAsia="宋体" w:hAnsi="宋体"/>
        </w:rPr>
      </w:pPr>
    </w:p>
    <w:p w14:paraId="410F3D15" w14:textId="00A726E6" w:rsidR="00833F7C" w:rsidRPr="00613BB9" w:rsidRDefault="00833F7C" w:rsidP="000948F1">
      <w:pPr>
        <w:rPr>
          <w:rFonts w:ascii="宋体" w:eastAsia="宋体" w:hAnsi="宋体"/>
        </w:rPr>
      </w:pPr>
    </w:p>
    <w:p w14:paraId="278BF7FC" w14:textId="3FB53B64" w:rsidR="00833F7C" w:rsidRPr="00613BB9" w:rsidRDefault="00833F7C" w:rsidP="000948F1">
      <w:pPr>
        <w:rPr>
          <w:rFonts w:ascii="宋体" w:eastAsia="宋体" w:hAnsi="宋体"/>
        </w:rPr>
      </w:pPr>
    </w:p>
    <w:p w14:paraId="26B43D30" w14:textId="6B9C321A" w:rsidR="00833F7C" w:rsidRPr="00613BB9" w:rsidRDefault="00833F7C" w:rsidP="000948F1">
      <w:pPr>
        <w:rPr>
          <w:rFonts w:ascii="宋体" w:eastAsia="宋体" w:hAnsi="宋体"/>
        </w:rPr>
      </w:pPr>
    </w:p>
    <w:p w14:paraId="623AFD37" w14:textId="0C1104DE" w:rsidR="00833F7C" w:rsidRPr="00613BB9" w:rsidRDefault="00833F7C" w:rsidP="000948F1">
      <w:pPr>
        <w:rPr>
          <w:rFonts w:ascii="宋体" w:eastAsia="宋体" w:hAnsi="宋体"/>
        </w:rPr>
      </w:pPr>
    </w:p>
    <w:p w14:paraId="03F482FB" w14:textId="565191DA" w:rsidR="00833F7C" w:rsidRPr="00613BB9" w:rsidRDefault="00833F7C" w:rsidP="000948F1">
      <w:pPr>
        <w:rPr>
          <w:rFonts w:ascii="宋体" w:eastAsia="宋体" w:hAnsi="宋体"/>
        </w:rPr>
      </w:pPr>
    </w:p>
    <w:p w14:paraId="12553AA7" w14:textId="77777777" w:rsidR="00833F7C" w:rsidRPr="00613BB9" w:rsidRDefault="00833F7C" w:rsidP="000948F1">
      <w:pPr>
        <w:rPr>
          <w:rFonts w:ascii="宋体" w:eastAsia="宋体" w:hAnsi="宋体"/>
        </w:rPr>
      </w:pPr>
    </w:p>
    <w:p w14:paraId="066FC4F7" w14:textId="14E756FA" w:rsidR="002D6EF2" w:rsidRPr="00613BB9" w:rsidRDefault="002D6EF2" w:rsidP="000948F1">
      <w:pPr>
        <w:rPr>
          <w:rFonts w:ascii="宋体" w:eastAsia="宋体" w:hAnsi="宋体"/>
        </w:rPr>
      </w:pPr>
    </w:p>
    <w:p w14:paraId="0A007D48" w14:textId="3743E0D0" w:rsidR="003F09F3" w:rsidRPr="00613BB9" w:rsidRDefault="003F09F3">
      <w:pPr>
        <w:widowControl/>
        <w:jc w:val="left"/>
        <w:rPr>
          <w:rFonts w:ascii="宋体" w:eastAsia="宋体" w:hAnsi="宋体"/>
        </w:rPr>
      </w:pPr>
      <w:r w:rsidRPr="00613BB9">
        <w:rPr>
          <w:rFonts w:ascii="宋体" w:eastAsia="宋体" w:hAnsi="宋体"/>
        </w:rPr>
        <w:br w:type="page"/>
      </w:r>
    </w:p>
    <w:p w14:paraId="42144F13" w14:textId="77777777" w:rsidR="002D6EF2" w:rsidRPr="00613BB9" w:rsidRDefault="002D6EF2" w:rsidP="000948F1">
      <w:pPr>
        <w:rPr>
          <w:rFonts w:ascii="宋体" w:eastAsia="宋体" w:hAnsi="宋体"/>
        </w:rPr>
      </w:pPr>
    </w:p>
    <w:p w14:paraId="5D4C4EFF" w14:textId="339B1411" w:rsidR="007A13B5" w:rsidRPr="00613BB9" w:rsidRDefault="0048795A" w:rsidP="00E45717">
      <w:pPr>
        <w:pStyle w:val="1"/>
        <w:rPr>
          <w:rFonts w:ascii="宋体" w:eastAsia="宋体" w:hAnsi="宋体"/>
        </w:rPr>
      </w:pPr>
      <w:bookmarkStart w:id="304" w:name="_Toc46394915"/>
      <w:r w:rsidRPr="00613BB9">
        <w:rPr>
          <w:rFonts w:ascii="宋体" w:eastAsia="宋体" w:hAnsi="宋体" w:hint="eastAsia"/>
        </w:rPr>
        <w:t>P</w:t>
      </w:r>
      <w:r w:rsidR="00836072" w:rsidRPr="00613BB9">
        <w:rPr>
          <w:rFonts w:ascii="宋体" w:eastAsia="宋体" w:hAnsi="宋体"/>
        </w:rPr>
        <w:t>elican</w:t>
      </w:r>
      <w:r w:rsidR="005E35E2" w:rsidRPr="00613BB9">
        <w:rPr>
          <w:rFonts w:ascii="宋体" w:eastAsia="宋体" w:hAnsi="宋体"/>
        </w:rPr>
        <w:t xml:space="preserve"> 4</w:t>
      </w:r>
      <w:bookmarkEnd w:id="304"/>
    </w:p>
    <w:p w14:paraId="5D9039B1" w14:textId="01022986" w:rsidR="007A13B5" w:rsidRPr="00613BB9" w:rsidRDefault="007A13B5">
      <w:pPr>
        <w:rPr>
          <w:rFonts w:ascii="宋体" w:eastAsia="宋体" w:hAnsi="宋体"/>
        </w:rPr>
      </w:pPr>
    </w:p>
    <w:p w14:paraId="4AFFB493" w14:textId="77777777" w:rsidR="007A13B5" w:rsidRPr="00613BB9" w:rsidRDefault="007A13B5">
      <w:pPr>
        <w:rPr>
          <w:rFonts w:ascii="宋体" w:eastAsia="宋体" w:hAnsi="宋体"/>
        </w:rPr>
      </w:pPr>
    </w:p>
    <w:p w14:paraId="1ADB769A" w14:textId="7061AE1C" w:rsidR="00CA656B" w:rsidRPr="00613BB9" w:rsidRDefault="00CA656B">
      <w:pPr>
        <w:rPr>
          <w:rFonts w:ascii="宋体" w:eastAsia="宋体" w:hAnsi="宋体"/>
        </w:rPr>
      </w:pPr>
    </w:p>
    <w:p w14:paraId="37EFEE0C" w14:textId="0A8C1A54" w:rsidR="00CA656B" w:rsidRPr="00613BB9" w:rsidRDefault="00CA656B">
      <w:pPr>
        <w:rPr>
          <w:rFonts w:ascii="宋体" w:eastAsia="宋体" w:hAnsi="宋体"/>
        </w:rPr>
      </w:pPr>
    </w:p>
    <w:p w14:paraId="3BDAC56F" w14:textId="52D500A6" w:rsidR="00CA656B" w:rsidRPr="00613BB9" w:rsidRDefault="00CA656B">
      <w:pPr>
        <w:rPr>
          <w:rFonts w:ascii="宋体" w:eastAsia="宋体" w:hAnsi="宋体"/>
        </w:rPr>
      </w:pPr>
    </w:p>
    <w:p w14:paraId="3265D916" w14:textId="77777777" w:rsidR="002E6E3A" w:rsidRPr="00613BB9" w:rsidRDefault="002E6E3A" w:rsidP="002E6E3A">
      <w:pPr>
        <w:rPr>
          <w:rFonts w:ascii="宋体" w:eastAsia="宋体" w:hAnsi="宋体"/>
        </w:rPr>
      </w:pPr>
      <w:r w:rsidRPr="00613BB9">
        <w:rPr>
          <w:rFonts w:ascii="宋体" w:eastAsia="宋体" w:hAnsi="宋体"/>
        </w:rPr>
        <w:t>G:\SBT-MKDocs&gt;pelican --help</w:t>
      </w:r>
    </w:p>
    <w:p w14:paraId="0845DF69" w14:textId="77777777" w:rsidR="002E6E3A" w:rsidRPr="00613BB9" w:rsidRDefault="002E6E3A" w:rsidP="002E6E3A">
      <w:pPr>
        <w:rPr>
          <w:rFonts w:ascii="宋体" w:eastAsia="宋体" w:hAnsi="宋体"/>
        </w:rPr>
      </w:pPr>
      <w:r w:rsidRPr="00613BB9">
        <w:rPr>
          <w:rFonts w:ascii="宋体" w:eastAsia="宋体" w:hAnsi="宋体"/>
        </w:rPr>
        <w:t>usage: pelican [-h] [-t THEME] [-o OUTPUT] [-s SETTINGS] [-d] [-v] [-q] [-D] [--version] [-r]</w:t>
      </w:r>
    </w:p>
    <w:p w14:paraId="7B987E61" w14:textId="77777777" w:rsidR="002E6E3A" w:rsidRPr="00613BB9" w:rsidRDefault="002E6E3A" w:rsidP="002E6E3A">
      <w:pPr>
        <w:rPr>
          <w:rFonts w:ascii="宋体" w:eastAsia="宋体" w:hAnsi="宋体"/>
        </w:rPr>
      </w:pPr>
      <w:r w:rsidRPr="00613BB9">
        <w:rPr>
          <w:rFonts w:ascii="宋体" w:eastAsia="宋体" w:hAnsi="宋体"/>
        </w:rPr>
        <w:t xml:space="preserve">               [--print-settings [SETTING_NAME [SETTING_NAME ...]]] [--relative-urls] [--cache-path CACHE_PATH]</w:t>
      </w:r>
    </w:p>
    <w:p w14:paraId="24355B22" w14:textId="77777777" w:rsidR="002E6E3A" w:rsidRPr="00613BB9" w:rsidRDefault="002E6E3A" w:rsidP="002E6E3A">
      <w:pPr>
        <w:rPr>
          <w:rFonts w:ascii="宋体" w:eastAsia="宋体" w:hAnsi="宋体"/>
        </w:rPr>
      </w:pPr>
      <w:r w:rsidRPr="00613BB9">
        <w:rPr>
          <w:rFonts w:ascii="宋体" w:eastAsia="宋体" w:hAnsi="宋体"/>
        </w:rPr>
        <w:t xml:space="preserve">               [--ignore-cache] [-w SELECTED_PATHS] [--fatal errors|warnings]</w:t>
      </w:r>
    </w:p>
    <w:p w14:paraId="2DF5DFA0" w14:textId="77777777" w:rsidR="002E6E3A" w:rsidRPr="00613BB9" w:rsidRDefault="002E6E3A" w:rsidP="002E6E3A">
      <w:pPr>
        <w:rPr>
          <w:rFonts w:ascii="宋体" w:eastAsia="宋体" w:hAnsi="宋体"/>
        </w:rPr>
      </w:pPr>
      <w:r w:rsidRPr="00613BB9">
        <w:rPr>
          <w:rFonts w:ascii="宋体" w:eastAsia="宋体" w:hAnsi="宋体"/>
        </w:rPr>
        <w:t xml:space="preserve">               [--logs-dedup-min-level {DEBUG,INFO,WARNING,ERROR}] [-l] [-p PORT] [-b BIND]</w:t>
      </w:r>
    </w:p>
    <w:p w14:paraId="4C90C069" w14:textId="77777777" w:rsidR="002E6E3A" w:rsidRPr="00613BB9" w:rsidRDefault="002E6E3A" w:rsidP="002E6E3A">
      <w:pPr>
        <w:rPr>
          <w:rFonts w:ascii="宋体" w:eastAsia="宋体" w:hAnsi="宋体"/>
        </w:rPr>
      </w:pPr>
      <w:r w:rsidRPr="00613BB9">
        <w:rPr>
          <w:rFonts w:ascii="宋体" w:eastAsia="宋体" w:hAnsi="宋体"/>
        </w:rPr>
        <w:t xml:space="preserve">               [path]</w:t>
      </w:r>
    </w:p>
    <w:p w14:paraId="68325A54" w14:textId="77777777" w:rsidR="002E6E3A" w:rsidRPr="00613BB9" w:rsidRDefault="002E6E3A" w:rsidP="002E6E3A">
      <w:pPr>
        <w:rPr>
          <w:rFonts w:ascii="宋体" w:eastAsia="宋体" w:hAnsi="宋体"/>
        </w:rPr>
      </w:pPr>
    </w:p>
    <w:p w14:paraId="6EC02EB7" w14:textId="77777777" w:rsidR="002E6E3A" w:rsidRPr="00613BB9" w:rsidRDefault="002E6E3A" w:rsidP="002E6E3A">
      <w:pPr>
        <w:rPr>
          <w:rFonts w:ascii="宋体" w:eastAsia="宋体" w:hAnsi="宋体"/>
        </w:rPr>
      </w:pPr>
      <w:r w:rsidRPr="00613BB9">
        <w:rPr>
          <w:rFonts w:ascii="宋体" w:eastAsia="宋体" w:hAnsi="宋体"/>
        </w:rPr>
        <w:t>A tool to generate a static blog, with restructured text input files.</w:t>
      </w:r>
    </w:p>
    <w:p w14:paraId="5DCD1964" w14:textId="77777777" w:rsidR="002E6E3A" w:rsidRPr="00613BB9" w:rsidRDefault="002E6E3A" w:rsidP="002E6E3A">
      <w:pPr>
        <w:rPr>
          <w:rFonts w:ascii="宋体" w:eastAsia="宋体" w:hAnsi="宋体"/>
        </w:rPr>
      </w:pPr>
    </w:p>
    <w:p w14:paraId="2053F55C" w14:textId="77777777" w:rsidR="002E6E3A" w:rsidRPr="00613BB9" w:rsidRDefault="002E6E3A" w:rsidP="002E6E3A">
      <w:pPr>
        <w:rPr>
          <w:rFonts w:ascii="宋体" w:eastAsia="宋体" w:hAnsi="宋体"/>
        </w:rPr>
      </w:pPr>
      <w:r w:rsidRPr="00613BB9">
        <w:rPr>
          <w:rFonts w:ascii="宋体" w:eastAsia="宋体" w:hAnsi="宋体"/>
        </w:rPr>
        <w:t>positional arguments:</w:t>
      </w:r>
    </w:p>
    <w:p w14:paraId="4FF890B4" w14:textId="77777777" w:rsidR="002E6E3A" w:rsidRPr="00613BB9" w:rsidRDefault="002E6E3A" w:rsidP="002E6E3A">
      <w:pPr>
        <w:rPr>
          <w:rFonts w:ascii="宋体" w:eastAsia="宋体" w:hAnsi="宋体"/>
        </w:rPr>
      </w:pPr>
      <w:r w:rsidRPr="00613BB9">
        <w:rPr>
          <w:rFonts w:ascii="宋体" w:eastAsia="宋体" w:hAnsi="宋体"/>
        </w:rPr>
        <w:t xml:space="preserve">  path                  Path where to find the content files. (default: None)</w:t>
      </w:r>
    </w:p>
    <w:p w14:paraId="0DD431C5" w14:textId="77777777" w:rsidR="002E6E3A" w:rsidRPr="00613BB9" w:rsidRDefault="002E6E3A" w:rsidP="002E6E3A">
      <w:pPr>
        <w:rPr>
          <w:rFonts w:ascii="宋体" w:eastAsia="宋体" w:hAnsi="宋体"/>
        </w:rPr>
      </w:pPr>
    </w:p>
    <w:p w14:paraId="20860705" w14:textId="77777777" w:rsidR="002E6E3A" w:rsidRPr="00613BB9" w:rsidRDefault="002E6E3A" w:rsidP="002E6E3A">
      <w:pPr>
        <w:rPr>
          <w:rFonts w:ascii="宋体" w:eastAsia="宋体" w:hAnsi="宋体"/>
        </w:rPr>
      </w:pPr>
      <w:r w:rsidRPr="00613BB9">
        <w:rPr>
          <w:rFonts w:ascii="宋体" w:eastAsia="宋体" w:hAnsi="宋体"/>
        </w:rPr>
        <w:t>optional arguments:</w:t>
      </w:r>
    </w:p>
    <w:p w14:paraId="50C803FC" w14:textId="77777777" w:rsidR="002E6E3A" w:rsidRPr="00613BB9" w:rsidRDefault="002E6E3A" w:rsidP="002E6E3A">
      <w:pPr>
        <w:rPr>
          <w:rFonts w:ascii="宋体" w:eastAsia="宋体" w:hAnsi="宋体"/>
        </w:rPr>
      </w:pPr>
      <w:r w:rsidRPr="00613BB9">
        <w:rPr>
          <w:rFonts w:ascii="宋体" w:eastAsia="宋体" w:hAnsi="宋体"/>
        </w:rPr>
        <w:t xml:space="preserve">  -h, --help            show this help message and exit</w:t>
      </w:r>
    </w:p>
    <w:p w14:paraId="244DCB17" w14:textId="77777777" w:rsidR="002E6E3A" w:rsidRPr="00613BB9" w:rsidRDefault="002E6E3A" w:rsidP="002E6E3A">
      <w:pPr>
        <w:rPr>
          <w:rFonts w:ascii="宋体" w:eastAsia="宋体" w:hAnsi="宋体"/>
        </w:rPr>
      </w:pPr>
      <w:r w:rsidRPr="00613BB9">
        <w:rPr>
          <w:rFonts w:ascii="宋体" w:eastAsia="宋体" w:hAnsi="宋体"/>
        </w:rPr>
        <w:t xml:space="preserve">  -t THEME, --theme-path THEME</w:t>
      </w:r>
    </w:p>
    <w:p w14:paraId="57750473" w14:textId="77777777" w:rsidR="002E6E3A" w:rsidRPr="00613BB9" w:rsidRDefault="002E6E3A" w:rsidP="002E6E3A">
      <w:pPr>
        <w:rPr>
          <w:rFonts w:ascii="宋体" w:eastAsia="宋体" w:hAnsi="宋体"/>
        </w:rPr>
      </w:pPr>
      <w:r w:rsidRPr="00613BB9">
        <w:rPr>
          <w:rFonts w:ascii="宋体" w:eastAsia="宋体" w:hAnsi="宋体"/>
        </w:rPr>
        <w:t xml:space="preserve">                        Path where to find the theme templates. If not specified, it will use the default one included</w:t>
      </w:r>
    </w:p>
    <w:p w14:paraId="3F389A7A" w14:textId="77777777" w:rsidR="002E6E3A" w:rsidRPr="00613BB9" w:rsidRDefault="002E6E3A" w:rsidP="002E6E3A">
      <w:pPr>
        <w:rPr>
          <w:rFonts w:ascii="宋体" w:eastAsia="宋体" w:hAnsi="宋体"/>
        </w:rPr>
      </w:pPr>
      <w:r w:rsidRPr="00613BB9">
        <w:rPr>
          <w:rFonts w:ascii="宋体" w:eastAsia="宋体" w:hAnsi="宋体"/>
        </w:rPr>
        <w:t xml:space="preserve">                        with pelican. (default: None)</w:t>
      </w:r>
    </w:p>
    <w:p w14:paraId="798B06F8" w14:textId="77777777" w:rsidR="002E6E3A" w:rsidRPr="00613BB9" w:rsidRDefault="002E6E3A" w:rsidP="002E6E3A">
      <w:pPr>
        <w:rPr>
          <w:rFonts w:ascii="宋体" w:eastAsia="宋体" w:hAnsi="宋体"/>
        </w:rPr>
      </w:pPr>
      <w:r w:rsidRPr="00613BB9">
        <w:rPr>
          <w:rFonts w:ascii="宋体" w:eastAsia="宋体" w:hAnsi="宋体"/>
        </w:rPr>
        <w:t xml:space="preserve">  -o OUTPUT, --output OUTPUT</w:t>
      </w:r>
    </w:p>
    <w:p w14:paraId="65975153" w14:textId="77777777" w:rsidR="002E6E3A" w:rsidRPr="00613BB9" w:rsidRDefault="002E6E3A" w:rsidP="002E6E3A">
      <w:pPr>
        <w:rPr>
          <w:rFonts w:ascii="宋体" w:eastAsia="宋体" w:hAnsi="宋体"/>
        </w:rPr>
      </w:pPr>
      <w:r w:rsidRPr="00613BB9">
        <w:rPr>
          <w:rFonts w:ascii="宋体" w:eastAsia="宋体" w:hAnsi="宋体"/>
        </w:rPr>
        <w:t xml:space="preserve">                        Where to output the generated files. If not specified, a directory will be created, named</w:t>
      </w:r>
    </w:p>
    <w:p w14:paraId="7917D975" w14:textId="77777777" w:rsidR="002E6E3A" w:rsidRPr="00613BB9" w:rsidRDefault="002E6E3A" w:rsidP="002E6E3A">
      <w:pPr>
        <w:rPr>
          <w:rFonts w:ascii="宋体" w:eastAsia="宋体" w:hAnsi="宋体"/>
        </w:rPr>
      </w:pPr>
      <w:r w:rsidRPr="00613BB9">
        <w:rPr>
          <w:rFonts w:ascii="宋体" w:eastAsia="宋体" w:hAnsi="宋体"/>
        </w:rPr>
        <w:t xml:space="preserve">                        "output" in the current path. (default: None)</w:t>
      </w:r>
    </w:p>
    <w:p w14:paraId="22FE4475" w14:textId="77777777" w:rsidR="002E6E3A" w:rsidRPr="00613BB9" w:rsidRDefault="002E6E3A" w:rsidP="002E6E3A">
      <w:pPr>
        <w:rPr>
          <w:rFonts w:ascii="宋体" w:eastAsia="宋体" w:hAnsi="宋体"/>
        </w:rPr>
      </w:pPr>
      <w:r w:rsidRPr="00613BB9">
        <w:rPr>
          <w:rFonts w:ascii="宋体" w:eastAsia="宋体" w:hAnsi="宋体"/>
        </w:rPr>
        <w:t xml:space="preserve">  -s SETTINGS, --settings SETTINGS</w:t>
      </w:r>
    </w:p>
    <w:p w14:paraId="0F950629" w14:textId="77777777" w:rsidR="002E6E3A" w:rsidRPr="00613BB9" w:rsidRDefault="002E6E3A" w:rsidP="002E6E3A">
      <w:pPr>
        <w:rPr>
          <w:rFonts w:ascii="宋体" w:eastAsia="宋体" w:hAnsi="宋体"/>
        </w:rPr>
      </w:pPr>
      <w:r w:rsidRPr="00613BB9">
        <w:rPr>
          <w:rFonts w:ascii="宋体" w:eastAsia="宋体" w:hAnsi="宋体"/>
        </w:rPr>
        <w:t xml:space="preserve">                        The settings of the application, this is automatically set to pelicanconf.py if a file exists</w:t>
      </w:r>
    </w:p>
    <w:p w14:paraId="631A1B93" w14:textId="77777777" w:rsidR="002E6E3A" w:rsidRPr="00613BB9" w:rsidRDefault="002E6E3A" w:rsidP="002E6E3A">
      <w:pPr>
        <w:rPr>
          <w:rFonts w:ascii="宋体" w:eastAsia="宋体" w:hAnsi="宋体"/>
        </w:rPr>
      </w:pPr>
      <w:r w:rsidRPr="00613BB9">
        <w:rPr>
          <w:rFonts w:ascii="宋体" w:eastAsia="宋体" w:hAnsi="宋体"/>
        </w:rPr>
        <w:t xml:space="preserve">                        with this name. (default: None)</w:t>
      </w:r>
    </w:p>
    <w:p w14:paraId="7BA0B795" w14:textId="77777777" w:rsidR="002E6E3A" w:rsidRPr="00613BB9" w:rsidRDefault="002E6E3A" w:rsidP="002E6E3A">
      <w:pPr>
        <w:rPr>
          <w:rFonts w:ascii="宋体" w:eastAsia="宋体" w:hAnsi="宋体"/>
        </w:rPr>
      </w:pPr>
      <w:r w:rsidRPr="00613BB9">
        <w:rPr>
          <w:rFonts w:ascii="宋体" w:eastAsia="宋体" w:hAnsi="宋体"/>
        </w:rPr>
        <w:t xml:space="preserve">  -d, --delete-output-directory</w:t>
      </w:r>
    </w:p>
    <w:p w14:paraId="5FAFBF85" w14:textId="77777777" w:rsidR="002E6E3A" w:rsidRPr="00613BB9" w:rsidRDefault="002E6E3A" w:rsidP="002E6E3A">
      <w:pPr>
        <w:rPr>
          <w:rFonts w:ascii="宋体" w:eastAsia="宋体" w:hAnsi="宋体"/>
        </w:rPr>
      </w:pPr>
      <w:r w:rsidRPr="00613BB9">
        <w:rPr>
          <w:rFonts w:ascii="宋体" w:eastAsia="宋体" w:hAnsi="宋体"/>
        </w:rPr>
        <w:t xml:space="preserve">                        Delete the output directory. (default: None)</w:t>
      </w:r>
    </w:p>
    <w:p w14:paraId="74533CD6" w14:textId="77777777" w:rsidR="002E6E3A" w:rsidRPr="00613BB9" w:rsidRDefault="002E6E3A" w:rsidP="002E6E3A">
      <w:pPr>
        <w:rPr>
          <w:rFonts w:ascii="宋体" w:eastAsia="宋体" w:hAnsi="宋体"/>
        </w:rPr>
      </w:pPr>
      <w:r w:rsidRPr="00613BB9">
        <w:rPr>
          <w:rFonts w:ascii="宋体" w:eastAsia="宋体" w:hAnsi="宋体"/>
        </w:rPr>
        <w:t xml:space="preserve">  -v, --verbose         Show all messages. (default: None)</w:t>
      </w:r>
    </w:p>
    <w:p w14:paraId="3851D0AF" w14:textId="77777777" w:rsidR="002E6E3A" w:rsidRPr="00613BB9" w:rsidRDefault="002E6E3A" w:rsidP="002E6E3A">
      <w:pPr>
        <w:rPr>
          <w:rFonts w:ascii="宋体" w:eastAsia="宋体" w:hAnsi="宋体"/>
        </w:rPr>
      </w:pPr>
      <w:r w:rsidRPr="00613BB9">
        <w:rPr>
          <w:rFonts w:ascii="宋体" w:eastAsia="宋体" w:hAnsi="宋体"/>
        </w:rPr>
        <w:t xml:space="preserve">  -q, --quiet           Show only critical errors. (default: None)</w:t>
      </w:r>
    </w:p>
    <w:p w14:paraId="35BF95A1" w14:textId="77777777" w:rsidR="002E6E3A" w:rsidRPr="00613BB9" w:rsidRDefault="002E6E3A" w:rsidP="002E6E3A">
      <w:pPr>
        <w:rPr>
          <w:rFonts w:ascii="宋体" w:eastAsia="宋体" w:hAnsi="宋体"/>
        </w:rPr>
      </w:pPr>
      <w:r w:rsidRPr="00613BB9">
        <w:rPr>
          <w:rFonts w:ascii="宋体" w:eastAsia="宋体" w:hAnsi="宋体"/>
        </w:rPr>
        <w:t xml:space="preserve">  -D, --debug           Show all messages, including debug messages. (default: </w:t>
      </w:r>
      <w:r w:rsidRPr="00613BB9">
        <w:rPr>
          <w:rFonts w:ascii="宋体" w:eastAsia="宋体" w:hAnsi="宋体"/>
        </w:rPr>
        <w:lastRenderedPageBreak/>
        <w:t>None)</w:t>
      </w:r>
    </w:p>
    <w:p w14:paraId="11DC02FB" w14:textId="77777777" w:rsidR="002E6E3A" w:rsidRPr="00613BB9" w:rsidRDefault="002E6E3A" w:rsidP="002E6E3A">
      <w:pPr>
        <w:rPr>
          <w:rFonts w:ascii="宋体" w:eastAsia="宋体" w:hAnsi="宋体"/>
        </w:rPr>
      </w:pPr>
      <w:r w:rsidRPr="00613BB9">
        <w:rPr>
          <w:rFonts w:ascii="宋体" w:eastAsia="宋体" w:hAnsi="宋体"/>
        </w:rPr>
        <w:t xml:space="preserve">  --version             Print the pelican version and exit.</w:t>
      </w:r>
    </w:p>
    <w:p w14:paraId="406B0138" w14:textId="77777777" w:rsidR="002E6E3A" w:rsidRPr="00613BB9" w:rsidRDefault="002E6E3A" w:rsidP="002E6E3A">
      <w:pPr>
        <w:rPr>
          <w:rFonts w:ascii="宋体" w:eastAsia="宋体" w:hAnsi="宋体"/>
        </w:rPr>
      </w:pPr>
      <w:r w:rsidRPr="00613BB9">
        <w:rPr>
          <w:rFonts w:ascii="宋体" w:eastAsia="宋体" w:hAnsi="宋体"/>
        </w:rPr>
        <w:t xml:space="preserve">  -r, --autoreload      Relaunch pelican each time a modification occurs on the content files. (default: False)</w:t>
      </w:r>
    </w:p>
    <w:p w14:paraId="641A975C" w14:textId="77777777" w:rsidR="002E6E3A" w:rsidRPr="00613BB9" w:rsidRDefault="002E6E3A" w:rsidP="002E6E3A">
      <w:pPr>
        <w:rPr>
          <w:rFonts w:ascii="宋体" w:eastAsia="宋体" w:hAnsi="宋体"/>
        </w:rPr>
      </w:pPr>
      <w:r w:rsidRPr="00613BB9">
        <w:rPr>
          <w:rFonts w:ascii="宋体" w:eastAsia="宋体" w:hAnsi="宋体"/>
        </w:rPr>
        <w:t xml:space="preserve">  --print-settings [SETTING_NAME [SETTING_NAME ...]]</w:t>
      </w:r>
    </w:p>
    <w:p w14:paraId="6B2D9257" w14:textId="77777777" w:rsidR="002E6E3A" w:rsidRPr="00613BB9" w:rsidRDefault="002E6E3A" w:rsidP="002E6E3A">
      <w:pPr>
        <w:rPr>
          <w:rFonts w:ascii="宋体" w:eastAsia="宋体" w:hAnsi="宋体"/>
        </w:rPr>
      </w:pPr>
      <w:r w:rsidRPr="00613BB9">
        <w:rPr>
          <w:rFonts w:ascii="宋体" w:eastAsia="宋体" w:hAnsi="宋体"/>
        </w:rPr>
        <w:t xml:space="preserve">                        Print current configuration settings and exit. Append one or more setting name arguments to</w:t>
      </w:r>
    </w:p>
    <w:p w14:paraId="4E53FF5A" w14:textId="77777777" w:rsidR="002E6E3A" w:rsidRPr="00613BB9" w:rsidRDefault="002E6E3A" w:rsidP="002E6E3A">
      <w:pPr>
        <w:rPr>
          <w:rFonts w:ascii="宋体" w:eastAsia="宋体" w:hAnsi="宋体"/>
        </w:rPr>
      </w:pPr>
      <w:r w:rsidRPr="00613BB9">
        <w:rPr>
          <w:rFonts w:ascii="宋体" w:eastAsia="宋体" w:hAnsi="宋体"/>
        </w:rPr>
        <w:t xml:space="preserve">                        see the values for specific settings only. (default: None)</w:t>
      </w:r>
    </w:p>
    <w:p w14:paraId="07780155" w14:textId="77777777" w:rsidR="002E6E3A" w:rsidRPr="00613BB9" w:rsidRDefault="002E6E3A" w:rsidP="002E6E3A">
      <w:pPr>
        <w:rPr>
          <w:rFonts w:ascii="宋体" w:eastAsia="宋体" w:hAnsi="宋体"/>
        </w:rPr>
      </w:pPr>
      <w:r w:rsidRPr="00613BB9">
        <w:rPr>
          <w:rFonts w:ascii="宋体" w:eastAsia="宋体" w:hAnsi="宋体"/>
        </w:rPr>
        <w:t xml:space="preserve">  --relative-urls       Use relative urls in output, useful for site development (default: False)</w:t>
      </w:r>
    </w:p>
    <w:p w14:paraId="5086CB87" w14:textId="21D7C0FE" w:rsidR="00CA656B" w:rsidRPr="00613BB9" w:rsidRDefault="002E6E3A" w:rsidP="002E6E3A">
      <w:pPr>
        <w:rPr>
          <w:rFonts w:ascii="宋体" w:eastAsia="宋体" w:hAnsi="宋体"/>
        </w:rPr>
      </w:pPr>
      <w:r w:rsidRPr="00613BB9">
        <w:rPr>
          <w:rFonts w:ascii="宋体" w:eastAsia="宋体" w:hAnsi="宋体"/>
        </w:rPr>
        <w:t xml:space="preserve">  --cache-path CACHE_PATH</w:t>
      </w:r>
    </w:p>
    <w:p w14:paraId="7537A262" w14:textId="77777777" w:rsidR="002E6E3A" w:rsidRPr="00613BB9" w:rsidRDefault="002E6E3A" w:rsidP="002E6E3A">
      <w:pPr>
        <w:rPr>
          <w:rFonts w:ascii="宋体" w:eastAsia="宋体" w:hAnsi="宋体"/>
        </w:rPr>
      </w:pPr>
      <w:r w:rsidRPr="00613BB9">
        <w:rPr>
          <w:rFonts w:ascii="宋体" w:eastAsia="宋体" w:hAnsi="宋体"/>
        </w:rPr>
        <w:t xml:space="preserve">                        Directory in which to store cache files. If not specified, defaults to "cache". (default:</w:t>
      </w:r>
    </w:p>
    <w:p w14:paraId="725D85E8" w14:textId="77777777" w:rsidR="002E6E3A" w:rsidRPr="00613BB9" w:rsidRDefault="002E6E3A" w:rsidP="002E6E3A">
      <w:pPr>
        <w:rPr>
          <w:rFonts w:ascii="宋体" w:eastAsia="宋体" w:hAnsi="宋体"/>
        </w:rPr>
      </w:pPr>
      <w:r w:rsidRPr="00613BB9">
        <w:rPr>
          <w:rFonts w:ascii="宋体" w:eastAsia="宋体" w:hAnsi="宋体"/>
        </w:rPr>
        <w:t xml:space="preserve">                        None)</w:t>
      </w:r>
    </w:p>
    <w:p w14:paraId="08E6FC50" w14:textId="77777777" w:rsidR="002E6E3A" w:rsidRPr="00613BB9" w:rsidRDefault="002E6E3A" w:rsidP="002E6E3A">
      <w:pPr>
        <w:rPr>
          <w:rFonts w:ascii="宋体" w:eastAsia="宋体" w:hAnsi="宋体"/>
        </w:rPr>
      </w:pPr>
      <w:r w:rsidRPr="00613BB9">
        <w:rPr>
          <w:rFonts w:ascii="宋体" w:eastAsia="宋体" w:hAnsi="宋体"/>
        </w:rPr>
        <w:t xml:space="preserve">  --ignore-cache        Ignore content cache from previous runs by not loading cache files. (default: False)</w:t>
      </w:r>
    </w:p>
    <w:p w14:paraId="206A3340" w14:textId="77777777" w:rsidR="002E6E3A" w:rsidRPr="00613BB9" w:rsidRDefault="002E6E3A" w:rsidP="002E6E3A">
      <w:pPr>
        <w:rPr>
          <w:rFonts w:ascii="宋体" w:eastAsia="宋体" w:hAnsi="宋体"/>
        </w:rPr>
      </w:pPr>
      <w:r w:rsidRPr="00613BB9">
        <w:rPr>
          <w:rFonts w:ascii="宋体" w:eastAsia="宋体" w:hAnsi="宋体"/>
        </w:rPr>
        <w:t xml:space="preserve">  -w SELECTED_PATHS, --write-selected SELECTED_PATHS</w:t>
      </w:r>
    </w:p>
    <w:p w14:paraId="253CDBD8" w14:textId="77777777" w:rsidR="002E6E3A" w:rsidRPr="00613BB9" w:rsidRDefault="002E6E3A" w:rsidP="002E6E3A">
      <w:pPr>
        <w:rPr>
          <w:rFonts w:ascii="宋体" w:eastAsia="宋体" w:hAnsi="宋体"/>
        </w:rPr>
      </w:pPr>
      <w:r w:rsidRPr="00613BB9">
        <w:rPr>
          <w:rFonts w:ascii="宋体" w:eastAsia="宋体" w:hAnsi="宋体"/>
        </w:rPr>
        <w:t xml:space="preserve">                        Comma separated list of selected paths to write (default: None)</w:t>
      </w:r>
    </w:p>
    <w:p w14:paraId="2ACAACC9" w14:textId="77777777" w:rsidR="002E6E3A" w:rsidRPr="00613BB9" w:rsidRDefault="002E6E3A" w:rsidP="002E6E3A">
      <w:pPr>
        <w:rPr>
          <w:rFonts w:ascii="宋体" w:eastAsia="宋体" w:hAnsi="宋体"/>
        </w:rPr>
      </w:pPr>
      <w:r w:rsidRPr="00613BB9">
        <w:rPr>
          <w:rFonts w:ascii="宋体" w:eastAsia="宋体" w:hAnsi="宋体"/>
        </w:rPr>
        <w:t xml:space="preserve">  --fatal errors|warnings</w:t>
      </w:r>
    </w:p>
    <w:p w14:paraId="3C536127" w14:textId="77777777" w:rsidR="002E6E3A" w:rsidRPr="00613BB9" w:rsidRDefault="002E6E3A" w:rsidP="002E6E3A">
      <w:pPr>
        <w:rPr>
          <w:rFonts w:ascii="宋体" w:eastAsia="宋体" w:hAnsi="宋体"/>
        </w:rPr>
      </w:pPr>
      <w:r w:rsidRPr="00613BB9">
        <w:rPr>
          <w:rFonts w:ascii="宋体" w:eastAsia="宋体" w:hAnsi="宋体"/>
        </w:rPr>
        <w:t xml:space="preserve">                        Exit the program with non-zero status if any errors/warnings encountered. (default: )</w:t>
      </w:r>
    </w:p>
    <w:p w14:paraId="65C2EF9B" w14:textId="77777777" w:rsidR="002E6E3A" w:rsidRPr="00613BB9" w:rsidRDefault="002E6E3A" w:rsidP="002E6E3A">
      <w:pPr>
        <w:rPr>
          <w:rFonts w:ascii="宋体" w:eastAsia="宋体" w:hAnsi="宋体"/>
        </w:rPr>
      </w:pPr>
      <w:r w:rsidRPr="00613BB9">
        <w:rPr>
          <w:rFonts w:ascii="宋体" w:eastAsia="宋体" w:hAnsi="宋体"/>
        </w:rPr>
        <w:t xml:space="preserve">  --logs-dedup-min-level {DEBUG,INFO,WARNING,ERROR}</w:t>
      </w:r>
    </w:p>
    <w:p w14:paraId="026EF05E" w14:textId="77777777" w:rsidR="002E6E3A" w:rsidRPr="00613BB9" w:rsidRDefault="002E6E3A" w:rsidP="002E6E3A">
      <w:pPr>
        <w:rPr>
          <w:rFonts w:ascii="宋体" w:eastAsia="宋体" w:hAnsi="宋体"/>
        </w:rPr>
      </w:pPr>
      <w:r w:rsidRPr="00613BB9">
        <w:rPr>
          <w:rFonts w:ascii="宋体" w:eastAsia="宋体" w:hAnsi="宋体"/>
        </w:rPr>
        <w:t xml:space="preserve">                        Only enable log de-duplication for levels equal to or above the specified value (default:</w:t>
      </w:r>
    </w:p>
    <w:p w14:paraId="7507FE91" w14:textId="77777777" w:rsidR="002E6E3A" w:rsidRPr="00613BB9" w:rsidRDefault="002E6E3A" w:rsidP="002E6E3A">
      <w:pPr>
        <w:rPr>
          <w:rFonts w:ascii="宋体" w:eastAsia="宋体" w:hAnsi="宋体"/>
        </w:rPr>
      </w:pPr>
      <w:r w:rsidRPr="00613BB9">
        <w:rPr>
          <w:rFonts w:ascii="宋体" w:eastAsia="宋体" w:hAnsi="宋体"/>
        </w:rPr>
        <w:t xml:space="preserve">                        WARNING)</w:t>
      </w:r>
    </w:p>
    <w:p w14:paraId="4EBDF843" w14:textId="77777777" w:rsidR="002E6E3A" w:rsidRPr="00613BB9" w:rsidRDefault="002E6E3A" w:rsidP="002E6E3A">
      <w:pPr>
        <w:rPr>
          <w:rFonts w:ascii="宋体" w:eastAsia="宋体" w:hAnsi="宋体"/>
        </w:rPr>
      </w:pPr>
      <w:r w:rsidRPr="00613BB9">
        <w:rPr>
          <w:rFonts w:ascii="宋体" w:eastAsia="宋体" w:hAnsi="宋体"/>
        </w:rPr>
        <w:t xml:space="preserve">  -l, --listen          Serve content files via HTTP and port 8000. (default: False)</w:t>
      </w:r>
    </w:p>
    <w:p w14:paraId="68EA0F5C" w14:textId="77777777" w:rsidR="002E6E3A" w:rsidRPr="00613BB9" w:rsidRDefault="002E6E3A" w:rsidP="002E6E3A">
      <w:pPr>
        <w:rPr>
          <w:rFonts w:ascii="宋体" w:eastAsia="宋体" w:hAnsi="宋体"/>
        </w:rPr>
      </w:pPr>
      <w:r w:rsidRPr="00613BB9">
        <w:rPr>
          <w:rFonts w:ascii="宋体" w:eastAsia="宋体" w:hAnsi="宋体"/>
        </w:rPr>
        <w:t xml:space="preserve">  -p PORT, --port PORT  Port to serve HTTP files at. (default: 8000) (default: None)</w:t>
      </w:r>
    </w:p>
    <w:p w14:paraId="1174FB90" w14:textId="765C2146" w:rsidR="00CA656B" w:rsidRPr="00613BB9" w:rsidRDefault="002E6E3A" w:rsidP="002E6E3A">
      <w:pPr>
        <w:rPr>
          <w:rFonts w:ascii="宋体" w:eastAsia="宋体" w:hAnsi="宋体"/>
        </w:rPr>
      </w:pPr>
      <w:r w:rsidRPr="00613BB9">
        <w:rPr>
          <w:rFonts w:ascii="宋体" w:eastAsia="宋体" w:hAnsi="宋体"/>
        </w:rPr>
        <w:t xml:space="preserve">  -b BIND, --bind BIND  IP to bind to when serving files via HTTP (default: 127.0.0.1) (default: None)</w:t>
      </w:r>
    </w:p>
    <w:p w14:paraId="641A5783" w14:textId="619C178D" w:rsidR="00CA656B" w:rsidRPr="00613BB9" w:rsidRDefault="00CA656B">
      <w:pPr>
        <w:rPr>
          <w:rFonts w:ascii="宋体" w:eastAsia="宋体" w:hAnsi="宋体"/>
        </w:rPr>
      </w:pPr>
    </w:p>
    <w:p w14:paraId="3C4069B2" w14:textId="1AA1A39A" w:rsidR="00CA656B" w:rsidRPr="00613BB9" w:rsidRDefault="00CA656B">
      <w:pPr>
        <w:rPr>
          <w:rFonts w:ascii="宋体" w:eastAsia="宋体" w:hAnsi="宋体"/>
        </w:rPr>
      </w:pPr>
    </w:p>
    <w:p w14:paraId="460DF85A" w14:textId="20FD7162" w:rsidR="007A13B5" w:rsidRPr="00613BB9" w:rsidRDefault="007A13B5">
      <w:pPr>
        <w:rPr>
          <w:rFonts w:ascii="宋体" w:eastAsia="宋体" w:hAnsi="宋体"/>
        </w:rPr>
      </w:pPr>
    </w:p>
    <w:p w14:paraId="09CE8299" w14:textId="0DBC9775" w:rsidR="00436952" w:rsidRPr="00613BB9" w:rsidRDefault="008616BB" w:rsidP="00E45717">
      <w:pPr>
        <w:pStyle w:val="2"/>
      </w:pPr>
      <w:bookmarkStart w:id="305" w:name="_Toc46394916"/>
      <w:r w:rsidRPr="00613BB9">
        <w:t>Pelican</w:t>
      </w:r>
      <w:r w:rsidR="00436952" w:rsidRPr="00613BB9">
        <w:t>简介</w:t>
      </w:r>
      <w:bookmarkEnd w:id="305"/>
    </w:p>
    <w:p w14:paraId="5274ED7D" w14:textId="77777777" w:rsidR="00436952" w:rsidRPr="00613BB9" w:rsidRDefault="00436952" w:rsidP="00436952">
      <w:pPr>
        <w:pStyle w:val="a3"/>
      </w:pPr>
      <w:r w:rsidRPr="00613BB9">
        <w:t>Pelican用Python编写的静态站点生成器。亮点：</w:t>
      </w:r>
    </w:p>
    <w:p w14:paraId="6AC7C04E" w14:textId="77777777" w:rsidR="00436952" w:rsidRPr="00613BB9" w:rsidRDefault="00436952" w:rsidP="00907565">
      <w:pPr>
        <w:widowControl/>
        <w:numPr>
          <w:ilvl w:val="0"/>
          <w:numId w:val="58"/>
        </w:numPr>
        <w:spacing w:before="100" w:beforeAutospacing="1" w:after="100" w:afterAutospacing="1"/>
        <w:jc w:val="left"/>
        <w:rPr>
          <w:rFonts w:ascii="宋体" w:eastAsia="宋体" w:hAnsi="宋体"/>
        </w:rPr>
      </w:pPr>
      <w:r w:rsidRPr="00613BB9">
        <w:rPr>
          <w:rFonts w:ascii="宋体" w:eastAsia="宋体" w:hAnsi="宋体"/>
        </w:rPr>
        <w:t>使用reStructuredText或Markdown格式直接用编辑器编写内容</w:t>
      </w:r>
    </w:p>
    <w:p w14:paraId="0C295FC2" w14:textId="77777777" w:rsidR="00436952" w:rsidRPr="00613BB9" w:rsidRDefault="00436952" w:rsidP="00907565">
      <w:pPr>
        <w:widowControl/>
        <w:numPr>
          <w:ilvl w:val="0"/>
          <w:numId w:val="58"/>
        </w:numPr>
        <w:spacing w:before="100" w:beforeAutospacing="1" w:after="100" w:afterAutospacing="1"/>
        <w:jc w:val="left"/>
        <w:rPr>
          <w:rFonts w:ascii="宋体" w:eastAsia="宋体" w:hAnsi="宋体"/>
        </w:rPr>
      </w:pPr>
      <w:r w:rsidRPr="00613BB9">
        <w:rPr>
          <w:rFonts w:ascii="宋体" w:eastAsia="宋体" w:hAnsi="宋体"/>
        </w:rPr>
        <w:t>简单的CLI工具来(重新)生成站点</w:t>
      </w:r>
    </w:p>
    <w:p w14:paraId="2A4B4CDA" w14:textId="77777777" w:rsidR="00436952" w:rsidRPr="00613BB9" w:rsidRDefault="00436952" w:rsidP="00907565">
      <w:pPr>
        <w:widowControl/>
        <w:numPr>
          <w:ilvl w:val="0"/>
          <w:numId w:val="58"/>
        </w:numPr>
        <w:spacing w:before="100" w:beforeAutospacing="1" w:after="100" w:afterAutospacing="1"/>
        <w:jc w:val="left"/>
        <w:rPr>
          <w:rFonts w:ascii="宋体" w:eastAsia="宋体" w:hAnsi="宋体"/>
        </w:rPr>
      </w:pPr>
      <w:r w:rsidRPr="00613BB9">
        <w:rPr>
          <w:rFonts w:ascii="宋体" w:eastAsia="宋体" w:hAnsi="宋体"/>
        </w:rPr>
        <w:t>易于与分布式版本控制系统和Web对接</w:t>
      </w:r>
    </w:p>
    <w:p w14:paraId="25D00397" w14:textId="77777777" w:rsidR="00436952" w:rsidRPr="00613BB9" w:rsidRDefault="00436952" w:rsidP="00907565">
      <w:pPr>
        <w:widowControl/>
        <w:numPr>
          <w:ilvl w:val="0"/>
          <w:numId w:val="58"/>
        </w:numPr>
        <w:spacing w:before="100" w:beforeAutospacing="1" w:after="100" w:afterAutospacing="1"/>
        <w:jc w:val="left"/>
        <w:rPr>
          <w:rFonts w:ascii="宋体" w:eastAsia="宋体" w:hAnsi="宋体"/>
        </w:rPr>
      </w:pPr>
      <w:r w:rsidRPr="00613BB9">
        <w:rPr>
          <w:rFonts w:ascii="宋体" w:eastAsia="宋体" w:hAnsi="宋体"/>
        </w:rPr>
        <w:lastRenderedPageBreak/>
        <w:t>完全静态输出，可在任何地方托管</w:t>
      </w:r>
    </w:p>
    <w:p w14:paraId="38267AC4" w14:textId="77777777" w:rsidR="00436952" w:rsidRPr="00613BB9" w:rsidRDefault="00436952" w:rsidP="00436952">
      <w:pPr>
        <w:pStyle w:val="a3"/>
      </w:pPr>
      <w:r w:rsidRPr="00613BB9">
        <w:t>Pelican 4目前支持：</w:t>
      </w:r>
    </w:p>
    <w:p w14:paraId="374092E9" w14:textId="77777777" w:rsidR="00436952" w:rsidRPr="00613BB9" w:rsidRDefault="00436952" w:rsidP="00907565">
      <w:pPr>
        <w:widowControl/>
        <w:numPr>
          <w:ilvl w:val="0"/>
          <w:numId w:val="59"/>
        </w:numPr>
        <w:spacing w:before="100" w:beforeAutospacing="1" w:after="100" w:afterAutospacing="1"/>
        <w:jc w:val="left"/>
        <w:rPr>
          <w:rFonts w:ascii="宋体" w:eastAsia="宋体" w:hAnsi="宋体"/>
        </w:rPr>
      </w:pPr>
      <w:r w:rsidRPr="00613BB9">
        <w:rPr>
          <w:rFonts w:ascii="宋体" w:eastAsia="宋体" w:hAnsi="宋体"/>
        </w:rPr>
        <w:t>文章（例如博客文章）和页面（例如，“关于”，“项目”，“联系方式”）</w:t>
      </w:r>
    </w:p>
    <w:p w14:paraId="4350C917" w14:textId="77777777" w:rsidR="00436952" w:rsidRPr="00613BB9" w:rsidRDefault="00436952" w:rsidP="00907565">
      <w:pPr>
        <w:widowControl/>
        <w:numPr>
          <w:ilvl w:val="0"/>
          <w:numId w:val="59"/>
        </w:numPr>
        <w:spacing w:before="100" w:beforeAutospacing="1" w:after="100" w:afterAutospacing="1"/>
        <w:jc w:val="left"/>
        <w:rPr>
          <w:rFonts w:ascii="宋体" w:eastAsia="宋体" w:hAnsi="宋体"/>
        </w:rPr>
      </w:pPr>
      <w:r w:rsidRPr="00613BB9">
        <w:rPr>
          <w:rFonts w:ascii="宋体" w:eastAsia="宋体" w:hAnsi="宋体"/>
        </w:rPr>
        <w:t>评论，通过外部服务（Disqus）。如果您希望更好地控制评论，也可自托管评论是另一种选择。</w:t>
      </w:r>
    </w:p>
    <w:p w14:paraId="0D3F4609" w14:textId="77777777" w:rsidR="00436952" w:rsidRPr="00613BB9" w:rsidRDefault="00436952" w:rsidP="00907565">
      <w:pPr>
        <w:widowControl/>
        <w:numPr>
          <w:ilvl w:val="0"/>
          <w:numId w:val="59"/>
        </w:numPr>
        <w:spacing w:before="100" w:beforeAutospacing="1" w:after="100" w:afterAutospacing="1"/>
        <w:jc w:val="left"/>
        <w:rPr>
          <w:rFonts w:ascii="宋体" w:eastAsia="宋体" w:hAnsi="宋体"/>
        </w:rPr>
      </w:pPr>
      <w:r w:rsidRPr="00613BB9">
        <w:rPr>
          <w:rFonts w:ascii="宋体" w:eastAsia="宋体" w:hAnsi="宋体"/>
        </w:rPr>
        <w:t>主题支持（使用Jinja2模板创建主题）</w:t>
      </w:r>
    </w:p>
    <w:p w14:paraId="4F6E701B" w14:textId="77777777" w:rsidR="00436952" w:rsidRPr="00613BB9" w:rsidRDefault="00436952" w:rsidP="00907565">
      <w:pPr>
        <w:widowControl/>
        <w:numPr>
          <w:ilvl w:val="0"/>
          <w:numId w:val="59"/>
        </w:numPr>
        <w:spacing w:before="100" w:beforeAutospacing="1" w:after="100" w:afterAutospacing="1"/>
        <w:jc w:val="left"/>
        <w:rPr>
          <w:rFonts w:ascii="宋体" w:eastAsia="宋体" w:hAnsi="宋体"/>
        </w:rPr>
      </w:pPr>
      <w:r w:rsidRPr="00613BB9">
        <w:rPr>
          <w:rFonts w:ascii="宋体" w:eastAsia="宋体" w:hAnsi="宋体"/>
        </w:rPr>
        <w:t>以多种语言发表文章</w:t>
      </w:r>
    </w:p>
    <w:p w14:paraId="5ACF956C" w14:textId="77777777" w:rsidR="00436952" w:rsidRPr="00613BB9" w:rsidRDefault="00436952" w:rsidP="00907565">
      <w:pPr>
        <w:widowControl/>
        <w:numPr>
          <w:ilvl w:val="0"/>
          <w:numId w:val="59"/>
        </w:numPr>
        <w:spacing w:before="100" w:beforeAutospacing="1" w:after="100" w:afterAutospacing="1"/>
        <w:jc w:val="left"/>
        <w:rPr>
          <w:rFonts w:ascii="宋体" w:eastAsia="宋体" w:hAnsi="宋体"/>
        </w:rPr>
      </w:pPr>
      <w:r w:rsidRPr="00613BB9">
        <w:rPr>
          <w:rFonts w:ascii="宋体" w:eastAsia="宋体" w:hAnsi="宋体"/>
        </w:rPr>
        <w:t>Atom / RSS feeds</w:t>
      </w:r>
    </w:p>
    <w:p w14:paraId="68A4335D" w14:textId="77777777" w:rsidR="00436952" w:rsidRPr="00613BB9" w:rsidRDefault="00436952" w:rsidP="00907565">
      <w:pPr>
        <w:widowControl/>
        <w:numPr>
          <w:ilvl w:val="0"/>
          <w:numId w:val="59"/>
        </w:numPr>
        <w:spacing w:before="100" w:beforeAutospacing="1" w:after="100" w:afterAutospacing="1"/>
        <w:jc w:val="left"/>
        <w:rPr>
          <w:rFonts w:ascii="宋体" w:eastAsia="宋体" w:hAnsi="宋体"/>
        </w:rPr>
      </w:pPr>
      <w:r w:rsidRPr="00613BB9">
        <w:rPr>
          <w:rFonts w:ascii="宋体" w:eastAsia="宋体" w:hAnsi="宋体"/>
        </w:rPr>
        <w:t>代码高亮</w:t>
      </w:r>
    </w:p>
    <w:p w14:paraId="7E535C89" w14:textId="77777777" w:rsidR="00436952" w:rsidRPr="00613BB9" w:rsidRDefault="00436952" w:rsidP="00907565">
      <w:pPr>
        <w:widowControl/>
        <w:numPr>
          <w:ilvl w:val="0"/>
          <w:numId w:val="59"/>
        </w:numPr>
        <w:spacing w:before="100" w:beforeAutospacing="1" w:after="100" w:afterAutospacing="1"/>
        <w:jc w:val="left"/>
        <w:rPr>
          <w:rFonts w:ascii="宋体" w:eastAsia="宋体" w:hAnsi="宋体"/>
        </w:rPr>
      </w:pPr>
      <w:r w:rsidRPr="00613BB9">
        <w:rPr>
          <w:rFonts w:ascii="宋体" w:eastAsia="宋体" w:hAnsi="宋体"/>
        </w:rPr>
        <w:t>从WordPress，Dotclear或RSS导入</w:t>
      </w:r>
    </w:p>
    <w:p w14:paraId="5F11E73C" w14:textId="77777777" w:rsidR="00436952" w:rsidRPr="00613BB9" w:rsidRDefault="00436952" w:rsidP="00907565">
      <w:pPr>
        <w:widowControl/>
        <w:numPr>
          <w:ilvl w:val="0"/>
          <w:numId w:val="59"/>
        </w:numPr>
        <w:spacing w:before="100" w:beforeAutospacing="1" w:after="100" w:afterAutospacing="1"/>
        <w:jc w:val="left"/>
        <w:rPr>
          <w:rFonts w:ascii="宋体" w:eastAsia="宋体" w:hAnsi="宋体"/>
        </w:rPr>
      </w:pPr>
      <w:r w:rsidRPr="00613BB9">
        <w:rPr>
          <w:rFonts w:ascii="宋体" w:eastAsia="宋体" w:hAnsi="宋体"/>
        </w:rPr>
        <w:t>与外部工具集成：Twitter，Google Analytics等（可选）</w:t>
      </w:r>
    </w:p>
    <w:p w14:paraId="4CE0BF30" w14:textId="77777777" w:rsidR="00436952" w:rsidRPr="00613BB9" w:rsidRDefault="00436952" w:rsidP="00907565">
      <w:pPr>
        <w:widowControl/>
        <w:numPr>
          <w:ilvl w:val="0"/>
          <w:numId w:val="59"/>
        </w:numPr>
        <w:spacing w:before="100" w:beforeAutospacing="1" w:after="100" w:afterAutospacing="1"/>
        <w:jc w:val="left"/>
        <w:rPr>
          <w:rFonts w:ascii="宋体" w:eastAsia="宋体" w:hAnsi="宋体"/>
        </w:rPr>
      </w:pPr>
      <w:r w:rsidRPr="00613BB9">
        <w:rPr>
          <w:rFonts w:ascii="宋体" w:eastAsia="宋体" w:hAnsi="宋体"/>
        </w:rPr>
        <w:t>借助内容缓存和选择性输出写入，可以快速重建</w:t>
      </w:r>
    </w:p>
    <w:p w14:paraId="65137ED5" w14:textId="77777777" w:rsidR="00436952" w:rsidRPr="00613BB9" w:rsidRDefault="00436952" w:rsidP="00436952">
      <w:pPr>
        <w:pStyle w:val="a3"/>
      </w:pPr>
      <w:r w:rsidRPr="00613BB9">
        <w:t>为什么叫“Pelican”这个名字？</w:t>
      </w:r>
    </w:p>
    <w:p w14:paraId="37F5AEE2" w14:textId="77777777" w:rsidR="00436952" w:rsidRPr="00613BB9" w:rsidRDefault="00436952" w:rsidP="00436952">
      <w:pPr>
        <w:pStyle w:val="a3"/>
      </w:pPr>
      <w:r w:rsidRPr="00613BB9">
        <w:t>“Pelican”是calepin的字谜，在法语中意为“笔记本”。 ;）</w:t>
      </w:r>
    </w:p>
    <w:p w14:paraId="6742F774" w14:textId="6E139C5F" w:rsidR="00436952" w:rsidRPr="00613BB9" w:rsidRDefault="00436952" w:rsidP="00436952">
      <w:pPr>
        <w:pStyle w:val="a3"/>
      </w:pPr>
      <w:r w:rsidRPr="00613BB9">
        <w:t>您可以访问以下网址获取源代码：https：</w:t>
      </w:r>
      <w:hyperlink r:id="rId1966" w:tgtFrame="_blank" w:history="1">
        <w:r w:rsidRPr="00613BB9">
          <w:rPr>
            <w:rStyle w:val="a4"/>
            <w:color w:val="auto"/>
          </w:rPr>
          <w:t>//github.com/getpelican/pelican</w:t>
        </w:r>
      </w:hyperlink>
      <w:r w:rsidRPr="00613BB9">
        <w:t>。更多相关库参见</w:t>
      </w:r>
      <w:hyperlink r:id="rId1967" w:tgtFrame="_blank" w:history="1">
        <w:r w:rsidRPr="00613BB9">
          <w:rPr>
            <w:rStyle w:val="a4"/>
            <w:color w:val="auto"/>
          </w:rPr>
          <w:t>https://github.com/china-testing/python-api-tesing</w:t>
        </w:r>
      </w:hyperlink>
      <w:r w:rsidRPr="00613BB9">
        <w:t>。</w:t>
      </w:r>
    </w:p>
    <w:p w14:paraId="0162D23D" w14:textId="169837B4" w:rsidR="005D5AB4" w:rsidRPr="00613BB9" w:rsidRDefault="005D5AB4" w:rsidP="00436952">
      <w:pPr>
        <w:pStyle w:val="a3"/>
      </w:pPr>
    </w:p>
    <w:p w14:paraId="5073B852" w14:textId="77777777" w:rsidR="005D5AB4" w:rsidRPr="00613BB9" w:rsidRDefault="005D5AB4" w:rsidP="005D5AB4">
      <w:pPr>
        <w:widowControl/>
        <w:spacing w:before="100" w:beforeAutospacing="1" w:after="100" w:afterAutospacing="1" w:line="403"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搭建博客的工具选用了Pelican，Pelican是一个用Python语言编写的静态网站生成器，支持使用restructuredText和Markdown写文章，配置灵活，扩展性强，有许多优秀的主题和插件可供使用。Pelican 的Github地址是：</w:t>
      </w:r>
      <w:hyperlink r:id="rId1968" w:history="1">
        <w:r w:rsidRPr="00613BB9">
          <w:rPr>
            <w:rFonts w:ascii="宋体" w:eastAsia="宋体" w:hAnsi="宋体" w:cs="宋体" w:hint="eastAsia"/>
            <w:kern w:val="0"/>
            <w:sz w:val="25"/>
            <w:szCs w:val="25"/>
            <w:u w:val="single"/>
          </w:rPr>
          <w:t>https://github.com/getpelican/pelican</w:t>
        </w:r>
      </w:hyperlink>
      <w:r w:rsidRPr="00613BB9">
        <w:rPr>
          <w:rFonts w:ascii="宋体" w:eastAsia="宋体" w:hAnsi="宋体" w:cs="宋体" w:hint="eastAsia"/>
          <w:kern w:val="0"/>
          <w:sz w:val="25"/>
          <w:szCs w:val="25"/>
        </w:rPr>
        <w:t xml:space="preserve">; </w:t>
      </w:r>
    </w:p>
    <w:p w14:paraId="689DA6F7" w14:textId="28CD3082" w:rsidR="005D5AB4" w:rsidRPr="00613BB9" w:rsidRDefault="005D5AB4" w:rsidP="00436952">
      <w:pPr>
        <w:pStyle w:val="a3"/>
      </w:pPr>
    </w:p>
    <w:p w14:paraId="62CAAB83" w14:textId="027487CB" w:rsidR="005D5AB4" w:rsidRPr="00613BB9" w:rsidRDefault="005D5AB4" w:rsidP="00436952">
      <w:pPr>
        <w:pStyle w:val="a3"/>
      </w:pPr>
    </w:p>
    <w:p w14:paraId="4B8A27C0" w14:textId="77777777" w:rsidR="005D5AB4" w:rsidRPr="00613BB9" w:rsidRDefault="005D5AB4" w:rsidP="00436952">
      <w:pPr>
        <w:pStyle w:val="a3"/>
      </w:pPr>
    </w:p>
    <w:p w14:paraId="0B2EA02C" w14:textId="77777777" w:rsidR="005D5AB4" w:rsidRPr="00613BB9" w:rsidRDefault="005D5AB4" w:rsidP="005D5AB4">
      <w:pPr>
        <w:pStyle w:val="2"/>
        <w:rPr>
          <w:b w:val="0"/>
          <w:bCs w:val="0"/>
          <w:sz w:val="27"/>
          <w:szCs w:val="27"/>
        </w:rPr>
      </w:pPr>
      <w:bookmarkStart w:id="306" w:name="_Toc46394917"/>
      <w:r w:rsidRPr="00613BB9">
        <w:rPr>
          <w:b w:val="0"/>
          <w:bCs w:val="0"/>
          <w:sz w:val="27"/>
          <w:szCs w:val="27"/>
        </w:rPr>
        <w:t>pelican 的功能</w:t>
      </w:r>
      <w:bookmarkEnd w:id="306"/>
    </w:p>
    <w:p w14:paraId="16C381B7" w14:textId="77777777" w:rsidR="005D5AB4" w:rsidRPr="00613BB9" w:rsidRDefault="005D5AB4" w:rsidP="005D5AB4">
      <w:pPr>
        <w:widowControl/>
        <w:numPr>
          <w:ilvl w:val="0"/>
          <w:numId w:val="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支持 reStructuredText、Markdown、AsciiDoc 编写格式</w:t>
      </w:r>
    </w:p>
    <w:p w14:paraId="65541921" w14:textId="77777777" w:rsidR="005D5AB4" w:rsidRPr="00613BB9" w:rsidRDefault="005D5AB4" w:rsidP="005D5AB4">
      <w:pPr>
        <w:widowControl/>
        <w:numPr>
          <w:ilvl w:val="0"/>
          <w:numId w:val="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完全静态输出任何地方都很容易承载</w:t>
      </w:r>
    </w:p>
    <w:p w14:paraId="6654E40C" w14:textId="77777777" w:rsidR="005D5AB4" w:rsidRPr="00613BB9" w:rsidRDefault="005D5AB4" w:rsidP="005D5AB4">
      <w:pPr>
        <w:widowControl/>
        <w:numPr>
          <w:ilvl w:val="0"/>
          <w:numId w:val="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可以通过 Jinja templates 自定义 Themes</w:t>
      </w:r>
    </w:p>
    <w:p w14:paraId="61BD9120" w14:textId="77777777" w:rsidR="005D5AB4" w:rsidRPr="00613BB9" w:rsidRDefault="005D5AB4" w:rsidP="005D5AB4">
      <w:pPr>
        <w:widowControl/>
        <w:numPr>
          <w:ilvl w:val="0"/>
          <w:numId w:val="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多语言发布</w:t>
      </w:r>
    </w:p>
    <w:p w14:paraId="407560A0" w14:textId="77777777" w:rsidR="005D5AB4" w:rsidRPr="00613BB9" w:rsidRDefault="005D5AB4" w:rsidP="005D5AB4">
      <w:pPr>
        <w:widowControl/>
        <w:numPr>
          <w:ilvl w:val="0"/>
          <w:numId w:val="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支持 Atom/Rss feeds</w:t>
      </w:r>
    </w:p>
    <w:p w14:paraId="7208B875" w14:textId="77777777" w:rsidR="005D5AB4" w:rsidRPr="00613BB9" w:rsidRDefault="005D5AB4" w:rsidP="005D5AB4">
      <w:pPr>
        <w:widowControl/>
        <w:numPr>
          <w:ilvl w:val="0"/>
          <w:numId w:val="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代码语法高亮</w:t>
      </w:r>
    </w:p>
    <w:p w14:paraId="539954A4" w14:textId="77777777" w:rsidR="005D5AB4" w:rsidRPr="00613BB9" w:rsidRDefault="005D5AB4" w:rsidP="005D5AB4">
      <w:pPr>
        <w:widowControl/>
        <w:numPr>
          <w:ilvl w:val="0"/>
          <w:numId w:val="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支持从 WordPress、Dotclear 、Rss feeds 等服务中导入信息</w:t>
      </w:r>
    </w:p>
    <w:p w14:paraId="3C510666" w14:textId="77777777" w:rsidR="005D5AB4" w:rsidRPr="00613BB9" w:rsidRDefault="005D5AB4" w:rsidP="005D5AB4">
      <w:pPr>
        <w:widowControl/>
        <w:numPr>
          <w:ilvl w:val="0"/>
          <w:numId w:val="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模块化插件系统强大</w:t>
      </w:r>
    </w:p>
    <w:p w14:paraId="738AF703" w14:textId="5AF031F3" w:rsidR="005D5AB4" w:rsidRPr="00613BB9" w:rsidRDefault="00546107" w:rsidP="005D5AB4">
      <w:pPr>
        <w:pStyle w:val="2"/>
      </w:pPr>
      <w:bookmarkStart w:id="307" w:name="_Toc46394918"/>
      <w:r w:rsidRPr="00613BB9">
        <w:t>Installing Pelican</w:t>
      </w:r>
      <w:bookmarkEnd w:id="307"/>
      <w:r w:rsidRPr="00613BB9">
        <w:rPr>
          <w:rFonts w:hint="eastAsia"/>
        </w:rPr>
        <w:t xml:space="preserve"> </w:t>
      </w:r>
      <w:r w:rsidRPr="00613BB9">
        <w:t xml:space="preserve">  </w:t>
      </w:r>
    </w:p>
    <w:p w14:paraId="35331DE2" w14:textId="77777777" w:rsidR="005D5AB4" w:rsidRPr="00613BB9" w:rsidRDefault="005D5AB4" w:rsidP="005D5AB4">
      <w:pPr>
        <w:pStyle w:val="HTML"/>
        <w:rPr>
          <w:rStyle w:val="HTML1"/>
        </w:rPr>
      </w:pPr>
    </w:p>
    <w:p w14:paraId="050E413F" w14:textId="77777777" w:rsidR="005D5AB4" w:rsidRPr="00613BB9" w:rsidRDefault="005D5AB4" w:rsidP="005D5AB4">
      <w:pPr>
        <w:pStyle w:val="HTML"/>
        <w:rPr>
          <w:rStyle w:val="HTML1"/>
        </w:rPr>
      </w:pPr>
    </w:p>
    <w:p w14:paraId="4B2F7514" w14:textId="77777777" w:rsidR="00546107" w:rsidRPr="00613BB9" w:rsidRDefault="00546107" w:rsidP="00546107">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 xml:space="preserve">先根据xxx搭建python环境 </w:t>
      </w:r>
      <w:r w:rsidRPr="00613BB9">
        <w:rPr>
          <w:rFonts w:ascii="宋体" w:eastAsia="宋体" w:hAnsi="宋体" w:cs="宋体"/>
          <w:kern w:val="0"/>
          <w:sz w:val="24"/>
          <w:szCs w:val="24"/>
        </w:rPr>
        <w:br/>
        <w:t>vscode+pipenv</w:t>
      </w:r>
    </w:p>
    <w:p w14:paraId="0EE9AEB5" w14:textId="77777777" w:rsidR="005D5AB4" w:rsidRPr="00613BB9" w:rsidRDefault="005D5AB4" w:rsidP="005D5AB4">
      <w:pPr>
        <w:pStyle w:val="HTML"/>
        <w:rPr>
          <w:rStyle w:val="HTML1"/>
        </w:rPr>
      </w:pPr>
    </w:p>
    <w:p w14:paraId="35E01EA9" w14:textId="77777777" w:rsidR="005D5AB4" w:rsidRPr="00613BB9" w:rsidRDefault="005D5AB4" w:rsidP="005D5AB4">
      <w:pPr>
        <w:pStyle w:val="HTML"/>
        <w:rPr>
          <w:rStyle w:val="HTML1"/>
        </w:rPr>
      </w:pPr>
    </w:p>
    <w:p w14:paraId="7205091E" w14:textId="77777777" w:rsidR="005D5AB4" w:rsidRPr="00613BB9" w:rsidRDefault="005D5AB4" w:rsidP="005D5AB4">
      <w:pPr>
        <w:pStyle w:val="HTML"/>
        <w:rPr>
          <w:rStyle w:val="HTML1"/>
        </w:rPr>
      </w:pPr>
    </w:p>
    <w:p w14:paraId="463BA7ED" w14:textId="77777777" w:rsidR="005D5AB4" w:rsidRPr="00613BB9" w:rsidRDefault="005D5AB4" w:rsidP="005D5AB4">
      <w:pPr>
        <w:pStyle w:val="HTML"/>
        <w:rPr>
          <w:rStyle w:val="HTML1"/>
        </w:rPr>
      </w:pPr>
    </w:p>
    <w:p w14:paraId="79A61BD1" w14:textId="77777777" w:rsidR="005D5AB4" w:rsidRPr="00613BB9" w:rsidRDefault="005D5AB4" w:rsidP="005D5AB4">
      <w:pPr>
        <w:pStyle w:val="HTML"/>
        <w:rPr>
          <w:rStyle w:val="HTML1"/>
        </w:rPr>
      </w:pPr>
      <w:r w:rsidRPr="00613BB9">
        <w:rPr>
          <w:rStyle w:val="HTML1"/>
        </w:rPr>
        <w:t>pip install pelican markdown</w:t>
      </w:r>
    </w:p>
    <w:p w14:paraId="74861044" w14:textId="77777777" w:rsidR="005D5AB4" w:rsidRPr="00613BB9" w:rsidRDefault="005D5AB4" w:rsidP="005D5AB4">
      <w:pPr>
        <w:pStyle w:val="3"/>
        <w:rPr>
          <w:sz w:val="37"/>
          <w:szCs w:val="37"/>
        </w:rPr>
      </w:pPr>
      <w:bookmarkStart w:id="308" w:name="_Toc46394919"/>
      <w:r w:rsidRPr="00613BB9">
        <w:rPr>
          <w:rFonts w:hint="eastAsia"/>
          <w:sz w:val="37"/>
          <w:szCs w:val="37"/>
        </w:rPr>
        <w:t>安装git,pip</w:t>
      </w:r>
      <w:bookmarkEnd w:id="308"/>
    </w:p>
    <w:tbl>
      <w:tblPr>
        <w:tblW w:w="0" w:type="auto"/>
        <w:tblCellMar>
          <w:top w:w="15" w:type="dxa"/>
          <w:left w:w="15" w:type="dxa"/>
          <w:bottom w:w="15" w:type="dxa"/>
          <w:right w:w="15" w:type="dxa"/>
        </w:tblCellMar>
        <w:tblLook w:val="04A0" w:firstRow="1" w:lastRow="0" w:firstColumn="1" w:lastColumn="0" w:noHBand="0" w:noVBand="1"/>
      </w:tblPr>
      <w:tblGrid>
        <w:gridCol w:w="367"/>
        <w:gridCol w:w="7939"/>
      </w:tblGrid>
      <w:tr w:rsidR="005D5AB4" w:rsidRPr="00613BB9" w14:paraId="0D6093D2" w14:textId="77777777" w:rsidTr="005075B3">
        <w:tc>
          <w:tcPr>
            <w:tcW w:w="367" w:type="dxa"/>
            <w:hideMark/>
          </w:tcPr>
          <w:p w14:paraId="562AFDE8"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p w14:paraId="4A5B9B33"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2</w:t>
            </w:r>
          </w:p>
        </w:tc>
        <w:tc>
          <w:tcPr>
            <w:tcW w:w="7939" w:type="dxa"/>
            <w:hideMark/>
          </w:tcPr>
          <w:p w14:paraId="375DDF46"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emerge --ask dev-cvs/git</w:t>
            </w:r>
          </w:p>
          <w:p w14:paraId="274B61EA"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emerge --ask dev-python/pip</w:t>
            </w:r>
          </w:p>
          <w:p w14:paraId="11F80D8D"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p>
          <w:p w14:paraId="742C8EE5"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p>
          <w:p w14:paraId="6C72DBA1" w14:textId="77777777" w:rsidR="005D5AB4" w:rsidRPr="00613BB9" w:rsidRDefault="005D5AB4" w:rsidP="005075B3">
            <w:pPr>
              <w:widowControl/>
              <w:jc w:val="left"/>
              <w:rPr>
                <w:rFonts w:ascii="宋体" w:eastAsia="宋体" w:hAnsi="宋体" w:cs="宋体"/>
                <w:kern w:val="0"/>
                <w:sz w:val="20"/>
                <w:szCs w:val="20"/>
              </w:rPr>
            </w:pPr>
          </w:p>
        </w:tc>
      </w:tr>
    </w:tbl>
    <w:p w14:paraId="4D139B28" w14:textId="77777777" w:rsidR="005D5AB4" w:rsidRPr="00613BB9" w:rsidRDefault="005D5AB4" w:rsidP="005D5AB4">
      <w:pPr>
        <w:pStyle w:val="3"/>
        <w:rPr>
          <w:sz w:val="37"/>
          <w:szCs w:val="37"/>
        </w:rPr>
      </w:pPr>
      <w:bookmarkStart w:id="309" w:name="_Toc46394920"/>
      <w:r w:rsidRPr="00613BB9">
        <w:rPr>
          <w:rFonts w:hint="eastAsia"/>
          <w:sz w:val="37"/>
          <w:szCs w:val="37"/>
        </w:rPr>
        <w:t>使用virtualenv工具创建pelican虚拟环境</w:t>
      </w:r>
      <w:bookmarkEnd w:id="309"/>
    </w:p>
    <w:tbl>
      <w:tblPr>
        <w:tblW w:w="0" w:type="auto"/>
        <w:tblCellMar>
          <w:top w:w="15" w:type="dxa"/>
          <w:left w:w="15" w:type="dxa"/>
          <w:bottom w:w="15" w:type="dxa"/>
          <w:right w:w="15" w:type="dxa"/>
        </w:tblCellMar>
        <w:tblLook w:val="04A0" w:firstRow="1" w:lastRow="0" w:firstColumn="1" w:lastColumn="0" w:noHBand="0" w:noVBand="1"/>
      </w:tblPr>
      <w:tblGrid>
        <w:gridCol w:w="356"/>
        <w:gridCol w:w="7950"/>
      </w:tblGrid>
      <w:tr w:rsidR="005D5AB4" w:rsidRPr="00613BB9" w14:paraId="021328A8" w14:textId="77777777" w:rsidTr="005075B3">
        <w:tc>
          <w:tcPr>
            <w:tcW w:w="356" w:type="dxa"/>
            <w:hideMark/>
          </w:tcPr>
          <w:p w14:paraId="04342C65"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p w14:paraId="6097D084"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2</w:t>
            </w:r>
          </w:p>
          <w:p w14:paraId="3B275024"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3</w:t>
            </w:r>
          </w:p>
          <w:p w14:paraId="6E3A360A"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4</w:t>
            </w:r>
          </w:p>
        </w:tc>
        <w:tc>
          <w:tcPr>
            <w:tcW w:w="7950" w:type="dxa"/>
            <w:hideMark/>
          </w:tcPr>
          <w:p w14:paraId="4A3809FB"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emerge --ask virtualenv  ## or  pip install virtualenv</w:t>
            </w:r>
          </w:p>
          <w:p w14:paraId="62E3AED5"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virtualenv ~/virtualenvs/pelican</w:t>
            </w:r>
          </w:p>
          <w:p w14:paraId="53B71A9D"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cd ~/virtualenvs/pelican</w:t>
            </w:r>
          </w:p>
          <w:p w14:paraId="3284CED4"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source bin/activate</w:t>
            </w:r>
          </w:p>
          <w:p w14:paraId="2BFF7408" w14:textId="77777777" w:rsidR="005D5AB4" w:rsidRPr="00613BB9" w:rsidRDefault="005D5AB4" w:rsidP="005075B3">
            <w:pPr>
              <w:widowControl/>
              <w:jc w:val="left"/>
              <w:rPr>
                <w:rFonts w:ascii="宋体" w:eastAsia="宋体" w:hAnsi="宋体" w:cs="宋体"/>
                <w:kern w:val="0"/>
                <w:sz w:val="20"/>
                <w:szCs w:val="20"/>
              </w:rPr>
            </w:pPr>
          </w:p>
        </w:tc>
      </w:tr>
    </w:tbl>
    <w:p w14:paraId="340B6F07" w14:textId="77777777" w:rsidR="005D5AB4" w:rsidRPr="00613BB9" w:rsidRDefault="005D5AB4" w:rsidP="005D5AB4">
      <w:pPr>
        <w:pStyle w:val="3"/>
        <w:rPr>
          <w:sz w:val="37"/>
          <w:szCs w:val="37"/>
        </w:rPr>
      </w:pPr>
      <w:bookmarkStart w:id="310" w:name="_Toc46394921"/>
      <w:r w:rsidRPr="00613BB9">
        <w:rPr>
          <w:rFonts w:hint="eastAsia"/>
          <w:sz w:val="37"/>
          <w:szCs w:val="37"/>
        </w:rPr>
        <w:t>安装pelican</w:t>
      </w:r>
      <w:bookmarkEnd w:id="310"/>
    </w:p>
    <w:tbl>
      <w:tblPr>
        <w:tblW w:w="0" w:type="auto"/>
        <w:tblCellMar>
          <w:top w:w="15" w:type="dxa"/>
          <w:left w:w="15" w:type="dxa"/>
          <w:bottom w:w="15" w:type="dxa"/>
          <w:right w:w="15" w:type="dxa"/>
        </w:tblCellMar>
        <w:tblLook w:val="04A0" w:firstRow="1" w:lastRow="0" w:firstColumn="1" w:lastColumn="0" w:noHBand="0" w:noVBand="1"/>
      </w:tblPr>
      <w:tblGrid>
        <w:gridCol w:w="369"/>
        <w:gridCol w:w="7937"/>
      </w:tblGrid>
      <w:tr w:rsidR="005D5AB4" w:rsidRPr="00613BB9" w14:paraId="350B1C5E" w14:textId="77777777" w:rsidTr="005075B3">
        <w:tc>
          <w:tcPr>
            <w:tcW w:w="369" w:type="dxa"/>
            <w:hideMark/>
          </w:tcPr>
          <w:p w14:paraId="35AF29A6"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tc>
        <w:tc>
          <w:tcPr>
            <w:tcW w:w="7937" w:type="dxa"/>
            <w:hideMark/>
          </w:tcPr>
          <w:p w14:paraId="1BDDA870"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pip install pelican</w:t>
            </w:r>
          </w:p>
          <w:p w14:paraId="21939014" w14:textId="77777777" w:rsidR="005D5AB4" w:rsidRPr="00613BB9" w:rsidRDefault="005D5AB4" w:rsidP="005075B3">
            <w:pPr>
              <w:widowControl/>
              <w:jc w:val="left"/>
              <w:rPr>
                <w:rFonts w:ascii="宋体" w:eastAsia="宋体" w:hAnsi="宋体" w:cs="宋体"/>
                <w:kern w:val="0"/>
                <w:sz w:val="20"/>
                <w:szCs w:val="20"/>
              </w:rPr>
            </w:pPr>
          </w:p>
        </w:tc>
      </w:tr>
    </w:tbl>
    <w:p w14:paraId="064C1878" w14:textId="77777777" w:rsidR="005D5AB4" w:rsidRPr="00613BB9" w:rsidRDefault="005D5AB4" w:rsidP="005D5AB4">
      <w:pPr>
        <w:pStyle w:val="3"/>
        <w:rPr>
          <w:sz w:val="37"/>
          <w:szCs w:val="37"/>
        </w:rPr>
      </w:pPr>
      <w:bookmarkStart w:id="311" w:name="_Toc46394922"/>
      <w:r w:rsidRPr="00613BB9">
        <w:rPr>
          <w:rFonts w:hint="eastAsia"/>
          <w:sz w:val="37"/>
          <w:szCs w:val="37"/>
        </w:rPr>
        <w:lastRenderedPageBreak/>
        <w:t>安装markdown,typogrify</w:t>
      </w:r>
      <w:bookmarkEnd w:id="311"/>
    </w:p>
    <w:tbl>
      <w:tblPr>
        <w:tblW w:w="0" w:type="auto"/>
        <w:tblCellMar>
          <w:top w:w="15" w:type="dxa"/>
          <w:left w:w="15" w:type="dxa"/>
          <w:bottom w:w="15" w:type="dxa"/>
          <w:right w:w="15" w:type="dxa"/>
        </w:tblCellMar>
        <w:tblLook w:val="04A0" w:firstRow="1" w:lastRow="0" w:firstColumn="1" w:lastColumn="0" w:noHBand="0" w:noVBand="1"/>
      </w:tblPr>
      <w:tblGrid>
        <w:gridCol w:w="368"/>
        <w:gridCol w:w="7938"/>
      </w:tblGrid>
      <w:tr w:rsidR="005D5AB4" w:rsidRPr="00613BB9" w14:paraId="2DA10CB2" w14:textId="77777777" w:rsidTr="005075B3">
        <w:tc>
          <w:tcPr>
            <w:tcW w:w="368" w:type="dxa"/>
            <w:hideMark/>
          </w:tcPr>
          <w:p w14:paraId="305370A9"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p w14:paraId="0C15DEA9"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2</w:t>
            </w:r>
          </w:p>
        </w:tc>
        <w:tc>
          <w:tcPr>
            <w:tcW w:w="7938" w:type="dxa"/>
            <w:hideMark/>
          </w:tcPr>
          <w:p w14:paraId="3E0BB603"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pip install Markdown</w:t>
            </w:r>
          </w:p>
          <w:p w14:paraId="625268E7" w14:textId="77777777" w:rsidR="005D5AB4" w:rsidRPr="00613BB9" w:rsidRDefault="005D5AB4"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pip install typogrify</w:t>
            </w:r>
          </w:p>
          <w:p w14:paraId="0E8F61A1" w14:textId="77777777" w:rsidR="005D5AB4" w:rsidRPr="00613BB9" w:rsidRDefault="005D5AB4" w:rsidP="005075B3">
            <w:pPr>
              <w:widowControl/>
              <w:jc w:val="left"/>
              <w:rPr>
                <w:rFonts w:ascii="宋体" w:eastAsia="宋体" w:hAnsi="宋体" w:cs="宋体"/>
                <w:kern w:val="0"/>
                <w:sz w:val="20"/>
                <w:szCs w:val="20"/>
              </w:rPr>
            </w:pPr>
          </w:p>
        </w:tc>
      </w:tr>
    </w:tbl>
    <w:p w14:paraId="558183DA" w14:textId="28EE063D" w:rsidR="005D5AB4" w:rsidRPr="00613BB9" w:rsidRDefault="005D5AB4" w:rsidP="00546107">
      <w:pPr>
        <w:rPr>
          <w:rFonts w:ascii="Roboto Slab" w:hAnsi="Roboto Slab"/>
          <w:sz w:val="42"/>
          <w:szCs w:val="42"/>
        </w:rPr>
      </w:pPr>
    </w:p>
    <w:p w14:paraId="75A74CDD" w14:textId="77777777" w:rsidR="00BF063F" w:rsidRPr="00613BB9" w:rsidRDefault="00BF063F" w:rsidP="00BF063F">
      <w:pPr>
        <w:pStyle w:val="2"/>
        <w:rPr>
          <w:b w:val="0"/>
          <w:bCs w:val="0"/>
          <w:sz w:val="27"/>
          <w:szCs w:val="27"/>
        </w:rPr>
      </w:pPr>
      <w:bookmarkStart w:id="312" w:name="t5"/>
      <w:bookmarkStart w:id="313" w:name="t6"/>
      <w:bookmarkStart w:id="314" w:name="t7"/>
      <w:bookmarkStart w:id="315" w:name="t9"/>
      <w:bookmarkStart w:id="316" w:name="t10"/>
      <w:bookmarkStart w:id="317" w:name="t11"/>
      <w:bookmarkStart w:id="318" w:name="_Toc46394923"/>
      <w:bookmarkEnd w:id="312"/>
      <w:bookmarkEnd w:id="313"/>
      <w:bookmarkEnd w:id="314"/>
      <w:bookmarkEnd w:id="315"/>
      <w:bookmarkEnd w:id="316"/>
      <w:bookmarkEnd w:id="317"/>
      <w:r w:rsidRPr="00613BB9">
        <w:rPr>
          <w:b w:val="0"/>
          <w:bCs w:val="0"/>
          <w:sz w:val="27"/>
          <w:szCs w:val="27"/>
        </w:rPr>
        <w:t>Create a project</w:t>
      </w:r>
      <w:bookmarkEnd w:id="318"/>
    </w:p>
    <w:p w14:paraId="57D336B3" w14:textId="77777777" w:rsidR="00686536" w:rsidRDefault="00686536" w:rsidP="00BF063F">
      <w:pPr>
        <w:widowControl/>
        <w:spacing w:before="100" w:beforeAutospacing="1" w:after="100" w:afterAutospacing="1"/>
        <w:jc w:val="left"/>
        <w:rPr>
          <w:rFonts w:ascii="宋体" w:eastAsia="宋体" w:hAnsi="宋体" w:cs="宋体"/>
          <w:kern w:val="0"/>
          <w:sz w:val="24"/>
          <w:szCs w:val="24"/>
        </w:rPr>
      </w:pPr>
    </w:p>
    <w:p w14:paraId="67A5D3EF" w14:textId="77777777" w:rsidR="00686536" w:rsidRPr="00613BB9" w:rsidRDefault="00686536" w:rsidP="00686536">
      <w:pPr>
        <w:rPr>
          <w:rFonts w:ascii="宋体" w:eastAsia="宋体" w:hAnsi="宋体" w:cs="宋体"/>
          <w:b/>
          <w:bCs/>
          <w:kern w:val="0"/>
          <w:sz w:val="27"/>
          <w:szCs w:val="27"/>
        </w:rPr>
      </w:pPr>
      <w:r w:rsidRPr="00613BB9">
        <w:rPr>
          <w:rFonts w:ascii="宋体" w:eastAsia="宋体" w:hAnsi="宋体" w:cs="宋体"/>
          <w:b/>
          <w:bCs/>
          <w:kern w:val="0"/>
          <w:sz w:val="27"/>
          <w:szCs w:val="27"/>
        </w:rPr>
        <w:t>环境安装和初始化</w:t>
      </w:r>
    </w:p>
    <w:p w14:paraId="5FC0649E" w14:textId="77777777" w:rsidR="00686536" w:rsidRPr="00613BB9" w:rsidRDefault="00686536" w:rsidP="006865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pipenv install pelican markdown</w:t>
      </w:r>
    </w:p>
    <w:p w14:paraId="72E0F7B5" w14:textId="77777777" w:rsidR="00686536" w:rsidRPr="00613BB9" w:rsidRDefault="00686536" w:rsidP="0068653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运行初始化pipenv run pelican-quickstart，它会问些关于站点的基本问题。</w:t>
      </w:r>
    </w:p>
    <w:p w14:paraId="3B8BD3B0"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 xml:space="preserve">Welcome to pelican-quickstart v3.7.1. </w:t>
      </w:r>
      <w:r w:rsidRPr="00613BB9">
        <w:rPr>
          <w:rFonts w:ascii="宋体" w:eastAsia="宋体" w:hAnsi="宋体" w:cs="宋体"/>
          <w:kern w:val="0"/>
          <w:sz w:val="24"/>
          <w:szCs w:val="24"/>
        </w:rPr>
        <w:br/>
        <w:t xml:space="preserve">This script will help you create a new Pelican-based website. </w:t>
      </w:r>
      <w:r w:rsidRPr="00613BB9">
        <w:rPr>
          <w:rFonts w:ascii="宋体" w:eastAsia="宋体" w:hAnsi="宋体" w:cs="宋体"/>
          <w:kern w:val="0"/>
          <w:sz w:val="24"/>
          <w:szCs w:val="24"/>
        </w:rPr>
        <w:br/>
        <w:t xml:space="preserve">Please answer the following questions so this script can generate the files </w:t>
      </w:r>
      <w:r w:rsidRPr="00613BB9">
        <w:rPr>
          <w:rFonts w:ascii="宋体" w:eastAsia="宋体" w:hAnsi="宋体" w:cs="宋体"/>
          <w:kern w:val="0"/>
          <w:sz w:val="24"/>
          <w:szCs w:val="24"/>
        </w:rPr>
        <w:br/>
        <w:t xml:space="preserve">needed by Pelican. </w:t>
      </w:r>
      <w:r w:rsidRPr="00613BB9">
        <w:rPr>
          <w:rFonts w:ascii="宋体" w:eastAsia="宋体" w:hAnsi="宋体" w:cs="宋体"/>
          <w:kern w:val="0"/>
          <w:sz w:val="24"/>
          <w:szCs w:val="24"/>
        </w:rPr>
        <w:br/>
        <w:t xml:space="preserve">&gt; Where do you want to create your new web site? [.] </w:t>
      </w:r>
      <w:r w:rsidRPr="00613BB9">
        <w:rPr>
          <w:rFonts w:ascii="宋体" w:eastAsia="宋体" w:hAnsi="宋体" w:cs="宋体"/>
          <w:kern w:val="0"/>
          <w:sz w:val="24"/>
          <w:szCs w:val="24"/>
        </w:rPr>
        <w:br/>
        <w:t xml:space="preserve">&gt; What will be the title of this web site? </w:t>
      </w:r>
      <w:r w:rsidRPr="00613BB9">
        <w:rPr>
          <w:rFonts w:ascii="宋体" w:eastAsia="宋体" w:hAnsi="宋体" w:cs="宋体"/>
          <w:kern w:val="0"/>
          <w:sz w:val="24"/>
          <w:szCs w:val="24"/>
        </w:rPr>
        <w:br/>
        <w:t xml:space="preserve">&gt; Who will be the author of this web site? </w:t>
      </w:r>
      <w:r w:rsidRPr="00613BB9">
        <w:rPr>
          <w:rFonts w:ascii="宋体" w:eastAsia="宋体" w:hAnsi="宋体" w:cs="宋体"/>
          <w:kern w:val="0"/>
          <w:sz w:val="24"/>
          <w:szCs w:val="24"/>
        </w:rPr>
        <w:br/>
        <w:t xml:space="preserve">&gt; What will be the default language of this web site? </w:t>
      </w:r>
      <w:r w:rsidRPr="00613BB9">
        <w:rPr>
          <w:rFonts w:ascii="宋体" w:eastAsia="宋体" w:hAnsi="宋体" w:cs="宋体"/>
          <w:kern w:val="0"/>
          <w:sz w:val="24"/>
          <w:szCs w:val="24"/>
        </w:rPr>
        <w:br/>
        <w:t xml:space="preserve">&gt; Do you want to specify a URL prefix? e.g., </w:t>
      </w:r>
      <w:hyperlink r:id="rId1969" w:history="1">
        <w:r w:rsidRPr="00613BB9">
          <w:rPr>
            <w:rFonts w:ascii="宋体" w:eastAsia="宋体" w:hAnsi="宋体" w:cs="宋体"/>
            <w:kern w:val="0"/>
            <w:sz w:val="24"/>
            <w:szCs w:val="24"/>
            <w:u w:val="single"/>
          </w:rPr>
          <w:t>http://example.com</w:t>
        </w:r>
      </w:hyperlink>
      <w:r w:rsidRPr="00613BB9">
        <w:rPr>
          <w:rFonts w:ascii="宋体" w:eastAsia="宋体" w:hAnsi="宋体" w:cs="宋体"/>
          <w:kern w:val="0"/>
          <w:sz w:val="24"/>
          <w:szCs w:val="24"/>
        </w:rPr>
        <w:t xml:space="preserve"> (Y/n) </w:t>
      </w:r>
      <w:r w:rsidRPr="00613BB9">
        <w:rPr>
          <w:rFonts w:ascii="宋体" w:eastAsia="宋体" w:hAnsi="宋体" w:cs="宋体"/>
          <w:kern w:val="0"/>
          <w:sz w:val="24"/>
          <w:szCs w:val="24"/>
        </w:rPr>
        <w:br/>
        <w:t xml:space="preserve">&gt; Do you want to enable article pagination? (Y/n) </w:t>
      </w:r>
      <w:r w:rsidRPr="00613BB9">
        <w:rPr>
          <w:rFonts w:ascii="宋体" w:eastAsia="宋体" w:hAnsi="宋体" w:cs="宋体"/>
          <w:kern w:val="0"/>
          <w:sz w:val="24"/>
          <w:szCs w:val="24"/>
        </w:rPr>
        <w:br/>
        <w:t>and balabalabala……</w:t>
      </w:r>
    </w:p>
    <w:p w14:paraId="7E44E75E"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p>
    <w:p w14:paraId="346CF896" w14:textId="77777777" w:rsidR="00686536" w:rsidRPr="00613BB9" w:rsidRDefault="00686536" w:rsidP="00686536">
      <w:pPr>
        <w:pStyle w:val="HTML"/>
        <w:spacing w:line="300" w:lineRule="atLeast"/>
        <w:textAlignment w:val="baseline"/>
        <w:rPr>
          <w:sz w:val="20"/>
          <w:szCs w:val="20"/>
        </w:rPr>
      </w:pPr>
      <w:r w:rsidRPr="00613BB9">
        <w:rPr>
          <w:sz w:val="20"/>
          <w:szCs w:val="20"/>
        </w:rPr>
        <w:t>blog/</w:t>
      </w:r>
    </w:p>
    <w:p w14:paraId="53895AA6" w14:textId="77777777" w:rsidR="00686536" w:rsidRPr="00613BB9" w:rsidRDefault="00686536" w:rsidP="00686536">
      <w:pPr>
        <w:pStyle w:val="HTML"/>
        <w:spacing w:line="300" w:lineRule="atLeast"/>
        <w:textAlignment w:val="baseline"/>
        <w:rPr>
          <w:sz w:val="20"/>
          <w:szCs w:val="20"/>
        </w:rPr>
      </w:pPr>
      <w:r w:rsidRPr="00613BB9">
        <w:rPr>
          <w:sz w:val="20"/>
          <w:szCs w:val="20"/>
        </w:rPr>
        <w:t>├── content                # 存放输入的markdown或RST源文件</w:t>
      </w:r>
    </w:p>
    <w:p w14:paraId="57676912" w14:textId="77777777" w:rsidR="00686536" w:rsidRPr="00613BB9" w:rsidRDefault="00686536" w:rsidP="00686536">
      <w:pPr>
        <w:pStyle w:val="HTML"/>
        <w:spacing w:line="300" w:lineRule="atLeast"/>
        <w:textAlignment w:val="baseline"/>
        <w:rPr>
          <w:sz w:val="20"/>
          <w:szCs w:val="20"/>
        </w:rPr>
      </w:pPr>
      <w:r w:rsidRPr="00613BB9">
        <w:rPr>
          <w:sz w:val="20"/>
          <w:szCs w:val="20"/>
        </w:rPr>
        <w:t>│   └── (pages)            # 存放手工创建的静态页面，可选</w:t>
      </w:r>
    </w:p>
    <w:p w14:paraId="3536BE6B" w14:textId="77777777" w:rsidR="00686536" w:rsidRPr="00613BB9" w:rsidRDefault="00686536" w:rsidP="00686536">
      <w:pPr>
        <w:pStyle w:val="HTML"/>
        <w:spacing w:line="300" w:lineRule="atLeast"/>
        <w:textAlignment w:val="baseline"/>
        <w:rPr>
          <w:sz w:val="20"/>
          <w:szCs w:val="20"/>
        </w:rPr>
      </w:pPr>
      <w:r w:rsidRPr="00613BB9">
        <w:rPr>
          <w:sz w:val="20"/>
          <w:szCs w:val="20"/>
        </w:rPr>
        <w:t>├── output                 # 存放最终生成的静态博客</w:t>
      </w:r>
    </w:p>
    <w:p w14:paraId="1033D169" w14:textId="77777777" w:rsidR="00686536" w:rsidRPr="00613BB9" w:rsidRDefault="00686536" w:rsidP="00686536">
      <w:pPr>
        <w:pStyle w:val="HTML"/>
        <w:spacing w:line="300" w:lineRule="atLeast"/>
        <w:textAlignment w:val="baseline"/>
        <w:rPr>
          <w:sz w:val="20"/>
          <w:szCs w:val="20"/>
        </w:rPr>
      </w:pPr>
      <w:r w:rsidRPr="00613BB9">
        <w:rPr>
          <w:sz w:val="20"/>
          <w:szCs w:val="20"/>
        </w:rPr>
        <w:t>├── develop_server.sh      # 测试服务器</w:t>
      </w:r>
    </w:p>
    <w:p w14:paraId="2EF56803" w14:textId="77777777" w:rsidR="00686536" w:rsidRPr="00613BB9" w:rsidRDefault="00686536" w:rsidP="00686536">
      <w:pPr>
        <w:pStyle w:val="HTML"/>
        <w:spacing w:line="300" w:lineRule="atLeast"/>
        <w:textAlignment w:val="baseline"/>
        <w:rPr>
          <w:sz w:val="20"/>
          <w:szCs w:val="20"/>
        </w:rPr>
      </w:pPr>
      <w:r w:rsidRPr="00613BB9">
        <w:rPr>
          <w:sz w:val="20"/>
          <w:szCs w:val="20"/>
        </w:rPr>
        <w:t>├── Makefile               # 管理博客的Makefile</w:t>
      </w:r>
    </w:p>
    <w:p w14:paraId="17A3FDC7" w14:textId="77777777" w:rsidR="00686536" w:rsidRPr="00613BB9" w:rsidRDefault="00686536" w:rsidP="00686536">
      <w:pPr>
        <w:pStyle w:val="HTML"/>
        <w:spacing w:line="300" w:lineRule="atLeast"/>
        <w:textAlignment w:val="baseline"/>
        <w:rPr>
          <w:sz w:val="20"/>
          <w:szCs w:val="20"/>
        </w:rPr>
      </w:pPr>
      <w:r w:rsidRPr="00613BB9">
        <w:rPr>
          <w:sz w:val="20"/>
          <w:szCs w:val="20"/>
        </w:rPr>
        <w:t>├── pelicanconf.py         # 配置文件</w:t>
      </w:r>
    </w:p>
    <w:p w14:paraId="094B8819" w14:textId="77777777" w:rsidR="00686536" w:rsidRPr="00613BB9" w:rsidRDefault="00686536" w:rsidP="00686536">
      <w:pPr>
        <w:pStyle w:val="HTML"/>
        <w:spacing w:line="300" w:lineRule="atLeast"/>
        <w:textAlignment w:val="baseline"/>
        <w:rPr>
          <w:sz w:val="20"/>
          <w:szCs w:val="20"/>
        </w:rPr>
      </w:pPr>
      <w:r w:rsidRPr="00613BB9">
        <w:rPr>
          <w:sz w:val="20"/>
          <w:szCs w:val="20"/>
        </w:rPr>
        <w:t>└── publishconf.py         # 发布文件，可删除</w:t>
      </w:r>
    </w:p>
    <w:p w14:paraId="31B0E187"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p>
    <w:p w14:paraId="69C8C597"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&gt; Where do you want to create your new web site? [.]  # 默认</w:t>
      </w:r>
    </w:p>
    <w:p w14:paraId="565131FB"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What will be the title of this web site? myblog  # 输入博客名称，例如：myblog</w:t>
      </w:r>
    </w:p>
    <w:p w14:paraId="03F75B41"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Who will be the author of this web site? obama  # 输入博客作者</w:t>
      </w:r>
    </w:p>
    <w:p w14:paraId="437483C3"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What will be the default language of this web site? [Chinese (Simplified)]  # 默认中文</w:t>
      </w:r>
    </w:p>
    <w:p w14:paraId="67EF9DB0"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Do you want to specify a URL prefix? e.g., https://example.com   (Y/n)  # Y ，如果打算放在github上，可以选择 n</w:t>
      </w:r>
    </w:p>
    <w:p w14:paraId="6E815E93"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What is your URL prefix? (see above example; no trailing slash)  # 输入githup地址，例如：https://myblog.github.io</w:t>
      </w:r>
    </w:p>
    <w:p w14:paraId="74160DFB"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Do you want to enable article pagination? (Y/n)  # 默认</w:t>
      </w:r>
    </w:p>
    <w:p w14:paraId="0D235BA2"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How many articles per page do you want? [10]  # 默认</w:t>
      </w:r>
    </w:p>
    <w:p w14:paraId="207F1CA9"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What is your time zone? [Europe/Paris]  # Asia/Shanghai</w:t>
      </w:r>
    </w:p>
    <w:p w14:paraId="477B4BD2"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Do you want to generate a tasks.py/Makefile to automate generation and publishing? (Y/n)  # 默认</w:t>
      </w:r>
    </w:p>
    <w:p w14:paraId="60189B9E"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Do you want to upload your website using FTP? (y/N)  # N</w:t>
      </w:r>
    </w:p>
    <w:p w14:paraId="2B16DE8E"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Do you want to upload your website using SSH? (y/N)  # N</w:t>
      </w:r>
    </w:p>
    <w:p w14:paraId="2764C57B"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Do you want to upload your website using Dropbox? (y/N)  # N</w:t>
      </w:r>
    </w:p>
    <w:p w14:paraId="5FF8B5A1"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Do you want to upload your website using S3? (y/N)  # N</w:t>
      </w:r>
    </w:p>
    <w:p w14:paraId="635CD94C"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Do you want to upload your website using Rackspace Cloud Files? (y/N)  # N</w:t>
      </w:r>
    </w:p>
    <w:p w14:paraId="7C092374"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&gt; Do you want to upload your website using GitHub Pages? (y/N)  # 如果是用 github，默认</w:t>
      </w:r>
    </w:p>
    <w:p w14:paraId="05A21A19"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r w:rsidRPr="00613BB9">
        <w:rPr>
          <w:rFonts w:ascii="宋体" w:eastAsia="宋体" w:hAnsi="宋体" w:cs="宋体"/>
          <w:kern w:val="0"/>
          <w:sz w:val="24"/>
          <w:szCs w:val="24"/>
        </w:rPr>
        <w:t>Done. Your new project is available at F:\Blog\pelican_blog</w:t>
      </w:r>
    </w:p>
    <w:p w14:paraId="36CFD56C" w14:textId="77777777" w:rsidR="00686536" w:rsidRPr="00613BB9" w:rsidRDefault="00686536" w:rsidP="00686536">
      <w:pPr>
        <w:widowControl/>
        <w:spacing w:beforeAutospacing="1" w:afterAutospacing="1"/>
        <w:jc w:val="left"/>
        <w:rPr>
          <w:rFonts w:ascii="宋体" w:eastAsia="宋体" w:hAnsi="宋体" w:cs="宋体"/>
          <w:kern w:val="0"/>
          <w:sz w:val="24"/>
          <w:szCs w:val="24"/>
        </w:rPr>
      </w:pPr>
    </w:p>
    <w:p w14:paraId="0965BD3D" w14:textId="77777777" w:rsidR="00686536" w:rsidRDefault="00686536" w:rsidP="00BF063F">
      <w:pPr>
        <w:widowControl/>
        <w:spacing w:before="100" w:beforeAutospacing="1" w:after="100" w:afterAutospacing="1"/>
        <w:jc w:val="left"/>
        <w:rPr>
          <w:rFonts w:ascii="宋体" w:eastAsia="宋体" w:hAnsi="宋体" w:cs="宋体"/>
          <w:kern w:val="0"/>
          <w:sz w:val="24"/>
          <w:szCs w:val="24"/>
        </w:rPr>
      </w:pPr>
    </w:p>
    <w:p w14:paraId="30D03A3B" w14:textId="77777777" w:rsidR="00686536" w:rsidRDefault="00686536" w:rsidP="00BF063F">
      <w:pPr>
        <w:widowControl/>
        <w:spacing w:before="100" w:beforeAutospacing="1" w:after="100" w:afterAutospacing="1"/>
        <w:jc w:val="left"/>
        <w:rPr>
          <w:rFonts w:ascii="宋体" w:eastAsia="宋体" w:hAnsi="宋体" w:cs="宋体"/>
          <w:kern w:val="0"/>
          <w:sz w:val="24"/>
          <w:szCs w:val="24"/>
        </w:rPr>
      </w:pPr>
    </w:p>
    <w:p w14:paraId="7F405E14" w14:textId="77777777" w:rsidR="00686536" w:rsidRDefault="00686536" w:rsidP="00BF063F">
      <w:pPr>
        <w:widowControl/>
        <w:spacing w:before="100" w:beforeAutospacing="1" w:after="100" w:afterAutospacing="1"/>
        <w:jc w:val="left"/>
        <w:rPr>
          <w:rFonts w:ascii="宋体" w:eastAsia="宋体" w:hAnsi="宋体" w:cs="宋体"/>
          <w:kern w:val="0"/>
          <w:sz w:val="24"/>
          <w:szCs w:val="24"/>
        </w:rPr>
      </w:pPr>
    </w:p>
    <w:p w14:paraId="629B289D" w14:textId="77777777" w:rsidR="00686536" w:rsidRDefault="00686536" w:rsidP="00BF063F">
      <w:pPr>
        <w:widowControl/>
        <w:spacing w:before="100" w:beforeAutospacing="1" w:after="100" w:afterAutospacing="1"/>
        <w:jc w:val="left"/>
        <w:rPr>
          <w:rFonts w:ascii="宋体" w:eastAsia="宋体" w:hAnsi="宋体" w:cs="宋体"/>
          <w:kern w:val="0"/>
          <w:sz w:val="24"/>
          <w:szCs w:val="24"/>
        </w:rPr>
      </w:pPr>
    </w:p>
    <w:p w14:paraId="2EB4C2E7" w14:textId="77777777" w:rsidR="00686536" w:rsidRDefault="00686536" w:rsidP="00BF063F">
      <w:pPr>
        <w:widowControl/>
        <w:spacing w:before="100" w:beforeAutospacing="1" w:after="100" w:afterAutospacing="1"/>
        <w:jc w:val="left"/>
        <w:rPr>
          <w:rFonts w:ascii="宋体" w:eastAsia="宋体" w:hAnsi="宋体" w:cs="宋体"/>
          <w:kern w:val="0"/>
          <w:sz w:val="24"/>
          <w:szCs w:val="24"/>
        </w:rPr>
      </w:pPr>
    </w:p>
    <w:p w14:paraId="2E3CBB50" w14:textId="7571ED97" w:rsidR="00BF063F" w:rsidRPr="00613BB9" w:rsidRDefault="00BF063F" w:rsidP="00BF063F">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新建一个文件夹，</w:t>
      </w:r>
    </w:p>
    <w:p w14:paraId="6AEABDCF" w14:textId="77777777" w:rsidR="00BF063F" w:rsidRPr="00613BB9" w:rsidRDefault="00BF063F" w:rsidP="00BF06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mkdir -p ~/projects/yoursite</w:t>
      </w:r>
    </w:p>
    <w:p w14:paraId="4A808E8F" w14:textId="77777777" w:rsidR="00BF063F" w:rsidRPr="00613BB9" w:rsidRDefault="00BF063F" w:rsidP="00BF06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cd ~/projects/yoursite</w:t>
      </w:r>
    </w:p>
    <w:p w14:paraId="40E9CE34" w14:textId="77777777" w:rsidR="00BF063F" w:rsidRPr="00613BB9" w:rsidRDefault="00BF063F" w:rsidP="00BF06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4987AF4" w14:textId="77777777" w:rsidR="00BF063F" w:rsidRPr="00613BB9" w:rsidRDefault="00BF063F" w:rsidP="00BF06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54"/>
        <w:gridCol w:w="7952"/>
      </w:tblGrid>
      <w:tr w:rsidR="00BF063F" w:rsidRPr="00613BB9" w14:paraId="60DDD750" w14:textId="77777777" w:rsidTr="005075B3">
        <w:tc>
          <w:tcPr>
            <w:tcW w:w="450" w:type="dxa"/>
            <w:hideMark/>
          </w:tcPr>
          <w:p w14:paraId="48B1C938" w14:textId="77777777" w:rsidR="00BF063F" w:rsidRPr="00613BB9" w:rsidRDefault="00BF063F"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p w14:paraId="6781365E" w14:textId="77777777" w:rsidR="00BF063F" w:rsidRPr="00613BB9" w:rsidRDefault="00BF063F"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2</w:t>
            </w:r>
          </w:p>
          <w:p w14:paraId="630FA9DC" w14:textId="77777777" w:rsidR="00BF063F" w:rsidRPr="00613BB9" w:rsidRDefault="00BF063F"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3</w:t>
            </w:r>
          </w:p>
        </w:tc>
        <w:tc>
          <w:tcPr>
            <w:tcW w:w="10365" w:type="dxa"/>
            <w:hideMark/>
          </w:tcPr>
          <w:p w14:paraId="6AF44478" w14:textId="77777777" w:rsidR="00BF063F" w:rsidRPr="00613BB9" w:rsidRDefault="00BF063F"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mkdir blog //创建文件夹，名称可根据自己喜欢定</w:t>
            </w:r>
          </w:p>
          <w:p w14:paraId="37F3B0D9" w14:textId="77777777" w:rsidR="00BF063F" w:rsidRPr="00613BB9" w:rsidRDefault="00BF063F"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cd blog</w:t>
            </w:r>
          </w:p>
          <w:p w14:paraId="1AD4350C" w14:textId="75CD3C64" w:rsidR="00BF063F" w:rsidRPr="00613BB9" w:rsidRDefault="00BF063F"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pelican-quickstart</w:t>
            </w:r>
          </w:p>
          <w:p w14:paraId="5D92AFCD" w14:textId="5F6F45D4" w:rsidR="00BF063F" w:rsidRPr="00613BB9" w:rsidRDefault="00BF063F"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p>
          <w:p w14:paraId="50C21327" w14:textId="77777777" w:rsidR="00BF063F" w:rsidRPr="00613BB9" w:rsidRDefault="00BF063F" w:rsidP="00BF063F">
            <w:pPr>
              <w:pStyle w:val="HTML"/>
              <w:rPr>
                <w:rStyle w:val="HTML1"/>
              </w:rPr>
            </w:pPr>
            <w:r w:rsidRPr="00613BB9">
              <w:rPr>
                <w:rStyle w:val="HTML1"/>
              </w:rPr>
              <w:t xml:space="preserve">mkdir </w:t>
            </w:r>
            <w:r w:rsidRPr="00613BB9">
              <w:rPr>
                <w:rStyle w:val="token"/>
              </w:rPr>
              <w:t>-</w:t>
            </w:r>
            <w:r w:rsidRPr="00613BB9">
              <w:rPr>
                <w:rStyle w:val="HTML1"/>
              </w:rPr>
              <w:t xml:space="preserve">p </w:t>
            </w:r>
            <w:r w:rsidRPr="00613BB9">
              <w:rPr>
                <w:rStyle w:val="token"/>
              </w:rPr>
              <w:t>~/</w:t>
            </w:r>
            <w:r w:rsidRPr="00613BB9">
              <w:rPr>
                <w:rStyle w:val="HTML1"/>
              </w:rPr>
              <w:t>projects</w:t>
            </w:r>
            <w:r w:rsidRPr="00613BB9">
              <w:rPr>
                <w:rStyle w:val="token"/>
              </w:rPr>
              <w:t>/</w:t>
            </w:r>
            <w:r w:rsidRPr="00613BB9">
              <w:rPr>
                <w:rStyle w:val="HTML1"/>
              </w:rPr>
              <w:t>yoursite</w:t>
            </w:r>
          </w:p>
          <w:p w14:paraId="4065AD76" w14:textId="77777777" w:rsidR="00BF063F" w:rsidRPr="00613BB9" w:rsidRDefault="00BF063F" w:rsidP="00BF063F">
            <w:pPr>
              <w:pStyle w:val="HTML"/>
              <w:rPr>
                <w:rStyle w:val="HTML1"/>
              </w:rPr>
            </w:pPr>
            <w:r w:rsidRPr="00613BB9">
              <w:rPr>
                <w:rStyle w:val="HTML1"/>
              </w:rPr>
              <w:t xml:space="preserve">cd </w:t>
            </w:r>
            <w:r w:rsidRPr="00613BB9">
              <w:rPr>
                <w:rStyle w:val="token"/>
              </w:rPr>
              <w:t>~/</w:t>
            </w:r>
            <w:r w:rsidRPr="00613BB9">
              <w:rPr>
                <w:rStyle w:val="HTML1"/>
              </w:rPr>
              <w:t>projects</w:t>
            </w:r>
            <w:r w:rsidRPr="00613BB9">
              <w:rPr>
                <w:rStyle w:val="token"/>
              </w:rPr>
              <w:t>/</w:t>
            </w:r>
            <w:r w:rsidRPr="00613BB9">
              <w:rPr>
                <w:rStyle w:val="HTML1"/>
              </w:rPr>
              <w:t>yoursite</w:t>
            </w:r>
          </w:p>
          <w:p w14:paraId="17BC7018" w14:textId="77777777" w:rsidR="00BF063F" w:rsidRPr="00613BB9" w:rsidRDefault="00BF063F" w:rsidP="00BF063F">
            <w:pPr>
              <w:pStyle w:val="HTML"/>
              <w:rPr>
                <w:rStyle w:val="HTML1"/>
              </w:rPr>
            </w:pPr>
            <w:r w:rsidRPr="00613BB9">
              <w:rPr>
                <w:rStyle w:val="HTML1"/>
              </w:rPr>
              <w:t>pelican</w:t>
            </w:r>
            <w:r w:rsidRPr="00613BB9">
              <w:rPr>
                <w:rStyle w:val="token"/>
              </w:rPr>
              <w:t>-</w:t>
            </w:r>
            <w:r w:rsidRPr="00613BB9">
              <w:rPr>
                <w:rStyle w:val="HTML1"/>
              </w:rPr>
              <w:t>quickstart</w:t>
            </w:r>
          </w:p>
          <w:p w14:paraId="4AD6C79B" w14:textId="2CB46D3C" w:rsidR="00BF063F" w:rsidRPr="00613BB9" w:rsidRDefault="00BF063F"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p>
          <w:p w14:paraId="20CF6E2A" w14:textId="77777777" w:rsidR="00BF063F" w:rsidRPr="00613BB9" w:rsidRDefault="00BF063F"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p>
          <w:p w14:paraId="5A03DA62" w14:textId="77777777" w:rsidR="00BF063F" w:rsidRPr="00613BB9" w:rsidRDefault="00BF063F" w:rsidP="005075B3">
            <w:pPr>
              <w:widowControl/>
              <w:jc w:val="left"/>
              <w:rPr>
                <w:rFonts w:ascii="宋体" w:eastAsia="宋体" w:hAnsi="宋体" w:cs="宋体"/>
                <w:kern w:val="0"/>
                <w:sz w:val="20"/>
                <w:szCs w:val="20"/>
              </w:rPr>
            </w:pPr>
          </w:p>
        </w:tc>
      </w:tr>
    </w:tbl>
    <w:p w14:paraId="3999FF9D" w14:textId="77777777" w:rsidR="00BF063F" w:rsidRPr="00613BB9" w:rsidRDefault="00BF063F" w:rsidP="00BF063F">
      <w:pPr>
        <w:widowControl/>
        <w:spacing w:before="100" w:beforeAutospacing="1" w:after="100" w:afterAutospacing="1" w:line="403" w:lineRule="atLeast"/>
        <w:jc w:val="left"/>
        <w:rPr>
          <w:rFonts w:ascii="宋体" w:eastAsia="宋体" w:hAnsi="宋体" w:cs="宋体"/>
          <w:kern w:val="0"/>
          <w:sz w:val="25"/>
          <w:szCs w:val="25"/>
        </w:rPr>
      </w:pPr>
      <w:r w:rsidRPr="00613BB9">
        <w:rPr>
          <w:rFonts w:ascii="宋体" w:eastAsia="宋体" w:hAnsi="宋体" w:cs="宋体"/>
          <w:kern w:val="0"/>
          <w:sz w:val="18"/>
          <w:szCs w:val="18"/>
          <w:bdr w:val="single" w:sz="6" w:space="0" w:color="E1E1E8" w:frame="1"/>
        </w:rPr>
        <w:t>pelican-quickstart</w:t>
      </w:r>
      <w:r w:rsidRPr="00613BB9">
        <w:rPr>
          <w:rFonts w:ascii="宋体" w:eastAsia="宋体" w:hAnsi="宋体" w:cs="宋体" w:hint="eastAsia"/>
          <w:kern w:val="0"/>
          <w:sz w:val="25"/>
          <w:szCs w:val="25"/>
        </w:rPr>
        <w:t>执行命令后，会提示输入博客的配置项，除了少数几个必填以外，其它都可以选择默认，而且都可以在pelicanconf.py文件中进行更改，所以你可以随意选择。 命令成功执行后，会出现pelican的框架，如下所示</w:t>
      </w:r>
    </w:p>
    <w:p w14:paraId="146D4387" w14:textId="77777777" w:rsidR="00BF063F" w:rsidRPr="00613BB9" w:rsidRDefault="00BF063F" w:rsidP="00BF06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EC456D4" w14:textId="77777777" w:rsidR="00BF063F" w:rsidRPr="00613BB9" w:rsidRDefault="00BF063F" w:rsidP="00BF06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D43D31E" w14:textId="77777777" w:rsidR="00BF063F" w:rsidRPr="00613BB9" w:rsidRDefault="00BF063F" w:rsidP="00BF06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
    <w:p w14:paraId="05F61B02" w14:textId="1668CAAE" w:rsidR="00E57F4B" w:rsidRDefault="00E57F4B" w:rsidP="00E57F4B">
      <w:pPr>
        <w:pStyle w:val="2"/>
        <w:rPr>
          <w:b w:val="0"/>
          <w:bCs w:val="0"/>
          <w:sz w:val="27"/>
          <w:szCs w:val="27"/>
        </w:rPr>
      </w:pPr>
      <w:bookmarkStart w:id="319" w:name="_Toc46394924"/>
      <w:r w:rsidRPr="00613BB9">
        <w:rPr>
          <w:b w:val="0"/>
          <w:bCs w:val="0"/>
          <w:sz w:val="27"/>
          <w:szCs w:val="27"/>
        </w:rPr>
        <w:t>pelican站点目录组成</w:t>
      </w:r>
      <w:bookmarkEnd w:id="319"/>
    </w:p>
    <w:p w14:paraId="4D343F2A" w14:textId="686812CF" w:rsidR="00D46454" w:rsidRDefault="00D46454" w:rsidP="00D46454">
      <w:pPr>
        <w:rPr>
          <w:b/>
          <w:bCs/>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360"/>
        <w:gridCol w:w="7946"/>
      </w:tblGrid>
      <w:tr w:rsidR="00D46454" w:rsidRPr="00613BB9" w14:paraId="59C0E4FA" w14:textId="77777777" w:rsidTr="00E54E54">
        <w:tc>
          <w:tcPr>
            <w:tcW w:w="450" w:type="dxa"/>
            <w:hideMark/>
          </w:tcPr>
          <w:p w14:paraId="53FD47E0"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p w14:paraId="36BB2FC5"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2</w:t>
            </w:r>
          </w:p>
          <w:p w14:paraId="462478C6"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3</w:t>
            </w:r>
          </w:p>
          <w:p w14:paraId="003A2677"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4</w:t>
            </w:r>
          </w:p>
          <w:p w14:paraId="51E2513C"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lastRenderedPageBreak/>
              <w:t>5</w:t>
            </w:r>
          </w:p>
          <w:p w14:paraId="725358DE"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6</w:t>
            </w:r>
          </w:p>
          <w:p w14:paraId="02851E5C"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7</w:t>
            </w:r>
          </w:p>
          <w:p w14:paraId="47EA5D81"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8</w:t>
            </w:r>
          </w:p>
          <w:p w14:paraId="0511EC8B"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9</w:t>
            </w:r>
          </w:p>
        </w:tc>
        <w:tc>
          <w:tcPr>
            <w:tcW w:w="10365" w:type="dxa"/>
            <w:hideMark/>
          </w:tcPr>
          <w:p w14:paraId="1BAC5056"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lastRenderedPageBreak/>
              <w:t>blog/</w:t>
            </w:r>
          </w:p>
          <w:p w14:paraId="3C92C3CA"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 content                # 存放输入的markdown或RST源文件</w:t>
            </w:r>
          </w:p>
          <w:p w14:paraId="656E0056"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   └── (pages)            # 存放手工创建的静态页面，可选</w:t>
            </w:r>
          </w:p>
          <w:p w14:paraId="480FC8EB"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   └── (posts)            # 存放手工创建的文章，可选</w:t>
            </w:r>
          </w:p>
          <w:p w14:paraId="209BCBDF"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lastRenderedPageBreak/>
              <w:t>├── output                 # 存放最终生成的静态博客</w:t>
            </w:r>
          </w:p>
          <w:p w14:paraId="13E8DE17"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 develop_server.sh      # 测试服务器</w:t>
            </w:r>
          </w:p>
          <w:p w14:paraId="679CD50C"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 Makefile               # 管理博客的Makefile</w:t>
            </w:r>
          </w:p>
          <w:p w14:paraId="06A60C26"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 pelicanconf.py         # 配置文件</w:t>
            </w:r>
          </w:p>
          <w:p w14:paraId="2B2CB8AA" w14:textId="77777777" w:rsidR="00D46454" w:rsidRPr="00613BB9" w:rsidRDefault="00D46454"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 publishconf.py         # 发布文件，可删除</w:t>
            </w:r>
          </w:p>
          <w:p w14:paraId="6DB527B3" w14:textId="77777777" w:rsidR="00D46454" w:rsidRPr="00613BB9" w:rsidRDefault="00D46454" w:rsidP="00E54E54">
            <w:pPr>
              <w:widowControl/>
              <w:jc w:val="left"/>
              <w:rPr>
                <w:rFonts w:ascii="宋体" w:eastAsia="宋体" w:hAnsi="宋体" w:cs="宋体"/>
                <w:kern w:val="0"/>
                <w:sz w:val="20"/>
                <w:szCs w:val="20"/>
              </w:rPr>
            </w:pPr>
          </w:p>
        </w:tc>
      </w:tr>
    </w:tbl>
    <w:p w14:paraId="7BA68642" w14:textId="3E7983DE" w:rsidR="00D46454" w:rsidRDefault="00D46454" w:rsidP="00D46454">
      <w:pPr>
        <w:rPr>
          <w:b/>
          <w:bCs/>
          <w:sz w:val="27"/>
          <w:szCs w:val="27"/>
        </w:rPr>
      </w:pPr>
    </w:p>
    <w:p w14:paraId="56C4B915" w14:textId="77777777" w:rsidR="00D46454" w:rsidRPr="00613BB9" w:rsidRDefault="00D46454" w:rsidP="00D46454">
      <w:pPr>
        <w:rPr>
          <w:b/>
          <w:bCs/>
          <w:sz w:val="27"/>
          <w:szCs w:val="27"/>
        </w:rPr>
      </w:pPr>
    </w:p>
    <w:p w14:paraId="133C1823" w14:textId="77777777" w:rsidR="004C1BE2" w:rsidRPr="00613BB9" w:rsidRDefault="004C1BE2" w:rsidP="004C1BE2">
      <w:pPr>
        <w:pStyle w:val="2"/>
        <w:rPr>
          <w:b w:val="0"/>
          <w:bCs w:val="0"/>
          <w:sz w:val="27"/>
          <w:szCs w:val="27"/>
        </w:rPr>
      </w:pPr>
      <w:bookmarkStart w:id="320" w:name="_Toc46394925"/>
      <w:r w:rsidRPr="00613BB9">
        <w:rPr>
          <w:b w:val="0"/>
          <w:bCs w:val="0"/>
          <w:sz w:val="27"/>
          <w:szCs w:val="27"/>
        </w:rPr>
        <w:t>Writing content</w:t>
      </w:r>
      <w:bookmarkEnd w:id="320"/>
    </w:p>
    <w:p w14:paraId="0376A639" w14:textId="77777777" w:rsidR="004C1BE2" w:rsidRPr="00613BB9" w:rsidRDefault="004C1BE2" w:rsidP="004C1BE2">
      <w:pPr>
        <w:pStyle w:val="3"/>
      </w:pPr>
      <w:bookmarkStart w:id="321" w:name="t1"/>
      <w:bookmarkStart w:id="322" w:name="_Toc46394926"/>
      <w:bookmarkEnd w:id="321"/>
      <w:r w:rsidRPr="00613BB9">
        <w:t>Articles and pages 文章和页面</w:t>
      </w:r>
      <w:bookmarkEnd w:id="322"/>
    </w:p>
    <w:p w14:paraId="79D39253" w14:textId="77777777" w:rsidR="004C1BE2" w:rsidRPr="00613BB9" w:rsidRDefault="004C1BE2" w:rsidP="004C1BE2">
      <w:pPr>
        <w:pStyle w:val="a3"/>
      </w:pPr>
      <w:r w:rsidRPr="00613BB9">
        <w:t>Pelican 认为 “文章(articles)” 是按时间顺序排列的内容, 如博客上的帖子, 因此与日期相关。</w:t>
      </w:r>
    </w:p>
    <w:p w14:paraId="44A16E24" w14:textId="77777777" w:rsidR="004C1BE2" w:rsidRPr="00613BB9" w:rsidRDefault="004C1BE2" w:rsidP="004C1BE2">
      <w:pPr>
        <w:pStyle w:val="a3"/>
      </w:pPr>
      <w:r w:rsidRPr="00613BB9">
        <w:t>“页面(pages)” 背后的想法是, 它们通常不是时态性质的, 用于不经常更改的内容 (例如, “关于” 或 “联系” 页面)。</w:t>
      </w:r>
    </w:p>
    <w:p w14:paraId="000B3BD1" w14:textId="77777777" w:rsidR="004C1BE2" w:rsidRPr="00613BB9" w:rsidRDefault="004C1BE2" w:rsidP="004C1BE2">
      <w:pPr>
        <w:pStyle w:val="a3"/>
      </w:pPr>
      <w:r w:rsidRPr="00613BB9">
        <w:t>你可以在官方库中找到一些例子在</w:t>
      </w:r>
      <w:r w:rsidRPr="00613BB9">
        <w:rPr>
          <w:rStyle w:val="HTML1"/>
        </w:rPr>
        <w:t>https://github.com/getpelican/pelican/tree/master/samples/content</w:t>
      </w:r>
    </w:p>
    <w:p w14:paraId="4146B48B" w14:textId="77777777" w:rsidR="004C1BE2" w:rsidRPr="00613BB9" w:rsidRDefault="004C1BE2" w:rsidP="004C1BE2">
      <w:r w:rsidRPr="00613BB9">
        <w:t>创建文章</w:t>
      </w:r>
    </w:p>
    <w:p w14:paraId="508914F5" w14:textId="77777777" w:rsidR="004C1BE2" w:rsidRPr="00613BB9" w:rsidRDefault="004C1BE2" w:rsidP="004C1BE2">
      <w:pPr>
        <w:pStyle w:val="a3"/>
      </w:pPr>
      <w:r w:rsidRPr="00613BB9">
        <w:t>~/projects/yoursite/content/keyboard-review.md</w:t>
      </w:r>
    </w:p>
    <w:p w14:paraId="35F5DA63" w14:textId="77777777" w:rsidR="004C1BE2" w:rsidRPr="00613BB9" w:rsidRDefault="004C1BE2" w:rsidP="004C1BE2">
      <w:pPr>
        <w:pStyle w:val="HTML"/>
        <w:rPr>
          <w:rStyle w:val="HTML1"/>
        </w:rPr>
      </w:pPr>
      <w:r w:rsidRPr="00613BB9">
        <w:rPr>
          <w:rStyle w:val="HTML1"/>
        </w:rPr>
        <w:t>Title</w:t>
      </w:r>
      <w:r w:rsidRPr="00613BB9">
        <w:rPr>
          <w:rStyle w:val="token"/>
        </w:rPr>
        <w:t>:</w:t>
      </w:r>
      <w:r w:rsidRPr="00613BB9">
        <w:rPr>
          <w:rStyle w:val="HTML1"/>
        </w:rPr>
        <w:t xml:space="preserve"> My First Review</w:t>
      </w:r>
    </w:p>
    <w:p w14:paraId="33C7EA92" w14:textId="77777777" w:rsidR="004C1BE2" w:rsidRPr="00613BB9" w:rsidRDefault="004C1BE2" w:rsidP="004C1BE2">
      <w:pPr>
        <w:pStyle w:val="HTML"/>
        <w:rPr>
          <w:rStyle w:val="HTML1"/>
        </w:rPr>
      </w:pPr>
      <w:r w:rsidRPr="00613BB9">
        <w:rPr>
          <w:rStyle w:val="HTML1"/>
        </w:rPr>
        <w:t>Date</w:t>
      </w:r>
      <w:r w:rsidRPr="00613BB9">
        <w:rPr>
          <w:rStyle w:val="token"/>
        </w:rPr>
        <w:t>:</w:t>
      </w:r>
      <w:r w:rsidRPr="00613BB9">
        <w:rPr>
          <w:rStyle w:val="HTML1"/>
        </w:rPr>
        <w:t xml:space="preserve"> </w:t>
      </w:r>
      <w:r w:rsidRPr="00613BB9">
        <w:rPr>
          <w:rStyle w:val="token"/>
        </w:rPr>
        <w:t>2010-12-03</w:t>
      </w:r>
      <w:r w:rsidRPr="00613BB9">
        <w:rPr>
          <w:rStyle w:val="HTML1"/>
        </w:rPr>
        <w:t xml:space="preserve"> </w:t>
      </w:r>
      <w:r w:rsidRPr="00613BB9">
        <w:rPr>
          <w:rStyle w:val="token"/>
        </w:rPr>
        <w:t>10:20</w:t>
      </w:r>
    </w:p>
    <w:p w14:paraId="177EBE61" w14:textId="77777777" w:rsidR="004C1BE2" w:rsidRPr="00613BB9" w:rsidRDefault="004C1BE2" w:rsidP="004C1BE2">
      <w:pPr>
        <w:pStyle w:val="HTML"/>
        <w:rPr>
          <w:rStyle w:val="HTML1"/>
        </w:rPr>
      </w:pPr>
      <w:r w:rsidRPr="00613BB9">
        <w:rPr>
          <w:rStyle w:val="HTML1"/>
        </w:rPr>
        <w:t>Category</w:t>
      </w:r>
      <w:r w:rsidRPr="00613BB9">
        <w:rPr>
          <w:rStyle w:val="token"/>
        </w:rPr>
        <w:t>:</w:t>
      </w:r>
      <w:r w:rsidRPr="00613BB9">
        <w:rPr>
          <w:rStyle w:val="HTML1"/>
        </w:rPr>
        <w:t xml:space="preserve"> Review</w:t>
      </w:r>
    </w:p>
    <w:p w14:paraId="745A52D2" w14:textId="77777777" w:rsidR="004C1BE2" w:rsidRPr="00613BB9" w:rsidRDefault="004C1BE2" w:rsidP="004C1BE2">
      <w:pPr>
        <w:pStyle w:val="HTML"/>
        <w:rPr>
          <w:rStyle w:val="HTML1"/>
        </w:rPr>
      </w:pPr>
    </w:p>
    <w:p w14:paraId="48283C59" w14:textId="77777777" w:rsidR="004C1BE2" w:rsidRPr="00613BB9" w:rsidRDefault="004C1BE2" w:rsidP="004C1BE2">
      <w:pPr>
        <w:pStyle w:val="HTML"/>
        <w:rPr>
          <w:rStyle w:val="HTML1"/>
        </w:rPr>
      </w:pPr>
      <w:r w:rsidRPr="00613BB9">
        <w:rPr>
          <w:rStyle w:val="HTML1"/>
        </w:rPr>
        <w:t xml:space="preserve">Following </w:t>
      </w:r>
      <w:r w:rsidRPr="00613BB9">
        <w:rPr>
          <w:rStyle w:val="token"/>
        </w:rPr>
        <w:t>is</w:t>
      </w:r>
      <w:r w:rsidRPr="00613BB9">
        <w:rPr>
          <w:rStyle w:val="HTML1"/>
        </w:rPr>
        <w:t xml:space="preserve"> a review of my favorite mechanical keyboard</w:t>
      </w:r>
      <w:r w:rsidRPr="00613BB9">
        <w:rPr>
          <w:rStyle w:val="token"/>
        </w:rPr>
        <w:t>.</w:t>
      </w:r>
    </w:p>
    <w:p w14:paraId="4A9FF820" w14:textId="77777777" w:rsidR="004C1BE2" w:rsidRPr="00613BB9" w:rsidRDefault="004C1BE2" w:rsidP="004C1BE2">
      <w:pPr>
        <w:rPr>
          <w:rFonts w:ascii="宋体" w:eastAsia="宋体" w:hAnsi="宋体" w:cs="宋体"/>
          <w:b/>
          <w:bCs/>
          <w:kern w:val="0"/>
          <w:sz w:val="27"/>
          <w:szCs w:val="27"/>
        </w:rPr>
      </w:pPr>
      <w:r w:rsidRPr="00613BB9">
        <w:rPr>
          <w:rFonts w:ascii="宋体" w:eastAsia="宋体" w:hAnsi="宋体" w:cs="宋体"/>
          <w:b/>
          <w:bCs/>
          <w:kern w:val="0"/>
          <w:sz w:val="27"/>
          <w:szCs w:val="27"/>
        </w:rPr>
        <w:t>创建第一篇文章</w:t>
      </w:r>
    </w:p>
    <w:p w14:paraId="75FEBCA3" w14:textId="77777777" w:rsidR="004C1BE2" w:rsidRPr="00613BB9" w:rsidRDefault="004C1BE2" w:rsidP="004C1BE2">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在创建文章之前，Pelican是不能运行的。在yoursite/content/目录下添加第一篇markdown。</w:t>
      </w:r>
    </w:p>
    <w:p w14:paraId="4897B153" w14:textId="77777777" w:rsidR="004C1BE2" w:rsidRPr="00613BB9" w:rsidRDefault="004C1BE2" w:rsidP="004C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Title: 我的第一篇文章</w:t>
      </w:r>
    </w:p>
    <w:p w14:paraId="7E7A9D95" w14:textId="77777777" w:rsidR="004C1BE2" w:rsidRPr="00613BB9" w:rsidRDefault="004C1BE2" w:rsidP="004C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Date: 2018-01-25 11:37</w:t>
      </w:r>
    </w:p>
    <w:p w14:paraId="40FC5491" w14:textId="77777777" w:rsidR="004C1BE2" w:rsidRPr="00613BB9" w:rsidRDefault="004C1BE2" w:rsidP="004C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Category: 日记</w:t>
      </w:r>
    </w:p>
    <w:p w14:paraId="2B4506D5" w14:textId="77777777" w:rsidR="004C1BE2" w:rsidRPr="00613BB9" w:rsidRDefault="004C1BE2" w:rsidP="004C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223F026" w14:textId="77777777" w:rsidR="004C1BE2" w:rsidRPr="00613BB9" w:rsidRDefault="004C1BE2" w:rsidP="004C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胡乱写点什么试试</w:t>
      </w:r>
    </w:p>
    <w:p w14:paraId="07C0A252" w14:textId="77777777" w:rsidR="004C1BE2" w:rsidRPr="00613BB9" w:rsidRDefault="004C1BE2" w:rsidP="004C1BE2">
      <w:pPr>
        <w:pStyle w:val="a3"/>
        <w:spacing w:line="390" w:lineRule="atLeast"/>
        <w:textAlignment w:val="baseline"/>
      </w:pPr>
      <w:bookmarkStart w:id="323" w:name="t8"/>
      <w:bookmarkEnd w:id="323"/>
      <w:r w:rsidRPr="00613BB9">
        <w:lastRenderedPageBreak/>
        <w:t>源文件顶部</w:t>
      </w:r>
      <w:r w:rsidRPr="00613BB9">
        <w:rPr>
          <w:rStyle w:val="HTML1"/>
          <w:sz w:val="18"/>
          <w:szCs w:val="18"/>
          <w:bdr w:val="single" w:sz="6" w:space="0" w:color="E1E1E8" w:frame="1"/>
        </w:rPr>
        <w:t>Title,Date,Category等</w:t>
      </w:r>
      <w:r w:rsidRPr="00613BB9">
        <w:t>内容则是必须的，具体可参见</w:t>
      </w:r>
      <w:hyperlink r:id="rId1970" w:anchor="writing-content-using-pelican" w:history="1">
        <w:r w:rsidRPr="00613BB9">
          <w:rPr>
            <w:rStyle w:val="a4"/>
            <w:color w:val="auto"/>
            <w:u w:val="none"/>
            <w:bdr w:val="none" w:sz="0" w:space="0" w:color="auto" w:frame="1"/>
          </w:rPr>
          <w:t>文档</w:t>
        </w:r>
      </w:hyperlink>
      <w:r w:rsidRPr="00613BB9">
        <w:t>，它们各自意义如下</w:t>
      </w:r>
    </w:p>
    <w:p w14:paraId="041FE654" w14:textId="77777777" w:rsidR="004C1BE2" w:rsidRPr="00613BB9" w:rsidRDefault="004C1BE2" w:rsidP="004C1BE2">
      <w:pPr>
        <w:pStyle w:val="HTML"/>
        <w:spacing w:line="300" w:lineRule="atLeast"/>
        <w:textAlignment w:val="baseline"/>
        <w:rPr>
          <w:sz w:val="20"/>
          <w:szCs w:val="20"/>
        </w:rPr>
      </w:pPr>
      <w:r w:rsidRPr="00613BB9">
        <w:rPr>
          <w:sz w:val="20"/>
          <w:szCs w:val="20"/>
        </w:rPr>
        <w:t>Title: 文章标题</w:t>
      </w:r>
    </w:p>
    <w:p w14:paraId="56D3E361" w14:textId="77777777" w:rsidR="004C1BE2" w:rsidRPr="00613BB9" w:rsidRDefault="004C1BE2" w:rsidP="004C1BE2">
      <w:pPr>
        <w:pStyle w:val="HTML"/>
        <w:spacing w:line="300" w:lineRule="atLeast"/>
        <w:textAlignment w:val="baseline"/>
        <w:rPr>
          <w:sz w:val="20"/>
          <w:szCs w:val="20"/>
        </w:rPr>
      </w:pPr>
      <w:r w:rsidRPr="00613BB9">
        <w:rPr>
          <w:sz w:val="20"/>
          <w:szCs w:val="20"/>
        </w:rPr>
        <w:t>Date: 创建日期</w:t>
      </w:r>
    </w:p>
    <w:p w14:paraId="19C6E94A" w14:textId="77777777" w:rsidR="004C1BE2" w:rsidRPr="00613BB9" w:rsidRDefault="004C1BE2" w:rsidP="004C1BE2">
      <w:pPr>
        <w:pStyle w:val="HTML"/>
        <w:spacing w:line="300" w:lineRule="atLeast"/>
        <w:textAlignment w:val="baseline"/>
        <w:rPr>
          <w:sz w:val="20"/>
          <w:szCs w:val="20"/>
        </w:rPr>
      </w:pPr>
      <w:r w:rsidRPr="00613BB9">
        <w:rPr>
          <w:sz w:val="20"/>
          <w:szCs w:val="20"/>
        </w:rPr>
        <w:t>Modified: 修改日期</w:t>
      </w:r>
    </w:p>
    <w:p w14:paraId="7EF088AE" w14:textId="77777777" w:rsidR="004C1BE2" w:rsidRPr="00613BB9" w:rsidRDefault="004C1BE2" w:rsidP="004C1BE2">
      <w:pPr>
        <w:pStyle w:val="HTML"/>
        <w:spacing w:line="300" w:lineRule="atLeast"/>
        <w:textAlignment w:val="baseline"/>
        <w:rPr>
          <w:sz w:val="20"/>
          <w:szCs w:val="20"/>
        </w:rPr>
      </w:pPr>
      <w:r w:rsidRPr="00613BB9">
        <w:rPr>
          <w:sz w:val="20"/>
          <w:szCs w:val="20"/>
        </w:rPr>
        <w:t>Category: 文章分类，标志本文处于该分类下</w:t>
      </w:r>
    </w:p>
    <w:p w14:paraId="6CB88261" w14:textId="77777777" w:rsidR="004C1BE2" w:rsidRPr="00613BB9" w:rsidRDefault="004C1BE2" w:rsidP="004C1BE2">
      <w:pPr>
        <w:pStyle w:val="HTML"/>
        <w:spacing w:line="300" w:lineRule="atLeast"/>
        <w:textAlignment w:val="baseline"/>
        <w:rPr>
          <w:sz w:val="20"/>
          <w:szCs w:val="20"/>
        </w:rPr>
      </w:pPr>
      <w:r w:rsidRPr="00613BB9">
        <w:rPr>
          <w:sz w:val="20"/>
          <w:szCs w:val="20"/>
        </w:rPr>
        <w:t>Tags: 文章标签，标志本文处于该标签下</w:t>
      </w:r>
    </w:p>
    <w:p w14:paraId="7D6EB726" w14:textId="77777777" w:rsidR="004C1BE2" w:rsidRPr="00613BB9" w:rsidRDefault="004C1BE2" w:rsidP="004C1BE2">
      <w:pPr>
        <w:pStyle w:val="HTML"/>
        <w:spacing w:line="300" w:lineRule="atLeast"/>
        <w:textAlignment w:val="baseline"/>
        <w:rPr>
          <w:sz w:val="20"/>
          <w:szCs w:val="20"/>
        </w:rPr>
      </w:pPr>
      <w:r w:rsidRPr="00613BB9">
        <w:rPr>
          <w:sz w:val="20"/>
          <w:szCs w:val="20"/>
        </w:rPr>
        <w:t>Slug: URL中该文章的链接地址</w:t>
      </w:r>
    </w:p>
    <w:p w14:paraId="1B752D02" w14:textId="77777777" w:rsidR="004C1BE2" w:rsidRPr="00613BB9" w:rsidRDefault="004C1BE2" w:rsidP="004C1BE2">
      <w:pPr>
        <w:pStyle w:val="HTML"/>
        <w:spacing w:line="300" w:lineRule="atLeast"/>
        <w:textAlignment w:val="baseline"/>
        <w:rPr>
          <w:sz w:val="20"/>
          <w:szCs w:val="20"/>
        </w:rPr>
      </w:pPr>
      <w:r w:rsidRPr="00613BB9">
        <w:rPr>
          <w:sz w:val="20"/>
          <w:szCs w:val="20"/>
        </w:rPr>
        <w:t>Author: 作者</w:t>
      </w:r>
    </w:p>
    <w:p w14:paraId="4A026125" w14:textId="77777777" w:rsidR="004C1BE2" w:rsidRPr="00613BB9" w:rsidRDefault="004C1BE2" w:rsidP="004C1BE2">
      <w:pPr>
        <w:pStyle w:val="3"/>
      </w:pPr>
      <w:bookmarkStart w:id="324" w:name="_Toc46394927"/>
      <w:r w:rsidRPr="00613BB9">
        <w:t>File metadata 文件中的信息</w:t>
      </w:r>
      <w:bookmarkEnd w:id="324"/>
    </w:p>
    <w:p w14:paraId="5855A654" w14:textId="77777777" w:rsidR="004C1BE2" w:rsidRPr="00613BB9" w:rsidRDefault="004C1BE2" w:rsidP="004C1BE2">
      <w:pPr>
        <w:pStyle w:val="a3"/>
      </w:pPr>
      <w:r w:rsidRPr="00613BB9">
        <w:t>Pelican 尽可能的自己从文件系统得到信息（如，关于文章的类别，当不指定时pelican会使用文件夹作为分类依据），但是你仍需要在文件中提供一些信息(metadata)。</w:t>
      </w:r>
    </w:p>
    <w:p w14:paraId="68DABC7B" w14:textId="77777777" w:rsidR="004C1BE2" w:rsidRPr="00613BB9" w:rsidRDefault="004C1BE2" w:rsidP="004C1BE2">
      <w:pPr>
        <w:pStyle w:val="a3"/>
      </w:pPr>
    </w:p>
    <w:p w14:paraId="2A7D9DF7" w14:textId="77777777" w:rsidR="004C1BE2" w:rsidRPr="00613BB9" w:rsidRDefault="004C1BE2" w:rsidP="004C1BE2">
      <w:pPr>
        <w:rPr>
          <w:rFonts w:ascii="宋体" w:eastAsia="宋体" w:hAnsi="宋体" w:cs="宋体"/>
          <w:kern w:val="0"/>
          <w:sz w:val="25"/>
          <w:szCs w:val="25"/>
        </w:rPr>
      </w:pPr>
      <w:r w:rsidRPr="00613BB9">
        <w:rPr>
          <w:rFonts w:ascii="宋体" w:eastAsia="宋体" w:hAnsi="宋体" w:cs="宋体" w:hint="eastAsia"/>
          <w:kern w:val="0"/>
          <w:sz w:val="25"/>
          <w:szCs w:val="25"/>
        </w:rPr>
        <w:t>完成上述博客主体搭建后，使用markdownpad创建一个.md文件，保存于content文件夹中（或自己加入posts文件夹）。 Metadata syntax for Markdown posts should follow this pattern:</w:t>
      </w:r>
    </w:p>
    <w:tbl>
      <w:tblPr>
        <w:tblW w:w="0" w:type="auto"/>
        <w:tblCellMar>
          <w:top w:w="15" w:type="dxa"/>
          <w:left w:w="15" w:type="dxa"/>
          <w:bottom w:w="15" w:type="dxa"/>
          <w:right w:w="15" w:type="dxa"/>
        </w:tblCellMar>
        <w:tblLook w:val="04A0" w:firstRow="1" w:lastRow="0" w:firstColumn="1" w:lastColumn="0" w:noHBand="0" w:noVBand="1"/>
      </w:tblPr>
      <w:tblGrid>
        <w:gridCol w:w="393"/>
        <w:gridCol w:w="7913"/>
      </w:tblGrid>
      <w:tr w:rsidR="004C1BE2" w:rsidRPr="00613BB9" w14:paraId="2D05FDB9" w14:textId="77777777" w:rsidTr="00170578">
        <w:tc>
          <w:tcPr>
            <w:tcW w:w="393" w:type="dxa"/>
            <w:hideMark/>
          </w:tcPr>
          <w:p w14:paraId="3021DA0F" w14:textId="77777777" w:rsidR="004C1BE2" w:rsidRPr="00613BB9" w:rsidRDefault="004C1BE2" w:rsidP="00170578">
            <w:pPr>
              <w:pStyle w:val="2"/>
              <w:numPr>
                <w:ilvl w:val="0"/>
                <w:numId w:val="0"/>
              </w:numPr>
              <w:rPr>
                <w:sz w:val="20"/>
                <w:szCs w:val="20"/>
              </w:rPr>
            </w:pPr>
            <w:r w:rsidRPr="00613BB9">
              <w:rPr>
                <w:sz w:val="20"/>
                <w:szCs w:val="20"/>
              </w:rPr>
              <w:t xml:space="preserve"> </w:t>
            </w:r>
            <w:bookmarkStart w:id="325" w:name="_Toc46394928"/>
            <w:r w:rsidRPr="00613BB9">
              <w:rPr>
                <w:sz w:val="20"/>
                <w:szCs w:val="20"/>
              </w:rPr>
              <w:t>1</w:t>
            </w:r>
            <w:bookmarkEnd w:id="325"/>
          </w:p>
          <w:p w14:paraId="1DB73650" w14:textId="77777777" w:rsidR="004C1BE2" w:rsidRPr="00613BB9" w:rsidRDefault="004C1BE2" w:rsidP="00170578">
            <w:pPr>
              <w:pStyle w:val="2"/>
              <w:numPr>
                <w:ilvl w:val="0"/>
                <w:numId w:val="0"/>
              </w:numPr>
              <w:rPr>
                <w:sz w:val="20"/>
                <w:szCs w:val="20"/>
              </w:rPr>
            </w:pPr>
            <w:r w:rsidRPr="00613BB9">
              <w:rPr>
                <w:sz w:val="20"/>
                <w:szCs w:val="20"/>
              </w:rPr>
              <w:t xml:space="preserve"> </w:t>
            </w:r>
            <w:bookmarkStart w:id="326" w:name="_Toc46394929"/>
            <w:r w:rsidRPr="00613BB9">
              <w:rPr>
                <w:sz w:val="20"/>
                <w:szCs w:val="20"/>
              </w:rPr>
              <w:t>2</w:t>
            </w:r>
            <w:bookmarkEnd w:id="326"/>
          </w:p>
          <w:p w14:paraId="18AB4BC5" w14:textId="77777777" w:rsidR="004C1BE2" w:rsidRPr="00613BB9" w:rsidRDefault="004C1BE2" w:rsidP="00170578">
            <w:pPr>
              <w:pStyle w:val="2"/>
              <w:numPr>
                <w:ilvl w:val="0"/>
                <w:numId w:val="0"/>
              </w:numPr>
              <w:rPr>
                <w:sz w:val="20"/>
                <w:szCs w:val="20"/>
              </w:rPr>
            </w:pPr>
            <w:r w:rsidRPr="00613BB9">
              <w:rPr>
                <w:sz w:val="20"/>
                <w:szCs w:val="20"/>
              </w:rPr>
              <w:t xml:space="preserve"> </w:t>
            </w:r>
            <w:bookmarkStart w:id="327" w:name="_Toc46394930"/>
            <w:r w:rsidRPr="00613BB9">
              <w:rPr>
                <w:sz w:val="20"/>
                <w:szCs w:val="20"/>
              </w:rPr>
              <w:t>3</w:t>
            </w:r>
            <w:bookmarkEnd w:id="327"/>
          </w:p>
          <w:p w14:paraId="7E867A96" w14:textId="77777777" w:rsidR="004C1BE2" w:rsidRPr="00613BB9" w:rsidRDefault="004C1BE2" w:rsidP="00170578">
            <w:pPr>
              <w:pStyle w:val="2"/>
              <w:numPr>
                <w:ilvl w:val="0"/>
                <w:numId w:val="0"/>
              </w:numPr>
              <w:rPr>
                <w:sz w:val="20"/>
                <w:szCs w:val="20"/>
              </w:rPr>
            </w:pPr>
            <w:r w:rsidRPr="00613BB9">
              <w:rPr>
                <w:sz w:val="20"/>
                <w:szCs w:val="20"/>
              </w:rPr>
              <w:t xml:space="preserve"> </w:t>
            </w:r>
            <w:bookmarkStart w:id="328" w:name="_Toc46394931"/>
            <w:r w:rsidRPr="00613BB9">
              <w:rPr>
                <w:sz w:val="20"/>
                <w:szCs w:val="20"/>
              </w:rPr>
              <w:t>4</w:t>
            </w:r>
            <w:bookmarkEnd w:id="328"/>
          </w:p>
          <w:p w14:paraId="0819CB46" w14:textId="77777777" w:rsidR="004C1BE2" w:rsidRPr="00613BB9" w:rsidRDefault="004C1BE2" w:rsidP="00170578">
            <w:pPr>
              <w:pStyle w:val="2"/>
              <w:numPr>
                <w:ilvl w:val="0"/>
                <w:numId w:val="0"/>
              </w:numPr>
              <w:rPr>
                <w:sz w:val="20"/>
                <w:szCs w:val="20"/>
              </w:rPr>
            </w:pPr>
            <w:r w:rsidRPr="00613BB9">
              <w:rPr>
                <w:sz w:val="20"/>
                <w:szCs w:val="20"/>
              </w:rPr>
              <w:t xml:space="preserve"> </w:t>
            </w:r>
            <w:bookmarkStart w:id="329" w:name="_Toc46394932"/>
            <w:r w:rsidRPr="00613BB9">
              <w:rPr>
                <w:sz w:val="20"/>
                <w:szCs w:val="20"/>
              </w:rPr>
              <w:t>5</w:t>
            </w:r>
            <w:bookmarkEnd w:id="329"/>
          </w:p>
          <w:p w14:paraId="6097FCCB" w14:textId="77777777" w:rsidR="004C1BE2" w:rsidRPr="00613BB9" w:rsidRDefault="004C1BE2" w:rsidP="00170578">
            <w:pPr>
              <w:pStyle w:val="2"/>
              <w:numPr>
                <w:ilvl w:val="0"/>
                <w:numId w:val="0"/>
              </w:numPr>
              <w:rPr>
                <w:sz w:val="20"/>
                <w:szCs w:val="20"/>
              </w:rPr>
            </w:pPr>
            <w:r w:rsidRPr="00613BB9">
              <w:rPr>
                <w:sz w:val="20"/>
                <w:szCs w:val="20"/>
              </w:rPr>
              <w:t xml:space="preserve"> </w:t>
            </w:r>
            <w:bookmarkStart w:id="330" w:name="_Toc46394933"/>
            <w:r w:rsidRPr="00613BB9">
              <w:rPr>
                <w:sz w:val="20"/>
                <w:szCs w:val="20"/>
              </w:rPr>
              <w:t>6</w:t>
            </w:r>
            <w:bookmarkEnd w:id="330"/>
          </w:p>
          <w:p w14:paraId="41C9D2B6" w14:textId="77777777" w:rsidR="004C1BE2" w:rsidRPr="00613BB9" w:rsidRDefault="004C1BE2" w:rsidP="00170578">
            <w:pPr>
              <w:pStyle w:val="2"/>
              <w:numPr>
                <w:ilvl w:val="0"/>
                <w:numId w:val="0"/>
              </w:numPr>
              <w:rPr>
                <w:sz w:val="20"/>
                <w:szCs w:val="20"/>
              </w:rPr>
            </w:pPr>
            <w:r w:rsidRPr="00613BB9">
              <w:rPr>
                <w:sz w:val="20"/>
                <w:szCs w:val="20"/>
              </w:rPr>
              <w:t xml:space="preserve"> </w:t>
            </w:r>
            <w:bookmarkStart w:id="331" w:name="_Toc46394934"/>
            <w:r w:rsidRPr="00613BB9">
              <w:rPr>
                <w:sz w:val="20"/>
                <w:szCs w:val="20"/>
              </w:rPr>
              <w:t>7</w:t>
            </w:r>
            <w:bookmarkEnd w:id="331"/>
          </w:p>
          <w:p w14:paraId="76A55739" w14:textId="77777777" w:rsidR="004C1BE2" w:rsidRPr="00613BB9" w:rsidRDefault="004C1BE2" w:rsidP="00170578">
            <w:pPr>
              <w:pStyle w:val="2"/>
              <w:numPr>
                <w:ilvl w:val="0"/>
                <w:numId w:val="0"/>
              </w:numPr>
              <w:rPr>
                <w:sz w:val="20"/>
                <w:szCs w:val="20"/>
              </w:rPr>
            </w:pPr>
            <w:r w:rsidRPr="00613BB9">
              <w:rPr>
                <w:sz w:val="20"/>
                <w:szCs w:val="20"/>
              </w:rPr>
              <w:t xml:space="preserve"> </w:t>
            </w:r>
            <w:bookmarkStart w:id="332" w:name="_Toc46394935"/>
            <w:r w:rsidRPr="00613BB9">
              <w:rPr>
                <w:sz w:val="20"/>
                <w:szCs w:val="20"/>
              </w:rPr>
              <w:t>8</w:t>
            </w:r>
            <w:bookmarkEnd w:id="332"/>
          </w:p>
          <w:p w14:paraId="40100E02" w14:textId="77777777" w:rsidR="004C1BE2" w:rsidRPr="00613BB9" w:rsidRDefault="004C1BE2" w:rsidP="00170578">
            <w:pPr>
              <w:pStyle w:val="2"/>
              <w:numPr>
                <w:ilvl w:val="0"/>
                <w:numId w:val="0"/>
              </w:numPr>
              <w:rPr>
                <w:sz w:val="20"/>
                <w:szCs w:val="20"/>
              </w:rPr>
            </w:pPr>
            <w:r w:rsidRPr="00613BB9">
              <w:rPr>
                <w:sz w:val="20"/>
                <w:szCs w:val="20"/>
              </w:rPr>
              <w:t xml:space="preserve"> </w:t>
            </w:r>
            <w:bookmarkStart w:id="333" w:name="_Toc46394936"/>
            <w:r w:rsidRPr="00613BB9">
              <w:rPr>
                <w:sz w:val="20"/>
                <w:szCs w:val="20"/>
              </w:rPr>
              <w:t>9</w:t>
            </w:r>
            <w:bookmarkEnd w:id="333"/>
          </w:p>
          <w:p w14:paraId="42F63692" w14:textId="77777777" w:rsidR="004C1BE2" w:rsidRPr="00613BB9" w:rsidRDefault="004C1BE2" w:rsidP="00170578">
            <w:pPr>
              <w:pStyle w:val="2"/>
              <w:numPr>
                <w:ilvl w:val="0"/>
                <w:numId w:val="0"/>
              </w:numPr>
              <w:rPr>
                <w:sz w:val="20"/>
                <w:szCs w:val="20"/>
              </w:rPr>
            </w:pPr>
            <w:bookmarkStart w:id="334" w:name="_Toc46394937"/>
            <w:r w:rsidRPr="00613BB9">
              <w:rPr>
                <w:sz w:val="20"/>
                <w:szCs w:val="20"/>
              </w:rPr>
              <w:t>10</w:t>
            </w:r>
            <w:bookmarkEnd w:id="334"/>
          </w:p>
        </w:tc>
        <w:tc>
          <w:tcPr>
            <w:tcW w:w="7913" w:type="dxa"/>
            <w:hideMark/>
          </w:tcPr>
          <w:p w14:paraId="7A9862B1" w14:textId="77777777" w:rsidR="004C1BE2" w:rsidRPr="00613BB9" w:rsidRDefault="004C1BE2" w:rsidP="00170578">
            <w:pPr>
              <w:pStyle w:val="2"/>
              <w:numPr>
                <w:ilvl w:val="0"/>
                <w:numId w:val="0"/>
              </w:numPr>
              <w:rPr>
                <w:sz w:val="20"/>
                <w:szCs w:val="20"/>
              </w:rPr>
            </w:pPr>
            <w:bookmarkStart w:id="335" w:name="_Toc46394938"/>
            <w:r w:rsidRPr="00613BB9">
              <w:rPr>
                <w:sz w:val="20"/>
                <w:szCs w:val="20"/>
              </w:rPr>
              <w:t>Title: My super title</w:t>
            </w:r>
            <w:bookmarkEnd w:id="335"/>
          </w:p>
          <w:p w14:paraId="430F1078" w14:textId="77777777" w:rsidR="004C1BE2" w:rsidRPr="00613BB9" w:rsidRDefault="004C1BE2" w:rsidP="00170578">
            <w:pPr>
              <w:pStyle w:val="2"/>
              <w:numPr>
                <w:ilvl w:val="0"/>
                <w:numId w:val="0"/>
              </w:numPr>
              <w:rPr>
                <w:sz w:val="20"/>
                <w:szCs w:val="20"/>
              </w:rPr>
            </w:pPr>
            <w:bookmarkStart w:id="336" w:name="_Toc46394939"/>
            <w:r w:rsidRPr="00613BB9">
              <w:rPr>
                <w:sz w:val="20"/>
                <w:szCs w:val="20"/>
              </w:rPr>
              <w:t>Date: 2010-12-03 10:20</w:t>
            </w:r>
            <w:bookmarkEnd w:id="336"/>
          </w:p>
          <w:p w14:paraId="33F7A249" w14:textId="77777777" w:rsidR="004C1BE2" w:rsidRPr="00613BB9" w:rsidRDefault="004C1BE2" w:rsidP="00170578">
            <w:pPr>
              <w:pStyle w:val="2"/>
              <w:numPr>
                <w:ilvl w:val="0"/>
                <w:numId w:val="0"/>
              </w:numPr>
              <w:rPr>
                <w:sz w:val="20"/>
                <w:szCs w:val="20"/>
              </w:rPr>
            </w:pPr>
            <w:bookmarkStart w:id="337" w:name="_Toc46394940"/>
            <w:r w:rsidRPr="00613BB9">
              <w:rPr>
                <w:sz w:val="20"/>
                <w:szCs w:val="20"/>
              </w:rPr>
              <w:t>Modified: 2010-12-05 19:30</w:t>
            </w:r>
            <w:bookmarkEnd w:id="337"/>
          </w:p>
          <w:p w14:paraId="3E19AA6E" w14:textId="77777777" w:rsidR="004C1BE2" w:rsidRPr="00613BB9" w:rsidRDefault="004C1BE2" w:rsidP="00170578">
            <w:pPr>
              <w:pStyle w:val="2"/>
              <w:numPr>
                <w:ilvl w:val="0"/>
                <w:numId w:val="0"/>
              </w:numPr>
              <w:rPr>
                <w:sz w:val="20"/>
                <w:szCs w:val="20"/>
              </w:rPr>
            </w:pPr>
            <w:bookmarkStart w:id="338" w:name="_Toc46394941"/>
            <w:r w:rsidRPr="00613BB9">
              <w:rPr>
                <w:sz w:val="20"/>
                <w:szCs w:val="20"/>
              </w:rPr>
              <w:t>Category: Python</w:t>
            </w:r>
            <w:bookmarkEnd w:id="338"/>
          </w:p>
          <w:p w14:paraId="79AC049D" w14:textId="77777777" w:rsidR="004C1BE2" w:rsidRPr="00613BB9" w:rsidRDefault="004C1BE2" w:rsidP="00170578">
            <w:pPr>
              <w:pStyle w:val="2"/>
              <w:numPr>
                <w:ilvl w:val="0"/>
                <w:numId w:val="0"/>
              </w:numPr>
              <w:rPr>
                <w:sz w:val="20"/>
                <w:szCs w:val="20"/>
              </w:rPr>
            </w:pPr>
            <w:bookmarkStart w:id="339" w:name="_Toc46394942"/>
            <w:r w:rsidRPr="00613BB9">
              <w:rPr>
                <w:sz w:val="20"/>
                <w:szCs w:val="20"/>
              </w:rPr>
              <w:t>Tags: pelican, publishing</w:t>
            </w:r>
            <w:bookmarkEnd w:id="339"/>
          </w:p>
          <w:p w14:paraId="573A0640" w14:textId="77777777" w:rsidR="004C1BE2" w:rsidRPr="00613BB9" w:rsidRDefault="004C1BE2" w:rsidP="00170578">
            <w:pPr>
              <w:pStyle w:val="2"/>
              <w:numPr>
                <w:ilvl w:val="0"/>
                <w:numId w:val="0"/>
              </w:numPr>
              <w:rPr>
                <w:sz w:val="20"/>
                <w:szCs w:val="20"/>
              </w:rPr>
            </w:pPr>
            <w:bookmarkStart w:id="340" w:name="_Toc46394943"/>
            <w:r w:rsidRPr="00613BB9">
              <w:rPr>
                <w:sz w:val="20"/>
                <w:szCs w:val="20"/>
              </w:rPr>
              <w:t>Slug: my-super-post</w:t>
            </w:r>
            <w:bookmarkEnd w:id="340"/>
          </w:p>
          <w:p w14:paraId="680EB1F8" w14:textId="77777777" w:rsidR="004C1BE2" w:rsidRPr="00613BB9" w:rsidRDefault="004C1BE2" w:rsidP="00170578">
            <w:pPr>
              <w:pStyle w:val="2"/>
              <w:numPr>
                <w:ilvl w:val="0"/>
                <w:numId w:val="0"/>
              </w:numPr>
              <w:rPr>
                <w:sz w:val="20"/>
                <w:szCs w:val="20"/>
              </w:rPr>
            </w:pPr>
            <w:bookmarkStart w:id="341" w:name="_Toc46394944"/>
            <w:r w:rsidRPr="00613BB9">
              <w:rPr>
                <w:sz w:val="20"/>
                <w:szCs w:val="20"/>
              </w:rPr>
              <w:t>Authors: Alexis Metaireau, Conan Doyle</w:t>
            </w:r>
            <w:bookmarkEnd w:id="341"/>
          </w:p>
          <w:p w14:paraId="16CE6671" w14:textId="77777777" w:rsidR="004C1BE2" w:rsidRPr="00613BB9" w:rsidRDefault="004C1BE2" w:rsidP="00170578">
            <w:pPr>
              <w:pStyle w:val="2"/>
              <w:numPr>
                <w:ilvl w:val="0"/>
                <w:numId w:val="0"/>
              </w:numPr>
              <w:rPr>
                <w:sz w:val="20"/>
                <w:szCs w:val="20"/>
              </w:rPr>
            </w:pPr>
            <w:bookmarkStart w:id="342" w:name="_Toc46394945"/>
            <w:r w:rsidRPr="00613BB9">
              <w:rPr>
                <w:sz w:val="20"/>
                <w:szCs w:val="20"/>
              </w:rPr>
              <w:t>Summary: Short version for index and feeds</w:t>
            </w:r>
            <w:bookmarkEnd w:id="342"/>
          </w:p>
          <w:p w14:paraId="073CAD62" w14:textId="77777777" w:rsidR="004C1BE2" w:rsidRPr="00613BB9" w:rsidRDefault="004C1BE2" w:rsidP="00170578">
            <w:pPr>
              <w:pStyle w:val="2"/>
              <w:numPr>
                <w:ilvl w:val="0"/>
                <w:numId w:val="0"/>
              </w:numPr>
              <w:rPr>
                <w:sz w:val="20"/>
                <w:szCs w:val="20"/>
              </w:rPr>
            </w:pPr>
          </w:p>
          <w:p w14:paraId="3DD44226" w14:textId="77777777" w:rsidR="004C1BE2" w:rsidRPr="00613BB9" w:rsidRDefault="004C1BE2" w:rsidP="00170578">
            <w:pPr>
              <w:pStyle w:val="2"/>
              <w:numPr>
                <w:ilvl w:val="0"/>
                <w:numId w:val="0"/>
              </w:numPr>
              <w:rPr>
                <w:sz w:val="20"/>
                <w:szCs w:val="20"/>
              </w:rPr>
            </w:pPr>
            <w:bookmarkStart w:id="343" w:name="_Toc46394946"/>
            <w:r w:rsidRPr="00613BB9">
              <w:rPr>
                <w:sz w:val="20"/>
                <w:szCs w:val="20"/>
              </w:rPr>
              <w:lastRenderedPageBreak/>
              <w:t>This is the content of my super blog post.</w:t>
            </w:r>
            <w:bookmarkEnd w:id="343"/>
          </w:p>
          <w:p w14:paraId="12FA7277" w14:textId="77777777" w:rsidR="004C1BE2" w:rsidRPr="00613BB9" w:rsidRDefault="004C1BE2" w:rsidP="00170578">
            <w:pPr>
              <w:pStyle w:val="2"/>
              <w:numPr>
                <w:ilvl w:val="0"/>
                <w:numId w:val="0"/>
              </w:numPr>
              <w:rPr>
                <w:sz w:val="20"/>
                <w:szCs w:val="20"/>
              </w:rPr>
            </w:pPr>
          </w:p>
        </w:tc>
      </w:tr>
    </w:tbl>
    <w:p w14:paraId="59E3686A" w14:textId="77777777" w:rsidR="004C1BE2" w:rsidRPr="00613BB9" w:rsidRDefault="004C1BE2" w:rsidP="004C1BE2">
      <w:pPr>
        <w:pStyle w:val="a3"/>
      </w:pPr>
    </w:p>
    <w:p w14:paraId="04298BEB" w14:textId="77777777" w:rsidR="004C1BE2" w:rsidRPr="00613BB9" w:rsidRDefault="004C1BE2" w:rsidP="004C1BE2">
      <w:pPr>
        <w:pStyle w:val="a3"/>
      </w:pPr>
    </w:p>
    <w:p w14:paraId="48E96EF1" w14:textId="77777777" w:rsidR="004C1BE2" w:rsidRPr="00613BB9" w:rsidRDefault="004C1BE2" w:rsidP="004C1BE2">
      <w:pPr>
        <w:pStyle w:val="a3"/>
      </w:pPr>
    </w:p>
    <w:p w14:paraId="3E51F2B6" w14:textId="77777777" w:rsidR="004C1BE2" w:rsidRPr="00613BB9" w:rsidRDefault="004C1BE2" w:rsidP="004C1BE2">
      <w:pPr>
        <w:pStyle w:val="a3"/>
      </w:pPr>
    </w:p>
    <w:p w14:paraId="68D8FDD1" w14:textId="77777777" w:rsidR="004C1BE2" w:rsidRPr="00613BB9" w:rsidRDefault="004C1BE2" w:rsidP="004C1BE2">
      <w:pPr>
        <w:pStyle w:val="a3"/>
      </w:pPr>
    </w:p>
    <w:p w14:paraId="678E22A0" w14:textId="77777777" w:rsidR="004C1BE2" w:rsidRPr="00613BB9" w:rsidRDefault="004C1BE2" w:rsidP="004C1BE2">
      <w:pPr>
        <w:pStyle w:val="a3"/>
      </w:pPr>
      <w:r w:rsidRPr="00613BB9">
        <w:t xml:space="preserve">如果您以 reStructuredText 格式编写内容, 则可以通过以下语法在文本文件中提供此信息 (以 </w:t>
      </w:r>
      <w:r w:rsidRPr="00613BB9">
        <w:rPr>
          <w:rStyle w:val="HTML1"/>
        </w:rPr>
        <w:t>. rst</w:t>
      </w:r>
      <w:r w:rsidRPr="00613BB9">
        <w:t>后缀名的文件):</w:t>
      </w:r>
    </w:p>
    <w:p w14:paraId="52D33CF3" w14:textId="77777777" w:rsidR="004C1BE2" w:rsidRPr="00613BB9" w:rsidRDefault="004C1BE2" w:rsidP="004C1BE2">
      <w:pPr>
        <w:pStyle w:val="a3"/>
      </w:pPr>
      <w:r w:rsidRPr="00613BB9">
        <w:t>My super title</w:t>
      </w:r>
    </w:p>
    <w:p w14:paraId="0CD6148A" w14:textId="77777777" w:rsidR="004C1BE2" w:rsidRPr="00613BB9" w:rsidRDefault="004C1BE2" w:rsidP="004C1BE2">
      <w:pPr>
        <w:pStyle w:val="a3"/>
      </w:pPr>
      <w:r w:rsidRPr="00613BB9">
        <w:t xml:space="preserve">:date: 2010-10-03 10:20 </w:t>
      </w:r>
      <w:r w:rsidRPr="00613BB9">
        <w:br/>
        <w:t xml:space="preserve">:modified: 2010-10-04 18:40 </w:t>
      </w:r>
      <w:r w:rsidRPr="00613BB9">
        <w:br/>
        <w:t xml:space="preserve">:tags: thats, awesome </w:t>
      </w:r>
      <w:r w:rsidRPr="00613BB9">
        <w:br/>
        <w:t xml:space="preserve">:category: yeah </w:t>
      </w:r>
      <w:r w:rsidRPr="00613BB9">
        <w:br/>
        <w:t xml:space="preserve">:slug: my-super-post </w:t>
      </w:r>
      <w:r w:rsidRPr="00613BB9">
        <w:br/>
        <w:t xml:space="preserve">:authors: Alexis Metaireau, Conan Doyle </w:t>
      </w:r>
      <w:r w:rsidRPr="00613BB9">
        <w:br/>
        <w:t>:summary: Short version for index and feeds</w:t>
      </w:r>
    </w:p>
    <w:p w14:paraId="0BDEB8F2" w14:textId="77777777" w:rsidR="004C1BE2" w:rsidRPr="00613BB9" w:rsidRDefault="004C1BE2" w:rsidP="004C1BE2">
      <w:pPr>
        <w:pStyle w:val="a3"/>
      </w:pPr>
      <w:r w:rsidRPr="00613BB9">
        <w:t>authors 和 tags 可以用分号（;）或逗号 (,) 分隔。</w:t>
      </w:r>
    </w:p>
    <w:p w14:paraId="7A69C1F9" w14:textId="77777777" w:rsidR="004C1BE2" w:rsidRPr="00613BB9" w:rsidRDefault="004C1BE2" w:rsidP="004C1BE2">
      <w:pPr>
        <w:pStyle w:val="a3"/>
      </w:pPr>
      <w:r w:rsidRPr="00613BB9">
        <w:t xml:space="preserve">:tags: pelican, publishing tool; pelican, bird </w:t>
      </w:r>
      <w:r w:rsidRPr="00613BB9">
        <w:br/>
        <w:t>:authors: Metaireau, Alexis; Doyle, Conan</w:t>
      </w:r>
    </w:p>
    <w:p w14:paraId="46437826" w14:textId="77777777" w:rsidR="004C1BE2" w:rsidRPr="00613BB9" w:rsidRDefault="004C1BE2" w:rsidP="004C1BE2">
      <w:pPr>
        <w:pStyle w:val="a3"/>
      </w:pPr>
      <w:r w:rsidRPr="00613BB9">
        <w:t>Pelican 通过</w:t>
      </w:r>
      <w:r w:rsidRPr="00613BB9">
        <w:rPr>
          <w:rStyle w:val="HTML1"/>
        </w:rPr>
        <w:t>abbr</w:t>
      </w:r>
      <w:r w:rsidRPr="00613BB9">
        <w:t>标记实现了对 reStructuredText 的扩展, 以启用对 HTML 的支持。你可以在你的推送(post)中像这样写:</w:t>
      </w:r>
    </w:p>
    <w:p w14:paraId="25652C0A" w14:textId="77777777" w:rsidR="004C1BE2" w:rsidRPr="00613BB9" w:rsidRDefault="004C1BE2" w:rsidP="004C1BE2">
      <w:pPr>
        <w:pStyle w:val="a3"/>
      </w:pPr>
      <w:r w:rsidRPr="00613BB9">
        <w:t>This will be turned into :abbr:</w:t>
      </w:r>
      <w:r w:rsidRPr="00613BB9">
        <w:rPr>
          <w:rStyle w:val="HTML1"/>
        </w:rPr>
        <w:t>HTML (HyperText Markup Language)</w:t>
      </w:r>
      <w:r w:rsidRPr="00613BB9">
        <w:t>.</w:t>
      </w:r>
    </w:p>
    <w:p w14:paraId="35573421" w14:textId="77777777" w:rsidR="004C1BE2" w:rsidRPr="00613BB9" w:rsidRDefault="004C1BE2" w:rsidP="004C1BE2">
      <w:pPr>
        <w:pStyle w:val="a3"/>
      </w:pPr>
      <w:r w:rsidRPr="00613BB9">
        <w:t xml:space="preserve">你同样可以使用 Markdown 语法 （后缀名为 </w:t>
      </w:r>
      <w:r w:rsidRPr="00613BB9">
        <w:rPr>
          <w:rStyle w:val="HTML1"/>
        </w:rPr>
        <w:t>.md</w:t>
      </w:r>
      <w:r w:rsidRPr="00613BB9">
        <w:t>，</w:t>
      </w:r>
      <w:r w:rsidRPr="00613BB9">
        <w:rPr>
          <w:rStyle w:val="HTML1"/>
        </w:rPr>
        <w:t>.markdown</w:t>
      </w:r>
      <w:r w:rsidRPr="00613BB9">
        <w:t>，</w:t>
      </w:r>
      <w:r w:rsidRPr="00613BB9">
        <w:rPr>
          <w:rStyle w:val="HTML1"/>
        </w:rPr>
        <w:t>.mkd</w:t>
      </w:r>
      <w:r w:rsidRPr="00613BB9">
        <w:t>或</w:t>
      </w:r>
      <w:r w:rsidRPr="00613BB9">
        <w:rPr>
          <w:rStyle w:val="HTML1"/>
        </w:rPr>
        <w:t>.mdown</w:t>
      </w:r>
      <w:r w:rsidRPr="00613BB9">
        <w:t>）。Markdown生成器要求你先安装</w:t>
      </w:r>
      <w:r w:rsidRPr="00613BB9">
        <w:rPr>
          <w:rStyle w:val="HTML1"/>
        </w:rPr>
        <w:t>Markdown</w:t>
      </w:r>
      <w:r w:rsidRPr="00613BB9">
        <w:t>包，请尝试运行</w:t>
      </w:r>
      <w:r w:rsidRPr="00613BB9">
        <w:rPr>
          <w:rStyle w:val="HTML1"/>
        </w:rPr>
        <w:t>pip install Markdown</w:t>
      </w:r>
      <w:r w:rsidRPr="00613BB9">
        <w:t>命令。</w:t>
      </w:r>
    </w:p>
    <w:p w14:paraId="6D77AE2D" w14:textId="77777777" w:rsidR="004C1BE2" w:rsidRPr="00613BB9" w:rsidRDefault="004C1BE2" w:rsidP="004C1BE2">
      <w:pPr>
        <w:pStyle w:val="a3"/>
      </w:pPr>
      <w:r w:rsidRPr="00613BB9">
        <w:t>Pelican 同时支持扩展的Markdown语法 (Markdown Extensions)，如果扩展语法没有包含在</w:t>
      </w:r>
      <w:r w:rsidRPr="00613BB9">
        <w:rPr>
          <w:rStyle w:val="HTML1"/>
        </w:rPr>
        <w:t>Markdown</w:t>
      </w:r>
      <w:r w:rsidRPr="00613BB9">
        <w:t>包中，可能需要另行安装。</w:t>
      </w:r>
    </w:p>
    <w:p w14:paraId="2361EC89" w14:textId="77777777" w:rsidR="004C1BE2" w:rsidRPr="00613BB9" w:rsidRDefault="004C1BE2" w:rsidP="004C1BE2">
      <w:pPr>
        <w:pStyle w:val="a3"/>
      </w:pPr>
      <w:r w:rsidRPr="00613BB9">
        <w:t>Markdown 的文件需要像下面一样添加信息(metadata)：</w:t>
      </w:r>
    </w:p>
    <w:p w14:paraId="7EBC04BB" w14:textId="77777777" w:rsidR="004C1BE2" w:rsidRPr="00613BB9" w:rsidRDefault="004C1BE2" w:rsidP="004C1BE2">
      <w:pPr>
        <w:pStyle w:val="a3"/>
      </w:pPr>
      <w:r w:rsidRPr="00613BB9">
        <w:t xml:space="preserve">Title: My super title </w:t>
      </w:r>
    </w:p>
    <w:p w14:paraId="0E0E6649" w14:textId="77777777" w:rsidR="004C1BE2" w:rsidRPr="00613BB9" w:rsidRDefault="004C1BE2" w:rsidP="004C1BE2">
      <w:pPr>
        <w:pStyle w:val="a3"/>
      </w:pPr>
      <w:r w:rsidRPr="00613BB9">
        <w:lastRenderedPageBreak/>
        <w:t xml:space="preserve">Date: 2010-12-03 10:20 </w:t>
      </w:r>
    </w:p>
    <w:p w14:paraId="5976A4CF" w14:textId="77777777" w:rsidR="004C1BE2" w:rsidRPr="00613BB9" w:rsidRDefault="004C1BE2" w:rsidP="004C1BE2">
      <w:pPr>
        <w:pStyle w:val="a3"/>
      </w:pPr>
      <w:r w:rsidRPr="00613BB9">
        <w:t xml:space="preserve">Modified: 2010-12-05 19:30 </w:t>
      </w:r>
    </w:p>
    <w:p w14:paraId="379D6C12" w14:textId="77777777" w:rsidR="004C1BE2" w:rsidRPr="00613BB9" w:rsidRDefault="004C1BE2" w:rsidP="004C1BE2">
      <w:pPr>
        <w:pStyle w:val="a3"/>
      </w:pPr>
      <w:r w:rsidRPr="00613BB9">
        <w:t xml:space="preserve">Category: Python </w:t>
      </w:r>
    </w:p>
    <w:p w14:paraId="2D47C455" w14:textId="77777777" w:rsidR="004C1BE2" w:rsidRPr="00613BB9" w:rsidRDefault="004C1BE2" w:rsidP="004C1BE2">
      <w:pPr>
        <w:pStyle w:val="a3"/>
      </w:pPr>
      <w:r w:rsidRPr="00613BB9">
        <w:t xml:space="preserve">Tags: pelican, publishing </w:t>
      </w:r>
    </w:p>
    <w:p w14:paraId="3543C9E5" w14:textId="77777777" w:rsidR="004C1BE2" w:rsidRPr="00613BB9" w:rsidRDefault="004C1BE2" w:rsidP="004C1BE2">
      <w:pPr>
        <w:pStyle w:val="a3"/>
      </w:pPr>
      <w:r w:rsidRPr="00613BB9">
        <w:t xml:space="preserve">Slug: my-super-post </w:t>
      </w:r>
    </w:p>
    <w:p w14:paraId="04A527F1" w14:textId="77777777" w:rsidR="004C1BE2" w:rsidRPr="00613BB9" w:rsidRDefault="004C1BE2" w:rsidP="004C1BE2">
      <w:pPr>
        <w:pStyle w:val="a3"/>
      </w:pPr>
      <w:r w:rsidRPr="00613BB9">
        <w:t xml:space="preserve">Authors: Alexis Metaireau, Conan Doyle </w:t>
      </w:r>
    </w:p>
    <w:p w14:paraId="4EFA028B" w14:textId="77777777" w:rsidR="004C1BE2" w:rsidRPr="00613BB9" w:rsidRDefault="004C1BE2" w:rsidP="004C1BE2">
      <w:pPr>
        <w:pStyle w:val="a3"/>
      </w:pPr>
      <w:r w:rsidRPr="00613BB9">
        <w:t xml:space="preserve">Summary: Short version for index and feeds </w:t>
      </w:r>
    </w:p>
    <w:p w14:paraId="68407EF6" w14:textId="77777777" w:rsidR="004C1BE2" w:rsidRPr="00613BB9" w:rsidRDefault="004C1BE2" w:rsidP="004C1BE2">
      <w:pPr>
        <w:pStyle w:val="a3"/>
      </w:pPr>
    </w:p>
    <w:p w14:paraId="0D5395DC" w14:textId="77777777" w:rsidR="004C1BE2" w:rsidRPr="00613BB9" w:rsidRDefault="004C1BE2" w:rsidP="004C1BE2">
      <w:pPr>
        <w:pStyle w:val="a3"/>
      </w:pPr>
      <w:r w:rsidRPr="00613BB9">
        <w:t>This is the content of my super blog post.</w:t>
      </w:r>
    </w:p>
    <w:p w14:paraId="5AA8E160" w14:textId="77777777" w:rsidR="004C1BE2" w:rsidRPr="00613BB9" w:rsidRDefault="004C1BE2" w:rsidP="004C1BE2">
      <w:pPr>
        <w:pStyle w:val="a3"/>
      </w:pPr>
    </w:p>
    <w:p w14:paraId="1BDB1285" w14:textId="77777777" w:rsidR="004C1BE2" w:rsidRPr="00613BB9" w:rsidRDefault="004C1BE2" w:rsidP="004C1BE2">
      <w:pPr>
        <w:pStyle w:val="a3"/>
      </w:pPr>
    </w:p>
    <w:p w14:paraId="3E622859" w14:textId="77777777" w:rsidR="004C1BE2" w:rsidRPr="00613BB9" w:rsidRDefault="004C1BE2" w:rsidP="004C1BE2">
      <w:pPr>
        <w:pStyle w:val="a3"/>
      </w:pPr>
    </w:p>
    <w:p w14:paraId="56B2A25E" w14:textId="77777777" w:rsidR="004C1BE2" w:rsidRPr="00613BB9" w:rsidRDefault="004C1BE2" w:rsidP="004C1BE2">
      <w:pPr>
        <w:pStyle w:val="a3"/>
      </w:pPr>
    </w:p>
    <w:p w14:paraId="1E0BC74B" w14:textId="77777777" w:rsidR="004C1BE2" w:rsidRPr="00613BB9" w:rsidRDefault="004C1BE2" w:rsidP="004C1BE2">
      <w:pPr>
        <w:pStyle w:val="a3"/>
      </w:pP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558"/>
        <w:gridCol w:w="3684"/>
        <w:gridCol w:w="2268"/>
      </w:tblGrid>
      <w:tr w:rsidR="004C1BE2" w:rsidRPr="00613BB9" w14:paraId="6DBAB7F6" w14:textId="77777777" w:rsidTr="00170578">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tcMar>
              <w:top w:w="120" w:type="dxa"/>
              <w:left w:w="240" w:type="dxa"/>
              <w:bottom w:w="120" w:type="dxa"/>
              <w:right w:w="240" w:type="dxa"/>
            </w:tcMar>
            <w:vAlign w:val="center"/>
            <w:hideMark/>
          </w:tcPr>
          <w:p w14:paraId="44E9453D" w14:textId="77777777" w:rsidR="004C1BE2" w:rsidRPr="00613BB9" w:rsidRDefault="004C1BE2" w:rsidP="00170578">
            <w:pPr>
              <w:widowControl/>
              <w:jc w:val="center"/>
              <w:rPr>
                <w:rFonts w:ascii="Arial" w:eastAsia="宋体" w:hAnsi="Arial" w:cs="Arial"/>
                <w:b/>
                <w:bCs/>
                <w:kern w:val="0"/>
                <w:sz w:val="22"/>
              </w:rPr>
            </w:pPr>
            <w:r w:rsidRPr="00613BB9">
              <w:rPr>
                <w:rFonts w:ascii="Arial" w:eastAsia="宋体" w:hAnsi="Arial" w:cs="Arial"/>
                <w:b/>
                <w:bCs/>
                <w:kern w:val="0"/>
                <w:sz w:val="22"/>
              </w:rPr>
              <w:t>Metadata</w:t>
            </w:r>
          </w:p>
        </w:tc>
        <w:tc>
          <w:tcPr>
            <w:tcW w:w="3684" w:type="dxa"/>
            <w:tcBorders>
              <w:top w:val="outset" w:sz="6" w:space="0" w:color="E1E4E5"/>
              <w:left w:val="outset" w:sz="6" w:space="0" w:color="E1E4E5"/>
              <w:bottom w:val="single" w:sz="12" w:space="0" w:color="E1E4E5"/>
              <w:right w:val="outset" w:sz="6" w:space="0" w:color="E1E4E5"/>
            </w:tcBorders>
            <w:shd w:val="clear" w:color="auto" w:fill="FCFCFC"/>
            <w:tcMar>
              <w:top w:w="120" w:type="dxa"/>
              <w:left w:w="240" w:type="dxa"/>
              <w:bottom w:w="120" w:type="dxa"/>
              <w:right w:w="240" w:type="dxa"/>
            </w:tcMar>
            <w:vAlign w:val="center"/>
            <w:hideMark/>
          </w:tcPr>
          <w:p w14:paraId="44120974" w14:textId="77777777" w:rsidR="004C1BE2" w:rsidRPr="00613BB9" w:rsidRDefault="004C1BE2" w:rsidP="00170578">
            <w:pPr>
              <w:widowControl/>
              <w:jc w:val="center"/>
              <w:rPr>
                <w:rFonts w:ascii="Arial" w:eastAsia="宋体" w:hAnsi="Arial" w:cs="Arial"/>
                <w:b/>
                <w:bCs/>
                <w:kern w:val="0"/>
                <w:sz w:val="22"/>
              </w:rPr>
            </w:pPr>
            <w:r w:rsidRPr="00613BB9">
              <w:rPr>
                <w:rFonts w:ascii="Arial" w:eastAsia="宋体" w:hAnsi="Arial" w:cs="Arial"/>
                <w:b/>
                <w:bCs/>
                <w:kern w:val="0"/>
                <w:sz w:val="22"/>
              </w:rPr>
              <w:t>描述</w:t>
            </w:r>
          </w:p>
        </w:tc>
        <w:tc>
          <w:tcPr>
            <w:tcW w:w="2268" w:type="dxa"/>
            <w:tcBorders>
              <w:top w:val="outset" w:sz="6" w:space="0" w:color="E1E4E5"/>
              <w:left w:val="outset" w:sz="6" w:space="0" w:color="E1E4E5"/>
              <w:bottom w:val="single" w:sz="12" w:space="0" w:color="E1E4E5"/>
              <w:right w:val="outset" w:sz="6" w:space="0" w:color="E1E4E5"/>
            </w:tcBorders>
            <w:shd w:val="clear" w:color="auto" w:fill="FCFCFC"/>
          </w:tcPr>
          <w:p w14:paraId="03018E3F" w14:textId="77777777" w:rsidR="004C1BE2" w:rsidRPr="00613BB9" w:rsidRDefault="004C1BE2" w:rsidP="00170578">
            <w:pPr>
              <w:widowControl/>
              <w:jc w:val="center"/>
              <w:rPr>
                <w:rFonts w:ascii="Arial" w:eastAsia="宋体" w:hAnsi="Arial" w:cs="Arial"/>
                <w:b/>
                <w:bCs/>
                <w:kern w:val="0"/>
                <w:sz w:val="22"/>
              </w:rPr>
            </w:pPr>
            <w:r w:rsidRPr="00613BB9">
              <w:rPr>
                <w:rFonts w:ascii="Arial" w:eastAsia="宋体" w:hAnsi="Arial" w:cs="Arial" w:hint="eastAsia"/>
                <w:b/>
                <w:bCs/>
                <w:kern w:val="0"/>
                <w:sz w:val="22"/>
              </w:rPr>
              <w:t>备注</w:t>
            </w:r>
          </w:p>
        </w:tc>
      </w:tr>
      <w:tr w:rsidR="004C1BE2" w:rsidRPr="00613BB9" w14:paraId="617E5A23"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2F305799"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title</w:t>
            </w:r>
          </w:p>
        </w:tc>
        <w:tc>
          <w:tcPr>
            <w:tcW w:w="3684" w:type="dxa"/>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6C9D6378"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文章或页面的标题</w:t>
            </w:r>
          </w:p>
        </w:tc>
        <w:tc>
          <w:tcPr>
            <w:tcW w:w="2268" w:type="dxa"/>
            <w:tcBorders>
              <w:top w:val="outset" w:sz="6" w:space="0" w:color="auto"/>
              <w:left w:val="single" w:sz="6" w:space="0" w:color="E1E4E5"/>
              <w:bottom w:val="single" w:sz="6" w:space="0" w:color="E1E4E5"/>
              <w:right w:val="outset" w:sz="6" w:space="0" w:color="auto"/>
            </w:tcBorders>
            <w:shd w:val="clear" w:color="auto" w:fill="F3F6F6"/>
          </w:tcPr>
          <w:p w14:paraId="6CFDD918" w14:textId="77777777" w:rsidR="004C1BE2" w:rsidRPr="00613BB9" w:rsidRDefault="004C1BE2" w:rsidP="00170578">
            <w:pPr>
              <w:widowControl/>
              <w:jc w:val="left"/>
              <w:rPr>
                <w:rFonts w:ascii="Arial" w:eastAsia="宋体" w:hAnsi="Arial" w:cs="Arial"/>
                <w:kern w:val="0"/>
                <w:sz w:val="22"/>
              </w:rPr>
            </w:pPr>
          </w:p>
        </w:tc>
      </w:tr>
      <w:tr w:rsidR="004C1BE2" w:rsidRPr="00613BB9" w14:paraId="17B43729"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4754EAA0"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date</w:t>
            </w:r>
          </w:p>
        </w:tc>
        <w:tc>
          <w:tcPr>
            <w:tcW w:w="3684" w:type="dxa"/>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1FB9C3E9"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出版日期</w:t>
            </w:r>
            <w:r w:rsidRPr="00613BB9">
              <w:rPr>
                <w:rFonts w:ascii="Arial" w:eastAsia="宋体" w:hAnsi="Arial" w:cs="Arial"/>
                <w:kern w:val="0"/>
                <w:sz w:val="22"/>
              </w:rPr>
              <w:t>(</w:t>
            </w:r>
            <w:r w:rsidRPr="00613BB9">
              <w:rPr>
                <w:rFonts w:ascii="Arial" w:eastAsia="宋体" w:hAnsi="Arial" w:cs="Arial"/>
                <w:kern w:val="0"/>
                <w:sz w:val="22"/>
              </w:rPr>
              <w:t>例如，</w:t>
            </w:r>
            <w:r w:rsidRPr="00613BB9">
              <w:rPr>
                <w:rFonts w:ascii="Consolas" w:eastAsia="宋体" w:hAnsi="Consolas" w:cs="宋体"/>
                <w:kern w:val="0"/>
                <w:sz w:val="16"/>
                <w:szCs w:val="16"/>
                <w:bdr w:val="single" w:sz="6" w:space="2" w:color="E1E4E5" w:frame="1"/>
                <w:shd w:val="clear" w:color="auto" w:fill="FFFFFF"/>
              </w:rPr>
              <w:t>YYYY-MM-DD HH:SS</w:t>
            </w:r>
            <w:r w:rsidRPr="00613BB9">
              <w:rPr>
                <w:rFonts w:ascii="Arial" w:eastAsia="宋体" w:hAnsi="Arial" w:cs="Arial"/>
                <w:kern w:val="0"/>
                <w:sz w:val="22"/>
              </w:rPr>
              <w:t>)</w:t>
            </w:r>
          </w:p>
        </w:tc>
        <w:tc>
          <w:tcPr>
            <w:tcW w:w="2268" w:type="dxa"/>
            <w:tcBorders>
              <w:top w:val="outset" w:sz="6" w:space="0" w:color="auto"/>
              <w:left w:val="single" w:sz="6" w:space="0" w:color="E1E4E5"/>
              <w:bottom w:val="single" w:sz="6" w:space="0" w:color="E1E4E5"/>
              <w:right w:val="outset" w:sz="6" w:space="0" w:color="auto"/>
            </w:tcBorders>
          </w:tcPr>
          <w:p w14:paraId="349D7592" w14:textId="77777777" w:rsidR="004C1BE2" w:rsidRPr="00613BB9" w:rsidRDefault="004C1BE2" w:rsidP="00170578">
            <w:pPr>
              <w:widowControl/>
              <w:jc w:val="left"/>
              <w:rPr>
                <w:rFonts w:ascii="Arial" w:eastAsia="宋体" w:hAnsi="Arial" w:cs="Arial"/>
                <w:kern w:val="0"/>
                <w:sz w:val="22"/>
              </w:rPr>
            </w:pPr>
          </w:p>
        </w:tc>
      </w:tr>
      <w:tr w:rsidR="004C1BE2" w:rsidRPr="00613BB9" w14:paraId="61A177F5"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77B4E08E"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modified</w:t>
            </w:r>
          </w:p>
        </w:tc>
        <w:tc>
          <w:tcPr>
            <w:tcW w:w="3684" w:type="dxa"/>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71179E6B"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修改日期</w:t>
            </w:r>
            <w:r w:rsidRPr="00613BB9">
              <w:rPr>
                <w:rFonts w:ascii="Arial" w:eastAsia="宋体" w:hAnsi="Arial" w:cs="Arial"/>
                <w:kern w:val="0"/>
                <w:sz w:val="22"/>
              </w:rPr>
              <w:t>(</w:t>
            </w:r>
            <w:r w:rsidRPr="00613BB9">
              <w:rPr>
                <w:rFonts w:ascii="Arial" w:eastAsia="宋体" w:hAnsi="Arial" w:cs="Arial"/>
                <w:kern w:val="0"/>
                <w:sz w:val="22"/>
              </w:rPr>
              <w:t>例如，</w:t>
            </w:r>
            <w:r w:rsidRPr="00613BB9">
              <w:rPr>
                <w:rFonts w:ascii="Consolas" w:eastAsia="宋体" w:hAnsi="Consolas" w:cs="宋体"/>
                <w:kern w:val="0"/>
                <w:sz w:val="16"/>
                <w:szCs w:val="16"/>
                <w:bdr w:val="single" w:sz="6" w:space="2" w:color="E1E4E5" w:frame="1"/>
                <w:shd w:val="clear" w:color="auto" w:fill="FFFFFF"/>
              </w:rPr>
              <w:t>YYYY-MM-DD HH:SS</w:t>
            </w:r>
            <w:r w:rsidRPr="00613BB9">
              <w:rPr>
                <w:rFonts w:ascii="Arial" w:eastAsia="宋体" w:hAnsi="Arial" w:cs="Arial"/>
                <w:kern w:val="0"/>
                <w:sz w:val="22"/>
              </w:rPr>
              <w:t>)</w:t>
            </w:r>
          </w:p>
        </w:tc>
        <w:tc>
          <w:tcPr>
            <w:tcW w:w="2268" w:type="dxa"/>
            <w:tcBorders>
              <w:top w:val="outset" w:sz="6" w:space="0" w:color="auto"/>
              <w:left w:val="single" w:sz="6" w:space="0" w:color="E1E4E5"/>
              <w:bottom w:val="single" w:sz="6" w:space="0" w:color="E1E4E5"/>
              <w:right w:val="outset" w:sz="6" w:space="0" w:color="auto"/>
            </w:tcBorders>
            <w:shd w:val="clear" w:color="auto" w:fill="F3F6F6"/>
          </w:tcPr>
          <w:p w14:paraId="3225725F" w14:textId="77777777" w:rsidR="004C1BE2" w:rsidRPr="00613BB9" w:rsidRDefault="004C1BE2" w:rsidP="00170578">
            <w:pPr>
              <w:widowControl/>
              <w:jc w:val="left"/>
              <w:rPr>
                <w:rFonts w:ascii="Arial" w:eastAsia="宋体" w:hAnsi="Arial" w:cs="Arial"/>
                <w:kern w:val="0"/>
                <w:sz w:val="22"/>
              </w:rPr>
            </w:pPr>
          </w:p>
        </w:tc>
      </w:tr>
      <w:tr w:rsidR="004C1BE2" w:rsidRPr="00613BB9" w14:paraId="11B414DA"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0A83DCDB"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tags</w:t>
            </w:r>
          </w:p>
        </w:tc>
        <w:tc>
          <w:tcPr>
            <w:tcW w:w="3684" w:type="dxa"/>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7FBC71C8"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内容标签，用逗号分隔</w:t>
            </w:r>
          </w:p>
        </w:tc>
        <w:tc>
          <w:tcPr>
            <w:tcW w:w="2268" w:type="dxa"/>
            <w:tcBorders>
              <w:top w:val="outset" w:sz="6" w:space="0" w:color="auto"/>
              <w:left w:val="single" w:sz="6" w:space="0" w:color="E1E4E5"/>
              <w:bottom w:val="single" w:sz="6" w:space="0" w:color="E1E4E5"/>
              <w:right w:val="outset" w:sz="6" w:space="0" w:color="auto"/>
            </w:tcBorders>
          </w:tcPr>
          <w:p w14:paraId="7B65F6A5" w14:textId="77777777" w:rsidR="004C1BE2" w:rsidRPr="00613BB9" w:rsidRDefault="004C1BE2" w:rsidP="00170578">
            <w:pPr>
              <w:widowControl/>
              <w:jc w:val="left"/>
              <w:rPr>
                <w:rFonts w:ascii="Arial" w:eastAsia="宋体" w:hAnsi="Arial" w:cs="Arial"/>
                <w:kern w:val="0"/>
                <w:sz w:val="22"/>
              </w:rPr>
            </w:pPr>
          </w:p>
        </w:tc>
      </w:tr>
      <w:tr w:rsidR="004C1BE2" w:rsidRPr="00613BB9" w14:paraId="78DA33F2"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44909AE1"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keywords</w:t>
            </w:r>
          </w:p>
        </w:tc>
        <w:tc>
          <w:tcPr>
            <w:tcW w:w="3684" w:type="dxa"/>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7A927F9A"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内容关键字，用逗号分隔</w:t>
            </w:r>
            <w:r w:rsidRPr="00613BB9">
              <w:rPr>
                <w:rFonts w:ascii="Arial" w:eastAsia="宋体" w:hAnsi="Arial" w:cs="Arial"/>
                <w:kern w:val="0"/>
                <w:sz w:val="22"/>
              </w:rPr>
              <w:t>(</w:t>
            </w:r>
            <w:r w:rsidRPr="00613BB9">
              <w:rPr>
                <w:rFonts w:ascii="Arial" w:eastAsia="宋体" w:hAnsi="Arial" w:cs="Arial"/>
                <w:kern w:val="0"/>
                <w:sz w:val="22"/>
              </w:rPr>
              <w:t>仅</w:t>
            </w:r>
            <w:r w:rsidRPr="00613BB9">
              <w:rPr>
                <w:rFonts w:ascii="Arial" w:eastAsia="宋体" w:hAnsi="Arial" w:cs="Arial"/>
                <w:kern w:val="0"/>
                <w:sz w:val="22"/>
              </w:rPr>
              <w:t>HTML</w:t>
            </w:r>
            <w:r w:rsidRPr="00613BB9">
              <w:rPr>
                <w:rFonts w:ascii="Arial" w:eastAsia="宋体" w:hAnsi="Arial" w:cs="Arial"/>
                <w:kern w:val="0"/>
                <w:sz w:val="22"/>
              </w:rPr>
              <w:t>内容</w:t>
            </w:r>
            <w:r w:rsidRPr="00613BB9">
              <w:rPr>
                <w:rFonts w:ascii="Arial" w:eastAsia="宋体" w:hAnsi="Arial" w:cs="Arial"/>
                <w:kern w:val="0"/>
                <w:sz w:val="22"/>
              </w:rPr>
              <w:t>)</w:t>
            </w:r>
          </w:p>
        </w:tc>
        <w:tc>
          <w:tcPr>
            <w:tcW w:w="2268" w:type="dxa"/>
            <w:tcBorders>
              <w:top w:val="outset" w:sz="6" w:space="0" w:color="auto"/>
              <w:left w:val="single" w:sz="6" w:space="0" w:color="E1E4E5"/>
              <w:bottom w:val="single" w:sz="6" w:space="0" w:color="E1E4E5"/>
              <w:right w:val="outset" w:sz="6" w:space="0" w:color="auto"/>
            </w:tcBorders>
            <w:shd w:val="clear" w:color="auto" w:fill="F3F6F6"/>
          </w:tcPr>
          <w:p w14:paraId="61363D4A" w14:textId="77777777" w:rsidR="004C1BE2" w:rsidRPr="00613BB9" w:rsidRDefault="004C1BE2" w:rsidP="00170578">
            <w:pPr>
              <w:widowControl/>
              <w:jc w:val="left"/>
              <w:rPr>
                <w:rFonts w:ascii="Arial" w:eastAsia="宋体" w:hAnsi="Arial" w:cs="Arial"/>
                <w:kern w:val="0"/>
                <w:sz w:val="22"/>
              </w:rPr>
            </w:pPr>
          </w:p>
        </w:tc>
      </w:tr>
      <w:tr w:rsidR="004C1BE2" w:rsidRPr="00613BB9" w14:paraId="064330E3"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6607B29D"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category</w:t>
            </w:r>
          </w:p>
        </w:tc>
        <w:tc>
          <w:tcPr>
            <w:tcW w:w="3684" w:type="dxa"/>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505C19DC"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内容类别</w:t>
            </w:r>
            <w:r w:rsidRPr="00613BB9">
              <w:rPr>
                <w:rFonts w:ascii="Arial" w:eastAsia="宋体" w:hAnsi="Arial" w:cs="Arial"/>
                <w:kern w:val="0"/>
                <w:sz w:val="22"/>
              </w:rPr>
              <w:t>(</w:t>
            </w:r>
            <w:r w:rsidRPr="00613BB9">
              <w:rPr>
                <w:rFonts w:ascii="Arial" w:eastAsia="宋体" w:hAnsi="Arial" w:cs="Arial"/>
                <w:kern w:val="0"/>
                <w:sz w:val="22"/>
              </w:rPr>
              <w:t>只有一个</w:t>
            </w:r>
            <w:r w:rsidRPr="00613BB9">
              <w:rPr>
                <w:rFonts w:ascii="Arial" w:eastAsia="宋体" w:hAnsi="Arial" w:cs="Arial"/>
                <w:kern w:val="0"/>
                <w:sz w:val="22"/>
              </w:rPr>
              <w:t>-</w:t>
            </w:r>
            <w:r w:rsidRPr="00613BB9">
              <w:rPr>
                <w:rFonts w:ascii="Arial" w:eastAsia="宋体" w:hAnsi="Arial" w:cs="Arial"/>
                <w:kern w:val="0"/>
                <w:sz w:val="22"/>
              </w:rPr>
              <w:t>不是多个</w:t>
            </w:r>
            <w:r w:rsidRPr="00613BB9">
              <w:rPr>
                <w:rFonts w:ascii="Arial" w:eastAsia="宋体" w:hAnsi="Arial" w:cs="Arial"/>
                <w:kern w:val="0"/>
                <w:sz w:val="22"/>
              </w:rPr>
              <w:t>)</w:t>
            </w:r>
          </w:p>
        </w:tc>
        <w:tc>
          <w:tcPr>
            <w:tcW w:w="2268" w:type="dxa"/>
            <w:tcBorders>
              <w:top w:val="outset" w:sz="6" w:space="0" w:color="auto"/>
              <w:left w:val="single" w:sz="6" w:space="0" w:color="E1E4E5"/>
              <w:bottom w:val="single" w:sz="6" w:space="0" w:color="E1E4E5"/>
              <w:right w:val="outset" w:sz="6" w:space="0" w:color="auto"/>
            </w:tcBorders>
          </w:tcPr>
          <w:p w14:paraId="7858EB2E" w14:textId="77777777" w:rsidR="004C1BE2" w:rsidRPr="00613BB9" w:rsidRDefault="004C1BE2" w:rsidP="00170578">
            <w:pPr>
              <w:widowControl/>
              <w:jc w:val="left"/>
              <w:rPr>
                <w:rFonts w:ascii="Arial" w:eastAsia="宋体" w:hAnsi="Arial" w:cs="Arial"/>
                <w:kern w:val="0"/>
                <w:sz w:val="22"/>
              </w:rPr>
            </w:pPr>
          </w:p>
        </w:tc>
      </w:tr>
      <w:tr w:rsidR="004C1BE2" w:rsidRPr="00613BB9" w14:paraId="1F888738"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5AB71A9A"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lastRenderedPageBreak/>
              <w:t>slug</w:t>
            </w:r>
          </w:p>
        </w:tc>
        <w:tc>
          <w:tcPr>
            <w:tcW w:w="3684" w:type="dxa"/>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3D84713E"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URL</w:t>
            </w:r>
            <w:r w:rsidRPr="00613BB9">
              <w:rPr>
                <w:rFonts w:ascii="Arial" w:eastAsia="宋体" w:hAnsi="Arial" w:cs="Arial"/>
                <w:kern w:val="0"/>
                <w:sz w:val="22"/>
              </w:rPr>
              <w:t>和翻译中使用的标识符</w:t>
            </w:r>
          </w:p>
        </w:tc>
        <w:tc>
          <w:tcPr>
            <w:tcW w:w="2268" w:type="dxa"/>
            <w:tcBorders>
              <w:top w:val="outset" w:sz="6" w:space="0" w:color="auto"/>
              <w:left w:val="single" w:sz="6" w:space="0" w:color="E1E4E5"/>
              <w:bottom w:val="single" w:sz="6" w:space="0" w:color="E1E4E5"/>
              <w:right w:val="outset" w:sz="6" w:space="0" w:color="auto"/>
            </w:tcBorders>
            <w:shd w:val="clear" w:color="auto" w:fill="F3F6F6"/>
          </w:tcPr>
          <w:p w14:paraId="1CF93590"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hint="eastAsia"/>
                <w:kern w:val="0"/>
                <w:sz w:val="22"/>
              </w:rPr>
              <w:t>文件名（不含扩展名）</w:t>
            </w:r>
          </w:p>
        </w:tc>
      </w:tr>
      <w:tr w:rsidR="004C1BE2" w:rsidRPr="00613BB9" w14:paraId="30E396DD"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53B821C5"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author</w:t>
            </w:r>
          </w:p>
        </w:tc>
        <w:tc>
          <w:tcPr>
            <w:tcW w:w="3684" w:type="dxa"/>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59F465C5"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内容作者，当只有一个</w:t>
            </w:r>
          </w:p>
        </w:tc>
        <w:tc>
          <w:tcPr>
            <w:tcW w:w="2268" w:type="dxa"/>
            <w:tcBorders>
              <w:top w:val="outset" w:sz="6" w:space="0" w:color="auto"/>
              <w:left w:val="single" w:sz="6" w:space="0" w:color="E1E4E5"/>
              <w:bottom w:val="single" w:sz="6" w:space="0" w:color="E1E4E5"/>
              <w:right w:val="outset" w:sz="6" w:space="0" w:color="auto"/>
            </w:tcBorders>
          </w:tcPr>
          <w:p w14:paraId="0FF1234A" w14:textId="77777777" w:rsidR="004C1BE2" w:rsidRPr="00613BB9" w:rsidRDefault="004C1BE2" w:rsidP="00170578">
            <w:pPr>
              <w:widowControl/>
              <w:jc w:val="left"/>
              <w:rPr>
                <w:rFonts w:ascii="Arial" w:eastAsia="宋体" w:hAnsi="Arial" w:cs="Arial"/>
                <w:kern w:val="0"/>
                <w:sz w:val="22"/>
              </w:rPr>
            </w:pPr>
          </w:p>
        </w:tc>
      </w:tr>
      <w:tr w:rsidR="004C1BE2" w:rsidRPr="00613BB9" w14:paraId="7AEE61B5"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261F72FB"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authors</w:t>
            </w:r>
          </w:p>
        </w:tc>
        <w:tc>
          <w:tcPr>
            <w:tcW w:w="3684" w:type="dxa"/>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1F8AC0BB"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内容作者，当有多个</w:t>
            </w:r>
          </w:p>
        </w:tc>
        <w:tc>
          <w:tcPr>
            <w:tcW w:w="2268" w:type="dxa"/>
            <w:tcBorders>
              <w:top w:val="outset" w:sz="6" w:space="0" w:color="auto"/>
              <w:left w:val="single" w:sz="6" w:space="0" w:color="E1E4E5"/>
              <w:bottom w:val="single" w:sz="6" w:space="0" w:color="E1E4E5"/>
              <w:right w:val="outset" w:sz="6" w:space="0" w:color="auto"/>
            </w:tcBorders>
            <w:shd w:val="clear" w:color="auto" w:fill="F3F6F6"/>
          </w:tcPr>
          <w:p w14:paraId="29108C98" w14:textId="77777777" w:rsidR="004C1BE2" w:rsidRPr="00613BB9" w:rsidRDefault="004C1BE2" w:rsidP="00170578">
            <w:pPr>
              <w:widowControl/>
              <w:jc w:val="left"/>
              <w:rPr>
                <w:rFonts w:ascii="Arial" w:eastAsia="宋体" w:hAnsi="Arial" w:cs="Arial"/>
                <w:kern w:val="0"/>
                <w:sz w:val="22"/>
              </w:rPr>
            </w:pPr>
          </w:p>
        </w:tc>
      </w:tr>
      <w:tr w:rsidR="004C1BE2" w:rsidRPr="00613BB9" w14:paraId="7DACC926"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26274954"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summary</w:t>
            </w:r>
          </w:p>
        </w:tc>
        <w:tc>
          <w:tcPr>
            <w:tcW w:w="3684" w:type="dxa"/>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4C34D6A2"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索引页内容简介</w:t>
            </w:r>
          </w:p>
        </w:tc>
        <w:tc>
          <w:tcPr>
            <w:tcW w:w="2268" w:type="dxa"/>
            <w:tcBorders>
              <w:top w:val="outset" w:sz="6" w:space="0" w:color="auto"/>
              <w:left w:val="single" w:sz="6" w:space="0" w:color="E1E4E5"/>
              <w:bottom w:val="single" w:sz="6" w:space="0" w:color="E1E4E5"/>
              <w:right w:val="outset" w:sz="6" w:space="0" w:color="auto"/>
            </w:tcBorders>
          </w:tcPr>
          <w:p w14:paraId="221AEAC2" w14:textId="77777777" w:rsidR="004C1BE2" w:rsidRPr="00613BB9" w:rsidRDefault="004C1BE2" w:rsidP="00170578">
            <w:pPr>
              <w:widowControl/>
              <w:jc w:val="left"/>
              <w:rPr>
                <w:rFonts w:ascii="Arial" w:eastAsia="宋体" w:hAnsi="Arial" w:cs="Arial"/>
                <w:kern w:val="0"/>
                <w:sz w:val="22"/>
              </w:rPr>
            </w:pPr>
          </w:p>
        </w:tc>
      </w:tr>
      <w:tr w:rsidR="004C1BE2" w:rsidRPr="00613BB9" w14:paraId="5DF10296"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68ADAB3E"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lang</w:t>
            </w:r>
          </w:p>
        </w:tc>
        <w:tc>
          <w:tcPr>
            <w:tcW w:w="3684" w:type="dxa"/>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698F4DDA"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内容语言</w:t>
            </w:r>
            <w:r w:rsidRPr="00613BB9">
              <w:rPr>
                <w:rFonts w:ascii="Arial" w:eastAsia="宋体" w:hAnsi="Arial" w:cs="Arial"/>
                <w:kern w:val="0"/>
                <w:sz w:val="22"/>
              </w:rPr>
              <w:t>ID(</w:t>
            </w:r>
            <w:r w:rsidRPr="00613BB9">
              <w:rPr>
                <w:rFonts w:ascii="Consolas" w:eastAsia="宋体" w:hAnsi="Consolas" w:cs="宋体"/>
                <w:kern w:val="0"/>
                <w:sz w:val="16"/>
                <w:szCs w:val="16"/>
                <w:bdr w:val="single" w:sz="6" w:space="2" w:color="E1E4E5" w:frame="1"/>
                <w:shd w:val="clear" w:color="auto" w:fill="FFFFFF"/>
              </w:rPr>
              <w:t>en</w:t>
            </w:r>
            <w:r w:rsidRPr="00613BB9">
              <w:rPr>
                <w:rFonts w:ascii="Arial" w:eastAsia="宋体" w:hAnsi="Arial" w:cs="Arial"/>
                <w:kern w:val="0"/>
                <w:sz w:val="22"/>
              </w:rPr>
              <w:t>, </w:t>
            </w:r>
            <w:r w:rsidRPr="00613BB9">
              <w:rPr>
                <w:rFonts w:ascii="Consolas" w:eastAsia="宋体" w:hAnsi="Consolas" w:cs="宋体"/>
                <w:kern w:val="0"/>
                <w:sz w:val="16"/>
                <w:szCs w:val="16"/>
                <w:bdr w:val="single" w:sz="6" w:space="2" w:color="E1E4E5" w:frame="1"/>
                <w:shd w:val="clear" w:color="auto" w:fill="FFFFFF"/>
              </w:rPr>
              <w:t>fr</w:t>
            </w:r>
            <w:r w:rsidRPr="00613BB9">
              <w:rPr>
                <w:rFonts w:ascii="Arial" w:eastAsia="宋体" w:hAnsi="Arial" w:cs="Arial"/>
                <w:kern w:val="0"/>
                <w:sz w:val="22"/>
              </w:rPr>
              <w:t>等等</w:t>
            </w:r>
            <w:r w:rsidRPr="00613BB9">
              <w:rPr>
                <w:rFonts w:ascii="Arial" w:eastAsia="宋体" w:hAnsi="Arial" w:cs="Arial"/>
                <w:kern w:val="0"/>
                <w:sz w:val="22"/>
              </w:rPr>
              <w:t>)</w:t>
            </w:r>
          </w:p>
        </w:tc>
        <w:tc>
          <w:tcPr>
            <w:tcW w:w="2268" w:type="dxa"/>
            <w:tcBorders>
              <w:top w:val="outset" w:sz="6" w:space="0" w:color="auto"/>
              <w:left w:val="single" w:sz="6" w:space="0" w:color="E1E4E5"/>
              <w:bottom w:val="single" w:sz="6" w:space="0" w:color="E1E4E5"/>
              <w:right w:val="outset" w:sz="6" w:space="0" w:color="auto"/>
            </w:tcBorders>
            <w:shd w:val="clear" w:color="auto" w:fill="F3F6F6"/>
          </w:tcPr>
          <w:p w14:paraId="39AA865A" w14:textId="77777777" w:rsidR="004C1BE2" w:rsidRPr="00613BB9" w:rsidRDefault="004C1BE2" w:rsidP="00170578">
            <w:pPr>
              <w:widowControl/>
              <w:jc w:val="left"/>
              <w:rPr>
                <w:rFonts w:ascii="Arial" w:eastAsia="宋体" w:hAnsi="Arial" w:cs="Arial"/>
                <w:kern w:val="0"/>
                <w:sz w:val="22"/>
              </w:rPr>
            </w:pPr>
          </w:p>
        </w:tc>
      </w:tr>
      <w:tr w:rsidR="004C1BE2" w:rsidRPr="00613BB9" w14:paraId="4C3658F4"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01FD10CF"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translation</w:t>
            </w:r>
          </w:p>
        </w:tc>
        <w:tc>
          <w:tcPr>
            <w:tcW w:w="3684" w:type="dxa"/>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647A8048"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是另一个</w:t>
            </w:r>
            <w:r w:rsidRPr="00613BB9">
              <w:rPr>
                <w:rFonts w:ascii="Arial" w:eastAsia="宋体" w:hAnsi="Arial" w:cs="Arial"/>
                <w:kern w:val="0"/>
                <w:sz w:val="22"/>
              </w:rPr>
              <w:t>(</w:t>
            </w:r>
            <w:r w:rsidRPr="00613BB9">
              <w:rPr>
                <w:rFonts w:ascii="Consolas" w:eastAsia="宋体" w:hAnsi="Consolas" w:cs="宋体"/>
                <w:kern w:val="0"/>
                <w:sz w:val="16"/>
                <w:szCs w:val="16"/>
                <w:bdr w:val="single" w:sz="6" w:space="2" w:color="E1E4E5" w:frame="1"/>
                <w:shd w:val="clear" w:color="auto" w:fill="FFFFFF"/>
              </w:rPr>
              <w:t>true</w:t>
            </w:r>
            <w:r w:rsidRPr="00613BB9">
              <w:rPr>
                <w:rFonts w:ascii="Arial" w:eastAsia="宋体" w:hAnsi="Arial" w:cs="Arial"/>
                <w:kern w:val="0"/>
                <w:sz w:val="22"/>
              </w:rPr>
              <w:t>或</w:t>
            </w:r>
            <w:r w:rsidRPr="00613BB9">
              <w:rPr>
                <w:rFonts w:ascii="Consolas" w:eastAsia="宋体" w:hAnsi="Consolas" w:cs="宋体"/>
                <w:kern w:val="0"/>
                <w:sz w:val="16"/>
                <w:szCs w:val="16"/>
                <w:bdr w:val="single" w:sz="6" w:space="2" w:color="E1E4E5" w:frame="1"/>
                <w:shd w:val="clear" w:color="auto" w:fill="FFFFFF"/>
              </w:rPr>
              <w:t>false</w:t>
            </w:r>
            <w:r w:rsidRPr="00613BB9">
              <w:rPr>
                <w:rFonts w:ascii="Arial" w:eastAsia="宋体" w:hAnsi="Arial" w:cs="Arial"/>
                <w:kern w:val="0"/>
                <w:sz w:val="22"/>
              </w:rPr>
              <w:t>)</w:t>
            </w:r>
          </w:p>
        </w:tc>
        <w:tc>
          <w:tcPr>
            <w:tcW w:w="2268" w:type="dxa"/>
            <w:tcBorders>
              <w:top w:val="outset" w:sz="6" w:space="0" w:color="auto"/>
              <w:left w:val="single" w:sz="6" w:space="0" w:color="E1E4E5"/>
              <w:bottom w:val="single" w:sz="6" w:space="0" w:color="E1E4E5"/>
              <w:right w:val="outset" w:sz="6" w:space="0" w:color="auto"/>
            </w:tcBorders>
          </w:tcPr>
          <w:p w14:paraId="4A983502" w14:textId="77777777" w:rsidR="004C1BE2" w:rsidRPr="00613BB9" w:rsidRDefault="004C1BE2" w:rsidP="00170578">
            <w:pPr>
              <w:widowControl/>
              <w:jc w:val="left"/>
              <w:rPr>
                <w:rFonts w:ascii="Arial" w:eastAsia="宋体" w:hAnsi="Arial" w:cs="Arial"/>
                <w:kern w:val="0"/>
                <w:sz w:val="22"/>
              </w:rPr>
            </w:pPr>
          </w:p>
        </w:tc>
      </w:tr>
      <w:tr w:rsidR="004C1BE2" w:rsidRPr="00613BB9" w14:paraId="02862634"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5BFF7091"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status</w:t>
            </w:r>
          </w:p>
        </w:tc>
        <w:tc>
          <w:tcPr>
            <w:tcW w:w="3684" w:type="dxa"/>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718E420A"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内容状况：</w:t>
            </w:r>
            <w:r w:rsidRPr="00613BB9">
              <w:rPr>
                <w:rFonts w:ascii="Consolas" w:eastAsia="宋体" w:hAnsi="Consolas" w:cs="宋体"/>
                <w:kern w:val="0"/>
                <w:sz w:val="16"/>
                <w:szCs w:val="16"/>
                <w:bdr w:val="single" w:sz="6" w:space="2" w:color="E1E4E5" w:frame="1"/>
                <w:shd w:val="clear" w:color="auto" w:fill="FFFFFF"/>
              </w:rPr>
              <w:t>draft</w:t>
            </w:r>
            <w:r w:rsidRPr="00613BB9">
              <w:rPr>
                <w:rFonts w:ascii="Arial" w:eastAsia="宋体" w:hAnsi="Arial" w:cs="Arial"/>
                <w:kern w:val="0"/>
                <w:sz w:val="22"/>
              </w:rPr>
              <w:t>, </w:t>
            </w:r>
            <w:r w:rsidRPr="00613BB9">
              <w:rPr>
                <w:rFonts w:ascii="Consolas" w:eastAsia="宋体" w:hAnsi="Consolas" w:cs="宋体"/>
                <w:kern w:val="0"/>
                <w:sz w:val="16"/>
                <w:szCs w:val="16"/>
                <w:bdr w:val="single" w:sz="6" w:space="2" w:color="E1E4E5" w:frame="1"/>
                <w:shd w:val="clear" w:color="auto" w:fill="FFFFFF"/>
              </w:rPr>
              <w:t>hidden</w:t>
            </w:r>
            <w:r w:rsidRPr="00613BB9">
              <w:rPr>
                <w:rFonts w:ascii="Arial" w:eastAsia="宋体" w:hAnsi="Arial" w:cs="Arial"/>
                <w:kern w:val="0"/>
                <w:sz w:val="22"/>
              </w:rPr>
              <w:t>，或</w:t>
            </w:r>
            <w:r w:rsidRPr="00613BB9">
              <w:rPr>
                <w:rFonts w:ascii="Consolas" w:eastAsia="宋体" w:hAnsi="Consolas" w:cs="宋体"/>
                <w:kern w:val="0"/>
                <w:sz w:val="16"/>
                <w:szCs w:val="16"/>
                <w:bdr w:val="single" w:sz="6" w:space="2" w:color="E1E4E5" w:frame="1"/>
                <w:shd w:val="clear" w:color="auto" w:fill="FFFFFF"/>
              </w:rPr>
              <w:t>published</w:t>
            </w:r>
          </w:p>
        </w:tc>
        <w:tc>
          <w:tcPr>
            <w:tcW w:w="2268" w:type="dxa"/>
            <w:tcBorders>
              <w:top w:val="outset" w:sz="6" w:space="0" w:color="auto"/>
              <w:left w:val="single" w:sz="6" w:space="0" w:color="E1E4E5"/>
              <w:bottom w:val="single" w:sz="6" w:space="0" w:color="E1E4E5"/>
              <w:right w:val="outset" w:sz="6" w:space="0" w:color="auto"/>
            </w:tcBorders>
            <w:shd w:val="clear" w:color="auto" w:fill="F3F6F6"/>
          </w:tcPr>
          <w:p w14:paraId="798871E4" w14:textId="77777777" w:rsidR="004C1BE2" w:rsidRPr="00613BB9" w:rsidRDefault="004C1BE2" w:rsidP="00170578">
            <w:pPr>
              <w:widowControl/>
              <w:jc w:val="left"/>
              <w:rPr>
                <w:rFonts w:ascii="Arial" w:eastAsia="宋体" w:hAnsi="Arial" w:cs="Arial"/>
                <w:kern w:val="0"/>
                <w:sz w:val="22"/>
              </w:rPr>
            </w:pPr>
          </w:p>
        </w:tc>
      </w:tr>
      <w:tr w:rsidR="004C1BE2" w:rsidRPr="00613BB9" w14:paraId="52ACB3C7"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6F743B6E"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template</w:t>
            </w:r>
          </w:p>
        </w:tc>
        <w:tc>
          <w:tcPr>
            <w:tcW w:w="3684" w:type="dxa"/>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14:paraId="5918E10D"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用于生成内容的模板名称</w:t>
            </w:r>
            <w:r w:rsidRPr="00613BB9">
              <w:rPr>
                <w:rFonts w:ascii="Arial" w:eastAsia="宋体" w:hAnsi="Arial" w:cs="Arial"/>
                <w:kern w:val="0"/>
                <w:sz w:val="22"/>
              </w:rPr>
              <w:t>(</w:t>
            </w:r>
            <w:r w:rsidRPr="00613BB9">
              <w:rPr>
                <w:rFonts w:ascii="Arial" w:eastAsia="宋体" w:hAnsi="Arial" w:cs="Arial"/>
                <w:kern w:val="0"/>
                <w:sz w:val="22"/>
              </w:rPr>
              <w:t>没有扩展</w:t>
            </w:r>
            <w:r w:rsidRPr="00613BB9">
              <w:rPr>
                <w:rFonts w:ascii="Arial" w:eastAsia="宋体" w:hAnsi="Arial" w:cs="Arial"/>
                <w:kern w:val="0"/>
                <w:sz w:val="22"/>
              </w:rPr>
              <w:t>)</w:t>
            </w:r>
          </w:p>
        </w:tc>
        <w:tc>
          <w:tcPr>
            <w:tcW w:w="2268" w:type="dxa"/>
            <w:tcBorders>
              <w:top w:val="outset" w:sz="6" w:space="0" w:color="auto"/>
              <w:left w:val="single" w:sz="6" w:space="0" w:color="E1E4E5"/>
              <w:bottom w:val="single" w:sz="6" w:space="0" w:color="E1E4E5"/>
              <w:right w:val="outset" w:sz="6" w:space="0" w:color="auto"/>
            </w:tcBorders>
          </w:tcPr>
          <w:p w14:paraId="2A7E8478" w14:textId="77777777" w:rsidR="004C1BE2" w:rsidRPr="00613BB9" w:rsidRDefault="004C1BE2" w:rsidP="00170578">
            <w:pPr>
              <w:widowControl/>
              <w:jc w:val="left"/>
              <w:rPr>
                <w:rFonts w:ascii="Arial" w:eastAsia="宋体" w:hAnsi="Arial" w:cs="Arial"/>
                <w:kern w:val="0"/>
                <w:sz w:val="22"/>
              </w:rPr>
            </w:pPr>
          </w:p>
        </w:tc>
      </w:tr>
      <w:tr w:rsidR="004C1BE2" w:rsidRPr="00613BB9" w14:paraId="763D49AD" w14:textId="77777777" w:rsidTr="00170578">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4679BE5F"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save_as</w:t>
            </w:r>
          </w:p>
        </w:tc>
        <w:tc>
          <w:tcPr>
            <w:tcW w:w="3684" w:type="dxa"/>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14:paraId="47891DA0"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将内容保存到此相对文件路径</w:t>
            </w:r>
          </w:p>
        </w:tc>
        <w:tc>
          <w:tcPr>
            <w:tcW w:w="2268" w:type="dxa"/>
            <w:tcBorders>
              <w:top w:val="outset" w:sz="6" w:space="0" w:color="auto"/>
              <w:left w:val="single" w:sz="6" w:space="0" w:color="E1E4E5"/>
              <w:bottom w:val="single" w:sz="6" w:space="0" w:color="E1E4E5"/>
              <w:right w:val="outset" w:sz="6" w:space="0" w:color="auto"/>
            </w:tcBorders>
            <w:shd w:val="clear" w:color="auto" w:fill="F3F6F6"/>
          </w:tcPr>
          <w:p w14:paraId="7242582A" w14:textId="77777777" w:rsidR="004C1BE2" w:rsidRPr="00613BB9" w:rsidRDefault="004C1BE2" w:rsidP="00170578">
            <w:pPr>
              <w:widowControl/>
              <w:jc w:val="left"/>
              <w:rPr>
                <w:rFonts w:ascii="Arial" w:eastAsia="宋体" w:hAnsi="Arial" w:cs="Arial"/>
                <w:kern w:val="0"/>
                <w:sz w:val="22"/>
              </w:rPr>
            </w:pPr>
          </w:p>
        </w:tc>
      </w:tr>
      <w:tr w:rsidR="004C1BE2" w:rsidRPr="00613BB9" w14:paraId="2341B9F5" w14:textId="77777777" w:rsidTr="00170578">
        <w:tc>
          <w:tcPr>
            <w:tcW w:w="0" w:type="auto"/>
            <w:tcBorders>
              <w:top w:val="outset" w:sz="6" w:space="0" w:color="auto"/>
              <w:left w:val="single" w:sz="2" w:space="0" w:color="E1E4E5"/>
              <w:bottom w:val="single" w:sz="2" w:space="0" w:color="E1E4E5"/>
              <w:right w:val="outset" w:sz="6" w:space="0" w:color="auto"/>
            </w:tcBorders>
            <w:shd w:val="clear" w:color="auto" w:fill="auto"/>
            <w:tcMar>
              <w:top w:w="120" w:type="dxa"/>
              <w:left w:w="240" w:type="dxa"/>
              <w:bottom w:w="120" w:type="dxa"/>
              <w:right w:w="240" w:type="dxa"/>
            </w:tcMar>
            <w:vAlign w:val="center"/>
            <w:hideMark/>
          </w:tcPr>
          <w:p w14:paraId="28406CF5" w14:textId="77777777" w:rsidR="004C1BE2" w:rsidRPr="00613BB9" w:rsidRDefault="004C1BE2" w:rsidP="00170578">
            <w:pPr>
              <w:widowControl/>
              <w:jc w:val="left"/>
              <w:rPr>
                <w:rFonts w:ascii="Arial" w:eastAsia="宋体" w:hAnsi="Arial" w:cs="Arial"/>
                <w:kern w:val="0"/>
                <w:sz w:val="22"/>
              </w:rPr>
            </w:pPr>
            <w:r w:rsidRPr="00613BB9">
              <w:rPr>
                <w:rFonts w:ascii="Consolas" w:eastAsia="宋体" w:hAnsi="Consolas" w:cs="宋体"/>
                <w:kern w:val="0"/>
                <w:sz w:val="16"/>
                <w:szCs w:val="16"/>
                <w:bdr w:val="single" w:sz="6" w:space="2" w:color="E1E4E5" w:frame="1"/>
                <w:shd w:val="clear" w:color="auto" w:fill="FFFFFF"/>
              </w:rPr>
              <w:t>url</w:t>
            </w:r>
          </w:p>
        </w:tc>
        <w:tc>
          <w:tcPr>
            <w:tcW w:w="3684" w:type="dxa"/>
            <w:tcBorders>
              <w:top w:val="outset" w:sz="6" w:space="0" w:color="auto"/>
              <w:left w:val="single" w:sz="6" w:space="0" w:color="E1E4E5"/>
              <w:bottom w:val="single" w:sz="2" w:space="0" w:color="E1E4E5"/>
              <w:right w:val="outset" w:sz="6" w:space="0" w:color="auto"/>
            </w:tcBorders>
            <w:shd w:val="clear" w:color="auto" w:fill="auto"/>
            <w:tcMar>
              <w:top w:w="120" w:type="dxa"/>
              <w:left w:w="240" w:type="dxa"/>
              <w:bottom w:w="120" w:type="dxa"/>
              <w:right w:w="240" w:type="dxa"/>
            </w:tcMar>
            <w:vAlign w:val="center"/>
            <w:hideMark/>
          </w:tcPr>
          <w:p w14:paraId="4AA0B743" w14:textId="77777777" w:rsidR="004C1BE2" w:rsidRPr="00613BB9" w:rsidRDefault="004C1BE2" w:rsidP="00170578">
            <w:pPr>
              <w:widowControl/>
              <w:jc w:val="left"/>
              <w:rPr>
                <w:rFonts w:ascii="Arial" w:eastAsia="宋体" w:hAnsi="Arial" w:cs="Arial"/>
                <w:kern w:val="0"/>
                <w:sz w:val="22"/>
              </w:rPr>
            </w:pPr>
            <w:r w:rsidRPr="00613BB9">
              <w:rPr>
                <w:rFonts w:ascii="Arial" w:eastAsia="宋体" w:hAnsi="Arial" w:cs="Arial"/>
                <w:kern w:val="0"/>
                <w:sz w:val="22"/>
              </w:rPr>
              <w:t>用于本文</w:t>
            </w:r>
            <w:r w:rsidRPr="00613BB9">
              <w:rPr>
                <w:rFonts w:ascii="Arial" w:eastAsia="宋体" w:hAnsi="Arial" w:cs="Arial"/>
                <w:kern w:val="0"/>
                <w:sz w:val="22"/>
              </w:rPr>
              <w:t>/</w:t>
            </w:r>
            <w:r w:rsidRPr="00613BB9">
              <w:rPr>
                <w:rFonts w:ascii="Arial" w:eastAsia="宋体" w:hAnsi="Arial" w:cs="Arial"/>
                <w:kern w:val="0"/>
                <w:sz w:val="22"/>
              </w:rPr>
              <w:t>页的</w:t>
            </w:r>
            <w:r w:rsidRPr="00613BB9">
              <w:rPr>
                <w:rFonts w:ascii="Arial" w:eastAsia="宋体" w:hAnsi="Arial" w:cs="Arial"/>
                <w:kern w:val="0"/>
                <w:sz w:val="22"/>
              </w:rPr>
              <w:t>URL</w:t>
            </w:r>
          </w:p>
        </w:tc>
        <w:tc>
          <w:tcPr>
            <w:tcW w:w="2268" w:type="dxa"/>
            <w:tcBorders>
              <w:top w:val="outset" w:sz="6" w:space="0" w:color="auto"/>
              <w:left w:val="single" w:sz="6" w:space="0" w:color="E1E4E5"/>
              <w:bottom w:val="single" w:sz="2" w:space="0" w:color="E1E4E5"/>
              <w:right w:val="outset" w:sz="6" w:space="0" w:color="auto"/>
            </w:tcBorders>
          </w:tcPr>
          <w:p w14:paraId="12A37164" w14:textId="77777777" w:rsidR="004C1BE2" w:rsidRPr="00613BB9" w:rsidRDefault="004C1BE2" w:rsidP="00170578">
            <w:pPr>
              <w:widowControl/>
              <w:jc w:val="left"/>
              <w:rPr>
                <w:rFonts w:ascii="Arial" w:eastAsia="宋体" w:hAnsi="Arial" w:cs="Arial"/>
                <w:kern w:val="0"/>
                <w:sz w:val="22"/>
              </w:rPr>
            </w:pPr>
          </w:p>
        </w:tc>
      </w:tr>
    </w:tbl>
    <w:p w14:paraId="2B87C16C" w14:textId="77777777" w:rsidR="004C1BE2" w:rsidRPr="00613BB9" w:rsidRDefault="004C1BE2" w:rsidP="004C1BE2">
      <w:pPr>
        <w:pStyle w:val="a3"/>
      </w:pPr>
    </w:p>
    <w:p w14:paraId="121428C6" w14:textId="77777777" w:rsidR="004C1BE2" w:rsidRPr="00613BB9" w:rsidRDefault="004C1BE2" w:rsidP="004C1BE2">
      <w:pPr>
        <w:pStyle w:val="a3"/>
      </w:pPr>
    </w:p>
    <w:p w14:paraId="2A6CF3EC" w14:textId="77777777" w:rsidR="004C1BE2" w:rsidRPr="00613BB9" w:rsidRDefault="004C1BE2" w:rsidP="004C1BE2">
      <w:pPr>
        <w:pStyle w:val="a3"/>
      </w:pPr>
    </w:p>
    <w:p w14:paraId="30D65CDB" w14:textId="77777777" w:rsidR="004C1BE2" w:rsidRPr="00613BB9" w:rsidRDefault="004C1BE2" w:rsidP="004C1BE2">
      <w:pPr>
        <w:pStyle w:val="a3"/>
      </w:pPr>
    </w:p>
    <w:p w14:paraId="2AB51946" w14:textId="77777777" w:rsidR="004C1BE2" w:rsidRPr="00613BB9" w:rsidRDefault="004C1BE2" w:rsidP="004C1BE2">
      <w:pPr>
        <w:pStyle w:val="a3"/>
      </w:pPr>
    </w:p>
    <w:p w14:paraId="0097527F" w14:textId="77777777" w:rsidR="004C1BE2" w:rsidRPr="00613BB9" w:rsidRDefault="004C1BE2" w:rsidP="004C1BE2">
      <w:pPr>
        <w:pStyle w:val="a3"/>
      </w:pPr>
    </w:p>
    <w:p w14:paraId="4844913A" w14:textId="77777777" w:rsidR="004C1BE2" w:rsidRPr="00613BB9" w:rsidRDefault="004C1BE2" w:rsidP="004C1BE2">
      <w:pPr>
        <w:pStyle w:val="a3"/>
      </w:pPr>
      <w:r w:rsidRPr="00613BB9">
        <w:t>其他格式（如 AsciiDoc）需要通过插件支持，请参与pelican-plugins的相关说明。</w:t>
      </w:r>
    </w:p>
    <w:p w14:paraId="098435AB" w14:textId="77777777" w:rsidR="004C1BE2" w:rsidRPr="00613BB9" w:rsidRDefault="004C1BE2" w:rsidP="004C1BE2">
      <w:pPr>
        <w:pStyle w:val="a3"/>
      </w:pPr>
      <w:r w:rsidRPr="00613BB9">
        <w:t>Pelican同样可以处理</w:t>
      </w:r>
      <w:r w:rsidRPr="00613BB9">
        <w:rPr>
          <w:rStyle w:val="HTML1"/>
        </w:rPr>
        <w:t>.html</w:t>
      </w:r>
      <w:r w:rsidRPr="00613BB9">
        <w:t>和</w:t>
      </w:r>
      <w:r w:rsidRPr="00613BB9">
        <w:rPr>
          <w:rStyle w:val="HTML1"/>
        </w:rPr>
        <w:t>.htm</w:t>
      </w:r>
      <w:r w:rsidRPr="00613BB9">
        <w:t>结尾的HTML文件。它以非常直接的方式读取信息，title从</w:t>
      </w:r>
      <w:r w:rsidRPr="00613BB9">
        <w:rPr>
          <w:rStyle w:val="HTML1"/>
        </w:rPr>
        <w:t>title</w:t>
      </w:r>
      <w:r w:rsidRPr="00613BB9">
        <w:t>，body从</w:t>
      </w:r>
      <w:r w:rsidRPr="00613BB9">
        <w:rPr>
          <w:rStyle w:val="HTML1"/>
        </w:rPr>
        <w:t>body</w:t>
      </w:r>
      <w:r w:rsidRPr="00613BB9">
        <w:t>：</w:t>
      </w:r>
    </w:p>
    <w:p w14:paraId="300B86A9" w14:textId="77777777" w:rsidR="004C1BE2" w:rsidRPr="00613BB9" w:rsidRDefault="004C1BE2" w:rsidP="004C1BE2">
      <w:pPr>
        <w:pStyle w:val="HTML"/>
        <w:rPr>
          <w:rStyle w:val="HTML1"/>
        </w:rPr>
      </w:pPr>
      <w:r w:rsidRPr="00613BB9">
        <w:rPr>
          <w:rStyle w:val="hljs-tag"/>
        </w:rPr>
        <w:t>&lt;</w:t>
      </w:r>
      <w:r w:rsidRPr="00613BB9">
        <w:rPr>
          <w:rStyle w:val="hljs-title"/>
        </w:rPr>
        <w:t>html</w:t>
      </w:r>
      <w:r w:rsidRPr="00613BB9">
        <w:rPr>
          <w:rStyle w:val="hljs-tag"/>
        </w:rPr>
        <w:t>&gt;</w:t>
      </w:r>
    </w:p>
    <w:p w14:paraId="4539DB4F" w14:textId="77777777" w:rsidR="004C1BE2" w:rsidRPr="00613BB9" w:rsidRDefault="004C1BE2" w:rsidP="004C1BE2">
      <w:pPr>
        <w:pStyle w:val="HTML"/>
        <w:rPr>
          <w:rStyle w:val="HTML1"/>
        </w:rPr>
      </w:pPr>
      <w:r w:rsidRPr="00613BB9">
        <w:rPr>
          <w:rStyle w:val="HTML1"/>
        </w:rPr>
        <w:lastRenderedPageBreak/>
        <w:t xml:space="preserve">    </w:t>
      </w:r>
      <w:r w:rsidRPr="00613BB9">
        <w:rPr>
          <w:rStyle w:val="hljs-tag"/>
        </w:rPr>
        <w:t>&lt;</w:t>
      </w:r>
      <w:r w:rsidRPr="00613BB9">
        <w:rPr>
          <w:rStyle w:val="hljs-title"/>
        </w:rPr>
        <w:t>head</w:t>
      </w:r>
      <w:r w:rsidRPr="00613BB9">
        <w:rPr>
          <w:rStyle w:val="hljs-tag"/>
        </w:rPr>
        <w:t>&gt;</w:t>
      </w:r>
    </w:p>
    <w:p w14:paraId="579F3E57" w14:textId="77777777" w:rsidR="004C1BE2" w:rsidRPr="00613BB9" w:rsidRDefault="004C1BE2" w:rsidP="004C1BE2">
      <w:pPr>
        <w:pStyle w:val="HTML"/>
        <w:rPr>
          <w:rStyle w:val="HTML1"/>
        </w:rPr>
      </w:pPr>
      <w:r w:rsidRPr="00613BB9">
        <w:rPr>
          <w:rStyle w:val="HTML1"/>
        </w:rPr>
        <w:t xml:space="preserve">        </w:t>
      </w:r>
      <w:r w:rsidRPr="00613BB9">
        <w:rPr>
          <w:rStyle w:val="hljs-tag"/>
        </w:rPr>
        <w:t>&lt;</w:t>
      </w:r>
      <w:r w:rsidRPr="00613BB9">
        <w:rPr>
          <w:rStyle w:val="hljs-title"/>
        </w:rPr>
        <w:t>title</w:t>
      </w:r>
      <w:r w:rsidRPr="00613BB9">
        <w:rPr>
          <w:rStyle w:val="hljs-tag"/>
        </w:rPr>
        <w:t>&gt;</w:t>
      </w:r>
      <w:r w:rsidRPr="00613BB9">
        <w:rPr>
          <w:rStyle w:val="HTML1"/>
        </w:rPr>
        <w:t>My super title</w:t>
      </w:r>
      <w:r w:rsidRPr="00613BB9">
        <w:rPr>
          <w:rStyle w:val="hljs-tag"/>
        </w:rPr>
        <w:t>&lt;/</w:t>
      </w:r>
      <w:r w:rsidRPr="00613BB9">
        <w:rPr>
          <w:rStyle w:val="hljs-title"/>
        </w:rPr>
        <w:t>title</w:t>
      </w:r>
      <w:r w:rsidRPr="00613BB9">
        <w:rPr>
          <w:rStyle w:val="hljs-tag"/>
        </w:rPr>
        <w:t>&gt;</w:t>
      </w:r>
    </w:p>
    <w:p w14:paraId="132764E0" w14:textId="77777777" w:rsidR="004C1BE2" w:rsidRPr="00613BB9" w:rsidRDefault="004C1BE2" w:rsidP="004C1BE2">
      <w:pPr>
        <w:pStyle w:val="HTML"/>
        <w:rPr>
          <w:rStyle w:val="HTML1"/>
        </w:rPr>
      </w:pPr>
      <w:r w:rsidRPr="00613BB9">
        <w:rPr>
          <w:rStyle w:val="HTML1"/>
        </w:rPr>
        <w:t xml:space="preserve">        </w:t>
      </w:r>
      <w:r w:rsidRPr="00613BB9">
        <w:rPr>
          <w:rStyle w:val="hljs-tag"/>
        </w:rPr>
        <w:t>&lt;</w:t>
      </w:r>
      <w:r w:rsidRPr="00613BB9">
        <w:rPr>
          <w:rStyle w:val="hljs-title"/>
        </w:rPr>
        <w:t>meta</w:t>
      </w:r>
      <w:r w:rsidRPr="00613BB9">
        <w:rPr>
          <w:rStyle w:val="hljs-tag"/>
        </w:rPr>
        <w:t xml:space="preserve"> </w:t>
      </w:r>
      <w:r w:rsidRPr="00613BB9">
        <w:rPr>
          <w:rStyle w:val="hljs-attribute"/>
        </w:rPr>
        <w:t>name</w:t>
      </w:r>
      <w:r w:rsidRPr="00613BB9">
        <w:rPr>
          <w:rStyle w:val="hljs-tag"/>
        </w:rPr>
        <w:t>=</w:t>
      </w:r>
      <w:r w:rsidRPr="00613BB9">
        <w:rPr>
          <w:rStyle w:val="hljs-value"/>
        </w:rPr>
        <w:t>"tags"</w:t>
      </w:r>
      <w:r w:rsidRPr="00613BB9">
        <w:rPr>
          <w:rStyle w:val="hljs-tag"/>
        </w:rPr>
        <w:t xml:space="preserve"> </w:t>
      </w:r>
      <w:r w:rsidRPr="00613BB9">
        <w:rPr>
          <w:rStyle w:val="hljs-attribute"/>
        </w:rPr>
        <w:t>content</w:t>
      </w:r>
      <w:r w:rsidRPr="00613BB9">
        <w:rPr>
          <w:rStyle w:val="hljs-tag"/>
        </w:rPr>
        <w:t>=</w:t>
      </w:r>
      <w:r w:rsidRPr="00613BB9">
        <w:rPr>
          <w:rStyle w:val="hljs-value"/>
        </w:rPr>
        <w:t>"thats, awesome"</w:t>
      </w:r>
      <w:r w:rsidRPr="00613BB9">
        <w:rPr>
          <w:rStyle w:val="hljs-tag"/>
        </w:rPr>
        <w:t xml:space="preserve"> /&gt;</w:t>
      </w:r>
    </w:p>
    <w:p w14:paraId="6955B3F9" w14:textId="77777777" w:rsidR="004C1BE2" w:rsidRPr="00613BB9" w:rsidRDefault="004C1BE2" w:rsidP="004C1BE2">
      <w:pPr>
        <w:pStyle w:val="HTML"/>
        <w:rPr>
          <w:rStyle w:val="HTML1"/>
        </w:rPr>
      </w:pPr>
      <w:r w:rsidRPr="00613BB9">
        <w:rPr>
          <w:rStyle w:val="HTML1"/>
        </w:rPr>
        <w:t xml:space="preserve">        </w:t>
      </w:r>
      <w:r w:rsidRPr="00613BB9">
        <w:rPr>
          <w:rStyle w:val="hljs-tag"/>
        </w:rPr>
        <w:t>&lt;</w:t>
      </w:r>
      <w:r w:rsidRPr="00613BB9">
        <w:rPr>
          <w:rStyle w:val="hljs-title"/>
        </w:rPr>
        <w:t>meta</w:t>
      </w:r>
      <w:r w:rsidRPr="00613BB9">
        <w:rPr>
          <w:rStyle w:val="hljs-tag"/>
        </w:rPr>
        <w:t xml:space="preserve"> </w:t>
      </w:r>
      <w:r w:rsidRPr="00613BB9">
        <w:rPr>
          <w:rStyle w:val="hljs-attribute"/>
        </w:rPr>
        <w:t>name</w:t>
      </w:r>
      <w:r w:rsidRPr="00613BB9">
        <w:rPr>
          <w:rStyle w:val="hljs-tag"/>
        </w:rPr>
        <w:t>=</w:t>
      </w:r>
      <w:r w:rsidRPr="00613BB9">
        <w:rPr>
          <w:rStyle w:val="hljs-value"/>
        </w:rPr>
        <w:t>"date"</w:t>
      </w:r>
      <w:r w:rsidRPr="00613BB9">
        <w:rPr>
          <w:rStyle w:val="hljs-tag"/>
        </w:rPr>
        <w:t xml:space="preserve"> </w:t>
      </w:r>
      <w:r w:rsidRPr="00613BB9">
        <w:rPr>
          <w:rStyle w:val="hljs-attribute"/>
        </w:rPr>
        <w:t>content</w:t>
      </w:r>
      <w:r w:rsidRPr="00613BB9">
        <w:rPr>
          <w:rStyle w:val="hljs-tag"/>
        </w:rPr>
        <w:t>=</w:t>
      </w:r>
      <w:r w:rsidRPr="00613BB9">
        <w:rPr>
          <w:rStyle w:val="hljs-value"/>
        </w:rPr>
        <w:t>"2012-07-09 22:28"</w:t>
      </w:r>
      <w:r w:rsidRPr="00613BB9">
        <w:rPr>
          <w:rStyle w:val="hljs-tag"/>
        </w:rPr>
        <w:t xml:space="preserve"> /&gt;</w:t>
      </w:r>
    </w:p>
    <w:p w14:paraId="17E6460E" w14:textId="77777777" w:rsidR="004C1BE2" w:rsidRPr="00613BB9" w:rsidRDefault="004C1BE2" w:rsidP="004C1BE2">
      <w:pPr>
        <w:pStyle w:val="HTML"/>
        <w:rPr>
          <w:rStyle w:val="HTML1"/>
        </w:rPr>
      </w:pPr>
      <w:r w:rsidRPr="00613BB9">
        <w:rPr>
          <w:rStyle w:val="HTML1"/>
        </w:rPr>
        <w:t xml:space="preserve">        </w:t>
      </w:r>
      <w:r w:rsidRPr="00613BB9">
        <w:rPr>
          <w:rStyle w:val="hljs-tag"/>
        </w:rPr>
        <w:t>&lt;</w:t>
      </w:r>
      <w:r w:rsidRPr="00613BB9">
        <w:rPr>
          <w:rStyle w:val="hljs-title"/>
        </w:rPr>
        <w:t>meta</w:t>
      </w:r>
      <w:r w:rsidRPr="00613BB9">
        <w:rPr>
          <w:rStyle w:val="hljs-tag"/>
        </w:rPr>
        <w:t xml:space="preserve"> </w:t>
      </w:r>
      <w:r w:rsidRPr="00613BB9">
        <w:rPr>
          <w:rStyle w:val="hljs-attribute"/>
        </w:rPr>
        <w:t>name</w:t>
      </w:r>
      <w:r w:rsidRPr="00613BB9">
        <w:rPr>
          <w:rStyle w:val="hljs-tag"/>
        </w:rPr>
        <w:t>=</w:t>
      </w:r>
      <w:r w:rsidRPr="00613BB9">
        <w:rPr>
          <w:rStyle w:val="hljs-value"/>
        </w:rPr>
        <w:t>"modified"</w:t>
      </w:r>
      <w:r w:rsidRPr="00613BB9">
        <w:rPr>
          <w:rStyle w:val="hljs-tag"/>
        </w:rPr>
        <w:t xml:space="preserve"> </w:t>
      </w:r>
      <w:r w:rsidRPr="00613BB9">
        <w:rPr>
          <w:rStyle w:val="hljs-attribute"/>
        </w:rPr>
        <w:t>content</w:t>
      </w:r>
      <w:r w:rsidRPr="00613BB9">
        <w:rPr>
          <w:rStyle w:val="hljs-tag"/>
        </w:rPr>
        <w:t>=</w:t>
      </w:r>
      <w:r w:rsidRPr="00613BB9">
        <w:rPr>
          <w:rStyle w:val="hljs-value"/>
        </w:rPr>
        <w:t>"2012-07-10 20:14"</w:t>
      </w:r>
      <w:r w:rsidRPr="00613BB9">
        <w:rPr>
          <w:rStyle w:val="hljs-tag"/>
        </w:rPr>
        <w:t xml:space="preserve"> /&gt;</w:t>
      </w:r>
    </w:p>
    <w:p w14:paraId="781A3E74" w14:textId="77777777" w:rsidR="004C1BE2" w:rsidRPr="00613BB9" w:rsidRDefault="004C1BE2" w:rsidP="004C1BE2">
      <w:pPr>
        <w:pStyle w:val="HTML"/>
        <w:rPr>
          <w:rStyle w:val="HTML1"/>
        </w:rPr>
      </w:pPr>
      <w:r w:rsidRPr="00613BB9">
        <w:rPr>
          <w:rStyle w:val="HTML1"/>
        </w:rPr>
        <w:t xml:space="preserve">        </w:t>
      </w:r>
      <w:r w:rsidRPr="00613BB9">
        <w:rPr>
          <w:rStyle w:val="hljs-tag"/>
        </w:rPr>
        <w:t>&lt;</w:t>
      </w:r>
      <w:r w:rsidRPr="00613BB9">
        <w:rPr>
          <w:rStyle w:val="hljs-title"/>
        </w:rPr>
        <w:t>meta</w:t>
      </w:r>
      <w:r w:rsidRPr="00613BB9">
        <w:rPr>
          <w:rStyle w:val="hljs-tag"/>
        </w:rPr>
        <w:t xml:space="preserve"> </w:t>
      </w:r>
      <w:r w:rsidRPr="00613BB9">
        <w:rPr>
          <w:rStyle w:val="hljs-attribute"/>
        </w:rPr>
        <w:t>name</w:t>
      </w:r>
      <w:r w:rsidRPr="00613BB9">
        <w:rPr>
          <w:rStyle w:val="hljs-tag"/>
        </w:rPr>
        <w:t>=</w:t>
      </w:r>
      <w:r w:rsidRPr="00613BB9">
        <w:rPr>
          <w:rStyle w:val="hljs-value"/>
        </w:rPr>
        <w:t>"category"</w:t>
      </w:r>
      <w:r w:rsidRPr="00613BB9">
        <w:rPr>
          <w:rStyle w:val="hljs-tag"/>
        </w:rPr>
        <w:t xml:space="preserve"> </w:t>
      </w:r>
      <w:r w:rsidRPr="00613BB9">
        <w:rPr>
          <w:rStyle w:val="hljs-attribute"/>
        </w:rPr>
        <w:t>content</w:t>
      </w:r>
      <w:r w:rsidRPr="00613BB9">
        <w:rPr>
          <w:rStyle w:val="hljs-tag"/>
        </w:rPr>
        <w:t>=</w:t>
      </w:r>
      <w:r w:rsidRPr="00613BB9">
        <w:rPr>
          <w:rStyle w:val="hljs-value"/>
        </w:rPr>
        <w:t>"yeah"</w:t>
      </w:r>
      <w:r w:rsidRPr="00613BB9">
        <w:rPr>
          <w:rStyle w:val="hljs-tag"/>
        </w:rPr>
        <w:t xml:space="preserve"> /&gt;</w:t>
      </w:r>
    </w:p>
    <w:p w14:paraId="21DAF143" w14:textId="77777777" w:rsidR="004C1BE2" w:rsidRPr="00613BB9" w:rsidRDefault="004C1BE2" w:rsidP="004C1BE2">
      <w:pPr>
        <w:pStyle w:val="HTML"/>
        <w:rPr>
          <w:rStyle w:val="HTML1"/>
        </w:rPr>
      </w:pPr>
      <w:r w:rsidRPr="00613BB9">
        <w:rPr>
          <w:rStyle w:val="HTML1"/>
        </w:rPr>
        <w:t xml:space="preserve">        </w:t>
      </w:r>
      <w:r w:rsidRPr="00613BB9">
        <w:rPr>
          <w:rStyle w:val="hljs-tag"/>
        </w:rPr>
        <w:t>&lt;</w:t>
      </w:r>
      <w:r w:rsidRPr="00613BB9">
        <w:rPr>
          <w:rStyle w:val="hljs-title"/>
        </w:rPr>
        <w:t>meta</w:t>
      </w:r>
      <w:r w:rsidRPr="00613BB9">
        <w:rPr>
          <w:rStyle w:val="hljs-tag"/>
        </w:rPr>
        <w:t xml:space="preserve"> </w:t>
      </w:r>
      <w:r w:rsidRPr="00613BB9">
        <w:rPr>
          <w:rStyle w:val="hljs-attribute"/>
        </w:rPr>
        <w:t>name</w:t>
      </w:r>
      <w:r w:rsidRPr="00613BB9">
        <w:rPr>
          <w:rStyle w:val="hljs-tag"/>
        </w:rPr>
        <w:t>=</w:t>
      </w:r>
      <w:r w:rsidRPr="00613BB9">
        <w:rPr>
          <w:rStyle w:val="hljs-value"/>
        </w:rPr>
        <w:t>"authors"</w:t>
      </w:r>
      <w:r w:rsidRPr="00613BB9">
        <w:rPr>
          <w:rStyle w:val="hljs-tag"/>
        </w:rPr>
        <w:t xml:space="preserve"> </w:t>
      </w:r>
      <w:r w:rsidRPr="00613BB9">
        <w:rPr>
          <w:rStyle w:val="hljs-attribute"/>
        </w:rPr>
        <w:t>content</w:t>
      </w:r>
      <w:r w:rsidRPr="00613BB9">
        <w:rPr>
          <w:rStyle w:val="hljs-tag"/>
        </w:rPr>
        <w:t>=</w:t>
      </w:r>
      <w:r w:rsidRPr="00613BB9">
        <w:rPr>
          <w:rStyle w:val="hljs-value"/>
        </w:rPr>
        <w:t>"Alexis Métaireau, Conan Doyle"</w:t>
      </w:r>
      <w:r w:rsidRPr="00613BB9">
        <w:rPr>
          <w:rStyle w:val="hljs-tag"/>
        </w:rPr>
        <w:t xml:space="preserve"> /&gt;</w:t>
      </w:r>
    </w:p>
    <w:p w14:paraId="67665A66" w14:textId="77777777" w:rsidR="004C1BE2" w:rsidRPr="00613BB9" w:rsidRDefault="004C1BE2" w:rsidP="004C1BE2">
      <w:pPr>
        <w:pStyle w:val="HTML"/>
        <w:rPr>
          <w:rStyle w:val="HTML1"/>
        </w:rPr>
      </w:pPr>
      <w:r w:rsidRPr="00613BB9">
        <w:rPr>
          <w:rStyle w:val="HTML1"/>
        </w:rPr>
        <w:t xml:space="preserve">        </w:t>
      </w:r>
      <w:r w:rsidRPr="00613BB9">
        <w:rPr>
          <w:rStyle w:val="hljs-tag"/>
        </w:rPr>
        <w:t>&lt;</w:t>
      </w:r>
      <w:r w:rsidRPr="00613BB9">
        <w:rPr>
          <w:rStyle w:val="hljs-title"/>
        </w:rPr>
        <w:t>meta</w:t>
      </w:r>
      <w:r w:rsidRPr="00613BB9">
        <w:rPr>
          <w:rStyle w:val="hljs-tag"/>
        </w:rPr>
        <w:t xml:space="preserve"> </w:t>
      </w:r>
      <w:r w:rsidRPr="00613BB9">
        <w:rPr>
          <w:rStyle w:val="hljs-attribute"/>
        </w:rPr>
        <w:t>name</w:t>
      </w:r>
      <w:r w:rsidRPr="00613BB9">
        <w:rPr>
          <w:rStyle w:val="hljs-tag"/>
        </w:rPr>
        <w:t>=</w:t>
      </w:r>
      <w:r w:rsidRPr="00613BB9">
        <w:rPr>
          <w:rStyle w:val="hljs-value"/>
        </w:rPr>
        <w:t>"summary"</w:t>
      </w:r>
      <w:r w:rsidRPr="00613BB9">
        <w:rPr>
          <w:rStyle w:val="hljs-tag"/>
        </w:rPr>
        <w:t xml:space="preserve"> </w:t>
      </w:r>
      <w:r w:rsidRPr="00613BB9">
        <w:rPr>
          <w:rStyle w:val="hljs-attribute"/>
        </w:rPr>
        <w:t>content</w:t>
      </w:r>
      <w:r w:rsidRPr="00613BB9">
        <w:rPr>
          <w:rStyle w:val="hljs-tag"/>
        </w:rPr>
        <w:t>=</w:t>
      </w:r>
      <w:r w:rsidRPr="00613BB9">
        <w:rPr>
          <w:rStyle w:val="hljs-value"/>
        </w:rPr>
        <w:t>"Short version for index and feeds"</w:t>
      </w:r>
      <w:r w:rsidRPr="00613BB9">
        <w:rPr>
          <w:rStyle w:val="hljs-tag"/>
        </w:rPr>
        <w:t xml:space="preserve"> /&gt;</w:t>
      </w:r>
    </w:p>
    <w:p w14:paraId="5CA6EAB2" w14:textId="77777777" w:rsidR="004C1BE2" w:rsidRPr="00613BB9" w:rsidRDefault="004C1BE2" w:rsidP="004C1BE2">
      <w:pPr>
        <w:pStyle w:val="HTML"/>
        <w:rPr>
          <w:rStyle w:val="HTML1"/>
        </w:rPr>
      </w:pPr>
      <w:r w:rsidRPr="00613BB9">
        <w:rPr>
          <w:rStyle w:val="HTML1"/>
        </w:rPr>
        <w:t xml:space="preserve">    </w:t>
      </w:r>
      <w:r w:rsidRPr="00613BB9">
        <w:rPr>
          <w:rStyle w:val="hljs-tag"/>
        </w:rPr>
        <w:t>&lt;/</w:t>
      </w:r>
      <w:r w:rsidRPr="00613BB9">
        <w:rPr>
          <w:rStyle w:val="hljs-title"/>
        </w:rPr>
        <w:t>head</w:t>
      </w:r>
      <w:r w:rsidRPr="00613BB9">
        <w:rPr>
          <w:rStyle w:val="hljs-tag"/>
        </w:rPr>
        <w:t>&gt;</w:t>
      </w:r>
    </w:p>
    <w:p w14:paraId="0A86A13C" w14:textId="77777777" w:rsidR="004C1BE2" w:rsidRPr="00613BB9" w:rsidRDefault="004C1BE2" w:rsidP="004C1BE2">
      <w:pPr>
        <w:pStyle w:val="HTML"/>
        <w:rPr>
          <w:rStyle w:val="HTML1"/>
        </w:rPr>
      </w:pPr>
      <w:r w:rsidRPr="00613BB9">
        <w:rPr>
          <w:rStyle w:val="HTML1"/>
        </w:rPr>
        <w:t xml:space="preserve">    </w:t>
      </w:r>
      <w:r w:rsidRPr="00613BB9">
        <w:rPr>
          <w:rStyle w:val="hljs-tag"/>
        </w:rPr>
        <w:t>&lt;</w:t>
      </w:r>
      <w:r w:rsidRPr="00613BB9">
        <w:rPr>
          <w:rStyle w:val="hljs-title"/>
        </w:rPr>
        <w:t>body</w:t>
      </w:r>
      <w:r w:rsidRPr="00613BB9">
        <w:rPr>
          <w:rStyle w:val="hljs-tag"/>
        </w:rPr>
        <w:t>&gt;</w:t>
      </w:r>
    </w:p>
    <w:p w14:paraId="69E423DB" w14:textId="77777777" w:rsidR="004C1BE2" w:rsidRPr="00613BB9" w:rsidRDefault="004C1BE2" w:rsidP="004C1BE2">
      <w:pPr>
        <w:pStyle w:val="HTML"/>
        <w:rPr>
          <w:rStyle w:val="HTML1"/>
        </w:rPr>
      </w:pPr>
      <w:r w:rsidRPr="00613BB9">
        <w:rPr>
          <w:rStyle w:val="HTML1"/>
        </w:rPr>
        <w:t xml:space="preserve">        This is the content of my super blog post.</w:t>
      </w:r>
    </w:p>
    <w:p w14:paraId="70407713" w14:textId="77777777" w:rsidR="004C1BE2" w:rsidRPr="00613BB9" w:rsidRDefault="004C1BE2" w:rsidP="004C1BE2">
      <w:pPr>
        <w:pStyle w:val="HTML"/>
        <w:rPr>
          <w:rStyle w:val="HTML1"/>
        </w:rPr>
      </w:pPr>
      <w:r w:rsidRPr="00613BB9">
        <w:rPr>
          <w:rStyle w:val="HTML1"/>
        </w:rPr>
        <w:t xml:space="preserve">    </w:t>
      </w:r>
      <w:r w:rsidRPr="00613BB9">
        <w:rPr>
          <w:rStyle w:val="hljs-tag"/>
        </w:rPr>
        <w:t>&lt;/</w:t>
      </w:r>
      <w:r w:rsidRPr="00613BB9">
        <w:rPr>
          <w:rStyle w:val="hljs-title"/>
        </w:rPr>
        <w:t>body</w:t>
      </w:r>
      <w:r w:rsidRPr="00613BB9">
        <w:rPr>
          <w:rStyle w:val="hljs-tag"/>
        </w:rPr>
        <w:t>&gt;</w:t>
      </w:r>
    </w:p>
    <w:p w14:paraId="74251108" w14:textId="77777777" w:rsidR="004C1BE2" w:rsidRPr="00613BB9" w:rsidRDefault="004C1BE2" w:rsidP="004C1BE2">
      <w:pPr>
        <w:pStyle w:val="HTML"/>
      </w:pPr>
      <w:r w:rsidRPr="00613BB9">
        <w:rPr>
          <w:rStyle w:val="hljs-tag"/>
        </w:rPr>
        <w:t>&lt;/</w:t>
      </w:r>
      <w:r w:rsidRPr="00613BB9">
        <w:rPr>
          <w:rStyle w:val="hljs-title"/>
        </w:rPr>
        <w:t>html</w:t>
      </w:r>
      <w:r w:rsidRPr="00613BB9">
        <w:rPr>
          <w:rStyle w:val="hljs-tag"/>
        </w:rPr>
        <w:t>&gt;</w:t>
      </w:r>
    </w:p>
    <w:p w14:paraId="4D0B46EF" w14:textId="77777777" w:rsidR="004C1BE2" w:rsidRPr="00613BB9" w:rsidRDefault="004C1BE2" w:rsidP="004C1BE2">
      <w:pPr>
        <w:pStyle w:val="a3"/>
      </w:pPr>
      <w:r w:rsidRPr="00613BB9">
        <w:t xml:space="preserve">使用 html, 标准信息有一个简单的做法: </w:t>
      </w:r>
      <w:r w:rsidRPr="00613BB9">
        <w:rPr>
          <w:rStyle w:val="HTML1"/>
        </w:rPr>
        <w:t>tags</w:t>
      </w:r>
      <w:r w:rsidRPr="00613BB9">
        <w:t>可以按Pelican标准要求的通过</w:t>
      </w:r>
      <w:r w:rsidRPr="00613BB9">
        <w:rPr>
          <w:rStyle w:val="HTML1"/>
        </w:rPr>
        <w:t>tags</w:t>
      </w:r>
      <w:r w:rsidRPr="00613BB9">
        <w:t>标记指定, 也可以按HTML要求的通过</w:t>
      </w:r>
      <w:r w:rsidRPr="00613BB9">
        <w:rPr>
          <w:rStyle w:val="HTML1"/>
        </w:rPr>
        <w:t>keywords</w:t>
      </w:r>
      <w:r w:rsidRPr="00613BB9">
        <w:t>提供信息。两者可以互换使用。</w:t>
      </w:r>
    </w:p>
    <w:p w14:paraId="44AD0F5F" w14:textId="77777777" w:rsidR="004C1BE2" w:rsidRPr="00613BB9" w:rsidRDefault="004C1BE2" w:rsidP="004C1BE2">
      <w:pPr>
        <w:pStyle w:val="a3"/>
      </w:pPr>
      <w:r w:rsidRPr="00613BB9">
        <w:t xml:space="preserve">请注意, 除了title之外, 本文的其他信息(metadata)都不是必需提供的: 如果未指定日期, 并且 </w:t>
      </w:r>
      <w:r w:rsidRPr="00613BB9">
        <w:rPr>
          <w:rStyle w:val="HTML1"/>
        </w:rPr>
        <w:t>DEFAULT_DATE</w:t>
      </w:r>
      <w:r w:rsidRPr="00613BB9">
        <w:t xml:space="preserve"> 设置为 </w:t>
      </w:r>
      <w:r w:rsidRPr="00613BB9">
        <w:rPr>
          <w:rStyle w:val="HTML1"/>
        </w:rPr>
        <w:t>'fs'</w:t>
      </w:r>
      <w:r w:rsidRPr="00613BB9">
        <w:t xml:space="preserve">, 则将依赖于文件的 “mtime” 时间戳, 并且该类别可以由文件所在的目录确定。例如, 位于 </w:t>
      </w:r>
      <w:r w:rsidRPr="00613BB9">
        <w:rPr>
          <w:rStyle w:val="HTML1"/>
        </w:rPr>
        <w:t>python/foobar/myfoobar. rst</w:t>
      </w:r>
      <w:r w:rsidRPr="00613BB9">
        <w:t xml:space="preserve"> 的文件将有一个</w:t>
      </w:r>
      <w:r w:rsidRPr="00613BB9">
        <w:rPr>
          <w:rStyle w:val="HTML1"/>
        </w:rPr>
        <w:t>foobar</w:t>
      </w:r>
      <w:r w:rsidRPr="00613BB9">
        <w:t xml:space="preserve">类别。如果您想以其他方式组织文件, 而该文件夹的名称不是一个好的类别名称, 则可以将设置 </w:t>
      </w:r>
      <w:r w:rsidRPr="00613BB9">
        <w:rPr>
          <w:rStyle w:val="HTML1"/>
        </w:rPr>
        <w:t>USE_FOLDER_AS_CATEGORY</w:t>
      </w:r>
      <w:r w:rsidRPr="00613BB9">
        <w:t xml:space="preserve"> 设置为 </w:t>
      </w:r>
      <w:r w:rsidRPr="00613BB9">
        <w:rPr>
          <w:rStyle w:val="HTML1"/>
        </w:rPr>
        <w:t>False</w:t>
      </w:r>
      <w:r w:rsidRPr="00613BB9">
        <w:t>。在分析页面信息给定的日期时, Pelican支持 W3C’s 建议的</w:t>
      </w:r>
      <w:hyperlink r:id="rId1971" w:history="1">
        <w:r w:rsidRPr="00613BB9">
          <w:rPr>
            <w:rStyle w:val="a4"/>
            <w:color w:val="auto"/>
          </w:rPr>
          <w:t>ISO 8601</w:t>
        </w:r>
      </w:hyperlink>
      <w:r w:rsidRPr="00613BB9">
        <w:t>。</w:t>
      </w:r>
    </w:p>
    <w:p w14:paraId="3E339377" w14:textId="77777777" w:rsidR="004C1BE2" w:rsidRPr="00613BB9" w:rsidRDefault="004C1BE2" w:rsidP="004C1BE2">
      <w:pPr>
        <w:pStyle w:val="a3"/>
      </w:pPr>
      <w:r w:rsidRPr="00613BB9">
        <w:rPr>
          <w:rStyle w:val="a6"/>
        </w:rPr>
        <w:t>注意：</w:t>
      </w:r>
      <w:r w:rsidRPr="00613BB9">
        <w:t xml:space="preserve"> </w:t>
      </w:r>
      <w:r w:rsidRPr="00613BB9">
        <w:br/>
        <w:t xml:space="preserve">在尝试使用不同的设置 (特别是信息) 时, 缓存可能会发生干扰，使更改可能不可见。在这种情况下, 禁用缓存 </w:t>
      </w:r>
      <w:r w:rsidRPr="00613BB9">
        <w:rPr>
          <w:rStyle w:val="HTML1"/>
        </w:rPr>
        <w:t>LOAD_CONTENT_CACHE = False</w:t>
      </w:r>
      <w:r w:rsidRPr="00613BB9">
        <w:t xml:space="preserve"> 或使用</w:t>
      </w:r>
      <w:r w:rsidRPr="00613BB9">
        <w:rPr>
          <w:rStyle w:val="HTML1"/>
        </w:rPr>
        <w:t>--ignore-cache</w:t>
      </w:r>
      <w:r w:rsidRPr="00613BB9">
        <w:t>命令行开关忽略缓存。</w:t>
      </w:r>
    </w:p>
    <w:p w14:paraId="5BAD21E8" w14:textId="77777777" w:rsidR="004C1BE2" w:rsidRPr="00613BB9" w:rsidRDefault="004C1BE2" w:rsidP="004C1BE2">
      <w:pPr>
        <w:pStyle w:val="a3"/>
      </w:pPr>
      <w:r w:rsidRPr="00613BB9">
        <w:rPr>
          <w:rStyle w:val="HTML1"/>
        </w:rPr>
        <w:t>modified</w:t>
      </w:r>
      <w:r w:rsidRPr="00613BB9">
        <w:t>应是上次更新文章的时间, 如果未指定, 则默认为</w:t>
      </w:r>
      <w:r w:rsidRPr="00613BB9">
        <w:rPr>
          <w:rStyle w:val="HTML1"/>
        </w:rPr>
        <w:t>date</w:t>
      </w:r>
      <w:r w:rsidRPr="00613BB9">
        <w:t>。除了可以在模板中显示</w:t>
      </w:r>
      <w:r w:rsidRPr="00613BB9">
        <w:rPr>
          <w:rStyle w:val="HTML1"/>
        </w:rPr>
        <w:t>modified</w:t>
      </w:r>
      <w:r w:rsidRPr="00613BB9">
        <w:t>外, 当您修改文章后将</w:t>
      </w:r>
      <w:r w:rsidRPr="00613BB9">
        <w:rPr>
          <w:rStyle w:val="HTML1"/>
        </w:rPr>
        <w:t>midified</w:t>
      </w:r>
      <w:r w:rsidRPr="00613BB9">
        <w:t>设置为当前日期时, feed readers 中的提要条目将自动更新。</w:t>
      </w:r>
    </w:p>
    <w:p w14:paraId="1BFAADC8" w14:textId="77777777" w:rsidR="004C1BE2" w:rsidRPr="00613BB9" w:rsidRDefault="004C1BE2" w:rsidP="004C1BE2">
      <w:pPr>
        <w:pStyle w:val="a3"/>
      </w:pPr>
      <w:r w:rsidRPr="00613BB9">
        <w:rPr>
          <w:rStyle w:val="HTML1"/>
        </w:rPr>
        <w:t>authors</w:t>
      </w:r>
      <w:r w:rsidRPr="00613BB9">
        <w:t>是一个逗号分隔的文章作者列表。如果只有一个作者可以使用</w:t>
      </w:r>
      <w:r w:rsidRPr="00613BB9">
        <w:rPr>
          <w:rStyle w:val="HTML1"/>
        </w:rPr>
        <w:t>author</w:t>
      </w:r>
      <w:r w:rsidRPr="00613BB9">
        <w:t>。</w:t>
      </w:r>
    </w:p>
    <w:p w14:paraId="7AE985BA" w14:textId="77777777" w:rsidR="004C1BE2" w:rsidRPr="00613BB9" w:rsidRDefault="004C1BE2" w:rsidP="004C1BE2">
      <w:pPr>
        <w:pStyle w:val="a3"/>
      </w:pPr>
      <w:r w:rsidRPr="00613BB9">
        <w:t xml:space="preserve">如果你没有在 post 中指定摘要信息, 则可以使用 </w:t>
      </w:r>
      <w:r w:rsidRPr="00613BB9">
        <w:rPr>
          <w:rStyle w:val="HTML1"/>
        </w:rPr>
        <w:t>SUMMARY_MAX_LENGTH</w:t>
      </w:r>
      <w:r w:rsidRPr="00613BB9">
        <w:t xml:space="preserve"> 设置来指定从文章开头的多少单词用作摘要。</w:t>
      </w:r>
    </w:p>
    <w:p w14:paraId="6BBC39FD" w14:textId="77777777" w:rsidR="004C1BE2" w:rsidRPr="00613BB9" w:rsidRDefault="004C1BE2" w:rsidP="004C1BE2">
      <w:pPr>
        <w:pStyle w:val="a3"/>
      </w:pPr>
      <w:r w:rsidRPr="00613BB9">
        <w:t xml:space="preserve">还可以通过在 </w:t>
      </w:r>
      <w:r w:rsidRPr="00613BB9">
        <w:rPr>
          <w:rStyle w:val="HTML1"/>
        </w:rPr>
        <w:t>FILENAME_METADATA</w:t>
      </w:r>
      <w:r w:rsidRPr="00613BB9">
        <w:t xml:space="preserve"> 设置中设置的正则表达式从文件名中提取信息。所有匹配的命名组将在信息对象中设置。</w:t>
      </w:r>
      <w:r w:rsidRPr="00613BB9">
        <w:rPr>
          <w:rStyle w:val="HTML1"/>
        </w:rPr>
        <w:t>FILENAME_METADATA</w:t>
      </w:r>
      <w:r w:rsidRPr="00613BB9">
        <w:t xml:space="preserve"> 设置的默认</w:t>
      </w:r>
      <w:r w:rsidRPr="00613BB9">
        <w:lastRenderedPageBreak/>
        <w:t>值仅从文件名中提取日期。例如, 如果您想提取日期和slug, 可以设置如下内容:</w:t>
      </w:r>
      <w:r w:rsidRPr="00613BB9">
        <w:rPr>
          <w:rStyle w:val="HTML1"/>
        </w:rPr>
        <w:t>'(?P&lt;date&gt;\d{4}-\d{2}-\d{2})_(?P&lt;slug&gt;.*)'</w:t>
      </w:r>
    </w:p>
    <w:p w14:paraId="2F097DD8" w14:textId="77777777" w:rsidR="004C1BE2" w:rsidRPr="00613BB9" w:rsidRDefault="004C1BE2" w:rsidP="004C1BE2">
      <w:pPr>
        <w:pStyle w:val="a3"/>
      </w:pPr>
      <w:r w:rsidRPr="00613BB9">
        <w:t>请注意, 文件中可用的信息优先于从文件名中提取的信息。</w:t>
      </w:r>
    </w:p>
    <w:p w14:paraId="1A2DA6B5" w14:textId="77777777" w:rsidR="004C1BE2" w:rsidRPr="00613BB9" w:rsidRDefault="004C1BE2" w:rsidP="004C1BE2">
      <w:pPr>
        <w:pStyle w:val="3"/>
      </w:pPr>
      <w:bookmarkStart w:id="344" w:name="_Toc46394947"/>
      <w:r w:rsidRPr="00613BB9">
        <w:t>Pages 页面</w:t>
      </w:r>
      <w:bookmarkEnd w:id="344"/>
    </w:p>
    <w:p w14:paraId="64611C0F" w14:textId="77777777" w:rsidR="004C1BE2" w:rsidRPr="00613BB9" w:rsidRDefault="004C1BE2" w:rsidP="004C1BE2">
      <w:pPr>
        <w:pStyle w:val="a3"/>
      </w:pPr>
      <w:r w:rsidRPr="00613BB9">
        <w:t>如果你在 content 文件夹下建立了一个叫</w:t>
      </w:r>
      <w:r w:rsidRPr="00613BB9">
        <w:rPr>
          <w:rStyle w:val="HTML1"/>
        </w:rPr>
        <w:t>pages</w:t>
      </w:r>
      <w:r w:rsidRPr="00613BB9">
        <w:t>的文件夹，所有在这个文件夹内的文件都会用来生成静态页面 ( static pages)，像 About 和 Contact 页面等。（看下面给出的例子。）</w:t>
      </w:r>
    </w:p>
    <w:p w14:paraId="7C7E4F07" w14:textId="77777777" w:rsidR="004C1BE2" w:rsidRPr="00613BB9" w:rsidRDefault="004C1BE2" w:rsidP="004C1BE2">
      <w:pPr>
        <w:pStyle w:val="a3"/>
      </w:pPr>
      <w:r w:rsidRPr="00613BB9">
        <w:t xml:space="preserve">你可以使用设置 </w:t>
      </w:r>
      <w:r w:rsidRPr="00613BB9">
        <w:rPr>
          <w:rStyle w:val="HTML1"/>
        </w:rPr>
        <w:t>DISPLAY_PAGES_ON_MENU</w:t>
      </w:r>
      <w:r w:rsidRPr="00613BB9">
        <w:t xml:space="preserve"> 来控制是否所有这些页面都显示在主导航菜单中。(默认值为 True。)</w:t>
      </w:r>
    </w:p>
    <w:p w14:paraId="14AAA8BF" w14:textId="77777777" w:rsidR="004C1BE2" w:rsidRPr="00613BB9" w:rsidRDefault="004C1BE2" w:rsidP="004C1BE2">
      <w:pPr>
        <w:pStyle w:val="a3"/>
      </w:pPr>
      <w:r w:rsidRPr="00613BB9">
        <w:t>如果要关闭某个页面在菜单中链接或列出, 请添加</w:t>
      </w:r>
      <w:r w:rsidRPr="00613BB9">
        <w:rPr>
          <w:rStyle w:val="HTML1"/>
        </w:rPr>
        <w:t>status: hidden</w:t>
      </w:r>
      <w:r w:rsidRPr="00613BB9">
        <w:t>属性到其信息中。这对于制作适合网站主题的错误页面(error pages)非常有用。</w:t>
      </w:r>
    </w:p>
    <w:p w14:paraId="72185BC2" w14:textId="77777777" w:rsidR="004C1BE2" w:rsidRPr="00613BB9" w:rsidRDefault="004C1BE2" w:rsidP="004C1BE2">
      <w:pPr>
        <w:pStyle w:val="3"/>
      </w:pPr>
      <w:bookmarkStart w:id="345" w:name="_Toc46394948"/>
      <w:r w:rsidRPr="00613BB9">
        <w:t>Linking to internal content 内部链接</w:t>
      </w:r>
      <w:bookmarkEnd w:id="345"/>
    </w:p>
    <w:p w14:paraId="2B852068" w14:textId="77777777" w:rsidR="004C1BE2" w:rsidRPr="00613BB9" w:rsidRDefault="004C1BE2" w:rsidP="004C1BE2">
      <w:pPr>
        <w:pStyle w:val="a3"/>
      </w:pPr>
      <w:r w:rsidRPr="00613BB9">
        <w:t>从 Pelican 3.1 开始, 现在可以指定站点内部链接 ( intra-site ) 到</w:t>
      </w:r>
      <w:r w:rsidRPr="00613BB9">
        <w:rPr>
          <w:rStyle w:val="a6"/>
        </w:rPr>
        <w:t>源内容层次 (source content hierarchy)</w:t>
      </w:r>
      <w:r w:rsidRPr="00613BB9">
        <w:t>结构中的文件, 而不是</w:t>
      </w:r>
      <w:r w:rsidRPr="00613BB9">
        <w:rPr>
          <w:rStyle w:val="a6"/>
        </w:rPr>
        <w:t>生成的层次 (generated hierarchy)</w:t>
      </w:r>
      <w:r w:rsidRPr="00613BB9">
        <w:t>结构中的文件。这使得从当前帖子 ( current post)链接到可能与该帖子并排的其他内容更容易 (而不必确定在站点生成之后其他内容的将放置位置)。</w:t>
      </w:r>
    </w:p>
    <w:p w14:paraId="2D39043C" w14:textId="77777777" w:rsidR="004C1BE2" w:rsidRPr="00613BB9" w:rsidRDefault="004C1BE2" w:rsidP="004C1BE2">
      <w:pPr>
        <w:pStyle w:val="a3"/>
      </w:pPr>
      <w:r w:rsidRPr="00613BB9">
        <w:t>要链接到内部内容 (</w:t>
      </w:r>
      <w:r w:rsidRPr="00613BB9">
        <w:rPr>
          <w:rStyle w:val="HTML1"/>
        </w:rPr>
        <w:t>content</w:t>
      </w:r>
      <w:r w:rsidRPr="00613BB9">
        <w:t xml:space="preserve">目录中的文件), 请对链接目标使用以下语法: </w:t>
      </w:r>
      <w:r w:rsidRPr="00613BB9">
        <w:rPr>
          <w:rStyle w:val="HTML1"/>
        </w:rPr>
        <w:t>{filename}path/to/file</w:t>
      </w:r>
      <w:r w:rsidRPr="00613BB9">
        <w:t>，注: 正斜线（</w:t>
      </w:r>
      <w:r w:rsidRPr="00613BB9">
        <w:rPr>
          <w:rStyle w:val="HTML1"/>
        </w:rPr>
        <w:t>/</w:t>
      </w:r>
      <w:r w:rsidRPr="00613BB9">
        <w:t xml:space="preserve">）是所有操作系统 (包括 Windows) 的 </w:t>
      </w:r>
      <w:r w:rsidRPr="00613BB9">
        <w:rPr>
          <w:rStyle w:val="HTML1"/>
        </w:rPr>
        <w:t>{filename}</w:t>
      </w:r>
      <w:r w:rsidRPr="00613BB9">
        <w:t xml:space="preserve"> 指令中的路径分隔符。</w:t>
      </w:r>
    </w:p>
    <w:p w14:paraId="7F642C16" w14:textId="77777777" w:rsidR="004C1BE2" w:rsidRPr="00613BB9" w:rsidRDefault="004C1BE2" w:rsidP="004C1BE2">
      <w:pPr>
        <w:pStyle w:val="a3"/>
      </w:pPr>
      <w:r w:rsidRPr="00613BB9">
        <w:t>举例如下，加入有一个 Pelican 项目的结构像下面这样：</w:t>
      </w:r>
    </w:p>
    <w:p w14:paraId="40FC5455" w14:textId="77777777" w:rsidR="004C1BE2" w:rsidRPr="00613BB9" w:rsidRDefault="004C1BE2" w:rsidP="004C1BE2">
      <w:pPr>
        <w:pStyle w:val="HTML"/>
        <w:rPr>
          <w:rStyle w:val="HTML1"/>
        </w:rPr>
      </w:pPr>
      <w:r w:rsidRPr="00613BB9">
        <w:rPr>
          <w:rStyle w:val="HTML1"/>
        </w:rPr>
        <w:t>website/</w:t>
      </w:r>
    </w:p>
    <w:p w14:paraId="2B3C22F6" w14:textId="77777777" w:rsidR="004C1BE2" w:rsidRPr="00613BB9" w:rsidRDefault="004C1BE2" w:rsidP="004C1BE2">
      <w:pPr>
        <w:pStyle w:val="HTML"/>
        <w:rPr>
          <w:rStyle w:val="HTML1"/>
        </w:rPr>
      </w:pPr>
      <w:r w:rsidRPr="00613BB9">
        <w:rPr>
          <w:rStyle w:val="HTML1"/>
        </w:rPr>
        <w:t>├── content</w:t>
      </w:r>
    </w:p>
    <w:p w14:paraId="3D16084A" w14:textId="77777777" w:rsidR="004C1BE2" w:rsidRPr="00613BB9" w:rsidRDefault="004C1BE2" w:rsidP="004C1BE2">
      <w:pPr>
        <w:pStyle w:val="HTML"/>
        <w:rPr>
          <w:rStyle w:val="HTML1"/>
        </w:rPr>
      </w:pPr>
      <w:r w:rsidRPr="00613BB9">
        <w:rPr>
          <w:rStyle w:val="HTML1"/>
        </w:rPr>
        <w:t>│   ├── category/</w:t>
      </w:r>
    </w:p>
    <w:p w14:paraId="1148DF52" w14:textId="77777777" w:rsidR="004C1BE2" w:rsidRPr="00613BB9" w:rsidRDefault="004C1BE2" w:rsidP="004C1BE2">
      <w:pPr>
        <w:pStyle w:val="HTML"/>
        <w:rPr>
          <w:rStyle w:val="HTML1"/>
        </w:rPr>
      </w:pPr>
      <w:r w:rsidRPr="00613BB9">
        <w:rPr>
          <w:rStyle w:val="HTML1"/>
        </w:rPr>
        <w:t>│   │   └── article1</w:t>
      </w:r>
      <w:r w:rsidRPr="00613BB9">
        <w:rPr>
          <w:rStyle w:val="hljs-preprocessor"/>
        </w:rPr>
        <w:t>.rst</w:t>
      </w:r>
    </w:p>
    <w:p w14:paraId="33ABF780" w14:textId="77777777" w:rsidR="004C1BE2" w:rsidRPr="00613BB9" w:rsidRDefault="004C1BE2" w:rsidP="004C1BE2">
      <w:pPr>
        <w:pStyle w:val="HTML"/>
        <w:rPr>
          <w:rStyle w:val="HTML1"/>
        </w:rPr>
      </w:pPr>
      <w:r w:rsidRPr="00613BB9">
        <w:rPr>
          <w:rStyle w:val="HTML1"/>
        </w:rPr>
        <w:t>│   ├── article2</w:t>
      </w:r>
      <w:r w:rsidRPr="00613BB9">
        <w:rPr>
          <w:rStyle w:val="hljs-preprocessor"/>
        </w:rPr>
        <w:t>.md</w:t>
      </w:r>
    </w:p>
    <w:p w14:paraId="6742B181" w14:textId="77777777" w:rsidR="004C1BE2" w:rsidRPr="00613BB9" w:rsidRDefault="004C1BE2" w:rsidP="004C1BE2">
      <w:pPr>
        <w:pStyle w:val="HTML"/>
        <w:rPr>
          <w:rStyle w:val="HTML1"/>
        </w:rPr>
      </w:pPr>
      <w:r w:rsidRPr="00613BB9">
        <w:rPr>
          <w:rStyle w:val="HTML1"/>
        </w:rPr>
        <w:t>│   └── pages</w:t>
      </w:r>
    </w:p>
    <w:p w14:paraId="04A09110" w14:textId="77777777" w:rsidR="004C1BE2" w:rsidRPr="00613BB9" w:rsidRDefault="004C1BE2" w:rsidP="004C1BE2">
      <w:pPr>
        <w:pStyle w:val="HTML"/>
        <w:rPr>
          <w:rStyle w:val="HTML1"/>
        </w:rPr>
      </w:pPr>
      <w:r w:rsidRPr="00613BB9">
        <w:rPr>
          <w:rStyle w:val="HTML1"/>
        </w:rPr>
        <w:t>│       └── about</w:t>
      </w:r>
      <w:r w:rsidRPr="00613BB9">
        <w:rPr>
          <w:rStyle w:val="hljs-preprocessor"/>
        </w:rPr>
        <w:t>.md</w:t>
      </w:r>
    </w:p>
    <w:p w14:paraId="1EE9B535" w14:textId="77777777" w:rsidR="004C1BE2" w:rsidRPr="00613BB9" w:rsidRDefault="004C1BE2" w:rsidP="004C1BE2">
      <w:pPr>
        <w:pStyle w:val="HTML"/>
      </w:pPr>
      <w:r w:rsidRPr="00613BB9">
        <w:rPr>
          <w:rStyle w:val="HTML1"/>
        </w:rPr>
        <w:t>└── pelican</w:t>
      </w:r>
      <w:r w:rsidRPr="00613BB9">
        <w:rPr>
          <w:rStyle w:val="hljs-preprocessor"/>
        </w:rPr>
        <w:t>.conf.py</w:t>
      </w:r>
    </w:p>
    <w:p w14:paraId="06D9740B" w14:textId="77777777" w:rsidR="004C1BE2" w:rsidRPr="00613BB9" w:rsidRDefault="004C1BE2" w:rsidP="00907565">
      <w:pPr>
        <w:pStyle w:val="HTML"/>
        <w:numPr>
          <w:ilvl w:val="0"/>
          <w:numId w:val="3"/>
        </w:numPr>
        <w:tabs>
          <w:tab w:val="clear" w:pos="720"/>
        </w:tabs>
        <w:spacing w:before="100" w:beforeAutospacing="1" w:after="100" w:afterAutospacing="1"/>
      </w:pPr>
      <w:r w:rsidRPr="00613BB9">
        <w:t>1</w:t>
      </w:r>
    </w:p>
    <w:p w14:paraId="5F458FE7" w14:textId="77777777" w:rsidR="004C1BE2" w:rsidRPr="00613BB9" w:rsidRDefault="004C1BE2" w:rsidP="00907565">
      <w:pPr>
        <w:pStyle w:val="HTML"/>
        <w:numPr>
          <w:ilvl w:val="0"/>
          <w:numId w:val="3"/>
        </w:numPr>
        <w:tabs>
          <w:tab w:val="clear" w:pos="720"/>
        </w:tabs>
        <w:spacing w:before="100" w:beforeAutospacing="1" w:after="100" w:afterAutospacing="1"/>
      </w:pPr>
      <w:r w:rsidRPr="00613BB9">
        <w:t>2</w:t>
      </w:r>
    </w:p>
    <w:p w14:paraId="0AAE7CD1" w14:textId="77777777" w:rsidR="004C1BE2" w:rsidRPr="00613BB9" w:rsidRDefault="004C1BE2" w:rsidP="00907565">
      <w:pPr>
        <w:pStyle w:val="HTML"/>
        <w:numPr>
          <w:ilvl w:val="0"/>
          <w:numId w:val="3"/>
        </w:numPr>
        <w:tabs>
          <w:tab w:val="clear" w:pos="720"/>
        </w:tabs>
        <w:spacing w:before="100" w:beforeAutospacing="1" w:after="100" w:afterAutospacing="1"/>
      </w:pPr>
      <w:r w:rsidRPr="00613BB9">
        <w:t>3</w:t>
      </w:r>
    </w:p>
    <w:p w14:paraId="62F726FB" w14:textId="77777777" w:rsidR="004C1BE2" w:rsidRPr="00613BB9" w:rsidRDefault="004C1BE2" w:rsidP="004C1BE2">
      <w:pPr>
        <w:pStyle w:val="HTML"/>
        <w:spacing w:before="100" w:beforeAutospacing="1" w:after="100" w:afterAutospacing="1"/>
      </w:pPr>
      <w:r w:rsidRPr="00613BB9">
        <w:lastRenderedPageBreak/>
        <w:t>其中</w:t>
      </w:r>
      <w:r w:rsidRPr="00613BB9">
        <w:rPr>
          <w:rStyle w:val="HTML1"/>
        </w:rPr>
        <w:t>article1.rst</w:t>
      </w:r>
      <w:r w:rsidRPr="00613BB9">
        <w:t>可能是这样：</w:t>
      </w:r>
    </w:p>
    <w:p w14:paraId="3E9F48D8" w14:textId="77777777" w:rsidR="004C1BE2" w:rsidRPr="00613BB9" w:rsidRDefault="004C1BE2" w:rsidP="004C1BE2">
      <w:pPr>
        <w:pStyle w:val="HTML"/>
        <w:rPr>
          <w:rStyle w:val="HTML1"/>
        </w:rPr>
      </w:pPr>
      <w:r w:rsidRPr="00613BB9">
        <w:rPr>
          <w:rStyle w:val="HTML1"/>
        </w:rPr>
        <w:t xml:space="preserve">The </w:t>
      </w:r>
      <w:r w:rsidRPr="00613BB9">
        <w:rPr>
          <w:rStyle w:val="hljs-keyword"/>
        </w:rPr>
        <w:t>first</w:t>
      </w:r>
      <w:r w:rsidRPr="00613BB9">
        <w:rPr>
          <w:rStyle w:val="HTML1"/>
        </w:rPr>
        <w:t xml:space="preserve"> article</w:t>
      </w:r>
    </w:p>
    <w:p w14:paraId="7FBA6241" w14:textId="77777777" w:rsidR="004C1BE2" w:rsidRPr="00613BB9" w:rsidRDefault="004C1BE2" w:rsidP="004C1BE2">
      <w:pPr>
        <w:pStyle w:val="HTML"/>
        <w:rPr>
          <w:rStyle w:val="HTML1"/>
        </w:rPr>
      </w:pPr>
      <w:r w:rsidRPr="00613BB9">
        <w:rPr>
          <w:rStyle w:val="hljs-comment"/>
        </w:rPr>
        <w:t>#################</w:t>
      </w:r>
    </w:p>
    <w:p w14:paraId="2C584503" w14:textId="77777777" w:rsidR="004C1BE2" w:rsidRPr="00613BB9" w:rsidRDefault="004C1BE2" w:rsidP="004C1BE2">
      <w:pPr>
        <w:pStyle w:val="HTML"/>
        <w:rPr>
          <w:rStyle w:val="HTML1"/>
        </w:rPr>
      </w:pPr>
    </w:p>
    <w:p w14:paraId="515C3F0F" w14:textId="77777777" w:rsidR="004C1BE2" w:rsidRPr="00613BB9" w:rsidRDefault="004C1BE2" w:rsidP="004C1BE2">
      <w:pPr>
        <w:pStyle w:val="HTML"/>
        <w:rPr>
          <w:rStyle w:val="HTML1"/>
        </w:rPr>
      </w:pPr>
      <w:r w:rsidRPr="00613BB9">
        <w:rPr>
          <w:rStyle w:val="HTML1"/>
        </w:rPr>
        <w:t>:</w:t>
      </w:r>
      <w:r w:rsidRPr="00613BB9">
        <w:rPr>
          <w:rStyle w:val="hljs-builtin"/>
        </w:rPr>
        <w:t>date</w:t>
      </w:r>
      <w:r w:rsidRPr="00613BB9">
        <w:rPr>
          <w:rStyle w:val="HTML1"/>
        </w:rPr>
        <w:t xml:space="preserve">: </w:t>
      </w:r>
      <w:r w:rsidRPr="00613BB9">
        <w:rPr>
          <w:rStyle w:val="hljs-number"/>
        </w:rPr>
        <w:t>2012</w:t>
      </w:r>
      <w:r w:rsidRPr="00613BB9">
        <w:rPr>
          <w:rStyle w:val="HTML1"/>
        </w:rPr>
        <w:t>-</w:t>
      </w:r>
      <w:r w:rsidRPr="00613BB9">
        <w:rPr>
          <w:rStyle w:val="hljs-number"/>
        </w:rPr>
        <w:t>12</w:t>
      </w:r>
      <w:r w:rsidRPr="00613BB9">
        <w:rPr>
          <w:rStyle w:val="HTML1"/>
        </w:rPr>
        <w:t>-</w:t>
      </w:r>
      <w:r w:rsidRPr="00613BB9">
        <w:rPr>
          <w:rStyle w:val="hljs-number"/>
        </w:rPr>
        <w:t>01</w:t>
      </w:r>
      <w:r w:rsidRPr="00613BB9">
        <w:rPr>
          <w:rStyle w:val="HTML1"/>
        </w:rPr>
        <w:t xml:space="preserve"> </w:t>
      </w:r>
      <w:r w:rsidRPr="00613BB9">
        <w:rPr>
          <w:rStyle w:val="hljs-number"/>
        </w:rPr>
        <w:t>10</w:t>
      </w:r>
      <w:r w:rsidRPr="00613BB9">
        <w:rPr>
          <w:rStyle w:val="HTML1"/>
        </w:rPr>
        <w:t>:</w:t>
      </w:r>
      <w:r w:rsidRPr="00613BB9">
        <w:rPr>
          <w:rStyle w:val="hljs-number"/>
        </w:rPr>
        <w:t>02</w:t>
      </w:r>
    </w:p>
    <w:p w14:paraId="5AEBFA6A" w14:textId="77777777" w:rsidR="004C1BE2" w:rsidRPr="00613BB9" w:rsidRDefault="004C1BE2" w:rsidP="004C1BE2">
      <w:pPr>
        <w:pStyle w:val="HTML"/>
        <w:rPr>
          <w:rStyle w:val="HTML1"/>
        </w:rPr>
      </w:pPr>
    </w:p>
    <w:p w14:paraId="29F297CA" w14:textId="77777777" w:rsidR="004C1BE2" w:rsidRPr="00613BB9" w:rsidRDefault="004C1BE2" w:rsidP="004C1BE2">
      <w:pPr>
        <w:pStyle w:val="HTML"/>
        <w:rPr>
          <w:rStyle w:val="HTML1"/>
        </w:rPr>
      </w:pPr>
      <w:r w:rsidRPr="00613BB9">
        <w:rPr>
          <w:rStyle w:val="HTML1"/>
        </w:rPr>
        <w:t xml:space="preserve">See below intra-site link examples </w:t>
      </w:r>
      <w:r w:rsidRPr="00613BB9">
        <w:rPr>
          <w:rStyle w:val="hljs-operator"/>
        </w:rPr>
        <w:t>in</w:t>
      </w:r>
      <w:r w:rsidRPr="00613BB9">
        <w:rPr>
          <w:rStyle w:val="HTML1"/>
        </w:rPr>
        <w:t xml:space="preserve"> reStructuredText </w:t>
      </w:r>
      <w:r w:rsidRPr="00613BB9">
        <w:rPr>
          <w:rStyle w:val="hljs-builtin"/>
        </w:rPr>
        <w:t>format</w:t>
      </w:r>
      <w:r w:rsidRPr="00613BB9">
        <w:rPr>
          <w:rStyle w:val="HTML1"/>
        </w:rPr>
        <w:t>.</w:t>
      </w:r>
    </w:p>
    <w:p w14:paraId="5AB5EDB5" w14:textId="77777777" w:rsidR="004C1BE2" w:rsidRPr="00613BB9" w:rsidRDefault="004C1BE2" w:rsidP="004C1BE2">
      <w:pPr>
        <w:pStyle w:val="HTML"/>
        <w:rPr>
          <w:rStyle w:val="HTML1"/>
        </w:rPr>
      </w:pPr>
    </w:p>
    <w:p w14:paraId="106D23FB" w14:textId="77777777" w:rsidR="004C1BE2" w:rsidRPr="00613BB9" w:rsidRDefault="004C1BE2" w:rsidP="004C1BE2">
      <w:pPr>
        <w:pStyle w:val="HTML"/>
        <w:rPr>
          <w:rStyle w:val="HTML1"/>
        </w:rPr>
      </w:pPr>
      <w:r w:rsidRPr="00613BB9">
        <w:rPr>
          <w:rStyle w:val="HTML1"/>
        </w:rPr>
        <w:t>`</w:t>
      </w:r>
      <w:r w:rsidRPr="00613BB9">
        <w:rPr>
          <w:rStyle w:val="hljs-operator"/>
        </w:rPr>
        <w:t>a</w:t>
      </w:r>
      <w:r w:rsidRPr="00613BB9">
        <w:rPr>
          <w:rStyle w:val="HTML1"/>
        </w:rPr>
        <w:t xml:space="preserve"> link </w:t>
      </w:r>
      <w:r w:rsidRPr="00613BB9">
        <w:rPr>
          <w:rStyle w:val="hljs-builtin"/>
        </w:rPr>
        <w:t>relative</w:t>
      </w:r>
      <w:r w:rsidRPr="00613BB9">
        <w:rPr>
          <w:rStyle w:val="HTML1"/>
        </w:rPr>
        <w:t xml:space="preserve"> </w:t>
      </w:r>
      <w:r w:rsidRPr="00613BB9">
        <w:rPr>
          <w:rStyle w:val="hljs-builtin"/>
        </w:rPr>
        <w:t>to</w:t>
      </w:r>
      <w:r w:rsidRPr="00613BB9">
        <w:rPr>
          <w:rStyle w:val="HTML1"/>
        </w:rPr>
        <w:t xml:space="preserve"> </w:t>
      </w:r>
      <w:r w:rsidRPr="00613BB9">
        <w:rPr>
          <w:rStyle w:val="hljs-operator"/>
        </w:rPr>
        <w:t>the</w:t>
      </w:r>
      <w:r w:rsidRPr="00613BB9">
        <w:rPr>
          <w:rStyle w:val="HTML1"/>
        </w:rPr>
        <w:t xml:space="preserve"> current </w:t>
      </w:r>
      <w:r w:rsidRPr="00613BB9">
        <w:rPr>
          <w:rStyle w:val="hljs-builtin"/>
        </w:rPr>
        <w:t>file</w:t>
      </w:r>
      <w:r w:rsidRPr="00613BB9">
        <w:rPr>
          <w:rStyle w:val="HTML1"/>
        </w:rPr>
        <w:t xml:space="preserve"> &lt;{filename}../article2.md&gt;`_</w:t>
      </w:r>
    </w:p>
    <w:p w14:paraId="460A04E3" w14:textId="77777777" w:rsidR="004C1BE2" w:rsidRPr="00613BB9" w:rsidRDefault="004C1BE2" w:rsidP="004C1BE2">
      <w:pPr>
        <w:pStyle w:val="HTML"/>
      </w:pPr>
      <w:r w:rsidRPr="00613BB9">
        <w:rPr>
          <w:rStyle w:val="HTML1"/>
        </w:rPr>
        <w:t>`</w:t>
      </w:r>
      <w:r w:rsidRPr="00613BB9">
        <w:rPr>
          <w:rStyle w:val="hljs-operator"/>
        </w:rPr>
        <w:t>a</w:t>
      </w:r>
      <w:r w:rsidRPr="00613BB9">
        <w:rPr>
          <w:rStyle w:val="HTML1"/>
        </w:rPr>
        <w:t xml:space="preserve"> link </w:t>
      </w:r>
      <w:r w:rsidRPr="00613BB9">
        <w:rPr>
          <w:rStyle w:val="hljs-builtin"/>
        </w:rPr>
        <w:t>relative</w:t>
      </w:r>
      <w:r w:rsidRPr="00613BB9">
        <w:rPr>
          <w:rStyle w:val="HTML1"/>
        </w:rPr>
        <w:t xml:space="preserve"> </w:t>
      </w:r>
      <w:r w:rsidRPr="00613BB9">
        <w:rPr>
          <w:rStyle w:val="hljs-builtin"/>
        </w:rPr>
        <w:t>to</w:t>
      </w:r>
      <w:r w:rsidRPr="00613BB9">
        <w:rPr>
          <w:rStyle w:val="HTML1"/>
        </w:rPr>
        <w:t xml:space="preserve"> </w:t>
      </w:r>
      <w:r w:rsidRPr="00613BB9">
        <w:rPr>
          <w:rStyle w:val="hljs-operator"/>
        </w:rPr>
        <w:t>the</w:t>
      </w:r>
      <w:r w:rsidRPr="00613BB9">
        <w:rPr>
          <w:rStyle w:val="HTML1"/>
        </w:rPr>
        <w:t xml:space="preserve"> content root &lt;{filename}/article2.md&gt;`_</w:t>
      </w:r>
    </w:p>
    <w:p w14:paraId="096A54DB" w14:textId="77777777" w:rsidR="004C1BE2" w:rsidRPr="00613BB9" w:rsidRDefault="004C1BE2" w:rsidP="004C1BE2">
      <w:pPr>
        <w:pStyle w:val="a3"/>
      </w:pPr>
      <w:r w:rsidRPr="00613BB9">
        <w:rPr>
          <w:rStyle w:val="HTML1"/>
        </w:rPr>
        <w:t>article2.md</w:t>
      </w:r>
      <w:r w:rsidRPr="00613BB9">
        <w:t>如下：</w:t>
      </w:r>
    </w:p>
    <w:p w14:paraId="4F46079C" w14:textId="77777777" w:rsidR="004C1BE2" w:rsidRPr="00613BB9" w:rsidRDefault="004C1BE2" w:rsidP="004C1BE2">
      <w:pPr>
        <w:pStyle w:val="HTML"/>
        <w:rPr>
          <w:rStyle w:val="HTML1"/>
        </w:rPr>
      </w:pPr>
      <w:r w:rsidRPr="00613BB9">
        <w:rPr>
          <w:rStyle w:val="hljs-attribute"/>
        </w:rPr>
        <w:t>Title</w:t>
      </w:r>
      <w:r w:rsidRPr="00613BB9">
        <w:rPr>
          <w:rStyle w:val="HTML1"/>
        </w:rPr>
        <w:t xml:space="preserve">: </w:t>
      </w:r>
      <w:r w:rsidRPr="00613BB9">
        <w:rPr>
          <w:rStyle w:val="hljs-string"/>
        </w:rPr>
        <w:t>The second article</w:t>
      </w:r>
    </w:p>
    <w:p w14:paraId="4C9ED266" w14:textId="77777777" w:rsidR="004C1BE2" w:rsidRPr="00613BB9" w:rsidRDefault="004C1BE2" w:rsidP="004C1BE2">
      <w:pPr>
        <w:pStyle w:val="HTML"/>
        <w:rPr>
          <w:rStyle w:val="HTML1"/>
        </w:rPr>
      </w:pPr>
      <w:r w:rsidRPr="00613BB9">
        <w:rPr>
          <w:rStyle w:val="hljs-attribute"/>
        </w:rPr>
        <w:t>Date</w:t>
      </w:r>
      <w:r w:rsidRPr="00613BB9">
        <w:rPr>
          <w:rStyle w:val="HTML1"/>
        </w:rPr>
        <w:t xml:space="preserve">: </w:t>
      </w:r>
      <w:r w:rsidRPr="00613BB9">
        <w:rPr>
          <w:rStyle w:val="hljs-string"/>
        </w:rPr>
        <w:t>2012-12-01 10:02</w:t>
      </w:r>
    </w:p>
    <w:p w14:paraId="03FA6E06" w14:textId="77777777" w:rsidR="004C1BE2" w:rsidRPr="00613BB9" w:rsidRDefault="004C1BE2" w:rsidP="004C1BE2">
      <w:pPr>
        <w:pStyle w:val="HTML"/>
        <w:rPr>
          <w:rStyle w:val="HTML1"/>
        </w:rPr>
      </w:pPr>
    </w:p>
    <w:p w14:paraId="395B7CED" w14:textId="77777777" w:rsidR="004C1BE2" w:rsidRPr="00613BB9" w:rsidRDefault="004C1BE2" w:rsidP="004C1BE2">
      <w:pPr>
        <w:pStyle w:val="HTML"/>
        <w:rPr>
          <w:rStyle w:val="markdown"/>
        </w:rPr>
      </w:pPr>
      <w:r w:rsidRPr="00613BB9">
        <w:rPr>
          <w:rStyle w:val="markdown"/>
        </w:rPr>
        <w:t>See below intra-site link examples in Markdown format.</w:t>
      </w:r>
    </w:p>
    <w:p w14:paraId="05D4520A" w14:textId="77777777" w:rsidR="004C1BE2" w:rsidRPr="00613BB9" w:rsidRDefault="004C1BE2" w:rsidP="004C1BE2">
      <w:pPr>
        <w:pStyle w:val="HTML"/>
        <w:rPr>
          <w:rStyle w:val="markdown"/>
        </w:rPr>
      </w:pPr>
    </w:p>
    <w:p w14:paraId="3D5BF71D" w14:textId="77777777" w:rsidR="004C1BE2" w:rsidRPr="00613BB9" w:rsidRDefault="004C1BE2" w:rsidP="004C1BE2">
      <w:pPr>
        <w:pStyle w:val="HTML"/>
        <w:rPr>
          <w:rStyle w:val="markdown"/>
        </w:rPr>
      </w:pPr>
      <w:r w:rsidRPr="00613BB9">
        <w:rPr>
          <w:rStyle w:val="markdown"/>
        </w:rPr>
        <w:t>[</w:t>
      </w:r>
      <w:r w:rsidRPr="00613BB9">
        <w:rPr>
          <w:rStyle w:val="hljs-linklabel"/>
        </w:rPr>
        <w:t>a link relative to the current file</w:t>
      </w:r>
      <w:r w:rsidRPr="00613BB9">
        <w:rPr>
          <w:rStyle w:val="markdown"/>
        </w:rPr>
        <w:t>](</w:t>
      </w:r>
      <w:r w:rsidRPr="00613BB9">
        <w:rPr>
          <w:rStyle w:val="hljs-linkurl"/>
        </w:rPr>
        <w:t>{filename}category/article1.rst</w:t>
      </w:r>
      <w:r w:rsidRPr="00613BB9">
        <w:rPr>
          <w:rStyle w:val="markdown"/>
        </w:rPr>
        <w:t>)</w:t>
      </w:r>
    </w:p>
    <w:p w14:paraId="0C23F731" w14:textId="77777777" w:rsidR="004C1BE2" w:rsidRPr="00613BB9" w:rsidRDefault="004C1BE2" w:rsidP="004C1BE2">
      <w:pPr>
        <w:pStyle w:val="HTML"/>
      </w:pPr>
      <w:r w:rsidRPr="00613BB9">
        <w:rPr>
          <w:rStyle w:val="markdown"/>
        </w:rPr>
        <w:t>[</w:t>
      </w:r>
      <w:r w:rsidRPr="00613BB9">
        <w:rPr>
          <w:rStyle w:val="hljs-linklabel"/>
        </w:rPr>
        <w:t>a link relative to the content root</w:t>
      </w:r>
      <w:r w:rsidRPr="00613BB9">
        <w:rPr>
          <w:rStyle w:val="markdown"/>
        </w:rPr>
        <w:t>](</w:t>
      </w:r>
      <w:r w:rsidRPr="00613BB9">
        <w:rPr>
          <w:rStyle w:val="hljs-linkurl"/>
        </w:rPr>
        <w:t>{filename}/category/article1.rst</w:t>
      </w:r>
      <w:r w:rsidRPr="00613BB9">
        <w:rPr>
          <w:rStyle w:val="markdown"/>
        </w:rPr>
        <w:t>)</w:t>
      </w:r>
    </w:p>
    <w:p w14:paraId="5ACEDC9B" w14:textId="77777777" w:rsidR="004C1BE2" w:rsidRPr="00613BB9" w:rsidRDefault="004C1BE2" w:rsidP="004C1BE2">
      <w:pPr>
        <w:pStyle w:val="4"/>
        <w:rPr>
          <w:rFonts w:ascii="宋体" w:eastAsia="宋体" w:hAnsi="宋体"/>
        </w:rPr>
      </w:pPr>
      <w:bookmarkStart w:id="346" w:name="_Toc46394949"/>
      <w:r w:rsidRPr="00613BB9">
        <w:rPr>
          <w:rFonts w:ascii="宋体" w:eastAsia="宋体" w:hAnsi="宋体"/>
        </w:rPr>
        <w:t>Linking to static files 链接到静态文件</w:t>
      </w:r>
      <w:bookmarkEnd w:id="346"/>
    </w:p>
    <w:p w14:paraId="4CF1FCED" w14:textId="77777777" w:rsidR="004C1BE2" w:rsidRPr="00613BB9" w:rsidRDefault="004C1BE2" w:rsidP="004C1BE2">
      <w:pPr>
        <w:pStyle w:val="a3"/>
      </w:pPr>
      <w:r w:rsidRPr="00613BB9">
        <w:t>像上文提到的使用</w:t>
      </w:r>
      <w:r w:rsidRPr="00613BB9">
        <w:rPr>
          <w:rStyle w:val="HTML1"/>
        </w:rPr>
        <w:t>{filename}</w:t>
      </w:r>
      <w:r w:rsidRPr="00613BB9">
        <w:t>标识来连接到既非 aritcle 也非 pages 的内容。必须记住, 这些文件不会被复制到</w:t>
      </w:r>
      <w:r w:rsidRPr="00613BB9">
        <w:rPr>
          <w:rStyle w:val="HTML1"/>
        </w:rPr>
        <w:t>output</w:t>
      </w:r>
      <w:r w:rsidRPr="00613BB9">
        <w:t xml:space="preserve">目录中, 除非包含它们的源目录包含在项目的 </w:t>
      </w:r>
      <w:r w:rsidRPr="00613BB9">
        <w:rPr>
          <w:rStyle w:val="HTML1"/>
        </w:rPr>
        <w:t>pelicanconf.py</w:t>
      </w:r>
      <w:r w:rsidRPr="00613BB9">
        <w:t xml:space="preserve"> 文件的 </w:t>
      </w:r>
      <w:r w:rsidRPr="00613BB9">
        <w:rPr>
          <w:rStyle w:val="HTML1"/>
        </w:rPr>
        <w:t>STATIC_PATHS</w:t>
      </w:r>
      <w:r w:rsidRPr="00613BB9">
        <w:t xml:space="preserve"> 设置中。Pelican 的配置默认包括</w:t>
      </w:r>
      <w:r w:rsidRPr="00613BB9">
        <w:rPr>
          <w:rStyle w:val="HTML1"/>
        </w:rPr>
        <w:t>images</w:t>
      </w:r>
      <w:r w:rsidRPr="00613BB9">
        <w:t>目录，但必须手动添加其他内容。忘记这样做会导致链接断开。</w:t>
      </w:r>
    </w:p>
    <w:p w14:paraId="7A80E909" w14:textId="77777777" w:rsidR="004C1BE2" w:rsidRPr="00613BB9" w:rsidRDefault="004C1BE2" w:rsidP="004C1BE2">
      <w:pPr>
        <w:pStyle w:val="a3"/>
      </w:pPr>
      <w:r w:rsidRPr="00613BB9">
        <w:t>举例来说，一个项目又如下目录结构：</w:t>
      </w:r>
    </w:p>
    <w:p w14:paraId="3E78EF69" w14:textId="77777777" w:rsidR="004C1BE2" w:rsidRPr="00613BB9" w:rsidRDefault="004C1BE2" w:rsidP="004C1BE2">
      <w:pPr>
        <w:pStyle w:val="HTML"/>
        <w:rPr>
          <w:rStyle w:val="HTML1"/>
        </w:rPr>
      </w:pPr>
      <w:r w:rsidRPr="00613BB9">
        <w:rPr>
          <w:rStyle w:val="HTML1"/>
        </w:rPr>
        <w:t>content</w:t>
      </w:r>
    </w:p>
    <w:p w14:paraId="408573C6" w14:textId="77777777" w:rsidR="004C1BE2" w:rsidRPr="00613BB9" w:rsidRDefault="004C1BE2" w:rsidP="004C1BE2">
      <w:pPr>
        <w:pStyle w:val="HTML"/>
        <w:rPr>
          <w:rStyle w:val="HTML1"/>
        </w:rPr>
      </w:pPr>
      <w:r w:rsidRPr="00613BB9">
        <w:rPr>
          <w:rStyle w:val="HTML1"/>
        </w:rPr>
        <w:t>├── images</w:t>
      </w:r>
    </w:p>
    <w:p w14:paraId="5AB74A98" w14:textId="77777777" w:rsidR="004C1BE2" w:rsidRPr="00613BB9" w:rsidRDefault="004C1BE2" w:rsidP="004C1BE2">
      <w:pPr>
        <w:pStyle w:val="HTML"/>
        <w:rPr>
          <w:rStyle w:val="HTML1"/>
        </w:rPr>
      </w:pPr>
      <w:r w:rsidRPr="00613BB9">
        <w:rPr>
          <w:rStyle w:val="HTML1"/>
        </w:rPr>
        <w:t>│   └── han</w:t>
      </w:r>
      <w:r w:rsidRPr="00613BB9">
        <w:rPr>
          <w:rStyle w:val="hljs-preprocessor"/>
        </w:rPr>
        <w:t>.jpg</w:t>
      </w:r>
    </w:p>
    <w:p w14:paraId="44B596FD" w14:textId="77777777" w:rsidR="004C1BE2" w:rsidRPr="00613BB9" w:rsidRDefault="004C1BE2" w:rsidP="004C1BE2">
      <w:pPr>
        <w:pStyle w:val="HTML"/>
        <w:rPr>
          <w:rStyle w:val="HTML1"/>
        </w:rPr>
      </w:pPr>
      <w:r w:rsidRPr="00613BB9">
        <w:rPr>
          <w:rStyle w:val="HTML1"/>
        </w:rPr>
        <w:t>├── pdfs</w:t>
      </w:r>
    </w:p>
    <w:p w14:paraId="056E45B9" w14:textId="77777777" w:rsidR="004C1BE2" w:rsidRPr="00613BB9" w:rsidRDefault="004C1BE2" w:rsidP="004C1BE2">
      <w:pPr>
        <w:pStyle w:val="HTML"/>
        <w:rPr>
          <w:rStyle w:val="HTML1"/>
        </w:rPr>
      </w:pPr>
      <w:r w:rsidRPr="00613BB9">
        <w:rPr>
          <w:rStyle w:val="HTML1"/>
        </w:rPr>
        <w:t>│   └── menu</w:t>
      </w:r>
      <w:r w:rsidRPr="00613BB9">
        <w:rPr>
          <w:rStyle w:val="hljs-preprocessor"/>
        </w:rPr>
        <w:t>.pdf</w:t>
      </w:r>
    </w:p>
    <w:p w14:paraId="72758D91" w14:textId="77777777" w:rsidR="004C1BE2" w:rsidRPr="00613BB9" w:rsidRDefault="004C1BE2" w:rsidP="004C1BE2">
      <w:pPr>
        <w:pStyle w:val="HTML"/>
        <w:rPr>
          <w:rStyle w:val="HTML1"/>
        </w:rPr>
      </w:pPr>
      <w:r w:rsidRPr="00613BB9">
        <w:rPr>
          <w:rStyle w:val="HTML1"/>
        </w:rPr>
        <w:t>└── pages</w:t>
      </w:r>
    </w:p>
    <w:p w14:paraId="22C4D8D5" w14:textId="77777777" w:rsidR="004C1BE2" w:rsidRPr="00613BB9" w:rsidRDefault="004C1BE2" w:rsidP="004C1BE2">
      <w:pPr>
        <w:pStyle w:val="HTML"/>
      </w:pPr>
      <w:r w:rsidRPr="00613BB9">
        <w:rPr>
          <w:rStyle w:val="HTML1"/>
        </w:rPr>
        <w:t xml:space="preserve">    └── test</w:t>
      </w:r>
      <w:r w:rsidRPr="00613BB9">
        <w:rPr>
          <w:rStyle w:val="hljs-preprocessor"/>
        </w:rPr>
        <w:t>.md</w:t>
      </w:r>
    </w:p>
    <w:p w14:paraId="74BF1F3E" w14:textId="77777777" w:rsidR="004C1BE2" w:rsidRPr="00613BB9" w:rsidRDefault="004C1BE2" w:rsidP="004C1BE2">
      <w:pPr>
        <w:pStyle w:val="a3"/>
      </w:pPr>
      <w:r w:rsidRPr="00613BB9">
        <w:rPr>
          <w:rStyle w:val="HTML1"/>
        </w:rPr>
        <w:t>test.md</w:t>
      </w:r>
      <w:r w:rsidRPr="00613BB9">
        <w:t>中的链接：</w:t>
      </w:r>
    </w:p>
    <w:p w14:paraId="631E92BE" w14:textId="77777777" w:rsidR="004C1BE2" w:rsidRPr="00613BB9" w:rsidRDefault="004C1BE2" w:rsidP="004C1BE2">
      <w:pPr>
        <w:pStyle w:val="HTML"/>
        <w:rPr>
          <w:rStyle w:val="HTML1"/>
        </w:rPr>
      </w:pPr>
      <w:r w:rsidRPr="00613BB9">
        <w:rPr>
          <w:rStyle w:val="HTML1"/>
        </w:rPr>
        <w:lastRenderedPageBreak/>
        <w:t>![</w:t>
      </w:r>
      <w:r w:rsidRPr="00613BB9">
        <w:rPr>
          <w:rStyle w:val="hljs-linklabel"/>
        </w:rPr>
        <w:t>Alt Text</w:t>
      </w:r>
      <w:r w:rsidRPr="00613BB9">
        <w:rPr>
          <w:rStyle w:val="HTML1"/>
        </w:rPr>
        <w:t>](</w:t>
      </w:r>
      <w:r w:rsidRPr="00613BB9">
        <w:rPr>
          <w:rStyle w:val="hljs-linkurl"/>
        </w:rPr>
        <w:t>{filename}/images/han.jpg</w:t>
      </w:r>
      <w:r w:rsidRPr="00613BB9">
        <w:rPr>
          <w:rStyle w:val="HTML1"/>
        </w:rPr>
        <w:t>)</w:t>
      </w:r>
    </w:p>
    <w:p w14:paraId="26F081BB" w14:textId="77777777" w:rsidR="004C1BE2" w:rsidRPr="00613BB9" w:rsidRDefault="004C1BE2" w:rsidP="004C1BE2">
      <w:pPr>
        <w:pStyle w:val="HTML"/>
      </w:pPr>
      <w:r w:rsidRPr="00613BB9">
        <w:rPr>
          <w:rStyle w:val="HTML1"/>
        </w:rPr>
        <w:t>[</w:t>
      </w:r>
      <w:r w:rsidRPr="00613BB9">
        <w:rPr>
          <w:rStyle w:val="hljs-linklabel"/>
        </w:rPr>
        <w:t>Our Menu</w:t>
      </w:r>
      <w:r w:rsidRPr="00613BB9">
        <w:rPr>
          <w:rStyle w:val="HTML1"/>
        </w:rPr>
        <w:t>](</w:t>
      </w:r>
      <w:r w:rsidRPr="00613BB9">
        <w:rPr>
          <w:rStyle w:val="hljs-linkurl"/>
        </w:rPr>
        <w:t>{filename}/pdfs/menu.pdf</w:t>
      </w:r>
      <w:r w:rsidRPr="00613BB9">
        <w:rPr>
          <w:rStyle w:val="HTML1"/>
        </w:rPr>
        <w:t>)</w:t>
      </w:r>
    </w:p>
    <w:p w14:paraId="73AD9C53" w14:textId="77777777" w:rsidR="004C1BE2" w:rsidRPr="00613BB9" w:rsidRDefault="004C1BE2" w:rsidP="00907565">
      <w:pPr>
        <w:pStyle w:val="HTML"/>
        <w:numPr>
          <w:ilvl w:val="0"/>
          <w:numId w:val="4"/>
        </w:numPr>
        <w:tabs>
          <w:tab w:val="clear" w:pos="720"/>
        </w:tabs>
        <w:spacing w:before="100" w:beforeAutospacing="1" w:after="100" w:afterAutospacing="1"/>
      </w:pPr>
      <w:r w:rsidRPr="00613BB9">
        <w:t>1</w:t>
      </w:r>
    </w:p>
    <w:p w14:paraId="66532199" w14:textId="77777777" w:rsidR="004C1BE2" w:rsidRPr="00613BB9" w:rsidRDefault="004C1BE2" w:rsidP="00907565">
      <w:pPr>
        <w:pStyle w:val="HTML"/>
        <w:numPr>
          <w:ilvl w:val="0"/>
          <w:numId w:val="4"/>
        </w:numPr>
        <w:tabs>
          <w:tab w:val="clear" w:pos="720"/>
        </w:tabs>
        <w:spacing w:before="100" w:beforeAutospacing="1" w:after="100" w:afterAutospacing="1"/>
      </w:pPr>
      <w:r w:rsidRPr="00613BB9">
        <w:t>2</w:t>
      </w:r>
    </w:p>
    <w:p w14:paraId="1E3CD7C1" w14:textId="77777777" w:rsidR="004C1BE2" w:rsidRPr="00613BB9" w:rsidRDefault="004C1BE2" w:rsidP="004C1BE2">
      <w:pPr>
        <w:pStyle w:val="a3"/>
      </w:pPr>
      <w:r w:rsidRPr="00613BB9">
        <w:rPr>
          <w:rStyle w:val="HTML1"/>
        </w:rPr>
        <w:t>pelicanconf.py</w:t>
      </w:r>
      <w:r w:rsidRPr="00613BB9">
        <w:t>文件设置如下：</w:t>
      </w:r>
    </w:p>
    <w:p w14:paraId="1F2DD38B" w14:textId="77777777" w:rsidR="004C1BE2" w:rsidRPr="00613BB9" w:rsidRDefault="004C1BE2" w:rsidP="004C1BE2">
      <w:pPr>
        <w:pStyle w:val="HTML"/>
      </w:pPr>
      <w:r w:rsidRPr="00613BB9">
        <w:rPr>
          <w:rStyle w:val="HTML1"/>
        </w:rPr>
        <w:t>STATIC_PATHS = [</w:t>
      </w:r>
      <w:r w:rsidRPr="00613BB9">
        <w:rPr>
          <w:rStyle w:val="hljs-string"/>
        </w:rPr>
        <w:t>'images'</w:t>
      </w:r>
      <w:r w:rsidRPr="00613BB9">
        <w:rPr>
          <w:rStyle w:val="HTML1"/>
        </w:rPr>
        <w:t xml:space="preserve">, </w:t>
      </w:r>
      <w:r w:rsidRPr="00613BB9">
        <w:rPr>
          <w:rStyle w:val="hljs-string"/>
        </w:rPr>
        <w:t>'pdfs'</w:t>
      </w:r>
      <w:r w:rsidRPr="00613BB9">
        <w:rPr>
          <w:rStyle w:val="HTML1"/>
        </w:rPr>
        <w:t>]</w:t>
      </w:r>
    </w:p>
    <w:p w14:paraId="3C193976" w14:textId="77777777" w:rsidR="004C1BE2" w:rsidRPr="00613BB9" w:rsidRDefault="004C1BE2" w:rsidP="00907565">
      <w:pPr>
        <w:pStyle w:val="HTML"/>
        <w:numPr>
          <w:ilvl w:val="0"/>
          <w:numId w:val="5"/>
        </w:numPr>
        <w:tabs>
          <w:tab w:val="clear" w:pos="720"/>
        </w:tabs>
        <w:spacing w:before="100" w:beforeAutospacing="1" w:after="100" w:afterAutospacing="1"/>
      </w:pPr>
      <w:r w:rsidRPr="00613BB9">
        <w:t>1</w:t>
      </w:r>
    </w:p>
    <w:p w14:paraId="2EBE4606" w14:textId="77777777" w:rsidR="004C1BE2" w:rsidRPr="00613BB9" w:rsidRDefault="004C1BE2" w:rsidP="004C1BE2">
      <w:pPr>
        <w:pStyle w:val="a3"/>
      </w:pPr>
      <w:r w:rsidRPr="00613BB9">
        <w:t>网站生成的时候就会复制</w:t>
      </w:r>
      <w:r w:rsidRPr="00613BB9">
        <w:rPr>
          <w:rStyle w:val="HTML1"/>
        </w:rPr>
        <w:t>han.jpg</w:t>
      </w:r>
      <w:r w:rsidRPr="00613BB9">
        <w:t>到</w:t>
      </w:r>
      <w:r w:rsidRPr="00613BB9">
        <w:rPr>
          <w:rStyle w:val="HTML1"/>
        </w:rPr>
        <w:t>output/image/han.jpg</w:t>
      </w:r>
      <w:r w:rsidRPr="00613BB9">
        <w:t>，</w:t>
      </w:r>
      <w:r w:rsidRPr="00613BB9">
        <w:rPr>
          <w:rStyle w:val="HTML1"/>
        </w:rPr>
        <w:t>menu.pdf</w:t>
      </w:r>
      <w:r w:rsidRPr="00613BB9">
        <w:t>到</w:t>
      </w:r>
      <w:r w:rsidRPr="00613BB9">
        <w:rPr>
          <w:rStyle w:val="HTML1"/>
        </w:rPr>
        <w:t>output/pdfs/menu.pdf</w:t>
      </w:r>
      <w:r w:rsidRPr="00613BB9">
        <w:t>，并且添加正确的链接到</w:t>
      </w:r>
      <w:r w:rsidRPr="00613BB9">
        <w:rPr>
          <w:rStyle w:val="HTML1"/>
        </w:rPr>
        <w:t>test.md</w:t>
      </w:r>
      <w:r w:rsidRPr="00613BB9">
        <w:t>。</w:t>
      </w:r>
    </w:p>
    <w:p w14:paraId="54912C12" w14:textId="77777777" w:rsidR="004C1BE2" w:rsidRPr="00613BB9" w:rsidRDefault="004C1BE2" w:rsidP="004C1BE2">
      <w:pPr>
        <w:pStyle w:val="4"/>
        <w:rPr>
          <w:rFonts w:ascii="宋体" w:eastAsia="宋体" w:hAnsi="宋体"/>
        </w:rPr>
      </w:pPr>
      <w:bookmarkStart w:id="347" w:name="_Toc46394950"/>
      <w:r w:rsidRPr="00613BB9">
        <w:rPr>
          <w:rFonts w:ascii="宋体" w:eastAsia="宋体" w:hAnsi="宋体"/>
        </w:rPr>
        <w:t>Mixed content in the same directory 同一文件夹下的混合内容</w:t>
      </w:r>
      <w:bookmarkEnd w:id="347"/>
    </w:p>
    <w:p w14:paraId="60548AD9" w14:textId="77777777" w:rsidR="004C1BE2" w:rsidRPr="00613BB9" w:rsidRDefault="004C1BE2" w:rsidP="004C1BE2">
      <w:pPr>
        <w:pStyle w:val="a3"/>
      </w:pPr>
      <w:r w:rsidRPr="00613BB9">
        <w:t xml:space="preserve">从 Pelican 3.5 开始, 静态文件可以安全地与页面源文件共享源目录, 而不会在生成的站点中公开页面源。任何此类目录都必须同时添加到 </w:t>
      </w:r>
      <w:r w:rsidRPr="00613BB9">
        <w:rPr>
          <w:rStyle w:val="HTML1"/>
        </w:rPr>
        <w:t>STATIC_PATHS</w:t>
      </w:r>
      <w:r w:rsidRPr="00613BB9">
        <w:t xml:space="preserve"> 和 </w:t>
      </w:r>
      <w:r w:rsidRPr="00613BB9">
        <w:rPr>
          <w:rStyle w:val="HTML1"/>
        </w:rPr>
        <w:t>PAGE_PATHS</w:t>
      </w:r>
      <w:r w:rsidRPr="00613BB9">
        <w:t xml:space="preserve"> (或 </w:t>
      </w:r>
      <w:r w:rsidRPr="00613BB9">
        <w:rPr>
          <w:rStyle w:val="HTML1"/>
        </w:rPr>
        <w:t>STATIC_PATHS</w:t>
      </w:r>
      <w:r w:rsidRPr="00613BB9">
        <w:t xml:space="preserve"> 和 </w:t>
      </w:r>
      <w:r w:rsidRPr="00613BB9">
        <w:rPr>
          <w:rStyle w:val="HTML1"/>
        </w:rPr>
        <w:t>ARTICLE_PATHS</w:t>
      </w:r>
      <w:r w:rsidRPr="00613BB9">
        <w:t>)。Pelican 通常会识别和处理页面源文件, 并将其余的文件复制到为静态文件保留的单独目录中。</w:t>
      </w:r>
    </w:p>
    <w:p w14:paraId="265F9EA5" w14:textId="77777777" w:rsidR="004C1BE2" w:rsidRPr="00613BB9" w:rsidRDefault="004C1BE2" w:rsidP="004C1BE2">
      <w:pPr>
        <w:pStyle w:val="a3"/>
      </w:pPr>
      <w:r w:rsidRPr="00613BB9">
        <w:t xml:space="preserve">Note: 将静态和内容源文件放在同一个源目录中并不能保证它们最终会在生成的站点中的同一位置。为确保如此的最简单方法是使用 </w:t>
      </w:r>
      <w:r w:rsidRPr="00613BB9">
        <w:rPr>
          <w:rStyle w:val="HTML1"/>
        </w:rPr>
        <w:t>{attach}</w:t>
      </w:r>
      <w:r w:rsidRPr="00613BB9">
        <w:t xml:space="preserve"> 链接语法 (参见下一节)。或者, 可以将 </w:t>
      </w:r>
      <w:r w:rsidRPr="00613BB9">
        <w:rPr>
          <w:rStyle w:val="HTML1"/>
        </w:rPr>
        <w:t>STATIC_SAVE_AS</w:t>
      </w:r>
      <w:r w:rsidRPr="00613BB9">
        <w:t>、</w:t>
      </w:r>
      <w:r w:rsidRPr="00613BB9">
        <w:rPr>
          <w:rStyle w:val="HTML1"/>
        </w:rPr>
        <w:t>PAGE_SAVE_AS</w:t>
      </w:r>
      <w:r w:rsidRPr="00613BB9">
        <w:t xml:space="preserve"> 和 </w:t>
      </w:r>
      <w:r w:rsidRPr="00613BB9">
        <w:rPr>
          <w:rStyle w:val="HTML1"/>
        </w:rPr>
        <w:t>ARTICLE_SAVE_AS</w:t>
      </w:r>
      <w:r w:rsidRPr="00613BB9">
        <w:t xml:space="preserve"> 属性 (以及相应的 </w:t>
      </w:r>
      <w:r w:rsidRPr="00613BB9">
        <w:rPr>
          <w:rStyle w:val="HTML1"/>
        </w:rPr>
        <w:t>* _URL</w:t>
      </w:r>
      <w:r w:rsidRPr="00613BB9">
        <w:t xml:space="preserve"> 属性) 设置为将不同类型的文件放在一起, 就像在早期版本的 Pelican 中一样。</w:t>
      </w:r>
    </w:p>
    <w:p w14:paraId="3D55E46D" w14:textId="77777777" w:rsidR="004C1BE2" w:rsidRPr="00613BB9" w:rsidRDefault="004C1BE2" w:rsidP="004C1BE2">
      <w:pPr>
        <w:pStyle w:val="4"/>
        <w:rPr>
          <w:rFonts w:ascii="宋体" w:eastAsia="宋体" w:hAnsi="宋体"/>
        </w:rPr>
      </w:pPr>
      <w:bookmarkStart w:id="348" w:name="_Toc46394951"/>
      <w:r w:rsidRPr="00613BB9">
        <w:rPr>
          <w:rFonts w:ascii="宋体" w:eastAsia="宋体" w:hAnsi="宋体"/>
        </w:rPr>
        <w:t>Attaching static files 附件</w:t>
      </w:r>
      <w:bookmarkEnd w:id="348"/>
    </w:p>
    <w:p w14:paraId="23290430" w14:textId="77777777" w:rsidR="004C1BE2" w:rsidRPr="00613BB9" w:rsidRDefault="004C1BE2" w:rsidP="004C1BE2">
      <w:pPr>
        <w:pStyle w:val="a3"/>
      </w:pPr>
      <w:r w:rsidRPr="00613BB9">
        <w:t>从 Pelican 3.5 开始, 静态文件(static files)可以使用</w:t>
      </w:r>
      <w:r w:rsidRPr="00613BB9">
        <w:rPr>
          <w:rStyle w:val="HTML1"/>
        </w:rPr>
        <w:t>{attach}path/to/file</w:t>
      </w:r>
      <w:r w:rsidRPr="00613BB9">
        <w:t xml:space="preserve">将目标 “附加” 到一个网页或文章上，这类似于 </w:t>
      </w:r>
      <w:r w:rsidRPr="00613BB9">
        <w:rPr>
          <w:rStyle w:val="HTML1"/>
        </w:rPr>
        <w:t>{filename}</w:t>
      </w:r>
      <w:r w:rsidRPr="00613BB9">
        <w:t xml:space="preserve"> 语法, 但也将静态文件重新定位到链接文档的output目录中。如果静态文件源自链接文档源下的子目录, 则该关系将保留在输出上。否则, 它将成为链接文档的同级。</w:t>
      </w:r>
    </w:p>
    <w:p w14:paraId="77927010" w14:textId="77777777" w:rsidR="004C1BE2" w:rsidRPr="00613BB9" w:rsidRDefault="004C1BE2" w:rsidP="004C1BE2">
      <w:pPr>
        <w:pStyle w:val="a3"/>
      </w:pPr>
      <w:r w:rsidRPr="00613BB9">
        <w:t xml:space="preserve">这只适用于链接到静态文件, 而且仅当它们源自于 </w:t>
      </w:r>
      <w:r w:rsidRPr="00613BB9">
        <w:rPr>
          <w:rStyle w:val="HTML1"/>
        </w:rPr>
        <w:t>STATIC_PATHS</w:t>
      </w:r>
      <w:r w:rsidRPr="00613BB9">
        <w:t xml:space="preserve"> 属性中包含的目录时。</w:t>
      </w:r>
    </w:p>
    <w:p w14:paraId="47E212B8" w14:textId="77777777" w:rsidR="004C1BE2" w:rsidRPr="00613BB9" w:rsidRDefault="004C1BE2" w:rsidP="004C1BE2">
      <w:pPr>
        <w:pStyle w:val="a3"/>
      </w:pPr>
      <w:r w:rsidRPr="00613BB9">
        <w:t>举个栗子，如下的目录结构：</w:t>
      </w:r>
    </w:p>
    <w:p w14:paraId="46F4EEE4" w14:textId="77777777" w:rsidR="004C1BE2" w:rsidRPr="00613BB9" w:rsidRDefault="004C1BE2" w:rsidP="004C1BE2">
      <w:pPr>
        <w:pStyle w:val="HTML"/>
        <w:rPr>
          <w:rStyle w:val="HTML1"/>
        </w:rPr>
      </w:pPr>
      <w:r w:rsidRPr="00613BB9">
        <w:rPr>
          <w:rStyle w:val="HTML1"/>
        </w:rPr>
        <w:t>content</w:t>
      </w:r>
    </w:p>
    <w:p w14:paraId="3D7D76B2" w14:textId="77777777" w:rsidR="004C1BE2" w:rsidRPr="00613BB9" w:rsidRDefault="004C1BE2" w:rsidP="004C1BE2">
      <w:pPr>
        <w:pStyle w:val="HTML"/>
        <w:rPr>
          <w:rStyle w:val="HTML1"/>
        </w:rPr>
      </w:pPr>
      <w:r w:rsidRPr="00613BB9">
        <w:rPr>
          <w:rStyle w:val="HTML1"/>
        </w:rPr>
        <w:lastRenderedPageBreak/>
        <w:t>├── blog</w:t>
      </w:r>
    </w:p>
    <w:p w14:paraId="113F6AA6" w14:textId="77777777" w:rsidR="004C1BE2" w:rsidRPr="00613BB9" w:rsidRDefault="004C1BE2" w:rsidP="004C1BE2">
      <w:pPr>
        <w:pStyle w:val="HTML"/>
        <w:rPr>
          <w:rStyle w:val="HTML1"/>
        </w:rPr>
      </w:pPr>
      <w:r w:rsidRPr="00613BB9">
        <w:rPr>
          <w:rStyle w:val="HTML1"/>
        </w:rPr>
        <w:t>│   ├── icons</w:t>
      </w:r>
    </w:p>
    <w:p w14:paraId="48EB2FEE" w14:textId="77777777" w:rsidR="004C1BE2" w:rsidRPr="00613BB9" w:rsidRDefault="004C1BE2" w:rsidP="004C1BE2">
      <w:pPr>
        <w:pStyle w:val="HTML"/>
        <w:rPr>
          <w:rStyle w:val="HTML1"/>
        </w:rPr>
      </w:pPr>
      <w:r w:rsidRPr="00613BB9">
        <w:rPr>
          <w:rStyle w:val="HTML1"/>
        </w:rPr>
        <w:t>│   │   └── icon</w:t>
      </w:r>
      <w:r w:rsidRPr="00613BB9">
        <w:rPr>
          <w:rStyle w:val="hljs-preprocessor"/>
        </w:rPr>
        <w:t>.png</w:t>
      </w:r>
    </w:p>
    <w:p w14:paraId="019A9E33" w14:textId="77777777" w:rsidR="004C1BE2" w:rsidRPr="00613BB9" w:rsidRDefault="004C1BE2" w:rsidP="004C1BE2">
      <w:pPr>
        <w:pStyle w:val="HTML"/>
        <w:rPr>
          <w:rStyle w:val="HTML1"/>
        </w:rPr>
      </w:pPr>
      <w:r w:rsidRPr="00613BB9">
        <w:rPr>
          <w:rStyle w:val="HTML1"/>
        </w:rPr>
        <w:t>│   ├── photo</w:t>
      </w:r>
      <w:r w:rsidRPr="00613BB9">
        <w:rPr>
          <w:rStyle w:val="hljs-preprocessor"/>
        </w:rPr>
        <w:t>.jpg</w:t>
      </w:r>
    </w:p>
    <w:p w14:paraId="23B3AAC0" w14:textId="77777777" w:rsidR="004C1BE2" w:rsidRPr="00613BB9" w:rsidRDefault="004C1BE2" w:rsidP="004C1BE2">
      <w:pPr>
        <w:pStyle w:val="HTML"/>
        <w:rPr>
          <w:rStyle w:val="HTML1"/>
        </w:rPr>
      </w:pPr>
      <w:r w:rsidRPr="00613BB9">
        <w:rPr>
          <w:rStyle w:val="HTML1"/>
        </w:rPr>
        <w:t>│   └── testpost</w:t>
      </w:r>
      <w:r w:rsidRPr="00613BB9">
        <w:rPr>
          <w:rStyle w:val="hljs-preprocessor"/>
        </w:rPr>
        <w:t>.md</w:t>
      </w:r>
    </w:p>
    <w:p w14:paraId="3EAA3F46" w14:textId="77777777" w:rsidR="004C1BE2" w:rsidRPr="00613BB9" w:rsidRDefault="004C1BE2" w:rsidP="004C1BE2">
      <w:pPr>
        <w:pStyle w:val="HTML"/>
        <w:rPr>
          <w:rStyle w:val="HTML1"/>
        </w:rPr>
      </w:pPr>
      <w:r w:rsidRPr="00613BB9">
        <w:rPr>
          <w:rStyle w:val="HTML1"/>
        </w:rPr>
        <w:t>└── downloads</w:t>
      </w:r>
    </w:p>
    <w:p w14:paraId="244A3643" w14:textId="77777777" w:rsidR="004C1BE2" w:rsidRPr="00613BB9" w:rsidRDefault="004C1BE2" w:rsidP="004C1BE2">
      <w:pPr>
        <w:pStyle w:val="HTML"/>
      </w:pPr>
      <w:r w:rsidRPr="00613BB9">
        <w:rPr>
          <w:rStyle w:val="HTML1"/>
        </w:rPr>
        <w:t xml:space="preserve">    └── archive</w:t>
      </w:r>
      <w:r w:rsidRPr="00613BB9">
        <w:rPr>
          <w:rStyle w:val="hljs-preprocessor"/>
        </w:rPr>
        <w:t>.zip</w:t>
      </w:r>
    </w:p>
    <w:p w14:paraId="4E10719F" w14:textId="77777777" w:rsidR="004C1BE2" w:rsidRPr="00613BB9" w:rsidRDefault="004C1BE2" w:rsidP="004C1BE2">
      <w:pPr>
        <w:pStyle w:val="a3"/>
      </w:pPr>
      <w:r w:rsidRPr="00613BB9">
        <w:rPr>
          <w:rStyle w:val="HTML1"/>
        </w:rPr>
        <w:t>pelicanconf.py</w:t>
      </w:r>
      <w:r w:rsidRPr="00613BB9">
        <w:t>设置如下：</w:t>
      </w:r>
    </w:p>
    <w:p w14:paraId="67E3ACF6" w14:textId="77777777" w:rsidR="004C1BE2" w:rsidRPr="00613BB9" w:rsidRDefault="004C1BE2" w:rsidP="004C1BE2">
      <w:pPr>
        <w:pStyle w:val="HTML"/>
        <w:rPr>
          <w:rStyle w:val="HTML1"/>
        </w:rPr>
      </w:pPr>
      <w:r w:rsidRPr="00613BB9">
        <w:rPr>
          <w:rStyle w:val="HTML1"/>
        </w:rPr>
        <w:t xml:space="preserve">PATH = </w:t>
      </w:r>
      <w:r w:rsidRPr="00613BB9">
        <w:rPr>
          <w:rStyle w:val="hljs-string"/>
        </w:rPr>
        <w:t>'content'</w:t>
      </w:r>
    </w:p>
    <w:p w14:paraId="246F4F28" w14:textId="77777777" w:rsidR="004C1BE2" w:rsidRPr="00613BB9" w:rsidRDefault="004C1BE2" w:rsidP="004C1BE2">
      <w:pPr>
        <w:pStyle w:val="HTML"/>
        <w:rPr>
          <w:rStyle w:val="HTML1"/>
        </w:rPr>
      </w:pPr>
      <w:r w:rsidRPr="00613BB9">
        <w:rPr>
          <w:rStyle w:val="HTML1"/>
        </w:rPr>
        <w:t>STATIC_PATHS = [</w:t>
      </w:r>
      <w:r w:rsidRPr="00613BB9">
        <w:rPr>
          <w:rStyle w:val="hljs-string"/>
        </w:rPr>
        <w:t>'blog'</w:t>
      </w:r>
      <w:r w:rsidRPr="00613BB9">
        <w:rPr>
          <w:rStyle w:val="HTML1"/>
        </w:rPr>
        <w:t xml:space="preserve">, </w:t>
      </w:r>
      <w:r w:rsidRPr="00613BB9">
        <w:rPr>
          <w:rStyle w:val="hljs-string"/>
        </w:rPr>
        <w:t>'downloads'</w:t>
      </w:r>
      <w:r w:rsidRPr="00613BB9">
        <w:rPr>
          <w:rStyle w:val="HTML1"/>
        </w:rPr>
        <w:t>]</w:t>
      </w:r>
    </w:p>
    <w:p w14:paraId="5D3C79B0" w14:textId="77777777" w:rsidR="004C1BE2" w:rsidRPr="00613BB9" w:rsidRDefault="004C1BE2" w:rsidP="004C1BE2">
      <w:pPr>
        <w:pStyle w:val="HTML"/>
        <w:rPr>
          <w:rStyle w:val="HTML1"/>
        </w:rPr>
      </w:pPr>
      <w:r w:rsidRPr="00613BB9">
        <w:rPr>
          <w:rStyle w:val="HTML1"/>
        </w:rPr>
        <w:t>ARTICLE_PATHS = [</w:t>
      </w:r>
      <w:r w:rsidRPr="00613BB9">
        <w:rPr>
          <w:rStyle w:val="hljs-string"/>
        </w:rPr>
        <w:t>'blog'</w:t>
      </w:r>
      <w:r w:rsidRPr="00613BB9">
        <w:rPr>
          <w:rStyle w:val="HTML1"/>
        </w:rPr>
        <w:t>]</w:t>
      </w:r>
    </w:p>
    <w:p w14:paraId="74152BB4" w14:textId="77777777" w:rsidR="004C1BE2" w:rsidRPr="00613BB9" w:rsidRDefault="004C1BE2" w:rsidP="004C1BE2">
      <w:pPr>
        <w:pStyle w:val="HTML"/>
        <w:rPr>
          <w:rStyle w:val="HTML1"/>
        </w:rPr>
      </w:pPr>
      <w:r w:rsidRPr="00613BB9">
        <w:rPr>
          <w:rStyle w:val="HTML1"/>
        </w:rPr>
        <w:t xml:space="preserve">ARTICLE_SAVE_AS = </w:t>
      </w:r>
      <w:r w:rsidRPr="00613BB9">
        <w:rPr>
          <w:rStyle w:val="hljs-string"/>
        </w:rPr>
        <w:t>'{date:%Y}/{slug}.html'</w:t>
      </w:r>
    </w:p>
    <w:p w14:paraId="6B3A7F44" w14:textId="77777777" w:rsidR="004C1BE2" w:rsidRPr="00613BB9" w:rsidRDefault="004C1BE2" w:rsidP="004C1BE2">
      <w:pPr>
        <w:pStyle w:val="HTML"/>
      </w:pPr>
      <w:r w:rsidRPr="00613BB9">
        <w:rPr>
          <w:rStyle w:val="HTML1"/>
        </w:rPr>
        <w:t xml:space="preserve">ARTICLE_URL = </w:t>
      </w:r>
      <w:r w:rsidRPr="00613BB9">
        <w:rPr>
          <w:rStyle w:val="hljs-string"/>
        </w:rPr>
        <w:t>'{date:%Y}/{slug}.html'</w:t>
      </w:r>
    </w:p>
    <w:p w14:paraId="3E313CAE" w14:textId="77777777" w:rsidR="004C1BE2" w:rsidRPr="00613BB9" w:rsidRDefault="004C1BE2" w:rsidP="004C1BE2">
      <w:pPr>
        <w:pStyle w:val="a3"/>
        <w:rPr>
          <w:rStyle w:val="HTML1"/>
        </w:rPr>
      </w:pPr>
    </w:p>
    <w:p w14:paraId="01F1A520" w14:textId="77777777" w:rsidR="004C1BE2" w:rsidRPr="00613BB9" w:rsidRDefault="004C1BE2" w:rsidP="004C1BE2">
      <w:pPr>
        <w:pStyle w:val="a3"/>
      </w:pPr>
      <w:r w:rsidRPr="00613BB9">
        <w:rPr>
          <w:rStyle w:val="HTML1"/>
        </w:rPr>
        <w:t>testpost.md</w:t>
      </w:r>
      <w:r w:rsidRPr="00613BB9">
        <w:t>内容如下：</w:t>
      </w:r>
    </w:p>
    <w:p w14:paraId="2E585BCC" w14:textId="77777777" w:rsidR="004C1BE2" w:rsidRPr="00613BB9" w:rsidRDefault="004C1BE2" w:rsidP="004C1BE2">
      <w:pPr>
        <w:pStyle w:val="HTML"/>
        <w:rPr>
          <w:rStyle w:val="HTML1"/>
        </w:rPr>
      </w:pPr>
      <w:r w:rsidRPr="00613BB9">
        <w:rPr>
          <w:rStyle w:val="hljs-attribute"/>
        </w:rPr>
        <w:t>Title</w:t>
      </w:r>
      <w:r w:rsidRPr="00613BB9">
        <w:rPr>
          <w:rStyle w:val="HTML1"/>
        </w:rPr>
        <w:t xml:space="preserve">: </w:t>
      </w:r>
      <w:r w:rsidRPr="00613BB9">
        <w:rPr>
          <w:rStyle w:val="hljs-string"/>
        </w:rPr>
        <w:t>Test Post</w:t>
      </w:r>
    </w:p>
    <w:p w14:paraId="0EC66A2C" w14:textId="77777777" w:rsidR="004C1BE2" w:rsidRPr="00613BB9" w:rsidRDefault="004C1BE2" w:rsidP="004C1BE2">
      <w:pPr>
        <w:pStyle w:val="HTML"/>
        <w:rPr>
          <w:rStyle w:val="HTML1"/>
        </w:rPr>
      </w:pPr>
      <w:r w:rsidRPr="00613BB9">
        <w:rPr>
          <w:rStyle w:val="hljs-attribute"/>
        </w:rPr>
        <w:t>Category</w:t>
      </w:r>
      <w:r w:rsidRPr="00613BB9">
        <w:rPr>
          <w:rStyle w:val="HTML1"/>
        </w:rPr>
        <w:t xml:space="preserve">: </w:t>
      </w:r>
      <w:r w:rsidRPr="00613BB9">
        <w:rPr>
          <w:rStyle w:val="hljs-string"/>
        </w:rPr>
        <w:t>test</w:t>
      </w:r>
    </w:p>
    <w:p w14:paraId="6CE3C1EB" w14:textId="77777777" w:rsidR="004C1BE2" w:rsidRPr="00613BB9" w:rsidRDefault="004C1BE2" w:rsidP="004C1BE2">
      <w:pPr>
        <w:pStyle w:val="HTML"/>
        <w:rPr>
          <w:rStyle w:val="HTML1"/>
        </w:rPr>
      </w:pPr>
      <w:r w:rsidRPr="00613BB9">
        <w:rPr>
          <w:rStyle w:val="hljs-attribute"/>
        </w:rPr>
        <w:t>Date</w:t>
      </w:r>
      <w:r w:rsidRPr="00613BB9">
        <w:rPr>
          <w:rStyle w:val="HTML1"/>
        </w:rPr>
        <w:t xml:space="preserve">: </w:t>
      </w:r>
      <w:r w:rsidRPr="00613BB9">
        <w:rPr>
          <w:rStyle w:val="hljs-string"/>
        </w:rPr>
        <w:t>2014-10-31</w:t>
      </w:r>
    </w:p>
    <w:p w14:paraId="78934D74" w14:textId="77777777" w:rsidR="004C1BE2" w:rsidRPr="00613BB9" w:rsidRDefault="004C1BE2" w:rsidP="004C1BE2">
      <w:pPr>
        <w:pStyle w:val="HTML"/>
        <w:rPr>
          <w:rStyle w:val="HTML1"/>
        </w:rPr>
      </w:pPr>
    </w:p>
    <w:p w14:paraId="460F495C" w14:textId="77777777" w:rsidR="004C1BE2" w:rsidRPr="00613BB9" w:rsidRDefault="004C1BE2" w:rsidP="004C1BE2">
      <w:pPr>
        <w:pStyle w:val="HTML"/>
        <w:rPr>
          <w:rStyle w:val="markdown"/>
        </w:rPr>
      </w:pPr>
      <w:r w:rsidRPr="00613BB9">
        <w:rPr>
          <w:rStyle w:val="markdown"/>
        </w:rPr>
        <w:t>![</w:t>
      </w:r>
      <w:r w:rsidRPr="00613BB9">
        <w:rPr>
          <w:rStyle w:val="hljs-linklabel"/>
        </w:rPr>
        <w:t>Icon</w:t>
      </w:r>
      <w:r w:rsidRPr="00613BB9">
        <w:rPr>
          <w:rStyle w:val="markdown"/>
        </w:rPr>
        <w:t>](</w:t>
      </w:r>
      <w:r w:rsidRPr="00613BB9">
        <w:rPr>
          <w:rStyle w:val="hljs-linkurl"/>
        </w:rPr>
        <w:t>{attach}icons/icon.png</w:t>
      </w:r>
      <w:r w:rsidRPr="00613BB9">
        <w:rPr>
          <w:rStyle w:val="markdown"/>
        </w:rPr>
        <w:t>)</w:t>
      </w:r>
    </w:p>
    <w:p w14:paraId="537E2FC1" w14:textId="77777777" w:rsidR="004C1BE2" w:rsidRPr="00613BB9" w:rsidRDefault="004C1BE2" w:rsidP="004C1BE2">
      <w:pPr>
        <w:pStyle w:val="HTML"/>
        <w:rPr>
          <w:rStyle w:val="markdown"/>
        </w:rPr>
      </w:pPr>
      <w:r w:rsidRPr="00613BB9">
        <w:rPr>
          <w:rStyle w:val="markdown"/>
        </w:rPr>
        <w:t>![</w:t>
      </w:r>
      <w:r w:rsidRPr="00613BB9">
        <w:rPr>
          <w:rStyle w:val="hljs-linklabel"/>
        </w:rPr>
        <w:t>Photo</w:t>
      </w:r>
      <w:r w:rsidRPr="00613BB9">
        <w:rPr>
          <w:rStyle w:val="markdown"/>
        </w:rPr>
        <w:t>](</w:t>
      </w:r>
      <w:r w:rsidRPr="00613BB9">
        <w:rPr>
          <w:rStyle w:val="hljs-linkurl"/>
        </w:rPr>
        <w:t>{attach}photo.jpg</w:t>
      </w:r>
      <w:r w:rsidRPr="00613BB9">
        <w:rPr>
          <w:rStyle w:val="markdown"/>
        </w:rPr>
        <w:t>)</w:t>
      </w:r>
    </w:p>
    <w:p w14:paraId="2AFAD715" w14:textId="77777777" w:rsidR="004C1BE2" w:rsidRPr="00613BB9" w:rsidRDefault="004C1BE2" w:rsidP="004C1BE2">
      <w:pPr>
        <w:pStyle w:val="HTML"/>
      </w:pPr>
      <w:r w:rsidRPr="00613BB9">
        <w:rPr>
          <w:rStyle w:val="markdown"/>
        </w:rPr>
        <w:t>[</w:t>
      </w:r>
      <w:r w:rsidRPr="00613BB9">
        <w:rPr>
          <w:rStyle w:val="hljs-linklabel"/>
        </w:rPr>
        <w:t>Downloadable File</w:t>
      </w:r>
      <w:r w:rsidRPr="00613BB9">
        <w:rPr>
          <w:rStyle w:val="markdown"/>
        </w:rPr>
        <w:t>](</w:t>
      </w:r>
      <w:r w:rsidRPr="00613BB9">
        <w:rPr>
          <w:rStyle w:val="hljs-linkurl"/>
        </w:rPr>
        <w:t>{attach}/downloads/archive.zip</w:t>
      </w:r>
      <w:r w:rsidRPr="00613BB9">
        <w:rPr>
          <w:rStyle w:val="markdown"/>
        </w:rPr>
        <w:t>)</w:t>
      </w:r>
    </w:p>
    <w:p w14:paraId="22E30ED3" w14:textId="77777777" w:rsidR="004C1BE2" w:rsidRPr="00613BB9" w:rsidRDefault="004C1BE2" w:rsidP="004C1BE2">
      <w:pPr>
        <w:pStyle w:val="a3"/>
      </w:pPr>
      <w:r w:rsidRPr="00613BB9">
        <w:t>生成器生成的output目录结构如下：</w:t>
      </w:r>
    </w:p>
    <w:p w14:paraId="7BBC7C22" w14:textId="77777777" w:rsidR="004C1BE2" w:rsidRPr="00613BB9" w:rsidRDefault="004C1BE2" w:rsidP="004C1BE2">
      <w:pPr>
        <w:pStyle w:val="HTML"/>
        <w:rPr>
          <w:rStyle w:val="HTML1"/>
        </w:rPr>
      </w:pPr>
      <w:r w:rsidRPr="00613BB9">
        <w:rPr>
          <w:rStyle w:val="HTML1"/>
        </w:rPr>
        <w:t>output</w:t>
      </w:r>
    </w:p>
    <w:p w14:paraId="08F32023" w14:textId="77777777" w:rsidR="004C1BE2" w:rsidRPr="00613BB9" w:rsidRDefault="004C1BE2" w:rsidP="004C1BE2">
      <w:pPr>
        <w:pStyle w:val="HTML"/>
        <w:rPr>
          <w:rStyle w:val="HTML1"/>
        </w:rPr>
      </w:pPr>
      <w:r w:rsidRPr="00613BB9">
        <w:rPr>
          <w:rStyle w:val="HTML1"/>
        </w:rPr>
        <w:t xml:space="preserve">└── </w:t>
      </w:r>
      <w:r w:rsidRPr="00613BB9">
        <w:rPr>
          <w:rStyle w:val="hljs-number"/>
        </w:rPr>
        <w:t>2014</w:t>
      </w:r>
    </w:p>
    <w:p w14:paraId="722494E3" w14:textId="77777777" w:rsidR="004C1BE2" w:rsidRPr="00613BB9" w:rsidRDefault="004C1BE2" w:rsidP="004C1BE2">
      <w:pPr>
        <w:pStyle w:val="HTML"/>
        <w:rPr>
          <w:rStyle w:val="HTML1"/>
        </w:rPr>
      </w:pPr>
      <w:r w:rsidRPr="00613BB9">
        <w:rPr>
          <w:rStyle w:val="HTML1"/>
        </w:rPr>
        <w:t xml:space="preserve">    ├── archive</w:t>
      </w:r>
      <w:r w:rsidRPr="00613BB9">
        <w:rPr>
          <w:rStyle w:val="hljs-preprocessor"/>
        </w:rPr>
        <w:t>.zip</w:t>
      </w:r>
    </w:p>
    <w:p w14:paraId="0070AED2" w14:textId="77777777" w:rsidR="004C1BE2" w:rsidRPr="00613BB9" w:rsidRDefault="004C1BE2" w:rsidP="004C1BE2">
      <w:pPr>
        <w:pStyle w:val="HTML"/>
        <w:rPr>
          <w:rStyle w:val="HTML1"/>
        </w:rPr>
      </w:pPr>
      <w:r w:rsidRPr="00613BB9">
        <w:rPr>
          <w:rStyle w:val="HTML1"/>
        </w:rPr>
        <w:t xml:space="preserve">    ├── icons</w:t>
      </w:r>
    </w:p>
    <w:p w14:paraId="7DEF668F" w14:textId="77777777" w:rsidR="004C1BE2" w:rsidRPr="00613BB9" w:rsidRDefault="004C1BE2" w:rsidP="004C1BE2">
      <w:pPr>
        <w:pStyle w:val="HTML"/>
        <w:rPr>
          <w:rStyle w:val="HTML1"/>
        </w:rPr>
      </w:pPr>
      <w:r w:rsidRPr="00613BB9">
        <w:rPr>
          <w:rStyle w:val="HTML1"/>
        </w:rPr>
        <w:t xml:space="preserve">    │   └── icon</w:t>
      </w:r>
      <w:r w:rsidRPr="00613BB9">
        <w:rPr>
          <w:rStyle w:val="hljs-preprocessor"/>
        </w:rPr>
        <w:t>.png</w:t>
      </w:r>
    </w:p>
    <w:p w14:paraId="643E6599" w14:textId="77777777" w:rsidR="004C1BE2" w:rsidRPr="00613BB9" w:rsidRDefault="004C1BE2" w:rsidP="004C1BE2">
      <w:pPr>
        <w:pStyle w:val="HTML"/>
        <w:rPr>
          <w:rStyle w:val="HTML1"/>
        </w:rPr>
      </w:pPr>
      <w:r w:rsidRPr="00613BB9">
        <w:rPr>
          <w:rStyle w:val="HTML1"/>
        </w:rPr>
        <w:t xml:space="preserve">    ├── photo</w:t>
      </w:r>
      <w:r w:rsidRPr="00613BB9">
        <w:rPr>
          <w:rStyle w:val="hljs-preprocessor"/>
        </w:rPr>
        <w:t>.jpg</w:t>
      </w:r>
    </w:p>
    <w:p w14:paraId="48CC884E" w14:textId="77777777" w:rsidR="004C1BE2" w:rsidRPr="00613BB9" w:rsidRDefault="004C1BE2" w:rsidP="004C1BE2">
      <w:pPr>
        <w:pStyle w:val="HTML"/>
      </w:pPr>
      <w:r w:rsidRPr="00613BB9">
        <w:rPr>
          <w:rStyle w:val="HTML1"/>
        </w:rPr>
        <w:t xml:space="preserve">    └── test-post</w:t>
      </w:r>
      <w:r w:rsidRPr="00613BB9">
        <w:rPr>
          <w:rStyle w:val="hljs-preprocessor"/>
        </w:rPr>
        <w:t>.html</w:t>
      </w:r>
    </w:p>
    <w:p w14:paraId="6995FD7D" w14:textId="77777777" w:rsidR="004C1BE2" w:rsidRPr="00613BB9" w:rsidRDefault="004C1BE2" w:rsidP="004C1BE2">
      <w:pPr>
        <w:pStyle w:val="a3"/>
      </w:pPr>
      <w:r w:rsidRPr="00613BB9">
        <w:t xml:space="preserve">请注意, 所有使用 </w:t>
      </w:r>
      <w:r w:rsidRPr="00613BB9">
        <w:rPr>
          <w:rStyle w:val="HTML1"/>
        </w:rPr>
        <w:t>{attach}</w:t>
      </w:r>
      <w:r w:rsidRPr="00613BB9">
        <w:t xml:space="preserve"> 链接的文件最终都在文章的输出目录中或下面。</w:t>
      </w:r>
    </w:p>
    <w:p w14:paraId="3A2A867E" w14:textId="77777777" w:rsidR="004C1BE2" w:rsidRPr="00613BB9" w:rsidRDefault="004C1BE2" w:rsidP="004C1BE2">
      <w:pPr>
        <w:pStyle w:val="a3"/>
      </w:pPr>
      <w:r w:rsidRPr="00613BB9">
        <w:t xml:space="preserve">如果静态文件 ( static file )被多次链接, 则 </w:t>
      </w:r>
      <w:r w:rsidRPr="00613BB9">
        <w:rPr>
          <w:rStyle w:val="HTML1"/>
        </w:rPr>
        <w:t>{attach}</w:t>
      </w:r>
      <w:r w:rsidRPr="00613BB9">
        <w:t xml:space="preserve"> 的重新定位功能将只在要处理的第一个链接中起作用。在第一个链接之后, Pelican将像 </w:t>
      </w:r>
      <w:r w:rsidRPr="00613BB9">
        <w:rPr>
          <w:rStyle w:val="HTML1"/>
        </w:rPr>
        <w:t>{filename}</w:t>
      </w:r>
      <w:r w:rsidRPr="00613BB9">
        <w:t xml:space="preserve"> 一样处理 </w:t>
      </w:r>
      <w:r w:rsidRPr="00613BB9">
        <w:rPr>
          <w:rStyle w:val="HTML1"/>
        </w:rPr>
        <w:t>{attach}</w:t>
      </w:r>
      <w:r w:rsidRPr="00613BB9">
        <w:t>。这样可避免中断已处理的链接。</w:t>
      </w:r>
    </w:p>
    <w:p w14:paraId="0C7660B3" w14:textId="77777777" w:rsidR="004C1BE2" w:rsidRPr="00613BB9" w:rsidRDefault="004C1BE2" w:rsidP="004C1BE2">
      <w:pPr>
        <w:pStyle w:val="a3"/>
      </w:pPr>
      <w:r w:rsidRPr="00613BB9">
        <w:rPr>
          <w:rStyle w:val="a6"/>
        </w:rPr>
        <w:lastRenderedPageBreak/>
        <w:t>从多个文档链接到文件时要小心</w:t>
      </w:r>
      <w:r w:rsidRPr="00613BB9">
        <w:t xml:space="preserve">： 由于 Pelican 没有定义处理文档的顺序，第一个指向文件的链接确定了其最终位置，因此在由多个文档链接的文件上使用 </w:t>
      </w:r>
      <w:r w:rsidRPr="00613BB9">
        <w:rPr>
          <w:rStyle w:val="HTML1"/>
        </w:rPr>
        <w:t>{attach}</w:t>
      </w:r>
      <w:r w:rsidRPr="00613BB9">
        <w:t>时会导致在不同的版本生成时文件位置发生更改（ cause its location to change from one site build to the next）。(这是否在实际中发生受操作系统、文件系统、Pelican 版本以及从项目中添加、修改或删除的文档的影响。）任何链接到文件旧位置的外部站点都可能会发现它们的链接已失效。</w:t>
      </w:r>
      <w:r w:rsidRPr="00613BB9">
        <w:rPr>
          <w:rStyle w:val="a6"/>
        </w:rPr>
        <w:t>因此, 仅当在链接的文档在同一个目录下时，才建议使</w:t>
      </w:r>
      <w:r w:rsidRPr="00613BB9">
        <w:rPr>
          <w:rStyle w:val="HTML1"/>
          <w:b/>
          <w:bCs/>
        </w:rPr>
        <w:t>{attach}</w:t>
      </w:r>
      <w:r w:rsidRPr="00613BB9">
        <w:rPr>
          <w:rStyle w:val="a6"/>
        </w:rPr>
        <w:t>，并且要同时全部使用</w:t>
      </w:r>
      <w:r w:rsidRPr="00613BB9">
        <w:rPr>
          <w:rStyle w:val="HTML1"/>
          <w:b/>
          <w:bCs/>
        </w:rPr>
        <w:t>{attach}</w:t>
      </w:r>
      <w:r w:rsidRPr="00613BB9">
        <w:rPr>
          <w:rStyle w:val="a6"/>
        </w:rPr>
        <w:t xml:space="preserve">。It is therefore advisable to use {attach} only if you use it in all links to a file, and only if the linking documents share a single directory. </w:t>
      </w:r>
      <w:r w:rsidRPr="00613BB9">
        <w:t xml:space="preserve">在这样的情况下, 文件的输出位置在将来的生成中不会更改。在无法采取这些预防措施的情况下, 请考虑使用 </w:t>
      </w:r>
      <w:r w:rsidRPr="00613BB9">
        <w:rPr>
          <w:rStyle w:val="HTML1"/>
        </w:rPr>
        <w:t>{filename}</w:t>
      </w:r>
      <w:r w:rsidRPr="00613BB9">
        <w:t xml:space="preserve"> 链接而不是 </w:t>
      </w:r>
      <w:r w:rsidRPr="00613BB9">
        <w:rPr>
          <w:rStyle w:val="HTML1"/>
        </w:rPr>
        <w:t>{attach}</w:t>
      </w:r>
      <w:r w:rsidRPr="00613BB9">
        <w:t xml:space="preserve"> , 并让该文件的位置由项目的 </w:t>
      </w:r>
      <w:r w:rsidRPr="00613BB9">
        <w:rPr>
          <w:rStyle w:val="HTML1"/>
        </w:rPr>
        <w:t>STATIC_SAVE_AS</w:t>
      </w:r>
      <w:r w:rsidRPr="00613BB9">
        <w:t xml:space="preserve"> 和 </w:t>
      </w:r>
      <w:r w:rsidRPr="00613BB9">
        <w:rPr>
          <w:rStyle w:val="HTML1"/>
        </w:rPr>
        <w:t>STATIC_URL</w:t>
      </w:r>
      <w:r w:rsidRPr="00613BB9">
        <w:t xml:space="preserve"> 设置确定。(每个文件 </w:t>
      </w:r>
      <w:r w:rsidRPr="00613BB9">
        <w:rPr>
          <w:rStyle w:val="HTML1"/>
        </w:rPr>
        <w:t>save_as</w:t>
      </w:r>
      <w:r w:rsidRPr="00613BB9">
        <w:t xml:space="preserve"> 和 </w:t>
      </w:r>
      <w:r w:rsidRPr="00613BB9">
        <w:rPr>
          <w:rStyle w:val="HTML1"/>
        </w:rPr>
        <w:t>url</w:t>
      </w:r>
      <w:r w:rsidRPr="00613BB9">
        <w:t xml:space="preserve"> 仍然可以在 </w:t>
      </w:r>
      <w:r w:rsidRPr="00613BB9">
        <w:rPr>
          <w:rStyle w:val="HTML1"/>
        </w:rPr>
        <w:t>EXTRA_PATH_METADATA</w:t>
      </w:r>
      <w:r w:rsidRPr="00613BB9">
        <w:t xml:space="preserve"> 中设置重写。) </w:t>
      </w:r>
      <w:r w:rsidRPr="00613BB9">
        <w:rPr>
          <w:rStyle w:val="a5"/>
        </w:rPr>
        <w:t>此段落翻译不好，大家将就看下</w:t>
      </w:r>
    </w:p>
    <w:p w14:paraId="34686D19" w14:textId="77777777" w:rsidR="004C1BE2" w:rsidRPr="00613BB9" w:rsidRDefault="004C1BE2" w:rsidP="004C1BE2">
      <w:pPr>
        <w:pStyle w:val="4"/>
        <w:rPr>
          <w:rFonts w:ascii="宋体" w:eastAsia="宋体" w:hAnsi="宋体"/>
        </w:rPr>
      </w:pPr>
      <w:bookmarkStart w:id="349" w:name="_Toc46394952"/>
      <w:r w:rsidRPr="00613BB9">
        <w:rPr>
          <w:rFonts w:ascii="宋体" w:eastAsia="宋体" w:hAnsi="宋体"/>
        </w:rPr>
        <w:t>Linking to authors, categories, index and tags</w:t>
      </w:r>
      <w:bookmarkEnd w:id="349"/>
    </w:p>
    <w:p w14:paraId="252E2928" w14:textId="77777777" w:rsidR="004C1BE2" w:rsidRPr="00613BB9" w:rsidRDefault="004C1BE2" w:rsidP="004C1BE2">
      <w:pPr>
        <w:pStyle w:val="a3"/>
      </w:pPr>
      <w:r w:rsidRPr="00613BB9">
        <w:t>你可以使用</w:t>
      </w:r>
      <w:r w:rsidRPr="00613BB9">
        <w:rPr>
          <w:rStyle w:val="HTML1"/>
        </w:rPr>
        <w:t>{author}name</w:t>
      </w:r>
      <w:r w:rsidRPr="00613BB9">
        <w:t>连接到作者；</w:t>
      </w:r>
      <w:r w:rsidRPr="00613BB9">
        <w:rPr>
          <w:rStyle w:val="HTML1"/>
        </w:rPr>
        <w:t>{category}foobar</w:t>
      </w:r>
      <w:r w:rsidRPr="00613BB9">
        <w:t>连接到类别；</w:t>
      </w:r>
      <w:r w:rsidRPr="00613BB9">
        <w:rPr>
          <w:rStyle w:val="HTML1"/>
        </w:rPr>
        <w:t>{index}</w:t>
      </w:r>
      <w:r w:rsidRPr="00613BB9">
        <w:t>到索引；</w:t>
      </w:r>
      <w:r w:rsidRPr="00613BB9">
        <w:rPr>
          <w:rStyle w:val="HTML1"/>
        </w:rPr>
        <w:t>{tag}tagname</w:t>
      </w:r>
      <w:r w:rsidRPr="00613BB9">
        <w:t>到标签。</w:t>
      </w:r>
    </w:p>
    <w:p w14:paraId="76EDAB89" w14:textId="77777777" w:rsidR="004C1BE2" w:rsidRPr="00613BB9" w:rsidRDefault="004C1BE2" w:rsidP="004C1BE2">
      <w:pPr>
        <w:pStyle w:val="4"/>
        <w:rPr>
          <w:rFonts w:ascii="宋体" w:eastAsia="宋体" w:hAnsi="宋体"/>
        </w:rPr>
      </w:pPr>
      <w:bookmarkStart w:id="350" w:name="_Toc46394953"/>
      <w:r w:rsidRPr="00613BB9">
        <w:rPr>
          <w:rFonts w:ascii="宋体" w:eastAsia="宋体" w:hAnsi="宋体"/>
        </w:rPr>
        <w:t>Deprecated internal link syntax 快要过时的内部链接语法</w:t>
      </w:r>
      <w:bookmarkEnd w:id="350"/>
    </w:p>
    <w:p w14:paraId="16DA95F7" w14:textId="77777777" w:rsidR="004C1BE2" w:rsidRPr="00613BB9" w:rsidRDefault="004C1BE2" w:rsidP="004C1BE2">
      <w:pPr>
        <w:pStyle w:val="a3"/>
      </w:pPr>
      <w:r w:rsidRPr="00613BB9">
        <w:t xml:space="preserve">为了与早期版本保持兼容, Pelican 仍然支持垂直条 (| |)的内部链接。例如: </w:t>
      </w:r>
      <w:r w:rsidRPr="00613BB9">
        <w:rPr>
          <w:rStyle w:val="HTML1"/>
        </w:rPr>
        <w:t>| filename | an_article.rst</w:t>
      </w:r>
      <w:r w:rsidRPr="00613BB9">
        <w:t xml:space="preserve">， </w:t>
      </w:r>
      <w:r w:rsidRPr="00613BB9">
        <w:rPr>
          <w:rStyle w:val="HTML1"/>
        </w:rPr>
        <w:t>| tag | tagname |</w:t>
      </w:r>
      <w:r w:rsidRPr="00613BB9">
        <w:t xml:space="preserve">， </w:t>
      </w:r>
      <w:r w:rsidRPr="00613BB9">
        <w:rPr>
          <w:rStyle w:val="HTML1"/>
        </w:rPr>
        <w:t>|category | foobar</w:t>
      </w:r>
      <w:r w:rsidRPr="00613BB9">
        <w:t xml:space="preserve">。语法从 </w:t>
      </w:r>
      <w:r w:rsidRPr="00613BB9">
        <w:rPr>
          <w:rStyle w:val="HTML1"/>
        </w:rPr>
        <w:t>| |</w:t>
      </w:r>
      <w:r w:rsidRPr="00613BB9">
        <w:t xml:space="preserve">到 </w:t>
      </w:r>
      <w:r w:rsidRPr="00613BB9">
        <w:rPr>
          <w:rStyle w:val="HTML1"/>
        </w:rPr>
        <w:t>{}</w:t>
      </w:r>
      <w:r w:rsidRPr="00613BB9">
        <w:t xml:space="preserve"> 的改变是为了避免与扩展 Markdown 或 reST 的指令冲突。可能最终会删除对旧语法的支持。</w:t>
      </w:r>
    </w:p>
    <w:p w14:paraId="5AB7ED7C" w14:textId="77777777" w:rsidR="004C1BE2" w:rsidRPr="00613BB9" w:rsidRDefault="004C1BE2" w:rsidP="004C1BE2">
      <w:pPr>
        <w:pStyle w:val="3"/>
      </w:pPr>
      <w:bookmarkStart w:id="351" w:name="_Toc46394954"/>
      <w:r w:rsidRPr="00613BB9">
        <w:t>Importing an existing site 从已存在的站点导入</w:t>
      </w:r>
      <w:bookmarkEnd w:id="351"/>
    </w:p>
    <w:p w14:paraId="5D1E9632" w14:textId="77777777" w:rsidR="004C1BE2" w:rsidRPr="00613BB9" w:rsidRDefault="004C1BE2" w:rsidP="004C1BE2">
      <w:pPr>
        <w:pStyle w:val="a3"/>
      </w:pPr>
      <w:r w:rsidRPr="00613BB9">
        <w:t>可以用一个简单的脚本实现从 WordPress、Tumblr、Dotclear 和Rss feeds的导入，详见</w:t>
      </w:r>
      <w:hyperlink r:id="rId1972" w:anchor="import" w:history="1">
        <w:r w:rsidRPr="00613BB9">
          <w:rPr>
            <w:rStyle w:val="a4"/>
            <w:color w:val="auto"/>
          </w:rPr>
          <w:t>站点导入</w:t>
        </w:r>
      </w:hyperlink>
    </w:p>
    <w:p w14:paraId="7974E86F" w14:textId="77777777" w:rsidR="004C1BE2" w:rsidRPr="00613BB9" w:rsidRDefault="004C1BE2" w:rsidP="004C1BE2">
      <w:pPr>
        <w:pStyle w:val="3"/>
      </w:pPr>
      <w:bookmarkStart w:id="352" w:name="_Toc46394955"/>
      <w:r w:rsidRPr="00613BB9">
        <w:t>Translations 翻译</w:t>
      </w:r>
      <w:bookmarkEnd w:id="352"/>
    </w:p>
    <w:p w14:paraId="1505D639" w14:textId="77777777" w:rsidR="004C1BE2" w:rsidRPr="00613BB9" w:rsidRDefault="004C1BE2" w:rsidP="004C1BE2">
      <w:pPr>
        <w:pStyle w:val="a3"/>
      </w:pPr>
      <w:r w:rsidRPr="00613BB9">
        <w:t>提供多语种的文章是可行的，为了做到这些，你需要在文章或是页面中添加</w:t>
      </w:r>
      <w:r w:rsidRPr="00613BB9">
        <w:rPr>
          <w:rStyle w:val="HTML1"/>
        </w:rPr>
        <w:t>lang</w:t>
      </w:r>
      <w:r w:rsidRPr="00613BB9">
        <w:t>信息，并设置</w:t>
      </w:r>
      <w:r w:rsidRPr="00613BB9">
        <w:rPr>
          <w:rStyle w:val="HTML1"/>
        </w:rPr>
        <w:t>DEFAULT_LANG</w:t>
      </w:r>
      <w:r w:rsidRPr="00613BB9">
        <w:t>属性（默认英语[en])。有了这些设置, 将只列出具有默认语言的文章, 并且每篇文章都附有该文章的可用翻译列表。</w:t>
      </w:r>
    </w:p>
    <w:p w14:paraId="1BF811C4" w14:textId="77777777" w:rsidR="004C1BE2" w:rsidRPr="00613BB9" w:rsidRDefault="004C1BE2" w:rsidP="004C1BE2">
      <w:pPr>
        <w:pStyle w:val="a3"/>
      </w:pPr>
      <w:r w:rsidRPr="00613BB9">
        <w:lastRenderedPageBreak/>
        <w:t xml:space="preserve">Note： </w:t>
      </w:r>
      <w:r w:rsidRPr="00613BB9">
        <w:br/>
        <w:t xml:space="preserve">Pelican 的核心功能不创建每个语言的翻译模板的子站点 (例如 </w:t>
      </w:r>
      <w:r w:rsidRPr="00613BB9">
        <w:rPr>
          <w:rStyle w:val="HTML1"/>
        </w:rPr>
        <w:t>example.com/de</w:t>
      </w:r>
      <w:r w:rsidRPr="00613BB9">
        <w:t>)。对于这样的高级功能, 可以使用 i18n_subsites 插件。</w:t>
      </w:r>
    </w:p>
    <w:p w14:paraId="16CE4381" w14:textId="77777777" w:rsidR="004C1BE2" w:rsidRPr="00613BB9" w:rsidRDefault="004C1BE2" w:rsidP="004C1BE2">
      <w:pPr>
        <w:pStyle w:val="a3"/>
      </w:pPr>
      <w:r w:rsidRPr="00613BB9">
        <w:t>Pelican 使用文章的 URL “slug” 来确定两个或更多的文章是否是互相的翻译。可以在文件的信息(metadata)中手动设置slug;如果没有明确设置, Pelican 将通过标题自动生成slug。</w:t>
      </w:r>
    </w:p>
    <w:p w14:paraId="0200614B" w14:textId="77777777" w:rsidR="004C1BE2" w:rsidRPr="00613BB9" w:rsidRDefault="004C1BE2" w:rsidP="004C1BE2">
      <w:pPr>
        <w:pStyle w:val="a3"/>
      </w:pPr>
      <w:r w:rsidRPr="00613BB9">
        <w:t>下面给个例子，这里有两篇文章，一个英语一个法语。</w:t>
      </w:r>
    </w:p>
    <w:p w14:paraId="63A11AEA" w14:textId="77777777" w:rsidR="004C1BE2" w:rsidRPr="00613BB9" w:rsidRDefault="004C1BE2" w:rsidP="004C1BE2">
      <w:pPr>
        <w:pStyle w:val="a3"/>
      </w:pPr>
      <w:r w:rsidRPr="00613BB9">
        <w:t>英语文章：</w:t>
      </w:r>
    </w:p>
    <w:p w14:paraId="36926458" w14:textId="77777777" w:rsidR="004C1BE2" w:rsidRPr="00613BB9" w:rsidRDefault="004C1BE2" w:rsidP="004C1BE2">
      <w:pPr>
        <w:pStyle w:val="HTML"/>
        <w:rPr>
          <w:rStyle w:val="HTML1"/>
        </w:rPr>
      </w:pPr>
      <w:r w:rsidRPr="00613BB9">
        <w:rPr>
          <w:rStyle w:val="HTML1"/>
        </w:rPr>
        <w:t>Foobar is not dead</w:t>
      </w:r>
    </w:p>
    <w:p w14:paraId="29204C93" w14:textId="77777777" w:rsidR="004C1BE2" w:rsidRPr="00613BB9" w:rsidRDefault="004C1BE2" w:rsidP="004C1BE2">
      <w:pPr>
        <w:pStyle w:val="HTML"/>
        <w:rPr>
          <w:rStyle w:val="HTML1"/>
        </w:rPr>
      </w:pPr>
      <w:r w:rsidRPr="00613BB9">
        <w:rPr>
          <w:rStyle w:val="HTML1"/>
        </w:rPr>
        <w:t>##################</w:t>
      </w:r>
    </w:p>
    <w:p w14:paraId="57267D9D" w14:textId="77777777" w:rsidR="004C1BE2" w:rsidRPr="00613BB9" w:rsidRDefault="004C1BE2" w:rsidP="004C1BE2">
      <w:pPr>
        <w:pStyle w:val="HTML"/>
        <w:rPr>
          <w:rStyle w:val="HTML1"/>
        </w:rPr>
      </w:pPr>
    </w:p>
    <w:p w14:paraId="7AADE48C" w14:textId="77777777" w:rsidR="004C1BE2" w:rsidRPr="00613BB9" w:rsidRDefault="004C1BE2" w:rsidP="004C1BE2">
      <w:pPr>
        <w:pStyle w:val="HTML"/>
        <w:rPr>
          <w:rStyle w:val="HTML1"/>
        </w:rPr>
      </w:pPr>
      <w:r w:rsidRPr="00613BB9">
        <w:rPr>
          <w:rStyle w:val="hljs-attribute"/>
        </w:rPr>
        <w:t>:slug:</w:t>
      </w:r>
      <w:r w:rsidRPr="00613BB9">
        <w:rPr>
          <w:rStyle w:val="HTML1"/>
        </w:rPr>
        <w:t xml:space="preserve"> foobar-is-not-dead</w:t>
      </w:r>
    </w:p>
    <w:p w14:paraId="7C25BA01" w14:textId="77777777" w:rsidR="004C1BE2" w:rsidRPr="00613BB9" w:rsidRDefault="004C1BE2" w:rsidP="004C1BE2">
      <w:pPr>
        <w:pStyle w:val="HTML"/>
        <w:rPr>
          <w:rStyle w:val="HTML1"/>
        </w:rPr>
      </w:pPr>
      <w:r w:rsidRPr="00613BB9">
        <w:rPr>
          <w:rStyle w:val="hljs-attribute"/>
        </w:rPr>
        <w:t>:lang:</w:t>
      </w:r>
      <w:r w:rsidRPr="00613BB9">
        <w:rPr>
          <w:rStyle w:val="HTML1"/>
        </w:rPr>
        <w:t xml:space="preserve"> en</w:t>
      </w:r>
    </w:p>
    <w:p w14:paraId="4E5DAEF9" w14:textId="77777777" w:rsidR="004C1BE2" w:rsidRPr="00613BB9" w:rsidRDefault="004C1BE2" w:rsidP="004C1BE2">
      <w:pPr>
        <w:pStyle w:val="HTML"/>
        <w:rPr>
          <w:rStyle w:val="HTML1"/>
        </w:rPr>
      </w:pPr>
    </w:p>
    <w:p w14:paraId="7B0E74F9" w14:textId="77777777" w:rsidR="004C1BE2" w:rsidRPr="00613BB9" w:rsidRDefault="004C1BE2" w:rsidP="004C1BE2">
      <w:pPr>
        <w:pStyle w:val="HTML"/>
      </w:pPr>
      <w:r w:rsidRPr="00613BB9">
        <w:rPr>
          <w:rStyle w:val="HTML1"/>
        </w:rPr>
        <w:t>That's true, foobar is still alive!</w:t>
      </w:r>
    </w:p>
    <w:p w14:paraId="74AA7196" w14:textId="77777777" w:rsidR="004C1BE2" w:rsidRPr="00613BB9" w:rsidRDefault="004C1BE2" w:rsidP="00907565">
      <w:pPr>
        <w:pStyle w:val="HTML"/>
        <w:numPr>
          <w:ilvl w:val="0"/>
          <w:numId w:val="6"/>
        </w:numPr>
        <w:tabs>
          <w:tab w:val="clear" w:pos="720"/>
        </w:tabs>
        <w:spacing w:before="100" w:beforeAutospacing="1" w:after="100" w:afterAutospacing="1"/>
      </w:pPr>
      <w:r w:rsidRPr="00613BB9">
        <w:t>1</w:t>
      </w:r>
    </w:p>
    <w:p w14:paraId="49D46E85" w14:textId="77777777" w:rsidR="004C1BE2" w:rsidRPr="00613BB9" w:rsidRDefault="004C1BE2" w:rsidP="004C1BE2">
      <w:pPr>
        <w:pStyle w:val="a3"/>
      </w:pPr>
      <w:r w:rsidRPr="00613BB9">
        <w:t>法语版：</w:t>
      </w:r>
    </w:p>
    <w:p w14:paraId="75A0B4DD" w14:textId="77777777" w:rsidR="004C1BE2" w:rsidRPr="00613BB9" w:rsidRDefault="004C1BE2" w:rsidP="004C1BE2">
      <w:pPr>
        <w:pStyle w:val="HTML"/>
        <w:rPr>
          <w:rStyle w:val="HTML1"/>
        </w:rPr>
      </w:pPr>
      <w:r w:rsidRPr="00613BB9">
        <w:rPr>
          <w:rStyle w:val="HTML1"/>
        </w:rPr>
        <w:t>Foobar n'est pas mort !</w:t>
      </w:r>
    </w:p>
    <w:p w14:paraId="3147663E" w14:textId="77777777" w:rsidR="004C1BE2" w:rsidRPr="00613BB9" w:rsidRDefault="004C1BE2" w:rsidP="004C1BE2">
      <w:pPr>
        <w:pStyle w:val="HTML"/>
        <w:rPr>
          <w:rStyle w:val="HTML1"/>
        </w:rPr>
      </w:pPr>
      <w:r w:rsidRPr="00613BB9">
        <w:rPr>
          <w:rStyle w:val="HTML1"/>
        </w:rPr>
        <w:t>#######################</w:t>
      </w:r>
    </w:p>
    <w:p w14:paraId="1B2A17FE" w14:textId="77777777" w:rsidR="004C1BE2" w:rsidRPr="00613BB9" w:rsidRDefault="004C1BE2" w:rsidP="004C1BE2">
      <w:pPr>
        <w:pStyle w:val="HTML"/>
        <w:rPr>
          <w:rStyle w:val="HTML1"/>
        </w:rPr>
      </w:pPr>
    </w:p>
    <w:p w14:paraId="38E718FB" w14:textId="77777777" w:rsidR="004C1BE2" w:rsidRPr="00613BB9" w:rsidRDefault="004C1BE2" w:rsidP="004C1BE2">
      <w:pPr>
        <w:pStyle w:val="HTML"/>
        <w:rPr>
          <w:rStyle w:val="HTML1"/>
        </w:rPr>
      </w:pPr>
      <w:r w:rsidRPr="00613BB9">
        <w:rPr>
          <w:rStyle w:val="hljs-attribute"/>
        </w:rPr>
        <w:t>:slug:</w:t>
      </w:r>
      <w:r w:rsidRPr="00613BB9">
        <w:rPr>
          <w:rStyle w:val="HTML1"/>
        </w:rPr>
        <w:t xml:space="preserve"> foobar-is-not-dead</w:t>
      </w:r>
    </w:p>
    <w:p w14:paraId="14B62762" w14:textId="77777777" w:rsidR="004C1BE2" w:rsidRPr="00613BB9" w:rsidRDefault="004C1BE2" w:rsidP="004C1BE2">
      <w:pPr>
        <w:pStyle w:val="HTML"/>
        <w:rPr>
          <w:rStyle w:val="HTML1"/>
        </w:rPr>
      </w:pPr>
      <w:r w:rsidRPr="00613BB9">
        <w:rPr>
          <w:rStyle w:val="hljs-attribute"/>
        </w:rPr>
        <w:t>:lang:</w:t>
      </w:r>
      <w:r w:rsidRPr="00613BB9">
        <w:rPr>
          <w:rStyle w:val="HTML1"/>
        </w:rPr>
        <w:t xml:space="preserve"> fr</w:t>
      </w:r>
    </w:p>
    <w:p w14:paraId="2B11980B" w14:textId="77777777" w:rsidR="004C1BE2" w:rsidRPr="00613BB9" w:rsidRDefault="004C1BE2" w:rsidP="004C1BE2">
      <w:pPr>
        <w:pStyle w:val="HTML"/>
        <w:rPr>
          <w:rStyle w:val="HTML1"/>
        </w:rPr>
      </w:pPr>
    </w:p>
    <w:p w14:paraId="5D02B5BC" w14:textId="77777777" w:rsidR="004C1BE2" w:rsidRPr="00613BB9" w:rsidRDefault="004C1BE2" w:rsidP="004C1BE2">
      <w:pPr>
        <w:pStyle w:val="HTML"/>
      </w:pPr>
      <w:r w:rsidRPr="00613BB9">
        <w:rPr>
          <w:rStyle w:val="HTML1"/>
        </w:rPr>
        <w:t>Oui oui, foobar est toujours vivant !</w:t>
      </w:r>
    </w:p>
    <w:p w14:paraId="4C02E209" w14:textId="77777777" w:rsidR="004C1BE2" w:rsidRPr="00613BB9" w:rsidRDefault="004C1BE2" w:rsidP="004C1BE2">
      <w:pPr>
        <w:pStyle w:val="a3"/>
      </w:pPr>
      <w:r w:rsidRPr="00613BB9">
        <w:t>发布内容后, 您可以看到这两篇文章中唯一的共同点就是slug, 它在这里是一个标识符。如果您不希望以这种方式显式定义该slug, 则必须确保翻译的文章标题相同, 因为将从文章标题自动生成slug。</w:t>
      </w:r>
    </w:p>
    <w:p w14:paraId="25A64CF6" w14:textId="77777777" w:rsidR="004C1BE2" w:rsidRPr="00613BB9" w:rsidRDefault="004C1BE2" w:rsidP="004C1BE2">
      <w:pPr>
        <w:pStyle w:val="a3"/>
      </w:pPr>
      <w:r w:rsidRPr="00613BB9">
        <w:t xml:space="preserve">如果不希望 </w:t>
      </w:r>
      <w:r w:rsidRPr="00613BB9">
        <w:rPr>
          <w:rStyle w:val="HTML1"/>
        </w:rPr>
        <w:t>DEFAULT_LANG</w:t>
      </w:r>
      <w:r w:rsidRPr="00613BB9">
        <w:t xml:space="preserve"> 检测到某个特定文章的原始版本, 请在信息（metadata）中使用</w:t>
      </w:r>
      <w:r w:rsidRPr="00613BB9">
        <w:rPr>
          <w:rStyle w:val="HTML1"/>
        </w:rPr>
        <w:t>translation</w:t>
      </w:r>
      <w:r w:rsidRPr="00613BB9">
        <w:t>指定哪些帖子是翻译的版本：</w:t>
      </w:r>
    </w:p>
    <w:p w14:paraId="77E33D19" w14:textId="77777777" w:rsidR="004C1BE2" w:rsidRPr="00613BB9" w:rsidRDefault="004C1BE2" w:rsidP="004C1BE2">
      <w:pPr>
        <w:pStyle w:val="HTML"/>
        <w:rPr>
          <w:rStyle w:val="HTML1"/>
        </w:rPr>
      </w:pPr>
      <w:r w:rsidRPr="00613BB9">
        <w:rPr>
          <w:rStyle w:val="HTML1"/>
        </w:rPr>
        <w:t>Foobar is not dead</w:t>
      </w:r>
    </w:p>
    <w:p w14:paraId="63ABF013" w14:textId="77777777" w:rsidR="004C1BE2" w:rsidRPr="00613BB9" w:rsidRDefault="004C1BE2" w:rsidP="004C1BE2">
      <w:pPr>
        <w:pStyle w:val="HTML"/>
        <w:rPr>
          <w:rStyle w:val="HTML1"/>
        </w:rPr>
      </w:pPr>
      <w:r w:rsidRPr="00613BB9">
        <w:rPr>
          <w:rStyle w:val="HTML1"/>
        </w:rPr>
        <w:t>##################</w:t>
      </w:r>
    </w:p>
    <w:p w14:paraId="5625FCD1" w14:textId="77777777" w:rsidR="004C1BE2" w:rsidRPr="00613BB9" w:rsidRDefault="004C1BE2" w:rsidP="004C1BE2">
      <w:pPr>
        <w:pStyle w:val="HTML"/>
        <w:rPr>
          <w:rStyle w:val="HTML1"/>
        </w:rPr>
      </w:pPr>
    </w:p>
    <w:p w14:paraId="0A60B7B2" w14:textId="77777777" w:rsidR="004C1BE2" w:rsidRPr="00613BB9" w:rsidRDefault="004C1BE2" w:rsidP="004C1BE2">
      <w:pPr>
        <w:pStyle w:val="HTML"/>
        <w:rPr>
          <w:rStyle w:val="HTML1"/>
        </w:rPr>
      </w:pPr>
      <w:r w:rsidRPr="00613BB9">
        <w:rPr>
          <w:rStyle w:val="hljs-attribute"/>
        </w:rPr>
        <w:t>:slug:</w:t>
      </w:r>
      <w:r w:rsidRPr="00613BB9">
        <w:rPr>
          <w:rStyle w:val="HTML1"/>
        </w:rPr>
        <w:t xml:space="preserve"> foobar-is-not-dead</w:t>
      </w:r>
    </w:p>
    <w:p w14:paraId="3B73CC01" w14:textId="77777777" w:rsidR="004C1BE2" w:rsidRPr="00613BB9" w:rsidRDefault="004C1BE2" w:rsidP="004C1BE2">
      <w:pPr>
        <w:pStyle w:val="HTML"/>
        <w:rPr>
          <w:rStyle w:val="HTML1"/>
        </w:rPr>
      </w:pPr>
      <w:r w:rsidRPr="00613BB9">
        <w:rPr>
          <w:rStyle w:val="hljs-attribute"/>
        </w:rPr>
        <w:t>:lang:</w:t>
      </w:r>
      <w:r w:rsidRPr="00613BB9">
        <w:rPr>
          <w:rStyle w:val="HTML1"/>
        </w:rPr>
        <w:t xml:space="preserve"> en</w:t>
      </w:r>
    </w:p>
    <w:p w14:paraId="64661FDF" w14:textId="77777777" w:rsidR="004C1BE2" w:rsidRPr="00613BB9" w:rsidRDefault="004C1BE2" w:rsidP="004C1BE2">
      <w:pPr>
        <w:pStyle w:val="HTML"/>
        <w:rPr>
          <w:rStyle w:val="HTML1"/>
        </w:rPr>
      </w:pPr>
      <w:r w:rsidRPr="00613BB9">
        <w:rPr>
          <w:rStyle w:val="hljs-attribute"/>
        </w:rPr>
        <w:t>:translation:</w:t>
      </w:r>
      <w:r w:rsidRPr="00613BB9">
        <w:rPr>
          <w:rStyle w:val="HTML1"/>
        </w:rPr>
        <w:t xml:space="preserve"> true</w:t>
      </w:r>
    </w:p>
    <w:p w14:paraId="3CE1A23A" w14:textId="77777777" w:rsidR="004C1BE2" w:rsidRPr="00613BB9" w:rsidRDefault="004C1BE2" w:rsidP="004C1BE2">
      <w:pPr>
        <w:pStyle w:val="HTML"/>
        <w:rPr>
          <w:rStyle w:val="HTML1"/>
        </w:rPr>
      </w:pPr>
    </w:p>
    <w:p w14:paraId="37195A58" w14:textId="77777777" w:rsidR="004C1BE2" w:rsidRPr="00613BB9" w:rsidRDefault="004C1BE2" w:rsidP="004C1BE2">
      <w:pPr>
        <w:pStyle w:val="HTML"/>
      </w:pPr>
      <w:r w:rsidRPr="00613BB9">
        <w:rPr>
          <w:rStyle w:val="HTML1"/>
        </w:rPr>
        <w:t>That's true, foobar is still alive!</w:t>
      </w:r>
    </w:p>
    <w:p w14:paraId="62ABC28D" w14:textId="77777777" w:rsidR="004C1BE2" w:rsidRPr="00613BB9" w:rsidRDefault="004C1BE2" w:rsidP="004C1BE2">
      <w:pPr>
        <w:pStyle w:val="3"/>
      </w:pPr>
      <w:bookmarkStart w:id="353" w:name="t12"/>
      <w:bookmarkStart w:id="354" w:name="_Toc46394956"/>
      <w:bookmarkEnd w:id="353"/>
      <w:r w:rsidRPr="00613BB9">
        <w:t>Syntax highlighting 语法高亮</w:t>
      </w:r>
      <w:bookmarkEnd w:id="354"/>
    </w:p>
    <w:p w14:paraId="72537A3B" w14:textId="77777777" w:rsidR="004C1BE2" w:rsidRPr="00613BB9" w:rsidRDefault="004C1BE2" w:rsidP="004C1BE2">
      <w:pPr>
        <w:pStyle w:val="a3"/>
      </w:pPr>
      <w:r w:rsidRPr="00613BB9">
        <w:t>Pelican 可以为您的代码块提供彩色的语法高亮。为此, 您必须在内容文件中使用以下约定。</w:t>
      </w:r>
    </w:p>
    <w:p w14:paraId="07850F91" w14:textId="77777777" w:rsidR="004C1BE2" w:rsidRPr="00613BB9" w:rsidRDefault="004C1BE2" w:rsidP="004C1BE2">
      <w:pPr>
        <w:pStyle w:val="a3"/>
      </w:pPr>
      <w:r w:rsidRPr="00613BB9">
        <w:t>对于 reStructuredText, 请使用</w:t>
      </w:r>
      <w:r w:rsidRPr="00613BB9">
        <w:rPr>
          <w:rStyle w:val="HTML1"/>
        </w:rPr>
        <w:t>code-block</w:t>
      </w:r>
      <w:r w:rsidRPr="00613BB9">
        <w:t>指定要突出显示的代码类型 (在此示例中, 我们将使用 python)：</w:t>
      </w:r>
    </w:p>
    <w:p w14:paraId="16B2D0F8" w14:textId="77777777" w:rsidR="004C1BE2" w:rsidRPr="00613BB9" w:rsidRDefault="004C1BE2" w:rsidP="004C1BE2">
      <w:pPr>
        <w:pStyle w:val="HTML"/>
        <w:rPr>
          <w:rStyle w:val="HTML1"/>
        </w:rPr>
      </w:pPr>
      <w:r w:rsidRPr="00613BB9">
        <w:rPr>
          <w:rStyle w:val="HTML1"/>
        </w:rPr>
        <w:t xml:space="preserve">.. code-block:: </w:t>
      </w:r>
      <w:r w:rsidRPr="00613BB9">
        <w:rPr>
          <w:rStyle w:val="hljs-keyword"/>
        </w:rPr>
        <w:t>python</w:t>
      </w:r>
    </w:p>
    <w:p w14:paraId="650782C6" w14:textId="77777777" w:rsidR="004C1BE2" w:rsidRPr="00613BB9" w:rsidRDefault="004C1BE2" w:rsidP="004C1BE2">
      <w:pPr>
        <w:pStyle w:val="HTML"/>
        <w:rPr>
          <w:rStyle w:val="HTML1"/>
        </w:rPr>
      </w:pPr>
    </w:p>
    <w:p w14:paraId="6C30C71C" w14:textId="77777777" w:rsidR="004C1BE2" w:rsidRPr="00613BB9" w:rsidRDefault="004C1BE2" w:rsidP="004C1BE2">
      <w:pPr>
        <w:pStyle w:val="HTML"/>
      </w:pPr>
      <w:r w:rsidRPr="00613BB9">
        <w:rPr>
          <w:rStyle w:val="HTML1"/>
        </w:rPr>
        <w:t xml:space="preserve">   </w:t>
      </w:r>
      <w:r w:rsidRPr="00613BB9">
        <w:rPr>
          <w:rStyle w:val="hljs-keyword"/>
        </w:rPr>
        <w:t>print</w:t>
      </w:r>
      <w:r w:rsidRPr="00613BB9">
        <w:rPr>
          <w:rStyle w:val="HTML1"/>
        </w:rPr>
        <w:t>(</w:t>
      </w:r>
      <w:r w:rsidRPr="00613BB9">
        <w:rPr>
          <w:rStyle w:val="hljs-string"/>
        </w:rPr>
        <w:t>"Pelican is a static site generator."</w:t>
      </w:r>
      <w:r w:rsidRPr="00613BB9">
        <w:rPr>
          <w:rStyle w:val="HTML1"/>
        </w:rPr>
        <w:t>)</w:t>
      </w:r>
    </w:p>
    <w:p w14:paraId="26536D91" w14:textId="77777777" w:rsidR="004C1BE2" w:rsidRPr="00613BB9" w:rsidRDefault="004C1BE2" w:rsidP="00907565">
      <w:pPr>
        <w:pStyle w:val="HTML"/>
        <w:numPr>
          <w:ilvl w:val="0"/>
          <w:numId w:val="7"/>
        </w:numPr>
        <w:tabs>
          <w:tab w:val="clear" w:pos="720"/>
        </w:tabs>
        <w:spacing w:before="100" w:beforeAutospacing="1" w:after="100" w:afterAutospacing="1"/>
      </w:pPr>
      <w:r w:rsidRPr="00613BB9">
        <w:t>1</w:t>
      </w:r>
    </w:p>
    <w:p w14:paraId="699F18D5" w14:textId="77777777" w:rsidR="004C1BE2" w:rsidRPr="00613BB9" w:rsidRDefault="004C1BE2" w:rsidP="00907565">
      <w:pPr>
        <w:pStyle w:val="HTML"/>
        <w:numPr>
          <w:ilvl w:val="0"/>
          <w:numId w:val="7"/>
        </w:numPr>
        <w:tabs>
          <w:tab w:val="clear" w:pos="720"/>
        </w:tabs>
        <w:spacing w:before="100" w:beforeAutospacing="1" w:after="100" w:afterAutospacing="1"/>
      </w:pPr>
      <w:r w:rsidRPr="00613BB9">
        <w:t>2</w:t>
      </w:r>
    </w:p>
    <w:p w14:paraId="17889652" w14:textId="77777777" w:rsidR="004C1BE2" w:rsidRPr="00613BB9" w:rsidRDefault="004C1BE2" w:rsidP="00907565">
      <w:pPr>
        <w:pStyle w:val="HTML"/>
        <w:numPr>
          <w:ilvl w:val="0"/>
          <w:numId w:val="7"/>
        </w:numPr>
        <w:tabs>
          <w:tab w:val="clear" w:pos="720"/>
        </w:tabs>
        <w:spacing w:before="100" w:beforeAutospacing="1" w:after="100" w:afterAutospacing="1"/>
      </w:pPr>
      <w:r w:rsidRPr="00613BB9">
        <w:t>3</w:t>
      </w:r>
    </w:p>
    <w:p w14:paraId="6DFB93B0" w14:textId="77777777" w:rsidR="004C1BE2" w:rsidRPr="00613BB9" w:rsidRDefault="004C1BE2" w:rsidP="004C1BE2">
      <w:pPr>
        <w:pStyle w:val="a3"/>
      </w:pPr>
      <w:r w:rsidRPr="00613BB9">
        <w:t>对于使用 CodeHilite 扩展来提供语法高亮的Markdown, 请在代码块的正上方包含语言标识符, 同时缩进标识符和代码：</w:t>
      </w:r>
    </w:p>
    <w:p w14:paraId="675DC736" w14:textId="77777777" w:rsidR="004C1BE2" w:rsidRPr="00613BB9" w:rsidRDefault="004C1BE2" w:rsidP="004C1BE2">
      <w:pPr>
        <w:pStyle w:val="HTML"/>
        <w:rPr>
          <w:rStyle w:val="HTML1"/>
        </w:rPr>
      </w:pPr>
      <w:r w:rsidRPr="00613BB9">
        <w:rPr>
          <w:rStyle w:val="HTML1"/>
        </w:rPr>
        <w:t xml:space="preserve">There are </w:t>
      </w:r>
      <w:r w:rsidRPr="00613BB9">
        <w:rPr>
          <w:rStyle w:val="hljs-constant"/>
        </w:rPr>
        <w:t>two</w:t>
      </w:r>
      <w:r w:rsidRPr="00613BB9">
        <w:rPr>
          <w:rStyle w:val="HTML1"/>
        </w:rPr>
        <w:t xml:space="preserve"> ways </w:t>
      </w:r>
      <w:r w:rsidRPr="00613BB9">
        <w:rPr>
          <w:rStyle w:val="hljs-builtin"/>
        </w:rPr>
        <w:t>to</w:t>
      </w:r>
      <w:r w:rsidRPr="00613BB9">
        <w:rPr>
          <w:rStyle w:val="HTML1"/>
        </w:rPr>
        <w:t xml:space="preserve"> specify </w:t>
      </w:r>
      <w:r w:rsidRPr="00613BB9">
        <w:rPr>
          <w:rStyle w:val="hljs-operator"/>
        </w:rPr>
        <w:t>the</w:t>
      </w:r>
      <w:r w:rsidRPr="00613BB9">
        <w:rPr>
          <w:rStyle w:val="HTML1"/>
        </w:rPr>
        <w:t xml:space="preserve"> identifier:</w:t>
      </w:r>
    </w:p>
    <w:p w14:paraId="13B061A0" w14:textId="77777777" w:rsidR="004C1BE2" w:rsidRPr="00613BB9" w:rsidRDefault="004C1BE2" w:rsidP="004C1BE2">
      <w:pPr>
        <w:pStyle w:val="HTML"/>
        <w:rPr>
          <w:rStyle w:val="HTML1"/>
        </w:rPr>
      </w:pPr>
    </w:p>
    <w:p w14:paraId="709DE607" w14:textId="77777777" w:rsidR="004C1BE2" w:rsidRPr="00613BB9" w:rsidRDefault="004C1BE2" w:rsidP="004C1BE2">
      <w:pPr>
        <w:pStyle w:val="HTML"/>
        <w:rPr>
          <w:rStyle w:val="HTML1"/>
        </w:rPr>
      </w:pPr>
      <w:r w:rsidRPr="00613BB9">
        <w:rPr>
          <w:rStyle w:val="HTML1"/>
        </w:rPr>
        <w:t xml:space="preserve">    :::python</w:t>
      </w:r>
    </w:p>
    <w:p w14:paraId="748E8F81" w14:textId="77777777" w:rsidR="004C1BE2" w:rsidRPr="00613BB9" w:rsidRDefault="004C1BE2" w:rsidP="004C1BE2">
      <w:pPr>
        <w:pStyle w:val="HTML"/>
        <w:rPr>
          <w:rStyle w:val="HTML1"/>
        </w:rPr>
      </w:pPr>
      <w:r w:rsidRPr="00613BB9">
        <w:rPr>
          <w:rStyle w:val="HTML1"/>
        </w:rPr>
        <w:t xml:space="preserve">    print(</w:t>
      </w:r>
      <w:r w:rsidRPr="00613BB9">
        <w:rPr>
          <w:rStyle w:val="hljs-string"/>
        </w:rPr>
        <w:t>"The triple-colon syntax will *not* show line numbers."</w:t>
      </w:r>
      <w:r w:rsidRPr="00613BB9">
        <w:rPr>
          <w:rStyle w:val="HTML1"/>
        </w:rPr>
        <w:t>)</w:t>
      </w:r>
    </w:p>
    <w:p w14:paraId="1C243689" w14:textId="77777777" w:rsidR="004C1BE2" w:rsidRPr="00613BB9" w:rsidRDefault="004C1BE2" w:rsidP="004C1BE2">
      <w:pPr>
        <w:pStyle w:val="HTML"/>
        <w:rPr>
          <w:rStyle w:val="HTML1"/>
        </w:rPr>
      </w:pPr>
    </w:p>
    <w:p w14:paraId="344CE430" w14:textId="77777777" w:rsidR="004C1BE2" w:rsidRPr="00613BB9" w:rsidRDefault="004C1BE2" w:rsidP="004C1BE2">
      <w:pPr>
        <w:pStyle w:val="HTML"/>
        <w:rPr>
          <w:rStyle w:val="HTML1"/>
        </w:rPr>
      </w:pPr>
      <w:r w:rsidRPr="00613BB9">
        <w:rPr>
          <w:rStyle w:val="HTML1"/>
        </w:rPr>
        <w:t xml:space="preserve">To display </w:t>
      </w:r>
      <w:r w:rsidRPr="00613BB9">
        <w:rPr>
          <w:rStyle w:val="hljs-builtin"/>
        </w:rPr>
        <w:t>line</w:t>
      </w:r>
      <w:r w:rsidRPr="00613BB9">
        <w:rPr>
          <w:rStyle w:val="HTML1"/>
        </w:rPr>
        <w:t xml:space="preserve"> numbers, use </w:t>
      </w:r>
      <w:r w:rsidRPr="00613BB9">
        <w:rPr>
          <w:rStyle w:val="hljs-operator"/>
        </w:rPr>
        <w:t>a</w:t>
      </w:r>
      <w:r w:rsidRPr="00613BB9">
        <w:rPr>
          <w:rStyle w:val="HTML1"/>
        </w:rPr>
        <w:t xml:space="preserve"> path-less shebang instead </w:t>
      </w:r>
      <w:r w:rsidRPr="00613BB9">
        <w:rPr>
          <w:rStyle w:val="hljs-operator"/>
        </w:rPr>
        <w:t>of</w:t>
      </w:r>
      <w:r w:rsidRPr="00613BB9">
        <w:rPr>
          <w:rStyle w:val="HTML1"/>
        </w:rPr>
        <w:t xml:space="preserve"> colons:</w:t>
      </w:r>
    </w:p>
    <w:p w14:paraId="04DAC4AE" w14:textId="77777777" w:rsidR="004C1BE2" w:rsidRPr="00613BB9" w:rsidRDefault="004C1BE2" w:rsidP="004C1BE2">
      <w:pPr>
        <w:pStyle w:val="HTML"/>
        <w:rPr>
          <w:rStyle w:val="HTML1"/>
        </w:rPr>
      </w:pPr>
    </w:p>
    <w:p w14:paraId="57B80660" w14:textId="77777777" w:rsidR="004C1BE2" w:rsidRPr="00613BB9" w:rsidRDefault="004C1BE2" w:rsidP="004C1BE2">
      <w:pPr>
        <w:pStyle w:val="HTML"/>
        <w:rPr>
          <w:rStyle w:val="HTML1"/>
        </w:rPr>
      </w:pPr>
      <w:r w:rsidRPr="00613BB9">
        <w:rPr>
          <w:rStyle w:val="HTML1"/>
        </w:rPr>
        <w:t xml:space="preserve">    </w:t>
      </w:r>
      <w:r w:rsidRPr="00613BB9">
        <w:rPr>
          <w:rStyle w:val="hljs-comment"/>
        </w:rPr>
        <w:t>#!python</w:t>
      </w:r>
    </w:p>
    <w:p w14:paraId="49D96F6F" w14:textId="77777777" w:rsidR="004C1BE2" w:rsidRPr="00613BB9" w:rsidRDefault="004C1BE2" w:rsidP="004C1BE2">
      <w:pPr>
        <w:pStyle w:val="HTML"/>
      </w:pPr>
      <w:r w:rsidRPr="00613BB9">
        <w:rPr>
          <w:rStyle w:val="HTML1"/>
        </w:rPr>
        <w:t xml:space="preserve">    print(</w:t>
      </w:r>
      <w:r w:rsidRPr="00613BB9">
        <w:rPr>
          <w:rStyle w:val="hljs-string"/>
        </w:rPr>
        <w:t>"The path-less shebang syntax *will* show line numbers."</w:t>
      </w:r>
      <w:r w:rsidRPr="00613BB9">
        <w:rPr>
          <w:rStyle w:val="HTML1"/>
        </w:rPr>
        <w:t>)</w:t>
      </w:r>
    </w:p>
    <w:p w14:paraId="3594D801" w14:textId="77777777" w:rsidR="004C1BE2" w:rsidRPr="00613BB9" w:rsidRDefault="004C1BE2" w:rsidP="004C1BE2">
      <w:pPr>
        <w:pStyle w:val="a3"/>
      </w:pPr>
      <w:r w:rsidRPr="00613BB9">
        <w:t>指定的语言标识符 (如 python、ruby) 应该出现在</w:t>
      </w:r>
      <w:hyperlink r:id="rId1973" w:history="1">
        <w:r w:rsidRPr="00613BB9">
          <w:rPr>
            <w:rStyle w:val="a4"/>
            <w:color w:val="auto"/>
          </w:rPr>
          <w:t>list of available lexers</w:t>
        </w:r>
      </w:hyperlink>
      <w:r w:rsidRPr="00613BB9">
        <w:t>中。</w:t>
      </w:r>
    </w:p>
    <w:p w14:paraId="2A2F80AC" w14:textId="77777777" w:rsidR="004C1BE2" w:rsidRPr="00613BB9" w:rsidRDefault="004C1BE2" w:rsidP="004C1BE2">
      <w:pPr>
        <w:pStyle w:val="a3"/>
      </w:pPr>
      <w:r w:rsidRPr="00613BB9">
        <w:t>使用 reStructuredText 时, 代码块指令 (code-block directive) 中提供了以下选项: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795"/>
        <w:gridCol w:w="6071"/>
      </w:tblGrid>
      <w:tr w:rsidR="004C1BE2" w:rsidRPr="00613BB9" w14:paraId="17F72D97" w14:textId="77777777" w:rsidTr="00170578">
        <w:trPr>
          <w:tblHeader/>
          <w:tblCellSpacing w:w="15" w:type="dxa"/>
        </w:trPr>
        <w:tc>
          <w:tcPr>
            <w:tcW w:w="0" w:type="auto"/>
            <w:vAlign w:val="center"/>
            <w:hideMark/>
          </w:tcPr>
          <w:p w14:paraId="7B6805F2" w14:textId="77777777" w:rsidR="004C1BE2" w:rsidRPr="00613BB9" w:rsidRDefault="004C1BE2" w:rsidP="00170578">
            <w:pPr>
              <w:rPr>
                <w:rFonts w:ascii="宋体" w:eastAsia="宋体" w:hAnsi="宋体"/>
                <w:b/>
                <w:bCs/>
              </w:rPr>
            </w:pPr>
            <w:r w:rsidRPr="00613BB9">
              <w:rPr>
                <w:rFonts w:ascii="宋体" w:eastAsia="宋体" w:hAnsi="宋体"/>
                <w:b/>
                <w:bCs/>
              </w:rPr>
              <w:t>选项</w:t>
            </w:r>
          </w:p>
        </w:tc>
        <w:tc>
          <w:tcPr>
            <w:tcW w:w="0" w:type="auto"/>
            <w:vAlign w:val="center"/>
            <w:hideMark/>
          </w:tcPr>
          <w:p w14:paraId="60B90F58" w14:textId="77777777" w:rsidR="004C1BE2" w:rsidRPr="00613BB9" w:rsidRDefault="004C1BE2" w:rsidP="00170578">
            <w:pPr>
              <w:rPr>
                <w:rFonts w:ascii="宋体" w:eastAsia="宋体" w:hAnsi="宋体"/>
                <w:b/>
                <w:bCs/>
              </w:rPr>
            </w:pPr>
            <w:r w:rsidRPr="00613BB9">
              <w:rPr>
                <w:rFonts w:ascii="宋体" w:eastAsia="宋体" w:hAnsi="宋体"/>
                <w:b/>
                <w:bCs/>
              </w:rPr>
              <w:t>有效值</w:t>
            </w:r>
          </w:p>
        </w:tc>
        <w:tc>
          <w:tcPr>
            <w:tcW w:w="0" w:type="auto"/>
            <w:vAlign w:val="center"/>
            <w:hideMark/>
          </w:tcPr>
          <w:p w14:paraId="368E9BAE" w14:textId="77777777" w:rsidR="004C1BE2" w:rsidRPr="00613BB9" w:rsidRDefault="004C1BE2" w:rsidP="00170578">
            <w:pPr>
              <w:jc w:val="center"/>
              <w:rPr>
                <w:rFonts w:ascii="宋体" w:eastAsia="宋体" w:hAnsi="宋体"/>
                <w:b/>
                <w:bCs/>
              </w:rPr>
            </w:pPr>
            <w:r w:rsidRPr="00613BB9">
              <w:rPr>
                <w:rFonts w:ascii="宋体" w:eastAsia="宋体" w:hAnsi="宋体"/>
                <w:b/>
                <w:bCs/>
              </w:rPr>
              <w:t>描述</w:t>
            </w:r>
          </w:p>
        </w:tc>
      </w:tr>
      <w:tr w:rsidR="004C1BE2" w:rsidRPr="00613BB9" w14:paraId="6B333D98" w14:textId="77777777" w:rsidTr="00170578">
        <w:trPr>
          <w:tblCellSpacing w:w="15" w:type="dxa"/>
        </w:trPr>
        <w:tc>
          <w:tcPr>
            <w:tcW w:w="0" w:type="auto"/>
            <w:vAlign w:val="center"/>
            <w:hideMark/>
          </w:tcPr>
          <w:p w14:paraId="009CC95C" w14:textId="77777777" w:rsidR="004C1BE2" w:rsidRPr="00613BB9" w:rsidRDefault="004C1BE2" w:rsidP="00170578">
            <w:pPr>
              <w:jc w:val="left"/>
              <w:rPr>
                <w:rFonts w:ascii="宋体" w:eastAsia="宋体" w:hAnsi="宋体"/>
              </w:rPr>
            </w:pPr>
            <w:r w:rsidRPr="00613BB9">
              <w:rPr>
                <w:rFonts w:ascii="宋体" w:eastAsia="宋体" w:hAnsi="宋体"/>
              </w:rPr>
              <w:t>anchorlinenos</w:t>
            </w:r>
          </w:p>
        </w:tc>
        <w:tc>
          <w:tcPr>
            <w:tcW w:w="0" w:type="auto"/>
            <w:vAlign w:val="center"/>
            <w:hideMark/>
          </w:tcPr>
          <w:p w14:paraId="19E5772F" w14:textId="77777777" w:rsidR="004C1BE2" w:rsidRPr="00613BB9" w:rsidRDefault="004C1BE2" w:rsidP="00170578">
            <w:pPr>
              <w:rPr>
                <w:rFonts w:ascii="宋体" w:eastAsia="宋体" w:hAnsi="宋体"/>
              </w:rPr>
            </w:pPr>
            <w:r w:rsidRPr="00613BB9">
              <w:rPr>
                <w:rFonts w:ascii="宋体" w:eastAsia="宋体" w:hAnsi="宋体"/>
              </w:rPr>
              <w:t>N/A</w:t>
            </w:r>
          </w:p>
        </w:tc>
        <w:tc>
          <w:tcPr>
            <w:tcW w:w="0" w:type="auto"/>
            <w:vAlign w:val="center"/>
            <w:hideMark/>
          </w:tcPr>
          <w:p w14:paraId="131A18B9" w14:textId="77777777" w:rsidR="004C1BE2" w:rsidRPr="00613BB9" w:rsidRDefault="004C1BE2" w:rsidP="00170578">
            <w:pPr>
              <w:rPr>
                <w:rFonts w:ascii="宋体" w:eastAsia="宋体" w:hAnsi="宋体"/>
              </w:rPr>
            </w:pPr>
            <w:r w:rsidRPr="00613BB9">
              <w:rPr>
                <w:rFonts w:ascii="宋体" w:eastAsia="宋体" w:hAnsi="宋体"/>
              </w:rPr>
              <w:t>如果在</w:t>
            </w:r>
            <w:r w:rsidRPr="00613BB9">
              <w:rPr>
                <w:rStyle w:val="HTML1"/>
              </w:rPr>
              <w:t>&lt;a&gt;</w:t>
            </w:r>
            <w:r w:rsidRPr="00613BB9">
              <w:rPr>
                <w:rFonts w:ascii="宋体" w:eastAsia="宋体" w:hAnsi="宋体"/>
              </w:rPr>
              <w:t>标记中显示行号</w:t>
            </w:r>
          </w:p>
        </w:tc>
      </w:tr>
      <w:tr w:rsidR="004C1BE2" w:rsidRPr="00613BB9" w14:paraId="4F890398" w14:textId="77777777" w:rsidTr="00170578">
        <w:trPr>
          <w:tblCellSpacing w:w="15" w:type="dxa"/>
        </w:trPr>
        <w:tc>
          <w:tcPr>
            <w:tcW w:w="0" w:type="auto"/>
            <w:vAlign w:val="center"/>
            <w:hideMark/>
          </w:tcPr>
          <w:p w14:paraId="27CEE43F" w14:textId="77777777" w:rsidR="004C1BE2" w:rsidRPr="00613BB9" w:rsidRDefault="004C1BE2" w:rsidP="00170578">
            <w:pPr>
              <w:rPr>
                <w:rFonts w:ascii="宋体" w:eastAsia="宋体" w:hAnsi="宋体"/>
              </w:rPr>
            </w:pPr>
            <w:r w:rsidRPr="00613BB9">
              <w:rPr>
                <w:rFonts w:ascii="宋体" w:eastAsia="宋体" w:hAnsi="宋体"/>
              </w:rPr>
              <w:t>classprefix</w:t>
            </w:r>
          </w:p>
        </w:tc>
        <w:tc>
          <w:tcPr>
            <w:tcW w:w="0" w:type="auto"/>
            <w:vAlign w:val="center"/>
            <w:hideMark/>
          </w:tcPr>
          <w:p w14:paraId="47171609" w14:textId="77777777" w:rsidR="004C1BE2" w:rsidRPr="00613BB9" w:rsidRDefault="004C1BE2" w:rsidP="00170578">
            <w:pPr>
              <w:rPr>
                <w:rFonts w:ascii="宋体" w:eastAsia="宋体" w:hAnsi="宋体"/>
              </w:rPr>
            </w:pPr>
            <w:r w:rsidRPr="00613BB9">
              <w:rPr>
                <w:rFonts w:ascii="宋体" w:eastAsia="宋体" w:hAnsi="宋体"/>
              </w:rPr>
              <w:t>String</w:t>
            </w:r>
          </w:p>
        </w:tc>
        <w:tc>
          <w:tcPr>
            <w:tcW w:w="0" w:type="auto"/>
            <w:vAlign w:val="center"/>
            <w:hideMark/>
          </w:tcPr>
          <w:p w14:paraId="5BB5263E" w14:textId="77777777" w:rsidR="004C1BE2" w:rsidRPr="00613BB9" w:rsidRDefault="004C1BE2" w:rsidP="00170578">
            <w:pPr>
              <w:rPr>
                <w:rFonts w:ascii="宋体" w:eastAsia="宋体" w:hAnsi="宋体"/>
              </w:rPr>
            </w:pPr>
            <w:r w:rsidRPr="00613BB9">
              <w:rPr>
                <w:rFonts w:ascii="宋体" w:eastAsia="宋体" w:hAnsi="宋体"/>
              </w:rPr>
              <w:t>标记类名</w:t>
            </w:r>
          </w:p>
        </w:tc>
      </w:tr>
      <w:tr w:rsidR="004C1BE2" w:rsidRPr="00613BB9" w14:paraId="4F47167E" w14:textId="77777777" w:rsidTr="00170578">
        <w:trPr>
          <w:tblCellSpacing w:w="15" w:type="dxa"/>
        </w:trPr>
        <w:tc>
          <w:tcPr>
            <w:tcW w:w="0" w:type="auto"/>
            <w:vAlign w:val="center"/>
            <w:hideMark/>
          </w:tcPr>
          <w:p w14:paraId="565BCDB6" w14:textId="77777777" w:rsidR="004C1BE2" w:rsidRPr="00613BB9" w:rsidRDefault="004C1BE2" w:rsidP="00170578">
            <w:pPr>
              <w:rPr>
                <w:rFonts w:ascii="宋体" w:eastAsia="宋体" w:hAnsi="宋体"/>
              </w:rPr>
            </w:pPr>
            <w:r w:rsidRPr="00613BB9">
              <w:rPr>
                <w:rFonts w:ascii="宋体" w:eastAsia="宋体" w:hAnsi="宋体"/>
              </w:rPr>
              <w:t>hl_lines</w:t>
            </w:r>
          </w:p>
        </w:tc>
        <w:tc>
          <w:tcPr>
            <w:tcW w:w="0" w:type="auto"/>
            <w:vAlign w:val="center"/>
            <w:hideMark/>
          </w:tcPr>
          <w:p w14:paraId="1AEFA3C0" w14:textId="77777777" w:rsidR="004C1BE2" w:rsidRPr="00613BB9" w:rsidRDefault="004C1BE2" w:rsidP="00170578">
            <w:pPr>
              <w:rPr>
                <w:rFonts w:ascii="宋体" w:eastAsia="宋体" w:hAnsi="宋体"/>
              </w:rPr>
            </w:pPr>
            <w:r w:rsidRPr="00613BB9">
              <w:rPr>
                <w:rFonts w:ascii="宋体" w:eastAsia="宋体" w:hAnsi="宋体"/>
              </w:rPr>
              <w:t>numbers</w:t>
            </w:r>
          </w:p>
        </w:tc>
        <w:tc>
          <w:tcPr>
            <w:tcW w:w="0" w:type="auto"/>
            <w:vAlign w:val="center"/>
            <w:hideMark/>
          </w:tcPr>
          <w:p w14:paraId="7669AE0D" w14:textId="77777777" w:rsidR="004C1BE2" w:rsidRPr="00613BB9" w:rsidRDefault="004C1BE2" w:rsidP="00170578">
            <w:pPr>
              <w:rPr>
                <w:rFonts w:ascii="宋体" w:eastAsia="宋体" w:hAnsi="宋体"/>
              </w:rPr>
            </w:pPr>
            <w:r w:rsidRPr="00613BB9">
              <w:rPr>
                <w:rFonts w:ascii="宋体" w:eastAsia="宋体" w:hAnsi="宋体"/>
              </w:rPr>
              <w:t>要突出显示的行的list, 其中要突出显示的行号由空格分隔。这类似于在Sphinx中的</w:t>
            </w:r>
            <w:r w:rsidRPr="00613BB9">
              <w:rPr>
                <w:rStyle w:val="HTML1"/>
              </w:rPr>
              <w:t>emphasize-lines</w:t>
            </w:r>
            <w:r w:rsidRPr="00613BB9">
              <w:rPr>
                <w:rFonts w:ascii="宋体" w:eastAsia="宋体" w:hAnsi="宋体"/>
              </w:rPr>
              <w:t>, 但它不支持用连字符</w:t>
            </w:r>
            <w:r w:rsidRPr="00613BB9">
              <w:rPr>
                <w:rFonts w:ascii="宋体" w:eastAsia="宋体" w:hAnsi="宋体"/>
              </w:rPr>
              <w:lastRenderedPageBreak/>
              <w:t>分隔的行号范围, 或逗号分隔的行号。</w:t>
            </w:r>
          </w:p>
        </w:tc>
      </w:tr>
      <w:tr w:rsidR="004C1BE2" w:rsidRPr="00613BB9" w14:paraId="6BC16E9D" w14:textId="77777777" w:rsidTr="00170578">
        <w:trPr>
          <w:tblCellSpacing w:w="15" w:type="dxa"/>
        </w:trPr>
        <w:tc>
          <w:tcPr>
            <w:tcW w:w="0" w:type="auto"/>
            <w:vAlign w:val="center"/>
            <w:hideMark/>
          </w:tcPr>
          <w:p w14:paraId="7536BDA8" w14:textId="77777777" w:rsidR="004C1BE2" w:rsidRPr="00613BB9" w:rsidRDefault="004C1BE2" w:rsidP="00170578">
            <w:pPr>
              <w:rPr>
                <w:rFonts w:ascii="宋体" w:eastAsia="宋体" w:hAnsi="宋体"/>
              </w:rPr>
            </w:pPr>
            <w:r w:rsidRPr="00613BB9">
              <w:rPr>
                <w:rFonts w:ascii="宋体" w:eastAsia="宋体" w:hAnsi="宋体"/>
              </w:rPr>
              <w:lastRenderedPageBreak/>
              <w:t>lineanchors</w:t>
            </w:r>
          </w:p>
        </w:tc>
        <w:tc>
          <w:tcPr>
            <w:tcW w:w="0" w:type="auto"/>
            <w:vAlign w:val="center"/>
            <w:hideMark/>
          </w:tcPr>
          <w:p w14:paraId="5016C6B9" w14:textId="77777777" w:rsidR="004C1BE2" w:rsidRPr="00613BB9" w:rsidRDefault="004C1BE2" w:rsidP="00170578">
            <w:pPr>
              <w:rPr>
                <w:rFonts w:ascii="宋体" w:eastAsia="宋体" w:hAnsi="宋体"/>
              </w:rPr>
            </w:pPr>
            <w:r w:rsidRPr="00613BB9">
              <w:rPr>
                <w:rFonts w:ascii="宋体" w:eastAsia="宋体" w:hAnsi="宋体"/>
              </w:rPr>
              <w:t>string</w:t>
            </w:r>
          </w:p>
        </w:tc>
        <w:tc>
          <w:tcPr>
            <w:tcW w:w="0" w:type="auto"/>
            <w:vAlign w:val="center"/>
            <w:hideMark/>
          </w:tcPr>
          <w:p w14:paraId="14D2883E" w14:textId="77777777" w:rsidR="004C1BE2" w:rsidRPr="00613BB9" w:rsidRDefault="004C1BE2" w:rsidP="00170578">
            <w:pPr>
              <w:rPr>
                <w:rFonts w:ascii="宋体" w:eastAsia="宋体" w:hAnsi="宋体"/>
              </w:rPr>
            </w:pPr>
            <w:r w:rsidRPr="00613BB9">
              <w:rPr>
                <w:rFonts w:ascii="宋体" w:eastAsia="宋体" w:hAnsi="宋体"/>
              </w:rPr>
              <w:t>在lineanchors和-linenumber之间对其中的每一行进行包装。</w:t>
            </w:r>
          </w:p>
        </w:tc>
      </w:tr>
      <w:tr w:rsidR="004C1BE2" w:rsidRPr="00613BB9" w14:paraId="11CC9DE6" w14:textId="77777777" w:rsidTr="00170578">
        <w:trPr>
          <w:tblCellSpacing w:w="15" w:type="dxa"/>
        </w:trPr>
        <w:tc>
          <w:tcPr>
            <w:tcW w:w="0" w:type="auto"/>
            <w:vAlign w:val="center"/>
            <w:hideMark/>
          </w:tcPr>
          <w:p w14:paraId="76BD70CC" w14:textId="77777777" w:rsidR="004C1BE2" w:rsidRPr="00613BB9" w:rsidRDefault="004C1BE2" w:rsidP="00170578">
            <w:pPr>
              <w:rPr>
                <w:rFonts w:ascii="宋体" w:eastAsia="宋体" w:hAnsi="宋体"/>
              </w:rPr>
            </w:pPr>
            <w:r w:rsidRPr="00613BB9">
              <w:rPr>
                <w:rFonts w:ascii="宋体" w:eastAsia="宋体" w:hAnsi="宋体"/>
              </w:rPr>
              <w:t>………太多了了</w:t>
            </w:r>
          </w:p>
        </w:tc>
        <w:tc>
          <w:tcPr>
            <w:tcW w:w="0" w:type="auto"/>
            <w:vAlign w:val="center"/>
            <w:hideMark/>
          </w:tcPr>
          <w:p w14:paraId="5C9D3460" w14:textId="77777777" w:rsidR="004C1BE2" w:rsidRPr="00613BB9" w:rsidRDefault="004C1BE2" w:rsidP="00170578">
            <w:pPr>
              <w:rPr>
                <w:rFonts w:ascii="宋体" w:eastAsia="宋体" w:hAnsi="宋体"/>
              </w:rPr>
            </w:pPr>
            <w:r w:rsidRPr="00613BB9">
              <w:rPr>
                <w:rFonts w:ascii="宋体" w:eastAsia="宋体" w:hAnsi="宋体"/>
              </w:rPr>
              <w:t>去看原文吧</w:t>
            </w:r>
          </w:p>
        </w:tc>
        <w:tc>
          <w:tcPr>
            <w:tcW w:w="0" w:type="auto"/>
            <w:vAlign w:val="center"/>
            <w:hideMark/>
          </w:tcPr>
          <w:p w14:paraId="15EF20DE" w14:textId="77777777" w:rsidR="004C1BE2" w:rsidRPr="00613BB9" w:rsidRDefault="00717723" w:rsidP="00170578">
            <w:pPr>
              <w:rPr>
                <w:rFonts w:ascii="宋体" w:eastAsia="宋体" w:hAnsi="宋体"/>
              </w:rPr>
            </w:pPr>
            <w:hyperlink r:id="rId1974" w:anchor="syntax-highlighting" w:history="1">
              <w:r w:rsidR="004C1BE2" w:rsidRPr="00613BB9">
                <w:rPr>
                  <w:rStyle w:val="a4"/>
                  <w:rFonts w:ascii="宋体" w:eastAsia="宋体" w:hAnsi="宋体"/>
                  <w:color w:val="auto"/>
                </w:rPr>
                <w:t>http://docs.getpelican.com/en/stable/content.html#syntax-highlighting</w:t>
              </w:r>
            </w:hyperlink>
          </w:p>
        </w:tc>
      </w:tr>
    </w:tbl>
    <w:p w14:paraId="71D22B56" w14:textId="77777777" w:rsidR="004C1BE2" w:rsidRPr="00613BB9" w:rsidRDefault="004C1BE2" w:rsidP="004C1BE2">
      <w:pPr>
        <w:pStyle w:val="a3"/>
      </w:pPr>
      <w:r w:rsidRPr="00613BB9">
        <w:t xml:space="preserve">Note：不同的版本中, 您的 Pygments 模块可能没有所有可用的选项。有关每个选项的详细信息, 请参阅 </w:t>
      </w:r>
      <w:hyperlink r:id="rId1975" w:history="1">
        <w:r w:rsidRPr="00613BB9">
          <w:rPr>
            <w:rStyle w:val="a4"/>
            <w:color w:val="auto"/>
          </w:rPr>
          <w:t>Pygments 文档</w:t>
        </w:r>
      </w:hyperlink>
      <w:r w:rsidRPr="00613BB9">
        <w:t>的 HtmlFormatter 部分。</w:t>
      </w:r>
    </w:p>
    <w:p w14:paraId="26D57795" w14:textId="77777777" w:rsidR="004C1BE2" w:rsidRPr="00613BB9" w:rsidRDefault="004C1BE2" w:rsidP="004C1BE2">
      <w:pPr>
        <w:pStyle w:val="a3"/>
      </w:pPr>
      <w:r w:rsidRPr="00613BB9">
        <w:t>例如, 下面的代码块启用行号, 从153开始, 并使用 pgcss 前缀 Pygments css 类, 以使名称更加独特, 并避免可能的 css 冲突:</w:t>
      </w:r>
    </w:p>
    <w:p w14:paraId="665953FC" w14:textId="77777777" w:rsidR="004C1BE2" w:rsidRPr="00613BB9" w:rsidRDefault="004C1BE2" w:rsidP="004C1BE2">
      <w:pPr>
        <w:pStyle w:val="HTML"/>
        <w:rPr>
          <w:rStyle w:val="HTML1"/>
        </w:rPr>
      </w:pPr>
      <w:r w:rsidRPr="00613BB9">
        <w:rPr>
          <w:rStyle w:val="HTML1"/>
        </w:rPr>
        <w:t>.. code-</w:t>
      </w:r>
      <w:r w:rsidRPr="00613BB9">
        <w:rPr>
          <w:rStyle w:val="hljs-symbol"/>
        </w:rPr>
        <w:t>block::</w:t>
      </w:r>
      <w:r w:rsidRPr="00613BB9">
        <w:rPr>
          <w:rStyle w:val="HTML1"/>
        </w:rPr>
        <w:t xml:space="preserve"> identifier</w:t>
      </w:r>
    </w:p>
    <w:p w14:paraId="0BF7E7FB" w14:textId="77777777" w:rsidR="004C1BE2" w:rsidRPr="00613BB9" w:rsidRDefault="004C1BE2" w:rsidP="004C1BE2">
      <w:pPr>
        <w:pStyle w:val="HTML"/>
        <w:rPr>
          <w:rStyle w:val="HTML1"/>
        </w:rPr>
      </w:pPr>
      <w:r w:rsidRPr="00613BB9">
        <w:rPr>
          <w:rStyle w:val="HTML1"/>
        </w:rPr>
        <w:t xml:space="preserve">    </w:t>
      </w:r>
      <w:r w:rsidRPr="00613BB9">
        <w:rPr>
          <w:rStyle w:val="hljs-symbol"/>
        </w:rPr>
        <w:t>:classprefix:</w:t>
      </w:r>
      <w:r w:rsidRPr="00613BB9">
        <w:rPr>
          <w:rStyle w:val="HTML1"/>
        </w:rPr>
        <w:t xml:space="preserve"> pgcss</w:t>
      </w:r>
    </w:p>
    <w:p w14:paraId="408B3E35" w14:textId="77777777" w:rsidR="004C1BE2" w:rsidRPr="00613BB9" w:rsidRDefault="004C1BE2" w:rsidP="004C1BE2">
      <w:pPr>
        <w:pStyle w:val="HTML"/>
        <w:rPr>
          <w:rStyle w:val="HTML1"/>
        </w:rPr>
      </w:pPr>
      <w:r w:rsidRPr="00613BB9">
        <w:rPr>
          <w:rStyle w:val="HTML1"/>
        </w:rPr>
        <w:t xml:space="preserve">    </w:t>
      </w:r>
      <w:r w:rsidRPr="00613BB9">
        <w:rPr>
          <w:rStyle w:val="hljs-symbol"/>
        </w:rPr>
        <w:t>:linenos:</w:t>
      </w:r>
      <w:r w:rsidRPr="00613BB9">
        <w:rPr>
          <w:rStyle w:val="HTML1"/>
        </w:rPr>
        <w:t xml:space="preserve"> table</w:t>
      </w:r>
    </w:p>
    <w:p w14:paraId="38DE4FAC" w14:textId="77777777" w:rsidR="004C1BE2" w:rsidRPr="00613BB9" w:rsidRDefault="004C1BE2" w:rsidP="004C1BE2">
      <w:pPr>
        <w:pStyle w:val="HTML"/>
        <w:rPr>
          <w:rStyle w:val="HTML1"/>
        </w:rPr>
      </w:pPr>
      <w:r w:rsidRPr="00613BB9">
        <w:rPr>
          <w:rStyle w:val="HTML1"/>
        </w:rPr>
        <w:t xml:space="preserve">    </w:t>
      </w:r>
      <w:r w:rsidRPr="00613BB9">
        <w:rPr>
          <w:rStyle w:val="hljs-symbol"/>
        </w:rPr>
        <w:t>:linenostart:</w:t>
      </w:r>
      <w:r w:rsidRPr="00613BB9">
        <w:rPr>
          <w:rStyle w:val="HTML1"/>
        </w:rPr>
        <w:t xml:space="preserve"> </w:t>
      </w:r>
      <w:r w:rsidRPr="00613BB9">
        <w:rPr>
          <w:rStyle w:val="hljs-number"/>
        </w:rPr>
        <w:t>153</w:t>
      </w:r>
    </w:p>
    <w:p w14:paraId="43A339D9" w14:textId="77777777" w:rsidR="004C1BE2" w:rsidRPr="00613BB9" w:rsidRDefault="004C1BE2" w:rsidP="004C1BE2">
      <w:pPr>
        <w:pStyle w:val="HTML"/>
        <w:rPr>
          <w:rStyle w:val="HTML1"/>
        </w:rPr>
      </w:pPr>
    </w:p>
    <w:p w14:paraId="67EF14CB" w14:textId="77777777" w:rsidR="004C1BE2" w:rsidRPr="00613BB9" w:rsidRDefault="004C1BE2" w:rsidP="004C1BE2">
      <w:pPr>
        <w:pStyle w:val="HTML"/>
      </w:pPr>
      <w:r w:rsidRPr="00613BB9">
        <w:rPr>
          <w:rStyle w:val="HTML1"/>
        </w:rPr>
        <w:t xml:space="preserve">   &lt;indented code block goes here&gt;</w:t>
      </w:r>
    </w:p>
    <w:p w14:paraId="59FD9D37" w14:textId="77777777" w:rsidR="004C1BE2" w:rsidRPr="00613BB9" w:rsidRDefault="004C1BE2" w:rsidP="004C1BE2">
      <w:pPr>
        <w:pStyle w:val="3"/>
      </w:pPr>
      <w:bookmarkStart w:id="355" w:name="_Toc46394957"/>
      <w:r w:rsidRPr="00613BB9">
        <w:t>Publishing drafts 草稿</w:t>
      </w:r>
      <w:bookmarkEnd w:id="355"/>
    </w:p>
    <w:p w14:paraId="71852F47" w14:textId="77777777" w:rsidR="004C1BE2" w:rsidRPr="00613BB9" w:rsidRDefault="004C1BE2" w:rsidP="004C1BE2">
      <w:pPr>
        <w:pStyle w:val="a3"/>
      </w:pPr>
      <w:r w:rsidRPr="00613BB9">
        <w:t>如果要将文章发布为草稿 (例如, 在发布前供好友审阅)，可以将</w:t>
      </w:r>
      <w:r w:rsidRPr="00613BB9">
        <w:rPr>
          <w:rStyle w:val="HTML1"/>
        </w:rPr>
        <w:t>Status:draft</w:t>
      </w:r>
      <w:r w:rsidRPr="00613BB9">
        <w:t xml:space="preserve"> 属性添加到其信息（metadata) 中。然后, 该文章将输出到 </w:t>
      </w:r>
      <w:r w:rsidRPr="00613BB9">
        <w:rPr>
          <w:rStyle w:val="HTML1"/>
        </w:rPr>
        <w:t>draft</w:t>
      </w:r>
      <w:r w:rsidRPr="00613BB9">
        <w:t xml:space="preserve"> 文件夹, 而不在索引页上或任何类别或标记页上列出。</w:t>
      </w:r>
    </w:p>
    <w:p w14:paraId="1D73B101" w14:textId="77777777" w:rsidR="004C1BE2" w:rsidRPr="00613BB9" w:rsidRDefault="004C1BE2" w:rsidP="004C1BE2">
      <w:pPr>
        <w:pStyle w:val="a3"/>
      </w:pPr>
      <w:r w:rsidRPr="00613BB9">
        <w:t xml:space="preserve">如果您想要所有文章自动作为草稿发布 (在文章完成前不会意外地发布), 请在 </w:t>
      </w:r>
      <w:r w:rsidRPr="00613BB9">
        <w:rPr>
          <w:rStyle w:val="HTML1"/>
        </w:rPr>
        <w:t>DEFAULT_METADATA</w:t>
      </w:r>
      <w:r w:rsidRPr="00613BB9">
        <w:t xml:space="preserve"> 中包括以下状态:</w:t>
      </w:r>
    </w:p>
    <w:p w14:paraId="7A5A30BA" w14:textId="77777777" w:rsidR="004C1BE2" w:rsidRPr="00613BB9" w:rsidRDefault="004C1BE2" w:rsidP="004C1BE2">
      <w:pPr>
        <w:pStyle w:val="HTML"/>
        <w:rPr>
          <w:rStyle w:val="HTML1"/>
        </w:rPr>
      </w:pPr>
      <w:r w:rsidRPr="00613BB9">
        <w:rPr>
          <w:rStyle w:val="HTML1"/>
        </w:rPr>
        <w:t>DEFAULT_METADATA = {</w:t>
      </w:r>
    </w:p>
    <w:p w14:paraId="710C46B4" w14:textId="77777777" w:rsidR="004C1BE2" w:rsidRPr="00613BB9" w:rsidRDefault="004C1BE2" w:rsidP="004C1BE2">
      <w:pPr>
        <w:pStyle w:val="HTML"/>
        <w:rPr>
          <w:rStyle w:val="HTML1"/>
        </w:rPr>
      </w:pPr>
      <w:r w:rsidRPr="00613BB9">
        <w:rPr>
          <w:rStyle w:val="HTML1"/>
        </w:rPr>
        <w:t xml:space="preserve">    </w:t>
      </w:r>
      <w:r w:rsidRPr="00613BB9">
        <w:rPr>
          <w:rStyle w:val="hljs-string"/>
        </w:rPr>
        <w:t>'status'</w:t>
      </w:r>
      <w:r w:rsidRPr="00613BB9">
        <w:rPr>
          <w:rStyle w:val="HTML1"/>
        </w:rPr>
        <w:t xml:space="preserve">: </w:t>
      </w:r>
      <w:r w:rsidRPr="00613BB9">
        <w:rPr>
          <w:rStyle w:val="hljs-string"/>
        </w:rPr>
        <w:t>'draft'</w:t>
      </w:r>
      <w:r w:rsidRPr="00613BB9">
        <w:rPr>
          <w:rStyle w:val="HTML1"/>
        </w:rPr>
        <w:t>,</w:t>
      </w:r>
    </w:p>
    <w:p w14:paraId="7F016065" w14:textId="77777777" w:rsidR="004C1BE2" w:rsidRPr="00613BB9" w:rsidRDefault="004C1BE2" w:rsidP="004C1BE2">
      <w:pPr>
        <w:pStyle w:val="HTML"/>
      </w:pPr>
      <w:r w:rsidRPr="00613BB9">
        <w:rPr>
          <w:rStyle w:val="HTML1"/>
        </w:rPr>
        <w:t>}</w:t>
      </w:r>
    </w:p>
    <w:p w14:paraId="72DC1061" w14:textId="77777777" w:rsidR="004C1BE2" w:rsidRPr="00613BB9" w:rsidRDefault="004C1BE2" w:rsidP="004C1BE2">
      <w:pPr>
        <w:pStyle w:val="a3"/>
      </w:pPr>
      <w:r w:rsidRPr="00613BB9">
        <w:t>若要在以上情况，即设置了默认状态为 “草稿” 时发布帖子, 请更新帖子的信息以包括</w:t>
      </w:r>
      <w:r w:rsidRPr="00613BB9">
        <w:rPr>
          <w:rStyle w:val="HTML1"/>
        </w:rPr>
        <w:t>Status: published</w:t>
      </w:r>
      <w:r w:rsidRPr="00613BB9">
        <w:t>。</w:t>
      </w:r>
    </w:p>
    <w:p w14:paraId="7F6D45A8" w14:textId="77777777" w:rsidR="004C1BE2" w:rsidRPr="00613BB9" w:rsidRDefault="00717723" w:rsidP="004C1BE2">
      <w:pPr>
        <w:rPr>
          <w:rFonts w:ascii="宋体" w:eastAsia="宋体" w:hAnsi="宋体"/>
        </w:rPr>
      </w:pPr>
      <w:r>
        <w:rPr>
          <w:rFonts w:ascii="宋体" w:eastAsia="宋体" w:hAnsi="宋体"/>
        </w:rPr>
        <w:pict w14:anchorId="1015110F">
          <v:rect id="_x0000_i1044" style="width:0;height:1.5pt" o:hralign="center" o:hrstd="t" o:hr="t" fillcolor="#a0a0a0" stroked="f"/>
        </w:pict>
      </w:r>
    </w:p>
    <w:p w14:paraId="1E1637F1" w14:textId="77777777" w:rsidR="004C1BE2" w:rsidRPr="00613BB9" w:rsidRDefault="004C1BE2" w:rsidP="004C1BE2">
      <w:pPr>
        <w:pStyle w:val="3"/>
      </w:pPr>
      <w:bookmarkStart w:id="356" w:name="t14"/>
      <w:bookmarkStart w:id="357" w:name="_Toc46394958"/>
      <w:bookmarkEnd w:id="356"/>
      <w:r w:rsidRPr="00613BB9">
        <w:t>学习小结</w:t>
      </w:r>
      <w:bookmarkEnd w:id="357"/>
    </w:p>
    <w:p w14:paraId="556CE068" w14:textId="77777777" w:rsidR="004C1BE2" w:rsidRPr="00613BB9" w:rsidRDefault="004C1BE2" w:rsidP="004C1BE2">
      <w:pPr>
        <w:pStyle w:val="a3"/>
      </w:pPr>
      <w:r w:rsidRPr="00613BB9">
        <w:t xml:space="preserve">由于对rst格式并不熟悉，重点还是看了看怎么使用目录结构以及markdown。 </w:t>
      </w:r>
      <w:r w:rsidRPr="00613BB9">
        <w:br/>
        <w:t>文章中应该包括的信息有：</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gridCol w:w="2018"/>
      </w:tblGrid>
      <w:tr w:rsidR="004C1BE2" w:rsidRPr="00613BB9" w14:paraId="7F8CE6E3" w14:textId="77777777" w:rsidTr="00170578">
        <w:trPr>
          <w:tblHeader/>
          <w:tblCellSpacing w:w="15" w:type="dxa"/>
        </w:trPr>
        <w:tc>
          <w:tcPr>
            <w:tcW w:w="0" w:type="auto"/>
            <w:vAlign w:val="center"/>
            <w:hideMark/>
          </w:tcPr>
          <w:p w14:paraId="4CE9D70A" w14:textId="77777777" w:rsidR="004C1BE2" w:rsidRPr="00613BB9" w:rsidRDefault="004C1BE2" w:rsidP="00170578">
            <w:pPr>
              <w:jc w:val="center"/>
              <w:rPr>
                <w:rFonts w:ascii="宋体" w:eastAsia="宋体" w:hAnsi="宋体"/>
                <w:b/>
                <w:bCs/>
              </w:rPr>
            </w:pPr>
            <w:r w:rsidRPr="00613BB9">
              <w:rPr>
                <w:rFonts w:ascii="宋体" w:eastAsia="宋体" w:hAnsi="宋体"/>
                <w:b/>
                <w:bCs/>
              </w:rPr>
              <w:lastRenderedPageBreak/>
              <w:t>标记</w:t>
            </w:r>
          </w:p>
        </w:tc>
        <w:tc>
          <w:tcPr>
            <w:tcW w:w="0" w:type="auto"/>
            <w:vAlign w:val="center"/>
            <w:hideMark/>
          </w:tcPr>
          <w:p w14:paraId="41EB6BA1" w14:textId="77777777" w:rsidR="004C1BE2" w:rsidRPr="00613BB9" w:rsidRDefault="004C1BE2" w:rsidP="00170578">
            <w:pPr>
              <w:jc w:val="center"/>
              <w:rPr>
                <w:rFonts w:ascii="宋体" w:eastAsia="宋体" w:hAnsi="宋体"/>
                <w:b/>
                <w:bCs/>
              </w:rPr>
            </w:pPr>
            <w:r w:rsidRPr="00613BB9">
              <w:rPr>
                <w:rFonts w:ascii="宋体" w:eastAsia="宋体" w:hAnsi="宋体"/>
                <w:b/>
                <w:bCs/>
              </w:rPr>
              <w:t>内容</w:t>
            </w:r>
          </w:p>
        </w:tc>
      </w:tr>
      <w:tr w:rsidR="004C1BE2" w:rsidRPr="00613BB9" w14:paraId="42EAAED0" w14:textId="77777777" w:rsidTr="00170578">
        <w:trPr>
          <w:tblCellSpacing w:w="15" w:type="dxa"/>
        </w:trPr>
        <w:tc>
          <w:tcPr>
            <w:tcW w:w="0" w:type="auto"/>
            <w:vAlign w:val="center"/>
            <w:hideMark/>
          </w:tcPr>
          <w:p w14:paraId="5B8285C7" w14:textId="77777777" w:rsidR="004C1BE2" w:rsidRPr="00613BB9" w:rsidRDefault="004C1BE2" w:rsidP="00170578">
            <w:pPr>
              <w:jc w:val="left"/>
              <w:rPr>
                <w:rFonts w:ascii="宋体" w:eastAsia="宋体" w:hAnsi="宋体"/>
              </w:rPr>
            </w:pPr>
            <w:r w:rsidRPr="00613BB9">
              <w:rPr>
                <w:rFonts w:ascii="宋体" w:eastAsia="宋体" w:hAnsi="宋体"/>
              </w:rPr>
              <w:t>Title</w:t>
            </w:r>
          </w:p>
        </w:tc>
        <w:tc>
          <w:tcPr>
            <w:tcW w:w="0" w:type="auto"/>
            <w:vAlign w:val="center"/>
            <w:hideMark/>
          </w:tcPr>
          <w:p w14:paraId="3953121D" w14:textId="77777777" w:rsidR="004C1BE2" w:rsidRPr="00613BB9" w:rsidRDefault="004C1BE2" w:rsidP="00170578">
            <w:pPr>
              <w:rPr>
                <w:rFonts w:ascii="宋体" w:eastAsia="宋体" w:hAnsi="宋体"/>
              </w:rPr>
            </w:pPr>
            <w:r w:rsidRPr="00613BB9">
              <w:rPr>
                <w:rFonts w:ascii="宋体" w:eastAsia="宋体" w:hAnsi="宋体"/>
              </w:rPr>
              <w:t>标题</w:t>
            </w:r>
          </w:p>
        </w:tc>
      </w:tr>
      <w:tr w:rsidR="004C1BE2" w:rsidRPr="00613BB9" w14:paraId="761934C5" w14:textId="77777777" w:rsidTr="00170578">
        <w:trPr>
          <w:tblCellSpacing w:w="15" w:type="dxa"/>
        </w:trPr>
        <w:tc>
          <w:tcPr>
            <w:tcW w:w="0" w:type="auto"/>
            <w:vAlign w:val="center"/>
            <w:hideMark/>
          </w:tcPr>
          <w:p w14:paraId="404137F5" w14:textId="77777777" w:rsidR="004C1BE2" w:rsidRPr="00613BB9" w:rsidRDefault="004C1BE2" w:rsidP="00170578">
            <w:pPr>
              <w:rPr>
                <w:rFonts w:ascii="宋体" w:eastAsia="宋体" w:hAnsi="宋体"/>
              </w:rPr>
            </w:pPr>
            <w:r w:rsidRPr="00613BB9">
              <w:rPr>
                <w:rFonts w:ascii="宋体" w:eastAsia="宋体" w:hAnsi="宋体"/>
              </w:rPr>
              <w:t>Date</w:t>
            </w:r>
          </w:p>
        </w:tc>
        <w:tc>
          <w:tcPr>
            <w:tcW w:w="0" w:type="auto"/>
            <w:vAlign w:val="center"/>
            <w:hideMark/>
          </w:tcPr>
          <w:p w14:paraId="210C760A" w14:textId="77777777" w:rsidR="004C1BE2" w:rsidRPr="00613BB9" w:rsidRDefault="004C1BE2" w:rsidP="00170578">
            <w:pPr>
              <w:rPr>
                <w:rFonts w:ascii="宋体" w:eastAsia="宋体" w:hAnsi="宋体"/>
              </w:rPr>
            </w:pPr>
            <w:r w:rsidRPr="00613BB9">
              <w:rPr>
                <w:rFonts w:ascii="宋体" w:eastAsia="宋体" w:hAnsi="宋体"/>
              </w:rPr>
              <w:t>yyyy-mm-dd hh:mm</w:t>
            </w:r>
          </w:p>
        </w:tc>
      </w:tr>
      <w:tr w:rsidR="004C1BE2" w:rsidRPr="00613BB9" w14:paraId="46075168" w14:textId="77777777" w:rsidTr="00170578">
        <w:trPr>
          <w:tblCellSpacing w:w="15" w:type="dxa"/>
        </w:trPr>
        <w:tc>
          <w:tcPr>
            <w:tcW w:w="0" w:type="auto"/>
            <w:vAlign w:val="center"/>
            <w:hideMark/>
          </w:tcPr>
          <w:p w14:paraId="400A7349" w14:textId="77777777" w:rsidR="004C1BE2" w:rsidRPr="00613BB9" w:rsidRDefault="004C1BE2" w:rsidP="00170578">
            <w:pPr>
              <w:rPr>
                <w:rFonts w:ascii="宋体" w:eastAsia="宋体" w:hAnsi="宋体"/>
              </w:rPr>
            </w:pPr>
            <w:r w:rsidRPr="00613BB9">
              <w:rPr>
                <w:rFonts w:ascii="宋体" w:eastAsia="宋体" w:hAnsi="宋体"/>
              </w:rPr>
              <w:t>Modified</w:t>
            </w:r>
          </w:p>
        </w:tc>
        <w:tc>
          <w:tcPr>
            <w:tcW w:w="0" w:type="auto"/>
            <w:vAlign w:val="center"/>
            <w:hideMark/>
          </w:tcPr>
          <w:p w14:paraId="6BF58BF6" w14:textId="77777777" w:rsidR="004C1BE2" w:rsidRPr="00613BB9" w:rsidRDefault="004C1BE2" w:rsidP="00170578">
            <w:pPr>
              <w:rPr>
                <w:rFonts w:ascii="宋体" w:eastAsia="宋体" w:hAnsi="宋体"/>
              </w:rPr>
            </w:pPr>
            <w:r w:rsidRPr="00613BB9">
              <w:rPr>
                <w:rFonts w:ascii="宋体" w:eastAsia="宋体" w:hAnsi="宋体"/>
              </w:rPr>
              <w:t>修改时间，格式同上</w:t>
            </w:r>
          </w:p>
        </w:tc>
      </w:tr>
      <w:tr w:rsidR="004C1BE2" w:rsidRPr="00613BB9" w14:paraId="0A1C4006" w14:textId="77777777" w:rsidTr="00170578">
        <w:trPr>
          <w:tblCellSpacing w:w="15" w:type="dxa"/>
        </w:trPr>
        <w:tc>
          <w:tcPr>
            <w:tcW w:w="0" w:type="auto"/>
            <w:vAlign w:val="center"/>
            <w:hideMark/>
          </w:tcPr>
          <w:p w14:paraId="21CAD222" w14:textId="77777777" w:rsidR="004C1BE2" w:rsidRPr="00613BB9" w:rsidRDefault="004C1BE2" w:rsidP="00170578">
            <w:pPr>
              <w:rPr>
                <w:rFonts w:ascii="宋体" w:eastAsia="宋体" w:hAnsi="宋体"/>
              </w:rPr>
            </w:pPr>
            <w:r w:rsidRPr="00613BB9">
              <w:rPr>
                <w:rFonts w:ascii="宋体" w:eastAsia="宋体" w:hAnsi="宋体"/>
              </w:rPr>
              <w:t>Tags</w:t>
            </w:r>
          </w:p>
        </w:tc>
        <w:tc>
          <w:tcPr>
            <w:tcW w:w="0" w:type="auto"/>
            <w:vAlign w:val="center"/>
            <w:hideMark/>
          </w:tcPr>
          <w:p w14:paraId="7CEC2389" w14:textId="77777777" w:rsidR="004C1BE2" w:rsidRPr="00613BB9" w:rsidRDefault="004C1BE2" w:rsidP="00170578">
            <w:pPr>
              <w:rPr>
                <w:rFonts w:ascii="宋体" w:eastAsia="宋体" w:hAnsi="宋体"/>
              </w:rPr>
            </w:pPr>
            <w:r w:rsidRPr="00613BB9">
              <w:rPr>
                <w:rFonts w:ascii="宋体" w:eastAsia="宋体" w:hAnsi="宋体"/>
              </w:rPr>
              <w:t>标签</w:t>
            </w:r>
          </w:p>
        </w:tc>
      </w:tr>
      <w:tr w:rsidR="004C1BE2" w:rsidRPr="00613BB9" w14:paraId="499ACB31" w14:textId="77777777" w:rsidTr="00170578">
        <w:trPr>
          <w:tblCellSpacing w:w="15" w:type="dxa"/>
        </w:trPr>
        <w:tc>
          <w:tcPr>
            <w:tcW w:w="0" w:type="auto"/>
            <w:vAlign w:val="center"/>
            <w:hideMark/>
          </w:tcPr>
          <w:p w14:paraId="78D0E664" w14:textId="77777777" w:rsidR="004C1BE2" w:rsidRPr="00613BB9" w:rsidRDefault="004C1BE2" w:rsidP="00170578">
            <w:pPr>
              <w:rPr>
                <w:rFonts w:ascii="宋体" w:eastAsia="宋体" w:hAnsi="宋体"/>
              </w:rPr>
            </w:pPr>
            <w:r w:rsidRPr="00613BB9">
              <w:rPr>
                <w:rFonts w:ascii="宋体" w:eastAsia="宋体" w:hAnsi="宋体"/>
              </w:rPr>
              <w:t>Slug</w:t>
            </w:r>
          </w:p>
        </w:tc>
        <w:tc>
          <w:tcPr>
            <w:tcW w:w="0" w:type="auto"/>
            <w:vAlign w:val="center"/>
            <w:hideMark/>
          </w:tcPr>
          <w:p w14:paraId="01237DB9" w14:textId="77777777" w:rsidR="004C1BE2" w:rsidRPr="00613BB9" w:rsidRDefault="004C1BE2" w:rsidP="00170578">
            <w:pPr>
              <w:rPr>
                <w:rFonts w:ascii="宋体" w:eastAsia="宋体" w:hAnsi="宋体"/>
              </w:rPr>
            </w:pPr>
            <w:r w:rsidRPr="00613BB9">
              <w:rPr>
                <w:rFonts w:ascii="宋体" w:eastAsia="宋体" w:hAnsi="宋体"/>
              </w:rPr>
              <w:t>Slug用来指定文件名</w:t>
            </w:r>
          </w:p>
        </w:tc>
      </w:tr>
      <w:tr w:rsidR="004C1BE2" w:rsidRPr="00613BB9" w14:paraId="445D0FD8" w14:textId="77777777" w:rsidTr="00170578">
        <w:trPr>
          <w:tblCellSpacing w:w="15" w:type="dxa"/>
        </w:trPr>
        <w:tc>
          <w:tcPr>
            <w:tcW w:w="0" w:type="auto"/>
            <w:vAlign w:val="center"/>
            <w:hideMark/>
          </w:tcPr>
          <w:p w14:paraId="5271FE5A" w14:textId="77777777" w:rsidR="004C1BE2" w:rsidRPr="00613BB9" w:rsidRDefault="004C1BE2" w:rsidP="00170578">
            <w:pPr>
              <w:rPr>
                <w:rFonts w:ascii="宋体" w:eastAsia="宋体" w:hAnsi="宋体"/>
              </w:rPr>
            </w:pPr>
            <w:r w:rsidRPr="00613BB9">
              <w:rPr>
                <w:rFonts w:ascii="宋体" w:eastAsia="宋体" w:hAnsi="宋体"/>
              </w:rPr>
              <w:t>Authors / Author</w:t>
            </w:r>
          </w:p>
        </w:tc>
        <w:tc>
          <w:tcPr>
            <w:tcW w:w="0" w:type="auto"/>
            <w:vAlign w:val="center"/>
            <w:hideMark/>
          </w:tcPr>
          <w:p w14:paraId="7A37A90B" w14:textId="77777777" w:rsidR="004C1BE2" w:rsidRPr="00613BB9" w:rsidRDefault="004C1BE2" w:rsidP="00170578">
            <w:pPr>
              <w:rPr>
                <w:rFonts w:ascii="宋体" w:eastAsia="宋体" w:hAnsi="宋体"/>
              </w:rPr>
            </w:pPr>
            <w:r w:rsidRPr="00613BB9">
              <w:rPr>
                <w:rFonts w:ascii="宋体" w:eastAsia="宋体" w:hAnsi="宋体"/>
              </w:rPr>
              <w:t>作者，作者</w:t>
            </w:r>
          </w:p>
        </w:tc>
      </w:tr>
      <w:tr w:rsidR="004C1BE2" w:rsidRPr="00613BB9" w14:paraId="3689220F" w14:textId="77777777" w:rsidTr="00170578">
        <w:trPr>
          <w:tblCellSpacing w:w="15" w:type="dxa"/>
        </w:trPr>
        <w:tc>
          <w:tcPr>
            <w:tcW w:w="0" w:type="auto"/>
            <w:vAlign w:val="center"/>
            <w:hideMark/>
          </w:tcPr>
          <w:p w14:paraId="4135AD42" w14:textId="77777777" w:rsidR="004C1BE2" w:rsidRPr="00613BB9" w:rsidRDefault="004C1BE2" w:rsidP="00170578">
            <w:pPr>
              <w:rPr>
                <w:rFonts w:ascii="宋体" w:eastAsia="宋体" w:hAnsi="宋体"/>
              </w:rPr>
            </w:pPr>
            <w:r w:rsidRPr="00613BB9">
              <w:rPr>
                <w:rFonts w:ascii="宋体" w:eastAsia="宋体" w:hAnsi="宋体"/>
              </w:rPr>
              <w:t>Summary</w:t>
            </w:r>
          </w:p>
        </w:tc>
        <w:tc>
          <w:tcPr>
            <w:tcW w:w="0" w:type="auto"/>
            <w:vAlign w:val="center"/>
            <w:hideMark/>
          </w:tcPr>
          <w:p w14:paraId="43448402" w14:textId="77777777" w:rsidR="004C1BE2" w:rsidRPr="00613BB9" w:rsidRDefault="004C1BE2" w:rsidP="00170578">
            <w:pPr>
              <w:rPr>
                <w:rFonts w:ascii="宋体" w:eastAsia="宋体" w:hAnsi="宋体"/>
              </w:rPr>
            </w:pPr>
            <w:r w:rsidRPr="00613BB9">
              <w:rPr>
                <w:rFonts w:ascii="宋体" w:eastAsia="宋体" w:hAnsi="宋体"/>
              </w:rPr>
              <w:t>概要</w:t>
            </w:r>
          </w:p>
        </w:tc>
      </w:tr>
    </w:tbl>
    <w:p w14:paraId="45EC716A" w14:textId="77777777" w:rsidR="004C1BE2" w:rsidRPr="00613BB9" w:rsidRDefault="004C1BE2" w:rsidP="004C1BE2">
      <w:pPr>
        <w:pStyle w:val="a3"/>
      </w:pPr>
      <w:r w:rsidRPr="00613BB9">
        <w:t xml:space="preserve">链接是个重要的东西，会影响build以后的目录结构。让我欣喜的是居然还能够提供附件，这个比我预期要好很多。 </w:t>
      </w:r>
      <w:r w:rsidRPr="00613BB9">
        <w:br/>
        <w:t>多篇文章指向同一个文件那里没有看懂怎么回事，只能待将来实操多实验几次来总结了。</w:t>
      </w:r>
    </w:p>
    <w:p w14:paraId="1AC7D2CA" w14:textId="77777777" w:rsidR="004C1BE2" w:rsidRPr="00613BB9" w:rsidRDefault="004C1BE2" w:rsidP="004C1BE2">
      <w:pPr>
        <w:rPr>
          <w:rFonts w:ascii="宋体" w:eastAsia="宋体" w:hAnsi="宋体"/>
        </w:rPr>
      </w:pPr>
    </w:p>
    <w:p w14:paraId="79C1BCCA" w14:textId="77777777" w:rsidR="00AF6684" w:rsidRPr="00613BB9" w:rsidRDefault="00AF6684" w:rsidP="00AF6684">
      <w:pPr>
        <w:pStyle w:val="2"/>
      </w:pPr>
      <w:bookmarkStart w:id="358" w:name="_Toc46394959"/>
      <w:r w:rsidRPr="00613BB9">
        <w:t>Publish Your Site</w:t>
      </w:r>
      <w:bookmarkEnd w:id="358"/>
    </w:p>
    <w:p w14:paraId="18749A0E" w14:textId="77777777" w:rsidR="00AF6684" w:rsidRPr="00613BB9" w:rsidRDefault="00AF6684" w:rsidP="00AF6684">
      <w:pPr>
        <w:pStyle w:val="3"/>
      </w:pPr>
      <w:bookmarkStart w:id="359" w:name="_Toc46394960"/>
      <w:r w:rsidRPr="00613BB9">
        <w:t>Site generation 网站生成</w:t>
      </w:r>
      <w:bookmarkEnd w:id="359"/>
    </w:p>
    <w:p w14:paraId="4C46CA8D" w14:textId="77777777" w:rsidR="00AF6684" w:rsidRPr="00613BB9" w:rsidRDefault="00AF6684" w:rsidP="00AF6684">
      <w:pPr>
        <w:pStyle w:val="a3"/>
      </w:pPr>
      <w:r w:rsidRPr="00613BB9">
        <w:t xml:space="preserve">一旦安装了 Pelican , 并且您有一些内容 (例如, 以Markdown 或 reST 格式), 您可以通过 </w:t>
      </w:r>
      <w:r w:rsidRPr="00613BB9">
        <w:rPr>
          <w:rStyle w:val="HTML1"/>
        </w:rPr>
        <w:t>Pelican</w:t>
      </w:r>
      <w:r w:rsidRPr="00613BB9">
        <w:t xml:space="preserve"> 命令将内容转换为 HTML, 并指定内容的路径和设置文件的路径 (可选):</w:t>
      </w:r>
    </w:p>
    <w:p w14:paraId="52D5574B" w14:textId="77777777" w:rsidR="00AF6684" w:rsidRPr="00613BB9" w:rsidRDefault="00AF6684" w:rsidP="00AF6684">
      <w:pPr>
        <w:pStyle w:val="HTML"/>
        <w:rPr>
          <w:rStyle w:val="HTML1"/>
        </w:rPr>
      </w:pPr>
      <w:r w:rsidRPr="00613BB9">
        <w:rPr>
          <w:rStyle w:val="HTML1"/>
        </w:rPr>
        <w:t>pelican /path/to/your/content/ [ -s path/to/your/settings.py]</w:t>
      </w:r>
    </w:p>
    <w:p w14:paraId="78D194DA" w14:textId="77777777" w:rsidR="00AF6684" w:rsidRPr="00613BB9" w:rsidRDefault="00AF6684" w:rsidP="00AF6684">
      <w:pPr>
        <w:pStyle w:val="a3"/>
      </w:pPr>
      <w:r w:rsidRPr="00613BB9">
        <w:t>上面的命令将使用默认的主题生成一个简单的站点，并将其保存在</w:t>
      </w:r>
      <w:r w:rsidRPr="00613BB9">
        <w:rPr>
          <w:rStyle w:val="HTML1"/>
        </w:rPr>
        <w:t>output/</w:t>
      </w:r>
      <w:r w:rsidRPr="00613BB9">
        <w:t>文件夹中。默认主题由非常简单的 HTML 组成, 没有样式, 因此人们可以使用它作为创建他们自己的主题的基础。</w:t>
      </w:r>
    </w:p>
    <w:p w14:paraId="1B486D4D" w14:textId="77777777" w:rsidR="00AF6684" w:rsidRPr="00613BB9" w:rsidRDefault="00AF6684" w:rsidP="00AF6684">
      <w:pPr>
        <w:pStyle w:val="a3"/>
      </w:pPr>
      <w:r w:rsidRPr="00613BB9">
        <w:t xml:space="preserve">在处理单个项目或页面时, 使用 </w:t>
      </w:r>
      <w:r w:rsidRPr="00613BB9">
        <w:rPr>
          <w:rStyle w:val="HTML1"/>
        </w:rPr>
        <w:t>--write-selected</w:t>
      </w:r>
      <w:r w:rsidRPr="00613BB9">
        <w:t>可以只生成与该内容对应的文件。如下:</w:t>
      </w:r>
    </w:p>
    <w:p w14:paraId="4495F16C" w14:textId="77777777" w:rsidR="00AF6684" w:rsidRPr="00613BB9" w:rsidRDefault="00AF6684" w:rsidP="00AF6684">
      <w:pPr>
        <w:pStyle w:val="HTML"/>
      </w:pPr>
      <w:r w:rsidRPr="00613BB9">
        <w:rPr>
          <w:rStyle w:val="HTML1"/>
        </w:rPr>
        <w:t xml:space="preserve">pelican </w:t>
      </w:r>
      <w:r w:rsidRPr="00613BB9">
        <w:rPr>
          <w:rStyle w:val="hljs-subst"/>
        </w:rPr>
        <w:t>--</w:t>
      </w:r>
      <w:r w:rsidRPr="00613BB9">
        <w:rPr>
          <w:rStyle w:val="HTML1"/>
        </w:rPr>
        <w:t>write</w:t>
      </w:r>
      <w:r w:rsidRPr="00613BB9">
        <w:rPr>
          <w:rStyle w:val="hljs-attribute"/>
        </w:rPr>
        <w:t>-selected</w:t>
      </w:r>
      <w:r w:rsidRPr="00613BB9">
        <w:rPr>
          <w:rStyle w:val="HTML1"/>
        </w:rPr>
        <w:t xml:space="preserve"> output/posts/my</w:t>
      </w:r>
      <w:r w:rsidRPr="00613BB9">
        <w:rPr>
          <w:rStyle w:val="hljs-attribute"/>
        </w:rPr>
        <w:t>-post-title</w:t>
      </w:r>
      <w:r w:rsidRPr="00613BB9">
        <w:rPr>
          <w:rStyle w:val="hljs-builtin"/>
        </w:rPr>
        <w:t>.</w:t>
      </w:r>
      <w:r w:rsidRPr="00613BB9">
        <w:rPr>
          <w:rStyle w:val="HTML1"/>
        </w:rPr>
        <w:t>html</w:t>
      </w:r>
    </w:p>
    <w:p w14:paraId="209EBCCF" w14:textId="77777777" w:rsidR="00AF6684" w:rsidRPr="00613BB9" w:rsidRDefault="00AF6684" w:rsidP="00AF6684">
      <w:pPr>
        <w:pStyle w:val="a3"/>
      </w:pPr>
      <w:r w:rsidRPr="00613BB9">
        <w:t xml:space="preserve">NOTE：必须指定生成的输出文件的路径, 而不是源内容。要确定输出文件路径, 请使用 </w:t>
      </w:r>
      <w:r w:rsidRPr="00613BB9">
        <w:rPr>
          <w:rStyle w:val="HTML1"/>
        </w:rPr>
        <w:t>--debug</w:t>
      </w:r>
      <w:r w:rsidRPr="00613BB9">
        <w:t xml:space="preserve">标志来确定正确的文件名和位置。如果需要, </w:t>
      </w:r>
      <w:r w:rsidRPr="00613BB9">
        <w:rPr>
          <w:rStyle w:val="HTML1"/>
        </w:rPr>
        <w:t>--write-selected</w:t>
      </w:r>
      <w:r w:rsidRPr="00613BB9">
        <w:t xml:space="preserve"> 可以采取逗号分隔的路径列表, 也可以配置为设置。(请参见: </w:t>
      </w:r>
      <w:hyperlink r:id="rId1976" w:anchor="writing-only-selected-content" w:history="1">
        <w:r w:rsidRPr="00613BB9">
          <w:rPr>
            <w:rStyle w:val="a4"/>
            <w:color w:val="auto"/>
          </w:rPr>
          <w:t>Writing only selected content</w:t>
        </w:r>
      </w:hyperlink>
      <w:r w:rsidRPr="00613BB9">
        <w:t>)</w:t>
      </w:r>
    </w:p>
    <w:p w14:paraId="04BE0CD9" w14:textId="77777777" w:rsidR="00AF6684" w:rsidRPr="00613BB9" w:rsidRDefault="00AF6684" w:rsidP="00AF6684">
      <w:pPr>
        <w:pStyle w:val="a3"/>
      </w:pPr>
      <w:r w:rsidRPr="00613BB9">
        <w:t xml:space="preserve">您还可以运行 </w:t>
      </w:r>
      <w:r w:rsidRPr="00613BB9">
        <w:rPr>
          <w:rStyle w:val="HTML1"/>
        </w:rPr>
        <w:t>Pelican</w:t>
      </w:r>
      <w:r w:rsidRPr="00613BB9">
        <w:t xml:space="preserve">时添加使用 </w:t>
      </w:r>
      <w:r w:rsidRPr="00613BB9">
        <w:rPr>
          <w:rStyle w:val="HTML1"/>
        </w:rPr>
        <w:t>-r</w:t>
      </w:r>
      <w:r w:rsidRPr="00613BB9">
        <w:t xml:space="preserve"> 或 </w:t>
      </w:r>
      <w:r w:rsidRPr="00613BB9">
        <w:rPr>
          <w:rStyle w:val="HTML1"/>
        </w:rPr>
        <w:t>--autoreload</w:t>
      </w:r>
      <w:r w:rsidRPr="00613BB9">
        <w:t xml:space="preserve"> 选项，告诉 Pelican 监视您的修改, 而不是在每次希望看到更改时手动重新运行它。</w:t>
      </w:r>
    </w:p>
    <w:p w14:paraId="09FF846D" w14:textId="77777777" w:rsidR="00AF6684" w:rsidRPr="00613BB9" w:rsidRDefault="00AF6684" w:rsidP="00AF6684">
      <w:pPr>
        <w:pStyle w:val="a3"/>
      </w:pPr>
      <w:r w:rsidRPr="00613BB9">
        <w:lastRenderedPageBreak/>
        <w:t>Pelican 有其他可用的命令行开关。请查看 “帮助” 以查看可以使用的所有选项:</w:t>
      </w:r>
    </w:p>
    <w:p w14:paraId="2A8807CA" w14:textId="77777777" w:rsidR="00AF6684" w:rsidRPr="00613BB9" w:rsidRDefault="00AF6684" w:rsidP="00AF6684">
      <w:pPr>
        <w:pStyle w:val="HTML"/>
      </w:pPr>
      <w:r w:rsidRPr="00613BB9">
        <w:rPr>
          <w:rStyle w:val="hljs-comment"/>
        </w:rPr>
        <w:t>pelican</w:t>
      </w:r>
      <w:r w:rsidRPr="00613BB9">
        <w:rPr>
          <w:rStyle w:val="HTML1"/>
        </w:rPr>
        <w:t xml:space="preserve"> </w:t>
      </w:r>
      <w:r w:rsidRPr="00613BB9">
        <w:rPr>
          <w:rStyle w:val="hljs-literal"/>
        </w:rPr>
        <w:t>--</w:t>
      </w:r>
      <w:r w:rsidRPr="00613BB9">
        <w:rPr>
          <w:rStyle w:val="hljs-comment"/>
        </w:rPr>
        <w:t>help</w:t>
      </w:r>
    </w:p>
    <w:p w14:paraId="64399E80" w14:textId="77777777" w:rsidR="00AF6684" w:rsidRPr="00613BB9" w:rsidRDefault="00AF6684" w:rsidP="00AF6684">
      <w:r w:rsidRPr="00613BB9">
        <w:t>生成网站</w:t>
      </w:r>
    </w:p>
    <w:p w14:paraId="11827E14" w14:textId="77777777" w:rsidR="00AF6684" w:rsidRPr="00613BB9" w:rsidRDefault="00AF6684" w:rsidP="00AF6684">
      <w:pPr>
        <w:pStyle w:val="HTML"/>
        <w:rPr>
          <w:rStyle w:val="HTML1"/>
        </w:rPr>
      </w:pPr>
      <w:r w:rsidRPr="00613BB9">
        <w:rPr>
          <w:rStyle w:val="HTML1"/>
        </w:rPr>
        <w:t>pelican content</w:t>
      </w:r>
    </w:p>
    <w:p w14:paraId="562B761E" w14:textId="77777777" w:rsidR="00AF6684" w:rsidRPr="00613BB9" w:rsidRDefault="00AF6684" w:rsidP="00AF6684">
      <w:pPr>
        <w:rPr>
          <w:rFonts w:ascii="宋体" w:eastAsia="宋体" w:hAnsi="宋体" w:cs="宋体"/>
          <w:b/>
          <w:bCs/>
          <w:kern w:val="0"/>
          <w:sz w:val="27"/>
          <w:szCs w:val="27"/>
        </w:rPr>
      </w:pPr>
      <w:r w:rsidRPr="00613BB9">
        <w:rPr>
          <w:rFonts w:ascii="宋体" w:eastAsia="宋体" w:hAnsi="宋体" w:cs="宋体"/>
          <w:b/>
          <w:bCs/>
          <w:kern w:val="0"/>
          <w:sz w:val="27"/>
          <w:szCs w:val="27"/>
        </w:rPr>
        <w:t>生成页面</w:t>
      </w:r>
    </w:p>
    <w:p w14:paraId="5C5F4738" w14:textId="77777777" w:rsidR="00AF6684" w:rsidRPr="00613BB9" w:rsidRDefault="00AF6684" w:rsidP="00AF66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pipenv run pelican content</w:t>
      </w:r>
    </w:p>
    <w:p w14:paraId="4E3C25E1" w14:textId="77777777" w:rsidR="00AF6684" w:rsidRPr="00613BB9" w:rsidRDefault="00AF6684" w:rsidP="00AF6684">
      <w:pPr>
        <w:pStyle w:val="a3"/>
        <w:spacing w:line="390" w:lineRule="atLeast"/>
        <w:textAlignment w:val="baseline"/>
      </w:pPr>
      <w:r w:rsidRPr="00613BB9">
        <w:t>执行</w:t>
      </w:r>
      <w:r w:rsidRPr="00613BB9">
        <w:rPr>
          <w:rStyle w:val="HTML1"/>
          <w:sz w:val="18"/>
          <w:szCs w:val="18"/>
          <w:bdr w:val="single" w:sz="6" w:space="0" w:color="E1E1E8" w:frame="1"/>
        </w:rPr>
        <w:t>make html</w:t>
      </w:r>
      <w:r w:rsidRPr="00613BB9">
        <w:t>命令进行博客的生成</w:t>
      </w:r>
    </w:p>
    <w:p w14:paraId="74861036" w14:textId="77777777" w:rsidR="00AF6684" w:rsidRPr="00613BB9" w:rsidRDefault="00AF6684" w:rsidP="00AF6684">
      <w:pPr>
        <w:pStyle w:val="HTML"/>
        <w:spacing w:line="300" w:lineRule="atLeast"/>
        <w:textAlignment w:val="baseline"/>
        <w:rPr>
          <w:sz w:val="20"/>
          <w:szCs w:val="20"/>
        </w:rPr>
      </w:pPr>
      <w:r w:rsidRPr="00613BB9">
        <w:rPr>
          <w:sz w:val="20"/>
          <w:szCs w:val="20"/>
        </w:rPr>
        <w:t>make html</w:t>
      </w:r>
    </w:p>
    <w:p w14:paraId="5628E1E6" w14:textId="77777777" w:rsidR="00AF6684" w:rsidRPr="00613BB9" w:rsidRDefault="00AF6684" w:rsidP="00AF6684">
      <w:pPr>
        <w:pStyle w:val="HTML"/>
        <w:spacing w:line="300" w:lineRule="atLeast"/>
        <w:textAlignment w:val="baseline"/>
        <w:rPr>
          <w:sz w:val="20"/>
          <w:szCs w:val="20"/>
        </w:rPr>
      </w:pPr>
      <w:r w:rsidRPr="00613BB9">
        <w:rPr>
          <w:sz w:val="20"/>
          <w:szCs w:val="20"/>
        </w:rPr>
        <w:t>(pelican e:/blog/content/ -o e:/blog/output -s e:/blog/pelicanconf.py)</w:t>
      </w:r>
    </w:p>
    <w:p w14:paraId="370BED65" w14:textId="1AA3DD61" w:rsidR="00AF6684" w:rsidRDefault="00AF6684" w:rsidP="00AF6684">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Title等信息一定要在第一行开始，不然会提示找不到。</w:t>
      </w:r>
    </w:p>
    <w:p w14:paraId="1B7080FF" w14:textId="4611774D" w:rsidR="007A4D74" w:rsidRDefault="007A4D74" w:rsidP="00AF6684">
      <w:pPr>
        <w:widowControl/>
        <w:spacing w:before="100" w:beforeAutospacing="1" w:after="100" w:afterAutospacing="1"/>
        <w:jc w:val="left"/>
        <w:rPr>
          <w:rFonts w:ascii="宋体" w:eastAsia="宋体" w:hAnsi="宋体" w:cs="宋体"/>
          <w:kern w:val="0"/>
          <w:sz w:val="24"/>
          <w:szCs w:val="24"/>
        </w:rPr>
      </w:pPr>
    </w:p>
    <w:p w14:paraId="271A9573" w14:textId="77777777" w:rsidR="007A4D74" w:rsidRPr="00613BB9" w:rsidRDefault="007A4D74" w:rsidP="00AF6684">
      <w:pPr>
        <w:widowControl/>
        <w:spacing w:before="100" w:beforeAutospacing="1" w:after="100" w:afterAutospacing="1"/>
        <w:jc w:val="left"/>
        <w:rPr>
          <w:rFonts w:ascii="宋体" w:eastAsia="宋体" w:hAnsi="宋体" w:cs="宋体"/>
          <w:kern w:val="0"/>
          <w:sz w:val="24"/>
          <w:szCs w:val="24"/>
        </w:rPr>
      </w:pPr>
    </w:p>
    <w:p w14:paraId="69F36E28" w14:textId="77777777" w:rsidR="00AF6684" w:rsidRPr="00613BB9" w:rsidRDefault="00AF6684" w:rsidP="00AF6684">
      <w:pPr>
        <w:pStyle w:val="2"/>
      </w:pPr>
      <w:bookmarkStart w:id="360" w:name="_Toc46394961"/>
      <w:r w:rsidRPr="00613BB9">
        <w:t>Viewing the generated files 预览</w:t>
      </w:r>
      <w:bookmarkEnd w:id="360"/>
    </w:p>
    <w:p w14:paraId="3AD5D1F8" w14:textId="77777777" w:rsidR="00AF6684" w:rsidRPr="00613BB9" w:rsidRDefault="00AF6684" w:rsidP="00AF6684">
      <w:pPr>
        <w:pStyle w:val="a3"/>
      </w:pPr>
      <w:r w:rsidRPr="00613BB9">
        <w:t>Pelican 生成的是静态页面，你并不需要什么特殊的软件来预览。你可以直接用浏览器来打开页面查看：</w:t>
      </w:r>
    </w:p>
    <w:p w14:paraId="37E4DDFA" w14:textId="77777777" w:rsidR="00AF6684" w:rsidRPr="00613BB9" w:rsidRDefault="00AF6684" w:rsidP="00AF6684">
      <w:pPr>
        <w:pStyle w:val="HTML"/>
        <w:rPr>
          <w:rStyle w:val="HTML1"/>
        </w:rPr>
      </w:pPr>
      <w:r w:rsidRPr="00613BB9">
        <w:rPr>
          <w:rStyle w:val="HTML1"/>
        </w:rPr>
        <w:t>firefox output/index.html</w:t>
      </w:r>
    </w:p>
    <w:p w14:paraId="30308531" w14:textId="77777777" w:rsidR="00AF6684" w:rsidRPr="00613BB9" w:rsidRDefault="00AF6684" w:rsidP="00AF6684">
      <w:pPr>
        <w:pStyle w:val="a3"/>
      </w:pPr>
      <w:r w:rsidRPr="00613BB9">
        <w:t>浏览器不能定位CSS，所以上面的方法会让你困惑。你可以使用 Python 运行一个简单的 web 服务，当使用 Python 3时：</w:t>
      </w:r>
    </w:p>
    <w:p w14:paraId="507264F8" w14:textId="77777777" w:rsidR="00AF6684" w:rsidRPr="00613BB9" w:rsidRDefault="00AF6684" w:rsidP="00AF6684">
      <w:pPr>
        <w:pStyle w:val="HTML"/>
        <w:rPr>
          <w:rStyle w:val="HTML1"/>
        </w:rPr>
      </w:pPr>
      <w:r w:rsidRPr="00613BB9">
        <w:rPr>
          <w:rStyle w:val="HTML1"/>
        </w:rPr>
        <w:t>cd output</w:t>
      </w:r>
    </w:p>
    <w:p w14:paraId="4F985276" w14:textId="77777777" w:rsidR="00AF6684" w:rsidRPr="00613BB9" w:rsidRDefault="00AF6684" w:rsidP="00AF6684">
      <w:pPr>
        <w:pStyle w:val="HTML"/>
        <w:rPr>
          <w:rStyle w:val="HTML1"/>
        </w:rPr>
      </w:pPr>
      <w:r w:rsidRPr="00613BB9">
        <w:rPr>
          <w:rStyle w:val="HTML1"/>
        </w:rPr>
        <w:t>python -m http.server</w:t>
      </w:r>
    </w:p>
    <w:p w14:paraId="2613CC78" w14:textId="77777777" w:rsidR="00AF6684" w:rsidRPr="00613BB9" w:rsidRDefault="00AF6684" w:rsidP="00AF6684">
      <w:pPr>
        <w:pStyle w:val="a3"/>
      </w:pPr>
      <w:r w:rsidRPr="00613BB9">
        <w:t xml:space="preserve">一旦服务开始运行，你可以在 </w:t>
      </w:r>
      <w:r w:rsidRPr="00613BB9">
        <w:rPr>
          <w:rStyle w:val="HTML1"/>
        </w:rPr>
        <w:t>http://localhost:8000/</w:t>
      </w:r>
      <w:r w:rsidRPr="00613BB9">
        <w:t>预览你生成的静态站。</w:t>
      </w:r>
    </w:p>
    <w:p w14:paraId="335E9F7C" w14:textId="77777777" w:rsidR="00AF6684" w:rsidRPr="00613BB9" w:rsidRDefault="00AF6684" w:rsidP="00AF6684">
      <w:pPr>
        <w:widowControl/>
        <w:spacing w:before="100" w:beforeAutospacing="1" w:after="100" w:afterAutospacing="1"/>
        <w:jc w:val="left"/>
        <w:rPr>
          <w:rFonts w:ascii="宋体" w:eastAsia="宋体" w:hAnsi="宋体" w:cs="宋体"/>
          <w:kern w:val="0"/>
          <w:sz w:val="24"/>
          <w:szCs w:val="24"/>
        </w:rPr>
      </w:pPr>
    </w:p>
    <w:p w14:paraId="023195D7" w14:textId="4DD65A9A" w:rsidR="00AF6684" w:rsidRPr="00613BB9" w:rsidRDefault="00AF6684" w:rsidP="00AF6684">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打开一个新的 terminal ，切换目录到output，然后开启 Pelican 的服务器：</w:t>
      </w:r>
    </w:p>
    <w:p w14:paraId="434E06E3" w14:textId="77777777" w:rsidR="00AF6684" w:rsidRPr="00613BB9" w:rsidRDefault="00AF6684" w:rsidP="00AF66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cd /x..xx/yoursite/output</w:t>
      </w:r>
    </w:p>
    <w:p w14:paraId="236B0BA2" w14:textId="77777777" w:rsidR="00AF6684" w:rsidRPr="00613BB9" w:rsidRDefault="00AF6684" w:rsidP="00AF66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pipenv run python -m pelican.server</w:t>
      </w:r>
    </w:p>
    <w:p w14:paraId="5CAA162C" w14:textId="77777777" w:rsidR="00AF6684" w:rsidRPr="00613BB9" w:rsidRDefault="00AF6684" w:rsidP="00AF6684">
      <w:pPr>
        <w:pStyle w:val="a3"/>
        <w:spacing w:line="390" w:lineRule="atLeast"/>
        <w:textAlignment w:val="baseline"/>
      </w:pPr>
      <w:r w:rsidRPr="00613BB9">
        <w:rPr>
          <w:rStyle w:val="HTML1"/>
          <w:sz w:val="18"/>
          <w:szCs w:val="18"/>
          <w:bdr w:val="single" w:sz="6" w:space="0" w:color="E1E1E8" w:frame="1"/>
        </w:rPr>
        <w:lastRenderedPageBreak/>
        <w:t>make html</w:t>
      </w:r>
      <w:r w:rsidRPr="00613BB9">
        <w:t>命令将把刚才写的博文生成html，存放到output目录下，如果你没有make命令，也可执行第二行的pelican命令。接着执行</w:t>
      </w:r>
      <w:r w:rsidRPr="00613BB9">
        <w:rPr>
          <w:rStyle w:val="HTML1"/>
          <w:sz w:val="18"/>
          <w:szCs w:val="18"/>
          <w:bdr w:val="single" w:sz="6" w:space="0" w:color="E1E1E8" w:frame="1"/>
        </w:rPr>
        <w:t>make serve</w:t>
      </w:r>
      <w:r w:rsidRPr="00613BB9">
        <w:t>开启测试服务器</w:t>
      </w:r>
    </w:p>
    <w:p w14:paraId="04218B67" w14:textId="77777777" w:rsidR="00AF6684" w:rsidRPr="00613BB9" w:rsidRDefault="00AF6684" w:rsidP="00AF6684">
      <w:pPr>
        <w:pStyle w:val="HTML"/>
        <w:spacing w:line="300" w:lineRule="atLeast"/>
        <w:textAlignment w:val="baseline"/>
        <w:rPr>
          <w:sz w:val="20"/>
          <w:szCs w:val="20"/>
        </w:rPr>
      </w:pPr>
      <w:r w:rsidRPr="00613BB9">
        <w:rPr>
          <w:sz w:val="20"/>
          <w:szCs w:val="20"/>
        </w:rPr>
        <w:t>make serve</w:t>
      </w:r>
    </w:p>
    <w:p w14:paraId="15ED93BC" w14:textId="77777777" w:rsidR="00AF6684" w:rsidRPr="00613BB9" w:rsidRDefault="00AF6684" w:rsidP="00AF6684">
      <w:pPr>
        <w:pStyle w:val="HTML"/>
        <w:spacing w:line="300" w:lineRule="atLeast"/>
        <w:textAlignment w:val="baseline"/>
        <w:rPr>
          <w:sz w:val="20"/>
          <w:szCs w:val="20"/>
        </w:rPr>
      </w:pPr>
      <w:r w:rsidRPr="00613BB9">
        <w:rPr>
          <w:sz w:val="20"/>
          <w:szCs w:val="20"/>
        </w:rPr>
        <w:t>(cd e:/blog/output/ &amp;&amp; python -m pelican.server)</w:t>
      </w:r>
    </w:p>
    <w:p w14:paraId="5649584E" w14:textId="77777777" w:rsidR="00AF6684" w:rsidRPr="00613BB9" w:rsidRDefault="00AF6684" w:rsidP="00AF6684">
      <w:pPr>
        <w:widowControl/>
        <w:spacing w:before="100" w:beforeAutospacing="1" w:after="100" w:afterAutospacing="1"/>
        <w:jc w:val="left"/>
        <w:rPr>
          <w:rFonts w:ascii="宋体" w:eastAsia="宋体" w:hAnsi="宋体" w:cs="宋体"/>
          <w:kern w:val="0"/>
          <w:sz w:val="24"/>
          <w:szCs w:val="24"/>
        </w:rPr>
      </w:pPr>
      <w:r w:rsidRPr="00613BB9">
        <w:rPr>
          <w:rStyle w:val="HTML1"/>
          <w:sz w:val="18"/>
          <w:szCs w:val="18"/>
          <w:bdr w:val="single" w:sz="6" w:space="0" w:color="E1E1E8" w:frame="1"/>
        </w:rPr>
        <w:t>make serve</w:t>
      </w:r>
      <w:r w:rsidRPr="00613BB9">
        <w:rPr>
          <w:rFonts w:ascii="宋体" w:eastAsia="宋体" w:hAnsi="宋体"/>
        </w:rPr>
        <w:t>命令也可由第二行替代，在浏览器中输入</w:t>
      </w:r>
      <w:r w:rsidRPr="00613BB9">
        <w:rPr>
          <w:rStyle w:val="HTML1"/>
          <w:sz w:val="18"/>
          <w:szCs w:val="18"/>
          <w:bdr w:val="single" w:sz="6" w:space="0" w:color="E1E1E8" w:frame="1"/>
        </w:rPr>
        <w:t>http://localhost:8000</w:t>
      </w:r>
      <w:r w:rsidRPr="00613BB9">
        <w:rPr>
          <w:rFonts w:ascii="宋体" w:eastAsia="宋体" w:hAnsi="宋体"/>
        </w:rPr>
        <w:t>即可看到博文效果。</w:t>
      </w:r>
    </w:p>
    <w:p w14:paraId="56CD8D57" w14:textId="77777777" w:rsidR="00AF6684" w:rsidRPr="00613BB9" w:rsidRDefault="00AF6684" w:rsidP="00AF6684">
      <w:pPr>
        <w:widowControl/>
        <w:spacing w:before="100" w:beforeAutospacing="1" w:after="100" w:afterAutospacing="1"/>
        <w:jc w:val="left"/>
        <w:rPr>
          <w:rFonts w:ascii="宋体" w:eastAsia="宋体" w:hAnsi="宋体" w:cs="宋体"/>
          <w:kern w:val="0"/>
          <w:sz w:val="24"/>
          <w:szCs w:val="24"/>
        </w:rPr>
      </w:pPr>
    </w:p>
    <w:p w14:paraId="26B416C0" w14:textId="77777777" w:rsidR="00AF6684" w:rsidRPr="00613BB9" w:rsidRDefault="00AF6684" w:rsidP="00AF6684">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浏览http://localhost:8000/页面预览以下。</w:t>
      </w:r>
    </w:p>
    <w:p w14:paraId="65D99CEA" w14:textId="77777777" w:rsidR="00AF6684" w:rsidRPr="00613BB9" w:rsidRDefault="00AF6684" w:rsidP="00AF6684">
      <w:pPr>
        <w:pStyle w:val="HTML"/>
        <w:rPr>
          <w:rStyle w:val="HTML1"/>
        </w:rPr>
      </w:pPr>
      <w:r w:rsidRPr="00613BB9">
        <w:rPr>
          <w:rStyle w:val="HTML1"/>
        </w:rPr>
        <w:t xml:space="preserve">pelican </w:t>
      </w:r>
      <w:r w:rsidRPr="00613BB9">
        <w:rPr>
          <w:rStyle w:val="token"/>
        </w:rPr>
        <w:t>--</w:t>
      </w:r>
      <w:r w:rsidRPr="00613BB9">
        <w:rPr>
          <w:rStyle w:val="HTML1"/>
        </w:rPr>
        <w:t>listen</w:t>
      </w:r>
    </w:p>
    <w:p w14:paraId="68659CB0" w14:textId="77777777" w:rsidR="00AF6684" w:rsidRPr="00613BB9" w:rsidRDefault="00AF6684" w:rsidP="00AF6684">
      <w:pPr>
        <w:pStyle w:val="a3"/>
      </w:pPr>
      <w:r w:rsidRPr="00613BB9">
        <w:t>访问：</w:t>
      </w:r>
      <w:hyperlink r:id="rId1977" w:tgtFrame="_blank" w:history="1">
        <w:r w:rsidRPr="00613BB9">
          <w:rPr>
            <w:rStyle w:val="a4"/>
            <w:color w:val="auto"/>
          </w:rPr>
          <w:t>http://localhost:8000/</w:t>
        </w:r>
      </w:hyperlink>
      <w:r w:rsidRPr="00613BB9">
        <w:t>。</w:t>
      </w:r>
    </w:p>
    <w:p w14:paraId="1D390A6B" w14:textId="77777777" w:rsidR="00AF6684" w:rsidRPr="00613BB9" w:rsidRDefault="00AF6684" w:rsidP="00AF6684">
      <w:pPr>
        <w:rPr>
          <w:rFonts w:ascii="宋体" w:eastAsia="宋体" w:hAnsi="宋体"/>
        </w:rPr>
      </w:pPr>
      <w:r w:rsidRPr="00613BB9">
        <w:rPr>
          <w:rFonts w:ascii="宋体" w:eastAsia="宋体" w:hAnsi="宋体"/>
          <w:noProof/>
        </w:rPr>
        <w:drawing>
          <wp:inline distT="0" distB="0" distL="0" distR="0" wp14:anchorId="401E25A8" wp14:editId="5F9763A3">
            <wp:extent cx="5274310" cy="433006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8">
                      <a:extLst>
                        <a:ext uri="{28A0092B-C50C-407E-A947-70E740481C1C}">
                          <a14:useLocalDpi xmlns:a14="http://schemas.microsoft.com/office/drawing/2010/main" val="0"/>
                        </a:ext>
                      </a:extLst>
                    </a:blip>
                    <a:srcRect/>
                    <a:stretch>
                      <a:fillRect/>
                    </a:stretch>
                  </pic:blipFill>
                  <pic:spPr bwMode="auto">
                    <a:xfrm>
                      <a:off x="0" y="0"/>
                      <a:ext cx="5274310" cy="4330065"/>
                    </a:xfrm>
                    <a:prstGeom prst="rect">
                      <a:avLst/>
                    </a:prstGeom>
                    <a:noFill/>
                    <a:ln>
                      <a:noFill/>
                    </a:ln>
                  </pic:spPr>
                </pic:pic>
              </a:graphicData>
            </a:graphic>
          </wp:inline>
        </w:drawing>
      </w:r>
    </w:p>
    <w:p w14:paraId="305175BA" w14:textId="77777777" w:rsidR="00AF6684" w:rsidRPr="00613BB9" w:rsidRDefault="00AF6684" w:rsidP="00AF6684">
      <w:pPr>
        <w:rPr>
          <w:rFonts w:ascii="宋体" w:eastAsia="宋体" w:hAnsi="宋体"/>
        </w:rPr>
      </w:pPr>
      <w:r w:rsidRPr="00613BB9">
        <w:rPr>
          <w:rFonts w:ascii="宋体" w:eastAsia="宋体" w:hAnsi="宋体"/>
        </w:rPr>
        <w:t>图片.png</w:t>
      </w:r>
    </w:p>
    <w:p w14:paraId="6097D7E1" w14:textId="77777777" w:rsidR="00AF6684" w:rsidRPr="00613BB9" w:rsidRDefault="00AF6684" w:rsidP="00AF6684">
      <w:pPr>
        <w:pStyle w:val="2"/>
      </w:pPr>
      <w:bookmarkStart w:id="361" w:name="_Toc46394962"/>
      <w:r w:rsidRPr="00613BB9">
        <w:t>Deployment 部署</w:t>
      </w:r>
      <w:bookmarkEnd w:id="361"/>
    </w:p>
    <w:p w14:paraId="3C41CD19" w14:textId="77777777" w:rsidR="00AF6684" w:rsidRPr="00613BB9" w:rsidRDefault="00AF6684" w:rsidP="00AF6684">
      <w:pPr>
        <w:pStyle w:val="a3"/>
      </w:pPr>
      <w:r w:rsidRPr="00613BB9">
        <w:lastRenderedPageBreak/>
        <w:t>生成站点后, 在本地开发环境中预览它, 并准备将其部署到生产中, 您可能首先使用您定义的任何特定于生产的设置 (例如, 分析提要等) 重新生成站点:</w:t>
      </w:r>
    </w:p>
    <w:p w14:paraId="4366034F" w14:textId="77777777" w:rsidR="00AF6684" w:rsidRPr="00613BB9" w:rsidRDefault="00AF6684" w:rsidP="00AF6684">
      <w:pPr>
        <w:pStyle w:val="HTML"/>
        <w:rPr>
          <w:rStyle w:val="HTML1"/>
        </w:rPr>
      </w:pPr>
      <w:r w:rsidRPr="00613BB9">
        <w:rPr>
          <w:rStyle w:val="HTML1"/>
        </w:rPr>
        <w:t>pelican content -s publishconf.py</w:t>
      </w:r>
    </w:p>
    <w:p w14:paraId="17A5327F" w14:textId="77777777" w:rsidR="00AF6684" w:rsidRPr="00613BB9" w:rsidRDefault="00AF6684" w:rsidP="00AF6684">
      <w:pPr>
        <w:pStyle w:val="a3"/>
      </w:pPr>
      <w:r w:rsidRPr="00613BB9">
        <w:t xml:space="preserve">若要以 </w:t>
      </w:r>
      <w:r w:rsidRPr="00613BB9">
        <w:rPr>
          <w:rStyle w:val="HTML1"/>
        </w:rPr>
        <w:t>pelicanconf.py</w:t>
      </w:r>
      <w:r w:rsidRPr="00613BB9">
        <w:t xml:space="preserve"> 作为发布配置的基础, 您可以通过在</w:t>
      </w:r>
      <w:r w:rsidRPr="00613BB9">
        <w:rPr>
          <w:rStyle w:val="HTML1"/>
        </w:rPr>
        <w:t>publishconf.py</w:t>
      </w:r>
      <w:r w:rsidRPr="00613BB9">
        <w:t xml:space="preserve">中导入 </w:t>
      </w:r>
      <w:r w:rsidRPr="00613BB9">
        <w:rPr>
          <w:rStyle w:val="HTML1"/>
        </w:rPr>
        <w:t>pelicanconf</w:t>
      </w:r>
      <w:r w:rsidRPr="00613BB9">
        <w:t xml:space="preserve"> 设置:</w:t>
      </w:r>
    </w:p>
    <w:p w14:paraId="378EDDAC" w14:textId="77777777" w:rsidR="00AF6684" w:rsidRPr="00613BB9" w:rsidRDefault="00AF6684" w:rsidP="00AF6684">
      <w:pPr>
        <w:pStyle w:val="HTML"/>
        <w:rPr>
          <w:rStyle w:val="HTML1"/>
        </w:rPr>
      </w:pPr>
      <w:r w:rsidRPr="00613BB9">
        <w:rPr>
          <w:rStyle w:val="HTML1"/>
        </w:rPr>
        <w:t>from pelicanconf import *</w:t>
      </w:r>
    </w:p>
    <w:p w14:paraId="7EDAD769" w14:textId="77777777" w:rsidR="00AF6684" w:rsidRPr="00613BB9" w:rsidRDefault="00AF6684" w:rsidP="00907565">
      <w:pPr>
        <w:pStyle w:val="HTML"/>
        <w:numPr>
          <w:ilvl w:val="0"/>
          <w:numId w:val="8"/>
        </w:numPr>
        <w:tabs>
          <w:tab w:val="clear" w:pos="720"/>
        </w:tabs>
        <w:spacing w:before="100" w:beforeAutospacing="1" w:after="100" w:afterAutospacing="1"/>
      </w:pPr>
      <w:r w:rsidRPr="00613BB9">
        <w:t>1</w:t>
      </w:r>
    </w:p>
    <w:p w14:paraId="2C86E5BC" w14:textId="77777777" w:rsidR="00AF6684" w:rsidRPr="00613BB9" w:rsidRDefault="00AF6684" w:rsidP="00AF6684">
      <w:pPr>
        <w:pStyle w:val="a3"/>
      </w:pPr>
      <w:r w:rsidRPr="00613BB9">
        <w:t xml:space="preserve">如果你是通过运行 </w:t>
      </w:r>
      <w:r w:rsidRPr="00613BB9">
        <w:rPr>
          <w:rStyle w:val="HTML1"/>
        </w:rPr>
        <w:t>pelican-quickstart</w:t>
      </w:r>
      <w:r w:rsidRPr="00613BB9">
        <w:t xml:space="preserve">生成的 </w:t>
      </w:r>
      <w:r w:rsidRPr="00613BB9">
        <w:rPr>
          <w:rStyle w:val="HTML1"/>
        </w:rPr>
        <w:t>publishconf.py</w:t>
      </w:r>
      <w:r w:rsidRPr="00613BB9">
        <w:t>，以上以默认存在于文件中。</w:t>
      </w:r>
    </w:p>
    <w:p w14:paraId="4E282A3F" w14:textId="77777777" w:rsidR="00AF6684" w:rsidRPr="00613BB9" w:rsidRDefault="00AF6684" w:rsidP="00AF6684">
      <w:pPr>
        <w:pStyle w:val="a3"/>
      </w:pPr>
      <w:r w:rsidRPr="00613BB9">
        <w:t>部署站点的步骤将取决于它将部署在何处。如果您对运行 Nginx 或 Apache 的服务器具有 SSH 访问权限, 则可以使用 rsync 工具来传输您的站点文件：</w:t>
      </w:r>
    </w:p>
    <w:p w14:paraId="75E9A1A1" w14:textId="77777777" w:rsidR="00AF6684" w:rsidRPr="00613BB9" w:rsidRDefault="00AF6684" w:rsidP="00AF6684">
      <w:pPr>
        <w:pStyle w:val="HTML"/>
      </w:pPr>
      <w:r w:rsidRPr="00613BB9">
        <w:rPr>
          <w:rStyle w:val="HTML1"/>
        </w:rPr>
        <w:t xml:space="preserve">rsync </w:t>
      </w:r>
      <w:r w:rsidRPr="00613BB9">
        <w:rPr>
          <w:rStyle w:val="hljs-attribute"/>
        </w:rPr>
        <w:t>-avc</w:t>
      </w:r>
      <w:r w:rsidRPr="00613BB9">
        <w:rPr>
          <w:rStyle w:val="HTML1"/>
        </w:rPr>
        <w:t xml:space="preserve"> </w:t>
      </w:r>
      <w:r w:rsidRPr="00613BB9">
        <w:rPr>
          <w:rStyle w:val="hljs-subst"/>
        </w:rPr>
        <w:t>--</w:t>
      </w:r>
      <w:r w:rsidRPr="00613BB9">
        <w:rPr>
          <w:rStyle w:val="HTML1"/>
        </w:rPr>
        <w:t>delete output</w:t>
      </w:r>
      <w:r w:rsidRPr="00613BB9">
        <w:rPr>
          <w:rStyle w:val="hljs-subst"/>
        </w:rPr>
        <w:t>/</w:t>
      </w:r>
      <w:r w:rsidRPr="00613BB9">
        <w:rPr>
          <w:rStyle w:val="HTML1"/>
        </w:rPr>
        <w:t xml:space="preserve"> host</w:t>
      </w:r>
      <w:r w:rsidRPr="00613BB9">
        <w:rPr>
          <w:rStyle w:val="hljs-builtin"/>
        </w:rPr>
        <w:t>.</w:t>
      </w:r>
      <w:r w:rsidRPr="00613BB9">
        <w:rPr>
          <w:rStyle w:val="HTML1"/>
        </w:rPr>
        <w:t>example</w:t>
      </w:r>
      <w:r w:rsidRPr="00613BB9">
        <w:rPr>
          <w:rStyle w:val="hljs-builtin"/>
        </w:rPr>
        <w:t>.</w:t>
      </w:r>
      <w:r w:rsidRPr="00613BB9">
        <w:rPr>
          <w:rStyle w:val="HTML1"/>
        </w:rPr>
        <w:t>com:/</w:t>
      </w:r>
      <w:r w:rsidRPr="00613BB9">
        <w:rPr>
          <w:rStyle w:val="hljs-builtin"/>
        </w:rPr>
        <w:t>var</w:t>
      </w:r>
      <w:r w:rsidRPr="00613BB9">
        <w:rPr>
          <w:rStyle w:val="HTML1"/>
        </w:rPr>
        <w:t>/www/your</w:t>
      </w:r>
      <w:r w:rsidRPr="00613BB9">
        <w:rPr>
          <w:rStyle w:val="hljs-attribute"/>
        </w:rPr>
        <w:t>-site</w:t>
      </w:r>
      <w:r w:rsidRPr="00613BB9">
        <w:rPr>
          <w:rStyle w:val="hljs-subst"/>
        </w:rPr>
        <w:t>/</w:t>
      </w:r>
    </w:p>
    <w:p w14:paraId="1EEA892A" w14:textId="77777777" w:rsidR="00AF6684" w:rsidRPr="00613BB9" w:rsidRDefault="00AF6684" w:rsidP="00907565">
      <w:pPr>
        <w:pStyle w:val="HTML"/>
        <w:numPr>
          <w:ilvl w:val="0"/>
          <w:numId w:val="9"/>
        </w:numPr>
        <w:tabs>
          <w:tab w:val="clear" w:pos="720"/>
        </w:tabs>
        <w:spacing w:before="100" w:beforeAutospacing="1" w:after="100" w:afterAutospacing="1"/>
      </w:pPr>
      <w:r w:rsidRPr="00613BB9">
        <w:t>1</w:t>
      </w:r>
    </w:p>
    <w:p w14:paraId="269CC47C" w14:textId="77777777" w:rsidR="00AF6684" w:rsidRPr="00613BB9" w:rsidRDefault="00AF6684" w:rsidP="00AF6684">
      <w:pPr>
        <w:pStyle w:val="a3"/>
      </w:pPr>
      <w:r w:rsidRPr="00613BB9">
        <w:t xml:space="preserve">还有许多其他部署选项, 其中一些可以在首次通过 </w:t>
      </w:r>
      <w:r w:rsidRPr="00613BB9">
        <w:rPr>
          <w:rStyle w:val="HTML1"/>
        </w:rPr>
        <w:t>pelican-quickstart</w:t>
      </w:r>
      <w:r w:rsidRPr="00613BB9">
        <w:t xml:space="preserve"> 命令设置站点时进行配置。有关通过 GitHub 页面发布的详细信息, 请参阅</w:t>
      </w:r>
      <w:hyperlink r:id="rId1979" w:history="1">
        <w:r w:rsidRPr="00613BB9">
          <w:rPr>
            <w:rStyle w:val="a4"/>
            <w:color w:val="auto"/>
          </w:rPr>
          <w:t>提示页面</w:t>
        </w:r>
      </w:hyperlink>
      <w:r w:rsidRPr="00613BB9">
        <w:t>。</w:t>
      </w:r>
    </w:p>
    <w:p w14:paraId="63547A40" w14:textId="77777777" w:rsidR="004C1BE2" w:rsidRPr="00613BB9" w:rsidRDefault="004C1BE2" w:rsidP="004C1BE2">
      <w:pPr>
        <w:pStyle w:val="2"/>
      </w:pPr>
      <w:bookmarkStart w:id="362" w:name="_Toc46394963"/>
      <w:r w:rsidRPr="00613BB9">
        <w:t>github部署</w:t>
      </w:r>
      <w:bookmarkEnd w:id="362"/>
    </w:p>
    <w:p w14:paraId="3AE2E063" w14:textId="77777777" w:rsidR="004C1BE2" w:rsidRPr="00613BB9" w:rsidRDefault="004C1BE2" w:rsidP="004C1BE2">
      <w:pPr>
        <w:pStyle w:val="a3"/>
      </w:pPr>
      <w:r w:rsidRPr="00613BB9">
        <w:t>比如</w:t>
      </w:r>
      <w:hyperlink r:id="rId1980" w:tgtFrame="_blank" w:history="1">
        <w:r w:rsidRPr="00613BB9">
          <w:rPr>
            <w:rStyle w:val="a4"/>
            <w:color w:val="auto"/>
          </w:rPr>
          <w:t>https://github.com/china-testing/china-testing.github.io</w:t>
        </w:r>
      </w:hyperlink>
      <w:r w:rsidRPr="00613BB9">
        <w:t>，这个仓库名要求为</w:t>
      </w:r>
      <w:hyperlink r:id="rId1981" w:tgtFrame="_blank" w:history="1">
        <w:r w:rsidRPr="00613BB9">
          <w:rPr>
            <w:rStyle w:val="a4"/>
            <w:color w:val="auto"/>
          </w:rPr>
          <w:t>username.github.io</w:t>
        </w:r>
      </w:hyperlink>
      <w:r w:rsidRPr="00613BB9">
        <w:t>。</w:t>
      </w:r>
    </w:p>
    <w:p w14:paraId="2CC70876" w14:textId="77777777" w:rsidR="004C1BE2" w:rsidRPr="00613BB9" w:rsidRDefault="004C1BE2" w:rsidP="004C1BE2">
      <w:pPr>
        <w:pStyle w:val="a3"/>
      </w:pPr>
      <w:r w:rsidRPr="00613BB9">
        <w:t>上传代码，就可以访问你的网站了。</w:t>
      </w:r>
    </w:p>
    <w:p w14:paraId="6A9C702E" w14:textId="77777777" w:rsidR="004C1BE2" w:rsidRPr="00613BB9" w:rsidRDefault="004C1BE2" w:rsidP="004C1BE2">
      <w:pPr>
        <w:pStyle w:val="HTML"/>
        <w:rPr>
          <w:rStyle w:val="HTML1"/>
        </w:rPr>
      </w:pPr>
      <w:r w:rsidRPr="00613BB9">
        <w:rPr>
          <w:rStyle w:val="HTML1"/>
        </w:rPr>
        <w:t>#!/usr/bin/env bash</w:t>
      </w:r>
    </w:p>
    <w:p w14:paraId="0E888256" w14:textId="77777777" w:rsidR="004C1BE2" w:rsidRPr="00613BB9" w:rsidRDefault="004C1BE2" w:rsidP="004C1BE2">
      <w:pPr>
        <w:pStyle w:val="HTML"/>
        <w:rPr>
          <w:rStyle w:val="HTML1"/>
        </w:rPr>
      </w:pPr>
      <w:r w:rsidRPr="00613BB9">
        <w:rPr>
          <w:rStyle w:val="HTML1"/>
        </w:rPr>
        <w:t>DATE=$(date +%Y%m%d)</w:t>
      </w:r>
    </w:p>
    <w:p w14:paraId="25FCC6C1" w14:textId="77777777" w:rsidR="004C1BE2" w:rsidRPr="00613BB9" w:rsidRDefault="004C1BE2" w:rsidP="004C1BE2">
      <w:pPr>
        <w:pStyle w:val="HTML"/>
        <w:rPr>
          <w:rStyle w:val="HTML1"/>
        </w:rPr>
      </w:pPr>
      <w:r w:rsidRPr="00613BB9">
        <w:rPr>
          <w:rStyle w:val="HTML1"/>
        </w:rPr>
        <w:t>cd /home/andrew/code/yoursite</w:t>
      </w:r>
    </w:p>
    <w:p w14:paraId="6D61A5B7" w14:textId="77777777" w:rsidR="004C1BE2" w:rsidRPr="00613BB9" w:rsidRDefault="004C1BE2" w:rsidP="004C1BE2">
      <w:pPr>
        <w:pStyle w:val="HTML"/>
        <w:rPr>
          <w:rStyle w:val="HTML1"/>
        </w:rPr>
      </w:pPr>
      <w:r w:rsidRPr="00613BB9">
        <w:rPr>
          <w:rStyle w:val="HTML1"/>
        </w:rPr>
        <w:t>rm -rf output/*</w:t>
      </w:r>
    </w:p>
    <w:p w14:paraId="561F41E2" w14:textId="77777777" w:rsidR="004C1BE2" w:rsidRPr="00613BB9" w:rsidRDefault="004C1BE2" w:rsidP="004C1BE2">
      <w:pPr>
        <w:pStyle w:val="HTML"/>
        <w:rPr>
          <w:rStyle w:val="HTML1"/>
        </w:rPr>
      </w:pPr>
      <w:r w:rsidRPr="00613BB9">
        <w:rPr>
          <w:rStyle w:val="HTML1"/>
        </w:rPr>
        <w:t>pelican content</w:t>
      </w:r>
    </w:p>
    <w:p w14:paraId="082F643B" w14:textId="77777777" w:rsidR="004C1BE2" w:rsidRPr="00613BB9" w:rsidRDefault="004C1BE2" w:rsidP="004C1BE2">
      <w:pPr>
        <w:pStyle w:val="HTML"/>
        <w:rPr>
          <w:rStyle w:val="HTML1"/>
        </w:rPr>
      </w:pPr>
      <w:r w:rsidRPr="00613BB9">
        <w:rPr>
          <w:rStyle w:val="HTML1"/>
        </w:rPr>
        <w:t>cd /home/andrew/code/china-testing.github.io</w:t>
      </w:r>
    </w:p>
    <w:p w14:paraId="1D24D8D8" w14:textId="77777777" w:rsidR="004C1BE2" w:rsidRPr="00613BB9" w:rsidRDefault="004C1BE2" w:rsidP="004C1BE2">
      <w:pPr>
        <w:pStyle w:val="HTML"/>
        <w:rPr>
          <w:rStyle w:val="HTML1"/>
        </w:rPr>
      </w:pPr>
      <w:r w:rsidRPr="00613BB9">
        <w:rPr>
          <w:rStyle w:val="HTML1"/>
        </w:rPr>
        <w:t>git rm -rf *</w:t>
      </w:r>
    </w:p>
    <w:p w14:paraId="299F8CCB" w14:textId="77777777" w:rsidR="004C1BE2" w:rsidRPr="00613BB9" w:rsidRDefault="004C1BE2" w:rsidP="004C1BE2">
      <w:pPr>
        <w:pStyle w:val="HTML"/>
        <w:rPr>
          <w:rStyle w:val="HTML1"/>
        </w:rPr>
      </w:pPr>
      <w:r w:rsidRPr="00613BB9">
        <w:rPr>
          <w:rStyle w:val="HTML1"/>
        </w:rPr>
        <w:t>cp -rf /home/andrew/code/yoursite/output/* .</w:t>
      </w:r>
    </w:p>
    <w:p w14:paraId="68E915AB" w14:textId="77777777" w:rsidR="004C1BE2" w:rsidRPr="00613BB9" w:rsidRDefault="004C1BE2" w:rsidP="004C1BE2">
      <w:pPr>
        <w:pStyle w:val="HTML"/>
        <w:rPr>
          <w:rStyle w:val="HTML1"/>
        </w:rPr>
      </w:pPr>
      <w:r w:rsidRPr="00613BB9">
        <w:rPr>
          <w:rStyle w:val="HTML1"/>
        </w:rPr>
        <w:t>git add *</w:t>
      </w:r>
    </w:p>
    <w:p w14:paraId="50F13DBA" w14:textId="77777777" w:rsidR="004C1BE2" w:rsidRPr="00613BB9" w:rsidRDefault="004C1BE2" w:rsidP="004C1BE2">
      <w:pPr>
        <w:pStyle w:val="HTML"/>
        <w:rPr>
          <w:rStyle w:val="HTML1"/>
        </w:rPr>
      </w:pPr>
      <w:r w:rsidRPr="00613BB9">
        <w:rPr>
          <w:rStyle w:val="HTML1"/>
        </w:rPr>
        <w:t>git commit -m $DATE</w:t>
      </w:r>
    </w:p>
    <w:p w14:paraId="51D9E508" w14:textId="77777777" w:rsidR="004C1BE2" w:rsidRPr="00613BB9" w:rsidRDefault="004C1BE2" w:rsidP="004C1BE2">
      <w:pPr>
        <w:pStyle w:val="HTML"/>
        <w:rPr>
          <w:rStyle w:val="HTML1"/>
        </w:rPr>
      </w:pPr>
      <w:r w:rsidRPr="00613BB9">
        <w:rPr>
          <w:rStyle w:val="HTML1"/>
        </w:rPr>
        <w:t>git push</w:t>
      </w:r>
    </w:p>
    <w:p w14:paraId="2F34434B" w14:textId="77777777" w:rsidR="004C1BE2" w:rsidRPr="00613BB9" w:rsidRDefault="004C1BE2" w:rsidP="004C1BE2">
      <w:pPr>
        <w:pStyle w:val="a3"/>
      </w:pPr>
      <w:r w:rsidRPr="00613BB9">
        <w:lastRenderedPageBreak/>
        <w:t xml:space="preserve">网站示例：　</w:t>
      </w:r>
      <w:hyperlink r:id="rId1982" w:tgtFrame="_blank" w:history="1">
        <w:r w:rsidRPr="00613BB9">
          <w:rPr>
            <w:rStyle w:val="a4"/>
            <w:color w:val="auto"/>
          </w:rPr>
          <w:t>https://china-testing.github.io/</w:t>
        </w:r>
      </w:hyperlink>
    </w:p>
    <w:p w14:paraId="0306507E" w14:textId="77777777" w:rsidR="004C1BE2" w:rsidRPr="00613BB9" w:rsidRDefault="004C1BE2" w:rsidP="004C1BE2">
      <w:pPr>
        <w:rPr>
          <w:rFonts w:ascii="宋体" w:eastAsia="宋体" w:hAnsi="宋体" w:cs="宋体"/>
          <w:kern w:val="0"/>
          <w:sz w:val="47"/>
          <w:szCs w:val="47"/>
        </w:rPr>
      </w:pPr>
    </w:p>
    <w:p w14:paraId="244AA6C0" w14:textId="77777777" w:rsidR="004C1BE2" w:rsidRPr="00613BB9" w:rsidRDefault="004C1BE2" w:rsidP="004C1BE2">
      <w:pPr>
        <w:rPr>
          <w:rFonts w:ascii="宋体" w:eastAsia="宋体" w:hAnsi="宋体" w:cs="宋体"/>
          <w:kern w:val="0"/>
          <w:sz w:val="47"/>
          <w:szCs w:val="47"/>
        </w:rPr>
      </w:pPr>
    </w:p>
    <w:p w14:paraId="5EEBD756" w14:textId="77777777" w:rsidR="004C1BE2" w:rsidRPr="00613BB9" w:rsidRDefault="004C1BE2" w:rsidP="004C1BE2">
      <w:pPr>
        <w:rPr>
          <w:rFonts w:ascii="宋体" w:eastAsia="宋体" w:hAnsi="宋体" w:cs="宋体"/>
          <w:kern w:val="0"/>
          <w:sz w:val="47"/>
          <w:szCs w:val="47"/>
        </w:rPr>
      </w:pPr>
    </w:p>
    <w:p w14:paraId="672A93AC" w14:textId="77777777" w:rsidR="00AF6684" w:rsidRPr="00613BB9" w:rsidRDefault="00AF6684" w:rsidP="00AF6684">
      <w:pPr>
        <w:pStyle w:val="2"/>
      </w:pPr>
      <w:bookmarkStart w:id="363" w:name="_Toc46394964"/>
      <w:r w:rsidRPr="00613BB9">
        <w:t>Automation 自动化</w:t>
      </w:r>
      <w:bookmarkEnd w:id="363"/>
    </w:p>
    <w:p w14:paraId="67702A63" w14:textId="77777777" w:rsidR="00AF6684" w:rsidRPr="00613BB9" w:rsidRDefault="00AF6684" w:rsidP="00AF6684">
      <w:pPr>
        <w:pStyle w:val="a3"/>
      </w:pPr>
      <w:r w:rsidRPr="00613BB9">
        <w:t xml:space="preserve">虽然 </w:t>
      </w:r>
      <w:r w:rsidRPr="00613BB9">
        <w:rPr>
          <w:rStyle w:val="HTML1"/>
        </w:rPr>
        <w:t>pelian</w:t>
      </w:r>
      <w:r w:rsidRPr="00613BB9">
        <w:t xml:space="preserve"> 命令是生成站点的规范化方法, 但自动化工具可以用来简化生成和发布流程。在 </w:t>
      </w:r>
      <w:r w:rsidRPr="00613BB9">
        <w:rPr>
          <w:rStyle w:val="HTML1"/>
        </w:rPr>
        <w:t>pelican-quickstart</w:t>
      </w:r>
      <w:r w:rsidRPr="00613BB9">
        <w:t xml:space="preserve"> 过程中询问的问题之一是您是否希望自动生成和发布站点。如果您对该问题回答 “yes”, 则会在项目的根目录中生成 </w:t>
      </w:r>
      <w:r w:rsidRPr="00613BB9">
        <w:rPr>
          <w:rStyle w:val="HTML1"/>
        </w:rPr>
        <w:t>fabfile.py</w:t>
      </w:r>
      <w:r w:rsidRPr="00613BB9">
        <w:t xml:space="preserve"> 和 </w:t>
      </w:r>
      <w:r w:rsidRPr="00613BB9">
        <w:rPr>
          <w:rStyle w:val="HTML1"/>
        </w:rPr>
        <w:t>Makefile</w:t>
      </w:r>
      <w:r w:rsidRPr="00613BB9">
        <w:t xml:space="preserve"> 文件。这些文件预先填写了从 </w:t>
      </w:r>
      <w:r w:rsidRPr="00613BB9">
        <w:rPr>
          <w:rStyle w:val="HTML1"/>
        </w:rPr>
        <w:t>pelican-quickstart</w:t>
      </w:r>
      <w:r w:rsidRPr="00613BB9">
        <w:t xml:space="preserve"> 过程中提供的其他答案收集的某些信息, 这意味着作为一个起点, 应自定义以适合您的特定需求和使用模式。如果您发现这些自动化工具作用有限, 这些文件可以随时删除, 不会影响 </w:t>
      </w:r>
      <w:r w:rsidRPr="00613BB9">
        <w:rPr>
          <w:rStyle w:val="HTML1"/>
        </w:rPr>
        <w:t>pelican</w:t>
      </w:r>
      <w:r w:rsidRPr="00613BB9">
        <w:t xml:space="preserve"> 的使用。</w:t>
      </w:r>
    </w:p>
    <w:p w14:paraId="5517104C" w14:textId="77777777" w:rsidR="00AF6684" w:rsidRPr="00613BB9" w:rsidRDefault="00AF6684" w:rsidP="00AF6684">
      <w:pPr>
        <w:pStyle w:val="a3"/>
      </w:pPr>
      <w:r w:rsidRPr="00613BB9">
        <w:t xml:space="preserve">下面是 “wrap” </w:t>
      </w:r>
      <w:r w:rsidRPr="00613BB9">
        <w:rPr>
          <w:rStyle w:val="HTML1"/>
        </w:rPr>
        <w:t>pelican</w:t>
      </w:r>
      <w:r w:rsidRPr="00613BB9">
        <w:t xml:space="preserve"> 的自动化工具, 可以简化生成、预览和上传站点的过程。</w:t>
      </w:r>
    </w:p>
    <w:p w14:paraId="70D928DF" w14:textId="77777777" w:rsidR="00AF6684" w:rsidRPr="00613BB9" w:rsidRDefault="00AF6684" w:rsidP="00AF6684">
      <w:pPr>
        <w:pStyle w:val="3"/>
      </w:pPr>
      <w:bookmarkStart w:id="364" w:name="_Toc46394965"/>
      <w:r w:rsidRPr="00613BB9">
        <w:t>Fabric</w:t>
      </w:r>
      <w:bookmarkEnd w:id="364"/>
    </w:p>
    <w:p w14:paraId="5601D71D" w14:textId="77777777" w:rsidR="00AF6684" w:rsidRPr="00613BB9" w:rsidRDefault="00717723" w:rsidP="00AF6684">
      <w:pPr>
        <w:pStyle w:val="a3"/>
      </w:pPr>
      <w:hyperlink r:id="rId1983" w:history="1">
        <w:r w:rsidR="00AF6684" w:rsidRPr="00613BB9">
          <w:rPr>
            <w:rStyle w:val="a4"/>
            <w:color w:val="auto"/>
          </w:rPr>
          <w:t>Fabric</w:t>
        </w:r>
      </w:hyperlink>
      <w:r w:rsidR="00AF6684" w:rsidRPr="00613BB9">
        <w:t xml:space="preserve"> 的优点是它是用 Python 编写的, 因此可以在多种环境中使用。缺点是必须单独安装。使用下面的命令来安装 Fabric , 您有可能需要用到 “sudo”：</w:t>
      </w:r>
    </w:p>
    <w:p w14:paraId="1FA66727" w14:textId="77777777" w:rsidR="00AF6684" w:rsidRPr="00613BB9" w:rsidRDefault="00AF6684" w:rsidP="00AF6684">
      <w:pPr>
        <w:pStyle w:val="HTML"/>
        <w:rPr>
          <w:rStyle w:val="HTML1"/>
        </w:rPr>
      </w:pPr>
      <w:r w:rsidRPr="00613BB9">
        <w:rPr>
          <w:rStyle w:val="HTML1"/>
        </w:rPr>
        <w:t>pip install Fabric</w:t>
      </w:r>
    </w:p>
    <w:p w14:paraId="4DD0010F" w14:textId="77777777" w:rsidR="00AF6684" w:rsidRPr="00613BB9" w:rsidRDefault="00AF6684" w:rsidP="00907565">
      <w:pPr>
        <w:pStyle w:val="HTML"/>
        <w:numPr>
          <w:ilvl w:val="0"/>
          <w:numId w:val="10"/>
        </w:numPr>
        <w:tabs>
          <w:tab w:val="clear" w:pos="720"/>
        </w:tabs>
        <w:spacing w:before="100" w:beforeAutospacing="1" w:after="100" w:afterAutospacing="1"/>
      </w:pPr>
      <w:r w:rsidRPr="00613BB9">
        <w:t>1</w:t>
      </w:r>
    </w:p>
    <w:p w14:paraId="3FC577A3" w14:textId="77777777" w:rsidR="00AF6684" w:rsidRPr="00613BB9" w:rsidRDefault="00AF6684" w:rsidP="00AF6684">
      <w:pPr>
        <w:pStyle w:val="a3"/>
      </w:pPr>
      <w:r w:rsidRPr="00613BB9">
        <w:t xml:space="preserve">Note: </w:t>
      </w:r>
      <w:r w:rsidRPr="00613BB9">
        <w:rPr>
          <w:rStyle w:val="a6"/>
        </w:rPr>
        <w:t>Windows 需要安装 PyCrypto</w:t>
      </w:r>
      <w:r w:rsidRPr="00613BB9">
        <w:t xml:space="preserve"> </w:t>
      </w:r>
      <w:r w:rsidRPr="00613BB9">
        <w:br/>
      </w:r>
      <w:r w:rsidRPr="00613BB9">
        <w:br/>
        <w:t xml:space="preserve">Fabric 依赖 PyCrypto，如果您的系统没有 C 编译器, 则很难安装。对于 Windows 用户, 在安装Fabric之前, 请使用 </w:t>
      </w:r>
      <w:r w:rsidRPr="00613BB9">
        <w:br/>
      </w:r>
      <w:r w:rsidRPr="00613BB9">
        <w:rPr>
          <w:rStyle w:val="HTML1"/>
        </w:rPr>
        <w:t>easy_install http://www.voidspace.org.uk/downloads/pycrypto26/pycrypto-2.6.win32-py2.7.exe</w:t>
      </w:r>
      <w:r w:rsidRPr="00613BB9">
        <w:t xml:space="preserve"> </w:t>
      </w:r>
      <w:r w:rsidRPr="00613BB9">
        <w:br/>
        <w:t>根据</w:t>
      </w:r>
      <w:hyperlink r:id="rId1984" w:history="1">
        <w:r w:rsidRPr="00613BB9">
          <w:rPr>
            <w:rStyle w:val="a4"/>
            <w:color w:val="auto"/>
          </w:rPr>
          <w:t>此 StackOverflow 建议</w:t>
        </w:r>
      </w:hyperlink>
      <w:r w:rsidRPr="00613BB9">
        <w:t>您使用 Python 2.7 的 Win32 版本和PyCrypto比64位版本的Win64—even更容易成功。</w:t>
      </w:r>
    </w:p>
    <w:p w14:paraId="158B843B" w14:textId="77777777" w:rsidR="00AF6684" w:rsidRPr="00613BB9" w:rsidRDefault="00AF6684" w:rsidP="00AF6684">
      <w:pPr>
        <w:pStyle w:val="a3"/>
      </w:pPr>
      <w:r w:rsidRPr="00613BB9">
        <w:lastRenderedPageBreak/>
        <w:t xml:space="preserve">请花些时间打开在项目根目录中生成的 </w:t>
      </w:r>
      <w:r w:rsidRPr="00613BB9">
        <w:rPr>
          <w:rStyle w:val="HTML1"/>
        </w:rPr>
        <w:t>fabfile.py</w:t>
      </w:r>
      <w:r w:rsidRPr="00613BB9">
        <w:t xml:space="preserve"> 文件。您将看到许多命令, 其中每一个都可以根据您的需要来重命名、删除和/或自定义。使用 out-of-the-box 配置, 您可以通过以下方式生成站点：</w:t>
      </w:r>
    </w:p>
    <w:p w14:paraId="245C8102" w14:textId="77777777" w:rsidR="00AF6684" w:rsidRPr="00613BB9" w:rsidRDefault="00AF6684" w:rsidP="00AF6684">
      <w:pPr>
        <w:pStyle w:val="HTML"/>
        <w:rPr>
          <w:rStyle w:val="HTML1"/>
        </w:rPr>
      </w:pPr>
      <w:r w:rsidRPr="00613BB9">
        <w:rPr>
          <w:rStyle w:val="HTML1"/>
        </w:rPr>
        <w:t>fab build</w:t>
      </w:r>
    </w:p>
    <w:p w14:paraId="0BCDFEB3" w14:textId="77777777" w:rsidR="00AF6684" w:rsidRPr="00613BB9" w:rsidRDefault="00AF6684" w:rsidP="00907565">
      <w:pPr>
        <w:pStyle w:val="HTML"/>
        <w:numPr>
          <w:ilvl w:val="0"/>
          <w:numId w:val="11"/>
        </w:numPr>
        <w:tabs>
          <w:tab w:val="clear" w:pos="720"/>
        </w:tabs>
        <w:spacing w:before="100" w:beforeAutospacing="1" w:after="100" w:afterAutospacing="1"/>
      </w:pPr>
      <w:r w:rsidRPr="00613BB9">
        <w:t>1</w:t>
      </w:r>
    </w:p>
    <w:p w14:paraId="78B0CBC0" w14:textId="77777777" w:rsidR="00AF6684" w:rsidRPr="00613BB9" w:rsidRDefault="00AF6684" w:rsidP="00AF6684">
      <w:pPr>
        <w:pStyle w:val="a3"/>
      </w:pPr>
      <w:r w:rsidRPr="00613BB9">
        <w:t>如果您希望 Pelican 在每次检测到更改时自动重新生成站点 (这在本地测试时很方便), 请改用以下命令:</w:t>
      </w:r>
    </w:p>
    <w:p w14:paraId="318583D4" w14:textId="77777777" w:rsidR="00AF6684" w:rsidRPr="00613BB9" w:rsidRDefault="00AF6684" w:rsidP="00AF6684">
      <w:pPr>
        <w:pStyle w:val="HTML"/>
        <w:rPr>
          <w:rStyle w:val="HTML1"/>
        </w:rPr>
      </w:pPr>
      <w:r w:rsidRPr="00613BB9">
        <w:rPr>
          <w:rStyle w:val="HTML1"/>
        </w:rPr>
        <w:t>fab regenerate</w:t>
      </w:r>
    </w:p>
    <w:p w14:paraId="6A1F3840" w14:textId="77777777" w:rsidR="00AF6684" w:rsidRPr="00613BB9" w:rsidRDefault="00AF6684" w:rsidP="00907565">
      <w:pPr>
        <w:pStyle w:val="HTML"/>
        <w:numPr>
          <w:ilvl w:val="0"/>
          <w:numId w:val="12"/>
        </w:numPr>
        <w:tabs>
          <w:tab w:val="clear" w:pos="720"/>
        </w:tabs>
        <w:spacing w:before="100" w:beforeAutospacing="1" w:after="100" w:afterAutospacing="1"/>
      </w:pPr>
      <w:r w:rsidRPr="00613BB9">
        <w:t>1</w:t>
      </w:r>
    </w:p>
    <w:p w14:paraId="4ABDE017" w14:textId="77777777" w:rsidR="00AF6684" w:rsidRPr="00613BB9" w:rsidRDefault="00AF6684" w:rsidP="00AF6684">
      <w:pPr>
        <w:pStyle w:val="a3"/>
      </w:pPr>
      <w:r w:rsidRPr="00613BB9">
        <w:t xml:space="preserve">运行本地服务以供 </w:t>
      </w:r>
      <w:hyperlink r:id="rId1985" w:history="1">
        <w:r w:rsidRPr="00613BB9">
          <w:rPr>
            <w:rStyle w:val="a4"/>
            <w:color w:val="auto"/>
          </w:rPr>
          <w:t>http://localhost:8000/</w:t>
        </w:r>
      </w:hyperlink>
      <w:r w:rsidRPr="00613BB9">
        <w:t>预览:</w:t>
      </w:r>
    </w:p>
    <w:p w14:paraId="714AC152" w14:textId="77777777" w:rsidR="00AF6684" w:rsidRPr="00613BB9" w:rsidRDefault="00AF6684" w:rsidP="00AF6684">
      <w:pPr>
        <w:pStyle w:val="HTML"/>
        <w:rPr>
          <w:rStyle w:val="HTML1"/>
        </w:rPr>
      </w:pPr>
      <w:r w:rsidRPr="00613BB9">
        <w:rPr>
          <w:rStyle w:val="HTML1"/>
        </w:rPr>
        <w:t>fab serve</w:t>
      </w:r>
    </w:p>
    <w:p w14:paraId="5BE7675D" w14:textId="77777777" w:rsidR="00AF6684" w:rsidRPr="00613BB9" w:rsidRDefault="00AF6684" w:rsidP="00907565">
      <w:pPr>
        <w:pStyle w:val="HTML"/>
        <w:numPr>
          <w:ilvl w:val="0"/>
          <w:numId w:val="13"/>
        </w:numPr>
        <w:tabs>
          <w:tab w:val="clear" w:pos="720"/>
        </w:tabs>
        <w:spacing w:before="100" w:beforeAutospacing="1" w:after="100" w:afterAutospacing="1"/>
      </w:pPr>
      <w:r w:rsidRPr="00613BB9">
        <w:t>1</w:t>
      </w:r>
    </w:p>
    <w:p w14:paraId="57754F4C" w14:textId="77777777" w:rsidR="00AF6684" w:rsidRPr="00613BB9" w:rsidRDefault="00AF6684" w:rsidP="00AF6684">
      <w:pPr>
        <w:pStyle w:val="a3"/>
      </w:pPr>
      <w:r w:rsidRPr="00613BB9">
        <w:t xml:space="preserve">如果在 </w:t>
      </w:r>
      <w:r w:rsidRPr="00613BB9">
        <w:rPr>
          <w:rStyle w:val="HTML1"/>
        </w:rPr>
        <w:t>pelican-quickstart</w:t>
      </w:r>
      <w:r w:rsidRPr="00613BB9">
        <w:t>中, 当被问及是否要通过 ssh 上传站点时回答 “是”, 可以使用以下命令通过 ssh 通过 rsync 发布站点:</w:t>
      </w:r>
    </w:p>
    <w:p w14:paraId="4A7001C2" w14:textId="77777777" w:rsidR="00AF6684" w:rsidRPr="00613BB9" w:rsidRDefault="00AF6684" w:rsidP="00AF6684">
      <w:pPr>
        <w:pStyle w:val="HTML"/>
        <w:rPr>
          <w:rStyle w:val="HTML1"/>
        </w:rPr>
      </w:pPr>
      <w:r w:rsidRPr="00613BB9">
        <w:rPr>
          <w:rStyle w:val="HTML1"/>
        </w:rPr>
        <w:t>fab publish</w:t>
      </w:r>
    </w:p>
    <w:p w14:paraId="46003F93" w14:textId="77777777" w:rsidR="00AF6684" w:rsidRPr="00613BB9" w:rsidRDefault="00AF6684" w:rsidP="00907565">
      <w:pPr>
        <w:pStyle w:val="HTML"/>
        <w:numPr>
          <w:ilvl w:val="0"/>
          <w:numId w:val="14"/>
        </w:numPr>
        <w:tabs>
          <w:tab w:val="clear" w:pos="720"/>
        </w:tabs>
        <w:spacing w:before="100" w:beforeAutospacing="1" w:after="100" w:afterAutospacing="1"/>
      </w:pPr>
      <w:r w:rsidRPr="00613BB9">
        <w:t>1</w:t>
      </w:r>
    </w:p>
    <w:p w14:paraId="1293CAEA" w14:textId="77777777" w:rsidR="00AF6684" w:rsidRPr="00613BB9" w:rsidRDefault="00AF6684" w:rsidP="00AF6684">
      <w:pPr>
        <w:pStyle w:val="a3"/>
      </w:pPr>
      <w:r w:rsidRPr="00613BB9">
        <w:t xml:space="preserve">这些只是一些默认情况下可用的命令, 所以请随时浏览 </w:t>
      </w:r>
      <w:r w:rsidRPr="00613BB9">
        <w:rPr>
          <w:rStyle w:val="HTML1"/>
        </w:rPr>
        <w:t>fabfile.py</w:t>
      </w:r>
      <w:r w:rsidRPr="00613BB9">
        <w:t xml:space="preserve">。更重要的是, 不要犹豫自定义 </w:t>
      </w:r>
      <w:r w:rsidRPr="00613BB9">
        <w:rPr>
          <w:rStyle w:val="HTML1"/>
        </w:rPr>
        <w:t>fabfile.py</w:t>
      </w:r>
      <w:r w:rsidRPr="00613BB9">
        <w:t xml:space="preserve"> , 以满足您的特定需求和喜好。</w:t>
      </w:r>
    </w:p>
    <w:p w14:paraId="4ADC24AF" w14:textId="77777777" w:rsidR="00AF6684" w:rsidRPr="00613BB9" w:rsidRDefault="00AF6684" w:rsidP="00AF6684">
      <w:pPr>
        <w:pStyle w:val="3"/>
      </w:pPr>
      <w:bookmarkStart w:id="365" w:name="_Toc46394966"/>
      <w:r w:rsidRPr="00613BB9">
        <w:t>Make</w:t>
      </w:r>
      <w:bookmarkEnd w:id="365"/>
    </w:p>
    <w:p w14:paraId="7A7837D2" w14:textId="77777777" w:rsidR="00AF6684" w:rsidRPr="00613BB9" w:rsidRDefault="00AF6684" w:rsidP="00AF6684">
      <w:pPr>
        <w:pStyle w:val="a3"/>
      </w:pPr>
      <w:r w:rsidRPr="00613BB9">
        <w:t xml:space="preserve">当您在 </w:t>
      </w:r>
      <w:r w:rsidRPr="00613BB9">
        <w:rPr>
          <w:rStyle w:val="HTML1"/>
        </w:rPr>
        <w:t>pelican-quickstart</w:t>
      </w:r>
      <w:r w:rsidRPr="00613BB9">
        <w:t xml:space="preserve">对相关问题说 “是” 时, 也会自动为您创建 </w:t>
      </w:r>
      <w:r w:rsidRPr="00613BB9">
        <w:rPr>
          <w:rStyle w:val="HTML1"/>
        </w:rPr>
        <w:t>Makefile</w:t>
      </w:r>
      <w:r w:rsidRPr="00613BB9">
        <w:t xml:space="preserve">。这种方法的优点是, 使命令被内置到大多数 POSIX 系统中, 因此不需要安装其他任何东西来使用它。缺点是, 非 POSIX 系统 (例如, Windows) 不包括 </w:t>
      </w:r>
      <w:r w:rsidRPr="00613BB9">
        <w:rPr>
          <w:rStyle w:val="HTML1"/>
        </w:rPr>
        <w:t>make</w:t>
      </w:r>
      <w:r w:rsidRPr="00613BB9">
        <w:t>, 并且在这些系统上安装它可能是一个艰巨的任务。</w:t>
      </w:r>
    </w:p>
    <w:p w14:paraId="710262DB" w14:textId="77777777" w:rsidR="00AF6684" w:rsidRPr="00613BB9" w:rsidRDefault="00AF6684" w:rsidP="00AF6684">
      <w:pPr>
        <w:pStyle w:val="a3"/>
      </w:pPr>
      <w:r w:rsidRPr="00613BB9">
        <w:t xml:space="preserve">如果你想使用 </w:t>
      </w:r>
      <w:r w:rsidRPr="00613BB9">
        <w:rPr>
          <w:rStyle w:val="HTML1"/>
        </w:rPr>
        <w:t>make</w:t>
      </w:r>
      <w:r w:rsidRPr="00613BB9">
        <w:t>根据</w:t>
      </w:r>
      <w:r w:rsidRPr="00613BB9">
        <w:rPr>
          <w:rStyle w:val="HTML1"/>
        </w:rPr>
        <w:t>pelicanconf.py</w:t>
      </w:r>
      <w:r w:rsidRPr="00613BB9">
        <w:t>生成你的站：</w:t>
      </w:r>
    </w:p>
    <w:p w14:paraId="0397573C" w14:textId="77777777" w:rsidR="00AF6684" w:rsidRPr="00613BB9" w:rsidRDefault="00AF6684" w:rsidP="00AF6684">
      <w:pPr>
        <w:pStyle w:val="HTML"/>
        <w:rPr>
          <w:rStyle w:val="HTML1"/>
        </w:rPr>
      </w:pPr>
      <w:r w:rsidRPr="00613BB9">
        <w:rPr>
          <w:rStyle w:val="HTML1"/>
        </w:rPr>
        <w:t>make html</w:t>
      </w:r>
    </w:p>
    <w:p w14:paraId="5FFA4D05" w14:textId="77777777" w:rsidR="00AF6684" w:rsidRPr="00613BB9" w:rsidRDefault="00AF6684" w:rsidP="00907565">
      <w:pPr>
        <w:pStyle w:val="HTML"/>
        <w:numPr>
          <w:ilvl w:val="0"/>
          <w:numId w:val="15"/>
        </w:numPr>
        <w:tabs>
          <w:tab w:val="clear" w:pos="720"/>
        </w:tabs>
        <w:spacing w:before="100" w:beforeAutospacing="1" w:after="100" w:afterAutospacing="1"/>
      </w:pPr>
      <w:r w:rsidRPr="00613BB9">
        <w:t>1</w:t>
      </w:r>
    </w:p>
    <w:p w14:paraId="2069A9CF" w14:textId="77777777" w:rsidR="00AF6684" w:rsidRPr="00613BB9" w:rsidRDefault="00AF6684" w:rsidP="00AF6684">
      <w:pPr>
        <w:pStyle w:val="a3"/>
      </w:pPr>
      <w:r w:rsidRPr="00613BB9">
        <w:t>利用</w:t>
      </w:r>
      <w:r w:rsidRPr="00613BB9">
        <w:rPr>
          <w:rStyle w:val="HTML1"/>
        </w:rPr>
        <w:t>publishconf.py</w:t>
      </w:r>
      <w:r w:rsidRPr="00613BB9">
        <w:t>里的设置将生成站点布置到生产环境：</w:t>
      </w:r>
    </w:p>
    <w:p w14:paraId="10A440BF" w14:textId="77777777" w:rsidR="00AF6684" w:rsidRPr="00613BB9" w:rsidRDefault="00AF6684" w:rsidP="00AF6684">
      <w:pPr>
        <w:pStyle w:val="HTML"/>
        <w:rPr>
          <w:rStyle w:val="HTML1"/>
        </w:rPr>
      </w:pPr>
      <w:r w:rsidRPr="00613BB9">
        <w:rPr>
          <w:rStyle w:val="HTML1"/>
        </w:rPr>
        <w:lastRenderedPageBreak/>
        <w:t>make publish</w:t>
      </w:r>
    </w:p>
    <w:p w14:paraId="08548B00" w14:textId="77777777" w:rsidR="00AF6684" w:rsidRPr="00613BB9" w:rsidRDefault="00AF6684" w:rsidP="00907565">
      <w:pPr>
        <w:pStyle w:val="HTML"/>
        <w:numPr>
          <w:ilvl w:val="0"/>
          <w:numId w:val="16"/>
        </w:numPr>
        <w:tabs>
          <w:tab w:val="clear" w:pos="720"/>
        </w:tabs>
        <w:spacing w:before="100" w:beforeAutospacing="1" w:after="100" w:afterAutospacing="1"/>
      </w:pPr>
      <w:r w:rsidRPr="00613BB9">
        <w:t>1</w:t>
      </w:r>
    </w:p>
    <w:p w14:paraId="2E65278A" w14:textId="77777777" w:rsidR="00AF6684" w:rsidRPr="00613BB9" w:rsidRDefault="00AF6684" w:rsidP="00AF6684">
      <w:pPr>
        <w:pStyle w:val="a3"/>
      </w:pPr>
      <w:r w:rsidRPr="00613BB9">
        <w:t>如果你希望当文件更改后不用手动生成，而是 Pelican 自动监控处理，可以：</w:t>
      </w:r>
    </w:p>
    <w:p w14:paraId="79AA96DF" w14:textId="77777777" w:rsidR="00AF6684" w:rsidRPr="00613BB9" w:rsidRDefault="00AF6684" w:rsidP="00AF6684">
      <w:pPr>
        <w:pStyle w:val="HTML"/>
        <w:rPr>
          <w:rStyle w:val="HTML1"/>
        </w:rPr>
      </w:pPr>
      <w:r w:rsidRPr="00613BB9">
        <w:rPr>
          <w:rStyle w:val="HTML1"/>
        </w:rPr>
        <w:t>make regenerate</w:t>
      </w:r>
    </w:p>
    <w:p w14:paraId="206ADCA1" w14:textId="77777777" w:rsidR="00AF6684" w:rsidRPr="00613BB9" w:rsidRDefault="00AF6684" w:rsidP="00907565">
      <w:pPr>
        <w:pStyle w:val="HTML"/>
        <w:numPr>
          <w:ilvl w:val="0"/>
          <w:numId w:val="17"/>
        </w:numPr>
        <w:tabs>
          <w:tab w:val="clear" w:pos="720"/>
        </w:tabs>
        <w:spacing w:before="100" w:beforeAutospacing="1" w:after="100" w:afterAutospacing="1"/>
      </w:pPr>
      <w:r w:rsidRPr="00613BB9">
        <w:t>1</w:t>
      </w:r>
    </w:p>
    <w:p w14:paraId="3E9ECA74" w14:textId="77777777" w:rsidR="00AF6684" w:rsidRPr="00613BB9" w:rsidRDefault="00AF6684" w:rsidP="00AF6684">
      <w:pPr>
        <w:pStyle w:val="a3"/>
      </w:pPr>
      <w:r w:rsidRPr="00613BB9">
        <w:t xml:space="preserve">提供 </w:t>
      </w:r>
      <w:hyperlink r:id="rId1986" w:history="1">
        <w:r w:rsidRPr="00613BB9">
          <w:rPr>
            <w:rStyle w:val="a4"/>
            <w:color w:val="auto"/>
          </w:rPr>
          <w:t>http://localhost:8000</w:t>
        </w:r>
      </w:hyperlink>
      <w:r w:rsidRPr="00613BB9">
        <w:t xml:space="preserve"> 预览服务：</w:t>
      </w:r>
    </w:p>
    <w:p w14:paraId="6CC9A64B" w14:textId="77777777" w:rsidR="00AF6684" w:rsidRPr="00613BB9" w:rsidRDefault="00AF6684" w:rsidP="00AF6684">
      <w:pPr>
        <w:pStyle w:val="HTML"/>
        <w:rPr>
          <w:rStyle w:val="HTML1"/>
        </w:rPr>
      </w:pPr>
      <w:r w:rsidRPr="00613BB9">
        <w:rPr>
          <w:rStyle w:val="HTML1"/>
        </w:rPr>
        <w:t>make serve</w:t>
      </w:r>
    </w:p>
    <w:p w14:paraId="0EFD8981" w14:textId="77777777" w:rsidR="00AF6684" w:rsidRPr="00613BB9" w:rsidRDefault="00AF6684" w:rsidP="00907565">
      <w:pPr>
        <w:pStyle w:val="HTML"/>
        <w:numPr>
          <w:ilvl w:val="0"/>
          <w:numId w:val="18"/>
        </w:numPr>
        <w:tabs>
          <w:tab w:val="clear" w:pos="720"/>
        </w:tabs>
        <w:spacing w:before="100" w:beforeAutospacing="1" w:after="100" w:afterAutospacing="1"/>
      </w:pPr>
      <w:r w:rsidRPr="00613BB9">
        <w:t>1</w:t>
      </w:r>
    </w:p>
    <w:p w14:paraId="2F90CFE3" w14:textId="77777777" w:rsidR="00AF6684" w:rsidRPr="00613BB9" w:rsidRDefault="00AF6684" w:rsidP="00AF6684">
      <w:pPr>
        <w:pStyle w:val="a3"/>
      </w:pPr>
      <w:r w:rsidRPr="00613BB9">
        <w:t xml:space="preserve">通常情况下, 您需要在两个单独的终端中运行 </w:t>
      </w:r>
      <w:r w:rsidRPr="00613BB9">
        <w:rPr>
          <w:rStyle w:val="HTML1"/>
        </w:rPr>
        <w:t>make regenerate</w:t>
      </w:r>
      <w:r w:rsidRPr="00613BB9">
        <w:t xml:space="preserve"> 和 </w:t>
      </w:r>
      <w:r w:rsidRPr="00613BB9">
        <w:rPr>
          <w:rStyle w:val="HTML1"/>
        </w:rPr>
        <w:t>make serve</w:t>
      </w:r>
      <w:r w:rsidRPr="00613BB9">
        <w:t xml:space="preserve"> , 但您可以通过以下方式同时运行两个：</w:t>
      </w:r>
    </w:p>
    <w:p w14:paraId="61840FE1" w14:textId="77777777" w:rsidR="00AF6684" w:rsidRPr="00613BB9" w:rsidRDefault="00AF6684" w:rsidP="00AF6684">
      <w:pPr>
        <w:pStyle w:val="HTML"/>
        <w:rPr>
          <w:rStyle w:val="HTML1"/>
        </w:rPr>
      </w:pPr>
      <w:r w:rsidRPr="00613BB9">
        <w:rPr>
          <w:rStyle w:val="HTML1"/>
        </w:rPr>
        <w:t>make devserver</w:t>
      </w:r>
    </w:p>
    <w:p w14:paraId="22621178" w14:textId="77777777" w:rsidR="00AF6684" w:rsidRPr="00613BB9" w:rsidRDefault="00AF6684" w:rsidP="00907565">
      <w:pPr>
        <w:pStyle w:val="HTML"/>
        <w:numPr>
          <w:ilvl w:val="0"/>
          <w:numId w:val="19"/>
        </w:numPr>
        <w:tabs>
          <w:tab w:val="clear" w:pos="720"/>
        </w:tabs>
        <w:spacing w:before="100" w:beforeAutospacing="1" w:after="100" w:afterAutospacing="1"/>
      </w:pPr>
      <w:r w:rsidRPr="00613BB9">
        <w:t>1</w:t>
      </w:r>
    </w:p>
    <w:p w14:paraId="2744DD32" w14:textId="77777777" w:rsidR="00AF6684" w:rsidRPr="00613BB9" w:rsidRDefault="00AF6684" w:rsidP="00AF6684">
      <w:pPr>
        <w:pStyle w:val="a3"/>
      </w:pPr>
      <w:r w:rsidRPr="00613BB9">
        <w:t xml:space="preserve">上述命令将同时运行 Pelican 的再生模式, 以及输出在 </w:t>
      </w:r>
      <w:hyperlink r:id="rId1987" w:history="1">
        <w:r w:rsidRPr="00613BB9">
          <w:rPr>
            <w:rStyle w:val="a4"/>
            <w:color w:val="auto"/>
          </w:rPr>
          <w:t>http://localhost:8000</w:t>
        </w:r>
      </w:hyperlink>
      <w:r w:rsidRPr="00613BB9">
        <w:t xml:space="preserve"> 的服务。完成对更改的测试后, 应通过以下方式停止开发服务器：</w:t>
      </w:r>
    </w:p>
    <w:p w14:paraId="17E68E46" w14:textId="77777777" w:rsidR="00AF6684" w:rsidRPr="00613BB9" w:rsidRDefault="00AF6684" w:rsidP="00AF6684">
      <w:pPr>
        <w:pStyle w:val="HTML"/>
        <w:rPr>
          <w:rStyle w:val="HTML1"/>
        </w:rPr>
      </w:pPr>
      <w:r w:rsidRPr="00613BB9">
        <w:rPr>
          <w:rStyle w:val="HTML1"/>
        </w:rPr>
        <w:t>./develop_server.sh stop</w:t>
      </w:r>
    </w:p>
    <w:p w14:paraId="02ECD55F" w14:textId="77777777" w:rsidR="00AF6684" w:rsidRPr="00613BB9" w:rsidRDefault="00AF6684" w:rsidP="00907565">
      <w:pPr>
        <w:pStyle w:val="HTML"/>
        <w:numPr>
          <w:ilvl w:val="0"/>
          <w:numId w:val="20"/>
        </w:numPr>
        <w:tabs>
          <w:tab w:val="clear" w:pos="720"/>
        </w:tabs>
        <w:spacing w:before="100" w:beforeAutospacing="1" w:after="100" w:afterAutospacing="1"/>
      </w:pPr>
      <w:r w:rsidRPr="00613BB9">
        <w:t>1</w:t>
      </w:r>
    </w:p>
    <w:p w14:paraId="52C24AFE" w14:textId="77777777" w:rsidR="00AF6684" w:rsidRPr="00613BB9" w:rsidRDefault="00AF6684" w:rsidP="00AF6684">
      <w:pPr>
        <w:pStyle w:val="a3"/>
      </w:pPr>
      <w:r w:rsidRPr="00613BB9">
        <w:t xml:space="preserve">当您准备发布网站时, 您可以通过在 </w:t>
      </w:r>
      <w:r w:rsidRPr="00613BB9">
        <w:rPr>
          <w:rStyle w:val="HTML1"/>
        </w:rPr>
        <w:t>pelican-quickstart</w:t>
      </w:r>
      <w:r w:rsidRPr="00613BB9">
        <w:t>选择的方法将其上传。对于本例, 我们将在 ssh 上使用 rsync:</w:t>
      </w:r>
    </w:p>
    <w:p w14:paraId="02C3D5EF" w14:textId="77777777" w:rsidR="00AF6684" w:rsidRPr="00613BB9" w:rsidRDefault="00AF6684" w:rsidP="00AF6684">
      <w:pPr>
        <w:pStyle w:val="HTML"/>
        <w:rPr>
          <w:rStyle w:val="HTML1"/>
        </w:rPr>
      </w:pPr>
      <w:r w:rsidRPr="00613BB9">
        <w:rPr>
          <w:rStyle w:val="HTML1"/>
        </w:rPr>
        <w:t>make rsync_upload</w:t>
      </w:r>
    </w:p>
    <w:p w14:paraId="2DF2EC45" w14:textId="77777777" w:rsidR="00AF6684" w:rsidRPr="00613BB9" w:rsidRDefault="00AF6684" w:rsidP="00907565">
      <w:pPr>
        <w:pStyle w:val="HTML"/>
        <w:numPr>
          <w:ilvl w:val="0"/>
          <w:numId w:val="21"/>
        </w:numPr>
        <w:tabs>
          <w:tab w:val="clear" w:pos="720"/>
        </w:tabs>
        <w:spacing w:before="100" w:beforeAutospacing="1" w:after="100" w:afterAutospacing="1"/>
      </w:pPr>
      <w:r w:rsidRPr="00613BB9">
        <w:t>1</w:t>
      </w:r>
    </w:p>
    <w:p w14:paraId="5B5EE09E" w14:textId="77777777" w:rsidR="00AF6684" w:rsidRPr="00613BB9" w:rsidRDefault="00AF6684" w:rsidP="00AF6684">
      <w:pPr>
        <w:pStyle w:val="a3"/>
      </w:pPr>
      <w:r w:rsidRPr="00613BB9">
        <w:t xml:space="preserve">（默认的 </w:t>
      </w:r>
      <w:r w:rsidRPr="00613BB9">
        <w:rPr>
          <w:rStyle w:val="HTML1"/>
        </w:rPr>
        <w:t>Makefiel</w:t>
      </w:r>
      <w:r w:rsidRPr="00613BB9">
        <w:t xml:space="preserve"> 和 </w:t>
      </w:r>
      <w:r w:rsidRPr="00613BB9">
        <w:rPr>
          <w:rStyle w:val="HTML1"/>
        </w:rPr>
        <w:t>devserver.sh</w:t>
      </w:r>
      <w:r w:rsidRPr="00613BB9">
        <w:t xml:space="preserve"> 使用 </w:t>
      </w:r>
      <w:r w:rsidRPr="00613BB9">
        <w:rPr>
          <w:rStyle w:val="HTML1"/>
        </w:rPr>
        <w:t>python</w:t>
      </w:r>
      <w:r w:rsidRPr="00613BB9">
        <w:t xml:space="preserve"> 和 </w:t>
      </w:r>
      <w:r w:rsidRPr="00613BB9">
        <w:rPr>
          <w:rStyle w:val="HTML1"/>
        </w:rPr>
        <w:t>pelican</w:t>
      </w:r>
      <w:r w:rsidRPr="00613BB9">
        <w:t xml:space="preserve"> 来完成其任务。如果要使用不同的可执行文件 (如 </w:t>
      </w:r>
      <w:r w:rsidRPr="00613BB9">
        <w:rPr>
          <w:rStyle w:val="HTML1"/>
        </w:rPr>
        <w:t>python3</w:t>
      </w:r>
      <w:r w:rsidRPr="00613BB9">
        <w:t xml:space="preserve">), 则可以分别设置 </w:t>
      </w:r>
      <w:r w:rsidRPr="00613BB9">
        <w:rPr>
          <w:rStyle w:val="HTML1"/>
        </w:rPr>
        <w:t>py</w:t>
      </w:r>
      <w:r w:rsidRPr="00613BB9">
        <w:t xml:space="preserve"> 和 </w:t>
      </w:r>
      <w:r w:rsidRPr="00613BB9">
        <w:rPr>
          <w:rStyle w:val="HTML1"/>
        </w:rPr>
        <w:t>PELICAN</w:t>
      </w:r>
      <w:r w:rsidRPr="00613BB9">
        <w:t xml:space="preserve"> 环境变量来重写默认的可执行文件名称。）</w:t>
      </w:r>
    </w:p>
    <w:p w14:paraId="61DBFE2A" w14:textId="77777777" w:rsidR="00AF6684" w:rsidRPr="00613BB9" w:rsidRDefault="00AF6684" w:rsidP="00AF6684">
      <w:pPr>
        <w:rPr>
          <w:rFonts w:ascii="宋体" w:eastAsia="宋体" w:hAnsi="宋体"/>
        </w:rPr>
      </w:pPr>
    </w:p>
    <w:p w14:paraId="7412549D" w14:textId="77777777" w:rsidR="008A3B12" w:rsidRPr="00613BB9" w:rsidRDefault="008A3B12" w:rsidP="008A3B12">
      <w:pPr>
        <w:pStyle w:val="2"/>
        <w:rPr>
          <w:b w:val="0"/>
          <w:bCs w:val="0"/>
          <w:sz w:val="27"/>
          <w:szCs w:val="27"/>
        </w:rPr>
      </w:pPr>
      <w:bookmarkStart w:id="366" w:name="_Toc46394967"/>
      <w:r w:rsidRPr="00613BB9">
        <w:rPr>
          <w:b w:val="0"/>
          <w:bCs w:val="0"/>
          <w:sz w:val="27"/>
          <w:szCs w:val="27"/>
        </w:rPr>
        <w:t>更新pelican</w:t>
      </w:r>
      <w:bookmarkEnd w:id="366"/>
    </w:p>
    <w:p w14:paraId="7E450098" w14:textId="77777777" w:rsidR="008A3B12" w:rsidRPr="00613BB9" w:rsidRDefault="008A3B12" w:rsidP="008A3B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lastRenderedPageBreak/>
        <w:t>pipenv install --upgrade pelican</w:t>
      </w:r>
    </w:p>
    <w:p w14:paraId="3834C746" w14:textId="77777777" w:rsidR="008A3B12" w:rsidRPr="00613BB9" w:rsidRDefault="008A3B12" w:rsidP="00907565">
      <w:pPr>
        <w:widowControl/>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1</w:t>
      </w:r>
    </w:p>
    <w:p w14:paraId="40F8C8C8" w14:textId="77777777" w:rsidR="00665FCB" w:rsidRPr="00613BB9" w:rsidRDefault="00665FCB" w:rsidP="00E57F4B">
      <w:pPr>
        <w:pStyle w:val="2"/>
      </w:pPr>
      <w:bookmarkStart w:id="367" w:name="t2"/>
      <w:bookmarkStart w:id="368" w:name="t3"/>
      <w:bookmarkStart w:id="369" w:name="t4"/>
      <w:bookmarkStart w:id="370" w:name="_Toc46394968"/>
      <w:bookmarkEnd w:id="367"/>
      <w:bookmarkEnd w:id="368"/>
      <w:bookmarkEnd w:id="369"/>
      <w:r w:rsidRPr="00613BB9">
        <w:rPr>
          <w:rFonts w:hint="eastAsia"/>
        </w:rPr>
        <w:t>发布博客站点</w:t>
      </w:r>
      <w:bookmarkEnd w:id="370"/>
    </w:p>
    <w:p w14:paraId="233B68D0" w14:textId="77777777" w:rsidR="00665FCB" w:rsidRPr="00613BB9" w:rsidRDefault="00717723" w:rsidP="00665FCB">
      <w:pPr>
        <w:widowControl/>
        <w:spacing w:before="100" w:beforeAutospacing="1" w:after="100" w:afterAutospacing="1" w:line="403" w:lineRule="atLeast"/>
        <w:jc w:val="left"/>
        <w:rPr>
          <w:rFonts w:ascii="宋体" w:eastAsia="宋体" w:hAnsi="宋体" w:cs="宋体"/>
          <w:kern w:val="0"/>
          <w:sz w:val="25"/>
          <w:szCs w:val="25"/>
        </w:rPr>
      </w:pPr>
      <w:hyperlink r:id="rId1988" w:anchor="publish-your-site" w:history="1">
        <w:r w:rsidR="00665FCB" w:rsidRPr="00613BB9">
          <w:rPr>
            <w:rFonts w:ascii="宋体" w:eastAsia="宋体" w:hAnsi="宋体" w:cs="宋体" w:hint="eastAsia"/>
            <w:kern w:val="0"/>
            <w:sz w:val="25"/>
            <w:szCs w:val="25"/>
            <w:u w:val="single"/>
          </w:rPr>
          <w:t>Publish your site</w:t>
        </w:r>
      </w:hyperlink>
      <w:r w:rsidR="00665FCB" w:rsidRPr="00613BB9">
        <w:rPr>
          <w:rFonts w:ascii="宋体" w:eastAsia="宋体" w:hAnsi="宋体" w:cs="宋体" w:hint="eastAsia"/>
          <w:kern w:val="0"/>
          <w:sz w:val="25"/>
          <w:szCs w:val="25"/>
        </w:rPr>
        <w:t> 有三种方法可以发布博客： - pelican命令 - make 详细用法查看</w:t>
      </w:r>
      <w:r w:rsidR="00665FCB" w:rsidRPr="00613BB9">
        <w:rPr>
          <w:rFonts w:ascii="宋体" w:eastAsia="宋体" w:hAnsi="宋体" w:cs="宋体"/>
          <w:kern w:val="0"/>
          <w:sz w:val="18"/>
          <w:szCs w:val="18"/>
          <w:bdr w:val="single" w:sz="6" w:space="0" w:color="E1E1E8" w:frame="1"/>
        </w:rPr>
        <w:t>Makefile</w:t>
      </w:r>
      <w:r w:rsidR="00665FCB" w:rsidRPr="00613BB9">
        <w:rPr>
          <w:rFonts w:ascii="宋体" w:eastAsia="宋体" w:hAnsi="宋体" w:cs="宋体" w:hint="eastAsia"/>
          <w:kern w:val="0"/>
          <w:sz w:val="25"/>
          <w:szCs w:val="25"/>
        </w:rPr>
        <w:t>文件 - fabric</w:t>
      </w:r>
    </w:p>
    <w:p w14:paraId="3930CA55" w14:textId="77777777" w:rsidR="00665FCB" w:rsidRPr="00613BB9" w:rsidRDefault="00665FCB" w:rsidP="00665FCB">
      <w:pPr>
        <w:widowControl/>
        <w:spacing w:before="100" w:beforeAutospacing="1" w:after="100" w:afterAutospacing="1" w:line="300" w:lineRule="atLeast"/>
        <w:jc w:val="left"/>
        <w:outlineLvl w:val="3"/>
        <w:rPr>
          <w:rFonts w:ascii="宋体" w:eastAsia="宋体" w:hAnsi="宋体" w:cs="宋体"/>
          <w:kern w:val="0"/>
          <w:sz w:val="26"/>
          <w:szCs w:val="26"/>
        </w:rPr>
      </w:pPr>
      <w:bookmarkStart w:id="371" w:name="_Toc46394969"/>
      <w:r w:rsidRPr="00613BB9">
        <w:rPr>
          <w:rFonts w:ascii="宋体" w:eastAsia="宋体" w:hAnsi="宋体" w:cs="宋体" w:hint="eastAsia"/>
          <w:kern w:val="0"/>
          <w:sz w:val="26"/>
          <w:szCs w:val="26"/>
        </w:rPr>
        <w:t>生成博客站点</w:t>
      </w:r>
      <w:bookmarkEnd w:id="371"/>
    </w:p>
    <w:p w14:paraId="1FCEDF65" w14:textId="77777777" w:rsidR="00665FCB" w:rsidRPr="00613BB9" w:rsidRDefault="00717723" w:rsidP="00665FCB">
      <w:pPr>
        <w:widowControl/>
        <w:spacing w:before="100" w:beforeAutospacing="1" w:after="100" w:afterAutospacing="1" w:line="403" w:lineRule="atLeast"/>
        <w:jc w:val="left"/>
        <w:rPr>
          <w:rFonts w:ascii="宋体" w:eastAsia="宋体" w:hAnsi="宋体" w:cs="宋体"/>
          <w:kern w:val="0"/>
          <w:sz w:val="25"/>
          <w:szCs w:val="25"/>
        </w:rPr>
      </w:pPr>
      <w:hyperlink r:id="rId1989" w:anchor="site-generation" w:history="1">
        <w:r w:rsidR="00665FCB" w:rsidRPr="00613BB9">
          <w:rPr>
            <w:rFonts w:ascii="宋体" w:eastAsia="宋体" w:hAnsi="宋体" w:cs="宋体" w:hint="eastAsia"/>
            <w:kern w:val="0"/>
            <w:sz w:val="25"/>
            <w:szCs w:val="25"/>
            <w:u w:val="single"/>
          </w:rPr>
          <w:t>Site generation</w:t>
        </w:r>
      </w:hyperlink>
    </w:p>
    <w:tbl>
      <w:tblPr>
        <w:tblW w:w="0" w:type="auto"/>
        <w:tblCellMar>
          <w:top w:w="15" w:type="dxa"/>
          <w:left w:w="15" w:type="dxa"/>
          <w:bottom w:w="15" w:type="dxa"/>
          <w:right w:w="15" w:type="dxa"/>
        </w:tblCellMar>
        <w:tblLook w:val="04A0" w:firstRow="1" w:lastRow="0" w:firstColumn="1" w:lastColumn="0" w:noHBand="0" w:noVBand="1"/>
      </w:tblPr>
      <w:tblGrid>
        <w:gridCol w:w="352"/>
        <w:gridCol w:w="7954"/>
      </w:tblGrid>
      <w:tr w:rsidR="00665FCB" w:rsidRPr="00613BB9" w14:paraId="51030A32" w14:textId="77777777" w:rsidTr="005075B3">
        <w:tc>
          <w:tcPr>
            <w:tcW w:w="450" w:type="dxa"/>
            <w:hideMark/>
          </w:tcPr>
          <w:p w14:paraId="5E5CE83A"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tc>
        <w:tc>
          <w:tcPr>
            <w:tcW w:w="10365" w:type="dxa"/>
            <w:hideMark/>
          </w:tcPr>
          <w:p w14:paraId="2D45DE4D"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pelican /path/to/your/content/ [-s path/to/your/settings.py]</w:t>
            </w:r>
          </w:p>
          <w:p w14:paraId="6C6DF2A8" w14:textId="77777777" w:rsidR="00665FCB" w:rsidRPr="00613BB9" w:rsidRDefault="00665FCB" w:rsidP="005075B3">
            <w:pPr>
              <w:widowControl/>
              <w:jc w:val="left"/>
              <w:rPr>
                <w:rFonts w:ascii="宋体" w:eastAsia="宋体" w:hAnsi="宋体" w:cs="宋体"/>
                <w:kern w:val="0"/>
                <w:sz w:val="20"/>
                <w:szCs w:val="20"/>
              </w:rPr>
            </w:pPr>
          </w:p>
        </w:tc>
      </w:tr>
    </w:tbl>
    <w:p w14:paraId="7CAB010B" w14:textId="77777777" w:rsidR="00665FCB" w:rsidRPr="00613BB9" w:rsidRDefault="00665FCB" w:rsidP="00665FCB">
      <w:pPr>
        <w:widowControl/>
        <w:spacing w:before="100" w:beforeAutospacing="1" w:after="100" w:afterAutospacing="1" w:line="403"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或</w:t>
      </w:r>
    </w:p>
    <w:tbl>
      <w:tblPr>
        <w:tblW w:w="0" w:type="auto"/>
        <w:tblCellMar>
          <w:top w:w="15" w:type="dxa"/>
          <w:left w:w="15" w:type="dxa"/>
          <w:bottom w:w="15" w:type="dxa"/>
          <w:right w:w="15" w:type="dxa"/>
        </w:tblCellMar>
        <w:tblLook w:val="04A0" w:firstRow="1" w:lastRow="0" w:firstColumn="1" w:lastColumn="0" w:noHBand="0" w:noVBand="1"/>
      </w:tblPr>
      <w:tblGrid>
        <w:gridCol w:w="372"/>
        <w:gridCol w:w="7934"/>
      </w:tblGrid>
      <w:tr w:rsidR="00665FCB" w:rsidRPr="00613BB9" w14:paraId="7A2FE559" w14:textId="77777777" w:rsidTr="005075B3">
        <w:tc>
          <w:tcPr>
            <w:tcW w:w="450" w:type="dxa"/>
            <w:hideMark/>
          </w:tcPr>
          <w:p w14:paraId="4753FDE1"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tc>
        <w:tc>
          <w:tcPr>
            <w:tcW w:w="10365" w:type="dxa"/>
            <w:hideMark/>
          </w:tcPr>
          <w:p w14:paraId="7C3F7661"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make html</w:t>
            </w:r>
          </w:p>
          <w:p w14:paraId="29AD58AE" w14:textId="77777777" w:rsidR="00665FCB" w:rsidRPr="00613BB9" w:rsidRDefault="00665FCB" w:rsidP="005075B3">
            <w:pPr>
              <w:widowControl/>
              <w:jc w:val="left"/>
              <w:rPr>
                <w:rFonts w:ascii="宋体" w:eastAsia="宋体" w:hAnsi="宋体" w:cs="宋体"/>
                <w:kern w:val="0"/>
                <w:sz w:val="20"/>
                <w:szCs w:val="20"/>
              </w:rPr>
            </w:pPr>
          </w:p>
        </w:tc>
      </w:tr>
    </w:tbl>
    <w:p w14:paraId="1A7E74E1" w14:textId="77777777" w:rsidR="00665FCB" w:rsidRPr="00613BB9" w:rsidRDefault="00665FCB" w:rsidP="00665FCB">
      <w:pPr>
        <w:widowControl/>
        <w:spacing w:before="100" w:beforeAutospacing="1" w:after="100" w:afterAutospacing="1" w:line="403"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生成的站点放在</w:t>
      </w:r>
      <w:r w:rsidRPr="00613BB9">
        <w:rPr>
          <w:rFonts w:ascii="宋体" w:eastAsia="宋体" w:hAnsi="宋体" w:cs="宋体"/>
          <w:kern w:val="0"/>
          <w:sz w:val="18"/>
          <w:szCs w:val="18"/>
          <w:bdr w:val="single" w:sz="6" w:space="0" w:color="E1E1E8" w:frame="1"/>
        </w:rPr>
        <w:t>output/</w:t>
      </w:r>
      <w:r w:rsidRPr="00613BB9">
        <w:rPr>
          <w:rFonts w:ascii="宋体" w:eastAsia="宋体" w:hAnsi="宋体" w:cs="宋体" w:hint="eastAsia"/>
          <w:kern w:val="0"/>
          <w:sz w:val="25"/>
          <w:szCs w:val="25"/>
        </w:rPr>
        <w:t>目录下。</w:t>
      </w:r>
    </w:p>
    <w:p w14:paraId="0056A4CC" w14:textId="77777777" w:rsidR="00665FCB" w:rsidRPr="00613BB9" w:rsidRDefault="00665FCB" w:rsidP="00665FCB">
      <w:pPr>
        <w:widowControl/>
        <w:spacing w:before="100" w:beforeAutospacing="1" w:after="100" w:afterAutospacing="1" w:line="300" w:lineRule="atLeast"/>
        <w:jc w:val="left"/>
        <w:outlineLvl w:val="3"/>
        <w:rPr>
          <w:rFonts w:ascii="宋体" w:eastAsia="宋体" w:hAnsi="宋体" w:cs="宋体"/>
          <w:kern w:val="0"/>
          <w:sz w:val="26"/>
          <w:szCs w:val="26"/>
        </w:rPr>
      </w:pPr>
      <w:bookmarkStart w:id="372" w:name="_Toc46394970"/>
      <w:r w:rsidRPr="00613BB9">
        <w:rPr>
          <w:rFonts w:ascii="宋体" w:eastAsia="宋体" w:hAnsi="宋体" w:cs="宋体" w:hint="eastAsia"/>
          <w:kern w:val="0"/>
          <w:sz w:val="26"/>
          <w:szCs w:val="26"/>
        </w:rPr>
        <w:t>预览生成的站点</w:t>
      </w:r>
      <w:bookmarkEnd w:id="372"/>
    </w:p>
    <w:p w14:paraId="16FCDD69" w14:textId="77777777" w:rsidR="00665FCB" w:rsidRPr="00613BB9" w:rsidRDefault="00665FCB" w:rsidP="00665FCB">
      <w:pPr>
        <w:widowControl/>
        <w:spacing w:before="100" w:beforeAutospacing="1" w:after="100" w:afterAutospacing="1" w:line="403"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For Python 2, run:</w:t>
      </w:r>
    </w:p>
    <w:tbl>
      <w:tblPr>
        <w:tblW w:w="0" w:type="auto"/>
        <w:tblCellMar>
          <w:top w:w="15" w:type="dxa"/>
          <w:left w:w="15" w:type="dxa"/>
          <w:bottom w:w="15" w:type="dxa"/>
          <w:right w:w="15" w:type="dxa"/>
        </w:tblCellMar>
        <w:tblLook w:val="04A0" w:firstRow="1" w:lastRow="0" w:firstColumn="1" w:lastColumn="0" w:noHBand="0" w:noVBand="1"/>
      </w:tblPr>
      <w:tblGrid>
        <w:gridCol w:w="361"/>
        <w:gridCol w:w="7945"/>
      </w:tblGrid>
      <w:tr w:rsidR="00665FCB" w:rsidRPr="00613BB9" w14:paraId="4E772507" w14:textId="77777777" w:rsidTr="005075B3">
        <w:tc>
          <w:tcPr>
            <w:tcW w:w="450" w:type="dxa"/>
            <w:hideMark/>
          </w:tcPr>
          <w:p w14:paraId="7DC6BA91"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p w14:paraId="4BF04870"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2</w:t>
            </w:r>
          </w:p>
        </w:tc>
        <w:tc>
          <w:tcPr>
            <w:tcW w:w="10365" w:type="dxa"/>
            <w:hideMark/>
          </w:tcPr>
          <w:p w14:paraId="5C17D52A"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cd output</w:t>
            </w:r>
          </w:p>
          <w:p w14:paraId="19599C5A"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python -m SimpleHTTPServer</w:t>
            </w:r>
          </w:p>
          <w:p w14:paraId="1DCFF859" w14:textId="77777777" w:rsidR="00665FCB" w:rsidRPr="00613BB9" w:rsidRDefault="00665FCB" w:rsidP="005075B3">
            <w:pPr>
              <w:widowControl/>
              <w:jc w:val="left"/>
              <w:rPr>
                <w:rFonts w:ascii="宋体" w:eastAsia="宋体" w:hAnsi="宋体" w:cs="宋体"/>
                <w:kern w:val="0"/>
                <w:sz w:val="20"/>
                <w:szCs w:val="20"/>
              </w:rPr>
            </w:pPr>
          </w:p>
        </w:tc>
      </w:tr>
    </w:tbl>
    <w:p w14:paraId="4BD46E4F" w14:textId="77777777" w:rsidR="00665FCB" w:rsidRPr="00613BB9" w:rsidRDefault="00665FCB" w:rsidP="00665FCB">
      <w:pPr>
        <w:widowControl/>
        <w:spacing w:before="100" w:beforeAutospacing="1" w:after="100" w:afterAutospacing="1" w:line="403"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For Python 3, run:</w:t>
      </w:r>
    </w:p>
    <w:tbl>
      <w:tblPr>
        <w:tblW w:w="0" w:type="auto"/>
        <w:tblCellMar>
          <w:top w:w="15" w:type="dxa"/>
          <w:left w:w="15" w:type="dxa"/>
          <w:bottom w:w="15" w:type="dxa"/>
          <w:right w:w="15" w:type="dxa"/>
        </w:tblCellMar>
        <w:tblLook w:val="04A0" w:firstRow="1" w:lastRow="0" w:firstColumn="1" w:lastColumn="0" w:noHBand="0" w:noVBand="1"/>
      </w:tblPr>
      <w:tblGrid>
        <w:gridCol w:w="366"/>
        <w:gridCol w:w="7940"/>
      </w:tblGrid>
      <w:tr w:rsidR="00665FCB" w:rsidRPr="00613BB9" w14:paraId="3746E015" w14:textId="77777777" w:rsidTr="005075B3">
        <w:tc>
          <w:tcPr>
            <w:tcW w:w="450" w:type="dxa"/>
            <w:hideMark/>
          </w:tcPr>
          <w:p w14:paraId="2F98B4B3"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p w14:paraId="1059155E"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2</w:t>
            </w:r>
          </w:p>
        </w:tc>
        <w:tc>
          <w:tcPr>
            <w:tcW w:w="10365" w:type="dxa"/>
            <w:hideMark/>
          </w:tcPr>
          <w:p w14:paraId="44955E90"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cd output</w:t>
            </w:r>
          </w:p>
          <w:p w14:paraId="3159829F"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python -m http.server</w:t>
            </w:r>
          </w:p>
          <w:p w14:paraId="51F4CC1A" w14:textId="77777777" w:rsidR="00665FCB" w:rsidRPr="00613BB9" w:rsidRDefault="00665FCB" w:rsidP="005075B3">
            <w:pPr>
              <w:widowControl/>
              <w:jc w:val="left"/>
              <w:rPr>
                <w:rFonts w:ascii="宋体" w:eastAsia="宋体" w:hAnsi="宋体" w:cs="宋体"/>
                <w:kern w:val="0"/>
                <w:sz w:val="20"/>
                <w:szCs w:val="20"/>
              </w:rPr>
            </w:pPr>
          </w:p>
        </w:tc>
      </w:tr>
    </w:tbl>
    <w:p w14:paraId="350F48EA" w14:textId="77777777" w:rsidR="00665FCB" w:rsidRPr="00613BB9" w:rsidRDefault="00665FCB" w:rsidP="00665FCB">
      <w:pPr>
        <w:widowControl/>
        <w:spacing w:before="100" w:beforeAutospacing="1" w:after="100" w:afterAutospacing="1" w:line="403"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或</w:t>
      </w:r>
    </w:p>
    <w:tbl>
      <w:tblPr>
        <w:tblW w:w="0" w:type="auto"/>
        <w:tblCellMar>
          <w:top w:w="15" w:type="dxa"/>
          <w:left w:w="15" w:type="dxa"/>
          <w:bottom w:w="15" w:type="dxa"/>
          <w:right w:w="15" w:type="dxa"/>
        </w:tblCellMar>
        <w:tblLook w:val="04A0" w:firstRow="1" w:lastRow="0" w:firstColumn="1" w:lastColumn="0" w:noHBand="0" w:noVBand="1"/>
      </w:tblPr>
      <w:tblGrid>
        <w:gridCol w:w="371"/>
        <w:gridCol w:w="7935"/>
      </w:tblGrid>
      <w:tr w:rsidR="00665FCB" w:rsidRPr="00613BB9" w14:paraId="412D4D99" w14:textId="77777777" w:rsidTr="005075B3">
        <w:tc>
          <w:tcPr>
            <w:tcW w:w="450" w:type="dxa"/>
            <w:hideMark/>
          </w:tcPr>
          <w:p w14:paraId="266D1732"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lastRenderedPageBreak/>
              <w:t>1</w:t>
            </w:r>
          </w:p>
        </w:tc>
        <w:tc>
          <w:tcPr>
            <w:tcW w:w="10365" w:type="dxa"/>
            <w:hideMark/>
          </w:tcPr>
          <w:p w14:paraId="421F9901"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make serve</w:t>
            </w:r>
          </w:p>
          <w:p w14:paraId="513D8BE9" w14:textId="77777777" w:rsidR="00665FCB" w:rsidRPr="00613BB9" w:rsidRDefault="00665FCB" w:rsidP="005075B3">
            <w:pPr>
              <w:widowControl/>
              <w:jc w:val="left"/>
              <w:rPr>
                <w:rFonts w:ascii="宋体" w:eastAsia="宋体" w:hAnsi="宋体" w:cs="宋体"/>
                <w:kern w:val="0"/>
                <w:sz w:val="20"/>
                <w:szCs w:val="20"/>
              </w:rPr>
            </w:pPr>
          </w:p>
        </w:tc>
      </w:tr>
    </w:tbl>
    <w:p w14:paraId="0206CC44" w14:textId="77777777" w:rsidR="00665FCB" w:rsidRPr="00613BB9" w:rsidRDefault="00665FCB" w:rsidP="00665FCB">
      <w:pPr>
        <w:widowControl/>
        <w:spacing w:before="100" w:beforeAutospacing="1" w:after="100" w:afterAutospacing="1" w:line="403"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浏览</w:t>
      </w:r>
      <w:hyperlink r:id="rId1990" w:history="1">
        <w:r w:rsidRPr="00613BB9">
          <w:rPr>
            <w:rFonts w:ascii="宋体" w:eastAsia="宋体" w:hAnsi="宋体" w:cs="宋体" w:hint="eastAsia"/>
            <w:kern w:val="0"/>
            <w:sz w:val="25"/>
            <w:szCs w:val="25"/>
            <w:u w:val="single"/>
          </w:rPr>
          <w:t>http://localhost:8000/</w:t>
        </w:r>
      </w:hyperlink>
      <w:r w:rsidRPr="00613BB9">
        <w:rPr>
          <w:rFonts w:ascii="宋体" w:eastAsia="宋体" w:hAnsi="宋体" w:cs="宋体" w:hint="eastAsia"/>
          <w:kern w:val="0"/>
          <w:sz w:val="25"/>
          <w:szCs w:val="25"/>
        </w:rPr>
        <w:t>地址预览效果.</w:t>
      </w:r>
    </w:p>
    <w:p w14:paraId="59D6EC79" w14:textId="77777777" w:rsidR="00665FCB" w:rsidRPr="00613BB9" w:rsidRDefault="00665FCB" w:rsidP="00665FCB">
      <w:pPr>
        <w:widowControl/>
        <w:spacing w:before="100" w:beforeAutospacing="1" w:after="100" w:afterAutospacing="1" w:line="300" w:lineRule="atLeast"/>
        <w:jc w:val="left"/>
        <w:outlineLvl w:val="3"/>
        <w:rPr>
          <w:rFonts w:ascii="宋体" w:eastAsia="宋体" w:hAnsi="宋体" w:cs="宋体"/>
          <w:kern w:val="0"/>
          <w:sz w:val="26"/>
          <w:szCs w:val="26"/>
        </w:rPr>
      </w:pPr>
      <w:bookmarkStart w:id="373" w:name="_Toc46394971"/>
      <w:r w:rsidRPr="00613BB9">
        <w:rPr>
          <w:rFonts w:ascii="宋体" w:eastAsia="宋体" w:hAnsi="宋体" w:cs="宋体" w:hint="eastAsia"/>
          <w:kern w:val="0"/>
          <w:sz w:val="26"/>
          <w:szCs w:val="26"/>
        </w:rPr>
        <w:t>部署博客站点</w:t>
      </w:r>
      <w:bookmarkEnd w:id="373"/>
    </w:p>
    <w:p w14:paraId="253AB866" w14:textId="77777777" w:rsidR="00665FCB" w:rsidRPr="00613BB9" w:rsidRDefault="00717723" w:rsidP="00665FCB">
      <w:pPr>
        <w:widowControl/>
        <w:spacing w:before="100" w:beforeAutospacing="1" w:after="100" w:afterAutospacing="1" w:line="403" w:lineRule="atLeast"/>
        <w:jc w:val="left"/>
        <w:rPr>
          <w:rFonts w:ascii="宋体" w:eastAsia="宋体" w:hAnsi="宋体" w:cs="宋体"/>
          <w:kern w:val="0"/>
          <w:sz w:val="25"/>
          <w:szCs w:val="25"/>
        </w:rPr>
      </w:pPr>
      <w:hyperlink r:id="rId1991" w:anchor="deployment" w:history="1">
        <w:r w:rsidR="00665FCB" w:rsidRPr="00613BB9">
          <w:rPr>
            <w:rFonts w:ascii="宋体" w:eastAsia="宋体" w:hAnsi="宋体" w:cs="宋体" w:hint="eastAsia"/>
            <w:kern w:val="0"/>
            <w:sz w:val="25"/>
            <w:szCs w:val="25"/>
            <w:u w:val="single"/>
          </w:rPr>
          <w:t>Deployment</w:t>
        </w:r>
      </w:hyperlink>
      <w:r w:rsidR="00665FCB" w:rsidRPr="00613BB9">
        <w:rPr>
          <w:rFonts w:ascii="宋体" w:eastAsia="宋体" w:hAnsi="宋体" w:cs="宋体" w:hint="eastAsia"/>
          <w:kern w:val="0"/>
          <w:sz w:val="25"/>
          <w:szCs w:val="25"/>
        </w:rPr>
        <w:t> 原理：将</w:t>
      </w:r>
      <w:r w:rsidR="00665FCB" w:rsidRPr="00613BB9">
        <w:rPr>
          <w:rFonts w:ascii="宋体" w:eastAsia="宋体" w:hAnsi="宋体" w:cs="宋体"/>
          <w:kern w:val="0"/>
          <w:sz w:val="18"/>
          <w:szCs w:val="18"/>
          <w:bdr w:val="single" w:sz="6" w:space="0" w:color="E1E1E8" w:frame="1"/>
        </w:rPr>
        <w:t>output</w:t>
      </w:r>
      <w:r w:rsidR="00665FCB" w:rsidRPr="00613BB9">
        <w:rPr>
          <w:rFonts w:ascii="宋体" w:eastAsia="宋体" w:hAnsi="宋体" w:cs="宋体" w:hint="eastAsia"/>
          <w:kern w:val="0"/>
          <w:sz w:val="25"/>
          <w:szCs w:val="25"/>
        </w:rPr>
        <w:t>目录下生成的站点部署到自己的github pages.</w:t>
      </w:r>
    </w:p>
    <w:p w14:paraId="58C0F4C0" w14:textId="77777777" w:rsidR="00665FCB" w:rsidRPr="00613BB9" w:rsidRDefault="00665FCB" w:rsidP="00665FCB">
      <w:pPr>
        <w:widowControl/>
        <w:spacing w:before="100" w:beforeAutospacing="1" w:after="100" w:afterAutospacing="1" w:line="300" w:lineRule="atLeast"/>
        <w:jc w:val="left"/>
        <w:outlineLvl w:val="3"/>
        <w:rPr>
          <w:rFonts w:ascii="宋体" w:eastAsia="宋体" w:hAnsi="宋体" w:cs="宋体"/>
          <w:kern w:val="0"/>
          <w:sz w:val="26"/>
          <w:szCs w:val="26"/>
        </w:rPr>
      </w:pPr>
      <w:bookmarkStart w:id="374" w:name="_Toc46394972"/>
      <w:r w:rsidRPr="00613BB9">
        <w:rPr>
          <w:rFonts w:ascii="宋体" w:eastAsia="宋体" w:hAnsi="宋体" w:cs="宋体" w:hint="eastAsia"/>
          <w:kern w:val="0"/>
          <w:sz w:val="26"/>
          <w:szCs w:val="26"/>
        </w:rPr>
        <w:t>自动化操作</w:t>
      </w:r>
      <w:bookmarkEnd w:id="374"/>
    </w:p>
    <w:p w14:paraId="7D7A3F77" w14:textId="77777777" w:rsidR="00665FCB" w:rsidRPr="00613BB9" w:rsidRDefault="00665FCB" w:rsidP="00907565">
      <w:pPr>
        <w:widowControl/>
        <w:numPr>
          <w:ilvl w:val="0"/>
          <w:numId w:val="56"/>
        </w:numPr>
        <w:spacing w:before="100" w:beforeAutospacing="1" w:after="100" w:afterAutospacing="1" w:line="408"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Fabric</w:t>
      </w:r>
    </w:p>
    <w:tbl>
      <w:tblPr>
        <w:tblW w:w="0" w:type="auto"/>
        <w:tblCellMar>
          <w:top w:w="15" w:type="dxa"/>
          <w:left w:w="15" w:type="dxa"/>
          <w:bottom w:w="15" w:type="dxa"/>
          <w:right w:w="15" w:type="dxa"/>
        </w:tblCellMar>
        <w:tblLook w:val="04A0" w:firstRow="1" w:lastRow="0" w:firstColumn="1" w:lastColumn="0" w:noHBand="0" w:noVBand="1"/>
      </w:tblPr>
      <w:tblGrid>
        <w:gridCol w:w="367"/>
        <w:gridCol w:w="7939"/>
      </w:tblGrid>
      <w:tr w:rsidR="00665FCB" w:rsidRPr="00613BB9" w14:paraId="234933A7" w14:textId="77777777" w:rsidTr="005075B3">
        <w:tc>
          <w:tcPr>
            <w:tcW w:w="450" w:type="dxa"/>
            <w:hideMark/>
          </w:tcPr>
          <w:p w14:paraId="55E1B0A4"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p w14:paraId="4E425985"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2</w:t>
            </w:r>
          </w:p>
          <w:p w14:paraId="62712A44"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3</w:t>
            </w:r>
          </w:p>
          <w:p w14:paraId="2A6F6293"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4</w:t>
            </w:r>
          </w:p>
          <w:p w14:paraId="0E255C26"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5</w:t>
            </w:r>
          </w:p>
        </w:tc>
        <w:tc>
          <w:tcPr>
            <w:tcW w:w="10365" w:type="dxa"/>
            <w:hideMark/>
          </w:tcPr>
          <w:p w14:paraId="4A4CE0DD"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pip install Fabric</w:t>
            </w:r>
          </w:p>
          <w:p w14:paraId="025B6DEF"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fab build</w:t>
            </w:r>
          </w:p>
          <w:p w14:paraId="08950FAB"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fab regenerate</w:t>
            </w:r>
          </w:p>
          <w:p w14:paraId="5986BC2F"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fab serve</w:t>
            </w:r>
          </w:p>
          <w:p w14:paraId="20EE363A"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fab publish</w:t>
            </w:r>
          </w:p>
          <w:p w14:paraId="6DA30D7C" w14:textId="77777777" w:rsidR="00665FCB" w:rsidRPr="00613BB9" w:rsidRDefault="00665FCB" w:rsidP="005075B3">
            <w:pPr>
              <w:widowControl/>
              <w:jc w:val="left"/>
              <w:rPr>
                <w:rFonts w:ascii="宋体" w:eastAsia="宋体" w:hAnsi="宋体" w:cs="宋体"/>
                <w:kern w:val="0"/>
                <w:sz w:val="20"/>
                <w:szCs w:val="20"/>
              </w:rPr>
            </w:pPr>
          </w:p>
        </w:tc>
      </w:tr>
    </w:tbl>
    <w:p w14:paraId="4A4F4CD5" w14:textId="77777777" w:rsidR="00665FCB" w:rsidRPr="00613BB9" w:rsidRDefault="00665FCB" w:rsidP="00907565">
      <w:pPr>
        <w:widowControl/>
        <w:numPr>
          <w:ilvl w:val="0"/>
          <w:numId w:val="57"/>
        </w:numPr>
        <w:spacing w:before="100" w:beforeAutospacing="1" w:after="100" w:afterAutospacing="1" w:line="408"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Make</w:t>
      </w:r>
    </w:p>
    <w:tbl>
      <w:tblPr>
        <w:tblW w:w="0" w:type="auto"/>
        <w:tblCellMar>
          <w:top w:w="15" w:type="dxa"/>
          <w:left w:w="15" w:type="dxa"/>
          <w:bottom w:w="15" w:type="dxa"/>
          <w:right w:w="15" w:type="dxa"/>
        </w:tblCellMar>
        <w:tblLook w:val="04A0" w:firstRow="1" w:lastRow="0" w:firstColumn="1" w:lastColumn="0" w:noHBand="0" w:noVBand="1"/>
      </w:tblPr>
      <w:tblGrid>
        <w:gridCol w:w="358"/>
        <w:gridCol w:w="7948"/>
      </w:tblGrid>
      <w:tr w:rsidR="00665FCB" w:rsidRPr="00613BB9" w14:paraId="3C56EF85" w14:textId="77777777" w:rsidTr="005075B3">
        <w:tc>
          <w:tcPr>
            <w:tcW w:w="450" w:type="dxa"/>
            <w:hideMark/>
          </w:tcPr>
          <w:p w14:paraId="5F4365F0"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p w14:paraId="37AA8ADE"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2</w:t>
            </w:r>
          </w:p>
          <w:p w14:paraId="249E48F5"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3</w:t>
            </w:r>
          </w:p>
          <w:p w14:paraId="67619E77"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4</w:t>
            </w:r>
          </w:p>
          <w:p w14:paraId="270935AA"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5</w:t>
            </w:r>
          </w:p>
          <w:p w14:paraId="275C8CF5"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6</w:t>
            </w:r>
          </w:p>
        </w:tc>
        <w:tc>
          <w:tcPr>
            <w:tcW w:w="10365" w:type="dxa"/>
            <w:hideMark/>
          </w:tcPr>
          <w:p w14:paraId="24985072"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make html</w:t>
            </w:r>
          </w:p>
          <w:p w14:paraId="0252FD29"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make regenerate</w:t>
            </w:r>
          </w:p>
          <w:p w14:paraId="44C6B5E8"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make serve</w:t>
            </w:r>
          </w:p>
          <w:p w14:paraId="163D5EFA"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make devserver</w:t>
            </w:r>
          </w:p>
          <w:p w14:paraId="4B715132"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make stopserver</w:t>
            </w:r>
          </w:p>
          <w:p w14:paraId="5544C3BA" w14:textId="77777777" w:rsidR="00665FCB" w:rsidRPr="00613BB9" w:rsidRDefault="00665FCB" w:rsidP="005075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./develop_server.sh stop</w:t>
            </w:r>
          </w:p>
          <w:p w14:paraId="4A15AB3C" w14:textId="77777777" w:rsidR="00665FCB" w:rsidRPr="00613BB9" w:rsidRDefault="00665FCB" w:rsidP="005075B3">
            <w:pPr>
              <w:widowControl/>
              <w:jc w:val="left"/>
              <w:rPr>
                <w:rFonts w:ascii="宋体" w:eastAsia="宋体" w:hAnsi="宋体" w:cs="宋体"/>
                <w:kern w:val="0"/>
                <w:sz w:val="20"/>
                <w:szCs w:val="20"/>
              </w:rPr>
            </w:pPr>
          </w:p>
        </w:tc>
      </w:tr>
    </w:tbl>
    <w:p w14:paraId="6E2F892C" w14:textId="77777777" w:rsidR="00665FCB" w:rsidRPr="00613BB9" w:rsidRDefault="00665FCB" w:rsidP="00665FCB">
      <w:pPr>
        <w:widowControl/>
        <w:spacing w:beforeAutospacing="1" w:afterAutospacing="1" w:line="384" w:lineRule="atLeast"/>
        <w:jc w:val="left"/>
        <w:rPr>
          <w:rFonts w:ascii="宋体" w:eastAsia="宋体" w:hAnsi="宋体" w:cs="Helvetica"/>
          <w:kern w:val="0"/>
          <w:sz w:val="25"/>
          <w:szCs w:val="25"/>
        </w:rPr>
      </w:pPr>
      <w:r w:rsidRPr="00613BB9">
        <w:rPr>
          <w:rFonts w:ascii="宋体" w:eastAsia="宋体" w:hAnsi="宋体" w:cs="Helvetica"/>
          <w:kern w:val="0"/>
          <w:sz w:val="25"/>
          <w:szCs w:val="25"/>
        </w:rPr>
        <w:t>备注：发布的简单流程：</w:t>
      </w:r>
      <w:r w:rsidRPr="00613BB9">
        <w:rPr>
          <w:rFonts w:ascii="宋体" w:eastAsia="宋体" w:hAnsi="宋体" w:cs="宋体"/>
          <w:kern w:val="0"/>
          <w:sz w:val="18"/>
          <w:szCs w:val="18"/>
          <w:bdr w:val="single" w:sz="6" w:space="0" w:color="E1E1E8" w:frame="1"/>
        </w:rPr>
        <w:t>pelican content</w:t>
      </w:r>
      <w:r w:rsidRPr="00613BB9">
        <w:rPr>
          <w:rFonts w:ascii="宋体" w:eastAsia="宋体" w:hAnsi="宋体" w:cs="Helvetica"/>
          <w:kern w:val="0"/>
          <w:sz w:val="25"/>
          <w:szCs w:val="25"/>
        </w:rPr>
        <w:t>生成页面至</w:t>
      </w:r>
      <w:r w:rsidRPr="00613BB9">
        <w:rPr>
          <w:rFonts w:ascii="宋体" w:eastAsia="宋体" w:hAnsi="宋体" w:cs="宋体"/>
          <w:kern w:val="0"/>
          <w:sz w:val="18"/>
          <w:szCs w:val="18"/>
          <w:bdr w:val="single" w:sz="6" w:space="0" w:color="E1E1E8" w:frame="1"/>
        </w:rPr>
        <w:t>output</w:t>
      </w:r>
      <w:r w:rsidRPr="00613BB9">
        <w:rPr>
          <w:rFonts w:ascii="宋体" w:eastAsia="宋体" w:hAnsi="宋体" w:cs="Helvetica"/>
          <w:kern w:val="0"/>
          <w:sz w:val="25"/>
          <w:szCs w:val="25"/>
        </w:rPr>
        <w:t>目录，然后</w:t>
      </w:r>
      <w:r w:rsidRPr="00613BB9">
        <w:rPr>
          <w:rFonts w:ascii="宋体" w:eastAsia="宋体" w:hAnsi="宋体" w:cs="宋体"/>
          <w:kern w:val="0"/>
          <w:sz w:val="18"/>
          <w:szCs w:val="18"/>
          <w:bdr w:val="single" w:sz="6" w:space="0" w:color="E1E1E8" w:frame="1"/>
        </w:rPr>
        <w:t>git push</w:t>
      </w:r>
      <w:r w:rsidRPr="00613BB9">
        <w:rPr>
          <w:rFonts w:ascii="宋体" w:eastAsia="宋体" w:hAnsi="宋体" w:cs="Helvetica"/>
          <w:kern w:val="0"/>
          <w:sz w:val="25"/>
          <w:szCs w:val="25"/>
        </w:rPr>
        <w:t>将</w:t>
      </w:r>
      <w:r w:rsidRPr="00613BB9">
        <w:rPr>
          <w:rFonts w:ascii="宋体" w:eastAsia="宋体" w:hAnsi="宋体" w:cs="宋体"/>
          <w:kern w:val="0"/>
          <w:sz w:val="18"/>
          <w:szCs w:val="18"/>
          <w:bdr w:val="single" w:sz="6" w:space="0" w:color="E1E1E8" w:frame="1"/>
        </w:rPr>
        <w:t>output</w:t>
      </w:r>
      <w:r w:rsidRPr="00613BB9">
        <w:rPr>
          <w:rFonts w:ascii="宋体" w:eastAsia="宋体" w:hAnsi="宋体" w:cs="Helvetica"/>
          <w:kern w:val="0"/>
          <w:sz w:val="25"/>
          <w:szCs w:val="25"/>
        </w:rPr>
        <w:t>目录推送到github站点的</w:t>
      </w:r>
      <w:r w:rsidRPr="00613BB9">
        <w:rPr>
          <w:rFonts w:ascii="宋体" w:eastAsia="宋体" w:hAnsi="宋体" w:cs="宋体"/>
          <w:kern w:val="0"/>
          <w:sz w:val="18"/>
          <w:szCs w:val="18"/>
          <w:bdr w:val="single" w:sz="6" w:space="0" w:color="E1E1E8" w:frame="1"/>
        </w:rPr>
        <w:t>gh-pages</w:t>
      </w:r>
      <w:r w:rsidRPr="00613BB9">
        <w:rPr>
          <w:rFonts w:ascii="宋体" w:eastAsia="宋体" w:hAnsi="宋体" w:cs="Helvetica"/>
          <w:kern w:val="0"/>
          <w:sz w:val="25"/>
          <w:szCs w:val="25"/>
        </w:rPr>
        <w:t>分支，即可自动渲生成染博客。</w:t>
      </w:r>
    </w:p>
    <w:p w14:paraId="30AE3E3E" w14:textId="77777777" w:rsidR="00665FCB" w:rsidRPr="00613BB9" w:rsidRDefault="00665FCB" w:rsidP="00665FCB">
      <w:pPr>
        <w:widowControl/>
        <w:spacing w:before="100" w:beforeAutospacing="1" w:after="100" w:afterAutospacing="1" w:line="403" w:lineRule="atLeast"/>
        <w:jc w:val="left"/>
        <w:rPr>
          <w:rFonts w:ascii="宋体" w:eastAsia="宋体" w:hAnsi="宋体" w:cs="宋体"/>
          <w:kern w:val="0"/>
          <w:sz w:val="25"/>
          <w:szCs w:val="25"/>
        </w:rPr>
      </w:pPr>
      <w:bookmarkStart w:id="375" w:name="t13"/>
      <w:bookmarkEnd w:id="375"/>
      <w:r w:rsidRPr="00613BB9">
        <w:rPr>
          <w:rFonts w:ascii="宋体" w:eastAsia="宋体" w:hAnsi="宋体" w:cs="宋体" w:hint="eastAsia"/>
          <w:kern w:val="0"/>
          <w:sz w:val="25"/>
          <w:szCs w:val="25"/>
        </w:rPr>
        <w:t>参考资料： </w:t>
      </w:r>
      <w:hyperlink r:id="rId1992" w:history="1">
        <w:r w:rsidRPr="00613BB9">
          <w:rPr>
            <w:rFonts w:ascii="宋体" w:eastAsia="宋体" w:hAnsi="宋体" w:cs="宋体" w:hint="eastAsia"/>
            <w:kern w:val="0"/>
            <w:sz w:val="25"/>
            <w:szCs w:val="25"/>
            <w:u w:val="single"/>
          </w:rPr>
          <w:t>http://www.xycoding.com/articles/2013/11/21/blog-create/</w:t>
        </w:r>
      </w:hyperlink>
    </w:p>
    <w:p w14:paraId="2796A1AC" w14:textId="77777777" w:rsidR="00665FCB" w:rsidRPr="00613BB9" w:rsidRDefault="00665FCB" w:rsidP="00665FCB">
      <w:pPr>
        <w:rPr>
          <w:rFonts w:ascii="宋体" w:eastAsia="宋体" w:hAnsi="宋体"/>
        </w:rPr>
      </w:pPr>
    </w:p>
    <w:p w14:paraId="58C51275" w14:textId="77777777" w:rsidR="00665FCB" w:rsidRPr="00613BB9" w:rsidRDefault="00665FCB" w:rsidP="00665FCB">
      <w:pPr>
        <w:rPr>
          <w:rFonts w:ascii="宋体" w:eastAsia="宋体" w:hAnsi="宋体"/>
        </w:rPr>
      </w:pPr>
    </w:p>
    <w:p w14:paraId="1B61FD94" w14:textId="77777777" w:rsidR="00665FCB" w:rsidRPr="00613BB9" w:rsidRDefault="00665FCB" w:rsidP="00665FCB">
      <w:pPr>
        <w:widowControl/>
        <w:spacing w:before="100" w:beforeAutospacing="1" w:after="100" w:afterAutospacing="1"/>
        <w:jc w:val="left"/>
        <w:rPr>
          <w:rFonts w:ascii="宋体" w:eastAsia="宋体" w:hAnsi="宋体" w:cs="宋体"/>
          <w:kern w:val="0"/>
          <w:sz w:val="24"/>
          <w:szCs w:val="24"/>
        </w:rPr>
      </w:pPr>
    </w:p>
    <w:p w14:paraId="03D89ECA" w14:textId="77777777" w:rsidR="00EE0340" w:rsidRPr="00613BB9" w:rsidRDefault="00EE0340" w:rsidP="00E45717">
      <w:pPr>
        <w:pStyle w:val="2"/>
      </w:pPr>
      <w:bookmarkStart w:id="376" w:name="_Toc46394973"/>
      <w:r w:rsidRPr="00613BB9">
        <w:t>Pelican Plugins</w:t>
      </w:r>
      <w:bookmarkEnd w:id="376"/>
    </w:p>
    <w:p w14:paraId="28506A40" w14:textId="77777777" w:rsidR="00EE0340" w:rsidRPr="00613BB9" w:rsidRDefault="00EE0340" w:rsidP="00EE0340">
      <w:pPr>
        <w:pStyle w:val="a3"/>
      </w:pPr>
      <w:r w:rsidRPr="00613BB9">
        <w:t>Beginning with version 3.0, Pelican supports plugins. Plugins are a way to add features to Pelican without having to directly modify the Pelican core. Starting with 3.2, all plugins (including the ones previously in the core) have been moved to this repository, so this is the central place for all plugins.</w:t>
      </w:r>
    </w:p>
    <w:p w14:paraId="3008DBF0" w14:textId="77777777" w:rsidR="00EE0340" w:rsidRPr="00613BB9" w:rsidRDefault="00EE0340" w:rsidP="00E45717">
      <w:pPr>
        <w:pStyle w:val="3"/>
      </w:pPr>
      <w:bookmarkStart w:id="377" w:name="user-content-how-to-use-plugins"/>
      <w:bookmarkStart w:id="378" w:name="_Toc46394974"/>
      <w:bookmarkEnd w:id="377"/>
      <w:r w:rsidRPr="00613BB9">
        <w:t>How to use plugins</w:t>
      </w:r>
      <w:bookmarkEnd w:id="378"/>
    </w:p>
    <w:p w14:paraId="5EEA52FD" w14:textId="77777777" w:rsidR="00EE0340" w:rsidRPr="00613BB9" w:rsidRDefault="00EE0340" w:rsidP="00EE0340">
      <w:pPr>
        <w:pStyle w:val="a3"/>
      </w:pPr>
      <w:r w:rsidRPr="00613BB9">
        <w:t>The easiest way to install and use these plugins is to clone this repo:</w:t>
      </w:r>
    </w:p>
    <w:p w14:paraId="5E7E94B7" w14:textId="77777777" w:rsidR="00EE0340" w:rsidRPr="00613BB9" w:rsidRDefault="00EE0340" w:rsidP="00EE0340">
      <w:pPr>
        <w:pStyle w:val="HTML"/>
      </w:pPr>
      <w:r w:rsidRPr="00613BB9">
        <w:t>git clone --recursive https://github.com/getpelican/pelican-plugins</w:t>
      </w:r>
    </w:p>
    <w:p w14:paraId="391C2465" w14:textId="77777777" w:rsidR="00EE0340" w:rsidRPr="00613BB9" w:rsidRDefault="00EE0340" w:rsidP="00EE0340">
      <w:pPr>
        <w:pStyle w:val="a3"/>
      </w:pPr>
      <w:r w:rsidRPr="00613BB9">
        <w:t>and activate the ones you want in your settings file:</w:t>
      </w:r>
    </w:p>
    <w:p w14:paraId="07AD1076" w14:textId="77777777" w:rsidR="00EE0340" w:rsidRPr="00613BB9" w:rsidRDefault="00EE0340" w:rsidP="00EE0340">
      <w:pPr>
        <w:pStyle w:val="HTML"/>
      </w:pPr>
      <w:r w:rsidRPr="00613BB9">
        <w:t>PLUGIN_PATHS = ['path/to/pelican-plugins']</w:t>
      </w:r>
    </w:p>
    <w:p w14:paraId="155D2336" w14:textId="77777777" w:rsidR="00EE0340" w:rsidRPr="00613BB9" w:rsidRDefault="00EE0340" w:rsidP="00EE0340">
      <w:pPr>
        <w:pStyle w:val="HTML"/>
      </w:pPr>
      <w:r w:rsidRPr="00613BB9">
        <w:t>PLUGINS = ['assets', 'sitemap', 'gravatar']</w:t>
      </w:r>
    </w:p>
    <w:p w14:paraId="311C85C4" w14:textId="77777777" w:rsidR="00EE0340" w:rsidRPr="00613BB9" w:rsidRDefault="00EE0340" w:rsidP="00EE0340">
      <w:pPr>
        <w:pStyle w:val="a3"/>
      </w:pPr>
      <w:r w:rsidRPr="00613BB9">
        <w:rPr>
          <w:rStyle w:val="HTML1"/>
        </w:rPr>
        <w:t>PLUGIN_PATHS</w:t>
      </w:r>
      <w:r w:rsidRPr="00613BB9">
        <w:t xml:space="preserve"> can be a path relative to your settings file or an absolute path.</w:t>
      </w:r>
    </w:p>
    <w:p w14:paraId="2E447E0E" w14:textId="77777777" w:rsidR="00EE0340" w:rsidRPr="00613BB9" w:rsidRDefault="00EE0340" w:rsidP="00EE0340">
      <w:pPr>
        <w:pStyle w:val="a3"/>
      </w:pPr>
      <w:r w:rsidRPr="00613BB9">
        <w:t xml:space="preserve">Alternatively, if plugins are in an importable path, you can omit </w:t>
      </w:r>
      <w:r w:rsidRPr="00613BB9">
        <w:rPr>
          <w:rStyle w:val="HTML1"/>
        </w:rPr>
        <w:t>PLUGIN_PATHS</w:t>
      </w:r>
      <w:r w:rsidRPr="00613BB9">
        <w:t xml:space="preserve"> and list them:</w:t>
      </w:r>
    </w:p>
    <w:p w14:paraId="14A4AE5D" w14:textId="77777777" w:rsidR="00EE0340" w:rsidRPr="00613BB9" w:rsidRDefault="00EE0340" w:rsidP="00EE0340">
      <w:pPr>
        <w:pStyle w:val="HTML"/>
      </w:pPr>
      <w:r w:rsidRPr="00613BB9">
        <w:t>PLUGINS = ['assets', 'sitemap', 'gravatar']</w:t>
      </w:r>
    </w:p>
    <w:p w14:paraId="0CC1E002" w14:textId="77777777" w:rsidR="00EE0340" w:rsidRPr="00613BB9" w:rsidRDefault="00EE0340" w:rsidP="00EE0340">
      <w:pPr>
        <w:pStyle w:val="a3"/>
      </w:pPr>
      <w:r w:rsidRPr="00613BB9">
        <w:t xml:space="preserve">or you can </w:t>
      </w:r>
      <w:r w:rsidRPr="00613BB9">
        <w:rPr>
          <w:rStyle w:val="HTML1"/>
        </w:rPr>
        <w:t>import</w:t>
      </w:r>
      <w:r w:rsidRPr="00613BB9">
        <w:t xml:space="preserve"> the plugin directly and give that:</w:t>
      </w:r>
    </w:p>
    <w:p w14:paraId="04BB6560" w14:textId="77777777" w:rsidR="00EE0340" w:rsidRPr="00613BB9" w:rsidRDefault="00EE0340" w:rsidP="00EE0340">
      <w:pPr>
        <w:pStyle w:val="HTML"/>
      </w:pPr>
      <w:r w:rsidRPr="00613BB9">
        <w:t>import my_plugin</w:t>
      </w:r>
    </w:p>
    <w:p w14:paraId="242CD3A4" w14:textId="77777777" w:rsidR="00EE0340" w:rsidRPr="00613BB9" w:rsidRDefault="00EE0340" w:rsidP="00EE0340">
      <w:pPr>
        <w:pStyle w:val="HTML"/>
      </w:pPr>
      <w:r w:rsidRPr="00613BB9">
        <w:t>PLUGINS = [my_plugin, 'assets']</w:t>
      </w:r>
    </w:p>
    <w:p w14:paraId="66C00428" w14:textId="77777777" w:rsidR="00EE0340" w:rsidRPr="00613BB9" w:rsidRDefault="00EE0340" w:rsidP="00E45717">
      <w:pPr>
        <w:pStyle w:val="3"/>
      </w:pPr>
      <w:bookmarkStart w:id="379" w:name="user-content-plugin-descriptions"/>
      <w:bookmarkStart w:id="380" w:name="_Toc46394975"/>
      <w:bookmarkEnd w:id="379"/>
      <w:r w:rsidRPr="00613BB9">
        <w:t>Plugin descriptions</w:t>
      </w:r>
      <w:bookmarkEnd w:id="380"/>
    </w:p>
    <w:p w14:paraId="56674E73" w14:textId="543964DF" w:rsidR="0030035A" w:rsidRPr="00613BB9" w:rsidRDefault="0030035A">
      <w:pPr>
        <w:rPr>
          <w:rFonts w:ascii="宋体" w:eastAsia="宋体" w:hAnsi="宋体"/>
        </w:rPr>
      </w:pPr>
    </w:p>
    <w:p w14:paraId="2ED3547E" w14:textId="77777777" w:rsidR="00DF5ABE" w:rsidRPr="00613BB9" w:rsidRDefault="00DF5ABE" w:rsidP="00DF5ABE">
      <w:pPr>
        <w:widowControl/>
        <w:spacing w:before="100" w:beforeAutospacing="1" w:after="100" w:afterAutospacing="1" w:line="600" w:lineRule="atLeast"/>
        <w:jc w:val="left"/>
        <w:outlineLvl w:val="2"/>
        <w:rPr>
          <w:rFonts w:ascii="宋体" w:eastAsia="宋体" w:hAnsi="宋体" w:cs="宋体"/>
          <w:kern w:val="0"/>
          <w:sz w:val="37"/>
          <w:szCs w:val="37"/>
        </w:rPr>
      </w:pPr>
      <w:bookmarkStart w:id="381" w:name="_Toc46394976"/>
      <w:r w:rsidRPr="00613BB9">
        <w:rPr>
          <w:rFonts w:ascii="宋体" w:eastAsia="宋体" w:hAnsi="宋体" w:cs="宋体" w:hint="eastAsia"/>
          <w:kern w:val="0"/>
          <w:sz w:val="37"/>
          <w:szCs w:val="37"/>
        </w:rPr>
        <w:lastRenderedPageBreak/>
        <w:t>添加评论系统</w:t>
      </w:r>
      <w:bookmarkEnd w:id="381"/>
    </w:p>
    <w:p w14:paraId="7C5D3E56" w14:textId="77777777" w:rsidR="00DF5ABE" w:rsidRPr="00613BB9" w:rsidRDefault="00DF5ABE" w:rsidP="00DF5ABE">
      <w:pPr>
        <w:widowControl/>
        <w:spacing w:before="100" w:beforeAutospacing="1" w:after="100" w:afterAutospacing="1" w:line="403"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开启个人博客的原因在于分享知识，分享就需要交流，评论模块当然少不了。大多数主题默认支持Disqus。在</w:t>
      </w:r>
      <w:hyperlink r:id="rId1993" w:history="1">
        <w:r w:rsidRPr="00613BB9">
          <w:rPr>
            <w:rFonts w:ascii="宋体" w:eastAsia="宋体" w:hAnsi="宋体" w:cs="宋体" w:hint="eastAsia"/>
            <w:kern w:val="0"/>
            <w:sz w:val="25"/>
            <w:szCs w:val="25"/>
            <w:u w:val="single"/>
          </w:rPr>
          <w:t>Disqus</w:t>
        </w:r>
      </w:hyperlink>
      <w:r w:rsidRPr="00613BB9">
        <w:rPr>
          <w:rFonts w:ascii="宋体" w:eastAsia="宋体" w:hAnsi="宋体" w:cs="宋体" w:hint="eastAsia"/>
          <w:kern w:val="0"/>
          <w:sz w:val="25"/>
          <w:szCs w:val="25"/>
        </w:rPr>
        <w:t>上申请帐号，按照流程Disqus会分配给你站点的Shortname，记牢Shortname，如果忘了请进入admin/settings中查看。然后同理，在</w:t>
      </w:r>
      <w:r w:rsidRPr="00613BB9">
        <w:rPr>
          <w:rFonts w:ascii="宋体" w:eastAsia="宋体" w:hAnsi="宋体" w:cs="宋体"/>
          <w:kern w:val="0"/>
          <w:sz w:val="18"/>
          <w:szCs w:val="18"/>
          <w:bdr w:val="single" w:sz="6" w:space="0" w:color="E1E1E8" w:frame="1"/>
        </w:rPr>
        <w:t>pelicanconf.py</w:t>
      </w:r>
      <w:r w:rsidRPr="00613BB9">
        <w:rPr>
          <w:rFonts w:ascii="宋体" w:eastAsia="宋体" w:hAnsi="宋体" w:cs="宋体" w:hint="eastAsia"/>
          <w:kern w:val="0"/>
          <w:sz w:val="25"/>
          <w:szCs w:val="25"/>
        </w:rPr>
        <w:t>添加 国内也可以选择</w:t>
      </w:r>
      <w:hyperlink r:id="rId1994" w:history="1">
        <w:r w:rsidRPr="00613BB9">
          <w:rPr>
            <w:rFonts w:ascii="宋体" w:eastAsia="宋体" w:hAnsi="宋体" w:cs="宋体" w:hint="eastAsia"/>
            <w:kern w:val="0"/>
            <w:sz w:val="25"/>
            <w:szCs w:val="25"/>
            <w:u w:val="single"/>
          </w:rPr>
          <w:t>多说</w:t>
        </w:r>
      </w:hyperlink>
      <w:r w:rsidRPr="00613BB9">
        <w:rPr>
          <w:rFonts w:ascii="宋体" w:eastAsia="宋体" w:hAnsi="宋体" w:cs="宋体" w:hint="eastAsia"/>
          <w:kern w:val="0"/>
          <w:sz w:val="25"/>
          <w:szCs w:val="25"/>
        </w:rPr>
        <w:t>和</w:t>
      </w:r>
      <w:hyperlink r:id="rId1995" w:history="1">
        <w:r w:rsidRPr="00613BB9">
          <w:rPr>
            <w:rFonts w:ascii="宋体" w:eastAsia="宋体" w:hAnsi="宋体" w:cs="宋体" w:hint="eastAsia"/>
            <w:kern w:val="0"/>
            <w:sz w:val="25"/>
            <w:szCs w:val="25"/>
            <w:u w:val="single"/>
          </w:rPr>
          <w:t>友言</w:t>
        </w:r>
      </w:hyperlink>
      <w:r w:rsidRPr="00613BB9">
        <w:rPr>
          <w:rFonts w:ascii="宋体" w:eastAsia="宋体" w:hAnsi="宋体" w:cs="宋体" w:hint="eastAsia"/>
          <w:kern w:val="0"/>
          <w:sz w:val="25"/>
          <w:szCs w:val="25"/>
        </w:rPr>
        <w:t>.</w:t>
      </w:r>
    </w:p>
    <w:tbl>
      <w:tblPr>
        <w:tblW w:w="0" w:type="auto"/>
        <w:tblCellMar>
          <w:top w:w="15" w:type="dxa"/>
          <w:left w:w="15" w:type="dxa"/>
          <w:bottom w:w="15" w:type="dxa"/>
          <w:right w:w="15" w:type="dxa"/>
        </w:tblCellMar>
        <w:tblLook w:val="04A0" w:firstRow="1" w:lastRow="0" w:firstColumn="1" w:lastColumn="0" w:noHBand="0" w:noVBand="1"/>
      </w:tblPr>
      <w:tblGrid>
        <w:gridCol w:w="362"/>
        <w:gridCol w:w="7944"/>
      </w:tblGrid>
      <w:tr w:rsidR="00DF5ABE" w:rsidRPr="00613BB9" w14:paraId="24C5857E" w14:textId="77777777" w:rsidTr="009F3994">
        <w:tc>
          <w:tcPr>
            <w:tcW w:w="362" w:type="dxa"/>
            <w:hideMark/>
          </w:tcPr>
          <w:p w14:paraId="202D5DE8" w14:textId="77777777" w:rsidR="00DF5ABE" w:rsidRPr="00613BB9" w:rsidRDefault="00DF5ABE"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tc>
        <w:tc>
          <w:tcPr>
            <w:tcW w:w="7944" w:type="dxa"/>
            <w:hideMark/>
          </w:tcPr>
          <w:p w14:paraId="07786015" w14:textId="52C35C6E" w:rsidR="00DF5ABE" w:rsidRDefault="00DF5ABE"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DISQUS_SITENAME = Shortname</w:t>
            </w:r>
          </w:p>
          <w:p w14:paraId="2BBDD535" w14:textId="2CA925A7" w:rsidR="0027220D" w:rsidRDefault="0027220D"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p>
          <w:p w14:paraId="70163183" w14:textId="1E76511F" w:rsidR="0027220D" w:rsidRDefault="0027220D"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p>
          <w:p w14:paraId="3C12E6B5" w14:textId="3C297C6E" w:rsidR="0027220D" w:rsidRDefault="0027220D"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p>
          <w:p w14:paraId="1E97572A" w14:textId="77777777" w:rsidR="0027220D" w:rsidRPr="00613BB9" w:rsidRDefault="0027220D"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p>
          <w:p w14:paraId="300AAE17" w14:textId="77777777" w:rsidR="00DF5ABE" w:rsidRPr="00613BB9" w:rsidRDefault="00DF5ABE" w:rsidP="00E54E54">
            <w:pPr>
              <w:widowControl/>
              <w:jc w:val="left"/>
              <w:rPr>
                <w:rFonts w:ascii="宋体" w:eastAsia="宋体" w:hAnsi="宋体" w:cs="宋体"/>
                <w:kern w:val="0"/>
                <w:sz w:val="20"/>
                <w:szCs w:val="20"/>
              </w:rPr>
            </w:pPr>
          </w:p>
        </w:tc>
      </w:tr>
    </w:tbl>
    <w:p w14:paraId="0E291EA8" w14:textId="62C1A87B" w:rsidR="0027220D" w:rsidRPr="00613BB9" w:rsidRDefault="00E13F82" w:rsidP="0027220D">
      <w:pPr>
        <w:pStyle w:val="2"/>
      </w:pPr>
      <w:bookmarkStart w:id="382" w:name="_Toc46394977"/>
      <w:r>
        <w:rPr>
          <w:rFonts w:hint="eastAsia"/>
        </w:rPr>
        <w:t>配置文件</w:t>
      </w:r>
      <w:r w:rsidR="007E44F9">
        <w:rPr>
          <w:rFonts w:hint="eastAsia"/>
        </w:rPr>
        <w:t>设置</w:t>
      </w:r>
      <w:r w:rsidR="00F84AA7">
        <w:rPr>
          <w:rFonts w:hint="eastAsia"/>
        </w:rPr>
        <w:t xml:space="preserve"> </w:t>
      </w:r>
      <w:r w:rsidR="00F84AA7">
        <w:t xml:space="preserve">  </w:t>
      </w:r>
      <w:r w:rsidR="0027220D">
        <w:rPr>
          <w:rFonts w:hint="eastAsia"/>
        </w:rPr>
        <w:t>重点</w:t>
      </w:r>
      <w:bookmarkEnd w:id="382"/>
    </w:p>
    <w:p w14:paraId="5A89C8E7" w14:textId="77777777" w:rsidR="0027220D" w:rsidRPr="00613BB9" w:rsidRDefault="0027220D" w:rsidP="0027220D">
      <w:pPr>
        <w:rPr>
          <w:rFonts w:ascii="宋体" w:eastAsia="宋体" w:hAnsi="宋体"/>
        </w:rPr>
      </w:pPr>
    </w:p>
    <w:p w14:paraId="72ED36C2" w14:textId="77777777" w:rsidR="0027220D" w:rsidRDefault="0027220D" w:rsidP="0027220D">
      <w:pPr>
        <w:rPr>
          <w:rFonts w:ascii="宋体" w:eastAsia="宋体" w:hAnsi="宋体"/>
        </w:rPr>
      </w:pPr>
    </w:p>
    <w:p w14:paraId="6625BA4C" w14:textId="77777777" w:rsidR="00E13F82" w:rsidRPr="00E13F82" w:rsidRDefault="00E13F82" w:rsidP="00E13F82">
      <w:pPr>
        <w:rPr>
          <w:rFonts w:ascii="宋体" w:eastAsia="宋体" w:hAnsi="宋体"/>
        </w:rPr>
      </w:pPr>
      <w:r w:rsidRPr="00E13F82">
        <w:rPr>
          <w:rFonts w:ascii="宋体" w:eastAsia="宋体" w:hAnsi="宋体"/>
        </w:rPr>
        <w:t># all the following settings are *optional*</w:t>
      </w:r>
    </w:p>
    <w:p w14:paraId="5068D691" w14:textId="77777777" w:rsidR="00E13F82" w:rsidRPr="00E13F82" w:rsidRDefault="00E13F82" w:rsidP="00E13F82">
      <w:pPr>
        <w:rPr>
          <w:rFonts w:ascii="宋体" w:eastAsia="宋体" w:hAnsi="宋体"/>
        </w:rPr>
      </w:pPr>
    </w:p>
    <w:p w14:paraId="60FC5429" w14:textId="77777777" w:rsidR="00E13F82" w:rsidRPr="00E13F82" w:rsidRDefault="00E13F82" w:rsidP="00E13F82">
      <w:pPr>
        <w:rPr>
          <w:rFonts w:ascii="宋体" w:eastAsia="宋体" w:hAnsi="宋体"/>
        </w:rPr>
      </w:pPr>
    </w:p>
    <w:p w14:paraId="4B35A0C8" w14:textId="77777777" w:rsidR="00E13F82" w:rsidRPr="00E13F82" w:rsidRDefault="00E13F82" w:rsidP="00E13F82">
      <w:pPr>
        <w:rPr>
          <w:rFonts w:ascii="宋体" w:eastAsia="宋体" w:hAnsi="宋体"/>
        </w:rPr>
      </w:pPr>
    </w:p>
    <w:p w14:paraId="6365E41B" w14:textId="77777777" w:rsidR="00E13F82" w:rsidRPr="00E13F82" w:rsidRDefault="00E13F82" w:rsidP="00E13F82">
      <w:pPr>
        <w:rPr>
          <w:rFonts w:ascii="宋体" w:eastAsia="宋体" w:hAnsi="宋体"/>
        </w:rPr>
      </w:pPr>
      <w:r w:rsidRPr="00E13F82">
        <w:rPr>
          <w:rFonts w:ascii="宋体" w:eastAsia="宋体" w:hAnsi="宋体"/>
        </w:rPr>
        <w:t># HTML metadata</w:t>
      </w:r>
    </w:p>
    <w:p w14:paraId="56ECDCA3" w14:textId="77777777" w:rsidR="00E13F82" w:rsidRPr="00E13F82" w:rsidRDefault="00E13F82" w:rsidP="00E13F82">
      <w:pPr>
        <w:rPr>
          <w:rFonts w:ascii="宋体" w:eastAsia="宋体" w:hAnsi="宋体"/>
        </w:rPr>
      </w:pPr>
    </w:p>
    <w:p w14:paraId="460F0926" w14:textId="77777777" w:rsidR="00E13F82" w:rsidRPr="00E13F82" w:rsidRDefault="00E13F82" w:rsidP="00E13F82">
      <w:pPr>
        <w:rPr>
          <w:rFonts w:ascii="宋体" w:eastAsia="宋体" w:hAnsi="宋体"/>
        </w:rPr>
      </w:pPr>
      <w:r w:rsidRPr="00E13F82">
        <w:rPr>
          <w:rFonts w:ascii="宋体" w:eastAsia="宋体" w:hAnsi="宋体"/>
        </w:rPr>
        <w:t>SITEDESCRIPTION = ''</w:t>
      </w:r>
    </w:p>
    <w:p w14:paraId="49DEDA89" w14:textId="77777777" w:rsidR="00E13F82" w:rsidRPr="00E13F82" w:rsidRDefault="00E13F82" w:rsidP="00E13F82">
      <w:pPr>
        <w:rPr>
          <w:rFonts w:ascii="宋体" w:eastAsia="宋体" w:hAnsi="宋体"/>
        </w:rPr>
      </w:pPr>
    </w:p>
    <w:p w14:paraId="41E09197" w14:textId="77777777" w:rsidR="00E13F82" w:rsidRPr="00E13F82" w:rsidRDefault="00E13F82" w:rsidP="00E13F82">
      <w:pPr>
        <w:rPr>
          <w:rFonts w:ascii="宋体" w:eastAsia="宋体" w:hAnsi="宋体"/>
        </w:rPr>
      </w:pPr>
      <w:r w:rsidRPr="00E13F82">
        <w:rPr>
          <w:rFonts w:ascii="宋体" w:eastAsia="宋体" w:hAnsi="宋体"/>
        </w:rPr>
        <w:t># all defaults to True.</w:t>
      </w:r>
    </w:p>
    <w:p w14:paraId="5F3E151C" w14:textId="77777777" w:rsidR="00E13F82" w:rsidRPr="00E13F82" w:rsidRDefault="00E13F82" w:rsidP="00E13F82">
      <w:pPr>
        <w:rPr>
          <w:rFonts w:ascii="宋体" w:eastAsia="宋体" w:hAnsi="宋体"/>
        </w:rPr>
      </w:pPr>
    </w:p>
    <w:p w14:paraId="6BBCC968" w14:textId="77777777" w:rsidR="00E13F82" w:rsidRPr="00E13F82" w:rsidRDefault="00E13F82" w:rsidP="00E13F82">
      <w:pPr>
        <w:rPr>
          <w:rFonts w:ascii="宋体" w:eastAsia="宋体" w:hAnsi="宋体"/>
        </w:rPr>
      </w:pPr>
    </w:p>
    <w:p w14:paraId="44878CBF" w14:textId="77777777" w:rsidR="00E13F82" w:rsidRPr="00E13F82" w:rsidRDefault="00E13F82" w:rsidP="00E13F82">
      <w:pPr>
        <w:rPr>
          <w:rFonts w:ascii="宋体" w:eastAsia="宋体" w:hAnsi="宋体"/>
        </w:rPr>
      </w:pPr>
      <w:r w:rsidRPr="00E13F82">
        <w:rPr>
          <w:rFonts w:ascii="宋体" w:eastAsia="宋体" w:hAnsi="宋体"/>
        </w:rPr>
        <w:t>DISPLAY_HEADER = True</w:t>
      </w:r>
    </w:p>
    <w:p w14:paraId="1F2F5FDE" w14:textId="77777777" w:rsidR="00E13F82" w:rsidRPr="00E13F82" w:rsidRDefault="00E13F82" w:rsidP="00E13F82">
      <w:pPr>
        <w:rPr>
          <w:rFonts w:ascii="宋体" w:eastAsia="宋体" w:hAnsi="宋体"/>
        </w:rPr>
      </w:pPr>
    </w:p>
    <w:p w14:paraId="777D9160" w14:textId="77777777" w:rsidR="00E13F82" w:rsidRPr="00E13F82" w:rsidRDefault="00E13F82" w:rsidP="00E13F82">
      <w:pPr>
        <w:rPr>
          <w:rFonts w:ascii="宋体" w:eastAsia="宋体" w:hAnsi="宋体"/>
        </w:rPr>
      </w:pPr>
    </w:p>
    <w:p w14:paraId="273F05E4" w14:textId="77777777" w:rsidR="00E13F82" w:rsidRPr="00E13F82" w:rsidRDefault="00E13F82" w:rsidP="00E13F82">
      <w:pPr>
        <w:rPr>
          <w:rFonts w:ascii="宋体" w:eastAsia="宋体" w:hAnsi="宋体"/>
        </w:rPr>
      </w:pPr>
      <w:r w:rsidRPr="00E13F82">
        <w:rPr>
          <w:rFonts w:ascii="宋体" w:eastAsia="宋体" w:hAnsi="宋体"/>
        </w:rPr>
        <w:t>DISPLAY_FOOTER = True</w:t>
      </w:r>
    </w:p>
    <w:p w14:paraId="37D1B29A" w14:textId="77777777" w:rsidR="00E13F82" w:rsidRPr="00E13F82" w:rsidRDefault="00E13F82" w:rsidP="00E13F82">
      <w:pPr>
        <w:rPr>
          <w:rFonts w:ascii="宋体" w:eastAsia="宋体" w:hAnsi="宋体"/>
        </w:rPr>
      </w:pPr>
    </w:p>
    <w:p w14:paraId="02BD8F52" w14:textId="77777777" w:rsidR="00E13F82" w:rsidRPr="00E13F82" w:rsidRDefault="00E13F82" w:rsidP="00E13F82">
      <w:pPr>
        <w:rPr>
          <w:rFonts w:ascii="宋体" w:eastAsia="宋体" w:hAnsi="宋体"/>
        </w:rPr>
      </w:pPr>
    </w:p>
    <w:p w14:paraId="3D2FFA4E" w14:textId="77777777" w:rsidR="00E13F82" w:rsidRPr="00E13F82" w:rsidRDefault="00E13F82" w:rsidP="00E13F82">
      <w:pPr>
        <w:rPr>
          <w:rFonts w:ascii="宋体" w:eastAsia="宋体" w:hAnsi="宋体"/>
        </w:rPr>
      </w:pPr>
      <w:r w:rsidRPr="00E13F82">
        <w:rPr>
          <w:rFonts w:ascii="宋体" w:eastAsia="宋体" w:hAnsi="宋体"/>
        </w:rPr>
        <w:t>DISPLAY_HOME = True</w:t>
      </w:r>
    </w:p>
    <w:p w14:paraId="74A2610B" w14:textId="77777777" w:rsidR="00E13F82" w:rsidRPr="00E13F82" w:rsidRDefault="00E13F82" w:rsidP="00E13F82">
      <w:pPr>
        <w:rPr>
          <w:rFonts w:ascii="宋体" w:eastAsia="宋体" w:hAnsi="宋体"/>
        </w:rPr>
      </w:pPr>
    </w:p>
    <w:p w14:paraId="1471EA9F" w14:textId="77777777" w:rsidR="00E13F82" w:rsidRPr="00E13F82" w:rsidRDefault="00E13F82" w:rsidP="00E13F82">
      <w:pPr>
        <w:rPr>
          <w:rFonts w:ascii="宋体" w:eastAsia="宋体" w:hAnsi="宋体"/>
        </w:rPr>
      </w:pPr>
    </w:p>
    <w:p w14:paraId="7142808B" w14:textId="77777777" w:rsidR="00E13F82" w:rsidRPr="00E13F82" w:rsidRDefault="00E13F82" w:rsidP="00E13F82">
      <w:pPr>
        <w:rPr>
          <w:rFonts w:ascii="宋体" w:eastAsia="宋体" w:hAnsi="宋体"/>
        </w:rPr>
      </w:pPr>
      <w:r w:rsidRPr="00E13F82">
        <w:rPr>
          <w:rFonts w:ascii="宋体" w:eastAsia="宋体" w:hAnsi="宋体"/>
        </w:rPr>
        <w:lastRenderedPageBreak/>
        <w:t>DISPLAY_MENU = True</w:t>
      </w:r>
    </w:p>
    <w:p w14:paraId="1F4A49D6" w14:textId="77777777" w:rsidR="00E13F82" w:rsidRPr="00E13F82" w:rsidRDefault="00E13F82" w:rsidP="00E13F82">
      <w:pPr>
        <w:rPr>
          <w:rFonts w:ascii="宋体" w:eastAsia="宋体" w:hAnsi="宋体"/>
        </w:rPr>
      </w:pPr>
    </w:p>
    <w:p w14:paraId="7FFF5B99" w14:textId="77777777" w:rsidR="00E13F82" w:rsidRPr="00E13F82" w:rsidRDefault="00E13F82" w:rsidP="00E13F82">
      <w:pPr>
        <w:rPr>
          <w:rFonts w:ascii="宋体" w:eastAsia="宋体" w:hAnsi="宋体"/>
        </w:rPr>
      </w:pPr>
    </w:p>
    <w:p w14:paraId="0269FA04" w14:textId="77777777" w:rsidR="00E13F82" w:rsidRPr="00E13F82" w:rsidRDefault="00E13F82" w:rsidP="00E13F82">
      <w:pPr>
        <w:rPr>
          <w:rFonts w:ascii="宋体" w:eastAsia="宋体" w:hAnsi="宋体"/>
        </w:rPr>
      </w:pPr>
    </w:p>
    <w:p w14:paraId="36A921A1" w14:textId="77777777" w:rsidR="00E13F82" w:rsidRPr="00E13F82" w:rsidRDefault="00E13F82" w:rsidP="00E13F82">
      <w:pPr>
        <w:rPr>
          <w:rFonts w:ascii="宋体" w:eastAsia="宋体" w:hAnsi="宋体"/>
        </w:rPr>
      </w:pPr>
      <w:r w:rsidRPr="00E13F82">
        <w:rPr>
          <w:rFonts w:ascii="宋体" w:eastAsia="宋体" w:hAnsi="宋体"/>
        </w:rPr>
        <w:t># provided as examples, they make 'clean' urls. used by MENU_INTERNAL_PAGES.</w:t>
      </w:r>
    </w:p>
    <w:p w14:paraId="117BDD7C" w14:textId="77777777" w:rsidR="00E13F82" w:rsidRPr="00E13F82" w:rsidRDefault="00E13F82" w:rsidP="00E13F82">
      <w:pPr>
        <w:rPr>
          <w:rFonts w:ascii="宋体" w:eastAsia="宋体" w:hAnsi="宋体"/>
        </w:rPr>
      </w:pPr>
    </w:p>
    <w:p w14:paraId="57EC86CF" w14:textId="77777777" w:rsidR="00E13F82" w:rsidRPr="00E13F82" w:rsidRDefault="00E13F82" w:rsidP="00E13F82">
      <w:pPr>
        <w:rPr>
          <w:rFonts w:ascii="宋体" w:eastAsia="宋体" w:hAnsi="宋体"/>
        </w:rPr>
      </w:pPr>
    </w:p>
    <w:p w14:paraId="27FC85D9" w14:textId="77777777" w:rsidR="00E13F82" w:rsidRPr="00E13F82" w:rsidRDefault="00E13F82" w:rsidP="00E13F82">
      <w:pPr>
        <w:rPr>
          <w:rFonts w:ascii="宋体" w:eastAsia="宋体" w:hAnsi="宋体"/>
        </w:rPr>
      </w:pPr>
      <w:r w:rsidRPr="00E13F82">
        <w:rPr>
          <w:rFonts w:ascii="宋体" w:eastAsia="宋体" w:hAnsi="宋体"/>
        </w:rPr>
        <w:t>TAGS_URL = 'tags'</w:t>
      </w:r>
    </w:p>
    <w:p w14:paraId="1DA796B9" w14:textId="77777777" w:rsidR="00E13F82" w:rsidRPr="00E13F82" w:rsidRDefault="00E13F82" w:rsidP="00E13F82">
      <w:pPr>
        <w:rPr>
          <w:rFonts w:ascii="宋体" w:eastAsia="宋体" w:hAnsi="宋体"/>
        </w:rPr>
      </w:pPr>
    </w:p>
    <w:p w14:paraId="414DF639" w14:textId="77777777" w:rsidR="00E13F82" w:rsidRPr="00E13F82" w:rsidRDefault="00E13F82" w:rsidP="00E13F82">
      <w:pPr>
        <w:rPr>
          <w:rFonts w:ascii="宋体" w:eastAsia="宋体" w:hAnsi="宋体"/>
        </w:rPr>
      </w:pPr>
    </w:p>
    <w:p w14:paraId="66EBB954" w14:textId="77777777" w:rsidR="00E13F82" w:rsidRPr="00E13F82" w:rsidRDefault="00E13F82" w:rsidP="00E13F82">
      <w:pPr>
        <w:rPr>
          <w:rFonts w:ascii="宋体" w:eastAsia="宋体" w:hAnsi="宋体"/>
        </w:rPr>
      </w:pPr>
      <w:r w:rsidRPr="00E13F82">
        <w:rPr>
          <w:rFonts w:ascii="宋体" w:eastAsia="宋体" w:hAnsi="宋体"/>
        </w:rPr>
        <w:t>TAGS_SAVE_AS = 'tags/index.html'</w:t>
      </w:r>
    </w:p>
    <w:p w14:paraId="7C31B66F" w14:textId="77777777" w:rsidR="00E13F82" w:rsidRPr="00E13F82" w:rsidRDefault="00E13F82" w:rsidP="00E13F82">
      <w:pPr>
        <w:rPr>
          <w:rFonts w:ascii="宋体" w:eastAsia="宋体" w:hAnsi="宋体"/>
        </w:rPr>
      </w:pPr>
    </w:p>
    <w:p w14:paraId="1A30C83F" w14:textId="77777777" w:rsidR="00E13F82" w:rsidRPr="00E13F82" w:rsidRDefault="00E13F82" w:rsidP="00E13F82">
      <w:pPr>
        <w:rPr>
          <w:rFonts w:ascii="宋体" w:eastAsia="宋体" w:hAnsi="宋体"/>
        </w:rPr>
      </w:pPr>
    </w:p>
    <w:p w14:paraId="5C7EDF8B" w14:textId="77777777" w:rsidR="00E13F82" w:rsidRPr="00E13F82" w:rsidRDefault="00E13F82" w:rsidP="00E13F82">
      <w:pPr>
        <w:rPr>
          <w:rFonts w:ascii="宋体" w:eastAsia="宋体" w:hAnsi="宋体"/>
        </w:rPr>
      </w:pPr>
      <w:r w:rsidRPr="00E13F82">
        <w:rPr>
          <w:rFonts w:ascii="宋体" w:eastAsia="宋体" w:hAnsi="宋体"/>
        </w:rPr>
        <w:t>AUTHORS_URL = 'authors'</w:t>
      </w:r>
    </w:p>
    <w:p w14:paraId="0A52BC5A" w14:textId="77777777" w:rsidR="00E13F82" w:rsidRPr="00E13F82" w:rsidRDefault="00E13F82" w:rsidP="00E13F82">
      <w:pPr>
        <w:rPr>
          <w:rFonts w:ascii="宋体" w:eastAsia="宋体" w:hAnsi="宋体"/>
        </w:rPr>
      </w:pPr>
    </w:p>
    <w:p w14:paraId="23108EE8" w14:textId="77777777" w:rsidR="00E13F82" w:rsidRPr="00E13F82" w:rsidRDefault="00E13F82" w:rsidP="00E13F82">
      <w:pPr>
        <w:rPr>
          <w:rFonts w:ascii="宋体" w:eastAsia="宋体" w:hAnsi="宋体"/>
        </w:rPr>
      </w:pPr>
    </w:p>
    <w:p w14:paraId="4D471553" w14:textId="77777777" w:rsidR="00E13F82" w:rsidRPr="00E13F82" w:rsidRDefault="00E13F82" w:rsidP="00E13F82">
      <w:pPr>
        <w:rPr>
          <w:rFonts w:ascii="宋体" w:eastAsia="宋体" w:hAnsi="宋体"/>
        </w:rPr>
      </w:pPr>
      <w:r w:rsidRPr="00E13F82">
        <w:rPr>
          <w:rFonts w:ascii="宋体" w:eastAsia="宋体" w:hAnsi="宋体"/>
        </w:rPr>
        <w:t>AUTHORS_SAVE_AS = 'authors/index.html'</w:t>
      </w:r>
    </w:p>
    <w:p w14:paraId="3B09F016" w14:textId="77777777" w:rsidR="00E13F82" w:rsidRPr="00E13F82" w:rsidRDefault="00E13F82" w:rsidP="00E13F82">
      <w:pPr>
        <w:rPr>
          <w:rFonts w:ascii="宋体" w:eastAsia="宋体" w:hAnsi="宋体"/>
        </w:rPr>
      </w:pPr>
    </w:p>
    <w:p w14:paraId="074C5B28" w14:textId="77777777" w:rsidR="00E13F82" w:rsidRPr="00E13F82" w:rsidRDefault="00E13F82" w:rsidP="00E13F82">
      <w:pPr>
        <w:rPr>
          <w:rFonts w:ascii="宋体" w:eastAsia="宋体" w:hAnsi="宋体"/>
        </w:rPr>
      </w:pPr>
    </w:p>
    <w:p w14:paraId="1751B4DF" w14:textId="77777777" w:rsidR="00E13F82" w:rsidRPr="00E13F82" w:rsidRDefault="00E13F82" w:rsidP="00E13F82">
      <w:pPr>
        <w:rPr>
          <w:rFonts w:ascii="宋体" w:eastAsia="宋体" w:hAnsi="宋体"/>
        </w:rPr>
      </w:pPr>
      <w:r w:rsidRPr="00E13F82">
        <w:rPr>
          <w:rFonts w:ascii="宋体" w:eastAsia="宋体" w:hAnsi="宋体"/>
        </w:rPr>
        <w:t>CATEGORIES_URL = 'categories'</w:t>
      </w:r>
    </w:p>
    <w:p w14:paraId="3494905A" w14:textId="77777777" w:rsidR="00E13F82" w:rsidRPr="00E13F82" w:rsidRDefault="00E13F82" w:rsidP="00E13F82">
      <w:pPr>
        <w:rPr>
          <w:rFonts w:ascii="宋体" w:eastAsia="宋体" w:hAnsi="宋体"/>
        </w:rPr>
      </w:pPr>
    </w:p>
    <w:p w14:paraId="42728F28" w14:textId="77777777" w:rsidR="00E13F82" w:rsidRPr="00E13F82" w:rsidRDefault="00E13F82" w:rsidP="00E13F82">
      <w:pPr>
        <w:rPr>
          <w:rFonts w:ascii="宋体" w:eastAsia="宋体" w:hAnsi="宋体"/>
        </w:rPr>
      </w:pPr>
    </w:p>
    <w:p w14:paraId="3FEACFCB" w14:textId="77777777" w:rsidR="00E13F82" w:rsidRPr="00E13F82" w:rsidRDefault="00E13F82" w:rsidP="00E13F82">
      <w:pPr>
        <w:rPr>
          <w:rFonts w:ascii="宋体" w:eastAsia="宋体" w:hAnsi="宋体"/>
        </w:rPr>
      </w:pPr>
      <w:r w:rsidRPr="00E13F82">
        <w:rPr>
          <w:rFonts w:ascii="宋体" w:eastAsia="宋体" w:hAnsi="宋体"/>
        </w:rPr>
        <w:t>CATEGORIES_SAVE_AS = 'categories/index.html'</w:t>
      </w:r>
    </w:p>
    <w:p w14:paraId="2E32658E" w14:textId="77777777" w:rsidR="00E13F82" w:rsidRPr="00E13F82" w:rsidRDefault="00E13F82" w:rsidP="00E13F82">
      <w:pPr>
        <w:rPr>
          <w:rFonts w:ascii="宋体" w:eastAsia="宋体" w:hAnsi="宋体"/>
        </w:rPr>
      </w:pPr>
    </w:p>
    <w:p w14:paraId="5E6EC503" w14:textId="77777777" w:rsidR="00E13F82" w:rsidRPr="00E13F82" w:rsidRDefault="00E13F82" w:rsidP="00E13F82">
      <w:pPr>
        <w:rPr>
          <w:rFonts w:ascii="宋体" w:eastAsia="宋体" w:hAnsi="宋体"/>
        </w:rPr>
      </w:pPr>
    </w:p>
    <w:p w14:paraId="5A88E86B" w14:textId="77777777" w:rsidR="00E13F82" w:rsidRPr="00E13F82" w:rsidRDefault="00E13F82" w:rsidP="00E13F82">
      <w:pPr>
        <w:rPr>
          <w:rFonts w:ascii="宋体" w:eastAsia="宋体" w:hAnsi="宋体"/>
        </w:rPr>
      </w:pPr>
      <w:r w:rsidRPr="00E13F82">
        <w:rPr>
          <w:rFonts w:ascii="宋体" w:eastAsia="宋体" w:hAnsi="宋体"/>
        </w:rPr>
        <w:t>ARCHIVES_URL = 'archives'</w:t>
      </w:r>
    </w:p>
    <w:p w14:paraId="51493307" w14:textId="77777777" w:rsidR="00E13F82" w:rsidRPr="00E13F82" w:rsidRDefault="00E13F82" w:rsidP="00E13F82">
      <w:pPr>
        <w:rPr>
          <w:rFonts w:ascii="宋体" w:eastAsia="宋体" w:hAnsi="宋体"/>
        </w:rPr>
      </w:pPr>
    </w:p>
    <w:p w14:paraId="00376B70" w14:textId="77777777" w:rsidR="00E13F82" w:rsidRPr="00E13F82" w:rsidRDefault="00E13F82" w:rsidP="00E13F82">
      <w:pPr>
        <w:rPr>
          <w:rFonts w:ascii="宋体" w:eastAsia="宋体" w:hAnsi="宋体"/>
        </w:rPr>
      </w:pPr>
    </w:p>
    <w:p w14:paraId="69215DA2" w14:textId="77777777" w:rsidR="00E13F82" w:rsidRPr="00E13F82" w:rsidRDefault="00E13F82" w:rsidP="00E13F82">
      <w:pPr>
        <w:rPr>
          <w:rFonts w:ascii="宋体" w:eastAsia="宋体" w:hAnsi="宋体"/>
        </w:rPr>
      </w:pPr>
      <w:r w:rsidRPr="00E13F82">
        <w:rPr>
          <w:rFonts w:ascii="宋体" w:eastAsia="宋体" w:hAnsi="宋体"/>
        </w:rPr>
        <w:t>ARCHIVES_SAVE_AS = 'archives/index.html'</w:t>
      </w:r>
    </w:p>
    <w:p w14:paraId="401207AA" w14:textId="77777777" w:rsidR="00E13F82" w:rsidRPr="00E13F82" w:rsidRDefault="00E13F82" w:rsidP="00E13F82">
      <w:pPr>
        <w:rPr>
          <w:rFonts w:ascii="宋体" w:eastAsia="宋体" w:hAnsi="宋体"/>
        </w:rPr>
      </w:pPr>
    </w:p>
    <w:p w14:paraId="0EBCD7A2" w14:textId="77777777" w:rsidR="00E13F82" w:rsidRPr="00E13F82" w:rsidRDefault="00E13F82" w:rsidP="00E13F82">
      <w:pPr>
        <w:rPr>
          <w:rFonts w:ascii="宋体" w:eastAsia="宋体" w:hAnsi="宋体"/>
        </w:rPr>
      </w:pPr>
    </w:p>
    <w:p w14:paraId="7DA91147" w14:textId="77777777" w:rsidR="00E13F82" w:rsidRPr="00E13F82" w:rsidRDefault="00E13F82" w:rsidP="00E13F82">
      <w:pPr>
        <w:rPr>
          <w:rFonts w:ascii="宋体" w:eastAsia="宋体" w:hAnsi="宋体"/>
        </w:rPr>
      </w:pPr>
    </w:p>
    <w:p w14:paraId="5A08D02B" w14:textId="77777777" w:rsidR="00E13F82" w:rsidRPr="00E13F82" w:rsidRDefault="00E13F82" w:rsidP="00E13F82">
      <w:pPr>
        <w:rPr>
          <w:rFonts w:ascii="宋体" w:eastAsia="宋体" w:hAnsi="宋体"/>
        </w:rPr>
      </w:pPr>
      <w:r w:rsidRPr="00E13F82">
        <w:rPr>
          <w:rFonts w:ascii="宋体" w:eastAsia="宋体" w:hAnsi="宋体"/>
        </w:rPr>
        <w:t># use those if you want pelican standard pages to appear in your menu</w:t>
      </w:r>
    </w:p>
    <w:p w14:paraId="1F26F9BC" w14:textId="77777777" w:rsidR="00E13F82" w:rsidRPr="00E13F82" w:rsidRDefault="00E13F82" w:rsidP="00E13F82">
      <w:pPr>
        <w:rPr>
          <w:rFonts w:ascii="宋体" w:eastAsia="宋体" w:hAnsi="宋体"/>
        </w:rPr>
      </w:pPr>
    </w:p>
    <w:p w14:paraId="35475B4B" w14:textId="77777777" w:rsidR="00E13F82" w:rsidRPr="00E13F82" w:rsidRDefault="00E13F82" w:rsidP="00E13F82">
      <w:pPr>
        <w:rPr>
          <w:rFonts w:ascii="宋体" w:eastAsia="宋体" w:hAnsi="宋体"/>
        </w:rPr>
      </w:pPr>
    </w:p>
    <w:p w14:paraId="0D86165B" w14:textId="77777777" w:rsidR="00E13F82" w:rsidRPr="00E13F82" w:rsidRDefault="00E13F82" w:rsidP="00E13F82">
      <w:pPr>
        <w:rPr>
          <w:rFonts w:ascii="宋体" w:eastAsia="宋体" w:hAnsi="宋体"/>
        </w:rPr>
      </w:pPr>
      <w:r w:rsidRPr="00E13F82">
        <w:rPr>
          <w:rFonts w:ascii="宋体" w:eastAsia="宋体" w:hAnsi="宋体"/>
        </w:rPr>
        <w:t>MENU_INTERNAL_PAGES = (</w:t>
      </w:r>
    </w:p>
    <w:p w14:paraId="6C1446D2" w14:textId="77777777" w:rsidR="00E13F82" w:rsidRPr="00E13F82" w:rsidRDefault="00E13F82" w:rsidP="00E13F82">
      <w:pPr>
        <w:rPr>
          <w:rFonts w:ascii="宋体" w:eastAsia="宋体" w:hAnsi="宋体"/>
        </w:rPr>
      </w:pPr>
    </w:p>
    <w:p w14:paraId="60EDD51B" w14:textId="77777777" w:rsidR="00E13F82" w:rsidRPr="00E13F82" w:rsidRDefault="00E13F82" w:rsidP="00E13F82">
      <w:pPr>
        <w:rPr>
          <w:rFonts w:ascii="宋体" w:eastAsia="宋体" w:hAnsi="宋体"/>
        </w:rPr>
      </w:pPr>
    </w:p>
    <w:p w14:paraId="1F155F87" w14:textId="77777777" w:rsidR="00E13F82" w:rsidRPr="00E13F82" w:rsidRDefault="00E13F82" w:rsidP="00E13F82">
      <w:pPr>
        <w:rPr>
          <w:rFonts w:ascii="宋体" w:eastAsia="宋体" w:hAnsi="宋体"/>
        </w:rPr>
      </w:pPr>
      <w:r w:rsidRPr="00E13F82">
        <w:rPr>
          <w:rFonts w:ascii="宋体" w:eastAsia="宋体" w:hAnsi="宋体"/>
        </w:rPr>
        <w:t xml:space="preserve"> ('Tags', TAGS_URL, TAGS_SAVE_AS),</w:t>
      </w:r>
    </w:p>
    <w:p w14:paraId="11FE750B" w14:textId="77777777" w:rsidR="00E13F82" w:rsidRPr="00E13F82" w:rsidRDefault="00E13F82" w:rsidP="00E13F82">
      <w:pPr>
        <w:rPr>
          <w:rFonts w:ascii="宋体" w:eastAsia="宋体" w:hAnsi="宋体"/>
        </w:rPr>
      </w:pPr>
    </w:p>
    <w:p w14:paraId="69DCE6E8" w14:textId="77777777" w:rsidR="00E13F82" w:rsidRPr="00E13F82" w:rsidRDefault="00E13F82" w:rsidP="00E13F82">
      <w:pPr>
        <w:rPr>
          <w:rFonts w:ascii="宋体" w:eastAsia="宋体" w:hAnsi="宋体"/>
        </w:rPr>
      </w:pPr>
    </w:p>
    <w:p w14:paraId="5A935029" w14:textId="77777777" w:rsidR="00E13F82" w:rsidRPr="00E13F82" w:rsidRDefault="00E13F82" w:rsidP="00E13F82">
      <w:pPr>
        <w:rPr>
          <w:rFonts w:ascii="宋体" w:eastAsia="宋体" w:hAnsi="宋体"/>
        </w:rPr>
      </w:pPr>
      <w:r w:rsidRPr="00E13F82">
        <w:rPr>
          <w:rFonts w:ascii="宋体" w:eastAsia="宋体" w:hAnsi="宋体"/>
        </w:rPr>
        <w:t xml:space="preserve"> ('Authors', AUTHORS_URL, AUTHORS_SAVE_AS),</w:t>
      </w:r>
    </w:p>
    <w:p w14:paraId="607714BA" w14:textId="77777777" w:rsidR="00E13F82" w:rsidRPr="00E13F82" w:rsidRDefault="00E13F82" w:rsidP="00E13F82">
      <w:pPr>
        <w:rPr>
          <w:rFonts w:ascii="宋体" w:eastAsia="宋体" w:hAnsi="宋体"/>
        </w:rPr>
      </w:pPr>
    </w:p>
    <w:p w14:paraId="5363099F" w14:textId="77777777" w:rsidR="00E13F82" w:rsidRPr="00E13F82" w:rsidRDefault="00E13F82" w:rsidP="00E13F82">
      <w:pPr>
        <w:rPr>
          <w:rFonts w:ascii="宋体" w:eastAsia="宋体" w:hAnsi="宋体"/>
        </w:rPr>
      </w:pPr>
    </w:p>
    <w:p w14:paraId="197501BD" w14:textId="77777777" w:rsidR="00E13F82" w:rsidRPr="00E13F82" w:rsidRDefault="00E13F82" w:rsidP="00E13F82">
      <w:pPr>
        <w:rPr>
          <w:rFonts w:ascii="宋体" w:eastAsia="宋体" w:hAnsi="宋体"/>
        </w:rPr>
      </w:pPr>
      <w:r w:rsidRPr="00E13F82">
        <w:rPr>
          <w:rFonts w:ascii="宋体" w:eastAsia="宋体" w:hAnsi="宋体"/>
        </w:rPr>
        <w:lastRenderedPageBreak/>
        <w:t xml:space="preserve"> ('Categories', CATEGORIES_URL, CATEGORIES_SAVE_AS),</w:t>
      </w:r>
    </w:p>
    <w:p w14:paraId="38D0757E" w14:textId="77777777" w:rsidR="00E13F82" w:rsidRPr="00E13F82" w:rsidRDefault="00E13F82" w:rsidP="00E13F82">
      <w:pPr>
        <w:rPr>
          <w:rFonts w:ascii="宋体" w:eastAsia="宋体" w:hAnsi="宋体"/>
        </w:rPr>
      </w:pPr>
    </w:p>
    <w:p w14:paraId="303847B4" w14:textId="77777777" w:rsidR="00E13F82" w:rsidRPr="00E13F82" w:rsidRDefault="00E13F82" w:rsidP="00E13F82">
      <w:pPr>
        <w:rPr>
          <w:rFonts w:ascii="宋体" w:eastAsia="宋体" w:hAnsi="宋体"/>
        </w:rPr>
      </w:pPr>
    </w:p>
    <w:p w14:paraId="7A239190" w14:textId="77777777" w:rsidR="00E13F82" w:rsidRPr="00E13F82" w:rsidRDefault="00E13F82" w:rsidP="00E13F82">
      <w:pPr>
        <w:rPr>
          <w:rFonts w:ascii="宋体" w:eastAsia="宋体" w:hAnsi="宋体"/>
        </w:rPr>
      </w:pPr>
      <w:r w:rsidRPr="00E13F82">
        <w:rPr>
          <w:rFonts w:ascii="宋体" w:eastAsia="宋体" w:hAnsi="宋体"/>
        </w:rPr>
        <w:t xml:space="preserve"> ('Archives', ARCHIVES_URL, ARCHIVES_SAVE_AS),</w:t>
      </w:r>
    </w:p>
    <w:p w14:paraId="419444F6" w14:textId="77777777" w:rsidR="00E13F82" w:rsidRPr="00E13F82" w:rsidRDefault="00E13F82" w:rsidP="00E13F82">
      <w:pPr>
        <w:rPr>
          <w:rFonts w:ascii="宋体" w:eastAsia="宋体" w:hAnsi="宋体"/>
        </w:rPr>
      </w:pPr>
    </w:p>
    <w:p w14:paraId="702670C0" w14:textId="77777777" w:rsidR="00E13F82" w:rsidRPr="00E13F82" w:rsidRDefault="00E13F82" w:rsidP="00E13F82">
      <w:pPr>
        <w:rPr>
          <w:rFonts w:ascii="宋体" w:eastAsia="宋体" w:hAnsi="宋体"/>
        </w:rPr>
      </w:pPr>
    </w:p>
    <w:p w14:paraId="0DC0585C" w14:textId="77777777" w:rsidR="00E13F82" w:rsidRPr="00E13F82" w:rsidRDefault="00E13F82" w:rsidP="00E13F82">
      <w:pPr>
        <w:rPr>
          <w:rFonts w:ascii="宋体" w:eastAsia="宋体" w:hAnsi="宋体"/>
        </w:rPr>
      </w:pPr>
      <w:r w:rsidRPr="00E13F82">
        <w:rPr>
          <w:rFonts w:ascii="宋体" w:eastAsia="宋体" w:hAnsi="宋体"/>
        </w:rPr>
        <w:t>)</w:t>
      </w:r>
    </w:p>
    <w:p w14:paraId="270A7666" w14:textId="77777777" w:rsidR="00E13F82" w:rsidRPr="00E13F82" w:rsidRDefault="00E13F82" w:rsidP="00E13F82">
      <w:pPr>
        <w:rPr>
          <w:rFonts w:ascii="宋体" w:eastAsia="宋体" w:hAnsi="宋体"/>
        </w:rPr>
      </w:pPr>
    </w:p>
    <w:p w14:paraId="576CEAA4" w14:textId="77777777" w:rsidR="00E13F82" w:rsidRPr="00E13F82" w:rsidRDefault="00E13F82" w:rsidP="00E13F82">
      <w:pPr>
        <w:rPr>
          <w:rFonts w:ascii="宋体" w:eastAsia="宋体" w:hAnsi="宋体"/>
        </w:rPr>
      </w:pPr>
    </w:p>
    <w:p w14:paraId="08726947" w14:textId="77777777" w:rsidR="00E13F82" w:rsidRPr="00E13F82" w:rsidRDefault="00E13F82" w:rsidP="00E13F82">
      <w:pPr>
        <w:rPr>
          <w:rFonts w:ascii="宋体" w:eastAsia="宋体" w:hAnsi="宋体"/>
        </w:rPr>
      </w:pPr>
      <w:r w:rsidRPr="00E13F82">
        <w:rPr>
          <w:rFonts w:ascii="宋体" w:eastAsia="宋体" w:hAnsi="宋体"/>
        </w:rPr>
        <w:t># additional menu items</w:t>
      </w:r>
    </w:p>
    <w:p w14:paraId="283D7826" w14:textId="77777777" w:rsidR="00E13F82" w:rsidRPr="00E13F82" w:rsidRDefault="00E13F82" w:rsidP="00E13F82">
      <w:pPr>
        <w:rPr>
          <w:rFonts w:ascii="宋体" w:eastAsia="宋体" w:hAnsi="宋体"/>
        </w:rPr>
      </w:pPr>
    </w:p>
    <w:p w14:paraId="59371BDA" w14:textId="77777777" w:rsidR="00E13F82" w:rsidRPr="00E13F82" w:rsidRDefault="00E13F82" w:rsidP="00E13F82">
      <w:pPr>
        <w:rPr>
          <w:rFonts w:ascii="宋体" w:eastAsia="宋体" w:hAnsi="宋体"/>
        </w:rPr>
      </w:pPr>
    </w:p>
    <w:p w14:paraId="32345010" w14:textId="77777777" w:rsidR="00E13F82" w:rsidRPr="00E13F82" w:rsidRDefault="00E13F82" w:rsidP="00E13F82">
      <w:pPr>
        <w:rPr>
          <w:rFonts w:ascii="宋体" w:eastAsia="宋体" w:hAnsi="宋体"/>
        </w:rPr>
      </w:pPr>
      <w:r w:rsidRPr="00E13F82">
        <w:rPr>
          <w:rFonts w:ascii="宋体" w:eastAsia="宋体" w:hAnsi="宋体"/>
        </w:rPr>
        <w:t>MENUITEMS = (</w:t>
      </w:r>
    </w:p>
    <w:p w14:paraId="1BF055CC" w14:textId="77777777" w:rsidR="00E13F82" w:rsidRPr="00E13F82" w:rsidRDefault="00E13F82" w:rsidP="00E13F82">
      <w:pPr>
        <w:rPr>
          <w:rFonts w:ascii="宋体" w:eastAsia="宋体" w:hAnsi="宋体"/>
        </w:rPr>
      </w:pPr>
    </w:p>
    <w:p w14:paraId="6E1840BC" w14:textId="77777777" w:rsidR="00E13F82" w:rsidRPr="00E13F82" w:rsidRDefault="00E13F82" w:rsidP="00E13F82">
      <w:pPr>
        <w:rPr>
          <w:rFonts w:ascii="宋体" w:eastAsia="宋体" w:hAnsi="宋体"/>
        </w:rPr>
      </w:pPr>
    </w:p>
    <w:p w14:paraId="33784D08" w14:textId="77777777" w:rsidR="00E13F82" w:rsidRPr="00E13F82" w:rsidRDefault="00E13F82" w:rsidP="00E13F82">
      <w:pPr>
        <w:rPr>
          <w:rFonts w:ascii="宋体" w:eastAsia="宋体" w:hAnsi="宋体"/>
        </w:rPr>
      </w:pPr>
      <w:r w:rsidRPr="00E13F82">
        <w:rPr>
          <w:rFonts w:ascii="宋体" w:eastAsia="宋体" w:hAnsi="宋体"/>
        </w:rPr>
        <w:t xml:space="preserve"> ('GitHub', 'https://github.com/'),</w:t>
      </w:r>
    </w:p>
    <w:p w14:paraId="292FF291" w14:textId="77777777" w:rsidR="00E13F82" w:rsidRPr="00E13F82" w:rsidRDefault="00E13F82" w:rsidP="00E13F82">
      <w:pPr>
        <w:rPr>
          <w:rFonts w:ascii="宋体" w:eastAsia="宋体" w:hAnsi="宋体"/>
        </w:rPr>
      </w:pPr>
    </w:p>
    <w:p w14:paraId="2F79632B" w14:textId="77777777" w:rsidR="00E13F82" w:rsidRPr="00E13F82" w:rsidRDefault="00E13F82" w:rsidP="00E13F82">
      <w:pPr>
        <w:rPr>
          <w:rFonts w:ascii="宋体" w:eastAsia="宋体" w:hAnsi="宋体"/>
        </w:rPr>
      </w:pPr>
    </w:p>
    <w:p w14:paraId="5EDE2ED4" w14:textId="77777777" w:rsidR="00E13F82" w:rsidRPr="00E13F82" w:rsidRDefault="00E13F82" w:rsidP="00E13F82">
      <w:pPr>
        <w:rPr>
          <w:rFonts w:ascii="宋体" w:eastAsia="宋体" w:hAnsi="宋体"/>
        </w:rPr>
      </w:pPr>
      <w:r w:rsidRPr="00E13F82">
        <w:rPr>
          <w:rFonts w:ascii="宋体" w:eastAsia="宋体" w:hAnsi="宋体"/>
        </w:rPr>
        <w:t xml:space="preserve"> ('Linux Kernel', 'https://www.kernel.org/'),</w:t>
      </w:r>
    </w:p>
    <w:p w14:paraId="0CB75C6D" w14:textId="77777777" w:rsidR="00E13F82" w:rsidRPr="00E13F82" w:rsidRDefault="00E13F82" w:rsidP="00E13F82">
      <w:pPr>
        <w:rPr>
          <w:rFonts w:ascii="宋体" w:eastAsia="宋体" w:hAnsi="宋体"/>
        </w:rPr>
      </w:pPr>
    </w:p>
    <w:p w14:paraId="71617A2A" w14:textId="77777777" w:rsidR="00E13F82" w:rsidRPr="00E13F82" w:rsidRDefault="00E13F82" w:rsidP="00E13F82">
      <w:pPr>
        <w:rPr>
          <w:rFonts w:ascii="宋体" w:eastAsia="宋体" w:hAnsi="宋体"/>
        </w:rPr>
      </w:pPr>
    </w:p>
    <w:p w14:paraId="4398A2C8" w14:textId="77777777" w:rsidR="00E13F82" w:rsidRPr="00E13F82" w:rsidRDefault="00E13F82" w:rsidP="00E13F82">
      <w:pPr>
        <w:rPr>
          <w:rFonts w:ascii="宋体" w:eastAsia="宋体" w:hAnsi="宋体"/>
        </w:rPr>
      </w:pPr>
      <w:r w:rsidRPr="00E13F82">
        <w:rPr>
          <w:rFonts w:ascii="宋体" w:eastAsia="宋体" w:hAnsi="宋体"/>
        </w:rPr>
        <w:t>)</w:t>
      </w:r>
    </w:p>
    <w:p w14:paraId="115A9F73" w14:textId="77777777" w:rsidR="0027220D" w:rsidRDefault="0027220D" w:rsidP="0027220D">
      <w:pPr>
        <w:rPr>
          <w:rFonts w:ascii="宋体" w:eastAsia="宋体" w:hAnsi="宋体"/>
        </w:rPr>
      </w:pPr>
    </w:p>
    <w:p w14:paraId="5CA3B2B4" w14:textId="77777777" w:rsidR="0027220D" w:rsidRDefault="0027220D" w:rsidP="0027220D">
      <w:pPr>
        <w:rPr>
          <w:rFonts w:ascii="宋体" w:eastAsia="宋体" w:hAnsi="宋体"/>
        </w:rPr>
      </w:pPr>
    </w:p>
    <w:p w14:paraId="0F0B7883" w14:textId="77777777" w:rsidR="0027220D" w:rsidRDefault="0027220D" w:rsidP="0027220D">
      <w:pPr>
        <w:rPr>
          <w:rFonts w:ascii="宋体" w:eastAsia="宋体" w:hAnsi="宋体"/>
        </w:rPr>
      </w:pPr>
    </w:p>
    <w:p w14:paraId="461AFA41" w14:textId="77777777" w:rsidR="0027220D" w:rsidRDefault="0027220D" w:rsidP="0027220D">
      <w:pPr>
        <w:rPr>
          <w:rFonts w:ascii="宋体" w:eastAsia="宋体" w:hAnsi="宋体"/>
        </w:rPr>
      </w:pPr>
    </w:p>
    <w:p w14:paraId="13FF6017" w14:textId="77777777" w:rsidR="0027220D" w:rsidRPr="00613BB9" w:rsidRDefault="0027220D" w:rsidP="0027220D">
      <w:pPr>
        <w:rPr>
          <w:rFonts w:ascii="宋体" w:eastAsia="宋体" w:hAnsi="宋体"/>
        </w:rPr>
      </w:pPr>
    </w:p>
    <w:p w14:paraId="471608FA" w14:textId="77777777" w:rsidR="0027220D" w:rsidRPr="00613BB9" w:rsidRDefault="0027220D" w:rsidP="0027220D">
      <w:pPr>
        <w:rPr>
          <w:rFonts w:ascii="宋体" w:eastAsia="宋体" w:hAnsi="宋体"/>
        </w:rPr>
      </w:pPr>
    </w:p>
    <w:p w14:paraId="3363489F" w14:textId="77777777" w:rsidR="0027220D" w:rsidRPr="00613BB9" w:rsidRDefault="0027220D" w:rsidP="0027220D">
      <w:pPr>
        <w:rPr>
          <w:rFonts w:ascii="宋体" w:eastAsia="宋体" w:hAnsi="宋体"/>
        </w:rPr>
      </w:pPr>
    </w:p>
    <w:p w14:paraId="7595D7E7" w14:textId="77777777" w:rsidR="009F3994" w:rsidRPr="00613BB9" w:rsidRDefault="009F3994" w:rsidP="009F3994">
      <w:pPr>
        <w:pStyle w:val="2"/>
      </w:pPr>
      <w:bookmarkStart w:id="383" w:name="_Toc46394978"/>
      <w:r w:rsidRPr="00613BB9">
        <w:t>pelican-themes</w:t>
      </w:r>
      <w:bookmarkEnd w:id="383"/>
    </w:p>
    <w:p w14:paraId="4521366C" w14:textId="77777777" w:rsidR="0027220D" w:rsidRPr="00613BB9" w:rsidRDefault="0027220D" w:rsidP="0027220D">
      <w:pPr>
        <w:widowControl/>
        <w:spacing w:before="100" w:beforeAutospacing="1" w:after="100" w:afterAutospacing="1" w:line="403"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回到</w:t>
      </w:r>
      <w:r w:rsidRPr="00613BB9">
        <w:rPr>
          <w:rFonts w:ascii="宋体" w:eastAsia="宋体" w:hAnsi="宋体" w:cs="宋体"/>
          <w:kern w:val="0"/>
          <w:sz w:val="18"/>
          <w:szCs w:val="18"/>
          <w:bdr w:val="single" w:sz="6" w:space="0" w:color="E1E1E8" w:frame="1"/>
        </w:rPr>
        <w:t>blog</w:t>
      </w:r>
      <w:r w:rsidRPr="00613BB9">
        <w:rPr>
          <w:rFonts w:ascii="宋体" w:eastAsia="宋体" w:hAnsi="宋体" w:cs="宋体" w:hint="eastAsia"/>
          <w:kern w:val="0"/>
          <w:sz w:val="25"/>
          <w:szCs w:val="25"/>
        </w:rPr>
        <w:t>目录下，按如下步骤下载pelican官方主题，从里面挑选出自己喜欢的主题吧，大多数主题预览界面你可以打开这个网页</w:t>
      </w:r>
      <w:hyperlink r:id="rId1996" w:history="1">
        <w:r w:rsidRPr="00613BB9">
          <w:rPr>
            <w:rFonts w:ascii="宋体" w:eastAsia="宋体" w:hAnsi="宋体" w:cs="宋体" w:hint="eastAsia"/>
            <w:kern w:val="0"/>
            <w:sz w:val="25"/>
            <w:szCs w:val="25"/>
            <w:u w:val="single"/>
          </w:rPr>
          <w:t>主题预览</w:t>
        </w:r>
      </w:hyperlink>
      <w:r w:rsidRPr="00613BB9">
        <w:rPr>
          <w:rFonts w:ascii="宋体" w:eastAsia="宋体" w:hAnsi="宋体" w:cs="宋体" w:hint="eastAsia"/>
          <w:kern w:val="0"/>
          <w:sz w:val="25"/>
          <w:szCs w:val="25"/>
        </w:rPr>
        <w:t>进行查看。不过如今pelican又新出了很多主题，所以你需看看</w:t>
      </w:r>
      <w:hyperlink r:id="rId1997" w:history="1">
        <w:r w:rsidRPr="00613BB9">
          <w:rPr>
            <w:rFonts w:ascii="宋体" w:eastAsia="宋体" w:hAnsi="宋体" w:cs="宋体" w:hint="eastAsia"/>
            <w:kern w:val="0"/>
            <w:sz w:val="25"/>
            <w:szCs w:val="25"/>
            <w:u w:val="single"/>
          </w:rPr>
          <w:t>pelican主题开源库</w:t>
        </w:r>
      </w:hyperlink>
      <w:r w:rsidRPr="00613BB9">
        <w:rPr>
          <w:rFonts w:ascii="宋体" w:eastAsia="宋体" w:hAnsi="宋体" w:cs="宋体" w:hint="eastAsia"/>
          <w:kern w:val="0"/>
          <w:sz w:val="25"/>
          <w:szCs w:val="25"/>
        </w:rPr>
        <w:t>。</w:t>
      </w:r>
    </w:p>
    <w:p w14:paraId="263198B0" w14:textId="77777777" w:rsidR="0027220D" w:rsidRPr="00613BB9" w:rsidRDefault="0027220D" w:rsidP="00907565">
      <w:pPr>
        <w:widowControl/>
        <w:numPr>
          <w:ilvl w:val="0"/>
          <w:numId w:val="54"/>
        </w:numPr>
        <w:spacing w:before="100" w:beforeAutospacing="1" w:after="100" w:afterAutospacing="1" w:line="408"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t>克隆主题到本地</w:t>
      </w:r>
    </w:p>
    <w:tbl>
      <w:tblPr>
        <w:tblW w:w="0" w:type="auto"/>
        <w:tblCellMar>
          <w:top w:w="15" w:type="dxa"/>
          <w:left w:w="15" w:type="dxa"/>
          <w:bottom w:w="15" w:type="dxa"/>
          <w:right w:w="15" w:type="dxa"/>
        </w:tblCellMar>
        <w:tblLook w:val="04A0" w:firstRow="1" w:lastRow="0" w:firstColumn="1" w:lastColumn="0" w:noHBand="0" w:noVBand="1"/>
      </w:tblPr>
      <w:tblGrid>
        <w:gridCol w:w="333"/>
        <w:gridCol w:w="7973"/>
      </w:tblGrid>
      <w:tr w:rsidR="0027220D" w:rsidRPr="00613BB9" w14:paraId="0454D35E" w14:textId="77777777" w:rsidTr="00E54E54">
        <w:tc>
          <w:tcPr>
            <w:tcW w:w="450" w:type="dxa"/>
            <w:hideMark/>
          </w:tcPr>
          <w:p w14:paraId="57BB6E67" w14:textId="77777777" w:rsidR="0027220D" w:rsidRPr="00613BB9" w:rsidRDefault="0027220D"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tc>
        <w:tc>
          <w:tcPr>
            <w:tcW w:w="10365" w:type="dxa"/>
            <w:hideMark/>
          </w:tcPr>
          <w:p w14:paraId="4C8756C9" w14:textId="77777777" w:rsidR="0027220D" w:rsidRPr="00613BB9" w:rsidRDefault="0027220D"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git clone https://github.com/getpelican/pelican-themes.git</w:t>
            </w:r>
          </w:p>
          <w:p w14:paraId="7F193009" w14:textId="77777777" w:rsidR="0027220D" w:rsidRPr="00613BB9" w:rsidRDefault="0027220D" w:rsidP="00E54E54">
            <w:pPr>
              <w:widowControl/>
              <w:jc w:val="left"/>
              <w:rPr>
                <w:rFonts w:ascii="宋体" w:eastAsia="宋体" w:hAnsi="宋体" w:cs="宋体"/>
                <w:kern w:val="0"/>
                <w:sz w:val="20"/>
                <w:szCs w:val="20"/>
              </w:rPr>
            </w:pPr>
          </w:p>
        </w:tc>
      </w:tr>
    </w:tbl>
    <w:p w14:paraId="453D67A2" w14:textId="77777777" w:rsidR="0027220D" w:rsidRPr="00613BB9" w:rsidRDefault="0027220D" w:rsidP="00907565">
      <w:pPr>
        <w:widowControl/>
        <w:numPr>
          <w:ilvl w:val="0"/>
          <w:numId w:val="55"/>
        </w:numPr>
        <w:spacing w:before="100" w:beforeAutospacing="1" w:after="100" w:afterAutospacing="1" w:line="408" w:lineRule="atLeast"/>
        <w:jc w:val="left"/>
        <w:rPr>
          <w:rFonts w:ascii="宋体" w:eastAsia="宋体" w:hAnsi="宋体" w:cs="宋体"/>
          <w:kern w:val="0"/>
          <w:sz w:val="25"/>
          <w:szCs w:val="25"/>
        </w:rPr>
      </w:pPr>
      <w:r w:rsidRPr="00613BB9">
        <w:rPr>
          <w:rFonts w:ascii="宋体" w:eastAsia="宋体" w:hAnsi="宋体" w:cs="宋体" w:hint="eastAsia"/>
          <w:kern w:val="0"/>
          <w:sz w:val="25"/>
          <w:szCs w:val="25"/>
        </w:rPr>
        <w:lastRenderedPageBreak/>
        <w:t>使用主题 打开</w:t>
      </w:r>
      <w:r w:rsidRPr="00613BB9">
        <w:rPr>
          <w:rFonts w:ascii="宋体" w:eastAsia="宋体" w:hAnsi="宋体" w:cs="宋体"/>
          <w:kern w:val="0"/>
          <w:sz w:val="18"/>
          <w:szCs w:val="18"/>
          <w:bdr w:val="single" w:sz="6" w:space="0" w:color="E1E1E8" w:frame="1"/>
        </w:rPr>
        <w:t>pelicanconf.py</w:t>
      </w:r>
      <w:r w:rsidRPr="00613BB9">
        <w:rPr>
          <w:rFonts w:ascii="宋体" w:eastAsia="宋体" w:hAnsi="宋体" w:cs="宋体" w:hint="eastAsia"/>
          <w:kern w:val="0"/>
          <w:sz w:val="25"/>
          <w:szCs w:val="25"/>
        </w:rPr>
        <w:t>配置文件，更改或添加THEME为自己喜欢的主题，例如本博客所挑选的elegant，更多的配置含义请关注</w:t>
      </w:r>
      <w:hyperlink r:id="rId1998" w:history="1">
        <w:r w:rsidRPr="00613BB9">
          <w:rPr>
            <w:rFonts w:ascii="宋体" w:eastAsia="宋体" w:hAnsi="宋体" w:cs="宋体" w:hint="eastAsia"/>
            <w:kern w:val="0"/>
            <w:sz w:val="25"/>
            <w:szCs w:val="25"/>
            <w:u w:val="single"/>
          </w:rPr>
          <w:t>官方文档</w:t>
        </w:r>
      </w:hyperlink>
      <w:r w:rsidRPr="00613BB9">
        <w:rPr>
          <w:rFonts w:ascii="宋体" w:eastAsia="宋体" w:hAnsi="宋体" w:cs="宋体" w:hint="eastAsia"/>
          <w:kern w:val="0"/>
          <w:sz w:val="25"/>
          <w:szCs w:val="25"/>
        </w:rPr>
        <w:t>。</w:t>
      </w:r>
    </w:p>
    <w:tbl>
      <w:tblPr>
        <w:tblW w:w="0" w:type="auto"/>
        <w:tblCellMar>
          <w:top w:w="15" w:type="dxa"/>
          <w:left w:w="15" w:type="dxa"/>
          <w:bottom w:w="15" w:type="dxa"/>
          <w:right w:w="15" w:type="dxa"/>
        </w:tblCellMar>
        <w:tblLook w:val="04A0" w:firstRow="1" w:lastRow="0" w:firstColumn="1" w:lastColumn="0" w:noHBand="0" w:noVBand="1"/>
      </w:tblPr>
      <w:tblGrid>
        <w:gridCol w:w="362"/>
        <w:gridCol w:w="7944"/>
      </w:tblGrid>
      <w:tr w:rsidR="0027220D" w:rsidRPr="00613BB9" w14:paraId="2868AD0C" w14:textId="77777777" w:rsidTr="00E54E54">
        <w:tc>
          <w:tcPr>
            <w:tcW w:w="450" w:type="dxa"/>
            <w:hideMark/>
          </w:tcPr>
          <w:p w14:paraId="5FBD8B50" w14:textId="77777777" w:rsidR="0027220D" w:rsidRPr="00613BB9" w:rsidRDefault="0027220D"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right"/>
              <w:rPr>
                <w:rFonts w:ascii="宋体" w:eastAsia="宋体" w:hAnsi="宋体" w:cs="宋体"/>
                <w:kern w:val="0"/>
                <w:sz w:val="20"/>
                <w:szCs w:val="20"/>
              </w:rPr>
            </w:pPr>
            <w:r w:rsidRPr="00613BB9">
              <w:rPr>
                <w:rFonts w:ascii="宋体" w:eastAsia="宋体" w:hAnsi="宋体" w:cs="宋体"/>
                <w:kern w:val="0"/>
                <w:sz w:val="20"/>
                <w:szCs w:val="20"/>
              </w:rPr>
              <w:t>1</w:t>
            </w:r>
          </w:p>
        </w:tc>
        <w:tc>
          <w:tcPr>
            <w:tcW w:w="10365" w:type="dxa"/>
            <w:hideMark/>
          </w:tcPr>
          <w:p w14:paraId="059677A0" w14:textId="77777777" w:rsidR="0027220D" w:rsidRPr="00613BB9" w:rsidRDefault="0027220D" w:rsidP="00E5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宋体" w:eastAsia="宋体" w:hAnsi="宋体" w:cs="宋体"/>
                <w:kern w:val="0"/>
                <w:sz w:val="20"/>
                <w:szCs w:val="20"/>
              </w:rPr>
            </w:pPr>
            <w:r w:rsidRPr="00613BB9">
              <w:rPr>
                <w:rFonts w:ascii="宋体" w:eastAsia="宋体" w:hAnsi="宋体" w:cs="宋体"/>
                <w:kern w:val="0"/>
                <w:sz w:val="20"/>
                <w:szCs w:val="20"/>
              </w:rPr>
              <w:t>THEME = 'pelican-themes/pelican-elegant'</w:t>
            </w:r>
          </w:p>
          <w:p w14:paraId="7877D664" w14:textId="77777777" w:rsidR="0027220D" w:rsidRPr="00613BB9" w:rsidRDefault="0027220D" w:rsidP="00E54E54">
            <w:pPr>
              <w:widowControl/>
              <w:jc w:val="left"/>
              <w:rPr>
                <w:rFonts w:ascii="宋体" w:eastAsia="宋体" w:hAnsi="宋体" w:cs="宋体"/>
                <w:kern w:val="0"/>
                <w:sz w:val="20"/>
                <w:szCs w:val="20"/>
              </w:rPr>
            </w:pPr>
          </w:p>
        </w:tc>
      </w:tr>
    </w:tbl>
    <w:p w14:paraId="1088C09E" w14:textId="77777777" w:rsidR="009F3994" w:rsidRPr="00613BB9" w:rsidRDefault="009F3994" w:rsidP="009F3994">
      <w:pPr>
        <w:rPr>
          <w:rFonts w:ascii="宋体" w:eastAsia="宋体" w:hAnsi="宋体"/>
        </w:rPr>
      </w:pPr>
    </w:p>
    <w:p w14:paraId="69521F13" w14:textId="77777777" w:rsidR="009F3994" w:rsidRPr="00613BB9" w:rsidRDefault="009F3994" w:rsidP="009F3994">
      <w:pPr>
        <w:rPr>
          <w:rFonts w:ascii="宋体" w:eastAsia="宋体" w:hAnsi="宋体"/>
        </w:rPr>
      </w:pPr>
    </w:p>
    <w:p w14:paraId="0E7F0627" w14:textId="77777777" w:rsidR="009F3994" w:rsidRPr="00613BB9" w:rsidRDefault="009F3994" w:rsidP="009F3994">
      <w:pPr>
        <w:pStyle w:val="3"/>
      </w:pPr>
      <w:bookmarkStart w:id="384" w:name="_Toc46394979"/>
      <w:r w:rsidRPr="00613BB9">
        <w:t>pelican-themes 插入主题</w:t>
      </w:r>
      <w:bookmarkEnd w:id="384"/>
    </w:p>
    <w:p w14:paraId="3A1BCF60" w14:textId="77777777" w:rsidR="009F3994" w:rsidRPr="00613BB9" w:rsidRDefault="009F3994" w:rsidP="009F3994">
      <w:pPr>
        <w:pStyle w:val="3"/>
      </w:pPr>
      <w:bookmarkStart w:id="385" w:name="_Toc46394980"/>
      <w:r w:rsidRPr="00613BB9">
        <w:t>Description 描述</w:t>
      </w:r>
      <w:bookmarkEnd w:id="385"/>
    </w:p>
    <w:p w14:paraId="57EF5B1C" w14:textId="77777777" w:rsidR="009F3994" w:rsidRPr="00613BB9" w:rsidRDefault="009F3994" w:rsidP="009F3994">
      <w:pPr>
        <w:pStyle w:val="a3"/>
      </w:pPr>
      <w:r w:rsidRPr="00613BB9">
        <w:rPr>
          <w:rStyle w:val="HTML1"/>
        </w:rPr>
        <w:t>pelican-themes</w:t>
      </w:r>
      <w:r w:rsidRPr="00613BB9">
        <w:t>是 Pelican 用来管理主题的命令行工具。</w:t>
      </w:r>
    </w:p>
    <w:p w14:paraId="148714B8" w14:textId="77777777" w:rsidR="009F3994" w:rsidRPr="00613BB9" w:rsidRDefault="009F3994" w:rsidP="009F3994">
      <w:pPr>
        <w:pStyle w:val="4"/>
        <w:rPr>
          <w:rFonts w:ascii="宋体" w:eastAsia="宋体" w:hAnsi="宋体"/>
        </w:rPr>
      </w:pPr>
      <w:bookmarkStart w:id="386" w:name="_Toc46394981"/>
      <w:r w:rsidRPr="00613BB9">
        <w:rPr>
          <w:rFonts w:ascii="宋体" w:eastAsia="宋体" w:hAnsi="宋体"/>
        </w:rPr>
        <w:t>Usage 用法</w:t>
      </w:r>
      <w:bookmarkEnd w:id="386"/>
    </w:p>
    <w:p w14:paraId="1D329EA1" w14:textId="77777777" w:rsidR="009F3994" w:rsidRPr="00613BB9" w:rsidRDefault="009F3994" w:rsidP="009F3994">
      <w:pPr>
        <w:pStyle w:val="HTML"/>
        <w:rPr>
          <w:rStyle w:val="HTML1"/>
        </w:rPr>
      </w:pPr>
      <w:r w:rsidRPr="00613BB9">
        <w:rPr>
          <w:rStyle w:val="HTML1"/>
        </w:rPr>
        <w:t xml:space="preserve">pelican-themes [-h] [-l] [-i theme path [theme path </w:t>
      </w:r>
      <w:r w:rsidRPr="00613BB9">
        <w:rPr>
          <w:rStyle w:val="hljs-keyword"/>
        </w:rPr>
        <w:t>...</w:t>
      </w:r>
      <w:r w:rsidRPr="00613BB9">
        <w:rPr>
          <w:rStyle w:val="HTML1"/>
        </w:rPr>
        <w:t>]]</w:t>
      </w:r>
    </w:p>
    <w:p w14:paraId="39FC3A6A" w14:textId="77777777" w:rsidR="009F3994" w:rsidRPr="00613BB9" w:rsidRDefault="009F3994" w:rsidP="009F3994">
      <w:pPr>
        <w:pStyle w:val="HTML"/>
        <w:rPr>
          <w:rStyle w:val="HTML1"/>
        </w:rPr>
      </w:pPr>
      <w:r w:rsidRPr="00613BB9">
        <w:rPr>
          <w:rStyle w:val="HTML1"/>
        </w:rPr>
        <w:t xml:space="preserve">    [-r theme name [theme name </w:t>
      </w:r>
      <w:r w:rsidRPr="00613BB9">
        <w:rPr>
          <w:rStyle w:val="hljs-keyword"/>
        </w:rPr>
        <w:t>...</w:t>
      </w:r>
      <w:r w:rsidRPr="00613BB9">
        <w:rPr>
          <w:rStyle w:val="HTML1"/>
        </w:rPr>
        <w:t>]]</w:t>
      </w:r>
    </w:p>
    <w:p w14:paraId="1C59C9A1" w14:textId="77777777" w:rsidR="009F3994" w:rsidRPr="00613BB9" w:rsidRDefault="009F3994" w:rsidP="009F3994">
      <w:pPr>
        <w:pStyle w:val="HTML"/>
      </w:pPr>
      <w:r w:rsidRPr="00613BB9">
        <w:rPr>
          <w:rStyle w:val="HTML1"/>
        </w:rPr>
        <w:t xml:space="preserve">    [-s theme path [theme path </w:t>
      </w:r>
      <w:r w:rsidRPr="00613BB9">
        <w:rPr>
          <w:rStyle w:val="hljs-keyword"/>
        </w:rPr>
        <w:t>...</w:t>
      </w:r>
      <w:r w:rsidRPr="00613BB9">
        <w:rPr>
          <w:rStyle w:val="HTML1"/>
        </w:rPr>
        <w:t>]] [-v] [-version]</w:t>
      </w:r>
    </w:p>
    <w:p w14:paraId="3B98E627" w14:textId="77777777" w:rsidR="009F3994" w:rsidRPr="00613BB9" w:rsidRDefault="009F3994" w:rsidP="00907565">
      <w:pPr>
        <w:pStyle w:val="HTML"/>
        <w:numPr>
          <w:ilvl w:val="0"/>
          <w:numId w:val="22"/>
        </w:numPr>
        <w:tabs>
          <w:tab w:val="clear" w:pos="720"/>
        </w:tabs>
        <w:spacing w:before="100" w:beforeAutospacing="1" w:after="100" w:afterAutospacing="1"/>
      </w:pPr>
      <w:r w:rsidRPr="00613BB9">
        <w:t>1</w:t>
      </w:r>
    </w:p>
    <w:p w14:paraId="73C236A3" w14:textId="77777777" w:rsidR="009F3994" w:rsidRPr="00613BB9" w:rsidRDefault="009F3994" w:rsidP="00907565">
      <w:pPr>
        <w:pStyle w:val="HTML"/>
        <w:numPr>
          <w:ilvl w:val="0"/>
          <w:numId w:val="22"/>
        </w:numPr>
        <w:tabs>
          <w:tab w:val="clear" w:pos="720"/>
        </w:tabs>
        <w:spacing w:before="100" w:beforeAutospacing="1" w:after="100" w:afterAutospacing="1"/>
      </w:pPr>
      <w:r w:rsidRPr="00613BB9">
        <w:t>2</w:t>
      </w:r>
    </w:p>
    <w:p w14:paraId="7CB70E90" w14:textId="77777777" w:rsidR="009F3994" w:rsidRPr="00613BB9" w:rsidRDefault="009F3994" w:rsidP="00907565">
      <w:pPr>
        <w:pStyle w:val="HTML"/>
        <w:numPr>
          <w:ilvl w:val="0"/>
          <w:numId w:val="22"/>
        </w:numPr>
        <w:tabs>
          <w:tab w:val="clear" w:pos="720"/>
        </w:tabs>
        <w:spacing w:before="100" w:beforeAutospacing="1" w:after="100" w:afterAutospacing="1"/>
      </w:pPr>
      <w:r w:rsidRPr="00613BB9">
        <w:t>3</w:t>
      </w:r>
    </w:p>
    <w:p w14:paraId="15B69430" w14:textId="77777777" w:rsidR="009F3994" w:rsidRPr="00613BB9" w:rsidRDefault="009F3994" w:rsidP="009F3994">
      <w:pPr>
        <w:pStyle w:val="4"/>
        <w:rPr>
          <w:rFonts w:ascii="宋体" w:eastAsia="宋体" w:hAnsi="宋体"/>
        </w:rPr>
      </w:pPr>
      <w:bookmarkStart w:id="387" w:name="_Toc46394982"/>
      <w:r w:rsidRPr="00613BB9">
        <w:rPr>
          <w:rFonts w:ascii="宋体" w:eastAsia="宋体" w:hAnsi="宋体"/>
        </w:rPr>
        <w:t>Optional arguments 参数</w:t>
      </w:r>
      <w:bookmarkEnd w:id="38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36"/>
        <w:gridCol w:w="1770"/>
      </w:tblGrid>
      <w:tr w:rsidR="009F3994" w:rsidRPr="00613BB9" w14:paraId="4A32BDA5" w14:textId="77777777" w:rsidTr="00E54E54">
        <w:trPr>
          <w:tblHeader/>
          <w:tblCellSpacing w:w="15" w:type="dxa"/>
        </w:trPr>
        <w:tc>
          <w:tcPr>
            <w:tcW w:w="0" w:type="auto"/>
            <w:vAlign w:val="center"/>
            <w:hideMark/>
          </w:tcPr>
          <w:p w14:paraId="185FC23E" w14:textId="77777777" w:rsidR="009F3994" w:rsidRPr="00613BB9" w:rsidRDefault="009F3994" w:rsidP="00E54E54">
            <w:pPr>
              <w:jc w:val="center"/>
              <w:rPr>
                <w:rFonts w:ascii="宋体" w:eastAsia="宋体" w:hAnsi="宋体"/>
                <w:b/>
                <w:bCs/>
              </w:rPr>
            </w:pPr>
            <w:r w:rsidRPr="00613BB9">
              <w:rPr>
                <w:rFonts w:ascii="宋体" w:eastAsia="宋体" w:hAnsi="宋体"/>
                <w:b/>
                <w:bCs/>
              </w:rPr>
              <w:t>参数</w:t>
            </w:r>
          </w:p>
        </w:tc>
        <w:tc>
          <w:tcPr>
            <w:tcW w:w="0" w:type="auto"/>
            <w:vAlign w:val="center"/>
            <w:hideMark/>
          </w:tcPr>
          <w:p w14:paraId="2CAB7EF8" w14:textId="77777777" w:rsidR="009F3994" w:rsidRPr="00613BB9" w:rsidRDefault="009F3994" w:rsidP="00E54E54">
            <w:pPr>
              <w:jc w:val="center"/>
              <w:rPr>
                <w:rFonts w:ascii="宋体" w:eastAsia="宋体" w:hAnsi="宋体"/>
                <w:b/>
                <w:bCs/>
              </w:rPr>
            </w:pPr>
            <w:r w:rsidRPr="00613BB9">
              <w:rPr>
                <w:rFonts w:ascii="宋体" w:eastAsia="宋体" w:hAnsi="宋体"/>
                <w:b/>
                <w:bCs/>
              </w:rPr>
              <w:t>说明</w:t>
            </w:r>
          </w:p>
        </w:tc>
      </w:tr>
      <w:tr w:rsidR="009F3994" w:rsidRPr="00613BB9" w14:paraId="7E078403" w14:textId="77777777" w:rsidTr="00E54E54">
        <w:trPr>
          <w:tblCellSpacing w:w="15" w:type="dxa"/>
        </w:trPr>
        <w:tc>
          <w:tcPr>
            <w:tcW w:w="0" w:type="auto"/>
            <w:vAlign w:val="center"/>
            <w:hideMark/>
          </w:tcPr>
          <w:p w14:paraId="17A23CB5" w14:textId="77777777" w:rsidR="009F3994" w:rsidRPr="00613BB9" w:rsidRDefault="009F3994" w:rsidP="00E54E54">
            <w:pPr>
              <w:jc w:val="left"/>
              <w:rPr>
                <w:rFonts w:ascii="宋体" w:eastAsia="宋体" w:hAnsi="宋体"/>
              </w:rPr>
            </w:pPr>
            <w:r w:rsidRPr="00613BB9">
              <w:rPr>
                <w:rFonts w:ascii="宋体" w:eastAsia="宋体" w:hAnsi="宋体"/>
              </w:rPr>
              <w:t>-h, –help</w:t>
            </w:r>
          </w:p>
        </w:tc>
        <w:tc>
          <w:tcPr>
            <w:tcW w:w="0" w:type="auto"/>
            <w:vAlign w:val="center"/>
            <w:hideMark/>
          </w:tcPr>
          <w:p w14:paraId="45FFB675" w14:textId="77777777" w:rsidR="009F3994" w:rsidRPr="00613BB9" w:rsidRDefault="009F3994" w:rsidP="00E54E54">
            <w:pPr>
              <w:rPr>
                <w:rFonts w:ascii="宋体" w:eastAsia="宋体" w:hAnsi="宋体"/>
              </w:rPr>
            </w:pPr>
            <w:r w:rsidRPr="00613BB9">
              <w:rPr>
                <w:rFonts w:ascii="宋体" w:eastAsia="宋体" w:hAnsi="宋体"/>
              </w:rPr>
              <w:t>显示帮助</w:t>
            </w:r>
          </w:p>
        </w:tc>
      </w:tr>
      <w:tr w:rsidR="009F3994" w:rsidRPr="00613BB9" w14:paraId="32BDB721" w14:textId="77777777" w:rsidTr="00E54E54">
        <w:trPr>
          <w:tblCellSpacing w:w="15" w:type="dxa"/>
        </w:trPr>
        <w:tc>
          <w:tcPr>
            <w:tcW w:w="0" w:type="auto"/>
            <w:vAlign w:val="center"/>
            <w:hideMark/>
          </w:tcPr>
          <w:p w14:paraId="01605B4F" w14:textId="77777777" w:rsidR="009F3994" w:rsidRPr="00613BB9" w:rsidRDefault="009F3994" w:rsidP="00E54E54">
            <w:pPr>
              <w:rPr>
                <w:rFonts w:ascii="宋体" w:eastAsia="宋体" w:hAnsi="宋体"/>
              </w:rPr>
            </w:pPr>
            <w:r w:rsidRPr="00613BB9">
              <w:rPr>
                <w:rFonts w:ascii="宋体" w:eastAsia="宋体" w:hAnsi="宋体"/>
              </w:rPr>
              <w:t>-l, –list</w:t>
            </w:r>
          </w:p>
        </w:tc>
        <w:tc>
          <w:tcPr>
            <w:tcW w:w="0" w:type="auto"/>
            <w:vAlign w:val="center"/>
            <w:hideMark/>
          </w:tcPr>
          <w:p w14:paraId="689B8EAF" w14:textId="77777777" w:rsidR="009F3994" w:rsidRPr="00613BB9" w:rsidRDefault="009F3994" w:rsidP="00E54E54">
            <w:pPr>
              <w:rPr>
                <w:rFonts w:ascii="宋体" w:eastAsia="宋体" w:hAnsi="宋体"/>
              </w:rPr>
            </w:pPr>
            <w:r w:rsidRPr="00613BB9">
              <w:rPr>
                <w:rFonts w:ascii="宋体" w:eastAsia="宋体" w:hAnsi="宋体"/>
              </w:rPr>
              <w:t>列出已经安装的主题</w:t>
            </w:r>
          </w:p>
        </w:tc>
      </w:tr>
      <w:tr w:rsidR="009F3994" w:rsidRPr="00613BB9" w14:paraId="5E3CF90C" w14:textId="77777777" w:rsidTr="00E54E54">
        <w:trPr>
          <w:tblCellSpacing w:w="15" w:type="dxa"/>
        </w:trPr>
        <w:tc>
          <w:tcPr>
            <w:tcW w:w="0" w:type="auto"/>
            <w:vAlign w:val="center"/>
            <w:hideMark/>
          </w:tcPr>
          <w:p w14:paraId="33272CFA" w14:textId="77777777" w:rsidR="009F3994" w:rsidRPr="00613BB9" w:rsidRDefault="009F3994" w:rsidP="00E54E54">
            <w:pPr>
              <w:rPr>
                <w:rFonts w:ascii="宋体" w:eastAsia="宋体" w:hAnsi="宋体"/>
              </w:rPr>
            </w:pPr>
            <w:r w:rsidRPr="00613BB9">
              <w:rPr>
                <w:rFonts w:ascii="宋体" w:eastAsia="宋体" w:hAnsi="宋体"/>
              </w:rPr>
              <w:t>-i theme_path, –install theme_path</w:t>
            </w:r>
          </w:p>
        </w:tc>
        <w:tc>
          <w:tcPr>
            <w:tcW w:w="0" w:type="auto"/>
            <w:vAlign w:val="center"/>
            <w:hideMark/>
          </w:tcPr>
          <w:p w14:paraId="00F5514F" w14:textId="77777777" w:rsidR="009F3994" w:rsidRPr="00613BB9" w:rsidRDefault="009F3994" w:rsidP="00E54E54">
            <w:pPr>
              <w:rPr>
                <w:rFonts w:ascii="宋体" w:eastAsia="宋体" w:hAnsi="宋体"/>
              </w:rPr>
            </w:pPr>
            <w:r w:rsidRPr="00613BB9">
              <w:rPr>
                <w:rFonts w:ascii="宋体" w:eastAsia="宋体" w:hAnsi="宋体"/>
              </w:rPr>
              <w:t>安装主题（可多个同时安）</w:t>
            </w:r>
          </w:p>
        </w:tc>
      </w:tr>
      <w:tr w:rsidR="009F3994" w:rsidRPr="00613BB9" w14:paraId="78BBD8C2" w14:textId="77777777" w:rsidTr="00E54E54">
        <w:trPr>
          <w:tblCellSpacing w:w="15" w:type="dxa"/>
        </w:trPr>
        <w:tc>
          <w:tcPr>
            <w:tcW w:w="0" w:type="auto"/>
            <w:vAlign w:val="center"/>
            <w:hideMark/>
          </w:tcPr>
          <w:p w14:paraId="642B27C9" w14:textId="77777777" w:rsidR="009F3994" w:rsidRPr="00613BB9" w:rsidRDefault="009F3994" w:rsidP="00E54E54">
            <w:pPr>
              <w:rPr>
                <w:rFonts w:ascii="宋体" w:eastAsia="宋体" w:hAnsi="宋体"/>
              </w:rPr>
            </w:pPr>
            <w:r w:rsidRPr="00613BB9">
              <w:rPr>
                <w:rFonts w:ascii="宋体" w:eastAsia="宋体" w:hAnsi="宋体"/>
              </w:rPr>
              <w:t>-r theme_path, –remove theme_path</w:t>
            </w:r>
          </w:p>
        </w:tc>
        <w:tc>
          <w:tcPr>
            <w:tcW w:w="0" w:type="auto"/>
            <w:vAlign w:val="center"/>
            <w:hideMark/>
          </w:tcPr>
          <w:p w14:paraId="66A23AEF" w14:textId="77777777" w:rsidR="009F3994" w:rsidRPr="00613BB9" w:rsidRDefault="009F3994" w:rsidP="00E54E54">
            <w:pPr>
              <w:rPr>
                <w:rFonts w:ascii="宋体" w:eastAsia="宋体" w:hAnsi="宋体"/>
              </w:rPr>
            </w:pPr>
            <w:r w:rsidRPr="00613BB9">
              <w:rPr>
                <w:rFonts w:ascii="宋体" w:eastAsia="宋体" w:hAnsi="宋体"/>
              </w:rPr>
              <w:t>删除主题</w:t>
            </w:r>
          </w:p>
        </w:tc>
      </w:tr>
      <w:tr w:rsidR="009F3994" w:rsidRPr="00613BB9" w14:paraId="2A2716D5" w14:textId="77777777" w:rsidTr="00E54E54">
        <w:trPr>
          <w:tblCellSpacing w:w="15" w:type="dxa"/>
        </w:trPr>
        <w:tc>
          <w:tcPr>
            <w:tcW w:w="0" w:type="auto"/>
            <w:vAlign w:val="center"/>
            <w:hideMark/>
          </w:tcPr>
          <w:p w14:paraId="597786EE" w14:textId="77777777" w:rsidR="009F3994" w:rsidRPr="00613BB9" w:rsidRDefault="009F3994" w:rsidP="00E54E54">
            <w:pPr>
              <w:rPr>
                <w:rFonts w:ascii="宋体" w:eastAsia="宋体" w:hAnsi="宋体"/>
              </w:rPr>
            </w:pPr>
            <w:r w:rsidRPr="00613BB9">
              <w:rPr>
                <w:rFonts w:ascii="宋体" w:eastAsia="宋体" w:hAnsi="宋体"/>
              </w:rPr>
              <w:t>-s theme_path, –symlink theme_path</w:t>
            </w:r>
          </w:p>
        </w:tc>
        <w:tc>
          <w:tcPr>
            <w:tcW w:w="0" w:type="auto"/>
            <w:vAlign w:val="center"/>
            <w:hideMark/>
          </w:tcPr>
          <w:p w14:paraId="59804D6C" w14:textId="77777777" w:rsidR="009F3994" w:rsidRPr="00613BB9" w:rsidRDefault="009F3994" w:rsidP="00E54E54">
            <w:pPr>
              <w:rPr>
                <w:rFonts w:ascii="宋体" w:eastAsia="宋体" w:hAnsi="宋体"/>
              </w:rPr>
            </w:pPr>
            <w:r w:rsidRPr="00613BB9">
              <w:rPr>
                <w:rFonts w:ascii="宋体" w:eastAsia="宋体" w:hAnsi="宋体"/>
              </w:rPr>
              <w:t>以符号链接形式安装主题，而非复制，常用于主题开发</w:t>
            </w:r>
          </w:p>
        </w:tc>
      </w:tr>
      <w:tr w:rsidR="009F3994" w:rsidRPr="00613BB9" w14:paraId="4DCAE623" w14:textId="77777777" w:rsidTr="00E54E54">
        <w:trPr>
          <w:tblCellSpacing w:w="15" w:type="dxa"/>
        </w:trPr>
        <w:tc>
          <w:tcPr>
            <w:tcW w:w="0" w:type="auto"/>
            <w:vAlign w:val="center"/>
            <w:hideMark/>
          </w:tcPr>
          <w:p w14:paraId="38A3A0C0" w14:textId="77777777" w:rsidR="009F3994" w:rsidRPr="00613BB9" w:rsidRDefault="009F3994" w:rsidP="00E54E54">
            <w:pPr>
              <w:rPr>
                <w:rFonts w:ascii="宋体" w:eastAsia="宋体" w:hAnsi="宋体"/>
              </w:rPr>
            </w:pPr>
            <w:r w:rsidRPr="00613BB9">
              <w:rPr>
                <w:rFonts w:ascii="宋体" w:eastAsia="宋体" w:hAnsi="宋体"/>
              </w:rPr>
              <w:t>-v, –verbose</w:t>
            </w:r>
          </w:p>
        </w:tc>
        <w:tc>
          <w:tcPr>
            <w:tcW w:w="0" w:type="auto"/>
            <w:vAlign w:val="center"/>
            <w:hideMark/>
          </w:tcPr>
          <w:p w14:paraId="785AC881" w14:textId="77777777" w:rsidR="009F3994" w:rsidRPr="00613BB9" w:rsidRDefault="009F3994" w:rsidP="00E54E54">
            <w:pPr>
              <w:rPr>
                <w:rFonts w:ascii="宋体" w:eastAsia="宋体" w:hAnsi="宋体"/>
              </w:rPr>
            </w:pPr>
            <w:r w:rsidRPr="00613BB9">
              <w:rPr>
                <w:rFonts w:ascii="宋体" w:eastAsia="宋体" w:hAnsi="宋体"/>
              </w:rPr>
              <w:t>详细输出</w:t>
            </w:r>
          </w:p>
        </w:tc>
      </w:tr>
      <w:tr w:rsidR="009F3994" w:rsidRPr="00613BB9" w14:paraId="4EEB00C7" w14:textId="77777777" w:rsidTr="00E54E54">
        <w:trPr>
          <w:tblCellSpacing w:w="15" w:type="dxa"/>
        </w:trPr>
        <w:tc>
          <w:tcPr>
            <w:tcW w:w="0" w:type="auto"/>
            <w:vAlign w:val="center"/>
            <w:hideMark/>
          </w:tcPr>
          <w:p w14:paraId="7BEBAE7E" w14:textId="77777777" w:rsidR="009F3994" w:rsidRPr="00613BB9" w:rsidRDefault="009F3994" w:rsidP="00E54E54">
            <w:pPr>
              <w:rPr>
                <w:rFonts w:ascii="宋体" w:eastAsia="宋体" w:hAnsi="宋体"/>
              </w:rPr>
            </w:pPr>
            <w:r w:rsidRPr="00613BB9">
              <w:rPr>
                <w:rFonts w:ascii="宋体" w:eastAsia="宋体" w:hAnsi="宋体"/>
              </w:rPr>
              <w:lastRenderedPageBreak/>
              <w:t>–version</w:t>
            </w:r>
          </w:p>
        </w:tc>
        <w:tc>
          <w:tcPr>
            <w:tcW w:w="0" w:type="auto"/>
            <w:vAlign w:val="center"/>
            <w:hideMark/>
          </w:tcPr>
          <w:p w14:paraId="1B92198D" w14:textId="77777777" w:rsidR="009F3994" w:rsidRPr="00613BB9" w:rsidRDefault="009F3994" w:rsidP="00E54E54">
            <w:pPr>
              <w:rPr>
                <w:rFonts w:ascii="宋体" w:eastAsia="宋体" w:hAnsi="宋体"/>
              </w:rPr>
            </w:pPr>
            <w:r w:rsidRPr="00613BB9">
              <w:rPr>
                <w:rFonts w:ascii="宋体" w:eastAsia="宋体" w:hAnsi="宋体"/>
              </w:rPr>
              <w:t>版本</w:t>
            </w:r>
          </w:p>
        </w:tc>
      </w:tr>
      <w:tr w:rsidR="009F3994" w:rsidRPr="00613BB9" w14:paraId="33349471" w14:textId="77777777" w:rsidTr="00E54E54">
        <w:trPr>
          <w:tblCellSpacing w:w="15" w:type="dxa"/>
        </w:trPr>
        <w:tc>
          <w:tcPr>
            <w:tcW w:w="0" w:type="auto"/>
            <w:vAlign w:val="center"/>
          </w:tcPr>
          <w:p w14:paraId="2889A1DE" w14:textId="77777777" w:rsidR="009F3994" w:rsidRPr="00613BB9" w:rsidRDefault="009F3994" w:rsidP="00E54E54">
            <w:pPr>
              <w:rPr>
                <w:rFonts w:ascii="宋体" w:eastAsia="宋体" w:hAnsi="宋体"/>
              </w:rPr>
            </w:pPr>
          </w:p>
          <w:p w14:paraId="431397BE" w14:textId="77777777" w:rsidR="009F3994" w:rsidRPr="00613BB9" w:rsidRDefault="009F3994" w:rsidP="00E54E54">
            <w:pPr>
              <w:rPr>
                <w:rFonts w:ascii="宋体" w:eastAsia="宋体" w:hAnsi="宋体"/>
              </w:rPr>
            </w:pPr>
          </w:p>
          <w:p w14:paraId="61B1228C" w14:textId="77777777" w:rsidR="009F3994" w:rsidRPr="00613BB9" w:rsidRDefault="009F3994" w:rsidP="00E54E54">
            <w:pPr>
              <w:rPr>
                <w:rFonts w:ascii="宋体" w:eastAsia="宋体" w:hAnsi="宋体"/>
              </w:rPr>
            </w:pPr>
          </w:p>
          <w:p w14:paraId="63873C7C" w14:textId="77777777" w:rsidR="009F3994" w:rsidRPr="00613BB9" w:rsidRDefault="009F3994" w:rsidP="00E54E54">
            <w:pPr>
              <w:pStyle w:val="HTML"/>
              <w:spacing w:line="300" w:lineRule="atLeast"/>
              <w:textAlignment w:val="baseline"/>
              <w:rPr>
                <w:sz w:val="20"/>
                <w:szCs w:val="20"/>
              </w:rPr>
            </w:pPr>
            <w:r w:rsidRPr="00613BB9">
              <w:rPr>
                <w:sz w:val="20"/>
                <w:szCs w:val="20"/>
              </w:rPr>
              <w:t>git clone https://github.com/getpelican/pelican-themes.git</w:t>
            </w:r>
          </w:p>
          <w:p w14:paraId="562842E7" w14:textId="77777777" w:rsidR="009F3994" w:rsidRPr="00613BB9" w:rsidRDefault="009F3994" w:rsidP="00E54E54">
            <w:pPr>
              <w:pStyle w:val="a3"/>
              <w:spacing w:line="390" w:lineRule="atLeast"/>
              <w:textAlignment w:val="baseline"/>
            </w:pPr>
            <w:r w:rsidRPr="00613BB9">
              <w:t>打开</w:t>
            </w:r>
            <w:r w:rsidRPr="00613BB9">
              <w:rPr>
                <w:rStyle w:val="HTML1"/>
                <w:sz w:val="18"/>
                <w:szCs w:val="18"/>
                <w:bdr w:val="single" w:sz="6" w:space="0" w:color="E1E1E8" w:frame="1"/>
              </w:rPr>
              <w:t>pelicanconf.py</w:t>
            </w:r>
            <w:r w:rsidRPr="00613BB9">
              <w:t>配置文件，更改或添加</w:t>
            </w:r>
            <w:r w:rsidRPr="00613BB9">
              <w:rPr>
                <w:rStyle w:val="HTML1"/>
                <w:sz w:val="18"/>
                <w:szCs w:val="18"/>
                <w:bdr w:val="single" w:sz="6" w:space="0" w:color="E1E1E8" w:frame="1"/>
              </w:rPr>
              <w:t>THEME</w:t>
            </w:r>
            <w:r w:rsidRPr="00613BB9">
              <w:t>为自己喜欢的主题，例如本博客所挑选的gum，更多的配置含义请关注</w:t>
            </w:r>
            <w:hyperlink r:id="rId1999" w:history="1">
              <w:r w:rsidRPr="00613BB9">
                <w:rPr>
                  <w:rStyle w:val="a4"/>
                  <w:color w:val="auto"/>
                  <w:bdr w:val="none" w:sz="0" w:space="0" w:color="auto" w:frame="1"/>
                </w:rPr>
                <w:t>官方文档</w:t>
              </w:r>
            </w:hyperlink>
            <w:r w:rsidRPr="00613BB9">
              <w:t>。</w:t>
            </w:r>
          </w:p>
          <w:p w14:paraId="619B7A4C" w14:textId="77777777" w:rsidR="009F3994" w:rsidRPr="00613BB9" w:rsidRDefault="009F3994" w:rsidP="00E54E54">
            <w:pPr>
              <w:pStyle w:val="HTML"/>
              <w:spacing w:line="300" w:lineRule="atLeast"/>
              <w:textAlignment w:val="baseline"/>
              <w:rPr>
                <w:sz w:val="20"/>
                <w:szCs w:val="20"/>
              </w:rPr>
            </w:pPr>
            <w:r w:rsidRPr="00613BB9">
              <w:rPr>
                <w:sz w:val="20"/>
                <w:szCs w:val="20"/>
              </w:rPr>
              <w:t>THEME = 'pelican-themes/gum'</w:t>
            </w:r>
          </w:p>
          <w:p w14:paraId="24AFA268" w14:textId="77777777" w:rsidR="009F3994" w:rsidRPr="00613BB9" w:rsidRDefault="009F3994" w:rsidP="00E54E54">
            <w:pPr>
              <w:rPr>
                <w:rFonts w:ascii="宋体" w:eastAsia="宋体" w:hAnsi="宋体"/>
              </w:rPr>
            </w:pPr>
          </w:p>
          <w:p w14:paraId="00F63FBC" w14:textId="77777777" w:rsidR="009F3994" w:rsidRPr="00613BB9" w:rsidRDefault="009F3994" w:rsidP="00E54E54">
            <w:pPr>
              <w:rPr>
                <w:rFonts w:ascii="宋体" w:eastAsia="宋体" w:hAnsi="宋体"/>
              </w:rPr>
            </w:pPr>
          </w:p>
          <w:p w14:paraId="01F7BB82" w14:textId="77777777" w:rsidR="009F3994" w:rsidRPr="00613BB9" w:rsidRDefault="009F3994" w:rsidP="00E54E54">
            <w:pPr>
              <w:rPr>
                <w:rFonts w:ascii="宋体" w:eastAsia="宋体" w:hAnsi="宋体"/>
              </w:rPr>
            </w:pPr>
          </w:p>
        </w:tc>
        <w:tc>
          <w:tcPr>
            <w:tcW w:w="0" w:type="auto"/>
            <w:vAlign w:val="center"/>
          </w:tcPr>
          <w:p w14:paraId="17E12426" w14:textId="77777777" w:rsidR="009F3994" w:rsidRPr="00613BB9" w:rsidRDefault="009F3994" w:rsidP="00E54E54">
            <w:pPr>
              <w:rPr>
                <w:rFonts w:ascii="宋体" w:eastAsia="宋体" w:hAnsi="宋体"/>
              </w:rPr>
            </w:pPr>
          </w:p>
        </w:tc>
      </w:tr>
    </w:tbl>
    <w:p w14:paraId="032F7AF3" w14:textId="77777777" w:rsidR="009F3994" w:rsidRPr="00613BB9" w:rsidRDefault="009F3994" w:rsidP="009F3994">
      <w:pPr>
        <w:pStyle w:val="4"/>
        <w:rPr>
          <w:rFonts w:ascii="宋体" w:eastAsia="宋体" w:hAnsi="宋体"/>
        </w:rPr>
      </w:pPr>
      <w:bookmarkStart w:id="388" w:name="_Toc46394983"/>
      <w:r w:rsidRPr="00613BB9">
        <w:rPr>
          <w:rFonts w:ascii="宋体" w:eastAsia="宋体" w:hAnsi="宋体"/>
        </w:rPr>
        <w:t>Examples 例子</w:t>
      </w:r>
      <w:bookmarkEnd w:id="388"/>
    </w:p>
    <w:p w14:paraId="4F8C6779" w14:textId="77777777" w:rsidR="009F3994" w:rsidRPr="00613BB9" w:rsidRDefault="009F3994" w:rsidP="009F3994">
      <w:pPr>
        <w:rPr>
          <w:rFonts w:ascii="宋体" w:eastAsia="宋体" w:hAnsi="宋体"/>
        </w:rPr>
      </w:pPr>
    </w:p>
    <w:p w14:paraId="586A6F14" w14:textId="77777777" w:rsidR="009F3994" w:rsidRPr="00613BB9" w:rsidRDefault="009F3994" w:rsidP="009F3994">
      <w:pPr>
        <w:pStyle w:val="5"/>
        <w:rPr>
          <w:rFonts w:ascii="宋体" w:eastAsia="宋体" w:hAnsi="宋体"/>
        </w:rPr>
      </w:pPr>
      <w:bookmarkStart w:id="389" w:name="_Toc46394984"/>
      <w:r w:rsidRPr="00613BB9">
        <w:rPr>
          <w:rFonts w:ascii="宋体" w:eastAsia="宋体" w:hAnsi="宋体"/>
        </w:rPr>
        <w:t>Listing the installed themes</w:t>
      </w:r>
      <w:bookmarkEnd w:id="389"/>
    </w:p>
    <w:p w14:paraId="06342A76" w14:textId="77777777" w:rsidR="009F3994" w:rsidRPr="00613BB9" w:rsidRDefault="009F3994" w:rsidP="009F3994">
      <w:pPr>
        <w:pStyle w:val="HTML"/>
        <w:rPr>
          <w:rStyle w:val="HTML1"/>
        </w:rPr>
      </w:pPr>
      <w:r w:rsidRPr="00613BB9">
        <w:rPr>
          <w:rStyle w:val="HTML1"/>
        </w:rPr>
        <w:t>$ pelican</w:t>
      </w:r>
      <w:r w:rsidRPr="00613BB9">
        <w:rPr>
          <w:rStyle w:val="hljs-attribute"/>
        </w:rPr>
        <w:t>-themes</w:t>
      </w:r>
      <w:r w:rsidRPr="00613BB9">
        <w:rPr>
          <w:rStyle w:val="HTML1"/>
        </w:rPr>
        <w:t xml:space="preserve"> </w:t>
      </w:r>
      <w:r w:rsidRPr="00613BB9">
        <w:rPr>
          <w:rStyle w:val="hljs-attribute"/>
        </w:rPr>
        <w:t>-l</w:t>
      </w:r>
    </w:p>
    <w:p w14:paraId="1A4D9C54" w14:textId="77777777" w:rsidR="009F3994" w:rsidRPr="00613BB9" w:rsidRDefault="009F3994" w:rsidP="009F3994">
      <w:pPr>
        <w:pStyle w:val="HTML"/>
        <w:rPr>
          <w:rStyle w:val="HTML1"/>
        </w:rPr>
      </w:pPr>
      <w:r w:rsidRPr="00613BB9">
        <w:rPr>
          <w:rStyle w:val="HTML1"/>
        </w:rPr>
        <w:t>notmyidea</w:t>
      </w:r>
    </w:p>
    <w:p w14:paraId="2E73037B" w14:textId="77777777" w:rsidR="009F3994" w:rsidRPr="00613BB9" w:rsidRDefault="009F3994" w:rsidP="009F3994">
      <w:pPr>
        <w:pStyle w:val="HTML"/>
        <w:rPr>
          <w:rStyle w:val="HTML1"/>
        </w:rPr>
      </w:pPr>
      <w:r w:rsidRPr="00613BB9">
        <w:rPr>
          <w:rStyle w:val="HTML1"/>
        </w:rPr>
        <w:t>two</w:t>
      </w:r>
      <w:r w:rsidRPr="00613BB9">
        <w:rPr>
          <w:rStyle w:val="hljs-attribute"/>
        </w:rPr>
        <w:t>-column</w:t>
      </w:r>
      <w:r w:rsidRPr="00613BB9">
        <w:rPr>
          <w:rStyle w:val="HTML1"/>
        </w:rPr>
        <w:t>@</w:t>
      </w:r>
    </w:p>
    <w:p w14:paraId="0D594BAC" w14:textId="77777777" w:rsidR="009F3994" w:rsidRPr="00613BB9" w:rsidRDefault="009F3994" w:rsidP="009F3994">
      <w:pPr>
        <w:pStyle w:val="HTML"/>
        <w:rPr>
          <w:rStyle w:val="HTML1"/>
        </w:rPr>
      </w:pPr>
      <w:r w:rsidRPr="00613BB9">
        <w:rPr>
          <w:rStyle w:val="HTML1"/>
        </w:rPr>
        <w:t>simple</w:t>
      </w:r>
    </w:p>
    <w:p w14:paraId="35B8ABA0" w14:textId="77777777" w:rsidR="009F3994" w:rsidRPr="00613BB9" w:rsidRDefault="009F3994" w:rsidP="009F3994">
      <w:pPr>
        <w:pStyle w:val="HTML"/>
        <w:rPr>
          <w:rStyle w:val="HTML1"/>
        </w:rPr>
      </w:pPr>
      <w:r w:rsidRPr="00613BB9">
        <w:rPr>
          <w:rStyle w:val="HTML1"/>
        </w:rPr>
        <w:t>$ pelican</w:t>
      </w:r>
      <w:r w:rsidRPr="00613BB9">
        <w:rPr>
          <w:rStyle w:val="hljs-attribute"/>
        </w:rPr>
        <w:t>-themes</w:t>
      </w:r>
      <w:r w:rsidRPr="00613BB9">
        <w:rPr>
          <w:rStyle w:val="HTML1"/>
        </w:rPr>
        <w:t xml:space="preserve"> </w:t>
      </w:r>
      <w:r w:rsidRPr="00613BB9">
        <w:rPr>
          <w:rStyle w:val="hljs-subst"/>
        </w:rPr>
        <w:t>--</w:t>
      </w:r>
      <w:r w:rsidRPr="00613BB9">
        <w:rPr>
          <w:rStyle w:val="hljs-builtin"/>
        </w:rPr>
        <w:t>list</w:t>
      </w:r>
    </w:p>
    <w:p w14:paraId="089CDE10" w14:textId="77777777" w:rsidR="009F3994" w:rsidRPr="00613BB9" w:rsidRDefault="009F3994" w:rsidP="009F3994">
      <w:pPr>
        <w:pStyle w:val="HTML"/>
        <w:rPr>
          <w:rStyle w:val="HTML1"/>
        </w:rPr>
      </w:pPr>
      <w:r w:rsidRPr="00613BB9">
        <w:rPr>
          <w:rStyle w:val="HTML1"/>
        </w:rPr>
        <w:t>notmyidea</w:t>
      </w:r>
    </w:p>
    <w:p w14:paraId="04FFC37D" w14:textId="77777777" w:rsidR="009F3994" w:rsidRPr="00613BB9" w:rsidRDefault="009F3994" w:rsidP="009F3994">
      <w:pPr>
        <w:pStyle w:val="HTML"/>
        <w:rPr>
          <w:rStyle w:val="HTML1"/>
        </w:rPr>
      </w:pPr>
      <w:r w:rsidRPr="00613BB9">
        <w:rPr>
          <w:rStyle w:val="HTML1"/>
        </w:rPr>
        <w:t>two</w:t>
      </w:r>
      <w:r w:rsidRPr="00613BB9">
        <w:rPr>
          <w:rStyle w:val="hljs-attribute"/>
        </w:rPr>
        <w:t>-column</w:t>
      </w:r>
      <w:r w:rsidRPr="00613BB9">
        <w:rPr>
          <w:rStyle w:val="HTML1"/>
        </w:rPr>
        <w:t>@</w:t>
      </w:r>
    </w:p>
    <w:p w14:paraId="62FB4450" w14:textId="77777777" w:rsidR="009F3994" w:rsidRPr="00613BB9" w:rsidRDefault="009F3994" w:rsidP="009F3994">
      <w:pPr>
        <w:pStyle w:val="HTML"/>
      </w:pPr>
      <w:r w:rsidRPr="00613BB9">
        <w:rPr>
          <w:rStyle w:val="HTML1"/>
        </w:rPr>
        <w:t>simple</w:t>
      </w:r>
    </w:p>
    <w:p w14:paraId="5C7889DA" w14:textId="77777777" w:rsidR="009F3994" w:rsidRPr="00613BB9" w:rsidRDefault="009F3994" w:rsidP="009F3994">
      <w:pPr>
        <w:pStyle w:val="HTML"/>
        <w:spacing w:before="100" w:beforeAutospacing="1" w:after="100" w:afterAutospacing="1"/>
      </w:pPr>
    </w:p>
    <w:p w14:paraId="174D5367" w14:textId="77777777" w:rsidR="009F3994" w:rsidRPr="00613BB9" w:rsidRDefault="009F3994" w:rsidP="009F3994">
      <w:pPr>
        <w:pStyle w:val="a3"/>
      </w:pPr>
      <w:r w:rsidRPr="00613BB9">
        <w:t xml:space="preserve">可以看到主题 </w:t>
      </w:r>
      <w:r w:rsidRPr="00613BB9">
        <w:rPr>
          <w:rStyle w:val="HTML1"/>
        </w:rPr>
        <w:t>two-column</w:t>
      </w:r>
      <w:r w:rsidRPr="00613BB9">
        <w:t>后跟着</w:t>
      </w:r>
      <w:r w:rsidRPr="00613BB9">
        <w:rPr>
          <w:rStyle w:val="HTML1"/>
        </w:rPr>
        <w:t>@</w:t>
      </w:r>
      <w:r w:rsidRPr="00613BB9">
        <w:t>，表明此主题没有复制安装而是链接安装。</w:t>
      </w:r>
    </w:p>
    <w:p w14:paraId="0C855CC7" w14:textId="77777777" w:rsidR="009F3994" w:rsidRPr="00613BB9" w:rsidRDefault="009F3994" w:rsidP="009F3994">
      <w:pPr>
        <w:pStyle w:val="HTML"/>
        <w:rPr>
          <w:rStyle w:val="HTML1"/>
        </w:rPr>
      </w:pPr>
      <w:r w:rsidRPr="00613BB9">
        <w:rPr>
          <w:rStyle w:val="HTML1"/>
        </w:rPr>
        <w:t>$ pelican</w:t>
      </w:r>
      <w:r w:rsidRPr="00613BB9">
        <w:rPr>
          <w:rStyle w:val="hljs-attribute"/>
        </w:rPr>
        <w:t>-themes</w:t>
      </w:r>
      <w:r w:rsidRPr="00613BB9">
        <w:rPr>
          <w:rStyle w:val="HTML1"/>
        </w:rPr>
        <w:t xml:space="preserve"> </w:t>
      </w:r>
      <w:r w:rsidRPr="00613BB9">
        <w:rPr>
          <w:rStyle w:val="hljs-attribute"/>
        </w:rPr>
        <w:t>-v</w:t>
      </w:r>
      <w:r w:rsidRPr="00613BB9">
        <w:rPr>
          <w:rStyle w:val="HTML1"/>
        </w:rPr>
        <w:t xml:space="preserve"> </w:t>
      </w:r>
      <w:r w:rsidRPr="00613BB9">
        <w:rPr>
          <w:rStyle w:val="hljs-attribute"/>
        </w:rPr>
        <w:t>-l</w:t>
      </w:r>
    </w:p>
    <w:p w14:paraId="73450745" w14:textId="77777777" w:rsidR="009F3994" w:rsidRPr="00613BB9" w:rsidRDefault="009F3994" w:rsidP="009F3994">
      <w:pPr>
        <w:pStyle w:val="HTML"/>
        <w:rPr>
          <w:rStyle w:val="HTML1"/>
        </w:rPr>
      </w:pPr>
      <w:r w:rsidRPr="00613BB9">
        <w:rPr>
          <w:rStyle w:val="HTML1"/>
        </w:rPr>
        <w:t>/usr/</w:t>
      </w:r>
      <w:r w:rsidRPr="00613BB9">
        <w:rPr>
          <w:rStyle w:val="hljs-builtin"/>
        </w:rPr>
        <w:t>local</w:t>
      </w:r>
      <w:r w:rsidRPr="00613BB9">
        <w:rPr>
          <w:rStyle w:val="HTML1"/>
        </w:rPr>
        <w:t>/lib/python2</w:t>
      </w:r>
      <w:r w:rsidRPr="00613BB9">
        <w:rPr>
          <w:rStyle w:val="hljs-number"/>
        </w:rPr>
        <w:t>.6</w:t>
      </w:r>
      <w:r w:rsidRPr="00613BB9">
        <w:rPr>
          <w:rStyle w:val="HTML1"/>
        </w:rPr>
        <w:t>/dist</w:t>
      </w:r>
      <w:r w:rsidRPr="00613BB9">
        <w:rPr>
          <w:rStyle w:val="hljs-attribute"/>
        </w:rPr>
        <w:t>-packages</w:t>
      </w:r>
      <w:r w:rsidRPr="00613BB9">
        <w:rPr>
          <w:rStyle w:val="HTML1"/>
        </w:rPr>
        <w:t>/pelican</w:t>
      </w:r>
      <w:r w:rsidRPr="00613BB9">
        <w:rPr>
          <w:rStyle w:val="hljs-subst"/>
        </w:rPr>
        <w:t>-</w:t>
      </w:r>
      <w:r w:rsidRPr="00613BB9">
        <w:rPr>
          <w:rStyle w:val="hljs-number"/>
        </w:rPr>
        <w:t>2.6.0</w:t>
      </w:r>
      <w:r w:rsidRPr="00613BB9">
        <w:rPr>
          <w:rStyle w:val="hljs-attribute"/>
        </w:rPr>
        <w:t>-py2</w:t>
      </w:r>
      <w:r w:rsidRPr="00613BB9">
        <w:rPr>
          <w:rStyle w:val="hljs-number"/>
        </w:rPr>
        <w:t>.6</w:t>
      </w:r>
      <w:r w:rsidRPr="00613BB9">
        <w:rPr>
          <w:rStyle w:val="hljs-builtin"/>
        </w:rPr>
        <w:t>.</w:t>
      </w:r>
      <w:r w:rsidRPr="00613BB9">
        <w:rPr>
          <w:rStyle w:val="HTML1"/>
        </w:rPr>
        <w:t>egg/pelican/themes/notmyidea</w:t>
      </w:r>
    </w:p>
    <w:p w14:paraId="3A34DF1F" w14:textId="77777777" w:rsidR="009F3994" w:rsidRPr="00613BB9" w:rsidRDefault="009F3994" w:rsidP="009F3994">
      <w:pPr>
        <w:pStyle w:val="HTML"/>
        <w:rPr>
          <w:rStyle w:val="HTML1"/>
        </w:rPr>
      </w:pPr>
      <w:r w:rsidRPr="00613BB9">
        <w:rPr>
          <w:rStyle w:val="HTML1"/>
        </w:rPr>
        <w:t>/usr/</w:t>
      </w:r>
      <w:r w:rsidRPr="00613BB9">
        <w:rPr>
          <w:rStyle w:val="hljs-builtin"/>
        </w:rPr>
        <w:t>local</w:t>
      </w:r>
      <w:r w:rsidRPr="00613BB9">
        <w:rPr>
          <w:rStyle w:val="HTML1"/>
        </w:rPr>
        <w:t>/lib/python2</w:t>
      </w:r>
      <w:r w:rsidRPr="00613BB9">
        <w:rPr>
          <w:rStyle w:val="hljs-number"/>
        </w:rPr>
        <w:t>.6</w:t>
      </w:r>
      <w:r w:rsidRPr="00613BB9">
        <w:rPr>
          <w:rStyle w:val="HTML1"/>
        </w:rPr>
        <w:t>/dist</w:t>
      </w:r>
      <w:r w:rsidRPr="00613BB9">
        <w:rPr>
          <w:rStyle w:val="hljs-attribute"/>
        </w:rPr>
        <w:t>-packages</w:t>
      </w:r>
      <w:r w:rsidRPr="00613BB9">
        <w:rPr>
          <w:rStyle w:val="HTML1"/>
        </w:rPr>
        <w:t>/pelican</w:t>
      </w:r>
      <w:r w:rsidRPr="00613BB9">
        <w:rPr>
          <w:rStyle w:val="hljs-subst"/>
        </w:rPr>
        <w:t>-</w:t>
      </w:r>
      <w:r w:rsidRPr="00613BB9">
        <w:rPr>
          <w:rStyle w:val="hljs-number"/>
        </w:rPr>
        <w:t>2.6.0</w:t>
      </w:r>
      <w:r w:rsidRPr="00613BB9">
        <w:rPr>
          <w:rStyle w:val="hljs-attribute"/>
        </w:rPr>
        <w:t>-py2</w:t>
      </w:r>
      <w:r w:rsidRPr="00613BB9">
        <w:rPr>
          <w:rStyle w:val="hljs-number"/>
        </w:rPr>
        <w:t>.6</w:t>
      </w:r>
      <w:r w:rsidRPr="00613BB9">
        <w:rPr>
          <w:rStyle w:val="hljs-builtin"/>
        </w:rPr>
        <w:t>.</w:t>
      </w:r>
      <w:r w:rsidRPr="00613BB9">
        <w:rPr>
          <w:rStyle w:val="HTML1"/>
        </w:rPr>
        <w:t>egg/pelican/themes/two</w:t>
      </w:r>
      <w:r w:rsidRPr="00613BB9">
        <w:rPr>
          <w:rStyle w:val="hljs-attribute"/>
        </w:rPr>
        <w:t>-column</w:t>
      </w:r>
      <w:r w:rsidRPr="00613BB9">
        <w:rPr>
          <w:rStyle w:val="HTML1"/>
        </w:rPr>
        <w:t xml:space="preserve"> (symbolic </w:t>
      </w:r>
      <w:r w:rsidRPr="00613BB9">
        <w:rPr>
          <w:rStyle w:val="hljs-keyword"/>
        </w:rPr>
        <w:t>link</w:t>
      </w:r>
      <w:r w:rsidRPr="00613BB9">
        <w:rPr>
          <w:rStyle w:val="HTML1"/>
        </w:rPr>
        <w:t xml:space="preserve"> </w:t>
      </w:r>
      <w:r w:rsidRPr="00613BB9">
        <w:rPr>
          <w:rStyle w:val="hljs-keyword"/>
        </w:rPr>
        <w:t>to</w:t>
      </w:r>
      <w:r w:rsidRPr="00613BB9">
        <w:rPr>
          <w:rStyle w:val="HTML1"/>
        </w:rPr>
        <w:t xml:space="preserve"> </w:t>
      </w:r>
      <w:r w:rsidRPr="00613BB9">
        <w:rPr>
          <w:rStyle w:val="hljs-string"/>
        </w:rPr>
        <w:t>'/home/skami/Dev/Python/pelican-themes/two-column'</w:t>
      </w:r>
      <w:r w:rsidRPr="00613BB9">
        <w:rPr>
          <w:rStyle w:val="HTML1"/>
        </w:rPr>
        <w:t>)</w:t>
      </w:r>
    </w:p>
    <w:p w14:paraId="1960883F" w14:textId="77777777" w:rsidR="009F3994" w:rsidRPr="00613BB9" w:rsidRDefault="009F3994" w:rsidP="009F3994">
      <w:pPr>
        <w:pStyle w:val="HTML"/>
      </w:pPr>
      <w:r w:rsidRPr="00613BB9">
        <w:rPr>
          <w:rStyle w:val="HTML1"/>
        </w:rPr>
        <w:lastRenderedPageBreak/>
        <w:t>/usr/</w:t>
      </w:r>
      <w:r w:rsidRPr="00613BB9">
        <w:rPr>
          <w:rStyle w:val="hljs-builtin"/>
        </w:rPr>
        <w:t>local</w:t>
      </w:r>
      <w:r w:rsidRPr="00613BB9">
        <w:rPr>
          <w:rStyle w:val="HTML1"/>
        </w:rPr>
        <w:t>/lib/python2</w:t>
      </w:r>
      <w:r w:rsidRPr="00613BB9">
        <w:rPr>
          <w:rStyle w:val="hljs-number"/>
        </w:rPr>
        <w:t>.6</w:t>
      </w:r>
      <w:r w:rsidRPr="00613BB9">
        <w:rPr>
          <w:rStyle w:val="HTML1"/>
        </w:rPr>
        <w:t>/dist</w:t>
      </w:r>
      <w:r w:rsidRPr="00613BB9">
        <w:rPr>
          <w:rStyle w:val="hljs-attribute"/>
        </w:rPr>
        <w:t>-packages</w:t>
      </w:r>
      <w:r w:rsidRPr="00613BB9">
        <w:rPr>
          <w:rStyle w:val="HTML1"/>
        </w:rPr>
        <w:t>/pelican</w:t>
      </w:r>
      <w:r w:rsidRPr="00613BB9">
        <w:rPr>
          <w:rStyle w:val="hljs-subst"/>
        </w:rPr>
        <w:t>-</w:t>
      </w:r>
      <w:r w:rsidRPr="00613BB9">
        <w:rPr>
          <w:rStyle w:val="hljs-number"/>
        </w:rPr>
        <w:t>2.6.0</w:t>
      </w:r>
      <w:r w:rsidRPr="00613BB9">
        <w:rPr>
          <w:rStyle w:val="hljs-attribute"/>
        </w:rPr>
        <w:t>-py2</w:t>
      </w:r>
      <w:r w:rsidRPr="00613BB9">
        <w:rPr>
          <w:rStyle w:val="hljs-number"/>
        </w:rPr>
        <w:t>.6</w:t>
      </w:r>
      <w:r w:rsidRPr="00613BB9">
        <w:rPr>
          <w:rStyle w:val="hljs-builtin"/>
        </w:rPr>
        <w:t>.</w:t>
      </w:r>
      <w:r w:rsidRPr="00613BB9">
        <w:rPr>
          <w:rStyle w:val="HTML1"/>
        </w:rPr>
        <w:t>egg/pelican/themes/simple</w:t>
      </w:r>
    </w:p>
    <w:p w14:paraId="2757A684" w14:textId="77777777" w:rsidR="009F3994" w:rsidRPr="00613BB9" w:rsidRDefault="009F3994" w:rsidP="009F3994">
      <w:pPr>
        <w:pStyle w:val="5"/>
        <w:rPr>
          <w:rFonts w:ascii="宋体" w:eastAsia="宋体" w:hAnsi="宋体"/>
        </w:rPr>
      </w:pPr>
      <w:bookmarkStart w:id="390" w:name="_Toc46394985"/>
      <w:r w:rsidRPr="00613BB9">
        <w:rPr>
          <w:rFonts w:ascii="宋体" w:eastAsia="宋体" w:hAnsi="宋体"/>
        </w:rPr>
        <w:t>Installing themes 安装主题</w:t>
      </w:r>
      <w:bookmarkEnd w:id="390"/>
    </w:p>
    <w:p w14:paraId="689BD052" w14:textId="77777777" w:rsidR="009F3994" w:rsidRPr="00613BB9" w:rsidRDefault="009F3994" w:rsidP="009F3994">
      <w:pPr>
        <w:pStyle w:val="a3"/>
      </w:pPr>
      <w:r w:rsidRPr="00613BB9">
        <w:t>你可以安装一个或多个主题：</w:t>
      </w:r>
    </w:p>
    <w:p w14:paraId="3C93C6BC" w14:textId="77777777" w:rsidR="009F3994" w:rsidRPr="00613BB9" w:rsidRDefault="009F3994" w:rsidP="009F3994">
      <w:pPr>
        <w:pStyle w:val="HTML"/>
      </w:pPr>
      <w:r w:rsidRPr="00613BB9">
        <w:rPr>
          <w:rStyle w:val="HTML1"/>
        </w:rPr>
        <w:t>$ pelican</w:t>
      </w:r>
      <w:r w:rsidRPr="00613BB9">
        <w:rPr>
          <w:rStyle w:val="hljs-attribute"/>
        </w:rPr>
        <w:t>-themes</w:t>
      </w:r>
      <w:r w:rsidRPr="00613BB9">
        <w:rPr>
          <w:rStyle w:val="HTML1"/>
        </w:rPr>
        <w:t xml:space="preserve"> </w:t>
      </w:r>
      <w:r w:rsidRPr="00613BB9">
        <w:rPr>
          <w:rStyle w:val="hljs-subst"/>
        </w:rPr>
        <w:t>--</w:t>
      </w:r>
      <w:r w:rsidRPr="00613BB9">
        <w:rPr>
          <w:rStyle w:val="HTML1"/>
        </w:rPr>
        <w:t>install ~/Dev/Python/pelican</w:t>
      </w:r>
      <w:r w:rsidRPr="00613BB9">
        <w:rPr>
          <w:rStyle w:val="hljs-attribute"/>
        </w:rPr>
        <w:t>-themes</w:t>
      </w:r>
      <w:r w:rsidRPr="00613BB9">
        <w:rPr>
          <w:rStyle w:val="HTML1"/>
        </w:rPr>
        <w:t>/notmyidea</w:t>
      </w:r>
      <w:r w:rsidRPr="00613BB9">
        <w:rPr>
          <w:rStyle w:val="hljs-attribute"/>
        </w:rPr>
        <w:t>-cms</w:t>
      </w:r>
      <w:r w:rsidRPr="00613BB9">
        <w:rPr>
          <w:rStyle w:val="HTML1"/>
        </w:rPr>
        <w:t xml:space="preserve"> </w:t>
      </w:r>
      <w:r w:rsidRPr="00613BB9">
        <w:rPr>
          <w:rStyle w:val="hljs-subst"/>
        </w:rPr>
        <w:t>--</w:t>
      </w:r>
      <w:r w:rsidRPr="00613BB9">
        <w:rPr>
          <w:rStyle w:val="HTML1"/>
        </w:rPr>
        <w:t>verbose</w:t>
      </w:r>
    </w:p>
    <w:p w14:paraId="0C3BF82F" w14:textId="77777777" w:rsidR="009F3994" w:rsidRPr="00613BB9" w:rsidRDefault="009F3994" w:rsidP="009F3994">
      <w:pPr>
        <w:pStyle w:val="HTML"/>
        <w:rPr>
          <w:rStyle w:val="hljs-comment"/>
        </w:rPr>
      </w:pPr>
    </w:p>
    <w:p w14:paraId="73ACED66" w14:textId="77777777" w:rsidR="009F3994" w:rsidRPr="00613BB9" w:rsidRDefault="009F3994" w:rsidP="009F3994">
      <w:pPr>
        <w:pStyle w:val="HTML"/>
        <w:rPr>
          <w:rStyle w:val="HTML1"/>
        </w:rPr>
      </w:pPr>
      <w:r w:rsidRPr="00613BB9">
        <w:rPr>
          <w:rStyle w:val="hljs-comment"/>
        </w:rPr>
        <w:t>#</w:t>
      </w:r>
      <w:r w:rsidRPr="00613BB9">
        <w:rPr>
          <w:rStyle w:val="HTML1"/>
        </w:rPr>
        <w:t xml:space="preserve"> </w:t>
      </w:r>
      <w:r w:rsidRPr="00613BB9">
        <w:rPr>
          <w:rStyle w:val="hljs-comment"/>
        </w:rPr>
        <w:t>pelican</w:t>
      </w:r>
      <w:r w:rsidRPr="00613BB9">
        <w:rPr>
          <w:rStyle w:val="hljs-literal"/>
        </w:rPr>
        <w:t>-</w:t>
      </w:r>
      <w:r w:rsidRPr="00613BB9">
        <w:rPr>
          <w:rStyle w:val="hljs-comment"/>
        </w:rPr>
        <w:t>themes</w:t>
      </w:r>
      <w:r w:rsidRPr="00613BB9">
        <w:rPr>
          <w:rStyle w:val="HTML1"/>
        </w:rPr>
        <w:t xml:space="preserve"> </w:t>
      </w:r>
      <w:r w:rsidRPr="00613BB9">
        <w:rPr>
          <w:rStyle w:val="hljs-literal"/>
        </w:rPr>
        <w:t>--</w:t>
      </w:r>
      <w:r w:rsidRPr="00613BB9">
        <w:rPr>
          <w:rStyle w:val="hljs-comment"/>
        </w:rPr>
        <w:t>install</w:t>
      </w:r>
      <w:r w:rsidRPr="00613BB9">
        <w:rPr>
          <w:rStyle w:val="HTML1"/>
        </w:rPr>
        <w:t xml:space="preserve"> </w:t>
      </w:r>
      <w:r w:rsidRPr="00613BB9">
        <w:rPr>
          <w:rStyle w:val="hljs-comment"/>
        </w:rPr>
        <w:t>~/Dev/Python/pelican</w:t>
      </w:r>
      <w:r w:rsidRPr="00613BB9">
        <w:rPr>
          <w:rStyle w:val="hljs-literal"/>
        </w:rPr>
        <w:t>-</w:t>
      </w:r>
      <w:r w:rsidRPr="00613BB9">
        <w:rPr>
          <w:rStyle w:val="hljs-comment"/>
        </w:rPr>
        <w:t>themes/notmyidea</w:t>
      </w:r>
      <w:r w:rsidRPr="00613BB9">
        <w:rPr>
          <w:rStyle w:val="hljs-literal"/>
        </w:rPr>
        <w:t>-</w:t>
      </w:r>
      <w:r w:rsidRPr="00613BB9">
        <w:rPr>
          <w:rStyle w:val="hljs-comment"/>
        </w:rPr>
        <w:t>cms\</w:t>
      </w:r>
    </w:p>
    <w:p w14:paraId="4C1C6973" w14:textId="77777777" w:rsidR="009F3994" w:rsidRPr="00613BB9" w:rsidRDefault="009F3994" w:rsidP="009F3994">
      <w:pPr>
        <w:pStyle w:val="HTML"/>
        <w:rPr>
          <w:rStyle w:val="HTML1"/>
        </w:rPr>
      </w:pPr>
      <w:r w:rsidRPr="00613BB9">
        <w:rPr>
          <w:rStyle w:val="HTML1"/>
        </w:rPr>
        <w:t xml:space="preserve">                           </w:t>
      </w:r>
      <w:r w:rsidRPr="00613BB9">
        <w:rPr>
          <w:rStyle w:val="hljs-comment"/>
        </w:rPr>
        <w:t>~/Dev/Python/pelican</w:t>
      </w:r>
      <w:r w:rsidRPr="00613BB9">
        <w:rPr>
          <w:rStyle w:val="hljs-literal"/>
        </w:rPr>
        <w:t>-</w:t>
      </w:r>
      <w:r w:rsidRPr="00613BB9">
        <w:rPr>
          <w:rStyle w:val="hljs-comment"/>
        </w:rPr>
        <w:t>themes/martyalchin</w:t>
      </w:r>
      <w:r w:rsidRPr="00613BB9">
        <w:rPr>
          <w:rStyle w:val="HTML1"/>
        </w:rPr>
        <w:t xml:space="preserve"> </w:t>
      </w:r>
      <w:r w:rsidRPr="00613BB9">
        <w:rPr>
          <w:rStyle w:val="hljs-comment"/>
        </w:rPr>
        <w:t>\</w:t>
      </w:r>
    </w:p>
    <w:p w14:paraId="7906434E" w14:textId="77777777" w:rsidR="009F3994" w:rsidRPr="00613BB9" w:rsidRDefault="009F3994" w:rsidP="009F3994">
      <w:pPr>
        <w:pStyle w:val="HTML"/>
      </w:pPr>
      <w:r w:rsidRPr="00613BB9">
        <w:rPr>
          <w:rStyle w:val="HTML1"/>
        </w:rPr>
        <w:t xml:space="preserve">                           </w:t>
      </w:r>
      <w:r w:rsidRPr="00613BB9">
        <w:rPr>
          <w:rStyle w:val="hljs-literal"/>
        </w:rPr>
        <w:t>--</w:t>
      </w:r>
      <w:r w:rsidRPr="00613BB9">
        <w:rPr>
          <w:rStyle w:val="hljs-comment"/>
        </w:rPr>
        <w:t>verbose</w:t>
      </w:r>
    </w:p>
    <w:p w14:paraId="00510213" w14:textId="77777777" w:rsidR="009F3994" w:rsidRPr="00613BB9" w:rsidRDefault="009F3994" w:rsidP="009F3994">
      <w:pPr>
        <w:pStyle w:val="HTML"/>
        <w:rPr>
          <w:rStyle w:val="hljs-preprocessor"/>
        </w:rPr>
      </w:pPr>
    </w:p>
    <w:p w14:paraId="3EC93465" w14:textId="77777777" w:rsidR="009F3994" w:rsidRPr="00613BB9" w:rsidRDefault="009F3994" w:rsidP="009F3994">
      <w:pPr>
        <w:pStyle w:val="HTML"/>
      </w:pPr>
      <w:r w:rsidRPr="00613BB9">
        <w:rPr>
          <w:rStyle w:val="hljs-preprocessor"/>
        </w:rPr>
        <w:t># pelican-themes -vi ~/Dev/Python/pelican-themes/two-column</w:t>
      </w:r>
    </w:p>
    <w:p w14:paraId="47EBE7F3" w14:textId="77777777" w:rsidR="009F3994" w:rsidRPr="00613BB9" w:rsidRDefault="009F3994" w:rsidP="00907565">
      <w:pPr>
        <w:pStyle w:val="HTML"/>
        <w:numPr>
          <w:ilvl w:val="0"/>
          <w:numId w:val="23"/>
        </w:numPr>
        <w:tabs>
          <w:tab w:val="clear" w:pos="720"/>
        </w:tabs>
        <w:spacing w:before="100" w:beforeAutospacing="1" w:after="100" w:afterAutospacing="1"/>
      </w:pPr>
      <w:r w:rsidRPr="00613BB9">
        <w:t>1</w:t>
      </w:r>
    </w:p>
    <w:p w14:paraId="402E34A9" w14:textId="77777777" w:rsidR="009F3994" w:rsidRPr="00613BB9" w:rsidRDefault="009F3994" w:rsidP="009F3994">
      <w:pPr>
        <w:pStyle w:val="5"/>
        <w:rPr>
          <w:rFonts w:ascii="宋体" w:eastAsia="宋体" w:hAnsi="宋体"/>
        </w:rPr>
      </w:pPr>
      <w:bookmarkStart w:id="391" w:name="_Toc46394986"/>
      <w:r w:rsidRPr="00613BB9">
        <w:rPr>
          <w:rFonts w:ascii="宋体" w:eastAsia="宋体" w:hAnsi="宋体"/>
        </w:rPr>
        <w:t>Removing themes 移除主题</w:t>
      </w:r>
      <w:bookmarkEnd w:id="391"/>
    </w:p>
    <w:p w14:paraId="47A71A00" w14:textId="77777777" w:rsidR="009F3994" w:rsidRPr="00613BB9" w:rsidRDefault="009F3994" w:rsidP="009F3994">
      <w:pPr>
        <w:pStyle w:val="HTML"/>
      </w:pPr>
      <w:r w:rsidRPr="00613BB9">
        <w:rPr>
          <w:rStyle w:val="hljs-preprocessor"/>
        </w:rPr>
        <w:t># pelican-themes --remove two-column</w:t>
      </w:r>
    </w:p>
    <w:p w14:paraId="709D4D56" w14:textId="77777777" w:rsidR="009F3994" w:rsidRPr="00613BB9" w:rsidRDefault="009F3994" w:rsidP="00907565">
      <w:pPr>
        <w:pStyle w:val="HTML"/>
        <w:numPr>
          <w:ilvl w:val="0"/>
          <w:numId w:val="24"/>
        </w:numPr>
        <w:tabs>
          <w:tab w:val="clear" w:pos="720"/>
        </w:tabs>
        <w:spacing w:before="100" w:beforeAutospacing="1" w:after="100" w:afterAutospacing="1"/>
      </w:pPr>
      <w:r w:rsidRPr="00613BB9">
        <w:t>1</w:t>
      </w:r>
    </w:p>
    <w:p w14:paraId="5DACC630" w14:textId="77777777" w:rsidR="009F3994" w:rsidRPr="00613BB9" w:rsidRDefault="009F3994" w:rsidP="009F3994">
      <w:pPr>
        <w:pStyle w:val="HTML"/>
      </w:pPr>
      <w:r w:rsidRPr="00613BB9">
        <w:rPr>
          <w:rStyle w:val="hljs-preprocessor"/>
        </w:rPr>
        <w:t># pelican-themes -r martyachin notmyidea-cmd -v</w:t>
      </w:r>
    </w:p>
    <w:p w14:paraId="483C19A5" w14:textId="77777777" w:rsidR="009F3994" w:rsidRPr="00613BB9" w:rsidRDefault="009F3994" w:rsidP="00907565">
      <w:pPr>
        <w:pStyle w:val="HTML"/>
        <w:numPr>
          <w:ilvl w:val="0"/>
          <w:numId w:val="25"/>
        </w:numPr>
        <w:tabs>
          <w:tab w:val="clear" w:pos="720"/>
        </w:tabs>
        <w:spacing w:before="100" w:beforeAutospacing="1" w:after="100" w:afterAutospacing="1"/>
      </w:pPr>
      <w:r w:rsidRPr="00613BB9">
        <w:t>1</w:t>
      </w:r>
    </w:p>
    <w:p w14:paraId="44B0B299" w14:textId="77777777" w:rsidR="009F3994" w:rsidRPr="00613BB9" w:rsidRDefault="009F3994" w:rsidP="009F3994">
      <w:pPr>
        <w:pStyle w:val="5"/>
        <w:rPr>
          <w:rFonts w:ascii="宋体" w:eastAsia="宋体" w:hAnsi="宋体"/>
        </w:rPr>
      </w:pPr>
      <w:bookmarkStart w:id="392" w:name="_Toc46394987"/>
      <w:r w:rsidRPr="00613BB9">
        <w:rPr>
          <w:rFonts w:ascii="宋体" w:eastAsia="宋体" w:hAnsi="宋体"/>
        </w:rPr>
        <w:t>Creating symbolic links 符号安装</w:t>
      </w:r>
      <w:bookmarkEnd w:id="392"/>
    </w:p>
    <w:p w14:paraId="49C06163" w14:textId="77777777" w:rsidR="009F3994" w:rsidRPr="00613BB9" w:rsidRDefault="009F3994" w:rsidP="009F3994">
      <w:pPr>
        <w:pStyle w:val="HTML"/>
      </w:pPr>
      <w:r w:rsidRPr="00613BB9">
        <w:rPr>
          <w:rStyle w:val="hljs-preprocessor"/>
        </w:rPr>
        <w:t># pelican-themes --symlink ~/Dev/Python/pelican-themes/two-column</w:t>
      </w:r>
    </w:p>
    <w:p w14:paraId="7464E994" w14:textId="77777777" w:rsidR="009F3994" w:rsidRPr="00613BB9" w:rsidRDefault="009F3994" w:rsidP="00907565">
      <w:pPr>
        <w:pStyle w:val="HTML"/>
        <w:numPr>
          <w:ilvl w:val="0"/>
          <w:numId w:val="26"/>
        </w:numPr>
        <w:tabs>
          <w:tab w:val="clear" w:pos="720"/>
        </w:tabs>
        <w:spacing w:before="100" w:beforeAutospacing="1" w:after="100" w:afterAutospacing="1"/>
      </w:pPr>
      <w:r w:rsidRPr="00613BB9">
        <w:t>1</w:t>
      </w:r>
    </w:p>
    <w:p w14:paraId="5E61D211" w14:textId="77777777" w:rsidR="009F3994" w:rsidRPr="00613BB9" w:rsidRDefault="009F3994" w:rsidP="009F3994">
      <w:pPr>
        <w:pStyle w:val="a3"/>
      </w:pPr>
      <w:r w:rsidRPr="00613BB9">
        <w:t>上面的例子，</w:t>
      </w:r>
      <w:r w:rsidRPr="00613BB9">
        <w:rPr>
          <w:rStyle w:val="HTML1"/>
        </w:rPr>
        <w:t>two-column</w:t>
      </w:r>
      <w:r w:rsidRPr="00613BB9">
        <w:t>主题作为符号安装进了主题目录，我们可以使用它，同时我们可以开发改进主题而不用reinstall。</w:t>
      </w:r>
    </w:p>
    <w:p w14:paraId="69C4C764" w14:textId="77777777" w:rsidR="009F3994" w:rsidRPr="00613BB9" w:rsidRDefault="009F3994" w:rsidP="009F3994">
      <w:pPr>
        <w:pStyle w:val="a3"/>
      </w:pPr>
      <w:r w:rsidRPr="00613BB9">
        <w:t>这在开发主题的过程中很有用：</w:t>
      </w:r>
    </w:p>
    <w:p w14:paraId="3D2232C7" w14:textId="77777777" w:rsidR="009F3994" w:rsidRPr="00613BB9" w:rsidRDefault="009F3994" w:rsidP="009F3994">
      <w:pPr>
        <w:pStyle w:val="HTML"/>
        <w:rPr>
          <w:rStyle w:val="HTML1"/>
        </w:rPr>
      </w:pPr>
      <w:r w:rsidRPr="00613BB9">
        <w:rPr>
          <w:rStyle w:val="HTML1"/>
        </w:rPr>
        <w:t>$ sudo pelican</w:t>
      </w:r>
      <w:r w:rsidRPr="00613BB9">
        <w:rPr>
          <w:rStyle w:val="hljs-attribute"/>
        </w:rPr>
        <w:t>-themes</w:t>
      </w:r>
      <w:r w:rsidRPr="00613BB9">
        <w:rPr>
          <w:rStyle w:val="HTML1"/>
        </w:rPr>
        <w:t xml:space="preserve"> </w:t>
      </w:r>
      <w:r w:rsidRPr="00613BB9">
        <w:rPr>
          <w:rStyle w:val="hljs-attribute"/>
        </w:rPr>
        <w:t>-s</w:t>
      </w:r>
      <w:r w:rsidRPr="00613BB9">
        <w:rPr>
          <w:rStyle w:val="HTML1"/>
        </w:rPr>
        <w:t xml:space="preserve"> ~/Dev/Python/pelican</w:t>
      </w:r>
      <w:r w:rsidRPr="00613BB9">
        <w:rPr>
          <w:rStyle w:val="hljs-attribute"/>
        </w:rPr>
        <w:t>-themes</w:t>
      </w:r>
      <w:r w:rsidRPr="00613BB9">
        <w:rPr>
          <w:rStyle w:val="HTML1"/>
        </w:rPr>
        <w:t>/two</w:t>
      </w:r>
      <w:r w:rsidRPr="00613BB9">
        <w:rPr>
          <w:rStyle w:val="hljs-attribute"/>
        </w:rPr>
        <w:t>-column</w:t>
      </w:r>
    </w:p>
    <w:p w14:paraId="6402C1E6" w14:textId="77777777" w:rsidR="009F3994" w:rsidRPr="00613BB9" w:rsidRDefault="009F3994" w:rsidP="009F3994">
      <w:pPr>
        <w:pStyle w:val="HTML"/>
        <w:rPr>
          <w:rStyle w:val="HTML1"/>
        </w:rPr>
      </w:pPr>
      <w:r w:rsidRPr="00613BB9">
        <w:rPr>
          <w:rStyle w:val="HTML1"/>
        </w:rPr>
        <w:t xml:space="preserve">$ pelican ~/Blog/content </w:t>
      </w:r>
      <w:r w:rsidRPr="00613BB9">
        <w:rPr>
          <w:rStyle w:val="hljs-attribute"/>
        </w:rPr>
        <w:t>-o</w:t>
      </w:r>
      <w:r w:rsidRPr="00613BB9">
        <w:rPr>
          <w:rStyle w:val="HTML1"/>
        </w:rPr>
        <w:t xml:space="preserve"> /tmp/out </w:t>
      </w:r>
      <w:r w:rsidRPr="00613BB9">
        <w:rPr>
          <w:rStyle w:val="hljs-attribute"/>
        </w:rPr>
        <w:t>-t</w:t>
      </w:r>
      <w:r w:rsidRPr="00613BB9">
        <w:rPr>
          <w:rStyle w:val="HTML1"/>
        </w:rPr>
        <w:t xml:space="preserve"> two</w:t>
      </w:r>
      <w:r w:rsidRPr="00613BB9">
        <w:rPr>
          <w:rStyle w:val="hljs-attribute"/>
        </w:rPr>
        <w:t>-column</w:t>
      </w:r>
    </w:p>
    <w:p w14:paraId="58D58AF1" w14:textId="77777777" w:rsidR="009F3994" w:rsidRPr="00613BB9" w:rsidRDefault="009F3994" w:rsidP="009F3994">
      <w:pPr>
        <w:pStyle w:val="HTML"/>
        <w:rPr>
          <w:rStyle w:val="HTML1"/>
        </w:rPr>
      </w:pPr>
      <w:r w:rsidRPr="00613BB9">
        <w:rPr>
          <w:rStyle w:val="HTML1"/>
        </w:rPr>
        <w:t>$ firefox /tmp/out/index</w:t>
      </w:r>
      <w:r w:rsidRPr="00613BB9">
        <w:rPr>
          <w:rStyle w:val="hljs-builtin"/>
        </w:rPr>
        <w:t>.</w:t>
      </w:r>
      <w:r w:rsidRPr="00613BB9">
        <w:rPr>
          <w:rStyle w:val="HTML1"/>
        </w:rPr>
        <w:t>html</w:t>
      </w:r>
    </w:p>
    <w:p w14:paraId="13401918" w14:textId="77777777" w:rsidR="009F3994" w:rsidRPr="00613BB9" w:rsidRDefault="009F3994" w:rsidP="009F3994">
      <w:pPr>
        <w:pStyle w:val="HTML"/>
        <w:rPr>
          <w:rStyle w:val="HTML1"/>
        </w:rPr>
      </w:pPr>
      <w:r w:rsidRPr="00613BB9">
        <w:rPr>
          <w:rStyle w:val="HTML1"/>
        </w:rPr>
        <w:t>$ vim ~/Dev/Pelican/pelican</w:t>
      </w:r>
      <w:r w:rsidRPr="00613BB9">
        <w:rPr>
          <w:rStyle w:val="hljs-attribute"/>
        </w:rPr>
        <w:t>-themes</w:t>
      </w:r>
      <w:r w:rsidRPr="00613BB9">
        <w:rPr>
          <w:rStyle w:val="HTML1"/>
        </w:rPr>
        <w:t>/two</w:t>
      </w:r>
      <w:r w:rsidRPr="00613BB9">
        <w:rPr>
          <w:rStyle w:val="hljs-attribute"/>
        </w:rPr>
        <w:t>-column</w:t>
      </w:r>
      <w:r w:rsidRPr="00613BB9">
        <w:rPr>
          <w:rStyle w:val="HTML1"/>
        </w:rPr>
        <w:t>/static/css/main</w:t>
      </w:r>
      <w:r w:rsidRPr="00613BB9">
        <w:rPr>
          <w:rStyle w:val="hljs-builtin"/>
        </w:rPr>
        <w:t>.</w:t>
      </w:r>
      <w:r w:rsidRPr="00613BB9">
        <w:rPr>
          <w:rStyle w:val="HTML1"/>
        </w:rPr>
        <w:t>css</w:t>
      </w:r>
    </w:p>
    <w:p w14:paraId="1D0F6385" w14:textId="77777777" w:rsidR="009F3994" w:rsidRPr="00613BB9" w:rsidRDefault="009F3994" w:rsidP="009F3994">
      <w:pPr>
        <w:pStyle w:val="HTML"/>
        <w:rPr>
          <w:rStyle w:val="HTML1"/>
        </w:rPr>
      </w:pPr>
      <w:r w:rsidRPr="00613BB9">
        <w:rPr>
          <w:rStyle w:val="HTML1"/>
        </w:rPr>
        <w:lastRenderedPageBreak/>
        <w:t xml:space="preserve">$ pelican ~/Blog/content </w:t>
      </w:r>
      <w:r w:rsidRPr="00613BB9">
        <w:rPr>
          <w:rStyle w:val="hljs-attribute"/>
        </w:rPr>
        <w:t>-o</w:t>
      </w:r>
      <w:r w:rsidRPr="00613BB9">
        <w:rPr>
          <w:rStyle w:val="HTML1"/>
        </w:rPr>
        <w:t xml:space="preserve"> /tmp/out </w:t>
      </w:r>
      <w:r w:rsidRPr="00613BB9">
        <w:rPr>
          <w:rStyle w:val="hljs-attribute"/>
        </w:rPr>
        <w:t>-t</w:t>
      </w:r>
      <w:r w:rsidRPr="00613BB9">
        <w:rPr>
          <w:rStyle w:val="HTML1"/>
        </w:rPr>
        <w:t xml:space="preserve"> two</w:t>
      </w:r>
      <w:r w:rsidRPr="00613BB9">
        <w:rPr>
          <w:rStyle w:val="hljs-attribute"/>
        </w:rPr>
        <w:t>-column</w:t>
      </w:r>
    </w:p>
    <w:p w14:paraId="7269A8D3" w14:textId="77777777" w:rsidR="009F3994" w:rsidRPr="00613BB9" w:rsidRDefault="009F3994" w:rsidP="009F3994">
      <w:pPr>
        <w:pStyle w:val="HTML"/>
        <w:rPr>
          <w:rStyle w:val="HTML1"/>
        </w:rPr>
      </w:pPr>
      <w:r w:rsidRPr="00613BB9">
        <w:rPr>
          <w:rStyle w:val="HTML1"/>
        </w:rPr>
        <w:t>$ cp /tmp/bg</w:t>
      </w:r>
      <w:r w:rsidRPr="00613BB9">
        <w:rPr>
          <w:rStyle w:val="hljs-builtin"/>
        </w:rPr>
        <w:t>.</w:t>
      </w:r>
      <w:r w:rsidRPr="00613BB9">
        <w:rPr>
          <w:rStyle w:val="HTML1"/>
        </w:rPr>
        <w:t>png ~/Dev/Pelican/pelican</w:t>
      </w:r>
      <w:r w:rsidRPr="00613BB9">
        <w:rPr>
          <w:rStyle w:val="hljs-attribute"/>
        </w:rPr>
        <w:t>-themes</w:t>
      </w:r>
      <w:r w:rsidRPr="00613BB9">
        <w:rPr>
          <w:rStyle w:val="HTML1"/>
        </w:rPr>
        <w:t>/two</w:t>
      </w:r>
      <w:r w:rsidRPr="00613BB9">
        <w:rPr>
          <w:rStyle w:val="hljs-attribute"/>
        </w:rPr>
        <w:t>-column</w:t>
      </w:r>
      <w:r w:rsidRPr="00613BB9">
        <w:rPr>
          <w:rStyle w:val="HTML1"/>
        </w:rPr>
        <w:t>/static/img/bg</w:t>
      </w:r>
      <w:r w:rsidRPr="00613BB9">
        <w:rPr>
          <w:rStyle w:val="hljs-builtin"/>
        </w:rPr>
        <w:t>.</w:t>
      </w:r>
      <w:r w:rsidRPr="00613BB9">
        <w:rPr>
          <w:rStyle w:val="HTML1"/>
        </w:rPr>
        <w:t>png</w:t>
      </w:r>
    </w:p>
    <w:p w14:paraId="5A7E99BE" w14:textId="77777777" w:rsidR="009F3994" w:rsidRPr="00613BB9" w:rsidRDefault="009F3994" w:rsidP="009F3994">
      <w:pPr>
        <w:pStyle w:val="HTML"/>
        <w:rPr>
          <w:rStyle w:val="HTML1"/>
        </w:rPr>
      </w:pPr>
      <w:r w:rsidRPr="00613BB9">
        <w:rPr>
          <w:rStyle w:val="HTML1"/>
        </w:rPr>
        <w:t xml:space="preserve">$ pelican ~/Blog/content </w:t>
      </w:r>
      <w:r w:rsidRPr="00613BB9">
        <w:rPr>
          <w:rStyle w:val="hljs-attribute"/>
        </w:rPr>
        <w:t>-o</w:t>
      </w:r>
      <w:r w:rsidRPr="00613BB9">
        <w:rPr>
          <w:rStyle w:val="HTML1"/>
        </w:rPr>
        <w:t xml:space="preserve"> /tmp/out </w:t>
      </w:r>
      <w:r w:rsidRPr="00613BB9">
        <w:rPr>
          <w:rStyle w:val="hljs-attribute"/>
        </w:rPr>
        <w:t>-t</w:t>
      </w:r>
      <w:r w:rsidRPr="00613BB9">
        <w:rPr>
          <w:rStyle w:val="HTML1"/>
        </w:rPr>
        <w:t xml:space="preserve"> two</w:t>
      </w:r>
      <w:r w:rsidRPr="00613BB9">
        <w:rPr>
          <w:rStyle w:val="hljs-attribute"/>
        </w:rPr>
        <w:t>-column</w:t>
      </w:r>
    </w:p>
    <w:p w14:paraId="45DCE7DD" w14:textId="77777777" w:rsidR="009F3994" w:rsidRPr="00613BB9" w:rsidRDefault="009F3994" w:rsidP="009F3994">
      <w:pPr>
        <w:pStyle w:val="HTML"/>
        <w:rPr>
          <w:rStyle w:val="HTML1"/>
        </w:rPr>
      </w:pPr>
      <w:r w:rsidRPr="00613BB9">
        <w:rPr>
          <w:rStyle w:val="HTML1"/>
        </w:rPr>
        <w:t>$ vim ~/Dev/Pelican/pelican</w:t>
      </w:r>
      <w:r w:rsidRPr="00613BB9">
        <w:rPr>
          <w:rStyle w:val="hljs-attribute"/>
        </w:rPr>
        <w:t>-themes</w:t>
      </w:r>
      <w:r w:rsidRPr="00613BB9">
        <w:rPr>
          <w:rStyle w:val="HTML1"/>
        </w:rPr>
        <w:t>/two</w:t>
      </w:r>
      <w:r w:rsidRPr="00613BB9">
        <w:rPr>
          <w:rStyle w:val="hljs-attribute"/>
        </w:rPr>
        <w:t>-column</w:t>
      </w:r>
      <w:r w:rsidRPr="00613BB9">
        <w:rPr>
          <w:rStyle w:val="HTML1"/>
        </w:rPr>
        <w:t>/templates/index</w:t>
      </w:r>
      <w:r w:rsidRPr="00613BB9">
        <w:rPr>
          <w:rStyle w:val="hljs-builtin"/>
        </w:rPr>
        <w:t>.</w:t>
      </w:r>
      <w:r w:rsidRPr="00613BB9">
        <w:rPr>
          <w:rStyle w:val="HTML1"/>
        </w:rPr>
        <w:t>html</w:t>
      </w:r>
    </w:p>
    <w:p w14:paraId="46B7DAF5" w14:textId="77777777" w:rsidR="009F3994" w:rsidRPr="00613BB9" w:rsidRDefault="009F3994" w:rsidP="009F3994">
      <w:pPr>
        <w:pStyle w:val="HTML"/>
      </w:pPr>
      <w:r w:rsidRPr="00613BB9">
        <w:rPr>
          <w:rStyle w:val="HTML1"/>
        </w:rPr>
        <w:t xml:space="preserve">$ pelican ~/Blog/content </w:t>
      </w:r>
      <w:r w:rsidRPr="00613BB9">
        <w:rPr>
          <w:rStyle w:val="hljs-attribute"/>
        </w:rPr>
        <w:t>-o</w:t>
      </w:r>
      <w:r w:rsidRPr="00613BB9">
        <w:rPr>
          <w:rStyle w:val="HTML1"/>
        </w:rPr>
        <w:t xml:space="preserve"> /tmp/out </w:t>
      </w:r>
      <w:r w:rsidRPr="00613BB9">
        <w:rPr>
          <w:rStyle w:val="hljs-attribute"/>
        </w:rPr>
        <w:t>-t</w:t>
      </w:r>
      <w:r w:rsidRPr="00613BB9">
        <w:rPr>
          <w:rStyle w:val="HTML1"/>
        </w:rPr>
        <w:t xml:space="preserve"> two</w:t>
      </w:r>
      <w:r w:rsidRPr="00613BB9">
        <w:rPr>
          <w:rStyle w:val="hljs-attribute"/>
        </w:rPr>
        <w:t>-column</w:t>
      </w:r>
    </w:p>
    <w:p w14:paraId="1657C265" w14:textId="77777777" w:rsidR="009F3994" w:rsidRPr="00613BB9" w:rsidRDefault="009F3994" w:rsidP="009F3994">
      <w:pPr>
        <w:pStyle w:val="5"/>
        <w:rPr>
          <w:rFonts w:ascii="宋体" w:eastAsia="宋体" w:hAnsi="宋体"/>
        </w:rPr>
      </w:pPr>
      <w:bookmarkStart w:id="393" w:name="_Toc46394988"/>
      <w:r w:rsidRPr="00613BB9">
        <w:rPr>
          <w:rFonts w:ascii="宋体" w:eastAsia="宋体" w:hAnsi="宋体"/>
        </w:rPr>
        <w:t>Doing several things an once</w:t>
      </w:r>
      <w:bookmarkEnd w:id="393"/>
    </w:p>
    <w:p w14:paraId="3FC96AEB" w14:textId="77777777" w:rsidR="009F3994" w:rsidRPr="00613BB9" w:rsidRDefault="009F3994" w:rsidP="009F3994">
      <w:pPr>
        <w:pStyle w:val="a3"/>
      </w:pPr>
      <w:r w:rsidRPr="00613BB9">
        <w:rPr>
          <w:rStyle w:val="HTML1"/>
        </w:rPr>
        <w:t>--install</w:t>
      </w:r>
      <w:r w:rsidRPr="00613BB9">
        <w:t xml:space="preserve">, </w:t>
      </w:r>
      <w:r w:rsidRPr="00613BB9">
        <w:rPr>
          <w:rStyle w:val="HTML1"/>
        </w:rPr>
        <w:t>--remove</w:t>
      </w:r>
      <w:r w:rsidRPr="00613BB9">
        <w:t xml:space="preserve">和 </w:t>
      </w:r>
      <w:r w:rsidRPr="00613BB9">
        <w:rPr>
          <w:rStyle w:val="HTML1"/>
        </w:rPr>
        <w:t>--symlink</w:t>
      </w:r>
      <w:r w:rsidRPr="00613BB9">
        <w:t>可以同时出现在一个命令中：</w:t>
      </w:r>
    </w:p>
    <w:p w14:paraId="2D178520" w14:textId="77777777" w:rsidR="009F3994" w:rsidRPr="00613BB9" w:rsidRDefault="009F3994" w:rsidP="009F3994">
      <w:pPr>
        <w:pStyle w:val="HTML"/>
        <w:rPr>
          <w:rStyle w:val="HTML1"/>
        </w:rPr>
      </w:pPr>
      <w:r w:rsidRPr="00613BB9">
        <w:rPr>
          <w:rStyle w:val="HTML1"/>
        </w:rPr>
        <w:t># pelican-themes --remove notmyidea-cms two-column \</w:t>
      </w:r>
    </w:p>
    <w:p w14:paraId="7A5AE899" w14:textId="77777777" w:rsidR="009F3994" w:rsidRPr="00613BB9" w:rsidRDefault="009F3994" w:rsidP="009F3994">
      <w:pPr>
        <w:pStyle w:val="HTML"/>
        <w:rPr>
          <w:rStyle w:val="ruby"/>
        </w:rPr>
      </w:pPr>
      <w:r w:rsidRPr="00613BB9">
        <w:rPr>
          <w:rStyle w:val="HTML1"/>
        </w:rPr>
        <w:t xml:space="preserve">                 -</w:t>
      </w:r>
      <w:r w:rsidRPr="00613BB9">
        <w:rPr>
          <w:rStyle w:val="ruby"/>
        </w:rPr>
        <w:t>-install ~</w:t>
      </w:r>
      <w:r w:rsidRPr="00613BB9">
        <w:rPr>
          <w:rStyle w:val="hljs-regexp"/>
        </w:rPr>
        <w:t>/Dev/</w:t>
      </w:r>
      <w:r w:rsidRPr="00613BB9">
        <w:rPr>
          <w:rStyle w:val="hljs-constant"/>
        </w:rPr>
        <w:t>Python</w:t>
      </w:r>
      <w:r w:rsidRPr="00613BB9">
        <w:rPr>
          <w:rStyle w:val="ruby"/>
        </w:rPr>
        <w:t>/pelican-themes/notmyidea-cms-fr \</w:t>
      </w:r>
    </w:p>
    <w:p w14:paraId="0C9A3CD5" w14:textId="77777777" w:rsidR="009F3994" w:rsidRPr="00613BB9" w:rsidRDefault="009F3994" w:rsidP="009F3994">
      <w:pPr>
        <w:pStyle w:val="HTML"/>
        <w:rPr>
          <w:rStyle w:val="ruby"/>
        </w:rPr>
      </w:pPr>
      <w:r w:rsidRPr="00613BB9">
        <w:rPr>
          <w:rStyle w:val="HTML1"/>
        </w:rPr>
        <w:t xml:space="preserve">                 -</w:t>
      </w:r>
      <w:r w:rsidRPr="00613BB9">
        <w:rPr>
          <w:rStyle w:val="ruby"/>
        </w:rPr>
        <w:t>-symlink ~</w:t>
      </w:r>
      <w:r w:rsidRPr="00613BB9">
        <w:rPr>
          <w:rStyle w:val="hljs-regexp"/>
        </w:rPr>
        <w:t>/Dev/</w:t>
      </w:r>
      <w:r w:rsidRPr="00613BB9">
        <w:rPr>
          <w:rStyle w:val="hljs-constant"/>
        </w:rPr>
        <w:t>Python</w:t>
      </w:r>
      <w:r w:rsidRPr="00613BB9">
        <w:rPr>
          <w:rStyle w:val="ruby"/>
        </w:rPr>
        <w:t>/pelican-themes/two-column \</w:t>
      </w:r>
    </w:p>
    <w:p w14:paraId="141C659D" w14:textId="77777777" w:rsidR="009F3994" w:rsidRPr="00613BB9" w:rsidRDefault="009F3994" w:rsidP="009F3994">
      <w:pPr>
        <w:pStyle w:val="HTML"/>
        <w:rPr>
          <w:rStyle w:val="ruby"/>
        </w:rPr>
      </w:pPr>
      <w:r w:rsidRPr="00613BB9">
        <w:rPr>
          <w:rStyle w:val="HTML1"/>
        </w:rPr>
        <w:t xml:space="preserve">                 -</w:t>
      </w:r>
      <w:r w:rsidRPr="00613BB9">
        <w:rPr>
          <w:rStyle w:val="ruby"/>
        </w:rPr>
        <w:t>-verbose</w:t>
      </w:r>
    </w:p>
    <w:p w14:paraId="2072EE49" w14:textId="77777777" w:rsidR="009F3994" w:rsidRPr="00613BB9" w:rsidRDefault="009F3994" w:rsidP="009F3994">
      <w:pPr>
        <w:pStyle w:val="HTML"/>
        <w:rPr>
          <w:rStyle w:val="ruby"/>
        </w:rPr>
      </w:pPr>
    </w:p>
    <w:p w14:paraId="742C2D79" w14:textId="77777777" w:rsidR="009F3994" w:rsidRPr="00613BB9" w:rsidRDefault="009F3994" w:rsidP="009F3994">
      <w:pPr>
        <w:pStyle w:val="HTML"/>
        <w:rPr>
          <w:rStyle w:val="ruby"/>
        </w:rPr>
      </w:pPr>
    </w:p>
    <w:p w14:paraId="5DD97BAF" w14:textId="77777777" w:rsidR="009F3994" w:rsidRPr="00613BB9" w:rsidRDefault="009F3994" w:rsidP="009F3994">
      <w:pPr>
        <w:pStyle w:val="HTML"/>
        <w:rPr>
          <w:rStyle w:val="ruby"/>
        </w:rPr>
      </w:pPr>
    </w:p>
    <w:p w14:paraId="7B6AC4CF" w14:textId="77777777" w:rsidR="009F3994" w:rsidRPr="00613BB9" w:rsidRDefault="009F3994" w:rsidP="009F3994">
      <w:pPr>
        <w:pStyle w:val="3"/>
      </w:pPr>
      <w:bookmarkStart w:id="394" w:name="_Toc46394989"/>
      <w:r w:rsidRPr="00613BB9">
        <w:t>pelican主题更换</w:t>
      </w:r>
      <w:bookmarkEnd w:id="394"/>
    </w:p>
    <w:p w14:paraId="4A0D2A0A" w14:textId="77777777" w:rsidR="009F3994" w:rsidRPr="00613BB9" w:rsidRDefault="009F3994" w:rsidP="009F3994">
      <w:pPr>
        <w:pStyle w:val="a3"/>
      </w:pPr>
      <w:r w:rsidRPr="00613BB9">
        <w:t>首先在</w:t>
      </w:r>
      <w:hyperlink r:id="rId2000" w:history="1">
        <w:r w:rsidRPr="00613BB9">
          <w:rPr>
            <w:rStyle w:val="a4"/>
            <w:color w:val="auto"/>
          </w:rPr>
          <w:t>pelican主题开源库</w:t>
        </w:r>
      </w:hyperlink>
      <w:r w:rsidRPr="00613BB9">
        <w:t>中找到自己想要的主题，本次替换的主题是</w:t>
      </w:r>
      <w:hyperlink r:id="rId2001" w:history="1">
        <w:r w:rsidRPr="00613BB9">
          <w:rPr>
            <w:rStyle w:val="a4"/>
            <w:color w:val="auto"/>
          </w:rPr>
          <w:t>pelican-bootstrap3</w:t>
        </w:r>
      </w:hyperlink>
      <w:r w:rsidRPr="00613BB9">
        <w:t>，这个主题的配置好像跟其他的不一样，需要多配置些东西。</w:t>
      </w:r>
    </w:p>
    <w:p w14:paraId="7612B0C0" w14:textId="77777777" w:rsidR="009F3994" w:rsidRPr="00613BB9" w:rsidRDefault="009F3994" w:rsidP="009F3994">
      <w:pPr>
        <w:widowControl/>
        <w:spacing w:before="100" w:beforeAutospacing="1" w:after="100" w:afterAutospacing="1"/>
        <w:jc w:val="left"/>
        <w:rPr>
          <w:rFonts w:ascii="宋体" w:eastAsia="宋体" w:hAnsi="宋体"/>
        </w:rPr>
      </w:pPr>
      <w:r w:rsidRPr="00613BB9">
        <w:rPr>
          <w:rFonts w:ascii="宋体" w:eastAsia="宋体" w:hAnsi="宋体"/>
        </w:rPr>
        <w:t xml:space="preserve">在根目录下的pelicanconf.py文件中添加或更改自己喜欢的主题。 </w:t>
      </w:r>
    </w:p>
    <w:p w14:paraId="46139DE6" w14:textId="77777777" w:rsidR="009F3994" w:rsidRPr="00613BB9" w:rsidRDefault="009F3994" w:rsidP="009F3994">
      <w:pPr>
        <w:widowControl/>
        <w:spacing w:before="100" w:beforeAutospacing="1" w:after="100" w:afterAutospacing="1"/>
        <w:jc w:val="left"/>
        <w:rPr>
          <w:rStyle w:val="HTML1"/>
        </w:rPr>
      </w:pPr>
      <w:r w:rsidRPr="00613BB9">
        <w:rPr>
          <w:rStyle w:val="HTML1"/>
        </w:rPr>
        <w:t>THEME = 'pelican-themes/pelican-bootstrap3'</w:t>
      </w:r>
    </w:p>
    <w:p w14:paraId="799D6CF9" w14:textId="77777777" w:rsidR="009F3994" w:rsidRPr="00613BB9" w:rsidRDefault="009F3994" w:rsidP="009F3994">
      <w:pPr>
        <w:widowControl/>
        <w:spacing w:before="100" w:beforeAutospacing="1" w:after="100" w:afterAutospacing="1"/>
        <w:jc w:val="left"/>
        <w:rPr>
          <w:rStyle w:val="HTML1"/>
          <w:rFonts w:cstheme="minorBidi"/>
          <w:sz w:val="21"/>
          <w:szCs w:val="22"/>
        </w:rPr>
      </w:pPr>
      <w:r w:rsidRPr="00613BB9">
        <w:rPr>
          <w:rStyle w:val="HTML1"/>
        </w:rPr>
        <w:t>PLUGIN_PATHS = ['pelican-plugins', ]</w:t>
      </w:r>
    </w:p>
    <w:p w14:paraId="276A864B" w14:textId="77777777" w:rsidR="009F3994" w:rsidRPr="00613BB9" w:rsidRDefault="009F3994" w:rsidP="009F3994">
      <w:pPr>
        <w:pStyle w:val="HTML"/>
        <w:rPr>
          <w:rStyle w:val="HTML1"/>
        </w:rPr>
      </w:pPr>
      <w:r w:rsidRPr="00613BB9">
        <w:rPr>
          <w:rStyle w:val="HTML1"/>
        </w:rPr>
        <w:t>PLUGINS = ['i18n_subsites', ]</w:t>
      </w:r>
    </w:p>
    <w:p w14:paraId="3CAEAC36" w14:textId="77777777" w:rsidR="009F3994" w:rsidRPr="00613BB9" w:rsidRDefault="009F3994" w:rsidP="009F3994">
      <w:pPr>
        <w:pStyle w:val="HTML"/>
        <w:rPr>
          <w:rStyle w:val="HTML1"/>
        </w:rPr>
      </w:pPr>
      <w:r w:rsidRPr="00613BB9">
        <w:rPr>
          <w:rStyle w:val="HTML1"/>
        </w:rPr>
        <w:t>JINJA_ENVIRONMENT = {'extensions': ['jinja2.ext.i18n'],}</w:t>
      </w:r>
    </w:p>
    <w:p w14:paraId="1411599A" w14:textId="77777777" w:rsidR="009F3994" w:rsidRPr="00613BB9" w:rsidRDefault="009F3994" w:rsidP="009F3994">
      <w:pPr>
        <w:pStyle w:val="HTML"/>
        <w:ind w:left="720"/>
      </w:pPr>
      <w:r w:rsidRPr="00613BB9">
        <w:rPr>
          <w:rStyle w:val="HTML1"/>
        </w:rPr>
        <w:t xml:space="preserve"> </w:t>
      </w:r>
    </w:p>
    <w:p w14:paraId="78A73572" w14:textId="77777777" w:rsidR="009F3994" w:rsidRPr="00613BB9" w:rsidRDefault="009F3994" w:rsidP="00907565">
      <w:pPr>
        <w:widowControl/>
        <w:numPr>
          <w:ilvl w:val="0"/>
          <w:numId w:val="53"/>
        </w:numPr>
        <w:spacing w:before="100" w:beforeAutospacing="1" w:after="100" w:afterAutospacing="1"/>
        <w:jc w:val="left"/>
        <w:rPr>
          <w:rFonts w:ascii="宋体" w:eastAsia="宋体" w:hAnsi="宋体"/>
        </w:rPr>
      </w:pPr>
      <w:r w:rsidRPr="00613BB9">
        <w:rPr>
          <w:rFonts w:ascii="宋体" w:eastAsia="宋体" w:hAnsi="宋体"/>
        </w:rPr>
        <w:t>然后clone</w:t>
      </w:r>
      <w:hyperlink r:id="rId2002" w:history="1"/>
      <w:r w:rsidRPr="00613BB9">
        <w:rPr>
          <w:rFonts w:ascii="宋体" w:eastAsia="宋体" w:hAnsi="宋体"/>
        </w:rPr>
        <w:t xml:space="preserve">   </w:t>
      </w:r>
      <w:hyperlink r:id="rId2003" w:history="1">
        <w:r w:rsidRPr="00613BB9">
          <w:rPr>
            <w:rStyle w:val="a4"/>
            <w:rFonts w:ascii="宋体" w:eastAsia="宋体" w:hAnsi="宋体"/>
            <w:color w:val="auto"/>
          </w:rPr>
          <w:t>https://github.com/getpelican/pelican-plugins</w:t>
        </w:r>
      </w:hyperlink>
      <w:r w:rsidRPr="00613BB9">
        <w:rPr>
          <w:rFonts w:ascii="宋体" w:eastAsia="宋体" w:hAnsi="宋体"/>
        </w:rPr>
        <w:t xml:space="preserve"> 到根目录下(本主题所需)，配置已经在上一步骤完成了。</w:t>
      </w:r>
    </w:p>
    <w:p w14:paraId="41BA41B6" w14:textId="77777777" w:rsidR="009F3994" w:rsidRPr="00613BB9" w:rsidRDefault="009F3994" w:rsidP="009F3994">
      <w:pPr>
        <w:widowControl/>
        <w:spacing w:before="100" w:beforeAutospacing="1" w:after="100" w:afterAutospacing="1"/>
        <w:ind w:left="720"/>
        <w:jc w:val="left"/>
        <w:rPr>
          <w:rFonts w:ascii="宋体" w:eastAsia="宋体" w:hAnsi="宋体"/>
        </w:rPr>
      </w:pPr>
    </w:p>
    <w:p w14:paraId="2177C128" w14:textId="77777777" w:rsidR="009F3994" w:rsidRPr="00613BB9" w:rsidRDefault="009F3994" w:rsidP="00907565">
      <w:pPr>
        <w:widowControl/>
        <w:numPr>
          <w:ilvl w:val="0"/>
          <w:numId w:val="53"/>
        </w:numPr>
        <w:spacing w:before="100" w:beforeAutospacing="1" w:after="100" w:afterAutospacing="1"/>
        <w:jc w:val="left"/>
        <w:rPr>
          <w:rFonts w:ascii="宋体" w:eastAsia="宋体" w:hAnsi="宋体"/>
        </w:rPr>
      </w:pPr>
      <w:r w:rsidRPr="00613BB9">
        <w:rPr>
          <w:rFonts w:ascii="宋体" w:eastAsia="宋体" w:hAnsi="宋体"/>
        </w:rPr>
        <w:t>最后在命令行输入</w:t>
      </w:r>
      <w:r w:rsidRPr="00613BB9">
        <w:rPr>
          <w:rStyle w:val="HTML1"/>
        </w:rPr>
        <w:t>pip install python-gettext</w:t>
      </w:r>
      <w:r w:rsidRPr="00613BB9">
        <w:rPr>
          <w:rFonts w:ascii="宋体" w:eastAsia="宋体" w:hAnsi="宋体"/>
        </w:rPr>
        <w:t>安装成功后再输入pelican content 即可输入至output文件夹。</w:t>
      </w:r>
    </w:p>
    <w:p w14:paraId="0A39CD70" w14:textId="77777777" w:rsidR="009F3994" w:rsidRPr="00613BB9" w:rsidRDefault="009F3994" w:rsidP="009F3994">
      <w:pPr>
        <w:pStyle w:val="a3"/>
      </w:pPr>
      <w:r w:rsidRPr="00613BB9">
        <w:lastRenderedPageBreak/>
        <w:t xml:space="preserve">`make html`编译网页 </w:t>
      </w:r>
    </w:p>
    <w:p w14:paraId="668AF41D" w14:textId="77777777" w:rsidR="009F3994" w:rsidRPr="00613BB9" w:rsidRDefault="009F3994" w:rsidP="009F3994">
      <w:pPr>
        <w:pStyle w:val="3"/>
      </w:pPr>
      <w:bookmarkStart w:id="395" w:name="_Toc46394990"/>
      <w:r w:rsidRPr="00613BB9">
        <w:t>git提交代码</w:t>
      </w:r>
      <w:bookmarkEnd w:id="395"/>
    </w:p>
    <w:p w14:paraId="7BC3DFBD" w14:textId="77777777" w:rsidR="009F3994" w:rsidRPr="00613BB9" w:rsidRDefault="009F3994" w:rsidP="009F3994">
      <w:pPr>
        <w:rPr>
          <w:rFonts w:ascii="宋体" w:eastAsia="宋体" w:hAnsi="宋体"/>
        </w:rPr>
      </w:pPr>
      <w:r w:rsidRPr="00613BB9">
        <w:rPr>
          <w:rFonts w:ascii="宋体" w:eastAsia="宋体" w:hAnsi="宋体"/>
        </w:rPr>
        <w:t xml:space="preserve">先输入`git status`可查看修改状态。 </w:t>
      </w:r>
    </w:p>
    <w:p w14:paraId="246B4262" w14:textId="77777777" w:rsidR="009F3994" w:rsidRPr="00613BB9" w:rsidRDefault="009F3994" w:rsidP="009F3994">
      <w:pPr>
        <w:pStyle w:val="HTML"/>
        <w:rPr>
          <w:rStyle w:val="HTML1"/>
        </w:rPr>
      </w:pPr>
      <w:r w:rsidRPr="00613BB9">
        <w:rPr>
          <w:rStyle w:val="HTML1"/>
        </w:rPr>
        <w:t>git add.</w:t>
      </w:r>
    </w:p>
    <w:p w14:paraId="41DE72A8" w14:textId="77777777" w:rsidR="009F3994" w:rsidRPr="00613BB9" w:rsidRDefault="009F3994" w:rsidP="009F3994">
      <w:pPr>
        <w:pStyle w:val="HTML"/>
        <w:rPr>
          <w:rStyle w:val="HTML1"/>
        </w:rPr>
      </w:pPr>
      <w:r w:rsidRPr="00613BB9">
        <w:rPr>
          <w:rStyle w:val="HTML1"/>
        </w:rPr>
        <w:t>git pull origin master</w:t>
      </w:r>
    </w:p>
    <w:p w14:paraId="0DE174B2" w14:textId="77777777" w:rsidR="009F3994" w:rsidRPr="00613BB9" w:rsidRDefault="009F3994" w:rsidP="009F3994">
      <w:pPr>
        <w:pStyle w:val="HTML"/>
        <w:rPr>
          <w:rStyle w:val="HTML1"/>
        </w:rPr>
      </w:pPr>
      <w:r w:rsidRPr="00613BB9">
        <w:rPr>
          <w:rStyle w:val="HTML1"/>
        </w:rPr>
        <w:t>git commit -m '注释'</w:t>
      </w:r>
    </w:p>
    <w:p w14:paraId="1D468617" w14:textId="77777777" w:rsidR="009F3994" w:rsidRPr="00613BB9" w:rsidRDefault="009F3994" w:rsidP="009F3994">
      <w:pPr>
        <w:pStyle w:val="HTML"/>
        <w:rPr>
          <w:rStyle w:val="HTML1"/>
        </w:rPr>
      </w:pPr>
      <w:r w:rsidRPr="00613BB9">
        <w:rPr>
          <w:rStyle w:val="HTML1"/>
        </w:rPr>
        <w:t>git push origin master</w:t>
      </w:r>
    </w:p>
    <w:p w14:paraId="3592E763" w14:textId="77777777" w:rsidR="009F3994" w:rsidRPr="00613BB9" w:rsidRDefault="009F3994" w:rsidP="009F3994">
      <w:pPr>
        <w:pStyle w:val="HTML"/>
        <w:rPr>
          <w:rStyle w:val="ruby"/>
        </w:rPr>
      </w:pPr>
      <w:r w:rsidRPr="00613BB9">
        <w:t>最后在网页打开自己的github博客地址即可查看。 例:&lt;https://udbbbn.github.io/&gt; (现已替换成jekyll模板) [参考链接1](https://github.com/getpelican/pelican-themes/issues/507) [参考链接2](https://github.com/getpelican/pelican-themes/tree/master/pelican-bootstrap3)</w:t>
      </w:r>
    </w:p>
    <w:p w14:paraId="5FC3A24C" w14:textId="77777777" w:rsidR="009F3994" w:rsidRPr="00613BB9" w:rsidRDefault="009F3994" w:rsidP="009F3994">
      <w:pPr>
        <w:pStyle w:val="HTML"/>
        <w:rPr>
          <w:rStyle w:val="ruby"/>
        </w:rPr>
      </w:pPr>
    </w:p>
    <w:p w14:paraId="6F361593" w14:textId="77777777" w:rsidR="009F3994" w:rsidRPr="00613BB9" w:rsidRDefault="009F3994" w:rsidP="009F3994">
      <w:pPr>
        <w:pStyle w:val="HTML"/>
      </w:pPr>
    </w:p>
    <w:p w14:paraId="08E68BB0" w14:textId="77777777" w:rsidR="009F3994" w:rsidRPr="00613BB9" w:rsidRDefault="009F3994" w:rsidP="009F3994">
      <w:pPr>
        <w:pStyle w:val="3"/>
      </w:pPr>
      <w:bookmarkStart w:id="396" w:name="_Toc46394991"/>
      <w:r w:rsidRPr="00613BB9">
        <w:t>学习笔记</w:t>
      </w:r>
      <w:bookmarkEnd w:id="396"/>
    </w:p>
    <w:p w14:paraId="0F8985FA" w14:textId="77777777" w:rsidR="009F3994" w:rsidRPr="00613BB9" w:rsidRDefault="009F3994" w:rsidP="009F3994">
      <w:pPr>
        <w:pStyle w:val="a3"/>
      </w:pPr>
      <w:r w:rsidRPr="00613BB9">
        <w:t xml:space="preserve">假设我们将主题放在 </w:t>
      </w:r>
      <w:r w:rsidRPr="00613BB9">
        <w:rPr>
          <w:rStyle w:val="HTML1"/>
        </w:rPr>
        <w:t>~/pelican-themes</w:t>
      </w:r>
      <w:r w:rsidRPr="00613BB9">
        <w:t>文件夹下，先将主题拿到本地：</w:t>
      </w:r>
    </w:p>
    <w:p w14:paraId="29E593A6" w14:textId="77777777" w:rsidR="009F3994" w:rsidRPr="00613BB9" w:rsidRDefault="009F3994" w:rsidP="009F3994">
      <w:pPr>
        <w:pStyle w:val="HTML"/>
        <w:rPr>
          <w:rStyle w:val="HTML1"/>
        </w:rPr>
      </w:pPr>
      <w:r w:rsidRPr="00613BB9">
        <w:rPr>
          <w:rStyle w:val="HTML1"/>
        </w:rPr>
        <w:t>git clone --recursive https://github.com/getpelican/pelican-themes ~/pelican-themes</w:t>
      </w:r>
    </w:p>
    <w:p w14:paraId="675E1A40" w14:textId="77777777" w:rsidR="009F3994" w:rsidRPr="00613BB9" w:rsidRDefault="009F3994" w:rsidP="00907565">
      <w:pPr>
        <w:pStyle w:val="HTML"/>
        <w:numPr>
          <w:ilvl w:val="0"/>
          <w:numId w:val="27"/>
        </w:numPr>
        <w:tabs>
          <w:tab w:val="clear" w:pos="720"/>
        </w:tabs>
        <w:spacing w:before="100" w:beforeAutospacing="1" w:after="100" w:afterAutospacing="1"/>
      </w:pPr>
      <w:r w:rsidRPr="00613BB9">
        <w:t>1</w:t>
      </w:r>
    </w:p>
    <w:p w14:paraId="2021E603" w14:textId="77777777" w:rsidR="009F3994" w:rsidRPr="00613BB9" w:rsidRDefault="009F3994" w:rsidP="009F3994">
      <w:pPr>
        <w:pStyle w:val="a3"/>
      </w:pPr>
      <w:r w:rsidRPr="00613BB9">
        <w:t>现在在本地我们拥有了</w:t>
      </w:r>
      <w:r w:rsidRPr="00613BB9">
        <w:rPr>
          <w:rStyle w:val="HTML1"/>
        </w:rPr>
        <w:t>pelican-themes</w:t>
      </w:r>
      <w:r w:rsidRPr="00613BB9">
        <w:t>的分支。安装主题，在blog文件夹下运行：</w:t>
      </w:r>
    </w:p>
    <w:p w14:paraId="4F81D5FC" w14:textId="77777777" w:rsidR="009F3994" w:rsidRPr="00613BB9" w:rsidRDefault="009F3994" w:rsidP="009F3994">
      <w:pPr>
        <w:pStyle w:val="HTML"/>
        <w:rPr>
          <w:rStyle w:val="HTML1"/>
        </w:rPr>
      </w:pPr>
      <w:r w:rsidRPr="00613BB9">
        <w:rPr>
          <w:rStyle w:val="HTML1"/>
        </w:rPr>
        <w:t>pipenv run pelican-themes -i ~/pelican-themes/themes-name</w:t>
      </w:r>
    </w:p>
    <w:p w14:paraId="42FAF6AB" w14:textId="77777777" w:rsidR="009F3994" w:rsidRPr="00613BB9" w:rsidRDefault="009F3994" w:rsidP="009F3994">
      <w:pPr>
        <w:pStyle w:val="a3"/>
      </w:pPr>
      <w:r w:rsidRPr="00613BB9">
        <w:t>pelican-themes -i tuxlite_tbs</w:t>
      </w:r>
    </w:p>
    <w:p w14:paraId="30D5DAF5" w14:textId="77777777" w:rsidR="009F3994" w:rsidRPr="00613BB9" w:rsidRDefault="009F3994" w:rsidP="009F3994">
      <w:pPr>
        <w:pStyle w:val="a3"/>
      </w:pPr>
    </w:p>
    <w:p w14:paraId="173DC4DE" w14:textId="77777777" w:rsidR="009F3994" w:rsidRPr="00613BB9" w:rsidRDefault="009F3994" w:rsidP="009F3994">
      <w:pPr>
        <w:pStyle w:val="a3"/>
      </w:pPr>
      <w:r w:rsidRPr="00613BB9">
        <w:t xml:space="preserve">还记得吗？我为我的环境配置了pipenv。所以运行的时候要注意。 </w:t>
      </w:r>
      <w:r w:rsidRPr="00613BB9">
        <w:br/>
        <w:t>安装完成后用</w:t>
      </w:r>
      <w:r w:rsidRPr="00613BB9">
        <w:rPr>
          <w:rStyle w:val="HTML1"/>
        </w:rPr>
        <w:t>pipenv run pelican-themes -l</w:t>
      </w:r>
      <w:r w:rsidRPr="00613BB9">
        <w:t xml:space="preserve">查看主题 </w:t>
      </w:r>
      <w:r w:rsidRPr="00613BB9">
        <w:br/>
        <w:t xml:space="preserve">选用主题时，修改 </w:t>
      </w:r>
      <w:r w:rsidRPr="00613BB9">
        <w:rPr>
          <w:rStyle w:val="HTML1"/>
        </w:rPr>
        <w:t>pelicanconf.py</w:t>
      </w:r>
      <w:r w:rsidRPr="00613BB9">
        <w:t>文件，添加：</w:t>
      </w:r>
    </w:p>
    <w:p w14:paraId="37B646A6" w14:textId="77777777" w:rsidR="009F3994" w:rsidRPr="00613BB9" w:rsidRDefault="009F3994" w:rsidP="009F3994">
      <w:pPr>
        <w:pStyle w:val="HTML"/>
        <w:rPr>
          <w:rStyle w:val="HTML1"/>
        </w:rPr>
      </w:pPr>
      <w:r w:rsidRPr="00613BB9">
        <w:rPr>
          <w:rStyle w:val="HTML1"/>
        </w:rPr>
        <w:t>THEME = "themename"</w:t>
      </w:r>
    </w:p>
    <w:p w14:paraId="66C12B83" w14:textId="77777777" w:rsidR="009F3994" w:rsidRPr="00613BB9" w:rsidRDefault="009F3994" w:rsidP="009F3994">
      <w:pPr>
        <w:pStyle w:val="HTML"/>
        <w:rPr>
          <w:rStyle w:val="HTML1"/>
        </w:rPr>
      </w:pPr>
    </w:p>
    <w:p w14:paraId="1BAF3F4C" w14:textId="77777777" w:rsidR="009F3994" w:rsidRPr="00613BB9" w:rsidRDefault="009F3994" w:rsidP="009F3994">
      <w:pPr>
        <w:pStyle w:val="a3"/>
      </w:pPr>
      <w:r w:rsidRPr="00613BB9">
        <w:t>保存文件并生成站点。</w:t>
      </w:r>
    </w:p>
    <w:p w14:paraId="2D1C0002" w14:textId="77777777" w:rsidR="009F3994" w:rsidRPr="00613BB9" w:rsidRDefault="009F3994" w:rsidP="009F3994">
      <w:pPr>
        <w:pStyle w:val="a3"/>
      </w:pPr>
      <w:r w:rsidRPr="00613BB9">
        <w:lastRenderedPageBreak/>
        <w:t>开发主题的时候注意修改</w:t>
      </w:r>
      <w:r w:rsidRPr="00613BB9">
        <w:rPr>
          <w:rStyle w:val="HTML1"/>
        </w:rPr>
        <w:t>~/pelican-themes</w:t>
      </w:r>
      <w:r w:rsidRPr="00613BB9">
        <w:t>下的文件，</w:t>
      </w:r>
      <w:r w:rsidRPr="00613BB9">
        <w:rPr>
          <w:rStyle w:val="HTML1"/>
        </w:rPr>
        <w:t>output</w:t>
      </w:r>
      <w:r w:rsidRPr="00613BB9">
        <w:t>文件夹下的修改在站点生成的时候会被覆盖.</w:t>
      </w:r>
    </w:p>
    <w:p w14:paraId="26390573" w14:textId="77777777" w:rsidR="009F3994" w:rsidRPr="00613BB9" w:rsidRDefault="009F3994" w:rsidP="009F3994">
      <w:pPr>
        <w:rPr>
          <w:rFonts w:ascii="宋体" w:eastAsia="宋体" w:hAnsi="宋体"/>
        </w:rPr>
      </w:pPr>
    </w:p>
    <w:p w14:paraId="7492D382" w14:textId="77777777" w:rsidR="009F3994" w:rsidRPr="00613BB9" w:rsidRDefault="009F3994" w:rsidP="009F3994">
      <w:pPr>
        <w:rPr>
          <w:rFonts w:ascii="宋体" w:eastAsia="宋体" w:hAnsi="宋体"/>
        </w:rPr>
      </w:pPr>
    </w:p>
    <w:p w14:paraId="38DFA9B6" w14:textId="430AC212" w:rsidR="0030035A" w:rsidRPr="00613BB9" w:rsidRDefault="00086057" w:rsidP="00E45717">
      <w:pPr>
        <w:pStyle w:val="2"/>
      </w:pPr>
      <w:bookmarkStart w:id="397" w:name="_Toc46394992"/>
      <w:r w:rsidRPr="00613BB9">
        <w:t>Pelican</w:t>
      </w:r>
      <w:r w:rsidR="009A78D3" w:rsidRPr="00613BB9">
        <w:rPr>
          <w:rFonts w:hint="eastAsia"/>
        </w:rPr>
        <w:t>参考</w:t>
      </w:r>
      <w:r w:rsidRPr="00613BB9">
        <w:rPr>
          <w:rFonts w:hint="eastAsia"/>
        </w:rPr>
        <w:t>资源</w:t>
      </w:r>
      <w:bookmarkEnd w:id="397"/>
    </w:p>
    <w:p w14:paraId="49C59370" w14:textId="0BD22CD4" w:rsidR="0030035A" w:rsidRPr="00613BB9" w:rsidRDefault="00705164" w:rsidP="00705164">
      <w:pPr>
        <w:pStyle w:val="3"/>
      </w:pPr>
      <w:bookmarkStart w:id="398" w:name="_Toc46394993"/>
      <w:r w:rsidRPr="00613BB9">
        <w:t>Pelican4.1.0博客系统官方文档中文版</w:t>
      </w:r>
      <w:bookmarkEnd w:id="398"/>
    </w:p>
    <w:p w14:paraId="6812D7B9" w14:textId="77777777" w:rsidR="003759F9" w:rsidRPr="00613BB9" w:rsidRDefault="003759F9">
      <w:pPr>
        <w:rPr>
          <w:rFonts w:ascii="宋体" w:eastAsia="宋体" w:hAnsi="宋体"/>
        </w:rPr>
      </w:pPr>
    </w:p>
    <w:p w14:paraId="0BC41EC1" w14:textId="77777777" w:rsidR="003759F9" w:rsidRPr="00613BB9" w:rsidRDefault="003759F9">
      <w:pPr>
        <w:rPr>
          <w:rFonts w:ascii="宋体" w:eastAsia="宋体" w:hAnsi="宋体"/>
        </w:rPr>
      </w:pPr>
    </w:p>
    <w:p w14:paraId="3F90BD5A" w14:textId="35EACCEB" w:rsidR="00AE25B2" w:rsidRPr="00613BB9" w:rsidRDefault="00AE25B2">
      <w:pPr>
        <w:rPr>
          <w:rFonts w:ascii="宋体" w:eastAsia="宋体" w:hAnsi="宋体"/>
        </w:rPr>
      </w:pPr>
      <w:r w:rsidRPr="00613BB9">
        <w:rPr>
          <w:rFonts w:ascii="宋体" w:eastAsia="宋体" w:hAnsi="宋体"/>
        </w:rPr>
        <w:t>https://pelican-docs-latest-cn.readthedocs.io/zh_CN/latest/</w:t>
      </w:r>
    </w:p>
    <w:p w14:paraId="206B018F" w14:textId="77777777" w:rsidR="00AE25B2" w:rsidRPr="00613BB9" w:rsidRDefault="00AE25B2">
      <w:pPr>
        <w:rPr>
          <w:rFonts w:ascii="宋体" w:eastAsia="宋体" w:hAnsi="宋体"/>
        </w:rPr>
      </w:pPr>
    </w:p>
    <w:p w14:paraId="0A3E7627" w14:textId="2EBCEA08" w:rsidR="00705164" w:rsidRPr="00613BB9" w:rsidRDefault="00705164">
      <w:pPr>
        <w:rPr>
          <w:rFonts w:ascii="宋体" w:eastAsia="宋体" w:hAnsi="宋体"/>
        </w:rPr>
      </w:pPr>
      <w:r w:rsidRPr="00613BB9">
        <w:rPr>
          <w:rFonts w:ascii="宋体" w:eastAsia="宋体" w:hAnsi="宋体"/>
        </w:rPr>
        <w:t>https://github.com/elvynlee/pelican_docs_cn</w:t>
      </w:r>
    </w:p>
    <w:p w14:paraId="6502C139" w14:textId="77777777" w:rsidR="00705164" w:rsidRPr="00613BB9" w:rsidRDefault="00705164">
      <w:pPr>
        <w:rPr>
          <w:rFonts w:ascii="宋体" w:eastAsia="宋体" w:hAnsi="宋体"/>
        </w:rPr>
      </w:pPr>
    </w:p>
    <w:p w14:paraId="4201354E" w14:textId="77777777" w:rsidR="00086057" w:rsidRPr="00613BB9" w:rsidRDefault="00086057" w:rsidP="00086057">
      <w:pPr>
        <w:rPr>
          <w:rFonts w:ascii="宋体" w:eastAsia="宋体" w:hAnsi="宋体"/>
        </w:rPr>
      </w:pPr>
      <w:r w:rsidRPr="00613BB9">
        <w:rPr>
          <w:rFonts w:ascii="宋体" w:eastAsia="宋体" w:hAnsi="宋体"/>
        </w:rPr>
        <w:t>https://github.com/getpelican/pelican</w:t>
      </w:r>
    </w:p>
    <w:p w14:paraId="3D172800" w14:textId="3C666E6E" w:rsidR="0048795A" w:rsidRPr="00613BB9" w:rsidRDefault="0048795A">
      <w:pPr>
        <w:rPr>
          <w:rFonts w:ascii="宋体" w:eastAsia="宋体" w:hAnsi="宋体"/>
        </w:rPr>
      </w:pPr>
    </w:p>
    <w:p w14:paraId="40A7480E" w14:textId="69B0264A" w:rsidR="0048795A" w:rsidRPr="00613BB9" w:rsidRDefault="0048795A">
      <w:pPr>
        <w:rPr>
          <w:rFonts w:ascii="宋体" w:eastAsia="宋体" w:hAnsi="宋体"/>
        </w:rPr>
      </w:pPr>
    </w:p>
    <w:p w14:paraId="25B9D02F" w14:textId="647452BE" w:rsidR="006A2F61" w:rsidRPr="00613BB9" w:rsidRDefault="006A2F61">
      <w:pPr>
        <w:rPr>
          <w:rFonts w:ascii="宋体" w:eastAsia="宋体" w:hAnsi="宋体"/>
        </w:rPr>
      </w:pPr>
    </w:p>
    <w:p w14:paraId="5D9741A7" w14:textId="35A5E4AD" w:rsidR="006A2F61" w:rsidRPr="00613BB9" w:rsidRDefault="006A2F61">
      <w:pPr>
        <w:rPr>
          <w:rFonts w:ascii="宋体" w:eastAsia="宋体" w:hAnsi="宋体"/>
        </w:rPr>
      </w:pPr>
      <w:r w:rsidRPr="00613BB9">
        <w:rPr>
          <w:rFonts w:ascii="宋体" w:eastAsia="宋体" w:hAnsi="宋体" w:cs="宋体"/>
          <w:kern w:val="0"/>
          <w:sz w:val="24"/>
          <w:szCs w:val="24"/>
        </w:rPr>
        <w:t xml:space="preserve">1. </w:t>
      </w:r>
      <w:hyperlink r:id="rId2004" w:history="1">
        <w:r w:rsidRPr="00613BB9">
          <w:rPr>
            <w:rFonts w:ascii="宋体" w:eastAsia="宋体" w:hAnsi="宋体" w:cs="宋体"/>
            <w:kern w:val="0"/>
            <w:sz w:val="24"/>
            <w:szCs w:val="24"/>
            <w:u w:val="single"/>
          </w:rPr>
          <w:t>使用github搭建网站</w:t>
        </w:r>
      </w:hyperlink>
      <w:r w:rsidRPr="00613BB9">
        <w:rPr>
          <w:rFonts w:ascii="宋体" w:eastAsia="宋体" w:hAnsi="宋体" w:cs="宋体"/>
          <w:kern w:val="0"/>
          <w:sz w:val="24"/>
          <w:szCs w:val="24"/>
        </w:rPr>
        <w:t xml:space="preserve"> </w:t>
      </w:r>
      <w:r w:rsidRPr="00613BB9">
        <w:rPr>
          <w:rFonts w:ascii="宋体" w:eastAsia="宋体" w:hAnsi="宋体" w:cs="宋体"/>
          <w:kern w:val="0"/>
          <w:sz w:val="24"/>
          <w:szCs w:val="24"/>
        </w:rPr>
        <w:br/>
        <w:t xml:space="preserve">2. </w:t>
      </w:r>
      <w:hyperlink r:id="rId2005" w:history="1">
        <w:r w:rsidRPr="00613BB9">
          <w:rPr>
            <w:rFonts w:ascii="宋体" w:eastAsia="宋体" w:hAnsi="宋体" w:cs="宋体"/>
            <w:kern w:val="0"/>
            <w:sz w:val="24"/>
            <w:szCs w:val="24"/>
            <w:u w:val="single"/>
          </w:rPr>
          <w:t>一步步在GitHub上创建博客主页</w:t>
        </w:r>
      </w:hyperlink>
      <w:r w:rsidRPr="00613BB9">
        <w:rPr>
          <w:rFonts w:ascii="宋体" w:eastAsia="宋体" w:hAnsi="宋体" w:cs="宋体"/>
          <w:kern w:val="0"/>
          <w:sz w:val="24"/>
          <w:szCs w:val="24"/>
        </w:rPr>
        <w:t xml:space="preserve"> </w:t>
      </w:r>
      <w:r w:rsidRPr="00613BB9">
        <w:rPr>
          <w:rFonts w:ascii="宋体" w:eastAsia="宋体" w:hAnsi="宋体" w:cs="宋体"/>
          <w:kern w:val="0"/>
          <w:sz w:val="24"/>
          <w:szCs w:val="24"/>
        </w:rPr>
        <w:br/>
        <w:t xml:space="preserve">3. </w:t>
      </w:r>
      <w:hyperlink r:id="rId2006" w:history="1">
        <w:r w:rsidRPr="00613BB9">
          <w:rPr>
            <w:rFonts w:ascii="宋体" w:eastAsia="宋体" w:hAnsi="宋体" w:cs="宋体"/>
            <w:kern w:val="0"/>
            <w:sz w:val="24"/>
            <w:szCs w:val="24"/>
            <w:u w:val="single"/>
          </w:rPr>
          <w:t>Github Help</w:t>
        </w:r>
      </w:hyperlink>
      <w:r w:rsidRPr="00613BB9">
        <w:rPr>
          <w:rFonts w:ascii="宋体" w:eastAsia="宋体" w:hAnsi="宋体" w:cs="宋体"/>
          <w:kern w:val="0"/>
          <w:sz w:val="24"/>
          <w:szCs w:val="24"/>
        </w:rPr>
        <w:t xml:space="preserve"> </w:t>
      </w:r>
      <w:r w:rsidRPr="00613BB9">
        <w:rPr>
          <w:rFonts w:ascii="宋体" w:eastAsia="宋体" w:hAnsi="宋体" w:cs="宋体"/>
          <w:kern w:val="0"/>
          <w:sz w:val="24"/>
          <w:szCs w:val="24"/>
        </w:rPr>
        <w:br/>
        <w:t xml:space="preserve">4. </w:t>
      </w:r>
      <w:hyperlink r:id="rId2007" w:history="1">
        <w:r w:rsidRPr="00613BB9">
          <w:rPr>
            <w:rFonts w:ascii="宋体" w:eastAsia="宋体" w:hAnsi="宋体" w:cs="宋体"/>
            <w:kern w:val="0"/>
            <w:sz w:val="24"/>
            <w:szCs w:val="24"/>
            <w:u w:val="single"/>
          </w:rPr>
          <w:t>pelican 的官方页</w:t>
        </w:r>
      </w:hyperlink>
      <w:r w:rsidRPr="00613BB9">
        <w:rPr>
          <w:rFonts w:ascii="宋体" w:eastAsia="宋体" w:hAnsi="宋体" w:cs="宋体"/>
          <w:kern w:val="0"/>
          <w:sz w:val="24"/>
          <w:szCs w:val="24"/>
        </w:rPr>
        <w:t xml:space="preserve"> </w:t>
      </w:r>
      <w:r w:rsidRPr="00613BB9">
        <w:rPr>
          <w:rFonts w:ascii="宋体" w:eastAsia="宋体" w:hAnsi="宋体" w:cs="宋体"/>
          <w:kern w:val="0"/>
          <w:sz w:val="24"/>
          <w:szCs w:val="24"/>
        </w:rPr>
        <w:br/>
        <w:t xml:space="preserve">5. </w:t>
      </w:r>
      <w:hyperlink r:id="rId2008" w:history="1">
        <w:r w:rsidRPr="00613BB9">
          <w:rPr>
            <w:rFonts w:ascii="宋体" w:eastAsia="宋体" w:hAnsi="宋体" w:cs="宋体"/>
            <w:kern w:val="0"/>
            <w:sz w:val="24"/>
            <w:szCs w:val="24"/>
            <w:u w:val="single"/>
          </w:rPr>
          <w:t>pelican 中文版</w:t>
        </w:r>
      </w:hyperlink>
      <w:r w:rsidRPr="00613BB9">
        <w:rPr>
          <w:rFonts w:ascii="宋体" w:eastAsia="宋体" w:hAnsi="宋体" w:cs="宋体"/>
          <w:kern w:val="0"/>
          <w:sz w:val="24"/>
          <w:szCs w:val="24"/>
        </w:rPr>
        <w:t xml:space="preserve">，资料太古老，只做参考，不要实操 </w:t>
      </w:r>
      <w:r w:rsidRPr="00613BB9">
        <w:rPr>
          <w:rFonts w:ascii="宋体" w:eastAsia="宋体" w:hAnsi="宋体" w:cs="宋体"/>
          <w:kern w:val="0"/>
          <w:sz w:val="24"/>
          <w:szCs w:val="24"/>
        </w:rPr>
        <w:br/>
        <w:t xml:space="preserve">6. </w:t>
      </w:r>
      <w:hyperlink r:id="rId2009" w:history="1">
        <w:r w:rsidRPr="00613BB9">
          <w:rPr>
            <w:rFonts w:ascii="宋体" w:eastAsia="宋体" w:hAnsi="宋体" w:cs="宋体"/>
            <w:kern w:val="0"/>
            <w:sz w:val="24"/>
            <w:szCs w:val="24"/>
            <w:u w:val="single"/>
          </w:rPr>
          <w:t>Pelican＋Github博客搭建详细教程</w:t>
        </w:r>
      </w:hyperlink>
    </w:p>
    <w:p w14:paraId="3CB977B6" w14:textId="3232477A" w:rsidR="006A2F61" w:rsidRPr="00613BB9" w:rsidRDefault="006A2F61">
      <w:pPr>
        <w:rPr>
          <w:rFonts w:ascii="宋体" w:eastAsia="宋体" w:hAnsi="宋体"/>
        </w:rPr>
      </w:pPr>
    </w:p>
    <w:p w14:paraId="4DECDC4D" w14:textId="12CC4CAB" w:rsidR="006A2F61" w:rsidRPr="00613BB9" w:rsidRDefault="006A2F61">
      <w:pPr>
        <w:rPr>
          <w:rFonts w:ascii="宋体" w:eastAsia="宋体" w:hAnsi="宋体"/>
        </w:rPr>
      </w:pPr>
    </w:p>
    <w:p w14:paraId="42A5F5AB" w14:textId="73CE67C7" w:rsidR="006A2F61" w:rsidRPr="00613BB9" w:rsidRDefault="006A2F61">
      <w:pPr>
        <w:rPr>
          <w:rFonts w:ascii="宋体" w:eastAsia="宋体" w:hAnsi="宋体"/>
        </w:rPr>
      </w:pPr>
    </w:p>
    <w:p w14:paraId="42B54054" w14:textId="77777777" w:rsidR="008473CF" w:rsidRPr="00613BB9" w:rsidRDefault="008473CF" w:rsidP="008473CF">
      <w:pPr>
        <w:widowControl/>
        <w:spacing w:beforeAutospacing="1" w:afterAutospacing="1" w:line="384" w:lineRule="atLeast"/>
        <w:jc w:val="left"/>
        <w:rPr>
          <w:rFonts w:ascii="宋体" w:eastAsia="宋体" w:hAnsi="宋体" w:cs="Helvetica"/>
          <w:kern w:val="0"/>
          <w:sz w:val="25"/>
          <w:szCs w:val="25"/>
        </w:rPr>
      </w:pPr>
      <w:r w:rsidRPr="00613BB9">
        <w:rPr>
          <w:rFonts w:ascii="宋体" w:eastAsia="宋体" w:hAnsi="宋体" w:cs="Helvetica"/>
          <w:kern w:val="0"/>
          <w:sz w:val="25"/>
          <w:szCs w:val="25"/>
        </w:rPr>
        <w:t>Github:</w:t>
      </w:r>
      <w:hyperlink r:id="rId2010" w:history="1">
        <w:r w:rsidRPr="00613BB9">
          <w:rPr>
            <w:rFonts w:ascii="宋体" w:eastAsia="宋体" w:hAnsi="宋体" w:cs="Helvetica"/>
            <w:kern w:val="0"/>
            <w:sz w:val="25"/>
            <w:szCs w:val="25"/>
            <w:u w:val="single"/>
          </w:rPr>
          <w:t>https://github.com/</w:t>
        </w:r>
      </w:hyperlink>
      <w:r w:rsidRPr="00613BB9">
        <w:rPr>
          <w:rFonts w:ascii="宋体" w:eastAsia="宋体" w:hAnsi="宋体" w:cs="Helvetica"/>
          <w:kern w:val="0"/>
          <w:sz w:val="25"/>
          <w:szCs w:val="25"/>
        </w:rPr>
        <w:t> </w:t>
      </w:r>
    </w:p>
    <w:p w14:paraId="3E71B992" w14:textId="77777777" w:rsidR="008473CF" w:rsidRPr="00613BB9" w:rsidRDefault="008473CF" w:rsidP="008473CF">
      <w:pPr>
        <w:widowControl/>
        <w:spacing w:beforeAutospacing="1" w:afterAutospacing="1" w:line="384" w:lineRule="atLeast"/>
        <w:jc w:val="left"/>
        <w:rPr>
          <w:rFonts w:ascii="宋体" w:eastAsia="宋体" w:hAnsi="宋体" w:cs="Helvetica"/>
          <w:kern w:val="0"/>
          <w:sz w:val="25"/>
          <w:szCs w:val="25"/>
        </w:rPr>
      </w:pPr>
      <w:r w:rsidRPr="00613BB9">
        <w:rPr>
          <w:rFonts w:ascii="宋体" w:eastAsia="宋体" w:hAnsi="宋体" w:cs="Helvetica"/>
          <w:kern w:val="0"/>
          <w:sz w:val="25"/>
          <w:szCs w:val="25"/>
        </w:rPr>
        <w:t>Github Ppages:</w:t>
      </w:r>
      <w:hyperlink r:id="rId2011" w:history="1">
        <w:r w:rsidRPr="00613BB9">
          <w:rPr>
            <w:rFonts w:ascii="宋体" w:eastAsia="宋体" w:hAnsi="宋体" w:cs="Helvetica"/>
            <w:kern w:val="0"/>
            <w:sz w:val="25"/>
            <w:szCs w:val="25"/>
            <w:u w:val="single"/>
          </w:rPr>
          <w:t>http://pages.github.com/</w:t>
        </w:r>
      </w:hyperlink>
      <w:r w:rsidRPr="00613BB9">
        <w:rPr>
          <w:rFonts w:ascii="宋体" w:eastAsia="宋体" w:hAnsi="宋体" w:cs="Helvetica"/>
          <w:kern w:val="0"/>
          <w:sz w:val="25"/>
          <w:szCs w:val="25"/>
        </w:rPr>
        <w:t> </w:t>
      </w:r>
    </w:p>
    <w:p w14:paraId="2BE8F4D3" w14:textId="77777777" w:rsidR="008473CF" w:rsidRPr="00613BB9" w:rsidRDefault="008473CF" w:rsidP="008473CF">
      <w:pPr>
        <w:widowControl/>
        <w:spacing w:beforeAutospacing="1" w:afterAutospacing="1" w:line="384" w:lineRule="atLeast"/>
        <w:jc w:val="left"/>
        <w:rPr>
          <w:rFonts w:ascii="宋体" w:eastAsia="宋体" w:hAnsi="宋体" w:cs="Helvetica"/>
          <w:kern w:val="0"/>
          <w:sz w:val="25"/>
          <w:szCs w:val="25"/>
          <w:u w:val="single"/>
        </w:rPr>
      </w:pPr>
      <w:r w:rsidRPr="00613BB9">
        <w:rPr>
          <w:rFonts w:ascii="宋体" w:eastAsia="宋体" w:hAnsi="宋体" w:cs="Helvetica"/>
          <w:kern w:val="0"/>
          <w:sz w:val="25"/>
          <w:szCs w:val="25"/>
        </w:rPr>
        <w:t>git:</w:t>
      </w:r>
      <w:hyperlink r:id="rId2012" w:history="1">
        <w:r w:rsidRPr="00613BB9">
          <w:rPr>
            <w:rFonts w:ascii="宋体" w:eastAsia="宋体" w:hAnsi="宋体" w:cs="Helvetica"/>
            <w:kern w:val="0"/>
            <w:sz w:val="25"/>
            <w:szCs w:val="25"/>
            <w:u w:val="single"/>
          </w:rPr>
          <w:t>http://git-scm.com/</w:t>
        </w:r>
      </w:hyperlink>
    </w:p>
    <w:p w14:paraId="230513E0" w14:textId="77777777" w:rsidR="008473CF" w:rsidRPr="00613BB9" w:rsidRDefault="008473CF" w:rsidP="008473CF">
      <w:pPr>
        <w:widowControl/>
        <w:spacing w:beforeAutospacing="1" w:afterAutospacing="1" w:line="384" w:lineRule="atLeast"/>
        <w:jc w:val="left"/>
        <w:rPr>
          <w:rFonts w:ascii="宋体" w:eastAsia="宋体" w:hAnsi="宋体" w:cs="Helvetica"/>
          <w:kern w:val="0"/>
          <w:sz w:val="25"/>
          <w:szCs w:val="25"/>
        </w:rPr>
      </w:pPr>
      <w:r w:rsidRPr="00613BB9">
        <w:rPr>
          <w:rFonts w:ascii="宋体" w:eastAsia="宋体" w:hAnsi="宋体" w:cs="Helvetica"/>
          <w:kern w:val="0"/>
          <w:sz w:val="25"/>
          <w:szCs w:val="25"/>
        </w:rPr>
        <w:t>python:</w:t>
      </w:r>
      <w:hyperlink r:id="rId2013" w:history="1">
        <w:r w:rsidRPr="00613BB9">
          <w:rPr>
            <w:rFonts w:ascii="宋体" w:eastAsia="宋体" w:hAnsi="宋体" w:cs="Helvetica"/>
            <w:kern w:val="0"/>
            <w:sz w:val="25"/>
            <w:szCs w:val="25"/>
            <w:u w:val="single"/>
          </w:rPr>
          <w:t>http://www.python.org/</w:t>
        </w:r>
      </w:hyperlink>
      <w:r w:rsidRPr="00613BB9">
        <w:rPr>
          <w:rFonts w:ascii="宋体" w:eastAsia="宋体" w:hAnsi="宋体" w:cs="Helvetica"/>
          <w:kern w:val="0"/>
          <w:sz w:val="25"/>
          <w:szCs w:val="25"/>
        </w:rPr>
        <w:t> </w:t>
      </w:r>
    </w:p>
    <w:p w14:paraId="14D84E52" w14:textId="77777777" w:rsidR="008473CF" w:rsidRPr="00613BB9" w:rsidRDefault="008473CF" w:rsidP="008473CF">
      <w:pPr>
        <w:widowControl/>
        <w:spacing w:beforeAutospacing="1" w:afterAutospacing="1" w:line="384" w:lineRule="atLeast"/>
        <w:jc w:val="left"/>
        <w:rPr>
          <w:rFonts w:ascii="宋体" w:eastAsia="宋体" w:hAnsi="宋体" w:cs="Helvetica"/>
          <w:kern w:val="0"/>
          <w:sz w:val="25"/>
          <w:szCs w:val="25"/>
          <w:u w:val="single"/>
        </w:rPr>
      </w:pPr>
      <w:r w:rsidRPr="00613BB9">
        <w:rPr>
          <w:rFonts w:ascii="宋体" w:eastAsia="宋体" w:hAnsi="宋体" w:cs="Helvetica"/>
          <w:kern w:val="0"/>
          <w:sz w:val="25"/>
          <w:szCs w:val="25"/>
        </w:rPr>
        <w:t>pip:</w:t>
      </w:r>
      <w:hyperlink r:id="rId2014" w:history="1">
        <w:r w:rsidRPr="00613BB9">
          <w:rPr>
            <w:rFonts w:ascii="宋体" w:eastAsia="宋体" w:hAnsi="宋体" w:cs="Helvetica"/>
            <w:kern w:val="0"/>
            <w:sz w:val="25"/>
            <w:szCs w:val="25"/>
            <w:u w:val="single"/>
          </w:rPr>
          <w:t>https://pypi.python.org/pypi</w:t>
        </w:r>
      </w:hyperlink>
    </w:p>
    <w:p w14:paraId="49416061" w14:textId="77777777" w:rsidR="008473CF" w:rsidRPr="00613BB9" w:rsidRDefault="008473CF" w:rsidP="008473CF">
      <w:pPr>
        <w:widowControl/>
        <w:spacing w:beforeAutospacing="1" w:afterAutospacing="1" w:line="384" w:lineRule="atLeast"/>
        <w:jc w:val="left"/>
        <w:rPr>
          <w:rFonts w:ascii="宋体" w:eastAsia="宋体" w:hAnsi="宋体" w:cs="Helvetica"/>
          <w:kern w:val="0"/>
          <w:sz w:val="25"/>
          <w:szCs w:val="25"/>
          <w:u w:val="single"/>
        </w:rPr>
      </w:pPr>
      <w:r w:rsidRPr="00613BB9">
        <w:rPr>
          <w:rFonts w:ascii="宋体" w:eastAsia="宋体" w:hAnsi="宋体" w:cs="Helvetica"/>
          <w:kern w:val="0"/>
          <w:sz w:val="25"/>
          <w:szCs w:val="25"/>
        </w:rPr>
        <w:lastRenderedPageBreak/>
        <w:t>pelican:</w:t>
      </w:r>
      <w:hyperlink r:id="rId2015" w:history="1">
        <w:r w:rsidRPr="00613BB9">
          <w:rPr>
            <w:rFonts w:ascii="宋体" w:eastAsia="宋体" w:hAnsi="宋体" w:cs="Helvetica"/>
            <w:kern w:val="0"/>
            <w:sz w:val="25"/>
            <w:szCs w:val="25"/>
            <w:u w:val="single"/>
          </w:rPr>
          <w:t>http://blog.getpelican.com/</w:t>
        </w:r>
      </w:hyperlink>
    </w:p>
    <w:p w14:paraId="6C1B32BE" w14:textId="77777777" w:rsidR="008473CF" w:rsidRPr="00613BB9" w:rsidRDefault="008473CF" w:rsidP="008473CF">
      <w:pPr>
        <w:widowControl/>
        <w:spacing w:beforeAutospacing="1" w:afterAutospacing="1" w:line="384" w:lineRule="atLeast"/>
        <w:jc w:val="left"/>
        <w:rPr>
          <w:rFonts w:ascii="宋体" w:eastAsia="宋体" w:hAnsi="宋体" w:cs="Helvetica"/>
          <w:kern w:val="0"/>
          <w:sz w:val="25"/>
          <w:szCs w:val="25"/>
        </w:rPr>
      </w:pPr>
      <w:r w:rsidRPr="00613BB9">
        <w:rPr>
          <w:rFonts w:ascii="宋体" w:eastAsia="宋体" w:hAnsi="宋体" w:cs="Helvetica"/>
          <w:kern w:val="0"/>
          <w:sz w:val="25"/>
          <w:szCs w:val="25"/>
        </w:rPr>
        <w:t>markdown:</w:t>
      </w:r>
      <w:hyperlink r:id="rId2016" w:history="1">
        <w:r w:rsidRPr="00613BB9">
          <w:rPr>
            <w:rFonts w:ascii="宋体" w:eastAsia="宋体" w:hAnsi="宋体" w:cs="Helvetica"/>
            <w:kern w:val="0"/>
            <w:sz w:val="25"/>
            <w:szCs w:val="25"/>
            <w:u w:val="single"/>
          </w:rPr>
          <w:t>http://daringfireball.net/projects/markdown/syntax</w:t>
        </w:r>
      </w:hyperlink>
    </w:p>
    <w:p w14:paraId="50702225" w14:textId="78DAD229" w:rsidR="006A2F61" w:rsidRPr="00613BB9" w:rsidRDefault="006A2F61">
      <w:pPr>
        <w:rPr>
          <w:rFonts w:ascii="宋体" w:eastAsia="宋体" w:hAnsi="宋体"/>
        </w:rPr>
      </w:pPr>
    </w:p>
    <w:p w14:paraId="7DBD5E3C" w14:textId="64D52100" w:rsidR="006A2F61" w:rsidRPr="00613BB9" w:rsidRDefault="006A2F61">
      <w:pPr>
        <w:rPr>
          <w:rFonts w:ascii="宋体" w:eastAsia="宋体" w:hAnsi="宋体"/>
        </w:rPr>
      </w:pPr>
    </w:p>
    <w:p w14:paraId="60DC4FC2" w14:textId="29EF05C0" w:rsidR="00314D29" w:rsidRPr="00613BB9" w:rsidRDefault="00314D29" w:rsidP="00314D29">
      <w:pPr>
        <w:pStyle w:val="2"/>
      </w:pPr>
      <w:bookmarkStart w:id="399" w:name="_Toc46394994"/>
      <w:r w:rsidRPr="00613BB9">
        <w:t>Pelican</w:t>
      </w:r>
      <w:r w:rsidRPr="00314D29">
        <w:t xml:space="preserve"> </w:t>
      </w:r>
      <w:r w:rsidRPr="00613BB9">
        <w:t>Plugins</w:t>
      </w:r>
      <w:r w:rsidRPr="00613BB9">
        <w:rPr>
          <w:rFonts w:hint="eastAsia"/>
        </w:rPr>
        <w:t>资源</w:t>
      </w:r>
      <w:bookmarkEnd w:id="399"/>
    </w:p>
    <w:p w14:paraId="5F5FEAEB" w14:textId="7DC4251D" w:rsidR="006A2F61" w:rsidRPr="00613BB9" w:rsidRDefault="006A2F61">
      <w:pPr>
        <w:rPr>
          <w:rFonts w:ascii="宋体" w:eastAsia="宋体" w:hAnsi="宋体"/>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5"/>
        <w:gridCol w:w="6261"/>
      </w:tblGrid>
      <w:tr w:rsidR="00314D29" w:rsidRPr="00613BB9" w14:paraId="76B37B17" w14:textId="77777777" w:rsidTr="00E54E54">
        <w:trPr>
          <w:tblHeader/>
          <w:tblCellSpacing w:w="15" w:type="dxa"/>
        </w:trPr>
        <w:tc>
          <w:tcPr>
            <w:tcW w:w="0" w:type="auto"/>
            <w:vAlign w:val="center"/>
            <w:hideMark/>
          </w:tcPr>
          <w:p w14:paraId="0064517F" w14:textId="77777777" w:rsidR="00314D29" w:rsidRPr="00613BB9" w:rsidRDefault="00314D29" w:rsidP="00E54E54">
            <w:pPr>
              <w:jc w:val="center"/>
              <w:rPr>
                <w:rFonts w:ascii="宋体" w:eastAsia="宋体" w:hAnsi="宋体"/>
                <w:b/>
                <w:bCs/>
              </w:rPr>
            </w:pPr>
            <w:r w:rsidRPr="00613BB9">
              <w:rPr>
                <w:rFonts w:ascii="宋体" w:eastAsia="宋体" w:hAnsi="宋体"/>
                <w:b/>
                <w:bCs/>
              </w:rPr>
              <w:t>Plugin</w:t>
            </w:r>
          </w:p>
        </w:tc>
        <w:tc>
          <w:tcPr>
            <w:tcW w:w="0" w:type="auto"/>
            <w:vAlign w:val="center"/>
            <w:hideMark/>
          </w:tcPr>
          <w:p w14:paraId="23971954" w14:textId="77777777" w:rsidR="00314D29" w:rsidRPr="00613BB9" w:rsidRDefault="00314D29" w:rsidP="00E54E54">
            <w:pPr>
              <w:jc w:val="center"/>
              <w:rPr>
                <w:rFonts w:ascii="宋体" w:eastAsia="宋体" w:hAnsi="宋体"/>
                <w:b/>
                <w:bCs/>
              </w:rPr>
            </w:pPr>
            <w:r w:rsidRPr="00613BB9">
              <w:rPr>
                <w:rFonts w:ascii="宋体" w:eastAsia="宋体" w:hAnsi="宋体"/>
                <w:b/>
                <w:bCs/>
              </w:rPr>
              <w:t>Description</w:t>
            </w:r>
          </w:p>
        </w:tc>
      </w:tr>
      <w:tr w:rsidR="00314D29" w:rsidRPr="00613BB9" w14:paraId="06DA4D7B" w14:textId="77777777" w:rsidTr="00E54E54">
        <w:trPr>
          <w:tblCellSpacing w:w="15" w:type="dxa"/>
        </w:trPr>
        <w:tc>
          <w:tcPr>
            <w:tcW w:w="0" w:type="auto"/>
            <w:vAlign w:val="center"/>
            <w:hideMark/>
          </w:tcPr>
          <w:p w14:paraId="5E8605D5" w14:textId="77777777" w:rsidR="00314D29" w:rsidRPr="00613BB9" w:rsidRDefault="00314D29" w:rsidP="00E54E54">
            <w:pPr>
              <w:jc w:val="left"/>
              <w:rPr>
                <w:rFonts w:ascii="宋体" w:eastAsia="宋体" w:hAnsi="宋体"/>
              </w:rPr>
            </w:pPr>
            <w:r w:rsidRPr="00613BB9">
              <w:rPr>
                <w:rFonts w:ascii="宋体" w:eastAsia="宋体" w:hAnsi="宋体"/>
              </w:rPr>
              <w:t>Ace Editor</w:t>
            </w:r>
          </w:p>
        </w:tc>
        <w:tc>
          <w:tcPr>
            <w:tcW w:w="0" w:type="auto"/>
            <w:vAlign w:val="center"/>
            <w:hideMark/>
          </w:tcPr>
          <w:p w14:paraId="569AAC8C" w14:textId="77777777" w:rsidR="00314D29" w:rsidRPr="00613BB9" w:rsidRDefault="00314D29" w:rsidP="00E54E54">
            <w:pPr>
              <w:rPr>
                <w:rFonts w:ascii="宋体" w:eastAsia="宋体" w:hAnsi="宋体"/>
              </w:rPr>
            </w:pPr>
            <w:r w:rsidRPr="00613BB9">
              <w:rPr>
                <w:rFonts w:ascii="宋体" w:eastAsia="宋体" w:hAnsi="宋体"/>
              </w:rPr>
              <w:t xml:space="preserve">Replace default </w:t>
            </w:r>
            <w:r w:rsidRPr="00613BB9">
              <w:rPr>
                <w:rStyle w:val="a6"/>
                <w:rFonts w:ascii="宋体" w:eastAsia="宋体" w:hAnsi="宋体"/>
              </w:rPr>
              <w:t>&lt;code&gt;</w:t>
            </w:r>
            <w:r w:rsidRPr="00613BB9">
              <w:rPr>
                <w:rFonts w:ascii="宋体" w:eastAsia="宋体" w:hAnsi="宋体"/>
              </w:rPr>
              <w:t xml:space="preserve"> by an </w:t>
            </w:r>
            <w:hyperlink r:id="rId2017" w:history="1">
              <w:r w:rsidRPr="00613BB9">
                <w:rPr>
                  <w:rStyle w:val="a4"/>
                  <w:rFonts w:ascii="宋体" w:eastAsia="宋体" w:hAnsi="宋体"/>
                  <w:color w:val="auto"/>
                </w:rPr>
                <w:t>Ace</w:t>
              </w:r>
            </w:hyperlink>
            <w:r w:rsidRPr="00613BB9">
              <w:rPr>
                <w:rFonts w:ascii="宋体" w:eastAsia="宋体" w:hAnsi="宋体"/>
              </w:rPr>
              <w:t xml:space="preserve"> code editor with settings configure on pelicanconf.py.</w:t>
            </w:r>
          </w:p>
        </w:tc>
      </w:tr>
      <w:tr w:rsidR="00314D29" w:rsidRPr="00613BB9" w14:paraId="61342E87" w14:textId="77777777" w:rsidTr="00E54E54">
        <w:trPr>
          <w:tblCellSpacing w:w="15" w:type="dxa"/>
        </w:trPr>
        <w:tc>
          <w:tcPr>
            <w:tcW w:w="0" w:type="auto"/>
            <w:vAlign w:val="center"/>
            <w:hideMark/>
          </w:tcPr>
          <w:p w14:paraId="7FDB1A42" w14:textId="77777777" w:rsidR="00314D29" w:rsidRPr="00613BB9" w:rsidRDefault="00314D29" w:rsidP="00E54E54">
            <w:pPr>
              <w:rPr>
                <w:rFonts w:ascii="宋体" w:eastAsia="宋体" w:hAnsi="宋体"/>
              </w:rPr>
            </w:pPr>
            <w:r w:rsidRPr="00613BB9">
              <w:rPr>
                <w:rFonts w:ascii="宋体" w:eastAsia="宋体" w:hAnsi="宋体"/>
              </w:rPr>
              <w:t>Always modified</w:t>
            </w:r>
          </w:p>
        </w:tc>
        <w:tc>
          <w:tcPr>
            <w:tcW w:w="0" w:type="auto"/>
            <w:vAlign w:val="center"/>
            <w:hideMark/>
          </w:tcPr>
          <w:p w14:paraId="138B471F" w14:textId="77777777" w:rsidR="00314D29" w:rsidRPr="00613BB9" w:rsidRDefault="00314D29" w:rsidP="00E54E54">
            <w:pPr>
              <w:rPr>
                <w:rFonts w:ascii="宋体" w:eastAsia="宋体" w:hAnsi="宋体"/>
              </w:rPr>
            </w:pPr>
            <w:r w:rsidRPr="00613BB9">
              <w:rPr>
                <w:rFonts w:ascii="宋体" w:eastAsia="宋体" w:hAnsi="宋体"/>
              </w:rPr>
              <w:t>Copy created date metadata into modified date for easy "latest updates" indexes</w:t>
            </w:r>
          </w:p>
        </w:tc>
      </w:tr>
      <w:tr w:rsidR="00314D29" w:rsidRPr="00613BB9" w14:paraId="23D1B37E" w14:textId="77777777" w:rsidTr="00E54E54">
        <w:trPr>
          <w:tblCellSpacing w:w="15" w:type="dxa"/>
        </w:trPr>
        <w:tc>
          <w:tcPr>
            <w:tcW w:w="0" w:type="auto"/>
            <w:vAlign w:val="center"/>
            <w:hideMark/>
          </w:tcPr>
          <w:p w14:paraId="29E9C8B6" w14:textId="77777777" w:rsidR="00314D29" w:rsidRPr="00613BB9" w:rsidRDefault="00314D29" w:rsidP="00E54E54">
            <w:pPr>
              <w:rPr>
                <w:rFonts w:ascii="宋体" w:eastAsia="宋体" w:hAnsi="宋体"/>
              </w:rPr>
            </w:pPr>
            <w:r w:rsidRPr="00613BB9">
              <w:rPr>
                <w:rFonts w:ascii="宋体" w:eastAsia="宋体" w:hAnsi="宋体"/>
              </w:rPr>
              <w:t>AsciiDoc reader</w:t>
            </w:r>
          </w:p>
        </w:tc>
        <w:tc>
          <w:tcPr>
            <w:tcW w:w="0" w:type="auto"/>
            <w:vAlign w:val="center"/>
            <w:hideMark/>
          </w:tcPr>
          <w:p w14:paraId="08C5B587" w14:textId="77777777" w:rsidR="00314D29" w:rsidRPr="00613BB9" w:rsidRDefault="00314D29" w:rsidP="00E54E54">
            <w:pPr>
              <w:rPr>
                <w:rFonts w:ascii="宋体" w:eastAsia="宋体" w:hAnsi="宋体"/>
              </w:rPr>
            </w:pPr>
            <w:r w:rsidRPr="00613BB9">
              <w:rPr>
                <w:rFonts w:ascii="宋体" w:eastAsia="宋体" w:hAnsi="宋体"/>
              </w:rPr>
              <w:t>Use AsciiDoc to write your posts.</w:t>
            </w:r>
          </w:p>
        </w:tc>
      </w:tr>
      <w:tr w:rsidR="00314D29" w:rsidRPr="00613BB9" w14:paraId="6FD12BF1" w14:textId="77777777" w:rsidTr="00E54E54">
        <w:trPr>
          <w:tblCellSpacing w:w="15" w:type="dxa"/>
        </w:trPr>
        <w:tc>
          <w:tcPr>
            <w:tcW w:w="0" w:type="auto"/>
            <w:vAlign w:val="center"/>
            <w:hideMark/>
          </w:tcPr>
          <w:p w14:paraId="3EDFAC22" w14:textId="77777777" w:rsidR="00314D29" w:rsidRPr="00613BB9" w:rsidRDefault="00314D29" w:rsidP="00E54E54">
            <w:pPr>
              <w:rPr>
                <w:rFonts w:ascii="宋体" w:eastAsia="宋体" w:hAnsi="宋体"/>
              </w:rPr>
            </w:pPr>
            <w:r w:rsidRPr="00613BB9">
              <w:rPr>
                <w:rFonts w:ascii="宋体" w:eastAsia="宋体" w:hAnsi="宋体"/>
              </w:rPr>
              <w:t>Asset management</w:t>
            </w:r>
          </w:p>
        </w:tc>
        <w:tc>
          <w:tcPr>
            <w:tcW w:w="0" w:type="auto"/>
            <w:vAlign w:val="center"/>
            <w:hideMark/>
          </w:tcPr>
          <w:p w14:paraId="25DB7982" w14:textId="77777777" w:rsidR="00314D29" w:rsidRPr="00613BB9" w:rsidRDefault="00314D29" w:rsidP="00E54E54">
            <w:pPr>
              <w:rPr>
                <w:rFonts w:ascii="宋体" w:eastAsia="宋体" w:hAnsi="宋体"/>
              </w:rPr>
            </w:pPr>
            <w:r w:rsidRPr="00613BB9">
              <w:rPr>
                <w:rFonts w:ascii="宋体" w:eastAsia="宋体" w:hAnsi="宋体"/>
              </w:rPr>
              <w:t>Use the Webassets module to manage assets such as CSS and JS files.</w:t>
            </w:r>
          </w:p>
        </w:tc>
      </w:tr>
      <w:tr w:rsidR="00314D29" w:rsidRPr="00613BB9" w14:paraId="314E046C" w14:textId="77777777" w:rsidTr="00E54E54">
        <w:trPr>
          <w:tblCellSpacing w:w="15" w:type="dxa"/>
        </w:trPr>
        <w:tc>
          <w:tcPr>
            <w:tcW w:w="0" w:type="auto"/>
            <w:vAlign w:val="center"/>
            <w:hideMark/>
          </w:tcPr>
          <w:p w14:paraId="468FB3D6" w14:textId="77777777" w:rsidR="00314D29" w:rsidRPr="00613BB9" w:rsidRDefault="00314D29" w:rsidP="00E54E54">
            <w:pPr>
              <w:rPr>
                <w:rFonts w:ascii="宋体" w:eastAsia="宋体" w:hAnsi="宋体"/>
              </w:rPr>
            </w:pPr>
            <w:r w:rsidRPr="00613BB9">
              <w:rPr>
                <w:rFonts w:ascii="宋体" w:eastAsia="宋体" w:hAnsi="宋体"/>
              </w:rPr>
              <w:t>Auto Pages</w:t>
            </w:r>
          </w:p>
        </w:tc>
        <w:tc>
          <w:tcPr>
            <w:tcW w:w="0" w:type="auto"/>
            <w:vAlign w:val="center"/>
            <w:hideMark/>
          </w:tcPr>
          <w:p w14:paraId="11F2F92E" w14:textId="77777777" w:rsidR="00314D29" w:rsidRPr="00613BB9" w:rsidRDefault="00314D29" w:rsidP="00E54E54">
            <w:pPr>
              <w:rPr>
                <w:rFonts w:ascii="宋体" w:eastAsia="宋体" w:hAnsi="宋体"/>
              </w:rPr>
            </w:pPr>
            <w:r w:rsidRPr="00613BB9">
              <w:rPr>
                <w:rFonts w:ascii="宋体" w:eastAsia="宋体" w:hAnsi="宋体"/>
              </w:rPr>
              <w:t>Generate custom content for generated Author, Category, and Tag pages (e.g. author biography)</w:t>
            </w:r>
          </w:p>
        </w:tc>
      </w:tr>
      <w:tr w:rsidR="00314D29" w:rsidRPr="00613BB9" w14:paraId="63B055D0" w14:textId="77777777" w:rsidTr="00E54E54">
        <w:trPr>
          <w:tblCellSpacing w:w="15" w:type="dxa"/>
        </w:trPr>
        <w:tc>
          <w:tcPr>
            <w:tcW w:w="0" w:type="auto"/>
            <w:vAlign w:val="center"/>
            <w:hideMark/>
          </w:tcPr>
          <w:p w14:paraId="190C6B3E" w14:textId="77777777" w:rsidR="00314D29" w:rsidRPr="00613BB9" w:rsidRDefault="00314D29" w:rsidP="00E54E54">
            <w:pPr>
              <w:rPr>
                <w:rFonts w:ascii="宋体" w:eastAsia="宋体" w:hAnsi="宋体"/>
              </w:rPr>
            </w:pPr>
            <w:r w:rsidRPr="00613BB9">
              <w:rPr>
                <w:rFonts w:ascii="宋体" w:eastAsia="宋体" w:hAnsi="宋体"/>
              </w:rPr>
              <w:t>Backref Translate</w:t>
            </w:r>
          </w:p>
        </w:tc>
        <w:tc>
          <w:tcPr>
            <w:tcW w:w="0" w:type="auto"/>
            <w:vAlign w:val="center"/>
            <w:hideMark/>
          </w:tcPr>
          <w:p w14:paraId="0C7AF25B" w14:textId="77777777" w:rsidR="00314D29" w:rsidRPr="00613BB9" w:rsidRDefault="00314D29" w:rsidP="00E54E54">
            <w:pPr>
              <w:rPr>
                <w:rFonts w:ascii="宋体" w:eastAsia="宋体" w:hAnsi="宋体"/>
              </w:rPr>
            </w:pPr>
            <w:r w:rsidRPr="00613BB9">
              <w:rPr>
                <w:rFonts w:ascii="宋体" w:eastAsia="宋体" w:hAnsi="宋体"/>
              </w:rPr>
              <w:t>Add a new attribute (</w:t>
            </w:r>
            <w:r w:rsidRPr="00613BB9">
              <w:rPr>
                <w:rStyle w:val="HTML1"/>
              </w:rPr>
              <w:t>is_translation_of</w:t>
            </w:r>
            <w:r w:rsidRPr="00613BB9">
              <w:rPr>
                <w:rFonts w:ascii="宋体" w:eastAsia="宋体" w:hAnsi="宋体"/>
              </w:rPr>
              <w:t>) to every article/page (which is a translation) pointing back to the original article/page which is being translated</w:t>
            </w:r>
          </w:p>
        </w:tc>
      </w:tr>
      <w:tr w:rsidR="00314D29" w:rsidRPr="00613BB9" w14:paraId="409D7FF0" w14:textId="77777777" w:rsidTr="00E54E54">
        <w:trPr>
          <w:tblCellSpacing w:w="15" w:type="dxa"/>
        </w:trPr>
        <w:tc>
          <w:tcPr>
            <w:tcW w:w="0" w:type="auto"/>
            <w:vAlign w:val="center"/>
            <w:hideMark/>
          </w:tcPr>
          <w:p w14:paraId="7ED8F4B6" w14:textId="77777777" w:rsidR="00314D29" w:rsidRPr="00613BB9" w:rsidRDefault="00314D29" w:rsidP="00E54E54">
            <w:pPr>
              <w:rPr>
                <w:rFonts w:ascii="宋体" w:eastAsia="宋体" w:hAnsi="宋体"/>
              </w:rPr>
            </w:pPr>
            <w:r w:rsidRPr="00613BB9">
              <w:rPr>
                <w:rFonts w:ascii="宋体" w:eastAsia="宋体" w:hAnsi="宋体"/>
              </w:rPr>
              <w:t>Better code line numbers</w:t>
            </w:r>
          </w:p>
        </w:tc>
        <w:tc>
          <w:tcPr>
            <w:tcW w:w="0" w:type="auto"/>
            <w:vAlign w:val="center"/>
            <w:hideMark/>
          </w:tcPr>
          <w:p w14:paraId="6430D663" w14:textId="77777777" w:rsidR="00314D29" w:rsidRPr="00613BB9" w:rsidRDefault="00314D29" w:rsidP="00E54E54">
            <w:pPr>
              <w:rPr>
                <w:rFonts w:ascii="宋体" w:eastAsia="宋体" w:hAnsi="宋体"/>
              </w:rPr>
            </w:pPr>
            <w:r w:rsidRPr="00613BB9">
              <w:rPr>
                <w:rFonts w:ascii="宋体" w:eastAsia="宋体" w:hAnsi="宋体"/>
              </w:rPr>
              <w:t>Allow code blocks with line numbers to wrap</w:t>
            </w:r>
          </w:p>
        </w:tc>
      </w:tr>
      <w:tr w:rsidR="00314D29" w:rsidRPr="00613BB9" w14:paraId="5DF721C4" w14:textId="77777777" w:rsidTr="00E54E54">
        <w:trPr>
          <w:tblCellSpacing w:w="15" w:type="dxa"/>
        </w:trPr>
        <w:tc>
          <w:tcPr>
            <w:tcW w:w="0" w:type="auto"/>
            <w:vAlign w:val="center"/>
            <w:hideMark/>
          </w:tcPr>
          <w:p w14:paraId="7541EA35" w14:textId="77777777" w:rsidR="00314D29" w:rsidRPr="00613BB9" w:rsidRDefault="00314D29" w:rsidP="00E54E54">
            <w:pPr>
              <w:rPr>
                <w:rFonts w:ascii="宋体" w:eastAsia="宋体" w:hAnsi="宋体"/>
              </w:rPr>
            </w:pPr>
            <w:r w:rsidRPr="00613BB9">
              <w:rPr>
                <w:rFonts w:ascii="宋体" w:eastAsia="宋体" w:hAnsi="宋体"/>
              </w:rPr>
              <w:t>Better code samples</w:t>
            </w:r>
          </w:p>
        </w:tc>
        <w:tc>
          <w:tcPr>
            <w:tcW w:w="0" w:type="auto"/>
            <w:vAlign w:val="center"/>
            <w:hideMark/>
          </w:tcPr>
          <w:p w14:paraId="7CC2F327" w14:textId="77777777" w:rsidR="00314D29" w:rsidRPr="00613BB9" w:rsidRDefault="00314D29" w:rsidP="00E54E54">
            <w:pPr>
              <w:rPr>
                <w:rFonts w:ascii="宋体" w:eastAsia="宋体" w:hAnsi="宋体"/>
              </w:rPr>
            </w:pPr>
            <w:r w:rsidRPr="00613BB9">
              <w:rPr>
                <w:rFonts w:ascii="宋体" w:eastAsia="宋体" w:hAnsi="宋体"/>
              </w:rPr>
              <w:t xml:space="preserve">Wraps </w:t>
            </w:r>
            <w:r w:rsidRPr="00613BB9">
              <w:rPr>
                <w:rStyle w:val="HTML1"/>
              </w:rPr>
              <w:t>table</w:t>
            </w:r>
            <w:r w:rsidRPr="00613BB9">
              <w:rPr>
                <w:rFonts w:ascii="宋体" w:eastAsia="宋体" w:hAnsi="宋体"/>
              </w:rPr>
              <w:t xml:space="preserve"> blocks with </w:t>
            </w:r>
            <w:r w:rsidRPr="00613BB9">
              <w:rPr>
                <w:rStyle w:val="HTML1"/>
              </w:rPr>
              <w:t>div &gt; .hilitewrapper &gt; .codehilitetable</w:t>
            </w:r>
            <w:r w:rsidRPr="00613BB9">
              <w:rPr>
                <w:rFonts w:ascii="宋体" w:eastAsia="宋体" w:hAnsi="宋体"/>
              </w:rPr>
              <w:t xml:space="preserve"> class attribute, allowing for scrollable code blocks.</w:t>
            </w:r>
          </w:p>
        </w:tc>
      </w:tr>
      <w:tr w:rsidR="00314D29" w:rsidRPr="00613BB9" w14:paraId="63A080FC" w14:textId="77777777" w:rsidTr="00E54E54">
        <w:trPr>
          <w:tblCellSpacing w:w="15" w:type="dxa"/>
        </w:trPr>
        <w:tc>
          <w:tcPr>
            <w:tcW w:w="0" w:type="auto"/>
            <w:vAlign w:val="center"/>
            <w:hideMark/>
          </w:tcPr>
          <w:p w14:paraId="6CD74D1E" w14:textId="77777777" w:rsidR="00314D29" w:rsidRPr="00613BB9" w:rsidRDefault="00314D29" w:rsidP="00E54E54">
            <w:pPr>
              <w:rPr>
                <w:rFonts w:ascii="宋体" w:eastAsia="宋体" w:hAnsi="宋体"/>
              </w:rPr>
            </w:pPr>
            <w:r w:rsidRPr="00613BB9">
              <w:rPr>
                <w:rFonts w:ascii="宋体" w:eastAsia="宋体" w:hAnsi="宋体"/>
              </w:rPr>
              <w:t>Better figures/samples</w:t>
            </w:r>
          </w:p>
        </w:tc>
        <w:tc>
          <w:tcPr>
            <w:tcW w:w="0" w:type="auto"/>
            <w:vAlign w:val="center"/>
            <w:hideMark/>
          </w:tcPr>
          <w:p w14:paraId="1AB66DD7" w14:textId="77777777" w:rsidR="00314D29" w:rsidRPr="00613BB9" w:rsidRDefault="00314D29" w:rsidP="00E54E54">
            <w:pPr>
              <w:rPr>
                <w:rFonts w:ascii="宋体" w:eastAsia="宋体" w:hAnsi="宋体"/>
              </w:rPr>
            </w:pPr>
            <w:r w:rsidRPr="00613BB9">
              <w:rPr>
                <w:rFonts w:ascii="宋体" w:eastAsia="宋体" w:hAnsi="宋体"/>
              </w:rPr>
              <w:t xml:space="preserve">Adds a </w:t>
            </w:r>
            <w:r w:rsidRPr="00613BB9">
              <w:rPr>
                <w:rStyle w:val="HTML1"/>
              </w:rPr>
              <w:t>style="width: ???px; height: auto;"</w:t>
            </w:r>
            <w:r w:rsidRPr="00613BB9">
              <w:rPr>
                <w:rFonts w:ascii="宋体" w:eastAsia="宋体" w:hAnsi="宋体"/>
              </w:rPr>
              <w:t xml:space="preserve"> attribute to any </w:t>
            </w:r>
            <w:r w:rsidRPr="00613BB9">
              <w:rPr>
                <w:rStyle w:val="HTML1"/>
              </w:rPr>
              <w:t>&lt;img&gt;</w:t>
            </w:r>
            <w:r w:rsidRPr="00613BB9">
              <w:rPr>
                <w:rFonts w:ascii="宋体" w:eastAsia="宋体" w:hAnsi="宋体"/>
              </w:rPr>
              <w:t xml:space="preserve"> tags in the content</w:t>
            </w:r>
          </w:p>
        </w:tc>
      </w:tr>
      <w:tr w:rsidR="00314D29" w:rsidRPr="00613BB9" w14:paraId="546430C7" w14:textId="77777777" w:rsidTr="00E54E54">
        <w:trPr>
          <w:tblCellSpacing w:w="15" w:type="dxa"/>
        </w:trPr>
        <w:tc>
          <w:tcPr>
            <w:tcW w:w="0" w:type="auto"/>
            <w:vAlign w:val="center"/>
            <w:hideMark/>
          </w:tcPr>
          <w:p w14:paraId="1F812003" w14:textId="77777777" w:rsidR="00314D29" w:rsidRPr="00613BB9" w:rsidRDefault="00314D29" w:rsidP="00E54E54">
            <w:pPr>
              <w:rPr>
                <w:rFonts w:ascii="宋体" w:eastAsia="宋体" w:hAnsi="宋体"/>
              </w:rPr>
            </w:pPr>
            <w:r w:rsidRPr="00613BB9">
              <w:rPr>
                <w:rFonts w:ascii="宋体" w:eastAsia="宋体" w:hAnsi="宋体"/>
              </w:rPr>
              <w:t>bootstrap-rst</w:t>
            </w:r>
          </w:p>
        </w:tc>
        <w:tc>
          <w:tcPr>
            <w:tcW w:w="0" w:type="auto"/>
            <w:vAlign w:val="center"/>
            <w:hideMark/>
          </w:tcPr>
          <w:p w14:paraId="37B5CC1C" w14:textId="77777777" w:rsidR="00314D29" w:rsidRPr="00613BB9" w:rsidRDefault="00314D29" w:rsidP="00E54E54">
            <w:pPr>
              <w:rPr>
                <w:rFonts w:ascii="宋体" w:eastAsia="宋体" w:hAnsi="宋体"/>
              </w:rPr>
            </w:pPr>
            <w:r w:rsidRPr="00613BB9">
              <w:rPr>
                <w:rFonts w:ascii="宋体" w:eastAsia="宋体" w:hAnsi="宋体"/>
              </w:rPr>
              <w:t>Provides most (though not all) of Bootstrap's features as rst directives</w:t>
            </w:r>
          </w:p>
        </w:tc>
      </w:tr>
      <w:tr w:rsidR="00314D29" w:rsidRPr="00613BB9" w14:paraId="5BBE0362" w14:textId="77777777" w:rsidTr="00E54E54">
        <w:trPr>
          <w:tblCellSpacing w:w="15" w:type="dxa"/>
        </w:trPr>
        <w:tc>
          <w:tcPr>
            <w:tcW w:w="0" w:type="auto"/>
            <w:vAlign w:val="center"/>
            <w:hideMark/>
          </w:tcPr>
          <w:p w14:paraId="22B01DA2" w14:textId="77777777" w:rsidR="00314D29" w:rsidRPr="00613BB9" w:rsidRDefault="00314D29" w:rsidP="00E54E54">
            <w:pPr>
              <w:rPr>
                <w:rFonts w:ascii="宋体" w:eastAsia="宋体" w:hAnsi="宋体"/>
              </w:rPr>
            </w:pPr>
            <w:r w:rsidRPr="00613BB9">
              <w:rPr>
                <w:rFonts w:ascii="宋体" w:eastAsia="宋体" w:hAnsi="宋体"/>
              </w:rPr>
              <w:t>bootstrapify</w:t>
            </w:r>
          </w:p>
        </w:tc>
        <w:tc>
          <w:tcPr>
            <w:tcW w:w="0" w:type="auto"/>
            <w:vAlign w:val="center"/>
            <w:hideMark/>
          </w:tcPr>
          <w:p w14:paraId="596D9370" w14:textId="77777777" w:rsidR="00314D29" w:rsidRPr="00613BB9" w:rsidRDefault="00314D29" w:rsidP="00E54E54">
            <w:pPr>
              <w:rPr>
                <w:rFonts w:ascii="宋体" w:eastAsia="宋体" w:hAnsi="宋体"/>
              </w:rPr>
            </w:pPr>
            <w:r w:rsidRPr="00613BB9">
              <w:rPr>
                <w:rFonts w:ascii="宋体" w:eastAsia="宋体" w:hAnsi="宋体"/>
              </w:rPr>
              <w:t>Automatically add bootstraps default classes to your content</w:t>
            </w:r>
          </w:p>
        </w:tc>
      </w:tr>
      <w:tr w:rsidR="00314D29" w:rsidRPr="00613BB9" w14:paraId="3828329C" w14:textId="77777777" w:rsidTr="00E54E54">
        <w:trPr>
          <w:tblCellSpacing w:w="15" w:type="dxa"/>
        </w:trPr>
        <w:tc>
          <w:tcPr>
            <w:tcW w:w="0" w:type="auto"/>
            <w:vAlign w:val="center"/>
            <w:hideMark/>
          </w:tcPr>
          <w:p w14:paraId="23949C52" w14:textId="77777777" w:rsidR="00314D29" w:rsidRPr="00613BB9" w:rsidRDefault="00314D29" w:rsidP="00E54E54">
            <w:pPr>
              <w:rPr>
                <w:rFonts w:ascii="宋体" w:eastAsia="宋体" w:hAnsi="宋体"/>
              </w:rPr>
            </w:pPr>
            <w:r w:rsidRPr="00613BB9">
              <w:rPr>
                <w:rFonts w:ascii="宋体" w:eastAsia="宋体" w:hAnsi="宋体"/>
              </w:rPr>
              <w:t>Category Order</w:t>
            </w:r>
          </w:p>
        </w:tc>
        <w:tc>
          <w:tcPr>
            <w:tcW w:w="0" w:type="auto"/>
            <w:vAlign w:val="center"/>
            <w:hideMark/>
          </w:tcPr>
          <w:p w14:paraId="173DC7D7" w14:textId="77777777" w:rsidR="00314D29" w:rsidRPr="00613BB9" w:rsidRDefault="00314D29" w:rsidP="00E54E54">
            <w:pPr>
              <w:rPr>
                <w:rFonts w:ascii="宋体" w:eastAsia="宋体" w:hAnsi="宋体"/>
              </w:rPr>
            </w:pPr>
            <w:r w:rsidRPr="00613BB9">
              <w:rPr>
                <w:rFonts w:ascii="宋体" w:eastAsia="宋体" w:hAnsi="宋体"/>
              </w:rPr>
              <w:t>Order categories (and tags) by the number of articles in that category (or tag).</w:t>
            </w:r>
          </w:p>
        </w:tc>
      </w:tr>
      <w:tr w:rsidR="00314D29" w:rsidRPr="00613BB9" w14:paraId="239D19C4" w14:textId="77777777" w:rsidTr="00E54E54">
        <w:trPr>
          <w:tblCellSpacing w:w="15" w:type="dxa"/>
        </w:trPr>
        <w:tc>
          <w:tcPr>
            <w:tcW w:w="0" w:type="auto"/>
            <w:vAlign w:val="center"/>
            <w:hideMark/>
          </w:tcPr>
          <w:p w14:paraId="792A6AA7" w14:textId="77777777" w:rsidR="00314D29" w:rsidRPr="00613BB9" w:rsidRDefault="00314D29" w:rsidP="00E54E54">
            <w:pPr>
              <w:rPr>
                <w:rFonts w:ascii="宋体" w:eastAsia="宋体" w:hAnsi="宋体"/>
              </w:rPr>
            </w:pPr>
            <w:r w:rsidRPr="00613BB9">
              <w:rPr>
                <w:rFonts w:ascii="宋体" w:eastAsia="宋体" w:hAnsi="宋体"/>
              </w:rPr>
              <w:t>CJK auto spacing</w:t>
            </w:r>
          </w:p>
        </w:tc>
        <w:tc>
          <w:tcPr>
            <w:tcW w:w="0" w:type="auto"/>
            <w:vAlign w:val="center"/>
            <w:hideMark/>
          </w:tcPr>
          <w:p w14:paraId="6B4A7CA8" w14:textId="77777777" w:rsidR="00314D29" w:rsidRPr="00613BB9" w:rsidRDefault="00314D29" w:rsidP="00E54E54">
            <w:pPr>
              <w:rPr>
                <w:rFonts w:ascii="宋体" w:eastAsia="宋体" w:hAnsi="宋体"/>
              </w:rPr>
            </w:pPr>
            <w:r w:rsidRPr="00613BB9">
              <w:rPr>
                <w:rFonts w:ascii="宋体" w:eastAsia="宋体" w:hAnsi="宋体"/>
              </w:rPr>
              <w:t>Inserts spaces between Chinese/Japanese/Korean characters and English words</w:t>
            </w:r>
          </w:p>
        </w:tc>
      </w:tr>
      <w:tr w:rsidR="00314D29" w:rsidRPr="00613BB9" w14:paraId="5E7D0E80" w14:textId="77777777" w:rsidTr="00E54E54">
        <w:trPr>
          <w:tblCellSpacing w:w="15" w:type="dxa"/>
        </w:trPr>
        <w:tc>
          <w:tcPr>
            <w:tcW w:w="0" w:type="auto"/>
            <w:vAlign w:val="center"/>
            <w:hideMark/>
          </w:tcPr>
          <w:p w14:paraId="5CF23ADC" w14:textId="77777777" w:rsidR="00314D29" w:rsidRPr="00613BB9" w:rsidRDefault="00314D29" w:rsidP="00E54E54">
            <w:pPr>
              <w:rPr>
                <w:rFonts w:ascii="宋体" w:eastAsia="宋体" w:hAnsi="宋体"/>
              </w:rPr>
            </w:pPr>
            <w:r w:rsidRPr="00613BB9">
              <w:rPr>
                <w:rFonts w:ascii="宋体" w:eastAsia="宋体" w:hAnsi="宋体"/>
              </w:rPr>
              <w:t>Clean summary</w:t>
            </w:r>
          </w:p>
        </w:tc>
        <w:tc>
          <w:tcPr>
            <w:tcW w:w="0" w:type="auto"/>
            <w:vAlign w:val="center"/>
            <w:hideMark/>
          </w:tcPr>
          <w:p w14:paraId="53C8EEC6" w14:textId="77777777" w:rsidR="00314D29" w:rsidRPr="00613BB9" w:rsidRDefault="00314D29" w:rsidP="00E54E54">
            <w:pPr>
              <w:rPr>
                <w:rFonts w:ascii="宋体" w:eastAsia="宋体" w:hAnsi="宋体"/>
              </w:rPr>
            </w:pPr>
            <w:r w:rsidRPr="00613BB9">
              <w:rPr>
                <w:rFonts w:ascii="宋体" w:eastAsia="宋体" w:hAnsi="宋体"/>
              </w:rPr>
              <w:t>Cleans your summary of excess images</w:t>
            </w:r>
          </w:p>
        </w:tc>
      </w:tr>
      <w:tr w:rsidR="00314D29" w:rsidRPr="00613BB9" w14:paraId="4B356137" w14:textId="77777777" w:rsidTr="00E54E54">
        <w:trPr>
          <w:tblCellSpacing w:w="15" w:type="dxa"/>
        </w:trPr>
        <w:tc>
          <w:tcPr>
            <w:tcW w:w="0" w:type="auto"/>
            <w:vAlign w:val="center"/>
            <w:hideMark/>
          </w:tcPr>
          <w:p w14:paraId="7EA225E7" w14:textId="77777777" w:rsidR="00314D29" w:rsidRPr="00613BB9" w:rsidRDefault="00314D29" w:rsidP="00E54E54">
            <w:pPr>
              <w:rPr>
                <w:rFonts w:ascii="宋体" w:eastAsia="宋体" w:hAnsi="宋体"/>
              </w:rPr>
            </w:pPr>
            <w:r w:rsidRPr="00613BB9">
              <w:rPr>
                <w:rFonts w:ascii="宋体" w:eastAsia="宋体" w:hAnsi="宋体"/>
              </w:rPr>
              <w:t>Code include</w:t>
            </w:r>
          </w:p>
        </w:tc>
        <w:tc>
          <w:tcPr>
            <w:tcW w:w="0" w:type="auto"/>
            <w:vAlign w:val="center"/>
            <w:hideMark/>
          </w:tcPr>
          <w:p w14:paraId="2D951438" w14:textId="77777777" w:rsidR="00314D29" w:rsidRPr="00613BB9" w:rsidRDefault="00314D29" w:rsidP="00E54E54">
            <w:pPr>
              <w:rPr>
                <w:rFonts w:ascii="宋体" w:eastAsia="宋体" w:hAnsi="宋体"/>
              </w:rPr>
            </w:pPr>
            <w:r w:rsidRPr="00613BB9">
              <w:rPr>
                <w:rFonts w:ascii="宋体" w:eastAsia="宋体" w:hAnsi="宋体"/>
              </w:rPr>
              <w:t>Includes Pygments highlighted code in reStructuredText</w:t>
            </w:r>
          </w:p>
        </w:tc>
      </w:tr>
      <w:tr w:rsidR="00314D29" w:rsidRPr="00613BB9" w14:paraId="7180A54C" w14:textId="77777777" w:rsidTr="00E54E54">
        <w:trPr>
          <w:tblCellSpacing w:w="15" w:type="dxa"/>
        </w:trPr>
        <w:tc>
          <w:tcPr>
            <w:tcW w:w="0" w:type="auto"/>
            <w:vAlign w:val="center"/>
            <w:hideMark/>
          </w:tcPr>
          <w:p w14:paraId="59DF4FA6" w14:textId="77777777" w:rsidR="00314D29" w:rsidRPr="00613BB9" w:rsidRDefault="00314D29" w:rsidP="00E54E54">
            <w:pPr>
              <w:rPr>
                <w:rFonts w:ascii="宋体" w:eastAsia="宋体" w:hAnsi="宋体"/>
              </w:rPr>
            </w:pPr>
            <w:r w:rsidRPr="00613BB9">
              <w:rPr>
                <w:rFonts w:ascii="宋体" w:eastAsia="宋体" w:hAnsi="宋体"/>
              </w:rPr>
              <w:lastRenderedPageBreak/>
              <w:t>Collate content</w:t>
            </w:r>
          </w:p>
        </w:tc>
        <w:tc>
          <w:tcPr>
            <w:tcW w:w="0" w:type="auto"/>
            <w:vAlign w:val="center"/>
            <w:hideMark/>
          </w:tcPr>
          <w:p w14:paraId="66FF76E2" w14:textId="77777777" w:rsidR="00314D29" w:rsidRPr="00613BB9" w:rsidRDefault="00314D29" w:rsidP="00E54E54">
            <w:pPr>
              <w:rPr>
                <w:rFonts w:ascii="宋体" w:eastAsia="宋体" w:hAnsi="宋体"/>
              </w:rPr>
            </w:pPr>
            <w:r w:rsidRPr="00613BB9">
              <w:rPr>
                <w:rFonts w:ascii="宋体" w:eastAsia="宋体" w:hAnsi="宋体"/>
              </w:rPr>
              <w:t xml:space="preserve">Makes categories of content available to the template as lists through a </w:t>
            </w:r>
            <w:r w:rsidRPr="00613BB9">
              <w:rPr>
                <w:rStyle w:val="HTML1"/>
              </w:rPr>
              <w:t>collations</w:t>
            </w:r>
            <w:r w:rsidRPr="00613BB9">
              <w:rPr>
                <w:rFonts w:ascii="宋体" w:eastAsia="宋体" w:hAnsi="宋体"/>
              </w:rPr>
              <w:t xml:space="preserve"> attribute</w:t>
            </w:r>
          </w:p>
        </w:tc>
      </w:tr>
      <w:tr w:rsidR="00314D29" w:rsidRPr="00613BB9" w14:paraId="08968AD3" w14:textId="77777777" w:rsidTr="00E54E54">
        <w:trPr>
          <w:tblCellSpacing w:w="15" w:type="dxa"/>
        </w:trPr>
        <w:tc>
          <w:tcPr>
            <w:tcW w:w="0" w:type="auto"/>
            <w:vAlign w:val="center"/>
            <w:hideMark/>
          </w:tcPr>
          <w:p w14:paraId="6F5255B5" w14:textId="77777777" w:rsidR="00314D29" w:rsidRPr="00613BB9" w:rsidRDefault="00314D29" w:rsidP="00E54E54">
            <w:pPr>
              <w:rPr>
                <w:rFonts w:ascii="宋体" w:eastAsia="宋体" w:hAnsi="宋体"/>
              </w:rPr>
            </w:pPr>
            <w:r w:rsidRPr="00613BB9">
              <w:rPr>
                <w:rFonts w:ascii="宋体" w:eastAsia="宋体" w:hAnsi="宋体"/>
              </w:rPr>
              <w:t>Creole reader</w:t>
            </w:r>
          </w:p>
        </w:tc>
        <w:tc>
          <w:tcPr>
            <w:tcW w:w="0" w:type="auto"/>
            <w:vAlign w:val="center"/>
            <w:hideMark/>
          </w:tcPr>
          <w:p w14:paraId="44AEFFC2" w14:textId="77777777" w:rsidR="00314D29" w:rsidRPr="00613BB9" w:rsidRDefault="00314D29" w:rsidP="00E54E54">
            <w:pPr>
              <w:rPr>
                <w:rFonts w:ascii="宋体" w:eastAsia="宋体" w:hAnsi="宋体"/>
              </w:rPr>
            </w:pPr>
            <w:r w:rsidRPr="00613BB9">
              <w:rPr>
                <w:rFonts w:ascii="宋体" w:eastAsia="宋体" w:hAnsi="宋体"/>
              </w:rPr>
              <w:t>Allows you to write your posts using the wikicreole syntax</w:t>
            </w:r>
          </w:p>
        </w:tc>
      </w:tr>
      <w:tr w:rsidR="00314D29" w:rsidRPr="00613BB9" w14:paraId="46F58404" w14:textId="77777777" w:rsidTr="00E54E54">
        <w:trPr>
          <w:tblCellSpacing w:w="15" w:type="dxa"/>
        </w:trPr>
        <w:tc>
          <w:tcPr>
            <w:tcW w:w="0" w:type="auto"/>
            <w:vAlign w:val="center"/>
            <w:hideMark/>
          </w:tcPr>
          <w:p w14:paraId="12586FDC" w14:textId="77777777" w:rsidR="00314D29" w:rsidRPr="00613BB9" w:rsidRDefault="00314D29" w:rsidP="00E54E54">
            <w:pPr>
              <w:rPr>
                <w:rFonts w:ascii="宋体" w:eastAsia="宋体" w:hAnsi="宋体"/>
              </w:rPr>
            </w:pPr>
            <w:r w:rsidRPr="00613BB9">
              <w:rPr>
                <w:rFonts w:ascii="宋体" w:eastAsia="宋体" w:hAnsi="宋体"/>
              </w:rPr>
              <w:t>CSS HTML JS Minify</w:t>
            </w:r>
          </w:p>
        </w:tc>
        <w:tc>
          <w:tcPr>
            <w:tcW w:w="0" w:type="auto"/>
            <w:vAlign w:val="center"/>
            <w:hideMark/>
          </w:tcPr>
          <w:p w14:paraId="65C80F08" w14:textId="77777777" w:rsidR="00314D29" w:rsidRPr="00613BB9" w:rsidRDefault="00314D29" w:rsidP="00E54E54">
            <w:pPr>
              <w:rPr>
                <w:rFonts w:ascii="宋体" w:eastAsia="宋体" w:hAnsi="宋体"/>
              </w:rPr>
            </w:pPr>
            <w:r w:rsidRPr="00613BB9">
              <w:rPr>
                <w:rFonts w:ascii="宋体" w:eastAsia="宋体" w:hAnsi="宋体"/>
              </w:rPr>
              <w:t>Minifies all CSS, HTML and JavaScript files in the output path after site generation.</w:t>
            </w:r>
          </w:p>
        </w:tc>
      </w:tr>
      <w:tr w:rsidR="00314D29" w:rsidRPr="00613BB9" w14:paraId="7F30CDE2" w14:textId="77777777" w:rsidTr="00E54E54">
        <w:trPr>
          <w:tblCellSpacing w:w="15" w:type="dxa"/>
        </w:trPr>
        <w:tc>
          <w:tcPr>
            <w:tcW w:w="0" w:type="auto"/>
            <w:vAlign w:val="center"/>
            <w:hideMark/>
          </w:tcPr>
          <w:p w14:paraId="53D66CB0" w14:textId="77777777" w:rsidR="00314D29" w:rsidRPr="00613BB9" w:rsidRDefault="00314D29" w:rsidP="00E54E54">
            <w:pPr>
              <w:rPr>
                <w:rFonts w:ascii="宋体" w:eastAsia="宋体" w:hAnsi="宋体"/>
              </w:rPr>
            </w:pPr>
            <w:r w:rsidRPr="00613BB9">
              <w:rPr>
                <w:rFonts w:ascii="宋体" w:eastAsia="宋体" w:hAnsi="宋体"/>
              </w:rPr>
              <w:t>Custom article URLs</w:t>
            </w:r>
          </w:p>
        </w:tc>
        <w:tc>
          <w:tcPr>
            <w:tcW w:w="0" w:type="auto"/>
            <w:vAlign w:val="center"/>
            <w:hideMark/>
          </w:tcPr>
          <w:p w14:paraId="6414709B" w14:textId="77777777" w:rsidR="00314D29" w:rsidRPr="00613BB9" w:rsidRDefault="00314D29" w:rsidP="00E54E54">
            <w:pPr>
              <w:rPr>
                <w:rFonts w:ascii="宋体" w:eastAsia="宋体" w:hAnsi="宋体"/>
              </w:rPr>
            </w:pPr>
            <w:r w:rsidRPr="00613BB9">
              <w:rPr>
                <w:rFonts w:ascii="宋体" w:eastAsia="宋体" w:hAnsi="宋体"/>
              </w:rPr>
              <w:t>Adds support for defining different default URLs for different categories</w:t>
            </w:r>
          </w:p>
        </w:tc>
      </w:tr>
      <w:tr w:rsidR="00314D29" w:rsidRPr="00613BB9" w14:paraId="0B717AB5" w14:textId="77777777" w:rsidTr="00E54E54">
        <w:trPr>
          <w:tblCellSpacing w:w="15" w:type="dxa"/>
        </w:trPr>
        <w:tc>
          <w:tcPr>
            <w:tcW w:w="0" w:type="auto"/>
            <w:vAlign w:val="center"/>
            <w:hideMark/>
          </w:tcPr>
          <w:p w14:paraId="0E5766AB" w14:textId="77777777" w:rsidR="00314D29" w:rsidRPr="00613BB9" w:rsidRDefault="00314D29" w:rsidP="00E54E54">
            <w:pPr>
              <w:rPr>
                <w:rFonts w:ascii="宋体" w:eastAsia="宋体" w:hAnsi="宋体"/>
              </w:rPr>
            </w:pPr>
            <w:r w:rsidRPr="00613BB9">
              <w:rPr>
                <w:rFonts w:ascii="宋体" w:eastAsia="宋体" w:hAnsi="宋体"/>
              </w:rPr>
              <w:t>CTags generator</w:t>
            </w:r>
          </w:p>
        </w:tc>
        <w:tc>
          <w:tcPr>
            <w:tcW w:w="0" w:type="auto"/>
            <w:vAlign w:val="center"/>
            <w:hideMark/>
          </w:tcPr>
          <w:p w14:paraId="4A0A627F" w14:textId="77777777" w:rsidR="00314D29" w:rsidRPr="00613BB9" w:rsidRDefault="00314D29" w:rsidP="00E54E54">
            <w:pPr>
              <w:rPr>
                <w:rFonts w:ascii="宋体" w:eastAsia="宋体" w:hAnsi="宋体"/>
              </w:rPr>
            </w:pPr>
            <w:r w:rsidRPr="00613BB9">
              <w:rPr>
                <w:rFonts w:ascii="宋体" w:eastAsia="宋体" w:hAnsi="宋体"/>
              </w:rPr>
              <w:t>Generates a "tags" file following the CTags in the "content/" directory, to provide autocompletion for code editors that support it.</w:t>
            </w:r>
          </w:p>
        </w:tc>
      </w:tr>
      <w:tr w:rsidR="00314D29" w:rsidRPr="00613BB9" w14:paraId="673CA409" w14:textId="77777777" w:rsidTr="00E54E54">
        <w:trPr>
          <w:tblCellSpacing w:w="15" w:type="dxa"/>
        </w:trPr>
        <w:tc>
          <w:tcPr>
            <w:tcW w:w="0" w:type="auto"/>
            <w:vAlign w:val="center"/>
            <w:hideMark/>
          </w:tcPr>
          <w:p w14:paraId="1B7D19B1" w14:textId="77777777" w:rsidR="00314D29" w:rsidRPr="00613BB9" w:rsidRDefault="00314D29" w:rsidP="00E54E54">
            <w:pPr>
              <w:rPr>
                <w:rFonts w:ascii="宋体" w:eastAsia="宋体" w:hAnsi="宋体"/>
              </w:rPr>
            </w:pPr>
            <w:r w:rsidRPr="00613BB9">
              <w:rPr>
                <w:rFonts w:ascii="宋体" w:eastAsia="宋体" w:hAnsi="宋体"/>
              </w:rPr>
              <w:t>Dateish</w:t>
            </w:r>
          </w:p>
        </w:tc>
        <w:tc>
          <w:tcPr>
            <w:tcW w:w="0" w:type="auto"/>
            <w:vAlign w:val="center"/>
            <w:hideMark/>
          </w:tcPr>
          <w:p w14:paraId="294F6E06" w14:textId="77777777" w:rsidR="00314D29" w:rsidRPr="00613BB9" w:rsidRDefault="00314D29" w:rsidP="00E54E54">
            <w:pPr>
              <w:rPr>
                <w:rFonts w:ascii="宋体" w:eastAsia="宋体" w:hAnsi="宋体"/>
              </w:rPr>
            </w:pPr>
            <w:r w:rsidRPr="00613BB9">
              <w:rPr>
                <w:rFonts w:ascii="宋体" w:eastAsia="宋体" w:hAnsi="宋体"/>
              </w:rPr>
              <w:t>Treat arbitrary metadata fields as datetime objects</w:t>
            </w:r>
          </w:p>
        </w:tc>
      </w:tr>
      <w:tr w:rsidR="00314D29" w:rsidRPr="00613BB9" w14:paraId="73248108" w14:textId="77777777" w:rsidTr="00E54E54">
        <w:trPr>
          <w:tblCellSpacing w:w="15" w:type="dxa"/>
        </w:trPr>
        <w:tc>
          <w:tcPr>
            <w:tcW w:w="0" w:type="auto"/>
            <w:vAlign w:val="center"/>
            <w:hideMark/>
          </w:tcPr>
          <w:p w14:paraId="1C6DCE87" w14:textId="77777777" w:rsidR="00314D29" w:rsidRPr="00613BB9" w:rsidRDefault="00314D29" w:rsidP="00E54E54">
            <w:pPr>
              <w:rPr>
                <w:rFonts w:ascii="宋体" w:eastAsia="宋体" w:hAnsi="宋体"/>
              </w:rPr>
            </w:pPr>
            <w:r w:rsidRPr="00613BB9">
              <w:rPr>
                <w:rFonts w:ascii="宋体" w:eastAsia="宋体" w:hAnsi="宋体"/>
              </w:rPr>
              <w:t>Dead Links</w:t>
            </w:r>
          </w:p>
        </w:tc>
        <w:tc>
          <w:tcPr>
            <w:tcW w:w="0" w:type="auto"/>
            <w:vAlign w:val="center"/>
            <w:hideMark/>
          </w:tcPr>
          <w:p w14:paraId="3B98E20B" w14:textId="77777777" w:rsidR="00314D29" w:rsidRPr="00613BB9" w:rsidRDefault="00314D29" w:rsidP="00E54E54">
            <w:pPr>
              <w:rPr>
                <w:rFonts w:ascii="宋体" w:eastAsia="宋体" w:hAnsi="宋体"/>
              </w:rPr>
            </w:pPr>
            <w:r w:rsidRPr="00613BB9">
              <w:rPr>
                <w:rFonts w:ascii="宋体" w:eastAsia="宋体" w:hAnsi="宋体"/>
              </w:rPr>
              <w:t>Manage dead links (website not available, errors such as 403, 404)</w:t>
            </w:r>
          </w:p>
        </w:tc>
      </w:tr>
      <w:tr w:rsidR="00314D29" w:rsidRPr="00613BB9" w14:paraId="3DCC9989" w14:textId="77777777" w:rsidTr="00E54E54">
        <w:trPr>
          <w:tblCellSpacing w:w="15" w:type="dxa"/>
        </w:trPr>
        <w:tc>
          <w:tcPr>
            <w:tcW w:w="0" w:type="auto"/>
            <w:vAlign w:val="center"/>
            <w:hideMark/>
          </w:tcPr>
          <w:p w14:paraId="5A770338" w14:textId="77777777" w:rsidR="00314D29" w:rsidRPr="00613BB9" w:rsidRDefault="00314D29" w:rsidP="00E54E54">
            <w:pPr>
              <w:rPr>
                <w:rFonts w:ascii="宋体" w:eastAsia="宋体" w:hAnsi="宋体"/>
              </w:rPr>
            </w:pPr>
            <w:r w:rsidRPr="00613BB9">
              <w:rPr>
                <w:rFonts w:ascii="宋体" w:eastAsia="宋体" w:hAnsi="宋体"/>
              </w:rPr>
              <w:t>Disqus static comments</w:t>
            </w:r>
          </w:p>
        </w:tc>
        <w:tc>
          <w:tcPr>
            <w:tcW w:w="0" w:type="auto"/>
            <w:vAlign w:val="center"/>
            <w:hideMark/>
          </w:tcPr>
          <w:p w14:paraId="22C36A2A" w14:textId="77777777" w:rsidR="00314D29" w:rsidRPr="00613BB9" w:rsidRDefault="00314D29" w:rsidP="00E54E54">
            <w:pPr>
              <w:rPr>
                <w:rFonts w:ascii="宋体" w:eastAsia="宋体" w:hAnsi="宋体"/>
              </w:rPr>
            </w:pPr>
            <w:r w:rsidRPr="00613BB9">
              <w:rPr>
                <w:rFonts w:ascii="宋体" w:eastAsia="宋体" w:hAnsi="宋体"/>
              </w:rPr>
              <w:t>Adds a disqus_comments property to all articles. Comments are fetched at generation time using disqus API</w:t>
            </w:r>
          </w:p>
        </w:tc>
      </w:tr>
      <w:tr w:rsidR="00314D29" w:rsidRPr="00613BB9" w14:paraId="7E5E5262" w14:textId="77777777" w:rsidTr="00E54E54">
        <w:trPr>
          <w:tblCellSpacing w:w="15" w:type="dxa"/>
        </w:trPr>
        <w:tc>
          <w:tcPr>
            <w:tcW w:w="0" w:type="auto"/>
            <w:vAlign w:val="center"/>
            <w:hideMark/>
          </w:tcPr>
          <w:p w14:paraId="6D2AF329" w14:textId="77777777" w:rsidR="00314D29" w:rsidRPr="00613BB9" w:rsidRDefault="00314D29" w:rsidP="00E54E54">
            <w:pPr>
              <w:rPr>
                <w:rFonts w:ascii="宋体" w:eastAsia="宋体" w:hAnsi="宋体"/>
              </w:rPr>
            </w:pPr>
            <w:r w:rsidRPr="00613BB9">
              <w:rPr>
                <w:rFonts w:ascii="宋体" w:eastAsia="宋体" w:hAnsi="宋体"/>
              </w:rPr>
              <w:t>Encrypt content</w:t>
            </w:r>
          </w:p>
        </w:tc>
        <w:tc>
          <w:tcPr>
            <w:tcW w:w="0" w:type="auto"/>
            <w:vAlign w:val="center"/>
            <w:hideMark/>
          </w:tcPr>
          <w:p w14:paraId="23BF564B" w14:textId="77777777" w:rsidR="00314D29" w:rsidRPr="00613BB9" w:rsidRDefault="00314D29" w:rsidP="00E54E54">
            <w:pPr>
              <w:rPr>
                <w:rFonts w:ascii="宋体" w:eastAsia="宋体" w:hAnsi="宋体"/>
              </w:rPr>
            </w:pPr>
            <w:r w:rsidRPr="00613BB9">
              <w:rPr>
                <w:rFonts w:ascii="宋体" w:eastAsia="宋体" w:hAnsi="宋体"/>
              </w:rPr>
              <w:t>Password protect pages and articles</w:t>
            </w:r>
          </w:p>
        </w:tc>
      </w:tr>
      <w:tr w:rsidR="00314D29" w:rsidRPr="00613BB9" w14:paraId="32EA8D79" w14:textId="77777777" w:rsidTr="00E54E54">
        <w:trPr>
          <w:tblCellSpacing w:w="15" w:type="dxa"/>
        </w:trPr>
        <w:tc>
          <w:tcPr>
            <w:tcW w:w="0" w:type="auto"/>
            <w:vAlign w:val="center"/>
            <w:hideMark/>
          </w:tcPr>
          <w:p w14:paraId="038B8353" w14:textId="77777777" w:rsidR="00314D29" w:rsidRPr="00613BB9" w:rsidRDefault="00314D29" w:rsidP="00E54E54">
            <w:pPr>
              <w:rPr>
                <w:rFonts w:ascii="宋体" w:eastAsia="宋体" w:hAnsi="宋体"/>
              </w:rPr>
            </w:pPr>
            <w:r w:rsidRPr="00613BB9">
              <w:rPr>
                <w:rFonts w:ascii="宋体" w:eastAsia="宋体" w:hAnsi="宋体"/>
              </w:rPr>
              <w:t>Events</w:t>
            </w:r>
          </w:p>
        </w:tc>
        <w:tc>
          <w:tcPr>
            <w:tcW w:w="0" w:type="auto"/>
            <w:vAlign w:val="center"/>
            <w:hideMark/>
          </w:tcPr>
          <w:p w14:paraId="1A39B53C" w14:textId="77777777" w:rsidR="00314D29" w:rsidRPr="00613BB9" w:rsidRDefault="00314D29" w:rsidP="00E54E54">
            <w:pPr>
              <w:rPr>
                <w:rFonts w:ascii="宋体" w:eastAsia="宋体" w:hAnsi="宋体"/>
              </w:rPr>
            </w:pPr>
            <w:r w:rsidRPr="00613BB9">
              <w:rPr>
                <w:rFonts w:ascii="宋体" w:eastAsia="宋体" w:hAnsi="宋体"/>
              </w:rPr>
              <w:t>Add event start, duration, and location info to post metadata to generate an iCalendar file</w:t>
            </w:r>
          </w:p>
        </w:tc>
      </w:tr>
      <w:tr w:rsidR="00314D29" w:rsidRPr="00613BB9" w14:paraId="22EFE093" w14:textId="77777777" w:rsidTr="00E54E54">
        <w:trPr>
          <w:tblCellSpacing w:w="15" w:type="dxa"/>
        </w:trPr>
        <w:tc>
          <w:tcPr>
            <w:tcW w:w="0" w:type="auto"/>
            <w:vAlign w:val="center"/>
            <w:hideMark/>
          </w:tcPr>
          <w:p w14:paraId="6B422A27" w14:textId="77777777" w:rsidR="00314D29" w:rsidRPr="00613BB9" w:rsidRDefault="00314D29" w:rsidP="00E54E54">
            <w:pPr>
              <w:rPr>
                <w:rFonts w:ascii="宋体" w:eastAsia="宋体" w:hAnsi="宋体"/>
              </w:rPr>
            </w:pPr>
            <w:r w:rsidRPr="00613BB9">
              <w:rPr>
                <w:rFonts w:ascii="宋体" w:eastAsia="宋体" w:hAnsi="宋体"/>
              </w:rPr>
              <w:t>Extract table of content</w:t>
            </w:r>
          </w:p>
        </w:tc>
        <w:tc>
          <w:tcPr>
            <w:tcW w:w="0" w:type="auto"/>
            <w:vAlign w:val="center"/>
            <w:hideMark/>
          </w:tcPr>
          <w:p w14:paraId="64581A25" w14:textId="77777777" w:rsidR="00314D29" w:rsidRPr="00613BB9" w:rsidRDefault="00314D29" w:rsidP="00E54E54">
            <w:pPr>
              <w:rPr>
                <w:rFonts w:ascii="宋体" w:eastAsia="宋体" w:hAnsi="宋体"/>
              </w:rPr>
            </w:pPr>
            <w:r w:rsidRPr="00613BB9">
              <w:rPr>
                <w:rFonts w:ascii="宋体" w:eastAsia="宋体" w:hAnsi="宋体"/>
              </w:rPr>
              <w:t xml:space="preserve">Extracts table of contents (ToC) from </w:t>
            </w:r>
            <w:r w:rsidRPr="00613BB9">
              <w:rPr>
                <w:rStyle w:val="HTML1"/>
              </w:rPr>
              <w:t>article.content</w:t>
            </w:r>
          </w:p>
        </w:tc>
      </w:tr>
      <w:tr w:rsidR="00314D29" w:rsidRPr="00613BB9" w14:paraId="4E5B8926" w14:textId="77777777" w:rsidTr="00E54E54">
        <w:trPr>
          <w:tblCellSpacing w:w="15" w:type="dxa"/>
        </w:trPr>
        <w:tc>
          <w:tcPr>
            <w:tcW w:w="0" w:type="auto"/>
            <w:vAlign w:val="center"/>
            <w:hideMark/>
          </w:tcPr>
          <w:p w14:paraId="678726CA" w14:textId="77777777" w:rsidR="00314D29" w:rsidRPr="00613BB9" w:rsidRDefault="00314D29" w:rsidP="00E54E54">
            <w:pPr>
              <w:rPr>
                <w:rFonts w:ascii="宋体" w:eastAsia="宋体" w:hAnsi="宋体"/>
              </w:rPr>
            </w:pPr>
            <w:r w:rsidRPr="00613BB9">
              <w:rPr>
                <w:rFonts w:ascii="宋体" w:eastAsia="宋体" w:hAnsi="宋体"/>
              </w:rPr>
              <w:t>Figure References</w:t>
            </w:r>
          </w:p>
        </w:tc>
        <w:tc>
          <w:tcPr>
            <w:tcW w:w="0" w:type="auto"/>
            <w:vAlign w:val="center"/>
            <w:hideMark/>
          </w:tcPr>
          <w:p w14:paraId="46E806D9" w14:textId="77777777" w:rsidR="00314D29" w:rsidRPr="00613BB9" w:rsidRDefault="00314D29" w:rsidP="00E54E54">
            <w:pPr>
              <w:rPr>
                <w:rFonts w:ascii="宋体" w:eastAsia="宋体" w:hAnsi="宋体"/>
              </w:rPr>
            </w:pPr>
            <w:r w:rsidRPr="00613BB9">
              <w:rPr>
                <w:rFonts w:ascii="宋体" w:eastAsia="宋体" w:hAnsi="宋体"/>
              </w:rPr>
              <w:t>Provides a system to number and references figures</w:t>
            </w:r>
          </w:p>
        </w:tc>
      </w:tr>
      <w:tr w:rsidR="00314D29" w:rsidRPr="00613BB9" w14:paraId="4A9EA16E" w14:textId="77777777" w:rsidTr="00E54E54">
        <w:trPr>
          <w:tblCellSpacing w:w="15" w:type="dxa"/>
        </w:trPr>
        <w:tc>
          <w:tcPr>
            <w:tcW w:w="0" w:type="auto"/>
            <w:vAlign w:val="center"/>
            <w:hideMark/>
          </w:tcPr>
          <w:p w14:paraId="28A95A3C" w14:textId="77777777" w:rsidR="00314D29" w:rsidRPr="00613BB9" w:rsidRDefault="00314D29" w:rsidP="00E54E54">
            <w:pPr>
              <w:rPr>
                <w:rFonts w:ascii="宋体" w:eastAsia="宋体" w:hAnsi="宋体"/>
              </w:rPr>
            </w:pPr>
            <w:r w:rsidRPr="00613BB9">
              <w:rPr>
                <w:rFonts w:ascii="宋体" w:eastAsia="宋体" w:hAnsi="宋体"/>
              </w:rPr>
              <w:t>Filetime from Git</w:t>
            </w:r>
          </w:p>
        </w:tc>
        <w:tc>
          <w:tcPr>
            <w:tcW w:w="0" w:type="auto"/>
            <w:vAlign w:val="center"/>
            <w:hideMark/>
          </w:tcPr>
          <w:p w14:paraId="03F78B10" w14:textId="77777777" w:rsidR="00314D29" w:rsidRPr="00613BB9" w:rsidRDefault="00314D29" w:rsidP="00E54E54">
            <w:pPr>
              <w:rPr>
                <w:rFonts w:ascii="宋体" w:eastAsia="宋体" w:hAnsi="宋体"/>
              </w:rPr>
            </w:pPr>
            <w:r w:rsidRPr="00613BB9">
              <w:rPr>
                <w:rFonts w:ascii="宋体" w:eastAsia="宋体" w:hAnsi="宋体"/>
              </w:rPr>
              <w:t>Uses Git commit to determine page date</w:t>
            </w:r>
          </w:p>
        </w:tc>
      </w:tr>
      <w:tr w:rsidR="00314D29" w:rsidRPr="00613BB9" w14:paraId="419C3DC8" w14:textId="77777777" w:rsidTr="00E54E54">
        <w:trPr>
          <w:tblCellSpacing w:w="15" w:type="dxa"/>
        </w:trPr>
        <w:tc>
          <w:tcPr>
            <w:tcW w:w="0" w:type="auto"/>
            <w:vAlign w:val="center"/>
            <w:hideMark/>
          </w:tcPr>
          <w:p w14:paraId="42A3D0C7" w14:textId="77777777" w:rsidR="00314D29" w:rsidRPr="00613BB9" w:rsidRDefault="00314D29" w:rsidP="00E54E54">
            <w:pPr>
              <w:rPr>
                <w:rFonts w:ascii="宋体" w:eastAsia="宋体" w:hAnsi="宋体"/>
              </w:rPr>
            </w:pPr>
            <w:r w:rsidRPr="00613BB9">
              <w:rPr>
                <w:rFonts w:ascii="宋体" w:eastAsia="宋体" w:hAnsi="宋体"/>
              </w:rPr>
              <w:t>Filetime from Hg</w:t>
            </w:r>
          </w:p>
        </w:tc>
        <w:tc>
          <w:tcPr>
            <w:tcW w:w="0" w:type="auto"/>
            <w:vAlign w:val="center"/>
            <w:hideMark/>
          </w:tcPr>
          <w:p w14:paraId="218D37A3" w14:textId="77777777" w:rsidR="00314D29" w:rsidRPr="00613BB9" w:rsidRDefault="00314D29" w:rsidP="00E54E54">
            <w:pPr>
              <w:rPr>
                <w:rFonts w:ascii="宋体" w:eastAsia="宋体" w:hAnsi="宋体"/>
              </w:rPr>
            </w:pPr>
            <w:r w:rsidRPr="00613BB9">
              <w:rPr>
                <w:rFonts w:ascii="宋体" w:eastAsia="宋体" w:hAnsi="宋体"/>
              </w:rPr>
              <w:t>Uses Mercurial commit to determine page date</w:t>
            </w:r>
          </w:p>
        </w:tc>
      </w:tr>
      <w:tr w:rsidR="00314D29" w:rsidRPr="00613BB9" w14:paraId="0F619A52" w14:textId="77777777" w:rsidTr="00E54E54">
        <w:trPr>
          <w:tblCellSpacing w:w="15" w:type="dxa"/>
        </w:trPr>
        <w:tc>
          <w:tcPr>
            <w:tcW w:w="0" w:type="auto"/>
            <w:vAlign w:val="center"/>
            <w:hideMark/>
          </w:tcPr>
          <w:p w14:paraId="21FB0C22" w14:textId="77777777" w:rsidR="00314D29" w:rsidRPr="00613BB9" w:rsidRDefault="00314D29" w:rsidP="00E54E54">
            <w:pPr>
              <w:rPr>
                <w:rFonts w:ascii="宋体" w:eastAsia="宋体" w:hAnsi="宋体"/>
              </w:rPr>
            </w:pPr>
            <w:r w:rsidRPr="00613BB9">
              <w:rPr>
                <w:rFonts w:ascii="宋体" w:eastAsia="宋体" w:hAnsi="宋体"/>
              </w:rPr>
              <w:t>Footer Insert</w:t>
            </w:r>
          </w:p>
        </w:tc>
        <w:tc>
          <w:tcPr>
            <w:tcW w:w="0" w:type="auto"/>
            <w:vAlign w:val="center"/>
            <w:hideMark/>
          </w:tcPr>
          <w:p w14:paraId="370D2C19" w14:textId="77777777" w:rsidR="00314D29" w:rsidRPr="00613BB9" w:rsidRDefault="00314D29" w:rsidP="00E54E54">
            <w:pPr>
              <w:rPr>
                <w:rFonts w:ascii="宋体" w:eastAsia="宋体" w:hAnsi="宋体"/>
              </w:rPr>
            </w:pPr>
            <w:r w:rsidRPr="00613BB9">
              <w:rPr>
                <w:rFonts w:ascii="宋体" w:eastAsia="宋体" w:hAnsi="宋体"/>
              </w:rPr>
              <w:t>Add standardized footer (e.g., author information) at end of every article</w:t>
            </w:r>
          </w:p>
        </w:tc>
      </w:tr>
      <w:tr w:rsidR="00314D29" w:rsidRPr="00613BB9" w14:paraId="1B6812D0" w14:textId="77777777" w:rsidTr="00E54E54">
        <w:trPr>
          <w:tblCellSpacing w:w="15" w:type="dxa"/>
        </w:trPr>
        <w:tc>
          <w:tcPr>
            <w:tcW w:w="0" w:type="auto"/>
            <w:vAlign w:val="center"/>
            <w:hideMark/>
          </w:tcPr>
          <w:p w14:paraId="2E69EA19" w14:textId="77777777" w:rsidR="00314D29" w:rsidRPr="00613BB9" w:rsidRDefault="00314D29" w:rsidP="00E54E54">
            <w:pPr>
              <w:rPr>
                <w:rFonts w:ascii="宋体" w:eastAsia="宋体" w:hAnsi="宋体"/>
              </w:rPr>
            </w:pPr>
            <w:r w:rsidRPr="00613BB9">
              <w:rPr>
                <w:rFonts w:ascii="宋体" w:eastAsia="宋体" w:hAnsi="宋体"/>
              </w:rPr>
              <w:t>GA Page View</w:t>
            </w:r>
          </w:p>
        </w:tc>
        <w:tc>
          <w:tcPr>
            <w:tcW w:w="0" w:type="auto"/>
            <w:vAlign w:val="center"/>
            <w:hideMark/>
          </w:tcPr>
          <w:p w14:paraId="30467E4D" w14:textId="77777777" w:rsidR="00314D29" w:rsidRPr="00613BB9" w:rsidRDefault="00314D29" w:rsidP="00E54E54">
            <w:pPr>
              <w:rPr>
                <w:rFonts w:ascii="宋体" w:eastAsia="宋体" w:hAnsi="宋体"/>
              </w:rPr>
            </w:pPr>
            <w:r w:rsidRPr="00613BB9">
              <w:rPr>
                <w:rFonts w:ascii="宋体" w:eastAsia="宋体" w:hAnsi="宋体"/>
              </w:rPr>
              <w:t>Display Google Analytics page views on individual articles and pages</w:t>
            </w:r>
          </w:p>
        </w:tc>
      </w:tr>
      <w:tr w:rsidR="00314D29" w:rsidRPr="00613BB9" w14:paraId="01CC5E6B" w14:textId="77777777" w:rsidTr="00E54E54">
        <w:trPr>
          <w:tblCellSpacing w:w="15" w:type="dxa"/>
        </w:trPr>
        <w:tc>
          <w:tcPr>
            <w:tcW w:w="0" w:type="auto"/>
            <w:vAlign w:val="center"/>
            <w:hideMark/>
          </w:tcPr>
          <w:p w14:paraId="02A669F1" w14:textId="77777777" w:rsidR="00314D29" w:rsidRPr="00613BB9" w:rsidRDefault="00314D29" w:rsidP="00E54E54">
            <w:pPr>
              <w:rPr>
                <w:rFonts w:ascii="宋体" w:eastAsia="宋体" w:hAnsi="宋体"/>
              </w:rPr>
            </w:pPr>
            <w:r w:rsidRPr="00613BB9">
              <w:rPr>
                <w:rFonts w:ascii="宋体" w:eastAsia="宋体" w:hAnsi="宋体"/>
              </w:rPr>
              <w:t>Gallery</w:t>
            </w:r>
          </w:p>
        </w:tc>
        <w:tc>
          <w:tcPr>
            <w:tcW w:w="0" w:type="auto"/>
            <w:vAlign w:val="center"/>
            <w:hideMark/>
          </w:tcPr>
          <w:p w14:paraId="453AF4C1" w14:textId="77777777" w:rsidR="00314D29" w:rsidRPr="00613BB9" w:rsidRDefault="00314D29" w:rsidP="00E54E54">
            <w:pPr>
              <w:rPr>
                <w:rFonts w:ascii="宋体" w:eastAsia="宋体" w:hAnsi="宋体"/>
              </w:rPr>
            </w:pPr>
            <w:r w:rsidRPr="00613BB9">
              <w:rPr>
                <w:rFonts w:ascii="宋体" w:eastAsia="宋体" w:hAnsi="宋体"/>
              </w:rPr>
              <w:t>Allows an article to contain an album of pictures</w:t>
            </w:r>
          </w:p>
        </w:tc>
      </w:tr>
      <w:tr w:rsidR="00314D29" w:rsidRPr="00613BB9" w14:paraId="1896C194" w14:textId="77777777" w:rsidTr="00E54E54">
        <w:trPr>
          <w:tblCellSpacing w:w="15" w:type="dxa"/>
        </w:trPr>
        <w:tc>
          <w:tcPr>
            <w:tcW w:w="0" w:type="auto"/>
            <w:vAlign w:val="center"/>
            <w:hideMark/>
          </w:tcPr>
          <w:p w14:paraId="184EF23C" w14:textId="77777777" w:rsidR="00314D29" w:rsidRPr="00613BB9" w:rsidRDefault="00314D29" w:rsidP="00E54E54">
            <w:pPr>
              <w:rPr>
                <w:rFonts w:ascii="宋体" w:eastAsia="宋体" w:hAnsi="宋体"/>
              </w:rPr>
            </w:pPr>
            <w:r w:rsidRPr="00613BB9">
              <w:rPr>
                <w:rFonts w:ascii="宋体" w:eastAsia="宋体" w:hAnsi="宋体"/>
              </w:rPr>
              <w:t>Gist directive</w:t>
            </w:r>
          </w:p>
        </w:tc>
        <w:tc>
          <w:tcPr>
            <w:tcW w:w="0" w:type="auto"/>
            <w:vAlign w:val="center"/>
            <w:hideMark/>
          </w:tcPr>
          <w:p w14:paraId="27AFA697" w14:textId="77777777" w:rsidR="00314D29" w:rsidRPr="00613BB9" w:rsidRDefault="00314D29" w:rsidP="00E54E54">
            <w:pPr>
              <w:rPr>
                <w:rFonts w:ascii="宋体" w:eastAsia="宋体" w:hAnsi="宋体"/>
              </w:rPr>
            </w:pPr>
            <w:r w:rsidRPr="00613BB9">
              <w:rPr>
                <w:rFonts w:ascii="宋体" w:eastAsia="宋体" w:hAnsi="宋体"/>
              </w:rPr>
              <w:t xml:space="preserve">This plugin adds a </w:t>
            </w:r>
            <w:r w:rsidRPr="00613BB9">
              <w:rPr>
                <w:rStyle w:val="HTML1"/>
              </w:rPr>
              <w:t>gist</w:t>
            </w:r>
            <w:r w:rsidRPr="00613BB9">
              <w:rPr>
                <w:rFonts w:ascii="宋体" w:eastAsia="宋体" w:hAnsi="宋体"/>
              </w:rPr>
              <w:t xml:space="preserve"> reStructuredText directive.</w:t>
            </w:r>
          </w:p>
        </w:tc>
      </w:tr>
      <w:tr w:rsidR="00314D29" w:rsidRPr="00613BB9" w14:paraId="274E73D1" w14:textId="77777777" w:rsidTr="00E54E54">
        <w:trPr>
          <w:tblCellSpacing w:w="15" w:type="dxa"/>
        </w:trPr>
        <w:tc>
          <w:tcPr>
            <w:tcW w:w="0" w:type="auto"/>
            <w:vAlign w:val="center"/>
            <w:hideMark/>
          </w:tcPr>
          <w:p w14:paraId="6A8D129F" w14:textId="77777777" w:rsidR="00314D29" w:rsidRPr="00613BB9" w:rsidRDefault="00314D29" w:rsidP="00E54E54">
            <w:pPr>
              <w:rPr>
                <w:rFonts w:ascii="宋体" w:eastAsia="宋体" w:hAnsi="宋体"/>
              </w:rPr>
            </w:pPr>
            <w:r w:rsidRPr="00613BB9">
              <w:rPr>
                <w:rFonts w:ascii="宋体" w:eastAsia="宋体" w:hAnsi="宋体"/>
              </w:rPr>
              <w:t>GitHub wiki</w:t>
            </w:r>
          </w:p>
        </w:tc>
        <w:tc>
          <w:tcPr>
            <w:tcW w:w="0" w:type="auto"/>
            <w:vAlign w:val="center"/>
            <w:hideMark/>
          </w:tcPr>
          <w:p w14:paraId="41103F05" w14:textId="77777777" w:rsidR="00314D29" w:rsidRPr="00613BB9" w:rsidRDefault="00314D29" w:rsidP="00E54E54">
            <w:pPr>
              <w:rPr>
                <w:rFonts w:ascii="宋体" w:eastAsia="宋体" w:hAnsi="宋体"/>
              </w:rPr>
            </w:pPr>
            <w:r w:rsidRPr="00613BB9">
              <w:rPr>
                <w:rFonts w:ascii="宋体" w:eastAsia="宋体" w:hAnsi="宋体"/>
              </w:rPr>
              <w:t>Converts a flat github wiki into a structured read only wiki on your site</w:t>
            </w:r>
          </w:p>
        </w:tc>
      </w:tr>
      <w:tr w:rsidR="00314D29" w:rsidRPr="00613BB9" w14:paraId="0563F2F5" w14:textId="77777777" w:rsidTr="00E54E54">
        <w:trPr>
          <w:tblCellSpacing w:w="15" w:type="dxa"/>
        </w:trPr>
        <w:tc>
          <w:tcPr>
            <w:tcW w:w="0" w:type="auto"/>
            <w:vAlign w:val="center"/>
            <w:hideMark/>
          </w:tcPr>
          <w:p w14:paraId="07BDD9F8" w14:textId="77777777" w:rsidR="00314D29" w:rsidRPr="00613BB9" w:rsidRDefault="00314D29" w:rsidP="00E54E54">
            <w:pPr>
              <w:rPr>
                <w:rFonts w:ascii="宋体" w:eastAsia="宋体" w:hAnsi="宋体"/>
              </w:rPr>
            </w:pPr>
            <w:r w:rsidRPr="00613BB9">
              <w:rPr>
                <w:rFonts w:ascii="宋体" w:eastAsia="宋体" w:hAnsi="宋体"/>
              </w:rPr>
              <w:t>GitHub activity</w:t>
            </w:r>
          </w:p>
        </w:tc>
        <w:tc>
          <w:tcPr>
            <w:tcW w:w="0" w:type="auto"/>
            <w:vAlign w:val="center"/>
            <w:hideMark/>
          </w:tcPr>
          <w:p w14:paraId="195FA5AF" w14:textId="77777777" w:rsidR="00314D29" w:rsidRPr="00613BB9" w:rsidRDefault="00314D29" w:rsidP="00E54E54">
            <w:pPr>
              <w:rPr>
                <w:rFonts w:ascii="宋体" w:eastAsia="宋体" w:hAnsi="宋体"/>
              </w:rPr>
            </w:pPr>
            <w:r w:rsidRPr="00613BB9">
              <w:rPr>
                <w:rFonts w:ascii="宋体" w:eastAsia="宋体" w:hAnsi="宋体"/>
              </w:rPr>
              <w:t xml:space="preserve">On the template side, you just have to iterate over the </w:t>
            </w:r>
            <w:r w:rsidRPr="00613BB9">
              <w:rPr>
                <w:rStyle w:val="HTML1"/>
              </w:rPr>
              <w:t>github_activity</w:t>
            </w:r>
            <w:r w:rsidRPr="00613BB9">
              <w:rPr>
                <w:rFonts w:ascii="宋体" w:eastAsia="宋体" w:hAnsi="宋体"/>
              </w:rPr>
              <w:t xml:space="preserve"> variable</w:t>
            </w:r>
          </w:p>
        </w:tc>
      </w:tr>
      <w:tr w:rsidR="00314D29" w:rsidRPr="00613BB9" w14:paraId="2F7D226D" w14:textId="77777777" w:rsidTr="00E54E54">
        <w:trPr>
          <w:tblCellSpacing w:w="15" w:type="dxa"/>
        </w:trPr>
        <w:tc>
          <w:tcPr>
            <w:tcW w:w="0" w:type="auto"/>
            <w:vAlign w:val="center"/>
            <w:hideMark/>
          </w:tcPr>
          <w:p w14:paraId="666C6650" w14:textId="77777777" w:rsidR="00314D29" w:rsidRPr="00613BB9" w:rsidRDefault="00314D29" w:rsidP="00E54E54">
            <w:pPr>
              <w:rPr>
                <w:rFonts w:ascii="宋体" w:eastAsia="宋体" w:hAnsi="宋体"/>
              </w:rPr>
            </w:pPr>
            <w:r w:rsidRPr="00613BB9">
              <w:rPr>
                <w:rFonts w:ascii="宋体" w:eastAsia="宋体" w:hAnsi="宋体"/>
              </w:rPr>
              <w:t>Global license</w:t>
            </w:r>
          </w:p>
        </w:tc>
        <w:tc>
          <w:tcPr>
            <w:tcW w:w="0" w:type="auto"/>
            <w:vAlign w:val="center"/>
            <w:hideMark/>
          </w:tcPr>
          <w:p w14:paraId="679DE593" w14:textId="77777777" w:rsidR="00314D29" w:rsidRPr="00613BB9" w:rsidRDefault="00314D29" w:rsidP="00E54E54">
            <w:pPr>
              <w:rPr>
                <w:rFonts w:ascii="宋体" w:eastAsia="宋体" w:hAnsi="宋体"/>
              </w:rPr>
            </w:pPr>
            <w:r w:rsidRPr="00613BB9">
              <w:rPr>
                <w:rFonts w:ascii="宋体" w:eastAsia="宋体" w:hAnsi="宋体"/>
              </w:rPr>
              <w:t xml:space="preserve">Allows you to define a </w:t>
            </w:r>
            <w:r w:rsidRPr="00613BB9">
              <w:rPr>
                <w:rStyle w:val="HTML1"/>
              </w:rPr>
              <w:t>LICENSE</w:t>
            </w:r>
            <w:r w:rsidRPr="00613BB9">
              <w:rPr>
                <w:rFonts w:ascii="宋体" w:eastAsia="宋体" w:hAnsi="宋体"/>
              </w:rPr>
              <w:t xml:space="preserve"> setting and adds the contents of that license variable to the article's context</w:t>
            </w:r>
          </w:p>
        </w:tc>
      </w:tr>
      <w:tr w:rsidR="00314D29" w:rsidRPr="00613BB9" w14:paraId="335CB2AF" w14:textId="77777777" w:rsidTr="00E54E54">
        <w:trPr>
          <w:tblCellSpacing w:w="15" w:type="dxa"/>
        </w:trPr>
        <w:tc>
          <w:tcPr>
            <w:tcW w:w="0" w:type="auto"/>
            <w:vAlign w:val="center"/>
            <w:hideMark/>
          </w:tcPr>
          <w:p w14:paraId="6E9E8A42" w14:textId="77777777" w:rsidR="00314D29" w:rsidRPr="00613BB9" w:rsidRDefault="00314D29" w:rsidP="00E54E54">
            <w:pPr>
              <w:rPr>
                <w:rFonts w:ascii="宋体" w:eastAsia="宋体" w:hAnsi="宋体"/>
              </w:rPr>
            </w:pPr>
            <w:r w:rsidRPr="00613BB9">
              <w:rPr>
                <w:rFonts w:ascii="宋体" w:eastAsia="宋体" w:hAnsi="宋体"/>
              </w:rPr>
              <w:t>Glossary</w:t>
            </w:r>
          </w:p>
        </w:tc>
        <w:tc>
          <w:tcPr>
            <w:tcW w:w="0" w:type="auto"/>
            <w:vAlign w:val="center"/>
            <w:hideMark/>
          </w:tcPr>
          <w:p w14:paraId="532AFDF0" w14:textId="77777777" w:rsidR="00314D29" w:rsidRPr="00613BB9" w:rsidRDefault="00314D29" w:rsidP="00E54E54">
            <w:pPr>
              <w:rPr>
                <w:rFonts w:ascii="宋体" w:eastAsia="宋体" w:hAnsi="宋体"/>
              </w:rPr>
            </w:pPr>
            <w:r w:rsidRPr="00613BB9">
              <w:rPr>
                <w:rFonts w:ascii="宋体" w:eastAsia="宋体" w:hAnsi="宋体"/>
              </w:rPr>
              <w:t>Adds a variable containing definitions extracted from definition lists in articles and pages. This variable is visible to all page templates.</w:t>
            </w:r>
          </w:p>
        </w:tc>
      </w:tr>
      <w:tr w:rsidR="00314D29" w:rsidRPr="00613BB9" w14:paraId="2CE0A1DE" w14:textId="77777777" w:rsidTr="00E54E54">
        <w:trPr>
          <w:tblCellSpacing w:w="15" w:type="dxa"/>
        </w:trPr>
        <w:tc>
          <w:tcPr>
            <w:tcW w:w="0" w:type="auto"/>
            <w:vAlign w:val="center"/>
            <w:hideMark/>
          </w:tcPr>
          <w:p w14:paraId="063FBCE5" w14:textId="77777777" w:rsidR="00314D29" w:rsidRPr="00613BB9" w:rsidRDefault="00314D29" w:rsidP="00E54E54">
            <w:pPr>
              <w:rPr>
                <w:rFonts w:ascii="宋体" w:eastAsia="宋体" w:hAnsi="宋体"/>
              </w:rPr>
            </w:pPr>
            <w:r w:rsidRPr="00613BB9">
              <w:rPr>
                <w:rFonts w:ascii="宋体" w:eastAsia="宋体" w:hAnsi="宋体"/>
              </w:rPr>
              <w:t>Goodreads activity</w:t>
            </w:r>
          </w:p>
        </w:tc>
        <w:tc>
          <w:tcPr>
            <w:tcW w:w="0" w:type="auto"/>
            <w:vAlign w:val="center"/>
            <w:hideMark/>
          </w:tcPr>
          <w:p w14:paraId="563E3E15" w14:textId="77777777" w:rsidR="00314D29" w:rsidRPr="00613BB9" w:rsidRDefault="00314D29" w:rsidP="00E54E54">
            <w:pPr>
              <w:rPr>
                <w:rFonts w:ascii="宋体" w:eastAsia="宋体" w:hAnsi="宋体"/>
              </w:rPr>
            </w:pPr>
            <w:r w:rsidRPr="00613BB9">
              <w:rPr>
                <w:rFonts w:ascii="宋体" w:eastAsia="宋体" w:hAnsi="宋体"/>
              </w:rPr>
              <w:t>Lists books from your Goodreads shelves</w:t>
            </w:r>
          </w:p>
        </w:tc>
      </w:tr>
      <w:tr w:rsidR="00314D29" w:rsidRPr="00613BB9" w14:paraId="22B853CB" w14:textId="77777777" w:rsidTr="00E54E54">
        <w:trPr>
          <w:tblCellSpacing w:w="15" w:type="dxa"/>
        </w:trPr>
        <w:tc>
          <w:tcPr>
            <w:tcW w:w="0" w:type="auto"/>
            <w:vAlign w:val="center"/>
            <w:hideMark/>
          </w:tcPr>
          <w:p w14:paraId="40AE8D40" w14:textId="77777777" w:rsidR="00314D29" w:rsidRPr="00613BB9" w:rsidRDefault="00314D29" w:rsidP="00E54E54">
            <w:pPr>
              <w:rPr>
                <w:rFonts w:ascii="宋体" w:eastAsia="宋体" w:hAnsi="宋体"/>
              </w:rPr>
            </w:pPr>
            <w:r w:rsidRPr="00613BB9">
              <w:rPr>
                <w:rFonts w:ascii="宋体" w:eastAsia="宋体" w:hAnsi="宋体"/>
              </w:rPr>
              <w:lastRenderedPageBreak/>
              <w:t>GooglePlus comments</w:t>
            </w:r>
          </w:p>
        </w:tc>
        <w:tc>
          <w:tcPr>
            <w:tcW w:w="0" w:type="auto"/>
            <w:vAlign w:val="center"/>
            <w:hideMark/>
          </w:tcPr>
          <w:p w14:paraId="036DB4A8" w14:textId="77777777" w:rsidR="00314D29" w:rsidRPr="00613BB9" w:rsidRDefault="00314D29" w:rsidP="00E54E54">
            <w:pPr>
              <w:rPr>
                <w:rFonts w:ascii="宋体" w:eastAsia="宋体" w:hAnsi="宋体"/>
              </w:rPr>
            </w:pPr>
            <w:r w:rsidRPr="00613BB9">
              <w:rPr>
                <w:rFonts w:ascii="宋体" w:eastAsia="宋体" w:hAnsi="宋体"/>
              </w:rPr>
              <w:t>Adds GooglePlus comments to Pelican</w:t>
            </w:r>
          </w:p>
        </w:tc>
      </w:tr>
      <w:tr w:rsidR="00314D29" w:rsidRPr="00613BB9" w14:paraId="29420B81" w14:textId="77777777" w:rsidTr="00E54E54">
        <w:trPr>
          <w:tblCellSpacing w:w="15" w:type="dxa"/>
        </w:trPr>
        <w:tc>
          <w:tcPr>
            <w:tcW w:w="0" w:type="auto"/>
            <w:vAlign w:val="center"/>
            <w:hideMark/>
          </w:tcPr>
          <w:p w14:paraId="14736685" w14:textId="77777777" w:rsidR="00314D29" w:rsidRPr="00613BB9" w:rsidRDefault="00314D29" w:rsidP="00E54E54">
            <w:pPr>
              <w:rPr>
                <w:rFonts w:ascii="宋体" w:eastAsia="宋体" w:hAnsi="宋体"/>
              </w:rPr>
            </w:pPr>
            <w:r w:rsidRPr="00613BB9">
              <w:rPr>
                <w:rFonts w:ascii="宋体" w:eastAsia="宋体" w:hAnsi="宋体"/>
              </w:rPr>
              <w:t>Gravatar</w:t>
            </w:r>
          </w:p>
        </w:tc>
        <w:tc>
          <w:tcPr>
            <w:tcW w:w="0" w:type="auto"/>
            <w:vAlign w:val="center"/>
            <w:hideMark/>
          </w:tcPr>
          <w:p w14:paraId="2A30B2A4" w14:textId="77777777" w:rsidR="00314D29" w:rsidRPr="00613BB9" w:rsidRDefault="00314D29" w:rsidP="00E54E54">
            <w:pPr>
              <w:rPr>
                <w:rFonts w:ascii="宋体" w:eastAsia="宋体" w:hAnsi="宋体"/>
              </w:rPr>
            </w:pPr>
            <w:r w:rsidRPr="00613BB9">
              <w:rPr>
                <w:rFonts w:ascii="宋体" w:eastAsia="宋体" w:hAnsi="宋体"/>
              </w:rPr>
              <w:t xml:space="preserve">Assigns the </w:t>
            </w:r>
            <w:r w:rsidRPr="00613BB9">
              <w:rPr>
                <w:rStyle w:val="HTML1"/>
              </w:rPr>
              <w:t>author_gravatar</w:t>
            </w:r>
            <w:r w:rsidRPr="00613BB9">
              <w:rPr>
                <w:rFonts w:ascii="宋体" w:eastAsia="宋体" w:hAnsi="宋体"/>
              </w:rPr>
              <w:t xml:space="preserve"> variable to the Gravatar URL and makes the variable available within the article's context</w:t>
            </w:r>
          </w:p>
        </w:tc>
      </w:tr>
      <w:tr w:rsidR="00314D29" w:rsidRPr="00613BB9" w14:paraId="0B8E7874" w14:textId="77777777" w:rsidTr="00E54E54">
        <w:trPr>
          <w:tblCellSpacing w:w="15" w:type="dxa"/>
        </w:trPr>
        <w:tc>
          <w:tcPr>
            <w:tcW w:w="0" w:type="auto"/>
            <w:vAlign w:val="center"/>
            <w:hideMark/>
          </w:tcPr>
          <w:p w14:paraId="65C02A1B" w14:textId="77777777" w:rsidR="00314D29" w:rsidRPr="00613BB9" w:rsidRDefault="00314D29" w:rsidP="00E54E54">
            <w:pPr>
              <w:rPr>
                <w:rFonts w:ascii="宋体" w:eastAsia="宋体" w:hAnsi="宋体"/>
              </w:rPr>
            </w:pPr>
            <w:r w:rsidRPr="00613BB9">
              <w:rPr>
                <w:rFonts w:ascii="宋体" w:eastAsia="宋体" w:hAnsi="宋体"/>
              </w:rPr>
              <w:t>Gzip cache</w:t>
            </w:r>
          </w:p>
        </w:tc>
        <w:tc>
          <w:tcPr>
            <w:tcW w:w="0" w:type="auto"/>
            <w:vAlign w:val="center"/>
            <w:hideMark/>
          </w:tcPr>
          <w:p w14:paraId="181C2A46" w14:textId="77777777" w:rsidR="00314D29" w:rsidRPr="00613BB9" w:rsidRDefault="00314D29" w:rsidP="00E54E54">
            <w:pPr>
              <w:rPr>
                <w:rFonts w:ascii="宋体" w:eastAsia="宋体" w:hAnsi="宋体"/>
              </w:rPr>
            </w:pPr>
            <w:r w:rsidRPr="00613BB9">
              <w:rPr>
                <w:rFonts w:ascii="宋体" w:eastAsia="宋体" w:hAnsi="宋体"/>
              </w:rPr>
              <w:t>Enables certain web servers (e.g., Nginx) to use a static cache of gzip-compressed files to prevent the server from compressing files during an HTTP call</w:t>
            </w:r>
          </w:p>
        </w:tc>
      </w:tr>
      <w:tr w:rsidR="00314D29" w:rsidRPr="00613BB9" w14:paraId="6301E936" w14:textId="77777777" w:rsidTr="00E54E54">
        <w:trPr>
          <w:tblCellSpacing w:w="15" w:type="dxa"/>
        </w:trPr>
        <w:tc>
          <w:tcPr>
            <w:tcW w:w="0" w:type="auto"/>
            <w:vAlign w:val="center"/>
            <w:hideMark/>
          </w:tcPr>
          <w:p w14:paraId="73AFB661" w14:textId="77777777" w:rsidR="00314D29" w:rsidRPr="00613BB9" w:rsidRDefault="00314D29" w:rsidP="00E54E54">
            <w:pPr>
              <w:rPr>
                <w:rFonts w:ascii="宋体" w:eastAsia="宋体" w:hAnsi="宋体"/>
              </w:rPr>
            </w:pPr>
            <w:r w:rsidRPr="00613BB9">
              <w:rPr>
                <w:rFonts w:ascii="宋体" w:eastAsia="宋体" w:hAnsi="宋体"/>
              </w:rPr>
              <w:t>Headerid</w:t>
            </w:r>
          </w:p>
        </w:tc>
        <w:tc>
          <w:tcPr>
            <w:tcW w:w="0" w:type="auto"/>
            <w:vAlign w:val="center"/>
            <w:hideMark/>
          </w:tcPr>
          <w:p w14:paraId="36F4A8F1" w14:textId="77777777" w:rsidR="00314D29" w:rsidRPr="00613BB9" w:rsidRDefault="00314D29" w:rsidP="00E54E54">
            <w:pPr>
              <w:rPr>
                <w:rFonts w:ascii="宋体" w:eastAsia="宋体" w:hAnsi="宋体"/>
              </w:rPr>
            </w:pPr>
            <w:r w:rsidRPr="00613BB9">
              <w:rPr>
                <w:rFonts w:ascii="宋体" w:eastAsia="宋体" w:hAnsi="宋体"/>
              </w:rPr>
              <w:t>This plugin adds an anchor to each heading so you can deeplink to headers in reStructuredText articles.</w:t>
            </w:r>
          </w:p>
        </w:tc>
      </w:tr>
      <w:tr w:rsidR="00314D29" w:rsidRPr="00613BB9" w14:paraId="33EC9C89" w14:textId="77777777" w:rsidTr="00E54E54">
        <w:trPr>
          <w:tblCellSpacing w:w="15" w:type="dxa"/>
        </w:trPr>
        <w:tc>
          <w:tcPr>
            <w:tcW w:w="0" w:type="auto"/>
            <w:vAlign w:val="center"/>
            <w:hideMark/>
          </w:tcPr>
          <w:p w14:paraId="5B5C9747" w14:textId="77777777" w:rsidR="00314D29" w:rsidRPr="00613BB9" w:rsidRDefault="00314D29" w:rsidP="00E54E54">
            <w:pPr>
              <w:rPr>
                <w:rFonts w:ascii="宋体" w:eastAsia="宋体" w:hAnsi="宋体"/>
              </w:rPr>
            </w:pPr>
            <w:r w:rsidRPr="00613BB9">
              <w:rPr>
                <w:rFonts w:ascii="宋体" w:eastAsia="宋体" w:hAnsi="宋体"/>
              </w:rPr>
              <w:t>HTML entities</w:t>
            </w:r>
          </w:p>
        </w:tc>
        <w:tc>
          <w:tcPr>
            <w:tcW w:w="0" w:type="auto"/>
            <w:vAlign w:val="center"/>
            <w:hideMark/>
          </w:tcPr>
          <w:p w14:paraId="0A2476C2" w14:textId="77777777" w:rsidR="00314D29" w:rsidRPr="00613BB9" w:rsidRDefault="00314D29" w:rsidP="00E54E54">
            <w:pPr>
              <w:rPr>
                <w:rFonts w:ascii="宋体" w:eastAsia="宋体" w:hAnsi="宋体"/>
              </w:rPr>
            </w:pPr>
            <w:r w:rsidRPr="00613BB9">
              <w:rPr>
                <w:rFonts w:ascii="宋体" w:eastAsia="宋体" w:hAnsi="宋体"/>
              </w:rPr>
              <w:t>Allows you to enter HTML entities such as &amp;copy;, &amp;lt;, &amp;#149; inline in a RST document</w:t>
            </w:r>
          </w:p>
        </w:tc>
      </w:tr>
      <w:tr w:rsidR="00314D29" w:rsidRPr="00613BB9" w14:paraId="057C0B4C" w14:textId="77777777" w:rsidTr="00E54E54">
        <w:trPr>
          <w:tblCellSpacing w:w="15" w:type="dxa"/>
        </w:trPr>
        <w:tc>
          <w:tcPr>
            <w:tcW w:w="0" w:type="auto"/>
            <w:vAlign w:val="center"/>
            <w:hideMark/>
          </w:tcPr>
          <w:p w14:paraId="173E061E" w14:textId="77777777" w:rsidR="00314D29" w:rsidRPr="00613BB9" w:rsidRDefault="00314D29" w:rsidP="00E54E54">
            <w:pPr>
              <w:rPr>
                <w:rFonts w:ascii="宋体" w:eastAsia="宋体" w:hAnsi="宋体"/>
              </w:rPr>
            </w:pPr>
            <w:r w:rsidRPr="00613BB9">
              <w:rPr>
                <w:rFonts w:ascii="宋体" w:eastAsia="宋体" w:hAnsi="宋体"/>
              </w:rPr>
              <w:t>HTML tags for rST</w:t>
            </w:r>
          </w:p>
        </w:tc>
        <w:tc>
          <w:tcPr>
            <w:tcW w:w="0" w:type="auto"/>
            <w:vAlign w:val="center"/>
            <w:hideMark/>
          </w:tcPr>
          <w:p w14:paraId="417D7847" w14:textId="77777777" w:rsidR="00314D29" w:rsidRPr="00613BB9" w:rsidRDefault="00314D29" w:rsidP="00E54E54">
            <w:pPr>
              <w:rPr>
                <w:rFonts w:ascii="宋体" w:eastAsia="宋体" w:hAnsi="宋体"/>
              </w:rPr>
            </w:pPr>
            <w:r w:rsidRPr="00613BB9">
              <w:rPr>
                <w:rFonts w:ascii="宋体" w:eastAsia="宋体" w:hAnsi="宋体"/>
              </w:rPr>
              <w:t>Allows you to use HTML tags from within reST documents</w:t>
            </w:r>
          </w:p>
        </w:tc>
      </w:tr>
      <w:tr w:rsidR="00314D29" w:rsidRPr="00613BB9" w14:paraId="07E2FBCA" w14:textId="77777777" w:rsidTr="00E54E54">
        <w:trPr>
          <w:tblCellSpacing w:w="15" w:type="dxa"/>
        </w:trPr>
        <w:tc>
          <w:tcPr>
            <w:tcW w:w="0" w:type="auto"/>
            <w:vAlign w:val="center"/>
            <w:hideMark/>
          </w:tcPr>
          <w:p w14:paraId="02CA0B60" w14:textId="77777777" w:rsidR="00314D29" w:rsidRPr="00613BB9" w:rsidRDefault="00314D29" w:rsidP="00E54E54">
            <w:pPr>
              <w:rPr>
                <w:rFonts w:ascii="宋体" w:eastAsia="宋体" w:hAnsi="宋体"/>
              </w:rPr>
            </w:pPr>
            <w:r w:rsidRPr="00613BB9">
              <w:rPr>
                <w:rFonts w:ascii="宋体" w:eastAsia="宋体" w:hAnsi="宋体"/>
              </w:rPr>
              <w:t>I18N Sub-sites</w:t>
            </w:r>
          </w:p>
        </w:tc>
        <w:tc>
          <w:tcPr>
            <w:tcW w:w="0" w:type="auto"/>
            <w:vAlign w:val="center"/>
            <w:hideMark/>
          </w:tcPr>
          <w:p w14:paraId="1C230E29" w14:textId="77777777" w:rsidR="00314D29" w:rsidRPr="00613BB9" w:rsidRDefault="00314D29" w:rsidP="00E54E54">
            <w:pPr>
              <w:rPr>
                <w:rFonts w:ascii="宋体" w:eastAsia="宋体" w:hAnsi="宋体"/>
              </w:rPr>
            </w:pPr>
            <w:r w:rsidRPr="00613BB9">
              <w:rPr>
                <w:rFonts w:ascii="宋体" w:eastAsia="宋体" w:hAnsi="宋体"/>
              </w:rPr>
              <w:t>Extends the translations functionality by creating internationalized sub-sites for the default site</w:t>
            </w:r>
          </w:p>
        </w:tc>
      </w:tr>
      <w:tr w:rsidR="00314D29" w:rsidRPr="00613BB9" w14:paraId="40F02C2F" w14:textId="77777777" w:rsidTr="00E54E54">
        <w:trPr>
          <w:tblCellSpacing w:w="15" w:type="dxa"/>
        </w:trPr>
        <w:tc>
          <w:tcPr>
            <w:tcW w:w="0" w:type="auto"/>
            <w:vAlign w:val="center"/>
            <w:hideMark/>
          </w:tcPr>
          <w:p w14:paraId="29E2240A" w14:textId="77777777" w:rsidR="00314D29" w:rsidRPr="00613BB9" w:rsidRDefault="00314D29" w:rsidP="00E54E54">
            <w:pPr>
              <w:rPr>
                <w:rFonts w:ascii="宋体" w:eastAsia="宋体" w:hAnsi="宋体"/>
              </w:rPr>
            </w:pPr>
            <w:r w:rsidRPr="00613BB9">
              <w:rPr>
                <w:rFonts w:ascii="宋体" w:eastAsia="宋体" w:hAnsi="宋体"/>
              </w:rPr>
              <w:t>ical</w:t>
            </w:r>
          </w:p>
        </w:tc>
        <w:tc>
          <w:tcPr>
            <w:tcW w:w="0" w:type="auto"/>
            <w:vAlign w:val="center"/>
            <w:hideMark/>
          </w:tcPr>
          <w:p w14:paraId="638D5B30" w14:textId="77777777" w:rsidR="00314D29" w:rsidRPr="00613BB9" w:rsidRDefault="00314D29" w:rsidP="00E54E54">
            <w:pPr>
              <w:rPr>
                <w:rFonts w:ascii="宋体" w:eastAsia="宋体" w:hAnsi="宋体"/>
              </w:rPr>
            </w:pPr>
            <w:r w:rsidRPr="00613BB9">
              <w:rPr>
                <w:rFonts w:ascii="宋体" w:eastAsia="宋体" w:hAnsi="宋体"/>
              </w:rPr>
              <w:t xml:space="preserve">Looks for and parses an </w:t>
            </w:r>
            <w:r w:rsidRPr="00613BB9">
              <w:rPr>
                <w:rStyle w:val="HTML1"/>
              </w:rPr>
              <w:t>.ics</w:t>
            </w:r>
            <w:r w:rsidRPr="00613BB9">
              <w:rPr>
                <w:rFonts w:ascii="宋体" w:eastAsia="宋体" w:hAnsi="宋体"/>
              </w:rPr>
              <w:t xml:space="preserve"> file if it is defined in a given page's </w:t>
            </w:r>
            <w:r w:rsidRPr="00613BB9">
              <w:rPr>
                <w:rStyle w:val="HTML1"/>
              </w:rPr>
              <w:t>calendar</w:t>
            </w:r>
            <w:r w:rsidRPr="00613BB9">
              <w:rPr>
                <w:rFonts w:ascii="宋体" w:eastAsia="宋体" w:hAnsi="宋体"/>
              </w:rPr>
              <w:t xml:space="preserve"> metadata.</w:t>
            </w:r>
          </w:p>
        </w:tc>
      </w:tr>
      <w:tr w:rsidR="00314D29" w:rsidRPr="00613BB9" w14:paraId="40291773" w14:textId="77777777" w:rsidTr="00E54E54">
        <w:trPr>
          <w:tblCellSpacing w:w="15" w:type="dxa"/>
        </w:trPr>
        <w:tc>
          <w:tcPr>
            <w:tcW w:w="0" w:type="auto"/>
            <w:vAlign w:val="center"/>
            <w:hideMark/>
          </w:tcPr>
          <w:p w14:paraId="58DBE88E" w14:textId="77777777" w:rsidR="00314D29" w:rsidRPr="00613BB9" w:rsidRDefault="00314D29" w:rsidP="00E54E54">
            <w:pPr>
              <w:rPr>
                <w:rFonts w:ascii="宋体" w:eastAsia="宋体" w:hAnsi="宋体"/>
              </w:rPr>
            </w:pPr>
            <w:r w:rsidRPr="00613BB9">
              <w:rPr>
                <w:rFonts w:ascii="宋体" w:eastAsia="宋体" w:hAnsi="宋体"/>
              </w:rPr>
              <w:t>Image Process</w:t>
            </w:r>
          </w:p>
        </w:tc>
        <w:tc>
          <w:tcPr>
            <w:tcW w:w="0" w:type="auto"/>
            <w:vAlign w:val="center"/>
            <w:hideMark/>
          </w:tcPr>
          <w:p w14:paraId="0775757E" w14:textId="77777777" w:rsidR="00314D29" w:rsidRPr="00613BB9" w:rsidRDefault="00314D29" w:rsidP="00E54E54">
            <w:pPr>
              <w:rPr>
                <w:rFonts w:ascii="宋体" w:eastAsia="宋体" w:hAnsi="宋体"/>
              </w:rPr>
            </w:pPr>
            <w:r w:rsidRPr="00613BB9">
              <w:rPr>
                <w:rFonts w:ascii="宋体" w:eastAsia="宋体" w:hAnsi="宋体"/>
              </w:rPr>
              <w:t>Automates the processing of images based on their class attributes</w:t>
            </w:r>
          </w:p>
        </w:tc>
      </w:tr>
      <w:tr w:rsidR="00314D29" w:rsidRPr="00613BB9" w14:paraId="3BE1AE18" w14:textId="77777777" w:rsidTr="00E54E54">
        <w:trPr>
          <w:tblCellSpacing w:w="15" w:type="dxa"/>
        </w:trPr>
        <w:tc>
          <w:tcPr>
            <w:tcW w:w="0" w:type="auto"/>
            <w:vAlign w:val="center"/>
            <w:hideMark/>
          </w:tcPr>
          <w:p w14:paraId="037564DB" w14:textId="77777777" w:rsidR="00314D29" w:rsidRPr="00613BB9" w:rsidRDefault="00314D29" w:rsidP="00E54E54">
            <w:pPr>
              <w:rPr>
                <w:rFonts w:ascii="宋体" w:eastAsia="宋体" w:hAnsi="宋体"/>
              </w:rPr>
            </w:pPr>
            <w:r w:rsidRPr="00613BB9">
              <w:rPr>
                <w:rFonts w:ascii="宋体" w:eastAsia="宋体" w:hAnsi="宋体"/>
              </w:rPr>
              <w:t>Interlinks</w:t>
            </w:r>
          </w:p>
        </w:tc>
        <w:tc>
          <w:tcPr>
            <w:tcW w:w="0" w:type="auto"/>
            <w:vAlign w:val="center"/>
            <w:hideMark/>
          </w:tcPr>
          <w:p w14:paraId="49AAE360" w14:textId="77777777" w:rsidR="00314D29" w:rsidRPr="00613BB9" w:rsidRDefault="00314D29" w:rsidP="00E54E54">
            <w:pPr>
              <w:rPr>
                <w:rFonts w:ascii="宋体" w:eastAsia="宋体" w:hAnsi="宋体"/>
              </w:rPr>
            </w:pPr>
            <w:r w:rsidRPr="00613BB9">
              <w:rPr>
                <w:rFonts w:ascii="宋体" w:eastAsia="宋体" w:hAnsi="宋体"/>
              </w:rPr>
              <w:t>Lets you add frequently used URLs to your markup using short keywords</w:t>
            </w:r>
          </w:p>
        </w:tc>
      </w:tr>
      <w:tr w:rsidR="00314D29" w:rsidRPr="00613BB9" w14:paraId="127636F8" w14:textId="77777777" w:rsidTr="00E54E54">
        <w:trPr>
          <w:tblCellSpacing w:w="15" w:type="dxa"/>
        </w:trPr>
        <w:tc>
          <w:tcPr>
            <w:tcW w:w="0" w:type="auto"/>
            <w:vAlign w:val="center"/>
            <w:hideMark/>
          </w:tcPr>
          <w:p w14:paraId="5BE0AEDA" w14:textId="77777777" w:rsidR="00314D29" w:rsidRPr="00613BB9" w:rsidRDefault="00314D29" w:rsidP="00E54E54">
            <w:pPr>
              <w:rPr>
                <w:rFonts w:ascii="宋体" w:eastAsia="宋体" w:hAnsi="宋体"/>
              </w:rPr>
            </w:pPr>
            <w:r w:rsidRPr="00613BB9">
              <w:rPr>
                <w:rFonts w:ascii="宋体" w:eastAsia="宋体" w:hAnsi="宋体"/>
              </w:rPr>
              <w:t>Jinja2 Content</w:t>
            </w:r>
          </w:p>
        </w:tc>
        <w:tc>
          <w:tcPr>
            <w:tcW w:w="0" w:type="auto"/>
            <w:vAlign w:val="center"/>
            <w:hideMark/>
          </w:tcPr>
          <w:p w14:paraId="55A0BCC2" w14:textId="77777777" w:rsidR="00314D29" w:rsidRPr="00613BB9" w:rsidRDefault="00314D29" w:rsidP="00E54E54">
            <w:pPr>
              <w:rPr>
                <w:rFonts w:ascii="宋体" w:eastAsia="宋体" w:hAnsi="宋体"/>
              </w:rPr>
            </w:pPr>
            <w:r w:rsidRPr="00613BB9">
              <w:rPr>
                <w:rFonts w:ascii="宋体" w:eastAsia="宋体" w:hAnsi="宋体"/>
              </w:rPr>
              <w:t xml:space="preserve">Allows the use of Jinja2 template code in articles, including </w:t>
            </w:r>
            <w:r w:rsidRPr="00613BB9">
              <w:rPr>
                <w:rStyle w:val="HTML1"/>
              </w:rPr>
              <w:t>include</w:t>
            </w:r>
            <w:r w:rsidRPr="00613BB9">
              <w:rPr>
                <w:rFonts w:ascii="宋体" w:eastAsia="宋体" w:hAnsi="宋体"/>
              </w:rPr>
              <w:t xml:space="preserve"> and </w:t>
            </w:r>
            <w:r w:rsidRPr="00613BB9">
              <w:rPr>
                <w:rStyle w:val="HTML1"/>
              </w:rPr>
              <w:t>import</w:t>
            </w:r>
            <w:r w:rsidRPr="00613BB9">
              <w:rPr>
                <w:rFonts w:ascii="宋体" w:eastAsia="宋体" w:hAnsi="宋体"/>
              </w:rPr>
              <w:t xml:space="preserve"> statements. Replacement for pelican-jinja2content.</w:t>
            </w:r>
          </w:p>
        </w:tc>
      </w:tr>
      <w:tr w:rsidR="00314D29" w:rsidRPr="00613BB9" w14:paraId="09E0F989" w14:textId="77777777" w:rsidTr="00E54E54">
        <w:trPr>
          <w:tblCellSpacing w:w="15" w:type="dxa"/>
        </w:trPr>
        <w:tc>
          <w:tcPr>
            <w:tcW w:w="0" w:type="auto"/>
            <w:vAlign w:val="center"/>
            <w:hideMark/>
          </w:tcPr>
          <w:p w14:paraId="5C278F6D" w14:textId="77777777" w:rsidR="00314D29" w:rsidRPr="00613BB9" w:rsidRDefault="00314D29" w:rsidP="00E54E54">
            <w:pPr>
              <w:rPr>
                <w:rFonts w:ascii="宋体" w:eastAsia="宋体" w:hAnsi="宋体"/>
              </w:rPr>
            </w:pPr>
            <w:r w:rsidRPr="00613BB9">
              <w:rPr>
                <w:rFonts w:ascii="宋体" w:eastAsia="宋体" w:hAnsi="宋体"/>
              </w:rPr>
              <w:t>JPEG Reader</w:t>
            </w:r>
          </w:p>
        </w:tc>
        <w:tc>
          <w:tcPr>
            <w:tcW w:w="0" w:type="auto"/>
            <w:vAlign w:val="center"/>
            <w:hideMark/>
          </w:tcPr>
          <w:p w14:paraId="74B61F70" w14:textId="77777777" w:rsidR="00314D29" w:rsidRPr="00613BB9" w:rsidRDefault="00314D29" w:rsidP="00E54E54">
            <w:pPr>
              <w:rPr>
                <w:rFonts w:ascii="宋体" w:eastAsia="宋体" w:hAnsi="宋体"/>
              </w:rPr>
            </w:pPr>
            <w:r w:rsidRPr="00613BB9">
              <w:rPr>
                <w:rFonts w:ascii="宋体" w:eastAsia="宋体" w:hAnsi="宋体"/>
              </w:rPr>
              <w:t>Create image gallery pages based on content of JPEG metadata</w:t>
            </w:r>
          </w:p>
        </w:tc>
      </w:tr>
      <w:tr w:rsidR="00314D29" w:rsidRPr="00613BB9" w14:paraId="0A4CA929" w14:textId="77777777" w:rsidTr="00E54E54">
        <w:trPr>
          <w:tblCellSpacing w:w="15" w:type="dxa"/>
        </w:trPr>
        <w:tc>
          <w:tcPr>
            <w:tcW w:w="0" w:type="auto"/>
            <w:vAlign w:val="center"/>
            <w:hideMark/>
          </w:tcPr>
          <w:p w14:paraId="16D1BB56" w14:textId="77777777" w:rsidR="00314D29" w:rsidRPr="00613BB9" w:rsidRDefault="00314D29" w:rsidP="00E54E54">
            <w:pPr>
              <w:rPr>
                <w:rFonts w:ascii="宋体" w:eastAsia="宋体" w:hAnsi="宋体"/>
              </w:rPr>
            </w:pPr>
            <w:r w:rsidRPr="00613BB9">
              <w:rPr>
                <w:rFonts w:ascii="宋体" w:eastAsia="宋体" w:hAnsi="宋体"/>
              </w:rPr>
              <w:t>Just table</w:t>
            </w:r>
          </w:p>
        </w:tc>
        <w:tc>
          <w:tcPr>
            <w:tcW w:w="0" w:type="auto"/>
            <w:vAlign w:val="center"/>
            <w:hideMark/>
          </w:tcPr>
          <w:p w14:paraId="070C9F6C" w14:textId="77777777" w:rsidR="00314D29" w:rsidRPr="00613BB9" w:rsidRDefault="00314D29" w:rsidP="00E54E54">
            <w:pPr>
              <w:rPr>
                <w:rFonts w:ascii="宋体" w:eastAsia="宋体" w:hAnsi="宋体"/>
              </w:rPr>
            </w:pPr>
            <w:r w:rsidRPr="00613BB9">
              <w:rPr>
                <w:rFonts w:ascii="宋体" w:eastAsia="宋体" w:hAnsi="宋体"/>
              </w:rPr>
              <w:t>Allows you to easily create and manage tables. You can embed the tables into posts with a simple way.</w:t>
            </w:r>
          </w:p>
        </w:tc>
      </w:tr>
      <w:tr w:rsidR="00314D29" w:rsidRPr="00613BB9" w14:paraId="1FDB117C" w14:textId="77777777" w:rsidTr="00E54E54">
        <w:trPr>
          <w:tblCellSpacing w:w="15" w:type="dxa"/>
        </w:trPr>
        <w:tc>
          <w:tcPr>
            <w:tcW w:w="0" w:type="auto"/>
            <w:vAlign w:val="center"/>
            <w:hideMark/>
          </w:tcPr>
          <w:p w14:paraId="3A0242D7" w14:textId="77777777" w:rsidR="00314D29" w:rsidRPr="00613BB9" w:rsidRDefault="00314D29" w:rsidP="00E54E54">
            <w:pPr>
              <w:rPr>
                <w:rFonts w:ascii="宋体" w:eastAsia="宋体" w:hAnsi="宋体"/>
              </w:rPr>
            </w:pPr>
            <w:r w:rsidRPr="00613BB9">
              <w:rPr>
                <w:rFonts w:ascii="宋体" w:eastAsia="宋体" w:hAnsi="宋体"/>
              </w:rPr>
              <w:t>Libravatar</w:t>
            </w:r>
          </w:p>
        </w:tc>
        <w:tc>
          <w:tcPr>
            <w:tcW w:w="0" w:type="auto"/>
            <w:vAlign w:val="center"/>
            <w:hideMark/>
          </w:tcPr>
          <w:p w14:paraId="03CB0DBF" w14:textId="77777777" w:rsidR="00314D29" w:rsidRPr="00613BB9" w:rsidRDefault="00314D29" w:rsidP="00E54E54">
            <w:pPr>
              <w:rPr>
                <w:rFonts w:ascii="宋体" w:eastAsia="宋体" w:hAnsi="宋体"/>
              </w:rPr>
            </w:pPr>
            <w:r w:rsidRPr="00613BB9">
              <w:rPr>
                <w:rFonts w:ascii="宋体" w:eastAsia="宋体" w:hAnsi="宋体"/>
              </w:rPr>
              <w:t>Allows inclusion of user profile pictures from libravatar.org</w:t>
            </w:r>
          </w:p>
        </w:tc>
      </w:tr>
      <w:tr w:rsidR="00314D29" w:rsidRPr="00613BB9" w14:paraId="313B9E20" w14:textId="77777777" w:rsidTr="00E54E54">
        <w:trPr>
          <w:tblCellSpacing w:w="15" w:type="dxa"/>
        </w:trPr>
        <w:tc>
          <w:tcPr>
            <w:tcW w:w="0" w:type="auto"/>
            <w:vAlign w:val="center"/>
            <w:hideMark/>
          </w:tcPr>
          <w:p w14:paraId="323A8542" w14:textId="77777777" w:rsidR="00314D29" w:rsidRPr="00613BB9" w:rsidRDefault="00314D29" w:rsidP="00E54E54">
            <w:pPr>
              <w:rPr>
                <w:rFonts w:ascii="宋体" w:eastAsia="宋体" w:hAnsi="宋体"/>
              </w:rPr>
            </w:pPr>
            <w:r w:rsidRPr="00613BB9">
              <w:rPr>
                <w:rFonts w:ascii="宋体" w:eastAsia="宋体" w:hAnsi="宋体"/>
              </w:rPr>
              <w:t>Link Class</w:t>
            </w:r>
          </w:p>
        </w:tc>
        <w:tc>
          <w:tcPr>
            <w:tcW w:w="0" w:type="auto"/>
            <w:vAlign w:val="center"/>
            <w:hideMark/>
          </w:tcPr>
          <w:p w14:paraId="0A170C32" w14:textId="77777777" w:rsidR="00314D29" w:rsidRPr="00613BB9" w:rsidRDefault="00314D29" w:rsidP="00E54E54">
            <w:pPr>
              <w:rPr>
                <w:rFonts w:ascii="宋体" w:eastAsia="宋体" w:hAnsi="宋体"/>
              </w:rPr>
            </w:pPr>
            <w:r w:rsidRPr="00613BB9">
              <w:rPr>
                <w:rFonts w:ascii="宋体" w:eastAsia="宋体" w:hAnsi="宋体"/>
              </w:rPr>
              <w:t>Allows the insertion of class attributes into generated &lt;a&gt; elements (Markdown only)</w:t>
            </w:r>
          </w:p>
        </w:tc>
      </w:tr>
      <w:tr w:rsidR="00314D29" w:rsidRPr="00613BB9" w14:paraId="16C00C6A" w14:textId="77777777" w:rsidTr="00E54E54">
        <w:trPr>
          <w:tblCellSpacing w:w="15" w:type="dxa"/>
        </w:trPr>
        <w:tc>
          <w:tcPr>
            <w:tcW w:w="0" w:type="auto"/>
            <w:vAlign w:val="center"/>
            <w:hideMark/>
          </w:tcPr>
          <w:p w14:paraId="572E01CC" w14:textId="77777777" w:rsidR="00314D29" w:rsidRPr="00613BB9" w:rsidRDefault="00314D29" w:rsidP="00E54E54">
            <w:pPr>
              <w:rPr>
                <w:rFonts w:ascii="宋体" w:eastAsia="宋体" w:hAnsi="宋体"/>
              </w:rPr>
            </w:pPr>
            <w:r w:rsidRPr="00613BB9">
              <w:rPr>
                <w:rFonts w:ascii="宋体" w:eastAsia="宋体" w:hAnsi="宋体"/>
              </w:rPr>
              <w:t>Linker</w:t>
            </w:r>
          </w:p>
        </w:tc>
        <w:tc>
          <w:tcPr>
            <w:tcW w:w="0" w:type="auto"/>
            <w:vAlign w:val="center"/>
            <w:hideMark/>
          </w:tcPr>
          <w:p w14:paraId="1B07D697" w14:textId="77777777" w:rsidR="00314D29" w:rsidRPr="00613BB9" w:rsidRDefault="00314D29" w:rsidP="00E54E54">
            <w:pPr>
              <w:rPr>
                <w:rFonts w:ascii="宋体" w:eastAsia="宋体" w:hAnsi="宋体"/>
              </w:rPr>
            </w:pPr>
            <w:r w:rsidRPr="00613BB9">
              <w:rPr>
                <w:rFonts w:ascii="宋体" w:eastAsia="宋体" w:hAnsi="宋体"/>
              </w:rPr>
              <w:t xml:space="preserve">Allows the definition of custom linker commands in analogy to the builtin </w:t>
            </w:r>
            <w:r w:rsidRPr="00613BB9">
              <w:rPr>
                <w:rStyle w:val="HTML1"/>
              </w:rPr>
              <w:t>{filename}</w:t>
            </w:r>
            <w:r w:rsidRPr="00613BB9">
              <w:rPr>
                <w:rFonts w:ascii="宋体" w:eastAsia="宋体" w:hAnsi="宋体"/>
              </w:rPr>
              <w:t xml:space="preserve">, </w:t>
            </w:r>
            <w:r w:rsidRPr="00613BB9">
              <w:rPr>
                <w:rStyle w:val="HTML1"/>
              </w:rPr>
              <w:t>{attach}</w:t>
            </w:r>
            <w:r w:rsidRPr="00613BB9">
              <w:rPr>
                <w:rFonts w:ascii="宋体" w:eastAsia="宋体" w:hAnsi="宋体"/>
              </w:rPr>
              <w:t xml:space="preserve">, </w:t>
            </w:r>
            <w:r w:rsidRPr="00613BB9">
              <w:rPr>
                <w:rStyle w:val="HTML1"/>
              </w:rPr>
              <w:t>{category}</w:t>
            </w:r>
            <w:r w:rsidRPr="00613BB9">
              <w:rPr>
                <w:rFonts w:ascii="宋体" w:eastAsia="宋体" w:hAnsi="宋体"/>
              </w:rPr>
              <w:t xml:space="preserve">, </w:t>
            </w:r>
            <w:r w:rsidRPr="00613BB9">
              <w:rPr>
                <w:rStyle w:val="HTML1"/>
              </w:rPr>
              <w:t>{tag}</w:t>
            </w:r>
            <w:r w:rsidRPr="00613BB9">
              <w:rPr>
                <w:rFonts w:ascii="宋体" w:eastAsia="宋体" w:hAnsi="宋体"/>
              </w:rPr>
              <w:t xml:space="preserve">, </w:t>
            </w:r>
            <w:r w:rsidRPr="00613BB9">
              <w:rPr>
                <w:rStyle w:val="HTML1"/>
              </w:rPr>
              <w:t>{author}</w:t>
            </w:r>
            <w:r w:rsidRPr="00613BB9">
              <w:rPr>
                <w:rFonts w:ascii="宋体" w:eastAsia="宋体" w:hAnsi="宋体"/>
              </w:rPr>
              <w:t xml:space="preserve">, and </w:t>
            </w:r>
            <w:r w:rsidRPr="00613BB9">
              <w:rPr>
                <w:rStyle w:val="HTML1"/>
              </w:rPr>
              <w:t>{index}</w:t>
            </w:r>
            <w:r w:rsidRPr="00613BB9">
              <w:rPr>
                <w:rFonts w:ascii="宋体" w:eastAsia="宋体" w:hAnsi="宋体"/>
              </w:rPr>
              <w:t xml:space="preserve"> syntax</w:t>
            </w:r>
          </w:p>
        </w:tc>
      </w:tr>
      <w:tr w:rsidR="00314D29" w:rsidRPr="00613BB9" w14:paraId="69C23F3D" w14:textId="77777777" w:rsidTr="00E54E54">
        <w:trPr>
          <w:tblCellSpacing w:w="15" w:type="dxa"/>
        </w:trPr>
        <w:tc>
          <w:tcPr>
            <w:tcW w:w="0" w:type="auto"/>
            <w:vAlign w:val="center"/>
            <w:hideMark/>
          </w:tcPr>
          <w:p w14:paraId="60A902C4" w14:textId="77777777" w:rsidR="00314D29" w:rsidRPr="00613BB9" w:rsidRDefault="00314D29" w:rsidP="00E54E54">
            <w:pPr>
              <w:rPr>
                <w:rFonts w:ascii="宋体" w:eastAsia="宋体" w:hAnsi="宋体"/>
              </w:rPr>
            </w:pPr>
            <w:r w:rsidRPr="00613BB9">
              <w:rPr>
                <w:rFonts w:ascii="宋体" w:eastAsia="宋体" w:hAnsi="宋体"/>
              </w:rPr>
              <w:t>Liquid-style tags</w:t>
            </w:r>
          </w:p>
        </w:tc>
        <w:tc>
          <w:tcPr>
            <w:tcW w:w="0" w:type="auto"/>
            <w:vAlign w:val="center"/>
            <w:hideMark/>
          </w:tcPr>
          <w:p w14:paraId="4EDC0540" w14:textId="77777777" w:rsidR="00314D29" w:rsidRPr="00613BB9" w:rsidRDefault="00314D29" w:rsidP="00E54E54">
            <w:pPr>
              <w:rPr>
                <w:rFonts w:ascii="宋体" w:eastAsia="宋体" w:hAnsi="宋体"/>
              </w:rPr>
            </w:pPr>
            <w:r w:rsidRPr="00613BB9">
              <w:rPr>
                <w:rFonts w:ascii="宋体" w:eastAsia="宋体" w:hAnsi="宋体"/>
              </w:rPr>
              <w:t>Allows liquid-style tags to be inserted into markdown within Pelican documents</w:t>
            </w:r>
          </w:p>
        </w:tc>
      </w:tr>
      <w:tr w:rsidR="00314D29" w:rsidRPr="00613BB9" w14:paraId="3A3B9658" w14:textId="77777777" w:rsidTr="00E54E54">
        <w:trPr>
          <w:tblCellSpacing w:w="15" w:type="dxa"/>
        </w:trPr>
        <w:tc>
          <w:tcPr>
            <w:tcW w:w="0" w:type="auto"/>
            <w:vAlign w:val="center"/>
            <w:hideMark/>
          </w:tcPr>
          <w:p w14:paraId="5C0102F1" w14:textId="77777777" w:rsidR="00314D29" w:rsidRPr="00613BB9" w:rsidRDefault="00314D29" w:rsidP="00E54E54">
            <w:pPr>
              <w:rPr>
                <w:rFonts w:ascii="宋体" w:eastAsia="宋体" w:hAnsi="宋体"/>
              </w:rPr>
            </w:pPr>
            <w:r w:rsidRPr="00613BB9">
              <w:rPr>
                <w:rFonts w:ascii="宋体" w:eastAsia="宋体" w:hAnsi="宋体"/>
              </w:rPr>
              <w:t>Load CSV</w:t>
            </w:r>
          </w:p>
        </w:tc>
        <w:tc>
          <w:tcPr>
            <w:tcW w:w="0" w:type="auto"/>
            <w:vAlign w:val="center"/>
            <w:hideMark/>
          </w:tcPr>
          <w:p w14:paraId="2DDAB417" w14:textId="77777777" w:rsidR="00314D29" w:rsidRPr="00613BB9" w:rsidRDefault="00314D29" w:rsidP="00E54E54">
            <w:pPr>
              <w:rPr>
                <w:rFonts w:ascii="宋体" w:eastAsia="宋体" w:hAnsi="宋体"/>
              </w:rPr>
            </w:pPr>
            <w:r w:rsidRPr="00613BB9">
              <w:rPr>
                <w:rFonts w:ascii="宋体" w:eastAsia="宋体" w:hAnsi="宋体"/>
              </w:rPr>
              <w:t xml:space="preserve">Adds </w:t>
            </w:r>
            <w:r w:rsidRPr="00613BB9">
              <w:rPr>
                <w:rStyle w:val="HTML1"/>
              </w:rPr>
              <w:t>csv</w:t>
            </w:r>
            <w:r w:rsidRPr="00613BB9">
              <w:rPr>
                <w:rFonts w:ascii="宋体" w:eastAsia="宋体" w:hAnsi="宋体"/>
              </w:rPr>
              <w:t xml:space="preserve"> Jinja tag to display the contents of a CSV file as an HTML table</w:t>
            </w:r>
          </w:p>
        </w:tc>
      </w:tr>
      <w:tr w:rsidR="00314D29" w:rsidRPr="00613BB9" w14:paraId="3A5CA69F" w14:textId="77777777" w:rsidTr="00E54E54">
        <w:trPr>
          <w:tblCellSpacing w:w="15" w:type="dxa"/>
        </w:trPr>
        <w:tc>
          <w:tcPr>
            <w:tcW w:w="0" w:type="auto"/>
            <w:vAlign w:val="center"/>
            <w:hideMark/>
          </w:tcPr>
          <w:p w14:paraId="1B038C75" w14:textId="77777777" w:rsidR="00314D29" w:rsidRPr="00613BB9" w:rsidRDefault="00314D29" w:rsidP="00E54E54">
            <w:pPr>
              <w:rPr>
                <w:rFonts w:ascii="宋体" w:eastAsia="宋体" w:hAnsi="宋体"/>
              </w:rPr>
            </w:pPr>
            <w:r w:rsidRPr="00613BB9">
              <w:rPr>
                <w:rFonts w:ascii="宋体" w:eastAsia="宋体" w:hAnsi="宋体"/>
              </w:rPr>
              <w:t>Markdown Inline Extend</w:t>
            </w:r>
          </w:p>
        </w:tc>
        <w:tc>
          <w:tcPr>
            <w:tcW w:w="0" w:type="auto"/>
            <w:vAlign w:val="center"/>
            <w:hideMark/>
          </w:tcPr>
          <w:p w14:paraId="723019DA" w14:textId="77777777" w:rsidR="00314D29" w:rsidRPr="00613BB9" w:rsidRDefault="00314D29" w:rsidP="00E54E54">
            <w:pPr>
              <w:rPr>
                <w:rFonts w:ascii="宋体" w:eastAsia="宋体" w:hAnsi="宋体"/>
              </w:rPr>
            </w:pPr>
            <w:r w:rsidRPr="00613BB9">
              <w:rPr>
                <w:rFonts w:ascii="宋体" w:eastAsia="宋体" w:hAnsi="宋体"/>
              </w:rPr>
              <w:t>Enables you to add customize inline patterns to your markdown</w:t>
            </w:r>
          </w:p>
        </w:tc>
      </w:tr>
      <w:tr w:rsidR="00314D29" w:rsidRPr="00613BB9" w14:paraId="4C1951BB" w14:textId="77777777" w:rsidTr="00E54E54">
        <w:trPr>
          <w:tblCellSpacing w:w="15" w:type="dxa"/>
        </w:trPr>
        <w:tc>
          <w:tcPr>
            <w:tcW w:w="0" w:type="auto"/>
            <w:vAlign w:val="center"/>
            <w:hideMark/>
          </w:tcPr>
          <w:p w14:paraId="0F71074B" w14:textId="77777777" w:rsidR="00314D29" w:rsidRPr="00613BB9" w:rsidRDefault="00314D29" w:rsidP="00E54E54">
            <w:pPr>
              <w:rPr>
                <w:rFonts w:ascii="宋体" w:eastAsia="宋体" w:hAnsi="宋体"/>
              </w:rPr>
            </w:pPr>
            <w:r w:rsidRPr="00613BB9">
              <w:rPr>
                <w:rFonts w:ascii="宋体" w:eastAsia="宋体" w:hAnsi="宋体"/>
              </w:rPr>
              <w:lastRenderedPageBreak/>
              <w:t>Markdown-metaYAML</w:t>
            </w:r>
          </w:p>
        </w:tc>
        <w:tc>
          <w:tcPr>
            <w:tcW w:w="0" w:type="auto"/>
            <w:vAlign w:val="center"/>
            <w:hideMark/>
          </w:tcPr>
          <w:p w14:paraId="7E318070" w14:textId="77777777" w:rsidR="00314D29" w:rsidRPr="00613BB9" w:rsidRDefault="00314D29" w:rsidP="00E54E54">
            <w:pPr>
              <w:rPr>
                <w:rFonts w:ascii="宋体" w:eastAsia="宋体" w:hAnsi="宋体"/>
              </w:rPr>
            </w:pPr>
            <w:r w:rsidRPr="00613BB9">
              <w:rPr>
                <w:rFonts w:ascii="宋体" w:eastAsia="宋体" w:hAnsi="宋体"/>
              </w:rPr>
              <w:t>Pelican reader to enable YAML-style metadata in markdown articles</w:t>
            </w:r>
          </w:p>
        </w:tc>
      </w:tr>
      <w:tr w:rsidR="00314D29" w:rsidRPr="00613BB9" w14:paraId="4AFD29DF" w14:textId="77777777" w:rsidTr="00E54E54">
        <w:trPr>
          <w:tblCellSpacing w:w="15" w:type="dxa"/>
        </w:trPr>
        <w:tc>
          <w:tcPr>
            <w:tcW w:w="0" w:type="auto"/>
            <w:vAlign w:val="center"/>
            <w:hideMark/>
          </w:tcPr>
          <w:p w14:paraId="02615552" w14:textId="77777777" w:rsidR="00314D29" w:rsidRPr="00613BB9" w:rsidRDefault="00314D29" w:rsidP="00E54E54">
            <w:pPr>
              <w:rPr>
                <w:rFonts w:ascii="宋体" w:eastAsia="宋体" w:hAnsi="宋体"/>
              </w:rPr>
            </w:pPr>
            <w:r w:rsidRPr="00613BB9">
              <w:rPr>
                <w:rFonts w:ascii="宋体" w:eastAsia="宋体" w:hAnsi="宋体"/>
              </w:rPr>
              <w:t>Math Render</w:t>
            </w:r>
          </w:p>
        </w:tc>
        <w:tc>
          <w:tcPr>
            <w:tcW w:w="0" w:type="auto"/>
            <w:vAlign w:val="center"/>
            <w:hideMark/>
          </w:tcPr>
          <w:p w14:paraId="6B12CADB" w14:textId="77777777" w:rsidR="00314D29" w:rsidRPr="00613BB9" w:rsidRDefault="00314D29" w:rsidP="00E54E54">
            <w:pPr>
              <w:rPr>
                <w:rFonts w:ascii="宋体" w:eastAsia="宋体" w:hAnsi="宋体"/>
              </w:rPr>
            </w:pPr>
            <w:r w:rsidRPr="00613BB9">
              <w:rPr>
                <w:rFonts w:ascii="宋体" w:eastAsia="宋体" w:hAnsi="宋体"/>
              </w:rPr>
              <w:t>Gives pelican the ability to render mathematics</w:t>
            </w:r>
          </w:p>
        </w:tc>
      </w:tr>
      <w:tr w:rsidR="00314D29" w:rsidRPr="00613BB9" w14:paraId="76603813" w14:textId="77777777" w:rsidTr="00E54E54">
        <w:trPr>
          <w:tblCellSpacing w:w="15" w:type="dxa"/>
        </w:trPr>
        <w:tc>
          <w:tcPr>
            <w:tcW w:w="0" w:type="auto"/>
            <w:vAlign w:val="center"/>
            <w:hideMark/>
          </w:tcPr>
          <w:p w14:paraId="6D3C3995" w14:textId="77777777" w:rsidR="00314D29" w:rsidRPr="00613BB9" w:rsidRDefault="00314D29" w:rsidP="00E54E54">
            <w:pPr>
              <w:rPr>
                <w:rFonts w:ascii="宋体" w:eastAsia="宋体" w:hAnsi="宋体"/>
              </w:rPr>
            </w:pPr>
            <w:r w:rsidRPr="00613BB9">
              <w:rPr>
                <w:rFonts w:ascii="宋体" w:eastAsia="宋体" w:hAnsi="宋体"/>
              </w:rPr>
              <w:t>Mbox Reader</w:t>
            </w:r>
          </w:p>
        </w:tc>
        <w:tc>
          <w:tcPr>
            <w:tcW w:w="0" w:type="auto"/>
            <w:vAlign w:val="center"/>
            <w:hideMark/>
          </w:tcPr>
          <w:p w14:paraId="3A7A06B6" w14:textId="77777777" w:rsidR="00314D29" w:rsidRPr="00613BB9" w:rsidRDefault="00314D29" w:rsidP="00E54E54">
            <w:pPr>
              <w:rPr>
                <w:rFonts w:ascii="宋体" w:eastAsia="宋体" w:hAnsi="宋体"/>
              </w:rPr>
            </w:pPr>
            <w:r w:rsidRPr="00613BB9">
              <w:rPr>
                <w:rFonts w:ascii="宋体" w:eastAsia="宋体" w:hAnsi="宋体"/>
              </w:rPr>
              <w:t>Generate articles automatically via email, given a path to a Unix mbox</w:t>
            </w:r>
          </w:p>
        </w:tc>
      </w:tr>
      <w:tr w:rsidR="00314D29" w:rsidRPr="00613BB9" w14:paraId="5CDF6DEB" w14:textId="77777777" w:rsidTr="00E54E54">
        <w:trPr>
          <w:tblCellSpacing w:w="15" w:type="dxa"/>
        </w:trPr>
        <w:tc>
          <w:tcPr>
            <w:tcW w:w="0" w:type="auto"/>
            <w:vAlign w:val="center"/>
            <w:hideMark/>
          </w:tcPr>
          <w:p w14:paraId="64542770" w14:textId="77777777" w:rsidR="00314D29" w:rsidRPr="00613BB9" w:rsidRDefault="00314D29" w:rsidP="00E54E54">
            <w:pPr>
              <w:rPr>
                <w:rFonts w:ascii="宋体" w:eastAsia="宋体" w:hAnsi="宋体"/>
              </w:rPr>
            </w:pPr>
            <w:r w:rsidRPr="00613BB9">
              <w:rPr>
                <w:rFonts w:ascii="宋体" w:eastAsia="宋体" w:hAnsi="宋体"/>
              </w:rPr>
              <w:t>More Categories</w:t>
            </w:r>
          </w:p>
        </w:tc>
        <w:tc>
          <w:tcPr>
            <w:tcW w:w="0" w:type="auto"/>
            <w:vAlign w:val="center"/>
            <w:hideMark/>
          </w:tcPr>
          <w:p w14:paraId="0B79DB51" w14:textId="77777777" w:rsidR="00314D29" w:rsidRPr="00613BB9" w:rsidRDefault="00314D29" w:rsidP="00E54E54">
            <w:pPr>
              <w:rPr>
                <w:rFonts w:ascii="宋体" w:eastAsia="宋体" w:hAnsi="宋体"/>
              </w:rPr>
            </w:pPr>
            <w:r w:rsidRPr="00613BB9">
              <w:rPr>
                <w:rFonts w:ascii="宋体" w:eastAsia="宋体" w:hAnsi="宋体"/>
              </w:rPr>
              <w:t>Multiple categories per article; nested categories (foo/bar, foo/baz)</w:t>
            </w:r>
          </w:p>
        </w:tc>
      </w:tr>
      <w:tr w:rsidR="00314D29" w:rsidRPr="00613BB9" w14:paraId="607136CF" w14:textId="77777777" w:rsidTr="00E54E54">
        <w:trPr>
          <w:tblCellSpacing w:w="15" w:type="dxa"/>
        </w:trPr>
        <w:tc>
          <w:tcPr>
            <w:tcW w:w="0" w:type="auto"/>
            <w:vAlign w:val="center"/>
            <w:hideMark/>
          </w:tcPr>
          <w:p w14:paraId="0288B2C2" w14:textId="77777777" w:rsidR="00314D29" w:rsidRPr="00613BB9" w:rsidRDefault="00314D29" w:rsidP="00E54E54">
            <w:pPr>
              <w:rPr>
                <w:rFonts w:ascii="宋体" w:eastAsia="宋体" w:hAnsi="宋体"/>
              </w:rPr>
            </w:pPr>
            <w:r w:rsidRPr="00613BB9">
              <w:rPr>
                <w:rFonts w:ascii="宋体" w:eastAsia="宋体" w:hAnsi="宋体"/>
              </w:rPr>
              <w:t>Multi Neighbors</w:t>
            </w:r>
          </w:p>
        </w:tc>
        <w:tc>
          <w:tcPr>
            <w:tcW w:w="0" w:type="auto"/>
            <w:vAlign w:val="center"/>
            <w:hideMark/>
          </w:tcPr>
          <w:p w14:paraId="513E5C8C" w14:textId="77777777" w:rsidR="00314D29" w:rsidRPr="00613BB9" w:rsidRDefault="00314D29" w:rsidP="00E54E54">
            <w:pPr>
              <w:rPr>
                <w:rFonts w:ascii="宋体" w:eastAsia="宋体" w:hAnsi="宋体"/>
              </w:rPr>
            </w:pPr>
            <w:r w:rsidRPr="00613BB9">
              <w:rPr>
                <w:rFonts w:ascii="宋体" w:eastAsia="宋体" w:hAnsi="宋体"/>
              </w:rPr>
              <w:t>Adds a list of newer articles and a list of older articles to every article's context.</w:t>
            </w:r>
          </w:p>
        </w:tc>
      </w:tr>
      <w:tr w:rsidR="00314D29" w:rsidRPr="00613BB9" w14:paraId="758FF8C3" w14:textId="77777777" w:rsidTr="00E54E54">
        <w:trPr>
          <w:tblCellSpacing w:w="15" w:type="dxa"/>
        </w:trPr>
        <w:tc>
          <w:tcPr>
            <w:tcW w:w="0" w:type="auto"/>
            <w:vAlign w:val="center"/>
            <w:hideMark/>
          </w:tcPr>
          <w:p w14:paraId="72508CC5" w14:textId="77777777" w:rsidR="00314D29" w:rsidRPr="00613BB9" w:rsidRDefault="00314D29" w:rsidP="00E54E54">
            <w:pPr>
              <w:rPr>
                <w:rFonts w:ascii="宋体" w:eastAsia="宋体" w:hAnsi="宋体"/>
              </w:rPr>
            </w:pPr>
            <w:r w:rsidRPr="00613BB9">
              <w:rPr>
                <w:rFonts w:ascii="宋体" w:eastAsia="宋体" w:hAnsi="宋体"/>
              </w:rPr>
              <w:t>Multi parts posts</w:t>
            </w:r>
          </w:p>
        </w:tc>
        <w:tc>
          <w:tcPr>
            <w:tcW w:w="0" w:type="auto"/>
            <w:vAlign w:val="center"/>
            <w:hideMark/>
          </w:tcPr>
          <w:p w14:paraId="17355F26" w14:textId="77777777" w:rsidR="00314D29" w:rsidRPr="00613BB9" w:rsidRDefault="00314D29" w:rsidP="00E54E54">
            <w:pPr>
              <w:rPr>
                <w:rFonts w:ascii="宋体" w:eastAsia="宋体" w:hAnsi="宋体"/>
              </w:rPr>
            </w:pPr>
            <w:r w:rsidRPr="00613BB9">
              <w:rPr>
                <w:rFonts w:ascii="宋体" w:eastAsia="宋体" w:hAnsi="宋体"/>
              </w:rPr>
              <w:t>Allows you to write multi-part posts</w:t>
            </w:r>
          </w:p>
        </w:tc>
      </w:tr>
      <w:tr w:rsidR="00314D29" w:rsidRPr="00613BB9" w14:paraId="3867B15B" w14:textId="77777777" w:rsidTr="00E54E54">
        <w:trPr>
          <w:tblCellSpacing w:w="15" w:type="dxa"/>
        </w:trPr>
        <w:tc>
          <w:tcPr>
            <w:tcW w:w="0" w:type="auto"/>
            <w:vAlign w:val="center"/>
            <w:hideMark/>
          </w:tcPr>
          <w:p w14:paraId="2F474761" w14:textId="77777777" w:rsidR="00314D29" w:rsidRPr="00613BB9" w:rsidRDefault="00314D29" w:rsidP="00E54E54">
            <w:pPr>
              <w:rPr>
                <w:rFonts w:ascii="宋体" w:eastAsia="宋体" w:hAnsi="宋体"/>
              </w:rPr>
            </w:pPr>
            <w:r w:rsidRPr="00613BB9">
              <w:rPr>
                <w:rFonts w:ascii="宋体" w:eastAsia="宋体" w:hAnsi="宋体"/>
              </w:rPr>
              <w:t>Neighbor articles</w:t>
            </w:r>
          </w:p>
        </w:tc>
        <w:tc>
          <w:tcPr>
            <w:tcW w:w="0" w:type="auto"/>
            <w:vAlign w:val="center"/>
            <w:hideMark/>
          </w:tcPr>
          <w:p w14:paraId="5C8A1580" w14:textId="77777777" w:rsidR="00314D29" w:rsidRPr="00613BB9" w:rsidRDefault="00314D29" w:rsidP="00E54E54">
            <w:pPr>
              <w:rPr>
                <w:rFonts w:ascii="宋体" w:eastAsia="宋体" w:hAnsi="宋体"/>
              </w:rPr>
            </w:pPr>
            <w:r w:rsidRPr="00613BB9">
              <w:rPr>
                <w:rFonts w:ascii="宋体" w:eastAsia="宋体" w:hAnsi="宋体"/>
              </w:rPr>
              <w:t xml:space="preserve">Adds </w:t>
            </w:r>
            <w:r w:rsidRPr="00613BB9">
              <w:rPr>
                <w:rStyle w:val="HTML1"/>
              </w:rPr>
              <w:t>next_article</w:t>
            </w:r>
            <w:r w:rsidRPr="00613BB9">
              <w:rPr>
                <w:rFonts w:ascii="宋体" w:eastAsia="宋体" w:hAnsi="宋体"/>
              </w:rPr>
              <w:t xml:space="preserve"> (newer) and </w:t>
            </w:r>
            <w:r w:rsidRPr="00613BB9">
              <w:rPr>
                <w:rStyle w:val="HTML1"/>
              </w:rPr>
              <w:t>prev_article</w:t>
            </w:r>
            <w:r w:rsidRPr="00613BB9">
              <w:rPr>
                <w:rFonts w:ascii="宋体" w:eastAsia="宋体" w:hAnsi="宋体"/>
              </w:rPr>
              <w:t xml:space="preserve"> (older) variables to the article's context</w:t>
            </w:r>
          </w:p>
        </w:tc>
      </w:tr>
      <w:tr w:rsidR="00314D29" w:rsidRPr="00613BB9" w14:paraId="741A07FE" w14:textId="77777777" w:rsidTr="00E54E54">
        <w:trPr>
          <w:tblCellSpacing w:w="15" w:type="dxa"/>
        </w:trPr>
        <w:tc>
          <w:tcPr>
            <w:tcW w:w="0" w:type="auto"/>
            <w:vAlign w:val="center"/>
            <w:hideMark/>
          </w:tcPr>
          <w:p w14:paraId="7D0BD270" w14:textId="77777777" w:rsidR="00314D29" w:rsidRPr="00613BB9" w:rsidRDefault="00314D29" w:rsidP="00E54E54">
            <w:pPr>
              <w:rPr>
                <w:rFonts w:ascii="宋体" w:eastAsia="宋体" w:hAnsi="宋体"/>
              </w:rPr>
            </w:pPr>
            <w:r w:rsidRPr="00613BB9">
              <w:rPr>
                <w:rFonts w:ascii="宋体" w:eastAsia="宋体" w:hAnsi="宋体"/>
              </w:rPr>
              <w:t>Open graph</w:t>
            </w:r>
          </w:p>
        </w:tc>
        <w:tc>
          <w:tcPr>
            <w:tcW w:w="0" w:type="auto"/>
            <w:vAlign w:val="center"/>
            <w:hideMark/>
          </w:tcPr>
          <w:p w14:paraId="4994FF7C" w14:textId="77777777" w:rsidR="00314D29" w:rsidRPr="00613BB9" w:rsidRDefault="00314D29" w:rsidP="00E54E54">
            <w:pPr>
              <w:rPr>
                <w:rFonts w:ascii="宋体" w:eastAsia="宋体" w:hAnsi="宋体"/>
              </w:rPr>
            </w:pPr>
            <w:r w:rsidRPr="00613BB9">
              <w:rPr>
                <w:rFonts w:ascii="宋体" w:eastAsia="宋体" w:hAnsi="宋体"/>
              </w:rPr>
              <w:t>Generates Open Graph tags for your articles</w:t>
            </w:r>
          </w:p>
        </w:tc>
      </w:tr>
      <w:tr w:rsidR="00314D29" w:rsidRPr="00613BB9" w14:paraId="276E5203" w14:textId="77777777" w:rsidTr="00E54E54">
        <w:trPr>
          <w:tblCellSpacing w:w="15" w:type="dxa"/>
        </w:trPr>
        <w:tc>
          <w:tcPr>
            <w:tcW w:w="0" w:type="auto"/>
            <w:vAlign w:val="center"/>
            <w:hideMark/>
          </w:tcPr>
          <w:p w14:paraId="25B19436" w14:textId="77777777" w:rsidR="00314D29" w:rsidRPr="00613BB9" w:rsidRDefault="00314D29" w:rsidP="00E54E54">
            <w:pPr>
              <w:rPr>
                <w:rFonts w:ascii="宋体" w:eastAsia="宋体" w:hAnsi="宋体"/>
              </w:rPr>
            </w:pPr>
            <w:r w:rsidRPr="00613BB9">
              <w:rPr>
                <w:rFonts w:ascii="宋体" w:eastAsia="宋体" w:hAnsi="宋体"/>
              </w:rPr>
              <w:t>Optimize images</w:t>
            </w:r>
          </w:p>
        </w:tc>
        <w:tc>
          <w:tcPr>
            <w:tcW w:w="0" w:type="auto"/>
            <w:vAlign w:val="center"/>
            <w:hideMark/>
          </w:tcPr>
          <w:p w14:paraId="288F95B0" w14:textId="77777777" w:rsidR="00314D29" w:rsidRPr="00613BB9" w:rsidRDefault="00314D29" w:rsidP="00E54E54">
            <w:pPr>
              <w:rPr>
                <w:rFonts w:ascii="宋体" w:eastAsia="宋体" w:hAnsi="宋体"/>
              </w:rPr>
            </w:pPr>
            <w:r w:rsidRPr="00613BB9">
              <w:rPr>
                <w:rFonts w:ascii="宋体" w:eastAsia="宋体" w:hAnsi="宋体"/>
              </w:rPr>
              <w:t>Applies lossless compression on JPEG and PNG images</w:t>
            </w:r>
          </w:p>
        </w:tc>
      </w:tr>
      <w:tr w:rsidR="00314D29" w:rsidRPr="00613BB9" w14:paraId="7664D1C3" w14:textId="77777777" w:rsidTr="00E54E54">
        <w:trPr>
          <w:tblCellSpacing w:w="15" w:type="dxa"/>
        </w:trPr>
        <w:tc>
          <w:tcPr>
            <w:tcW w:w="0" w:type="auto"/>
            <w:vAlign w:val="center"/>
            <w:hideMark/>
          </w:tcPr>
          <w:p w14:paraId="4E4D0518" w14:textId="77777777" w:rsidR="00314D29" w:rsidRPr="00613BB9" w:rsidRDefault="00314D29" w:rsidP="00E54E54">
            <w:pPr>
              <w:rPr>
                <w:rFonts w:ascii="宋体" w:eastAsia="宋体" w:hAnsi="宋体"/>
              </w:rPr>
            </w:pPr>
            <w:r w:rsidRPr="00613BB9">
              <w:rPr>
                <w:rFonts w:ascii="宋体" w:eastAsia="宋体" w:hAnsi="宋体"/>
              </w:rPr>
              <w:t>Org Reader</w:t>
            </w:r>
          </w:p>
        </w:tc>
        <w:tc>
          <w:tcPr>
            <w:tcW w:w="0" w:type="auto"/>
            <w:vAlign w:val="center"/>
            <w:hideMark/>
          </w:tcPr>
          <w:p w14:paraId="7BC958E9" w14:textId="77777777" w:rsidR="00314D29" w:rsidRPr="00613BB9" w:rsidRDefault="00314D29" w:rsidP="00E54E54">
            <w:pPr>
              <w:rPr>
                <w:rFonts w:ascii="宋体" w:eastAsia="宋体" w:hAnsi="宋体"/>
              </w:rPr>
            </w:pPr>
            <w:r w:rsidRPr="00613BB9">
              <w:rPr>
                <w:rFonts w:ascii="宋体" w:eastAsia="宋体" w:hAnsi="宋体"/>
              </w:rPr>
              <w:t>Create posts via Emacs Orgmode files</w:t>
            </w:r>
          </w:p>
        </w:tc>
      </w:tr>
      <w:tr w:rsidR="00314D29" w:rsidRPr="00613BB9" w14:paraId="1A8C0D5F" w14:textId="77777777" w:rsidTr="00E54E54">
        <w:trPr>
          <w:tblCellSpacing w:w="15" w:type="dxa"/>
        </w:trPr>
        <w:tc>
          <w:tcPr>
            <w:tcW w:w="0" w:type="auto"/>
            <w:vAlign w:val="center"/>
            <w:hideMark/>
          </w:tcPr>
          <w:p w14:paraId="14D00E11" w14:textId="77777777" w:rsidR="00314D29" w:rsidRPr="00613BB9" w:rsidRDefault="00314D29" w:rsidP="00E54E54">
            <w:pPr>
              <w:rPr>
                <w:rFonts w:ascii="宋体" w:eastAsia="宋体" w:hAnsi="宋体"/>
              </w:rPr>
            </w:pPr>
            <w:r w:rsidRPr="00613BB9">
              <w:rPr>
                <w:rFonts w:ascii="宋体" w:eastAsia="宋体" w:hAnsi="宋体"/>
              </w:rPr>
              <w:t>Page View</w:t>
            </w:r>
          </w:p>
        </w:tc>
        <w:tc>
          <w:tcPr>
            <w:tcW w:w="0" w:type="auto"/>
            <w:vAlign w:val="center"/>
            <w:hideMark/>
          </w:tcPr>
          <w:p w14:paraId="0CB86F21" w14:textId="77777777" w:rsidR="00314D29" w:rsidRPr="00613BB9" w:rsidRDefault="00314D29" w:rsidP="00E54E54">
            <w:pPr>
              <w:rPr>
                <w:rFonts w:ascii="宋体" w:eastAsia="宋体" w:hAnsi="宋体"/>
              </w:rPr>
            </w:pPr>
            <w:r w:rsidRPr="00613BB9">
              <w:rPr>
                <w:rFonts w:ascii="宋体" w:eastAsia="宋体" w:hAnsi="宋体"/>
              </w:rPr>
              <w:t>Pull page view count from Google Analytics.</w:t>
            </w:r>
          </w:p>
        </w:tc>
      </w:tr>
      <w:tr w:rsidR="00314D29" w:rsidRPr="00613BB9" w14:paraId="2B46767F" w14:textId="77777777" w:rsidTr="00E54E54">
        <w:trPr>
          <w:tblCellSpacing w:w="15" w:type="dxa"/>
        </w:trPr>
        <w:tc>
          <w:tcPr>
            <w:tcW w:w="0" w:type="auto"/>
            <w:vAlign w:val="center"/>
            <w:hideMark/>
          </w:tcPr>
          <w:p w14:paraId="09E9BAD3" w14:textId="77777777" w:rsidR="00314D29" w:rsidRPr="00613BB9" w:rsidRDefault="00314D29" w:rsidP="00E54E54">
            <w:pPr>
              <w:rPr>
                <w:rFonts w:ascii="宋体" w:eastAsia="宋体" w:hAnsi="宋体"/>
              </w:rPr>
            </w:pPr>
            <w:r w:rsidRPr="00613BB9">
              <w:rPr>
                <w:rFonts w:ascii="宋体" w:eastAsia="宋体" w:hAnsi="宋体"/>
              </w:rPr>
              <w:t>Panorama</w:t>
            </w:r>
          </w:p>
        </w:tc>
        <w:tc>
          <w:tcPr>
            <w:tcW w:w="0" w:type="auto"/>
            <w:vAlign w:val="center"/>
            <w:hideMark/>
          </w:tcPr>
          <w:p w14:paraId="66B0E4CD" w14:textId="77777777" w:rsidR="00314D29" w:rsidRPr="00613BB9" w:rsidRDefault="00314D29" w:rsidP="00E54E54">
            <w:pPr>
              <w:rPr>
                <w:rFonts w:ascii="宋体" w:eastAsia="宋体" w:hAnsi="宋体"/>
              </w:rPr>
            </w:pPr>
            <w:r w:rsidRPr="00613BB9">
              <w:rPr>
                <w:rFonts w:ascii="宋体" w:eastAsia="宋体" w:hAnsi="宋体"/>
              </w:rPr>
              <w:t>Creates charts from posts metadata</w:t>
            </w:r>
          </w:p>
        </w:tc>
      </w:tr>
      <w:tr w:rsidR="00314D29" w:rsidRPr="00613BB9" w14:paraId="0ACF66F7" w14:textId="77777777" w:rsidTr="00E54E54">
        <w:trPr>
          <w:tblCellSpacing w:w="15" w:type="dxa"/>
        </w:trPr>
        <w:tc>
          <w:tcPr>
            <w:tcW w:w="0" w:type="auto"/>
            <w:vAlign w:val="center"/>
            <w:hideMark/>
          </w:tcPr>
          <w:p w14:paraId="493CC0CD" w14:textId="77777777" w:rsidR="00314D29" w:rsidRPr="00613BB9" w:rsidRDefault="00314D29" w:rsidP="00E54E54">
            <w:pPr>
              <w:rPr>
                <w:rFonts w:ascii="宋体" w:eastAsia="宋体" w:hAnsi="宋体"/>
              </w:rPr>
            </w:pPr>
            <w:r w:rsidRPr="00613BB9">
              <w:rPr>
                <w:rFonts w:ascii="宋体" w:eastAsia="宋体" w:hAnsi="宋体"/>
              </w:rPr>
              <w:t>PDF generator</w:t>
            </w:r>
          </w:p>
        </w:tc>
        <w:tc>
          <w:tcPr>
            <w:tcW w:w="0" w:type="auto"/>
            <w:vAlign w:val="center"/>
            <w:hideMark/>
          </w:tcPr>
          <w:p w14:paraId="3ABD4A12" w14:textId="77777777" w:rsidR="00314D29" w:rsidRPr="00613BB9" w:rsidRDefault="00314D29" w:rsidP="00E54E54">
            <w:pPr>
              <w:rPr>
                <w:rFonts w:ascii="宋体" w:eastAsia="宋体" w:hAnsi="宋体"/>
              </w:rPr>
            </w:pPr>
            <w:r w:rsidRPr="00613BB9">
              <w:rPr>
                <w:rFonts w:ascii="宋体" w:eastAsia="宋体" w:hAnsi="宋体"/>
              </w:rPr>
              <w:t>Automatically exports articles and pages as PDF files</w:t>
            </w:r>
          </w:p>
        </w:tc>
      </w:tr>
      <w:tr w:rsidR="00314D29" w:rsidRPr="00613BB9" w14:paraId="59E6276B" w14:textId="77777777" w:rsidTr="00E54E54">
        <w:trPr>
          <w:tblCellSpacing w:w="15" w:type="dxa"/>
        </w:trPr>
        <w:tc>
          <w:tcPr>
            <w:tcW w:w="0" w:type="auto"/>
            <w:vAlign w:val="center"/>
            <w:hideMark/>
          </w:tcPr>
          <w:p w14:paraId="51ADBDB6" w14:textId="77777777" w:rsidR="00314D29" w:rsidRPr="00613BB9" w:rsidRDefault="00314D29" w:rsidP="00E54E54">
            <w:pPr>
              <w:rPr>
                <w:rFonts w:ascii="宋体" w:eastAsia="宋体" w:hAnsi="宋体"/>
              </w:rPr>
            </w:pPr>
            <w:r w:rsidRPr="00613BB9">
              <w:rPr>
                <w:rFonts w:ascii="宋体" w:eastAsia="宋体" w:hAnsi="宋体"/>
              </w:rPr>
              <w:t>PDF Images</w:t>
            </w:r>
          </w:p>
        </w:tc>
        <w:tc>
          <w:tcPr>
            <w:tcW w:w="0" w:type="auto"/>
            <w:vAlign w:val="center"/>
            <w:hideMark/>
          </w:tcPr>
          <w:p w14:paraId="1153E0DD" w14:textId="77777777" w:rsidR="00314D29" w:rsidRPr="00613BB9" w:rsidRDefault="00314D29" w:rsidP="00E54E54">
            <w:pPr>
              <w:rPr>
                <w:rFonts w:ascii="宋体" w:eastAsia="宋体" w:hAnsi="宋体"/>
              </w:rPr>
            </w:pPr>
            <w:r w:rsidRPr="00613BB9">
              <w:rPr>
                <w:rFonts w:ascii="宋体" w:eastAsia="宋体" w:hAnsi="宋体"/>
              </w:rPr>
              <w:t>If an img tag contains a PDF, EPS or PS file as a source, this plugin generates a PNG preview which will then act as a link to the original file.</w:t>
            </w:r>
          </w:p>
        </w:tc>
      </w:tr>
      <w:tr w:rsidR="00314D29" w:rsidRPr="00613BB9" w14:paraId="4F225080" w14:textId="77777777" w:rsidTr="00E54E54">
        <w:trPr>
          <w:tblCellSpacing w:w="15" w:type="dxa"/>
        </w:trPr>
        <w:tc>
          <w:tcPr>
            <w:tcW w:w="0" w:type="auto"/>
            <w:vAlign w:val="center"/>
            <w:hideMark/>
          </w:tcPr>
          <w:p w14:paraId="6D83295B" w14:textId="77777777" w:rsidR="00314D29" w:rsidRPr="00613BB9" w:rsidRDefault="00314D29" w:rsidP="00E54E54">
            <w:pPr>
              <w:rPr>
                <w:rFonts w:ascii="宋体" w:eastAsia="宋体" w:hAnsi="宋体"/>
              </w:rPr>
            </w:pPr>
            <w:r w:rsidRPr="00613BB9">
              <w:rPr>
                <w:rFonts w:ascii="宋体" w:eastAsia="宋体" w:hAnsi="宋体"/>
              </w:rPr>
              <w:t>Pelican Cite</w:t>
            </w:r>
          </w:p>
        </w:tc>
        <w:tc>
          <w:tcPr>
            <w:tcW w:w="0" w:type="auto"/>
            <w:vAlign w:val="center"/>
            <w:hideMark/>
          </w:tcPr>
          <w:p w14:paraId="5BD68111" w14:textId="77777777" w:rsidR="00314D29" w:rsidRPr="00613BB9" w:rsidRDefault="00314D29" w:rsidP="00E54E54">
            <w:pPr>
              <w:rPr>
                <w:rFonts w:ascii="宋体" w:eastAsia="宋体" w:hAnsi="宋体"/>
              </w:rPr>
            </w:pPr>
            <w:r w:rsidRPr="00613BB9">
              <w:rPr>
                <w:rFonts w:ascii="宋体" w:eastAsia="宋体" w:hAnsi="宋体"/>
              </w:rPr>
              <w:t>Produces inline citations and a bibliography in articles and pages, using a BibTeX file.</w:t>
            </w:r>
          </w:p>
        </w:tc>
      </w:tr>
      <w:tr w:rsidR="00314D29" w:rsidRPr="00613BB9" w14:paraId="64280F40" w14:textId="77777777" w:rsidTr="00E54E54">
        <w:trPr>
          <w:tblCellSpacing w:w="15" w:type="dxa"/>
        </w:trPr>
        <w:tc>
          <w:tcPr>
            <w:tcW w:w="0" w:type="auto"/>
            <w:vAlign w:val="center"/>
            <w:hideMark/>
          </w:tcPr>
          <w:p w14:paraId="72772AD8" w14:textId="77777777" w:rsidR="00314D29" w:rsidRPr="00613BB9" w:rsidRDefault="00314D29" w:rsidP="00E54E54">
            <w:pPr>
              <w:rPr>
                <w:rFonts w:ascii="宋体" w:eastAsia="宋体" w:hAnsi="宋体"/>
              </w:rPr>
            </w:pPr>
            <w:r w:rsidRPr="00613BB9">
              <w:rPr>
                <w:rFonts w:ascii="宋体" w:eastAsia="宋体" w:hAnsi="宋体"/>
              </w:rPr>
              <w:t>Pelican Comment System</w:t>
            </w:r>
          </w:p>
        </w:tc>
        <w:tc>
          <w:tcPr>
            <w:tcW w:w="0" w:type="auto"/>
            <w:vAlign w:val="center"/>
            <w:hideMark/>
          </w:tcPr>
          <w:p w14:paraId="60B39355" w14:textId="77777777" w:rsidR="00314D29" w:rsidRPr="00613BB9" w:rsidRDefault="00314D29" w:rsidP="00E54E54">
            <w:pPr>
              <w:rPr>
                <w:rFonts w:ascii="宋体" w:eastAsia="宋体" w:hAnsi="宋体"/>
              </w:rPr>
            </w:pPr>
            <w:r w:rsidRPr="00613BB9">
              <w:rPr>
                <w:rFonts w:ascii="宋体" w:eastAsia="宋体" w:hAnsi="宋体"/>
              </w:rPr>
              <w:t>Allows you to add static comments to your articles</w:t>
            </w:r>
          </w:p>
        </w:tc>
      </w:tr>
      <w:tr w:rsidR="00314D29" w:rsidRPr="00613BB9" w14:paraId="4B963FB7" w14:textId="77777777" w:rsidTr="00E54E54">
        <w:trPr>
          <w:tblCellSpacing w:w="15" w:type="dxa"/>
        </w:trPr>
        <w:tc>
          <w:tcPr>
            <w:tcW w:w="0" w:type="auto"/>
            <w:vAlign w:val="center"/>
            <w:hideMark/>
          </w:tcPr>
          <w:p w14:paraId="6FDDEF40" w14:textId="77777777" w:rsidR="00314D29" w:rsidRPr="00613BB9" w:rsidRDefault="00314D29" w:rsidP="00E54E54">
            <w:pPr>
              <w:rPr>
                <w:rFonts w:ascii="宋体" w:eastAsia="宋体" w:hAnsi="宋体"/>
              </w:rPr>
            </w:pPr>
            <w:r w:rsidRPr="00613BB9">
              <w:rPr>
                <w:rFonts w:ascii="宋体" w:eastAsia="宋体" w:hAnsi="宋体"/>
              </w:rPr>
              <w:t>pelican-ert</w:t>
            </w:r>
          </w:p>
        </w:tc>
        <w:tc>
          <w:tcPr>
            <w:tcW w:w="0" w:type="auto"/>
            <w:vAlign w:val="center"/>
            <w:hideMark/>
          </w:tcPr>
          <w:p w14:paraId="303064C2" w14:textId="77777777" w:rsidR="00314D29" w:rsidRPr="00613BB9" w:rsidRDefault="00314D29" w:rsidP="00E54E54">
            <w:pPr>
              <w:rPr>
                <w:rFonts w:ascii="宋体" w:eastAsia="宋体" w:hAnsi="宋体"/>
              </w:rPr>
            </w:pPr>
            <w:r w:rsidRPr="00613BB9">
              <w:rPr>
                <w:rFonts w:ascii="宋体" w:eastAsia="宋体" w:hAnsi="宋体"/>
              </w:rPr>
              <w:t>Allows you to add estimated reading time of an article</w:t>
            </w:r>
          </w:p>
        </w:tc>
      </w:tr>
      <w:tr w:rsidR="00314D29" w:rsidRPr="00613BB9" w14:paraId="66BC438F" w14:textId="77777777" w:rsidTr="00E54E54">
        <w:trPr>
          <w:tblCellSpacing w:w="15" w:type="dxa"/>
        </w:trPr>
        <w:tc>
          <w:tcPr>
            <w:tcW w:w="0" w:type="auto"/>
            <w:vAlign w:val="center"/>
            <w:hideMark/>
          </w:tcPr>
          <w:p w14:paraId="5E173621" w14:textId="77777777" w:rsidR="00314D29" w:rsidRPr="00613BB9" w:rsidRDefault="00314D29" w:rsidP="00E54E54">
            <w:pPr>
              <w:rPr>
                <w:rFonts w:ascii="宋体" w:eastAsia="宋体" w:hAnsi="宋体"/>
              </w:rPr>
            </w:pPr>
            <w:r w:rsidRPr="00613BB9">
              <w:rPr>
                <w:rFonts w:ascii="宋体" w:eastAsia="宋体" w:hAnsi="宋体"/>
              </w:rPr>
              <w:t>Pelican-flickr</w:t>
            </w:r>
          </w:p>
        </w:tc>
        <w:tc>
          <w:tcPr>
            <w:tcW w:w="0" w:type="auto"/>
            <w:vAlign w:val="center"/>
            <w:hideMark/>
          </w:tcPr>
          <w:p w14:paraId="3B848A59" w14:textId="77777777" w:rsidR="00314D29" w:rsidRPr="00613BB9" w:rsidRDefault="00314D29" w:rsidP="00E54E54">
            <w:pPr>
              <w:rPr>
                <w:rFonts w:ascii="宋体" w:eastAsia="宋体" w:hAnsi="宋体"/>
              </w:rPr>
            </w:pPr>
            <w:r w:rsidRPr="00613BB9">
              <w:rPr>
                <w:rFonts w:ascii="宋体" w:eastAsia="宋体" w:hAnsi="宋体"/>
              </w:rPr>
              <w:t>Brings your Flickr photos &amp; sets into your static website</w:t>
            </w:r>
          </w:p>
        </w:tc>
      </w:tr>
      <w:tr w:rsidR="00314D29" w:rsidRPr="00613BB9" w14:paraId="3F301EEC" w14:textId="77777777" w:rsidTr="00E54E54">
        <w:trPr>
          <w:tblCellSpacing w:w="15" w:type="dxa"/>
        </w:trPr>
        <w:tc>
          <w:tcPr>
            <w:tcW w:w="0" w:type="auto"/>
            <w:vAlign w:val="center"/>
            <w:hideMark/>
          </w:tcPr>
          <w:p w14:paraId="5F78ACE0" w14:textId="77777777" w:rsidR="00314D29" w:rsidRPr="00613BB9" w:rsidRDefault="00314D29" w:rsidP="00E54E54">
            <w:pPr>
              <w:rPr>
                <w:rFonts w:ascii="宋体" w:eastAsia="宋体" w:hAnsi="宋体"/>
              </w:rPr>
            </w:pPr>
            <w:r w:rsidRPr="00613BB9">
              <w:rPr>
                <w:rFonts w:ascii="宋体" w:eastAsia="宋体" w:hAnsi="宋体"/>
              </w:rPr>
              <w:t>Pelican Genealogy</w:t>
            </w:r>
          </w:p>
        </w:tc>
        <w:tc>
          <w:tcPr>
            <w:tcW w:w="0" w:type="auto"/>
            <w:vAlign w:val="center"/>
            <w:hideMark/>
          </w:tcPr>
          <w:p w14:paraId="338CE4BE" w14:textId="77777777" w:rsidR="00314D29" w:rsidRPr="00613BB9" w:rsidRDefault="00314D29" w:rsidP="00E54E54">
            <w:pPr>
              <w:rPr>
                <w:rFonts w:ascii="宋体" w:eastAsia="宋体" w:hAnsi="宋体"/>
              </w:rPr>
            </w:pPr>
            <w:r w:rsidRPr="00613BB9">
              <w:rPr>
                <w:rFonts w:ascii="宋体" w:eastAsia="宋体" w:hAnsi="宋体"/>
              </w:rPr>
              <w:t>Add surnames and people so metadata and context can be accessed from within a theme to provide surname and person pages</w:t>
            </w:r>
          </w:p>
        </w:tc>
      </w:tr>
      <w:tr w:rsidR="00314D29" w:rsidRPr="00613BB9" w14:paraId="3708706D" w14:textId="77777777" w:rsidTr="00E54E54">
        <w:trPr>
          <w:tblCellSpacing w:w="15" w:type="dxa"/>
        </w:trPr>
        <w:tc>
          <w:tcPr>
            <w:tcW w:w="0" w:type="auto"/>
            <w:vAlign w:val="center"/>
            <w:hideMark/>
          </w:tcPr>
          <w:p w14:paraId="341F0BAB" w14:textId="77777777" w:rsidR="00314D29" w:rsidRPr="00613BB9" w:rsidRDefault="00314D29" w:rsidP="00E54E54">
            <w:pPr>
              <w:rPr>
                <w:rFonts w:ascii="宋体" w:eastAsia="宋体" w:hAnsi="宋体"/>
              </w:rPr>
            </w:pPr>
            <w:r w:rsidRPr="00613BB9">
              <w:rPr>
                <w:rFonts w:ascii="宋体" w:eastAsia="宋体" w:hAnsi="宋体"/>
              </w:rPr>
              <w:t>Pelican Gist tag</w:t>
            </w:r>
          </w:p>
        </w:tc>
        <w:tc>
          <w:tcPr>
            <w:tcW w:w="0" w:type="auto"/>
            <w:vAlign w:val="center"/>
            <w:hideMark/>
          </w:tcPr>
          <w:p w14:paraId="260F60FC" w14:textId="77777777" w:rsidR="00314D29" w:rsidRPr="00613BB9" w:rsidRDefault="00314D29" w:rsidP="00E54E54">
            <w:pPr>
              <w:rPr>
                <w:rFonts w:ascii="宋体" w:eastAsia="宋体" w:hAnsi="宋体"/>
              </w:rPr>
            </w:pPr>
            <w:r w:rsidRPr="00613BB9">
              <w:rPr>
                <w:rFonts w:ascii="宋体" w:eastAsia="宋体" w:hAnsi="宋体"/>
              </w:rPr>
              <w:t>Easily embed GitHub Gists in your Pelican articles</w:t>
            </w:r>
          </w:p>
        </w:tc>
      </w:tr>
      <w:tr w:rsidR="00314D29" w:rsidRPr="00613BB9" w14:paraId="4D53D374" w14:textId="77777777" w:rsidTr="00E54E54">
        <w:trPr>
          <w:tblCellSpacing w:w="15" w:type="dxa"/>
        </w:trPr>
        <w:tc>
          <w:tcPr>
            <w:tcW w:w="0" w:type="auto"/>
            <w:vAlign w:val="center"/>
            <w:hideMark/>
          </w:tcPr>
          <w:p w14:paraId="59CDC702" w14:textId="77777777" w:rsidR="00314D29" w:rsidRPr="00613BB9" w:rsidRDefault="00314D29" w:rsidP="00E54E54">
            <w:pPr>
              <w:rPr>
                <w:rFonts w:ascii="宋体" w:eastAsia="宋体" w:hAnsi="宋体"/>
              </w:rPr>
            </w:pPr>
            <w:r w:rsidRPr="00613BB9">
              <w:rPr>
                <w:rFonts w:ascii="宋体" w:eastAsia="宋体" w:hAnsi="宋体"/>
              </w:rPr>
              <w:t>Pelican Github Projects</w:t>
            </w:r>
          </w:p>
        </w:tc>
        <w:tc>
          <w:tcPr>
            <w:tcW w:w="0" w:type="auto"/>
            <w:vAlign w:val="center"/>
            <w:hideMark/>
          </w:tcPr>
          <w:p w14:paraId="46588785" w14:textId="77777777" w:rsidR="00314D29" w:rsidRPr="00613BB9" w:rsidRDefault="00314D29" w:rsidP="00E54E54">
            <w:pPr>
              <w:rPr>
                <w:rFonts w:ascii="宋体" w:eastAsia="宋体" w:hAnsi="宋体"/>
              </w:rPr>
            </w:pPr>
            <w:r w:rsidRPr="00613BB9">
              <w:rPr>
                <w:rFonts w:ascii="宋体" w:eastAsia="宋体" w:hAnsi="宋体"/>
              </w:rPr>
              <w:t>Embed a list of your public GitHub projects in your pages</w:t>
            </w:r>
          </w:p>
        </w:tc>
      </w:tr>
      <w:tr w:rsidR="00314D29" w:rsidRPr="00613BB9" w14:paraId="4CF0DC31" w14:textId="77777777" w:rsidTr="00E54E54">
        <w:trPr>
          <w:tblCellSpacing w:w="15" w:type="dxa"/>
        </w:trPr>
        <w:tc>
          <w:tcPr>
            <w:tcW w:w="0" w:type="auto"/>
            <w:vAlign w:val="center"/>
            <w:hideMark/>
          </w:tcPr>
          <w:p w14:paraId="23E3F6B0" w14:textId="77777777" w:rsidR="00314D29" w:rsidRPr="00613BB9" w:rsidRDefault="00314D29" w:rsidP="00E54E54">
            <w:pPr>
              <w:rPr>
                <w:rFonts w:ascii="宋体" w:eastAsia="宋体" w:hAnsi="宋体"/>
              </w:rPr>
            </w:pPr>
            <w:r w:rsidRPr="00613BB9">
              <w:rPr>
                <w:rFonts w:ascii="宋体" w:eastAsia="宋体" w:hAnsi="宋体"/>
              </w:rPr>
              <w:t>pelican_javascript</w:t>
            </w:r>
          </w:p>
        </w:tc>
        <w:tc>
          <w:tcPr>
            <w:tcW w:w="0" w:type="auto"/>
            <w:vAlign w:val="center"/>
            <w:hideMark/>
          </w:tcPr>
          <w:p w14:paraId="7B7B86D7" w14:textId="77777777" w:rsidR="00314D29" w:rsidRPr="00613BB9" w:rsidRDefault="00314D29" w:rsidP="00E54E54">
            <w:pPr>
              <w:rPr>
                <w:rFonts w:ascii="宋体" w:eastAsia="宋体" w:hAnsi="宋体"/>
              </w:rPr>
            </w:pPr>
            <w:r w:rsidRPr="00613BB9">
              <w:rPr>
                <w:rFonts w:ascii="宋体" w:eastAsia="宋体" w:hAnsi="宋体"/>
              </w:rPr>
              <w:t>Allows you to embed Javascript and CSS files into individual articles</w:t>
            </w:r>
          </w:p>
        </w:tc>
      </w:tr>
      <w:tr w:rsidR="00314D29" w:rsidRPr="00613BB9" w14:paraId="54AE27C5" w14:textId="77777777" w:rsidTr="00E54E54">
        <w:trPr>
          <w:tblCellSpacing w:w="15" w:type="dxa"/>
        </w:trPr>
        <w:tc>
          <w:tcPr>
            <w:tcW w:w="0" w:type="auto"/>
            <w:vAlign w:val="center"/>
            <w:hideMark/>
          </w:tcPr>
          <w:p w14:paraId="4F3C27D4" w14:textId="77777777" w:rsidR="00314D29" w:rsidRPr="00613BB9" w:rsidRDefault="00314D29" w:rsidP="00E54E54">
            <w:pPr>
              <w:rPr>
                <w:rFonts w:ascii="宋体" w:eastAsia="宋体" w:hAnsi="宋体"/>
              </w:rPr>
            </w:pPr>
            <w:r w:rsidRPr="00613BB9">
              <w:rPr>
                <w:rFonts w:ascii="宋体" w:eastAsia="宋体" w:hAnsi="宋体"/>
              </w:rPr>
              <w:t>Pelican Jinja2Content</w:t>
            </w:r>
          </w:p>
        </w:tc>
        <w:tc>
          <w:tcPr>
            <w:tcW w:w="0" w:type="auto"/>
            <w:vAlign w:val="center"/>
            <w:hideMark/>
          </w:tcPr>
          <w:p w14:paraId="51D0DCA9" w14:textId="77777777" w:rsidR="00314D29" w:rsidRPr="00613BB9" w:rsidRDefault="00314D29" w:rsidP="00E54E54">
            <w:pPr>
              <w:rPr>
                <w:rFonts w:ascii="宋体" w:eastAsia="宋体" w:hAnsi="宋体"/>
              </w:rPr>
            </w:pPr>
            <w:r w:rsidRPr="00613BB9">
              <w:rPr>
                <w:rFonts w:ascii="宋体" w:eastAsia="宋体" w:hAnsi="宋体"/>
              </w:rPr>
              <w:t xml:space="preserve">Allows the use of Jinja2 template code in articles, including </w:t>
            </w:r>
            <w:r w:rsidRPr="00613BB9">
              <w:rPr>
                <w:rStyle w:val="HTML1"/>
              </w:rPr>
              <w:t>include</w:t>
            </w:r>
            <w:r w:rsidRPr="00613BB9">
              <w:rPr>
                <w:rFonts w:ascii="宋体" w:eastAsia="宋体" w:hAnsi="宋体"/>
              </w:rPr>
              <w:t xml:space="preserve"> and </w:t>
            </w:r>
            <w:r w:rsidRPr="00613BB9">
              <w:rPr>
                <w:rStyle w:val="HTML1"/>
              </w:rPr>
              <w:t>import</w:t>
            </w:r>
            <w:r w:rsidRPr="00613BB9">
              <w:rPr>
                <w:rFonts w:ascii="宋体" w:eastAsia="宋体" w:hAnsi="宋体"/>
              </w:rPr>
              <w:t xml:space="preserve"> statements</w:t>
            </w:r>
          </w:p>
        </w:tc>
      </w:tr>
      <w:tr w:rsidR="00314D29" w:rsidRPr="00613BB9" w14:paraId="1D93611C" w14:textId="77777777" w:rsidTr="00E54E54">
        <w:trPr>
          <w:tblCellSpacing w:w="15" w:type="dxa"/>
        </w:trPr>
        <w:tc>
          <w:tcPr>
            <w:tcW w:w="0" w:type="auto"/>
            <w:vAlign w:val="center"/>
            <w:hideMark/>
          </w:tcPr>
          <w:p w14:paraId="38388B61" w14:textId="77777777" w:rsidR="00314D29" w:rsidRPr="00613BB9" w:rsidRDefault="00314D29" w:rsidP="00E54E54">
            <w:pPr>
              <w:rPr>
                <w:rFonts w:ascii="宋体" w:eastAsia="宋体" w:hAnsi="宋体"/>
              </w:rPr>
            </w:pPr>
            <w:r w:rsidRPr="00613BB9">
              <w:rPr>
                <w:rFonts w:ascii="宋体" w:eastAsia="宋体" w:hAnsi="宋体"/>
              </w:rPr>
              <w:t>Pelican Link Class</w:t>
            </w:r>
          </w:p>
        </w:tc>
        <w:tc>
          <w:tcPr>
            <w:tcW w:w="0" w:type="auto"/>
            <w:vAlign w:val="center"/>
            <w:hideMark/>
          </w:tcPr>
          <w:p w14:paraId="6C47E7C5" w14:textId="77777777" w:rsidR="00314D29" w:rsidRPr="00613BB9" w:rsidRDefault="00314D29" w:rsidP="00E54E54">
            <w:pPr>
              <w:rPr>
                <w:rFonts w:ascii="宋体" w:eastAsia="宋体" w:hAnsi="宋体"/>
              </w:rPr>
            </w:pPr>
            <w:r w:rsidRPr="00613BB9">
              <w:rPr>
                <w:rFonts w:ascii="宋体" w:eastAsia="宋体" w:hAnsi="宋体"/>
              </w:rPr>
              <w:t xml:space="preserve">Set class attribute of </w:t>
            </w:r>
            <w:r w:rsidRPr="00613BB9">
              <w:rPr>
                <w:rStyle w:val="HTML1"/>
              </w:rPr>
              <w:t>&lt;a&gt;</w:t>
            </w:r>
            <w:r w:rsidRPr="00613BB9">
              <w:rPr>
                <w:rFonts w:ascii="宋体" w:eastAsia="宋体" w:hAnsi="宋体"/>
              </w:rPr>
              <w:t xml:space="preserve"> elements according to whether </w:t>
            </w:r>
            <w:r w:rsidRPr="00613BB9">
              <w:rPr>
                <w:rFonts w:ascii="宋体" w:eastAsia="宋体" w:hAnsi="宋体"/>
              </w:rPr>
              <w:lastRenderedPageBreak/>
              <w:t>the link is external or internal</w:t>
            </w:r>
          </w:p>
        </w:tc>
      </w:tr>
      <w:tr w:rsidR="00314D29" w:rsidRPr="00613BB9" w14:paraId="73C6B0D9" w14:textId="77777777" w:rsidTr="00E54E54">
        <w:trPr>
          <w:tblCellSpacing w:w="15" w:type="dxa"/>
        </w:trPr>
        <w:tc>
          <w:tcPr>
            <w:tcW w:w="0" w:type="auto"/>
            <w:vAlign w:val="center"/>
            <w:hideMark/>
          </w:tcPr>
          <w:p w14:paraId="3A01426B" w14:textId="77777777" w:rsidR="00314D29" w:rsidRPr="00613BB9" w:rsidRDefault="00314D29" w:rsidP="00E54E54">
            <w:pPr>
              <w:rPr>
                <w:rFonts w:ascii="宋体" w:eastAsia="宋体" w:hAnsi="宋体"/>
              </w:rPr>
            </w:pPr>
            <w:r w:rsidRPr="00613BB9">
              <w:rPr>
                <w:rFonts w:ascii="宋体" w:eastAsia="宋体" w:hAnsi="宋体"/>
              </w:rPr>
              <w:lastRenderedPageBreak/>
              <w:t>Pelican Meetup Info</w:t>
            </w:r>
          </w:p>
        </w:tc>
        <w:tc>
          <w:tcPr>
            <w:tcW w:w="0" w:type="auto"/>
            <w:vAlign w:val="center"/>
            <w:hideMark/>
          </w:tcPr>
          <w:p w14:paraId="5D5DD524" w14:textId="77777777" w:rsidR="00314D29" w:rsidRPr="00613BB9" w:rsidRDefault="00314D29" w:rsidP="00E54E54">
            <w:pPr>
              <w:rPr>
                <w:rFonts w:ascii="宋体" w:eastAsia="宋体" w:hAnsi="宋体"/>
              </w:rPr>
            </w:pPr>
            <w:r w:rsidRPr="00613BB9">
              <w:rPr>
                <w:rFonts w:ascii="宋体" w:eastAsia="宋体" w:hAnsi="宋体"/>
              </w:rPr>
              <w:t>Include your Meetup.com group and event information on generated pages and articles</w:t>
            </w:r>
          </w:p>
        </w:tc>
      </w:tr>
      <w:tr w:rsidR="00314D29" w:rsidRPr="00613BB9" w14:paraId="020DC105" w14:textId="77777777" w:rsidTr="00E54E54">
        <w:trPr>
          <w:tblCellSpacing w:w="15" w:type="dxa"/>
        </w:trPr>
        <w:tc>
          <w:tcPr>
            <w:tcW w:w="0" w:type="auto"/>
            <w:vAlign w:val="center"/>
            <w:hideMark/>
          </w:tcPr>
          <w:p w14:paraId="287B6ED1" w14:textId="77777777" w:rsidR="00314D29" w:rsidRPr="00613BB9" w:rsidRDefault="00314D29" w:rsidP="00E54E54">
            <w:pPr>
              <w:rPr>
                <w:rFonts w:ascii="宋体" w:eastAsia="宋体" w:hAnsi="宋体"/>
              </w:rPr>
            </w:pPr>
            <w:r w:rsidRPr="00613BB9">
              <w:rPr>
                <w:rFonts w:ascii="宋体" w:eastAsia="宋体" w:hAnsi="宋体"/>
              </w:rPr>
              <w:t>Pelican Page Hierarchy</w:t>
            </w:r>
          </w:p>
        </w:tc>
        <w:tc>
          <w:tcPr>
            <w:tcW w:w="0" w:type="auto"/>
            <w:vAlign w:val="center"/>
            <w:hideMark/>
          </w:tcPr>
          <w:p w14:paraId="225716AD" w14:textId="77777777" w:rsidR="00314D29" w:rsidRPr="00613BB9" w:rsidRDefault="00314D29" w:rsidP="00E54E54">
            <w:pPr>
              <w:rPr>
                <w:rFonts w:ascii="宋体" w:eastAsia="宋体" w:hAnsi="宋体"/>
              </w:rPr>
            </w:pPr>
            <w:r w:rsidRPr="00613BB9">
              <w:rPr>
                <w:rFonts w:ascii="宋体" w:eastAsia="宋体" w:hAnsi="宋体"/>
              </w:rPr>
              <w:t>Creates a URL hierarchy for pages that matches the filesystem hierarchy of their sources</w:t>
            </w:r>
          </w:p>
        </w:tc>
      </w:tr>
      <w:tr w:rsidR="00314D29" w:rsidRPr="00613BB9" w14:paraId="5D90501B" w14:textId="77777777" w:rsidTr="00E54E54">
        <w:trPr>
          <w:tblCellSpacing w:w="15" w:type="dxa"/>
        </w:trPr>
        <w:tc>
          <w:tcPr>
            <w:tcW w:w="0" w:type="auto"/>
            <w:vAlign w:val="center"/>
            <w:hideMark/>
          </w:tcPr>
          <w:p w14:paraId="64B28BF2" w14:textId="77777777" w:rsidR="00314D29" w:rsidRPr="00613BB9" w:rsidRDefault="00314D29" w:rsidP="00E54E54">
            <w:pPr>
              <w:rPr>
                <w:rFonts w:ascii="宋体" w:eastAsia="宋体" w:hAnsi="宋体"/>
              </w:rPr>
            </w:pPr>
            <w:r w:rsidRPr="00613BB9">
              <w:rPr>
                <w:rFonts w:ascii="宋体" w:eastAsia="宋体" w:hAnsi="宋体"/>
              </w:rPr>
              <w:t>Pelican Page Order</w:t>
            </w:r>
          </w:p>
        </w:tc>
        <w:tc>
          <w:tcPr>
            <w:tcW w:w="0" w:type="auto"/>
            <w:vAlign w:val="center"/>
            <w:hideMark/>
          </w:tcPr>
          <w:p w14:paraId="30AFA66C" w14:textId="77777777" w:rsidR="00314D29" w:rsidRPr="00613BB9" w:rsidRDefault="00314D29" w:rsidP="00E54E54">
            <w:pPr>
              <w:rPr>
                <w:rFonts w:ascii="宋体" w:eastAsia="宋体" w:hAnsi="宋体"/>
              </w:rPr>
            </w:pPr>
            <w:r w:rsidRPr="00613BB9">
              <w:rPr>
                <w:rFonts w:ascii="宋体" w:eastAsia="宋体" w:hAnsi="宋体"/>
              </w:rPr>
              <w:t xml:space="preserve">Adds a </w:t>
            </w:r>
            <w:r w:rsidRPr="00613BB9">
              <w:rPr>
                <w:rStyle w:val="HTML1"/>
              </w:rPr>
              <w:t>page_order</w:t>
            </w:r>
            <w:r w:rsidRPr="00613BB9">
              <w:rPr>
                <w:rFonts w:ascii="宋体" w:eastAsia="宋体" w:hAnsi="宋体"/>
              </w:rPr>
              <w:t xml:space="preserve"> attribute to all pages if one is not defined.</w:t>
            </w:r>
          </w:p>
        </w:tc>
      </w:tr>
      <w:tr w:rsidR="00314D29" w:rsidRPr="00613BB9" w14:paraId="63F5A41D" w14:textId="77777777" w:rsidTr="00E54E54">
        <w:trPr>
          <w:tblCellSpacing w:w="15" w:type="dxa"/>
        </w:trPr>
        <w:tc>
          <w:tcPr>
            <w:tcW w:w="0" w:type="auto"/>
            <w:vAlign w:val="center"/>
            <w:hideMark/>
          </w:tcPr>
          <w:p w14:paraId="045DF19B" w14:textId="77777777" w:rsidR="00314D29" w:rsidRPr="00613BB9" w:rsidRDefault="00314D29" w:rsidP="00E54E54">
            <w:pPr>
              <w:rPr>
                <w:rFonts w:ascii="宋体" w:eastAsia="宋体" w:hAnsi="宋体"/>
              </w:rPr>
            </w:pPr>
            <w:r w:rsidRPr="00613BB9">
              <w:rPr>
                <w:rFonts w:ascii="宋体" w:eastAsia="宋体" w:hAnsi="宋体"/>
              </w:rPr>
              <w:t>Pelican Themes Generator</w:t>
            </w:r>
          </w:p>
        </w:tc>
        <w:tc>
          <w:tcPr>
            <w:tcW w:w="0" w:type="auto"/>
            <w:vAlign w:val="center"/>
            <w:hideMark/>
          </w:tcPr>
          <w:p w14:paraId="230A79F6" w14:textId="77777777" w:rsidR="00314D29" w:rsidRPr="00613BB9" w:rsidRDefault="00314D29" w:rsidP="00E54E54">
            <w:pPr>
              <w:rPr>
                <w:rFonts w:ascii="宋体" w:eastAsia="宋体" w:hAnsi="宋体"/>
              </w:rPr>
            </w:pPr>
            <w:r w:rsidRPr="00613BB9">
              <w:rPr>
                <w:rFonts w:ascii="宋体" w:eastAsia="宋体" w:hAnsi="宋体"/>
              </w:rPr>
              <w:t>Generates theme screenshots from the Pelican Themes repository</w:t>
            </w:r>
          </w:p>
        </w:tc>
      </w:tr>
      <w:tr w:rsidR="00314D29" w:rsidRPr="00613BB9" w14:paraId="40002ABD" w14:textId="77777777" w:rsidTr="00E54E54">
        <w:trPr>
          <w:tblCellSpacing w:w="15" w:type="dxa"/>
        </w:trPr>
        <w:tc>
          <w:tcPr>
            <w:tcW w:w="0" w:type="auto"/>
            <w:vAlign w:val="center"/>
            <w:hideMark/>
          </w:tcPr>
          <w:p w14:paraId="61A5CCE4" w14:textId="77777777" w:rsidR="00314D29" w:rsidRPr="00613BB9" w:rsidRDefault="00314D29" w:rsidP="00E54E54">
            <w:pPr>
              <w:rPr>
                <w:rFonts w:ascii="宋体" w:eastAsia="宋体" w:hAnsi="宋体"/>
              </w:rPr>
            </w:pPr>
            <w:r w:rsidRPr="00613BB9">
              <w:rPr>
                <w:rFonts w:ascii="宋体" w:eastAsia="宋体" w:hAnsi="宋体"/>
              </w:rPr>
              <w:t>pelican-rdf</w:t>
            </w:r>
          </w:p>
        </w:tc>
        <w:tc>
          <w:tcPr>
            <w:tcW w:w="0" w:type="auto"/>
            <w:vAlign w:val="center"/>
            <w:hideMark/>
          </w:tcPr>
          <w:p w14:paraId="30B2374C" w14:textId="77777777" w:rsidR="00314D29" w:rsidRPr="00613BB9" w:rsidRDefault="00314D29" w:rsidP="00E54E54">
            <w:pPr>
              <w:rPr>
                <w:rFonts w:ascii="宋体" w:eastAsia="宋体" w:hAnsi="宋体"/>
              </w:rPr>
            </w:pPr>
            <w:r w:rsidRPr="00613BB9">
              <w:rPr>
                <w:rFonts w:ascii="宋体" w:eastAsia="宋体" w:hAnsi="宋体"/>
              </w:rPr>
              <w:t>Allows the processing of .rdf vocabularies, and the generation of a lightweight documentation.</w:t>
            </w:r>
          </w:p>
        </w:tc>
      </w:tr>
      <w:tr w:rsidR="00314D29" w:rsidRPr="00613BB9" w14:paraId="5183D8BD" w14:textId="77777777" w:rsidTr="00E54E54">
        <w:trPr>
          <w:tblCellSpacing w:w="15" w:type="dxa"/>
        </w:trPr>
        <w:tc>
          <w:tcPr>
            <w:tcW w:w="0" w:type="auto"/>
            <w:vAlign w:val="center"/>
            <w:hideMark/>
          </w:tcPr>
          <w:p w14:paraId="61745D1D" w14:textId="77777777" w:rsidR="00314D29" w:rsidRPr="00613BB9" w:rsidRDefault="00314D29" w:rsidP="00E54E54">
            <w:pPr>
              <w:rPr>
                <w:rFonts w:ascii="宋体" w:eastAsia="宋体" w:hAnsi="宋体"/>
              </w:rPr>
            </w:pPr>
            <w:r w:rsidRPr="00613BB9">
              <w:rPr>
                <w:rFonts w:ascii="宋体" w:eastAsia="宋体" w:hAnsi="宋体"/>
              </w:rPr>
              <w:t>pelican-toc</w:t>
            </w:r>
          </w:p>
        </w:tc>
        <w:tc>
          <w:tcPr>
            <w:tcW w:w="0" w:type="auto"/>
            <w:vAlign w:val="center"/>
            <w:hideMark/>
          </w:tcPr>
          <w:p w14:paraId="4825142D" w14:textId="77777777" w:rsidR="00314D29" w:rsidRPr="00613BB9" w:rsidRDefault="00314D29" w:rsidP="00E54E54">
            <w:pPr>
              <w:rPr>
                <w:rFonts w:ascii="宋体" w:eastAsia="宋体" w:hAnsi="宋体"/>
              </w:rPr>
            </w:pPr>
            <w:r w:rsidRPr="00613BB9">
              <w:rPr>
                <w:rFonts w:ascii="宋体" w:eastAsia="宋体" w:hAnsi="宋体"/>
              </w:rPr>
              <w:t>Generates a Table of Contents and make it available to the theme via article.toc</w:t>
            </w:r>
          </w:p>
        </w:tc>
      </w:tr>
      <w:tr w:rsidR="00314D29" w:rsidRPr="00613BB9" w14:paraId="159F9F37" w14:textId="77777777" w:rsidTr="00E54E54">
        <w:trPr>
          <w:tblCellSpacing w:w="15" w:type="dxa"/>
        </w:trPr>
        <w:tc>
          <w:tcPr>
            <w:tcW w:w="0" w:type="auto"/>
            <w:vAlign w:val="center"/>
            <w:hideMark/>
          </w:tcPr>
          <w:p w14:paraId="4A1EB50F" w14:textId="77777777" w:rsidR="00314D29" w:rsidRPr="00613BB9" w:rsidRDefault="00314D29" w:rsidP="00E54E54">
            <w:pPr>
              <w:rPr>
                <w:rFonts w:ascii="宋体" w:eastAsia="宋体" w:hAnsi="宋体"/>
              </w:rPr>
            </w:pPr>
            <w:r w:rsidRPr="00613BB9">
              <w:rPr>
                <w:rFonts w:ascii="宋体" w:eastAsia="宋体" w:hAnsi="宋体"/>
              </w:rPr>
              <w:t>Pelican Vimeo</w:t>
            </w:r>
          </w:p>
        </w:tc>
        <w:tc>
          <w:tcPr>
            <w:tcW w:w="0" w:type="auto"/>
            <w:vAlign w:val="center"/>
            <w:hideMark/>
          </w:tcPr>
          <w:p w14:paraId="1714D798" w14:textId="77777777" w:rsidR="00314D29" w:rsidRPr="00613BB9" w:rsidRDefault="00314D29" w:rsidP="00E54E54">
            <w:pPr>
              <w:rPr>
                <w:rFonts w:ascii="宋体" w:eastAsia="宋体" w:hAnsi="宋体"/>
              </w:rPr>
            </w:pPr>
            <w:r w:rsidRPr="00613BB9">
              <w:rPr>
                <w:rFonts w:ascii="宋体" w:eastAsia="宋体" w:hAnsi="宋体"/>
              </w:rPr>
              <w:t>Enables you to embed Vimeo videos in your pages and articles</w:t>
            </w:r>
          </w:p>
        </w:tc>
      </w:tr>
      <w:tr w:rsidR="00314D29" w:rsidRPr="00613BB9" w14:paraId="4BD001D4" w14:textId="77777777" w:rsidTr="00E54E54">
        <w:trPr>
          <w:tblCellSpacing w:w="15" w:type="dxa"/>
        </w:trPr>
        <w:tc>
          <w:tcPr>
            <w:tcW w:w="0" w:type="auto"/>
            <w:vAlign w:val="center"/>
            <w:hideMark/>
          </w:tcPr>
          <w:p w14:paraId="27ABAEEA" w14:textId="77777777" w:rsidR="00314D29" w:rsidRPr="00613BB9" w:rsidRDefault="00314D29" w:rsidP="00E54E54">
            <w:pPr>
              <w:rPr>
                <w:rFonts w:ascii="宋体" w:eastAsia="宋体" w:hAnsi="宋体"/>
              </w:rPr>
            </w:pPr>
            <w:r w:rsidRPr="00613BB9">
              <w:rPr>
                <w:rFonts w:ascii="宋体" w:eastAsia="宋体" w:hAnsi="宋体"/>
              </w:rPr>
              <w:t>Pelican YouTube</w:t>
            </w:r>
          </w:p>
        </w:tc>
        <w:tc>
          <w:tcPr>
            <w:tcW w:w="0" w:type="auto"/>
            <w:vAlign w:val="center"/>
            <w:hideMark/>
          </w:tcPr>
          <w:p w14:paraId="006207C0" w14:textId="77777777" w:rsidR="00314D29" w:rsidRPr="00613BB9" w:rsidRDefault="00314D29" w:rsidP="00E54E54">
            <w:pPr>
              <w:rPr>
                <w:rFonts w:ascii="宋体" w:eastAsia="宋体" w:hAnsi="宋体"/>
              </w:rPr>
            </w:pPr>
            <w:r w:rsidRPr="00613BB9">
              <w:rPr>
                <w:rFonts w:ascii="宋体" w:eastAsia="宋体" w:hAnsi="宋体"/>
              </w:rPr>
              <w:t>Enables you to embed YouTube videos in your pages and articles</w:t>
            </w:r>
          </w:p>
        </w:tc>
      </w:tr>
      <w:tr w:rsidR="00314D29" w:rsidRPr="00613BB9" w14:paraId="20F6816B" w14:textId="77777777" w:rsidTr="00E54E54">
        <w:trPr>
          <w:tblCellSpacing w:w="15" w:type="dxa"/>
        </w:trPr>
        <w:tc>
          <w:tcPr>
            <w:tcW w:w="0" w:type="auto"/>
            <w:vAlign w:val="center"/>
            <w:hideMark/>
          </w:tcPr>
          <w:p w14:paraId="05E2FAE3" w14:textId="77777777" w:rsidR="00314D29" w:rsidRPr="00613BB9" w:rsidRDefault="00314D29" w:rsidP="00E54E54">
            <w:pPr>
              <w:rPr>
                <w:rFonts w:ascii="宋体" w:eastAsia="宋体" w:hAnsi="宋体"/>
              </w:rPr>
            </w:pPr>
            <w:r w:rsidRPr="00613BB9">
              <w:rPr>
                <w:rFonts w:ascii="宋体" w:eastAsia="宋体" w:hAnsi="宋体"/>
              </w:rPr>
              <w:t>pelicanfly</w:t>
            </w:r>
          </w:p>
        </w:tc>
        <w:tc>
          <w:tcPr>
            <w:tcW w:w="0" w:type="auto"/>
            <w:vAlign w:val="center"/>
            <w:hideMark/>
          </w:tcPr>
          <w:p w14:paraId="6FBF824C" w14:textId="77777777" w:rsidR="00314D29" w:rsidRPr="00613BB9" w:rsidRDefault="00314D29" w:rsidP="00E54E54">
            <w:pPr>
              <w:rPr>
                <w:rFonts w:ascii="宋体" w:eastAsia="宋体" w:hAnsi="宋体"/>
              </w:rPr>
            </w:pPr>
            <w:r w:rsidRPr="00613BB9">
              <w:rPr>
                <w:rFonts w:ascii="宋体" w:eastAsia="宋体" w:hAnsi="宋体"/>
              </w:rPr>
              <w:t xml:space="preserve">Lets you type things like </w:t>
            </w:r>
            <w:r w:rsidRPr="00613BB9">
              <w:rPr>
                <w:rStyle w:val="HTML1"/>
              </w:rPr>
              <w:t xml:space="preserve">i </w:t>
            </w:r>
            <w:r w:rsidRPr="00613BB9">
              <w:rPr>
                <w:rStyle w:val="HTML1"/>
                <w:rFonts w:ascii="Segoe UI Emoji" w:hAnsi="Segoe UI Emoji" w:cs="Segoe UI Emoji"/>
              </w:rPr>
              <w:t>♥</w:t>
            </w:r>
            <w:r w:rsidRPr="00613BB9">
              <w:rPr>
                <w:rStyle w:val="HTML1"/>
              </w:rPr>
              <w:t xml:space="preserve"> :fa-coffee:</w:t>
            </w:r>
            <w:r w:rsidRPr="00613BB9">
              <w:rPr>
                <w:rFonts w:ascii="宋体" w:eastAsia="宋体" w:hAnsi="宋体"/>
              </w:rPr>
              <w:t xml:space="preserve"> in your Markdown documents and have it come out as little Font Awesome icons in the browser</w:t>
            </w:r>
          </w:p>
        </w:tc>
      </w:tr>
      <w:tr w:rsidR="00314D29" w:rsidRPr="00613BB9" w14:paraId="16BE13D1" w14:textId="77777777" w:rsidTr="00E54E54">
        <w:trPr>
          <w:tblCellSpacing w:w="15" w:type="dxa"/>
        </w:trPr>
        <w:tc>
          <w:tcPr>
            <w:tcW w:w="0" w:type="auto"/>
            <w:vAlign w:val="center"/>
            <w:hideMark/>
          </w:tcPr>
          <w:p w14:paraId="2BCF9740" w14:textId="77777777" w:rsidR="00314D29" w:rsidRPr="00613BB9" w:rsidRDefault="00314D29" w:rsidP="00E54E54">
            <w:pPr>
              <w:rPr>
                <w:rFonts w:ascii="宋体" w:eastAsia="宋体" w:hAnsi="宋体"/>
              </w:rPr>
            </w:pPr>
            <w:r w:rsidRPr="00613BB9">
              <w:rPr>
                <w:rFonts w:ascii="宋体" w:eastAsia="宋体" w:hAnsi="宋体"/>
              </w:rPr>
              <w:t>Photos</w:t>
            </w:r>
          </w:p>
        </w:tc>
        <w:tc>
          <w:tcPr>
            <w:tcW w:w="0" w:type="auto"/>
            <w:vAlign w:val="center"/>
            <w:hideMark/>
          </w:tcPr>
          <w:p w14:paraId="55EA40A0" w14:textId="77777777" w:rsidR="00314D29" w:rsidRPr="00613BB9" w:rsidRDefault="00314D29" w:rsidP="00E54E54">
            <w:pPr>
              <w:rPr>
                <w:rFonts w:ascii="宋体" w:eastAsia="宋体" w:hAnsi="宋体"/>
              </w:rPr>
            </w:pPr>
            <w:r w:rsidRPr="00613BB9">
              <w:rPr>
                <w:rFonts w:ascii="宋体" w:eastAsia="宋体" w:hAnsi="宋体"/>
              </w:rPr>
              <w:t>Add a photo or a gallery of photos to an article, or include photos in the body text. Resize photos as needed.</w:t>
            </w:r>
          </w:p>
        </w:tc>
      </w:tr>
      <w:tr w:rsidR="00314D29" w:rsidRPr="00613BB9" w14:paraId="4978F705" w14:textId="77777777" w:rsidTr="00E54E54">
        <w:trPr>
          <w:tblCellSpacing w:w="15" w:type="dxa"/>
        </w:trPr>
        <w:tc>
          <w:tcPr>
            <w:tcW w:w="0" w:type="auto"/>
            <w:vAlign w:val="center"/>
            <w:hideMark/>
          </w:tcPr>
          <w:p w14:paraId="150AFCAA" w14:textId="77777777" w:rsidR="00314D29" w:rsidRPr="00613BB9" w:rsidRDefault="00314D29" w:rsidP="00E54E54">
            <w:pPr>
              <w:rPr>
                <w:rFonts w:ascii="宋体" w:eastAsia="宋体" w:hAnsi="宋体"/>
              </w:rPr>
            </w:pPr>
            <w:r w:rsidRPr="00613BB9">
              <w:rPr>
                <w:rFonts w:ascii="宋体" w:eastAsia="宋体" w:hAnsi="宋体"/>
              </w:rPr>
              <w:t>permalink</w:t>
            </w:r>
          </w:p>
        </w:tc>
        <w:tc>
          <w:tcPr>
            <w:tcW w:w="0" w:type="auto"/>
            <w:vAlign w:val="center"/>
            <w:hideMark/>
          </w:tcPr>
          <w:p w14:paraId="618BC106" w14:textId="77777777" w:rsidR="00314D29" w:rsidRPr="00613BB9" w:rsidRDefault="00314D29" w:rsidP="00E54E54">
            <w:pPr>
              <w:rPr>
                <w:rFonts w:ascii="宋体" w:eastAsia="宋体" w:hAnsi="宋体"/>
              </w:rPr>
            </w:pPr>
            <w:r w:rsidRPr="00613BB9">
              <w:rPr>
                <w:rFonts w:ascii="宋体" w:eastAsia="宋体" w:hAnsi="宋体"/>
              </w:rPr>
              <w:t>Enables a kind of permalink using html redirects.</w:t>
            </w:r>
          </w:p>
        </w:tc>
      </w:tr>
      <w:tr w:rsidR="00314D29" w:rsidRPr="00613BB9" w14:paraId="11C52B10" w14:textId="77777777" w:rsidTr="00E54E54">
        <w:trPr>
          <w:tblCellSpacing w:w="15" w:type="dxa"/>
        </w:trPr>
        <w:tc>
          <w:tcPr>
            <w:tcW w:w="0" w:type="auto"/>
            <w:vAlign w:val="center"/>
            <w:hideMark/>
          </w:tcPr>
          <w:p w14:paraId="40A94D9D" w14:textId="77777777" w:rsidR="00314D29" w:rsidRPr="00613BB9" w:rsidRDefault="00314D29" w:rsidP="00E54E54">
            <w:pPr>
              <w:rPr>
                <w:rFonts w:ascii="宋体" w:eastAsia="宋体" w:hAnsi="宋体"/>
              </w:rPr>
            </w:pPr>
            <w:r w:rsidRPr="00613BB9">
              <w:rPr>
                <w:rFonts w:ascii="宋体" w:eastAsia="宋体" w:hAnsi="宋体"/>
              </w:rPr>
              <w:t>Pin to top</w:t>
            </w:r>
          </w:p>
        </w:tc>
        <w:tc>
          <w:tcPr>
            <w:tcW w:w="0" w:type="auto"/>
            <w:vAlign w:val="center"/>
            <w:hideMark/>
          </w:tcPr>
          <w:p w14:paraId="3A134EDC" w14:textId="77777777" w:rsidR="00314D29" w:rsidRPr="00613BB9" w:rsidRDefault="00314D29" w:rsidP="00E54E54">
            <w:pPr>
              <w:rPr>
                <w:rFonts w:ascii="宋体" w:eastAsia="宋体" w:hAnsi="宋体"/>
              </w:rPr>
            </w:pPr>
            <w:r w:rsidRPr="00613BB9">
              <w:rPr>
                <w:rFonts w:ascii="宋体" w:eastAsia="宋体" w:hAnsi="宋体"/>
              </w:rPr>
              <w:t>Pin Pelican's article(s) to top "Sticky article"</w:t>
            </w:r>
          </w:p>
        </w:tc>
      </w:tr>
      <w:tr w:rsidR="00314D29" w:rsidRPr="00613BB9" w14:paraId="30EE2355" w14:textId="77777777" w:rsidTr="00E54E54">
        <w:trPr>
          <w:tblCellSpacing w:w="15" w:type="dxa"/>
        </w:trPr>
        <w:tc>
          <w:tcPr>
            <w:tcW w:w="0" w:type="auto"/>
            <w:vAlign w:val="center"/>
            <w:hideMark/>
          </w:tcPr>
          <w:p w14:paraId="5411AFD2" w14:textId="77777777" w:rsidR="00314D29" w:rsidRPr="00613BB9" w:rsidRDefault="00314D29" w:rsidP="00E54E54">
            <w:pPr>
              <w:rPr>
                <w:rFonts w:ascii="宋体" w:eastAsia="宋体" w:hAnsi="宋体"/>
              </w:rPr>
            </w:pPr>
            <w:r w:rsidRPr="00613BB9">
              <w:rPr>
                <w:rFonts w:ascii="宋体" w:eastAsia="宋体" w:hAnsi="宋体"/>
              </w:rPr>
              <w:t>PlantUML</w:t>
            </w:r>
          </w:p>
        </w:tc>
        <w:tc>
          <w:tcPr>
            <w:tcW w:w="0" w:type="auto"/>
            <w:vAlign w:val="center"/>
            <w:hideMark/>
          </w:tcPr>
          <w:p w14:paraId="4592EF2B" w14:textId="77777777" w:rsidR="00314D29" w:rsidRPr="00613BB9" w:rsidRDefault="00314D29" w:rsidP="00E54E54">
            <w:pPr>
              <w:rPr>
                <w:rFonts w:ascii="宋体" w:eastAsia="宋体" w:hAnsi="宋体"/>
              </w:rPr>
            </w:pPr>
            <w:r w:rsidRPr="00613BB9">
              <w:rPr>
                <w:rFonts w:ascii="宋体" w:eastAsia="宋体" w:hAnsi="宋体"/>
              </w:rPr>
              <w:t>Allows you to define UML diagrams directly into rst documents using the great PlantUML tool</w:t>
            </w:r>
          </w:p>
        </w:tc>
      </w:tr>
      <w:tr w:rsidR="00314D29" w:rsidRPr="00613BB9" w14:paraId="4C426116" w14:textId="77777777" w:rsidTr="00E54E54">
        <w:trPr>
          <w:tblCellSpacing w:w="15" w:type="dxa"/>
        </w:trPr>
        <w:tc>
          <w:tcPr>
            <w:tcW w:w="0" w:type="auto"/>
            <w:vAlign w:val="center"/>
            <w:hideMark/>
          </w:tcPr>
          <w:p w14:paraId="3ACE3E22" w14:textId="77777777" w:rsidR="00314D29" w:rsidRPr="00613BB9" w:rsidRDefault="00314D29" w:rsidP="00E54E54">
            <w:pPr>
              <w:rPr>
                <w:rFonts w:ascii="宋体" w:eastAsia="宋体" w:hAnsi="宋体"/>
              </w:rPr>
            </w:pPr>
            <w:r w:rsidRPr="00613BB9">
              <w:rPr>
                <w:rFonts w:ascii="宋体" w:eastAsia="宋体" w:hAnsi="宋体"/>
              </w:rPr>
              <w:t>Post Revision</w:t>
            </w:r>
          </w:p>
        </w:tc>
        <w:tc>
          <w:tcPr>
            <w:tcW w:w="0" w:type="auto"/>
            <w:vAlign w:val="center"/>
            <w:hideMark/>
          </w:tcPr>
          <w:p w14:paraId="1532786B" w14:textId="77777777" w:rsidR="00314D29" w:rsidRPr="00613BB9" w:rsidRDefault="00314D29" w:rsidP="00E54E54">
            <w:pPr>
              <w:rPr>
                <w:rFonts w:ascii="宋体" w:eastAsia="宋体" w:hAnsi="宋体"/>
              </w:rPr>
            </w:pPr>
            <w:r w:rsidRPr="00613BB9">
              <w:rPr>
                <w:rFonts w:ascii="宋体" w:eastAsia="宋体" w:hAnsi="宋体"/>
              </w:rPr>
              <w:t>Extract article and page revision information from Git commit history</w:t>
            </w:r>
          </w:p>
        </w:tc>
      </w:tr>
      <w:tr w:rsidR="00314D29" w:rsidRPr="00613BB9" w14:paraId="0766ABD0" w14:textId="77777777" w:rsidTr="00E54E54">
        <w:trPr>
          <w:tblCellSpacing w:w="15" w:type="dxa"/>
        </w:trPr>
        <w:tc>
          <w:tcPr>
            <w:tcW w:w="0" w:type="auto"/>
            <w:vAlign w:val="center"/>
            <w:hideMark/>
          </w:tcPr>
          <w:p w14:paraId="29935605" w14:textId="77777777" w:rsidR="00314D29" w:rsidRPr="00613BB9" w:rsidRDefault="00314D29" w:rsidP="00E54E54">
            <w:pPr>
              <w:rPr>
                <w:rFonts w:ascii="宋体" w:eastAsia="宋体" w:hAnsi="宋体"/>
              </w:rPr>
            </w:pPr>
            <w:r w:rsidRPr="00613BB9">
              <w:rPr>
                <w:rFonts w:ascii="宋体" w:eastAsia="宋体" w:hAnsi="宋体"/>
              </w:rPr>
              <w:t>Post statistics</w:t>
            </w:r>
          </w:p>
        </w:tc>
        <w:tc>
          <w:tcPr>
            <w:tcW w:w="0" w:type="auto"/>
            <w:vAlign w:val="center"/>
            <w:hideMark/>
          </w:tcPr>
          <w:p w14:paraId="1457CD2B" w14:textId="77777777" w:rsidR="00314D29" w:rsidRPr="00613BB9" w:rsidRDefault="00314D29" w:rsidP="00E54E54">
            <w:pPr>
              <w:rPr>
                <w:rFonts w:ascii="宋体" w:eastAsia="宋体" w:hAnsi="宋体"/>
              </w:rPr>
            </w:pPr>
            <w:r w:rsidRPr="00613BB9">
              <w:rPr>
                <w:rFonts w:ascii="宋体" w:eastAsia="宋体" w:hAnsi="宋体"/>
              </w:rPr>
              <w:t>Calculates various statistics about a post and store them in an article.stats dictionary</w:t>
            </w:r>
          </w:p>
        </w:tc>
      </w:tr>
      <w:tr w:rsidR="00314D29" w:rsidRPr="00613BB9" w14:paraId="7CDA2F31" w14:textId="77777777" w:rsidTr="00E54E54">
        <w:trPr>
          <w:tblCellSpacing w:w="15" w:type="dxa"/>
        </w:trPr>
        <w:tc>
          <w:tcPr>
            <w:tcW w:w="0" w:type="auto"/>
            <w:vAlign w:val="center"/>
            <w:hideMark/>
          </w:tcPr>
          <w:p w14:paraId="08D9FF17" w14:textId="77777777" w:rsidR="00314D29" w:rsidRPr="00613BB9" w:rsidRDefault="00314D29" w:rsidP="00E54E54">
            <w:pPr>
              <w:rPr>
                <w:rFonts w:ascii="宋体" w:eastAsia="宋体" w:hAnsi="宋体"/>
              </w:rPr>
            </w:pPr>
            <w:r w:rsidRPr="00613BB9">
              <w:rPr>
                <w:rFonts w:ascii="宋体" w:eastAsia="宋体" w:hAnsi="宋体"/>
              </w:rPr>
              <w:t>Random article</w:t>
            </w:r>
          </w:p>
        </w:tc>
        <w:tc>
          <w:tcPr>
            <w:tcW w:w="0" w:type="auto"/>
            <w:vAlign w:val="center"/>
            <w:hideMark/>
          </w:tcPr>
          <w:p w14:paraId="2E1BD57F" w14:textId="77777777" w:rsidR="00314D29" w:rsidRPr="00613BB9" w:rsidRDefault="00314D29" w:rsidP="00E54E54">
            <w:pPr>
              <w:rPr>
                <w:rFonts w:ascii="宋体" w:eastAsia="宋体" w:hAnsi="宋体"/>
              </w:rPr>
            </w:pPr>
            <w:r w:rsidRPr="00613BB9">
              <w:rPr>
                <w:rFonts w:ascii="宋体" w:eastAsia="宋体" w:hAnsi="宋体"/>
              </w:rPr>
              <w:t>Generates a html file which redirect to a random article</w:t>
            </w:r>
          </w:p>
        </w:tc>
      </w:tr>
      <w:tr w:rsidR="00314D29" w:rsidRPr="00613BB9" w14:paraId="5024E4B1" w14:textId="77777777" w:rsidTr="00E54E54">
        <w:trPr>
          <w:tblCellSpacing w:w="15" w:type="dxa"/>
        </w:trPr>
        <w:tc>
          <w:tcPr>
            <w:tcW w:w="0" w:type="auto"/>
            <w:vAlign w:val="center"/>
            <w:hideMark/>
          </w:tcPr>
          <w:p w14:paraId="595164A2" w14:textId="77777777" w:rsidR="00314D29" w:rsidRPr="00613BB9" w:rsidRDefault="00314D29" w:rsidP="00E54E54">
            <w:pPr>
              <w:rPr>
                <w:rFonts w:ascii="宋体" w:eastAsia="宋体" w:hAnsi="宋体"/>
              </w:rPr>
            </w:pPr>
            <w:r w:rsidRPr="00613BB9">
              <w:rPr>
                <w:rFonts w:ascii="宋体" w:eastAsia="宋体" w:hAnsi="宋体"/>
              </w:rPr>
              <w:t>Read More link</w:t>
            </w:r>
          </w:p>
        </w:tc>
        <w:tc>
          <w:tcPr>
            <w:tcW w:w="0" w:type="auto"/>
            <w:vAlign w:val="center"/>
            <w:hideMark/>
          </w:tcPr>
          <w:p w14:paraId="228E822E" w14:textId="77777777" w:rsidR="00314D29" w:rsidRPr="00613BB9" w:rsidRDefault="00314D29" w:rsidP="00E54E54">
            <w:pPr>
              <w:rPr>
                <w:rFonts w:ascii="宋体" w:eastAsia="宋体" w:hAnsi="宋体"/>
              </w:rPr>
            </w:pPr>
            <w:r w:rsidRPr="00613BB9">
              <w:rPr>
                <w:rFonts w:ascii="宋体" w:eastAsia="宋体" w:hAnsi="宋体"/>
              </w:rPr>
              <w:t>Inserts an inline "read more" or "continue" link into the last html element of the object summary</w:t>
            </w:r>
          </w:p>
        </w:tc>
      </w:tr>
      <w:tr w:rsidR="00314D29" w:rsidRPr="00613BB9" w14:paraId="574C389F" w14:textId="77777777" w:rsidTr="00E54E54">
        <w:trPr>
          <w:tblCellSpacing w:w="15" w:type="dxa"/>
        </w:trPr>
        <w:tc>
          <w:tcPr>
            <w:tcW w:w="0" w:type="auto"/>
            <w:vAlign w:val="center"/>
            <w:hideMark/>
          </w:tcPr>
          <w:p w14:paraId="32664D2B" w14:textId="77777777" w:rsidR="00314D29" w:rsidRPr="00613BB9" w:rsidRDefault="00314D29" w:rsidP="00E54E54">
            <w:pPr>
              <w:rPr>
                <w:rFonts w:ascii="宋体" w:eastAsia="宋体" w:hAnsi="宋体"/>
              </w:rPr>
            </w:pPr>
            <w:r w:rsidRPr="00613BB9">
              <w:rPr>
                <w:rFonts w:ascii="宋体" w:eastAsia="宋体" w:hAnsi="宋体"/>
              </w:rPr>
              <w:t>Readtime</w:t>
            </w:r>
          </w:p>
        </w:tc>
        <w:tc>
          <w:tcPr>
            <w:tcW w:w="0" w:type="auto"/>
            <w:vAlign w:val="center"/>
            <w:hideMark/>
          </w:tcPr>
          <w:p w14:paraId="19AB2F8F" w14:textId="77777777" w:rsidR="00314D29" w:rsidRPr="00613BB9" w:rsidRDefault="00314D29" w:rsidP="00E54E54">
            <w:pPr>
              <w:rPr>
                <w:rFonts w:ascii="宋体" w:eastAsia="宋体" w:hAnsi="宋体"/>
              </w:rPr>
            </w:pPr>
            <w:r w:rsidRPr="00613BB9">
              <w:rPr>
                <w:rFonts w:ascii="宋体" w:eastAsia="宋体" w:hAnsi="宋体"/>
              </w:rPr>
              <w:t>Adds article estimated read time calculator to the site, in the form of '&lt;n&gt; minutes'.</w:t>
            </w:r>
          </w:p>
        </w:tc>
      </w:tr>
      <w:tr w:rsidR="00314D29" w:rsidRPr="00613BB9" w14:paraId="1E27F516" w14:textId="77777777" w:rsidTr="00E54E54">
        <w:trPr>
          <w:tblCellSpacing w:w="15" w:type="dxa"/>
        </w:trPr>
        <w:tc>
          <w:tcPr>
            <w:tcW w:w="0" w:type="auto"/>
            <w:vAlign w:val="center"/>
            <w:hideMark/>
          </w:tcPr>
          <w:p w14:paraId="22250408" w14:textId="77777777" w:rsidR="00314D29" w:rsidRPr="00613BB9" w:rsidRDefault="00314D29" w:rsidP="00E54E54">
            <w:pPr>
              <w:rPr>
                <w:rFonts w:ascii="宋体" w:eastAsia="宋体" w:hAnsi="宋体"/>
              </w:rPr>
            </w:pPr>
            <w:r w:rsidRPr="00613BB9">
              <w:rPr>
                <w:rFonts w:ascii="宋体" w:eastAsia="宋体" w:hAnsi="宋体"/>
              </w:rPr>
              <w:t>Related posts</w:t>
            </w:r>
          </w:p>
        </w:tc>
        <w:tc>
          <w:tcPr>
            <w:tcW w:w="0" w:type="auto"/>
            <w:vAlign w:val="center"/>
            <w:hideMark/>
          </w:tcPr>
          <w:p w14:paraId="01185956" w14:textId="77777777" w:rsidR="00314D29" w:rsidRPr="00613BB9" w:rsidRDefault="00314D29" w:rsidP="00E54E54">
            <w:pPr>
              <w:rPr>
                <w:rFonts w:ascii="宋体" w:eastAsia="宋体" w:hAnsi="宋体"/>
              </w:rPr>
            </w:pPr>
            <w:r w:rsidRPr="00613BB9">
              <w:rPr>
                <w:rFonts w:ascii="宋体" w:eastAsia="宋体" w:hAnsi="宋体"/>
              </w:rPr>
              <w:t xml:space="preserve">Adds the </w:t>
            </w:r>
            <w:r w:rsidRPr="00613BB9">
              <w:rPr>
                <w:rStyle w:val="HTML1"/>
              </w:rPr>
              <w:t>related_posts</w:t>
            </w:r>
            <w:r w:rsidRPr="00613BB9">
              <w:rPr>
                <w:rFonts w:ascii="宋体" w:eastAsia="宋体" w:hAnsi="宋体"/>
              </w:rPr>
              <w:t xml:space="preserve"> variable to the article's context</w:t>
            </w:r>
          </w:p>
        </w:tc>
      </w:tr>
      <w:tr w:rsidR="00314D29" w:rsidRPr="00613BB9" w14:paraId="23C0FBBA" w14:textId="77777777" w:rsidTr="00E54E54">
        <w:trPr>
          <w:tblCellSpacing w:w="15" w:type="dxa"/>
        </w:trPr>
        <w:tc>
          <w:tcPr>
            <w:tcW w:w="0" w:type="auto"/>
            <w:vAlign w:val="center"/>
            <w:hideMark/>
          </w:tcPr>
          <w:p w14:paraId="7DF21359" w14:textId="77777777" w:rsidR="00314D29" w:rsidRPr="00613BB9" w:rsidRDefault="00314D29" w:rsidP="00E54E54">
            <w:pPr>
              <w:rPr>
                <w:rFonts w:ascii="宋体" w:eastAsia="宋体" w:hAnsi="宋体"/>
              </w:rPr>
            </w:pPr>
            <w:r w:rsidRPr="00613BB9">
              <w:rPr>
                <w:rFonts w:ascii="宋体" w:eastAsia="宋体" w:hAnsi="宋体"/>
              </w:rPr>
              <w:t>Render Math</w:t>
            </w:r>
          </w:p>
        </w:tc>
        <w:tc>
          <w:tcPr>
            <w:tcW w:w="0" w:type="auto"/>
            <w:vAlign w:val="center"/>
            <w:hideMark/>
          </w:tcPr>
          <w:p w14:paraId="4ADD382D" w14:textId="77777777" w:rsidR="00314D29" w:rsidRPr="00613BB9" w:rsidRDefault="00314D29" w:rsidP="00E54E54">
            <w:pPr>
              <w:rPr>
                <w:rFonts w:ascii="宋体" w:eastAsia="宋体" w:hAnsi="宋体"/>
              </w:rPr>
            </w:pPr>
            <w:r w:rsidRPr="00613BB9">
              <w:rPr>
                <w:rFonts w:ascii="宋体" w:eastAsia="宋体" w:hAnsi="宋体"/>
              </w:rPr>
              <w:t>Render mathematics in content via the MathJax Javascript engine</w:t>
            </w:r>
          </w:p>
        </w:tc>
      </w:tr>
      <w:tr w:rsidR="00314D29" w:rsidRPr="00613BB9" w14:paraId="780FABC3" w14:textId="77777777" w:rsidTr="00E54E54">
        <w:trPr>
          <w:tblCellSpacing w:w="15" w:type="dxa"/>
        </w:trPr>
        <w:tc>
          <w:tcPr>
            <w:tcW w:w="0" w:type="auto"/>
            <w:vAlign w:val="center"/>
            <w:hideMark/>
          </w:tcPr>
          <w:p w14:paraId="3D85DF32" w14:textId="77777777" w:rsidR="00314D29" w:rsidRPr="00613BB9" w:rsidRDefault="00314D29" w:rsidP="00E54E54">
            <w:pPr>
              <w:rPr>
                <w:rFonts w:ascii="宋体" w:eastAsia="宋体" w:hAnsi="宋体"/>
              </w:rPr>
            </w:pPr>
            <w:r w:rsidRPr="00613BB9">
              <w:rPr>
                <w:rFonts w:ascii="宋体" w:eastAsia="宋体" w:hAnsi="宋体"/>
              </w:rPr>
              <w:t>Replacer</w:t>
            </w:r>
          </w:p>
        </w:tc>
        <w:tc>
          <w:tcPr>
            <w:tcW w:w="0" w:type="auto"/>
            <w:vAlign w:val="center"/>
            <w:hideMark/>
          </w:tcPr>
          <w:p w14:paraId="53D045B9" w14:textId="77777777" w:rsidR="00314D29" w:rsidRPr="00613BB9" w:rsidRDefault="00314D29" w:rsidP="00E54E54">
            <w:pPr>
              <w:rPr>
                <w:rFonts w:ascii="宋体" w:eastAsia="宋体" w:hAnsi="宋体"/>
              </w:rPr>
            </w:pPr>
            <w:r w:rsidRPr="00613BB9">
              <w:rPr>
                <w:rFonts w:ascii="宋体" w:eastAsia="宋体" w:hAnsi="宋体"/>
              </w:rPr>
              <w:t>Replace a text of a generated HTML</w:t>
            </w:r>
          </w:p>
        </w:tc>
      </w:tr>
      <w:tr w:rsidR="00314D29" w:rsidRPr="00613BB9" w14:paraId="003FF498" w14:textId="77777777" w:rsidTr="00E54E54">
        <w:trPr>
          <w:tblCellSpacing w:w="15" w:type="dxa"/>
        </w:trPr>
        <w:tc>
          <w:tcPr>
            <w:tcW w:w="0" w:type="auto"/>
            <w:vAlign w:val="center"/>
            <w:hideMark/>
          </w:tcPr>
          <w:p w14:paraId="0C3D44B7" w14:textId="77777777" w:rsidR="00314D29" w:rsidRPr="00613BB9" w:rsidRDefault="00314D29" w:rsidP="00E54E54">
            <w:pPr>
              <w:rPr>
                <w:rFonts w:ascii="宋体" w:eastAsia="宋体" w:hAnsi="宋体"/>
              </w:rPr>
            </w:pPr>
            <w:r w:rsidRPr="00613BB9">
              <w:rPr>
                <w:rFonts w:ascii="宋体" w:eastAsia="宋体" w:hAnsi="宋体"/>
              </w:rPr>
              <w:lastRenderedPageBreak/>
              <w:t>Representative image</w:t>
            </w:r>
          </w:p>
        </w:tc>
        <w:tc>
          <w:tcPr>
            <w:tcW w:w="0" w:type="auto"/>
            <w:vAlign w:val="center"/>
            <w:hideMark/>
          </w:tcPr>
          <w:p w14:paraId="2581D11C" w14:textId="77777777" w:rsidR="00314D29" w:rsidRPr="00613BB9" w:rsidRDefault="00314D29" w:rsidP="00E54E54">
            <w:pPr>
              <w:rPr>
                <w:rFonts w:ascii="宋体" w:eastAsia="宋体" w:hAnsi="宋体"/>
              </w:rPr>
            </w:pPr>
            <w:r w:rsidRPr="00613BB9">
              <w:rPr>
                <w:rFonts w:ascii="宋体" w:eastAsia="宋体" w:hAnsi="宋体"/>
              </w:rPr>
              <w:t>Extracts a representative image (i.e, featured image) from the article's summary or content</w:t>
            </w:r>
          </w:p>
        </w:tc>
      </w:tr>
      <w:tr w:rsidR="00314D29" w:rsidRPr="00613BB9" w14:paraId="70DA0314" w14:textId="77777777" w:rsidTr="00E54E54">
        <w:trPr>
          <w:tblCellSpacing w:w="15" w:type="dxa"/>
        </w:trPr>
        <w:tc>
          <w:tcPr>
            <w:tcW w:w="0" w:type="auto"/>
            <w:vAlign w:val="center"/>
            <w:hideMark/>
          </w:tcPr>
          <w:p w14:paraId="30972165" w14:textId="77777777" w:rsidR="00314D29" w:rsidRPr="00613BB9" w:rsidRDefault="00314D29" w:rsidP="00E54E54">
            <w:pPr>
              <w:rPr>
                <w:rFonts w:ascii="宋体" w:eastAsia="宋体" w:hAnsi="宋体"/>
              </w:rPr>
            </w:pPr>
            <w:r w:rsidRPr="00613BB9">
              <w:rPr>
                <w:rFonts w:ascii="宋体" w:eastAsia="宋体" w:hAnsi="宋体"/>
              </w:rPr>
              <w:t>RMD Reader</w:t>
            </w:r>
          </w:p>
        </w:tc>
        <w:tc>
          <w:tcPr>
            <w:tcW w:w="0" w:type="auto"/>
            <w:vAlign w:val="center"/>
            <w:hideMark/>
          </w:tcPr>
          <w:p w14:paraId="30E8DFAF" w14:textId="77777777" w:rsidR="00314D29" w:rsidRPr="00613BB9" w:rsidRDefault="00314D29" w:rsidP="00E54E54">
            <w:pPr>
              <w:rPr>
                <w:rFonts w:ascii="宋体" w:eastAsia="宋体" w:hAnsi="宋体"/>
              </w:rPr>
            </w:pPr>
            <w:r w:rsidRPr="00613BB9">
              <w:rPr>
                <w:rFonts w:ascii="宋体" w:eastAsia="宋体" w:hAnsi="宋体"/>
              </w:rPr>
              <w:t>Create posts via knitr RMarkdown files</w:t>
            </w:r>
          </w:p>
        </w:tc>
      </w:tr>
      <w:tr w:rsidR="00314D29" w:rsidRPr="00613BB9" w14:paraId="0A67A76F" w14:textId="77777777" w:rsidTr="00E54E54">
        <w:trPr>
          <w:tblCellSpacing w:w="15" w:type="dxa"/>
        </w:trPr>
        <w:tc>
          <w:tcPr>
            <w:tcW w:w="0" w:type="auto"/>
            <w:vAlign w:val="center"/>
            <w:hideMark/>
          </w:tcPr>
          <w:p w14:paraId="76B5138B" w14:textId="77777777" w:rsidR="00314D29" w:rsidRPr="00613BB9" w:rsidRDefault="00314D29" w:rsidP="00E54E54">
            <w:pPr>
              <w:rPr>
                <w:rFonts w:ascii="宋体" w:eastAsia="宋体" w:hAnsi="宋体"/>
              </w:rPr>
            </w:pPr>
            <w:r w:rsidRPr="00613BB9">
              <w:rPr>
                <w:rFonts w:ascii="宋体" w:eastAsia="宋体" w:hAnsi="宋体"/>
              </w:rPr>
              <w:t>Section number</w:t>
            </w:r>
          </w:p>
        </w:tc>
        <w:tc>
          <w:tcPr>
            <w:tcW w:w="0" w:type="auto"/>
            <w:vAlign w:val="center"/>
            <w:hideMark/>
          </w:tcPr>
          <w:p w14:paraId="1BBBB050" w14:textId="77777777" w:rsidR="00314D29" w:rsidRPr="00613BB9" w:rsidRDefault="00314D29" w:rsidP="00E54E54">
            <w:pPr>
              <w:rPr>
                <w:rFonts w:ascii="宋体" w:eastAsia="宋体" w:hAnsi="宋体"/>
              </w:rPr>
            </w:pPr>
            <w:r w:rsidRPr="00613BB9">
              <w:rPr>
                <w:rFonts w:ascii="宋体" w:eastAsia="宋体" w:hAnsi="宋体"/>
              </w:rPr>
              <w:t xml:space="preserve">Adds section numbers for article headers, in the form of </w:t>
            </w:r>
            <w:r w:rsidRPr="00613BB9">
              <w:rPr>
                <w:rStyle w:val="HTML1"/>
              </w:rPr>
              <w:t>2.3.3</w:t>
            </w:r>
          </w:p>
        </w:tc>
      </w:tr>
      <w:tr w:rsidR="00314D29" w:rsidRPr="00613BB9" w14:paraId="78CA00F2" w14:textId="77777777" w:rsidTr="00E54E54">
        <w:trPr>
          <w:tblCellSpacing w:w="15" w:type="dxa"/>
        </w:trPr>
        <w:tc>
          <w:tcPr>
            <w:tcW w:w="0" w:type="auto"/>
            <w:vAlign w:val="center"/>
            <w:hideMark/>
          </w:tcPr>
          <w:p w14:paraId="458F13E8" w14:textId="77777777" w:rsidR="00314D29" w:rsidRPr="00613BB9" w:rsidRDefault="00314D29" w:rsidP="00E54E54">
            <w:pPr>
              <w:rPr>
                <w:rFonts w:ascii="宋体" w:eastAsia="宋体" w:hAnsi="宋体"/>
              </w:rPr>
            </w:pPr>
            <w:r w:rsidRPr="00613BB9">
              <w:rPr>
                <w:rFonts w:ascii="宋体" w:eastAsia="宋体" w:hAnsi="宋体"/>
              </w:rPr>
              <w:t>Series</w:t>
            </w:r>
          </w:p>
        </w:tc>
        <w:tc>
          <w:tcPr>
            <w:tcW w:w="0" w:type="auto"/>
            <w:vAlign w:val="center"/>
            <w:hideMark/>
          </w:tcPr>
          <w:p w14:paraId="1CFB892B" w14:textId="77777777" w:rsidR="00314D29" w:rsidRPr="00613BB9" w:rsidRDefault="00314D29" w:rsidP="00E54E54">
            <w:pPr>
              <w:rPr>
                <w:rFonts w:ascii="宋体" w:eastAsia="宋体" w:hAnsi="宋体"/>
              </w:rPr>
            </w:pPr>
            <w:r w:rsidRPr="00613BB9">
              <w:rPr>
                <w:rFonts w:ascii="宋体" w:eastAsia="宋体" w:hAnsi="宋体"/>
              </w:rPr>
              <w:t>Groups related articles into a series</w:t>
            </w:r>
          </w:p>
        </w:tc>
      </w:tr>
      <w:tr w:rsidR="00314D29" w:rsidRPr="00613BB9" w14:paraId="7D8BC3E0" w14:textId="77777777" w:rsidTr="00E54E54">
        <w:trPr>
          <w:tblCellSpacing w:w="15" w:type="dxa"/>
        </w:trPr>
        <w:tc>
          <w:tcPr>
            <w:tcW w:w="0" w:type="auto"/>
            <w:vAlign w:val="center"/>
            <w:hideMark/>
          </w:tcPr>
          <w:p w14:paraId="78934B4E" w14:textId="77777777" w:rsidR="00314D29" w:rsidRPr="00613BB9" w:rsidRDefault="00314D29" w:rsidP="00E54E54">
            <w:pPr>
              <w:rPr>
                <w:rFonts w:ascii="宋体" w:eastAsia="宋体" w:hAnsi="宋体"/>
              </w:rPr>
            </w:pPr>
            <w:r w:rsidRPr="00613BB9">
              <w:rPr>
                <w:rFonts w:ascii="宋体" w:eastAsia="宋体" w:hAnsi="宋体"/>
              </w:rPr>
              <w:t>Shaarli poster</w:t>
            </w:r>
          </w:p>
        </w:tc>
        <w:tc>
          <w:tcPr>
            <w:tcW w:w="0" w:type="auto"/>
            <w:vAlign w:val="center"/>
            <w:hideMark/>
          </w:tcPr>
          <w:p w14:paraId="45BCF83B" w14:textId="77777777" w:rsidR="00314D29" w:rsidRPr="00613BB9" w:rsidRDefault="00314D29" w:rsidP="00E54E54">
            <w:pPr>
              <w:rPr>
                <w:rFonts w:ascii="宋体" w:eastAsia="宋体" w:hAnsi="宋体"/>
              </w:rPr>
            </w:pPr>
            <w:r w:rsidRPr="00613BB9">
              <w:rPr>
                <w:rFonts w:ascii="宋体" w:eastAsia="宋体" w:hAnsi="宋体"/>
              </w:rPr>
              <w:t xml:space="preserve">Upload newly redacted articles onto a specified </w:t>
            </w:r>
            <w:hyperlink r:id="rId2018" w:history="1">
              <w:r w:rsidRPr="00613BB9">
                <w:rPr>
                  <w:rStyle w:val="a4"/>
                  <w:rFonts w:ascii="宋体" w:eastAsia="宋体" w:hAnsi="宋体"/>
                  <w:color w:val="auto"/>
                </w:rPr>
                <w:t>Shaarli</w:t>
              </w:r>
            </w:hyperlink>
            <w:r w:rsidRPr="00613BB9">
              <w:rPr>
                <w:rFonts w:ascii="宋体" w:eastAsia="宋体" w:hAnsi="宋体"/>
              </w:rPr>
              <w:t xml:space="preserve"> instance.</w:t>
            </w:r>
          </w:p>
        </w:tc>
      </w:tr>
      <w:tr w:rsidR="00314D29" w:rsidRPr="00613BB9" w14:paraId="3E680B2F" w14:textId="77777777" w:rsidTr="00E54E54">
        <w:trPr>
          <w:tblCellSpacing w:w="15" w:type="dxa"/>
        </w:trPr>
        <w:tc>
          <w:tcPr>
            <w:tcW w:w="0" w:type="auto"/>
            <w:vAlign w:val="center"/>
            <w:hideMark/>
          </w:tcPr>
          <w:p w14:paraId="75E65D69" w14:textId="77777777" w:rsidR="00314D29" w:rsidRPr="00613BB9" w:rsidRDefault="00314D29" w:rsidP="00E54E54">
            <w:pPr>
              <w:rPr>
                <w:rFonts w:ascii="宋体" w:eastAsia="宋体" w:hAnsi="宋体"/>
              </w:rPr>
            </w:pPr>
            <w:r w:rsidRPr="00613BB9">
              <w:rPr>
                <w:rFonts w:ascii="宋体" w:eastAsia="宋体" w:hAnsi="宋体"/>
              </w:rPr>
              <w:t>Share post</w:t>
            </w:r>
          </w:p>
        </w:tc>
        <w:tc>
          <w:tcPr>
            <w:tcW w:w="0" w:type="auto"/>
            <w:vAlign w:val="center"/>
            <w:hideMark/>
          </w:tcPr>
          <w:p w14:paraId="219A7ADC" w14:textId="77777777" w:rsidR="00314D29" w:rsidRPr="00613BB9" w:rsidRDefault="00314D29" w:rsidP="00E54E54">
            <w:pPr>
              <w:rPr>
                <w:rFonts w:ascii="宋体" w:eastAsia="宋体" w:hAnsi="宋体"/>
              </w:rPr>
            </w:pPr>
            <w:r w:rsidRPr="00613BB9">
              <w:rPr>
                <w:rFonts w:ascii="宋体" w:eastAsia="宋体" w:hAnsi="宋体"/>
              </w:rPr>
              <w:t>Creates share URLs of article</w:t>
            </w:r>
          </w:p>
        </w:tc>
      </w:tr>
      <w:tr w:rsidR="00314D29" w:rsidRPr="00613BB9" w14:paraId="4E1883E7" w14:textId="77777777" w:rsidTr="00E54E54">
        <w:trPr>
          <w:tblCellSpacing w:w="15" w:type="dxa"/>
        </w:trPr>
        <w:tc>
          <w:tcPr>
            <w:tcW w:w="0" w:type="auto"/>
            <w:vAlign w:val="center"/>
            <w:hideMark/>
          </w:tcPr>
          <w:p w14:paraId="3881EBEE" w14:textId="77777777" w:rsidR="00314D29" w:rsidRPr="00613BB9" w:rsidRDefault="00314D29" w:rsidP="00E54E54">
            <w:pPr>
              <w:rPr>
                <w:rFonts w:ascii="宋体" w:eastAsia="宋体" w:hAnsi="宋体"/>
              </w:rPr>
            </w:pPr>
            <w:r w:rsidRPr="00613BB9">
              <w:rPr>
                <w:rFonts w:ascii="宋体" w:eastAsia="宋体" w:hAnsi="宋体"/>
              </w:rPr>
              <w:t>Shortcodes</w:t>
            </w:r>
          </w:p>
        </w:tc>
        <w:tc>
          <w:tcPr>
            <w:tcW w:w="0" w:type="auto"/>
            <w:vAlign w:val="center"/>
            <w:hideMark/>
          </w:tcPr>
          <w:p w14:paraId="6B44EBD7" w14:textId="77777777" w:rsidR="00314D29" w:rsidRPr="00613BB9" w:rsidRDefault="00314D29" w:rsidP="00E54E54">
            <w:pPr>
              <w:rPr>
                <w:rFonts w:ascii="宋体" w:eastAsia="宋体" w:hAnsi="宋体"/>
              </w:rPr>
            </w:pPr>
            <w:r w:rsidRPr="00613BB9">
              <w:rPr>
                <w:rFonts w:ascii="宋体" w:eastAsia="宋体" w:hAnsi="宋体"/>
              </w:rPr>
              <w:t>Easy and explicit inline jinja2 macros</w:t>
            </w:r>
          </w:p>
        </w:tc>
      </w:tr>
      <w:tr w:rsidR="00314D29" w:rsidRPr="00613BB9" w14:paraId="26C5C3A1" w14:textId="77777777" w:rsidTr="00E54E54">
        <w:trPr>
          <w:tblCellSpacing w:w="15" w:type="dxa"/>
        </w:trPr>
        <w:tc>
          <w:tcPr>
            <w:tcW w:w="0" w:type="auto"/>
            <w:vAlign w:val="center"/>
            <w:hideMark/>
          </w:tcPr>
          <w:p w14:paraId="1D8904DE" w14:textId="77777777" w:rsidR="00314D29" w:rsidRPr="00613BB9" w:rsidRDefault="00314D29" w:rsidP="00E54E54">
            <w:pPr>
              <w:rPr>
                <w:rFonts w:ascii="宋体" w:eastAsia="宋体" w:hAnsi="宋体"/>
              </w:rPr>
            </w:pPr>
            <w:r w:rsidRPr="00613BB9">
              <w:rPr>
                <w:rFonts w:ascii="宋体" w:eastAsia="宋体" w:hAnsi="宋体"/>
              </w:rPr>
              <w:t>Show Source</w:t>
            </w:r>
          </w:p>
        </w:tc>
        <w:tc>
          <w:tcPr>
            <w:tcW w:w="0" w:type="auto"/>
            <w:vAlign w:val="center"/>
            <w:hideMark/>
          </w:tcPr>
          <w:p w14:paraId="2C8C8B39" w14:textId="77777777" w:rsidR="00314D29" w:rsidRPr="00613BB9" w:rsidRDefault="00314D29" w:rsidP="00E54E54">
            <w:pPr>
              <w:rPr>
                <w:rFonts w:ascii="宋体" w:eastAsia="宋体" w:hAnsi="宋体"/>
              </w:rPr>
            </w:pPr>
            <w:r w:rsidRPr="00613BB9">
              <w:rPr>
                <w:rFonts w:ascii="宋体" w:eastAsia="宋体" w:hAnsi="宋体"/>
              </w:rPr>
              <w:t>Place a link to the source text of your posts.</w:t>
            </w:r>
          </w:p>
        </w:tc>
      </w:tr>
      <w:tr w:rsidR="00314D29" w:rsidRPr="00613BB9" w14:paraId="513696F5" w14:textId="77777777" w:rsidTr="00E54E54">
        <w:trPr>
          <w:tblCellSpacing w:w="15" w:type="dxa"/>
        </w:trPr>
        <w:tc>
          <w:tcPr>
            <w:tcW w:w="0" w:type="auto"/>
            <w:vAlign w:val="center"/>
            <w:hideMark/>
          </w:tcPr>
          <w:p w14:paraId="0BEEBAA1" w14:textId="77777777" w:rsidR="00314D29" w:rsidRPr="00613BB9" w:rsidRDefault="00314D29" w:rsidP="00E54E54">
            <w:pPr>
              <w:rPr>
                <w:rFonts w:ascii="宋体" w:eastAsia="宋体" w:hAnsi="宋体"/>
              </w:rPr>
            </w:pPr>
            <w:r w:rsidRPr="00613BB9">
              <w:rPr>
                <w:rFonts w:ascii="宋体" w:eastAsia="宋体" w:hAnsi="宋体"/>
              </w:rPr>
              <w:t>Similar Posts</w:t>
            </w:r>
          </w:p>
        </w:tc>
        <w:tc>
          <w:tcPr>
            <w:tcW w:w="0" w:type="auto"/>
            <w:vAlign w:val="center"/>
            <w:hideMark/>
          </w:tcPr>
          <w:p w14:paraId="607A5C5F" w14:textId="77777777" w:rsidR="00314D29" w:rsidRPr="00613BB9" w:rsidRDefault="00314D29" w:rsidP="00E54E54">
            <w:pPr>
              <w:rPr>
                <w:rFonts w:ascii="宋体" w:eastAsia="宋体" w:hAnsi="宋体"/>
              </w:rPr>
            </w:pPr>
            <w:r w:rsidRPr="00613BB9">
              <w:rPr>
                <w:rFonts w:ascii="宋体" w:eastAsia="宋体" w:hAnsi="宋体"/>
              </w:rPr>
              <w:t>Adds a list of similar posts to every article's context.</w:t>
            </w:r>
          </w:p>
        </w:tc>
      </w:tr>
      <w:tr w:rsidR="00314D29" w:rsidRPr="00613BB9" w14:paraId="353C3F1F" w14:textId="77777777" w:rsidTr="00E54E54">
        <w:trPr>
          <w:tblCellSpacing w:w="15" w:type="dxa"/>
        </w:trPr>
        <w:tc>
          <w:tcPr>
            <w:tcW w:w="0" w:type="auto"/>
            <w:vAlign w:val="center"/>
            <w:hideMark/>
          </w:tcPr>
          <w:p w14:paraId="364A04CE" w14:textId="77777777" w:rsidR="00314D29" w:rsidRPr="00613BB9" w:rsidRDefault="00314D29" w:rsidP="00E54E54">
            <w:pPr>
              <w:rPr>
                <w:rFonts w:ascii="宋体" w:eastAsia="宋体" w:hAnsi="宋体"/>
              </w:rPr>
            </w:pPr>
            <w:r w:rsidRPr="00613BB9">
              <w:rPr>
                <w:rFonts w:ascii="宋体" w:eastAsia="宋体" w:hAnsi="宋体"/>
              </w:rPr>
              <w:t>Simple footnotes</w:t>
            </w:r>
          </w:p>
        </w:tc>
        <w:tc>
          <w:tcPr>
            <w:tcW w:w="0" w:type="auto"/>
            <w:vAlign w:val="center"/>
            <w:hideMark/>
          </w:tcPr>
          <w:p w14:paraId="50A71778" w14:textId="77777777" w:rsidR="00314D29" w:rsidRPr="00613BB9" w:rsidRDefault="00314D29" w:rsidP="00E54E54">
            <w:pPr>
              <w:rPr>
                <w:rFonts w:ascii="宋体" w:eastAsia="宋体" w:hAnsi="宋体"/>
              </w:rPr>
            </w:pPr>
            <w:r w:rsidRPr="00613BB9">
              <w:rPr>
                <w:rFonts w:ascii="宋体" w:eastAsia="宋体" w:hAnsi="宋体"/>
              </w:rPr>
              <w:t>Adds footnotes to blog posts</w:t>
            </w:r>
          </w:p>
        </w:tc>
      </w:tr>
      <w:tr w:rsidR="00314D29" w:rsidRPr="00613BB9" w14:paraId="0C1B4D84" w14:textId="77777777" w:rsidTr="00E54E54">
        <w:trPr>
          <w:tblCellSpacing w:w="15" w:type="dxa"/>
        </w:trPr>
        <w:tc>
          <w:tcPr>
            <w:tcW w:w="0" w:type="auto"/>
            <w:vAlign w:val="center"/>
            <w:hideMark/>
          </w:tcPr>
          <w:p w14:paraId="634E4AA5" w14:textId="77777777" w:rsidR="00314D29" w:rsidRPr="00613BB9" w:rsidRDefault="00314D29" w:rsidP="00E54E54">
            <w:pPr>
              <w:rPr>
                <w:rFonts w:ascii="宋体" w:eastAsia="宋体" w:hAnsi="宋体"/>
              </w:rPr>
            </w:pPr>
            <w:r w:rsidRPr="00613BB9">
              <w:rPr>
                <w:rFonts w:ascii="宋体" w:eastAsia="宋体" w:hAnsi="宋体"/>
              </w:rPr>
              <w:t>Sitemap</w:t>
            </w:r>
          </w:p>
        </w:tc>
        <w:tc>
          <w:tcPr>
            <w:tcW w:w="0" w:type="auto"/>
            <w:vAlign w:val="center"/>
            <w:hideMark/>
          </w:tcPr>
          <w:p w14:paraId="4D929998" w14:textId="77777777" w:rsidR="00314D29" w:rsidRPr="00613BB9" w:rsidRDefault="00314D29" w:rsidP="00E54E54">
            <w:pPr>
              <w:rPr>
                <w:rFonts w:ascii="宋体" w:eastAsia="宋体" w:hAnsi="宋体"/>
              </w:rPr>
            </w:pPr>
            <w:r w:rsidRPr="00613BB9">
              <w:rPr>
                <w:rFonts w:ascii="宋体" w:eastAsia="宋体" w:hAnsi="宋体"/>
              </w:rPr>
              <w:t>Generates plain-text or XML sitemaps</w:t>
            </w:r>
          </w:p>
        </w:tc>
      </w:tr>
      <w:tr w:rsidR="00314D29" w:rsidRPr="00613BB9" w14:paraId="1F9C115C" w14:textId="77777777" w:rsidTr="00E54E54">
        <w:trPr>
          <w:tblCellSpacing w:w="15" w:type="dxa"/>
        </w:trPr>
        <w:tc>
          <w:tcPr>
            <w:tcW w:w="0" w:type="auto"/>
            <w:vAlign w:val="center"/>
            <w:hideMark/>
          </w:tcPr>
          <w:p w14:paraId="0E7966A5" w14:textId="77777777" w:rsidR="00314D29" w:rsidRPr="00613BB9" w:rsidRDefault="00314D29" w:rsidP="00E54E54">
            <w:pPr>
              <w:rPr>
                <w:rFonts w:ascii="宋体" w:eastAsia="宋体" w:hAnsi="宋体"/>
              </w:rPr>
            </w:pPr>
            <w:r w:rsidRPr="00613BB9">
              <w:rPr>
                <w:rFonts w:ascii="宋体" w:eastAsia="宋体" w:hAnsi="宋体"/>
              </w:rPr>
              <w:t>Slim</w:t>
            </w:r>
          </w:p>
        </w:tc>
        <w:tc>
          <w:tcPr>
            <w:tcW w:w="0" w:type="auto"/>
            <w:vAlign w:val="center"/>
            <w:hideMark/>
          </w:tcPr>
          <w:p w14:paraId="6263896D" w14:textId="77777777" w:rsidR="00314D29" w:rsidRPr="00613BB9" w:rsidRDefault="00314D29" w:rsidP="00E54E54">
            <w:pPr>
              <w:rPr>
                <w:rFonts w:ascii="宋体" w:eastAsia="宋体" w:hAnsi="宋体"/>
              </w:rPr>
            </w:pPr>
            <w:r w:rsidRPr="00613BB9">
              <w:rPr>
                <w:rFonts w:ascii="宋体" w:eastAsia="宋体" w:hAnsi="宋体"/>
              </w:rPr>
              <w:t>Render theme template files via Plim, a Python port of Slim, instead of Jinja</w:t>
            </w:r>
          </w:p>
        </w:tc>
      </w:tr>
      <w:tr w:rsidR="00314D29" w:rsidRPr="00613BB9" w14:paraId="7C91700D" w14:textId="77777777" w:rsidTr="00E54E54">
        <w:trPr>
          <w:tblCellSpacing w:w="15" w:type="dxa"/>
        </w:trPr>
        <w:tc>
          <w:tcPr>
            <w:tcW w:w="0" w:type="auto"/>
            <w:vAlign w:val="center"/>
            <w:hideMark/>
          </w:tcPr>
          <w:p w14:paraId="4152CC71" w14:textId="77777777" w:rsidR="00314D29" w:rsidRPr="00613BB9" w:rsidRDefault="00314D29" w:rsidP="00E54E54">
            <w:pPr>
              <w:rPr>
                <w:rFonts w:ascii="宋体" w:eastAsia="宋体" w:hAnsi="宋体"/>
              </w:rPr>
            </w:pPr>
            <w:r w:rsidRPr="00613BB9">
              <w:rPr>
                <w:rFonts w:ascii="宋体" w:eastAsia="宋体" w:hAnsi="宋体"/>
              </w:rPr>
              <w:t>Static comments</w:t>
            </w:r>
          </w:p>
        </w:tc>
        <w:tc>
          <w:tcPr>
            <w:tcW w:w="0" w:type="auto"/>
            <w:vAlign w:val="center"/>
            <w:hideMark/>
          </w:tcPr>
          <w:p w14:paraId="2079D29C" w14:textId="77777777" w:rsidR="00314D29" w:rsidRPr="00613BB9" w:rsidRDefault="00314D29" w:rsidP="00E54E54">
            <w:pPr>
              <w:rPr>
                <w:rFonts w:ascii="宋体" w:eastAsia="宋体" w:hAnsi="宋体"/>
              </w:rPr>
            </w:pPr>
            <w:r w:rsidRPr="00613BB9">
              <w:rPr>
                <w:rFonts w:ascii="宋体" w:eastAsia="宋体" w:hAnsi="宋体"/>
              </w:rPr>
              <w:t>Allows you to add static comments to an article</w:t>
            </w:r>
          </w:p>
        </w:tc>
      </w:tr>
      <w:tr w:rsidR="00314D29" w:rsidRPr="00613BB9" w14:paraId="4C2582C0" w14:textId="77777777" w:rsidTr="00E54E54">
        <w:trPr>
          <w:tblCellSpacing w:w="15" w:type="dxa"/>
        </w:trPr>
        <w:tc>
          <w:tcPr>
            <w:tcW w:w="0" w:type="auto"/>
            <w:vAlign w:val="center"/>
            <w:hideMark/>
          </w:tcPr>
          <w:p w14:paraId="7284AA91" w14:textId="77777777" w:rsidR="00314D29" w:rsidRPr="00613BB9" w:rsidRDefault="00314D29" w:rsidP="00E54E54">
            <w:pPr>
              <w:rPr>
                <w:rFonts w:ascii="宋体" w:eastAsia="宋体" w:hAnsi="宋体"/>
              </w:rPr>
            </w:pPr>
            <w:r w:rsidRPr="00613BB9">
              <w:rPr>
                <w:rFonts w:ascii="宋体" w:eastAsia="宋体" w:hAnsi="宋体"/>
              </w:rPr>
              <w:t>Subcategory</w:t>
            </w:r>
          </w:p>
        </w:tc>
        <w:tc>
          <w:tcPr>
            <w:tcW w:w="0" w:type="auto"/>
            <w:vAlign w:val="center"/>
            <w:hideMark/>
          </w:tcPr>
          <w:p w14:paraId="669062A7" w14:textId="77777777" w:rsidR="00314D29" w:rsidRPr="00613BB9" w:rsidRDefault="00314D29" w:rsidP="00E54E54">
            <w:pPr>
              <w:rPr>
                <w:rFonts w:ascii="宋体" w:eastAsia="宋体" w:hAnsi="宋体"/>
              </w:rPr>
            </w:pPr>
            <w:r w:rsidRPr="00613BB9">
              <w:rPr>
                <w:rFonts w:ascii="宋体" w:eastAsia="宋体" w:hAnsi="宋体"/>
              </w:rPr>
              <w:t>Adds support for subcategories</w:t>
            </w:r>
          </w:p>
        </w:tc>
      </w:tr>
      <w:tr w:rsidR="00314D29" w:rsidRPr="00613BB9" w14:paraId="168EA672" w14:textId="77777777" w:rsidTr="00E54E54">
        <w:trPr>
          <w:tblCellSpacing w:w="15" w:type="dxa"/>
        </w:trPr>
        <w:tc>
          <w:tcPr>
            <w:tcW w:w="0" w:type="auto"/>
            <w:vAlign w:val="center"/>
            <w:hideMark/>
          </w:tcPr>
          <w:p w14:paraId="5615D0AC" w14:textId="77777777" w:rsidR="00314D29" w:rsidRPr="00613BB9" w:rsidRDefault="00314D29" w:rsidP="00E54E54">
            <w:pPr>
              <w:rPr>
                <w:rFonts w:ascii="宋体" w:eastAsia="宋体" w:hAnsi="宋体"/>
              </w:rPr>
            </w:pPr>
            <w:r w:rsidRPr="00613BB9">
              <w:rPr>
                <w:rFonts w:ascii="宋体" w:eastAsia="宋体" w:hAnsi="宋体"/>
              </w:rPr>
              <w:t>Sub parts</w:t>
            </w:r>
          </w:p>
        </w:tc>
        <w:tc>
          <w:tcPr>
            <w:tcW w:w="0" w:type="auto"/>
            <w:vAlign w:val="center"/>
            <w:hideMark/>
          </w:tcPr>
          <w:p w14:paraId="1DF336EB" w14:textId="77777777" w:rsidR="00314D29" w:rsidRPr="00613BB9" w:rsidRDefault="00314D29" w:rsidP="00E54E54">
            <w:pPr>
              <w:rPr>
                <w:rFonts w:ascii="宋体" w:eastAsia="宋体" w:hAnsi="宋体"/>
              </w:rPr>
            </w:pPr>
            <w:r w:rsidRPr="00613BB9">
              <w:rPr>
                <w:rFonts w:ascii="宋体" w:eastAsia="宋体" w:hAnsi="宋体"/>
              </w:rPr>
              <w:t>Break a very long article in parts, without polluting the timeline with lots of small articles.</w:t>
            </w:r>
          </w:p>
        </w:tc>
      </w:tr>
      <w:tr w:rsidR="00314D29" w:rsidRPr="00613BB9" w14:paraId="2F7A2FEF" w14:textId="77777777" w:rsidTr="00E54E54">
        <w:trPr>
          <w:tblCellSpacing w:w="15" w:type="dxa"/>
        </w:trPr>
        <w:tc>
          <w:tcPr>
            <w:tcW w:w="0" w:type="auto"/>
            <w:vAlign w:val="center"/>
            <w:hideMark/>
          </w:tcPr>
          <w:p w14:paraId="79942B6B" w14:textId="77777777" w:rsidR="00314D29" w:rsidRPr="00613BB9" w:rsidRDefault="00314D29" w:rsidP="00E54E54">
            <w:pPr>
              <w:rPr>
                <w:rFonts w:ascii="宋体" w:eastAsia="宋体" w:hAnsi="宋体"/>
              </w:rPr>
            </w:pPr>
            <w:r w:rsidRPr="00613BB9">
              <w:rPr>
                <w:rFonts w:ascii="宋体" w:eastAsia="宋体" w:hAnsi="宋体"/>
              </w:rPr>
              <w:t>Summary</w:t>
            </w:r>
          </w:p>
        </w:tc>
        <w:tc>
          <w:tcPr>
            <w:tcW w:w="0" w:type="auto"/>
            <w:vAlign w:val="center"/>
            <w:hideMark/>
          </w:tcPr>
          <w:p w14:paraId="44529711" w14:textId="77777777" w:rsidR="00314D29" w:rsidRPr="00613BB9" w:rsidRDefault="00314D29" w:rsidP="00E54E54">
            <w:pPr>
              <w:rPr>
                <w:rFonts w:ascii="宋体" w:eastAsia="宋体" w:hAnsi="宋体"/>
              </w:rPr>
            </w:pPr>
            <w:r w:rsidRPr="00613BB9">
              <w:rPr>
                <w:rFonts w:ascii="宋体" w:eastAsia="宋体" w:hAnsi="宋体"/>
              </w:rPr>
              <w:t>Allows easy, variable length summaries directly embedded into the body of your articles</w:t>
            </w:r>
          </w:p>
        </w:tc>
      </w:tr>
      <w:tr w:rsidR="00314D29" w:rsidRPr="00613BB9" w14:paraId="1CB03286" w14:textId="77777777" w:rsidTr="00E54E54">
        <w:trPr>
          <w:tblCellSpacing w:w="15" w:type="dxa"/>
        </w:trPr>
        <w:tc>
          <w:tcPr>
            <w:tcW w:w="0" w:type="auto"/>
            <w:vAlign w:val="center"/>
            <w:hideMark/>
          </w:tcPr>
          <w:p w14:paraId="7D8DA59C" w14:textId="77777777" w:rsidR="00314D29" w:rsidRPr="00613BB9" w:rsidRDefault="00314D29" w:rsidP="00E54E54">
            <w:pPr>
              <w:rPr>
                <w:rFonts w:ascii="宋体" w:eastAsia="宋体" w:hAnsi="宋体"/>
              </w:rPr>
            </w:pPr>
            <w:r w:rsidRPr="00613BB9">
              <w:rPr>
                <w:rFonts w:ascii="宋体" w:eastAsia="宋体" w:hAnsi="宋体"/>
              </w:rPr>
              <w:t>tag_cloud</w:t>
            </w:r>
          </w:p>
        </w:tc>
        <w:tc>
          <w:tcPr>
            <w:tcW w:w="0" w:type="auto"/>
            <w:vAlign w:val="center"/>
            <w:hideMark/>
          </w:tcPr>
          <w:p w14:paraId="3E173DF2" w14:textId="77777777" w:rsidR="00314D29" w:rsidRPr="00613BB9" w:rsidRDefault="00314D29" w:rsidP="00E54E54">
            <w:pPr>
              <w:rPr>
                <w:rFonts w:ascii="宋体" w:eastAsia="宋体" w:hAnsi="宋体"/>
              </w:rPr>
            </w:pPr>
            <w:r w:rsidRPr="00613BB9">
              <w:rPr>
                <w:rFonts w:ascii="宋体" w:eastAsia="宋体" w:hAnsi="宋体"/>
              </w:rPr>
              <w:t>Provides a tag_cloud</w:t>
            </w:r>
          </w:p>
        </w:tc>
      </w:tr>
      <w:tr w:rsidR="00314D29" w:rsidRPr="00613BB9" w14:paraId="7F7BCE9F" w14:textId="77777777" w:rsidTr="00E54E54">
        <w:trPr>
          <w:tblCellSpacing w:w="15" w:type="dxa"/>
        </w:trPr>
        <w:tc>
          <w:tcPr>
            <w:tcW w:w="0" w:type="auto"/>
            <w:vAlign w:val="center"/>
            <w:hideMark/>
          </w:tcPr>
          <w:p w14:paraId="2E8F0EB4" w14:textId="77777777" w:rsidR="00314D29" w:rsidRPr="00613BB9" w:rsidRDefault="00314D29" w:rsidP="00E54E54">
            <w:pPr>
              <w:rPr>
                <w:rFonts w:ascii="宋体" w:eastAsia="宋体" w:hAnsi="宋体"/>
              </w:rPr>
            </w:pPr>
            <w:r w:rsidRPr="00613BB9">
              <w:rPr>
                <w:rFonts w:ascii="宋体" w:eastAsia="宋体" w:hAnsi="宋体"/>
              </w:rPr>
              <w:t>Textile Reader</w:t>
            </w:r>
          </w:p>
        </w:tc>
        <w:tc>
          <w:tcPr>
            <w:tcW w:w="0" w:type="auto"/>
            <w:vAlign w:val="center"/>
            <w:hideMark/>
          </w:tcPr>
          <w:p w14:paraId="4133E8EE" w14:textId="77777777" w:rsidR="00314D29" w:rsidRPr="00613BB9" w:rsidRDefault="00314D29" w:rsidP="00E54E54">
            <w:pPr>
              <w:rPr>
                <w:rFonts w:ascii="宋体" w:eastAsia="宋体" w:hAnsi="宋体"/>
              </w:rPr>
            </w:pPr>
            <w:r w:rsidRPr="00613BB9">
              <w:rPr>
                <w:rFonts w:ascii="宋体" w:eastAsia="宋体" w:hAnsi="宋体"/>
              </w:rPr>
              <w:t>Adds support for Textile markup</w:t>
            </w:r>
          </w:p>
        </w:tc>
      </w:tr>
      <w:tr w:rsidR="00314D29" w:rsidRPr="00613BB9" w14:paraId="70EBF742" w14:textId="77777777" w:rsidTr="00E54E54">
        <w:trPr>
          <w:tblCellSpacing w:w="15" w:type="dxa"/>
        </w:trPr>
        <w:tc>
          <w:tcPr>
            <w:tcW w:w="0" w:type="auto"/>
            <w:vAlign w:val="center"/>
            <w:hideMark/>
          </w:tcPr>
          <w:p w14:paraId="4BB293A3" w14:textId="77777777" w:rsidR="00314D29" w:rsidRPr="00613BB9" w:rsidRDefault="00314D29" w:rsidP="00E54E54">
            <w:pPr>
              <w:rPr>
                <w:rFonts w:ascii="宋体" w:eastAsia="宋体" w:hAnsi="宋体"/>
              </w:rPr>
            </w:pPr>
            <w:r w:rsidRPr="00613BB9">
              <w:rPr>
                <w:rFonts w:ascii="宋体" w:eastAsia="宋体" w:hAnsi="宋体"/>
              </w:rPr>
              <w:t>Thumbnailer</w:t>
            </w:r>
          </w:p>
        </w:tc>
        <w:tc>
          <w:tcPr>
            <w:tcW w:w="0" w:type="auto"/>
            <w:vAlign w:val="center"/>
            <w:hideMark/>
          </w:tcPr>
          <w:p w14:paraId="1CD6A105" w14:textId="77777777" w:rsidR="00314D29" w:rsidRPr="00613BB9" w:rsidRDefault="00314D29" w:rsidP="00E54E54">
            <w:pPr>
              <w:rPr>
                <w:rFonts w:ascii="宋体" w:eastAsia="宋体" w:hAnsi="宋体"/>
              </w:rPr>
            </w:pPr>
            <w:r w:rsidRPr="00613BB9">
              <w:rPr>
                <w:rFonts w:ascii="宋体" w:eastAsia="宋体" w:hAnsi="宋体"/>
              </w:rPr>
              <w:t>Creates thumbnails for all of the images found under a specific directory</w:t>
            </w:r>
          </w:p>
        </w:tc>
      </w:tr>
      <w:tr w:rsidR="00314D29" w:rsidRPr="00613BB9" w14:paraId="231087CC" w14:textId="77777777" w:rsidTr="00E54E54">
        <w:trPr>
          <w:tblCellSpacing w:w="15" w:type="dxa"/>
        </w:trPr>
        <w:tc>
          <w:tcPr>
            <w:tcW w:w="0" w:type="auto"/>
            <w:vAlign w:val="center"/>
            <w:hideMark/>
          </w:tcPr>
          <w:p w14:paraId="277992E4" w14:textId="77777777" w:rsidR="00314D29" w:rsidRPr="00613BB9" w:rsidRDefault="00314D29" w:rsidP="00E54E54">
            <w:pPr>
              <w:rPr>
                <w:rFonts w:ascii="宋体" w:eastAsia="宋体" w:hAnsi="宋体"/>
              </w:rPr>
            </w:pPr>
            <w:r w:rsidRPr="00613BB9">
              <w:rPr>
                <w:rFonts w:ascii="宋体" w:eastAsia="宋体" w:hAnsi="宋体"/>
              </w:rPr>
              <w:t>Tipue Search</w:t>
            </w:r>
          </w:p>
        </w:tc>
        <w:tc>
          <w:tcPr>
            <w:tcW w:w="0" w:type="auto"/>
            <w:vAlign w:val="center"/>
            <w:hideMark/>
          </w:tcPr>
          <w:p w14:paraId="7E050EAA" w14:textId="77777777" w:rsidR="00314D29" w:rsidRPr="00613BB9" w:rsidRDefault="00314D29" w:rsidP="00E54E54">
            <w:pPr>
              <w:rPr>
                <w:rFonts w:ascii="宋体" w:eastAsia="宋体" w:hAnsi="宋体"/>
              </w:rPr>
            </w:pPr>
            <w:r w:rsidRPr="00613BB9">
              <w:rPr>
                <w:rFonts w:ascii="宋体" w:eastAsia="宋体" w:hAnsi="宋体"/>
              </w:rPr>
              <w:t>Serializes generated HTML to JSON that can be used by jQuery plugin - Tipue Search</w:t>
            </w:r>
          </w:p>
        </w:tc>
      </w:tr>
      <w:tr w:rsidR="00314D29" w:rsidRPr="00613BB9" w14:paraId="1AC8E916" w14:textId="77777777" w:rsidTr="00E54E54">
        <w:trPr>
          <w:tblCellSpacing w:w="15" w:type="dxa"/>
        </w:trPr>
        <w:tc>
          <w:tcPr>
            <w:tcW w:w="0" w:type="auto"/>
            <w:vAlign w:val="center"/>
            <w:hideMark/>
          </w:tcPr>
          <w:p w14:paraId="4C365049" w14:textId="77777777" w:rsidR="00314D29" w:rsidRPr="00613BB9" w:rsidRDefault="00314D29" w:rsidP="00E54E54">
            <w:pPr>
              <w:rPr>
                <w:rFonts w:ascii="宋体" w:eastAsia="宋体" w:hAnsi="宋体"/>
              </w:rPr>
            </w:pPr>
            <w:r w:rsidRPr="00613BB9">
              <w:rPr>
                <w:rFonts w:ascii="宋体" w:eastAsia="宋体" w:hAnsi="宋体"/>
              </w:rPr>
              <w:t>Touch</w:t>
            </w:r>
          </w:p>
        </w:tc>
        <w:tc>
          <w:tcPr>
            <w:tcW w:w="0" w:type="auto"/>
            <w:vAlign w:val="center"/>
            <w:hideMark/>
          </w:tcPr>
          <w:p w14:paraId="5AB2DCAE" w14:textId="77777777" w:rsidR="00314D29" w:rsidRPr="00613BB9" w:rsidRDefault="00314D29" w:rsidP="00E54E54">
            <w:pPr>
              <w:rPr>
                <w:rFonts w:ascii="宋体" w:eastAsia="宋体" w:hAnsi="宋体"/>
              </w:rPr>
            </w:pPr>
            <w:r w:rsidRPr="00613BB9">
              <w:rPr>
                <w:rFonts w:ascii="宋体" w:eastAsia="宋体" w:hAnsi="宋体"/>
              </w:rPr>
              <w:t>Does a touch on your generated files using the date metadata from the content</w:t>
            </w:r>
          </w:p>
        </w:tc>
      </w:tr>
      <w:tr w:rsidR="00314D29" w:rsidRPr="00613BB9" w14:paraId="092DAC40" w14:textId="77777777" w:rsidTr="00E54E54">
        <w:trPr>
          <w:tblCellSpacing w:w="15" w:type="dxa"/>
        </w:trPr>
        <w:tc>
          <w:tcPr>
            <w:tcW w:w="0" w:type="auto"/>
            <w:vAlign w:val="center"/>
            <w:hideMark/>
          </w:tcPr>
          <w:p w14:paraId="28A2BDB8" w14:textId="77777777" w:rsidR="00314D29" w:rsidRPr="00613BB9" w:rsidRDefault="00314D29" w:rsidP="00E54E54">
            <w:pPr>
              <w:rPr>
                <w:rFonts w:ascii="宋体" w:eastAsia="宋体" w:hAnsi="宋体"/>
              </w:rPr>
            </w:pPr>
            <w:r w:rsidRPr="00613BB9">
              <w:rPr>
                <w:rFonts w:ascii="宋体" w:eastAsia="宋体" w:hAnsi="宋体"/>
              </w:rPr>
              <w:t>Twitter Bootstrap</w:t>
            </w:r>
          </w:p>
        </w:tc>
        <w:tc>
          <w:tcPr>
            <w:tcW w:w="0" w:type="auto"/>
            <w:vAlign w:val="center"/>
            <w:hideMark/>
          </w:tcPr>
          <w:p w14:paraId="065515B0" w14:textId="77777777" w:rsidR="00314D29" w:rsidRPr="00613BB9" w:rsidRDefault="00314D29" w:rsidP="00E54E54">
            <w:pPr>
              <w:rPr>
                <w:rFonts w:ascii="宋体" w:eastAsia="宋体" w:hAnsi="宋体"/>
              </w:rPr>
            </w:pPr>
            <w:r w:rsidRPr="00613BB9">
              <w:rPr>
                <w:rFonts w:ascii="宋体" w:eastAsia="宋体" w:hAnsi="宋体"/>
              </w:rPr>
              <w:t>Defines some rst directive that enable a clean usage of the twitter bootstrap CSS and Javascript components</w:t>
            </w:r>
          </w:p>
        </w:tc>
      </w:tr>
      <w:tr w:rsidR="00314D29" w:rsidRPr="00613BB9" w14:paraId="7CE46B91" w14:textId="77777777" w:rsidTr="00E54E54">
        <w:trPr>
          <w:tblCellSpacing w:w="15" w:type="dxa"/>
        </w:trPr>
        <w:tc>
          <w:tcPr>
            <w:tcW w:w="0" w:type="auto"/>
            <w:vAlign w:val="center"/>
            <w:hideMark/>
          </w:tcPr>
          <w:p w14:paraId="3835C647" w14:textId="77777777" w:rsidR="00314D29" w:rsidRPr="00613BB9" w:rsidRDefault="00314D29" w:rsidP="00E54E54">
            <w:pPr>
              <w:rPr>
                <w:rFonts w:ascii="宋体" w:eastAsia="宋体" w:hAnsi="宋体"/>
              </w:rPr>
            </w:pPr>
            <w:r w:rsidRPr="00613BB9">
              <w:rPr>
                <w:rFonts w:ascii="宋体" w:eastAsia="宋体" w:hAnsi="宋体"/>
              </w:rPr>
              <w:t>txt2tags_reader</w:t>
            </w:r>
          </w:p>
        </w:tc>
        <w:tc>
          <w:tcPr>
            <w:tcW w:w="0" w:type="auto"/>
            <w:vAlign w:val="center"/>
            <w:hideMark/>
          </w:tcPr>
          <w:p w14:paraId="02046006" w14:textId="77777777" w:rsidR="00314D29" w:rsidRPr="00613BB9" w:rsidRDefault="00314D29" w:rsidP="00E54E54">
            <w:pPr>
              <w:rPr>
                <w:rFonts w:ascii="宋体" w:eastAsia="宋体" w:hAnsi="宋体"/>
              </w:rPr>
            </w:pPr>
            <w:r w:rsidRPr="00613BB9">
              <w:rPr>
                <w:rFonts w:ascii="宋体" w:eastAsia="宋体" w:hAnsi="宋体"/>
              </w:rPr>
              <w:t>Reader that renders txt2tags markup in content</w:t>
            </w:r>
          </w:p>
        </w:tc>
      </w:tr>
      <w:tr w:rsidR="00314D29" w:rsidRPr="00613BB9" w14:paraId="02914DEF" w14:textId="77777777" w:rsidTr="00E54E54">
        <w:trPr>
          <w:tblCellSpacing w:w="15" w:type="dxa"/>
        </w:trPr>
        <w:tc>
          <w:tcPr>
            <w:tcW w:w="0" w:type="auto"/>
            <w:vAlign w:val="center"/>
            <w:hideMark/>
          </w:tcPr>
          <w:p w14:paraId="61FF8C04" w14:textId="77777777" w:rsidR="00314D29" w:rsidRPr="00613BB9" w:rsidRDefault="00314D29" w:rsidP="00E54E54">
            <w:pPr>
              <w:rPr>
                <w:rFonts w:ascii="宋体" w:eastAsia="宋体" w:hAnsi="宋体"/>
              </w:rPr>
            </w:pPr>
            <w:r w:rsidRPr="00613BB9">
              <w:rPr>
                <w:rFonts w:ascii="宋体" w:eastAsia="宋体" w:hAnsi="宋体"/>
              </w:rPr>
              <w:t>Unity WebGL</w:t>
            </w:r>
          </w:p>
        </w:tc>
        <w:tc>
          <w:tcPr>
            <w:tcW w:w="0" w:type="auto"/>
            <w:vAlign w:val="center"/>
            <w:hideMark/>
          </w:tcPr>
          <w:p w14:paraId="23AB6D6A" w14:textId="77777777" w:rsidR="00314D29" w:rsidRPr="00613BB9" w:rsidRDefault="00314D29" w:rsidP="00E54E54">
            <w:pPr>
              <w:rPr>
                <w:rFonts w:ascii="宋体" w:eastAsia="宋体" w:hAnsi="宋体"/>
              </w:rPr>
            </w:pPr>
            <w:r w:rsidRPr="00613BB9">
              <w:rPr>
                <w:rFonts w:ascii="宋体" w:eastAsia="宋体" w:hAnsi="宋体"/>
              </w:rPr>
              <w:t>Easily embed Unity3d games into posts and pages</w:t>
            </w:r>
          </w:p>
        </w:tc>
      </w:tr>
      <w:tr w:rsidR="00314D29" w:rsidRPr="00613BB9" w14:paraId="2B898145" w14:textId="77777777" w:rsidTr="00E54E54">
        <w:trPr>
          <w:tblCellSpacing w:w="15" w:type="dxa"/>
        </w:trPr>
        <w:tc>
          <w:tcPr>
            <w:tcW w:w="0" w:type="auto"/>
            <w:vAlign w:val="center"/>
            <w:hideMark/>
          </w:tcPr>
          <w:p w14:paraId="1B6775CF" w14:textId="77777777" w:rsidR="00314D29" w:rsidRPr="00613BB9" w:rsidRDefault="00314D29" w:rsidP="00E54E54">
            <w:pPr>
              <w:rPr>
                <w:rFonts w:ascii="宋体" w:eastAsia="宋体" w:hAnsi="宋体"/>
              </w:rPr>
            </w:pPr>
            <w:r w:rsidRPr="00613BB9">
              <w:rPr>
                <w:rFonts w:ascii="宋体" w:eastAsia="宋体" w:hAnsi="宋体"/>
              </w:rPr>
              <w:t>Video Privacy Enhancer</w:t>
            </w:r>
          </w:p>
        </w:tc>
        <w:tc>
          <w:tcPr>
            <w:tcW w:w="0" w:type="auto"/>
            <w:vAlign w:val="center"/>
            <w:hideMark/>
          </w:tcPr>
          <w:p w14:paraId="6B1F5194" w14:textId="77777777" w:rsidR="00314D29" w:rsidRPr="00613BB9" w:rsidRDefault="00314D29" w:rsidP="00E54E54">
            <w:pPr>
              <w:rPr>
                <w:rFonts w:ascii="宋体" w:eastAsia="宋体" w:hAnsi="宋体"/>
              </w:rPr>
            </w:pPr>
            <w:r w:rsidRPr="00613BB9">
              <w:rPr>
                <w:rFonts w:ascii="宋体" w:eastAsia="宋体" w:hAnsi="宋体"/>
              </w:rPr>
              <w:t>Increases user privacy by stopping YouTube, Google, et al from placing cookies via embedded video</w:t>
            </w:r>
          </w:p>
        </w:tc>
      </w:tr>
      <w:tr w:rsidR="00314D29" w:rsidRPr="00613BB9" w14:paraId="20178CE6" w14:textId="77777777" w:rsidTr="00E54E54">
        <w:trPr>
          <w:tblCellSpacing w:w="15" w:type="dxa"/>
        </w:trPr>
        <w:tc>
          <w:tcPr>
            <w:tcW w:w="0" w:type="auto"/>
            <w:vAlign w:val="center"/>
            <w:hideMark/>
          </w:tcPr>
          <w:p w14:paraId="5530FA20" w14:textId="77777777" w:rsidR="00314D29" w:rsidRPr="00613BB9" w:rsidRDefault="00314D29" w:rsidP="00E54E54">
            <w:pPr>
              <w:rPr>
                <w:rFonts w:ascii="宋体" w:eastAsia="宋体" w:hAnsi="宋体"/>
              </w:rPr>
            </w:pPr>
            <w:r w:rsidRPr="00613BB9">
              <w:rPr>
                <w:rFonts w:ascii="宋体" w:eastAsia="宋体" w:hAnsi="宋体"/>
              </w:rPr>
              <w:t>Webring</w:t>
            </w:r>
          </w:p>
        </w:tc>
        <w:tc>
          <w:tcPr>
            <w:tcW w:w="0" w:type="auto"/>
            <w:vAlign w:val="center"/>
            <w:hideMark/>
          </w:tcPr>
          <w:p w14:paraId="52F87118" w14:textId="77777777" w:rsidR="00314D29" w:rsidRPr="00613BB9" w:rsidRDefault="00314D29" w:rsidP="00E54E54">
            <w:pPr>
              <w:rPr>
                <w:rFonts w:ascii="宋体" w:eastAsia="宋体" w:hAnsi="宋体"/>
              </w:rPr>
            </w:pPr>
            <w:r w:rsidRPr="00613BB9">
              <w:rPr>
                <w:rFonts w:ascii="宋体" w:eastAsia="宋体" w:hAnsi="宋体"/>
              </w:rPr>
              <w:t>Add a webring to your site from a list of web feeds (e.g. RSS/Atom)</w:t>
            </w:r>
          </w:p>
        </w:tc>
      </w:tr>
      <w:tr w:rsidR="00314D29" w:rsidRPr="00613BB9" w14:paraId="7437357C" w14:textId="77777777" w:rsidTr="00E54E54">
        <w:trPr>
          <w:tblCellSpacing w:w="15" w:type="dxa"/>
        </w:trPr>
        <w:tc>
          <w:tcPr>
            <w:tcW w:w="0" w:type="auto"/>
            <w:vAlign w:val="center"/>
            <w:hideMark/>
          </w:tcPr>
          <w:p w14:paraId="42850B9A" w14:textId="77777777" w:rsidR="00314D29" w:rsidRPr="00613BB9" w:rsidRDefault="00314D29" w:rsidP="00E54E54">
            <w:pPr>
              <w:rPr>
                <w:rFonts w:ascii="宋体" w:eastAsia="宋体" w:hAnsi="宋体"/>
              </w:rPr>
            </w:pPr>
            <w:r w:rsidRPr="00613BB9">
              <w:rPr>
                <w:rFonts w:ascii="宋体" w:eastAsia="宋体" w:hAnsi="宋体"/>
              </w:rPr>
              <w:lastRenderedPageBreak/>
              <w:t>W3C validate</w:t>
            </w:r>
          </w:p>
        </w:tc>
        <w:tc>
          <w:tcPr>
            <w:tcW w:w="0" w:type="auto"/>
            <w:vAlign w:val="center"/>
            <w:hideMark/>
          </w:tcPr>
          <w:p w14:paraId="051AE7B1" w14:textId="77777777" w:rsidR="00314D29" w:rsidRPr="00613BB9" w:rsidRDefault="00314D29" w:rsidP="00E54E54">
            <w:pPr>
              <w:rPr>
                <w:rFonts w:ascii="宋体" w:eastAsia="宋体" w:hAnsi="宋体"/>
              </w:rPr>
            </w:pPr>
            <w:r w:rsidRPr="00613BB9">
              <w:rPr>
                <w:rFonts w:ascii="宋体" w:eastAsia="宋体" w:hAnsi="宋体"/>
              </w:rPr>
              <w:t>Submits generated HTML content to the W3C Markup Validation Service</w:t>
            </w:r>
          </w:p>
        </w:tc>
      </w:tr>
      <w:tr w:rsidR="00314D29" w:rsidRPr="00613BB9" w14:paraId="337E2893" w14:textId="77777777" w:rsidTr="00E54E54">
        <w:trPr>
          <w:tblCellSpacing w:w="15" w:type="dxa"/>
        </w:trPr>
        <w:tc>
          <w:tcPr>
            <w:tcW w:w="0" w:type="auto"/>
            <w:vAlign w:val="center"/>
            <w:hideMark/>
          </w:tcPr>
          <w:p w14:paraId="050BBB21" w14:textId="77777777" w:rsidR="00314D29" w:rsidRPr="00613BB9" w:rsidRDefault="00314D29" w:rsidP="00E54E54">
            <w:pPr>
              <w:rPr>
                <w:rFonts w:ascii="宋体" w:eastAsia="宋体" w:hAnsi="宋体"/>
              </w:rPr>
            </w:pPr>
            <w:r w:rsidRPr="00613BB9">
              <w:rPr>
                <w:rFonts w:ascii="宋体" w:eastAsia="宋体" w:hAnsi="宋体"/>
              </w:rPr>
              <w:t>Yuicompressor</w:t>
            </w:r>
          </w:p>
        </w:tc>
        <w:tc>
          <w:tcPr>
            <w:tcW w:w="0" w:type="auto"/>
            <w:vAlign w:val="center"/>
            <w:hideMark/>
          </w:tcPr>
          <w:p w14:paraId="2E1695D0" w14:textId="77777777" w:rsidR="00314D29" w:rsidRPr="00613BB9" w:rsidRDefault="00314D29" w:rsidP="00E54E54">
            <w:pPr>
              <w:rPr>
                <w:rFonts w:ascii="宋体" w:eastAsia="宋体" w:hAnsi="宋体"/>
              </w:rPr>
            </w:pPr>
            <w:r w:rsidRPr="00613BB9">
              <w:rPr>
                <w:rFonts w:ascii="宋体" w:eastAsia="宋体" w:hAnsi="宋体"/>
              </w:rPr>
              <w:t>Minify CSS and JS files on building step</w:t>
            </w:r>
          </w:p>
        </w:tc>
      </w:tr>
    </w:tbl>
    <w:p w14:paraId="68D0D161" w14:textId="0E0DBD94" w:rsidR="006A2F61" w:rsidRDefault="006A2F61">
      <w:pPr>
        <w:rPr>
          <w:rFonts w:ascii="宋体" w:eastAsia="宋体" w:hAnsi="宋体"/>
        </w:rPr>
      </w:pPr>
    </w:p>
    <w:p w14:paraId="402E897E" w14:textId="545D7F7D" w:rsidR="00314D29" w:rsidRDefault="00314D29">
      <w:pPr>
        <w:rPr>
          <w:rFonts w:ascii="宋体" w:eastAsia="宋体" w:hAnsi="宋体"/>
        </w:rPr>
      </w:pPr>
    </w:p>
    <w:p w14:paraId="2B353CC9" w14:textId="77777777" w:rsidR="00314D29" w:rsidRPr="00613BB9" w:rsidRDefault="00314D29" w:rsidP="00314D29">
      <w:pPr>
        <w:pStyle w:val="a3"/>
      </w:pPr>
      <w:r w:rsidRPr="00613BB9">
        <w:t xml:space="preserve">Please refer to the </w:t>
      </w:r>
      <w:r w:rsidRPr="00613BB9">
        <w:rPr>
          <w:rStyle w:val="HTML1"/>
        </w:rPr>
        <w:t>Readme</w:t>
      </w:r>
      <w:r w:rsidRPr="00613BB9">
        <w:t xml:space="preserve"> file in a plugin's folder for detailed information about that plugin.</w:t>
      </w:r>
    </w:p>
    <w:p w14:paraId="21F0BAA6" w14:textId="77777777" w:rsidR="00314D29" w:rsidRPr="00314D29" w:rsidRDefault="00314D29">
      <w:pPr>
        <w:rPr>
          <w:rFonts w:ascii="宋体" w:eastAsia="宋体" w:hAnsi="宋体"/>
        </w:rPr>
      </w:pPr>
    </w:p>
    <w:p w14:paraId="6BC78BFC" w14:textId="77777777" w:rsidR="006A2F61" w:rsidRPr="00613BB9" w:rsidRDefault="006A2F61">
      <w:pPr>
        <w:rPr>
          <w:rFonts w:ascii="宋体" w:eastAsia="宋体" w:hAnsi="宋体"/>
        </w:rPr>
      </w:pPr>
    </w:p>
    <w:p w14:paraId="2157BB4D" w14:textId="5098B341" w:rsidR="0048795A" w:rsidRPr="00613BB9" w:rsidRDefault="009C7D7C" w:rsidP="00E45717">
      <w:pPr>
        <w:pStyle w:val="2"/>
      </w:pPr>
      <w:bookmarkStart w:id="400" w:name="_Toc46394995"/>
      <w:r w:rsidRPr="00613BB9">
        <w:t>Pelican</w:t>
      </w:r>
      <w:r w:rsidRPr="00613BB9">
        <w:rPr>
          <w:rFonts w:hint="eastAsia"/>
        </w:rPr>
        <w:t>主题资源</w:t>
      </w:r>
      <w:bookmarkEnd w:id="400"/>
    </w:p>
    <w:p w14:paraId="05217B7C" w14:textId="0D21B4C9" w:rsidR="0048795A" w:rsidRPr="00613BB9" w:rsidRDefault="0048795A">
      <w:pPr>
        <w:rPr>
          <w:rFonts w:ascii="宋体" w:eastAsia="宋体" w:hAnsi="宋体"/>
        </w:rPr>
      </w:pPr>
    </w:p>
    <w:p w14:paraId="61213346" w14:textId="51B8DD5E" w:rsidR="009C7D7C" w:rsidRPr="00613BB9" w:rsidRDefault="009C7D7C">
      <w:pPr>
        <w:rPr>
          <w:rFonts w:ascii="宋体" w:eastAsia="宋体" w:hAnsi="宋体"/>
        </w:rPr>
      </w:pPr>
    </w:p>
    <w:p w14:paraId="3C11504A" w14:textId="038F4F1A" w:rsidR="009C7D7C" w:rsidRPr="00613BB9" w:rsidRDefault="007F6D64" w:rsidP="00E45717">
      <w:pPr>
        <w:pStyle w:val="3"/>
      </w:pPr>
      <w:bookmarkStart w:id="401" w:name="_Toc46394996"/>
      <w:r w:rsidRPr="00613BB9">
        <w:rPr>
          <w:rFonts w:hint="eastAsia"/>
        </w:rPr>
        <w:t>资源一览</w:t>
      </w:r>
      <w:bookmarkEnd w:id="401"/>
    </w:p>
    <w:p w14:paraId="23BAB884" w14:textId="4D456F9A" w:rsidR="009C7D7C" w:rsidRPr="00613BB9" w:rsidRDefault="009C7D7C">
      <w:pPr>
        <w:rPr>
          <w:rFonts w:ascii="宋体" w:eastAsia="宋体" w:hAnsi="宋体"/>
        </w:rPr>
      </w:pPr>
    </w:p>
    <w:p w14:paraId="7BD74401" w14:textId="0C58CB22" w:rsidR="009C7D7C" w:rsidRPr="00613BB9" w:rsidRDefault="009C7D7C">
      <w:pPr>
        <w:rPr>
          <w:rFonts w:ascii="宋体" w:eastAsia="宋体" w:hAnsi="宋体"/>
        </w:rPr>
      </w:pPr>
    </w:p>
    <w:p w14:paraId="45759910" w14:textId="4B7DE01D" w:rsidR="009C7D7C" w:rsidRPr="00613BB9" w:rsidRDefault="009C7D7C">
      <w:pPr>
        <w:rPr>
          <w:rFonts w:ascii="宋体" w:eastAsia="宋体" w:hAnsi="宋体"/>
        </w:rPr>
      </w:pPr>
    </w:p>
    <w:p w14:paraId="67C743CB" w14:textId="77777777" w:rsidR="007F6D64" w:rsidRPr="00613BB9" w:rsidRDefault="007F6D64" w:rsidP="007F6D64">
      <w:pPr>
        <w:pStyle w:val="a3"/>
      </w:pPr>
      <w:r w:rsidRPr="00613BB9">
        <w:t xml:space="preserve">pelican 的主题在 </w:t>
      </w:r>
      <w:hyperlink r:id="rId2019" w:history="1">
        <w:r w:rsidRPr="00613BB9">
          <w:rPr>
            <w:rStyle w:val="a4"/>
            <w:color w:val="auto"/>
          </w:rPr>
          <w:t>https://github.com/getpelican/pelican-themes</w:t>
        </w:r>
      </w:hyperlink>
      <w:r w:rsidRPr="00613BB9">
        <w:t>，页面中有使用说明。选取主题的时候可以看</w:t>
      </w:r>
      <w:hyperlink r:id="rId2020" w:history="1">
        <w:r w:rsidRPr="00613BB9">
          <w:rPr>
            <w:rStyle w:val="a4"/>
            <w:color w:val="auto"/>
          </w:rPr>
          <w:t>http://www.pelicanthemes.com/</w:t>
        </w:r>
      </w:hyperlink>
      <w:r w:rsidRPr="00613BB9">
        <w:t>页面挑选。</w:t>
      </w:r>
    </w:p>
    <w:p w14:paraId="6280B95B" w14:textId="77777777" w:rsidR="007F6D64" w:rsidRPr="00613BB9" w:rsidRDefault="007F6D64" w:rsidP="007F6D64">
      <w:pPr>
        <w:pStyle w:val="a3"/>
      </w:pPr>
      <w:r w:rsidRPr="00613BB9">
        <w:t xml:space="preserve"> </w:t>
      </w:r>
    </w:p>
    <w:tbl>
      <w:tblPr>
        <w:tblStyle w:val="ad"/>
        <w:tblW w:w="0" w:type="auto"/>
        <w:tblLook w:val="04A0" w:firstRow="1" w:lastRow="0" w:firstColumn="1" w:lastColumn="0" w:noHBand="0" w:noVBand="1"/>
      </w:tblPr>
      <w:tblGrid>
        <w:gridCol w:w="2120"/>
        <w:gridCol w:w="4416"/>
        <w:gridCol w:w="1760"/>
      </w:tblGrid>
      <w:tr w:rsidR="007F6D64" w:rsidRPr="00613BB9" w14:paraId="295A6CBA" w14:textId="77777777" w:rsidTr="000F2C2B">
        <w:tc>
          <w:tcPr>
            <w:tcW w:w="2315" w:type="dxa"/>
          </w:tcPr>
          <w:p w14:paraId="7F53C680" w14:textId="77777777" w:rsidR="007F6D64" w:rsidRPr="00613BB9" w:rsidRDefault="007F6D64" w:rsidP="000F2C2B">
            <w:pPr>
              <w:rPr>
                <w:rFonts w:ascii="宋体" w:eastAsia="宋体" w:hAnsi="宋体"/>
              </w:rPr>
            </w:pPr>
            <w:r w:rsidRPr="00613BB9">
              <w:rPr>
                <w:rFonts w:ascii="宋体" w:eastAsia="宋体" w:hAnsi="宋体" w:hint="eastAsia"/>
              </w:rPr>
              <w:t>主题名称</w:t>
            </w:r>
          </w:p>
        </w:tc>
        <w:tc>
          <w:tcPr>
            <w:tcW w:w="4064" w:type="dxa"/>
          </w:tcPr>
          <w:p w14:paraId="4BF312A9" w14:textId="77777777" w:rsidR="007F6D64" w:rsidRPr="00613BB9" w:rsidRDefault="007F6D64" w:rsidP="000F2C2B">
            <w:pPr>
              <w:rPr>
                <w:rFonts w:ascii="宋体" w:eastAsia="宋体" w:hAnsi="宋体"/>
              </w:rPr>
            </w:pPr>
            <w:r w:rsidRPr="00613BB9">
              <w:rPr>
                <w:rFonts w:ascii="宋体" w:eastAsia="宋体" w:hAnsi="宋体" w:hint="eastAsia"/>
              </w:rPr>
              <w:t>GitHub</w:t>
            </w:r>
          </w:p>
        </w:tc>
        <w:tc>
          <w:tcPr>
            <w:tcW w:w="1917" w:type="dxa"/>
          </w:tcPr>
          <w:p w14:paraId="471FC878" w14:textId="77777777" w:rsidR="007F6D64" w:rsidRPr="00613BB9" w:rsidRDefault="007F6D64" w:rsidP="000F2C2B">
            <w:pPr>
              <w:rPr>
                <w:rFonts w:ascii="宋体" w:eastAsia="宋体" w:hAnsi="宋体"/>
              </w:rPr>
            </w:pPr>
            <w:r w:rsidRPr="00613BB9">
              <w:rPr>
                <w:rFonts w:ascii="宋体" w:eastAsia="宋体" w:hAnsi="宋体" w:hint="eastAsia"/>
              </w:rPr>
              <w:t>维护状态</w:t>
            </w:r>
          </w:p>
        </w:tc>
      </w:tr>
      <w:tr w:rsidR="007F6D64" w:rsidRPr="00613BB9" w14:paraId="52F0C408" w14:textId="77777777" w:rsidTr="000F2C2B">
        <w:tc>
          <w:tcPr>
            <w:tcW w:w="2315" w:type="dxa"/>
          </w:tcPr>
          <w:p w14:paraId="0D09D9D7" w14:textId="77777777" w:rsidR="007F6D64" w:rsidRPr="00613BB9" w:rsidRDefault="007F6D64" w:rsidP="000F2C2B">
            <w:pPr>
              <w:rPr>
                <w:rFonts w:ascii="宋体" w:eastAsia="宋体" w:hAnsi="宋体"/>
              </w:rPr>
            </w:pPr>
            <w:r w:rsidRPr="00613BB9">
              <w:rPr>
                <w:rFonts w:ascii="宋体" w:eastAsia="宋体" w:hAnsi="宋体"/>
              </w:rPr>
              <w:t>buruma</w:t>
            </w:r>
          </w:p>
        </w:tc>
        <w:tc>
          <w:tcPr>
            <w:tcW w:w="4064" w:type="dxa"/>
          </w:tcPr>
          <w:p w14:paraId="4DF6BE68" w14:textId="77777777" w:rsidR="007F6D64" w:rsidRPr="00613BB9" w:rsidRDefault="007F6D64" w:rsidP="000F2C2B">
            <w:pPr>
              <w:rPr>
                <w:rFonts w:ascii="宋体" w:eastAsia="宋体" w:hAnsi="宋体"/>
              </w:rPr>
            </w:pPr>
            <w:r w:rsidRPr="00613BB9">
              <w:rPr>
                <w:rFonts w:ascii="宋体" w:eastAsia="宋体" w:hAnsi="宋体"/>
              </w:rPr>
              <w:t>https://github.com/ivanhercaz/buruma.git</w:t>
            </w:r>
          </w:p>
        </w:tc>
        <w:tc>
          <w:tcPr>
            <w:tcW w:w="1917" w:type="dxa"/>
          </w:tcPr>
          <w:p w14:paraId="0DF3898E" w14:textId="77777777" w:rsidR="007F6D64" w:rsidRPr="00613BB9" w:rsidRDefault="007F6D64" w:rsidP="000F2C2B">
            <w:pPr>
              <w:rPr>
                <w:rFonts w:ascii="宋体" w:eastAsia="宋体" w:hAnsi="宋体"/>
              </w:rPr>
            </w:pPr>
            <w:r w:rsidRPr="00613BB9">
              <w:rPr>
                <w:rFonts w:ascii="宋体" w:eastAsia="宋体" w:hAnsi="宋体" w:hint="eastAsia"/>
              </w:rPr>
              <w:t>2</w:t>
            </w:r>
            <w:r w:rsidRPr="00613BB9">
              <w:rPr>
                <w:rFonts w:ascii="宋体" w:eastAsia="宋体" w:hAnsi="宋体"/>
              </w:rPr>
              <w:t>019</w:t>
            </w:r>
          </w:p>
        </w:tc>
      </w:tr>
      <w:tr w:rsidR="007F6D64" w:rsidRPr="00613BB9" w14:paraId="1D79E210" w14:textId="77777777" w:rsidTr="000F2C2B">
        <w:tc>
          <w:tcPr>
            <w:tcW w:w="2315" w:type="dxa"/>
          </w:tcPr>
          <w:p w14:paraId="799D50A0" w14:textId="77777777" w:rsidR="007F6D64" w:rsidRPr="00613BB9" w:rsidRDefault="007F6D64" w:rsidP="000F2C2B">
            <w:pPr>
              <w:rPr>
                <w:rFonts w:ascii="宋体" w:eastAsia="宋体" w:hAnsi="宋体"/>
              </w:rPr>
            </w:pPr>
          </w:p>
        </w:tc>
        <w:tc>
          <w:tcPr>
            <w:tcW w:w="4064" w:type="dxa"/>
          </w:tcPr>
          <w:p w14:paraId="232B15A5" w14:textId="77777777" w:rsidR="007F6D64" w:rsidRPr="00613BB9" w:rsidRDefault="007F6D64" w:rsidP="000F2C2B">
            <w:pPr>
              <w:rPr>
                <w:rFonts w:ascii="宋体" w:eastAsia="宋体" w:hAnsi="宋体"/>
              </w:rPr>
            </w:pPr>
          </w:p>
        </w:tc>
        <w:tc>
          <w:tcPr>
            <w:tcW w:w="1917" w:type="dxa"/>
          </w:tcPr>
          <w:p w14:paraId="46EA16CF" w14:textId="77777777" w:rsidR="007F6D64" w:rsidRPr="00613BB9" w:rsidRDefault="007F6D64" w:rsidP="000F2C2B">
            <w:pPr>
              <w:rPr>
                <w:rFonts w:ascii="宋体" w:eastAsia="宋体" w:hAnsi="宋体"/>
              </w:rPr>
            </w:pPr>
          </w:p>
        </w:tc>
      </w:tr>
      <w:tr w:rsidR="007F6D64" w:rsidRPr="00613BB9" w14:paraId="0B1927AA" w14:textId="77777777" w:rsidTr="000F2C2B">
        <w:tc>
          <w:tcPr>
            <w:tcW w:w="2315" w:type="dxa"/>
          </w:tcPr>
          <w:p w14:paraId="67E231A3" w14:textId="77777777" w:rsidR="007F6D64" w:rsidRPr="00613BB9" w:rsidRDefault="007F6D64" w:rsidP="000F2C2B">
            <w:pPr>
              <w:rPr>
                <w:rFonts w:ascii="宋体" w:eastAsia="宋体" w:hAnsi="宋体"/>
              </w:rPr>
            </w:pPr>
          </w:p>
        </w:tc>
        <w:tc>
          <w:tcPr>
            <w:tcW w:w="4064" w:type="dxa"/>
          </w:tcPr>
          <w:p w14:paraId="6B973266" w14:textId="77777777" w:rsidR="007F6D64" w:rsidRPr="00613BB9" w:rsidRDefault="007F6D64" w:rsidP="000F2C2B">
            <w:pPr>
              <w:rPr>
                <w:rFonts w:ascii="宋体" w:eastAsia="宋体" w:hAnsi="宋体"/>
              </w:rPr>
            </w:pPr>
          </w:p>
        </w:tc>
        <w:tc>
          <w:tcPr>
            <w:tcW w:w="1917" w:type="dxa"/>
          </w:tcPr>
          <w:p w14:paraId="22755A62" w14:textId="77777777" w:rsidR="007F6D64" w:rsidRPr="00613BB9" w:rsidRDefault="007F6D64" w:rsidP="000F2C2B">
            <w:pPr>
              <w:rPr>
                <w:rFonts w:ascii="宋体" w:eastAsia="宋体" w:hAnsi="宋体"/>
              </w:rPr>
            </w:pPr>
          </w:p>
        </w:tc>
      </w:tr>
      <w:tr w:rsidR="007F6D64" w:rsidRPr="00613BB9" w14:paraId="3F9A338A" w14:textId="77777777" w:rsidTr="000F2C2B">
        <w:tc>
          <w:tcPr>
            <w:tcW w:w="2315" w:type="dxa"/>
          </w:tcPr>
          <w:p w14:paraId="5F1351DD" w14:textId="77777777" w:rsidR="007F6D64" w:rsidRPr="00613BB9" w:rsidRDefault="007F6D64" w:rsidP="000F2C2B">
            <w:pPr>
              <w:rPr>
                <w:rFonts w:ascii="宋体" w:eastAsia="宋体" w:hAnsi="宋体"/>
              </w:rPr>
            </w:pPr>
            <w:r w:rsidRPr="00613BB9">
              <w:rPr>
                <w:rFonts w:ascii="宋体" w:eastAsia="宋体" w:hAnsi="宋体"/>
              </w:rPr>
              <w:t>niu-x2</w:t>
            </w:r>
          </w:p>
        </w:tc>
        <w:tc>
          <w:tcPr>
            <w:tcW w:w="4064" w:type="dxa"/>
          </w:tcPr>
          <w:p w14:paraId="03387277" w14:textId="77777777" w:rsidR="007F6D64" w:rsidRPr="00613BB9" w:rsidRDefault="007F6D64" w:rsidP="000F2C2B">
            <w:pPr>
              <w:rPr>
                <w:rFonts w:ascii="宋体" w:eastAsia="宋体" w:hAnsi="宋体"/>
              </w:rPr>
            </w:pPr>
            <w:r w:rsidRPr="00613BB9">
              <w:rPr>
                <w:rFonts w:ascii="宋体" w:eastAsia="宋体" w:hAnsi="宋体"/>
              </w:rPr>
              <w:t>https://github.com/wilbur-ma/niu-x2</w:t>
            </w:r>
          </w:p>
        </w:tc>
        <w:tc>
          <w:tcPr>
            <w:tcW w:w="1917" w:type="dxa"/>
          </w:tcPr>
          <w:p w14:paraId="278BF747" w14:textId="77777777" w:rsidR="007F6D64" w:rsidRPr="00613BB9" w:rsidRDefault="007F6D64" w:rsidP="000F2C2B">
            <w:pPr>
              <w:rPr>
                <w:rFonts w:ascii="宋体" w:eastAsia="宋体" w:hAnsi="宋体"/>
              </w:rPr>
            </w:pPr>
            <w:r w:rsidRPr="00613BB9">
              <w:rPr>
                <w:rFonts w:ascii="宋体" w:eastAsia="宋体" w:hAnsi="宋体"/>
              </w:rPr>
              <w:t>(中文的，不用调整CSS）</w:t>
            </w:r>
            <w:r w:rsidRPr="00613BB9">
              <w:rPr>
                <w:rFonts w:ascii="宋体" w:eastAsia="宋体" w:hAnsi="宋体" w:hint="eastAsia"/>
              </w:rPr>
              <w:t>最后更新2</w:t>
            </w:r>
            <w:r w:rsidRPr="00613BB9">
              <w:rPr>
                <w:rFonts w:ascii="宋体" w:eastAsia="宋体" w:hAnsi="宋体"/>
              </w:rPr>
              <w:t>013</w:t>
            </w:r>
            <w:r w:rsidRPr="00613BB9">
              <w:rPr>
                <w:rFonts w:ascii="宋体" w:eastAsia="宋体" w:hAnsi="宋体" w:hint="eastAsia"/>
              </w:rPr>
              <w:t>年</w:t>
            </w:r>
          </w:p>
        </w:tc>
      </w:tr>
      <w:tr w:rsidR="007F6D64" w:rsidRPr="00613BB9" w14:paraId="6110B21D" w14:textId="77777777" w:rsidTr="000F2C2B">
        <w:tc>
          <w:tcPr>
            <w:tcW w:w="2315" w:type="dxa"/>
          </w:tcPr>
          <w:p w14:paraId="19B81053" w14:textId="77777777" w:rsidR="007F6D64" w:rsidRPr="00613BB9" w:rsidRDefault="007F6D64" w:rsidP="000F2C2B">
            <w:pPr>
              <w:rPr>
                <w:rFonts w:ascii="宋体" w:eastAsia="宋体" w:hAnsi="宋体"/>
              </w:rPr>
            </w:pPr>
          </w:p>
        </w:tc>
        <w:tc>
          <w:tcPr>
            <w:tcW w:w="4064" w:type="dxa"/>
          </w:tcPr>
          <w:p w14:paraId="4556F5CD" w14:textId="77777777" w:rsidR="007F6D64" w:rsidRPr="00613BB9" w:rsidRDefault="007F6D64" w:rsidP="000F2C2B">
            <w:pPr>
              <w:rPr>
                <w:rFonts w:ascii="宋体" w:eastAsia="宋体" w:hAnsi="宋体"/>
              </w:rPr>
            </w:pPr>
          </w:p>
        </w:tc>
        <w:tc>
          <w:tcPr>
            <w:tcW w:w="1917" w:type="dxa"/>
          </w:tcPr>
          <w:p w14:paraId="34209569" w14:textId="77777777" w:rsidR="007F6D64" w:rsidRPr="00613BB9" w:rsidRDefault="007F6D64" w:rsidP="000F2C2B">
            <w:pPr>
              <w:rPr>
                <w:rFonts w:ascii="宋体" w:eastAsia="宋体" w:hAnsi="宋体"/>
              </w:rPr>
            </w:pPr>
          </w:p>
        </w:tc>
      </w:tr>
    </w:tbl>
    <w:p w14:paraId="588DDBA0" w14:textId="77777777" w:rsidR="007F6D64" w:rsidRPr="00613BB9" w:rsidRDefault="007F6D64" w:rsidP="007F6D64">
      <w:pPr>
        <w:rPr>
          <w:rFonts w:ascii="宋体" w:eastAsia="宋体" w:hAnsi="宋体"/>
        </w:rPr>
      </w:pPr>
    </w:p>
    <w:p w14:paraId="552F61D7" w14:textId="77777777" w:rsidR="007F6D64" w:rsidRPr="00613BB9" w:rsidRDefault="007F6D64" w:rsidP="007F6D64">
      <w:pPr>
        <w:rPr>
          <w:rFonts w:ascii="宋体" w:eastAsia="宋体" w:hAnsi="宋体"/>
        </w:rPr>
      </w:pPr>
    </w:p>
    <w:p w14:paraId="67426772" w14:textId="77777777" w:rsidR="007F6D64" w:rsidRPr="00613BB9" w:rsidRDefault="00717723" w:rsidP="007F6D64">
      <w:pPr>
        <w:pStyle w:val="a3"/>
      </w:pPr>
      <w:hyperlink r:id="rId2021" w:history="1">
        <w:r w:rsidR="007F6D64" w:rsidRPr="00613BB9">
          <w:rPr>
            <w:rStyle w:val="a4"/>
            <w:color w:val="auto"/>
          </w:rPr>
          <w:t>attila</w:t>
        </w:r>
      </w:hyperlink>
      <w:r w:rsidR="007F6D64" w:rsidRPr="00613BB9">
        <w:t xml:space="preserve">, </w:t>
      </w:r>
    </w:p>
    <w:p w14:paraId="79876F61" w14:textId="77777777" w:rsidR="007F6D64" w:rsidRPr="00613BB9" w:rsidRDefault="00717723" w:rsidP="007F6D64">
      <w:pPr>
        <w:pStyle w:val="a3"/>
      </w:pPr>
      <w:hyperlink r:id="rId2022" w:history="1">
        <w:r w:rsidR="007F6D64" w:rsidRPr="00613BB9">
          <w:rPr>
            <w:rStyle w:val="a4"/>
            <w:color w:val="auto"/>
          </w:rPr>
          <w:t>backdrop</w:t>
        </w:r>
      </w:hyperlink>
      <w:r w:rsidR="007F6D64" w:rsidRPr="00613BB9">
        <w:t xml:space="preserve">, </w:t>
      </w:r>
    </w:p>
    <w:p w14:paraId="5BC8DCD0" w14:textId="77777777" w:rsidR="007F6D64" w:rsidRPr="00613BB9" w:rsidRDefault="00717723" w:rsidP="007F6D64">
      <w:pPr>
        <w:pStyle w:val="a3"/>
      </w:pPr>
      <w:hyperlink r:id="rId2023" w:history="1">
        <w:r w:rsidR="007F6D64" w:rsidRPr="00613BB9">
          <w:rPr>
            <w:rStyle w:val="a4"/>
            <w:color w:val="auto"/>
          </w:rPr>
          <w:t>blueidea</w:t>
        </w:r>
      </w:hyperlink>
      <w:r w:rsidR="007F6D64" w:rsidRPr="00613BB9">
        <w:t xml:space="preserve">, </w:t>
      </w:r>
    </w:p>
    <w:p w14:paraId="43CC0C13" w14:textId="77777777" w:rsidR="007F6D64" w:rsidRPr="00613BB9" w:rsidRDefault="00717723" w:rsidP="007F6D64">
      <w:pPr>
        <w:pStyle w:val="a3"/>
      </w:pPr>
      <w:hyperlink r:id="rId2024" w:history="1">
        <w:r w:rsidR="007F6D64" w:rsidRPr="00613BB9">
          <w:rPr>
            <w:rStyle w:val="a4"/>
            <w:color w:val="auto"/>
          </w:rPr>
          <w:t>clean-blog</w:t>
        </w:r>
      </w:hyperlink>
      <w:r w:rsidR="007F6D64" w:rsidRPr="00613BB9">
        <w:t xml:space="preserve">, </w:t>
      </w:r>
    </w:p>
    <w:p w14:paraId="05F8200E" w14:textId="77777777" w:rsidR="007F6D64" w:rsidRPr="00613BB9" w:rsidRDefault="007F6D64" w:rsidP="007F6D64">
      <w:pPr>
        <w:pStyle w:val="a3"/>
      </w:pPr>
      <w:r w:rsidRPr="00613BB9">
        <w:t xml:space="preserve">, </w:t>
      </w:r>
    </w:p>
    <w:p w14:paraId="1AF262D3" w14:textId="77777777" w:rsidR="007F6D64" w:rsidRPr="00613BB9" w:rsidRDefault="00717723" w:rsidP="007F6D64">
      <w:pPr>
        <w:pStyle w:val="a3"/>
      </w:pPr>
      <w:hyperlink r:id="rId2025" w:history="1">
        <w:r w:rsidR="007F6D64" w:rsidRPr="00613BB9">
          <w:rPr>
            <w:rStyle w:val="a4"/>
            <w:color w:val="auto"/>
          </w:rPr>
          <w:t>voidy-bootstrap</w:t>
        </w:r>
      </w:hyperlink>
      <w:r w:rsidR="007F6D64" w:rsidRPr="00613BB9">
        <w:t xml:space="preserve">, </w:t>
      </w:r>
    </w:p>
    <w:p w14:paraId="370BA88E" w14:textId="554E1844" w:rsidR="009C7D7C" w:rsidRPr="00613BB9" w:rsidRDefault="009C7D7C">
      <w:pPr>
        <w:rPr>
          <w:rFonts w:ascii="宋体" w:eastAsia="宋体" w:hAnsi="宋体"/>
        </w:rPr>
      </w:pPr>
    </w:p>
    <w:p w14:paraId="3005C9E3" w14:textId="691ED37E" w:rsidR="009C7D7C" w:rsidRPr="00613BB9" w:rsidRDefault="009C7D7C">
      <w:pPr>
        <w:rPr>
          <w:rFonts w:ascii="宋体" w:eastAsia="宋体" w:hAnsi="宋体"/>
        </w:rPr>
      </w:pPr>
    </w:p>
    <w:p w14:paraId="5EA4744B" w14:textId="660E542F" w:rsidR="009C7D7C" w:rsidRPr="00613BB9" w:rsidRDefault="009C7D7C">
      <w:pPr>
        <w:rPr>
          <w:rFonts w:ascii="宋体" w:eastAsia="宋体" w:hAnsi="宋体"/>
        </w:rPr>
      </w:pPr>
    </w:p>
    <w:p w14:paraId="4EC08157" w14:textId="7C78E429" w:rsidR="009C7D7C" w:rsidRPr="00613BB9" w:rsidRDefault="009C7D7C">
      <w:pPr>
        <w:rPr>
          <w:rFonts w:ascii="宋体" w:eastAsia="宋体" w:hAnsi="宋体"/>
        </w:rPr>
      </w:pPr>
    </w:p>
    <w:p w14:paraId="44D600E4" w14:textId="60ECF861" w:rsidR="009A78D3" w:rsidRPr="00613BB9" w:rsidRDefault="009A78D3">
      <w:pPr>
        <w:rPr>
          <w:rFonts w:ascii="宋体" w:eastAsia="宋体" w:hAnsi="宋体"/>
        </w:rPr>
      </w:pPr>
    </w:p>
    <w:p w14:paraId="7E017B00" w14:textId="19D8A012" w:rsidR="009A78D3" w:rsidRPr="00613BB9" w:rsidRDefault="009A78D3">
      <w:pPr>
        <w:rPr>
          <w:rFonts w:ascii="宋体" w:eastAsia="宋体" w:hAnsi="宋体"/>
        </w:rPr>
      </w:pPr>
    </w:p>
    <w:p w14:paraId="268189C3" w14:textId="4E5D8206" w:rsidR="009A78D3" w:rsidRPr="00613BB9" w:rsidRDefault="00911F1E" w:rsidP="00911F1E">
      <w:pPr>
        <w:pStyle w:val="3"/>
      </w:pPr>
      <w:bookmarkStart w:id="402" w:name="_Toc46394997"/>
      <w:r w:rsidRPr="00613BB9">
        <w:rPr>
          <w:rFonts w:hint="eastAsia"/>
        </w:rPr>
        <w:t>主题</w:t>
      </w:r>
      <w:r w:rsidRPr="00613BB9">
        <w:rPr>
          <w:rFonts w:ascii="Open Sans" w:hAnsi="Open Sans" w:cs="Open Sans"/>
          <w:bdr w:val="none" w:sz="0" w:space="0" w:color="auto" w:frame="1"/>
          <w:shd w:val="clear" w:color="auto" w:fill="FFFFFF"/>
        </w:rPr>
        <w:t>gum</w:t>
      </w:r>
      <w:r w:rsidRPr="00613BB9">
        <w:rPr>
          <w:rFonts w:ascii="Open Sans" w:hAnsi="Open Sans" w:cs="Open Sans" w:hint="eastAsia"/>
          <w:bdr w:val="none" w:sz="0" w:space="0" w:color="auto" w:frame="1"/>
          <w:shd w:val="clear" w:color="auto" w:fill="FFFFFF"/>
        </w:rPr>
        <w:t>修改</w:t>
      </w:r>
      <w:bookmarkEnd w:id="402"/>
    </w:p>
    <w:p w14:paraId="4C34688C" w14:textId="119BA3D2" w:rsidR="009A78D3" w:rsidRPr="00613BB9" w:rsidRDefault="009A78D3">
      <w:pPr>
        <w:rPr>
          <w:rFonts w:ascii="宋体" w:eastAsia="宋体" w:hAnsi="宋体"/>
        </w:rPr>
      </w:pPr>
    </w:p>
    <w:p w14:paraId="1AE8646A" w14:textId="60610807" w:rsidR="009A78D3" w:rsidRPr="00613BB9" w:rsidRDefault="009A78D3">
      <w:pPr>
        <w:rPr>
          <w:rFonts w:ascii="宋体" w:eastAsia="宋体" w:hAnsi="宋体"/>
        </w:rPr>
      </w:pPr>
    </w:p>
    <w:p w14:paraId="057DE65D" w14:textId="49FB2DE4" w:rsidR="009A78D3" w:rsidRPr="00613BB9" w:rsidRDefault="009A78D3">
      <w:pPr>
        <w:rPr>
          <w:rFonts w:ascii="宋体" w:eastAsia="宋体" w:hAnsi="宋体"/>
        </w:rPr>
      </w:pPr>
    </w:p>
    <w:p w14:paraId="373CF7EC" w14:textId="77777777" w:rsidR="00911F1E" w:rsidRPr="00613BB9" w:rsidRDefault="00717723" w:rsidP="000F4AB0">
      <w:pPr>
        <w:rPr>
          <w:rFonts w:ascii="Open Sans" w:hAnsi="Open Sans" w:cs="Open Sans"/>
        </w:rPr>
      </w:pPr>
      <w:hyperlink r:id="rId2026" w:anchor="_1" w:history="1">
        <w:r w:rsidR="00911F1E" w:rsidRPr="00613BB9">
          <w:rPr>
            <w:rStyle w:val="a4"/>
            <w:rFonts w:ascii="inherit" w:hAnsi="inherit" w:cs="Open Sans"/>
            <w:b/>
            <w:bCs/>
            <w:color w:val="auto"/>
            <w:sz w:val="48"/>
            <w:szCs w:val="48"/>
            <w:bdr w:val="none" w:sz="0" w:space="0" w:color="auto" w:frame="1"/>
          </w:rPr>
          <w:t>现状</w:t>
        </w:r>
      </w:hyperlink>
    </w:p>
    <w:p w14:paraId="38FFE144" w14:textId="77777777" w:rsidR="00911F1E" w:rsidRPr="00613BB9" w:rsidRDefault="00911F1E" w:rsidP="00911F1E">
      <w:pPr>
        <w:pStyle w:val="a3"/>
        <w:shd w:val="clear" w:color="auto" w:fill="FFFFFF"/>
        <w:spacing w:before="0" w:beforeAutospacing="0" w:after="0" w:afterAutospacing="0" w:line="390" w:lineRule="atLeast"/>
        <w:textAlignment w:val="baseline"/>
        <w:rPr>
          <w:rFonts w:ascii="Open Sans" w:hAnsi="Open Sans" w:cs="Open Sans"/>
        </w:rPr>
      </w:pPr>
      <w:r w:rsidRPr="00613BB9">
        <w:rPr>
          <w:rFonts w:ascii="Open Sans" w:hAnsi="Open Sans" w:cs="Open Sans"/>
        </w:rPr>
        <w:t>现在使用的主题是</w:t>
      </w:r>
      <w:hyperlink r:id="rId2027" w:history="1">
        <w:r w:rsidRPr="00613BB9">
          <w:rPr>
            <w:rStyle w:val="a4"/>
            <w:rFonts w:ascii="inherit" w:hAnsi="inherit" w:cs="Open Sans"/>
            <w:color w:val="auto"/>
            <w:bdr w:val="none" w:sz="0" w:space="0" w:color="auto" w:frame="1"/>
          </w:rPr>
          <w:t>gum</w:t>
        </w:r>
      </w:hyperlink>
      <w:r w:rsidRPr="00613BB9">
        <w:rPr>
          <w:rFonts w:ascii="Open Sans" w:hAnsi="Open Sans" w:cs="Open Sans"/>
        </w:rPr>
        <w:t>，不喜欢的地方有：</w:t>
      </w:r>
    </w:p>
    <w:p w14:paraId="4B71CC6A" w14:textId="77777777" w:rsidR="00911F1E" w:rsidRPr="00613BB9" w:rsidRDefault="00911F1E" w:rsidP="00907565">
      <w:pPr>
        <w:widowControl/>
        <w:numPr>
          <w:ilvl w:val="0"/>
          <w:numId w:val="165"/>
        </w:numPr>
        <w:shd w:val="clear" w:color="auto" w:fill="FFFFFF"/>
        <w:ind w:left="360"/>
        <w:jc w:val="left"/>
        <w:textAlignment w:val="baseline"/>
        <w:rPr>
          <w:rFonts w:ascii="inherit" w:hAnsi="inherit" w:cs="Open Sans" w:hint="eastAsia"/>
        </w:rPr>
      </w:pPr>
      <w:r w:rsidRPr="00613BB9">
        <w:rPr>
          <w:rFonts w:ascii="inherit" w:hAnsi="inherit" w:cs="Open Sans"/>
        </w:rPr>
        <w:t>侧边栏：没有添加</w:t>
      </w:r>
      <w:r w:rsidRPr="00613BB9">
        <w:rPr>
          <w:rFonts w:ascii="inherit" w:hAnsi="inherit" w:cs="Open Sans"/>
        </w:rPr>
        <w:t>pages</w:t>
      </w:r>
      <w:r w:rsidRPr="00613BB9">
        <w:rPr>
          <w:rFonts w:ascii="inherit" w:hAnsi="inherit" w:cs="Open Sans"/>
        </w:rPr>
        <w:t>，但有</w:t>
      </w:r>
      <w:r w:rsidRPr="00613BB9">
        <w:rPr>
          <w:rFonts w:ascii="inherit" w:hAnsi="inherit" w:cs="Open Sans"/>
        </w:rPr>
        <w:t>Pages</w:t>
      </w:r>
      <w:r w:rsidRPr="00613BB9">
        <w:rPr>
          <w:rFonts w:ascii="inherit" w:hAnsi="inherit" w:cs="Open Sans"/>
        </w:rPr>
        <w:t>标题；每篇文章都添加</w:t>
      </w:r>
      <w:r w:rsidRPr="00613BB9">
        <w:rPr>
          <w:rFonts w:ascii="inherit" w:hAnsi="inherit" w:cs="Open Sans"/>
        </w:rPr>
        <w:t>tag</w:t>
      </w:r>
      <w:r w:rsidRPr="00613BB9">
        <w:rPr>
          <w:rFonts w:ascii="inherit" w:hAnsi="inherit" w:cs="Open Sans"/>
        </w:rPr>
        <w:t>，但</w:t>
      </w:r>
      <w:r w:rsidRPr="00613BB9">
        <w:rPr>
          <w:rFonts w:ascii="inherit" w:hAnsi="inherit" w:cs="Open Sans"/>
        </w:rPr>
        <w:t>Tag</w:t>
      </w:r>
      <w:r w:rsidRPr="00613BB9">
        <w:rPr>
          <w:rFonts w:ascii="inherit" w:hAnsi="inherit" w:cs="Open Sans"/>
        </w:rPr>
        <w:t>下没有内容</w:t>
      </w:r>
    </w:p>
    <w:p w14:paraId="67BBC8C2" w14:textId="77777777" w:rsidR="00911F1E" w:rsidRPr="00613BB9" w:rsidRDefault="00911F1E" w:rsidP="00907565">
      <w:pPr>
        <w:widowControl/>
        <w:numPr>
          <w:ilvl w:val="0"/>
          <w:numId w:val="165"/>
        </w:numPr>
        <w:shd w:val="clear" w:color="auto" w:fill="FFFFFF"/>
        <w:ind w:left="360"/>
        <w:jc w:val="left"/>
        <w:textAlignment w:val="baseline"/>
        <w:rPr>
          <w:rFonts w:ascii="inherit" w:hAnsi="inherit" w:cs="Open Sans" w:hint="eastAsia"/>
        </w:rPr>
      </w:pPr>
      <w:r w:rsidRPr="00613BB9">
        <w:rPr>
          <w:rFonts w:ascii="inherit" w:hAnsi="inherit" w:cs="Open Sans"/>
        </w:rPr>
        <w:t>Home</w:t>
      </w:r>
      <w:r w:rsidRPr="00613BB9">
        <w:rPr>
          <w:rFonts w:ascii="inherit" w:hAnsi="inherit" w:cs="Open Sans"/>
        </w:rPr>
        <w:t>导航太单调，希望可以有各个分类的链接</w:t>
      </w:r>
    </w:p>
    <w:p w14:paraId="2A11BAE8" w14:textId="77777777" w:rsidR="00911F1E" w:rsidRPr="00613BB9" w:rsidRDefault="00717723" w:rsidP="000F4AB0">
      <w:pPr>
        <w:rPr>
          <w:rFonts w:ascii="Open Sans" w:hAnsi="Open Sans" w:cs="Open Sans"/>
        </w:rPr>
      </w:pPr>
      <w:hyperlink r:id="rId2028" w:anchor="_2" w:history="1">
        <w:r w:rsidR="00911F1E" w:rsidRPr="00613BB9">
          <w:rPr>
            <w:rStyle w:val="a4"/>
            <w:rFonts w:ascii="inherit" w:hAnsi="inherit" w:cs="Open Sans"/>
            <w:b/>
            <w:bCs/>
            <w:color w:val="auto"/>
            <w:sz w:val="48"/>
            <w:szCs w:val="48"/>
            <w:bdr w:val="none" w:sz="0" w:space="0" w:color="auto" w:frame="1"/>
          </w:rPr>
          <w:t>修改</w:t>
        </w:r>
      </w:hyperlink>
    </w:p>
    <w:p w14:paraId="053C1680" w14:textId="77777777" w:rsidR="00911F1E" w:rsidRPr="00613BB9" w:rsidRDefault="00911F1E" w:rsidP="00911F1E">
      <w:pPr>
        <w:pStyle w:val="a3"/>
        <w:shd w:val="clear" w:color="auto" w:fill="FFFFFF"/>
        <w:spacing w:before="0" w:beforeAutospacing="0" w:after="195" w:afterAutospacing="0" w:line="390" w:lineRule="atLeast"/>
        <w:textAlignment w:val="baseline"/>
        <w:rPr>
          <w:rFonts w:ascii="Open Sans" w:hAnsi="Open Sans" w:cs="Open Sans"/>
        </w:rPr>
      </w:pPr>
      <w:r w:rsidRPr="00613BB9">
        <w:rPr>
          <w:rFonts w:ascii="Open Sans" w:hAnsi="Open Sans" w:cs="Open Sans"/>
        </w:rPr>
        <w:t>因为这个主题是很早就选定的，所以一开始我是直接去看</w:t>
      </w:r>
      <w:r w:rsidRPr="00613BB9">
        <w:rPr>
          <w:rFonts w:ascii="Open Sans" w:hAnsi="Open Sans" w:cs="Open Sans"/>
        </w:rPr>
        <w:t>gum</w:t>
      </w:r>
      <w:r w:rsidRPr="00613BB9">
        <w:rPr>
          <w:rFonts w:ascii="Open Sans" w:hAnsi="Open Sans" w:cs="Open Sans"/>
        </w:rPr>
        <w:t>的源码，内容倒也不多，两个文件夹，一个</w:t>
      </w:r>
      <w:r w:rsidRPr="00613BB9">
        <w:rPr>
          <w:rFonts w:ascii="Open Sans" w:hAnsi="Open Sans" w:cs="Open Sans"/>
        </w:rPr>
        <w:t>css</w:t>
      </w:r>
      <w:r w:rsidRPr="00613BB9">
        <w:rPr>
          <w:rFonts w:ascii="Open Sans" w:hAnsi="Open Sans" w:cs="Open Sans"/>
        </w:rPr>
        <w:t>一个是</w:t>
      </w:r>
      <w:r w:rsidRPr="00613BB9">
        <w:rPr>
          <w:rFonts w:ascii="Open Sans" w:hAnsi="Open Sans" w:cs="Open Sans"/>
        </w:rPr>
        <w:t>html</w:t>
      </w:r>
      <w:r w:rsidRPr="00613BB9">
        <w:rPr>
          <w:rFonts w:ascii="Open Sans" w:hAnsi="Open Sans" w:cs="Open Sans"/>
        </w:rPr>
        <w:t>模版。但是，这样的方式是错误滴～正确的方式是先过一遍</w:t>
      </w:r>
      <w:r w:rsidRPr="00613BB9">
        <w:rPr>
          <w:rFonts w:ascii="Open Sans" w:hAnsi="Open Sans" w:cs="Open Sans"/>
        </w:rPr>
        <w:t>pelican</w:t>
      </w:r>
      <w:r w:rsidRPr="00613BB9">
        <w:rPr>
          <w:rFonts w:ascii="Open Sans" w:hAnsi="Open Sans" w:cs="Open Sans"/>
        </w:rPr>
        <w:t>的使用指南，然后再看</w:t>
      </w:r>
      <w:r w:rsidRPr="00613BB9">
        <w:rPr>
          <w:rFonts w:ascii="Open Sans" w:hAnsi="Open Sans" w:cs="Open Sans"/>
        </w:rPr>
        <w:t>gum</w:t>
      </w:r>
      <w:r w:rsidRPr="00613BB9">
        <w:rPr>
          <w:rFonts w:ascii="Open Sans" w:hAnsi="Open Sans" w:cs="Open Sans"/>
        </w:rPr>
        <w:t>的使用指南。中间遇到的问题就挑重点记录了。</w:t>
      </w:r>
    </w:p>
    <w:p w14:paraId="6D37D329" w14:textId="77777777" w:rsidR="00911F1E" w:rsidRPr="00613BB9" w:rsidRDefault="00717723" w:rsidP="000F4AB0">
      <w:pPr>
        <w:rPr>
          <w:rFonts w:ascii="Open Sans" w:hAnsi="Open Sans" w:cs="Open Sans"/>
        </w:rPr>
      </w:pPr>
      <w:hyperlink r:id="rId2029" w:anchor="_3" w:history="1">
        <w:r w:rsidR="00911F1E" w:rsidRPr="00613BB9">
          <w:rPr>
            <w:rStyle w:val="a4"/>
            <w:rFonts w:ascii="inherit" w:hAnsi="inherit" w:cs="Open Sans"/>
            <w:b/>
            <w:bCs/>
            <w:color w:val="auto"/>
            <w:sz w:val="45"/>
            <w:szCs w:val="45"/>
            <w:bdr w:val="none" w:sz="0" w:space="0" w:color="auto" w:frame="1"/>
          </w:rPr>
          <w:t>菜单显示分类</w:t>
        </w:r>
      </w:hyperlink>
    </w:p>
    <w:p w14:paraId="11ACC19C" w14:textId="77777777" w:rsidR="00911F1E" w:rsidRPr="00613BB9" w:rsidRDefault="00911F1E" w:rsidP="00911F1E">
      <w:pPr>
        <w:pStyle w:val="a3"/>
        <w:shd w:val="clear" w:color="auto" w:fill="FFFFFF"/>
        <w:spacing w:before="0" w:beforeAutospacing="0" w:after="0" w:afterAutospacing="0" w:line="390" w:lineRule="atLeast"/>
        <w:textAlignment w:val="baseline"/>
        <w:rPr>
          <w:rFonts w:ascii="Open Sans" w:hAnsi="Open Sans" w:cs="Open Sans"/>
        </w:rPr>
      </w:pPr>
      <w:r w:rsidRPr="00613BB9">
        <w:rPr>
          <w:rFonts w:ascii="Open Sans" w:hAnsi="Open Sans" w:cs="Open Sans"/>
        </w:rPr>
        <w:lastRenderedPageBreak/>
        <w:t>pelican</w:t>
      </w:r>
      <w:r w:rsidRPr="00613BB9">
        <w:rPr>
          <w:rFonts w:ascii="Open Sans" w:hAnsi="Open Sans" w:cs="Open Sans"/>
        </w:rPr>
        <w:t>内置变量</w:t>
      </w:r>
      <w:r w:rsidRPr="00613BB9">
        <w:rPr>
          <w:rFonts w:ascii="Open Sans" w:hAnsi="Open Sans" w:cs="Open Sans"/>
        </w:rPr>
        <w:t> </w:t>
      </w:r>
      <w:r w:rsidRPr="00613BB9">
        <w:rPr>
          <w:rStyle w:val="HTML1"/>
          <w:rFonts w:ascii="Consolas" w:hAnsi="Consolas"/>
          <w:sz w:val="18"/>
          <w:szCs w:val="18"/>
          <w:bdr w:val="single" w:sz="6" w:space="2" w:color="E1E1E8" w:frame="1"/>
          <w:shd w:val="clear" w:color="auto" w:fill="F7F7F9"/>
        </w:rPr>
        <w:t>DISPLAY_CATEGORIES_ON_MENU</w:t>
      </w:r>
      <w:r w:rsidRPr="00613BB9">
        <w:rPr>
          <w:rFonts w:ascii="Open Sans" w:hAnsi="Open Sans" w:cs="Open Sans"/>
        </w:rPr>
        <w:t>，决定是否在菜单中显示分类。此外，如果希望同时显示</w:t>
      </w:r>
      <w:r w:rsidRPr="00613BB9">
        <w:rPr>
          <w:rFonts w:ascii="Open Sans" w:hAnsi="Open Sans" w:cs="Open Sans"/>
        </w:rPr>
        <w:t>Pages</w:t>
      </w:r>
      <w:r w:rsidRPr="00613BB9">
        <w:rPr>
          <w:rFonts w:ascii="Open Sans" w:hAnsi="Open Sans" w:cs="Open Sans"/>
        </w:rPr>
        <w:t>，除了需要在本地添加</w:t>
      </w:r>
      <w:r w:rsidRPr="00613BB9">
        <w:rPr>
          <w:rFonts w:ascii="Open Sans" w:hAnsi="Open Sans" w:cs="Open Sans"/>
        </w:rPr>
        <w:t>pages</w:t>
      </w:r>
      <w:r w:rsidRPr="00613BB9">
        <w:rPr>
          <w:rFonts w:ascii="Open Sans" w:hAnsi="Open Sans" w:cs="Open Sans"/>
        </w:rPr>
        <w:t>外，还需要在配置文件中添加</w:t>
      </w:r>
    </w:p>
    <w:p w14:paraId="2B8C3EF0" w14:textId="77777777" w:rsidR="00911F1E" w:rsidRPr="00613BB9" w:rsidRDefault="00911F1E" w:rsidP="00911F1E">
      <w:pPr>
        <w:pStyle w:val="HTML"/>
        <w:shd w:val="clear" w:color="auto" w:fill="F5F5F5"/>
        <w:wordWrap w:val="0"/>
        <w:spacing w:line="300" w:lineRule="atLeast"/>
        <w:textAlignment w:val="baseline"/>
        <w:rPr>
          <w:rFonts w:ascii="Consolas" w:hAnsi="Consolas"/>
          <w:sz w:val="20"/>
          <w:szCs w:val="20"/>
        </w:rPr>
      </w:pPr>
      <w:r w:rsidRPr="00613BB9">
        <w:rPr>
          <w:rStyle w:val="n"/>
          <w:rFonts w:ascii="inherit" w:hAnsi="inherit"/>
          <w:sz w:val="20"/>
          <w:szCs w:val="20"/>
          <w:bdr w:val="none" w:sz="0" w:space="0" w:color="auto" w:frame="1"/>
        </w:rPr>
        <w:t>MENUITEMS</w:t>
      </w:r>
      <w:r w:rsidRPr="00613BB9">
        <w:rPr>
          <w:rFonts w:ascii="Consolas" w:hAnsi="Consolas"/>
          <w:sz w:val="20"/>
          <w:szCs w:val="20"/>
        </w:rPr>
        <w:t xml:space="preserve"> </w:t>
      </w:r>
      <w:r w:rsidRPr="00613BB9">
        <w:rPr>
          <w:rStyle w:val="o"/>
          <w:rFonts w:ascii="inherit" w:hAnsi="inherit"/>
          <w:sz w:val="20"/>
          <w:szCs w:val="20"/>
          <w:bdr w:val="none" w:sz="0" w:space="0" w:color="auto" w:frame="1"/>
        </w:rPr>
        <w:t>=</w:t>
      </w:r>
      <w:r w:rsidRPr="00613BB9">
        <w:rPr>
          <w:rFonts w:ascii="Consolas" w:hAnsi="Consolas"/>
          <w:sz w:val="20"/>
          <w:szCs w:val="20"/>
        </w:rPr>
        <w:t xml:space="preserve"> </w:t>
      </w:r>
      <w:r w:rsidRPr="00613BB9">
        <w:rPr>
          <w:rStyle w:val="p"/>
          <w:rFonts w:ascii="inherit" w:hAnsi="inherit"/>
          <w:sz w:val="20"/>
          <w:szCs w:val="20"/>
          <w:bdr w:val="none" w:sz="0" w:space="0" w:color="auto" w:frame="1"/>
        </w:rPr>
        <w:t>(</w:t>
      </w:r>
    </w:p>
    <w:p w14:paraId="3E5738AE" w14:textId="77777777" w:rsidR="00911F1E" w:rsidRPr="00613BB9" w:rsidRDefault="00911F1E" w:rsidP="00911F1E">
      <w:pPr>
        <w:pStyle w:val="HTML"/>
        <w:shd w:val="clear" w:color="auto" w:fill="F5F5F5"/>
        <w:wordWrap w:val="0"/>
        <w:spacing w:line="300" w:lineRule="atLeast"/>
        <w:textAlignment w:val="baseline"/>
        <w:rPr>
          <w:rFonts w:ascii="Consolas" w:hAnsi="Consolas"/>
          <w:sz w:val="20"/>
          <w:szCs w:val="20"/>
        </w:rPr>
      </w:pPr>
      <w:r w:rsidRPr="00613BB9">
        <w:rPr>
          <w:rFonts w:ascii="Consolas" w:hAnsi="Consolas"/>
          <w:sz w:val="20"/>
          <w:szCs w:val="20"/>
        </w:rPr>
        <w:t xml:space="preserve">    </w:t>
      </w:r>
      <w:r w:rsidRPr="00613BB9">
        <w:rPr>
          <w:rStyle w:val="p"/>
          <w:rFonts w:ascii="inherit" w:hAnsi="inherit"/>
          <w:sz w:val="20"/>
          <w:szCs w:val="20"/>
          <w:bdr w:val="none" w:sz="0" w:space="0" w:color="auto" w:frame="1"/>
        </w:rPr>
        <w:t>(</w:t>
      </w:r>
      <w:r w:rsidRPr="00613BB9">
        <w:rPr>
          <w:rStyle w:val="s1"/>
          <w:rFonts w:ascii="inherit" w:hAnsi="inherit"/>
          <w:sz w:val="20"/>
          <w:szCs w:val="20"/>
          <w:bdr w:val="none" w:sz="0" w:space="0" w:color="auto" w:frame="1"/>
        </w:rPr>
        <w:t>'About'</w:t>
      </w:r>
      <w:r w:rsidRPr="00613BB9">
        <w:rPr>
          <w:rStyle w:val="p"/>
          <w:rFonts w:ascii="inherit" w:hAnsi="inherit"/>
          <w:sz w:val="20"/>
          <w:szCs w:val="20"/>
          <w:bdr w:val="none" w:sz="0" w:space="0" w:color="auto" w:frame="1"/>
        </w:rPr>
        <w:t>,</w:t>
      </w:r>
      <w:r w:rsidRPr="00613BB9">
        <w:rPr>
          <w:rFonts w:ascii="Consolas" w:hAnsi="Consolas"/>
          <w:sz w:val="20"/>
          <w:szCs w:val="20"/>
        </w:rPr>
        <w:t xml:space="preserve"> </w:t>
      </w:r>
      <w:r w:rsidRPr="00613BB9">
        <w:rPr>
          <w:rStyle w:val="s1"/>
          <w:rFonts w:ascii="inherit" w:hAnsi="inherit"/>
          <w:sz w:val="20"/>
          <w:szCs w:val="20"/>
          <w:bdr w:val="none" w:sz="0" w:space="0" w:color="auto" w:frame="1"/>
        </w:rPr>
        <w:t>'/pages/About.html'</w:t>
      </w:r>
      <w:r w:rsidRPr="00613BB9">
        <w:rPr>
          <w:rStyle w:val="p"/>
          <w:rFonts w:ascii="inherit" w:hAnsi="inherit"/>
          <w:sz w:val="20"/>
          <w:szCs w:val="20"/>
          <w:bdr w:val="none" w:sz="0" w:space="0" w:color="auto" w:frame="1"/>
        </w:rPr>
        <w:t>),</w:t>
      </w:r>
    </w:p>
    <w:p w14:paraId="33264D98" w14:textId="77777777" w:rsidR="00911F1E" w:rsidRPr="00613BB9" w:rsidRDefault="00911F1E" w:rsidP="00911F1E">
      <w:pPr>
        <w:pStyle w:val="HTML"/>
        <w:shd w:val="clear" w:color="auto" w:fill="F5F5F5"/>
        <w:wordWrap w:val="0"/>
        <w:spacing w:line="300" w:lineRule="atLeast"/>
        <w:textAlignment w:val="baseline"/>
        <w:rPr>
          <w:rFonts w:ascii="Consolas" w:hAnsi="Consolas"/>
          <w:sz w:val="20"/>
          <w:szCs w:val="20"/>
        </w:rPr>
      </w:pPr>
      <w:r w:rsidRPr="00613BB9">
        <w:rPr>
          <w:rStyle w:val="p"/>
          <w:rFonts w:ascii="inherit" w:hAnsi="inherit"/>
          <w:sz w:val="20"/>
          <w:szCs w:val="20"/>
          <w:bdr w:val="none" w:sz="0" w:space="0" w:color="auto" w:frame="1"/>
        </w:rPr>
        <w:t>)</w:t>
      </w:r>
    </w:p>
    <w:p w14:paraId="5F7B86A6" w14:textId="77777777" w:rsidR="00911F1E" w:rsidRPr="00613BB9" w:rsidRDefault="00911F1E" w:rsidP="00911F1E">
      <w:pPr>
        <w:pStyle w:val="a3"/>
        <w:shd w:val="clear" w:color="auto" w:fill="FFFFFF"/>
        <w:spacing w:before="0" w:beforeAutospacing="0" w:after="0" w:afterAutospacing="0" w:line="390" w:lineRule="atLeast"/>
        <w:textAlignment w:val="baseline"/>
        <w:rPr>
          <w:rFonts w:ascii="Open Sans" w:hAnsi="Open Sans" w:cs="Open Sans"/>
        </w:rPr>
      </w:pPr>
      <w:r w:rsidRPr="00613BB9">
        <w:rPr>
          <w:rFonts w:ascii="Open Sans" w:hAnsi="Open Sans" w:cs="Open Sans"/>
        </w:rPr>
        <w:t>添加</w:t>
      </w:r>
      <w:r w:rsidRPr="00613BB9">
        <w:rPr>
          <w:rFonts w:ascii="Open Sans" w:hAnsi="Open Sans" w:cs="Open Sans"/>
        </w:rPr>
        <w:t>pages</w:t>
      </w:r>
      <w:r w:rsidRPr="00613BB9">
        <w:rPr>
          <w:rFonts w:ascii="Open Sans" w:hAnsi="Open Sans" w:cs="Open Sans"/>
        </w:rPr>
        <w:t>的方法是，现在</w:t>
      </w:r>
      <w:r w:rsidRPr="00613BB9">
        <w:rPr>
          <w:rFonts w:ascii="Open Sans" w:hAnsi="Open Sans" w:cs="Open Sans"/>
        </w:rPr>
        <w:t>content</w:t>
      </w:r>
      <w:r w:rsidRPr="00613BB9">
        <w:rPr>
          <w:rFonts w:ascii="Open Sans" w:hAnsi="Open Sans" w:cs="Open Sans"/>
        </w:rPr>
        <w:t>所在文件夹下新建</w:t>
      </w:r>
      <w:r w:rsidRPr="00613BB9">
        <w:rPr>
          <w:rFonts w:ascii="Open Sans" w:hAnsi="Open Sans" w:cs="Open Sans"/>
        </w:rPr>
        <w:t xml:space="preserve"> pages</w:t>
      </w:r>
      <w:r w:rsidRPr="00613BB9">
        <w:rPr>
          <w:rFonts w:ascii="Open Sans" w:hAnsi="Open Sans" w:cs="Open Sans"/>
        </w:rPr>
        <w:t>，然后在其中创建形如</w:t>
      </w:r>
      <w:r w:rsidRPr="00613BB9">
        <w:rPr>
          <w:rFonts w:ascii="Open Sans" w:hAnsi="Open Sans" w:cs="Open Sans"/>
        </w:rPr>
        <w:t>article</w:t>
      </w:r>
      <w:r w:rsidRPr="00613BB9">
        <w:rPr>
          <w:rFonts w:ascii="Open Sans" w:hAnsi="Open Sans" w:cs="Open Sans"/>
        </w:rPr>
        <w:t>的文件。这里，我使用的是</w:t>
      </w:r>
      <w:r w:rsidRPr="00613BB9">
        <w:rPr>
          <w:rFonts w:ascii="Open Sans" w:hAnsi="Open Sans" w:cs="Open Sans"/>
        </w:rPr>
        <w:t>md</w:t>
      </w:r>
      <w:r w:rsidRPr="00613BB9">
        <w:rPr>
          <w:rFonts w:ascii="Open Sans" w:hAnsi="Open Sans" w:cs="Open Sans"/>
        </w:rPr>
        <w:t>格式，那么我就创建一个</w:t>
      </w:r>
      <w:r w:rsidRPr="00613BB9">
        <w:rPr>
          <w:rFonts w:ascii="Open Sans" w:hAnsi="Open Sans" w:cs="Open Sans"/>
        </w:rPr>
        <w:t xml:space="preserve"> About.md</w:t>
      </w:r>
      <w:r w:rsidRPr="00613BB9">
        <w:rPr>
          <w:rFonts w:ascii="Open Sans" w:hAnsi="Open Sans" w:cs="Open Sans"/>
        </w:rPr>
        <w:t>文件。</w:t>
      </w:r>
      <w:r w:rsidRPr="00613BB9">
        <w:rPr>
          <w:rFonts w:ascii="Open Sans" w:hAnsi="Open Sans" w:cs="Open Sans"/>
        </w:rPr>
        <w:br/>
      </w:r>
      <w:r w:rsidRPr="00613BB9">
        <w:rPr>
          <w:rFonts w:ascii="Open Sans" w:hAnsi="Open Sans" w:cs="Open Sans"/>
        </w:rPr>
        <w:t>此外，还修改了</w:t>
      </w:r>
      <w:r w:rsidRPr="00613BB9">
        <w:rPr>
          <w:rStyle w:val="HTML1"/>
          <w:rFonts w:ascii="Consolas" w:hAnsi="Consolas"/>
          <w:sz w:val="18"/>
          <w:szCs w:val="18"/>
          <w:bdr w:val="single" w:sz="6" w:space="2" w:color="E1E1E8" w:frame="1"/>
          <w:shd w:val="clear" w:color="auto" w:fill="F7F7F9"/>
        </w:rPr>
        <w:t>category.html</w:t>
      </w:r>
      <w:r w:rsidRPr="00613BB9">
        <w:rPr>
          <w:rFonts w:ascii="Open Sans" w:hAnsi="Open Sans" w:cs="Open Sans"/>
        </w:rPr>
        <w:t>，将以下部分删除，因为我希望点击分类的时候和首页一样，直接显示文章列表，而不是先出现如下的字样：</w:t>
      </w:r>
    </w:p>
    <w:p w14:paraId="20E9849E" w14:textId="77777777" w:rsidR="00911F1E" w:rsidRPr="00613BB9" w:rsidRDefault="00911F1E" w:rsidP="00911F1E">
      <w:pPr>
        <w:pStyle w:val="HTML"/>
        <w:shd w:val="clear" w:color="auto" w:fill="F5F5F5"/>
        <w:wordWrap w:val="0"/>
        <w:spacing w:line="300" w:lineRule="atLeast"/>
        <w:textAlignment w:val="baseline"/>
        <w:rPr>
          <w:rFonts w:ascii="Consolas" w:hAnsi="Consolas"/>
          <w:sz w:val="20"/>
          <w:szCs w:val="20"/>
        </w:rPr>
      </w:pPr>
      <w:r w:rsidRPr="00613BB9">
        <w:rPr>
          <w:rStyle w:val="cp"/>
          <w:rFonts w:ascii="inherit" w:hAnsi="inherit"/>
          <w:sz w:val="20"/>
          <w:szCs w:val="20"/>
          <w:bdr w:val="none" w:sz="0" w:space="0" w:color="auto" w:frame="1"/>
        </w:rPr>
        <w:t>{%</w:t>
      </w:r>
      <w:r w:rsidRPr="00613BB9">
        <w:rPr>
          <w:rFonts w:ascii="Consolas" w:hAnsi="Consolas"/>
          <w:sz w:val="20"/>
          <w:szCs w:val="20"/>
        </w:rPr>
        <w:t xml:space="preserve"> </w:t>
      </w:r>
      <w:r w:rsidRPr="00613BB9">
        <w:rPr>
          <w:rStyle w:val="k"/>
          <w:rFonts w:ascii="inherit" w:hAnsi="inherit"/>
          <w:b/>
          <w:bCs/>
          <w:sz w:val="20"/>
          <w:szCs w:val="20"/>
          <w:bdr w:val="none" w:sz="0" w:space="0" w:color="auto" w:frame="1"/>
        </w:rPr>
        <w:t>block</w:t>
      </w:r>
      <w:r w:rsidRPr="00613BB9">
        <w:rPr>
          <w:rFonts w:ascii="Consolas" w:hAnsi="Consolas"/>
          <w:sz w:val="20"/>
          <w:szCs w:val="20"/>
        </w:rPr>
        <w:t xml:space="preserve"> </w:t>
      </w:r>
      <w:r w:rsidRPr="00613BB9">
        <w:rPr>
          <w:rStyle w:val="nv"/>
          <w:rFonts w:ascii="inherit" w:hAnsi="inherit"/>
          <w:sz w:val="20"/>
          <w:szCs w:val="20"/>
          <w:bdr w:val="none" w:sz="0" w:space="0" w:color="auto" w:frame="1"/>
        </w:rPr>
        <w:t>content_title</w:t>
      </w:r>
      <w:r w:rsidRPr="00613BB9">
        <w:rPr>
          <w:rFonts w:ascii="Consolas" w:hAnsi="Consolas"/>
          <w:sz w:val="20"/>
          <w:szCs w:val="20"/>
        </w:rPr>
        <w:t xml:space="preserve"> </w:t>
      </w:r>
      <w:r w:rsidRPr="00613BB9">
        <w:rPr>
          <w:rStyle w:val="cp"/>
          <w:rFonts w:ascii="inherit" w:hAnsi="inherit"/>
          <w:sz w:val="20"/>
          <w:szCs w:val="20"/>
          <w:bdr w:val="none" w:sz="0" w:space="0" w:color="auto" w:frame="1"/>
        </w:rPr>
        <w:t>%}</w:t>
      </w:r>
    </w:p>
    <w:p w14:paraId="399173F8" w14:textId="77777777" w:rsidR="00911F1E" w:rsidRPr="00613BB9" w:rsidRDefault="00911F1E" w:rsidP="00911F1E">
      <w:pPr>
        <w:pStyle w:val="HTML"/>
        <w:shd w:val="clear" w:color="auto" w:fill="F5F5F5"/>
        <w:wordWrap w:val="0"/>
        <w:spacing w:line="300" w:lineRule="atLeast"/>
        <w:textAlignment w:val="baseline"/>
        <w:rPr>
          <w:rFonts w:ascii="Consolas" w:hAnsi="Consolas"/>
          <w:sz w:val="20"/>
          <w:szCs w:val="20"/>
        </w:rPr>
      </w:pPr>
      <w:r w:rsidRPr="00613BB9">
        <w:rPr>
          <w:rStyle w:val="nt"/>
          <w:rFonts w:ascii="inherit" w:hAnsi="inherit"/>
          <w:b/>
          <w:bCs/>
          <w:sz w:val="20"/>
          <w:szCs w:val="20"/>
          <w:bdr w:val="none" w:sz="0" w:space="0" w:color="auto" w:frame="1"/>
        </w:rPr>
        <w:t>&lt;h2&gt;</w:t>
      </w:r>
      <w:r w:rsidRPr="00613BB9">
        <w:rPr>
          <w:rFonts w:ascii="Consolas" w:hAnsi="Consolas"/>
          <w:sz w:val="20"/>
          <w:szCs w:val="20"/>
        </w:rPr>
        <w:t xml:space="preserve">Articles in the </w:t>
      </w:r>
      <w:r w:rsidRPr="00613BB9">
        <w:rPr>
          <w:rStyle w:val="cp"/>
          <w:rFonts w:ascii="inherit" w:hAnsi="inherit"/>
          <w:sz w:val="20"/>
          <w:szCs w:val="20"/>
          <w:bdr w:val="none" w:sz="0" w:space="0" w:color="auto" w:frame="1"/>
        </w:rPr>
        <w:t>{{</w:t>
      </w:r>
      <w:r w:rsidRPr="00613BB9">
        <w:rPr>
          <w:rFonts w:ascii="Consolas" w:hAnsi="Consolas"/>
          <w:sz w:val="20"/>
          <w:szCs w:val="20"/>
        </w:rPr>
        <w:t xml:space="preserve"> </w:t>
      </w:r>
      <w:r w:rsidRPr="00613BB9">
        <w:rPr>
          <w:rStyle w:val="nv"/>
          <w:rFonts w:ascii="inherit" w:hAnsi="inherit"/>
          <w:sz w:val="20"/>
          <w:szCs w:val="20"/>
          <w:bdr w:val="none" w:sz="0" w:space="0" w:color="auto" w:frame="1"/>
        </w:rPr>
        <w:t>category</w:t>
      </w:r>
      <w:r w:rsidRPr="00613BB9">
        <w:rPr>
          <w:rFonts w:ascii="Consolas" w:hAnsi="Consolas"/>
          <w:sz w:val="20"/>
          <w:szCs w:val="20"/>
        </w:rPr>
        <w:t xml:space="preserve"> </w:t>
      </w:r>
      <w:r w:rsidRPr="00613BB9">
        <w:rPr>
          <w:rStyle w:val="cp"/>
          <w:rFonts w:ascii="inherit" w:hAnsi="inherit"/>
          <w:sz w:val="20"/>
          <w:szCs w:val="20"/>
          <w:bdr w:val="none" w:sz="0" w:space="0" w:color="auto" w:frame="1"/>
        </w:rPr>
        <w:t>}}</w:t>
      </w:r>
      <w:r w:rsidRPr="00613BB9">
        <w:rPr>
          <w:rFonts w:ascii="Consolas" w:hAnsi="Consolas"/>
          <w:sz w:val="20"/>
          <w:szCs w:val="20"/>
        </w:rPr>
        <w:t xml:space="preserve"> category</w:t>
      </w:r>
      <w:r w:rsidRPr="00613BB9">
        <w:rPr>
          <w:rStyle w:val="nt"/>
          <w:rFonts w:ascii="inherit" w:hAnsi="inherit"/>
          <w:b/>
          <w:bCs/>
          <w:sz w:val="20"/>
          <w:szCs w:val="20"/>
          <w:bdr w:val="none" w:sz="0" w:space="0" w:color="auto" w:frame="1"/>
        </w:rPr>
        <w:t>&lt;/h2&gt;</w:t>
      </w:r>
    </w:p>
    <w:p w14:paraId="1C1AD161" w14:textId="77777777" w:rsidR="00911F1E" w:rsidRPr="00613BB9" w:rsidRDefault="00911F1E" w:rsidP="00911F1E">
      <w:pPr>
        <w:pStyle w:val="HTML"/>
        <w:shd w:val="clear" w:color="auto" w:fill="F5F5F5"/>
        <w:wordWrap w:val="0"/>
        <w:spacing w:line="300" w:lineRule="atLeast"/>
        <w:textAlignment w:val="baseline"/>
        <w:rPr>
          <w:rFonts w:ascii="Consolas" w:hAnsi="Consolas"/>
          <w:sz w:val="20"/>
          <w:szCs w:val="20"/>
        </w:rPr>
      </w:pPr>
      <w:r w:rsidRPr="00613BB9">
        <w:rPr>
          <w:rStyle w:val="cp"/>
          <w:rFonts w:ascii="inherit" w:hAnsi="inherit"/>
          <w:sz w:val="20"/>
          <w:szCs w:val="20"/>
          <w:bdr w:val="none" w:sz="0" w:space="0" w:color="auto" w:frame="1"/>
        </w:rPr>
        <w:t>{%</w:t>
      </w:r>
      <w:r w:rsidRPr="00613BB9">
        <w:rPr>
          <w:rFonts w:ascii="Consolas" w:hAnsi="Consolas"/>
          <w:sz w:val="20"/>
          <w:szCs w:val="20"/>
        </w:rPr>
        <w:t xml:space="preserve"> </w:t>
      </w:r>
      <w:r w:rsidRPr="00613BB9">
        <w:rPr>
          <w:rStyle w:val="k"/>
          <w:rFonts w:ascii="inherit" w:hAnsi="inherit"/>
          <w:b/>
          <w:bCs/>
          <w:sz w:val="20"/>
          <w:szCs w:val="20"/>
          <w:bdr w:val="none" w:sz="0" w:space="0" w:color="auto" w:frame="1"/>
        </w:rPr>
        <w:t>endblock</w:t>
      </w:r>
      <w:r w:rsidRPr="00613BB9">
        <w:rPr>
          <w:rFonts w:ascii="Consolas" w:hAnsi="Consolas"/>
          <w:sz w:val="20"/>
          <w:szCs w:val="20"/>
        </w:rPr>
        <w:t xml:space="preserve"> </w:t>
      </w:r>
      <w:r w:rsidRPr="00613BB9">
        <w:rPr>
          <w:rStyle w:val="cp"/>
          <w:rFonts w:ascii="inherit" w:hAnsi="inherit"/>
          <w:sz w:val="20"/>
          <w:szCs w:val="20"/>
          <w:bdr w:val="none" w:sz="0" w:space="0" w:color="auto" w:frame="1"/>
        </w:rPr>
        <w:t>%}</w:t>
      </w:r>
    </w:p>
    <w:p w14:paraId="4BDF3960" w14:textId="77777777" w:rsidR="00911F1E" w:rsidRPr="00613BB9" w:rsidRDefault="00717723" w:rsidP="000F4AB0">
      <w:pPr>
        <w:rPr>
          <w:rFonts w:ascii="Open Sans" w:hAnsi="Open Sans" w:cs="Open Sans"/>
        </w:rPr>
      </w:pPr>
      <w:hyperlink r:id="rId2030" w:anchor="_4" w:history="1">
        <w:r w:rsidR="00911F1E" w:rsidRPr="00613BB9">
          <w:rPr>
            <w:rStyle w:val="a4"/>
            <w:rFonts w:ascii="inherit" w:hAnsi="inherit" w:cs="Open Sans"/>
            <w:b/>
            <w:bCs/>
            <w:color w:val="auto"/>
            <w:sz w:val="45"/>
            <w:szCs w:val="45"/>
            <w:bdr w:val="none" w:sz="0" w:space="0" w:color="auto" w:frame="1"/>
          </w:rPr>
          <w:t>侧边栏</w:t>
        </w:r>
      </w:hyperlink>
    </w:p>
    <w:p w14:paraId="4DA8E81F" w14:textId="77777777" w:rsidR="00911F1E" w:rsidRPr="00613BB9" w:rsidRDefault="00911F1E" w:rsidP="00911F1E">
      <w:pPr>
        <w:pStyle w:val="a3"/>
        <w:shd w:val="clear" w:color="auto" w:fill="FFFFFF"/>
        <w:spacing w:before="0" w:beforeAutospacing="0" w:after="0" w:afterAutospacing="0" w:line="390" w:lineRule="atLeast"/>
        <w:textAlignment w:val="baseline"/>
        <w:rPr>
          <w:rFonts w:ascii="Open Sans" w:hAnsi="Open Sans" w:cs="Open Sans"/>
        </w:rPr>
      </w:pPr>
      <w:r w:rsidRPr="00613BB9">
        <w:rPr>
          <w:rFonts w:ascii="Open Sans" w:hAnsi="Open Sans" w:cs="Open Sans"/>
        </w:rPr>
        <w:t>我希望分类能同时在</w:t>
      </w:r>
      <w:r w:rsidRPr="00613BB9">
        <w:rPr>
          <w:rFonts w:ascii="Open Sans" w:hAnsi="Open Sans" w:cs="Open Sans"/>
        </w:rPr>
        <w:t>menu</w:t>
      </w:r>
      <w:r w:rsidRPr="00613BB9">
        <w:rPr>
          <w:rFonts w:ascii="Open Sans" w:hAnsi="Open Sans" w:cs="Open Sans"/>
        </w:rPr>
        <w:t>和侧边栏出现，但是查看</w:t>
      </w:r>
      <w:r w:rsidRPr="00613BB9">
        <w:rPr>
          <w:rFonts w:ascii="Open Sans" w:hAnsi="Open Sans" w:cs="Open Sans"/>
        </w:rPr>
        <w:t> </w:t>
      </w:r>
      <w:r w:rsidRPr="00613BB9">
        <w:rPr>
          <w:rStyle w:val="HTML1"/>
          <w:rFonts w:ascii="Consolas" w:hAnsi="Consolas"/>
          <w:sz w:val="18"/>
          <w:szCs w:val="18"/>
          <w:bdr w:val="single" w:sz="6" w:space="2" w:color="E1E1E8" w:frame="1"/>
          <w:shd w:val="clear" w:color="auto" w:fill="F7F7F9"/>
        </w:rPr>
        <w:t>sidebar.html</w:t>
      </w:r>
      <w:r w:rsidRPr="00613BB9">
        <w:rPr>
          <w:rFonts w:ascii="Open Sans" w:hAnsi="Open Sans" w:cs="Open Sans"/>
        </w:rPr>
        <w:t> </w:t>
      </w:r>
      <w:r w:rsidRPr="00613BB9">
        <w:rPr>
          <w:rFonts w:ascii="Open Sans" w:hAnsi="Open Sans" w:cs="Open Sans"/>
        </w:rPr>
        <w:t>发现，两者分别是</w:t>
      </w:r>
      <w:r w:rsidRPr="00613BB9">
        <w:rPr>
          <w:rFonts w:ascii="Open Sans" w:hAnsi="Open Sans" w:cs="Open Sans"/>
        </w:rPr>
        <w:t xml:space="preserve"> if </w:t>
      </w:r>
      <w:r w:rsidRPr="00613BB9">
        <w:rPr>
          <w:rFonts w:ascii="Open Sans" w:hAnsi="Open Sans" w:cs="Open Sans"/>
        </w:rPr>
        <w:t>和</w:t>
      </w:r>
      <w:r w:rsidRPr="00613BB9">
        <w:rPr>
          <w:rFonts w:ascii="Open Sans" w:hAnsi="Open Sans" w:cs="Open Sans"/>
        </w:rPr>
        <w:t>else</w:t>
      </w:r>
      <w:r w:rsidRPr="00613BB9">
        <w:rPr>
          <w:rFonts w:ascii="Open Sans" w:hAnsi="Open Sans" w:cs="Open Sans"/>
        </w:rPr>
        <w:t>中，因此将其中的</w:t>
      </w:r>
      <w:r w:rsidRPr="00613BB9">
        <w:rPr>
          <w:rFonts w:ascii="Open Sans" w:hAnsi="Open Sans" w:cs="Open Sans"/>
        </w:rPr>
        <w:t>else</w:t>
      </w:r>
      <w:r w:rsidRPr="00613BB9">
        <w:rPr>
          <w:rFonts w:ascii="Open Sans" w:hAnsi="Open Sans" w:cs="Open Sans"/>
        </w:rPr>
        <w:t>内容移除。</w:t>
      </w:r>
      <w:r w:rsidRPr="00613BB9">
        <w:rPr>
          <w:rFonts w:ascii="Open Sans" w:hAnsi="Open Sans" w:cs="Open Sans"/>
        </w:rPr>
        <w:br/>
      </w:r>
      <w:r w:rsidRPr="00613BB9">
        <w:rPr>
          <w:rFonts w:ascii="Open Sans" w:hAnsi="Open Sans" w:cs="Open Sans"/>
        </w:rPr>
        <w:t>同时发现</w:t>
      </w:r>
      <w:r w:rsidRPr="00613BB9">
        <w:rPr>
          <w:rFonts w:ascii="Open Sans" w:hAnsi="Open Sans" w:cs="Open Sans"/>
        </w:rPr>
        <w:t>tag</w:t>
      </w:r>
      <w:r w:rsidRPr="00613BB9">
        <w:rPr>
          <w:rFonts w:ascii="Open Sans" w:hAnsi="Open Sans" w:cs="Open Sans"/>
        </w:rPr>
        <w:t>下的内容为空，但是</w:t>
      </w:r>
      <w:r w:rsidRPr="00613BB9">
        <w:rPr>
          <w:rFonts w:ascii="Open Sans" w:hAnsi="Open Sans" w:cs="Open Sans"/>
        </w:rPr>
        <w:t>html</w:t>
      </w:r>
      <w:r w:rsidRPr="00613BB9">
        <w:rPr>
          <w:rFonts w:ascii="Open Sans" w:hAnsi="Open Sans" w:cs="Open Sans"/>
        </w:rPr>
        <w:t>模版文件中有</w:t>
      </w:r>
      <w:r w:rsidRPr="00613BB9">
        <w:rPr>
          <w:rFonts w:ascii="Open Sans" w:hAnsi="Open Sans" w:cs="Open Sans"/>
        </w:rPr>
        <w:t>tag</w:t>
      </w:r>
      <w:r w:rsidRPr="00613BB9">
        <w:rPr>
          <w:rFonts w:ascii="Open Sans" w:hAnsi="Open Sans" w:cs="Open Sans"/>
        </w:rPr>
        <w:t>内容。此时怀疑是否是变量使用出了问题，排查了一遍将目光定位到</w:t>
      </w:r>
    </w:p>
    <w:p w14:paraId="63DDDBB4" w14:textId="77777777" w:rsidR="00911F1E" w:rsidRPr="00613BB9" w:rsidRDefault="00911F1E" w:rsidP="00911F1E">
      <w:pPr>
        <w:pStyle w:val="HTML"/>
        <w:shd w:val="clear" w:color="auto" w:fill="F5F5F5"/>
        <w:wordWrap w:val="0"/>
        <w:spacing w:line="300" w:lineRule="atLeast"/>
        <w:textAlignment w:val="baseline"/>
        <w:rPr>
          <w:rFonts w:ascii="Consolas" w:hAnsi="Consolas"/>
          <w:sz w:val="20"/>
          <w:szCs w:val="20"/>
        </w:rPr>
      </w:pPr>
      <w:r w:rsidRPr="00613BB9">
        <w:rPr>
          <w:rFonts w:ascii="Consolas" w:hAnsi="Consolas"/>
          <w:sz w:val="20"/>
          <w:szCs w:val="20"/>
        </w:rPr>
        <w:t>{</w:t>
      </w:r>
      <w:r w:rsidRPr="00613BB9">
        <w:rPr>
          <w:rStyle w:val="o"/>
          <w:rFonts w:ascii="inherit" w:hAnsi="inherit"/>
          <w:sz w:val="20"/>
          <w:szCs w:val="20"/>
          <w:bdr w:val="none" w:sz="0" w:space="0" w:color="auto" w:frame="1"/>
        </w:rPr>
        <w:t>%</w:t>
      </w:r>
      <w:r w:rsidRPr="00613BB9">
        <w:rPr>
          <w:rFonts w:ascii="Consolas" w:hAnsi="Consolas"/>
          <w:sz w:val="20"/>
          <w:szCs w:val="20"/>
        </w:rPr>
        <w:t xml:space="preserve"> </w:t>
      </w:r>
      <w:r w:rsidRPr="00613BB9">
        <w:rPr>
          <w:rStyle w:val="k"/>
          <w:rFonts w:ascii="inherit" w:hAnsi="inherit"/>
          <w:b/>
          <w:bCs/>
          <w:sz w:val="20"/>
          <w:szCs w:val="20"/>
          <w:bdr w:val="none" w:sz="0" w:space="0" w:color="auto" w:frame="1"/>
        </w:rPr>
        <w:t>for</w:t>
      </w:r>
      <w:r w:rsidRPr="00613BB9">
        <w:rPr>
          <w:rFonts w:ascii="Consolas" w:hAnsi="Consolas"/>
          <w:sz w:val="20"/>
          <w:szCs w:val="20"/>
        </w:rPr>
        <w:t xml:space="preserve"> </w:t>
      </w:r>
      <w:r w:rsidRPr="00613BB9">
        <w:rPr>
          <w:rStyle w:val="nv"/>
          <w:rFonts w:ascii="inherit" w:hAnsi="inherit"/>
          <w:sz w:val="20"/>
          <w:szCs w:val="20"/>
          <w:bdr w:val="none" w:sz="0" w:space="0" w:color="auto" w:frame="1"/>
        </w:rPr>
        <w:t>tag</w:t>
      </w:r>
      <w:r w:rsidRPr="00613BB9">
        <w:rPr>
          <w:rFonts w:ascii="Consolas" w:hAnsi="Consolas"/>
          <w:sz w:val="20"/>
          <w:szCs w:val="20"/>
        </w:rPr>
        <w:t xml:space="preserve"> </w:t>
      </w:r>
      <w:r w:rsidRPr="00613BB9">
        <w:rPr>
          <w:rStyle w:val="nv"/>
          <w:rFonts w:ascii="inherit" w:hAnsi="inherit"/>
          <w:sz w:val="20"/>
          <w:szCs w:val="20"/>
          <w:bdr w:val="none" w:sz="0" w:space="0" w:color="auto" w:frame="1"/>
        </w:rPr>
        <w:t>in</w:t>
      </w:r>
      <w:r w:rsidRPr="00613BB9">
        <w:rPr>
          <w:rFonts w:ascii="Consolas" w:hAnsi="Consolas"/>
          <w:sz w:val="20"/>
          <w:szCs w:val="20"/>
        </w:rPr>
        <w:t xml:space="preserve"> </w:t>
      </w:r>
      <w:r w:rsidRPr="00613BB9">
        <w:rPr>
          <w:rStyle w:val="nv"/>
          <w:rFonts w:ascii="inherit" w:hAnsi="inherit"/>
          <w:sz w:val="20"/>
          <w:szCs w:val="20"/>
          <w:bdr w:val="none" w:sz="0" w:space="0" w:color="auto" w:frame="1"/>
        </w:rPr>
        <w:t>tag_cloud</w:t>
      </w:r>
      <w:r w:rsidRPr="00613BB9">
        <w:rPr>
          <w:rFonts w:ascii="Consolas" w:hAnsi="Consolas"/>
          <w:sz w:val="20"/>
          <w:szCs w:val="20"/>
        </w:rPr>
        <w:t xml:space="preserve"> </w:t>
      </w:r>
      <w:r w:rsidRPr="00613BB9">
        <w:rPr>
          <w:rStyle w:val="o"/>
          <w:rFonts w:ascii="inherit" w:hAnsi="inherit"/>
          <w:sz w:val="20"/>
          <w:szCs w:val="20"/>
          <w:bdr w:val="none" w:sz="0" w:space="0" w:color="auto" w:frame="1"/>
        </w:rPr>
        <w:t>%</w:t>
      </w:r>
      <w:r w:rsidRPr="00613BB9">
        <w:rPr>
          <w:rFonts w:ascii="Consolas" w:hAnsi="Consolas"/>
          <w:sz w:val="20"/>
          <w:szCs w:val="20"/>
        </w:rPr>
        <w:t>}</w:t>
      </w:r>
    </w:p>
    <w:p w14:paraId="51427E8D" w14:textId="77777777" w:rsidR="00911F1E" w:rsidRPr="00613BB9" w:rsidRDefault="00911F1E" w:rsidP="00911F1E">
      <w:pPr>
        <w:pStyle w:val="a3"/>
        <w:shd w:val="clear" w:color="auto" w:fill="FFFFFF"/>
        <w:spacing w:before="0" w:beforeAutospacing="0" w:after="0" w:afterAutospacing="0" w:line="390" w:lineRule="atLeast"/>
        <w:textAlignment w:val="baseline"/>
        <w:rPr>
          <w:rFonts w:ascii="Open Sans" w:hAnsi="Open Sans" w:cs="Open Sans"/>
        </w:rPr>
      </w:pPr>
      <w:r w:rsidRPr="00613BB9">
        <w:rPr>
          <w:rFonts w:ascii="Open Sans" w:hAnsi="Open Sans" w:cs="Open Sans"/>
        </w:rPr>
        <w:t>搜索了下，</w:t>
      </w:r>
      <w:r w:rsidRPr="00613BB9">
        <w:rPr>
          <w:rStyle w:val="HTML1"/>
          <w:rFonts w:ascii="Consolas" w:hAnsi="Consolas"/>
          <w:sz w:val="18"/>
          <w:szCs w:val="18"/>
          <w:bdr w:val="single" w:sz="6" w:space="2" w:color="E1E1E8" w:frame="1"/>
          <w:shd w:val="clear" w:color="auto" w:fill="F7F7F9"/>
        </w:rPr>
        <w:t>tag_cloud</w:t>
      </w:r>
      <w:r w:rsidRPr="00613BB9">
        <w:rPr>
          <w:rFonts w:ascii="Open Sans" w:hAnsi="Open Sans" w:cs="Open Sans"/>
        </w:rPr>
        <w:t>是一个</w:t>
      </w:r>
      <w:hyperlink r:id="rId2031" w:anchor="my-tag-cloud-is-missing-broken-since-i-upgraded-pelican" w:history="1">
        <w:r w:rsidRPr="00613BB9">
          <w:rPr>
            <w:rStyle w:val="a4"/>
            <w:rFonts w:ascii="inherit" w:hAnsi="inherit" w:cs="Open Sans"/>
            <w:color w:val="auto"/>
            <w:bdr w:val="none" w:sz="0" w:space="0" w:color="auto" w:frame="1"/>
          </w:rPr>
          <w:t>插件</w:t>
        </w:r>
      </w:hyperlink>
      <w:r w:rsidRPr="00613BB9">
        <w:rPr>
          <w:rFonts w:ascii="Open Sans" w:hAnsi="Open Sans" w:cs="Open Sans"/>
        </w:rPr>
        <w:t>。我的工程文件下已有</w:t>
      </w:r>
      <w:r w:rsidRPr="00613BB9">
        <w:rPr>
          <w:rFonts w:ascii="Open Sans" w:hAnsi="Open Sans" w:cs="Open Sans"/>
        </w:rPr>
        <w:t> </w:t>
      </w:r>
      <w:r w:rsidRPr="00613BB9">
        <w:rPr>
          <w:rStyle w:val="HTML1"/>
          <w:rFonts w:ascii="Consolas" w:hAnsi="Consolas"/>
          <w:sz w:val="18"/>
          <w:szCs w:val="18"/>
          <w:bdr w:val="single" w:sz="6" w:space="2" w:color="E1E1E8" w:frame="1"/>
          <w:shd w:val="clear" w:color="auto" w:fill="F7F7F9"/>
        </w:rPr>
        <w:t>plugins</w:t>
      </w:r>
      <w:r w:rsidRPr="00613BB9">
        <w:rPr>
          <w:rFonts w:ascii="Open Sans" w:hAnsi="Open Sans" w:cs="Open Sans"/>
        </w:rPr>
        <w:t> </w:t>
      </w:r>
      <w:r w:rsidRPr="00613BB9">
        <w:rPr>
          <w:rFonts w:ascii="Open Sans" w:hAnsi="Open Sans" w:cs="Open Sans"/>
        </w:rPr>
        <w:t>文件夹，赶紧</w:t>
      </w:r>
      <w:r w:rsidRPr="00613BB9">
        <w:rPr>
          <w:rFonts w:ascii="Open Sans" w:hAnsi="Open Sans" w:cs="Open Sans"/>
        </w:rPr>
        <w:t>pull</w:t>
      </w:r>
      <w:r w:rsidRPr="00613BB9">
        <w:rPr>
          <w:rFonts w:ascii="Open Sans" w:hAnsi="Open Sans" w:cs="Open Sans"/>
        </w:rPr>
        <w:t>了一下，更新到了</w:t>
      </w:r>
      <w:r w:rsidRPr="00613BB9">
        <w:rPr>
          <w:rFonts w:ascii="Open Sans" w:hAnsi="Open Sans" w:cs="Open Sans"/>
        </w:rPr>
        <w:t>tag_cloud</w:t>
      </w:r>
      <w:r w:rsidRPr="00613BB9">
        <w:rPr>
          <w:rFonts w:ascii="Open Sans" w:hAnsi="Open Sans" w:cs="Open Sans"/>
        </w:rPr>
        <w:t>。大喜，在配置文件中添加了</w:t>
      </w:r>
      <w:r w:rsidRPr="00613BB9">
        <w:rPr>
          <w:rFonts w:ascii="Open Sans" w:hAnsi="Open Sans" w:cs="Open Sans"/>
        </w:rPr>
        <w:t>tag_cloud</w:t>
      </w:r>
      <w:r w:rsidRPr="00613BB9">
        <w:rPr>
          <w:rFonts w:ascii="Open Sans" w:hAnsi="Open Sans" w:cs="Open Sans"/>
        </w:rPr>
        <w:t>的属性，</w:t>
      </w:r>
      <w:r w:rsidRPr="00613BB9">
        <w:rPr>
          <w:rFonts w:ascii="Open Sans" w:hAnsi="Open Sans" w:cs="Open Sans"/>
        </w:rPr>
        <w:t>build</w:t>
      </w:r>
      <w:r w:rsidRPr="00613BB9">
        <w:rPr>
          <w:rFonts w:ascii="Open Sans" w:hAnsi="Open Sans" w:cs="Open Sans"/>
        </w:rPr>
        <w:t>后发现</w:t>
      </w:r>
      <w:r w:rsidRPr="00613BB9">
        <w:rPr>
          <w:rFonts w:ascii="Open Sans" w:hAnsi="Open Sans" w:cs="Open Sans"/>
        </w:rPr>
        <w:t>tag</w:t>
      </w:r>
      <w:r w:rsidRPr="00613BB9">
        <w:rPr>
          <w:rFonts w:ascii="Open Sans" w:hAnsi="Open Sans" w:cs="Open Sans"/>
        </w:rPr>
        <w:t>还是依次向下逐个排列，即使我修改模版文件添加了</w:t>
      </w:r>
      <w:r w:rsidRPr="00613BB9">
        <w:rPr>
          <w:rFonts w:ascii="Open Sans" w:hAnsi="Open Sans" w:cs="Open Sans"/>
        </w:rPr>
        <w:t> </w:t>
      </w:r>
      <w:r w:rsidRPr="00613BB9">
        <w:rPr>
          <w:rStyle w:val="HTML1"/>
          <w:rFonts w:ascii="Consolas" w:hAnsi="Consolas"/>
          <w:sz w:val="18"/>
          <w:szCs w:val="18"/>
          <w:bdr w:val="single" w:sz="6" w:space="2" w:color="E1E1E8" w:frame="1"/>
          <w:shd w:val="clear" w:color="auto" w:fill="F7F7F9"/>
        </w:rPr>
        <w:t>&lt;ul class="tagcloud"&gt;</w:t>
      </w:r>
      <w:r w:rsidRPr="00613BB9">
        <w:rPr>
          <w:rFonts w:ascii="Open Sans" w:hAnsi="Open Sans" w:cs="Open Sans"/>
        </w:rPr>
        <w:t>。后来在</w:t>
      </w:r>
      <w:r w:rsidRPr="00613BB9">
        <w:rPr>
          <w:rFonts w:ascii="Open Sans" w:hAnsi="Open Sans" w:cs="Open Sans"/>
        </w:rPr>
        <w:t>tag_cloud</w:t>
      </w:r>
      <w:r w:rsidRPr="00613BB9">
        <w:rPr>
          <w:rFonts w:ascii="Open Sans" w:hAnsi="Open Sans" w:cs="Open Sans"/>
        </w:rPr>
        <w:t>库的</w:t>
      </w:r>
      <w:r w:rsidRPr="00613BB9">
        <w:rPr>
          <w:rStyle w:val="HTML1"/>
          <w:rFonts w:ascii="Consolas" w:hAnsi="Consolas"/>
          <w:sz w:val="18"/>
          <w:szCs w:val="18"/>
          <w:bdr w:val="single" w:sz="6" w:space="2" w:color="E1E1E8" w:frame="1"/>
          <w:shd w:val="clear" w:color="auto" w:fill="F7F7F9"/>
        </w:rPr>
        <w:t>readme</w:t>
      </w:r>
      <w:r w:rsidRPr="00613BB9">
        <w:rPr>
          <w:rFonts w:ascii="Open Sans" w:hAnsi="Open Sans" w:cs="Open Sans"/>
        </w:rPr>
        <w:t>中发现原因：需要将</w:t>
      </w:r>
      <w:r w:rsidRPr="00613BB9">
        <w:rPr>
          <w:rStyle w:val="HTML1"/>
          <w:rFonts w:ascii="Consolas" w:hAnsi="Consolas"/>
          <w:sz w:val="18"/>
          <w:szCs w:val="18"/>
          <w:bdr w:val="single" w:sz="6" w:space="2" w:color="E1E1E8" w:frame="1"/>
          <w:shd w:val="clear" w:color="auto" w:fill="F7F7F9"/>
        </w:rPr>
        <w:t>tag_cloud.py</w:t>
      </w:r>
      <w:r w:rsidRPr="00613BB9">
        <w:rPr>
          <w:rFonts w:ascii="Open Sans" w:hAnsi="Open Sans" w:cs="Open Sans"/>
        </w:rPr>
        <w:t>文件直接放置在</w:t>
      </w:r>
      <w:r w:rsidRPr="00613BB9">
        <w:rPr>
          <w:rStyle w:val="HTML1"/>
          <w:rFonts w:ascii="Consolas" w:hAnsi="Consolas"/>
          <w:sz w:val="18"/>
          <w:szCs w:val="18"/>
          <w:bdr w:val="single" w:sz="6" w:space="2" w:color="E1E1E8" w:frame="1"/>
          <w:shd w:val="clear" w:color="auto" w:fill="F7F7F9"/>
        </w:rPr>
        <w:t>plugins</w:t>
      </w:r>
      <w:r w:rsidRPr="00613BB9">
        <w:rPr>
          <w:rFonts w:ascii="Open Sans" w:hAnsi="Open Sans" w:cs="Open Sans"/>
        </w:rPr>
        <w:t>下，同时要添加相应的</w:t>
      </w:r>
      <w:r w:rsidRPr="00613BB9">
        <w:rPr>
          <w:rFonts w:ascii="Open Sans" w:hAnsi="Open Sans" w:cs="Open Sans"/>
        </w:rPr>
        <w:t>css</w:t>
      </w:r>
      <w:r w:rsidRPr="00613BB9">
        <w:rPr>
          <w:rFonts w:ascii="Open Sans" w:hAnsi="Open Sans" w:cs="Open Sans"/>
        </w:rPr>
        <w:t>。</w:t>
      </w:r>
    </w:p>
    <w:p w14:paraId="7EFDD237" w14:textId="77777777" w:rsidR="00911F1E" w:rsidRPr="00613BB9" w:rsidRDefault="00911F1E" w:rsidP="00911F1E">
      <w:pPr>
        <w:pStyle w:val="a3"/>
        <w:shd w:val="clear" w:color="auto" w:fill="FFFFFF"/>
        <w:spacing w:before="0" w:beforeAutospacing="0" w:after="195" w:afterAutospacing="0" w:line="390" w:lineRule="atLeast"/>
        <w:textAlignment w:val="baseline"/>
        <w:rPr>
          <w:rFonts w:ascii="Open Sans" w:hAnsi="Open Sans" w:cs="Open Sans"/>
        </w:rPr>
      </w:pPr>
      <w:r w:rsidRPr="00613BB9">
        <w:rPr>
          <w:rFonts w:ascii="Open Sans" w:hAnsi="Open Sans" w:cs="Open Sans"/>
        </w:rPr>
        <w:t>现在的形式，差强人意。以后还会陆续修改，借此熟悉</w:t>
      </w:r>
      <w:r w:rsidRPr="00613BB9">
        <w:rPr>
          <w:rFonts w:ascii="Open Sans" w:hAnsi="Open Sans" w:cs="Open Sans"/>
        </w:rPr>
        <w:t>pelican</w:t>
      </w:r>
      <w:r w:rsidRPr="00613BB9">
        <w:rPr>
          <w:rFonts w:ascii="Open Sans" w:hAnsi="Open Sans" w:cs="Open Sans"/>
        </w:rPr>
        <w:t>和</w:t>
      </w:r>
      <w:r w:rsidRPr="00613BB9">
        <w:rPr>
          <w:rFonts w:ascii="Open Sans" w:hAnsi="Open Sans" w:cs="Open Sans"/>
        </w:rPr>
        <w:t>html/css</w:t>
      </w:r>
      <w:r w:rsidRPr="00613BB9">
        <w:rPr>
          <w:rFonts w:ascii="Open Sans" w:hAnsi="Open Sans" w:cs="Open Sans"/>
        </w:rPr>
        <w:t>。</w:t>
      </w:r>
    </w:p>
    <w:p w14:paraId="441C4ED5" w14:textId="0D091467" w:rsidR="009A78D3" w:rsidRPr="00613BB9" w:rsidRDefault="009A78D3">
      <w:pPr>
        <w:rPr>
          <w:rFonts w:ascii="宋体" w:eastAsia="宋体" w:hAnsi="宋体"/>
        </w:rPr>
      </w:pPr>
    </w:p>
    <w:p w14:paraId="306070C9" w14:textId="7ED39FCA" w:rsidR="009A78D3" w:rsidRPr="00613BB9" w:rsidRDefault="009A78D3">
      <w:pPr>
        <w:rPr>
          <w:rFonts w:ascii="宋体" w:eastAsia="宋体" w:hAnsi="宋体"/>
        </w:rPr>
      </w:pPr>
    </w:p>
    <w:p w14:paraId="17A6013F" w14:textId="568A80E9" w:rsidR="009A78D3" w:rsidRPr="00613BB9" w:rsidRDefault="009A78D3">
      <w:pPr>
        <w:rPr>
          <w:rFonts w:ascii="宋体" w:eastAsia="宋体" w:hAnsi="宋体"/>
        </w:rPr>
      </w:pPr>
    </w:p>
    <w:p w14:paraId="1A805F3C" w14:textId="49D24C8D" w:rsidR="009A78D3" w:rsidRPr="00613BB9" w:rsidRDefault="009A78D3">
      <w:pPr>
        <w:rPr>
          <w:rFonts w:ascii="宋体" w:eastAsia="宋体" w:hAnsi="宋体"/>
        </w:rPr>
      </w:pPr>
    </w:p>
    <w:p w14:paraId="23CF8934" w14:textId="519CF5F6" w:rsidR="009A78D3" w:rsidRPr="00613BB9" w:rsidRDefault="00801E54" w:rsidP="0085502B">
      <w:pPr>
        <w:pStyle w:val="3"/>
      </w:pPr>
      <w:bookmarkStart w:id="403" w:name="_Toc46394998"/>
      <w:r>
        <w:rPr>
          <w:rFonts w:hint="eastAsia"/>
        </w:rPr>
        <w:t>主题</w:t>
      </w:r>
      <w:r w:rsidRPr="00801E54">
        <w:t>pelican-alchemy</w:t>
      </w:r>
      <w:r>
        <w:rPr>
          <w:rFonts w:hint="eastAsia"/>
        </w:rPr>
        <w:t>修改</w:t>
      </w:r>
      <w:bookmarkEnd w:id="403"/>
    </w:p>
    <w:p w14:paraId="0A6672AB" w14:textId="77777777" w:rsidR="009A78D3" w:rsidRPr="00613BB9" w:rsidRDefault="009A78D3">
      <w:pPr>
        <w:rPr>
          <w:rFonts w:ascii="宋体" w:eastAsia="宋体" w:hAnsi="宋体"/>
        </w:rPr>
      </w:pPr>
    </w:p>
    <w:p w14:paraId="7E9C86F4" w14:textId="5DB6F74A" w:rsidR="009C7D7C" w:rsidRDefault="0085502B">
      <w:pPr>
        <w:rPr>
          <w:rFonts w:ascii="宋体" w:eastAsia="宋体" w:hAnsi="宋体"/>
        </w:rPr>
      </w:pPr>
      <w:r w:rsidRPr="0085502B">
        <w:rPr>
          <w:rFonts w:ascii="宋体" w:eastAsia="宋体" w:hAnsi="宋体"/>
        </w:rPr>
        <w:t>https://github.com/nairobilug/pelican-alchemy</w:t>
      </w:r>
    </w:p>
    <w:p w14:paraId="659F1EAC" w14:textId="2468893F" w:rsidR="0085502B" w:rsidRDefault="0085502B">
      <w:pPr>
        <w:rPr>
          <w:rFonts w:ascii="宋体" w:eastAsia="宋体" w:hAnsi="宋体"/>
        </w:rPr>
      </w:pPr>
    </w:p>
    <w:p w14:paraId="59660AC7" w14:textId="3AB86CC7" w:rsidR="0085502B" w:rsidRDefault="0085502B">
      <w:pPr>
        <w:rPr>
          <w:rFonts w:ascii="宋体" w:eastAsia="宋体" w:hAnsi="宋体"/>
        </w:rPr>
      </w:pPr>
    </w:p>
    <w:p w14:paraId="5031EB21" w14:textId="26162CDA" w:rsidR="0085502B" w:rsidRDefault="0085502B">
      <w:pPr>
        <w:rPr>
          <w:rFonts w:ascii="宋体" w:eastAsia="宋体" w:hAnsi="宋体"/>
        </w:rPr>
      </w:pPr>
    </w:p>
    <w:p w14:paraId="3BC37532" w14:textId="5473DC60" w:rsidR="0085502B" w:rsidRDefault="0085502B">
      <w:pPr>
        <w:rPr>
          <w:rFonts w:ascii="宋体" w:eastAsia="宋体" w:hAnsi="宋体"/>
        </w:rPr>
      </w:pPr>
    </w:p>
    <w:p w14:paraId="7BDA2736" w14:textId="7B1F48BC" w:rsidR="0085502B" w:rsidRDefault="0085502B">
      <w:pPr>
        <w:rPr>
          <w:rFonts w:ascii="宋体" w:eastAsia="宋体" w:hAnsi="宋体"/>
        </w:rPr>
      </w:pPr>
    </w:p>
    <w:p w14:paraId="7A3659E4" w14:textId="12237AF0" w:rsidR="0085502B" w:rsidRDefault="0085502B">
      <w:pPr>
        <w:rPr>
          <w:rFonts w:ascii="宋体" w:eastAsia="宋体" w:hAnsi="宋体"/>
        </w:rPr>
      </w:pPr>
    </w:p>
    <w:p w14:paraId="640B11E4" w14:textId="148CF19B" w:rsidR="0085502B" w:rsidRPr="00613BB9" w:rsidRDefault="0085502B" w:rsidP="0085502B">
      <w:pPr>
        <w:pStyle w:val="3"/>
      </w:pPr>
      <w:bookmarkStart w:id="404" w:name="_Toc46394999"/>
      <w:r>
        <w:rPr>
          <w:rFonts w:hint="eastAsia"/>
        </w:rPr>
        <w:t>主题XXXX修改</w:t>
      </w:r>
      <w:bookmarkEnd w:id="404"/>
    </w:p>
    <w:p w14:paraId="76300D72" w14:textId="2C80BA76" w:rsidR="0085502B" w:rsidRDefault="0085502B">
      <w:pPr>
        <w:rPr>
          <w:rFonts w:ascii="宋体" w:eastAsia="宋体" w:hAnsi="宋体"/>
        </w:rPr>
      </w:pPr>
    </w:p>
    <w:p w14:paraId="617E1802" w14:textId="3D6BE815" w:rsidR="0085502B" w:rsidRDefault="0085502B">
      <w:pPr>
        <w:rPr>
          <w:rFonts w:ascii="宋体" w:eastAsia="宋体" w:hAnsi="宋体"/>
        </w:rPr>
      </w:pPr>
    </w:p>
    <w:p w14:paraId="6FB341EC" w14:textId="4AF4E1D6" w:rsidR="0085502B" w:rsidRDefault="0085502B">
      <w:pPr>
        <w:rPr>
          <w:rFonts w:ascii="宋体" w:eastAsia="宋体" w:hAnsi="宋体"/>
        </w:rPr>
      </w:pPr>
    </w:p>
    <w:p w14:paraId="2F88A62F" w14:textId="285C31F1" w:rsidR="0085502B" w:rsidRDefault="0085502B">
      <w:pPr>
        <w:rPr>
          <w:rFonts w:ascii="宋体" w:eastAsia="宋体" w:hAnsi="宋体"/>
        </w:rPr>
      </w:pPr>
    </w:p>
    <w:p w14:paraId="73F4AE5C" w14:textId="0CD1E806" w:rsidR="0085502B" w:rsidRDefault="0085502B">
      <w:pPr>
        <w:rPr>
          <w:rFonts w:ascii="宋体" w:eastAsia="宋体" w:hAnsi="宋体"/>
        </w:rPr>
      </w:pPr>
    </w:p>
    <w:p w14:paraId="6BBEF788" w14:textId="182B15F1" w:rsidR="0085502B" w:rsidRDefault="0085502B">
      <w:pPr>
        <w:rPr>
          <w:rFonts w:ascii="宋体" w:eastAsia="宋体" w:hAnsi="宋体"/>
        </w:rPr>
      </w:pPr>
    </w:p>
    <w:p w14:paraId="47F58A01" w14:textId="31BC1ED5" w:rsidR="0085502B" w:rsidRDefault="0085502B">
      <w:pPr>
        <w:rPr>
          <w:rFonts w:ascii="宋体" w:eastAsia="宋体" w:hAnsi="宋体"/>
        </w:rPr>
      </w:pPr>
    </w:p>
    <w:p w14:paraId="18F79C63" w14:textId="6E372E9F" w:rsidR="0085502B" w:rsidRDefault="0085502B">
      <w:pPr>
        <w:rPr>
          <w:rFonts w:ascii="宋体" w:eastAsia="宋体" w:hAnsi="宋体"/>
        </w:rPr>
      </w:pPr>
    </w:p>
    <w:p w14:paraId="56046D7E" w14:textId="02E94BA0" w:rsidR="0085502B" w:rsidRDefault="0085502B">
      <w:pPr>
        <w:rPr>
          <w:rFonts w:ascii="宋体" w:eastAsia="宋体" w:hAnsi="宋体"/>
        </w:rPr>
      </w:pPr>
    </w:p>
    <w:p w14:paraId="4B06EC3A" w14:textId="77777777" w:rsidR="0085502B" w:rsidRPr="00613BB9" w:rsidRDefault="0085502B">
      <w:pPr>
        <w:rPr>
          <w:rFonts w:ascii="宋体" w:eastAsia="宋体" w:hAnsi="宋体"/>
        </w:rPr>
      </w:pPr>
    </w:p>
    <w:p w14:paraId="48B25E2E" w14:textId="7DD3E0E0" w:rsidR="009C7D7C" w:rsidRPr="00613BB9" w:rsidRDefault="009C7D7C">
      <w:pPr>
        <w:rPr>
          <w:rFonts w:ascii="宋体" w:eastAsia="宋体" w:hAnsi="宋体"/>
        </w:rPr>
      </w:pPr>
    </w:p>
    <w:p w14:paraId="4466ED3B" w14:textId="7452033B" w:rsidR="00801E54" w:rsidRDefault="00801E54">
      <w:pPr>
        <w:widowControl/>
        <w:jc w:val="left"/>
        <w:rPr>
          <w:rFonts w:ascii="宋体" w:eastAsia="宋体" w:hAnsi="宋体"/>
        </w:rPr>
      </w:pPr>
      <w:r>
        <w:rPr>
          <w:rFonts w:ascii="宋体" w:eastAsia="宋体" w:hAnsi="宋体"/>
        </w:rPr>
        <w:br w:type="page"/>
      </w:r>
    </w:p>
    <w:p w14:paraId="0952F396" w14:textId="77777777" w:rsidR="009C7D7C" w:rsidRPr="00613BB9" w:rsidRDefault="009C7D7C">
      <w:pPr>
        <w:rPr>
          <w:rFonts w:ascii="宋体" w:eastAsia="宋体" w:hAnsi="宋体"/>
        </w:rPr>
      </w:pPr>
    </w:p>
    <w:p w14:paraId="207FC7BF" w14:textId="70E048D6" w:rsidR="0048795A" w:rsidRPr="00613BB9" w:rsidRDefault="0048795A" w:rsidP="00E45717">
      <w:pPr>
        <w:pStyle w:val="1"/>
        <w:rPr>
          <w:rFonts w:ascii="宋体" w:eastAsia="宋体" w:hAnsi="宋体"/>
        </w:rPr>
      </w:pPr>
      <w:bookmarkStart w:id="405" w:name="_Toc46395000"/>
      <w:r w:rsidRPr="00613BB9">
        <w:rPr>
          <w:rFonts w:ascii="宋体" w:eastAsia="宋体" w:hAnsi="宋体" w:hint="eastAsia"/>
        </w:rPr>
        <w:t>Hexo</w:t>
      </w:r>
      <w:bookmarkEnd w:id="405"/>
    </w:p>
    <w:p w14:paraId="72BCC95D" w14:textId="4F85E028" w:rsidR="0048795A" w:rsidRPr="00613BB9" w:rsidRDefault="0048795A">
      <w:pPr>
        <w:rPr>
          <w:rFonts w:ascii="宋体" w:eastAsia="宋体" w:hAnsi="宋体"/>
        </w:rPr>
      </w:pPr>
    </w:p>
    <w:p w14:paraId="5F4F0B7B" w14:textId="77777777" w:rsidR="00A574F9" w:rsidRPr="00613BB9" w:rsidRDefault="00A574F9" w:rsidP="00A574F9"/>
    <w:p w14:paraId="65339F7A" w14:textId="77777777" w:rsidR="00A574F9" w:rsidRPr="00613BB9" w:rsidRDefault="00A574F9" w:rsidP="00A574F9"/>
    <w:p w14:paraId="0879FAE4" w14:textId="77777777" w:rsidR="00A574F9" w:rsidRPr="00613BB9" w:rsidRDefault="00A574F9" w:rsidP="00A574F9"/>
    <w:p w14:paraId="4A9AC210" w14:textId="77777777" w:rsidR="00A574F9" w:rsidRPr="00613BB9" w:rsidRDefault="00A574F9" w:rsidP="00A574F9">
      <w:pPr>
        <w:pStyle w:val="2"/>
        <w:rPr>
          <w:rFonts w:ascii="Helvetica" w:hAnsi="Helvetica" w:cs="Helvetica"/>
        </w:rPr>
      </w:pPr>
      <w:bookmarkStart w:id="406" w:name="_Toc46395001"/>
      <w:r w:rsidRPr="00613BB9">
        <w:rPr>
          <w:rFonts w:ascii="Helvetica" w:hAnsi="Helvetica" w:cs="Helvetica"/>
        </w:rPr>
        <w:t>什么是</w:t>
      </w:r>
      <w:r w:rsidRPr="00613BB9">
        <w:rPr>
          <w:rFonts w:ascii="Helvetica" w:hAnsi="Helvetica" w:cs="Helvetica"/>
        </w:rPr>
        <w:t xml:space="preserve"> Hexo</w:t>
      </w:r>
      <w:r w:rsidRPr="00613BB9">
        <w:rPr>
          <w:rFonts w:ascii="Helvetica" w:hAnsi="Helvetica" w:cs="Helvetica"/>
        </w:rPr>
        <w:t>？</w:t>
      </w:r>
      <w:bookmarkEnd w:id="406"/>
    </w:p>
    <w:p w14:paraId="2E13B35C"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 xml:space="preserve">Hexo </w:t>
      </w:r>
      <w:r w:rsidRPr="00613BB9">
        <w:rPr>
          <w:rFonts w:ascii="Helvetica" w:hAnsi="Helvetica" w:cs="Helvetica"/>
          <w:sz w:val="23"/>
          <w:szCs w:val="23"/>
        </w:rPr>
        <w:t>是一个快速、简洁且高效的博客框架。</w:t>
      </w:r>
      <w:r w:rsidRPr="00613BB9">
        <w:rPr>
          <w:rFonts w:ascii="Helvetica" w:hAnsi="Helvetica" w:cs="Helvetica"/>
          <w:sz w:val="23"/>
          <w:szCs w:val="23"/>
        </w:rPr>
        <w:t xml:space="preserve">Hexo </w:t>
      </w:r>
      <w:r w:rsidRPr="00613BB9">
        <w:rPr>
          <w:rFonts w:ascii="Helvetica" w:hAnsi="Helvetica" w:cs="Helvetica"/>
          <w:sz w:val="23"/>
          <w:szCs w:val="23"/>
        </w:rPr>
        <w:t>使用</w:t>
      </w:r>
      <w:r w:rsidRPr="00613BB9">
        <w:rPr>
          <w:rFonts w:ascii="Helvetica" w:hAnsi="Helvetica" w:cs="Helvetica"/>
          <w:sz w:val="23"/>
          <w:szCs w:val="23"/>
        </w:rPr>
        <w:t> </w:t>
      </w:r>
      <w:hyperlink r:id="rId2032" w:tgtFrame="_blank" w:history="1">
        <w:r w:rsidRPr="00613BB9">
          <w:rPr>
            <w:rStyle w:val="a4"/>
            <w:rFonts w:ascii="inherit" w:hAnsi="inherit" w:cs="Helvetica"/>
            <w:color w:val="auto"/>
            <w:sz w:val="23"/>
            <w:szCs w:val="23"/>
            <w:bdr w:val="none" w:sz="0" w:space="0" w:color="auto" w:frame="1"/>
          </w:rPr>
          <w:t>Markdown</w:t>
        </w:r>
      </w:hyperlink>
      <w:r w:rsidRPr="00613BB9">
        <w:rPr>
          <w:rFonts w:ascii="Helvetica" w:hAnsi="Helvetica" w:cs="Helvetica"/>
          <w:sz w:val="23"/>
          <w:szCs w:val="23"/>
        </w:rPr>
        <w:t>（或其他渲染引擎）解析文章，在几秒内，即可利用靓丽的主题生成静态网页。</w:t>
      </w:r>
    </w:p>
    <w:p w14:paraId="44D49834" w14:textId="77777777" w:rsidR="00A574F9" w:rsidRPr="00613BB9" w:rsidRDefault="00A574F9" w:rsidP="00A574F9"/>
    <w:p w14:paraId="2ADFDD2E" w14:textId="77777777" w:rsidR="00A574F9" w:rsidRPr="00613BB9" w:rsidRDefault="00A574F9" w:rsidP="00A574F9">
      <w:pPr>
        <w:pStyle w:val="2"/>
        <w:rPr>
          <w:rFonts w:ascii="Helvetica" w:hAnsi="Helvetica" w:cs="Helvetica"/>
        </w:rPr>
      </w:pPr>
      <w:bookmarkStart w:id="407" w:name="_Toc46395002"/>
      <w:r w:rsidRPr="00613BB9">
        <w:rPr>
          <w:rFonts w:ascii="Helvetica" w:hAnsi="Helvetica" w:cs="Helvetica"/>
        </w:rPr>
        <w:t>安装</w:t>
      </w:r>
      <w:bookmarkEnd w:id="407"/>
    </w:p>
    <w:p w14:paraId="693502D4" w14:textId="77777777" w:rsidR="00A574F9" w:rsidRPr="00613BB9" w:rsidRDefault="00A574F9" w:rsidP="00A574F9"/>
    <w:p w14:paraId="31BA660B" w14:textId="77777777" w:rsidR="00A574F9" w:rsidRPr="00613BB9" w:rsidRDefault="00A574F9" w:rsidP="00A574F9">
      <w:pPr>
        <w:pStyle w:val="3"/>
        <w:rPr>
          <w:rFonts w:ascii="微软雅黑" w:eastAsia="微软雅黑" w:hAnsi="微软雅黑"/>
        </w:rPr>
      </w:pPr>
      <w:bookmarkStart w:id="408" w:name="_Toc46395003"/>
      <w:r w:rsidRPr="00613BB9">
        <w:rPr>
          <w:rFonts w:ascii="微软雅黑" w:eastAsia="微软雅黑" w:hAnsi="微软雅黑" w:hint="eastAsia"/>
        </w:rPr>
        <w:t>安装前提</w:t>
      </w:r>
      <w:bookmarkEnd w:id="408"/>
    </w:p>
    <w:p w14:paraId="56E98478" w14:textId="77777777" w:rsidR="00A574F9" w:rsidRPr="00613BB9" w:rsidRDefault="00A574F9" w:rsidP="00A574F9"/>
    <w:p w14:paraId="578BCC94"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需要先安装下列应用程序即可：</w:t>
      </w:r>
    </w:p>
    <w:p w14:paraId="29343391" w14:textId="77777777" w:rsidR="00A574F9" w:rsidRPr="00613BB9" w:rsidRDefault="00717723" w:rsidP="00907565">
      <w:pPr>
        <w:widowControl/>
        <w:numPr>
          <w:ilvl w:val="0"/>
          <w:numId w:val="126"/>
        </w:numPr>
        <w:shd w:val="clear" w:color="auto" w:fill="FFFFFF"/>
        <w:ind w:left="300"/>
        <w:jc w:val="left"/>
        <w:textAlignment w:val="baseline"/>
        <w:rPr>
          <w:rFonts w:ascii="inherit" w:hAnsi="inherit" w:cs="Helvetica" w:hint="eastAsia"/>
          <w:sz w:val="23"/>
          <w:szCs w:val="23"/>
        </w:rPr>
      </w:pPr>
      <w:hyperlink r:id="rId2033" w:tgtFrame="_blank" w:history="1">
        <w:r w:rsidR="00A574F9" w:rsidRPr="00613BB9">
          <w:rPr>
            <w:rStyle w:val="a4"/>
            <w:rFonts w:ascii="inherit" w:hAnsi="inherit" w:cs="Helvetica"/>
            <w:color w:val="auto"/>
            <w:sz w:val="23"/>
            <w:szCs w:val="23"/>
            <w:bdr w:val="none" w:sz="0" w:space="0" w:color="auto" w:frame="1"/>
          </w:rPr>
          <w:t>Node.js</w:t>
        </w:r>
      </w:hyperlink>
      <w:r w:rsidR="00A574F9" w:rsidRPr="00613BB9">
        <w:rPr>
          <w:rFonts w:ascii="inherit" w:hAnsi="inherit" w:cs="Helvetica"/>
          <w:sz w:val="23"/>
          <w:szCs w:val="23"/>
        </w:rPr>
        <w:t xml:space="preserve"> (Node.js </w:t>
      </w:r>
      <w:r w:rsidR="00A574F9" w:rsidRPr="00613BB9">
        <w:rPr>
          <w:rFonts w:ascii="inherit" w:hAnsi="inherit" w:cs="Helvetica"/>
          <w:sz w:val="23"/>
          <w:szCs w:val="23"/>
        </w:rPr>
        <w:t>版本需不低于</w:t>
      </w:r>
      <w:r w:rsidR="00A574F9" w:rsidRPr="00613BB9">
        <w:rPr>
          <w:rFonts w:ascii="inherit" w:hAnsi="inherit" w:cs="Helvetica"/>
          <w:sz w:val="23"/>
          <w:szCs w:val="23"/>
        </w:rPr>
        <w:t xml:space="preserve"> 8.10</w:t>
      </w:r>
      <w:r w:rsidR="00A574F9" w:rsidRPr="00613BB9">
        <w:rPr>
          <w:rFonts w:ascii="inherit" w:hAnsi="inherit" w:cs="Helvetica"/>
          <w:sz w:val="23"/>
          <w:szCs w:val="23"/>
        </w:rPr>
        <w:t>，建议使用</w:t>
      </w:r>
      <w:r w:rsidR="00A574F9" w:rsidRPr="00613BB9">
        <w:rPr>
          <w:rFonts w:ascii="inherit" w:hAnsi="inherit" w:cs="Helvetica"/>
          <w:sz w:val="23"/>
          <w:szCs w:val="23"/>
        </w:rPr>
        <w:t xml:space="preserve"> Node.js 10.0 </w:t>
      </w:r>
      <w:r w:rsidR="00A574F9" w:rsidRPr="00613BB9">
        <w:rPr>
          <w:rFonts w:ascii="inherit" w:hAnsi="inherit" w:cs="Helvetica"/>
          <w:sz w:val="23"/>
          <w:szCs w:val="23"/>
        </w:rPr>
        <w:t>及以上版本</w:t>
      </w:r>
      <w:r w:rsidR="00A574F9" w:rsidRPr="00613BB9">
        <w:rPr>
          <w:rFonts w:ascii="inherit" w:hAnsi="inherit" w:cs="Helvetica"/>
          <w:sz w:val="23"/>
          <w:szCs w:val="23"/>
        </w:rPr>
        <w:t>)</w:t>
      </w:r>
    </w:p>
    <w:p w14:paraId="52AB076F" w14:textId="77777777" w:rsidR="00A574F9" w:rsidRPr="00613BB9" w:rsidRDefault="00717723" w:rsidP="00907565">
      <w:pPr>
        <w:widowControl/>
        <w:numPr>
          <w:ilvl w:val="0"/>
          <w:numId w:val="126"/>
        </w:numPr>
        <w:shd w:val="clear" w:color="auto" w:fill="FFFFFF"/>
        <w:ind w:left="300"/>
        <w:jc w:val="left"/>
        <w:textAlignment w:val="baseline"/>
        <w:rPr>
          <w:rFonts w:ascii="inherit" w:hAnsi="inherit" w:cs="Helvetica" w:hint="eastAsia"/>
          <w:sz w:val="23"/>
          <w:szCs w:val="23"/>
        </w:rPr>
      </w:pPr>
      <w:hyperlink r:id="rId2034" w:tgtFrame="_blank" w:history="1">
        <w:r w:rsidR="00A574F9" w:rsidRPr="00613BB9">
          <w:rPr>
            <w:rStyle w:val="a4"/>
            <w:rFonts w:ascii="inherit" w:hAnsi="inherit" w:cs="Helvetica"/>
            <w:color w:val="auto"/>
            <w:sz w:val="23"/>
            <w:szCs w:val="23"/>
            <w:bdr w:val="none" w:sz="0" w:space="0" w:color="auto" w:frame="1"/>
          </w:rPr>
          <w:t>Git</w:t>
        </w:r>
      </w:hyperlink>
    </w:p>
    <w:p w14:paraId="06490B4A" w14:textId="77777777" w:rsidR="00A574F9" w:rsidRPr="00613BB9" w:rsidRDefault="00A574F9" w:rsidP="00A574F9"/>
    <w:p w14:paraId="3B42C0D1" w14:textId="77777777" w:rsidR="00A574F9" w:rsidRPr="00613BB9" w:rsidRDefault="00A574F9" w:rsidP="00A574F9"/>
    <w:p w14:paraId="0AEBEED7" w14:textId="77777777" w:rsidR="00A574F9" w:rsidRPr="00613BB9" w:rsidRDefault="00A574F9" w:rsidP="00A574F9">
      <w:r w:rsidRPr="00613BB9">
        <w:rPr>
          <w:rFonts w:hint="eastAsia"/>
        </w:rPr>
        <w:t>下载</w:t>
      </w:r>
      <w:r w:rsidRPr="00613BB9">
        <w:t>node.js并安装（官网下载安装），安装过程和普通软一样，默认会安装npm。 控制台输入 node -v，控制台打印出对应Node版本就说明安装成功了</w:t>
      </w:r>
    </w:p>
    <w:p w14:paraId="18366A93" w14:textId="77777777" w:rsidR="00A574F9" w:rsidRPr="00613BB9" w:rsidRDefault="00A574F9" w:rsidP="00A574F9"/>
    <w:p w14:paraId="7AA35347" w14:textId="77777777" w:rsidR="00A574F9" w:rsidRPr="00613BB9" w:rsidRDefault="00A574F9" w:rsidP="00A574F9"/>
    <w:p w14:paraId="66BECEBD" w14:textId="77777777" w:rsidR="00A574F9" w:rsidRPr="00613BB9" w:rsidRDefault="00A574F9" w:rsidP="00A574F9">
      <w:pPr>
        <w:pStyle w:val="3"/>
        <w:rPr>
          <w:rFonts w:ascii="Helvetica" w:hAnsi="Helvetica" w:cs="Helvetica"/>
          <w:sz w:val="31"/>
          <w:szCs w:val="31"/>
        </w:rPr>
      </w:pPr>
      <w:bookmarkStart w:id="409" w:name="_Toc46395004"/>
      <w:r w:rsidRPr="00613BB9">
        <w:rPr>
          <w:rFonts w:ascii="Helvetica" w:hAnsi="Helvetica" w:cs="Helvetica"/>
          <w:sz w:val="31"/>
          <w:szCs w:val="31"/>
        </w:rPr>
        <w:t>安装</w:t>
      </w:r>
      <w:r w:rsidRPr="00613BB9">
        <w:rPr>
          <w:rFonts w:ascii="Helvetica" w:hAnsi="Helvetica" w:cs="Helvetica"/>
          <w:sz w:val="31"/>
          <w:szCs w:val="31"/>
        </w:rPr>
        <w:t xml:space="preserve"> Git</w:t>
      </w:r>
      <w:bookmarkEnd w:id="409"/>
    </w:p>
    <w:p w14:paraId="410E23EB" w14:textId="77777777" w:rsidR="00A574F9" w:rsidRPr="00613BB9" w:rsidRDefault="00A574F9" w:rsidP="00907565">
      <w:pPr>
        <w:widowControl/>
        <w:numPr>
          <w:ilvl w:val="0"/>
          <w:numId w:val="127"/>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Windows</w:t>
      </w:r>
      <w:r w:rsidRPr="00613BB9">
        <w:rPr>
          <w:rFonts w:ascii="inherit" w:hAnsi="inherit" w:cs="Helvetica"/>
          <w:sz w:val="23"/>
          <w:szCs w:val="23"/>
        </w:rPr>
        <w:t>：下载并安装</w:t>
      </w:r>
      <w:r w:rsidRPr="00613BB9">
        <w:rPr>
          <w:rFonts w:ascii="inherit" w:hAnsi="inherit" w:cs="Helvetica"/>
          <w:sz w:val="23"/>
          <w:szCs w:val="23"/>
        </w:rPr>
        <w:t> </w:t>
      </w:r>
      <w:hyperlink r:id="rId2035" w:tgtFrame="_blank" w:history="1">
        <w:r w:rsidRPr="00613BB9">
          <w:rPr>
            <w:rStyle w:val="a4"/>
            <w:rFonts w:ascii="inherit" w:hAnsi="inherit" w:cs="Helvetica"/>
            <w:color w:val="auto"/>
            <w:sz w:val="23"/>
            <w:szCs w:val="23"/>
            <w:bdr w:val="none" w:sz="0" w:space="0" w:color="auto" w:frame="1"/>
          </w:rPr>
          <w:t>git</w:t>
        </w:r>
      </w:hyperlink>
      <w:r w:rsidRPr="00613BB9">
        <w:rPr>
          <w:rFonts w:ascii="inherit" w:hAnsi="inherit" w:cs="Helvetica"/>
          <w:sz w:val="23"/>
          <w:szCs w:val="23"/>
        </w:rPr>
        <w:t>.</w:t>
      </w:r>
    </w:p>
    <w:p w14:paraId="5684C07E" w14:textId="77777777" w:rsidR="00A574F9" w:rsidRPr="00613BB9" w:rsidRDefault="00A574F9" w:rsidP="00907565">
      <w:pPr>
        <w:widowControl/>
        <w:numPr>
          <w:ilvl w:val="0"/>
          <w:numId w:val="127"/>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Mac</w:t>
      </w:r>
      <w:r w:rsidRPr="00613BB9">
        <w:rPr>
          <w:rFonts w:ascii="inherit" w:hAnsi="inherit" w:cs="Helvetica"/>
          <w:sz w:val="23"/>
          <w:szCs w:val="23"/>
        </w:rPr>
        <w:t>：使用</w:t>
      </w:r>
      <w:r w:rsidRPr="00613BB9">
        <w:rPr>
          <w:rFonts w:ascii="inherit" w:hAnsi="inherit" w:cs="Helvetica"/>
          <w:sz w:val="23"/>
          <w:szCs w:val="23"/>
        </w:rPr>
        <w:t> </w:t>
      </w:r>
      <w:hyperlink r:id="rId2036" w:tgtFrame="_blank" w:history="1">
        <w:r w:rsidRPr="00613BB9">
          <w:rPr>
            <w:rStyle w:val="a4"/>
            <w:rFonts w:ascii="inherit" w:hAnsi="inherit" w:cs="Helvetica"/>
            <w:color w:val="auto"/>
            <w:sz w:val="23"/>
            <w:szCs w:val="23"/>
            <w:bdr w:val="none" w:sz="0" w:space="0" w:color="auto" w:frame="1"/>
          </w:rPr>
          <w:t>Homebrew</w:t>
        </w:r>
      </w:hyperlink>
      <w:r w:rsidRPr="00613BB9">
        <w:rPr>
          <w:rFonts w:ascii="inherit" w:hAnsi="inherit" w:cs="Helvetica"/>
          <w:sz w:val="23"/>
          <w:szCs w:val="23"/>
        </w:rPr>
        <w:t>, </w:t>
      </w:r>
      <w:hyperlink r:id="rId2037" w:tgtFrame="_blank" w:history="1">
        <w:r w:rsidRPr="00613BB9">
          <w:rPr>
            <w:rStyle w:val="a4"/>
            <w:rFonts w:ascii="inherit" w:hAnsi="inherit" w:cs="Helvetica"/>
            <w:color w:val="auto"/>
            <w:sz w:val="23"/>
            <w:szCs w:val="23"/>
            <w:bdr w:val="none" w:sz="0" w:space="0" w:color="auto" w:frame="1"/>
          </w:rPr>
          <w:t>MacPorts</w:t>
        </w:r>
      </w:hyperlink>
      <w:r w:rsidRPr="00613BB9">
        <w:rPr>
          <w:rFonts w:ascii="inherit" w:hAnsi="inherit" w:cs="Helvetica"/>
          <w:sz w:val="23"/>
          <w:szCs w:val="23"/>
        </w:rPr>
        <w:t> </w:t>
      </w:r>
      <w:r w:rsidRPr="00613BB9">
        <w:rPr>
          <w:rFonts w:ascii="inherit" w:hAnsi="inherit" w:cs="Helvetica"/>
          <w:sz w:val="23"/>
          <w:szCs w:val="23"/>
        </w:rPr>
        <w:t>或者下载</w:t>
      </w:r>
      <w:r w:rsidRPr="00613BB9">
        <w:rPr>
          <w:rFonts w:ascii="inherit" w:hAnsi="inherit" w:cs="Helvetica"/>
          <w:sz w:val="23"/>
          <w:szCs w:val="23"/>
        </w:rPr>
        <w:t> </w:t>
      </w:r>
      <w:hyperlink r:id="rId2038" w:tgtFrame="_blank" w:history="1">
        <w:r w:rsidRPr="00613BB9">
          <w:rPr>
            <w:rStyle w:val="a4"/>
            <w:rFonts w:ascii="inherit" w:hAnsi="inherit" w:cs="Helvetica"/>
            <w:color w:val="auto"/>
            <w:sz w:val="23"/>
            <w:szCs w:val="23"/>
            <w:bdr w:val="none" w:sz="0" w:space="0" w:color="auto" w:frame="1"/>
          </w:rPr>
          <w:t>安装程序</w:t>
        </w:r>
      </w:hyperlink>
      <w:r w:rsidRPr="00613BB9">
        <w:rPr>
          <w:rFonts w:ascii="inherit" w:hAnsi="inherit" w:cs="Helvetica"/>
          <w:sz w:val="23"/>
          <w:szCs w:val="23"/>
        </w:rPr>
        <w:t>。</w:t>
      </w:r>
    </w:p>
    <w:p w14:paraId="3DD97E9C" w14:textId="77777777" w:rsidR="00A574F9" w:rsidRPr="00613BB9" w:rsidRDefault="00A574F9" w:rsidP="00907565">
      <w:pPr>
        <w:widowControl/>
        <w:numPr>
          <w:ilvl w:val="0"/>
          <w:numId w:val="127"/>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Linux (Ubuntu, Debian)</w:t>
      </w:r>
      <w:r w:rsidRPr="00613BB9">
        <w:rPr>
          <w:rFonts w:ascii="inherit" w:hAnsi="inherit" w:cs="Helvetica"/>
          <w:sz w:val="23"/>
          <w:szCs w:val="23"/>
        </w:rPr>
        <w:t>：</w:t>
      </w:r>
      <w:r w:rsidRPr="00613BB9">
        <w:rPr>
          <w:rStyle w:val="HTML1"/>
          <w:rFonts w:ascii="Source Code Pro" w:hAnsi="Source Code Pro"/>
          <w:sz w:val="22"/>
          <w:szCs w:val="22"/>
          <w:bdr w:val="none" w:sz="0" w:space="0" w:color="auto" w:frame="1"/>
          <w:shd w:val="clear" w:color="auto" w:fill="EEEEEE"/>
        </w:rPr>
        <w:t>sudo apt-get install git-core</w:t>
      </w:r>
    </w:p>
    <w:p w14:paraId="5BDB0288" w14:textId="77777777" w:rsidR="00A574F9" w:rsidRPr="00613BB9" w:rsidRDefault="00A574F9" w:rsidP="00907565">
      <w:pPr>
        <w:widowControl/>
        <w:numPr>
          <w:ilvl w:val="0"/>
          <w:numId w:val="127"/>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Linux (Fedora, Red Hat, CentOS)</w:t>
      </w:r>
      <w:r w:rsidRPr="00613BB9">
        <w:rPr>
          <w:rFonts w:ascii="inherit" w:hAnsi="inherit" w:cs="Helvetica"/>
          <w:sz w:val="23"/>
          <w:szCs w:val="23"/>
        </w:rPr>
        <w:t>：</w:t>
      </w:r>
      <w:r w:rsidRPr="00613BB9">
        <w:rPr>
          <w:rStyle w:val="HTML1"/>
          <w:rFonts w:ascii="Source Code Pro" w:hAnsi="Source Code Pro"/>
          <w:sz w:val="22"/>
          <w:szCs w:val="22"/>
          <w:bdr w:val="none" w:sz="0" w:space="0" w:color="auto" w:frame="1"/>
          <w:shd w:val="clear" w:color="auto" w:fill="EEEEEE"/>
        </w:rPr>
        <w:t>sudo yum install git-core</w:t>
      </w:r>
    </w:p>
    <w:p w14:paraId="7BFD0FC4" w14:textId="77777777" w:rsidR="00A574F9" w:rsidRPr="00613BB9" w:rsidRDefault="00A574F9" w:rsidP="00A574F9"/>
    <w:p w14:paraId="3652D5C7" w14:textId="77777777" w:rsidR="00A574F9" w:rsidRPr="00613BB9" w:rsidRDefault="00A574F9" w:rsidP="00A574F9">
      <w:pPr>
        <w:widowControl/>
        <w:shd w:val="clear" w:color="auto" w:fill="FFFFFF"/>
        <w:jc w:val="left"/>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Mac </w:t>
      </w:r>
      <w:r w:rsidRPr="00613BB9">
        <w:rPr>
          <w:rStyle w:val="a6"/>
          <w:rFonts w:ascii="inherit" w:hAnsi="inherit" w:cs="Helvetica"/>
          <w:sz w:val="30"/>
          <w:szCs w:val="30"/>
          <w:bdr w:val="none" w:sz="0" w:space="0" w:color="auto" w:frame="1"/>
        </w:rPr>
        <w:t>用户</w:t>
      </w:r>
    </w:p>
    <w:p w14:paraId="22E00BA3" w14:textId="77777777" w:rsidR="00A574F9" w:rsidRPr="00613BB9" w:rsidRDefault="00A574F9" w:rsidP="00A574F9">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如果在编译时可能会遇到问题，请先到</w:t>
      </w:r>
      <w:r w:rsidRPr="00613BB9">
        <w:rPr>
          <w:rFonts w:ascii="inherit" w:hAnsi="inherit" w:cs="Helvetica"/>
          <w:sz w:val="23"/>
          <w:szCs w:val="23"/>
        </w:rPr>
        <w:t xml:space="preserve"> App Store </w:t>
      </w:r>
      <w:r w:rsidRPr="00613BB9">
        <w:rPr>
          <w:rFonts w:ascii="inherit" w:hAnsi="inherit" w:cs="Helvetica"/>
          <w:sz w:val="23"/>
          <w:szCs w:val="23"/>
        </w:rPr>
        <w:t>安装</w:t>
      </w:r>
      <w:r w:rsidRPr="00613BB9">
        <w:rPr>
          <w:rFonts w:ascii="inherit" w:hAnsi="inherit" w:cs="Helvetica"/>
          <w:sz w:val="23"/>
          <w:szCs w:val="23"/>
        </w:rPr>
        <w:t xml:space="preserve"> Xcode</w:t>
      </w:r>
      <w:r w:rsidRPr="00613BB9">
        <w:rPr>
          <w:rFonts w:ascii="inherit" w:hAnsi="inherit" w:cs="Helvetica"/>
          <w:sz w:val="23"/>
          <w:szCs w:val="23"/>
        </w:rPr>
        <w:t>，</w:t>
      </w:r>
      <w:r w:rsidRPr="00613BB9">
        <w:rPr>
          <w:rFonts w:ascii="inherit" w:hAnsi="inherit" w:cs="Helvetica"/>
          <w:sz w:val="23"/>
          <w:szCs w:val="23"/>
        </w:rPr>
        <w:t xml:space="preserve">Xcode </w:t>
      </w:r>
      <w:r w:rsidRPr="00613BB9">
        <w:rPr>
          <w:rFonts w:ascii="inherit" w:hAnsi="inherit" w:cs="Helvetica"/>
          <w:sz w:val="23"/>
          <w:szCs w:val="23"/>
        </w:rPr>
        <w:t>完成后，启动并进入</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Preferences -&gt; Download -&gt; Command Line Tools -&gt; Install</w:t>
      </w:r>
      <w:r w:rsidRPr="00613BB9">
        <w:rPr>
          <w:rFonts w:ascii="inherit" w:hAnsi="inherit" w:cs="Helvetica"/>
          <w:sz w:val="23"/>
          <w:szCs w:val="23"/>
        </w:rPr>
        <w:t> </w:t>
      </w:r>
      <w:r w:rsidRPr="00613BB9">
        <w:rPr>
          <w:rFonts w:ascii="inherit" w:hAnsi="inherit" w:cs="Helvetica"/>
          <w:sz w:val="23"/>
          <w:szCs w:val="23"/>
        </w:rPr>
        <w:t>安装命令行工具。</w:t>
      </w:r>
    </w:p>
    <w:p w14:paraId="082B259D" w14:textId="77777777" w:rsidR="00A574F9" w:rsidRPr="00613BB9" w:rsidRDefault="00A574F9" w:rsidP="00A574F9">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Windows </w:t>
      </w:r>
      <w:r w:rsidRPr="00613BB9">
        <w:rPr>
          <w:rStyle w:val="a6"/>
          <w:rFonts w:ascii="inherit" w:hAnsi="inherit" w:cs="Helvetica"/>
          <w:sz w:val="30"/>
          <w:szCs w:val="30"/>
          <w:bdr w:val="none" w:sz="0" w:space="0" w:color="auto" w:frame="1"/>
        </w:rPr>
        <w:t>用户</w:t>
      </w:r>
    </w:p>
    <w:p w14:paraId="7A4EB0C1" w14:textId="77777777" w:rsidR="00A574F9" w:rsidRPr="00613BB9" w:rsidRDefault="00A574F9" w:rsidP="00A574F9">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对于中国大陆地区用户，可以前往</w:t>
      </w:r>
      <w:r w:rsidRPr="00613BB9">
        <w:rPr>
          <w:rFonts w:ascii="inherit" w:hAnsi="inherit" w:cs="Helvetica"/>
          <w:sz w:val="23"/>
          <w:szCs w:val="23"/>
        </w:rPr>
        <w:t> </w:t>
      </w:r>
      <w:hyperlink r:id="rId2039" w:tgtFrame="_blank" w:history="1">
        <w:r w:rsidRPr="00613BB9">
          <w:rPr>
            <w:rStyle w:val="a4"/>
            <w:rFonts w:ascii="inherit" w:hAnsi="inherit" w:cs="Helvetica"/>
            <w:color w:val="auto"/>
            <w:sz w:val="23"/>
            <w:szCs w:val="23"/>
            <w:bdr w:val="none" w:sz="0" w:space="0" w:color="auto" w:frame="1"/>
          </w:rPr>
          <w:t>淘宝</w:t>
        </w:r>
        <w:r w:rsidRPr="00613BB9">
          <w:rPr>
            <w:rStyle w:val="a4"/>
            <w:rFonts w:ascii="inherit" w:hAnsi="inherit" w:cs="Helvetica"/>
            <w:color w:val="auto"/>
            <w:sz w:val="23"/>
            <w:szCs w:val="23"/>
            <w:bdr w:val="none" w:sz="0" w:space="0" w:color="auto" w:frame="1"/>
          </w:rPr>
          <w:t xml:space="preserve"> Git for Windows </w:t>
        </w:r>
        <w:r w:rsidRPr="00613BB9">
          <w:rPr>
            <w:rStyle w:val="a4"/>
            <w:rFonts w:ascii="inherit" w:hAnsi="inherit" w:cs="Helvetica"/>
            <w:color w:val="auto"/>
            <w:sz w:val="23"/>
            <w:szCs w:val="23"/>
            <w:bdr w:val="none" w:sz="0" w:space="0" w:color="auto" w:frame="1"/>
          </w:rPr>
          <w:t>镜像</w:t>
        </w:r>
      </w:hyperlink>
      <w:r w:rsidRPr="00613BB9">
        <w:rPr>
          <w:rFonts w:ascii="inherit" w:hAnsi="inherit" w:cs="Helvetica"/>
          <w:sz w:val="23"/>
          <w:szCs w:val="23"/>
        </w:rPr>
        <w:t> </w:t>
      </w:r>
      <w:r w:rsidRPr="00613BB9">
        <w:rPr>
          <w:rFonts w:ascii="inherit" w:hAnsi="inherit" w:cs="Helvetica"/>
          <w:sz w:val="23"/>
          <w:szCs w:val="23"/>
        </w:rPr>
        <w:t>下载</w:t>
      </w:r>
      <w:r w:rsidRPr="00613BB9">
        <w:rPr>
          <w:rFonts w:ascii="inherit" w:hAnsi="inherit" w:cs="Helvetica"/>
          <w:sz w:val="23"/>
          <w:szCs w:val="23"/>
        </w:rPr>
        <w:t xml:space="preserve"> git </w:t>
      </w:r>
      <w:r w:rsidRPr="00613BB9">
        <w:rPr>
          <w:rFonts w:ascii="inherit" w:hAnsi="inherit" w:cs="Helvetica"/>
          <w:sz w:val="23"/>
          <w:szCs w:val="23"/>
        </w:rPr>
        <w:t>安装包。</w:t>
      </w:r>
    </w:p>
    <w:p w14:paraId="37DFC936" w14:textId="77777777" w:rsidR="00A574F9" w:rsidRPr="00613BB9" w:rsidRDefault="00A574F9" w:rsidP="00A574F9"/>
    <w:p w14:paraId="1F36E214" w14:textId="77777777" w:rsidR="00A574F9" w:rsidRPr="00613BB9" w:rsidRDefault="00A574F9" w:rsidP="00A574F9"/>
    <w:p w14:paraId="178BDB5B" w14:textId="77777777" w:rsidR="00A574F9" w:rsidRPr="00613BB9" w:rsidRDefault="00A574F9" w:rsidP="00A574F9">
      <w:pPr>
        <w:pStyle w:val="3"/>
        <w:rPr>
          <w:rFonts w:ascii="Helvetica" w:hAnsi="Helvetica" w:cs="Helvetica"/>
          <w:sz w:val="31"/>
          <w:szCs w:val="31"/>
        </w:rPr>
      </w:pPr>
      <w:bookmarkStart w:id="410" w:name="_Toc46395005"/>
      <w:r w:rsidRPr="00613BB9">
        <w:rPr>
          <w:rFonts w:ascii="Helvetica" w:hAnsi="Helvetica" w:cs="Helvetica"/>
          <w:sz w:val="31"/>
          <w:szCs w:val="31"/>
        </w:rPr>
        <w:t>安装</w:t>
      </w:r>
      <w:r w:rsidRPr="00613BB9">
        <w:rPr>
          <w:rFonts w:ascii="Helvetica" w:hAnsi="Helvetica" w:cs="Helvetica"/>
          <w:sz w:val="31"/>
          <w:szCs w:val="31"/>
        </w:rPr>
        <w:t xml:space="preserve"> Node.js</w:t>
      </w:r>
      <w:bookmarkEnd w:id="410"/>
    </w:p>
    <w:p w14:paraId="6B6AED79"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 xml:space="preserve">Node.js </w:t>
      </w:r>
      <w:r w:rsidRPr="00613BB9">
        <w:rPr>
          <w:rFonts w:ascii="Helvetica" w:hAnsi="Helvetica" w:cs="Helvetica"/>
          <w:sz w:val="23"/>
          <w:szCs w:val="23"/>
        </w:rPr>
        <w:t>为大多数平台提供了官方的</w:t>
      </w:r>
      <w:r w:rsidRPr="00613BB9">
        <w:rPr>
          <w:rFonts w:ascii="Helvetica" w:hAnsi="Helvetica" w:cs="Helvetica"/>
          <w:sz w:val="23"/>
          <w:szCs w:val="23"/>
        </w:rPr>
        <w:t> </w:t>
      </w:r>
      <w:hyperlink r:id="rId2040" w:tgtFrame="_blank" w:history="1">
        <w:r w:rsidRPr="00613BB9">
          <w:rPr>
            <w:rStyle w:val="a4"/>
            <w:rFonts w:ascii="inherit" w:hAnsi="inherit" w:cs="Helvetica"/>
            <w:color w:val="auto"/>
            <w:sz w:val="23"/>
            <w:szCs w:val="23"/>
            <w:bdr w:val="none" w:sz="0" w:space="0" w:color="auto" w:frame="1"/>
          </w:rPr>
          <w:t>安装程序</w:t>
        </w:r>
      </w:hyperlink>
      <w:r w:rsidRPr="00613BB9">
        <w:rPr>
          <w:rFonts w:ascii="Helvetica" w:hAnsi="Helvetica" w:cs="Helvetica"/>
          <w:sz w:val="23"/>
          <w:szCs w:val="23"/>
        </w:rPr>
        <w:t>。对于中国大陆地区用户，可以前往</w:t>
      </w:r>
      <w:r w:rsidRPr="00613BB9">
        <w:rPr>
          <w:rFonts w:ascii="Helvetica" w:hAnsi="Helvetica" w:cs="Helvetica"/>
          <w:sz w:val="23"/>
          <w:szCs w:val="23"/>
        </w:rPr>
        <w:t> </w:t>
      </w:r>
      <w:hyperlink r:id="rId2041" w:tgtFrame="_blank" w:history="1">
        <w:r w:rsidRPr="00613BB9">
          <w:rPr>
            <w:rStyle w:val="a4"/>
            <w:rFonts w:ascii="inherit" w:hAnsi="inherit" w:cs="Helvetica"/>
            <w:color w:val="auto"/>
            <w:sz w:val="23"/>
            <w:szCs w:val="23"/>
            <w:bdr w:val="none" w:sz="0" w:space="0" w:color="auto" w:frame="1"/>
          </w:rPr>
          <w:t>淘宝</w:t>
        </w:r>
        <w:r w:rsidRPr="00613BB9">
          <w:rPr>
            <w:rStyle w:val="a4"/>
            <w:rFonts w:ascii="inherit" w:hAnsi="inherit" w:cs="Helvetica"/>
            <w:color w:val="auto"/>
            <w:sz w:val="23"/>
            <w:szCs w:val="23"/>
            <w:bdr w:val="none" w:sz="0" w:space="0" w:color="auto" w:frame="1"/>
          </w:rPr>
          <w:t xml:space="preserve"> Node.js </w:t>
        </w:r>
        <w:r w:rsidRPr="00613BB9">
          <w:rPr>
            <w:rStyle w:val="a4"/>
            <w:rFonts w:ascii="inherit" w:hAnsi="inherit" w:cs="Helvetica"/>
            <w:color w:val="auto"/>
            <w:sz w:val="23"/>
            <w:szCs w:val="23"/>
            <w:bdr w:val="none" w:sz="0" w:space="0" w:color="auto" w:frame="1"/>
          </w:rPr>
          <w:t>镜像</w:t>
        </w:r>
      </w:hyperlink>
      <w:r w:rsidRPr="00613BB9">
        <w:rPr>
          <w:rFonts w:ascii="Helvetica" w:hAnsi="Helvetica" w:cs="Helvetica"/>
          <w:sz w:val="23"/>
          <w:szCs w:val="23"/>
        </w:rPr>
        <w:t> </w:t>
      </w:r>
      <w:r w:rsidRPr="00613BB9">
        <w:rPr>
          <w:rFonts w:ascii="Helvetica" w:hAnsi="Helvetica" w:cs="Helvetica"/>
          <w:sz w:val="23"/>
          <w:szCs w:val="23"/>
        </w:rPr>
        <w:t>下载。</w:t>
      </w:r>
    </w:p>
    <w:p w14:paraId="00253CBD"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其它的安装方法：</w:t>
      </w:r>
    </w:p>
    <w:p w14:paraId="2F97C2DA" w14:textId="77777777" w:rsidR="00A574F9" w:rsidRPr="00613BB9" w:rsidRDefault="00A574F9" w:rsidP="00907565">
      <w:pPr>
        <w:widowControl/>
        <w:numPr>
          <w:ilvl w:val="0"/>
          <w:numId w:val="128"/>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Windows</w:t>
      </w:r>
      <w:r w:rsidRPr="00613BB9">
        <w:rPr>
          <w:rFonts w:ascii="inherit" w:hAnsi="inherit" w:cs="Helvetica"/>
          <w:sz w:val="23"/>
          <w:szCs w:val="23"/>
        </w:rPr>
        <w:t>：通过</w:t>
      </w:r>
      <w:r w:rsidRPr="00613BB9">
        <w:rPr>
          <w:rFonts w:ascii="inherit" w:hAnsi="inherit" w:cs="Helvetica"/>
          <w:sz w:val="23"/>
          <w:szCs w:val="23"/>
        </w:rPr>
        <w:t> </w:t>
      </w:r>
      <w:hyperlink r:id="rId2042" w:tgtFrame="_blank" w:history="1">
        <w:r w:rsidRPr="00613BB9">
          <w:rPr>
            <w:rStyle w:val="a4"/>
            <w:rFonts w:ascii="inherit" w:hAnsi="inherit" w:cs="Helvetica"/>
            <w:color w:val="auto"/>
            <w:sz w:val="23"/>
            <w:szCs w:val="23"/>
            <w:bdr w:val="none" w:sz="0" w:space="0" w:color="auto" w:frame="1"/>
          </w:rPr>
          <w:t>nvs</w:t>
        </w:r>
      </w:hyperlink>
      <w:r w:rsidRPr="00613BB9">
        <w:rPr>
          <w:rFonts w:ascii="inherit" w:hAnsi="inherit" w:cs="Helvetica"/>
          <w:sz w:val="23"/>
          <w:szCs w:val="23"/>
        </w:rPr>
        <w:t>（推荐）或者</w:t>
      </w:r>
      <w:hyperlink r:id="rId2043" w:tgtFrame="_blank" w:history="1">
        <w:r w:rsidRPr="00613BB9">
          <w:rPr>
            <w:rStyle w:val="a4"/>
            <w:rFonts w:ascii="inherit" w:hAnsi="inherit" w:cs="Helvetica"/>
            <w:color w:val="auto"/>
            <w:sz w:val="23"/>
            <w:szCs w:val="23"/>
            <w:bdr w:val="none" w:sz="0" w:space="0" w:color="auto" w:frame="1"/>
          </w:rPr>
          <w:t>nvm</w:t>
        </w:r>
      </w:hyperlink>
      <w:r w:rsidRPr="00613BB9">
        <w:rPr>
          <w:rFonts w:ascii="inherit" w:hAnsi="inherit" w:cs="Helvetica"/>
          <w:sz w:val="23"/>
          <w:szCs w:val="23"/>
        </w:rPr>
        <w:t> </w:t>
      </w:r>
      <w:r w:rsidRPr="00613BB9">
        <w:rPr>
          <w:rFonts w:ascii="inherit" w:hAnsi="inherit" w:cs="Helvetica"/>
          <w:sz w:val="23"/>
          <w:szCs w:val="23"/>
        </w:rPr>
        <w:t>安装。</w:t>
      </w:r>
    </w:p>
    <w:p w14:paraId="6C1AF4C5" w14:textId="77777777" w:rsidR="00A574F9" w:rsidRPr="00613BB9" w:rsidRDefault="00A574F9" w:rsidP="00907565">
      <w:pPr>
        <w:widowControl/>
        <w:numPr>
          <w:ilvl w:val="0"/>
          <w:numId w:val="128"/>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Mac</w:t>
      </w:r>
      <w:r w:rsidRPr="00613BB9">
        <w:rPr>
          <w:rFonts w:ascii="inherit" w:hAnsi="inherit" w:cs="Helvetica"/>
          <w:sz w:val="23"/>
          <w:szCs w:val="23"/>
        </w:rPr>
        <w:t>：使用</w:t>
      </w:r>
      <w:r w:rsidRPr="00613BB9">
        <w:rPr>
          <w:rFonts w:ascii="inherit" w:hAnsi="inherit" w:cs="Helvetica"/>
          <w:sz w:val="23"/>
          <w:szCs w:val="23"/>
        </w:rPr>
        <w:t> </w:t>
      </w:r>
      <w:hyperlink r:id="rId2044" w:tgtFrame="_blank" w:history="1">
        <w:r w:rsidRPr="00613BB9">
          <w:rPr>
            <w:rStyle w:val="a4"/>
            <w:rFonts w:ascii="inherit" w:hAnsi="inherit" w:cs="Helvetica"/>
            <w:color w:val="auto"/>
            <w:sz w:val="23"/>
            <w:szCs w:val="23"/>
            <w:bdr w:val="none" w:sz="0" w:space="0" w:color="auto" w:frame="1"/>
          </w:rPr>
          <w:t>Homebrew</w:t>
        </w:r>
      </w:hyperlink>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hyperlink r:id="rId2045" w:tgtFrame="_blank" w:history="1">
        <w:r w:rsidRPr="00613BB9">
          <w:rPr>
            <w:rStyle w:val="a4"/>
            <w:rFonts w:ascii="inherit" w:hAnsi="inherit" w:cs="Helvetica"/>
            <w:color w:val="auto"/>
            <w:sz w:val="23"/>
            <w:szCs w:val="23"/>
            <w:bdr w:val="none" w:sz="0" w:space="0" w:color="auto" w:frame="1"/>
          </w:rPr>
          <w:t>MacPorts</w:t>
        </w:r>
      </w:hyperlink>
      <w:r w:rsidRPr="00613BB9">
        <w:rPr>
          <w:rFonts w:ascii="inherit" w:hAnsi="inherit" w:cs="Helvetica"/>
          <w:sz w:val="23"/>
          <w:szCs w:val="23"/>
        </w:rPr>
        <w:t> </w:t>
      </w:r>
      <w:r w:rsidRPr="00613BB9">
        <w:rPr>
          <w:rFonts w:ascii="inherit" w:hAnsi="inherit" w:cs="Helvetica"/>
          <w:sz w:val="23"/>
          <w:szCs w:val="23"/>
        </w:rPr>
        <w:t>安装。</w:t>
      </w:r>
    </w:p>
    <w:p w14:paraId="612D0E0B" w14:textId="77777777" w:rsidR="00A574F9" w:rsidRPr="00613BB9" w:rsidRDefault="00A574F9" w:rsidP="00907565">
      <w:pPr>
        <w:widowControl/>
        <w:numPr>
          <w:ilvl w:val="0"/>
          <w:numId w:val="128"/>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Linux</w:t>
      </w:r>
      <w:r w:rsidRPr="00613BB9">
        <w:rPr>
          <w:rFonts w:ascii="inherit" w:hAnsi="inherit" w:cs="Helvetica"/>
          <w:sz w:val="23"/>
          <w:szCs w:val="23"/>
        </w:rPr>
        <w:t>（</w:t>
      </w:r>
      <w:r w:rsidRPr="00613BB9">
        <w:rPr>
          <w:rFonts w:ascii="inherit" w:hAnsi="inherit" w:cs="Helvetica"/>
          <w:sz w:val="23"/>
          <w:szCs w:val="23"/>
        </w:rPr>
        <w:t>DEB/RPM-based</w:t>
      </w:r>
      <w:r w:rsidRPr="00613BB9">
        <w:rPr>
          <w:rFonts w:ascii="inherit" w:hAnsi="inherit" w:cs="Helvetica"/>
          <w:sz w:val="23"/>
          <w:szCs w:val="23"/>
        </w:rPr>
        <w:t>）：从</w:t>
      </w:r>
      <w:r w:rsidRPr="00613BB9">
        <w:rPr>
          <w:rFonts w:ascii="inherit" w:hAnsi="inherit" w:cs="Helvetica"/>
          <w:sz w:val="23"/>
          <w:szCs w:val="23"/>
        </w:rPr>
        <w:t> </w:t>
      </w:r>
      <w:hyperlink r:id="rId2046" w:tgtFrame="_blank" w:history="1">
        <w:r w:rsidRPr="00613BB9">
          <w:rPr>
            <w:rStyle w:val="a4"/>
            <w:rFonts w:ascii="inherit" w:hAnsi="inherit" w:cs="Helvetica"/>
            <w:color w:val="auto"/>
            <w:sz w:val="23"/>
            <w:szCs w:val="23"/>
            <w:bdr w:val="none" w:sz="0" w:space="0" w:color="auto" w:frame="1"/>
          </w:rPr>
          <w:t>NodeSource</w:t>
        </w:r>
      </w:hyperlink>
      <w:r w:rsidRPr="00613BB9">
        <w:rPr>
          <w:rFonts w:ascii="inherit" w:hAnsi="inherit" w:cs="Helvetica"/>
          <w:sz w:val="23"/>
          <w:szCs w:val="23"/>
        </w:rPr>
        <w:t> </w:t>
      </w:r>
      <w:r w:rsidRPr="00613BB9">
        <w:rPr>
          <w:rFonts w:ascii="inherit" w:hAnsi="inherit" w:cs="Helvetica"/>
          <w:sz w:val="23"/>
          <w:szCs w:val="23"/>
        </w:rPr>
        <w:t>安装。</w:t>
      </w:r>
    </w:p>
    <w:p w14:paraId="1880AC2B" w14:textId="77777777" w:rsidR="00A574F9" w:rsidRPr="00613BB9" w:rsidRDefault="00A574F9" w:rsidP="00907565">
      <w:pPr>
        <w:widowControl/>
        <w:numPr>
          <w:ilvl w:val="0"/>
          <w:numId w:val="128"/>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其它：使用相应的软件包管理器进行安装，可以参考由</w:t>
      </w:r>
      <w:r w:rsidRPr="00613BB9">
        <w:rPr>
          <w:rFonts w:ascii="inherit" w:hAnsi="inherit" w:cs="Helvetica"/>
          <w:sz w:val="23"/>
          <w:szCs w:val="23"/>
        </w:rPr>
        <w:t xml:space="preserve"> Node.js </w:t>
      </w:r>
      <w:r w:rsidRPr="00613BB9">
        <w:rPr>
          <w:rFonts w:ascii="inherit" w:hAnsi="inherit" w:cs="Helvetica"/>
          <w:sz w:val="23"/>
          <w:szCs w:val="23"/>
        </w:rPr>
        <w:t>提供的</w:t>
      </w:r>
      <w:r w:rsidRPr="00613BB9">
        <w:rPr>
          <w:rFonts w:ascii="inherit" w:hAnsi="inherit" w:cs="Helvetica"/>
          <w:sz w:val="23"/>
          <w:szCs w:val="23"/>
        </w:rPr>
        <w:t> </w:t>
      </w:r>
      <w:hyperlink r:id="rId2047" w:tgtFrame="_blank" w:history="1">
        <w:r w:rsidRPr="00613BB9">
          <w:rPr>
            <w:rStyle w:val="a4"/>
            <w:rFonts w:ascii="inherit" w:hAnsi="inherit" w:cs="Helvetica"/>
            <w:color w:val="auto"/>
            <w:sz w:val="23"/>
            <w:szCs w:val="23"/>
            <w:bdr w:val="none" w:sz="0" w:space="0" w:color="auto" w:frame="1"/>
          </w:rPr>
          <w:t>指导</w:t>
        </w:r>
      </w:hyperlink>
    </w:p>
    <w:p w14:paraId="1B599DE1"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对于</w:t>
      </w:r>
      <w:r w:rsidRPr="00613BB9">
        <w:rPr>
          <w:rFonts w:ascii="Helvetica" w:hAnsi="Helvetica" w:cs="Helvetica"/>
          <w:sz w:val="23"/>
          <w:szCs w:val="23"/>
        </w:rPr>
        <w:t xml:space="preserve"> Mac </w:t>
      </w:r>
      <w:r w:rsidRPr="00613BB9">
        <w:rPr>
          <w:rFonts w:ascii="Helvetica" w:hAnsi="Helvetica" w:cs="Helvetica"/>
          <w:sz w:val="23"/>
          <w:szCs w:val="23"/>
        </w:rPr>
        <w:t>和</w:t>
      </w:r>
      <w:r w:rsidRPr="00613BB9">
        <w:rPr>
          <w:rFonts w:ascii="Helvetica" w:hAnsi="Helvetica" w:cs="Helvetica"/>
          <w:sz w:val="23"/>
          <w:szCs w:val="23"/>
        </w:rPr>
        <w:t xml:space="preserve"> Linux </w:t>
      </w:r>
      <w:r w:rsidRPr="00613BB9">
        <w:rPr>
          <w:rFonts w:ascii="Helvetica" w:hAnsi="Helvetica" w:cs="Helvetica"/>
          <w:sz w:val="23"/>
          <w:szCs w:val="23"/>
        </w:rPr>
        <w:t>同样建议使用</w:t>
      </w:r>
      <w:r w:rsidRPr="00613BB9">
        <w:rPr>
          <w:rFonts w:ascii="Helvetica" w:hAnsi="Helvetica" w:cs="Helvetica"/>
          <w:sz w:val="23"/>
          <w:szCs w:val="23"/>
        </w:rPr>
        <w:t xml:space="preserve"> nvs </w:t>
      </w:r>
      <w:r w:rsidRPr="00613BB9">
        <w:rPr>
          <w:rFonts w:ascii="Helvetica" w:hAnsi="Helvetica" w:cs="Helvetica"/>
          <w:sz w:val="23"/>
          <w:szCs w:val="23"/>
        </w:rPr>
        <w:t>或者</w:t>
      </w:r>
      <w:r w:rsidRPr="00613BB9">
        <w:rPr>
          <w:rFonts w:ascii="Helvetica" w:hAnsi="Helvetica" w:cs="Helvetica"/>
          <w:sz w:val="23"/>
          <w:szCs w:val="23"/>
        </w:rPr>
        <w:t xml:space="preserve"> nvm</w:t>
      </w:r>
      <w:r w:rsidRPr="00613BB9">
        <w:rPr>
          <w:rFonts w:ascii="Helvetica" w:hAnsi="Helvetica" w:cs="Helvetica"/>
          <w:sz w:val="23"/>
          <w:szCs w:val="23"/>
        </w:rPr>
        <w:t>，以避免可能会出现的权限问题。</w:t>
      </w:r>
    </w:p>
    <w:p w14:paraId="580A7350" w14:textId="77777777" w:rsidR="00A574F9" w:rsidRPr="00613BB9" w:rsidRDefault="00A574F9" w:rsidP="00A574F9">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Windows </w:t>
      </w:r>
      <w:r w:rsidRPr="00613BB9">
        <w:rPr>
          <w:rStyle w:val="a6"/>
          <w:rFonts w:ascii="inherit" w:hAnsi="inherit" w:cs="Helvetica"/>
          <w:sz w:val="30"/>
          <w:szCs w:val="30"/>
          <w:bdr w:val="none" w:sz="0" w:space="0" w:color="auto" w:frame="1"/>
        </w:rPr>
        <w:t>用户</w:t>
      </w:r>
    </w:p>
    <w:p w14:paraId="23F6B535" w14:textId="77777777" w:rsidR="00A574F9" w:rsidRPr="00613BB9" w:rsidRDefault="00A574F9" w:rsidP="00A574F9">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使用</w:t>
      </w:r>
      <w:r w:rsidRPr="00613BB9">
        <w:rPr>
          <w:rFonts w:ascii="inherit" w:hAnsi="inherit" w:cs="Helvetica"/>
          <w:sz w:val="23"/>
          <w:szCs w:val="23"/>
        </w:rPr>
        <w:t xml:space="preserve"> Node.js </w:t>
      </w:r>
      <w:r w:rsidRPr="00613BB9">
        <w:rPr>
          <w:rFonts w:ascii="inherit" w:hAnsi="inherit" w:cs="Helvetica"/>
          <w:sz w:val="23"/>
          <w:szCs w:val="23"/>
        </w:rPr>
        <w:t>官方安装程序时，请确保勾选</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Add to PATH</w:t>
      </w:r>
      <w:r w:rsidRPr="00613BB9">
        <w:rPr>
          <w:rFonts w:ascii="inherit" w:hAnsi="inherit" w:cs="Helvetica"/>
          <w:sz w:val="23"/>
          <w:szCs w:val="23"/>
        </w:rPr>
        <w:t> </w:t>
      </w:r>
      <w:r w:rsidRPr="00613BB9">
        <w:rPr>
          <w:rFonts w:ascii="inherit" w:hAnsi="inherit" w:cs="Helvetica"/>
          <w:sz w:val="23"/>
          <w:szCs w:val="23"/>
        </w:rPr>
        <w:t>选项（默认已勾选）</w:t>
      </w:r>
    </w:p>
    <w:p w14:paraId="4A92705F" w14:textId="77777777" w:rsidR="00A574F9" w:rsidRPr="00613BB9" w:rsidRDefault="00A574F9" w:rsidP="00A574F9">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For Mac / Linux </w:t>
      </w:r>
      <w:r w:rsidRPr="00613BB9">
        <w:rPr>
          <w:rStyle w:val="a6"/>
          <w:rFonts w:ascii="inherit" w:hAnsi="inherit" w:cs="Helvetica"/>
          <w:sz w:val="30"/>
          <w:szCs w:val="30"/>
          <w:bdr w:val="none" w:sz="0" w:space="0" w:color="auto" w:frame="1"/>
        </w:rPr>
        <w:t>用户</w:t>
      </w:r>
    </w:p>
    <w:p w14:paraId="6EEDB63D" w14:textId="77777777" w:rsidR="00A574F9" w:rsidRPr="00613BB9" w:rsidRDefault="00A574F9" w:rsidP="00A574F9">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如果在尝试安装</w:t>
      </w:r>
      <w:r w:rsidRPr="00613BB9">
        <w:rPr>
          <w:rFonts w:ascii="inherit" w:hAnsi="inherit" w:cs="Helvetica"/>
          <w:sz w:val="23"/>
          <w:szCs w:val="23"/>
        </w:rPr>
        <w:t xml:space="preserve"> Hexo </w:t>
      </w:r>
      <w:r w:rsidRPr="00613BB9">
        <w:rPr>
          <w:rFonts w:ascii="inherit" w:hAnsi="inherit" w:cs="Helvetica"/>
          <w:sz w:val="23"/>
          <w:szCs w:val="23"/>
        </w:rPr>
        <w:t>的过程中出现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EACCES</w:t>
      </w:r>
      <w:r w:rsidRPr="00613BB9">
        <w:rPr>
          <w:rFonts w:ascii="inherit" w:hAnsi="inherit" w:cs="Helvetica"/>
          <w:sz w:val="23"/>
          <w:szCs w:val="23"/>
        </w:rPr>
        <w:t> </w:t>
      </w:r>
      <w:r w:rsidRPr="00613BB9">
        <w:rPr>
          <w:rFonts w:ascii="inherit" w:hAnsi="inherit" w:cs="Helvetica"/>
          <w:sz w:val="23"/>
          <w:szCs w:val="23"/>
        </w:rPr>
        <w:t>权限错误，请遵循</w:t>
      </w:r>
      <w:r w:rsidRPr="00613BB9">
        <w:rPr>
          <w:rFonts w:ascii="inherit" w:hAnsi="inherit" w:cs="Helvetica"/>
          <w:sz w:val="23"/>
          <w:szCs w:val="23"/>
        </w:rPr>
        <w:t> </w:t>
      </w:r>
      <w:hyperlink r:id="rId2048" w:tgtFrame="_blank" w:history="1">
        <w:r w:rsidRPr="00613BB9">
          <w:rPr>
            <w:rStyle w:val="a4"/>
            <w:rFonts w:ascii="inherit" w:hAnsi="inherit" w:cs="Helvetica"/>
            <w:color w:val="auto"/>
            <w:sz w:val="23"/>
            <w:szCs w:val="23"/>
            <w:bdr w:val="none" w:sz="0" w:space="0" w:color="auto" w:frame="1"/>
          </w:rPr>
          <w:t>由</w:t>
        </w:r>
        <w:r w:rsidRPr="00613BB9">
          <w:rPr>
            <w:rStyle w:val="a4"/>
            <w:rFonts w:ascii="inherit" w:hAnsi="inherit" w:cs="Helvetica"/>
            <w:color w:val="auto"/>
            <w:sz w:val="23"/>
            <w:szCs w:val="23"/>
            <w:bdr w:val="none" w:sz="0" w:space="0" w:color="auto" w:frame="1"/>
          </w:rPr>
          <w:t xml:space="preserve"> npmjs </w:t>
        </w:r>
        <w:r w:rsidRPr="00613BB9">
          <w:rPr>
            <w:rStyle w:val="a4"/>
            <w:rFonts w:ascii="inherit" w:hAnsi="inherit" w:cs="Helvetica"/>
            <w:color w:val="auto"/>
            <w:sz w:val="23"/>
            <w:szCs w:val="23"/>
            <w:bdr w:val="none" w:sz="0" w:space="0" w:color="auto" w:frame="1"/>
          </w:rPr>
          <w:t>发布的指导</w:t>
        </w:r>
      </w:hyperlink>
      <w:r w:rsidRPr="00613BB9">
        <w:rPr>
          <w:rFonts w:ascii="inherit" w:hAnsi="inherit" w:cs="Helvetica"/>
          <w:sz w:val="23"/>
          <w:szCs w:val="23"/>
        </w:rPr>
        <w:t> </w:t>
      </w:r>
      <w:r w:rsidRPr="00613BB9">
        <w:rPr>
          <w:rFonts w:ascii="inherit" w:hAnsi="inherit" w:cs="Helvetica"/>
          <w:sz w:val="23"/>
          <w:szCs w:val="23"/>
        </w:rPr>
        <w:t>修复该问题。强烈建议</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不要</w:t>
      </w:r>
      <w:r w:rsidRPr="00613BB9">
        <w:rPr>
          <w:rFonts w:ascii="inherit" w:hAnsi="inherit" w:cs="Helvetica"/>
          <w:sz w:val="23"/>
          <w:szCs w:val="23"/>
        </w:rPr>
        <w:t> </w:t>
      </w:r>
      <w:r w:rsidRPr="00613BB9">
        <w:rPr>
          <w:rFonts w:ascii="inherit" w:hAnsi="inherit" w:cs="Helvetica"/>
          <w:sz w:val="23"/>
          <w:szCs w:val="23"/>
        </w:rPr>
        <w:t>使用</w:t>
      </w:r>
      <w:r w:rsidRPr="00613BB9">
        <w:rPr>
          <w:rFonts w:ascii="inherit" w:hAnsi="inherit" w:cs="Helvetica"/>
          <w:sz w:val="23"/>
          <w:szCs w:val="23"/>
        </w:rPr>
        <w:t xml:space="preserve"> root</w:t>
      </w:r>
      <w:r w:rsidRPr="00613BB9">
        <w:rPr>
          <w:rFonts w:ascii="inherit" w:hAnsi="inherit" w:cs="Helvetica"/>
          <w:sz w:val="23"/>
          <w:szCs w:val="23"/>
        </w:rPr>
        <w:t>、</w:t>
      </w:r>
      <w:r w:rsidRPr="00613BB9">
        <w:rPr>
          <w:rFonts w:ascii="inherit" w:hAnsi="inherit" w:cs="Helvetica"/>
          <w:sz w:val="23"/>
          <w:szCs w:val="23"/>
        </w:rPr>
        <w:t xml:space="preserve">sudo </w:t>
      </w:r>
      <w:r w:rsidRPr="00613BB9">
        <w:rPr>
          <w:rFonts w:ascii="inherit" w:hAnsi="inherit" w:cs="Helvetica"/>
          <w:sz w:val="23"/>
          <w:szCs w:val="23"/>
        </w:rPr>
        <w:t>等方法覆盖权限</w:t>
      </w:r>
    </w:p>
    <w:p w14:paraId="3075382C" w14:textId="77777777" w:rsidR="00A574F9" w:rsidRPr="00613BB9" w:rsidRDefault="00A574F9" w:rsidP="00A574F9"/>
    <w:p w14:paraId="1BF8CD1F" w14:textId="77777777" w:rsidR="00A574F9" w:rsidRPr="00613BB9" w:rsidRDefault="00A574F9" w:rsidP="00A574F9"/>
    <w:p w14:paraId="32E1EFA3" w14:textId="77777777" w:rsidR="00A574F9" w:rsidRPr="00613BB9" w:rsidRDefault="00A574F9" w:rsidP="00A574F9">
      <w:pPr>
        <w:pStyle w:val="3"/>
        <w:rPr>
          <w:rFonts w:ascii="Helvetica" w:hAnsi="Helvetica" w:cs="Helvetica"/>
          <w:sz w:val="31"/>
          <w:szCs w:val="31"/>
        </w:rPr>
      </w:pPr>
      <w:bookmarkStart w:id="411" w:name="_Toc46395006"/>
      <w:r w:rsidRPr="00613BB9">
        <w:rPr>
          <w:rFonts w:ascii="Helvetica" w:hAnsi="Helvetica" w:cs="Helvetica"/>
          <w:sz w:val="31"/>
          <w:szCs w:val="31"/>
        </w:rPr>
        <w:t>安装</w:t>
      </w:r>
      <w:r w:rsidRPr="00613BB9">
        <w:rPr>
          <w:rFonts w:ascii="Helvetica" w:hAnsi="Helvetica" w:cs="Helvetica"/>
          <w:sz w:val="31"/>
          <w:szCs w:val="31"/>
        </w:rPr>
        <w:t xml:space="preserve"> Hexo</w:t>
      </w:r>
      <w:bookmarkEnd w:id="411"/>
    </w:p>
    <w:p w14:paraId="20B2FDBC" w14:textId="77777777" w:rsidR="00A574F9" w:rsidRPr="00613BB9" w:rsidRDefault="00A574F9" w:rsidP="00A574F9">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所有必备的应用程序安装完成后，即可使用</w:t>
      </w:r>
      <w:r w:rsidRPr="00613BB9">
        <w:rPr>
          <w:rFonts w:ascii="Helvetica" w:eastAsia="宋体" w:hAnsi="Helvetica" w:cs="Helvetica"/>
          <w:kern w:val="0"/>
          <w:sz w:val="23"/>
          <w:szCs w:val="23"/>
        </w:rPr>
        <w:t xml:space="preserve"> npm </w:t>
      </w:r>
      <w:r w:rsidRPr="00613BB9">
        <w:rPr>
          <w:rFonts w:ascii="Helvetica" w:eastAsia="宋体" w:hAnsi="Helvetica" w:cs="Helvetica"/>
          <w:kern w:val="0"/>
          <w:sz w:val="23"/>
          <w:szCs w:val="23"/>
        </w:rPr>
        <w:t>安装</w:t>
      </w:r>
      <w:r w:rsidRPr="00613BB9">
        <w:rPr>
          <w:rFonts w:ascii="Helvetica" w:eastAsia="宋体" w:hAnsi="Helvetica" w:cs="Helvetica"/>
          <w:kern w:val="0"/>
          <w:sz w:val="23"/>
          <w:szCs w:val="23"/>
        </w:rPr>
        <w:t xml:space="preserve"> Hexo</w:t>
      </w:r>
      <w:r w:rsidRPr="00613BB9">
        <w:rPr>
          <w:rFonts w:ascii="Helvetica" w:eastAsia="宋体" w:hAnsi="Helvetica" w:cs="Helvetica"/>
          <w:kern w:val="0"/>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196"/>
      </w:tblGrid>
      <w:tr w:rsidR="00A574F9" w:rsidRPr="00613BB9" w14:paraId="1F29FD33" w14:textId="77777777" w:rsidTr="00170578">
        <w:trPr>
          <w:tblCellSpacing w:w="15" w:type="dxa"/>
        </w:trPr>
        <w:tc>
          <w:tcPr>
            <w:tcW w:w="0" w:type="auto"/>
            <w:tcBorders>
              <w:top w:val="nil"/>
              <w:left w:val="nil"/>
              <w:bottom w:val="nil"/>
              <w:right w:val="nil"/>
            </w:tcBorders>
            <w:vAlign w:val="center"/>
            <w:hideMark/>
          </w:tcPr>
          <w:p w14:paraId="0DBCCDA5" w14:textId="77777777" w:rsidR="00A574F9" w:rsidRPr="00613BB9" w:rsidRDefault="00A574F9" w:rsidP="001705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 npm install -g hexo-cli</w:t>
            </w:r>
          </w:p>
        </w:tc>
      </w:tr>
    </w:tbl>
    <w:p w14:paraId="28E3413B" w14:textId="77777777" w:rsidR="00A574F9" w:rsidRPr="00613BB9" w:rsidRDefault="00A574F9" w:rsidP="00A574F9">
      <w:pPr>
        <w:pStyle w:val="3"/>
        <w:rPr>
          <w:rFonts w:ascii="Helvetica" w:hAnsi="Helvetica" w:cs="Helvetica"/>
          <w:sz w:val="31"/>
          <w:szCs w:val="31"/>
        </w:rPr>
      </w:pPr>
      <w:bookmarkStart w:id="412" w:name="_Toc46395007"/>
      <w:r w:rsidRPr="00613BB9">
        <w:rPr>
          <w:rFonts w:ascii="Helvetica" w:hAnsi="Helvetica" w:cs="Helvetica"/>
          <w:sz w:val="31"/>
          <w:szCs w:val="31"/>
        </w:rPr>
        <w:lastRenderedPageBreak/>
        <w:t>进阶安装和使用</w:t>
      </w:r>
      <w:bookmarkEnd w:id="412"/>
    </w:p>
    <w:p w14:paraId="314A34A6" w14:textId="77777777" w:rsidR="00A574F9" w:rsidRPr="00613BB9" w:rsidRDefault="00A574F9" w:rsidP="00A574F9">
      <w:pPr>
        <w:widowControl/>
        <w:shd w:val="clear" w:color="auto" w:fill="FFFFFF"/>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对于熟悉</w:t>
      </w:r>
      <w:r w:rsidRPr="00613BB9">
        <w:rPr>
          <w:rFonts w:ascii="Helvetica" w:eastAsia="宋体" w:hAnsi="Helvetica" w:cs="Helvetica"/>
          <w:kern w:val="0"/>
          <w:sz w:val="23"/>
          <w:szCs w:val="23"/>
        </w:rPr>
        <w:t xml:space="preserve"> npm </w:t>
      </w:r>
      <w:r w:rsidRPr="00613BB9">
        <w:rPr>
          <w:rFonts w:ascii="Helvetica" w:eastAsia="宋体" w:hAnsi="Helvetica" w:cs="Helvetica"/>
          <w:kern w:val="0"/>
          <w:sz w:val="23"/>
          <w:szCs w:val="23"/>
        </w:rPr>
        <w:t>的进阶用户，可以仅局部安装</w:t>
      </w:r>
      <w:r w:rsidRPr="00613BB9">
        <w:rPr>
          <w:rFonts w:ascii="Helvetica" w:eastAsia="宋体" w:hAnsi="Helvetica" w:cs="Helvetica"/>
          <w:kern w:val="0"/>
          <w:sz w:val="23"/>
          <w:szCs w:val="23"/>
        </w:rPr>
        <w:t> </w:t>
      </w:r>
      <w:r w:rsidRPr="00613BB9">
        <w:rPr>
          <w:rFonts w:ascii="Source Code Pro" w:eastAsia="宋体" w:hAnsi="Source Code Pro" w:cs="宋体"/>
          <w:kern w:val="0"/>
          <w:sz w:val="22"/>
          <w:bdr w:val="none" w:sz="0" w:space="0" w:color="auto" w:frame="1"/>
          <w:shd w:val="clear" w:color="auto" w:fill="EEEEEE"/>
        </w:rPr>
        <w:t>hexo</w:t>
      </w:r>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包。</w:t>
      </w:r>
    </w:p>
    <w:tbl>
      <w:tblPr>
        <w:tblW w:w="0" w:type="auto"/>
        <w:tblCellSpacing w:w="15" w:type="dxa"/>
        <w:tblCellMar>
          <w:left w:w="0" w:type="dxa"/>
          <w:right w:w="0" w:type="dxa"/>
        </w:tblCellMar>
        <w:tblLook w:val="04A0" w:firstRow="1" w:lastRow="0" w:firstColumn="1" w:lastColumn="0" w:noHBand="0" w:noVBand="1"/>
      </w:tblPr>
      <w:tblGrid>
        <w:gridCol w:w="1699"/>
      </w:tblGrid>
      <w:tr w:rsidR="00A574F9" w:rsidRPr="00613BB9" w14:paraId="571E393A" w14:textId="77777777" w:rsidTr="00170578">
        <w:trPr>
          <w:tblCellSpacing w:w="15" w:type="dxa"/>
        </w:trPr>
        <w:tc>
          <w:tcPr>
            <w:tcW w:w="0" w:type="auto"/>
            <w:tcBorders>
              <w:top w:val="nil"/>
              <w:left w:val="nil"/>
              <w:bottom w:val="nil"/>
              <w:right w:val="nil"/>
            </w:tcBorders>
            <w:vAlign w:val="center"/>
            <w:hideMark/>
          </w:tcPr>
          <w:p w14:paraId="06D29156" w14:textId="77777777" w:rsidR="00A574F9" w:rsidRPr="00613BB9" w:rsidRDefault="00A574F9" w:rsidP="001705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 npm install hexo</w:t>
            </w:r>
          </w:p>
        </w:tc>
      </w:tr>
    </w:tbl>
    <w:p w14:paraId="3D864D9F" w14:textId="77777777" w:rsidR="00A574F9" w:rsidRPr="00613BB9" w:rsidRDefault="00A574F9" w:rsidP="00A574F9">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安装以后，可以使用以下两种方式执行</w:t>
      </w:r>
      <w:r w:rsidRPr="00613BB9">
        <w:rPr>
          <w:rFonts w:ascii="Helvetica" w:eastAsia="宋体" w:hAnsi="Helvetica" w:cs="Helvetica"/>
          <w:kern w:val="0"/>
          <w:sz w:val="23"/>
          <w:szCs w:val="23"/>
        </w:rPr>
        <w:t xml:space="preserve"> Hexo</w:t>
      </w:r>
      <w:r w:rsidRPr="00613BB9">
        <w:rPr>
          <w:rFonts w:ascii="Helvetica" w:eastAsia="宋体" w:hAnsi="Helvetica" w:cs="Helvetica"/>
          <w:kern w:val="0"/>
          <w:sz w:val="23"/>
          <w:szCs w:val="23"/>
        </w:rPr>
        <w:t>：</w:t>
      </w:r>
    </w:p>
    <w:p w14:paraId="645CA7A6" w14:textId="77777777" w:rsidR="00A574F9" w:rsidRPr="00613BB9" w:rsidRDefault="00A574F9" w:rsidP="00907565">
      <w:pPr>
        <w:widowControl/>
        <w:numPr>
          <w:ilvl w:val="0"/>
          <w:numId w:val="129"/>
        </w:numPr>
        <w:shd w:val="clear" w:color="auto" w:fill="FFFFFF"/>
        <w:ind w:left="300"/>
        <w:jc w:val="left"/>
        <w:textAlignment w:val="baseline"/>
        <w:rPr>
          <w:rFonts w:ascii="inherit" w:eastAsia="宋体" w:hAnsi="inherit" w:cs="Helvetica" w:hint="eastAsia"/>
          <w:kern w:val="0"/>
          <w:sz w:val="23"/>
          <w:szCs w:val="23"/>
        </w:rPr>
      </w:pPr>
      <w:r w:rsidRPr="00613BB9">
        <w:rPr>
          <w:rFonts w:ascii="Source Code Pro" w:eastAsia="宋体" w:hAnsi="Source Code Pro" w:cs="宋体"/>
          <w:kern w:val="0"/>
          <w:sz w:val="22"/>
          <w:bdr w:val="none" w:sz="0" w:space="0" w:color="auto" w:frame="1"/>
          <w:shd w:val="clear" w:color="auto" w:fill="EEEEEE"/>
        </w:rPr>
        <w:t>npx hexo &lt;command&gt;</w:t>
      </w:r>
    </w:p>
    <w:p w14:paraId="519871CE" w14:textId="77777777" w:rsidR="00A574F9" w:rsidRPr="00613BB9" w:rsidRDefault="00A574F9" w:rsidP="00907565">
      <w:pPr>
        <w:widowControl/>
        <w:numPr>
          <w:ilvl w:val="0"/>
          <w:numId w:val="129"/>
        </w:numPr>
        <w:shd w:val="clear" w:color="auto" w:fill="FFFFFF"/>
        <w:ind w:left="300"/>
        <w:jc w:val="left"/>
        <w:textAlignment w:val="baseline"/>
        <w:rPr>
          <w:rFonts w:ascii="inherit" w:eastAsia="宋体" w:hAnsi="inherit" w:cs="Helvetica" w:hint="eastAsia"/>
          <w:kern w:val="0"/>
          <w:sz w:val="23"/>
          <w:szCs w:val="23"/>
        </w:rPr>
      </w:pPr>
      <w:r w:rsidRPr="00613BB9">
        <w:rPr>
          <w:rFonts w:ascii="inherit" w:eastAsia="宋体" w:hAnsi="inherit" w:cs="Helvetica"/>
          <w:kern w:val="0"/>
          <w:sz w:val="23"/>
          <w:szCs w:val="23"/>
        </w:rPr>
        <w:t>将</w:t>
      </w:r>
      <w:r w:rsidRPr="00613BB9">
        <w:rPr>
          <w:rFonts w:ascii="inherit" w:eastAsia="宋体" w:hAnsi="inherit" w:cs="Helvetica"/>
          <w:kern w:val="0"/>
          <w:sz w:val="23"/>
          <w:szCs w:val="23"/>
        </w:rPr>
        <w:t xml:space="preserve"> Hexo </w:t>
      </w:r>
      <w:r w:rsidRPr="00613BB9">
        <w:rPr>
          <w:rFonts w:ascii="inherit" w:eastAsia="宋体" w:hAnsi="inherit" w:cs="Helvetica"/>
          <w:kern w:val="0"/>
          <w:sz w:val="23"/>
          <w:szCs w:val="23"/>
        </w:rPr>
        <w:t>所在的目录下的</w:t>
      </w:r>
      <w:r w:rsidRPr="00613BB9">
        <w:rPr>
          <w:rFonts w:ascii="inherit" w:eastAsia="宋体" w:hAnsi="inherit" w:cs="Helvetica"/>
          <w:kern w:val="0"/>
          <w:sz w:val="23"/>
          <w:szCs w:val="23"/>
        </w:rPr>
        <w:t> </w:t>
      </w:r>
      <w:r w:rsidRPr="00613BB9">
        <w:rPr>
          <w:rFonts w:ascii="Source Code Pro" w:eastAsia="宋体" w:hAnsi="Source Code Pro" w:cs="宋体"/>
          <w:kern w:val="0"/>
          <w:sz w:val="22"/>
          <w:bdr w:val="none" w:sz="0" w:space="0" w:color="auto" w:frame="1"/>
          <w:shd w:val="clear" w:color="auto" w:fill="EEEEEE"/>
        </w:rPr>
        <w:t>node_modules</w:t>
      </w:r>
      <w:r w:rsidRPr="00613BB9">
        <w:rPr>
          <w:rFonts w:ascii="inherit" w:eastAsia="宋体" w:hAnsi="inherit" w:cs="Helvetica"/>
          <w:kern w:val="0"/>
          <w:sz w:val="23"/>
          <w:szCs w:val="23"/>
        </w:rPr>
        <w:t> </w:t>
      </w:r>
      <w:r w:rsidRPr="00613BB9">
        <w:rPr>
          <w:rFonts w:ascii="inherit" w:eastAsia="宋体" w:hAnsi="inherit" w:cs="Helvetica"/>
          <w:kern w:val="0"/>
          <w:sz w:val="23"/>
          <w:szCs w:val="23"/>
        </w:rPr>
        <w:t>添加到环境变量之中即可直接使用</w:t>
      </w:r>
      <w:r w:rsidRPr="00613BB9">
        <w:rPr>
          <w:rFonts w:ascii="inherit" w:eastAsia="宋体" w:hAnsi="inherit" w:cs="Helvetica"/>
          <w:kern w:val="0"/>
          <w:sz w:val="23"/>
          <w:szCs w:val="23"/>
        </w:rPr>
        <w:t> </w:t>
      </w:r>
      <w:r w:rsidRPr="00613BB9">
        <w:rPr>
          <w:rFonts w:ascii="Source Code Pro" w:eastAsia="宋体" w:hAnsi="Source Code Pro" w:cs="宋体"/>
          <w:kern w:val="0"/>
          <w:sz w:val="22"/>
          <w:bdr w:val="none" w:sz="0" w:space="0" w:color="auto" w:frame="1"/>
          <w:shd w:val="clear" w:color="auto" w:fill="EEEEEE"/>
        </w:rPr>
        <w:t>hexo &lt;command&gt;</w:t>
      </w:r>
      <w:r w:rsidRPr="00613BB9">
        <w:rPr>
          <w:rFonts w:ascii="inherit" w:eastAsia="宋体" w:hAnsi="inherit" w:cs="Helvetica"/>
          <w:kern w:val="0"/>
          <w:sz w:val="23"/>
          <w:szCs w:val="23"/>
        </w:rPr>
        <w:t>：</w:t>
      </w:r>
    </w:p>
    <w:tbl>
      <w:tblPr>
        <w:tblW w:w="0" w:type="auto"/>
        <w:tblCellSpacing w:w="15" w:type="dxa"/>
        <w:tblInd w:w="300" w:type="dxa"/>
        <w:tblCellMar>
          <w:left w:w="0" w:type="dxa"/>
          <w:right w:w="0" w:type="dxa"/>
        </w:tblCellMar>
        <w:tblLook w:val="04A0" w:firstRow="1" w:lastRow="0" w:firstColumn="1" w:lastColumn="0" w:noHBand="0" w:noVBand="1"/>
      </w:tblPr>
      <w:tblGrid>
        <w:gridCol w:w="5202"/>
      </w:tblGrid>
      <w:tr w:rsidR="00A574F9" w:rsidRPr="00613BB9" w14:paraId="653F2F72" w14:textId="77777777" w:rsidTr="00170578">
        <w:trPr>
          <w:tblCellSpacing w:w="15" w:type="dxa"/>
        </w:trPr>
        <w:tc>
          <w:tcPr>
            <w:tcW w:w="0" w:type="auto"/>
            <w:tcBorders>
              <w:top w:val="nil"/>
              <w:left w:val="nil"/>
              <w:bottom w:val="nil"/>
              <w:right w:val="nil"/>
            </w:tcBorders>
            <w:vAlign w:val="center"/>
            <w:hideMark/>
          </w:tcPr>
          <w:p w14:paraId="6052D841" w14:textId="77777777" w:rsidR="00A574F9" w:rsidRPr="00613BB9" w:rsidRDefault="00A574F9" w:rsidP="001705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echo 'PATH="$PATH:./node_modules/.bin"' &gt;&gt; ~/.profile</w:t>
            </w:r>
          </w:p>
        </w:tc>
      </w:tr>
    </w:tbl>
    <w:p w14:paraId="440C0F97" w14:textId="77777777" w:rsidR="00A574F9" w:rsidRPr="00613BB9" w:rsidRDefault="00A574F9" w:rsidP="00A574F9"/>
    <w:p w14:paraId="1DBEF244" w14:textId="77777777" w:rsidR="00A574F9" w:rsidRPr="00613BB9" w:rsidRDefault="00A574F9" w:rsidP="00A574F9"/>
    <w:p w14:paraId="4160EF72" w14:textId="77777777" w:rsidR="00A574F9" w:rsidRPr="00613BB9" w:rsidRDefault="00A574F9" w:rsidP="00A574F9"/>
    <w:p w14:paraId="3ECED2F6" w14:textId="77777777" w:rsidR="00A574F9" w:rsidRPr="00613BB9" w:rsidRDefault="00A574F9" w:rsidP="00170578">
      <w:pPr>
        <w:pStyle w:val="2"/>
        <w:rPr>
          <w:rFonts w:ascii="Helvetica" w:hAnsi="Helvetica" w:cs="Helvetica"/>
          <w:b w:val="0"/>
          <w:bCs w:val="0"/>
          <w:sz w:val="54"/>
          <w:szCs w:val="54"/>
        </w:rPr>
      </w:pPr>
      <w:bookmarkStart w:id="413" w:name="_Toc46395008"/>
      <w:r w:rsidRPr="00613BB9">
        <w:rPr>
          <w:rFonts w:ascii="Helvetica" w:hAnsi="Helvetica" w:cs="Helvetica"/>
          <w:b w:val="0"/>
          <w:bCs w:val="0"/>
          <w:sz w:val="54"/>
          <w:szCs w:val="54"/>
        </w:rPr>
        <w:t>建站</w:t>
      </w:r>
      <w:bookmarkEnd w:id="413"/>
    </w:p>
    <w:p w14:paraId="1F800C73" w14:textId="77777777" w:rsidR="00A574F9" w:rsidRPr="00613BB9" w:rsidRDefault="00A574F9" w:rsidP="00170578">
      <w:pPr>
        <w:rPr>
          <w:b/>
          <w:bCs/>
        </w:rPr>
      </w:pPr>
    </w:p>
    <w:p w14:paraId="0E6A4C88"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安装</w:t>
      </w:r>
      <w:r w:rsidRPr="00613BB9">
        <w:rPr>
          <w:rFonts w:ascii="Helvetica" w:hAnsi="Helvetica" w:cs="Helvetica"/>
          <w:sz w:val="23"/>
          <w:szCs w:val="23"/>
        </w:rPr>
        <w:t xml:space="preserve"> Hexo </w:t>
      </w:r>
      <w:r w:rsidRPr="00613BB9">
        <w:rPr>
          <w:rFonts w:ascii="Helvetica" w:hAnsi="Helvetica" w:cs="Helvetica"/>
          <w:sz w:val="23"/>
          <w:szCs w:val="23"/>
        </w:rPr>
        <w:t>完成后，请执行下列命令，</w:t>
      </w:r>
      <w:r w:rsidRPr="00613BB9">
        <w:rPr>
          <w:rFonts w:ascii="Helvetica" w:hAnsi="Helvetica" w:cs="Helvetica"/>
          <w:sz w:val="23"/>
          <w:szCs w:val="23"/>
        </w:rPr>
        <w:t xml:space="preserve">Hexo </w:t>
      </w:r>
      <w:r w:rsidRPr="00613BB9">
        <w:rPr>
          <w:rFonts w:ascii="Helvetica" w:hAnsi="Helvetica" w:cs="Helvetica"/>
          <w:sz w:val="23"/>
          <w:szCs w:val="23"/>
        </w:rPr>
        <w:t>将会在指定文件夹中新建所需要的文件。</w:t>
      </w:r>
    </w:p>
    <w:tbl>
      <w:tblPr>
        <w:tblW w:w="0" w:type="auto"/>
        <w:tblCellSpacing w:w="15" w:type="dxa"/>
        <w:tblCellMar>
          <w:left w:w="0" w:type="dxa"/>
          <w:right w:w="0" w:type="dxa"/>
        </w:tblCellMar>
        <w:tblLook w:val="04A0" w:firstRow="1" w:lastRow="0" w:firstColumn="1" w:lastColumn="0" w:noHBand="0" w:noVBand="1"/>
      </w:tblPr>
      <w:tblGrid>
        <w:gridCol w:w="1812"/>
      </w:tblGrid>
      <w:tr w:rsidR="00A574F9" w:rsidRPr="00613BB9" w14:paraId="5E04A80C" w14:textId="77777777" w:rsidTr="00170578">
        <w:trPr>
          <w:tblCellSpacing w:w="15" w:type="dxa"/>
        </w:trPr>
        <w:tc>
          <w:tcPr>
            <w:tcW w:w="0" w:type="auto"/>
            <w:tcBorders>
              <w:top w:val="nil"/>
              <w:left w:val="nil"/>
              <w:bottom w:val="nil"/>
              <w:right w:val="nil"/>
            </w:tcBorders>
            <w:vAlign w:val="center"/>
            <w:hideMark/>
          </w:tcPr>
          <w:p w14:paraId="1F06AC1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init &lt;folder&gt;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cd</w:t>
            </w:r>
            <w:r w:rsidRPr="00613BB9">
              <w:rPr>
                <w:rStyle w:val="line"/>
                <w:rFonts w:ascii="inherit" w:hAnsi="inherit"/>
                <w:sz w:val="21"/>
                <w:szCs w:val="21"/>
                <w:bdr w:val="none" w:sz="0" w:space="0" w:color="auto" w:frame="1"/>
              </w:rPr>
              <w:t xml:space="preserve"> &lt;folder&gt;</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73AFCF50" w14:textId="38AE1062" w:rsidR="00A574F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新建完成后，指定文件夹的目录如下：</w:t>
      </w:r>
    </w:p>
    <w:p w14:paraId="08B741C4" w14:textId="319242CF" w:rsidR="009516DB" w:rsidRDefault="009516DB"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_config.yml</w:t>
      </w:r>
      <w:r>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package.json</w:t>
      </w:r>
      <w:r w:rsidRPr="00613BB9">
        <w:rPr>
          <w:rFonts w:ascii="Source Code Pro" w:hAnsi="Source Code Pro"/>
          <w:sz w:val="22"/>
          <w:szCs w:val="22"/>
        </w:rPr>
        <w:br/>
      </w:r>
      <w:r w:rsidRPr="00613BB9">
        <w:rPr>
          <w:rStyle w:val="line"/>
          <w:rFonts w:ascii="inherit" w:hAnsi="inherit"/>
          <w:sz w:val="21"/>
          <w:szCs w:val="21"/>
          <w:bdr w:val="none" w:sz="0" w:space="0" w:color="auto" w:frame="1"/>
        </w:rPr>
        <w:t>├── scaffolds</w:t>
      </w:r>
      <w:r w:rsidRPr="00613BB9">
        <w:rPr>
          <w:rFonts w:ascii="Source Code Pro" w:hAnsi="Source Code Pro"/>
          <w:sz w:val="22"/>
          <w:szCs w:val="22"/>
        </w:rPr>
        <w:br/>
      </w:r>
      <w:r w:rsidRPr="00613BB9">
        <w:rPr>
          <w:rStyle w:val="line"/>
          <w:rFonts w:ascii="inherit" w:hAnsi="inherit"/>
          <w:sz w:val="21"/>
          <w:szCs w:val="21"/>
          <w:bdr w:val="none" w:sz="0" w:space="0" w:color="auto" w:frame="1"/>
        </w:rPr>
        <w:t>├── source</w:t>
      </w:r>
      <w:r w:rsidRPr="00613BB9">
        <w:rPr>
          <w:rFonts w:ascii="Source Code Pro" w:hAnsi="Source Code Pro"/>
          <w:sz w:val="22"/>
          <w:szCs w:val="22"/>
        </w:rPr>
        <w:br/>
      </w:r>
      <w:r w:rsidRPr="00613BB9">
        <w:rPr>
          <w:rStyle w:val="line"/>
          <w:rFonts w:ascii="inherit" w:hAnsi="inherit"/>
          <w:sz w:val="21"/>
          <w:szCs w:val="21"/>
          <w:bdr w:val="none" w:sz="0" w:space="0" w:color="auto" w:frame="1"/>
        </w:rPr>
        <w:t>|   ├── _drafts</w:t>
      </w:r>
      <w:r w:rsidRPr="00613BB9">
        <w:rPr>
          <w:rFonts w:ascii="Source Code Pro" w:hAnsi="Source Code Pro"/>
          <w:sz w:val="22"/>
          <w:szCs w:val="22"/>
        </w:rPr>
        <w:br/>
      </w:r>
      <w:r w:rsidRPr="00613BB9">
        <w:rPr>
          <w:rStyle w:val="line"/>
          <w:rFonts w:ascii="inherit" w:hAnsi="inherit"/>
          <w:sz w:val="21"/>
          <w:szCs w:val="21"/>
          <w:bdr w:val="none" w:sz="0" w:space="0" w:color="auto" w:frame="1"/>
        </w:rPr>
        <w:t>|   └── _posts</w:t>
      </w:r>
      <w:r w:rsidRPr="00613BB9">
        <w:rPr>
          <w:rFonts w:ascii="Source Code Pro" w:hAnsi="Source Code Pro"/>
          <w:sz w:val="22"/>
          <w:szCs w:val="22"/>
        </w:rPr>
        <w:br/>
      </w:r>
      <w:r w:rsidRPr="00613BB9">
        <w:rPr>
          <w:rStyle w:val="line"/>
          <w:rFonts w:ascii="inherit" w:hAnsi="inherit"/>
          <w:sz w:val="21"/>
          <w:szCs w:val="21"/>
          <w:bdr w:val="none" w:sz="0" w:space="0" w:color="auto" w:frame="1"/>
        </w:rPr>
        <w:t>└── themes</w:t>
      </w:r>
    </w:p>
    <w:p w14:paraId="5C367E25" w14:textId="77777777" w:rsidR="009516DB" w:rsidRPr="00613BB9" w:rsidRDefault="009516DB" w:rsidP="00170578">
      <w:pPr>
        <w:pStyle w:val="a3"/>
        <w:shd w:val="clear" w:color="auto" w:fill="FFFFFF"/>
        <w:spacing w:before="240" w:beforeAutospacing="0" w:after="240" w:afterAutospacing="0"/>
        <w:textAlignment w:val="baseline"/>
        <w:rPr>
          <w:rFonts w:ascii="Helvetica" w:hAnsi="Helvetica" w:cs="Helvetica"/>
          <w:sz w:val="23"/>
          <w:szCs w:val="23"/>
        </w:rPr>
      </w:pPr>
    </w:p>
    <w:tbl>
      <w:tblPr>
        <w:tblW w:w="0" w:type="auto"/>
        <w:tblCellSpacing w:w="15" w:type="dxa"/>
        <w:tblCellMar>
          <w:left w:w="0" w:type="dxa"/>
          <w:right w:w="0" w:type="dxa"/>
        </w:tblCellMar>
        <w:tblLook w:val="04A0" w:firstRow="1" w:lastRow="0" w:firstColumn="1" w:lastColumn="0" w:noHBand="0" w:noVBand="1"/>
      </w:tblPr>
      <w:tblGrid>
        <w:gridCol w:w="66"/>
      </w:tblGrid>
      <w:tr w:rsidR="00A574F9" w:rsidRPr="00613BB9" w14:paraId="3AFFCD97" w14:textId="77777777" w:rsidTr="00170578">
        <w:trPr>
          <w:tblCellSpacing w:w="15" w:type="dxa"/>
        </w:trPr>
        <w:tc>
          <w:tcPr>
            <w:tcW w:w="0" w:type="auto"/>
            <w:tcBorders>
              <w:top w:val="nil"/>
              <w:left w:val="nil"/>
              <w:bottom w:val="nil"/>
              <w:right w:val="nil"/>
            </w:tcBorders>
            <w:vAlign w:val="center"/>
            <w:hideMark/>
          </w:tcPr>
          <w:p w14:paraId="3AB1330A" w14:textId="76766FDB" w:rsidR="00A574F9" w:rsidRPr="00613BB9" w:rsidRDefault="00A574F9" w:rsidP="00170578">
            <w:pPr>
              <w:pStyle w:val="HTML"/>
              <w:spacing w:line="330" w:lineRule="atLeast"/>
              <w:textAlignment w:val="baseline"/>
              <w:rPr>
                <w:rFonts w:ascii="Source Code Pro" w:hAnsi="Source Code Pro"/>
                <w:sz w:val="22"/>
                <w:szCs w:val="22"/>
              </w:rPr>
            </w:pPr>
          </w:p>
        </w:tc>
      </w:tr>
    </w:tbl>
    <w:p w14:paraId="027EF439" w14:textId="77777777" w:rsidR="00A574F9" w:rsidRPr="00613BB9" w:rsidRDefault="00A574F9" w:rsidP="00170578">
      <w:pPr>
        <w:pStyle w:val="3"/>
        <w:rPr>
          <w:rFonts w:ascii="微软雅黑" w:eastAsia="微软雅黑" w:hAnsi="微软雅黑"/>
        </w:rPr>
      </w:pPr>
      <w:bookmarkStart w:id="414" w:name="_Toc46395009"/>
      <w:r w:rsidRPr="00613BB9">
        <w:rPr>
          <w:rFonts w:ascii="微软雅黑" w:eastAsia="微软雅黑" w:hAnsi="微软雅黑" w:hint="eastAsia"/>
        </w:rPr>
        <w:t>Hexo文件夹介绍</w:t>
      </w:r>
      <w:bookmarkEnd w:id="414"/>
    </w:p>
    <w:p w14:paraId="5B6BE46E" w14:textId="77777777" w:rsidR="00A574F9" w:rsidRPr="00613BB9" w:rsidRDefault="00A574F9" w:rsidP="00170578">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lastRenderedPageBreak/>
        <w:t>node_modules</w:t>
      </w:r>
      <w:r w:rsidRPr="00613BB9">
        <w:rPr>
          <w:rFonts w:ascii="微软雅黑" w:eastAsia="微软雅黑" w:hAnsi="微软雅黑" w:hint="eastAsia"/>
        </w:rPr>
        <w:t> 依赖包</w:t>
      </w:r>
    </w:p>
    <w:p w14:paraId="552732DE" w14:textId="77777777" w:rsidR="00A574F9" w:rsidRPr="00613BB9" w:rsidRDefault="00A574F9" w:rsidP="00170578">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scaffolds</w:t>
      </w:r>
      <w:r w:rsidRPr="00613BB9">
        <w:rPr>
          <w:rFonts w:ascii="微软雅黑" w:eastAsia="微软雅黑" w:hAnsi="微软雅黑" w:hint="eastAsia"/>
        </w:rPr>
        <w:t> 命令生成文章等的模板</w:t>
      </w:r>
    </w:p>
    <w:p w14:paraId="5BD7567F" w14:textId="77777777" w:rsidR="00A574F9" w:rsidRPr="00613BB9" w:rsidRDefault="00A574F9" w:rsidP="00170578">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source</w:t>
      </w:r>
      <w:r w:rsidRPr="00613BB9">
        <w:rPr>
          <w:rFonts w:ascii="微软雅黑" w:eastAsia="微软雅黑" w:hAnsi="微软雅黑" w:hint="eastAsia"/>
        </w:rPr>
        <w:t> 用命令创建的各种文章</w:t>
      </w:r>
    </w:p>
    <w:p w14:paraId="6F1E3CE5" w14:textId="77777777" w:rsidR="00A574F9" w:rsidRPr="00613BB9" w:rsidRDefault="00A574F9" w:rsidP="00170578">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themes</w:t>
      </w:r>
      <w:r w:rsidRPr="00613BB9">
        <w:rPr>
          <w:rFonts w:ascii="微软雅黑" w:eastAsia="微软雅黑" w:hAnsi="微软雅黑" w:hint="eastAsia"/>
        </w:rPr>
        <w:t> 主题</w:t>
      </w:r>
    </w:p>
    <w:p w14:paraId="76131992" w14:textId="77777777" w:rsidR="00A574F9" w:rsidRPr="00613BB9" w:rsidRDefault="00A574F9" w:rsidP="00170578">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_config.yml</w:t>
      </w:r>
      <w:r w:rsidRPr="00613BB9">
        <w:rPr>
          <w:rFonts w:ascii="微软雅黑" w:eastAsia="微软雅黑" w:hAnsi="微软雅黑" w:hint="eastAsia"/>
        </w:rPr>
        <w:t> 整个博客的配置</w:t>
      </w:r>
    </w:p>
    <w:p w14:paraId="55C8E3F5" w14:textId="77777777" w:rsidR="00A574F9" w:rsidRPr="00613BB9" w:rsidRDefault="00A574F9" w:rsidP="00170578">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package.json</w:t>
      </w:r>
      <w:r w:rsidRPr="00613BB9">
        <w:rPr>
          <w:rFonts w:ascii="微软雅黑" w:eastAsia="微软雅黑" w:hAnsi="微软雅黑" w:hint="eastAsia"/>
        </w:rPr>
        <w:t> 项目所需模块项目的配置信息 </w:t>
      </w:r>
    </w:p>
    <w:p w14:paraId="16DE19D4" w14:textId="77777777" w:rsidR="00A574F9" w:rsidRPr="00613BB9" w:rsidRDefault="00A574F9" w:rsidP="00170578">
      <w:pPr>
        <w:rPr>
          <w:rFonts w:ascii="Helvetica" w:hAnsi="Helvetica" w:cs="Helvetica"/>
          <w:sz w:val="31"/>
          <w:szCs w:val="31"/>
        </w:rPr>
      </w:pPr>
    </w:p>
    <w:p w14:paraId="61919C1A" w14:textId="77777777" w:rsidR="00A574F9" w:rsidRPr="00613BB9" w:rsidRDefault="00A574F9" w:rsidP="00170578">
      <w:pPr>
        <w:rPr>
          <w:rFonts w:ascii="Helvetica" w:hAnsi="Helvetica" w:cs="Helvetica"/>
          <w:sz w:val="31"/>
          <w:szCs w:val="31"/>
        </w:rPr>
      </w:pPr>
    </w:p>
    <w:p w14:paraId="2A1E733A" w14:textId="77777777" w:rsidR="00A574F9" w:rsidRPr="00613BB9" w:rsidRDefault="00A574F9" w:rsidP="00170578">
      <w:pPr>
        <w:pStyle w:val="3"/>
        <w:rPr>
          <w:rFonts w:ascii="Helvetica" w:hAnsi="Helvetica" w:cs="Helvetica"/>
          <w:sz w:val="31"/>
          <w:szCs w:val="31"/>
        </w:rPr>
      </w:pPr>
      <w:bookmarkStart w:id="415" w:name="_Toc46395010"/>
      <w:r w:rsidRPr="00613BB9">
        <w:rPr>
          <w:rFonts w:ascii="Helvetica" w:hAnsi="Helvetica" w:cs="Helvetica"/>
          <w:sz w:val="31"/>
          <w:szCs w:val="31"/>
        </w:rPr>
        <w:t>config.yml</w:t>
      </w:r>
      <w:bookmarkEnd w:id="415"/>
    </w:p>
    <w:p w14:paraId="6D37537B" w14:textId="5319D238" w:rsidR="00A574F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网站的</w:t>
      </w:r>
      <w:r w:rsidRPr="00613BB9">
        <w:rPr>
          <w:rFonts w:ascii="Helvetica" w:hAnsi="Helvetica" w:cs="Helvetica"/>
          <w:sz w:val="23"/>
          <w:szCs w:val="23"/>
        </w:rPr>
        <w:t> </w:t>
      </w:r>
      <w:hyperlink r:id="rId2049" w:history="1">
        <w:r w:rsidRPr="00613BB9">
          <w:rPr>
            <w:rStyle w:val="a4"/>
            <w:rFonts w:ascii="inherit" w:hAnsi="inherit" w:cs="Helvetica"/>
            <w:color w:val="auto"/>
            <w:sz w:val="23"/>
            <w:szCs w:val="23"/>
            <w:bdr w:val="none" w:sz="0" w:space="0" w:color="auto" w:frame="1"/>
          </w:rPr>
          <w:t>配置</w:t>
        </w:r>
      </w:hyperlink>
      <w:r w:rsidRPr="00613BB9">
        <w:rPr>
          <w:rFonts w:ascii="Helvetica" w:hAnsi="Helvetica" w:cs="Helvetica"/>
          <w:sz w:val="23"/>
          <w:szCs w:val="23"/>
        </w:rPr>
        <w:t> </w:t>
      </w:r>
      <w:r w:rsidRPr="00613BB9">
        <w:rPr>
          <w:rFonts w:ascii="Helvetica" w:hAnsi="Helvetica" w:cs="Helvetica"/>
          <w:sz w:val="23"/>
          <w:szCs w:val="23"/>
        </w:rPr>
        <w:t>信息，您可以在此配置大部分的参数。</w:t>
      </w:r>
    </w:p>
    <w:p w14:paraId="20A29213" w14:textId="17CAB3AE" w:rsidR="009516DB" w:rsidRDefault="009516DB" w:rsidP="00170578">
      <w:pPr>
        <w:pStyle w:val="a3"/>
        <w:shd w:val="clear" w:color="auto" w:fill="FFFFFF"/>
        <w:spacing w:before="0" w:beforeAutospacing="0" w:after="0" w:afterAutospacing="0"/>
        <w:textAlignment w:val="baseline"/>
        <w:rPr>
          <w:rFonts w:ascii="Helvetica" w:hAnsi="Helvetica" w:cs="Helvetica"/>
          <w:sz w:val="23"/>
          <w:szCs w:val="23"/>
        </w:rPr>
      </w:pPr>
    </w:p>
    <w:p w14:paraId="565BC658" w14:textId="19D4F749" w:rsidR="009516DB" w:rsidRDefault="009516DB" w:rsidP="00170578">
      <w:pPr>
        <w:pStyle w:val="a3"/>
        <w:shd w:val="clear" w:color="auto" w:fill="FFFFFF"/>
        <w:spacing w:before="0" w:beforeAutospacing="0" w:after="0" w:afterAutospacing="0"/>
        <w:textAlignment w:val="baseline"/>
        <w:rPr>
          <w:rFonts w:ascii="Helvetica" w:hAnsi="Helvetica" w:cs="Helvetica"/>
          <w:sz w:val="23"/>
          <w:szCs w:val="23"/>
        </w:rPr>
      </w:pPr>
    </w:p>
    <w:p w14:paraId="1A1F72C7" w14:textId="77777777" w:rsidR="009516DB" w:rsidRPr="00613BB9" w:rsidRDefault="009516DB" w:rsidP="00170578">
      <w:pPr>
        <w:pStyle w:val="a3"/>
        <w:shd w:val="clear" w:color="auto" w:fill="FFFFFF"/>
        <w:spacing w:before="0" w:beforeAutospacing="0" w:after="0" w:afterAutospacing="0"/>
        <w:textAlignment w:val="baseline"/>
        <w:rPr>
          <w:rFonts w:ascii="Helvetica" w:hAnsi="Helvetica" w:cs="Helvetica"/>
          <w:sz w:val="23"/>
          <w:szCs w:val="23"/>
        </w:rPr>
      </w:pPr>
    </w:p>
    <w:p w14:paraId="7E8A8699" w14:textId="77777777" w:rsidR="00A574F9" w:rsidRPr="00613BB9" w:rsidRDefault="00A574F9" w:rsidP="00170578">
      <w:pPr>
        <w:pStyle w:val="3"/>
        <w:rPr>
          <w:rFonts w:ascii="Helvetica" w:hAnsi="Helvetica" w:cs="Helvetica"/>
          <w:sz w:val="31"/>
          <w:szCs w:val="31"/>
        </w:rPr>
      </w:pPr>
      <w:bookmarkStart w:id="416" w:name="_Toc46395011"/>
      <w:r w:rsidRPr="00613BB9">
        <w:rPr>
          <w:rFonts w:ascii="Helvetica" w:hAnsi="Helvetica" w:cs="Helvetica"/>
          <w:sz w:val="31"/>
          <w:szCs w:val="31"/>
        </w:rPr>
        <w:t>package.json</w:t>
      </w:r>
      <w:bookmarkEnd w:id="416"/>
    </w:p>
    <w:p w14:paraId="235A9199"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应用程序的信息。</w:t>
      </w:r>
      <w:hyperlink r:id="rId2050" w:tgtFrame="_blank" w:history="1">
        <w:r w:rsidRPr="00613BB9">
          <w:rPr>
            <w:rStyle w:val="a4"/>
            <w:rFonts w:ascii="inherit" w:hAnsi="inherit" w:cs="Helvetica"/>
            <w:color w:val="auto"/>
            <w:sz w:val="23"/>
            <w:szCs w:val="23"/>
            <w:bdr w:val="none" w:sz="0" w:space="0" w:color="auto" w:frame="1"/>
          </w:rPr>
          <w:t>EJS</w:t>
        </w:r>
      </w:hyperlink>
      <w:r w:rsidRPr="00613BB9">
        <w:rPr>
          <w:rFonts w:ascii="Helvetica" w:hAnsi="Helvetica" w:cs="Helvetica"/>
          <w:sz w:val="23"/>
          <w:szCs w:val="23"/>
        </w:rPr>
        <w:t>, </w:t>
      </w:r>
      <w:hyperlink r:id="rId2051" w:tgtFrame="_blank" w:history="1">
        <w:r w:rsidRPr="00613BB9">
          <w:rPr>
            <w:rStyle w:val="a4"/>
            <w:rFonts w:ascii="inherit" w:hAnsi="inherit" w:cs="Helvetica"/>
            <w:color w:val="auto"/>
            <w:sz w:val="23"/>
            <w:szCs w:val="23"/>
            <w:bdr w:val="none" w:sz="0" w:space="0" w:color="auto" w:frame="1"/>
          </w:rPr>
          <w:t>Stylus</w:t>
        </w:r>
      </w:hyperlink>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hyperlink r:id="rId2052" w:tgtFrame="_blank" w:history="1">
        <w:r w:rsidRPr="00613BB9">
          <w:rPr>
            <w:rStyle w:val="a4"/>
            <w:rFonts w:ascii="inherit" w:hAnsi="inherit" w:cs="Helvetica"/>
            <w:color w:val="auto"/>
            <w:sz w:val="23"/>
            <w:szCs w:val="23"/>
            <w:bdr w:val="none" w:sz="0" w:space="0" w:color="auto" w:frame="1"/>
          </w:rPr>
          <w:t>Markdown</w:t>
        </w:r>
      </w:hyperlink>
      <w:r w:rsidRPr="00613BB9">
        <w:rPr>
          <w:rFonts w:ascii="Helvetica" w:hAnsi="Helvetica" w:cs="Helvetica"/>
          <w:sz w:val="23"/>
          <w:szCs w:val="23"/>
        </w:rPr>
        <w:t xml:space="preserve"> renderer </w:t>
      </w:r>
      <w:r w:rsidRPr="00613BB9">
        <w:rPr>
          <w:rFonts w:ascii="Helvetica" w:hAnsi="Helvetica" w:cs="Helvetica"/>
          <w:sz w:val="23"/>
          <w:szCs w:val="23"/>
        </w:rPr>
        <w:t>已默认安装，您可以自由移除。</w:t>
      </w:r>
    </w:p>
    <w:p w14:paraId="6490515A" w14:textId="77777777" w:rsidR="00A574F9" w:rsidRPr="00613BB9" w:rsidRDefault="00A574F9" w:rsidP="00170578">
      <w:pPr>
        <w:rPr>
          <w:rFonts w:ascii="宋体" w:hAnsi="宋体" w:cs="宋体"/>
          <w:sz w:val="24"/>
          <w:szCs w:val="24"/>
        </w:rPr>
      </w:pPr>
      <w:r w:rsidRPr="00613BB9">
        <w:rPr>
          <w:rFonts w:ascii="inherit" w:hAnsi="inherit"/>
          <w:sz w:val="20"/>
          <w:szCs w:val="20"/>
          <w:bdr w:val="none" w:sz="0" w:space="0" w:color="auto" w:frame="1"/>
        </w:rPr>
        <w:t>package.json</w:t>
      </w:r>
    </w:p>
    <w:tbl>
      <w:tblPr>
        <w:tblW w:w="0" w:type="auto"/>
        <w:tblCellSpacing w:w="15" w:type="dxa"/>
        <w:tblCellMar>
          <w:left w:w="0" w:type="dxa"/>
          <w:right w:w="0" w:type="dxa"/>
        </w:tblCellMar>
        <w:tblLook w:val="04A0" w:firstRow="1" w:lastRow="0" w:firstColumn="1" w:lastColumn="0" w:noHBand="0" w:noVBand="1"/>
      </w:tblPr>
      <w:tblGrid>
        <w:gridCol w:w="3738"/>
      </w:tblGrid>
      <w:tr w:rsidR="00A574F9" w:rsidRPr="00613BB9" w14:paraId="510E1CD7" w14:textId="77777777" w:rsidTr="00170578">
        <w:trPr>
          <w:tblCellSpacing w:w="15" w:type="dxa"/>
        </w:trPr>
        <w:tc>
          <w:tcPr>
            <w:tcW w:w="0" w:type="auto"/>
            <w:tcBorders>
              <w:top w:val="nil"/>
              <w:left w:val="nil"/>
              <w:bottom w:val="nil"/>
              <w:right w:val="nil"/>
            </w:tcBorders>
            <w:vAlign w:val="center"/>
            <w:hideMark/>
          </w:tcPr>
          <w:p w14:paraId="0F8DE16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"name"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"hexo-site"</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"0.0.0"</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"private"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"hexo"</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"dependencies"</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"hexo"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"^3.8.0"</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"hexo-generator-archive"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"^0.1.5"</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"hexo-generator-category"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"^0.1.3"</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"hexo-generator-index"</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"^0.2.1"</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"hexo-generator-tag"</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"^0.2.0"</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attr"/>
                <w:rFonts w:ascii="inherit" w:hAnsi="inherit"/>
                <w:sz w:val="21"/>
                <w:szCs w:val="21"/>
                <w:bdr w:val="none" w:sz="0" w:space="0" w:color="auto" w:frame="1"/>
              </w:rPr>
              <w:t>"hexo-renderer-ejs"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"^0.3.1"</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"hexo-renderer-stylus"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"^0.3.3"</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"hexo-renderer-marked"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"^0.3.2"</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"hexo-server"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"^0.3.3"</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257542D1" w14:textId="77777777" w:rsidR="00A574F9" w:rsidRPr="00613BB9" w:rsidRDefault="00A574F9" w:rsidP="00170578">
      <w:pPr>
        <w:pStyle w:val="3"/>
        <w:rPr>
          <w:rFonts w:ascii="Helvetica" w:hAnsi="Helvetica" w:cs="Helvetica"/>
          <w:sz w:val="31"/>
          <w:szCs w:val="31"/>
        </w:rPr>
      </w:pPr>
      <w:bookmarkStart w:id="417" w:name="_Toc46395012"/>
      <w:r w:rsidRPr="00613BB9">
        <w:rPr>
          <w:rFonts w:ascii="Helvetica" w:hAnsi="Helvetica" w:cs="Helvetica"/>
          <w:sz w:val="31"/>
          <w:szCs w:val="31"/>
        </w:rPr>
        <w:lastRenderedPageBreak/>
        <w:t>scaffolds</w:t>
      </w:r>
      <w:bookmarkEnd w:id="417"/>
    </w:p>
    <w:p w14:paraId="1E91162F" w14:textId="77777777" w:rsidR="00A574F9" w:rsidRPr="00613BB9" w:rsidRDefault="00717723" w:rsidP="00170578">
      <w:pPr>
        <w:pStyle w:val="a3"/>
        <w:shd w:val="clear" w:color="auto" w:fill="FFFFFF"/>
        <w:spacing w:before="0" w:beforeAutospacing="0" w:after="0" w:afterAutospacing="0"/>
        <w:textAlignment w:val="baseline"/>
        <w:rPr>
          <w:rFonts w:ascii="Helvetica" w:hAnsi="Helvetica" w:cs="Helvetica"/>
          <w:sz w:val="23"/>
          <w:szCs w:val="23"/>
        </w:rPr>
      </w:pPr>
      <w:hyperlink r:id="rId2053" w:history="1">
        <w:r w:rsidR="00A574F9" w:rsidRPr="00613BB9">
          <w:rPr>
            <w:rStyle w:val="a4"/>
            <w:rFonts w:ascii="inherit" w:hAnsi="inherit" w:cs="Helvetica"/>
            <w:color w:val="auto"/>
            <w:sz w:val="23"/>
            <w:szCs w:val="23"/>
            <w:bdr w:val="none" w:sz="0" w:space="0" w:color="auto" w:frame="1"/>
          </w:rPr>
          <w:t>模版</w:t>
        </w:r>
      </w:hyperlink>
      <w:r w:rsidR="00A574F9" w:rsidRPr="00613BB9">
        <w:rPr>
          <w:rFonts w:ascii="Helvetica" w:hAnsi="Helvetica" w:cs="Helvetica"/>
          <w:sz w:val="23"/>
          <w:szCs w:val="23"/>
        </w:rPr>
        <w:t> </w:t>
      </w:r>
      <w:r w:rsidR="00A574F9" w:rsidRPr="00613BB9">
        <w:rPr>
          <w:rFonts w:ascii="Helvetica" w:hAnsi="Helvetica" w:cs="Helvetica"/>
          <w:sz w:val="23"/>
          <w:szCs w:val="23"/>
        </w:rPr>
        <w:t>文件夹。当您新建文章时，</w:t>
      </w:r>
      <w:r w:rsidR="00A574F9" w:rsidRPr="00613BB9">
        <w:rPr>
          <w:rFonts w:ascii="Helvetica" w:hAnsi="Helvetica" w:cs="Helvetica"/>
          <w:sz w:val="23"/>
          <w:szCs w:val="23"/>
        </w:rPr>
        <w:t xml:space="preserve">Hexo </w:t>
      </w:r>
      <w:r w:rsidR="00A574F9" w:rsidRPr="00613BB9">
        <w:rPr>
          <w:rFonts w:ascii="Helvetica" w:hAnsi="Helvetica" w:cs="Helvetica"/>
          <w:sz w:val="23"/>
          <w:szCs w:val="23"/>
        </w:rPr>
        <w:t>会根据</w:t>
      </w:r>
      <w:r w:rsidR="00A574F9" w:rsidRPr="00613BB9">
        <w:rPr>
          <w:rFonts w:ascii="Helvetica" w:hAnsi="Helvetica" w:cs="Helvetica"/>
          <w:sz w:val="23"/>
          <w:szCs w:val="23"/>
        </w:rPr>
        <w:t xml:space="preserve"> scaffold </w:t>
      </w:r>
      <w:r w:rsidR="00A574F9" w:rsidRPr="00613BB9">
        <w:rPr>
          <w:rFonts w:ascii="Helvetica" w:hAnsi="Helvetica" w:cs="Helvetica"/>
          <w:sz w:val="23"/>
          <w:szCs w:val="23"/>
        </w:rPr>
        <w:t>来建立文件。</w:t>
      </w:r>
    </w:p>
    <w:p w14:paraId="3F0CBCC6"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Hexo</w:t>
      </w:r>
      <w:r w:rsidRPr="00613BB9">
        <w:rPr>
          <w:rFonts w:ascii="Helvetica" w:hAnsi="Helvetica" w:cs="Helvetica"/>
          <w:sz w:val="23"/>
          <w:szCs w:val="23"/>
        </w:rPr>
        <w:t>的模板是指在新建的文章文件中默认填充的内容。例如，如果您修改</w:t>
      </w:r>
      <w:r w:rsidRPr="00613BB9">
        <w:rPr>
          <w:rFonts w:ascii="Helvetica" w:hAnsi="Helvetica" w:cs="Helvetica"/>
          <w:sz w:val="23"/>
          <w:szCs w:val="23"/>
        </w:rPr>
        <w:t>scaffold/post.md</w:t>
      </w:r>
      <w:r w:rsidRPr="00613BB9">
        <w:rPr>
          <w:rFonts w:ascii="Helvetica" w:hAnsi="Helvetica" w:cs="Helvetica"/>
          <w:sz w:val="23"/>
          <w:szCs w:val="23"/>
        </w:rPr>
        <w:t>中的</w:t>
      </w:r>
      <w:r w:rsidRPr="00613BB9">
        <w:rPr>
          <w:rFonts w:ascii="Helvetica" w:hAnsi="Helvetica" w:cs="Helvetica"/>
          <w:sz w:val="23"/>
          <w:szCs w:val="23"/>
        </w:rPr>
        <w:t>Front-matter</w:t>
      </w:r>
      <w:r w:rsidRPr="00613BB9">
        <w:rPr>
          <w:rFonts w:ascii="Helvetica" w:hAnsi="Helvetica" w:cs="Helvetica"/>
          <w:sz w:val="23"/>
          <w:szCs w:val="23"/>
        </w:rPr>
        <w:t>内容，那么每次新建一篇文章时都会包含这个修改。</w:t>
      </w:r>
    </w:p>
    <w:p w14:paraId="66B2DE81" w14:textId="77777777" w:rsidR="00A574F9" w:rsidRPr="00613BB9" w:rsidRDefault="00A574F9" w:rsidP="00170578">
      <w:pPr>
        <w:pStyle w:val="3"/>
        <w:rPr>
          <w:rFonts w:ascii="Helvetica" w:hAnsi="Helvetica" w:cs="Helvetica"/>
          <w:sz w:val="31"/>
          <w:szCs w:val="31"/>
        </w:rPr>
      </w:pPr>
      <w:bookmarkStart w:id="418" w:name="_Toc46395013"/>
      <w:r w:rsidRPr="00613BB9">
        <w:rPr>
          <w:rFonts w:ascii="Helvetica" w:hAnsi="Helvetica" w:cs="Helvetica"/>
          <w:sz w:val="31"/>
          <w:szCs w:val="31"/>
        </w:rPr>
        <w:t>source</w:t>
      </w:r>
      <w:bookmarkEnd w:id="418"/>
    </w:p>
    <w:p w14:paraId="770EEE40"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资源文件夹是存放用户资源的地方。除</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_posts</w:t>
      </w:r>
      <w:r w:rsidRPr="00613BB9">
        <w:rPr>
          <w:rFonts w:ascii="Helvetica" w:hAnsi="Helvetica" w:cs="Helvetica"/>
          <w:sz w:val="23"/>
          <w:szCs w:val="23"/>
        </w:rPr>
        <w:t> </w:t>
      </w:r>
      <w:r w:rsidRPr="00613BB9">
        <w:rPr>
          <w:rFonts w:ascii="Helvetica" w:hAnsi="Helvetica" w:cs="Helvetica"/>
          <w:sz w:val="23"/>
          <w:szCs w:val="23"/>
        </w:rPr>
        <w:t>文件夹之外，开头命名为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r w:rsidRPr="00613BB9">
        <w:rPr>
          <w:rFonts w:ascii="Helvetica" w:hAnsi="Helvetica" w:cs="Helvetica"/>
          <w:sz w:val="23"/>
          <w:szCs w:val="23"/>
        </w:rPr>
        <w:t> (</w:t>
      </w:r>
      <w:r w:rsidRPr="00613BB9">
        <w:rPr>
          <w:rFonts w:ascii="Helvetica" w:hAnsi="Helvetica" w:cs="Helvetica"/>
          <w:sz w:val="23"/>
          <w:szCs w:val="23"/>
        </w:rPr>
        <w:t>下划线</w:t>
      </w:r>
      <w:r w:rsidRPr="00613BB9">
        <w:rPr>
          <w:rFonts w:ascii="Helvetica" w:hAnsi="Helvetica" w:cs="Helvetica"/>
          <w:sz w:val="23"/>
          <w:szCs w:val="23"/>
        </w:rPr>
        <w:t>)</w:t>
      </w:r>
      <w:r w:rsidRPr="00613BB9">
        <w:rPr>
          <w:rFonts w:ascii="Helvetica" w:hAnsi="Helvetica" w:cs="Helvetica"/>
          <w:sz w:val="23"/>
          <w:szCs w:val="23"/>
        </w:rPr>
        <w:t>的文件</w:t>
      </w:r>
      <w:r w:rsidRPr="00613BB9">
        <w:rPr>
          <w:rFonts w:ascii="Helvetica" w:hAnsi="Helvetica" w:cs="Helvetica"/>
          <w:sz w:val="23"/>
          <w:szCs w:val="23"/>
        </w:rPr>
        <w:t xml:space="preserve"> / </w:t>
      </w:r>
      <w:r w:rsidRPr="00613BB9">
        <w:rPr>
          <w:rFonts w:ascii="Helvetica" w:hAnsi="Helvetica" w:cs="Helvetica"/>
          <w:sz w:val="23"/>
          <w:szCs w:val="23"/>
        </w:rPr>
        <w:t>文件夹和隐藏的文件将会被忽略。</w:t>
      </w:r>
      <w:r w:rsidRPr="00613BB9">
        <w:rPr>
          <w:rFonts w:ascii="Helvetica" w:hAnsi="Helvetica" w:cs="Helvetica"/>
          <w:sz w:val="23"/>
          <w:szCs w:val="23"/>
        </w:rPr>
        <w:t xml:space="preserve">Markdown </w:t>
      </w:r>
      <w:r w:rsidRPr="00613BB9">
        <w:rPr>
          <w:rFonts w:ascii="Helvetica" w:hAnsi="Helvetica" w:cs="Helvetica"/>
          <w:sz w:val="23"/>
          <w:szCs w:val="23"/>
        </w:rPr>
        <w:t>和</w:t>
      </w:r>
      <w:r w:rsidRPr="00613BB9">
        <w:rPr>
          <w:rFonts w:ascii="Helvetica" w:hAnsi="Helvetica" w:cs="Helvetica"/>
          <w:sz w:val="23"/>
          <w:szCs w:val="23"/>
        </w:rPr>
        <w:t xml:space="preserve"> HTML </w:t>
      </w:r>
      <w:r w:rsidRPr="00613BB9">
        <w:rPr>
          <w:rFonts w:ascii="Helvetica" w:hAnsi="Helvetica" w:cs="Helvetica"/>
          <w:sz w:val="23"/>
          <w:szCs w:val="23"/>
        </w:rPr>
        <w:t>文件会被解析并放到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文件夹，而其他文件会被拷贝过去。</w:t>
      </w:r>
    </w:p>
    <w:p w14:paraId="12D702F7" w14:textId="77777777" w:rsidR="00A574F9" w:rsidRPr="00613BB9" w:rsidRDefault="00A574F9" w:rsidP="00170578">
      <w:pPr>
        <w:pStyle w:val="3"/>
        <w:rPr>
          <w:rFonts w:ascii="Helvetica" w:hAnsi="Helvetica" w:cs="Helvetica"/>
          <w:sz w:val="31"/>
          <w:szCs w:val="31"/>
        </w:rPr>
      </w:pPr>
      <w:bookmarkStart w:id="419" w:name="_Toc46395014"/>
      <w:r w:rsidRPr="00613BB9">
        <w:rPr>
          <w:rFonts w:ascii="Helvetica" w:hAnsi="Helvetica" w:cs="Helvetica"/>
          <w:sz w:val="31"/>
          <w:szCs w:val="31"/>
        </w:rPr>
        <w:t>themes</w:t>
      </w:r>
      <w:bookmarkEnd w:id="419"/>
    </w:p>
    <w:p w14:paraId="5D997EFE" w14:textId="77777777" w:rsidR="00A574F9" w:rsidRPr="00613BB9" w:rsidRDefault="00717723" w:rsidP="00170578">
      <w:pPr>
        <w:pStyle w:val="a3"/>
        <w:shd w:val="clear" w:color="auto" w:fill="FFFFFF"/>
        <w:spacing w:before="0" w:beforeAutospacing="0" w:after="0" w:afterAutospacing="0"/>
        <w:textAlignment w:val="baseline"/>
        <w:rPr>
          <w:rFonts w:ascii="Helvetica" w:hAnsi="Helvetica" w:cs="Helvetica"/>
          <w:sz w:val="23"/>
          <w:szCs w:val="23"/>
        </w:rPr>
      </w:pPr>
      <w:hyperlink r:id="rId2054" w:history="1">
        <w:r w:rsidR="00A574F9" w:rsidRPr="00613BB9">
          <w:rPr>
            <w:rStyle w:val="a4"/>
            <w:rFonts w:ascii="inherit" w:hAnsi="inherit" w:cs="Helvetica"/>
            <w:color w:val="auto"/>
            <w:sz w:val="23"/>
            <w:szCs w:val="23"/>
            <w:bdr w:val="none" w:sz="0" w:space="0" w:color="auto" w:frame="1"/>
          </w:rPr>
          <w:t>主题</w:t>
        </w:r>
      </w:hyperlink>
      <w:r w:rsidR="00A574F9" w:rsidRPr="00613BB9">
        <w:rPr>
          <w:rFonts w:ascii="Helvetica" w:hAnsi="Helvetica" w:cs="Helvetica"/>
          <w:sz w:val="23"/>
          <w:szCs w:val="23"/>
        </w:rPr>
        <w:t> </w:t>
      </w:r>
      <w:r w:rsidR="00A574F9" w:rsidRPr="00613BB9">
        <w:rPr>
          <w:rFonts w:ascii="Helvetica" w:hAnsi="Helvetica" w:cs="Helvetica"/>
          <w:sz w:val="23"/>
          <w:szCs w:val="23"/>
        </w:rPr>
        <w:t>文件夹。</w:t>
      </w:r>
      <w:r w:rsidR="00A574F9" w:rsidRPr="00613BB9">
        <w:rPr>
          <w:rFonts w:ascii="Helvetica" w:hAnsi="Helvetica" w:cs="Helvetica"/>
          <w:sz w:val="23"/>
          <w:szCs w:val="23"/>
        </w:rPr>
        <w:t xml:space="preserve">Hexo </w:t>
      </w:r>
      <w:r w:rsidR="00A574F9" w:rsidRPr="00613BB9">
        <w:rPr>
          <w:rFonts w:ascii="Helvetica" w:hAnsi="Helvetica" w:cs="Helvetica"/>
          <w:sz w:val="23"/>
          <w:szCs w:val="23"/>
        </w:rPr>
        <w:t>会根据主题来生成静态页面。</w:t>
      </w:r>
    </w:p>
    <w:p w14:paraId="64A9B821" w14:textId="77777777" w:rsidR="00A574F9" w:rsidRPr="00613BB9" w:rsidRDefault="00A574F9" w:rsidP="00170578">
      <w:pPr>
        <w:rPr>
          <w:b/>
          <w:bCs/>
        </w:rPr>
      </w:pPr>
    </w:p>
    <w:p w14:paraId="5E09AC5E" w14:textId="77777777" w:rsidR="00A574F9" w:rsidRPr="00613BB9" w:rsidRDefault="00A574F9" w:rsidP="00170578">
      <w:pPr>
        <w:rPr>
          <w:b/>
          <w:bCs/>
        </w:rPr>
      </w:pPr>
    </w:p>
    <w:p w14:paraId="34267EF2" w14:textId="77777777" w:rsidR="00A574F9" w:rsidRPr="00613BB9" w:rsidRDefault="00A574F9" w:rsidP="00170578">
      <w:pPr>
        <w:rPr>
          <w:b/>
          <w:bCs/>
        </w:rPr>
      </w:pPr>
    </w:p>
    <w:p w14:paraId="43E0D9DD" w14:textId="77777777" w:rsidR="00A574F9" w:rsidRPr="00613BB9" w:rsidRDefault="00A574F9" w:rsidP="00170578">
      <w:pPr>
        <w:rPr>
          <w:b/>
          <w:bCs/>
        </w:rPr>
      </w:pPr>
    </w:p>
    <w:p w14:paraId="2412C5DC" w14:textId="77777777" w:rsidR="00A574F9" w:rsidRPr="00613BB9" w:rsidRDefault="00A574F9" w:rsidP="00907565">
      <w:pPr>
        <w:widowControl/>
        <w:numPr>
          <w:ilvl w:val="0"/>
          <w:numId w:val="122"/>
        </w:numPr>
        <w:ind w:left="120"/>
        <w:jc w:val="left"/>
        <w:rPr>
          <w:rFonts w:ascii="Source Code Pro" w:eastAsia="微软雅黑" w:hAnsi="Source Code Pro" w:cs="宋体"/>
          <w:kern w:val="0"/>
          <w:szCs w:val="21"/>
        </w:rPr>
      </w:pPr>
      <w:r w:rsidRPr="00613BB9">
        <w:rPr>
          <w:rFonts w:ascii="Source Code Pro" w:eastAsia="微软雅黑" w:hAnsi="Source Code Pro" w:cs="宋体"/>
          <w:kern w:val="0"/>
          <w:szCs w:val="21"/>
        </w:rPr>
        <w:t>npm install hexo-cli -g</w:t>
      </w:r>
    </w:p>
    <w:p w14:paraId="7F3D42D7" w14:textId="77777777" w:rsidR="00A574F9" w:rsidRPr="00613BB9" w:rsidRDefault="00A574F9" w:rsidP="00907565">
      <w:pPr>
        <w:widowControl/>
        <w:numPr>
          <w:ilvl w:val="0"/>
          <w:numId w:val="122"/>
        </w:numPr>
        <w:ind w:left="120"/>
        <w:jc w:val="left"/>
        <w:rPr>
          <w:rFonts w:ascii="Source Code Pro" w:eastAsia="微软雅黑" w:hAnsi="Source Code Pro" w:cs="宋体"/>
          <w:kern w:val="0"/>
          <w:szCs w:val="21"/>
        </w:rPr>
      </w:pPr>
      <w:r w:rsidRPr="00613BB9">
        <w:rPr>
          <w:rFonts w:ascii="Source Code Pro" w:eastAsia="微软雅黑" w:hAnsi="Source Code Pro" w:cs="宋体"/>
          <w:kern w:val="0"/>
          <w:szCs w:val="21"/>
        </w:rPr>
        <w:t>hexo init blog</w:t>
      </w:r>
    </w:p>
    <w:p w14:paraId="6C3A1B9A" w14:textId="77777777" w:rsidR="00A574F9" w:rsidRPr="00613BB9" w:rsidRDefault="00A574F9" w:rsidP="00907565">
      <w:pPr>
        <w:widowControl/>
        <w:numPr>
          <w:ilvl w:val="0"/>
          <w:numId w:val="122"/>
        </w:numPr>
        <w:ind w:left="120"/>
        <w:jc w:val="left"/>
        <w:rPr>
          <w:rFonts w:ascii="Source Code Pro" w:eastAsia="微软雅黑" w:hAnsi="Source Code Pro" w:cs="宋体"/>
          <w:kern w:val="0"/>
          <w:szCs w:val="21"/>
        </w:rPr>
      </w:pPr>
      <w:r w:rsidRPr="00613BB9">
        <w:rPr>
          <w:rFonts w:ascii="Source Code Pro" w:eastAsia="微软雅黑" w:hAnsi="Source Code Pro" w:cs="宋体"/>
          <w:kern w:val="0"/>
          <w:szCs w:val="21"/>
        </w:rPr>
        <w:t>cd blog</w:t>
      </w:r>
    </w:p>
    <w:p w14:paraId="0C41D98F" w14:textId="77777777" w:rsidR="00A574F9" w:rsidRPr="00613BB9" w:rsidRDefault="00A574F9" w:rsidP="00907565">
      <w:pPr>
        <w:widowControl/>
        <w:numPr>
          <w:ilvl w:val="0"/>
          <w:numId w:val="122"/>
        </w:numPr>
        <w:ind w:left="120"/>
        <w:jc w:val="left"/>
        <w:rPr>
          <w:rFonts w:ascii="Source Code Pro" w:eastAsia="微软雅黑" w:hAnsi="Source Code Pro" w:cs="宋体"/>
          <w:kern w:val="0"/>
          <w:szCs w:val="21"/>
        </w:rPr>
      </w:pPr>
      <w:r w:rsidRPr="00613BB9">
        <w:rPr>
          <w:rFonts w:ascii="Source Code Pro" w:eastAsia="微软雅黑" w:hAnsi="Source Code Pro" w:cs="宋体"/>
          <w:kern w:val="0"/>
          <w:szCs w:val="21"/>
        </w:rPr>
        <w:t>npm install</w:t>
      </w:r>
    </w:p>
    <w:p w14:paraId="55440B1B" w14:textId="77777777" w:rsidR="00A574F9" w:rsidRPr="00613BB9" w:rsidRDefault="00A574F9" w:rsidP="00907565">
      <w:pPr>
        <w:widowControl/>
        <w:numPr>
          <w:ilvl w:val="0"/>
          <w:numId w:val="122"/>
        </w:numPr>
        <w:ind w:left="120"/>
        <w:jc w:val="left"/>
        <w:rPr>
          <w:rFonts w:ascii="Source Code Pro" w:eastAsia="微软雅黑" w:hAnsi="Source Code Pro" w:cs="宋体"/>
          <w:kern w:val="0"/>
          <w:szCs w:val="21"/>
        </w:rPr>
      </w:pPr>
      <w:r w:rsidRPr="00613BB9">
        <w:rPr>
          <w:rFonts w:ascii="Source Code Pro" w:eastAsia="微软雅黑" w:hAnsi="Source Code Pro" w:cs="宋体"/>
          <w:kern w:val="0"/>
          <w:szCs w:val="21"/>
        </w:rPr>
        <w:t>hexo server</w:t>
      </w:r>
    </w:p>
    <w:p w14:paraId="2E6AE194" w14:textId="77777777" w:rsidR="00A574F9" w:rsidRPr="00613BB9" w:rsidRDefault="00A574F9" w:rsidP="00170578"/>
    <w:p w14:paraId="555CAB47" w14:textId="77777777" w:rsidR="00A574F9" w:rsidRPr="00613BB9" w:rsidRDefault="00A574F9" w:rsidP="00170578">
      <w:r w:rsidRPr="00613BB9">
        <w:rPr>
          <w:rFonts w:ascii="微软雅黑" w:eastAsia="微软雅黑" w:hAnsi="微软雅黑" w:hint="eastAsia"/>
          <w:shd w:val="clear" w:color="auto" w:fill="FFFFFF"/>
        </w:rPr>
        <w:t>打开浏览器，输入</w:t>
      </w:r>
      <w:hyperlink r:id="rId2055" w:history="1">
        <w:r w:rsidRPr="00613BB9">
          <w:rPr>
            <w:rStyle w:val="a4"/>
            <w:rFonts w:ascii="微软雅黑" w:eastAsia="微软雅黑" w:hAnsi="微软雅黑" w:hint="eastAsia"/>
            <w:color w:val="auto"/>
            <w:shd w:val="clear" w:color="auto" w:fill="FFFFFF"/>
          </w:rPr>
          <w:t>http://localhost:4000</w:t>
        </w:r>
      </w:hyperlink>
      <w:r w:rsidRPr="00613BB9">
        <w:rPr>
          <w:rFonts w:ascii="微软雅黑" w:eastAsia="微软雅黑" w:hAnsi="微软雅黑" w:hint="eastAsia"/>
          <w:shd w:val="clear" w:color="auto" w:fill="FFFFFF"/>
        </w:rPr>
        <w:t> ，看到以下页面说明Hexo环境安装成功。</w:t>
      </w:r>
    </w:p>
    <w:p w14:paraId="5F23ABB1" w14:textId="77777777" w:rsidR="00A574F9" w:rsidRPr="00613BB9" w:rsidRDefault="00A574F9" w:rsidP="00170578"/>
    <w:p w14:paraId="767E8A87" w14:textId="77777777" w:rsidR="00A574F9" w:rsidRPr="00613BB9" w:rsidRDefault="00A574F9" w:rsidP="00170578"/>
    <w:p w14:paraId="6F954617" w14:textId="77777777" w:rsidR="00A574F9" w:rsidRPr="00613BB9" w:rsidRDefault="00717723" w:rsidP="00170578">
      <w:pPr>
        <w:pStyle w:val="3"/>
        <w:rPr>
          <w:rFonts w:ascii="微软雅黑" w:eastAsia="微软雅黑" w:hAnsi="微软雅黑"/>
        </w:rPr>
      </w:pPr>
      <w:hyperlink r:id="rId2056" w:history="1">
        <w:bookmarkStart w:id="420" w:name="_Toc46395015"/>
        <w:r w:rsidR="00A574F9" w:rsidRPr="00613BB9">
          <w:rPr>
            <w:rStyle w:val="a4"/>
            <w:rFonts w:ascii="微软雅黑" w:eastAsia="微软雅黑" w:hAnsi="微软雅黑" w:hint="eastAsia"/>
            <w:color w:val="auto"/>
          </w:rPr>
          <w:t>Hexo常用命令</w:t>
        </w:r>
        <w:bookmarkEnd w:id="420"/>
      </w:hyperlink>
    </w:p>
    <w:p w14:paraId="4CAED3AB" w14:textId="77777777"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lastRenderedPageBreak/>
        <w:t xml:space="preserve">npm install hexo -g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安装</w:t>
      </w:r>
      <w:r w:rsidRPr="00613BB9">
        <w:rPr>
          <w:rStyle w:val="hljs-comment"/>
          <w:rFonts w:ascii="Source Code Pro" w:eastAsia="微软雅黑" w:hAnsi="Source Code Pro"/>
          <w:i/>
          <w:iCs/>
          <w:sz w:val="21"/>
          <w:szCs w:val="21"/>
          <w:shd w:val="clear" w:color="auto" w:fill="FAFAFA"/>
        </w:rPr>
        <w:t xml:space="preserve">  </w:t>
      </w:r>
    </w:p>
    <w:p w14:paraId="69FB35F0" w14:textId="61DD1FBF"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p>
    <w:p w14:paraId="65512AD3" w14:textId="77777777"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npm update hexo -g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升级</w:t>
      </w:r>
      <w:r w:rsidRPr="00613BB9">
        <w:rPr>
          <w:rStyle w:val="hljs-comment"/>
          <w:rFonts w:ascii="Source Code Pro" w:eastAsia="微软雅黑" w:hAnsi="Source Code Pro"/>
          <w:i/>
          <w:iCs/>
          <w:sz w:val="21"/>
          <w:szCs w:val="21"/>
          <w:shd w:val="clear" w:color="auto" w:fill="FAFAFA"/>
        </w:rPr>
        <w:t xml:space="preserve">  </w:t>
      </w:r>
    </w:p>
    <w:p w14:paraId="75E4DD68" w14:textId="7B17DFE3"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p>
    <w:p w14:paraId="680EC92D" w14:textId="77777777"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hexo init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初始化</w:t>
      </w:r>
    </w:p>
    <w:p w14:paraId="1A48C0DB" w14:textId="5DF5112E"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p>
    <w:p w14:paraId="741B4E8C" w14:textId="77777777"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hexo n </w:t>
      </w:r>
      <w:r w:rsidRPr="00613BB9">
        <w:rPr>
          <w:rStyle w:val="hljs-string"/>
          <w:rFonts w:ascii="Source Code Pro" w:eastAsia="微软雅黑" w:hAnsi="Source Code Pro"/>
          <w:sz w:val="21"/>
          <w:szCs w:val="21"/>
          <w:shd w:val="clear" w:color="auto" w:fill="FAFAFA"/>
        </w:rPr>
        <w:t>"</w:t>
      </w:r>
      <w:r w:rsidRPr="00613BB9">
        <w:rPr>
          <w:rStyle w:val="hljs-string"/>
          <w:rFonts w:ascii="Source Code Pro" w:eastAsia="微软雅黑" w:hAnsi="Source Code Pro"/>
          <w:sz w:val="21"/>
          <w:szCs w:val="21"/>
          <w:shd w:val="clear" w:color="auto" w:fill="FAFAFA"/>
        </w:rPr>
        <w:t>我的博客</w:t>
      </w:r>
      <w:r w:rsidRPr="00613BB9">
        <w:rPr>
          <w:rStyle w:val="hljs-string"/>
          <w:rFonts w:ascii="Source Code Pro" w:eastAsia="微软雅黑" w:hAnsi="Source Code Pro"/>
          <w:sz w:val="21"/>
          <w:szCs w:val="21"/>
          <w:shd w:val="clear" w:color="auto" w:fill="FAFAFA"/>
        </w:rPr>
        <w:t>"</w:t>
      </w:r>
      <w:r w:rsidRPr="00613BB9">
        <w:rPr>
          <w:rFonts w:ascii="Source Code Pro" w:eastAsia="微软雅黑" w:hAnsi="Source Code Pro"/>
          <w:sz w:val="21"/>
          <w:szCs w:val="21"/>
          <w:shd w:val="clear" w:color="auto" w:fill="FAFAFA"/>
        </w:rPr>
        <w:t xml:space="preserve"> == hexo </w:t>
      </w:r>
      <w:r w:rsidRPr="00613BB9">
        <w:rPr>
          <w:rStyle w:val="hljs-keyword"/>
          <w:rFonts w:ascii="Source Code Pro" w:eastAsia="微软雅黑" w:hAnsi="Source Code Pro"/>
          <w:sz w:val="21"/>
          <w:szCs w:val="21"/>
          <w:shd w:val="clear" w:color="auto" w:fill="FAFAFA"/>
        </w:rPr>
        <w:t>new</w:t>
      </w:r>
      <w:r w:rsidRPr="00613BB9">
        <w:rPr>
          <w:rFonts w:ascii="Source Code Pro" w:eastAsia="微软雅黑" w:hAnsi="Source Code Pro"/>
          <w:sz w:val="21"/>
          <w:szCs w:val="21"/>
          <w:shd w:val="clear" w:color="auto" w:fill="FAFAFA"/>
        </w:rPr>
        <w:t xml:space="preserve"> </w:t>
      </w:r>
      <w:r w:rsidRPr="00613BB9">
        <w:rPr>
          <w:rStyle w:val="hljs-string"/>
          <w:rFonts w:ascii="Source Code Pro" w:eastAsia="微软雅黑" w:hAnsi="Source Code Pro"/>
          <w:sz w:val="21"/>
          <w:szCs w:val="21"/>
          <w:shd w:val="clear" w:color="auto" w:fill="FAFAFA"/>
        </w:rPr>
        <w:t>"</w:t>
      </w:r>
      <w:r w:rsidRPr="00613BB9">
        <w:rPr>
          <w:rStyle w:val="hljs-string"/>
          <w:rFonts w:ascii="Source Code Pro" w:eastAsia="微软雅黑" w:hAnsi="Source Code Pro"/>
          <w:sz w:val="21"/>
          <w:szCs w:val="21"/>
          <w:shd w:val="clear" w:color="auto" w:fill="FAFAFA"/>
        </w:rPr>
        <w:t>我的博客</w:t>
      </w:r>
      <w:r w:rsidRPr="00613BB9">
        <w:rPr>
          <w:rStyle w:val="hljs-string"/>
          <w:rFonts w:ascii="Source Code Pro" w:eastAsia="微软雅黑" w:hAnsi="Source Code Pro"/>
          <w:sz w:val="21"/>
          <w:szCs w:val="21"/>
          <w:shd w:val="clear" w:color="auto" w:fill="FAFAFA"/>
        </w:rPr>
        <w:t>"</w:t>
      </w:r>
      <w:r w:rsidRPr="00613BB9">
        <w:rPr>
          <w:rFonts w:ascii="Source Code Pro" w:eastAsia="微软雅黑" w:hAnsi="Source Code Pro"/>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新建文章</w:t>
      </w:r>
    </w:p>
    <w:p w14:paraId="56A14B84" w14:textId="1DA10C85"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p>
    <w:p w14:paraId="04DAEE22" w14:textId="77777777"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hexo p == hexo publish</w:t>
      </w:r>
    </w:p>
    <w:p w14:paraId="5DEE4665" w14:textId="466A18FE"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p>
    <w:p w14:paraId="190F8BCD" w14:textId="77777777"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hexo g == hexo generate</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生成</w:t>
      </w:r>
    </w:p>
    <w:p w14:paraId="0472FBA9" w14:textId="6F4D9778"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p>
    <w:p w14:paraId="4A2D411C" w14:textId="77777777" w:rsidR="00A574F9" w:rsidRPr="00613BB9" w:rsidRDefault="00A574F9" w:rsidP="00A16016">
      <w:pPr>
        <w:pStyle w:val="HTML"/>
        <w:shd w:val="clear" w:color="auto" w:fill="FAFAFA"/>
        <w:spacing w:line="330" w:lineRule="atLeast"/>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hexo s == hexo server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启动服务预览</w:t>
      </w:r>
    </w:p>
    <w:p w14:paraId="4527AA49"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1DBC8791"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hexo d == hexo deploy</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部署</w:t>
      </w:r>
    </w:p>
    <w:p w14:paraId="64A97F5E"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5588341B"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hexo server </w:t>
      </w:r>
      <w:r w:rsidRPr="00613BB9">
        <w:rPr>
          <w:rStyle w:val="hljs-comment"/>
          <w:rFonts w:ascii="Source Code Pro" w:eastAsia="微软雅黑" w:hAnsi="Source Code Pro"/>
          <w:i/>
          <w:iCs/>
          <w:sz w:val="21"/>
          <w:szCs w:val="21"/>
          <w:shd w:val="clear" w:color="auto" w:fill="FAFAFA"/>
        </w:rPr>
        <w:t xml:space="preserve">#Hexo </w:t>
      </w:r>
      <w:r w:rsidRPr="00613BB9">
        <w:rPr>
          <w:rStyle w:val="hljs-comment"/>
          <w:rFonts w:ascii="Source Code Pro" w:eastAsia="微软雅黑" w:hAnsi="Source Code Pro"/>
          <w:i/>
          <w:iCs/>
          <w:sz w:val="21"/>
          <w:szCs w:val="21"/>
          <w:shd w:val="clear" w:color="auto" w:fill="FAFAFA"/>
        </w:rPr>
        <w:t>会监视文件变动并自动更新，您无须重启服务器。</w:t>
      </w:r>
    </w:p>
    <w:p w14:paraId="6543CC6B"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75061230"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hexo server -s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静态模式</w:t>
      </w:r>
    </w:p>
    <w:p w14:paraId="04F4BC2B"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3BE3737F"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hexo server -p </w:t>
      </w:r>
      <w:r w:rsidRPr="00613BB9">
        <w:rPr>
          <w:rStyle w:val="hljs-number"/>
          <w:rFonts w:ascii="Source Code Pro" w:eastAsia="微软雅黑" w:hAnsi="Source Code Pro"/>
          <w:sz w:val="21"/>
          <w:szCs w:val="21"/>
          <w:shd w:val="clear" w:color="auto" w:fill="FAFAFA"/>
        </w:rPr>
        <w:t>5000</w:t>
      </w:r>
      <w:r w:rsidRPr="00613BB9">
        <w:rPr>
          <w:rFonts w:ascii="Source Code Pro" w:eastAsia="微软雅黑" w:hAnsi="Source Code Pro"/>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更改端口</w:t>
      </w:r>
    </w:p>
    <w:p w14:paraId="1FD2999E"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6D5C0B00"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hexo server -i </w:t>
      </w:r>
      <w:r w:rsidRPr="00613BB9">
        <w:rPr>
          <w:rStyle w:val="hljs-number"/>
          <w:rFonts w:ascii="Source Code Pro" w:eastAsia="微软雅黑" w:hAnsi="Source Code Pro"/>
          <w:sz w:val="21"/>
          <w:szCs w:val="21"/>
          <w:shd w:val="clear" w:color="auto" w:fill="FAFAFA"/>
        </w:rPr>
        <w:t>192.168.1.1</w:t>
      </w:r>
      <w:r w:rsidRPr="00613BB9">
        <w:rPr>
          <w:rFonts w:ascii="Source Code Pro" w:eastAsia="微软雅黑" w:hAnsi="Source Code Pro"/>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自定义</w:t>
      </w:r>
      <w:r w:rsidRPr="00613BB9">
        <w:rPr>
          <w:rStyle w:val="hljs-comment"/>
          <w:rFonts w:ascii="Source Code Pro" w:eastAsia="微软雅黑" w:hAnsi="Source Code Pro"/>
          <w:i/>
          <w:iCs/>
          <w:sz w:val="21"/>
          <w:szCs w:val="21"/>
          <w:shd w:val="clear" w:color="auto" w:fill="FAFAFA"/>
        </w:rPr>
        <w:t xml:space="preserve"> IP</w:t>
      </w:r>
    </w:p>
    <w:p w14:paraId="7F1EFF93"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633F9EEA"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hexo clean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清除缓存</w:t>
      </w:r>
      <w:r w:rsidRPr="00613BB9">
        <w:rPr>
          <w:rStyle w:val="hljs-comment"/>
          <w:rFonts w:ascii="Source Code Pro" w:eastAsia="微软雅黑" w:hAnsi="Source Code Pro"/>
          <w:i/>
          <w:iCs/>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网页正常情况下可以忽略此条命令</w:t>
      </w:r>
    </w:p>
    <w:p w14:paraId="1AC0623C"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61854880"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hexo g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生成静态网页</w:t>
      </w:r>
    </w:p>
    <w:p w14:paraId="513B32E3"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671C06E1" w14:textId="77777777" w:rsidR="00A574F9" w:rsidRPr="00613BB9" w:rsidRDefault="00A574F9" w:rsidP="00907565">
      <w:pPr>
        <w:pStyle w:val="HTML"/>
        <w:numPr>
          <w:ilvl w:val="0"/>
          <w:numId w:val="123"/>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hexo d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开始部署</w:t>
      </w:r>
    </w:p>
    <w:p w14:paraId="3940CC77" w14:textId="77777777" w:rsidR="00A574F9" w:rsidRPr="00613BB9" w:rsidRDefault="00A574F9" w:rsidP="00A574F9">
      <w:r w:rsidRPr="00613BB9">
        <w:rPr>
          <w:rFonts w:ascii="Source Code Pro" w:eastAsia="微软雅黑" w:hAnsi="Source Code Pro"/>
          <w:szCs w:val="21"/>
          <w:shd w:val="clear" w:color="auto" w:fill="FAFAFA"/>
        </w:rPr>
        <w:lastRenderedPageBreak/>
        <w:br/>
      </w:r>
    </w:p>
    <w:p w14:paraId="05F0CC33" w14:textId="77777777" w:rsidR="00A574F9" w:rsidRPr="00613BB9" w:rsidRDefault="00A574F9" w:rsidP="00A574F9"/>
    <w:p w14:paraId="01D66146" w14:textId="77777777" w:rsidR="00A574F9" w:rsidRPr="00613BB9" w:rsidRDefault="00A574F9" w:rsidP="00170578">
      <w:pPr>
        <w:pStyle w:val="2"/>
        <w:rPr>
          <w:rFonts w:ascii="Helvetica" w:hAnsi="Helvetica" w:cs="Helvetica"/>
          <w:b w:val="0"/>
          <w:bCs w:val="0"/>
          <w:sz w:val="54"/>
          <w:szCs w:val="54"/>
        </w:rPr>
      </w:pPr>
      <w:bookmarkStart w:id="421" w:name="_Toc46395016"/>
      <w:r w:rsidRPr="00613BB9">
        <w:rPr>
          <w:rFonts w:ascii="Helvetica" w:hAnsi="Helvetica" w:cs="Helvetica"/>
          <w:b w:val="0"/>
          <w:bCs w:val="0"/>
          <w:sz w:val="54"/>
          <w:szCs w:val="54"/>
        </w:rPr>
        <w:t>配置</w:t>
      </w:r>
      <w:bookmarkEnd w:id="421"/>
    </w:p>
    <w:p w14:paraId="185E7C5F" w14:textId="77777777" w:rsidR="00A574F9" w:rsidRPr="00613BB9" w:rsidRDefault="00A574F9" w:rsidP="00170578"/>
    <w:p w14:paraId="7BD5F5FE"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可以在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Helvetica" w:hAnsi="Helvetica" w:cs="Helvetica"/>
          <w:sz w:val="23"/>
          <w:szCs w:val="23"/>
        </w:rPr>
        <w:t> </w:t>
      </w:r>
      <w:r w:rsidRPr="00613BB9">
        <w:rPr>
          <w:rFonts w:ascii="Helvetica" w:hAnsi="Helvetica" w:cs="Helvetica"/>
          <w:sz w:val="23"/>
          <w:szCs w:val="23"/>
        </w:rPr>
        <w:t>中修改大部分的配置。</w:t>
      </w:r>
    </w:p>
    <w:p w14:paraId="5A4B0BEE" w14:textId="77777777" w:rsidR="00A574F9" w:rsidRPr="00613BB9" w:rsidRDefault="00A574F9" w:rsidP="00170578">
      <w:pPr>
        <w:pStyle w:val="3"/>
        <w:rPr>
          <w:rFonts w:ascii="Helvetica" w:hAnsi="Helvetica" w:cs="Helvetica"/>
          <w:sz w:val="36"/>
          <w:szCs w:val="36"/>
        </w:rPr>
      </w:pPr>
      <w:bookmarkStart w:id="422" w:name="_Toc46395017"/>
      <w:r w:rsidRPr="00613BB9">
        <w:rPr>
          <w:rFonts w:ascii="Helvetica" w:hAnsi="Helvetica" w:cs="Helvetica"/>
        </w:rPr>
        <w:t>网站</w:t>
      </w:r>
      <w:bookmarkEnd w:id="422"/>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47"/>
        <w:gridCol w:w="6359"/>
      </w:tblGrid>
      <w:tr w:rsidR="00A574F9" w:rsidRPr="00613BB9" w14:paraId="59111DDE"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C1590A4"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25A9BA0"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r>
      <w:tr w:rsidR="00A574F9" w:rsidRPr="00613BB9" w14:paraId="7C2394A2"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0B3B833"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title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9AE3B3F"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网站标题</w:t>
            </w:r>
          </w:p>
        </w:tc>
      </w:tr>
      <w:tr w:rsidR="00A574F9" w:rsidRPr="00613BB9" w14:paraId="36F4E5F6"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C0A11C2"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subtitle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9582E4C"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网站副标题</w:t>
            </w:r>
          </w:p>
        </w:tc>
      </w:tr>
      <w:tr w:rsidR="00A574F9" w:rsidRPr="00613BB9" w14:paraId="0148706D"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C26EBB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description</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C2E24D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网站描述</w:t>
            </w:r>
          </w:p>
        </w:tc>
      </w:tr>
      <w:tr w:rsidR="00A574F9" w:rsidRPr="00613BB9" w14:paraId="27007E58"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30DC609"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keywords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732934"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网站的关键词。使用半角逗号</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分隔多个关键词。</w:t>
            </w:r>
          </w:p>
        </w:tc>
      </w:tr>
      <w:tr w:rsidR="00A574F9" w:rsidRPr="00613BB9" w14:paraId="589B656E"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8FBB043"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author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AA5E05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您的名字</w:t>
            </w:r>
          </w:p>
        </w:tc>
      </w:tr>
      <w:tr w:rsidR="00A574F9" w:rsidRPr="00613BB9" w14:paraId="689D5407"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8F1D47"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language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631158"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网站使用的语言。对于简体中文用户来说，使用不同的主题可能需要设置成不同的值，请参考你的主题的文档自行设置，常见的有</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zh-Hans</w:t>
            </w:r>
            <w:r w:rsidRPr="00613BB9">
              <w:rPr>
                <w:rFonts w:ascii="inherit" w:hAnsi="inherit" w:cs="Helvetica"/>
                <w:sz w:val="23"/>
                <w:szCs w:val="23"/>
              </w:rPr>
              <w:t>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zh-CN</w:t>
            </w:r>
            <w:r w:rsidRPr="00613BB9">
              <w:rPr>
                <w:rFonts w:ascii="inherit" w:hAnsi="inherit" w:cs="Helvetica"/>
                <w:sz w:val="23"/>
                <w:szCs w:val="23"/>
              </w:rPr>
              <w:t>。</w:t>
            </w:r>
          </w:p>
        </w:tc>
      </w:tr>
      <w:tr w:rsidR="00A574F9" w:rsidRPr="00613BB9" w14:paraId="09369E9E"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AD8282"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timezone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7499A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网站时区。</w:t>
            </w:r>
            <w:r w:rsidRPr="00613BB9">
              <w:rPr>
                <w:rFonts w:ascii="inherit" w:hAnsi="inherit" w:cs="Helvetica"/>
                <w:sz w:val="23"/>
                <w:szCs w:val="23"/>
              </w:rPr>
              <w:t xml:space="preserve">Hexo </w:t>
            </w:r>
            <w:r w:rsidRPr="00613BB9">
              <w:rPr>
                <w:rFonts w:ascii="inherit" w:hAnsi="inherit" w:cs="Helvetica"/>
                <w:sz w:val="23"/>
                <w:szCs w:val="23"/>
              </w:rPr>
              <w:t>默认使用您电脑的时区。请参考</w:t>
            </w:r>
            <w:r w:rsidRPr="00613BB9">
              <w:rPr>
                <w:rFonts w:ascii="inherit" w:hAnsi="inherit" w:cs="Helvetica"/>
                <w:sz w:val="23"/>
                <w:szCs w:val="23"/>
              </w:rPr>
              <w:t> </w:t>
            </w:r>
            <w:hyperlink r:id="rId2057" w:tgtFrame="_blank" w:history="1">
              <w:r w:rsidRPr="00613BB9">
                <w:rPr>
                  <w:rStyle w:val="a4"/>
                  <w:rFonts w:ascii="inherit" w:hAnsi="inherit" w:cs="Helvetica"/>
                  <w:color w:val="auto"/>
                  <w:sz w:val="23"/>
                  <w:szCs w:val="23"/>
                  <w:bdr w:val="none" w:sz="0" w:space="0" w:color="auto" w:frame="1"/>
                </w:rPr>
                <w:t>时区列表</w:t>
              </w:r>
            </w:hyperlink>
            <w:r w:rsidRPr="00613BB9">
              <w:rPr>
                <w:rFonts w:ascii="inherit" w:hAnsi="inherit" w:cs="Helvetica"/>
                <w:sz w:val="23"/>
                <w:szCs w:val="23"/>
              </w:rPr>
              <w:t> </w:t>
            </w:r>
            <w:r w:rsidRPr="00613BB9">
              <w:rPr>
                <w:rFonts w:ascii="inherit" w:hAnsi="inherit" w:cs="Helvetica"/>
                <w:sz w:val="23"/>
                <w:szCs w:val="23"/>
              </w:rPr>
              <w:t>进行设置，如</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America/New_York</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Japan</w:t>
            </w:r>
            <w:r w:rsidRPr="00613BB9">
              <w:rPr>
                <w:rFonts w:ascii="inherit" w:hAnsi="inherit" w:cs="Helvetica"/>
                <w:sz w:val="23"/>
                <w:szCs w:val="23"/>
              </w:rPr>
              <w:t xml:space="preserve">, </w:t>
            </w:r>
            <w:r w:rsidRPr="00613BB9">
              <w:rPr>
                <w:rFonts w:ascii="inherit" w:hAnsi="inherit" w:cs="Helvetica"/>
                <w:sz w:val="23"/>
                <w:szCs w:val="23"/>
              </w:rPr>
              <w:t>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UTC</w:t>
            </w:r>
            <w:r w:rsidRPr="00613BB9">
              <w:rPr>
                <w:rFonts w:ascii="inherit" w:hAnsi="inherit" w:cs="Helvetica"/>
                <w:sz w:val="23"/>
                <w:szCs w:val="23"/>
              </w:rPr>
              <w:t> </w:t>
            </w:r>
            <w:r w:rsidRPr="00613BB9">
              <w:rPr>
                <w:rFonts w:ascii="inherit" w:hAnsi="inherit" w:cs="Helvetica"/>
                <w:sz w:val="23"/>
                <w:szCs w:val="23"/>
              </w:rPr>
              <w:t>。一般的，对于中国大陆地区可以使用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Asia/Shanghai</w:t>
            </w:r>
            <w:r w:rsidRPr="00613BB9">
              <w:rPr>
                <w:rFonts w:ascii="inherit" w:hAnsi="inherit" w:cs="Helvetica"/>
                <w:sz w:val="23"/>
                <w:szCs w:val="23"/>
              </w:rPr>
              <w:t>。</w:t>
            </w:r>
          </w:p>
        </w:tc>
      </w:tr>
    </w:tbl>
    <w:p w14:paraId="0F6FC0E2"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其中，</w:t>
      </w:r>
      <w:r w:rsidRPr="00613BB9">
        <w:rPr>
          <w:rStyle w:val="HTML1"/>
          <w:rFonts w:ascii="Source Code Pro" w:hAnsi="Source Code Pro"/>
          <w:sz w:val="22"/>
          <w:szCs w:val="22"/>
          <w:bdr w:val="none" w:sz="0" w:space="0" w:color="auto" w:frame="1"/>
          <w:shd w:val="clear" w:color="auto" w:fill="EEEEEE"/>
        </w:rPr>
        <w:t>description</w:t>
      </w:r>
      <w:r w:rsidRPr="00613BB9">
        <w:rPr>
          <w:rFonts w:ascii="Helvetica" w:hAnsi="Helvetica" w:cs="Helvetica"/>
          <w:sz w:val="23"/>
          <w:szCs w:val="23"/>
        </w:rPr>
        <w:t>主要用于</w:t>
      </w:r>
      <w:r w:rsidRPr="00613BB9">
        <w:rPr>
          <w:rFonts w:ascii="Helvetica" w:hAnsi="Helvetica" w:cs="Helvetica"/>
          <w:sz w:val="23"/>
          <w:szCs w:val="23"/>
        </w:rPr>
        <w:t>SEO</w:t>
      </w:r>
      <w:r w:rsidRPr="00613BB9">
        <w:rPr>
          <w:rFonts w:ascii="Helvetica" w:hAnsi="Helvetica" w:cs="Helvetica"/>
          <w:sz w:val="23"/>
          <w:szCs w:val="23"/>
        </w:rPr>
        <w:t>，告诉搜索引擎一个关于您站点的简单描述，通常建议在其中包含您网站的关键词。</w:t>
      </w:r>
      <w:r w:rsidRPr="00613BB9">
        <w:rPr>
          <w:rStyle w:val="HTML1"/>
          <w:rFonts w:ascii="Source Code Pro" w:hAnsi="Source Code Pro"/>
          <w:sz w:val="22"/>
          <w:szCs w:val="22"/>
          <w:bdr w:val="none" w:sz="0" w:space="0" w:color="auto" w:frame="1"/>
          <w:shd w:val="clear" w:color="auto" w:fill="EEEEEE"/>
        </w:rPr>
        <w:t>author</w:t>
      </w:r>
      <w:r w:rsidRPr="00613BB9">
        <w:rPr>
          <w:rFonts w:ascii="Helvetica" w:hAnsi="Helvetica" w:cs="Helvetica"/>
          <w:sz w:val="23"/>
          <w:szCs w:val="23"/>
        </w:rPr>
        <w:t>参数用于主题显示文章的作者。</w:t>
      </w:r>
    </w:p>
    <w:p w14:paraId="4D475B64" w14:textId="77777777" w:rsidR="00A574F9" w:rsidRPr="00613BB9" w:rsidRDefault="00A574F9" w:rsidP="00170578">
      <w:pPr>
        <w:pStyle w:val="3"/>
        <w:rPr>
          <w:rFonts w:ascii="Helvetica" w:hAnsi="Helvetica" w:cs="Helvetica"/>
          <w:sz w:val="36"/>
          <w:szCs w:val="36"/>
        </w:rPr>
      </w:pPr>
      <w:bookmarkStart w:id="423" w:name="_Toc46395018"/>
      <w:r w:rsidRPr="00613BB9">
        <w:rPr>
          <w:rFonts w:ascii="Helvetica" w:hAnsi="Helvetica" w:cs="Helvetica"/>
        </w:rPr>
        <w:t>网址</w:t>
      </w:r>
      <w:bookmarkEnd w:id="423"/>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3235"/>
        <w:gridCol w:w="1942"/>
        <w:gridCol w:w="3129"/>
      </w:tblGrid>
      <w:tr w:rsidR="00A574F9" w:rsidRPr="00613BB9" w14:paraId="2A2EA9DE"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589FB7F"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9820DC1"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D567E0D"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默认值</w:t>
            </w:r>
          </w:p>
        </w:tc>
      </w:tr>
      <w:tr w:rsidR="00A574F9" w:rsidRPr="00613BB9" w14:paraId="7B502A7F"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B3767E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url</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79A53AC"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网址</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88DB40" w14:textId="77777777" w:rsidR="00A574F9" w:rsidRPr="00613BB9" w:rsidRDefault="00A574F9" w:rsidP="00170578">
            <w:pPr>
              <w:rPr>
                <w:rFonts w:ascii="inherit" w:hAnsi="inherit" w:cs="Helvetica" w:hint="eastAsia"/>
                <w:sz w:val="23"/>
                <w:szCs w:val="23"/>
              </w:rPr>
            </w:pPr>
          </w:p>
        </w:tc>
      </w:tr>
      <w:tr w:rsidR="00A574F9" w:rsidRPr="00613BB9" w14:paraId="4C3C876B"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D7B3AE7" w14:textId="77777777" w:rsidR="00A574F9" w:rsidRPr="00613BB9" w:rsidRDefault="00A574F9" w:rsidP="00170578">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root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B8F97FF"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网站根目录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EC6D094" w14:textId="77777777" w:rsidR="00A574F9" w:rsidRPr="00613BB9" w:rsidRDefault="00A574F9" w:rsidP="00170578">
            <w:pPr>
              <w:rPr>
                <w:rFonts w:ascii="inherit" w:hAnsi="inherit" w:cs="Helvetica" w:hint="eastAsia"/>
                <w:sz w:val="23"/>
                <w:szCs w:val="23"/>
              </w:rPr>
            </w:pPr>
          </w:p>
        </w:tc>
      </w:tr>
      <w:tr w:rsidR="00A574F9" w:rsidRPr="00613BB9" w14:paraId="6FF5B989"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92402EA" w14:textId="77777777" w:rsidR="00A574F9" w:rsidRPr="00613BB9" w:rsidRDefault="00A574F9" w:rsidP="00170578">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permalink</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590AC32"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文章的</w:t>
            </w:r>
            <w:r w:rsidRPr="00613BB9">
              <w:rPr>
                <w:rFonts w:ascii="inherit" w:hAnsi="inherit" w:cs="Helvetica"/>
                <w:sz w:val="23"/>
                <w:szCs w:val="23"/>
              </w:rPr>
              <w:t> </w:t>
            </w:r>
            <w:hyperlink r:id="rId2058" w:history="1">
              <w:r w:rsidRPr="00613BB9">
                <w:rPr>
                  <w:rStyle w:val="a4"/>
                  <w:rFonts w:ascii="inherit" w:hAnsi="inherit" w:cs="Helvetica"/>
                  <w:color w:val="auto"/>
                  <w:sz w:val="23"/>
                  <w:szCs w:val="23"/>
                  <w:bdr w:val="none" w:sz="0" w:space="0" w:color="auto" w:frame="1"/>
                </w:rPr>
                <w:t>永久链接</w:t>
              </w:r>
            </w:hyperlink>
            <w:r w:rsidRPr="00613BB9">
              <w:rPr>
                <w:rFonts w:ascii="inherit" w:hAnsi="inherit" w:cs="Helvetica"/>
                <w:sz w:val="23"/>
                <w:szCs w:val="23"/>
              </w:rPr>
              <w:t> </w:t>
            </w:r>
            <w:r w:rsidRPr="00613BB9">
              <w:rPr>
                <w:rFonts w:ascii="inherit" w:hAnsi="inherit" w:cs="Helvetica"/>
                <w:sz w:val="23"/>
                <w:szCs w:val="23"/>
              </w:rPr>
              <w:t>格式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A2A9DD5"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:year/:month/:day/:title/</w:t>
            </w:r>
          </w:p>
        </w:tc>
      </w:tr>
      <w:tr w:rsidR="00A574F9" w:rsidRPr="00613BB9" w14:paraId="481ED45B"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0DBAFB6"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permalink_defaults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F0A52B"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永久链接中各部分的默认值</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FD4A79" w14:textId="77777777" w:rsidR="00A574F9" w:rsidRPr="00613BB9" w:rsidRDefault="00A574F9" w:rsidP="00170578">
            <w:pPr>
              <w:rPr>
                <w:rFonts w:ascii="inherit" w:hAnsi="inherit" w:cs="Helvetica" w:hint="eastAsia"/>
                <w:sz w:val="23"/>
                <w:szCs w:val="23"/>
              </w:rPr>
            </w:pPr>
          </w:p>
        </w:tc>
      </w:tr>
      <w:tr w:rsidR="00A574F9" w:rsidRPr="00613BB9" w14:paraId="691A75E6"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1C57D13" w14:textId="77777777" w:rsidR="00A574F9" w:rsidRPr="00613BB9" w:rsidRDefault="00A574F9" w:rsidP="00170578">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pretty_urls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05C2FD2"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改写</w:t>
            </w:r>
            <w:r w:rsidRPr="00613BB9">
              <w:rPr>
                <w:rFonts w:ascii="inherit" w:hAnsi="inherit" w:cs="Helvetica"/>
                <w:sz w:val="23"/>
                <w:szCs w:val="23"/>
              </w:rPr>
              <w:t> </w:t>
            </w:r>
            <w:hyperlink r:id="rId2059" w:history="1">
              <w:r w:rsidRPr="00613BB9">
                <w:rPr>
                  <w:rStyle w:val="HTML1"/>
                  <w:rFonts w:ascii="Source Code Pro" w:hAnsi="Source Code Pro"/>
                  <w:sz w:val="22"/>
                  <w:szCs w:val="22"/>
                  <w:bdr w:val="none" w:sz="0" w:space="0" w:color="auto" w:frame="1"/>
                  <w:shd w:val="clear" w:color="auto" w:fill="EEEEEE"/>
                </w:rPr>
                <w:t>permalink</w:t>
              </w:r>
            </w:hyperlink>
            <w:r w:rsidRPr="00613BB9">
              <w:rPr>
                <w:rFonts w:ascii="inherit" w:hAnsi="inherit" w:cs="Helvetica"/>
                <w:sz w:val="23"/>
                <w:szCs w:val="23"/>
              </w:rPr>
              <w:t> </w:t>
            </w:r>
            <w:r w:rsidRPr="00613BB9">
              <w:rPr>
                <w:rFonts w:ascii="inherit" w:hAnsi="inherit" w:cs="Helvetica"/>
                <w:sz w:val="23"/>
                <w:szCs w:val="23"/>
              </w:rPr>
              <w:t>的值来美化</w:t>
            </w:r>
            <w:r w:rsidRPr="00613BB9">
              <w:rPr>
                <w:rFonts w:ascii="inherit" w:hAnsi="inherit" w:cs="Helvetica"/>
                <w:sz w:val="23"/>
                <w:szCs w:val="23"/>
              </w:rPr>
              <w:t xml:space="preserve"> URL</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BA3770A" w14:textId="77777777" w:rsidR="00A574F9" w:rsidRPr="00613BB9" w:rsidRDefault="00A574F9" w:rsidP="00170578">
            <w:pPr>
              <w:rPr>
                <w:rFonts w:ascii="inherit" w:hAnsi="inherit" w:cs="Helvetica" w:hint="eastAsia"/>
                <w:sz w:val="23"/>
                <w:szCs w:val="23"/>
              </w:rPr>
            </w:pPr>
          </w:p>
        </w:tc>
      </w:tr>
      <w:tr w:rsidR="00A574F9" w:rsidRPr="00613BB9" w14:paraId="340CF5E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729EC65" w14:textId="77777777" w:rsidR="00A574F9" w:rsidRPr="00613BB9" w:rsidRDefault="00A574F9" w:rsidP="00170578">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pretty_urls.trailing_index</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E5EB17C"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是否在永久链接中保留尾部的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index.html</w:t>
            </w:r>
            <w:r w:rsidRPr="00613BB9">
              <w:rPr>
                <w:rFonts w:ascii="inherit" w:hAnsi="inherit" w:cs="Helvetica"/>
                <w:sz w:val="23"/>
                <w:szCs w:val="23"/>
              </w:rPr>
              <w:t>，设置为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时去除</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1CBD73B"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A574F9" w:rsidRPr="00613BB9" w14:paraId="695D0F06"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043A345"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pretty_urls.trailing_html</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DDB78E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是否在永久链接中保留尾部的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.html</w:t>
            </w:r>
            <w:r w:rsidRPr="00613BB9">
              <w:rPr>
                <w:rFonts w:ascii="inherit" w:hAnsi="inherit" w:cs="Helvetica"/>
                <w:sz w:val="23"/>
                <w:szCs w:val="23"/>
              </w:rPr>
              <w:t xml:space="preserve">, </w:t>
            </w:r>
            <w:r w:rsidRPr="00613BB9">
              <w:rPr>
                <w:rFonts w:ascii="inherit" w:hAnsi="inherit" w:cs="Helvetica"/>
                <w:sz w:val="23"/>
                <w:szCs w:val="23"/>
              </w:rPr>
              <w:t>设置为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时去除</w:t>
            </w:r>
            <w:r w:rsidRPr="00613BB9">
              <w:rPr>
                <w:rFonts w:ascii="inherit" w:hAnsi="inherit" w:cs="Helvetica"/>
                <w:sz w:val="23"/>
                <w:szCs w:val="23"/>
              </w:rPr>
              <w:t xml:space="preserve"> (</w:t>
            </w:r>
            <w:r w:rsidRPr="00613BB9">
              <w:rPr>
                <w:rStyle w:val="a5"/>
                <w:rFonts w:ascii="inherit" w:hAnsi="inherit" w:cs="Helvetica"/>
                <w:sz w:val="23"/>
                <w:szCs w:val="23"/>
                <w:bdr w:val="none" w:sz="0" w:space="0" w:color="auto" w:frame="1"/>
              </w:rPr>
              <w:t>对尾部的</w:t>
            </w:r>
            <w:r w:rsidRPr="00613BB9">
              <w:rPr>
                <w:rStyle w:val="a5"/>
                <w:rFonts w:ascii="inherit" w:hAnsi="inherit" w:cs="Helvetica"/>
                <w:sz w:val="23"/>
                <w:szCs w:val="23"/>
                <w:bdr w:val="none" w:sz="0" w:space="0" w:color="auto" w:frame="1"/>
              </w:rPr>
              <w:t> </w:t>
            </w:r>
            <w:r w:rsidRPr="00613BB9">
              <w:rPr>
                <w:rStyle w:val="HTML1"/>
                <w:rFonts w:ascii="Source Code Pro" w:hAnsi="Source Code Pro"/>
                <w:i/>
                <w:iCs/>
                <w:sz w:val="22"/>
                <w:szCs w:val="22"/>
                <w:bdr w:val="none" w:sz="0" w:space="0" w:color="auto" w:frame="1"/>
                <w:shd w:val="clear" w:color="auto" w:fill="EEEEEE"/>
              </w:rPr>
              <w:t>index.html</w:t>
            </w:r>
            <w:r w:rsidRPr="00613BB9">
              <w:rPr>
                <w:rStyle w:val="a5"/>
                <w:rFonts w:ascii="inherit" w:hAnsi="inherit" w:cs="Helvetica"/>
                <w:sz w:val="23"/>
                <w:szCs w:val="23"/>
                <w:bdr w:val="none" w:sz="0" w:space="0" w:color="auto" w:frame="1"/>
              </w:rPr>
              <w:t>无效</w:t>
            </w:r>
            <w:r w:rsidRPr="00613BB9">
              <w:rPr>
                <w:rFonts w:ascii="inherit" w:hAnsi="inherit" w:cs="Helvetica"/>
                <w:sz w:val="23"/>
                <w:szCs w:val="23"/>
              </w:rPr>
              <w: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7BA83C0"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bl>
    <w:p w14:paraId="321654D0" w14:textId="77777777" w:rsidR="00A574F9" w:rsidRPr="00613BB9" w:rsidRDefault="00A574F9" w:rsidP="00170578">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网站存放在子目录</w:t>
      </w:r>
    </w:p>
    <w:p w14:paraId="1DC07E2A" w14:textId="77777777" w:rsidR="00A574F9" w:rsidRPr="00613BB9" w:rsidRDefault="00A574F9" w:rsidP="00170578">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如果您的网站存放在子目录中，例如</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http://yoursite.com/blog</w:t>
      </w:r>
      <w:r w:rsidRPr="00613BB9">
        <w:rPr>
          <w:rFonts w:ascii="inherit" w:hAnsi="inherit" w:cs="Helvetica"/>
          <w:sz w:val="23"/>
          <w:szCs w:val="23"/>
        </w:rPr>
        <w:t>，则请将您的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url</w:t>
      </w:r>
      <w:r w:rsidRPr="00613BB9">
        <w:rPr>
          <w:rFonts w:ascii="inherit" w:hAnsi="inherit" w:cs="Helvetica"/>
          <w:sz w:val="23"/>
          <w:szCs w:val="23"/>
        </w:rPr>
        <w:t> </w:t>
      </w:r>
      <w:r w:rsidRPr="00613BB9">
        <w:rPr>
          <w:rFonts w:ascii="inherit" w:hAnsi="inherit" w:cs="Helvetica"/>
          <w:sz w:val="23"/>
          <w:szCs w:val="23"/>
        </w:rPr>
        <w:t>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http://yoursite.com/blog</w:t>
      </w:r>
      <w:r w:rsidRPr="00613BB9">
        <w:rPr>
          <w:rFonts w:ascii="inherit" w:hAnsi="inherit" w:cs="Helvetica"/>
          <w:sz w:val="23"/>
          <w:szCs w:val="23"/>
        </w:rPr>
        <w:t> </w:t>
      </w:r>
      <w:r w:rsidRPr="00613BB9">
        <w:rPr>
          <w:rFonts w:ascii="inherit" w:hAnsi="inherit" w:cs="Helvetica"/>
          <w:sz w:val="23"/>
          <w:szCs w:val="23"/>
        </w:rPr>
        <w:t>并把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root</w:t>
      </w:r>
      <w:r w:rsidRPr="00613BB9">
        <w:rPr>
          <w:rFonts w:ascii="inherit" w:hAnsi="inherit" w:cs="Helvetica"/>
          <w:sz w:val="23"/>
          <w:szCs w:val="23"/>
        </w:rPr>
        <w:t> </w:t>
      </w:r>
      <w:r w:rsidRPr="00613BB9">
        <w:rPr>
          <w:rFonts w:ascii="inherit" w:hAnsi="inherit" w:cs="Helvetica"/>
          <w:sz w:val="23"/>
          <w:szCs w:val="23"/>
        </w:rPr>
        <w:t>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/blog/</w:t>
      </w:r>
      <w:r w:rsidRPr="00613BB9">
        <w:rPr>
          <w:rFonts w:ascii="inherit" w:hAnsi="inherit" w:cs="Helvetica"/>
          <w:sz w:val="23"/>
          <w:szCs w:val="23"/>
        </w:rPr>
        <w:t>。</w:t>
      </w:r>
    </w:p>
    <w:p w14:paraId="7CB4D97C"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例如：</w:t>
      </w:r>
    </w:p>
    <w:tbl>
      <w:tblPr>
        <w:tblW w:w="0" w:type="auto"/>
        <w:tblCellSpacing w:w="15" w:type="dxa"/>
        <w:tblCellMar>
          <w:left w:w="0" w:type="dxa"/>
          <w:right w:w="0" w:type="dxa"/>
        </w:tblCellMar>
        <w:tblLook w:val="04A0" w:firstRow="1" w:lastRow="0" w:firstColumn="1" w:lastColumn="0" w:noHBand="0" w:noVBand="1"/>
      </w:tblPr>
      <w:tblGrid>
        <w:gridCol w:w="6803"/>
      </w:tblGrid>
      <w:tr w:rsidR="00A574F9" w:rsidRPr="00613BB9" w14:paraId="7B766445" w14:textId="77777777" w:rsidTr="00170578">
        <w:trPr>
          <w:tblCellSpacing w:w="15" w:type="dxa"/>
        </w:trPr>
        <w:tc>
          <w:tcPr>
            <w:tcW w:w="0" w:type="auto"/>
            <w:tcBorders>
              <w:top w:val="nil"/>
              <w:left w:val="nil"/>
              <w:bottom w:val="nil"/>
              <w:right w:val="nil"/>
            </w:tcBorders>
            <w:vAlign w:val="center"/>
            <w:hideMark/>
          </w:tcPr>
          <w:p w14:paraId="41086E2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比如，一个页面的永久链接是</w:t>
            </w:r>
            <w:r w:rsidRPr="00613BB9">
              <w:rPr>
                <w:rStyle w:val="comment"/>
                <w:rFonts w:ascii="inherit" w:hAnsi="inherit"/>
                <w:sz w:val="21"/>
                <w:szCs w:val="21"/>
                <w:bdr w:val="none" w:sz="0" w:space="0" w:color="auto" w:frame="1"/>
              </w:rPr>
              <w:t xml:space="preserve"> http://example.com/foo/bar/index.html</w:t>
            </w:r>
            <w:r w:rsidRPr="00613BB9">
              <w:rPr>
                <w:rFonts w:ascii="Source Code Pro" w:hAnsi="Source Code Pro"/>
                <w:sz w:val="22"/>
                <w:szCs w:val="22"/>
              </w:rPr>
              <w:br/>
            </w:r>
            <w:r w:rsidRPr="00613BB9">
              <w:rPr>
                <w:rStyle w:val="attr"/>
                <w:rFonts w:ascii="inherit" w:hAnsi="inherit"/>
                <w:sz w:val="21"/>
                <w:szCs w:val="21"/>
                <w:bdr w:val="none" w:sz="0" w:space="0" w:color="auto" w:frame="1"/>
              </w:rPr>
              <w:t>pretty_urls: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trailing_index:</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此时页面的永久链接会变为</w:t>
            </w:r>
            <w:r w:rsidRPr="00613BB9">
              <w:rPr>
                <w:rStyle w:val="comment"/>
                <w:rFonts w:ascii="inherit" w:hAnsi="inherit"/>
                <w:sz w:val="21"/>
                <w:szCs w:val="21"/>
                <w:bdr w:val="none" w:sz="0" w:space="0" w:color="auto" w:frame="1"/>
              </w:rPr>
              <w:t xml:space="preserve"> http://example.com/foo/bar/</w:t>
            </w:r>
          </w:p>
        </w:tc>
      </w:tr>
    </w:tbl>
    <w:p w14:paraId="07F19B50" w14:textId="77777777" w:rsidR="00A574F9" w:rsidRPr="00613BB9" w:rsidRDefault="00A574F9" w:rsidP="00170578">
      <w:pPr>
        <w:pStyle w:val="3"/>
        <w:rPr>
          <w:rFonts w:ascii="Helvetica" w:hAnsi="Helvetica" w:cs="Helvetica"/>
          <w:sz w:val="36"/>
          <w:szCs w:val="36"/>
        </w:rPr>
      </w:pPr>
      <w:bookmarkStart w:id="424" w:name="_Toc46395019"/>
      <w:r w:rsidRPr="00613BB9">
        <w:rPr>
          <w:rFonts w:ascii="Helvetica" w:hAnsi="Helvetica" w:cs="Helvetica"/>
        </w:rPr>
        <w:t>目录</w:t>
      </w:r>
      <w:bookmarkEnd w:id="424"/>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079"/>
        <w:gridCol w:w="3884"/>
        <w:gridCol w:w="2343"/>
      </w:tblGrid>
      <w:tr w:rsidR="00A574F9" w:rsidRPr="00613BB9" w14:paraId="5E6F53D6"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AE0036F"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EF09C14"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FA0948A"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默认值</w:t>
            </w:r>
          </w:p>
        </w:tc>
      </w:tr>
      <w:tr w:rsidR="00A574F9" w:rsidRPr="00613BB9" w14:paraId="0C60998C"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FF0338C"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source_dir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CF676E5"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资源文件夹，这个文件夹用来存放内容。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63C24E7"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source</w:t>
            </w:r>
          </w:p>
        </w:tc>
      </w:tr>
      <w:tr w:rsidR="00A574F9" w:rsidRPr="00613BB9" w14:paraId="603F21D8"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0EF4B5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public_dir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2A9E14"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公共文件夹，这个文件夹用于存放生成的站点文件。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FF2BC6"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public</w:t>
            </w:r>
          </w:p>
        </w:tc>
      </w:tr>
      <w:tr w:rsidR="00A574F9" w:rsidRPr="00613BB9" w14:paraId="0C5186E3"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1025047"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tag_dir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0CEBAD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标签文件夹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5E1A3B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tags</w:t>
            </w:r>
          </w:p>
        </w:tc>
      </w:tr>
      <w:tr w:rsidR="00A574F9" w:rsidRPr="00613BB9" w14:paraId="752BB72D"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EB0595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archive_dir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E5F4604"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归档文件夹</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0DD185"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archives</w:t>
            </w:r>
          </w:p>
        </w:tc>
      </w:tr>
      <w:tr w:rsidR="00A574F9" w:rsidRPr="00613BB9" w14:paraId="79236D34"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91F2DB7"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category_dir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C297C68"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分类文件夹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E965AB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categories</w:t>
            </w:r>
          </w:p>
        </w:tc>
      </w:tr>
      <w:tr w:rsidR="00A574F9" w:rsidRPr="00613BB9" w14:paraId="3BB7430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F2169B6"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code_dir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FE154D8"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 xml:space="preserve">Include code </w:t>
            </w:r>
            <w:r w:rsidRPr="00613BB9">
              <w:rPr>
                <w:rFonts w:ascii="inherit" w:hAnsi="inherit" w:cs="Helvetica"/>
                <w:sz w:val="23"/>
                <w:szCs w:val="23"/>
              </w:rPr>
              <w:t>文件夹，</w:t>
            </w:r>
            <w:r w:rsidRPr="00613BB9">
              <w:rPr>
                <w:rStyle w:val="HTML1"/>
                <w:rFonts w:ascii="Source Code Pro" w:hAnsi="Source Code Pro"/>
                <w:sz w:val="22"/>
                <w:szCs w:val="22"/>
                <w:bdr w:val="none" w:sz="0" w:space="0" w:color="auto" w:frame="1"/>
                <w:shd w:val="clear" w:color="auto" w:fill="EEEEEE"/>
              </w:rPr>
              <w:t>source_dir</w:t>
            </w:r>
            <w:r w:rsidRPr="00613BB9">
              <w:rPr>
                <w:rFonts w:ascii="inherit" w:hAnsi="inherit" w:cs="Helvetica"/>
                <w:sz w:val="23"/>
                <w:szCs w:val="23"/>
              </w:rPr>
              <w:t> </w:t>
            </w:r>
            <w:r w:rsidRPr="00613BB9">
              <w:rPr>
                <w:rFonts w:ascii="inherit" w:hAnsi="inherit" w:cs="Helvetica"/>
                <w:sz w:val="23"/>
                <w:szCs w:val="23"/>
              </w:rPr>
              <w:t>下的子目录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80A143"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downloads/code</w:t>
            </w:r>
          </w:p>
        </w:tc>
      </w:tr>
      <w:tr w:rsidR="00A574F9" w:rsidRPr="00613BB9" w14:paraId="4D520061"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0946760"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i18n_dir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84E87F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国际化（</w:t>
            </w:r>
            <w:r w:rsidRPr="00613BB9">
              <w:rPr>
                <w:rFonts w:ascii="inherit" w:hAnsi="inherit" w:cs="Helvetica"/>
                <w:sz w:val="23"/>
                <w:szCs w:val="23"/>
              </w:rPr>
              <w:t>i18n</w:t>
            </w:r>
            <w:r w:rsidRPr="00613BB9">
              <w:rPr>
                <w:rFonts w:ascii="inherit" w:hAnsi="inherit" w:cs="Helvetica"/>
                <w:sz w:val="23"/>
                <w:szCs w:val="23"/>
              </w:rPr>
              <w:t>）文件夹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7C21FFD"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:lang</w:t>
            </w:r>
          </w:p>
        </w:tc>
      </w:tr>
      <w:tr w:rsidR="00A574F9" w:rsidRPr="00613BB9" w14:paraId="459B8F1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DE5706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skip_render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1670EB"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跳过指定文件的渲染。匹配到的文件将会被不做改动地复制到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目录中。您可使用</w:t>
            </w:r>
            <w:r w:rsidRPr="00613BB9">
              <w:rPr>
                <w:rFonts w:ascii="inherit" w:hAnsi="inherit" w:cs="Helvetica"/>
                <w:sz w:val="23"/>
                <w:szCs w:val="23"/>
              </w:rPr>
              <w:t> </w:t>
            </w:r>
            <w:hyperlink r:id="rId2060" w:anchor="extended-globbing" w:tgtFrame="_blank" w:history="1">
              <w:r w:rsidRPr="00613BB9">
                <w:rPr>
                  <w:rStyle w:val="a4"/>
                  <w:rFonts w:ascii="inherit" w:hAnsi="inherit" w:cs="Helvetica"/>
                  <w:color w:val="auto"/>
                  <w:sz w:val="23"/>
                  <w:szCs w:val="23"/>
                  <w:bdr w:val="none" w:sz="0" w:space="0" w:color="auto" w:frame="1"/>
                </w:rPr>
                <w:t xml:space="preserve">glob </w:t>
              </w:r>
              <w:r w:rsidRPr="00613BB9">
                <w:rPr>
                  <w:rStyle w:val="a4"/>
                  <w:rFonts w:ascii="inherit" w:hAnsi="inherit" w:cs="Helvetica"/>
                  <w:color w:val="auto"/>
                  <w:sz w:val="23"/>
                  <w:szCs w:val="23"/>
                  <w:bdr w:val="none" w:sz="0" w:space="0" w:color="auto" w:frame="1"/>
                </w:rPr>
                <w:t>表达式</w:t>
              </w:r>
            </w:hyperlink>
            <w:r w:rsidRPr="00613BB9">
              <w:rPr>
                <w:rFonts w:ascii="inherit" w:hAnsi="inherit" w:cs="Helvetica"/>
                <w:sz w:val="23"/>
                <w:szCs w:val="23"/>
              </w:rPr>
              <w:t>来匹配路径。</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F6BC1D" w14:textId="77777777" w:rsidR="00A574F9" w:rsidRPr="00613BB9" w:rsidRDefault="00A574F9" w:rsidP="00170578">
            <w:pPr>
              <w:rPr>
                <w:rFonts w:ascii="inherit" w:hAnsi="inherit" w:cs="Helvetica" w:hint="eastAsia"/>
                <w:sz w:val="23"/>
                <w:szCs w:val="23"/>
              </w:rPr>
            </w:pPr>
          </w:p>
        </w:tc>
      </w:tr>
    </w:tbl>
    <w:p w14:paraId="7BCCFDB4"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例如：</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358B90B1" w14:textId="77777777" w:rsidTr="00170578">
        <w:trPr>
          <w:tblCellSpacing w:w="15" w:type="dxa"/>
        </w:trPr>
        <w:tc>
          <w:tcPr>
            <w:tcW w:w="0" w:type="auto"/>
            <w:tcBorders>
              <w:top w:val="nil"/>
              <w:left w:val="nil"/>
              <w:bottom w:val="nil"/>
              <w:right w:val="nil"/>
            </w:tcBorders>
            <w:vAlign w:val="center"/>
            <w:hideMark/>
          </w:tcPr>
          <w:p w14:paraId="022DE3D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skip_render: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"mypage/**/*"</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将会直接将</w:t>
            </w:r>
            <w:r w:rsidRPr="00613BB9">
              <w:rPr>
                <w:rStyle w:val="comment"/>
                <w:rFonts w:ascii="inherit" w:hAnsi="inherit"/>
                <w:sz w:val="21"/>
                <w:szCs w:val="21"/>
                <w:bdr w:val="none" w:sz="0" w:space="0" w:color="auto" w:frame="1"/>
              </w:rPr>
              <w:t xml:space="preserve"> `source/mypage/index.html` </w:t>
            </w:r>
            <w:r w:rsidRPr="00613BB9">
              <w:rPr>
                <w:rStyle w:val="comment"/>
                <w:rFonts w:ascii="inherit" w:hAnsi="inherit"/>
                <w:sz w:val="21"/>
                <w:szCs w:val="21"/>
                <w:bdr w:val="none" w:sz="0" w:space="0" w:color="auto" w:frame="1"/>
              </w:rPr>
              <w:t>和</w:t>
            </w:r>
            <w:r w:rsidRPr="00613BB9">
              <w:rPr>
                <w:rStyle w:val="comment"/>
                <w:rFonts w:ascii="inherit" w:hAnsi="inherit"/>
                <w:sz w:val="21"/>
                <w:szCs w:val="21"/>
                <w:bdr w:val="none" w:sz="0" w:space="0" w:color="auto" w:frame="1"/>
              </w:rPr>
              <w:t xml:space="preserve"> `source/mypage/code.js` </w:t>
            </w:r>
            <w:r w:rsidRPr="00613BB9">
              <w:rPr>
                <w:rStyle w:val="comment"/>
                <w:rFonts w:ascii="inherit" w:hAnsi="inherit"/>
                <w:sz w:val="21"/>
                <w:szCs w:val="21"/>
                <w:bdr w:val="none" w:sz="0" w:space="0" w:color="auto" w:frame="1"/>
              </w:rPr>
              <w:t>不做改动地输出到</w:t>
            </w:r>
            <w:r w:rsidRPr="00613BB9">
              <w:rPr>
                <w:rStyle w:val="comment"/>
                <w:rFonts w:ascii="inherit" w:hAnsi="inherit"/>
                <w:sz w:val="21"/>
                <w:szCs w:val="21"/>
                <w:bdr w:val="none" w:sz="0" w:space="0" w:color="auto" w:frame="1"/>
              </w:rPr>
              <w:t xml:space="preserve"> 'public' </w:t>
            </w:r>
            <w:r w:rsidRPr="00613BB9">
              <w:rPr>
                <w:rStyle w:val="comment"/>
                <w:rFonts w:ascii="inherit" w:hAnsi="inherit"/>
                <w:sz w:val="21"/>
                <w:szCs w:val="21"/>
                <w:bdr w:val="none" w:sz="0" w:space="0" w:color="auto" w:frame="1"/>
              </w:rPr>
              <w:t>目录</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你也可以用这种方法来跳过对指定文章文件的渲染</w:t>
            </w:r>
            <w:r w:rsidRPr="00613BB9">
              <w:rPr>
                <w:rFonts w:ascii="Source Code Pro" w:hAnsi="Source Code Pro"/>
                <w:sz w:val="22"/>
                <w:szCs w:val="22"/>
              </w:rPr>
              <w:br/>
            </w:r>
            <w:r w:rsidRPr="00613BB9">
              <w:rPr>
                <w:rStyle w:val="attr"/>
                <w:rFonts w:ascii="inherit" w:hAnsi="inherit"/>
                <w:sz w:val="21"/>
                <w:szCs w:val="21"/>
                <w:bdr w:val="none" w:sz="0" w:space="0" w:color="auto" w:frame="1"/>
              </w:rPr>
              <w:t>skip_render: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"_posts/test-post.md"</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这将会忽略对</w:t>
            </w:r>
            <w:r w:rsidRPr="00613BB9">
              <w:rPr>
                <w:rStyle w:val="comment"/>
                <w:rFonts w:ascii="inherit" w:hAnsi="inherit"/>
                <w:sz w:val="21"/>
                <w:szCs w:val="21"/>
                <w:bdr w:val="none" w:sz="0" w:space="0" w:color="auto" w:frame="1"/>
              </w:rPr>
              <w:t xml:space="preserve"> 'test-post.md' </w:t>
            </w:r>
            <w:r w:rsidRPr="00613BB9">
              <w:rPr>
                <w:rStyle w:val="comment"/>
                <w:rFonts w:ascii="inherit" w:hAnsi="inherit"/>
                <w:sz w:val="21"/>
                <w:szCs w:val="21"/>
                <w:bdr w:val="none" w:sz="0" w:space="0" w:color="auto" w:frame="1"/>
              </w:rPr>
              <w:t>的渲染</w:t>
            </w:r>
          </w:p>
        </w:tc>
      </w:tr>
    </w:tbl>
    <w:p w14:paraId="463AB65C" w14:textId="77777777" w:rsidR="00A574F9" w:rsidRPr="00613BB9" w:rsidRDefault="00A574F9" w:rsidP="00170578">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提示</w:t>
      </w:r>
    </w:p>
    <w:p w14:paraId="5572D305" w14:textId="77777777" w:rsidR="00A574F9" w:rsidRPr="00613BB9" w:rsidRDefault="00A574F9" w:rsidP="00170578">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如果您刚刚开始接触</w:t>
      </w:r>
      <w:r w:rsidRPr="00613BB9">
        <w:rPr>
          <w:rFonts w:ascii="inherit" w:hAnsi="inherit" w:cs="Helvetica"/>
          <w:sz w:val="23"/>
          <w:szCs w:val="23"/>
        </w:rPr>
        <w:t xml:space="preserve"> Hexo</w:t>
      </w:r>
      <w:r w:rsidRPr="00613BB9">
        <w:rPr>
          <w:rFonts w:ascii="inherit" w:hAnsi="inherit" w:cs="Helvetica"/>
          <w:sz w:val="23"/>
          <w:szCs w:val="23"/>
        </w:rPr>
        <w:t>，通常没有必要修改这一部分的值。</w:t>
      </w:r>
    </w:p>
    <w:p w14:paraId="31163A5D" w14:textId="77777777" w:rsidR="00A574F9" w:rsidRPr="00613BB9" w:rsidRDefault="00A574F9" w:rsidP="00170578">
      <w:pPr>
        <w:pStyle w:val="3"/>
        <w:rPr>
          <w:rFonts w:ascii="Helvetica" w:hAnsi="Helvetica" w:cs="Helvetica"/>
          <w:sz w:val="36"/>
          <w:szCs w:val="36"/>
        </w:rPr>
      </w:pPr>
      <w:bookmarkStart w:id="425" w:name="_Toc46395020"/>
      <w:r w:rsidRPr="00613BB9">
        <w:rPr>
          <w:rFonts w:ascii="Helvetica" w:hAnsi="Helvetica" w:cs="Helvetica"/>
        </w:rPr>
        <w:t>文章</w:t>
      </w:r>
      <w:bookmarkEnd w:id="425"/>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3267"/>
        <w:gridCol w:w="3723"/>
        <w:gridCol w:w="1316"/>
      </w:tblGrid>
      <w:tr w:rsidR="00A574F9" w:rsidRPr="00613BB9" w14:paraId="23BC04DC"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CC9C991"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44699F7"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38D6DD9"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默认值</w:t>
            </w:r>
          </w:p>
        </w:tc>
      </w:tr>
      <w:tr w:rsidR="00A574F9" w:rsidRPr="00613BB9" w14:paraId="6786A6EE"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F133C64"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new_post_name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000CBAE"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新文章的文件名称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99295B8"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:title.md</w:t>
            </w:r>
          </w:p>
        </w:tc>
      </w:tr>
      <w:tr w:rsidR="00A574F9" w:rsidRPr="00613BB9" w14:paraId="774AE6EB"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3BEF8A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default_layout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056636E"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预设布局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D314C5A"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post</w:t>
            </w:r>
          </w:p>
        </w:tc>
      </w:tr>
      <w:tr w:rsidR="00A574F9" w:rsidRPr="00613BB9" w14:paraId="049D733F"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F89B77D"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auto_spacing</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1510277"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在中文和英文之间加入空格</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BD850B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false</w:t>
            </w:r>
          </w:p>
        </w:tc>
      </w:tr>
      <w:tr w:rsidR="00A574F9" w:rsidRPr="00613BB9" w14:paraId="54478213"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5AE78B"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titlecase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71870D"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把标题转换为</w:t>
            </w:r>
            <w:r w:rsidRPr="00613BB9">
              <w:rPr>
                <w:rFonts w:ascii="inherit" w:hAnsi="inherit" w:cs="Helvetica"/>
                <w:sz w:val="23"/>
                <w:szCs w:val="23"/>
              </w:rPr>
              <w:t xml:space="preserve"> title case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F56E978"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false</w:t>
            </w:r>
          </w:p>
        </w:tc>
      </w:tr>
      <w:tr w:rsidR="00A574F9" w:rsidRPr="00613BB9" w14:paraId="4267BBF5"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655F8CE"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external_link</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B36D1E0"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在新标签中打开链接</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11E4C73"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true</w:t>
            </w:r>
          </w:p>
        </w:tc>
      </w:tr>
      <w:tr w:rsidR="00A574F9" w:rsidRPr="00613BB9" w14:paraId="74E6FB9C"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0A27A3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external_link.enable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437BCD8"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在新标签中打开链接</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545FAB"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A574F9" w:rsidRPr="00613BB9" w14:paraId="3320A90B"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C4F7D5E"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external_link.field</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08955FD"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对整个网站（</w:t>
            </w:r>
            <w:r w:rsidRPr="00613BB9">
              <w:rPr>
                <w:rStyle w:val="HTML1"/>
                <w:rFonts w:ascii="Source Code Pro" w:hAnsi="Source Code Pro"/>
                <w:sz w:val="22"/>
                <w:szCs w:val="22"/>
                <w:bdr w:val="none" w:sz="0" w:space="0" w:color="auto" w:frame="1"/>
                <w:shd w:val="clear" w:color="auto" w:fill="EEEEEE"/>
              </w:rPr>
              <w:t>site</w:t>
            </w:r>
            <w:r w:rsidRPr="00613BB9">
              <w:rPr>
                <w:rFonts w:ascii="inherit" w:hAnsi="inherit" w:cs="Helvetica"/>
                <w:sz w:val="23"/>
                <w:szCs w:val="23"/>
              </w:rPr>
              <w:t>）生效或仅对</w:t>
            </w:r>
            <w:r w:rsidRPr="00613BB9">
              <w:rPr>
                <w:rFonts w:ascii="inherit" w:hAnsi="inherit" w:cs="Helvetica"/>
                <w:sz w:val="23"/>
                <w:szCs w:val="23"/>
              </w:rPr>
              <w:lastRenderedPageBreak/>
              <w:t>文章（</w:t>
            </w:r>
            <w:r w:rsidRPr="00613BB9">
              <w:rPr>
                <w:rStyle w:val="HTML1"/>
                <w:rFonts w:ascii="Source Code Pro" w:hAnsi="Source Code Pro"/>
                <w:sz w:val="22"/>
                <w:szCs w:val="22"/>
                <w:bdr w:val="none" w:sz="0" w:space="0" w:color="auto" w:frame="1"/>
                <w:shd w:val="clear" w:color="auto" w:fill="EEEEEE"/>
              </w:rPr>
              <w:t>post</w:t>
            </w:r>
            <w:r w:rsidRPr="00613BB9">
              <w:rPr>
                <w:rFonts w:ascii="inherit" w:hAnsi="inherit" w:cs="Helvetica"/>
                <w:sz w:val="23"/>
                <w:szCs w:val="23"/>
              </w:rPr>
              <w:t>）生效</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FB4B8C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site</w:t>
            </w:r>
          </w:p>
        </w:tc>
      </w:tr>
      <w:tr w:rsidR="00A574F9" w:rsidRPr="00613BB9" w14:paraId="6AFEF183"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01D82D"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external_link.exclude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CCEED45"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需要排除的域名。主域名和子域名如</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www</w:t>
            </w:r>
            <w:r w:rsidRPr="00613BB9">
              <w:rPr>
                <w:rFonts w:ascii="inherit" w:hAnsi="inherit" w:cs="Helvetica"/>
                <w:sz w:val="23"/>
                <w:szCs w:val="23"/>
              </w:rPr>
              <w:t> </w:t>
            </w:r>
            <w:r w:rsidRPr="00613BB9">
              <w:rPr>
                <w:rFonts w:ascii="inherit" w:hAnsi="inherit" w:cs="Helvetica"/>
                <w:sz w:val="23"/>
                <w:szCs w:val="23"/>
              </w:rPr>
              <w:t>需分别配置</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714F60"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A574F9" w:rsidRPr="00613BB9" w14:paraId="02E9A8BE"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1840E0C"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filename_case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21BCC15"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把文件名称转换为</w:t>
            </w:r>
            <w:r w:rsidRPr="00613BB9">
              <w:rPr>
                <w:rFonts w:ascii="inherit" w:hAnsi="inherit" w:cs="Helvetica"/>
                <w:sz w:val="23"/>
                <w:szCs w:val="23"/>
              </w:rPr>
              <w:t xml:space="preserve"> (1) </w:t>
            </w:r>
            <w:r w:rsidRPr="00613BB9">
              <w:rPr>
                <w:rFonts w:ascii="inherit" w:hAnsi="inherit" w:cs="Helvetica"/>
                <w:sz w:val="23"/>
                <w:szCs w:val="23"/>
              </w:rPr>
              <w:t>小写或</w:t>
            </w:r>
            <w:r w:rsidRPr="00613BB9">
              <w:rPr>
                <w:rFonts w:ascii="inherit" w:hAnsi="inherit" w:cs="Helvetica"/>
                <w:sz w:val="23"/>
                <w:szCs w:val="23"/>
              </w:rPr>
              <w:t xml:space="preserve"> (2) </w:t>
            </w:r>
            <w:r w:rsidRPr="00613BB9">
              <w:rPr>
                <w:rFonts w:ascii="inherit" w:hAnsi="inherit" w:cs="Helvetica"/>
                <w:sz w:val="23"/>
                <w:szCs w:val="23"/>
              </w:rPr>
              <w:t>大写</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F7126C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0</w:t>
            </w:r>
          </w:p>
        </w:tc>
      </w:tr>
      <w:tr w:rsidR="00A574F9" w:rsidRPr="00613BB9" w14:paraId="1492724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8FB2B95"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render_drafts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C3D39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显示草稿</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1982364"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false</w:t>
            </w:r>
          </w:p>
        </w:tc>
      </w:tr>
      <w:tr w:rsidR="00A574F9" w:rsidRPr="00613BB9" w14:paraId="5A17D655"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1368AB8"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post_asset_folder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474A3E3"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启动</w:t>
            </w:r>
            <w:r w:rsidRPr="00613BB9">
              <w:rPr>
                <w:rFonts w:ascii="inherit" w:hAnsi="inherit" w:cs="Helvetica"/>
                <w:sz w:val="23"/>
                <w:szCs w:val="23"/>
              </w:rPr>
              <w:t> </w:t>
            </w:r>
            <w:hyperlink r:id="rId2061" w:history="1">
              <w:r w:rsidRPr="00613BB9">
                <w:rPr>
                  <w:rStyle w:val="a4"/>
                  <w:rFonts w:ascii="inherit" w:hAnsi="inherit" w:cs="Helvetica"/>
                  <w:color w:val="auto"/>
                  <w:sz w:val="23"/>
                  <w:szCs w:val="23"/>
                  <w:bdr w:val="none" w:sz="0" w:space="0" w:color="auto" w:frame="1"/>
                </w:rPr>
                <w:t xml:space="preserve">Asset </w:t>
              </w:r>
              <w:r w:rsidRPr="00613BB9">
                <w:rPr>
                  <w:rStyle w:val="a4"/>
                  <w:rFonts w:ascii="inherit" w:hAnsi="inherit" w:cs="Helvetica"/>
                  <w:color w:val="auto"/>
                  <w:sz w:val="23"/>
                  <w:szCs w:val="23"/>
                  <w:bdr w:val="none" w:sz="0" w:space="0" w:color="auto" w:frame="1"/>
                </w:rPr>
                <w:t>文件夹</w:t>
              </w:r>
            </w:hyperlink>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C01CA5"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false</w:t>
            </w:r>
          </w:p>
        </w:tc>
      </w:tr>
      <w:tr w:rsidR="00A574F9" w:rsidRPr="00613BB9" w14:paraId="23FE930C"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F866666"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relative_link</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21349FF"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把链接改为与根目录的相对位址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0A878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false</w:t>
            </w:r>
          </w:p>
        </w:tc>
      </w:tr>
      <w:tr w:rsidR="00A574F9" w:rsidRPr="00613BB9" w14:paraId="2A93122B"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85C0BFF"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future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E453144"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显示未来的文章</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F7FF2D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true</w:t>
            </w:r>
          </w:p>
        </w:tc>
      </w:tr>
      <w:tr w:rsidR="00A574F9" w:rsidRPr="00613BB9" w14:paraId="4C828E00"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72CD815"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highlight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E6A7D03"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代码块的设置</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64ABEB3" w14:textId="77777777" w:rsidR="00A574F9" w:rsidRPr="00613BB9" w:rsidRDefault="00A574F9" w:rsidP="00170578">
            <w:pPr>
              <w:rPr>
                <w:rFonts w:ascii="inherit" w:hAnsi="inherit" w:cs="Helvetica" w:hint="eastAsia"/>
                <w:sz w:val="23"/>
                <w:szCs w:val="23"/>
              </w:rPr>
            </w:pPr>
          </w:p>
        </w:tc>
      </w:tr>
      <w:tr w:rsidR="00A574F9" w:rsidRPr="00613BB9" w14:paraId="0AA1BE66"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78E7FF3" w14:textId="77777777" w:rsidR="00A574F9" w:rsidRPr="00613BB9" w:rsidRDefault="00A574F9" w:rsidP="00170578">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highlight.enable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0CF60F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开启代码块高亮</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EC8062C"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A574F9" w:rsidRPr="00613BB9" w14:paraId="151EFD7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A11FEA2"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highlight.auto_detect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F6273CE"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如果未指定语言，则启用自动检测</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F016F7E"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false</w:t>
            </w:r>
          </w:p>
        </w:tc>
      </w:tr>
      <w:tr w:rsidR="00A574F9" w:rsidRPr="00613BB9" w14:paraId="49CFC060"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0EE2C52"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highlight.line_number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C27362F"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显示行数</w:t>
            </w:r>
            <w:r w:rsidRPr="00613BB9">
              <w:rPr>
                <w:rFonts w:ascii="inherit" w:hAnsi="inherit" w:cs="Helvetica"/>
                <w:sz w:val="23"/>
                <w:szCs w:val="23"/>
              </w:rPr>
              <w:br/>
            </w:r>
            <w:r w:rsidRPr="00613BB9">
              <w:rPr>
                <w:rStyle w:val="a5"/>
                <w:rFonts w:ascii="inherit" w:hAnsi="inherit" w:cs="Helvetica"/>
                <w:sz w:val="23"/>
                <w:szCs w:val="23"/>
                <w:bdr w:val="none" w:sz="0" w:space="0" w:color="auto" w:frame="1"/>
              </w:rPr>
              <w:t>Enabling this option will also enable </w:t>
            </w:r>
            <w:r w:rsidRPr="00613BB9">
              <w:rPr>
                <w:rStyle w:val="HTML1"/>
                <w:rFonts w:ascii="Source Code Pro" w:hAnsi="Source Code Pro"/>
                <w:i/>
                <w:iCs/>
                <w:sz w:val="22"/>
                <w:szCs w:val="22"/>
                <w:bdr w:val="none" w:sz="0" w:space="0" w:color="auto" w:frame="1"/>
                <w:shd w:val="clear" w:color="auto" w:fill="EEEEEE"/>
              </w:rPr>
              <w:t>wrap</w:t>
            </w:r>
            <w:r w:rsidRPr="00613BB9">
              <w:rPr>
                <w:rStyle w:val="a5"/>
                <w:rFonts w:ascii="inherit" w:hAnsi="inherit" w:cs="Helvetica"/>
                <w:sz w:val="23"/>
                <w:szCs w:val="23"/>
                <w:bdr w:val="none" w:sz="0" w:space="0" w:color="auto" w:frame="1"/>
              </w:rPr>
              <w:t> option</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7566E3B"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A574F9" w:rsidRPr="00613BB9" w14:paraId="3DFB7DDE"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213EEED"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highlight.tab_replace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1C1E1F4"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用</w:t>
            </w:r>
            <w:r w:rsidRPr="00613BB9">
              <w:rPr>
                <w:rFonts w:ascii="inherit" w:hAnsi="inherit" w:cs="Helvetica"/>
                <w:sz w:val="23"/>
                <w:szCs w:val="23"/>
              </w:rPr>
              <w:t xml:space="preserve"> n </w:t>
            </w:r>
            <w:r w:rsidRPr="00613BB9">
              <w:rPr>
                <w:rFonts w:ascii="inherit" w:hAnsi="inherit" w:cs="Helvetica"/>
                <w:sz w:val="23"/>
                <w:szCs w:val="23"/>
              </w:rPr>
              <w:t>个空格替换</w:t>
            </w:r>
            <w:r w:rsidRPr="00613BB9">
              <w:rPr>
                <w:rFonts w:ascii="inherit" w:hAnsi="inherit" w:cs="Helvetica"/>
                <w:sz w:val="23"/>
                <w:szCs w:val="23"/>
              </w:rPr>
              <w:t xml:space="preserve"> tabs</w:t>
            </w:r>
            <w:r w:rsidRPr="00613BB9">
              <w:rPr>
                <w:rFonts w:ascii="inherit" w:hAnsi="inherit" w:cs="Helvetica"/>
                <w:sz w:val="23"/>
                <w:szCs w:val="23"/>
              </w:rPr>
              <w:t>；如果值为空，则不会替换</w:t>
            </w:r>
            <w:r w:rsidRPr="00613BB9">
              <w:rPr>
                <w:rFonts w:ascii="inherit" w:hAnsi="inherit" w:cs="Helvetica"/>
                <w:sz w:val="23"/>
                <w:szCs w:val="23"/>
              </w:rPr>
              <w:t xml:space="preserve"> tabs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605F7AD"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A574F9" w:rsidRPr="00613BB9" w14:paraId="27D1D74F"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4187534"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highlight.wrap</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95537A3"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Wrap the code block in </w:t>
            </w:r>
            <w:hyperlink r:id="rId2062" w:tgtFrame="_blank" w:history="1">
              <w:r w:rsidRPr="00613BB9">
                <w:rPr>
                  <w:rStyle w:val="HTML1"/>
                  <w:rFonts w:ascii="Source Code Pro" w:hAnsi="Source Code Pro"/>
                  <w:sz w:val="22"/>
                  <w:szCs w:val="22"/>
                  <w:bdr w:val="none" w:sz="0" w:space="0" w:color="auto" w:frame="1"/>
                  <w:shd w:val="clear" w:color="auto" w:fill="EEEEEE"/>
                </w:rPr>
                <w:t>&lt;table&gt;</w:t>
              </w:r>
            </w:hyperlink>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54449D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A574F9" w:rsidRPr="00613BB9" w14:paraId="3B1E923C"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83DC47F"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highlight.hljs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4A80AF6"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Use the </w:t>
            </w:r>
            <w:r w:rsidRPr="00613BB9">
              <w:rPr>
                <w:rStyle w:val="HTML1"/>
                <w:rFonts w:ascii="Source Code Pro" w:hAnsi="Source Code Pro"/>
                <w:sz w:val="22"/>
                <w:szCs w:val="22"/>
                <w:bdr w:val="none" w:sz="0" w:space="0" w:color="auto" w:frame="1"/>
                <w:shd w:val="clear" w:color="auto" w:fill="EEEEEE"/>
              </w:rPr>
              <w:t>hljs-*</w:t>
            </w:r>
            <w:r w:rsidRPr="00613BB9">
              <w:rPr>
                <w:rFonts w:ascii="inherit" w:hAnsi="inherit" w:cs="Helvetica"/>
                <w:sz w:val="23"/>
                <w:szCs w:val="23"/>
              </w:rPr>
              <w:t> prefix for CSS classes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B95C8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false</w:t>
            </w:r>
          </w:p>
        </w:tc>
      </w:tr>
    </w:tbl>
    <w:p w14:paraId="1EDCEBAE" w14:textId="77777777" w:rsidR="00A574F9" w:rsidRPr="00613BB9" w:rsidRDefault="00A574F9" w:rsidP="00170578">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相对地址</w:t>
      </w:r>
    </w:p>
    <w:p w14:paraId="1C4A2A8F" w14:textId="77777777" w:rsidR="00A574F9" w:rsidRPr="00613BB9" w:rsidRDefault="00A574F9" w:rsidP="00170578">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默认情况下，</w:t>
      </w:r>
      <w:r w:rsidRPr="00613BB9">
        <w:rPr>
          <w:rFonts w:ascii="inherit" w:hAnsi="inherit" w:cs="Helvetica"/>
          <w:sz w:val="23"/>
          <w:szCs w:val="23"/>
        </w:rPr>
        <w:t xml:space="preserve">Hexo </w:t>
      </w:r>
      <w:r w:rsidRPr="00613BB9">
        <w:rPr>
          <w:rFonts w:ascii="inherit" w:hAnsi="inherit" w:cs="Helvetica"/>
          <w:sz w:val="23"/>
          <w:szCs w:val="23"/>
        </w:rPr>
        <w:t>生成的超链接都是绝对地址。例如，如果您的网站域名为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example.com</w:t>
      </w:r>
      <w:r w:rsidRPr="00613BB9">
        <w:rPr>
          <w:rFonts w:ascii="inherit" w:hAnsi="inherit" w:cs="Helvetica"/>
          <w:sz w:val="23"/>
          <w:szCs w:val="23"/>
        </w:rPr>
        <w:t>,</w:t>
      </w:r>
      <w:r w:rsidRPr="00613BB9">
        <w:rPr>
          <w:rFonts w:ascii="inherit" w:hAnsi="inherit" w:cs="Helvetica"/>
          <w:sz w:val="23"/>
          <w:szCs w:val="23"/>
        </w:rPr>
        <w:t>您有一篇文章名为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hello</w:t>
      </w:r>
      <w:r w:rsidRPr="00613BB9">
        <w:rPr>
          <w:rFonts w:ascii="inherit" w:hAnsi="inherit" w:cs="Helvetica"/>
          <w:sz w:val="23"/>
          <w:szCs w:val="23"/>
        </w:rPr>
        <w:t>，那么绝对链接可能像这样：</w:t>
      </w:r>
      <w:r w:rsidRPr="00613BB9">
        <w:rPr>
          <w:rStyle w:val="HTML1"/>
          <w:rFonts w:ascii="Source Code Pro" w:hAnsi="Source Code Pro"/>
          <w:sz w:val="22"/>
          <w:szCs w:val="22"/>
          <w:bdr w:val="none" w:sz="0" w:space="0" w:color="auto" w:frame="1"/>
          <w:shd w:val="clear" w:color="auto" w:fill="EEEEEE"/>
        </w:rPr>
        <w:t>http://example.com/hello.html</w:t>
      </w:r>
      <w:r w:rsidRPr="00613BB9">
        <w:rPr>
          <w:rFonts w:ascii="inherit" w:hAnsi="inherit" w:cs="Helvetica"/>
          <w:sz w:val="23"/>
          <w:szCs w:val="23"/>
        </w:rPr>
        <w:t>，它是</w:t>
      </w:r>
      <w:r w:rsidRPr="00613BB9">
        <w:rPr>
          <w:rStyle w:val="a6"/>
          <w:rFonts w:ascii="inherit" w:hAnsi="inherit" w:cs="Helvetica"/>
          <w:sz w:val="23"/>
          <w:szCs w:val="23"/>
          <w:bdr w:val="none" w:sz="0" w:space="0" w:color="auto" w:frame="1"/>
        </w:rPr>
        <w:t>绝对</w:t>
      </w:r>
      <w:r w:rsidRPr="00613BB9">
        <w:rPr>
          <w:rFonts w:ascii="inherit" w:hAnsi="inherit" w:cs="Helvetica"/>
          <w:sz w:val="23"/>
          <w:szCs w:val="23"/>
        </w:rPr>
        <w:t>于域名的。相对链接像这样：</w:t>
      </w:r>
      <w:r w:rsidRPr="00613BB9">
        <w:rPr>
          <w:rStyle w:val="HTML1"/>
          <w:rFonts w:ascii="Source Code Pro" w:hAnsi="Source Code Pro"/>
          <w:sz w:val="22"/>
          <w:szCs w:val="22"/>
          <w:bdr w:val="none" w:sz="0" w:space="0" w:color="auto" w:frame="1"/>
          <w:shd w:val="clear" w:color="auto" w:fill="EEEEEE"/>
        </w:rPr>
        <w:t>/hello.html</w:t>
      </w:r>
      <w:r w:rsidRPr="00613BB9">
        <w:rPr>
          <w:rFonts w:ascii="inherit" w:hAnsi="inherit" w:cs="Helvetica"/>
          <w:sz w:val="23"/>
          <w:szCs w:val="23"/>
        </w:rPr>
        <w:t>，也就是说，无论用什么域名访问该站点，都没有关系，这在进行反向代理时可能用到。通常情况下，建议使用绝对地址。</w:t>
      </w:r>
    </w:p>
    <w:p w14:paraId="644F7A34" w14:textId="77777777" w:rsidR="00A574F9" w:rsidRPr="00613BB9" w:rsidRDefault="00A574F9" w:rsidP="00170578">
      <w:pPr>
        <w:pStyle w:val="3"/>
        <w:rPr>
          <w:rFonts w:ascii="Helvetica" w:hAnsi="Helvetica" w:cs="Helvetica"/>
          <w:sz w:val="36"/>
          <w:szCs w:val="36"/>
        </w:rPr>
      </w:pPr>
      <w:bookmarkStart w:id="426" w:name="_Toc46395021"/>
      <w:r w:rsidRPr="00613BB9">
        <w:rPr>
          <w:rFonts w:ascii="Helvetica" w:hAnsi="Helvetica" w:cs="Helvetica"/>
        </w:rPr>
        <w:t>分类</w:t>
      </w:r>
      <w:r w:rsidRPr="00613BB9">
        <w:rPr>
          <w:rFonts w:ascii="Helvetica" w:hAnsi="Helvetica" w:cs="Helvetica"/>
        </w:rPr>
        <w:t xml:space="preserve"> &amp; </w:t>
      </w:r>
      <w:r w:rsidRPr="00613BB9">
        <w:rPr>
          <w:rFonts w:ascii="Helvetica" w:hAnsi="Helvetica" w:cs="Helvetica"/>
        </w:rPr>
        <w:t>标签</w:t>
      </w:r>
      <w:bookmarkEnd w:id="426"/>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607"/>
        <w:gridCol w:w="1400"/>
        <w:gridCol w:w="2211"/>
      </w:tblGrid>
      <w:tr w:rsidR="00A574F9" w:rsidRPr="00613BB9" w14:paraId="314515DD"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80FF6F4"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lastRenderedPageBreak/>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781D537"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ADD925F"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默认值</w:t>
            </w:r>
          </w:p>
        </w:tc>
      </w:tr>
      <w:tr w:rsidR="00A574F9" w:rsidRPr="00613BB9" w14:paraId="32122684"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2648079"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default_category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4A17CD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默认分类</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23F50F8"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uncategorized</w:t>
            </w:r>
          </w:p>
        </w:tc>
      </w:tr>
      <w:tr w:rsidR="00A574F9" w:rsidRPr="00613BB9" w14:paraId="104F4134"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D5C696B"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category_map</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D453B6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分类别名</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0509A1" w14:textId="77777777" w:rsidR="00A574F9" w:rsidRPr="00613BB9" w:rsidRDefault="00A574F9" w:rsidP="00170578">
            <w:pPr>
              <w:rPr>
                <w:rFonts w:ascii="inherit" w:hAnsi="inherit" w:cs="Helvetica" w:hint="eastAsia"/>
                <w:sz w:val="23"/>
                <w:szCs w:val="23"/>
              </w:rPr>
            </w:pPr>
          </w:p>
        </w:tc>
      </w:tr>
      <w:tr w:rsidR="00A574F9" w:rsidRPr="00613BB9" w14:paraId="6DB6D680"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B8527F4" w14:textId="77777777" w:rsidR="00A574F9" w:rsidRPr="00613BB9" w:rsidRDefault="00A574F9" w:rsidP="00170578">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tag_map</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E5AA118"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标签别名</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5E2ED50" w14:textId="77777777" w:rsidR="00A574F9" w:rsidRPr="00613BB9" w:rsidRDefault="00A574F9" w:rsidP="00170578">
            <w:pPr>
              <w:rPr>
                <w:rFonts w:ascii="inherit" w:hAnsi="inherit" w:cs="Helvetica" w:hint="eastAsia"/>
                <w:sz w:val="23"/>
                <w:szCs w:val="23"/>
              </w:rPr>
            </w:pPr>
          </w:p>
        </w:tc>
      </w:tr>
    </w:tbl>
    <w:p w14:paraId="1A4FCE6F" w14:textId="77777777" w:rsidR="00A574F9" w:rsidRPr="00613BB9" w:rsidRDefault="00A574F9" w:rsidP="00170578">
      <w:pPr>
        <w:pStyle w:val="3"/>
        <w:rPr>
          <w:rFonts w:ascii="Helvetica" w:hAnsi="Helvetica" w:cs="Helvetica"/>
          <w:sz w:val="36"/>
          <w:szCs w:val="36"/>
        </w:rPr>
      </w:pPr>
      <w:bookmarkStart w:id="427" w:name="_Toc46395022"/>
      <w:r w:rsidRPr="00613BB9">
        <w:rPr>
          <w:rFonts w:ascii="Helvetica" w:hAnsi="Helvetica" w:cs="Helvetica"/>
        </w:rPr>
        <w:t>日期</w:t>
      </w:r>
      <w:r w:rsidRPr="00613BB9">
        <w:rPr>
          <w:rFonts w:ascii="Helvetica" w:hAnsi="Helvetica" w:cs="Helvetica"/>
        </w:rPr>
        <w:t xml:space="preserve"> / </w:t>
      </w:r>
      <w:r w:rsidRPr="00613BB9">
        <w:rPr>
          <w:rFonts w:ascii="Helvetica" w:hAnsi="Helvetica" w:cs="Helvetica"/>
        </w:rPr>
        <w:t>时间格式</w:t>
      </w:r>
      <w:bookmarkEnd w:id="427"/>
    </w:p>
    <w:p w14:paraId="02AF3B64"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 xml:space="preserve">Hexo </w:t>
      </w:r>
      <w:r w:rsidRPr="00613BB9">
        <w:rPr>
          <w:rFonts w:ascii="Helvetica" w:hAnsi="Helvetica" w:cs="Helvetica"/>
          <w:sz w:val="23"/>
          <w:szCs w:val="23"/>
        </w:rPr>
        <w:t>使用</w:t>
      </w:r>
      <w:r w:rsidRPr="00613BB9">
        <w:rPr>
          <w:rFonts w:ascii="Helvetica" w:hAnsi="Helvetica" w:cs="Helvetica"/>
          <w:sz w:val="23"/>
          <w:szCs w:val="23"/>
        </w:rPr>
        <w:t> </w:t>
      </w:r>
      <w:hyperlink r:id="rId2063" w:tgtFrame="_blank" w:history="1">
        <w:r w:rsidRPr="00613BB9">
          <w:rPr>
            <w:rStyle w:val="a4"/>
            <w:rFonts w:ascii="inherit" w:hAnsi="inherit" w:cs="Helvetica"/>
            <w:color w:val="auto"/>
            <w:sz w:val="23"/>
            <w:szCs w:val="23"/>
            <w:bdr w:val="none" w:sz="0" w:space="0" w:color="auto" w:frame="1"/>
          </w:rPr>
          <w:t>Moment.js</w:t>
        </w:r>
      </w:hyperlink>
      <w:r w:rsidRPr="00613BB9">
        <w:rPr>
          <w:rFonts w:ascii="Helvetica" w:hAnsi="Helvetica" w:cs="Helvetica"/>
          <w:sz w:val="23"/>
          <w:szCs w:val="23"/>
        </w:rPr>
        <w:t> </w:t>
      </w:r>
      <w:r w:rsidRPr="00613BB9">
        <w:rPr>
          <w:rFonts w:ascii="Helvetica" w:hAnsi="Helvetica" w:cs="Helvetica"/>
          <w:sz w:val="23"/>
          <w:szCs w:val="23"/>
        </w:rPr>
        <w:t>来解析和显示时间。</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3056"/>
        <w:gridCol w:w="3730"/>
        <w:gridCol w:w="1520"/>
      </w:tblGrid>
      <w:tr w:rsidR="00A574F9" w:rsidRPr="00613BB9" w14:paraId="4A38011C"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7860E3F"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CDD5318"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1C97FC9"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默认值</w:t>
            </w:r>
          </w:p>
        </w:tc>
      </w:tr>
      <w:tr w:rsidR="00A574F9" w:rsidRPr="00613BB9" w14:paraId="168C3A94"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18F66C3"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date_format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5662DA4"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日期格式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BF1CE82"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YYYY-MM-DD</w:t>
            </w:r>
          </w:p>
        </w:tc>
      </w:tr>
      <w:tr w:rsidR="00A574F9" w:rsidRPr="00613BB9" w14:paraId="4CC573F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B00214"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time_format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4C8997"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时间格式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E4734E8"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HH:mm:ss</w:t>
            </w:r>
          </w:p>
        </w:tc>
      </w:tr>
      <w:tr w:rsidR="00A574F9" w:rsidRPr="00613BB9" w14:paraId="1B8F0245"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DFE6960"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use_date_for_updated</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41D6CE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启用以后，如果</w:t>
            </w:r>
            <w:r w:rsidRPr="00613BB9">
              <w:rPr>
                <w:rFonts w:ascii="inherit" w:hAnsi="inherit" w:cs="Helvetica"/>
                <w:sz w:val="23"/>
                <w:szCs w:val="23"/>
              </w:rPr>
              <w:t xml:space="preserve"> Front Matter </w:t>
            </w:r>
            <w:r w:rsidRPr="00613BB9">
              <w:rPr>
                <w:rFonts w:ascii="inherit" w:hAnsi="inherit" w:cs="Helvetica"/>
                <w:sz w:val="23"/>
                <w:szCs w:val="23"/>
              </w:rPr>
              <w:t>中没有指定</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updated</w:t>
            </w:r>
            <w:r w:rsidRPr="00613BB9">
              <w:rPr>
                <w:rFonts w:ascii="inherit" w:hAnsi="inherit" w:cs="Helvetica"/>
                <w:sz w:val="23"/>
                <w:szCs w:val="23"/>
              </w:rPr>
              <w:t>，</w:t>
            </w:r>
            <w:r w:rsidRPr="00613BB9">
              <w:rPr>
                <w:rFonts w:ascii="inherit" w:hAnsi="inherit" w:cs="Helvetica"/>
                <w:sz w:val="23"/>
                <w:szCs w:val="23"/>
              </w:rPr>
              <w:t> </w:t>
            </w:r>
            <w:hyperlink r:id="rId2064" w:anchor="%E9%A1%B5%E9%9D%A2%E5%8F%98%E9%87%8F" w:history="1">
              <w:r w:rsidRPr="00613BB9">
                <w:rPr>
                  <w:rStyle w:val="HTML1"/>
                  <w:rFonts w:ascii="Source Code Pro" w:hAnsi="Source Code Pro"/>
                  <w:sz w:val="22"/>
                  <w:szCs w:val="22"/>
                  <w:bdr w:val="none" w:sz="0" w:space="0" w:color="auto" w:frame="1"/>
                  <w:shd w:val="clear" w:color="auto" w:fill="EEEEEE"/>
                </w:rPr>
                <w:t>post.updated</w:t>
              </w:r>
            </w:hyperlink>
            <w:r w:rsidRPr="00613BB9">
              <w:rPr>
                <w:rFonts w:ascii="inherit" w:hAnsi="inherit" w:cs="Helvetica"/>
                <w:sz w:val="23"/>
                <w:szCs w:val="23"/>
              </w:rPr>
              <w:t> </w:t>
            </w:r>
            <w:r w:rsidRPr="00613BB9">
              <w:rPr>
                <w:rFonts w:ascii="inherit" w:hAnsi="inherit" w:cs="Helvetica"/>
                <w:sz w:val="23"/>
                <w:szCs w:val="23"/>
              </w:rPr>
              <w:t>将会使用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的值而不是文件的创建时间。在</w:t>
            </w:r>
            <w:r w:rsidRPr="00613BB9">
              <w:rPr>
                <w:rFonts w:ascii="inherit" w:hAnsi="inherit" w:cs="Helvetica"/>
                <w:sz w:val="23"/>
                <w:szCs w:val="23"/>
              </w:rPr>
              <w:t xml:space="preserve"> Git </w:t>
            </w:r>
            <w:r w:rsidRPr="00613BB9">
              <w:rPr>
                <w:rFonts w:ascii="inherit" w:hAnsi="inherit" w:cs="Helvetica"/>
                <w:sz w:val="23"/>
                <w:szCs w:val="23"/>
              </w:rPr>
              <w:t>工作流中这个选项会很有用</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7E6C7E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bl>
    <w:p w14:paraId="5856CA63" w14:textId="77777777" w:rsidR="00A574F9" w:rsidRPr="00613BB9" w:rsidRDefault="00A574F9" w:rsidP="00170578">
      <w:pPr>
        <w:pStyle w:val="3"/>
        <w:rPr>
          <w:rFonts w:ascii="Helvetica" w:hAnsi="Helvetica" w:cs="Helvetica"/>
          <w:sz w:val="36"/>
          <w:szCs w:val="36"/>
        </w:rPr>
      </w:pPr>
      <w:bookmarkStart w:id="428" w:name="_Toc46395023"/>
      <w:r w:rsidRPr="00613BB9">
        <w:rPr>
          <w:rFonts w:ascii="Helvetica" w:hAnsi="Helvetica" w:cs="Helvetica"/>
        </w:rPr>
        <w:t>分页</w:t>
      </w:r>
      <w:bookmarkEnd w:id="428"/>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343"/>
        <w:gridCol w:w="4412"/>
        <w:gridCol w:w="1185"/>
      </w:tblGrid>
      <w:tr w:rsidR="00A574F9" w:rsidRPr="00613BB9" w14:paraId="0C204FF7"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49F1015"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538C07C"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D3D1A21"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默认值</w:t>
            </w:r>
          </w:p>
        </w:tc>
      </w:tr>
      <w:tr w:rsidR="00A574F9" w:rsidRPr="00613BB9" w14:paraId="4812AC13"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EA86064"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per_page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C86B5DE"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每页显示的文章量</w:t>
            </w:r>
            <w:r w:rsidRPr="00613BB9">
              <w:rPr>
                <w:rFonts w:ascii="inherit" w:hAnsi="inherit" w:cs="Helvetica"/>
                <w:sz w:val="23"/>
                <w:szCs w:val="23"/>
              </w:rPr>
              <w:t xml:space="preserve"> (0 = </w:t>
            </w:r>
            <w:r w:rsidRPr="00613BB9">
              <w:rPr>
                <w:rFonts w:ascii="inherit" w:hAnsi="inherit" w:cs="Helvetica"/>
                <w:sz w:val="23"/>
                <w:szCs w:val="23"/>
              </w:rPr>
              <w:t>关闭分页功能</w:t>
            </w:r>
            <w:r w:rsidRPr="00613BB9">
              <w:rPr>
                <w:rFonts w:ascii="inherit" w:hAnsi="inherit" w:cs="Helvetica"/>
                <w:sz w:val="23"/>
                <w:szCs w:val="23"/>
              </w:rPr>
              <w: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6FBE1CF"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10</w:t>
            </w:r>
          </w:p>
        </w:tc>
      </w:tr>
      <w:tr w:rsidR="00A574F9" w:rsidRPr="00613BB9" w14:paraId="7501C1F9"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6021A2"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pagination_dir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5F6F753"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分页目录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E7B233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page</w:t>
            </w:r>
          </w:p>
        </w:tc>
      </w:tr>
    </w:tbl>
    <w:p w14:paraId="5F7B6FFB" w14:textId="77777777" w:rsidR="00A574F9" w:rsidRPr="00613BB9" w:rsidRDefault="00A574F9" w:rsidP="00170578">
      <w:pPr>
        <w:pStyle w:val="3"/>
        <w:rPr>
          <w:rFonts w:ascii="Helvetica" w:hAnsi="Helvetica" w:cs="Helvetica"/>
          <w:sz w:val="36"/>
          <w:szCs w:val="36"/>
        </w:rPr>
      </w:pPr>
      <w:bookmarkStart w:id="429" w:name="_Toc46395024"/>
      <w:r w:rsidRPr="00613BB9">
        <w:rPr>
          <w:rFonts w:ascii="Helvetica" w:hAnsi="Helvetica" w:cs="Helvetica"/>
        </w:rPr>
        <w:t>扩展</w:t>
      </w:r>
      <w:bookmarkEnd w:id="429"/>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343"/>
        <w:gridCol w:w="5963"/>
      </w:tblGrid>
      <w:tr w:rsidR="00A574F9" w:rsidRPr="00613BB9" w14:paraId="3257F1F8"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D83DA36"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656FDEA"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r>
      <w:tr w:rsidR="00A574F9" w:rsidRPr="00613BB9" w14:paraId="6516D86C"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2EA8983"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theme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AAA5F4D"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当前主题名称。值为</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时禁用主题</w:t>
            </w:r>
          </w:p>
        </w:tc>
      </w:tr>
      <w:tr w:rsidR="00A574F9" w:rsidRPr="00613BB9" w14:paraId="382616BB"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879A41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theme_config</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97EB2E"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主题的配置文件。在这里放置的配置会覆盖主题目录下的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inherit" w:hAnsi="inherit" w:cs="Helvetica"/>
                <w:sz w:val="23"/>
                <w:szCs w:val="23"/>
              </w:rPr>
              <w:t> </w:t>
            </w:r>
            <w:r w:rsidRPr="00613BB9">
              <w:rPr>
                <w:rFonts w:ascii="inherit" w:hAnsi="inherit" w:cs="Helvetica"/>
                <w:sz w:val="23"/>
                <w:szCs w:val="23"/>
              </w:rPr>
              <w:t>中的配置</w:t>
            </w:r>
          </w:p>
        </w:tc>
      </w:tr>
      <w:tr w:rsidR="00A574F9" w:rsidRPr="00613BB9" w14:paraId="011874E8"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842E7A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deploy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9BE3588"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部署部分的设置</w:t>
            </w:r>
          </w:p>
        </w:tc>
      </w:tr>
      <w:tr w:rsidR="00A574F9" w:rsidRPr="00613BB9" w14:paraId="156F3877"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499B3C"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meta_generator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CD5140D" w14:textId="77777777" w:rsidR="00A574F9" w:rsidRPr="00613BB9" w:rsidRDefault="00717723" w:rsidP="00170578">
            <w:pPr>
              <w:rPr>
                <w:rFonts w:ascii="inherit" w:hAnsi="inherit" w:cs="Helvetica" w:hint="eastAsia"/>
                <w:sz w:val="23"/>
                <w:szCs w:val="23"/>
              </w:rPr>
            </w:pPr>
            <w:hyperlink r:id="rId2065" w:anchor="%E5%B1%9E%E6%80%A7" w:tgtFrame="_blank" w:history="1">
              <w:r w:rsidR="00A574F9" w:rsidRPr="00613BB9">
                <w:rPr>
                  <w:rStyle w:val="a4"/>
                  <w:rFonts w:ascii="inherit" w:hAnsi="inherit" w:cs="Helvetica"/>
                  <w:color w:val="auto"/>
                  <w:sz w:val="23"/>
                  <w:szCs w:val="23"/>
                  <w:bdr w:val="none" w:sz="0" w:space="0" w:color="auto" w:frame="1"/>
                </w:rPr>
                <w:t>Meta generator</w:t>
              </w:r>
            </w:hyperlink>
            <w:r w:rsidR="00A574F9" w:rsidRPr="00613BB9">
              <w:rPr>
                <w:rFonts w:ascii="inherit" w:hAnsi="inherit" w:cs="Helvetica"/>
                <w:sz w:val="23"/>
                <w:szCs w:val="23"/>
              </w:rPr>
              <w:t> </w:t>
            </w:r>
            <w:r w:rsidR="00A574F9" w:rsidRPr="00613BB9">
              <w:rPr>
                <w:rFonts w:ascii="inherit" w:hAnsi="inherit" w:cs="Helvetica"/>
                <w:sz w:val="23"/>
                <w:szCs w:val="23"/>
              </w:rPr>
              <w:t>标签。</w:t>
            </w:r>
            <w:r w:rsidR="00A574F9" w:rsidRPr="00613BB9">
              <w:rPr>
                <w:rFonts w:ascii="inherit" w:hAnsi="inherit" w:cs="Helvetica"/>
                <w:sz w:val="23"/>
                <w:szCs w:val="23"/>
              </w:rPr>
              <w:t xml:space="preserve"> </w:t>
            </w:r>
            <w:r w:rsidR="00A574F9" w:rsidRPr="00613BB9">
              <w:rPr>
                <w:rFonts w:ascii="inherit" w:hAnsi="inherit" w:cs="Helvetica"/>
                <w:sz w:val="23"/>
                <w:szCs w:val="23"/>
              </w:rPr>
              <w:t>值为</w:t>
            </w:r>
            <w:r w:rsidR="00A574F9" w:rsidRPr="00613BB9">
              <w:rPr>
                <w:rFonts w:ascii="inherit" w:hAnsi="inherit" w:cs="Helvetica"/>
                <w:sz w:val="23"/>
                <w:szCs w:val="23"/>
              </w:rPr>
              <w:t> </w:t>
            </w:r>
            <w:r w:rsidR="00A574F9" w:rsidRPr="00613BB9">
              <w:rPr>
                <w:rStyle w:val="HTML1"/>
                <w:rFonts w:ascii="Source Code Pro" w:hAnsi="Source Code Pro"/>
                <w:sz w:val="22"/>
                <w:szCs w:val="22"/>
                <w:bdr w:val="none" w:sz="0" w:space="0" w:color="auto" w:frame="1"/>
                <w:shd w:val="clear" w:color="auto" w:fill="EEEEEE"/>
              </w:rPr>
              <w:t>false</w:t>
            </w:r>
            <w:r w:rsidR="00A574F9" w:rsidRPr="00613BB9">
              <w:rPr>
                <w:rFonts w:ascii="inherit" w:hAnsi="inherit" w:cs="Helvetica"/>
                <w:sz w:val="23"/>
                <w:szCs w:val="23"/>
              </w:rPr>
              <w:t> </w:t>
            </w:r>
            <w:r w:rsidR="00A574F9" w:rsidRPr="00613BB9">
              <w:rPr>
                <w:rFonts w:ascii="inherit" w:hAnsi="inherit" w:cs="Helvetica"/>
                <w:sz w:val="23"/>
                <w:szCs w:val="23"/>
              </w:rPr>
              <w:t>时</w:t>
            </w:r>
            <w:r w:rsidR="00A574F9" w:rsidRPr="00613BB9">
              <w:rPr>
                <w:rFonts w:ascii="inherit" w:hAnsi="inherit" w:cs="Helvetica"/>
                <w:sz w:val="23"/>
                <w:szCs w:val="23"/>
              </w:rPr>
              <w:t xml:space="preserve"> Hexo </w:t>
            </w:r>
            <w:r w:rsidR="00A574F9" w:rsidRPr="00613BB9">
              <w:rPr>
                <w:rFonts w:ascii="inherit" w:hAnsi="inherit" w:cs="Helvetica"/>
                <w:sz w:val="23"/>
                <w:szCs w:val="23"/>
              </w:rPr>
              <w:t>不会在头部插入该标签</w:t>
            </w:r>
          </w:p>
        </w:tc>
      </w:tr>
    </w:tbl>
    <w:p w14:paraId="66D5E127" w14:textId="77777777" w:rsidR="00A574F9" w:rsidRPr="00613BB9" w:rsidRDefault="00A574F9" w:rsidP="00170578">
      <w:pPr>
        <w:pStyle w:val="4"/>
        <w:rPr>
          <w:rFonts w:ascii="Helvetica" w:hAnsi="Helvetica" w:cs="Helvetica"/>
          <w:sz w:val="31"/>
          <w:szCs w:val="31"/>
        </w:rPr>
      </w:pPr>
      <w:bookmarkStart w:id="430" w:name="_Toc46395025"/>
      <w:r w:rsidRPr="00613BB9">
        <w:rPr>
          <w:rFonts w:ascii="Helvetica" w:hAnsi="Helvetica" w:cs="Helvetica"/>
          <w:sz w:val="31"/>
          <w:szCs w:val="31"/>
        </w:rPr>
        <w:t>包括或不包括目录和文件</w:t>
      </w:r>
      <w:bookmarkEnd w:id="430"/>
    </w:p>
    <w:p w14:paraId="362B90A7"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w:t>
      </w:r>
      <w:r w:rsidRPr="00613BB9">
        <w:rPr>
          <w:rFonts w:ascii="Helvetica" w:hAnsi="Helvetica" w:cs="Helvetica"/>
          <w:sz w:val="23"/>
          <w:szCs w:val="23"/>
        </w:rPr>
        <w:t xml:space="preserve"> Hexo </w:t>
      </w:r>
      <w:r w:rsidRPr="00613BB9">
        <w:rPr>
          <w:rFonts w:ascii="Helvetica" w:hAnsi="Helvetica" w:cs="Helvetica"/>
          <w:sz w:val="23"/>
          <w:szCs w:val="23"/>
        </w:rPr>
        <w:t>配置文件中，通过设置</w:t>
      </w:r>
      <w:r w:rsidRPr="00613BB9">
        <w:rPr>
          <w:rFonts w:ascii="Helvetica" w:hAnsi="Helvetica" w:cs="Helvetica"/>
          <w:sz w:val="23"/>
          <w:szCs w:val="23"/>
        </w:rPr>
        <w:t xml:space="preserve"> include/exclude </w:t>
      </w:r>
      <w:r w:rsidRPr="00613BB9">
        <w:rPr>
          <w:rFonts w:ascii="Helvetica" w:hAnsi="Helvetica" w:cs="Helvetica"/>
          <w:sz w:val="23"/>
          <w:szCs w:val="23"/>
        </w:rPr>
        <w:t>可以让</w:t>
      </w:r>
      <w:r w:rsidRPr="00613BB9">
        <w:rPr>
          <w:rFonts w:ascii="Helvetica" w:hAnsi="Helvetica" w:cs="Helvetica"/>
          <w:sz w:val="23"/>
          <w:szCs w:val="23"/>
        </w:rPr>
        <w:t xml:space="preserve"> Hexo </w:t>
      </w:r>
      <w:r w:rsidRPr="00613BB9">
        <w:rPr>
          <w:rFonts w:ascii="Helvetica" w:hAnsi="Helvetica" w:cs="Helvetica"/>
          <w:sz w:val="23"/>
          <w:szCs w:val="23"/>
        </w:rPr>
        <w:t>进行处理或忽略某些目录和文件夹。你可以使用</w:t>
      </w:r>
      <w:r w:rsidRPr="00613BB9">
        <w:rPr>
          <w:rFonts w:ascii="Helvetica" w:hAnsi="Helvetica" w:cs="Helvetica"/>
          <w:sz w:val="23"/>
          <w:szCs w:val="23"/>
        </w:rPr>
        <w:t> </w:t>
      </w:r>
      <w:hyperlink r:id="rId2066" w:tgtFrame="_blank" w:history="1">
        <w:r w:rsidRPr="00613BB9">
          <w:rPr>
            <w:rStyle w:val="a4"/>
            <w:rFonts w:ascii="inherit" w:hAnsi="inherit" w:cs="Helvetica"/>
            <w:color w:val="auto"/>
            <w:sz w:val="23"/>
            <w:szCs w:val="23"/>
            <w:bdr w:val="none" w:sz="0" w:space="0" w:color="auto" w:frame="1"/>
          </w:rPr>
          <w:t xml:space="preserve">glob </w:t>
        </w:r>
        <w:r w:rsidRPr="00613BB9">
          <w:rPr>
            <w:rStyle w:val="a4"/>
            <w:rFonts w:ascii="inherit" w:hAnsi="inherit" w:cs="Helvetica"/>
            <w:color w:val="auto"/>
            <w:sz w:val="23"/>
            <w:szCs w:val="23"/>
            <w:bdr w:val="none" w:sz="0" w:space="0" w:color="auto" w:frame="1"/>
          </w:rPr>
          <w:t>表达式</w:t>
        </w:r>
      </w:hyperlink>
      <w:r w:rsidRPr="00613BB9">
        <w:rPr>
          <w:rFonts w:ascii="Helvetica" w:hAnsi="Helvetica" w:cs="Helvetica"/>
          <w:sz w:val="23"/>
          <w:szCs w:val="23"/>
        </w:rPr>
        <w:t> </w:t>
      </w:r>
      <w:r w:rsidRPr="00613BB9">
        <w:rPr>
          <w:rFonts w:ascii="Helvetica" w:hAnsi="Helvetica" w:cs="Helvetica"/>
          <w:sz w:val="23"/>
          <w:szCs w:val="23"/>
        </w:rPr>
        <w:t>对目录和文件进行匹配。</w:t>
      </w:r>
    </w:p>
    <w:p w14:paraId="40591755"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include</w:t>
      </w:r>
      <w:r w:rsidRPr="00613BB9">
        <w:rPr>
          <w:rFonts w:ascii="Helvetica" w:hAnsi="Helvetica" w:cs="Helvetica"/>
          <w:sz w:val="23"/>
          <w:szCs w:val="23"/>
        </w:rPr>
        <w:t> and </w:t>
      </w:r>
      <w:r w:rsidRPr="00613BB9">
        <w:rPr>
          <w:rStyle w:val="HTML1"/>
          <w:rFonts w:ascii="Source Code Pro" w:hAnsi="Source Code Pro"/>
          <w:sz w:val="22"/>
          <w:szCs w:val="22"/>
          <w:bdr w:val="none" w:sz="0" w:space="0" w:color="auto" w:frame="1"/>
          <w:shd w:val="clear" w:color="auto" w:fill="EEEEEE"/>
        </w:rPr>
        <w:t>exclude</w:t>
      </w:r>
      <w:r w:rsidRPr="00613BB9">
        <w:rPr>
          <w:rFonts w:ascii="Helvetica" w:hAnsi="Helvetica" w:cs="Helvetica"/>
          <w:sz w:val="23"/>
          <w:szCs w:val="23"/>
        </w:rPr>
        <w:t> options only apply to the </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folder, whereas </w:t>
      </w:r>
      <w:r w:rsidRPr="00613BB9">
        <w:rPr>
          <w:rStyle w:val="HTML1"/>
          <w:rFonts w:ascii="Source Code Pro" w:hAnsi="Source Code Pro"/>
          <w:sz w:val="22"/>
          <w:szCs w:val="22"/>
          <w:bdr w:val="none" w:sz="0" w:space="0" w:color="auto" w:frame="1"/>
          <w:shd w:val="clear" w:color="auto" w:fill="EEEEEE"/>
        </w:rPr>
        <w:t>ignore</w:t>
      </w:r>
      <w:r w:rsidRPr="00613BB9">
        <w:rPr>
          <w:rFonts w:ascii="Helvetica" w:hAnsi="Helvetica" w:cs="Helvetica"/>
          <w:sz w:val="23"/>
          <w:szCs w:val="23"/>
        </w:rPr>
        <w:t> option applies to all folders.</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419"/>
        <w:gridCol w:w="6887"/>
      </w:tblGrid>
      <w:tr w:rsidR="00A574F9" w:rsidRPr="00613BB9" w14:paraId="04CD7A03"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4E0E85A"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33EA1AF"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r>
      <w:tr w:rsidR="00A574F9" w:rsidRPr="00613BB9" w14:paraId="2C40310B"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9CE8AD9"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include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3B184CA"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 xml:space="preserve">Hexo </w:t>
            </w:r>
            <w:r w:rsidRPr="00613BB9">
              <w:rPr>
                <w:rFonts w:ascii="inherit" w:hAnsi="inherit" w:cs="Helvetica"/>
                <w:sz w:val="23"/>
                <w:szCs w:val="23"/>
              </w:rPr>
              <w:t>默认会忽略隐藏文件和文件夹（包括名称以下划线和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开头的文件和文件夹，</w:t>
            </w:r>
            <w:r w:rsidRPr="00613BB9">
              <w:rPr>
                <w:rFonts w:ascii="inherit" w:hAnsi="inherit" w:cs="Helvetica"/>
                <w:sz w:val="23"/>
                <w:szCs w:val="23"/>
              </w:rPr>
              <w:t xml:space="preserve">Hexo </w:t>
            </w:r>
            <w:r w:rsidRPr="00613BB9">
              <w:rPr>
                <w:rFonts w:ascii="inherit" w:hAnsi="inherit" w:cs="Helvetica"/>
                <w:sz w:val="23"/>
                <w:szCs w:val="23"/>
              </w:rPr>
              <w:t>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_posts</w:t>
            </w:r>
            <w:r w:rsidRPr="00613BB9">
              <w:rPr>
                <w:rFonts w:ascii="inherit" w:hAnsi="inherit" w:cs="Helvetica"/>
                <w:sz w:val="23"/>
                <w:szCs w:val="23"/>
              </w:rPr>
              <w:t> </w:t>
            </w:r>
            <w:r w:rsidRPr="00613BB9">
              <w:rPr>
                <w:rFonts w:ascii="inherit" w:hAnsi="inherit" w:cs="Helvetica"/>
                <w:sz w:val="23"/>
                <w:szCs w:val="23"/>
              </w:rPr>
              <w:t>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_data</w:t>
            </w:r>
            <w:r w:rsidRPr="00613BB9">
              <w:rPr>
                <w:rFonts w:ascii="inherit" w:hAnsi="inherit" w:cs="Helvetica"/>
                <w:sz w:val="23"/>
                <w:szCs w:val="23"/>
              </w:rPr>
              <w:t> </w:t>
            </w:r>
            <w:r w:rsidRPr="00613BB9">
              <w:rPr>
                <w:rFonts w:ascii="inherit" w:hAnsi="inherit" w:cs="Helvetica"/>
                <w:sz w:val="23"/>
                <w:szCs w:val="23"/>
              </w:rPr>
              <w:t>等目录除外）。通过设置此字段将使</w:t>
            </w:r>
            <w:r w:rsidRPr="00613BB9">
              <w:rPr>
                <w:rFonts w:ascii="inherit" w:hAnsi="inherit" w:cs="Helvetica"/>
                <w:sz w:val="23"/>
                <w:szCs w:val="23"/>
              </w:rPr>
              <w:t xml:space="preserve"> Hexo </w:t>
            </w:r>
            <w:r w:rsidRPr="00613BB9">
              <w:rPr>
                <w:rFonts w:ascii="inherit" w:hAnsi="inherit" w:cs="Helvetica"/>
                <w:sz w:val="23"/>
                <w:szCs w:val="23"/>
              </w:rPr>
              <w:t>处理他们并将它们复制到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目录下。</w:t>
            </w:r>
          </w:p>
        </w:tc>
      </w:tr>
      <w:tr w:rsidR="00A574F9" w:rsidRPr="00613BB9" w14:paraId="6711D46A"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5A64FE8"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exclude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545A1D"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 xml:space="preserve">Hexo </w:t>
            </w:r>
            <w:r w:rsidRPr="00613BB9">
              <w:rPr>
                <w:rFonts w:ascii="inherit" w:hAnsi="inherit" w:cs="Helvetica"/>
                <w:sz w:val="23"/>
                <w:szCs w:val="23"/>
              </w:rPr>
              <w:t>会忽略这些文件和目录</w:t>
            </w:r>
          </w:p>
        </w:tc>
      </w:tr>
      <w:tr w:rsidR="00A574F9" w:rsidRPr="00613BB9" w14:paraId="5092F649"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20EC418"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ignore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B85A18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Ignore files/folders</w:t>
            </w:r>
          </w:p>
        </w:tc>
      </w:tr>
    </w:tbl>
    <w:p w14:paraId="30FF2F8E"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举例：</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7202DE9C" w14:textId="77777777" w:rsidTr="00170578">
        <w:trPr>
          <w:tblCellSpacing w:w="15" w:type="dxa"/>
        </w:trPr>
        <w:tc>
          <w:tcPr>
            <w:tcW w:w="0" w:type="auto"/>
            <w:tcBorders>
              <w:top w:val="nil"/>
              <w:left w:val="nil"/>
              <w:bottom w:val="nil"/>
              <w:right w:val="nil"/>
            </w:tcBorders>
            <w:vAlign w:val="center"/>
            <w:hideMark/>
          </w:tcPr>
          <w:p w14:paraId="48D016A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Include/Exclude Files/Folders</w:t>
            </w:r>
            <w:r w:rsidRPr="00613BB9">
              <w:rPr>
                <w:rFonts w:ascii="Source Code Pro" w:hAnsi="Source Code Pro"/>
                <w:sz w:val="22"/>
                <w:szCs w:val="22"/>
              </w:rPr>
              <w:br/>
            </w:r>
            <w:r w:rsidRPr="00613BB9">
              <w:rPr>
                <w:rStyle w:val="attr"/>
                <w:rFonts w:ascii="inherit" w:hAnsi="inherit"/>
                <w:sz w:val="21"/>
                <w:szCs w:val="21"/>
                <w:bdr w:val="none" w:sz="0" w:space="0" w:color="auto" w:frame="1"/>
              </w:rPr>
              <w:t>include: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".nojekyll"</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包括</w:t>
            </w:r>
            <w:r w:rsidRPr="00613BB9">
              <w:rPr>
                <w:rStyle w:val="comment"/>
                <w:rFonts w:ascii="inherit" w:hAnsi="inherit"/>
                <w:sz w:val="21"/>
                <w:szCs w:val="21"/>
                <w:bdr w:val="none" w:sz="0" w:space="0" w:color="auto" w:frame="1"/>
              </w:rPr>
              <w:t xml:space="preserve"> 'source/css/_typing.css'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"css/_typing.css"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包括</w:t>
            </w:r>
            <w:r w:rsidRPr="00613BB9">
              <w:rPr>
                <w:rStyle w:val="comment"/>
                <w:rFonts w:ascii="inherit" w:hAnsi="inherit"/>
                <w:sz w:val="21"/>
                <w:szCs w:val="21"/>
                <w:bdr w:val="none" w:sz="0" w:space="0" w:color="auto" w:frame="1"/>
              </w:rPr>
              <w:t xml:space="preserve"> 'source/_css/' </w:t>
            </w:r>
            <w:r w:rsidRPr="00613BB9">
              <w:rPr>
                <w:rStyle w:val="comment"/>
                <w:rFonts w:ascii="inherit" w:hAnsi="inherit"/>
                <w:sz w:val="21"/>
                <w:szCs w:val="21"/>
                <w:bdr w:val="none" w:sz="0" w:space="0" w:color="auto" w:frame="1"/>
              </w:rPr>
              <w:t>中的任何文件，但不包括子目录及其其中的文件。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"_css/*"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包含</w:t>
            </w:r>
            <w:r w:rsidRPr="00613BB9">
              <w:rPr>
                <w:rStyle w:val="comment"/>
                <w:rFonts w:ascii="inherit" w:hAnsi="inherit"/>
                <w:sz w:val="21"/>
                <w:szCs w:val="21"/>
                <w:bdr w:val="none" w:sz="0" w:space="0" w:color="auto" w:frame="1"/>
              </w:rPr>
              <w:t xml:space="preserve"> 'source/_css/' </w:t>
            </w:r>
            <w:r w:rsidRPr="00613BB9">
              <w:rPr>
                <w:rStyle w:val="comment"/>
                <w:rFonts w:ascii="inherit" w:hAnsi="inherit"/>
                <w:sz w:val="21"/>
                <w:szCs w:val="21"/>
                <w:bdr w:val="none" w:sz="0" w:space="0" w:color="auto" w:frame="1"/>
              </w:rPr>
              <w:t>中的任何文件和子目录下的任何文件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"_css/**/*"</w:t>
            </w:r>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exclude: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'source/js/test.js'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"js/test.js"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'source/js/' </w:t>
            </w:r>
            <w:r w:rsidRPr="00613BB9">
              <w:rPr>
                <w:rStyle w:val="comment"/>
                <w:rFonts w:ascii="inherit" w:hAnsi="inherit"/>
                <w:sz w:val="21"/>
                <w:szCs w:val="21"/>
                <w:bdr w:val="none" w:sz="0" w:space="0" w:color="auto" w:frame="1"/>
              </w:rPr>
              <w:t>中的文件、但包括子目录下的所有目录和文件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"js/*"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'source/js/' </w:t>
            </w:r>
            <w:r w:rsidRPr="00613BB9">
              <w:rPr>
                <w:rStyle w:val="comment"/>
                <w:rFonts w:ascii="inherit" w:hAnsi="inherit"/>
                <w:sz w:val="21"/>
                <w:szCs w:val="21"/>
                <w:bdr w:val="none" w:sz="0" w:space="0" w:color="auto" w:frame="1"/>
              </w:rPr>
              <w:t>中的文件和子目录下的任何文件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"js/**/*"</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'source/js/' </w:t>
            </w:r>
            <w:r w:rsidRPr="00613BB9">
              <w:rPr>
                <w:rStyle w:val="comment"/>
                <w:rFonts w:ascii="inherit" w:hAnsi="inherit"/>
                <w:sz w:val="21"/>
                <w:szCs w:val="21"/>
                <w:bdr w:val="none" w:sz="0" w:space="0" w:color="auto" w:frame="1"/>
              </w:rPr>
              <w:t>目录下的所有文件名以</w:t>
            </w:r>
            <w:r w:rsidRPr="00613BB9">
              <w:rPr>
                <w:rStyle w:val="comment"/>
                <w:rFonts w:ascii="inherit" w:hAnsi="inherit"/>
                <w:sz w:val="21"/>
                <w:szCs w:val="21"/>
                <w:bdr w:val="none" w:sz="0" w:space="0" w:color="auto" w:frame="1"/>
              </w:rPr>
              <w:t xml:space="preserve"> 'test' </w:t>
            </w:r>
            <w:r w:rsidRPr="00613BB9">
              <w:rPr>
                <w:rStyle w:val="comment"/>
                <w:rFonts w:ascii="inherit" w:hAnsi="inherit"/>
                <w:sz w:val="21"/>
                <w:szCs w:val="21"/>
                <w:bdr w:val="none" w:sz="0" w:space="0" w:color="auto" w:frame="1"/>
              </w:rPr>
              <w:t>开头的文件，但包括其它文件和子目录下的单文件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"js/test*"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'source/js/' </w:t>
            </w:r>
            <w:r w:rsidRPr="00613BB9">
              <w:rPr>
                <w:rStyle w:val="comment"/>
                <w:rFonts w:ascii="inherit" w:hAnsi="inherit"/>
                <w:sz w:val="21"/>
                <w:szCs w:val="21"/>
                <w:bdr w:val="none" w:sz="0" w:space="0" w:color="auto" w:frame="1"/>
              </w:rPr>
              <w:t>及其子目录中任何以</w:t>
            </w:r>
            <w:r w:rsidRPr="00613BB9">
              <w:rPr>
                <w:rStyle w:val="comment"/>
                <w:rFonts w:ascii="inherit" w:hAnsi="inherit"/>
                <w:sz w:val="21"/>
                <w:szCs w:val="21"/>
                <w:bdr w:val="none" w:sz="0" w:space="0" w:color="auto" w:frame="1"/>
              </w:rPr>
              <w:t xml:space="preserve"> 'test' </w:t>
            </w:r>
            <w:r w:rsidRPr="00613BB9">
              <w:rPr>
                <w:rStyle w:val="comment"/>
                <w:rFonts w:ascii="inherit" w:hAnsi="inherit"/>
                <w:sz w:val="21"/>
                <w:szCs w:val="21"/>
                <w:bdr w:val="none" w:sz="0" w:space="0" w:color="auto" w:frame="1"/>
              </w:rPr>
              <w:t>开头的文件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"js/**/test*"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不要用</w:t>
            </w:r>
            <w:r w:rsidRPr="00613BB9">
              <w:rPr>
                <w:rStyle w:val="comment"/>
                <w:rFonts w:ascii="inherit" w:hAnsi="inherit"/>
                <w:sz w:val="21"/>
                <w:szCs w:val="21"/>
                <w:bdr w:val="none" w:sz="0" w:space="0" w:color="auto" w:frame="1"/>
              </w:rPr>
              <w:t xml:space="preserve"> exclude </w:t>
            </w:r>
            <w:r w:rsidRPr="00613BB9">
              <w:rPr>
                <w:rStyle w:val="comment"/>
                <w:rFonts w:ascii="inherit" w:hAnsi="inherit"/>
                <w:sz w:val="21"/>
                <w:szCs w:val="21"/>
                <w:bdr w:val="none" w:sz="0" w:space="0" w:color="auto" w:frame="1"/>
              </w:rPr>
              <w:t>来忽略</w:t>
            </w:r>
            <w:r w:rsidRPr="00613BB9">
              <w:rPr>
                <w:rStyle w:val="comment"/>
                <w:rFonts w:ascii="inherit" w:hAnsi="inherit"/>
                <w:sz w:val="21"/>
                <w:szCs w:val="21"/>
                <w:bdr w:val="none" w:sz="0" w:space="0" w:color="auto" w:frame="1"/>
              </w:rPr>
              <w:t xml:space="preserve"> 'source/_posts/' </w:t>
            </w:r>
            <w:r w:rsidRPr="00613BB9">
              <w:rPr>
                <w:rStyle w:val="comment"/>
                <w:rFonts w:ascii="inherit" w:hAnsi="inherit"/>
                <w:sz w:val="21"/>
                <w:szCs w:val="21"/>
                <w:bdr w:val="none" w:sz="0" w:space="0" w:color="auto" w:frame="1"/>
              </w:rPr>
              <w:t>中的文件。你应该使用</w:t>
            </w:r>
            <w:r w:rsidRPr="00613BB9">
              <w:rPr>
                <w:rStyle w:val="comment"/>
                <w:rFonts w:ascii="inherit" w:hAnsi="inherit"/>
                <w:sz w:val="21"/>
                <w:szCs w:val="21"/>
                <w:bdr w:val="none" w:sz="0" w:space="0" w:color="auto" w:frame="1"/>
              </w:rPr>
              <w:t xml:space="preserve"> 'skip_render'</w:t>
            </w:r>
            <w:r w:rsidRPr="00613BB9">
              <w:rPr>
                <w:rStyle w:val="comment"/>
                <w:rFonts w:ascii="inherit" w:hAnsi="inherit"/>
                <w:sz w:val="21"/>
                <w:szCs w:val="21"/>
                <w:bdr w:val="none" w:sz="0" w:space="0" w:color="auto" w:frame="1"/>
              </w:rPr>
              <w:t>，或者在要忽略的文件的文件名之前加一个下划线</w:t>
            </w:r>
            <w:r w:rsidRPr="00613BB9">
              <w:rPr>
                <w:rStyle w:val="comment"/>
                <w:rFonts w:ascii="inherit" w:hAnsi="inherit"/>
                <w:sz w:val="21"/>
                <w:szCs w:val="21"/>
                <w:bdr w:val="none" w:sz="0" w:space="0" w:color="auto" w:frame="1"/>
              </w:rPr>
              <w:t xml:space="preserve"> '_'</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在这里配置一个</w:t>
            </w:r>
            <w:r w:rsidRPr="00613BB9">
              <w:rPr>
                <w:rStyle w:val="comment"/>
                <w:rFonts w:ascii="inherit" w:hAnsi="inherit"/>
                <w:sz w:val="21"/>
                <w:szCs w:val="21"/>
                <w:bdr w:val="none" w:sz="0" w:space="0" w:color="auto" w:frame="1"/>
              </w:rPr>
              <w:t xml:space="preserve"> - "_posts/hello-world.md" </w:t>
            </w:r>
            <w:r w:rsidRPr="00613BB9">
              <w:rPr>
                <w:rStyle w:val="comment"/>
                <w:rFonts w:ascii="inherit" w:hAnsi="inherit"/>
                <w:sz w:val="21"/>
                <w:szCs w:val="21"/>
                <w:bdr w:val="none" w:sz="0" w:space="0" w:color="auto" w:frame="1"/>
              </w:rPr>
              <w:t>是没有用的。</w:t>
            </w:r>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ignore: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Ignore any folder named 'foo'.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Ignore 'foo' folder in 'themes/' only.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"**/themes/*/foo"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Same as above, but applies to every subfolders of 'themes/'.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"**/themes/**/foo"</w:t>
            </w:r>
          </w:p>
        </w:tc>
      </w:tr>
    </w:tbl>
    <w:p w14:paraId="7322F8DC"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lastRenderedPageBreak/>
        <w:t>列表中的每一项都必须用单引号或双引号包裹起来。</w:t>
      </w:r>
    </w:p>
    <w:p w14:paraId="1FB2093C"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include</w:t>
      </w:r>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exclude</w:t>
      </w:r>
      <w:r w:rsidRPr="00613BB9">
        <w:rPr>
          <w:rFonts w:ascii="Helvetica" w:hAnsi="Helvetica" w:cs="Helvetica"/>
          <w:sz w:val="23"/>
          <w:szCs w:val="23"/>
        </w:rPr>
        <w:t> </w:t>
      </w:r>
      <w:r w:rsidRPr="00613BB9">
        <w:rPr>
          <w:rFonts w:ascii="Helvetica" w:hAnsi="Helvetica" w:cs="Helvetica"/>
          <w:sz w:val="23"/>
          <w:szCs w:val="23"/>
        </w:rPr>
        <w:t>并不适用于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themes/</w:t>
      </w:r>
      <w:r w:rsidRPr="00613BB9">
        <w:rPr>
          <w:rFonts w:ascii="Helvetica" w:hAnsi="Helvetica" w:cs="Helvetica"/>
          <w:sz w:val="23"/>
          <w:szCs w:val="23"/>
        </w:rPr>
        <w:t> </w:t>
      </w:r>
      <w:r w:rsidRPr="00613BB9">
        <w:rPr>
          <w:rFonts w:ascii="Helvetica" w:hAnsi="Helvetica" w:cs="Helvetica"/>
          <w:sz w:val="23"/>
          <w:szCs w:val="23"/>
        </w:rPr>
        <w:t>目录下的文件。如果需要忽略</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themes/</w:t>
      </w:r>
      <w:r w:rsidRPr="00613BB9">
        <w:rPr>
          <w:rFonts w:ascii="Helvetica" w:hAnsi="Helvetica" w:cs="Helvetica"/>
          <w:sz w:val="23"/>
          <w:szCs w:val="23"/>
        </w:rPr>
        <w:t> </w:t>
      </w:r>
      <w:r w:rsidRPr="00613BB9">
        <w:rPr>
          <w:rFonts w:ascii="Helvetica" w:hAnsi="Helvetica" w:cs="Helvetica"/>
          <w:sz w:val="23"/>
          <w:szCs w:val="23"/>
        </w:rPr>
        <w:t>目录下的部分文件或文件夹，可以使用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ignore</w:t>
      </w:r>
      <w:r w:rsidRPr="00613BB9">
        <w:rPr>
          <w:rFonts w:ascii="Helvetica" w:hAnsi="Helvetica" w:cs="Helvetica"/>
          <w:sz w:val="23"/>
          <w:szCs w:val="23"/>
        </w:rPr>
        <w:t> </w:t>
      </w:r>
      <w:r w:rsidRPr="00613BB9">
        <w:rPr>
          <w:rFonts w:ascii="Helvetica" w:hAnsi="Helvetica" w:cs="Helvetica"/>
          <w:sz w:val="23"/>
          <w:szCs w:val="23"/>
        </w:rPr>
        <w:t>或在文件名之前添加下划线</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r w:rsidRPr="00613BB9">
        <w:rPr>
          <w:rFonts w:ascii="Helvetica" w:hAnsi="Helvetica" w:cs="Helvetica"/>
          <w:sz w:val="23"/>
          <w:szCs w:val="23"/>
        </w:rPr>
        <w:t>。</w:t>
      </w:r>
    </w:p>
    <w:p w14:paraId="0C18F946" w14:textId="77777777" w:rsidR="00A574F9" w:rsidRPr="00613BB9" w:rsidRDefault="00A574F9" w:rsidP="00170578">
      <w:pPr>
        <w:pStyle w:val="4"/>
        <w:rPr>
          <w:rFonts w:ascii="Helvetica" w:hAnsi="Helvetica" w:cs="Helvetica"/>
          <w:sz w:val="31"/>
          <w:szCs w:val="31"/>
        </w:rPr>
      </w:pPr>
      <w:bookmarkStart w:id="431" w:name="_Toc46395026"/>
      <w:r w:rsidRPr="00613BB9">
        <w:rPr>
          <w:rFonts w:ascii="Helvetica" w:hAnsi="Helvetica" w:cs="Helvetica"/>
          <w:sz w:val="31"/>
          <w:szCs w:val="31"/>
        </w:rPr>
        <w:t>使用代替配置文件</w:t>
      </w:r>
      <w:bookmarkEnd w:id="431"/>
    </w:p>
    <w:p w14:paraId="351FA7EE"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可以在</w:t>
      </w:r>
      <w:r w:rsidRPr="00613BB9">
        <w:rPr>
          <w:rFonts w:ascii="Helvetica" w:hAnsi="Helvetica" w:cs="Helvetica"/>
          <w:sz w:val="23"/>
          <w:szCs w:val="23"/>
        </w:rPr>
        <w:t xml:space="preserve"> hexo-cli </w:t>
      </w:r>
      <w:r w:rsidRPr="00613BB9">
        <w:rPr>
          <w:rFonts w:ascii="Helvetica" w:hAnsi="Helvetica" w:cs="Helvetica"/>
          <w:sz w:val="23"/>
          <w:szCs w:val="23"/>
        </w:rPr>
        <w:t>中使用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--config</w:t>
      </w:r>
      <w:r w:rsidRPr="00613BB9">
        <w:rPr>
          <w:rFonts w:ascii="Helvetica" w:hAnsi="Helvetica" w:cs="Helvetica"/>
          <w:sz w:val="23"/>
          <w:szCs w:val="23"/>
        </w:rPr>
        <w:t> </w:t>
      </w:r>
      <w:r w:rsidRPr="00613BB9">
        <w:rPr>
          <w:rFonts w:ascii="Helvetica" w:hAnsi="Helvetica" w:cs="Helvetica"/>
          <w:sz w:val="23"/>
          <w:szCs w:val="23"/>
        </w:rPr>
        <w:t>参数来指定自定义配置文件的路径。你可以使用一个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文件的路径，也可以使用逗号分隔（无空格）的多个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文件的路径。例如：</w:t>
      </w:r>
    </w:p>
    <w:tbl>
      <w:tblPr>
        <w:tblW w:w="0" w:type="auto"/>
        <w:tblCellSpacing w:w="15" w:type="dxa"/>
        <w:tblCellMar>
          <w:left w:w="0" w:type="dxa"/>
          <w:right w:w="0" w:type="dxa"/>
        </w:tblCellMar>
        <w:tblLook w:val="04A0" w:firstRow="1" w:lastRow="0" w:firstColumn="1" w:lastColumn="0" w:noHBand="0" w:noVBand="1"/>
      </w:tblPr>
      <w:tblGrid>
        <w:gridCol w:w="7497"/>
      </w:tblGrid>
      <w:tr w:rsidR="00A574F9" w:rsidRPr="00613BB9" w14:paraId="5AAF4314" w14:textId="77777777" w:rsidTr="00170578">
        <w:trPr>
          <w:tblCellSpacing w:w="15" w:type="dxa"/>
        </w:trPr>
        <w:tc>
          <w:tcPr>
            <w:tcW w:w="0" w:type="auto"/>
            <w:tcBorders>
              <w:top w:val="nil"/>
              <w:left w:val="nil"/>
              <w:bottom w:val="nil"/>
              <w:right w:val="nil"/>
            </w:tcBorders>
            <w:vAlign w:val="center"/>
            <w:hideMark/>
          </w:tcPr>
          <w:p w14:paraId="1A7A237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use 'custom.yml' in place of '_config.yml'</w:t>
            </w:r>
            <w:r w:rsidRPr="00613BB9">
              <w:rPr>
                <w:rFonts w:ascii="Source Code Pro" w:hAnsi="Source Code Pro"/>
                <w:sz w:val="22"/>
                <w:szCs w:val="22"/>
              </w:rPr>
              <w:br/>
            </w:r>
            <w:r w:rsidRPr="00613BB9">
              <w:rPr>
                <w:rStyle w:val="line"/>
                <w:rFonts w:ascii="inherit" w:hAnsi="inherit"/>
                <w:sz w:val="21"/>
                <w:szCs w:val="21"/>
                <w:bdr w:val="none" w:sz="0" w:space="0" w:color="auto" w:frame="1"/>
              </w:rPr>
              <w:t>$ hexo server --config custom.yml</w:t>
            </w:r>
            <w:r w:rsidRPr="00613BB9">
              <w:rPr>
                <w:rFonts w:ascii="Source Code Pro" w:hAnsi="Source Code Pro"/>
                <w:sz w:val="22"/>
                <w:szCs w:val="22"/>
              </w:rPr>
              <w:br/>
            </w:r>
            <w:r w:rsidRPr="00613BB9">
              <w:rPr>
                <w:rFonts w:ascii="Source Code Pro" w:hAnsi="Source Code Pro"/>
                <w:sz w:val="22"/>
                <w:szCs w:val="22"/>
              </w:rPr>
              <w:br/>
            </w:r>
            <w:r w:rsidRPr="00613BB9">
              <w:rPr>
                <w:rStyle w:val="comment"/>
                <w:rFonts w:ascii="inherit" w:hAnsi="inherit"/>
                <w:sz w:val="21"/>
                <w:szCs w:val="21"/>
                <w:bdr w:val="none" w:sz="0" w:space="0" w:color="auto" w:frame="1"/>
              </w:rPr>
              <w:t># use 'custom.yml' &amp; 'custom2.json', prioritizing 'custom3.yml', then 'custom2.json'</w:t>
            </w:r>
            <w:r w:rsidRPr="00613BB9">
              <w:rPr>
                <w:rFonts w:ascii="Source Code Pro" w:hAnsi="Source Code Pro"/>
                <w:sz w:val="22"/>
                <w:szCs w:val="22"/>
              </w:rPr>
              <w:br/>
            </w:r>
            <w:r w:rsidRPr="00613BB9">
              <w:rPr>
                <w:rStyle w:val="line"/>
                <w:rFonts w:ascii="inherit" w:hAnsi="inherit"/>
                <w:sz w:val="21"/>
                <w:szCs w:val="21"/>
                <w:bdr w:val="none" w:sz="0" w:space="0" w:color="auto" w:frame="1"/>
              </w:rPr>
              <w:t>$ hexo generate --config custom.yml,custom2.json,custom3.yml</w:t>
            </w:r>
          </w:p>
        </w:tc>
      </w:tr>
    </w:tbl>
    <w:p w14:paraId="10AD2E9C"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当你指定了多个配置文件以后，</w:t>
      </w:r>
      <w:r w:rsidRPr="00613BB9">
        <w:rPr>
          <w:rFonts w:ascii="Helvetica" w:hAnsi="Helvetica" w:cs="Helvetica"/>
          <w:sz w:val="23"/>
          <w:szCs w:val="23"/>
        </w:rPr>
        <w:t xml:space="preserve">Hexo </w:t>
      </w:r>
      <w:r w:rsidRPr="00613BB9">
        <w:rPr>
          <w:rFonts w:ascii="Helvetica" w:hAnsi="Helvetica" w:cs="Helvetica"/>
          <w:sz w:val="23"/>
          <w:szCs w:val="23"/>
        </w:rPr>
        <w:t>会按顺序将这部分配置文件合并成一个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_multiconfig.yml</w:t>
      </w:r>
      <w:r w:rsidRPr="00613BB9">
        <w:rPr>
          <w:rFonts w:ascii="Helvetica" w:hAnsi="Helvetica" w:cs="Helvetica"/>
          <w:sz w:val="23"/>
          <w:szCs w:val="23"/>
        </w:rPr>
        <w:t>。如果遇到重复的配置，排在后面的文件的配置会覆盖排在前面的文件的配置。这个原则适用于任意数量、任意深度的</w:t>
      </w:r>
      <w:r w:rsidRPr="00613BB9">
        <w:rPr>
          <w:rFonts w:ascii="Helvetica" w:hAnsi="Helvetica" w:cs="Helvetica"/>
          <w:sz w:val="23"/>
          <w:szCs w:val="23"/>
        </w:rPr>
        <w:t xml:space="preserve"> YAML </w:t>
      </w:r>
      <w:r w:rsidRPr="00613BB9">
        <w:rPr>
          <w:rFonts w:ascii="Helvetica" w:hAnsi="Helvetica" w:cs="Helvetica"/>
          <w:sz w:val="23"/>
          <w:szCs w:val="23"/>
        </w:rPr>
        <w:t>和</w:t>
      </w:r>
      <w:r w:rsidRPr="00613BB9">
        <w:rPr>
          <w:rFonts w:ascii="Helvetica" w:hAnsi="Helvetica" w:cs="Helvetica"/>
          <w:sz w:val="23"/>
          <w:szCs w:val="23"/>
        </w:rPr>
        <w:t xml:space="preserve"> JSON </w:t>
      </w:r>
      <w:r w:rsidRPr="00613BB9">
        <w:rPr>
          <w:rFonts w:ascii="Helvetica" w:hAnsi="Helvetica" w:cs="Helvetica"/>
          <w:sz w:val="23"/>
          <w:szCs w:val="23"/>
        </w:rPr>
        <w:t>文件。</w:t>
      </w:r>
    </w:p>
    <w:p w14:paraId="5EE1D011"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例如，使用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--options</w:t>
      </w:r>
      <w:r w:rsidRPr="00613BB9">
        <w:rPr>
          <w:rFonts w:ascii="Helvetica" w:hAnsi="Helvetica" w:cs="Helvetica"/>
          <w:sz w:val="23"/>
          <w:szCs w:val="23"/>
        </w:rPr>
        <w:t> </w:t>
      </w:r>
      <w:r w:rsidRPr="00613BB9">
        <w:rPr>
          <w:rFonts w:ascii="Helvetica" w:hAnsi="Helvetica" w:cs="Helvetica"/>
          <w:sz w:val="23"/>
          <w:szCs w:val="23"/>
        </w:rPr>
        <w:t>指定了两个自定义配置文件：</w:t>
      </w:r>
    </w:p>
    <w:tbl>
      <w:tblPr>
        <w:tblW w:w="0" w:type="auto"/>
        <w:tblCellSpacing w:w="15" w:type="dxa"/>
        <w:tblCellMar>
          <w:left w:w="0" w:type="dxa"/>
          <w:right w:w="0" w:type="dxa"/>
        </w:tblCellMar>
        <w:tblLook w:val="04A0" w:firstRow="1" w:lastRow="0" w:firstColumn="1" w:lastColumn="0" w:noHBand="0" w:noVBand="1"/>
      </w:tblPr>
      <w:tblGrid>
        <w:gridCol w:w="4528"/>
      </w:tblGrid>
      <w:tr w:rsidR="00A574F9" w:rsidRPr="00613BB9" w14:paraId="1F6F0013" w14:textId="77777777" w:rsidTr="00170578">
        <w:trPr>
          <w:tblCellSpacing w:w="15" w:type="dxa"/>
        </w:trPr>
        <w:tc>
          <w:tcPr>
            <w:tcW w:w="0" w:type="auto"/>
            <w:tcBorders>
              <w:top w:val="nil"/>
              <w:left w:val="nil"/>
              <w:bottom w:val="nil"/>
              <w:right w:val="nil"/>
            </w:tcBorders>
            <w:vAlign w:val="center"/>
            <w:hideMark/>
          </w:tcPr>
          <w:p w14:paraId="17F7FB4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generate --config custom.yml,custom2.json</w:t>
            </w:r>
          </w:p>
        </w:tc>
      </w:tr>
    </w:tbl>
    <w:p w14:paraId="00629E5D"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custom.yml</w:t>
      </w:r>
      <w:r w:rsidRPr="00613BB9">
        <w:rPr>
          <w:rFonts w:ascii="Helvetica" w:hAnsi="Helvetica" w:cs="Helvetica"/>
          <w:sz w:val="23"/>
          <w:szCs w:val="23"/>
        </w:rPr>
        <w:t> </w:t>
      </w:r>
      <w:r w:rsidRPr="00613BB9">
        <w:rPr>
          <w:rFonts w:ascii="Helvetica" w:hAnsi="Helvetica" w:cs="Helvetica"/>
          <w:sz w:val="23"/>
          <w:szCs w:val="23"/>
        </w:rPr>
        <w:t>中指定了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bar</w:t>
      </w:r>
      <w:r w:rsidRPr="00613BB9">
        <w:rPr>
          <w:rFonts w:ascii="Helvetica" w:hAnsi="Helvetica" w:cs="Helvetica"/>
          <w:sz w:val="23"/>
          <w:szCs w:val="23"/>
        </w:rPr>
        <w:t>，在</w:t>
      </w:r>
      <w:r w:rsidRPr="00613BB9">
        <w:rPr>
          <w:rFonts w:ascii="Helvetica" w:hAnsi="Helvetica" w:cs="Helvetica"/>
          <w:sz w:val="23"/>
          <w:szCs w:val="23"/>
        </w:rPr>
        <w:t xml:space="preserve"> custom2.json </w:t>
      </w:r>
      <w:r w:rsidRPr="00613BB9">
        <w:rPr>
          <w:rFonts w:ascii="Helvetica" w:hAnsi="Helvetica" w:cs="Helvetica"/>
          <w:sz w:val="23"/>
          <w:szCs w:val="23"/>
        </w:rPr>
        <w:t>中指定了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"dinosaur"</w:t>
      </w:r>
      <w:r w:rsidRPr="00613BB9">
        <w:rPr>
          <w:rFonts w:ascii="Helvetica" w:hAnsi="Helvetica" w:cs="Helvetica"/>
          <w:sz w:val="23"/>
          <w:szCs w:val="23"/>
        </w:rPr>
        <w:t>，那么在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_multiconfig.yml</w:t>
      </w:r>
      <w:r w:rsidRPr="00613BB9">
        <w:rPr>
          <w:rFonts w:ascii="Helvetica" w:hAnsi="Helvetica" w:cs="Helvetica"/>
          <w:sz w:val="23"/>
          <w:szCs w:val="23"/>
        </w:rPr>
        <w:t> </w:t>
      </w:r>
      <w:r w:rsidRPr="00613BB9">
        <w:rPr>
          <w:rFonts w:ascii="Helvetica" w:hAnsi="Helvetica" w:cs="Helvetica"/>
          <w:sz w:val="23"/>
          <w:szCs w:val="23"/>
        </w:rPr>
        <w:t>中你会得到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dinosaur</w:t>
      </w:r>
      <w:r w:rsidRPr="00613BB9">
        <w:rPr>
          <w:rFonts w:ascii="Helvetica" w:hAnsi="Helvetica" w:cs="Helvetica"/>
          <w:sz w:val="23"/>
          <w:szCs w:val="23"/>
        </w:rPr>
        <w:t>。</w:t>
      </w:r>
    </w:p>
    <w:p w14:paraId="626217DF" w14:textId="77777777" w:rsidR="00A574F9" w:rsidRPr="00613BB9" w:rsidRDefault="00A574F9" w:rsidP="00170578">
      <w:pPr>
        <w:pStyle w:val="4"/>
        <w:rPr>
          <w:rFonts w:ascii="Helvetica" w:hAnsi="Helvetica" w:cs="Helvetica"/>
          <w:sz w:val="31"/>
          <w:szCs w:val="31"/>
        </w:rPr>
      </w:pPr>
      <w:bookmarkStart w:id="432" w:name="_Toc46395027"/>
      <w:r w:rsidRPr="00613BB9">
        <w:rPr>
          <w:rFonts w:ascii="Helvetica" w:hAnsi="Helvetica" w:cs="Helvetica"/>
          <w:sz w:val="31"/>
          <w:szCs w:val="31"/>
        </w:rPr>
        <w:lastRenderedPageBreak/>
        <w:t>覆盖主题配置</w:t>
      </w:r>
      <w:bookmarkEnd w:id="432"/>
    </w:p>
    <w:p w14:paraId="683AA7CB"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通常情况下，</w:t>
      </w:r>
      <w:r w:rsidRPr="00613BB9">
        <w:rPr>
          <w:rFonts w:ascii="Helvetica" w:hAnsi="Helvetica" w:cs="Helvetica"/>
          <w:sz w:val="23"/>
          <w:szCs w:val="23"/>
        </w:rPr>
        <w:t xml:space="preserve">Hexo </w:t>
      </w:r>
      <w:r w:rsidRPr="00613BB9">
        <w:rPr>
          <w:rFonts w:ascii="Helvetica" w:hAnsi="Helvetica" w:cs="Helvetica"/>
          <w:sz w:val="23"/>
          <w:szCs w:val="23"/>
        </w:rPr>
        <w:t>主题是一个独立的项目，并拥有一个独立的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Helvetica" w:hAnsi="Helvetica" w:cs="Helvetica"/>
          <w:sz w:val="23"/>
          <w:szCs w:val="23"/>
        </w:rPr>
        <w:t> </w:t>
      </w:r>
      <w:r w:rsidRPr="00613BB9">
        <w:rPr>
          <w:rFonts w:ascii="Helvetica" w:hAnsi="Helvetica" w:cs="Helvetica"/>
          <w:sz w:val="23"/>
          <w:szCs w:val="23"/>
        </w:rPr>
        <w:t>配置文件。</w:t>
      </w:r>
      <w:r w:rsidRPr="00613BB9">
        <w:rPr>
          <w:rFonts w:ascii="Helvetica" w:hAnsi="Helvetica" w:cs="Helvetica"/>
          <w:sz w:val="23"/>
          <w:szCs w:val="23"/>
        </w:rPr>
        <w:br/>
      </w:r>
      <w:r w:rsidRPr="00613BB9">
        <w:rPr>
          <w:rFonts w:ascii="Helvetica" w:hAnsi="Helvetica" w:cs="Helvetica"/>
          <w:sz w:val="23"/>
          <w:szCs w:val="23"/>
        </w:rPr>
        <w:t>你可以在站点的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Helvetica" w:hAnsi="Helvetica" w:cs="Helvetica"/>
          <w:sz w:val="23"/>
          <w:szCs w:val="23"/>
        </w:rPr>
        <w:t> </w:t>
      </w:r>
      <w:r w:rsidRPr="00613BB9">
        <w:rPr>
          <w:rFonts w:ascii="Helvetica" w:hAnsi="Helvetica" w:cs="Helvetica"/>
          <w:sz w:val="23"/>
          <w:szCs w:val="23"/>
        </w:rPr>
        <w:t>配置文件中配置你的主题，这样你就不需要</w:t>
      </w:r>
      <w:r w:rsidRPr="00613BB9">
        <w:rPr>
          <w:rFonts w:ascii="Helvetica" w:hAnsi="Helvetica" w:cs="Helvetica"/>
          <w:sz w:val="23"/>
          <w:szCs w:val="23"/>
        </w:rPr>
        <w:t xml:space="preserve"> fork </w:t>
      </w:r>
      <w:r w:rsidRPr="00613BB9">
        <w:rPr>
          <w:rFonts w:ascii="Helvetica" w:hAnsi="Helvetica" w:cs="Helvetica"/>
          <w:sz w:val="23"/>
          <w:szCs w:val="23"/>
        </w:rPr>
        <w:t>一份主题并维护主题独立的配置文件。</w:t>
      </w:r>
    </w:p>
    <w:p w14:paraId="2D44008C"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以下是一个覆盖主题配置的例子：</w:t>
      </w:r>
    </w:p>
    <w:tbl>
      <w:tblPr>
        <w:tblW w:w="0" w:type="auto"/>
        <w:tblCellSpacing w:w="15" w:type="dxa"/>
        <w:tblCellMar>
          <w:left w:w="0" w:type="dxa"/>
          <w:right w:w="0" w:type="dxa"/>
        </w:tblCellMar>
        <w:tblLook w:val="04A0" w:firstRow="1" w:lastRow="0" w:firstColumn="1" w:lastColumn="0" w:noHBand="0" w:noVBand="1"/>
      </w:tblPr>
      <w:tblGrid>
        <w:gridCol w:w="2323"/>
      </w:tblGrid>
      <w:tr w:rsidR="00A574F9" w:rsidRPr="00613BB9" w14:paraId="374B4B5C" w14:textId="77777777" w:rsidTr="00170578">
        <w:trPr>
          <w:tblCellSpacing w:w="15" w:type="dxa"/>
        </w:trPr>
        <w:tc>
          <w:tcPr>
            <w:tcW w:w="0" w:type="auto"/>
            <w:tcBorders>
              <w:top w:val="nil"/>
              <w:left w:val="nil"/>
              <w:bottom w:val="nil"/>
              <w:right w:val="nil"/>
            </w:tcBorders>
            <w:vAlign w:val="center"/>
            <w:hideMark/>
          </w:tcPr>
          <w:p w14:paraId="24D5C09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_config.yml</w:t>
            </w:r>
            <w:r w:rsidRPr="00613BB9">
              <w:rPr>
                <w:rFonts w:ascii="Source Code Pro" w:hAnsi="Source Code Pro"/>
                <w:sz w:val="22"/>
                <w:szCs w:val="22"/>
              </w:rPr>
              <w:br/>
            </w:r>
            <w:r w:rsidRPr="00613BB9">
              <w:rPr>
                <w:rStyle w:val="attr"/>
                <w:rFonts w:ascii="inherit" w:hAnsi="inherit"/>
                <w:sz w:val="21"/>
                <w:szCs w:val="21"/>
                <w:bdr w:val="none" w:sz="0" w:space="0" w:color="auto" w:frame="1"/>
              </w:rPr>
              <w:t>theme_config:</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bio: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"My awesome bio"</w:t>
            </w:r>
          </w:p>
        </w:tc>
      </w:tr>
    </w:tbl>
    <w:p w14:paraId="5E96D9B8" w14:textId="77777777" w:rsidR="00A574F9" w:rsidRPr="00613BB9" w:rsidRDefault="00A574F9" w:rsidP="00A574F9">
      <w:pPr>
        <w:rPr>
          <w:vanish/>
        </w:rPr>
      </w:pPr>
    </w:p>
    <w:tbl>
      <w:tblPr>
        <w:tblW w:w="0" w:type="auto"/>
        <w:tblCellSpacing w:w="15" w:type="dxa"/>
        <w:tblCellMar>
          <w:left w:w="0" w:type="dxa"/>
          <w:right w:w="0" w:type="dxa"/>
        </w:tblCellMar>
        <w:tblLook w:val="04A0" w:firstRow="1" w:lastRow="0" w:firstColumn="1" w:lastColumn="0" w:noHBand="0" w:noVBand="1"/>
      </w:tblPr>
      <w:tblGrid>
        <w:gridCol w:w="3022"/>
      </w:tblGrid>
      <w:tr w:rsidR="00A574F9" w:rsidRPr="00613BB9" w14:paraId="02F982F3" w14:textId="77777777" w:rsidTr="00170578">
        <w:trPr>
          <w:tblCellSpacing w:w="15" w:type="dxa"/>
        </w:trPr>
        <w:tc>
          <w:tcPr>
            <w:tcW w:w="0" w:type="auto"/>
            <w:tcBorders>
              <w:top w:val="nil"/>
              <w:left w:val="nil"/>
              <w:bottom w:val="nil"/>
              <w:right w:val="nil"/>
            </w:tcBorders>
            <w:vAlign w:val="center"/>
            <w:hideMark/>
          </w:tcPr>
          <w:p w14:paraId="5C2B44C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themes/my-theme/_config.yml</w:t>
            </w:r>
            <w:r w:rsidRPr="00613BB9">
              <w:rPr>
                <w:rFonts w:ascii="Source Code Pro" w:hAnsi="Source Code Pro"/>
                <w:sz w:val="22"/>
                <w:szCs w:val="22"/>
              </w:rPr>
              <w:br/>
            </w:r>
            <w:r w:rsidRPr="00613BB9">
              <w:rPr>
                <w:rStyle w:val="attr"/>
                <w:rFonts w:ascii="inherit" w:hAnsi="inherit"/>
                <w:sz w:val="21"/>
                <w:szCs w:val="21"/>
                <w:bdr w:val="none" w:sz="0" w:space="0" w:color="auto" w:frame="1"/>
              </w:rPr>
              <w:t>bio: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"Some generic bio"</w:t>
            </w:r>
            <w:r w:rsidRPr="00613BB9">
              <w:rPr>
                <w:rFonts w:ascii="Source Code Pro" w:hAnsi="Source Code Pro"/>
                <w:sz w:val="22"/>
                <w:szCs w:val="22"/>
              </w:rPr>
              <w:br/>
            </w:r>
            <w:r w:rsidRPr="00613BB9">
              <w:rPr>
                <w:rStyle w:val="attr"/>
                <w:rFonts w:ascii="inherit" w:hAnsi="inherit"/>
                <w:sz w:val="21"/>
                <w:szCs w:val="21"/>
                <w:bdr w:val="none" w:sz="0" w:space="0" w:color="auto" w:frame="1"/>
              </w:rPr>
              <w:t>logo: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"a-cool-image.png"</w:t>
            </w:r>
          </w:p>
        </w:tc>
      </w:tr>
    </w:tbl>
    <w:p w14:paraId="392147CB"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最终主题配置的输出是：</w:t>
      </w:r>
    </w:p>
    <w:tbl>
      <w:tblPr>
        <w:tblW w:w="0" w:type="auto"/>
        <w:tblCellSpacing w:w="15" w:type="dxa"/>
        <w:tblCellMar>
          <w:left w:w="0" w:type="dxa"/>
          <w:right w:w="0" w:type="dxa"/>
        </w:tblCellMar>
        <w:tblLook w:val="04A0" w:firstRow="1" w:lastRow="0" w:firstColumn="1" w:lastColumn="0" w:noHBand="0" w:noVBand="1"/>
      </w:tblPr>
      <w:tblGrid>
        <w:gridCol w:w="2458"/>
      </w:tblGrid>
      <w:tr w:rsidR="00A574F9" w:rsidRPr="00613BB9" w14:paraId="4C34ECB3" w14:textId="77777777" w:rsidTr="00170578">
        <w:trPr>
          <w:tblCellSpacing w:w="15" w:type="dxa"/>
        </w:trPr>
        <w:tc>
          <w:tcPr>
            <w:tcW w:w="0" w:type="auto"/>
            <w:tcBorders>
              <w:top w:val="nil"/>
              <w:left w:val="nil"/>
              <w:bottom w:val="nil"/>
              <w:right w:val="nil"/>
            </w:tcBorders>
            <w:vAlign w:val="center"/>
            <w:hideMark/>
          </w:tcPr>
          <w:p w14:paraId="4CCC145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bio: "My awesome bio",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logo: "a-cool-image.png"</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2569777B" w14:textId="77777777" w:rsidR="00A574F9" w:rsidRPr="00613BB9" w:rsidRDefault="00A574F9" w:rsidP="00A574F9"/>
    <w:p w14:paraId="5A19651A" w14:textId="77777777" w:rsidR="00A574F9" w:rsidRPr="00613BB9" w:rsidRDefault="00A574F9" w:rsidP="00A574F9"/>
    <w:p w14:paraId="1B4871DC" w14:textId="77777777" w:rsidR="00A574F9" w:rsidRPr="00613BB9" w:rsidRDefault="00A574F9" w:rsidP="00A574F9"/>
    <w:p w14:paraId="4544CF7A" w14:textId="77777777" w:rsidR="00A574F9" w:rsidRPr="00613BB9" w:rsidRDefault="00A574F9" w:rsidP="00A574F9"/>
    <w:p w14:paraId="7BD84AE4" w14:textId="46F011B2" w:rsidR="00A574F9" w:rsidRPr="00613BB9" w:rsidRDefault="00512E1A" w:rsidP="00170578">
      <w:pPr>
        <w:pStyle w:val="2"/>
        <w:rPr>
          <w:rFonts w:ascii="Helvetica" w:hAnsi="Helvetica" w:cs="Helvetica"/>
          <w:b w:val="0"/>
          <w:bCs w:val="0"/>
          <w:sz w:val="54"/>
          <w:szCs w:val="54"/>
        </w:rPr>
      </w:pPr>
      <w:bookmarkStart w:id="433" w:name="_Toc46395028"/>
      <w:r>
        <w:rPr>
          <w:rFonts w:ascii="Helvetica" w:hAnsi="Helvetica" w:cs="Helvetica" w:hint="eastAsia"/>
          <w:b w:val="0"/>
          <w:bCs w:val="0"/>
          <w:sz w:val="54"/>
          <w:szCs w:val="54"/>
        </w:rPr>
        <w:t>Hexo</w:t>
      </w:r>
      <w:r w:rsidR="00A574F9" w:rsidRPr="00613BB9">
        <w:rPr>
          <w:rFonts w:ascii="Helvetica" w:hAnsi="Helvetica" w:cs="Helvetica"/>
          <w:b w:val="0"/>
          <w:bCs w:val="0"/>
          <w:sz w:val="54"/>
          <w:szCs w:val="54"/>
        </w:rPr>
        <w:t>指令</w:t>
      </w:r>
      <w:bookmarkEnd w:id="433"/>
    </w:p>
    <w:p w14:paraId="33BE0949" w14:textId="77777777" w:rsidR="00A574F9" w:rsidRPr="00613BB9" w:rsidRDefault="00A574F9" w:rsidP="00170578"/>
    <w:p w14:paraId="1C77041F" w14:textId="77777777" w:rsidR="00A574F9" w:rsidRPr="00613BB9" w:rsidRDefault="00A574F9" w:rsidP="00170578">
      <w:pPr>
        <w:pStyle w:val="3"/>
        <w:rPr>
          <w:rFonts w:ascii="Helvetica" w:hAnsi="Helvetica" w:cs="Helvetica"/>
        </w:rPr>
      </w:pPr>
      <w:bookmarkStart w:id="434" w:name="_Toc46395029"/>
      <w:r w:rsidRPr="00613BB9">
        <w:rPr>
          <w:rFonts w:ascii="Helvetica" w:hAnsi="Helvetica" w:cs="Helvetica"/>
        </w:rPr>
        <w:t>init</w:t>
      </w:r>
      <w:bookmarkEnd w:id="434"/>
    </w:p>
    <w:tbl>
      <w:tblPr>
        <w:tblW w:w="0" w:type="auto"/>
        <w:tblCellSpacing w:w="15" w:type="dxa"/>
        <w:tblCellMar>
          <w:left w:w="0" w:type="dxa"/>
          <w:right w:w="0" w:type="dxa"/>
        </w:tblCellMar>
        <w:tblLook w:val="04A0" w:firstRow="1" w:lastRow="0" w:firstColumn="1" w:lastColumn="0" w:noHBand="0" w:noVBand="1"/>
      </w:tblPr>
      <w:tblGrid>
        <w:gridCol w:w="1727"/>
      </w:tblGrid>
      <w:tr w:rsidR="00A574F9" w:rsidRPr="00613BB9" w14:paraId="3A087C82" w14:textId="77777777" w:rsidTr="00170578">
        <w:trPr>
          <w:tblCellSpacing w:w="15" w:type="dxa"/>
        </w:trPr>
        <w:tc>
          <w:tcPr>
            <w:tcW w:w="0" w:type="auto"/>
            <w:tcBorders>
              <w:top w:val="nil"/>
              <w:left w:val="nil"/>
              <w:bottom w:val="nil"/>
              <w:right w:val="nil"/>
            </w:tcBorders>
            <w:vAlign w:val="center"/>
            <w:hideMark/>
          </w:tcPr>
          <w:p w14:paraId="1CE5E17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init [folder]</w:t>
            </w:r>
          </w:p>
        </w:tc>
      </w:tr>
    </w:tbl>
    <w:p w14:paraId="729D69FB"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新建一个网站。如果没有设置</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folder</w:t>
      </w:r>
      <w:r w:rsidRPr="00613BB9">
        <w:rPr>
          <w:rFonts w:ascii="Helvetica" w:hAnsi="Helvetica" w:cs="Helvetica"/>
          <w:sz w:val="23"/>
          <w:szCs w:val="23"/>
        </w:rPr>
        <w:t> </w:t>
      </w:r>
      <w:r w:rsidRPr="00613BB9">
        <w:rPr>
          <w:rFonts w:ascii="Helvetica" w:hAnsi="Helvetica" w:cs="Helvetica"/>
          <w:sz w:val="23"/>
          <w:szCs w:val="23"/>
        </w:rPr>
        <w:t>，</w:t>
      </w:r>
      <w:r w:rsidRPr="00613BB9">
        <w:rPr>
          <w:rFonts w:ascii="Helvetica" w:hAnsi="Helvetica" w:cs="Helvetica"/>
          <w:sz w:val="23"/>
          <w:szCs w:val="23"/>
        </w:rPr>
        <w:t xml:space="preserve">Hexo </w:t>
      </w:r>
      <w:r w:rsidRPr="00613BB9">
        <w:rPr>
          <w:rFonts w:ascii="Helvetica" w:hAnsi="Helvetica" w:cs="Helvetica"/>
          <w:sz w:val="23"/>
          <w:szCs w:val="23"/>
        </w:rPr>
        <w:t>默认在目前的文件夹建立网站。</w:t>
      </w:r>
    </w:p>
    <w:p w14:paraId="1BF7AB76" w14:textId="77777777" w:rsidR="00A574F9" w:rsidRPr="00613BB9" w:rsidRDefault="00A574F9" w:rsidP="00170578">
      <w:pPr>
        <w:pStyle w:val="3"/>
        <w:rPr>
          <w:rFonts w:ascii="Helvetica" w:hAnsi="Helvetica" w:cs="Helvetica"/>
          <w:sz w:val="36"/>
          <w:szCs w:val="36"/>
        </w:rPr>
      </w:pPr>
      <w:bookmarkStart w:id="435" w:name="_Toc46395030"/>
      <w:r w:rsidRPr="00613BB9">
        <w:rPr>
          <w:rFonts w:ascii="Helvetica" w:hAnsi="Helvetica" w:cs="Helvetica"/>
        </w:rPr>
        <w:t>new</w:t>
      </w:r>
      <w:bookmarkEnd w:id="435"/>
    </w:p>
    <w:tbl>
      <w:tblPr>
        <w:tblW w:w="0" w:type="auto"/>
        <w:tblCellSpacing w:w="15" w:type="dxa"/>
        <w:tblCellMar>
          <w:left w:w="0" w:type="dxa"/>
          <w:right w:w="0" w:type="dxa"/>
        </w:tblCellMar>
        <w:tblLook w:val="04A0" w:firstRow="1" w:lastRow="0" w:firstColumn="1" w:lastColumn="0" w:noHBand="0" w:noVBand="1"/>
      </w:tblPr>
      <w:tblGrid>
        <w:gridCol w:w="2469"/>
      </w:tblGrid>
      <w:tr w:rsidR="00A574F9" w:rsidRPr="00613BB9" w14:paraId="5C9490EE" w14:textId="77777777" w:rsidTr="00170578">
        <w:trPr>
          <w:tblCellSpacing w:w="15" w:type="dxa"/>
        </w:trPr>
        <w:tc>
          <w:tcPr>
            <w:tcW w:w="0" w:type="auto"/>
            <w:tcBorders>
              <w:top w:val="nil"/>
              <w:left w:val="nil"/>
              <w:bottom w:val="nil"/>
              <w:right w:val="nil"/>
            </w:tcBorders>
            <w:vAlign w:val="center"/>
            <w:hideMark/>
          </w:tcPr>
          <w:p w14:paraId="0779894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new [layout] &lt;title&gt;</w:t>
            </w:r>
          </w:p>
        </w:tc>
      </w:tr>
    </w:tbl>
    <w:p w14:paraId="4A88EB61"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新建一篇文章。如果没有设置</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Helvetica" w:hAnsi="Helvetica" w:cs="Helvetica"/>
          <w:sz w:val="23"/>
          <w:szCs w:val="23"/>
        </w:rPr>
        <w:t> </w:t>
      </w:r>
      <w:r w:rsidRPr="00613BB9">
        <w:rPr>
          <w:rFonts w:ascii="Helvetica" w:hAnsi="Helvetica" w:cs="Helvetica"/>
          <w:sz w:val="23"/>
          <w:szCs w:val="23"/>
        </w:rPr>
        <w:t>的话，默认使用</w:t>
      </w:r>
      <w:r w:rsidRPr="00613BB9">
        <w:rPr>
          <w:rFonts w:ascii="Helvetica" w:hAnsi="Helvetica" w:cs="Helvetica"/>
          <w:sz w:val="23"/>
          <w:szCs w:val="23"/>
        </w:rPr>
        <w:t> </w:t>
      </w:r>
      <w:hyperlink r:id="rId2067" w:history="1">
        <w:r w:rsidRPr="00613BB9">
          <w:rPr>
            <w:rStyle w:val="a4"/>
            <w:rFonts w:ascii="inherit" w:hAnsi="inherit" w:cs="Helvetica"/>
            <w:color w:val="auto"/>
            <w:sz w:val="23"/>
            <w:szCs w:val="23"/>
            <w:bdr w:val="none" w:sz="0" w:space="0" w:color="auto" w:frame="1"/>
          </w:rPr>
          <w:t>_config.yml</w:t>
        </w:r>
      </w:hyperlink>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default_layout</w:t>
      </w:r>
      <w:r w:rsidRPr="00613BB9">
        <w:rPr>
          <w:rFonts w:ascii="Helvetica" w:hAnsi="Helvetica" w:cs="Helvetica"/>
          <w:sz w:val="23"/>
          <w:szCs w:val="23"/>
        </w:rPr>
        <w:t> </w:t>
      </w:r>
      <w:r w:rsidRPr="00613BB9">
        <w:rPr>
          <w:rFonts w:ascii="Helvetica" w:hAnsi="Helvetica" w:cs="Helvetica"/>
          <w:sz w:val="23"/>
          <w:szCs w:val="23"/>
        </w:rPr>
        <w:t>参数代替。如果标题包含空格的话，请使用引号括起来。</w:t>
      </w:r>
    </w:p>
    <w:tbl>
      <w:tblPr>
        <w:tblW w:w="0" w:type="auto"/>
        <w:tblCellSpacing w:w="15" w:type="dxa"/>
        <w:tblCellMar>
          <w:left w:w="0" w:type="dxa"/>
          <w:right w:w="0" w:type="dxa"/>
        </w:tblCellMar>
        <w:tblLook w:val="04A0" w:firstRow="1" w:lastRow="0" w:firstColumn="1" w:lastColumn="0" w:noHBand="0" w:noVBand="1"/>
      </w:tblPr>
      <w:tblGrid>
        <w:gridCol w:w="3595"/>
      </w:tblGrid>
      <w:tr w:rsidR="00A574F9" w:rsidRPr="00613BB9" w14:paraId="732A7CA7" w14:textId="77777777" w:rsidTr="00170578">
        <w:trPr>
          <w:tblCellSpacing w:w="15" w:type="dxa"/>
        </w:trPr>
        <w:tc>
          <w:tcPr>
            <w:tcW w:w="0" w:type="auto"/>
            <w:tcBorders>
              <w:top w:val="nil"/>
              <w:left w:val="nil"/>
              <w:bottom w:val="nil"/>
              <w:right w:val="nil"/>
            </w:tcBorders>
            <w:vAlign w:val="center"/>
            <w:hideMark/>
          </w:tcPr>
          <w:p w14:paraId="01BAB7D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hexo new </w:t>
            </w:r>
            <w:r w:rsidRPr="00613BB9">
              <w:rPr>
                <w:rStyle w:val="string"/>
                <w:rFonts w:ascii="inherit" w:hAnsi="inherit"/>
                <w:sz w:val="21"/>
                <w:szCs w:val="21"/>
                <w:bdr w:val="none" w:sz="0" w:space="0" w:color="auto" w:frame="1"/>
              </w:rPr>
              <w:t>"post title with whitespace"</w:t>
            </w:r>
          </w:p>
        </w:tc>
      </w:tr>
    </w:tbl>
    <w:p w14:paraId="3FFD078F" w14:textId="77777777" w:rsidR="00A574F9" w:rsidRPr="00613BB9" w:rsidRDefault="00A574F9" w:rsidP="00170578">
      <w:pPr>
        <w:rPr>
          <w:vanish/>
        </w:rPr>
      </w:pP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045"/>
        <w:gridCol w:w="5698"/>
      </w:tblGrid>
      <w:tr w:rsidR="00A574F9" w:rsidRPr="00613BB9" w14:paraId="095DE9AA"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917D14A"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1C4E3A4"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r>
      <w:tr w:rsidR="00A574F9" w:rsidRPr="00613BB9" w14:paraId="0E8537F6"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2D9E57D"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--path</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C45D83C"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自定义新文章的路径</w:t>
            </w:r>
          </w:p>
        </w:tc>
      </w:tr>
      <w:tr w:rsidR="00A574F9" w:rsidRPr="00613BB9" w14:paraId="7A2521B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C09AC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-r</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--replace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FDB568"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如果存在同名文章，将其替换</w:t>
            </w:r>
          </w:p>
        </w:tc>
      </w:tr>
      <w:tr w:rsidR="00A574F9" w:rsidRPr="00613BB9" w14:paraId="3DA0EE4D"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D8B0F2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--slug</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AD1CC8C"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文章的</w:t>
            </w:r>
            <w:r w:rsidRPr="00613BB9">
              <w:rPr>
                <w:rFonts w:ascii="inherit" w:hAnsi="inherit" w:cs="Helvetica"/>
                <w:sz w:val="23"/>
                <w:szCs w:val="23"/>
              </w:rPr>
              <w:t xml:space="preserve"> Slug</w:t>
            </w:r>
            <w:r w:rsidRPr="00613BB9">
              <w:rPr>
                <w:rFonts w:ascii="inherit" w:hAnsi="inherit" w:cs="Helvetica"/>
                <w:sz w:val="23"/>
                <w:szCs w:val="23"/>
              </w:rPr>
              <w:t>，作为新文章的文件名和发布后的</w:t>
            </w:r>
            <w:r w:rsidRPr="00613BB9">
              <w:rPr>
                <w:rFonts w:ascii="inherit" w:hAnsi="inherit" w:cs="Helvetica"/>
                <w:sz w:val="23"/>
                <w:szCs w:val="23"/>
              </w:rPr>
              <w:t xml:space="preserve"> URL</w:t>
            </w:r>
          </w:p>
        </w:tc>
      </w:tr>
    </w:tbl>
    <w:p w14:paraId="61E2D8D6"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默认情况下，</w:t>
      </w:r>
      <w:r w:rsidRPr="00613BB9">
        <w:rPr>
          <w:rFonts w:ascii="Helvetica" w:hAnsi="Helvetica" w:cs="Helvetica"/>
          <w:sz w:val="23"/>
          <w:szCs w:val="23"/>
        </w:rPr>
        <w:t xml:space="preserve">Hexo </w:t>
      </w:r>
      <w:r w:rsidRPr="00613BB9">
        <w:rPr>
          <w:rFonts w:ascii="Helvetica" w:hAnsi="Helvetica" w:cs="Helvetica"/>
          <w:sz w:val="23"/>
          <w:szCs w:val="23"/>
        </w:rPr>
        <w:t>会使用文章的标题来决定文章文件的路径。对于独立页面来说，</w:t>
      </w:r>
      <w:r w:rsidRPr="00613BB9">
        <w:rPr>
          <w:rFonts w:ascii="Helvetica" w:hAnsi="Helvetica" w:cs="Helvetica"/>
          <w:sz w:val="23"/>
          <w:szCs w:val="23"/>
        </w:rPr>
        <w:t xml:space="preserve">Hexo </w:t>
      </w:r>
      <w:r w:rsidRPr="00613BB9">
        <w:rPr>
          <w:rFonts w:ascii="Helvetica" w:hAnsi="Helvetica" w:cs="Helvetica"/>
          <w:sz w:val="23"/>
          <w:szCs w:val="23"/>
        </w:rPr>
        <w:t>会创建一个以标题为名字的目录，并在目录中放置一个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index.md</w:t>
      </w:r>
      <w:r w:rsidRPr="00613BB9">
        <w:rPr>
          <w:rFonts w:ascii="Helvetica" w:hAnsi="Helvetica" w:cs="Helvetica"/>
          <w:sz w:val="23"/>
          <w:szCs w:val="23"/>
        </w:rPr>
        <w:t> </w:t>
      </w:r>
      <w:r w:rsidRPr="00613BB9">
        <w:rPr>
          <w:rFonts w:ascii="Helvetica" w:hAnsi="Helvetica" w:cs="Helvetica"/>
          <w:sz w:val="23"/>
          <w:szCs w:val="23"/>
        </w:rPr>
        <w:t>文件。你可以使用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Helvetica" w:hAnsi="Helvetica" w:cs="Helvetica"/>
          <w:sz w:val="23"/>
          <w:szCs w:val="23"/>
        </w:rPr>
        <w:t> </w:t>
      </w:r>
      <w:r w:rsidRPr="00613BB9">
        <w:rPr>
          <w:rFonts w:ascii="Helvetica" w:hAnsi="Helvetica" w:cs="Helvetica"/>
          <w:sz w:val="23"/>
          <w:szCs w:val="23"/>
        </w:rPr>
        <w:t>参数来覆盖上述行为、自行决定文件的目录：</w:t>
      </w:r>
    </w:p>
    <w:tbl>
      <w:tblPr>
        <w:tblW w:w="0" w:type="auto"/>
        <w:tblCellSpacing w:w="15" w:type="dxa"/>
        <w:tblCellMar>
          <w:left w:w="0" w:type="dxa"/>
          <w:right w:w="0" w:type="dxa"/>
        </w:tblCellMar>
        <w:tblLook w:val="04A0" w:firstRow="1" w:lastRow="0" w:firstColumn="1" w:lastColumn="0" w:noHBand="0" w:noVBand="1"/>
      </w:tblPr>
      <w:tblGrid>
        <w:gridCol w:w="4005"/>
      </w:tblGrid>
      <w:tr w:rsidR="00A574F9" w:rsidRPr="00613BB9" w14:paraId="245CC09C" w14:textId="77777777" w:rsidTr="00170578">
        <w:trPr>
          <w:tblCellSpacing w:w="15" w:type="dxa"/>
        </w:trPr>
        <w:tc>
          <w:tcPr>
            <w:tcW w:w="0" w:type="auto"/>
            <w:tcBorders>
              <w:top w:val="nil"/>
              <w:left w:val="nil"/>
              <w:bottom w:val="nil"/>
              <w:right w:val="nil"/>
            </w:tcBorders>
            <w:vAlign w:val="center"/>
            <w:hideMark/>
          </w:tcPr>
          <w:p w14:paraId="56A573E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hexo new page --path about/me </w:t>
            </w:r>
            <w:r w:rsidRPr="00613BB9">
              <w:rPr>
                <w:rStyle w:val="string"/>
                <w:rFonts w:ascii="inherit" w:hAnsi="inherit"/>
                <w:sz w:val="21"/>
                <w:szCs w:val="21"/>
                <w:bdr w:val="none" w:sz="0" w:space="0" w:color="auto" w:frame="1"/>
              </w:rPr>
              <w:t>"About me"</w:t>
            </w:r>
          </w:p>
        </w:tc>
      </w:tr>
    </w:tbl>
    <w:p w14:paraId="1555EA08"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以上命令会创建一个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source/about/me.md</w:t>
      </w:r>
      <w:r w:rsidRPr="00613BB9">
        <w:rPr>
          <w:rFonts w:ascii="Helvetica" w:hAnsi="Helvetica" w:cs="Helvetica"/>
          <w:sz w:val="23"/>
          <w:szCs w:val="23"/>
        </w:rPr>
        <w:t> </w:t>
      </w:r>
      <w:r w:rsidRPr="00613BB9">
        <w:rPr>
          <w:rFonts w:ascii="Helvetica" w:hAnsi="Helvetica" w:cs="Helvetica"/>
          <w:sz w:val="23"/>
          <w:szCs w:val="23"/>
        </w:rPr>
        <w:t>文件，同时</w:t>
      </w:r>
      <w:r w:rsidRPr="00613BB9">
        <w:rPr>
          <w:rFonts w:ascii="Helvetica" w:hAnsi="Helvetica" w:cs="Helvetica"/>
          <w:sz w:val="23"/>
          <w:szCs w:val="23"/>
        </w:rPr>
        <w:t xml:space="preserve"> Front Matter </w:t>
      </w:r>
      <w:r w:rsidRPr="00613BB9">
        <w:rPr>
          <w:rFonts w:ascii="Helvetica" w:hAnsi="Helvetica" w:cs="Helvetica"/>
          <w:sz w:val="23"/>
          <w:szCs w:val="23"/>
        </w:rPr>
        <w:t>中的</w:t>
      </w:r>
      <w:r w:rsidRPr="00613BB9">
        <w:rPr>
          <w:rFonts w:ascii="Helvetica" w:hAnsi="Helvetica" w:cs="Helvetica"/>
          <w:sz w:val="23"/>
          <w:szCs w:val="23"/>
        </w:rPr>
        <w:t xml:space="preserve"> title </w:t>
      </w:r>
      <w:r w:rsidRPr="00613BB9">
        <w:rPr>
          <w:rFonts w:ascii="Helvetica" w:hAnsi="Helvetica" w:cs="Helvetica"/>
          <w:sz w:val="23"/>
          <w:szCs w:val="23"/>
        </w:rPr>
        <w:t>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"About me"</w:t>
      </w:r>
    </w:p>
    <w:p w14:paraId="1BFFE1B7"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注意！</w:t>
      </w:r>
      <w:r w:rsidRPr="00613BB9">
        <w:rPr>
          <w:rFonts w:ascii="Helvetica" w:hAnsi="Helvetica" w:cs="Helvetica"/>
          <w:sz w:val="23"/>
          <w:szCs w:val="23"/>
        </w:rPr>
        <w:t xml:space="preserve">title </w:t>
      </w:r>
      <w:r w:rsidRPr="00613BB9">
        <w:rPr>
          <w:rFonts w:ascii="Helvetica" w:hAnsi="Helvetica" w:cs="Helvetica"/>
          <w:sz w:val="23"/>
          <w:szCs w:val="23"/>
        </w:rPr>
        <w:t>是必须指定的！如果你这么做并不能达到你的目的：</w:t>
      </w:r>
    </w:p>
    <w:tbl>
      <w:tblPr>
        <w:tblW w:w="0" w:type="auto"/>
        <w:tblCellSpacing w:w="15" w:type="dxa"/>
        <w:tblCellMar>
          <w:left w:w="0" w:type="dxa"/>
          <w:right w:w="0" w:type="dxa"/>
        </w:tblCellMar>
        <w:tblLook w:val="04A0" w:firstRow="1" w:lastRow="0" w:firstColumn="1" w:lastColumn="0" w:noHBand="0" w:noVBand="1"/>
      </w:tblPr>
      <w:tblGrid>
        <w:gridCol w:w="2926"/>
      </w:tblGrid>
      <w:tr w:rsidR="00A574F9" w:rsidRPr="00613BB9" w14:paraId="34F58B8D" w14:textId="77777777" w:rsidTr="00170578">
        <w:trPr>
          <w:tblCellSpacing w:w="15" w:type="dxa"/>
        </w:trPr>
        <w:tc>
          <w:tcPr>
            <w:tcW w:w="0" w:type="auto"/>
            <w:tcBorders>
              <w:top w:val="nil"/>
              <w:left w:val="nil"/>
              <w:bottom w:val="nil"/>
              <w:right w:val="nil"/>
            </w:tcBorders>
            <w:vAlign w:val="center"/>
            <w:hideMark/>
          </w:tcPr>
          <w:p w14:paraId="4282F4C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hexo new page --path about/me</w:t>
            </w:r>
          </w:p>
        </w:tc>
      </w:tr>
    </w:tbl>
    <w:p w14:paraId="4AF77378"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此时</w:t>
      </w:r>
      <w:r w:rsidRPr="00613BB9">
        <w:rPr>
          <w:rFonts w:ascii="Helvetica" w:hAnsi="Helvetica" w:cs="Helvetica"/>
          <w:sz w:val="23"/>
          <w:szCs w:val="23"/>
        </w:rPr>
        <w:t xml:space="preserve"> Hexo </w:t>
      </w:r>
      <w:r w:rsidRPr="00613BB9">
        <w:rPr>
          <w:rFonts w:ascii="Helvetica" w:hAnsi="Helvetica" w:cs="Helvetica"/>
          <w:sz w:val="23"/>
          <w:szCs w:val="23"/>
        </w:rPr>
        <w:t>会创建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source/_posts/about/me.md</w:t>
      </w:r>
      <w:r w:rsidRPr="00613BB9">
        <w:rPr>
          <w:rFonts w:ascii="Helvetica" w:hAnsi="Helvetica" w:cs="Helvetica"/>
          <w:sz w:val="23"/>
          <w:szCs w:val="23"/>
        </w:rPr>
        <w:t>，同时</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me.md</w:t>
      </w:r>
      <w:r w:rsidRPr="00613BB9">
        <w:rPr>
          <w:rFonts w:ascii="Helvetica" w:hAnsi="Helvetica" w:cs="Helvetica"/>
          <w:sz w:val="23"/>
          <w:szCs w:val="23"/>
        </w:rPr>
        <w:t> </w:t>
      </w:r>
      <w:r w:rsidRPr="00613BB9">
        <w:rPr>
          <w:rFonts w:ascii="Helvetica" w:hAnsi="Helvetica" w:cs="Helvetica"/>
          <w:sz w:val="23"/>
          <w:szCs w:val="23"/>
        </w:rPr>
        <w:t>的</w:t>
      </w:r>
      <w:r w:rsidRPr="00613BB9">
        <w:rPr>
          <w:rFonts w:ascii="Helvetica" w:hAnsi="Helvetica" w:cs="Helvetica"/>
          <w:sz w:val="23"/>
          <w:szCs w:val="23"/>
        </w:rPr>
        <w:t xml:space="preserve"> Front Matter </w:t>
      </w:r>
      <w:r w:rsidRPr="00613BB9">
        <w:rPr>
          <w:rFonts w:ascii="Helvetica" w:hAnsi="Helvetica" w:cs="Helvetica"/>
          <w:sz w:val="23"/>
          <w:szCs w:val="23"/>
        </w:rPr>
        <w:t>中的</w:t>
      </w:r>
      <w:r w:rsidRPr="00613BB9">
        <w:rPr>
          <w:rFonts w:ascii="Helvetica" w:hAnsi="Helvetica" w:cs="Helvetica"/>
          <w:sz w:val="23"/>
          <w:szCs w:val="23"/>
        </w:rPr>
        <w:t xml:space="preserve"> title </w:t>
      </w:r>
      <w:r w:rsidRPr="00613BB9">
        <w:rPr>
          <w:rFonts w:ascii="Helvetica" w:hAnsi="Helvetica" w:cs="Helvetica"/>
          <w:sz w:val="23"/>
          <w:szCs w:val="23"/>
        </w:rPr>
        <w:t>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"page"</w:t>
      </w:r>
      <w:r w:rsidRPr="00613BB9">
        <w:rPr>
          <w:rFonts w:ascii="Helvetica" w:hAnsi="Helvetica" w:cs="Helvetica"/>
          <w:sz w:val="23"/>
          <w:szCs w:val="23"/>
        </w:rPr>
        <w:t>。这是因为在上述命令中，</w:t>
      </w:r>
      <w:r w:rsidRPr="00613BB9">
        <w:rPr>
          <w:rFonts w:ascii="Helvetica" w:hAnsi="Helvetica" w:cs="Helvetica"/>
          <w:sz w:val="23"/>
          <w:szCs w:val="23"/>
        </w:rPr>
        <w:t xml:space="preserve">hexo-cli </w:t>
      </w:r>
      <w:r w:rsidRPr="00613BB9">
        <w:rPr>
          <w:rFonts w:ascii="Helvetica" w:hAnsi="Helvetica" w:cs="Helvetica"/>
          <w:sz w:val="23"/>
          <w:szCs w:val="23"/>
        </w:rPr>
        <w:t>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page</w:t>
      </w:r>
      <w:r w:rsidRPr="00613BB9">
        <w:rPr>
          <w:rFonts w:ascii="Helvetica" w:hAnsi="Helvetica" w:cs="Helvetica"/>
          <w:sz w:val="23"/>
          <w:szCs w:val="23"/>
        </w:rPr>
        <w:t> </w:t>
      </w:r>
      <w:r w:rsidRPr="00613BB9">
        <w:rPr>
          <w:rFonts w:ascii="Helvetica" w:hAnsi="Helvetica" w:cs="Helvetica"/>
          <w:sz w:val="23"/>
          <w:szCs w:val="23"/>
        </w:rPr>
        <w:t>视为指定文章的标题、并采用默认的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Helvetica" w:hAnsi="Helvetica" w:cs="Helvetica"/>
          <w:sz w:val="23"/>
          <w:szCs w:val="23"/>
        </w:rPr>
        <w:t>。</w:t>
      </w:r>
    </w:p>
    <w:p w14:paraId="121594DE" w14:textId="77777777" w:rsidR="00A574F9" w:rsidRPr="00613BB9" w:rsidRDefault="00A574F9" w:rsidP="00170578">
      <w:pPr>
        <w:pStyle w:val="3"/>
        <w:rPr>
          <w:rFonts w:ascii="Helvetica" w:hAnsi="Helvetica" w:cs="Helvetica"/>
          <w:sz w:val="36"/>
          <w:szCs w:val="36"/>
        </w:rPr>
      </w:pPr>
      <w:bookmarkStart w:id="436" w:name="_Toc46395031"/>
      <w:r w:rsidRPr="00613BB9">
        <w:rPr>
          <w:rFonts w:ascii="Helvetica" w:hAnsi="Helvetica" w:cs="Helvetica"/>
        </w:rPr>
        <w:t>generate</w:t>
      </w:r>
      <w:bookmarkEnd w:id="436"/>
    </w:p>
    <w:tbl>
      <w:tblPr>
        <w:tblW w:w="0" w:type="auto"/>
        <w:tblCellSpacing w:w="15" w:type="dxa"/>
        <w:tblCellMar>
          <w:left w:w="0" w:type="dxa"/>
          <w:right w:w="0" w:type="dxa"/>
        </w:tblCellMar>
        <w:tblLook w:val="04A0" w:firstRow="1" w:lastRow="0" w:firstColumn="1" w:lastColumn="0" w:noHBand="0" w:noVBand="1"/>
      </w:tblPr>
      <w:tblGrid>
        <w:gridCol w:w="1479"/>
      </w:tblGrid>
      <w:tr w:rsidR="00A574F9" w:rsidRPr="00613BB9" w14:paraId="5D538C11" w14:textId="77777777" w:rsidTr="00170578">
        <w:trPr>
          <w:tblCellSpacing w:w="15" w:type="dxa"/>
        </w:trPr>
        <w:tc>
          <w:tcPr>
            <w:tcW w:w="0" w:type="auto"/>
            <w:tcBorders>
              <w:top w:val="nil"/>
              <w:left w:val="nil"/>
              <w:bottom w:val="nil"/>
              <w:right w:val="nil"/>
            </w:tcBorders>
            <w:vAlign w:val="center"/>
            <w:hideMark/>
          </w:tcPr>
          <w:p w14:paraId="60FCCD0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generate</w:t>
            </w:r>
          </w:p>
        </w:tc>
      </w:tr>
    </w:tbl>
    <w:p w14:paraId="69315D49"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生成静态文件。</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286"/>
        <w:gridCol w:w="6020"/>
      </w:tblGrid>
      <w:tr w:rsidR="00A574F9" w:rsidRPr="00613BB9" w14:paraId="2984AF7D"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5D4B60D"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选项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C58E637"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r>
      <w:tr w:rsidR="00A574F9" w:rsidRPr="00613BB9" w14:paraId="74DAF2DB"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24D0A47"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-d</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--deploy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09024A7"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文件生成后立即部署网站</w:t>
            </w:r>
          </w:p>
        </w:tc>
      </w:tr>
      <w:tr w:rsidR="00A574F9" w:rsidRPr="00613BB9" w14:paraId="0410ADA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EA3B3BF"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-w</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--watch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33675A"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监视文件变动</w:t>
            </w:r>
          </w:p>
        </w:tc>
      </w:tr>
      <w:tr w:rsidR="00A574F9" w:rsidRPr="00613BB9" w14:paraId="07A0058C"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EE3B8B7"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-b</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--bail</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132096A"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生成过程中如果发生任何未处理的异常则抛出异常</w:t>
            </w:r>
          </w:p>
        </w:tc>
      </w:tr>
      <w:tr w:rsidR="00A574F9" w:rsidRPr="00613BB9" w14:paraId="7E6755B1"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017DC4"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-f</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--force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427AA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强制重新生成文件</w:t>
            </w:r>
            <w:r w:rsidRPr="00613BB9">
              <w:rPr>
                <w:rFonts w:ascii="inherit" w:hAnsi="inherit" w:cs="Helvetica"/>
                <w:sz w:val="23"/>
                <w:szCs w:val="23"/>
              </w:rPr>
              <w:br/>
              <w:t xml:space="preserve">Hexo </w:t>
            </w:r>
            <w:r w:rsidRPr="00613BB9">
              <w:rPr>
                <w:rFonts w:ascii="inherit" w:hAnsi="inherit" w:cs="Helvetica"/>
                <w:sz w:val="23"/>
                <w:szCs w:val="23"/>
              </w:rPr>
              <w:t>引入了差分机制，如果</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目录存在，那么</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hexo g</w:t>
            </w:r>
            <w:r w:rsidRPr="00613BB9">
              <w:rPr>
                <w:rFonts w:ascii="inherit" w:hAnsi="inherit" w:cs="Helvetica"/>
                <w:sz w:val="23"/>
                <w:szCs w:val="23"/>
              </w:rPr>
              <w:t> </w:t>
            </w:r>
            <w:r w:rsidRPr="00613BB9">
              <w:rPr>
                <w:rFonts w:ascii="inherit" w:hAnsi="inherit" w:cs="Helvetica"/>
                <w:sz w:val="23"/>
                <w:szCs w:val="23"/>
              </w:rPr>
              <w:t>只会重新生成改动的文件。</w:t>
            </w:r>
            <w:r w:rsidRPr="00613BB9">
              <w:rPr>
                <w:rFonts w:ascii="inherit" w:hAnsi="inherit" w:cs="Helvetica"/>
                <w:sz w:val="23"/>
                <w:szCs w:val="23"/>
              </w:rPr>
              <w:br/>
            </w:r>
            <w:r w:rsidRPr="00613BB9">
              <w:rPr>
                <w:rFonts w:ascii="inherit" w:hAnsi="inherit" w:cs="Helvetica"/>
                <w:sz w:val="23"/>
                <w:szCs w:val="23"/>
              </w:rPr>
              <w:t>使用该参数的效果接近</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hexo clean &amp;&amp; hexo generate</w:t>
            </w:r>
          </w:p>
        </w:tc>
      </w:tr>
      <w:tr w:rsidR="00A574F9" w:rsidRPr="00613BB9" w14:paraId="77556274"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D4F5405"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-c</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w:t>
            </w:r>
            <w:r w:rsidRPr="00613BB9">
              <w:rPr>
                <w:rStyle w:val="HTML1"/>
                <w:rFonts w:ascii="Source Code Pro" w:hAnsi="Source Code Pro"/>
                <w:sz w:val="22"/>
                <w:bdr w:val="none" w:sz="0" w:space="0" w:color="auto" w:frame="1"/>
                <w:shd w:val="clear" w:color="auto" w:fill="EEEEEE"/>
              </w:rPr>
              <w:lastRenderedPageBreak/>
              <w:t>concurrency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757333C"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lastRenderedPageBreak/>
              <w:t>最大同时生成文件的数量，默认无限制</w:t>
            </w:r>
          </w:p>
        </w:tc>
      </w:tr>
    </w:tbl>
    <w:p w14:paraId="21AEFE4B"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该命令可以简写为</w:t>
      </w:r>
    </w:p>
    <w:tbl>
      <w:tblPr>
        <w:tblW w:w="0" w:type="auto"/>
        <w:tblCellSpacing w:w="15" w:type="dxa"/>
        <w:tblCellMar>
          <w:left w:w="0" w:type="dxa"/>
          <w:right w:w="0" w:type="dxa"/>
        </w:tblCellMar>
        <w:tblLook w:val="04A0" w:firstRow="1" w:lastRow="0" w:firstColumn="1" w:lastColumn="0" w:noHBand="0" w:noVBand="1"/>
      </w:tblPr>
      <w:tblGrid>
        <w:gridCol w:w="794"/>
      </w:tblGrid>
      <w:tr w:rsidR="00A574F9" w:rsidRPr="00613BB9" w14:paraId="295746FF" w14:textId="77777777" w:rsidTr="00170578">
        <w:trPr>
          <w:tblCellSpacing w:w="15" w:type="dxa"/>
        </w:trPr>
        <w:tc>
          <w:tcPr>
            <w:tcW w:w="0" w:type="auto"/>
            <w:tcBorders>
              <w:top w:val="nil"/>
              <w:left w:val="nil"/>
              <w:bottom w:val="nil"/>
              <w:right w:val="nil"/>
            </w:tcBorders>
            <w:vAlign w:val="center"/>
            <w:hideMark/>
          </w:tcPr>
          <w:p w14:paraId="515E4A5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g</w:t>
            </w:r>
          </w:p>
        </w:tc>
      </w:tr>
    </w:tbl>
    <w:p w14:paraId="144B787C" w14:textId="77777777" w:rsidR="00A574F9" w:rsidRPr="00613BB9" w:rsidRDefault="00A574F9" w:rsidP="00170578">
      <w:pPr>
        <w:pStyle w:val="3"/>
        <w:rPr>
          <w:rFonts w:ascii="Helvetica" w:hAnsi="Helvetica" w:cs="Helvetica"/>
          <w:sz w:val="36"/>
          <w:szCs w:val="36"/>
        </w:rPr>
      </w:pPr>
      <w:bookmarkStart w:id="437" w:name="_Toc46395032"/>
      <w:r w:rsidRPr="00613BB9">
        <w:rPr>
          <w:rFonts w:ascii="Helvetica" w:hAnsi="Helvetica" w:cs="Helvetica"/>
        </w:rPr>
        <w:t>publish</w:t>
      </w:r>
      <w:bookmarkEnd w:id="437"/>
    </w:p>
    <w:tbl>
      <w:tblPr>
        <w:tblW w:w="0" w:type="auto"/>
        <w:tblCellSpacing w:w="15" w:type="dxa"/>
        <w:tblCellMar>
          <w:left w:w="0" w:type="dxa"/>
          <w:right w:w="0" w:type="dxa"/>
        </w:tblCellMar>
        <w:tblLook w:val="04A0" w:firstRow="1" w:lastRow="0" w:firstColumn="1" w:lastColumn="0" w:noHBand="0" w:noVBand="1"/>
      </w:tblPr>
      <w:tblGrid>
        <w:gridCol w:w="3174"/>
      </w:tblGrid>
      <w:tr w:rsidR="00A574F9" w:rsidRPr="00613BB9" w14:paraId="4A7FD569" w14:textId="77777777" w:rsidTr="00170578">
        <w:trPr>
          <w:tblCellSpacing w:w="15" w:type="dxa"/>
        </w:trPr>
        <w:tc>
          <w:tcPr>
            <w:tcW w:w="0" w:type="auto"/>
            <w:tcBorders>
              <w:top w:val="nil"/>
              <w:left w:val="nil"/>
              <w:bottom w:val="nil"/>
              <w:right w:val="nil"/>
            </w:tcBorders>
            <w:vAlign w:val="center"/>
            <w:hideMark/>
          </w:tcPr>
          <w:p w14:paraId="2E59EA5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publish [layout] &lt;filename&gt;</w:t>
            </w:r>
          </w:p>
        </w:tc>
      </w:tr>
    </w:tbl>
    <w:p w14:paraId="252AF3C3"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发表草稿。</w:t>
      </w:r>
    </w:p>
    <w:p w14:paraId="7BD658C7" w14:textId="77777777" w:rsidR="00A574F9" w:rsidRPr="00613BB9" w:rsidRDefault="00A574F9" w:rsidP="00170578">
      <w:pPr>
        <w:pStyle w:val="3"/>
        <w:rPr>
          <w:rFonts w:ascii="Helvetica" w:hAnsi="Helvetica" w:cs="Helvetica"/>
          <w:sz w:val="36"/>
          <w:szCs w:val="36"/>
        </w:rPr>
      </w:pPr>
      <w:bookmarkStart w:id="438" w:name="_Toc46395033"/>
      <w:r w:rsidRPr="00613BB9">
        <w:rPr>
          <w:rFonts w:ascii="Helvetica" w:hAnsi="Helvetica" w:cs="Helvetica"/>
        </w:rPr>
        <w:t>server</w:t>
      </w:r>
      <w:bookmarkEnd w:id="438"/>
    </w:p>
    <w:tbl>
      <w:tblPr>
        <w:tblW w:w="0" w:type="auto"/>
        <w:tblCellSpacing w:w="15" w:type="dxa"/>
        <w:tblCellMar>
          <w:left w:w="0" w:type="dxa"/>
          <w:right w:w="0" w:type="dxa"/>
        </w:tblCellMar>
        <w:tblLook w:val="04A0" w:firstRow="1" w:lastRow="0" w:firstColumn="1" w:lastColumn="0" w:noHBand="0" w:noVBand="1"/>
      </w:tblPr>
      <w:tblGrid>
        <w:gridCol w:w="1265"/>
      </w:tblGrid>
      <w:tr w:rsidR="00A574F9" w:rsidRPr="00613BB9" w14:paraId="74DB75F3" w14:textId="77777777" w:rsidTr="00170578">
        <w:trPr>
          <w:tblCellSpacing w:w="15" w:type="dxa"/>
        </w:trPr>
        <w:tc>
          <w:tcPr>
            <w:tcW w:w="0" w:type="auto"/>
            <w:tcBorders>
              <w:top w:val="nil"/>
              <w:left w:val="nil"/>
              <w:bottom w:val="nil"/>
              <w:right w:val="nil"/>
            </w:tcBorders>
            <w:vAlign w:val="center"/>
            <w:hideMark/>
          </w:tcPr>
          <w:p w14:paraId="6918BB6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server</w:t>
            </w:r>
          </w:p>
        </w:tc>
      </w:tr>
    </w:tbl>
    <w:p w14:paraId="2248E94F"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启动服务器。默认情况下，访问网址为：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http://localhost:4000/</w:t>
      </w:r>
      <w:r w:rsidRPr="00613BB9">
        <w:rPr>
          <w:rFonts w:ascii="Helvetica" w:hAnsi="Helvetica" w:cs="Helvetica"/>
          <w:sz w:val="23"/>
          <w:szCs w:val="23"/>
        </w:rPr>
        <w:t>。</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13"/>
        <w:gridCol w:w="3945"/>
      </w:tblGrid>
      <w:tr w:rsidR="00A574F9" w:rsidRPr="00613BB9" w14:paraId="50DAAAE7"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22B4341"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选项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0C0005D"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r>
      <w:tr w:rsidR="00A574F9" w:rsidRPr="00613BB9" w14:paraId="3E9FB8AB"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FDB45D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--port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A126454"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重设端口</w:t>
            </w:r>
          </w:p>
        </w:tc>
      </w:tr>
      <w:tr w:rsidR="00A574F9" w:rsidRPr="00613BB9" w14:paraId="793349BE"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07C3CE9"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--static</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9396062"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只使用静态文件</w:t>
            </w:r>
          </w:p>
        </w:tc>
      </w:tr>
      <w:tr w:rsidR="00A574F9" w:rsidRPr="00613BB9" w14:paraId="1F9BECE9"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FA0FC6E"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-l</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--log</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E00CBEC"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启动日记记录，使用覆盖记录格式</w:t>
            </w:r>
          </w:p>
        </w:tc>
      </w:tr>
    </w:tbl>
    <w:p w14:paraId="3BDC67C2" w14:textId="77777777" w:rsidR="00A574F9" w:rsidRPr="00613BB9" w:rsidRDefault="00A574F9" w:rsidP="00170578">
      <w:pPr>
        <w:pStyle w:val="3"/>
        <w:rPr>
          <w:rFonts w:ascii="Helvetica" w:hAnsi="Helvetica" w:cs="Helvetica"/>
          <w:sz w:val="36"/>
          <w:szCs w:val="36"/>
        </w:rPr>
      </w:pPr>
      <w:bookmarkStart w:id="439" w:name="_Toc46395034"/>
      <w:r w:rsidRPr="00613BB9">
        <w:rPr>
          <w:rFonts w:ascii="Helvetica" w:hAnsi="Helvetica" w:cs="Helvetica"/>
        </w:rPr>
        <w:t>deploy</w:t>
      </w:r>
      <w:bookmarkEnd w:id="439"/>
    </w:p>
    <w:tbl>
      <w:tblPr>
        <w:tblW w:w="0" w:type="auto"/>
        <w:tblCellSpacing w:w="15" w:type="dxa"/>
        <w:tblCellMar>
          <w:left w:w="0" w:type="dxa"/>
          <w:right w:w="0" w:type="dxa"/>
        </w:tblCellMar>
        <w:tblLook w:val="04A0" w:firstRow="1" w:lastRow="0" w:firstColumn="1" w:lastColumn="0" w:noHBand="0" w:noVBand="1"/>
      </w:tblPr>
      <w:tblGrid>
        <w:gridCol w:w="1301"/>
      </w:tblGrid>
      <w:tr w:rsidR="00A574F9" w:rsidRPr="00613BB9" w14:paraId="42907A51" w14:textId="77777777" w:rsidTr="00170578">
        <w:trPr>
          <w:tblCellSpacing w:w="15" w:type="dxa"/>
        </w:trPr>
        <w:tc>
          <w:tcPr>
            <w:tcW w:w="0" w:type="auto"/>
            <w:tcBorders>
              <w:top w:val="nil"/>
              <w:left w:val="nil"/>
              <w:bottom w:val="nil"/>
              <w:right w:val="nil"/>
            </w:tcBorders>
            <w:vAlign w:val="center"/>
            <w:hideMark/>
          </w:tcPr>
          <w:p w14:paraId="1185516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deploy</w:t>
            </w:r>
          </w:p>
        </w:tc>
      </w:tr>
    </w:tbl>
    <w:p w14:paraId="3BB13B1C"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部署网站。</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177"/>
        <w:gridCol w:w="3255"/>
      </w:tblGrid>
      <w:tr w:rsidR="00A574F9" w:rsidRPr="00613BB9" w14:paraId="146CA163"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935782B"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34FB8AD"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r>
      <w:tr w:rsidR="00A574F9" w:rsidRPr="00613BB9" w14:paraId="1A111C57"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67812F5"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-g</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--generate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77BF920"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部署之前预先生成静态文件</w:t>
            </w:r>
          </w:p>
        </w:tc>
      </w:tr>
    </w:tbl>
    <w:p w14:paraId="1D78F5AC"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该命令可以简写为：</w:t>
      </w:r>
    </w:p>
    <w:tbl>
      <w:tblPr>
        <w:tblW w:w="0" w:type="auto"/>
        <w:tblCellSpacing w:w="15" w:type="dxa"/>
        <w:tblCellMar>
          <w:left w:w="0" w:type="dxa"/>
          <w:right w:w="0" w:type="dxa"/>
        </w:tblCellMar>
        <w:tblLook w:val="04A0" w:firstRow="1" w:lastRow="0" w:firstColumn="1" w:lastColumn="0" w:noHBand="0" w:noVBand="1"/>
      </w:tblPr>
      <w:tblGrid>
        <w:gridCol w:w="807"/>
      </w:tblGrid>
      <w:tr w:rsidR="00A574F9" w:rsidRPr="00613BB9" w14:paraId="6BB88CFE" w14:textId="77777777" w:rsidTr="00170578">
        <w:trPr>
          <w:tblCellSpacing w:w="15" w:type="dxa"/>
        </w:trPr>
        <w:tc>
          <w:tcPr>
            <w:tcW w:w="0" w:type="auto"/>
            <w:tcBorders>
              <w:top w:val="nil"/>
              <w:left w:val="nil"/>
              <w:bottom w:val="nil"/>
              <w:right w:val="nil"/>
            </w:tcBorders>
            <w:vAlign w:val="center"/>
            <w:hideMark/>
          </w:tcPr>
          <w:p w14:paraId="4475869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d</w:t>
            </w:r>
          </w:p>
        </w:tc>
      </w:tr>
    </w:tbl>
    <w:p w14:paraId="2205D314" w14:textId="77777777" w:rsidR="00A574F9" w:rsidRPr="00613BB9" w:rsidRDefault="00A574F9" w:rsidP="00170578">
      <w:pPr>
        <w:pStyle w:val="3"/>
        <w:rPr>
          <w:rFonts w:ascii="Helvetica" w:hAnsi="Helvetica" w:cs="Helvetica"/>
          <w:sz w:val="36"/>
          <w:szCs w:val="36"/>
        </w:rPr>
      </w:pPr>
      <w:bookmarkStart w:id="440" w:name="_Toc46395035"/>
      <w:r w:rsidRPr="00613BB9">
        <w:rPr>
          <w:rFonts w:ascii="Helvetica" w:hAnsi="Helvetica" w:cs="Helvetica"/>
        </w:rPr>
        <w:t>render</w:t>
      </w:r>
      <w:bookmarkEnd w:id="440"/>
    </w:p>
    <w:tbl>
      <w:tblPr>
        <w:tblW w:w="0" w:type="auto"/>
        <w:tblCellSpacing w:w="15" w:type="dxa"/>
        <w:tblCellMar>
          <w:left w:w="0" w:type="dxa"/>
          <w:right w:w="0" w:type="dxa"/>
        </w:tblCellMar>
        <w:tblLook w:val="04A0" w:firstRow="1" w:lastRow="0" w:firstColumn="1" w:lastColumn="0" w:noHBand="0" w:noVBand="1"/>
      </w:tblPr>
      <w:tblGrid>
        <w:gridCol w:w="2746"/>
      </w:tblGrid>
      <w:tr w:rsidR="00A574F9" w:rsidRPr="00613BB9" w14:paraId="35D911BB" w14:textId="77777777" w:rsidTr="00170578">
        <w:trPr>
          <w:tblCellSpacing w:w="15" w:type="dxa"/>
        </w:trPr>
        <w:tc>
          <w:tcPr>
            <w:tcW w:w="0" w:type="auto"/>
            <w:tcBorders>
              <w:top w:val="nil"/>
              <w:left w:val="nil"/>
              <w:bottom w:val="nil"/>
              <w:right w:val="nil"/>
            </w:tcBorders>
            <w:vAlign w:val="center"/>
            <w:hideMark/>
          </w:tcPr>
          <w:p w14:paraId="547F61D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hexo render &lt;file1&gt; [file2] ...</w:t>
            </w:r>
          </w:p>
        </w:tc>
      </w:tr>
    </w:tbl>
    <w:p w14:paraId="6389F53E"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渲染文件。</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13"/>
        <w:gridCol w:w="1875"/>
      </w:tblGrid>
      <w:tr w:rsidR="00A574F9" w:rsidRPr="00613BB9" w14:paraId="6571CBCC"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E924236"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C02E0AC"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r>
      <w:tr w:rsidR="00A574F9" w:rsidRPr="00613BB9" w14:paraId="02197716"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9A43C7B"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-o</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--output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CB11FB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设置输出路径</w:t>
            </w:r>
          </w:p>
        </w:tc>
      </w:tr>
    </w:tbl>
    <w:p w14:paraId="25FA39CC" w14:textId="77777777" w:rsidR="00A574F9" w:rsidRPr="00613BB9" w:rsidRDefault="00A574F9" w:rsidP="00170578">
      <w:pPr>
        <w:pStyle w:val="3"/>
        <w:rPr>
          <w:rFonts w:ascii="Helvetica" w:hAnsi="Helvetica" w:cs="Helvetica"/>
          <w:sz w:val="36"/>
          <w:szCs w:val="36"/>
        </w:rPr>
      </w:pPr>
      <w:bookmarkStart w:id="441" w:name="_Toc46395036"/>
      <w:r w:rsidRPr="00613BB9">
        <w:rPr>
          <w:rFonts w:ascii="Helvetica" w:hAnsi="Helvetica" w:cs="Helvetica"/>
        </w:rPr>
        <w:t>migrate</w:t>
      </w:r>
      <w:bookmarkEnd w:id="441"/>
    </w:p>
    <w:tbl>
      <w:tblPr>
        <w:tblW w:w="0" w:type="auto"/>
        <w:tblCellSpacing w:w="15" w:type="dxa"/>
        <w:tblCellMar>
          <w:left w:w="0" w:type="dxa"/>
          <w:right w:w="0" w:type="dxa"/>
        </w:tblCellMar>
        <w:tblLook w:val="04A0" w:firstRow="1" w:lastRow="0" w:firstColumn="1" w:lastColumn="0" w:noHBand="0" w:noVBand="1"/>
      </w:tblPr>
      <w:tblGrid>
        <w:gridCol w:w="2065"/>
      </w:tblGrid>
      <w:tr w:rsidR="00A574F9" w:rsidRPr="00613BB9" w14:paraId="7B856B14" w14:textId="77777777" w:rsidTr="00170578">
        <w:trPr>
          <w:tblCellSpacing w:w="15" w:type="dxa"/>
        </w:trPr>
        <w:tc>
          <w:tcPr>
            <w:tcW w:w="0" w:type="auto"/>
            <w:tcBorders>
              <w:top w:val="nil"/>
              <w:left w:val="nil"/>
              <w:bottom w:val="nil"/>
              <w:right w:val="nil"/>
            </w:tcBorders>
            <w:vAlign w:val="center"/>
            <w:hideMark/>
          </w:tcPr>
          <w:p w14:paraId="0B88006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migrate &lt;</w:t>
            </w:r>
            <w:r w:rsidRPr="00613BB9">
              <w:rPr>
                <w:rStyle w:val="builtin"/>
                <w:rFonts w:ascii="inherit" w:hAnsi="inherit"/>
                <w:sz w:val="21"/>
                <w:szCs w:val="21"/>
                <w:bdr w:val="none" w:sz="0" w:space="0" w:color="auto" w:frame="1"/>
              </w:rPr>
              <w:t>type</w:t>
            </w:r>
            <w:r w:rsidRPr="00613BB9">
              <w:rPr>
                <w:rStyle w:val="line"/>
                <w:rFonts w:ascii="inherit" w:hAnsi="inherit"/>
                <w:sz w:val="21"/>
                <w:szCs w:val="21"/>
                <w:bdr w:val="none" w:sz="0" w:space="0" w:color="auto" w:frame="1"/>
              </w:rPr>
              <w:t>&gt;</w:t>
            </w:r>
          </w:p>
        </w:tc>
      </w:tr>
    </w:tbl>
    <w:p w14:paraId="4869C66A"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从其他博客系统</w:t>
      </w:r>
      <w:r w:rsidRPr="00613BB9">
        <w:rPr>
          <w:rFonts w:ascii="Helvetica" w:hAnsi="Helvetica" w:cs="Helvetica"/>
          <w:sz w:val="23"/>
          <w:szCs w:val="23"/>
        </w:rPr>
        <w:t> </w:t>
      </w:r>
      <w:hyperlink r:id="rId2068" w:history="1">
        <w:r w:rsidRPr="00613BB9">
          <w:rPr>
            <w:rStyle w:val="a4"/>
            <w:rFonts w:ascii="inherit" w:hAnsi="inherit" w:cs="Helvetica"/>
            <w:color w:val="auto"/>
            <w:sz w:val="23"/>
            <w:szCs w:val="23"/>
            <w:bdr w:val="none" w:sz="0" w:space="0" w:color="auto" w:frame="1"/>
          </w:rPr>
          <w:t>迁移内容</w:t>
        </w:r>
      </w:hyperlink>
      <w:r w:rsidRPr="00613BB9">
        <w:rPr>
          <w:rFonts w:ascii="Helvetica" w:hAnsi="Helvetica" w:cs="Helvetica"/>
          <w:sz w:val="23"/>
          <w:szCs w:val="23"/>
        </w:rPr>
        <w:t>。</w:t>
      </w:r>
    </w:p>
    <w:p w14:paraId="1CEDBCEE" w14:textId="77777777" w:rsidR="00A574F9" w:rsidRPr="00613BB9" w:rsidRDefault="00A574F9" w:rsidP="00170578">
      <w:pPr>
        <w:pStyle w:val="3"/>
        <w:rPr>
          <w:rFonts w:ascii="Helvetica" w:hAnsi="Helvetica" w:cs="Helvetica"/>
          <w:sz w:val="36"/>
          <w:szCs w:val="36"/>
        </w:rPr>
      </w:pPr>
      <w:bookmarkStart w:id="442" w:name="_Toc46395037"/>
      <w:r w:rsidRPr="00613BB9">
        <w:rPr>
          <w:rFonts w:ascii="Helvetica" w:hAnsi="Helvetica" w:cs="Helvetica"/>
        </w:rPr>
        <w:t>clean</w:t>
      </w:r>
      <w:bookmarkEnd w:id="442"/>
    </w:p>
    <w:tbl>
      <w:tblPr>
        <w:tblW w:w="0" w:type="auto"/>
        <w:tblCellSpacing w:w="15" w:type="dxa"/>
        <w:tblCellMar>
          <w:left w:w="0" w:type="dxa"/>
          <w:right w:w="0" w:type="dxa"/>
        </w:tblCellMar>
        <w:tblLook w:val="04A0" w:firstRow="1" w:lastRow="0" w:firstColumn="1" w:lastColumn="0" w:noHBand="0" w:noVBand="1"/>
      </w:tblPr>
      <w:tblGrid>
        <w:gridCol w:w="1162"/>
      </w:tblGrid>
      <w:tr w:rsidR="00A574F9" w:rsidRPr="00613BB9" w14:paraId="2CD096A4" w14:textId="77777777" w:rsidTr="00170578">
        <w:trPr>
          <w:tblCellSpacing w:w="15" w:type="dxa"/>
        </w:trPr>
        <w:tc>
          <w:tcPr>
            <w:tcW w:w="0" w:type="auto"/>
            <w:tcBorders>
              <w:top w:val="nil"/>
              <w:left w:val="nil"/>
              <w:bottom w:val="nil"/>
              <w:right w:val="nil"/>
            </w:tcBorders>
            <w:vAlign w:val="center"/>
            <w:hideMark/>
          </w:tcPr>
          <w:p w14:paraId="6775C9E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clean</w:t>
            </w:r>
          </w:p>
        </w:tc>
      </w:tr>
    </w:tbl>
    <w:p w14:paraId="592FC9A0"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清除缓存文件</w:t>
      </w:r>
      <w:r w:rsidRPr="00613BB9">
        <w:rPr>
          <w:rFonts w:ascii="Helvetica" w:hAnsi="Helvetica" w:cs="Helvetica"/>
          <w:sz w:val="23"/>
          <w:szCs w:val="23"/>
        </w:rPr>
        <w:t xml:space="preserve"> (</w:t>
      </w:r>
      <w:r w:rsidRPr="00613BB9">
        <w:rPr>
          <w:rStyle w:val="HTML1"/>
          <w:rFonts w:ascii="Source Code Pro" w:hAnsi="Source Code Pro"/>
          <w:sz w:val="22"/>
          <w:szCs w:val="22"/>
          <w:bdr w:val="none" w:sz="0" w:space="0" w:color="auto" w:frame="1"/>
          <w:shd w:val="clear" w:color="auto" w:fill="EEEEEE"/>
        </w:rPr>
        <w:t>db.json</w:t>
      </w:r>
      <w:r w:rsidRPr="00613BB9">
        <w:rPr>
          <w:rFonts w:ascii="Helvetica" w:hAnsi="Helvetica" w:cs="Helvetica"/>
          <w:sz w:val="23"/>
          <w:szCs w:val="23"/>
        </w:rPr>
        <w:t xml:space="preserve">) </w:t>
      </w:r>
      <w:r w:rsidRPr="00613BB9">
        <w:rPr>
          <w:rFonts w:ascii="Helvetica" w:hAnsi="Helvetica" w:cs="Helvetica"/>
          <w:sz w:val="23"/>
          <w:szCs w:val="23"/>
        </w:rPr>
        <w:t>和已生成的静态文件</w:t>
      </w:r>
      <w:r w:rsidRPr="00613BB9">
        <w:rPr>
          <w:rFonts w:ascii="Helvetica" w:hAnsi="Helvetica" w:cs="Helvetica"/>
          <w:sz w:val="23"/>
          <w:szCs w:val="23"/>
        </w:rPr>
        <w:t xml:space="preserve">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w:t>
      </w:r>
      <w:r w:rsidRPr="00613BB9">
        <w:rPr>
          <w:rFonts w:ascii="Helvetica" w:hAnsi="Helvetica" w:cs="Helvetica"/>
          <w:sz w:val="23"/>
          <w:szCs w:val="23"/>
        </w:rPr>
        <w:t>。</w:t>
      </w:r>
    </w:p>
    <w:p w14:paraId="1956D3DF"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在某些情况（尤其是更换主题后），如果发现您对站点的更改无论如何也不生效，您可能需要运行该命令。</w:t>
      </w:r>
    </w:p>
    <w:p w14:paraId="330AD633" w14:textId="77777777" w:rsidR="00A574F9" w:rsidRPr="00613BB9" w:rsidRDefault="00A574F9" w:rsidP="00170578">
      <w:pPr>
        <w:pStyle w:val="3"/>
        <w:rPr>
          <w:rFonts w:ascii="Helvetica" w:hAnsi="Helvetica" w:cs="Helvetica"/>
          <w:sz w:val="36"/>
          <w:szCs w:val="36"/>
        </w:rPr>
      </w:pPr>
      <w:bookmarkStart w:id="443" w:name="_Toc46395038"/>
      <w:r w:rsidRPr="00613BB9">
        <w:rPr>
          <w:rFonts w:ascii="Helvetica" w:hAnsi="Helvetica" w:cs="Helvetica"/>
        </w:rPr>
        <w:t>list</w:t>
      </w:r>
      <w:bookmarkEnd w:id="443"/>
    </w:p>
    <w:tbl>
      <w:tblPr>
        <w:tblW w:w="0" w:type="auto"/>
        <w:tblCellSpacing w:w="15" w:type="dxa"/>
        <w:tblCellMar>
          <w:left w:w="0" w:type="dxa"/>
          <w:right w:w="0" w:type="dxa"/>
        </w:tblCellMar>
        <w:tblLook w:val="04A0" w:firstRow="1" w:lastRow="0" w:firstColumn="1" w:lastColumn="0" w:noHBand="0" w:noVBand="1"/>
      </w:tblPr>
      <w:tblGrid>
        <w:gridCol w:w="1642"/>
      </w:tblGrid>
      <w:tr w:rsidR="00A574F9" w:rsidRPr="00613BB9" w14:paraId="35B022A3" w14:textId="77777777" w:rsidTr="00170578">
        <w:trPr>
          <w:tblCellSpacing w:w="15" w:type="dxa"/>
        </w:trPr>
        <w:tc>
          <w:tcPr>
            <w:tcW w:w="0" w:type="auto"/>
            <w:tcBorders>
              <w:top w:val="nil"/>
              <w:left w:val="nil"/>
              <w:bottom w:val="nil"/>
              <w:right w:val="nil"/>
            </w:tcBorders>
            <w:vAlign w:val="center"/>
            <w:hideMark/>
          </w:tcPr>
          <w:p w14:paraId="41C8213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list &lt;</w:t>
            </w:r>
            <w:r w:rsidRPr="00613BB9">
              <w:rPr>
                <w:rStyle w:val="builtin"/>
                <w:rFonts w:ascii="inherit" w:hAnsi="inherit"/>
                <w:sz w:val="21"/>
                <w:szCs w:val="21"/>
                <w:bdr w:val="none" w:sz="0" w:space="0" w:color="auto" w:frame="1"/>
              </w:rPr>
              <w:t>type</w:t>
            </w:r>
            <w:r w:rsidRPr="00613BB9">
              <w:rPr>
                <w:rStyle w:val="line"/>
                <w:rFonts w:ascii="inherit" w:hAnsi="inherit"/>
                <w:sz w:val="21"/>
                <w:szCs w:val="21"/>
                <w:bdr w:val="none" w:sz="0" w:space="0" w:color="auto" w:frame="1"/>
              </w:rPr>
              <w:t>&gt;</w:t>
            </w:r>
          </w:p>
        </w:tc>
      </w:tr>
    </w:tbl>
    <w:p w14:paraId="412D9C42"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列出网站资料。</w:t>
      </w:r>
    </w:p>
    <w:p w14:paraId="0DD0700A" w14:textId="77777777" w:rsidR="00A574F9" w:rsidRPr="00613BB9" w:rsidRDefault="00A574F9" w:rsidP="00170578">
      <w:pPr>
        <w:pStyle w:val="3"/>
        <w:rPr>
          <w:rFonts w:ascii="Helvetica" w:hAnsi="Helvetica" w:cs="Helvetica"/>
          <w:sz w:val="36"/>
          <w:szCs w:val="36"/>
        </w:rPr>
      </w:pPr>
      <w:bookmarkStart w:id="444" w:name="_Toc46395039"/>
      <w:r w:rsidRPr="00613BB9">
        <w:rPr>
          <w:rFonts w:ascii="Helvetica" w:hAnsi="Helvetica" w:cs="Helvetica"/>
        </w:rPr>
        <w:t>version</w:t>
      </w:r>
      <w:bookmarkEnd w:id="444"/>
    </w:p>
    <w:tbl>
      <w:tblPr>
        <w:tblW w:w="0" w:type="auto"/>
        <w:tblCellSpacing w:w="15" w:type="dxa"/>
        <w:tblCellMar>
          <w:left w:w="0" w:type="dxa"/>
          <w:right w:w="0" w:type="dxa"/>
        </w:tblCellMar>
        <w:tblLook w:val="04A0" w:firstRow="1" w:lastRow="0" w:firstColumn="1" w:lastColumn="0" w:noHBand="0" w:noVBand="1"/>
      </w:tblPr>
      <w:tblGrid>
        <w:gridCol w:w="1363"/>
      </w:tblGrid>
      <w:tr w:rsidR="00A574F9" w:rsidRPr="00613BB9" w14:paraId="555A43E5" w14:textId="77777777" w:rsidTr="00170578">
        <w:trPr>
          <w:tblCellSpacing w:w="15" w:type="dxa"/>
        </w:trPr>
        <w:tc>
          <w:tcPr>
            <w:tcW w:w="0" w:type="auto"/>
            <w:tcBorders>
              <w:top w:val="nil"/>
              <w:left w:val="nil"/>
              <w:bottom w:val="nil"/>
              <w:right w:val="nil"/>
            </w:tcBorders>
            <w:vAlign w:val="center"/>
            <w:hideMark/>
          </w:tcPr>
          <w:p w14:paraId="1066DDD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version</w:t>
            </w:r>
          </w:p>
        </w:tc>
      </w:tr>
    </w:tbl>
    <w:p w14:paraId="02EB9584"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显示</w:t>
      </w:r>
      <w:r w:rsidRPr="00613BB9">
        <w:rPr>
          <w:rFonts w:ascii="Helvetica" w:hAnsi="Helvetica" w:cs="Helvetica"/>
          <w:sz w:val="23"/>
          <w:szCs w:val="23"/>
        </w:rPr>
        <w:t xml:space="preserve"> Hexo </w:t>
      </w:r>
      <w:r w:rsidRPr="00613BB9">
        <w:rPr>
          <w:rFonts w:ascii="Helvetica" w:hAnsi="Helvetica" w:cs="Helvetica"/>
          <w:sz w:val="23"/>
          <w:szCs w:val="23"/>
        </w:rPr>
        <w:t>版本。</w:t>
      </w:r>
    </w:p>
    <w:p w14:paraId="22D39CF5" w14:textId="77777777" w:rsidR="00A574F9" w:rsidRPr="00613BB9" w:rsidRDefault="00A574F9" w:rsidP="00170578">
      <w:pPr>
        <w:pStyle w:val="3"/>
        <w:rPr>
          <w:rFonts w:ascii="Helvetica" w:hAnsi="Helvetica" w:cs="Helvetica"/>
          <w:sz w:val="36"/>
          <w:szCs w:val="36"/>
        </w:rPr>
      </w:pPr>
      <w:bookmarkStart w:id="445" w:name="_Toc46395040"/>
      <w:r w:rsidRPr="00613BB9">
        <w:rPr>
          <w:rFonts w:ascii="Helvetica" w:hAnsi="Helvetica" w:cs="Helvetica"/>
        </w:rPr>
        <w:t>选项</w:t>
      </w:r>
      <w:bookmarkEnd w:id="445"/>
    </w:p>
    <w:p w14:paraId="2B3918BB" w14:textId="77777777" w:rsidR="00A574F9" w:rsidRPr="00613BB9" w:rsidRDefault="00A574F9" w:rsidP="00170578">
      <w:pPr>
        <w:pStyle w:val="4"/>
        <w:rPr>
          <w:rFonts w:ascii="Helvetica" w:hAnsi="Helvetica" w:cs="Helvetica"/>
          <w:sz w:val="31"/>
          <w:szCs w:val="31"/>
        </w:rPr>
      </w:pPr>
      <w:bookmarkStart w:id="446" w:name="_Toc46395041"/>
      <w:r w:rsidRPr="00613BB9">
        <w:rPr>
          <w:rFonts w:ascii="Helvetica" w:hAnsi="Helvetica" w:cs="Helvetica"/>
          <w:sz w:val="31"/>
          <w:szCs w:val="31"/>
        </w:rPr>
        <w:t>安全模式</w:t>
      </w:r>
      <w:bookmarkEnd w:id="446"/>
    </w:p>
    <w:tbl>
      <w:tblPr>
        <w:tblW w:w="0" w:type="auto"/>
        <w:tblCellSpacing w:w="15" w:type="dxa"/>
        <w:tblCellMar>
          <w:left w:w="0" w:type="dxa"/>
          <w:right w:w="0" w:type="dxa"/>
        </w:tblCellMar>
        <w:tblLook w:val="04A0" w:firstRow="1" w:lastRow="0" w:firstColumn="1" w:lastColumn="0" w:noHBand="0" w:noVBand="1"/>
      </w:tblPr>
      <w:tblGrid>
        <w:gridCol w:w="1189"/>
      </w:tblGrid>
      <w:tr w:rsidR="00A574F9" w:rsidRPr="00613BB9" w14:paraId="07B7E378" w14:textId="77777777" w:rsidTr="00170578">
        <w:trPr>
          <w:tblCellSpacing w:w="15" w:type="dxa"/>
        </w:trPr>
        <w:tc>
          <w:tcPr>
            <w:tcW w:w="0" w:type="auto"/>
            <w:tcBorders>
              <w:top w:val="nil"/>
              <w:left w:val="nil"/>
              <w:bottom w:val="nil"/>
              <w:right w:val="nil"/>
            </w:tcBorders>
            <w:vAlign w:val="center"/>
            <w:hideMark/>
          </w:tcPr>
          <w:p w14:paraId="4876917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--safe</w:t>
            </w:r>
          </w:p>
        </w:tc>
      </w:tr>
    </w:tbl>
    <w:p w14:paraId="349E2685"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lastRenderedPageBreak/>
        <w:t>在安全模式下，不会载入插件和脚本。当您在安装新插件遭遇问题时，可以尝试以安全模式重新执行。</w:t>
      </w:r>
    </w:p>
    <w:p w14:paraId="32389170" w14:textId="77777777" w:rsidR="00A574F9" w:rsidRPr="00613BB9" w:rsidRDefault="00A574F9" w:rsidP="00170578">
      <w:pPr>
        <w:pStyle w:val="4"/>
        <w:rPr>
          <w:rFonts w:ascii="Helvetica" w:hAnsi="Helvetica" w:cs="Helvetica"/>
          <w:sz w:val="31"/>
          <w:szCs w:val="31"/>
        </w:rPr>
      </w:pPr>
      <w:bookmarkStart w:id="447" w:name="_Toc46395042"/>
      <w:r w:rsidRPr="00613BB9">
        <w:rPr>
          <w:rFonts w:ascii="Helvetica" w:hAnsi="Helvetica" w:cs="Helvetica"/>
          <w:sz w:val="31"/>
          <w:szCs w:val="31"/>
        </w:rPr>
        <w:t>调试模式</w:t>
      </w:r>
      <w:bookmarkEnd w:id="447"/>
    </w:p>
    <w:tbl>
      <w:tblPr>
        <w:tblW w:w="0" w:type="auto"/>
        <w:tblCellSpacing w:w="15" w:type="dxa"/>
        <w:tblCellMar>
          <w:left w:w="0" w:type="dxa"/>
          <w:right w:w="0" w:type="dxa"/>
        </w:tblCellMar>
        <w:tblLook w:val="04A0" w:firstRow="1" w:lastRow="0" w:firstColumn="1" w:lastColumn="0" w:noHBand="0" w:noVBand="1"/>
      </w:tblPr>
      <w:tblGrid>
        <w:gridCol w:w="1384"/>
      </w:tblGrid>
      <w:tr w:rsidR="00A574F9" w:rsidRPr="00613BB9" w14:paraId="37A1EB2B" w14:textId="77777777" w:rsidTr="00170578">
        <w:trPr>
          <w:tblCellSpacing w:w="15" w:type="dxa"/>
        </w:trPr>
        <w:tc>
          <w:tcPr>
            <w:tcW w:w="0" w:type="auto"/>
            <w:tcBorders>
              <w:top w:val="nil"/>
              <w:left w:val="nil"/>
              <w:bottom w:val="nil"/>
              <w:right w:val="nil"/>
            </w:tcBorders>
            <w:vAlign w:val="center"/>
            <w:hideMark/>
          </w:tcPr>
          <w:p w14:paraId="3F30365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--debug</w:t>
            </w:r>
          </w:p>
        </w:tc>
      </w:tr>
    </w:tbl>
    <w:p w14:paraId="59C7AD9B"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在终端中显示调试信息并记录到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debug.log</w:t>
      </w:r>
      <w:r w:rsidRPr="00613BB9">
        <w:rPr>
          <w:rFonts w:ascii="Helvetica" w:hAnsi="Helvetica" w:cs="Helvetica"/>
          <w:sz w:val="23"/>
          <w:szCs w:val="23"/>
        </w:rPr>
        <w:t>。当您碰到问题时，可以尝试用调试模式重新执行一次，并</w:t>
      </w:r>
      <w:r w:rsidRPr="00613BB9">
        <w:rPr>
          <w:rFonts w:ascii="Helvetica" w:hAnsi="Helvetica" w:cs="Helvetica"/>
          <w:sz w:val="23"/>
          <w:szCs w:val="23"/>
        </w:rPr>
        <w:t> </w:t>
      </w:r>
      <w:hyperlink r:id="rId2069" w:tgtFrame="_blank" w:history="1">
        <w:r w:rsidRPr="00613BB9">
          <w:rPr>
            <w:rStyle w:val="a4"/>
            <w:rFonts w:ascii="inherit" w:hAnsi="inherit" w:cs="Helvetica"/>
            <w:color w:val="auto"/>
            <w:sz w:val="23"/>
            <w:szCs w:val="23"/>
            <w:bdr w:val="none" w:sz="0" w:space="0" w:color="auto" w:frame="1"/>
          </w:rPr>
          <w:t>提交调试信息到</w:t>
        </w:r>
        <w:r w:rsidRPr="00613BB9">
          <w:rPr>
            <w:rStyle w:val="a4"/>
            <w:rFonts w:ascii="inherit" w:hAnsi="inherit" w:cs="Helvetica"/>
            <w:color w:val="auto"/>
            <w:sz w:val="23"/>
            <w:szCs w:val="23"/>
            <w:bdr w:val="none" w:sz="0" w:space="0" w:color="auto" w:frame="1"/>
          </w:rPr>
          <w:t xml:space="preserve"> GitHub</w:t>
        </w:r>
      </w:hyperlink>
      <w:r w:rsidRPr="00613BB9">
        <w:rPr>
          <w:rFonts w:ascii="Helvetica" w:hAnsi="Helvetica" w:cs="Helvetica"/>
          <w:sz w:val="23"/>
          <w:szCs w:val="23"/>
        </w:rPr>
        <w:t>。</w:t>
      </w:r>
    </w:p>
    <w:p w14:paraId="5C5BFD1B" w14:textId="77777777" w:rsidR="00A574F9" w:rsidRPr="00613BB9" w:rsidRDefault="00A574F9" w:rsidP="00170578">
      <w:pPr>
        <w:pStyle w:val="4"/>
        <w:rPr>
          <w:rFonts w:ascii="Helvetica" w:hAnsi="Helvetica" w:cs="Helvetica"/>
          <w:sz w:val="31"/>
          <w:szCs w:val="31"/>
        </w:rPr>
      </w:pPr>
      <w:bookmarkStart w:id="448" w:name="_Toc46395043"/>
      <w:r w:rsidRPr="00613BB9">
        <w:rPr>
          <w:rFonts w:ascii="Helvetica" w:hAnsi="Helvetica" w:cs="Helvetica"/>
          <w:sz w:val="31"/>
          <w:szCs w:val="31"/>
        </w:rPr>
        <w:t>简洁模式</w:t>
      </w:r>
      <w:bookmarkEnd w:id="448"/>
    </w:p>
    <w:tbl>
      <w:tblPr>
        <w:tblW w:w="0" w:type="auto"/>
        <w:tblCellSpacing w:w="15" w:type="dxa"/>
        <w:tblCellMar>
          <w:left w:w="0" w:type="dxa"/>
          <w:right w:w="0" w:type="dxa"/>
        </w:tblCellMar>
        <w:tblLook w:val="04A0" w:firstRow="1" w:lastRow="0" w:firstColumn="1" w:lastColumn="0" w:noHBand="0" w:noVBand="1"/>
      </w:tblPr>
      <w:tblGrid>
        <w:gridCol w:w="1326"/>
      </w:tblGrid>
      <w:tr w:rsidR="00A574F9" w:rsidRPr="00613BB9" w14:paraId="2606E86C" w14:textId="77777777" w:rsidTr="00170578">
        <w:trPr>
          <w:tblCellSpacing w:w="15" w:type="dxa"/>
        </w:trPr>
        <w:tc>
          <w:tcPr>
            <w:tcW w:w="0" w:type="auto"/>
            <w:tcBorders>
              <w:top w:val="nil"/>
              <w:left w:val="nil"/>
              <w:bottom w:val="nil"/>
              <w:right w:val="nil"/>
            </w:tcBorders>
            <w:vAlign w:val="center"/>
            <w:hideMark/>
          </w:tcPr>
          <w:p w14:paraId="5009E0E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--silent</w:t>
            </w:r>
          </w:p>
        </w:tc>
      </w:tr>
    </w:tbl>
    <w:p w14:paraId="720F4887"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隐藏终端信息。</w:t>
      </w:r>
    </w:p>
    <w:p w14:paraId="4F5E6651" w14:textId="77777777" w:rsidR="00A574F9" w:rsidRPr="00613BB9" w:rsidRDefault="00A574F9" w:rsidP="00170578">
      <w:pPr>
        <w:pStyle w:val="4"/>
        <w:rPr>
          <w:rFonts w:ascii="Helvetica" w:hAnsi="Helvetica" w:cs="Helvetica"/>
          <w:sz w:val="31"/>
          <w:szCs w:val="31"/>
        </w:rPr>
      </w:pPr>
      <w:bookmarkStart w:id="449" w:name="_Toc46395044"/>
      <w:r w:rsidRPr="00613BB9">
        <w:rPr>
          <w:rFonts w:ascii="Helvetica" w:hAnsi="Helvetica" w:cs="Helvetica"/>
          <w:sz w:val="31"/>
          <w:szCs w:val="31"/>
        </w:rPr>
        <w:t>自定义配置文件的路径</w:t>
      </w:r>
      <w:bookmarkEnd w:id="449"/>
    </w:p>
    <w:tbl>
      <w:tblPr>
        <w:tblW w:w="0" w:type="auto"/>
        <w:tblCellSpacing w:w="15" w:type="dxa"/>
        <w:tblCellMar>
          <w:left w:w="0" w:type="dxa"/>
          <w:right w:w="0" w:type="dxa"/>
        </w:tblCellMar>
        <w:tblLook w:val="04A0" w:firstRow="1" w:lastRow="0" w:firstColumn="1" w:lastColumn="0" w:noHBand="0" w:noVBand="1"/>
      </w:tblPr>
      <w:tblGrid>
        <w:gridCol w:w="6548"/>
      </w:tblGrid>
      <w:tr w:rsidR="00A574F9" w:rsidRPr="00613BB9" w14:paraId="467DF1DB" w14:textId="77777777" w:rsidTr="00170578">
        <w:trPr>
          <w:tblCellSpacing w:w="15" w:type="dxa"/>
        </w:trPr>
        <w:tc>
          <w:tcPr>
            <w:tcW w:w="0" w:type="auto"/>
            <w:tcBorders>
              <w:top w:val="nil"/>
              <w:left w:val="nil"/>
              <w:bottom w:val="nil"/>
              <w:right w:val="nil"/>
            </w:tcBorders>
            <w:vAlign w:val="center"/>
            <w:hideMark/>
          </w:tcPr>
          <w:p w14:paraId="7388144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custom.yml </w:t>
            </w:r>
            <w:r w:rsidRPr="00613BB9">
              <w:rPr>
                <w:rStyle w:val="comment"/>
                <w:rFonts w:ascii="inherit" w:hAnsi="inherit"/>
                <w:sz w:val="21"/>
                <w:szCs w:val="21"/>
                <w:bdr w:val="none" w:sz="0" w:space="0" w:color="auto" w:frame="1"/>
              </w:rPr>
              <w:t>代替默认的</w:t>
            </w:r>
            <w:r w:rsidRPr="00613BB9">
              <w:rPr>
                <w:rStyle w:val="comment"/>
                <w:rFonts w:ascii="inherit" w:hAnsi="inherit"/>
                <w:sz w:val="21"/>
                <w:szCs w:val="21"/>
                <w:bdr w:val="none" w:sz="0" w:space="0" w:color="auto" w:frame="1"/>
              </w:rPr>
              <w:t xml:space="preserve"> _config.yml</w:t>
            </w:r>
            <w:r w:rsidRPr="00613BB9">
              <w:rPr>
                <w:rFonts w:ascii="Source Code Pro" w:hAnsi="Source Code Pro"/>
                <w:sz w:val="22"/>
                <w:szCs w:val="22"/>
              </w:rPr>
              <w:br/>
            </w:r>
            <w:r w:rsidRPr="00613BB9">
              <w:rPr>
                <w:rStyle w:val="line"/>
                <w:rFonts w:ascii="inherit" w:hAnsi="inherit"/>
                <w:sz w:val="21"/>
                <w:szCs w:val="21"/>
                <w:bdr w:val="none" w:sz="0" w:space="0" w:color="auto" w:frame="1"/>
              </w:rPr>
              <w:t>$ hexo server --config custom.yml</w:t>
            </w:r>
            <w:r w:rsidRPr="00613BB9">
              <w:rPr>
                <w:rFonts w:ascii="Source Code Pro" w:hAnsi="Source Code Pro"/>
                <w:sz w:val="22"/>
                <w:szCs w:val="22"/>
              </w:rPr>
              <w:br/>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custom.yml </w:t>
            </w:r>
            <w:r w:rsidRPr="00613BB9">
              <w:rPr>
                <w:rStyle w:val="comment"/>
                <w:rFonts w:ascii="inherit" w:hAnsi="inherit"/>
                <w:sz w:val="21"/>
                <w:szCs w:val="21"/>
                <w:bdr w:val="none" w:sz="0" w:space="0" w:color="auto" w:frame="1"/>
              </w:rPr>
              <w:t>和</w:t>
            </w:r>
            <w:r w:rsidRPr="00613BB9">
              <w:rPr>
                <w:rStyle w:val="comment"/>
                <w:rFonts w:ascii="inherit" w:hAnsi="inherit"/>
                <w:sz w:val="21"/>
                <w:szCs w:val="21"/>
                <w:bdr w:val="none" w:sz="0" w:space="0" w:color="auto" w:frame="1"/>
              </w:rPr>
              <w:t xml:space="preserve"> custom2.json</w:t>
            </w:r>
            <w:r w:rsidRPr="00613BB9">
              <w:rPr>
                <w:rStyle w:val="comment"/>
                <w:rFonts w:ascii="inherit" w:hAnsi="inherit"/>
                <w:sz w:val="21"/>
                <w:szCs w:val="21"/>
                <w:bdr w:val="none" w:sz="0" w:space="0" w:color="auto" w:frame="1"/>
              </w:rPr>
              <w:t>，其中</w:t>
            </w:r>
            <w:r w:rsidRPr="00613BB9">
              <w:rPr>
                <w:rStyle w:val="comment"/>
                <w:rFonts w:ascii="inherit" w:hAnsi="inherit"/>
                <w:sz w:val="21"/>
                <w:szCs w:val="21"/>
                <w:bdr w:val="none" w:sz="0" w:space="0" w:color="auto" w:frame="1"/>
              </w:rPr>
              <w:t xml:space="preserve"> custom2.json </w:t>
            </w:r>
            <w:r w:rsidRPr="00613BB9">
              <w:rPr>
                <w:rStyle w:val="comment"/>
                <w:rFonts w:ascii="inherit" w:hAnsi="inherit"/>
                <w:sz w:val="21"/>
                <w:szCs w:val="21"/>
                <w:bdr w:val="none" w:sz="0" w:space="0" w:color="auto" w:frame="1"/>
              </w:rPr>
              <w:t>优先级更高</w:t>
            </w:r>
            <w:r w:rsidRPr="00613BB9">
              <w:rPr>
                <w:rFonts w:ascii="Source Code Pro" w:hAnsi="Source Code Pro"/>
                <w:sz w:val="22"/>
                <w:szCs w:val="22"/>
              </w:rPr>
              <w:br/>
            </w:r>
            <w:r w:rsidRPr="00613BB9">
              <w:rPr>
                <w:rStyle w:val="line"/>
                <w:rFonts w:ascii="inherit" w:hAnsi="inherit"/>
                <w:sz w:val="21"/>
                <w:szCs w:val="21"/>
                <w:bdr w:val="none" w:sz="0" w:space="0" w:color="auto" w:frame="1"/>
              </w:rPr>
              <w:t>$ hexo generate --config custom.yml,custom2.json,custom3.yml</w:t>
            </w:r>
          </w:p>
        </w:tc>
      </w:tr>
    </w:tbl>
    <w:p w14:paraId="68B43C4B"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自定义配置文件的路径，指定这个参数后将不再使用默认的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Helvetica" w:hAnsi="Helvetica" w:cs="Helvetica"/>
          <w:sz w:val="23"/>
          <w:szCs w:val="23"/>
        </w:rPr>
        <w:t>。</w:t>
      </w:r>
      <w:r w:rsidRPr="00613BB9">
        <w:rPr>
          <w:rFonts w:ascii="Helvetica" w:hAnsi="Helvetica" w:cs="Helvetica"/>
          <w:sz w:val="23"/>
          <w:szCs w:val="23"/>
        </w:rPr>
        <w:br/>
      </w:r>
      <w:r w:rsidRPr="00613BB9">
        <w:rPr>
          <w:rFonts w:ascii="Helvetica" w:hAnsi="Helvetica" w:cs="Helvetica"/>
          <w:sz w:val="23"/>
          <w:szCs w:val="23"/>
        </w:rPr>
        <w:t>你可以使用一个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文件的路径，也可以使用逗号分隔（无空格）的多个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文件的路径。例如：</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115FA547" w14:textId="77777777" w:rsidTr="00170578">
        <w:trPr>
          <w:tblCellSpacing w:w="15" w:type="dxa"/>
        </w:trPr>
        <w:tc>
          <w:tcPr>
            <w:tcW w:w="0" w:type="auto"/>
            <w:tcBorders>
              <w:top w:val="nil"/>
              <w:left w:val="nil"/>
              <w:bottom w:val="nil"/>
              <w:right w:val="nil"/>
            </w:tcBorders>
            <w:vAlign w:val="center"/>
            <w:hideMark/>
          </w:tcPr>
          <w:p w14:paraId="6579EC00"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custom.yml </w:t>
            </w:r>
            <w:r w:rsidRPr="00613BB9">
              <w:rPr>
                <w:rStyle w:val="comment"/>
                <w:rFonts w:ascii="inherit" w:hAnsi="inherit"/>
                <w:sz w:val="21"/>
                <w:szCs w:val="21"/>
                <w:bdr w:val="none" w:sz="0" w:space="0" w:color="auto" w:frame="1"/>
              </w:rPr>
              <w:t>代替默认的</w:t>
            </w:r>
            <w:r w:rsidRPr="00613BB9">
              <w:rPr>
                <w:rStyle w:val="comment"/>
                <w:rFonts w:ascii="inherit" w:hAnsi="inherit"/>
                <w:sz w:val="21"/>
                <w:szCs w:val="21"/>
                <w:bdr w:val="none" w:sz="0" w:space="0" w:color="auto" w:frame="1"/>
              </w:rPr>
              <w:t xml:space="preserve"> _config.yml</w:t>
            </w:r>
            <w:r w:rsidRPr="00613BB9">
              <w:rPr>
                <w:rFonts w:ascii="Source Code Pro" w:hAnsi="Source Code Pro"/>
                <w:sz w:val="22"/>
                <w:szCs w:val="22"/>
              </w:rPr>
              <w:br/>
            </w:r>
            <w:r w:rsidRPr="00613BB9">
              <w:rPr>
                <w:rStyle w:val="line"/>
                <w:rFonts w:ascii="inherit" w:hAnsi="inherit"/>
                <w:sz w:val="21"/>
                <w:szCs w:val="21"/>
                <w:bdr w:val="none" w:sz="0" w:space="0" w:color="auto" w:frame="1"/>
              </w:rPr>
              <w:t>$ hexo server --config custom.yml</w:t>
            </w:r>
            <w:r w:rsidRPr="00613BB9">
              <w:rPr>
                <w:rFonts w:ascii="Source Code Pro" w:hAnsi="Source Code Pro"/>
                <w:sz w:val="22"/>
                <w:szCs w:val="22"/>
              </w:rPr>
              <w:br/>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custom.yml, custom2.json </w:t>
            </w:r>
            <w:r w:rsidRPr="00613BB9">
              <w:rPr>
                <w:rStyle w:val="comment"/>
                <w:rFonts w:ascii="inherit" w:hAnsi="inherit"/>
                <w:sz w:val="21"/>
                <w:szCs w:val="21"/>
                <w:bdr w:val="none" w:sz="0" w:space="0" w:color="auto" w:frame="1"/>
              </w:rPr>
              <w:t>和</w:t>
            </w:r>
            <w:r w:rsidRPr="00613BB9">
              <w:rPr>
                <w:rStyle w:val="comment"/>
                <w:rFonts w:ascii="inherit" w:hAnsi="inherit"/>
                <w:sz w:val="21"/>
                <w:szCs w:val="21"/>
                <w:bdr w:val="none" w:sz="0" w:space="0" w:color="auto" w:frame="1"/>
              </w:rPr>
              <w:t xml:space="preserve"> custom3.yml</w:t>
            </w:r>
            <w:r w:rsidRPr="00613BB9">
              <w:rPr>
                <w:rStyle w:val="comment"/>
                <w:rFonts w:ascii="inherit" w:hAnsi="inherit"/>
                <w:sz w:val="21"/>
                <w:szCs w:val="21"/>
                <w:bdr w:val="none" w:sz="0" w:space="0" w:color="auto" w:frame="1"/>
              </w:rPr>
              <w:t>，其中</w:t>
            </w:r>
            <w:r w:rsidRPr="00613BB9">
              <w:rPr>
                <w:rStyle w:val="comment"/>
                <w:rFonts w:ascii="inherit" w:hAnsi="inherit"/>
                <w:sz w:val="21"/>
                <w:szCs w:val="21"/>
                <w:bdr w:val="none" w:sz="0" w:space="0" w:color="auto" w:frame="1"/>
              </w:rPr>
              <w:t xml:space="preserve"> custom3.yml </w:t>
            </w:r>
            <w:r w:rsidRPr="00613BB9">
              <w:rPr>
                <w:rStyle w:val="comment"/>
                <w:rFonts w:ascii="inherit" w:hAnsi="inherit"/>
                <w:sz w:val="21"/>
                <w:szCs w:val="21"/>
                <w:bdr w:val="none" w:sz="0" w:space="0" w:color="auto" w:frame="1"/>
              </w:rPr>
              <w:t>优先级最高，其次是</w:t>
            </w:r>
            <w:r w:rsidRPr="00613BB9">
              <w:rPr>
                <w:rStyle w:val="comment"/>
                <w:rFonts w:ascii="inherit" w:hAnsi="inherit"/>
                <w:sz w:val="21"/>
                <w:szCs w:val="21"/>
                <w:bdr w:val="none" w:sz="0" w:space="0" w:color="auto" w:frame="1"/>
              </w:rPr>
              <w:t xml:space="preserve"> custom2.json</w:t>
            </w:r>
            <w:r w:rsidRPr="00613BB9">
              <w:rPr>
                <w:rFonts w:ascii="Source Code Pro" w:hAnsi="Source Code Pro"/>
                <w:sz w:val="22"/>
                <w:szCs w:val="22"/>
              </w:rPr>
              <w:br/>
            </w:r>
            <w:r w:rsidRPr="00613BB9">
              <w:rPr>
                <w:rStyle w:val="line"/>
                <w:rFonts w:ascii="inherit" w:hAnsi="inherit"/>
                <w:sz w:val="21"/>
                <w:szCs w:val="21"/>
                <w:bdr w:val="none" w:sz="0" w:space="0" w:color="auto" w:frame="1"/>
              </w:rPr>
              <w:t>$ hexo generate --config custom.yml,custom2.json,custom3.yml</w:t>
            </w:r>
          </w:p>
        </w:tc>
      </w:tr>
    </w:tbl>
    <w:p w14:paraId="1D545023"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当你指定了多个配置文件以后，</w:t>
      </w:r>
      <w:r w:rsidRPr="00613BB9">
        <w:rPr>
          <w:rFonts w:ascii="Helvetica" w:hAnsi="Helvetica" w:cs="Helvetica"/>
          <w:sz w:val="23"/>
          <w:szCs w:val="23"/>
        </w:rPr>
        <w:t xml:space="preserve">Hexo </w:t>
      </w:r>
      <w:r w:rsidRPr="00613BB9">
        <w:rPr>
          <w:rFonts w:ascii="Helvetica" w:hAnsi="Helvetica" w:cs="Helvetica"/>
          <w:sz w:val="23"/>
          <w:szCs w:val="23"/>
        </w:rPr>
        <w:t>会按顺序将这部分配置文件合并成一个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_multiconfig.yml</w:t>
      </w:r>
      <w:r w:rsidRPr="00613BB9">
        <w:rPr>
          <w:rFonts w:ascii="Helvetica" w:hAnsi="Helvetica" w:cs="Helvetica"/>
          <w:sz w:val="23"/>
          <w:szCs w:val="23"/>
        </w:rPr>
        <w:t>。如果遇到重复的配置，排在后面的文件的配置会覆盖排在前面的文件的配置。这个原则适用于任意数量、任意深度的</w:t>
      </w:r>
      <w:r w:rsidRPr="00613BB9">
        <w:rPr>
          <w:rFonts w:ascii="Helvetica" w:hAnsi="Helvetica" w:cs="Helvetica"/>
          <w:sz w:val="23"/>
          <w:szCs w:val="23"/>
        </w:rPr>
        <w:t xml:space="preserve"> YAML </w:t>
      </w:r>
      <w:r w:rsidRPr="00613BB9">
        <w:rPr>
          <w:rFonts w:ascii="Helvetica" w:hAnsi="Helvetica" w:cs="Helvetica"/>
          <w:sz w:val="23"/>
          <w:szCs w:val="23"/>
        </w:rPr>
        <w:t>和</w:t>
      </w:r>
      <w:r w:rsidRPr="00613BB9">
        <w:rPr>
          <w:rFonts w:ascii="Helvetica" w:hAnsi="Helvetica" w:cs="Helvetica"/>
          <w:sz w:val="23"/>
          <w:szCs w:val="23"/>
        </w:rPr>
        <w:t xml:space="preserve"> JSON </w:t>
      </w:r>
      <w:r w:rsidRPr="00613BB9">
        <w:rPr>
          <w:rFonts w:ascii="Helvetica" w:hAnsi="Helvetica" w:cs="Helvetica"/>
          <w:sz w:val="23"/>
          <w:szCs w:val="23"/>
        </w:rPr>
        <w:t>文件。</w:t>
      </w:r>
    </w:p>
    <w:p w14:paraId="46932329" w14:textId="77777777" w:rsidR="00A574F9" w:rsidRPr="00613BB9" w:rsidRDefault="00A574F9" w:rsidP="00170578">
      <w:pPr>
        <w:pStyle w:val="4"/>
        <w:rPr>
          <w:rFonts w:ascii="Helvetica" w:hAnsi="Helvetica" w:cs="Helvetica"/>
          <w:sz w:val="31"/>
          <w:szCs w:val="31"/>
        </w:rPr>
      </w:pPr>
      <w:bookmarkStart w:id="450" w:name="_Toc46395045"/>
      <w:r w:rsidRPr="00613BB9">
        <w:rPr>
          <w:rFonts w:ascii="Helvetica" w:hAnsi="Helvetica" w:cs="Helvetica"/>
          <w:sz w:val="31"/>
          <w:szCs w:val="31"/>
        </w:rPr>
        <w:t>显示草稿</w:t>
      </w:r>
      <w:bookmarkEnd w:id="450"/>
    </w:p>
    <w:tbl>
      <w:tblPr>
        <w:tblW w:w="0" w:type="auto"/>
        <w:tblCellSpacing w:w="15" w:type="dxa"/>
        <w:tblCellMar>
          <w:left w:w="0" w:type="dxa"/>
          <w:right w:w="0" w:type="dxa"/>
        </w:tblCellMar>
        <w:tblLook w:val="04A0" w:firstRow="1" w:lastRow="0" w:firstColumn="1" w:lastColumn="0" w:noHBand="0" w:noVBand="1"/>
      </w:tblPr>
      <w:tblGrid>
        <w:gridCol w:w="1270"/>
      </w:tblGrid>
      <w:tr w:rsidR="00A574F9" w:rsidRPr="00613BB9" w14:paraId="6874723C" w14:textId="77777777" w:rsidTr="00170578">
        <w:trPr>
          <w:tblCellSpacing w:w="15" w:type="dxa"/>
        </w:trPr>
        <w:tc>
          <w:tcPr>
            <w:tcW w:w="0" w:type="auto"/>
            <w:tcBorders>
              <w:top w:val="nil"/>
              <w:left w:val="nil"/>
              <w:bottom w:val="nil"/>
              <w:right w:val="nil"/>
            </w:tcBorders>
            <w:vAlign w:val="center"/>
            <w:hideMark/>
          </w:tcPr>
          <w:p w14:paraId="15B8AA9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--draft</w:t>
            </w:r>
          </w:p>
        </w:tc>
      </w:tr>
    </w:tbl>
    <w:p w14:paraId="564F67C6"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显示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source/_drafts</w:t>
      </w:r>
      <w:r w:rsidRPr="00613BB9">
        <w:rPr>
          <w:rFonts w:ascii="Helvetica" w:hAnsi="Helvetica" w:cs="Helvetica"/>
          <w:sz w:val="23"/>
          <w:szCs w:val="23"/>
        </w:rPr>
        <w:t> </w:t>
      </w:r>
      <w:r w:rsidRPr="00613BB9">
        <w:rPr>
          <w:rFonts w:ascii="Helvetica" w:hAnsi="Helvetica" w:cs="Helvetica"/>
          <w:sz w:val="23"/>
          <w:szCs w:val="23"/>
        </w:rPr>
        <w:t>文件夹中的草稿文章。</w:t>
      </w:r>
    </w:p>
    <w:p w14:paraId="3F4CFA0F" w14:textId="77777777" w:rsidR="00A574F9" w:rsidRPr="00613BB9" w:rsidRDefault="00A574F9" w:rsidP="00170578">
      <w:pPr>
        <w:pStyle w:val="4"/>
        <w:rPr>
          <w:rFonts w:ascii="Helvetica" w:hAnsi="Helvetica" w:cs="Helvetica"/>
          <w:sz w:val="31"/>
          <w:szCs w:val="31"/>
        </w:rPr>
      </w:pPr>
      <w:bookmarkStart w:id="451" w:name="_Toc46395046"/>
      <w:r w:rsidRPr="00613BB9">
        <w:rPr>
          <w:rFonts w:ascii="Helvetica" w:hAnsi="Helvetica" w:cs="Helvetica"/>
          <w:sz w:val="31"/>
          <w:szCs w:val="31"/>
        </w:rPr>
        <w:t>自定义</w:t>
      </w:r>
      <w:r w:rsidRPr="00613BB9">
        <w:rPr>
          <w:rFonts w:ascii="Helvetica" w:hAnsi="Helvetica" w:cs="Helvetica"/>
          <w:sz w:val="31"/>
          <w:szCs w:val="31"/>
        </w:rPr>
        <w:t xml:space="preserve"> CWD</w:t>
      </w:r>
      <w:bookmarkEnd w:id="451"/>
    </w:p>
    <w:tbl>
      <w:tblPr>
        <w:tblW w:w="0" w:type="auto"/>
        <w:tblCellSpacing w:w="15" w:type="dxa"/>
        <w:tblCellMar>
          <w:left w:w="0" w:type="dxa"/>
          <w:right w:w="0" w:type="dxa"/>
        </w:tblCellMar>
        <w:tblLook w:val="04A0" w:firstRow="1" w:lastRow="0" w:firstColumn="1" w:lastColumn="0" w:noHBand="0" w:noVBand="1"/>
      </w:tblPr>
      <w:tblGrid>
        <w:gridCol w:w="2517"/>
      </w:tblGrid>
      <w:tr w:rsidR="00A574F9" w:rsidRPr="00613BB9" w14:paraId="3D1552FE" w14:textId="77777777" w:rsidTr="00170578">
        <w:trPr>
          <w:tblCellSpacing w:w="15" w:type="dxa"/>
        </w:trPr>
        <w:tc>
          <w:tcPr>
            <w:tcW w:w="0" w:type="auto"/>
            <w:tcBorders>
              <w:top w:val="nil"/>
              <w:left w:val="nil"/>
              <w:bottom w:val="nil"/>
              <w:right w:val="nil"/>
            </w:tcBorders>
            <w:vAlign w:val="center"/>
            <w:hideMark/>
          </w:tcPr>
          <w:p w14:paraId="0721F73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--cwd /path/to/cwd</w:t>
            </w:r>
          </w:p>
        </w:tc>
      </w:tr>
    </w:tbl>
    <w:p w14:paraId="761DB096"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自定义当前工作目录（</w:t>
      </w:r>
      <w:r w:rsidRPr="00613BB9">
        <w:rPr>
          <w:rFonts w:ascii="Helvetica" w:hAnsi="Helvetica" w:cs="Helvetica"/>
          <w:sz w:val="23"/>
          <w:szCs w:val="23"/>
        </w:rPr>
        <w:t>Current working directory</w:t>
      </w:r>
      <w:r w:rsidRPr="00613BB9">
        <w:rPr>
          <w:rFonts w:ascii="Helvetica" w:hAnsi="Helvetica" w:cs="Helvetica"/>
          <w:sz w:val="23"/>
          <w:szCs w:val="23"/>
        </w:rPr>
        <w:t>）的路径。</w:t>
      </w:r>
    </w:p>
    <w:p w14:paraId="6C0C7448" w14:textId="77777777" w:rsidR="00A574F9" w:rsidRPr="00613BB9" w:rsidRDefault="00A574F9" w:rsidP="00A574F9"/>
    <w:p w14:paraId="34D5EFDC" w14:textId="77777777" w:rsidR="00A574F9" w:rsidRPr="00613BB9" w:rsidRDefault="00A574F9" w:rsidP="00A574F9"/>
    <w:p w14:paraId="0E5F8E96" w14:textId="77777777" w:rsidR="00A574F9" w:rsidRPr="00613BB9" w:rsidRDefault="00A574F9" w:rsidP="00A574F9"/>
    <w:p w14:paraId="02EDC4CC" w14:textId="77777777" w:rsidR="00A574F9" w:rsidRPr="00613BB9" w:rsidRDefault="00A574F9" w:rsidP="00A574F9"/>
    <w:p w14:paraId="76A37157" w14:textId="77777777" w:rsidR="00A574F9" w:rsidRPr="00613BB9" w:rsidRDefault="00A574F9" w:rsidP="00A574F9"/>
    <w:p w14:paraId="77400F64" w14:textId="77777777" w:rsidR="00A574F9" w:rsidRPr="00613BB9" w:rsidRDefault="00A574F9" w:rsidP="00A574F9"/>
    <w:p w14:paraId="6F9B58C0" w14:textId="77777777" w:rsidR="00A574F9" w:rsidRPr="00613BB9" w:rsidRDefault="00A574F9" w:rsidP="00A574F9"/>
    <w:p w14:paraId="35A8AD78" w14:textId="77777777" w:rsidR="00A574F9" w:rsidRPr="00613BB9" w:rsidRDefault="00A574F9" w:rsidP="00A574F9"/>
    <w:p w14:paraId="2313A7D7" w14:textId="77777777" w:rsidR="00A574F9" w:rsidRPr="00613BB9" w:rsidRDefault="00A574F9" w:rsidP="00A574F9"/>
    <w:p w14:paraId="441AB560" w14:textId="77777777" w:rsidR="00A574F9" w:rsidRPr="00613BB9" w:rsidRDefault="00A574F9" w:rsidP="00A574F9"/>
    <w:p w14:paraId="4FAD0EA6" w14:textId="77777777" w:rsidR="00A574F9" w:rsidRPr="00613BB9" w:rsidRDefault="00A574F9" w:rsidP="00A574F9"/>
    <w:p w14:paraId="3D17C9ED" w14:textId="77777777" w:rsidR="00A574F9" w:rsidRPr="00613BB9" w:rsidRDefault="00A574F9" w:rsidP="00A574F9"/>
    <w:p w14:paraId="54AA57D9" w14:textId="77777777" w:rsidR="00A574F9" w:rsidRPr="00613BB9" w:rsidRDefault="00A574F9" w:rsidP="00A574F9"/>
    <w:p w14:paraId="25F8F600" w14:textId="77777777" w:rsidR="00A574F9" w:rsidRPr="00613BB9" w:rsidRDefault="00A574F9" w:rsidP="00A574F9"/>
    <w:p w14:paraId="5B02337E" w14:textId="77777777" w:rsidR="00A574F9" w:rsidRPr="00613BB9" w:rsidRDefault="00A574F9" w:rsidP="00A574F9"/>
    <w:p w14:paraId="7E7E4C46" w14:textId="77777777" w:rsidR="00A574F9" w:rsidRPr="00613BB9" w:rsidRDefault="00A574F9" w:rsidP="00A574F9"/>
    <w:p w14:paraId="4E412206" w14:textId="77777777" w:rsidR="00A574F9" w:rsidRPr="00613BB9" w:rsidRDefault="00A574F9" w:rsidP="00A574F9"/>
    <w:p w14:paraId="33C31F1D" w14:textId="77777777" w:rsidR="00A574F9" w:rsidRPr="00613BB9" w:rsidRDefault="00A574F9" w:rsidP="00A574F9"/>
    <w:p w14:paraId="5F8D7AB1" w14:textId="77777777" w:rsidR="00A574F9" w:rsidRPr="00613BB9" w:rsidRDefault="00A574F9" w:rsidP="00A574F9"/>
    <w:p w14:paraId="51A8CC5D" w14:textId="77777777" w:rsidR="00A574F9" w:rsidRPr="00613BB9" w:rsidRDefault="00A574F9" w:rsidP="00A574F9"/>
    <w:p w14:paraId="53B4F37C" w14:textId="77777777" w:rsidR="00A574F9" w:rsidRPr="00613BB9" w:rsidRDefault="00A574F9" w:rsidP="00A574F9"/>
    <w:p w14:paraId="5FEDC4DF" w14:textId="77777777" w:rsidR="00A574F9" w:rsidRPr="00613BB9" w:rsidRDefault="00A574F9" w:rsidP="00A574F9"/>
    <w:p w14:paraId="021D25E6" w14:textId="77777777" w:rsidR="00A574F9" w:rsidRPr="00613BB9" w:rsidRDefault="00A574F9" w:rsidP="00170578">
      <w:pPr>
        <w:pStyle w:val="2"/>
      </w:pPr>
      <w:bookmarkStart w:id="452" w:name="_Toc46395047"/>
      <w:r w:rsidRPr="00613BB9">
        <w:t>hexo部署到github</w:t>
      </w:r>
      <w:bookmarkEnd w:id="452"/>
    </w:p>
    <w:p w14:paraId="3343948A" w14:textId="77777777" w:rsidR="00A574F9" w:rsidRPr="00613BB9" w:rsidRDefault="00A574F9" w:rsidP="00170578">
      <w:pPr>
        <w:pStyle w:val="a3"/>
      </w:pPr>
      <w:r w:rsidRPr="00613BB9">
        <w:t>1、</w:t>
      </w:r>
      <w:hyperlink r:id="rId2070" w:tgtFrame="_blank" w:history="1">
        <w:r w:rsidRPr="00613BB9">
          <w:rPr>
            <w:rStyle w:val="a4"/>
            <w:color w:val="auto"/>
          </w:rPr>
          <w:t>安装git</w:t>
        </w:r>
      </w:hyperlink>
    </w:p>
    <w:p w14:paraId="42A63D83" w14:textId="77777777" w:rsidR="00A574F9" w:rsidRPr="00613BB9" w:rsidRDefault="00A574F9" w:rsidP="00170578">
      <w:pPr>
        <w:pStyle w:val="a3"/>
      </w:pPr>
      <w:r w:rsidRPr="00613BB9">
        <w:t>2、</w:t>
      </w:r>
      <w:hyperlink r:id="rId2071" w:tgtFrame="_blank" w:history="1">
        <w:r w:rsidRPr="00613BB9">
          <w:rPr>
            <w:rStyle w:val="a4"/>
            <w:color w:val="auto"/>
          </w:rPr>
          <w:t>安装nodejs</w:t>
        </w:r>
      </w:hyperlink>
    </w:p>
    <w:p w14:paraId="7E92B117" w14:textId="77777777" w:rsidR="00A574F9" w:rsidRPr="00613BB9" w:rsidRDefault="00A574F9" w:rsidP="00170578">
      <w:pPr>
        <w:pStyle w:val="a3"/>
      </w:pPr>
      <w:r w:rsidRPr="00613BB9">
        <w:t>3、用 npm 安装话经常出现卡住而导致无法正常安装，解决办法就是修改 npm 的安装源，这里选择淘宝 NPM 镜像，这是一个完整 npmjs.org 镜像，你可以用此代替官方版本，同步频率目前为 10分钟 一次以保证尽量与官方服务同步。</w:t>
      </w:r>
    </w:p>
    <w:p w14:paraId="5CA0ABC6" w14:textId="77777777" w:rsidR="00A574F9" w:rsidRPr="00613BB9" w:rsidRDefault="00A574F9" w:rsidP="00170578">
      <w:pPr>
        <w:pStyle w:val="HTML"/>
        <w:rPr>
          <w:rStyle w:val="HTML1"/>
        </w:rPr>
      </w:pPr>
      <w:r w:rsidRPr="00613BB9">
        <w:rPr>
          <w:rStyle w:val="HTML1"/>
        </w:rPr>
        <w:t>npm config set registry https</w:t>
      </w:r>
      <w:r w:rsidRPr="00613BB9">
        <w:rPr>
          <w:rStyle w:val="token"/>
        </w:rPr>
        <w:t>://</w:t>
      </w:r>
      <w:r w:rsidRPr="00613BB9">
        <w:rPr>
          <w:rStyle w:val="HTML1"/>
        </w:rPr>
        <w:t>registry</w:t>
      </w:r>
      <w:r w:rsidRPr="00613BB9">
        <w:rPr>
          <w:rStyle w:val="token"/>
        </w:rPr>
        <w:t>.</w:t>
      </w:r>
      <w:r w:rsidRPr="00613BB9">
        <w:rPr>
          <w:rStyle w:val="HTML1"/>
        </w:rPr>
        <w:t>npm</w:t>
      </w:r>
      <w:r w:rsidRPr="00613BB9">
        <w:rPr>
          <w:rStyle w:val="token"/>
        </w:rPr>
        <w:t>.</w:t>
      </w:r>
      <w:r w:rsidRPr="00613BB9">
        <w:rPr>
          <w:rStyle w:val="HTML1"/>
        </w:rPr>
        <w:t>taobao</w:t>
      </w:r>
      <w:r w:rsidRPr="00613BB9">
        <w:rPr>
          <w:rStyle w:val="token"/>
        </w:rPr>
        <w:t>.</w:t>
      </w:r>
      <w:r w:rsidRPr="00613BB9">
        <w:rPr>
          <w:rStyle w:val="HTML1"/>
        </w:rPr>
        <w:t>org</w:t>
      </w:r>
    </w:p>
    <w:p w14:paraId="1AEAC4D7" w14:textId="77777777" w:rsidR="00A574F9" w:rsidRPr="00613BB9" w:rsidRDefault="00A574F9" w:rsidP="00170578">
      <w:pPr>
        <w:pStyle w:val="a3"/>
      </w:pPr>
      <w:r w:rsidRPr="00613BB9">
        <w:lastRenderedPageBreak/>
        <w:t>4、安装hexo</w:t>
      </w:r>
    </w:p>
    <w:p w14:paraId="3B8E33E3" w14:textId="77777777" w:rsidR="00A574F9" w:rsidRPr="00613BB9" w:rsidRDefault="00A574F9" w:rsidP="00170578">
      <w:pPr>
        <w:pStyle w:val="HTML"/>
        <w:rPr>
          <w:rStyle w:val="HTML1"/>
        </w:rPr>
      </w:pPr>
      <w:r w:rsidRPr="00613BB9">
        <w:rPr>
          <w:rStyle w:val="HTML1"/>
        </w:rPr>
        <w:t>npm install -g hexo-cli</w:t>
      </w:r>
    </w:p>
    <w:p w14:paraId="596965C1" w14:textId="77777777" w:rsidR="00A574F9" w:rsidRPr="00613BB9" w:rsidRDefault="00A574F9" w:rsidP="00170578">
      <w:r w:rsidRPr="00613BB9">
        <w:rPr>
          <w:noProof/>
        </w:rPr>
        <w:drawing>
          <wp:inline distT="0" distB="0" distL="0" distR="0" wp14:anchorId="38BB1619" wp14:editId="7C4B8190">
            <wp:extent cx="5274310" cy="7842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2">
                      <a:extLst>
                        <a:ext uri="{28A0092B-C50C-407E-A947-70E740481C1C}">
                          <a14:useLocalDpi xmlns:a14="http://schemas.microsoft.com/office/drawing/2010/main" val="0"/>
                        </a:ext>
                      </a:extLst>
                    </a:blip>
                    <a:srcRect/>
                    <a:stretch>
                      <a:fillRect/>
                    </a:stretch>
                  </pic:blipFill>
                  <pic:spPr bwMode="auto">
                    <a:xfrm>
                      <a:off x="0" y="0"/>
                      <a:ext cx="5274310" cy="784225"/>
                    </a:xfrm>
                    <a:prstGeom prst="rect">
                      <a:avLst/>
                    </a:prstGeom>
                    <a:noFill/>
                    <a:ln>
                      <a:noFill/>
                    </a:ln>
                  </pic:spPr>
                </pic:pic>
              </a:graphicData>
            </a:graphic>
          </wp:inline>
        </w:drawing>
      </w:r>
    </w:p>
    <w:p w14:paraId="3B71723C" w14:textId="77777777" w:rsidR="00A574F9" w:rsidRPr="00613BB9" w:rsidRDefault="00A574F9" w:rsidP="00170578">
      <w:r w:rsidRPr="00613BB9">
        <w:t>安装hexo</w:t>
      </w:r>
    </w:p>
    <w:p w14:paraId="0A382877" w14:textId="77777777" w:rsidR="00A574F9" w:rsidRPr="00613BB9" w:rsidRDefault="00A574F9" w:rsidP="00170578">
      <w:pPr>
        <w:pStyle w:val="a3"/>
      </w:pPr>
      <w:r w:rsidRPr="00613BB9">
        <w:t>5、查看版本信息</w:t>
      </w:r>
    </w:p>
    <w:p w14:paraId="27750758" w14:textId="77777777" w:rsidR="00A574F9" w:rsidRPr="00613BB9" w:rsidRDefault="00A574F9" w:rsidP="00170578">
      <w:pPr>
        <w:pStyle w:val="HTML"/>
        <w:rPr>
          <w:rStyle w:val="HTML1"/>
        </w:rPr>
      </w:pPr>
      <w:r w:rsidRPr="00613BB9">
        <w:rPr>
          <w:rStyle w:val="HTML1"/>
        </w:rPr>
        <w:t>hexo -v</w:t>
      </w:r>
    </w:p>
    <w:p w14:paraId="4FA77197" w14:textId="77777777" w:rsidR="00A574F9" w:rsidRPr="00613BB9" w:rsidRDefault="00A574F9" w:rsidP="00170578">
      <w:r w:rsidRPr="00613BB9">
        <w:rPr>
          <w:noProof/>
        </w:rPr>
        <w:drawing>
          <wp:inline distT="0" distB="0" distL="0" distR="0" wp14:anchorId="77B67DBA" wp14:editId="2F0231B2">
            <wp:extent cx="2771775" cy="26574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73">
                      <a:extLst>
                        <a:ext uri="{28A0092B-C50C-407E-A947-70E740481C1C}">
                          <a14:useLocalDpi xmlns:a14="http://schemas.microsoft.com/office/drawing/2010/main" val="0"/>
                        </a:ext>
                      </a:extLst>
                    </a:blip>
                    <a:srcRect/>
                    <a:stretch>
                      <a:fillRect/>
                    </a:stretch>
                  </pic:blipFill>
                  <pic:spPr bwMode="auto">
                    <a:xfrm>
                      <a:off x="0" y="0"/>
                      <a:ext cx="2771775" cy="2657475"/>
                    </a:xfrm>
                    <a:prstGeom prst="rect">
                      <a:avLst/>
                    </a:prstGeom>
                    <a:noFill/>
                    <a:ln>
                      <a:noFill/>
                    </a:ln>
                  </pic:spPr>
                </pic:pic>
              </a:graphicData>
            </a:graphic>
          </wp:inline>
        </w:drawing>
      </w:r>
    </w:p>
    <w:p w14:paraId="65BD97A7" w14:textId="77777777" w:rsidR="00A574F9" w:rsidRPr="00613BB9" w:rsidRDefault="00A574F9" w:rsidP="00170578">
      <w:r w:rsidRPr="00613BB9">
        <w:t>查看版本信息</w:t>
      </w:r>
    </w:p>
    <w:p w14:paraId="356FCDCA" w14:textId="77777777" w:rsidR="00A574F9" w:rsidRPr="00613BB9" w:rsidRDefault="00A574F9" w:rsidP="00170578">
      <w:pPr>
        <w:pStyle w:val="a3"/>
      </w:pPr>
      <w:r w:rsidRPr="00613BB9">
        <w:t>6、初始化hexo程序</w:t>
      </w:r>
    </w:p>
    <w:p w14:paraId="1D369C58" w14:textId="77777777" w:rsidR="00A574F9" w:rsidRPr="00613BB9" w:rsidRDefault="00A574F9" w:rsidP="00170578">
      <w:pPr>
        <w:pStyle w:val="HTML"/>
        <w:rPr>
          <w:rStyle w:val="HTML1"/>
        </w:rPr>
      </w:pPr>
      <w:r w:rsidRPr="00613BB9">
        <w:rPr>
          <w:rStyle w:val="HTML1"/>
        </w:rPr>
        <w:t xml:space="preserve">hexo </w:t>
      </w:r>
      <w:r w:rsidRPr="00613BB9">
        <w:rPr>
          <w:rStyle w:val="token"/>
        </w:rPr>
        <w:t>init</w:t>
      </w:r>
      <w:r w:rsidRPr="00613BB9">
        <w:rPr>
          <w:rStyle w:val="HTML1"/>
        </w:rPr>
        <w:t xml:space="preserve"> myblog</w:t>
      </w:r>
    </w:p>
    <w:p w14:paraId="5318AD44" w14:textId="77777777" w:rsidR="00A574F9" w:rsidRPr="00613BB9" w:rsidRDefault="00A574F9" w:rsidP="00170578">
      <w:pPr>
        <w:pStyle w:val="a3"/>
      </w:pPr>
      <w:r w:rsidRPr="00613BB9">
        <w:t>（更新npm/并更换为国内的npm镜像命令：npm install npm -g/</w:t>
      </w:r>
      <w:r w:rsidRPr="00613BB9">
        <w:br/>
        <w:t>npm install -g cnpm --registry=</w:t>
      </w:r>
      <w:hyperlink r:id="rId2074" w:tgtFrame="_blank" w:history="1">
        <w:r w:rsidRPr="00613BB9">
          <w:rPr>
            <w:rStyle w:val="a4"/>
            <w:color w:val="auto"/>
          </w:rPr>
          <w:t>https://registry.npm.taobao.org</w:t>
        </w:r>
      </w:hyperlink>
      <w:r w:rsidRPr="00613BB9">
        <w:t>）</w:t>
      </w:r>
    </w:p>
    <w:p w14:paraId="74BBE69C" w14:textId="77777777" w:rsidR="00A574F9" w:rsidRPr="00613BB9" w:rsidRDefault="00A574F9" w:rsidP="00170578">
      <w:pPr>
        <w:pStyle w:val="a3"/>
      </w:pPr>
      <w:r w:rsidRPr="00613BB9">
        <w:t>7、进入myblog文件夹</w:t>
      </w:r>
    </w:p>
    <w:p w14:paraId="678AF7DD" w14:textId="77777777" w:rsidR="00A574F9" w:rsidRPr="00613BB9" w:rsidRDefault="00A574F9" w:rsidP="00170578">
      <w:pPr>
        <w:pStyle w:val="HTML"/>
        <w:rPr>
          <w:rStyle w:val="HTML1"/>
        </w:rPr>
      </w:pPr>
      <w:r w:rsidRPr="00613BB9">
        <w:rPr>
          <w:rStyle w:val="HTML1"/>
        </w:rPr>
        <w:t>cd myblog</w:t>
      </w:r>
    </w:p>
    <w:p w14:paraId="5953C99A" w14:textId="77777777" w:rsidR="00A574F9" w:rsidRPr="00613BB9" w:rsidRDefault="00A574F9" w:rsidP="00170578">
      <w:pPr>
        <w:pStyle w:val="a3"/>
      </w:pPr>
      <w:r w:rsidRPr="00613BB9">
        <w:t>（8、</w:t>
      </w:r>
      <w:r w:rsidRPr="00613BB9">
        <w:rPr>
          <w:rStyle w:val="HTML1"/>
        </w:rPr>
        <w:t>npm install</w:t>
      </w:r>
      <w:r w:rsidRPr="00613BB9">
        <w:t>）</w:t>
      </w:r>
    </w:p>
    <w:p w14:paraId="7E69FD7F" w14:textId="77777777" w:rsidR="00A574F9" w:rsidRPr="00613BB9" w:rsidRDefault="00A574F9" w:rsidP="00170578">
      <w:pPr>
        <w:pStyle w:val="a3"/>
      </w:pPr>
      <w:r w:rsidRPr="00613BB9">
        <w:t>9、查看文件夹目录</w:t>
      </w:r>
    </w:p>
    <w:p w14:paraId="432EE833" w14:textId="77777777" w:rsidR="00A574F9" w:rsidRPr="00613BB9" w:rsidRDefault="00A574F9" w:rsidP="00907565">
      <w:pPr>
        <w:widowControl/>
        <w:numPr>
          <w:ilvl w:val="0"/>
          <w:numId w:val="110"/>
        </w:numPr>
        <w:spacing w:before="100" w:beforeAutospacing="1" w:after="100" w:afterAutospacing="1"/>
        <w:jc w:val="left"/>
      </w:pPr>
      <w:r w:rsidRPr="00613BB9">
        <w:t>node_modules: 依赖包</w:t>
      </w:r>
    </w:p>
    <w:p w14:paraId="798EB820" w14:textId="77777777" w:rsidR="00A574F9" w:rsidRPr="00613BB9" w:rsidRDefault="00A574F9" w:rsidP="00907565">
      <w:pPr>
        <w:widowControl/>
        <w:numPr>
          <w:ilvl w:val="0"/>
          <w:numId w:val="110"/>
        </w:numPr>
        <w:spacing w:before="100" w:beforeAutospacing="1" w:after="100" w:afterAutospacing="1"/>
        <w:jc w:val="left"/>
      </w:pPr>
      <w:r w:rsidRPr="00613BB9">
        <w:t>scaffolds：生成文章的一些模板</w:t>
      </w:r>
    </w:p>
    <w:p w14:paraId="733AAE64" w14:textId="77777777" w:rsidR="00A574F9" w:rsidRPr="00613BB9" w:rsidRDefault="00A574F9" w:rsidP="00907565">
      <w:pPr>
        <w:widowControl/>
        <w:numPr>
          <w:ilvl w:val="0"/>
          <w:numId w:val="110"/>
        </w:numPr>
        <w:spacing w:before="100" w:beforeAutospacing="1" w:after="100" w:afterAutospacing="1"/>
        <w:jc w:val="left"/>
      </w:pPr>
      <w:r w:rsidRPr="00613BB9">
        <w:lastRenderedPageBreak/>
        <w:t>source：用来存放你的文章</w:t>
      </w:r>
    </w:p>
    <w:p w14:paraId="2D411B74" w14:textId="77777777" w:rsidR="00A574F9" w:rsidRPr="00613BB9" w:rsidRDefault="00A574F9" w:rsidP="00907565">
      <w:pPr>
        <w:widowControl/>
        <w:numPr>
          <w:ilvl w:val="0"/>
          <w:numId w:val="110"/>
        </w:numPr>
        <w:spacing w:before="100" w:beforeAutospacing="1" w:after="100" w:afterAutospacing="1"/>
        <w:jc w:val="left"/>
      </w:pPr>
      <w:r w:rsidRPr="00613BB9">
        <w:t>themes：主题</w:t>
      </w:r>
    </w:p>
    <w:p w14:paraId="35C704FD" w14:textId="77777777" w:rsidR="00A574F9" w:rsidRPr="00613BB9" w:rsidRDefault="00A574F9" w:rsidP="00907565">
      <w:pPr>
        <w:widowControl/>
        <w:numPr>
          <w:ilvl w:val="0"/>
          <w:numId w:val="110"/>
        </w:numPr>
        <w:spacing w:before="100" w:beforeAutospacing="1" w:after="100" w:afterAutospacing="1"/>
        <w:jc w:val="left"/>
      </w:pPr>
      <w:r w:rsidRPr="00613BB9">
        <w:t>** _config.yml: 博客的配置文件**</w:t>
      </w:r>
    </w:p>
    <w:p w14:paraId="2F171B34" w14:textId="77777777" w:rsidR="00A574F9" w:rsidRPr="00613BB9" w:rsidRDefault="00A574F9" w:rsidP="00170578">
      <w:r w:rsidRPr="00613BB9">
        <w:rPr>
          <w:noProof/>
        </w:rPr>
        <w:drawing>
          <wp:inline distT="0" distB="0" distL="0" distR="0" wp14:anchorId="02394D83" wp14:editId="6B5F57E1">
            <wp:extent cx="1695450" cy="16668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5">
                      <a:extLst>
                        <a:ext uri="{28A0092B-C50C-407E-A947-70E740481C1C}">
                          <a14:useLocalDpi xmlns:a14="http://schemas.microsoft.com/office/drawing/2010/main" val="0"/>
                        </a:ext>
                      </a:extLst>
                    </a:blip>
                    <a:srcRect/>
                    <a:stretch>
                      <a:fillRect/>
                    </a:stretch>
                  </pic:blipFill>
                  <pic:spPr bwMode="auto">
                    <a:xfrm>
                      <a:off x="0" y="0"/>
                      <a:ext cx="1695450" cy="1666875"/>
                    </a:xfrm>
                    <a:prstGeom prst="rect">
                      <a:avLst/>
                    </a:prstGeom>
                    <a:noFill/>
                    <a:ln>
                      <a:noFill/>
                    </a:ln>
                  </pic:spPr>
                </pic:pic>
              </a:graphicData>
            </a:graphic>
          </wp:inline>
        </w:drawing>
      </w:r>
    </w:p>
    <w:p w14:paraId="247B63B2" w14:textId="77777777" w:rsidR="00A574F9" w:rsidRPr="00613BB9" w:rsidRDefault="00A574F9" w:rsidP="00170578">
      <w:r w:rsidRPr="00613BB9">
        <w:t>文件夹目录</w:t>
      </w:r>
    </w:p>
    <w:p w14:paraId="2CAC7A48" w14:textId="77777777" w:rsidR="00A574F9" w:rsidRPr="00613BB9" w:rsidRDefault="00A574F9" w:rsidP="00170578">
      <w:pPr>
        <w:pStyle w:val="a3"/>
      </w:pPr>
      <w:r w:rsidRPr="00613BB9">
        <w:t>10、打开hexo</w:t>
      </w:r>
    </w:p>
    <w:p w14:paraId="6FDBF518" w14:textId="77777777" w:rsidR="00A574F9" w:rsidRPr="00613BB9" w:rsidRDefault="00A574F9" w:rsidP="00170578">
      <w:pPr>
        <w:pStyle w:val="HTML"/>
        <w:rPr>
          <w:rStyle w:val="HTML1"/>
        </w:rPr>
      </w:pPr>
      <w:r w:rsidRPr="00613BB9">
        <w:rPr>
          <w:rStyle w:val="HTML1"/>
        </w:rPr>
        <w:t>hexo g</w:t>
      </w:r>
    </w:p>
    <w:p w14:paraId="64568ADC" w14:textId="77777777" w:rsidR="00A574F9" w:rsidRPr="00613BB9" w:rsidRDefault="00A574F9" w:rsidP="00170578">
      <w:pPr>
        <w:pStyle w:val="HTML"/>
        <w:rPr>
          <w:rStyle w:val="HTML1"/>
        </w:rPr>
      </w:pPr>
      <w:r w:rsidRPr="00613BB9">
        <w:rPr>
          <w:rStyle w:val="HTML1"/>
        </w:rPr>
        <w:t>hexo server</w:t>
      </w:r>
    </w:p>
    <w:p w14:paraId="6719FE8C" w14:textId="77777777" w:rsidR="00A574F9" w:rsidRPr="00613BB9" w:rsidRDefault="00A574F9" w:rsidP="00170578">
      <w:pPr>
        <w:pStyle w:val="a3"/>
      </w:pPr>
      <w:r w:rsidRPr="00613BB9">
        <w:t>11、创建以用于提交</w:t>
      </w:r>
    </w:p>
    <w:p w14:paraId="6B473EE3" w14:textId="77777777" w:rsidR="00A574F9" w:rsidRPr="00613BB9" w:rsidRDefault="00A574F9" w:rsidP="00170578">
      <w:pPr>
        <w:pStyle w:val="HTML"/>
        <w:rPr>
          <w:rStyle w:val="HTML1"/>
        </w:rPr>
      </w:pPr>
      <w:r w:rsidRPr="00613BB9">
        <w:rPr>
          <w:rStyle w:val="HTML1"/>
        </w:rPr>
        <w:t xml:space="preserve">git config </w:t>
      </w:r>
      <w:r w:rsidRPr="00613BB9">
        <w:rPr>
          <w:rStyle w:val="token"/>
        </w:rPr>
        <w:t>--global</w:t>
      </w:r>
      <w:r w:rsidRPr="00613BB9">
        <w:rPr>
          <w:rStyle w:val="HTML1"/>
        </w:rPr>
        <w:t xml:space="preserve"> user</w:t>
      </w:r>
      <w:r w:rsidRPr="00613BB9">
        <w:rPr>
          <w:rStyle w:val="token"/>
        </w:rPr>
        <w:t>.</w:t>
      </w:r>
      <w:r w:rsidRPr="00613BB9">
        <w:rPr>
          <w:rStyle w:val="HTML1"/>
        </w:rPr>
        <w:t xml:space="preserve">name </w:t>
      </w:r>
      <w:r w:rsidRPr="00613BB9">
        <w:rPr>
          <w:rStyle w:val="token"/>
        </w:rPr>
        <w:t>"yourname"</w:t>
      </w:r>
    </w:p>
    <w:p w14:paraId="2744783D" w14:textId="77777777" w:rsidR="00A574F9" w:rsidRPr="00613BB9" w:rsidRDefault="00A574F9" w:rsidP="00170578">
      <w:pPr>
        <w:pStyle w:val="HTML"/>
        <w:rPr>
          <w:rStyle w:val="HTML1"/>
        </w:rPr>
      </w:pPr>
      <w:r w:rsidRPr="00613BB9">
        <w:rPr>
          <w:rStyle w:val="HTML1"/>
        </w:rPr>
        <w:t xml:space="preserve">git config </w:t>
      </w:r>
      <w:r w:rsidRPr="00613BB9">
        <w:rPr>
          <w:rStyle w:val="token"/>
        </w:rPr>
        <w:t>--global</w:t>
      </w:r>
      <w:r w:rsidRPr="00613BB9">
        <w:rPr>
          <w:rStyle w:val="HTML1"/>
        </w:rPr>
        <w:t xml:space="preserve"> user</w:t>
      </w:r>
      <w:r w:rsidRPr="00613BB9">
        <w:rPr>
          <w:rStyle w:val="token"/>
        </w:rPr>
        <w:t>.</w:t>
      </w:r>
      <w:r w:rsidRPr="00613BB9">
        <w:rPr>
          <w:rStyle w:val="HTML1"/>
        </w:rPr>
        <w:t xml:space="preserve">email </w:t>
      </w:r>
      <w:r w:rsidRPr="00613BB9">
        <w:rPr>
          <w:rStyle w:val="token"/>
        </w:rPr>
        <w:t>"youremail"</w:t>
      </w:r>
    </w:p>
    <w:p w14:paraId="08C573B0" w14:textId="77777777" w:rsidR="00A574F9" w:rsidRPr="00613BB9" w:rsidRDefault="00A574F9" w:rsidP="00170578">
      <w:pPr>
        <w:pStyle w:val="a3"/>
      </w:pPr>
      <w:r w:rsidRPr="00613BB9">
        <w:t>12、连接公钥</w:t>
      </w:r>
    </w:p>
    <w:p w14:paraId="19F3CAE8" w14:textId="77777777" w:rsidR="00A574F9" w:rsidRPr="00613BB9" w:rsidRDefault="00A574F9" w:rsidP="00170578">
      <w:pPr>
        <w:pStyle w:val="HTML"/>
        <w:rPr>
          <w:rStyle w:val="HTML1"/>
        </w:rPr>
      </w:pPr>
      <w:r w:rsidRPr="00613BB9">
        <w:rPr>
          <w:rStyle w:val="HTML1"/>
        </w:rPr>
        <w:t>ssh-keygen -t rsa -C "email"</w:t>
      </w:r>
    </w:p>
    <w:p w14:paraId="38BBE0F3" w14:textId="77777777" w:rsidR="00A574F9" w:rsidRPr="00613BB9" w:rsidRDefault="00A574F9" w:rsidP="00170578">
      <w:pPr>
        <w:pStyle w:val="a3"/>
      </w:pPr>
      <w:r w:rsidRPr="00613BB9">
        <w:t>13、查看是否成功</w:t>
      </w:r>
    </w:p>
    <w:p w14:paraId="1AB1ACBC" w14:textId="77777777" w:rsidR="00A574F9" w:rsidRPr="00613BB9" w:rsidRDefault="00A574F9" w:rsidP="00170578">
      <w:pPr>
        <w:pStyle w:val="HTML"/>
        <w:rPr>
          <w:rStyle w:val="HTML1"/>
        </w:rPr>
      </w:pPr>
      <w:r w:rsidRPr="00613BB9">
        <w:rPr>
          <w:rStyle w:val="HTML1"/>
        </w:rPr>
        <w:t>ssh -T git@github.com</w:t>
      </w:r>
    </w:p>
    <w:p w14:paraId="2D3C75B3" w14:textId="77777777" w:rsidR="00A574F9" w:rsidRPr="00613BB9" w:rsidRDefault="00A574F9" w:rsidP="00170578">
      <w:pPr>
        <w:pStyle w:val="a3"/>
      </w:pPr>
      <w:r w:rsidRPr="00613BB9">
        <w:t>（You've successfully authenticated, but GitHub does not provide shell access.）</w:t>
      </w:r>
    </w:p>
    <w:p w14:paraId="037C1FDC" w14:textId="77777777" w:rsidR="00A574F9" w:rsidRPr="00613BB9" w:rsidRDefault="00A574F9" w:rsidP="00170578">
      <w:pPr>
        <w:pStyle w:val="a3"/>
      </w:pPr>
      <w:r w:rsidRPr="00613BB9">
        <w:t>14、将hexo和GitHub关联起来，修改配置文件_config.yml</w:t>
      </w:r>
    </w:p>
    <w:p w14:paraId="4BDEE781" w14:textId="77777777" w:rsidR="00A574F9" w:rsidRPr="00613BB9" w:rsidRDefault="00A574F9" w:rsidP="00170578">
      <w:pPr>
        <w:pStyle w:val="HTML"/>
        <w:rPr>
          <w:rStyle w:val="HTML1"/>
        </w:rPr>
      </w:pPr>
      <w:r w:rsidRPr="00613BB9">
        <w:rPr>
          <w:rStyle w:val="HTML1"/>
        </w:rPr>
        <w:t>deploy</w:t>
      </w:r>
      <w:r w:rsidRPr="00613BB9">
        <w:rPr>
          <w:rStyle w:val="token"/>
        </w:rPr>
        <w:t>:</w:t>
      </w:r>
    </w:p>
    <w:p w14:paraId="41641CA0" w14:textId="77777777" w:rsidR="00A574F9" w:rsidRPr="00613BB9" w:rsidRDefault="00A574F9" w:rsidP="00170578">
      <w:pPr>
        <w:pStyle w:val="HTML"/>
        <w:rPr>
          <w:rStyle w:val="HTML1"/>
        </w:rPr>
      </w:pPr>
      <w:r w:rsidRPr="00613BB9">
        <w:rPr>
          <w:rStyle w:val="HTML1"/>
        </w:rPr>
        <w:t xml:space="preserve">  </w:t>
      </w:r>
      <w:r w:rsidRPr="00613BB9">
        <w:rPr>
          <w:rStyle w:val="token"/>
        </w:rPr>
        <w:t>type:</w:t>
      </w:r>
      <w:r w:rsidRPr="00613BB9">
        <w:rPr>
          <w:rStyle w:val="HTML1"/>
        </w:rPr>
        <w:t xml:space="preserve"> （中间有个空格，以下相同）git</w:t>
      </w:r>
    </w:p>
    <w:p w14:paraId="38AAFB05" w14:textId="77777777" w:rsidR="00A574F9" w:rsidRPr="00613BB9" w:rsidRDefault="00A574F9" w:rsidP="00170578">
      <w:pPr>
        <w:pStyle w:val="HTML"/>
        <w:rPr>
          <w:rStyle w:val="HTML1"/>
        </w:rPr>
      </w:pPr>
      <w:r w:rsidRPr="00613BB9">
        <w:rPr>
          <w:rStyle w:val="HTML1"/>
        </w:rPr>
        <w:t xml:space="preserve">  repo</w:t>
      </w:r>
      <w:r w:rsidRPr="00613BB9">
        <w:rPr>
          <w:rStyle w:val="token"/>
        </w:rPr>
        <w:t>:</w:t>
      </w:r>
      <w:r w:rsidRPr="00613BB9">
        <w:rPr>
          <w:rStyle w:val="HTML1"/>
        </w:rPr>
        <w:t xml:space="preserve"> https</w:t>
      </w:r>
      <w:r w:rsidRPr="00613BB9">
        <w:rPr>
          <w:rStyle w:val="token"/>
        </w:rPr>
        <w:t>://</w:t>
      </w:r>
      <w:r w:rsidRPr="00613BB9">
        <w:rPr>
          <w:rStyle w:val="HTML1"/>
        </w:rPr>
        <w:t>github</w:t>
      </w:r>
      <w:r w:rsidRPr="00613BB9">
        <w:rPr>
          <w:rStyle w:val="token"/>
        </w:rPr>
        <w:t>.</w:t>
      </w:r>
      <w:r w:rsidRPr="00613BB9">
        <w:rPr>
          <w:rStyle w:val="HTML1"/>
        </w:rPr>
        <w:t>com</w:t>
      </w:r>
      <w:r w:rsidRPr="00613BB9">
        <w:rPr>
          <w:rStyle w:val="token"/>
        </w:rPr>
        <w:t>/</w:t>
      </w:r>
      <w:r w:rsidRPr="00613BB9">
        <w:rPr>
          <w:rStyle w:val="HTML1"/>
        </w:rPr>
        <w:t>YourgithubName</w:t>
      </w:r>
      <w:r w:rsidRPr="00613BB9">
        <w:rPr>
          <w:rStyle w:val="token"/>
        </w:rPr>
        <w:t>/</w:t>
      </w:r>
      <w:r w:rsidRPr="00613BB9">
        <w:rPr>
          <w:rStyle w:val="HTML1"/>
        </w:rPr>
        <w:t>YourgithubName</w:t>
      </w:r>
      <w:r w:rsidRPr="00613BB9">
        <w:rPr>
          <w:rStyle w:val="token"/>
        </w:rPr>
        <w:t>.</w:t>
      </w:r>
      <w:r w:rsidRPr="00613BB9">
        <w:rPr>
          <w:rStyle w:val="HTML1"/>
        </w:rPr>
        <w:t>github</w:t>
      </w:r>
      <w:r w:rsidRPr="00613BB9">
        <w:rPr>
          <w:rStyle w:val="token"/>
        </w:rPr>
        <w:t>.</w:t>
      </w:r>
      <w:r w:rsidRPr="00613BB9">
        <w:rPr>
          <w:rStyle w:val="HTML1"/>
        </w:rPr>
        <w:t>io</w:t>
      </w:r>
      <w:r w:rsidRPr="00613BB9">
        <w:rPr>
          <w:rStyle w:val="token"/>
        </w:rPr>
        <w:t>.</w:t>
      </w:r>
      <w:r w:rsidRPr="00613BB9">
        <w:rPr>
          <w:rStyle w:val="HTML1"/>
        </w:rPr>
        <w:t>git</w:t>
      </w:r>
    </w:p>
    <w:p w14:paraId="126CC0F1" w14:textId="77777777" w:rsidR="00A574F9" w:rsidRPr="00613BB9" w:rsidRDefault="00A574F9" w:rsidP="00170578">
      <w:pPr>
        <w:pStyle w:val="HTML"/>
        <w:rPr>
          <w:rStyle w:val="HTML1"/>
        </w:rPr>
      </w:pPr>
      <w:r w:rsidRPr="00613BB9">
        <w:rPr>
          <w:rStyle w:val="HTML1"/>
        </w:rPr>
        <w:t xml:space="preserve">  branch</w:t>
      </w:r>
      <w:r w:rsidRPr="00613BB9">
        <w:rPr>
          <w:rStyle w:val="token"/>
        </w:rPr>
        <w:t>:</w:t>
      </w:r>
      <w:r w:rsidRPr="00613BB9">
        <w:rPr>
          <w:rStyle w:val="HTML1"/>
        </w:rPr>
        <w:t xml:space="preserve"> master</w:t>
      </w:r>
    </w:p>
    <w:p w14:paraId="71329405" w14:textId="77777777" w:rsidR="00A574F9" w:rsidRPr="00613BB9" w:rsidRDefault="00A574F9" w:rsidP="00170578">
      <w:pPr>
        <w:pStyle w:val="a3"/>
      </w:pPr>
      <w:r w:rsidRPr="00613BB9">
        <w:t>15、安装deploy-git部署命令</w:t>
      </w:r>
    </w:p>
    <w:p w14:paraId="3C65860B" w14:textId="77777777" w:rsidR="00A574F9" w:rsidRPr="00613BB9" w:rsidRDefault="00A574F9" w:rsidP="00170578">
      <w:pPr>
        <w:pStyle w:val="HTML"/>
        <w:rPr>
          <w:rStyle w:val="HTML1"/>
        </w:rPr>
      </w:pPr>
      <w:r w:rsidRPr="00613BB9">
        <w:rPr>
          <w:rStyle w:val="HTML1"/>
        </w:rPr>
        <w:lastRenderedPageBreak/>
        <w:t>npm install hexo-deployer-git --save</w:t>
      </w:r>
    </w:p>
    <w:p w14:paraId="1DD42226" w14:textId="77777777" w:rsidR="00A574F9" w:rsidRPr="00613BB9" w:rsidRDefault="00A574F9" w:rsidP="00170578">
      <w:pPr>
        <w:pStyle w:val="a3"/>
      </w:pPr>
      <w:r w:rsidRPr="00613BB9">
        <w:t>16、清除之前生成的东西</w:t>
      </w:r>
    </w:p>
    <w:p w14:paraId="6E2ED096" w14:textId="77777777" w:rsidR="00A574F9" w:rsidRPr="00613BB9" w:rsidRDefault="00A574F9" w:rsidP="00170578">
      <w:pPr>
        <w:pStyle w:val="HTML"/>
        <w:rPr>
          <w:rStyle w:val="HTML1"/>
        </w:rPr>
      </w:pPr>
      <w:r w:rsidRPr="00613BB9">
        <w:rPr>
          <w:rStyle w:val="HTML1"/>
        </w:rPr>
        <w:t>hexo clean</w:t>
      </w:r>
    </w:p>
    <w:p w14:paraId="150500F5" w14:textId="77777777" w:rsidR="00A574F9" w:rsidRPr="00613BB9" w:rsidRDefault="00A574F9" w:rsidP="00170578">
      <w:pPr>
        <w:pStyle w:val="a3"/>
      </w:pPr>
      <w:r w:rsidRPr="00613BB9">
        <w:t>17、生成静态文章</w:t>
      </w:r>
    </w:p>
    <w:p w14:paraId="7C027138" w14:textId="77777777" w:rsidR="00A574F9" w:rsidRPr="00613BB9" w:rsidRDefault="00A574F9" w:rsidP="00170578">
      <w:pPr>
        <w:pStyle w:val="HTML"/>
        <w:rPr>
          <w:rStyle w:val="HTML1"/>
        </w:rPr>
      </w:pPr>
      <w:r w:rsidRPr="00613BB9">
        <w:rPr>
          <w:rStyle w:val="HTML1"/>
        </w:rPr>
        <w:t>hexo generate/hexo g</w:t>
      </w:r>
    </w:p>
    <w:p w14:paraId="04BE76B8" w14:textId="77777777" w:rsidR="00A574F9" w:rsidRPr="00613BB9" w:rsidRDefault="00A574F9" w:rsidP="00170578">
      <w:pPr>
        <w:pStyle w:val="a3"/>
      </w:pPr>
      <w:r w:rsidRPr="00613BB9">
        <w:t>18、部署文章</w:t>
      </w:r>
    </w:p>
    <w:p w14:paraId="19DD309C" w14:textId="77777777" w:rsidR="00A574F9" w:rsidRPr="00613BB9" w:rsidRDefault="00A574F9" w:rsidP="00170578">
      <w:pPr>
        <w:pStyle w:val="HTML"/>
        <w:rPr>
          <w:rStyle w:val="HTML1"/>
        </w:rPr>
      </w:pPr>
      <w:r w:rsidRPr="00613BB9">
        <w:rPr>
          <w:rStyle w:val="HTML1"/>
        </w:rPr>
        <w:t>hexo deploy/hexo d</w:t>
      </w:r>
    </w:p>
    <w:p w14:paraId="559E9A40" w14:textId="77777777" w:rsidR="00A574F9" w:rsidRPr="00613BB9" w:rsidRDefault="00A574F9" w:rsidP="00170578">
      <w:pPr>
        <w:pStyle w:val="a3"/>
      </w:pPr>
      <w:r w:rsidRPr="00613BB9">
        <w:t>19、github中要新建一个仓库用户名+github.io，访问用户名.github.io即可</w:t>
      </w:r>
    </w:p>
    <w:p w14:paraId="40907153" w14:textId="77777777" w:rsidR="00A574F9" w:rsidRPr="00613BB9" w:rsidRDefault="00A574F9" w:rsidP="00170578">
      <w:pPr>
        <w:pStyle w:val="5"/>
      </w:pPr>
      <w:bookmarkStart w:id="453" w:name="_Toc46395048"/>
      <w:r w:rsidRPr="00613BB9">
        <w:t>设置hexo主题</w:t>
      </w:r>
      <w:bookmarkEnd w:id="453"/>
    </w:p>
    <w:p w14:paraId="00586276" w14:textId="77777777" w:rsidR="00A574F9" w:rsidRPr="00613BB9" w:rsidRDefault="00A574F9" w:rsidP="00170578">
      <w:pPr>
        <w:pStyle w:val="a3"/>
      </w:pPr>
      <w:r w:rsidRPr="00613BB9">
        <w:t>1、</w:t>
      </w:r>
      <w:hyperlink r:id="rId2076" w:tgtFrame="_blank" w:history="1">
        <w:r w:rsidRPr="00613BB9">
          <w:rPr>
            <w:rStyle w:val="a4"/>
            <w:color w:val="auto"/>
          </w:rPr>
          <w:t>选择hexo主题</w:t>
        </w:r>
      </w:hyperlink>
      <w:r w:rsidRPr="00613BB9">
        <w:t>，到github上下载主题放到themes文件夹下</w:t>
      </w:r>
      <w:r w:rsidRPr="00613BB9">
        <w:br/>
        <w:t>2、修改_config.yml里的theme为该文件夹名称</w:t>
      </w:r>
    </w:p>
    <w:p w14:paraId="59C5EC28" w14:textId="77777777" w:rsidR="00A574F9" w:rsidRPr="00613BB9" w:rsidRDefault="00A574F9" w:rsidP="00170578">
      <w:pPr>
        <w:pStyle w:val="5"/>
      </w:pPr>
      <w:bookmarkStart w:id="454" w:name="_Toc46395049"/>
      <w:r w:rsidRPr="00613BB9">
        <w:t>新增菜单栏选项</w:t>
      </w:r>
      <w:bookmarkEnd w:id="454"/>
    </w:p>
    <w:p w14:paraId="1901A994" w14:textId="77777777" w:rsidR="00A574F9" w:rsidRPr="00613BB9" w:rsidRDefault="00A574F9" w:rsidP="00170578">
      <w:pPr>
        <w:pStyle w:val="a3"/>
      </w:pPr>
      <w:r w:rsidRPr="00613BB9">
        <w:t>1、添加新页面：hexo new page "xx"</w:t>
      </w:r>
      <w:r w:rsidRPr="00613BB9">
        <w:br/>
        <w:t>2、在主题配置文件的menu中加上该页面</w:t>
      </w:r>
      <w:r w:rsidRPr="00613BB9">
        <w:br/>
        <w:t>3、在zh-CN.yml文件中加上中文意思</w:t>
      </w:r>
    </w:p>
    <w:p w14:paraId="6FD35BF8" w14:textId="77777777" w:rsidR="00A574F9" w:rsidRPr="00613BB9" w:rsidRDefault="00A574F9" w:rsidP="00170578">
      <w:pPr>
        <w:pStyle w:val="5"/>
      </w:pPr>
      <w:bookmarkStart w:id="455" w:name="_Toc46395050"/>
      <w:r w:rsidRPr="00613BB9">
        <w:t>新增草稿</w:t>
      </w:r>
      <w:bookmarkEnd w:id="455"/>
    </w:p>
    <w:p w14:paraId="1A7C24B2" w14:textId="77777777" w:rsidR="00A574F9" w:rsidRPr="00613BB9" w:rsidRDefault="00A574F9" w:rsidP="00170578">
      <w:pPr>
        <w:pStyle w:val="a3"/>
      </w:pPr>
      <w:r w:rsidRPr="00613BB9">
        <w:t>1、添加草稿：hexo new draft "xx"</w:t>
      </w:r>
      <w:r w:rsidRPr="00613BB9">
        <w:br/>
        <w:t>2、预览草稿：hexo server --draft</w:t>
      </w:r>
      <w:r w:rsidRPr="00613BB9">
        <w:br/>
        <w:t>3、发布草稿：hexo publish draft "xx"</w:t>
      </w:r>
    </w:p>
    <w:p w14:paraId="27986DD9" w14:textId="77777777" w:rsidR="00A574F9" w:rsidRPr="00613BB9" w:rsidRDefault="00A574F9" w:rsidP="00170578">
      <w:pPr>
        <w:pStyle w:val="5"/>
      </w:pPr>
      <w:bookmarkStart w:id="456" w:name="_Toc46395051"/>
      <w:r w:rsidRPr="00613BB9">
        <w:t>图片处理</w:t>
      </w:r>
      <w:bookmarkEnd w:id="456"/>
    </w:p>
    <w:p w14:paraId="1DBAE59E" w14:textId="77777777" w:rsidR="00A574F9" w:rsidRPr="00613BB9" w:rsidRDefault="00A574F9" w:rsidP="00170578">
      <w:pPr>
        <w:pStyle w:val="a3"/>
      </w:pPr>
      <w:r w:rsidRPr="00613BB9">
        <w:t>1、配置文件中的post_asset_folder改成true</w:t>
      </w:r>
      <w:r w:rsidRPr="00613BB9">
        <w:br/>
        <w:t>2、npm install hexo-asset-image --save</w:t>
      </w:r>
      <w:r w:rsidRPr="00613BB9">
        <w:br/>
        <w:t>3、放到该文件夹下，按照md格式输入(文件名称/图片名.jpg)</w:t>
      </w:r>
    </w:p>
    <w:p w14:paraId="26079253" w14:textId="77777777" w:rsidR="00A574F9" w:rsidRPr="00613BB9" w:rsidRDefault="00A574F9" w:rsidP="00170578">
      <w:pPr>
        <w:pStyle w:val="6"/>
      </w:pPr>
      <w:bookmarkStart w:id="457" w:name="_Toc46395052"/>
      <w:r w:rsidRPr="00613BB9">
        <w:lastRenderedPageBreak/>
        <w:t>搜索</w:t>
      </w:r>
      <w:bookmarkEnd w:id="457"/>
    </w:p>
    <w:p w14:paraId="0B854F46" w14:textId="77777777" w:rsidR="00A574F9" w:rsidRPr="00613BB9" w:rsidRDefault="00A574F9" w:rsidP="00170578">
      <w:pPr>
        <w:pStyle w:val="a3"/>
      </w:pPr>
      <w:r w:rsidRPr="00613BB9">
        <w:t>1、npm install hexo-generator-searchdb --save</w:t>
      </w:r>
      <w:r w:rsidRPr="00613BB9">
        <w:br/>
        <w:t>2、站点配置文件的扩展下添加</w:t>
      </w:r>
    </w:p>
    <w:p w14:paraId="143EF119" w14:textId="77777777" w:rsidR="00A574F9" w:rsidRPr="00613BB9" w:rsidRDefault="00A574F9" w:rsidP="00170578">
      <w:pPr>
        <w:pStyle w:val="HTML"/>
        <w:rPr>
          <w:rStyle w:val="HTML1"/>
        </w:rPr>
      </w:pPr>
      <w:r w:rsidRPr="00613BB9">
        <w:rPr>
          <w:rStyle w:val="HTML1"/>
        </w:rPr>
        <w:t>search:</w:t>
      </w:r>
    </w:p>
    <w:p w14:paraId="4DB3F631" w14:textId="77777777" w:rsidR="00A574F9" w:rsidRPr="00613BB9" w:rsidRDefault="00A574F9" w:rsidP="00170578">
      <w:pPr>
        <w:pStyle w:val="HTML"/>
        <w:rPr>
          <w:rStyle w:val="HTML1"/>
        </w:rPr>
      </w:pPr>
      <w:r w:rsidRPr="00613BB9">
        <w:rPr>
          <w:rStyle w:val="HTML1"/>
        </w:rPr>
        <w:t xml:space="preserve">  path: search.xml</w:t>
      </w:r>
    </w:p>
    <w:p w14:paraId="0BF892CA" w14:textId="77777777" w:rsidR="00A574F9" w:rsidRPr="00613BB9" w:rsidRDefault="00A574F9" w:rsidP="00170578">
      <w:pPr>
        <w:pStyle w:val="HTML"/>
        <w:rPr>
          <w:rStyle w:val="HTML1"/>
        </w:rPr>
      </w:pPr>
      <w:r w:rsidRPr="00613BB9">
        <w:rPr>
          <w:rStyle w:val="HTML1"/>
        </w:rPr>
        <w:t xml:space="preserve">  field: post</w:t>
      </w:r>
    </w:p>
    <w:p w14:paraId="5A2412D1" w14:textId="77777777" w:rsidR="00A574F9" w:rsidRPr="00613BB9" w:rsidRDefault="00A574F9" w:rsidP="00170578">
      <w:pPr>
        <w:pStyle w:val="HTML"/>
        <w:rPr>
          <w:rStyle w:val="HTML1"/>
        </w:rPr>
      </w:pPr>
      <w:r w:rsidRPr="00613BB9">
        <w:rPr>
          <w:rStyle w:val="HTML1"/>
        </w:rPr>
        <w:t xml:space="preserve">  format: html</w:t>
      </w:r>
    </w:p>
    <w:p w14:paraId="34F2C80C" w14:textId="77777777" w:rsidR="00A574F9" w:rsidRPr="00613BB9" w:rsidRDefault="00A574F9" w:rsidP="00170578">
      <w:pPr>
        <w:pStyle w:val="HTML"/>
        <w:rPr>
          <w:rStyle w:val="HTML1"/>
        </w:rPr>
      </w:pPr>
      <w:r w:rsidRPr="00613BB9">
        <w:rPr>
          <w:rStyle w:val="HTML1"/>
        </w:rPr>
        <w:t xml:space="preserve">  limit: 10000</w:t>
      </w:r>
    </w:p>
    <w:p w14:paraId="60F15251" w14:textId="77777777" w:rsidR="00A574F9" w:rsidRPr="00613BB9" w:rsidRDefault="00A574F9" w:rsidP="00170578">
      <w:pPr>
        <w:pStyle w:val="a3"/>
      </w:pPr>
      <w:r w:rsidRPr="00613BB9">
        <w:t>3、主题配置文件下，local_search改成true即可</w:t>
      </w:r>
    </w:p>
    <w:p w14:paraId="24EFE517" w14:textId="77777777" w:rsidR="00A574F9" w:rsidRPr="00613BB9" w:rsidRDefault="00A574F9" w:rsidP="00170578">
      <w:pPr>
        <w:pStyle w:val="HTML"/>
        <w:rPr>
          <w:rStyle w:val="HTML1"/>
        </w:rPr>
      </w:pPr>
      <w:r w:rsidRPr="00613BB9">
        <w:rPr>
          <w:rStyle w:val="HTML1"/>
        </w:rPr>
        <w:t>local_search:</w:t>
      </w:r>
    </w:p>
    <w:p w14:paraId="223459E8" w14:textId="77777777" w:rsidR="00A574F9" w:rsidRPr="00613BB9" w:rsidRDefault="00A574F9" w:rsidP="00170578">
      <w:pPr>
        <w:pStyle w:val="HTML"/>
        <w:rPr>
          <w:rStyle w:val="HTML1"/>
        </w:rPr>
      </w:pPr>
      <w:r w:rsidRPr="00613BB9">
        <w:rPr>
          <w:rStyle w:val="HTML1"/>
        </w:rPr>
        <w:t xml:space="preserve">  enable: true</w:t>
      </w:r>
    </w:p>
    <w:p w14:paraId="4D69D5BF" w14:textId="77777777" w:rsidR="00A574F9" w:rsidRPr="00613BB9" w:rsidRDefault="00A574F9" w:rsidP="00170578">
      <w:pPr>
        <w:pStyle w:val="6"/>
      </w:pPr>
      <w:bookmarkStart w:id="458" w:name="_Toc46395053"/>
      <w:r w:rsidRPr="00613BB9">
        <w:t>字数</w:t>
      </w:r>
      <w:bookmarkEnd w:id="458"/>
    </w:p>
    <w:p w14:paraId="7039F0A0" w14:textId="77777777" w:rsidR="00A574F9" w:rsidRPr="00613BB9" w:rsidRDefault="00A574F9" w:rsidP="00170578">
      <w:pPr>
        <w:pStyle w:val="a3"/>
      </w:pPr>
      <w:r w:rsidRPr="00613BB9">
        <w:t>1、npm install hexo-symbols-count-time --save</w:t>
      </w:r>
      <w:r w:rsidRPr="00613BB9">
        <w:br/>
        <w:t>2、站点配置</w:t>
      </w:r>
    </w:p>
    <w:p w14:paraId="79D12E12" w14:textId="77777777" w:rsidR="00A574F9" w:rsidRPr="00613BB9" w:rsidRDefault="00A574F9" w:rsidP="00170578">
      <w:pPr>
        <w:pStyle w:val="HTML"/>
        <w:rPr>
          <w:rStyle w:val="HTML1"/>
        </w:rPr>
      </w:pPr>
      <w:r w:rsidRPr="00613BB9">
        <w:rPr>
          <w:rStyle w:val="HTML1"/>
        </w:rPr>
        <w:t>symbols_count_time:</w:t>
      </w:r>
    </w:p>
    <w:p w14:paraId="68E163CB" w14:textId="77777777" w:rsidR="00A574F9" w:rsidRPr="00613BB9" w:rsidRDefault="00A574F9" w:rsidP="00170578">
      <w:pPr>
        <w:pStyle w:val="HTML"/>
        <w:rPr>
          <w:rStyle w:val="HTML1"/>
        </w:rPr>
      </w:pPr>
      <w:r w:rsidRPr="00613BB9">
        <w:rPr>
          <w:rStyle w:val="HTML1"/>
        </w:rPr>
        <w:t xml:space="preserve">  symbols: true</w:t>
      </w:r>
    </w:p>
    <w:p w14:paraId="29BE5B4F" w14:textId="77777777" w:rsidR="00A574F9" w:rsidRPr="00613BB9" w:rsidRDefault="00A574F9" w:rsidP="00170578">
      <w:pPr>
        <w:pStyle w:val="HTML"/>
        <w:rPr>
          <w:rStyle w:val="HTML1"/>
        </w:rPr>
      </w:pPr>
      <w:r w:rsidRPr="00613BB9">
        <w:rPr>
          <w:rStyle w:val="HTML1"/>
        </w:rPr>
        <w:t xml:space="preserve">  time: true</w:t>
      </w:r>
    </w:p>
    <w:p w14:paraId="06C1A325" w14:textId="77777777" w:rsidR="00A574F9" w:rsidRPr="00613BB9" w:rsidRDefault="00A574F9" w:rsidP="00170578">
      <w:pPr>
        <w:pStyle w:val="HTML"/>
        <w:rPr>
          <w:rStyle w:val="HTML1"/>
        </w:rPr>
      </w:pPr>
      <w:r w:rsidRPr="00613BB9">
        <w:rPr>
          <w:rStyle w:val="HTML1"/>
        </w:rPr>
        <w:t xml:space="preserve">  total_symbols: true</w:t>
      </w:r>
    </w:p>
    <w:p w14:paraId="4D9C73D2" w14:textId="77777777" w:rsidR="00A574F9" w:rsidRPr="00613BB9" w:rsidRDefault="00A574F9" w:rsidP="00170578">
      <w:pPr>
        <w:pStyle w:val="HTML"/>
        <w:rPr>
          <w:rStyle w:val="HTML1"/>
        </w:rPr>
      </w:pPr>
      <w:r w:rsidRPr="00613BB9">
        <w:rPr>
          <w:rStyle w:val="HTML1"/>
        </w:rPr>
        <w:t xml:space="preserve">  total_time: true</w:t>
      </w:r>
    </w:p>
    <w:p w14:paraId="06140DAB" w14:textId="77777777" w:rsidR="00A574F9" w:rsidRPr="00613BB9" w:rsidRDefault="00A574F9" w:rsidP="00170578">
      <w:pPr>
        <w:pStyle w:val="6"/>
      </w:pPr>
      <w:bookmarkStart w:id="459" w:name="_Toc46395054"/>
      <w:r w:rsidRPr="00613BB9">
        <w:t>宠物</w:t>
      </w:r>
      <w:bookmarkEnd w:id="459"/>
    </w:p>
    <w:p w14:paraId="4A5D0C72" w14:textId="77777777" w:rsidR="00A574F9" w:rsidRPr="00613BB9" w:rsidRDefault="00A574F9" w:rsidP="00170578">
      <w:pPr>
        <w:pStyle w:val="a3"/>
      </w:pPr>
      <w:r w:rsidRPr="00613BB9">
        <w:t>1、npm install --save hexo-helper-live2d</w:t>
      </w:r>
      <w:r w:rsidRPr="00613BB9">
        <w:br/>
        <w:t>2、</w:t>
      </w:r>
      <w:hyperlink r:id="rId2077" w:tgtFrame="_blank" w:history="1">
        <w:r w:rsidRPr="00613BB9">
          <w:rPr>
            <w:rStyle w:val="a4"/>
            <w:color w:val="auto"/>
          </w:rPr>
          <w:t>live2d插件</w:t>
        </w:r>
      </w:hyperlink>
      <w:r w:rsidRPr="00613BB9">
        <w:br/>
        <w:t>3、安装合适的宠物npm install live2d-widget-model-wanko</w:t>
      </w:r>
      <w:r w:rsidRPr="00613BB9">
        <w:br/>
        <w:t>4、在配置文件中添加即可</w:t>
      </w:r>
    </w:p>
    <w:p w14:paraId="6EB35B83" w14:textId="77777777" w:rsidR="00A574F9" w:rsidRPr="00613BB9" w:rsidRDefault="00A574F9" w:rsidP="00170578">
      <w:pPr>
        <w:pStyle w:val="HTML"/>
        <w:rPr>
          <w:rStyle w:val="HTML1"/>
        </w:rPr>
      </w:pPr>
      <w:r w:rsidRPr="00613BB9">
        <w:rPr>
          <w:rStyle w:val="HTML1"/>
        </w:rPr>
        <w:t>live2d:</w:t>
      </w:r>
    </w:p>
    <w:p w14:paraId="71CA9238" w14:textId="77777777" w:rsidR="00A574F9" w:rsidRPr="00613BB9" w:rsidRDefault="00A574F9" w:rsidP="00170578">
      <w:pPr>
        <w:pStyle w:val="HTML"/>
        <w:rPr>
          <w:rStyle w:val="HTML1"/>
        </w:rPr>
      </w:pPr>
      <w:r w:rsidRPr="00613BB9">
        <w:rPr>
          <w:rStyle w:val="HTML1"/>
        </w:rPr>
        <w:t xml:space="preserve">  enable: true</w:t>
      </w:r>
    </w:p>
    <w:p w14:paraId="03586243" w14:textId="77777777" w:rsidR="00A574F9" w:rsidRPr="00613BB9" w:rsidRDefault="00A574F9" w:rsidP="00170578">
      <w:pPr>
        <w:pStyle w:val="HTML"/>
        <w:rPr>
          <w:rStyle w:val="HTML1"/>
        </w:rPr>
      </w:pPr>
      <w:r w:rsidRPr="00613BB9">
        <w:rPr>
          <w:rStyle w:val="HTML1"/>
        </w:rPr>
        <w:t xml:space="preserve">  scriptFrom: local</w:t>
      </w:r>
    </w:p>
    <w:p w14:paraId="70BE57D0" w14:textId="77777777" w:rsidR="00A574F9" w:rsidRPr="00613BB9" w:rsidRDefault="00A574F9" w:rsidP="00170578">
      <w:pPr>
        <w:pStyle w:val="HTML"/>
        <w:rPr>
          <w:rStyle w:val="HTML1"/>
        </w:rPr>
      </w:pPr>
      <w:r w:rsidRPr="00613BB9">
        <w:rPr>
          <w:rStyle w:val="HTML1"/>
        </w:rPr>
        <w:t xml:space="preserve">  pluginRootPath: live2dw/</w:t>
      </w:r>
    </w:p>
    <w:p w14:paraId="513BBE99" w14:textId="77777777" w:rsidR="00A574F9" w:rsidRPr="00613BB9" w:rsidRDefault="00A574F9" w:rsidP="00170578">
      <w:pPr>
        <w:pStyle w:val="HTML"/>
        <w:rPr>
          <w:rStyle w:val="HTML1"/>
        </w:rPr>
      </w:pPr>
      <w:r w:rsidRPr="00613BB9">
        <w:rPr>
          <w:rStyle w:val="HTML1"/>
        </w:rPr>
        <w:t xml:space="preserve">  pluginJsPath: lib/</w:t>
      </w:r>
    </w:p>
    <w:p w14:paraId="7C0BCD1E" w14:textId="77777777" w:rsidR="00A574F9" w:rsidRPr="00613BB9" w:rsidRDefault="00A574F9" w:rsidP="00170578">
      <w:pPr>
        <w:pStyle w:val="HTML"/>
        <w:rPr>
          <w:rStyle w:val="HTML1"/>
        </w:rPr>
      </w:pPr>
      <w:r w:rsidRPr="00613BB9">
        <w:rPr>
          <w:rStyle w:val="HTML1"/>
        </w:rPr>
        <w:t xml:space="preserve">  pluginModelPath: assets/</w:t>
      </w:r>
    </w:p>
    <w:p w14:paraId="6BC8FA6C" w14:textId="77777777" w:rsidR="00A574F9" w:rsidRPr="00613BB9" w:rsidRDefault="00A574F9" w:rsidP="00170578">
      <w:pPr>
        <w:pStyle w:val="HTML"/>
        <w:rPr>
          <w:rStyle w:val="HTML1"/>
        </w:rPr>
      </w:pPr>
      <w:r w:rsidRPr="00613BB9">
        <w:rPr>
          <w:rStyle w:val="HTML1"/>
        </w:rPr>
        <w:t xml:space="preserve">  model:</w:t>
      </w:r>
    </w:p>
    <w:p w14:paraId="183BEB43" w14:textId="77777777" w:rsidR="00A574F9" w:rsidRPr="00613BB9" w:rsidRDefault="00A574F9" w:rsidP="00170578">
      <w:pPr>
        <w:pStyle w:val="HTML"/>
        <w:rPr>
          <w:rStyle w:val="HTML1"/>
        </w:rPr>
      </w:pPr>
      <w:r w:rsidRPr="00613BB9">
        <w:rPr>
          <w:rStyle w:val="HTML1"/>
        </w:rPr>
        <w:t>#    use: live2d-widget-model-tororo</w:t>
      </w:r>
    </w:p>
    <w:p w14:paraId="4DBD1DB7" w14:textId="77777777" w:rsidR="00A574F9" w:rsidRPr="00613BB9" w:rsidRDefault="00A574F9" w:rsidP="00170578">
      <w:pPr>
        <w:pStyle w:val="HTML"/>
        <w:rPr>
          <w:rStyle w:val="HTML1"/>
        </w:rPr>
      </w:pPr>
      <w:r w:rsidRPr="00613BB9">
        <w:rPr>
          <w:rStyle w:val="HTML1"/>
        </w:rPr>
        <w:t>#    use: live2d-widget-model-hijiki</w:t>
      </w:r>
    </w:p>
    <w:p w14:paraId="6B29CE0B" w14:textId="77777777" w:rsidR="00A574F9" w:rsidRPr="00613BB9" w:rsidRDefault="00A574F9" w:rsidP="00170578">
      <w:pPr>
        <w:pStyle w:val="HTML"/>
        <w:rPr>
          <w:rStyle w:val="HTML1"/>
        </w:rPr>
      </w:pPr>
      <w:r w:rsidRPr="00613BB9">
        <w:rPr>
          <w:rStyle w:val="HTML1"/>
        </w:rPr>
        <w:lastRenderedPageBreak/>
        <w:t xml:space="preserve">    use: live2d-widget-model-wanko</w:t>
      </w:r>
    </w:p>
    <w:p w14:paraId="3DD270A9" w14:textId="77777777" w:rsidR="00A574F9" w:rsidRPr="00613BB9" w:rsidRDefault="00A574F9" w:rsidP="00170578">
      <w:pPr>
        <w:pStyle w:val="HTML"/>
        <w:rPr>
          <w:rStyle w:val="HTML1"/>
        </w:rPr>
      </w:pPr>
      <w:r w:rsidRPr="00613BB9">
        <w:rPr>
          <w:rStyle w:val="HTML1"/>
        </w:rPr>
        <w:t xml:space="preserve">  display:</w:t>
      </w:r>
    </w:p>
    <w:p w14:paraId="4D38D631" w14:textId="77777777" w:rsidR="00A574F9" w:rsidRPr="00613BB9" w:rsidRDefault="00A574F9" w:rsidP="00170578">
      <w:pPr>
        <w:pStyle w:val="HTML"/>
        <w:rPr>
          <w:rStyle w:val="HTML1"/>
        </w:rPr>
      </w:pPr>
      <w:r w:rsidRPr="00613BB9">
        <w:rPr>
          <w:rStyle w:val="HTML1"/>
        </w:rPr>
        <w:t xml:space="preserve">    position: right</w:t>
      </w:r>
    </w:p>
    <w:p w14:paraId="187DE4A1" w14:textId="77777777" w:rsidR="00A574F9" w:rsidRPr="00613BB9" w:rsidRDefault="00A574F9" w:rsidP="00170578">
      <w:pPr>
        <w:pStyle w:val="HTML"/>
        <w:rPr>
          <w:rStyle w:val="HTML1"/>
        </w:rPr>
      </w:pPr>
      <w:r w:rsidRPr="00613BB9">
        <w:rPr>
          <w:rStyle w:val="HTML1"/>
        </w:rPr>
        <w:t xml:space="preserve">    width: 150</w:t>
      </w:r>
    </w:p>
    <w:p w14:paraId="30B8AB43" w14:textId="77777777" w:rsidR="00A574F9" w:rsidRPr="00613BB9" w:rsidRDefault="00A574F9" w:rsidP="00170578">
      <w:pPr>
        <w:pStyle w:val="HTML"/>
        <w:rPr>
          <w:rStyle w:val="HTML1"/>
        </w:rPr>
      </w:pPr>
      <w:r w:rsidRPr="00613BB9">
        <w:rPr>
          <w:rStyle w:val="HTML1"/>
        </w:rPr>
        <w:t xml:space="preserve">    height: 300</w:t>
      </w:r>
    </w:p>
    <w:p w14:paraId="378EFAB6" w14:textId="77777777" w:rsidR="00A574F9" w:rsidRPr="00613BB9" w:rsidRDefault="00A574F9" w:rsidP="00170578">
      <w:pPr>
        <w:pStyle w:val="HTML"/>
        <w:rPr>
          <w:rStyle w:val="HTML1"/>
        </w:rPr>
      </w:pPr>
      <w:r w:rsidRPr="00613BB9">
        <w:rPr>
          <w:rStyle w:val="HTML1"/>
        </w:rPr>
        <w:t>#    水平位置</w:t>
      </w:r>
    </w:p>
    <w:p w14:paraId="0334FC00" w14:textId="77777777" w:rsidR="00A574F9" w:rsidRPr="00613BB9" w:rsidRDefault="00A574F9" w:rsidP="00170578">
      <w:pPr>
        <w:pStyle w:val="HTML"/>
        <w:rPr>
          <w:rStyle w:val="HTML1"/>
        </w:rPr>
      </w:pPr>
      <w:r w:rsidRPr="00613BB9">
        <w:rPr>
          <w:rStyle w:val="HTML1"/>
        </w:rPr>
        <w:t>#    hOffset: 0</w:t>
      </w:r>
    </w:p>
    <w:p w14:paraId="22B44459" w14:textId="77777777" w:rsidR="00A574F9" w:rsidRPr="00613BB9" w:rsidRDefault="00A574F9" w:rsidP="00170578">
      <w:pPr>
        <w:pStyle w:val="HTML"/>
        <w:rPr>
          <w:rStyle w:val="HTML1"/>
        </w:rPr>
      </w:pPr>
      <w:r w:rsidRPr="00613BB9">
        <w:rPr>
          <w:rStyle w:val="HTML1"/>
        </w:rPr>
        <w:t>#    垂直位置</w:t>
      </w:r>
    </w:p>
    <w:p w14:paraId="78AED496" w14:textId="77777777" w:rsidR="00A574F9" w:rsidRPr="00613BB9" w:rsidRDefault="00A574F9" w:rsidP="00170578">
      <w:pPr>
        <w:pStyle w:val="HTML"/>
        <w:rPr>
          <w:rStyle w:val="HTML1"/>
        </w:rPr>
      </w:pPr>
      <w:r w:rsidRPr="00613BB9">
        <w:rPr>
          <w:rStyle w:val="HTML1"/>
        </w:rPr>
        <w:t>#    vOffset: -20</w:t>
      </w:r>
    </w:p>
    <w:p w14:paraId="661E6F8F" w14:textId="77777777" w:rsidR="00A574F9" w:rsidRPr="00613BB9" w:rsidRDefault="00A574F9" w:rsidP="00170578">
      <w:pPr>
        <w:pStyle w:val="HTML"/>
        <w:rPr>
          <w:rStyle w:val="HTML1"/>
        </w:rPr>
      </w:pPr>
      <w:r w:rsidRPr="00613BB9">
        <w:rPr>
          <w:rStyle w:val="HTML1"/>
        </w:rPr>
        <w:t xml:space="preserve">  mobile:</w:t>
      </w:r>
    </w:p>
    <w:p w14:paraId="38AA9E89" w14:textId="77777777" w:rsidR="00A574F9" w:rsidRPr="00613BB9" w:rsidRDefault="00A574F9" w:rsidP="00170578">
      <w:pPr>
        <w:pStyle w:val="HTML"/>
        <w:rPr>
          <w:rStyle w:val="HTML1"/>
        </w:rPr>
      </w:pPr>
      <w:r w:rsidRPr="00613BB9">
        <w:rPr>
          <w:rStyle w:val="HTML1"/>
        </w:rPr>
        <w:t xml:space="preserve">    show: true</w:t>
      </w:r>
    </w:p>
    <w:p w14:paraId="0490C298" w14:textId="77777777" w:rsidR="00A574F9" w:rsidRPr="00613BB9" w:rsidRDefault="00A574F9" w:rsidP="00170578">
      <w:pPr>
        <w:pStyle w:val="6"/>
      </w:pPr>
      <w:bookmarkStart w:id="460" w:name="_Toc46395055"/>
      <w:r w:rsidRPr="00613BB9">
        <w:t>点击弹爱心</w:t>
      </w:r>
      <w:bookmarkEnd w:id="460"/>
    </w:p>
    <w:p w14:paraId="4085E602" w14:textId="77777777" w:rsidR="00A574F9" w:rsidRPr="00613BB9" w:rsidRDefault="00A574F9" w:rsidP="00A574F9">
      <w:pPr>
        <w:pStyle w:val="a3"/>
      </w:pPr>
      <w:r w:rsidRPr="00613BB9">
        <w:t>1、在source-&gt;js目录下新建一个js文件为click-love.js</w:t>
      </w:r>
    </w:p>
    <w:p w14:paraId="6BD5BBAE" w14:textId="77777777" w:rsidR="00A574F9" w:rsidRPr="00613BB9" w:rsidRDefault="00A574F9" w:rsidP="00A574F9">
      <w:pPr>
        <w:pStyle w:val="HTML"/>
        <w:rPr>
          <w:rStyle w:val="HTML1"/>
        </w:rPr>
      </w:pP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(e, t, a)</w:t>
      </w:r>
      <w:r w:rsidRPr="00613BB9">
        <w:rPr>
          <w:rStyle w:val="HTML1"/>
        </w:rPr>
        <w:t xml:space="preserve"> </w:t>
      </w:r>
      <w:r w:rsidRPr="00613BB9">
        <w:rPr>
          <w:rStyle w:val="token"/>
        </w:rPr>
        <w:t>{</w:t>
      </w:r>
    </w:p>
    <w:p w14:paraId="018E0411" w14:textId="77777777" w:rsidR="00A574F9" w:rsidRPr="00613BB9" w:rsidRDefault="00A574F9" w:rsidP="00A574F9">
      <w:pPr>
        <w:pStyle w:val="HTML"/>
        <w:rPr>
          <w:rStyle w:val="HTML1"/>
        </w:rPr>
      </w:pPr>
      <w:r w:rsidRPr="00613BB9">
        <w:rPr>
          <w:rStyle w:val="HTML1"/>
        </w:rPr>
        <w:t xml:space="preserve">    </w:t>
      </w:r>
      <w:r w:rsidRPr="00613BB9">
        <w:rPr>
          <w:rStyle w:val="token"/>
        </w:rPr>
        <w:t>function</w:t>
      </w:r>
      <w:r w:rsidRPr="00613BB9">
        <w:rPr>
          <w:rStyle w:val="HTML1"/>
        </w:rPr>
        <w:t xml:space="preserve"> </w:t>
      </w:r>
      <w:r w:rsidRPr="00613BB9">
        <w:rPr>
          <w:rStyle w:val="token"/>
        </w:rPr>
        <w:t>n()</w:t>
      </w:r>
      <w:r w:rsidRPr="00613BB9">
        <w:rPr>
          <w:rStyle w:val="HTML1"/>
        </w:rPr>
        <w:t xml:space="preserve"> </w:t>
      </w:r>
      <w:r w:rsidRPr="00613BB9">
        <w:rPr>
          <w:rStyle w:val="token"/>
        </w:rPr>
        <w:t>{</w:t>
      </w:r>
    </w:p>
    <w:p w14:paraId="403EAB69" w14:textId="77777777" w:rsidR="00A574F9" w:rsidRPr="00613BB9" w:rsidRDefault="00A574F9" w:rsidP="00A574F9">
      <w:pPr>
        <w:pStyle w:val="HTML"/>
        <w:rPr>
          <w:rStyle w:val="HTML1"/>
        </w:rPr>
      </w:pPr>
      <w:r w:rsidRPr="00613BB9">
        <w:rPr>
          <w:rStyle w:val="HTML1"/>
        </w:rPr>
        <w:t xml:space="preserve">        </w:t>
      </w:r>
      <w:r w:rsidRPr="00613BB9">
        <w:rPr>
          <w:rStyle w:val="token"/>
        </w:rPr>
        <w:t>c(".heart{width: 10px;height: 10px;position: fixed;background: #f00;transform: rotate(45deg);-webkit-transform: rotate(45deg);-moz-transform: rotate(45deg);}.heart:after,.heart:before{content: '';width: inherit;height: inherit;background: inherit;border-radius: 50%;-webkit-border-radius: 50%;-moz-border-radius: 50%;position: fixed;}.heart:after{top: -5px;}.heart:before{left: -5px;}"),</w:t>
      </w:r>
      <w:r w:rsidRPr="00613BB9">
        <w:rPr>
          <w:rStyle w:val="HTML1"/>
        </w:rPr>
        <w:t xml:space="preserve"> </w:t>
      </w:r>
      <w:r w:rsidRPr="00613BB9">
        <w:rPr>
          <w:rStyle w:val="token"/>
        </w:rPr>
        <w:t>o(),</w:t>
      </w:r>
      <w:r w:rsidRPr="00613BB9">
        <w:rPr>
          <w:rStyle w:val="HTML1"/>
        </w:rPr>
        <w:t xml:space="preserve"> </w:t>
      </w:r>
      <w:r w:rsidRPr="00613BB9">
        <w:rPr>
          <w:rStyle w:val="token"/>
        </w:rPr>
        <w:t>r()</w:t>
      </w:r>
    </w:p>
    <w:p w14:paraId="3F42AD91" w14:textId="77777777" w:rsidR="00A574F9" w:rsidRPr="00613BB9" w:rsidRDefault="00A574F9" w:rsidP="00A574F9">
      <w:pPr>
        <w:pStyle w:val="HTML"/>
        <w:rPr>
          <w:rStyle w:val="HTML1"/>
        </w:rPr>
      </w:pPr>
      <w:r w:rsidRPr="00613BB9">
        <w:rPr>
          <w:rStyle w:val="HTML1"/>
        </w:rPr>
        <w:t xml:space="preserve">    </w:t>
      </w:r>
      <w:r w:rsidRPr="00613BB9">
        <w:rPr>
          <w:rStyle w:val="token"/>
        </w:rPr>
        <w:t>}</w:t>
      </w:r>
    </w:p>
    <w:p w14:paraId="7C09717C" w14:textId="77777777" w:rsidR="00A574F9" w:rsidRPr="00613BB9" w:rsidRDefault="00A574F9" w:rsidP="00A574F9">
      <w:pPr>
        <w:pStyle w:val="HTML"/>
        <w:rPr>
          <w:rStyle w:val="HTML1"/>
        </w:rPr>
      </w:pPr>
    </w:p>
    <w:p w14:paraId="11538BC6" w14:textId="77777777" w:rsidR="00A574F9" w:rsidRPr="00613BB9" w:rsidRDefault="00A574F9" w:rsidP="00A574F9">
      <w:pPr>
        <w:pStyle w:val="HTML"/>
        <w:rPr>
          <w:rStyle w:val="HTML1"/>
        </w:rPr>
      </w:pPr>
      <w:r w:rsidRPr="00613BB9">
        <w:rPr>
          <w:rStyle w:val="HTML1"/>
        </w:rPr>
        <w:t xml:space="preserve">    </w:t>
      </w:r>
      <w:r w:rsidRPr="00613BB9">
        <w:rPr>
          <w:rStyle w:val="token"/>
        </w:rPr>
        <w:t>function</w:t>
      </w:r>
      <w:r w:rsidRPr="00613BB9">
        <w:rPr>
          <w:rStyle w:val="HTML1"/>
        </w:rPr>
        <w:t xml:space="preserve"> </w:t>
      </w:r>
      <w:r w:rsidRPr="00613BB9">
        <w:rPr>
          <w:rStyle w:val="token"/>
        </w:rPr>
        <w:t>r()</w:t>
      </w:r>
      <w:r w:rsidRPr="00613BB9">
        <w:rPr>
          <w:rStyle w:val="HTML1"/>
        </w:rPr>
        <w:t xml:space="preserve"> </w:t>
      </w:r>
      <w:r w:rsidRPr="00613BB9">
        <w:rPr>
          <w:rStyle w:val="token"/>
        </w:rPr>
        <w:t>{</w:t>
      </w:r>
    </w:p>
    <w:p w14:paraId="4D25E9CB" w14:textId="77777777" w:rsidR="00A574F9" w:rsidRPr="00613BB9" w:rsidRDefault="00A574F9" w:rsidP="00A574F9">
      <w:pPr>
        <w:pStyle w:val="HTML"/>
        <w:rPr>
          <w:rStyle w:val="HTML1"/>
        </w:rPr>
      </w:pPr>
      <w:r w:rsidRPr="00613BB9">
        <w:rPr>
          <w:rStyle w:val="HTML1"/>
        </w:rPr>
        <w:t xml:space="preserve">        </w:t>
      </w:r>
      <w:r w:rsidRPr="00613BB9">
        <w:rPr>
          <w:rStyle w:val="token"/>
        </w:rPr>
        <w:t>for</w:t>
      </w:r>
      <w:r w:rsidRPr="00613BB9">
        <w:rPr>
          <w:rStyle w:val="HTML1"/>
        </w:rPr>
        <w:t xml:space="preserve"> </w:t>
      </w:r>
      <w:r w:rsidRPr="00613BB9">
        <w:rPr>
          <w:rStyle w:val="token"/>
        </w:rPr>
        <w:t>(var</w:t>
      </w:r>
      <w:r w:rsidRPr="00613BB9">
        <w:rPr>
          <w:rStyle w:val="HTML1"/>
        </w:rPr>
        <w:t xml:space="preserve"> e </w:t>
      </w:r>
      <w:r w:rsidRPr="00613BB9">
        <w:rPr>
          <w:rStyle w:val="token"/>
        </w:rPr>
        <w:t>=</w:t>
      </w:r>
      <w:r w:rsidRPr="00613BB9">
        <w:rPr>
          <w:rStyle w:val="HTML1"/>
        </w:rPr>
        <w:t xml:space="preserve"> </w:t>
      </w:r>
      <w:r w:rsidRPr="00613BB9">
        <w:rPr>
          <w:rStyle w:val="token"/>
        </w:rPr>
        <w:t>0;</w:t>
      </w:r>
      <w:r w:rsidRPr="00613BB9">
        <w:rPr>
          <w:rStyle w:val="HTML1"/>
        </w:rPr>
        <w:t xml:space="preserve"> e </w:t>
      </w:r>
      <w:r w:rsidRPr="00613BB9">
        <w:rPr>
          <w:rStyle w:val="token"/>
        </w:rPr>
        <w:t>&lt;</w:t>
      </w:r>
      <w:r w:rsidRPr="00613BB9">
        <w:rPr>
          <w:rStyle w:val="HTML1"/>
        </w:rPr>
        <w:t xml:space="preserve"> d</w:t>
      </w:r>
      <w:r w:rsidRPr="00613BB9">
        <w:rPr>
          <w:rStyle w:val="token"/>
        </w:rPr>
        <w:t>.</w:t>
      </w:r>
      <w:r w:rsidRPr="00613BB9">
        <w:rPr>
          <w:rStyle w:val="HTML1"/>
        </w:rPr>
        <w:t>length</w:t>
      </w:r>
      <w:r w:rsidRPr="00613BB9">
        <w:rPr>
          <w:rStyle w:val="token"/>
        </w:rPr>
        <w:t>;</w:t>
      </w:r>
      <w:r w:rsidRPr="00613BB9">
        <w:rPr>
          <w:rStyle w:val="HTML1"/>
        </w:rPr>
        <w:t xml:space="preserve"> e</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alpha </w:t>
      </w:r>
      <w:r w:rsidRPr="00613BB9">
        <w:rPr>
          <w:rStyle w:val="token"/>
        </w:rPr>
        <w:t>&lt;=</w:t>
      </w:r>
      <w:r w:rsidRPr="00613BB9">
        <w:rPr>
          <w:rStyle w:val="HTML1"/>
        </w:rPr>
        <w:t xml:space="preserve"> </w:t>
      </w:r>
      <w:r w:rsidRPr="00613BB9">
        <w:rPr>
          <w:rStyle w:val="token"/>
        </w:rPr>
        <w:t>0</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t</w:t>
      </w:r>
      <w:r w:rsidRPr="00613BB9">
        <w:rPr>
          <w:rStyle w:val="token"/>
        </w:rPr>
        <w:t>.</w:t>
      </w:r>
      <w:r w:rsidRPr="00613BB9">
        <w:rPr>
          <w:rStyle w:val="HTML1"/>
        </w:rPr>
        <w:t>body</w:t>
      </w:r>
      <w:r w:rsidRPr="00613BB9">
        <w:rPr>
          <w:rStyle w:val="token"/>
        </w:rPr>
        <w:t>.removeChild(</w:t>
      </w:r>
      <w:r w:rsidRPr="00613BB9">
        <w:rPr>
          <w:rStyle w:val="HTML1"/>
        </w:rPr>
        <w:t>d</w:t>
      </w:r>
      <w:r w:rsidRPr="00613BB9">
        <w:rPr>
          <w:rStyle w:val="token"/>
        </w:rPr>
        <w:t>[</w:t>
      </w:r>
      <w:r w:rsidRPr="00613BB9">
        <w:rPr>
          <w:rStyle w:val="HTML1"/>
        </w:rPr>
        <w:t>e</w:t>
      </w:r>
      <w:r w:rsidRPr="00613BB9">
        <w:rPr>
          <w:rStyle w:val="token"/>
        </w:rPr>
        <w:t>].</w:t>
      </w:r>
      <w:r w:rsidRPr="00613BB9">
        <w:rPr>
          <w:rStyle w:val="HTML1"/>
        </w:rPr>
        <w:t>el</w:t>
      </w:r>
      <w:r w:rsidRPr="00613BB9">
        <w:rPr>
          <w:rStyle w:val="token"/>
        </w:rPr>
        <w:t>),</w:t>
      </w:r>
      <w:r w:rsidRPr="00613BB9">
        <w:rPr>
          <w:rStyle w:val="HTML1"/>
        </w:rPr>
        <w:t xml:space="preserve"> d</w:t>
      </w:r>
      <w:r w:rsidRPr="00613BB9">
        <w:rPr>
          <w:rStyle w:val="token"/>
        </w:rPr>
        <w:t>.splice(</w:t>
      </w:r>
      <w:r w:rsidRPr="00613BB9">
        <w:rPr>
          <w:rStyle w:val="HTML1"/>
        </w:rPr>
        <w:t>e</w:t>
      </w:r>
      <w:r w:rsidRPr="00613BB9">
        <w:rPr>
          <w:rStyle w:val="token"/>
        </w:rPr>
        <w:t>,</w:t>
      </w:r>
      <w:r w:rsidRPr="00613BB9">
        <w:rPr>
          <w:rStyle w:val="HTML1"/>
        </w:rPr>
        <w:t xml:space="preserve"> </w:t>
      </w:r>
      <w:r w:rsidRPr="00613BB9">
        <w:rPr>
          <w:rStyle w:val="token"/>
        </w:rPr>
        <w:t>1))</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d</w:t>
      </w:r>
      <w:r w:rsidRPr="00613BB9">
        <w:rPr>
          <w:rStyle w:val="token"/>
        </w:rPr>
        <w:t>[</w:t>
      </w:r>
      <w:r w:rsidRPr="00613BB9">
        <w:rPr>
          <w:rStyle w:val="HTML1"/>
        </w:rPr>
        <w:t>e</w:t>
      </w:r>
      <w:r w:rsidRPr="00613BB9">
        <w:rPr>
          <w:rStyle w:val="token"/>
        </w:rPr>
        <w:t>].</w:t>
      </w:r>
      <w:r w:rsidRPr="00613BB9">
        <w:rPr>
          <w:rStyle w:val="HTML1"/>
        </w:rPr>
        <w:t>y</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scale </w:t>
      </w:r>
      <w:r w:rsidRPr="00613BB9">
        <w:rPr>
          <w:rStyle w:val="token"/>
        </w:rPr>
        <w:t>+=</w:t>
      </w:r>
      <w:r w:rsidRPr="00613BB9">
        <w:rPr>
          <w:rStyle w:val="HTML1"/>
        </w:rPr>
        <w:t xml:space="preserve"> </w:t>
      </w:r>
      <w:r w:rsidRPr="00613BB9">
        <w:rPr>
          <w:rStyle w:val="token"/>
        </w:rPr>
        <w:t>.004,</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alpha </w:t>
      </w:r>
      <w:r w:rsidRPr="00613BB9">
        <w:rPr>
          <w:rStyle w:val="token"/>
        </w:rPr>
        <w:t>-=</w:t>
      </w:r>
      <w:r w:rsidRPr="00613BB9">
        <w:rPr>
          <w:rStyle w:val="HTML1"/>
        </w:rPr>
        <w:t xml:space="preserve"> </w:t>
      </w:r>
      <w:r w:rsidRPr="00613BB9">
        <w:rPr>
          <w:rStyle w:val="token"/>
        </w:rPr>
        <w:t>.013,</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el</w:t>
      </w:r>
      <w:r w:rsidRPr="00613BB9">
        <w:rPr>
          <w:rStyle w:val="token"/>
        </w:rPr>
        <w:t>.</w:t>
      </w:r>
      <w:r w:rsidRPr="00613BB9">
        <w:rPr>
          <w:rStyle w:val="HTML1"/>
        </w:rPr>
        <w:t>style</w:t>
      </w:r>
      <w:r w:rsidRPr="00613BB9">
        <w:rPr>
          <w:rStyle w:val="token"/>
        </w:rPr>
        <w:t>.</w:t>
      </w:r>
      <w:r w:rsidRPr="00613BB9">
        <w:rPr>
          <w:rStyle w:val="HTML1"/>
        </w:rPr>
        <w:t xml:space="preserve">cssText </w:t>
      </w:r>
      <w:r w:rsidRPr="00613BB9">
        <w:rPr>
          <w:rStyle w:val="token"/>
        </w:rPr>
        <w:t>=</w:t>
      </w:r>
      <w:r w:rsidRPr="00613BB9">
        <w:rPr>
          <w:rStyle w:val="HTML1"/>
        </w:rPr>
        <w:t xml:space="preserve"> </w:t>
      </w:r>
      <w:r w:rsidRPr="00613BB9">
        <w:rPr>
          <w:rStyle w:val="token"/>
        </w:rPr>
        <w:t>"left:"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x </w:t>
      </w:r>
      <w:r w:rsidRPr="00613BB9">
        <w:rPr>
          <w:rStyle w:val="token"/>
        </w:rPr>
        <w:t>+</w:t>
      </w:r>
      <w:r w:rsidRPr="00613BB9">
        <w:rPr>
          <w:rStyle w:val="HTML1"/>
        </w:rPr>
        <w:t xml:space="preserve"> </w:t>
      </w:r>
      <w:r w:rsidRPr="00613BB9">
        <w:rPr>
          <w:rStyle w:val="token"/>
        </w:rPr>
        <w:t>"px;top:"</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y </w:t>
      </w:r>
      <w:r w:rsidRPr="00613BB9">
        <w:rPr>
          <w:rStyle w:val="token"/>
        </w:rPr>
        <w:t>+</w:t>
      </w:r>
      <w:r w:rsidRPr="00613BB9">
        <w:rPr>
          <w:rStyle w:val="HTML1"/>
        </w:rPr>
        <w:t xml:space="preserve"> </w:t>
      </w:r>
      <w:r w:rsidRPr="00613BB9">
        <w:rPr>
          <w:rStyle w:val="token"/>
        </w:rPr>
        <w:t>"px;opacity:"</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alpha </w:t>
      </w:r>
      <w:r w:rsidRPr="00613BB9">
        <w:rPr>
          <w:rStyle w:val="token"/>
        </w:rPr>
        <w:t>+</w:t>
      </w:r>
      <w:r w:rsidRPr="00613BB9">
        <w:rPr>
          <w:rStyle w:val="HTML1"/>
        </w:rPr>
        <w:t xml:space="preserve"> </w:t>
      </w:r>
      <w:r w:rsidRPr="00613BB9">
        <w:rPr>
          <w:rStyle w:val="token"/>
        </w:rPr>
        <w:t>";transform:scale("</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scale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scale </w:t>
      </w:r>
      <w:r w:rsidRPr="00613BB9">
        <w:rPr>
          <w:rStyle w:val="token"/>
        </w:rPr>
        <w:t>+</w:t>
      </w:r>
      <w:r w:rsidRPr="00613BB9">
        <w:rPr>
          <w:rStyle w:val="HTML1"/>
        </w:rPr>
        <w:t xml:space="preserve"> </w:t>
      </w:r>
      <w:r w:rsidRPr="00613BB9">
        <w:rPr>
          <w:rStyle w:val="token"/>
        </w:rPr>
        <w:t>") rotate(45deg);background:"</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color </w:t>
      </w:r>
      <w:r w:rsidRPr="00613BB9">
        <w:rPr>
          <w:rStyle w:val="token"/>
        </w:rPr>
        <w:t>+</w:t>
      </w:r>
      <w:r w:rsidRPr="00613BB9">
        <w:rPr>
          <w:rStyle w:val="HTML1"/>
        </w:rPr>
        <w:t xml:space="preserve"> </w:t>
      </w:r>
      <w:r w:rsidRPr="00613BB9">
        <w:rPr>
          <w:rStyle w:val="token"/>
        </w:rPr>
        <w:t>";z-index:99999");</w:t>
      </w:r>
    </w:p>
    <w:p w14:paraId="4286F9CC" w14:textId="77777777" w:rsidR="00A574F9" w:rsidRPr="00613BB9" w:rsidRDefault="00A574F9" w:rsidP="00A574F9">
      <w:pPr>
        <w:pStyle w:val="HTML"/>
        <w:rPr>
          <w:rStyle w:val="HTML1"/>
        </w:rPr>
      </w:pPr>
      <w:r w:rsidRPr="00613BB9">
        <w:rPr>
          <w:rStyle w:val="HTML1"/>
        </w:rPr>
        <w:t xml:space="preserve">        </w:t>
      </w:r>
      <w:r w:rsidRPr="00613BB9">
        <w:rPr>
          <w:rStyle w:val="token"/>
        </w:rPr>
        <w:t>requestAnimationFrame(</w:t>
      </w:r>
      <w:r w:rsidRPr="00613BB9">
        <w:rPr>
          <w:rStyle w:val="HTML1"/>
        </w:rPr>
        <w:t>r</w:t>
      </w:r>
      <w:r w:rsidRPr="00613BB9">
        <w:rPr>
          <w:rStyle w:val="token"/>
        </w:rPr>
        <w:t>)</w:t>
      </w:r>
    </w:p>
    <w:p w14:paraId="4F29D3E9" w14:textId="77777777" w:rsidR="00A574F9" w:rsidRPr="00613BB9" w:rsidRDefault="00A574F9" w:rsidP="00A574F9">
      <w:pPr>
        <w:pStyle w:val="HTML"/>
        <w:rPr>
          <w:rStyle w:val="HTML1"/>
        </w:rPr>
      </w:pPr>
      <w:r w:rsidRPr="00613BB9">
        <w:rPr>
          <w:rStyle w:val="HTML1"/>
        </w:rPr>
        <w:t xml:space="preserve">    </w:t>
      </w:r>
      <w:r w:rsidRPr="00613BB9">
        <w:rPr>
          <w:rStyle w:val="token"/>
        </w:rPr>
        <w:t>}</w:t>
      </w:r>
    </w:p>
    <w:p w14:paraId="12B37274" w14:textId="77777777" w:rsidR="00A574F9" w:rsidRPr="00613BB9" w:rsidRDefault="00A574F9" w:rsidP="00A574F9">
      <w:pPr>
        <w:pStyle w:val="HTML"/>
        <w:rPr>
          <w:rStyle w:val="HTML1"/>
        </w:rPr>
      </w:pPr>
    </w:p>
    <w:p w14:paraId="093A99B2" w14:textId="77777777" w:rsidR="00A574F9" w:rsidRPr="00613BB9" w:rsidRDefault="00A574F9" w:rsidP="00A574F9">
      <w:pPr>
        <w:pStyle w:val="HTML"/>
        <w:rPr>
          <w:rStyle w:val="HTML1"/>
        </w:rPr>
      </w:pPr>
      <w:r w:rsidRPr="00613BB9">
        <w:rPr>
          <w:rStyle w:val="HTML1"/>
        </w:rPr>
        <w:t xml:space="preserve">    </w:t>
      </w:r>
      <w:r w:rsidRPr="00613BB9">
        <w:rPr>
          <w:rStyle w:val="token"/>
        </w:rPr>
        <w:t>function</w:t>
      </w:r>
      <w:r w:rsidRPr="00613BB9">
        <w:rPr>
          <w:rStyle w:val="HTML1"/>
        </w:rPr>
        <w:t xml:space="preserve"> </w:t>
      </w:r>
      <w:r w:rsidRPr="00613BB9">
        <w:rPr>
          <w:rStyle w:val="token"/>
        </w:rPr>
        <w:t>o()</w:t>
      </w:r>
      <w:r w:rsidRPr="00613BB9">
        <w:rPr>
          <w:rStyle w:val="HTML1"/>
        </w:rPr>
        <w:t xml:space="preserve"> </w:t>
      </w:r>
      <w:r w:rsidRPr="00613BB9">
        <w:rPr>
          <w:rStyle w:val="token"/>
        </w:rPr>
        <w:t>{</w:t>
      </w:r>
    </w:p>
    <w:p w14:paraId="2826F511" w14:textId="77777777" w:rsidR="00A574F9" w:rsidRPr="00613BB9" w:rsidRDefault="00A574F9" w:rsidP="00A574F9">
      <w:pPr>
        <w:pStyle w:val="HTML"/>
        <w:rPr>
          <w:rStyle w:val="HTML1"/>
        </w:rPr>
      </w:pPr>
      <w:r w:rsidRPr="00613BB9">
        <w:rPr>
          <w:rStyle w:val="HTML1"/>
        </w:rPr>
        <w:t xml:space="preserve">        </w:t>
      </w:r>
      <w:r w:rsidRPr="00613BB9">
        <w:rPr>
          <w:rStyle w:val="token"/>
        </w:rPr>
        <w:t>var</w:t>
      </w:r>
      <w:r w:rsidRPr="00613BB9">
        <w:rPr>
          <w:rStyle w:val="HTML1"/>
        </w:rPr>
        <w:t xml:space="preserve"> t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w:t>
      </w:r>
      <w:r w:rsidRPr="00613BB9">
        <w:rPr>
          <w:rStyle w:val="HTML1"/>
        </w:rPr>
        <w:t xml:space="preserve"> </w:t>
      </w:r>
      <w:r w:rsidRPr="00613BB9">
        <w:rPr>
          <w:rStyle w:val="token"/>
        </w:rPr>
        <w:t>typeof</w:t>
      </w:r>
      <w:r w:rsidRPr="00613BB9">
        <w:rPr>
          <w:rStyle w:val="HTML1"/>
        </w:rPr>
        <w:t xml:space="preserve"> e</w:t>
      </w:r>
      <w:r w:rsidRPr="00613BB9">
        <w:rPr>
          <w:rStyle w:val="token"/>
        </w:rPr>
        <w:t>.</w:t>
      </w:r>
      <w:r w:rsidRPr="00613BB9">
        <w:rPr>
          <w:rStyle w:val="HTML1"/>
        </w:rPr>
        <w:t xml:space="preserve">onclick </w:t>
      </w:r>
      <w:r w:rsidRPr="00613BB9">
        <w:rPr>
          <w:rStyle w:val="token"/>
        </w:rPr>
        <w:t>&amp;&amp;</w:t>
      </w:r>
      <w:r w:rsidRPr="00613BB9">
        <w:rPr>
          <w:rStyle w:val="HTML1"/>
        </w:rPr>
        <w:t xml:space="preserve"> e</w:t>
      </w:r>
      <w:r w:rsidRPr="00613BB9">
        <w:rPr>
          <w:rStyle w:val="token"/>
        </w:rPr>
        <w:t>.</w:t>
      </w:r>
      <w:r w:rsidRPr="00613BB9">
        <w:rPr>
          <w:rStyle w:val="HTML1"/>
        </w:rPr>
        <w:t>onclick</w:t>
      </w:r>
      <w:r w:rsidRPr="00613BB9">
        <w:rPr>
          <w:rStyle w:val="token"/>
        </w:rPr>
        <w:t>;</w:t>
      </w:r>
    </w:p>
    <w:p w14:paraId="799457E0" w14:textId="77777777" w:rsidR="00A574F9" w:rsidRPr="00613BB9" w:rsidRDefault="00A574F9" w:rsidP="00A574F9">
      <w:pPr>
        <w:pStyle w:val="HTML"/>
        <w:rPr>
          <w:rStyle w:val="HTML1"/>
        </w:rPr>
      </w:pPr>
      <w:r w:rsidRPr="00613BB9">
        <w:rPr>
          <w:rStyle w:val="HTML1"/>
        </w:rPr>
        <w:t xml:space="preserve">        e</w:t>
      </w:r>
      <w:r w:rsidRPr="00613BB9">
        <w:rPr>
          <w:rStyle w:val="token"/>
        </w:rPr>
        <w:t>.onclick</w:t>
      </w:r>
      <w:r w:rsidRPr="00613BB9">
        <w:rPr>
          <w:rStyle w:val="HTML1"/>
        </w:rPr>
        <w:t xml:space="preserve">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(e)</w:t>
      </w:r>
      <w:r w:rsidRPr="00613BB9">
        <w:rPr>
          <w:rStyle w:val="HTML1"/>
        </w:rPr>
        <w:t xml:space="preserve"> </w:t>
      </w:r>
      <w:r w:rsidRPr="00613BB9">
        <w:rPr>
          <w:rStyle w:val="token"/>
        </w:rPr>
        <w:t>{</w:t>
      </w:r>
    </w:p>
    <w:p w14:paraId="4AFC3040" w14:textId="77777777" w:rsidR="00A574F9" w:rsidRPr="00613BB9" w:rsidRDefault="00A574F9" w:rsidP="00A574F9">
      <w:pPr>
        <w:pStyle w:val="HTML"/>
        <w:rPr>
          <w:rStyle w:val="HTML1"/>
        </w:rPr>
      </w:pPr>
      <w:r w:rsidRPr="00613BB9">
        <w:rPr>
          <w:rStyle w:val="HTML1"/>
        </w:rPr>
        <w:t xml:space="preserve">            t </w:t>
      </w:r>
      <w:r w:rsidRPr="00613BB9">
        <w:rPr>
          <w:rStyle w:val="token"/>
        </w:rPr>
        <w:t>&amp;&amp;</w:t>
      </w:r>
      <w:r w:rsidRPr="00613BB9">
        <w:rPr>
          <w:rStyle w:val="HTML1"/>
        </w:rPr>
        <w:t xml:space="preserve"> </w:t>
      </w:r>
      <w:r w:rsidRPr="00613BB9">
        <w:rPr>
          <w:rStyle w:val="token"/>
        </w:rPr>
        <w:t>t(),</w:t>
      </w:r>
      <w:r w:rsidRPr="00613BB9">
        <w:rPr>
          <w:rStyle w:val="HTML1"/>
        </w:rPr>
        <w:t xml:space="preserve"> </w:t>
      </w:r>
      <w:r w:rsidRPr="00613BB9">
        <w:rPr>
          <w:rStyle w:val="token"/>
        </w:rPr>
        <w:t>i(</w:t>
      </w:r>
      <w:r w:rsidRPr="00613BB9">
        <w:rPr>
          <w:rStyle w:val="HTML1"/>
        </w:rPr>
        <w:t>e</w:t>
      </w:r>
      <w:r w:rsidRPr="00613BB9">
        <w:rPr>
          <w:rStyle w:val="token"/>
        </w:rPr>
        <w:t>)</w:t>
      </w:r>
    </w:p>
    <w:p w14:paraId="47D3D51A" w14:textId="77777777" w:rsidR="00A574F9" w:rsidRPr="00613BB9" w:rsidRDefault="00A574F9" w:rsidP="00A574F9">
      <w:pPr>
        <w:pStyle w:val="HTML"/>
        <w:rPr>
          <w:rStyle w:val="HTML1"/>
        </w:rPr>
      </w:pPr>
      <w:r w:rsidRPr="00613BB9">
        <w:rPr>
          <w:rStyle w:val="HTML1"/>
        </w:rPr>
        <w:t xml:space="preserve">        </w:t>
      </w:r>
      <w:r w:rsidRPr="00613BB9">
        <w:rPr>
          <w:rStyle w:val="token"/>
        </w:rPr>
        <w:t>}</w:t>
      </w:r>
    </w:p>
    <w:p w14:paraId="24A315B9" w14:textId="77777777" w:rsidR="00A574F9" w:rsidRPr="00613BB9" w:rsidRDefault="00A574F9" w:rsidP="00A574F9">
      <w:pPr>
        <w:pStyle w:val="HTML"/>
        <w:rPr>
          <w:rStyle w:val="HTML1"/>
        </w:rPr>
      </w:pPr>
      <w:r w:rsidRPr="00613BB9">
        <w:rPr>
          <w:rStyle w:val="HTML1"/>
        </w:rPr>
        <w:t xml:space="preserve">    </w:t>
      </w:r>
      <w:r w:rsidRPr="00613BB9">
        <w:rPr>
          <w:rStyle w:val="token"/>
        </w:rPr>
        <w:t>}</w:t>
      </w:r>
    </w:p>
    <w:p w14:paraId="1F85146E" w14:textId="77777777" w:rsidR="00A574F9" w:rsidRPr="00613BB9" w:rsidRDefault="00A574F9" w:rsidP="00A574F9">
      <w:pPr>
        <w:pStyle w:val="HTML"/>
        <w:rPr>
          <w:rStyle w:val="HTML1"/>
        </w:rPr>
      </w:pPr>
    </w:p>
    <w:p w14:paraId="4F6D789B" w14:textId="77777777" w:rsidR="00A574F9" w:rsidRPr="00613BB9" w:rsidRDefault="00A574F9" w:rsidP="00A574F9">
      <w:pPr>
        <w:pStyle w:val="HTML"/>
        <w:rPr>
          <w:rStyle w:val="HTML1"/>
        </w:rPr>
      </w:pPr>
      <w:r w:rsidRPr="00613BB9">
        <w:rPr>
          <w:rStyle w:val="HTML1"/>
        </w:rPr>
        <w:lastRenderedPageBreak/>
        <w:t xml:space="preserve">    </w:t>
      </w:r>
      <w:r w:rsidRPr="00613BB9">
        <w:rPr>
          <w:rStyle w:val="token"/>
        </w:rPr>
        <w:t>function</w:t>
      </w:r>
      <w:r w:rsidRPr="00613BB9">
        <w:rPr>
          <w:rStyle w:val="HTML1"/>
        </w:rPr>
        <w:t xml:space="preserve"> </w:t>
      </w:r>
      <w:r w:rsidRPr="00613BB9">
        <w:rPr>
          <w:rStyle w:val="token"/>
        </w:rPr>
        <w:t>i(e)</w:t>
      </w:r>
      <w:r w:rsidRPr="00613BB9">
        <w:rPr>
          <w:rStyle w:val="HTML1"/>
        </w:rPr>
        <w:t xml:space="preserve"> </w:t>
      </w:r>
      <w:r w:rsidRPr="00613BB9">
        <w:rPr>
          <w:rStyle w:val="token"/>
        </w:rPr>
        <w:t>{</w:t>
      </w:r>
    </w:p>
    <w:p w14:paraId="35B8B870" w14:textId="77777777" w:rsidR="00A574F9" w:rsidRPr="00613BB9" w:rsidRDefault="00A574F9" w:rsidP="00A574F9">
      <w:pPr>
        <w:pStyle w:val="HTML"/>
        <w:rPr>
          <w:rStyle w:val="HTML1"/>
        </w:rPr>
      </w:pPr>
      <w:r w:rsidRPr="00613BB9">
        <w:rPr>
          <w:rStyle w:val="HTML1"/>
        </w:rPr>
        <w:t xml:space="preserve">        </w:t>
      </w:r>
      <w:r w:rsidRPr="00613BB9">
        <w:rPr>
          <w:rStyle w:val="token"/>
        </w:rPr>
        <w:t>var</w:t>
      </w:r>
      <w:r w:rsidRPr="00613BB9">
        <w:rPr>
          <w:rStyle w:val="HTML1"/>
        </w:rPr>
        <w:t xml:space="preserve"> a </w:t>
      </w:r>
      <w:r w:rsidRPr="00613BB9">
        <w:rPr>
          <w:rStyle w:val="token"/>
        </w:rPr>
        <w:t>=</w:t>
      </w:r>
      <w:r w:rsidRPr="00613BB9">
        <w:rPr>
          <w:rStyle w:val="HTML1"/>
        </w:rPr>
        <w:t xml:space="preserve"> t</w:t>
      </w:r>
      <w:r w:rsidRPr="00613BB9">
        <w:rPr>
          <w:rStyle w:val="token"/>
        </w:rPr>
        <w:t>.createElement("div");</w:t>
      </w:r>
    </w:p>
    <w:p w14:paraId="0A886A45" w14:textId="77777777" w:rsidR="00A574F9" w:rsidRPr="00613BB9" w:rsidRDefault="00A574F9" w:rsidP="00A574F9">
      <w:pPr>
        <w:pStyle w:val="HTML"/>
        <w:rPr>
          <w:rStyle w:val="HTML1"/>
        </w:rPr>
      </w:pPr>
      <w:r w:rsidRPr="00613BB9">
        <w:rPr>
          <w:rStyle w:val="HTML1"/>
        </w:rPr>
        <w:t xml:space="preserve">        a</w:t>
      </w:r>
      <w:r w:rsidRPr="00613BB9">
        <w:rPr>
          <w:rStyle w:val="token"/>
        </w:rPr>
        <w:t>.</w:t>
      </w:r>
      <w:r w:rsidRPr="00613BB9">
        <w:rPr>
          <w:rStyle w:val="HTML1"/>
        </w:rPr>
        <w:t xml:space="preserve">className </w:t>
      </w:r>
      <w:r w:rsidRPr="00613BB9">
        <w:rPr>
          <w:rStyle w:val="token"/>
        </w:rPr>
        <w:t>=</w:t>
      </w:r>
      <w:r w:rsidRPr="00613BB9">
        <w:rPr>
          <w:rStyle w:val="HTML1"/>
        </w:rPr>
        <w:t xml:space="preserve"> </w:t>
      </w:r>
      <w:r w:rsidRPr="00613BB9">
        <w:rPr>
          <w:rStyle w:val="token"/>
        </w:rPr>
        <w:t>"heart",</w:t>
      </w:r>
      <w:r w:rsidRPr="00613BB9">
        <w:rPr>
          <w:rStyle w:val="HTML1"/>
        </w:rPr>
        <w:t xml:space="preserve"> d</w:t>
      </w:r>
      <w:r w:rsidRPr="00613BB9">
        <w:rPr>
          <w:rStyle w:val="token"/>
        </w:rPr>
        <w:t>.push({</w:t>
      </w:r>
    </w:p>
    <w:p w14:paraId="2E619AC8" w14:textId="77777777" w:rsidR="00A574F9" w:rsidRPr="00613BB9" w:rsidRDefault="00A574F9" w:rsidP="00A574F9">
      <w:pPr>
        <w:pStyle w:val="HTML"/>
        <w:rPr>
          <w:rStyle w:val="HTML1"/>
        </w:rPr>
      </w:pPr>
      <w:r w:rsidRPr="00613BB9">
        <w:rPr>
          <w:rStyle w:val="HTML1"/>
        </w:rPr>
        <w:t xml:space="preserve">            el</w:t>
      </w:r>
      <w:r w:rsidRPr="00613BB9">
        <w:rPr>
          <w:rStyle w:val="token"/>
        </w:rPr>
        <w:t>:</w:t>
      </w:r>
      <w:r w:rsidRPr="00613BB9">
        <w:rPr>
          <w:rStyle w:val="HTML1"/>
        </w:rPr>
        <w:t xml:space="preserve"> a</w:t>
      </w:r>
      <w:r w:rsidRPr="00613BB9">
        <w:rPr>
          <w:rStyle w:val="token"/>
        </w:rPr>
        <w:t>,</w:t>
      </w:r>
    </w:p>
    <w:p w14:paraId="717BA998" w14:textId="77777777" w:rsidR="00A574F9" w:rsidRPr="00613BB9" w:rsidRDefault="00A574F9" w:rsidP="00A574F9">
      <w:pPr>
        <w:pStyle w:val="HTML"/>
        <w:rPr>
          <w:rStyle w:val="HTML1"/>
        </w:rPr>
      </w:pPr>
      <w:r w:rsidRPr="00613BB9">
        <w:rPr>
          <w:rStyle w:val="HTML1"/>
        </w:rPr>
        <w:t xml:space="preserve">            x</w:t>
      </w:r>
      <w:r w:rsidRPr="00613BB9">
        <w:rPr>
          <w:rStyle w:val="token"/>
        </w:rPr>
        <w:t>:</w:t>
      </w:r>
      <w:r w:rsidRPr="00613BB9">
        <w:rPr>
          <w:rStyle w:val="HTML1"/>
        </w:rPr>
        <w:t xml:space="preserve"> e</w:t>
      </w:r>
      <w:r w:rsidRPr="00613BB9">
        <w:rPr>
          <w:rStyle w:val="token"/>
        </w:rPr>
        <w:t>.</w:t>
      </w:r>
      <w:r w:rsidRPr="00613BB9">
        <w:rPr>
          <w:rStyle w:val="HTML1"/>
        </w:rPr>
        <w:t xml:space="preserve">clientX </w:t>
      </w:r>
      <w:r w:rsidRPr="00613BB9">
        <w:rPr>
          <w:rStyle w:val="token"/>
        </w:rPr>
        <w:t>-</w:t>
      </w:r>
      <w:r w:rsidRPr="00613BB9">
        <w:rPr>
          <w:rStyle w:val="HTML1"/>
        </w:rPr>
        <w:t xml:space="preserve"> </w:t>
      </w:r>
      <w:r w:rsidRPr="00613BB9">
        <w:rPr>
          <w:rStyle w:val="token"/>
        </w:rPr>
        <w:t>5,</w:t>
      </w:r>
    </w:p>
    <w:p w14:paraId="30261C3D" w14:textId="77777777" w:rsidR="00A574F9" w:rsidRPr="00613BB9" w:rsidRDefault="00A574F9" w:rsidP="00A574F9">
      <w:pPr>
        <w:pStyle w:val="HTML"/>
        <w:rPr>
          <w:rStyle w:val="HTML1"/>
        </w:rPr>
      </w:pPr>
      <w:r w:rsidRPr="00613BB9">
        <w:rPr>
          <w:rStyle w:val="HTML1"/>
        </w:rPr>
        <w:t xml:space="preserve">            y</w:t>
      </w:r>
      <w:r w:rsidRPr="00613BB9">
        <w:rPr>
          <w:rStyle w:val="token"/>
        </w:rPr>
        <w:t>:</w:t>
      </w:r>
      <w:r w:rsidRPr="00613BB9">
        <w:rPr>
          <w:rStyle w:val="HTML1"/>
        </w:rPr>
        <w:t xml:space="preserve"> e</w:t>
      </w:r>
      <w:r w:rsidRPr="00613BB9">
        <w:rPr>
          <w:rStyle w:val="token"/>
        </w:rPr>
        <w:t>.</w:t>
      </w:r>
      <w:r w:rsidRPr="00613BB9">
        <w:rPr>
          <w:rStyle w:val="HTML1"/>
        </w:rPr>
        <w:t xml:space="preserve">clientY </w:t>
      </w:r>
      <w:r w:rsidRPr="00613BB9">
        <w:rPr>
          <w:rStyle w:val="token"/>
        </w:rPr>
        <w:t>-</w:t>
      </w:r>
      <w:r w:rsidRPr="00613BB9">
        <w:rPr>
          <w:rStyle w:val="HTML1"/>
        </w:rPr>
        <w:t xml:space="preserve"> </w:t>
      </w:r>
      <w:r w:rsidRPr="00613BB9">
        <w:rPr>
          <w:rStyle w:val="token"/>
        </w:rPr>
        <w:t>5,</w:t>
      </w:r>
    </w:p>
    <w:p w14:paraId="411618EA" w14:textId="77777777" w:rsidR="00A574F9" w:rsidRPr="00613BB9" w:rsidRDefault="00A574F9" w:rsidP="00A574F9">
      <w:pPr>
        <w:pStyle w:val="HTML"/>
        <w:rPr>
          <w:rStyle w:val="HTML1"/>
        </w:rPr>
      </w:pPr>
      <w:r w:rsidRPr="00613BB9">
        <w:rPr>
          <w:rStyle w:val="HTML1"/>
        </w:rPr>
        <w:t xml:space="preserve">            scale</w:t>
      </w:r>
      <w:r w:rsidRPr="00613BB9">
        <w:rPr>
          <w:rStyle w:val="token"/>
        </w:rPr>
        <w:t>:</w:t>
      </w:r>
      <w:r w:rsidRPr="00613BB9">
        <w:rPr>
          <w:rStyle w:val="HTML1"/>
        </w:rPr>
        <w:t xml:space="preserve"> </w:t>
      </w:r>
      <w:r w:rsidRPr="00613BB9">
        <w:rPr>
          <w:rStyle w:val="token"/>
        </w:rPr>
        <w:t>1,</w:t>
      </w:r>
    </w:p>
    <w:p w14:paraId="07C6B129" w14:textId="77777777" w:rsidR="00A574F9" w:rsidRPr="00613BB9" w:rsidRDefault="00A574F9" w:rsidP="00A574F9">
      <w:pPr>
        <w:pStyle w:val="HTML"/>
        <w:rPr>
          <w:rStyle w:val="HTML1"/>
        </w:rPr>
      </w:pPr>
      <w:r w:rsidRPr="00613BB9">
        <w:rPr>
          <w:rStyle w:val="HTML1"/>
        </w:rPr>
        <w:t xml:space="preserve">            alpha</w:t>
      </w:r>
      <w:r w:rsidRPr="00613BB9">
        <w:rPr>
          <w:rStyle w:val="token"/>
        </w:rPr>
        <w:t>:</w:t>
      </w:r>
      <w:r w:rsidRPr="00613BB9">
        <w:rPr>
          <w:rStyle w:val="HTML1"/>
        </w:rPr>
        <w:t xml:space="preserve"> </w:t>
      </w:r>
      <w:r w:rsidRPr="00613BB9">
        <w:rPr>
          <w:rStyle w:val="token"/>
        </w:rPr>
        <w:t>1,</w:t>
      </w:r>
    </w:p>
    <w:p w14:paraId="6C8737CD" w14:textId="77777777" w:rsidR="00A574F9" w:rsidRPr="00613BB9" w:rsidRDefault="00A574F9" w:rsidP="00A574F9">
      <w:pPr>
        <w:pStyle w:val="HTML"/>
        <w:rPr>
          <w:rStyle w:val="HTML1"/>
        </w:rPr>
      </w:pPr>
      <w:r w:rsidRPr="00613BB9">
        <w:rPr>
          <w:rStyle w:val="HTML1"/>
        </w:rPr>
        <w:t xml:space="preserve">            color</w:t>
      </w:r>
      <w:r w:rsidRPr="00613BB9">
        <w:rPr>
          <w:rStyle w:val="token"/>
        </w:rPr>
        <w:t>:</w:t>
      </w:r>
      <w:r w:rsidRPr="00613BB9">
        <w:rPr>
          <w:rStyle w:val="HTML1"/>
        </w:rPr>
        <w:t xml:space="preserve"> </w:t>
      </w:r>
      <w:r w:rsidRPr="00613BB9">
        <w:rPr>
          <w:rStyle w:val="token"/>
        </w:rPr>
        <w:t>s()</w:t>
      </w:r>
    </w:p>
    <w:p w14:paraId="1A749F5F" w14:textId="77777777" w:rsidR="00A574F9" w:rsidRPr="00613BB9" w:rsidRDefault="00A574F9" w:rsidP="00A574F9">
      <w:pPr>
        <w:pStyle w:val="HTML"/>
        <w:rPr>
          <w:rStyle w:val="HTML1"/>
        </w:rPr>
      </w:pPr>
      <w:r w:rsidRPr="00613BB9">
        <w:rPr>
          <w:rStyle w:val="HTML1"/>
        </w:rPr>
        <w:t xml:space="preserve">        </w:t>
      </w:r>
      <w:r w:rsidRPr="00613BB9">
        <w:rPr>
          <w:rStyle w:val="token"/>
        </w:rPr>
        <w:t>}),</w:t>
      </w:r>
      <w:r w:rsidRPr="00613BB9">
        <w:rPr>
          <w:rStyle w:val="HTML1"/>
        </w:rPr>
        <w:t xml:space="preserve"> t</w:t>
      </w:r>
      <w:r w:rsidRPr="00613BB9">
        <w:rPr>
          <w:rStyle w:val="token"/>
        </w:rPr>
        <w:t>.</w:t>
      </w:r>
      <w:r w:rsidRPr="00613BB9">
        <w:rPr>
          <w:rStyle w:val="HTML1"/>
        </w:rPr>
        <w:t>body</w:t>
      </w:r>
      <w:r w:rsidRPr="00613BB9">
        <w:rPr>
          <w:rStyle w:val="token"/>
        </w:rPr>
        <w:t>.appendChild(</w:t>
      </w:r>
      <w:r w:rsidRPr="00613BB9">
        <w:rPr>
          <w:rStyle w:val="HTML1"/>
        </w:rPr>
        <w:t>a</w:t>
      </w:r>
      <w:r w:rsidRPr="00613BB9">
        <w:rPr>
          <w:rStyle w:val="token"/>
        </w:rPr>
        <w:t>)</w:t>
      </w:r>
    </w:p>
    <w:p w14:paraId="0712C892" w14:textId="77777777" w:rsidR="00A574F9" w:rsidRPr="00613BB9" w:rsidRDefault="00A574F9" w:rsidP="00A574F9">
      <w:pPr>
        <w:pStyle w:val="HTML"/>
        <w:rPr>
          <w:rStyle w:val="HTML1"/>
        </w:rPr>
      </w:pPr>
      <w:r w:rsidRPr="00613BB9">
        <w:rPr>
          <w:rStyle w:val="HTML1"/>
        </w:rPr>
        <w:t xml:space="preserve">    </w:t>
      </w:r>
      <w:r w:rsidRPr="00613BB9">
        <w:rPr>
          <w:rStyle w:val="token"/>
        </w:rPr>
        <w:t>}</w:t>
      </w:r>
    </w:p>
    <w:p w14:paraId="76A54055" w14:textId="77777777" w:rsidR="00A574F9" w:rsidRPr="00613BB9" w:rsidRDefault="00A574F9" w:rsidP="00A574F9">
      <w:pPr>
        <w:pStyle w:val="HTML"/>
        <w:rPr>
          <w:rStyle w:val="HTML1"/>
        </w:rPr>
      </w:pPr>
    </w:p>
    <w:p w14:paraId="3CA1FF08" w14:textId="77777777" w:rsidR="00A574F9" w:rsidRPr="00613BB9" w:rsidRDefault="00A574F9" w:rsidP="00A574F9">
      <w:pPr>
        <w:pStyle w:val="HTML"/>
        <w:rPr>
          <w:rStyle w:val="HTML1"/>
        </w:rPr>
      </w:pPr>
      <w:r w:rsidRPr="00613BB9">
        <w:rPr>
          <w:rStyle w:val="HTML1"/>
        </w:rPr>
        <w:t xml:space="preserve">    </w:t>
      </w:r>
      <w:r w:rsidRPr="00613BB9">
        <w:rPr>
          <w:rStyle w:val="token"/>
        </w:rPr>
        <w:t>function</w:t>
      </w:r>
      <w:r w:rsidRPr="00613BB9">
        <w:rPr>
          <w:rStyle w:val="HTML1"/>
        </w:rPr>
        <w:t xml:space="preserve"> </w:t>
      </w:r>
      <w:r w:rsidRPr="00613BB9">
        <w:rPr>
          <w:rStyle w:val="token"/>
        </w:rPr>
        <w:t>c(e)</w:t>
      </w:r>
      <w:r w:rsidRPr="00613BB9">
        <w:rPr>
          <w:rStyle w:val="HTML1"/>
        </w:rPr>
        <w:t xml:space="preserve"> </w:t>
      </w:r>
      <w:r w:rsidRPr="00613BB9">
        <w:rPr>
          <w:rStyle w:val="token"/>
        </w:rPr>
        <w:t>{</w:t>
      </w:r>
    </w:p>
    <w:p w14:paraId="2DC19D04" w14:textId="77777777" w:rsidR="00A574F9" w:rsidRPr="00613BB9" w:rsidRDefault="00A574F9" w:rsidP="00A574F9">
      <w:pPr>
        <w:pStyle w:val="HTML"/>
        <w:rPr>
          <w:rStyle w:val="HTML1"/>
        </w:rPr>
      </w:pPr>
      <w:r w:rsidRPr="00613BB9">
        <w:rPr>
          <w:rStyle w:val="HTML1"/>
        </w:rPr>
        <w:t xml:space="preserve">        </w:t>
      </w:r>
      <w:r w:rsidRPr="00613BB9">
        <w:rPr>
          <w:rStyle w:val="token"/>
        </w:rPr>
        <w:t>var</w:t>
      </w:r>
      <w:r w:rsidRPr="00613BB9">
        <w:rPr>
          <w:rStyle w:val="HTML1"/>
        </w:rPr>
        <w:t xml:space="preserve"> a </w:t>
      </w:r>
      <w:r w:rsidRPr="00613BB9">
        <w:rPr>
          <w:rStyle w:val="token"/>
        </w:rPr>
        <w:t>=</w:t>
      </w:r>
      <w:r w:rsidRPr="00613BB9">
        <w:rPr>
          <w:rStyle w:val="HTML1"/>
        </w:rPr>
        <w:t xml:space="preserve"> t</w:t>
      </w:r>
      <w:r w:rsidRPr="00613BB9">
        <w:rPr>
          <w:rStyle w:val="token"/>
        </w:rPr>
        <w:t>.createElement("style");</w:t>
      </w:r>
    </w:p>
    <w:p w14:paraId="77B16463" w14:textId="77777777" w:rsidR="00A574F9" w:rsidRPr="00613BB9" w:rsidRDefault="00A574F9" w:rsidP="00A574F9">
      <w:pPr>
        <w:pStyle w:val="HTML"/>
        <w:rPr>
          <w:rStyle w:val="HTML1"/>
        </w:rPr>
      </w:pPr>
      <w:r w:rsidRPr="00613BB9">
        <w:rPr>
          <w:rStyle w:val="HTML1"/>
        </w:rPr>
        <w:t xml:space="preserve">        a</w:t>
      </w:r>
      <w:r w:rsidRPr="00613BB9">
        <w:rPr>
          <w:rStyle w:val="token"/>
        </w:rPr>
        <w:t>.</w:t>
      </w:r>
      <w:r w:rsidRPr="00613BB9">
        <w:rPr>
          <w:rStyle w:val="HTML1"/>
        </w:rPr>
        <w:t xml:space="preserve">type </w:t>
      </w:r>
      <w:r w:rsidRPr="00613BB9">
        <w:rPr>
          <w:rStyle w:val="token"/>
        </w:rPr>
        <w:t>=</w:t>
      </w:r>
      <w:r w:rsidRPr="00613BB9">
        <w:rPr>
          <w:rStyle w:val="HTML1"/>
        </w:rPr>
        <w:t xml:space="preserve"> </w:t>
      </w:r>
      <w:r w:rsidRPr="00613BB9">
        <w:rPr>
          <w:rStyle w:val="token"/>
        </w:rPr>
        <w:t>"text/css";</w:t>
      </w:r>
    </w:p>
    <w:p w14:paraId="6B65242C" w14:textId="77777777" w:rsidR="00A574F9" w:rsidRPr="00613BB9" w:rsidRDefault="00A574F9" w:rsidP="00A574F9">
      <w:pPr>
        <w:pStyle w:val="HTML"/>
        <w:rPr>
          <w:rStyle w:val="HTML1"/>
        </w:rPr>
      </w:pPr>
      <w:r w:rsidRPr="00613BB9">
        <w:rPr>
          <w:rStyle w:val="HTML1"/>
        </w:rPr>
        <w:t xml:space="preserve">        </w:t>
      </w:r>
      <w:r w:rsidRPr="00613BB9">
        <w:rPr>
          <w:rStyle w:val="token"/>
        </w:rPr>
        <w:t>try</w:t>
      </w:r>
      <w:r w:rsidRPr="00613BB9">
        <w:rPr>
          <w:rStyle w:val="HTML1"/>
        </w:rPr>
        <w:t xml:space="preserve"> </w:t>
      </w:r>
      <w:r w:rsidRPr="00613BB9">
        <w:rPr>
          <w:rStyle w:val="token"/>
        </w:rPr>
        <w:t>{</w:t>
      </w:r>
    </w:p>
    <w:p w14:paraId="22298FB7" w14:textId="77777777" w:rsidR="00A574F9" w:rsidRPr="00613BB9" w:rsidRDefault="00A574F9" w:rsidP="00A574F9">
      <w:pPr>
        <w:pStyle w:val="HTML"/>
        <w:rPr>
          <w:rStyle w:val="HTML1"/>
        </w:rPr>
      </w:pPr>
      <w:r w:rsidRPr="00613BB9">
        <w:rPr>
          <w:rStyle w:val="HTML1"/>
        </w:rPr>
        <w:t xml:space="preserve">            a</w:t>
      </w:r>
      <w:r w:rsidRPr="00613BB9">
        <w:rPr>
          <w:rStyle w:val="token"/>
        </w:rPr>
        <w:t>.appendChild(</w:t>
      </w:r>
      <w:r w:rsidRPr="00613BB9">
        <w:rPr>
          <w:rStyle w:val="HTML1"/>
        </w:rPr>
        <w:t>t</w:t>
      </w:r>
      <w:r w:rsidRPr="00613BB9">
        <w:rPr>
          <w:rStyle w:val="token"/>
        </w:rPr>
        <w:t>.createTextNode(</w:t>
      </w:r>
      <w:r w:rsidRPr="00613BB9">
        <w:rPr>
          <w:rStyle w:val="HTML1"/>
        </w:rPr>
        <w:t>e</w:t>
      </w:r>
      <w:r w:rsidRPr="00613BB9">
        <w:rPr>
          <w:rStyle w:val="token"/>
        </w:rPr>
        <w:t>))</w:t>
      </w:r>
    </w:p>
    <w:p w14:paraId="2F7B3054" w14:textId="77777777" w:rsidR="00A574F9" w:rsidRPr="00613BB9" w:rsidRDefault="00A574F9" w:rsidP="00A574F9">
      <w:pPr>
        <w:pStyle w:val="HTML"/>
        <w:rPr>
          <w:rStyle w:val="HTML1"/>
        </w:rPr>
      </w:pPr>
      <w:r w:rsidRPr="00613BB9">
        <w:rPr>
          <w:rStyle w:val="HTML1"/>
        </w:rPr>
        <w:t xml:space="preserve">        </w:t>
      </w:r>
      <w:r w:rsidRPr="00613BB9">
        <w:rPr>
          <w:rStyle w:val="token"/>
        </w:rPr>
        <w:t>}</w:t>
      </w:r>
      <w:r w:rsidRPr="00613BB9">
        <w:rPr>
          <w:rStyle w:val="HTML1"/>
        </w:rPr>
        <w:t xml:space="preserve"> </w:t>
      </w:r>
      <w:r w:rsidRPr="00613BB9">
        <w:rPr>
          <w:rStyle w:val="token"/>
        </w:rPr>
        <w:t>catch</w:t>
      </w:r>
      <w:r w:rsidRPr="00613BB9">
        <w:rPr>
          <w:rStyle w:val="HTML1"/>
        </w:rPr>
        <w:t xml:space="preserve"> </w:t>
      </w:r>
      <w:r w:rsidRPr="00613BB9">
        <w:rPr>
          <w:rStyle w:val="token"/>
        </w:rPr>
        <w:t>(</w:t>
      </w:r>
      <w:r w:rsidRPr="00613BB9">
        <w:rPr>
          <w:rStyle w:val="HTML1"/>
        </w:rPr>
        <w:t>t</w:t>
      </w:r>
      <w:r w:rsidRPr="00613BB9">
        <w:rPr>
          <w:rStyle w:val="token"/>
        </w:rPr>
        <w:t>)</w:t>
      </w:r>
      <w:r w:rsidRPr="00613BB9">
        <w:rPr>
          <w:rStyle w:val="HTML1"/>
        </w:rPr>
        <w:t xml:space="preserve"> </w:t>
      </w:r>
      <w:r w:rsidRPr="00613BB9">
        <w:rPr>
          <w:rStyle w:val="token"/>
        </w:rPr>
        <w:t>{</w:t>
      </w:r>
    </w:p>
    <w:p w14:paraId="23F9DFFB" w14:textId="77777777" w:rsidR="00A574F9" w:rsidRPr="00613BB9" w:rsidRDefault="00A574F9" w:rsidP="00A574F9">
      <w:pPr>
        <w:pStyle w:val="HTML"/>
        <w:rPr>
          <w:rStyle w:val="HTML1"/>
        </w:rPr>
      </w:pPr>
      <w:r w:rsidRPr="00613BB9">
        <w:rPr>
          <w:rStyle w:val="HTML1"/>
        </w:rPr>
        <w:t xml:space="preserve">            a</w:t>
      </w:r>
      <w:r w:rsidRPr="00613BB9">
        <w:rPr>
          <w:rStyle w:val="token"/>
        </w:rPr>
        <w:t>.</w:t>
      </w:r>
      <w:r w:rsidRPr="00613BB9">
        <w:rPr>
          <w:rStyle w:val="HTML1"/>
        </w:rPr>
        <w:t>styleSheet</w:t>
      </w:r>
      <w:r w:rsidRPr="00613BB9">
        <w:rPr>
          <w:rStyle w:val="token"/>
        </w:rPr>
        <w:t>.</w:t>
      </w:r>
      <w:r w:rsidRPr="00613BB9">
        <w:rPr>
          <w:rStyle w:val="HTML1"/>
        </w:rPr>
        <w:t xml:space="preserve">cssText </w:t>
      </w:r>
      <w:r w:rsidRPr="00613BB9">
        <w:rPr>
          <w:rStyle w:val="token"/>
        </w:rPr>
        <w:t>=</w:t>
      </w:r>
      <w:r w:rsidRPr="00613BB9">
        <w:rPr>
          <w:rStyle w:val="HTML1"/>
        </w:rPr>
        <w:t xml:space="preserve"> e</w:t>
      </w:r>
    </w:p>
    <w:p w14:paraId="44127561" w14:textId="77777777" w:rsidR="00A574F9" w:rsidRPr="00613BB9" w:rsidRDefault="00A574F9" w:rsidP="00A574F9">
      <w:pPr>
        <w:pStyle w:val="HTML"/>
        <w:rPr>
          <w:rStyle w:val="HTML1"/>
        </w:rPr>
      </w:pPr>
      <w:r w:rsidRPr="00613BB9">
        <w:rPr>
          <w:rStyle w:val="HTML1"/>
        </w:rPr>
        <w:t xml:space="preserve">        </w:t>
      </w:r>
      <w:r w:rsidRPr="00613BB9">
        <w:rPr>
          <w:rStyle w:val="token"/>
        </w:rPr>
        <w:t>}</w:t>
      </w:r>
    </w:p>
    <w:p w14:paraId="132DD1DF" w14:textId="77777777" w:rsidR="00A574F9" w:rsidRPr="00613BB9" w:rsidRDefault="00A574F9" w:rsidP="00A574F9">
      <w:pPr>
        <w:pStyle w:val="HTML"/>
        <w:rPr>
          <w:rStyle w:val="HTML1"/>
        </w:rPr>
      </w:pPr>
      <w:r w:rsidRPr="00613BB9">
        <w:rPr>
          <w:rStyle w:val="HTML1"/>
        </w:rPr>
        <w:t xml:space="preserve">        t</w:t>
      </w:r>
      <w:r w:rsidRPr="00613BB9">
        <w:rPr>
          <w:rStyle w:val="token"/>
        </w:rPr>
        <w:t>.getElementsByTagName("head")[0].appendChild(</w:t>
      </w:r>
      <w:r w:rsidRPr="00613BB9">
        <w:rPr>
          <w:rStyle w:val="HTML1"/>
        </w:rPr>
        <w:t>a</w:t>
      </w:r>
      <w:r w:rsidRPr="00613BB9">
        <w:rPr>
          <w:rStyle w:val="token"/>
        </w:rPr>
        <w:t>)</w:t>
      </w:r>
    </w:p>
    <w:p w14:paraId="5FD9245D" w14:textId="77777777" w:rsidR="00A574F9" w:rsidRPr="00613BB9" w:rsidRDefault="00A574F9" w:rsidP="00A574F9">
      <w:pPr>
        <w:pStyle w:val="HTML"/>
        <w:rPr>
          <w:rStyle w:val="HTML1"/>
        </w:rPr>
      </w:pPr>
      <w:r w:rsidRPr="00613BB9">
        <w:rPr>
          <w:rStyle w:val="HTML1"/>
        </w:rPr>
        <w:t xml:space="preserve">    </w:t>
      </w:r>
      <w:r w:rsidRPr="00613BB9">
        <w:rPr>
          <w:rStyle w:val="token"/>
        </w:rPr>
        <w:t>}</w:t>
      </w:r>
    </w:p>
    <w:p w14:paraId="2854E126" w14:textId="77777777" w:rsidR="00A574F9" w:rsidRPr="00613BB9" w:rsidRDefault="00A574F9" w:rsidP="00A574F9">
      <w:pPr>
        <w:pStyle w:val="HTML"/>
        <w:rPr>
          <w:rStyle w:val="HTML1"/>
        </w:rPr>
      </w:pPr>
    </w:p>
    <w:p w14:paraId="5B4E2EB8" w14:textId="77777777" w:rsidR="00A574F9" w:rsidRPr="00613BB9" w:rsidRDefault="00A574F9" w:rsidP="00A574F9">
      <w:pPr>
        <w:pStyle w:val="HTML"/>
        <w:rPr>
          <w:rStyle w:val="HTML1"/>
        </w:rPr>
      </w:pPr>
      <w:r w:rsidRPr="00613BB9">
        <w:rPr>
          <w:rStyle w:val="HTML1"/>
        </w:rPr>
        <w:t xml:space="preserve">    </w:t>
      </w:r>
      <w:r w:rsidRPr="00613BB9">
        <w:rPr>
          <w:rStyle w:val="token"/>
        </w:rPr>
        <w:t>function</w:t>
      </w:r>
      <w:r w:rsidRPr="00613BB9">
        <w:rPr>
          <w:rStyle w:val="HTML1"/>
        </w:rPr>
        <w:t xml:space="preserve"> </w:t>
      </w:r>
      <w:r w:rsidRPr="00613BB9">
        <w:rPr>
          <w:rStyle w:val="token"/>
        </w:rPr>
        <w:t>s()</w:t>
      </w:r>
      <w:r w:rsidRPr="00613BB9">
        <w:rPr>
          <w:rStyle w:val="HTML1"/>
        </w:rPr>
        <w:t xml:space="preserve"> </w:t>
      </w:r>
      <w:r w:rsidRPr="00613BB9">
        <w:rPr>
          <w:rStyle w:val="token"/>
        </w:rPr>
        <w:t>{</w:t>
      </w:r>
    </w:p>
    <w:p w14:paraId="6163205C" w14:textId="77777777" w:rsidR="00A574F9" w:rsidRPr="00613BB9" w:rsidRDefault="00A574F9" w:rsidP="00A574F9">
      <w:pPr>
        <w:pStyle w:val="HTML"/>
        <w:rPr>
          <w:rStyle w:val="HTML1"/>
        </w:rPr>
      </w:pPr>
      <w:r w:rsidRPr="00613BB9">
        <w:rPr>
          <w:rStyle w:val="HTML1"/>
        </w:rPr>
        <w:t xml:space="preserve">        </w:t>
      </w:r>
      <w:r w:rsidRPr="00613BB9">
        <w:rPr>
          <w:rStyle w:val="token"/>
        </w:rPr>
        <w:t>return</w:t>
      </w:r>
      <w:r w:rsidRPr="00613BB9">
        <w:rPr>
          <w:rStyle w:val="HTML1"/>
        </w:rPr>
        <w:t xml:space="preserve"> </w:t>
      </w:r>
      <w:r w:rsidRPr="00613BB9">
        <w:rPr>
          <w:rStyle w:val="token"/>
        </w:rPr>
        <w:t>"rgb("</w:t>
      </w:r>
      <w:r w:rsidRPr="00613BB9">
        <w:rPr>
          <w:rStyle w:val="HTML1"/>
        </w:rPr>
        <w:t xml:space="preserve"> </w:t>
      </w:r>
      <w:r w:rsidRPr="00613BB9">
        <w:rPr>
          <w:rStyle w:val="token"/>
        </w:rPr>
        <w:t>+</w:t>
      </w:r>
      <w:r w:rsidRPr="00613BB9">
        <w:rPr>
          <w:rStyle w:val="HTML1"/>
        </w:rPr>
        <w:t xml:space="preserve"> </w:t>
      </w:r>
      <w:r w:rsidRPr="00613BB9">
        <w:rPr>
          <w:rStyle w:val="token"/>
        </w:rPr>
        <w:t>~~(255</w:t>
      </w:r>
      <w:r w:rsidRPr="00613BB9">
        <w:rPr>
          <w:rStyle w:val="HTML1"/>
        </w:rPr>
        <w:t xml:space="preserve"> </w:t>
      </w:r>
      <w:r w:rsidRPr="00613BB9">
        <w:rPr>
          <w:rStyle w:val="token"/>
        </w:rPr>
        <w:t>*</w:t>
      </w:r>
      <w:r w:rsidRPr="00613BB9">
        <w:rPr>
          <w:rStyle w:val="HTML1"/>
        </w:rPr>
        <w:t xml:space="preserve"> Math</w:t>
      </w:r>
      <w:r w:rsidRPr="00613BB9">
        <w:rPr>
          <w:rStyle w:val="token"/>
        </w:rPr>
        <w:t>.random())</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~~(255</w:t>
      </w:r>
      <w:r w:rsidRPr="00613BB9">
        <w:rPr>
          <w:rStyle w:val="HTML1"/>
        </w:rPr>
        <w:t xml:space="preserve"> </w:t>
      </w:r>
      <w:r w:rsidRPr="00613BB9">
        <w:rPr>
          <w:rStyle w:val="token"/>
        </w:rPr>
        <w:t>*</w:t>
      </w:r>
      <w:r w:rsidRPr="00613BB9">
        <w:rPr>
          <w:rStyle w:val="HTML1"/>
        </w:rPr>
        <w:t xml:space="preserve"> Math</w:t>
      </w:r>
      <w:r w:rsidRPr="00613BB9">
        <w:rPr>
          <w:rStyle w:val="token"/>
        </w:rPr>
        <w:t>.random())</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~~(255</w:t>
      </w:r>
      <w:r w:rsidRPr="00613BB9">
        <w:rPr>
          <w:rStyle w:val="HTML1"/>
        </w:rPr>
        <w:t xml:space="preserve"> </w:t>
      </w:r>
      <w:r w:rsidRPr="00613BB9">
        <w:rPr>
          <w:rStyle w:val="token"/>
        </w:rPr>
        <w:t>*</w:t>
      </w:r>
      <w:r w:rsidRPr="00613BB9">
        <w:rPr>
          <w:rStyle w:val="HTML1"/>
        </w:rPr>
        <w:t xml:space="preserve"> Math</w:t>
      </w:r>
      <w:r w:rsidRPr="00613BB9">
        <w:rPr>
          <w:rStyle w:val="token"/>
        </w:rPr>
        <w:t>.random())</w:t>
      </w:r>
      <w:r w:rsidRPr="00613BB9">
        <w:rPr>
          <w:rStyle w:val="HTML1"/>
        </w:rPr>
        <w:t xml:space="preserve"> </w:t>
      </w:r>
      <w:r w:rsidRPr="00613BB9">
        <w:rPr>
          <w:rStyle w:val="token"/>
        </w:rPr>
        <w:t>+</w:t>
      </w:r>
      <w:r w:rsidRPr="00613BB9">
        <w:rPr>
          <w:rStyle w:val="HTML1"/>
        </w:rPr>
        <w:t xml:space="preserve"> </w:t>
      </w:r>
      <w:r w:rsidRPr="00613BB9">
        <w:rPr>
          <w:rStyle w:val="token"/>
        </w:rPr>
        <w:t>")"</w:t>
      </w:r>
    </w:p>
    <w:p w14:paraId="32DD4942" w14:textId="77777777" w:rsidR="00A574F9" w:rsidRPr="00613BB9" w:rsidRDefault="00A574F9" w:rsidP="00A574F9">
      <w:pPr>
        <w:pStyle w:val="HTML"/>
        <w:rPr>
          <w:rStyle w:val="HTML1"/>
        </w:rPr>
      </w:pPr>
      <w:r w:rsidRPr="00613BB9">
        <w:rPr>
          <w:rStyle w:val="HTML1"/>
        </w:rPr>
        <w:t xml:space="preserve">    </w:t>
      </w:r>
      <w:r w:rsidRPr="00613BB9">
        <w:rPr>
          <w:rStyle w:val="token"/>
        </w:rPr>
        <w:t>}</w:t>
      </w:r>
    </w:p>
    <w:p w14:paraId="6E5028AA" w14:textId="77777777" w:rsidR="00A574F9" w:rsidRPr="00613BB9" w:rsidRDefault="00A574F9" w:rsidP="00A574F9">
      <w:pPr>
        <w:pStyle w:val="HTML"/>
        <w:rPr>
          <w:rStyle w:val="HTML1"/>
        </w:rPr>
      </w:pPr>
      <w:r w:rsidRPr="00613BB9">
        <w:rPr>
          <w:rStyle w:val="HTML1"/>
        </w:rPr>
        <w:t xml:space="preserve">    </w:t>
      </w:r>
      <w:r w:rsidRPr="00613BB9">
        <w:rPr>
          <w:rStyle w:val="token"/>
        </w:rPr>
        <w:t>var</w:t>
      </w:r>
      <w:r w:rsidRPr="00613BB9">
        <w:rPr>
          <w:rStyle w:val="HTML1"/>
        </w:rPr>
        <w:t xml:space="preserve"> d </w:t>
      </w:r>
      <w:r w:rsidRPr="00613BB9">
        <w:rPr>
          <w:rStyle w:val="token"/>
        </w:rPr>
        <w:t>=</w:t>
      </w:r>
      <w:r w:rsidRPr="00613BB9">
        <w:rPr>
          <w:rStyle w:val="HTML1"/>
        </w:rPr>
        <w:t xml:space="preserve"> </w:t>
      </w:r>
      <w:r w:rsidRPr="00613BB9">
        <w:rPr>
          <w:rStyle w:val="token"/>
        </w:rPr>
        <w:t>[];</w:t>
      </w:r>
    </w:p>
    <w:p w14:paraId="1434EABC" w14:textId="77777777" w:rsidR="00A574F9" w:rsidRPr="00613BB9" w:rsidRDefault="00A574F9" w:rsidP="00A574F9">
      <w:pPr>
        <w:pStyle w:val="HTML"/>
        <w:rPr>
          <w:rStyle w:val="HTML1"/>
        </w:rPr>
      </w:pPr>
      <w:r w:rsidRPr="00613BB9">
        <w:rPr>
          <w:rStyle w:val="HTML1"/>
        </w:rPr>
        <w:t xml:space="preserve">    e</w:t>
      </w:r>
      <w:r w:rsidRPr="00613BB9">
        <w:rPr>
          <w:rStyle w:val="token"/>
        </w:rPr>
        <w:t>.requestAnimationFrame</w:t>
      </w:r>
      <w:r w:rsidRPr="00613BB9">
        <w:rPr>
          <w:rStyle w:val="HTML1"/>
        </w:rPr>
        <w:t xml:space="preserve">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w:t>
      </w:r>
      <w:r w:rsidRPr="00613BB9">
        <w:rPr>
          <w:rStyle w:val="HTML1"/>
        </w:rPr>
        <w:t xml:space="preserve"> </w:t>
      </w:r>
      <w:r w:rsidRPr="00613BB9">
        <w:rPr>
          <w:rStyle w:val="token"/>
        </w:rPr>
        <w:t>{</w:t>
      </w:r>
    </w:p>
    <w:p w14:paraId="4D1DF434" w14:textId="77777777" w:rsidR="00A574F9" w:rsidRPr="00613BB9" w:rsidRDefault="00A574F9" w:rsidP="00A574F9">
      <w:pPr>
        <w:pStyle w:val="HTML"/>
        <w:rPr>
          <w:rStyle w:val="HTML1"/>
        </w:rPr>
      </w:pPr>
      <w:r w:rsidRPr="00613BB9">
        <w:rPr>
          <w:rStyle w:val="HTML1"/>
        </w:rPr>
        <w:t xml:space="preserve">        </w:t>
      </w:r>
      <w:r w:rsidRPr="00613BB9">
        <w:rPr>
          <w:rStyle w:val="token"/>
        </w:rPr>
        <w:t>return</w:t>
      </w:r>
      <w:r w:rsidRPr="00613BB9">
        <w:rPr>
          <w:rStyle w:val="HTML1"/>
        </w:rPr>
        <w:t xml:space="preserve"> e</w:t>
      </w:r>
      <w:r w:rsidRPr="00613BB9">
        <w:rPr>
          <w:rStyle w:val="token"/>
        </w:rPr>
        <w:t>.</w:t>
      </w:r>
      <w:r w:rsidRPr="00613BB9">
        <w:rPr>
          <w:rStyle w:val="HTML1"/>
        </w:rPr>
        <w:t xml:space="preserve">requestAnimationFrame </w:t>
      </w:r>
      <w:r w:rsidRPr="00613BB9">
        <w:rPr>
          <w:rStyle w:val="token"/>
        </w:rPr>
        <w:t>||</w:t>
      </w:r>
      <w:r w:rsidRPr="00613BB9">
        <w:rPr>
          <w:rStyle w:val="HTML1"/>
        </w:rPr>
        <w:t xml:space="preserve"> e</w:t>
      </w:r>
      <w:r w:rsidRPr="00613BB9">
        <w:rPr>
          <w:rStyle w:val="token"/>
        </w:rPr>
        <w:t>.</w:t>
      </w:r>
      <w:r w:rsidRPr="00613BB9">
        <w:rPr>
          <w:rStyle w:val="HTML1"/>
        </w:rPr>
        <w:t xml:space="preserve">webkitRequestAnimationFrame </w:t>
      </w:r>
      <w:r w:rsidRPr="00613BB9">
        <w:rPr>
          <w:rStyle w:val="token"/>
        </w:rPr>
        <w:t>||</w:t>
      </w:r>
      <w:r w:rsidRPr="00613BB9">
        <w:rPr>
          <w:rStyle w:val="HTML1"/>
        </w:rPr>
        <w:t xml:space="preserve"> e</w:t>
      </w:r>
      <w:r w:rsidRPr="00613BB9">
        <w:rPr>
          <w:rStyle w:val="token"/>
        </w:rPr>
        <w:t>.</w:t>
      </w:r>
      <w:r w:rsidRPr="00613BB9">
        <w:rPr>
          <w:rStyle w:val="HTML1"/>
        </w:rPr>
        <w:t xml:space="preserve">mozRequestAnimationFrame </w:t>
      </w:r>
      <w:r w:rsidRPr="00613BB9">
        <w:rPr>
          <w:rStyle w:val="token"/>
        </w:rPr>
        <w:t>||</w:t>
      </w:r>
      <w:r w:rsidRPr="00613BB9">
        <w:rPr>
          <w:rStyle w:val="HTML1"/>
        </w:rPr>
        <w:t xml:space="preserve"> e</w:t>
      </w:r>
      <w:r w:rsidRPr="00613BB9">
        <w:rPr>
          <w:rStyle w:val="token"/>
        </w:rPr>
        <w:t>.</w:t>
      </w:r>
      <w:r w:rsidRPr="00613BB9">
        <w:rPr>
          <w:rStyle w:val="HTML1"/>
        </w:rPr>
        <w:t xml:space="preserve">oRequestAnimationFrame </w:t>
      </w:r>
      <w:r w:rsidRPr="00613BB9">
        <w:rPr>
          <w:rStyle w:val="token"/>
        </w:rPr>
        <w:t>||</w:t>
      </w:r>
      <w:r w:rsidRPr="00613BB9">
        <w:rPr>
          <w:rStyle w:val="HTML1"/>
        </w:rPr>
        <w:t xml:space="preserve"> e</w:t>
      </w:r>
      <w:r w:rsidRPr="00613BB9">
        <w:rPr>
          <w:rStyle w:val="token"/>
        </w:rPr>
        <w:t>.</w:t>
      </w:r>
      <w:r w:rsidRPr="00613BB9">
        <w:rPr>
          <w:rStyle w:val="HTML1"/>
        </w:rPr>
        <w:t xml:space="preserve">msRequestAnimationFrame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(e)</w:t>
      </w:r>
      <w:r w:rsidRPr="00613BB9">
        <w:rPr>
          <w:rStyle w:val="HTML1"/>
        </w:rPr>
        <w:t xml:space="preserve"> </w:t>
      </w:r>
      <w:r w:rsidRPr="00613BB9">
        <w:rPr>
          <w:rStyle w:val="token"/>
        </w:rPr>
        <w:t>{</w:t>
      </w:r>
    </w:p>
    <w:p w14:paraId="112E5ACA" w14:textId="77777777" w:rsidR="00A574F9" w:rsidRPr="00613BB9" w:rsidRDefault="00A574F9" w:rsidP="00A574F9">
      <w:pPr>
        <w:pStyle w:val="HTML"/>
        <w:rPr>
          <w:rStyle w:val="HTML1"/>
        </w:rPr>
      </w:pPr>
      <w:r w:rsidRPr="00613BB9">
        <w:rPr>
          <w:rStyle w:val="HTML1"/>
        </w:rPr>
        <w:t xml:space="preserve">            </w:t>
      </w:r>
      <w:r w:rsidRPr="00613BB9">
        <w:rPr>
          <w:rStyle w:val="token"/>
        </w:rPr>
        <w:t>setTimeout(</w:t>
      </w:r>
      <w:r w:rsidRPr="00613BB9">
        <w:rPr>
          <w:rStyle w:val="HTML1"/>
        </w:rPr>
        <w:t>e</w:t>
      </w:r>
      <w:r w:rsidRPr="00613BB9">
        <w:rPr>
          <w:rStyle w:val="token"/>
        </w:rPr>
        <w:t>,</w:t>
      </w:r>
      <w:r w:rsidRPr="00613BB9">
        <w:rPr>
          <w:rStyle w:val="HTML1"/>
        </w:rPr>
        <w:t xml:space="preserve"> </w:t>
      </w:r>
      <w:r w:rsidRPr="00613BB9">
        <w:rPr>
          <w:rStyle w:val="token"/>
        </w:rPr>
        <w:t>1e3</w:t>
      </w:r>
      <w:r w:rsidRPr="00613BB9">
        <w:rPr>
          <w:rStyle w:val="HTML1"/>
        </w:rPr>
        <w:t xml:space="preserve"> </w:t>
      </w:r>
      <w:r w:rsidRPr="00613BB9">
        <w:rPr>
          <w:rStyle w:val="token"/>
        </w:rPr>
        <w:t>/</w:t>
      </w:r>
      <w:r w:rsidRPr="00613BB9">
        <w:rPr>
          <w:rStyle w:val="HTML1"/>
        </w:rPr>
        <w:t xml:space="preserve"> </w:t>
      </w:r>
      <w:r w:rsidRPr="00613BB9">
        <w:rPr>
          <w:rStyle w:val="token"/>
        </w:rPr>
        <w:t>60)</w:t>
      </w:r>
    </w:p>
    <w:p w14:paraId="3A5DC070" w14:textId="77777777" w:rsidR="00A574F9" w:rsidRPr="00613BB9" w:rsidRDefault="00A574F9" w:rsidP="00A574F9">
      <w:pPr>
        <w:pStyle w:val="HTML"/>
        <w:rPr>
          <w:rStyle w:val="HTML1"/>
        </w:rPr>
      </w:pPr>
      <w:r w:rsidRPr="00613BB9">
        <w:rPr>
          <w:rStyle w:val="HTML1"/>
        </w:rPr>
        <w:t xml:space="preserve">        </w:t>
      </w:r>
      <w:r w:rsidRPr="00613BB9">
        <w:rPr>
          <w:rStyle w:val="token"/>
        </w:rPr>
        <w:t>}</w:t>
      </w:r>
    </w:p>
    <w:p w14:paraId="39AC6659" w14:textId="77777777" w:rsidR="00A574F9" w:rsidRPr="00613BB9" w:rsidRDefault="00A574F9" w:rsidP="00A574F9">
      <w:pPr>
        <w:pStyle w:val="HTML"/>
        <w:rPr>
          <w:rStyle w:val="HTML1"/>
        </w:rPr>
      </w:pPr>
      <w:r w:rsidRPr="00613BB9">
        <w:rPr>
          <w:rStyle w:val="HTML1"/>
        </w:rPr>
        <w:t xml:space="preserve">    </w:t>
      </w:r>
      <w:r w:rsidRPr="00613BB9">
        <w:rPr>
          <w:rStyle w:val="token"/>
        </w:rPr>
        <w:t>}(),</w:t>
      </w:r>
      <w:r w:rsidRPr="00613BB9">
        <w:rPr>
          <w:rStyle w:val="HTML1"/>
        </w:rPr>
        <w:t xml:space="preserve"> </w:t>
      </w:r>
      <w:r w:rsidRPr="00613BB9">
        <w:rPr>
          <w:rStyle w:val="token"/>
        </w:rPr>
        <w:t>n()</w:t>
      </w:r>
    </w:p>
    <w:p w14:paraId="25DF401F" w14:textId="77777777" w:rsidR="00A574F9" w:rsidRPr="00613BB9" w:rsidRDefault="00A574F9" w:rsidP="00A574F9">
      <w:pPr>
        <w:pStyle w:val="HTML"/>
        <w:rPr>
          <w:rStyle w:val="HTML1"/>
        </w:rPr>
      </w:pPr>
      <w:r w:rsidRPr="00613BB9">
        <w:rPr>
          <w:rStyle w:val="token"/>
        </w:rPr>
        <w:t>}(</w:t>
      </w:r>
      <w:r w:rsidRPr="00613BB9">
        <w:rPr>
          <w:rStyle w:val="HTML1"/>
        </w:rPr>
        <w:t>window</w:t>
      </w:r>
      <w:r w:rsidRPr="00613BB9">
        <w:rPr>
          <w:rStyle w:val="token"/>
        </w:rPr>
        <w:t>,</w:t>
      </w:r>
      <w:r w:rsidRPr="00613BB9">
        <w:rPr>
          <w:rStyle w:val="HTML1"/>
        </w:rPr>
        <w:t xml:space="preserve"> document</w:t>
      </w:r>
      <w:r w:rsidRPr="00613BB9">
        <w:rPr>
          <w:rStyle w:val="token"/>
        </w:rPr>
        <w:t>);</w:t>
      </w:r>
    </w:p>
    <w:p w14:paraId="00ABAC4C" w14:textId="77777777" w:rsidR="00A574F9" w:rsidRPr="00613BB9" w:rsidRDefault="00A574F9" w:rsidP="00A574F9">
      <w:pPr>
        <w:pStyle w:val="a3"/>
      </w:pPr>
      <w:r w:rsidRPr="00613BB9">
        <w:t>2、在主题theme-&gt;layout-&gt;_partials-&gt;footer文件中导入该js文件即可</w:t>
      </w:r>
    </w:p>
    <w:p w14:paraId="54FD9A94" w14:textId="77777777" w:rsidR="00A574F9" w:rsidRPr="00613BB9" w:rsidRDefault="00A574F9" w:rsidP="00A574F9">
      <w:pPr>
        <w:pStyle w:val="HTML"/>
      </w:pPr>
      <w:r w:rsidRPr="00613BB9">
        <w:rPr>
          <w:rStyle w:val="token"/>
        </w:rPr>
        <w:t>&lt;script type="text/javascript" src="/js/click-love.js"&gt;&lt;/script&gt;</w:t>
      </w:r>
    </w:p>
    <w:p w14:paraId="201FF7BC" w14:textId="77777777" w:rsidR="00A574F9" w:rsidRPr="00613BB9" w:rsidRDefault="00A574F9" w:rsidP="00A574F9"/>
    <w:p w14:paraId="056FAFAE" w14:textId="77777777" w:rsidR="00A574F9" w:rsidRPr="00613BB9" w:rsidRDefault="00A574F9" w:rsidP="00A574F9"/>
    <w:p w14:paraId="28B36B85" w14:textId="77777777" w:rsidR="00A574F9" w:rsidRPr="00613BB9" w:rsidRDefault="00A574F9" w:rsidP="00A574F9"/>
    <w:p w14:paraId="0630A7D5" w14:textId="77777777" w:rsidR="00A574F9" w:rsidRPr="00613BB9" w:rsidRDefault="00A574F9" w:rsidP="00A574F9"/>
    <w:p w14:paraId="13A35A0B" w14:textId="77777777" w:rsidR="00A574F9" w:rsidRPr="00613BB9" w:rsidRDefault="00A574F9" w:rsidP="00A574F9"/>
    <w:p w14:paraId="7CC20C4B" w14:textId="5343DC76" w:rsidR="00A574F9" w:rsidRPr="00613BB9" w:rsidRDefault="00512E1A" w:rsidP="00170578">
      <w:pPr>
        <w:pStyle w:val="2"/>
        <w:rPr>
          <w:rFonts w:ascii="Helvetica" w:hAnsi="Helvetica" w:cs="Helvetica"/>
          <w:b w:val="0"/>
          <w:bCs w:val="0"/>
          <w:sz w:val="54"/>
          <w:szCs w:val="54"/>
        </w:rPr>
      </w:pPr>
      <w:bookmarkStart w:id="461" w:name="_Toc46395056"/>
      <w:r>
        <w:rPr>
          <w:rFonts w:ascii="Helvetica" w:hAnsi="Helvetica" w:cs="Helvetica" w:hint="eastAsia"/>
          <w:b w:val="0"/>
          <w:bCs w:val="0"/>
          <w:sz w:val="54"/>
          <w:szCs w:val="54"/>
        </w:rPr>
        <w:t>Hexo</w:t>
      </w:r>
      <w:r w:rsidR="00A574F9" w:rsidRPr="00613BB9">
        <w:rPr>
          <w:rFonts w:ascii="Helvetica" w:hAnsi="Helvetica" w:cs="Helvetica"/>
          <w:b w:val="0"/>
          <w:bCs w:val="0"/>
          <w:sz w:val="54"/>
          <w:szCs w:val="54"/>
        </w:rPr>
        <w:t>迁移</w:t>
      </w:r>
      <w:bookmarkEnd w:id="461"/>
    </w:p>
    <w:p w14:paraId="3B5E9135" w14:textId="77777777" w:rsidR="00A574F9" w:rsidRPr="00613BB9" w:rsidRDefault="00A574F9" w:rsidP="00170578"/>
    <w:p w14:paraId="35F570C0" w14:textId="77777777" w:rsidR="00A574F9" w:rsidRPr="00613BB9" w:rsidRDefault="00A574F9" w:rsidP="00170578"/>
    <w:p w14:paraId="23F34F11" w14:textId="77777777" w:rsidR="00A574F9" w:rsidRPr="00613BB9" w:rsidRDefault="00A574F9" w:rsidP="00170578">
      <w:pPr>
        <w:pStyle w:val="3"/>
        <w:rPr>
          <w:rFonts w:ascii="Helvetica" w:hAnsi="Helvetica" w:cs="Helvetica"/>
        </w:rPr>
      </w:pPr>
      <w:bookmarkStart w:id="462" w:name="_Toc46395057"/>
      <w:r w:rsidRPr="00613BB9">
        <w:rPr>
          <w:rFonts w:ascii="Helvetica" w:hAnsi="Helvetica" w:cs="Helvetica"/>
        </w:rPr>
        <w:t>RSS</w:t>
      </w:r>
      <w:bookmarkEnd w:id="462"/>
    </w:p>
    <w:p w14:paraId="482D066F"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首先，安装</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hexo-migrator-rss</w:t>
      </w:r>
      <w:r w:rsidRPr="00613BB9">
        <w:rPr>
          <w:rFonts w:ascii="Helvetica" w:hAnsi="Helvetica" w:cs="Helvetica"/>
          <w:sz w:val="23"/>
          <w:szCs w:val="23"/>
        </w:rPr>
        <w:t> </w:t>
      </w:r>
      <w:r w:rsidRPr="00613BB9">
        <w:rPr>
          <w:rFonts w:ascii="Helvetica" w:hAnsi="Helvetica" w:cs="Helvetica"/>
          <w:sz w:val="23"/>
          <w:szCs w:val="23"/>
        </w:rPr>
        <w:t>插件。</w:t>
      </w:r>
    </w:p>
    <w:tbl>
      <w:tblPr>
        <w:tblW w:w="0" w:type="auto"/>
        <w:tblCellSpacing w:w="15" w:type="dxa"/>
        <w:tblCellMar>
          <w:left w:w="0" w:type="dxa"/>
          <w:right w:w="0" w:type="dxa"/>
        </w:tblCellMar>
        <w:tblLook w:val="04A0" w:firstRow="1" w:lastRow="0" w:firstColumn="1" w:lastColumn="0" w:noHBand="0" w:noVBand="1"/>
      </w:tblPr>
      <w:tblGrid>
        <w:gridCol w:w="3488"/>
      </w:tblGrid>
      <w:tr w:rsidR="00A574F9" w:rsidRPr="00613BB9" w14:paraId="367A9022" w14:textId="77777777" w:rsidTr="00170578">
        <w:trPr>
          <w:tblCellSpacing w:w="15" w:type="dxa"/>
        </w:trPr>
        <w:tc>
          <w:tcPr>
            <w:tcW w:w="0" w:type="auto"/>
            <w:tcBorders>
              <w:top w:val="nil"/>
              <w:left w:val="nil"/>
              <w:bottom w:val="nil"/>
              <w:right w:val="nil"/>
            </w:tcBorders>
            <w:vAlign w:val="center"/>
            <w:hideMark/>
          </w:tcPr>
          <w:p w14:paraId="025CA03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install hexo-migrator-rss --save</w:t>
            </w:r>
          </w:p>
        </w:tc>
      </w:tr>
    </w:tbl>
    <w:p w14:paraId="16F82666"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插件安装完成后，执行下列命令，从</w:t>
      </w:r>
      <w:r w:rsidRPr="00613BB9">
        <w:rPr>
          <w:rFonts w:ascii="Helvetica" w:hAnsi="Helvetica" w:cs="Helvetica"/>
          <w:sz w:val="23"/>
          <w:szCs w:val="23"/>
        </w:rPr>
        <w:t xml:space="preserve"> RSS </w:t>
      </w:r>
      <w:r w:rsidRPr="00613BB9">
        <w:rPr>
          <w:rFonts w:ascii="Helvetica" w:hAnsi="Helvetica" w:cs="Helvetica"/>
          <w:sz w:val="23"/>
          <w:szCs w:val="23"/>
        </w:rPr>
        <w:t>迁移所有文章。</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可以是文件路径或网址。</w:t>
      </w:r>
    </w:p>
    <w:tbl>
      <w:tblPr>
        <w:tblW w:w="0" w:type="auto"/>
        <w:tblCellSpacing w:w="15" w:type="dxa"/>
        <w:tblCellMar>
          <w:left w:w="0" w:type="dxa"/>
          <w:right w:w="0" w:type="dxa"/>
        </w:tblCellMar>
        <w:tblLook w:val="04A0" w:firstRow="1" w:lastRow="0" w:firstColumn="1" w:lastColumn="0" w:noHBand="0" w:noVBand="1"/>
      </w:tblPr>
      <w:tblGrid>
        <w:gridCol w:w="2582"/>
      </w:tblGrid>
      <w:tr w:rsidR="00A574F9" w:rsidRPr="00613BB9" w14:paraId="3294B535" w14:textId="77777777" w:rsidTr="00170578">
        <w:trPr>
          <w:tblCellSpacing w:w="15" w:type="dxa"/>
        </w:trPr>
        <w:tc>
          <w:tcPr>
            <w:tcW w:w="0" w:type="auto"/>
            <w:tcBorders>
              <w:top w:val="nil"/>
              <w:left w:val="nil"/>
              <w:bottom w:val="nil"/>
              <w:right w:val="nil"/>
            </w:tcBorders>
            <w:vAlign w:val="center"/>
            <w:hideMark/>
          </w:tcPr>
          <w:p w14:paraId="48E5CA7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migrate rss &lt;</w:t>
            </w:r>
            <w:r w:rsidRPr="00613BB9">
              <w:rPr>
                <w:rStyle w:val="builtin"/>
                <w:rFonts w:ascii="inherit" w:hAnsi="inherit"/>
                <w:sz w:val="21"/>
                <w:szCs w:val="21"/>
                <w:bdr w:val="none" w:sz="0" w:space="0" w:color="auto" w:frame="1"/>
              </w:rPr>
              <w:t>source</w:t>
            </w:r>
            <w:r w:rsidRPr="00613BB9">
              <w:rPr>
                <w:rStyle w:val="line"/>
                <w:rFonts w:ascii="inherit" w:hAnsi="inherit"/>
                <w:sz w:val="21"/>
                <w:szCs w:val="21"/>
                <w:bdr w:val="none" w:sz="0" w:space="0" w:color="auto" w:frame="1"/>
              </w:rPr>
              <w:t>&gt;</w:t>
            </w:r>
          </w:p>
        </w:tc>
      </w:tr>
    </w:tbl>
    <w:p w14:paraId="0DF88FC5" w14:textId="77777777" w:rsidR="00A574F9" w:rsidRPr="00613BB9" w:rsidRDefault="00A574F9" w:rsidP="00170578">
      <w:pPr>
        <w:pStyle w:val="3"/>
        <w:rPr>
          <w:rFonts w:ascii="Helvetica" w:hAnsi="Helvetica" w:cs="Helvetica"/>
          <w:sz w:val="36"/>
          <w:szCs w:val="36"/>
        </w:rPr>
      </w:pPr>
      <w:bookmarkStart w:id="463" w:name="_Toc46395058"/>
      <w:r w:rsidRPr="00613BB9">
        <w:rPr>
          <w:rFonts w:ascii="Helvetica" w:hAnsi="Helvetica" w:cs="Helvetica"/>
        </w:rPr>
        <w:t>Jekyll</w:t>
      </w:r>
      <w:bookmarkEnd w:id="463"/>
    </w:p>
    <w:p w14:paraId="13B0200F"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把</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_posts</w:t>
      </w:r>
      <w:r w:rsidRPr="00613BB9">
        <w:rPr>
          <w:rFonts w:ascii="Helvetica" w:hAnsi="Helvetica" w:cs="Helvetica"/>
          <w:sz w:val="23"/>
          <w:szCs w:val="23"/>
        </w:rPr>
        <w:t> </w:t>
      </w:r>
      <w:r w:rsidRPr="00613BB9">
        <w:rPr>
          <w:rFonts w:ascii="Helvetica" w:hAnsi="Helvetica" w:cs="Helvetica"/>
          <w:sz w:val="23"/>
          <w:szCs w:val="23"/>
        </w:rPr>
        <w:t>文件夹内的所有文件复制到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文件夹，并在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Helvetica" w:hAnsi="Helvetica" w:cs="Helvetica"/>
          <w:sz w:val="23"/>
          <w:szCs w:val="23"/>
        </w:rPr>
        <w:t> </w:t>
      </w:r>
      <w:r w:rsidRPr="00613BB9">
        <w:rPr>
          <w:rFonts w:ascii="Helvetica" w:hAnsi="Helvetica" w:cs="Helvetica"/>
          <w:sz w:val="23"/>
          <w:szCs w:val="23"/>
        </w:rPr>
        <w:t>中修改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new_post_name</w:t>
      </w:r>
      <w:r w:rsidRPr="00613BB9">
        <w:rPr>
          <w:rFonts w:ascii="Helvetica" w:hAnsi="Helvetica" w:cs="Helvetica"/>
          <w:sz w:val="23"/>
          <w:szCs w:val="23"/>
        </w:rPr>
        <w:t> </w:t>
      </w:r>
      <w:r w:rsidRPr="00613BB9">
        <w:rPr>
          <w:rFonts w:ascii="Helvetica" w:hAnsi="Helvetica" w:cs="Helvetica"/>
          <w:sz w:val="23"/>
          <w:szCs w:val="23"/>
        </w:rPr>
        <w:t>参数。</w:t>
      </w:r>
    </w:p>
    <w:tbl>
      <w:tblPr>
        <w:tblW w:w="0" w:type="auto"/>
        <w:tblCellSpacing w:w="15" w:type="dxa"/>
        <w:tblCellMar>
          <w:left w:w="0" w:type="dxa"/>
          <w:right w:w="0" w:type="dxa"/>
        </w:tblCellMar>
        <w:tblLook w:val="04A0" w:firstRow="1" w:lastRow="0" w:firstColumn="1" w:lastColumn="0" w:noHBand="0" w:noVBand="1"/>
      </w:tblPr>
      <w:tblGrid>
        <w:gridCol w:w="4024"/>
      </w:tblGrid>
      <w:tr w:rsidR="00A574F9" w:rsidRPr="00613BB9" w14:paraId="02DE1202" w14:textId="77777777" w:rsidTr="00170578">
        <w:trPr>
          <w:tblCellSpacing w:w="15" w:type="dxa"/>
        </w:trPr>
        <w:tc>
          <w:tcPr>
            <w:tcW w:w="0" w:type="auto"/>
            <w:tcBorders>
              <w:top w:val="nil"/>
              <w:left w:val="nil"/>
              <w:bottom w:val="nil"/>
              <w:right w:val="nil"/>
            </w:tcBorders>
            <w:vAlign w:val="center"/>
            <w:hideMark/>
          </w:tcPr>
          <w:p w14:paraId="66CA885C"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new_post_name: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:year-:month-:day-:title.md</w:t>
            </w:r>
          </w:p>
        </w:tc>
      </w:tr>
    </w:tbl>
    <w:p w14:paraId="1C658F60" w14:textId="77777777" w:rsidR="00A574F9" w:rsidRPr="00613BB9" w:rsidRDefault="00A574F9" w:rsidP="00170578">
      <w:pPr>
        <w:pStyle w:val="3"/>
        <w:rPr>
          <w:rFonts w:ascii="Helvetica" w:hAnsi="Helvetica" w:cs="Helvetica"/>
          <w:sz w:val="36"/>
          <w:szCs w:val="36"/>
        </w:rPr>
      </w:pPr>
      <w:bookmarkStart w:id="464" w:name="_Toc46395059"/>
      <w:r w:rsidRPr="00613BB9">
        <w:rPr>
          <w:rFonts w:ascii="Helvetica" w:hAnsi="Helvetica" w:cs="Helvetica"/>
        </w:rPr>
        <w:t>Octopress</w:t>
      </w:r>
      <w:bookmarkEnd w:id="464"/>
    </w:p>
    <w:p w14:paraId="7F3A15A3"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把</w:t>
      </w:r>
      <w:r w:rsidRPr="00613BB9">
        <w:rPr>
          <w:rFonts w:ascii="Helvetica" w:hAnsi="Helvetica" w:cs="Helvetica"/>
          <w:sz w:val="23"/>
          <w:szCs w:val="23"/>
        </w:rPr>
        <w:t xml:space="preserve"> Octopress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文件夹内的所有文件转移到</w:t>
      </w:r>
      <w:r w:rsidRPr="00613BB9">
        <w:rPr>
          <w:rFonts w:ascii="Helvetica" w:hAnsi="Helvetica" w:cs="Helvetica"/>
          <w:sz w:val="23"/>
          <w:szCs w:val="23"/>
        </w:rPr>
        <w:t xml:space="preserve"> Hexo </w:t>
      </w:r>
      <w:r w:rsidRPr="00613BB9">
        <w:rPr>
          <w:rFonts w:ascii="Helvetica" w:hAnsi="Helvetica" w:cs="Helvetica"/>
          <w:sz w:val="23"/>
          <w:szCs w:val="23"/>
        </w:rPr>
        <w:t>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文件夹，并修改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new_post_name</w:t>
      </w:r>
      <w:r w:rsidRPr="00613BB9">
        <w:rPr>
          <w:rFonts w:ascii="Helvetica" w:hAnsi="Helvetica" w:cs="Helvetica"/>
          <w:sz w:val="23"/>
          <w:szCs w:val="23"/>
        </w:rPr>
        <w:t> </w:t>
      </w:r>
      <w:r w:rsidRPr="00613BB9">
        <w:rPr>
          <w:rFonts w:ascii="Helvetica" w:hAnsi="Helvetica" w:cs="Helvetica"/>
          <w:sz w:val="23"/>
          <w:szCs w:val="23"/>
        </w:rPr>
        <w:t>参数。</w:t>
      </w:r>
    </w:p>
    <w:tbl>
      <w:tblPr>
        <w:tblW w:w="0" w:type="auto"/>
        <w:tblCellSpacing w:w="15" w:type="dxa"/>
        <w:tblCellMar>
          <w:left w:w="0" w:type="dxa"/>
          <w:right w:w="0" w:type="dxa"/>
        </w:tblCellMar>
        <w:tblLook w:val="04A0" w:firstRow="1" w:lastRow="0" w:firstColumn="1" w:lastColumn="0" w:noHBand="0" w:noVBand="1"/>
      </w:tblPr>
      <w:tblGrid>
        <w:gridCol w:w="4024"/>
      </w:tblGrid>
      <w:tr w:rsidR="00A574F9" w:rsidRPr="00613BB9" w14:paraId="7801A4FA" w14:textId="77777777" w:rsidTr="00170578">
        <w:trPr>
          <w:tblCellSpacing w:w="15" w:type="dxa"/>
        </w:trPr>
        <w:tc>
          <w:tcPr>
            <w:tcW w:w="0" w:type="auto"/>
            <w:tcBorders>
              <w:top w:val="nil"/>
              <w:left w:val="nil"/>
              <w:bottom w:val="nil"/>
              <w:right w:val="nil"/>
            </w:tcBorders>
            <w:vAlign w:val="center"/>
            <w:hideMark/>
          </w:tcPr>
          <w:p w14:paraId="725D152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new_post_name: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:year-:month-:day-:title.md</w:t>
            </w:r>
          </w:p>
        </w:tc>
      </w:tr>
    </w:tbl>
    <w:p w14:paraId="7222F7FD" w14:textId="77777777" w:rsidR="00A574F9" w:rsidRPr="00613BB9" w:rsidRDefault="00A574F9" w:rsidP="00170578">
      <w:pPr>
        <w:pStyle w:val="3"/>
        <w:rPr>
          <w:rFonts w:ascii="Helvetica" w:hAnsi="Helvetica" w:cs="Helvetica"/>
          <w:sz w:val="36"/>
          <w:szCs w:val="36"/>
        </w:rPr>
      </w:pPr>
      <w:bookmarkStart w:id="465" w:name="_Toc46395060"/>
      <w:r w:rsidRPr="00613BB9">
        <w:rPr>
          <w:rFonts w:ascii="Helvetica" w:hAnsi="Helvetica" w:cs="Helvetica"/>
        </w:rPr>
        <w:t>WordPress</w:t>
      </w:r>
      <w:bookmarkEnd w:id="465"/>
    </w:p>
    <w:p w14:paraId="429097C7"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首先，安装</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hexo-migrator-wordpress</w:t>
      </w:r>
      <w:r w:rsidRPr="00613BB9">
        <w:rPr>
          <w:rFonts w:ascii="Helvetica" w:hAnsi="Helvetica" w:cs="Helvetica"/>
          <w:sz w:val="23"/>
          <w:szCs w:val="23"/>
        </w:rPr>
        <w:t> </w:t>
      </w:r>
      <w:r w:rsidRPr="00613BB9">
        <w:rPr>
          <w:rFonts w:ascii="Helvetica" w:hAnsi="Helvetica" w:cs="Helvetica"/>
          <w:sz w:val="23"/>
          <w:szCs w:val="23"/>
        </w:rPr>
        <w:t>插件。</w:t>
      </w:r>
    </w:p>
    <w:tbl>
      <w:tblPr>
        <w:tblW w:w="0" w:type="auto"/>
        <w:tblCellSpacing w:w="15" w:type="dxa"/>
        <w:tblCellMar>
          <w:left w:w="0" w:type="dxa"/>
          <w:right w:w="0" w:type="dxa"/>
        </w:tblCellMar>
        <w:tblLook w:val="04A0" w:firstRow="1" w:lastRow="0" w:firstColumn="1" w:lastColumn="0" w:noHBand="0" w:noVBand="1"/>
      </w:tblPr>
      <w:tblGrid>
        <w:gridCol w:w="4185"/>
      </w:tblGrid>
      <w:tr w:rsidR="00A574F9" w:rsidRPr="00613BB9" w14:paraId="77FCD8F9" w14:textId="77777777" w:rsidTr="00170578">
        <w:trPr>
          <w:tblCellSpacing w:w="15" w:type="dxa"/>
        </w:trPr>
        <w:tc>
          <w:tcPr>
            <w:tcW w:w="0" w:type="auto"/>
            <w:tcBorders>
              <w:top w:val="nil"/>
              <w:left w:val="nil"/>
              <w:bottom w:val="nil"/>
              <w:right w:val="nil"/>
            </w:tcBorders>
            <w:vAlign w:val="center"/>
            <w:hideMark/>
          </w:tcPr>
          <w:p w14:paraId="401B724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install hexo-migrator-wordpress --save</w:t>
            </w:r>
          </w:p>
        </w:tc>
      </w:tr>
    </w:tbl>
    <w:p w14:paraId="3A1CC2F7"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w:t>
      </w:r>
      <w:r w:rsidRPr="00613BB9">
        <w:rPr>
          <w:rFonts w:ascii="Helvetica" w:hAnsi="Helvetica" w:cs="Helvetica"/>
          <w:sz w:val="23"/>
          <w:szCs w:val="23"/>
        </w:rPr>
        <w:t xml:space="preserve"> WordPress </w:t>
      </w:r>
      <w:r w:rsidRPr="00613BB9">
        <w:rPr>
          <w:rFonts w:ascii="Helvetica" w:hAnsi="Helvetica" w:cs="Helvetica"/>
          <w:sz w:val="23"/>
          <w:szCs w:val="23"/>
        </w:rPr>
        <w:t>仪表盘中导出数据</w:t>
      </w:r>
      <w:r w:rsidRPr="00613BB9">
        <w:rPr>
          <w:rFonts w:ascii="Helvetica" w:hAnsi="Helvetica" w:cs="Helvetica"/>
          <w:sz w:val="23"/>
          <w:szCs w:val="23"/>
        </w:rPr>
        <w:t>(“Tools” → “Export” → “WordPress”)</w:t>
      </w:r>
      <w:r w:rsidRPr="00613BB9">
        <w:rPr>
          <w:rFonts w:ascii="Helvetica" w:hAnsi="Helvetica" w:cs="Helvetica"/>
          <w:sz w:val="23"/>
          <w:szCs w:val="23"/>
        </w:rPr>
        <w:t>（详情参考</w:t>
      </w:r>
      <w:hyperlink r:id="rId2078" w:tgtFrame="_blank" w:history="1">
        <w:r w:rsidRPr="00613BB9">
          <w:rPr>
            <w:rStyle w:val="a4"/>
            <w:rFonts w:ascii="inherit" w:hAnsi="inherit" w:cs="Helvetica"/>
            <w:color w:val="auto"/>
            <w:sz w:val="23"/>
            <w:szCs w:val="23"/>
            <w:bdr w:val="none" w:sz="0" w:space="0" w:color="auto" w:frame="1"/>
          </w:rPr>
          <w:t>WP</w:t>
        </w:r>
        <w:r w:rsidRPr="00613BB9">
          <w:rPr>
            <w:rStyle w:val="a4"/>
            <w:rFonts w:ascii="inherit" w:hAnsi="inherit" w:cs="Helvetica"/>
            <w:color w:val="auto"/>
            <w:sz w:val="23"/>
            <w:szCs w:val="23"/>
            <w:bdr w:val="none" w:sz="0" w:space="0" w:color="auto" w:frame="1"/>
          </w:rPr>
          <w:t>支持页面</w:t>
        </w:r>
      </w:hyperlink>
      <w:r w:rsidRPr="00613BB9">
        <w:rPr>
          <w:rFonts w:ascii="Helvetica" w:hAnsi="Helvetica" w:cs="Helvetica"/>
          <w:sz w:val="23"/>
          <w:szCs w:val="23"/>
        </w:rPr>
        <w:t>）。</w:t>
      </w:r>
    </w:p>
    <w:p w14:paraId="7C7056F7"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插件安装完成后，执行下列命令来迁移所有文章。</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可以是</w:t>
      </w:r>
      <w:r w:rsidRPr="00613BB9">
        <w:rPr>
          <w:rFonts w:ascii="Helvetica" w:hAnsi="Helvetica" w:cs="Helvetica"/>
          <w:sz w:val="23"/>
          <w:szCs w:val="23"/>
        </w:rPr>
        <w:t xml:space="preserve"> WordPress </w:t>
      </w:r>
      <w:r w:rsidRPr="00613BB9">
        <w:rPr>
          <w:rFonts w:ascii="Helvetica" w:hAnsi="Helvetica" w:cs="Helvetica"/>
          <w:sz w:val="23"/>
          <w:szCs w:val="23"/>
        </w:rPr>
        <w:t>导出的文件路径或网址。</w:t>
      </w:r>
    </w:p>
    <w:tbl>
      <w:tblPr>
        <w:tblW w:w="0" w:type="auto"/>
        <w:tblCellSpacing w:w="15" w:type="dxa"/>
        <w:tblCellMar>
          <w:left w:w="0" w:type="dxa"/>
          <w:right w:w="0" w:type="dxa"/>
        </w:tblCellMar>
        <w:tblLook w:val="04A0" w:firstRow="1" w:lastRow="0" w:firstColumn="1" w:lastColumn="0" w:noHBand="0" w:noVBand="1"/>
      </w:tblPr>
      <w:tblGrid>
        <w:gridCol w:w="3279"/>
      </w:tblGrid>
      <w:tr w:rsidR="00A574F9" w:rsidRPr="00613BB9" w14:paraId="386AC988" w14:textId="77777777" w:rsidTr="00170578">
        <w:trPr>
          <w:tblCellSpacing w:w="15" w:type="dxa"/>
        </w:trPr>
        <w:tc>
          <w:tcPr>
            <w:tcW w:w="0" w:type="auto"/>
            <w:tcBorders>
              <w:top w:val="nil"/>
              <w:left w:val="nil"/>
              <w:bottom w:val="nil"/>
              <w:right w:val="nil"/>
            </w:tcBorders>
            <w:vAlign w:val="center"/>
            <w:hideMark/>
          </w:tcPr>
          <w:p w14:paraId="7CC54EB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migrate wordpress &lt;</w:t>
            </w:r>
            <w:r w:rsidRPr="00613BB9">
              <w:rPr>
                <w:rStyle w:val="builtin"/>
                <w:rFonts w:ascii="inherit" w:hAnsi="inherit"/>
                <w:sz w:val="21"/>
                <w:szCs w:val="21"/>
                <w:bdr w:val="none" w:sz="0" w:space="0" w:color="auto" w:frame="1"/>
              </w:rPr>
              <w:t>source</w:t>
            </w:r>
            <w:r w:rsidRPr="00613BB9">
              <w:rPr>
                <w:rStyle w:val="line"/>
                <w:rFonts w:ascii="inherit" w:hAnsi="inherit"/>
                <w:sz w:val="21"/>
                <w:szCs w:val="21"/>
                <w:bdr w:val="none" w:sz="0" w:space="0" w:color="auto" w:frame="1"/>
              </w:rPr>
              <w:t>&gt;</w:t>
            </w:r>
          </w:p>
        </w:tc>
      </w:tr>
    </w:tbl>
    <w:p w14:paraId="73C23FA5" w14:textId="77777777" w:rsidR="00A574F9" w:rsidRPr="00613BB9" w:rsidRDefault="00A574F9" w:rsidP="00170578">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注意</w:t>
      </w:r>
    </w:p>
    <w:p w14:paraId="7E108397" w14:textId="77777777" w:rsidR="00A574F9" w:rsidRPr="00613BB9" w:rsidRDefault="00A574F9" w:rsidP="00170578">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lastRenderedPageBreak/>
        <w:t>这个插件并不能完美地实现</w:t>
      </w:r>
      <w:r w:rsidRPr="00613BB9">
        <w:rPr>
          <w:rFonts w:ascii="inherit" w:hAnsi="inherit" w:cs="Helvetica"/>
          <w:sz w:val="23"/>
          <w:szCs w:val="23"/>
        </w:rPr>
        <w:t>WordPress-&gt;Hexo</w:t>
      </w:r>
      <w:r w:rsidRPr="00613BB9">
        <w:rPr>
          <w:rFonts w:ascii="inherit" w:hAnsi="inherit" w:cs="Helvetica"/>
          <w:sz w:val="23"/>
          <w:szCs w:val="23"/>
        </w:rPr>
        <w:t>的数据转换，尤其是在处理</w:t>
      </w:r>
      <w:r w:rsidRPr="00613BB9">
        <w:rPr>
          <w:rFonts w:ascii="inherit" w:hAnsi="inherit" w:cs="Helvetica"/>
          <w:sz w:val="23"/>
          <w:szCs w:val="23"/>
        </w:rPr>
        <w:t>WordPress</w:t>
      </w:r>
      <w:r w:rsidRPr="00613BB9">
        <w:rPr>
          <w:rFonts w:ascii="inherit" w:hAnsi="inherit" w:cs="Helvetica"/>
          <w:sz w:val="23"/>
          <w:szCs w:val="23"/>
        </w:rPr>
        <w:t>的分类方面存在问题（见</w:t>
      </w:r>
      <w:hyperlink r:id="rId2079" w:history="1">
        <w:r w:rsidRPr="00613BB9">
          <w:rPr>
            <w:rStyle w:val="a4"/>
            <w:rFonts w:ascii="inherit" w:hAnsi="inherit" w:cs="Helvetica"/>
            <w:color w:val="auto"/>
            <w:sz w:val="23"/>
            <w:szCs w:val="23"/>
            <w:bdr w:val="none" w:sz="0" w:space="0" w:color="auto" w:frame="1"/>
          </w:rPr>
          <w:t>Front-matter</w:t>
        </w:r>
        <w:r w:rsidRPr="00613BB9">
          <w:rPr>
            <w:rStyle w:val="a4"/>
            <w:rFonts w:ascii="inherit" w:hAnsi="inherit" w:cs="Helvetica"/>
            <w:color w:val="auto"/>
            <w:sz w:val="23"/>
            <w:szCs w:val="23"/>
            <w:bdr w:val="none" w:sz="0" w:space="0" w:color="auto" w:frame="1"/>
          </w:rPr>
          <w:t>中的分类与标签</w:t>
        </w:r>
      </w:hyperlink>
      <w:r w:rsidRPr="00613BB9">
        <w:rPr>
          <w:rFonts w:ascii="inherit" w:hAnsi="inherit" w:cs="Helvetica"/>
          <w:sz w:val="23"/>
          <w:szCs w:val="23"/>
        </w:rPr>
        <w:t>）。因此，建议您在迁移完成后，手工审阅所有生成的</w:t>
      </w:r>
      <w:r w:rsidRPr="00613BB9">
        <w:rPr>
          <w:rFonts w:ascii="inherit" w:hAnsi="inherit" w:cs="Helvetica"/>
          <w:sz w:val="23"/>
          <w:szCs w:val="23"/>
        </w:rPr>
        <w:t>markdown</w:t>
      </w:r>
      <w:r w:rsidRPr="00613BB9">
        <w:rPr>
          <w:rFonts w:ascii="inherit" w:hAnsi="inherit" w:cs="Helvetica"/>
          <w:sz w:val="23"/>
          <w:szCs w:val="23"/>
        </w:rPr>
        <w:t>文件，检查其中是否有错误。对于文章数量较大的</w:t>
      </w:r>
      <w:r w:rsidRPr="00613BB9">
        <w:rPr>
          <w:rFonts w:ascii="inherit" w:hAnsi="inherit" w:cs="Helvetica"/>
          <w:sz w:val="23"/>
          <w:szCs w:val="23"/>
        </w:rPr>
        <w:t>WordPress</w:t>
      </w:r>
      <w:r w:rsidRPr="00613BB9">
        <w:rPr>
          <w:rFonts w:ascii="inherit" w:hAnsi="inherit" w:cs="Helvetica"/>
          <w:sz w:val="23"/>
          <w:szCs w:val="23"/>
        </w:rPr>
        <w:t>站点，这项工作可能要花很长的时间。</w:t>
      </w:r>
    </w:p>
    <w:p w14:paraId="5A95325D" w14:textId="77777777" w:rsidR="00A574F9" w:rsidRPr="00613BB9" w:rsidRDefault="00A574F9" w:rsidP="00170578">
      <w:pPr>
        <w:pStyle w:val="3"/>
        <w:rPr>
          <w:rFonts w:ascii="Helvetica" w:hAnsi="Helvetica" w:cs="Helvetica"/>
          <w:sz w:val="36"/>
          <w:szCs w:val="36"/>
        </w:rPr>
      </w:pPr>
      <w:bookmarkStart w:id="466" w:name="_Toc46395061"/>
      <w:r w:rsidRPr="00613BB9">
        <w:rPr>
          <w:rFonts w:ascii="Helvetica" w:hAnsi="Helvetica" w:cs="Helvetica"/>
        </w:rPr>
        <w:t>Joomla</w:t>
      </w:r>
      <w:bookmarkEnd w:id="466"/>
    </w:p>
    <w:p w14:paraId="28B9F307"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首先，安装</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hexo-migrator-joomla</w:t>
      </w:r>
      <w:r w:rsidRPr="00613BB9">
        <w:rPr>
          <w:rFonts w:ascii="Helvetica" w:hAnsi="Helvetica" w:cs="Helvetica"/>
          <w:sz w:val="23"/>
          <w:szCs w:val="23"/>
        </w:rPr>
        <w:t> </w:t>
      </w:r>
      <w:r w:rsidRPr="00613BB9">
        <w:rPr>
          <w:rFonts w:ascii="Helvetica" w:hAnsi="Helvetica" w:cs="Helvetica"/>
          <w:sz w:val="23"/>
          <w:szCs w:val="23"/>
        </w:rPr>
        <w:t>插件。</w:t>
      </w:r>
    </w:p>
    <w:tbl>
      <w:tblPr>
        <w:tblW w:w="0" w:type="auto"/>
        <w:tblCellSpacing w:w="15" w:type="dxa"/>
        <w:tblCellMar>
          <w:left w:w="0" w:type="dxa"/>
          <w:right w:w="0" w:type="dxa"/>
        </w:tblCellMar>
        <w:tblLook w:val="04A0" w:firstRow="1" w:lastRow="0" w:firstColumn="1" w:lastColumn="0" w:noHBand="0" w:noVBand="1"/>
      </w:tblPr>
      <w:tblGrid>
        <w:gridCol w:w="3834"/>
      </w:tblGrid>
      <w:tr w:rsidR="00A574F9" w:rsidRPr="00613BB9" w14:paraId="0ADEA661" w14:textId="77777777" w:rsidTr="00170578">
        <w:trPr>
          <w:tblCellSpacing w:w="15" w:type="dxa"/>
        </w:trPr>
        <w:tc>
          <w:tcPr>
            <w:tcW w:w="0" w:type="auto"/>
            <w:tcBorders>
              <w:top w:val="nil"/>
              <w:left w:val="nil"/>
              <w:bottom w:val="nil"/>
              <w:right w:val="nil"/>
            </w:tcBorders>
            <w:vAlign w:val="center"/>
            <w:hideMark/>
          </w:tcPr>
          <w:p w14:paraId="00AD13D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install hexo-migrator-joomla --save</w:t>
            </w:r>
          </w:p>
        </w:tc>
      </w:tr>
    </w:tbl>
    <w:p w14:paraId="1AA17C1B"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使用</w:t>
      </w:r>
      <w:r w:rsidRPr="00613BB9">
        <w:rPr>
          <w:rFonts w:ascii="Helvetica" w:hAnsi="Helvetica" w:cs="Helvetica"/>
          <w:sz w:val="23"/>
          <w:szCs w:val="23"/>
        </w:rPr>
        <w:t> </w:t>
      </w:r>
      <w:hyperlink r:id="rId2080" w:tgtFrame="_blank" w:history="1">
        <w:r w:rsidRPr="00613BB9">
          <w:rPr>
            <w:rStyle w:val="a4"/>
            <w:rFonts w:ascii="inherit" w:hAnsi="inherit" w:cs="Helvetica"/>
            <w:color w:val="auto"/>
            <w:sz w:val="23"/>
            <w:szCs w:val="23"/>
            <w:bdr w:val="none" w:sz="0" w:space="0" w:color="auto" w:frame="1"/>
          </w:rPr>
          <w:t>J2XML</w:t>
        </w:r>
      </w:hyperlink>
      <w:r w:rsidRPr="00613BB9">
        <w:rPr>
          <w:rFonts w:ascii="Helvetica" w:hAnsi="Helvetica" w:cs="Helvetica"/>
          <w:sz w:val="23"/>
          <w:szCs w:val="23"/>
        </w:rPr>
        <w:t> </w:t>
      </w:r>
      <w:r w:rsidRPr="00613BB9">
        <w:rPr>
          <w:rFonts w:ascii="Helvetica" w:hAnsi="Helvetica" w:cs="Helvetica"/>
          <w:sz w:val="23"/>
          <w:szCs w:val="23"/>
        </w:rPr>
        <w:t>组件导出</w:t>
      </w:r>
      <w:r w:rsidRPr="00613BB9">
        <w:rPr>
          <w:rFonts w:ascii="Helvetica" w:hAnsi="Helvetica" w:cs="Helvetica"/>
          <w:sz w:val="23"/>
          <w:szCs w:val="23"/>
        </w:rPr>
        <w:t xml:space="preserve"> Joomla </w:t>
      </w:r>
      <w:r w:rsidRPr="00613BB9">
        <w:rPr>
          <w:rFonts w:ascii="Helvetica" w:hAnsi="Helvetica" w:cs="Helvetica"/>
          <w:sz w:val="23"/>
          <w:szCs w:val="23"/>
        </w:rPr>
        <w:t>文章。</w:t>
      </w:r>
      <w:r w:rsidRPr="00613BB9">
        <w:rPr>
          <w:rFonts w:ascii="Helvetica" w:hAnsi="Helvetica" w:cs="Helvetica"/>
          <w:sz w:val="23"/>
          <w:szCs w:val="23"/>
        </w:rPr>
        <w:br/>
      </w:r>
      <w:r w:rsidRPr="00613BB9">
        <w:rPr>
          <w:rFonts w:ascii="Helvetica" w:hAnsi="Helvetica" w:cs="Helvetica"/>
          <w:sz w:val="23"/>
          <w:szCs w:val="23"/>
        </w:rPr>
        <w:t>插件安装完成后，执行下列命令来迁移所有文章。</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可以是</w:t>
      </w:r>
      <w:r w:rsidRPr="00613BB9">
        <w:rPr>
          <w:rFonts w:ascii="Helvetica" w:hAnsi="Helvetica" w:cs="Helvetica"/>
          <w:sz w:val="23"/>
          <w:szCs w:val="23"/>
        </w:rPr>
        <w:t xml:space="preserve"> Joomla </w:t>
      </w:r>
      <w:r w:rsidRPr="00613BB9">
        <w:rPr>
          <w:rFonts w:ascii="Helvetica" w:hAnsi="Helvetica" w:cs="Helvetica"/>
          <w:sz w:val="23"/>
          <w:szCs w:val="23"/>
        </w:rPr>
        <w:t>导出的文件路径或网址。</w:t>
      </w:r>
    </w:p>
    <w:tbl>
      <w:tblPr>
        <w:tblW w:w="0" w:type="auto"/>
        <w:tblCellSpacing w:w="15" w:type="dxa"/>
        <w:tblCellMar>
          <w:left w:w="0" w:type="dxa"/>
          <w:right w:w="0" w:type="dxa"/>
        </w:tblCellMar>
        <w:tblLook w:val="04A0" w:firstRow="1" w:lastRow="0" w:firstColumn="1" w:lastColumn="0" w:noHBand="0" w:noVBand="1"/>
      </w:tblPr>
      <w:tblGrid>
        <w:gridCol w:w="2928"/>
      </w:tblGrid>
      <w:tr w:rsidR="00A574F9" w:rsidRPr="00613BB9" w14:paraId="15B32508" w14:textId="77777777" w:rsidTr="00170578">
        <w:trPr>
          <w:tblCellSpacing w:w="15" w:type="dxa"/>
        </w:trPr>
        <w:tc>
          <w:tcPr>
            <w:tcW w:w="0" w:type="auto"/>
            <w:tcBorders>
              <w:top w:val="nil"/>
              <w:left w:val="nil"/>
              <w:bottom w:val="nil"/>
              <w:right w:val="nil"/>
            </w:tcBorders>
            <w:vAlign w:val="center"/>
            <w:hideMark/>
          </w:tcPr>
          <w:p w14:paraId="4022E4D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migrate joomla &lt;</w:t>
            </w:r>
            <w:r w:rsidRPr="00613BB9">
              <w:rPr>
                <w:rStyle w:val="builtin"/>
                <w:rFonts w:ascii="inherit" w:hAnsi="inherit"/>
                <w:sz w:val="21"/>
                <w:szCs w:val="21"/>
                <w:bdr w:val="none" w:sz="0" w:space="0" w:color="auto" w:frame="1"/>
              </w:rPr>
              <w:t>source</w:t>
            </w:r>
            <w:r w:rsidRPr="00613BB9">
              <w:rPr>
                <w:rStyle w:val="line"/>
                <w:rFonts w:ascii="inherit" w:hAnsi="inherit"/>
                <w:sz w:val="21"/>
                <w:szCs w:val="21"/>
                <w:bdr w:val="none" w:sz="0" w:space="0" w:color="auto" w:frame="1"/>
              </w:rPr>
              <w:t>&gt;</w:t>
            </w:r>
          </w:p>
        </w:tc>
      </w:tr>
    </w:tbl>
    <w:p w14:paraId="14A04FD1" w14:textId="77777777" w:rsidR="00A574F9" w:rsidRPr="00613BB9" w:rsidRDefault="00A574F9" w:rsidP="00A574F9"/>
    <w:p w14:paraId="6522C955" w14:textId="77777777" w:rsidR="00A574F9" w:rsidRPr="00613BB9" w:rsidRDefault="00A574F9" w:rsidP="00A574F9"/>
    <w:p w14:paraId="0292BBDE" w14:textId="77777777" w:rsidR="00A574F9" w:rsidRPr="00613BB9" w:rsidRDefault="00A574F9" w:rsidP="00A574F9"/>
    <w:p w14:paraId="523DDC09" w14:textId="77777777" w:rsidR="00A574F9" w:rsidRPr="00613BB9" w:rsidRDefault="00A574F9" w:rsidP="00A574F9"/>
    <w:p w14:paraId="2A2F1B71" w14:textId="77777777" w:rsidR="00A574F9" w:rsidRPr="00613BB9" w:rsidRDefault="00A574F9" w:rsidP="00A574F9"/>
    <w:p w14:paraId="6C3C842E" w14:textId="77777777" w:rsidR="00A574F9" w:rsidRPr="00613BB9" w:rsidRDefault="00A574F9" w:rsidP="00170578">
      <w:pPr>
        <w:pStyle w:val="2"/>
      </w:pPr>
      <w:bookmarkStart w:id="467" w:name="_Toc46395062"/>
      <w:r w:rsidRPr="00613BB9">
        <w:rPr>
          <w:rFonts w:hint="eastAsia"/>
        </w:rPr>
        <w:t>内容</w:t>
      </w:r>
      <w:bookmarkEnd w:id="467"/>
    </w:p>
    <w:p w14:paraId="68A7D983" w14:textId="77777777" w:rsidR="00A574F9" w:rsidRPr="00613BB9" w:rsidRDefault="00A574F9" w:rsidP="00170578"/>
    <w:p w14:paraId="0A5059B9" w14:textId="77777777" w:rsidR="00A574F9" w:rsidRPr="00613BB9" w:rsidRDefault="00A574F9" w:rsidP="00170578"/>
    <w:p w14:paraId="478ECD99"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你可以执行下列命令来创建一篇新文章或者新的页面。</w:t>
      </w:r>
    </w:p>
    <w:tbl>
      <w:tblPr>
        <w:tblW w:w="0" w:type="auto"/>
        <w:tblCellSpacing w:w="15" w:type="dxa"/>
        <w:tblCellMar>
          <w:left w:w="0" w:type="dxa"/>
          <w:right w:w="0" w:type="dxa"/>
        </w:tblCellMar>
        <w:tblLook w:val="04A0" w:firstRow="1" w:lastRow="0" w:firstColumn="1" w:lastColumn="0" w:noHBand="0" w:noVBand="1"/>
      </w:tblPr>
      <w:tblGrid>
        <w:gridCol w:w="2469"/>
      </w:tblGrid>
      <w:tr w:rsidR="00A574F9" w:rsidRPr="00613BB9" w14:paraId="543596E4" w14:textId="77777777" w:rsidTr="00170578">
        <w:trPr>
          <w:tblCellSpacing w:w="15" w:type="dxa"/>
        </w:trPr>
        <w:tc>
          <w:tcPr>
            <w:tcW w:w="0" w:type="auto"/>
            <w:tcBorders>
              <w:top w:val="nil"/>
              <w:left w:val="nil"/>
              <w:bottom w:val="nil"/>
              <w:right w:val="nil"/>
            </w:tcBorders>
            <w:vAlign w:val="center"/>
            <w:hideMark/>
          </w:tcPr>
          <w:p w14:paraId="4C7233A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new [layout] &lt;title&gt;</w:t>
            </w:r>
          </w:p>
        </w:tc>
      </w:tr>
    </w:tbl>
    <w:p w14:paraId="26EA8C43"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您可以在命令中指定文章的布局（</w:t>
      </w:r>
      <w:r w:rsidRPr="00613BB9">
        <w:rPr>
          <w:rFonts w:ascii="Helvetica" w:hAnsi="Helvetica" w:cs="Helvetica"/>
          <w:sz w:val="23"/>
          <w:szCs w:val="23"/>
        </w:rPr>
        <w:t>layout</w:t>
      </w:r>
      <w:r w:rsidRPr="00613BB9">
        <w:rPr>
          <w:rFonts w:ascii="Helvetica" w:hAnsi="Helvetica" w:cs="Helvetica"/>
          <w:sz w:val="23"/>
          <w:szCs w:val="23"/>
        </w:rPr>
        <w:t>），默认为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post</w:t>
      </w:r>
      <w:r w:rsidRPr="00613BB9">
        <w:rPr>
          <w:rFonts w:ascii="Helvetica" w:hAnsi="Helvetica" w:cs="Helvetica"/>
          <w:sz w:val="23"/>
          <w:szCs w:val="23"/>
        </w:rPr>
        <w:t>，可以通过修改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default_layout</w:t>
      </w:r>
      <w:r w:rsidRPr="00613BB9">
        <w:rPr>
          <w:rFonts w:ascii="Helvetica" w:hAnsi="Helvetica" w:cs="Helvetica"/>
          <w:sz w:val="23"/>
          <w:szCs w:val="23"/>
        </w:rPr>
        <w:t> </w:t>
      </w:r>
      <w:r w:rsidRPr="00613BB9">
        <w:rPr>
          <w:rFonts w:ascii="Helvetica" w:hAnsi="Helvetica" w:cs="Helvetica"/>
          <w:sz w:val="23"/>
          <w:szCs w:val="23"/>
        </w:rPr>
        <w:t>参数来指定默认布局。</w:t>
      </w:r>
    </w:p>
    <w:p w14:paraId="0F139B3E" w14:textId="77777777" w:rsidR="00A574F9" w:rsidRPr="00613BB9" w:rsidRDefault="00A574F9" w:rsidP="00170578">
      <w:pPr>
        <w:pStyle w:val="4"/>
        <w:rPr>
          <w:rFonts w:ascii="Helvetica" w:hAnsi="Helvetica" w:cs="Helvetica"/>
          <w:sz w:val="31"/>
          <w:szCs w:val="31"/>
        </w:rPr>
      </w:pPr>
      <w:bookmarkStart w:id="468" w:name="_Toc46395063"/>
      <w:r w:rsidRPr="00613BB9">
        <w:rPr>
          <w:rFonts w:ascii="Helvetica" w:hAnsi="Helvetica" w:cs="Helvetica"/>
          <w:sz w:val="31"/>
          <w:szCs w:val="31"/>
        </w:rPr>
        <w:t>布局（</w:t>
      </w:r>
      <w:r w:rsidRPr="00613BB9">
        <w:rPr>
          <w:rFonts w:ascii="Helvetica" w:hAnsi="Helvetica" w:cs="Helvetica"/>
          <w:sz w:val="31"/>
          <w:szCs w:val="31"/>
        </w:rPr>
        <w:t>Layout</w:t>
      </w:r>
      <w:r w:rsidRPr="00613BB9">
        <w:rPr>
          <w:rFonts w:ascii="Helvetica" w:hAnsi="Helvetica" w:cs="Helvetica"/>
          <w:sz w:val="31"/>
          <w:szCs w:val="31"/>
        </w:rPr>
        <w:t>）</w:t>
      </w:r>
      <w:bookmarkEnd w:id="468"/>
    </w:p>
    <w:p w14:paraId="7E375623"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 xml:space="preserve">Hexo </w:t>
      </w:r>
      <w:r w:rsidRPr="00613BB9">
        <w:rPr>
          <w:rFonts w:ascii="Helvetica" w:hAnsi="Helvetica" w:cs="Helvetica"/>
          <w:sz w:val="23"/>
          <w:szCs w:val="23"/>
        </w:rPr>
        <w:t>有三种默认布局：</w:t>
      </w:r>
      <w:r w:rsidRPr="00613BB9">
        <w:rPr>
          <w:rStyle w:val="HTML1"/>
          <w:rFonts w:ascii="Source Code Pro" w:hAnsi="Source Code Pro"/>
          <w:sz w:val="22"/>
          <w:szCs w:val="22"/>
          <w:bdr w:val="none" w:sz="0" w:space="0" w:color="auto" w:frame="1"/>
          <w:shd w:val="clear" w:color="auto" w:fill="EEEEEE"/>
        </w:rPr>
        <w:t>post</w:t>
      </w:r>
      <w:r w:rsidRPr="00613BB9">
        <w:rPr>
          <w:rFonts w:ascii="Helvetica" w:hAnsi="Helvetica" w:cs="Helvetica"/>
          <w:sz w:val="23"/>
          <w:szCs w:val="23"/>
        </w:rPr>
        <w:t>、</w:t>
      </w:r>
      <w:r w:rsidRPr="00613BB9">
        <w:rPr>
          <w:rStyle w:val="HTML1"/>
          <w:rFonts w:ascii="Source Code Pro" w:hAnsi="Source Code Pro"/>
          <w:sz w:val="22"/>
          <w:szCs w:val="22"/>
          <w:bdr w:val="none" w:sz="0" w:space="0" w:color="auto" w:frame="1"/>
          <w:shd w:val="clear" w:color="auto" w:fill="EEEEEE"/>
        </w:rPr>
        <w:t>page</w:t>
      </w:r>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draft</w:t>
      </w:r>
      <w:r w:rsidRPr="00613BB9">
        <w:rPr>
          <w:rFonts w:ascii="Helvetica" w:hAnsi="Helvetica" w:cs="Helvetica"/>
          <w:sz w:val="23"/>
          <w:szCs w:val="23"/>
        </w:rPr>
        <w:t>。在创建者三种不同类型的文件时，它们将会被保存到不同的路径；而您自定义的其他布局和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post</w:t>
      </w:r>
      <w:r w:rsidRPr="00613BB9">
        <w:rPr>
          <w:rFonts w:ascii="Helvetica" w:hAnsi="Helvetica" w:cs="Helvetica"/>
          <w:sz w:val="23"/>
          <w:szCs w:val="23"/>
        </w:rPr>
        <w:t> </w:t>
      </w:r>
      <w:r w:rsidRPr="00613BB9">
        <w:rPr>
          <w:rFonts w:ascii="Helvetica" w:hAnsi="Helvetica" w:cs="Helvetica"/>
          <w:sz w:val="23"/>
          <w:szCs w:val="23"/>
        </w:rPr>
        <w:t>相同，都将储存到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155"/>
        <w:gridCol w:w="2343"/>
      </w:tblGrid>
      <w:tr w:rsidR="00A574F9" w:rsidRPr="00613BB9" w14:paraId="0AC7F557"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BF07AE5"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布局</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3A77889"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路径</w:t>
            </w:r>
          </w:p>
        </w:tc>
      </w:tr>
      <w:tr w:rsidR="00A574F9" w:rsidRPr="00613BB9" w14:paraId="16AD2018"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41BCEB7"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post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9D62098"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source/_posts</w:t>
            </w:r>
          </w:p>
        </w:tc>
      </w:tr>
      <w:tr w:rsidR="00A574F9" w:rsidRPr="00613BB9" w14:paraId="4A965FAD"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AB4E707"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0FB4C2"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source</w:t>
            </w:r>
          </w:p>
        </w:tc>
      </w:tr>
      <w:tr w:rsidR="00A574F9" w:rsidRPr="00613BB9" w14:paraId="5CBB4EBF"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5E14A97"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draft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EF7350F"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source/_drafts</w:t>
            </w:r>
          </w:p>
        </w:tc>
      </w:tr>
    </w:tbl>
    <w:p w14:paraId="18C8EE79" w14:textId="77777777" w:rsidR="00A574F9" w:rsidRPr="00613BB9" w:rsidRDefault="00A574F9" w:rsidP="00170578">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lastRenderedPageBreak/>
        <w:t>不要处理我的文章</w:t>
      </w:r>
    </w:p>
    <w:p w14:paraId="6F715FD0" w14:textId="77777777" w:rsidR="00A574F9" w:rsidRPr="00613BB9" w:rsidRDefault="00A574F9" w:rsidP="00170578">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如果你不想你的文章被处理，你可以将</w:t>
      </w:r>
      <w:r w:rsidRPr="00613BB9">
        <w:rPr>
          <w:rFonts w:ascii="inherit" w:hAnsi="inherit" w:cs="Helvetica"/>
          <w:sz w:val="23"/>
          <w:szCs w:val="23"/>
        </w:rPr>
        <w:t xml:space="preserve"> Front-Matter </w:t>
      </w:r>
      <w:r w:rsidRPr="00613BB9">
        <w:rPr>
          <w:rFonts w:ascii="inherit" w:hAnsi="inherit" w:cs="Helvetica"/>
          <w:sz w:val="23"/>
          <w:szCs w:val="23"/>
        </w:rPr>
        <w:t>中的</w:t>
      </w:r>
      <w:r w:rsidRPr="00613BB9">
        <w:rPr>
          <w:rStyle w:val="HTML1"/>
          <w:rFonts w:ascii="Source Code Pro" w:hAnsi="Source Code Pro"/>
          <w:sz w:val="22"/>
          <w:szCs w:val="22"/>
          <w:bdr w:val="none" w:sz="0" w:space="0" w:color="auto" w:frame="1"/>
          <w:shd w:val="clear" w:color="auto" w:fill="EEEEEE"/>
        </w:rPr>
        <w:t>layout:</w:t>
      </w:r>
      <w:r w:rsidRPr="00613BB9">
        <w:rPr>
          <w:rFonts w:ascii="inherit" w:hAnsi="inherit" w:cs="Helvetica"/>
          <w:sz w:val="23"/>
          <w:szCs w:val="23"/>
        </w:rPr>
        <w:t> </w:t>
      </w:r>
      <w:r w:rsidRPr="00613BB9">
        <w:rPr>
          <w:rFonts w:ascii="inherit" w:hAnsi="inherit" w:cs="Helvetica"/>
          <w:sz w:val="23"/>
          <w:szCs w:val="23"/>
        </w:rPr>
        <w:t>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w:t>
      </w:r>
    </w:p>
    <w:p w14:paraId="6B758FD1" w14:textId="77777777" w:rsidR="00A574F9" w:rsidRPr="00613BB9" w:rsidRDefault="00A574F9" w:rsidP="00170578">
      <w:pPr>
        <w:pStyle w:val="4"/>
        <w:rPr>
          <w:rFonts w:ascii="Helvetica" w:hAnsi="Helvetica" w:cs="Helvetica"/>
          <w:sz w:val="31"/>
          <w:szCs w:val="31"/>
        </w:rPr>
      </w:pPr>
      <w:bookmarkStart w:id="469" w:name="_Toc46395064"/>
      <w:r w:rsidRPr="00613BB9">
        <w:rPr>
          <w:rFonts w:ascii="Helvetica" w:hAnsi="Helvetica" w:cs="Helvetica"/>
          <w:sz w:val="31"/>
          <w:szCs w:val="31"/>
        </w:rPr>
        <w:t>文件名称</w:t>
      </w:r>
      <w:bookmarkEnd w:id="469"/>
    </w:p>
    <w:p w14:paraId="181B3C70"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 xml:space="preserve">Hexo </w:t>
      </w:r>
      <w:r w:rsidRPr="00613BB9">
        <w:rPr>
          <w:rFonts w:ascii="Helvetica" w:hAnsi="Helvetica" w:cs="Helvetica"/>
          <w:sz w:val="23"/>
          <w:szCs w:val="23"/>
        </w:rPr>
        <w:t>默认以标题做为文件名称，但您可编辑</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new_post_name</w:t>
      </w:r>
      <w:r w:rsidRPr="00613BB9">
        <w:rPr>
          <w:rFonts w:ascii="Helvetica" w:hAnsi="Helvetica" w:cs="Helvetica"/>
          <w:sz w:val="23"/>
          <w:szCs w:val="23"/>
        </w:rPr>
        <w:t> </w:t>
      </w:r>
      <w:r w:rsidRPr="00613BB9">
        <w:rPr>
          <w:rFonts w:ascii="Helvetica" w:hAnsi="Helvetica" w:cs="Helvetica"/>
          <w:sz w:val="23"/>
          <w:szCs w:val="23"/>
        </w:rPr>
        <w:t>参数来改变默认的文件名称，举例来说，设为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:year-:month-:day-:title.md</w:t>
      </w:r>
      <w:r w:rsidRPr="00613BB9">
        <w:rPr>
          <w:rFonts w:ascii="Helvetica" w:hAnsi="Helvetica" w:cs="Helvetica"/>
          <w:sz w:val="23"/>
          <w:szCs w:val="23"/>
        </w:rPr>
        <w:t> </w:t>
      </w:r>
      <w:r w:rsidRPr="00613BB9">
        <w:rPr>
          <w:rFonts w:ascii="Helvetica" w:hAnsi="Helvetica" w:cs="Helvetica"/>
          <w:sz w:val="23"/>
          <w:szCs w:val="23"/>
        </w:rPr>
        <w:t>可让您更方便的通过日期来管理文章。</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551"/>
        <w:gridCol w:w="4405"/>
      </w:tblGrid>
      <w:tr w:rsidR="00A574F9" w:rsidRPr="00613BB9" w14:paraId="129C6F9E"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7EA63BC"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变量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6011557"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r>
      <w:tr w:rsidR="00A574F9" w:rsidRPr="00613BB9" w14:paraId="67CBC975"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672BF0B"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:title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B17B6C7"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标题（小写，空格将会被替换为短杠）</w:t>
            </w:r>
          </w:p>
        </w:tc>
      </w:tr>
      <w:tr w:rsidR="00A574F9" w:rsidRPr="00613BB9" w14:paraId="2769EC71"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FC6D3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:year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1F5A28D"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建立的年份，比如，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2015</w:t>
            </w:r>
          </w:p>
        </w:tc>
      </w:tr>
      <w:tr w:rsidR="00A574F9" w:rsidRPr="00613BB9" w14:paraId="2AE4A42D"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5A07023"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:month</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6FAB453"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建立的月份（有前导零），比如，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04</w:t>
            </w:r>
          </w:p>
        </w:tc>
      </w:tr>
      <w:tr w:rsidR="00A574F9" w:rsidRPr="00613BB9" w14:paraId="74E006F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07B2BE4"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:i_month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04F7FA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建立的月份（无前导零），比如，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4</w:t>
            </w:r>
          </w:p>
        </w:tc>
      </w:tr>
      <w:tr w:rsidR="00A574F9" w:rsidRPr="00613BB9" w14:paraId="7ADE11D0"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17957B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:day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727546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建立的日期（有前导零），比如，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07</w:t>
            </w:r>
          </w:p>
        </w:tc>
      </w:tr>
      <w:tr w:rsidR="00A574F9" w:rsidRPr="00613BB9" w14:paraId="1409574B"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45E585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:i_day</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6EE9BA"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建立的日期（无前导零），比如，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7</w:t>
            </w:r>
          </w:p>
        </w:tc>
      </w:tr>
    </w:tbl>
    <w:p w14:paraId="4566A01A" w14:textId="77777777" w:rsidR="00A574F9" w:rsidRPr="00613BB9" w:rsidRDefault="00A574F9" w:rsidP="00170578">
      <w:pPr>
        <w:pStyle w:val="4"/>
        <w:rPr>
          <w:rFonts w:ascii="Helvetica" w:hAnsi="Helvetica" w:cs="Helvetica"/>
          <w:sz w:val="31"/>
          <w:szCs w:val="31"/>
        </w:rPr>
      </w:pPr>
      <w:bookmarkStart w:id="470" w:name="_Toc46395065"/>
      <w:r w:rsidRPr="00613BB9">
        <w:rPr>
          <w:rFonts w:ascii="Helvetica" w:hAnsi="Helvetica" w:cs="Helvetica"/>
          <w:sz w:val="31"/>
          <w:szCs w:val="31"/>
        </w:rPr>
        <w:t>草稿</w:t>
      </w:r>
      <w:bookmarkEnd w:id="470"/>
    </w:p>
    <w:p w14:paraId="0D18E6B5"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刚刚提到了</w:t>
      </w:r>
      <w:r w:rsidRPr="00613BB9">
        <w:rPr>
          <w:rFonts w:ascii="Helvetica" w:hAnsi="Helvetica" w:cs="Helvetica"/>
          <w:sz w:val="23"/>
          <w:szCs w:val="23"/>
        </w:rPr>
        <w:t xml:space="preserve"> Hexo </w:t>
      </w:r>
      <w:r w:rsidRPr="00613BB9">
        <w:rPr>
          <w:rFonts w:ascii="Helvetica" w:hAnsi="Helvetica" w:cs="Helvetica"/>
          <w:sz w:val="23"/>
          <w:szCs w:val="23"/>
        </w:rPr>
        <w:t>的一种特殊布局：</w:t>
      </w:r>
      <w:r w:rsidRPr="00613BB9">
        <w:rPr>
          <w:rStyle w:val="HTML1"/>
          <w:rFonts w:ascii="Source Code Pro" w:hAnsi="Source Code Pro"/>
          <w:sz w:val="22"/>
          <w:szCs w:val="22"/>
          <w:bdr w:val="none" w:sz="0" w:space="0" w:color="auto" w:frame="1"/>
          <w:shd w:val="clear" w:color="auto" w:fill="EEEEEE"/>
        </w:rPr>
        <w:t>draft</w:t>
      </w:r>
      <w:r w:rsidRPr="00613BB9">
        <w:rPr>
          <w:rFonts w:ascii="Helvetica" w:hAnsi="Helvetica" w:cs="Helvetica"/>
          <w:sz w:val="23"/>
          <w:szCs w:val="23"/>
        </w:rPr>
        <w:t>，这种布局在建立时会被保存到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source/_drafts</w:t>
      </w:r>
      <w:r w:rsidRPr="00613BB9">
        <w:rPr>
          <w:rFonts w:ascii="Helvetica" w:hAnsi="Helvetica" w:cs="Helvetica"/>
          <w:sz w:val="23"/>
          <w:szCs w:val="23"/>
        </w:rPr>
        <w:t> </w:t>
      </w:r>
      <w:r w:rsidRPr="00613BB9">
        <w:rPr>
          <w:rFonts w:ascii="Helvetica" w:hAnsi="Helvetica" w:cs="Helvetica"/>
          <w:sz w:val="23"/>
          <w:szCs w:val="23"/>
        </w:rPr>
        <w:t>文件夹，您可通过</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publish</w:t>
      </w:r>
      <w:r w:rsidRPr="00613BB9">
        <w:rPr>
          <w:rFonts w:ascii="Helvetica" w:hAnsi="Helvetica" w:cs="Helvetica"/>
          <w:sz w:val="23"/>
          <w:szCs w:val="23"/>
        </w:rPr>
        <w:t> </w:t>
      </w:r>
      <w:r w:rsidRPr="00613BB9">
        <w:rPr>
          <w:rFonts w:ascii="Helvetica" w:hAnsi="Helvetica" w:cs="Helvetica"/>
          <w:sz w:val="23"/>
          <w:szCs w:val="23"/>
        </w:rPr>
        <w:t>命令将草稿移动到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文件夹，该命令的使用方式与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new</w:t>
      </w:r>
      <w:r w:rsidRPr="00613BB9">
        <w:rPr>
          <w:rFonts w:ascii="Helvetica" w:hAnsi="Helvetica" w:cs="Helvetica"/>
          <w:sz w:val="23"/>
          <w:szCs w:val="23"/>
        </w:rPr>
        <w:t> </w:t>
      </w:r>
      <w:r w:rsidRPr="00613BB9">
        <w:rPr>
          <w:rFonts w:ascii="Helvetica" w:hAnsi="Helvetica" w:cs="Helvetica"/>
          <w:sz w:val="23"/>
          <w:szCs w:val="23"/>
        </w:rPr>
        <w:t>十分类似，您也可在命令中指定</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Helvetica" w:hAnsi="Helvetica" w:cs="Helvetica"/>
          <w:sz w:val="23"/>
          <w:szCs w:val="23"/>
        </w:rPr>
        <w:t> </w:t>
      </w:r>
      <w:r w:rsidRPr="00613BB9">
        <w:rPr>
          <w:rFonts w:ascii="Helvetica" w:hAnsi="Helvetica" w:cs="Helvetica"/>
          <w:sz w:val="23"/>
          <w:szCs w:val="23"/>
        </w:rPr>
        <w:t>来指定布局。</w:t>
      </w:r>
    </w:p>
    <w:tbl>
      <w:tblPr>
        <w:tblW w:w="0" w:type="auto"/>
        <w:tblCellSpacing w:w="15" w:type="dxa"/>
        <w:tblCellMar>
          <w:left w:w="0" w:type="dxa"/>
          <w:right w:w="0" w:type="dxa"/>
        </w:tblCellMar>
        <w:tblLook w:val="04A0" w:firstRow="1" w:lastRow="0" w:firstColumn="1" w:lastColumn="0" w:noHBand="0" w:noVBand="1"/>
      </w:tblPr>
      <w:tblGrid>
        <w:gridCol w:w="2756"/>
      </w:tblGrid>
      <w:tr w:rsidR="00A574F9" w:rsidRPr="00613BB9" w14:paraId="24E6B55E" w14:textId="77777777" w:rsidTr="00170578">
        <w:trPr>
          <w:tblCellSpacing w:w="15" w:type="dxa"/>
        </w:trPr>
        <w:tc>
          <w:tcPr>
            <w:tcW w:w="0" w:type="auto"/>
            <w:tcBorders>
              <w:top w:val="nil"/>
              <w:left w:val="nil"/>
              <w:bottom w:val="nil"/>
              <w:right w:val="nil"/>
            </w:tcBorders>
            <w:vAlign w:val="center"/>
            <w:hideMark/>
          </w:tcPr>
          <w:p w14:paraId="0F57586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publish [layout] &lt;title&gt;</w:t>
            </w:r>
          </w:p>
        </w:tc>
      </w:tr>
    </w:tbl>
    <w:p w14:paraId="41C8A41A"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草稿默认不会显示在页面中，您可在执行时加上</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--draft</w:t>
      </w:r>
      <w:r w:rsidRPr="00613BB9">
        <w:rPr>
          <w:rFonts w:ascii="Helvetica" w:hAnsi="Helvetica" w:cs="Helvetica"/>
          <w:sz w:val="23"/>
          <w:szCs w:val="23"/>
        </w:rPr>
        <w:t> </w:t>
      </w:r>
      <w:r w:rsidRPr="00613BB9">
        <w:rPr>
          <w:rFonts w:ascii="Helvetica" w:hAnsi="Helvetica" w:cs="Helvetica"/>
          <w:sz w:val="23"/>
          <w:szCs w:val="23"/>
        </w:rPr>
        <w:t>参数，或是把</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render_drafts</w:t>
      </w:r>
      <w:r w:rsidRPr="00613BB9">
        <w:rPr>
          <w:rFonts w:ascii="Helvetica" w:hAnsi="Helvetica" w:cs="Helvetica"/>
          <w:sz w:val="23"/>
          <w:szCs w:val="23"/>
        </w:rPr>
        <w:t> </w:t>
      </w:r>
      <w:r w:rsidRPr="00613BB9">
        <w:rPr>
          <w:rFonts w:ascii="Helvetica" w:hAnsi="Helvetica" w:cs="Helvetica"/>
          <w:sz w:val="23"/>
          <w:szCs w:val="23"/>
        </w:rPr>
        <w:t>参数设为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true</w:t>
      </w:r>
      <w:r w:rsidRPr="00613BB9">
        <w:rPr>
          <w:rFonts w:ascii="Helvetica" w:hAnsi="Helvetica" w:cs="Helvetica"/>
          <w:sz w:val="23"/>
          <w:szCs w:val="23"/>
        </w:rPr>
        <w:t> </w:t>
      </w:r>
      <w:r w:rsidRPr="00613BB9">
        <w:rPr>
          <w:rFonts w:ascii="Helvetica" w:hAnsi="Helvetica" w:cs="Helvetica"/>
          <w:sz w:val="23"/>
          <w:szCs w:val="23"/>
        </w:rPr>
        <w:t>来预览草稿。</w:t>
      </w:r>
    </w:p>
    <w:p w14:paraId="494C41D3" w14:textId="77777777" w:rsidR="00A574F9" w:rsidRPr="00613BB9" w:rsidRDefault="00A574F9" w:rsidP="00170578">
      <w:pPr>
        <w:pStyle w:val="3"/>
        <w:rPr>
          <w:rFonts w:ascii="Helvetica" w:hAnsi="Helvetica" w:cs="Helvetica"/>
          <w:sz w:val="36"/>
          <w:szCs w:val="36"/>
        </w:rPr>
      </w:pPr>
      <w:bookmarkStart w:id="471" w:name="_Toc46395066"/>
      <w:r w:rsidRPr="00613BB9">
        <w:rPr>
          <w:rFonts w:ascii="Helvetica" w:hAnsi="Helvetica" w:cs="Helvetica"/>
        </w:rPr>
        <w:t>模版（</w:t>
      </w:r>
      <w:r w:rsidRPr="00613BB9">
        <w:rPr>
          <w:rFonts w:ascii="Helvetica" w:hAnsi="Helvetica" w:cs="Helvetica"/>
        </w:rPr>
        <w:t>Scaffold</w:t>
      </w:r>
      <w:r w:rsidRPr="00613BB9">
        <w:rPr>
          <w:rFonts w:ascii="Helvetica" w:hAnsi="Helvetica" w:cs="Helvetica"/>
        </w:rPr>
        <w:t>）</w:t>
      </w:r>
      <w:bookmarkEnd w:id="471"/>
    </w:p>
    <w:p w14:paraId="0D862754"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在新建文章时，</w:t>
      </w:r>
      <w:r w:rsidRPr="00613BB9">
        <w:rPr>
          <w:rFonts w:ascii="Helvetica" w:hAnsi="Helvetica" w:cs="Helvetica"/>
          <w:sz w:val="23"/>
          <w:szCs w:val="23"/>
        </w:rPr>
        <w:t xml:space="preserve">Hexo </w:t>
      </w:r>
      <w:r w:rsidRPr="00613BB9">
        <w:rPr>
          <w:rFonts w:ascii="Helvetica" w:hAnsi="Helvetica" w:cs="Helvetica"/>
          <w:sz w:val="23"/>
          <w:szCs w:val="23"/>
        </w:rPr>
        <w:t>会根据</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scaffolds</w:t>
      </w:r>
      <w:r w:rsidRPr="00613BB9">
        <w:rPr>
          <w:rFonts w:ascii="Helvetica" w:hAnsi="Helvetica" w:cs="Helvetica"/>
          <w:sz w:val="23"/>
          <w:szCs w:val="23"/>
        </w:rPr>
        <w:t> </w:t>
      </w:r>
      <w:r w:rsidRPr="00613BB9">
        <w:rPr>
          <w:rFonts w:ascii="Helvetica" w:hAnsi="Helvetica" w:cs="Helvetica"/>
          <w:sz w:val="23"/>
          <w:szCs w:val="23"/>
        </w:rPr>
        <w:t>文件夹内相对应的文件来建立文件，例如：</w:t>
      </w:r>
    </w:p>
    <w:tbl>
      <w:tblPr>
        <w:tblW w:w="0" w:type="auto"/>
        <w:tblCellSpacing w:w="15" w:type="dxa"/>
        <w:tblCellMar>
          <w:left w:w="0" w:type="dxa"/>
          <w:right w:w="0" w:type="dxa"/>
        </w:tblCellMar>
        <w:tblLook w:val="04A0" w:firstRow="1" w:lastRow="0" w:firstColumn="1" w:lastColumn="0" w:noHBand="0" w:noVBand="1"/>
      </w:tblPr>
      <w:tblGrid>
        <w:gridCol w:w="2820"/>
      </w:tblGrid>
      <w:tr w:rsidR="00A574F9" w:rsidRPr="00613BB9" w14:paraId="7671E4C7" w14:textId="77777777" w:rsidTr="00170578">
        <w:trPr>
          <w:tblCellSpacing w:w="15" w:type="dxa"/>
        </w:trPr>
        <w:tc>
          <w:tcPr>
            <w:tcW w:w="0" w:type="auto"/>
            <w:tcBorders>
              <w:top w:val="nil"/>
              <w:left w:val="nil"/>
              <w:bottom w:val="nil"/>
              <w:right w:val="nil"/>
            </w:tcBorders>
            <w:vAlign w:val="center"/>
            <w:hideMark/>
          </w:tcPr>
          <w:p w14:paraId="6E9F75A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hexo new photo </w:t>
            </w:r>
            <w:r w:rsidRPr="00613BB9">
              <w:rPr>
                <w:rStyle w:val="string"/>
                <w:rFonts w:ascii="inherit" w:hAnsi="inherit"/>
                <w:sz w:val="21"/>
                <w:szCs w:val="21"/>
                <w:bdr w:val="none" w:sz="0" w:space="0" w:color="auto" w:frame="1"/>
              </w:rPr>
              <w:t>"My Gallery"</w:t>
            </w:r>
          </w:p>
        </w:tc>
      </w:tr>
    </w:tbl>
    <w:p w14:paraId="0A62A766"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在执行这行指令时，</w:t>
      </w:r>
      <w:r w:rsidRPr="00613BB9">
        <w:rPr>
          <w:rFonts w:ascii="Helvetica" w:hAnsi="Helvetica" w:cs="Helvetica"/>
          <w:sz w:val="23"/>
          <w:szCs w:val="23"/>
        </w:rPr>
        <w:t xml:space="preserve">Hexo </w:t>
      </w:r>
      <w:r w:rsidRPr="00613BB9">
        <w:rPr>
          <w:rFonts w:ascii="Helvetica" w:hAnsi="Helvetica" w:cs="Helvetica"/>
          <w:sz w:val="23"/>
          <w:szCs w:val="23"/>
        </w:rPr>
        <w:t>会尝试在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scaffolds</w:t>
      </w:r>
      <w:r w:rsidRPr="00613BB9">
        <w:rPr>
          <w:rFonts w:ascii="Helvetica" w:hAnsi="Helvetica" w:cs="Helvetica"/>
          <w:sz w:val="23"/>
          <w:szCs w:val="23"/>
        </w:rPr>
        <w:t> </w:t>
      </w:r>
      <w:r w:rsidRPr="00613BB9">
        <w:rPr>
          <w:rFonts w:ascii="Helvetica" w:hAnsi="Helvetica" w:cs="Helvetica"/>
          <w:sz w:val="23"/>
          <w:szCs w:val="23"/>
        </w:rPr>
        <w:t>文件夹中寻找</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photo.md</w:t>
      </w:r>
      <w:r w:rsidRPr="00613BB9">
        <w:rPr>
          <w:rFonts w:ascii="Helvetica" w:hAnsi="Helvetica" w:cs="Helvetica"/>
          <w:sz w:val="23"/>
          <w:szCs w:val="23"/>
        </w:rPr>
        <w:t>，并根据其内容建立文章，以下是您可以在模版中使用的变量：</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287"/>
        <w:gridCol w:w="1875"/>
      </w:tblGrid>
      <w:tr w:rsidR="00A574F9" w:rsidRPr="00613BB9" w14:paraId="60B4E067"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5BCA656"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lastRenderedPageBreak/>
              <w:t>变量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145E026"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r>
      <w:tr w:rsidR="00A574F9" w:rsidRPr="00613BB9" w14:paraId="1816BF69"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611BE04"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layout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1B356D3"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布局</w:t>
            </w:r>
          </w:p>
        </w:tc>
      </w:tr>
      <w:tr w:rsidR="00A574F9" w:rsidRPr="00613BB9" w14:paraId="67848430"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B9E20E"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title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2214CA"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标题</w:t>
            </w:r>
          </w:p>
        </w:tc>
      </w:tr>
      <w:tr w:rsidR="00A574F9" w:rsidRPr="00613BB9" w14:paraId="686C8CEE"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1D01A79"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date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7948986"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文件建立日期</w:t>
            </w:r>
          </w:p>
        </w:tc>
      </w:tr>
    </w:tbl>
    <w:p w14:paraId="27676998" w14:textId="77777777" w:rsidR="00A574F9" w:rsidRPr="00613BB9" w:rsidRDefault="00A574F9" w:rsidP="00170578">
      <w:pPr>
        <w:pStyle w:val="4"/>
        <w:rPr>
          <w:rFonts w:ascii="Helvetica" w:hAnsi="Helvetica" w:cs="Helvetica"/>
          <w:sz w:val="31"/>
          <w:szCs w:val="31"/>
        </w:rPr>
      </w:pPr>
      <w:bookmarkStart w:id="472" w:name="_Toc46395067"/>
      <w:r w:rsidRPr="00613BB9">
        <w:rPr>
          <w:rFonts w:ascii="Helvetica" w:hAnsi="Helvetica" w:cs="Helvetica"/>
          <w:sz w:val="31"/>
          <w:szCs w:val="31"/>
        </w:rPr>
        <w:t>支持的格式</w:t>
      </w:r>
      <w:bookmarkEnd w:id="472"/>
    </w:p>
    <w:p w14:paraId="454AAB9C"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 xml:space="preserve">Hexo </w:t>
      </w:r>
      <w:r w:rsidRPr="00613BB9">
        <w:rPr>
          <w:rFonts w:ascii="Helvetica" w:hAnsi="Helvetica" w:cs="Helvetica"/>
          <w:sz w:val="23"/>
          <w:szCs w:val="23"/>
        </w:rPr>
        <w:t>支持以任何格式书写文章，只要安装了相应的渲染插件。</w:t>
      </w:r>
    </w:p>
    <w:p w14:paraId="5CA64CC6"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例如，</w:t>
      </w:r>
      <w:r w:rsidRPr="00613BB9">
        <w:rPr>
          <w:rFonts w:ascii="Helvetica" w:hAnsi="Helvetica" w:cs="Helvetica"/>
          <w:sz w:val="23"/>
          <w:szCs w:val="23"/>
        </w:rPr>
        <w:t xml:space="preserve">Hexo </w:t>
      </w:r>
      <w:r w:rsidRPr="00613BB9">
        <w:rPr>
          <w:rFonts w:ascii="Helvetica" w:hAnsi="Helvetica" w:cs="Helvetica"/>
          <w:sz w:val="23"/>
          <w:szCs w:val="23"/>
        </w:rPr>
        <w:t>默认安装了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hexo-renderer-marked</w:t>
      </w:r>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hexo-renderer-ejs</w:t>
      </w:r>
      <w:r w:rsidRPr="00613BB9">
        <w:rPr>
          <w:rFonts w:ascii="Helvetica" w:hAnsi="Helvetica" w:cs="Helvetica"/>
          <w:sz w:val="23"/>
          <w:szCs w:val="23"/>
        </w:rPr>
        <w:t>，因此你不仅可以用</w:t>
      </w:r>
      <w:r w:rsidRPr="00613BB9">
        <w:rPr>
          <w:rFonts w:ascii="Helvetica" w:hAnsi="Helvetica" w:cs="Helvetica"/>
          <w:sz w:val="23"/>
          <w:szCs w:val="23"/>
        </w:rPr>
        <w:t xml:space="preserve"> Markdown </w:t>
      </w:r>
      <w:r w:rsidRPr="00613BB9">
        <w:rPr>
          <w:rFonts w:ascii="Helvetica" w:hAnsi="Helvetica" w:cs="Helvetica"/>
          <w:sz w:val="23"/>
          <w:szCs w:val="23"/>
        </w:rPr>
        <w:t>写作，你还可以用</w:t>
      </w:r>
      <w:r w:rsidRPr="00613BB9">
        <w:rPr>
          <w:rFonts w:ascii="Helvetica" w:hAnsi="Helvetica" w:cs="Helvetica"/>
          <w:sz w:val="23"/>
          <w:szCs w:val="23"/>
        </w:rPr>
        <w:t xml:space="preserve"> EJS </w:t>
      </w:r>
      <w:r w:rsidRPr="00613BB9">
        <w:rPr>
          <w:rFonts w:ascii="Helvetica" w:hAnsi="Helvetica" w:cs="Helvetica"/>
          <w:sz w:val="23"/>
          <w:szCs w:val="23"/>
        </w:rPr>
        <w:t>写作。如果你安装了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hexo-renderer-pug</w:t>
      </w:r>
      <w:r w:rsidRPr="00613BB9">
        <w:rPr>
          <w:rFonts w:ascii="Helvetica" w:hAnsi="Helvetica" w:cs="Helvetica"/>
          <w:sz w:val="23"/>
          <w:szCs w:val="23"/>
        </w:rPr>
        <w:t>，你甚至可以用</w:t>
      </w:r>
      <w:r w:rsidRPr="00613BB9">
        <w:rPr>
          <w:rFonts w:ascii="Helvetica" w:hAnsi="Helvetica" w:cs="Helvetica"/>
          <w:sz w:val="23"/>
          <w:szCs w:val="23"/>
        </w:rPr>
        <w:t xml:space="preserve"> Pug </w:t>
      </w:r>
      <w:r w:rsidRPr="00613BB9">
        <w:rPr>
          <w:rFonts w:ascii="Helvetica" w:hAnsi="Helvetica" w:cs="Helvetica"/>
          <w:sz w:val="23"/>
          <w:szCs w:val="23"/>
        </w:rPr>
        <w:t>模板语言书写文章。</w:t>
      </w:r>
    </w:p>
    <w:p w14:paraId="72DC1E3F"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只需要将文章的扩展名从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md</w:t>
      </w:r>
      <w:r w:rsidRPr="00613BB9">
        <w:rPr>
          <w:rFonts w:ascii="Helvetica" w:hAnsi="Helvetica" w:cs="Helvetica"/>
          <w:sz w:val="23"/>
          <w:szCs w:val="23"/>
        </w:rPr>
        <w:t> </w:t>
      </w:r>
      <w:r w:rsidRPr="00613BB9">
        <w:rPr>
          <w:rFonts w:ascii="Helvetica" w:hAnsi="Helvetica" w:cs="Helvetica"/>
          <w:sz w:val="23"/>
          <w:szCs w:val="23"/>
        </w:rPr>
        <w:t>改成</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ejs</w:t>
      </w:r>
      <w:r w:rsidRPr="00613BB9">
        <w:rPr>
          <w:rFonts w:ascii="Helvetica" w:hAnsi="Helvetica" w:cs="Helvetica"/>
          <w:sz w:val="23"/>
          <w:szCs w:val="23"/>
        </w:rPr>
        <w:t>，</w:t>
      </w:r>
      <w:r w:rsidRPr="00613BB9">
        <w:rPr>
          <w:rFonts w:ascii="Helvetica" w:hAnsi="Helvetica" w:cs="Helvetica"/>
          <w:sz w:val="23"/>
          <w:szCs w:val="23"/>
        </w:rPr>
        <w:t xml:space="preserve">Hexo </w:t>
      </w:r>
      <w:r w:rsidRPr="00613BB9">
        <w:rPr>
          <w:rFonts w:ascii="Helvetica" w:hAnsi="Helvetica" w:cs="Helvetica"/>
          <w:sz w:val="23"/>
          <w:szCs w:val="23"/>
        </w:rPr>
        <w:t>就会使用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hexo-renderer-ejs</w:t>
      </w:r>
      <w:r w:rsidRPr="00613BB9">
        <w:rPr>
          <w:rFonts w:ascii="Helvetica" w:hAnsi="Helvetica" w:cs="Helvetica"/>
          <w:sz w:val="23"/>
          <w:szCs w:val="23"/>
        </w:rPr>
        <w:t> </w:t>
      </w:r>
      <w:r w:rsidRPr="00613BB9">
        <w:rPr>
          <w:rFonts w:ascii="Helvetica" w:hAnsi="Helvetica" w:cs="Helvetica"/>
          <w:sz w:val="23"/>
          <w:szCs w:val="23"/>
        </w:rPr>
        <w:t>渲染这个文件，其他格式同理。</w:t>
      </w:r>
    </w:p>
    <w:p w14:paraId="01813A52" w14:textId="77777777" w:rsidR="00A574F9" w:rsidRPr="00613BB9" w:rsidRDefault="00A574F9" w:rsidP="00A574F9"/>
    <w:p w14:paraId="55A710C3" w14:textId="77777777" w:rsidR="00A574F9" w:rsidRPr="00613BB9" w:rsidRDefault="00A574F9" w:rsidP="00A574F9"/>
    <w:p w14:paraId="053AF2CB" w14:textId="77777777" w:rsidR="00A574F9" w:rsidRPr="00613BB9" w:rsidRDefault="00A574F9" w:rsidP="00A574F9"/>
    <w:p w14:paraId="41810E8B" w14:textId="77777777" w:rsidR="00A574F9" w:rsidRPr="00613BB9" w:rsidRDefault="00A574F9" w:rsidP="00A574F9"/>
    <w:p w14:paraId="0F17B833" w14:textId="77777777" w:rsidR="00A574F9" w:rsidRPr="00613BB9" w:rsidRDefault="00A574F9" w:rsidP="00170578">
      <w:pPr>
        <w:pStyle w:val="2"/>
        <w:rPr>
          <w:rFonts w:ascii="Helvetica" w:hAnsi="Helvetica" w:cs="Helvetica"/>
          <w:b w:val="0"/>
          <w:bCs w:val="0"/>
          <w:sz w:val="54"/>
          <w:szCs w:val="54"/>
        </w:rPr>
      </w:pPr>
      <w:bookmarkStart w:id="473" w:name="_Toc46395068"/>
      <w:r w:rsidRPr="00613BB9">
        <w:rPr>
          <w:rFonts w:ascii="Helvetica" w:hAnsi="Helvetica" w:cs="Helvetica"/>
          <w:b w:val="0"/>
          <w:bCs w:val="0"/>
          <w:sz w:val="54"/>
          <w:szCs w:val="54"/>
        </w:rPr>
        <w:t>Front-matter</w:t>
      </w:r>
      <w:bookmarkEnd w:id="473"/>
    </w:p>
    <w:p w14:paraId="1C023DDE" w14:textId="77777777" w:rsidR="00A574F9" w:rsidRPr="00613BB9" w:rsidRDefault="00A574F9" w:rsidP="00170578"/>
    <w:p w14:paraId="1D0C301D" w14:textId="77777777" w:rsidR="00A574F9" w:rsidRPr="00613BB9" w:rsidRDefault="00A574F9" w:rsidP="00170578"/>
    <w:p w14:paraId="779E806E"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 xml:space="preserve">Front-matter </w:t>
      </w:r>
      <w:r w:rsidRPr="00613BB9">
        <w:rPr>
          <w:rFonts w:ascii="Helvetica" w:hAnsi="Helvetica" w:cs="Helvetica"/>
          <w:sz w:val="23"/>
          <w:szCs w:val="23"/>
        </w:rPr>
        <w:t>是文件最上方以</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 </w:t>
      </w:r>
      <w:r w:rsidRPr="00613BB9">
        <w:rPr>
          <w:rFonts w:ascii="Helvetica" w:hAnsi="Helvetica" w:cs="Helvetica"/>
          <w:sz w:val="23"/>
          <w:szCs w:val="23"/>
        </w:rPr>
        <w:t>分隔的区域，用于指定个别文件的变量，举例来说：</w:t>
      </w:r>
    </w:p>
    <w:tbl>
      <w:tblPr>
        <w:tblW w:w="0" w:type="auto"/>
        <w:tblCellSpacing w:w="15" w:type="dxa"/>
        <w:tblCellMar>
          <w:left w:w="0" w:type="dxa"/>
          <w:right w:w="0" w:type="dxa"/>
        </w:tblCellMar>
        <w:tblLook w:val="04A0" w:firstRow="1" w:lastRow="0" w:firstColumn="1" w:lastColumn="0" w:noHBand="0" w:noVBand="1"/>
      </w:tblPr>
      <w:tblGrid>
        <w:gridCol w:w="2429"/>
      </w:tblGrid>
      <w:tr w:rsidR="00A574F9" w:rsidRPr="00613BB9" w14:paraId="424989DB" w14:textId="77777777" w:rsidTr="00170578">
        <w:trPr>
          <w:tblCellSpacing w:w="15" w:type="dxa"/>
        </w:trPr>
        <w:tc>
          <w:tcPr>
            <w:tcW w:w="0" w:type="auto"/>
            <w:tcBorders>
              <w:top w:val="nil"/>
              <w:left w:val="nil"/>
              <w:bottom w:val="nil"/>
              <w:right w:val="nil"/>
            </w:tcBorders>
            <w:vAlign w:val="center"/>
            <w:hideMark/>
          </w:tcPr>
          <w:p w14:paraId="16B1E92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meta"/>
                <w:rFonts w:ascii="inherit" w:hAnsi="inherit"/>
                <w:sz w:val="21"/>
                <w:szCs w:val="21"/>
                <w:bdr w:val="none" w:sz="0" w:space="0" w:color="auto" w:frame="1"/>
              </w:rPr>
              <w:t>---</w:t>
            </w:r>
            <w:r w:rsidRPr="00613BB9">
              <w:rPr>
                <w:rFonts w:ascii="Source Code Pro" w:hAnsi="Source Code Pro"/>
                <w:sz w:val="22"/>
                <w:szCs w:val="22"/>
              </w:rPr>
              <w:br/>
            </w:r>
            <w:r w:rsidRPr="00613BB9">
              <w:rPr>
                <w:rStyle w:val="attr"/>
                <w:rFonts w:ascii="inherit" w:hAnsi="inherit"/>
                <w:sz w:val="21"/>
                <w:szCs w:val="21"/>
                <w:bdr w:val="none" w:sz="0" w:space="0" w:color="auto" w:frame="1"/>
              </w:rPr>
              <w:t>title: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Hello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World</w:t>
            </w:r>
            <w:r w:rsidRPr="00613BB9">
              <w:rPr>
                <w:rFonts w:ascii="Source Code Pro" w:hAnsi="Source Code Pro"/>
                <w:sz w:val="22"/>
                <w:szCs w:val="22"/>
              </w:rPr>
              <w:br/>
            </w:r>
            <w:r w:rsidRPr="00613BB9">
              <w:rPr>
                <w:rStyle w:val="attr"/>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2013</w:t>
            </w:r>
            <w:r w:rsidRPr="00613BB9">
              <w:rPr>
                <w:rStyle w:val="string"/>
                <w:rFonts w:ascii="inherit" w:hAnsi="inherit"/>
                <w:sz w:val="21"/>
                <w:szCs w:val="21"/>
                <w:bdr w:val="none" w:sz="0" w:space="0" w:color="auto" w:frame="1"/>
              </w:rPr>
              <w:t>/7/13</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20</w:t>
            </w:r>
            <w:r w:rsidRPr="00613BB9">
              <w:rPr>
                <w:rStyle w:val="string"/>
                <w:rFonts w:ascii="inherit" w:hAnsi="inherit"/>
                <w:sz w:val="21"/>
                <w:szCs w:val="21"/>
                <w:bdr w:val="none" w:sz="0" w:space="0" w:color="auto" w:frame="1"/>
              </w:rPr>
              <w:t>:46:25</w:t>
            </w:r>
            <w:r w:rsidRPr="00613BB9">
              <w:rPr>
                <w:rFonts w:ascii="Source Code Pro" w:hAnsi="Source Code Pro"/>
                <w:sz w:val="22"/>
                <w:szCs w:val="22"/>
              </w:rPr>
              <w:br/>
            </w:r>
            <w:r w:rsidRPr="00613BB9">
              <w:rPr>
                <w:rStyle w:val="meta"/>
                <w:rFonts w:ascii="inherit" w:hAnsi="inherit"/>
                <w:sz w:val="21"/>
                <w:szCs w:val="21"/>
                <w:bdr w:val="none" w:sz="0" w:space="0" w:color="auto" w:frame="1"/>
              </w:rPr>
              <w:t>---</w:t>
            </w:r>
          </w:p>
        </w:tc>
      </w:tr>
    </w:tbl>
    <w:p w14:paraId="1A3A5B7F"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以下是预先定义的参数，您可在模板中使用这些参数值并加以利用。</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815"/>
        <w:gridCol w:w="4902"/>
        <w:gridCol w:w="1589"/>
      </w:tblGrid>
      <w:tr w:rsidR="00A574F9" w:rsidRPr="00613BB9" w14:paraId="23B86406"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BD4CECF"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E0EB377"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507B505"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默认值</w:t>
            </w:r>
          </w:p>
        </w:tc>
      </w:tr>
      <w:tr w:rsidR="00A574F9" w:rsidRPr="00613BB9" w14:paraId="1BDED2B9"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3E20089"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layout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03B771D"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布局</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4556A61" w14:textId="77777777" w:rsidR="00A574F9" w:rsidRPr="00613BB9" w:rsidRDefault="00A574F9" w:rsidP="00170578">
            <w:pPr>
              <w:rPr>
                <w:rFonts w:ascii="inherit" w:hAnsi="inherit" w:cs="Helvetica" w:hint="eastAsia"/>
                <w:sz w:val="23"/>
                <w:szCs w:val="23"/>
              </w:rPr>
            </w:pPr>
          </w:p>
        </w:tc>
      </w:tr>
      <w:tr w:rsidR="00A574F9" w:rsidRPr="00613BB9" w14:paraId="440A429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E46C19F" w14:textId="77777777" w:rsidR="00A574F9" w:rsidRPr="00613BB9" w:rsidRDefault="00A574F9" w:rsidP="00170578">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title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B7ED65E"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标题</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BF2935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文章的文件名</w:t>
            </w:r>
          </w:p>
        </w:tc>
      </w:tr>
      <w:tr w:rsidR="00A574F9" w:rsidRPr="00613BB9" w14:paraId="458DC989"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8AAB07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date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73FC15C"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建立日期</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3E9A5E3"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文件建立日期</w:t>
            </w:r>
          </w:p>
        </w:tc>
      </w:tr>
      <w:tr w:rsidR="00A574F9" w:rsidRPr="00613BB9" w14:paraId="59E227F7"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B795EF7"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updated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3D0D8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更新日期</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33D1884"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文件更新日期</w:t>
            </w:r>
          </w:p>
        </w:tc>
      </w:tr>
      <w:tr w:rsidR="00A574F9" w:rsidRPr="00613BB9" w14:paraId="41C1D27B"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424086C"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comments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563F1FA"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开启文章的评论功能</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646B605"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true</w:t>
            </w:r>
          </w:p>
        </w:tc>
      </w:tr>
      <w:tr w:rsidR="00A574F9" w:rsidRPr="00613BB9" w14:paraId="0E4D04F6"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3B48B68"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tags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054DCA4"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标签（不适用于分页）</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A13A79" w14:textId="77777777" w:rsidR="00A574F9" w:rsidRPr="00613BB9" w:rsidRDefault="00A574F9" w:rsidP="00170578">
            <w:pPr>
              <w:rPr>
                <w:rFonts w:ascii="inherit" w:hAnsi="inherit" w:cs="Helvetica" w:hint="eastAsia"/>
                <w:sz w:val="23"/>
                <w:szCs w:val="23"/>
              </w:rPr>
            </w:pPr>
          </w:p>
        </w:tc>
      </w:tr>
      <w:tr w:rsidR="00A574F9" w:rsidRPr="00613BB9" w14:paraId="786287A2"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BC3FA6E" w14:textId="77777777" w:rsidR="00A574F9" w:rsidRPr="00613BB9" w:rsidRDefault="00A574F9" w:rsidP="00170578">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categories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86B161D"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分类（不适用于分页）</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F3C53AA" w14:textId="77777777" w:rsidR="00A574F9" w:rsidRPr="00613BB9" w:rsidRDefault="00A574F9" w:rsidP="00170578">
            <w:pPr>
              <w:rPr>
                <w:rFonts w:ascii="inherit" w:hAnsi="inherit" w:cs="Helvetica" w:hint="eastAsia"/>
                <w:sz w:val="23"/>
                <w:szCs w:val="23"/>
              </w:rPr>
            </w:pPr>
          </w:p>
        </w:tc>
      </w:tr>
      <w:tr w:rsidR="00A574F9" w:rsidRPr="00613BB9" w14:paraId="7295F0D9"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FA3AD3" w14:textId="77777777" w:rsidR="00A574F9" w:rsidRPr="00613BB9" w:rsidRDefault="00A574F9" w:rsidP="00170578">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permalink</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8AF9CEC"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覆盖文章网址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423F5B6" w14:textId="77777777" w:rsidR="00A574F9" w:rsidRPr="00613BB9" w:rsidRDefault="00A574F9" w:rsidP="00170578">
            <w:pPr>
              <w:rPr>
                <w:rFonts w:ascii="inherit" w:hAnsi="inherit" w:cs="Helvetica" w:hint="eastAsia"/>
                <w:sz w:val="23"/>
                <w:szCs w:val="23"/>
              </w:rPr>
            </w:pPr>
          </w:p>
        </w:tc>
      </w:tr>
      <w:tr w:rsidR="00A574F9" w:rsidRPr="00613BB9" w14:paraId="05EE8EC6"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D45BBB3" w14:textId="77777777" w:rsidR="00A574F9" w:rsidRPr="00613BB9" w:rsidRDefault="00A574F9" w:rsidP="00170578">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keywords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73EC06E"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仅用于</w:t>
            </w:r>
            <w:r w:rsidRPr="00613BB9">
              <w:rPr>
                <w:rFonts w:ascii="inherit" w:hAnsi="inherit" w:cs="Helvetica"/>
                <w:sz w:val="23"/>
                <w:szCs w:val="23"/>
              </w:rPr>
              <w:t xml:space="preserve"> meta </w:t>
            </w:r>
            <w:r w:rsidRPr="00613BB9">
              <w:rPr>
                <w:rFonts w:ascii="inherit" w:hAnsi="inherit" w:cs="Helvetica"/>
                <w:sz w:val="23"/>
                <w:szCs w:val="23"/>
              </w:rPr>
              <w:t>标签和</w:t>
            </w:r>
            <w:r w:rsidRPr="00613BB9">
              <w:rPr>
                <w:rFonts w:ascii="inherit" w:hAnsi="inherit" w:cs="Helvetica"/>
                <w:sz w:val="23"/>
                <w:szCs w:val="23"/>
              </w:rPr>
              <w:t xml:space="preserve"> Open Graph </w:t>
            </w:r>
            <w:r w:rsidRPr="00613BB9">
              <w:rPr>
                <w:rFonts w:ascii="inherit" w:hAnsi="inherit" w:cs="Helvetica"/>
                <w:sz w:val="23"/>
                <w:szCs w:val="23"/>
              </w:rPr>
              <w:t>的关键词（不推荐使用）</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D692649" w14:textId="77777777" w:rsidR="00A574F9" w:rsidRPr="00613BB9" w:rsidRDefault="00A574F9" w:rsidP="00170578">
            <w:pPr>
              <w:rPr>
                <w:rFonts w:ascii="inherit" w:hAnsi="inherit" w:cs="Helvetica" w:hint="eastAsia"/>
                <w:sz w:val="23"/>
                <w:szCs w:val="23"/>
              </w:rPr>
            </w:pPr>
          </w:p>
        </w:tc>
      </w:tr>
    </w:tbl>
    <w:p w14:paraId="2BE7E3A6" w14:textId="77777777" w:rsidR="00A574F9" w:rsidRPr="00613BB9" w:rsidRDefault="00A574F9" w:rsidP="00170578">
      <w:pPr>
        <w:pStyle w:val="3"/>
        <w:rPr>
          <w:rFonts w:ascii="Helvetica" w:hAnsi="Helvetica" w:cs="Helvetica"/>
          <w:sz w:val="36"/>
          <w:szCs w:val="36"/>
        </w:rPr>
      </w:pPr>
      <w:bookmarkStart w:id="474" w:name="_Toc46395069"/>
      <w:r w:rsidRPr="00613BB9">
        <w:rPr>
          <w:rFonts w:ascii="Helvetica" w:hAnsi="Helvetica" w:cs="Helvetica"/>
        </w:rPr>
        <w:t>分类和标签</w:t>
      </w:r>
      <w:bookmarkEnd w:id="474"/>
    </w:p>
    <w:p w14:paraId="7A15271A"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只有文章支持分类和标签，您可以在</w:t>
      </w:r>
      <w:r w:rsidRPr="00613BB9">
        <w:rPr>
          <w:rFonts w:ascii="Helvetica" w:hAnsi="Helvetica" w:cs="Helvetica"/>
          <w:sz w:val="23"/>
          <w:szCs w:val="23"/>
        </w:rPr>
        <w:t xml:space="preserve"> Front-matter </w:t>
      </w:r>
      <w:r w:rsidRPr="00613BB9">
        <w:rPr>
          <w:rFonts w:ascii="Helvetica" w:hAnsi="Helvetica" w:cs="Helvetica"/>
          <w:sz w:val="23"/>
          <w:szCs w:val="23"/>
        </w:rPr>
        <w:t>中设置。在其他系统中，分类和标签听起来很接近，但是在</w:t>
      </w:r>
      <w:r w:rsidRPr="00613BB9">
        <w:rPr>
          <w:rFonts w:ascii="Helvetica" w:hAnsi="Helvetica" w:cs="Helvetica"/>
          <w:sz w:val="23"/>
          <w:szCs w:val="23"/>
        </w:rPr>
        <w:t xml:space="preserve"> Hexo </w:t>
      </w:r>
      <w:r w:rsidRPr="00613BB9">
        <w:rPr>
          <w:rFonts w:ascii="Helvetica" w:hAnsi="Helvetica" w:cs="Helvetica"/>
          <w:sz w:val="23"/>
          <w:szCs w:val="23"/>
        </w:rPr>
        <w:t>中两者有着明显的差别：分类具有顺序性和层次性，也就是说</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Bar</w:t>
      </w:r>
      <w:r w:rsidRPr="00613BB9">
        <w:rPr>
          <w:rFonts w:ascii="Helvetica" w:hAnsi="Helvetica" w:cs="Helvetica"/>
          <w:sz w:val="23"/>
          <w:szCs w:val="23"/>
        </w:rPr>
        <w:t> </w:t>
      </w:r>
      <w:r w:rsidRPr="00613BB9">
        <w:rPr>
          <w:rFonts w:ascii="Helvetica" w:hAnsi="Helvetica" w:cs="Helvetica"/>
          <w:sz w:val="23"/>
          <w:szCs w:val="23"/>
        </w:rPr>
        <w:t>不等于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Bar, Foo</w:t>
      </w:r>
      <w:r w:rsidRPr="00613BB9">
        <w:rPr>
          <w:rFonts w:ascii="Helvetica" w:hAnsi="Helvetica" w:cs="Helvetica"/>
          <w:sz w:val="23"/>
          <w:szCs w:val="23"/>
        </w:rPr>
        <w:t>；而标签没有顺序和层次。</w:t>
      </w:r>
    </w:p>
    <w:tbl>
      <w:tblPr>
        <w:tblW w:w="0" w:type="auto"/>
        <w:tblCellSpacing w:w="15" w:type="dxa"/>
        <w:tblCellMar>
          <w:left w:w="0" w:type="dxa"/>
          <w:right w:w="0" w:type="dxa"/>
        </w:tblCellMar>
        <w:tblLook w:val="04A0" w:firstRow="1" w:lastRow="0" w:firstColumn="1" w:lastColumn="0" w:noHBand="0" w:noVBand="1"/>
      </w:tblPr>
      <w:tblGrid>
        <w:gridCol w:w="1038"/>
      </w:tblGrid>
      <w:tr w:rsidR="00A574F9" w:rsidRPr="00613BB9" w14:paraId="00800694" w14:textId="77777777" w:rsidTr="00170578">
        <w:trPr>
          <w:tblCellSpacing w:w="15" w:type="dxa"/>
        </w:trPr>
        <w:tc>
          <w:tcPr>
            <w:tcW w:w="0" w:type="auto"/>
            <w:tcBorders>
              <w:top w:val="nil"/>
              <w:left w:val="nil"/>
              <w:bottom w:val="nil"/>
              <w:right w:val="nil"/>
            </w:tcBorders>
            <w:vAlign w:val="center"/>
            <w:hideMark/>
          </w:tcPr>
          <w:p w14:paraId="1889FB7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categories: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Fonts w:ascii="Source Code Pro" w:hAnsi="Source Code Pro"/>
                <w:sz w:val="22"/>
                <w:szCs w:val="22"/>
              </w:rPr>
              <w:br/>
            </w:r>
            <w:r w:rsidRPr="00613BB9">
              <w:rPr>
                <w:rStyle w:val="attr"/>
                <w:rFonts w:ascii="inherit" w:hAnsi="inherit"/>
                <w:sz w:val="21"/>
                <w:szCs w:val="21"/>
                <w:bdr w:val="none" w:sz="0" w:space="0" w:color="auto" w:frame="1"/>
              </w:rPr>
              <w:t>tags: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PS3</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Games</w:t>
            </w:r>
          </w:p>
        </w:tc>
      </w:tr>
    </w:tbl>
    <w:p w14:paraId="4A891E27" w14:textId="77777777" w:rsidR="00A574F9" w:rsidRPr="00613BB9" w:rsidRDefault="00A574F9" w:rsidP="00170578">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分类方法的分歧</w:t>
      </w:r>
    </w:p>
    <w:p w14:paraId="09569577" w14:textId="77777777" w:rsidR="00A574F9" w:rsidRPr="00613BB9" w:rsidRDefault="00A574F9" w:rsidP="00170578">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如果您有过使用</w:t>
      </w:r>
      <w:r w:rsidRPr="00613BB9">
        <w:rPr>
          <w:rFonts w:ascii="inherit" w:hAnsi="inherit" w:cs="Helvetica"/>
          <w:sz w:val="23"/>
          <w:szCs w:val="23"/>
        </w:rPr>
        <w:t xml:space="preserve"> WordPress </w:t>
      </w:r>
      <w:r w:rsidRPr="00613BB9">
        <w:rPr>
          <w:rFonts w:ascii="inherit" w:hAnsi="inherit" w:cs="Helvetica"/>
          <w:sz w:val="23"/>
          <w:szCs w:val="23"/>
        </w:rPr>
        <w:t>的经验，就很容易误解</w:t>
      </w:r>
      <w:r w:rsidRPr="00613BB9">
        <w:rPr>
          <w:rFonts w:ascii="inherit" w:hAnsi="inherit" w:cs="Helvetica"/>
          <w:sz w:val="23"/>
          <w:szCs w:val="23"/>
        </w:rPr>
        <w:t xml:space="preserve"> Hexo </w:t>
      </w:r>
      <w:r w:rsidRPr="00613BB9">
        <w:rPr>
          <w:rFonts w:ascii="inherit" w:hAnsi="inherit" w:cs="Helvetica"/>
          <w:sz w:val="23"/>
          <w:szCs w:val="23"/>
        </w:rPr>
        <w:t>的分类方式。</w:t>
      </w:r>
      <w:r w:rsidRPr="00613BB9">
        <w:rPr>
          <w:rFonts w:ascii="inherit" w:hAnsi="inherit" w:cs="Helvetica"/>
          <w:sz w:val="23"/>
          <w:szCs w:val="23"/>
        </w:rPr>
        <w:t xml:space="preserve">WordPress </w:t>
      </w:r>
      <w:r w:rsidRPr="00613BB9">
        <w:rPr>
          <w:rFonts w:ascii="inherit" w:hAnsi="inherit" w:cs="Helvetica"/>
          <w:sz w:val="23"/>
          <w:szCs w:val="23"/>
        </w:rPr>
        <w:t>支持对一篇文章设置多个分类，而且这些分类可以是同级的，也可以是父子分类。但是</w:t>
      </w:r>
      <w:r w:rsidRPr="00613BB9">
        <w:rPr>
          <w:rFonts w:ascii="inherit" w:hAnsi="inherit" w:cs="Helvetica"/>
          <w:sz w:val="23"/>
          <w:szCs w:val="23"/>
        </w:rPr>
        <w:t xml:space="preserve"> Hexo </w:t>
      </w:r>
      <w:r w:rsidRPr="00613BB9">
        <w:rPr>
          <w:rFonts w:ascii="inherit" w:hAnsi="inherit" w:cs="Helvetica"/>
          <w:sz w:val="23"/>
          <w:szCs w:val="23"/>
        </w:rPr>
        <w:t>不支持指定多个同级分类。下面的指定方法：</w:t>
      </w:r>
    </w:p>
    <w:tbl>
      <w:tblPr>
        <w:tblW w:w="0" w:type="auto"/>
        <w:tblCellSpacing w:w="15" w:type="dxa"/>
        <w:tblCellMar>
          <w:left w:w="0" w:type="dxa"/>
          <w:right w:w="0" w:type="dxa"/>
        </w:tblCellMar>
        <w:tblLook w:val="04A0" w:firstRow="1" w:lastRow="0" w:firstColumn="1" w:lastColumn="0" w:noHBand="0" w:noVBand="1"/>
      </w:tblPr>
      <w:tblGrid>
        <w:gridCol w:w="1038"/>
      </w:tblGrid>
      <w:tr w:rsidR="00A574F9" w:rsidRPr="00613BB9" w14:paraId="68E71C5F" w14:textId="77777777" w:rsidTr="00170578">
        <w:trPr>
          <w:tblCellSpacing w:w="15" w:type="dxa"/>
        </w:trPr>
        <w:tc>
          <w:tcPr>
            <w:tcW w:w="0" w:type="auto"/>
            <w:tcBorders>
              <w:top w:val="nil"/>
              <w:left w:val="nil"/>
              <w:bottom w:val="nil"/>
              <w:right w:val="nil"/>
            </w:tcBorders>
            <w:vAlign w:val="center"/>
            <w:hideMark/>
          </w:tcPr>
          <w:p w14:paraId="59B0A64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categories: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Life</w:t>
            </w:r>
          </w:p>
        </w:tc>
      </w:tr>
    </w:tbl>
    <w:p w14:paraId="05386605" w14:textId="77777777" w:rsidR="00A574F9" w:rsidRPr="00613BB9" w:rsidRDefault="00A574F9" w:rsidP="00170578">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会使分类</w:t>
      </w:r>
      <w:r w:rsidRPr="00613BB9">
        <w:rPr>
          <w:rStyle w:val="HTML1"/>
          <w:rFonts w:ascii="Source Code Pro" w:hAnsi="Source Code Pro"/>
          <w:sz w:val="22"/>
          <w:szCs w:val="22"/>
          <w:bdr w:val="none" w:sz="0" w:space="0" w:color="auto" w:frame="1"/>
          <w:shd w:val="clear" w:color="auto" w:fill="EEEEEE"/>
        </w:rPr>
        <w:t>Life</w:t>
      </w:r>
      <w:r w:rsidRPr="00613BB9">
        <w:rPr>
          <w:rFonts w:ascii="inherit" w:hAnsi="inherit" w:cs="Helvetica"/>
          <w:sz w:val="23"/>
          <w:szCs w:val="23"/>
        </w:rPr>
        <w:t>成为</w:t>
      </w:r>
      <w:r w:rsidRPr="00613BB9">
        <w:rPr>
          <w:rStyle w:val="HTML1"/>
          <w:rFonts w:ascii="Source Code Pro" w:hAnsi="Source Code Pro"/>
          <w:sz w:val="22"/>
          <w:szCs w:val="22"/>
          <w:bdr w:val="none" w:sz="0" w:space="0" w:color="auto" w:frame="1"/>
          <w:shd w:val="clear" w:color="auto" w:fill="EEEEEE"/>
        </w:rPr>
        <w:t>Diary</w:t>
      </w:r>
      <w:r w:rsidRPr="00613BB9">
        <w:rPr>
          <w:rFonts w:ascii="inherit" w:hAnsi="inherit" w:cs="Helvetica"/>
          <w:sz w:val="23"/>
          <w:szCs w:val="23"/>
        </w:rPr>
        <w:t>的子分类，而不是并列分类。因此，有必要为您的文章选择尽可能准确的分类。</w:t>
      </w:r>
    </w:p>
    <w:p w14:paraId="5FAE8ACE" w14:textId="77777777" w:rsidR="00A574F9" w:rsidRPr="00613BB9" w:rsidRDefault="00A574F9" w:rsidP="00170578">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如果你需要为文章添加多个分类，可以尝试以下</w:t>
      </w:r>
      <w:r w:rsidRPr="00613BB9">
        <w:rPr>
          <w:rFonts w:ascii="inherit" w:hAnsi="inherit" w:cs="Helvetica"/>
          <w:sz w:val="23"/>
          <w:szCs w:val="23"/>
        </w:rPr>
        <w:t xml:space="preserve"> list </w:t>
      </w:r>
      <w:r w:rsidRPr="00613BB9">
        <w:rPr>
          <w:rFonts w:ascii="inherit" w:hAnsi="inherit" w:cs="Helvetica"/>
          <w:sz w:val="23"/>
          <w:szCs w:val="23"/>
        </w:rPr>
        <w:t>中的方法。</w:t>
      </w:r>
    </w:p>
    <w:tbl>
      <w:tblPr>
        <w:tblW w:w="0" w:type="auto"/>
        <w:tblCellSpacing w:w="15" w:type="dxa"/>
        <w:tblCellMar>
          <w:left w:w="0" w:type="dxa"/>
          <w:right w:w="0" w:type="dxa"/>
        </w:tblCellMar>
        <w:tblLook w:val="04A0" w:firstRow="1" w:lastRow="0" w:firstColumn="1" w:lastColumn="0" w:noHBand="0" w:noVBand="1"/>
      </w:tblPr>
      <w:tblGrid>
        <w:gridCol w:w="1926"/>
      </w:tblGrid>
      <w:tr w:rsidR="00A574F9" w:rsidRPr="00613BB9" w14:paraId="6E2FF7DF" w14:textId="77777777" w:rsidTr="00170578">
        <w:trPr>
          <w:tblCellSpacing w:w="15" w:type="dxa"/>
        </w:trPr>
        <w:tc>
          <w:tcPr>
            <w:tcW w:w="0" w:type="auto"/>
            <w:tcBorders>
              <w:top w:val="nil"/>
              <w:left w:val="nil"/>
              <w:bottom w:val="nil"/>
              <w:right w:val="nil"/>
            </w:tcBorders>
            <w:vAlign w:val="center"/>
            <w:hideMark/>
          </w:tcPr>
          <w:p w14:paraId="460FFB7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categories: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PlayStation]</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Games]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[Life]</w:t>
            </w:r>
          </w:p>
        </w:tc>
      </w:tr>
    </w:tbl>
    <w:p w14:paraId="414523D1" w14:textId="77777777" w:rsidR="00A574F9" w:rsidRPr="00613BB9" w:rsidRDefault="00A574F9" w:rsidP="00170578">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lastRenderedPageBreak/>
        <w:t>此时这篇文章同时包括三个分类：</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PlayStation</w:t>
      </w:r>
      <w:r w:rsidRPr="00613BB9">
        <w:rPr>
          <w:rFonts w:ascii="inherit" w:hAnsi="inherit" w:cs="Helvetica"/>
          <w:sz w:val="23"/>
          <w:szCs w:val="23"/>
        </w:rPr>
        <w:t> </w:t>
      </w:r>
      <w:r w:rsidRPr="00613BB9">
        <w:rPr>
          <w:rFonts w:ascii="inherit" w:hAnsi="inherit" w:cs="Helvetica"/>
          <w:sz w:val="23"/>
          <w:szCs w:val="23"/>
        </w:rPr>
        <w:t>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Games</w:t>
      </w:r>
      <w:r w:rsidRPr="00613BB9">
        <w:rPr>
          <w:rFonts w:ascii="inherit" w:hAnsi="inherit" w:cs="Helvetica"/>
          <w:sz w:val="23"/>
          <w:szCs w:val="23"/>
        </w:rPr>
        <w:t> </w:t>
      </w:r>
      <w:r w:rsidRPr="00613BB9">
        <w:rPr>
          <w:rFonts w:ascii="inherit" w:hAnsi="inherit" w:cs="Helvetica"/>
          <w:sz w:val="23"/>
          <w:szCs w:val="23"/>
        </w:rPr>
        <w:t>分别都是父分类</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Diary</w:t>
      </w:r>
      <w:r w:rsidRPr="00613BB9">
        <w:rPr>
          <w:rFonts w:ascii="inherit" w:hAnsi="inherit" w:cs="Helvetica"/>
          <w:sz w:val="23"/>
          <w:szCs w:val="23"/>
        </w:rPr>
        <w:t> </w:t>
      </w:r>
      <w:r w:rsidRPr="00613BB9">
        <w:rPr>
          <w:rFonts w:ascii="inherit" w:hAnsi="inherit" w:cs="Helvetica"/>
          <w:sz w:val="23"/>
          <w:szCs w:val="23"/>
        </w:rPr>
        <w:t>的子分类，同时</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Life</w:t>
      </w:r>
      <w:r w:rsidRPr="00613BB9">
        <w:rPr>
          <w:rFonts w:ascii="inherit" w:hAnsi="inherit" w:cs="Helvetica"/>
          <w:sz w:val="23"/>
          <w:szCs w:val="23"/>
        </w:rPr>
        <w:t> </w:t>
      </w:r>
      <w:r w:rsidRPr="00613BB9">
        <w:rPr>
          <w:rFonts w:ascii="inherit" w:hAnsi="inherit" w:cs="Helvetica"/>
          <w:sz w:val="23"/>
          <w:szCs w:val="23"/>
        </w:rPr>
        <w:t>是一个没有子分类的分类。</w:t>
      </w:r>
    </w:p>
    <w:p w14:paraId="147BE1DE" w14:textId="77777777" w:rsidR="00A574F9" w:rsidRPr="00613BB9" w:rsidRDefault="00A574F9" w:rsidP="00170578">
      <w:pPr>
        <w:pStyle w:val="3"/>
        <w:rPr>
          <w:rFonts w:ascii="Helvetica" w:hAnsi="Helvetica" w:cs="Helvetica"/>
          <w:sz w:val="36"/>
          <w:szCs w:val="36"/>
        </w:rPr>
      </w:pPr>
      <w:bookmarkStart w:id="475" w:name="_Toc46395070"/>
      <w:r w:rsidRPr="00613BB9">
        <w:rPr>
          <w:rFonts w:ascii="Helvetica" w:hAnsi="Helvetica" w:cs="Helvetica"/>
        </w:rPr>
        <w:t>JSON Front-matter</w:t>
      </w:r>
      <w:bookmarkEnd w:id="475"/>
    </w:p>
    <w:p w14:paraId="6F94CC6D"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除了</w:t>
      </w:r>
      <w:r w:rsidRPr="00613BB9">
        <w:rPr>
          <w:rFonts w:ascii="Helvetica" w:hAnsi="Helvetica" w:cs="Helvetica"/>
          <w:sz w:val="23"/>
          <w:szCs w:val="23"/>
        </w:rPr>
        <w:t xml:space="preserve"> YAML </w:t>
      </w:r>
      <w:r w:rsidRPr="00613BB9">
        <w:rPr>
          <w:rFonts w:ascii="Helvetica" w:hAnsi="Helvetica" w:cs="Helvetica"/>
          <w:sz w:val="23"/>
          <w:szCs w:val="23"/>
        </w:rPr>
        <w:t>外，你也可以使用</w:t>
      </w:r>
      <w:r w:rsidRPr="00613BB9">
        <w:rPr>
          <w:rFonts w:ascii="Helvetica" w:hAnsi="Helvetica" w:cs="Helvetica"/>
          <w:sz w:val="23"/>
          <w:szCs w:val="23"/>
        </w:rPr>
        <w:t xml:space="preserve"> JSON </w:t>
      </w:r>
      <w:r w:rsidRPr="00613BB9">
        <w:rPr>
          <w:rFonts w:ascii="Helvetica" w:hAnsi="Helvetica" w:cs="Helvetica"/>
          <w:sz w:val="23"/>
          <w:szCs w:val="23"/>
        </w:rPr>
        <w:t>来编写</w:t>
      </w:r>
      <w:r w:rsidRPr="00613BB9">
        <w:rPr>
          <w:rFonts w:ascii="Helvetica" w:hAnsi="Helvetica" w:cs="Helvetica"/>
          <w:sz w:val="23"/>
          <w:szCs w:val="23"/>
        </w:rPr>
        <w:t xml:space="preserve"> Front-matter</w:t>
      </w:r>
      <w:r w:rsidRPr="00613BB9">
        <w:rPr>
          <w:rFonts w:ascii="Helvetica" w:hAnsi="Helvetica" w:cs="Helvetica"/>
          <w:sz w:val="23"/>
          <w:szCs w:val="23"/>
        </w:rPr>
        <w:t>，只要将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 </w:t>
      </w:r>
      <w:r w:rsidRPr="00613BB9">
        <w:rPr>
          <w:rFonts w:ascii="Helvetica" w:hAnsi="Helvetica" w:cs="Helvetica"/>
          <w:sz w:val="23"/>
          <w:szCs w:val="23"/>
        </w:rPr>
        <w:t>代换成</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 </w:t>
      </w:r>
      <w:r w:rsidRPr="00613BB9">
        <w:rPr>
          <w:rFonts w:ascii="Helvetica" w:hAnsi="Helvetica" w:cs="Helvetica"/>
          <w:sz w:val="23"/>
          <w:szCs w:val="23"/>
        </w:rPr>
        <w:t>即可。</w:t>
      </w:r>
    </w:p>
    <w:tbl>
      <w:tblPr>
        <w:tblW w:w="0" w:type="auto"/>
        <w:tblCellSpacing w:w="15" w:type="dxa"/>
        <w:tblCellMar>
          <w:left w:w="0" w:type="dxa"/>
          <w:right w:w="0" w:type="dxa"/>
        </w:tblCellMar>
        <w:tblLook w:val="04A0" w:firstRow="1" w:lastRow="0" w:firstColumn="1" w:lastColumn="0" w:noHBand="0" w:noVBand="1"/>
      </w:tblPr>
      <w:tblGrid>
        <w:gridCol w:w="2759"/>
      </w:tblGrid>
      <w:tr w:rsidR="00A574F9" w:rsidRPr="00613BB9" w14:paraId="75BA0711" w14:textId="77777777" w:rsidTr="00170578">
        <w:trPr>
          <w:tblCellSpacing w:w="15" w:type="dxa"/>
        </w:trPr>
        <w:tc>
          <w:tcPr>
            <w:tcW w:w="0" w:type="auto"/>
            <w:tcBorders>
              <w:top w:val="nil"/>
              <w:left w:val="nil"/>
              <w:bottom w:val="nil"/>
              <w:right w:val="nil"/>
            </w:tcBorders>
            <w:vAlign w:val="center"/>
            <w:hideMark/>
          </w:tcPr>
          <w:p w14:paraId="3A73561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"title": "Hello World",</w:t>
            </w:r>
            <w:r w:rsidRPr="00613BB9">
              <w:rPr>
                <w:rFonts w:ascii="Source Code Pro" w:hAnsi="Source Code Pro"/>
                <w:sz w:val="22"/>
                <w:szCs w:val="22"/>
              </w:rPr>
              <w:br/>
            </w:r>
            <w:r w:rsidRPr="00613BB9">
              <w:rPr>
                <w:rStyle w:val="line"/>
                <w:rFonts w:ascii="inherit" w:hAnsi="inherit"/>
                <w:sz w:val="21"/>
                <w:szCs w:val="21"/>
                <w:bdr w:val="none" w:sz="0" w:space="0" w:color="auto" w:frame="1"/>
              </w:rPr>
              <w:t>"date": "2013/7/13 20:46:25"</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7CAE1427" w14:textId="77777777" w:rsidR="00A574F9" w:rsidRPr="00613BB9" w:rsidRDefault="00A574F9" w:rsidP="00A574F9"/>
    <w:p w14:paraId="3D481B79" w14:textId="77777777" w:rsidR="00A574F9" w:rsidRPr="00613BB9" w:rsidRDefault="00A574F9" w:rsidP="00A574F9"/>
    <w:p w14:paraId="1252BBD0" w14:textId="77777777" w:rsidR="00A574F9" w:rsidRPr="00613BB9" w:rsidRDefault="00A574F9" w:rsidP="00A574F9"/>
    <w:p w14:paraId="0AFBDFA6" w14:textId="77777777" w:rsidR="00A574F9" w:rsidRPr="00613BB9" w:rsidRDefault="00A574F9" w:rsidP="00A574F9"/>
    <w:p w14:paraId="7BBFA8E9" w14:textId="77777777" w:rsidR="00A574F9" w:rsidRPr="00613BB9" w:rsidRDefault="00A574F9" w:rsidP="00170578">
      <w:pPr>
        <w:pStyle w:val="2"/>
        <w:rPr>
          <w:rFonts w:ascii="Helvetica" w:hAnsi="Helvetica" w:cs="Helvetica"/>
          <w:b w:val="0"/>
          <w:bCs w:val="0"/>
          <w:sz w:val="54"/>
          <w:szCs w:val="54"/>
        </w:rPr>
      </w:pPr>
      <w:bookmarkStart w:id="476" w:name="_Toc46395071"/>
      <w:r w:rsidRPr="00613BB9">
        <w:rPr>
          <w:rFonts w:ascii="Helvetica" w:hAnsi="Helvetica" w:cs="Helvetica"/>
          <w:b w:val="0"/>
          <w:bCs w:val="0"/>
          <w:sz w:val="54"/>
          <w:szCs w:val="54"/>
        </w:rPr>
        <w:t>标签插件（</w:t>
      </w:r>
      <w:r w:rsidRPr="00613BB9">
        <w:rPr>
          <w:rFonts w:ascii="Helvetica" w:hAnsi="Helvetica" w:cs="Helvetica"/>
          <w:b w:val="0"/>
          <w:bCs w:val="0"/>
          <w:sz w:val="54"/>
          <w:szCs w:val="54"/>
        </w:rPr>
        <w:t>Tag Plugins</w:t>
      </w:r>
      <w:r w:rsidRPr="00613BB9">
        <w:rPr>
          <w:rFonts w:ascii="Helvetica" w:hAnsi="Helvetica" w:cs="Helvetica"/>
          <w:b w:val="0"/>
          <w:bCs w:val="0"/>
          <w:sz w:val="54"/>
          <w:szCs w:val="54"/>
        </w:rPr>
        <w:t>）</w:t>
      </w:r>
      <w:bookmarkEnd w:id="476"/>
    </w:p>
    <w:p w14:paraId="02BFE909" w14:textId="77777777" w:rsidR="00A574F9" w:rsidRPr="00613BB9" w:rsidRDefault="00A574F9" w:rsidP="00170578"/>
    <w:p w14:paraId="175BB173"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标签插件和</w:t>
      </w:r>
      <w:r w:rsidRPr="00613BB9">
        <w:rPr>
          <w:rFonts w:ascii="Helvetica" w:hAnsi="Helvetica" w:cs="Helvetica"/>
          <w:sz w:val="23"/>
          <w:szCs w:val="23"/>
        </w:rPr>
        <w:t xml:space="preserve"> Front-matter </w:t>
      </w:r>
      <w:r w:rsidRPr="00613BB9">
        <w:rPr>
          <w:rFonts w:ascii="Helvetica" w:hAnsi="Helvetica" w:cs="Helvetica"/>
          <w:sz w:val="23"/>
          <w:szCs w:val="23"/>
        </w:rPr>
        <w:t>中的标签不同，它们是用于在文章中快速插入特定内容的插件。</w:t>
      </w:r>
    </w:p>
    <w:p w14:paraId="33B33E94"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虽然你可以使用任何格式书写你的文章，但是标签插件永远可用，且语法也都是一致的。</w:t>
      </w:r>
    </w:p>
    <w:p w14:paraId="7E748E47" w14:textId="77777777" w:rsidR="00A574F9" w:rsidRPr="00613BB9" w:rsidRDefault="00A574F9" w:rsidP="00170578">
      <w:pPr>
        <w:pStyle w:val="3"/>
        <w:rPr>
          <w:rFonts w:ascii="Helvetica" w:hAnsi="Helvetica" w:cs="Helvetica"/>
          <w:sz w:val="36"/>
          <w:szCs w:val="36"/>
        </w:rPr>
      </w:pPr>
      <w:bookmarkStart w:id="477" w:name="_Toc46395072"/>
      <w:r w:rsidRPr="00613BB9">
        <w:rPr>
          <w:rFonts w:ascii="Helvetica" w:hAnsi="Helvetica" w:cs="Helvetica"/>
        </w:rPr>
        <w:t>引用块</w:t>
      </w:r>
      <w:bookmarkEnd w:id="477"/>
    </w:p>
    <w:p w14:paraId="588323D1"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在文章中插入引言，可包含作者、来源和标题。</w:t>
      </w:r>
    </w:p>
    <w:p w14:paraId="3A01E3AA"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别号：</w:t>
      </w:r>
      <w:r w:rsidRPr="00613BB9">
        <w:rPr>
          <w:rFonts w:ascii="Helvetica" w:hAnsi="Helvetica" w:cs="Helvetica"/>
          <w:sz w:val="23"/>
          <w:szCs w:val="23"/>
        </w:rPr>
        <w:t> quote</w:t>
      </w:r>
    </w:p>
    <w:tbl>
      <w:tblPr>
        <w:tblW w:w="0" w:type="auto"/>
        <w:tblCellSpacing w:w="15" w:type="dxa"/>
        <w:tblCellMar>
          <w:left w:w="0" w:type="dxa"/>
          <w:right w:w="0" w:type="dxa"/>
        </w:tblCellMar>
        <w:tblLook w:val="04A0" w:firstRow="1" w:lastRow="0" w:firstColumn="1" w:lastColumn="0" w:noHBand="0" w:noVBand="1"/>
      </w:tblPr>
      <w:tblGrid>
        <w:gridCol w:w="5511"/>
      </w:tblGrid>
      <w:tr w:rsidR="00A574F9" w:rsidRPr="00613BB9" w14:paraId="75434373" w14:textId="77777777" w:rsidTr="00170578">
        <w:trPr>
          <w:tblCellSpacing w:w="15" w:type="dxa"/>
        </w:trPr>
        <w:tc>
          <w:tcPr>
            <w:tcW w:w="0" w:type="auto"/>
            <w:tcBorders>
              <w:top w:val="nil"/>
              <w:left w:val="nil"/>
              <w:bottom w:val="nil"/>
              <w:right w:val="nil"/>
            </w:tcBorders>
            <w:vAlign w:val="center"/>
            <w:hideMark/>
          </w:tcPr>
          <w:p w14:paraId="7587C95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[author[, source]] [link] [source_link_title] %}</w:t>
            </w:r>
            <w:r w:rsidRPr="00613BB9">
              <w:rPr>
                <w:rFonts w:ascii="Source Code Pro" w:hAnsi="Source Code Pro"/>
                <w:sz w:val="22"/>
                <w:szCs w:val="22"/>
              </w:rPr>
              <w:br/>
            </w:r>
            <w:r w:rsidRPr="00613BB9">
              <w:rPr>
                <w:rStyle w:val="line"/>
                <w:rFonts w:ascii="inherit" w:hAnsi="inherit"/>
                <w:sz w:val="21"/>
                <w:szCs w:val="21"/>
                <w:bdr w:val="none" w:sz="0" w:space="0" w:color="auto" w:frame="1"/>
              </w:rPr>
              <w:t>content</w:t>
            </w:r>
            <w:r w:rsidRPr="00613BB9">
              <w:rPr>
                <w:rFonts w:ascii="Source Code Pro" w:hAnsi="Source Code Pro"/>
                <w:sz w:val="22"/>
                <w:szCs w:val="22"/>
              </w:rPr>
              <w:br/>
            </w:r>
            <w:r w:rsidRPr="00613BB9">
              <w:rPr>
                <w:rStyle w:val="line"/>
                <w:rFonts w:ascii="inherit" w:hAnsi="inherit"/>
                <w:sz w:val="21"/>
                <w:szCs w:val="21"/>
                <w:bdr w:val="none" w:sz="0" w:space="0" w:color="auto" w:frame="1"/>
              </w:rPr>
              <w:t>{% endblockquote %}</w:t>
            </w:r>
          </w:p>
        </w:tc>
      </w:tr>
    </w:tbl>
    <w:p w14:paraId="307F8BF0" w14:textId="77777777" w:rsidR="00A574F9" w:rsidRPr="00613BB9" w:rsidRDefault="00A574F9" w:rsidP="00170578">
      <w:pPr>
        <w:pStyle w:val="4"/>
        <w:rPr>
          <w:rFonts w:ascii="Helvetica" w:hAnsi="Helvetica" w:cs="Helvetica"/>
          <w:sz w:val="31"/>
          <w:szCs w:val="31"/>
        </w:rPr>
      </w:pPr>
      <w:bookmarkStart w:id="478" w:name="_Toc46395073"/>
      <w:r w:rsidRPr="00613BB9">
        <w:rPr>
          <w:rFonts w:ascii="Helvetica" w:hAnsi="Helvetica" w:cs="Helvetica"/>
          <w:sz w:val="31"/>
          <w:szCs w:val="31"/>
        </w:rPr>
        <w:t>样例</w:t>
      </w:r>
      <w:bookmarkEnd w:id="478"/>
    </w:p>
    <w:p w14:paraId="28284517"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没有提供参数，则只输出普通的</w:t>
      </w:r>
      <w:r w:rsidRPr="00613BB9">
        <w:rPr>
          <w:rStyle w:val="a6"/>
          <w:rFonts w:ascii="inherit" w:hAnsi="inherit" w:cs="Helvetica"/>
          <w:sz w:val="23"/>
          <w:szCs w:val="23"/>
          <w:bdr w:val="none" w:sz="0" w:space="0" w:color="auto" w:frame="1"/>
        </w:rPr>
        <w:t xml:space="preserve"> blockquote</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14A12956" w14:textId="77777777" w:rsidTr="00170578">
        <w:trPr>
          <w:tblCellSpacing w:w="15" w:type="dxa"/>
        </w:trPr>
        <w:tc>
          <w:tcPr>
            <w:tcW w:w="0" w:type="auto"/>
            <w:tcBorders>
              <w:top w:val="nil"/>
              <w:left w:val="nil"/>
              <w:bottom w:val="nil"/>
              <w:right w:val="nil"/>
            </w:tcBorders>
            <w:vAlign w:val="center"/>
            <w:hideMark/>
          </w:tcPr>
          <w:p w14:paraId="2BEF411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Lorem ipsum dolor sit amet, consectetur adipiscing elit. Pellentesque hendrerit lacus ut purus iaculis feugiat. Sed nec tempor elit, quis aliquam neque. Curabitur sed diam eget dolor </w:t>
            </w:r>
            <w:r w:rsidRPr="00613BB9">
              <w:rPr>
                <w:rStyle w:val="line"/>
                <w:rFonts w:ascii="inherit" w:hAnsi="inherit"/>
                <w:sz w:val="21"/>
                <w:szCs w:val="21"/>
                <w:bdr w:val="none" w:sz="0" w:space="0" w:color="auto" w:frame="1"/>
              </w:rPr>
              <w:lastRenderedPageBreak/>
              <w:t>fermentum semper at eu lorem.</w:t>
            </w:r>
            <w:r w:rsidRPr="00613BB9">
              <w:rPr>
                <w:rFonts w:ascii="Source Code Pro" w:hAnsi="Source Code Pro"/>
                <w:sz w:val="22"/>
                <w:szCs w:val="22"/>
              </w:rPr>
              <w:br/>
            </w:r>
            <w:r w:rsidRPr="00613BB9">
              <w:rPr>
                <w:rStyle w:val="line"/>
                <w:rFonts w:ascii="inherit" w:hAnsi="inherit"/>
                <w:sz w:val="21"/>
                <w:szCs w:val="21"/>
                <w:bdr w:val="none" w:sz="0" w:space="0" w:color="auto" w:frame="1"/>
              </w:rPr>
              <w:t>{% endblockquote %}</w:t>
            </w:r>
          </w:p>
        </w:tc>
      </w:tr>
    </w:tbl>
    <w:p w14:paraId="05BB8623" w14:textId="77777777" w:rsidR="00A574F9" w:rsidRPr="00613BB9" w:rsidRDefault="00A574F9" w:rsidP="00170578">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lastRenderedPageBreak/>
        <w:t>Lorem ipsum dolor sit amet, consectetur adipiscing elit. Pellentesque hendrerit lacus ut purus iaculis feugiat. Sed nec tempor elit, quis aliquam neque. Curabitur sed diam eget dolor fermentum semper at eu lorem.</w:t>
      </w:r>
    </w:p>
    <w:p w14:paraId="0615A18B"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引用书上的句子</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4E95F261" w14:textId="77777777" w:rsidTr="00170578">
        <w:trPr>
          <w:tblCellSpacing w:w="15" w:type="dxa"/>
        </w:trPr>
        <w:tc>
          <w:tcPr>
            <w:tcW w:w="0" w:type="auto"/>
            <w:tcBorders>
              <w:top w:val="nil"/>
              <w:left w:val="nil"/>
              <w:bottom w:val="nil"/>
              <w:right w:val="nil"/>
            </w:tcBorders>
            <w:vAlign w:val="center"/>
            <w:hideMark/>
          </w:tcPr>
          <w:p w14:paraId="06E3072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David Levithan, Wide Awake %}</w:t>
            </w:r>
            <w:r w:rsidRPr="00613BB9">
              <w:rPr>
                <w:rFonts w:ascii="Source Code Pro" w:hAnsi="Source Code Pro"/>
                <w:sz w:val="22"/>
                <w:szCs w:val="22"/>
              </w:rPr>
              <w:br/>
            </w:r>
            <w:r w:rsidRPr="00613BB9">
              <w:rPr>
                <w:rStyle w:val="line"/>
                <w:rFonts w:ascii="inherit" w:hAnsi="inherit"/>
                <w:sz w:val="21"/>
                <w:szCs w:val="21"/>
                <w:bdr w:val="none" w:sz="0" w:space="0" w:color="auto" w:frame="1"/>
              </w:rPr>
              <w:t>Do not just seek happiness for yourself. Seek happiness for all. Through kindness. Through mercy.</w:t>
            </w:r>
            <w:r w:rsidRPr="00613BB9">
              <w:rPr>
                <w:rFonts w:ascii="Source Code Pro" w:hAnsi="Source Code Pro"/>
                <w:sz w:val="22"/>
                <w:szCs w:val="22"/>
              </w:rPr>
              <w:br/>
            </w:r>
            <w:r w:rsidRPr="00613BB9">
              <w:rPr>
                <w:rStyle w:val="line"/>
                <w:rFonts w:ascii="inherit" w:hAnsi="inherit"/>
                <w:sz w:val="21"/>
                <w:szCs w:val="21"/>
                <w:bdr w:val="none" w:sz="0" w:space="0" w:color="auto" w:frame="1"/>
              </w:rPr>
              <w:t>{% endblockquote %}</w:t>
            </w:r>
          </w:p>
        </w:tc>
      </w:tr>
    </w:tbl>
    <w:p w14:paraId="69804834" w14:textId="77777777" w:rsidR="00A574F9" w:rsidRPr="00613BB9" w:rsidRDefault="00A574F9" w:rsidP="00170578">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Do not just seek happiness for yourself. Seek happiness for all. Through kindness. Through mercy.</w:t>
      </w:r>
    </w:p>
    <w:p w14:paraId="795EF257" w14:textId="77777777" w:rsidR="00A574F9" w:rsidRPr="00613BB9" w:rsidRDefault="00A574F9" w:rsidP="00170578">
      <w:pPr>
        <w:shd w:val="clear" w:color="auto" w:fill="FFFFFF"/>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David Levithan</w:t>
      </w:r>
      <w:r w:rsidRPr="00613BB9">
        <w:rPr>
          <w:rStyle w:val="HTML2"/>
          <w:rFonts w:ascii="inherit" w:hAnsi="inherit" w:cs="Helvetica"/>
          <w:sz w:val="23"/>
          <w:szCs w:val="23"/>
          <w:bdr w:val="none" w:sz="0" w:space="0" w:color="auto" w:frame="1"/>
        </w:rPr>
        <w:t>Wide Awake</w:t>
      </w:r>
    </w:p>
    <w:p w14:paraId="4A83F2AF"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引用</w:t>
      </w:r>
      <w:r w:rsidRPr="00613BB9">
        <w:rPr>
          <w:rStyle w:val="a6"/>
          <w:rFonts w:ascii="inherit" w:hAnsi="inherit" w:cs="Helvetica"/>
          <w:sz w:val="23"/>
          <w:szCs w:val="23"/>
          <w:bdr w:val="none" w:sz="0" w:space="0" w:color="auto" w:frame="1"/>
        </w:rPr>
        <w:t xml:space="preserve"> Twitter</w:t>
      </w:r>
    </w:p>
    <w:tbl>
      <w:tblPr>
        <w:tblW w:w="0" w:type="auto"/>
        <w:tblCellSpacing w:w="15" w:type="dxa"/>
        <w:tblCellMar>
          <w:left w:w="0" w:type="dxa"/>
          <w:right w:w="0" w:type="dxa"/>
        </w:tblCellMar>
        <w:tblLook w:val="04A0" w:firstRow="1" w:lastRow="0" w:firstColumn="1" w:lastColumn="0" w:noHBand="0" w:noVBand="1"/>
      </w:tblPr>
      <w:tblGrid>
        <w:gridCol w:w="8200"/>
      </w:tblGrid>
      <w:tr w:rsidR="00A574F9" w:rsidRPr="00613BB9" w14:paraId="3EBF990B" w14:textId="77777777" w:rsidTr="00170578">
        <w:trPr>
          <w:tblCellSpacing w:w="15" w:type="dxa"/>
        </w:trPr>
        <w:tc>
          <w:tcPr>
            <w:tcW w:w="0" w:type="auto"/>
            <w:tcBorders>
              <w:top w:val="nil"/>
              <w:left w:val="nil"/>
              <w:bottom w:val="nil"/>
              <w:right w:val="nil"/>
            </w:tcBorders>
            <w:vAlign w:val="center"/>
            <w:hideMark/>
          </w:tcPr>
          <w:p w14:paraId="4301FFD0"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@DevDocs https://twitter.com/devdocs/status/356095192085962752 %}</w:t>
            </w:r>
            <w:r w:rsidRPr="00613BB9">
              <w:rPr>
                <w:rFonts w:ascii="Source Code Pro" w:hAnsi="Source Code Pro"/>
                <w:sz w:val="22"/>
                <w:szCs w:val="22"/>
              </w:rPr>
              <w:br/>
            </w:r>
            <w:r w:rsidRPr="00613BB9">
              <w:rPr>
                <w:rStyle w:val="line"/>
                <w:rFonts w:ascii="inherit" w:hAnsi="inherit"/>
                <w:sz w:val="21"/>
                <w:szCs w:val="21"/>
                <w:bdr w:val="none" w:sz="0" w:space="0" w:color="auto" w:frame="1"/>
              </w:rPr>
              <w:t>NEW: DevDocs now comes with syntax highlighting. http://devdocs.io</w:t>
            </w:r>
            <w:r w:rsidRPr="00613BB9">
              <w:rPr>
                <w:rFonts w:ascii="Source Code Pro" w:hAnsi="Source Code Pro"/>
                <w:sz w:val="22"/>
                <w:szCs w:val="22"/>
              </w:rPr>
              <w:br/>
            </w:r>
            <w:r w:rsidRPr="00613BB9">
              <w:rPr>
                <w:rStyle w:val="line"/>
                <w:rFonts w:ascii="inherit" w:hAnsi="inherit"/>
                <w:sz w:val="21"/>
                <w:szCs w:val="21"/>
                <w:bdr w:val="none" w:sz="0" w:space="0" w:color="auto" w:frame="1"/>
              </w:rPr>
              <w:t>{% endblockquote %}</w:t>
            </w:r>
          </w:p>
        </w:tc>
      </w:tr>
    </w:tbl>
    <w:p w14:paraId="575F039A" w14:textId="77777777" w:rsidR="00A574F9" w:rsidRPr="00613BB9" w:rsidRDefault="00A574F9" w:rsidP="00170578">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NEW: DevDocs now comes with syntax highlighting. </w:t>
      </w:r>
      <w:hyperlink r:id="rId2081" w:tgtFrame="_blank" w:history="1">
        <w:r w:rsidRPr="00613BB9">
          <w:rPr>
            <w:rStyle w:val="a4"/>
            <w:rFonts w:ascii="inherit" w:hAnsi="inherit" w:cs="Helvetica"/>
            <w:color w:val="auto"/>
            <w:sz w:val="23"/>
            <w:szCs w:val="23"/>
            <w:bdr w:val="none" w:sz="0" w:space="0" w:color="auto" w:frame="1"/>
          </w:rPr>
          <w:t>http://devdocs.io</w:t>
        </w:r>
      </w:hyperlink>
    </w:p>
    <w:p w14:paraId="731A0528" w14:textId="77777777" w:rsidR="00A574F9" w:rsidRPr="00613BB9" w:rsidRDefault="00A574F9" w:rsidP="00170578">
      <w:pPr>
        <w:shd w:val="clear" w:color="auto" w:fill="FFFFFF"/>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@DevDocs</w:t>
      </w:r>
      <w:hyperlink r:id="rId2082" w:tgtFrame="_blank" w:history="1">
        <w:r w:rsidRPr="00613BB9">
          <w:rPr>
            <w:rStyle w:val="a4"/>
            <w:rFonts w:ascii="inherit" w:hAnsi="inherit" w:cs="Helvetica"/>
            <w:i/>
            <w:iCs/>
            <w:color w:val="auto"/>
            <w:sz w:val="23"/>
            <w:szCs w:val="23"/>
            <w:bdr w:val="none" w:sz="0" w:space="0" w:color="auto" w:frame="1"/>
          </w:rPr>
          <w:t>twitter.com/devdocs/status/356095192085962752</w:t>
        </w:r>
      </w:hyperlink>
    </w:p>
    <w:p w14:paraId="4844C40B"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引用网络上的文章</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5797CC69" w14:textId="77777777" w:rsidTr="00170578">
        <w:trPr>
          <w:tblCellSpacing w:w="15" w:type="dxa"/>
        </w:trPr>
        <w:tc>
          <w:tcPr>
            <w:tcW w:w="0" w:type="auto"/>
            <w:tcBorders>
              <w:top w:val="nil"/>
              <w:left w:val="nil"/>
              <w:bottom w:val="nil"/>
              <w:right w:val="nil"/>
            </w:tcBorders>
            <w:vAlign w:val="center"/>
            <w:hideMark/>
          </w:tcPr>
          <w:p w14:paraId="1121C53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Seth Godin http://sethgodin.typepad.com/seths_blog/2009/07/welcome-to-island-marketing.html Welcome to Island Marketing %}</w:t>
            </w:r>
            <w:r w:rsidRPr="00613BB9">
              <w:rPr>
                <w:rFonts w:ascii="Source Code Pro" w:hAnsi="Source Code Pro"/>
                <w:sz w:val="22"/>
                <w:szCs w:val="22"/>
              </w:rPr>
              <w:br/>
            </w:r>
            <w:r w:rsidRPr="00613BB9">
              <w:rPr>
                <w:rStyle w:val="line"/>
                <w:rFonts w:ascii="inherit" w:hAnsi="inherit"/>
                <w:sz w:val="21"/>
                <w:szCs w:val="21"/>
                <w:bdr w:val="none" w:sz="0" w:space="0" w:color="auto" w:frame="1"/>
              </w:rPr>
              <w:t>Every interaction is both precious and an opportunity to delight.</w:t>
            </w:r>
            <w:r w:rsidRPr="00613BB9">
              <w:rPr>
                <w:rFonts w:ascii="Source Code Pro" w:hAnsi="Source Code Pro"/>
                <w:sz w:val="22"/>
                <w:szCs w:val="22"/>
              </w:rPr>
              <w:br/>
            </w:r>
            <w:r w:rsidRPr="00613BB9">
              <w:rPr>
                <w:rStyle w:val="line"/>
                <w:rFonts w:ascii="inherit" w:hAnsi="inherit"/>
                <w:sz w:val="21"/>
                <w:szCs w:val="21"/>
                <w:bdr w:val="none" w:sz="0" w:space="0" w:color="auto" w:frame="1"/>
              </w:rPr>
              <w:t>{% endblockquote %}</w:t>
            </w:r>
          </w:p>
        </w:tc>
      </w:tr>
    </w:tbl>
    <w:p w14:paraId="7589B487" w14:textId="77777777" w:rsidR="00A574F9" w:rsidRPr="00613BB9" w:rsidRDefault="00A574F9" w:rsidP="00170578">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Every interaction is both precious and an opportunity to delight.</w:t>
      </w:r>
    </w:p>
    <w:p w14:paraId="3EDF9DD2" w14:textId="77777777" w:rsidR="00A574F9" w:rsidRPr="00613BB9" w:rsidRDefault="00A574F9" w:rsidP="00170578">
      <w:pPr>
        <w:shd w:val="clear" w:color="auto" w:fill="FFFFFF"/>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Seth Godin</w:t>
      </w:r>
      <w:hyperlink r:id="rId2083" w:tgtFrame="_blank" w:history="1">
        <w:r w:rsidRPr="00613BB9">
          <w:rPr>
            <w:rStyle w:val="a4"/>
            <w:rFonts w:ascii="inherit" w:hAnsi="inherit" w:cs="Helvetica"/>
            <w:i/>
            <w:iCs/>
            <w:color w:val="auto"/>
            <w:sz w:val="23"/>
            <w:szCs w:val="23"/>
            <w:bdr w:val="none" w:sz="0" w:space="0" w:color="auto" w:frame="1"/>
          </w:rPr>
          <w:t>Welcome to Island Marketing</w:t>
        </w:r>
      </w:hyperlink>
    </w:p>
    <w:p w14:paraId="23B66805" w14:textId="77777777" w:rsidR="00A574F9" w:rsidRPr="00613BB9" w:rsidRDefault="00A574F9" w:rsidP="00170578">
      <w:pPr>
        <w:pStyle w:val="3"/>
        <w:rPr>
          <w:rFonts w:ascii="Helvetica" w:hAnsi="Helvetica" w:cs="Helvetica"/>
          <w:sz w:val="36"/>
          <w:szCs w:val="36"/>
        </w:rPr>
      </w:pPr>
      <w:bookmarkStart w:id="479" w:name="_Toc46395074"/>
      <w:r w:rsidRPr="00613BB9">
        <w:rPr>
          <w:rFonts w:ascii="Helvetica" w:hAnsi="Helvetica" w:cs="Helvetica"/>
        </w:rPr>
        <w:t>代码块</w:t>
      </w:r>
      <w:bookmarkEnd w:id="479"/>
    </w:p>
    <w:p w14:paraId="27C13C6B"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在文章中插入代码。</w:t>
      </w:r>
    </w:p>
    <w:p w14:paraId="3B379BFB"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别名：</w:t>
      </w:r>
      <w:r w:rsidRPr="00613BB9">
        <w:rPr>
          <w:rFonts w:ascii="Helvetica" w:hAnsi="Helvetica" w:cs="Helvetica"/>
          <w:sz w:val="23"/>
          <w:szCs w:val="23"/>
        </w:rPr>
        <w:t> code</w:t>
      </w:r>
    </w:p>
    <w:tbl>
      <w:tblPr>
        <w:tblW w:w="0" w:type="auto"/>
        <w:tblCellSpacing w:w="15" w:type="dxa"/>
        <w:tblCellMar>
          <w:left w:w="0" w:type="dxa"/>
          <w:right w:w="0" w:type="dxa"/>
        </w:tblCellMar>
        <w:tblLook w:val="04A0" w:firstRow="1" w:lastRow="0" w:firstColumn="1" w:lastColumn="0" w:noHBand="0" w:noVBand="1"/>
      </w:tblPr>
      <w:tblGrid>
        <w:gridCol w:w="6795"/>
      </w:tblGrid>
      <w:tr w:rsidR="00A574F9" w:rsidRPr="00613BB9" w14:paraId="278FAF1C" w14:textId="77777777" w:rsidTr="00170578">
        <w:trPr>
          <w:tblCellSpacing w:w="15" w:type="dxa"/>
        </w:trPr>
        <w:tc>
          <w:tcPr>
            <w:tcW w:w="0" w:type="auto"/>
            <w:tcBorders>
              <w:top w:val="nil"/>
              <w:left w:val="nil"/>
              <w:bottom w:val="nil"/>
              <w:right w:val="nil"/>
            </w:tcBorders>
            <w:vAlign w:val="center"/>
            <w:hideMark/>
          </w:tcPr>
          <w:p w14:paraId="5F67AE1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codeblock [title] [lang:language] [url] [link text] [additional options] %}</w:t>
            </w:r>
            <w:r w:rsidRPr="00613BB9">
              <w:rPr>
                <w:rFonts w:ascii="Source Code Pro" w:hAnsi="Source Code Pro"/>
                <w:sz w:val="22"/>
                <w:szCs w:val="22"/>
              </w:rPr>
              <w:br/>
            </w:r>
            <w:r w:rsidRPr="00613BB9">
              <w:rPr>
                <w:rStyle w:val="line"/>
                <w:rFonts w:ascii="inherit" w:hAnsi="inherit"/>
                <w:sz w:val="21"/>
                <w:szCs w:val="21"/>
                <w:bdr w:val="none" w:sz="0" w:space="0" w:color="auto" w:frame="1"/>
              </w:rPr>
              <w:t>code snippet</w:t>
            </w:r>
            <w:r w:rsidRPr="00613BB9">
              <w:rPr>
                <w:rFonts w:ascii="Source Code Pro" w:hAnsi="Source Code Pro"/>
                <w:sz w:val="22"/>
                <w:szCs w:val="22"/>
              </w:rPr>
              <w:br/>
            </w:r>
            <w:r w:rsidRPr="00613BB9">
              <w:rPr>
                <w:rStyle w:val="line"/>
                <w:rFonts w:ascii="inherit" w:hAnsi="inherit"/>
                <w:sz w:val="21"/>
                <w:szCs w:val="21"/>
                <w:bdr w:val="none" w:sz="0" w:space="0" w:color="auto" w:frame="1"/>
              </w:rPr>
              <w:t>{% endcodeblock %}</w:t>
            </w:r>
          </w:p>
        </w:tc>
      </w:tr>
    </w:tbl>
    <w:p w14:paraId="4E3D8276"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Specify additional options in </w:t>
      </w:r>
      <w:r w:rsidRPr="00613BB9">
        <w:rPr>
          <w:rStyle w:val="HTML1"/>
          <w:rFonts w:ascii="Source Code Pro" w:hAnsi="Source Code Pro"/>
          <w:sz w:val="22"/>
          <w:szCs w:val="22"/>
          <w:bdr w:val="none" w:sz="0" w:space="0" w:color="auto" w:frame="1"/>
          <w:shd w:val="clear" w:color="auto" w:fill="EEEEEE"/>
        </w:rPr>
        <w:t>option:value</w:t>
      </w:r>
      <w:r w:rsidRPr="00613BB9">
        <w:rPr>
          <w:rFonts w:ascii="Helvetica" w:hAnsi="Helvetica" w:cs="Helvetica"/>
          <w:sz w:val="23"/>
          <w:szCs w:val="23"/>
        </w:rPr>
        <w:t> format, e.g. </w:t>
      </w:r>
      <w:r w:rsidRPr="00613BB9">
        <w:rPr>
          <w:rStyle w:val="HTML1"/>
          <w:rFonts w:ascii="Source Code Pro" w:hAnsi="Source Code Pro"/>
          <w:sz w:val="22"/>
          <w:szCs w:val="22"/>
          <w:bdr w:val="none" w:sz="0" w:space="0" w:color="auto" w:frame="1"/>
          <w:shd w:val="clear" w:color="auto" w:fill="EEEEEE"/>
        </w:rPr>
        <w:t>line_number:false first_line:5</w:t>
      </w:r>
      <w:r w:rsidRPr="00613BB9">
        <w:rPr>
          <w:rFonts w:ascii="Helvetica" w:hAnsi="Helvetica" w:cs="Helvetica"/>
          <w:sz w:val="23"/>
          <w:szCs w:val="23"/>
        </w:rPr>
        <w:t>.</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47"/>
        <w:gridCol w:w="5089"/>
        <w:gridCol w:w="1270"/>
      </w:tblGrid>
      <w:tr w:rsidR="00A574F9" w:rsidRPr="00613BB9" w14:paraId="181CCD90"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8C2D909"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lastRenderedPageBreak/>
              <w:t>Extra Options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60D04E3"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Description</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C815167"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Default</w:t>
            </w:r>
          </w:p>
        </w:tc>
      </w:tr>
      <w:tr w:rsidR="00A574F9" w:rsidRPr="00613BB9" w14:paraId="03BF4C58"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406CB6E"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line_number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3B704B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Show line number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F3BC9F4"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true</w:t>
            </w:r>
          </w:p>
        </w:tc>
      </w:tr>
      <w:tr w:rsidR="00A574F9" w:rsidRPr="00613BB9" w14:paraId="45AE3F0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E07002"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highlight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935E4BB"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Enable code highlighting</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39491E8"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true</w:t>
            </w:r>
          </w:p>
        </w:tc>
      </w:tr>
      <w:tr w:rsidR="00A574F9" w:rsidRPr="00613BB9" w14:paraId="5411A999"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8B5EAC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first_line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5FBD2D2"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Specify the first line number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8D37A90"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1</w:t>
            </w:r>
          </w:p>
        </w:tc>
      </w:tr>
      <w:tr w:rsidR="00A574F9" w:rsidRPr="00613BB9" w14:paraId="5C64A578"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A430C4"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mark</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9EFB567"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Line highlight specific line(s), each value separated by a comma. Specify number range using a dash</w:t>
            </w:r>
            <w:r w:rsidRPr="00613BB9">
              <w:rPr>
                <w:rFonts w:ascii="inherit" w:hAnsi="inherit" w:cs="Helvetica"/>
                <w:sz w:val="23"/>
                <w:szCs w:val="23"/>
              </w:rPr>
              <w:br/>
              <w:t>Example: </w:t>
            </w:r>
            <w:r w:rsidRPr="00613BB9">
              <w:rPr>
                <w:rStyle w:val="HTML1"/>
                <w:rFonts w:ascii="Source Code Pro" w:hAnsi="Source Code Pro"/>
                <w:sz w:val="22"/>
                <w:bdr w:val="none" w:sz="0" w:space="0" w:color="auto" w:frame="1"/>
                <w:shd w:val="clear" w:color="auto" w:fill="EEEEEE"/>
              </w:rPr>
              <w:t>mark:1,4-7,10</w:t>
            </w:r>
            <w:r w:rsidRPr="00613BB9">
              <w:rPr>
                <w:rFonts w:ascii="inherit" w:hAnsi="inherit" w:cs="Helvetica"/>
                <w:sz w:val="23"/>
                <w:szCs w:val="23"/>
              </w:rPr>
              <w:t> will mark line 1, 4 to 7 and 10.</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C0F2755" w14:textId="77777777" w:rsidR="00A574F9" w:rsidRPr="00613BB9" w:rsidRDefault="00A574F9" w:rsidP="00170578">
            <w:pPr>
              <w:rPr>
                <w:rFonts w:ascii="inherit" w:hAnsi="inherit" w:cs="Helvetica" w:hint="eastAsia"/>
                <w:sz w:val="23"/>
                <w:szCs w:val="23"/>
              </w:rPr>
            </w:pPr>
          </w:p>
        </w:tc>
      </w:tr>
      <w:tr w:rsidR="00A574F9" w:rsidRPr="00613BB9" w14:paraId="28AA53E2"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2CD246" w14:textId="77777777" w:rsidR="00A574F9" w:rsidRPr="00613BB9" w:rsidRDefault="00A574F9" w:rsidP="00170578">
            <w:pPr>
              <w:rPr>
                <w:rFonts w:ascii="inherit" w:eastAsia="宋体" w:hAnsi="inherit" w:cs="Helvetica" w:hint="eastAsia"/>
                <w:sz w:val="23"/>
                <w:szCs w:val="23"/>
              </w:rPr>
            </w:pPr>
            <w:r w:rsidRPr="00613BB9">
              <w:rPr>
                <w:rStyle w:val="HTML1"/>
                <w:rFonts w:ascii="Source Code Pro" w:hAnsi="Source Code Pro"/>
                <w:sz w:val="22"/>
                <w:bdr w:val="none" w:sz="0" w:space="0" w:color="auto" w:frame="1"/>
                <w:shd w:val="clear" w:color="auto" w:fill="EEEEEE"/>
              </w:rPr>
              <w:t>wrap</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E8B8D8F"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Wrap the code block in </w:t>
            </w:r>
            <w:hyperlink r:id="rId2084" w:tgtFrame="_blank" w:history="1">
              <w:r w:rsidRPr="00613BB9">
                <w:rPr>
                  <w:rStyle w:val="HTML1"/>
                  <w:rFonts w:ascii="Source Code Pro" w:hAnsi="Source Code Pro"/>
                  <w:sz w:val="22"/>
                  <w:bdr w:val="none" w:sz="0" w:space="0" w:color="auto" w:frame="1"/>
                  <w:shd w:val="clear" w:color="auto" w:fill="EEEEEE"/>
                </w:rPr>
                <w:t>&lt;table&gt;</w:t>
              </w:r>
            </w:hyperlink>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AC2A7C0"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true</w:t>
            </w:r>
          </w:p>
        </w:tc>
      </w:tr>
    </w:tbl>
    <w:p w14:paraId="2960C47E" w14:textId="77777777" w:rsidR="00A574F9" w:rsidRPr="00613BB9" w:rsidRDefault="00A574F9" w:rsidP="00170578">
      <w:pPr>
        <w:pStyle w:val="4"/>
        <w:rPr>
          <w:rFonts w:ascii="Helvetica" w:hAnsi="Helvetica" w:cs="Helvetica"/>
          <w:sz w:val="31"/>
          <w:szCs w:val="31"/>
        </w:rPr>
      </w:pPr>
      <w:bookmarkStart w:id="480" w:name="_Toc46395075"/>
      <w:r w:rsidRPr="00613BB9">
        <w:rPr>
          <w:rFonts w:ascii="Helvetica" w:hAnsi="Helvetica" w:cs="Helvetica"/>
          <w:sz w:val="31"/>
          <w:szCs w:val="31"/>
        </w:rPr>
        <w:t>样例</w:t>
      </w:r>
      <w:bookmarkEnd w:id="480"/>
    </w:p>
    <w:p w14:paraId="005EE2E1"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普通的代码块</w:t>
      </w:r>
    </w:p>
    <w:tbl>
      <w:tblPr>
        <w:tblW w:w="0" w:type="auto"/>
        <w:tblCellSpacing w:w="15" w:type="dxa"/>
        <w:tblCellMar>
          <w:left w:w="0" w:type="dxa"/>
          <w:right w:w="0" w:type="dxa"/>
        </w:tblCellMar>
        <w:tblLook w:val="04A0" w:firstRow="1" w:lastRow="0" w:firstColumn="1" w:lastColumn="0" w:noHBand="0" w:noVBand="1"/>
      </w:tblPr>
      <w:tblGrid>
        <w:gridCol w:w="1939"/>
      </w:tblGrid>
      <w:tr w:rsidR="00A574F9" w:rsidRPr="00613BB9" w14:paraId="53A646BB" w14:textId="77777777" w:rsidTr="00170578">
        <w:trPr>
          <w:tblCellSpacing w:w="15" w:type="dxa"/>
        </w:trPr>
        <w:tc>
          <w:tcPr>
            <w:tcW w:w="0" w:type="auto"/>
            <w:tcBorders>
              <w:top w:val="nil"/>
              <w:left w:val="nil"/>
              <w:bottom w:val="nil"/>
              <w:right w:val="nil"/>
            </w:tcBorders>
            <w:vAlign w:val="center"/>
            <w:hideMark/>
          </w:tcPr>
          <w:p w14:paraId="533281B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codeblock %}</w:t>
            </w:r>
            <w:r w:rsidRPr="00613BB9">
              <w:rPr>
                <w:rFonts w:ascii="Source Code Pro" w:hAnsi="Source Code Pro"/>
                <w:sz w:val="22"/>
                <w:szCs w:val="22"/>
              </w:rPr>
              <w:br/>
            </w:r>
            <w:r w:rsidRPr="00613BB9">
              <w:rPr>
                <w:rStyle w:val="line"/>
                <w:rFonts w:ascii="inherit" w:hAnsi="inherit"/>
                <w:sz w:val="21"/>
                <w:szCs w:val="21"/>
                <w:bdr w:val="none" w:sz="0" w:space="0" w:color="auto" w:frame="1"/>
              </w:rPr>
              <w:t>alert('Hello World!');</w:t>
            </w:r>
            <w:r w:rsidRPr="00613BB9">
              <w:rPr>
                <w:rFonts w:ascii="Source Code Pro" w:hAnsi="Source Code Pro"/>
                <w:sz w:val="22"/>
                <w:szCs w:val="22"/>
              </w:rPr>
              <w:br/>
            </w:r>
            <w:r w:rsidRPr="00613BB9">
              <w:rPr>
                <w:rStyle w:val="line"/>
                <w:rFonts w:ascii="inherit" w:hAnsi="inherit"/>
                <w:sz w:val="21"/>
                <w:szCs w:val="21"/>
                <w:bdr w:val="none" w:sz="0" w:space="0" w:color="auto" w:frame="1"/>
              </w:rPr>
              <w:t>{% endcodeblock %}</w:t>
            </w:r>
          </w:p>
        </w:tc>
      </w:tr>
    </w:tbl>
    <w:p w14:paraId="2CF45D95" w14:textId="77777777" w:rsidR="00A574F9" w:rsidRPr="00613BB9" w:rsidRDefault="00A574F9" w:rsidP="00170578">
      <w:pPr>
        <w:rPr>
          <w:vanish/>
        </w:rPr>
      </w:pPr>
    </w:p>
    <w:tbl>
      <w:tblPr>
        <w:tblW w:w="0" w:type="auto"/>
        <w:tblCellSpacing w:w="15" w:type="dxa"/>
        <w:tblCellMar>
          <w:left w:w="0" w:type="dxa"/>
          <w:right w:w="0" w:type="dxa"/>
        </w:tblCellMar>
        <w:tblLook w:val="04A0" w:firstRow="1" w:lastRow="0" w:firstColumn="1" w:lastColumn="0" w:noHBand="0" w:noVBand="1"/>
      </w:tblPr>
      <w:tblGrid>
        <w:gridCol w:w="1939"/>
      </w:tblGrid>
      <w:tr w:rsidR="00A574F9" w:rsidRPr="00613BB9" w14:paraId="47D41244" w14:textId="77777777" w:rsidTr="00170578">
        <w:trPr>
          <w:tblCellSpacing w:w="15" w:type="dxa"/>
        </w:trPr>
        <w:tc>
          <w:tcPr>
            <w:tcW w:w="0" w:type="auto"/>
            <w:tcBorders>
              <w:top w:val="nil"/>
              <w:left w:val="nil"/>
              <w:bottom w:val="nil"/>
              <w:right w:val="nil"/>
            </w:tcBorders>
            <w:vAlign w:val="center"/>
            <w:hideMark/>
          </w:tcPr>
          <w:p w14:paraId="35B6FB5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alert('Hello World!');</w:t>
            </w:r>
          </w:p>
        </w:tc>
      </w:tr>
    </w:tbl>
    <w:p w14:paraId="2DCD8B41"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指定语言</w:t>
      </w:r>
    </w:p>
    <w:tbl>
      <w:tblPr>
        <w:tblW w:w="0" w:type="auto"/>
        <w:tblCellSpacing w:w="15" w:type="dxa"/>
        <w:tblCellMar>
          <w:left w:w="0" w:type="dxa"/>
          <w:right w:w="0" w:type="dxa"/>
        </w:tblCellMar>
        <w:tblLook w:val="04A0" w:firstRow="1" w:lastRow="0" w:firstColumn="1" w:lastColumn="0" w:noHBand="0" w:noVBand="1"/>
      </w:tblPr>
      <w:tblGrid>
        <w:gridCol w:w="4202"/>
      </w:tblGrid>
      <w:tr w:rsidR="00A574F9" w:rsidRPr="00613BB9" w14:paraId="33828292" w14:textId="77777777" w:rsidTr="00170578">
        <w:trPr>
          <w:tblCellSpacing w:w="15" w:type="dxa"/>
        </w:trPr>
        <w:tc>
          <w:tcPr>
            <w:tcW w:w="0" w:type="auto"/>
            <w:tcBorders>
              <w:top w:val="nil"/>
              <w:left w:val="nil"/>
              <w:bottom w:val="nil"/>
              <w:right w:val="nil"/>
            </w:tcBorders>
            <w:vAlign w:val="center"/>
            <w:hideMark/>
          </w:tcPr>
          <w:p w14:paraId="4163FA3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codeblock lang:objc %}</w:t>
            </w:r>
            <w:r w:rsidRPr="00613BB9">
              <w:rPr>
                <w:rFonts w:ascii="Source Code Pro" w:hAnsi="Source Code Pro"/>
                <w:sz w:val="22"/>
                <w:szCs w:val="22"/>
              </w:rPr>
              <w:br/>
            </w:r>
            <w:r w:rsidRPr="00613BB9">
              <w:rPr>
                <w:rStyle w:val="line"/>
                <w:rFonts w:ascii="inherit" w:hAnsi="inherit"/>
                <w:sz w:val="21"/>
                <w:szCs w:val="21"/>
                <w:bdr w:val="none" w:sz="0" w:space="0" w:color="auto" w:frame="1"/>
              </w:rPr>
              <w:t>[rectangle setX: 10 y: 10 width: 20 height: 20];</w:t>
            </w:r>
            <w:r w:rsidRPr="00613BB9">
              <w:rPr>
                <w:rFonts w:ascii="Source Code Pro" w:hAnsi="Source Code Pro"/>
                <w:sz w:val="22"/>
                <w:szCs w:val="22"/>
              </w:rPr>
              <w:br/>
            </w:r>
            <w:r w:rsidRPr="00613BB9">
              <w:rPr>
                <w:rStyle w:val="line"/>
                <w:rFonts w:ascii="inherit" w:hAnsi="inherit"/>
                <w:sz w:val="21"/>
                <w:szCs w:val="21"/>
                <w:bdr w:val="none" w:sz="0" w:space="0" w:color="auto" w:frame="1"/>
              </w:rPr>
              <w:t>{% endcodeblock %}</w:t>
            </w:r>
          </w:p>
        </w:tc>
      </w:tr>
    </w:tbl>
    <w:p w14:paraId="30D7E12C" w14:textId="77777777" w:rsidR="00A574F9" w:rsidRPr="00613BB9" w:rsidRDefault="00A574F9" w:rsidP="00170578">
      <w:pPr>
        <w:rPr>
          <w:vanish/>
        </w:rPr>
      </w:pPr>
    </w:p>
    <w:tbl>
      <w:tblPr>
        <w:tblW w:w="0" w:type="auto"/>
        <w:tblCellSpacing w:w="15" w:type="dxa"/>
        <w:tblCellMar>
          <w:left w:w="0" w:type="dxa"/>
          <w:right w:w="0" w:type="dxa"/>
        </w:tblCellMar>
        <w:tblLook w:val="04A0" w:firstRow="1" w:lastRow="0" w:firstColumn="1" w:lastColumn="0" w:noHBand="0" w:noVBand="1"/>
      </w:tblPr>
      <w:tblGrid>
        <w:gridCol w:w="4202"/>
      </w:tblGrid>
      <w:tr w:rsidR="00A574F9" w:rsidRPr="00613BB9" w14:paraId="6DB6254A" w14:textId="77777777" w:rsidTr="00170578">
        <w:trPr>
          <w:tblCellSpacing w:w="15" w:type="dxa"/>
        </w:trPr>
        <w:tc>
          <w:tcPr>
            <w:tcW w:w="0" w:type="auto"/>
            <w:tcBorders>
              <w:top w:val="nil"/>
              <w:left w:val="nil"/>
              <w:bottom w:val="nil"/>
              <w:right w:val="nil"/>
            </w:tcBorders>
            <w:vAlign w:val="center"/>
            <w:hideMark/>
          </w:tcPr>
          <w:p w14:paraId="64E62F6C"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[rectangle setX: </w:t>
            </w:r>
            <w:r w:rsidRPr="00613BB9">
              <w:rPr>
                <w:rStyle w:val="number"/>
                <w:rFonts w:ascii="inherit" w:hAnsi="inherit"/>
                <w:sz w:val="21"/>
                <w:szCs w:val="21"/>
                <w:bdr w:val="none" w:sz="0" w:space="0" w:color="auto" w:frame="1"/>
              </w:rPr>
              <w:t>10</w:t>
            </w:r>
            <w:r w:rsidRPr="00613BB9">
              <w:rPr>
                <w:rStyle w:val="line"/>
                <w:rFonts w:ascii="inherit" w:hAnsi="inherit"/>
                <w:sz w:val="21"/>
                <w:szCs w:val="21"/>
                <w:bdr w:val="none" w:sz="0" w:space="0" w:color="auto" w:frame="1"/>
              </w:rPr>
              <w:t xml:space="preserve"> y: </w:t>
            </w:r>
            <w:r w:rsidRPr="00613BB9">
              <w:rPr>
                <w:rStyle w:val="number"/>
                <w:rFonts w:ascii="inherit" w:hAnsi="inherit"/>
                <w:sz w:val="21"/>
                <w:szCs w:val="21"/>
                <w:bdr w:val="none" w:sz="0" w:space="0" w:color="auto" w:frame="1"/>
              </w:rPr>
              <w:t>10</w:t>
            </w:r>
            <w:r w:rsidRPr="00613BB9">
              <w:rPr>
                <w:rStyle w:val="line"/>
                <w:rFonts w:ascii="inherit" w:hAnsi="inherit"/>
                <w:sz w:val="21"/>
                <w:szCs w:val="21"/>
                <w:bdr w:val="none" w:sz="0" w:space="0" w:color="auto" w:frame="1"/>
              </w:rPr>
              <w:t xml:space="preserve"> width: </w:t>
            </w:r>
            <w:r w:rsidRPr="00613BB9">
              <w:rPr>
                <w:rStyle w:val="number"/>
                <w:rFonts w:ascii="inherit" w:hAnsi="inherit"/>
                <w:sz w:val="21"/>
                <w:szCs w:val="21"/>
                <w:bdr w:val="none" w:sz="0" w:space="0" w:color="auto" w:frame="1"/>
              </w:rPr>
              <w:t>20</w:t>
            </w:r>
            <w:r w:rsidRPr="00613BB9">
              <w:rPr>
                <w:rStyle w:val="line"/>
                <w:rFonts w:ascii="inherit" w:hAnsi="inherit"/>
                <w:sz w:val="21"/>
                <w:szCs w:val="21"/>
                <w:bdr w:val="none" w:sz="0" w:space="0" w:color="auto" w:frame="1"/>
              </w:rPr>
              <w:t xml:space="preserve"> height: </w:t>
            </w:r>
            <w:r w:rsidRPr="00613BB9">
              <w:rPr>
                <w:rStyle w:val="number"/>
                <w:rFonts w:ascii="inherit" w:hAnsi="inherit"/>
                <w:sz w:val="21"/>
                <w:szCs w:val="21"/>
                <w:bdr w:val="none" w:sz="0" w:space="0" w:color="auto" w:frame="1"/>
              </w:rPr>
              <w:t>20</w:t>
            </w:r>
            <w:r w:rsidRPr="00613BB9">
              <w:rPr>
                <w:rStyle w:val="line"/>
                <w:rFonts w:ascii="inherit" w:hAnsi="inherit"/>
                <w:sz w:val="21"/>
                <w:szCs w:val="21"/>
                <w:bdr w:val="none" w:sz="0" w:space="0" w:color="auto" w:frame="1"/>
              </w:rPr>
              <w:t>];</w:t>
            </w:r>
          </w:p>
        </w:tc>
      </w:tr>
    </w:tbl>
    <w:p w14:paraId="7FC166AA"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附加说明</w:t>
      </w:r>
    </w:p>
    <w:tbl>
      <w:tblPr>
        <w:tblW w:w="0" w:type="auto"/>
        <w:tblCellSpacing w:w="15" w:type="dxa"/>
        <w:tblCellMar>
          <w:left w:w="0" w:type="dxa"/>
          <w:right w:w="0" w:type="dxa"/>
        </w:tblCellMar>
        <w:tblLook w:val="04A0" w:firstRow="1" w:lastRow="0" w:firstColumn="1" w:lastColumn="0" w:noHBand="0" w:noVBand="1"/>
      </w:tblPr>
      <w:tblGrid>
        <w:gridCol w:w="2765"/>
      </w:tblGrid>
      <w:tr w:rsidR="00A574F9" w:rsidRPr="00613BB9" w14:paraId="5E0108DB" w14:textId="77777777" w:rsidTr="00170578">
        <w:trPr>
          <w:tblCellSpacing w:w="15" w:type="dxa"/>
        </w:trPr>
        <w:tc>
          <w:tcPr>
            <w:tcW w:w="0" w:type="auto"/>
            <w:tcBorders>
              <w:top w:val="nil"/>
              <w:left w:val="nil"/>
              <w:bottom w:val="nil"/>
              <w:right w:val="nil"/>
            </w:tcBorders>
            <w:vAlign w:val="center"/>
            <w:hideMark/>
          </w:tcPr>
          <w:p w14:paraId="398C7F6B"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codeblock Array.map %}</w:t>
            </w:r>
            <w:r w:rsidRPr="00613BB9">
              <w:rPr>
                <w:rFonts w:ascii="Source Code Pro" w:hAnsi="Source Code Pro"/>
                <w:sz w:val="22"/>
                <w:szCs w:val="22"/>
              </w:rPr>
              <w:br/>
            </w:r>
            <w:r w:rsidRPr="00613BB9">
              <w:rPr>
                <w:rStyle w:val="line"/>
                <w:rFonts w:ascii="inherit" w:hAnsi="inherit"/>
                <w:sz w:val="21"/>
                <w:szCs w:val="21"/>
                <w:bdr w:val="none" w:sz="0" w:space="0" w:color="auto" w:frame="1"/>
              </w:rPr>
              <w:t>array.map(callback[, thisArg])</w:t>
            </w:r>
            <w:r w:rsidRPr="00613BB9">
              <w:rPr>
                <w:rFonts w:ascii="Source Code Pro" w:hAnsi="Source Code Pro"/>
                <w:sz w:val="22"/>
                <w:szCs w:val="22"/>
              </w:rPr>
              <w:br/>
            </w:r>
            <w:r w:rsidRPr="00613BB9">
              <w:rPr>
                <w:rStyle w:val="line"/>
                <w:rFonts w:ascii="inherit" w:hAnsi="inherit"/>
                <w:sz w:val="21"/>
                <w:szCs w:val="21"/>
                <w:bdr w:val="none" w:sz="0" w:space="0" w:color="auto" w:frame="1"/>
              </w:rPr>
              <w:t>{% endcodeblock %}</w:t>
            </w:r>
          </w:p>
        </w:tc>
      </w:tr>
    </w:tbl>
    <w:p w14:paraId="68BDA35B" w14:textId="77777777" w:rsidR="00A574F9" w:rsidRPr="00613BB9" w:rsidRDefault="00A574F9" w:rsidP="00170578">
      <w:pPr>
        <w:rPr>
          <w:rFonts w:ascii="宋体" w:hAnsi="宋体"/>
          <w:sz w:val="24"/>
          <w:szCs w:val="24"/>
        </w:rPr>
      </w:pPr>
      <w:r w:rsidRPr="00613BB9">
        <w:rPr>
          <w:rFonts w:ascii="inherit" w:hAnsi="inherit"/>
          <w:sz w:val="20"/>
          <w:szCs w:val="20"/>
          <w:bdr w:val="none" w:sz="0" w:space="0" w:color="auto" w:frame="1"/>
        </w:rPr>
        <w:t>Array.map</w:t>
      </w:r>
    </w:p>
    <w:tbl>
      <w:tblPr>
        <w:tblW w:w="0" w:type="auto"/>
        <w:tblCellSpacing w:w="15" w:type="dxa"/>
        <w:tblCellMar>
          <w:left w:w="0" w:type="dxa"/>
          <w:right w:w="0" w:type="dxa"/>
        </w:tblCellMar>
        <w:tblLook w:val="04A0" w:firstRow="1" w:lastRow="0" w:firstColumn="1" w:lastColumn="0" w:noHBand="0" w:noVBand="1"/>
      </w:tblPr>
      <w:tblGrid>
        <w:gridCol w:w="2765"/>
      </w:tblGrid>
      <w:tr w:rsidR="00A574F9" w:rsidRPr="00613BB9" w14:paraId="402FB0AC" w14:textId="77777777" w:rsidTr="00170578">
        <w:trPr>
          <w:tblCellSpacing w:w="15" w:type="dxa"/>
        </w:trPr>
        <w:tc>
          <w:tcPr>
            <w:tcW w:w="0" w:type="auto"/>
            <w:tcBorders>
              <w:top w:val="nil"/>
              <w:left w:val="nil"/>
              <w:bottom w:val="nil"/>
              <w:right w:val="nil"/>
            </w:tcBorders>
            <w:vAlign w:val="center"/>
            <w:hideMark/>
          </w:tcPr>
          <w:p w14:paraId="4E30C62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array.map(callback[, thisArg])</w:t>
            </w:r>
          </w:p>
        </w:tc>
      </w:tr>
    </w:tbl>
    <w:p w14:paraId="009987C9"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附加说明和网址</w:t>
      </w:r>
    </w:p>
    <w:tbl>
      <w:tblPr>
        <w:tblW w:w="0" w:type="auto"/>
        <w:tblCellSpacing w:w="15" w:type="dxa"/>
        <w:tblCellMar>
          <w:left w:w="0" w:type="dxa"/>
          <w:right w:w="0" w:type="dxa"/>
        </w:tblCellMar>
        <w:tblLook w:val="04A0" w:firstRow="1" w:lastRow="0" w:firstColumn="1" w:lastColumn="0" w:noHBand="0" w:noVBand="1"/>
      </w:tblPr>
      <w:tblGrid>
        <w:gridCol w:w="6996"/>
      </w:tblGrid>
      <w:tr w:rsidR="00A574F9" w:rsidRPr="00613BB9" w14:paraId="5F85FD81" w14:textId="77777777" w:rsidTr="00170578">
        <w:trPr>
          <w:tblCellSpacing w:w="15" w:type="dxa"/>
        </w:trPr>
        <w:tc>
          <w:tcPr>
            <w:tcW w:w="0" w:type="auto"/>
            <w:tcBorders>
              <w:top w:val="nil"/>
              <w:left w:val="nil"/>
              <w:bottom w:val="nil"/>
              <w:right w:val="nil"/>
            </w:tcBorders>
            <w:vAlign w:val="center"/>
            <w:hideMark/>
          </w:tcPr>
          <w:p w14:paraId="1CFAE09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codeblock _.compact http://underscorejs.org/#compact Underscore.js %}</w:t>
            </w:r>
            <w:r w:rsidRPr="00613BB9">
              <w:rPr>
                <w:rFonts w:ascii="Source Code Pro" w:hAnsi="Source Code Pro"/>
                <w:sz w:val="22"/>
                <w:szCs w:val="22"/>
              </w:rPr>
              <w:br/>
            </w:r>
            <w:r w:rsidRPr="00613BB9">
              <w:rPr>
                <w:rStyle w:val="line"/>
                <w:rFonts w:ascii="inherit" w:hAnsi="inherit"/>
                <w:sz w:val="21"/>
                <w:szCs w:val="21"/>
                <w:bdr w:val="none" w:sz="0" w:space="0" w:color="auto" w:frame="1"/>
              </w:rPr>
              <w:t>_.compact([0, 1, false, 2, '', 3]);</w:t>
            </w:r>
            <w:r w:rsidRPr="00613BB9">
              <w:rPr>
                <w:rFonts w:ascii="Source Code Pro" w:hAnsi="Source Code Pro"/>
                <w:sz w:val="22"/>
                <w:szCs w:val="22"/>
              </w:rPr>
              <w:br/>
            </w:r>
            <w:r w:rsidRPr="00613BB9">
              <w:rPr>
                <w:rStyle w:val="line"/>
                <w:rFonts w:ascii="inherit" w:hAnsi="inherit"/>
                <w:sz w:val="21"/>
                <w:szCs w:val="21"/>
                <w:bdr w:val="none" w:sz="0" w:space="0" w:color="auto" w:frame="1"/>
              </w:rPr>
              <w:t>=&gt; [1, 2, 3]</w:t>
            </w:r>
            <w:r w:rsidRPr="00613BB9">
              <w:rPr>
                <w:rFonts w:ascii="Source Code Pro" w:hAnsi="Source Code Pro"/>
                <w:sz w:val="22"/>
                <w:szCs w:val="22"/>
              </w:rPr>
              <w:br/>
            </w:r>
            <w:r w:rsidRPr="00613BB9">
              <w:rPr>
                <w:rStyle w:val="line"/>
                <w:rFonts w:ascii="inherit" w:hAnsi="inherit"/>
                <w:sz w:val="21"/>
                <w:szCs w:val="21"/>
                <w:bdr w:val="none" w:sz="0" w:space="0" w:color="auto" w:frame="1"/>
              </w:rPr>
              <w:t>{% endcodeblock %}</w:t>
            </w:r>
          </w:p>
        </w:tc>
      </w:tr>
    </w:tbl>
    <w:p w14:paraId="325B399C" w14:textId="77777777" w:rsidR="00A574F9" w:rsidRPr="00613BB9" w:rsidRDefault="00A574F9" w:rsidP="00170578">
      <w:pPr>
        <w:rPr>
          <w:rFonts w:ascii="宋体" w:hAnsi="宋体"/>
          <w:sz w:val="24"/>
          <w:szCs w:val="24"/>
        </w:rPr>
      </w:pPr>
      <w:r w:rsidRPr="00613BB9">
        <w:rPr>
          <w:rFonts w:ascii="inherit" w:hAnsi="inherit"/>
          <w:sz w:val="20"/>
          <w:szCs w:val="20"/>
          <w:bdr w:val="none" w:sz="0" w:space="0" w:color="auto" w:frame="1"/>
        </w:rPr>
        <w:t>_.compact</w:t>
      </w:r>
      <w:hyperlink r:id="rId2085" w:anchor="compact" w:tgtFrame="_blank" w:history="1">
        <w:r w:rsidRPr="00613BB9">
          <w:rPr>
            <w:rStyle w:val="a4"/>
            <w:rFonts w:ascii="inherit" w:hAnsi="inherit"/>
            <w:color w:val="auto"/>
            <w:sz w:val="20"/>
            <w:szCs w:val="20"/>
            <w:bdr w:val="none" w:sz="0" w:space="0" w:color="auto" w:frame="1"/>
          </w:rPr>
          <w:t>Underscore.js</w:t>
        </w:r>
      </w:hyperlink>
    </w:p>
    <w:tbl>
      <w:tblPr>
        <w:tblW w:w="0" w:type="auto"/>
        <w:tblCellSpacing w:w="15" w:type="dxa"/>
        <w:tblCellMar>
          <w:left w:w="0" w:type="dxa"/>
          <w:right w:w="0" w:type="dxa"/>
        </w:tblCellMar>
        <w:tblLook w:val="04A0" w:firstRow="1" w:lastRow="0" w:firstColumn="1" w:lastColumn="0" w:noHBand="0" w:noVBand="1"/>
      </w:tblPr>
      <w:tblGrid>
        <w:gridCol w:w="2733"/>
      </w:tblGrid>
      <w:tr w:rsidR="00A574F9" w:rsidRPr="00613BB9" w14:paraId="3E9AC8CB" w14:textId="77777777" w:rsidTr="00170578">
        <w:trPr>
          <w:tblCellSpacing w:w="15" w:type="dxa"/>
        </w:trPr>
        <w:tc>
          <w:tcPr>
            <w:tcW w:w="0" w:type="auto"/>
            <w:tcBorders>
              <w:top w:val="nil"/>
              <w:left w:val="nil"/>
              <w:bottom w:val="nil"/>
              <w:right w:val="nil"/>
            </w:tcBorders>
            <w:vAlign w:val="center"/>
            <w:hideMark/>
          </w:tcPr>
          <w:p w14:paraId="70BDDB8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_.compact([0, 1, false, 2, '', 3]);</w:t>
            </w:r>
            <w:r w:rsidRPr="00613BB9">
              <w:rPr>
                <w:rFonts w:ascii="Source Code Pro" w:hAnsi="Source Code Pro"/>
                <w:sz w:val="22"/>
                <w:szCs w:val="22"/>
              </w:rPr>
              <w:br/>
            </w:r>
            <w:r w:rsidRPr="00613BB9">
              <w:rPr>
                <w:rStyle w:val="line"/>
                <w:rFonts w:ascii="inherit" w:hAnsi="inherit"/>
                <w:sz w:val="21"/>
                <w:szCs w:val="21"/>
                <w:bdr w:val="none" w:sz="0" w:space="0" w:color="auto" w:frame="1"/>
              </w:rPr>
              <w:t>=&gt; [1, 2, 3]</w:t>
            </w:r>
          </w:p>
        </w:tc>
      </w:tr>
    </w:tbl>
    <w:p w14:paraId="5315E0FF" w14:textId="77777777" w:rsidR="00A574F9" w:rsidRPr="00613BB9" w:rsidRDefault="00A574F9" w:rsidP="00170578">
      <w:pPr>
        <w:pStyle w:val="3"/>
        <w:rPr>
          <w:rFonts w:ascii="Helvetica" w:hAnsi="Helvetica" w:cs="Helvetica"/>
          <w:sz w:val="36"/>
          <w:szCs w:val="36"/>
        </w:rPr>
      </w:pPr>
      <w:bookmarkStart w:id="481" w:name="_Toc46395076"/>
      <w:r w:rsidRPr="00613BB9">
        <w:rPr>
          <w:rFonts w:ascii="Helvetica" w:hAnsi="Helvetica" w:cs="Helvetica"/>
        </w:rPr>
        <w:lastRenderedPageBreak/>
        <w:t>反引号代码块</w:t>
      </w:r>
      <w:bookmarkEnd w:id="481"/>
    </w:p>
    <w:p w14:paraId="09657AE5"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另一种形式的代码块，不同的是它使用三个反引号来包裹。</w:t>
      </w:r>
    </w:p>
    <w:p w14:paraId="15285805" w14:textId="77777777" w:rsidR="00A574F9" w:rsidRPr="00613BB9" w:rsidRDefault="00A574F9" w:rsidP="00170578">
      <w:pPr>
        <w:rPr>
          <w:rFonts w:ascii="宋体" w:hAnsi="宋体" w:cs="宋体"/>
          <w:sz w:val="24"/>
          <w:szCs w:val="24"/>
        </w:rPr>
      </w:pPr>
      <w:r w:rsidRPr="00613BB9">
        <w:rPr>
          <w:rFonts w:ascii="Helvetica" w:hAnsi="Helvetica" w:cs="Helvetica"/>
          <w:sz w:val="23"/>
          <w:szCs w:val="23"/>
          <w:shd w:val="clear" w:color="auto" w:fill="FFFFFF"/>
        </w:rPr>
        <w:t>``` [language] [title] [url] [link text] code snippet ```</w:t>
      </w:r>
    </w:p>
    <w:p w14:paraId="47C56D77" w14:textId="77777777" w:rsidR="00A574F9" w:rsidRPr="00613BB9" w:rsidRDefault="00A574F9" w:rsidP="00170578">
      <w:pPr>
        <w:pStyle w:val="3"/>
        <w:rPr>
          <w:rFonts w:ascii="Helvetica" w:hAnsi="Helvetica" w:cs="Helvetica"/>
        </w:rPr>
      </w:pPr>
      <w:bookmarkStart w:id="482" w:name="_Toc46395077"/>
      <w:r w:rsidRPr="00613BB9">
        <w:rPr>
          <w:rFonts w:ascii="Helvetica" w:hAnsi="Helvetica" w:cs="Helvetica"/>
        </w:rPr>
        <w:t>Pull Quote</w:t>
      </w:r>
      <w:bookmarkEnd w:id="482"/>
    </w:p>
    <w:p w14:paraId="7C054A2A"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Pull quote</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178"/>
      </w:tblGrid>
      <w:tr w:rsidR="00A574F9" w:rsidRPr="00613BB9" w14:paraId="4B510218" w14:textId="77777777" w:rsidTr="00170578">
        <w:trPr>
          <w:tblCellSpacing w:w="15" w:type="dxa"/>
        </w:trPr>
        <w:tc>
          <w:tcPr>
            <w:tcW w:w="0" w:type="auto"/>
            <w:tcBorders>
              <w:top w:val="nil"/>
              <w:left w:val="nil"/>
              <w:bottom w:val="nil"/>
              <w:right w:val="nil"/>
            </w:tcBorders>
            <w:vAlign w:val="center"/>
            <w:hideMark/>
          </w:tcPr>
          <w:p w14:paraId="71FB289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pullquote [class] %}</w:t>
            </w:r>
            <w:r w:rsidRPr="00613BB9">
              <w:rPr>
                <w:rFonts w:ascii="Source Code Pro" w:hAnsi="Source Code Pro"/>
                <w:sz w:val="22"/>
                <w:szCs w:val="22"/>
              </w:rPr>
              <w:br/>
            </w:r>
            <w:r w:rsidRPr="00613BB9">
              <w:rPr>
                <w:rStyle w:val="line"/>
                <w:rFonts w:ascii="inherit" w:hAnsi="inherit"/>
                <w:sz w:val="21"/>
                <w:szCs w:val="21"/>
                <w:bdr w:val="none" w:sz="0" w:space="0" w:color="auto" w:frame="1"/>
              </w:rPr>
              <w:t>content</w:t>
            </w:r>
            <w:r w:rsidRPr="00613BB9">
              <w:rPr>
                <w:rFonts w:ascii="Source Code Pro" w:hAnsi="Source Code Pro"/>
                <w:sz w:val="22"/>
                <w:szCs w:val="22"/>
              </w:rPr>
              <w:br/>
            </w:r>
            <w:r w:rsidRPr="00613BB9">
              <w:rPr>
                <w:rStyle w:val="line"/>
                <w:rFonts w:ascii="inherit" w:hAnsi="inherit"/>
                <w:sz w:val="21"/>
                <w:szCs w:val="21"/>
                <w:bdr w:val="none" w:sz="0" w:space="0" w:color="auto" w:frame="1"/>
              </w:rPr>
              <w:t>{% endpullquote %}</w:t>
            </w:r>
          </w:p>
        </w:tc>
      </w:tr>
    </w:tbl>
    <w:p w14:paraId="7DCA3971" w14:textId="77777777" w:rsidR="00A574F9" w:rsidRPr="00613BB9" w:rsidRDefault="00A574F9" w:rsidP="00170578">
      <w:pPr>
        <w:pStyle w:val="3"/>
        <w:rPr>
          <w:rFonts w:ascii="Helvetica" w:hAnsi="Helvetica" w:cs="Helvetica"/>
          <w:sz w:val="36"/>
          <w:szCs w:val="36"/>
        </w:rPr>
      </w:pPr>
      <w:bookmarkStart w:id="483" w:name="_Toc46395078"/>
      <w:r w:rsidRPr="00613BB9">
        <w:rPr>
          <w:rFonts w:ascii="Helvetica" w:hAnsi="Helvetica" w:cs="Helvetica"/>
        </w:rPr>
        <w:t>jsFiddle</w:t>
      </w:r>
      <w:bookmarkEnd w:id="483"/>
    </w:p>
    <w:p w14:paraId="520AA560"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在文章中嵌入</w:t>
      </w:r>
      <w:r w:rsidRPr="00613BB9">
        <w:rPr>
          <w:rFonts w:ascii="Helvetica" w:hAnsi="Helvetica" w:cs="Helvetica"/>
          <w:sz w:val="23"/>
          <w:szCs w:val="23"/>
        </w:rPr>
        <w:t xml:space="preserve"> jsFiddle</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4768"/>
      </w:tblGrid>
      <w:tr w:rsidR="00A574F9" w:rsidRPr="00613BB9" w14:paraId="63187502" w14:textId="77777777" w:rsidTr="00170578">
        <w:trPr>
          <w:tblCellSpacing w:w="15" w:type="dxa"/>
        </w:trPr>
        <w:tc>
          <w:tcPr>
            <w:tcW w:w="0" w:type="auto"/>
            <w:tcBorders>
              <w:top w:val="nil"/>
              <w:left w:val="nil"/>
              <w:bottom w:val="nil"/>
              <w:right w:val="nil"/>
            </w:tcBorders>
            <w:vAlign w:val="center"/>
            <w:hideMark/>
          </w:tcPr>
          <w:p w14:paraId="7D77417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jsfiddle shorttag [tabs] [skin] [width] [height] %}</w:t>
            </w:r>
          </w:p>
        </w:tc>
      </w:tr>
    </w:tbl>
    <w:p w14:paraId="3C4DBFD8" w14:textId="77777777" w:rsidR="00A574F9" w:rsidRPr="00613BB9" w:rsidRDefault="00A574F9" w:rsidP="00170578">
      <w:pPr>
        <w:pStyle w:val="3"/>
        <w:rPr>
          <w:rFonts w:ascii="Helvetica" w:hAnsi="Helvetica" w:cs="Helvetica"/>
          <w:sz w:val="36"/>
          <w:szCs w:val="36"/>
        </w:rPr>
      </w:pPr>
      <w:bookmarkStart w:id="484" w:name="_Toc46395079"/>
      <w:r w:rsidRPr="00613BB9">
        <w:rPr>
          <w:rFonts w:ascii="Helvetica" w:hAnsi="Helvetica" w:cs="Helvetica"/>
        </w:rPr>
        <w:t>Gist</w:t>
      </w:r>
      <w:bookmarkEnd w:id="484"/>
    </w:p>
    <w:p w14:paraId="0DC58D73"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在文章中嵌入</w:t>
      </w:r>
      <w:r w:rsidRPr="00613BB9">
        <w:rPr>
          <w:rFonts w:ascii="Helvetica" w:hAnsi="Helvetica" w:cs="Helvetica"/>
          <w:sz w:val="23"/>
          <w:szCs w:val="23"/>
        </w:rPr>
        <w:t xml:space="preserve"> Gist</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607"/>
      </w:tblGrid>
      <w:tr w:rsidR="00A574F9" w:rsidRPr="00613BB9" w14:paraId="43B34B21" w14:textId="77777777" w:rsidTr="00170578">
        <w:trPr>
          <w:tblCellSpacing w:w="15" w:type="dxa"/>
        </w:trPr>
        <w:tc>
          <w:tcPr>
            <w:tcW w:w="0" w:type="auto"/>
            <w:tcBorders>
              <w:top w:val="nil"/>
              <w:left w:val="nil"/>
              <w:bottom w:val="nil"/>
              <w:right w:val="nil"/>
            </w:tcBorders>
            <w:vAlign w:val="center"/>
            <w:hideMark/>
          </w:tcPr>
          <w:p w14:paraId="6ED02F4B"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gist gist_id [filename] %}</w:t>
            </w:r>
          </w:p>
        </w:tc>
      </w:tr>
    </w:tbl>
    <w:p w14:paraId="505606A1" w14:textId="77777777" w:rsidR="00A574F9" w:rsidRPr="00613BB9" w:rsidRDefault="00A574F9" w:rsidP="00170578">
      <w:pPr>
        <w:pStyle w:val="3"/>
        <w:rPr>
          <w:rFonts w:ascii="Helvetica" w:hAnsi="Helvetica" w:cs="Helvetica"/>
          <w:sz w:val="36"/>
          <w:szCs w:val="36"/>
        </w:rPr>
      </w:pPr>
      <w:bookmarkStart w:id="485" w:name="_Toc46395080"/>
      <w:r w:rsidRPr="00613BB9">
        <w:rPr>
          <w:rFonts w:ascii="Helvetica" w:hAnsi="Helvetica" w:cs="Helvetica"/>
        </w:rPr>
        <w:t>iframe</w:t>
      </w:r>
      <w:bookmarkEnd w:id="485"/>
    </w:p>
    <w:p w14:paraId="0F493FEF"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iframe</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062"/>
      </w:tblGrid>
      <w:tr w:rsidR="00A574F9" w:rsidRPr="00613BB9" w14:paraId="445B8663" w14:textId="77777777" w:rsidTr="00170578">
        <w:trPr>
          <w:tblCellSpacing w:w="15" w:type="dxa"/>
        </w:trPr>
        <w:tc>
          <w:tcPr>
            <w:tcW w:w="0" w:type="auto"/>
            <w:tcBorders>
              <w:top w:val="nil"/>
              <w:left w:val="nil"/>
              <w:bottom w:val="nil"/>
              <w:right w:val="nil"/>
            </w:tcBorders>
            <w:vAlign w:val="center"/>
            <w:hideMark/>
          </w:tcPr>
          <w:p w14:paraId="0826677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iframe url [width] [height] %}</w:t>
            </w:r>
          </w:p>
        </w:tc>
      </w:tr>
    </w:tbl>
    <w:p w14:paraId="063F551E" w14:textId="77777777" w:rsidR="00A574F9" w:rsidRPr="00613BB9" w:rsidRDefault="00A574F9" w:rsidP="00170578">
      <w:pPr>
        <w:pStyle w:val="3"/>
        <w:rPr>
          <w:rFonts w:ascii="Helvetica" w:hAnsi="Helvetica" w:cs="Helvetica"/>
          <w:sz w:val="36"/>
          <w:szCs w:val="36"/>
        </w:rPr>
      </w:pPr>
      <w:bookmarkStart w:id="486" w:name="_Toc46395081"/>
      <w:r w:rsidRPr="00613BB9">
        <w:rPr>
          <w:rFonts w:ascii="Helvetica" w:hAnsi="Helvetica" w:cs="Helvetica"/>
        </w:rPr>
        <w:t>Image</w:t>
      </w:r>
      <w:bookmarkEnd w:id="486"/>
    </w:p>
    <w:p w14:paraId="46B10882"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在文章中插入指定大小的图片。</w:t>
      </w:r>
    </w:p>
    <w:tbl>
      <w:tblPr>
        <w:tblW w:w="0" w:type="auto"/>
        <w:tblCellSpacing w:w="15" w:type="dxa"/>
        <w:tblCellMar>
          <w:left w:w="0" w:type="dxa"/>
          <w:right w:w="0" w:type="dxa"/>
        </w:tblCellMar>
        <w:tblLook w:val="04A0" w:firstRow="1" w:lastRow="0" w:firstColumn="1" w:lastColumn="0" w:noHBand="0" w:noVBand="1"/>
      </w:tblPr>
      <w:tblGrid>
        <w:gridCol w:w="7147"/>
      </w:tblGrid>
      <w:tr w:rsidR="00A574F9" w:rsidRPr="00613BB9" w14:paraId="70E8A91A" w14:textId="77777777" w:rsidTr="00170578">
        <w:trPr>
          <w:tblCellSpacing w:w="15" w:type="dxa"/>
        </w:trPr>
        <w:tc>
          <w:tcPr>
            <w:tcW w:w="0" w:type="auto"/>
            <w:tcBorders>
              <w:top w:val="nil"/>
              <w:left w:val="nil"/>
              <w:bottom w:val="nil"/>
              <w:right w:val="nil"/>
            </w:tcBorders>
            <w:vAlign w:val="center"/>
            <w:hideMark/>
          </w:tcPr>
          <w:p w14:paraId="10A04E4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img [class names] /path/to/image [width] [height] '"title text" "alt text"' %}</w:t>
            </w:r>
          </w:p>
        </w:tc>
      </w:tr>
    </w:tbl>
    <w:p w14:paraId="28AC2F13" w14:textId="77777777" w:rsidR="00A574F9" w:rsidRPr="00613BB9" w:rsidRDefault="00A574F9" w:rsidP="00170578">
      <w:pPr>
        <w:pStyle w:val="3"/>
        <w:rPr>
          <w:rFonts w:ascii="Helvetica" w:hAnsi="Helvetica" w:cs="Helvetica"/>
          <w:sz w:val="36"/>
          <w:szCs w:val="36"/>
        </w:rPr>
      </w:pPr>
      <w:bookmarkStart w:id="487" w:name="_Toc46395082"/>
      <w:r w:rsidRPr="00613BB9">
        <w:rPr>
          <w:rFonts w:ascii="Helvetica" w:hAnsi="Helvetica" w:cs="Helvetica"/>
        </w:rPr>
        <w:t>Link</w:t>
      </w:r>
      <w:bookmarkEnd w:id="487"/>
    </w:p>
    <w:p w14:paraId="7096C3A4"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在文章中插入链接，并自动给外部链接添加</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target="_blank"</w:t>
      </w:r>
      <w:r w:rsidRPr="00613BB9">
        <w:rPr>
          <w:rFonts w:ascii="Helvetica" w:hAnsi="Helvetica" w:cs="Helvetica"/>
          <w:sz w:val="23"/>
          <w:szCs w:val="23"/>
        </w:rPr>
        <w:t> </w:t>
      </w:r>
      <w:r w:rsidRPr="00613BB9">
        <w:rPr>
          <w:rFonts w:ascii="Helvetica" w:hAnsi="Helvetica" w:cs="Helvetica"/>
          <w:sz w:val="23"/>
          <w:szCs w:val="23"/>
        </w:rPr>
        <w:t>属性。</w:t>
      </w:r>
    </w:p>
    <w:tbl>
      <w:tblPr>
        <w:tblW w:w="0" w:type="auto"/>
        <w:tblCellSpacing w:w="15" w:type="dxa"/>
        <w:tblCellMar>
          <w:left w:w="0" w:type="dxa"/>
          <w:right w:w="0" w:type="dxa"/>
        </w:tblCellMar>
        <w:tblLook w:val="04A0" w:firstRow="1" w:lastRow="0" w:firstColumn="1" w:lastColumn="0" w:noHBand="0" w:noVBand="1"/>
      </w:tblPr>
      <w:tblGrid>
        <w:gridCol w:w="3218"/>
      </w:tblGrid>
      <w:tr w:rsidR="00A574F9" w:rsidRPr="00613BB9" w14:paraId="3B418044" w14:textId="77777777" w:rsidTr="00170578">
        <w:trPr>
          <w:tblCellSpacing w:w="15" w:type="dxa"/>
        </w:trPr>
        <w:tc>
          <w:tcPr>
            <w:tcW w:w="0" w:type="auto"/>
            <w:tcBorders>
              <w:top w:val="nil"/>
              <w:left w:val="nil"/>
              <w:bottom w:val="nil"/>
              <w:right w:val="nil"/>
            </w:tcBorders>
            <w:vAlign w:val="center"/>
            <w:hideMark/>
          </w:tcPr>
          <w:p w14:paraId="62DC5F5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link text url [external] [title] %}</w:t>
            </w:r>
          </w:p>
        </w:tc>
      </w:tr>
    </w:tbl>
    <w:p w14:paraId="5AE28260" w14:textId="77777777" w:rsidR="00A574F9" w:rsidRPr="00613BB9" w:rsidRDefault="00A574F9" w:rsidP="00170578">
      <w:pPr>
        <w:pStyle w:val="3"/>
        <w:rPr>
          <w:rFonts w:ascii="Helvetica" w:hAnsi="Helvetica" w:cs="Helvetica"/>
          <w:sz w:val="36"/>
          <w:szCs w:val="36"/>
        </w:rPr>
      </w:pPr>
      <w:bookmarkStart w:id="488" w:name="_Toc46395083"/>
      <w:r w:rsidRPr="00613BB9">
        <w:rPr>
          <w:rFonts w:ascii="Helvetica" w:hAnsi="Helvetica" w:cs="Helvetica"/>
        </w:rPr>
        <w:t>Include Code</w:t>
      </w:r>
      <w:bookmarkEnd w:id="488"/>
    </w:p>
    <w:p w14:paraId="3EB07644"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插入</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source/downloads/code</w:t>
      </w:r>
      <w:r w:rsidRPr="00613BB9">
        <w:rPr>
          <w:rFonts w:ascii="Helvetica" w:hAnsi="Helvetica" w:cs="Helvetica"/>
          <w:sz w:val="23"/>
          <w:szCs w:val="23"/>
        </w:rPr>
        <w:t> </w:t>
      </w:r>
      <w:r w:rsidRPr="00613BB9">
        <w:rPr>
          <w:rFonts w:ascii="Helvetica" w:hAnsi="Helvetica" w:cs="Helvetica"/>
          <w:sz w:val="23"/>
          <w:szCs w:val="23"/>
        </w:rPr>
        <w:t>文件夹内的代码文件。</w:t>
      </w:r>
      <w:r w:rsidRPr="00613BB9">
        <w:rPr>
          <w:rStyle w:val="HTML1"/>
          <w:rFonts w:ascii="Source Code Pro" w:hAnsi="Source Code Pro"/>
          <w:sz w:val="22"/>
          <w:szCs w:val="22"/>
          <w:bdr w:val="none" w:sz="0" w:space="0" w:color="auto" w:frame="1"/>
          <w:shd w:val="clear" w:color="auto" w:fill="EEEEEE"/>
        </w:rPr>
        <w:t>source/downloads/code</w:t>
      </w:r>
      <w:r w:rsidRPr="00613BB9">
        <w:rPr>
          <w:rFonts w:ascii="Helvetica" w:hAnsi="Helvetica" w:cs="Helvetica"/>
          <w:sz w:val="23"/>
          <w:szCs w:val="23"/>
        </w:rPr>
        <w:t> </w:t>
      </w:r>
      <w:r w:rsidRPr="00613BB9">
        <w:rPr>
          <w:rFonts w:ascii="Helvetica" w:hAnsi="Helvetica" w:cs="Helvetica"/>
          <w:sz w:val="23"/>
          <w:szCs w:val="23"/>
        </w:rPr>
        <w:t>不是固定的，取决于你在配置文件中</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code_dir</w:t>
      </w:r>
      <w:r w:rsidRPr="00613BB9">
        <w:rPr>
          <w:rFonts w:ascii="Helvetica" w:hAnsi="Helvetica" w:cs="Helvetica"/>
          <w:sz w:val="23"/>
          <w:szCs w:val="23"/>
        </w:rPr>
        <w:t> </w:t>
      </w:r>
      <w:r w:rsidRPr="00613BB9">
        <w:rPr>
          <w:rFonts w:ascii="Helvetica" w:hAnsi="Helvetica" w:cs="Helvetica"/>
          <w:sz w:val="23"/>
          <w:szCs w:val="23"/>
        </w:rPr>
        <w:t>的配置。</w:t>
      </w:r>
    </w:p>
    <w:tbl>
      <w:tblPr>
        <w:tblW w:w="0" w:type="auto"/>
        <w:tblCellSpacing w:w="15" w:type="dxa"/>
        <w:tblCellMar>
          <w:left w:w="0" w:type="dxa"/>
          <w:right w:w="0" w:type="dxa"/>
        </w:tblCellMar>
        <w:tblLook w:val="04A0" w:firstRow="1" w:lastRow="0" w:firstColumn="1" w:lastColumn="0" w:noHBand="0" w:noVBand="1"/>
      </w:tblPr>
      <w:tblGrid>
        <w:gridCol w:w="6746"/>
      </w:tblGrid>
      <w:tr w:rsidR="00A574F9" w:rsidRPr="00613BB9" w14:paraId="65E96236" w14:textId="77777777" w:rsidTr="00170578">
        <w:trPr>
          <w:tblCellSpacing w:w="15" w:type="dxa"/>
        </w:trPr>
        <w:tc>
          <w:tcPr>
            <w:tcW w:w="0" w:type="auto"/>
            <w:tcBorders>
              <w:top w:val="nil"/>
              <w:left w:val="nil"/>
              <w:bottom w:val="nil"/>
              <w:right w:val="nil"/>
            </w:tcBorders>
            <w:vAlign w:val="center"/>
            <w:hideMark/>
          </w:tcPr>
          <w:p w14:paraId="12B5DCE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include_code [title] [lang:language] [from:line] [to:line] path/to/file %}</w:t>
            </w:r>
          </w:p>
        </w:tc>
      </w:tr>
    </w:tbl>
    <w:p w14:paraId="4569A3F5" w14:textId="77777777" w:rsidR="00A574F9" w:rsidRPr="00613BB9" w:rsidRDefault="00A574F9" w:rsidP="00170578">
      <w:pPr>
        <w:pStyle w:val="4"/>
        <w:rPr>
          <w:rFonts w:ascii="Helvetica" w:hAnsi="Helvetica" w:cs="Helvetica"/>
          <w:sz w:val="31"/>
          <w:szCs w:val="31"/>
        </w:rPr>
      </w:pPr>
      <w:bookmarkStart w:id="489" w:name="_Toc46395084"/>
      <w:r w:rsidRPr="00613BB9">
        <w:rPr>
          <w:rFonts w:ascii="Helvetica" w:hAnsi="Helvetica" w:cs="Helvetica"/>
          <w:sz w:val="31"/>
          <w:szCs w:val="31"/>
        </w:rPr>
        <w:t>样例</w:t>
      </w:r>
      <w:bookmarkEnd w:id="489"/>
    </w:p>
    <w:p w14:paraId="00C3CEE4"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嵌入</w:t>
      </w:r>
      <w:r w:rsidRPr="00613BB9">
        <w:rPr>
          <w:rStyle w:val="a6"/>
          <w:rFonts w:ascii="inherit" w:hAnsi="inherit" w:cs="Helvetica"/>
          <w:sz w:val="23"/>
          <w:szCs w:val="23"/>
          <w:bdr w:val="none" w:sz="0" w:space="0" w:color="auto" w:frame="1"/>
        </w:rPr>
        <w:t xml:space="preserve"> test.js </w:t>
      </w:r>
      <w:r w:rsidRPr="00613BB9">
        <w:rPr>
          <w:rStyle w:val="a6"/>
          <w:rFonts w:ascii="inherit" w:hAnsi="inherit" w:cs="Helvetica"/>
          <w:sz w:val="23"/>
          <w:szCs w:val="23"/>
          <w:bdr w:val="none" w:sz="0" w:space="0" w:color="auto" w:frame="1"/>
        </w:rPr>
        <w:t>文件全文</w:t>
      </w:r>
    </w:p>
    <w:tbl>
      <w:tblPr>
        <w:tblW w:w="0" w:type="auto"/>
        <w:tblCellSpacing w:w="15" w:type="dxa"/>
        <w:tblCellMar>
          <w:left w:w="0" w:type="dxa"/>
          <w:right w:w="0" w:type="dxa"/>
        </w:tblCellMar>
        <w:tblLook w:val="04A0" w:firstRow="1" w:lastRow="0" w:firstColumn="1" w:lastColumn="0" w:noHBand="0" w:noVBand="1"/>
      </w:tblPr>
      <w:tblGrid>
        <w:gridCol w:w="3785"/>
      </w:tblGrid>
      <w:tr w:rsidR="00A574F9" w:rsidRPr="00613BB9" w14:paraId="4A19CF31" w14:textId="77777777" w:rsidTr="00170578">
        <w:trPr>
          <w:tblCellSpacing w:w="15" w:type="dxa"/>
        </w:trPr>
        <w:tc>
          <w:tcPr>
            <w:tcW w:w="0" w:type="auto"/>
            <w:tcBorders>
              <w:top w:val="nil"/>
              <w:left w:val="nil"/>
              <w:bottom w:val="nil"/>
              <w:right w:val="nil"/>
            </w:tcBorders>
            <w:vAlign w:val="center"/>
            <w:hideMark/>
          </w:tcPr>
          <w:p w14:paraId="72E4AEFB"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include_code lang:javascript test.js %}</w:t>
            </w:r>
          </w:p>
        </w:tc>
      </w:tr>
    </w:tbl>
    <w:p w14:paraId="5B2E617E"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只嵌入第</w:t>
      </w:r>
      <w:r w:rsidRPr="00613BB9">
        <w:rPr>
          <w:rStyle w:val="a6"/>
          <w:rFonts w:ascii="inherit" w:hAnsi="inherit" w:cs="Helvetica"/>
          <w:sz w:val="23"/>
          <w:szCs w:val="23"/>
          <w:bdr w:val="none" w:sz="0" w:space="0" w:color="auto" w:frame="1"/>
        </w:rPr>
        <w:t xml:space="preserve"> 3 </w:t>
      </w:r>
      <w:r w:rsidRPr="00613BB9">
        <w:rPr>
          <w:rStyle w:val="a6"/>
          <w:rFonts w:ascii="inherit" w:hAnsi="inherit" w:cs="Helvetica"/>
          <w:sz w:val="23"/>
          <w:szCs w:val="23"/>
          <w:bdr w:val="none" w:sz="0" w:space="0" w:color="auto" w:frame="1"/>
        </w:rPr>
        <w:t>行</w:t>
      </w:r>
    </w:p>
    <w:tbl>
      <w:tblPr>
        <w:tblW w:w="0" w:type="auto"/>
        <w:tblCellSpacing w:w="15" w:type="dxa"/>
        <w:tblCellMar>
          <w:left w:w="0" w:type="dxa"/>
          <w:right w:w="0" w:type="dxa"/>
        </w:tblCellMar>
        <w:tblLook w:val="04A0" w:firstRow="1" w:lastRow="0" w:firstColumn="1" w:lastColumn="0" w:noHBand="0" w:noVBand="1"/>
      </w:tblPr>
      <w:tblGrid>
        <w:gridCol w:w="4840"/>
      </w:tblGrid>
      <w:tr w:rsidR="00A574F9" w:rsidRPr="00613BB9" w14:paraId="605D463B" w14:textId="77777777" w:rsidTr="00170578">
        <w:trPr>
          <w:tblCellSpacing w:w="15" w:type="dxa"/>
        </w:trPr>
        <w:tc>
          <w:tcPr>
            <w:tcW w:w="0" w:type="auto"/>
            <w:tcBorders>
              <w:top w:val="nil"/>
              <w:left w:val="nil"/>
              <w:bottom w:val="nil"/>
              <w:right w:val="nil"/>
            </w:tcBorders>
            <w:vAlign w:val="center"/>
            <w:hideMark/>
          </w:tcPr>
          <w:p w14:paraId="1D5EFEA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include_code lang:javascript from:3 to:3 test.js %}</w:t>
            </w:r>
          </w:p>
        </w:tc>
      </w:tr>
    </w:tbl>
    <w:p w14:paraId="755C2A49"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嵌入第</w:t>
      </w:r>
      <w:r w:rsidRPr="00613BB9">
        <w:rPr>
          <w:rStyle w:val="a6"/>
          <w:rFonts w:ascii="inherit" w:hAnsi="inherit" w:cs="Helvetica"/>
          <w:sz w:val="23"/>
          <w:szCs w:val="23"/>
          <w:bdr w:val="none" w:sz="0" w:space="0" w:color="auto" w:frame="1"/>
        </w:rPr>
        <w:t xml:space="preserve"> 5 </w:t>
      </w:r>
      <w:r w:rsidRPr="00613BB9">
        <w:rPr>
          <w:rStyle w:val="a6"/>
          <w:rFonts w:ascii="inherit" w:hAnsi="inherit" w:cs="Helvetica"/>
          <w:sz w:val="23"/>
          <w:szCs w:val="23"/>
          <w:bdr w:val="none" w:sz="0" w:space="0" w:color="auto" w:frame="1"/>
        </w:rPr>
        <w:t>行至第</w:t>
      </w:r>
      <w:r w:rsidRPr="00613BB9">
        <w:rPr>
          <w:rStyle w:val="a6"/>
          <w:rFonts w:ascii="inherit" w:hAnsi="inherit" w:cs="Helvetica"/>
          <w:sz w:val="23"/>
          <w:szCs w:val="23"/>
          <w:bdr w:val="none" w:sz="0" w:space="0" w:color="auto" w:frame="1"/>
        </w:rPr>
        <w:t xml:space="preserve"> 8 </w:t>
      </w:r>
      <w:r w:rsidRPr="00613BB9">
        <w:rPr>
          <w:rStyle w:val="a6"/>
          <w:rFonts w:ascii="inherit" w:hAnsi="inherit" w:cs="Helvetica"/>
          <w:sz w:val="23"/>
          <w:szCs w:val="23"/>
          <w:bdr w:val="none" w:sz="0" w:space="0" w:color="auto" w:frame="1"/>
        </w:rPr>
        <w:t>行</w:t>
      </w:r>
    </w:p>
    <w:tbl>
      <w:tblPr>
        <w:tblW w:w="0" w:type="auto"/>
        <w:tblCellSpacing w:w="15" w:type="dxa"/>
        <w:tblCellMar>
          <w:left w:w="0" w:type="dxa"/>
          <w:right w:w="0" w:type="dxa"/>
        </w:tblCellMar>
        <w:tblLook w:val="04A0" w:firstRow="1" w:lastRow="0" w:firstColumn="1" w:lastColumn="0" w:noHBand="0" w:noVBand="1"/>
      </w:tblPr>
      <w:tblGrid>
        <w:gridCol w:w="4840"/>
      </w:tblGrid>
      <w:tr w:rsidR="00A574F9" w:rsidRPr="00613BB9" w14:paraId="03E896D7" w14:textId="77777777" w:rsidTr="00170578">
        <w:trPr>
          <w:tblCellSpacing w:w="15" w:type="dxa"/>
        </w:trPr>
        <w:tc>
          <w:tcPr>
            <w:tcW w:w="0" w:type="auto"/>
            <w:tcBorders>
              <w:top w:val="nil"/>
              <w:left w:val="nil"/>
              <w:bottom w:val="nil"/>
              <w:right w:val="nil"/>
            </w:tcBorders>
            <w:vAlign w:val="center"/>
            <w:hideMark/>
          </w:tcPr>
          <w:p w14:paraId="6BCF1F1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include_code lang:javascript from:5 to:8 test.js %}</w:t>
            </w:r>
          </w:p>
        </w:tc>
      </w:tr>
    </w:tbl>
    <w:p w14:paraId="0CEF75B9"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嵌入第</w:t>
      </w:r>
      <w:r w:rsidRPr="00613BB9">
        <w:rPr>
          <w:rStyle w:val="a6"/>
          <w:rFonts w:ascii="inherit" w:hAnsi="inherit" w:cs="Helvetica"/>
          <w:sz w:val="23"/>
          <w:szCs w:val="23"/>
          <w:bdr w:val="none" w:sz="0" w:space="0" w:color="auto" w:frame="1"/>
        </w:rPr>
        <w:t xml:space="preserve"> 5 </w:t>
      </w:r>
      <w:r w:rsidRPr="00613BB9">
        <w:rPr>
          <w:rStyle w:val="a6"/>
          <w:rFonts w:ascii="inherit" w:hAnsi="inherit" w:cs="Helvetica"/>
          <w:sz w:val="23"/>
          <w:szCs w:val="23"/>
          <w:bdr w:val="none" w:sz="0" w:space="0" w:color="auto" w:frame="1"/>
        </w:rPr>
        <w:t>行至文件结束</w:t>
      </w:r>
    </w:p>
    <w:tbl>
      <w:tblPr>
        <w:tblW w:w="0" w:type="auto"/>
        <w:tblCellSpacing w:w="15" w:type="dxa"/>
        <w:tblCellMar>
          <w:left w:w="0" w:type="dxa"/>
          <w:right w:w="0" w:type="dxa"/>
        </w:tblCellMar>
        <w:tblLook w:val="04A0" w:firstRow="1" w:lastRow="0" w:firstColumn="1" w:lastColumn="0" w:noHBand="0" w:noVBand="1"/>
      </w:tblPr>
      <w:tblGrid>
        <w:gridCol w:w="4440"/>
      </w:tblGrid>
      <w:tr w:rsidR="00A574F9" w:rsidRPr="00613BB9" w14:paraId="367B7627" w14:textId="77777777" w:rsidTr="00170578">
        <w:trPr>
          <w:tblCellSpacing w:w="15" w:type="dxa"/>
        </w:trPr>
        <w:tc>
          <w:tcPr>
            <w:tcW w:w="0" w:type="auto"/>
            <w:tcBorders>
              <w:top w:val="nil"/>
              <w:left w:val="nil"/>
              <w:bottom w:val="nil"/>
              <w:right w:val="nil"/>
            </w:tcBorders>
            <w:vAlign w:val="center"/>
            <w:hideMark/>
          </w:tcPr>
          <w:p w14:paraId="5983F5D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include_code lang:javascript from:5 test.js %}</w:t>
            </w:r>
          </w:p>
        </w:tc>
      </w:tr>
    </w:tbl>
    <w:p w14:paraId="3970745C"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嵌入第</w:t>
      </w:r>
      <w:r w:rsidRPr="00613BB9">
        <w:rPr>
          <w:rStyle w:val="a6"/>
          <w:rFonts w:ascii="inherit" w:hAnsi="inherit" w:cs="Helvetica"/>
          <w:sz w:val="23"/>
          <w:szCs w:val="23"/>
          <w:bdr w:val="none" w:sz="0" w:space="0" w:color="auto" w:frame="1"/>
        </w:rPr>
        <w:t xml:space="preserve"> 1 </w:t>
      </w:r>
      <w:r w:rsidRPr="00613BB9">
        <w:rPr>
          <w:rStyle w:val="a6"/>
          <w:rFonts w:ascii="inherit" w:hAnsi="inherit" w:cs="Helvetica"/>
          <w:sz w:val="23"/>
          <w:szCs w:val="23"/>
          <w:bdr w:val="none" w:sz="0" w:space="0" w:color="auto" w:frame="1"/>
        </w:rPr>
        <w:t>行至第</w:t>
      </w:r>
      <w:r w:rsidRPr="00613BB9">
        <w:rPr>
          <w:rStyle w:val="a6"/>
          <w:rFonts w:ascii="inherit" w:hAnsi="inherit" w:cs="Helvetica"/>
          <w:sz w:val="23"/>
          <w:szCs w:val="23"/>
          <w:bdr w:val="none" w:sz="0" w:space="0" w:color="auto" w:frame="1"/>
        </w:rPr>
        <w:t xml:space="preserve"> 8 </w:t>
      </w:r>
      <w:r w:rsidRPr="00613BB9">
        <w:rPr>
          <w:rStyle w:val="a6"/>
          <w:rFonts w:ascii="inherit" w:hAnsi="inherit" w:cs="Helvetica"/>
          <w:sz w:val="23"/>
          <w:szCs w:val="23"/>
          <w:bdr w:val="none" w:sz="0" w:space="0" w:color="auto" w:frame="1"/>
        </w:rPr>
        <w:t>行</w:t>
      </w:r>
    </w:p>
    <w:tbl>
      <w:tblPr>
        <w:tblW w:w="0" w:type="auto"/>
        <w:tblCellSpacing w:w="15" w:type="dxa"/>
        <w:tblCellMar>
          <w:left w:w="0" w:type="dxa"/>
          <w:right w:w="0" w:type="dxa"/>
        </w:tblCellMar>
        <w:tblLook w:val="04A0" w:firstRow="1" w:lastRow="0" w:firstColumn="1" w:lastColumn="0" w:noHBand="0" w:noVBand="1"/>
      </w:tblPr>
      <w:tblGrid>
        <w:gridCol w:w="4186"/>
      </w:tblGrid>
      <w:tr w:rsidR="00A574F9" w:rsidRPr="00613BB9" w14:paraId="118676CB" w14:textId="77777777" w:rsidTr="00170578">
        <w:trPr>
          <w:tblCellSpacing w:w="15" w:type="dxa"/>
        </w:trPr>
        <w:tc>
          <w:tcPr>
            <w:tcW w:w="0" w:type="auto"/>
            <w:tcBorders>
              <w:top w:val="nil"/>
              <w:left w:val="nil"/>
              <w:bottom w:val="nil"/>
              <w:right w:val="nil"/>
            </w:tcBorders>
            <w:vAlign w:val="center"/>
            <w:hideMark/>
          </w:tcPr>
          <w:p w14:paraId="2A2CBE1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include_code lang:javascript to:8 test.js %}</w:t>
            </w:r>
          </w:p>
        </w:tc>
      </w:tr>
    </w:tbl>
    <w:p w14:paraId="6E8800D1" w14:textId="77777777" w:rsidR="00A574F9" w:rsidRPr="00613BB9" w:rsidRDefault="00A574F9" w:rsidP="00170578">
      <w:pPr>
        <w:pStyle w:val="3"/>
        <w:rPr>
          <w:rFonts w:ascii="Helvetica" w:hAnsi="Helvetica" w:cs="Helvetica"/>
          <w:sz w:val="36"/>
          <w:szCs w:val="36"/>
        </w:rPr>
      </w:pPr>
      <w:bookmarkStart w:id="490" w:name="_Toc46395085"/>
      <w:r w:rsidRPr="00613BB9">
        <w:rPr>
          <w:rFonts w:ascii="Helvetica" w:hAnsi="Helvetica" w:cs="Helvetica"/>
        </w:rPr>
        <w:t>Youtube</w:t>
      </w:r>
      <w:bookmarkEnd w:id="490"/>
    </w:p>
    <w:p w14:paraId="72943F2B"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Youtube </w:t>
      </w:r>
      <w:r w:rsidRPr="00613BB9">
        <w:rPr>
          <w:rFonts w:ascii="Helvetica" w:hAnsi="Helvetica" w:cs="Helvetica"/>
          <w:sz w:val="23"/>
          <w:szCs w:val="23"/>
        </w:rPr>
        <w:t>视频。</w:t>
      </w:r>
    </w:p>
    <w:tbl>
      <w:tblPr>
        <w:tblW w:w="0" w:type="auto"/>
        <w:tblCellSpacing w:w="15" w:type="dxa"/>
        <w:tblCellMar>
          <w:left w:w="0" w:type="dxa"/>
          <w:right w:w="0" w:type="dxa"/>
        </w:tblCellMar>
        <w:tblLook w:val="04A0" w:firstRow="1" w:lastRow="0" w:firstColumn="1" w:lastColumn="0" w:noHBand="0" w:noVBand="1"/>
      </w:tblPr>
      <w:tblGrid>
        <w:gridCol w:w="2220"/>
      </w:tblGrid>
      <w:tr w:rsidR="00A574F9" w:rsidRPr="00613BB9" w14:paraId="3CF97F43" w14:textId="77777777" w:rsidTr="00170578">
        <w:trPr>
          <w:tblCellSpacing w:w="15" w:type="dxa"/>
        </w:trPr>
        <w:tc>
          <w:tcPr>
            <w:tcW w:w="0" w:type="auto"/>
            <w:tcBorders>
              <w:top w:val="nil"/>
              <w:left w:val="nil"/>
              <w:bottom w:val="nil"/>
              <w:right w:val="nil"/>
            </w:tcBorders>
            <w:vAlign w:val="center"/>
            <w:hideMark/>
          </w:tcPr>
          <w:p w14:paraId="3C484E8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youtube video_id %}</w:t>
            </w:r>
          </w:p>
        </w:tc>
      </w:tr>
    </w:tbl>
    <w:p w14:paraId="4A940E99" w14:textId="77777777" w:rsidR="00A574F9" w:rsidRPr="00613BB9" w:rsidRDefault="00A574F9" w:rsidP="00170578">
      <w:pPr>
        <w:pStyle w:val="3"/>
        <w:rPr>
          <w:rFonts w:ascii="Helvetica" w:hAnsi="Helvetica" w:cs="Helvetica"/>
          <w:sz w:val="36"/>
          <w:szCs w:val="36"/>
        </w:rPr>
      </w:pPr>
      <w:bookmarkStart w:id="491" w:name="_Toc46395086"/>
      <w:r w:rsidRPr="00613BB9">
        <w:rPr>
          <w:rFonts w:ascii="Helvetica" w:hAnsi="Helvetica" w:cs="Helvetica"/>
        </w:rPr>
        <w:t>Vimeo</w:t>
      </w:r>
      <w:bookmarkEnd w:id="491"/>
    </w:p>
    <w:p w14:paraId="2D00D495"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Vimeo </w:t>
      </w:r>
      <w:r w:rsidRPr="00613BB9">
        <w:rPr>
          <w:rFonts w:ascii="Helvetica" w:hAnsi="Helvetica" w:cs="Helvetica"/>
          <w:sz w:val="23"/>
          <w:szCs w:val="23"/>
        </w:rPr>
        <w:t>视频。</w:t>
      </w:r>
    </w:p>
    <w:tbl>
      <w:tblPr>
        <w:tblW w:w="0" w:type="auto"/>
        <w:tblCellSpacing w:w="15" w:type="dxa"/>
        <w:tblCellMar>
          <w:left w:w="0" w:type="dxa"/>
          <w:right w:w="0" w:type="dxa"/>
        </w:tblCellMar>
        <w:tblLook w:val="04A0" w:firstRow="1" w:lastRow="0" w:firstColumn="1" w:lastColumn="0" w:noHBand="0" w:noVBand="1"/>
      </w:tblPr>
      <w:tblGrid>
        <w:gridCol w:w="2036"/>
      </w:tblGrid>
      <w:tr w:rsidR="00A574F9" w:rsidRPr="00613BB9" w14:paraId="4A1A5392" w14:textId="77777777" w:rsidTr="00170578">
        <w:trPr>
          <w:tblCellSpacing w:w="15" w:type="dxa"/>
        </w:trPr>
        <w:tc>
          <w:tcPr>
            <w:tcW w:w="0" w:type="auto"/>
            <w:tcBorders>
              <w:top w:val="nil"/>
              <w:left w:val="nil"/>
              <w:bottom w:val="nil"/>
              <w:right w:val="nil"/>
            </w:tcBorders>
            <w:vAlign w:val="center"/>
            <w:hideMark/>
          </w:tcPr>
          <w:p w14:paraId="13E8192B"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vimeo video_id %}</w:t>
            </w:r>
          </w:p>
        </w:tc>
      </w:tr>
    </w:tbl>
    <w:p w14:paraId="6F04F6C8" w14:textId="77777777" w:rsidR="00A574F9" w:rsidRPr="00613BB9" w:rsidRDefault="00A574F9" w:rsidP="00170578">
      <w:pPr>
        <w:pStyle w:val="3"/>
        <w:rPr>
          <w:rFonts w:ascii="Helvetica" w:hAnsi="Helvetica" w:cs="Helvetica"/>
          <w:sz w:val="36"/>
          <w:szCs w:val="36"/>
        </w:rPr>
      </w:pPr>
      <w:bookmarkStart w:id="492" w:name="_Toc46395087"/>
      <w:r w:rsidRPr="00613BB9">
        <w:rPr>
          <w:rFonts w:ascii="Helvetica" w:hAnsi="Helvetica" w:cs="Helvetica"/>
        </w:rPr>
        <w:t>引用文章</w:t>
      </w:r>
      <w:bookmarkEnd w:id="492"/>
    </w:p>
    <w:p w14:paraId="2C7C4254"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引用其他文章的链接。</w:t>
      </w:r>
    </w:p>
    <w:tbl>
      <w:tblPr>
        <w:tblW w:w="0" w:type="auto"/>
        <w:tblCellSpacing w:w="15" w:type="dxa"/>
        <w:tblCellMar>
          <w:left w:w="0" w:type="dxa"/>
          <w:right w:w="0" w:type="dxa"/>
        </w:tblCellMar>
        <w:tblLook w:val="04A0" w:firstRow="1" w:lastRow="0" w:firstColumn="1" w:lastColumn="0" w:noHBand="0" w:noVBand="1"/>
      </w:tblPr>
      <w:tblGrid>
        <w:gridCol w:w="3677"/>
      </w:tblGrid>
      <w:tr w:rsidR="00A574F9" w:rsidRPr="00613BB9" w14:paraId="225EB570" w14:textId="77777777" w:rsidTr="00170578">
        <w:trPr>
          <w:tblCellSpacing w:w="15" w:type="dxa"/>
        </w:trPr>
        <w:tc>
          <w:tcPr>
            <w:tcW w:w="0" w:type="auto"/>
            <w:tcBorders>
              <w:top w:val="nil"/>
              <w:left w:val="nil"/>
              <w:bottom w:val="nil"/>
              <w:right w:val="nil"/>
            </w:tcBorders>
            <w:vAlign w:val="center"/>
            <w:hideMark/>
          </w:tcPr>
          <w:p w14:paraId="36096B1B"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post_path filename %}</w:t>
            </w:r>
            <w:r w:rsidRPr="00613BB9">
              <w:rPr>
                <w:rFonts w:ascii="Source Code Pro" w:hAnsi="Source Code Pro"/>
                <w:sz w:val="22"/>
                <w:szCs w:val="22"/>
              </w:rPr>
              <w:br/>
            </w:r>
            <w:r w:rsidRPr="00613BB9">
              <w:rPr>
                <w:rStyle w:val="line"/>
                <w:rFonts w:ascii="inherit" w:hAnsi="inherit"/>
                <w:sz w:val="21"/>
                <w:szCs w:val="21"/>
                <w:bdr w:val="none" w:sz="0" w:space="0" w:color="auto" w:frame="1"/>
              </w:rPr>
              <w:t>{% post_link filename [title] [escape] %}</w:t>
            </w:r>
          </w:p>
        </w:tc>
      </w:tr>
    </w:tbl>
    <w:p w14:paraId="2663603B"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在使用此标签时可以忽略文章文件所在的路径或者文章的永久链接信息、如语言、日期。</w:t>
      </w:r>
    </w:p>
    <w:p w14:paraId="4D6F8968"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例如，在文章中使用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 post_link how-to-bake-a-cake %}</w:t>
      </w:r>
      <w:r w:rsidRPr="00613BB9">
        <w:rPr>
          <w:rFonts w:ascii="Helvetica" w:hAnsi="Helvetica" w:cs="Helvetica"/>
          <w:sz w:val="23"/>
          <w:szCs w:val="23"/>
        </w:rPr>
        <w:t> </w:t>
      </w:r>
      <w:r w:rsidRPr="00613BB9">
        <w:rPr>
          <w:rFonts w:ascii="Helvetica" w:hAnsi="Helvetica" w:cs="Helvetica"/>
          <w:sz w:val="23"/>
          <w:szCs w:val="23"/>
        </w:rPr>
        <w:t>时，只需有一个名为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how-to-bake-a-cake.md</w:t>
      </w:r>
      <w:r w:rsidRPr="00613BB9">
        <w:rPr>
          <w:rFonts w:ascii="Helvetica" w:hAnsi="Helvetica" w:cs="Helvetica"/>
          <w:sz w:val="23"/>
          <w:szCs w:val="23"/>
        </w:rPr>
        <w:t> </w:t>
      </w:r>
      <w:r w:rsidRPr="00613BB9">
        <w:rPr>
          <w:rFonts w:ascii="Helvetica" w:hAnsi="Helvetica" w:cs="Helvetica"/>
          <w:sz w:val="23"/>
          <w:szCs w:val="23"/>
        </w:rPr>
        <w:t>的文章文件即可。即使这个文件位于站点文件夹的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source/posts/2015-02-my-family-holiday</w:t>
      </w:r>
      <w:r w:rsidRPr="00613BB9">
        <w:rPr>
          <w:rFonts w:ascii="Helvetica" w:hAnsi="Helvetica" w:cs="Helvetica"/>
          <w:sz w:val="23"/>
          <w:szCs w:val="23"/>
        </w:rPr>
        <w:t> </w:t>
      </w:r>
      <w:r w:rsidRPr="00613BB9">
        <w:rPr>
          <w:rFonts w:ascii="Helvetica" w:hAnsi="Helvetica" w:cs="Helvetica"/>
          <w:sz w:val="23"/>
          <w:szCs w:val="23"/>
        </w:rPr>
        <w:t>目录下、或者文章的永久链接是</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2018/en/how-to-bake-a-cake</w:t>
      </w:r>
      <w:r w:rsidRPr="00613BB9">
        <w:rPr>
          <w:rFonts w:ascii="Helvetica" w:hAnsi="Helvetica" w:cs="Helvetica"/>
          <w:sz w:val="23"/>
          <w:szCs w:val="23"/>
        </w:rPr>
        <w:t>，都没有影响。</w:t>
      </w:r>
    </w:p>
    <w:p w14:paraId="4AF729AE"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默认链接文字是文章的标题，你也可以自定义要显示的文本。此时不应该使用</w:t>
      </w:r>
      <w:r w:rsidRPr="00613BB9">
        <w:rPr>
          <w:rFonts w:ascii="Helvetica" w:hAnsi="Helvetica" w:cs="Helvetica"/>
          <w:sz w:val="23"/>
          <w:szCs w:val="23"/>
        </w:rPr>
        <w:t xml:space="preserve"> Markdown </w:t>
      </w:r>
      <w:r w:rsidRPr="00613BB9">
        <w:rPr>
          <w:rFonts w:ascii="Helvetica" w:hAnsi="Helvetica" w:cs="Helvetica"/>
          <w:sz w:val="23"/>
          <w:szCs w:val="23"/>
        </w:rPr>
        <w:t>语法</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w:t>
      </w:r>
    </w:p>
    <w:p w14:paraId="0706DC52"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默认对文章的标题和自定义标题里的特殊字符进行转义。可以使用</w:t>
      </w:r>
      <w:r w:rsidRPr="00613BB9">
        <w:rPr>
          <w:rStyle w:val="HTML1"/>
          <w:rFonts w:ascii="Source Code Pro" w:hAnsi="Source Code Pro"/>
          <w:sz w:val="22"/>
          <w:szCs w:val="22"/>
          <w:bdr w:val="none" w:sz="0" w:space="0" w:color="auto" w:frame="1"/>
          <w:shd w:val="clear" w:color="auto" w:fill="EEEEEE"/>
        </w:rPr>
        <w:t>escape</w:t>
      </w:r>
      <w:r w:rsidRPr="00613BB9">
        <w:rPr>
          <w:rFonts w:ascii="Helvetica" w:hAnsi="Helvetica" w:cs="Helvetica"/>
          <w:sz w:val="23"/>
          <w:szCs w:val="23"/>
        </w:rPr>
        <w:t>选项，禁止对特殊字符进行转义。</w:t>
      </w:r>
    </w:p>
    <w:p w14:paraId="2D3EDCAE"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链接使用文章的标题</w:t>
      </w:r>
    </w:p>
    <w:p w14:paraId="5FA4BD1A"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 post_link hexo-3-8-released %}</w:t>
      </w:r>
    </w:p>
    <w:p w14:paraId="4DF769A2" w14:textId="77777777" w:rsidR="00A574F9" w:rsidRPr="00613BB9" w:rsidRDefault="00717723" w:rsidP="00170578">
      <w:pPr>
        <w:rPr>
          <w:rFonts w:ascii="宋体" w:hAnsi="宋体" w:cs="宋体"/>
          <w:sz w:val="24"/>
          <w:szCs w:val="24"/>
        </w:rPr>
      </w:pPr>
      <w:hyperlink r:id="rId2086" w:tooltip="Hexo 3.8.0 Released" w:history="1">
        <w:r w:rsidR="00A574F9" w:rsidRPr="00613BB9">
          <w:rPr>
            <w:rStyle w:val="a4"/>
            <w:rFonts w:ascii="Helvetica" w:hAnsi="Helvetica" w:cs="Helvetica"/>
            <w:color w:val="auto"/>
            <w:sz w:val="23"/>
            <w:szCs w:val="23"/>
            <w:bdr w:val="none" w:sz="0" w:space="0" w:color="auto" w:frame="1"/>
            <w:shd w:val="clear" w:color="auto" w:fill="FFFFFF"/>
          </w:rPr>
          <w:t>Hexo 3.8.0 Released</w:t>
        </w:r>
      </w:hyperlink>
    </w:p>
    <w:p w14:paraId="279C47DE"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链接使用自定义文字</w:t>
      </w:r>
    </w:p>
    <w:p w14:paraId="317DC539"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 post_link hexo-3-8-released '</w:t>
      </w:r>
      <w:r w:rsidRPr="00613BB9">
        <w:rPr>
          <w:rStyle w:val="HTML1"/>
          <w:rFonts w:ascii="Source Code Pro" w:hAnsi="Source Code Pro"/>
          <w:sz w:val="22"/>
          <w:szCs w:val="22"/>
          <w:bdr w:val="none" w:sz="0" w:space="0" w:color="auto" w:frame="1"/>
          <w:shd w:val="clear" w:color="auto" w:fill="EEEEEE"/>
        </w:rPr>
        <w:t>通往文章的链接</w:t>
      </w:r>
      <w:r w:rsidRPr="00613BB9">
        <w:rPr>
          <w:rStyle w:val="HTML1"/>
          <w:rFonts w:ascii="Source Code Pro" w:hAnsi="Source Code Pro"/>
          <w:sz w:val="22"/>
          <w:szCs w:val="22"/>
          <w:bdr w:val="none" w:sz="0" w:space="0" w:color="auto" w:frame="1"/>
          <w:shd w:val="clear" w:color="auto" w:fill="EEEEEE"/>
        </w:rPr>
        <w:t>' %}</w:t>
      </w:r>
    </w:p>
    <w:p w14:paraId="4103F0AD" w14:textId="77777777" w:rsidR="00A574F9" w:rsidRPr="00613BB9" w:rsidRDefault="00717723" w:rsidP="00170578">
      <w:pPr>
        <w:rPr>
          <w:rFonts w:ascii="宋体" w:hAnsi="宋体" w:cs="宋体"/>
          <w:sz w:val="24"/>
          <w:szCs w:val="24"/>
        </w:rPr>
      </w:pPr>
      <w:hyperlink r:id="rId2087" w:tooltip="通往文章的链接" w:history="1">
        <w:r w:rsidR="00A574F9" w:rsidRPr="00613BB9">
          <w:rPr>
            <w:rStyle w:val="a4"/>
            <w:rFonts w:ascii="Helvetica" w:hAnsi="Helvetica" w:cs="Helvetica"/>
            <w:color w:val="auto"/>
            <w:sz w:val="23"/>
            <w:szCs w:val="23"/>
            <w:bdr w:val="none" w:sz="0" w:space="0" w:color="auto" w:frame="1"/>
            <w:shd w:val="clear" w:color="auto" w:fill="FFFFFF"/>
          </w:rPr>
          <w:t>通往文章的链接</w:t>
        </w:r>
      </w:hyperlink>
    </w:p>
    <w:p w14:paraId="4F34F5F0"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对标题的特殊字符进行转义</w:t>
      </w:r>
    </w:p>
    <w:tbl>
      <w:tblPr>
        <w:tblW w:w="0" w:type="auto"/>
        <w:tblCellSpacing w:w="15" w:type="dxa"/>
        <w:tblCellMar>
          <w:left w:w="0" w:type="dxa"/>
          <w:right w:w="0" w:type="dxa"/>
        </w:tblCellMar>
        <w:tblLook w:val="04A0" w:firstRow="1" w:lastRow="0" w:firstColumn="1" w:lastColumn="0" w:noHBand="0" w:noVBand="1"/>
      </w:tblPr>
      <w:tblGrid>
        <w:gridCol w:w="5486"/>
      </w:tblGrid>
      <w:tr w:rsidR="00A574F9" w:rsidRPr="00613BB9" w14:paraId="4F1A0A27" w14:textId="77777777" w:rsidTr="00170578">
        <w:trPr>
          <w:tblCellSpacing w:w="15" w:type="dxa"/>
        </w:trPr>
        <w:tc>
          <w:tcPr>
            <w:tcW w:w="0" w:type="auto"/>
            <w:tcBorders>
              <w:top w:val="nil"/>
              <w:left w:val="nil"/>
              <w:bottom w:val="nil"/>
              <w:right w:val="nil"/>
            </w:tcBorders>
            <w:vAlign w:val="center"/>
            <w:hideMark/>
          </w:tcPr>
          <w:p w14:paraId="3DCBD0E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post_link hexo-4-released 'How to use &lt;b&gt; tag in title' %}</w:t>
            </w:r>
          </w:p>
        </w:tc>
      </w:tr>
    </w:tbl>
    <w:p w14:paraId="35046B03" w14:textId="77777777" w:rsidR="00A574F9" w:rsidRPr="00613BB9" w:rsidRDefault="00717723" w:rsidP="00170578">
      <w:pPr>
        <w:rPr>
          <w:rFonts w:ascii="宋体" w:hAnsi="宋体"/>
          <w:sz w:val="24"/>
          <w:szCs w:val="24"/>
        </w:rPr>
      </w:pPr>
      <w:hyperlink r:id="rId2088" w:tooltip="How to use &lt;b&gt; tag in title" w:history="1">
        <w:r w:rsidR="00A574F9" w:rsidRPr="00613BB9">
          <w:rPr>
            <w:rStyle w:val="a4"/>
            <w:rFonts w:ascii="Helvetica" w:hAnsi="Helvetica" w:cs="Helvetica"/>
            <w:color w:val="auto"/>
            <w:sz w:val="23"/>
            <w:szCs w:val="23"/>
            <w:bdr w:val="none" w:sz="0" w:space="0" w:color="auto" w:frame="1"/>
            <w:shd w:val="clear" w:color="auto" w:fill="FFFFFF"/>
          </w:rPr>
          <w:t>How to use &lt;b&gt; tag in title</w:t>
        </w:r>
      </w:hyperlink>
    </w:p>
    <w:p w14:paraId="058A1AB3"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禁止对标题的特殊字符进行转义</w:t>
      </w:r>
    </w:p>
    <w:tbl>
      <w:tblPr>
        <w:tblW w:w="0" w:type="auto"/>
        <w:tblCellSpacing w:w="15" w:type="dxa"/>
        <w:tblCellMar>
          <w:left w:w="0" w:type="dxa"/>
          <w:right w:w="0" w:type="dxa"/>
        </w:tblCellMar>
        <w:tblLook w:val="04A0" w:firstRow="1" w:lastRow="0" w:firstColumn="1" w:lastColumn="0" w:noHBand="0" w:noVBand="1"/>
      </w:tblPr>
      <w:tblGrid>
        <w:gridCol w:w="5907"/>
      </w:tblGrid>
      <w:tr w:rsidR="00A574F9" w:rsidRPr="00613BB9" w14:paraId="0B0E9DE4" w14:textId="77777777" w:rsidTr="00170578">
        <w:trPr>
          <w:tblCellSpacing w:w="15" w:type="dxa"/>
        </w:trPr>
        <w:tc>
          <w:tcPr>
            <w:tcW w:w="0" w:type="auto"/>
            <w:tcBorders>
              <w:top w:val="nil"/>
              <w:left w:val="nil"/>
              <w:bottom w:val="nil"/>
              <w:right w:val="nil"/>
            </w:tcBorders>
            <w:vAlign w:val="center"/>
            <w:hideMark/>
          </w:tcPr>
          <w:p w14:paraId="1E2EF8E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post_link hexo-4-released '&lt;b&gt;bold&lt;/b&gt; custom title' false %}</w:t>
            </w:r>
          </w:p>
        </w:tc>
      </w:tr>
    </w:tbl>
    <w:p w14:paraId="4ACBF89D" w14:textId="77777777" w:rsidR="00A574F9" w:rsidRPr="00613BB9" w:rsidRDefault="00717723" w:rsidP="00170578">
      <w:pPr>
        <w:rPr>
          <w:rFonts w:ascii="宋体" w:hAnsi="宋体"/>
          <w:sz w:val="24"/>
          <w:szCs w:val="24"/>
        </w:rPr>
      </w:pPr>
      <w:hyperlink r:id="rId2089" w:tooltip="&lt;b&gt;bold&lt;/b&gt; custom title" w:history="1">
        <w:r w:rsidR="00A574F9" w:rsidRPr="00613BB9">
          <w:rPr>
            <w:rStyle w:val="a4"/>
            <w:rFonts w:ascii="Helvetica" w:hAnsi="Helvetica" w:cs="Helvetica"/>
            <w:color w:val="auto"/>
            <w:sz w:val="23"/>
            <w:szCs w:val="23"/>
            <w:bdr w:val="none" w:sz="0" w:space="0" w:color="auto" w:frame="1"/>
            <w:shd w:val="clear" w:color="auto" w:fill="FFFFFF"/>
          </w:rPr>
          <w:t>bold custom title</w:t>
        </w:r>
      </w:hyperlink>
    </w:p>
    <w:p w14:paraId="0E0D6F23" w14:textId="77777777" w:rsidR="00A574F9" w:rsidRPr="00613BB9" w:rsidRDefault="00A574F9" w:rsidP="00170578">
      <w:pPr>
        <w:pStyle w:val="3"/>
        <w:rPr>
          <w:rFonts w:ascii="Helvetica" w:hAnsi="Helvetica" w:cs="Helvetica"/>
        </w:rPr>
      </w:pPr>
      <w:bookmarkStart w:id="493" w:name="_Toc46395088"/>
      <w:r w:rsidRPr="00613BB9">
        <w:rPr>
          <w:rFonts w:ascii="Helvetica" w:hAnsi="Helvetica" w:cs="Helvetica"/>
        </w:rPr>
        <w:t>引用资源</w:t>
      </w:r>
      <w:bookmarkEnd w:id="493"/>
    </w:p>
    <w:p w14:paraId="346D4BDC"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引用文章的资源。</w:t>
      </w:r>
    </w:p>
    <w:tbl>
      <w:tblPr>
        <w:tblW w:w="0" w:type="auto"/>
        <w:tblCellSpacing w:w="15" w:type="dxa"/>
        <w:tblCellMar>
          <w:left w:w="0" w:type="dxa"/>
          <w:right w:w="0" w:type="dxa"/>
        </w:tblCellMar>
        <w:tblLook w:val="04A0" w:firstRow="1" w:lastRow="0" w:firstColumn="1" w:lastColumn="0" w:noHBand="0" w:noVBand="1"/>
      </w:tblPr>
      <w:tblGrid>
        <w:gridCol w:w="3744"/>
      </w:tblGrid>
      <w:tr w:rsidR="00A574F9" w:rsidRPr="00613BB9" w14:paraId="16BEDD9E" w14:textId="77777777" w:rsidTr="00170578">
        <w:trPr>
          <w:tblCellSpacing w:w="15" w:type="dxa"/>
        </w:trPr>
        <w:tc>
          <w:tcPr>
            <w:tcW w:w="0" w:type="auto"/>
            <w:tcBorders>
              <w:top w:val="nil"/>
              <w:left w:val="nil"/>
              <w:bottom w:val="nil"/>
              <w:right w:val="nil"/>
            </w:tcBorders>
            <w:vAlign w:val="center"/>
            <w:hideMark/>
          </w:tcPr>
          <w:p w14:paraId="60040EF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asset_path filename %}</w:t>
            </w:r>
            <w:r w:rsidRPr="00613BB9">
              <w:rPr>
                <w:rFonts w:ascii="Source Code Pro" w:hAnsi="Source Code Pro"/>
                <w:sz w:val="22"/>
                <w:szCs w:val="22"/>
              </w:rPr>
              <w:br/>
            </w:r>
            <w:r w:rsidRPr="00613BB9">
              <w:rPr>
                <w:rStyle w:val="line"/>
                <w:rFonts w:ascii="inherit" w:hAnsi="inherit"/>
                <w:sz w:val="21"/>
                <w:szCs w:val="21"/>
                <w:bdr w:val="none" w:sz="0" w:space="0" w:color="auto" w:frame="1"/>
              </w:rPr>
              <w:t>{% asset_img filename [title] %}</w:t>
            </w:r>
            <w:r w:rsidRPr="00613BB9">
              <w:rPr>
                <w:rFonts w:ascii="Source Code Pro" w:hAnsi="Source Code Pro"/>
                <w:sz w:val="22"/>
                <w:szCs w:val="22"/>
              </w:rPr>
              <w:br/>
            </w:r>
            <w:r w:rsidRPr="00613BB9">
              <w:rPr>
                <w:rStyle w:val="line"/>
                <w:rFonts w:ascii="inherit" w:hAnsi="inherit"/>
                <w:sz w:val="21"/>
                <w:szCs w:val="21"/>
                <w:bdr w:val="none" w:sz="0" w:space="0" w:color="auto" w:frame="1"/>
              </w:rPr>
              <w:t>{% asset_link filename [title] [escape] %}</w:t>
            </w:r>
          </w:p>
        </w:tc>
      </w:tr>
    </w:tbl>
    <w:p w14:paraId="3348BF9B" w14:textId="77777777" w:rsidR="00A574F9" w:rsidRPr="00613BB9" w:rsidRDefault="00A574F9" w:rsidP="00170578">
      <w:pPr>
        <w:pStyle w:val="3"/>
        <w:rPr>
          <w:rFonts w:ascii="Helvetica" w:hAnsi="Helvetica" w:cs="Helvetica"/>
          <w:sz w:val="36"/>
          <w:szCs w:val="36"/>
        </w:rPr>
      </w:pPr>
      <w:bookmarkStart w:id="494" w:name="_Toc46395089"/>
      <w:r w:rsidRPr="00613BB9">
        <w:rPr>
          <w:rFonts w:ascii="Helvetica" w:hAnsi="Helvetica" w:cs="Helvetica"/>
        </w:rPr>
        <w:t>Raw</w:t>
      </w:r>
      <w:bookmarkEnd w:id="494"/>
    </w:p>
    <w:p w14:paraId="08EB628C"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如果您想在文章中插入</w:t>
      </w:r>
      <w:r w:rsidRPr="00613BB9">
        <w:rPr>
          <w:rFonts w:ascii="Helvetica" w:hAnsi="Helvetica" w:cs="Helvetica"/>
          <w:sz w:val="23"/>
          <w:szCs w:val="23"/>
        </w:rPr>
        <w:t xml:space="preserve"> Swig </w:t>
      </w:r>
      <w:r w:rsidRPr="00613BB9">
        <w:rPr>
          <w:rFonts w:ascii="Helvetica" w:hAnsi="Helvetica" w:cs="Helvetica"/>
          <w:sz w:val="23"/>
          <w:szCs w:val="23"/>
        </w:rPr>
        <w:t>标签，可以尝试使用</w:t>
      </w:r>
      <w:r w:rsidRPr="00613BB9">
        <w:rPr>
          <w:rFonts w:ascii="Helvetica" w:hAnsi="Helvetica" w:cs="Helvetica"/>
          <w:sz w:val="23"/>
          <w:szCs w:val="23"/>
        </w:rPr>
        <w:t xml:space="preserve"> Raw </w:t>
      </w:r>
      <w:r w:rsidRPr="00613BB9">
        <w:rPr>
          <w:rFonts w:ascii="Helvetica" w:hAnsi="Helvetica" w:cs="Helvetica"/>
          <w:sz w:val="23"/>
          <w:szCs w:val="23"/>
        </w:rPr>
        <w:t>标签，以免发生解析异常。</w:t>
      </w:r>
    </w:p>
    <w:tbl>
      <w:tblPr>
        <w:tblW w:w="0" w:type="auto"/>
        <w:tblCellSpacing w:w="15" w:type="dxa"/>
        <w:tblCellMar>
          <w:left w:w="0" w:type="dxa"/>
          <w:right w:w="0" w:type="dxa"/>
        </w:tblCellMar>
        <w:tblLook w:val="04A0" w:firstRow="1" w:lastRow="0" w:firstColumn="1" w:lastColumn="0" w:noHBand="0" w:noVBand="1"/>
      </w:tblPr>
      <w:tblGrid>
        <w:gridCol w:w="1377"/>
      </w:tblGrid>
      <w:tr w:rsidR="00A574F9" w:rsidRPr="00613BB9" w14:paraId="5B6267C7" w14:textId="77777777" w:rsidTr="00170578">
        <w:trPr>
          <w:tblCellSpacing w:w="15" w:type="dxa"/>
        </w:trPr>
        <w:tc>
          <w:tcPr>
            <w:tcW w:w="0" w:type="auto"/>
            <w:tcBorders>
              <w:top w:val="nil"/>
              <w:left w:val="nil"/>
              <w:bottom w:val="nil"/>
              <w:right w:val="nil"/>
            </w:tcBorders>
            <w:vAlign w:val="center"/>
            <w:hideMark/>
          </w:tcPr>
          <w:p w14:paraId="4930420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raw %}</w:t>
            </w:r>
            <w:r w:rsidRPr="00613BB9">
              <w:rPr>
                <w:rFonts w:ascii="Source Code Pro" w:hAnsi="Source Code Pro"/>
                <w:sz w:val="22"/>
                <w:szCs w:val="22"/>
              </w:rPr>
              <w:br/>
            </w:r>
            <w:r w:rsidRPr="00613BB9">
              <w:rPr>
                <w:rStyle w:val="line"/>
                <w:rFonts w:ascii="inherit" w:hAnsi="inherit"/>
                <w:sz w:val="21"/>
                <w:szCs w:val="21"/>
                <w:bdr w:val="none" w:sz="0" w:space="0" w:color="auto" w:frame="1"/>
              </w:rPr>
              <w:t>content</w:t>
            </w:r>
            <w:r w:rsidRPr="00613BB9">
              <w:rPr>
                <w:rFonts w:ascii="Source Code Pro" w:hAnsi="Source Code Pro"/>
                <w:sz w:val="22"/>
                <w:szCs w:val="22"/>
              </w:rPr>
              <w:br/>
            </w:r>
            <w:r w:rsidRPr="00613BB9">
              <w:rPr>
                <w:rStyle w:val="line"/>
                <w:rFonts w:ascii="inherit" w:hAnsi="inherit"/>
                <w:sz w:val="21"/>
                <w:szCs w:val="21"/>
                <w:bdr w:val="none" w:sz="0" w:space="0" w:color="auto" w:frame="1"/>
              </w:rPr>
              <w:t>{% endraw %}</w:t>
            </w:r>
          </w:p>
        </w:tc>
      </w:tr>
    </w:tbl>
    <w:p w14:paraId="69341794" w14:textId="77777777" w:rsidR="00A574F9" w:rsidRPr="00613BB9" w:rsidRDefault="00A574F9" w:rsidP="00170578">
      <w:pPr>
        <w:pStyle w:val="3"/>
        <w:rPr>
          <w:rFonts w:ascii="Helvetica" w:hAnsi="Helvetica" w:cs="Helvetica"/>
          <w:sz w:val="36"/>
          <w:szCs w:val="36"/>
        </w:rPr>
      </w:pPr>
      <w:bookmarkStart w:id="495" w:name="_Toc46395090"/>
      <w:r w:rsidRPr="00613BB9">
        <w:rPr>
          <w:rFonts w:ascii="Helvetica" w:hAnsi="Helvetica" w:cs="Helvetica"/>
        </w:rPr>
        <w:t>文章摘要和截断</w:t>
      </w:r>
      <w:bookmarkEnd w:id="495"/>
    </w:p>
    <w:p w14:paraId="0E798440"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在文章中使用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&lt;!-- more --&gt;</w:t>
      </w:r>
      <w:r w:rsidRPr="00613BB9">
        <w:rPr>
          <w:rFonts w:ascii="Helvetica" w:hAnsi="Helvetica" w:cs="Helvetica"/>
          <w:sz w:val="23"/>
          <w:szCs w:val="23"/>
        </w:rPr>
        <w:t>，那么</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&lt;!-- more --&gt;</w:t>
      </w:r>
      <w:r w:rsidRPr="00613BB9">
        <w:rPr>
          <w:rFonts w:ascii="Helvetica" w:hAnsi="Helvetica" w:cs="Helvetica"/>
          <w:sz w:val="23"/>
          <w:szCs w:val="23"/>
        </w:rPr>
        <w:t> </w:t>
      </w:r>
      <w:r w:rsidRPr="00613BB9">
        <w:rPr>
          <w:rFonts w:ascii="Helvetica" w:hAnsi="Helvetica" w:cs="Helvetica"/>
          <w:sz w:val="23"/>
          <w:szCs w:val="23"/>
        </w:rPr>
        <w:t>之前的文字将会被视为摘要。首页中将只出现这部分文字，同时这部分文字也会出现在正文之中。</w:t>
      </w:r>
    </w:p>
    <w:p w14:paraId="66D34BE9"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例如：</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462EEBAB" w14:textId="77777777" w:rsidTr="00170578">
        <w:trPr>
          <w:tblCellSpacing w:w="15" w:type="dxa"/>
        </w:trPr>
        <w:tc>
          <w:tcPr>
            <w:tcW w:w="0" w:type="auto"/>
            <w:tcBorders>
              <w:top w:val="nil"/>
              <w:left w:val="nil"/>
              <w:bottom w:val="nil"/>
              <w:right w:val="nil"/>
            </w:tcBorders>
            <w:vAlign w:val="center"/>
            <w:hideMark/>
          </w:tcPr>
          <w:p w14:paraId="5314207B"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Lorem ipsum dolor sit amet, consectetur adipiscing elit, sed do eiusmod tempor incididunt ut labore et dolore magna aliqua.</w:t>
            </w:r>
            <w:r w:rsidRPr="00613BB9">
              <w:rPr>
                <w:rFonts w:ascii="Source Code Pro" w:hAnsi="Source Code Pro"/>
                <w:sz w:val="22"/>
                <w:szCs w:val="22"/>
              </w:rPr>
              <w:br/>
            </w:r>
            <w:r w:rsidRPr="00613BB9">
              <w:rPr>
                <w:rStyle w:val="line"/>
                <w:rFonts w:ascii="inherit" w:hAnsi="inherit"/>
                <w:sz w:val="21"/>
                <w:szCs w:val="21"/>
                <w:bdr w:val="none" w:sz="0" w:space="0" w:color="auto" w:frame="1"/>
              </w:rPr>
              <w:t>&lt;!-- more --&gt;</w:t>
            </w:r>
            <w:r w:rsidRPr="00613BB9">
              <w:rPr>
                <w:rFonts w:ascii="Source Code Pro" w:hAnsi="Source Code Pro"/>
                <w:sz w:val="22"/>
                <w:szCs w:val="22"/>
              </w:rPr>
              <w:br/>
            </w:r>
            <w:r w:rsidRPr="00613BB9">
              <w:rPr>
                <w:rStyle w:val="line"/>
                <w:rFonts w:ascii="inherit" w:hAnsi="inherit"/>
                <w:sz w:val="21"/>
                <w:szCs w:val="21"/>
                <w:bdr w:val="none" w:sz="0" w:space="0" w:color="auto" w:frame="1"/>
              </w:rPr>
              <w:t>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tc>
      </w:tr>
    </w:tbl>
    <w:p w14:paraId="1113E8EC"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首页中将只会出现</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53B79EBC" w14:textId="77777777" w:rsidTr="00170578">
        <w:trPr>
          <w:tblCellSpacing w:w="15" w:type="dxa"/>
        </w:trPr>
        <w:tc>
          <w:tcPr>
            <w:tcW w:w="0" w:type="auto"/>
            <w:tcBorders>
              <w:top w:val="nil"/>
              <w:left w:val="nil"/>
              <w:bottom w:val="nil"/>
              <w:right w:val="nil"/>
            </w:tcBorders>
            <w:vAlign w:val="center"/>
            <w:hideMark/>
          </w:tcPr>
          <w:p w14:paraId="43DB6B7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Lorem ipsum dolor sit amet, consectetur adipiscing elit, sed do eiusmod tempor incididunt ut labore et dolore magna aliqua.</w:t>
            </w:r>
          </w:p>
        </w:tc>
      </w:tr>
    </w:tbl>
    <w:p w14:paraId="46516398"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正文中则会出现</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6A5A23D1" w14:textId="77777777" w:rsidTr="00170578">
        <w:trPr>
          <w:tblCellSpacing w:w="15" w:type="dxa"/>
        </w:trPr>
        <w:tc>
          <w:tcPr>
            <w:tcW w:w="0" w:type="auto"/>
            <w:tcBorders>
              <w:top w:val="nil"/>
              <w:left w:val="nil"/>
              <w:bottom w:val="nil"/>
              <w:right w:val="nil"/>
            </w:tcBorders>
            <w:vAlign w:val="center"/>
            <w:hideMark/>
          </w:tcPr>
          <w:p w14:paraId="3B669B2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Lorem ipsum dolor sit amet, consectetur adipiscing elit, sed do eiusmod tempor incididunt ut labore et dolore magna aliqua.</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tc>
      </w:tr>
    </w:tbl>
    <w:p w14:paraId="1F1CF92C"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注意，摘要可能会被</w:t>
      </w:r>
      <w:r w:rsidRPr="00613BB9">
        <w:rPr>
          <w:rFonts w:ascii="Helvetica" w:hAnsi="Helvetica" w:cs="Helvetica"/>
          <w:sz w:val="23"/>
          <w:szCs w:val="23"/>
        </w:rPr>
        <w:t xml:space="preserve"> Front Matter </w:t>
      </w:r>
      <w:r w:rsidRPr="00613BB9">
        <w:rPr>
          <w:rFonts w:ascii="Helvetica" w:hAnsi="Helvetica" w:cs="Helvetica"/>
          <w:sz w:val="23"/>
          <w:szCs w:val="23"/>
        </w:rPr>
        <w:t>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excerpt</w:t>
      </w:r>
      <w:r w:rsidRPr="00613BB9">
        <w:rPr>
          <w:rFonts w:ascii="Helvetica" w:hAnsi="Helvetica" w:cs="Helvetica"/>
          <w:sz w:val="23"/>
          <w:szCs w:val="23"/>
        </w:rPr>
        <w:t> </w:t>
      </w:r>
      <w:r w:rsidRPr="00613BB9">
        <w:rPr>
          <w:rFonts w:ascii="Helvetica" w:hAnsi="Helvetica" w:cs="Helvetica"/>
          <w:sz w:val="23"/>
          <w:szCs w:val="23"/>
        </w:rPr>
        <w:t>覆盖。</w:t>
      </w:r>
    </w:p>
    <w:p w14:paraId="358FC435" w14:textId="77777777" w:rsidR="00A574F9" w:rsidRPr="00613BB9" w:rsidRDefault="00A574F9" w:rsidP="00A574F9"/>
    <w:p w14:paraId="6766FA12" w14:textId="77777777" w:rsidR="00A574F9" w:rsidRPr="00613BB9" w:rsidRDefault="00A574F9" w:rsidP="00A574F9"/>
    <w:p w14:paraId="7494760D" w14:textId="77777777" w:rsidR="00A574F9" w:rsidRPr="00613BB9" w:rsidRDefault="00A574F9" w:rsidP="00A574F9"/>
    <w:p w14:paraId="7E81D80A" w14:textId="77777777" w:rsidR="00A574F9" w:rsidRPr="00613BB9" w:rsidRDefault="00A574F9" w:rsidP="00170578">
      <w:pPr>
        <w:pStyle w:val="2"/>
        <w:rPr>
          <w:rFonts w:ascii="Helvetica" w:hAnsi="Helvetica" w:cs="Helvetica"/>
          <w:b w:val="0"/>
          <w:bCs w:val="0"/>
          <w:sz w:val="54"/>
          <w:szCs w:val="54"/>
        </w:rPr>
      </w:pPr>
      <w:bookmarkStart w:id="496" w:name="_Toc46395091"/>
      <w:r w:rsidRPr="00613BB9">
        <w:rPr>
          <w:rFonts w:ascii="Helvetica" w:hAnsi="Helvetica" w:cs="Helvetica"/>
          <w:b w:val="0"/>
          <w:bCs w:val="0"/>
          <w:sz w:val="54"/>
          <w:szCs w:val="54"/>
        </w:rPr>
        <w:t>资源文件夹</w:t>
      </w:r>
      <w:bookmarkEnd w:id="496"/>
    </w:p>
    <w:p w14:paraId="5649F9A2" w14:textId="77777777" w:rsidR="00A574F9" w:rsidRPr="00613BB9" w:rsidRDefault="00A574F9" w:rsidP="00170578"/>
    <w:p w14:paraId="6EFA9B62"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资源（</w:t>
      </w:r>
      <w:r w:rsidRPr="00613BB9">
        <w:rPr>
          <w:rFonts w:ascii="Helvetica" w:hAnsi="Helvetica" w:cs="Helvetica"/>
          <w:sz w:val="23"/>
          <w:szCs w:val="23"/>
        </w:rPr>
        <w:t>Asset</w:t>
      </w:r>
      <w:r w:rsidRPr="00613BB9">
        <w:rPr>
          <w:rFonts w:ascii="Helvetica" w:hAnsi="Helvetica" w:cs="Helvetica"/>
          <w:sz w:val="23"/>
          <w:szCs w:val="23"/>
        </w:rPr>
        <w:t>）代表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文件夹中除了文章以外的所有文件，例如图片、</w:t>
      </w:r>
      <w:r w:rsidRPr="00613BB9">
        <w:rPr>
          <w:rFonts w:ascii="Helvetica" w:hAnsi="Helvetica" w:cs="Helvetica"/>
          <w:sz w:val="23"/>
          <w:szCs w:val="23"/>
        </w:rPr>
        <w:t>CSS</w:t>
      </w:r>
      <w:r w:rsidRPr="00613BB9">
        <w:rPr>
          <w:rFonts w:ascii="Helvetica" w:hAnsi="Helvetica" w:cs="Helvetica"/>
          <w:sz w:val="23"/>
          <w:szCs w:val="23"/>
        </w:rPr>
        <w:t>、</w:t>
      </w:r>
      <w:r w:rsidRPr="00613BB9">
        <w:rPr>
          <w:rFonts w:ascii="Helvetica" w:hAnsi="Helvetica" w:cs="Helvetica"/>
          <w:sz w:val="23"/>
          <w:szCs w:val="23"/>
        </w:rPr>
        <w:t xml:space="preserve">JS </w:t>
      </w:r>
      <w:r w:rsidRPr="00613BB9">
        <w:rPr>
          <w:rFonts w:ascii="Helvetica" w:hAnsi="Helvetica" w:cs="Helvetica"/>
          <w:sz w:val="23"/>
          <w:szCs w:val="23"/>
        </w:rPr>
        <w:t>文件等。比方说，如果你的</w:t>
      </w:r>
      <w:r w:rsidRPr="00613BB9">
        <w:rPr>
          <w:rFonts w:ascii="Helvetica" w:hAnsi="Helvetica" w:cs="Helvetica"/>
          <w:sz w:val="23"/>
          <w:szCs w:val="23"/>
        </w:rPr>
        <w:t>Hexo</w:t>
      </w:r>
      <w:r w:rsidRPr="00613BB9">
        <w:rPr>
          <w:rFonts w:ascii="Helvetica" w:hAnsi="Helvetica" w:cs="Helvetica"/>
          <w:sz w:val="23"/>
          <w:szCs w:val="23"/>
        </w:rPr>
        <w:t>项目中只有少量图片，那最简单的方法就是将它们放在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source/images</w:t>
      </w:r>
      <w:r w:rsidRPr="00613BB9">
        <w:rPr>
          <w:rFonts w:ascii="Helvetica" w:hAnsi="Helvetica" w:cs="Helvetica"/>
          <w:sz w:val="23"/>
          <w:szCs w:val="23"/>
        </w:rPr>
        <w:t> </w:t>
      </w:r>
      <w:r w:rsidRPr="00613BB9">
        <w:rPr>
          <w:rFonts w:ascii="Helvetica" w:hAnsi="Helvetica" w:cs="Helvetica"/>
          <w:sz w:val="23"/>
          <w:szCs w:val="23"/>
        </w:rPr>
        <w:t>文件夹中。然后通过类似于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![](/images/image.jpg)</w:t>
      </w:r>
      <w:r w:rsidRPr="00613BB9">
        <w:rPr>
          <w:rFonts w:ascii="Helvetica" w:hAnsi="Helvetica" w:cs="Helvetica"/>
          <w:sz w:val="23"/>
          <w:szCs w:val="23"/>
        </w:rPr>
        <w:t> </w:t>
      </w:r>
      <w:r w:rsidRPr="00613BB9">
        <w:rPr>
          <w:rFonts w:ascii="Helvetica" w:hAnsi="Helvetica" w:cs="Helvetica"/>
          <w:sz w:val="23"/>
          <w:szCs w:val="23"/>
        </w:rPr>
        <w:t>的方法访问它们。</w:t>
      </w:r>
    </w:p>
    <w:p w14:paraId="1F27EF25" w14:textId="77777777" w:rsidR="00A574F9" w:rsidRPr="00613BB9" w:rsidRDefault="00A574F9" w:rsidP="00170578">
      <w:pPr>
        <w:pStyle w:val="3"/>
        <w:rPr>
          <w:rFonts w:ascii="Helvetica" w:hAnsi="Helvetica" w:cs="Helvetica"/>
          <w:sz w:val="36"/>
          <w:szCs w:val="36"/>
        </w:rPr>
      </w:pPr>
      <w:bookmarkStart w:id="497" w:name="_Toc46395092"/>
      <w:r w:rsidRPr="00613BB9">
        <w:rPr>
          <w:rFonts w:ascii="Helvetica" w:hAnsi="Helvetica" w:cs="Helvetica"/>
        </w:rPr>
        <w:t>文章资源文件夹</w:t>
      </w:r>
      <w:bookmarkEnd w:id="497"/>
    </w:p>
    <w:p w14:paraId="5A0E31AF"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对于那些想要更有规律地提供图片和其他资源以及想要将他们的资源分布在各个文章上的人来说，</w:t>
      </w:r>
      <w:r w:rsidRPr="00613BB9">
        <w:rPr>
          <w:rFonts w:ascii="Helvetica" w:hAnsi="Helvetica" w:cs="Helvetica"/>
          <w:sz w:val="23"/>
          <w:szCs w:val="23"/>
        </w:rPr>
        <w:t>Hexo</w:t>
      </w:r>
      <w:r w:rsidRPr="00613BB9">
        <w:rPr>
          <w:rFonts w:ascii="Helvetica" w:hAnsi="Helvetica" w:cs="Helvetica"/>
          <w:sz w:val="23"/>
          <w:szCs w:val="23"/>
        </w:rPr>
        <w:t>也提供了更组织化的方式来管理资源。这个稍微有些复杂但是管理资源非常方便的功能可以通过将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config.yml</w:t>
      </w:r>
      <w:r w:rsidRPr="00613BB9">
        <w:rPr>
          <w:rFonts w:ascii="Helvetica" w:hAnsi="Helvetica" w:cs="Helvetica"/>
          <w:sz w:val="23"/>
          <w:szCs w:val="23"/>
        </w:rPr>
        <w:t>文件中的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post_asset_folder</w:t>
      </w:r>
      <w:r w:rsidRPr="00613BB9">
        <w:rPr>
          <w:rFonts w:ascii="Helvetica" w:hAnsi="Helvetica" w:cs="Helvetica"/>
          <w:sz w:val="23"/>
          <w:szCs w:val="23"/>
        </w:rPr>
        <w:t> </w:t>
      </w:r>
      <w:r w:rsidRPr="00613BB9">
        <w:rPr>
          <w:rFonts w:ascii="Helvetica" w:hAnsi="Helvetica" w:cs="Helvetica"/>
          <w:sz w:val="23"/>
          <w:szCs w:val="23"/>
        </w:rPr>
        <w:t>选项设为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true</w:t>
      </w:r>
      <w:r w:rsidRPr="00613BB9">
        <w:rPr>
          <w:rFonts w:ascii="Helvetica" w:hAnsi="Helvetica" w:cs="Helvetica"/>
          <w:sz w:val="23"/>
          <w:szCs w:val="23"/>
        </w:rPr>
        <w:t> </w:t>
      </w:r>
      <w:r w:rsidRPr="00613BB9">
        <w:rPr>
          <w:rFonts w:ascii="Helvetica" w:hAnsi="Helvetica" w:cs="Helvetica"/>
          <w:sz w:val="23"/>
          <w:szCs w:val="23"/>
        </w:rPr>
        <w:t>来打开。</w:t>
      </w:r>
    </w:p>
    <w:p w14:paraId="6D94FF35" w14:textId="77777777" w:rsidR="00A574F9" w:rsidRPr="00613BB9" w:rsidRDefault="00A574F9" w:rsidP="00170578">
      <w:pPr>
        <w:rPr>
          <w:rFonts w:ascii="宋体" w:hAnsi="宋体" w:cs="宋体"/>
          <w:sz w:val="24"/>
          <w:szCs w:val="24"/>
        </w:rPr>
      </w:pPr>
      <w:r w:rsidRPr="00613BB9">
        <w:rPr>
          <w:rFonts w:ascii="inherit" w:hAnsi="inherit"/>
          <w:sz w:val="20"/>
          <w:szCs w:val="20"/>
          <w:bdr w:val="none" w:sz="0" w:space="0" w:color="auto" w:frame="1"/>
        </w:rPr>
        <w:t>_config.yml</w:t>
      </w:r>
    </w:p>
    <w:tbl>
      <w:tblPr>
        <w:tblW w:w="0" w:type="auto"/>
        <w:tblCellSpacing w:w="15" w:type="dxa"/>
        <w:tblCellMar>
          <w:left w:w="0" w:type="dxa"/>
          <w:right w:w="0" w:type="dxa"/>
        </w:tblCellMar>
        <w:tblLook w:val="04A0" w:firstRow="1" w:lastRow="0" w:firstColumn="1" w:lastColumn="0" w:noHBand="0" w:noVBand="1"/>
      </w:tblPr>
      <w:tblGrid>
        <w:gridCol w:w="2078"/>
      </w:tblGrid>
      <w:tr w:rsidR="00A574F9" w:rsidRPr="00613BB9" w14:paraId="5589033D" w14:textId="77777777" w:rsidTr="00170578">
        <w:trPr>
          <w:tblCellSpacing w:w="15" w:type="dxa"/>
        </w:trPr>
        <w:tc>
          <w:tcPr>
            <w:tcW w:w="0" w:type="auto"/>
            <w:tcBorders>
              <w:top w:val="nil"/>
              <w:left w:val="nil"/>
              <w:bottom w:val="nil"/>
              <w:right w:val="nil"/>
            </w:tcBorders>
            <w:vAlign w:val="center"/>
            <w:hideMark/>
          </w:tcPr>
          <w:p w14:paraId="080F7F0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post_asset_folder:</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p>
        </w:tc>
      </w:tr>
    </w:tbl>
    <w:p w14:paraId="044E10E2"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当资源文件管理功能打开后，</w:t>
      </w:r>
      <w:r w:rsidRPr="00613BB9">
        <w:rPr>
          <w:rFonts w:ascii="Helvetica" w:hAnsi="Helvetica" w:cs="Helvetica"/>
          <w:sz w:val="23"/>
          <w:szCs w:val="23"/>
        </w:rPr>
        <w:t>Hexo</w:t>
      </w:r>
      <w:r w:rsidRPr="00613BB9">
        <w:rPr>
          <w:rFonts w:ascii="Helvetica" w:hAnsi="Helvetica" w:cs="Helvetica"/>
          <w:sz w:val="23"/>
          <w:szCs w:val="23"/>
        </w:rPr>
        <w:t>将会在你每一次通过</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hexo new [layout] &lt;title&gt;</w:t>
      </w:r>
      <w:r w:rsidRPr="00613BB9">
        <w:rPr>
          <w:rFonts w:ascii="Helvetica" w:hAnsi="Helvetica" w:cs="Helvetica"/>
          <w:sz w:val="23"/>
          <w:szCs w:val="23"/>
        </w:rPr>
        <w:t> </w:t>
      </w:r>
      <w:r w:rsidRPr="00613BB9">
        <w:rPr>
          <w:rFonts w:ascii="Helvetica" w:hAnsi="Helvetica" w:cs="Helvetica"/>
          <w:sz w:val="23"/>
          <w:szCs w:val="23"/>
        </w:rPr>
        <w:t>命令创建新文章时自动创建一个文件夹。这个资源文件夹将会有与这个文章文件一样的名字。将所有与你的文章有关的资源放在这个关联文件夹中之后，你可以通过相对路径来引用它们，这样你就得到了一个更简单而且方便得多的工作流。</w:t>
      </w:r>
    </w:p>
    <w:p w14:paraId="41EA59C9" w14:textId="77777777" w:rsidR="00A574F9" w:rsidRPr="00613BB9" w:rsidRDefault="00A574F9" w:rsidP="00170578">
      <w:pPr>
        <w:pStyle w:val="3"/>
        <w:rPr>
          <w:rFonts w:ascii="Helvetica" w:hAnsi="Helvetica" w:cs="Helvetica"/>
          <w:sz w:val="36"/>
          <w:szCs w:val="36"/>
        </w:rPr>
      </w:pPr>
      <w:bookmarkStart w:id="498" w:name="_Toc46395093"/>
      <w:r w:rsidRPr="00613BB9">
        <w:rPr>
          <w:rFonts w:ascii="Helvetica" w:hAnsi="Helvetica" w:cs="Helvetica"/>
        </w:rPr>
        <w:t>相对路径引用的标签插件</w:t>
      </w:r>
      <w:bookmarkEnd w:id="498"/>
    </w:p>
    <w:p w14:paraId="568349E3"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通过常规的</w:t>
      </w:r>
      <w:r w:rsidRPr="00613BB9">
        <w:rPr>
          <w:rFonts w:ascii="Helvetica" w:hAnsi="Helvetica" w:cs="Helvetica"/>
          <w:sz w:val="23"/>
          <w:szCs w:val="23"/>
        </w:rPr>
        <w:t xml:space="preserve"> markdown </w:t>
      </w:r>
      <w:r w:rsidRPr="00613BB9">
        <w:rPr>
          <w:rFonts w:ascii="Helvetica" w:hAnsi="Helvetica" w:cs="Helvetica"/>
          <w:sz w:val="23"/>
          <w:szCs w:val="23"/>
        </w:rPr>
        <w:t>语法和相对路径来引用图片和其它资源可能会导致它们在存档页或者主页上显示不正确。在</w:t>
      </w:r>
      <w:r w:rsidRPr="00613BB9">
        <w:rPr>
          <w:rFonts w:ascii="Helvetica" w:hAnsi="Helvetica" w:cs="Helvetica"/>
          <w:sz w:val="23"/>
          <w:szCs w:val="23"/>
        </w:rPr>
        <w:t>Hexo 2</w:t>
      </w:r>
      <w:r w:rsidRPr="00613BB9">
        <w:rPr>
          <w:rFonts w:ascii="Helvetica" w:hAnsi="Helvetica" w:cs="Helvetica"/>
          <w:sz w:val="23"/>
          <w:szCs w:val="23"/>
        </w:rPr>
        <w:t>时代，社区创建了很多插件来解决这个问题。但是，随着</w:t>
      </w:r>
      <w:r w:rsidRPr="00613BB9">
        <w:rPr>
          <w:rFonts w:ascii="Helvetica" w:hAnsi="Helvetica" w:cs="Helvetica"/>
          <w:sz w:val="23"/>
          <w:szCs w:val="23"/>
        </w:rPr>
        <w:t xml:space="preserve">Hexo 3 </w:t>
      </w:r>
      <w:r w:rsidRPr="00613BB9">
        <w:rPr>
          <w:rFonts w:ascii="Helvetica" w:hAnsi="Helvetica" w:cs="Helvetica"/>
          <w:sz w:val="23"/>
          <w:szCs w:val="23"/>
        </w:rPr>
        <w:t>的发布，许多新的标签插件被加入到了核心代码中。这使得你可以更简单地在文章中引用你的资源。</w:t>
      </w:r>
    </w:p>
    <w:tbl>
      <w:tblPr>
        <w:tblW w:w="0" w:type="auto"/>
        <w:tblCellSpacing w:w="15" w:type="dxa"/>
        <w:tblCellMar>
          <w:left w:w="0" w:type="dxa"/>
          <w:right w:w="0" w:type="dxa"/>
        </w:tblCellMar>
        <w:tblLook w:val="04A0" w:firstRow="1" w:lastRow="0" w:firstColumn="1" w:lastColumn="0" w:noHBand="0" w:noVBand="1"/>
      </w:tblPr>
      <w:tblGrid>
        <w:gridCol w:w="2533"/>
      </w:tblGrid>
      <w:tr w:rsidR="00A574F9" w:rsidRPr="00613BB9" w14:paraId="41F82E67" w14:textId="77777777" w:rsidTr="00170578">
        <w:trPr>
          <w:tblCellSpacing w:w="15" w:type="dxa"/>
        </w:trPr>
        <w:tc>
          <w:tcPr>
            <w:tcW w:w="0" w:type="auto"/>
            <w:tcBorders>
              <w:top w:val="nil"/>
              <w:left w:val="nil"/>
              <w:bottom w:val="nil"/>
              <w:right w:val="nil"/>
            </w:tcBorders>
            <w:vAlign w:val="center"/>
            <w:hideMark/>
          </w:tcPr>
          <w:p w14:paraId="05B6697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asset_path slug %}</w:t>
            </w:r>
            <w:r w:rsidRPr="00613BB9">
              <w:rPr>
                <w:rFonts w:ascii="Source Code Pro" w:hAnsi="Source Code Pro"/>
                <w:sz w:val="22"/>
                <w:szCs w:val="22"/>
              </w:rPr>
              <w:br/>
            </w:r>
            <w:r w:rsidRPr="00613BB9">
              <w:rPr>
                <w:rStyle w:val="line"/>
                <w:rFonts w:ascii="inherit" w:hAnsi="inherit"/>
                <w:sz w:val="21"/>
                <w:szCs w:val="21"/>
                <w:bdr w:val="none" w:sz="0" w:space="0" w:color="auto" w:frame="1"/>
              </w:rPr>
              <w:t>{% asset_img slug [title] %}</w:t>
            </w:r>
            <w:r w:rsidRPr="00613BB9">
              <w:rPr>
                <w:rFonts w:ascii="Source Code Pro" w:hAnsi="Source Code Pro"/>
                <w:sz w:val="22"/>
                <w:szCs w:val="22"/>
              </w:rPr>
              <w:br/>
            </w:r>
            <w:r w:rsidRPr="00613BB9">
              <w:rPr>
                <w:rStyle w:val="line"/>
                <w:rFonts w:ascii="inherit" w:hAnsi="inherit"/>
                <w:sz w:val="21"/>
                <w:szCs w:val="21"/>
                <w:bdr w:val="none" w:sz="0" w:space="0" w:color="auto" w:frame="1"/>
              </w:rPr>
              <w:t>{% asset_link slug [title] %}</w:t>
            </w:r>
          </w:p>
        </w:tc>
      </w:tr>
    </w:tbl>
    <w:p w14:paraId="69190626"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比如说：当你打开文章资源文件夹功能后，你把一个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example.jpg</w:t>
      </w:r>
      <w:r w:rsidRPr="00613BB9">
        <w:rPr>
          <w:rFonts w:ascii="Helvetica" w:hAnsi="Helvetica" w:cs="Helvetica"/>
          <w:sz w:val="23"/>
          <w:szCs w:val="23"/>
        </w:rPr>
        <w:t> </w:t>
      </w:r>
      <w:r w:rsidRPr="00613BB9">
        <w:rPr>
          <w:rFonts w:ascii="Helvetica" w:hAnsi="Helvetica" w:cs="Helvetica"/>
          <w:sz w:val="23"/>
          <w:szCs w:val="23"/>
        </w:rPr>
        <w:t>图片放在了你的资源文件夹中，如果通过使用相对路径的常规</w:t>
      </w:r>
      <w:r w:rsidRPr="00613BB9">
        <w:rPr>
          <w:rFonts w:ascii="Helvetica" w:hAnsi="Helvetica" w:cs="Helvetica"/>
          <w:sz w:val="23"/>
          <w:szCs w:val="23"/>
        </w:rPr>
        <w:t xml:space="preserve"> markdown </w:t>
      </w:r>
      <w:r w:rsidRPr="00613BB9">
        <w:rPr>
          <w:rFonts w:ascii="Helvetica" w:hAnsi="Helvetica" w:cs="Helvetica"/>
          <w:sz w:val="23"/>
          <w:szCs w:val="23"/>
        </w:rPr>
        <w:t>语法</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![](/example.jpg)</w:t>
      </w:r>
      <w:r w:rsidRPr="00613BB9">
        <w:rPr>
          <w:rFonts w:ascii="Helvetica" w:hAnsi="Helvetica" w:cs="Helvetica"/>
          <w:sz w:val="23"/>
          <w:szCs w:val="23"/>
        </w:rPr>
        <w:t> </w:t>
      </w:r>
      <w:r w:rsidRPr="00613BB9">
        <w:rPr>
          <w:rFonts w:ascii="Helvetica" w:hAnsi="Helvetica" w:cs="Helvetica"/>
          <w:sz w:val="23"/>
          <w:szCs w:val="23"/>
        </w:rPr>
        <w:t>，它将</w:t>
      </w:r>
      <w:r w:rsidRPr="00613BB9">
        <w:rPr>
          <w:rFonts w:ascii="Helvetica" w:hAnsi="Helvetica" w:cs="Helvetica"/>
          <w:sz w:val="23"/>
          <w:szCs w:val="23"/>
        </w:rPr>
        <w:t> </w:t>
      </w:r>
      <w:r w:rsidRPr="00613BB9">
        <w:rPr>
          <w:rStyle w:val="a5"/>
          <w:rFonts w:ascii="inherit" w:hAnsi="inherit" w:cs="Helvetica"/>
          <w:sz w:val="23"/>
          <w:szCs w:val="23"/>
          <w:bdr w:val="none" w:sz="0" w:space="0" w:color="auto" w:frame="1"/>
        </w:rPr>
        <w:t>不会</w:t>
      </w:r>
      <w:r w:rsidRPr="00613BB9">
        <w:rPr>
          <w:rFonts w:ascii="Helvetica" w:hAnsi="Helvetica" w:cs="Helvetica"/>
          <w:sz w:val="23"/>
          <w:szCs w:val="23"/>
        </w:rPr>
        <w:t> </w:t>
      </w:r>
      <w:r w:rsidRPr="00613BB9">
        <w:rPr>
          <w:rFonts w:ascii="Helvetica" w:hAnsi="Helvetica" w:cs="Helvetica"/>
          <w:sz w:val="23"/>
          <w:szCs w:val="23"/>
        </w:rPr>
        <w:t>出现在首页上。（但是它会在文章中按你期待的方式工作）</w:t>
      </w:r>
    </w:p>
    <w:p w14:paraId="000DCCC1"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正确的引用图片方式是使用下列的标签插件而不是</w:t>
      </w:r>
      <w:r w:rsidRPr="00613BB9">
        <w:rPr>
          <w:rFonts w:ascii="Helvetica" w:hAnsi="Helvetica" w:cs="Helvetica"/>
          <w:sz w:val="23"/>
          <w:szCs w:val="23"/>
        </w:rPr>
        <w:t xml:space="preserve"> markdown </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4971"/>
      </w:tblGrid>
      <w:tr w:rsidR="00A574F9" w:rsidRPr="00613BB9" w14:paraId="15E89A8C" w14:textId="77777777" w:rsidTr="00170578">
        <w:trPr>
          <w:tblCellSpacing w:w="15" w:type="dxa"/>
        </w:trPr>
        <w:tc>
          <w:tcPr>
            <w:tcW w:w="0" w:type="auto"/>
            <w:tcBorders>
              <w:top w:val="nil"/>
              <w:left w:val="nil"/>
              <w:bottom w:val="nil"/>
              <w:right w:val="nil"/>
            </w:tcBorders>
            <w:vAlign w:val="center"/>
            <w:hideMark/>
          </w:tcPr>
          <w:p w14:paraId="2C74BFA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asset_img example.jpg This is an example image %}</w:t>
            </w:r>
          </w:p>
        </w:tc>
      </w:tr>
    </w:tbl>
    <w:p w14:paraId="177DB52B"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通过这种方式，图片将会同时出现在文章和主页以及归档页中。</w:t>
      </w:r>
    </w:p>
    <w:p w14:paraId="4C9BF0F6" w14:textId="77777777" w:rsidR="00A574F9" w:rsidRPr="00613BB9" w:rsidRDefault="00A574F9" w:rsidP="00A574F9"/>
    <w:p w14:paraId="1577EC01" w14:textId="77777777" w:rsidR="00A574F9" w:rsidRPr="00613BB9" w:rsidRDefault="00A574F9" w:rsidP="00A574F9"/>
    <w:p w14:paraId="34A5A5A6" w14:textId="77777777" w:rsidR="00A574F9" w:rsidRPr="00613BB9" w:rsidRDefault="00A574F9" w:rsidP="00A574F9"/>
    <w:p w14:paraId="51D0AF7D" w14:textId="77777777" w:rsidR="00A574F9" w:rsidRPr="00613BB9" w:rsidRDefault="00A574F9" w:rsidP="00A574F9"/>
    <w:p w14:paraId="4DE9349D" w14:textId="77777777" w:rsidR="00A574F9" w:rsidRPr="00613BB9" w:rsidRDefault="00A574F9" w:rsidP="00170578">
      <w:pPr>
        <w:pStyle w:val="2"/>
        <w:rPr>
          <w:rFonts w:ascii="Helvetica" w:hAnsi="Helvetica" w:cs="Helvetica"/>
          <w:b w:val="0"/>
          <w:bCs w:val="0"/>
          <w:sz w:val="54"/>
          <w:szCs w:val="54"/>
        </w:rPr>
      </w:pPr>
      <w:bookmarkStart w:id="499" w:name="_Toc46395094"/>
      <w:r w:rsidRPr="00613BB9">
        <w:rPr>
          <w:rFonts w:ascii="Helvetica" w:hAnsi="Helvetica" w:cs="Helvetica"/>
          <w:b w:val="0"/>
          <w:bCs w:val="0"/>
          <w:sz w:val="54"/>
          <w:szCs w:val="54"/>
        </w:rPr>
        <w:t>数据文件</w:t>
      </w:r>
      <w:bookmarkEnd w:id="499"/>
    </w:p>
    <w:p w14:paraId="06943B96" w14:textId="77777777" w:rsidR="00A574F9" w:rsidRPr="00613BB9" w:rsidRDefault="00A574F9" w:rsidP="00A574F9"/>
    <w:p w14:paraId="7FBEA714" w14:textId="77777777" w:rsidR="00A574F9" w:rsidRPr="00613BB9" w:rsidRDefault="00A574F9" w:rsidP="00A574F9"/>
    <w:p w14:paraId="501CB64E" w14:textId="77777777" w:rsidR="00A574F9" w:rsidRPr="00613BB9" w:rsidRDefault="00A574F9" w:rsidP="00A574F9">
      <w:pPr>
        <w:widowControl/>
        <w:shd w:val="clear" w:color="auto" w:fill="FFFFFF"/>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有时您可能需要在主题中使用某些资料，而这些资料并不在文章内，并且是需要重复使用的，那么您可以考虑使用</w:t>
      </w:r>
      <w:r w:rsidRPr="00613BB9">
        <w:rPr>
          <w:rFonts w:ascii="Helvetica" w:eastAsia="宋体" w:hAnsi="Helvetica" w:cs="Helvetica"/>
          <w:kern w:val="0"/>
          <w:sz w:val="23"/>
          <w:szCs w:val="23"/>
        </w:rPr>
        <w:t xml:space="preserve"> Hexo 3.0 </w:t>
      </w:r>
      <w:r w:rsidRPr="00613BB9">
        <w:rPr>
          <w:rFonts w:ascii="Helvetica" w:eastAsia="宋体" w:hAnsi="Helvetica" w:cs="Helvetica"/>
          <w:kern w:val="0"/>
          <w:sz w:val="23"/>
          <w:szCs w:val="23"/>
        </w:rPr>
        <w:t>新增的「数据文件」功能。此功能会载入</w:t>
      </w:r>
      <w:r w:rsidRPr="00613BB9">
        <w:rPr>
          <w:rFonts w:ascii="Helvetica" w:eastAsia="宋体" w:hAnsi="Helvetica" w:cs="Helvetica"/>
          <w:kern w:val="0"/>
          <w:sz w:val="23"/>
          <w:szCs w:val="23"/>
        </w:rPr>
        <w:t> </w:t>
      </w:r>
      <w:r w:rsidRPr="00613BB9">
        <w:rPr>
          <w:rFonts w:ascii="Source Code Pro" w:eastAsia="宋体" w:hAnsi="Source Code Pro" w:cs="宋体"/>
          <w:kern w:val="0"/>
          <w:sz w:val="22"/>
          <w:bdr w:val="none" w:sz="0" w:space="0" w:color="auto" w:frame="1"/>
          <w:shd w:val="clear" w:color="auto" w:fill="EEEEEE"/>
        </w:rPr>
        <w:t>source/_data</w:t>
      </w:r>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内的</w:t>
      </w:r>
      <w:r w:rsidRPr="00613BB9">
        <w:rPr>
          <w:rFonts w:ascii="Helvetica" w:eastAsia="宋体" w:hAnsi="Helvetica" w:cs="Helvetica"/>
          <w:kern w:val="0"/>
          <w:sz w:val="23"/>
          <w:szCs w:val="23"/>
        </w:rPr>
        <w:t xml:space="preserve"> YAML </w:t>
      </w:r>
      <w:r w:rsidRPr="00613BB9">
        <w:rPr>
          <w:rFonts w:ascii="Helvetica" w:eastAsia="宋体" w:hAnsi="Helvetica" w:cs="Helvetica"/>
          <w:kern w:val="0"/>
          <w:sz w:val="23"/>
          <w:szCs w:val="23"/>
        </w:rPr>
        <w:t>或</w:t>
      </w:r>
      <w:r w:rsidRPr="00613BB9">
        <w:rPr>
          <w:rFonts w:ascii="Helvetica" w:eastAsia="宋体" w:hAnsi="Helvetica" w:cs="Helvetica"/>
          <w:kern w:val="0"/>
          <w:sz w:val="23"/>
          <w:szCs w:val="23"/>
        </w:rPr>
        <w:t xml:space="preserve"> JSON </w:t>
      </w:r>
      <w:r w:rsidRPr="00613BB9">
        <w:rPr>
          <w:rFonts w:ascii="Helvetica" w:eastAsia="宋体" w:hAnsi="Helvetica" w:cs="Helvetica"/>
          <w:kern w:val="0"/>
          <w:sz w:val="23"/>
          <w:szCs w:val="23"/>
        </w:rPr>
        <w:t>文件，如此一来您便能在网站中复用这些文件了。</w:t>
      </w:r>
    </w:p>
    <w:p w14:paraId="788ABAE7" w14:textId="77777777" w:rsidR="00A574F9" w:rsidRPr="00613BB9" w:rsidRDefault="00A574F9" w:rsidP="00A574F9">
      <w:pPr>
        <w:widowControl/>
        <w:shd w:val="clear" w:color="auto" w:fill="FFFFFF"/>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举例来说，在</w:t>
      </w:r>
      <w:r w:rsidRPr="00613BB9">
        <w:rPr>
          <w:rFonts w:ascii="Helvetica" w:eastAsia="宋体" w:hAnsi="Helvetica" w:cs="Helvetica"/>
          <w:kern w:val="0"/>
          <w:sz w:val="23"/>
          <w:szCs w:val="23"/>
        </w:rPr>
        <w:t> </w:t>
      </w:r>
      <w:r w:rsidRPr="00613BB9">
        <w:rPr>
          <w:rFonts w:ascii="Source Code Pro" w:eastAsia="宋体" w:hAnsi="Source Code Pro" w:cs="宋体"/>
          <w:kern w:val="0"/>
          <w:sz w:val="22"/>
          <w:bdr w:val="none" w:sz="0" w:space="0" w:color="auto" w:frame="1"/>
          <w:shd w:val="clear" w:color="auto" w:fill="EEEEEE"/>
        </w:rPr>
        <w:t>source/_data</w:t>
      </w:r>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文件夹中新建</w:t>
      </w:r>
      <w:r w:rsidRPr="00613BB9">
        <w:rPr>
          <w:rFonts w:ascii="Helvetica" w:eastAsia="宋体" w:hAnsi="Helvetica" w:cs="Helvetica"/>
          <w:kern w:val="0"/>
          <w:sz w:val="23"/>
          <w:szCs w:val="23"/>
        </w:rPr>
        <w:t> </w:t>
      </w:r>
      <w:r w:rsidRPr="00613BB9">
        <w:rPr>
          <w:rFonts w:ascii="Source Code Pro" w:eastAsia="宋体" w:hAnsi="Source Code Pro" w:cs="宋体"/>
          <w:kern w:val="0"/>
          <w:sz w:val="22"/>
          <w:bdr w:val="none" w:sz="0" w:space="0" w:color="auto" w:frame="1"/>
          <w:shd w:val="clear" w:color="auto" w:fill="EEEEEE"/>
        </w:rPr>
        <w:t>menu.yml</w:t>
      </w:r>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文件：</w:t>
      </w:r>
    </w:p>
    <w:tbl>
      <w:tblPr>
        <w:tblW w:w="0" w:type="auto"/>
        <w:tblCellSpacing w:w="15" w:type="dxa"/>
        <w:tblCellMar>
          <w:left w:w="0" w:type="dxa"/>
          <w:right w:w="0" w:type="dxa"/>
        </w:tblCellMar>
        <w:tblLook w:val="04A0" w:firstRow="1" w:lastRow="0" w:firstColumn="1" w:lastColumn="0" w:noHBand="0" w:noVBand="1"/>
      </w:tblPr>
      <w:tblGrid>
        <w:gridCol w:w="1906"/>
      </w:tblGrid>
      <w:tr w:rsidR="00A574F9" w:rsidRPr="00613BB9" w14:paraId="643239DF" w14:textId="77777777" w:rsidTr="00170578">
        <w:trPr>
          <w:tblCellSpacing w:w="15" w:type="dxa"/>
        </w:trPr>
        <w:tc>
          <w:tcPr>
            <w:tcW w:w="0" w:type="auto"/>
            <w:tcBorders>
              <w:top w:val="nil"/>
              <w:left w:val="nil"/>
              <w:bottom w:val="nil"/>
              <w:right w:val="nil"/>
            </w:tcBorders>
            <w:vAlign w:val="center"/>
            <w:hideMark/>
          </w:tcPr>
          <w:p w14:paraId="7D3137AF" w14:textId="77777777" w:rsidR="00A574F9" w:rsidRPr="00613BB9" w:rsidRDefault="00A574F9" w:rsidP="001705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Home: /</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Gallery: /gallery/</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Archives: /archives/</w:t>
            </w:r>
          </w:p>
        </w:tc>
      </w:tr>
    </w:tbl>
    <w:p w14:paraId="75E2FF3E" w14:textId="77777777" w:rsidR="00A574F9" w:rsidRPr="00613BB9" w:rsidRDefault="00A574F9" w:rsidP="00A574F9">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您就能在模板中使用这些资料：</w:t>
      </w:r>
    </w:p>
    <w:tbl>
      <w:tblPr>
        <w:tblW w:w="0" w:type="auto"/>
        <w:tblCellSpacing w:w="15" w:type="dxa"/>
        <w:tblCellMar>
          <w:left w:w="0" w:type="dxa"/>
          <w:right w:w="0" w:type="dxa"/>
        </w:tblCellMar>
        <w:tblLook w:val="04A0" w:firstRow="1" w:lastRow="0" w:firstColumn="1" w:lastColumn="0" w:noHBand="0" w:noVBand="1"/>
      </w:tblPr>
      <w:tblGrid>
        <w:gridCol w:w="5606"/>
      </w:tblGrid>
      <w:tr w:rsidR="00A574F9" w:rsidRPr="00613BB9" w14:paraId="26F47351" w14:textId="77777777" w:rsidTr="00170578">
        <w:trPr>
          <w:tblCellSpacing w:w="15" w:type="dxa"/>
        </w:trPr>
        <w:tc>
          <w:tcPr>
            <w:tcW w:w="0" w:type="auto"/>
            <w:tcBorders>
              <w:top w:val="nil"/>
              <w:left w:val="nil"/>
              <w:bottom w:val="nil"/>
              <w:right w:val="nil"/>
            </w:tcBorders>
            <w:vAlign w:val="center"/>
            <w:hideMark/>
          </w:tcPr>
          <w:p w14:paraId="2066E88F" w14:textId="77777777" w:rsidR="00A574F9" w:rsidRPr="00613BB9" w:rsidRDefault="00A574F9" w:rsidP="001705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&lt;% for (var link in site.data.menu) { %&gt;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 xml:space="preserve">  &lt;a href="&lt;%= site.data.menu[link] %&gt;"&gt; &lt;%= link %&gt; &lt;/a&gt;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&lt;% } %&gt;</w:t>
            </w:r>
          </w:p>
        </w:tc>
      </w:tr>
    </w:tbl>
    <w:p w14:paraId="0AF8BB34" w14:textId="77777777" w:rsidR="00A574F9" w:rsidRPr="00613BB9" w:rsidRDefault="00A574F9" w:rsidP="00A574F9">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渲染结果如下</w:t>
      </w:r>
      <w:r w:rsidRPr="00613BB9">
        <w:rPr>
          <w:rFonts w:ascii="Helvetica" w:eastAsia="宋体" w:hAnsi="Helvetica" w:cs="Helvetica"/>
          <w:kern w:val="0"/>
          <w:sz w:val="23"/>
          <w:szCs w:val="23"/>
        </w:rPr>
        <w:t xml:space="preserve"> :</w:t>
      </w:r>
    </w:p>
    <w:tbl>
      <w:tblPr>
        <w:tblW w:w="0" w:type="auto"/>
        <w:tblCellSpacing w:w="15" w:type="dxa"/>
        <w:tblCellMar>
          <w:left w:w="0" w:type="dxa"/>
          <w:right w:w="0" w:type="dxa"/>
        </w:tblCellMar>
        <w:tblLook w:val="04A0" w:firstRow="1" w:lastRow="0" w:firstColumn="1" w:lastColumn="0" w:noHBand="0" w:noVBand="1"/>
      </w:tblPr>
      <w:tblGrid>
        <w:gridCol w:w="3366"/>
      </w:tblGrid>
      <w:tr w:rsidR="00A574F9" w:rsidRPr="00613BB9" w14:paraId="3F80CD7F" w14:textId="77777777" w:rsidTr="00170578">
        <w:trPr>
          <w:tblCellSpacing w:w="15" w:type="dxa"/>
        </w:trPr>
        <w:tc>
          <w:tcPr>
            <w:tcW w:w="0" w:type="auto"/>
            <w:tcBorders>
              <w:top w:val="nil"/>
              <w:left w:val="nil"/>
              <w:bottom w:val="nil"/>
              <w:right w:val="nil"/>
            </w:tcBorders>
            <w:vAlign w:val="center"/>
            <w:hideMark/>
          </w:tcPr>
          <w:p w14:paraId="03326607" w14:textId="77777777" w:rsidR="00A574F9" w:rsidRPr="00613BB9" w:rsidRDefault="00A574F9" w:rsidP="001705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&lt;a href="/"&gt; Home &lt;/a&gt;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&lt;a href="/gallery/"&gt; Gallery &lt;/a&gt;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&lt;a href="/archives/"&gt; Archives &lt;/a&gt;</w:t>
            </w:r>
          </w:p>
        </w:tc>
      </w:tr>
    </w:tbl>
    <w:p w14:paraId="4B584865" w14:textId="77777777" w:rsidR="00A574F9" w:rsidRPr="00613BB9" w:rsidRDefault="00A574F9" w:rsidP="00A574F9"/>
    <w:p w14:paraId="14DE3192" w14:textId="77777777" w:rsidR="00A574F9" w:rsidRPr="00613BB9" w:rsidRDefault="00A574F9" w:rsidP="00A574F9"/>
    <w:p w14:paraId="2B207094" w14:textId="77777777" w:rsidR="00A574F9" w:rsidRPr="00613BB9" w:rsidRDefault="00A574F9" w:rsidP="00170578">
      <w:pPr>
        <w:pStyle w:val="2"/>
        <w:rPr>
          <w:rFonts w:ascii="Helvetica" w:hAnsi="Helvetica" w:cs="Helvetica"/>
          <w:b w:val="0"/>
          <w:bCs w:val="0"/>
          <w:sz w:val="54"/>
          <w:szCs w:val="54"/>
        </w:rPr>
      </w:pPr>
      <w:bookmarkStart w:id="500" w:name="_Toc46395095"/>
      <w:r w:rsidRPr="00613BB9">
        <w:rPr>
          <w:rFonts w:ascii="Helvetica" w:hAnsi="Helvetica" w:cs="Helvetica"/>
          <w:b w:val="0"/>
          <w:bCs w:val="0"/>
          <w:sz w:val="54"/>
          <w:szCs w:val="54"/>
        </w:rPr>
        <w:t>服务器</w:t>
      </w:r>
      <w:bookmarkEnd w:id="500"/>
    </w:p>
    <w:p w14:paraId="168B9CA2" w14:textId="77777777" w:rsidR="00A574F9" w:rsidRPr="00613BB9" w:rsidRDefault="00A574F9" w:rsidP="00170578"/>
    <w:p w14:paraId="0504B58B" w14:textId="77777777" w:rsidR="00A574F9" w:rsidRPr="00613BB9" w:rsidRDefault="00A574F9" w:rsidP="00170578"/>
    <w:p w14:paraId="20B53BF0" w14:textId="77777777" w:rsidR="00A574F9" w:rsidRPr="00613BB9" w:rsidRDefault="00717723" w:rsidP="00170578">
      <w:pPr>
        <w:pStyle w:val="3"/>
        <w:rPr>
          <w:rFonts w:ascii="Helvetica" w:hAnsi="Helvetica" w:cs="Helvetica"/>
        </w:rPr>
      </w:pPr>
      <w:hyperlink r:id="rId2090" w:tgtFrame="_blank" w:history="1">
        <w:r w:rsidR="00A574F9" w:rsidRPr="00613BB9">
          <w:rPr>
            <w:rFonts w:ascii="inherit" w:hAnsi="inherit" w:cs="Helvetica"/>
            <w:sz w:val="34"/>
            <w:szCs w:val="34"/>
            <w:bdr w:val="none" w:sz="0" w:space="0" w:color="auto" w:frame="1"/>
          </w:rPr>
          <w:br/>
        </w:r>
        <w:bookmarkStart w:id="501" w:name="_Toc46395096"/>
        <w:r w:rsidR="00A574F9" w:rsidRPr="00613BB9">
          <w:rPr>
            <w:rStyle w:val="a4"/>
            <w:rFonts w:ascii="inherit" w:hAnsi="inherit" w:cs="Helvetica"/>
            <w:color w:val="auto"/>
            <w:sz w:val="34"/>
            <w:szCs w:val="34"/>
            <w:bdr w:val="none" w:sz="0" w:space="0" w:color="auto" w:frame="1"/>
          </w:rPr>
          <w:t>hexo-server</w:t>
        </w:r>
        <w:bookmarkEnd w:id="501"/>
      </w:hyperlink>
    </w:p>
    <w:p w14:paraId="63C920A1"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 xml:space="preserve">Hexo 3.0 </w:t>
      </w:r>
      <w:r w:rsidRPr="00613BB9">
        <w:rPr>
          <w:rFonts w:ascii="Helvetica" w:hAnsi="Helvetica" w:cs="Helvetica"/>
          <w:sz w:val="23"/>
          <w:szCs w:val="23"/>
        </w:rPr>
        <w:t>把服务器独立成了个别模块，您必须先安装</w:t>
      </w:r>
      <w:r w:rsidRPr="00613BB9">
        <w:rPr>
          <w:rFonts w:ascii="Helvetica" w:hAnsi="Helvetica" w:cs="Helvetica"/>
          <w:sz w:val="23"/>
          <w:szCs w:val="23"/>
        </w:rPr>
        <w:t> </w:t>
      </w:r>
      <w:hyperlink r:id="rId2091" w:tgtFrame="_blank" w:history="1">
        <w:r w:rsidRPr="00613BB9">
          <w:rPr>
            <w:rStyle w:val="a4"/>
            <w:rFonts w:ascii="inherit" w:hAnsi="inherit" w:cs="Helvetica"/>
            <w:color w:val="auto"/>
            <w:sz w:val="23"/>
            <w:szCs w:val="23"/>
            <w:bdr w:val="none" w:sz="0" w:space="0" w:color="auto" w:frame="1"/>
          </w:rPr>
          <w:t>hexo-server</w:t>
        </w:r>
      </w:hyperlink>
      <w:r w:rsidRPr="00613BB9">
        <w:rPr>
          <w:rFonts w:ascii="Helvetica" w:hAnsi="Helvetica" w:cs="Helvetica"/>
          <w:sz w:val="23"/>
          <w:szCs w:val="23"/>
        </w:rPr>
        <w:t> </w:t>
      </w:r>
      <w:r w:rsidRPr="00613BB9">
        <w:rPr>
          <w:rFonts w:ascii="Helvetica" w:hAnsi="Helvetica" w:cs="Helvetica"/>
          <w:sz w:val="23"/>
          <w:szCs w:val="23"/>
        </w:rPr>
        <w:t>才能使用。</w:t>
      </w:r>
    </w:p>
    <w:tbl>
      <w:tblPr>
        <w:tblW w:w="0" w:type="auto"/>
        <w:tblCellSpacing w:w="15" w:type="dxa"/>
        <w:tblCellMar>
          <w:left w:w="0" w:type="dxa"/>
          <w:right w:w="0" w:type="dxa"/>
        </w:tblCellMar>
        <w:tblLook w:val="04A0" w:firstRow="1" w:lastRow="0" w:firstColumn="1" w:lastColumn="0" w:noHBand="0" w:noVBand="1"/>
      </w:tblPr>
      <w:tblGrid>
        <w:gridCol w:w="2930"/>
      </w:tblGrid>
      <w:tr w:rsidR="00A574F9" w:rsidRPr="00613BB9" w14:paraId="2E16AD2F" w14:textId="77777777" w:rsidTr="00170578">
        <w:trPr>
          <w:tblCellSpacing w:w="15" w:type="dxa"/>
        </w:trPr>
        <w:tc>
          <w:tcPr>
            <w:tcW w:w="0" w:type="auto"/>
            <w:tcBorders>
              <w:top w:val="nil"/>
              <w:left w:val="nil"/>
              <w:bottom w:val="nil"/>
              <w:right w:val="nil"/>
            </w:tcBorders>
            <w:vAlign w:val="center"/>
            <w:hideMark/>
          </w:tcPr>
          <w:p w14:paraId="35F5B46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npm install hexo-server --save</w:t>
            </w:r>
          </w:p>
        </w:tc>
      </w:tr>
    </w:tbl>
    <w:p w14:paraId="36FEAEC7"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安装完成后，输入以下命令以启动服务器，您的网站会在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http://localhost:4000</w:t>
      </w:r>
      <w:r w:rsidRPr="00613BB9">
        <w:rPr>
          <w:rFonts w:ascii="Helvetica" w:hAnsi="Helvetica" w:cs="Helvetica"/>
          <w:sz w:val="23"/>
          <w:szCs w:val="23"/>
        </w:rPr>
        <w:t> </w:t>
      </w:r>
      <w:r w:rsidRPr="00613BB9">
        <w:rPr>
          <w:rFonts w:ascii="Helvetica" w:hAnsi="Helvetica" w:cs="Helvetica"/>
          <w:sz w:val="23"/>
          <w:szCs w:val="23"/>
        </w:rPr>
        <w:t>下启动。在服务器启动期间，</w:t>
      </w:r>
      <w:r w:rsidRPr="00613BB9">
        <w:rPr>
          <w:rFonts w:ascii="Helvetica" w:hAnsi="Helvetica" w:cs="Helvetica"/>
          <w:sz w:val="23"/>
          <w:szCs w:val="23"/>
        </w:rPr>
        <w:t xml:space="preserve">Hexo </w:t>
      </w:r>
      <w:r w:rsidRPr="00613BB9">
        <w:rPr>
          <w:rFonts w:ascii="Helvetica" w:hAnsi="Helvetica" w:cs="Helvetica"/>
          <w:sz w:val="23"/>
          <w:szCs w:val="23"/>
        </w:rPr>
        <w:t>会监视文件变动并自动更新，您无须重启服务器。</w:t>
      </w:r>
    </w:p>
    <w:tbl>
      <w:tblPr>
        <w:tblW w:w="0" w:type="auto"/>
        <w:tblCellSpacing w:w="15" w:type="dxa"/>
        <w:tblCellMar>
          <w:left w:w="0" w:type="dxa"/>
          <w:right w:w="0" w:type="dxa"/>
        </w:tblCellMar>
        <w:tblLook w:val="04A0" w:firstRow="1" w:lastRow="0" w:firstColumn="1" w:lastColumn="0" w:noHBand="0" w:noVBand="1"/>
      </w:tblPr>
      <w:tblGrid>
        <w:gridCol w:w="1265"/>
      </w:tblGrid>
      <w:tr w:rsidR="00A574F9" w:rsidRPr="00613BB9" w14:paraId="5613DDAF" w14:textId="77777777" w:rsidTr="00170578">
        <w:trPr>
          <w:tblCellSpacing w:w="15" w:type="dxa"/>
        </w:trPr>
        <w:tc>
          <w:tcPr>
            <w:tcW w:w="0" w:type="auto"/>
            <w:tcBorders>
              <w:top w:val="nil"/>
              <w:left w:val="nil"/>
              <w:bottom w:val="nil"/>
              <w:right w:val="nil"/>
            </w:tcBorders>
            <w:vAlign w:val="center"/>
            <w:hideMark/>
          </w:tcPr>
          <w:p w14:paraId="6383E5C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server</w:t>
            </w:r>
          </w:p>
        </w:tc>
      </w:tr>
    </w:tbl>
    <w:p w14:paraId="532C7836"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如果您想要更改端口，或是在执行时遇到了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EADDRINUSE</w:t>
      </w:r>
      <w:r w:rsidRPr="00613BB9">
        <w:rPr>
          <w:rFonts w:ascii="Helvetica" w:hAnsi="Helvetica" w:cs="Helvetica"/>
          <w:sz w:val="23"/>
          <w:szCs w:val="23"/>
        </w:rPr>
        <w:t> </w:t>
      </w:r>
      <w:r w:rsidRPr="00613BB9">
        <w:rPr>
          <w:rFonts w:ascii="Helvetica" w:hAnsi="Helvetica" w:cs="Helvetica"/>
          <w:sz w:val="23"/>
          <w:szCs w:val="23"/>
        </w:rPr>
        <w:t>错误，可以在执行时使用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w:t>
      </w:r>
      <w:r w:rsidRPr="00613BB9">
        <w:rPr>
          <w:rFonts w:ascii="Helvetica" w:hAnsi="Helvetica" w:cs="Helvetica"/>
          <w:sz w:val="23"/>
          <w:szCs w:val="23"/>
        </w:rPr>
        <w:t> </w:t>
      </w:r>
      <w:r w:rsidRPr="00613BB9">
        <w:rPr>
          <w:rFonts w:ascii="Helvetica" w:hAnsi="Helvetica" w:cs="Helvetica"/>
          <w:sz w:val="23"/>
          <w:szCs w:val="23"/>
        </w:rPr>
        <w:t>选项指定其他端口，如下：</w:t>
      </w:r>
    </w:p>
    <w:tbl>
      <w:tblPr>
        <w:tblW w:w="0" w:type="auto"/>
        <w:tblCellSpacing w:w="15" w:type="dxa"/>
        <w:tblCellMar>
          <w:left w:w="0" w:type="dxa"/>
          <w:right w:w="0" w:type="dxa"/>
        </w:tblCellMar>
        <w:tblLook w:val="04A0" w:firstRow="1" w:lastRow="0" w:firstColumn="1" w:lastColumn="0" w:noHBand="0" w:noVBand="1"/>
      </w:tblPr>
      <w:tblGrid>
        <w:gridCol w:w="2009"/>
      </w:tblGrid>
      <w:tr w:rsidR="00A574F9" w:rsidRPr="00613BB9" w14:paraId="3904D38A" w14:textId="77777777" w:rsidTr="00170578">
        <w:trPr>
          <w:tblCellSpacing w:w="15" w:type="dxa"/>
        </w:trPr>
        <w:tc>
          <w:tcPr>
            <w:tcW w:w="0" w:type="auto"/>
            <w:tcBorders>
              <w:top w:val="nil"/>
              <w:left w:val="nil"/>
              <w:bottom w:val="nil"/>
              <w:right w:val="nil"/>
            </w:tcBorders>
            <w:vAlign w:val="center"/>
            <w:hideMark/>
          </w:tcPr>
          <w:p w14:paraId="6C0C903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server -p 5000</w:t>
            </w:r>
          </w:p>
        </w:tc>
      </w:tr>
    </w:tbl>
    <w:p w14:paraId="093414E7" w14:textId="77777777" w:rsidR="00A574F9" w:rsidRPr="00613BB9" w:rsidRDefault="00A574F9" w:rsidP="00170578">
      <w:pPr>
        <w:pStyle w:val="4"/>
        <w:rPr>
          <w:rFonts w:ascii="Helvetica" w:hAnsi="Helvetica" w:cs="Helvetica"/>
          <w:sz w:val="31"/>
          <w:szCs w:val="31"/>
        </w:rPr>
      </w:pPr>
      <w:bookmarkStart w:id="502" w:name="_Toc46395097"/>
      <w:r w:rsidRPr="00613BB9">
        <w:rPr>
          <w:rFonts w:ascii="Helvetica" w:hAnsi="Helvetica" w:cs="Helvetica"/>
          <w:sz w:val="31"/>
          <w:szCs w:val="31"/>
        </w:rPr>
        <w:t>静态模式</w:t>
      </w:r>
      <w:bookmarkEnd w:id="502"/>
    </w:p>
    <w:p w14:paraId="2E128523"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在静态模式下，服务器只处理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文件夹内的文件，而不会处理文件变动，在执行时，您应该先自行执行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hexo generate</w:t>
      </w:r>
      <w:r w:rsidRPr="00613BB9">
        <w:rPr>
          <w:rFonts w:ascii="Helvetica" w:hAnsi="Helvetica" w:cs="Helvetica"/>
          <w:sz w:val="23"/>
          <w:szCs w:val="23"/>
        </w:rPr>
        <w:t>，此模式通常用于生产环境（</w:t>
      </w:r>
      <w:r w:rsidRPr="00613BB9">
        <w:rPr>
          <w:rFonts w:ascii="Helvetica" w:hAnsi="Helvetica" w:cs="Helvetica"/>
          <w:sz w:val="23"/>
          <w:szCs w:val="23"/>
        </w:rPr>
        <w:t>production mode</w:t>
      </w:r>
      <w:r w:rsidRPr="00613BB9">
        <w:rPr>
          <w:rFonts w:ascii="Helvetica" w:hAnsi="Helvetica" w:cs="Helvetica"/>
          <w:sz w:val="23"/>
          <w:szCs w:val="23"/>
        </w:rPr>
        <w:t>）下。</w:t>
      </w:r>
    </w:p>
    <w:tbl>
      <w:tblPr>
        <w:tblW w:w="0" w:type="auto"/>
        <w:tblCellSpacing w:w="15" w:type="dxa"/>
        <w:tblCellMar>
          <w:left w:w="0" w:type="dxa"/>
          <w:right w:w="0" w:type="dxa"/>
        </w:tblCellMar>
        <w:tblLook w:val="04A0" w:firstRow="1" w:lastRow="0" w:firstColumn="1" w:lastColumn="0" w:noHBand="0" w:noVBand="1"/>
      </w:tblPr>
      <w:tblGrid>
        <w:gridCol w:w="1471"/>
      </w:tblGrid>
      <w:tr w:rsidR="00A574F9" w:rsidRPr="00613BB9" w14:paraId="3062A7E7" w14:textId="77777777" w:rsidTr="00170578">
        <w:trPr>
          <w:tblCellSpacing w:w="15" w:type="dxa"/>
        </w:trPr>
        <w:tc>
          <w:tcPr>
            <w:tcW w:w="0" w:type="auto"/>
            <w:tcBorders>
              <w:top w:val="nil"/>
              <w:left w:val="nil"/>
              <w:bottom w:val="nil"/>
              <w:right w:val="nil"/>
            </w:tcBorders>
            <w:vAlign w:val="center"/>
            <w:hideMark/>
          </w:tcPr>
          <w:p w14:paraId="178A516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server -s</w:t>
            </w:r>
          </w:p>
        </w:tc>
      </w:tr>
    </w:tbl>
    <w:p w14:paraId="53D01292" w14:textId="77777777" w:rsidR="00A574F9" w:rsidRPr="00613BB9" w:rsidRDefault="00A574F9" w:rsidP="00170578">
      <w:pPr>
        <w:pStyle w:val="4"/>
        <w:rPr>
          <w:rFonts w:ascii="Helvetica" w:hAnsi="Helvetica" w:cs="Helvetica"/>
          <w:sz w:val="31"/>
          <w:szCs w:val="31"/>
        </w:rPr>
      </w:pPr>
      <w:bookmarkStart w:id="503" w:name="_Toc46395098"/>
      <w:r w:rsidRPr="00613BB9">
        <w:rPr>
          <w:rFonts w:ascii="Helvetica" w:hAnsi="Helvetica" w:cs="Helvetica"/>
          <w:sz w:val="31"/>
          <w:szCs w:val="31"/>
        </w:rPr>
        <w:t>自定义</w:t>
      </w:r>
      <w:r w:rsidRPr="00613BB9">
        <w:rPr>
          <w:rFonts w:ascii="Helvetica" w:hAnsi="Helvetica" w:cs="Helvetica"/>
          <w:sz w:val="31"/>
          <w:szCs w:val="31"/>
        </w:rPr>
        <w:t xml:space="preserve"> IP</w:t>
      </w:r>
      <w:bookmarkEnd w:id="503"/>
    </w:p>
    <w:p w14:paraId="70655A15"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服务器默认运行在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0.0.0.0</w:t>
      </w:r>
      <w:r w:rsidRPr="00613BB9">
        <w:rPr>
          <w:rFonts w:ascii="Helvetica" w:hAnsi="Helvetica" w:cs="Helvetica"/>
          <w:sz w:val="23"/>
          <w:szCs w:val="23"/>
        </w:rPr>
        <w:t>，您可以覆盖默认的</w:t>
      </w:r>
      <w:r w:rsidRPr="00613BB9">
        <w:rPr>
          <w:rFonts w:ascii="Helvetica" w:hAnsi="Helvetica" w:cs="Helvetica"/>
          <w:sz w:val="23"/>
          <w:szCs w:val="23"/>
        </w:rPr>
        <w:t xml:space="preserve"> IP </w:t>
      </w:r>
      <w:r w:rsidRPr="00613BB9">
        <w:rPr>
          <w:rFonts w:ascii="Helvetica" w:hAnsi="Helvetica" w:cs="Helvetica"/>
          <w:sz w:val="23"/>
          <w:szCs w:val="23"/>
        </w:rPr>
        <w:t>设置，如下：</w:t>
      </w:r>
    </w:p>
    <w:tbl>
      <w:tblPr>
        <w:tblW w:w="0" w:type="auto"/>
        <w:tblCellSpacing w:w="15" w:type="dxa"/>
        <w:tblCellMar>
          <w:left w:w="0" w:type="dxa"/>
          <w:right w:w="0" w:type="dxa"/>
        </w:tblCellMar>
        <w:tblLook w:val="04A0" w:firstRow="1" w:lastRow="0" w:firstColumn="1" w:lastColumn="0" w:noHBand="0" w:noVBand="1"/>
      </w:tblPr>
      <w:tblGrid>
        <w:gridCol w:w="2545"/>
      </w:tblGrid>
      <w:tr w:rsidR="00A574F9" w:rsidRPr="00613BB9" w14:paraId="09E7CDAC" w14:textId="77777777" w:rsidTr="00170578">
        <w:trPr>
          <w:tblCellSpacing w:w="15" w:type="dxa"/>
        </w:trPr>
        <w:tc>
          <w:tcPr>
            <w:tcW w:w="0" w:type="auto"/>
            <w:tcBorders>
              <w:top w:val="nil"/>
              <w:left w:val="nil"/>
              <w:bottom w:val="nil"/>
              <w:right w:val="nil"/>
            </w:tcBorders>
            <w:vAlign w:val="center"/>
            <w:hideMark/>
          </w:tcPr>
          <w:p w14:paraId="7B3DB8C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server -i 192.168.1.1</w:t>
            </w:r>
          </w:p>
        </w:tc>
      </w:tr>
    </w:tbl>
    <w:p w14:paraId="1CC9E553"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指定这个参数后，您就只能通过该</w:t>
      </w:r>
      <w:r w:rsidRPr="00613BB9">
        <w:rPr>
          <w:rFonts w:ascii="Helvetica" w:hAnsi="Helvetica" w:cs="Helvetica"/>
          <w:sz w:val="23"/>
          <w:szCs w:val="23"/>
        </w:rPr>
        <w:t>IP</w:t>
      </w:r>
      <w:r w:rsidRPr="00613BB9">
        <w:rPr>
          <w:rFonts w:ascii="Helvetica" w:hAnsi="Helvetica" w:cs="Helvetica"/>
          <w:sz w:val="23"/>
          <w:szCs w:val="23"/>
        </w:rPr>
        <w:t>才能访问站点。例如，对于一台使用无线网络的笔记本电脑，除了指向本机的</w:t>
      </w:r>
      <w:r w:rsidRPr="00613BB9">
        <w:rPr>
          <w:rStyle w:val="HTML1"/>
          <w:rFonts w:ascii="Source Code Pro" w:hAnsi="Source Code Pro"/>
          <w:sz w:val="22"/>
          <w:szCs w:val="22"/>
          <w:bdr w:val="none" w:sz="0" w:space="0" w:color="auto" w:frame="1"/>
          <w:shd w:val="clear" w:color="auto" w:fill="EEEEEE"/>
        </w:rPr>
        <w:t>127.0.0.1</w:t>
      </w:r>
      <w:r w:rsidRPr="00613BB9">
        <w:rPr>
          <w:rFonts w:ascii="Helvetica" w:hAnsi="Helvetica" w:cs="Helvetica"/>
          <w:sz w:val="23"/>
          <w:szCs w:val="23"/>
        </w:rPr>
        <w:t>外，通常还有一个</w:t>
      </w:r>
      <w:r w:rsidRPr="00613BB9">
        <w:rPr>
          <w:rStyle w:val="HTML1"/>
          <w:rFonts w:ascii="Source Code Pro" w:hAnsi="Source Code Pro"/>
          <w:sz w:val="22"/>
          <w:szCs w:val="22"/>
          <w:bdr w:val="none" w:sz="0" w:space="0" w:color="auto" w:frame="1"/>
          <w:shd w:val="clear" w:color="auto" w:fill="EEEEEE"/>
        </w:rPr>
        <w:t>192.168.*.*</w:t>
      </w:r>
      <w:r w:rsidRPr="00613BB9">
        <w:rPr>
          <w:rFonts w:ascii="Helvetica" w:hAnsi="Helvetica" w:cs="Helvetica"/>
          <w:sz w:val="23"/>
          <w:szCs w:val="23"/>
        </w:rPr>
        <w:t>的局域网</w:t>
      </w:r>
      <w:r w:rsidRPr="00613BB9">
        <w:rPr>
          <w:rFonts w:ascii="Helvetica" w:hAnsi="Helvetica" w:cs="Helvetica"/>
          <w:sz w:val="23"/>
          <w:szCs w:val="23"/>
        </w:rPr>
        <w:t>IP</w:t>
      </w:r>
      <w:r w:rsidRPr="00613BB9">
        <w:rPr>
          <w:rFonts w:ascii="Helvetica" w:hAnsi="Helvetica" w:cs="Helvetica"/>
          <w:sz w:val="23"/>
          <w:szCs w:val="23"/>
        </w:rPr>
        <w:t>，如果像上面那样使用</w:t>
      </w:r>
      <w:r w:rsidRPr="00613BB9">
        <w:rPr>
          <w:rStyle w:val="HTML1"/>
          <w:rFonts w:ascii="Source Code Pro" w:hAnsi="Source Code Pro"/>
          <w:sz w:val="22"/>
          <w:szCs w:val="22"/>
          <w:bdr w:val="none" w:sz="0" w:space="0" w:color="auto" w:frame="1"/>
          <w:shd w:val="clear" w:color="auto" w:fill="EEEEEE"/>
        </w:rPr>
        <w:t>-i</w:t>
      </w:r>
      <w:r w:rsidRPr="00613BB9">
        <w:rPr>
          <w:rFonts w:ascii="Helvetica" w:hAnsi="Helvetica" w:cs="Helvetica"/>
          <w:sz w:val="23"/>
          <w:szCs w:val="23"/>
        </w:rPr>
        <w:t>参数，就不能用</w:t>
      </w:r>
      <w:r w:rsidRPr="00613BB9">
        <w:rPr>
          <w:rStyle w:val="HTML1"/>
          <w:rFonts w:ascii="Source Code Pro" w:hAnsi="Source Code Pro"/>
          <w:sz w:val="22"/>
          <w:szCs w:val="22"/>
          <w:bdr w:val="none" w:sz="0" w:space="0" w:color="auto" w:frame="1"/>
          <w:shd w:val="clear" w:color="auto" w:fill="EEEEEE"/>
        </w:rPr>
        <w:t>127.0.0.1</w:t>
      </w:r>
      <w:r w:rsidRPr="00613BB9">
        <w:rPr>
          <w:rFonts w:ascii="Helvetica" w:hAnsi="Helvetica" w:cs="Helvetica"/>
          <w:sz w:val="23"/>
          <w:szCs w:val="23"/>
        </w:rPr>
        <w:t>来访问站点了。对于有公网</w:t>
      </w:r>
      <w:r w:rsidRPr="00613BB9">
        <w:rPr>
          <w:rFonts w:ascii="Helvetica" w:hAnsi="Helvetica" w:cs="Helvetica"/>
          <w:sz w:val="23"/>
          <w:szCs w:val="23"/>
        </w:rPr>
        <w:t>IP</w:t>
      </w:r>
      <w:r w:rsidRPr="00613BB9">
        <w:rPr>
          <w:rFonts w:ascii="Helvetica" w:hAnsi="Helvetica" w:cs="Helvetica"/>
          <w:sz w:val="23"/>
          <w:szCs w:val="23"/>
        </w:rPr>
        <w:t>的主机，如果您指定一个局域网</w:t>
      </w:r>
      <w:r w:rsidRPr="00613BB9">
        <w:rPr>
          <w:rFonts w:ascii="Helvetica" w:hAnsi="Helvetica" w:cs="Helvetica"/>
          <w:sz w:val="23"/>
          <w:szCs w:val="23"/>
        </w:rPr>
        <w:t>IP</w:t>
      </w:r>
      <w:r w:rsidRPr="00613BB9">
        <w:rPr>
          <w:rFonts w:ascii="Helvetica" w:hAnsi="Helvetica" w:cs="Helvetica"/>
          <w:sz w:val="23"/>
          <w:szCs w:val="23"/>
        </w:rPr>
        <w:t>作为</w:t>
      </w:r>
      <w:r w:rsidRPr="00613BB9">
        <w:rPr>
          <w:rStyle w:val="HTML1"/>
          <w:rFonts w:ascii="Source Code Pro" w:hAnsi="Source Code Pro"/>
          <w:sz w:val="22"/>
          <w:szCs w:val="22"/>
          <w:bdr w:val="none" w:sz="0" w:space="0" w:color="auto" w:frame="1"/>
          <w:shd w:val="clear" w:color="auto" w:fill="EEEEEE"/>
        </w:rPr>
        <w:t>-i</w:t>
      </w:r>
      <w:r w:rsidRPr="00613BB9">
        <w:rPr>
          <w:rFonts w:ascii="Helvetica" w:hAnsi="Helvetica" w:cs="Helvetica"/>
          <w:sz w:val="23"/>
          <w:szCs w:val="23"/>
        </w:rPr>
        <w:t>参数的值，那么就无法通过公网来访问站点。</w:t>
      </w:r>
    </w:p>
    <w:p w14:paraId="086F7094" w14:textId="77777777" w:rsidR="00A574F9" w:rsidRPr="00613BB9" w:rsidRDefault="00A574F9" w:rsidP="00170578">
      <w:pPr>
        <w:pStyle w:val="3"/>
        <w:rPr>
          <w:rFonts w:ascii="Helvetica" w:hAnsi="Helvetica" w:cs="Helvetica"/>
          <w:sz w:val="36"/>
          <w:szCs w:val="36"/>
        </w:rPr>
      </w:pPr>
      <w:bookmarkStart w:id="504" w:name="_Toc46395099"/>
      <w:r w:rsidRPr="00613BB9">
        <w:rPr>
          <w:rFonts w:ascii="Helvetica" w:hAnsi="Helvetica" w:cs="Helvetica"/>
        </w:rPr>
        <w:t>Pow</w:t>
      </w:r>
      <w:bookmarkEnd w:id="504"/>
    </w:p>
    <w:p w14:paraId="363EA5EC" w14:textId="77777777" w:rsidR="00A574F9" w:rsidRPr="00613BB9" w:rsidRDefault="00717723" w:rsidP="00170578">
      <w:pPr>
        <w:pStyle w:val="a3"/>
        <w:shd w:val="clear" w:color="auto" w:fill="FFFFFF"/>
        <w:spacing w:before="0" w:beforeAutospacing="0" w:after="0" w:afterAutospacing="0"/>
        <w:textAlignment w:val="baseline"/>
        <w:rPr>
          <w:rFonts w:ascii="Helvetica" w:hAnsi="Helvetica" w:cs="Helvetica"/>
          <w:sz w:val="23"/>
          <w:szCs w:val="23"/>
        </w:rPr>
      </w:pPr>
      <w:hyperlink r:id="rId2092" w:tgtFrame="_blank" w:history="1">
        <w:r w:rsidR="00A574F9" w:rsidRPr="00613BB9">
          <w:rPr>
            <w:rStyle w:val="a4"/>
            <w:rFonts w:ascii="inherit" w:hAnsi="inherit" w:cs="Helvetica"/>
            <w:color w:val="auto"/>
            <w:sz w:val="23"/>
            <w:szCs w:val="23"/>
            <w:bdr w:val="none" w:sz="0" w:space="0" w:color="auto" w:frame="1"/>
          </w:rPr>
          <w:t>Pow</w:t>
        </w:r>
      </w:hyperlink>
      <w:r w:rsidR="00A574F9" w:rsidRPr="00613BB9">
        <w:rPr>
          <w:rFonts w:ascii="Helvetica" w:hAnsi="Helvetica" w:cs="Helvetica"/>
          <w:sz w:val="23"/>
          <w:szCs w:val="23"/>
        </w:rPr>
        <w:t> </w:t>
      </w:r>
      <w:r w:rsidR="00A574F9" w:rsidRPr="00613BB9">
        <w:rPr>
          <w:rFonts w:ascii="Helvetica" w:hAnsi="Helvetica" w:cs="Helvetica"/>
          <w:sz w:val="23"/>
          <w:szCs w:val="23"/>
        </w:rPr>
        <w:t>是一个</w:t>
      </w:r>
      <w:r w:rsidR="00A574F9" w:rsidRPr="00613BB9">
        <w:rPr>
          <w:rFonts w:ascii="Helvetica" w:hAnsi="Helvetica" w:cs="Helvetica"/>
          <w:sz w:val="23"/>
          <w:szCs w:val="23"/>
        </w:rPr>
        <w:t xml:space="preserve"> Mac </w:t>
      </w:r>
      <w:r w:rsidR="00A574F9" w:rsidRPr="00613BB9">
        <w:rPr>
          <w:rFonts w:ascii="Helvetica" w:hAnsi="Helvetica" w:cs="Helvetica"/>
          <w:sz w:val="23"/>
          <w:szCs w:val="23"/>
        </w:rPr>
        <w:t>系统上的零配置</w:t>
      </w:r>
      <w:r w:rsidR="00A574F9" w:rsidRPr="00613BB9">
        <w:rPr>
          <w:rFonts w:ascii="Helvetica" w:hAnsi="Helvetica" w:cs="Helvetica"/>
          <w:sz w:val="23"/>
          <w:szCs w:val="23"/>
        </w:rPr>
        <w:t xml:space="preserve"> Rack </w:t>
      </w:r>
      <w:r w:rsidR="00A574F9" w:rsidRPr="00613BB9">
        <w:rPr>
          <w:rFonts w:ascii="Helvetica" w:hAnsi="Helvetica" w:cs="Helvetica"/>
          <w:sz w:val="23"/>
          <w:szCs w:val="23"/>
        </w:rPr>
        <w:t>服务器，它也可以作为一个简单易用的静态文件服务器来使用。</w:t>
      </w:r>
    </w:p>
    <w:p w14:paraId="1C702581" w14:textId="77777777" w:rsidR="00A574F9" w:rsidRPr="00613BB9" w:rsidRDefault="00A574F9" w:rsidP="00170578">
      <w:pPr>
        <w:pStyle w:val="4"/>
        <w:rPr>
          <w:rFonts w:ascii="Helvetica" w:hAnsi="Helvetica" w:cs="Helvetica"/>
          <w:sz w:val="31"/>
          <w:szCs w:val="31"/>
        </w:rPr>
      </w:pPr>
      <w:bookmarkStart w:id="505" w:name="_Toc46395100"/>
      <w:r w:rsidRPr="00613BB9">
        <w:rPr>
          <w:rFonts w:ascii="Helvetica" w:hAnsi="Helvetica" w:cs="Helvetica"/>
          <w:sz w:val="31"/>
          <w:szCs w:val="31"/>
        </w:rPr>
        <w:t>安装</w:t>
      </w:r>
      <w:bookmarkEnd w:id="505"/>
    </w:p>
    <w:tbl>
      <w:tblPr>
        <w:tblW w:w="0" w:type="auto"/>
        <w:tblCellSpacing w:w="15" w:type="dxa"/>
        <w:tblCellMar>
          <w:left w:w="0" w:type="dxa"/>
          <w:right w:w="0" w:type="dxa"/>
        </w:tblCellMar>
        <w:tblLook w:val="04A0" w:firstRow="1" w:lastRow="0" w:firstColumn="1" w:lastColumn="0" w:noHBand="0" w:noVBand="1"/>
      </w:tblPr>
      <w:tblGrid>
        <w:gridCol w:w="1925"/>
      </w:tblGrid>
      <w:tr w:rsidR="00A574F9" w:rsidRPr="00613BB9" w14:paraId="733EF9C6" w14:textId="77777777" w:rsidTr="00170578">
        <w:trPr>
          <w:tblCellSpacing w:w="15" w:type="dxa"/>
        </w:trPr>
        <w:tc>
          <w:tcPr>
            <w:tcW w:w="0" w:type="auto"/>
            <w:tcBorders>
              <w:top w:val="nil"/>
              <w:left w:val="nil"/>
              <w:bottom w:val="nil"/>
              <w:right w:val="nil"/>
            </w:tcBorders>
            <w:vAlign w:val="center"/>
            <w:hideMark/>
          </w:tcPr>
          <w:p w14:paraId="155B866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curl get.pow.cx | sh</w:t>
            </w:r>
          </w:p>
        </w:tc>
      </w:tr>
    </w:tbl>
    <w:p w14:paraId="52010628" w14:textId="77777777" w:rsidR="00A574F9" w:rsidRPr="00613BB9" w:rsidRDefault="00A574F9" w:rsidP="00170578">
      <w:pPr>
        <w:pStyle w:val="4"/>
        <w:rPr>
          <w:rFonts w:ascii="Helvetica" w:hAnsi="Helvetica" w:cs="Helvetica"/>
          <w:sz w:val="31"/>
          <w:szCs w:val="31"/>
        </w:rPr>
      </w:pPr>
      <w:bookmarkStart w:id="506" w:name="_Toc46395101"/>
      <w:r w:rsidRPr="00613BB9">
        <w:rPr>
          <w:rFonts w:ascii="Helvetica" w:hAnsi="Helvetica" w:cs="Helvetica"/>
          <w:sz w:val="31"/>
          <w:szCs w:val="31"/>
        </w:rPr>
        <w:t>设置</w:t>
      </w:r>
      <w:bookmarkEnd w:id="506"/>
    </w:p>
    <w:p w14:paraId="0C5615A9"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~/.pow</w:t>
      </w:r>
      <w:r w:rsidRPr="00613BB9">
        <w:rPr>
          <w:rFonts w:ascii="Helvetica" w:hAnsi="Helvetica" w:cs="Helvetica"/>
          <w:sz w:val="23"/>
          <w:szCs w:val="23"/>
        </w:rPr>
        <w:t> </w:t>
      </w:r>
      <w:r w:rsidRPr="00613BB9">
        <w:rPr>
          <w:rFonts w:ascii="Helvetica" w:hAnsi="Helvetica" w:cs="Helvetica"/>
          <w:sz w:val="23"/>
          <w:szCs w:val="23"/>
        </w:rPr>
        <w:t>文件夹建立链接（</w:t>
      </w:r>
      <w:r w:rsidRPr="00613BB9">
        <w:rPr>
          <w:rFonts w:ascii="Helvetica" w:hAnsi="Helvetica" w:cs="Helvetica"/>
          <w:sz w:val="23"/>
          <w:szCs w:val="23"/>
        </w:rPr>
        <w:t>symlink</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154"/>
      </w:tblGrid>
      <w:tr w:rsidR="00A574F9" w:rsidRPr="00613BB9" w14:paraId="0411122A" w14:textId="77777777" w:rsidTr="00170578">
        <w:trPr>
          <w:tblCellSpacing w:w="15" w:type="dxa"/>
        </w:trPr>
        <w:tc>
          <w:tcPr>
            <w:tcW w:w="0" w:type="auto"/>
            <w:tcBorders>
              <w:top w:val="nil"/>
              <w:left w:val="nil"/>
              <w:bottom w:val="nil"/>
              <w:right w:val="nil"/>
            </w:tcBorders>
            <w:vAlign w:val="center"/>
            <w:hideMark/>
          </w:tcPr>
          <w:p w14:paraId="5D89A1C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 </w:t>
            </w:r>
            <w:r w:rsidRPr="00613BB9">
              <w:rPr>
                <w:rStyle w:val="builtin"/>
                <w:rFonts w:ascii="inherit" w:hAnsi="inherit"/>
                <w:sz w:val="21"/>
                <w:szCs w:val="21"/>
                <w:bdr w:val="none" w:sz="0" w:space="0" w:color="auto" w:frame="1"/>
              </w:rPr>
              <w:t>cd</w:t>
            </w:r>
            <w:r w:rsidRPr="00613BB9">
              <w:rPr>
                <w:rStyle w:val="line"/>
                <w:rFonts w:ascii="inherit" w:hAnsi="inherit"/>
                <w:sz w:val="21"/>
                <w:szCs w:val="21"/>
                <w:bdr w:val="none" w:sz="0" w:space="0" w:color="auto" w:frame="1"/>
              </w:rPr>
              <w:t xml:space="preserve"> ~/.pow</w:t>
            </w:r>
            <w:r w:rsidRPr="00613BB9">
              <w:rPr>
                <w:rFonts w:ascii="Source Code Pro" w:hAnsi="Source Code Pro"/>
                <w:sz w:val="22"/>
                <w:szCs w:val="22"/>
              </w:rPr>
              <w:br/>
            </w:r>
            <w:r w:rsidRPr="00613BB9">
              <w:rPr>
                <w:rStyle w:val="line"/>
                <w:rFonts w:ascii="inherit" w:hAnsi="inherit"/>
                <w:sz w:val="21"/>
                <w:szCs w:val="21"/>
                <w:bdr w:val="none" w:sz="0" w:space="0" w:color="auto" w:frame="1"/>
              </w:rPr>
              <w:t>$ ln -s /path/to/myapp</w:t>
            </w:r>
          </w:p>
        </w:tc>
      </w:tr>
    </w:tbl>
    <w:p w14:paraId="1DF27CD3"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您的网站将会在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http://myapp.dev</w:t>
      </w:r>
      <w:r w:rsidRPr="00613BB9">
        <w:rPr>
          <w:rFonts w:ascii="Helvetica" w:hAnsi="Helvetica" w:cs="Helvetica"/>
          <w:sz w:val="23"/>
          <w:szCs w:val="23"/>
        </w:rPr>
        <w:t> </w:t>
      </w:r>
      <w:r w:rsidRPr="00613BB9">
        <w:rPr>
          <w:rFonts w:ascii="Helvetica" w:hAnsi="Helvetica" w:cs="Helvetica"/>
          <w:sz w:val="23"/>
          <w:szCs w:val="23"/>
        </w:rPr>
        <w:t>下运行，网址根据链接名称而定。</w:t>
      </w:r>
    </w:p>
    <w:p w14:paraId="7AAB5A87" w14:textId="77777777" w:rsidR="00A574F9" w:rsidRPr="00613BB9" w:rsidRDefault="00A574F9" w:rsidP="00A574F9"/>
    <w:p w14:paraId="1ABCEFDF" w14:textId="77777777" w:rsidR="00A574F9" w:rsidRPr="00613BB9" w:rsidRDefault="00A574F9" w:rsidP="00A574F9"/>
    <w:p w14:paraId="5D4AF72E" w14:textId="77777777" w:rsidR="00A574F9" w:rsidRPr="00613BB9" w:rsidRDefault="00A574F9" w:rsidP="00A574F9"/>
    <w:p w14:paraId="1FF99041" w14:textId="77777777" w:rsidR="00A574F9" w:rsidRPr="00613BB9" w:rsidRDefault="00A574F9" w:rsidP="00170578">
      <w:pPr>
        <w:pStyle w:val="2"/>
        <w:rPr>
          <w:rFonts w:ascii="Helvetica" w:hAnsi="Helvetica" w:cs="Helvetica"/>
          <w:b w:val="0"/>
          <w:bCs w:val="0"/>
          <w:sz w:val="54"/>
          <w:szCs w:val="54"/>
        </w:rPr>
      </w:pPr>
      <w:bookmarkStart w:id="507" w:name="_Toc46395102"/>
      <w:r w:rsidRPr="00613BB9">
        <w:rPr>
          <w:rFonts w:ascii="Helvetica" w:hAnsi="Helvetica" w:cs="Helvetica"/>
          <w:b w:val="0"/>
          <w:bCs w:val="0"/>
          <w:sz w:val="54"/>
          <w:szCs w:val="54"/>
        </w:rPr>
        <w:t>生成文件</w:t>
      </w:r>
      <w:bookmarkEnd w:id="507"/>
    </w:p>
    <w:p w14:paraId="441FE0B5" w14:textId="77777777" w:rsidR="00A574F9" w:rsidRPr="00613BB9" w:rsidRDefault="00A574F9" w:rsidP="00170578"/>
    <w:p w14:paraId="15FC6A74" w14:textId="77777777" w:rsidR="00A574F9" w:rsidRPr="00613BB9" w:rsidRDefault="00A574F9" w:rsidP="00170578"/>
    <w:p w14:paraId="0F8CB0CC"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使用</w:t>
      </w:r>
      <w:r w:rsidRPr="00613BB9">
        <w:rPr>
          <w:rFonts w:ascii="Helvetica" w:hAnsi="Helvetica" w:cs="Helvetica"/>
          <w:sz w:val="23"/>
          <w:szCs w:val="23"/>
        </w:rPr>
        <w:t xml:space="preserve"> Hexo </w:t>
      </w:r>
      <w:r w:rsidRPr="00613BB9">
        <w:rPr>
          <w:rFonts w:ascii="Helvetica" w:hAnsi="Helvetica" w:cs="Helvetica"/>
          <w:sz w:val="23"/>
          <w:szCs w:val="23"/>
        </w:rPr>
        <w:t>生成静态文件快速而且简单。</w:t>
      </w:r>
    </w:p>
    <w:tbl>
      <w:tblPr>
        <w:tblW w:w="0" w:type="auto"/>
        <w:tblCellSpacing w:w="15" w:type="dxa"/>
        <w:tblCellMar>
          <w:left w:w="0" w:type="dxa"/>
          <w:right w:w="0" w:type="dxa"/>
        </w:tblCellMar>
        <w:tblLook w:val="04A0" w:firstRow="1" w:lastRow="0" w:firstColumn="1" w:lastColumn="0" w:noHBand="0" w:noVBand="1"/>
      </w:tblPr>
      <w:tblGrid>
        <w:gridCol w:w="1479"/>
      </w:tblGrid>
      <w:tr w:rsidR="00A574F9" w:rsidRPr="00613BB9" w14:paraId="48743931" w14:textId="77777777" w:rsidTr="00170578">
        <w:trPr>
          <w:tblCellSpacing w:w="15" w:type="dxa"/>
        </w:trPr>
        <w:tc>
          <w:tcPr>
            <w:tcW w:w="0" w:type="auto"/>
            <w:tcBorders>
              <w:top w:val="nil"/>
              <w:left w:val="nil"/>
              <w:bottom w:val="nil"/>
              <w:right w:val="nil"/>
            </w:tcBorders>
            <w:vAlign w:val="center"/>
            <w:hideMark/>
          </w:tcPr>
          <w:p w14:paraId="23672E9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generate</w:t>
            </w:r>
          </w:p>
        </w:tc>
      </w:tr>
    </w:tbl>
    <w:p w14:paraId="2DC2E5D1" w14:textId="77777777" w:rsidR="00A574F9" w:rsidRPr="00613BB9" w:rsidRDefault="00A574F9" w:rsidP="00170578">
      <w:pPr>
        <w:pStyle w:val="4"/>
        <w:rPr>
          <w:rFonts w:ascii="Helvetica" w:hAnsi="Helvetica" w:cs="Helvetica"/>
          <w:sz w:val="31"/>
          <w:szCs w:val="31"/>
        </w:rPr>
      </w:pPr>
      <w:bookmarkStart w:id="508" w:name="_Toc46395103"/>
      <w:r w:rsidRPr="00613BB9">
        <w:rPr>
          <w:rFonts w:ascii="Helvetica" w:hAnsi="Helvetica" w:cs="Helvetica"/>
          <w:sz w:val="31"/>
          <w:szCs w:val="31"/>
        </w:rPr>
        <w:t>监视文件变动</w:t>
      </w:r>
      <w:bookmarkEnd w:id="508"/>
    </w:p>
    <w:p w14:paraId="28F754AD"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 xml:space="preserve">Hexo </w:t>
      </w:r>
      <w:r w:rsidRPr="00613BB9">
        <w:rPr>
          <w:rFonts w:ascii="Helvetica" w:hAnsi="Helvetica" w:cs="Helvetica"/>
          <w:sz w:val="23"/>
          <w:szCs w:val="23"/>
        </w:rPr>
        <w:t>能够监视文件变动并立即重新生成静态文件，在生成时会比对文件的</w:t>
      </w:r>
      <w:r w:rsidRPr="00613BB9">
        <w:rPr>
          <w:rFonts w:ascii="Helvetica" w:hAnsi="Helvetica" w:cs="Helvetica"/>
          <w:sz w:val="23"/>
          <w:szCs w:val="23"/>
        </w:rPr>
        <w:t xml:space="preserve"> SHA1 checksum</w:t>
      </w:r>
      <w:r w:rsidRPr="00613BB9">
        <w:rPr>
          <w:rFonts w:ascii="Helvetica" w:hAnsi="Helvetica" w:cs="Helvetica"/>
          <w:sz w:val="23"/>
          <w:szCs w:val="23"/>
        </w:rPr>
        <w:t>，只有变动的文件才会写入。</w:t>
      </w:r>
    </w:p>
    <w:tbl>
      <w:tblPr>
        <w:tblW w:w="0" w:type="auto"/>
        <w:tblCellSpacing w:w="15" w:type="dxa"/>
        <w:tblCellMar>
          <w:left w:w="0" w:type="dxa"/>
          <w:right w:w="0" w:type="dxa"/>
        </w:tblCellMar>
        <w:tblLook w:val="04A0" w:firstRow="1" w:lastRow="0" w:firstColumn="1" w:lastColumn="0" w:noHBand="0" w:noVBand="1"/>
      </w:tblPr>
      <w:tblGrid>
        <w:gridCol w:w="2210"/>
      </w:tblGrid>
      <w:tr w:rsidR="00A574F9" w:rsidRPr="00613BB9" w14:paraId="24106A93" w14:textId="77777777" w:rsidTr="00170578">
        <w:trPr>
          <w:tblCellSpacing w:w="15" w:type="dxa"/>
        </w:trPr>
        <w:tc>
          <w:tcPr>
            <w:tcW w:w="0" w:type="auto"/>
            <w:tcBorders>
              <w:top w:val="nil"/>
              <w:left w:val="nil"/>
              <w:bottom w:val="nil"/>
              <w:right w:val="nil"/>
            </w:tcBorders>
            <w:vAlign w:val="center"/>
            <w:hideMark/>
          </w:tcPr>
          <w:p w14:paraId="33782AD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generate --watch</w:t>
            </w:r>
          </w:p>
        </w:tc>
      </w:tr>
    </w:tbl>
    <w:p w14:paraId="24D55588" w14:textId="77777777" w:rsidR="00A574F9" w:rsidRPr="00613BB9" w:rsidRDefault="00A574F9" w:rsidP="00170578">
      <w:pPr>
        <w:pStyle w:val="4"/>
        <w:rPr>
          <w:rFonts w:ascii="Helvetica" w:hAnsi="Helvetica" w:cs="Helvetica"/>
          <w:sz w:val="31"/>
          <w:szCs w:val="31"/>
        </w:rPr>
      </w:pPr>
      <w:bookmarkStart w:id="509" w:name="_Toc46395104"/>
      <w:r w:rsidRPr="00613BB9">
        <w:rPr>
          <w:rFonts w:ascii="Helvetica" w:hAnsi="Helvetica" w:cs="Helvetica"/>
          <w:sz w:val="31"/>
          <w:szCs w:val="31"/>
        </w:rPr>
        <w:t>完成后部署</w:t>
      </w:r>
      <w:bookmarkEnd w:id="509"/>
    </w:p>
    <w:p w14:paraId="273F0ADD"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您可执行下列的其中一个命令，让</w:t>
      </w:r>
      <w:r w:rsidRPr="00613BB9">
        <w:rPr>
          <w:rFonts w:ascii="Helvetica" w:hAnsi="Helvetica" w:cs="Helvetica"/>
          <w:sz w:val="23"/>
          <w:szCs w:val="23"/>
        </w:rPr>
        <w:t xml:space="preserve"> Hexo </w:t>
      </w:r>
      <w:r w:rsidRPr="00613BB9">
        <w:rPr>
          <w:rFonts w:ascii="Helvetica" w:hAnsi="Helvetica" w:cs="Helvetica"/>
          <w:sz w:val="23"/>
          <w:szCs w:val="23"/>
        </w:rPr>
        <w:t>在生成完毕后自动部署网站，两个命令的作用是相同的。</w:t>
      </w:r>
    </w:p>
    <w:tbl>
      <w:tblPr>
        <w:tblW w:w="0" w:type="auto"/>
        <w:tblCellSpacing w:w="15" w:type="dxa"/>
        <w:tblCellMar>
          <w:left w:w="0" w:type="dxa"/>
          <w:right w:w="0" w:type="dxa"/>
        </w:tblCellMar>
        <w:tblLook w:val="04A0" w:firstRow="1" w:lastRow="0" w:firstColumn="1" w:lastColumn="0" w:noHBand="0" w:noVBand="1"/>
      </w:tblPr>
      <w:tblGrid>
        <w:gridCol w:w="2275"/>
      </w:tblGrid>
      <w:tr w:rsidR="00A574F9" w:rsidRPr="00613BB9" w14:paraId="1C6D46B5" w14:textId="77777777" w:rsidTr="00170578">
        <w:trPr>
          <w:tblCellSpacing w:w="15" w:type="dxa"/>
        </w:trPr>
        <w:tc>
          <w:tcPr>
            <w:tcW w:w="0" w:type="auto"/>
            <w:tcBorders>
              <w:top w:val="nil"/>
              <w:left w:val="nil"/>
              <w:bottom w:val="nil"/>
              <w:right w:val="nil"/>
            </w:tcBorders>
            <w:vAlign w:val="center"/>
            <w:hideMark/>
          </w:tcPr>
          <w:p w14:paraId="38908C90"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generate --deploy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hexo deploy --generate</w:t>
            </w:r>
          </w:p>
        </w:tc>
      </w:tr>
    </w:tbl>
    <w:p w14:paraId="273E51CA" w14:textId="77777777" w:rsidR="00A574F9" w:rsidRPr="00613BB9" w:rsidRDefault="00A574F9" w:rsidP="00A574F9">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简写</w:t>
      </w:r>
    </w:p>
    <w:p w14:paraId="1CD48987" w14:textId="77777777" w:rsidR="00A574F9" w:rsidRPr="00613BB9" w:rsidRDefault="00A574F9" w:rsidP="00A574F9">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上面两个命令可以简写为</w:t>
      </w:r>
      <w:r w:rsidRPr="00613BB9">
        <w:rPr>
          <w:rFonts w:ascii="inherit" w:hAnsi="inherit" w:cs="Helvetica"/>
          <w:sz w:val="23"/>
          <w:szCs w:val="23"/>
        </w:rPr>
        <w:br/>
        <w:t>$ hexo g -d</w:t>
      </w:r>
      <w:r w:rsidRPr="00613BB9">
        <w:rPr>
          <w:rFonts w:ascii="inherit" w:hAnsi="inherit" w:cs="Helvetica"/>
          <w:sz w:val="23"/>
          <w:szCs w:val="23"/>
        </w:rPr>
        <w:br/>
        <w:t>$ hexo d -g</w:t>
      </w:r>
    </w:p>
    <w:p w14:paraId="20ACBD09" w14:textId="77777777" w:rsidR="00A574F9" w:rsidRPr="00613BB9" w:rsidRDefault="00A574F9" w:rsidP="00A574F9"/>
    <w:p w14:paraId="1DDCD691" w14:textId="77777777" w:rsidR="00A574F9" w:rsidRPr="00613BB9" w:rsidRDefault="00A574F9" w:rsidP="00A574F9"/>
    <w:p w14:paraId="3C20396A" w14:textId="77777777" w:rsidR="00A574F9" w:rsidRPr="00613BB9" w:rsidRDefault="00A574F9" w:rsidP="00A574F9"/>
    <w:p w14:paraId="3B476EF3" w14:textId="77777777" w:rsidR="00A574F9" w:rsidRPr="00613BB9" w:rsidRDefault="00A574F9" w:rsidP="00170578">
      <w:pPr>
        <w:pStyle w:val="2"/>
        <w:rPr>
          <w:rFonts w:ascii="Helvetica" w:hAnsi="Helvetica" w:cs="Helvetica"/>
          <w:b w:val="0"/>
          <w:bCs w:val="0"/>
          <w:sz w:val="54"/>
          <w:szCs w:val="54"/>
        </w:rPr>
      </w:pPr>
      <w:bookmarkStart w:id="510" w:name="_Toc46395105"/>
      <w:r w:rsidRPr="00613BB9">
        <w:rPr>
          <w:rFonts w:ascii="Helvetica" w:hAnsi="Helvetica" w:cs="Helvetica"/>
          <w:b w:val="0"/>
          <w:bCs w:val="0"/>
          <w:sz w:val="54"/>
          <w:szCs w:val="54"/>
        </w:rPr>
        <w:lastRenderedPageBreak/>
        <w:t>将</w:t>
      </w:r>
      <w:r w:rsidRPr="00613BB9">
        <w:rPr>
          <w:rFonts w:ascii="Helvetica" w:hAnsi="Helvetica" w:cs="Helvetica"/>
          <w:b w:val="0"/>
          <w:bCs w:val="0"/>
          <w:sz w:val="54"/>
          <w:szCs w:val="54"/>
        </w:rPr>
        <w:t xml:space="preserve"> Hexo </w:t>
      </w:r>
      <w:r w:rsidRPr="00613BB9">
        <w:rPr>
          <w:rFonts w:ascii="Helvetica" w:hAnsi="Helvetica" w:cs="Helvetica"/>
          <w:b w:val="0"/>
          <w:bCs w:val="0"/>
          <w:sz w:val="54"/>
          <w:szCs w:val="54"/>
        </w:rPr>
        <w:t>部署到</w:t>
      </w:r>
      <w:r w:rsidRPr="00613BB9">
        <w:rPr>
          <w:rFonts w:ascii="Helvetica" w:hAnsi="Helvetica" w:cs="Helvetica"/>
          <w:b w:val="0"/>
          <w:bCs w:val="0"/>
          <w:sz w:val="54"/>
          <w:szCs w:val="54"/>
        </w:rPr>
        <w:t xml:space="preserve"> GitHub Pages</w:t>
      </w:r>
      <w:bookmarkEnd w:id="510"/>
    </w:p>
    <w:p w14:paraId="3E783925"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在本教程中，我们将会使用</w:t>
      </w:r>
      <w:r w:rsidRPr="00613BB9">
        <w:rPr>
          <w:rFonts w:ascii="Helvetica" w:hAnsi="Helvetica" w:cs="Helvetica"/>
          <w:sz w:val="23"/>
          <w:szCs w:val="23"/>
        </w:rPr>
        <w:t> </w:t>
      </w:r>
      <w:hyperlink r:id="rId2093" w:tgtFrame="_blank" w:history="1">
        <w:r w:rsidRPr="00613BB9">
          <w:rPr>
            <w:rStyle w:val="a4"/>
            <w:rFonts w:ascii="inherit" w:hAnsi="inherit" w:cs="Helvetica"/>
            <w:color w:val="auto"/>
            <w:sz w:val="23"/>
            <w:szCs w:val="23"/>
            <w:bdr w:val="none" w:sz="0" w:space="0" w:color="auto" w:frame="1"/>
          </w:rPr>
          <w:t>Travis CI</w:t>
        </w:r>
      </w:hyperlink>
      <w:r w:rsidRPr="00613BB9">
        <w:rPr>
          <w:rFonts w:ascii="Helvetica" w:hAnsi="Helvetica" w:cs="Helvetica"/>
          <w:sz w:val="23"/>
          <w:szCs w:val="23"/>
        </w:rPr>
        <w:t> </w:t>
      </w:r>
      <w:r w:rsidRPr="00613BB9">
        <w:rPr>
          <w:rFonts w:ascii="Helvetica" w:hAnsi="Helvetica" w:cs="Helvetica"/>
          <w:sz w:val="23"/>
          <w:szCs w:val="23"/>
        </w:rPr>
        <w:t>将</w:t>
      </w:r>
      <w:r w:rsidRPr="00613BB9">
        <w:rPr>
          <w:rFonts w:ascii="Helvetica" w:hAnsi="Helvetica" w:cs="Helvetica"/>
          <w:sz w:val="23"/>
          <w:szCs w:val="23"/>
        </w:rPr>
        <w:t xml:space="preserve"> Hexo </w:t>
      </w:r>
      <w:r w:rsidRPr="00613BB9">
        <w:rPr>
          <w:rFonts w:ascii="Helvetica" w:hAnsi="Helvetica" w:cs="Helvetica"/>
          <w:sz w:val="23"/>
          <w:szCs w:val="23"/>
        </w:rPr>
        <w:t>博客部署到</w:t>
      </w:r>
      <w:r w:rsidRPr="00613BB9">
        <w:rPr>
          <w:rFonts w:ascii="Helvetica" w:hAnsi="Helvetica" w:cs="Helvetica"/>
          <w:sz w:val="23"/>
          <w:szCs w:val="23"/>
        </w:rPr>
        <w:t xml:space="preserve"> GitHub Pages </w:t>
      </w:r>
      <w:r w:rsidRPr="00613BB9">
        <w:rPr>
          <w:rFonts w:ascii="Helvetica" w:hAnsi="Helvetica" w:cs="Helvetica"/>
          <w:sz w:val="23"/>
          <w:szCs w:val="23"/>
        </w:rPr>
        <w:t>上。</w:t>
      </w:r>
      <w:r w:rsidRPr="00613BB9">
        <w:rPr>
          <w:rFonts w:ascii="Helvetica" w:hAnsi="Helvetica" w:cs="Helvetica"/>
          <w:sz w:val="23"/>
          <w:szCs w:val="23"/>
        </w:rPr>
        <w:t xml:space="preserve">Travis CI </w:t>
      </w:r>
      <w:r w:rsidRPr="00613BB9">
        <w:rPr>
          <w:rFonts w:ascii="Helvetica" w:hAnsi="Helvetica" w:cs="Helvetica"/>
          <w:sz w:val="23"/>
          <w:szCs w:val="23"/>
        </w:rPr>
        <w:t>对于开源</w:t>
      </w:r>
      <w:r w:rsidRPr="00613BB9">
        <w:rPr>
          <w:rFonts w:ascii="Helvetica" w:hAnsi="Helvetica" w:cs="Helvetica"/>
          <w:sz w:val="23"/>
          <w:szCs w:val="23"/>
        </w:rPr>
        <w:t xml:space="preserve"> repository </w:t>
      </w:r>
      <w:r w:rsidRPr="00613BB9">
        <w:rPr>
          <w:rFonts w:ascii="Helvetica" w:hAnsi="Helvetica" w:cs="Helvetica"/>
          <w:sz w:val="23"/>
          <w:szCs w:val="23"/>
        </w:rPr>
        <w:t>是免费的，但是这意味着你的站点文件将会是公开的。如果你希望你的站点文件不被公开，请直接前往本文</w:t>
      </w:r>
      <w:r w:rsidRPr="00613BB9">
        <w:rPr>
          <w:rFonts w:ascii="Helvetica" w:hAnsi="Helvetica" w:cs="Helvetica"/>
          <w:sz w:val="23"/>
          <w:szCs w:val="23"/>
        </w:rPr>
        <w:t xml:space="preserve"> [</w:t>
      </w:r>
      <w:r w:rsidRPr="00613BB9">
        <w:rPr>
          <w:rFonts w:ascii="Helvetica" w:hAnsi="Helvetica" w:cs="Helvetica"/>
          <w:sz w:val="23"/>
          <w:szCs w:val="23"/>
        </w:rPr>
        <w:t>私有</w:t>
      </w:r>
      <w:r w:rsidRPr="00613BB9">
        <w:rPr>
          <w:rFonts w:ascii="Helvetica" w:hAnsi="Helvetica" w:cs="Helvetica"/>
          <w:sz w:val="23"/>
          <w:szCs w:val="23"/>
        </w:rPr>
        <w:t xml:space="preserve"> Repository](#</w:t>
      </w:r>
      <w:r w:rsidRPr="00613BB9">
        <w:rPr>
          <w:rFonts w:ascii="Helvetica" w:hAnsi="Helvetica" w:cs="Helvetica"/>
          <w:sz w:val="23"/>
          <w:szCs w:val="23"/>
        </w:rPr>
        <w:t>私有</w:t>
      </w:r>
      <w:r w:rsidRPr="00613BB9">
        <w:rPr>
          <w:rFonts w:ascii="Helvetica" w:hAnsi="Helvetica" w:cs="Helvetica"/>
          <w:sz w:val="23"/>
          <w:szCs w:val="23"/>
        </w:rPr>
        <w:t xml:space="preserve"> Repository) </w:t>
      </w:r>
      <w:r w:rsidRPr="00613BB9">
        <w:rPr>
          <w:rFonts w:ascii="Helvetica" w:hAnsi="Helvetica" w:cs="Helvetica"/>
          <w:sz w:val="23"/>
          <w:szCs w:val="23"/>
        </w:rPr>
        <w:t>部分。</w:t>
      </w:r>
    </w:p>
    <w:p w14:paraId="25350441" w14:textId="77777777" w:rsidR="00A574F9" w:rsidRPr="00613BB9" w:rsidRDefault="00A574F9" w:rsidP="00907565">
      <w:pPr>
        <w:widowControl/>
        <w:numPr>
          <w:ilvl w:val="0"/>
          <w:numId w:val="130"/>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新建一个</w:t>
      </w:r>
      <w:r w:rsidRPr="00613BB9">
        <w:rPr>
          <w:rFonts w:ascii="inherit" w:hAnsi="inherit" w:cs="Helvetica"/>
          <w:sz w:val="23"/>
          <w:szCs w:val="23"/>
        </w:rPr>
        <w:t xml:space="preserve"> repository</w:t>
      </w:r>
      <w:r w:rsidRPr="00613BB9">
        <w:rPr>
          <w:rFonts w:ascii="inherit" w:hAnsi="inherit" w:cs="Helvetica"/>
          <w:sz w:val="23"/>
          <w:szCs w:val="23"/>
        </w:rPr>
        <w:t>。如果你希望你的站点能通过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inherit" w:hAnsi="inherit" w:cs="Helvetica"/>
          <w:sz w:val="23"/>
          <w:szCs w:val="23"/>
        </w:rPr>
        <w:t> </w:t>
      </w:r>
      <w:r w:rsidRPr="00613BB9">
        <w:rPr>
          <w:rFonts w:ascii="inherit" w:hAnsi="inherit" w:cs="Helvetica"/>
          <w:sz w:val="23"/>
          <w:szCs w:val="23"/>
        </w:rPr>
        <w:t>域名访问，你的</w:t>
      </w:r>
      <w:r w:rsidRPr="00613BB9">
        <w:rPr>
          <w:rFonts w:ascii="inherit" w:hAnsi="inherit" w:cs="Helvetica"/>
          <w:sz w:val="23"/>
          <w:szCs w:val="23"/>
        </w:rPr>
        <w:t xml:space="preserve"> repository </w:t>
      </w:r>
      <w:r w:rsidRPr="00613BB9">
        <w:rPr>
          <w:rFonts w:ascii="inherit" w:hAnsi="inherit" w:cs="Helvetica"/>
          <w:sz w:val="23"/>
          <w:szCs w:val="23"/>
        </w:rPr>
        <w:t>应该直接命名为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inherit" w:hAnsi="inherit" w:cs="Helvetica"/>
          <w:sz w:val="23"/>
          <w:szCs w:val="23"/>
        </w:rPr>
        <w:t>。</w:t>
      </w:r>
    </w:p>
    <w:p w14:paraId="7DF0F3D9" w14:textId="77777777" w:rsidR="00A574F9" w:rsidRPr="00613BB9" w:rsidRDefault="00A574F9" w:rsidP="00907565">
      <w:pPr>
        <w:widowControl/>
        <w:numPr>
          <w:ilvl w:val="0"/>
          <w:numId w:val="130"/>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将你的</w:t>
      </w:r>
      <w:r w:rsidRPr="00613BB9">
        <w:rPr>
          <w:rFonts w:ascii="inherit" w:hAnsi="inherit" w:cs="Helvetica"/>
          <w:sz w:val="23"/>
          <w:szCs w:val="23"/>
        </w:rPr>
        <w:t xml:space="preserve"> Hexo </w:t>
      </w:r>
      <w:r w:rsidRPr="00613BB9">
        <w:rPr>
          <w:rFonts w:ascii="inherit" w:hAnsi="inherit" w:cs="Helvetica"/>
          <w:sz w:val="23"/>
          <w:szCs w:val="23"/>
        </w:rPr>
        <w:t>站点文件夹推送到</w:t>
      </w:r>
      <w:r w:rsidRPr="00613BB9">
        <w:rPr>
          <w:rFonts w:ascii="inherit" w:hAnsi="inherit" w:cs="Helvetica"/>
          <w:sz w:val="23"/>
          <w:szCs w:val="23"/>
        </w:rPr>
        <w:t xml:space="preserve"> repository </w:t>
      </w:r>
      <w:r w:rsidRPr="00613BB9">
        <w:rPr>
          <w:rFonts w:ascii="inherit" w:hAnsi="inherit" w:cs="Helvetica"/>
          <w:sz w:val="23"/>
          <w:szCs w:val="23"/>
        </w:rPr>
        <w:t>中。默认情况下不应该</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目录将不会被推送到</w:t>
      </w:r>
      <w:r w:rsidRPr="00613BB9">
        <w:rPr>
          <w:rFonts w:ascii="inherit" w:hAnsi="inherit" w:cs="Helvetica"/>
          <w:sz w:val="23"/>
          <w:szCs w:val="23"/>
        </w:rPr>
        <w:t xml:space="preserve"> repository </w:t>
      </w:r>
      <w:r w:rsidRPr="00613BB9">
        <w:rPr>
          <w:rFonts w:ascii="inherit" w:hAnsi="inherit" w:cs="Helvetica"/>
          <w:sz w:val="23"/>
          <w:szCs w:val="23"/>
        </w:rPr>
        <w:t>中，你应该检查</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.gitignore</w:t>
      </w:r>
      <w:r w:rsidRPr="00613BB9">
        <w:rPr>
          <w:rFonts w:ascii="inherit" w:hAnsi="inherit" w:cs="Helvetica"/>
          <w:sz w:val="23"/>
          <w:szCs w:val="23"/>
        </w:rPr>
        <w:t> </w:t>
      </w:r>
      <w:r w:rsidRPr="00613BB9">
        <w:rPr>
          <w:rFonts w:ascii="inherit" w:hAnsi="inherit" w:cs="Helvetica"/>
          <w:sz w:val="23"/>
          <w:szCs w:val="23"/>
        </w:rPr>
        <w:t>文件中是否包含</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一行，如果没有请加上。</w:t>
      </w:r>
    </w:p>
    <w:p w14:paraId="1FC7BB8D" w14:textId="77777777" w:rsidR="00A574F9" w:rsidRPr="00613BB9" w:rsidRDefault="00A574F9" w:rsidP="00907565">
      <w:pPr>
        <w:widowControl/>
        <w:numPr>
          <w:ilvl w:val="0"/>
          <w:numId w:val="130"/>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将</w:t>
      </w:r>
      <w:r w:rsidRPr="00613BB9">
        <w:rPr>
          <w:rFonts w:ascii="inherit" w:hAnsi="inherit" w:cs="Helvetica"/>
          <w:sz w:val="23"/>
          <w:szCs w:val="23"/>
        </w:rPr>
        <w:t> </w:t>
      </w:r>
      <w:hyperlink r:id="rId2094" w:tgtFrame="_blank" w:history="1">
        <w:r w:rsidRPr="00613BB9">
          <w:rPr>
            <w:rStyle w:val="a4"/>
            <w:rFonts w:ascii="inherit" w:hAnsi="inherit" w:cs="Helvetica"/>
            <w:color w:val="auto"/>
            <w:sz w:val="23"/>
            <w:szCs w:val="23"/>
            <w:bdr w:val="none" w:sz="0" w:space="0" w:color="auto" w:frame="1"/>
          </w:rPr>
          <w:t>Travis CI</w:t>
        </w:r>
      </w:hyperlink>
      <w:r w:rsidRPr="00613BB9">
        <w:rPr>
          <w:rFonts w:ascii="inherit" w:hAnsi="inherit" w:cs="Helvetica"/>
          <w:sz w:val="23"/>
          <w:szCs w:val="23"/>
        </w:rPr>
        <w:t> </w:t>
      </w:r>
      <w:r w:rsidRPr="00613BB9">
        <w:rPr>
          <w:rFonts w:ascii="inherit" w:hAnsi="inherit" w:cs="Helvetica"/>
          <w:sz w:val="23"/>
          <w:szCs w:val="23"/>
        </w:rPr>
        <w:t>添加到你的</w:t>
      </w:r>
      <w:r w:rsidRPr="00613BB9">
        <w:rPr>
          <w:rFonts w:ascii="inherit" w:hAnsi="inherit" w:cs="Helvetica"/>
          <w:sz w:val="23"/>
          <w:szCs w:val="23"/>
        </w:rPr>
        <w:t xml:space="preserve"> GitHub </w:t>
      </w:r>
      <w:r w:rsidRPr="00613BB9">
        <w:rPr>
          <w:rFonts w:ascii="inherit" w:hAnsi="inherit" w:cs="Helvetica"/>
          <w:sz w:val="23"/>
          <w:szCs w:val="23"/>
        </w:rPr>
        <w:t>账户中。</w:t>
      </w:r>
    </w:p>
    <w:p w14:paraId="4C72E378" w14:textId="77777777" w:rsidR="00A574F9" w:rsidRPr="00613BB9" w:rsidRDefault="00A574F9" w:rsidP="00907565">
      <w:pPr>
        <w:widowControl/>
        <w:numPr>
          <w:ilvl w:val="0"/>
          <w:numId w:val="130"/>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前往</w:t>
      </w:r>
      <w:r w:rsidRPr="00613BB9">
        <w:rPr>
          <w:rFonts w:ascii="inherit" w:hAnsi="inherit" w:cs="Helvetica"/>
          <w:sz w:val="23"/>
          <w:szCs w:val="23"/>
        </w:rPr>
        <w:t xml:space="preserve"> GitHub </w:t>
      </w:r>
      <w:r w:rsidRPr="00613BB9">
        <w:rPr>
          <w:rFonts w:ascii="inherit" w:hAnsi="inherit" w:cs="Helvetica"/>
          <w:sz w:val="23"/>
          <w:szCs w:val="23"/>
        </w:rPr>
        <w:t>的</w:t>
      </w:r>
      <w:r w:rsidRPr="00613BB9">
        <w:rPr>
          <w:rFonts w:ascii="inherit" w:hAnsi="inherit" w:cs="Helvetica"/>
          <w:sz w:val="23"/>
          <w:szCs w:val="23"/>
        </w:rPr>
        <w:t> </w:t>
      </w:r>
      <w:hyperlink r:id="rId2095" w:tgtFrame="_blank" w:history="1">
        <w:r w:rsidRPr="00613BB9">
          <w:rPr>
            <w:rStyle w:val="a4"/>
            <w:rFonts w:ascii="inherit" w:hAnsi="inherit" w:cs="Helvetica"/>
            <w:color w:val="auto"/>
            <w:sz w:val="23"/>
            <w:szCs w:val="23"/>
            <w:bdr w:val="none" w:sz="0" w:space="0" w:color="auto" w:frame="1"/>
          </w:rPr>
          <w:t>Applications settings</w:t>
        </w:r>
      </w:hyperlink>
      <w:r w:rsidRPr="00613BB9">
        <w:rPr>
          <w:rFonts w:ascii="inherit" w:hAnsi="inherit" w:cs="Helvetica"/>
          <w:sz w:val="23"/>
          <w:szCs w:val="23"/>
        </w:rPr>
        <w:t>，配置</w:t>
      </w:r>
      <w:r w:rsidRPr="00613BB9">
        <w:rPr>
          <w:rFonts w:ascii="inherit" w:hAnsi="inherit" w:cs="Helvetica"/>
          <w:sz w:val="23"/>
          <w:szCs w:val="23"/>
        </w:rPr>
        <w:t xml:space="preserve"> Travis CI </w:t>
      </w:r>
      <w:r w:rsidRPr="00613BB9">
        <w:rPr>
          <w:rFonts w:ascii="inherit" w:hAnsi="inherit" w:cs="Helvetica"/>
          <w:sz w:val="23"/>
          <w:szCs w:val="23"/>
        </w:rPr>
        <w:t>权限，使其能够访问你的</w:t>
      </w:r>
      <w:r w:rsidRPr="00613BB9">
        <w:rPr>
          <w:rFonts w:ascii="inherit" w:hAnsi="inherit" w:cs="Helvetica"/>
          <w:sz w:val="23"/>
          <w:szCs w:val="23"/>
        </w:rPr>
        <w:t xml:space="preserve"> repository</w:t>
      </w:r>
      <w:r w:rsidRPr="00613BB9">
        <w:rPr>
          <w:rFonts w:ascii="inherit" w:hAnsi="inherit" w:cs="Helvetica"/>
          <w:sz w:val="23"/>
          <w:szCs w:val="23"/>
        </w:rPr>
        <w:t>。</w:t>
      </w:r>
    </w:p>
    <w:p w14:paraId="6E8D44DD" w14:textId="77777777" w:rsidR="00A574F9" w:rsidRPr="00613BB9" w:rsidRDefault="00A574F9" w:rsidP="00907565">
      <w:pPr>
        <w:widowControl/>
        <w:numPr>
          <w:ilvl w:val="0"/>
          <w:numId w:val="130"/>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你应该会被重定向到</w:t>
      </w:r>
      <w:r w:rsidRPr="00613BB9">
        <w:rPr>
          <w:rFonts w:ascii="inherit" w:hAnsi="inherit" w:cs="Helvetica"/>
          <w:sz w:val="23"/>
          <w:szCs w:val="23"/>
        </w:rPr>
        <w:t xml:space="preserve"> Travis CI </w:t>
      </w:r>
      <w:r w:rsidRPr="00613BB9">
        <w:rPr>
          <w:rFonts w:ascii="inherit" w:hAnsi="inherit" w:cs="Helvetica"/>
          <w:sz w:val="23"/>
          <w:szCs w:val="23"/>
        </w:rPr>
        <w:t>的页面。如果没有，请</w:t>
      </w:r>
      <w:r w:rsidRPr="00613BB9">
        <w:rPr>
          <w:rFonts w:ascii="inherit" w:hAnsi="inherit" w:cs="Helvetica"/>
          <w:sz w:val="23"/>
          <w:szCs w:val="23"/>
        </w:rPr>
        <w:t> </w:t>
      </w:r>
      <w:hyperlink r:id="rId2096" w:tgtFrame="_blank" w:history="1">
        <w:r w:rsidRPr="00613BB9">
          <w:rPr>
            <w:rStyle w:val="a4"/>
            <w:rFonts w:ascii="inherit" w:hAnsi="inherit" w:cs="Helvetica"/>
            <w:color w:val="auto"/>
            <w:sz w:val="23"/>
            <w:szCs w:val="23"/>
            <w:bdr w:val="none" w:sz="0" w:space="0" w:color="auto" w:frame="1"/>
          </w:rPr>
          <w:t>手动前往</w:t>
        </w:r>
      </w:hyperlink>
      <w:r w:rsidRPr="00613BB9">
        <w:rPr>
          <w:rFonts w:ascii="inherit" w:hAnsi="inherit" w:cs="Helvetica"/>
          <w:sz w:val="23"/>
          <w:szCs w:val="23"/>
        </w:rPr>
        <w:t>。</w:t>
      </w:r>
    </w:p>
    <w:p w14:paraId="3C97BD0F" w14:textId="77777777" w:rsidR="00A574F9" w:rsidRPr="00613BB9" w:rsidRDefault="00A574F9" w:rsidP="00907565">
      <w:pPr>
        <w:widowControl/>
        <w:numPr>
          <w:ilvl w:val="0"/>
          <w:numId w:val="130"/>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在浏览器新建一个标签页，前往</w:t>
      </w:r>
      <w:r w:rsidRPr="00613BB9">
        <w:rPr>
          <w:rFonts w:ascii="inherit" w:hAnsi="inherit" w:cs="Helvetica"/>
          <w:sz w:val="23"/>
          <w:szCs w:val="23"/>
        </w:rPr>
        <w:t xml:space="preserve"> GitHub </w:t>
      </w:r>
      <w:hyperlink r:id="rId2097" w:tgtFrame="_blank" w:history="1">
        <w:r w:rsidRPr="00613BB9">
          <w:rPr>
            <w:rStyle w:val="a4"/>
            <w:rFonts w:ascii="inherit" w:hAnsi="inherit" w:cs="Helvetica"/>
            <w:color w:val="auto"/>
            <w:sz w:val="23"/>
            <w:szCs w:val="23"/>
            <w:bdr w:val="none" w:sz="0" w:space="0" w:color="auto" w:frame="1"/>
          </w:rPr>
          <w:t>新建</w:t>
        </w:r>
        <w:r w:rsidRPr="00613BB9">
          <w:rPr>
            <w:rStyle w:val="a4"/>
            <w:rFonts w:ascii="inherit" w:hAnsi="inherit" w:cs="Helvetica"/>
            <w:color w:val="auto"/>
            <w:sz w:val="23"/>
            <w:szCs w:val="23"/>
            <w:bdr w:val="none" w:sz="0" w:space="0" w:color="auto" w:frame="1"/>
          </w:rPr>
          <w:t xml:space="preserve"> Personal Access Token</w:t>
        </w:r>
      </w:hyperlink>
      <w:r w:rsidRPr="00613BB9">
        <w:rPr>
          <w:rFonts w:ascii="inherit" w:hAnsi="inherit" w:cs="Helvetica"/>
          <w:sz w:val="23"/>
          <w:szCs w:val="23"/>
        </w:rPr>
        <w:t>，只勾选</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repo</w:t>
      </w:r>
      <w:r w:rsidRPr="00613BB9">
        <w:rPr>
          <w:rFonts w:ascii="inherit" w:hAnsi="inherit" w:cs="Helvetica"/>
          <w:sz w:val="23"/>
          <w:szCs w:val="23"/>
        </w:rPr>
        <w:t> </w:t>
      </w:r>
      <w:r w:rsidRPr="00613BB9">
        <w:rPr>
          <w:rFonts w:ascii="inherit" w:hAnsi="inherit" w:cs="Helvetica"/>
          <w:sz w:val="23"/>
          <w:szCs w:val="23"/>
        </w:rPr>
        <w:t>的权限并生成一个新的</w:t>
      </w:r>
      <w:r w:rsidRPr="00613BB9">
        <w:rPr>
          <w:rFonts w:ascii="inherit" w:hAnsi="inherit" w:cs="Helvetica"/>
          <w:sz w:val="23"/>
          <w:szCs w:val="23"/>
        </w:rPr>
        <w:t xml:space="preserve"> Token</w:t>
      </w:r>
      <w:r w:rsidRPr="00613BB9">
        <w:rPr>
          <w:rFonts w:ascii="inherit" w:hAnsi="inherit" w:cs="Helvetica"/>
          <w:sz w:val="23"/>
          <w:szCs w:val="23"/>
        </w:rPr>
        <w:t>。</w:t>
      </w:r>
      <w:r w:rsidRPr="00613BB9">
        <w:rPr>
          <w:rFonts w:ascii="inherit" w:hAnsi="inherit" w:cs="Helvetica"/>
          <w:sz w:val="23"/>
          <w:szCs w:val="23"/>
        </w:rPr>
        <w:t xml:space="preserve">Token </w:t>
      </w:r>
      <w:r w:rsidRPr="00613BB9">
        <w:rPr>
          <w:rFonts w:ascii="inherit" w:hAnsi="inherit" w:cs="Helvetica"/>
          <w:sz w:val="23"/>
          <w:szCs w:val="23"/>
        </w:rPr>
        <w:t>生成后请复制并保存好。</w:t>
      </w:r>
    </w:p>
    <w:p w14:paraId="243CBC25" w14:textId="77777777" w:rsidR="00A574F9" w:rsidRPr="00613BB9" w:rsidRDefault="00A574F9" w:rsidP="00907565">
      <w:pPr>
        <w:widowControl/>
        <w:numPr>
          <w:ilvl w:val="0"/>
          <w:numId w:val="130"/>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回到</w:t>
      </w:r>
      <w:r w:rsidRPr="00613BB9">
        <w:rPr>
          <w:rFonts w:ascii="inherit" w:hAnsi="inherit" w:cs="Helvetica"/>
          <w:sz w:val="23"/>
          <w:szCs w:val="23"/>
        </w:rPr>
        <w:t xml:space="preserve"> Travis CI</w:t>
      </w:r>
      <w:r w:rsidRPr="00613BB9">
        <w:rPr>
          <w:rFonts w:ascii="inherit" w:hAnsi="inherit" w:cs="Helvetica"/>
          <w:sz w:val="23"/>
          <w:szCs w:val="23"/>
        </w:rPr>
        <w:t>，前往你的</w:t>
      </w:r>
      <w:r w:rsidRPr="00613BB9">
        <w:rPr>
          <w:rFonts w:ascii="inherit" w:hAnsi="inherit" w:cs="Helvetica"/>
          <w:sz w:val="23"/>
          <w:szCs w:val="23"/>
        </w:rPr>
        <w:t xml:space="preserve"> repository </w:t>
      </w:r>
      <w:r w:rsidRPr="00613BB9">
        <w:rPr>
          <w:rFonts w:ascii="inherit" w:hAnsi="inherit" w:cs="Helvetica"/>
          <w:sz w:val="23"/>
          <w:szCs w:val="23"/>
        </w:rPr>
        <w:t>的设置页面，在</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Environment Variables</w:t>
      </w:r>
      <w:r w:rsidRPr="00613BB9">
        <w:rPr>
          <w:rFonts w:ascii="inherit" w:hAnsi="inherit" w:cs="Helvetica"/>
          <w:sz w:val="23"/>
          <w:szCs w:val="23"/>
        </w:rPr>
        <w:t> </w:t>
      </w:r>
      <w:r w:rsidRPr="00613BB9">
        <w:rPr>
          <w:rFonts w:ascii="inherit" w:hAnsi="inherit" w:cs="Helvetica"/>
          <w:sz w:val="23"/>
          <w:szCs w:val="23"/>
        </w:rPr>
        <w:t>下新建一个环境变量，</w:t>
      </w:r>
      <w:r w:rsidRPr="00613BB9">
        <w:rPr>
          <w:rStyle w:val="a6"/>
          <w:rFonts w:ascii="inherit" w:hAnsi="inherit" w:cs="Helvetica"/>
          <w:sz w:val="23"/>
          <w:szCs w:val="23"/>
          <w:bdr w:val="none" w:sz="0" w:space="0" w:color="auto" w:frame="1"/>
        </w:rPr>
        <w:t>Name</w:t>
      </w:r>
      <w:r w:rsidRPr="00613BB9">
        <w:rPr>
          <w:rFonts w:ascii="inherit" w:hAnsi="inherit" w:cs="Helvetica"/>
          <w:sz w:val="23"/>
          <w:szCs w:val="23"/>
        </w:rPr>
        <w:t> </w:t>
      </w:r>
      <w:r w:rsidRPr="00613BB9">
        <w:rPr>
          <w:rFonts w:ascii="inherit" w:hAnsi="inherit" w:cs="Helvetica"/>
          <w:sz w:val="23"/>
          <w:szCs w:val="23"/>
        </w:rPr>
        <w:t>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GH_TOKEN</w:t>
      </w:r>
      <w:r w:rsidRPr="00613BB9">
        <w:rPr>
          <w:rFonts w:ascii="inherit" w:hAnsi="inherit" w:cs="Helvetica"/>
          <w:sz w:val="23"/>
          <w:szCs w:val="23"/>
        </w:rPr>
        <w:t>，</w:t>
      </w:r>
      <w:r w:rsidRPr="00613BB9">
        <w:rPr>
          <w:rStyle w:val="a6"/>
          <w:rFonts w:ascii="inherit" w:hAnsi="inherit" w:cs="Helvetica"/>
          <w:sz w:val="23"/>
          <w:szCs w:val="23"/>
          <w:bdr w:val="none" w:sz="0" w:space="0" w:color="auto" w:frame="1"/>
        </w:rPr>
        <w:t>Value</w:t>
      </w:r>
      <w:r w:rsidRPr="00613BB9">
        <w:rPr>
          <w:rFonts w:ascii="inherit" w:hAnsi="inherit" w:cs="Helvetica"/>
          <w:sz w:val="23"/>
          <w:szCs w:val="23"/>
        </w:rPr>
        <w:t> </w:t>
      </w:r>
      <w:r w:rsidRPr="00613BB9">
        <w:rPr>
          <w:rFonts w:ascii="inherit" w:hAnsi="inherit" w:cs="Helvetica"/>
          <w:sz w:val="23"/>
          <w:szCs w:val="23"/>
        </w:rPr>
        <w:t>为刚才你在</w:t>
      </w:r>
      <w:r w:rsidRPr="00613BB9">
        <w:rPr>
          <w:rFonts w:ascii="inherit" w:hAnsi="inherit" w:cs="Helvetica"/>
          <w:sz w:val="23"/>
          <w:szCs w:val="23"/>
        </w:rPr>
        <w:t xml:space="preserve"> GitHub </w:t>
      </w:r>
      <w:r w:rsidRPr="00613BB9">
        <w:rPr>
          <w:rFonts w:ascii="inherit" w:hAnsi="inherit" w:cs="Helvetica"/>
          <w:sz w:val="23"/>
          <w:szCs w:val="23"/>
        </w:rPr>
        <w:t>生成的</w:t>
      </w:r>
      <w:r w:rsidRPr="00613BB9">
        <w:rPr>
          <w:rFonts w:ascii="inherit" w:hAnsi="inherit" w:cs="Helvetica"/>
          <w:sz w:val="23"/>
          <w:szCs w:val="23"/>
        </w:rPr>
        <w:t xml:space="preserve"> Token</w:t>
      </w:r>
      <w:r w:rsidRPr="00613BB9">
        <w:rPr>
          <w:rFonts w:ascii="inherit" w:hAnsi="inherit" w:cs="Helvetica"/>
          <w:sz w:val="23"/>
          <w:szCs w:val="23"/>
        </w:rPr>
        <w:t>。确保</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DISPLAY VALUE IN BUILD LOG</w:t>
      </w:r>
      <w:r w:rsidRPr="00613BB9">
        <w:rPr>
          <w:rFonts w:ascii="inherit" w:hAnsi="inherit" w:cs="Helvetica"/>
          <w:sz w:val="23"/>
          <w:szCs w:val="23"/>
        </w:rPr>
        <w:t>保持</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不被勾选</w:t>
      </w:r>
      <w:r w:rsidRPr="00613BB9">
        <w:rPr>
          <w:rFonts w:ascii="inherit" w:hAnsi="inherit" w:cs="Helvetica"/>
          <w:sz w:val="23"/>
          <w:szCs w:val="23"/>
        </w:rPr>
        <w:t> </w:t>
      </w:r>
      <w:r w:rsidRPr="00613BB9">
        <w:rPr>
          <w:rFonts w:ascii="inherit" w:hAnsi="inherit" w:cs="Helvetica"/>
          <w:sz w:val="23"/>
          <w:szCs w:val="23"/>
        </w:rPr>
        <w:t>避免你的</w:t>
      </w:r>
      <w:r w:rsidRPr="00613BB9">
        <w:rPr>
          <w:rFonts w:ascii="inherit" w:hAnsi="inherit" w:cs="Helvetica"/>
          <w:sz w:val="23"/>
          <w:szCs w:val="23"/>
        </w:rPr>
        <w:t xml:space="preserve"> Token </w:t>
      </w:r>
      <w:r w:rsidRPr="00613BB9">
        <w:rPr>
          <w:rFonts w:ascii="inherit" w:hAnsi="inherit" w:cs="Helvetica"/>
          <w:sz w:val="23"/>
          <w:szCs w:val="23"/>
        </w:rPr>
        <w:t>泄漏。点击</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Add</w:t>
      </w:r>
      <w:r w:rsidRPr="00613BB9">
        <w:rPr>
          <w:rFonts w:ascii="inherit" w:hAnsi="inherit" w:cs="Helvetica"/>
          <w:sz w:val="23"/>
          <w:szCs w:val="23"/>
        </w:rPr>
        <w:t> </w:t>
      </w:r>
      <w:r w:rsidRPr="00613BB9">
        <w:rPr>
          <w:rFonts w:ascii="inherit" w:hAnsi="inherit" w:cs="Helvetica"/>
          <w:sz w:val="23"/>
          <w:szCs w:val="23"/>
        </w:rPr>
        <w:t>保存。</w:t>
      </w:r>
    </w:p>
    <w:p w14:paraId="490AAD29" w14:textId="77777777" w:rsidR="00A574F9" w:rsidRPr="00613BB9" w:rsidRDefault="00A574F9" w:rsidP="00907565">
      <w:pPr>
        <w:widowControl/>
        <w:numPr>
          <w:ilvl w:val="0"/>
          <w:numId w:val="130"/>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在你的</w:t>
      </w:r>
      <w:r w:rsidRPr="00613BB9">
        <w:rPr>
          <w:rFonts w:ascii="inherit" w:hAnsi="inherit" w:cs="Helvetica"/>
          <w:sz w:val="23"/>
          <w:szCs w:val="23"/>
        </w:rPr>
        <w:t xml:space="preserve"> Hexo </w:t>
      </w:r>
      <w:r w:rsidRPr="00613BB9">
        <w:rPr>
          <w:rFonts w:ascii="inherit" w:hAnsi="inherit" w:cs="Helvetica"/>
          <w:sz w:val="23"/>
          <w:szCs w:val="23"/>
        </w:rPr>
        <w:t>站点文件夹中新建一个</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.travis.yml</w:t>
      </w:r>
      <w:r w:rsidRPr="00613BB9">
        <w:rPr>
          <w:rFonts w:ascii="inherit" w:hAnsi="inherit" w:cs="Helvetica"/>
          <w:sz w:val="23"/>
          <w:szCs w:val="23"/>
        </w:rPr>
        <w:t> </w:t>
      </w:r>
      <w:r w:rsidRPr="00613BB9">
        <w:rPr>
          <w:rFonts w:ascii="inherit" w:hAnsi="inherit" w:cs="Helvetica"/>
          <w:sz w:val="23"/>
          <w:szCs w:val="23"/>
        </w:rPr>
        <w:t>文件：</w:t>
      </w:r>
    </w:p>
    <w:tbl>
      <w:tblPr>
        <w:tblW w:w="0" w:type="auto"/>
        <w:tblCellSpacing w:w="15" w:type="dxa"/>
        <w:tblCellMar>
          <w:left w:w="0" w:type="dxa"/>
          <w:right w:w="0" w:type="dxa"/>
        </w:tblCellMar>
        <w:tblLook w:val="04A0" w:firstRow="1" w:lastRow="0" w:firstColumn="1" w:lastColumn="0" w:noHBand="0" w:noVBand="1"/>
      </w:tblPr>
      <w:tblGrid>
        <w:gridCol w:w="3698"/>
      </w:tblGrid>
      <w:tr w:rsidR="00A574F9" w:rsidRPr="00613BB9" w14:paraId="0FB3266C" w14:textId="77777777" w:rsidTr="00170578">
        <w:trPr>
          <w:tblCellSpacing w:w="15" w:type="dxa"/>
        </w:trPr>
        <w:tc>
          <w:tcPr>
            <w:tcW w:w="0" w:type="auto"/>
            <w:tcBorders>
              <w:top w:val="nil"/>
              <w:left w:val="nil"/>
              <w:bottom w:val="nil"/>
              <w:right w:val="nil"/>
            </w:tcBorders>
            <w:vAlign w:val="center"/>
            <w:hideMark/>
          </w:tcPr>
          <w:p w14:paraId="39A1CFF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sudo:</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Fonts w:ascii="Source Code Pro" w:hAnsi="Source Code Pro"/>
                <w:sz w:val="22"/>
                <w:szCs w:val="22"/>
              </w:rPr>
              <w:br/>
            </w:r>
            <w:r w:rsidRPr="00613BB9">
              <w:rPr>
                <w:rStyle w:val="attr"/>
                <w:rFonts w:ascii="inherit" w:hAnsi="inherit"/>
                <w:sz w:val="21"/>
                <w:szCs w:val="21"/>
                <w:bdr w:val="none" w:sz="0" w:space="0" w:color="auto" w:frame="1"/>
              </w:rPr>
              <w:t>language: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node_js</w:t>
            </w:r>
            <w:r w:rsidRPr="00613BB9">
              <w:rPr>
                <w:rFonts w:ascii="Source Code Pro" w:hAnsi="Source Code Pro"/>
                <w:sz w:val="22"/>
                <w:szCs w:val="22"/>
              </w:rPr>
              <w:br/>
            </w:r>
            <w:r w:rsidRPr="00613BB9">
              <w:rPr>
                <w:rStyle w:val="attr"/>
                <w:rFonts w:ascii="inherit" w:hAnsi="inherit"/>
                <w:sz w:val="21"/>
                <w:szCs w:val="21"/>
                <w:bdr w:val="none" w:sz="0" w:space="0" w:color="auto" w:frame="1"/>
              </w:rPr>
              <w:t>node_js: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10</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use nodejs v10 LTS</w:t>
            </w:r>
            <w:r w:rsidRPr="00613BB9">
              <w:rPr>
                <w:rFonts w:ascii="Source Code Pro" w:hAnsi="Source Code Pro"/>
                <w:sz w:val="22"/>
                <w:szCs w:val="22"/>
              </w:rPr>
              <w:br/>
            </w:r>
            <w:r w:rsidRPr="00613BB9">
              <w:rPr>
                <w:rStyle w:val="attr"/>
                <w:rFonts w:ascii="inherit" w:hAnsi="inherit"/>
                <w:sz w:val="21"/>
                <w:szCs w:val="21"/>
                <w:bdr w:val="none" w:sz="0" w:space="0" w:color="auto" w:frame="1"/>
              </w:rPr>
              <w:t>cache: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npm</w:t>
            </w:r>
            <w:r w:rsidRPr="00613BB9">
              <w:rPr>
                <w:rFonts w:ascii="Source Code Pro" w:hAnsi="Source Code Pro"/>
                <w:sz w:val="22"/>
                <w:szCs w:val="22"/>
              </w:rPr>
              <w:br/>
            </w:r>
            <w:r w:rsidRPr="00613BB9">
              <w:rPr>
                <w:rStyle w:val="attr"/>
                <w:rFonts w:ascii="inherit" w:hAnsi="inherit"/>
                <w:sz w:val="21"/>
                <w:szCs w:val="21"/>
                <w:bdr w:val="none" w:sz="0" w:space="0" w:color="auto" w:frame="1"/>
              </w:rPr>
              <w:t>branches: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only: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master</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build master branch only</w:t>
            </w:r>
            <w:r w:rsidRPr="00613BB9">
              <w:rPr>
                <w:rFonts w:ascii="Source Code Pro" w:hAnsi="Source Code Pro"/>
                <w:sz w:val="22"/>
                <w:szCs w:val="22"/>
              </w:rPr>
              <w:br/>
            </w:r>
            <w:r w:rsidRPr="00613BB9">
              <w:rPr>
                <w:rStyle w:val="attr"/>
                <w:rFonts w:ascii="inherit" w:hAnsi="inherit"/>
                <w:sz w:val="21"/>
                <w:szCs w:val="21"/>
                <w:bdr w:val="none" w:sz="0" w:space="0" w:color="auto" w:frame="1"/>
              </w:rPr>
              <w:t>script: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hexo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generate</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generate static files</w:t>
            </w:r>
            <w:r w:rsidRPr="00613BB9">
              <w:rPr>
                <w:rFonts w:ascii="Source Code Pro" w:hAnsi="Source Code Pro"/>
                <w:sz w:val="22"/>
                <w:szCs w:val="22"/>
              </w:rPr>
              <w:br/>
            </w: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provider: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pages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skip-cleanup:</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github-token: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$GH_TOKEN</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keep-history:</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attr"/>
                <w:rFonts w:ascii="inherit" w:hAnsi="inherit"/>
                <w:sz w:val="21"/>
                <w:szCs w:val="21"/>
                <w:bdr w:val="none" w:sz="0" w:space="0" w:color="auto" w:frame="1"/>
              </w:rPr>
              <w:t>branch:</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master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local-dir: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public</w:t>
            </w:r>
          </w:p>
        </w:tc>
      </w:tr>
    </w:tbl>
    <w:p w14:paraId="66D5B6DA" w14:textId="77777777" w:rsidR="00A574F9" w:rsidRPr="00613BB9" w:rsidRDefault="00A574F9" w:rsidP="00907565">
      <w:pPr>
        <w:widowControl/>
        <w:numPr>
          <w:ilvl w:val="0"/>
          <w:numId w:val="131"/>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lastRenderedPageBreak/>
        <w:t>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.travis.yml</w:t>
      </w:r>
      <w:r w:rsidRPr="00613BB9">
        <w:rPr>
          <w:rFonts w:ascii="inherit" w:hAnsi="inherit" w:cs="Helvetica"/>
          <w:sz w:val="23"/>
          <w:szCs w:val="23"/>
        </w:rPr>
        <w:t> </w:t>
      </w:r>
      <w:r w:rsidRPr="00613BB9">
        <w:rPr>
          <w:rFonts w:ascii="inherit" w:hAnsi="inherit" w:cs="Helvetica"/>
          <w:sz w:val="23"/>
          <w:szCs w:val="23"/>
        </w:rPr>
        <w:t>推送到</w:t>
      </w:r>
      <w:r w:rsidRPr="00613BB9">
        <w:rPr>
          <w:rFonts w:ascii="inherit" w:hAnsi="inherit" w:cs="Helvetica"/>
          <w:sz w:val="23"/>
          <w:szCs w:val="23"/>
        </w:rPr>
        <w:t xml:space="preserve"> repository </w:t>
      </w:r>
      <w:r w:rsidRPr="00613BB9">
        <w:rPr>
          <w:rFonts w:ascii="inherit" w:hAnsi="inherit" w:cs="Helvetica"/>
          <w:sz w:val="23"/>
          <w:szCs w:val="23"/>
        </w:rPr>
        <w:t>中。</w:t>
      </w:r>
      <w:r w:rsidRPr="00613BB9">
        <w:rPr>
          <w:rFonts w:ascii="inherit" w:hAnsi="inherit" w:cs="Helvetica"/>
          <w:sz w:val="23"/>
          <w:szCs w:val="23"/>
        </w:rPr>
        <w:t xml:space="preserve">Travis CI </w:t>
      </w:r>
      <w:r w:rsidRPr="00613BB9">
        <w:rPr>
          <w:rFonts w:ascii="inherit" w:hAnsi="inherit" w:cs="Helvetica"/>
          <w:sz w:val="23"/>
          <w:szCs w:val="23"/>
        </w:rPr>
        <w:t>应该会自动开始运行，并将生成的文件推送到同一</w:t>
      </w:r>
      <w:r w:rsidRPr="00613BB9">
        <w:rPr>
          <w:rFonts w:ascii="inherit" w:hAnsi="inherit" w:cs="Helvetica"/>
          <w:sz w:val="23"/>
          <w:szCs w:val="23"/>
        </w:rPr>
        <w:t xml:space="preserve"> repository </w:t>
      </w:r>
      <w:r w:rsidRPr="00613BB9">
        <w:rPr>
          <w:rFonts w:ascii="inherit" w:hAnsi="inherit" w:cs="Helvetica"/>
          <w:sz w:val="23"/>
          <w:szCs w:val="23"/>
        </w:rPr>
        <w:t>下的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gh-pages</w:t>
      </w:r>
      <w:r w:rsidRPr="00613BB9">
        <w:rPr>
          <w:rFonts w:ascii="inherit" w:hAnsi="inherit" w:cs="Helvetica"/>
          <w:sz w:val="23"/>
          <w:szCs w:val="23"/>
        </w:rPr>
        <w:t> </w:t>
      </w:r>
      <w:r w:rsidRPr="00613BB9">
        <w:rPr>
          <w:rFonts w:ascii="inherit" w:hAnsi="inherit" w:cs="Helvetica"/>
          <w:sz w:val="23"/>
          <w:szCs w:val="23"/>
        </w:rPr>
        <w:t>分支下</w:t>
      </w:r>
    </w:p>
    <w:p w14:paraId="2FD4BD30" w14:textId="77777777" w:rsidR="00A574F9" w:rsidRPr="00613BB9" w:rsidRDefault="00A574F9" w:rsidP="00907565">
      <w:pPr>
        <w:widowControl/>
        <w:numPr>
          <w:ilvl w:val="0"/>
          <w:numId w:val="131"/>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xml:space="preserve"> GitHub </w:t>
      </w:r>
      <w:r w:rsidRPr="00613BB9">
        <w:rPr>
          <w:rFonts w:ascii="inherit" w:hAnsi="inherit" w:cs="Helvetica"/>
          <w:sz w:val="23"/>
          <w:szCs w:val="23"/>
        </w:rPr>
        <w:t>中前往你的</w:t>
      </w:r>
      <w:r w:rsidRPr="00613BB9">
        <w:rPr>
          <w:rFonts w:ascii="inherit" w:hAnsi="inherit" w:cs="Helvetica"/>
          <w:sz w:val="23"/>
          <w:szCs w:val="23"/>
        </w:rPr>
        <w:t xml:space="preserve"> repository </w:t>
      </w:r>
      <w:r w:rsidRPr="00613BB9">
        <w:rPr>
          <w:rFonts w:ascii="inherit" w:hAnsi="inherit" w:cs="Helvetica"/>
          <w:sz w:val="23"/>
          <w:szCs w:val="23"/>
        </w:rPr>
        <w:t>的设置页面，修改</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GitHub Pages</w:t>
      </w:r>
      <w:r w:rsidRPr="00613BB9">
        <w:rPr>
          <w:rFonts w:ascii="inherit" w:hAnsi="inherit" w:cs="Helvetica"/>
          <w:sz w:val="23"/>
          <w:szCs w:val="23"/>
        </w:rPr>
        <w:t> </w:t>
      </w:r>
      <w:r w:rsidRPr="00613BB9">
        <w:rPr>
          <w:rFonts w:ascii="inherit" w:hAnsi="inherit" w:cs="Helvetica"/>
          <w:sz w:val="23"/>
          <w:szCs w:val="23"/>
        </w:rPr>
        <w:t>的部署分支为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gh-pages</w:t>
      </w:r>
      <w:r w:rsidRPr="00613BB9">
        <w:rPr>
          <w:rFonts w:ascii="inherit" w:hAnsi="inherit" w:cs="Helvetica"/>
          <w:sz w:val="23"/>
          <w:szCs w:val="23"/>
        </w:rPr>
        <w:t>。</w:t>
      </w:r>
    </w:p>
    <w:p w14:paraId="0F6A94CF" w14:textId="77777777" w:rsidR="00A574F9" w:rsidRPr="00613BB9" w:rsidRDefault="00A574F9" w:rsidP="00907565">
      <w:pPr>
        <w:widowControl/>
        <w:numPr>
          <w:ilvl w:val="0"/>
          <w:numId w:val="131"/>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前往</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inherit" w:hAnsi="inherit" w:cs="Helvetica"/>
          <w:sz w:val="23"/>
          <w:szCs w:val="23"/>
        </w:rPr>
        <w:t> </w:t>
      </w:r>
      <w:r w:rsidRPr="00613BB9">
        <w:rPr>
          <w:rFonts w:ascii="inherit" w:hAnsi="inherit" w:cs="Helvetica"/>
          <w:sz w:val="23"/>
          <w:szCs w:val="23"/>
        </w:rPr>
        <w:t>查看你的站点是否可以访问。这可能需要一些时间。</w:t>
      </w:r>
    </w:p>
    <w:p w14:paraId="06DB8FC9" w14:textId="77777777" w:rsidR="00A574F9" w:rsidRPr="00613BB9" w:rsidRDefault="00A574F9" w:rsidP="00170578">
      <w:pPr>
        <w:pStyle w:val="3"/>
        <w:rPr>
          <w:rFonts w:ascii="Helvetica" w:hAnsi="Helvetica" w:cs="Helvetica"/>
          <w:sz w:val="36"/>
          <w:szCs w:val="36"/>
        </w:rPr>
      </w:pPr>
      <w:bookmarkStart w:id="511" w:name="_Toc46395106"/>
      <w:r w:rsidRPr="00613BB9">
        <w:rPr>
          <w:rFonts w:ascii="Helvetica" w:hAnsi="Helvetica" w:cs="Helvetica"/>
        </w:rPr>
        <w:t>Project page</w:t>
      </w:r>
      <w:bookmarkEnd w:id="511"/>
    </w:p>
    <w:p w14:paraId="3027C98B"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如果你更希望你的站点部署在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Helvetica" w:hAnsi="Helvetica" w:cs="Helvetica"/>
          <w:sz w:val="23"/>
          <w:szCs w:val="23"/>
        </w:rPr>
        <w:t> </w:t>
      </w:r>
      <w:r w:rsidRPr="00613BB9">
        <w:rPr>
          <w:rFonts w:ascii="Helvetica" w:hAnsi="Helvetica" w:cs="Helvetica"/>
          <w:sz w:val="23"/>
          <w:szCs w:val="23"/>
        </w:rPr>
        <w:t>的子目录中，你的</w:t>
      </w:r>
      <w:r w:rsidRPr="00613BB9">
        <w:rPr>
          <w:rFonts w:ascii="Helvetica" w:hAnsi="Helvetica" w:cs="Helvetica"/>
          <w:sz w:val="23"/>
          <w:szCs w:val="23"/>
        </w:rPr>
        <w:t xml:space="preserve"> repository </w:t>
      </w:r>
      <w:r w:rsidRPr="00613BB9">
        <w:rPr>
          <w:rFonts w:ascii="Helvetica" w:hAnsi="Helvetica" w:cs="Helvetica"/>
          <w:sz w:val="23"/>
          <w:szCs w:val="23"/>
        </w:rPr>
        <w:t>需要直接命名为子目录的名字，这样你的站点可以通过</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 xml:space="preserve">&gt;.github.io/&lt;repository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Helvetica" w:hAnsi="Helvetica" w:cs="Helvetica"/>
          <w:sz w:val="23"/>
          <w:szCs w:val="23"/>
        </w:rPr>
        <w:t> </w:t>
      </w:r>
      <w:r w:rsidRPr="00613BB9">
        <w:rPr>
          <w:rFonts w:ascii="Helvetica" w:hAnsi="Helvetica" w:cs="Helvetica"/>
          <w:sz w:val="23"/>
          <w:szCs w:val="23"/>
        </w:rPr>
        <w:t>访问。你需要检查你的</w:t>
      </w:r>
      <w:r w:rsidRPr="00613BB9">
        <w:rPr>
          <w:rFonts w:ascii="Helvetica" w:hAnsi="Helvetica" w:cs="Helvetica"/>
          <w:sz w:val="23"/>
          <w:szCs w:val="23"/>
        </w:rPr>
        <w:t xml:space="preserve"> Hexo </w:t>
      </w:r>
      <w:r w:rsidRPr="00613BB9">
        <w:rPr>
          <w:rFonts w:ascii="Helvetica" w:hAnsi="Helvetica" w:cs="Helvetica"/>
          <w:sz w:val="23"/>
          <w:szCs w:val="23"/>
        </w:rPr>
        <w:t>配置文件，将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url</w:t>
      </w:r>
      <w:r w:rsidRPr="00613BB9">
        <w:rPr>
          <w:rFonts w:ascii="Helvetica" w:hAnsi="Helvetica" w:cs="Helvetica"/>
          <w:sz w:val="23"/>
          <w:szCs w:val="23"/>
        </w:rPr>
        <w:t> </w:t>
      </w:r>
      <w:r w:rsidRPr="00613BB9">
        <w:rPr>
          <w:rFonts w:ascii="Helvetica" w:hAnsi="Helvetica" w:cs="Helvetica"/>
          <w:sz w:val="23"/>
          <w:szCs w:val="23"/>
        </w:rPr>
        <w:t>修改为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 xml:space="preserve">&gt;.github.io/&lt;repository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Helvetica" w:hAnsi="Helvetica" w:cs="Helvetica"/>
          <w:sz w:val="23"/>
          <w:szCs w:val="23"/>
        </w:rPr>
        <w:t>、将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root</w:t>
      </w:r>
      <w:r w:rsidRPr="00613BB9">
        <w:rPr>
          <w:rFonts w:ascii="Helvetica" w:hAnsi="Helvetica" w:cs="Helvetica"/>
          <w:sz w:val="23"/>
          <w:szCs w:val="23"/>
        </w:rPr>
        <w:t> </w:t>
      </w:r>
      <w:r w:rsidRPr="00613BB9">
        <w:rPr>
          <w:rFonts w:ascii="Helvetica" w:hAnsi="Helvetica" w:cs="Helvetica"/>
          <w:sz w:val="23"/>
          <w:szCs w:val="23"/>
        </w:rPr>
        <w:t>的值修改为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 xml:space="preserve">/&lt;repository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p>
    <w:p w14:paraId="016BA3D4" w14:textId="77777777" w:rsidR="00A574F9" w:rsidRPr="00613BB9" w:rsidRDefault="00A574F9" w:rsidP="00170578">
      <w:pPr>
        <w:pStyle w:val="3"/>
        <w:rPr>
          <w:rFonts w:ascii="Helvetica" w:hAnsi="Helvetica" w:cs="Helvetica"/>
          <w:sz w:val="36"/>
          <w:szCs w:val="36"/>
        </w:rPr>
      </w:pPr>
      <w:bookmarkStart w:id="512" w:name="_Toc46395107"/>
      <w:r w:rsidRPr="00613BB9">
        <w:rPr>
          <w:rFonts w:ascii="Helvetica" w:hAnsi="Helvetica" w:cs="Helvetica"/>
        </w:rPr>
        <w:t>私有</w:t>
      </w:r>
      <w:r w:rsidRPr="00613BB9">
        <w:rPr>
          <w:rFonts w:ascii="Helvetica" w:hAnsi="Helvetica" w:cs="Helvetica"/>
        </w:rPr>
        <w:t xml:space="preserve"> Repository</w:t>
      </w:r>
      <w:bookmarkEnd w:id="512"/>
    </w:p>
    <w:p w14:paraId="1978B6B0"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下面的指示基于</w:t>
      </w:r>
      <w:r w:rsidRPr="00613BB9">
        <w:rPr>
          <w:rFonts w:ascii="Helvetica" w:hAnsi="Helvetica" w:cs="Helvetica"/>
          <w:sz w:val="23"/>
          <w:szCs w:val="23"/>
        </w:rPr>
        <w:t> </w:t>
      </w:r>
      <w:hyperlink r:id="rId2098" w:history="1">
        <w:r w:rsidRPr="00613BB9">
          <w:rPr>
            <w:rStyle w:val="a4"/>
            <w:rFonts w:ascii="inherit" w:hAnsi="inherit" w:cs="Helvetica"/>
            <w:color w:val="auto"/>
            <w:sz w:val="23"/>
            <w:szCs w:val="23"/>
            <w:bdr w:val="none" w:sz="0" w:space="0" w:color="auto" w:frame="1"/>
          </w:rPr>
          <w:t>一键部署</w:t>
        </w:r>
      </w:hyperlink>
      <w:r w:rsidRPr="00613BB9">
        <w:rPr>
          <w:rFonts w:ascii="Helvetica" w:hAnsi="Helvetica" w:cs="Helvetica"/>
          <w:sz w:val="23"/>
          <w:szCs w:val="23"/>
        </w:rPr>
        <w:t> </w:t>
      </w:r>
      <w:r w:rsidRPr="00613BB9">
        <w:rPr>
          <w:rFonts w:ascii="Helvetica" w:hAnsi="Helvetica" w:cs="Helvetica"/>
          <w:sz w:val="23"/>
          <w:szCs w:val="23"/>
        </w:rPr>
        <w:t>编写。</w:t>
      </w:r>
    </w:p>
    <w:p w14:paraId="47053A08" w14:textId="77777777" w:rsidR="00A574F9" w:rsidRPr="00613BB9" w:rsidRDefault="00A574F9" w:rsidP="00907565">
      <w:pPr>
        <w:pStyle w:val="a3"/>
        <w:numPr>
          <w:ilvl w:val="0"/>
          <w:numId w:val="13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hyperlink r:id="rId2099" w:tgtFrame="_blank" w:history="1">
        <w:r w:rsidRPr="00613BB9">
          <w:rPr>
            <w:rStyle w:val="a4"/>
            <w:rFonts w:ascii="inherit" w:hAnsi="inherit" w:cs="Helvetica"/>
            <w:color w:val="auto"/>
            <w:sz w:val="23"/>
            <w:szCs w:val="23"/>
            <w:bdr w:val="none" w:sz="0" w:space="0" w:color="auto" w:frame="1"/>
          </w:rPr>
          <w:t>hexo-deployer-git</w:t>
        </w:r>
      </w:hyperlink>
      <w:r w:rsidRPr="00613BB9">
        <w:rPr>
          <w:rFonts w:ascii="inherit" w:hAnsi="inherit" w:cs="Helvetica"/>
          <w:sz w:val="23"/>
          <w:szCs w:val="23"/>
        </w:rPr>
        <w:t>.</w:t>
      </w:r>
    </w:p>
    <w:p w14:paraId="2E901DCF" w14:textId="77777777" w:rsidR="00A574F9" w:rsidRPr="00613BB9" w:rsidRDefault="00A574F9" w:rsidP="00907565">
      <w:pPr>
        <w:pStyle w:val="a3"/>
        <w:numPr>
          <w:ilvl w:val="0"/>
          <w:numId w:val="13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_config.yml</w:t>
      </w:r>
      <w:r w:rsidRPr="00613BB9">
        <w:rPr>
          <w:rFonts w:ascii="inherit" w:hAnsi="inherit" w:cs="Helvetica"/>
          <w:sz w:val="23"/>
          <w:szCs w:val="23"/>
        </w:rPr>
        <w:t>（如果有已存在的请删除）添加如下配置：</w:t>
      </w:r>
    </w:p>
    <w:tbl>
      <w:tblPr>
        <w:tblW w:w="0" w:type="auto"/>
        <w:tblCellSpacing w:w="15" w:type="dxa"/>
        <w:tblInd w:w="300" w:type="dxa"/>
        <w:tblCellMar>
          <w:left w:w="0" w:type="dxa"/>
          <w:right w:w="0" w:type="dxa"/>
        </w:tblCellMar>
        <w:tblLook w:val="04A0" w:firstRow="1" w:lastRow="0" w:firstColumn="1" w:lastColumn="0" w:noHBand="0" w:noVBand="1"/>
      </w:tblPr>
      <w:tblGrid>
        <w:gridCol w:w="5218"/>
      </w:tblGrid>
      <w:tr w:rsidR="00A574F9" w:rsidRPr="00613BB9" w14:paraId="14C1F825" w14:textId="77777777" w:rsidTr="00170578">
        <w:trPr>
          <w:tblCellSpacing w:w="15" w:type="dxa"/>
        </w:trPr>
        <w:tc>
          <w:tcPr>
            <w:tcW w:w="0" w:type="auto"/>
            <w:tcBorders>
              <w:top w:val="nil"/>
              <w:left w:val="nil"/>
              <w:bottom w:val="nil"/>
              <w:right w:val="nil"/>
            </w:tcBorders>
            <w:vAlign w:val="center"/>
            <w:hideMark/>
          </w:tcPr>
          <w:p w14:paraId="69D468B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git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https://github.com/&lt;username&gt;/&lt;project&gt;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example, https://github.com/hexojs/hexojs.github.io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branch:</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gh-pages</w:t>
            </w:r>
          </w:p>
        </w:tc>
      </w:tr>
    </w:tbl>
    <w:p w14:paraId="705957BD" w14:textId="77777777" w:rsidR="00A574F9" w:rsidRPr="00613BB9" w:rsidRDefault="00A574F9" w:rsidP="00907565">
      <w:pPr>
        <w:pStyle w:val="a3"/>
        <w:numPr>
          <w:ilvl w:val="0"/>
          <w:numId w:val="13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运行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 clean &amp;&amp; hexo deploy</w:t>
      </w:r>
      <w:r w:rsidRPr="00613BB9">
        <w:rPr>
          <w:rFonts w:ascii="inherit" w:hAnsi="inherit" w:cs="Helvetica"/>
          <w:sz w:val="23"/>
          <w:szCs w:val="23"/>
        </w:rPr>
        <w:t> </w:t>
      </w:r>
      <w:r w:rsidRPr="00613BB9">
        <w:rPr>
          <w:rFonts w:ascii="inherit" w:hAnsi="inherit" w:cs="Helvetica"/>
          <w:sz w:val="23"/>
          <w:szCs w:val="23"/>
        </w:rPr>
        <w:t>。</w:t>
      </w:r>
    </w:p>
    <w:p w14:paraId="2E87E59F" w14:textId="77777777" w:rsidR="00A574F9" w:rsidRPr="00613BB9" w:rsidRDefault="00A574F9" w:rsidP="00907565">
      <w:pPr>
        <w:pStyle w:val="a3"/>
        <w:numPr>
          <w:ilvl w:val="0"/>
          <w:numId w:val="13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查看</w:t>
      </w:r>
      <w:r w:rsidRPr="00613BB9">
        <w:rPr>
          <w:rFonts w:ascii="inherit" w:hAnsi="inherit" w:cs="Helvetica"/>
          <w:sz w:val="23"/>
          <w:szCs w:val="23"/>
        </w:rPr>
        <w:t> </w:t>
      </w:r>
      <w:r w:rsidRPr="00613BB9">
        <w:rPr>
          <w:rStyle w:val="a5"/>
          <w:rFonts w:ascii="inherit" w:hAnsi="inherit" w:cs="Helvetica"/>
          <w:sz w:val="23"/>
          <w:szCs w:val="23"/>
          <w:bdr w:val="none" w:sz="0" w:space="0" w:color="auto" w:frame="1"/>
        </w:rPr>
        <w:t>username</w:t>
      </w:r>
      <w:r w:rsidRPr="00613BB9">
        <w:rPr>
          <w:rFonts w:ascii="inherit" w:hAnsi="inherit" w:cs="Helvetica"/>
          <w:sz w:val="23"/>
          <w:szCs w:val="23"/>
        </w:rPr>
        <w:t xml:space="preserve">.github.io </w:t>
      </w:r>
      <w:r w:rsidRPr="00613BB9">
        <w:rPr>
          <w:rFonts w:ascii="inherit" w:hAnsi="inherit" w:cs="Helvetica"/>
          <w:sz w:val="23"/>
          <w:szCs w:val="23"/>
        </w:rPr>
        <w:t>上的网页是否部署成功。</w:t>
      </w:r>
    </w:p>
    <w:p w14:paraId="2E80D742" w14:textId="77777777" w:rsidR="00A574F9" w:rsidRPr="00613BB9" w:rsidRDefault="00A574F9" w:rsidP="00170578">
      <w:pPr>
        <w:pStyle w:val="3"/>
        <w:rPr>
          <w:rFonts w:ascii="Helvetica" w:hAnsi="Helvetica" w:cs="Helvetica"/>
          <w:sz w:val="36"/>
          <w:szCs w:val="36"/>
        </w:rPr>
      </w:pPr>
      <w:bookmarkStart w:id="513" w:name="_Toc46395108"/>
      <w:r w:rsidRPr="00613BB9">
        <w:rPr>
          <w:rFonts w:ascii="Helvetica" w:hAnsi="Helvetica" w:cs="Helvetica"/>
        </w:rPr>
        <w:t>有用的参考链接</w:t>
      </w:r>
      <w:bookmarkEnd w:id="513"/>
    </w:p>
    <w:p w14:paraId="1FCED84B" w14:textId="77777777" w:rsidR="00A574F9" w:rsidRPr="00613BB9" w:rsidRDefault="00717723" w:rsidP="00907565">
      <w:pPr>
        <w:widowControl/>
        <w:numPr>
          <w:ilvl w:val="0"/>
          <w:numId w:val="133"/>
        </w:numPr>
        <w:shd w:val="clear" w:color="auto" w:fill="FFFFFF"/>
        <w:ind w:left="300"/>
        <w:jc w:val="left"/>
        <w:textAlignment w:val="baseline"/>
        <w:rPr>
          <w:rFonts w:ascii="inherit" w:hAnsi="inherit" w:cs="Helvetica" w:hint="eastAsia"/>
          <w:sz w:val="23"/>
          <w:szCs w:val="23"/>
        </w:rPr>
      </w:pPr>
      <w:hyperlink r:id="rId2100" w:tgtFrame="_blank" w:history="1">
        <w:r w:rsidR="00A574F9" w:rsidRPr="00613BB9">
          <w:rPr>
            <w:rStyle w:val="a4"/>
            <w:rFonts w:ascii="inherit" w:hAnsi="inherit" w:cs="Helvetica"/>
            <w:color w:val="auto"/>
            <w:sz w:val="23"/>
            <w:szCs w:val="23"/>
            <w:bdr w:val="none" w:sz="0" w:space="0" w:color="auto" w:frame="1"/>
          </w:rPr>
          <w:t xml:space="preserve">GitHub Pages </w:t>
        </w:r>
        <w:r w:rsidR="00A574F9" w:rsidRPr="00613BB9">
          <w:rPr>
            <w:rStyle w:val="a4"/>
            <w:rFonts w:ascii="inherit" w:hAnsi="inherit" w:cs="Helvetica"/>
            <w:color w:val="auto"/>
            <w:sz w:val="23"/>
            <w:szCs w:val="23"/>
            <w:bdr w:val="none" w:sz="0" w:space="0" w:color="auto" w:frame="1"/>
          </w:rPr>
          <w:t>使用文档</w:t>
        </w:r>
      </w:hyperlink>
    </w:p>
    <w:p w14:paraId="5D4C7C80" w14:textId="77777777" w:rsidR="00A574F9" w:rsidRPr="00613BB9" w:rsidRDefault="00717723" w:rsidP="00907565">
      <w:pPr>
        <w:widowControl/>
        <w:numPr>
          <w:ilvl w:val="0"/>
          <w:numId w:val="133"/>
        </w:numPr>
        <w:shd w:val="clear" w:color="auto" w:fill="FFFFFF"/>
        <w:ind w:left="300"/>
        <w:jc w:val="left"/>
        <w:textAlignment w:val="baseline"/>
        <w:rPr>
          <w:rFonts w:ascii="inherit" w:hAnsi="inherit" w:cs="Helvetica" w:hint="eastAsia"/>
          <w:sz w:val="23"/>
          <w:szCs w:val="23"/>
        </w:rPr>
      </w:pPr>
      <w:hyperlink r:id="rId2101" w:tgtFrame="_blank" w:history="1">
        <w:r w:rsidR="00A574F9" w:rsidRPr="00613BB9">
          <w:rPr>
            <w:rStyle w:val="a4"/>
            <w:rFonts w:ascii="inherit" w:hAnsi="inherit" w:cs="Helvetica"/>
            <w:color w:val="auto"/>
            <w:sz w:val="23"/>
            <w:szCs w:val="23"/>
            <w:bdr w:val="none" w:sz="0" w:space="0" w:color="auto" w:frame="1"/>
          </w:rPr>
          <w:t xml:space="preserve">Travis CI </w:t>
        </w:r>
        <w:r w:rsidR="00A574F9" w:rsidRPr="00613BB9">
          <w:rPr>
            <w:rStyle w:val="a4"/>
            <w:rFonts w:ascii="inherit" w:hAnsi="inherit" w:cs="Helvetica"/>
            <w:color w:val="auto"/>
            <w:sz w:val="23"/>
            <w:szCs w:val="23"/>
            <w:bdr w:val="none" w:sz="0" w:space="0" w:color="auto" w:frame="1"/>
          </w:rPr>
          <w:t>使用文档</w:t>
        </w:r>
      </w:hyperlink>
    </w:p>
    <w:p w14:paraId="5A5130BC" w14:textId="77777777" w:rsidR="00A574F9" w:rsidRPr="00613BB9" w:rsidRDefault="00717723" w:rsidP="00907565">
      <w:pPr>
        <w:widowControl/>
        <w:numPr>
          <w:ilvl w:val="0"/>
          <w:numId w:val="133"/>
        </w:numPr>
        <w:shd w:val="clear" w:color="auto" w:fill="FFFFFF"/>
        <w:ind w:left="300"/>
        <w:jc w:val="left"/>
        <w:textAlignment w:val="baseline"/>
        <w:rPr>
          <w:rFonts w:ascii="inherit" w:hAnsi="inherit" w:cs="Helvetica" w:hint="eastAsia"/>
          <w:sz w:val="23"/>
          <w:szCs w:val="23"/>
        </w:rPr>
      </w:pPr>
      <w:hyperlink r:id="rId2102" w:tgtFrame="_blank" w:history="1">
        <w:r w:rsidR="00A574F9" w:rsidRPr="00613BB9">
          <w:rPr>
            <w:rStyle w:val="a4"/>
            <w:rFonts w:ascii="inherit" w:hAnsi="inherit" w:cs="Helvetica"/>
            <w:color w:val="auto"/>
            <w:sz w:val="23"/>
            <w:szCs w:val="23"/>
            <w:bdr w:val="none" w:sz="0" w:space="0" w:color="auto" w:frame="1"/>
          </w:rPr>
          <w:t>Awesome Hexo</w:t>
        </w:r>
      </w:hyperlink>
    </w:p>
    <w:p w14:paraId="77C78E42" w14:textId="77777777" w:rsidR="00A574F9" w:rsidRPr="00613BB9" w:rsidRDefault="00717723" w:rsidP="00907565">
      <w:pPr>
        <w:widowControl/>
        <w:numPr>
          <w:ilvl w:val="0"/>
          <w:numId w:val="133"/>
        </w:numPr>
        <w:shd w:val="clear" w:color="auto" w:fill="FFFFFF"/>
        <w:ind w:left="300"/>
        <w:jc w:val="left"/>
        <w:textAlignment w:val="baseline"/>
        <w:rPr>
          <w:rFonts w:ascii="inherit" w:hAnsi="inherit" w:cs="Helvetica" w:hint="eastAsia"/>
          <w:sz w:val="23"/>
          <w:szCs w:val="23"/>
        </w:rPr>
      </w:pPr>
      <w:hyperlink r:id="rId2103" w:tgtFrame="_blank" w:history="1">
        <w:r w:rsidR="00A574F9" w:rsidRPr="00613BB9">
          <w:rPr>
            <w:rStyle w:val="a4"/>
            <w:rFonts w:ascii="inherit" w:hAnsi="inherit" w:cs="Helvetica"/>
            <w:color w:val="auto"/>
            <w:sz w:val="23"/>
            <w:szCs w:val="23"/>
            <w:bdr w:val="none" w:sz="0" w:space="0" w:color="auto" w:frame="1"/>
          </w:rPr>
          <w:t>在百度上搜索</w:t>
        </w:r>
        <w:r w:rsidR="00A574F9" w:rsidRPr="00613BB9">
          <w:rPr>
            <w:rStyle w:val="a4"/>
            <w:rFonts w:ascii="inherit" w:hAnsi="inherit" w:cs="Helvetica"/>
            <w:color w:val="auto"/>
            <w:sz w:val="23"/>
            <w:szCs w:val="23"/>
            <w:bdr w:val="none" w:sz="0" w:space="0" w:color="auto" w:frame="1"/>
          </w:rPr>
          <w:t xml:space="preserve"> “Hexo GitHub”</w:t>
        </w:r>
      </w:hyperlink>
    </w:p>
    <w:p w14:paraId="3DA984BF" w14:textId="77777777" w:rsidR="00A574F9" w:rsidRPr="00613BB9" w:rsidRDefault="00A574F9" w:rsidP="00A574F9"/>
    <w:p w14:paraId="2B565626" w14:textId="77777777" w:rsidR="00A574F9" w:rsidRPr="00613BB9" w:rsidRDefault="00A574F9" w:rsidP="00A574F9"/>
    <w:p w14:paraId="2A33C394" w14:textId="77777777" w:rsidR="00A574F9" w:rsidRPr="00613BB9" w:rsidRDefault="00A574F9" w:rsidP="00A574F9"/>
    <w:p w14:paraId="1EE2BB17" w14:textId="77777777" w:rsidR="00A574F9" w:rsidRPr="00613BB9" w:rsidRDefault="00A574F9" w:rsidP="00170578">
      <w:pPr>
        <w:pStyle w:val="2"/>
        <w:rPr>
          <w:rFonts w:ascii="Helvetica" w:hAnsi="Helvetica" w:cs="Helvetica"/>
          <w:b w:val="0"/>
          <w:bCs w:val="0"/>
          <w:sz w:val="54"/>
          <w:szCs w:val="54"/>
        </w:rPr>
      </w:pPr>
      <w:bookmarkStart w:id="514" w:name="_Toc46395109"/>
      <w:r w:rsidRPr="00613BB9">
        <w:rPr>
          <w:rFonts w:ascii="Helvetica" w:hAnsi="Helvetica" w:cs="Helvetica"/>
          <w:b w:val="0"/>
          <w:bCs w:val="0"/>
          <w:sz w:val="54"/>
          <w:szCs w:val="54"/>
        </w:rPr>
        <w:lastRenderedPageBreak/>
        <w:t>将</w:t>
      </w:r>
      <w:r w:rsidRPr="00613BB9">
        <w:rPr>
          <w:rFonts w:ascii="Helvetica" w:hAnsi="Helvetica" w:cs="Helvetica"/>
          <w:b w:val="0"/>
          <w:bCs w:val="0"/>
          <w:sz w:val="54"/>
          <w:szCs w:val="54"/>
        </w:rPr>
        <w:t xml:space="preserve"> Hexo </w:t>
      </w:r>
      <w:r w:rsidRPr="00613BB9">
        <w:rPr>
          <w:rFonts w:ascii="Helvetica" w:hAnsi="Helvetica" w:cs="Helvetica"/>
          <w:b w:val="0"/>
          <w:bCs w:val="0"/>
          <w:sz w:val="54"/>
          <w:szCs w:val="54"/>
        </w:rPr>
        <w:t>部署到</w:t>
      </w:r>
      <w:r w:rsidRPr="00613BB9">
        <w:rPr>
          <w:rFonts w:ascii="Helvetica" w:hAnsi="Helvetica" w:cs="Helvetica"/>
          <w:b w:val="0"/>
          <w:bCs w:val="0"/>
          <w:sz w:val="54"/>
          <w:szCs w:val="54"/>
        </w:rPr>
        <w:t xml:space="preserve"> GitLab Pages</w:t>
      </w:r>
      <w:bookmarkEnd w:id="514"/>
    </w:p>
    <w:p w14:paraId="7B302F47"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在本教程中，我们将会使用</w:t>
      </w:r>
      <w:r w:rsidRPr="00613BB9">
        <w:rPr>
          <w:rFonts w:ascii="inherit" w:hAnsi="inherit" w:cs="Helvetica"/>
          <w:sz w:val="23"/>
          <w:szCs w:val="23"/>
        </w:rPr>
        <w:t xml:space="preserve"> GitLab CI </w:t>
      </w:r>
      <w:r w:rsidRPr="00613BB9">
        <w:rPr>
          <w:rFonts w:ascii="inherit" w:hAnsi="inherit" w:cs="Helvetica"/>
          <w:sz w:val="23"/>
          <w:szCs w:val="23"/>
        </w:rPr>
        <w:t>将</w:t>
      </w:r>
      <w:r w:rsidRPr="00613BB9">
        <w:rPr>
          <w:rFonts w:ascii="inherit" w:hAnsi="inherit" w:cs="Helvetica"/>
          <w:sz w:val="23"/>
          <w:szCs w:val="23"/>
        </w:rPr>
        <w:t xml:space="preserve"> Hexo </w:t>
      </w:r>
      <w:r w:rsidRPr="00613BB9">
        <w:rPr>
          <w:rFonts w:ascii="inherit" w:hAnsi="inherit" w:cs="Helvetica"/>
          <w:sz w:val="23"/>
          <w:szCs w:val="23"/>
        </w:rPr>
        <w:t>博客部署到</w:t>
      </w:r>
      <w:r w:rsidRPr="00613BB9">
        <w:rPr>
          <w:rFonts w:ascii="inherit" w:hAnsi="inherit" w:cs="Helvetica"/>
          <w:sz w:val="23"/>
          <w:szCs w:val="23"/>
        </w:rPr>
        <w:t xml:space="preserve"> GitLab Pages </w:t>
      </w:r>
      <w:r w:rsidRPr="00613BB9">
        <w:rPr>
          <w:rFonts w:ascii="inherit" w:hAnsi="inherit" w:cs="Helvetica"/>
          <w:sz w:val="23"/>
          <w:szCs w:val="23"/>
        </w:rPr>
        <w:t>上。</w:t>
      </w:r>
    </w:p>
    <w:p w14:paraId="0292B367" w14:textId="77777777" w:rsidR="00A574F9" w:rsidRPr="00613BB9" w:rsidRDefault="00A574F9" w:rsidP="00907565">
      <w:pPr>
        <w:widowControl/>
        <w:numPr>
          <w:ilvl w:val="0"/>
          <w:numId w:val="134"/>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新建一个</w:t>
      </w:r>
      <w:r w:rsidRPr="00613BB9">
        <w:rPr>
          <w:rFonts w:ascii="inherit" w:hAnsi="inherit" w:cs="Helvetica"/>
          <w:sz w:val="23"/>
          <w:szCs w:val="23"/>
        </w:rPr>
        <w:t xml:space="preserve"> repository</w:t>
      </w:r>
      <w:r w:rsidRPr="00613BB9">
        <w:rPr>
          <w:rFonts w:ascii="inherit" w:hAnsi="inherit" w:cs="Helvetica"/>
          <w:sz w:val="23"/>
          <w:szCs w:val="23"/>
        </w:rPr>
        <w:t>。如果你希望你的站点能通过</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&lt;</w:t>
      </w:r>
      <w:r w:rsidRPr="00613BB9">
        <w:rPr>
          <w:rStyle w:val="HTML1"/>
          <w:rFonts w:ascii="Source Code Pro" w:hAnsi="Source Code Pro"/>
          <w:sz w:val="22"/>
          <w:bdr w:val="none" w:sz="0" w:space="0" w:color="auto" w:frame="1"/>
          <w:shd w:val="clear" w:color="auto" w:fill="EEEEEE"/>
        </w:rPr>
        <w:t>你的</w:t>
      </w:r>
      <w:r w:rsidRPr="00613BB9">
        <w:rPr>
          <w:rStyle w:val="HTML1"/>
          <w:rFonts w:ascii="Source Code Pro" w:hAnsi="Source Code Pro"/>
          <w:sz w:val="22"/>
          <w:bdr w:val="none" w:sz="0" w:space="0" w:color="auto" w:frame="1"/>
          <w:shd w:val="clear" w:color="auto" w:fill="EEEEEE"/>
        </w:rPr>
        <w:t xml:space="preserve"> GitLab </w:t>
      </w:r>
      <w:r w:rsidRPr="00613BB9">
        <w:rPr>
          <w:rStyle w:val="HTML1"/>
          <w:rFonts w:ascii="Source Code Pro" w:hAnsi="Source Code Pro"/>
          <w:sz w:val="22"/>
          <w:bdr w:val="none" w:sz="0" w:space="0" w:color="auto" w:frame="1"/>
          <w:shd w:val="clear" w:color="auto" w:fill="EEEEEE"/>
        </w:rPr>
        <w:t>用户名</w:t>
      </w:r>
      <w:r w:rsidRPr="00613BB9">
        <w:rPr>
          <w:rStyle w:val="HTML1"/>
          <w:rFonts w:ascii="Source Code Pro" w:hAnsi="Source Code Pro"/>
          <w:sz w:val="22"/>
          <w:bdr w:val="none" w:sz="0" w:space="0" w:color="auto" w:frame="1"/>
          <w:shd w:val="clear" w:color="auto" w:fill="EEEEEE"/>
        </w:rPr>
        <w:t>&gt;.gitlab.io</w:t>
      </w:r>
      <w:r w:rsidRPr="00613BB9">
        <w:rPr>
          <w:rFonts w:ascii="inherit" w:hAnsi="inherit" w:cs="Helvetica"/>
          <w:sz w:val="23"/>
          <w:szCs w:val="23"/>
        </w:rPr>
        <w:t> </w:t>
      </w:r>
      <w:r w:rsidRPr="00613BB9">
        <w:rPr>
          <w:rFonts w:ascii="inherit" w:hAnsi="inherit" w:cs="Helvetica"/>
          <w:sz w:val="23"/>
          <w:szCs w:val="23"/>
        </w:rPr>
        <w:t>域名访问，你的</w:t>
      </w:r>
      <w:r w:rsidRPr="00613BB9">
        <w:rPr>
          <w:rFonts w:ascii="inherit" w:hAnsi="inherit" w:cs="Helvetica"/>
          <w:sz w:val="23"/>
          <w:szCs w:val="23"/>
        </w:rPr>
        <w:t xml:space="preserve"> repository </w:t>
      </w:r>
      <w:r w:rsidRPr="00613BB9">
        <w:rPr>
          <w:rFonts w:ascii="inherit" w:hAnsi="inherit" w:cs="Helvetica"/>
          <w:sz w:val="23"/>
          <w:szCs w:val="23"/>
        </w:rPr>
        <w:t>应该直接命名为</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&lt;</w:t>
      </w:r>
      <w:r w:rsidRPr="00613BB9">
        <w:rPr>
          <w:rStyle w:val="HTML1"/>
          <w:rFonts w:ascii="Source Code Pro" w:hAnsi="Source Code Pro"/>
          <w:sz w:val="22"/>
          <w:bdr w:val="none" w:sz="0" w:space="0" w:color="auto" w:frame="1"/>
          <w:shd w:val="clear" w:color="auto" w:fill="EEEEEE"/>
        </w:rPr>
        <w:t>你的</w:t>
      </w:r>
      <w:r w:rsidRPr="00613BB9">
        <w:rPr>
          <w:rStyle w:val="HTML1"/>
          <w:rFonts w:ascii="Source Code Pro" w:hAnsi="Source Code Pro"/>
          <w:sz w:val="22"/>
          <w:bdr w:val="none" w:sz="0" w:space="0" w:color="auto" w:frame="1"/>
          <w:shd w:val="clear" w:color="auto" w:fill="EEEEEE"/>
        </w:rPr>
        <w:t xml:space="preserve"> GitLab </w:t>
      </w:r>
      <w:r w:rsidRPr="00613BB9">
        <w:rPr>
          <w:rStyle w:val="HTML1"/>
          <w:rFonts w:ascii="Source Code Pro" w:hAnsi="Source Code Pro"/>
          <w:sz w:val="22"/>
          <w:bdr w:val="none" w:sz="0" w:space="0" w:color="auto" w:frame="1"/>
          <w:shd w:val="clear" w:color="auto" w:fill="EEEEEE"/>
        </w:rPr>
        <w:t>用户名</w:t>
      </w:r>
      <w:r w:rsidRPr="00613BB9">
        <w:rPr>
          <w:rStyle w:val="HTML1"/>
          <w:rFonts w:ascii="Source Code Pro" w:hAnsi="Source Code Pro"/>
          <w:sz w:val="22"/>
          <w:bdr w:val="none" w:sz="0" w:space="0" w:color="auto" w:frame="1"/>
          <w:shd w:val="clear" w:color="auto" w:fill="EEEEEE"/>
        </w:rPr>
        <w:t>&gt;.gitlab.io</w:t>
      </w:r>
      <w:r w:rsidRPr="00613BB9">
        <w:rPr>
          <w:rFonts w:ascii="inherit" w:hAnsi="inherit" w:cs="Helvetica"/>
          <w:sz w:val="23"/>
          <w:szCs w:val="23"/>
        </w:rPr>
        <w:t>。</w:t>
      </w:r>
    </w:p>
    <w:p w14:paraId="50F92C97" w14:textId="77777777" w:rsidR="00A574F9" w:rsidRPr="00613BB9" w:rsidRDefault="00A574F9" w:rsidP="00907565">
      <w:pPr>
        <w:widowControl/>
        <w:numPr>
          <w:ilvl w:val="0"/>
          <w:numId w:val="134"/>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将你的</w:t>
      </w:r>
      <w:r w:rsidRPr="00613BB9">
        <w:rPr>
          <w:rFonts w:ascii="inherit" w:hAnsi="inherit" w:cs="Helvetica"/>
          <w:sz w:val="23"/>
          <w:szCs w:val="23"/>
        </w:rPr>
        <w:t xml:space="preserve"> Hexo </w:t>
      </w:r>
      <w:r w:rsidRPr="00613BB9">
        <w:rPr>
          <w:rFonts w:ascii="inherit" w:hAnsi="inherit" w:cs="Helvetica"/>
          <w:sz w:val="23"/>
          <w:szCs w:val="23"/>
        </w:rPr>
        <w:t>站点文件夹推送到</w:t>
      </w:r>
      <w:r w:rsidRPr="00613BB9">
        <w:rPr>
          <w:rFonts w:ascii="inherit" w:hAnsi="inherit" w:cs="Helvetica"/>
          <w:sz w:val="23"/>
          <w:szCs w:val="23"/>
        </w:rPr>
        <w:t xml:space="preserve"> repository </w:t>
      </w:r>
      <w:r w:rsidRPr="00613BB9">
        <w:rPr>
          <w:rFonts w:ascii="inherit" w:hAnsi="inherit" w:cs="Helvetica"/>
          <w:sz w:val="23"/>
          <w:szCs w:val="23"/>
        </w:rPr>
        <w:t>中。默认情况下不应该</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目录将不会被推送到</w:t>
      </w:r>
      <w:r w:rsidRPr="00613BB9">
        <w:rPr>
          <w:rFonts w:ascii="inherit" w:hAnsi="inherit" w:cs="Helvetica"/>
          <w:sz w:val="23"/>
          <w:szCs w:val="23"/>
        </w:rPr>
        <w:t xml:space="preserve"> repository </w:t>
      </w:r>
      <w:r w:rsidRPr="00613BB9">
        <w:rPr>
          <w:rFonts w:ascii="inherit" w:hAnsi="inherit" w:cs="Helvetica"/>
          <w:sz w:val="23"/>
          <w:szCs w:val="23"/>
        </w:rPr>
        <w:t>中，你应该检查</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.gitignore</w:t>
      </w:r>
      <w:r w:rsidRPr="00613BB9">
        <w:rPr>
          <w:rFonts w:ascii="inherit" w:hAnsi="inherit" w:cs="Helvetica"/>
          <w:sz w:val="23"/>
          <w:szCs w:val="23"/>
        </w:rPr>
        <w:t> </w:t>
      </w:r>
      <w:r w:rsidRPr="00613BB9">
        <w:rPr>
          <w:rFonts w:ascii="inherit" w:hAnsi="inherit" w:cs="Helvetica"/>
          <w:sz w:val="23"/>
          <w:szCs w:val="23"/>
        </w:rPr>
        <w:t>文件中是否包含</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一行，如果没有请加上。</w:t>
      </w:r>
    </w:p>
    <w:p w14:paraId="02308337" w14:textId="77777777" w:rsidR="00A574F9" w:rsidRPr="00613BB9" w:rsidRDefault="00A574F9" w:rsidP="00907565">
      <w:pPr>
        <w:widowControl/>
        <w:numPr>
          <w:ilvl w:val="0"/>
          <w:numId w:val="134"/>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在你的站点文件夹中新建</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.gitlab-ci.yml</w:t>
      </w:r>
      <w:r w:rsidRPr="00613BB9">
        <w:rPr>
          <w:rFonts w:ascii="inherit" w:hAnsi="inherit" w:cs="Helvetica"/>
          <w:sz w:val="23"/>
          <w:szCs w:val="23"/>
        </w:rPr>
        <w:t> </w:t>
      </w:r>
      <w:r w:rsidRPr="00613BB9">
        <w:rPr>
          <w:rFonts w:ascii="inherit" w:hAnsi="inherit" w:cs="Helvetica"/>
          <w:sz w:val="23"/>
          <w:szCs w:val="23"/>
        </w:rPr>
        <w:t>文件：</w:t>
      </w:r>
    </w:p>
    <w:tbl>
      <w:tblPr>
        <w:tblW w:w="0" w:type="auto"/>
        <w:tblCellSpacing w:w="15" w:type="dxa"/>
        <w:tblCellMar>
          <w:left w:w="0" w:type="dxa"/>
          <w:right w:w="0" w:type="dxa"/>
        </w:tblCellMar>
        <w:tblLook w:val="04A0" w:firstRow="1" w:lastRow="0" w:firstColumn="1" w:lastColumn="0" w:noHBand="0" w:noVBand="1"/>
      </w:tblPr>
      <w:tblGrid>
        <w:gridCol w:w="4007"/>
      </w:tblGrid>
      <w:tr w:rsidR="00A574F9" w:rsidRPr="00613BB9" w14:paraId="51B2B4AC" w14:textId="77777777" w:rsidTr="00170578">
        <w:trPr>
          <w:tblCellSpacing w:w="15" w:type="dxa"/>
        </w:trPr>
        <w:tc>
          <w:tcPr>
            <w:tcW w:w="0" w:type="auto"/>
            <w:tcBorders>
              <w:top w:val="nil"/>
              <w:left w:val="nil"/>
              <w:bottom w:val="nil"/>
              <w:right w:val="nil"/>
            </w:tcBorders>
            <w:vAlign w:val="center"/>
            <w:hideMark/>
          </w:tcPr>
          <w:p w14:paraId="1A267DB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image: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node:10-alpine</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use nodejs v10 LTS</w:t>
            </w:r>
            <w:r w:rsidRPr="00613BB9">
              <w:rPr>
                <w:rFonts w:ascii="Source Code Pro" w:hAnsi="Source Code Pro"/>
                <w:sz w:val="22"/>
                <w:szCs w:val="22"/>
              </w:rPr>
              <w:br/>
            </w:r>
            <w:r w:rsidRPr="00613BB9">
              <w:rPr>
                <w:rStyle w:val="attr"/>
                <w:rFonts w:ascii="inherit" w:hAnsi="inherit"/>
                <w:sz w:val="21"/>
                <w:szCs w:val="21"/>
                <w:bdr w:val="none" w:sz="0" w:space="0" w:color="auto" w:frame="1"/>
              </w:rPr>
              <w:t>cache: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paths: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node_modules/</w:t>
            </w:r>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before_script: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npm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install</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hexo-cli</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npm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install</w:t>
            </w:r>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pages: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script: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hexo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generate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artifacts: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paths: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public</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only: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master</w:t>
            </w:r>
          </w:p>
        </w:tc>
      </w:tr>
    </w:tbl>
    <w:p w14:paraId="4FCA0260" w14:textId="77777777" w:rsidR="00A574F9" w:rsidRPr="00613BB9" w:rsidRDefault="00A574F9" w:rsidP="00907565">
      <w:pPr>
        <w:widowControl/>
        <w:numPr>
          <w:ilvl w:val="0"/>
          <w:numId w:val="135"/>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 xml:space="preserve">GitLab CI </w:t>
      </w:r>
      <w:r w:rsidRPr="00613BB9">
        <w:rPr>
          <w:rFonts w:ascii="inherit" w:hAnsi="inherit" w:cs="Helvetica"/>
          <w:sz w:val="23"/>
          <w:szCs w:val="23"/>
        </w:rPr>
        <w:t>应该会自动开始运行，构建成功以后你应该可以在</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https://&lt;</w:t>
      </w:r>
      <w:r w:rsidRPr="00613BB9">
        <w:rPr>
          <w:rStyle w:val="HTML1"/>
          <w:rFonts w:ascii="Source Code Pro" w:hAnsi="Source Code Pro"/>
          <w:sz w:val="22"/>
          <w:bdr w:val="none" w:sz="0" w:space="0" w:color="auto" w:frame="1"/>
          <w:shd w:val="clear" w:color="auto" w:fill="EEEEEE"/>
        </w:rPr>
        <w:t>你的</w:t>
      </w:r>
      <w:r w:rsidRPr="00613BB9">
        <w:rPr>
          <w:rStyle w:val="HTML1"/>
          <w:rFonts w:ascii="Source Code Pro" w:hAnsi="Source Code Pro"/>
          <w:sz w:val="22"/>
          <w:bdr w:val="none" w:sz="0" w:space="0" w:color="auto" w:frame="1"/>
          <w:shd w:val="clear" w:color="auto" w:fill="EEEEEE"/>
        </w:rPr>
        <w:t xml:space="preserve"> GitLab </w:t>
      </w:r>
      <w:r w:rsidRPr="00613BB9">
        <w:rPr>
          <w:rStyle w:val="HTML1"/>
          <w:rFonts w:ascii="Source Code Pro" w:hAnsi="Source Code Pro"/>
          <w:sz w:val="22"/>
          <w:bdr w:val="none" w:sz="0" w:space="0" w:color="auto" w:frame="1"/>
          <w:shd w:val="clear" w:color="auto" w:fill="EEEEEE"/>
        </w:rPr>
        <w:t>用户名</w:t>
      </w:r>
      <w:r w:rsidRPr="00613BB9">
        <w:rPr>
          <w:rStyle w:val="HTML1"/>
          <w:rFonts w:ascii="Source Code Pro" w:hAnsi="Source Code Pro"/>
          <w:sz w:val="22"/>
          <w:bdr w:val="none" w:sz="0" w:space="0" w:color="auto" w:frame="1"/>
          <w:shd w:val="clear" w:color="auto" w:fill="EEEEEE"/>
        </w:rPr>
        <w:t>&gt;.gitlab.io</w:t>
      </w:r>
      <w:r w:rsidRPr="00613BB9">
        <w:rPr>
          <w:rFonts w:ascii="inherit" w:hAnsi="inherit" w:cs="Helvetica"/>
          <w:sz w:val="23"/>
          <w:szCs w:val="23"/>
        </w:rPr>
        <w:t> </w:t>
      </w:r>
      <w:r w:rsidRPr="00613BB9">
        <w:rPr>
          <w:rFonts w:ascii="inherit" w:hAnsi="inherit" w:cs="Helvetica"/>
          <w:sz w:val="23"/>
          <w:szCs w:val="23"/>
        </w:rPr>
        <w:t>查看你的网站。</w:t>
      </w:r>
    </w:p>
    <w:p w14:paraId="13C9F931" w14:textId="77777777" w:rsidR="00A574F9" w:rsidRPr="00613BB9" w:rsidRDefault="00A574F9" w:rsidP="00907565">
      <w:pPr>
        <w:widowControl/>
        <w:numPr>
          <w:ilvl w:val="0"/>
          <w:numId w:val="135"/>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w:t>
      </w:r>
      <w:r w:rsidRPr="00613BB9">
        <w:rPr>
          <w:rFonts w:ascii="inherit" w:hAnsi="inherit" w:cs="Helvetica"/>
          <w:sz w:val="23"/>
          <w:szCs w:val="23"/>
        </w:rPr>
        <w:t>可选</w:t>
      </w:r>
      <w:r w:rsidRPr="00613BB9">
        <w:rPr>
          <w:rFonts w:ascii="inherit" w:hAnsi="inherit" w:cs="Helvetica"/>
          <w:sz w:val="23"/>
          <w:szCs w:val="23"/>
        </w:rPr>
        <w:t xml:space="preserve">) </w:t>
      </w:r>
      <w:r w:rsidRPr="00613BB9">
        <w:rPr>
          <w:rFonts w:ascii="inherit" w:hAnsi="inherit" w:cs="Helvetica"/>
          <w:sz w:val="23"/>
          <w:szCs w:val="23"/>
        </w:rPr>
        <w:t>如果你需要查看生成的文件，可以在</w:t>
      </w:r>
      <w:r w:rsidRPr="00613BB9">
        <w:rPr>
          <w:rFonts w:ascii="inherit" w:hAnsi="inherit" w:cs="Helvetica"/>
          <w:sz w:val="23"/>
          <w:szCs w:val="23"/>
        </w:rPr>
        <w:t> </w:t>
      </w:r>
      <w:hyperlink r:id="rId2104" w:tgtFrame="_blank" w:history="1">
        <w:r w:rsidRPr="00613BB9">
          <w:rPr>
            <w:rStyle w:val="a4"/>
            <w:rFonts w:ascii="inherit" w:hAnsi="inherit" w:cs="Helvetica"/>
            <w:color w:val="auto"/>
            <w:sz w:val="23"/>
            <w:szCs w:val="23"/>
            <w:bdr w:val="none" w:sz="0" w:space="0" w:color="auto" w:frame="1"/>
          </w:rPr>
          <w:t>job artifact</w:t>
        </w:r>
      </w:hyperlink>
      <w:r w:rsidRPr="00613BB9">
        <w:rPr>
          <w:rFonts w:ascii="inherit" w:hAnsi="inherit" w:cs="Helvetica"/>
          <w:sz w:val="23"/>
          <w:szCs w:val="23"/>
        </w:rPr>
        <w:t> </w:t>
      </w:r>
      <w:r w:rsidRPr="00613BB9">
        <w:rPr>
          <w:rFonts w:ascii="inherit" w:hAnsi="inherit" w:cs="Helvetica"/>
          <w:sz w:val="23"/>
          <w:szCs w:val="23"/>
        </w:rPr>
        <w:t>中找到。</w:t>
      </w:r>
    </w:p>
    <w:p w14:paraId="466977E2"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xml:space="preserve"> GitLab.com </w:t>
      </w:r>
      <w:r w:rsidRPr="00613BB9">
        <w:rPr>
          <w:rFonts w:ascii="inherit" w:hAnsi="inherit" w:cs="Helvetica"/>
          <w:sz w:val="23"/>
          <w:szCs w:val="23"/>
        </w:rPr>
        <w:t>上，</w:t>
      </w:r>
      <w:r w:rsidRPr="00613BB9">
        <w:rPr>
          <w:rFonts w:ascii="inherit" w:hAnsi="inherit" w:cs="Helvetica"/>
          <w:sz w:val="23"/>
          <w:szCs w:val="23"/>
        </w:rPr>
        <w:t xml:space="preserve">GitLab CI </w:t>
      </w:r>
      <w:r w:rsidRPr="00613BB9">
        <w:rPr>
          <w:rFonts w:ascii="inherit" w:hAnsi="inherit" w:cs="Helvetica"/>
          <w:sz w:val="23"/>
          <w:szCs w:val="23"/>
        </w:rPr>
        <w:t>是默认启用的。如果你使用的是自托管的</w:t>
      </w:r>
      <w:r w:rsidRPr="00613BB9">
        <w:rPr>
          <w:rFonts w:ascii="inherit" w:hAnsi="inherit" w:cs="Helvetica"/>
          <w:sz w:val="23"/>
          <w:szCs w:val="23"/>
        </w:rPr>
        <w:t xml:space="preserve"> GitLab</w:t>
      </w:r>
      <w:r w:rsidRPr="00613BB9">
        <w:rPr>
          <w:rFonts w:ascii="inherit" w:hAnsi="inherit" w:cs="Helvetica"/>
          <w:sz w:val="23"/>
          <w:szCs w:val="23"/>
        </w:rPr>
        <w:t>，你可能需要在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Settings -&gt; CI / CD -&gt; Shared Runners</w:t>
      </w:r>
      <w:r w:rsidRPr="00613BB9">
        <w:rPr>
          <w:rFonts w:ascii="inherit" w:hAnsi="inherit" w:cs="Helvetica"/>
          <w:sz w:val="23"/>
          <w:szCs w:val="23"/>
        </w:rPr>
        <w:t> </w:t>
      </w:r>
      <w:r w:rsidRPr="00613BB9">
        <w:rPr>
          <w:rFonts w:ascii="inherit" w:hAnsi="inherit" w:cs="Helvetica"/>
          <w:sz w:val="23"/>
          <w:szCs w:val="23"/>
        </w:rPr>
        <w:t>启用</w:t>
      </w:r>
      <w:r w:rsidRPr="00613BB9">
        <w:rPr>
          <w:rFonts w:ascii="inherit" w:hAnsi="inherit" w:cs="Helvetica"/>
          <w:sz w:val="23"/>
          <w:szCs w:val="23"/>
        </w:rPr>
        <w:t xml:space="preserve"> GitLab CI</w:t>
      </w:r>
      <w:r w:rsidRPr="00613BB9">
        <w:rPr>
          <w:rFonts w:ascii="inherit" w:hAnsi="inherit" w:cs="Helvetica"/>
          <w:sz w:val="23"/>
          <w:szCs w:val="23"/>
        </w:rPr>
        <w:t>。</w:t>
      </w:r>
    </w:p>
    <w:p w14:paraId="572903F3" w14:textId="77777777" w:rsidR="00A574F9" w:rsidRPr="00613BB9" w:rsidRDefault="00A574F9" w:rsidP="00170578">
      <w:pPr>
        <w:pStyle w:val="3"/>
        <w:rPr>
          <w:rFonts w:ascii="inherit" w:hAnsi="inherit" w:cs="Helvetica" w:hint="eastAsia"/>
          <w:sz w:val="35"/>
          <w:szCs w:val="35"/>
        </w:rPr>
      </w:pPr>
      <w:bookmarkStart w:id="515" w:name="_Toc46395110"/>
      <w:r w:rsidRPr="00613BB9">
        <w:rPr>
          <w:rFonts w:ascii="inherit" w:hAnsi="inherit" w:cs="Helvetica"/>
          <w:sz w:val="35"/>
          <w:szCs w:val="35"/>
        </w:rPr>
        <w:t>Project page</w:t>
      </w:r>
      <w:bookmarkEnd w:id="515"/>
    </w:p>
    <w:p w14:paraId="5B895BDD"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如果你更希望你的站点部署在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GitLab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&gt;.gitlab.io</w:t>
      </w:r>
      <w:r w:rsidRPr="00613BB9">
        <w:rPr>
          <w:rFonts w:ascii="inherit" w:hAnsi="inherit" w:cs="Helvetica"/>
          <w:sz w:val="23"/>
          <w:szCs w:val="23"/>
        </w:rPr>
        <w:t> </w:t>
      </w:r>
      <w:r w:rsidRPr="00613BB9">
        <w:rPr>
          <w:rFonts w:ascii="inherit" w:hAnsi="inherit" w:cs="Helvetica"/>
          <w:sz w:val="23"/>
          <w:szCs w:val="23"/>
        </w:rPr>
        <w:t>的子目录中，你的</w:t>
      </w:r>
      <w:r w:rsidRPr="00613BB9">
        <w:rPr>
          <w:rFonts w:ascii="inherit" w:hAnsi="inherit" w:cs="Helvetica"/>
          <w:sz w:val="23"/>
          <w:szCs w:val="23"/>
        </w:rPr>
        <w:t xml:space="preserve"> repository </w:t>
      </w:r>
      <w:r w:rsidRPr="00613BB9">
        <w:rPr>
          <w:rFonts w:ascii="inherit" w:hAnsi="inherit" w:cs="Helvetica"/>
          <w:sz w:val="23"/>
          <w:szCs w:val="23"/>
        </w:rPr>
        <w:t>需要直接命名为子目录的名字，这样你的站点可以通过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GitLab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 xml:space="preserve">&gt;.gitlab.io/&lt;repository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inherit" w:hAnsi="inherit" w:cs="Helvetica"/>
          <w:sz w:val="23"/>
          <w:szCs w:val="23"/>
        </w:rPr>
        <w:t> </w:t>
      </w:r>
      <w:r w:rsidRPr="00613BB9">
        <w:rPr>
          <w:rFonts w:ascii="inherit" w:hAnsi="inherit" w:cs="Helvetica"/>
          <w:sz w:val="23"/>
          <w:szCs w:val="23"/>
        </w:rPr>
        <w:t>访问。你需要检查你的</w:t>
      </w:r>
      <w:r w:rsidRPr="00613BB9">
        <w:rPr>
          <w:rFonts w:ascii="inherit" w:hAnsi="inherit" w:cs="Helvetica"/>
          <w:sz w:val="23"/>
          <w:szCs w:val="23"/>
        </w:rPr>
        <w:t xml:space="preserve"> Hexo </w:t>
      </w:r>
      <w:r w:rsidRPr="00613BB9">
        <w:rPr>
          <w:rFonts w:ascii="inherit" w:hAnsi="inherit" w:cs="Helvetica"/>
          <w:sz w:val="23"/>
          <w:szCs w:val="23"/>
        </w:rPr>
        <w:t>配置文件，将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url</w:t>
      </w:r>
      <w:r w:rsidRPr="00613BB9">
        <w:rPr>
          <w:rFonts w:ascii="inherit" w:hAnsi="inherit" w:cs="Helvetica"/>
          <w:sz w:val="23"/>
          <w:szCs w:val="23"/>
        </w:rPr>
        <w:t> </w:t>
      </w:r>
      <w:r w:rsidRPr="00613BB9">
        <w:rPr>
          <w:rFonts w:ascii="inherit" w:hAnsi="inherit" w:cs="Helvetica"/>
          <w:sz w:val="23"/>
          <w:szCs w:val="23"/>
        </w:rPr>
        <w:t>的值修改为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GitLab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 xml:space="preserve">&gt;.gitlab.io/&lt;repository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inherit" w:hAnsi="inherit" w:cs="Helvetica"/>
          <w:sz w:val="23"/>
          <w:szCs w:val="23"/>
        </w:rPr>
        <w:t>、将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root</w:t>
      </w:r>
      <w:r w:rsidRPr="00613BB9">
        <w:rPr>
          <w:rFonts w:ascii="inherit" w:hAnsi="inherit" w:cs="Helvetica"/>
          <w:sz w:val="23"/>
          <w:szCs w:val="23"/>
        </w:rPr>
        <w:t> </w:t>
      </w:r>
      <w:r w:rsidRPr="00613BB9">
        <w:rPr>
          <w:rFonts w:ascii="inherit" w:hAnsi="inherit" w:cs="Helvetica"/>
          <w:sz w:val="23"/>
          <w:szCs w:val="23"/>
        </w:rPr>
        <w:t>的值修改为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xml:space="preserve">/&lt;repository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p>
    <w:p w14:paraId="3F961E47" w14:textId="77777777" w:rsidR="00A574F9" w:rsidRPr="00613BB9" w:rsidRDefault="00A574F9" w:rsidP="00170578">
      <w:pPr>
        <w:pStyle w:val="3"/>
        <w:rPr>
          <w:rFonts w:ascii="inherit" w:hAnsi="inherit" w:cs="Helvetica" w:hint="eastAsia"/>
          <w:sz w:val="35"/>
          <w:szCs w:val="35"/>
        </w:rPr>
      </w:pPr>
      <w:bookmarkStart w:id="516" w:name="_Toc46395111"/>
      <w:r w:rsidRPr="00613BB9">
        <w:rPr>
          <w:rFonts w:ascii="inherit" w:hAnsi="inherit" w:cs="Helvetica"/>
          <w:sz w:val="35"/>
          <w:szCs w:val="35"/>
        </w:rPr>
        <w:t>Useful links</w:t>
      </w:r>
      <w:bookmarkEnd w:id="516"/>
    </w:p>
    <w:p w14:paraId="7D146055" w14:textId="77777777" w:rsidR="00A574F9" w:rsidRPr="00613BB9" w:rsidRDefault="00717723" w:rsidP="00907565">
      <w:pPr>
        <w:widowControl/>
        <w:numPr>
          <w:ilvl w:val="0"/>
          <w:numId w:val="136"/>
        </w:numPr>
        <w:shd w:val="clear" w:color="auto" w:fill="FFFFFF"/>
        <w:spacing w:line="384" w:lineRule="atLeast"/>
        <w:ind w:left="300"/>
        <w:jc w:val="left"/>
        <w:textAlignment w:val="baseline"/>
        <w:rPr>
          <w:rFonts w:ascii="inherit" w:hAnsi="inherit" w:cs="Helvetica" w:hint="eastAsia"/>
          <w:sz w:val="23"/>
          <w:szCs w:val="23"/>
        </w:rPr>
      </w:pPr>
      <w:hyperlink r:id="rId2105" w:tgtFrame="_blank" w:history="1">
        <w:r w:rsidR="00A574F9" w:rsidRPr="00613BB9">
          <w:rPr>
            <w:rStyle w:val="a4"/>
            <w:rFonts w:ascii="inherit" w:hAnsi="inherit" w:cs="Helvetica"/>
            <w:color w:val="auto"/>
            <w:sz w:val="23"/>
            <w:szCs w:val="23"/>
            <w:bdr w:val="none" w:sz="0" w:space="0" w:color="auto" w:frame="1"/>
          </w:rPr>
          <w:t xml:space="preserve">GitLab Pages </w:t>
        </w:r>
        <w:r w:rsidR="00A574F9" w:rsidRPr="00613BB9">
          <w:rPr>
            <w:rStyle w:val="a4"/>
            <w:rFonts w:ascii="inherit" w:hAnsi="inherit" w:cs="Helvetica"/>
            <w:color w:val="auto"/>
            <w:sz w:val="23"/>
            <w:szCs w:val="23"/>
            <w:bdr w:val="none" w:sz="0" w:space="0" w:color="auto" w:frame="1"/>
          </w:rPr>
          <w:t>相关文档</w:t>
        </w:r>
      </w:hyperlink>
    </w:p>
    <w:p w14:paraId="11C09538" w14:textId="77777777" w:rsidR="00A574F9" w:rsidRPr="00613BB9" w:rsidRDefault="00717723" w:rsidP="00907565">
      <w:pPr>
        <w:widowControl/>
        <w:numPr>
          <w:ilvl w:val="0"/>
          <w:numId w:val="136"/>
        </w:numPr>
        <w:shd w:val="clear" w:color="auto" w:fill="FFFFFF"/>
        <w:spacing w:line="384" w:lineRule="atLeast"/>
        <w:ind w:left="300"/>
        <w:jc w:val="left"/>
        <w:textAlignment w:val="baseline"/>
        <w:rPr>
          <w:rFonts w:ascii="inherit" w:hAnsi="inherit" w:cs="Helvetica" w:hint="eastAsia"/>
          <w:sz w:val="23"/>
          <w:szCs w:val="23"/>
        </w:rPr>
      </w:pPr>
      <w:hyperlink r:id="rId2106" w:tgtFrame="_blank" w:history="1">
        <w:r w:rsidR="00A574F9" w:rsidRPr="00613BB9">
          <w:rPr>
            <w:rStyle w:val="a4"/>
            <w:rFonts w:ascii="inherit" w:hAnsi="inherit" w:cs="Helvetica"/>
            <w:color w:val="auto"/>
            <w:sz w:val="23"/>
            <w:szCs w:val="23"/>
            <w:bdr w:val="none" w:sz="0" w:space="0" w:color="auto" w:frame="1"/>
          </w:rPr>
          <w:t xml:space="preserve">GitLab CI </w:t>
        </w:r>
        <w:r w:rsidR="00A574F9" w:rsidRPr="00613BB9">
          <w:rPr>
            <w:rStyle w:val="a4"/>
            <w:rFonts w:ascii="inherit" w:hAnsi="inherit" w:cs="Helvetica"/>
            <w:color w:val="auto"/>
            <w:sz w:val="23"/>
            <w:szCs w:val="23"/>
            <w:bdr w:val="none" w:sz="0" w:space="0" w:color="auto" w:frame="1"/>
          </w:rPr>
          <w:t>相关文档</w:t>
        </w:r>
      </w:hyperlink>
    </w:p>
    <w:p w14:paraId="24292E08" w14:textId="77777777" w:rsidR="00A574F9" w:rsidRPr="00613BB9" w:rsidRDefault="00717723" w:rsidP="00907565">
      <w:pPr>
        <w:widowControl/>
        <w:numPr>
          <w:ilvl w:val="0"/>
          <w:numId w:val="136"/>
        </w:numPr>
        <w:shd w:val="clear" w:color="auto" w:fill="FFFFFF"/>
        <w:spacing w:line="384" w:lineRule="atLeast"/>
        <w:ind w:left="300"/>
        <w:jc w:val="left"/>
        <w:textAlignment w:val="baseline"/>
        <w:rPr>
          <w:rFonts w:ascii="inherit" w:hAnsi="inherit" w:cs="Helvetica" w:hint="eastAsia"/>
          <w:sz w:val="23"/>
          <w:szCs w:val="23"/>
        </w:rPr>
      </w:pPr>
      <w:hyperlink r:id="rId2107" w:tgtFrame="_blank" w:history="1">
        <w:r w:rsidR="00A574F9" w:rsidRPr="00613BB9">
          <w:rPr>
            <w:rStyle w:val="a4"/>
            <w:rFonts w:ascii="inherit" w:hAnsi="inherit" w:cs="Helvetica"/>
            <w:color w:val="auto"/>
            <w:sz w:val="23"/>
            <w:szCs w:val="23"/>
            <w:bdr w:val="none" w:sz="0" w:space="0" w:color="auto" w:frame="1"/>
          </w:rPr>
          <w:t>在百度上搜索</w:t>
        </w:r>
        <w:r w:rsidR="00A574F9" w:rsidRPr="00613BB9">
          <w:rPr>
            <w:rStyle w:val="a4"/>
            <w:rFonts w:ascii="inherit" w:hAnsi="inherit" w:cs="Helvetica"/>
            <w:color w:val="auto"/>
            <w:sz w:val="23"/>
            <w:szCs w:val="23"/>
            <w:bdr w:val="none" w:sz="0" w:space="0" w:color="auto" w:frame="1"/>
          </w:rPr>
          <w:t xml:space="preserve"> “Hexo GitLab”</w:t>
        </w:r>
      </w:hyperlink>
    </w:p>
    <w:p w14:paraId="5AD7B495" w14:textId="77777777" w:rsidR="00A574F9" w:rsidRPr="00613BB9" w:rsidRDefault="00A574F9" w:rsidP="00A574F9"/>
    <w:p w14:paraId="2037A381" w14:textId="77777777" w:rsidR="00A574F9" w:rsidRPr="00613BB9" w:rsidRDefault="00A574F9" w:rsidP="00A574F9"/>
    <w:p w14:paraId="11884A82" w14:textId="77777777" w:rsidR="00A574F9" w:rsidRPr="00613BB9" w:rsidRDefault="00A574F9" w:rsidP="00A574F9"/>
    <w:p w14:paraId="349F0B02" w14:textId="77777777" w:rsidR="00A574F9" w:rsidRPr="00613BB9" w:rsidRDefault="00A574F9" w:rsidP="00170578">
      <w:pPr>
        <w:pStyle w:val="2"/>
        <w:rPr>
          <w:rFonts w:ascii="Helvetica" w:hAnsi="Helvetica" w:cs="Helvetica"/>
          <w:b w:val="0"/>
          <w:bCs w:val="0"/>
          <w:sz w:val="54"/>
          <w:szCs w:val="54"/>
        </w:rPr>
      </w:pPr>
      <w:bookmarkStart w:id="517" w:name="_Toc46395112"/>
      <w:r w:rsidRPr="00613BB9">
        <w:rPr>
          <w:rFonts w:ascii="Helvetica" w:hAnsi="Helvetica" w:cs="Helvetica"/>
          <w:b w:val="0"/>
          <w:bCs w:val="0"/>
          <w:sz w:val="54"/>
          <w:szCs w:val="54"/>
        </w:rPr>
        <w:t>部署</w:t>
      </w:r>
      <w:bookmarkEnd w:id="517"/>
    </w:p>
    <w:p w14:paraId="547624E4"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 xml:space="preserve">Hexo </w:t>
      </w:r>
      <w:r w:rsidRPr="00613BB9">
        <w:rPr>
          <w:rFonts w:ascii="inherit" w:hAnsi="inherit" w:cs="Helvetica"/>
          <w:sz w:val="23"/>
          <w:szCs w:val="23"/>
        </w:rPr>
        <w:t>提供了快速方便的一键部署功能，让您只需一条命令就能将网站部署到服务器上。</w:t>
      </w:r>
    </w:p>
    <w:tbl>
      <w:tblPr>
        <w:tblW w:w="0" w:type="auto"/>
        <w:tblCellSpacing w:w="15" w:type="dxa"/>
        <w:tblCellMar>
          <w:left w:w="0" w:type="dxa"/>
          <w:right w:w="0" w:type="dxa"/>
        </w:tblCellMar>
        <w:tblLook w:val="04A0" w:firstRow="1" w:lastRow="0" w:firstColumn="1" w:lastColumn="0" w:noHBand="0" w:noVBand="1"/>
      </w:tblPr>
      <w:tblGrid>
        <w:gridCol w:w="1301"/>
      </w:tblGrid>
      <w:tr w:rsidR="00A574F9" w:rsidRPr="00613BB9" w14:paraId="5C095FB4" w14:textId="77777777" w:rsidTr="00170578">
        <w:trPr>
          <w:tblCellSpacing w:w="15" w:type="dxa"/>
        </w:trPr>
        <w:tc>
          <w:tcPr>
            <w:tcW w:w="0" w:type="auto"/>
            <w:tcBorders>
              <w:top w:val="nil"/>
              <w:left w:val="nil"/>
              <w:bottom w:val="nil"/>
              <w:right w:val="nil"/>
            </w:tcBorders>
            <w:vAlign w:val="center"/>
            <w:hideMark/>
          </w:tcPr>
          <w:p w14:paraId="53721E8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deploy</w:t>
            </w:r>
          </w:p>
        </w:tc>
      </w:tr>
    </w:tbl>
    <w:p w14:paraId="6EA96D9B"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在开始之前，您必须先在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inherit" w:hAnsi="inherit" w:cs="Helvetica"/>
          <w:sz w:val="23"/>
          <w:szCs w:val="23"/>
        </w:rPr>
        <w:t> </w:t>
      </w:r>
      <w:r w:rsidRPr="00613BB9">
        <w:rPr>
          <w:rFonts w:ascii="inherit" w:hAnsi="inherit" w:cs="Helvetica"/>
          <w:sz w:val="23"/>
          <w:szCs w:val="23"/>
        </w:rPr>
        <w:t>中修改参数，一个正确的部署配置中至少要有</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type</w:t>
      </w:r>
      <w:r w:rsidRPr="00613BB9">
        <w:rPr>
          <w:rFonts w:ascii="inherit" w:hAnsi="inherit" w:cs="Helvetica"/>
          <w:sz w:val="23"/>
          <w:szCs w:val="23"/>
        </w:rPr>
        <w:t> </w:t>
      </w:r>
      <w:r w:rsidRPr="00613BB9">
        <w:rPr>
          <w:rFonts w:ascii="inherit" w:hAnsi="inherit" w:cs="Helvetica"/>
          <w:sz w:val="23"/>
          <w:szCs w:val="23"/>
        </w:rPr>
        <w:t>参数，例如：</w:t>
      </w:r>
    </w:p>
    <w:tbl>
      <w:tblPr>
        <w:tblW w:w="0" w:type="auto"/>
        <w:tblCellSpacing w:w="15" w:type="dxa"/>
        <w:tblCellMar>
          <w:left w:w="0" w:type="dxa"/>
          <w:right w:w="0" w:type="dxa"/>
        </w:tblCellMar>
        <w:tblLook w:val="04A0" w:firstRow="1" w:lastRow="0" w:firstColumn="1" w:lastColumn="0" w:noHBand="0" w:noVBand="1"/>
      </w:tblPr>
      <w:tblGrid>
        <w:gridCol w:w="1001"/>
      </w:tblGrid>
      <w:tr w:rsidR="00A574F9" w:rsidRPr="00613BB9" w14:paraId="2048DE3D" w14:textId="77777777" w:rsidTr="00170578">
        <w:trPr>
          <w:tblCellSpacing w:w="15" w:type="dxa"/>
        </w:trPr>
        <w:tc>
          <w:tcPr>
            <w:tcW w:w="0" w:type="auto"/>
            <w:tcBorders>
              <w:top w:val="nil"/>
              <w:left w:val="nil"/>
              <w:bottom w:val="nil"/>
              <w:right w:val="nil"/>
            </w:tcBorders>
            <w:vAlign w:val="center"/>
            <w:hideMark/>
          </w:tcPr>
          <w:p w14:paraId="74DEBEC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git</w:t>
            </w:r>
          </w:p>
        </w:tc>
      </w:tr>
    </w:tbl>
    <w:p w14:paraId="268281D5"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您可同时使用多个</w:t>
      </w:r>
      <w:r w:rsidRPr="00613BB9">
        <w:rPr>
          <w:rFonts w:ascii="inherit" w:hAnsi="inherit" w:cs="Helvetica"/>
          <w:sz w:val="23"/>
          <w:szCs w:val="23"/>
        </w:rPr>
        <w:t xml:space="preserve"> deployer</w:t>
      </w:r>
      <w:r w:rsidRPr="00613BB9">
        <w:rPr>
          <w:rFonts w:ascii="inherit" w:hAnsi="inherit" w:cs="Helvetica"/>
          <w:sz w:val="23"/>
          <w:szCs w:val="23"/>
        </w:rPr>
        <w:t>，</w:t>
      </w:r>
      <w:r w:rsidRPr="00613BB9">
        <w:rPr>
          <w:rFonts w:ascii="inherit" w:hAnsi="inherit" w:cs="Helvetica"/>
          <w:sz w:val="23"/>
          <w:szCs w:val="23"/>
        </w:rPr>
        <w:t xml:space="preserve">Hexo </w:t>
      </w:r>
      <w:r w:rsidRPr="00613BB9">
        <w:rPr>
          <w:rFonts w:ascii="inherit" w:hAnsi="inherit" w:cs="Helvetica"/>
          <w:sz w:val="23"/>
          <w:szCs w:val="23"/>
        </w:rPr>
        <w:t>会依照顺序执行每个</w:t>
      </w:r>
      <w:r w:rsidRPr="00613BB9">
        <w:rPr>
          <w:rFonts w:ascii="inherit" w:hAnsi="inherit" w:cs="Helvetica"/>
          <w:sz w:val="23"/>
          <w:szCs w:val="23"/>
        </w:rPr>
        <w:t xml:space="preserve"> deployer</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1317"/>
      </w:tblGrid>
      <w:tr w:rsidR="00A574F9" w:rsidRPr="00613BB9" w14:paraId="740EB2BB" w14:textId="77777777" w:rsidTr="00170578">
        <w:trPr>
          <w:tblCellSpacing w:w="15" w:type="dxa"/>
        </w:trPr>
        <w:tc>
          <w:tcPr>
            <w:tcW w:w="0" w:type="auto"/>
            <w:tcBorders>
              <w:top w:val="nil"/>
              <w:left w:val="nil"/>
              <w:bottom w:val="nil"/>
              <w:right w:val="nil"/>
            </w:tcBorders>
            <w:vAlign w:val="center"/>
            <w:hideMark/>
          </w:tcPr>
          <w:p w14:paraId="77BBA0A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git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heroku</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p>
        </w:tc>
      </w:tr>
    </w:tbl>
    <w:p w14:paraId="72EB9336"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Refer to the </w:t>
      </w:r>
      <w:hyperlink r:id="rId2108" w:history="1">
        <w:r w:rsidRPr="00613BB9">
          <w:rPr>
            <w:rStyle w:val="a4"/>
            <w:rFonts w:ascii="inherit" w:hAnsi="inherit" w:cs="Helvetica"/>
            <w:color w:val="auto"/>
            <w:sz w:val="23"/>
            <w:szCs w:val="23"/>
            <w:bdr w:val="none" w:sz="0" w:space="0" w:color="auto" w:frame="1"/>
          </w:rPr>
          <w:t>Plugins</w:t>
        </w:r>
      </w:hyperlink>
      <w:r w:rsidRPr="00613BB9">
        <w:rPr>
          <w:rFonts w:ascii="inherit" w:hAnsi="inherit" w:cs="Helvetica"/>
          <w:sz w:val="23"/>
          <w:szCs w:val="23"/>
        </w:rPr>
        <w:t> list for more deployment plugins.</w:t>
      </w:r>
    </w:p>
    <w:p w14:paraId="527B7261" w14:textId="77777777" w:rsidR="00A574F9" w:rsidRPr="00613BB9" w:rsidRDefault="00A574F9" w:rsidP="00170578">
      <w:pPr>
        <w:shd w:val="clear" w:color="auto" w:fill="FFFFFF"/>
        <w:spacing w:line="384" w:lineRule="atLeast"/>
        <w:textAlignment w:val="baseline"/>
        <w:rPr>
          <w:rFonts w:ascii="inherit" w:hAnsi="inherit" w:cs="Helvetica" w:hint="eastAsia"/>
          <w:sz w:val="23"/>
          <w:szCs w:val="23"/>
        </w:rPr>
      </w:pPr>
      <w:r w:rsidRPr="00613BB9">
        <w:rPr>
          <w:rStyle w:val="a6"/>
          <w:rFonts w:ascii="inherit" w:hAnsi="inherit" w:cs="Helvetica"/>
          <w:sz w:val="30"/>
          <w:szCs w:val="30"/>
          <w:bdr w:val="none" w:sz="0" w:space="0" w:color="auto" w:frame="1"/>
        </w:rPr>
        <w:t>缩进</w:t>
      </w:r>
    </w:p>
    <w:p w14:paraId="64DFE581"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YAML</w:t>
      </w:r>
      <w:r w:rsidRPr="00613BB9">
        <w:rPr>
          <w:rFonts w:ascii="inherit" w:hAnsi="inherit" w:cs="Helvetica"/>
          <w:sz w:val="23"/>
          <w:szCs w:val="23"/>
        </w:rPr>
        <w:t>依靠缩进来确定元素间的从属关系。因此，请确保每个</w:t>
      </w:r>
      <w:r w:rsidRPr="00613BB9">
        <w:rPr>
          <w:rFonts w:ascii="inherit" w:hAnsi="inherit" w:cs="Helvetica"/>
          <w:sz w:val="23"/>
          <w:szCs w:val="23"/>
        </w:rPr>
        <w:t>deployer</w:t>
      </w:r>
      <w:r w:rsidRPr="00613BB9">
        <w:rPr>
          <w:rFonts w:ascii="inherit" w:hAnsi="inherit" w:cs="Helvetica"/>
          <w:sz w:val="23"/>
          <w:szCs w:val="23"/>
        </w:rPr>
        <w:t>的缩进长度相同，并且使用空格缩进。</w:t>
      </w:r>
    </w:p>
    <w:p w14:paraId="7C745FC6" w14:textId="77777777" w:rsidR="00A574F9" w:rsidRPr="00613BB9" w:rsidRDefault="00A574F9" w:rsidP="00170578">
      <w:pPr>
        <w:pStyle w:val="3"/>
        <w:rPr>
          <w:rFonts w:ascii="inherit" w:hAnsi="inherit" w:cs="Helvetica" w:hint="eastAsia"/>
          <w:sz w:val="35"/>
          <w:szCs w:val="35"/>
        </w:rPr>
      </w:pPr>
      <w:bookmarkStart w:id="518" w:name="_Toc46395113"/>
      <w:r w:rsidRPr="00613BB9">
        <w:rPr>
          <w:rFonts w:ascii="inherit" w:hAnsi="inherit" w:cs="Helvetica"/>
          <w:sz w:val="35"/>
          <w:szCs w:val="35"/>
        </w:rPr>
        <w:t>Git</w:t>
      </w:r>
      <w:bookmarkEnd w:id="518"/>
    </w:p>
    <w:p w14:paraId="178B2DF0" w14:textId="77777777" w:rsidR="00A574F9" w:rsidRPr="00613BB9" w:rsidRDefault="00A574F9" w:rsidP="00907565">
      <w:pPr>
        <w:widowControl/>
        <w:numPr>
          <w:ilvl w:val="0"/>
          <w:numId w:val="137"/>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hyperlink r:id="rId2109" w:tgtFrame="_blank" w:history="1">
        <w:r w:rsidRPr="00613BB9">
          <w:rPr>
            <w:rStyle w:val="a4"/>
            <w:rFonts w:ascii="inherit" w:hAnsi="inherit" w:cs="Helvetica"/>
            <w:color w:val="auto"/>
            <w:sz w:val="23"/>
            <w:szCs w:val="23"/>
            <w:bdr w:val="none" w:sz="0" w:space="0" w:color="auto" w:frame="1"/>
          </w:rPr>
          <w:t>hexo-deployer-git</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458"/>
      </w:tblGrid>
      <w:tr w:rsidR="00A574F9" w:rsidRPr="00613BB9" w14:paraId="03E2EA31" w14:textId="77777777" w:rsidTr="00170578">
        <w:trPr>
          <w:tblCellSpacing w:w="15" w:type="dxa"/>
        </w:trPr>
        <w:tc>
          <w:tcPr>
            <w:tcW w:w="0" w:type="auto"/>
            <w:tcBorders>
              <w:top w:val="nil"/>
              <w:left w:val="nil"/>
              <w:bottom w:val="nil"/>
              <w:right w:val="nil"/>
            </w:tcBorders>
            <w:vAlign w:val="center"/>
            <w:hideMark/>
          </w:tcPr>
          <w:p w14:paraId="516DFF2B"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install hexo-deployer-git --save</w:t>
            </w:r>
          </w:p>
        </w:tc>
      </w:tr>
    </w:tbl>
    <w:p w14:paraId="333F1DE9" w14:textId="77777777" w:rsidR="00A574F9" w:rsidRPr="00613BB9" w:rsidRDefault="00A574F9" w:rsidP="00907565">
      <w:pPr>
        <w:widowControl/>
        <w:numPr>
          <w:ilvl w:val="0"/>
          <w:numId w:val="138"/>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7526"/>
      </w:tblGrid>
      <w:tr w:rsidR="00A574F9" w:rsidRPr="00613BB9" w14:paraId="0B2C385A" w14:textId="77777777" w:rsidTr="00170578">
        <w:trPr>
          <w:tblCellSpacing w:w="15" w:type="dxa"/>
        </w:trPr>
        <w:tc>
          <w:tcPr>
            <w:tcW w:w="0" w:type="auto"/>
            <w:tcBorders>
              <w:top w:val="nil"/>
              <w:left w:val="nil"/>
              <w:bottom w:val="nil"/>
              <w:right w:val="nil"/>
            </w:tcBorders>
            <w:vAlign w:val="center"/>
            <w:hideMark/>
          </w:tcPr>
          <w:p w14:paraId="176B51C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git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&lt;repository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url&gt;</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#https://bitbucket.org/JohnSmith/johnsmith.bitbucket.io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branch:</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[branch]</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message: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[message]</w:t>
            </w:r>
          </w:p>
        </w:tc>
      </w:tr>
    </w:tbl>
    <w:p w14:paraId="3A7A8300"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19"/>
        <w:gridCol w:w="3662"/>
        <w:gridCol w:w="3225"/>
      </w:tblGrid>
      <w:tr w:rsidR="00A574F9" w:rsidRPr="00613BB9" w14:paraId="1D4D223D"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9007A95"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726B68F6"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1DA6A679"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w:t>
            </w:r>
          </w:p>
        </w:tc>
      </w:tr>
      <w:tr w:rsidR="00A574F9" w:rsidRPr="00613BB9" w14:paraId="38E26F6B"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3272D1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repo</w:t>
            </w:r>
          </w:p>
        </w:tc>
        <w:tc>
          <w:tcPr>
            <w:tcW w:w="0" w:type="auto"/>
            <w:tcBorders>
              <w:top w:val="nil"/>
              <w:left w:val="nil"/>
              <w:bottom w:val="nil"/>
              <w:right w:val="nil"/>
            </w:tcBorders>
            <w:tcMar>
              <w:top w:w="75" w:type="dxa"/>
              <w:left w:w="225" w:type="dxa"/>
              <w:bottom w:w="75" w:type="dxa"/>
              <w:right w:w="225" w:type="dxa"/>
            </w:tcMar>
            <w:vAlign w:val="center"/>
            <w:hideMark/>
          </w:tcPr>
          <w:p w14:paraId="00F8B3C8" w14:textId="77777777" w:rsidR="00A574F9" w:rsidRPr="00613BB9" w:rsidRDefault="00A574F9" w:rsidP="00170578">
            <w:pPr>
              <w:rPr>
                <w:rFonts w:ascii="inherit" w:hAnsi="inherit" w:hint="eastAsia"/>
                <w:sz w:val="23"/>
                <w:szCs w:val="23"/>
              </w:rPr>
            </w:pPr>
            <w:r w:rsidRPr="00613BB9">
              <w:rPr>
                <w:rFonts w:ascii="inherit" w:hAnsi="inherit"/>
                <w:sz w:val="23"/>
                <w:szCs w:val="23"/>
              </w:rPr>
              <w:t>库（</w:t>
            </w:r>
            <w:r w:rsidRPr="00613BB9">
              <w:rPr>
                <w:rFonts w:ascii="inherit" w:hAnsi="inherit"/>
                <w:sz w:val="23"/>
                <w:szCs w:val="23"/>
              </w:rPr>
              <w:t>Repository</w:t>
            </w:r>
            <w:r w:rsidRPr="00613BB9">
              <w:rPr>
                <w:rFonts w:ascii="inherit" w:hAnsi="inherit"/>
                <w:sz w:val="23"/>
                <w:szCs w:val="23"/>
              </w:rPr>
              <w:t>）地址</w:t>
            </w:r>
          </w:p>
        </w:tc>
        <w:tc>
          <w:tcPr>
            <w:tcW w:w="0" w:type="auto"/>
            <w:tcBorders>
              <w:top w:val="nil"/>
              <w:left w:val="nil"/>
              <w:bottom w:val="nil"/>
              <w:right w:val="nil"/>
            </w:tcBorders>
            <w:tcMar>
              <w:top w:w="75" w:type="dxa"/>
              <w:left w:w="225" w:type="dxa"/>
              <w:bottom w:w="75" w:type="dxa"/>
              <w:right w:w="225" w:type="dxa"/>
            </w:tcMar>
            <w:vAlign w:val="center"/>
            <w:hideMark/>
          </w:tcPr>
          <w:p w14:paraId="6015A186" w14:textId="77777777" w:rsidR="00A574F9" w:rsidRPr="00613BB9" w:rsidRDefault="00A574F9" w:rsidP="00170578">
            <w:pPr>
              <w:rPr>
                <w:rFonts w:ascii="inherit" w:hAnsi="inherit" w:hint="eastAsia"/>
                <w:sz w:val="23"/>
                <w:szCs w:val="23"/>
              </w:rPr>
            </w:pPr>
          </w:p>
        </w:tc>
      </w:tr>
      <w:tr w:rsidR="00A574F9" w:rsidRPr="00613BB9" w14:paraId="26D8477E"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1D923BA"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branch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23C77D3" w14:textId="77777777" w:rsidR="00A574F9" w:rsidRPr="00613BB9" w:rsidRDefault="00A574F9" w:rsidP="00170578">
            <w:pPr>
              <w:rPr>
                <w:rFonts w:ascii="inherit" w:hAnsi="inherit" w:hint="eastAsia"/>
                <w:sz w:val="23"/>
                <w:szCs w:val="23"/>
              </w:rPr>
            </w:pPr>
            <w:r w:rsidRPr="00613BB9">
              <w:rPr>
                <w:rFonts w:ascii="inherit" w:hAnsi="inherit"/>
                <w:sz w:val="23"/>
                <w:szCs w:val="23"/>
              </w:rPr>
              <w:t>分支名称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CDD10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gh-pages</w:t>
            </w:r>
            <w:r w:rsidRPr="00613BB9">
              <w:rPr>
                <w:rFonts w:ascii="inherit" w:hAnsi="inherit"/>
                <w:sz w:val="23"/>
                <w:szCs w:val="23"/>
              </w:rPr>
              <w:t> (GitHub)</w:t>
            </w:r>
            <w:r w:rsidRPr="00613BB9">
              <w:rPr>
                <w:rFonts w:ascii="inherit" w:hAnsi="inherit"/>
                <w:sz w:val="23"/>
                <w:szCs w:val="23"/>
              </w:rPr>
              <w:br/>
            </w:r>
            <w:r w:rsidRPr="00613BB9">
              <w:rPr>
                <w:rStyle w:val="HTML1"/>
                <w:rFonts w:ascii="Source Code Pro" w:hAnsi="Source Code Pro"/>
                <w:sz w:val="22"/>
                <w:szCs w:val="22"/>
                <w:bdr w:val="none" w:sz="0" w:space="0" w:color="auto" w:frame="1"/>
                <w:shd w:val="clear" w:color="auto" w:fill="EEEEEE"/>
              </w:rPr>
              <w:t>coding-pages</w:t>
            </w:r>
            <w:r w:rsidRPr="00613BB9">
              <w:rPr>
                <w:rFonts w:ascii="inherit" w:hAnsi="inherit"/>
                <w:sz w:val="23"/>
                <w:szCs w:val="23"/>
              </w:rPr>
              <w:t> (Coding.net)</w:t>
            </w:r>
            <w:r w:rsidRPr="00613BB9">
              <w:rPr>
                <w:rFonts w:ascii="inherit" w:hAnsi="inherit"/>
                <w:sz w:val="23"/>
                <w:szCs w:val="23"/>
              </w:rPr>
              <w:br/>
            </w:r>
            <w:r w:rsidRPr="00613BB9">
              <w:rPr>
                <w:rStyle w:val="HTML1"/>
                <w:rFonts w:ascii="Source Code Pro" w:hAnsi="Source Code Pro"/>
                <w:sz w:val="22"/>
                <w:szCs w:val="22"/>
                <w:bdr w:val="none" w:sz="0" w:space="0" w:color="auto" w:frame="1"/>
                <w:shd w:val="clear" w:color="auto" w:fill="EEEEEE"/>
              </w:rPr>
              <w:t>master</w:t>
            </w:r>
            <w:r w:rsidRPr="00613BB9">
              <w:rPr>
                <w:rFonts w:ascii="inherit" w:hAnsi="inherit"/>
                <w:sz w:val="23"/>
                <w:szCs w:val="23"/>
              </w:rPr>
              <w:t> (others)</w:t>
            </w:r>
          </w:p>
        </w:tc>
      </w:tr>
      <w:tr w:rsidR="00A574F9" w:rsidRPr="00613BB9" w14:paraId="0AA2A1CB"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23B79B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message</w:t>
            </w:r>
          </w:p>
        </w:tc>
        <w:tc>
          <w:tcPr>
            <w:tcW w:w="0" w:type="auto"/>
            <w:tcBorders>
              <w:top w:val="nil"/>
              <w:left w:val="nil"/>
              <w:bottom w:val="nil"/>
              <w:right w:val="nil"/>
            </w:tcBorders>
            <w:tcMar>
              <w:top w:w="75" w:type="dxa"/>
              <w:left w:w="225" w:type="dxa"/>
              <w:bottom w:w="75" w:type="dxa"/>
              <w:right w:w="225" w:type="dxa"/>
            </w:tcMar>
            <w:vAlign w:val="center"/>
            <w:hideMark/>
          </w:tcPr>
          <w:p w14:paraId="4EB99CF3" w14:textId="77777777" w:rsidR="00A574F9" w:rsidRPr="00613BB9" w:rsidRDefault="00A574F9" w:rsidP="00170578">
            <w:pPr>
              <w:rPr>
                <w:rFonts w:ascii="inherit" w:hAnsi="inherit" w:hint="eastAsia"/>
                <w:sz w:val="23"/>
                <w:szCs w:val="23"/>
              </w:rPr>
            </w:pPr>
            <w:r w:rsidRPr="00613BB9">
              <w:rPr>
                <w:rFonts w:ascii="inherit" w:hAnsi="inherit"/>
                <w:sz w:val="23"/>
                <w:szCs w:val="23"/>
              </w:rPr>
              <w:t>自定义提交信息</w:t>
            </w:r>
          </w:p>
        </w:tc>
        <w:tc>
          <w:tcPr>
            <w:tcW w:w="0" w:type="auto"/>
            <w:tcBorders>
              <w:top w:val="nil"/>
              <w:left w:val="nil"/>
              <w:bottom w:val="nil"/>
              <w:right w:val="nil"/>
            </w:tcBorders>
            <w:tcMar>
              <w:top w:w="75" w:type="dxa"/>
              <w:left w:w="225" w:type="dxa"/>
              <w:bottom w:w="75" w:type="dxa"/>
              <w:right w:w="225" w:type="dxa"/>
            </w:tcMar>
            <w:vAlign w:val="center"/>
            <w:hideMark/>
          </w:tcPr>
          <w:p w14:paraId="41C701F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Site updated: {{ now('YYYY-MM-DD HH:mm:ss') }}</w:t>
            </w:r>
            <w:r w:rsidRPr="00613BB9">
              <w:rPr>
                <w:rFonts w:ascii="inherit" w:hAnsi="inherit"/>
                <w:sz w:val="23"/>
                <w:szCs w:val="23"/>
              </w:rPr>
              <w:t>)</w:t>
            </w:r>
          </w:p>
        </w:tc>
      </w:tr>
      <w:tr w:rsidR="00A574F9" w:rsidRPr="00613BB9" w14:paraId="7C547C9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25AC6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token</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C53EC71" w14:textId="77777777" w:rsidR="00A574F9" w:rsidRPr="00613BB9" w:rsidRDefault="00A574F9" w:rsidP="00170578">
            <w:pPr>
              <w:rPr>
                <w:rFonts w:ascii="inherit" w:hAnsi="inherit" w:hint="eastAsia"/>
                <w:sz w:val="23"/>
                <w:szCs w:val="23"/>
              </w:rPr>
            </w:pPr>
            <w:r w:rsidRPr="00613BB9">
              <w:rPr>
                <w:rFonts w:ascii="inherit" w:hAnsi="inherit"/>
                <w:sz w:val="23"/>
                <w:szCs w:val="23"/>
              </w:rPr>
              <w:t>Optional token value to authenticate with the repo. Prefix with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 to read token from environment variable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AA2A302" w14:textId="77777777" w:rsidR="00A574F9" w:rsidRPr="00613BB9" w:rsidRDefault="00A574F9" w:rsidP="00170578">
            <w:pPr>
              <w:rPr>
                <w:rFonts w:ascii="inherit" w:hAnsi="inherit" w:hint="eastAsia"/>
                <w:sz w:val="23"/>
                <w:szCs w:val="23"/>
              </w:rPr>
            </w:pPr>
          </w:p>
        </w:tc>
      </w:tr>
    </w:tbl>
    <w:p w14:paraId="503C5FCE" w14:textId="77777777" w:rsidR="00A574F9" w:rsidRPr="00613BB9" w:rsidRDefault="00A574F9" w:rsidP="00907565">
      <w:pPr>
        <w:widowControl/>
        <w:numPr>
          <w:ilvl w:val="0"/>
          <w:numId w:val="139"/>
        </w:numPr>
        <w:shd w:val="clear" w:color="auto" w:fill="FFFFFF"/>
        <w:spacing w:line="384" w:lineRule="atLeast"/>
        <w:ind w:left="300"/>
        <w:jc w:val="left"/>
        <w:textAlignment w:val="baseline"/>
        <w:rPr>
          <w:rFonts w:ascii="inherit" w:eastAsia="宋体" w:hAnsi="inherit" w:cs="Helvetica" w:hint="eastAsia"/>
          <w:sz w:val="23"/>
          <w:szCs w:val="23"/>
        </w:rPr>
      </w:pPr>
      <w:r w:rsidRPr="00613BB9">
        <w:rPr>
          <w:rFonts w:ascii="inherit" w:hAnsi="inherit" w:cs="Helvetica"/>
          <w:sz w:val="23"/>
          <w:szCs w:val="23"/>
        </w:rPr>
        <w:t>生成站点文件并推送至远程库。执行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 clean &amp;&amp; hexo deploy</w:t>
      </w:r>
      <w:r w:rsidRPr="00613BB9">
        <w:rPr>
          <w:rFonts w:ascii="inherit" w:hAnsi="inherit" w:cs="Helvetica"/>
          <w:sz w:val="23"/>
          <w:szCs w:val="23"/>
        </w:rPr>
        <w:t>。</w:t>
      </w:r>
    </w:p>
    <w:p w14:paraId="37344F75" w14:textId="77777777" w:rsidR="00A574F9" w:rsidRPr="00613BB9" w:rsidRDefault="00A574F9" w:rsidP="00907565">
      <w:pPr>
        <w:widowControl/>
        <w:numPr>
          <w:ilvl w:val="1"/>
          <w:numId w:val="139"/>
        </w:numPr>
        <w:shd w:val="clear" w:color="auto" w:fill="FFFFFF"/>
        <w:spacing w:line="384" w:lineRule="atLeast"/>
        <w:ind w:left="600"/>
        <w:jc w:val="left"/>
        <w:textAlignment w:val="baseline"/>
        <w:rPr>
          <w:rFonts w:ascii="inherit" w:hAnsi="inherit" w:cs="Helvetica" w:hint="eastAsia"/>
          <w:sz w:val="23"/>
          <w:szCs w:val="23"/>
        </w:rPr>
      </w:pPr>
      <w:r w:rsidRPr="00613BB9">
        <w:rPr>
          <w:rFonts w:ascii="inherit" w:hAnsi="inherit" w:cs="Helvetica"/>
          <w:sz w:val="23"/>
          <w:szCs w:val="23"/>
        </w:rPr>
        <w:t>You will be prompted with username and password of the target repository, unless you authenticate with a token or ssh key.</w:t>
      </w:r>
    </w:p>
    <w:p w14:paraId="6CD90B60" w14:textId="77777777" w:rsidR="00A574F9" w:rsidRPr="00613BB9" w:rsidRDefault="00A574F9" w:rsidP="00907565">
      <w:pPr>
        <w:widowControl/>
        <w:numPr>
          <w:ilvl w:val="1"/>
          <w:numId w:val="139"/>
        </w:numPr>
        <w:shd w:val="clear" w:color="auto" w:fill="FFFFFF"/>
        <w:spacing w:line="384" w:lineRule="atLeast"/>
        <w:ind w:left="600"/>
        <w:jc w:val="left"/>
        <w:textAlignment w:val="baseline"/>
        <w:rPr>
          <w:rFonts w:ascii="inherit" w:hAnsi="inherit" w:cs="Helvetica" w:hint="eastAsia"/>
          <w:sz w:val="23"/>
          <w:szCs w:val="23"/>
        </w:rPr>
      </w:pPr>
      <w:r w:rsidRPr="00613BB9">
        <w:rPr>
          <w:rFonts w:ascii="inherit" w:hAnsi="inherit" w:cs="Helvetica"/>
          <w:sz w:val="23"/>
          <w:szCs w:val="23"/>
        </w:rPr>
        <w:t>hexo-deployer-git does not store your username and password. Use </w:t>
      </w:r>
      <w:hyperlink r:id="rId2110" w:tgtFrame="_blank" w:history="1">
        <w:r w:rsidRPr="00613BB9">
          <w:rPr>
            <w:rStyle w:val="a4"/>
            <w:rFonts w:ascii="inherit" w:hAnsi="inherit" w:cs="Helvetica"/>
            <w:color w:val="auto"/>
            <w:sz w:val="23"/>
            <w:szCs w:val="23"/>
            <w:bdr w:val="none" w:sz="0" w:space="0" w:color="auto" w:frame="1"/>
          </w:rPr>
          <w:t>git-credential-cache</w:t>
        </w:r>
      </w:hyperlink>
      <w:r w:rsidRPr="00613BB9">
        <w:rPr>
          <w:rFonts w:ascii="inherit" w:hAnsi="inherit" w:cs="Helvetica"/>
          <w:sz w:val="23"/>
          <w:szCs w:val="23"/>
        </w:rPr>
        <w:t> to store them temporarily.</w:t>
      </w:r>
    </w:p>
    <w:p w14:paraId="5D9653D7" w14:textId="77777777" w:rsidR="00A574F9" w:rsidRPr="00613BB9" w:rsidRDefault="00A574F9" w:rsidP="00907565">
      <w:pPr>
        <w:widowControl/>
        <w:numPr>
          <w:ilvl w:val="0"/>
          <w:numId w:val="13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登入</w:t>
      </w:r>
      <w:r w:rsidRPr="00613BB9">
        <w:rPr>
          <w:rFonts w:ascii="inherit" w:hAnsi="inherit" w:cs="Helvetica"/>
          <w:sz w:val="23"/>
          <w:szCs w:val="23"/>
        </w:rPr>
        <w:t xml:space="preserve"> Github/BitBucket/Gitlab</w:t>
      </w:r>
      <w:r w:rsidRPr="00613BB9">
        <w:rPr>
          <w:rFonts w:ascii="inherit" w:hAnsi="inherit" w:cs="Helvetica"/>
          <w:sz w:val="23"/>
          <w:szCs w:val="23"/>
        </w:rPr>
        <w:t>，请在库设置（</w:t>
      </w:r>
      <w:r w:rsidRPr="00613BB9">
        <w:rPr>
          <w:rFonts w:ascii="inherit" w:hAnsi="inherit" w:cs="Helvetica"/>
          <w:sz w:val="23"/>
          <w:szCs w:val="23"/>
        </w:rPr>
        <w:t>Repository Settings</w:t>
      </w:r>
      <w:r w:rsidRPr="00613BB9">
        <w:rPr>
          <w:rFonts w:ascii="inherit" w:hAnsi="inherit" w:cs="Helvetica"/>
          <w:sz w:val="23"/>
          <w:szCs w:val="23"/>
        </w:rPr>
        <w:t>）中将默认分支设置为</w:t>
      </w:r>
      <w:r w:rsidRPr="00613BB9">
        <w:rPr>
          <w:rStyle w:val="HTML1"/>
          <w:rFonts w:ascii="Source Code Pro" w:hAnsi="Source Code Pro"/>
          <w:sz w:val="22"/>
          <w:szCs w:val="22"/>
          <w:bdr w:val="none" w:sz="0" w:space="0" w:color="auto" w:frame="1"/>
          <w:shd w:val="clear" w:color="auto" w:fill="EEEEEE"/>
        </w:rPr>
        <w:t>_config.yml</w:t>
      </w:r>
      <w:r w:rsidRPr="00613BB9">
        <w:rPr>
          <w:rFonts w:ascii="inherit" w:hAnsi="inherit" w:cs="Helvetica"/>
          <w:sz w:val="23"/>
          <w:szCs w:val="23"/>
        </w:rPr>
        <w:t>配置中的分支名称。稍等片刻，您的站点就会显示在您的</w:t>
      </w:r>
      <w:r w:rsidRPr="00613BB9">
        <w:rPr>
          <w:rFonts w:ascii="inherit" w:hAnsi="inherit" w:cs="Helvetica"/>
          <w:sz w:val="23"/>
          <w:szCs w:val="23"/>
        </w:rPr>
        <w:t>Github Pages</w:t>
      </w:r>
      <w:r w:rsidRPr="00613BB9">
        <w:rPr>
          <w:rFonts w:ascii="inherit" w:hAnsi="inherit" w:cs="Helvetica"/>
          <w:sz w:val="23"/>
          <w:szCs w:val="23"/>
        </w:rPr>
        <w:t>中。</w:t>
      </w:r>
    </w:p>
    <w:p w14:paraId="6B1B4395" w14:textId="77777777" w:rsidR="00A574F9" w:rsidRPr="00613BB9" w:rsidRDefault="00A574F9" w:rsidP="00170578">
      <w:pPr>
        <w:pStyle w:val="4"/>
        <w:rPr>
          <w:rFonts w:ascii="inherit" w:hAnsi="inherit" w:cs="Helvetica" w:hint="eastAsia"/>
          <w:sz w:val="30"/>
          <w:szCs w:val="30"/>
        </w:rPr>
      </w:pPr>
      <w:bookmarkStart w:id="519" w:name="_Toc46395114"/>
      <w:r w:rsidRPr="00613BB9">
        <w:rPr>
          <w:rFonts w:ascii="inherit" w:hAnsi="inherit" w:cs="Helvetica"/>
          <w:sz w:val="30"/>
          <w:szCs w:val="30"/>
        </w:rPr>
        <w:lastRenderedPageBreak/>
        <w:t>这一切是如何发生的？</w:t>
      </w:r>
      <w:bookmarkEnd w:id="519"/>
    </w:p>
    <w:p w14:paraId="0FFC9B3A"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当执行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 deploy</w:t>
      </w:r>
      <w:r w:rsidRPr="00613BB9">
        <w:rPr>
          <w:rFonts w:ascii="inherit" w:hAnsi="inherit" w:cs="Helvetica"/>
          <w:sz w:val="23"/>
          <w:szCs w:val="23"/>
        </w:rPr>
        <w:t> </w:t>
      </w:r>
      <w:r w:rsidRPr="00613BB9">
        <w:rPr>
          <w:rFonts w:ascii="inherit" w:hAnsi="inherit" w:cs="Helvetica"/>
          <w:sz w:val="23"/>
          <w:szCs w:val="23"/>
        </w:rPr>
        <w:t>时，</w:t>
      </w:r>
      <w:r w:rsidRPr="00613BB9">
        <w:rPr>
          <w:rFonts w:ascii="inherit" w:hAnsi="inherit" w:cs="Helvetica"/>
          <w:sz w:val="23"/>
          <w:szCs w:val="23"/>
        </w:rPr>
        <w:t xml:space="preserve">Hexo </w:t>
      </w:r>
      <w:r w:rsidRPr="00613BB9">
        <w:rPr>
          <w:rFonts w:ascii="inherit" w:hAnsi="inherit" w:cs="Helvetica"/>
          <w:sz w:val="23"/>
          <w:szCs w:val="23"/>
        </w:rPr>
        <w:t>会将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目录中的文件和目录推送至</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inherit" w:hAnsi="inherit" w:cs="Helvetica"/>
          <w:sz w:val="23"/>
          <w:szCs w:val="23"/>
        </w:rPr>
        <w:t> </w:t>
      </w:r>
      <w:r w:rsidRPr="00613BB9">
        <w:rPr>
          <w:rFonts w:ascii="inherit" w:hAnsi="inherit" w:cs="Helvetica"/>
          <w:sz w:val="23"/>
          <w:szCs w:val="23"/>
        </w:rPr>
        <w:t>中指定的远端仓库和分支中，并且</w:t>
      </w:r>
      <w:r w:rsidRPr="00613BB9">
        <w:rPr>
          <w:rStyle w:val="a6"/>
          <w:rFonts w:ascii="inherit" w:hAnsi="inherit" w:cs="Helvetica"/>
          <w:sz w:val="23"/>
          <w:szCs w:val="23"/>
          <w:bdr w:val="none" w:sz="0" w:space="0" w:color="auto" w:frame="1"/>
        </w:rPr>
        <w:t>完全覆盖</w:t>
      </w:r>
      <w:r w:rsidRPr="00613BB9">
        <w:rPr>
          <w:rFonts w:ascii="inherit" w:hAnsi="inherit" w:cs="Helvetica"/>
          <w:sz w:val="23"/>
          <w:szCs w:val="23"/>
        </w:rPr>
        <w:t>该分支下的已有内容。</w:t>
      </w:r>
    </w:p>
    <w:p w14:paraId="68DBA95B" w14:textId="77777777" w:rsidR="00A574F9" w:rsidRPr="00613BB9" w:rsidRDefault="00A574F9" w:rsidP="00170578">
      <w:pPr>
        <w:shd w:val="clear" w:color="auto" w:fill="FFFFFF"/>
        <w:spacing w:line="384" w:lineRule="atLeast"/>
        <w:textAlignment w:val="baseline"/>
        <w:rPr>
          <w:rFonts w:ascii="inherit" w:hAnsi="inherit" w:cs="Helvetica" w:hint="eastAsia"/>
          <w:sz w:val="23"/>
          <w:szCs w:val="23"/>
        </w:rPr>
      </w:pPr>
      <w:r w:rsidRPr="00613BB9">
        <w:rPr>
          <w:rStyle w:val="a6"/>
          <w:rFonts w:ascii="inherit" w:hAnsi="inherit" w:cs="Helvetica"/>
          <w:sz w:val="30"/>
          <w:szCs w:val="30"/>
          <w:bdr w:val="none" w:sz="0" w:space="0" w:color="auto" w:frame="1"/>
        </w:rPr>
        <w:t xml:space="preserve">For </w:t>
      </w:r>
      <w:r w:rsidRPr="00613BB9">
        <w:rPr>
          <w:rStyle w:val="a6"/>
          <w:rFonts w:ascii="inherit" w:hAnsi="inherit" w:cs="Helvetica"/>
          <w:sz w:val="30"/>
          <w:szCs w:val="30"/>
          <w:bdr w:val="none" w:sz="0" w:space="0" w:color="auto" w:frame="1"/>
        </w:rPr>
        <w:t>使用</w:t>
      </w:r>
      <w:r w:rsidRPr="00613BB9">
        <w:rPr>
          <w:rStyle w:val="a6"/>
          <w:rFonts w:ascii="inherit" w:hAnsi="inherit" w:cs="Helvetica"/>
          <w:sz w:val="30"/>
          <w:szCs w:val="30"/>
          <w:bdr w:val="none" w:sz="0" w:space="0" w:color="auto" w:frame="1"/>
        </w:rPr>
        <w:t xml:space="preserve"> Git </w:t>
      </w:r>
      <w:r w:rsidRPr="00613BB9">
        <w:rPr>
          <w:rStyle w:val="a6"/>
          <w:rFonts w:ascii="inherit" w:hAnsi="inherit" w:cs="Helvetica"/>
          <w:sz w:val="30"/>
          <w:szCs w:val="30"/>
          <w:bdr w:val="none" w:sz="0" w:space="0" w:color="auto" w:frame="1"/>
        </w:rPr>
        <w:t>管理站点目录的用户</w:t>
      </w:r>
    </w:p>
    <w:p w14:paraId="4DFCE51E"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由于</w:t>
      </w:r>
      <w:r w:rsidRPr="00613BB9">
        <w:rPr>
          <w:rFonts w:ascii="inherit" w:hAnsi="inherit" w:cs="Helvetica"/>
          <w:sz w:val="23"/>
          <w:szCs w:val="23"/>
        </w:rPr>
        <w:t xml:space="preserve"> Hexo </w:t>
      </w:r>
      <w:r w:rsidRPr="00613BB9">
        <w:rPr>
          <w:rFonts w:ascii="inherit" w:hAnsi="inherit" w:cs="Helvetica"/>
          <w:sz w:val="23"/>
          <w:szCs w:val="23"/>
        </w:rPr>
        <w:t>的部署默认使用分支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master</w:t>
      </w:r>
      <w:r w:rsidRPr="00613BB9">
        <w:rPr>
          <w:rFonts w:ascii="inherit" w:hAnsi="inherit" w:cs="Helvetica"/>
          <w:sz w:val="23"/>
          <w:szCs w:val="23"/>
        </w:rPr>
        <w:t>，所以如果你同时正在使用</w:t>
      </w:r>
      <w:r w:rsidRPr="00613BB9">
        <w:rPr>
          <w:rFonts w:ascii="inherit" w:hAnsi="inherit" w:cs="Helvetica"/>
          <w:sz w:val="23"/>
          <w:szCs w:val="23"/>
        </w:rPr>
        <w:t xml:space="preserve"> Git </w:t>
      </w:r>
      <w:r w:rsidRPr="00613BB9">
        <w:rPr>
          <w:rFonts w:ascii="inherit" w:hAnsi="inherit" w:cs="Helvetica"/>
          <w:sz w:val="23"/>
          <w:szCs w:val="23"/>
        </w:rPr>
        <w:t>管理你的站点目录，你应当注意你的部署分支应当不同于写作分支。</w:t>
      </w:r>
      <w:r w:rsidRPr="00613BB9">
        <w:rPr>
          <w:rFonts w:ascii="inherit" w:hAnsi="inherit" w:cs="Helvetica"/>
          <w:sz w:val="23"/>
          <w:szCs w:val="23"/>
        </w:rPr>
        <w:br/>
      </w:r>
      <w:r w:rsidRPr="00613BB9">
        <w:rPr>
          <w:rFonts w:ascii="inherit" w:hAnsi="inherit" w:cs="Helvetica"/>
          <w:sz w:val="23"/>
          <w:szCs w:val="23"/>
        </w:rPr>
        <w:t>一个好的实践是将站点目录和</w:t>
      </w:r>
      <w:r w:rsidRPr="00613BB9">
        <w:rPr>
          <w:rFonts w:ascii="inherit" w:hAnsi="inherit" w:cs="Helvetica"/>
          <w:sz w:val="23"/>
          <w:szCs w:val="23"/>
        </w:rPr>
        <w:t xml:space="preserve"> Pages </w:t>
      </w:r>
      <w:r w:rsidRPr="00613BB9">
        <w:rPr>
          <w:rFonts w:ascii="inherit" w:hAnsi="inherit" w:cs="Helvetica"/>
          <w:sz w:val="23"/>
          <w:szCs w:val="23"/>
        </w:rPr>
        <w:t>分别存放在两个不同的</w:t>
      </w:r>
      <w:r w:rsidRPr="00613BB9">
        <w:rPr>
          <w:rFonts w:ascii="inherit" w:hAnsi="inherit" w:cs="Helvetica"/>
          <w:sz w:val="23"/>
          <w:szCs w:val="23"/>
        </w:rPr>
        <w:t xml:space="preserve"> Git </w:t>
      </w:r>
      <w:r w:rsidRPr="00613BB9">
        <w:rPr>
          <w:rFonts w:ascii="inherit" w:hAnsi="inherit" w:cs="Helvetica"/>
          <w:sz w:val="23"/>
          <w:szCs w:val="23"/>
        </w:rPr>
        <w:t>仓库中，可以有效避免相互覆盖。</w:t>
      </w:r>
      <w:r w:rsidRPr="00613BB9">
        <w:rPr>
          <w:rFonts w:ascii="inherit" w:hAnsi="inherit" w:cs="Helvetica"/>
          <w:sz w:val="23"/>
          <w:szCs w:val="23"/>
        </w:rPr>
        <w:br/>
        <w:t xml:space="preserve">Hexo </w:t>
      </w:r>
      <w:r w:rsidRPr="00613BB9">
        <w:rPr>
          <w:rFonts w:ascii="inherit" w:hAnsi="inherit" w:cs="Helvetica"/>
          <w:sz w:val="23"/>
          <w:szCs w:val="23"/>
        </w:rPr>
        <w:t>在部署你的站点生成的文件时并不会更新你的站点目录。因此你应该手动提交并推送你的写作分支。</w:t>
      </w:r>
    </w:p>
    <w:p w14:paraId="79EEA0AA"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此外，如果您的</w:t>
      </w:r>
      <w:r w:rsidRPr="00613BB9">
        <w:rPr>
          <w:rFonts w:ascii="inherit" w:hAnsi="inherit" w:cs="Helvetica"/>
          <w:sz w:val="23"/>
          <w:szCs w:val="23"/>
        </w:rPr>
        <w:t xml:space="preserve"> Github Pages </w:t>
      </w:r>
      <w:r w:rsidRPr="00613BB9">
        <w:rPr>
          <w:rFonts w:ascii="inherit" w:hAnsi="inherit" w:cs="Helvetica"/>
          <w:sz w:val="23"/>
          <w:szCs w:val="23"/>
        </w:rPr>
        <w:t>需要使用</w:t>
      </w:r>
      <w:r w:rsidRPr="00613BB9">
        <w:rPr>
          <w:rFonts w:ascii="inherit" w:hAnsi="inherit" w:cs="Helvetica"/>
          <w:sz w:val="23"/>
          <w:szCs w:val="23"/>
        </w:rPr>
        <w:t xml:space="preserve"> CNAME </w:t>
      </w:r>
      <w:r w:rsidRPr="00613BB9">
        <w:rPr>
          <w:rFonts w:ascii="inherit" w:hAnsi="inherit" w:cs="Helvetica"/>
          <w:sz w:val="23"/>
          <w:szCs w:val="23"/>
        </w:rPr>
        <w:t>文件</w:t>
      </w:r>
      <w:r w:rsidRPr="00613BB9">
        <w:rPr>
          <w:rStyle w:val="a6"/>
          <w:rFonts w:ascii="inherit" w:hAnsi="inherit" w:cs="Helvetica"/>
          <w:sz w:val="23"/>
          <w:szCs w:val="23"/>
          <w:bdr w:val="none" w:sz="0" w:space="0" w:color="auto" w:frame="1"/>
        </w:rPr>
        <w:t>自定义域名</w:t>
      </w:r>
      <w:r w:rsidRPr="00613BB9">
        <w:rPr>
          <w:rFonts w:ascii="inherit" w:hAnsi="inherit" w:cs="Helvetica"/>
          <w:sz w:val="23"/>
          <w:szCs w:val="23"/>
        </w:rPr>
        <w:t>，请将</w:t>
      </w:r>
      <w:r w:rsidRPr="00613BB9">
        <w:rPr>
          <w:rFonts w:ascii="inherit" w:hAnsi="inherit" w:cs="Helvetica"/>
          <w:sz w:val="23"/>
          <w:szCs w:val="23"/>
        </w:rPr>
        <w:t xml:space="preserve"> CNAME </w:t>
      </w:r>
      <w:r w:rsidRPr="00613BB9">
        <w:rPr>
          <w:rFonts w:ascii="inherit" w:hAnsi="inherit" w:cs="Helvetica"/>
          <w:sz w:val="23"/>
          <w:szCs w:val="23"/>
        </w:rPr>
        <w:t>文件置于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目录下，只有这样</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 deploy</w:t>
      </w:r>
      <w:r w:rsidRPr="00613BB9">
        <w:rPr>
          <w:rFonts w:ascii="inherit" w:hAnsi="inherit" w:cs="Helvetica"/>
          <w:sz w:val="23"/>
          <w:szCs w:val="23"/>
        </w:rPr>
        <w:t> </w:t>
      </w:r>
      <w:r w:rsidRPr="00613BB9">
        <w:rPr>
          <w:rFonts w:ascii="inherit" w:hAnsi="inherit" w:cs="Helvetica"/>
          <w:sz w:val="23"/>
          <w:szCs w:val="23"/>
        </w:rPr>
        <w:t>才能将</w:t>
      </w:r>
      <w:r w:rsidRPr="00613BB9">
        <w:rPr>
          <w:rFonts w:ascii="inherit" w:hAnsi="inherit" w:cs="Helvetica"/>
          <w:sz w:val="23"/>
          <w:szCs w:val="23"/>
        </w:rPr>
        <w:t xml:space="preserve"> CNAME </w:t>
      </w:r>
      <w:r w:rsidRPr="00613BB9">
        <w:rPr>
          <w:rFonts w:ascii="inherit" w:hAnsi="inherit" w:cs="Helvetica"/>
          <w:sz w:val="23"/>
          <w:szCs w:val="23"/>
        </w:rPr>
        <w:t>文件一并推送至部署分支。</w:t>
      </w:r>
    </w:p>
    <w:p w14:paraId="529681C2" w14:textId="77777777" w:rsidR="00A574F9" w:rsidRPr="00613BB9" w:rsidRDefault="00A574F9" w:rsidP="00170578">
      <w:pPr>
        <w:pStyle w:val="3"/>
        <w:rPr>
          <w:rFonts w:ascii="inherit" w:hAnsi="inherit" w:cs="Helvetica" w:hint="eastAsia"/>
          <w:sz w:val="35"/>
          <w:szCs w:val="35"/>
        </w:rPr>
      </w:pPr>
      <w:bookmarkStart w:id="520" w:name="_Toc46395115"/>
      <w:r w:rsidRPr="00613BB9">
        <w:rPr>
          <w:rFonts w:ascii="inherit" w:hAnsi="inherit" w:cs="Helvetica"/>
          <w:sz w:val="35"/>
          <w:szCs w:val="35"/>
        </w:rPr>
        <w:t>Heroku</w:t>
      </w:r>
      <w:bookmarkEnd w:id="520"/>
    </w:p>
    <w:p w14:paraId="72FCCDCF"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hyperlink r:id="rId2111" w:tgtFrame="_blank" w:history="1">
        <w:r w:rsidRPr="00613BB9">
          <w:rPr>
            <w:rStyle w:val="a4"/>
            <w:rFonts w:ascii="inherit" w:hAnsi="inherit" w:cs="Helvetica"/>
            <w:color w:val="auto"/>
            <w:sz w:val="23"/>
            <w:szCs w:val="23"/>
            <w:bdr w:val="none" w:sz="0" w:space="0" w:color="auto" w:frame="1"/>
          </w:rPr>
          <w:t>hexo-deployer-heroku</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867"/>
      </w:tblGrid>
      <w:tr w:rsidR="00A574F9" w:rsidRPr="00613BB9" w14:paraId="5FDF3C0F" w14:textId="77777777" w:rsidTr="00170578">
        <w:trPr>
          <w:tblCellSpacing w:w="15" w:type="dxa"/>
        </w:trPr>
        <w:tc>
          <w:tcPr>
            <w:tcW w:w="0" w:type="auto"/>
            <w:tcBorders>
              <w:top w:val="nil"/>
              <w:left w:val="nil"/>
              <w:bottom w:val="nil"/>
              <w:right w:val="nil"/>
            </w:tcBorders>
            <w:vAlign w:val="center"/>
            <w:hideMark/>
          </w:tcPr>
          <w:p w14:paraId="6770725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install hexo-deployer-heroku --save</w:t>
            </w:r>
          </w:p>
        </w:tc>
      </w:tr>
    </w:tbl>
    <w:p w14:paraId="120FFE18"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2270"/>
      </w:tblGrid>
      <w:tr w:rsidR="00A574F9" w:rsidRPr="00613BB9" w14:paraId="59D81FC9" w14:textId="77777777" w:rsidTr="00170578">
        <w:trPr>
          <w:tblCellSpacing w:w="15" w:type="dxa"/>
        </w:trPr>
        <w:tc>
          <w:tcPr>
            <w:tcW w:w="0" w:type="auto"/>
            <w:tcBorders>
              <w:top w:val="nil"/>
              <w:left w:val="nil"/>
              <w:bottom w:val="nil"/>
              <w:right w:val="nil"/>
            </w:tcBorders>
            <w:vAlign w:val="center"/>
            <w:hideMark/>
          </w:tcPr>
          <w:p w14:paraId="0A938EC0"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heroku</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&lt;repository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url&gt;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message: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[message]</w:t>
            </w:r>
          </w:p>
        </w:tc>
      </w:tr>
    </w:tbl>
    <w:p w14:paraId="53483929"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19"/>
        <w:gridCol w:w="6887"/>
      </w:tblGrid>
      <w:tr w:rsidR="00A574F9" w:rsidRPr="00613BB9" w14:paraId="14F2FF9A"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4C5BD41"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00FA148C"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r>
      <w:tr w:rsidR="00A574F9" w:rsidRPr="00613BB9" w14:paraId="1A9DD748"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9446806"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repo</w:t>
            </w:r>
          </w:p>
        </w:tc>
        <w:tc>
          <w:tcPr>
            <w:tcW w:w="0" w:type="auto"/>
            <w:tcBorders>
              <w:top w:val="nil"/>
              <w:left w:val="nil"/>
              <w:bottom w:val="nil"/>
              <w:right w:val="nil"/>
            </w:tcBorders>
            <w:tcMar>
              <w:top w:w="75" w:type="dxa"/>
              <w:left w:w="225" w:type="dxa"/>
              <w:bottom w:w="75" w:type="dxa"/>
              <w:right w:w="225" w:type="dxa"/>
            </w:tcMar>
            <w:vAlign w:val="center"/>
            <w:hideMark/>
          </w:tcPr>
          <w:p w14:paraId="6057928B"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Heroku </w:t>
            </w:r>
            <w:r w:rsidRPr="00613BB9">
              <w:rPr>
                <w:rFonts w:ascii="inherit" w:hAnsi="inherit"/>
                <w:sz w:val="23"/>
                <w:szCs w:val="23"/>
              </w:rPr>
              <w:t>库（</w:t>
            </w:r>
            <w:r w:rsidRPr="00613BB9">
              <w:rPr>
                <w:rFonts w:ascii="inherit" w:hAnsi="inherit"/>
                <w:sz w:val="23"/>
                <w:szCs w:val="23"/>
              </w:rPr>
              <w:t>Repository</w:t>
            </w:r>
            <w:r w:rsidRPr="00613BB9">
              <w:rPr>
                <w:rFonts w:ascii="inherit" w:hAnsi="inherit"/>
                <w:sz w:val="23"/>
                <w:szCs w:val="23"/>
              </w:rPr>
              <w:t>）地址</w:t>
            </w:r>
          </w:p>
        </w:tc>
      </w:tr>
      <w:tr w:rsidR="00A574F9" w:rsidRPr="00613BB9" w14:paraId="5C44690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458B78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message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849B3E" w14:textId="77777777" w:rsidR="00A574F9" w:rsidRPr="00613BB9" w:rsidRDefault="00A574F9" w:rsidP="00170578">
            <w:pPr>
              <w:rPr>
                <w:rFonts w:ascii="inherit" w:hAnsi="inherit" w:hint="eastAsia"/>
                <w:sz w:val="23"/>
                <w:szCs w:val="23"/>
              </w:rPr>
            </w:pPr>
            <w:r w:rsidRPr="00613BB9">
              <w:rPr>
                <w:rFonts w:ascii="inherit" w:hAnsi="inherit"/>
                <w:sz w:val="23"/>
                <w:szCs w:val="23"/>
              </w:rPr>
              <w:t>自定提交信息</w:t>
            </w:r>
            <w:r w:rsidRPr="00613BB9">
              <w:rPr>
                <w:rFonts w:ascii="inherit" w:hAnsi="inherit"/>
                <w:sz w:val="23"/>
                <w:szCs w:val="23"/>
              </w:rPr>
              <w:t xml:space="preserve"> (</w:t>
            </w:r>
            <w:r w:rsidRPr="00613BB9">
              <w:rPr>
                <w:rFonts w:ascii="inherit" w:hAnsi="inherit"/>
                <w:sz w:val="23"/>
                <w:szCs w:val="23"/>
              </w:rPr>
              <w:t>默认为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Site updated: {{ now('YYYY-MM-DD HH:mm:ss') }}</w:t>
            </w:r>
            <w:r w:rsidRPr="00613BB9">
              <w:rPr>
                <w:rFonts w:ascii="inherit" w:hAnsi="inherit"/>
                <w:sz w:val="23"/>
                <w:szCs w:val="23"/>
              </w:rPr>
              <w:t>)</w:t>
            </w:r>
          </w:p>
        </w:tc>
      </w:tr>
    </w:tbl>
    <w:p w14:paraId="477DDA4E" w14:textId="77777777" w:rsidR="00A574F9" w:rsidRPr="00613BB9" w:rsidRDefault="00A574F9" w:rsidP="00170578">
      <w:pPr>
        <w:pStyle w:val="3"/>
        <w:rPr>
          <w:rFonts w:ascii="inherit" w:hAnsi="inherit" w:cs="Helvetica" w:hint="eastAsia"/>
          <w:sz w:val="35"/>
          <w:szCs w:val="35"/>
        </w:rPr>
      </w:pPr>
      <w:bookmarkStart w:id="521" w:name="_Toc46395116"/>
      <w:r w:rsidRPr="00613BB9">
        <w:rPr>
          <w:rFonts w:ascii="inherit" w:hAnsi="inherit" w:cs="Helvetica"/>
          <w:sz w:val="35"/>
          <w:szCs w:val="35"/>
        </w:rPr>
        <w:t>Netlify</w:t>
      </w:r>
      <w:bookmarkEnd w:id="521"/>
    </w:p>
    <w:p w14:paraId="422CB4FB" w14:textId="77777777" w:rsidR="00A574F9" w:rsidRPr="00613BB9" w:rsidRDefault="00717723"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hyperlink r:id="rId2112" w:tgtFrame="_blank" w:history="1">
        <w:r w:rsidR="00A574F9" w:rsidRPr="00613BB9">
          <w:rPr>
            <w:rStyle w:val="a4"/>
            <w:rFonts w:ascii="inherit" w:hAnsi="inherit" w:cs="Helvetica"/>
            <w:color w:val="auto"/>
            <w:sz w:val="23"/>
            <w:szCs w:val="23"/>
            <w:bdr w:val="none" w:sz="0" w:space="0" w:color="auto" w:frame="1"/>
          </w:rPr>
          <w:t>Netlify</w:t>
        </w:r>
      </w:hyperlink>
      <w:r w:rsidR="00A574F9" w:rsidRPr="00613BB9">
        <w:rPr>
          <w:rFonts w:ascii="inherit" w:hAnsi="inherit" w:cs="Helvetica"/>
          <w:sz w:val="23"/>
          <w:szCs w:val="23"/>
        </w:rPr>
        <w:t> </w:t>
      </w:r>
      <w:r w:rsidR="00A574F9" w:rsidRPr="00613BB9">
        <w:rPr>
          <w:rFonts w:ascii="inherit" w:hAnsi="inherit" w:cs="Helvetica"/>
          <w:sz w:val="23"/>
          <w:szCs w:val="23"/>
        </w:rPr>
        <w:t>是一个提供网络托管的综合平台。它集持续集成（</w:t>
      </w:r>
      <w:r w:rsidR="00A574F9" w:rsidRPr="00613BB9">
        <w:rPr>
          <w:rFonts w:ascii="inherit" w:hAnsi="inherit" w:cs="Helvetica"/>
          <w:sz w:val="23"/>
          <w:szCs w:val="23"/>
        </w:rPr>
        <w:t>CI</w:t>
      </w:r>
      <w:r w:rsidR="00A574F9" w:rsidRPr="00613BB9">
        <w:rPr>
          <w:rFonts w:ascii="inherit" w:hAnsi="inherit" w:cs="Helvetica"/>
          <w:sz w:val="23"/>
          <w:szCs w:val="23"/>
        </w:rPr>
        <w:t>）</w:t>
      </w:r>
      <w:r w:rsidR="00A574F9" w:rsidRPr="00613BB9">
        <w:rPr>
          <w:rFonts w:ascii="inherit" w:hAnsi="inherit" w:cs="Helvetica"/>
          <w:sz w:val="23"/>
          <w:szCs w:val="23"/>
        </w:rPr>
        <w:t xml:space="preserve">CDN </w:t>
      </w:r>
      <w:r w:rsidR="00A574F9" w:rsidRPr="00613BB9">
        <w:rPr>
          <w:rFonts w:ascii="inherit" w:hAnsi="inherit" w:cs="Helvetica"/>
          <w:sz w:val="23"/>
          <w:szCs w:val="23"/>
        </w:rPr>
        <w:t>自定义域名</w:t>
      </w:r>
      <w:r w:rsidR="00A574F9" w:rsidRPr="00613BB9">
        <w:rPr>
          <w:rFonts w:ascii="inherit" w:hAnsi="inherit" w:cs="Helvetica"/>
          <w:sz w:val="23"/>
          <w:szCs w:val="23"/>
        </w:rPr>
        <w:t xml:space="preserve"> HTTPS </w:t>
      </w:r>
      <w:r w:rsidR="00A574F9" w:rsidRPr="00613BB9">
        <w:rPr>
          <w:rFonts w:ascii="inherit" w:hAnsi="inherit" w:cs="Helvetica"/>
          <w:sz w:val="23"/>
          <w:szCs w:val="23"/>
        </w:rPr>
        <w:t>持续部署（</w:t>
      </w:r>
      <w:r w:rsidR="00A574F9" w:rsidRPr="00613BB9">
        <w:rPr>
          <w:rFonts w:ascii="inherit" w:hAnsi="inherit" w:cs="Helvetica"/>
          <w:sz w:val="23"/>
          <w:szCs w:val="23"/>
        </w:rPr>
        <w:t>CD</w:t>
      </w:r>
      <w:r w:rsidR="00A574F9" w:rsidRPr="00613BB9">
        <w:rPr>
          <w:rFonts w:ascii="inherit" w:hAnsi="inherit" w:cs="Helvetica"/>
          <w:sz w:val="23"/>
          <w:szCs w:val="23"/>
        </w:rPr>
        <w:t>）等诸多功能于一身。您可以通过以下两种方式将</w:t>
      </w:r>
      <w:r w:rsidR="00A574F9" w:rsidRPr="00613BB9">
        <w:rPr>
          <w:rFonts w:ascii="inherit" w:hAnsi="inherit" w:cs="Helvetica"/>
          <w:sz w:val="23"/>
          <w:szCs w:val="23"/>
        </w:rPr>
        <w:t>Hexo</w:t>
      </w:r>
      <w:r w:rsidR="00A574F9" w:rsidRPr="00613BB9">
        <w:rPr>
          <w:rFonts w:ascii="inherit" w:hAnsi="inherit" w:cs="Helvetica"/>
          <w:sz w:val="23"/>
          <w:szCs w:val="23"/>
        </w:rPr>
        <w:t>站点部署到</w:t>
      </w:r>
      <w:r w:rsidR="00A574F9" w:rsidRPr="00613BB9">
        <w:rPr>
          <w:rFonts w:ascii="inherit" w:hAnsi="inherit" w:cs="Helvetica"/>
          <w:sz w:val="23"/>
          <w:szCs w:val="23"/>
        </w:rPr>
        <w:t>Netlify</w:t>
      </w:r>
      <w:r w:rsidR="00A574F9" w:rsidRPr="00613BB9">
        <w:rPr>
          <w:rFonts w:ascii="inherit" w:hAnsi="inherit" w:cs="Helvetica"/>
          <w:sz w:val="23"/>
          <w:szCs w:val="23"/>
        </w:rPr>
        <w:t>。</w:t>
      </w:r>
    </w:p>
    <w:p w14:paraId="4827E86F"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首先，也是最通用的方式，就是使用</w:t>
      </w:r>
      <w:r w:rsidRPr="00613BB9">
        <w:rPr>
          <w:rFonts w:ascii="inherit" w:hAnsi="inherit" w:cs="Helvetica"/>
          <w:sz w:val="23"/>
          <w:szCs w:val="23"/>
        </w:rPr>
        <w:t>Netlify</w:t>
      </w:r>
      <w:r w:rsidRPr="00613BB9">
        <w:rPr>
          <w:rFonts w:ascii="inherit" w:hAnsi="inherit" w:cs="Helvetica"/>
          <w:sz w:val="23"/>
          <w:szCs w:val="23"/>
        </w:rPr>
        <w:t>提供的网页端用户界面。前往</w:t>
      </w:r>
      <w:hyperlink r:id="rId2113" w:tgtFrame="_blank" w:history="1">
        <w:r w:rsidRPr="00613BB9">
          <w:rPr>
            <w:rStyle w:val="a4"/>
            <w:rFonts w:ascii="inherit" w:hAnsi="inherit" w:cs="Helvetica"/>
            <w:color w:val="auto"/>
            <w:sz w:val="23"/>
            <w:szCs w:val="23"/>
            <w:bdr w:val="none" w:sz="0" w:space="0" w:color="auto" w:frame="1"/>
          </w:rPr>
          <w:t>新建一个网站页面</w:t>
        </w:r>
      </w:hyperlink>
      <w:r w:rsidRPr="00613BB9">
        <w:rPr>
          <w:rFonts w:ascii="inherit" w:hAnsi="inherit" w:cs="Helvetica"/>
          <w:sz w:val="23"/>
          <w:szCs w:val="23"/>
        </w:rPr>
        <w:t>，选择需要关联的</w:t>
      </w:r>
      <w:r w:rsidRPr="00613BB9">
        <w:rPr>
          <w:rFonts w:ascii="inherit" w:hAnsi="inherit" w:cs="Helvetica"/>
          <w:sz w:val="23"/>
          <w:szCs w:val="23"/>
        </w:rPr>
        <w:t xml:space="preserve"> Github/BitBucket/Gitlab </w:t>
      </w:r>
      <w:r w:rsidRPr="00613BB9">
        <w:rPr>
          <w:rFonts w:ascii="inherit" w:hAnsi="inherit" w:cs="Helvetica"/>
          <w:sz w:val="23"/>
          <w:szCs w:val="23"/>
        </w:rPr>
        <w:t>库，然后遵循网站提示。</w:t>
      </w:r>
    </w:p>
    <w:p w14:paraId="3E0CCFB4"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另一种方式是使用</w:t>
      </w:r>
      <w:r w:rsidRPr="00613BB9">
        <w:rPr>
          <w:rFonts w:ascii="inherit" w:hAnsi="inherit" w:cs="Helvetica"/>
          <w:sz w:val="23"/>
          <w:szCs w:val="23"/>
        </w:rPr>
        <w:t>Netlify</w:t>
      </w:r>
      <w:r w:rsidRPr="00613BB9">
        <w:rPr>
          <w:rFonts w:ascii="inherit" w:hAnsi="inherit" w:cs="Helvetica"/>
          <w:sz w:val="23"/>
          <w:szCs w:val="23"/>
        </w:rPr>
        <w:t>提供的命令行客户端工具</w:t>
      </w:r>
      <w:r w:rsidRPr="00613BB9">
        <w:rPr>
          <w:rFonts w:ascii="inherit" w:hAnsi="inherit" w:cs="Helvetica"/>
          <w:sz w:val="23"/>
          <w:szCs w:val="23"/>
        </w:rPr>
        <w:t> </w:t>
      </w:r>
      <w:hyperlink r:id="rId2114" w:tgtFrame="_blank" w:history="1">
        <w:r w:rsidRPr="00613BB9">
          <w:rPr>
            <w:rStyle w:val="a4"/>
            <w:rFonts w:ascii="inherit" w:hAnsi="inherit" w:cs="Helvetica"/>
            <w:color w:val="auto"/>
            <w:sz w:val="23"/>
            <w:szCs w:val="23"/>
            <w:bdr w:val="none" w:sz="0" w:space="0" w:color="auto" w:frame="1"/>
          </w:rPr>
          <w:t>Node based CLI</w:t>
        </w:r>
      </w:hyperlink>
      <w:r w:rsidRPr="00613BB9">
        <w:rPr>
          <w:rFonts w:ascii="inherit" w:hAnsi="inherit" w:cs="Helvetica"/>
          <w:sz w:val="23"/>
          <w:szCs w:val="23"/>
        </w:rPr>
        <w:t> </w:t>
      </w:r>
      <w:r w:rsidRPr="00613BB9">
        <w:rPr>
          <w:rFonts w:ascii="inherit" w:hAnsi="inherit" w:cs="Helvetica"/>
          <w:sz w:val="23"/>
          <w:szCs w:val="23"/>
        </w:rPr>
        <w:t>管理和部署您的站点。</w:t>
      </w:r>
    </w:p>
    <w:p w14:paraId="0C88FD04"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此外，您还可以在项目的</w:t>
      </w:r>
      <w:r w:rsidRPr="00613BB9">
        <w:rPr>
          <w:rFonts w:ascii="inherit" w:hAnsi="inherit" w:cs="Helvetica"/>
          <w:sz w:val="23"/>
          <w:szCs w:val="23"/>
        </w:rPr>
        <w:t>README</w:t>
      </w:r>
      <w:r w:rsidRPr="00613BB9">
        <w:rPr>
          <w:rFonts w:ascii="inherit" w:hAnsi="inherit" w:cs="Helvetica"/>
          <w:sz w:val="23"/>
          <w:szCs w:val="23"/>
        </w:rPr>
        <w:t>中增加一个</w:t>
      </w:r>
      <w:r w:rsidRPr="00613BB9">
        <w:rPr>
          <w:rFonts w:ascii="inherit" w:hAnsi="inherit" w:cs="Helvetica"/>
          <w:sz w:val="23"/>
          <w:szCs w:val="23"/>
        </w:rPr>
        <w:t> </w:t>
      </w:r>
      <w:hyperlink r:id="rId2115" w:tgtFrame="_blank" w:history="1">
        <w:r w:rsidRPr="00613BB9">
          <w:rPr>
            <w:rStyle w:val="a4"/>
            <w:rFonts w:ascii="inherit" w:hAnsi="inherit" w:cs="Helvetica"/>
            <w:color w:val="auto"/>
            <w:sz w:val="23"/>
            <w:szCs w:val="23"/>
            <w:bdr w:val="none" w:sz="0" w:space="0" w:color="auto" w:frame="1"/>
          </w:rPr>
          <w:t>部署至</w:t>
        </w:r>
        <w:r w:rsidRPr="00613BB9">
          <w:rPr>
            <w:rStyle w:val="a4"/>
            <w:rFonts w:ascii="inherit" w:hAnsi="inherit" w:cs="Helvetica"/>
            <w:color w:val="auto"/>
            <w:sz w:val="23"/>
            <w:szCs w:val="23"/>
            <w:bdr w:val="none" w:sz="0" w:space="0" w:color="auto" w:frame="1"/>
          </w:rPr>
          <w:t>Netlify</w:t>
        </w:r>
        <w:r w:rsidRPr="00613BB9">
          <w:rPr>
            <w:rStyle w:val="a4"/>
            <w:rFonts w:ascii="inherit" w:hAnsi="inherit" w:cs="Helvetica"/>
            <w:color w:val="auto"/>
            <w:sz w:val="23"/>
            <w:szCs w:val="23"/>
            <w:bdr w:val="none" w:sz="0" w:space="0" w:color="auto" w:frame="1"/>
          </w:rPr>
          <w:t>按钮</w:t>
        </w:r>
      </w:hyperlink>
      <w:r w:rsidRPr="00613BB9">
        <w:rPr>
          <w:rFonts w:ascii="inherit" w:hAnsi="inherit" w:cs="Helvetica"/>
          <w:sz w:val="23"/>
          <w:szCs w:val="23"/>
        </w:rPr>
        <w:t>，这样其他用户在</w:t>
      </w:r>
      <w:r w:rsidRPr="00613BB9">
        <w:rPr>
          <w:rFonts w:ascii="inherit" w:hAnsi="inherit" w:cs="Helvetica"/>
          <w:sz w:val="23"/>
          <w:szCs w:val="23"/>
        </w:rPr>
        <w:t>fork</w:t>
      </w:r>
      <w:r w:rsidRPr="00613BB9">
        <w:rPr>
          <w:rFonts w:ascii="inherit" w:hAnsi="inherit" w:cs="Helvetica"/>
          <w:sz w:val="23"/>
          <w:szCs w:val="23"/>
        </w:rPr>
        <w:t>或</w:t>
      </w:r>
      <w:r w:rsidRPr="00613BB9">
        <w:rPr>
          <w:rFonts w:ascii="inherit" w:hAnsi="inherit" w:cs="Helvetica"/>
          <w:sz w:val="23"/>
          <w:szCs w:val="23"/>
        </w:rPr>
        <w:t>clone</w:t>
      </w:r>
      <w:r w:rsidRPr="00613BB9">
        <w:rPr>
          <w:rFonts w:ascii="inherit" w:hAnsi="inherit" w:cs="Helvetica"/>
          <w:sz w:val="23"/>
          <w:szCs w:val="23"/>
        </w:rPr>
        <w:t>了您的项目之后可以方便快捷地一键部署。</w:t>
      </w:r>
    </w:p>
    <w:p w14:paraId="7E5F4702" w14:textId="77777777" w:rsidR="00A574F9" w:rsidRPr="00613BB9" w:rsidRDefault="00A574F9" w:rsidP="00170578">
      <w:pPr>
        <w:pStyle w:val="3"/>
        <w:rPr>
          <w:rFonts w:ascii="inherit" w:hAnsi="inherit" w:cs="Helvetica" w:hint="eastAsia"/>
          <w:sz w:val="35"/>
          <w:szCs w:val="35"/>
        </w:rPr>
      </w:pPr>
      <w:bookmarkStart w:id="522" w:name="_Toc46395117"/>
      <w:r w:rsidRPr="00613BB9">
        <w:rPr>
          <w:rFonts w:ascii="inherit" w:hAnsi="inherit" w:cs="Helvetica"/>
          <w:sz w:val="35"/>
          <w:szCs w:val="35"/>
        </w:rPr>
        <w:t>Rsync</w:t>
      </w:r>
      <w:bookmarkEnd w:id="522"/>
    </w:p>
    <w:p w14:paraId="28341FA6"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hyperlink r:id="rId2116" w:tgtFrame="_blank" w:history="1">
        <w:r w:rsidRPr="00613BB9">
          <w:rPr>
            <w:rStyle w:val="a4"/>
            <w:rFonts w:ascii="inherit" w:hAnsi="inherit" w:cs="Helvetica"/>
            <w:color w:val="auto"/>
            <w:sz w:val="23"/>
            <w:szCs w:val="23"/>
            <w:bdr w:val="none" w:sz="0" w:space="0" w:color="auto" w:frame="1"/>
          </w:rPr>
          <w:t>hexo-deployer-rsync</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717"/>
      </w:tblGrid>
      <w:tr w:rsidR="00A574F9" w:rsidRPr="00613BB9" w14:paraId="3B526739" w14:textId="77777777" w:rsidTr="00170578">
        <w:trPr>
          <w:tblCellSpacing w:w="15" w:type="dxa"/>
        </w:trPr>
        <w:tc>
          <w:tcPr>
            <w:tcW w:w="0" w:type="auto"/>
            <w:tcBorders>
              <w:top w:val="nil"/>
              <w:left w:val="nil"/>
              <w:bottom w:val="nil"/>
              <w:right w:val="nil"/>
            </w:tcBorders>
            <w:vAlign w:val="center"/>
            <w:hideMark/>
          </w:tcPr>
          <w:p w14:paraId="72AEE9F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install hexo-deployer-rsync --save</w:t>
            </w:r>
          </w:p>
        </w:tc>
      </w:tr>
    </w:tbl>
    <w:p w14:paraId="634EBC10"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2600"/>
      </w:tblGrid>
      <w:tr w:rsidR="00A574F9" w:rsidRPr="00613BB9" w14:paraId="13E0523A" w14:textId="77777777" w:rsidTr="00170578">
        <w:trPr>
          <w:tblCellSpacing w:w="15" w:type="dxa"/>
        </w:trPr>
        <w:tc>
          <w:tcPr>
            <w:tcW w:w="0" w:type="auto"/>
            <w:tcBorders>
              <w:top w:val="nil"/>
              <w:left w:val="nil"/>
              <w:bottom w:val="nil"/>
              <w:right w:val="nil"/>
            </w:tcBorders>
            <w:vAlign w:val="center"/>
            <w:hideMark/>
          </w:tcPr>
          <w:p w14:paraId="5E91A12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rsync</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host: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&lt;host&gt;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user: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&lt;user&gt;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root: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&lt;root&gt;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port: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[port]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delete: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[true|false]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verbose: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[true|false]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ignore_errors: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[true|false]</w:t>
            </w:r>
          </w:p>
        </w:tc>
      </w:tr>
    </w:tbl>
    <w:p w14:paraId="1FBF349E"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211"/>
        <w:gridCol w:w="3010"/>
        <w:gridCol w:w="1185"/>
      </w:tblGrid>
      <w:tr w:rsidR="00A574F9" w:rsidRPr="00613BB9" w14:paraId="4787C7E2"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552580F"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4308F5F1"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9CFE4C2"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0C9DE019"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F0C080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host</w:t>
            </w:r>
          </w:p>
        </w:tc>
        <w:tc>
          <w:tcPr>
            <w:tcW w:w="0" w:type="auto"/>
            <w:tcBorders>
              <w:top w:val="nil"/>
              <w:left w:val="nil"/>
              <w:bottom w:val="nil"/>
              <w:right w:val="nil"/>
            </w:tcBorders>
            <w:tcMar>
              <w:top w:w="75" w:type="dxa"/>
              <w:left w:w="225" w:type="dxa"/>
              <w:bottom w:w="75" w:type="dxa"/>
              <w:right w:w="225" w:type="dxa"/>
            </w:tcMar>
            <w:vAlign w:val="center"/>
            <w:hideMark/>
          </w:tcPr>
          <w:p w14:paraId="4B9D206E" w14:textId="77777777" w:rsidR="00A574F9" w:rsidRPr="00613BB9" w:rsidRDefault="00A574F9" w:rsidP="00170578">
            <w:pPr>
              <w:rPr>
                <w:rFonts w:ascii="inherit" w:hAnsi="inherit" w:hint="eastAsia"/>
                <w:sz w:val="23"/>
                <w:szCs w:val="23"/>
              </w:rPr>
            </w:pPr>
            <w:r w:rsidRPr="00613BB9">
              <w:rPr>
                <w:rFonts w:ascii="inherit" w:hAnsi="inherit"/>
                <w:sz w:val="23"/>
                <w:szCs w:val="23"/>
              </w:rPr>
              <w:t>远程主机的地址</w:t>
            </w:r>
          </w:p>
        </w:tc>
        <w:tc>
          <w:tcPr>
            <w:tcW w:w="0" w:type="auto"/>
            <w:tcBorders>
              <w:top w:val="nil"/>
              <w:left w:val="nil"/>
              <w:bottom w:val="nil"/>
              <w:right w:val="nil"/>
            </w:tcBorders>
            <w:tcMar>
              <w:top w:w="75" w:type="dxa"/>
              <w:left w:w="225" w:type="dxa"/>
              <w:bottom w:w="75" w:type="dxa"/>
              <w:right w:w="225" w:type="dxa"/>
            </w:tcMar>
            <w:vAlign w:val="center"/>
            <w:hideMark/>
          </w:tcPr>
          <w:p w14:paraId="65F1E9A9" w14:textId="77777777" w:rsidR="00A574F9" w:rsidRPr="00613BB9" w:rsidRDefault="00A574F9" w:rsidP="00170578">
            <w:pPr>
              <w:rPr>
                <w:rFonts w:ascii="inherit" w:hAnsi="inherit" w:hint="eastAsia"/>
                <w:sz w:val="23"/>
                <w:szCs w:val="23"/>
              </w:rPr>
            </w:pPr>
          </w:p>
        </w:tc>
      </w:tr>
      <w:tr w:rsidR="00A574F9" w:rsidRPr="00613BB9" w14:paraId="3C7EB906"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FAAE18C"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user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9B6FC1" w14:textId="77777777" w:rsidR="00A574F9" w:rsidRPr="00613BB9" w:rsidRDefault="00A574F9" w:rsidP="00170578">
            <w:pPr>
              <w:rPr>
                <w:rFonts w:ascii="inherit" w:hAnsi="inherit" w:hint="eastAsia"/>
                <w:sz w:val="23"/>
                <w:szCs w:val="23"/>
              </w:rPr>
            </w:pPr>
            <w:r w:rsidRPr="00613BB9">
              <w:rPr>
                <w:rFonts w:ascii="inherit" w:hAnsi="inherit"/>
                <w:sz w:val="23"/>
                <w:szCs w:val="23"/>
              </w:rPr>
              <w:t>使用者名称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B1B2C48" w14:textId="77777777" w:rsidR="00A574F9" w:rsidRPr="00613BB9" w:rsidRDefault="00A574F9" w:rsidP="00170578">
            <w:pPr>
              <w:rPr>
                <w:rFonts w:ascii="inherit" w:hAnsi="inherit" w:hint="eastAsia"/>
                <w:sz w:val="23"/>
                <w:szCs w:val="23"/>
              </w:rPr>
            </w:pPr>
          </w:p>
        </w:tc>
      </w:tr>
      <w:tr w:rsidR="00A574F9" w:rsidRPr="00613BB9" w14:paraId="034D842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48CE01D"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root</w:t>
            </w:r>
          </w:p>
        </w:tc>
        <w:tc>
          <w:tcPr>
            <w:tcW w:w="0" w:type="auto"/>
            <w:tcBorders>
              <w:top w:val="nil"/>
              <w:left w:val="nil"/>
              <w:bottom w:val="nil"/>
              <w:right w:val="nil"/>
            </w:tcBorders>
            <w:tcMar>
              <w:top w:w="75" w:type="dxa"/>
              <w:left w:w="225" w:type="dxa"/>
              <w:bottom w:w="75" w:type="dxa"/>
              <w:right w:w="225" w:type="dxa"/>
            </w:tcMar>
            <w:vAlign w:val="center"/>
            <w:hideMark/>
          </w:tcPr>
          <w:p w14:paraId="0B7E9693" w14:textId="77777777" w:rsidR="00A574F9" w:rsidRPr="00613BB9" w:rsidRDefault="00A574F9" w:rsidP="00170578">
            <w:pPr>
              <w:rPr>
                <w:rFonts w:ascii="inherit" w:hAnsi="inherit" w:hint="eastAsia"/>
                <w:sz w:val="23"/>
                <w:szCs w:val="23"/>
              </w:rPr>
            </w:pPr>
            <w:r w:rsidRPr="00613BB9">
              <w:rPr>
                <w:rFonts w:ascii="inherit" w:hAnsi="inherit"/>
                <w:sz w:val="23"/>
                <w:szCs w:val="23"/>
              </w:rPr>
              <w:t>远程主机的根目录</w:t>
            </w:r>
          </w:p>
        </w:tc>
        <w:tc>
          <w:tcPr>
            <w:tcW w:w="0" w:type="auto"/>
            <w:tcBorders>
              <w:top w:val="nil"/>
              <w:left w:val="nil"/>
              <w:bottom w:val="nil"/>
              <w:right w:val="nil"/>
            </w:tcBorders>
            <w:tcMar>
              <w:top w:w="75" w:type="dxa"/>
              <w:left w:w="225" w:type="dxa"/>
              <w:bottom w:w="75" w:type="dxa"/>
              <w:right w:w="225" w:type="dxa"/>
            </w:tcMar>
            <w:vAlign w:val="center"/>
            <w:hideMark/>
          </w:tcPr>
          <w:p w14:paraId="1263374F" w14:textId="77777777" w:rsidR="00A574F9" w:rsidRPr="00613BB9" w:rsidRDefault="00A574F9" w:rsidP="00170578">
            <w:pPr>
              <w:rPr>
                <w:rFonts w:ascii="inherit" w:hAnsi="inherit" w:hint="eastAsia"/>
                <w:sz w:val="23"/>
                <w:szCs w:val="23"/>
              </w:rPr>
            </w:pPr>
          </w:p>
        </w:tc>
      </w:tr>
      <w:tr w:rsidR="00A574F9" w:rsidRPr="00613BB9" w14:paraId="1DF9D492"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FD2A2D4"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port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EBD8BBD" w14:textId="77777777" w:rsidR="00A574F9" w:rsidRPr="00613BB9" w:rsidRDefault="00A574F9" w:rsidP="00170578">
            <w:pPr>
              <w:rPr>
                <w:rFonts w:ascii="inherit" w:hAnsi="inherit" w:hint="eastAsia"/>
                <w:sz w:val="23"/>
                <w:szCs w:val="23"/>
              </w:rPr>
            </w:pPr>
            <w:r w:rsidRPr="00613BB9">
              <w:rPr>
                <w:rFonts w:ascii="inherit" w:hAnsi="inherit"/>
                <w:sz w:val="23"/>
                <w:szCs w:val="23"/>
              </w:rPr>
              <w:t>端口</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A6B1A5" w14:textId="77777777" w:rsidR="00A574F9" w:rsidRPr="00613BB9" w:rsidRDefault="00A574F9" w:rsidP="00170578">
            <w:pPr>
              <w:rPr>
                <w:rFonts w:ascii="inherit" w:hAnsi="inherit" w:hint="eastAsia"/>
                <w:sz w:val="23"/>
                <w:szCs w:val="23"/>
              </w:rPr>
            </w:pPr>
            <w:r w:rsidRPr="00613BB9">
              <w:rPr>
                <w:rFonts w:ascii="inherit" w:hAnsi="inherit"/>
                <w:sz w:val="23"/>
                <w:szCs w:val="23"/>
              </w:rPr>
              <w:t>22</w:t>
            </w:r>
          </w:p>
        </w:tc>
      </w:tr>
      <w:tr w:rsidR="00A574F9" w:rsidRPr="00613BB9" w14:paraId="275C28D6"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45C9F6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delete</w:t>
            </w:r>
          </w:p>
        </w:tc>
        <w:tc>
          <w:tcPr>
            <w:tcW w:w="0" w:type="auto"/>
            <w:tcBorders>
              <w:top w:val="nil"/>
              <w:left w:val="nil"/>
              <w:bottom w:val="nil"/>
              <w:right w:val="nil"/>
            </w:tcBorders>
            <w:tcMar>
              <w:top w:w="75" w:type="dxa"/>
              <w:left w:w="225" w:type="dxa"/>
              <w:bottom w:w="75" w:type="dxa"/>
              <w:right w:w="225" w:type="dxa"/>
            </w:tcMar>
            <w:vAlign w:val="center"/>
            <w:hideMark/>
          </w:tcPr>
          <w:p w14:paraId="405C45BA" w14:textId="77777777" w:rsidR="00A574F9" w:rsidRPr="00613BB9" w:rsidRDefault="00A574F9" w:rsidP="00170578">
            <w:pPr>
              <w:rPr>
                <w:rFonts w:ascii="inherit" w:hAnsi="inherit" w:hint="eastAsia"/>
                <w:sz w:val="23"/>
                <w:szCs w:val="23"/>
              </w:rPr>
            </w:pPr>
            <w:r w:rsidRPr="00613BB9">
              <w:rPr>
                <w:rFonts w:ascii="inherit" w:hAnsi="inherit"/>
                <w:sz w:val="23"/>
                <w:szCs w:val="23"/>
              </w:rPr>
              <w:t>删除远程主机上的旧文件</w:t>
            </w:r>
          </w:p>
        </w:tc>
        <w:tc>
          <w:tcPr>
            <w:tcW w:w="0" w:type="auto"/>
            <w:tcBorders>
              <w:top w:val="nil"/>
              <w:left w:val="nil"/>
              <w:bottom w:val="nil"/>
              <w:right w:val="nil"/>
            </w:tcBorders>
            <w:tcMar>
              <w:top w:w="75" w:type="dxa"/>
              <w:left w:w="225" w:type="dxa"/>
              <w:bottom w:w="75" w:type="dxa"/>
              <w:right w:w="225" w:type="dxa"/>
            </w:tcMar>
            <w:vAlign w:val="center"/>
            <w:hideMark/>
          </w:tcPr>
          <w:p w14:paraId="2EEBCE75" w14:textId="77777777" w:rsidR="00A574F9" w:rsidRPr="00613BB9" w:rsidRDefault="00A574F9" w:rsidP="00170578">
            <w:pPr>
              <w:rPr>
                <w:rFonts w:ascii="inherit" w:hAnsi="inherit" w:hint="eastAsia"/>
                <w:sz w:val="23"/>
                <w:szCs w:val="23"/>
              </w:rPr>
            </w:pPr>
            <w:r w:rsidRPr="00613BB9">
              <w:rPr>
                <w:rFonts w:ascii="inherit" w:hAnsi="inherit"/>
                <w:sz w:val="23"/>
                <w:szCs w:val="23"/>
              </w:rPr>
              <w:t>true</w:t>
            </w:r>
          </w:p>
        </w:tc>
      </w:tr>
      <w:tr w:rsidR="00A574F9" w:rsidRPr="00613BB9" w14:paraId="783B9128"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97546A"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verbose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98E2299" w14:textId="77777777" w:rsidR="00A574F9" w:rsidRPr="00613BB9" w:rsidRDefault="00A574F9" w:rsidP="00170578">
            <w:pPr>
              <w:rPr>
                <w:rFonts w:ascii="inherit" w:hAnsi="inherit" w:hint="eastAsia"/>
                <w:sz w:val="23"/>
                <w:szCs w:val="23"/>
              </w:rPr>
            </w:pPr>
            <w:r w:rsidRPr="00613BB9">
              <w:rPr>
                <w:rFonts w:ascii="inherit" w:hAnsi="inherit"/>
                <w:sz w:val="23"/>
                <w:szCs w:val="23"/>
              </w:rPr>
              <w:t>显示调试信息</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CD23B5A" w14:textId="77777777" w:rsidR="00A574F9" w:rsidRPr="00613BB9" w:rsidRDefault="00A574F9" w:rsidP="00170578">
            <w:pPr>
              <w:rPr>
                <w:rFonts w:ascii="inherit" w:hAnsi="inherit" w:hint="eastAsia"/>
                <w:sz w:val="23"/>
                <w:szCs w:val="23"/>
              </w:rPr>
            </w:pPr>
            <w:r w:rsidRPr="00613BB9">
              <w:rPr>
                <w:rFonts w:ascii="inherit" w:hAnsi="inherit"/>
                <w:sz w:val="23"/>
                <w:szCs w:val="23"/>
              </w:rPr>
              <w:t>true</w:t>
            </w:r>
          </w:p>
        </w:tc>
      </w:tr>
      <w:tr w:rsidR="00A574F9" w:rsidRPr="00613BB9" w14:paraId="78550D8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03CA4D8"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ignore_errors</w:t>
            </w:r>
          </w:p>
        </w:tc>
        <w:tc>
          <w:tcPr>
            <w:tcW w:w="0" w:type="auto"/>
            <w:tcBorders>
              <w:top w:val="nil"/>
              <w:left w:val="nil"/>
              <w:bottom w:val="nil"/>
              <w:right w:val="nil"/>
            </w:tcBorders>
            <w:tcMar>
              <w:top w:w="75" w:type="dxa"/>
              <w:left w:w="225" w:type="dxa"/>
              <w:bottom w:w="75" w:type="dxa"/>
              <w:right w:w="225" w:type="dxa"/>
            </w:tcMar>
            <w:vAlign w:val="center"/>
            <w:hideMark/>
          </w:tcPr>
          <w:p w14:paraId="518CA8F1" w14:textId="77777777" w:rsidR="00A574F9" w:rsidRPr="00613BB9" w:rsidRDefault="00A574F9" w:rsidP="00170578">
            <w:pPr>
              <w:rPr>
                <w:rFonts w:ascii="inherit" w:hAnsi="inherit" w:hint="eastAsia"/>
                <w:sz w:val="23"/>
                <w:szCs w:val="23"/>
              </w:rPr>
            </w:pPr>
            <w:r w:rsidRPr="00613BB9">
              <w:rPr>
                <w:rFonts w:ascii="inherit" w:hAnsi="inherit"/>
                <w:sz w:val="23"/>
                <w:szCs w:val="23"/>
              </w:rPr>
              <w:t>忽略错误</w:t>
            </w:r>
          </w:p>
        </w:tc>
        <w:tc>
          <w:tcPr>
            <w:tcW w:w="0" w:type="auto"/>
            <w:tcBorders>
              <w:top w:val="nil"/>
              <w:left w:val="nil"/>
              <w:bottom w:val="nil"/>
              <w:right w:val="nil"/>
            </w:tcBorders>
            <w:tcMar>
              <w:top w:w="75" w:type="dxa"/>
              <w:left w:w="225" w:type="dxa"/>
              <w:bottom w:w="75" w:type="dxa"/>
              <w:right w:w="225" w:type="dxa"/>
            </w:tcMar>
            <w:vAlign w:val="center"/>
            <w:hideMark/>
          </w:tcPr>
          <w:p w14:paraId="1C3A016A" w14:textId="77777777" w:rsidR="00A574F9" w:rsidRPr="00613BB9" w:rsidRDefault="00A574F9" w:rsidP="00170578">
            <w:pPr>
              <w:rPr>
                <w:rFonts w:ascii="inherit" w:hAnsi="inherit" w:hint="eastAsia"/>
                <w:sz w:val="23"/>
                <w:szCs w:val="23"/>
              </w:rPr>
            </w:pPr>
            <w:r w:rsidRPr="00613BB9">
              <w:rPr>
                <w:rFonts w:ascii="inherit" w:hAnsi="inherit"/>
                <w:sz w:val="23"/>
                <w:szCs w:val="23"/>
              </w:rPr>
              <w:t>false</w:t>
            </w:r>
          </w:p>
        </w:tc>
      </w:tr>
    </w:tbl>
    <w:p w14:paraId="71F4116F" w14:textId="77777777" w:rsidR="00A574F9" w:rsidRPr="00613BB9" w:rsidRDefault="00A574F9" w:rsidP="00170578">
      <w:pPr>
        <w:shd w:val="clear" w:color="auto" w:fill="FFFFFF"/>
        <w:spacing w:line="384" w:lineRule="atLeast"/>
        <w:textAlignment w:val="baseline"/>
        <w:rPr>
          <w:rFonts w:ascii="inherit" w:hAnsi="inherit" w:cs="Helvetica" w:hint="eastAsia"/>
          <w:sz w:val="23"/>
          <w:szCs w:val="23"/>
        </w:rPr>
      </w:pPr>
      <w:r w:rsidRPr="00613BB9">
        <w:rPr>
          <w:rStyle w:val="a6"/>
          <w:rFonts w:ascii="inherit" w:hAnsi="inherit" w:cs="Helvetica"/>
          <w:sz w:val="30"/>
          <w:szCs w:val="30"/>
          <w:bdr w:val="none" w:sz="0" w:space="0" w:color="auto" w:frame="1"/>
        </w:rPr>
        <w:t>rsync</w:t>
      </w:r>
      <w:r w:rsidRPr="00613BB9">
        <w:rPr>
          <w:rStyle w:val="a6"/>
          <w:rFonts w:ascii="inherit" w:hAnsi="inherit" w:cs="Helvetica"/>
          <w:sz w:val="30"/>
          <w:szCs w:val="30"/>
          <w:bdr w:val="none" w:sz="0" w:space="0" w:color="auto" w:frame="1"/>
        </w:rPr>
        <w:t>部署模块的工作方式</w:t>
      </w:r>
    </w:p>
    <w:p w14:paraId="3B4DCE07"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需要注意的是，要求您提供的实际上是一个能通过</w:t>
      </w:r>
      <w:r w:rsidRPr="00613BB9">
        <w:rPr>
          <w:rFonts w:ascii="inherit" w:hAnsi="inherit" w:cs="Helvetica"/>
          <w:sz w:val="23"/>
          <w:szCs w:val="23"/>
        </w:rPr>
        <w:t>SSH</w:t>
      </w:r>
      <w:r w:rsidRPr="00613BB9">
        <w:rPr>
          <w:rFonts w:ascii="inherit" w:hAnsi="inherit" w:cs="Helvetica"/>
          <w:sz w:val="23"/>
          <w:szCs w:val="23"/>
        </w:rPr>
        <w:t>登陆远程主机的</w:t>
      </w:r>
      <w:r w:rsidRPr="00613BB9">
        <w:rPr>
          <w:rFonts w:ascii="inherit" w:hAnsi="inherit" w:cs="Helvetica"/>
          <w:sz w:val="23"/>
          <w:szCs w:val="23"/>
        </w:rPr>
        <w:t>Linux</w:t>
      </w:r>
      <w:r w:rsidRPr="00613BB9">
        <w:rPr>
          <w:rFonts w:ascii="inherit" w:hAnsi="inherit" w:cs="Helvetica"/>
          <w:sz w:val="23"/>
          <w:szCs w:val="23"/>
        </w:rPr>
        <w:t>用户。</w:t>
      </w:r>
      <w:r w:rsidRPr="00613BB9">
        <w:rPr>
          <w:rFonts w:ascii="inherit" w:hAnsi="inherit" w:cs="Helvetica"/>
          <w:sz w:val="23"/>
          <w:szCs w:val="23"/>
        </w:rPr>
        <w:t>Hexo</w:t>
      </w:r>
      <w:r w:rsidRPr="00613BB9">
        <w:rPr>
          <w:rFonts w:ascii="inherit" w:hAnsi="inherit" w:cs="Helvetica"/>
          <w:sz w:val="23"/>
          <w:szCs w:val="23"/>
        </w:rPr>
        <w:t>会自动处理关于</w:t>
      </w:r>
      <w:r w:rsidRPr="00613BB9">
        <w:rPr>
          <w:rFonts w:ascii="inherit" w:hAnsi="inherit" w:cs="Helvetica"/>
          <w:sz w:val="23"/>
          <w:szCs w:val="23"/>
        </w:rPr>
        <w:t>rsync</w:t>
      </w:r>
      <w:r w:rsidRPr="00613BB9">
        <w:rPr>
          <w:rFonts w:ascii="inherit" w:hAnsi="inherit" w:cs="Helvetica"/>
          <w:sz w:val="23"/>
          <w:szCs w:val="23"/>
        </w:rPr>
        <w:t>使用的一切操作。因此，您需要在远程主机上为您的</w:t>
      </w:r>
      <w:r w:rsidRPr="00613BB9">
        <w:rPr>
          <w:rFonts w:ascii="inherit" w:hAnsi="inherit" w:cs="Helvetica"/>
          <w:sz w:val="23"/>
          <w:szCs w:val="23"/>
        </w:rPr>
        <w:t>Hexo</w:t>
      </w:r>
      <w:r w:rsidRPr="00613BB9">
        <w:rPr>
          <w:rFonts w:ascii="inherit" w:hAnsi="inherit" w:cs="Helvetica"/>
          <w:sz w:val="23"/>
          <w:szCs w:val="23"/>
        </w:rPr>
        <w:t>站点建立一个用户，并允许其通过</w:t>
      </w:r>
      <w:r w:rsidRPr="00613BB9">
        <w:rPr>
          <w:rFonts w:ascii="inherit" w:hAnsi="inherit" w:cs="Helvetica"/>
          <w:sz w:val="23"/>
          <w:szCs w:val="23"/>
        </w:rPr>
        <w:t>SSH</w:t>
      </w:r>
      <w:r w:rsidRPr="00613BB9">
        <w:rPr>
          <w:rFonts w:ascii="inherit" w:hAnsi="inherit" w:cs="Helvetica"/>
          <w:sz w:val="23"/>
          <w:szCs w:val="23"/>
        </w:rPr>
        <w:t>登陆。不过，这里的</w:t>
      </w:r>
      <w:r w:rsidRPr="00613BB9">
        <w:rPr>
          <w:rStyle w:val="HTML1"/>
          <w:rFonts w:ascii="Source Code Pro" w:hAnsi="Source Code Pro"/>
          <w:sz w:val="22"/>
          <w:szCs w:val="22"/>
          <w:bdr w:val="none" w:sz="0" w:space="0" w:color="auto" w:frame="1"/>
          <w:shd w:val="clear" w:color="auto" w:fill="EEEEEE"/>
        </w:rPr>
        <w:t>port</w:t>
      </w:r>
      <w:r w:rsidRPr="00613BB9">
        <w:rPr>
          <w:rFonts w:ascii="inherit" w:hAnsi="inherit" w:cs="Helvetica"/>
          <w:sz w:val="23"/>
          <w:szCs w:val="23"/>
        </w:rPr>
        <w:t>，的确是指</w:t>
      </w:r>
      <w:r w:rsidRPr="00613BB9">
        <w:rPr>
          <w:rFonts w:ascii="inherit" w:hAnsi="inherit" w:cs="Helvetica"/>
          <w:sz w:val="23"/>
          <w:szCs w:val="23"/>
        </w:rPr>
        <w:t>rsync</w:t>
      </w:r>
      <w:r w:rsidRPr="00613BB9">
        <w:rPr>
          <w:rFonts w:ascii="inherit" w:hAnsi="inherit" w:cs="Helvetica"/>
          <w:sz w:val="23"/>
          <w:szCs w:val="23"/>
        </w:rPr>
        <w:t>监听的端口，请确保防火墙打开了该端口。</w:t>
      </w:r>
    </w:p>
    <w:p w14:paraId="32E5C261" w14:textId="77777777" w:rsidR="00A574F9" w:rsidRPr="00613BB9" w:rsidRDefault="00A574F9" w:rsidP="00170578">
      <w:pPr>
        <w:pStyle w:val="3"/>
        <w:rPr>
          <w:rFonts w:ascii="inherit" w:hAnsi="inherit" w:cs="Helvetica" w:hint="eastAsia"/>
          <w:sz w:val="35"/>
          <w:szCs w:val="35"/>
        </w:rPr>
      </w:pPr>
      <w:bookmarkStart w:id="523" w:name="_Toc46395118"/>
      <w:r w:rsidRPr="00613BB9">
        <w:rPr>
          <w:rFonts w:ascii="inherit" w:hAnsi="inherit" w:cs="Helvetica"/>
          <w:sz w:val="35"/>
          <w:szCs w:val="35"/>
        </w:rPr>
        <w:t>OpenShift</w:t>
      </w:r>
      <w:bookmarkEnd w:id="523"/>
    </w:p>
    <w:p w14:paraId="335EC2EE"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hyperlink r:id="rId2117" w:tgtFrame="_blank" w:history="1">
        <w:r w:rsidRPr="00613BB9">
          <w:rPr>
            <w:rStyle w:val="a4"/>
            <w:rFonts w:ascii="inherit" w:hAnsi="inherit" w:cs="Helvetica"/>
            <w:color w:val="auto"/>
            <w:sz w:val="23"/>
            <w:szCs w:val="23"/>
            <w:bdr w:val="none" w:sz="0" w:space="0" w:color="auto" w:frame="1"/>
          </w:rPr>
          <w:t>hexo-deployer-openshift</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4071"/>
      </w:tblGrid>
      <w:tr w:rsidR="00A574F9" w:rsidRPr="00613BB9" w14:paraId="347589BD" w14:textId="77777777" w:rsidTr="00170578">
        <w:trPr>
          <w:tblCellSpacing w:w="15" w:type="dxa"/>
        </w:trPr>
        <w:tc>
          <w:tcPr>
            <w:tcW w:w="0" w:type="auto"/>
            <w:tcBorders>
              <w:top w:val="nil"/>
              <w:left w:val="nil"/>
              <w:bottom w:val="nil"/>
              <w:right w:val="nil"/>
            </w:tcBorders>
            <w:vAlign w:val="center"/>
            <w:hideMark/>
          </w:tcPr>
          <w:p w14:paraId="5568E71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install hexo-deployer-openshift --save</w:t>
            </w:r>
          </w:p>
        </w:tc>
      </w:tr>
    </w:tbl>
    <w:p w14:paraId="1C31D63A"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2270"/>
      </w:tblGrid>
      <w:tr w:rsidR="00A574F9" w:rsidRPr="00613BB9" w14:paraId="3AB81A2C" w14:textId="77777777" w:rsidTr="00170578">
        <w:trPr>
          <w:tblCellSpacing w:w="15" w:type="dxa"/>
        </w:trPr>
        <w:tc>
          <w:tcPr>
            <w:tcW w:w="0" w:type="auto"/>
            <w:tcBorders>
              <w:top w:val="nil"/>
              <w:left w:val="nil"/>
              <w:bottom w:val="nil"/>
              <w:right w:val="nil"/>
            </w:tcBorders>
            <w:vAlign w:val="center"/>
            <w:hideMark/>
          </w:tcPr>
          <w:p w14:paraId="3EF43C3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openshift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&lt;repository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url&gt;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message: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[message]</w:t>
            </w:r>
          </w:p>
        </w:tc>
      </w:tr>
    </w:tbl>
    <w:p w14:paraId="43D0E94B"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19"/>
        <w:gridCol w:w="6887"/>
      </w:tblGrid>
      <w:tr w:rsidR="00A574F9" w:rsidRPr="00613BB9" w14:paraId="76EA6585"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092BDE2"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588B668F"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r>
      <w:tr w:rsidR="00A574F9" w:rsidRPr="00613BB9" w14:paraId="1DDE832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9459CE6"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repo</w:t>
            </w:r>
          </w:p>
        </w:tc>
        <w:tc>
          <w:tcPr>
            <w:tcW w:w="0" w:type="auto"/>
            <w:tcBorders>
              <w:top w:val="nil"/>
              <w:left w:val="nil"/>
              <w:bottom w:val="nil"/>
              <w:right w:val="nil"/>
            </w:tcBorders>
            <w:tcMar>
              <w:top w:w="75" w:type="dxa"/>
              <w:left w:w="225" w:type="dxa"/>
              <w:bottom w:w="75" w:type="dxa"/>
              <w:right w:w="225" w:type="dxa"/>
            </w:tcMar>
            <w:vAlign w:val="center"/>
            <w:hideMark/>
          </w:tcPr>
          <w:p w14:paraId="1EA0E784"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OpenShift </w:t>
            </w:r>
            <w:r w:rsidRPr="00613BB9">
              <w:rPr>
                <w:rFonts w:ascii="inherit" w:hAnsi="inherit"/>
                <w:sz w:val="23"/>
                <w:szCs w:val="23"/>
              </w:rPr>
              <w:t>库（</w:t>
            </w:r>
            <w:r w:rsidRPr="00613BB9">
              <w:rPr>
                <w:rFonts w:ascii="inherit" w:hAnsi="inherit"/>
                <w:sz w:val="23"/>
                <w:szCs w:val="23"/>
              </w:rPr>
              <w:t>Repository</w:t>
            </w:r>
            <w:r w:rsidRPr="00613BB9">
              <w:rPr>
                <w:rFonts w:ascii="inherit" w:hAnsi="inherit"/>
                <w:sz w:val="23"/>
                <w:szCs w:val="23"/>
              </w:rPr>
              <w:t>）地址</w:t>
            </w:r>
          </w:p>
        </w:tc>
      </w:tr>
      <w:tr w:rsidR="00A574F9" w:rsidRPr="00613BB9" w14:paraId="2F612969"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C594A1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message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7C9B5E" w14:textId="77777777" w:rsidR="00A574F9" w:rsidRPr="00613BB9" w:rsidRDefault="00A574F9" w:rsidP="00170578">
            <w:pPr>
              <w:rPr>
                <w:rFonts w:ascii="inherit" w:hAnsi="inherit" w:hint="eastAsia"/>
                <w:sz w:val="23"/>
                <w:szCs w:val="23"/>
              </w:rPr>
            </w:pPr>
            <w:r w:rsidRPr="00613BB9">
              <w:rPr>
                <w:rFonts w:ascii="inherit" w:hAnsi="inherit"/>
                <w:sz w:val="23"/>
                <w:szCs w:val="23"/>
              </w:rPr>
              <w:t>自定提交信息</w:t>
            </w:r>
            <w:r w:rsidRPr="00613BB9">
              <w:rPr>
                <w:rFonts w:ascii="inherit" w:hAnsi="inherit"/>
                <w:sz w:val="23"/>
                <w:szCs w:val="23"/>
              </w:rPr>
              <w:t xml:space="preserve"> (</w:t>
            </w:r>
            <w:r w:rsidRPr="00613BB9">
              <w:rPr>
                <w:rFonts w:ascii="inherit" w:hAnsi="inherit"/>
                <w:sz w:val="23"/>
                <w:szCs w:val="23"/>
              </w:rPr>
              <w:t>默认为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Site updated: {{ now('YYYY-MM-DD HH:mm:ss') }}</w:t>
            </w:r>
            <w:r w:rsidRPr="00613BB9">
              <w:rPr>
                <w:rFonts w:ascii="inherit" w:hAnsi="inherit"/>
                <w:sz w:val="23"/>
                <w:szCs w:val="23"/>
              </w:rPr>
              <w:t>)</w:t>
            </w:r>
          </w:p>
        </w:tc>
      </w:tr>
    </w:tbl>
    <w:p w14:paraId="3D7E66D4" w14:textId="77777777" w:rsidR="00A574F9" w:rsidRPr="00613BB9" w:rsidRDefault="00A574F9" w:rsidP="00170578">
      <w:pPr>
        <w:pStyle w:val="3"/>
        <w:rPr>
          <w:rFonts w:ascii="inherit" w:hAnsi="inherit" w:cs="Helvetica" w:hint="eastAsia"/>
          <w:sz w:val="35"/>
          <w:szCs w:val="35"/>
        </w:rPr>
      </w:pPr>
      <w:bookmarkStart w:id="524" w:name="_Toc46395119"/>
      <w:r w:rsidRPr="00613BB9">
        <w:rPr>
          <w:rFonts w:ascii="inherit" w:hAnsi="inherit" w:cs="Helvetica"/>
          <w:sz w:val="35"/>
          <w:szCs w:val="35"/>
        </w:rPr>
        <w:t>FTPSync</w:t>
      </w:r>
      <w:bookmarkEnd w:id="524"/>
    </w:p>
    <w:p w14:paraId="353BAA02"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hyperlink r:id="rId2118" w:tgtFrame="_blank" w:history="1">
        <w:r w:rsidRPr="00613BB9">
          <w:rPr>
            <w:rStyle w:val="a4"/>
            <w:rFonts w:ascii="inherit" w:hAnsi="inherit" w:cs="Helvetica"/>
            <w:color w:val="auto"/>
            <w:sz w:val="23"/>
            <w:szCs w:val="23"/>
            <w:bdr w:val="none" w:sz="0" w:space="0" w:color="auto" w:frame="1"/>
          </w:rPr>
          <w:t>hexo-deployer-ftpsync</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882"/>
      </w:tblGrid>
      <w:tr w:rsidR="00A574F9" w:rsidRPr="00613BB9" w14:paraId="103E3BFB" w14:textId="77777777" w:rsidTr="00170578">
        <w:trPr>
          <w:tblCellSpacing w:w="15" w:type="dxa"/>
        </w:trPr>
        <w:tc>
          <w:tcPr>
            <w:tcW w:w="0" w:type="auto"/>
            <w:tcBorders>
              <w:top w:val="nil"/>
              <w:left w:val="nil"/>
              <w:bottom w:val="nil"/>
              <w:right w:val="nil"/>
            </w:tcBorders>
            <w:vAlign w:val="center"/>
            <w:hideMark/>
          </w:tcPr>
          <w:p w14:paraId="4CF5E42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install hexo-deployer-ftpsync --save</w:t>
            </w:r>
          </w:p>
        </w:tc>
      </w:tr>
    </w:tbl>
    <w:p w14:paraId="3E8FCC2C"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2683"/>
      </w:tblGrid>
      <w:tr w:rsidR="00A574F9" w:rsidRPr="00613BB9" w14:paraId="5137E14E" w14:textId="77777777" w:rsidTr="00170578">
        <w:trPr>
          <w:tblCellSpacing w:w="15" w:type="dxa"/>
        </w:trPr>
        <w:tc>
          <w:tcPr>
            <w:tcW w:w="0" w:type="auto"/>
            <w:tcBorders>
              <w:top w:val="nil"/>
              <w:left w:val="nil"/>
              <w:bottom w:val="nil"/>
              <w:right w:val="nil"/>
            </w:tcBorders>
            <w:vAlign w:val="center"/>
            <w:hideMark/>
          </w:tcPr>
          <w:p w14:paraId="2D98927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ftpsync</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host: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&lt;host&gt;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user: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&lt;user&gt;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pass: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&lt;password&gt;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remote: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[remote]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port: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[port]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ignore: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[ignore]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connections: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[connections]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verbose: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[true|false]</w:t>
            </w:r>
          </w:p>
        </w:tc>
      </w:tr>
    </w:tbl>
    <w:p w14:paraId="67CB53C3"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947"/>
        <w:gridCol w:w="2320"/>
        <w:gridCol w:w="1185"/>
      </w:tblGrid>
      <w:tr w:rsidR="00A574F9" w:rsidRPr="00613BB9" w14:paraId="349CBB4D"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E59454A"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41C425D6"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1CEC699F"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2FF85069"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BCA37D6"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host</w:t>
            </w:r>
          </w:p>
        </w:tc>
        <w:tc>
          <w:tcPr>
            <w:tcW w:w="0" w:type="auto"/>
            <w:tcBorders>
              <w:top w:val="nil"/>
              <w:left w:val="nil"/>
              <w:bottom w:val="nil"/>
              <w:right w:val="nil"/>
            </w:tcBorders>
            <w:tcMar>
              <w:top w:w="75" w:type="dxa"/>
              <w:left w:w="225" w:type="dxa"/>
              <w:bottom w:w="75" w:type="dxa"/>
              <w:right w:w="225" w:type="dxa"/>
            </w:tcMar>
            <w:vAlign w:val="center"/>
            <w:hideMark/>
          </w:tcPr>
          <w:p w14:paraId="17CCF5CB" w14:textId="77777777" w:rsidR="00A574F9" w:rsidRPr="00613BB9" w:rsidRDefault="00A574F9" w:rsidP="00170578">
            <w:pPr>
              <w:rPr>
                <w:rFonts w:ascii="inherit" w:hAnsi="inherit" w:hint="eastAsia"/>
                <w:sz w:val="23"/>
                <w:szCs w:val="23"/>
              </w:rPr>
            </w:pPr>
            <w:r w:rsidRPr="00613BB9">
              <w:rPr>
                <w:rFonts w:ascii="inherit" w:hAnsi="inherit"/>
                <w:sz w:val="23"/>
                <w:szCs w:val="23"/>
              </w:rPr>
              <w:t>远程主机的地址</w:t>
            </w:r>
          </w:p>
        </w:tc>
        <w:tc>
          <w:tcPr>
            <w:tcW w:w="0" w:type="auto"/>
            <w:tcBorders>
              <w:top w:val="nil"/>
              <w:left w:val="nil"/>
              <w:bottom w:val="nil"/>
              <w:right w:val="nil"/>
            </w:tcBorders>
            <w:tcMar>
              <w:top w:w="75" w:type="dxa"/>
              <w:left w:w="225" w:type="dxa"/>
              <w:bottom w:w="75" w:type="dxa"/>
              <w:right w:w="225" w:type="dxa"/>
            </w:tcMar>
            <w:vAlign w:val="center"/>
            <w:hideMark/>
          </w:tcPr>
          <w:p w14:paraId="2CFE39B3" w14:textId="77777777" w:rsidR="00A574F9" w:rsidRPr="00613BB9" w:rsidRDefault="00A574F9" w:rsidP="00170578">
            <w:pPr>
              <w:rPr>
                <w:rFonts w:ascii="inherit" w:hAnsi="inherit" w:hint="eastAsia"/>
                <w:sz w:val="23"/>
                <w:szCs w:val="23"/>
              </w:rPr>
            </w:pPr>
          </w:p>
        </w:tc>
      </w:tr>
      <w:tr w:rsidR="00A574F9" w:rsidRPr="00613BB9" w14:paraId="2BD881F7"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4319174"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user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A5E9A7" w14:textId="77777777" w:rsidR="00A574F9" w:rsidRPr="00613BB9" w:rsidRDefault="00A574F9" w:rsidP="00170578">
            <w:pPr>
              <w:rPr>
                <w:rFonts w:ascii="inherit" w:hAnsi="inherit" w:hint="eastAsia"/>
                <w:sz w:val="23"/>
                <w:szCs w:val="23"/>
              </w:rPr>
            </w:pPr>
            <w:r w:rsidRPr="00613BB9">
              <w:rPr>
                <w:rFonts w:ascii="inherit" w:hAnsi="inherit"/>
                <w:sz w:val="23"/>
                <w:szCs w:val="23"/>
              </w:rPr>
              <w:t>使用者名称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40195B1" w14:textId="77777777" w:rsidR="00A574F9" w:rsidRPr="00613BB9" w:rsidRDefault="00A574F9" w:rsidP="00170578">
            <w:pPr>
              <w:rPr>
                <w:rFonts w:ascii="inherit" w:hAnsi="inherit" w:hint="eastAsia"/>
                <w:sz w:val="23"/>
                <w:szCs w:val="23"/>
              </w:rPr>
            </w:pPr>
          </w:p>
        </w:tc>
      </w:tr>
      <w:tr w:rsidR="00A574F9" w:rsidRPr="00613BB9" w14:paraId="67747A25"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BFEB254"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pass</w:t>
            </w:r>
          </w:p>
        </w:tc>
        <w:tc>
          <w:tcPr>
            <w:tcW w:w="0" w:type="auto"/>
            <w:tcBorders>
              <w:top w:val="nil"/>
              <w:left w:val="nil"/>
              <w:bottom w:val="nil"/>
              <w:right w:val="nil"/>
            </w:tcBorders>
            <w:tcMar>
              <w:top w:w="75" w:type="dxa"/>
              <w:left w:w="225" w:type="dxa"/>
              <w:bottom w:w="75" w:type="dxa"/>
              <w:right w:w="225" w:type="dxa"/>
            </w:tcMar>
            <w:vAlign w:val="center"/>
            <w:hideMark/>
          </w:tcPr>
          <w:p w14:paraId="650C12EF" w14:textId="77777777" w:rsidR="00A574F9" w:rsidRPr="00613BB9" w:rsidRDefault="00A574F9" w:rsidP="00170578">
            <w:pPr>
              <w:rPr>
                <w:rFonts w:ascii="inherit" w:hAnsi="inherit" w:hint="eastAsia"/>
                <w:sz w:val="23"/>
                <w:szCs w:val="23"/>
              </w:rPr>
            </w:pPr>
            <w:r w:rsidRPr="00613BB9">
              <w:rPr>
                <w:rFonts w:ascii="inherit" w:hAnsi="inherit"/>
                <w:sz w:val="23"/>
                <w:szCs w:val="23"/>
              </w:rPr>
              <w:t>密码</w:t>
            </w:r>
          </w:p>
        </w:tc>
        <w:tc>
          <w:tcPr>
            <w:tcW w:w="0" w:type="auto"/>
            <w:tcBorders>
              <w:top w:val="nil"/>
              <w:left w:val="nil"/>
              <w:bottom w:val="nil"/>
              <w:right w:val="nil"/>
            </w:tcBorders>
            <w:tcMar>
              <w:top w:w="75" w:type="dxa"/>
              <w:left w:w="225" w:type="dxa"/>
              <w:bottom w:w="75" w:type="dxa"/>
              <w:right w:w="225" w:type="dxa"/>
            </w:tcMar>
            <w:vAlign w:val="center"/>
            <w:hideMark/>
          </w:tcPr>
          <w:p w14:paraId="1B3F5389" w14:textId="77777777" w:rsidR="00A574F9" w:rsidRPr="00613BB9" w:rsidRDefault="00A574F9" w:rsidP="00170578">
            <w:pPr>
              <w:rPr>
                <w:rFonts w:ascii="inherit" w:hAnsi="inherit" w:hint="eastAsia"/>
                <w:sz w:val="23"/>
                <w:szCs w:val="23"/>
              </w:rPr>
            </w:pPr>
          </w:p>
        </w:tc>
      </w:tr>
      <w:tr w:rsidR="00A574F9" w:rsidRPr="00613BB9" w14:paraId="7BAC3BEA"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A7ED34D"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remote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E7D2675" w14:textId="77777777" w:rsidR="00A574F9" w:rsidRPr="00613BB9" w:rsidRDefault="00A574F9" w:rsidP="00170578">
            <w:pPr>
              <w:rPr>
                <w:rFonts w:ascii="inherit" w:hAnsi="inherit" w:hint="eastAsia"/>
                <w:sz w:val="23"/>
                <w:szCs w:val="23"/>
              </w:rPr>
            </w:pPr>
            <w:r w:rsidRPr="00613BB9">
              <w:rPr>
                <w:rFonts w:ascii="inherit" w:hAnsi="inherit"/>
                <w:sz w:val="23"/>
                <w:szCs w:val="23"/>
              </w:rPr>
              <w:t>远程主机的根目录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394F8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A574F9" w:rsidRPr="00613BB9" w14:paraId="38F8BAB4"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9836C5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port</w:t>
            </w:r>
          </w:p>
        </w:tc>
        <w:tc>
          <w:tcPr>
            <w:tcW w:w="0" w:type="auto"/>
            <w:tcBorders>
              <w:top w:val="nil"/>
              <w:left w:val="nil"/>
              <w:bottom w:val="nil"/>
              <w:right w:val="nil"/>
            </w:tcBorders>
            <w:tcMar>
              <w:top w:w="75" w:type="dxa"/>
              <w:left w:w="225" w:type="dxa"/>
              <w:bottom w:w="75" w:type="dxa"/>
              <w:right w:w="225" w:type="dxa"/>
            </w:tcMar>
            <w:vAlign w:val="center"/>
            <w:hideMark/>
          </w:tcPr>
          <w:p w14:paraId="61E0ABB5" w14:textId="77777777" w:rsidR="00A574F9" w:rsidRPr="00613BB9" w:rsidRDefault="00A574F9" w:rsidP="00170578">
            <w:pPr>
              <w:rPr>
                <w:rFonts w:ascii="inherit" w:hAnsi="inherit" w:hint="eastAsia"/>
                <w:sz w:val="23"/>
                <w:szCs w:val="23"/>
              </w:rPr>
            </w:pPr>
            <w:r w:rsidRPr="00613BB9">
              <w:rPr>
                <w:rFonts w:ascii="inherit" w:hAnsi="inherit"/>
                <w:sz w:val="23"/>
                <w:szCs w:val="23"/>
              </w:rPr>
              <w:t>端口</w:t>
            </w:r>
          </w:p>
        </w:tc>
        <w:tc>
          <w:tcPr>
            <w:tcW w:w="0" w:type="auto"/>
            <w:tcBorders>
              <w:top w:val="nil"/>
              <w:left w:val="nil"/>
              <w:bottom w:val="nil"/>
              <w:right w:val="nil"/>
            </w:tcBorders>
            <w:tcMar>
              <w:top w:w="75" w:type="dxa"/>
              <w:left w:w="225" w:type="dxa"/>
              <w:bottom w:w="75" w:type="dxa"/>
              <w:right w:w="225" w:type="dxa"/>
            </w:tcMar>
            <w:vAlign w:val="center"/>
            <w:hideMark/>
          </w:tcPr>
          <w:p w14:paraId="032837FE" w14:textId="77777777" w:rsidR="00A574F9" w:rsidRPr="00613BB9" w:rsidRDefault="00A574F9" w:rsidP="00170578">
            <w:pPr>
              <w:rPr>
                <w:rFonts w:ascii="inherit" w:hAnsi="inherit" w:hint="eastAsia"/>
                <w:sz w:val="23"/>
                <w:szCs w:val="23"/>
              </w:rPr>
            </w:pPr>
            <w:r w:rsidRPr="00613BB9">
              <w:rPr>
                <w:rFonts w:ascii="inherit" w:hAnsi="inherit"/>
                <w:sz w:val="23"/>
                <w:szCs w:val="23"/>
              </w:rPr>
              <w:t>21</w:t>
            </w:r>
          </w:p>
        </w:tc>
      </w:tr>
      <w:tr w:rsidR="00A574F9" w:rsidRPr="00613BB9" w14:paraId="48AAD7F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1F646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ignore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45BD289" w14:textId="77777777" w:rsidR="00A574F9" w:rsidRPr="00613BB9" w:rsidRDefault="00A574F9" w:rsidP="00170578">
            <w:pPr>
              <w:rPr>
                <w:rFonts w:ascii="inherit" w:hAnsi="inherit" w:hint="eastAsia"/>
                <w:sz w:val="23"/>
                <w:szCs w:val="23"/>
              </w:rPr>
            </w:pPr>
            <w:r w:rsidRPr="00613BB9">
              <w:rPr>
                <w:rFonts w:ascii="inherit" w:hAnsi="inherit"/>
                <w:sz w:val="23"/>
                <w:szCs w:val="23"/>
              </w:rPr>
              <w:t>忽略的文件或目录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A882B2" w14:textId="77777777" w:rsidR="00A574F9" w:rsidRPr="00613BB9" w:rsidRDefault="00A574F9" w:rsidP="00170578">
            <w:pPr>
              <w:rPr>
                <w:rFonts w:ascii="inherit" w:hAnsi="inherit" w:hint="eastAsia"/>
                <w:sz w:val="23"/>
                <w:szCs w:val="23"/>
              </w:rPr>
            </w:pPr>
          </w:p>
        </w:tc>
      </w:tr>
      <w:tr w:rsidR="00A574F9" w:rsidRPr="00613BB9" w14:paraId="2A76B196"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D2B9E0E"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connections</w:t>
            </w:r>
          </w:p>
        </w:tc>
        <w:tc>
          <w:tcPr>
            <w:tcW w:w="0" w:type="auto"/>
            <w:tcBorders>
              <w:top w:val="nil"/>
              <w:left w:val="nil"/>
              <w:bottom w:val="nil"/>
              <w:right w:val="nil"/>
            </w:tcBorders>
            <w:tcMar>
              <w:top w:w="75" w:type="dxa"/>
              <w:left w:w="225" w:type="dxa"/>
              <w:bottom w:w="75" w:type="dxa"/>
              <w:right w:w="225" w:type="dxa"/>
            </w:tcMar>
            <w:vAlign w:val="center"/>
            <w:hideMark/>
          </w:tcPr>
          <w:p w14:paraId="6D5B66EF" w14:textId="77777777" w:rsidR="00A574F9" w:rsidRPr="00613BB9" w:rsidRDefault="00A574F9" w:rsidP="00170578">
            <w:pPr>
              <w:rPr>
                <w:rFonts w:ascii="inherit" w:hAnsi="inherit" w:hint="eastAsia"/>
                <w:sz w:val="23"/>
                <w:szCs w:val="23"/>
              </w:rPr>
            </w:pPr>
            <w:r w:rsidRPr="00613BB9">
              <w:rPr>
                <w:rFonts w:ascii="inherit" w:hAnsi="inherit"/>
                <w:sz w:val="23"/>
                <w:szCs w:val="23"/>
              </w:rPr>
              <w:t>使用的连接数</w:t>
            </w:r>
          </w:p>
        </w:tc>
        <w:tc>
          <w:tcPr>
            <w:tcW w:w="0" w:type="auto"/>
            <w:tcBorders>
              <w:top w:val="nil"/>
              <w:left w:val="nil"/>
              <w:bottom w:val="nil"/>
              <w:right w:val="nil"/>
            </w:tcBorders>
            <w:tcMar>
              <w:top w:w="75" w:type="dxa"/>
              <w:left w:w="225" w:type="dxa"/>
              <w:bottom w:w="75" w:type="dxa"/>
              <w:right w:w="225" w:type="dxa"/>
            </w:tcMar>
            <w:vAlign w:val="center"/>
            <w:hideMark/>
          </w:tcPr>
          <w:p w14:paraId="6688D595" w14:textId="77777777" w:rsidR="00A574F9" w:rsidRPr="00613BB9" w:rsidRDefault="00A574F9" w:rsidP="00170578">
            <w:pPr>
              <w:rPr>
                <w:rFonts w:ascii="inherit" w:hAnsi="inherit" w:hint="eastAsia"/>
                <w:sz w:val="23"/>
                <w:szCs w:val="23"/>
              </w:rPr>
            </w:pPr>
            <w:r w:rsidRPr="00613BB9">
              <w:rPr>
                <w:rFonts w:ascii="inherit" w:hAnsi="inherit"/>
                <w:sz w:val="23"/>
                <w:szCs w:val="23"/>
              </w:rPr>
              <w:t>1</w:t>
            </w:r>
          </w:p>
        </w:tc>
      </w:tr>
      <w:tr w:rsidR="00A574F9" w:rsidRPr="00613BB9" w14:paraId="0FE97BA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687960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verbose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A92FF14" w14:textId="77777777" w:rsidR="00A574F9" w:rsidRPr="00613BB9" w:rsidRDefault="00A574F9" w:rsidP="00170578">
            <w:pPr>
              <w:rPr>
                <w:rFonts w:ascii="inherit" w:hAnsi="inherit" w:hint="eastAsia"/>
                <w:sz w:val="23"/>
                <w:szCs w:val="23"/>
              </w:rPr>
            </w:pPr>
            <w:r w:rsidRPr="00613BB9">
              <w:rPr>
                <w:rFonts w:ascii="inherit" w:hAnsi="inherit"/>
                <w:sz w:val="23"/>
                <w:szCs w:val="23"/>
              </w:rPr>
              <w:t>显示调试信息</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450841F" w14:textId="77777777" w:rsidR="00A574F9" w:rsidRPr="00613BB9" w:rsidRDefault="00A574F9" w:rsidP="00170578">
            <w:pPr>
              <w:rPr>
                <w:rFonts w:ascii="inherit" w:hAnsi="inherit" w:hint="eastAsia"/>
                <w:sz w:val="23"/>
                <w:szCs w:val="23"/>
              </w:rPr>
            </w:pPr>
            <w:r w:rsidRPr="00613BB9">
              <w:rPr>
                <w:rFonts w:ascii="inherit" w:hAnsi="inherit"/>
                <w:sz w:val="23"/>
                <w:szCs w:val="23"/>
              </w:rPr>
              <w:t>false</w:t>
            </w:r>
          </w:p>
        </w:tc>
      </w:tr>
    </w:tbl>
    <w:p w14:paraId="0B392F61" w14:textId="77777777" w:rsidR="00A574F9" w:rsidRPr="00613BB9" w:rsidRDefault="00A574F9" w:rsidP="00170578">
      <w:pPr>
        <w:shd w:val="clear" w:color="auto" w:fill="FFFFFF"/>
        <w:spacing w:line="384" w:lineRule="atLeast"/>
        <w:textAlignment w:val="baseline"/>
        <w:rPr>
          <w:rFonts w:ascii="inherit" w:hAnsi="inherit" w:cs="Helvetica" w:hint="eastAsia"/>
          <w:sz w:val="23"/>
          <w:szCs w:val="23"/>
        </w:rPr>
      </w:pPr>
      <w:r w:rsidRPr="00613BB9">
        <w:rPr>
          <w:rStyle w:val="a6"/>
          <w:rFonts w:ascii="inherit" w:hAnsi="inherit" w:cs="Helvetica"/>
          <w:sz w:val="30"/>
          <w:szCs w:val="30"/>
          <w:bdr w:val="none" w:sz="0" w:space="0" w:color="auto" w:frame="1"/>
        </w:rPr>
        <w:t>FTP</w:t>
      </w:r>
      <w:r w:rsidRPr="00613BB9">
        <w:rPr>
          <w:rStyle w:val="a6"/>
          <w:rFonts w:ascii="inherit" w:hAnsi="inherit" w:cs="Helvetica"/>
          <w:sz w:val="30"/>
          <w:szCs w:val="30"/>
          <w:bdr w:val="none" w:sz="0" w:space="0" w:color="auto" w:frame="1"/>
        </w:rPr>
        <w:t>部署可能出现的问题</w:t>
      </w:r>
    </w:p>
    <w:p w14:paraId="2BDB45D3"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您可能需要预先通过其他方式将所有文件上传到远程主机中。否则初次使用</w:t>
      </w:r>
      <w:r w:rsidRPr="00613BB9">
        <w:rPr>
          <w:rFonts w:ascii="inherit" w:hAnsi="inherit" w:cs="Helvetica"/>
          <w:sz w:val="23"/>
          <w:szCs w:val="23"/>
        </w:rPr>
        <w:t>ftpsync</w:t>
      </w:r>
      <w:r w:rsidRPr="00613BB9">
        <w:rPr>
          <w:rFonts w:ascii="inherit" w:hAnsi="inherit" w:cs="Helvetica"/>
          <w:sz w:val="23"/>
          <w:szCs w:val="23"/>
        </w:rPr>
        <w:t>插件就可能出现报错。另外，由于</w:t>
      </w:r>
      <w:r w:rsidRPr="00613BB9">
        <w:rPr>
          <w:rFonts w:ascii="inherit" w:hAnsi="inherit" w:cs="Helvetica"/>
          <w:sz w:val="23"/>
          <w:szCs w:val="23"/>
        </w:rPr>
        <w:t>FTP</w:t>
      </w:r>
      <w:r w:rsidRPr="00613BB9">
        <w:rPr>
          <w:rFonts w:ascii="inherit" w:hAnsi="inherit" w:cs="Helvetica"/>
          <w:sz w:val="23"/>
          <w:szCs w:val="23"/>
        </w:rPr>
        <w:t>协议的特征，它每传送一个文件就需要一次握手，相对速度较慢。</w:t>
      </w:r>
    </w:p>
    <w:p w14:paraId="1612823A" w14:textId="77777777" w:rsidR="00A574F9" w:rsidRPr="00613BB9" w:rsidRDefault="00A574F9" w:rsidP="00170578">
      <w:pPr>
        <w:pStyle w:val="3"/>
        <w:rPr>
          <w:rFonts w:ascii="inherit" w:hAnsi="inherit" w:cs="Helvetica" w:hint="eastAsia"/>
          <w:sz w:val="35"/>
          <w:szCs w:val="35"/>
        </w:rPr>
      </w:pPr>
      <w:bookmarkStart w:id="525" w:name="_Toc46395120"/>
      <w:r w:rsidRPr="00613BB9">
        <w:rPr>
          <w:rFonts w:ascii="inherit" w:hAnsi="inherit" w:cs="Helvetica"/>
          <w:sz w:val="35"/>
          <w:szCs w:val="35"/>
        </w:rPr>
        <w:t>SFTP</w:t>
      </w:r>
      <w:bookmarkEnd w:id="525"/>
    </w:p>
    <w:p w14:paraId="5F1AA4FD"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hyperlink r:id="rId2119" w:tgtFrame="_blank" w:history="1">
        <w:r w:rsidRPr="00613BB9">
          <w:rPr>
            <w:rStyle w:val="a4"/>
            <w:rFonts w:ascii="inherit" w:hAnsi="inherit" w:cs="Helvetica"/>
            <w:color w:val="auto"/>
            <w:sz w:val="23"/>
            <w:szCs w:val="23"/>
            <w:bdr w:val="none" w:sz="0" w:space="0" w:color="auto" w:frame="1"/>
          </w:rPr>
          <w:t>hexo-deployer-sftp</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566"/>
      </w:tblGrid>
      <w:tr w:rsidR="00A574F9" w:rsidRPr="00613BB9" w14:paraId="3AE3F765" w14:textId="77777777" w:rsidTr="00170578">
        <w:trPr>
          <w:tblCellSpacing w:w="15" w:type="dxa"/>
        </w:trPr>
        <w:tc>
          <w:tcPr>
            <w:tcW w:w="0" w:type="auto"/>
            <w:tcBorders>
              <w:top w:val="nil"/>
              <w:left w:val="nil"/>
              <w:bottom w:val="nil"/>
              <w:right w:val="nil"/>
            </w:tcBorders>
            <w:vAlign w:val="center"/>
            <w:hideMark/>
          </w:tcPr>
          <w:p w14:paraId="1C38676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install hexo-deployer-sftp --save</w:t>
            </w:r>
          </w:p>
        </w:tc>
      </w:tr>
    </w:tbl>
    <w:p w14:paraId="5696A5C5"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3282"/>
      </w:tblGrid>
      <w:tr w:rsidR="00A574F9" w:rsidRPr="00613BB9" w14:paraId="16F20692" w14:textId="77777777" w:rsidTr="00170578">
        <w:trPr>
          <w:tblCellSpacing w:w="15" w:type="dxa"/>
        </w:trPr>
        <w:tc>
          <w:tcPr>
            <w:tcW w:w="0" w:type="auto"/>
            <w:tcBorders>
              <w:top w:val="nil"/>
              <w:left w:val="nil"/>
              <w:bottom w:val="nil"/>
              <w:right w:val="nil"/>
            </w:tcBorders>
            <w:vAlign w:val="center"/>
            <w:hideMark/>
          </w:tcPr>
          <w:p w14:paraId="6C626CB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sftp</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host: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&lt;host&gt;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user: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&lt;user&gt;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pass: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&lt;password&gt;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remotePath:</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[remote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path]</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port: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[port]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privateKey: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[path/to/privateKey]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passphrase: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[passphrase]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agent: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[path/to/agent/socket]</w:t>
            </w:r>
          </w:p>
        </w:tc>
      </w:tr>
    </w:tbl>
    <w:p w14:paraId="5DF2D133"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815"/>
        <w:gridCol w:w="3623"/>
        <w:gridCol w:w="2343"/>
      </w:tblGrid>
      <w:tr w:rsidR="00A574F9" w:rsidRPr="00613BB9" w14:paraId="056D1CCA"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7507A47"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756FCD15"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D1B8FEB"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1ADA69D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5F632D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host</w:t>
            </w:r>
          </w:p>
        </w:tc>
        <w:tc>
          <w:tcPr>
            <w:tcW w:w="0" w:type="auto"/>
            <w:tcBorders>
              <w:top w:val="nil"/>
              <w:left w:val="nil"/>
              <w:bottom w:val="nil"/>
              <w:right w:val="nil"/>
            </w:tcBorders>
            <w:tcMar>
              <w:top w:w="75" w:type="dxa"/>
              <w:left w:w="225" w:type="dxa"/>
              <w:bottom w:w="75" w:type="dxa"/>
              <w:right w:w="225" w:type="dxa"/>
            </w:tcMar>
            <w:vAlign w:val="center"/>
            <w:hideMark/>
          </w:tcPr>
          <w:p w14:paraId="110A656A" w14:textId="77777777" w:rsidR="00A574F9" w:rsidRPr="00613BB9" w:rsidRDefault="00A574F9" w:rsidP="00170578">
            <w:pPr>
              <w:rPr>
                <w:rFonts w:ascii="inherit" w:hAnsi="inherit" w:hint="eastAsia"/>
                <w:sz w:val="23"/>
                <w:szCs w:val="23"/>
              </w:rPr>
            </w:pPr>
            <w:r w:rsidRPr="00613BB9">
              <w:rPr>
                <w:rFonts w:ascii="inherit" w:hAnsi="inherit"/>
                <w:sz w:val="23"/>
                <w:szCs w:val="23"/>
              </w:rPr>
              <w:t>远程主机的地址</w:t>
            </w:r>
          </w:p>
        </w:tc>
        <w:tc>
          <w:tcPr>
            <w:tcW w:w="0" w:type="auto"/>
            <w:tcBorders>
              <w:top w:val="nil"/>
              <w:left w:val="nil"/>
              <w:bottom w:val="nil"/>
              <w:right w:val="nil"/>
            </w:tcBorders>
            <w:tcMar>
              <w:top w:w="75" w:type="dxa"/>
              <w:left w:w="225" w:type="dxa"/>
              <w:bottom w:w="75" w:type="dxa"/>
              <w:right w:w="225" w:type="dxa"/>
            </w:tcMar>
            <w:vAlign w:val="center"/>
            <w:hideMark/>
          </w:tcPr>
          <w:p w14:paraId="56E14329" w14:textId="77777777" w:rsidR="00A574F9" w:rsidRPr="00613BB9" w:rsidRDefault="00A574F9" w:rsidP="00170578">
            <w:pPr>
              <w:rPr>
                <w:rFonts w:ascii="inherit" w:hAnsi="inherit" w:hint="eastAsia"/>
                <w:sz w:val="23"/>
                <w:szCs w:val="23"/>
              </w:rPr>
            </w:pPr>
          </w:p>
        </w:tc>
      </w:tr>
      <w:tr w:rsidR="00A574F9" w:rsidRPr="00613BB9" w14:paraId="0AF46814"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1A3C4F"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user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188842F" w14:textId="77777777" w:rsidR="00A574F9" w:rsidRPr="00613BB9" w:rsidRDefault="00A574F9" w:rsidP="00170578">
            <w:pPr>
              <w:rPr>
                <w:rFonts w:ascii="inherit" w:hAnsi="inherit" w:hint="eastAsia"/>
                <w:sz w:val="23"/>
                <w:szCs w:val="23"/>
              </w:rPr>
            </w:pPr>
            <w:r w:rsidRPr="00613BB9">
              <w:rPr>
                <w:rFonts w:ascii="inherit" w:hAnsi="inherit"/>
                <w:sz w:val="23"/>
                <w:szCs w:val="23"/>
              </w:rPr>
              <w:t>使用者名称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D43BE9D" w14:textId="77777777" w:rsidR="00A574F9" w:rsidRPr="00613BB9" w:rsidRDefault="00A574F9" w:rsidP="00170578">
            <w:pPr>
              <w:rPr>
                <w:rFonts w:ascii="inherit" w:hAnsi="inherit" w:hint="eastAsia"/>
                <w:sz w:val="23"/>
                <w:szCs w:val="23"/>
              </w:rPr>
            </w:pPr>
          </w:p>
        </w:tc>
      </w:tr>
      <w:tr w:rsidR="00A574F9" w:rsidRPr="00613BB9" w14:paraId="1D4DE17B"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D496EFA"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pass</w:t>
            </w:r>
          </w:p>
        </w:tc>
        <w:tc>
          <w:tcPr>
            <w:tcW w:w="0" w:type="auto"/>
            <w:tcBorders>
              <w:top w:val="nil"/>
              <w:left w:val="nil"/>
              <w:bottom w:val="nil"/>
              <w:right w:val="nil"/>
            </w:tcBorders>
            <w:tcMar>
              <w:top w:w="75" w:type="dxa"/>
              <w:left w:w="225" w:type="dxa"/>
              <w:bottom w:w="75" w:type="dxa"/>
              <w:right w:w="225" w:type="dxa"/>
            </w:tcMar>
            <w:vAlign w:val="center"/>
            <w:hideMark/>
          </w:tcPr>
          <w:p w14:paraId="653350FF" w14:textId="77777777" w:rsidR="00A574F9" w:rsidRPr="00613BB9" w:rsidRDefault="00A574F9" w:rsidP="00170578">
            <w:pPr>
              <w:rPr>
                <w:rFonts w:ascii="inherit" w:hAnsi="inherit" w:hint="eastAsia"/>
                <w:sz w:val="23"/>
                <w:szCs w:val="23"/>
              </w:rPr>
            </w:pPr>
            <w:r w:rsidRPr="00613BB9">
              <w:rPr>
                <w:rFonts w:ascii="inherit" w:hAnsi="inherit"/>
                <w:sz w:val="23"/>
                <w:szCs w:val="23"/>
              </w:rPr>
              <w:t>密码</w:t>
            </w:r>
          </w:p>
        </w:tc>
        <w:tc>
          <w:tcPr>
            <w:tcW w:w="0" w:type="auto"/>
            <w:tcBorders>
              <w:top w:val="nil"/>
              <w:left w:val="nil"/>
              <w:bottom w:val="nil"/>
              <w:right w:val="nil"/>
            </w:tcBorders>
            <w:tcMar>
              <w:top w:w="75" w:type="dxa"/>
              <w:left w:w="225" w:type="dxa"/>
              <w:bottom w:w="75" w:type="dxa"/>
              <w:right w:w="225" w:type="dxa"/>
            </w:tcMar>
            <w:vAlign w:val="center"/>
            <w:hideMark/>
          </w:tcPr>
          <w:p w14:paraId="7CB74137" w14:textId="77777777" w:rsidR="00A574F9" w:rsidRPr="00613BB9" w:rsidRDefault="00A574F9" w:rsidP="00170578">
            <w:pPr>
              <w:rPr>
                <w:rFonts w:ascii="inherit" w:hAnsi="inherit" w:hint="eastAsia"/>
                <w:sz w:val="23"/>
                <w:szCs w:val="23"/>
              </w:rPr>
            </w:pPr>
          </w:p>
        </w:tc>
      </w:tr>
      <w:tr w:rsidR="00A574F9" w:rsidRPr="00613BB9" w14:paraId="75872457"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FCFE0F5"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remotePath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F5F676" w14:textId="77777777" w:rsidR="00A574F9" w:rsidRPr="00613BB9" w:rsidRDefault="00A574F9" w:rsidP="00170578">
            <w:pPr>
              <w:rPr>
                <w:rFonts w:ascii="inherit" w:hAnsi="inherit" w:hint="eastAsia"/>
                <w:sz w:val="23"/>
                <w:szCs w:val="23"/>
              </w:rPr>
            </w:pPr>
            <w:r w:rsidRPr="00613BB9">
              <w:rPr>
                <w:rFonts w:ascii="inherit" w:hAnsi="inherit"/>
                <w:sz w:val="23"/>
                <w:szCs w:val="23"/>
              </w:rPr>
              <w:t>远程主机的根目录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AFCF672"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A574F9" w:rsidRPr="00613BB9" w14:paraId="4174304B"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C8A0EE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port</w:t>
            </w:r>
          </w:p>
        </w:tc>
        <w:tc>
          <w:tcPr>
            <w:tcW w:w="0" w:type="auto"/>
            <w:tcBorders>
              <w:top w:val="nil"/>
              <w:left w:val="nil"/>
              <w:bottom w:val="nil"/>
              <w:right w:val="nil"/>
            </w:tcBorders>
            <w:tcMar>
              <w:top w:w="75" w:type="dxa"/>
              <w:left w:w="225" w:type="dxa"/>
              <w:bottom w:w="75" w:type="dxa"/>
              <w:right w:w="225" w:type="dxa"/>
            </w:tcMar>
            <w:vAlign w:val="center"/>
            <w:hideMark/>
          </w:tcPr>
          <w:p w14:paraId="376A599C" w14:textId="77777777" w:rsidR="00A574F9" w:rsidRPr="00613BB9" w:rsidRDefault="00A574F9" w:rsidP="00170578">
            <w:pPr>
              <w:rPr>
                <w:rFonts w:ascii="inherit" w:hAnsi="inherit" w:hint="eastAsia"/>
                <w:sz w:val="23"/>
                <w:szCs w:val="23"/>
              </w:rPr>
            </w:pPr>
            <w:r w:rsidRPr="00613BB9">
              <w:rPr>
                <w:rFonts w:ascii="inherit" w:hAnsi="inherit"/>
                <w:sz w:val="23"/>
                <w:szCs w:val="23"/>
              </w:rPr>
              <w:t>端口</w:t>
            </w:r>
          </w:p>
        </w:tc>
        <w:tc>
          <w:tcPr>
            <w:tcW w:w="0" w:type="auto"/>
            <w:tcBorders>
              <w:top w:val="nil"/>
              <w:left w:val="nil"/>
              <w:bottom w:val="nil"/>
              <w:right w:val="nil"/>
            </w:tcBorders>
            <w:tcMar>
              <w:top w:w="75" w:type="dxa"/>
              <w:left w:w="225" w:type="dxa"/>
              <w:bottom w:w="75" w:type="dxa"/>
              <w:right w:w="225" w:type="dxa"/>
            </w:tcMar>
            <w:vAlign w:val="center"/>
            <w:hideMark/>
          </w:tcPr>
          <w:p w14:paraId="05FC772A" w14:textId="77777777" w:rsidR="00A574F9" w:rsidRPr="00613BB9" w:rsidRDefault="00A574F9" w:rsidP="00170578">
            <w:pPr>
              <w:rPr>
                <w:rFonts w:ascii="inherit" w:hAnsi="inherit" w:hint="eastAsia"/>
                <w:sz w:val="23"/>
                <w:szCs w:val="23"/>
              </w:rPr>
            </w:pPr>
            <w:r w:rsidRPr="00613BB9">
              <w:rPr>
                <w:rFonts w:ascii="inherit" w:hAnsi="inherit"/>
                <w:sz w:val="23"/>
                <w:szCs w:val="23"/>
              </w:rPr>
              <w:t>22</w:t>
            </w:r>
          </w:p>
        </w:tc>
      </w:tr>
      <w:tr w:rsidR="00A574F9" w:rsidRPr="00613BB9" w14:paraId="45C814B1"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6D8344"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privateKey</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1518F44" w14:textId="77777777" w:rsidR="00A574F9" w:rsidRPr="00613BB9" w:rsidRDefault="00A574F9" w:rsidP="00170578">
            <w:pPr>
              <w:rPr>
                <w:rFonts w:ascii="inherit" w:hAnsi="inherit" w:hint="eastAsia"/>
                <w:sz w:val="23"/>
                <w:szCs w:val="23"/>
              </w:rPr>
            </w:pPr>
            <w:r w:rsidRPr="00613BB9">
              <w:rPr>
                <w:rFonts w:ascii="inherit" w:hAnsi="inherit"/>
                <w:sz w:val="23"/>
                <w:szCs w:val="23"/>
              </w:rPr>
              <w:t>ssh</w:t>
            </w:r>
            <w:r w:rsidRPr="00613BB9">
              <w:rPr>
                <w:rFonts w:ascii="inherit" w:hAnsi="inherit"/>
                <w:sz w:val="23"/>
                <w:szCs w:val="23"/>
              </w:rPr>
              <w:t>私钥的目录地址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0F1C2BA" w14:textId="77777777" w:rsidR="00A574F9" w:rsidRPr="00613BB9" w:rsidRDefault="00A574F9" w:rsidP="00170578">
            <w:pPr>
              <w:rPr>
                <w:rFonts w:ascii="inherit" w:hAnsi="inherit" w:hint="eastAsia"/>
                <w:sz w:val="23"/>
                <w:szCs w:val="23"/>
              </w:rPr>
            </w:pPr>
          </w:p>
        </w:tc>
      </w:tr>
      <w:tr w:rsidR="00A574F9" w:rsidRPr="00613BB9" w14:paraId="049B7B5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7CE9558"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passphrase</w:t>
            </w:r>
          </w:p>
        </w:tc>
        <w:tc>
          <w:tcPr>
            <w:tcW w:w="0" w:type="auto"/>
            <w:tcBorders>
              <w:top w:val="nil"/>
              <w:left w:val="nil"/>
              <w:bottom w:val="nil"/>
              <w:right w:val="nil"/>
            </w:tcBorders>
            <w:tcMar>
              <w:top w:w="75" w:type="dxa"/>
              <w:left w:w="225" w:type="dxa"/>
              <w:bottom w:w="75" w:type="dxa"/>
              <w:right w:w="225" w:type="dxa"/>
            </w:tcMar>
            <w:vAlign w:val="center"/>
            <w:hideMark/>
          </w:tcPr>
          <w:p w14:paraId="3B441441" w14:textId="77777777" w:rsidR="00A574F9" w:rsidRPr="00613BB9" w:rsidRDefault="00A574F9" w:rsidP="00170578">
            <w:pPr>
              <w:rPr>
                <w:rFonts w:ascii="inherit" w:hAnsi="inherit" w:hint="eastAsia"/>
                <w:sz w:val="23"/>
                <w:szCs w:val="23"/>
              </w:rPr>
            </w:pPr>
            <w:r w:rsidRPr="00613BB9">
              <w:rPr>
                <w:rFonts w:ascii="inherit" w:hAnsi="inherit"/>
                <w:sz w:val="23"/>
                <w:szCs w:val="23"/>
              </w:rPr>
              <w:t>（可省略）</w:t>
            </w:r>
            <w:r w:rsidRPr="00613BB9">
              <w:rPr>
                <w:rFonts w:ascii="inherit" w:hAnsi="inherit"/>
                <w:sz w:val="23"/>
                <w:szCs w:val="23"/>
              </w:rPr>
              <w:t>ssh</w:t>
            </w:r>
            <w:r w:rsidRPr="00613BB9">
              <w:rPr>
                <w:rFonts w:ascii="inherit" w:hAnsi="inherit"/>
                <w:sz w:val="23"/>
                <w:szCs w:val="23"/>
              </w:rPr>
              <w:t>私钥的密码短语</w:t>
            </w:r>
          </w:p>
        </w:tc>
        <w:tc>
          <w:tcPr>
            <w:tcW w:w="0" w:type="auto"/>
            <w:tcBorders>
              <w:top w:val="nil"/>
              <w:left w:val="nil"/>
              <w:bottom w:val="nil"/>
              <w:right w:val="nil"/>
            </w:tcBorders>
            <w:tcMar>
              <w:top w:w="75" w:type="dxa"/>
              <w:left w:w="225" w:type="dxa"/>
              <w:bottom w:w="75" w:type="dxa"/>
              <w:right w:w="225" w:type="dxa"/>
            </w:tcMar>
            <w:vAlign w:val="center"/>
            <w:hideMark/>
          </w:tcPr>
          <w:p w14:paraId="3DC9DFCC" w14:textId="77777777" w:rsidR="00A574F9" w:rsidRPr="00613BB9" w:rsidRDefault="00A574F9" w:rsidP="00170578">
            <w:pPr>
              <w:rPr>
                <w:rFonts w:ascii="inherit" w:hAnsi="inherit" w:hint="eastAsia"/>
                <w:sz w:val="23"/>
                <w:szCs w:val="23"/>
              </w:rPr>
            </w:pPr>
          </w:p>
        </w:tc>
      </w:tr>
      <w:tr w:rsidR="00A574F9" w:rsidRPr="00613BB9" w14:paraId="526877F8"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BD67C9C"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agent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E7750A0" w14:textId="77777777" w:rsidR="00A574F9" w:rsidRPr="00613BB9" w:rsidRDefault="00A574F9" w:rsidP="00170578">
            <w:pPr>
              <w:rPr>
                <w:rFonts w:ascii="inherit" w:hAnsi="inherit" w:hint="eastAsia"/>
                <w:sz w:val="23"/>
                <w:szCs w:val="23"/>
              </w:rPr>
            </w:pPr>
            <w:r w:rsidRPr="00613BB9">
              <w:rPr>
                <w:rFonts w:ascii="inherit" w:hAnsi="inherit"/>
                <w:sz w:val="23"/>
                <w:szCs w:val="23"/>
              </w:rPr>
              <w:t>ssh</w:t>
            </w:r>
            <w:r w:rsidRPr="00613BB9">
              <w:rPr>
                <w:rFonts w:ascii="inherit" w:hAnsi="inherit"/>
                <w:sz w:val="23"/>
                <w:szCs w:val="23"/>
              </w:rPr>
              <w:t>套接字的目录地址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5CEFC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$SSH_AUTH_SOCK</w:t>
            </w:r>
          </w:p>
        </w:tc>
      </w:tr>
    </w:tbl>
    <w:p w14:paraId="0CCF3F89" w14:textId="77777777" w:rsidR="00A574F9" w:rsidRPr="00613BB9" w:rsidRDefault="00A574F9" w:rsidP="00170578">
      <w:pPr>
        <w:pStyle w:val="3"/>
        <w:rPr>
          <w:rFonts w:ascii="inherit" w:hAnsi="inherit" w:cs="Helvetica" w:hint="eastAsia"/>
          <w:sz w:val="35"/>
          <w:szCs w:val="35"/>
        </w:rPr>
      </w:pPr>
      <w:bookmarkStart w:id="526" w:name="_Toc46395121"/>
      <w:r w:rsidRPr="00613BB9">
        <w:rPr>
          <w:rFonts w:ascii="inherit" w:hAnsi="inherit" w:cs="Helvetica"/>
          <w:sz w:val="35"/>
          <w:szCs w:val="35"/>
        </w:rPr>
        <w:t>ZEIT Now</w:t>
      </w:r>
      <w:bookmarkEnd w:id="526"/>
    </w:p>
    <w:p w14:paraId="05C52777" w14:textId="77777777" w:rsidR="00A574F9" w:rsidRPr="00613BB9" w:rsidRDefault="00717723"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hyperlink r:id="rId2120" w:tgtFrame="_blank" w:history="1">
        <w:r w:rsidR="00A574F9" w:rsidRPr="00613BB9">
          <w:rPr>
            <w:rStyle w:val="a4"/>
            <w:rFonts w:ascii="inherit" w:hAnsi="inherit" w:cs="Helvetica"/>
            <w:color w:val="auto"/>
            <w:sz w:val="23"/>
            <w:szCs w:val="23"/>
            <w:bdr w:val="none" w:sz="0" w:space="0" w:color="auto" w:frame="1"/>
          </w:rPr>
          <w:t>ZEIT Now</w:t>
        </w:r>
      </w:hyperlink>
      <w:r w:rsidR="00A574F9" w:rsidRPr="00613BB9">
        <w:rPr>
          <w:rFonts w:ascii="inherit" w:hAnsi="inherit" w:cs="Helvetica"/>
          <w:sz w:val="23"/>
          <w:szCs w:val="23"/>
        </w:rPr>
        <w:t> </w:t>
      </w:r>
      <w:r w:rsidR="00A574F9" w:rsidRPr="00613BB9">
        <w:rPr>
          <w:rFonts w:ascii="inherit" w:hAnsi="inherit" w:cs="Helvetica"/>
          <w:sz w:val="23"/>
          <w:szCs w:val="23"/>
        </w:rPr>
        <w:t>是一个托管静态网站和</w:t>
      </w:r>
      <w:r w:rsidR="00A574F9" w:rsidRPr="00613BB9">
        <w:rPr>
          <w:rFonts w:ascii="inherit" w:hAnsi="inherit" w:cs="Helvetica"/>
          <w:sz w:val="23"/>
          <w:szCs w:val="23"/>
        </w:rPr>
        <w:t xml:space="preserve"> Serverless APIs </w:t>
      </w:r>
      <w:r w:rsidR="00A574F9" w:rsidRPr="00613BB9">
        <w:rPr>
          <w:rFonts w:ascii="inherit" w:hAnsi="inherit" w:cs="Helvetica"/>
          <w:sz w:val="23"/>
          <w:szCs w:val="23"/>
        </w:rPr>
        <w:t>的云平台。你可以一键将你的</w:t>
      </w:r>
      <w:r w:rsidR="00A574F9" w:rsidRPr="00613BB9">
        <w:rPr>
          <w:rFonts w:ascii="inherit" w:hAnsi="inherit" w:cs="Helvetica"/>
          <w:sz w:val="23"/>
          <w:szCs w:val="23"/>
        </w:rPr>
        <w:t xml:space="preserve"> Hexo </w:t>
      </w:r>
      <w:r w:rsidR="00A574F9" w:rsidRPr="00613BB9">
        <w:rPr>
          <w:rFonts w:ascii="inherit" w:hAnsi="inherit" w:cs="Helvetica"/>
          <w:sz w:val="23"/>
          <w:szCs w:val="23"/>
        </w:rPr>
        <w:t>网站部署到</w:t>
      </w:r>
      <w:r w:rsidR="00A574F9" w:rsidRPr="00613BB9">
        <w:rPr>
          <w:rFonts w:ascii="inherit" w:hAnsi="inherit" w:cs="Helvetica"/>
          <w:sz w:val="23"/>
          <w:szCs w:val="23"/>
        </w:rPr>
        <w:t xml:space="preserve"> ZEIT Now</w:t>
      </w:r>
      <w:r w:rsidR="00A574F9" w:rsidRPr="00613BB9">
        <w:rPr>
          <w:rFonts w:ascii="inherit" w:hAnsi="inherit" w:cs="Helvetica"/>
          <w:sz w:val="23"/>
          <w:szCs w:val="23"/>
        </w:rPr>
        <w:t>、并使用自己的域名或者由</w:t>
      </w:r>
      <w:r w:rsidR="00A574F9" w:rsidRPr="00613BB9">
        <w:rPr>
          <w:rFonts w:ascii="inherit" w:hAnsi="inherit" w:cs="Helvetica"/>
          <w:sz w:val="23"/>
          <w:szCs w:val="23"/>
        </w:rPr>
        <w:t xml:space="preserve"> ZEIT Now </w:t>
      </w:r>
      <w:r w:rsidR="00A574F9" w:rsidRPr="00613BB9">
        <w:rPr>
          <w:rFonts w:ascii="inherit" w:hAnsi="inherit" w:cs="Helvetica"/>
          <w:sz w:val="23"/>
          <w:szCs w:val="23"/>
        </w:rPr>
        <w:t>提供的免费子域名</w:t>
      </w:r>
      <w:r w:rsidR="00A574F9" w:rsidRPr="00613BB9">
        <w:rPr>
          <w:rFonts w:ascii="inherit" w:hAnsi="inherit" w:cs="Helvetica"/>
          <w:sz w:val="23"/>
          <w:szCs w:val="23"/>
        </w:rPr>
        <w:t> </w:t>
      </w:r>
      <w:r w:rsidR="00A574F9" w:rsidRPr="00613BB9">
        <w:rPr>
          <w:rStyle w:val="HTML1"/>
          <w:rFonts w:ascii="Source Code Pro" w:hAnsi="Source Code Pro"/>
          <w:sz w:val="22"/>
          <w:szCs w:val="22"/>
          <w:bdr w:val="none" w:sz="0" w:space="0" w:color="auto" w:frame="1"/>
          <w:shd w:val="clear" w:color="auto" w:fill="EEEEEE"/>
        </w:rPr>
        <w:t>now.sh</w:t>
      </w:r>
      <w:r w:rsidR="00A574F9" w:rsidRPr="00613BB9">
        <w:rPr>
          <w:rFonts w:ascii="inherit" w:hAnsi="inherit" w:cs="Helvetica"/>
          <w:sz w:val="23"/>
          <w:szCs w:val="23"/>
        </w:rPr>
        <w:t>。</w:t>
      </w:r>
    </w:p>
    <w:p w14:paraId="7787B8A6" w14:textId="77777777" w:rsidR="00A574F9" w:rsidRPr="00613BB9" w:rsidRDefault="00A574F9" w:rsidP="00907565">
      <w:pPr>
        <w:widowControl/>
        <w:numPr>
          <w:ilvl w:val="0"/>
          <w:numId w:val="14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hyperlink r:id="rId2121" w:tgtFrame="_blank" w:history="1">
        <w:r w:rsidRPr="00613BB9">
          <w:rPr>
            <w:rStyle w:val="a4"/>
            <w:rFonts w:ascii="inherit" w:hAnsi="inherit" w:cs="Helvetica"/>
            <w:color w:val="auto"/>
            <w:sz w:val="23"/>
            <w:szCs w:val="23"/>
            <w:bdr w:val="none" w:sz="0" w:space="0" w:color="auto" w:frame="1"/>
          </w:rPr>
          <w:t>Now CLI</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1384"/>
      </w:tblGrid>
      <w:tr w:rsidR="00A574F9" w:rsidRPr="00613BB9" w14:paraId="6A3F93C5" w14:textId="77777777" w:rsidTr="00170578">
        <w:trPr>
          <w:tblCellSpacing w:w="15" w:type="dxa"/>
        </w:trPr>
        <w:tc>
          <w:tcPr>
            <w:tcW w:w="0" w:type="auto"/>
            <w:tcBorders>
              <w:top w:val="nil"/>
              <w:left w:val="nil"/>
              <w:bottom w:val="nil"/>
              <w:right w:val="nil"/>
            </w:tcBorders>
            <w:vAlign w:val="center"/>
            <w:hideMark/>
          </w:tcPr>
          <w:p w14:paraId="2CC3AFE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i -g now</w:t>
            </w:r>
          </w:p>
        </w:tc>
      </w:tr>
    </w:tbl>
    <w:p w14:paraId="2414D385" w14:textId="77777777" w:rsidR="00A574F9" w:rsidRPr="00613BB9" w:rsidRDefault="00A574F9" w:rsidP="00907565">
      <w:pPr>
        <w:widowControl/>
        <w:numPr>
          <w:ilvl w:val="0"/>
          <w:numId w:val="141"/>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package.json</w:t>
      </w:r>
      <w:r w:rsidRPr="00613BB9">
        <w:rPr>
          <w:rFonts w:ascii="inherit" w:hAnsi="inherit" w:cs="Helvetica"/>
          <w:sz w:val="23"/>
          <w:szCs w:val="23"/>
        </w:rPr>
        <w:t> </w:t>
      </w:r>
      <w:r w:rsidRPr="00613BB9">
        <w:rPr>
          <w:rFonts w:ascii="inherit" w:hAnsi="inherit" w:cs="Helvetica"/>
          <w:sz w:val="23"/>
          <w:szCs w:val="23"/>
        </w:rPr>
        <w:t>中添加</w:t>
      </w:r>
      <w:r w:rsidRPr="00613BB9">
        <w:rPr>
          <w:rFonts w:ascii="inherit" w:hAnsi="inherit" w:cs="Helvetica"/>
          <w:sz w:val="23"/>
          <w:szCs w:val="23"/>
        </w:rPr>
        <w:t xml:space="preserve"> npm script:</w:t>
      </w:r>
    </w:p>
    <w:tbl>
      <w:tblPr>
        <w:tblW w:w="0" w:type="auto"/>
        <w:tblCellSpacing w:w="15" w:type="dxa"/>
        <w:tblCellMar>
          <w:left w:w="0" w:type="dxa"/>
          <w:right w:w="0" w:type="dxa"/>
        </w:tblCellMar>
        <w:tblLook w:val="04A0" w:firstRow="1" w:lastRow="0" w:firstColumn="1" w:lastColumn="0" w:noHBand="0" w:noVBand="1"/>
      </w:tblPr>
      <w:tblGrid>
        <w:gridCol w:w="2641"/>
      </w:tblGrid>
      <w:tr w:rsidR="00A574F9" w:rsidRPr="00613BB9" w14:paraId="72597F65" w14:textId="77777777" w:rsidTr="00170578">
        <w:trPr>
          <w:tblCellSpacing w:w="15" w:type="dxa"/>
        </w:trPr>
        <w:tc>
          <w:tcPr>
            <w:tcW w:w="0" w:type="auto"/>
            <w:tcBorders>
              <w:top w:val="nil"/>
              <w:left w:val="nil"/>
              <w:bottom w:val="nil"/>
              <w:right w:val="nil"/>
            </w:tcBorders>
            <w:vAlign w:val="center"/>
            <w:hideMark/>
          </w:tcPr>
          <w:p w14:paraId="4E035ED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"scripts"</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"build"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"hexo generate"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6E792F1D" w14:textId="77777777" w:rsidR="00A574F9" w:rsidRPr="00613BB9" w:rsidRDefault="00A574F9" w:rsidP="00907565">
      <w:pPr>
        <w:widowControl/>
        <w:numPr>
          <w:ilvl w:val="0"/>
          <w:numId w:val="142"/>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xml:space="preserve"> Hexo </w:t>
      </w:r>
      <w:r w:rsidRPr="00613BB9">
        <w:rPr>
          <w:rFonts w:ascii="inherit" w:hAnsi="inherit" w:cs="Helvetica"/>
          <w:sz w:val="23"/>
          <w:szCs w:val="23"/>
        </w:rPr>
        <w:t>所在目录执行下述指令：</w:t>
      </w:r>
    </w:p>
    <w:tbl>
      <w:tblPr>
        <w:tblW w:w="0" w:type="auto"/>
        <w:tblCellSpacing w:w="15" w:type="dxa"/>
        <w:tblCellMar>
          <w:left w:w="0" w:type="dxa"/>
          <w:right w:w="0" w:type="dxa"/>
        </w:tblCellMar>
        <w:tblLook w:val="04A0" w:firstRow="1" w:lastRow="0" w:firstColumn="1" w:lastColumn="0" w:noHBand="0" w:noVBand="1"/>
      </w:tblPr>
      <w:tblGrid>
        <w:gridCol w:w="452"/>
      </w:tblGrid>
      <w:tr w:rsidR="00A574F9" w:rsidRPr="00613BB9" w14:paraId="46E69FDC" w14:textId="77777777" w:rsidTr="00170578">
        <w:trPr>
          <w:tblCellSpacing w:w="15" w:type="dxa"/>
        </w:trPr>
        <w:tc>
          <w:tcPr>
            <w:tcW w:w="0" w:type="auto"/>
            <w:tcBorders>
              <w:top w:val="nil"/>
              <w:left w:val="nil"/>
              <w:bottom w:val="nil"/>
              <w:right w:val="nil"/>
            </w:tcBorders>
            <w:vAlign w:val="center"/>
            <w:hideMark/>
          </w:tcPr>
          <w:p w14:paraId="3A115B4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now</w:t>
            </w:r>
          </w:p>
        </w:tc>
      </w:tr>
    </w:tbl>
    <w:p w14:paraId="188F8D32"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你也可以使用下面的按钮在</w:t>
      </w:r>
      <w:r w:rsidRPr="00613BB9">
        <w:rPr>
          <w:rFonts w:ascii="inherit" w:hAnsi="inherit" w:cs="Helvetica"/>
          <w:sz w:val="23"/>
          <w:szCs w:val="23"/>
        </w:rPr>
        <w:t xml:space="preserve"> ZEIT Now </w:t>
      </w:r>
      <w:r w:rsidRPr="00613BB9">
        <w:rPr>
          <w:rFonts w:ascii="inherit" w:hAnsi="inherit" w:cs="Helvetica"/>
          <w:sz w:val="23"/>
          <w:szCs w:val="23"/>
        </w:rPr>
        <w:t>创建一个</w:t>
      </w:r>
      <w:r w:rsidRPr="00613BB9">
        <w:rPr>
          <w:rFonts w:ascii="inherit" w:hAnsi="inherit" w:cs="Helvetica"/>
          <w:sz w:val="23"/>
          <w:szCs w:val="23"/>
        </w:rPr>
        <w:t xml:space="preserve"> Hexo </w:t>
      </w:r>
      <w:r w:rsidRPr="00613BB9">
        <w:rPr>
          <w:rFonts w:ascii="inherit" w:hAnsi="inherit" w:cs="Helvetica"/>
          <w:sz w:val="23"/>
          <w:szCs w:val="23"/>
        </w:rPr>
        <w:t>项目。</w:t>
      </w:r>
    </w:p>
    <w:p w14:paraId="56287B93"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hint="eastAsia"/>
          <w:noProof/>
          <w:sz w:val="23"/>
          <w:szCs w:val="23"/>
          <w:bdr w:val="none" w:sz="0" w:space="0" w:color="auto" w:frame="1"/>
        </w:rPr>
        <mc:AlternateContent>
          <mc:Choice Requires="wps">
            <w:drawing>
              <wp:inline distT="0" distB="0" distL="0" distR="0" wp14:anchorId="43BB42E9" wp14:editId="0202ABE8">
                <wp:extent cx="301625" cy="301625"/>
                <wp:effectExtent l="0" t="0" r="0" b="0"/>
                <wp:docPr id="46" name="矩形 46" descr="Deploy Now">
                  <a:hlinkClick xmlns:a="http://schemas.openxmlformats.org/drawingml/2006/main" r:id="rId212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63BF4" id="矩形 46" o:spid="_x0000_s1026" alt="Deploy Now" href="https://zeit.co/new/hexo" target="&quot;_blank&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" o:button="t" filled="f" stroked="f">
                <v:fill o:detectmouseclick="t"/>
                <o:lock v:ext="edit" aspectratio="t"/>
                <w10:anchorlock/>
              </v:rect>
            </w:pict>
          </mc:Fallback>
        </mc:AlternateContent>
      </w:r>
    </w:p>
    <w:p w14:paraId="6A198A05" w14:textId="77777777" w:rsidR="00A574F9" w:rsidRPr="00613BB9" w:rsidRDefault="00A574F9" w:rsidP="00170578">
      <w:pPr>
        <w:pStyle w:val="3"/>
        <w:rPr>
          <w:rFonts w:ascii="inherit" w:hAnsi="inherit" w:cs="Helvetica" w:hint="eastAsia"/>
          <w:sz w:val="35"/>
          <w:szCs w:val="35"/>
        </w:rPr>
      </w:pPr>
      <w:bookmarkStart w:id="527" w:name="_Toc46395122"/>
      <w:r w:rsidRPr="00613BB9">
        <w:rPr>
          <w:rFonts w:ascii="inherit" w:hAnsi="inherit" w:cs="Helvetica"/>
          <w:sz w:val="35"/>
          <w:szCs w:val="35"/>
        </w:rPr>
        <w:t>21</w:t>
      </w:r>
      <w:r w:rsidRPr="00613BB9">
        <w:rPr>
          <w:rFonts w:ascii="inherit" w:hAnsi="inherit" w:cs="Helvetica"/>
          <w:sz w:val="35"/>
          <w:szCs w:val="35"/>
        </w:rPr>
        <w:t>云盒子</w:t>
      </w:r>
      <w:bookmarkEnd w:id="527"/>
    </w:p>
    <w:p w14:paraId="70D0D6ED" w14:textId="77777777" w:rsidR="00A574F9" w:rsidRPr="00613BB9" w:rsidRDefault="00A574F9" w:rsidP="00907565">
      <w:pPr>
        <w:widowControl/>
        <w:numPr>
          <w:ilvl w:val="0"/>
          <w:numId w:val="143"/>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hyperlink r:id="rId2123" w:tgtFrame="_blank" w:history="1">
        <w:r w:rsidRPr="00613BB9">
          <w:rPr>
            <w:rStyle w:val="a4"/>
            <w:rFonts w:ascii="inherit" w:hAnsi="inherit" w:cs="Helvetica"/>
            <w:color w:val="auto"/>
            <w:sz w:val="23"/>
            <w:szCs w:val="23"/>
            <w:bdr w:val="none" w:sz="0" w:space="0" w:color="auto" w:frame="1"/>
          </w:rPr>
          <w:t>21</w:t>
        </w:r>
        <w:r w:rsidRPr="00613BB9">
          <w:rPr>
            <w:rStyle w:val="a4"/>
            <w:rFonts w:ascii="inherit" w:hAnsi="inherit" w:cs="Helvetica"/>
            <w:color w:val="auto"/>
            <w:sz w:val="23"/>
            <w:szCs w:val="23"/>
            <w:bdr w:val="none" w:sz="0" w:space="0" w:color="auto" w:frame="1"/>
          </w:rPr>
          <w:t>云盒子</w:t>
        </w:r>
      </w:hyperlink>
      <w:r w:rsidRPr="00613BB9">
        <w:rPr>
          <w:rFonts w:ascii="inherit" w:hAnsi="inherit" w:cs="Helvetica"/>
          <w:sz w:val="23"/>
          <w:szCs w:val="23"/>
        </w:rPr>
        <w:t> </w:t>
      </w:r>
      <w:r w:rsidRPr="00613BB9">
        <w:rPr>
          <w:rFonts w:ascii="inherit" w:hAnsi="inherit" w:cs="Helvetica"/>
          <w:sz w:val="23"/>
          <w:szCs w:val="23"/>
        </w:rPr>
        <w:t>中，</w:t>
      </w:r>
      <w:r w:rsidRPr="00613BB9">
        <w:rPr>
          <w:rFonts w:ascii="inherit" w:hAnsi="inherit" w:cs="Helvetica"/>
          <w:sz w:val="23"/>
          <w:szCs w:val="23"/>
        </w:rPr>
        <w:t xml:space="preserve"> </w:t>
      </w:r>
      <w:r w:rsidRPr="00613BB9">
        <w:rPr>
          <w:rFonts w:ascii="inherit" w:hAnsi="inherit" w:cs="Helvetica"/>
          <w:sz w:val="23"/>
          <w:szCs w:val="23"/>
        </w:rPr>
        <w:t>创建一个新的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静态网页</w:t>
      </w:r>
      <w:r w:rsidRPr="00613BB9">
        <w:rPr>
          <w:rFonts w:ascii="inherit" w:hAnsi="inherit" w:cs="Helvetica"/>
          <w:sz w:val="23"/>
          <w:szCs w:val="23"/>
        </w:rPr>
        <w:t>，然后使用以下设置：</w:t>
      </w:r>
    </w:p>
    <w:p w14:paraId="16D23EA2" w14:textId="77777777" w:rsidR="00A574F9" w:rsidRPr="00613BB9" w:rsidRDefault="00A574F9" w:rsidP="00907565">
      <w:pPr>
        <w:widowControl/>
        <w:numPr>
          <w:ilvl w:val="0"/>
          <w:numId w:val="144"/>
        </w:numPr>
        <w:shd w:val="clear" w:color="auto" w:fill="FFFFFF"/>
        <w:spacing w:line="384" w:lineRule="atLeast"/>
        <w:ind w:left="300"/>
        <w:jc w:val="lef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构建命令</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yarn &amp;&amp; hexo deploy</w:t>
      </w:r>
    </w:p>
    <w:p w14:paraId="1AB97C22" w14:textId="77777777" w:rsidR="00A574F9" w:rsidRPr="00613BB9" w:rsidRDefault="00A574F9" w:rsidP="00907565">
      <w:pPr>
        <w:widowControl/>
        <w:numPr>
          <w:ilvl w:val="0"/>
          <w:numId w:val="144"/>
        </w:numPr>
        <w:shd w:val="clear" w:color="auto" w:fill="FFFFFF"/>
        <w:spacing w:line="384" w:lineRule="atLeast"/>
        <w:ind w:left="300"/>
        <w:jc w:val="lef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发布目录</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p>
    <w:p w14:paraId="58DBEF6E" w14:textId="77777777" w:rsidR="00A574F9" w:rsidRPr="00613BB9" w:rsidRDefault="00A574F9" w:rsidP="00907565">
      <w:pPr>
        <w:widowControl/>
        <w:numPr>
          <w:ilvl w:val="0"/>
          <w:numId w:val="145"/>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lastRenderedPageBreak/>
        <w:t>点击</w:t>
      </w:r>
      <w:r w:rsidRPr="00613BB9">
        <w:rPr>
          <w:rFonts w:ascii="inherit" w:hAnsi="inherit" w:cs="Helvetica"/>
          <w:sz w:val="23"/>
          <w:szCs w:val="23"/>
        </w:rPr>
        <w:t xml:space="preserve"> “</w:t>
      </w:r>
      <w:r w:rsidRPr="00613BB9">
        <w:rPr>
          <w:rFonts w:ascii="inherit" w:hAnsi="inherit" w:cs="Helvetica"/>
          <w:sz w:val="23"/>
          <w:szCs w:val="23"/>
        </w:rPr>
        <w:t>部署</w:t>
      </w:r>
      <w:r w:rsidRPr="00613BB9">
        <w:rPr>
          <w:rFonts w:ascii="inherit" w:hAnsi="inherit" w:cs="Helvetica"/>
          <w:sz w:val="23"/>
          <w:szCs w:val="23"/>
        </w:rPr>
        <w:t xml:space="preserve">” </w:t>
      </w:r>
      <w:r w:rsidRPr="00613BB9">
        <w:rPr>
          <w:rFonts w:ascii="inherit" w:hAnsi="inherit" w:cs="Helvetica"/>
          <w:sz w:val="23"/>
          <w:szCs w:val="23"/>
        </w:rPr>
        <w:t>按钮！</w:t>
      </w:r>
    </w:p>
    <w:p w14:paraId="087D28F4"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样例已经部署在</w:t>
      </w:r>
      <w:r w:rsidRPr="00613BB9">
        <w:rPr>
          <w:rFonts w:ascii="inherit" w:hAnsi="inherit" w:cs="Helvetica"/>
          <w:sz w:val="23"/>
          <w:szCs w:val="23"/>
        </w:rPr>
        <w:t> </w:t>
      </w:r>
      <w:hyperlink r:id="rId2124" w:tgtFrame="_blank" w:history="1">
        <w:r w:rsidRPr="00613BB9">
          <w:rPr>
            <w:rStyle w:val="a4"/>
            <w:rFonts w:ascii="inherit" w:hAnsi="inherit" w:cs="Helvetica"/>
            <w:color w:val="auto"/>
            <w:sz w:val="23"/>
            <w:szCs w:val="23"/>
            <w:bdr w:val="none" w:sz="0" w:space="0" w:color="auto" w:frame="1"/>
          </w:rPr>
          <w:t>https://hexo.21yunbox.com/</w:t>
        </w:r>
      </w:hyperlink>
      <w:r w:rsidRPr="00613BB9">
        <w:rPr>
          <w:rFonts w:ascii="inherit" w:hAnsi="inherit" w:cs="Helvetica"/>
          <w:sz w:val="23"/>
          <w:szCs w:val="23"/>
        </w:rPr>
        <w:t>.</w:t>
      </w:r>
    </w:p>
    <w:p w14:paraId="4498D1E3"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请查看</w:t>
      </w:r>
      <w:r w:rsidRPr="00613BB9">
        <w:rPr>
          <w:rFonts w:ascii="inherit" w:hAnsi="inherit" w:cs="Helvetica"/>
          <w:sz w:val="23"/>
          <w:szCs w:val="23"/>
        </w:rPr>
        <w:t> </w:t>
      </w:r>
      <w:hyperlink r:id="rId2125" w:anchor="/deploy-hexo" w:tgtFrame="_blank" w:history="1">
        <w:r w:rsidRPr="00613BB9">
          <w:rPr>
            <w:rStyle w:val="a4"/>
            <w:rFonts w:ascii="inherit" w:hAnsi="inherit" w:cs="Helvetica"/>
            <w:color w:val="auto"/>
            <w:sz w:val="23"/>
            <w:szCs w:val="23"/>
            <w:bdr w:val="none" w:sz="0" w:space="0" w:color="auto" w:frame="1"/>
          </w:rPr>
          <w:t>用</w:t>
        </w:r>
        <w:r w:rsidRPr="00613BB9">
          <w:rPr>
            <w:rStyle w:val="a4"/>
            <w:rFonts w:ascii="inherit" w:hAnsi="inherit" w:cs="Helvetica"/>
            <w:color w:val="auto"/>
            <w:sz w:val="23"/>
            <w:szCs w:val="23"/>
            <w:bdr w:val="none" w:sz="0" w:space="0" w:color="auto" w:frame="1"/>
          </w:rPr>
          <w:t xml:space="preserve"> 21</w:t>
        </w:r>
        <w:r w:rsidRPr="00613BB9">
          <w:rPr>
            <w:rStyle w:val="a4"/>
            <w:rFonts w:ascii="inherit" w:hAnsi="inherit" w:cs="Helvetica"/>
            <w:color w:val="auto"/>
            <w:sz w:val="23"/>
            <w:szCs w:val="23"/>
            <w:bdr w:val="none" w:sz="0" w:space="0" w:color="auto" w:frame="1"/>
          </w:rPr>
          <w:t>云盒子</w:t>
        </w:r>
        <w:r w:rsidRPr="00613BB9">
          <w:rPr>
            <w:rStyle w:val="a4"/>
            <w:rFonts w:ascii="inherit" w:hAnsi="inherit" w:cs="Helvetica"/>
            <w:color w:val="auto"/>
            <w:sz w:val="23"/>
            <w:szCs w:val="23"/>
            <w:bdr w:val="none" w:sz="0" w:space="0" w:color="auto" w:frame="1"/>
          </w:rPr>
          <w:t xml:space="preserve"> </w:t>
        </w:r>
        <w:r w:rsidRPr="00613BB9">
          <w:rPr>
            <w:rStyle w:val="a4"/>
            <w:rFonts w:ascii="inherit" w:hAnsi="inherit" w:cs="Helvetica"/>
            <w:color w:val="auto"/>
            <w:sz w:val="23"/>
            <w:szCs w:val="23"/>
            <w:bdr w:val="none" w:sz="0" w:space="0" w:color="auto" w:frame="1"/>
          </w:rPr>
          <w:t>部署一个</w:t>
        </w:r>
        <w:r w:rsidRPr="00613BB9">
          <w:rPr>
            <w:rStyle w:val="a4"/>
            <w:rFonts w:ascii="inherit" w:hAnsi="inherit" w:cs="Helvetica"/>
            <w:color w:val="auto"/>
            <w:sz w:val="23"/>
            <w:szCs w:val="23"/>
            <w:bdr w:val="none" w:sz="0" w:space="0" w:color="auto" w:frame="1"/>
          </w:rPr>
          <w:t xml:space="preserve"> Hexo </w:t>
        </w:r>
        <w:r w:rsidRPr="00613BB9">
          <w:rPr>
            <w:rStyle w:val="a4"/>
            <w:rFonts w:ascii="inherit" w:hAnsi="inherit" w:cs="Helvetica"/>
            <w:color w:val="auto"/>
            <w:sz w:val="23"/>
            <w:szCs w:val="23"/>
            <w:bdr w:val="none" w:sz="0" w:space="0" w:color="auto" w:frame="1"/>
          </w:rPr>
          <w:t>样例</w:t>
        </w:r>
      </w:hyperlink>
      <w:r w:rsidRPr="00613BB9">
        <w:rPr>
          <w:rFonts w:ascii="inherit" w:hAnsi="inherit" w:cs="Helvetica"/>
          <w:sz w:val="23"/>
          <w:szCs w:val="23"/>
        </w:rPr>
        <w:t>.</w:t>
      </w:r>
    </w:p>
    <w:p w14:paraId="35B8C29D" w14:textId="77777777" w:rsidR="00A574F9" w:rsidRPr="00613BB9" w:rsidRDefault="00A574F9" w:rsidP="00170578">
      <w:pPr>
        <w:pStyle w:val="3"/>
        <w:rPr>
          <w:rFonts w:ascii="inherit" w:hAnsi="inherit" w:cs="Helvetica" w:hint="eastAsia"/>
          <w:sz w:val="35"/>
          <w:szCs w:val="35"/>
        </w:rPr>
      </w:pPr>
      <w:bookmarkStart w:id="528" w:name="_Toc46395123"/>
      <w:r w:rsidRPr="00613BB9">
        <w:rPr>
          <w:rFonts w:ascii="inherit" w:hAnsi="inherit" w:cs="Helvetica"/>
          <w:sz w:val="35"/>
          <w:szCs w:val="35"/>
        </w:rPr>
        <w:t>其他方法</w:t>
      </w:r>
      <w:bookmarkEnd w:id="528"/>
    </w:p>
    <w:p w14:paraId="0C0ED003"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 xml:space="preserve">Hexo </w:t>
      </w:r>
      <w:r w:rsidRPr="00613BB9">
        <w:rPr>
          <w:rFonts w:ascii="inherit" w:hAnsi="inherit" w:cs="Helvetica"/>
          <w:sz w:val="23"/>
          <w:szCs w:val="23"/>
        </w:rPr>
        <w:t>生成的所有文件都放在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文件夹中，您可以将它们复制到您喜欢的地方。</w:t>
      </w:r>
    </w:p>
    <w:p w14:paraId="2F4EC7CD" w14:textId="77777777" w:rsidR="00A574F9" w:rsidRPr="00613BB9" w:rsidRDefault="00A574F9" w:rsidP="00A574F9"/>
    <w:p w14:paraId="7C53CC99" w14:textId="77777777" w:rsidR="00A574F9" w:rsidRPr="00613BB9" w:rsidRDefault="00A574F9" w:rsidP="00A574F9"/>
    <w:p w14:paraId="35DD1493" w14:textId="77777777" w:rsidR="00A574F9" w:rsidRPr="00613BB9" w:rsidRDefault="00A574F9" w:rsidP="00A574F9"/>
    <w:p w14:paraId="7D6B2324" w14:textId="77777777" w:rsidR="00A574F9" w:rsidRPr="00613BB9" w:rsidRDefault="00A574F9" w:rsidP="00A574F9"/>
    <w:p w14:paraId="123010D2" w14:textId="77777777" w:rsidR="00A574F9" w:rsidRPr="00613BB9" w:rsidRDefault="00A574F9" w:rsidP="00170578">
      <w:pPr>
        <w:pStyle w:val="2"/>
        <w:rPr>
          <w:rFonts w:ascii="Helvetica" w:hAnsi="Helvetica" w:cs="Helvetica"/>
          <w:b w:val="0"/>
          <w:bCs w:val="0"/>
          <w:sz w:val="54"/>
          <w:szCs w:val="54"/>
        </w:rPr>
      </w:pPr>
      <w:bookmarkStart w:id="529" w:name="_Toc46395124"/>
      <w:r w:rsidRPr="00613BB9">
        <w:rPr>
          <w:rFonts w:ascii="Helvetica" w:hAnsi="Helvetica" w:cs="Helvetica"/>
          <w:b w:val="0"/>
          <w:bCs w:val="0"/>
          <w:sz w:val="54"/>
          <w:szCs w:val="54"/>
        </w:rPr>
        <w:t>永久链接（</w:t>
      </w:r>
      <w:r w:rsidRPr="00613BB9">
        <w:rPr>
          <w:rFonts w:ascii="Helvetica" w:hAnsi="Helvetica" w:cs="Helvetica"/>
          <w:b w:val="0"/>
          <w:bCs w:val="0"/>
          <w:sz w:val="54"/>
          <w:szCs w:val="54"/>
        </w:rPr>
        <w:t>Permalinks</w:t>
      </w:r>
      <w:r w:rsidRPr="00613BB9">
        <w:rPr>
          <w:rFonts w:ascii="Helvetica" w:hAnsi="Helvetica" w:cs="Helvetica"/>
          <w:b w:val="0"/>
          <w:bCs w:val="0"/>
          <w:sz w:val="54"/>
          <w:szCs w:val="54"/>
        </w:rPr>
        <w:t>）</w:t>
      </w:r>
      <w:bookmarkEnd w:id="529"/>
    </w:p>
    <w:p w14:paraId="5901FBC3" w14:textId="77777777" w:rsidR="00A574F9" w:rsidRPr="00613BB9" w:rsidRDefault="00A574F9" w:rsidP="00170578"/>
    <w:p w14:paraId="3C245FE0" w14:textId="77777777" w:rsidR="00A574F9" w:rsidRPr="00613BB9" w:rsidRDefault="00A574F9" w:rsidP="00170578"/>
    <w:p w14:paraId="5A7EEDC3"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可以在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Helvetica" w:hAnsi="Helvetica" w:cs="Helvetica"/>
          <w:sz w:val="23"/>
          <w:szCs w:val="23"/>
        </w:rPr>
        <w:t> </w:t>
      </w:r>
      <w:r w:rsidRPr="00613BB9">
        <w:rPr>
          <w:rFonts w:ascii="Helvetica" w:hAnsi="Helvetica" w:cs="Helvetica"/>
          <w:sz w:val="23"/>
          <w:szCs w:val="23"/>
        </w:rPr>
        <w:t>配置中调整网站的永久链接或者在每篇文章的</w:t>
      </w:r>
      <w:r w:rsidRPr="00613BB9">
        <w:rPr>
          <w:rFonts w:ascii="Helvetica" w:hAnsi="Helvetica" w:cs="Helvetica"/>
          <w:sz w:val="23"/>
          <w:szCs w:val="23"/>
        </w:rPr>
        <w:t xml:space="preserve"> Front-matter </w:t>
      </w:r>
      <w:r w:rsidRPr="00613BB9">
        <w:rPr>
          <w:rFonts w:ascii="Helvetica" w:hAnsi="Helvetica" w:cs="Helvetica"/>
          <w:sz w:val="23"/>
          <w:szCs w:val="23"/>
        </w:rPr>
        <w:t>中指定。</w:t>
      </w:r>
    </w:p>
    <w:p w14:paraId="5274466D" w14:textId="77777777" w:rsidR="00A574F9" w:rsidRPr="00613BB9" w:rsidRDefault="00A574F9" w:rsidP="00170578">
      <w:pPr>
        <w:pStyle w:val="4"/>
        <w:rPr>
          <w:rFonts w:ascii="Helvetica" w:hAnsi="Helvetica" w:cs="Helvetica"/>
          <w:sz w:val="31"/>
          <w:szCs w:val="31"/>
        </w:rPr>
      </w:pPr>
      <w:bookmarkStart w:id="530" w:name="_Toc46395125"/>
      <w:r w:rsidRPr="00613BB9">
        <w:rPr>
          <w:rFonts w:ascii="Helvetica" w:hAnsi="Helvetica" w:cs="Helvetica"/>
          <w:sz w:val="31"/>
          <w:szCs w:val="31"/>
        </w:rPr>
        <w:t>变量</w:t>
      </w:r>
      <w:bookmarkEnd w:id="530"/>
    </w:p>
    <w:p w14:paraId="51BEB5B6"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除了下列变量外，您还可使用</w:t>
      </w:r>
      <w:r w:rsidRPr="00613BB9">
        <w:rPr>
          <w:rFonts w:ascii="Helvetica" w:hAnsi="Helvetica" w:cs="Helvetica"/>
          <w:sz w:val="23"/>
          <w:szCs w:val="23"/>
        </w:rPr>
        <w:t xml:space="preserve"> Front-matter </w:t>
      </w:r>
      <w:r w:rsidRPr="00613BB9">
        <w:rPr>
          <w:rFonts w:ascii="Helvetica" w:hAnsi="Helvetica" w:cs="Helvetica"/>
          <w:sz w:val="23"/>
          <w:szCs w:val="23"/>
        </w:rPr>
        <w:t>中的所有属性。</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47"/>
        <w:gridCol w:w="6359"/>
      </w:tblGrid>
      <w:tr w:rsidR="00A574F9" w:rsidRPr="00613BB9" w14:paraId="09CB507D"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4DF976"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变量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67DE62"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描述</w:t>
            </w:r>
          </w:p>
        </w:tc>
      </w:tr>
      <w:tr w:rsidR="00A574F9" w:rsidRPr="00613BB9" w14:paraId="58CE9A3A"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7DB7AB0"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:year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9FEA362"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文章的发表年份（</w:t>
            </w:r>
            <w:r w:rsidRPr="00613BB9">
              <w:rPr>
                <w:rFonts w:ascii="inherit" w:hAnsi="inherit" w:cs="Helvetica"/>
                <w:sz w:val="23"/>
                <w:szCs w:val="23"/>
              </w:rPr>
              <w:t xml:space="preserve">4 </w:t>
            </w:r>
            <w:r w:rsidRPr="00613BB9">
              <w:rPr>
                <w:rFonts w:ascii="inherit" w:hAnsi="inherit" w:cs="Helvetica"/>
                <w:sz w:val="23"/>
                <w:szCs w:val="23"/>
              </w:rPr>
              <w:t>位数）</w:t>
            </w:r>
          </w:p>
        </w:tc>
      </w:tr>
      <w:tr w:rsidR="00A574F9" w:rsidRPr="00613BB9" w14:paraId="6FAA7E6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FF82AF"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:month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D451E5C"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文章的发表月份（</w:t>
            </w:r>
            <w:r w:rsidRPr="00613BB9">
              <w:rPr>
                <w:rFonts w:ascii="inherit" w:hAnsi="inherit" w:cs="Helvetica"/>
                <w:sz w:val="23"/>
                <w:szCs w:val="23"/>
              </w:rPr>
              <w:t xml:space="preserve">2 </w:t>
            </w:r>
            <w:r w:rsidRPr="00613BB9">
              <w:rPr>
                <w:rFonts w:ascii="inherit" w:hAnsi="inherit" w:cs="Helvetica"/>
                <w:sz w:val="23"/>
                <w:szCs w:val="23"/>
              </w:rPr>
              <w:t>位数）</w:t>
            </w:r>
          </w:p>
        </w:tc>
      </w:tr>
      <w:tr w:rsidR="00A574F9" w:rsidRPr="00613BB9" w14:paraId="27C0B474"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ABFD3C3"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:i_month</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C2BCF69"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文章的发表月份（去掉开头的零）</w:t>
            </w:r>
          </w:p>
        </w:tc>
      </w:tr>
      <w:tr w:rsidR="00A574F9" w:rsidRPr="00613BB9" w14:paraId="29FC30F7"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6D7A0A8"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:day</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3B10B1"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文章的发表日期</w:t>
            </w:r>
            <w:r w:rsidRPr="00613BB9">
              <w:rPr>
                <w:rFonts w:ascii="inherit" w:hAnsi="inherit" w:cs="Helvetica"/>
                <w:sz w:val="23"/>
                <w:szCs w:val="23"/>
              </w:rPr>
              <w:t xml:space="preserve"> (2 </w:t>
            </w:r>
            <w:r w:rsidRPr="00613BB9">
              <w:rPr>
                <w:rFonts w:ascii="inherit" w:hAnsi="inherit" w:cs="Helvetica"/>
                <w:sz w:val="23"/>
                <w:szCs w:val="23"/>
              </w:rPr>
              <w:t>位数</w:t>
            </w:r>
            <w:r w:rsidRPr="00613BB9">
              <w:rPr>
                <w:rFonts w:ascii="inherit" w:hAnsi="inherit" w:cs="Helvetica"/>
                <w:sz w:val="23"/>
                <w:szCs w:val="23"/>
              </w:rPr>
              <w:t>)</w:t>
            </w:r>
          </w:p>
        </w:tc>
      </w:tr>
      <w:tr w:rsidR="00A574F9" w:rsidRPr="00613BB9" w14:paraId="2FA9BE89"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AEF4554"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:i_day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84379F0"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文章的发表日期（去掉开头的零）</w:t>
            </w:r>
          </w:p>
        </w:tc>
      </w:tr>
      <w:tr w:rsidR="00A574F9" w:rsidRPr="00613BB9" w14:paraId="29293D76"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DFF5926"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:hour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0BD64D"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文章发表时的小时</w:t>
            </w:r>
            <w:r w:rsidRPr="00613BB9">
              <w:rPr>
                <w:rFonts w:ascii="inherit" w:hAnsi="inherit" w:cs="Helvetica"/>
                <w:sz w:val="23"/>
                <w:szCs w:val="23"/>
              </w:rPr>
              <w:t xml:space="preserve"> (2 </w:t>
            </w:r>
            <w:r w:rsidRPr="00613BB9">
              <w:rPr>
                <w:rFonts w:ascii="inherit" w:hAnsi="inherit" w:cs="Helvetica"/>
                <w:sz w:val="23"/>
                <w:szCs w:val="23"/>
              </w:rPr>
              <w:t>位数</w:t>
            </w:r>
            <w:r w:rsidRPr="00613BB9">
              <w:rPr>
                <w:rFonts w:ascii="inherit" w:hAnsi="inherit" w:cs="Helvetica"/>
                <w:sz w:val="23"/>
                <w:szCs w:val="23"/>
              </w:rPr>
              <w:t>)</w:t>
            </w:r>
          </w:p>
        </w:tc>
      </w:tr>
      <w:tr w:rsidR="00A574F9" w:rsidRPr="00613BB9" w14:paraId="25D4FF7C"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E27AA84"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:minute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2C54AD7"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文章发表时的分钟</w:t>
            </w:r>
            <w:r w:rsidRPr="00613BB9">
              <w:rPr>
                <w:rFonts w:ascii="inherit" w:hAnsi="inherit" w:cs="Helvetica"/>
                <w:sz w:val="23"/>
                <w:szCs w:val="23"/>
              </w:rPr>
              <w:t xml:space="preserve"> (2 </w:t>
            </w:r>
            <w:r w:rsidRPr="00613BB9">
              <w:rPr>
                <w:rFonts w:ascii="inherit" w:hAnsi="inherit" w:cs="Helvetica"/>
                <w:sz w:val="23"/>
                <w:szCs w:val="23"/>
              </w:rPr>
              <w:t>位数</w:t>
            </w:r>
            <w:r w:rsidRPr="00613BB9">
              <w:rPr>
                <w:rFonts w:ascii="inherit" w:hAnsi="inherit" w:cs="Helvetica"/>
                <w:sz w:val="23"/>
                <w:szCs w:val="23"/>
              </w:rPr>
              <w:t>)</w:t>
            </w:r>
          </w:p>
        </w:tc>
      </w:tr>
      <w:tr w:rsidR="00A574F9" w:rsidRPr="00613BB9" w14:paraId="56494EA0"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5A08AB"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:title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40B730B"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文件名称</w:t>
            </w:r>
          </w:p>
        </w:tc>
      </w:tr>
      <w:tr w:rsidR="00A574F9" w:rsidRPr="00613BB9" w14:paraId="065562DF"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55A43F7"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:post_title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2EE2D88"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文章标题</w:t>
            </w:r>
          </w:p>
        </w:tc>
      </w:tr>
      <w:tr w:rsidR="00A574F9" w:rsidRPr="00613BB9" w14:paraId="7B96FF87"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4BEBBCA"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:id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36F662"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文章</w:t>
            </w:r>
            <w:r w:rsidRPr="00613BB9">
              <w:rPr>
                <w:rFonts w:ascii="inherit" w:hAnsi="inherit" w:cs="Helvetica"/>
                <w:sz w:val="23"/>
                <w:szCs w:val="23"/>
              </w:rPr>
              <w:t xml:space="preserve"> ID (</w:t>
            </w:r>
            <w:r w:rsidRPr="00613BB9">
              <w:rPr>
                <w:rStyle w:val="a5"/>
                <w:rFonts w:ascii="inherit" w:hAnsi="inherit" w:cs="Helvetica"/>
                <w:sz w:val="23"/>
                <w:szCs w:val="23"/>
                <w:bdr w:val="none" w:sz="0" w:space="0" w:color="auto" w:frame="1"/>
              </w:rPr>
              <w:t>not persistent across </w:t>
            </w:r>
            <w:hyperlink r:id="rId2126" w:anchor="clean" w:history="1">
              <w:r w:rsidRPr="00613BB9">
                <w:rPr>
                  <w:rStyle w:val="a4"/>
                  <w:rFonts w:ascii="inherit" w:hAnsi="inherit" w:cs="Helvetica"/>
                  <w:i/>
                  <w:iCs/>
                  <w:color w:val="auto"/>
                  <w:sz w:val="23"/>
                  <w:szCs w:val="23"/>
                  <w:bdr w:val="none" w:sz="0" w:space="0" w:color="auto" w:frame="1"/>
                </w:rPr>
                <w:t>cache reset</w:t>
              </w:r>
            </w:hyperlink>
            <w:r w:rsidRPr="00613BB9">
              <w:rPr>
                <w:rFonts w:ascii="inherit" w:hAnsi="inherit" w:cs="Helvetica"/>
                <w:sz w:val="23"/>
                <w:szCs w:val="23"/>
              </w:rPr>
              <w:t>)</w:t>
            </w:r>
          </w:p>
        </w:tc>
      </w:tr>
      <w:tr w:rsidR="00A574F9" w:rsidRPr="00613BB9" w14:paraId="3CD640C7"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AD5D241"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:category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7EFFD54"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分类。如果文章没有分类，则是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default_category</w:t>
            </w:r>
            <w:r w:rsidRPr="00613BB9">
              <w:rPr>
                <w:rFonts w:ascii="inherit" w:hAnsi="inherit" w:cs="Helvetica"/>
                <w:sz w:val="23"/>
                <w:szCs w:val="23"/>
              </w:rPr>
              <w:t> </w:t>
            </w:r>
            <w:r w:rsidRPr="00613BB9">
              <w:rPr>
                <w:rFonts w:ascii="inherit" w:hAnsi="inherit" w:cs="Helvetica"/>
                <w:sz w:val="23"/>
                <w:szCs w:val="23"/>
              </w:rPr>
              <w:t>配置信息。</w:t>
            </w:r>
          </w:p>
        </w:tc>
      </w:tr>
    </w:tbl>
    <w:p w14:paraId="027FF427"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您可在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permalink_defaults</w:t>
      </w:r>
      <w:r w:rsidRPr="00613BB9">
        <w:rPr>
          <w:rFonts w:ascii="Helvetica" w:hAnsi="Helvetica" w:cs="Helvetica"/>
          <w:sz w:val="23"/>
          <w:szCs w:val="23"/>
        </w:rPr>
        <w:t> </w:t>
      </w:r>
      <w:r w:rsidRPr="00613BB9">
        <w:rPr>
          <w:rFonts w:ascii="Helvetica" w:hAnsi="Helvetica" w:cs="Helvetica"/>
          <w:sz w:val="23"/>
          <w:szCs w:val="23"/>
        </w:rPr>
        <w:t>参数下调整永久链接中各变量的默认值：</w:t>
      </w:r>
    </w:p>
    <w:tbl>
      <w:tblPr>
        <w:tblW w:w="0" w:type="auto"/>
        <w:tblCellSpacing w:w="15" w:type="dxa"/>
        <w:tblCellMar>
          <w:left w:w="0" w:type="dxa"/>
          <w:right w:w="0" w:type="dxa"/>
        </w:tblCellMar>
        <w:tblLook w:val="04A0" w:firstRow="1" w:lastRow="0" w:firstColumn="1" w:lastColumn="0" w:noHBand="0" w:noVBand="1"/>
      </w:tblPr>
      <w:tblGrid>
        <w:gridCol w:w="1839"/>
      </w:tblGrid>
      <w:tr w:rsidR="00A574F9" w:rsidRPr="00613BB9" w14:paraId="2C664FE0" w14:textId="77777777" w:rsidTr="00170578">
        <w:trPr>
          <w:tblCellSpacing w:w="15" w:type="dxa"/>
        </w:trPr>
        <w:tc>
          <w:tcPr>
            <w:tcW w:w="0" w:type="auto"/>
            <w:tcBorders>
              <w:top w:val="nil"/>
              <w:left w:val="nil"/>
              <w:bottom w:val="nil"/>
              <w:right w:val="nil"/>
            </w:tcBorders>
            <w:vAlign w:val="center"/>
            <w:hideMark/>
          </w:tcPr>
          <w:p w14:paraId="01C6383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permalink_defaults: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lang:</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en</w:t>
            </w:r>
          </w:p>
        </w:tc>
      </w:tr>
    </w:tbl>
    <w:p w14:paraId="6C1304F5" w14:textId="77777777" w:rsidR="00A574F9" w:rsidRPr="00613BB9" w:rsidRDefault="00A574F9" w:rsidP="00170578">
      <w:pPr>
        <w:pStyle w:val="4"/>
        <w:rPr>
          <w:rFonts w:ascii="Helvetica" w:hAnsi="Helvetica" w:cs="Helvetica"/>
          <w:sz w:val="31"/>
          <w:szCs w:val="31"/>
        </w:rPr>
      </w:pPr>
      <w:bookmarkStart w:id="531" w:name="_Toc46395126"/>
      <w:r w:rsidRPr="00613BB9">
        <w:rPr>
          <w:rFonts w:ascii="Helvetica" w:hAnsi="Helvetica" w:cs="Helvetica"/>
          <w:sz w:val="31"/>
          <w:szCs w:val="31"/>
        </w:rPr>
        <w:t>示例</w:t>
      </w:r>
      <w:bookmarkEnd w:id="531"/>
    </w:p>
    <w:p w14:paraId="30B2133B"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假设</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文件夹中有个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hello-world.md</w:t>
      </w:r>
      <w:r w:rsidRPr="00613BB9">
        <w:rPr>
          <w:rFonts w:ascii="Helvetica" w:hAnsi="Helvetica" w:cs="Helvetica"/>
          <w:sz w:val="23"/>
          <w:szCs w:val="23"/>
        </w:rPr>
        <w:t>，包含以下内容：</w:t>
      </w:r>
    </w:p>
    <w:tbl>
      <w:tblPr>
        <w:tblW w:w="0" w:type="auto"/>
        <w:tblCellSpacing w:w="15" w:type="dxa"/>
        <w:tblCellMar>
          <w:left w:w="0" w:type="dxa"/>
          <w:right w:w="0" w:type="dxa"/>
        </w:tblCellMar>
        <w:tblLook w:val="04A0" w:firstRow="1" w:lastRow="0" w:firstColumn="1" w:lastColumn="0" w:noHBand="0" w:noVBand="1"/>
      </w:tblPr>
      <w:tblGrid>
        <w:gridCol w:w="2479"/>
      </w:tblGrid>
      <w:tr w:rsidR="00A574F9" w:rsidRPr="00613BB9" w14:paraId="09281D59" w14:textId="77777777" w:rsidTr="00170578">
        <w:trPr>
          <w:tblCellSpacing w:w="15" w:type="dxa"/>
        </w:trPr>
        <w:tc>
          <w:tcPr>
            <w:tcW w:w="0" w:type="auto"/>
            <w:tcBorders>
              <w:top w:val="nil"/>
              <w:left w:val="nil"/>
              <w:bottom w:val="nil"/>
              <w:right w:val="nil"/>
            </w:tcBorders>
            <w:vAlign w:val="center"/>
            <w:hideMark/>
          </w:tcPr>
          <w:p w14:paraId="3A988B6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title: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Hello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World</w:t>
            </w:r>
            <w:r w:rsidRPr="00613BB9">
              <w:rPr>
                <w:rFonts w:ascii="Source Code Pro" w:hAnsi="Source Code Pro"/>
                <w:sz w:val="22"/>
                <w:szCs w:val="22"/>
              </w:rPr>
              <w:br/>
            </w:r>
            <w:r w:rsidRPr="00613BB9">
              <w:rPr>
                <w:rStyle w:val="attr"/>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2013-07-14 17:01:34</w:t>
            </w:r>
            <w:r w:rsidRPr="00613BB9">
              <w:rPr>
                <w:rFonts w:ascii="Source Code Pro" w:hAnsi="Source Code Pro"/>
                <w:sz w:val="22"/>
                <w:szCs w:val="22"/>
              </w:rPr>
              <w:br/>
            </w:r>
            <w:r w:rsidRPr="00613BB9">
              <w:rPr>
                <w:rStyle w:val="attr"/>
                <w:rFonts w:ascii="inherit" w:hAnsi="inherit"/>
                <w:sz w:val="21"/>
                <w:szCs w:val="21"/>
                <w:bdr w:val="none" w:sz="0" w:space="0" w:color="auto" w:frame="1"/>
              </w:rPr>
              <w:t>categories: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bar</w:t>
            </w:r>
          </w:p>
        </w:tc>
      </w:tr>
    </w:tbl>
    <w:p w14:paraId="62FAA4A4" w14:textId="77777777" w:rsidR="00A574F9" w:rsidRPr="00613BB9" w:rsidRDefault="00A574F9" w:rsidP="00170578">
      <w:pPr>
        <w:rPr>
          <w:vanish/>
        </w:rPr>
      </w:pP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4323"/>
        <w:gridCol w:w="3393"/>
      </w:tblGrid>
      <w:tr w:rsidR="00A574F9" w:rsidRPr="00613BB9" w14:paraId="4D5361E7" w14:textId="77777777" w:rsidTr="00170578">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48B0217"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3DC1662" w14:textId="77777777" w:rsidR="00A574F9" w:rsidRPr="00613BB9" w:rsidRDefault="00A574F9" w:rsidP="00170578">
            <w:pPr>
              <w:rPr>
                <w:rFonts w:ascii="inherit" w:hAnsi="inherit" w:cs="Helvetica" w:hint="eastAsia"/>
                <w:b/>
                <w:bCs/>
                <w:sz w:val="23"/>
                <w:szCs w:val="23"/>
              </w:rPr>
            </w:pPr>
            <w:r w:rsidRPr="00613BB9">
              <w:rPr>
                <w:rFonts w:ascii="inherit" w:hAnsi="inherit" w:cs="Helvetica"/>
                <w:b/>
                <w:bCs/>
                <w:sz w:val="23"/>
                <w:szCs w:val="23"/>
              </w:rPr>
              <w:t>结果</w:t>
            </w:r>
          </w:p>
        </w:tc>
      </w:tr>
      <w:tr w:rsidR="00A574F9" w:rsidRPr="00613BB9" w14:paraId="14693339"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2DFAC85"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:year/:month/:day/:title/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9EA1660"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2013/07/14/hello-world/</w:t>
            </w:r>
          </w:p>
        </w:tc>
      </w:tr>
      <w:tr w:rsidR="00A574F9" w:rsidRPr="00613BB9" w14:paraId="212004E6"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DEDD16"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:year-:month-:day-:title.html</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AD4647D"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2013-07-14-hello-world.html</w:t>
            </w:r>
          </w:p>
        </w:tc>
      </w:tr>
      <w:tr w:rsidR="00A574F9" w:rsidRPr="00613BB9" w14:paraId="6AC664AB" w14:textId="77777777" w:rsidTr="00170578">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468BE33" w14:textId="77777777" w:rsidR="00A574F9" w:rsidRPr="00613BB9" w:rsidRDefault="00A574F9" w:rsidP="00170578">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:category/:title/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15591C8" w14:textId="77777777" w:rsidR="00A574F9" w:rsidRPr="00613BB9" w:rsidRDefault="00A574F9" w:rsidP="00170578">
            <w:pPr>
              <w:rPr>
                <w:rFonts w:ascii="inherit" w:hAnsi="inherit" w:cs="Helvetica" w:hint="eastAsia"/>
                <w:sz w:val="23"/>
                <w:szCs w:val="23"/>
              </w:rPr>
            </w:pPr>
            <w:r w:rsidRPr="00613BB9">
              <w:rPr>
                <w:rFonts w:ascii="inherit" w:hAnsi="inherit" w:cs="Helvetica"/>
                <w:sz w:val="23"/>
                <w:szCs w:val="23"/>
              </w:rPr>
              <w:t>foo/bar/hello-world/</w:t>
            </w:r>
          </w:p>
        </w:tc>
      </w:tr>
    </w:tbl>
    <w:p w14:paraId="5810EB1B" w14:textId="77777777" w:rsidR="00A574F9" w:rsidRPr="00613BB9" w:rsidRDefault="00A574F9" w:rsidP="00170578">
      <w:pPr>
        <w:pStyle w:val="4"/>
        <w:rPr>
          <w:rFonts w:ascii="Helvetica" w:hAnsi="Helvetica" w:cs="Helvetica"/>
          <w:sz w:val="31"/>
          <w:szCs w:val="31"/>
        </w:rPr>
      </w:pPr>
      <w:bookmarkStart w:id="532" w:name="_Toc46395127"/>
      <w:r w:rsidRPr="00613BB9">
        <w:rPr>
          <w:rFonts w:ascii="Helvetica" w:hAnsi="Helvetica" w:cs="Helvetica"/>
          <w:sz w:val="31"/>
          <w:szCs w:val="31"/>
        </w:rPr>
        <w:t>多语种支持</w:t>
      </w:r>
      <w:bookmarkEnd w:id="532"/>
    </w:p>
    <w:p w14:paraId="1C1855BC"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若要建立一个多语种的网站，您可修改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new_post_name</w:t>
      </w:r>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permalink</w:t>
      </w:r>
      <w:r w:rsidRPr="00613BB9">
        <w:rPr>
          <w:rFonts w:ascii="Helvetica" w:hAnsi="Helvetica" w:cs="Helvetica"/>
          <w:sz w:val="23"/>
          <w:szCs w:val="23"/>
        </w:rPr>
        <w:t> </w:t>
      </w:r>
      <w:r w:rsidRPr="00613BB9">
        <w:rPr>
          <w:rFonts w:ascii="Helvetica" w:hAnsi="Helvetica" w:cs="Helvetica"/>
          <w:sz w:val="23"/>
          <w:szCs w:val="23"/>
        </w:rPr>
        <w:t>参数，如下：</w:t>
      </w:r>
    </w:p>
    <w:tbl>
      <w:tblPr>
        <w:tblW w:w="0" w:type="auto"/>
        <w:tblCellSpacing w:w="15" w:type="dxa"/>
        <w:tblCellMar>
          <w:left w:w="0" w:type="dxa"/>
          <w:right w:w="0" w:type="dxa"/>
        </w:tblCellMar>
        <w:tblLook w:val="04A0" w:firstRow="1" w:lastRow="0" w:firstColumn="1" w:lastColumn="0" w:noHBand="0" w:noVBand="1"/>
      </w:tblPr>
      <w:tblGrid>
        <w:gridCol w:w="2875"/>
      </w:tblGrid>
      <w:tr w:rsidR="00A574F9" w:rsidRPr="00613BB9" w14:paraId="7C215047" w14:textId="77777777" w:rsidTr="00170578">
        <w:trPr>
          <w:tblCellSpacing w:w="15" w:type="dxa"/>
        </w:trPr>
        <w:tc>
          <w:tcPr>
            <w:tcW w:w="0" w:type="auto"/>
            <w:tcBorders>
              <w:top w:val="nil"/>
              <w:left w:val="nil"/>
              <w:bottom w:val="nil"/>
              <w:right w:val="nil"/>
            </w:tcBorders>
            <w:vAlign w:val="center"/>
            <w:hideMark/>
          </w:tcPr>
          <w:p w14:paraId="6C9DC87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new_post_name: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:lang/:title.md</w:t>
            </w:r>
            <w:r w:rsidRPr="00613BB9">
              <w:rPr>
                <w:rFonts w:ascii="Source Code Pro" w:hAnsi="Source Code Pro"/>
                <w:sz w:val="22"/>
                <w:szCs w:val="22"/>
              </w:rPr>
              <w:br/>
            </w:r>
            <w:r w:rsidRPr="00613BB9">
              <w:rPr>
                <w:rStyle w:val="attr"/>
                <w:rFonts w:ascii="inherit" w:hAnsi="inherit"/>
                <w:sz w:val="21"/>
                <w:szCs w:val="21"/>
                <w:bdr w:val="none" w:sz="0" w:space="0" w:color="auto" w:frame="1"/>
              </w:rPr>
              <w:t>permalink:</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:lang/:title/</w:t>
            </w:r>
          </w:p>
        </w:tc>
      </w:tr>
    </w:tbl>
    <w:p w14:paraId="2511B126"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当您建立新文章时，文章会被储存到：</w:t>
      </w:r>
    </w:p>
    <w:tbl>
      <w:tblPr>
        <w:tblW w:w="0" w:type="auto"/>
        <w:tblCellSpacing w:w="15" w:type="dxa"/>
        <w:tblCellMar>
          <w:left w:w="0" w:type="dxa"/>
          <w:right w:w="0" w:type="dxa"/>
        </w:tblCellMar>
        <w:tblLook w:val="04A0" w:firstRow="1" w:lastRow="0" w:firstColumn="1" w:lastColumn="0" w:noHBand="0" w:noVBand="1"/>
      </w:tblPr>
      <w:tblGrid>
        <w:gridCol w:w="3657"/>
      </w:tblGrid>
      <w:tr w:rsidR="00A574F9" w:rsidRPr="00613BB9" w14:paraId="244479C5" w14:textId="77777777" w:rsidTr="00170578">
        <w:trPr>
          <w:tblCellSpacing w:w="15" w:type="dxa"/>
        </w:trPr>
        <w:tc>
          <w:tcPr>
            <w:tcW w:w="0" w:type="auto"/>
            <w:tcBorders>
              <w:top w:val="nil"/>
              <w:left w:val="nil"/>
              <w:bottom w:val="nil"/>
              <w:right w:val="nil"/>
            </w:tcBorders>
            <w:vAlign w:val="center"/>
            <w:hideMark/>
          </w:tcPr>
          <w:p w14:paraId="32C5D44D" w14:textId="77777777" w:rsidR="00A574F9" w:rsidRPr="00613BB9" w:rsidRDefault="00A574F9" w:rsidP="00170578">
            <w:pPr>
              <w:pStyle w:val="HTML"/>
              <w:spacing w:line="330" w:lineRule="atLeast"/>
              <w:textAlignment w:val="baseline"/>
              <w:rPr>
                <w:rStyle w:val="line"/>
                <w:rFonts w:ascii="inherit" w:hAnsi="inherit" w:hint="eastAsia"/>
                <w:szCs w:val="21"/>
                <w:bdr w:val="none" w:sz="0" w:space="0" w:color="auto" w:frame="1"/>
              </w:rPr>
            </w:pPr>
            <w:r w:rsidRPr="00613BB9">
              <w:rPr>
                <w:rStyle w:val="line"/>
                <w:rFonts w:ascii="inherit" w:hAnsi="inherit"/>
                <w:sz w:val="21"/>
                <w:szCs w:val="21"/>
                <w:bdr w:val="none" w:sz="0" w:space="0" w:color="auto" w:frame="1"/>
              </w:rPr>
              <w:t xml:space="preserve">$ hexo new </w:t>
            </w:r>
            <w:r w:rsidRPr="00613BB9">
              <w:rPr>
                <w:rStyle w:val="string"/>
                <w:rFonts w:ascii="inherit" w:hAnsi="inherit"/>
                <w:sz w:val="21"/>
                <w:szCs w:val="21"/>
                <w:bdr w:val="none" w:sz="0" w:space="0" w:color="auto" w:frame="1"/>
              </w:rPr>
              <w:t>"Hello World"</w:t>
            </w:r>
            <w:r w:rsidRPr="00613BB9">
              <w:rPr>
                <w:rStyle w:val="line"/>
                <w:rFonts w:ascii="inherit" w:hAnsi="inherit"/>
                <w:sz w:val="21"/>
                <w:szCs w:val="21"/>
                <w:bdr w:val="none" w:sz="0" w:space="0" w:color="auto" w:frame="1"/>
              </w:rPr>
              <w:t xml:space="preserve"> --lang tw </w:t>
            </w:r>
            <w:r w:rsidRPr="00613BB9">
              <w:rPr>
                <w:rStyle w:val="line"/>
                <w:rFonts w:ascii="inherit" w:hAnsi="inherit"/>
                <w:szCs w:val="21"/>
                <w:bdr w:val="none" w:sz="0" w:space="0" w:color="auto" w:frame="1"/>
              </w:rPr>
              <w:t xml:space="preserve">  </w:t>
            </w:r>
          </w:p>
          <w:p w14:paraId="6A6E4B1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=&gt; source/_posts/tw/Hello-World.md</w:t>
            </w:r>
          </w:p>
        </w:tc>
      </w:tr>
    </w:tbl>
    <w:p w14:paraId="7200330F" w14:textId="77777777" w:rsidR="00A574F9" w:rsidRPr="00613BB9" w:rsidRDefault="00A574F9" w:rsidP="00A574F9">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而网址会是：</w:t>
      </w:r>
    </w:p>
    <w:tbl>
      <w:tblPr>
        <w:tblW w:w="0" w:type="auto"/>
        <w:tblCellSpacing w:w="15" w:type="dxa"/>
        <w:tblCellMar>
          <w:left w:w="0" w:type="dxa"/>
          <w:right w:w="0" w:type="dxa"/>
        </w:tblCellMar>
        <w:tblLook w:val="04A0" w:firstRow="1" w:lastRow="0" w:firstColumn="1" w:lastColumn="0" w:noHBand="0" w:noVBand="1"/>
      </w:tblPr>
      <w:tblGrid>
        <w:gridCol w:w="3617"/>
      </w:tblGrid>
      <w:tr w:rsidR="00A574F9" w:rsidRPr="00613BB9" w14:paraId="67998942" w14:textId="77777777" w:rsidTr="00170578">
        <w:trPr>
          <w:tblCellSpacing w:w="15" w:type="dxa"/>
        </w:trPr>
        <w:tc>
          <w:tcPr>
            <w:tcW w:w="0" w:type="auto"/>
            <w:tcBorders>
              <w:top w:val="nil"/>
              <w:left w:val="nil"/>
              <w:bottom w:val="nil"/>
              <w:right w:val="nil"/>
            </w:tcBorders>
            <w:vAlign w:val="center"/>
            <w:hideMark/>
          </w:tcPr>
          <w:p w14:paraId="0CB3C50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http://localhost:4000/tw/hello-world/</w:t>
            </w:r>
          </w:p>
        </w:tc>
      </w:tr>
    </w:tbl>
    <w:p w14:paraId="08339746" w14:textId="77777777" w:rsidR="00A574F9" w:rsidRPr="00613BB9" w:rsidRDefault="00A574F9" w:rsidP="00A574F9"/>
    <w:p w14:paraId="3E3F1A4B" w14:textId="77777777" w:rsidR="00A574F9" w:rsidRPr="00613BB9" w:rsidRDefault="00A574F9" w:rsidP="00A574F9"/>
    <w:p w14:paraId="15E07C20" w14:textId="77777777" w:rsidR="00A574F9" w:rsidRPr="00613BB9" w:rsidRDefault="00A574F9" w:rsidP="00170578">
      <w:pPr>
        <w:pStyle w:val="2"/>
        <w:rPr>
          <w:rFonts w:ascii="Helvetica" w:hAnsi="Helvetica" w:cs="Helvetica"/>
          <w:b w:val="0"/>
          <w:bCs w:val="0"/>
          <w:sz w:val="54"/>
          <w:szCs w:val="54"/>
        </w:rPr>
      </w:pPr>
      <w:bookmarkStart w:id="533" w:name="_Toc46395128"/>
      <w:r w:rsidRPr="00613BB9">
        <w:rPr>
          <w:rFonts w:ascii="Helvetica" w:hAnsi="Helvetica" w:cs="Helvetica"/>
          <w:b w:val="0"/>
          <w:bCs w:val="0"/>
          <w:sz w:val="54"/>
          <w:szCs w:val="54"/>
        </w:rPr>
        <w:t>主题</w:t>
      </w:r>
      <w:bookmarkEnd w:id="533"/>
    </w:p>
    <w:p w14:paraId="60069909" w14:textId="77777777" w:rsidR="00A574F9" w:rsidRPr="00613BB9" w:rsidRDefault="00A574F9" w:rsidP="00170578"/>
    <w:p w14:paraId="7829DE0F" w14:textId="77777777" w:rsidR="00A574F9" w:rsidRPr="00613BB9" w:rsidRDefault="00A574F9" w:rsidP="00170578"/>
    <w:p w14:paraId="7938E5F3"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创建</w:t>
      </w:r>
      <w:r w:rsidRPr="00613BB9">
        <w:rPr>
          <w:rFonts w:ascii="Helvetica" w:hAnsi="Helvetica" w:cs="Helvetica"/>
          <w:sz w:val="23"/>
          <w:szCs w:val="23"/>
        </w:rPr>
        <w:t xml:space="preserve"> Hexo </w:t>
      </w:r>
      <w:r w:rsidRPr="00613BB9">
        <w:rPr>
          <w:rFonts w:ascii="Helvetica" w:hAnsi="Helvetica" w:cs="Helvetica"/>
          <w:sz w:val="23"/>
          <w:szCs w:val="23"/>
        </w:rPr>
        <w:t>主题非常容易，您只要在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themes</w:t>
      </w:r>
      <w:r w:rsidRPr="00613BB9">
        <w:rPr>
          <w:rFonts w:ascii="Helvetica" w:hAnsi="Helvetica" w:cs="Helvetica"/>
          <w:sz w:val="23"/>
          <w:szCs w:val="23"/>
        </w:rPr>
        <w:t> </w:t>
      </w:r>
      <w:r w:rsidRPr="00613BB9">
        <w:rPr>
          <w:rFonts w:ascii="Helvetica" w:hAnsi="Helvetica" w:cs="Helvetica"/>
          <w:sz w:val="23"/>
          <w:szCs w:val="23"/>
        </w:rPr>
        <w:t>文件夹内，新增一个任意名称的文件夹，并修改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Helvetica" w:hAnsi="Helvetica" w:cs="Helvetica"/>
          <w:sz w:val="23"/>
          <w:szCs w:val="23"/>
        </w:rPr>
        <w:t> </w:t>
      </w:r>
      <w:r w:rsidRPr="00613BB9">
        <w:rPr>
          <w:rFonts w:ascii="Helvetica" w:hAnsi="Helvetica" w:cs="Helvetica"/>
          <w:sz w:val="23"/>
          <w:szCs w:val="23"/>
        </w:rPr>
        <w:t>内的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w:t>
      </w:r>
      <w:r w:rsidRPr="00613BB9">
        <w:rPr>
          <w:rFonts w:ascii="Helvetica" w:hAnsi="Helvetica" w:cs="Helvetica"/>
          <w:sz w:val="23"/>
          <w:szCs w:val="23"/>
        </w:rPr>
        <w:t> </w:t>
      </w:r>
      <w:r w:rsidRPr="00613BB9">
        <w:rPr>
          <w:rFonts w:ascii="Helvetica" w:hAnsi="Helvetica" w:cs="Helvetica"/>
          <w:sz w:val="23"/>
          <w:szCs w:val="23"/>
        </w:rPr>
        <w:t>设定，即可切换主题。一个主题可能会有以下的结构：</w:t>
      </w:r>
    </w:p>
    <w:tbl>
      <w:tblPr>
        <w:tblW w:w="0" w:type="auto"/>
        <w:tblCellSpacing w:w="15" w:type="dxa"/>
        <w:tblCellMar>
          <w:left w:w="0" w:type="dxa"/>
          <w:right w:w="0" w:type="dxa"/>
        </w:tblCellMar>
        <w:tblLook w:val="04A0" w:firstRow="1" w:lastRow="0" w:firstColumn="1" w:lastColumn="0" w:noHBand="0" w:noVBand="1"/>
      </w:tblPr>
      <w:tblGrid>
        <w:gridCol w:w="1523"/>
      </w:tblGrid>
      <w:tr w:rsidR="00A574F9" w:rsidRPr="00613BB9" w14:paraId="58C2AF81" w14:textId="77777777" w:rsidTr="00170578">
        <w:trPr>
          <w:tblCellSpacing w:w="15" w:type="dxa"/>
        </w:trPr>
        <w:tc>
          <w:tcPr>
            <w:tcW w:w="0" w:type="auto"/>
            <w:tcBorders>
              <w:top w:val="nil"/>
              <w:left w:val="nil"/>
              <w:bottom w:val="nil"/>
              <w:right w:val="nil"/>
            </w:tcBorders>
            <w:vAlign w:val="center"/>
            <w:hideMark/>
          </w:tcPr>
          <w:p w14:paraId="16DA88E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_config.yml</w:t>
            </w:r>
            <w:r w:rsidRPr="00613BB9">
              <w:rPr>
                <w:rFonts w:ascii="Source Code Pro" w:hAnsi="Source Code Pro"/>
                <w:sz w:val="22"/>
                <w:szCs w:val="22"/>
              </w:rPr>
              <w:br/>
            </w:r>
            <w:r w:rsidRPr="00613BB9">
              <w:rPr>
                <w:rStyle w:val="line"/>
                <w:rFonts w:ascii="inherit" w:hAnsi="inherit"/>
                <w:sz w:val="21"/>
                <w:szCs w:val="21"/>
                <w:bdr w:val="none" w:sz="0" w:space="0" w:color="auto" w:frame="1"/>
              </w:rPr>
              <w:t>├── languages</w:t>
            </w:r>
            <w:r w:rsidRPr="00613BB9">
              <w:rPr>
                <w:rFonts w:ascii="Source Code Pro" w:hAnsi="Source Code Pro"/>
                <w:sz w:val="22"/>
                <w:szCs w:val="22"/>
              </w:rPr>
              <w:br/>
            </w:r>
            <w:r w:rsidRPr="00613BB9">
              <w:rPr>
                <w:rStyle w:val="line"/>
                <w:rFonts w:ascii="inherit" w:hAnsi="inherit"/>
                <w:sz w:val="21"/>
                <w:szCs w:val="21"/>
                <w:bdr w:val="none" w:sz="0" w:space="0" w:color="auto" w:frame="1"/>
              </w:rPr>
              <w:t>├── layout</w:t>
            </w:r>
            <w:r w:rsidRPr="00613BB9">
              <w:rPr>
                <w:rFonts w:ascii="Source Code Pro" w:hAnsi="Source Code Pro"/>
                <w:sz w:val="22"/>
                <w:szCs w:val="22"/>
              </w:rPr>
              <w:br/>
            </w:r>
            <w:r w:rsidRPr="00613BB9">
              <w:rPr>
                <w:rStyle w:val="line"/>
                <w:rFonts w:ascii="inherit" w:hAnsi="inherit"/>
                <w:sz w:val="21"/>
                <w:szCs w:val="21"/>
                <w:bdr w:val="none" w:sz="0" w:space="0" w:color="auto" w:frame="1"/>
              </w:rPr>
              <w:t>├── scripts</w:t>
            </w:r>
            <w:r w:rsidRPr="00613BB9">
              <w:rPr>
                <w:rFonts w:ascii="Source Code Pro" w:hAnsi="Source Code Pro"/>
                <w:sz w:val="22"/>
                <w:szCs w:val="22"/>
              </w:rPr>
              <w:br/>
            </w:r>
            <w:r w:rsidRPr="00613BB9">
              <w:rPr>
                <w:rStyle w:val="line"/>
                <w:rFonts w:ascii="inherit" w:hAnsi="inherit"/>
                <w:sz w:val="21"/>
                <w:szCs w:val="21"/>
                <w:bdr w:val="none" w:sz="0" w:space="0" w:color="auto" w:frame="1"/>
              </w:rPr>
              <w:t>└── source</w:t>
            </w:r>
          </w:p>
        </w:tc>
      </w:tr>
    </w:tbl>
    <w:p w14:paraId="3FD3BA6F" w14:textId="77777777" w:rsidR="00A574F9" w:rsidRPr="00613BB9" w:rsidRDefault="00A574F9" w:rsidP="00170578">
      <w:pPr>
        <w:pStyle w:val="4"/>
        <w:rPr>
          <w:rFonts w:ascii="Helvetica" w:hAnsi="Helvetica" w:cs="Helvetica"/>
          <w:sz w:val="31"/>
          <w:szCs w:val="31"/>
        </w:rPr>
      </w:pPr>
      <w:bookmarkStart w:id="534" w:name="_Toc46395129"/>
      <w:r w:rsidRPr="00613BB9">
        <w:rPr>
          <w:rFonts w:ascii="Helvetica" w:hAnsi="Helvetica" w:cs="Helvetica"/>
          <w:sz w:val="31"/>
          <w:szCs w:val="31"/>
        </w:rPr>
        <w:t>_config.yml</w:t>
      </w:r>
      <w:bookmarkEnd w:id="534"/>
    </w:p>
    <w:p w14:paraId="38A4149C" w14:textId="77777777" w:rsidR="00A574F9" w:rsidRPr="00613BB9" w:rsidRDefault="00A574F9" w:rsidP="00170578">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主题的配置文件。和</w:t>
      </w:r>
      <w:r w:rsidRPr="00613BB9">
        <w:rPr>
          <w:rFonts w:ascii="Helvetica" w:hAnsi="Helvetica" w:cs="Helvetica"/>
          <w:sz w:val="23"/>
          <w:szCs w:val="23"/>
        </w:rPr>
        <w:t xml:space="preserve"> Hexo </w:t>
      </w:r>
      <w:r w:rsidRPr="00613BB9">
        <w:rPr>
          <w:rFonts w:ascii="Helvetica" w:hAnsi="Helvetica" w:cs="Helvetica"/>
          <w:sz w:val="23"/>
          <w:szCs w:val="23"/>
        </w:rPr>
        <w:t>配置文件不同，主题配置文件修改时会自动更新，无需重启</w:t>
      </w:r>
      <w:r w:rsidRPr="00613BB9">
        <w:rPr>
          <w:rFonts w:ascii="Helvetica" w:hAnsi="Helvetica" w:cs="Helvetica"/>
          <w:sz w:val="23"/>
          <w:szCs w:val="23"/>
        </w:rPr>
        <w:t xml:space="preserve"> Hexo Server</w:t>
      </w:r>
      <w:r w:rsidRPr="00613BB9">
        <w:rPr>
          <w:rFonts w:ascii="Helvetica" w:hAnsi="Helvetica" w:cs="Helvetica"/>
          <w:sz w:val="23"/>
          <w:szCs w:val="23"/>
        </w:rPr>
        <w:t>。</w:t>
      </w:r>
    </w:p>
    <w:p w14:paraId="09B767D0" w14:textId="77777777" w:rsidR="00A574F9" w:rsidRPr="00613BB9" w:rsidRDefault="00A574F9" w:rsidP="00170578">
      <w:pPr>
        <w:pStyle w:val="4"/>
        <w:rPr>
          <w:rFonts w:ascii="Helvetica" w:hAnsi="Helvetica" w:cs="Helvetica"/>
          <w:sz w:val="31"/>
          <w:szCs w:val="31"/>
        </w:rPr>
      </w:pPr>
      <w:bookmarkStart w:id="535" w:name="_Toc46395130"/>
      <w:r w:rsidRPr="00613BB9">
        <w:rPr>
          <w:rFonts w:ascii="Helvetica" w:hAnsi="Helvetica" w:cs="Helvetica"/>
          <w:sz w:val="31"/>
          <w:szCs w:val="31"/>
        </w:rPr>
        <w:t>languages</w:t>
      </w:r>
      <w:bookmarkEnd w:id="535"/>
    </w:p>
    <w:p w14:paraId="5C164072"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语言文件夹。请参见</w:t>
      </w:r>
      <w:r w:rsidRPr="00613BB9">
        <w:rPr>
          <w:rFonts w:ascii="Helvetica" w:hAnsi="Helvetica" w:cs="Helvetica"/>
          <w:sz w:val="23"/>
          <w:szCs w:val="23"/>
        </w:rPr>
        <w:t> </w:t>
      </w:r>
      <w:hyperlink r:id="rId2127" w:history="1">
        <w:r w:rsidRPr="00613BB9">
          <w:rPr>
            <w:rStyle w:val="a4"/>
            <w:rFonts w:ascii="inherit" w:hAnsi="inherit" w:cs="Helvetica"/>
            <w:color w:val="auto"/>
            <w:sz w:val="23"/>
            <w:szCs w:val="23"/>
            <w:bdr w:val="none" w:sz="0" w:space="0" w:color="auto" w:frame="1"/>
          </w:rPr>
          <w:t>国际化</w:t>
        </w:r>
        <w:r w:rsidRPr="00613BB9">
          <w:rPr>
            <w:rStyle w:val="a4"/>
            <w:rFonts w:ascii="inherit" w:hAnsi="inherit" w:cs="Helvetica"/>
            <w:color w:val="auto"/>
            <w:sz w:val="23"/>
            <w:szCs w:val="23"/>
            <w:bdr w:val="none" w:sz="0" w:space="0" w:color="auto" w:frame="1"/>
          </w:rPr>
          <w:t xml:space="preserve"> (i18n)</w:t>
        </w:r>
      </w:hyperlink>
      <w:r w:rsidRPr="00613BB9">
        <w:rPr>
          <w:rFonts w:ascii="Helvetica" w:hAnsi="Helvetica" w:cs="Helvetica"/>
          <w:sz w:val="23"/>
          <w:szCs w:val="23"/>
        </w:rPr>
        <w:t>。</w:t>
      </w:r>
    </w:p>
    <w:p w14:paraId="5CB343DB" w14:textId="77777777" w:rsidR="00A574F9" w:rsidRPr="00613BB9" w:rsidRDefault="00A574F9" w:rsidP="00170578">
      <w:pPr>
        <w:pStyle w:val="4"/>
        <w:rPr>
          <w:rFonts w:ascii="Helvetica" w:hAnsi="Helvetica" w:cs="Helvetica"/>
          <w:sz w:val="31"/>
          <w:szCs w:val="31"/>
        </w:rPr>
      </w:pPr>
      <w:bookmarkStart w:id="536" w:name="_Toc46395131"/>
      <w:r w:rsidRPr="00613BB9">
        <w:rPr>
          <w:rFonts w:ascii="Helvetica" w:hAnsi="Helvetica" w:cs="Helvetica"/>
          <w:sz w:val="31"/>
          <w:szCs w:val="31"/>
        </w:rPr>
        <w:t>layout</w:t>
      </w:r>
      <w:bookmarkEnd w:id="536"/>
    </w:p>
    <w:p w14:paraId="643F1EB8"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布局文件夹。用于存放主题的模板文件，决定了网站内容的呈现方式，</w:t>
      </w:r>
      <w:r w:rsidRPr="00613BB9">
        <w:rPr>
          <w:rFonts w:ascii="Helvetica" w:hAnsi="Helvetica" w:cs="Helvetica"/>
          <w:sz w:val="23"/>
          <w:szCs w:val="23"/>
        </w:rPr>
        <w:t xml:space="preserve">Hexo </w:t>
      </w:r>
      <w:r w:rsidRPr="00613BB9">
        <w:rPr>
          <w:rFonts w:ascii="Helvetica" w:hAnsi="Helvetica" w:cs="Helvetica"/>
          <w:sz w:val="23"/>
          <w:szCs w:val="23"/>
        </w:rPr>
        <w:t>内建</w:t>
      </w:r>
      <w:r w:rsidRPr="00613BB9">
        <w:rPr>
          <w:rFonts w:ascii="Helvetica" w:hAnsi="Helvetica" w:cs="Helvetica"/>
          <w:sz w:val="23"/>
          <w:szCs w:val="23"/>
        </w:rPr>
        <w:t> </w:t>
      </w:r>
      <w:hyperlink r:id="rId2128" w:tgtFrame="_blank" w:history="1">
        <w:r w:rsidRPr="00613BB9">
          <w:rPr>
            <w:rStyle w:val="a4"/>
            <w:rFonts w:ascii="inherit" w:hAnsi="inherit" w:cs="Helvetica"/>
            <w:color w:val="auto"/>
            <w:sz w:val="23"/>
            <w:szCs w:val="23"/>
            <w:bdr w:val="none" w:sz="0" w:space="0" w:color="auto" w:frame="1"/>
          </w:rPr>
          <w:t>Swig</w:t>
        </w:r>
      </w:hyperlink>
      <w:r w:rsidRPr="00613BB9">
        <w:rPr>
          <w:rFonts w:ascii="Helvetica" w:hAnsi="Helvetica" w:cs="Helvetica"/>
          <w:sz w:val="23"/>
          <w:szCs w:val="23"/>
        </w:rPr>
        <w:t> </w:t>
      </w:r>
      <w:r w:rsidRPr="00613BB9">
        <w:rPr>
          <w:rFonts w:ascii="Helvetica" w:hAnsi="Helvetica" w:cs="Helvetica"/>
          <w:sz w:val="23"/>
          <w:szCs w:val="23"/>
        </w:rPr>
        <w:t>模板引擎，您可以另外安装插件来获得</w:t>
      </w:r>
      <w:r w:rsidRPr="00613BB9">
        <w:rPr>
          <w:rFonts w:ascii="Helvetica" w:hAnsi="Helvetica" w:cs="Helvetica"/>
          <w:sz w:val="23"/>
          <w:szCs w:val="23"/>
        </w:rPr>
        <w:t> </w:t>
      </w:r>
      <w:hyperlink r:id="rId2129" w:tgtFrame="_blank" w:history="1">
        <w:r w:rsidRPr="00613BB9">
          <w:rPr>
            <w:rStyle w:val="a4"/>
            <w:rFonts w:ascii="inherit" w:hAnsi="inherit" w:cs="Helvetica"/>
            <w:color w:val="auto"/>
            <w:sz w:val="23"/>
            <w:szCs w:val="23"/>
            <w:bdr w:val="none" w:sz="0" w:space="0" w:color="auto" w:frame="1"/>
          </w:rPr>
          <w:t>EJS</w:t>
        </w:r>
      </w:hyperlink>
      <w:r w:rsidRPr="00613BB9">
        <w:rPr>
          <w:rFonts w:ascii="Helvetica" w:hAnsi="Helvetica" w:cs="Helvetica"/>
          <w:sz w:val="23"/>
          <w:szCs w:val="23"/>
        </w:rPr>
        <w:t>、</w:t>
      </w:r>
      <w:hyperlink r:id="rId2130" w:tgtFrame="_blank" w:history="1">
        <w:r w:rsidRPr="00613BB9">
          <w:rPr>
            <w:rStyle w:val="a4"/>
            <w:rFonts w:ascii="inherit" w:hAnsi="inherit" w:cs="Helvetica"/>
            <w:color w:val="auto"/>
            <w:sz w:val="23"/>
            <w:szCs w:val="23"/>
            <w:bdr w:val="none" w:sz="0" w:space="0" w:color="auto" w:frame="1"/>
          </w:rPr>
          <w:t>Haml</w:t>
        </w:r>
      </w:hyperlink>
      <w:r w:rsidRPr="00613BB9">
        <w:rPr>
          <w:rFonts w:ascii="Helvetica" w:hAnsi="Helvetica" w:cs="Helvetica"/>
          <w:sz w:val="23"/>
          <w:szCs w:val="23"/>
        </w:rPr>
        <w:t>、</w:t>
      </w:r>
      <w:hyperlink r:id="rId2131" w:tgtFrame="_blank" w:history="1">
        <w:r w:rsidRPr="00613BB9">
          <w:rPr>
            <w:rStyle w:val="a4"/>
            <w:rFonts w:ascii="inherit" w:hAnsi="inherit" w:cs="Helvetica"/>
            <w:color w:val="auto"/>
            <w:sz w:val="23"/>
            <w:szCs w:val="23"/>
            <w:bdr w:val="none" w:sz="0" w:space="0" w:color="auto" w:frame="1"/>
          </w:rPr>
          <w:t>Jade</w:t>
        </w:r>
      </w:hyperlink>
      <w:r w:rsidRPr="00613BB9">
        <w:rPr>
          <w:rFonts w:ascii="Helvetica" w:hAnsi="Helvetica" w:cs="Helvetica"/>
          <w:sz w:val="23"/>
          <w:szCs w:val="23"/>
        </w:rPr>
        <w:t> </w:t>
      </w:r>
      <w:r w:rsidRPr="00613BB9">
        <w:rPr>
          <w:rFonts w:ascii="Helvetica" w:hAnsi="Helvetica" w:cs="Helvetica"/>
          <w:sz w:val="23"/>
          <w:szCs w:val="23"/>
        </w:rPr>
        <w:t>或</w:t>
      </w:r>
      <w:r w:rsidRPr="00613BB9">
        <w:rPr>
          <w:rFonts w:ascii="Helvetica" w:hAnsi="Helvetica" w:cs="Helvetica"/>
          <w:sz w:val="23"/>
          <w:szCs w:val="23"/>
        </w:rPr>
        <w:t> </w:t>
      </w:r>
      <w:hyperlink r:id="rId2132" w:tgtFrame="_blank" w:history="1">
        <w:r w:rsidRPr="00613BB9">
          <w:rPr>
            <w:rStyle w:val="a4"/>
            <w:rFonts w:ascii="inherit" w:hAnsi="inherit" w:cs="Helvetica"/>
            <w:color w:val="auto"/>
            <w:sz w:val="23"/>
            <w:szCs w:val="23"/>
            <w:bdr w:val="none" w:sz="0" w:space="0" w:color="auto" w:frame="1"/>
          </w:rPr>
          <w:t>Pug</w:t>
        </w:r>
      </w:hyperlink>
      <w:r w:rsidRPr="00613BB9">
        <w:rPr>
          <w:rFonts w:ascii="Helvetica" w:hAnsi="Helvetica" w:cs="Helvetica"/>
          <w:sz w:val="23"/>
          <w:szCs w:val="23"/>
        </w:rPr>
        <w:t> </w:t>
      </w:r>
      <w:r w:rsidRPr="00613BB9">
        <w:rPr>
          <w:rFonts w:ascii="Helvetica" w:hAnsi="Helvetica" w:cs="Helvetica"/>
          <w:sz w:val="23"/>
          <w:szCs w:val="23"/>
        </w:rPr>
        <w:t>支持，</w:t>
      </w:r>
      <w:r w:rsidRPr="00613BB9">
        <w:rPr>
          <w:rFonts w:ascii="Helvetica" w:hAnsi="Helvetica" w:cs="Helvetica"/>
          <w:sz w:val="23"/>
          <w:szCs w:val="23"/>
        </w:rPr>
        <w:t xml:space="preserve">Hexo </w:t>
      </w:r>
      <w:r w:rsidRPr="00613BB9">
        <w:rPr>
          <w:rFonts w:ascii="Helvetica" w:hAnsi="Helvetica" w:cs="Helvetica"/>
          <w:sz w:val="23"/>
          <w:szCs w:val="23"/>
        </w:rPr>
        <w:t>根据模板文件的扩展名来决定所使用的模板引擎，例如：</w:t>
      </w:r>
    </w:p>
    <w:tbl>
      <w:tblPr>
        <w:tblW w:w="0" w:type="auto"/>
        <w:tblCellSpacing w:w="15" w:type="dxa"/>
        <w:tblCellMar>
          <w:left w:w="0" w:type="dxa"/>
          <w:right w:w="0" w:type="dxa"/>
        </w:tblCellMar>
        <w:tblLook w:val="04A0" w:firstRow="1" w:lastRow="0" w:firstColumn="1" w:lastColumn="0" w:noHBand="0" w:noVBand="1"/>
      </w:tblPr>
      <w:tblGrid>
        <w:gridCol w:w="2421"/>
      </w:tblGrid>
      <w:tr w:rsidR="00A574F9" w:rsidRPr="00613BB9" w14:paraId="2C2517A2" w14:textId="77777777" w:rsidTr="00170578">
        <w:trPr>
          <w:tblCellSpacing w:w="15" w:type="dxa"/>
        </w:trPr>
        <w:tc>
          <w:tcPr>
            <w:tcW w:w="0" w:type="auto"/>
            <w:tcBorders>
              <w:top w:val="nil"/>
              <w:left w:val="nil"/>
              <w:bottom w:val="nil"/>
              <w:right w:val="nil"/>
            </w:tcBorders>
            <w:vAlign w:val="center"/>
            <w:hideMark/>
          </w:tcPr>
          <w:p w14:paraId="648A63D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layout.ejs   - </w:t>
            </w:r>
            <w:r w:rsidRPr="00613BB9">
              <w:rPr>
                <w:rStyle w:val="line"/>
                <w:rFonts w:ascii="inherit" w:hAnsi="inherit"/>
                <w:sz w:val="21"/>
                <w:szCs w:val="21"/>
                <w:bdr w:val="none" w:sz="0" w:space="0" w:color="auto" w:frame="1"/>
              </w:rPr>
              <w:t>使用</w:t>
            </w:r>
            <w:r w:rsidRPr="00613BB9">
              <w:rPr>
                <w:rStyle w:val="line"/>
                <w:rFonts w:ascii="inherit" w:hAnsi="inherit"/>
                <w:sz w:val="21"/>
                <w:szCs w:val="21"/>
                <w:bdr w:val="none" w:sz="0" w:space="0" w:color="auto" w:frame="1"/>
              </w:rPr>
              <w:t xml:space="preserve"> EJS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layout.swig  - </w:t>
            </w:r>
            <w:r w:rsidRPr="00613BB9">
              <w:rPr>
                <w:rStyle w:val="line"/>
                <w:rFonts w:ascii="inherit" w:hAnsi="inherit"/>
                <w:sz w:val="21"/>
                <w:szCs w:val="21"/>
                <w:bdr w:val="none" w:sz="0" w:space="0" w:color="auto" w:frame="1"/>
              </w:rPr>
              <w:t>使用</w:t>
            </w:r>
            <w:r w:rsidRPr="00613BB9">
              <w:rPr>
                <w:rStyle w:val="line"/>
                <w:rFonts w:ascii="inherit" w:hAnsi="inherit"/>
                <w:sz w:val="21"/>
                <w:szCs w:val="21"/>
                <w:bdr w:val="none" w:sz="0" w:space="0" w:color="auto" w:frame="1"/>
              </w:rPr>
              <w:t xml:space="preserve"> Swig</w:t>
            </w:r>
          </w:p>
        </w:tc>
      </w:tr>
    </w:tbl>
    <w:p w14:paraId="2608643D"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您可参考</w:t>
      </w:r>
      <w:r w:rsidRPr="00613BB9">
        <w:rPr>
          <w:rFonts w:ascii="Helvetica" w:hAnsi="Helvetica" w:cs="Helvetica"/>
          <w:sz w:val="23"/>
          <w:szCs w:val="23"/>
        </w:rPr>
        <w:t> </w:t>
      </w:r>
      <w:hyperlink r:id="rId2133" w:history="1">
        <w:r w:rsidRPr="00613BB9">
          <w:rPr>
            <w:rStyle w:val="a4"/>
            <w:rFonts w:ascii="inherit" w:hAnsi="inherit" w:cs="Helvetica"/>
            <w:color w:val="auto"/>
            <w:sz w:val="23"/>
            <w:szCs w:val="23"/>
            <w:bdr w:val="none" w:sz="0" w:space="0" w:color="auto" w:frame="1"/>
          </w:rPr>
          <w:t>模板</w:t>
        </w:r>
      </w:hyperlink>
      <w:r w:rsidRPr="00613BB9">
        <w:rPr>
          <w:rFonts w:ascii="Helvetica" w:hAnsi="Helvetica" w:cs="Helvetica"/>
          <w:sz w:val="23"/>
          <w:szCs w:val="23"/>
        </w:rPr>
        <w:t> </w:t>
      </w:r>
      <w:r w:rsidRPr="00613BB9">
        <w:rPr>
          <w:rFonts w:ascii="Helvetica" w:hAnsi="Helvetica" w:cs="Helvetica"/>
          <w:sz w:val="23"/>
          <w:szCs w:val="23"/>
        </w:rPr>
        <w:t>以获得更多信息。</w:t>
      </w:r>
    </w:p>
    <w:p w14:paraId="2AFA4F74" w14:textId="77777777" w:rsidR="00A574F9" w:rsidRPr="00613BB9" w:rsidRDefault="00A574F9" w:rsidP="00170578">
      <w:pPr>
        <w:pStyle w:val="4"/>
        <w:rPr>
          <w:rFonts w:ascii="Helvetica" w:hAnsi="Helvetica" w:cs="Helvetica"/>
          <w:sz w:val="31"/>
          <w:szCs w:val="31"/>
        </w:rPr>
      </w:pPr>
      <w:bookmarkStart w:id="537" w:name="_Toc46395132"/>
      <w:r w:rsidRPr="00613BB9">
        <w:rPr>
          <w:rFonts w:ascii="Helvetica" w:hAnsi="Helvetica" w:cs="Helvetica"/>
          <w:sz w:val="31"/>
          <w:szCs w:val="31"/>
        </w:rPr>
        <w:t>scripts</w:t>
      </w:r>
      <w:bookmarkEnd w:id="537"/>
    </w:p>
    <w:p w14:paraId="5FC6E011"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脚本文件夹。在启动时，</w:t>
      </w:r>
      <w:r w:rsidRPr="00613BB9">
        <w:rPr>
          <w:rFonts w:ascii="Helvetica" w:hAnsi="Helvetica" w:cs="Helvetica"/>
          <w:sz w:val="23"/>
          <w:szCs w:val="23"/>
        </w:rPr>
        <w:t xml:space="preserve">Hexo </w:t>
      </w:r>
      <w:r w:rsidRPr="00613BB9">
        <w:rPr>
          <w:rFonts w:ascii="Helvetica" w:hAnsi="Helvetica" w:cs="Helvetica"/>
          <w:sz w:val="23"/>
          <w:szCs w:val="23"/>
        </w:rPr>
        <w:t>会载入此文件夹内的</w:t>
      </w:r>
      <w:r w:rsidRPr="00613BB9">
        <w:rPr>
          <w:rFonts w:ascii="Helvetica" w:hAnsi="Helvetica" w:cs="Helvetica"/>
          <w:sz w:val="23"/>
          <w:szCs w:val="23"/>
        </w:rPr>
        <w:t xml:space="preserve"> JavaScript </w:t>
      </w:r>
      <w:r w:rsidRPr="00613BB9">
        <w:rPr>
          <w:rFonts w:ascii="Helvetica" w:hAnsi="Helvetica" w:cs="Helvetica"/>
          <w:sz w:val="23"/>
          <w:szCs w:val="23"/>
        </w:rPr>
        <w:t>文件，请参见</w:t>
      </w:r>
      <w:r w:rsidRPr="00613BB9">
        <w:rPr>
          <w:rFonts w:ascii="Helvetica" w:hAnsi="Helvetica" w:cs="Helvetica"/>
          <w:sz w:val="23"/>
          <w:szCs w:val="23"/>
        </w:rPr>
        <w:t> </w:t>
      </w:r>
      <w:hyperlink r:id="rId2134" w:history="1">
        <w:r w:rsidRPr="00613BB9">
          <w:rPr>
            <w:rStyle w:val="a4"/>
            <w:rFonts w:ascii="inherit" w:hAnsi="inherit" w:cs="Helvetica"/>
            <w:color w:val="auto"/>
            <w:sz w:val="23"/>
            <w:szCs w:val="23"/>
            <w:bdr w:val="none" w:sz="0" w:space="0" w:color="auto" w:frame="1"/>
          </w:rPr>
          <w:t>插件</w:t>
        </w:r>
      </w:hyperlink>
      <w:r w:rsidRPr="00613BB9">
        <w:rPr>
          <w:rFonts w:ascii="Helvetica" w:hAnsi="Helvetica" w:cs="Helvetica"/>
          <w:sz w:val="23"/>
          <w:szCs w:val="23"/>
        </w:rPr>
        <w:t> </w:t>
      </w:r>
      <w:r w:rsidRPr="00613BB9">
        <w:rPr>
          <w:rFonts w:ascii="Helvetica" w:hAnsi="Helvetica" w:cs="Helvetica"/>
          <w:sz w:val="23"/>
          <w:szCs w:val="23"/>
        </w:rPr>
        <w:t>以获得更多信息。</w:t>
      </w:r>
    </w:p>
    <w:p w14:paraId="6B8EDE97" w14:textId="77777777" w:rsidR="00A574F9" w:rsidRPr="00613BB9" w:rsidRDefault="00A574F9" w:rsidP="00170578">
      <w:pPr>
        <w:pStyle w:val="4"/>
        <w:rPr>
          <w:rFonts w:ascii="Helvetica" w:hAnsi="Helvetica" w:cs="Helvetica"/>
          <w:sz w:val="31"/>
          <w:szCs w:val="31"/>
        </w:rPr>
      </w:pPr>
      <w:bookmarkStart w:id="538" w:name="_Toc46395133"/>
      <w:r w:rsidRPr="00613BB9">
        <w:rPr>
          <w:rFonts w:ascii="Helvetica" w:hAnsi="Helvetica" w:cs="Helvetica"/>
          <w:sz w:val="31"/>
          <w:szCs w:val="31"/>
        </w:rPr>
        <w:lastRenderedPageBreak/>
        <w:t>source</w:t>
      </w:r>
      <w:bookmarkEnd w:id="538"/>
    </w:p>
    <w:p w14:paraId="62FE2EB4"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资源文件夹，除了模板以外的</w:t>
      </w:r>
      <w:r w:rsidRPr="00613BB9">
        <w:rPr>
          <w:rFonts w:ascii="Helvetica" w:hAnsi="Helvetica" w:cs="Helvetica"/>
          <w:sz w:val="23"/>
          <w:szCs w:val="23"/>
        </w:rPr>
        <w:t xml:space="preserve"> Asset</w:t>
      </w:r>
      <w:r w:rsidRPr="00613BB9">
        <w:rPr>
          <w:rFonts w:ascii="Helvetica" w:hAnsi="Helvetica" w:cs="Helvetica"/>
          <w:sz w:val="23"/>
          <w:szCs w:val="23"/>
        </w:rPr>
        <w:t>，例如</w:t>
      </w:r>
      <w:r w:rsidRPr="00613BB9">
        <w:rPr>
          <w:rFonts w:ascii="Helvetica" w:hAnsi="Helvetica" w:cs="Helvetica"/>
          <w:sz w:val="23"/>
          <w:szCs w:val="23"/>
        </w:rPr>
        <w:t xml:space="preserve"> CSS</w:t>
      </w:r>
      <w:r w:rsidRPr="00613BB9">
        <w:rPr>
          <w:rFonts w:ascii="Helvetica" w:hAnsi="Helvetica" w:cs="Helvetica"/>
          <w:sz w:val="23"/>
          <w:szCs w:val="23"/>
        </w:rPr>
        <w:t>、</w:t>
      </w:r>
      <w:r w:rsidRPr="00613BB9">
        <w:rPr>
          <w:rFonts w:ascii="Helvetica" w:hAnsi="Helvetica" w:cs="Helvetica"/>
          <w:sz w:val="23"/>
          <w:szCs w:val="23"/>
        </w:rPr>
        <w:t xml:space="preserve">JavaScript </w:t>
      </w:r>
      <w:r w:rsidRPr="00613BB9">
        <w:rPr>
          <w:rFonts w:ascii="Helvetica" w:hAnsi="Helvetica" w:cs="Helvetica"/>
          <w:sz w:val="23"/>
          <w:szCs w:val="23"/>
        </w:rPr>
        <w:t>文件等，都应该放在这个文件夹中。文件或文件夹开头名称为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r w:rsidRPr="00613BB9">
        <w:rPr>
          <w:rFonts w:ascii="Helvetica" w:hAnsi="Helvetica" w:cs="Helvetica"/>
          <w:sz w:val="23"/>
          <w:szCs w:val="23"/>
        </w:rPr>
        <w:t>（下划线线）或隐藏的文件会被忽略。</w:t>
      </w:r>
    </w:p>
    <w:p w14:paraId="4C52A64D"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如果文件可以被渲染的话，会经过解析然后储存到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文件夹，否则会直接拷贝到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w:t>
      </w:r>
    </w:p>
    <w:p w14:paraId="19C2BBEE" w14:textId="77777777" w:rsidR="00A574F9" w:rsidRPr="00613BB9" w:rsidRDefault="00A574F9" w:rsidP="00170578">
      <w:pPr>
        <w:pStyle w:val="4"/>
        <w:rPr>
          <w:rFonts w:ascii="Helvetica" w:hAnsi="Helvetica" w:cs="Helvetica"/>
          <w:sz w:val="31"/>
          <w:szCs w:val="31"/>
        </w:rPr>
      </w:pPr>
      <w:bookmarkStart w:id="539" w:name="_Toc46395134"/>
      <w:r w:rsidRPr="00613BB9">
        <w:rPr>
          <w:rFonts w:ascii="Helvetica" w:hAnsi="Helvetica" w:cs="Helvetica"/>
          <w:sz w:val="31"/>
          <w:szCs w:val="31"/>
        </w:rPr>
        <w:t>发布</w:t>
      </w:r>
      <w:bookmarkEnd w:id="539"/>
    </w:p>
    <w:p w14:paraId="5EB058C6"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当您完成主题后，可以考虑将它发布到</w:t>
      </w:r>
      <w:r w:rsidRPr="00613BB9">
        <w:rPr>
          <w:rFonts w:ascii="Helvetica" w:hAnsi="Helvetica" w:cs="Helvetica"/>
          <w:sz w:val="23"/>
          <w:szCs w:val="23"/>
        </w:rPr>
        <w:t> </w:t>
      </w:r>
      <w:hyperlink r:id="rId2135" w:history="1">
        <w:r w:rsidRPr="00613BB9">
          <w:rPr>
            <w:rStyle w:val="a4"/>
            <w:rFonts w:ascii="inherit" w:hAnsi="inherit" w:cs="Helvetica"/>
            <w:color w:val="auto"/>
            <w:sz w:val="23"/>
            <w:szCs w:val="23"/>
            <w:bdr w:val="none" w:sz="0" w:space="0" w:color="auto" w:frame="1"/>
          </w:rPr>
          <w:t>主题列表</w:t>
        </w:r>
      </w:hyperlink>
      <w:r w:rsidRPr="00613BB9">
        <w:rPr>
          <w:rFonts w:ascii="Helvetica" w:hAnsi="Helvetica" w:cs="Helvetica"/>
          <w:sz w:val="23"/>
          <w:szCs w:val="23"/>
        </w:rPr>
        <w:t>，让更多人能够使用您的主题。在发布前建议先进行</w:t>
      </w:r>
      <w:r w:rsidRPr="00613BB9">
        <w:rPr>
          <w:rFonts w:ascii="Helvetica" w:hAnsi="Helvetica" w:cs="Helvetica"/>
          <w:sz w:val="23"/>
          <w:szCs w:val="23"/>
        </w:rPr>
        <w:t> </w:t>
      </w:r>
      <w:hyperlink r:id="rId2136" w:tgtFrame="_blank" w:history="1">
        <w:r w:rsidRPr="00613BB9">
          <w:rPr>
            <w:rStyle w:val="a4"/>
            <w:rFonts w:ascii="inherit" w:hAnsi="inherit" w:cs="Helvetica"/>
            <w:color w:val="auto"/>
            <w:sz w:val="23"/>
            <w:szCs w:val="23"/>
            <w:bdr w:val="none" w:sz="0" w:space="0" w:color="auto" w:frame="1"/>
          </w:rPr>
          <w:t>主题单元测试</w:t>
        </w:r>
      </w:hyperlink>
      <w:r w:rsidRPr="00613BB9">
        <w:rPr>
          <w:rFonts w:ascii="Helvetica" w:hAnsi="Helvetica" w:cs="Helvetica"/>
          <w:sz w:val="23"/>
          <w:szCs w:val="23"/>
        </w:rPr>
        <w:t>，确保每一项功能都能正常使用。发布主题的步骤和</w:t>
      </w:r>
      <w:r w:rsidRPr="00613BB9">
        <w:rPr>
          <w:rFonts w:ascii="Helvetica" w:hAnsi="Helvetica" w:cs="Helvetica"/>
          <w:sz w:val="23"/>
          <w:szCs w:val="23"/>
        </w:rPr>
        <w:t> </w:t>
      </w:r>
      <w:hyperlink r:id="rId2137" w:anchor="%E6%9B%B4%E6%96%B0%E6%96%87%E6%A1%A3" w:history="1">
        <w:r w:rsidRPr="00613BB9">
          <w:rPr>
            <w:rStyle w:val="a4"/>
            <w:rFonts w:ascii="inherit" w:hAnsi="inherit" w:cs="Helvetica"/>
            <w:color w:val="auto"/>
            <w:sz w:val="23"/>
            <w:szCs w:val="23"/>
            <w:bdr w:val="none" w:sz="0" w:space="0" w:color="auto" w:frame="1"/>
          </w:rPr>
          <w:t>更新文档</w:t>
        </w:r>
      </w:hyperlink>
      <w:r w:rsidRPr="00613BB9">
        <w:rPr>
          <w:rFonts w:ascii="Helvetica" w:hAnsi="Helvetica" w:cs="Helvetica"/>
          <w:sz w:val="23"/>
          <w:szCs w:val="23"/>
        </w:rPr>
        <w:t> </w:t>
      </w:r>
      <w:r w:rsidRPr="00613BB9">
        <w:rPr>
          <w:rFonts w:ascii="Helvetica" w:hAnsi="Helvetica" w:cs="Helvetica"/>
          <w:sz w:val="23"/>
          <w:szCs w:val="23"/>
        </w:rPr>
        <w:t>非常类似。</w:t>
      </w:r>
    </w:p>
    <w:p w14:paraId="2E4A906D" w14:textId="77777777" w:rsidR="00A574F9" w:rsidRPr="00613BB9" w:rsidRDefault="00A574F9" w:rsidP="00907565">
      <w:pPr>
        <w:pStyle w:val="a3"/>
        <w:numPr>
          <w:ilvl w:val="0"/>
          <w:numId w:val="146"/>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Fork </w:t>
      </w:r>
      <w:hyperlink r:id="rId2138" w:tgtFrame="_blank" w:history="1">
        <w:r w:rsidRPr="00613BB9">
          <w:rPr>
            <w:rStyle w:val="a4"/>
            <w:rFonts w:ascii="inherit" w:hAnsi="inherit" w:cs="Helvetica"/>
            <w:color w:val="auto"/>
            <w:sz w:val="23"/>
            <w:szCs w:val="23"/>
            <w:bdr w:val="none" w:sz="0" w:space="0" w:color="auto" w:frame="1"/>
          </w:rPr>
          <w:t>hexojs/site</w:t>
        </w:r>
      </w:hyperlink>
    </w:p>
    <w:p w14:paraId="7D938008" w14:textId="77777777" w:rsidR="00A574F9" w:rsidRPr="00613BB9" w:rsidRDefault="00A574F9" w:rsidP="00907565">
      <w:pPr>
        <w:pStyle w:val="a3"/>
        <w:numPr>
          <w:ilvl w:val="0"/>
          <w:numId w:val="146"/>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677"/>
      </w:tblGrid>
      <w:tr w:rsidR="00A574F9" w:rsidRPr="00613BB9" w14:paraId="0A7C9B17" w14:textId="77777777" w:rsidTr="00170578">
        <w:trPr>
          <w:tblCellSpacing w:w="15" w:type="dxa"/>
        </w:trPr>
        <w:tc>
          <w:tcPr>
            <w:tcW w:w="0" w:type="auto"/>
            <w:tcBorders>
              <w:top w:val="nil"/>
              <w:left w:val="nil"/>
              <w:bottom w:val="nil"/>
              <w:right w:val="nil"/>
            </w:tcBorders>
            <w:vAlign w:val="center"/>
            <w:hideMark/>
          </w:tcPr>
          <w:p w14:paraId="1EA3BC5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https://github.com/&lt;username&gt;/site.git</w:t>
            </w:r>
            <w:r w:rsidRPr="00613BB9">
              <w:rPr>
                <w:rFonts w:ascii="Source Code Pro" w:hAnsi="Source Code Pro"/>
                <w:sz w:val="22"/>
                <w:szCs w:val="22"/>
              </w:rPr>
              <w:br/>
            </w:r>
            <w:r w:rsidRPr="00613BB9">
              <w:rPr>
                <w:rStyle w:val="line"/>
                <w:rFonts w:ascii="inherit" w:hAnsi="inherit"/>
                <w:sz w:val="21"/>
                <w:szCs w:val="21"/>
                <w:bdr w:val="none" w:sz="0" w:space="0" w:color="auto" w:frame="1"/>
              </w:rPr>
              <w:t>$ cd site</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69567A26" w14:textId="77777777" w:rsidR="00A574F9" w:rsidRPr="00613BB9" w:rsidRDefault="00A574F9" w:rsidP="00907565">
      <w:pPr>
        <w:pStyle w:val="a3"/>
        <w:numPr>
          <w:ilvl w:val="0"/>
          <w:numId w:val="146"/>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编辑</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source/_data/themes.yml</w:t>
      </w:r>
      <w:r w:rsidRPr="00613BB9">
        <w:rPr>
          <w:rFonts w:ascii="inherit" w:hAnsi="inherit" w:cs="Helvetica"/>
          <w:sz w:val="23"/>
          <w:szCs w:val="23"/>
        </w:rPr>
        <w:t>，在文件中新增您的主题，例如：</w:t>
      </w:r>
    </w:p>
    <w:tbl>
      <w:tblPr>
        <w:tblW w:w="0" w:type="auto"/>
        <w:tblCellSpacing w:w="15" w:type="dxa"/>
        <w:tblInd w:w="300" w:type="dxa"/>
        <w:tblCellMar>
          <w:left w:w="0" w:type="dxa"/>
          <w:right w:w="0" w:type="dxa"/>
        </w:tblCellMar>
        <w:tblLook w:val="04A0" w:firstRow="1" w:lastRow="0" w:firstColumn="1" w:lastColumn="0" w:noHBand="0" w:noVBand="1"/>
      </w:tblPr>
      <w:tblGrid>
        <w:gridCol w:w="5261"/>
      </w:tblGrid>
      <w:tr w:rsidR="00A574F9" w:rsidRPr="00613BB9" w14:paraId="4869E759" w14:textId="77777777" w:rsidTr="00170578">
        <w:trPr>
          <w:tblCellSpacing w:w="15" w:type="dxa"/>
        </w:trPr>
        <w:tc>
          <w:tcPr>
            <w:tcW w:w="0" w:type="auto"/>
            <w:tcBorders>
              <w:top w:val="nil"/>
              <w:left w:val="nil"/>
              <w:bottom w:val="nil"/>
              <w:right w:val="nil"/>
            </w:tcBorders>
            <w:vAlign w:val="center"/>
            <w:hideMark/>
          </w:tcPr>
          <w:p w14:paraId="3598F7D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name: landscape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description: A brand new default theme for Hexo.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link: https://github.com/hexojs/hexo-theme-landscape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preview: http://hexo.io/hexo-theme-landscape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tags: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official</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responsive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widget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two_column</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one_column</w:t>
            </w:r>
          </w:p>
        </w:tc>
      </w:tr>
    </w:tbl>
    <w:p w14:paraId="21DD2A29" w14:textId="77777777" w:rsidR="00A574F9" w:rsidRPr="00613BB9" w:rsidRDefault="00A574F9" w:rsidP="00907565">
      <w:pPr>
        <w:pStyle w:val="a3"/>
        <w:numPr>
          <w:ilvl w:val="0"/>
          <w:numId w:val="146"/>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source/themes/screenshots</w:t>
      </w:r>
      <w:r w:rsidRPr="00613BB9">
        <w:rPr>
          <w:rFonts w:ascii="inherit" w:hAnsi="inherit" w:cs="Helvetica"/>
          <w:sz w:val="23"/>
          <w:szCs w:val="23"/>
        </w:rPr>
        <w:t> </w:t>
      </w:r>
      <w:r w:rsidRPr="00613BB9">
        <w:rPr>
          <w:rFonts w:ascii="inherit" w:hAnsi="inherit" w:cs="Helvetica"/>
          <w:sz w:val="23"/>
          <w:szCs w:val="23"/>
        </w:rPr>
        <w:t>新增同名的截图档案，图片必须为</w:t>
      </w:r>
      <w:r w:rsidRPr="00613BB9">
        <w:rPr>
          <w:rFonts w:ascii="inherit" w:hAnsi="inherit" w:cs="Helvetica"/>
          <w:sz w:val="23"/>
          <w:szCs w:val="23"/>
        </w:rPr>
        <w:t xml:space="preserve"> 800x500 </w:t>
      </w:r>
      <w:r w:rsidRPr="00613BB9">
        <w:rPr>
          <w:rFonts w:ascii="inherit" w:hAnsi="inherit" w:cs="Helvetica"/>
          <w:sz w:val="23"/>
          <w:szCs w:val="23"/>
        </w:rPr>
        <w:t>的</w:t>
      </w:r>
      <w:r w:rsidRPr="00613BB9">
        <w:rPr>
          <w:rFonts w:ascii="inherit" w:hAnsi="inherit" w:cs="Helvetica"/>
          <w:sz w:val="23"/>
          <w:szCs w:val="23"/>
        </w:rPr>
        <w:t xml:space="preserve"> PNG </w:t>
      </w:r>
      <w:r w:rsidRPr="00613BB9">
        <w:rPr>
          <w:rFonts w:ascii="inherit" w:hAnsi="inherit" w:cs="Helvetica"/>
          <w:sz w:val="23"/>
          <w:szCs w:val="23"/>
        </w:rPr>
        <w:t>文件。</w:t>
      </w:r>
    </w:p>
    <w:p w14:paraId="3CA71ECB" w14:textId="77777777" w:rsidR="00A574F9" w:rsidRPr="00613BB9" w:rsidRDefault="00A574F9" w:rsidP="00907565">
      <w:pPr>
        <w:pStyle w:val="a3"/>
        <w:numPr>
          <w:ilvl w:val="0"/>
          <w:numId w:val="146"/>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p w14:paraId="7255188D" w14:textId="77777777" w:rsidR="00A574F9" w:rsidRPr="00613BB9" w:rsidRDefault="00A574F9" w:rsidP="00907565">
      <w:pPr>
        <w:pStyle w:val="a3"/>
        <w:numPr>
          <w:ilvl w:val="0"/>
          <w:numId w:val="146"/>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）并描述改动。</w:t>
      </w:r>
    </w:p>
    <w:p w14:paraId="459BCC03" w14:textId="77777777" w:rsidR="00A574F9" w:rsidRPr="00613BB9" w:rsidRDefault="00A574F9" w:rsidP="00A574F9"/>
    <w:p w14:paraId="04EE736C" w14:textId="77777777" w:rsidR="00A574F9" w:rsidRPr="00613BB9" w:rsidRDefault="00A574F9" w:rsidP="00A574F9"/>
    <w:p w14:paraId="4ACEB207" w14:textId="77777777" w:rsidR="00A574F9" w:rsidRPr="00613BB9" w:rsidRDefault="00A574F9" w:rsidP="00A574F9"/>
    <w:p w14:paraId="76908E6E" w14:textId="77777777" w:rsidR="00A574F9" w:rsidRPr="00613BB9" w:rsidRDefault="00A574F9" w:rsidP="00170578">
      <w:pPr>
        <w:pStyle w:val="2"/>
        <w:rPr>
          <w:rFonts w:ascii="Helvetica" w:hAnsi="Helvetica" w:cs="Helvetica"/>
          <w:b w:val="0"/>
          <w:bCs w:val="0"/>
          <w:sz w:val="54"/>
          <w:szCs w:val="54"/>
        </w:rPr>
      </w:pPr>
      <w:bookmarkStart w:id="540" w:name="_Toc46395135"/>
      <w:r w:rsidRPr="00613BB9">
        <w:rPr>
          <w:rFonts w:ascii="Helvetica" w:hAnsi="Helvetica" w:cs="Helvetica"/>
          <w:b w:val="0"/>
          <w:bCs w:val="0"/>
          <w:sz w:val="54"/>
          <w:szCs w:val="54"/>
        </w:rPr>
        <w:t>模版</w:t>
      </w:r>
      <w:bookmarkEnd w:id="540"/>
    </w:p>
    <w:p w14:paraId="22B514A3"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模板决定了网站内容的呈现方式，每个主题至少都应包含一个</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模板，以下是各页面相对应的模板名称：</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51"/>
        <w:gridCol w:w="1400"/>
        <w:gridCol w:w="1419"/>
      </w:tblGrid>
      <w:tr w:rsidR="00A574F9" w:rsidRPr="00613BB9" w14:paraId="7572CC29"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7E582AA"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模板</w:t>
            </w:r>
          </w:p>
        </w:tc>
        <w:tc>
          <w:tcPr>
            <w:tcW w:w="0" w:type="auto"/>
            <w:tcBorders>
              <w:top w:val="nil"/>
              <w:left w:val="nil"/>
              <w:bottom w:val="nil"/>
              <w:right w:val="nil"/>
            </w:tcBorders>
            <w:tcMar>
              <w:top w:w="75" w:type="dxa"/>
              <w:left w:w="225" w:type="dxa"/>
              <w:bottom w:w="75" w:type="dxa"/>
              <w:right w:w="225" w:type="dxa"/>
            </w:tcMar>
            <w:vAlign w:val="center"/>
            <w:hideMark/>
          </w:tcPr>
          <w:p w14:paraId="5AD2783E"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用途</w:t>
            </w:r>
          </w:p>
        </w:tc>
        <w:tc>
          <w:tcPr>
            <w:tcW w:w="0" w:type="auto"/>
            <w:tcBorders>
              <w:top w:val="nil"/>
              <w:left w:val="nil"/>
              <w:bottom w:val="nil"/>
              <w:right w:val="nil"/>
            </w:tcBorders>
            <w:tcMar>
              <w:top w:w="75" w:type="dxa"/>
              <w:left w:w="225" w:type="dxa"/>
              <w:bottom w:w="75" w:type="dxa"/>
              <w:right w:w="225" w:type="dxa"/>
            </w:tcMar>
            <w:vAlign w:val="center"/>
            <w:hideMark/>
          </w:tcPr>
          <w:p w14:paraId="575BBD1C"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回退</w:t>
            </w:r>
          </w:p>
        </w:tc>
      </w:tr>
      <w:tr w:rsidR="00A574F9" w:rsidRPr="00613BB9" w14:paraId="0218AA36"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00F3DC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c>
          <w:tcPr>
            <w:tcW w:w="0" w:type="auto"/>
            <w:tcBorders>
              <w:top w:val="nil"/>
              <w:left w:val="nil"/>
              <w:bottom w:val="nil"/>
              <w:right w:val="nil"/>
            </w:tcBorders>
            <w:tcMar>
              <w:top w:w="75" w:type="dxa"/>
              <w:left w:w="225" w:type="dxa"/>
              <w:bottom w:w="75" w:type="dxa"/>
              <w:right w:w="225" w:type="dxa"/>
            </w:tcMar>
            <w:vAlign w:val="center"/>
            <w:hideMark/>
          </w:tcPr>
          <w:p w14:paraId="73C2B384" w14:textId="77777777" w:rsidR="00A574F9" w:rsidRPr="00613BB9" w:rsidRDefault="00A574F9" w:rsidP="00170578">
            <w:pPr>
              <w:rPr>
                <w:rFonts w:ascii="inherit" w:hAnsi="inherit" w:hint="eastAsia"/>
                <w:sz w:val="23"/>
                <w:szCs w:val="23"/>
              </w:rPr>
            </w:pPr>
            <w:r w:rsidRPr="00613BB9">
              <w:rPr>
                <w:rFonts w:ascii="inherit" w:hAnsi="inherit"/>
                <w:sz w:val="23"/>
                <w:szCs w:val="23"/>
              </w:rPr>
              <w:t>首页</w:t>
            </w:r>
          </w:p>
        </w:tc>
        <w:tc>
          <w:tcPr>
            <w:tcW w:w="0" w:type="auto"/>
            <w:tcBorders>
              <w:top w:val="nil"/>
              <w:left w:val="nil"/>
              <w:bottom w:val="nil"/>
              <w:right w:val="nil"/>
            </w:tcBorders>
            <w:tcMar>
              <w:top w:w="75" w:type="dxa"/>
              <w:left w:w="225" w:type="dxa"/>
              <w:bottom w:w="75" w:type="dxa"/>
              <w:right w:w="225" w:type="dxa"/>
            </w:tcMar>
            <w:vAlign w:val="center"/>
            <w:hideMark/>
          </w:tcPr>
          <w:p w14:paraId="0F6DCB30" w14:textId="77777777" w:rsidR="00A574F9" w:rsidRPr="00613BB9" w:rsidRDefault="00A574F9" w:rsidP="00170578">
            <w:pPr>
              <w:rPr>
                <w:rFonts w:ascii="inherit" w:hAnsi="inherit" w:hint="eastAsia"/>
                <w:sz w:val="23"/>
                <w:szCs w:val="23"/>
              </w:rPr>
            </w:pPr>
          </w:p>
        </w:tc>
      </w:tr>
      <w:tr w:rsidR="00A574F9" w:rsidRPr="00613BB9" w14:paraId="52DE0E04"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468ED2"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post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8E1C06B" w14:textId="77777777" w:rsidR="00A574F9" w:rsidRPr="00613BB9" w:rsidRDefault="00A574F9" w:rsidP="00170578">
            <w:pPr>
              <w:rPr>
                <w:rFonts w:ascii="inherit" w:hAnsi="inherit" w:hint="eastAsia"/>
                <w:sz w:val="23"/>
                <w:szCs w:val="23"/>
              </w:rPr>
            </w:pPr>
            <w:r w:rsidRPr="00613BB9">
              <w:rPr>
                <w:rFonts w:ascii="inherit" w:hAnsi="inherit"/>
                <w:sz w:val="23"/>
                <w:szCs w:val="23"/>
              </w:rPr>
              <w:t>文章</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79FA732"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r>
      <w:tr w:rsidR="00A574F9" w:rsidRPr="00613BB9" w14:paraId="61C5D4C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BCC9C07"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page</w:t>
            </w:r>
          </w:p>
        </w:tc>
        <w:tc>
          <w:tcPr>
            <w:tcW w:w="0" w:type="auto"/>
            <w:tcBorders>
              <w:top w:val="nil"/>
              <w:left w:val="nil"/>
              <w:bottom w:val="nil"/>
              <w:right w:val="nil"/>
            </w:tcBorders>
            <w:tcMar>
              <w:top w:w="75" w:type="dxa"/>
              <w:left w:w="225" w:type="dxa"/>
              <w:bottom w:w="75" w:type="dxa"/>
              <w:right w:w="225" w:type="dxa"/>
            </w:tcMar>
            <w:vAlign w:val="center"/>
            <w:hideMark/>
          </w:tcPr>
          <w:p w14:paraId="638A7396" w14:textId="77777777" w:rsidR="00A574F9" w:rsidRPr="00613BB9" w:rsidRDefault="00A574F9" w:rsidP="00170578">
            <w:pPr>
              <w:rPr>
                <w:rFonts w:ascii="inherit" w:hAnsi="inherit" w:hint="eastAsia"/>
                <w:sz w:val="23"/>
                <w:szCs w:val="23"/>
              </w:rPr>
            </w:pPr>
            <w:r w:rsidRPr="00613BB9">
              <w:rPr>
                <w:rFonts w:ascii="inherit" w:hAnsi="inherit"/>
                <w:sz w:val="23"/>
                <w:szCs w:val="23"/>
              </w:rPr>
              <w:t>分页</w:t>
            </w:r>
          </w:p>
        </w:tc>
        <w:tc>
          <w:tcPr>
            <w:tcW w:w="0" w:type="auto"/>
            <w:tcBorders>
              <w:top w:val="nil"/>
              <w:left w:val="nil"/>
              <w:bottom w:val="nil"/>
              <w:right w:val="nil"/>
            </w:tcBorders>
            <w:tcMar>
              <w:top w:w="75" w:type="dxa"/>
              <w:left w:w="225" w:type="dxa"/>
              <w:bottom w:w="75" w:type="dxa"/>
              <w:right w:w="225" w:type="dxa"/>
            </w:tcMar>
            <w:vAlign w:val="center"/>
            <w:hideMark/>
          </w:tcPr>
          <w:p w14:paraId="5181206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r>
      <w:tr w:rsidR="00A574F9" w:rsidRPr="00613BB9" w14:paraId="05E47457"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D7FE42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archive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E617A0D" w14:textId="77777777" w:rsidR="00A574F9" w:rsidRPr="00613BB9" w:rsidRDefault="00A574F9" w:rsidP="00170578">
            <w:pPr>
              <w:rPr>
                <w:rFonts w:ascii="inherit" w:hAnsi="inherit" w:hint="eastAsia"/>
                <w:sz w:val="23"/>
                <w:szCs w:val="23"/>
              </w:rPr>
            </w:pPr>
            <w:r w:rsidRPr="00613BB9">
              <w:rPr>
                <w:rFonts w:ascii="inherit" w:hAnsi="inherit"/>
                <w:sz w:val="23"/>
                <w:szCs w:val="23"/>
              </w:rPr>
              <w:t>归档</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C94072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r>
      <w:tr w:rsidR="00A574F9" w:rsidRPr="00613BB9" w14:paraId="48C515EA"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84FCE3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category</w:t>
            </w:r>
          </w:p>
        </w:tc>
        <w:tc>
          <w:tcPr>
            <w:tcW w:w="0" w:type="auto"/>
            <w:tcBorders>
              <w:top w:val="nil"/>
              <w:left w:val="nil"/>
              <w:bottom w:val="nil"/>
              <w:right w:val="nil"/>
            </w:tcBorders>
            <w:tcMar>
              <w:top w:w="75" w:type="dxa"/>
              <w:left w:w="225" w:type="dxa"/>
              <w:bottom w:w="75" w:type="dxa"/>
              <w:right w:w="225" w:type="dxa"/>
            </w:tcMar>
            <w:vAlign w:val="center"/>
            <w:hideMark/>
          </w:tcPr>
          <w:p w14:paraId="18A654E5" w14:textId="77777777" w:rsidR="00A574F9" w:rsidRPr="00613BB9" w:rsidRDefault="00A574F9" w:rsidP="00170578">
            <w:pPr>
              <w:rPr>
                <w:rFonts w:ascii="inherit" w:hAnsi="inherit" w:hint="eastAsia"/>
                <w:sz w:val="23"/>
                <w:szCs w:val="23"/>
              </w:rPr>
            </w:pPr>
            <w:r w:rsidRPr="00613BB9">
              <w:rPr>
                <w:rFonts w:ascii="inherit" w:hAnsi="inherit"/>
                <w:sz w:val="23"/>
                <w:szCs w:val="23"/>
              </w:rPr>
              <w:t>分类归档</w:t>
            </w:r>
          </w:p>
        </w:tc>
        <w:tc>
          <w:tcPr>
            <w:tcW w:w="0" w:type="auto"/>
            <w:tcBorders>
              <w:top w:val="nil"/>
              <w:left w:val="nil"/>
              <w:bottom w:val="nil"/>
              <w:right w:val="nil"/>
            </w:tcBorders>
            <w:tcMar>
              <w:top w:w="75" w:type="dxa"/>
              <w:left w:w="225" w:type="dxa"/>
              <w:bottom w:w="75" w:type="dxa"/>
              <w:right w:w="225" w:type="dxa"/>
            </w:tcMar>
            <w:vAlign w:val="center"/>
            <w:hideMark/>
          </w:tcPr>
          <w:p w14:paraId="40138AEA"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archive</w:t>
            </w:r>
          </w:p>
        </w:tc>
      </w:tr>
      <w:tr w:rsidR="00A574F9" w:rsidRPr="00613BB9" w14:paraId="5304E681"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E682D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tag</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36E505" w14:textId="77777777" w:rsidR="00A574F9" w:rsidRPr="00613BB9" w:rsidRDefault="00A574F9" w:rsidP="00170578">
            <w:pPr>
              <w:rPr>
                <w:rFonts w:ascii="inherit" w:hAnsi="inherit" w:hint="eastAsia"/>
                <w:sz w:val="23"/>
                <w:szCs w:val="23"/>
              </w:rPr>
            </w:pPr>
            <w:r w:rsidRPr="00613BB9">
              <w:rPr>
                <w:rFonts w:ascii="inherit" w:hAnsi="inherit"/>
                <w:sz w:val="23"/>
                <w:szCs w:val="23"/>
              </w:rPr>
              <w:t>标签归档</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5FCEC6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archive</w:t>
            </w:r>
          </w:p>
        </w:tc>
      </w:tr>
    </w:tbl>
    <w:p w14:paraId="7E0BD593" w14:textId="77777777" w:rsidR="00A574F9" w:rsidRPr="00613BB9" w:rsidRDefault="00A574F9" w:rsidP="00170578">
      <w:pPr>
        <w:pStyle w:val="3"/>
        <w:rPr>
          <w:rFonts w:ascii="inherit" w:hAnsi="inherit" w:cs="Helvetica" w:hint="eastAsia"/>
          <w:sz w:val="35"/>
          <w:szCs w:val="35"/>
        </w:rPr>
      </w:pPr>
      <w:bookmarkStart w:id="541" w:name="_Toc46395136"/>
      <w:r w:rsidRPr="00613BB9">
        <w:rPr>
          <w:rFonts w:ascii="inherit" w:hAnsi="inherit" w:cs="Helvetica"/>
          <w:sz w:val="35"/>
          <w:szCs w:val="35"/>
        </w:rPr>
        <w:t>布局（</w:t>
      </w:r>
      <w:r w:rsidRPr="00613BB9">
        <w:rPr>
          <w:rFonts w:ascii="inherit" w:hAnsi="inherit" w:cs="Helvetica"/>
          <w:sz w:val="35"/>
          <w:szCs w:val="35"/>
        </w:rPr>
        <w:t>Layout</w:t>
      </w:r>
      <w:r w:rsidRPr="00613BB9">
        <w:rPr>
          <w:rFonts w:ascii="inherit" w:hAnsi="inherit" w:cs="Helvetica"/>
          <w:sz w:val="35"/>
          <w:szCs w:val="35"/>
        </w:rPr>
        <w:t>）</w:t>
      </w:r>
      <w:bookmarkEnd w:id="541"/>
    </w:p>
    <w:p w14:paraId="270D6C21"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如果页面结构类似，例如两个模板都有页首（</w:t>
      </w:r>
      <w:r w:rsidRPr="00613BB9">
        <w:rPr>
          <w:rFonts w:ascii="inherit" w:hAnsi="inherit" w:cs="Helvetica"/>
          <w:sz w:val="23"/>
          <w:szCs w:val="23"/>
        </w:rPr>
        <w:t>Header</w:t>
      </w:r>
      <w:r w:rsidRPr="00613BB9">
        <w:rPr>
          <w:rFonts w:ascii="inherit" w:hAnsi="inherit" w:cs="Helvetica"/>
          <w:sz w:val="23"/>
          <w:szCs w:val="23"/>
        </w:rPr>
        <w:t>）和页脚（</w:t>
      </w:r>
      <w:r w:rsidRPr="00613BB9">
        <w:rPr>
          <w:rFonts w:ascii="inherit" w:hAnsi="inherit" w:cs="Helvetica"/>
          <w:sz w:val="23"/>
          <w:szCs w:val="23"/>
        </w:rPr>
        <w:t>Footer</w:t>
      </w:r>
      <w:r w:rsidRPr="00613BB9">
        <w:rPr>
          <w:rFonts w:ascii="inherit" w:hAnsi="inherit" w:cs="Helvetica"/>
          <w:sz w:val="23"/>
          <w:szCs w:val="23"/>
        </w:rPr>
        <w:t>），您可考虑通过「布局」让两个模板共享相同的结构。一个布局文件必须要能显示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body</w:t>
      </w:r>
      <w:r w:rsidRPr="00613BB9">
        <w:rPr>
          <w:rFonts w:ascii="inherit" w:hAnsi="inherit" w:cs="Helvetica"/>
          <w:sz w:val="23"/>
          <w:szCs w:val="23"/>
        </w:rPr>
        <w:t> </w:t>
      </w:r>
      <w:r w:rsidRPr="00613BB9">
        <w:rPr>
          <w:rFonts w:ascii="inherit" w:hAnsi="inherit" w:cs="Helvetica"/>
          <w:sz w:val="23"/>
          <w:szCs w:val="23"/>
        </w:rPr>
        <w:t>变量的内容，如此一来模板的内容才会被显示，举例来说：</w:t>
      </w:r>
    </w:p>
    <w:p w14:paraId="48F9EE0D" w14:textId="77777777" w:rsidR="00A574F9" w:rsidRPr="00613BB9" w:rsidRDefault="00A574F9" w:rsidP="00170578">
      <w:pPr>
        <w:shd w:val="clear" w:color="auto" w:fill="FFFFFF"/>
        <w:spacing w:line="384" w:lineRule="atLeast"/>
        <w:textAlignment w:val="baseline"/>
        <w:rPr>
          <w:rFonts w:ascii="Helvetica" w:hAnsi="Helvetica" w:cs="Helvetica"/>
          <w:sz w:val="23"/>
          <w:szCs w:val="23"/>
        </w:rPr>
      </w:pPr>
      <w:r w:rsidRPr="00613BB9">
        <w:rPr>
          <w:rFonts w:ascii="inherit" w:hAnsi="inherit" w:cs="Helvetica"/>
          <w:sz w:val="20"/>
          <w:szCs w:val="20"/>
          <w:bdr w:val="none" w:sz="0" w:space="0" w:color="auto" w:frame="1"/>
        </w:rPr>
        <w:t>index.ejs</w:t>
      </w:r>
    </w:p>
    <w:tbl>
      <w:tblPr>
        <w:tblW w:w="0" w:type="auto"/>
        <w:tblCellSpacing w:w="15" w:type="dxa"/>
        <w:tblCellMar>
          <w:left w:w="0" w:type="dxa"/>
          <w:right w:w="0" w:type="dxa"/>
        </w:tblCellMar>
        <w:tblLook w:val="04A0" w:firstRow="1" w:lastRow="0" w:firstColumn="1" w:lastColumn="0" w:noHBand="0" w:noVBand="1"/>
      </w:tblPr>
      <w:tblGrid>
        <w:gridCol w:w="556"/>
      </w:tblGrid>
      <w:tr w:rsidR="00A574F9" w:rsidRPr="00613BB9" w14:paraId="0679EBF1" w14:textId="77777777" w:rsidTr="00170578">
        <w:trPr>
          <w:tblCellSpacing w:w="15" w:type="dxa"/>
        </w:trPr>
        <w:tc>
          <w:tcPr>
            <w:tcW w:w="0" w:type="auto"/>
            <w:tcBorders>
              <w:top w:val="nil"/>
              <w:left w:val="nil"/>
              <w:bottom w:val="nil"/>
              <w:right w:val="nil"/>
            </w:tcBorders>
            <w:vAlign w:val="center"/>
            <w:hideMark/>
          </w:tcPr>
          <w:p w14:paraId="372E4E2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index</w:t>
            </w:r>
          </w:p>
        </w:tc>
      </w:tr>
    </w:tbl>
    <w:p w14:paraId="0E5D3CFE" w14:textId="77777777" w:rsidR="00A574F9" w:rsidRPr="00613BB9" w:rsidRDefault="00A574F9" w:rsidP="00170578">
      <w:pPr>
        <w:shd w:val="clear" w:color="auto" w:fill="FFFFFF"/>
        <w:spacing w:line="384" w:lineRule="atLeast"/>
        <w:textAlignment w:val="baseline"/>
        <w:rPr>
          <w:rFonts w:ascii="Helvetica" w:hAnsi="Helvetica" w:cs="Helvetica"/>
          <w:sz w:val="23"/>
          <w:szCs w:val="23"/>
        </w:rPr>
      </w:pPr>
      <w:r w:rsidRPr="00613BB9">
        <w:rPr>
          <w:rFonts w:ascii="inherit" w:hAnsi="inherit" w:cs="Helvetica"/>
          <w:sz w:val="20"/>
          <w:szCs w:val="20"/>
          <w:bdr w:val="none" w:sz="0" w:space="0" w:color="auto" w:frame="1"/>
        </w:rPr>
        <w:t>layout.ejs</w:t>
      </w:r>
    </w:p>
    <w:tbl>
      <w:tblPr>
        <w:tblW w:w="0" w:type="auto"/>
        <w:tblCellSpacing w:w="15" w:type="dxa"/>
        <w:tblCellMar>
          <w:left w:w="0" w:type="dxa"/>
          <w:right w:w="0" w:type="dxa"/>
        </w:tblCellMar>
        <w:tblLook w:val="04A0" w:firstRow="1" w:lastRow="0" w:firstColumn="1" w:lastColumn="0" w:noHBand="0" w:noVBand="1"/>
      </w:tblPr>
      <w:tblGrid>
        <w:gridCol w:w="2953"/>
      </w:tblGrid>
      <w:tr w:rsidR="00A574F9" w:rsidRPr="00613BB9" w14:paraId="6742FC74" w14:textId="77777777" w:rsidTr="00170578">
        <w:trPr>
          <w:tblCellSpacing w:w="15" w:type="dxa"/>
        </w:trPr>
        <w:tc>
          <w:tcPr>
            <w:tcW w:w="0" w:type="auto"/>
            <w:tcBorders>
              <w:top w:val="nil"/>
              <w:left w:val="nil"/>
              <w:bottom w:val="nil"/>
              <w:right w:val="nil"/>
            </w:tcBorders>
            <w:vAlign w:val="center"/>
            <w:hideMark/>
          </w:tcPr>
          <w:p w14:paraId="29F997D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meta"/>
                <w:rFonts w:ascii="inherit" w:hAnsi="inherit"/>
                <w:sz w:val="21"/>
                <w:szCs w:val="21"/>
                <w:bdr w:val="none" w:sz="0" w:space="0" w:color="auto" w:frame="1"/>
              </w:rPr>
              <w:t xml:space="preserve">&lt;!DOCTYPE </w:t>
            </w:r>
            <w:r w:rsidRPr="00613BB9">
              <w:rPr>
                <w:rStyle w:val="meta-keyword"/>
                <w:rFonts w:ascii="inherit" w:hAnsi="inherit"/>
                <w:sz w:val="21"/>
                <w:szCs w:val="21"/>
                <w:bdr w:val="none" w:sz="0" w:space="0" w:color="auto" w:frame="1"/>
              </w:rPr>
              <w:t>html</w:t>
            </w:r>
            <w:r w:rsidRPr="00613BB9">
              <w:rPr>
                <w:rStyle w:val="meta"/>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body</w:t>
            </w:r>
            <w:r w:rsidRPr="00613BB9">
              <w:rPr>
                <w:rStyle w:val="tag"/>
                <w:rFonts w:ascii="inherit" w:hAnsi="inherit"/>
                <w:sz w:val="21"/>
                <w:szCs w:val="21"/>
                <w:bdr w:val="none" w:sz="0" w:space="0" w:color="auto" w:frame="1"/>
              </w:rPr>
              <w:t xml:space="preserve"> %&gt;&lt;/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p>
        </w:tc>
      </w:tr>
    </w:tbl>
    <w:p w14:paraId="0FDBD6D2"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生成：</w:t>
      </w:r>
    </w:p>
    <w:tbl>
      <w:tblPr>
        <w:tblW w:w="0" w:type="auto"/>
        <w:tblCellSpacing w:w="15" w:type="dxa"/>
        <w:tblCellMar>
          <w:left w:w="0" w:type="dxa"/>
          <w:right w:w="0" w:type="dxa"/>
        </w:tblCellMar>
        <w:tblLook w:val="04A0" w:firstRow="1" w:lastRow="0" w:firstColumn="1" w:lastColumn="0" w:noHBand="0" w:noVBand="1"/>
      </w:tblPr>
      <w:tblGrid>
        <w:gridCol w:w="2232"/>
      </w:tblGrid>
      <w:tr w:rsidR="00A574F9" w:rsidRPr="00613BB9" w14:paraId="71C3C64C" w14:textId="77777777" w:rsidTr="00170578">
        <w:trPr>
          <w:tblCellSpacing w:w="15" w:type="dxa"/>
        </w:trPr>
        <w:tc>
          <w:tcPr>
            <w:tcW w:w="0" w:type="auto"/>
            <w:tcBorders>
              <w:top w:val="nil"/>
              <w:left w:val="nil"/>
              <w:bottom w:val="nil"/>
              <w:right w:val="nil"/>
            </w:tcBorders>
            <w:vAlign w:val="center"/>
            <w:hideMark/>
          </w:tcPr>
          <w:p w14:paraId="7FCCE03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meta"/>
                <w:rFonts w:ascii="inherit" w:hAnsi="inherit"/>
                <w:sz w:val="21"/>
                <w:szCs w:val="21"/>
                <w:bdr w:val="none" w:sz="0" w:space="0" w:color="auto" w:frame="1"/>
              </w:rPr>
              <w:t xml:space="preserve">&lt;!DOCTYPE </w:t>
            </w:r>
            <w:r w:rsidRPr="00613BB9">
              <w:rPr>
                <w:rStyle w:val="meta-keyword"/>
                <w:rFonts w:ascii="inherit" w:hAnsi="inherit"/>
                <w:sz w:val="21"/>
                <w:szCs w:val="21"/>
                <w:bdr w:val="none" w:sz="0" w:space="0" w:color="auto" w:frame="1"/>
              </w:rPr>
              <w:t>html</w:t>
            </w:r>
            <w:r w:rsidRPr="00613BB9">
              <w:rPr>
                <w:rStyle w:val="meta"/>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index</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p>
        </w:tc>
      </w:tr>
    </w:tbl>
    <w:p w14:paraId="7E9B43B9"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每个模板都默认使用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inherit" w:hAnsi="inherit" w:cs="Helvetica"/>
          <w:sz w:val="23"/>
          <w:szCs w:val="23"/>
        </w:rPr>
        <w:t> </w:t>
      </w:r>
      <w:r w:rsidRPr="00613BB9">
        <w:rPr>
          <w:rFonts w:ascii="inherit" w:hAnsi="inherit" w:cs="Helvetica"/>
          <w:sz w:val="23"/>
          <w:szCs w:val="23"/>
        </w:rPr>
        <w:t>布局，您可在</w:t>
      </w:r>
      <w:r w:rsidRPr="00613BB9">
        <w:rPr>
          <w:rFonts w:ascii="inherit" w:hAnsi="inherit" w:cs="Helvetica"/>
          <w:sz w:val="23"/>
          <w:szCs w:val="23"/>
        </w:rPr>
        <w:t xml:space="preserve"> front-matter </w:t>
      </w:r>
      <w:r w:rsidRPr="00613BB9">
        <w:rPr>
          <w:rFonts w:ascii="inherit" w:hAnsi="inherit" w:cs="Helvetica"/>
          <w:sz w:val="23"/>
          <w:szCs w:val="23"/>
        </w:rPr>
        <w:t>指定其他布局，或是设为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来关闭布局功能，您甚至可在布局中再使用其他布局来建立嵌套布局。</w:t>
      </w:r>
    </w:p>
    <w:p w14:paraId="258202A0" w14:textId="77777777" w:rsidR="00A574F9" w:rsidRPr="00613BB9" w:rsidRDefault="00A574F9" w:rsidP="00170578">
      <w:pPr>
        <w:pStyle w:val="3"/>
        <w:rPr>
          <w:rFonts w:ascii="inherit" w:hAnsi="inherit" w:cs="Helvetica" w:hint="eastAsia"/>
          <w:sz w:val="35"/>
          <w:szCs w:val="35"/>
        </w:rPr>
      </w:pPr>
      <w:bookmarkStart w:id="542" w:name="_Toc46395137"/>
      <w:r w:rsidRPr="00613BB9">
        <w:rPr>
          <w:rFonts w:ascii="inherit" w:hAnsi="inherit" w:cs="Helvetica"/>
          <w:sz w:val="35"/>
          <w:szCs w:val="35"/>
        </w:rPr>
        <w:t>局部模版（</w:t>
      </w:r>
      <w:r w:rsidRPr="00613BB9">
        <w:rPr>
          <w:rFonts w:ascii="inherit" w:hAnsi="inherit" w:cs="Helvetica"/>
          <w:sz w:val="35"/>
          <w:szCs w:val="35"/>
        </w:rPr>
        <w:t>Partial</w:t>
      </w:r>
      <w:r w:rsidRPr="00613BB9">
        <w:rPr>
          <w:rFonts w:ascii="inherit" w:hAnsi="inherit" w:cs="Helvetica"/>
          <w:sz w:val="35"/>
          <w:szCs w:val="35"/>
        </w:rPr>
        <w:t>）</w:t>
      </w:r>
      <w:bookmarkEnd w:id="542"/>
    </w:p>
    <w:p w14:paraId="07AB75B1"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局部模板让您在不同模板之间共享相同的组件，例如页首（</w:t>
      </w:r>
      <w:r w:rsidRPr="00613BB9">
        <w:rPr>
          <w:rFonts w:ascii="inherit" w:hAnsi="inherit" w:cs="Helvetica"/>
          <w:sz w:val="23"/>
          <w:szCs w:val="23"/>
        </w:rPr>
        <w:t>Header</w:t>
      </w:r>
      <w:r w:rsidRPr="00613BB9">
        <w:rPr>
          <w:rFonts w:ascii="inherit" w:hAnsi="inherit" w:cs="Helvetica"/>
          <w:sz w:val="23"/>
          <w:szCs w:val="23"/>
        </w:rPr>
        <w:t>）、页脚（</w:t>
      </w:r>
      <w:r w:rsidRPr="00613BB9">
        <w:rPr>
          <w:rFonts w:ascii="inherit" w:hAnsi="inherit" w:cs="Helvetica"/>
          <w:sz w:val="23"/>
          <w:szCs w:val="23"/>
        </w:rPr>
        <w:t>Footer</w:t>
      </w:r>
      <w:r w:rsidRPr="00613BB9">
        <w:rPr>
          <w:rFonts w:ascii="inherit" w:hAnsi="inherit" w:cs="Helvetica"/>
          <w:sz w:val="23"/>
          <w:szCs w:val="23"/>
        </w:rPr>
        <w:t>）或侧边栏（</w:t>
      </w:r>
      <w:r w:rsidRPr="00613BB9">
        <w:rPr>
          <w:rFonts w:ascii="inherit" w:hAnsi="inherit" w:cs="Helvetica"/>
          <w:sz w:val="23"/>
          <w:szCs w:val="23"/>
        </w:rPr>
        <w:t>Sidebar</w:t>
      </w:r>
      <w:r w:rsidRPr="00613BB9">
        <w:rPr>
          <w:rFonts w:ascii="inherit" w:hAnsi="inherit" w:cs="Helvetica"/>
          <w:sz w:val="23"/>
          <w:szCs w:val="23"/>
        </w:rPr>
        <w:t>）等，可利用局部模板功能分割为个别文件，让维护更加便利。举例来说：</w:t>
      </w:r>
    </w:p>
    <w:p w14:paraId="57CEB84E" w14:textId="77777777" w:rsidR="00A574F9" w:rsidRPr="00613BB9" w:rsidRDefault="00A574F9" w:rsidP="00170578">
      <w:pPr>
        <w:shd w:val="clear" w:color="auto" w:fill="FFFFFF"/>
        <w:spacing w:line="384" w:lineRule="atLeast"/>
        <w:textAlignment w:val="baseline"/>
        <w:rPr>
          <w:rFonts w:ascii="Helvetica" w:hAnsi="Helvetica" w:cs="Helvetica"/>
          <w:sz w:val="23"/>
          <w:szCs w:val="23"/>
        </w:rPr>
      </w:pPr>
      <w:r w:rsidRPr="00613BB9">
        <w:rPr>
          <w:rFonts w:ascii="inherit" w:hAnsi="inherit" w:cs="Helvetica"/>
          <w:sz w:val="20"/>
          <w:szCs w:val="20"/>
          <w:bdr w:val="none" w:sz="0" w:space="0" w:color="auto" w:frame="1"/>
        </w:rPr>
        <w:t>partial/header.ejs</w:t>
      </w:r>
    </w:p>
    <w:tbl>
      <w:tblPr>
        <w:tblW w:w="0" w:type="auto"/>
        <w:tblCellSpacing w:w="15" w:type="dxa"/>
        <w:tblCellMar>
          <w:left w:w="0" w:type="dxa"/>
          <w:right w:w="0" w:type="dxa"/>
        </w:tblCellMar>
        <w:tblLook w:val="04A0" w:firstRow="1" w:lastRow="0" w:firstColumn="1" w:lastColumn="0" w:noHBand="0" w:noVBand="1"/>
      </w:tblPr>
      <w:tblGrid>
        <w:gridCol w:w="3744"/>
      </w:tblGrid>
      <w:tr w:rsidR="00A574F9" w:rsidRPr="00613BB9" w14:paraId="6D6F77BA" w14:textId="77777777" w:rsidTr="00170578">
        <w:trPr>
          <w:tblCellSpacing w:w="15" w:type="dxa"/>
        </w:trPr>
        <w:tc>
          <w:tcPr>
            <w:tcW w:w="0" w:type="auto"/>
            <w:tcBorders>
              <w:top w:val="nil"/>
              <w:left w:val="nil"/>
              <w:bottom w:val="nil"/>
              <w:right w:val="nil"/>
            </w:tcBorders>
            <w:vAlign w:val="center"/>
            <w:hideMark/>
          </w:tcPr>
          <w:p w14:paraId="30815A3C"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config.title</w:t>
            </w:r>
            <w:r w:rsidRPr="00613BB9">
              <w:rPr>
                <w:rStyle w:val="tag"/>
                <w:rFonts w:ascii="inherit" w:hAnsi="inherit"/>
                <w:sz w:val="21"/>
                <w:szCs w:val="21"/>
                <w:bdr w:val="none" w:sz="0" w:space="0" w:color="auto" w:frame="1"/>
              </w:rPr>
              <w:t xml:space="preserve"> %&gt;&lt;/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p>
        </w:tc>
      </w:tr>
    </w:tbl>
    <w:p w14:paraId="685102CB" w14:textId="77777777" w:rsidR="00A574F9" w:rsidRPr="00613BB9" w:rsidRDefault="00A574F9" w:rsidP="00170578">
      <w:pPr>
        <w:shd w:val="clear" w:color="auto" w:fill="FFFFFF"/>
        <w:spacing w:line="384" w:lineRule="atLeast"/>
        <w:textAlignment w:val="baseline"/>
        <w:rPr>
          <w:rFonts w:ascii="Helvetica" w:hAnsi="Helvetica" w:cs="Helvetica"/>
          <w:sz w:val="23"/>
          <w:szCs w:val="23"/>
        </w:rPr>
      </w:pPr>
      <w:r w:rsidRPr="00613BB9">
        <w:rPr>
          <w:rFonts w:ascii="inherit" w:hAnsi="inherit" w:cs="Helvetica"/>
          <w:sz w:val="20"/>
          <w:szCs w:val="20"/>
          <w:bdr w:val="none" w:sz="0" w:space="0" w:color="auto" w:frame="1"/>
        </w:rPr>
        <w:t>index.ejs</w:t>
      </w:r>
    </w:p>
    <w:tbl>
      <w:tblPr>
        <w:tblW w:w="0" w:type="auto"/>
        <w:tblCellSpacing w:w="15" w:type="dxa"/>
        <w:tblCellMar>
          <w:left w:w="0" w:type="dxa"/>
          <w:right w:w="0" w:type="dxa"/>
        </w:tblCellMar>
        <w:tblLook w:val="04A0" w:firstRow="1" w:lastRow="0" w:firstColumn="1" w:lastColumn="0" w:noHBand="0" w:noVBand="1"/>
      </w:tblPr>
      <w:tblGrid>
        <w:gridCol w:w="3380"/>
      </w:tblGrid>
      <w:tr w:rsidR="00A574F9" w:rsidRPr="00613BB9" w14:paraId="1DFF4332" w14:textId="77777777" w:rsidTr="00170578">
        <w:trPr>
          <w:tblCellSpacing w:w="15" w:type="dxa"/>
        </w:trPr>
        <w:tc>
          <w:tcPr>
            <w:tcW w:w="0" w:type="auto"/>
            <w:tcBorders>
              <w:top w:val="nil"/>
              <w:left w:val="nil"/>
              <w:bottom w:val="nil"/>
              <w:right w:val="nil"/>
            </w:tcBorders>
            <w:vAlign w:val="center"/>
            <w:hideMark/>
          </w:tcPr>
          <w:p w14:paraId="06E5191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header</w:t>
            </w:r>
            <w:r w:rsidRPr="00613BB9">
              <w:rPr>
                <w:rStyle w:val="tag"/>
                <w:rFonts w:ascii="inherit" w:hAnsi="inherit"/>
                <w:sz w:val="21"/>
                <w:szCs w:val="21"/>
                <w:bdr w:val="none" w:sz="0" w:space="0" w:color="auto" w:frame="1"/>
              </w:rPr>
              <w:t>')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64C19A79"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生成：</w:t>
      </w:r>
    </w:p>
    <w:tbl>
      <w:tblPr>
        <w:tblW w:w="0" w:type="auto"/>
        <w:tblCellSpacing w:w="15" w:type="dxa"/>
        <w:tblCellMar>
          <w:left w:w="0" w:type="dxa"/>
          <w:right w:w="0" w:type="dxa"/>
        </w:tblCellMar>
        <w:tblLook w:val="04A0" w:firstRow="1" w:lastRow="0" w:firstColumn="1" w:lastColumn="0" w:noHBand="0" w:noVBand="1"/>
      </w:tblPr>
      <w:tblGrid>
        <w:gridCol w:w="3380"/>
      </w:tblGrid>
      <w:tr w:rsidR="00A574F9" w:rsidRPr="00613BB9" w14:paraId="7F7C5B9D" w14:textId="77777777" w:rsidTr="00170578">
        <w:trPr>
          <w:tblCellSpacing w:w="15" w:type="dxa"/>
        </w:trPr>
        <w:tc>
          <w:tcPr>
            <w:tcW w:w="0" w:type="auto"/>
            <w:tcBorders>
              <w:top w:val="nil"/>
              <w:left w:val="nil"/>
              <w:bottom w:val="nil"/>
              <w:right w:val="nil"/>
            </w:tcBorders>
            <w:vAlign w:val="center"/>
            <w:hideMark/>
          </w:tcPr>
          <w:p w14:paraId="724FEE7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My Site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60D39723" w14:textId="77777777" w:rsidR="00A574F9" w:rsidRPr="00613BB9" w:rsidRDefault="00A574F9" w:rsidP="00170578">
      <w:pPr>
        <w:pStyle w:val="4"/>
        <w:rPr>
          <w:rFonts w:ascii="inherit" w:hAnsi="inherit" w:cs="Helvetica" w:hint="eastAsia"/>
          <w:sz w:val="30"/>
          <w:szCs w:val="30"/>
        </w:rPr>
      </w:pPr>
      <w:bookmarkStart w:id="543" w:name="_Toc46395138"/>
      <w:r w:rsidRPr="00613BB9">
        <w:rPr>
          <w:rFonts w:ascii="inherit" w:hAnsi="inherit" w:cs="Helvetica"/>
          <w:sz w:val="30"/>
          <w:szCs w:val="30"/>
        </w:rPr>
        <w:t>局部变量</w:t>
      </w:r>
      <w:bookmarkEnd w:id="543"/>
    </w:p>
    <w:p w14:paraId="3059F25B"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您可以在局部模板中指定局部变量并使用。</w:t>
      </w:r>
    </w:p>
    <w:p w14:paraId="05B36255" w14:textId="77777777" w:rsidR="00A574F9" w:rsidRPr="00613BB9" w:rsidRDefault="00A574F9" w:rsidP="00170578">
      <w:pPr>
        <w:shd w:val="clear" w:color="auto" w:fill="FFFFFF"/>
        <w:spacing w:line="384" w:lineRule="atLeast"/>
        <w:textAlignment w:val="baseline"/>
        <w:rPr>
          <w:rFonts w:ascii="Helvetica" w:hAnsi="Helvetica" w:cs="Helvetica"/>
          <w:sz w:val="23"/>
          <w:szCs w:val="23"/>
        </w:rPr>
      </w:pPr>
      <w:r w:rsidRPr="00613BB9">
        <w:rPr>
          <w:rFonts w:ascii="inherit" w:hAnsi="inherit" w:cs="Helvetica"/>
          <w:sz w:val="20"/>
          <w:szCs w:val="20"/>
          <w:bdr w:val="none" w:sz="0" w:space="0" w:color="auto" w:frame="1"/>
        </w:rPr>
        <w:t>partial/header.ejs</w:t>
      </w:r>
    </w:p>
    <w:tbl>
      <w:tblPr>
        <w:tblW w:w="0" w:type="auto"/>
        <w:tblCellSpacing w:w="15" w:type="dxa"/>
        <w:tblCellMar>
          <w:left w:w="0" w:type="dxa"/>
          <w:right w:w="0" w:type="dxa"/>
        </w:tblCellMar>
        <w:tblLook w:val="04A0" w:firstRow="1" w:lastRow="0" w:firstColumn="1" w:lastColumn="0" w:noHBand="0" w:noVBand="1"/>
      </w:tblPr>
      <w:tblGrid>
        <w:gridCol w:w="3154"/>
      </w:tblGrid>
      <w:tr w:rsidR="00A574F9" w:rsidRPr="00613BB9" w14:paraId="3F7AEA21" w14:textId="77777777" w:rsidTr="00170578">
        <w:trPr>
          <w:tblCellSpacing w:w="15" w:type="dxa"/>
        </w:trPr>
        <w:tc>
          <w:tcPr>
            <w:tcW w:w="0" w:type="auto"/>
            <w:tcBorders>
              <w:top w:val="nil"/>
              <w:left w:val="nil"/>
              <w:bottom w:val="nil"/>
              <w:right w:val="nil"/>
            </w:tcBorders>
            <w:vAlign w:val="center"/>
            <w:hideMark/>
          </w:tcPr>
          <w:p w14:paraId="4DCFFF1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title</w:t>
            </w:r>
            <w:r w:rsidRPr="00613BB9">
              <w:rPr>
                <w:rStyle w:val="tag"/>
                <w:rFonts w:ascii="inherit" w:hAnsi="inherit"/>
                <w:sz w:val="21"/>
                <w:szCs w:val="21"/>
                <w:bdr w:val="none" w:sz="0" w:space="0" w:color="auto" w:frame="1"/>
              </w:rPr>
              <w:t xml:space="preserve"> %&gt;&lt;/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p>
        </w:tc>
      </w:tr>
    </w:tbl>
    <w:p w14:paraId="6974D1B9" w14:textId="77777777" w:rsidR="00A574F9" w:rsidRPr="00613BB9" w:rsidRDefault="00A574F9" w:rsidP="00170578">
      <w:pPr>
        <w:shd w:val="clear" w:color="auto" w:fill="FFFFFF"/>
        <w:spacing w:line="384" w:lineRule="atLeast"/>
        <w:textAlignment w:val="baseline"/>
        <w:rPr>
          <w:rFonts w:ascii="Helvetica" w:hAnsi="Helvetica" w:cs="Helvetica"/>
          <w:sz w:val="23"/>
          <w:szCs w:val="23"/>
        </w:rPr>
      </w:pPr>
      <w:r w:rsidRPr="00613BB9">
        <w:rPr>
          <w:rFonts w:ascii="inherit" w:hAnsi="inherit" w:cs="Helvetica"/>
          <w:sz w:val="20"/>
          <w:szCs w:val="20"/>
          <w:bdr w:val="none" w:sz="0" w:space="0" w:color="auto" w:frame="1"/>
        </w:rPr>
        <w:t>index.ejs</w:t>
      </w:r>
    </w:p>
    <w:tbl>
      <w:tblPr>
        <w:tblW w:w="0" w:type="auto"/>
        <w:tblCellSpacing w:w="15" w:type="dxa"/>
        <w:tblCellMar>
          <w:left w:w="0" w:type="dxa"/>
          <w:right w:w="0" w:type="dxa"/>
        </w:tblCellMar>
        <w:tblLook w:val="04A0" w:firstRow="1" w:lastRow="0" w:firstColumn="1" w:lastColumn="0" w:noHBand="0" w:noVBand="1"/>
      </w:tblPr>
      <w:tblGrid>
        <w:gridCol w:w="4905"/>
      </w:tblGrid>
      <w:tr w:rsidR="00A574F9" w:rsidRPr="00613BB9" w14:paraId="79F92EA3" w14:textId="77777777" w:rsidTr="00170578">
        <w:trPr>
          <w:tblCellSpacing w:w="15" w:type="dxa"/>
        </w:trPr>
        <w:tc>
          <w:tcPr>
            <w:tcW w:w="0" w:type="auto"/>
            <w:tcBorders>
              <w:top w:val="nil"/>
              <w:left w:val="nil"/>
              <w:bottom w:val="nil"/>
              <w:right w:val="nil"/>
            </w:tcBorders>
            <w:vAlign w:val="center"/>
            <w:hideMark/>
          </w:tcPr>
          <w:p w14:paraId="419E88F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header</w:t>
            </w:r>
            <w:r w:rsidRPr="00613BB9">
              <w:rPr>
                <w:rStyle w:val="tag"/>
                <w:rFonts w:ascii="inherit" w:hAnsi="inherit"/>
                <w:sz w:val="21"/>
                <w:szCs w:val="21"/>
                <w:bdr w:val="none" w:sz="0" w:space="0" w:color="auto" w:frame="1"/>
              </w:rPr>
              <w:t>', {</w:t>
            </w:r>
            <w:r w:rsidRPr="00613BB9">
              <w:rPr>
                <w:rStyle w:val="attr"/>
                <w:rFonts w:ascii="inherit" w:hAnsi="inherit"/>
                <w:sz w:val="21"/>
                <w:szCs w:val="21"/>
                <w:bdr w:val="none" w:sz="0" w:space="0" w:color="auto" w:frame="1"/>
              </w:rPr>
              <w:t>title:</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Hello</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World</w:t>
            </w:r>
            <w:r w:rsidRPr="00613BB9">
              <w:rPr>
                <w:rStyle w:val="tag"/>
                <w:rFonts w:ascii="inherit" w:hAnsi="inherit"/>
                <w:sz w:val="21"/>
                <w:szCs w:val="21"/>
                <w:bdr w:val="none" w:sz="0" w:space="0" w:color="auto" w:frame="1"/>
              </w:rPr>
              <w:t>'})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677F2B48"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生成：</w:t>
      </w:r>
    </w:p>
    <w:tbl>
      <w:tblPr>
        <w:tblW w:w="0" w:type="auto"/>
        <w:tblCellSpacing w:w="15" w:type="dxa"/>
        <w:tblCellMar>
          <w:left w:w="0" w:type="dxa"/>
          <w:right w:w="0" w:type="dxa"/>
        </w:tblCellMar>
        <w:tblLook w:val="04A0" w:firstRow="1" w:lastRow="0" w:firstColumn="1" w:lastColumn="0" w:noHBand="0" w:noVBand="1"/>
      </w:tblPr>
      <w:tblGrid>
        <w:gridCol w:w="3380"/>
      </w:tblGrid>
      <w:tr w:rsidR="00A574F9" w:rsidRPr="00613BB9" w14:paraId="3483C968" w14:textId="77777777" w:rsidTr="00170578">
        <w:trPr>
          <w:tblCellSpacing w:w="15" w:type="dxa"/>
        </w:trPr>
        <w:tc>
          <w:tcPr>
            <w:tcW w:w="0" w:type="auto"/>
            <w:tcBorders>
              <w:top w:val="nil"/>
              <w:left w:val="nil"/>
              <w:bottom w:val="nil"/>
              <w:right w:val="nil"/>
            </w:tcBorders>
            <w:vAlign w:val="center"/>
            <w:hideMark/>
          </w:tcPr>
          <w:p w14:paraId="14AC63F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Hello World</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3ED269FB" w14:textId="77777777" w:rsidR="00A574F9" w:rsidRPr="00613BB9" w:rsidRDefault="00A574F9" w:rsidP="00170578">
      <w:pPr>
        <w:pStyle w:val="3"/>
        <w:rPr>
          <w:rFonts w:ascii="inherit" w:hAnsi="inherit" w:cs="Helvetica" w:hint="eastAsia"/>
          <w:sz w:val="35"/>
          <w:szCs w:val="35"/>
        </w:rPr>
      </w:pPr>
      <w:bookmarkStart w:id="544" w:name="_Toc46395139"/>
      <w:r w:rsidRPr="00613BB9">
        <w:rPr>
          <w:rFonts w:ascii="inherit" w:hAnsi="inherit" w:cs="Helvetica"/>
          <w:sz w:val="35"/>
          <w:szCs w:val="35"/>
        </w:rPr>
        <w:t>优化</w:t>
      </w:r>
      <w:bookmarkEnd w:id="544"/>
    </w:p>
    <w:p w14:paraId="29389BCD" w14:textId="77777777" w:rsidR="00A574F9" w:rsidRPr="00613BB9" w:rsidRDefault="00A574F9" w:rsidP="00A574F9">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如果您的主题太过于复杂，或是需要生成的文件量太过于庞大，可能会大幅降低性能，除了简化主题外，您可以考虑</w:t>
      </w:r>
      <w:r w:rsidRPr="00613BB9">
        <w:rPr>
          <w:rFonts w:ascii="inherit" w:hAnsi="inherit" w:cs="Helvetica"/>
          <w:sz w:val="23"/>
          <w:szCs w:val="23"/>
        </w:rPr>
        <w:t xml:space="preserve"> Hexo 2.7 </w:t>
      </w:r>
      <w:r w:rsidRPr="00613BB9">
        <w:rPr>
          <w:rFonts w:ascii="inherit" w:hAnsi="inherit" w:cs="Helvetica"/>
          <w:sz w:val="23"/>
          <w:szCs w:val="23"/>
        </w:rPr>
        <w:t>新增的局部缓存（</w:t>
      </w:r>
      <w:r w:rsidRPr="00613BB9">
        <w:rPr>
          <w:rFonts w:ascii="inherit" w:hAnsi="inherit" w:cs="Helvetica"/>
          <w:sz w:val="23"/>
          <w:szCs w:val="23"/>
        </w:rPr>
        <w:t>Fragment Caching</w:t>
      </w:r>
      <w:r w:rsidRPr="00613BB9">
        <w:rPr>
          <w:rFonts w:ascii="inherit" w:hAnsi="inherit" w:cs="Helvetica"/>
          <w:sz w:val="23"/>
          <w:szCs w:val="23"/>
        </w:rPr>
        <w:t>）</w:t>
      </w:r>
      <w:r w:rsidRPr="00613BB9">
        <w:rPr>
          <w:rFonts w:ascii="inherit" w:hAnsi="inherit" w:cs="Helvetica"/>
          <w:sz w:val="23"/>
          <w:szCs w:val="23"/>
        </w:rPr>
        <w:t xml:space="preserve"> </w:t>
      </w:r>
      <w:r w:rsidRPr="00613BB9">
        <w:rPr>
          <w:rFonts w:ascii="inherit" w:hAnsi="inherit" w:cs="Helvetica"/>
          <w:sz w:val="23"/>
          <w:szCs w:val="23"/>
        </w:rPr>
        <w:t>功能。</w:t>
      </w:r>
    </w:p>
    <w:p w14:paraId="7BBDC43C"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本功能借鉴于</w:t>
      </w:r>
      <w:r w:rsidRPr="00613BB9">
        <w:rPr>
          <w:rFonts w:ascii="inherit" w:hAnsi="inherit" w:cs="Helvetica"/>
          <w:sz w:val="23"/>
          <w:szCs w:val="23"/>
        </w:rPr>
        <w:t> </w:t>
      </w:r>
      <w:hyperlink r:id="rId2139" w:anchor="fragment-caching" w:tgtFrame="_blank" w:history="1">
        <w:r w:rsidRPr="00613BB9">
          <w:rPr>
            <w:rStyle w:val="a4"/>
            <w:rFonts w:ascii="inherit" w:hAnsi="inherit" w:cs="Helvetica"/>
            <w:color w:val="auto"/>
            <w:sz w:val="23"/>
            <w:szCs w:val="23"/>
            <w:bdr w:val="none" w:sz="0" w:space="0" w:color="auto" w:frame="1"/>
          </w:rPr>
          <w:t>Ruby on Rails</w:t>
        </w:r>
      </w:hyperlink>
      <w:r w:rsidRPr="00613BB9">
        <w:rPr>
          <w:rFonts w:ascii="inherit" w:hAnsi="inherit" w:cs="Helvetica"/>
          <w:sz w:val="23"/>
          <w:szCs w:val="23"/>
        </w:rPr>
        <w:t>，它储存局部内容，下次便能直接使用缓存内容，可以减少文件夹查询并使生成速度更快。</w:t>
      </w:r>
    </w:p>
    <w:p w14:paraId="3A1E3DEA" w14:textId="77777777" w:rsidR="00A574F9" w:rsidRPr="00613BB9" w:rsidRDefault="00A574F9" w:rsidP="00A574F9">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它可用于页首、页脚、侧边栏等文件不常变动的位置，举例来说：</w:t>
      </w:r>
    </w:p>
    <w:tbl>
      <w:tblPr>
        <w:tblW w:w="0" w:type="auto"/>
        <w:tblCellSpacing w:w="15" w:type="dxa"/>
        <w:tblCellMar>
          <w:left w:w="0" w:type="dxa"/>
          <w:right w:w="0" w:type="dxa"/>
        </w:tblCellMar>
        <w:tblLook w:val="04A0" w:firstRow="1" w:lastRow="0" w:firstColumn="1" w:lastColumn="0" w:noHBand="0" w:noVBand="1"/>
      </w:tblPr>
      <w:tblGrid>
        <w:gridCol w:w="3770"/>
      </w:tblGrid>
      <w:tr w:rsidR="00A574F9" w:rsidRPr="00613BB9" w14:paraId="0E35533C" w14:textId="77777777" w:rsidTr="00170578">
        <w:trPr>
          <w:tblCellSpacing w:w="15" w:type="dxa"/>
        </w:trPr>
        <w:tc>
          <w:tcPr>
            <w:tcW w:w="0" w:type="auto"/>
            <w:tcBorders>
              <w:top w:val="nil"/>
              <w:left w:val="nil"/>
              <w:bottom w:val="nil"/>
              <w:right w:val="nil"/>
            </w:tcBorders>
            <w:vAlign w:val="center"/>
            <w:hideMark/>
          </w:tcPr>
          <w:p w14:paraId="353A074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fragment_cache(</w:t>
            </w:r>
            <w:r w:rsidRPr="00613BB9">
              <w:rPr>
                <w:rStyle w:val="string"/>
                <w:rFonts w:ascii="inherit" w:hAnsi="inherit"/>
                <w:sz w:val="21"/>
                <w:szCs w:val="21"/>
                <w:bdr w:val="none" w:sz="0" w:space="0" w:color="auto" w:frame="1"/>
              </w:rPr>
              <w:t>'header'</w:t>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function</w:t>
            </w:r>
            <w:r w:rsidRPr="00613BB9">
              <w:rPr>
                <w:rStyle w:val="function"/>
                <w:rFonts w:ascii="inherit" w:hAnsi="inherit"/>
                <w:sz w:val="21"/>
                <w:szCs w:val="21"/>
                <w:bdr w:val="none" w:sz="0" w:space="0" w:color="auto" w:frame="1"/>
              </w:rPr>
              <w: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'&lt;header&gt;&lt;/header&gt;'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2EC6D99F" w14:textId="77777777" w:rsidR="00A574F9" w:rsidRPr="00613BB9" w:rsidRDefault="00A574F9" w:rsidP="00A574F9">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如果您使用局部模板的话，可以更简单：</w:t>
      </w:r>
    </w:p>
    <w:tbl>
      <w:tblPr>
        <w:tblW w:w="0" w:type="auto"/>
        <w:tblCellSpacing w:w="15" w:type="dxa"/>
        <w:tblCellMar>
          <w:left w:w="0" w:type="dxa"/>
          <w:right w:w="0" w:type="dxa"/>
        </w:tblCellMar>
        <w:tblLook w:val="04A0" w:firstRow="1" w:lastRow="0" w:firstColumn="1" w:lastColumn="0" w:noHBand="0" w:noVBand="1"/>
      </w:tblPr>
      <w:tblGrid>
        <w:gridCol w:w="3504"/>
      </w:tblGrid>
      <w:tr w:rsidR="00A574F9" w:rsidRPr="00613BB9" w14:paraId="58CD7BDE" w14:textId="77777777" w:rsidTr="00170578">
        <w:trPr>
          <w:tblCellSpacing w:w="15" w:type="dxa"/>
        </w:trPr>
        <w:tc>
          <w:tcPr>
            <w:tcW w:w="0" w:type="auto"/>
            <w:tcBorders>
              <w:top w:val="nil"/>
              <w:left w:val="nil"/>
              <w:bottom w:val="nil"/>
              <w:right w:val="nil"/>
            </w:tcBorders>
            <w:vAlign w:val="center"/>
            <w:hideMark/>
          </w:tcPr>
          <w:p w14:paraId="1D9784C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partial(</w:t>
            </w:r>
            <w:r w:rsidRPr="00613BB9">
              <w:rPr>
                <w:rStyle w:val="string"/>
                <w:rFonts w:ascii="inherit" w:hAnsi="inherit"/>
                <w:sz w:val="21"/>
                <w:szCs w:val="21"/>
                <w:bdr w:val="none" w:sz="0" w:space="0" w:color="auto" w:frame="1"/>
              </w:rPr>
              <w:t>'header'</w:t>
            </w:r>
            <w:r w:rsidRPr="00613BB9">
              <w:rPr>
                <w:rStyle w:val="line"/>
                <w:rFonts w:ascii="inherit" w:hAnsi="inherit"/>
                <w:sz w:val="21"/>
                <w:szCs w:val="21"/>
                <w:bdr w:val="none" w:sz="0" w:space="0" w:color="auto" w:frame="1"/>
              </w:rPr>
              <w:t>, {}, {</w:t>
            </w:r>
            <w:r w:rsidRPr="00613BB9">
              <w:rPr>
                <w:rStyle w:val="attr"/>
                <w:rFonts w:ascii="inherit" w:hAnsi="inherit"/>
                <w:sz w:val="21"/>
                <w:szCs w:val="21"/>
                <w:bdr w:val="none" w:sz="0" w:space="0" w:color="auto" w:frame="1"/>
              </w:rPr>
              <w:t>cache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w:t>
            </w:r>
          </w:p>
        </w:tc>
      </w:tr>
    </w:tbl>
    <w:p w14:paraId="5E15C89E"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fragment_cache()</w:t>
      </w:r>
      <w:r w:rsidRPr="00613BB9">
        <w:rPr>
          <w:rFonts w:ascii="inherit" w:hAnsi="inherit" w:cs="Helvetica"/>
          <w:sz w:val="23"/>
          <w:szCs w:val="23"/>
        </w:rPr>
        <w:t> </w:t>
      </w:r>
      <w:r w:rsidRPr="00613BB9">
        <w:rPr>
          <w:rFonts w:ascii="inherit" w:hAnsi="inherit" w:cs="Helvetica"/>
          <w:sz w:val="23"/>
          <w:szCs w:val="23"/>
        </w:rPr>
        <w:t>将会缓存第一次的渲染结果，并在之后直接输出缓存的结果。因此只有在不同页面的渲染结果都相同时才应使用局部缓存。</w:t>
      </w:r>
      <w:r w:rsidRPr="00613BB9">
        <w:rPr>
          <w:rFonts w:ascii="inherit" w:hAnsi="inherit" w:cs="Helvetica"/>
          <w:sz w:val="23"/>
          <w:szCs w:val="23"/>
        </w:rPr>
        <w:br/>
      </w:r>
      <w:r w:rsidRPr="00613BB9">
        <w:rPr>
          <w:rFonts w:ascii="inherit" w:hAnsi="inherit" w:cs="Helvetica"/>
          <w:sz w:val="23"/>
          <w:szCs w:val="23"/>
        </w:rPr>
        <w:t>比如，在配置中启用了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relative_link</w:t>
      </w:r>
      <w:r w:rsidRPr="00613BB9">
        <w:rPr>
          <w:rFonts w:ascii="inherit" w:hAnsi="inherit" w:cs="Helvetica"/>
          <w:sz w:val="23"/>
          <w:szCs w:val="23"/>
        </w:rPr>
        <w:t> </w:t>
      </w:r>
      <w:r w:rsidRPr="00613BB9">
        <w:rPr>
          <w:rFonts w:ascii="inherit" w:hAnsi="inherit" w:cs="Helvetica"/>
          <w:sz w:val="23"/>
          <w:szCs w:val="23"/>
        </w:rPr>
        <w:t>后不应该使用局部缓存，因为相对链接在每个页面可能不同。</w:t>
      </w:r>
    </w:p>
    <w:p w14:paraId="04BE2E7E" w14:textId="77777777" w:rsidR="00A574F9" w:rsidRPr="00613BB9" w:rsidRDefault="00A574F9" w:rsidP="00A574F9"/>
    <w:p w14:paraId="0F0A4A21" w14:textId="77777777" w:rsidR="00A574F9" w:rsidRPr="00613BB9" w:rsidRDefault="00A574F9" w:rsidP="00A574F9"/>
    <w:p w14:paraId="18CA89DD" w14:textId="77777777" w:rsidR="00A574F9" w:rsidRPr="00613BB9" w:rsidRDefault="00A574F9" w:rsidP="00A574F9"/>
    <w:p w14:paraId="2D17ADC4" w14:textId="77777777" w:rsidR="00A574F9" w:rsidRPr="00613BB9" w:rsidRDefault="00A574F9" w:rsidP="00A574F9"/>
    <w:p w14:paraId="007200D0" w14:textId="77777777" w:rsidR="00A574F9" w:rsidRPr="00613BB9" w:rsidRDefault="00A574F9" w:rsidP="00A574F9"/>
    <w:p w14:paraId="3095DF6A" w14:textId="51A7A3F1" w:rsidR="00A574F9" w:rsidRPr="00613BB9" w:rsidRDefault="001D3ACD" w:rsidP="00170578">
      <w:pPr>
        <w:pStyle w:val="2"/>
        <w:rPr>
          <w:rFonts w:ascii="Helvetica" w:hAnsi="Helvetica" w:cs="Helvetica"/>
          <w:b w:val="0"/>
          <w:bCs w:val="0"/>
          <w:sz w:val="54"/>
          <w:szCs w:val="54"/>
        </w:rPr>
      </w:pPr>
      <w:bookmarkStart w:id="545" w:name="_Toc46395140"/>
      <w:r>
        <w:rPr>
          <w:rFonts w:ascii="Helvetica" w:hAnsi="Helvetica" w:cs="Helvetica" w:hint="eastAsia"/>
          <w:b w:val="0"/>
          <w:bCs w:val="0"/>
          <w:sz w:val="54"/>
          <w:szCs w:val="54"/>
        </w:rPr>
        <w:t>Hexo</w:t>
      </w:r>
      <w:r w:rsidR="00A574F9" w:rsidRPr="00613BB9">
        <w:rPr>
          <w:rFonts w:ascii="Helvetica" w:hAnsi="Helvetica" w:cs="Helvetica"/>
          <w:b w:val="0"/>
          <w:bCs w:val="0"/>
          <w:sz w:val="54"/>
          <w:szCs w:val="54"/>
        </w:rPr>
        <w:t>变量</w:t>
      </w:r>
      <w:bookmarkEnd w:id="545"/>
    </w:p>
    <w:p w14:paraId="00A8B3AA" w14:textId="77777777" w:rsidR="00A574F9" w:rsidRPr="00613BB9" w:rsidRDefault="00A574F9" w:rsidP="00170578"/>
    <w:p w14:paraId="63012AAE" w14:textId="77777777" w:rsidR="00A574F9" w:rsidRPr="00613BB9" w:rsidRDefault="00A574F9" w:rsidP="00170578">
      <w:pPr>
        <w:pStyle w:val="4"/>
        <w:rPr>
          <w:rFonts w:ascii="inherit" w:hAnsi="inherit" w:cs="Helvetica" w:hint="eastAsia"/>
          <w:sz w:val="30"/>
          <w:szCs w:val="30"/>
        </w:rPr>
      </w:pPr>
      <w:bookmarkStart w:id="546" w:name="_Toc46395141"/>
      <w:r w:rsidRPr="00613BB9">
        <w:rPr>
          <w:rFonts w:ascii="inherit" w:hAnsi="inherit" w:cs="Helvetica"/>
          <w:sz w:val="30"/>
          <w:szCs w:val="30"/>
        </w:rPr>
        <w:t>全局变量</w:t>
      </w:r>
      <w:bookmarkEnd w:id="546"/>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76"/>
        <w:gridCol w:w="4204"/>
        <w:gridCol w:w="2526"/>
      </w:tblGrid>
      <w:tr w:rsidR="00A574F9" w:rsidRPr="00613BB9" w14:paraId="07F1525B"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ECF33F6"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2E092A6D"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30AD6B12"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类型</w:t>
            </w:r>
          </w:p>
        </w:tc>
      </w:tr>
      <w:tr w:rsidR="00A574F9" w:rsidRPr="00613BB9" w14:paraId="4D6802CB"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FF1251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site</w:t>
            </w:r>
          </w:p>
        </w:tc>
        <w:tc>
          <w:tcPr>
            <w:tcW w:w="0" w:type="auto"/>
            <w:tcBorders>
              <w:top w:val="nil"/>
              <w:left w:val="nil"/>
              <w:bottom w:val="nil"/>
              <w:right w:val="nil"/>
            </w:tcBorders>
            <w:tcMar>
              <w:top w:w="75" w:type="dxa"/>
              <w:left w:w="225" w:type="dxa"/>
              <w:bottom w:w="75" w:type="dxa"/>
              <w:right w:w="225" w:type="dxa"/>
            </w:tcMar>
            <w:vAlign w:val="center"/>
            <w:hideMark/>
          </w:tcPr>
          <w:p w14:paraId="7129518D" w14:textId="77777777" w:rsidR="00A574F9" w:rsidRPr="00613BB9" w:rsidRDefault="00717723" w:rsidP="00170578">
            <w:pPr>
              <w:rPr>
                <w:rFonts w:ascii="inherit" w:hAnsi="inherit" w:hint="eastAsia"/>
                <w:sz w:val="23"/>
                <w:szCs w:val="23"/>
              </w:rPr>
            </w:pPr>
            <w:hyperlink r:id="rId2140" w:anchor="%E7%BD%91%E7%AB%99%E5%8F%98%E9%87%8F" w:history="1">
              <w:r w:rsidR="00A574F9" w:rsidRPr="00613BB9">
                <w:rPr>
                  <w:rStyle w:val="a4"/>
                  <w:rFonts w:ascii="inherit" w:hAnsi="inherit"/>
                  <w:color w:val="auto"/>
                  <w:sz w:val="23"/>
                  <w:szCs w:val="23"/>
                  <w:bdr w:val="none" w:sz="0" w:space="0" w:color="auto" w:frame="1"/>
                </w:rPr>
                <w:t>网站变量</w:t>
              </w:r>
            </w:hyperlink>
          </w:p>
        </w:tc>
        <w:tc>
          <w:tcPr>
            <w:tcW w:w="0" w:type="auto"/>
            <w:tcBorders>
              <w:top w:val="nil"/>
              <w:left w:val="nil"/>
              <w:bottom w:val="nil"/>
              <w:right w:val="nil"/>
            </w:tcBorders>
            <w:tcMar>
              <w:top w:w="75" w:type="dxa"/>
              <w:left w:w="225" w:type="dxa"/>
              <w:bottom w:w="75" w:type="dxa"/>
              <w:right w:w="225" w:type="dxa"/>
            </w:tcMar>
            <w:vAlign w:val="center"/>
            <w:hideMark/>
          </w:tcPr>
          <w:p w14:paraId="592A78C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xml:space="preserve">; </w:t>
            </w:r>
            <w:r w:rsidRPr="00613BB9">
              <w:rPr>
                <w:rFonts w:ascii="inherit" w:hAnsi="inherit"/>
                <w:sz w:val="23"/>
                <w:szCs w:val="23"/>
              </w:rPr>
              <w:t>见</w:t>
            </w:r>
            <w:r w:rsidRPr="00613BB9">
              <w:rPr>
                <w:rFonts w:ascii="inherit" w:hAnsi="inherit"/>
                <w:sz w:val="23"/>
                <w:szCs w:val="23"/>
              </w:rPr>
              <w:t> </w:t>
            </w:r>
            <w:hyperlink r:id="rId2141" w:anchor="%E7%BD%91%E7%AB%99%E5%8F%98%E9%87%8F" w:history="1">
              <w:r w:rsidRPr="00613BB9">
                <w:rPr>
                  <w:rStyle w:val="a4"/>
                  <w:rFonts w:ascii="inherit" w:hAnsi="inherit"/>
                  <w:color w:val="auto"/>
                  <w:sz w:val="23"/>
                  <w:szCs w:val="23"/>
                  <w:bdr w:val="none" w:sz="0" w:space="0" w:color="auto" w:frame="1"/>
                </w:rPr>
                <w:t>网站变量</w:t>
              </w:r>
            </w:hyperlink>
          </w:p>
        </w:tc>
      </w:tr>
      <w:tr w:rsidR="00A574F9" w:rsidRPr="00613BB9" w14:paraId="774002B0"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400EC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8474E8" w14:textId="77777777" w:rsidR="00A574F9" w:rsidRPr="00613BB9" w:rsidRDefault="00A574F9" w:rsidP="00170578">
            <w:pPr>
              <w:rPr>
                <w:rFonts w:ascii="inherit" w:hAnsi="inherit" w:hint="eastAsia"/>
                <w:sz w:val="23"/>
                <w:szCs w:val="23"/>
              </w:rPr>
            </w:pPr>
            <w:r w:rsidRPr="00613BB9">
              <w:rPr>
                <w:rFonts w:ascii="inherit" w:hAnsi="inherit"/>
                <w:sz w:val="23"/>
                <w:szCs w:val="23"/>
              </w:rPr>
              <w:t>针对该页面的内容以及</w:t>
            </w:r>
            <w:r w:rsidRPr="00613BB9">
              <w:rPr>
                <w:rFonts w:ascii="inherit" w:hAnsi="inherit"/>
                <w:sz w:val="23"/>
                <w:szCs w:val="23"/>
              </w:rPr>
              <w:t xml:space="preserve"> front-matter </w:t>
            </w:r>
            <w:r w:rsidRPr="00613BB9">
              <w:rPr>
                <w:rFonts w:ascii="inherit" w:hAnsi="inherit"/>
                <w:sz w:val="23"/>
                <w:szCs w:val="23"/>
              </w:rPr>
              <w:t>中自定义的变量。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85EF7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xml:space="preserve">; </w:t>
            </w:r>
            <w:r w:rsidRPr="00613BB9">
              <w:rPr>
                <w:rFonts w:ascii="inherit" w:hAnsi="inherit"/>
                <w:sz w:val="23"/>
                <w:szCs w:val="23"/>
              </w:rPr>
              <w:t>见</w:t>
            </w:r>
            <w:r w:rsidRPr="00613BB9">
              <w:rPr>
                <w:rFonts w:ascii="inherit" w:hAnsi="inherit"/>
                <w:sz w:val="23"/>
                <w:szCs w:val="23"/>
              </w:rPr>
              <w:t> </w:t>
            </w:r>
            <w:hyperlink r:id="rId2142" w:anchor="%E9%A1%B5%E9%9D%A2%E5%8F%98%E9%87%8F" w:history="1">
              <w:r w:rsidRPr="00613BB9">
                <w:rPr>
                  <w:rStyle w:val="a4"/>
                  <w:rFonts w:ascii="inherit" w:hAnsi="inherit"/>
                  <w:color w:val="auto"/>
                  <w:sz w:val="23"/>
                  <w:szCs w:val="23"/>
                  <w:bdr w:val="none" w:sz="0" w:space="0" w:color="auto" w:frame="1"/>
                </w:rPr>
                <w:t>页面变量</w:t>
              </w:r>
            </w:hyperlink>
          </w:p>
        </w:tc>
      </w:tr>
      <w:tr w:rsidR="00A574F9" w:rsidRPr="00613BB9" w14:paraId="440D41C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B41A1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config</w:t>
            </w:r>
          </w:p>
        </w:tc>
        <w:tc>
          <w:tcPr>
            <w:tcW w:w="0" w:type="auto"/>
            <w:tcBorders>
              <w:top w:val="nil"/>
              <w:left w:val="nil"/>
              <w:bottom w:val="nil"/>
              <w:right w:val="nil"/>
            </w:tcBorders>
            <w:tcMar>
              <w:top w:w="75" w:type="dxa"/>
              <w:left w:w="225" w:type="dxa"/>
              <w:bottom w:w="75" w:type="dxa"/>
              <w:right w:w="225" w:type="dxa"/>
            </w:tcMar>
            <w:vAlign w:val="center"/>
            <w:hideMark/>
          </w:tcPr>
          <w:p w14:paraId="3158C908" w14:textId="77777777" w:rsidR="00A574F9" w:rsidRPr="00613BB9" w:rsidRDefault="00A574F9" w:rsidP="00170578">
            <w:pPr>
              <w:rPr>
                <w:rFonts w:ascii="inherit" w:hAnsi="inherit" w:hint="eastAsia"/>
                <w:sz w:val="23"/>
                <w:szCs w:val="23"/>
              </w:rPr>
            </w:pPr>
            <w:r w:rsidRPr="00613BB9">
              <w:rPr>
                <w:rFonts w:ascii="inherit" w:hAnsi="inherit"/>
                <w:sz w:val="23"/>
                <w:szCs w:val="23"/>
              </w:rPr>
              <w:t>网站配置</w:t>
            </w:r>
          </w:p>
        </w:tc>
        <w:tc>
          <w:tcPr>
            <w:tcW w:w="0" w:type="auto"/>
            <w:tcBorders>
              <w:top w:val="nil"/>
              <w:left w:val="nil"/>
              <w:bottom w:val="nil"/>
              <w:right w:val="nil"/>
            </w:tcBorders>
            <w:tcMar>
              <w:top w:w="75" w:type="dxa"/>
              <w:left w:w="225" w:type="dxa"/>
              <w:bottom w:w="75" w:type="dxa"/>
              <w:right w:w="225" w:type="dxa"/>
            </w:tcMar>
            <w:vAlign w:val="center"/>
            <w:hideMark/>
          </w:tcPr>
          <w:p w14:paraId="3624FD1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w:t>
            </w:r>
            <w:r w:rsidRPr="00613BB9">
              <w:rPr>
                <w:rFonts w:ascii="inherit" w:hAnsi="inherit"/>
                <w:sz w:val="23"/>
                <w:szCs w:val="23"/>
              </w:rPr>
              <w:t>站点的配置文件</w:t>
            </w:r>
            <w:r w:rsidRPr="00613BB9">
              <w:rPr>
                <w:rFonts w:ascii="inherit" w:hAnsi="inherit"/>
                <w:sz w:val="23"/>
                <w:szCs w:val="23"/>
              </w:rPr>
              <w:t>)</w:t>
            </w:r>
          </w:p>
        </w:tc>
      </w:tr>
      <w:tr w:rsidR="00A574F9" w:rsidRPr="00613BB9" w14:paraId="374784A7"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A05504"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theme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0EA545E" w14:textId="77777777" w:rsidR="00A574F9" w:rsidRPr="00613BB9" w:rsidRDefault="00A574F9" w:rsidP="00170578">
            <w:pPr>
              <w:rPr>
                <w:rFonts w:ascii="inherit" w:hAnsi="inherit" w:hint="eastAsia"/>
                <w:sz w:val="23"/>
                <w:szCs w:val="23"/>
              </w:rPr>
            </w:pPr>
            <w:r w:rsidRPr="00613BB9">
              <w:rPr>
                <w:rFonts w:ascii="inherit" w:hAnsi="inherit"/>
                <w:sz w:val="23"/>
                <w:szCs w:val="23"/>
              </w:rPr>
              <w:t>主题配置。继承自网站配置。</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B372C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w:t>
            </w:r>
            <w:r w:rsidRPr="00613BB9">
              <w:rPr>
                <w:rFonts w:ascii="inherit" w:hAnsi="inherit"/>
                <w:sz w:val="23"/>
                <w:szCs w:val="23"/>
              </w:rPr>
              <w:t>主题配置文件</w:t>
            </w:r>
            <w:r w:rsidRPr="00613BB9">
              <w:rPr>
                <w:rFonts w:ascii="inherit" w:hAnsi="inherit"/>
                <w:sz w:val="23"/>
                <w:szCs w:val="23"/>
              </w:rPr>
              <w:t>)</w:t>
            </w:r>
          </w:p>
        </w:tc>
      </w:tr>
      <w:tr w:rsidR="00A574F9" w:rsidRPr="00613BB9" w14:paraId="113DF3BA"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DB8C944"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_</w:t>
            </w:r>
            <w:r w:rsidRPr="00613BB9">
              <w:rPr>
                <w:rFonts w:ascii="inherit" w:hAnsi="inherit"/>
                <w:sz w:val="23"/>
                <w:szCs w:val="23"/>
              </w:rPr>
              <w:t> (</w:t>
            </w:r>
            <w:r w:rsidRPr="00613BB9">
              <w:rPr>
                <w:rFonts w:ascii="inherit" w:hAnsi="inherit"/>
                <w:sz w:val="23"/>
                <w:szCs w:val="23"/>
              </w:rPr>
              <w:t>单下划线</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450E244C" w14:textId="77777777" w:rsidR="00A574F9" w:rsidRPr="00613BB9" w:rsidRDefault="00717723" w:rsidP="00170578">
            <w:pPr>
              <w:rPr>
                <w:rFonts w:ascii="inherit" w:hAnsi="inherit" w:hint="eastAsia"/>
                <w:sz w:val="23"/>
                <w:szCs w:val="23"/>
              </w:rPr>
            </w:pPr>
            <w:hyperlink r:id="rId2143" w:tgtFrame="_blank" w:tooltip="Lodash" w:history="1">
              <w:r w:rsidR="00A574F9" w:rsidRPr="00613BB9">
                <w:rPr>
                  <w:rStyle w:val="a4"/>
                  <w:rFonts w:ascii="inherit" w:hAnsi="inherit"/>
                  <w:color w:val="auto"/>
                  <w:sz w:val="23"/>
                  <w:szCs w:val="23"/>
                  <w:bdr w:val="none" w:sz="0" w:space="0" w:color="auto" w:frame="1"/>
                </w:rPr>
                <w:t>Lodash</w:t>
              </w:r>
            </w:hyperlink>
            <w:r w:rsidR="00A574F9" w:rsidRPr="00613BB9">
              <w:rPr>
                <w:rFonts w:ascii="inherit" w:hAnsi="inherit"/>
                <w:sz w:val="23"/>
                <w:szCs w:val="23"/>
              </w:rPr>
              <w:t> </w:t>
            </w:r>
            <w:r w:rsidR="00A574F9" w:rsidRPr="00613BB9">
              <w:rPr>
                <w:rFonts w:ascii="inherit" w:hAnsi="inherit"/>
                <w:sz w:val="23"/>
                <w:szCs w:val="23"/>
              </w:rPr>
              <w:t>函数库</w:t>
            </w:r>
          </w:p>
        </w:tc>
        <w:tc>
          <w:tcPr>
            <w:tcW w:w="0" w:type="auto"/>
            <w:tcBorders>
              <w:top w:val="nil"/>
              <w:left w:val="nil"/>
              <w:bottom w:val="nil"/>
              <w:right w:val="nil"/>
            </w:tcBorders>
            <w:tcMar>
              <w:top w:w="75" w:type="dxa"/>
              <w:left w:w="225" w:type="dxa"/>
              <w:bottom w:w="75" w:type="dxa"/>
              <w:right w:w="225" w:type="dxa"/>
            </w:tcMar>
            <w:vAlign w:val="center"/>
            <w:hideMark/>
          </w:tcPr>
          <w:p w14:paraId="4A935558" w14:textId="77777777" w:rsidR="00A574F9" w:rsidRPr="00613BB9" w:rsidRDefault="00717723" w:rsidP="00170578">
            <w:pPr>
              <w:rPr>
                <w:rFonts w:ascii="inherit" w:hAnsi="inherit" w:hint="eastAsia"/>
                <w:sz w:val="23"/>
                <w:szCs w:val="23"/>
              </w:rPr>
            </w:pPr>
            <w:hyperlink r:id="rId2144" w:tgtFrame="_blank" w:tooltip="Lodash" w:history="1">
              <w:r w:rsidR="00A574F9" w:rsidRPr="00613BB9">
                <w:rPr>
                  <w:rStyle w:val="a4"/>
                  <w:rFonts w:ascii="inherit" w:hAnsi="inherit"/>
                  <w:color w:val="auto"/>
                  <w:sz w:val="23"/>
                  <w:szCs w:val="23"/>
                  <w:bdr w:val="none" w:sz="0" w:space="0" w:color="auto" w:frame="1"/>
                </w:rPr>
                <w:t>Lodash</w:t>
              </w:r>
            </w:hyperlink>
            <w:r w:rsidR="00A574F9" w:rsidRPr="00613BB9">
              <w:rPr>
                <w:rFonts w:ascii="inherit" w:hAnsi="inherit"/>
                <w:sz w:val="23"/>
                <w:szCs w:val="23"/>
              </w:rPr>
              <w:t> </w:t>
            </w:r>
            <w:r w:rsidR="00A574F9" w:rsidRPr="00613BB9">
              <w:rPr>
                <w:rFonts w:ascii="inherit" w:hAnsi="inherit"/>
                <w:sz w:val="23"/>
                <w:szCs w:val="23"/>
              </w:rPr>
              <w:t>文档</w:t>
            </w:r>
          </w:p>
        </w:tc>
      </w:tr>
      <w:tr w:rsidR="00A574F9" w:rsidRPr="00613BB9" w14:paraId="5B7E679A"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0BBE97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path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3F8F565" w14:textId="77777777" w:rsidR="00A574F9" w:rsidRPr="00613BB9" w:rsidRDefault="00A574F9" w:rsidP="00170578">
            <w:pPr>
              <w:rPr>
                <w:rFonts w:ascii="inherit" w:hAnsi="inherit" w:hint="eastAsia"/>
                <w:sz w:val="23"/>
                <w:szCs w:val="23"/>
              </w:rPr>
            </w:pPr>
            <w:r w:rsidRPr="00613BB9">
              <w:rPr>
                <w:rFonts w:ascii="inherit" w:hAnsi="inherit"/>
                <w:sz w:val="23"/>
                <w:szCs w:val="23"/>
              </w:rPr>
              <w:t>当前页面的路径（不含根路径）</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0EAD1C6"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0A3FEA8E"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B59748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url</w:t>
            </w:r>
          </w:p>
        </w:tc>
        <w:tc>
          <w:tcPr>
            <w:tcW w:w="0" w:type="auto"/>
            <w:tcBorders>
              <w:top w:val="nil"/>
              <w:left w:val="nil"/>
              <w:bottom w:val="nil"/>
              <w:right w:val="nil"/>
            </w:tcBorders>
            <w:tcMar>
              <w:top w:w="75" w:type="dxa"/>
              <w:left w:w="225" w:type="dxa"/>
              <w:bottom w:w="75" w:type="dxa"/>
              <w:right w:w="225" w:type="dxa"/>
            </w:tcMar>
            <w:vAlign w:val="center"/>
            <w:hideMark/>
          </w:tcPr>
          <w:p w14:paraId="51D778D7" w14:textId="77777777" w:rsidR="00A574F9" w:rsidRPr="00613BB9" w:rsidRDefault="00A574F9" w:rsidP="00170578">
            <w:pPr>
              <w:rPr>
                <w:rFonts w:ascii="inherit" w:hAnsi="inherit" w:hint="eastAsia"/>
                <w:sz w:val="23"/>
                <w:szCs w:val="23"/>
              </w:rPr>
            </w:pPr>
            <w:r w:rsidRPr="00613BB9">
              <w:rPr>
                <w:rFonts w:ascii="inherit" w:hAnsi="inherit"/>
                <w:sz w:val="23"/>
                <w:szCs w:val="23"/>
              </w:rPr>
              <w:t>当前页面的完整网址</w:t>
            </w:r>
          </w:p>
        </w:tc>
        <w:tc>
          <w:tcPr>
            <w:tcW w:w="0" w:type="auto"/>
            <w:tcBorders>
              <w:top w:val="nil"/>
              <w:left w:val="nil"/>
              <w:bottom w:val="nil"/>
              <w:right w:val="nil"/>
            </w:tcBorders>
            <w:tcMar>
              <w:top w:w="75" w:type="dxa"/>
              <w:left w:w="225" w:type="dxa"/>
              <w:bottom w:w="75" w:type="dxa"/>
              <w:right w:w="225" w:type="dxa"/>
            </w:tcMar>
            <w:vAlign w:val="center"/>
            <w:hideMark/>
          </w:tcPr>
          <w:p w14:paraId="5243B33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3CD26A71"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15F05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env</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B17678" w14:textId="77777777" w:rsidR="00A574F9" w:rsidRPr="00613BB9" w:rsidRDefault="00A574F9" w:rsidP="00170578">
            <w:pPr>
              <w:rPr>
                <w:rFonts w:ascii="inherit" w:hAnsi="inherit" w:hint="eastAsia"/>
                <w:sz w:val="23"/>
                <w:szCs w:val="23"/>
              </w:rPr>
            </w:pPr>
            <w:r w:rsidRPr="00613BB9">
              <w:rPr>
                <w:rFonts w:ascii="inherit" w:hAnsi="inherit"/>
                <w:sz w:val="23"/>
                <w:szCs w:val="23"/>
              </w:rPr>
              <w:t>环境变量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01ABD07" w14:textId="77777777" w:rsidR="00A574F9" w:rsidRPr="00613BB9" w:rsidRDefault="00A574F9" w:rsidP="00170578">
            <w:pPr>
              <w:rPr>
                <w:rFonts w:ascii="inherit" w:hAnsi="inherit" w:hint="eastAsia"/>
                <w:sz w:val="23"/>
                <w:szCs w:val="23"/>
              </w:rPr>
            </w:pPr>
            <w:r w:rsidRPr="00613BB9">
              <w:rPr>
                <w:rFonts w:ascii="inherit" w:hAnsi="inherit"/>
                <w:sz w:val="23"/>
                <w:szCs w:val="23"/>
              </w:rPr>
              <w:t>???</w:t>
            </w:r>
          </w:p>
        </w:tc>
      </w:tr>
    </w:tbl>
    <w:p w14:paraId="6F4A5407" w14:textId="77777777" w:rsidR="00A574F9" w:rsidRPr="00613BB9" w:rsidRDefault="00A574F9" w:rsidP="00170578">
      <w:pPr>
        <w:pStyle w:val="4"/>
        <w:rPr>
          <w:rFonts w:ascii="inherit" w:hAnsi="inherit" w:cs="Helvetica" w:hint="eastAsia"/>
          <w:sz w:val="30"/>
          <w:szCs w:val="30"/>
        </w:rPr>
      </w:pPr>
      <w:bookmarkStart w:id="547" w:name="_Toc46395142"/>
      <w:r w:rsidRPr="00613BB9">
        <w:rPr>
          <w:rFonts w:ascii="inherit" w:hAnsi="inherit" w:cs="Helvetica"/>
          <w:sz w:val="30"/>
          <w:szCs w:val="30"/>
        </w:rPr>
        <w:t>网站变量</w:t>
      </w:r>
      <w:bookmarkEnd w:id="547"/>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475"/>
        <w:gridCol w:w="1400"/>
        <w:gridCol w:w="3817"/>
      </w:tblGrid>
      <w:tr w:rsidR="00A574F9" w:rsidRPr="00613BB9" w14:paraId="3743D202"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1868EBA"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721E248C"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096D0ACB"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类型</w:t>
            </w:r>
          </w:p>
        </w:tc>
      </w:tr>
      <w:tr w:rsidR="00A574F9" w:rsidRPr="00613BB9" w14:paraId="69BF6FE3"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FDC5C6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site.posts</w:t>
            </w:r>
          </w:p>
        </w:tc>
        <w:tc>
          <w:tcPr>
            <w:tcW w:w="0" w:type="auto"/>
            <w:tcBorders>
              <w:top w:val="nil"/>
              <w:left w:val="nil"/>
              <w:bottom w:val="nil"/>
              <w:right w:val="nil"/>
            </w:tcBorders>
            <w:tcMar>
              <w:top w:w="75" w:type="dxa"/>
              <w:left w:w="225" w:type="dxa"/>
              <w:bottom w:w="75" w:type="dxa"/>
              <w:right w:w="225" w:type="dxa"/>
            </w:tcMar>
            <w:vAlign w:val="center"/>
            <w:hideMark/>
          </w:tcPr>
          <w:p w14:paraId="03D1FF24" w14:textId="77777777" w:rsidR="00A574F9" w:rsidRPr="00613BB9" w:rsidRDefault="00A574F9" w:rsidP="00170578">
            <w:pPr>
              <w:rPr>
                <w:rFonts w:ascii="inherit" w:hAnsi="inherit" w:hint="eastAsia"/>
                <w:sz w:val="23"/>
                <w:szCs w:val="23"/>
              </w:rPr>
            </w:pPr>
            <w:r w:rsidRPr="00613BB9">
              <w:rPr>
                <w:rFonts w:ascii="inherit" w:hAnsi="inherit"/>
                <w:sz w:val="23"/>
                <w:szCs w:val="23"/>
              </w:rPr>
              <w:t>所有文章</w:t>
            </w:r>
          </w:p>
        </w:tc>
        <w:tc>
          <w:tcPr>
            <w:tcW w:w="0" w:type="auto"/>
            <w:tcBorders>
              <w:top w:val="nil"/>
              <w:left w:val="nil"/>
              <w:bottom w:val="nil"/>
              <w:right w:val="nil"/>
            </w:tcBorders>
            <w:tcMar>
              <w:top w:w="75" w:type="dxa"/>
              <w:left w:w="225" w:type="dxa"/>
              <w:bottom w:w="75" w:type="dxa"/>
              <w:right w:w="225" w:type="dxa"/>
            </w:tcMar>
            <w:vAlign w:val="center"/>
            <w:hideMark/>
          </w:tcPr>
          <w:p w14:paraId="2A35B722"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r w:rsidRPr="00613BB9">
              <w:rPr>
                <w:rStyle w:val="HTML1"/>
                <w:rFonts w:ascii="Source Code Pro" w:hAnsi="Source Code Pro"/>
                <w:sz w:val="22"/>
                <w:szCs w:val="22"/>
                <w:bdr w:val="none" w:sz="0" w:space="0" w:color="auto" w:frame="1"/>
                <w:shd w:val="clear" w:color="auto" w:fill="EEEEEE"/>
              </w:rPr>
              <w:t>post</w:t>
            </w:r>
            <w:r w:rsidRPr="00613BB9">
              <w:rPr>
                <w:rFonts w:ascii="inherit" w:hAnsi="inherit"/>
                <w:sz w:val="23"/>
                <w:szCs w:val="23"/>
              </w:rPr>
              <w:t> objects</w:t>
            </w:r>
          </w:p>
        </w:tc>
      </w:tr>
      <w:tr w:rsidR="00A574F9" w:rsidRPr="00613BB9" w14:paraId="3FCC53DB"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0343DD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site.pages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F34596A" w14:textId="77777777" w:rsidR="00A574F9" w:rsidRPr="00613BB9" w:rsidRDefault="00A574F9" w:rsidP="00170578">
            <w:pPr>
              <w:rPr>
                <w:rFonts w:ascii="inherit" w:hAnsi="inherit" w:hint="eastAsia"/>
                <w:sz w:val="23"/>
                <w:szCs w:val="23"/>
              </w:rPr>
            </w:pPr>
            <w:r w:rsidRPr="00613BB9">
              <w:rPr>
                <w:rFonts w:ascii="inherit" w:hAnsi="inherit"/>
                <w:sz w:val="23"/>
                <w:szCs w:val="23"/>
              </w:rPr>
              <w:t>所有分页</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56ECE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r w:rsidRPr="00613BB9">
              <w:rPr>
                <w:rStyle w:val="HTML1"/>
                <w:rFonts w:ascii="Source Code Pro" w:hAnsi="Source Code Pro"/>
                <w:sz w:val="22"/>
                <w:szCs w:val="22"/>
                <w:bdr w:val="none" w:sz="0" w:space="0" w:color="auto" w:frame="1"/>
                <w:shd w:val="clear" w:color="auto" w:fill="EEEEEE"/>
              </w:rPr>
              <w:t>page</w:t>
            </w:r>
            <w:r w:rsidRPr="00613BB9">
              <w:rPr>
                <w:rFonts w:ascii="inherit" w:hAnsi="inherit"/>
                <w:sz w:val="23"/>
                <w:szCs w:val="23"/>
              </w:rPr>
              <w:t> objects</w:t>
            </w:r>
          </w:p>
        </w:tc>
      </w:tr>
      <w:tr w:rsidR="00A574F9" w:rsidRPr="00613BB9" w14:paraId="0E0F5BDF"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CB9D9E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site.categories</w:t>
            </w:r>
          </w:p>
        </w:tc>
        <w:tc>
          <w:tcPr>
            <w:tcW w:w="0" w:type="auto"/>
            <w:tcBorders>
              <w:top w:val="nil"/>
              <w:left w:val="nil"/>
              <w:bottom w:val="nil"/>
              <w:right w:val="nil"/>
            </w:tcBorders>
            <w:tcMar>
              <w:top w:w="75" w:type="dxa"/>
              <w:left w:w="225" w:type="dxa"/>
              <w:bottom w:w="75" w:type="dxa"/>
              <w:right w:w="225" w:type="dxa"/>
            </w:tcMar>
            <w:vAlign w:val="center"/>
            <w:hideMark/>
          </w:tcPr>
          <w:p w14:paraId="20E8D7CC" w14:textId="77777777" w:rsidR="00A574F9" w:rsidRPr="00613BB9" w:rsidRDefault="00A574F9" w:rsidP="00170578">
            <w:pPr>
              <w:rPr>
                <w:rFonts w:ascii="inherit" w:hAnsi="inherit" w:hint="eastAsia"/>
                <w:sz w:val="23"/>
                <w:szCs w:val="23"/>
              </w:rPr>
            </w:pPr>
            <w:r w:rsidRPr="00613BB9">
              <w:rPr>
                <w:rFonts w:ascii="inherit" w:hAnsi="inherit"/>
                <w:sz w:val="23"/>
                <w:szCs w:val="23"/>
              </w:rPr>
              <w:t>所有分类</w:t>
            </w:r>
          </w:p>
        </w:tc>
        <w:tc>
          <w:tcPr>
            <w:tcW w:w="0" w:type="auto"/>
            <w:tcBorders>
              <w:top w:val="nil"/>
              <w:left w:val="nil"/>
              <w:bottom w:val="nil"/>
              <w:right w:val="nil"/>
            </w:tcBorders>
            <w:tcMar>
              <w:top w:w="75" w:type="dxa"/>
              <w:left w:w="225" w:type="dxa"/>
              <w:bottom w:w="75" w:type="dxa"/>
              <w:right w:w="225" w:type="dxa"/>
            </w:tcMar>
            <w:vAlign w:val="center"/>
            <w:hideMark/>
          </w:tcPr>
          <w:p w14:paraId="1FAB6A07"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，包含了站点全部的分类</w:t>
            </w:r>
          </w:p>
        </w:tc>
      </w:tr>
      <w:tr w:rsidR="00A574F9" w:rsidRPr="00613BB9" w14:paraId="684135D3"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E443ED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site.tags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B2CC815" w14:textId="77777777" w:rsidR="00A574F9" w:rsidRPr="00613BB9" w:rsidRDefault="00A574F9" w:rsidP="00170578">
            <w:pPr>
              <w:rPr>
                <w:rFonts w:ascii="inherit" w:hAnsi="inherit" w:hint="eastAsia"/>
                <w:sz w:val="23"/>
                <w:szCs w:val="23"/>
              </w:rPr>
            </w:pPr>
            <w:r w:rsidRPr="00613BB9">
              <w:rPr>
                <w:rFonts w:ascii="inherit" w:hAnsi="inherit"/>
                <w:sz w:val="23"/>
                <w:szCs w:val="23"/>
              </w:rPr>
              <w:t>所有标签</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00483C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，包含了站点全部的标签</w:t>
            </w:r>
          </w:p>
        </w:tc>
      </w:tr>
    </w:tbl>
    <w:p w14:paraId="28BABE23" w14:textId="77777777" w:rsidR="00A574F9" w:rsidRPr="00613BB9" w:rsidRDefault="00A574F9" w:rsidP="00170578">
      <w:pPr>
        <w:pStyle w:val="4"/>
        <w:rPr>
          <w:rFonts w:ascii="inherit" w:hAnsi="inherit" w:cs="Helvetica" w:hint="eastAsia"/>
          <w:sz w:val="30"/>
          <w:szCs w:val="30"/>
        </w:rPr>
      </w:pPr>
      <w:bookmarkStart w:id="548" w:name="_Toc46395143"/>
      <w:r w:rsidRPr="00613BB9">
        <w:rPr>
          <w:rFonts w:ascii="inherit" w:hAnsi="inherit" w:cs="Helvetica"/>
          <w:sz w:val="30"/>
          <w:szCs w:val="30"/>
        </w:rPr>
        <w:t>页面变量</w:t>
      </w:r>
      <w:bookmarkEnd w:id="548"/>
    </w:p>
    <w:p w14:paraId="1F1D206E"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页面（</w:t>
      </w:r>
      <w:r w:rsidRPr="00613BB9">
        <w:rPr>
          <w:rStyle w:val="HTML1"/>
          <w:rFonts w:ascii="Source Code Pro" w:hAnsi="Source Code Pro"/>
          <w:b/>
          <w:bCs/>
          <w:sz w:val="22"/>
          <w:szCs w:val="22"/>
          <w:bdr w:val="none" w:sz="0" w:space="0" w:color="auto" w:frame="1"/>
          <w:shd w:val="clear" w:color="auto" w:fill="EEEEEE"/>
        </w:rPr>
        <w:t>page</w:t>
      </w:r>
      <w:r w:rsidRPr="00613BB9">
        <w:rPr>
          <w:rStyle w:val="a6"/>
          <w:rFonts w:ascii="inherit" w:hAnsi="inherit" w:cs="Helvetica"/>
          <w:sz w:val="23"/>
          <w:szCs w:val="23"/>
          <w:bdr w:val="none" w:sz="0" w:space="0" w:color="auto" w:frame="1"/>
        </w:rPr>
        <w:t>）</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607"/>
        <w:gridCol w:w="3565"/>
        <w:gridCol w:w="2134"/>
      </w:tblGrid>
      <w:tr w:rsidR="00A574F9" w:rsidRPr="00613BB9" w14:paraId="4CDA6ADA"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B71DC06"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1A12B7A3"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B1B9971"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类型</w:t>
            </w:r>
          </w:p>
        </w:tc>
      </w:tr>
      <w:tr w:rsidR="00A574F9" w:rsidRPr="00613BB9" w14:paraId="4398FC7E"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2420F2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page.title</w:t>
            </w:r>
          </w:p>
        </w:tc>
        <w:tc>
          <w:tcPr>
            <w:tcW w:w="0" w:type="auto"/>
            <w:tcBorders>
              <w:top w:val="nil"/>
              <w:left w:val="nil"/>
              <w:bottom w:val="nil"/>
              <w:right w:val="nil"/>
            </w:tcBorders>
            <w:tcMar>
              <w:top w:w="75" w:type="dxa"/>
              <w:left w:w="225" w:type="dxa"/>
              <w:bottom w:w="75" w:type="dxa"/>
              <w:right w:w="225" w:type="dxa"/>
            </w:tcMar>
            <w:vAlign w:val="center"/>
            <w:hideMark/>
          </w:tcPr>
          <w:p w14:paraId="6B4B27F9"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页面标题</w:t>
            </w:r>
          </w:p>
        </w:tc>
        <w:tc>
          <w:tcPr>
            <w:tcW w:w="0" w:type="auto"/>
            <w:tcBorders>
              <w:top w:val="nil"/>
              <w:left w:val="nil"/>
              <w:bottom w:val="nil"/>
              <w:right w:val="nil"/>
            </w:tcBorders>
            <w:tcMar>
              <w:top w:w="75" w:type="dxa"/>
              <w:left w:w="225" w:type="dxa"/>
              <w:bottom w:w="75" w:type="dxa"/>
              <w:right w:w="225" w:type="dxa"/>
            </w:tcMar>
            <w:vAlign w:val="center"/>
            <w:hideMark/>
          </w:tcPr>
          <w:p w14:paraId="3D496448"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5110D90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F1B3B8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page.date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2C85888"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页面建立日期</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F917BF" w14:textId="77777777" w:rsidR="00A574F9" w:rsidRPr="00613BB9" w:rsidRDefault="00717723" w:rsidP="00170578">
            <w:pPr>
              <w:rPr>
                <w:rFonts w:ascii="inherit" w:hAnsi="inherit" w:hint="eastAsia"/>
                <w:sz w:val="23"/>
                <w:szCs w:val="23"/>
              </w:rPr>
            </w:pPr>
            <w:hyperlink r:id="rId2145" w:tgtFrame="_blank" w:history="1">
              <w:r w:rsidR="00A574F9" w:rsidRPr="00613BB9">
                <w:rPr>
                  <w:rStyle w:val="a4"/>
                  <w:rFonts w:ascii="inherit" w:hAnsi="inherit"/>
                  <w:color w:val="auto"/>
                  <w:sz w:val="23"/>
                  <w:szCs w:val="23"/>
                  <w:bdr w:val="none" w:sz="0" w:space="0" w:color="auto" w:frame="1"/>
                </w:rPr>
                <w:t>Moment.js</w:t>
              </w:r>
            </w:hyperlink>
            <w:r w:rsidR="00A574F9" w:rsidRPr="00613BB9">
              <w:rPr>
                <w:rFonts w:ascii="inherit" w:hAnsi="inherit"/>
                <w:sz w:val="23"/>
                <w:szCs w:val="23"/>
              </w:rPr>
              <w:t> </w:t>
            </w:r>
            <w:r w:rsidR="00A574F9" w:rsidRPr="00613BB9">
              <w:rPr>
                <w:rFonts w:ascii="inherit" w:hAnsi="inherit"/>
                <w:sz w:val="23"/>
                <w:szCs w:val="23"/>
              </w:rPr>
              <w:t>对象</w:t>
            </w:r>
          </w:p>
        </w:tc>
      </w:tr>
      <w:tr w:rsidR="00A574F9" w:rsidRPr="00613BB9" w14:paraId="50EABFAA"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E627E78"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page.updated</w:t>
            </w:r>
          </w:p>
        </w:tc>
        <w:tc>
          <w:tcPr>
            <w:tcW w:w="0" w:type="auto"/>
            <w:tcBorders>
              <w:top w:val="nil"/>
              <w:left w:val="nil"/>
              <w:bottom w:val="nil"/>
              <w:right w:val="nil"/>
            </w:tcBorders>
            <w:tcMar>
              <w:top w:w="75" w:type="dxa"/>
              <w:left w:w="225" w:type="dxa"/>
              <w:bottom w:w="75" w:type="dxa"/>
              <w:right w:w="225" w:type="dxa"/>
            </w:tcMar>
            <w:vAlign w:val="center"/>
            <w:hideMark/>
          </w:tcPr>
          <w:p w14:paraId="739A796A"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页面更新日期</w:t>
            </w:r>
          </w:p>
        </w:tc>
        <w:tc>
          <w:tcPr>
            <w:tcW w:w="0" w:type="auto"/>
            <w:tcBorders>
              <w:top w:val="nil"/>
              <w:left w:val="nil"/>
              <w:bottom w:val="nil"/>
              <w:right w:val="nil"/>
            </w:tcBorders>
            <w:tcMar>
              <w:top w:w="75" w:type="dxa"/>
              <w:left w:w="225" w:type="dxa"/>
              <w:bottom w:w="75" w:type="dxa"/>
              <w:right w:w="225" w:type="dxa"/>
            </w:tcMar>
            <w:vAlign w:val="center"/>
            <w:hideMark/>
          </w:tcPr>
          <w:p w14:paraId="0830BDB7" w14:textId="77777777" w:rsidR="00A574F9" w:rsidRPr="00613BB9" w:rsidRDefault="00717723" w:rsidP="00170578">
            <w:pPr>
              <w:rPr>
                <w:rFonts w:ascii="inherit" w:hAnsi="inherit" w:hint="eastAsia"/>
                <w:sz w:val="23"/>
                <w:szCs w:val="23"/>
              </w:rPr>
            </w:pPr>
            <w:hyperlink r:id="rId2146" w:tgtFrame="_blank" w:history="1">
              <w:r w:rsidR="00A574F9" w:rsidRPr="00613BB9">
                <w:rPr>
                  <w:rStyle w:val="a4"/>
                  <w:rFonts w:ascii="inherit" w:hAnsi="inherit"/>
                  <w:color w:val="auto"/>
                  <w:sz w:val="23"/>
                  <w:szCs w:val="23"/>
                  <w:bdr w:val="none" w:sz="0" w:space="0" w:color="auto" w:frame="1"/>
                </w:rPr>
                <w:t>Moment.js</w:t>
              </w:r>
            </w:hyperlink>
            <w:r w:rsidR="00A574F9" w:rsidRPr="00613BB9">
              <w:rPr>
                <w:rFonts w:ascii="inherit" w:hAnsi="inherit"/>
                <w:sz w:val="23"/>
                <w:szCs w:val="23"/>
              </w:rPr>
              <w:t> </w:t>
            </w:r>
            <w:r w:rsidR="00A574F9" w:rsidRPr="00613BB9">
              <w:rPr>
                <w:rFonts w:ascii="inherit" w:hAnsi="inherit"/>
                <w:sz w:val="23"/>
                <w:szCs w:val="23"/>
              </w:rPr>
              <w:t>对象</w:t>
            </w:r>
          </w:p>
        </w:tc>
      </w:tr>
      <w:tr w:rsidR="00A574F9" w:rsidRPr="00613BB9" w14:paraId="02149FF8"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8C7C0B6"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page.comments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238EBCD" w14:textId="77777777" w:rsidR="00A574F9" w:rsidRPr="00613BB9" w:rsidRDefault="00A574F9" w:rsidP="00170578">
            <w:pPr>
              <w:rPr>
                <w:rFonts w:ascii="inherit" w:hAnsi="inherit" w:hint="eastAsia"/>
                <w:sz w:val="23"/>
                <w:szCs w:val="23"/>
              </w:rPr>
            </w:pPr>
            <w:r w:rsidRPr="00613BB9">
              <w:rPr>
                <w:rFonts w:ascii="inherit" w:hAnsi="inherit"/>
                <w:sz w:val="23"/>
                <w:szCs w:val="23"/>
              </w:rPr>
              <w:t>留言是否开启</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BAB73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boolean</w:t>
            </w:r>
          </w:p>
        </w:tc>
      </w:tr>
      <w:tr w:rsidR="00A574F9" w:rsidRPr="00613BB9" w14:paraId="1E6915FF"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C499A6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page.layout</w:t>
            </w:r>
          </w:p>
        </w:tc>
        <w:tc>
          <w:tcPr>
            <w:tcW w:w="0" w:type="auto"/>
            <w:tcBorders>
              <w:top w:val="nil"/>
              <w:left w:val="nil"/>
              <w:bottom w:val="nil"/>
              <w:right w:val="nil"/>
            </w:tcBorders>
            <w:tcMar>
              <w:top w:w="75" w:type="dxa"/>
              <w:left w:w="225" w:type="dxa"/>
              <w:bottom w:w="75" w:type="dxa"/>
              <w:right w:w="225" w:type="dxa"/>
            </w:tcMar>
            <w:vAlign w:val="center"/>
            <w:hideMark/>
          </w:tcPr>
          <w:p w14:paraId="5EB61D51" w14:textId="77777777" w:rsidR="00A574F9" w:rsidRPr="00613BB9" w:rsidRDefault="00A574F9" w:rsidP="00170578">
            <w:pPr>
              <w:rPr>
                <w:rFonts w:ascii="inherit" w:hAnsi="inherit" w:hint="eastAsia"/>
                <w:sz w:val="23"/>
                <w:szCs w:val="23"/>
              </w:rPr>
            </w:pPr>
            <w:r w:rsidRPr="00613BB9">
              <w:rPr>
                <w:rFonts w:ascii="inherit" w:hAnsi="inherit"/>
                <w:sz w:val="23"/>
                <w:szCs w:val="23"/>
              </w:rPr>
              <w:t>布局名称</w:t>
            </w:r>
          </w:p>
        </w:tc>
        <w:tc>
          <w:tcPr>
            <w:tcW w:w="0" w:type="auto"/>
            <w:tcBorders>
              <w:top w:val="nil"/>
              <w:left w:val="nil"/>
              <w:bottom w:val="nil"/>
              <w:right w:val="nil"/>
            </w:tcBorders>
            <w:tcMar>
              <w:top w:w="75" w:type="dxa"/>
              <w:left w:w="225" w:type="dxa"/>
              <w:bottom w:w="75" w:type="dxa"/>
              <w:right w:w="225" w:type="dxa"/>
            </w:tcMar>
            <w:vAlign w:val="center"/>
            <w:hideMark/>
          </w:tcPr>
          <w:p w14:paraId="0B8F958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2F8A82D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07D8DF6"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page.content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BBBE44B"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页面的完整内容</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231E77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39FE34F0"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FCB846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page.excerpt</w:t>
            </w:r>
          </w:p>
        </w:tc>
        <w:tc>
          <w:tcPr>
            <w:tcW w:w="0" w:type="auto"/>
            <w:tcBorders>
              <w:top w:val="nil"/>
              <w:left w:val="nil"/>
              <w:bottom w:val="nil"/>
              <w:right w:val="nil"/>
            </w:tcBorders>
            <w:tcMar>
              <w:top w:w="75" w:type="dxa"/>
              <w:left w:w="225" w:type="dxa"/>
              <w:bottom w:w="75" w:type="dxa"/>
              <w:right w:w="225" w:type="dxa"/>
            </w:tcMar>
            <w:vAlign w:val="center"/>
            <w:hideMark/>
          </w:tcPr>
          <w:p w14:paraId="6DA2F94B"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页面摘要</w:t>
            </w:r>
          </w:p>
        </w:tc>
        <w:tc>
          <w:tcPr>
            <w:tcW w:w="0" w:type="auto"/>
            <w:tcBorders>
              <w:top w:val="nil"/>
              <w:left w:val="nil"/>
              <w:bottom w:val="nil"/>
              <w:right w:val="nil"/>
            </w:tcBorders>
            <w:tcMar>
              <w:top w:w="75" w:type="dxa"/>
              <w:left w:w="225" w:type="dxa"/>
              <w:bottom w:w="75" w:type="dxa"/>
              <w:right w:w="225" w:type="dxa"/>
            </w:tcMar>
            <w:vAlign w:val="center"/>
            <w:hideMark/>
          </w:tcPr>
          <w:p w14:paraId="2042B3F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61EFAEF7"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41B5D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page.more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EA3DCB" w14:textId="77777777" w:rsidR="00A574F9" w:rsidRPr="00613BB9" w:rsidRDefault="00A574F9" w:rsidP="00170578">
            <w:pPr>
              <w:rPr>
                <w:rFonts w:ascii="inherit" w:hAnsi="inherit" w:hint="eastAsia"/>
                <w:sz w:val="23"/>
                <w:szCs w:val="23"/>
              </w:rPr>
            </w:pPr>
            <w:r w:rsidRPr="00613BB9">
              <w:rPr>
                <w:rFonts w:ascii="inherit" w:hAnsi="inherit"/>
                <w:sz w:val="23"/>
                <w:szCs w:val="23"/>
              </w:rPr>
              <w:t>除了页面摘要的其余内容</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451672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0A5D9E23"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3182B7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page.source</w:t>
            </w:r>
          </w:p>
        </w:tc>
        <w:tc>
          <w:tcPr>
            <w:tcW w:w="0" w:type="auto"/>
            <w:tcBorders>
              <w:top w:val="nil"/>
              <w:left w:val="nil"/>
              <w:bottom w:val="nil"/>
              <w:right w:val="nil"/>
            </w:tcBorders>
            <w:tcMar>
              <w:top w:w="75" w:type="dxa"/>
              <w:left w:w="225" w:type="dxa"/>
              <w:bottom w:w="75" w:type="dxa"/>
              <w:right w:w="225" w:type="dxa"/>
            </w:tcMar>
            <w:vAlign w:val="center"/>
            <w:hideMark/>
          </w:tcPr>
          <w:p w14:paraId="11489076"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页面原始路径</w:t>
            </w:r>
          </w:p>
        </w:tc>
        <w:tc>
          <w:tcPr>
            <w:tcW w:w="0" w:type="auto"/>
            <w:tcBorders>
              <w:top w:val="nil"/>
              <w:left w:val="nil"/>
              <w:bottom w:val="nil"/>
              <w:right w:val="nil"/>
            </w:tcBorders>
            <w:tcMar>
              <w:top w:w="75" w:type="dxa"/>
              <w:left w:w="225" w:type="dxa"/>
              <w:bottom w:w="75" w:type="dxa"/>
              <w:right w:w="225" w:type="dxa"/>
            </w:tcMar>
            <w:vAlign w:val="center"/>
            <w:hideMark/>
          </w:tcPr>
          <w:p w14:paraId="27DAA7A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7C7C50D9"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88659A"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page.full_source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FAEAA53"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页面的完整原始路径</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C902C7"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56594597"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8369CC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page.path</w:t>
            </w:r>
          </w:p>
        </w:tc>
        <w:tc>
          <w:tcPr>
            <w:tcW w:w="0" w:type="auto"/>
            <w:tcBorders>
              <w:top w:val="nil"/>
              <w:left w:val="nil"/>
              <w:bottom w:val="nil"/>
              <w:right w:val="nil"/>
            </w:tcBorders>
            <w:tcMar>
              <w:top w:w="75" w:type="dxa"/>
              <w:left w:w="225" w:type="dxa"/>
              <w:bottom w:w="75" w:type="dxa"/>
              <w:right w:w="225" w:type="dxa"/>
            </w:tcMar>
            <w:vAlign w:val="center"/>
            <w:hideMark/>
          </w:tcPr>
          <w:p w14:paraId="72285EC5"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页面网址（不含根路径）。我们通常在主题中使用</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url_for(page.path)</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11C8906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4AA1F04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CFA13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page.permalink</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D67F838"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页面的完整网址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AA5C4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25A56DF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18B6BE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page.prev</w:t>
            </w:r>
          </w:p>
        </w:tc>
        <w:tc>
          <w:tcPr>
            <w:tcW w:w="0" w:type="auto"/>
            <w:tcBorders>
              <w:top w:val="nil"/>
              <w:left w:val="nil"/>
              <w:bottom w:val="nil"/>
              <w:right w:val="nil"/>
            </w:tcBorders>
            <w:tcMar>
              <w:top w:w="75" w:type="dxa"/>
              <w:left w:w="225" w:type="dxa"/>
              <w:bottom w:w="75" w:type="dxa"/>
              <w:right w:w="225" w:type="dxa"/>
            </w:tcMar>
            <w:vAlign w:val="center"/>
            <w:hideMark/>
          </w:tcPr>
          <w:p w14:paraId="1CB802F2" w14:textId="77777777" w:rsidR="00A574F9" w:rsidRPr="00613BB9" w:rsidRDefault="00A574F9" w:rsidP="00170578">
            <w:pPr>
              <w:rPr>
                <w:rFonts w:ascii="inherit" w:hAnsi="inherit" w:hint="eastAsia"/>
                <w:sz w:val="23"/>
                <w:szCs w:val="23"/>
              </w:rPr>
            </w:pPr>
            <w:r w:rsidRPr="00613BB9">
              <w:rPr>
                <w:rFonts w:ascii="inherit" w:hAnsi="inherit"/>
                <w:sz w:val="23"/>
                <w:szCs w:val="23"/>
              </w:rPr>
              <w:t>上一个页面。如果此为第一个页面则为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null</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5A55B8F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r w:rsidRPr="00613BB9">
              <w:rPr>
                <w:rFonts w:ascii="inherit" w:hAnsi="inherit"/>
                <w:sz w:val="23"/>
                <w:szCs w:val="23"/>
              </w:rPr>
              <w:t> or </w:t>
            </w:r>
            <w:r w:rsidRPr="00613BB9">
              <w:rPr>
                <w:rStyle w:val="HTML1"/>
                <w:rFonts w:ascii="Source Code Pro" w:hAnsi="Source Code Pro"/>
                <w:sz w:val="22"/>
                <w:szCs w:val="22"/>
                <w:bdr w:val="none" w:sz="0" w:space="0" w:color="auto" w:frame="1"/>
                <w:shd w:val="clear" w:color="auto" w:fill="EEEEEE"/>
              </w:rPr>
              <w:t>null</w:t>
            </w:r>
          </w:p>
        </w:tc>
      </w:tr>
      <w:tr w:rsidR="00A574F9" w:rsidRPr="00613BB9" w14:paraId="73470421"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6776F58"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page.next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EF77708" w14:textId="77777777" w:rsidR="00A574F9" w:rsidRPr="00613BB9" w:rsidRDefault="00A574F9" w:rsidP="00170578">
            <w:pPr>
              <w:rPr>
                <w:rFonts w:ascii="inherit" w:hAnsi="inherit" w:hint="eastAsia"/>
                <w:sz w:val="23"/>
                <w:szCs w:val="23"/>
              </w:rPr>
            </w:pPr>
            <w:r w:rsidRPr="00613BB9">
              <w:rPr>
                <w:rFonts w:ascii="inherit" w:hAnsi="inherit"/>
                <w:sz w:val="23"/>
                <w:szCs w:val="23"/>
              </w:rPr>
              <w:t>下一个页面。如果此为最后一个页面则为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null</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9E559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r w:rsidRPr="00613BB9">
              <w:rPr>
                <w:rFonts w:ascii="inherit" w:hAnsi="inherit"/>
                <w:sz w:val="23"/>
                <w:szCs w:val="23"/>
              </w:rPr>
              <w:t> or </w:t>
            </w:r>
            <w:r w:rsidRPr="00613BB9">
              <w:rPr>
                <w:rStyle w:val="HTML1"/>
                <w:rFonts w:ascii="Source Code Pro" w:hAnsi="Source Code Pro"/>
                <w:sz w:val="22"/>
                <w:szCs w:val="22"/>
                <w:bdr w:val="none" w:sz="0" w:space="0" w:color="auto" w:frame="1"/>
                <w:shd w:val="clear" w:color="auto" w:fill="EEEEEE"/>
              </w:rPr>
              <w:t>null</w:t>
            </w:r>
          </w:p>
        </w:tc>
      </w:tr>
      <w:tr w:rsidR="00A574F9" w:rsidRPr="00613BB9" w14:paraId="1BD9D24E"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6766A9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page.raw</w:t>
            </w:r>
          </w:p>
        </w:tc>
        <w:tc>
          <w:tcPr>
            <w:tcW w:w="0" w:type="auto"/>
            <w:tcBorders>
              <w:top w:val="nil"/>
              <w:left w:val="nil"/>
              <w:bottom w:val="nil"/>
              <w:right w:val="nil"/>
            </w:tcBorders>
            <w:tcMar>
              <w:top w:w="75" w:type="dxa"/>
              <w:left w:w="225" w:type="dxa"/>
              <w:bottom w:w="75" w:type="dxa"/>
              <w:right w:w="225" w:type="dxa"/>
            </w:tcMar>
            <w:vAlign w:val="center"/>
            <w:hideMark/>
          </w:tcPr>
          <w:p w14:paraId="07E4CFFF" w14:textId="77777777" w:rsidR="00A574F9" w:rsidRPr="00613BB9" w:rsidRDefault="00A574F9" w:rsidP="00170578">
            <w:pPr>
              <w:rPr>
                <w:rFonts w:ascii="inherit" w:hAnsi="inherit" w:hint="eastAsia"/>
                <w:sz w:val="23"/>
                <w:szCs w:val="23"/>
              </w:rPr>
            </w:pPr>
            <w:r w:rsidRPr="00613BB9">
              <w:rPr>
                <w:rFonts w:ascii="inherit" w:hAnsi="inherit"/>
                <w:sz w:val="23"/>
                <w:szCs w:val="23"/>
              </w:rPr>
              <w:t>文章的原始内容</w:t>
            </w:r>
          </w:p>
        </w:tc>
        <w:tc>
          <w:tcPr>
            <w:tcW w:w="0" w:type="auto"/>
            <w:tcBorders>
              <w:top w:val="nil"/>
              <w:left w:val="nil"/>
              <w:bottom w:val="nil"/>
              <w:right w:val="nil"/>
            </w:tcBorders>
            <w:tcMar>
              <w:top w:w="75" w:type="dxa"/>
              <w:left w:w="225" w:type="dxa"/>
              <w:bottom w:w="75" w:type="dxa"/>
              <w:right w:w="225" w:type="dxa"/>
            </w:tcMar>
            <w:vAlign w:val="center"/>
            <w:hideMark/>
          </w:tcPr>
          <w:p w14:paraId="700C1DA2" w14:textId="77777777" w:rsidR="00A574F9" w:rsidRPr="00613BB9" w:rsidRDefault="00A574F9" w:rsidP="00170578">
            <w:pPr>
              <w:rPr>
                <w:rFonts w:ascii="inherit" w:hAnsi="inherit" w:hint="eastAsia"/>
                <w:sz w:val="23"/>
                <w:szCs w:val="23"/>
              </w:rPr>
            </w:pPr>
            <w:r w:rsidRPr="00613BB9">
              <w:rPr>
                <w:rFonts w:ascii="inherit" w:hAnsi="inherit"/>
                <w:sz w:val="23"/>
                <w:szCs w:val="23"/>
              </w:rPr>
              <w:t>???</w:t>
            </w:r>
          </w:p>
        </w:tc>
      </w:tr>
      <w:tr w:rsidR="00A574F9" w:rsidRPr="00613BB9" w14:paraId="22C2597A"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E65B6F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page.photos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F288674" w14:textId="77777777" w:rsidR="00A574F9" w:rsidRPr="00613BB9" w:rsidRDefault="00A574F9" w:rsidP="00170578">
            <w:pPr>
              <w:rPr>
                <w:rFonts w:ascii="inherit" w:hAnsi="inherit" w:hint="eastAsia"/>
                <w:sz w:val="23"/>
                <w:szCs w:val="23"/>
              </w:rPr>
            </w:pPr>
            <w:r w:rsidRPr="00613BB9">
              <w:rPr>
                <w:rFonts w:ascii="inherit" w:hAnsi="inherit"/>
                <w:sz w:val="23"/>
                <w:szCs w:val="23"/>
              </w:rPr>
              <w:t>文章的照片（用于相簿）</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0BB0BDA"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p>
        </w:tc>
      </w:tr>
      <w:tr w:rsidR="00A574F9" w:rsidRPr="00613BB9" w14:paraId="0C3C5DA4"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4EF6867"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page.link</w:t>
            </w:r>
          </w:p>
        </w:tc>
        <w:tc>
          <w:tcPr>
            <w:tcW w:w="0" w:type="auto"/>
            <w:tcBorders>
              <w:top w:val="nil"/>
              <w:left w:val="nil"/>
              <w:bottom w:val="nil"/>
              <w:right w:val="nil"/>
            </w:tcBorders>
            <w:tcMar>
              <w:top w:w="75" w:type="dxa"/>
              <w:left w:w="225" w:type="dxa"/>
              <w:bottom w:w="75" w:type="dxa"/>
              <w:right w:w="225" w:type="dxa"/>
            </w:tcMar>
            <w:vAlign w:val="center"/>
            <w:hideMark/>
          </w:tcPr>
          <w:p w14:paraId="3F84F68C" w14:textId="77777777" w:rsidR="00A574F9" w:rsidRPr="00613BB9" w:rsidRDefault="00A574F9" w:rsidP="00170578">
            <w:pPr>
              <w:rPr>
                <w:rFonts w:ascii="inherit" w:hAnsi="inherit" w:hint="eastAsia"/>
                <w:sz w:val="23"/>
                <w:szCs w:val="23"/>
              </w:rPr>
            </w:pPr>
            <w:r w:rsidRPr="00613BB9">
              <w:rPr>
                <w:rFonts w:ascii="inherit" w:hAnsi="inherit"/>
                <w:sz w:val="23"/>
                <w:szCs w:val="23"/>
              </w:rPr>
              <w:t>文章的外部链接（用于链接文章）</w:t>
            </w:r>
          </w:p>
        </w:tc>
        <w:tc>
          <w:tcPr>
            <w:tcW w:w="0" w:type="auto"/>
            <w:tcBorders>
              <w:top w:val="nil"/>
              <w:left w:val="nil"/>
              <w:bottom w:val="nil"/>
              <w:right w:val="nil"/>
            </w:tcBorders>
            <w:tcMar>
              <w:top w:w="75" w:type="dxa"/>
              <w:left w:w="225" w:type="dxa"/>
              <w:bottom w:w="75" w:type="dxa"/>
              <w:right w:w="225" w:type="dxa"/>
            </w:tcMar>
            <w:vAlign w:val="center"/>
            <w:hideMark/>
          </w:tcPr>
          <w:p w14:paraId="6AF320C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bl>
    <w:p w14:paraId="02E101AC"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文章</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post</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 </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page</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475"/>
        <w:gridCol w:w="3308"/>
        <w:gridCol w:w="1740"/>
      </w:tblGrid>
      <w:tr w:rsidR="00A574F9" w:rsidRPr="00613BB9" w14:paraId="6B18A190"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D09D397"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4D0712DC"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36B6BF0"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类型</w:t>
            </w:r>
          </w:p>
        </w:tc>
      </w:tr>
      <w:tr w:rsidR="00A574F9" w:rsidRPr="00613BB9" w14:paraId="19B2E117"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AFB072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page.published</w:t>
            </w:r>
          </w:p>
        </w:tc>
        <w:tc>
          <w:tcPr>
            <w:tcW w:w="0" w:type="auto"/>
            <w:tcBorders>
              <w:top w:val="nil"/>
              <w:left w:val="nil"/>
              <w:bottom w:val="nil"/>
              <w:right w:val="nil"/>
            </w:tcBorders>
            <w:tcMar>
              <w:top w:w="75" w:type="dxa"/>
              <w:left w:w="225" w:type="dxa"/>
              <w:bottom w:w="75" w:type="dxa"/>
              <w:right w:w="225" w:type="dxa"/>
            </w:tcMar>
            <w:vAlign w:val="center"/>
            <w:hideMark/>
          </w:tcPr>
          <w:p w14:paraId="7B4F188B" w14:textId="77777777" w:rsidR="00A574F9" w:rsidRPr="00613BB9" w:rsidRDefault="00A574F9" w:rsidP="00170578">
            <w:pPr>
              <w:rPr>
                <w:rFonts w:ascii="inherit" w:hAnsi="inherit" w:hint="eastAsia"/>
                <w:sz w:val="23"/>
                <w:szCs w:val="23"/>
              </w:rPr>
            </w:pPr>
            <w:r w:rsidRPr="00613BB9">
              <w:rPr>
                <w:rFonts w:ascii="inherit" w:hAnsi="inherit"/>
                <w:sz w:val="23"/>
                <w:szCs w:val="23"/>
              </w:rPr>
              <w:t>如果该文章已发布则为</w:t>
            </w:r>
            <w:r w:rsidRPr="00613BB9">
              <w:rPr>
                <w:rFonts w:ascii="inherit" w:hAnsi="inherit"/>
                <w:sz w:val="23"/>
                <w:szCs w:val="23"/>
              </w:rPr>
              <w:t xml:space="preserve"> true</w:t>
            </w:r>
          </w:p>
        </w:tc>
        <w:tc>
          <w:tcPr>
            <w:tcW w:w="0" w:type="auto"/>
            <w:tcBorders>
              <w:top w:val="nil"/>
              <w:left w:val="nil"/>
              <w:bottom w:val="nil"/>
              <w:right w:val="nil"/>
            </w:tcBorders>
            <w:tcMar>
              <w:top w:w="75" w:type="dxa"/>
              <w:left w:w="225" w:type="dxa"/>
              <w:bottom w:w="75" w:type="dxa"/>
              <w:right w:w="225" w:type="dxa"/>
            </w:tcMar>
            <w:vAlign w:val="center"/>
            <w:hideMark/>
          </w:tcPr>
          <w:p w14:paraId="246D8C7A"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boolean</w:t>
            </w:r>
          </w:p>
        </w:tc>
      </w:tr>
      <w:tr w:rsidR="00A574F9" w:rsidRPr="00613BB9" w14:paraId="4594C1F2"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E71EEB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page.categories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3E0E27C" w14:textId="77777777" w:rsidR="00A574F9" w:rsidRPr="00613BB9" w:rsidRDefault="00A574F9" w:rsidP="00170578">
            <w:pPr>
              <w:rPr>
                <w:rFonts w:ascii="inherit" w:hAnsi="inherit" w:hint="eastAsia"/>
                <w:sz w:val="23"/>
                <w:szCs w:val="23"/>
              </w:rPr>
            </w:pPr>
            <w:r w:rsidRPr="00613BB9">
              <w:rPr>
                <w:rFonts w:ascii="inherit" w:hAnsi="inherit"/>
                <w:sz w:val="23"/>
                <w:szCs w:val="23"/>
              </w:rPr>
              <w:t>该文章的所有分类</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5DABC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p>
        </w:tc>
      </w:tr>
      <w:tr w:rsidR="00A574F9" w:rsidRPr="00613BB9" w14:paraId="538DE4CC"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6E13F0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page.tags</w:t>
            </w:r>
          </w:p>
        </w:tc>
        <w:tc>
          <w:tcPr>
            <w:tcW w:w="0" w:type="auto"/>
            <w:tcBorders>
              <w:top w:val="nil"/>
              <w:left w:val="nil"/>
              <w:bottom w:val="nil"/>
              <w:right w:val="nil"/>
            </w:tcBorders>
            <w:tcMar>
              <w:top w:w="75" w:type="dxa"/>
              <w:left w:w="225" w:type="dxa"/>
              <w:bottom w:w="75" w:type="dxa"/>
              <w:right w:w="225" w:type="dxa"/>
            </w:tcMar>
            <w:vAlign w:val="center"/>
            <w:hideMark/>
          </w:tcPr>
          <w:p w14:paraId="3A3BA86A" w14:textId="77777777" w:rsidR="00A574F9" w:rsidRPr="00613BB9" w:rsidRDefault="00A574F9" w:rsidP="00170578">
            <w:pPr>
              <w:rPr>
                <w:rFonts w:ascii="inherit" w:hAnsi="inherit" w:hint="eastAsia"/>
                <w:sz w:val="23"/>
                <w:szCs w:val="23"/>
              </w:rPr>
            </w:pPr>
            <w:r w:rsidRPr="00613BB9">
              <w:rPr>
                <w:rFonts w:ascii="inherit" w:hAnsi="inherit"/>
                <w:sz w:val="23"/>
                <w:szCs w:val="23"/>
              </w:rPr>
              <w:t>该文章的所有标签</w:t>
            </w:r>
          </w:p>
        </w:tc>
        <w:tc>
          <w:tcPr>
            <w:tcW w:w="0" w:type="auto"/>
            <w:tcBorders>
              <w:top w:val="nil"/>
              <w:left w:val="nil"/>
              <w:bottom w:val="nil"/>
              <w:right w:val="nil"/>
            </w:tcBorders>
            <w:tcMar>
              <w:top w:w="75" w:type="dxa"/>
              <w:left w:w="225" w:type="dxa"/>
              <w:bottom w:w="75" w:type="dxa"/>
              <w:right w:w="225" w:type="dxa"/>
            </w:tcMar>
            <w:vAlign w:val="center"/>
            <w:hideMark/>
          </w:tcPr>
          <w:p w14:paraId="1DB8BF4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p>
        </w:tc>
      </w:tr>
    </w:tbl>
    <w:p w14:paraId="058F4B31"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首页（</w:t>
      </w:r>
      <w:r w:rsidRPr="00613BB9">
        <w:rPr>
          <w:rStyle w:val="HTML1"/>
          <w:rFonts w:ascii="Source Code Pro" w:hAnsi="Source Code Pro"/>
          <w:b/>
          <w:bCs/>
          <w:sz w:val="22"/>
          <w:szCs w:val="22"/>
          <w:bdr w:val="none" w:sz="0" w:space="0" w:color="auto" w:frame="1"/>
          <w:shd w:val="clear" w:color="auto" w:fill="EEEEEE"/>
        </w:rPr>
        <w:t>index</w:t>
      </w:r>
      <w:r w:rsidRPr="00613BB9">
        <w:rPr>
          <w:rStyle w:val="a6"/>
          <w:rFonts w:ascii="inherit" w:hAnsi="inherit" w:cs="Helvetica"/>
          <w:sz w:val="23"/>
          <w:szCs w:val="23"/>
          <w:bdr w:val="none" w:sz="0" w:space="0" w:color="auto" w:frame="1"/>
        </w:rPr>
        <w:t>）</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607"/>
        <w:gridCol w:w="4412"/>
        <w:gridCol w:w="1287"/>
      </w:tblGrid>
      <w:tr w:rsidR="00A574F9" w:rsidRPr="00613BB9" w14:paraId="6F207A6E"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5444B8C"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08133545"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63EF51C2"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类型</w:t>
            </w:r>
          </w:p>
        </w:tc>
      </w:tr>
      <w:tr w:rsidR="00A574F9" w:rsidRPr="00613BB9" w14:paraId="3A00A9EC"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C05D0E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page.per_page</w:t>
            </w:r>
          </w:p>
        </w:tc>
        <w:tc>
          <w:tcPr>
            <w:tcW w:w="0" w:type="auto"/>
            <w:tcBorders>
              <w:top w:val="nil"/>
              <w:left w:val="nil"/>
              <w:bottom w:val="nil"/>
              <w:right w:val="nil"/>
            </w:tcBorders>
            <w:tcMar>
              <w:top w:w="75" w:type="dxa"/>
              <w:left w:w="225" w:type="dxa"/>
              <w:bottom w:w="75" w:type="dxa"/>
              <w:right w:w="225" w:type="dxa"/>
            </w:tcMar>
            <w:vAlign w:val="center"/>
            <w:hideMark/>
          </w:tcPr>
          <w:p w14:paraId="162D4E26" w14:textId="77777777" w:rsidR="00A574F9" w:rsidRPr="00613BB9" w:rsidRDefault="00A574F9" w:rsidP="00170578">
            <w:pPr>
              <w:rPr>
                <w:rFonts w:ascii="inherit" w:hAnsi="inherit" w:hint="eastAsia"/>
                <w:sz w:val="23"/>
                <w:szCs w:val="23"/>
              </w:rPr>
            </w:pPr>
            <w:r w:rsidRPr="00613BB9">
              <w:rPr>
                <w:rFonts w:ascii="inherit" w:hAnsi="inherit"/>
                <w:sz w:val="23"/>
                <w:szCs w:val="23"/>
              </w:rPr>
              <w:t>每页显示的文章数量</w:t>
            </w:r>
          </w:p>
        </w:tc>
        <w:tc>
          <w:tcPr>
            <w:tcW w:w="0" w:type="auto"/>
            <w:tcBorders>
              <w:top w:val="nil"/>
              <w:left w:val="nil"/>
              <w:bottom w:val="nil"/>
              <w:right w:val="nil"/>
            </w:tcBorders>
            <w:tcMar>
              <w:top w:w="75" w:type="dxa"/>
              <w:left w:w="225" w:type="dxa"/>
              <w:bottom w:w="75" w:type="dxa"/>
              <w:right w:w="225" w:type="dxa"/>
            </w:tcMar>
            <w:vAlign w:val="center"/>
            <w:hideMark/>
          </w:tcPr>
          <w:p w14:paraId="631BBBC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A574F9" w:rsidRPr="00613BB9" w14:paraId="094D0B02"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83A5A4"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page.total</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376556D" w14:textId="77777777" w:rsidR="00A574F9" w:rsidRPr="00613BB9" w:rsidRDefault="00A574F9" w:rsidP="00170578">
            <w:pPr>
              <w:rPr>
                <w:rFonts w:ascii="inherit" w:hAnsi="inherit" w:hint="eastAsia"/>
                <w:sz w:val="23"/>
                <w:szCs w:val="23"/>
              </w:rPr>
            </w:pPr>
            <w:r w:rsidRPr="00613BB9">
              <w:rPr>
                <w:rFonts w:ascii="inherit" w:hAnsi="inherit"/>
                <w:sz w:val="23"/>
                <w:szCs w:val="23"/>
              </w:rPr>
              <w:t>总页数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B8101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A574F9" w:rsidRPr="00613BB9" w14:paraId="0EF8FE09"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BAC135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page.current</w:t>
            </w:r>
          </w:p>
        </w:tc>
        <w:tc>
          <w:tcPr>
            <w:tcW w:w="0" w:type="auto"/>
            <w:tcBorders>
              <w:top w:val="nil"/>
              <w:left w:val="nil"/>
              <w:bottom w:val="nil"/>
              <w:right w:val="nil"/>
            </w:tcBorders>
            <w:tcMar>
              <w:top w:w="75" w:type="dxa"/>
              <w:left w:w="225" w:type="dxa"/>
              <w:bottom w:w="75" w:type="dxa"/>
              <w:right w:w="225" w:type="dxa"/>
            </w:tcMar>
            <w:vAlign w:val="center"/>
            <w:hideMark/>
          </w:tcPr>
          <w:p w14:paraId="436F7CC6" w14:textId="77777777" w:rsidR="00A574F9" w:rsidRPr="00613BB9" w:rsidRDefault="00A574F9" w:rsidP="00170578">
            <w:pPr>
              <w:rPr>
                <w:rFonts w:ascii="inherit" w:hAnsi="inherit" w:hint="eastAsia"/>
                <w:sz w:val="23"/>
                <w:szCs w:val="23"/>
              </w:rPr>
            </w:pPr>
            <w:r w:rsidRPr="00613BB9">
              <w:rPr>
                <w:rFonts w:ascii="inherit" w:hAnsi="inherit"/>
                <w:sz w:val="23"/>
                <w:szCs w:val="23"/>
              </w:rPr>
              <w:t>目前页数</w:t>
            </w:r>
          </w:p>
        </w:tc>
        <w:tc>
          <w:tcPr>
            <w:tcW w:w="0" w:type="auto"/>
            <w:tcBorders>
              <w:top w:val="nil"/>
              <w:left w:val="nil"/>
              <w:bottom w:val="nil"/>
              <w:right w:val="nil"/>
            </w:tcBorders>
            <w:tcMar>
              <w:top w:w="75" w:type="dxa"/>
              <w:left w:w="225" w:type="dxa"/>
              <w:bottom w:w="75" w:type="dxa"/>
              <w:right w:w="225" w:type="dxa"/>
            </w:tcMar>
            <w:vAlign w:val="center"/>
            <w:hideMark/>
          </w:tcPr>
          <w:p w14:paraId="2712955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A574F9" w:rsidRPr="00613BB9" w14:paraId="58AC2B6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1364C4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page.current_url</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B1A062F" w14:textId="77777777" w:rsidR="00A574F9" w:rsidRPr="00613BB9" w:rsidRDefault="00A574F9" w:rsidP="00170578">
            <w:pPr>
              <w:rPr>
                <w:rFonts w:ascii="inherit" w:hAnsi="inherit" w:hint="eastAsia"/>
                <w:sz w:val="23"/>
                <w:szCs w:val="23"/>
              </w:rPr>
            </w:pPr>
            <w:r w:rsidRPr="00613BB9">
              <w:rPr>
                <w:rFonts w:ascii="inherit" w:hAnsi="inherit"/>
                <w:sz w:val="23"/>
                <w:szCs w:val="23"/>
              </w:rPr>
              <w:t>目前分页的网址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06BF53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2DF4CBE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0099802"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page.posts</w:t>
            </w:r>
          </w:p>
        </w:tc>
        <w:tc>
          <w:tcPr>
            <w:tcW w:w="0" w:type="auto"/>
            <w:tcBorders>
              <w:top w:val="nil"/>
              <w:left w:val="nil"/>
              <w:bottom w:val="nil"/>
              <w:right w:val="nil"/>
            </w:tcBorders>
            <w:tcMar>
              <w:top w:w="75" w:type="dxa"/>
              <w:left w:w="225" w:type="dxa"/>
              <w:bottom w:w="75" w:type="dxa"/>
              <w:right w:w="225" w:type="dxa"/>
            </w:tcMar>
            <w:vAlign w:val="center"/>
            <w:hideMark/>
          </w:tcPr>
          <w:p w14:paraId="6B196827" w14:textId="77777777" w:rsidR="00A574F9" w:rsidRPr="00613BB9" w:rsidRDefault="00A574F9" w:rsidP="00170578">
            <w:pPr>
              <w:rPr>
                <w:rFonts w:ascii="inherit" w:hAnsi="inherit" w:hint="eastAsia"/>
                <w:sz w:val="23"/>
                <w:szCs w:val="23"/>
              </w:rPr>
            </w:pPr>
            <w:r w:rsidRPr="00613BB9">
              <w:rPr>
                <w:rFonts w:ascii="inherit" w:hAnsi="inherit"/>
                <w:sz w:val="23"/>
                <w:szCs w:val="23"/>
              </w:rPr>
              <w:t>本页文章</w:t>
            </w:r>
            <w:r w:rsidRPr="00613BB9">
              <w:rPr>
                <w:rFonts w:ascii="inherit" w:hAnsi="inherit"/>
                <w:sz w:val="23"/>
                <w:szCs w:val="23"/>
              </w:rPr>
              <w:t xml:space="preserve"> (</w:t>
            </w:r>
            <w:hyperlink r:id="rId2147" w:tgtFrame="_blank" w:history="1">
              <w:r w:rsidRPr="00613BB9">
                <w:rPr>
                  <w:rStyle w:val="a4"/>
                  <w:rFonts w:ascii="inherit" w:hAnsi="inherit"/>
                  <w:color w:val="auto"/>
                  <w:sz w:val="23"/>
                  <w:szCs w:val="23"/>
                  <w:bdr w:val="none" w:sz="0" w:space="0" w:color="auto" w:frame="1"/>
                </w:rPr>
                <w:t>Data Model</w:t>
              </w:r>
            </w:hyperlink>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48BDA1C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p>
        </w:tc>
      </w:tr>
      <w:tr w:rsidR="00A574F9" w:rsidRPr="00613BB9" w14:paraId="0319D6EB"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33E362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page.prev</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4AF5D17" w14:textId="77777777" w:rsidR="00A574F9" w:rsidRPr="00613BB9" w:rsidRDefault="00A574F9" w:rsidP="00170578">
            <w:pPr>
              <w:rPr>
                <w:rFonts w:ascii="inherit" w:hAnsi="inherit" w:hint="eastAsia"/>
                <w:sz w:val="23"/>
                <w:szCs w:val="23"/>
              </w:rPr>
            </w:pPr>
            <w:r w:rsidRPr="00613BB9">
              <w:rPr>
                <w:rFonts w:ascii="inherit" w:hAnsi="inherit"/>
                <w:sz w:val="23"/>
                <w:szCs w:val="23"/>
              </w:rPr>
              <w:t>上一页的页数。如果此页是第一页的话则为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0</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9311A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A574F9" w:rsidRPr="00613BB9" w14:paraId="7D0BCC30"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156AA5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page.prev_link</w:t>
            </w:r>
          </w:p>
        </w:tc>
        <w:tc>
          <w:tcPr>
            <w:tcW w:w="0" w:type="auto"/>
            <w:tcBorders>
              <w:top w:val="nil"/>
              <w:left w:val="nil"/>
              <w:bottom w:val="nil"/>
              <w:right w:val="nil"/>
            </w:tcBorders>
            <w:tcMar>
              <w:top w:w="75" w:type="dxa"/>
              <w:left w:w="225" w:type="dxa"/>
              <w:bottom w:w="75" w:type="dxa"/>
              <w:right w:w="225" w:type="dxa"/>
            </w:tcMar>
            <w:vAlign w:val="center"/>
            <w:hideMark/>
          </w:tcPr>
          <w:p w14:paraId="44D1DBEB" w14:textId="77777777" w:rsidR="00A574F9" w:rsidRPr="00613BB9" w:rsidRDefault="00A574F9" w:rsidP="00170578">
            <w:pPr>
              <w:rPr>
                <w:rFonts w:ascii="inherit" w:hAnsi="inherit" w:hint="eastAsia"/>
                <w:sz w:val="23"/>
                <w:szCs w:val="23"/>
              </w:rPr>
            </w:pPr>
            <w:r w:rsidRPr="00613BB9">
              <w:rPr>
                <w:rFonts w:ascii="inherit" w:hAnsi="inherit"/>
                <w:sz w:val="23"/>
                <w:szCs w:val="23"/>
              </w:rPr>
              <w:t>上一页的网址。如果此页是第一页的话则为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41EEB112"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3E0F90BA"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A546A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page.next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950A6E" w14:textId="77777777" w:rsidR="00A574F9" w:rsidRPr="00613BB9" w:rsidRDefault="00A574F9" w:rsidP="00170578">
            <w:pPr>
              <w:rPr>
                <w:rFonts w:ascii="inherit" w:hAnsi="inherit" w:hint="eastAsia"/>
                <w:sz w:val="23"/>
                <w:szCs w:val="23"/>
              </w:rPr>
            </w:pPr>
            <w:r w:rsidRPr="00613BB9">
              <w:rPr>
                <w:rFonts w:ascii="inherit" w:hAnsi="inherit"/>
                <w:sz w:val="23"/>
                <w:szCs w:val="23"/>
              </w:rPr>
              <w:t>下一页的页数。如果此页是最后一页的话则为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0</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BBDDE8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A574F9" w:rsidRPr="00613BB9" w14:paraId="1D392686"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63010C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page.next_link</w:t>
            </w:r>
          </w:p>
        </w:tc>
        <w:tc>
          <w:tcPr>
            <w:tcW w:w="0" w:type="auto"/>
            <w:tcBorders>
              <w:top w:val="nil"/>
              <w:left w:val="nil"/>
              <w:bottom w:val="nil"/>
              <w:right w:val="nil"/>
            </w:tcBorders>
            <w:tcMar>
              <w:top w:w="75" w:type="dxa"/>
              <w:left w:w="225" w:type="dxa"/>
              <w:bottom w:w="75" w:type="dxa"/>
              <w:right w:w="225" w:type="dxa"/>
            </w:tcMar>
            <w:vAlign w:val="center"/>
            <w:hideMark/>
          </w:tcPr>
          <w:p w14:paraId="2CFF8625" w14:textId="77777777" w:rsidR="00A574F9" w:rsidRPr="00613BB9" w:rsidRDefault="00A574F9" w:rsidP="00170578">
            <w:pPr>
              <w:rPr>
                <w:rFonts w:ascii="inherit" w:hAnsi="inherit" w:hint="eastAsia"/>
                <w:sz w:val="23"/>
                <w:szCs w:val="23"/>
              </w:rPr>
            </w:pPr>
            <w:r w:rsidRPr="00613BB9">
              <w:rPr>
                <w:rFonts w:ascii="inherit" w:hAnsi="inherit"/>
                <w:sz w:val="23"/>
                <w:szCs w:val="23"/>
              </w:rPr>
              <w:t>下一页的网址。如果此页是最后一页的话则为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61C9FE9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A574F9" w:rsidRPr="00613BB9" w14:paraId="20488C7C"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487AE9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page.path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441640B" w14:textId="77777777" w:rsidR="00A574F9" w:rsidRPr="00613BB9" w:rsidRDefault="00A574F9" w:rsidP="00170578">
            <w:pPr>
              <w:rPr>
                <w:rFonts w:ascii="inherit" w:hAnsi="inherit" w:hint="eastAsia"/>
                <w:sz w:val="23"/>
                <w:szCs w:val="23"/>
              </w:rPr>
            </w:pPr>
            <w:r w:rsidRPr="00613BB9">
              <w:rPr>
                <w:rFonts w:ascii="inherit" w:hAnsi="inherit"/>
                <w:sz w:val="23"/>
                <w:szCs w:val="23"/>
              </w:rPr>
              <w:t>当前页面的路径（不含根目录）。我们通</w:t>
            </w:r>
            <w:r w:rsidRPr="00613BB9">
              <w:rPr>
                <w:rFonts w:ascii="inherit" w:hAnsi="inherit"/>
                <w:sz w:val="23"/>
                <w:szCs w:val="23"/>
              </w:rPr>
              <w:lastRenderedPageBreak/>
              <w:t>常在主题中使用</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url_for(page.path)</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BA7D2A2"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string</w:t>
            </w:r>
          </w:p>
        </w:tc>
      </w:tr>
    </w:tbl>
    <w:p w14:paraId="1A423FCD"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归档</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archive</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079"/>
        <w:gridCol w:w="3773"/>
        <w:gridCol w:w="1419"/>
      </w:tblGrid>
      <w:tr w:rsidR="00A574F9" w:rsidRPr="00613BB9" w14:paraId="7D7B245A"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A964B46"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72D2B849"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18F4AC1A"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类型</w:t>
            </w:r>
          </w:p>
        </w:tc>
      </w:tr>
      <w:tr w:rsidR="00A574F9" w:rsidRPr="00613BB9" w14:paraId="202B854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82E98C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page.archive</w:t>
            </w:r>
          </w:p>
        </w:tc>
        <w:tc>
          <w:tcPr>
            <w:tcW w:w="0" w:type="auto"/>
            <w:tcBorders>
              <w:top w:val="nil"/>
              <w:left w:val="nil"/>
              <w:bottom w:val="nil"/>
              <w:right w:val="nil"/>
            </w:tcBorders>
            <w:tcMar>
              <w:top w:w="75" w:type="dxa"/>
              <w:left w:w="225" w:type="dxa"/>
              <w:bottom w:w="75" w:type="dxa"/>
              <w:right w:w="225" w:type="dxa"/>
            </w:tcMar>
            <w:vAlign w:val="center"/>
            <w:hideMark/>
          </w:tcPr>
          <w:p w14:paraId="2EA76BA6" w14:textId="77777777" w:rsidR="00A574F9" w:rsidRPr="00613BB9" w:rsidRDefault="00A574F9" w:rsidP="00170578">
            <w:pPr>
              <w:rPr>
                <w:rFonts w:ascii="inherit" w:hAnsi="inherit" w:hint="eastAsia"/>
                <w:sz w:val="23"/>
                <w:szCs w:val="23"/>
              </w:rPr>
            </w:pPr>
            <w:r w:rsidRPr="00613BB9">
              <w:rPr>
                <w:rFonts w:ascii="inherit" w:hAnsi="inherit"/>
                <w:sz w:val="23"/>
                <w:szCs w:val="23"/>
              </w:rPr>
              <w:t>等于</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true</w:t>
            </w:r>
          </w:p>
        </w:tc>
        <w:tc>
          <w:tcPr>
            <w:tcW w:w="0" w:type="auto"/>
            <w:tcBorders>
              <w:top w:val="nil"/>
              <w:left w:val="nil"/>
              <w:bottom w:val="nil"/>
              <w:right w:val="nil"/>
            </w:tcBorders>
            <w:tcMar>
              <w:top w:w="75" w:type="dxa"/>
              <w:left w:w="225" w:type="dxa"/>
              <w:bottom w:w="75" w:type="dxa"/>
              <w:right w:w="225" w:type="dxa"/>
            </w:tcMar>
            <w:vAlign w:val="center"/>
            <w:hideMark/>
          </w:tcPr>
          <w:p w14:paraId="67D98E0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boolean</w:t>
            </w:r>
          </w:p>
        </w:tc>
      </w:tr>
      <w:tr w:rsidR="00A574F9" w:rsidRPr="00613BB9" w14:paraId="6F4D3A1A"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0A3E41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page.year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A72C350" w14:textId="77777777" w:rsidR="00A574F9" w:rsidRPr="00613BB9" w:rsidRDefault="00A574F9" w:rsidP="00170578">
            <w:pPr>
              <w:rPr>
                <w:rFonts w:ascii="inherit" w:hAnsi="inherit" w:hint="eastAsia"/>
                <w:sz w:val="23"/>
                <w:szCs w:val="23"/>
              </w:rPr>
            </w:pPr>
            <w:r w:rsidRPr="00613BB9">
              <w:rPr>
                <w:rFonts w:ascii="inherit" w:hAnsi="inherit"/>
                <w:sz w:val="23"/>
                <w:szCs w:val="23"/>
              </w:rPr>
              <w:t>年份归档</w:t>
            </w:r>
            <w:r w:rsidRPr="00613BB9">
              <w:rPr>
                <w:rFonts w:ascii="inherit" w:hAnsi="inherit"/>
                <w:sz w:val="23"/>
                <w:szCs w:val="23"/>
              </w:rPr>
              <w:t xml:space="preserve"> (4</w:t>
            </w:r>
            <w:r w:rsidRPr="00613BB9">
              <w:rPr>
                <w:rFonts w:ascii="inherit" w:hAnsi="inherit"/>
                <w:sz w:val="23"/>
                <w:szCs w:val="23"/>
              </w:rPr>
              <w:t>位</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FBBB64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A574F9" w:rsidRPr="00613BB9" w14:paraId="76D752C5"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0BAF60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page.month</w:t>
            </w:r>
          </w:p>
        </w:tc>
        <w:tc>
          <w:tcPr>
            <w:tcW w:w="0" w:type="auto"/>
            <w:tcBorders>
              <w:top w:val="nil"/>
              <w:left w:val="nil"/>
              <w:bottom w:val="nil"/>
              <w:right w:val="nil"/>
            </w:tcBorders>
            <w:tcMar>
              <w:top w:w="75" w:type="dxa"/>
              <w:left w:w="225" w:type="dxa"/>
              <w:bottom w:w="75" w:type="dxa"/>
              <w:right w:w="225" w:type="dxa"/>
            </w:tcMar>
            <w:vAlign w:val="center"/>
            <w:hideMark/>
          </w:tcPr>
          <w:p w14:paraId="1F7C2FE6" w14:textId="77777777" w:rsidR="00A574F9" w:rsidRPr="00613BB9" w:rsidRDefault="00A574F9" w:rsidP="00170578">
            <w:pPr>
              <w:rPr>
                <w:rFonts w:ascii="inherit" w:hAnsi="inherit" w:hint="eastAsia"/>
                <w:sz w:val="23"/>
                <w:szCs w:val="23"/>
              </w:rPr>
            </w:pPr>
            <w:r w:rsidRPr="00613BB9">
              <w:rPr>
                <w:rFonts w:ascii="inherit" w:hAnsi="inherit"/>
                <w:sz w:val="23"/>
                <w:szCs w:val="23"/>
              </w:rPr>
              <w:t>月份归档</w:t>
            </w:r>
            <w:r w:rsidRPr="00613BB9">
              <w:rPr>
                <w:rFonts w:ascii="inherit" w:hAnsi="inherit"/>
                <w:sz w:val="23"/>
                <w:szCs w:val="23"/>
              </w:rPr>
              <w:t xml:space="preserve"> (</w:t>
            </w:r>
            <w:r w:rsidRPr="00613BB9">
              <w:rPr>
                <w:rFonts w:ascii="inherit" w:hAnsi="inherit"/>
                <w:sz w:val="23"/>
                <w:szCs w:val="23"/>
              </w:rPr>
              <w:t>没有前导零的</w:t>
            </w:r>
            <w:r w:rsidRPr="00613BB9">
              <w:rPr>
                <w:rFonts w:ascii="inherit" w:hAnsi="inherit"/>
                <w:sz w:val="23"/>
                <w:szCs w:val="23"/>
              </w:rPr>
              <w:t>2</w:t>
            </w:r>
            <w:r w:rsidRPr="00613BB9">
              <w:rPr>
                <w:rFonts w:ascii="inherit" w:hAnsi="inherit"/>
                <w:sz w:val="23"/>
                <w:szCs w:val="23"/>
              </w:rPr>
              <w:t>位数</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7A46527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bl>
    <w:p w14:paraId="3D8F5191"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分类</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category</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211"/>
        <w:gridCol w:w="1400"/>
        <w:gridCol w:w="1287"/>
      </w:tblGrid>
      <w:tr w:rsidR="00A574F9" w:rsidRPr="00613BB9" w14:paraId="00ED3298"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E390736"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2CD66CCC"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3918A135"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类型</w:t>
            </w:r>
          </w:p>
        </w:tc>
      </w:tr>
      <w:tr w:rsidR="00A574F9" w:rsidRPr="00613BB9" w14:paraId="3C759B94"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6BA9782"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page.category</w:t>
            </w:r>
          </w:p>
        </w:tc>
        <w:tc>
          <w:tcPr>
            <w:tcW w:w="0" w:type="auto"/>
            <w:tcBorders>
              <w:top w:val="nil"/>
              <w:left w:val="nil"/>
              <w:bottom w:val="nil"/>
              <w:right w:val="nil"/>
            </w:tcBorders>
            <w:tcMar>
              <w:top w:w="75" w:type="dxa"/>
              <w:left w:w="225" w:type="dxa"/>
              <w:bottom w:w="75" w:type="dxa"/>
              <w:right w:w="225" w:type="dxa"/>
            </w:tcMar>
            <w:vAlign w:val="center"/>
            <w:hideMark/>
          </w:tcPr>
          <w:p w14:paraId="5F532919" w14:textId="77777777" w:rsidR="00A574F9" w:rsidRPr="00613BB9" w:rsidRDefault="00A574F9" w:rsidP="00170578">
            <w:pPr>
              <w:rPr>
                <w:rFonts w:ascii="inherit" w:hAnsi="inherit" w:hint="eastAsia"/>
                <w:sz w:val="23"/>
                <w:szCs w:val="23"/>
              </w:rPr>
            </w:pPr>
            <w:r w:rsidRPr="00613BB9">
              <w:rPr>
                <w:rFonts w:ascii="inherit" w:hAnsi="inherit"/>
                <w:sz w:val="23"/>
                <w:szCs w:val="23"/>
              </w:rPr>
              <w:t>分类名称</w:t>
            </w:r>
          </w:p>
        </w:tc>
        <w:tc>
          <w:tcPr>
            <w:tcW w:w="0" w:type="auto"/>
            <w:tcBorders>
              <w:top w:val="nil"/>
              <w:left w:val="nil"/>
              <w:bottom w:val="nil"/>
              <w:right w:val="nil"/>
            </w:tcBorders>
            <w:tcMar>
              <w:top w:w="75" w:type="dxa"/>
              <w:left w:w="225" w:type="dxa"/>
              <w:bottom w:w="75" w:type="dxa"/>
              <w:right w:w="225" w:type="dxa"/>
            </w:tcMar>
            <w:vAlign w:val="center"/>
            <w:hideMark/>
          </w:tcPr>
          <w:p w14:paraId="145C856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bl>
    <w:p w14:paraId="06DE3F3B"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标签</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tag</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51"/>
        <w:gridCol w:w="1400"/>
        <w:gridCol w:w="1287"/>
      </w:tblGrid>
      <w:tr w:rsidR="00A574F9" w:rsidRPr="00613BB9" w14:paraId="458AE51D"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72C7255"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1F2AEDB0"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CED455D"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类型</w:t>
            </w:r>
          </w:p>
        </w:tc>
      </w:tr>
      <w:tr w:rsidR="00A574F9" w:rsidRPr="00613BB9" w14:paraId="089FD2EE"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C846BB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page.tag</w:t>
            </w:r>
          </w:p>
        </w:tc>
        <w:tc>
          <w:tcPr>
            <w:tcW w:w="0" w:type="auto"/>
            <w:tcBorders>
              <w:top w:val="nil"/>
              <w:left w:val="nil"/>
              <w:bottom w:val="nil"/>
              <w:right w:val="nil"/>
            </w:tcBorders>
            <w:tcMar>
              <w:top w:w="75" w:type="dxa"/>
              <w:left w:w="225" w:type="dxa"/>
              <w:bottom w:w="75" w:type="dxa"/>
              <w:right w:w="225" w:type="dxa"/>
            </w:tcMar>
            <w:vAlign w:val="center"/>
            <w:hideMark/>
          </w:tcPr>
          <w:p w14:paraId="7F243D30" w14:textId="77777777" w:rsidR="00A574F9" w:rsidRPr="00613BB9" w:rsidRDefault="00A574F9" w:rsidP="00170578">
            <w:pPr>
              <w:rPr>
                <w:rFonts w:ascii="inherit" w:hAnsi="inherit" w:hint="eastAsia"/>
                <w:sz w:val="23"/>
                <w:szCs w:val="23"/>
              </w:rPr>
            </w:pPr>
            <w:r w:rsidRPr="00613BB9">
              <w:rPr>
                <w:rFonts w:ascii="inherit" w:hAnsi="inherit"/>
                <w:sz w:val="23"/>
                <w:szCs w:val="23"/>
              </w:rPr>
              <w:t>标签名称</w:t>
            </w:r>
          </w:p>
        </w:tc>
        <w:tc>
          <w:tcPr>
            <w:tcW w:w="0" w:type="auto"/>
            <w:tcBorders>
              <w:top w:val="nil"/>
              <w:left w:val="nil"/>
              <w:bottom w:val="nil"/>
              <w:right w:val="nil"/>
            </w:tcBorders>
            <w:tcMar>
              <w:top w:w="75" w:type="dxa"/>
              <w:left w:w="225" w:type="dxa"/>
              <w:bottom w:w="75" w:type="dxa"/>
              <w:right w:w="225" w:type="dxa"/>
            </w:tcMar>
            <w:vAlign w:val="center"/>
            <w:hideMark/>
          </w:tcPr>
          <w:p w14:paraId="2C4C5D3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bl>
    <w:p w14:paraId="766BBBCA" w14:textId="77777777" w:rsidR="00A574F9" w:rsidRPr="00613BB9" w:rsidRDefault="00A574F9" w:rsidP="00A574F9"/>
    <w:p w14:paraId="1E103197" w14:textId="77777777" w:rsidR="00A574F9" w:rsidRPr="00613BB9" w:rsidRDefault="00A574F9" w:rsidP="00A574F9"/>
    <w:p w14:paraId="6E4B3569" w14:textId="77777777" w:rsidR="00A574F9" w:rsidRPr="00613BB9" w:rsidRDefault="00A574F9" w:rsidP="00A574F9"/>
    <w:p w14:paraId="564CE8E4" w14:textId="77777777" w:rsidR="00A574F9" w:rsidRPr="00613BB9" w:rsidRDefault="00A574F9" w:rsidP="00A574F9"/>
    <w:p w14:paraId="5F8F5475" w14:textId="77777777" w:rsidR="00A574F9" w:rsidRPr="00613BB9" w:rsidRDefault="00A574F9" w:rsidP="00170578">
      <w:pPr>
        <w:pStyle w:val="2"/>
        <w:rPr>
          <w:rFonts w:ascii="Helvetica" w:hAnsi="Helvetica" w:cs="Helvetica"/>
          <w:b w:val="0"/>
          <w:bCs w:val="0"/>
          <w:sz w:val="54"/>
          <w:szCs w:val="54"/>
        </w:rPr>
      </w:pPr>
      <w:bookmarkStart w:id="549" w:name="_Toc46395144"/>
      <w:r w:rsidRPr="00613BB9">
        <w:rPr>
          <w:rFonts w:ascii="Helvetica" w:hAnsi="Helvetica" w:cs="Helvetica"/>
          <w:b w:val="0"/>
          <w:bCs w:val="0"/>
          <w:sz w:val="54"/>
          <w:szCs w:val="54"/>
        </w:rPr>
        <w:t>辅助函数（</w:t>
      </w:r>
      <w:r w:rsidRPr="00613BB9">
        <w:rPr>
          <w:rFonts w:ascii="Helvetica" w:hAnsi="Helvetica" w:cs="Helvetica"/>
          <w:b w:val="0"/>
          <w:bCs w:val="0"/>
          <w:sz w:val="54"/>
          <w:szCs w:val="54"/>
        </w:rPr>
        <w:t>Helpers</w:t>
      </w:r>
      <w:r w:rsidRPr="00613BB9">
        <w:rPr>
          <w:rFonts w:ascii="Helvetica" w:hAnsi="Helvetica" w:cs="Helvetica"/>
          <w:b w:val="0"/>
          <w:bCs w:val="0"/>
          <w:sz w:val="54"/>
          <w:szCs w:val="54"/>
        </w:rPr>
        <w:t>）</w:t>
      </w:r>
      <w:bookmarkEnd w:id="549"/>
    </w:p>
    <w:p w14:paraId="18A80059"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辅助函数帮助您在模版中快速插入内容。辅助函数不能在源文件中使用。</w:t>
      </w:r>
    </w:p>
    <w:p w14:paraId="002202C5" w14:textId="77777777" w:rsidR="00A574F9" w:rsidRPr="00613BB9" w:rsidRDefault="00A574F9" w:rsidP="00170578">
      <w:pPr>
        <w:pStyle w:val="3"/>
        <w:rPr>
          <w:rFonts w:ascii="inherit" w:hAnsi="inherit" w:cs="Helvetica" w:hint="eastAsia"/>
          <w:sz w:val="35"/>
          <w:szCs w:val="35"/>
        </w:rPr>
      </w:pPr>
      <w:bookmarkStart w:id="550" w:name="_Toc46395145"/>
      <w:r w:rsidRPr="00613BB9">
        <w:rPr>
          <w:rFonts w:ascii="inherit" w:hAnsi="inherit" w:cs="Helvetica"/>
          <w:sz w:val="35"/>
          <w:szCs w:val="35"/>
        </w:rPr>
        <w:t>网址</w:t>
      </w:r>
      <w:bookmarkEnd w:id="550"/>
    </w:p>
    <w:p w14:paraId="33D0E807" w14:textId="77777777" w:rsidR="00A574F9" w:rsidRPr="00613BB9" w:rsidRDefault="00A574F9" w:rsidP="00170578">
      <w:pPr>
        <w:pStyle w:val="4"/>
        <w:rPr>
          <w:rFonts w:ascii="inherit" w:hAnsi="inherit" w:cs="Helvetica" w:hint="eastAsia"/>
          <w:sz w:val="30"/>
          <w:szCs w:val="30"/>
        </w:rPr>
      </w:pPr>
      <w:bookmarkStart w:id="551" w:name="_Toc46395146"/>
      <w:r w:rsidRPr="00613BB9">
        <w:rPr>
          <w:rFonts w:ascii="inherit" w:hAnsi="inherit" w:cs="Helvetica"/>
          <w:sz w:val="30"/>
          <w:szCs w:val="30"/>
        </w:rPr>
        <w:t>url_for</w:t>
      </w:r>
      <w:bookmarkEnd w:id="551"/>
    </w:p>
    <w:p w14:paraId="706231AD"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在路径前加上根路径，从</w:t>
      </w:r>
      <w:r w:rsidRPr="00613BB9">
        <w:rPr>
          <w:rFonts w:ascii="inherit" w:hAnsi="inherit" w:cs="Helvetica"/>
          <w:sz w:val="23"/>
          <w:szCs w:val="23"/>
        </w:rPr>
        <w:t xml:space="preserve"> Hexo 2.7 </w:t>
      </w:r>
      <w:r w:rsidRPr="00613BB9">
        <w:rPr>
          <w:rFonts w:ascii="inherit" w:hAnsi="inherit" w:cs="Helvetica"/>
          <w:sz w:val="23"/>
          <w:szCs w:val="23"/>
        </w:rPr>
        <w:t>开始您应该使用此函数而不是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config.root + path</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818"/>
      </w:tblGrid>
      <w:tr w:rsidR="00A574F9" w:rsidRPr="00613BB9" w14:paraId="0A896C55" w14:textId="77777777" w:rsidTr="00170578">
        <w:trPr>
          <w:tblCellSpacing w:w="15" w:type="dxa"/>
        </w:trPr>
        <w:tc>
          <w:tcPr>
            <w:tcW w:w="0" w:type="auto"/>
            <w:tcBorders>
              <w:top w:val="nil"/>
              <w:left w:val="nil"/>
              <w:bottom w:val="nil"/>
              <w:right w:val="nil"/>
            </w:tcBorders>
            <w:vAlign w:val="center"/>
            <w:hideMark/>
          </w:tcPr>
          <w:p w14:paraId="0218BFF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url_for(path, [option]) %&gt;</w:t>
            </w:r>
          </w:p>
        </w:tc>
      </w:tr>
    </w:tbl>
    <w:p w14:paraId="550DA730"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51"/>
        <w:gridCol w:w="2320"/>
        <w:gridCol w:w="3646"/>
      </w:tblGrid>
      <w:tr w:rsidR="00A574F9" w:rsidRPr="00613BB9" w14:paraId="031CD20D"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7D3B0A7"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5F2CA127"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E2F2EA2"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745EBFAE"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3B2DDF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relative</w:t>
            </w:r>
          </w:p>
        </w:tc>
        <w:tc>
          <w:tcPr>
            <w:tcW w:w="0" w:type="auto"/>
            <w:tcBorders>
              <w:top w:val="nil"/>
              <w:left w:val="nil"/>
              <w:bottom w:val="nil"/>
              <w:right w:val="nil"/>
            </w:tcBorders>
            <w:tcMar>
              <w:top w:w="75" w:type="dxa"/>
              <w:left w:w="225" w:type="dxa"/>
              <w:bottom w:w="75" w:type="dxa"/>
              <w:right w:w="225" w:type="dxa"/>
            </w:tcMar>
            <w:vAlign w:val="center"/>
            <w:hideMark/>
          </w:tcPr>
          <w:p w14:paraId="7FFB25A0" w14:textId="77777777" w:rsidR="00A574F9" w:rsidRPr="00613BB9" w:rsidRDefault="00A574F9" w:rsidP="00170578">
            <w:pPr>
              <w:rPr>
                <w:rFonts w:ascii="inherit" w:hAnsi="inherit" w:hint="eastAsia"/>
                <w:sz w:val="23"/>
                <w:szCs w:val="23"/>
              </w:rPr>
            </w:pPr>
            <w:r w:rsidRPr="00613BB9">
              <w:rPr>
                <w:rFonts w:ascii="inherit" w:hAnsi="inherit"/>
                <w:sz w:val="23"/>
                <w:szCs w:val="23"/>
              </w:rPr>
              <w:t>是否输出相对链接</w:t>
            </w:r>
          </w:p>
        </w:tc>
        <w:tc>
          <w:tcPr>
            <w:tcW w:w="0" w:type="auto"/>
            <w:tcBorders>
              <w:top w:val="nil"/>
              <w:left w:val="nil"/>
              <w:bottom w:val="nil"/>
              <w:right w:val="nil"/>
            </w:tcBorders>
            <w:tcMar>
              <w:top w:w="75" w:type="dxa"/>
              <w:left w:w="225" w:type="dxa"/>
              <w:bottom w:w="75" w:type="dxa"/>
              <w:right w:w="225" w:type="dxa"/>
            </w:tcMar>
            <w:vAlign w:val="center"/>
            <w:hideMark/>
          </w:tcPr>
          <w:p w14:paraId="60DF5F7A"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config.relative_link</w:t>
            </w:r>
            <w:r w:rsidRPr="00613BB9">
              <w:rPr>
                <w:rFonts w:ascii="inherit" w:hAnsi="inherit"/>
                <w:sz w:val="23"/>
                <w:szCs w:val="23"/>
              </w:rPr>
              <w:t> </w:t>
            </w:r>
            <w:r w:rsidRPr="00613BB9">
              <w:rPr>
                <w:rFonts w:ascii="inherit" w:hAnsi="inherit"/>
                <w:sz w:val="23"/>
                <w:szCs w:val="23"/>
              </w:rPr>
              <w:t>的值</w:t>
            </w:r>
          </w:p>
        </w:tc>
      </w:tr>
    </w:tbl>
    <w:p w14:paraId="71EC79C8"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1136"/>
      </w:tblGrid>
      <w:tr w:rsidR="00A574F9" w:rsidRPr="00613BB9" w14:paraId="29606542" w14:textId="77777777" w:rsidTr="00170578">
        <w:trPr>
          <w:tblCellSpacing w:w="15" w:type="dxa"/>
        </w:trPr>
        <w:tc>
          <w:tcPr>
            <w:tcW w:w="0" w:type="auto"/>
            <w:tcBorders>
              <w:top w:val="nil"/>
              <w:left w:val="nil"/>
              <w:bottom w:val="nil"/>
              <w:right w:val="nil"/>
            </w:tcBorders>
            <w:vAlign w:val="center"/>
            <w:hideMark/>
          </w:tcPr>
          <w:p w14:paraId="1808EC5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string"/>
                <w:rFonts w:ascii="inherit" w:hAnsi="inherit"/>
                <w:sz w:val="21"/>
                <w:szCs w:val="21"/>
                <w:bdr w:val="none" w:sz="0" w:space="0" w:color="auto" w:frame="1"/>
              </w:rPr>
              <w:t>_config.yml</w:t>
            </w:r>
            <w:r w:rsidRPr="00613BB9">
              <w:rPr>
                <w:rFonts w:ascii="Source Code Pro" w:hAnsi="Source Code Pro"/>
                <w:sz w:val="22"/>
                <w:szCs w:val="22"/>
              </w:rPr>
              <w:br/>
            </w:r>
            <w:r w:rsidRPr="00613BB9">
              <w:rPr>
                <w:rStyle w:val="attr"/>
                <w:rFonts w:ascii="inherit" w:hAnsi="inherit"/>
                <w:sz w:val="21"/>
                <w:szCs w:val="21"/>
                <w:bdr w:val="none" w:sz="0" w:space="0" w:color="auto" w:frame="1"/>
              </w:rPr>
              <w:t>root: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/blog/</w:t>
            </w:r>
          </w:p>
        </w:tc>
      </w:tr>
    </w:tbl>
    <w:p w14:paraId="721954AA"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2403"/>
      </w:tblGrid>
      <w:tr w:rsidR="00A574F9" w:rsidRPr="00613BB9" w14:paraId="1F8D8035" w14:textId="77777777" w:rsidTr="00170578">
        <w:trPr>
          <w:tblCellSpacing w:w="15" w:type="dxa"/>
        </w:trPr>
        <w:tc>
          <w:tcPr>
            <w:tcW w:w="0" w:type="auto"/>
            <w:tcBorders>
              <w:top w:val="nil"/>
              <w:left w:val="nil"/>
              <w:bottom w:val="nil"/>
              <w:right w:val="nil"/>
            </w:tcBorders>
            <w:vAlign w:val="center"/>
            <w:hideMark/>
          </w:tcPr>
          <w:p w14:paraId="50D1E6BB"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url_for(</w:t>
            </w:r>
            <w:r w:rsidRPr="00613BB9">
              <w:rPr>
                <w:rStyle w:val="string"/>
                <w:rFonts w:ascii="inherit" w:hAnsi="inherit"/>
                <w:sz w:val="21"/>
                <w:szCs w:val="21"/>
                <w:bdr w:val="none" w:sz="0" w:space="0" w:color="auto" w:frame="1"/>
              </w:rPr>
              <w:t>'/a/path'</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/blog/a/path</w:t>
            </w:r>
          </w:p>
        </w:tc>
      </w:tr>
    </w:tbl>
    <w:p w14:paraId="127C36CA"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是否输出相对链接，默认遵循配置文件中</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relative_link</w:t>
      </w:r>
      <w:r w:rsidRPr="00613BB9">
        <w:rPr>
          <w:rFonts w:ascii="inherit" w:hAnsi="inherit" w:cs="Helvetica"/>
          <w:sz w:val="23"/>
          <w:szCs w:val="23"/>
        </w:rPr>
        <w:t> </w:t>
      </w:r>
      <w:r w:rsidRPr="00613BB9">
        <w:rPr>
          <w:rFonts w:ascii="inherit" w:hAnsi="inherit" w:cs="Helvetica"/>
          <w:sz w:val="23"/>
          <w:szCs w:val="23"/>
        </w:rPr>
        <w:t>的值</w:t>
      </w:r>
      <w:r w:rsidRPr="00613BB9">
        <w:rPr>
          <w:rFonts w:ascii="inherit" w:hAnsi="inherit" w:cs="Helvetica"/>
          <w:sz w:val="23"/>
          <w:szCs w:val="23"/>
        </w:rPr>
        <w:br/>
      </w:r>
      <w:r w:rsidRPr="00613BB9">
        <w:rPr>
          <w:rFonts w:ascii="inherit" w:hAnsi="inherit" w:cs="Helvetica"/>
          <w:sz w:val="23"/>
          <w:szCs w:val="23"/>
        </w:rPr>
        <w:t>例如，</w:t>
      </w:r>
      <w:r w:rsidRPr="00613BB9">
        <w:rPr>
          <w:rFonts w:ascii="inherit" w:hAnsi="inherit" w:cs="Helvetica"/>
          <w:sz w:val="23"/>
          <w:szCs w:val="23"/>
        </w:rPr>
        <w:t xml:space="preserve"> post/page </w:t>
      </w:r>
      <w:r w:rsidRPr="00613BB9">
        <w:rPr>
          <w:rFonts w:ascii="inherit" w:hAnsi="inherit" w:cs="Helvetica"/>
          <w:sz w:val="23"/>
          <w:szCs w:val="23"/>
        </w:rPr>
        <w:t>的相对路径值可能是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/foo/bar/index.html</w:t>
      </w:r>
    </w:p>
    <w:tbl>
      <w:tblPr>
        <w:tblW w:w="0" w:type="auto"/>
        <w:tblCellSpacing w:w="15" w:type="dxa"/>
        <w:tblCellMar>
          <w:left w:w="0" w:type="dxa"/>
          <w:right w:w="0" w:type="dxa"/>
        </w:tblCellMar>
        <w:tblLook w:val="04A0" w:firstRow="1" w:lastRow="0" w:firstColumn="1" w:lastColumn="0" w:noHBand="0" w:noVBand="1"/>
      </w:tblPr>
      <w:tblGrid>
        <w:gridCol w:w="1645"/>
      </w:tblGrid>
      <w:tr w:rsidR="00A574F9" w:rsidRPr="00613BB9" w14:paraId="5F3A2259" w14:textId="77777777" w:rsidTr="00170578">
        <w:trPr>
          <w:tblCellSpacing w:w="15" w:type="dxa"/>
        </w:trPr>
        <w:tc>
          <w:tcPr>
            <w:tcW w:w="0" w:type="auto"/>
            <w:tcBorders>
              <w:top w:val="nil"/>
              <w:left w:val="nil"/>
              <w:bottom w:val="nil"/>
              <w:right w:val="nil"/>
            </w:tcBorders>
            <w:vAlign w:val="center"/>
            <w:hideMark/>
          </w:tcPr>
          <w:p w14:paraId="424EAC70"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string"/>
                <w:rFonts w:ascii="inherit" w:hAnsi="inherit"/>
                <w:sz w:val="21"/>
                <w:szCs w:val="21"/>
                <w:bdr w:val="none" w:sz="0" w:space="0" w:color="auto" w:frame="1"/>
              </w:rPr>
              <w:t>_config.yml</w:t>
            </w:r>
            <w:r w:rsidRPr="00613BB9">
              <w:rPr>
                <w:rFonts w:ascii="Source Code Pro" w:hAnsi="Source Code Pro"/>
                <w:sz w:val="22"/>
                <w:szCs w:val="22"/>
              </w:rPr>
              <w:br/>
            </w:r>
            <w:r w:rsidRPr="00613BB9">
              <w:rPr>
                <w:rStyle w:val="attr"/>
                <w:rFonts w:ascii="inherit" w:hAnsi="inherit"/>
                <w:sz w:val="21"/>
                <w:szCs w:val="21"/>
                <w:bdr w:val="none" w:sz="0" w:space="0" w:color="auto" w:frame="1"/>
              </w:rPr>
              <w:t>relative_link:</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p>
        </w:tc>
      </w:tr>
    </w:tbl>
    <w:p w14:paraId="54448C1E"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3FA24694" w14:textId="77777777" w:rsidTr="00170578">
        <w:trPr>
          <w:tblCellSpacing w:w="15" w:type="dxa"/>
        </w:trPr>
        <w:tc>
          <w:tcPr>
            <w:tcW w:w="0" w:type="auto"/>
            <w:tcBorders>
              <w:top w:val="nil"/>
              <w:left w:val="nil"/>
              <w:bottom w:val="nil"/>
              <w:right w:val="nil"/>
            </w:tcBorders>
            <w:vAlign w:val="center"/>
            <w:hideMark/>
          </w:tcPr>
          <w:p w14:paraId="64C0484B"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url_for(</w:t>
            </w:r>
            <w:r w:rsidRPr="00613BB9">
              <w:rPr>
                <w:rStyle w:val="string"/>
                <w:rFonts w:ascii="inherit" w:hAnsi="inherit"/>
                <w:sz w:val="21"/>
                <w:szCs w:val="21"/>
                <w:bdr w:val="none" w:sz="0" w:space="0" w:color="auto" w:frame="1"/>
              </w:rPr>
              <w:t>'/css/style.css'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../../css/style.css</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覆盖配置</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 </w:t>
            </w:r>
            <w:r w:rsidRPr="00613BB9">
              <w:rPr>
                <w:rStyle w:val="comment"/>
                <w:rFonts w:ascii="inherit" w:hAnsi="inherit"/>
                <w:sz w:val="21"/>
                <w:szCs w:val="21"/>
                <w:bdr w:val="none" w:sz="0" w:space="0" w:color="auto" w:frame="1"/>
              </w:rPr>
              <w:t>即使配置文件中启用了</w:t>
            </w:r>
            <w:r w:rsidRPr="00613BB9">
              <w:rPr>
                <w:rStyle w:val="comment"/>
                <w:rFonts w:ascii="inherit" w:hAnsi="inherit"/>
                <w:sz w:val="21"/>
                <w:szCs w:val="21"/>
                <w:bdr w:val="none" w:sz="0" w:space="0" w:color="auto" w:frame="1"/>
              </w:rPr>
              <w:t xml:space="preserve"> relative_link</w:t>
            </w:r>
            <w:r w:rsidRPr="00613BB9">
              <w:rPr>
                <w:rStyle w:val="comment"/>
                <w:rFonts w:ascii="inherit" w:hAnsi="inherit"/>
                <w:sz w:val="21"/>
                <w:szCs w:val="21"/>
                <w:bdr w:val="none" w:sz="0" w:space="0" w:color="auto" w:frame="1"/>
              </w:rPr>
              <w:t>，你也可以使用</w:t>
            </w:r>
            <w:r w:rsidRPr="00613BB9">
              <w:rPr>
                <w:rStyle w:val="comment"/>
                <w:rFonts w:ascii="inherit" w:hAnsi="inherit"/>
                <w:sz w:val="21"/>
                <w:szCs w:val="21"/>
                <w:bdr w:val="none" w:sz="0" w:space="0" w:color="auto" w:frame="1"/>
              </w:rPr>
              <w:t xml:space="preserve"> relative </w:t>
            </w:r>
            <w:r w:rsidRPr="00613BB9">
              <w:rPr>
                <w:rStyle w:val="comment"/>
                <w:rFonts w:ascii="inherit" w:hAnsi="inherit"/>
                <w:sz w:val="21"/>
                <w:szCs w:val="21"/>
                <w:bdr w:val="none" w:sz="0" w:space="0" w:color="auto" w:frame="1"/>
              </w:rPr>
              <w:t>参数禁用相对链接输出，反之亦然</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&lt;%- url_for(</w:t>
            </w:r>
            <w:r w:rsidRPr="00613BB9">
              <w:rPr>
                <w:rStyle w:val="string"/>
                <w:rFonts w:ascii="inherit" w:hAnsi="inherit"/>
                <w:sz w:val="21"/>
                <w:szCs w:val="21"/>
                <w:bdr w:val="none" w:sz="0" w:space="0" w:color="auto" w:frame="1"/>
              </w:rPr>
              <w:t>'/css/style.css'</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relative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/css/style.css</w:t>
            </w:r>
          </w:p>
        </w:tc>
      </w:tr>
    </w:tbl>
    <w:p w14:paraId="4F7A73BB" w14:textId="77777777" w:rsidR="00A574F9" w:rsidRPr="00613BB9" w:rsidRDefault="00A574F9" w:rsidP="00170578">
      <w:pPr>
        <w:pStyle w:val="4"/>
        <w:rPr>
          <w:rFonts w:ascii="inherit" w:hAnsi="inherit" w:cs="Helvetica" w:hint="eastAsia"/>
          <w:sz w:val="30"/>
          <w:szCs w:val="30"/>
        </w:rPr>
      </w:pPr>
      <w:bookmarkStart w:id="552" w:name="_Toc46395147"/>
      <w:r w:rsidRPr="00613BB9">
        <w:rPr>
          <w:rFonts w:ascii="inherit" w:hAnsi="inherit" w:cs="Helvetica"/>
          <w:sz w:val="30"/>
          <w:szCs w:val="30"/>
        </w:rPr>
        <w:t>relative_url</w:t>
      </w:r>
      <w:bookmarkEnd w:id="552"/>
    </w:p>
    <w:p w14:paraId="27B6B037"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取得与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from</w:t>
      </w:r>
      <w:r w:rsidRPr="00613BB9">
        <w:rPr>
          <w:rFonts w:ascii="inherit" w:hAnsi="inherit" w:cs="Helvetica"/>
          <w:sz w:val="23"/>
          <w:szCs w:val="23"/>
        </w:rPr>
        <w:t> </w:t>
      </w:r>
      <w:r w:rsidRPr="00613BB9">
        <w:rPr>
          <w:rFonts w:ascii="inherit" w:hAnsi="inherit" w:cs="Helvetica"/>
          <w:sz w:val="23"/>
          <w:szCs w:val="23"/>
        </w:rPr>
        <w:t>相对的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to</w:t>
      </w:r>
      <w:r w:rsidRPr="00613BB9">
        <w:rPr>
          <w:rFonts w:ascii="inherit" w:hAnsi="inherit" w:cs="Helvetica"/>
          <w:sz w:val="23"/>
          <w:szCs w:val="23"/>
        </w:rPr>
        <w:t> </w:t>
      </w:r>
      <w:r w:rsidRPr="00613BB9">
        <w:rPr>
          <w:rFonts w:ascii="inherit" w:hAnsi="inherit" w:cs="Helvetica"/>
          <w:sz w:val="23"/>
          <w:szCs w:val="23"/>
        </w:rPr>
        <w:t>路径。</w:t>
      </w:r>
    </w:p>
    <w:tbl>
      <w:tblPr>
        <w:tblW w:w="0" w:type="auto"/>
        <w:tblCellSpacing w:w="15" w:type="dxa"/>
        <w:tblCellMar>
          <w:left w:w="0" w:type="dxa"/>
          <w:right w:w="0" w:type="dxa"/>
        </w:tblCellMar>
        <w:tblLook w:val="04A0" w:firstRow="1" w:lastRow="0" w:firstColumn="1" w:lastColumn="0" w:noHBand="0" w:noVBand="1"/>
      </w:tblPr>
      <w:tblGrid>
        <w:gridCol w:w="2722"/>
      </w:tblGrid>
      <w:tr w:rsidR="00A574F9" w:rsidRPr="00613BB9" w14:paraId="6FBFCA8E" w14:textId="77777777" w:rsidTr="00170578">
        <w:trPr>
          <w:tblCellSpacing w:w="15" w:type="dxa"/>
        </w:trPr>
        <w:tc>
          <w:tcPr>
            <w:tcW w:w="0" w:type="auto"/>
            <w:tcBorders>
              <w:top w:val="nil"/>
              <w:left w:val="nil"/>
              <w:bottom w:val="nil"/>
              <w:right w:val="nil"/>
            </w:tcBorders>
            <w:vAlign w:val="center"/>
            <w:hideMark/>
          </w:tcPr>
          <w:p w14:paraId="2692FB4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relative_url(</w:t>
            </w:r>
            <w:r w:rsidRPr="00613BB9">
              <w:rPr>
                <w:rStyle w:val="keyword"/>
                <w:rFonts w:ascii="inherit" w:hAnsi="inherit"/>
                <w:sz w:val="21"/>
                <w:szCs w:val="21"/>
                <w:bdr w:val="none" w:sz="0" w:space="0" w:color="auto" w:frame="1"/>
              </w:rPr>
              <w:t>from</w:t>
            </w:r>
            <w:r w:rsidRPr="00613BB9">
              <w:rPr>
                <w:rStyle w:val="line"/>
                <w:rFonts w:ascii="inherit" w:hAnsi="inherit"/>
                <w:sz w:val="21"/>
                <w:szCs w:val="21"/>
                <w:bdr w:val="none" w:sz="0" w:space="0" w:color="auto" w:frame="1"/>
              </w:rPr>
              <w:t>, to) %&gt;</w:t>
            </w:r>
          </w:p>
        </w:tc>
      </w:tr>
    </w:tbl>
    <w:p w14:paraId="2BCAA704"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4217"/>
      </w:tblGrid>
      <w:tr w:rsidR="00A574F9" w:rsidRPr="00613BB9" w14:paraId="06DC7044" w14:textId="77777777" w:rsidTr="00170578">
        <w:trPr>
          <w:tblCellSpacing w:w="15" w:type="dxa"/>
        </w:trPr>
        <w:tc>
          <w:tcPr>
            <w:tcW w:w="0" w:type="auto"/>
            <w:tcBorders>
              <w:top w:val="nil"/>
              <w:left w:val="nil"/>
              <w:bottom w:val="nil"/>
              <w:right w:val="nil"/>
            </w:tcBorders>
            <w:vAlign w:val="center"/>
            <w:hideMark/>
          </w:tcPr>
          <w:p w14:paraId="187620F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relative_url(</w:t>
            </w:r>
            <w:r w:rsidRPr="00613BB9">
              <w:rPr>
                <w:rStyle w:val="string"/>
                <w:rFonts w:ascii="inherit" w:hAnsi="inherit"/>
                <w:sz w:val="21"/>
                <w:szCs w:val="21"/>
                <w:bdr w:val="none" w:sz="0" w:space="0" w:color="auto" w:frame="1"/>
              </w:rPr>
              <w:t>'foo/bar/'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'css/style.css'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../../css/style.css</w:t>
            </w:r>
          </w:p>
        </w:tc>
      </w:tr>
    </w:tbl>
    <w:p w14:paraId="51CB98D3" w14:textId="77777777" w:rsidR="00A574F9" w:rsidRPr="00613BB9" w:rsidRDefault="00A574F9" w:rsidP="00170578">
      <w:pPr>
        <w:pStyle w:val="4"/>
        <w:rPr>
          <w:rFonts w:ascii="inherit" w:hAnsi="inherit" w:cs="Helvetica" w:hint="eastAsia"/>
          <w:sz w:val="30"/>
          <w:szCs w:val="30"/>
        </w:rPr>
      </w:pPr>
      <w:bookmarkStart w:id="553" w:name="_Toc46395148"/>
      <w:r w:rsidRPr="00613BB9">
        <w:rPr>
          <w:rFonts w:ascii="inherit" w:hAnsi="inherit" w:cs="Helvetica"/>
          <w:sz w:val="30"/>
          <w:szCs w:val="30"/>
        </w:rPr>
        <w:t>gravatar</w:t>
      </w:r>
      <w:bookmarkEnd w:id="553"/>
    </w:p>
    <w:p w14:paraId="0AB2B25E"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根据邮箱地址返回</w:t>
      </w:r>
      <w:r w:rsidRPr="00613BB9">
        <w:rPr>
          <w:rFonts w:ascii="inherit" w:hAnsi="inherit" w:cs="Helvetica"/>
          <w:sz w:val="23"/>
          <w:szCs w:val="23"/>
        </w:rPr>
        <w:t xml:space="preserve"> Gravatar </w:t>
      </w:r>
      <w:r w:rsidRPr="00613BB9">
        <w:rPr>
          <w:rFonts w:ascii="inherit" w:hAnsi="inherit" w:cs="Helvetica"/>
          <w:sz w:val="23"/>
          <w:szCs w:val="23"/>
        </w:rPr>
        <w:t>头像</w:t>
      </w:r>
      <w:r w:rsidRPr="00613BB9">
        <w:rPr>
          <w:rFonts w:ascii="inherit" w:hAnsi="inherit" w:cs="Helvetica"/>
          <w:sz w:val="23"/>
          <w:szCs w:val="23"/>
        </w:rPr>
        <w:t xml:space="preserve"> URL</w:t>
      </w:r>
      <w:r w:rsidRPr="00613BB9">
        <w:rPr>
          <w:rFonts w:ascii="inherit" w:hAnsi="inherit" w:cs="Helvetica"/>
          <w:sz w:val="23"/>
          <w:szCs w:val="23"/>
        </w:rPr>
        <w:t>。</w:t>
      </w:r>
    </w:p>
    <w:p w14:paraId="04718037"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如果你不指定</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options</w:t>
      </w:r>
      <w:r w:rsidRPr="00613BB9">
        <w:rPr>
          <w:rFonts w:ascii="inherit" w:hAnsi="inherit" w:cs="Helvetica"/>
          <w:sz w:val="23"/>
          <w:szCs w:val="23"/>
        </w:rPr>
        <w:t> </w:t>
      </w:r>
      <w:r w:rsidRPr="00613BB9">
        <w:rPr>
          <w:rFonts w:ascii="inherit" w:hAnsi="inherit" w:cs="Helvetica"/>
          <w:sz w:val="23"/>
          <w:szCs w:val="23"/>
        </w:rPr>
        <w:t>参数，将会应用默认参数。否则，你可以将其设置为一个数字，这个数字将会作为</w:t>
      </w:r>
      <w:r w:rsidRPr="00613BB9">
        <w:rPr>
          <w:rFonts w:ascii="inherit" w:hAnsi="inherit" w:cs="Helvetica"/>
          <w:sz w:val="23"/>
          <w:szCs w:val="23"/>
        </w:rPr>
        <w:t xml:space="preserve"> Gravatar </w:t>
      </w:r>
      <w:r w:rsidRPr="00613BB9">
        <w:rPr>
          <w:rFonts w:ascii="inherit" w:hAnsi="inherit" w:cs="Helvetica"/>
          <w:sz w:val="23"/>
          <w:szCs w:val="23"/>
        </w:rPr>
        <w:t>的大小参数。最后，如果你设置它一个对象，它将会被转换为</w:t>
      </w:r>
      <w:r w:rsidRPr="00613BB9">
        <w:rPr>
          <w:rFonts w:ascii="inherit" w:hAnsi="inherit" w:cs="Helvetica"/>
          <w:sz w:val="23"/>
          <w:szCs w:val="23"/>
        </w:rPr>
        <w:t xml:space="preserve"> Gravatar </w:t>
      </w:r>
      <w:r w:rsidRPr="00613BB9">
        <w:rPr>
          <w:rFonts w:ascii="inherit" w:hAnsi="inherit" w:cs="Helvetica"/>
          <w:sz w:val="23"/>
          <w:szCs w:val="23"/>
        </w:rPr>
        <w:t>的一个查询字符串参数。</w:t>
      </w:r>
    </w:p>
    <w:tbl>
      <w:tblPr>
        <w:tblW w:w="0" w:type="auto"/>
        <w:tblCellSpacing w:w="15" w:type="dxa"/>
        <w:tblCellMar>
          <w:left w:w="0" w:type="dxa"/>
          <w:right w:w="0" w:type="dxa"/>
        </w:tblCellMar>
        <w:tblLook w:val="04A0" w:firstRow="1" w:lastRow="0" w:firstColumn="1" w:lastColumn="0" w:noHBand="0" w:noVBand="1"/>
      </w:tblPr>
      <w:tblGrid>
        <w:gridCol w:w="3159"/>
      </w:tblGrid>
      <w:tr w:rsidR="00A574F9" w:rsidRPr="00613BB9" w14:paraId="57DAF321" w14:textId="77777777" w:rsidTr="00170578">
        <w:trPr>
          <w:tblCellSpacing w:w="15" w:type="dxa"/>
        </w:trPr>
        <w:tc>
          <w:tcPr>
            <w:tcW w:w="0" w:type="auto"/>
            <w:tcBorders>
              <w:top w:val="nil"/>
              <w:left w:val="nil"/>
              <w:bottom w:val="nil"/>
              <w:right w:val="nil"/>
            </w:tcBorders>
            <w:vAlign w:val="center"/>
            <w:hideMark/>
          </w:tcPr>
          <w:p w14:paraId="11507D1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gravatar(email, [options]) %&gt;</w:t>
            </w:r>
          </w:p>
        </w:tc>
      </w:tr>
    </w:tbl>
    <w:p w14:paraId="05AE1FCB"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955"/>
        <w:gridCol w:w="2320"/>
        <w:gridCol w:w="1185"/>
      </w:tblGrid>
      <w:tr w:rsidR="00A574F9" w:rsidRPr="00613BB9" w14:paraId="6C36849C"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4066A51"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0529686A"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0976CD2"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7D2947AB"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28A4A17"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w:t>
            </w:r>
          </w:p>
        </w:tc>
        <w:tc>
          <w:tcPr>
            <w:tcW w:w="0" w:type="auto"/>
            <w:tcBorders>
              <w:top w:val="nil"/>
              <w:left w:val="nil"/>
              <w:bottom w:val="nil"/>
              <w:right w:val="nil"/>
            </w:tcBorders>
            <w:tcMar>
              <w:top w:w="75" w:type="dxa"/>
              <w:left w:w="225" w:type="dxa"/>
              <w:bottom w:w="75" w:type="dxa"/>
              <w:right w:w="225" w:type="dxa"/>
            </w:tcMar>
            <w:vAlign w:val="center"/>
            <w:hideMark/>
          </w:tcPr>
          <w:p w14:paraId="0E48F9C0" w14:textId="77777777" w:rsidR="00A574F9" w:rsidRPr="00613BB9" w:rsidRDefault="00A574F9" w:rsidP="00170578">
            <w:pPr>
              <w:rPr>
                <w:rFonts w:ascii="inherit" w:hAnsi="inherit" w:hint="eastAsia"/>
                <w:sz w:val="23"/>
                <w:szCs w:val="23"/>
              </w:rPr>
            </w:pPr>
            <w:r w:rsidRPr="00613BB9">
              <w:rPr>
                <w:rFonts w:ascii="inherit" w:hAnsi="inherit"/>
                <w:sz w:val="23"/>
                <w:szCs w:val="23"/>
              </w:rPr>
              <w:t>图片大小</w:t>
            </w:r>
          </w:p>
        </w:tc>
        <w:tc>
          <w:tcPr>
            <w:tcW w:w="0" w:type="auto"/>
            <w:tcBorders>
              <w:top w:val="nil"/>
              <w:left w:val="nil"/>
              <w:bottom w:val="nil"/>
              <w:right w:val="nil"/>
            </w:tcBorders>
            <w:tcMar>
              <w:top w:w="75" w:type="dxa"/>
              <w:left w:w="225" w:type="dxa"/>
              <w:bottom w:w="75" w:type="dxa"/>
              <w:right w:w="225" w:type="dxa"/>
            </w:tcMar>
            <w:vAlign w:val="center"/>
            <w:hideMark/>
          </w:tcPr>
          <w:p w14:paraId="20A1E05E" w14:textId="77777777" w:rsidR="00A574F9" w:rsidRPr="00613BB9" w:rsidRDefault="00A574F9" w:rsidP="00170578">
            <w:pPr>
              <w:rPr>
                <w:rFonts w:ascii="inherit" w:hAnsi="inherit" w:hint="eastAsia"/>
                <w:sz w:val="23"/>
                <w:szCs w:val="23"/>
              </w:rPr>
            </w:pPr>
            <w:r w:rsidRPr="00613BB9">
              <w:rPr>
                <w:rFonts w:ascii="inherit" w:hAnsi="inherit"/>
                <w:sz w:val="23"/>
                <w:szCs w:val="23"/>
              </w:rPr>
              <w:t>80</w:t>
            </w:r>
          </w:p>
        </w:tc>
      </w:tr>
      <w:tr w:rsidR="00A574F9" w:rsidRPr="00613BB9" w14:paraId="32E66F2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3AF5CF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98D39BA" w14:textId="77777777" w:rsidR="00A574F9" w:rsidRPr="00613BB9" w:rsidRDefault="00A574F9" w:rsidP="00170578">
            <w:pPr>
              <w:rPr>
                <w:rFonts w:ascii="inherit" w:hAnsi="inherit" w:hint="eastAsia"/>
                <w:sz w:val="23"/>
                <w:szCs w:val="23"/>
              </w:rPr>
            </w:pPr>
            <w:r w:rsidRPr="00613BB9">
              <w:rPr>
                <w:rFonts w:ascii="inherit" w:hAnsi="inherit"/>
                <w:sz w:val="23"/>
                <w:szCs w:val="23"/>
              </w:rPr>
              <w:t>默认头像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9EC8CE7" w14:textId="77777777" w:rsidR="00A574F9" w:rsidRPr="00613BB9" w:rsidRDefault="00A574F9" w:rsidP="00170578">
            <w:pPr>
              <w:rPr>
                <w:rFonts w:ascii="inherit" w:hAnsi="inherit" w:hint="eastAsia"/>
                <w:sz w:val="23"/>
                <w:szCs w:val="23"/>
              </w:rPr>
            </w:pPr>
          </w:p>
        </w:tc>
      </w:tr>
      <w:tr w:rsidR="00A574F9" w:rsidRPr="00613BB9" w14:paraId="5D45A722"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D441BD1"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f</w:t>
            </w:r>
          </w:p>
        </w:tc>
        <w:tc>
          <w:tcPr>
            <w:tcW w:w="0" w:type="auto"/>
            <w:tcBorders>
              <w:top w:val="nil"/>
              <w:left w:val="nil"/>
              <w:bottom w:val="nil"/>
              <w:right w:val="nil"/>
            </w:tcBorders>
            <w:tcMar>
              <w:top w:w="75" w:type="dxa"/>
              <w:left w:w="225" w:type="dxa"/>
              <w:bottom w:w="75" w:type="dxa"/>
              <w:right w:w="225" w:type="dxa"/>
            </w:tcMar>
            <w:vAlign w:val="center"/>
            <w:hideMark/>
          </w:tcPr>
          <w:p w14:paraId="48EBEE2D" w14:textId="77777777" w:rsidR="00A574F9" w:rsidRPr="00613BB9" w:rsidRDefault="00A574F9" w:rsidP="00170578">
            <w:pPr>
              <w:rPr>
                <w:rFonts w:ascii="inherit" w:hAnsi="inherit" w:hint="eastAsia"/>
                <w:sz w:val="23"/>
                <w:szCs w:val="23"/>
              </w:rPr>
            </w:pPr>
            <w:r w:rsidRPr="00613BB9">
              <w:rPr>
                <w:rFonts w:ascii="inherit" w:hAnsi="inherit"/>
                <w:sz w:val="23"/>
                <w:szCs w:val="23"/>
              </w:rPr>
              <w:t>强制使用默认图象</w:t>
            </w:r>
          </w:p>
        </w:tc>
        <w:tc>
          <w:tcPr>
            <w:tcW w:w="0" w:type="auto"/>
            <w:tcBorders>
              <w:top w:val="nil"/>
              <w:left w:val="nil"/>
              <w:bottom w:val="nil"/>
              <w:right w:val="nil"/>
            </w:tcBorders>
            <w:tcMar>
              <w:top w:w="75" w:type="dxa"/>
              <w:left w:w="225" w:type="dxa"/>
              <w:bottom w:w="75" w:type="dxa"/>
              <w:right w:w="225" w:type="dxa"/>
            </w:tcMar>
            <w:vAlign w:val="center"/>
            <w:hideMark/>
          </w:tcPr>
          <w:p w14:paraId="1E1D189B" w14:textId="77777777" w:rsidR="00A574F9" w:rsidRPr="00613BB9" w:rsidRDefault="00A574F9" w:rsidP="00170578">
            <w:pPr>
              <w:rPr>
                <w:rFonts w:ascii="inherit" w:hAnsi="inherit" w:hint="eastAsia"/>
                <w:sz w:val="23"/>
                <w:szCs w:val="23"/>
              </w:rPr>
            </w:pPr>
          </w:p>
        </w:tc>
      </w:tr>
      <w:tr w:rsidR="00A574F9" w:rsidRPr="00613BB9" w14:paraId="38D3AB70"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4299F5D"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BD38EB9" w14:textId="77777777" w:rsidR="00A574F9" w:rsidRPr="00613BB9" w:rsidRDefault="00A574F9" w:rsidP="00170578">
            <w:pPr>
              <w:rPr>
                <w:rFonts w:ascii="inherit" w:hAnsi="inherit" w:hint="eastAsia"/>
                <w:sz w:val="23"/>
                <w:szCs w:val="23"/>
              </w:rPr>
            </w:pPr>
            <w:r w:rsidRPr="00613BB9">
              <w:rPr>
                <w:rFonts w:ascii="inherit" w:hAnsi="inherit"/>
                <w:sz w:val="23"/>
                <w:szCs w:val="23"/>
              </w:rPr>
              <w:t>头像等级限制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E17242D" w14:textId="77777777" w:rsidR="00A574F9" w:rsidRPr="00613BB9" w:rsidRDefault="00A574F9" w:rsidP="00170578">
            <w:pPr>
              <w:rPr>
                <w:rFonts w:ascii="inherit" w:hAnsi="inherit" w:hint="eastAsia"/>
                <w:sz w:val="23"/>
                <w:szCs w:val="23"/>
              </w:rPr>
            </w:pPr>
          </w:p>
        </w:tc>
      </w:tr>
    </w:tbl>
    <w:p w14:paraId="2B64C067"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访问</w:t>
      </w:r>
      <w:r w:rsidRPr="00613BB9">
        <w:rPr>
          <w:rFonts w:ascii="inherit" w:hAnsi="inherit" w:cs="Helvetica"/>
          <w:sz w:val="23"/>
          <w:szCs w:val="23"/>
        </w:rPr>
        <w:t> </w:t>
      </w:r>
      <w:hyperlink r:id="rId2148" w:tgtFrame="_blank" w:history="1">
        <w:r w:rsidRPr="00613BB9">
          <w:rPr>
            <w:rStyle w:val="a4"/>
            <w:rFonts w:ascii="inherit" w:hAnsi="inherit" w:cs="Helvetica"/>
            <w:color w:val="auto"/>
            <w:sz w:val="23"/>
            <w:szCs w:val="23"/>
            <w:bdr w:val="none" w:sz="0" w:space="0" w:color="auto" w:frame="1"/>
          </w:rPr>
          <w:t>Gravatar</w:t>
        </w:r>
      </w:hyperlink>
      <w:r w:rsidRPr="00613BB9">
        <w:rPr>
          <w:rFonts w:ascii="inherit" w:hAnsi="inherit" w:cs="Helvetica"/>
          <w:sz w:val="23"/>
          <w:szCs w:val="23"/>
        </w:rPr>
        <w:t> </w:t>
      </w:r>
      <w:r w:rsidRPr="00613BB9">
        <w:rPr>
          <w:rFonts w:ascii="inherit" w:hAnsi="inherit" w:cs="Helvetica"/>
          <w:sz w:val="23"/>
          <w:szCs w:val="23"/>
        </w:rPr>
        <w:t>了解更多。</w:t>
      </w:r>
    </w:p>
    <w:p w14:paraId="53360BA7"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0B22C833" w14:textId="77777777" w:rsidTr="00170578">
        <w:trPr>
          <w:tblCellSpacing w:w="15" w:type="dxa"/>
        </w:trPr>
        <w:tc>
          <w:tcPr>
            <w:tcW w:w="0" w:type="auto"/>
            <w:tcBorders>
              <w:top w:val="nil"/>
              <w:left w:val="nil"/>
              <w:bottom w:val="nil"/>
              <w:right w:val="nil"/>
            </w:tcBorders>
            <w:vAlign w:val="center"/>
            <w:hideMark/>
          </w:tcPr>
          <w:p w14:paraId="5B69F68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gravatar(</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https://www.gravatar.com/avatar/b9b00e66c6b8a70f88c73cb6bdb06787</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gravatar(</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40</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https://www.gravatar.com/avatar/b9b00e66c6b8a70f88c73cb6bdb06787?s=40</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gravatar(</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40</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'https://via.placeholder.com/150'</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https://www.gravatar.com/avatar/b9b00e66c6b8a70f88c73cb6bdb06787?s=40&amp;d=https%3A%2F%2Fvia.placeholder.com%2F150</w:t>
            </w:r>
          </w:p>
        </w:tc>
      </w:tr>
    </w:tbl>
    <w:p w14:paraId="50670061" w14:textId="77777777" w:rsidR="00A574F9" w:rsidRPr="00613BB9" w:rsidRDefault="00A574F9" w:rsidP="00170578">
      <w:pPr>
        <w:pStyle w:val="4"/>
        <w:rPr>
          <w:rFonts w:ascii="inherit" w:hAnsi="inherit" w:cs="Helvetica" w:hint="eastAsia"/>
          <w:sz w:val="30"/>
          <w:szCs w:val="30"/>
        </w:rPr>
      </w:pPr>
      <w:bookmarkStart w:id="554" w:name="_Toc46395149"/>
      <w:r w:rsidRPr="00613BB9">
        <w:rPr>
          <w:rFonts w:ascii="inherit" w:hAnsi="inherit" w:cs="Helvetica"/>
          <w:sz w:val="30"/>
          <w:szCs w:val="30"/>
        </w:rPr>
        <w:t>full_url_for</w:t>
      </w:r>
      <w:bookmarkEnd w:id="554"/>
    </w:p>
    <w:p w14:paraId="1A865764"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在路径前加上根路径和域名。输出会被自动转码。</w:t>
      </w:r>
    </w:p>
    <w:tbl>
      <w:tblPr>
        <w:tblW w:w="0" w:type="auto"/>
        <w:tblCellSpacing w:w="15" w:type="dxa"/>
        <w:tblCellMar>
          <w:left w:w="0" w:type="dxa"/>
          <w:right w:w="0" w:type="dxa"/>
        </w:tblCellMar>
        <w:tblLook w:val="04A0" w:firstRow="1" w:lastRow="0" w:firstColumn="1" w:lastColumn="0" w:noHBand="0" w:noVBand="1"/>
      </w:tblPr>
      <w:tblGrid>
        <w:gridCol w:w="2367"/>
      </w:tblGrid>
      <w:tr w:rsidR="00A574F9" w:rsidRPr="00613BB9" w14:paraId="7D8194A1" w14:textId="77777777" w:rsidTr="00170578">
        <w:trPr>
          <w:tblCellSpacing w:w="15" w:type="dxa"/>
        </w:trPr>
        <w:tc>
          <w:tcPr>
            <w:tcW w:w="0" w:type="auto"/>
            <w:tcBorders>
              <w:top w:val="nil"/>
              <w:left w:val="nil"/>
              <w:bottom w:val="nil"/>
              <w:right w:val="nil"/>
            </w:tcBorders>
            <w:vAlign w:val="center"/>
            <w:hideMark/>
          </w:tcPr>
          <w:p w14:paraId="2ED35C1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full_url_for(path) %&gt;</w:t>
            </w:r>
          </w:p>
        </w:tc>
      </w:tr>
    </w:tbl>
    <w:p w14:paraId="6F2FEB5B"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798"/>
      </w:tblGrid>
      <w:tr w:rsidR="00A574F9" w:rsidRPr="00613BB9" w14:paraId="69CF9930" w14:textId="77777777" w:rsidTr="00170578">
        <w:trPr>
          <w:tblCellSpacing w:w="15" w:type="dxa"/>
        </w:trPr>
        <w:tc>
          <w:tcPr>
            <w:tcW w:w="0" w:type="auto"/>
            <w:tcBorders>
              <w:top w:val="nil"/>
              <w:left w:val="nil"/>
              <w:bottom w:val="nil"/>
              <w:right w:val="nil"/>
            </w:tcBorders>
            <w:vAlign w:val="center"/>
            <w:hideMark/>
          </w:tcPr>
          <w:p w14:paraId="1C65007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string"/>
                <w:rFonts w:ascii="inherit" w:hAnsi="inherit"/>
                <w:sz w:val="21"/>
                <w:szCs w:val="21"/>
                <w:bdr w:val="none" w:sz="0" w:space="0" w:color="auto" w:frame="1"/>
              </w:rPr>
              <w:t>_config.yml</w:t>
            </w:r>
            <w:r w:rsidRPr="00613BB9">
              <w:rPr>
                <w:rFonts w:ascii="Source Code Pro" w:hAnsi="Source Code Pro"/>
                <w:sz w:val="22"/>
                <w:szCs w:val="22"/>
              </w:rPr>
              <w:br/>
            </w:r>
            <w:r w:rsidRPr="00613BB9">
              <w:rPr>
                <w:rStyle w:val="attr"/>
                <w:rFonts w:ascii="inherit" w:hAnsi="inherit"/>
                <w:sz w:val="21"/>
                <w:szCs w:val="21"/>
                <w:bdr w:val="none" w:sz="0" w:space="0" w:color="auto" w:frame="1"/>
              </w:rPr>
              <w:t>url:</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https://example.com/blog</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example</w:t>
            </w:r>
          </w:p>
        </w:tc>
      </w:tr>
    </w:tbl>
    <w:p w14:paraId="5C34BCF9"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3423"/>
      </w:tblGrid>
      <w:tr w:rsidR="00A574F9" w:rsidRPr="00613BB9" w14:paraId="08CC3BBF" w14:textId="77777777" w:rsidTr="00170578">
        <w:trPr>
          <w:tblCellSpacing w:w="15" w:type="dxa"/>
        </w:trPr>
        <w:tc>
          <w:tcPr>
            <w:tcW w:w="0" w:type="auto"/>
            <w:tcBorders>
              <w:top w:val="nil"/>
              <w:left w:val="nil"/>
              <w:bottom w:val="nil"/>
              <w:right w:val="nil"/>
            </w:tcBorders>
            <w:vAlign w:val="center"/>
            <w:hideMark/>
          </w:tcPr>
          <w:p w14:paraId="6E4283E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full_url_for(</w:t>
            </w:r>
            <w:r w:rsidRPr="00613BB9">
              <w:rPr>
                <w:rStyle w:val="string"/>
                <w:rFonts w:ascii="inherit" w:hAnsi="inherit"/>
                <w:sz w:val="21"/>
                <w:szCs w:val="21"/>
                <w:bdr w:val="none" w:sz="0" w:space="0" w:color="auto" w:frame="1"/>
              </w:rPr>
              <w:t>'/a/path'</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https://example.com/blog/a/path</w:t>
            </w:r>
          </w:p>
        </w:tc>
      </w:tr>
    </w:tbl>
    <w:p w14:paraId="1E1CD2A6" w14:textId="77777777" w:rsidR="00A574F9" w:rsidRPr="00613BB9" w:rsidRDefault="00A574F9" w:rsidP="00170578">
      <w:pPr>
        <w:pStyle w:val="3"/>
        <w:rPr>
          <w:rFonts w:ascii="inherit" w:hAnsi="inherit" w:cs="Helvetica" w:hint="eastAsia"/>
          <w:sz w:val="35"/>
          <w:szCs w:val="35"/>
        </w:rPr>
      </w:pPr>
      <w:bookmarkStart w:id="555" w:name="_Toc46395150"/>
      <w:r w:rsidRPr="00613BB9">
        <w:rPr>
          <w:rFonts w:ascii="inherit" w:hAnsi="inherit" w:cs="Helvetica"/>
          <w:sz w:val="35"/>
          <w:szCs w:val="35"/>
        </w:rPr>
        <w:t xml:space="preserve">HTML </w:t>
      </w:r>
      <w:r w:rsidRPr="00613BB9">
        <w:rPr>
          <w:rFonts w:ascii="inherit" w:hAnsi="inherit" w:cs="Helvetica"/>
          <w:sz w:val="35"/>
          <w:szCs w:val="35"/>
        </w:rPr>
        <w:t>标签</w:t>
      </w:r>
      <w:bookmarkEnd w:id="555"/>
    </w:p>
    <w:p w14:paraId="52C9EFFD" w14:textId="77777777" w:rsidR="00A574F9" w:rsidRPr="00613BB9" w:rsidRDefault="00A574F9" w:rsidP="00170578">
      <w:pPr>
        <w:pStyle w:val="4"/>
        <w:rPr>
          <w:rFonts w:ascii="inherit" w:hAnsi="inherit" w:cs="Helvetica" w:hint="eastAsia"/>
          <w:sz w:val="30"/>
          <w:szCs w:val="30"/>
        </w:rPr>
      </w:pPr>
      <w:bookmarkStart w:id="556" w:name="_Toc46395151"/>
      <w:r w:rsidRPr="00613BB9">
        <w:rPr>
          <w:rFonts w:ascii="inherit" w:hAnsi="inherit" w:cs="Helvetica"/>
          <w:sz w:val="30"/>
          <w:szCs w:val="30"/>
        </w:rPr>
        <w:t>css</w:t>
      </w:r>
      <w:bookmarkEnd w:id="556"/>
    </w:p>
    <w:p w14:paraId="280893E7"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载入</w:t>
      </w:r>
      <w:r w:rsidRPr="00613BB9">
        <w:rPr>
          <w:rFonts w:ascii="inherit" w:hAnsi="inherit" w:cs="Helvetica"/>
          <w:sz w:val="23"/>
          <w:szCs w:val="23"/>
        </w:rPr>
        <w:t xml:space="preserve"> CSS </w:t>
      </w:r>
      <w:r w:rsidRPr="00613BB9">
        <w:rPr>
          <w:rFonts w:ascii="inherit" w:hAnsi="inherit" w:cs="Helvetica"/>
          <w:sz w:val="23"/>
          <w:szCs w:val="23"/>
        </w:rPr>
        <w:t>文件。</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可以是数组或字符串，如果</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开头不是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或任何协议，则会自动加上根路径；如果后面没有加上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.css</w:t>
      </w:r>
      <w:r w:rsidRPr="00613BB9">
        <w:rPr>
          <w:rFonts w:ascii="inherit" w:hAnsi="inherit" w:cs="Helvetica"/>
          <w:sz w:val="23"/>
          <w:szCs w:val="23"/>
        </w:rPr>
        <w:t> </w:t>
      </w:r>
      <w:r w:rsidRPr="00613BB9">
        <w:rPr>
          <w:rFonts w:ascii="inherit" w:hAnsi="inherit" w:cs="Helvetica"/>
          <w:sz w:val="23"/>
          <w:szCs w:val="23"/>
        </w:rPr>
        <w:t>扩展名的话，也会自动加上。</w:t>
      </w:r>
      <w:r w:rsidRPr="00613BB9">
        <w:rPr>
          <w:rFonts w:ascii="inherit" w:hAnsi="inherit" w:cs="Helvetica"/>
          <w:sz w:val="23"/>
          <w:szCs w:val="23"/>
        </w:rPr>
        <w:t>Use object type for custom attributes.</w:t>
      </w:r>
    </w:p>
    <w:tbl>
      <w:tblPr>
        <w:tblW w:w="0" w:type="auto"/>
        <w:tblCellSpacing w:w="15" w:type="dxa"/>
        <w:tblCellMar>
          <w:left w:w="0" w:type="dxa"/>
          <w:right w:w="0" w:type="dxa"/>
        </w:tblCellMar>
        <w:tblLook w:val="04A0" w:firstRow="1" w:lastRow="0" w:firstColumn="1" w:lastColumn="0" w:noHBand="0" w:noVBand="1"/>
      </w:tblPr>
      <w:tblGrid>
        <w:gridCol w:w="1887"/>
      </w:tblGrid>
      <w:tr w:rsidR="00A574F9" w:rsidRPr="00613BB9" w14:paraId="76AAF1C7" w14:textId="77777777" w:rsidTr="00170578">
        <w:trPr>
          <w:tblCellSpacing w:w="15" w:type="dxa"/>
        </w:trPr>
        <w:tc>
          <w:tcPr>
            <w:tcW w:w="0" w:type="auto"/>
            <w:tcBorders>
              <w:top w:val="nil"/>
              <w:left w:val="nil"/>
              <w:bottom w:val="nil"/>
              <w:right w:val="nil"/>
            </w:tcBorders>
            <w:vAlign w:val="center"/>
            <w:hideMark/>
          </w:tcPr>
          <w:p w14:paraId="6C1EDA5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&lt;%- css(path, ...) %&gt;</w:t>
            </w:r>
          </w:p>
        </w:tc>
      </w:tr>
    </w:tbl>
    <w:p w14:paraId="170A45B9"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7521"/>
      </w:tblGrid>
      <w:tr w:rsidR="00A574F9" w:rsidRPr="00613BB9" w14:paraId="219FE013" w14:textId="77777777" w:rsidTr="00170578">
        <w:trPr>
          <w:tblCellSpacing w:w="15" w:type="dxa"/>
        </w:trPr>
        <w:tc>
          <w:tcPr>
            <w:tcW w:w="0" w:type="auto"/>
            <w:tcBorders>
              <w:top w:val="nil"/>
              <w:left w:val="nil"/>
              <w:bottom w:val="nil"/>
              <w:right w:val="nil"/>
            </w:tcBorders>
            <w:vAlign w:val="center"/>
            <w:hideMark/>
          </w:tcPr>
          <w:p w14:paraId="00218960"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css(</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&lt;link rel="stylesheet" href="/style.css"&gt;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css([</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'screen.css'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&lt;link rel="stylesheet" href="/style.css"&gt;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&lt;link rel="stylesheet" href="/screen.css"&gt;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css({ </w:t>
            </w:r>
            <w:r w:rsidRPr="00613BB9">
              <w:rPr>
                <w:rStyle w:val="attr"/>
                <w:rFonts w:ascii="inherit" w:hAnsi="inherit"/>
                <w:sz w:val="21"/>
                <w:szCs w:val="21"/>
                <w:bdr w:val="none" w:sz="0" w:space="0" w:color="auto" w:frame="1"/>
              </w:rPr>
              <w:t>href</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&lt;link rel="stylesheet" href="/style.css" integrity="foo"&gt;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css([{ </w:t>
            </w:r>
            <w:r w:rsidRPr="00613BB9">
              <w:rPr>
                <w:rStyle w:val="attr"/>
                <w:rFonts w:ascii="inherit" w:hAnsi="inherit"/>
                <w:sz w:val="21"/>
                <w:szCs w:val="21"/>
                <w:bdr w:val="none" w:sz="0" w:space="0" w:color="auto" w:frame="1"/>
              </w:rPr>
              <w:t>href</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 { </w:t>
            </w:r>
            <w:r w:rsidRPr="00613BB9">
              <w:rPr>
                <w:rStyle w:val="attr"/>
                <w:rFonts w:ascii="inherit" w:hAnsi="inherit"/>
                <w:sz w:val="21"/>
                <w:szCs w:val="21"/>
                <w:bdr w:val="none" w:sz="0" w:space="0" w:color="auto" w:frame="1"/>
              </w:rPr>
              <w:t>href</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'screen.css'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'bar'</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&lt;link rel="stylesheet" href="/style.css" integrity="foo"&gt;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&lt;link rel="stylesheet" href="/screen.css" integrity="bar"&gt;</w:t>
            </w:r>
          </w:p>
        </w:tc>
      </w:tr>
    </w:tbl>
    <w:p w14:paraId="0D63F539" w14:textId="77777777" w:rsidR="00A574F9" w:rsidRPr="00613BB9" w:rsidRDefault="00A574F9" w:rsidP="00170578">
      <w:pPr>
        <w:pStyle w:val="4"/>
        <w:rPr>
          <w:rFonts w:ascii="inherit" w:hAnsi="inherit" w:cs="Helvetica" w:hint="eastAsia"/>
          <w:sz w:val="30"/>
          <w:szCs w:val="30"/>
        </w:rPr>
      </w:pPr>
      <w:bookmarkStart w:id="557" w:name="_Toc46395152"/>
      <w:r w:rsidRPr="00613BB9">
        <w:rPr>
          <w:rFonts w:ascii="inherit" w:hAnsi="inherit" w:cs="Helvetica"/>
          <w:sz w:val="30"/>
          <w:szCs w:val="30"/>
        </w:rPr>
        <w:t>js</w:t>
      </w:r>
      <w:bookmarkEnd w:id="557"/>
    </w:p>
    <w:p w14:paraId="4EC35609"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载入</w:t>
      </w:r>
      <w:r w:rsidRPr="00613BB9">
        <w:rPr>
          <w:rFonts w:ascii="inherit" w:hAnsi="inherit" w:cs="Helvetica"/>
          <w:sz w:val="23"/>
          <w:szCs w:val="23"/>
        </w:rPr>
        <w:t xml:space="preserve"> JavaScript </w:t>
      </w:r>
      <w:r w:rsidRPr="00613BB9">
        <w:rPr>
          <w:rFonts w:ascii="inherit" w:hAnsi="inherit" w:cs="Helvetica"/>
          <w:sz w:val="23"/>
          <w:szCs w:val="23"/>
        </w:rPr>
        <w:t>文件。</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可以是数组或字符串，如果</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开头不是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或任何协议，则会自动加上根路径；如果后面没有加上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.js</w:t>
      </w:r>
      <w:r w:rsidRPr="00613BB9">
        <w:rPr>
          <w:rFonts w:ascii="inherit" w:hAnsi="inherit" w:cs="Helvetica"/>
          <w:sz w:val="23"/>
          <w:szCs w:val="23"/>
        </w:rPr>
        <w:t> </w:t>
      </w:r>
      <w:r w:rsidRPr="00613BB9">
        <w:rPr>
          <w:rFonts w:ascii="inherit" w:hAnsi="inherit" w:cs="Helvetica"/>
          <w:sz w:val="23"/>
          <w:szCs w:val="23"/>
        </w:rPr>
        <w:t>扩展名的话，也会自动加上。</w:t>
      </w:r>
      <w:r w:rsidRPr="00613BB9">
        <w:rPr>
          <w:rFonts w:ascii="inherit" w:hAnsi="inherit" w:cs="Helvetica"/>
          <w:sz w:val="23"/>
          <w:szCs w:val="23"/>
        </w:rPr>
        <w:t>Use object type for custom attributes.</w:t>
      </w:r>
    </w:p>
    <w:tbl>
      <w:tblPr>
        <w:tblW w:w="0" w:type="auto"/>
        <w:tblCellSpacing w:w="15" w:type="dxa"/>
        <w:tblCellMar>
          <w:left w:w="0" w:type="dxa"/>
          <w:right w:w="0" w:type="dxa"/>
        </w:tblCellMar>
        <w:tblLook w:val="04A0" w:firstRow="1" w:lastRow="0" w:firstColumn="1" w:lastColumn="0" w:noHBand="0" w:noVBand="1"/>
      </w:tblPr>
      <w:tblGrid>
        <w:gridCol w:w="1760"/>
      </w:tblGrid>
      <w:tr w:rsidR="00A574F9" w:rsidRPr="00613BB9" w14:paraId="43BC046E" w14:textId="77777777" w:rsidTr="00170578">
        <w:trPr>
          <w:tblCellSpacing w:w="15" w:type="dxa"/>
        </w:trPr>
        <w:tc>
          <w:tcPr>
            <w:tcW w:w="0" w:type="auto"/>
            <w:tcBorders>
              <w:top w:val="nil"/>
              <w:left w:val="nil"/>
              <w:bottom w:val="nil"/>
              <w:right w:val="nil"/>
            </w:tcBorders>
            <w:vAlign w:val="center"/>
            <w:hideMark/>
          </w:tcPr>
          <w:p w14:paraId="36C8784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js(path, ...) %&gt;</w:t>
            </w:r>
          </w:p>
        </w:tc>
      </w:tr>
    </w:tbl>
    <w:p w14:paraId="1F02BD5D"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7055"/>
      </w:tblGrid>
      <w:tr w:rsidR="00A574F9" w:rsidRPr="00613BB9" w14:paraId="4D4BADFB" w14:textId="77777777" w:rsidTr="00170578">
        <w:trPr>
          <w:tblCellSpacing w:w="15" w:type="dxa"/>
        </w:trPr>
        <w:tc>
          <w:tcPr>
            <w:tcW w:w="0" w:type="auto"/>
            <w:tcBorders>
              <w:top w:val="nil"/>
              <w:left w:val="nil"/>
              <w:bottom w:val="nil"/>
              <w:right w:val="nil"/>
            </w:tcBorders>
            <w:vAlign w:val="center"/>
            <w:hideMark/>
          </w:tcPr>
          <w:p w14:paraId="4727649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js(</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&lt;script src="/script.js"&gt;&lt;/script&gt;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js([</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'gallery.js'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&lt;script src="/script.js"&gt;&lt;/script&gt;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&lt;script src="/gallery.js"&gt;&lt;/script&gt;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js({ </w:t>
            </w:r>
            <w:r w:rsidRPr="00613BB9">
              <w:rPr>
                <w:rStyle w:val="attr"/>
                <w:rFonts w:ascii="inherit" w:hAnsi="inherit"/>
                <w:sz w:val="21"/>
                <w:szCs w:val="21"/>
                <w:bdr w:val="none" w:sz="0" w:space="0" w:color="auto" w:frame="1"/>
              </w:rPr>
              <w:t>src</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async</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&lt;script src="/script.js" integrity="foo" async&gt;&lt;/script&gt;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js([{ </w:t>
            </w:r>
            <w:r w:rsidRPr="00613BB9">
              <w:rPr>
                <w:rStyle w:val="attr"/>
                <w:rFonts w:ascii="inherit" w:hAnsi="inherit"/>
                <w:sz w:val="21"/>
                <w:szCs w:val="21"/>
                <w:bdr w:val="none" w:sz="0" w:space="0" w:color="auto" w:frame="1"/>
              </w:rPr>
              <w:t>src</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 { </w:t>
            </w:r>
            <w:r w:rsidRPr="00613BB9">
              <w:rPr>
                <w:rStyle w:val="attr"/>
                <w:rFonts w:ascii="inherit" w:hAnsi="inherit"/>
                <w:sz w:val="21"/>
                <w:szCs w:val="21"/>
                <w:bdr w:val="none" w:sz="0" w:space="0" w:color="auto" w:frame="1"/>
              </w:rPr>
              <w:t>src</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'gallery.js'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'bar'</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&lt;script src="/script.js" integrity="foo"&gt;&lt;/script&gt;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&lt;script src="/gallery.js" integrity="bar"&gt;&lt;/script&gt;</w:t>
            </w:r>
          </w:p>
        </w:tc>
      </w:tr>
    </w:tbl>
    <w:p w14:paraId="6B5E52F1" w14:textId="77777777" w:rsidR="00A574F9" w:rsidRPr="00613BB9" w:rsidRDefault="00A574F9" w:rsidP="00170578">
      <w:pPr>
        <w:pStyle w:val="4"/>
        <w:rPr>
          <w:rFonts w:ascii="inherit" w:hAnsi="inherit" w:cs="Helvetica" w:hint="eastAsia"/>
          <w:sz w:val="30"/>
          <w:szCs w:val="30"/>
        </w:rPr>
      </w:pPr>
      <w:bookmarkStart w:id="558" w:name="_Toc46395153"/>
      <w:r w:rsidRPr="00613BB9">
        <w:rPr>
          <w:rFonts w:ascii="inherit" w:hAnsi="inherit" w:cs="Helvetica"/>
          <w:sz w:val="30"/>
          <w:szCs w:val="30"/>
        </w:rPr>
        <w:lastRenderedPageBreak/>
        <w:t>link_to</w:t>
      </w:r>
      <w:bookmarkEnd w:id="558"/>
    </w:p>
    <w:p w14:paraId="1CA0E2CF"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插入链接。</w:t>
      </w:r>
    </w:p>
    <w:tbl>
      <w:tblPr>
        <w:tblW w:w="0" w:type="auto"/>
        <w:tblCellSpacing w:w="15" w:type="dxa"/>
        <w:tblCellMar>
          <w:left w:w="0" w:type="dxa"/>
          <w:right w:w="0" w:type="dxa"/>
        </w:tblCellMar>
        <w:tblLook w:val="04A0" w:firstRow="1" w:lastRow="0" w:firstColumn="1" w:lastColumn="0" w:noHBand="0" w:noVBand="1"/>
      </w:tblPr>
      <w:tblGrid>
        <w:gridCol w:w="3494"/>
      </w:tblGrid>
      <w:tr w:rsidR="00A574F9" w:rsidRPr="00613BB9" w14:paraId="5B1E937F" w14:textId="77777777" w:rsidTr="00170578">
        <w:trPr>
          <w:tblCellSpacing w:w="15" w:type="dxa"/>
        </w:trPr>
        <w:tc>
          <w:tcPr>
            <w:tcW w:w="0" w:type="auto"/>
            <w:tcBorders>
              <w:top w:val="nil"/>
              <w:left w:val="nil"/>
              <w:bottom w:val="nil"/>
              <w:right w:val="nil"/>
            </w:tcBorders>
            <w:vAlign w:val="center"/>
            <w:hideMark/>
          </w:tcPr>
          <w:p w14:paraId="6329F16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link_to(path, [text], [options]) %&gt;</w:t>
            </w:r>
          </w:p>
        </w:tc>
      </w:tr>
    </w:tbl>
    <w:p w14:paraId="3F0D46E1"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51"/>
        <w:gridCol w:w="2320"/>
        <w:gridCol w:w="1185"/>
      </w:tblGrid>
      <w:tr w:rsidR="00A574F9" w:rsidRPr="00613BB9" w14:paraId="4534CA6A"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B64F41C"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6AF5D639"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742832E1"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180CE1CB"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54614E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external</w:t>
            </w:r>
          </w:p>
        </w:tc>
        <w:tc>
          <w:tcPr>
            <w:tcW w:w="0" w:type="auto"/>
            <w:tcBorders>
              <w:top w:val="nil"/>
              <w:left w:val="nil"/>
              <w:bottom w:val="nil"/>
              <w:right w:val="nil"/>
            </w:tcBorders>
            <w:tcMar>
              <w:top w:w="75" w:type="dxa"/>
              <w:left w:w="225" w:type="dxa"/>
              <w:bottom w:w="75" w:type="dxa"/>
              <w:right w:w="225" w:type="dxa"/>
            </w:tcMar>
            <w:vAlign w:val="center"/>
            <w:hideMark/>
          </w:tcPr>
          <w:p w14:paraId="3C9CDE4D" w14:textId="77777777" w:rsidR="00A574F9" w:rsidRPr="00613BB9" w:rsidRDefault="00A574F9" w:rsidP="00170578">
            <w:pPr>
              <w:rPr>
                <w:rFonts w:ascii="inherit" w:hAnsi="inherit" w:hint="eastAsia"/>
                <w:sz w:val="23"/>
                <w:szCs w:val="23"/>
              </w:rPr>
            </w:pPr>
            <w:r w:rsidRPr="00613BB9">
              <w:rPr>
                <w:rFonts w:ascii="inherit" w:hAnsi="inherit"/>
                <w:sz w:val="23"/>
                <w:szCs w:val="23"/>
              </w:rPr>
              <w:t>在新视窗打开链接</w:t>
            </w:r>
          </w:p>
        </w:tc>
        <w:tc>
          <w:tcPr>
            <w:tcW w:w="0" w:type="auto"/>
            <w:tcBorders>
              <w:top w:val="nil"/>
              <w:left w:val="nil"/>
              <w:bottom w:val="nil"/>
              <w:right w:val="nil"/>
            </w:tcBorders>
            <w:tcMar>
              <w:top w:w="75" w:type="dxa"/>
              <w:left w:w="225" w:type="dxa"/>
              <w:bottom w:w="75" w:type="dxa"/>
              <w:right w:w="225" w:type="dxa"/>
            </w:tcMar>
            <w:vAlign w:val="center"/>
            <w:hideMark/>
          </w:tcPr>
          <w:p w14:paraId="6908F787" w14:textId="77777777" w:rsidR="00A574F9" w:rsidRPr="00613BB9" w:rsidRDefault="00A574F9" w:rsidP="00170578">
            <w:pPr>
              <w:rPr>
                <w:rFonts w:ascii="inherit" w:hAnsi="inherit" w:hint="eastAsia"/>
                <w:sz w:val="23"/>
                <w:szCs w:val="23"/>
              </w:rPr>
            </w:pPr>
            <w:r w:rsidRPr="00613BB9">
              <w:rPr>
                <w:rFonts w:ascii="inherit" w:hAnsi="inherit"/>
                <w:sz w:val="23"/>
                <w:szCs w:val="23"/>
              </w:rPr>
              <w:t>false</w:t>
            </w:r>
          </w:p>
        </w:tc>
      </w:tr>
      <w:tr w:rsidR="00A574F9" w:rsidRPr="00613BB9" w14:paraId="37D7056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13EE3D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4B87B31"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45ABB79" w14:textId="77777777" w:rsidR="00A574F9" w:rsidRPr="00613BB9" w:rsidRDefault="00A574F9" w:rsidP="00170578">
            <w:pPr>
              <w:rPr>
                <w:rFonts w:ascii="inherit" w:hAnsi="inherit" w:hint="eastAsia"/>
                <w:sz w:val="23"/>
                <w:szCs w:val="23"/>
              </w:rPr>
            </w:pPr>
          </w:p>
        </w:tc>
      </w:tr>
      <w:tr w:rsidR="00A574F9" w:rsidRPr="00613BB9" w14:paraId="3FCCBB50"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EF6D7DF"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id</w:t>
            </w:r>
          </w:p>
        </w:tc>
        <w:tc>
          <w:tcPr>
            <w:tcW w:w="0" w:type="auto"/>
            <w:tcBorders>
              <w:top w:val="nil"/>
              <w:left w:val="nil"/>
              <w:bottom w:val="nil"/>
              <w:right w:val="nil"/>
            </w:tcBorders>
            <w:tcMar>
              <w:top w:w="75" w:type="dxa"/>
              <w:left w:w="225" w:type="dxa"/>
              <w:bottom w:w="75" w:type="dxa"/>
              <w:right w:w="225" w:type="dxa"/>
            </w:tcMar>
            <w:vAlign w:val="center"/>
            <w:hideMark/>
          </w:tcPr>
          <w:p w14:paraId="6EC45A3B" w14:textId="77777777" w:rsidR="00A574F9" w:rsidRPr="00613BB9" w:rsidRDefault="00A574F9" w:rsidP="00170578">
            <w:pPr>
              <w:rPr>
                <w:rFonts w:ascii="inherit" w:hAnsi="inherit" w:hint="eastAsia"/>
                <w:sz w:val="23"/>
                <w:szCs w:val="23"/>
              </w:rPr>
            </w:pPr>
            <w:r w:rsidRPr="00613BB9">
              <w:rPr>
                <w:rFonts w:ascii="inherit" w:hAnsi="inherit"/>
                <w:sz w:val="23"/>
                <w:szCs w:val="23"/>
              </w:rPr>
              <w:t>ID</w:t>
            </w:r>
          </w:p>
        </w:tc>
        <w:tc>
          <w:tcPr>
            <w:tcW w:w="0" w:type="auto"/>
            <w:tcBorders>
              <w:top w:val="nil"/>
              <w:left w:val="nil"/>
              <w:bottom w:val="nil"/>
              <w:right w:val="nil"/>
            </w:tcBorders>
            <w:tcMar>
              <w:top w:w="75" w:type="dxa"/>
              <w:left w:w="225" w:type="dxa"/>
              <w:bottom w:w="75" w:type="dxa"/>
              <w:right w:w="225" w:type="dxa"/>
            </w:tcMar>
            <w:vAlign w:val="center"/>
            <w:hideMark/>
          </w:tcPr>
          <w:p w14:paraId="7DC66990" w14:textId="77777777" w:rsidR="00A574F9" w:rsidRPr="00613BB9" w:rsidRDefault="00A574F9" w:rsidP="00170578">
            <w:pPr>
              <w:rPr>
                <w:rFonts w:ascii="inherit" w:hAnsi="inherit" w:hint="eastAsia"/>
                <w:sz w:val="23"/>
                <w:szCs w:val="23"/>
              </w:rPr>
            </w:pPr>
          </w:p>
        </w:tc>
      </w:tr>
    </w:tbl>
    <w:p w14:paraId="2C3ACB99"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5B55E9EF" w14:textId="77777777" w:rsidTr="00170578">
        <w:trPr>
          <w:tblCellSpacing w:w="15" w:type="dxa"/>
        </w:trPr>
        <w:tc>
          <w:tcPr>
            <w:tcW w:w="0" w:type="auto"/>
            <w:tcBorders>
              <w:top w:val="nil"/>
              <w:left w:val="nil"/>
              <w:bottom w:val="nil"/>
              <w:right w:val="nil"/>
            </w:tcBorders>
            <w:vAlign w:val="center"/>
            <w:hideMark/>
          </w:tcPr>
          <w:p w14:paraId="66A176C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link_to(</w:t>
            </w:r>
            <w:r w:rsidRPr="00613BB9">
              <w:rPr>
                <w:rStyle w:val="string"/>
                <w:rFonts w:ascii="inherit" w:hAnsi="inherit"/>
                <w:sz w:val="21"/>
                <w:szCs w:val="21"/>
                <w:bdr w:val="none" w:sz="0" w:space="0" w:color="auto" w:frame="1"/>
              </w:rPr>
              <w:t>'http://www.google.com'</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&lt;a href="http://www.google.com" title="http://www.google.com"&gt;http://www.google.com&lt;/a&gt;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link_to(</w:t>
            </w:r>
            <w:r w:rsidRPr="00613BB9">
              <w:rPr>
                <w:rStyle w:val="string"/>
                <w:rFonts w:ascii="inherit" w:hAnsi="inherit"/>
                <w:sz w:val="21"/>
                <w:szCs w:val="21"/>
                <w:bdr w:val="none" w:sz="0" w:space="0" w:color="auto" w:frame="1"/>
              </w:rPr>
              <w:t>'http://www.google.com'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'Google'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&lt;a href="http://www.google.com" title="Google"&gt;Google&lt;/a&gt;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link_to(</w:t>
            </w:r>
            <w:r w:rsidRPr="00613BB9">
              <w:rPr>
                <w:rStyle w:val="string"/>
                <w:rFonts w:ascii="inherit" w:hAnsi="inherit"/>
                <w:sz w:val="21"/>
                <w:szCs w:val="21"/>
                <w:bdr w:val="none" w:sz="0" w:space="0" w:color="auto" w:frame="1"/>
              </w:rPr>
              <w:t>'http://www.google.com'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'Google'</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external</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&lt;a href="http://www.google.com" title="Google" target="_blank" rel="noopener"&gt;Google&lt;/a&gt;</w:t>
            </w:r>
          </w:p>
        </w:tc>
      </w:tr>
    </w:tbl>
    <w:p w14:paraId="09FC6087" w14:textId="77777777" w:rsidR="00A574F9" w:rsidRPr="00613BB9" w:rsidRDefault="00A574F9" w:rsidP="00170578">
      <w:pPr>
        <w:pStyle w:val="4"/>
        <w:rPr>
          <w:rFonts w:ascii="inherit" w:hAnsi="inherit" w:cs="Helvetica" w:hint="eastAsia"/>
          <w:sz w:val="30"/>
          <w:szCs w:val="30"/>
        </w:rPr>
      </w:pPr>
      <w:bookmarkStart w:id="559" w:name="_Toc46395154"/>
      <w:r w:rsidRPr="00613BB9">
        <w:rPr>
          <w:rFonts w:ascii="inherit" w:hAnsi="inherit" w:cs="Helvetica"/>
          <w:sz w:val="30"/>
          <w:szCs w:val="30"/>
        </w:rPr>
        <w:t>mail_to</w:t>
      </w:r>
      <w:bookmarkEnd w:id="559"/>
    </w:p>
    <w:p w14:paraId="320FC155"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插入电子邮箱链接。</w:t>
      </w:r>
    </w:p>
    <w:tbl>
      <w:tblPr>
        <w:tblW w:w="0" w:type="auto"/>
        <w:tblCellSpacing w:w="15" w:type="dxa"/>
        <w:tblCellMar>
          <w:left w:w="0" w:type="dxa"/>
          <w:right w:w="0" w:type="dxa"/>
        </w:tblCellMar>
        <w:tblLook w:val="04A0" w:firstRow="1" w:lastRow="0" w:firstColumn="1" w:lastColumn="0" w:noHBand="0" w:noVBand="1"/>
      </w:tblPr>
      <w:tblGrid>
        <w:gridCol w:w="3544"/>
      </w:tblGrid>
      <w:tr w:rsidR="00A574F9" w:rsidRPr="00613BB9" w14:paraId="2D88178B" w14:textId="77777777" w:rsidTr="00170578">
        <w:trPr>
          <w:tblCellSpacing w:w="15" w:type="dxa"/>
        </w:trPr>
        <w:tc>
          <w:tcPr>
            <w:tcW w:w="0" w:type="auto"/>
            <w:tcBorders>
              <w:top w:val="nil"/>
              <w:left w:val="nil"/>
              <w:bottom w:val="nil"/>
              <w:right w:val="nil"/>
            </w:tcBorders>
            <w:vAlign w:val="center"/>
            <w:hideMark/>
          </w:tcPr>
          <w:p w14:paraId="2178ACC0"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mail_to(path, [text], [options]) %&gt;</w:t>
            </w:r>
          </w:p>
        </w:tc>
      </w:tr>
    </w:tbl>
    <w:p w14:paraId="58FC0882"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19"/>
        <w:gridCol w:w="1814"/>
      </w:tblGrid>
      <w:tr w:rsidR="00A574F9" w:rsidRPr="00613BB9" w14:paraId="0FFF280D"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7DF5B56"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2EBFD29A"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r>
      <w:tr w:rsidR="00A574F9" w:rsidRPr="00613BB9" w14:paraId="3BCF8FF2"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AB046D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679AE1A6"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r>
      <w:tr w:rsidR="00A574F9" w:rsidRPr="00613BB9" w14:paraId="497A2A70"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4D20D4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95553BC" w14:textId="77777777" w:rsidR="00A574F9" w:rsidRPr="00613BB9" w:rsidRDefault="00A574F9" w:rsidP="00170578">
            <w:pPr>
              <w:rPr>
                <w:rFonts w:ascii="inherit" w:hAnsi="inherit" w:hint="eastAsia"/>
                <w:sz w:val="23"/>
                <w:szCs w:val="23"/>
              </w:rPr>
            </w:pPr>
            <w:r w:rsidRPr="00613BB9">
              <w:rPr>
                <w:rFonts w:ascii="inherit" w:hAnsi="inherit"/>
                <w:sz w:val="23"/>
                <w:szCs w:val="23"/>
              </w:rPr>
              <w:t>ID</w:t>
            </w:r>
          </w:p>
        </w:tc>
      </w:tr>
      <w:tr w:rsidR="00A574F9" w:rsidRPr="00613BB9" w14:paraId="19F12E10"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EBAEE0A"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subject</w:t>
            </w:r>
          </w:p>
        </w:tc>
        <w:tc>
          <w:tcPr>
            <w:tcW w:w="0" w:type="auto"/>
            <w:tcBorders>
              <w:top w:val="nil"/>
              <w:left w:val="nil"/>
              <w:bottom w:val="nil"/>
              <w:right w:val="nil"/>
            </w:tcBorders>
            <w:tcMar>
              <w:top w:w="75" w:type="dxa"/>
              <w:left w:w="225" w:type="dxa"/>
              <w:bottom w:w="75" w:type="dxa"/>
              <w:right w:w="225" w:type="dxa"/>
            </w:tcMar>
            <w:vAlign w:val="center"/>
            <w:hideMark/>
          </w:tcPr>
          <w:p w14:paraId="144AF04B" w14:textId="77777777" w:rsidR="00A574F9" w:rsidRPr="00613BB9" w:rsidRDefault="00A574F9" w:rsidP="00170578">
            <w:pPr>
              <w:rPr>
                <w:rFonts w:ascii="inherit" w:hAnsi="inherit" w:hint="eastAsia"/>
                <w:sz w:val="23"/>
                <w:szCs w:val="23"/>
              </w:rPr>
            </w:pPr>
            <w:r w:rsidRPr="00613BB9">
              <w:rPr>
                <w:rFonts w:ascii="inherit" w:hAnsi="inherit"/>
                <w:sz w:val="23"/>
                <w:szCs w:val="23"/>
              </w:rPr>
              <w:t>邮件主题</w:t>
            </w:r>
          </w:p>
        </w:tc>
      </w:tr>
      <w:tr w:rsidR="00A574F9" w:rsidRPr="00613BB9" w14:paraId="28FE2B4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480D3D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cc</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D4C73AA" w14:textId="77777777" w:rsidR="00A574F9" w:rsidRPr="00613BB9" w:rsidRDefault="00A574F9" w:rsidP="00170578">
            <w:pPr>
              <w:rPr>
                <w:rFonts w:ascii="inherit" w:hAnsi="inherit" w:hint="eastAsia"/>
                <w:sz w:val="23"/>
                <w:szCs w:val="23"/>
              </w:rPr>
            </w:pPr>
            <w:r w:rsidRPr="00613BB9">
              <w:rPr>
                <w:rFonts w:ascii="inherit" w:hAnsi="inherit"/>
                <w:sz w:val="23"/>
                <w:szCs w:val="23"/>
              </w:rPr>
              <w:t>抄送（</w:t>
            </w:r>
            <w:r w:rsidRPr="00613BB9">
              <w:rPr>
                <w:rFonts w:ascii="inherit" w:hAnsi="inherit"/>
                <w:sz w:val="23"/>
                <w:szCs w:val="23"/>
              </w:rPr>
              <w:t>CC</w:t>
            </w:r>
            <w:r w:rsidRPr="00613BB9">
              <w:rPr>
                <w:rFonts w:ascii="inherit" w:hAnsi="inherit"/>
                <w:sz w:val="23"/>
                <w:szCs w:val="23"/>
              </w:rPr>
              <w:t>）</w:t>
            </w:r>
          </w:p>
        </w:tc>
      </w:tr>
      <w:tr w:rsidR="00A574F9" w:rsidRPr="00613BB9" w14:paraId="7C0CF995"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9D0349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bcc</w:t>
            </w:r>
          </w:p>
        </w:tc>
        <w:tc>
          <w:tcPr>
            <w:tcW w:w="0" w:type="auto"/>
            <w:tcBorders>
              <w:top w:val="nil"/>
              <w:left w:val="nil"/>
              <w:bottom w:val="nil"/>
              <w:right w:val="nil"/>
            </w:tcBorders>
            <w:tcMar>
              <w:top w:w="75" w:type="dxa"/>
              <w:left w:w="225" w:type="dxa"/>
              <w:bottom w:w="75" w:type="dxa"/>
              <w:right w:w="225" w:type="dxa"/>
            </w:tcMar>
            <w:vAlign w:val="center"/>
            <w:hideMark/>
          </w:tcPr>
          <w:p w14:paraId="037D615E" w14:textId="77777777" w:rsidR="00A574F9" w:rsidRPr="00613BB9" w:rsidRDefault="00A574F9" w:rsidP="00170578">
            <w:pPr>
              <w:rPr>
                <w:rFonts w:ascii="inherit" w:hAnsi="inherit" w:hint="eastAsia"/>
                <w:sz w:val="23"/>
                <w:szCs w:val="23"/>
              </w:rPr>
            </w:pPr>
            <w:r w:rsidRPr="00613BB9">
              <w:rPr>
                <w:rFonts w:ascii="inherit" w:hAnsi="inherit"/>
                <w:sz w:val="23"/>
                <w:szCs w:val="23"/>
              </w:rPr>
              <w:t>密送（</w:t>
            </w:r>
            <w:r w:rsidRPr="00613BB9">
              <w:rPr>
                <w:rFonts w:ascii="inherit" w:hAnsi="inherit"/>
                <w:sz w:val="23"/>
                <w:szCs w:val="23"/>
              </w:rPr>
              <w:t>BCC</w:t>
            </w:r>
            <w:r w:rsidRPr="00613BB9">
              <w:rPr>
                <w:rFonts w:ascii="inherit" w:hAnsi="inherit"/>
                <w:sz w:val="23"/>
                <w:szCs w:val="23"/>
              </w:rPr>
              <w:t>）</w:t>
            </w:r>
          </w:p>
        </w:tc>
      </w:tr>
      <w:tr w:rsidR="00A574F9" w:rsidRPr="00613BB9" w14:paraId="279CD972"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CFD04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body</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76E785" w14:textId="77777777" w:rsidR="00A574F9" w:rsidRPr="00613BB9" w:rsidRDefault="00A574F9" w:rsidP="00170578">
            <w:pPr>
              <w:rPr>
                <w:rFonts w:ascii="inherit" w:hAnsi="inherit" w:hint="eastAsia"/>
                <w:sz w:val="23"/>
                <w:szCs w:val="23"/>
              </w:rPr>
            </w:pPr>
            <w:r w:rsidRPr="00613BB9">
              <w:rPr>
                <w:rFonts w:ascii="inherit" w:hAnsi="inherit"/>
                <w:sz w:val="23"/>
                <w:szCs w:val="23"/>
              </w:rPr>
              <w:t>邮件内容</w:t>
            </w:r>
          </w:p>
        </w:tc>
      </w:tr>
    </w:tbl>
    <w:p w14:paraId="474EB544"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6161"/>
      </w:tblGrid>
      <w:tr w:rsidR="00A574F9" w:rsidRPr="00613BB9" w14:paraId="040CE6C8" w14:textId="77777777" w:rsidTr="00170578">
        <w:trPr>
          <w:tblCellSpacing w:w="15" w:type="dxa"/>
        </w:trPr>
        <w:tc>
          <w:tcPr>
            <w:tcW w:w="0" w:type="auto"/>
            <w:tcBorders>
              <w:top w:val="nil"/>
              <w:left w:val="nil"/>
              <w:bottom w:val="nil"/>
              <w:right w:val="nil"/>
            </w:tcBorders>
            <w:vAlign w:val="center"/>
            <w:hideMark/>
          </w:tcPr>
          <w:p w14:paraId="318CDD2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&lt;%- mail_to(</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&lt;a href="mailto:a@abc.com" title="a@abc.com"&gt;a@abc.com&lt;/a&gt;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mail_to(</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'Email'</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&lt;a href="mailto:a@abc.com" title="Email"&gt;Email&lt;/a&gt;</w:t>
            </w:r>
          </w:p>
        </w:tc>
      </w:tr>
    </w:tbl>
    <w:p w14:paraId="7DFE3050" w14:textId="77777777" w:rsidR="00A574F9" w:rsidRPr="00613BB9" w:rsidRDefault="00A574F9" w:rsidP="00170578">
      <w:pPr>
        <w:pStyle w:val="4"/>
        <w:rPr>
          <w:rFonts w:ascii="inherit" w:hAnsi="inherit" w:cs="Helvetica" w:hint="eastAsia"/>
          <w:sz w:val="30"/>
          <w:szCs w:val="30"/>
        </w:rPr>
      </w:pPr>
      <w:bookmarkStart w:id="560" w:name="_Toc46395155"/>
      <w:r w:rsidRPr="00613BB9">
        <w:rPr>
          <w:rFonts w:ascii="inherit" w:hAnsi="inherit" w:cs="Helvetica"/>
          <w:sz w:val="30"/>
          <w:szCs w:val="30"/>
        </w:rPr>
        <w:t>image_tag</w:t>
      </w:r>
      <w:bookmarkEnd w:id="560"/>
    </w:p>
    <w:p w14:paraId="1B906CF8"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插入图片。</w:t>
      </w:r>
    </w:p>
    <w:tbl>
      <w:tblPr>
        <w:tblW w:w="0" w:type="auto"/>
        <w:tblCellSpacing w:w="15" w:type="dxa"/>
        <w:tblCellMar>
          <w:left w:w="0" w:type="dxa"/>
          <w:right w:w="0" w:type="dxa"/>
        </w:tblCellMar>
        <w:tblLook w:val="04A0" w:firstRow="1" w:lastRow="0" w:firstColumn="1" w:lastColumn="0" w:noHBand="0" w:noVBand="1"/>
      </w:tblPr>
      <w:tblGrid>
        <w:gridCol w:w="3205"/>
      </w:tblGrid>
      <w:tr w:rsidR="00A574F9" w:rsidRPr="00613BB9" w14:paraId="3B8AC393" w14:textId="77777777" w:rsidTr="00170578">
        <w:trPr>
          <w:tblCellSpacing w:w="15" w:type="dxa"/>
        </w:trPr>
        <w:tc>
          <w:tcPr>
            <w:tcW w:w="0" w:type="auto"/>
            <w:tcBorders>
              <w:top w:val="nil"/>
              <w:left w:val="nil"/>
              <w:bottom w:val="nil"/>
              <w:right w:val="nil"/>
            </w:tcBorders>
            <w:vAlign w:val="center"/>
            <w:hideMark/>
          </w:tcPr>
          <w:p w14:paraId="0EB11BF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image_tag(path, [options]) %&gt;</w:t>
            </w:r>
          </w:p>
        </w:tc>
      </w:tr>
    </w:tbl>
    <w:p w14:paraId="557DA702"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287"/>
        <w:gridCol w:w="2105"/>
      </w:tblGrid>
      <w:tr w:rsidR="00A574F9" w:rsidRPr="00613BB9" w14:paraId="061C362E"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07CD1F1"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5F8ED8B3"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r>
      <w:tr w:rsidR="00A574F9" w:rsidRPr="00613BB9" w14:paraId="365DC2C7"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3572C7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alt</w:t>
            </w:r>
          </w:p>
        </w:tc>
        <w:tc>
          <w:tcPr>
            <w:tcW w:w="0" w:type="auto"/>
            <w:tcBorders>
              <w:top w:val="nil"/>
              <w:left w:val="nil"/>
              <w:bottom w:val="nil"/>
              <w:right w:val="nil"/>
            </w:tcBorders>
            <w:tcMar>
              <w:top w:w="75" w:type="dxa"/>
              <w:left w:w="225" w:type="dxa"/>
              <w:bottom w:w="75" w:type="dxa"/>
              <w:right w:w="225" w:type="dxa"/>
            </w:tcMar>
            <w:vAlign w:val="center"/>
            <w:hideMark/>
          </w:tcPr>
          <w:p w14:paraId="4250F1EC" w14:textId="77777777" w:rsidR="00A574F9" w:rsidRPr="00613BB9" w:rsidRDefault="00A574F9" w:rsidP="00170578">
            <w:pPr>
              <w:rPr>
                <w:rFonts w:ascii="inherit" w:hAnsi="inherit" w:hint="eastAsia"/>
                <w:sz w:val="23"/>
                <w:szCs w:val="23"/>
              </w:rPr>
            </w:pPr>
            <w:r w:rsidRPr="00613BB9">
              <w:rPr>
                <w:rFonts w:ascii="inherit" w:hAnsi="inherit"/>
                <w:sz w:val="23"/>
                <w:szCs w:val="23"/>
              </w:rPr>
              <w:t>图片的替代文字</w:t>
            </w:r>
          </w:p>
        </w:tc>
      </w:tr>
      <w:tr w:rsidR="00A574F9" w:rsidRPr="00613BB9" w14:paraId="4196659B"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06102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1A77DEA"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r>
      <w:tr w:rsidR="00A574F9" w:rsidRPr="00613BB9" w14:paraId="651FA6E4"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1C4BED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id</w:t>
            </w:r>
          </w:p>
        </w:tc>
        <w:tc>
          <w:tcPr>
            <w:tcW w:w="0" w:type="auto"/>
            <w:tcBorders>
              <w:top w:val="nil"/>
              <w:left w:val="nil"/>
              <w:bottom w:val="nil"/>
              <w:right w:val="nil"/>
            </w:tcBorders>
            <w:tcMar>
              <w:top w:w="75" w:type="dxa"/>
              <w:left w:w="225" w:type="dxa"/>
              <w:bottom w:w="75" w:type="dxa"/>
              <w:right w:w="225" w:type="dxa"/>
            </w:tcMar>
            <w:vAlign w:val="center"/>
            <w:hideMark/>
          </w:tcPr>
          <w:p w14:paraId="33DA9F57" w14:textId="77777777" w:rsidR="00A574F9" w:rsidRPr="00613BB9" w:rsidRDefault="00A574F9" w:rsidP="00170578">
            <w:pPr>
              <w:rPr>
                <w:rFonts w:ascii="inherit" w:hAnsi="inherit" w:hint="eastAsia"/>
                <w:sz w:val="23"/>
                <w:szCs w:val="23"/>
              </w:rPr>
            </w:pPr>
            <w:r w:rsidRPr="00613BB9">
              <w:rPr>
                <w:rFonts w:ascii="inherit" w:hAnsi="inherit"/>
                <w:sz w:val="23"/>
                <w:szCs w:val="23"/>
              </w:rPr>
              <w:t>ID</w:t>
            </w:r>
          </w:p>
        </w:tc>
      </w:tr>
      <w:tr w:rsidR="00A574F9" w:rsidRPr="00613BB9" w14:paraId="25946D0C"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A52745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width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44E1BA" w14:textId="77777777" w:rsidR="00A574F9" w:rsidRPr="00613BB9" w:rsidRDefault="00A574F9" w:rsidP="00170578">
            <w:pPr>
              <w:rPr>
                <w:rFonts w:ascii="inherit" w:hAnsi="inherit" w:hint="eastAsia"/>
                <w:sz w:val="23"/>
                <w:szCs w:val="23"/>
              </w:rPr>
            </w:pPr>
            <w:r w:rsidRPr="00613BB9">
              <w:rPr>
                <w:rFonts w:ascii="inherit" w:hAnsi="inherit"/>
                <w:sz w:val="23"/>
                <w:szCs w:val="23"/>
              </w:rPr>
              <w:t>图片宽度</w:t>
            </w:r>
          </w:p>
        </w:tc>
      </w:tr>
      <w:tr w:rsidR="00A574F9" w:rsidRPr="00613BB9" w14:paraId="76DD6A4D"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A281BF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height</w:t>
            </w:r>
          </w:p>
        </w:tc>
        <w:tc>
          <w:tcPr>
            <w:tcW w:w="0" w:type="auto"/>
            <w:tcBorders>
              <w:top w:val="nil"/>
              <w:left w:val="nil"/>
              <w:bottom w:val="nil"/>
              <w:right w:val="nil"/>
            </w:tcBorders>
            <w:tcMar>
              <w:top w:w="75" w:type="dxa"/>
              <w:left w:w="225" w:type="dxa"/>
              <w:bottom w:w="75" w:type="dxa"/>
              <w:right w:w="225" w:type="dxa"/>
            </w:tcMar>
            <w:vAlign w:val="center"/>
            <w:hideMark/>
          </w:tcPr>
          <w:p w14:paraId="7FC655FB" w14:textId="77777777" w:rsidR="00A574F9" w:rsidRPr="00613BB9" w:rsidRDefault="00A574F9" w:rsidP="00170578">
            <w:pPr>
              <w:rPr>
                <w:rFonts w:ascii="inherit" w:hAnsi="inherit" w:hint="eastAsia"/>
                <w:sz w:val="23"/>
                <w:szCs w:val="23"/>
              </w:rPr>
            </w:pPr>
            <w:r w:rsidRPr="00613BB9">
              <w:rPr>
                <w:rFonts w:ascii="inherit" w:hAnsi="inherit"/>
                <w:sz w:val="23"/>
                <w:szCs w:val="23"/>
              </w:rPr>
              <w:t>图片高度</w:t>
            </w:r>
          </w:p>
        </w:tc>
      </w:tr>
    </w:tbl>
    <w:p w14:paraId="2744105F" w14:textId="77777777" w:rsidR="00A574F9" w:rsidRPr="00613BB9" w:rsidRDefault="00A574F9" w:rsidP="00170578">
      <w:pPr>
        <w:pStyle w:val="4"/>
        <w:rPr>
          <w:rFonts w:ascii="inherit" w:hAnsi="inherit" w:cs="Helvetica" w:hint="eastAsia"/>
          <w:sz w:val="30"/>
          <w:szCs w:val="30"/>
        </w:rPr>
      </w:pPr>
      <w:bookmarkStart w:id="561" w:name="_Toc46395156"/>
      <w:r w:rsidRPr="00613BB9">
        <w:rPr>
          <w:rFonts w:ascii="inherit" w:hAnsi="inherit" w:cs="Helvetica"/>
          <w:sz w:val="30"/>
          <w:szCs w:val="30"/>
        </w:rPr>
        <w:t>favicon_tag</w:t>
      </w:r>
      <w:bookmarkEnd w:id="561"/>
    </w:p>
    <w:p w14:paraId="7934E4D9"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favicon</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402"/>
      </w:tblGrid>
      <w:tr w:rsidR="00A574F9" w:rsidRPr="00613BB9" w14:paraId="101395E1" w14:textId="77777777" w:rsidTr="00170578">
        <w:trPr>
          <w:tblCellSpacing w:w="15" w:type="dxa"/>
        </w:trPr>
        <w:tc>
          <w:tcPr>
            <w:tcW w:w="0" w:type="auto"/>
            <w:tcBorders>
              <w:top w:val="nil"/>
              <w:left w:val="nil"/>
              <w:bottom w:val="nil"/>
              <w:right w:val="nil"/>
            </w:tcBorders>
            <w:vAlign w:val="center"/>
            <w:hideMark/>
          </w:tcPr>
          <w:p w14:paraId="7D3C5EF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favicon_tag(path) %&gt;</w:t>
            </w:r>
          </w:p>
        </w:tc>
      </w:tr>
    </w:tbl>
    <w:p w14:paraId="5A69871E" w14:textId="77777777" w:rsidR="00A574F9" w:rsidRPr="00613BB9" w:rsidRDefault="00A574F9" w:rsidP="00170578">
      <w:pPr>
        <w:pStyle w:val="4"/>
        <w:rPr>
          <w:rFonts w:ascii="inherit" w:hAnsi="inherit" w:cs="Helvetica" w:hint="eastAsia"/>
          <w:sz w:val="30"/>
          <w:szCs w:val="30"/>
        </w:rPr>
      </w:pPr>
      <w:bookmarkStart w:id="562" w:name="_Toc46395157"/>
      <w:r w:rsidRPr="00613BB9">
        <w:rPr>
          <w:rFonts w:ascii="inherit" w:hAnsi="inherit" w:cs="Helvetica"/>
          <w:sz w:val="30"/>
          <w:szCs w:val="30"/>
        </w:rPr>
        <w:t>feed_tag</w:t>
      </w:r>
      <w:bookmarkEnd w:id="562"/>
    </w:p>
    <w:p w14:paraId="1D717473"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feed </w:t>
      </w:r>
      <w:r w:rsidRPr="00613BB9">
        <w:rPr>
          <w:rFonts w:ascii="inherit" w:hAnsi="inherit" w:cs="Helvetica"/>
          <w:sz w:val="23"/>
          <w:szCs w:val="23"/>
        </w:rPr>
        <w:t>链接。</w:t>
      </w:r>
    </w:p>
    <w:tbl>
      <w:tblPr>
        <w:tblW w:w="0" w:type="auto"/>
        <w:tblCellSpacing w:w="15" w:type="dxa"/>
        <w:tblCellMar>
          <w:left w:w="0" w:type="dxa"/>
          <w:right w:w="0" w:type="dxa"/>
        </w:tblCellMar>
        <w:tblLook w:val="04A0" w:firstRow="1" w:lastRow="0" w:firstColumn="1" w:lastColumn="0" w:noHBand="0" w:noVBand="1"/>
      </w:tblPr>
      <w:tblGrid>
        <w:gridCol w:w="3049"/>
      </w:tblGrid>
      <w:tr w:rsidR="00A574F9" w:rsidRPr="00613BB9" w14:paraId="54D7A2E3" w14:textId="77777777" w:rsidTr="00170578">
        <w:trPr>
          <w:tblCellSpacing w:w="15" w:type="dxa"/>
        </w:trPr>
        <w:tc>
          <w:tcPr>
            <w:tcW w:w="0" w:type="auto"/>
            <w:tcBorders>
              <w:top w:val="nil"/>
              <w:left w:val="nil"/>
              <w:bottom w:val="nil"/>
              <w:right w:val="nil"/>
            </w:tcBorders>
            <w:vAlign w:val="center"/>
            <w:hideMark/>
          </w:tcPr>
          <w:p w14:paraId="248D1E7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feed_tag(path, [options]) %&gt;</w:t>
            </w:r>
          </w:p>
        </w:tc>
      </w:tr>
    </w:tbl>
    <w:p w14:paraId="6F90B382"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155"/>
        <w:gridCol w:w="1522"/>
        <w:gridCol w:w="1185"/>
      </w:tblGrid>
      <w:tr w:rsidR="00A574F9" w:rsidRPr="00613BB9" w14:paraId="24B9248C"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D436249"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3D1E5F44"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13977E3"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17A16A9A"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BBC39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title</w:t>
            </w:r>
          </w:p>
        </w:tc>
        <w:tc>
          <w:tcPr>
            <w:tcW w:w="0" w:type="auto"/>
            <w:tcBorders>
              <w:top w:val="nil"/>
              <w:left w:val="nil"/>
              <w:bottom w:val="nil"/>
              <w:right w:val="nil"/>
            </w:tcBorders>
            <w:tcMar>
              <w:top w:w="75" w:type="dxa"/>
              <w:left w:w="225" w:type="dxa"/>
              <w:bottom w:w="75" w:type="dxa"/>
              <w:right w:w="225" w:type="dxa"/>
            </w:tcMar>
            <w:vAlign w:val="center"/>
            <w:hideMark/>
          </w:tcPr>
          <w:p w14:paraId="574C0CB7"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Feed </w:t>
            </w:r>
            <w:r w:rsidRPr="00613BB9">
              <w:rPr>
                <w:rFonts w:ascii="inherit" w:hAnsi="inherit"/>
                <w:sz w:val="23"/>
                <w:szCs w:val="23"/>
              </w:rPr>
              <w:t>标题</w:t>
            </w:r>
          </w:p>
        </w:tc>
        <w:tc>
          <w:tcPr>
            <w:tcW w:w="0" w:type="auto"/>
            <w:tcBorders>
              <w:top w:val="nil"/>
              <w:left w:val="nil"/>
              <w:bottom w:val="nil"/>
              <w:right w:val="nil"/>
            </w:tcBorders>
            <w:tcMar>
              <w:top w:w="75" w:type="dxa"/>
              <w:left w:w="225" w:type="dxa"/>
              <w:bottom w:w="75" w:type="dxa"/>
              <w:right w:w="225" w:type="dxa"/>
            </w:tcMar>
            <w:vAlign w:val="center"/>
            <w:hideMark/>
          </w:tcPr>
          <w:p w14:paraId="1B90A89E" w14:textId="77777777" w:rsidR="00A574F9" w:rsidRPr="00613BB9" w:rsidRDefault="00A574F9" w:rsidP="00170578">
            <w:pPr>
              <w:rPr>
                <w:rFonts w:ascii="inherit" w:hAnsi="inherit" w:hint="eastAsia"/>
                <w:sz w:val="23"/>
                <w:szCs w:val="23"/>
              </w:rPr>
            </w:pPr>
          </w:p>
        </w:tc>
      </w:tr>
      <w:tr w:rsidR="00A574F9" w:rsidRPr="00613BB9" w14:paraId="00C06710"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6834813"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type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70C83D"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Feed </w:t>
            </w:r>
            <w:r w:rsidRPr="00613BB9">
              <w:rPr>
                <w:rFonts w:ascii="inherit" w:hAnsi="inherit"/>
                <w:sz w:val="23"/>
                <w:szCs w:val="23"/>
              </w:rPr>
              <w:t>类型</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BE7CA4" w14:textId="77777777" w:rsidR="00A574F9" w:rsidRPr="00613BB9" w:rsidRDefault="00A574F9" w:rsidP="00170578">
            <w:pPr>
              <w:rPr>
                <w:rFonts w:ascii="inherit" w:hAnsi="inherit" w:hint="eastAsia"/>
                <w:sz w:val="23"/>
                <w:szCs w:val="23"/>
              </w:rPr>
            </w:pPr>
            <w:r w:rsidRPr="00613BB9">
              <w:rPr>
                <w:rFonts w:ascii="inherit" w:hAnsi="inherit"/>
                <w:sz w:val="23"/>
                <w:szCs w:val="23"/>
              </w:rPr>
              <w:t>atom</w:t>
            </w:r>
          </w:p>
        </w:tc>
      </w:tr>
    </w:tbl>
    <w:p w14:paraId="703E8F3A" w14:textId="77777777" w:rsidR="00A574F9" w:rsidRPr="00613BB9" w:rsidRDefault="00A574F9" w:rsidP="00170578">
      <w:pPr>
        <w:pStyle w:val="3"/>
        <w:rPr>
          <w:rFonts w:ascii="inherit" w:hAnsi="inherit" w:cs="Helvetica" w:hint="eastAsia"/>
          <w:sz w:val="35"/>
          <w:szCs w:val="35"/>
        </w:rPr>
      </w:pPr>
      <w:bookmarkStart w:id="563" w:name="_Toc46395158"/>
      <w:r w:rsidRPr="00613BB9">
        <w:rPr>
          <w:rFonts w:ascii="inherit" w:hAnsi="inherit" w:cs="Helvetica"/>
          <w:sz w:val="35"/>
          <w:szCs w:val="35"/>
        </w:rPr>
        <w:t>条件函数</w:t>
      </w:r>
      <w:bookmarkEnd w:id="563"/>
    </w:p>
    <w:p w14:paraId="2B0989AD" w14:textId="77777777" w:rsidR="00A574F9" w:rsidRPr="00613BB9" w:rsidRDefault="00A574F9" w:rsidP="00170578">
      <w:pPr>
        <w:pStyle w:val="4"/>
        <w:rPr>
          <w:rFonts w:ascii="inherit" w:hAnsi="inherit" w:cs="Helvetica" w:hint="eastAsia"/>
          <w:sz w:val="30"/>
          <w:szCs w:val="30"/>
        </w:rPr>
      </w:pPr>
      <w:bookmarkStart w:id="564" w:name="_Toc46395159"/>
      <w:r w:rsidRPr="00613BB9">
        <w:rPr>
          <w:rFonts w:ascii="inherit" w:hAnsi="inherit" w:cs="Helvetica"/>
          <w:sz w:val="30"/>
          <w:szCs w:val="30"/>
        </w:rPr>
        <w:lastRenderedPageBreak/>
        <w:t>is_current</w:t>
      </w:r>
      <w:bookmarkEnd w:id="564"/>
    </w:p>
    <w:p w14:paraId="27F37C8E"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是否符合目前页面的网址。开启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strict</w:t>
      </w:r>
      <w:r w:rsidRPr="00613BB9">
        <w:rPr>
          <w:rFonts w:ascii="inherit" w:hAnsi="inherit" w:cs="Helvetica"/>
          <w:sz w:val="23"/>
          <w:szCs w:val="23"/>
        </w:rPr>
        <w:t> </w:t>
      </w:r>
      <w:r w:rsidRPr="00613BB9">
        <w:rPr>
          <w:rFonts w:ascii="inherit" w:hAnsi="inherit" w:cs="Helvetica"/>
          <w:sz w:val="23"/>
          <w:szCs w:val="23"/>
        </w:rPr>
        <w:t>选项启用严格比对。</w:t>
      </w:r>
    </w:p>
    <w:tbl>
      <w:tblPr>
        <w:tblW w:w="0" w:type="auto"/>
        <w:tblCellSpacing w:w="15" w:type="dxa"/>
        <w:tblCellMar>
          <w:left w:w="0" w:type="dxa"/>
          <w:right w:w="0" w:type="dxa"/>
        </w:tblCellMar>
        <w:tblLook w:val="04A0" w:firstRow="1" w:lastRow="0" w:firstColumn="1" w:lastColumn="0" w:noHBand="0" w:noVBand="1"/>
      </w:tblPr>
      <w:tblGrid>
        <w:gridCol w:w="3001"/>
      </w:tblGrid>
      <w:tr w:rsidR="00A574F9" w:rsidRPr="00613BB9" w14:paraId="26EE9C26" w14:textId="77777777" w:rsidTr="00170578">
        <w:trPr>
          <w:tblCellSpacing w:w="15" w:type="dxa"/>
        </w:trPr>
        <w:tc>
          <w:tcPr>
            <w:tcW w:w="0" w:type="auto"/>
            <w:tcBorders>
              <w:top w:val="nil"/>
              <w:left w:val="nil"/>
              <w:bottom w:val="nil"/>
              <w:right w:val="nil"/>
            </w:tcBorders>
            <w:vAlign w:val="center"/>
            <w:hideMark/>
          </w:tcPr>
          <w:p w14:paraId="42FE0ABC"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is_current(path, [strict]) %&gt;</w:t>
            </w:r>
          </w:p>
        </w:tc>
      </w:tr>
    </w:tbl>
    <w:p w14:paraId="2AE92D15" w14:textId="77777777" w:rsidR="00A574F9" w:rsidRPr="00613BB9" w:rsidRDefault="00A574F9" w:rsidP="00170578">
      <w:pPr>
        <w:pStyle w:val="4"/>
        <w:rPr>
          <w:rFonts w:ascii="inherit" w:hAnsi="inherit" w:cs="Helvetica" w:hint="eastAsia"/>
          <w:sz w:val="30"/>
          <w:szCs w:val="30"/>
        </w:rPr>
      </w:pPr>
      <w:bookmarkStart w:id="565" w:name="_Toc46395160"/>
      <w:r w:rsidRPr="00613BB9">
        <w:rPr>
          <w:rFonts w:ascii="inherit" w:hAnsi="inherit" w:cs="Helvetica"/>
          <w:sz w:val="30"/>
          <w:szCs w:val="30"/>
        </w:rPr>
        <w:t>is_home</w:t>
      </w:r>
      <w:bookmarkEnd w:id="565"/>
    </w:p>
    <w:p w14:paraId="4E7338D9"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检查当前页面是否为首页。</w:t>
      </w:r>
    </w:p>
    <w:tbl>
      <w:tblPr>
        <w:tblW w:w="0" w:type="auto"/>
        <w:tblCellSpacing w:w="15" w:type="dxa"/>
        <w:tblCellMar>
          <w:left w:w="0" w:type="dxa"/>
          <w:right w:w="0" w:type="dxa"/>
        </w:tblCellMar>
        <w:tblLook w:val="04A0" w:firstRow="1" w:lastRow="0" w:firstColumn="1" w:lastColumn="0" w:noHBand="0" w:noVBand="1"/>
      </w:tblPr>
      <w:tblGrid>
        <w:gridCol w:w="1720"/>
      </w:tblGrid>
      <w:tr w:rsidR="00A574F9" w:rsidRPr="00613BB9" w14:paraId="282B0D3C" w14:textId="77777777" w:rsidTr="00170578">
        <w:trPr>
          <w:tblCellSpacing w:w="15" w:type="dxa"/>
        </w:trPr>
        <w:tc>
          <w:tcPr>
            <w:tcW w:w="0" w:type="auto"/>
            <w:tcBorders>
              <w:top w:val="nil"/>
              <w:left w:val="nil"/>
              <w:bottom w:val="nil"/>
              <w:right w:val="nil"/>
            </w:tcBorders>
            <w:vAlign w:val="center"/>
            <w:hideMark/>
          </w:tcPr>
          <w:p w14:paraId="3558BBD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is_home() %&gt;</w:t>
            </w:r>
          </w:p>
        </w:tc>
      </w:tr>
    </w:tbl>
    <w:p w14:paraId="16A78061" w14:textId="77777777" w:rsidR="00A574F9" w:rsidRPr="00613BB9" w:rsidRDefault="00A574F9" w:rsidP="00170578">
      <w:pPr>
        <w:pStyle w:val="4"/>
        <w:rPr>
          <w:rFonts w:ascii="inherit" w:hAnsi="inherit" w:cs="Helvetica" w:hint="eastAsia"/>
          <w:sz w:val="30"/>
          <w:szCs w:val="30"/>
        </w:rPr>
      </w:pPr>
      <w:bookmarkStart w:id="566" w:name="_Toc46395161"/>
      <w:r w:rsidRPr="00613BB9">
        <w:rPr>
          <w:rFonts w:ascii="inherit" w:hAnsi="inherit" w:cs="Helvetica"/>
          <w:sz w:val="30"/>
          <w:szCs w:val="30"/>
        </w:rPr>
        <w:t>is_post</w:t>
      </w:r>
      <w:bookmarkEnd w:id="566"/>
    </w:p>
    <w:p w14:paraId="32F4CAF4"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检查当前页面是否为文章。</w:t>
      </w:r>
    </w:p>
    <w:tbl>
      <w:tblPr>
        <w:tblW w:w="0" w:type="auto"/>
        <w:tblCellSpacing w:w="15" w:type="dxa"/>
        <w:tblCellMar>
          <w:left w:w="0" w:type="dxa"/>
          <w:right w:w="0" w:type="dxa"/>
        </w:tblCellMar>
        <w:tblLook w:val="04A0" w:firstRow="1" w:lastRow="0" w:firstColumn="1" w:lastColumn="0" w:noHBand="0" w:noVBand="1"/>
      </w:tblPr>
      <w:tblGrid>
        <w:gridCol w:w="1605"/>
      </w:tblGrid>
      <w:tr w:rsidR="00A574F9" w:rsidRPr="00613BB9" w14:paraId="3F1B6AC9" w14:textId="77777777" w:rsidTr="00170578">
        <w:trPr>
          <w:tblCellSpacing w:w="15" w:type="dxa"/>
        </w:trPr>
        <w:tc>
          <w:tcPr>
            <w:tcW w:w="0" w:type="auto"/>
            <w:tcBorders>
              <w:top w:val="nil"/>
              <w:left w:val="nil"/>
              <w:bottom w:val="nil"/>
              <w:right w:val="nil"/>
            </w:tcBorders>
            <w:vAlign w:val="center"/>
            <w:hideMark/>
          </w:tcPr>
          <w:p w14:paraId="741AB19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is_post() %&gt;</w:t>
            </w:r>
          </w:p>
        </w:tc>
      </w:tr>
    </w:tbl>
    <w:p w14:paraId="19DC69C7" w14:textId="77777777" w:rsidR="00A574F9" w:rsidRPr="00613BB9" w:rsidRDefault="00A574F9" w:rsidP="00170578">
      <w:pPr>
        <w:pStyle w:val="4"/>
        <w:rPr>
          <w:rFonts w:ascii="inherit" w:hAnsi="inherit" w:cs="Helvetica" w:hint="eastAsia"/>
          <w:sz w:val="30"/>
          <w:szCs w:val="30"/>
        </w:rPr>
      </w:pPr>
      <w:bookmarkStart w:id="567" w:name="_Toc46395162"/>
      <w:r w:rsidRPr="00613BB9">
        <w:rPr>
          <w:rFonts w:ascii="inherit" w:hAnsi="inherit" w:cs="Helvetica"/>
          <w:sz w:val="30"/>
          <w:szCs w:val="30"/>
        </w:rPr>
        <w:t>is_page</w:t>
      </w:r>
      <w:bookmarkEnd w:id="567"/>
    </w:p>
    <w:p w14:paraId="37D2B915"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检查当前页面是否为独立页面。</w:t>
      </w:r>
    </w:p>
    <w:tbl>
      <w:tblPr>
        <w:tblW w:w="0" w:type="auto"/>
        <w:tblCellSpacing w:w="15" w:type="dxa"/>
        <w:tblCellMar>
          <w:left w:w="0" w:type="dxa"/>
          <w:right w:w="0" w:type="dxa"/>
        </w:tblCellMar>
        <w:tblLook w:val="04A0" w:firstRow="1" w:lastRow="0" w:firstColumn="1" w:lastColumn="0" w:noHBand="0" w:noVBand="1"/>
      </w:tblPr>
      <w:tblGrid>
        <w:gridCol w:w="1641"/>
      </w:tblGrid>
      <w:tr w:rsidR="00A574F9" w:rsidRPr="00613BB9" w14:paraId="3AD413AB" w14:textId="77777777" w:rsidTr="00170578">
        <w:trPr>
          <w:tblCellSpacing w:w="15" w:type="dxa"/>
        </w:trPr>
        <w:tc>
          <w:tcPr>
            <w:tcW w:w="0" w:type="auto"/>
            <w:tcBorders>
              <w:top w:val="nil"/>
              <w:left w:val="nil"/>
              <w:bottom w:val="nil"/>
              <w:right w:val="nil"/>
            </w:tcBorders>
            <w:vAlign w:val="center"/>
            <w:hideMark/>
          </w:tcPr>
          <w:p w14:paraId="2A13208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is_page() %&gt;</w:t>
            </w:r>
          </w:p>
        </w:tc>
      </w:tr>
    </w:tbl>
    <w:p w14:paraId="7503502C" w14:textId="77777777" w:rsidR="00A574F9" w:rsidRPr="00613BB9" w:rsidRDefault="00A574F9" w:rsidP="00170578">
      <w:pPr>
        <w:pStyle w:val="4"/>
        <w:rPr>
          <w:rFonts w:ascii="inherit" w:hAnsi="inherit" w:cs="Helvetica" w:hint="eastAsia"/>
          <w:sz w:val="30"/>
          <w:szCs w:val="30"/>
        </w:rPr>
      </w:pPr>
      <w:bookmarkStart w:id="568" w:name="_Toc46395163"/>
      <w:r w:rsidRPr="00613BB9">
        <w:rPr>
          <w:rFonts w:ascii="inherit" w:hAnsi="inherit" w:cs="Helvetica"/>
          <w:sz w:val="30"/>
          <w:szCs w:val="30"/>
        </w:rPr>
        <w:t>is_archive</w:t>
      </w:r>
      <w:bookmarkEnd w:id="568"/>
    </w:p>
    <w:p w14:paraId="1B27AC03"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检查当前页面是否为存档页面。</w:t>
      </w:r>
    </w:p>
    <w:tbl>
      <w:tblPr>
        <w:tblW w:w="0" w:type="auto"/>
        <w:tblCellSpacing w:w="15" w:type="dxa"/>
        <w:tblCellMar>
          <w:left w:w="0" w:type="dxa"/>
          <w:right w:w="0" w:type="dxa"/>
        </w:tblCellMar>
        <w:tblLook w:val="04A0" w:firstRow="1" w:lastRow="0" w:firstColumn="1" w:lastColumn="0" w:noHBand="0" w:noVBand="1"/>
      </w:tblPr>
      <w:tblGrid>
        <w:gridCol w:w="1880"/>
      </w:tblGrid>
      <w:tr w:rsidR="00A574F9" w:rsidRPr="00613BB9" w14:paraId="52FFE2BA" w14:textId="77777777" w:rsidTr="00170578">
        <w:trPr>
          <w:tblCellSpacing w:w="15" w:type="dxa"/>
        </w:trPr>
        <w:tc>
          <w:tcPr>
            <w:tcW w:w="0" w:type="auto"/>
            <w:tcBorders>
              <w:top w:val="nil"/>
              <w:left w:val="nil"/>
              <w:bottom w:val="nil"/>
              <w:right w:val="nil"/>
            </w:tcBorders>
            <w:vAlign w:val="center"/>
            <w:hideMark/>
          </w:tcPr>
          <w:p w14:paraId="5BFEA4A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is_archive() %&gt;</w:t>
            </w:r>
          </w:p>
        </w:tc>
      </w:tr>
    </w:tbl>
    <w:p w14:paraId="3DA9D2A9" w14:textId="77777777" w:rsidR="00A574F9" w:rsidRPr="00613BB9" w:rsidRDefault="00A574F9" w:rsidP="00170578">
      <w:pPr>
        <w:pStyle w:val="4"/>
        <w:rPr>
          <w:rFonts w:ascii="inherit" w:hAnsi="inherit" w:cs="Helvetica" w:hint="eastAsia"/>
          <w:sz w:val="30"/>
          <w:szCs w:val="30"/>
        </w:rPr>
      </w:pPr>
      <w:bookmarkStart w:id="569" w:name="_Toc46395164"/>
      <w:r w:rsidRPr="00613BB9">
        <w:rPr>
          <w:rFonts w:ascii="inherit" w:hAnsi="inherit" w:cs="Helvetica"/>
          <w:sz w:val="30"/>
          <w:szCs w:val="30"/>
        </w:rPr>
        <w:t>is_year</w:t>
      </w:r>
      <w:bookmarkEnd w:id="569"/>
    </w:p>
    <w:p w14:paraId="3703761C"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检查当前页面是否为年度归档页面。</w:t>
      </w:r>
    </w:p>
    <w:tbl>
      <w:tblPr>
        <w:tblW w:w="0" w:type="auto"/>
        <w:tblCellSpacing w:w="15" w:type="dxa"/>
        <w:tblCellMar>
          <w:left w:w="0" w:type="dxa"/>
          <w:right w:w="0" w:type="dxa"/>
        </w:tblCellMar>
        <w:tblLook w:val="04A0" w:firstRow="1" w:lastRow="0" w:firstColumn="1" w:lastColumn="0" w:noHBand="0" w:noVBand="1"/>
      </w:tblPr>
      <w:tblGrid>
        <w:gridCol w:w="1613"/>
      </w:tblGrid>
      <w:tr w:rsidR="00A574F9" w:rsidRPr="00613BB9" w14:paraId="423842A0" w14:textId="77777777" w:rsidTr="00170578">
        <w:trPr>
          <w:tblCellSpacing w:w="15" w:type="dxa"/>
        </w:trPr>
        <w:tc>
          <w:tcPr>
            <w:tcW w:w="0" w:type="auto"/>
            <w:tcBorders>
              <w:top w:val="nil"/>
              <w:left w:val="nil"/>
              <w:bottom w:val="nil"/>
              <w:right w:val="nil"/>
            </w:tcBorders>
            <w:vAlign w:val="center"/>
            <w:hideMark/>
          </w:tcPr>
          <w:p w14:paraId="1AD6EC6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is_year() %&gt;</w:t>
            </w:r>
          </w:p>
        </w:tc>
      </w:tr>
    </w:tbl>
    <w:p w14:paraId="0360BCBC" w14:textId="77777777" w:rsidR="00A574F9" w:rsidRPr="00613BB9" w:rsidRDefault="00A574F9" w:rsidP="00170578">
      <w:pPr>
        <w:pStyle w:val="4"/>
        <w:rPr>
          <w:rFonts w:ascii="inherit" w:hAnsi="inherit" w:cs="Helvetica" w:hint="eastAsia"/>
          <w:sz w:val="30"/>
          <w:szCs w:val="30"/>
        </w:rPr>
      </w:pPr>
      <w:bookmarkStart w:id="570" w:name="_Toc46395165"/>
      <w:r w:rsidRPr="00613BB9">
        <w:rPr>
          <w:rFonts w:ascii="inherit" w:hAnsi="inherit" w:cs="Helvetica"/>
          <w:sz w:val="30"/>
          <w:szCs w:val="30"/>
        </w:rPr>
        <w:lastRenderedPageBreak/>
        <w:t>is_month</w:t>
      </w:r>
      <w:bookmarkEnd w:id="570"/>
    </w:p>
    <w:p w14:paraId="31352C26"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检查当前页面是否为月度归档页面。</w:t>
      </w:r>
    </w:p>
    <w:tbl>
      <w:tblPr>
        <w:tblW w:w="0" w:type="auto"/>
        <w:tblCellSpacing w:w="15" w:type="dxa"/>
        <w:tblCellMar>
          <w:left w:w="0" w:type="dxa"/>
          <w:right w:w="0" w:type="dxa"/>
        </w:tblCellMar>
        <w:tblLook w:val="04A0" w:firstRow="1" w:lastRow="0" w:firstColumn="1" w:lastColumn="0" w:noHBand="0" w:noVBand="1"/>
      </w:tblPr>
      <w:tblGrid>
        <w:gridCol w:w="1806"/>
      </w:tblGrid>
      <w:tr w:rsidR="00A574F9" w:rsidRPr="00613BB9" w14:paraId="67FF2AC9" w14:textId="77777777" w:rsidTr="00170578">
        <w:trPr>
          <w:tblCellSpacing w:w="15" w:type="dxa"/>
        </w:trPr>
        <w:tc>
          <w:tcPr>
            <w:tcW w:w="0" w:type="auto"/>
            <w:tcBorders>
              <w:top w:val="nil"/>
              <w:left w:val="nil"/>
              <w:bottom w:val="nil"/>
              <w:right w:val="nil"/>
            </w:tcBorders>
            <w:vAlign w:val="center"/>
            <w:hideMark/>
          </w:tcPr>
          <w:p w14:paraId="5FEB7BF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is_month() %&gt;</w:t>
            </w:r>
          </w:p>
        </w:tc>
      </w:tr>
    </w:tbl>
    <w:p w14:paraId="4319577B" w14:textId="77777777" w:rsidR="00A574F9" w:rsidRPr="00613BB9" w:rsidRDefault="00A574F9" w:rsidP="00170578">
      <w:pPr>
        <w:pStyle w:val="4"/>
        <w:rPr>
          <w:rFonts w:ascii="inherit" w:hAnsi="inherit" w:cs="Helvetica" w:hint="eastAsia"/>
          <w:sz w:val="30"/>
          <w:szCs w:val="30"/>
        </w:rPr>
      </w:pPr>
      <w:bookmarkStart w:id="571" w:name="_Toc46395166"/>
      <w:r w:rsidRPr="00613BB9">
        <w:rPr>
          <w:rFonts w:ascii="inherit" w:hAnsi="inherit" w:cs="Helvetica"/>
          <w:sz w:val="30"/>
          <w:szCs w:val="30"/>
        </w:rPr>
        <w:t>is_category</w:t>
      </w:r>
      <w:bookmarkEnd w:id="571"/>
    </w:p>
    <w:p w14:paraId="3E3DEA31"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检查当前页面是否为分类归档页面。</w:t>
      </w:r>
      <w:r w:rsidRPr="00613BB9">
        <w:rPr>
          <w:rFonts w:ascii="inherit" w:hAnsi="inherit" w:cs="Helvetica"/>
          <w:sz w:val="23"/>
          <w:szCs w:val="23"/>
        </w:rPr>
        <w:br/>
      </w:r>
      <w:r w:rsidRPr="00613BB9">
        <w:rPr>
          <w:rFonts w:ascii="inherit" w:hAnsi="inherit" w:cs="Helvetica"/>
          <w:sz w:val="23"/>
          <w:szCs w:val="23"/>
        </w:rPr>
        <w:t>如果给定一个字符串作为参数，将会检查目前是否为指定分类。</w:t>
      </w:r>
    </w:p>
    <w:tbl>
      <w:tblPr>
        <w:tblW w:w="0" w:type="auto"/>
        <w:tblCellSpacing w:w="15" w:type="dxa"/>
        <w:tblCellMar>
          <w:left w:w="0" w:type="dxa"/>
          <w:right w:w="0" w:type="dxa"/>
        </w:tblCellMar>
        <w:tblLook w:val="04A0" w:firstRow="1" w:lastRow="0" w:firstColumn="1" w:lastColumn="0" w:noHBand="0" w:noVBand="1"/>
      </w:tblPr>
      <w:tblGrid>
        <w:gridCol w:w="2655"/>
      </w:tblGrid>
      <w:tr w:rsidR="00A574F9" w:rsidRPr="00613BB9" w14:paraId="1ADAEF5B" w14:textId="77777777" w:rsidTr="00170578">
        <w:trPr>
          <w:tblCellSpacing w:w="15" w:type="dxa"/>
        </w:trPr>
        <w:tc>
          <w:tcPr>
            <w:tcW w:w="0" w:type="auto"/>
            <w:tcBorders>
              <w:top w:val="nil"/>
              <w:left w:val="nil"/>
              <w:bottom w:val="nil"/>
              <w:right w:val="nil"/>
            </w:tcBorders>
            <w:vAlign w:val="center"/>
            <w:hideMark/>
          </w:tcPr>
          <w:p w14:paraId="684E31D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is_category() %&gt;</w:t>
            </w:r>
            <w:r w:rsidRPr="00613BB9">
              <w:rPr>
                <w:rFonts w:ascii="Source Code Pro" w:hAnsi="Source Code Pro"/>
                <w:sz w:val="22"/>
                <w:szCs w:val="22"/>
              </w:rPr>
              <w:br/>
            </w:r>
            <w:r w:rsidRPr="00613BB9">
              <w:rPr>
                <w:rStyle w:val="line"/>
                <w:rFonts w:ascii="inherit" w:hAnsi="inherit"/>
                <w:sz w:val="21"/>
                <w:szCs w:val="21"/>
                <w:bdr w:val="none" w:sz="0" w:space="0" w:color="auto" w:frame="1"/>
              </w:rPr>
              <w:t>&lt;%- is_category(</w:t>
            </w:r>
            <w:r w:rsidRPr="00613BB9">
              <w:rPr>
                <w:rStyle w:val="string"/>
                <w:rFonts w:ascii="inherit" w:hAnsi="inherit"/>
                <w:sz w:val="21"/>
                <w:szCs w:val="21"/>
                <w:bdr w:val="none" w:sz="0" w:space="0" w:color="auto" w:frame="1"/>
              </w:rPr>
              <w:t>'hobby'</w:t>
            </w:r>
            <w:r w:rsidRPr="00613BB9">
              <w:rPr>
                <w:rStyle w:val="line"/>
                <w:rFonts w:ascii="inherit" w:hAnsi="inherit"/>
                <w:sz w:val="21"/>
                <w:szCs w:val="21"/>
                <w:bdr w:val="none" w:sz="0" w:space="0" w:color="auto" w:frame="1"/>
              </w:rPr>
              <w:t>) %&gt;</w:t>
            </w:r>
          </w:p>
        </w:tc>
      </w:tr>
    </w:tbl>
    <w:p w14:paraId="5C1D3F43" w14:textId="77777777" w:rsidR="00A574F9" w:rsidRPr="00613BB9" w:rsidRDefault="00A574F9" w:rsidP="00170578">
      <w:pPr>
        <w:pStyle w:val="4"/>
        <w:rPr>
          <w:rFonts w:ascii="inherit" w:hAnsi="inherit" w:cs="Helvetica" w:hint="eastAsia"/>
          <w:sz w:val="30"/>
          <w:szCs w:val="30"/>
        </w:rPr>
      </w:pPr>
      <w:bookmarkStart w:id="572" w:name="_Toc46395167"/>
      <w:r w:rsidRPr="00613BB9">
        <w:rPr>
          <w:rFonts w:ascii="inherit" w:hAnsi="inherit" w:cs="Helvetica"/>
          <w:sz w:val="30"/>
          <w:szCs w:val="30"/>
        </w:rPr>
        <w:t>is_tag</w:t>
      </w:r>
      <w:bookmarkEnd w:id="572"/>
    </w:p>
    <w:p w14:paraId="6910D8EF"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检查当前页面是否为标签归档页面。</w:t>
      </w:r>
      <w:r w:rsidRPr="00613BB9">
        <w:rPr>
          <w:rFonts w:ascii="inherit" w:hAnsi="inherit" w:cs="Helvetica"/>
          <w:sz w:val="23"/>
          <w:szCs w:val="23"/>
        </w:rPr>
        <w:br/>
      </w:r>
      <w:r w:rsidRPr="00613BB9">
        <w:rPr>
          <w:rFonts w:ascii="inherit" w:hAnsi="inherit" w:cs="Helvetica"/>
          <w:sz w:val="23"/>
          <w:szCs w:val="23"/>
        </w:rPr>
        <w:t>如果给定一个字符串作为参数，将会检查目前是否为指定标签。</w:t>
      </w:r>
    </w:p>
    <w:tbl>
      <w:tblPr>
        <w:tblW w:w="0" w:type="auto"/>
        <w:tblCellSpacing w:w="15" w:type="dxa"/>
        <w:tblCellMar>
          <w:left w:w="0" w:type="dxa"/>
          <w:right w:w="0" w:type="dxa"/>
        </w:tblCellMar>
        <w:tblLook w:val="04A0" w:firstRow="1" w:lastRow="0" w:firstColumn="1" w:lastColumn="0" w:noHBand="0" w:noVBand="1"/>
      </w:tblPr>
      <w:tblGrid>
        <w:gridCol w:w="2156"/>
      </w:tblGrid>
      <w:tr w:rsidR="00A574F9" w:rsidRPr="00613BB9" w14:paraId="4F8FEE14" w14:textId="77777777" w:rsidTr="00170578">
        <w:trPr>
          <w:tblCellSpacing w:w="15" w:type="dxa"/>
        </w:trPr>
        <w:tc>
          <w:tcPr>
            <w:tcW w:w="0" w:type="auto"/>
            <w:tcBorders>
              <w:top w:val="nil"/>
              <w:left w:val="nil"/>
              <w:bottom w:val="nil"/>
              <w:right w:val="nil"/>
            </w:tcBorders>
            <w:vAlign w:val="center"/>
            <w:hideMark/>
          </w:tcPr>
          <w:p w14:paraId="465F42BC"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is_tag() %&gt;</w:t>
            </w:r>
            <w:r w:rsidRPr="00613BB9">
              <w:rPr>
                <w:rFonts w:ascii="Source Code Pro" w:hAnsi="Source Code Pro"/>
                <w:sz w:val="22"/>
                <w:szCs w:val="22"/>
              </w:rPr>
              <w:br/>
            </w:r>
            <w:r w:rsidRPr="00613BB9">
              <w:rPr>
                <w:rStyle w:val="line"/>
                <w:rFonts w:ascii="inherit" w:hAnsi="inherit"/>
                <w:sz w:val="21"/>
                <w:szCs w:val="21"/>
                <w:bdr w:val="none" w:sz="0" w:space="0" w:color="auto" w:frame="1"/>
              </w:rPr>
              <w:t>&lt;%- is_tag(</w:t>
            </w:r>
            <w:r w:rsidRPr="00613BB9">
              <w:rPr>
                <w:rStyle w:val="string"/>
                <w:rFonts w:ascii="inherit" w:hAnsi="inherit"/>
                <w:sz w:val="21"/>
                <w:szCs w:val="21"/>
                <w:bdr w:val="none" w:sz="0" w:space="0" w:color="auto" w:frame="1"/>
              </w:rPr>
              <w:t>'hobby'</w:t>
            </w:r>
            <w:r w:rsidRPr="00613BB9">
              <w:rPr>
                <w:rStyle w:val="line"/>
                <w:rFonts w:ascii="inherit" w:hAnsi="inherit"/>
                <w:sz w:val="21"/>
                <w:szCs w:val="21"/>
                <w:bdr w:val="none" w:sz="0" w:space="0" w:color="auto" w:frame="1"/>
              </w:rPr>
              <w:t>) %&gt;</w:t>
            </w:r>
          </w:p>
        </w:tc>
      </w:tr>
    </w:tbl>
    <w:p w14:paraId="5FAD4F8D" w14:textId="77777777" w:rsidR="00A574F9" w:rsidRPr="00613BB9" w:rsidRDefault="00A574F9" w:rsidP="00170578">
      <w:pPr>
        <w:pStyle w:val="3"/>
        <w:rPr>
          <w:rFonts w:ascii="inherit" w:hAnsi="inherit" w:cs="Helvetica" w:hint="eastAsia"/>
          <w:sz w:val="35"/>
          <w:szCs w:val="35"/>
        </w:rPr>
      </w:pPr>
      <w:bookmarkStart w:id="573" w:name="_Toc46395168"/>
      <w:r w:rsidRPr="00613BB9">
        <w:rPr>
          <w:rFonts w:ascii="inherit" w:hAnsi="inherit" w:cs="Helvetica"/>
          <w:sz w:val="35"/>
          <w:szCs w:val="35"/>
        </w:rPr>
        <w:t>字符串处理</w:t>
      </w:r>
      <w:bookmarkEnd w:id="573"/>
    </w:p>
    <w:p w14:paraId="16D1CFB5" w14:textId="77777777" w:rsidR="00A574F9" w:rsidRPr="00613BB9" w:rsidRDefault="00A574F9" w:rsidP="00170578">
      <w:pPr>
        <w:pStyle w:val="4"/>
        <w:rPr>
          <w:rFonts w:ascii="inherit" w:hAnsi="inherit" w:cs="Helvetica" w:hint="eastAsia"/>
          <w:sz w:val="30"/>
          <w:szCs w:val="30"/>
        </w:rPr>
      </w:pPr>
      <w:bookmarkStart w:id="574" w:name="_Toc46395169"/>
      <w:r w:rsidRPr="00613BB9">
        <w:rPr>
          <w:rFonts w:ascii="inherit" w:hAnsi="inherit" w:cs="Helvetica"/>
          <w:sz w:val="30"/>
          <w:szCs w:val="30"/>
        </w:rPr>
        <w:t>trim</w:t>
      </w:r>
      <w:bookmarkEnd w:id="574"/>
    </w:p>
    <w:p w14:paraId="0A1A136C"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清除字符串开头和结尾的空格。</w:t>
      </w:r>
    </w:p>
    <w:tbl>
      <w:tblPr>
        <w:tblW w:w="0" w:type="auto"/>
        <w:tblCellSpacing w:w="15" w:type="dxa"/>
        <w:tblCellMar>
          <w:left w:w="0" w:type="dxa"/>
          <w:right w:w="0" w:type="dxa"/>
        </w:tblCellMar>
        <w:tblLook w:val="04A0" w:firstRow="1" w:lastRow="0" w:firstColumn="1" w:lastColumn="0" w:noHBand="0" w:noVBand="1"/>
      </w:tblPr>
      <w:tblGrid>
        <w:gridCol w:w="1908"/>
      </w:tblGrid>
      <w:tr w:rsidR="00A574F9" w:rsidRPr="00613BB9" w14:paraId="184ACCF5" w14:textId="77777777" w:rsidTr="00170578">
        <w:trPr>
          <w:tblCellSpacing w:w="15" w:type="dxa"/>
        </w:trPr>
        <w:tc>
          <w:tcPr>
            <w:tcW w:w="0" w:type="auto"/>
            <w:tcBorders>
              <w:top w:val="nil"/>
              <w:left w:val="nil"/>
              <w:bottom w:val="nil"/>
              <w:right w:val="nil"/>
            </w:tcBorders>
            <w:vAlign w:val="center"/>
            <w:hideMark/>
          </w:tcPr>
          <w:p w14:paraId="2567C05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trim(string) %&gt;</w:t>
            </w:r>
          </w:p>
        </w:tc>
      </w:tr>
    </w:tbl>
    <w:p w14:paraId="08A59671" w14:textId="77777777" w:rsidR="00A574F9" w:rsidRPr="00613BB9" w:rsidRDefault="00A574F9" w:rsidP="00170578">
      <w:pPr>
        <w:pStyle w:val="4"/>
        <w:rPr>
          <w:rFonts w:ascii="inherit" w:hAnsi="inherit" w:cs="Helvetica" w:hint="eastAsia"/>
          <w:sz w:val="30"/>
          <w:szCs w:val="30"/>
        </w:rPr>
      </w:pPr>
      <w:bookmarkStart w:id="575" w:name="_Toc46395170"/>
      <w:r w:rsidRPr="00613BB9">
        <w:rPr>
          <w:rFonts w:ascii="inherit" w:hAnsi="inherit" w:cs="Helvetica"/>
          <w:sz w:val="30"/>
          <w:szCs w:val="30"/>
        </w:rPr>
        <w:t>strip_html</w:t>
      </w:r>
      <w:bookmarkEnd w:id="575"/>
    </w:p>
    <w:p w14:paraId="538932CF"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清除字符串中的</w:t>
      </w:r>
      <w:r w:rsidRPr="00613BB9">
        <w:rPr>
          <w:rFonts w:ascii="inherit" w:hAnsi="inherit" w:cs="Helvetica"/>
          <w:sz w:val="23"/>
          <w:szCs w:val="23"/>
        </w:rPr>
        <w:t xml:space="preserve"> HTML </w:t>
      </w:r>
      <w:r w:rsidRPr="00613BB9">
        <w:rPr>
          <w:rFonts w:ascii="inherit" w:hAnsi="inherit" w:cs="Helvetica"/>
          <w:sz w:val="23"/>
          <w:szCs w:val="23"/>
        </w:rPr>
        <w:t>标签。</w:t>
      </w:r>
    </w:p>
    <w:tbl>
      <w:tblPr>
        <w:tblW w:w="0" w:type="auto"/>
        <w:tblCellSpacing w:w="15" w:type="dxa"/>
        <w:tblCellMar>
          <w:left w:w="0" w:type="dxa"/>
          <w:right w:w="0" w:type="dxa"/>
        </w:tblCellMar>
        <w:tblLook w:val="04A0" w:firstRow="1" w:lastRow="0" w:firstColumn="1" w:lastColumn="0" w:noHBand="0" w:noVBand="1"/>
      </w:tblPr>
      <w:tblGrid>
        <w:gridCol w:w="2437"/>
      </w:tblGrid>
      <w:tr w:rsidR="00A574F9" w:rsidRPr="00613BB9" w14:paraId="2C58AF31" w14:textId="77777777" w:rsidTr="00170578">
        <w:trPr>
          <w:tblCellSpacing w:w="15" w:type="dxa"/>
        </w:trPr>
        <w:tc>
          <w:tcPr>
            <w:tcW w:w="0" w:type="auto"/>
            <w:tcBorders>
              <w:top w:val="nil"/>
              <w:left w:val="nil"/>
              <w:bottom w:val="nil"/>
              <w:right w:val="nil"/>
            </w:tcBorders>
            <w:vAlign w:val="center"/>
            <w:hideMark/>
          </w:tcPr>
          <w:p w14:paraId="516F0D2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strip_html(string) %&gt;</w:t>
            </w:r>
          </w:p>
        </w:tc>
      </w:tr>
    </w:tbl>
    <w:p w14:paraId="6145C7B6"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5398"/>
      </w:tblGrid>
      <w:tr w:rsidR="00A574F9" w:rsidRPr="00613BB9" w14:paraId="4B6BFB28" w14:textId="77777777" w:rsidTr="00170578">
        <w:trPr>
          <w:tblCellSpacing w:w="15" w:type="dxa"/>
        </w:trPr>
        <w:tc>
          <w:tcPr>
            <w:tcW w:w="0" w:type="auto"/>
            <w:tcBorders>
              <w:top w:val="nil"/>
              <w:left w:val="nil"/>
              <w:bottom w:val="nil"/>
              <w:right w:val="nil"/>
            </w:tcBorders>
            <w:vAlign w:val="center"/>
            <w:hideMark/>
          </w:tcPr>
          <w:p w14:paraId="4D0B73F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&lt;%- strip_html(</w:t>
            </w:r>
            <w:r w:rsidRPr="00613BB9">
              <w:rPr>
                <w:rStyle w:val="string"/>
                <w:rFonts w:ascii="inherit" w:hAnsi="inherit"/>
                <w:sz w:val="21"/>
                <w:szCs w:val="21"/>
                <w:bdr w:val="none" w:sz="0" w:space="0" w:color="auto" w:frame="1"/>
              </w:rPr>
              <w:t>'It\'s not &lt;b&gt;important&lt;/b&gt; anymore!'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It's not important anymore!</w:t>
            </w:r>
          </w:p>
        </w:tc>
      </w:tr>
    </w:tbl>
    <w:p w14:paraId="088F0B1F" w14:textId="77777777" w:rsidR="00A574F9" w:rsidRPr="00613BB9" w:rsidRDefault="00A574F9" w:rsidP="00170578">
      <w:pPr>
        <w:pStyle w:val="4"/>
        <w:rPr>
          <w:rFonts w:ascii="inherit" w:hAnsi="inherit" w:cs="Helvetica" w:hint="eastAsia"/>
          <w:sz w:val="30"/>
          <w:szCs w:val="30"/>
        </w:rPr>
      </w:pPr>
      <w:bookmarkStart w:id="576" w:name="_Toc46395171"/>
      <w:r w:rsidRPr="00613BB9">
        <w:rPr>
          <w:rFonts w:ascii="inherit" w:hAnsi="inherit" w:cs="Helvetica"/>
          <w:sz w:val="30"/>
          <w:szCs w:val="30"/>
        </w:rPr>
        <w:t>titlecase</w:t>
      </w:r>
      <w:bookmarkEnd w:id="576"/>
    </w:p>
    <w:p w14:paraId="72AA52B7"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把字符串转换为正确的</w:t>
      </w:r>
      <w:r w:rsidRPr="00613BB9">
        <w:rPr>
          <w:rFonts w:ascii="inherit" w:hAnsi="inherit" w:cs="Helvetica"/>
          <w:sz w:val="23"/>
          <w:szCs w:val="23"/>
        </w:rPr>
        <w:t xml:space="preserve"> Title case</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264"/>
      </w:tblGrid>
      <w:tr w:rsidR="00A574F9" w:rsidRPr="00613BB9" w14:paraId="6AEF42AB" w14:textId="77777777" w:rsidTr="00170578">
        <w:trPr>
          <w:tblCellSpacing w:w="15" w:type="dxa"/>
        </w:trPr>
        <w:tc>
          <w:tcPr>
            <w:tcW w:w="0" w:type="auto"/>
            <w:tcBorders>
              <w:top w:val="nil"/>
              <w:left w:val="nil"/>
              <w:bottom w:val="nil"/>
              <w:right w:val="nil"/>
            </w:tcBorders>
            <w:vAlign w:val="center"/>
            <w:hideMark/>
          </w:tcPr>
          <w:p w14:paraId="0B342800"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titlecase(string) %&gt;</w:t>
            </w:r>
          </w:p>
        </w:tc>
      </w:tr>
    </w:tbl>
    <w:p w14:paraId="77DD7C93"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175"/>
      </w:tblGrid>
      <w:tr w:rsidR="00A574F9" w:rsidRPr="00613BB9" w14:paraId="4D828844" w14:textId="77777777" w:rsidTr="00170578">
        <w:trPr>
          <w:tblCellSpacing w:w="15" w:type="dxa"/>
        </w:trPr>
        <w:tc>
          <w:tcPr>
            <w:tcW w:w="0" w:type="auto"/>
            <w:tcBorders>
              <w:top w:val="nil"/>
              <w:left w:val="nil"/>
              <w:bottom w:val="nil"/>
              <w:right w:val="nil"/>
            </w:tcBorders>
            <w:vAlign w:val="center"/>
            <w:hideMark/>
          </w:tcPr>
          <w:p w14:paraId="0701075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titlecase(</w:t>
            </w:r>
            <w:r w:rsidRPr="00613BB9">
              <w:rPr>
                <w:rStyle w:val="string"/>
                <w:rFonts w:ascii="inherit" w:hAnsi="inherit"/>
                <w:sz w:val="21"/>
                <w:szCs w:val="21"/>
                <w:bdr w:val="none" w:sz="0" w:space="0" w:color="auto" w:frame="1"/>
              </w:rPr>
              <w:t>'this is an apple'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line"/>
                <w:rFonts w:ascii="inherit" w:hAnsi="inherit"/>
                <w:sz w:val="21"/>
                <w:szCs w:val="21"/>
                <w:bdr w:val="none" w:sz="0" w:space="0" w:color="auto" w:frame="1"/>
              </w:rPr>
              <w:t># This is an Apple</w:t>
            </w:r>
          </w:p>
        </w:tc>
      </w:tr>
    </w:tbl>
    <w:p w14:paraId="23B26A61" w14:textId="77777777" w:rsidR="00A574F9" w:rsidRPr="00613BB9" w:rsidRDefault="00A574F9" w:rsidP="00170578">
      <w:pPr>
        <w:pStyle w:val="4"/>
        <w:rPr>
          <w:rFonts w:ascii="inherit" w:hAnsi="inherit" w:cs="Helvetica" w:hint="eastAsia"/>
          <w:sz w:val="30"/>
          <w:szCs w:val="30"/>
        </w:rPr>
      </w:pPr>
      <w:bookmarkStart w:id="577" w:name="_Toc46395172"/>
      <w:r w:rsidRPr="00613BB9">
        <w:rPr>
          <w:rFonts w:ascii="inherit" w:hAnsi="inherit" w:cs="Helvetica"/>
          <w:sz w:val="30"/>
          <w:szCs w:val="30"/>
        </w:rPr>
        <w:t>markdown</w:t>
      </w:r>
      <w:bookmarkEnd w:id="577"/>
    </w:p>
    <w:p w14:paraId="0EA7BE45"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使用</w:t>
      </w:r>
      <w:r w:rsidRPr="00613BB9">
        <w:rPr>
          <w:rFonts w:ascii="inherit" w:hAnsi="inherit" w:cs="Helvetica"/>
          <w:sz w:val="23"/>
          <w:szCs w:val="23"/>
        </w:rPr>
        <w:t xml:space="preserve"> Markdown </w:t>
      </w:r>
      <w:r w:rsidRPr="00613BB9">
        <w:rPr>
          <w:rFonts w:ascii="inherit" w:hAnsi="inherit" w:cs="Helvetica"/>
          <w:sz w:val="23"/>
          <w:szCs w:val="23"/>
        </w:rPr>
        <w:t>解析字符串。</w:t>
      </w:r>
    </w:p>
    <w:tbl>
      <w:tblPr>
        <w:tblW w:w="0" w:type="auto"/>
        <w:tblCellSpacing w:w="15" w:type="dxa"/>
        <w:tblCellMar>
          <w:left w:w="0" w:type="dxa"/>
          <w:right w:w="0" w:type="dxa"/>
        </w:tblCellMar>
        <w:tblLook w:val="04A0" w:firstRow="1" w:lastRow="0" w:firstColumn="1" w:lastColumn="0" w:noHBand="0" w:noVBand="1"/>
      </w:tblPr>
      <w:tblGrid>
        <w:gridCol w:w="2219"/>
      </w:tblGrid>
      <w:tr w:rsidR="00A574F9" w:rsidRPr="00613BB9" w14:paraId="7738EA36" w14:textId="77777777" w:rsidTr="00170578">
        <w:trPr>
          <w:tblCellSpacing w:w="15" w:type="dxa"/>
        </w:trPr>
        <w:tc>
          <w:tcPr>
            <w:tcW w:w="0" w:type="auto"/>
            <w:tcBorders>
              <w:top w:val="nil"/>
              <w:left w:val="nil"/>
              <w:bottom w:val="nil"/>
              <w:right w:val="nil"/>
            </w:tcBorders>
            <w:vAlign w:val="center"/>
            <w:hideMark/>
          </w:tcPr>
          <w:p w14:paraId="543B04E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markdown(str) %&gt;</w:t>
            </w:r>
          </w:p>
        </w:tc>
      </w:tr>
    </w:tbl>
    <w:p w14:paraId="5D7E0BF5"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870"/>
      </w:tblGrid>
      <w:tr w:rsidR="00A574F9" w:rsidRPr="00613BB9" w14:paraId="03B816BB" w14:textId="77777777" w:rsidTr="00170578">
        <w:trPr>
          <w:tblCellSpacing w:w="15" w:type="dxa"/>
        </w:trPr>
        <w:tc>
          <w:tcPr>
            <w:tcW w:w="0" w:type="auto"/>
            <w:tcBorders>
              <w:top w:val="nil"/>
              <w:left w:val="nil"/>
              <w:bottom w:val="nil"/>
              <w:right w:val="nil"/>
            </w:tcBorders>
            <w:vAlign w:val="center"/>
            <w:hideMark/>
          </w:tcPr>
          <w:p w14:paraId="479D970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markdown(</w:t>
            </w:r>
            <w:r w:rsidRPr="00613BB9">
              <w:rPr>
                <w:rStyle w:val="string"/>
                <w:rFonts w:ascii="inherit" w:hAnsi="inherit"/>
                <w:sz w:val="21"/>
                <w:szCs w:val="21"/>
                <w:bdr w:val="none" w:sz="0" w:space="0" w:color="auto" w:frame="1"/>
              </w:rPr>
              <w:t>'make me **strong**'</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make me &lt;strong&gt;strong&lt;/strong&gt;</w:t>
            </w:r>
          </w:p>
        </w:tc>
      </w:tr>
    </w:tbl>
    <w:p w14:paraId="484CAAF9" w14:textId="77777777" w:rsidR="00A574F9" w:rsidRPr="00613BB9" w:rsidRDefault="00A574F9" w:rsidP="00170578">
      <w:pPr>
        <w:pStyle w:val="4"/>
        <w:rPr>
          <w:rFonts w:ascii="inherit" w:hAnsi="inherit" w:cs="Helvetica" w:hint="eastAsia"/>
          <w:sz w:val="30"/>
          <w:szCs w:val="30"/>
        </w:rPr>
      </w:pPr>
      <w:bookmarkStart w:id="578" w:name="_Toc46395173"/>
      <w:r w:rsidRPr="00613BB9">
        <w:rPr>
          <w:rFonts w:ascii="inherit" w:hAnsi="inherit" w:cs="Helvetica"/>
          <w:sz w:val="30"/>
          <w:szCs w:val="30"/>
        </w:rPr>
        <w:t>render</w:t>
      </w:r>
      <w:bookmarkEnd w:id="578"/>
    </w:p>
    <w:p w14:paraId="4047DE49"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解析字符串。</w:t>
      </w:r>
    </w:p>
    <w:tbl>
      <w:tblPr>
        <w:tblW w:w="0" w:type="auto"/>
        <w:tblCellSpacing w:w="15" w:type="dxa"/>
        <w:tblCellMar>
          <w:left w:w="0" w:type="dxa"/>
          <w:right w:w="0" w:type="dxa"/>
        </w:tblCellMar>
        <w:tblLook w:val="04A0" w:firstRow="1" w:lastRow="0" w:firstColumn="1" w:lastColumn="0" w:noHBand="0" w:noVBand="1"/>
      </w:tblPr>
      <w:tblGrid>
        <w:gridCol w:w="3453"/>
      </w:tblGrid>
      <w:tr w:rsidR="00A574F9" w:rsidRPr="00613BB9" w14:paraId="2305D6FE" w14:textId="77777777" w:rsidTr="00170578">
        <w:trPr>
          <w:tblCellSpacing w:w="15" w:type="dxa"/>
        </w:trPr>
        <w:tc>
          <w:tcPr>
            <w:tcW w:w="0" w:type="auto"/>
            <w:tcBorders>
              <w:top w:val="nil"/>
              <w:left w:val="nil"/>
              <w:bottom w:val="nil"/>
              <w:right w:val="nil"/>
            </w:tcBorders>
            <w:vAlign w:val="center"/>
            <w:hideMark/>
          </w:tcPr>
          <w:p w14:paraId="2027697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render(str, engine, [options]) %&gt;</w:t>
            </w:r>
          </w:p>
        </w:tc>
      </w:tr>
    </w:tbl>
    <w:p w14:paraId="3215A32B"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Examples:</w:t>
      </w:r>
    </w:p>
    <w:tbl>
      <w:tblPr>
        <w:tblW w:w="0" w:type="auto"/>
        <w:tblCellSpacing w:w="15" w:type="dxa"/>
        <w:tblCellMar>
          <w:left w:w="0" w:type="dxa"/>
          <w:right w:w="0" w:type="dxa"/>
        </w:tblCellMar>
        <w:tblLook w:val="04A0" w:firstRow="1" w:lastRow="0" w:firstColumn="1" w:lastColumn="0" w:noHBand="0" w:noVBand="1"/>
      </w:tblPr>
      <w:tblGrid>
        <w:gridCol w:w="4465"/>
      </w:tblGrid>
      <w:tr w:rsidR="00A574F9" w:rsidRPr="00613BB9" w14:paraId="366EA7DC" w14:textId="77777777" w:rsidTr="00170578">
        <w:trPr>
          <w:tblCellSpacing w:w="15" w:type="dxa"/>
        </w:trPr>
        <w:tc>
          <w:tcPr>
            <w:tcW w:w="0" w:type="auto"/>
            <w:tcBorders>
              <w:top w:val="nil"/>
              <w:left w:val="nil"/>
              <w:bottom w:val="nil"/>
              <w:right w:val="nil"/>
            </w:tcBorders>
            <w:vAlign w:val="center"/>
            <w:hideMark/>
          </w:tcPr>
          <w:p w14:paraId="03217AB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render(</w:t>
            </w:r>
            <w:r w:rsidRPr="00613BB9">
              <w:rPr>
                <w:rStyle w:val="string"/>
                <w:rFonts w:ascii="inherit" w:hAnsi="inherit"/>
                <w:sz w:val="21"/>
                <w:szCs w:val="21"/>
                <w:bdr w:val="none" w:sz="0" w:space="0" w:color="auto" w:frame="1"/>
              </w:rPr>
              <w:t>'p(class="example") Test'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'pug'</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&lt;p class="example"&gt;Test&lt;/p&gt;</w:t>
            </w:r>
          </w:p>
        </w:tc>
      </w:tr>
    </w:tbl>
    <w:p w14:paraId="4E2A7EC9"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See </w:t>
      </w:r>
      <w:hyperlink r:id="rId2149" w:history="1">
        <w:r w:rsidRPr="00613BB9">
          <w:rPr>
            <w:rStyle w:val="a4"/>
            <w:rFonts w:ascii="inherit" w:hAnsi="inherit" w:cs="Helvetica"/>
            <w:color w:val="auto"/>
            <w:sz w:val="23"/>
            <w:szCs w:val="23"/>
            <w:bdr w:val="none" w:sz="0" w:space="0" w:color="auto" w:frame="1"/>
          </w:rPr>
          <w:t>Rendering</w:t>
        </w:r>
      </w:hyperlink>
      <w:r w:rsidRPr="00613BB9">
        <w:rPr>
          <w:rFonts w:ascii="inherit" w:hAnsi="inherit" w:cs="Helvetica"/>
          <w:sz w:val="23"/>
          <w:szCs w:val="23"/>
        </w:rPr>
        <w:t> for more details.</w:t>
      </w:r>
    </w:p>
    <w:p w14:paraId="4F4ECA06" w14:textId="77777777" w:rsidR="00A574F9" w:rsidRPr="00613BB9" w:rsidRDefault="00A574F9" w:rsidP="00170578">
      <w:pPr>
        <w:pStyle w:val="4"/>
        <w:rPr>
          <w:rFonts w:ascii="inherit" w:hAnsi="inherit" w:cs="Helvetica" w:hint="eastAsia"/>
          <w:sz w:val="30"/>
          <w:szCs w:val="30"/>
        </w:rPr>
      </w:pPr>
      <w:bookmarkStart w:id="579" w:name="_Toc46395174"/>
      <w:r w:rsidRPr="00613BB9">
        <w:rPr>
          <w:rFonts w:ascii="inherit" w:hAnsi="inherit" w:cs="Helvetica"/>
          <w:sz w:val="30"/>
          <w:szCs w:val="30"/>
        </w:rPr>
        <w:t>word_wrap</w:t>
      </w:r>
      <w:bookmarkEnd w:id="579"/>
    </w:p>
    <w:p w14:paraId="1CA91C54"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使每行的字符串长度不超过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 </w:t>
      </w:r>
      <w:r w:rsidRPr="00613BB9">
        <w:rPr>
          <w:rFonts w:ascii="inherit" w:hAnsi="inherit" w:cs="Helvetica"/>
          <w:sz w:val="23"/>
          <w:szCs w:val="23"/>
        </w:rPr>
        <w:t>预设为</w:t>
      </w:r>
      <w:r w:rsidRPr="00613BB9">
        <w:rPr>
          <w:rFonts w:ascii="inherit" w:hAnsi="inherit" w:cs="Helvetica"/>
          <w:sz w:val="23"/>
          <w:szCs w:val="23"/>
        </w:rPr>
        <w:t xml:space="preserve"> 80</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065"/>
      </w:tblGrid>
      <w:tr w:rsidR="00A574F9" w:rsidRPr="00613BB9" w14:paraId="7291841B" w14:textId="77777777" w:rsidTr="00170578">
        <w:trPr>
          <w:tblCellSpacing w:w="15" w:type="dxa"/>
        </w:trPr>
        <w:tc>
          <w:tcPr>
            <w:tcW w:w="0" w:type="auto"/>
            <w:tcBorders>
              <w:top w:val="nil"/>
              <w:left w:val="nil"/>
              <w:bottom w:val="nil"/>
              <w:right w:val="nil"/>
            </w:tcBorders>
            <w:vAlign w:val="center"/>
            <w:hideMark/>
          </w:tcPr>
          <w:p w14:paraId="1EB0755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word_wrap(str, [length]) %&gt;</w:t>
            </w:r>
          </w:p>
        </w:tc>
      </w:tr>
    </w:tbl>
    <w:p w14:paraId="5385FE49"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877"/>
      </w:tblGrid>
      <w:tr w:rsidR="00A574F9" w:rsidRPr="00613BB9" w14:paraId="00F642C0" w14:textId="77777777" w:rsidTr="00170578">
        <w:trPr>
          <w:tblCellSpacing w:w="15" w:type="dxa"/>
        </w:trPr>
        <w:tc>
          <w:tcPr>
            <w:tcW w:w="0" w:type="auto"/>
            <w:tcBorders>
              <w:top w:val="nil"/>
              <w:left w:val="nil"/>
              <w:bottom w:val="nil"/>
              <w:right w:val="nil"/>
            </w:tcBorders>
            <w:vAlign w:val="center"/>
            <w:hideMark/>
          </w:tcPr>
          <w:p w14:paraId="567927BC"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&lt;%- word_wrap(</w:t>
            </w:r>
            <w:r w:rsidRPr="00613BB9">
              <w:rPr>
                <w:rStyle w:val="string"/>
                <w:rFonts w:ascii="inherit" w:hAnsi="inherit"/>
                <w:sz w:val="21"/>
                <w:szCs w:val="21"/>
                <w:bdr w:val="none" w:sz="0" w:space="0" w:color="auto" w:frame="1"/>
              </w:rPr>
              <w:t>'Once upon a time'</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8</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Once upon\n a time</w:t>
            </w:r>
          </w:p>
        </w:tc>
      </w:tr>
    </w:tbl>
    <w:p w14:paraId="026B5F00" w14:textId="77777777" w:rsidR="00A574F9" w:rsidRPr="00613BB9" w:rsidRDefault="00A574F9" w:rsidP="00170578">
      <w:pPr>
        <w:pStyle w:val="4"/>
        <w:rPr>
          <w:rFonts w:ascii="inherit" w:hAnsi="inherit" w:cs="Helvetica" w:hint="eastAsia"/>
          <w:sz w:val="30"/>
          <w:szCs w:val="30"/>
        </w:rPr>
      </w:pPr>
      <w:bookmarkStart w:id="580" w:name="_Toc46395175"/>
      <w:r w:rsidRPr="00613BB9">
        <w:rPr>
          <w:rFonts w:ascii="inherit" w:hAnsi="inherit" w:cs="Helvetica"/>
          <w:sz w:val="30"/>
          <w:szCs w:val="30"/>
        </w:rPr>
        <w:t>truncate</w:t>
      </w:r>
      <w:bookmarkEnd w:id="580"/>
    </w:p>
    <w:p w14:paraId="6C282CA9"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移除超过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 </w:t>
      </w:r>
      <w:r w:rsidRPr="00613BB9">
        <w:rPr>
          <w:rFonts w:ascii="inherit" w:hAnsi="inherit" w:cs="Helvetica"/>
          <w:sz w:val="23"/>
          <w:szCs w:val="23"/>
        </w:rPr>
        <w:t>长度的字符串。</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 </w:t>
      </w:r>
      <w:r w:rsidRPr="00613BB9">
        <w:rPr>
          <w:rFonts w:ascii="inherit" w:hAnsi="inherit" w:cs="Helvetica"/>
          <w:sz w:val="23"/>
          <w:szCs w:val="23"/>
        </w:rPr>
        <w:t>的默认值是</w:t>
      </w:r>
      <w:r w:rsidRPr="00613BB9">
        <w:rPr>
          <w:rFonts w:ascii="inherit" w:hAnsi="inherit" w:cs="Helvetica"/>
          <w:sz w:val="23"/>
          <w:szCs w:val="23"/>
        </w:rPr>
        <w:t xml:space="preserve"> 30</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752"/>
      </w:tblGrid>
      <w:tr w:rsidR="00A574F9" w:rsidRPr="00613BB9" w14:paraId="0C565A2C" w14:textId="77777777" w:rsidTr="00170578">
        <w:trPr>
          <w:tblCellSpacing w:w="15" w:type="dxa"/>
        </w:trPr>
        <w:tc>
          <w:tcPr>
            <w:tcW w:w="0" w:type="auto"/>
            <w:tcBorders>
              <w:top w:val="nil"/>
              <w:left w:val="nil"/>
              <w:bottom w:val="nil"/>
              <w:right w:val="nil"/>
            </w:tcBorders>
            <w:vAlign w:val="center"/>
            <w:hideMark/>
          </w:tcPr>
          <w:p w14:paraId="5C46346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truncate(text, length) %&gt;</w:t>
            </w:r>
          </w:p>
        </w:tc>
      </w:tr>
    </w:tbl>
    <w:p w14:paraId="67CE0746"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41C2DC33" w14:textId="77777777" w:rsidTr="00170578">
        <w:trPr>
          <w:tblCellSpacing w:w="15" w:type="dxa"/>
        </w:trPr>
        <w:tc>
          <w:tcPr>
            <w:tcW w:w="0" w:type="auto"/>
            <w:tcBorders>
              <w:top w:val="nil"/>
              <w:left w:val="nil"/>
              <w:bottom w:val="nil"/>
              <w:right w:val="nil"/>
            </w:tcBorders>
            <w:vAlign w:val="center"/>
            <w:hideMark/>
          </w:tcPr>
          <w:p w14:paraId="65F9F89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truncate(</w:t>
            </w:r>
            <w:r w:rsidRPr="00613BB9">
              <w:rPr>
                <w:rStyle w:val="string"/>
                <w:rFonts w:ascii="inherit" w:hAnsi="inherit"/>
                <w:sz w:val="21"/>
                <w:szCs w:val="21"/>
                <w:bdr w:val="none" w:sz="0" w:space="0" w:color="auto" w:frame="1"/>
              </w:rPr>
              <w:t>'Once upon a time in a world far far away'</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length</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17</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Once upon a ti...</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truncate(</w:t>
            </w:r>
            <w:r w:rsidRPr="00613BB9">
              <w:rPr>
                <w:rStyle w:val="string"/>
                <w:rFonts w:ascii="inherit" w:hAnsi="inherit"/>
                <w:sz w:val="21"/>
                <w:szCs w:val="21"/>
                <w:bdr w:val="none" w:sz="0" w:space="0" w:color="auto" w:frame="1"/>
              </w:rPr>
              <w:t>'Once upon a time in a world far far away'</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length</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17</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separator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 '</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Once upon a...</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truncate(</w:t>
            </w:r>
            <w:r w:rsidRPr="00613BB9">
              <w:rPr>
                <w:rStyle w:val="string"/>
                <w:rFonts w:ascii="inherit" w:hAnsi="inherit"/>
                <w:sz w:val="21"/>
                <w:szCs w:val="21"/>
                <w:bdr w:val="none" w:sz="0" w:space="0" w:color="auto" w:frame="1"/>
              </w:rPr>
              <w:t>'And they found that many people were sleeping better.'</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length</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25</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omission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 (continued)'</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And they f... (continued)</w:t>
            </w:r>
          </w:p>
        </w:tc>
      </w:tr>
    </w:tbl>
    <w:p w14:paraId="6B866977" w14:textId="77777777" w:rsidR="00A574F9" w:rsidRPr="00613BB9" w:rsidRDefault="00A574F9" w:rsidP="00170578">
      <w:pPr>
        <w:pStyle w:val="3"/>
        <w:rPr>
          <w:rFonts w:ascii="inherit" w:hAnsi="inherit" w:cs="Helvetica" w:hint="eastAsia"/>
          <w:sz w:val="35"/>
          <w:szCs w:val="35"/>
        </w:rPr>
      </w:pPr>
      <w:bookmarkStart w:id="581" w:name="_Toc46395176"/>
      <w:r w:rsidRPr="00613BB9">
        <w:rPr>
          <w:rFonts w:ascii="inherit" w:hAnsi="inherit" w:cs="Helvetica"/>
          <w:sz w:val="35"/>
          <w:szCs w:val="35"/>
        </w:rPr>
        <w:t>模板</w:t>
      </w:r>
      <w:bookmarkEnd w:id="581"/>
    </w:p>
    <w:p w14:paraId="1E88EB60" w14:textId="77777777" w:rsidR="00A574F9" w:rsidRPr="00613BB9" w:rsidRDefault="00A574F9" w:rsidP="00170578">
      <w:pPr>
        <w:pStyle w:val="4"/>
        <w:rPr>
          <w:rFonts w:ascii="inherit" w:hAnsi="inherit" w:cs="Helvetica" w:hint="eastAsia"/>
          <w:sz w:val="30"/>
          <w:szCs w:val="30"/>
        </w:rPr>
      </w:pPr>
      <w:bookmarkStart w:id="582" w:name="_Toc46395177"/>
      <w:r w:rsidRPr="00613BB9">
        <w:rPr>
          <w:rFonts w:ascii="inherit" w:hAnsi="inherit" w:cs="Helvetica"/>
          <w:sz w:val="30"/>
          <w:szCs w:val="30"/>
        </w:rPr>
        <w:t>partial</w:t>
      </w:r>
      <w:bookmarkEnd w:id="582"/>
    </w:p>
    <w:p w14:paraId="05BA8025"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载入其他模板文件，您可在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locals</w:t>
      </w:r>
      <w:r w:rsidRPr="00613BB9">
        <w:rPr>
          <w:rFonts w:ascii="inherit" w:hAnsi="inherit" w:cs="Helvetica"/>
          <w:sz w:val="23"/>
          <w:szCs w:val="23"/>
        </w:rPr>
        <w:t> </w:t>
      </w:r>
      <w:r w:rsidRPr="00613BB9">
        <w:rPr>
          <w:rFonts w:ascii="inherit" w:hAnsi="inherit" w:cs="Helvetica"/>
          <w:sz w:val="23"/>
          <w:szCs w:val="23"/>
        </w:rPr>
        <w:t>设定区域变量。</w:t>
      </w:r>
    </w:p>
    <w:tbl>
      <w:tblPr>
        <w:tblW w:w="0" w:type="auto"/>
        <w:tblCellSpacing w:w="15" w:type="dxa"/>
        <w:tblCellMar>
          <w:left w:w="0" w:type="dxa"/>
          <w:right w:w="0" w:type="dxa"/>
        </w:tblCellMar>
        <w:tblLook w:val="04A0" w:firstRow="1" w:lastRow="0" w:firstColumn="1" w:lastColumn="0" w:noHBand="0" w:noVBand="1"/>
      </w:tblPr>
      <w:tblGrid>
        <w:gridCol w:w="3808"/>
      </w:tblGrid>
      <w:tr w:rsidR="00A574F9" w:rsidRPr="00613BB9" w14:paraId="559FB2CB" w14:textId="77777777" w:rsidTr="00170578">
        <w:trPr>
          <w:tblCellSpacing w:w="15" w:type="dxa"/>
        </w:trPr>
        <w:tc>
          <w:tcPr>
            <w:tcW w:w="0" w:type="auto"/>
            <w:tcBorders>
              <w:top w:val="nil"/>
              <w:left w:val="nil"/>
              <w:bottom w:val="nil"/>
              <w:right w:val="nil"/>
            </w:tcBorders>
            <w:vAlign w:val="center"/>
            <w:hideMark/>
          </w:tcPr>
          <w:p w14:paraId="5ED2BCB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partial(layout, [locals], [options]) %&gt;</w:t>
            </w:r>
          </w:p>
        </w:tc>
      </w:tr>
    </w:tbl>
    <w:p w14:paraId="6A9AF38E"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155"/>
        <w:gridCol w:w="5969"/>
        <w:gridCol w:w="1182"/>
      </w:tblGrid>
      <w:tr w:rsidR="00A574F9" w:rsidRPr="00613BB9" w14:paraId="2C43D8CB"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57E784F"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6FDA53DA"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5CFB447"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3AA46C6A"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1E0A4C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cache</w:t>
            </w:r>
          </w:p>
        </w:tc>
        <w:tc>
          <w:tcPr>
            <w:tcW w:w="0" w:type="auto"/>
            <w:tcBorders>
              <w:top w:val="nil"/>
              <w:left w:val="nil"/>
              <w:bottom w:val="nil"/>
              <w:right w:val="nil"/>
            </w:tcBorders>
            <w:tcMar>
              <w:top w:w="75" w:type="dxa"/>
              <w:left w:w="225" w:type="dxa"/>
              <w:bottom w:w="75" w:type="dxa"/>
              <w:right w:w="225" w:type="dxa"/>
            </w:tcMar>
            <w:vAlign w:val="center"/>
            <w:hideMark/>
          </w:tcPr>
          <w:p w14:paraId="621E7FF8" w14:textId="77777777" w:rsidR="00A574F9" w:rsidRPr="00613BB9" w:rsidRDefault="00A574F9" w:rsidP="00170578">
            <w:pPr>
              <w:rPr>
                <w:rFonts w:ascii="inherit" w:hAnsi="inherit" w:hint="eastAsia"/>
                <w:sz w:val="23"/>
                <w:szCs w:val="23"/>
              </w:rPr>
            </w:pPr>
            <w:r w:rsidRPr="00613BB9">
              <w:rPr>
                <w:rFonts w:ascii="inherit" w:hAnsi="inherit"/>
                <w:sz w:val="23"/>
                <w:szCs w:val="23"/>
              </w:rPr>
              <w:t>缓存（使用</w:t>
            </w:r>
            <w:r w:rsidRPr="00613BB9">
              <w:rPr>
                <w:rFonts w:ascii="inherit" w:hAnsi="inherit"/>
                <w:sz w:val="23"/>
                <w:szCs w:val="23"/>
              </w:rPr>
              <w:t xml:space="preserve"> Fragment cache</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47203BD6"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false</w:t>
            </w:r>
          </w:p>
        </w:tc>
      </w:tr>
      <w:tr w:rsidR="00A574F9" w:rsidRPr="00613BB9" w14:paraId="5F9C6F29"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0DFF90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only</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611ED7" w14:textId="77777777" w:rsidR="00A574F9" w:rsidRPr="00613BB9" w:rsidRDefault="00A574F9" w:rsidP="00170578">
            <w:pPr>
              <w:rPr>
                <w:rFonts w:ascii="inherit" w:hAnsi="inherit" w:hint="eastAsia"/>
                <w:sz w:val="23"/>
                <w:szCs w:val="23"/>
              </w:rPr>
            </w:pPr>
            <w:r w:rsidRPr="00613BB9">
              <w:rPr>
                <w:rFonts w:ascii="inherit" w:hAnsi="inherit"/>
                <w:sz w:val="23"/>
                <w:szCs w:val="23"/>
              </w:rPr>
              <w:t>限制局部变量。在模板中只能使用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locals</w:t>
            </w:r>
            <w:r w:rsidRPr="00613BB9">
              <w:rPr>
                <w:rFonts w:ascii="inherit" w:hAnsi="inherit"/>
                <w:sz w:val="23"/>
                <w:szCs w:val="23"/>
              </w:rPr>
              <w:t> </w:t>
            </w:r>
            <w:r w:rsidRPr="00613BB9">
              <w:rPr>
                <w:rFonts w:ascii="inherit" w:hAnsi="inherit"/>
                <w:sz w:val="23"/>
                <w:szCs w:val="23"/>
              </w:rPr>
              <w:t>中设定的变量。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7E8F8C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false</w:t>
            </w:r>
          </w:p>
        </w:tc>
      </w:tr>
    </w:tbl>
    <w:p w14:paraId="0F6170AF" w14:textId="77777777" w:rsidR="00A574F9" w:rsidRPr="00613BB9" w:rsidRDefault="00A574F9" w:rsidP="00170578">
      <w:pPr>
        <w:pStyle w:val="4"/>
        <w:rPr>
          <w:rFonts w:ascii="inherit" w:hAnsi="inherit" w:cs="Helvetica" w:hint="eastAsia"/>
          <w:sz w:val="30"/>
          <w:szCs w:val="30"/>
        </w:rPr>
      </w:pPr>
      <w:bookmarkStart w:id="583" w:name="_Toc46395178"/>
      <w:r w:rsidRPr="00613BB9">
        <w:rPr>
          <w:rFonts w:ascii="inherit" w:hAnsi="inherit" w:cs="Helvetica"/>
          <w:sz w:val="30"/>
          <w:szCs w:val="30"/>
        </w:rPr>
        <w:t>fragment_cache</w:t>
      </w:r>
      <w:bookmarkEnd w:id="583"/>
    </w:p>
    <w:p w14:paraId="282C958F"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局部缓存。它储存局部内容，下次使用时就能直接使用缓存。</w:t>
      </w:r>
    </w:p>
    <w:tbl>
      <w:tblPr>
        <w:tblW w:w="0" w:type="auto"/>
        <w:tblCellSpacing w:w="15" w:type="dxa"/>
        <w:tblCellMar>
          <w:left w:w="0" w:type="dxa"/>
          <w:right w:w="0" w:type="dxa"/>
        </w:tblCellMar>
        <w:tblLook w:val="04A0" w:firstRow="1" w:lastRow="0" w:firstColumn="1" w:lastColumn="0" w:noHBand="0" w:noVBand="1"/>
      </w:tblPr>
      <w:tblGrid>
        <w:gridCol w:w="2546"/>
      </w:tblGrid>
      <w:tr w:rsidR="00A574F9" w:rsidRPr="00613BB9" w14:paraId="2B001804" w14:textId="77777777" w:rsidTr="00170578">
        <w:trPr>
          <w:tblCellSpacing w:w="15" w:type="dxa"/>
        </w:trPr>
        <w:tc>
          <w:tcPr>
            <w:tcW w:w="0" w:type="auto"/>
            <w:tcBorders>
              <w:top w:val="nil"/>
              <w:left w:val="nil"/>
              <w:bottom w:val="nil"/>
              <w:right w:val="nil"/>
            </w:tcBorders>
            <w:vAlign w:val="center"/>
            <w:hideMark/>
          </w:tcPr>
          <w:p w14:paraId="51725A5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fragment_cache(id, fn);</w:t>
            </w:r>
          </w:p>
        </w:tc>
      </w:tr>
    </w:tbl>
    <w:p w14:paraId="3DA62094"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770"/>
      </w:tblGrid>
      <w:tr w:rsidR="00A574F9" w:rsidRPr="00613BB9" w14:paraId="15E2C366" w14:textId="77777777" w:rsidTr="00170578">
        <w:trPr>
          <w:tblCellSpacing w:w="15" w:type="dxa"/>
        </w:trPr>
        <w:tc>
          <w:tcPr>
            <w:tcW w:w="0" w:type="auto"/>
            <w:tcBorders>
              <w:top w:val="nil"/>
              <w:left w:val="nil"/>
              <w:bottom w:val="nil"/>
              <w:right w:val="nil"/>
            </w:tcBorders>
            <w:vAlign w:val="center"/>
            <w:hideMark/>
          </w:tcPr>
          <w:p w14:paraId="293CA06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&lt;%- fragment_cache(</w:t>
            </w:r>
            <w:r w:rsidRPr="00613BB9">
              <w:rPr>
                <w:rStyle w:val="string"/>
                <w:rFonts w:ascii="inherit" w:hAnsi="inherit"/>
                <w:sz w:val="21"/>
                <w:szCs w:val="21"/>
                <w:bdr w:val="none" w:sz="0" w:space="0" w:color="auto" w:frame="1"/>
              </w:rPr>
              <w:t>'header'</w:t>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function</w:t>
            </w:r>
            <w:r w:rsidRPr="00613BB9">
              <w:rPr>
                <w:rStyle w:val="function"/>
                <w:rFonts w:ascii="inherit" w:hAnsi="inherit"/>
                <w:sz w:val="21"/>
                <w:szCs w:val="21"/>
                <w:bdr w:val="none" w:sz="0" w:space="0" w:color="auto" w:frame="1"/>
              </w:rPr>
              <w: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'&lt;header&gt;&lt;/header&gt;'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376EDF12" w14:textId="77777777" w:rsidR="00A574F9" w:rsidRPr="00613BB9" w:rsidRDefault="00A574F9" w:rsidP="00170578">
      <w:pPr>
        <w:pStyle w:val="3"/>
        <w:rPr>
          <w:rFonts w:ascii="inherit" w:hAnsi="inherit" w:cs="Helvetica" w:hint="eastAsia"/>
          <w:sz w:val="35"/>
          <w:szCs w:val="35"/>
        </w:rPr>
      </w:pPr>
      <w:bookmarkStart w:id="584" w:name="_Toc46395179"/>
      <w:r w:rsidRPr="00613BB9">
        <w:rPr>
          <w:rFonts w:ascii="inherit" w:hAnsi="inherit" w:cs="Helvetica"/>
          <w:sz w:val="35"/>
          <w:szCs w:val="35"/>
        </w:rPr>
        <w:t>日期与时间</w:t>
      </w:r>
      <w:bookmarkEnd w:id="584"/>
    </w:p>
    <w:p w14:paraId="3370862A" w14:textId="77777777" w:rsidR="00A574F9" w:rsidRPr="00613BB9" w:rsidRDefault="00A574F9" w:rsidP="00170578">
      <w:pPr>
        <w:pStyle w:val="4"/>
        <w:rPr>
          <w:rFonts w:ascii="inherit" w:hAnsi="inherit" w:cs="Helvetica" w:hint="eastAsia"/>
          <w:sz w:val="30"/>
          <w:szCs w:val="30"/>
        </w:rPr>
      </w:pPr>
      <w:bookmarkStart w:id="585" w:name="_Toc46395180"/>
      <w:r w:rsidRPr="00613BB9">
        <w:rPr>
          <w:rFonts w:ascii="inherit" w:hAnsi="inherit" w:cs="Helvetica"/>
          <w:sz w:val="30"/>
          <w:szCs w:val="30"/>
        </w:rPr>
        <w:t>date</w:t>
      </w:r>
      <w:bookmarkEnd w:id="585"/>
    </w:p>
    <w:p w14:paraId="7ED7BDD0"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插入格式化的日期。</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2150"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r w:rsidRPr="00613BB9">
        <w:rPr>
          <w:rStyle w:val="HTML1"/>
          <w:rFonts w:ascii="Source Code Pro" w:hAnsi="Source Code Pro"/>
          <w:sz w:val="22"/>
          <w:szCs w:val="22"/>
          <w:bdr w:val="none" w:sz="0" w:space="0" w:color="auto" w:frame="1"/>
          <w:shd w:val="clear" w:color="auto" w:fill="EEEEEE"/>
        </w:rPr>
        <w:t>format</w:t>
      </w:r>
      <w:r w:rsidRPr="00613BB9">
        <w:rPr>
          <w:rFonts w:ascii="inherit" w:hAnsi="inherit" w:cs="Helvetica"/>
          <w:sz w:val="23"/>
          <w:szCs w:val="23"/>
        </w:rPr>
        <w:t> </w:t>
      </w:r>
      <w:r w:rsidRPr="00613BB9">
        <w:rPr>
          <w:rFonts w:ascii="inherit" w:hAnsi="inherit" w:cs="Helvetica"/>
          <w:sz w:val="23"/>
          <w:szCs w:val="23"/>
        </w:rPr>
        <w:t>默认为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date_format</w:t>
      </w:r>
      <w:r w:rsidRPr="00613BB9">
        <w:rPr>
          <w:rFonts w:ascii="inherit" w:hAnsi="inherit" w:cs="Helvetica"/>
          <w:sz w:val="23"/>
          <w:szCs w:val="23"/>
        </w:rPr>
        <w:t> </w:t>
      </w:r>
      <w:r w:rsidRPr="00613BB9">
        <w:rPr>
          <w:rFonts w:ascii="inherit" w:hAnsi="inherit" w:cs="Helvetica"/>
          <w:sz w:val="23"/>
          <w:szCs w:val="23"/>
        </w:rPr>
        <w:t>配置信息。</w:t>
      </w:r>
    </w:p>
    <w:tbl>
      <w:tblPr>
        <w:tblW w:w="0" w:type="auto"/>
        <w:tblCellSpacing w:w="15" w:type="dxa"/>
        <w:tblCellMar>
          <w:left w:w="0" w:type="dxa"/>
          <w:right w:w="0" w:type="dxa"/>
        </w:tblCellMar>
        <w:tblLook w:val="04A0" w:firstRow="1" w:lastRow="0" w:firstColumn="1" w:lastColumn="0" w:noHBand="0" w:noVBand="1"/>
      </w:tblPr>
      <w:tblGrid>
        <w:gridCol w:w="2621"/>
      </w:tblGrid>
      <w:tr w:rsidR="00A574F9" w:rsidRPr="00613BB9" w14:paraId="6AAC47B4" w14:textId="77777777" w:rsidTr="00170578">
        <w:trPr>
          <w:tblCellSpacing w:w="15" w:type="dxa"/>
        </w:trPr>
        <w:tc>
          <w:tcPr>
            <w:tcW w:w="0" w:type="auto"/>
            <w:tcBorders>
              <w:top w:val="nil"/>
              <w:left w:val="nil"/>
              <w:bottom w:val="nil"/>
              <w:right w:val="nil"/>
            </w:tcBorders>
            <w:vAlign w:val="center"/>
            <w:hideMark/>
          </w:tcPr>
          <w:p w14:paraId="3599DC7C"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date(date, [format]) %&gt;</w:t>
            </w:r>
          </w:p>
        </w:tc>
      </w:tr>
    </w:tbl>
    <w:p w14:paraId="6E47A93E"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575"/>
      </w:tblGrid>
      <w:tr w:rsidR="00A574F9" w:rsidRPr="00613BB9" w14:paraId="53552633" w14:textId="77777777" w:rsidTr="00170578">
        <w:trPr>
          <w:tblCellSpacing w:w="15" w:type="dxa"/>
        </w:trPr>
        <w:tc>
          <w:tcPr>
            <w:tcW w:w="0" w:type="auto"/>
            <w:tcBorders>
              <w:top w:val="nil"/>
              <w:left w:val="nil"/>
              <w:bottom w:val="nil"/>
              <w:right w:val="nil"/>
            </w:tcBorders>
            <w:vAlign w:val="center"/>
            <w:hideMark/>
          </w:tcPr>
          <w:p w14:paraId="4E349C1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date(</w:t>
            </w:r>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2013-01-01</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date(</w:t>
            </w:r>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xml:space="preserve">.now(), </w:t>
            </w:r>
            <w:r w:rsidRPr="00613BB9">
              <w:rPr>
                <w:rStyle w:val="string"/>
                <w:rFonts w:ascii="inherit" w:hAnsi="inherit"/>
                <w:sz w:val="21"/>
                <w:szCs w:val="21"/>
                <w:bdr w:val="none" w:sz="0" w:space="0" w:color="auto" w:frame="1"/>
              </w:rPr>
              <w:t>'YYYY/M/D'</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Jan 1 2013</w:t>
            </w:r>
          </w:p>
        </w:tc>
      </w:tr>
    </w:tbl>
    <w:p w14:paraId="04A7586F" w14:textId="77777777" w:rsidR="00A574F9" w:rsidRPr="00613BB9" w:rsidRDefault="00A574F9" w:rsidP="00170578">
      <w:pPr>
        <w:pStyle w:val="4"/>
        <w:rPr>
          <w:rFonts w:ascii="inherit" w:hAnsi="inherit" w:cs="Helvetica" w:hint="eastAsia"/>
          <w:sz w:val="30"/>
          <w:szCs w:val="30"/>
        </w:rPr>
      </w:pPr>
      <w:bookmarkStart w:id="586" w:name="_Toc46395181"/>
      <w:r w:rsidRPr="00613BB9">
        <w:rPr>
          <w:rFonts w:ascii="inherit" w:hAnsi="inherit" w:cs="Helvetica"/>
          <w:sz w:val="30"/>
          <w:szCs w:val="30"/>
        </w:rPr>
        <w:t>date_xml</w:t>
      </w:r>
      <w:bookmarkEnd w:id="586"/>
    </w:p>
    <w:p w14:paraId="22F84F00"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XML </w:t>
      </w:r>
      <w:r w:rsidRPr="00613BB9">
        <w:rPr>
          <w:rFonts w:ascii="inherit" w:hAnsi="inherit" w:cs="Helvetica"/>
          <w:sz w:val="23"/>
          <w:szCs w:val="23"/>
        </w:rPr>
        <w:t>格式的日期。</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2151"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p>
    <w:tbl>
      <w:tblPr>
        <w:tblW w:w="0" w:type="auto"/>
        <w:tblCellSpacing w:w="15" w:type="dxa"/>
        <w:tblCellMar>
          <w:left w:w="0" w:type="dxa"/>
          <w:right w:w="0" w:type="dxa"/>
        </w:tblCellMar>
        <w:tblLook w:val="04A0" w:firstRow="1" w:lastRow="0" w:firstColumn="1" w:lastColumn="0" w:noHBand="0" w:noVBand="1"/>
      </w:tblPr>
      <w:tblGrid>
        <w:gridCol w:w="2185"/>
      </w:tblGrid>
      <w:tr w:rsidR="00A574F9" w:rsidRPr="00613BB9" w14:paraId="0D939A16" w14:textId="77777777" w:rsidTr="00170578">
        <w:trPr>
          <w:tblCellSpacing w:w="15" w:type="dxa"/>
        </w:trPr>
        <w:tc>
          <w:tcPr>
            <w:tcW w:w="0" w:type="auto"/>
            <w:tcBorders>
              <w:top w:val="nil"/>
              <w:left w:val="nil"/>
              <w:bottom w:val="nil"/>
              <w:right w:val="nil"/>
            </w:tcBorders>
            <w:vAlign w:val="center"/>
            <w:hideMark/>
          </w:tcPr>
          <w:p w14:paraId="2AFB811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date_xml(date) %&gt;</w:t>
            </w:r>
          </w:p>
        </w:tc>
      </w:tr>
    </w:tbl>
    <w:p w14:paraId="728AEBD8"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2820"/>
      </w:tblGrid>
      <w:tr w:rsidR="00A574F9" w:rsidRPr="00613BB9" w14:paraId="0B18B65F" w14:textId="77777777" w:rsidTr="00170578">
        <w:trPr>
          <w:tblCellSpacing w:w="15" w:type="dxa"/>
        </w:trPr>
        <w:tc>
          <w:tcPr>
            <w:tcW w:w="0" w:type="auto"/>
            <w:tcBorders>
              <w:top w:val="nil"/>
              <w:left w:val="nil"/>
              <w:bottom w:val="nil"/>
              <w:right w:val="nil"/>
            </w:tcBorders>
            <w:vAlign w:val="center"/>
            <w:hideMark/>
          </w:tcPr>
          <w:p w14:paraId="5686C3F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date_xml(</w:t>
            </w:r>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2013-01-01T00:00:00.000Z</w:t>
            </w:r>
          </w:p>
        </w:tc>
      </w:tr>
    </w:tbl>
    <w:p w14:paraId="4E19139B" w14:textId="77777777" w:rsidR="00A574F9" w:rsidRPr="00613BB9" w:rsidRDefault="00A574F9" w:rsidP="00170578">
      <w:pPr>
        <w:pStyle w:val="4"/>
        <w:rPr>
          <w:rFonts w:ascii="inherit" w:hAnsi="inherit" w:cs="Helvetica" w:hint="eastAsia"/>
          <w:sz w:val="30"/>
          <w:szCs w:val="30"/>
        </w:rPr>
      </w:pPr>
      <w:bookmarkStart w:id="587" w:name="_Toc46395182"/>
      <w:r w:rsidRPr="00613BB9">
        <w:rPr>
          <w:rFonts w:ascii="inherit" w:hAnsi="inherit" w:cs="Helvetica"/>
          <w:sz w:val="30"/>
          <w:szCs w:val="30"/>
        </w:rPr>
        <w:t>time</w:t>
      </w:r>
      <w:bookmarkEnd w:id="587"/>
    </w:p>
    <w:p w14:paraId="33120AE2"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插入格式化的时间。</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2152"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r w:rsidRPr="00613BB9">
        <w:rPr>
          <w:rStyle w:val="HTML1"/>
          <w:rFonts w:ascii="Source Code Pro" w:hAnsi="Source Code Pro"/>
          <w:sz w:val="22"/>
          <w:szCs w:val="22"/>
          <w:bdr w:val="none" w:sz="0" w:space="0" w:color="auto" w:frame="1"/>
          <w:shd w:val="clear" w:color="auto" w:fill="EEEEEE"/>
        </w:rPr>
        <w:t>format</w:t>
      </w:r>
      <w:r w:rsidRPr="00613BB9">
        <w:rPr>
          <w:rFonts w:ascii="inherit" w:hAnsi="inherit" w:cs="Helvetica"/>
          <w:sz w:val="23"/>
          <w:szCs w:val="23"/>
        </w:rPr>
        <w:t> </w:t>
      </w:r>
      <w:r w:rsidRPr="00613BB9">
        <w:rPr>
          <w:rFonts w:ascii="inherit" w:hAnsi="inherit" w:cs="Helvetica"/>
          <w:sz w:val="23"/>
          <w:szCs w:val="23"/>
        </w:rPr>
        <w:t>默认为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time_format</w:t>
      </w:r>
      <w:r w:rsidRPr="00613BB9">
        <w:rPr>
          <w:rFonts w:ascii="inherit" w:hAnsi="inherit" w:cs="Helvetica"/>
          <w:sz w:val="23"/>
          <w:szCs w:val="23"/>
        </w:rPr>
        <w:t> </w:t>
      </w:r>
      <w:r w:rsidRPr="00613BB9">
        <w:rPr>
          <w:rFonts w:ascii="inherit" w:hAnsi="inherit" w:cs="Helvetica"/>
          <w:sz w:val="23"/>
          <w:szCs w:val="23"/>
        </w:rPr>
        <w:t>配置信息。</w:t>
      </w:r>
    </w:p>
    <w:tbl>
      <w:tblPr>
        <w:tblW w:w="0" w:type="auto"/>
        <w:tblCellSpacing w:w="15" w:type="dxa"/>
        <w:tblCellMar>
          <w:left w:w="0" w:type="dxa"/>
          <w:right w:w="0" w:type="dxa"/>
        </w:tblCellMar>
        <w:tblLook w:val="04A0" w:firstRow="1" w:lastRow="0" w:firstColumn="1" w:lastColumn="0" w:noHBand="0" w:noVBand="1"/>
      </w:tblPr>
      <w:tblGrid>
        <w:gridCol w:w="2635"/>
      </w:tblGrid>
      <w:tr w:rsidR="00A574F9" w:rsidRPr="00613BB9" w14:paraId="4A7AA8C0" w14:textId="77777777" w:rsidTr="00170578">
        <w:trPr>
          <w:tblCellSpacing w:w="15" w:type="dxa"/>
        </w:trPr>
        <w:tc>
          <w:tcPr>
            <w:tcW w:w="0" w:type="auto"/>
            <w:tcBorders>
              <w:top w:val="nil"/>
              <w:left w:val="nil"/>
              <w:bottom w:val="nil"/>
              <w:right w:val="nil"/>
            </w:tcBorders>
            <w:vAlign w:val="center"/>
            <w:hideMark/>
          </w:tcPr>
          <w:p w14:paraId="5638575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time(date, [format]) %&gt;</w:t>
            </w:r>
          </w:p>
        </w:tc>
      </w:tr>
    </w:tbl>
    <w:p w14:paraId="5EA89DEC"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500"/>
      </w:tblGrid>
      <w:tr w:rsidR="00A574F9" w:rsidRPr="00613BB9" w14:paraId="1728418A" w14:textId="77777777" w:rsidTr="00170578">
        <w:trPr>
          <w:tblCellSpacing w:w="15" w:type="dxa"/>
        </w:trPr>
        <w:tc>
          <w:tcPr>
            <w:tcW w:w="0" w:type="auto"/>
            <w:tcBorders>
              <w:top w:val="nil"/>
              <w:left w:val="nil"/>
              <w:bottom w:val="nil"/>
              <w:right w:val="nil"/>
            </w:tcBorders>
            <w:vAlign w:val="center"/>
            <w:hideMark/>
          </w:tcPr>
          <w:p w14:paraId="05BF4E3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time(</w:t>
            </w:r>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13:05:12</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&lt;%- time(</w:t>
            </w:r>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xml:space="preserve">.now(), </w:t>
            </w:r>
            <w:r w:rsidRPr="00613BB9">
              <w:rPr>
                <w:rStyle w:val="string"/>
                <w:rFonts w:ascii="inherit" w:hAnsi="inherit"/>
                <w:sz w:val="21"/>
                <w:szCs w:val="21"/>
                <w:bdr w:val="none" w:sz="0" w:space="0" w:color="auto" w:frame="1"/>
              </w:rPr>
              <w:t>'h:mm:ss a'</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1:05:12 pm</w:t>
            </w:r>
          </w:p>
        </w:tc>
      </w:tr>
    </w:tbl>
    <w:p w14:paraId="7E670F64" w14:textId="77777777" w:rsidR="00A574F9" w:rsidRPr="00613BB9" w:rsidRDefault="00A574F9" w:rsidP="00170578">
      <w:pPr>
        <w:pStyle w:val="4"/>
        <w:rPr>
          <w:rFonts w:ascii="inherit" w:hAnsi="inherit" w:cs="Helvetica" w:hint="eastAsia"/>
          <w:sz w:val="30"/>
          <w:szCs w:val="30"/>
        </w:rPr>
      </w:pPr>
      <w:bookmarkStart w:id="588" w:name="_Toc46395183"/>
      <w:r w:rsidRPr="00613BB9">
        <w:rPr>
          <w:rFonts w:ascii="inherit" w:hAnsi="inherit" w:cs="Helvetica"/>
          <w:sz w:val="30"/>
          <w:szCs w:val="30"/>
        </w:rPr>
        <w:lastRenderedPageBreak/>
        <w:t>full_date</w:t>
      </w:r>
      <w:bookmarkEnd w:id="588"/>
    </w:p>
    <w:p w14:paraId="52C65B60"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插入格式化的日期和时间。</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2153"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r w:rsidRPr="00613BB9">
        <w:rPr>
          <w:rStyle w:val="HTML1"/>
          <w:rFonts w:ascii="Source Code Pro" w:hAnsi="Source Code Pro"/>
          <w:sz w:val="22"/>
          <w:szCs w:val="22"/>
          <w:bdr w:val="none" w:sz="0" w:space="0" w:color="auto" w:frame="1"/>
          <w:shd w:val="clear" w:color="auto" w:fill="EEEEEE"/>
        </w:rPr>
        <w:t>format</w:t>
      </w:r>
      <w:r w:rsidRPr="00613BB9">
        <w:rPr>
          <w:rFonts w:ascii="inherit" w:hAnsi="inherit" w:cs="Helvetica"/>
          <w:sz w:val="23"/>
          <w:szCs w:val="23"/>
        </w:rPr>
        <w:t>默认为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date_format + time_format</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992"/>
      </w:tblGrid>
      <w:tr w:rsidR="00A574F9" w:rsidRPr="00613BB9" w14:paraId="527A01CF" w14:textId="77777777" w:rsidTr="00170578">
        <w:trPr>
          <w:tblCellSpacing w:w="15" w:type="dxa"/>
        </w:trPr>
        <w:tc>
          <w:tcPr>
            <w:tcW w:w="0" w:type="auto"/>
            <w:tcBorders>
              <w:top w:val="nil"/>
              <w:left w:val="nil"/>
              <w:bottom w:val="nil"/>
              <w:right w:val="nil"/>
            </w:tcBorders>
            <w:vAlign w:val="center"/>
            <w:hideMark/>
          </w:tcPr>
          <w:p w14:paraId="1EAC490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full_date(date, [format]) %&gt;</w:t>
            </w:r>
          </w:p>
        </w:tc>
      </w:tr>
    </w:tbl>
    <w:p w14:paraId="2DA4367F"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6003"/>
      </w:tblGrid>
      <w:tr w:rsidR="00A574F9" w:rsidRPr="00613BB9" w14:paraId="093676D2" w14:textId="77777777" w:rsidTr="00170578">
        <w:trPr>
          <w:tblCellSpacing w:w="15" w:type="dxa"/>
        </w:trPr>
        <w:tc>
          <w:tcPr>
            <w:tcW w:w="0" w:type="auto"/>
            <w:tcBorders>
              <w:top w:val="nil"/>
              <w:left w:val="nil"/>
              <w:bottom w:val="nil"/>
              <w:right w:val="nil"/>
            </w:tcBorders>
            <w:vAlign w:val="center"/>
            <w:hideMark/>
          </w:tcPr>
          <w:p w14:paraId="0FCB66E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full_date(</w:t>
            </w:r>
            <w:r w:rsidRPr="00613BB9">
              <w:rPr>
                <w:rStyle w:val="keyword"/>
                <w:rFonts w:ascii="inherit" w:hAnsi="inherit"/>
                <w:sz w:val="21"/>
                <w:szCs w:val="21"/>
                <w:bdr w:val="none" w:sz="0" w:space="0" w:color="auto" w:frame="1"/>
              </w:rPr>
              <w:t>new</w:t>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Jan 1, 2013 0:00:00</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full_date(</w:t>
            </w:r>
            <w:r w:rsidRPr="00613BB9">
              <w:rPr>
                <w:rStyle w:val="keyword"/>
                <w:rFonts w:ascii="inherit" w:hAnsi="inherit"/>
                <w:sz w:val="21"/>
                <w:szCs w:val="21"/>
                <w:bdr w:val="none" w:sz="0" w:space="0" w:color="auto" w:frame="1"/>
              </w:rPr>
              <w:t>new</w:t>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'dddd, MMMM Do YYYY, h:mm:ss a'</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Tuesday, January 1st 2013, 12:00:00 am</w:t>
            </w:r>
          </w:p>
        </w:tc>
      </w:tr>
    </w:tbl>
    <w:p w14:paraId="097908CB" w14:textId="77777777" w:rsidR="00A574F9" w:rsidRPr="00613BB9" w:rsidRDefault="00A574F9" w:rsidP="00170578">
      <w:pPr>
        <w:pStyle w:val="4"/>
        <w:rPr>
          <w:rFonts w:ascii="inherit" w:hAnsi="inherit" w:cs="Helvetica" w:hint="eastAsia"/>
          <w:sz w:val="30"/>
          <w:szCs w:val="30"/>
        </w:rPr>
      </w:pPr>
      <w:bookmarkStart w:id="589" w:name="_Toc46395184"/>
      <w:r w:rsidRPr="00613BB9">
        <w:rPr>
          <w:rFonts w:ascii="inherit" w:hAnsi="inherit" w:cs="Helvetica"/>
          <w:sz w:val="30"/>
          <w:szCs w:val="30"/>
        </w:rPr>
        <w:t>moment</w:t>
      </w:r>
      <w:bookmarkEnd w:id="589"/>
    </w:p>
    <w:p w14:paraId="0353178F" w14:textId="77777777" w:rsidR="00A574F9" w:rsidRPr="00613BB9" w:rsidRDefault="00717723"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hyperlink r:id="rId2154" w:tgtFrame="_blank" w:history="1">
        <w:r w:rsidR="00A574F9" w:rsidRPr="00613BB9">
          <w:rPr>
            <w:rStyle w:val="a4"/>
            <w:rFonts w:ascii="inherit" w:hAnsi="inherit" w:cs="Helvetica"/>
            <w:color w:val="auto"/>
            <w:sz w:val="23"/>
            <w:szCs w:val="23"/>
            <w:bdr w:val="none" w:sz="0" w:space="0" w:color="auto" w:frame="1"/>
          </w:rPr>
          <w:t>Moment.js</w:t>
        </w:r>
      </w:hyperlink>
      <w:r w:rsidR="00A574F9" w:rsidRPr="00613BB9">
        <w:rPr>
          <w:rFonts w:ascii="inherit" w:hAnsi="inherit" w:cs="Helvetica"/>
          <w:sz w:val="23"/>
          <w:szCs w:val="23"/>
        </w:rPr>
        <w:t> </w:t>
      </w:r>
      <w:r w:rsidR="00A574F9" w:rsidRPr="00613BB9">
        <w:rPr>
          <w:rFonts w:ascii="inherit" w:hAnsi="inherit" w:cs="Helvetica"/>
          <w:sz w:val="23"/>
          <w:szCs w:val="23"/>
        </w:rPr>
        <w:t>函数库。</w:t>
      </w:r>
    </w:p>
    <w:p w14:paraId="25BB8B30" w14:textId="77777777" w:rsidR="00A574F9" w:rsidRPr="00613BB9" w:rsidRDefault="00A574F9" w:rsidP="00170578">
      <w:pPr>
        <w:pStyle w:val="3"/>
        <w:rPr>
          <w:rFonts w:ascii="inherit" w:hAnsi="inherit" w:cs="Helvetica" w:hint="eastAsia"/>
          <w:sz w:val="35"/>
          <w:szCs w:val="35"/>
        </w:rPr>
      </w:pPr>
      <w:bookmarkStart w:id="590" w:name="_Toc46395185"/>
      <w:r w:rsidRPr="00613BB9">
        <w:rPr>
          <w:rFonts w:ascii="inherit" w:hAnsi="inherit" w:cs="Helvetica"/>
          <w:sz w:val="35"/>
          <w:szCs w:val="35"/>
        </w:rPr>
        <w:t>列表</w:t>
      </w:r>
      <w:bookmarkEnd w:id="590"/>
    </w:p>
    <w:p w14:paraId="26D779CC" w14:textId="77777777" w:rsidR="00A574F9" w:rsidRPr="00613BB9" w:rsidRDefault="00A574F9" w:rsidP="00170578">
      <w:pPr>
        <w:pStyle w:val="4"/>
        <w:rPr>
          <w:rFonts w:ascii="inherit" w:hAnsi="inherit" w:cs="Helvetica" w:hint="eastAsia"/>
          <w:sz w:val="30"/>
          <w:szCs w:val="30"/>
        </w:rPr>
      </w:pPr>
      <w:bookmarkStart w:id="591" w:name="_Toc46395186"/>
      <w:r w:rsidRPr="00613BB9">
        <w:rPr>
          <w:rFonts w:ascii="inherit" w:hAnsi="inherit" w:cs="Helvetica"/>
          <w:sz w:val="30"/>
          <w:szCs w:val="30"/>
        </w:rPr>
        <w:t>list_categories</w:t>
      </w:r>
      <w:bookmarkEnd w:id="591"/>
    </w:p>
    <w:p w14:paraId="33684AEC"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插入分类列表。</w:t>
      </w:r>
    </w:p>
    <w:tbl>
      <w:tblPr>
        <w:tblW w:w="0" w:type="auto"/>
        <w:tblCellSpacing w:w="15" w:type="dxa"/>
        <w:tblCellMar>
          <w:left w:w="0" w:type="dxa"/>
          <w:right w:w="0" w:type="dxa"/>
        </w:tblCellMar>
        <w:tblLook w:val="04A0" w:firstRow="1" w:lastRow="0" w:firstColumn="1" w:lastColumn="0" w:noHBand="0" w:noVBand="1"/>
      </w:tblPr>
      <w:tblGrid>
        <w:gridCol w:w="3089"/>
      </w:tblGrid>
      <w:tr w:rsidR="00A574F9" w:rsidRPr="00613BB9" w14:paraId="31CB76D0" w14:textId="77777777" w:rsidTr="00170578">
        <w:trPr>
          <w:tblCellSpacing w:w="15" w:type="dxa"/>
        </w:trPr>
        <w:tc>
          <w:tcPr>
            <w:tcW w:w="0" w:type="auto"/>
            <w:tcBorders>
              <w:top w:val="nil"/>
              <w:left w:val="nil"/>
              <w:bottom w:val="nil"/>
              <w:right w:val="nil"/>
            </w:tcBorders>
            <w:vAlign w:val="center"/>
            <w:hideMark/>
          </w:tcPr>
          <w:p w14:paraId="430F01F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list_categories([options]) %&gt;</w:t>
            </w:r>
          </w:p>
        </w:tc>
      </w:tr>
    </w:tbl>
    <w:p w14:paraId="6599DCBB"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815"/>
        <w:gridCol w:w="5147"/>
        <w:gridCol w:w="1344"/>
      </w:tblGrid>
      <w:tr w:rsidR="00A574F9" w:rsidRPr="00613BB9" w14:paraId="77EA86F2"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AB5E399"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0EE9537B"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8344291"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297E15F5"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B47DCA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orderby</w:t>
            </w:r>
          </w:p>
        </w:tc>
        <w:tc>
          <w:tcPr>
            <w:tcW w:w="0" w:type="auto"/>
            <w:tcBorders>
              <w:top w:val="nil"/>
              <w:left w:val="nil"/>
              <w:bottom w:val="nil"/>
              <w:right w:val="nil"/>
            </w:tcBorders>
            <w:tcMar>
              <w:top w:w="75" w:type="dxa"/>
              <w:left w:w="225" w:type="dxa"/>
              <w:bottom w:w="75" w:type="dxa"/>
              <w:right w:w="225" w:type="dxa"/>
            </w:tcMar>
            <w:vAlign w:val="center"/>
            <w:hideMark/>
          </w:tcPr>
          <w:p w14:paraId="0EEA1FA3" w14:textId="77777777" w:rsidR="00A574F9" w:rsidRPr="00613BB9" w:rsidRDefault="00A574F9" w:rsidP="00170578">
            <w:pPr>
              <w:rPr>
                <w:rFonts w:ascii="inherit" w:hAnsi="inherit" w:hint="eastAsia"/>
                <w:sz w:val="23"/>
                <w:szCs w:val="23"/>
              </w:rPr>
            </w:pPr>
            <w:r w:rsidRPr="00613BB9">
              <w:rPr>
                <w:rFonts w:ascii="inherit" w:hAnsi="inherit"/>
                <w:sz w:val="23"/>
                <w:szCs w:val="23"/>
              </w:rPr>
              <w:t>分类排列方式</w:t>
            </w:r>
          </w:p>
        </w:tc>
        <w:tc>
          <w:tcPr>
            <w:tcW w:w="0" w:type="auto"/>
            <w:tcBorders>
              <w:top w:val="nil"/>
              <w:left w:val="nil"/>
              <w:bottom w:val="nil"/>
              <w:right w:val="nil"/>
            </w:tcBorders>
            <w:tcMar>
              <w:top w:w="75" w:type="dxa"/>
              <w:left w:w="225" w:type="dxa"/>
              <w:bottom w:w="75" w:type="dxa"/>
              <w:right w:w="225" w:type="dxa"/>
            </w:tcMar>
            <w:vAlign w:val="center"/>
            <w:hideMark/>
          </w:tcPr>
          <w:p w14:paraId="46CC5FA5" w14:textId="77777777" w:rsidR="00A574F9" w:rsidRPr="00613BB9" w:rsidRDefault="00A574F9" w:rsidP="00170578">
            <w:pPr>
              <w:rPr>
                <w:rFonts w:ascii="inherit" w:hAnsi="inherit" w:hint="eastAsia"/>
                <w:sz w:val="23"/>
                <w:szCs w:val="23"/>
              </w:rPr>
            </w:pPr>
            <w:r w:rsidRPr="00613BB9">
              <w:rPr>
                <w:rFonts w:ascii="inherit" w:hAnsi="inherit"/>
                <w:sz w:val="23"/>
                <w:szCs w:val="23"/>
              </w:rPr>
              <w:t>name</w:t>
            </w:r>
          </w:p>
        </w:tc>
      </w:tr>
      <w:tr w:rsidR="00A574F9" w:rsidRPr="00613BB9" w14:paraId="6F861EEB"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1D29C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D78B1C" w14:textId="77777777" w:rsidR="00A574F9" w:rsidRPr="00613BB9" w:rsidRDefault="00A574F9" w:rsidP="00170578">
            <w:pPr>
              <w:rPr>
                <w:rFonts w:ascii="inherit" w:hAnsi="inherit" w:hint="eastAsia"/>
                <w:sz w:val="23"/>
                <w:szCs w:val="23"/>
              </w:rPr>
            </w:pPr>
            <w:r w:rsidRPr="00613BB9">
              <w:rPr>
                <w:rFonts w:ascii="inherit" w:hAnsi="inherit"/>
                <w:sz w:val="23"/>
                <w:szCs w:val="23"/>
              </w:rPr>
              <w:t>分类排列顺序。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asc</w:t>
            </w:r>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007B47" w14:textId="77777777" w:rsidR="00A574F9" w:rsidRPr="00613BB9" w:rsidRDefault="00A574F9" w:rsidP="00170578">
            <w:pPr>
              <w:rPr>
                <w:rFonts w:ascii="inherit" w:hAnsi="inherit" w:hint="eastAsia"/>
                <w:sz w:val="23"/>
                <w:szCs w:val="23"/>
              </w:rPr>
            </w:pPr>
            <w:r w:rsidRPr="00613BB9">
              <w:rPr>
                <w:rFonts w:ascii="inherit" w:hAnsi="inherit"/>
                <w:sz w:val="23"/>
                <w:szCs w:val="23"/>
              </w:rPr>
              <w:t>1</w:t>
            </w:r>
          </w:p>
        </w:tc>
      </w:tr>
      <w:tr w:rsidR="00A574F9" w:rsidRPr="00613BB9" w14:paraId="6F60625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75D0C32"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show_count</w:t>
            </w:r>
          </w:p>
        </w:tc>
        <w:tc>
          <w:tcPr>
            <w:tcW w:w="0" w:type="auto"/>
            <w:tcBorders>
              <w:top w:val="nil"/>
              <w:left w:val="nil"/>
              <w:bottom w:val="nil"/>
              <w:right w:val="nil"/>
            </w:tcBorders>
            <w:tcMar>
              <w:top w:w="75" w:type="dxa"/>
              <w:left w:w="225" w:type="dxa"/>
              <w:bottom w:w="75" w:type="dxa"/>
              <w:right w:w="225" w:type="dxa"/>
            </w:tcMar>
            <w:vAlign w:val="center"/>
            <w:hideMark/>
          </w:tcPr>
          <w:p w14:paraId="17A98028" w14:textId="77777777" w:rsidR="00A574F9" w:rsidRPr="00613BB9" w:rsidRDefault="00A574F9" w:rsidP="00170578">
            <w:pPr>
              <w:rPr>
                <w:rFonts w:ascii="inherit" w:hAnsi="inherit" w:hint="eastAsia"/>
                <w:sz w:val="23"/>
                <w:szCs w:val="23"/>
              </w:rPr>
            </w:pPr>
            <w:r w:rsidRPr="00613BB9">
              <w:rPr>
                <w:rFonts w:ascii="inherit" w:hAnsi="inherit"/>
                <w:sz w:val="23"/>
                <w:szCs w:val="23"/>
              </w:rPr>
              <w:t>显示每个分类的文章总数</w:t>
            </w:r>
          </w:p>
        </w:tc>
        <w:tc>
          <w:tcPr>
            <w:tcW w:w="0" w:type="auto"/>
            <w:tcBorders>
              <w:top w:val="nil"/>
              <w:left w:val="nil"/>
              <w:bottom w:val="nil"/>
              <w:right w:val="nil"/>
            </w:tcBorders>
            <w:tcMar>
              <w:top w:w="75" w:type="dxa"/>
              <w:left w:w="225" w:type="dxa"/>
              <w:bottom w:w="75" w:type="dxa"/>
              <w:right w:w="225" w:type="dxa"/>
            </w:tcMar>
            <w:vAlign w:val="center"/>
            <w:hideMark/>
          </w:tcPr>
          <w:p w14:paraId="5CA63587" w14:textId="77777777" w:rsidR="00A574F9" w:rsidRPr="00613BB9" w:rsidRDefault="00A574F9" w:rsidP="00170578">
            <w:pPr>
              <w:rPr>
                <w:rFonts w:ascii="inherit" w:hAnsi="inherit" w:hint="eastAsia"/>
                <w:sz w:val="23"/>
                <w:szCs w:val="23"/>
              </w:rPr>
            </w:pPr>
            <w:r w:rsidRPr="00613BB9">
              <w:rPr>
                <w:rFonts w:ascii="inherit" w:hAnsi="inherit"/>
                <w:sz w:val="23"/>
                <w:szCs w:val="23"/>
              </w:rPr>
              <w:t>true</w:t>
            </w:r>
          </w:p>
        </w:tc>
      </w:tr>
      <w:tr w:rsidR="00A574F9" w:rsidRPr="00613BB9" w14:paraId="7A14017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FA8BB4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7267F2B" w14:textId="77777777" w:rsidR="00A574F9" w:rsidRPr="00613BB9" w:rsidRDefault="00A574F9" w:rsidP="00170578">
            <w:pPr>
              <w:rPr>
                <w:rFonts w:ascii="inherit" w:hAnsi="inherit" w:hint="eastAsia"/>
                <w:sz w:val="23"/>
                <w:szCs w:val="23"/>
              </w:rPr>
            </w:pPr>
            <w:r w:rsidRPr="00613BB9">
              <w:rPr>
                <w:rFonts w:ascii="inherit" w:hAnsi="inherit"/>
                <w:sz w:val="23"/>
                <w:szCs w:val="23"/>
              </w:rPr>
              <w:t>分类列表的显示方式。使用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E97AAC" w14:textId="77777777" w:rsidR="00A574F9" w:rsidRPr="00613BB9" w:rsidRDefault="00A574F9" w:rsidP="00170578">
            <w:pPr>
              <w:rPr>
                <w:rFonts w:ascii="inherit" w:hAnsi="inherit" w:hint="eastAsia"/>
                <w:sz w:val="23"/>
                <w:szCs w:val="23"/>
              </w:rPr>
            </w:pPr>
            <w:r w:rsidRPr="00613BB9">
              <w:rPr>
                <w:rFonts w:ascii="inherit" w:hAnsi="inherit"/>
                <w:sz w:val="23"/>
                <w:szCs w:val="23"/>
              </w:rPr>
              <w:t>list</w:t>
            </w:r>
          </w:p>
        </w:tc>
      </w:tr>
      <w:tr w:rsidR="00A574F9" w:rsidRPr="00613BB9" w14:paraId="47E959DE"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C88D1B3"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tcMar>
              <w:top w:w="75" w:type="dxa"/>
              <w:left w:w="225" w:type="dxa"/>
              <w:bottom w:w="75" w:type="dxa"/>
              <w:right w:w="225" w:type="dxa"/>
            </w:tcMar>
            <w:vAlign w:val="center"/>
            <w:hideMark/>
          </w:tcPr>
          <w:p w14:paraId="57E1A4F4" w14:textId="77777777" w:rsidR="00A574F9" w:rsidRPr="00613BB9" w:rsidRDefault="00A574F9" w:rsidP="00170578">
            <w:pPr>
              <w:rPr>
                <w:rFonts w:ascii="inherit" w:hAnsi="inherit" w:hint="eastAsia"/>
                <w:sz w:val="23"/>
                <w:szCs w:val="23"/>
              </w:rPr>
            </w:pPr>
            <w:r w:rsidRPr="00613BB9">
              <w:rPr>
                <w:rFonts w:ascii="inherit" w:hAnsi="inherit"/>
                <w:sz w:val="23"/>
                <w:szCs w:val="23"/>
              </w:rPr>
              <w:t>分类间的分隔符号。只有在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tcMar>
              <w:top w:w="75" w:type="dxa"/>
              <w:left w:w="225" w:type="dxa"/>
              <w:bottom w:w="75" w:type="dxa"/>
              <w:right w:w="225" w:type="dxa"/>
            </w:tcMar>
            <w:vAlign w:val="center"/>
            <w:hideMark/>
          </w:tcPr>
          <w:p w14:paraId="06821842" w14:textId="77777777" w:rsidR="00A574F9" w:rsidRPr="00613BB9" w:rsidRDefault="00A574F9" w:rsidP="00170578">
            <w:pPr>
              <w:rPr>
                <w:rFonts w:ascii="inherit" w:hAnsi="inherit" w:hint="eastAsia"/>
                <w:sz w:val="23"/>
                <w:szCs w:val="23"/>
              </w:rPr>
            </w:pPr>
            <w:r w:rsidRPr="00613BB9">
              <w:rPr>
                <w:rFonts w:ascii="inherit" w:hAnsi="inherit"/>
                <w:sz w:val="23"/>
                <w:szCs w:val="23"/>
              </w:rPr>
              <w:t>,</w:t>
            </w:r>
          </w:p>
        </w:tc>
      </w:tr>
      <w:tr w:rsidR="00A574F9" w:rsidRPr="00613BB9" w14:paraId="569AC8C4"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E2974D6"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lastRenderedPageBreak/>
              <w:t>depth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7411C0" w14:textId="77777777" w:rsidR="00A574F9" w:rsidRPr="00613BB9" w:rsidRDefault="00A574F9" w:rsidP="00170578">
            <w:pPr>
              <w:rPr>
                <w:rFonts w:ascii="inherit" w:hAnsi="inherit" w:hint="eastAsia"/>
                <w:sz w:val="23"/>
                <w:szCs w:val="23"/>
              </w:rPr>
            </w:pPr>
            <w:r w:rsidRPr="00613BB9">
              <w:rPr>
                <w:rFonts w:ascii="inherit" w:hAnsi="inherit"/>
                <w:sz w:val="23"/>
                <w:szCs w:val="23"/>
              </w:rPr>
              <w:t>要显示的分类层级。</w:t>
            </w:r>
            <w:r w:rsidRPr="00613BB9">
              <w:rPr>
                <w:rStyle w:val="HTML1"/>
                <w:rFonts w:ascii="Source Code Pro" w:hAnsi="Source Code Pro"/>
                <w:sz w:val="22"/>
                <w:bdr w:val="none" w:sz="0" w:space="0" w:color="auto" w:frame="1"/>
                <w:shd w:val="clear" w:color="auto" w:fill="EEEEEE"/>
              </w:rPr>
              <w:t>0</w:t>
            </w:r>
            <w:r w:rsidRPr="00613BB9">
              <w:rPr>
                <w:rFonts w:ascii="inherit" w:hAnsi="inherit"/>
                <w:sz w:val="23"/>
                <w:szCs w:val="23"/>
              </w:rPr>
              <w:t> </w:t>
            </w:r>
            <w:r w:rsidRPr="00613BB9">
              <w:rPr>
                <w:rFonts w:ascii="inherit" w:hAnsi="inherit"/>
                <w:sz w:val="23"/>
                <w:szCs w:val="23"/>
              </w:rPr>
              <w:t>显示所有层级的分类；</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Fonts w:ascii="inherit" w:hAnsi="inherit"/>
                <w:sz w:val="23"/>
                <w:szCs w:val="23"/>
              </w:rPr>
              <w:t>和</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0</w:t>
            </w:r>
            <w:r w:rsidRPr="00613BB9">
              <w:rPr>
                <w:rFonts w:ascii="inherit" w:hAnsi="inherit"/>
                <w:sz w:val="23"/>
                <w:szCs w:val="23"/>
              </w:rPr>
              <w:t> </w:t>
            </w:r>
            <w:r w:rsidRPr="00613BB9">
              <w:rPr>
                <w:rFonts w:ascii="inherit" w:hAnsi="inherit"/>
                <w:sz w:val="23"/>
                <w:szCs w:val="23"/>
              </w:rPr>
              <w:t>很类似，但是显示不分层级；</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Fonts w:ascii="inherit" w:hAnsi="inherit"/>
                <w:sz w:val="23"/>
                <w:szCs w:val="23"/>
              </w:rPr>
              <w:t>只显示第一层的分类。</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AD9F50D" w14:textId="77777777" w:rsidR="00A574F9" w:rsidRPr="00613BB9" w:rsidRDefault="00A574F9" w:rsidP="00170578">
            <w:pPr>
              <w:rPr>
                <w:rFonts w:ascii="inherit" w:hAnsi="inherit" w:hint="eastAsia"/>
                <w:sz w:val="23"/>
                <w:szCs w:val="23"/>
              </w:rPr>
            </w:pPr>
            <w:r w:rsidRPr="00613BB9">
              <w:rPr>
                <w:rFonts w:ascii="inherit" w:hAnsi="inherit"/>
                <w:sz w:val="23"/>
                <w:szCs w:val="23"/>
              </w:rPr>
              <w:t>0</w:t>
            </w:r>
          </w:p>
        </w:tc>
      </w:tr>
      <w:tr w:rsidR="00A574F9" w:rsidRPr="00613BB9" w14:paraId="6F3539A4"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B14E744"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3BF8C9EF" w14:textId="77777777" w:rsidR="00A574F9" w:rsidRPr="00613BB9" w:rsidRDefault="00A574F9" w:rsidP="00170578">
            <w:pPr>
              <w:rPr>
                <w:rFonts w:ascii="inherit" w:hAnsi="inherit" w:hint="eastAsia"/>
                <w:sz w:val="23"/>
                <w:szCs w:val="23"/>
              </w:rPr>
            </w:pPr>
            <w:r w:rsidRPr="00613BB9">
              <w:rPr>
                <w:rFonts w:ascii="inherit" w:hAnsi="inherit"/>
                <w:sz w:val="23"/>
                <w:szCs w:val="23"/>
              </w:rPr>
              <w:t>分类列表的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5267B26F" w14:textId="77777777" w:rsidR="00A574F9" w:rsidRPr="00613BB9" w:rsidRDefault="00A574F9" w:rsidP="00170578">
            <w:pPr>
              <w:rPr>
                <w:rFonts w:ascii="inherit" w:hAnsi="inherit" w:hint="eastAsia"/>
                <w:sz w:val="23"/>
                <w:szCs w:val="23"/>
              </w:rPr>
            </w:pPr>
            <w:r w:rsidRPr="00613BB9">
              <w:rPr>
                <w:rFonts w:ascii="inherit" w:hAnsi="inherit"/>
                <w:sz w:val="23"/>
                <w:szCs w:val="23"/>
              </w:rPr>
              <w:t>category</w:t>
            </w:r>
          </w:p>
        </w:tc>
      </w:tr>
      <w:tr w:rsidR="00A574F9" w:rsidRPr="00613BB9" w14:paraId="2F3AECB5"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7F1494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E961193" w14:textId="77777777" w:rsidR="00A574F9" w:rsidRPr="00613BB9" w:rsidRDefault="00A574F9" w:rsidP="00170578">
            <w:pPr>
              <w:rPr>
                <w:rFonts w:ascii="inherit" w:hAnsi="inherit" w:hint="eastAsia"/>
                <w:sz w:val="23"/>
                <w:szCs w:val="23"/>
              </w:rPr>
            </w:pPr>
            <w:r w:rsidRPr="00613BB9">
              <w:rPr>
                <w:rFonts w:ascii="inherit" w:hAnsi="inherit"/>
                <w:sz w:val="23"/>
                <w:szCs w:val="23"/>
              </w:rPr>
              <w:t>改变分类名称显示方法的函数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E2CFEE1" w14:textId="77777777" w:rsidR="00A574F9" w:rsidRPr="00613BB9" w:rsidRDefault="00A574F9" w:rsidP="00170578">
            <w:pPr>
              <w:rPr>
                <w:rFonts w:ascii="inherit" w:hAnsi="inherit" w:hint="eastAsia"/>
                <w:sz w:val="23"/>
                <w:szCs w:val="23"/>
              </w:rPr>
            </w:pPr>
          </w:p>
        </w:tc>
      </w:tr>
      <w:tr w:rsidR="00A574F9" w:rsidRPr="00613BB9" w14:paraId="45C82F96"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297B5F9"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suffix</w:t>
            </w:r>
          </w:p>
        </w:tc>
        <w:tc>
          <w:tcPr>
            <w:tcW w:w="0" w:type="auto"/>
            <w:tcBorders>
              <w:top w:val="nil"/>
              <w:left w:val="nil"/>
              <w:bottom w:val="nil"/>
              <w:right w:val="nil"/>
            </w:tcBorders>
            <w:tcMar>
              <w:top w:w="75" w:type="dxa"/>
              <w:left w:w="225" w:type="dxa"/>
              <w:bottom w:w="75" w:type="dxa"/>
              <w:right w:w="225" w:type="dxa"/>
            </w:tcMar>
            <w:vAlign w:val="center"/>
            <w:hideMark/>
          </w:tcPr>
          <w:p w14:paraId="112CB93F" w14:textId="77777777" w:rsidR="00A574F9" w:rsidRPr="00613BB9" w:rsidRDefault="00A574F9" w:rsidP="00170578">
            <w:pPr>
              <w:rPr>
                <w:rFonts w:ascii="inherit" w:hAnsi="inherit" w:hint="eastAsia"/>
                <w:sz w:val="23"/>
                <w:szCs w:val="23"/>
              </w:rPr>
            </w:pPr>
            <w:r w:rsidRPr="00613BB9">
              <w:rPr>
                <w:rFonts w:ascii="inherit" w:hAnsi="inherit"/>
                <w:sz w:val="23"/>
                <w:szCs w:val="23"/>
              </w:rPr>
              <w:t>为链接添加前缀</w:t>
            </w:r>
          </w:p>
        </w:tc>
        <w:tc>
          <w:tcPr>
            <w:tcW w:w="0" w:type="auto"/>
            <w:tcBorders>
              <w:top w:val="nil"/>
              <w:left w:val="nil"/>
              <w:bottom w:val="nil"/>
              <w:right w:val="nil"/>
            </w:tcBorders>
            <w:tcMar>
              <w:top w:w="75" w:type="dxa"/>
              <w:left w:w="225" w:type="dxa"/>
              <w:bottom w:w="75" w:type="dxa"/>
              <w:right w:w="225" w:type="dxa"/>
            </w:tcMar>
            <w:vAlign w:val="center"/>
            <w:hideMark/>
          </w:tcPr>
          <w:p w14:paraId="7BCB6AAB" w14:textId="77777777" w:rsidR="00A574F9" w:rsidRPr="00613BB9" w:rsidRDefault="00A574F9" w:rsidP="00170578">
            <w:pPr>
              <w:rPr>
                <w:rFonts w:ascii="inherit" w:hAnsi="inherit" w:hint="eastAsia"/>
                <w:sz w:val="23"/>
                <w:szCs w:val="23"/>
              </w:rPr>
            </w:pPr>
            <w:r w:rsidRPr="00613BB9">
              <w:rPr>
                <w:rFonts w:ascii="inherit" w:hAnsi="inherit"/>
                <w:sz w:val="23"/>
                <w:szCs w:val="23"/>
              </w:rPr>
              <w:t>None</w:t>
            </w:r>
          </w:p>
        </w:tc>
      </w:tr>
    </w:tbl>
    <w:p w14:paraId="2BD664EF"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用例</w:t>
      </w:r>
      <w:r w:rsidRPr="00613BB9">
        <w:rPr>
          <w:rStyle w:val="a6"/>
          <w:rFonts w:ascii="inherit" w:hAnsi="inherit" w:cs="Helvetica"/>
          <w:sz w:val="23"/>
          <w:szCs w:val="23"/>
          <w:bdr w:val="none" w:sz="0" w:space="0" w:color="auto" w:frame="1"/>
        </w:rPr>
        <w:t>:</w:t>
      </w:r>
    </w:p>
    <w:tbl>
      <w:tblPr>
        <w:tblW w:w="0" w:type="auto"/>
        <w:tblCellSpacing w:w="15" w:type="dxa"/>
        <w:tblCellMar>
          <w:left w:w="0" w:type="dxa"/>
          <w:right w:w="0" w:type="dxa"/>
        </w:tblCellMar>
        <w:tblLook w:val="04A0" w:firstRow="1" w:lastRow="0" w:firstColumn="1" w:lastColumn="0" w:noHBand="0" w:noVBand="1"/>
      </w:tblPr>
      <w:tblGrid>
        <w:gridCol w:w="3466"/>
      </w:tblGrid>
      <w:tr w:rsidR="00A574F9" w:rsidRPr="00613BB9" w14:paraId="0413331D" w14:textId="77777777" w:rsidTr="00170578">
        <w:trPr>
          <w:tblCellSpacing w:w="15" w:type="dxa"/>
        </w:trPr>
        <w:tc>
          <w:tcPr>
            <w:tcW w:w="0" w:type="auto"/>
            <w:tcBorders>
              <w:top w:val="nil"/>
              <w:left w:val="nil"/>
              <w:bottom w:val="nil"/>
              <w:right w:val="nil"/>
            </w:tcBorders>
            <w:vAlign w:val="center"/>
            <w:hideMark/>
          </w:tcPr>
          <w:p w14:paraId="5AEAFDB0"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list_categories(post.categories,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class: 'post-category',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transform(str)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titlecase(str);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&lt;%- list_categories(post.categories,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class: 'post-category',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transform(str)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str.toUpperCase();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6F9CA1C5" w14:textId="77777777" w:rsidR="00A574F9" w:rsidRPr="00613BB9" w:rsidRDefault="00A574F9" w:rsidP="00170578">
      <w:pPr>
        <w:pStyle w:val="4"/>
        <w:rPr>
          <w:rFonts w:ascii="inherit" w:hAnsi="inherit" w:cs="Helvetica" w:hint="eastAsia"/>
          <w:sz w:val="30"/>
          <w:szCs w:val="30"/>
        </w:rPr>
      </w:pPr>
      <w:bookmarkStart w:id="592" w:name="_Toc46395187"/>
      <w:r w:rsidRPr="00613BB9">
        <w:rPr>
          <w:rFonts w:ascii="inherit" w:hAnsi="inherit" w:cs="Helvetica"/>
          <w:sz w:val="30"/>
          <w:szCs w:val="30"/>
        </w:rPr>
        <w:t>list_tags</w:t>
      </w:r>
      <w:bookmarkEnd w:id="592"/>
    </w:p>
    <w:p w14:paraId="66F6F248"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插入标签列表。</w:t>
      </w:r>
    </w:p>
    <w:tbl>
      <w:tblPr>
        <w:tblW w:w="0" w:type="auto"/>
        <w:tblCellSpacing w:w="15" w:type="dxa"/>
        <w:tblCellMar>
          <w:left w:w="0" w:type="dxa"/>
          <w:right w:w="0" w:type="dxa"/>
        </w:tblCellMar>
        <w:tblLook w:val="04A0" w:firstRow="1" w:lastRow="0" w:firstColumn="1" w:lastColumn="0" w:noHBand="0" w:noVBand="1"/>
      </w:tblPr>
      <w:tblGrid>
        <w:gridCol w:w="2535"/>
      </w:tblGrid>
      <w:tr w:rsidR="00A574F9" w:rsidRPr="00613BB9" w14:paraId="304C0A7A" w14:textId="77777777" w:rsidTr="00170578">
        <w:trPr>
          <w:tblCellSpacing w:w="15" w:type="dxa"/>
        </w:trPr>
        <w:tc>
          <w:tcPr>
            <w:tcW w:w="0" w:type="auto"/>
            <w:tcBorders>
              <w:top w:val="nil"/>
              <w:left w:val="nil"/>
              <w:bottom w:val="nil"/>
              <w:right w:val="nil"/>
            </w:tcBorders>
            <w:vAlign w:val="center"/>
            <w:hideMark/>
          </w:tcPr>
          <w:p w14:paraId="2AB9ADC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list_tags([options]) %&gt;</w:t>
            </w:r>
          </w:p>
        </w:tc>
      </w:tr>
    </w:tbl>
    <w:p w14:paraId="703AAEBA"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815"/>
        <w:gridCol w:w="5375"/>
        <w:gridCol w:w="1116"/>
      </w:tblGrid>
      <w:tr w:rsidR="00A574F9" w:rsidRPr="00613BB9" w14:paraId="6F2A57A3"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64E0F8E"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选项</w:t>
            </w:r>
          </w:p>
        </w:tc>
        <w:tc>
          <w:tcPr>
            <w:tcW w:w="0" w:type="auto"/>
            <w:tcBorders>
              <w:top w:val="nil"/>
              <w:left w:val="nil"/>
              <w:bottom w:val="nil"/>
              <w:right w:val="nil"/>
            </w:tcBorders>
            <w:tcMar>
              <w:top w:w="75" w:type="dxa"/>
              <w:left w:w="225" w:type="dxa"/>
              <w:bottom w:w="75" w:type="dxa"/>
              <w:right w:w="225" w:type="dxa"/>
            </w:tcMar>
            <w:vAlign w:val="center"/>
            <w:hideMark/>
          </w:tcPr>
          <w:p w14:paraId="4BB78956"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B1C7E69"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预设值</w:t>
            </w:r>
          </w:p>
        </w:tc>
      </w:tr>
      <w:tr w:rsidR="00A574F9" w:rsidRPr="00613BB9" w14:paraId="09FB002F"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670EBB8"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orderby</w:t>
            </w:r>
          </w:p>
        </w:tc>
        <w:tc>
          <w:tcPr>
            <w:tcW w:w="0" w:type="auto"/>
            <w:tcBorders>
              <w:top w:val="nil"/>
              <w:left w:val="nil"/>
              <w:bottom w:val="nil"/>
              <w:right w:val="nil"/>
            </w:tcBorders>
            <w:tcMar>
              <w:top w:w="75" w:type="dxa"/>
              <w:left w:w="225" w:type="dxa"/>
              <w:bottom w:w="75" w:type="dxa"/>
              <w:right w:w="225" w:type="dxa"/>
            </w:tcMar>
            <w:vAlign w:val="center"/>
            <w:hideMark/>
          </w:tcPr>
          <w:p w14:paraId="750FD412" w14:textId="77777777" w:rsidR="00A574F9" w:rsidRPr="00613BB9" w:rsidRDefault="00A574F9" w:rsidP="00170578">
            <w:pPr>
              <w:rPr>
                <w:rFonts w:ascii="inherit" w:hAnsi="inherit" w:hint="eastAsia"/>
                <w:sz w:val="23"/>
                <w:szCs w:val="23"/>
              </w:rPr>
            </w:pPr>
            <w:r w:rsidRPr="00613BB9">
              <w:rPr>
                <w:rFonts w:ascii="inherit" w:hAnsi="inherit"/>
                <w:sz w:val="23"/>
                <w:szCs w:val="23"/>
              </w:rPr>
              <w:t>标签排列方式</w:t>
            </w:r>
          </w:p>
        </w:tc>
        <w:tc>
          <w:tcPr>
            <w:tcW w:w="0" w:type="auto"/>
            <w:tcBorders>
              <w:top w:val="nil"/>
              <w:left w:val="nil"/>
              <w:bottom w:val="nil"/>
              <w:right w:val="nil"/>
            </w:tcBorders>
            <w:tcMar>
              <w:top w:w="75" w:type="dxa"/>
              <w:left w:w="225" w:type="dxa"/>
              <w:bottom w:w="75" w:type="dxa"/>
              <w:right w:w="225" w:type="dxa"/>
            </w:tcMar>
            <w:vAlign w:val="center"/>
            <w:hideMark/>
          </w:tcPr>
          <w:p w14:paraId="7B47BBC2" w14:textId="77777777" w:rsidR="00A574F9" w:rsidRPr="00613BB9" w:rsidRDefault="00A574F9" w:rsidP="00170578">
            <w:pPr>
              <w:rPr>
                <w:rFonts w:ascii="inherit" w:hAnsi="inherit" w:hint="eastAsia"/>
                <w:sz w:val="23"/>
                <w:szCs w:val="23"/>
              </w:rPr>
            </w:pPr>
            <w:r w:rsidRPr="00613BB9">
              <w:rPr>
                <w:rFonts w:ascii="inherit" w:hAnsi="inherit"/>
                <w:sz w:val="23"/>
                <w:szCs w:val="23"/>
              </w:rPr>
              <w:t>name</w:t>
            </w:r>
          </w:p>
        </w:tc>
      </w:tr>
      <w:tr w:rsidR="00A574F9" w:rsidRPr="00613BB9" w14:paraId="1F6EEC52"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D42C48A"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57AEE8D" w14:textId="77777777" w:rsidR="00A574F9" w:rsidRPr="00613BB9" w:rsidRDefault="00A574F9" w:rsidP="00170578">
            <w:pPr>
              <w:rPr>
                <w:rFonts w:ascii="inherit" w:hAnsi="inherit" w:hint="eastAsia"/>
                <w:sz w:val="23"/>
                <w:szCs w:val="23"/>
              </w:rPr>
            </w:pPr>
            <w:r w:rsidRPr="00613BB9">
              <w:rPr>
                <w:rFonts w:ascii="inherit" w:hAnsi="inherit"/>
                <w:sz w:val="23"/>
                <w:szCs w:val="23"/>
              </w:rPr>
              <w:t>标签排列顺序。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asc</w:t>
            </w:r>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81E59FC" w14:textId="77777777" w:rsidR="00A574F9" w:rsidRPr="00613BB9" w:rsidRDefault="00A574F9" w:rsidP="00170578">
            <w:pPr>
              <w:rPr>
                <w:rFonts w:ascii="inherit" w:hAnsi="inherit" w:hint="eastAsia"/>
                <w:sz w:val="23"/>
                <w:szCs w:val="23"/>
              </w:rPr>
            </w:pPr>
            <w:r w:rsidRPr="00613BB9">
              <w:rPr>
                <w:rFonts w:ascii="inherit" w:hAnsi="inherit"/>
                <w:sz w:val="23"/>
                <w:szCs w:val="23"/>
              </w:rPr>
              <w:t>1</w:t>
            </w:r>
          </w:p>
        </w:tc>
      </w:tr>
      <w:tr w:rsidR="00A574F9" w:rsidRPr="00613BB9" w14:paraId="1A69E1A3"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D6CBC1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show_count</w:t>
            </w:r>
          </w:p>
        </w:tc>
        <w:tc>
          <w:tcPr>
            <w:tcW w:w="0" w:type="auto"/>
            <w:tcBorders>
              <w:top w:val="nil"/>
              <w:left w:val="nil"/>
              <w:bottom w:val="nil"/>
              <w:right w:val="nil"/>
            </w:tcBorders>
            <w:tcMar>
              <w:top w:w="75" w:type="dxa"/>
              <w:left w:w="225" w:type="dxa"/>
              <w:bottom w:w="75" w:type="dxa"/>
              <w:right w:w="225" w:type="dxa"/>
            </w:tcMar>
            <w:vAlign w:val="center"/>
            <w:hideMark/>
          </w:tcPr>
          <w:p w14:paraId="4F797276" w14:textId="77777777" w:rsidR="00A574F9" w:rsidRPr="00613BB9" w:rsidRDefault="00A574F9" w:rsidP="00170578">
            <w:pPr>
              <w:rPr>
                <w:rFonts w:ascii="inherit" w:hAnsi="inherit" w:hint="eastAsia"/>
                <w:sz w:val="23"/>
                <w:szCs w:val="23"/>
              </w:rPr>
            </w:pPr>
            <w:r w:rsidRPr="00613BB9">
              <w:rPr>
                <w:rFonts w:ascii="inherit" w:hAnsi="inherit"/>
                <w:sz w:val="23"/>
                <w:szCs w:val="23"/>
              </w:rPr>
              <w:t>显示每个标签的文章总数</w:t>
            </w:r>
          </w:p>
        </w:tc>
        <w:tc>
          <w:tcPr>
            <w:tcW w:w="0" w:type="auto"/>
            <w:tcBorders>
              <w:top w:val="nil"/>
              <w:left w:val="nil"/>
              <w:bottom w:val="nil"/>
              <w:right w:val="nil"/>
            </w:tcBorders>
            <w:tcMar>
              <w:top w:w="75" w:type="dxa"/>
              <w:left w:w="225" w:type="dxa"/>
              <w:bottom w:w="75" w:type="dxa"/>
              <w:right w:w="225" w:type="dxa"/>
            </w:tcMar>
            <w:vAlign w:val="center"/>
            <w:hideMark/>
          </w:tcPr>
          <w:p w14:paraId="0128EF1D" w14:textId="77777777" w:rsidR="00A574F9" w:rsidRPr="00613BB9" w:rsidRDefault="00A574F9" w:rsidP="00170578">
            <w:pPr>
              <w:rPr>
                <w:rFonts w:ascii="inherit" w:hAnsi="inherit" w:hint="eastAsia"/>
                <w:sz w:val="23"/>
                <w:szCs w:val="23"/>
              </w:rPr>
            </w:pPr>
            <w:r w:rsidRPr="00613BB9">
              <w:rPr>
                <w:rFonts w:ascii="inherit" w:hAnsi="inherit"/>
                <w:sz w:val="23"/>
                <w:szCs w:val="23"/>
              </w:rPr>
              <w:t>true</w:t>
            </w:r>
          </w:p>
        </w:tc>
      </w:tr>
      <w:tr w:rsidR="00A574F9" w:rsidRPr="00613BB9" w14:paraId="7A94F536"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B01E33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27762E7" w14:textId="77777777" w:rsidR="00A574F9" w:rsidRPr="00613BB9" w:rsidRDefault="00A574F9" w:rsidP="00170578">
            <w:pPr>
              <w:rPr>
                <w:rFonts w:ascii="inherit" w:hAnsi="inherit" w:hint="eastAsia"/>
                <w:sz w:val="23"/>
                <w:szCs w:val="23"/>
              </w:rPr>
            </w:pPr>
            <w:r w:rsidRPr="00613BB9">
              <w:rPr>
                <w:rFonts w:ascii="inherit" w:hAnsi="inherit"/>
                <w:sz w:val="23"/>
                <w:szCs w:val="23"/>
              </w:rPr>
              <w:t>标签列表的显示方式。使用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1A21F0" w14:textId="77777777" w:rsidR="00A574F9" w:rsidRPr="00613BB9" w:rsidRDefault="00A574F9" w:rsidP="00170578">
            <w:pPr>
              <w:rPr>
                <w:rFonts w:ascii="inherit" w:hAnsi="inherit" w:hint="eastAsia"/>
                <w:sz w:val="23"/>
                <w:szCs w:val="23"/>
              </w:rPr>
            </w:pPr>
            <w:r w:rsidRPr="00613BB9">
              <w:rPr>
                <w:rFonts w:ascii="inherit" w:hAnsi="inherit"/>
                <w:sz w:val="23"/>
                <w:szCs w:val="23"/>
              </w:rPr>
              <w:t>list</w:t>
            </w:r>
          </w:p>
        </w:tc>
      </w:tr>
      <w:tr w:rsidR="00A574F9" w:rsidRPr="00613BB9" w14:paraId="7E8C5BB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F9010BA"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tcMar>
              <w:top w:w="75" w:type="dxa"/>
              <w:left w:w="225" w:type="dxa"/>
              <w:bottom w:w="75" w:type="dxa"/>
              <w:right w:w="225" w:type="dxa"/>
            </w:tcMar>
            <w:vAlign w:val="center"/>
            <w:hideMark/>
          </w:tcPr>
          <w:p w14:paraId="14DE9002" w14:textId="77777777" w:rsidR="00A574F9" w:rsidRPr="00613BB9" w:rsidRDefault="00A574F9" w:rsidP="00170578">
            <w:pPr>
              <w:rPr>
                <w:rFonts w:ascii="inherit" w:hAnsi="inherit" w:hint="eastAsia"/>
                <w:sz w:val="23"/>
                <w:szCs w:val="23"/>
              </w:rPr>
            </w:pPr>
            <w:r w:rsidRPr="00613BB9">
              <w:rPr>
                <w:rFonts w:ascii="inherit" w:hAnsi="inherit"/>
                <w:sz w:val="23"/>
                <w:szCs w:val="23"/>
              </w:rPr>
              <w:t>标签间的分隔符号。只有在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tcMar>
              <w:top w:w="75" w:type="dxa"/>
              <w:left w:w="225" w:type="dxa"/>
              <w:bottom w:w="75" w:type="dxa"/>
              <w:right w:w="225" w:type="dxa"/>
            </w:tcMar>
            <w:vAlign w:val="center"/>
            <w:hideMark/>
          </w:tcPr>
          <w:p w14:paraId="39474770" w14:textId="77777777" w:rsidR="00A574F9" w:rsidRPr="00613BB9" w:rsidRDefault="00A574F9" w:rsidP="00170578">
            <w:pPr>
              <w:rPr>
                <w:rFonts w:ascii="inherit" w:hAnsi="inherit" w:hint="eastAsia"/>
                <w:sz w:val="23"/>
                <w:szCs w:val="23"/>
              </w:rPr>
            </w:pPr>
            <w:r w:rsidRPr="00613BB9">
              <w:rPr>
                <w:rFonts w:ascii="inherit" w:hAnsi="inherit"/>
                <w:sz w:val="23"/>
                <w:szCs w:val="23"/>
              </w:rPr>
              <w:t>,</w:t>
            </w:r>
          </w:p>
        </w:tc>
      </w:tr>
      <w:tr w:rsidR="00A574F9" w:rsidRPr="00613BB9" w14:paraId="63E2D117"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9A6847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lastRenderedPageBreak/>
              <w:t>class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435C4E5" w14:textId="77777777" w:rsidR="00A574F9" w:rsidRPr="00613BB9" w:rsidRDefault="00A574F9" w:rsidP="00170578">
            <w:pPr>
              <w:rPr>
                <w:rFonts w:ascii="inherit" w:hAnsi="inherit" w:hint="eastAsia"/>
                <w:sz w:val="23"/>
                <w:szCs w:val="23"/>
              </w:rPr>
            </w:pPr>
            <w:r w:rsidRPr="00613BB9">
              <w:rPr>
                <w:rFonts w:ascii="inherit" w:hAnsi="inherit"/>
                <w:sz w:val="23"/>
                <w:szCs w:val="23"/>
              </w:rPr>
              <w:t>标签列表的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DCF46FB" w14:textId="77777777" w:rsidR="00A574F9" w:rsidRPr="00613BB9" w:rsidRDefault="00A574F9" w:rsidP="00170578">
            <w:pPr>
              <w:rPr>
                <w:rFonts w:ascii="inherit" w:hAnsi="inherit" w:hint="eastAsia"/>
                <w:sz w:val="23"/>
                <w:szCs w:val="23"/>
              </w:rPr>
            </w:pPr>
            <w:r w:rsidRPr="00613BB9">
              <w:rPr>
                <w:rFonts w:ascii="inherit" w:hAnsi="inherit"/>
                <w:sz w:val="23"/>
                <w:szCs w:val="23"/>
              </w:rPr>
              <w:t>tag</w:t>
            </w:r>
          </w:p>
        </w:tc>
      </w:tr>
      <w:tr w:rsidR="00A574F9" w:rsidRPr="00613BB9" w14:paraId="4756EA71"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F7C4B4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tcMar>
              <w:top w:w="75" w:type="dxa"/>
              <w:left w:w="225" w:type="dxa"/>
              <w:bottom w:w="75" w:type="dxa"/>
              <w:right w:w="225" w:type="dxa"/>
            </w:tcMar>
            <w:vAlign w:val="center"/>
            <w:hideMark/>
          </w:tcPr>
          <w:p w14:paraId="2E5FC5AB" w14:textId="77777777" w:rsidR="00A574F9" w:rsidRPr="00613BB9" w:rsidRDefault="00A574F9" w:rsidP="00170578">
            <w:pPr>
              <w:rPr>
                <w:rFonts w:ascii="inherit" w:hAnsi="inherit" w:hint="eastAsia"/>
                <w:sz w:val="23"/>
                <w:szCs w:val="23"/>
              </w:rPr>
            </w:pPr>
            <w:r w:rsidRPr="00613BB9">
              <w:rPr>
                <w:rFonts w:ascii="inherit" w:hAnsi="inherit"/>
                <w:sz w:val="23"/>
                <w:szCs w:val="23"/>
              </w:rPr>
              <w:t>改变标签名称显示方法的函数。请查看</w:t>
            </w:r>
            <w:r w:rsidRPr="00613BB9">
              <w:rPr>
                <w:rFonts w:ascii="inherit" w:hAnsi="inherit"/>
                <w:sz w:val="23"/>
                <w:szCs w:val="23"/>
              </w:rPr>
              <w:t> </w:t>
            </w:r>
            <w:hyperlink r:id="rId2155" w:anchor="list-categories" w:history="1">
              <w:r w:rsidRPr="00613BB9">
                <w:rPr>
                  <w:rStyle w:val="a4"/>
                  <w:rFonts w:ascii="inherit" w:hAnsi="inherit"/>
                  <w:color w:val="auto"/>
                  <w:sz w:val="23"/>
                  <w:szCs w:val="23"/>
                  <w:bdr w:val="none" w:sz="0" w:space="0" w:color="auto" w:frame="1"/>
                </w:rPr>
                <w:t>list_categories</w:t>
              </w:r>
            </w:hyperlink>
            <w:r w:rsidRPr="00613BB9">
              <w:rPr>
                <w:rFonts w:ascii="inherit" w:hAnsi="inherit"/>
                <w:sz w:val="23"/>
                <w:szCs w:val="23"/>
              </w:rPr>
              <w:t> </w:t>
            </w:r>
            <w:r w:rsidRPr="00613BB9">
              <w:rPr>
                <w:rFonts w:ascii="inherit" w:hAnsi="inherit"/>
                <w:sz w:val="23"/>
                <w:szCs w:val="23"/>
              </w:rPr>
              <w:t>中给出的例子</w:t>
            </w:r>
          </w:p>
        </w:tc>
        <w:tc>
          <w:tcPr>
            <w:tcW w:w="0" w:type="auto"/>
            <w:tcBorders>
              <w:top w:val="nil"/>
              <w:left w:val="nil"/>
              <w:bottom w:val="nil"/>
              <w:right w:val="nil"/>
            </w:tcBorders>
            <w:tcMar>
              <w:top w:w="75" w:type="dxa"/>
              <w:left w:w="225" w:type="dxa"/>
              <w:bottom w:w="75" w:type="dxa"/>
              <w:right w:w="225" w:type="dxa"/>
            </w:tcMar>
            <w:vAlign w:val="center"/>
            <w:hideMark/>
          </w:tcPr>
          <w:p w14:paraId="2B2F0EC8" w14:textId="77777777" w:rsidR="00A574F9" w:rsidRPr="00613BB9" w:rsidRDefault="00A574F9" w:rsidP="00170578">
            <w:pPr>
              <w:rPr>
                <w:rFonts w:ascii="inherit" w:hAnsi="inherit" w:hint="eastAsia"/>
                <w:sz w:val="23"/>
                <w:szCs w:val="23"/>
              </w:rPr>
            </w:pPr>
          </w:p>
        </w:tc>
      </w:tr>
      <w:tr w:rsidR="00A574F9" w:rsidRPr="00613BB9" w14:paraId="398BF6D9"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C6CDE72"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amount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9E9CBF" w14:textId="77777777" w:rsidR="00A574F9" w:rsidRPr="00613BB9" w:rsidRDefault="00A574F9" w:rsidP="00170578">
            <w:pPr>
              <w:rPr>
                <w:rFonts w:ascii="inherit" w:hAnsi="inherit" w:hint="eastAsia"/>
                <w:sz w:val="23"/>
                <w:szCs w:val="23"/>
              </w:rPr>
            </w:pPr>
            <w:r w:rsidRPr="00613BB9">
              <w:rPr>
                <w:rFonts w:ascii="inherit" w:hAnsi="inherit"/>
                <w:sz w:val="23"/>
                <w:szCs w:val="23"/>
              </w:rPr>
              <w:t>要显示的标签数量（</w:t>
            </w:r>
            <w:r w:rsidRPr="00613BB9">
              <w:rPr>
                <w:rFonts w:ascii="inherit" w:hAnsi="inherit"/>
                <w:sz w:val="23"/>
                <w:szCs w:val="23"/>
              </w:rPr>
              <w:t xml:space="preserve">0 = </w:t>
            </w:r>
            <w:r w:rsidRPr="00613BB9">
              <w:rPr>
                <w:rFonts w:ascii="inherit" w:hAnsi="inherit"/>
                <w:sz w:val="23"/>
                <w:szCs w:val="23"/>
              </w:rPr>
              <w:t>无限制）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AF0236E" w14:textId="77777777" w:rsidR="00A574F9" w:rsidRPr="00613BB9" w:rsidRDefault="00A574F9" w:rsidP="00170578">
            <w:pPr>
              <w:rPr>
                <w:rFonts w:ascii="inherit" w:hAnsi="inherit" w:hint="eastAsia"/>
                <w:sz w:val="23"/>
                <w:szCs w:val="23"/>
              </w:rPr>
            </w:pPr>
            <w:r w:rsidRPr="00613BB9">
              <w:rPr>
                <w:rFonts w:ascii="inherit" w:hAnsi="inherit"/>
                <w:sz w:val="23"/>
                <w:szCs w:val="23"/>
              </w:rPr>
              <w:t>0</w:t>
            </w:r>
          </w:p>
        </w:tc>
      </w:tr>
      <w:tr w:rsidR="00A574F9" w:rsidRPr="00613BB9" w14:paraId="16DABDF3"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989AC0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suffix</w:t>
            </w:r>
          </w:p>
        </w:tc>
        <w:tc>
          <w:tcPr>
            <w:tcW w:w="0" w:type="auto"/>
            <w:tcBorders>
              <w:top w:val="nil"/>
              <w:left w:val="nil"/>
              <w:bottom w:val="nil"/>
              <w:right w:val="nil"/>
            </w:tcBorders>
            <w:tcMar>
              <w:top w:w="75" w:type="dxa"/>
              <w:left w:w="225" w:type="dxa"/>
              <w:bottom w:w="75" w:type="dxa"/>
              <w:right w:w="225" w:type="dxa"/>
            </w:tcMar>
            <w:vAlign w:val="center"/>
            <w:hideMark/>
          </w:tcPr>
          <w:p w14:paraId="4199C0DE" w14:textId="77777777" w:rsidR="00A574F9" w:rsidRPr="00613BB9" w:rsidRDefault="00A574F9" w:rsidP="00170578">
            <w:pPr>
              <w:rPr>
                <w:rFonts w:ascii="inherit" w:hAnsi="inherit" w:hint="eastAsia"/>
                <w:sz w:val="23"/>
                <w:szCs w:val="23"/>
              </w:rPr>
            </w:pPr>
            <w:r w:rsidRPr="00613BB9">
              <w:rPr>
                <w:rFonts w:ascii="inherit" w:hAnsi="inherit"/>
                <w:sz w:val="23"/>
                <w:szCs w:val="23"/>
              </w:rPr>
              <w:t>为链接添加前缀</w:t>
            </w:r>
          </w:p>
        </w:tc>
        <w:tc>
          <w:tcPr>
            <w:tcW w:w="0" w:type="auto"/>
            <w:tcBorders>
              <w:top w:val="nil"/>
              <w:left w:val="nil"/>
              <w:bottom w:val="nil"/>
              <w:right w:val="nil"/>
            </w:tcBorders>
            <w:tcMar>
              <w:top w:w="75" w:type="dxa"/>
              <w:left w:w="225" w:type="dxa"/>
              <w:bottom w:w="75" w:type="dxa"/>
              <w:right w:w="225" w:type="dxa"/>
            </w:tcMar>
            <w:vAlign w:val="center"/>
            <w:hideMark/>
          </w:tcPr>
          <w:p w14:paraId="4288D832" w14:textId="77777777" w:rsidR="00A574F9" w:rsidRPr="00613BB9" w:rsidRDefault="00A574F9" w:rsidP="00170578">
            <w:pPr>
              <w:rPr>
                <w:rFonts w:ascii="inherit" w:hAnsi="inherit" w:hint="eastAsia"/>
                <w:sz w:val="23"/>
                <w:szCs w:val="23"/>
              </w:rPr>
            </w:pPr>
            <w:r w:rsidRPr="00613BB9">
              <w:rPr>
                <w:rFonts w:ascii="inherit" w:hAnsi="inherit"/>
                <w:sz w:val="23"/>
                <w:szCs w:val="23"/>
              </w:rPr>
              <w:t>None</w:t>
            </w:r>
          </w:p>
        </w:tc>
      </w:tr>
    </w:tbl>
    <w:p w14:paraId="60B5C733" w14:textId="77777777" w:rsidR="00A574F9" w:rsidRPr="00613BB9" w:rsidRDefault="00A574F9" w:rsidP="00170578">
      <w:pPr>
        <w:pStyle w:val="4"/>
        <w:rPr>
          <w:rFonts w:ascii="inherit" w:hAnsi="inherit" w:cs="Helvetica" w:hint="eastAsia"/>
          <w:sz w:val="30"/>
          <w:szCs w:val="30"/>
        </w:rPr>
      </w:pPr>
      <w:bookmarkStart w:id="593" w:name="_Toc46395188"/>
      <w:r w:rsidRPr="00613BB9">
        <w:rPr>
          <w:rFonts w:ascii="inherit" w:hAnsi="inherit" w:cs="Helvetica"/>
          <w:sz w:val="30"/>
          <w:szCs w:val="30"/>
        </w:rPr>
        <w:t>list_archives</w:t>
      </w:r>
      <w:bookmarkEnd w:id="593"/>
    </w:p>
    <w:p w14:paraId="38A7EB03"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插入归档列表。</w:t>
      </w:r>
    </w:p>
    <w:tbl>
      <w:tblPr>
        <w:tblW w:w="0" w:type="auto"/>
        <w:tblCellSpacing w:w="15" w:type="dxa"/>
        <w:tblCellMar>
          <w:left w:w="0" w:type="dxa"/>
          <w:right w:w="0" w:type="dxa"/>
        </w:tblCellMar>
        <w:tblLook w:val="04A0" w:firstRow="1" w:lastRow="0" w:firstColumn="1" w:lastColumn="0" w:noHBand="0" w:noVBand="1"/>
      </w:tblPr>
      <w:tblGrid>
        <w:gridCol w:w="2922"/>
      </w:tblGrid>
      <w:tr w:rsidR="00A574F9" w:rsidRPr="00613BB9" w14:paraId="2DDDC696" w14:textId="77777777" w:rsidTr="00170578">
        <w:trPr>
          <w:tblCellSpacing w:w="15" w:type="dxa"/>
        </w:trPr>
        <w:tc>
          <w:tcPr>
            <w:tcW w:w="0" w:type="auto"/>
            <w:tcBorders>
              <w:top w:val="nil"/>
              <w:left w:val="nil"/>
              <w:bottom w:val="nil"/>
              <w:right w:val="nil"/>
            </w:tcBorders>
            <w:vAlign w:val="center"/>
            <w:hideMark/>
          </w:tcPr>
          <w:p w14:paraId="1CEF92C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list_archives([options]) %&gt;</w:t>
            </w:r>
          </w:p>
        </w:tc>
      </w:tr>
    </w:tbl>
    <w:p w14:paraId="3018457B"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815"/>
        <w:gridCol w:w="4978"/>
        <w:gridCol w:w="1513"/>
      </w:tblGrid>
      <w:tr w:rsidR="00A574F9" w:rsidRPr="00613BB9" w14:paraId="2A55FE98"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E2E431F"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3FD1C205"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6D0D17C6"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025B37AC"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014C3D8"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type</w:t>
            </w:r>
          </w:p>
        </w:tc>
        <w:tc>
          <w:tcPr>
            <w:tcW w:w="0" w:type="auto"/>
            <w:tcBorders>
              <w:top w:val="nil"/>
              <w:left w:val="nil"/>
              <w:bottom w:val="nil"/>
              <w:right w:val="nil"/>
            </w:tcBorders>
            <w:tcMar>
              <w:top w:w="75" w:type="dxa"/>
              <w:left w:w="225" w:type="dxa"/>
              <w:bottom w:w="75" w:type="dxa"/>
              <w:right w:w="225" w:type="dxa"/>
            </w:tcMar>
            <w:vAlign w:val="center"/>
            <w:hideMark/>
          </w:tcPr>
          <w:p w14:paraId="77A9F8E7" w14:textId="77777777" w:rsidR="00A574F9" w:rsidRPr="00613BB9" w:rsidRDefault="00A574F9" w:rsidP="00170578">
            <w:pPr>
              <w:rPr>
                <w:rFonts w:ascii="inherit" w:hAnsi="inherit" w:hint="eastAsia"/>
                <w:sz w:val="23"/>
                <w:szCs w:val="23"/>
              </w:rPr>
            </w:pPr>
            <w:r w:rsidRPr="00613BB9">
              <w:rPr>
                <w:rFonts w:ascii="inherit" w:hAnsi="inherit"/>
                <w:sz w:val="23"/>
                <w:szCs w:val="23"/>
              </w:rPr>
              <w:t>类型。此设定可为</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yearly</w:t>
            </w:r>
            <w:r w:rsidRPr="00613BB9">
              <w:rPr>
                <w:rFonts w:ascii="inherit" w:hAnsi="inherit"/>
                <w:sz w:val="23"/>
                <w:szCs w:val="23"/>
              </w:rPr>
              <w:t> </w:t>
            </w:r>
            <w:r w:rsidRPr="00613BB9">
              <w:rPr>
                <w:rFonts w:ascii="inherit" w:hAnsi="inherit"/>
                <w:sz w:val="23"/>
                <w:szCs w:val="23"/>
              </w:rPr>
              <w:t>或</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monthly</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4EBEA20A" w14:textId="77777777" w:rsidR="00A574F9" w:rsidRPr="00613BB9" w:rsidRDefault="00A574F9" w:rsidP="00170578">
            <w:pPr>
              <w:rPr>
                <w:rFonts w:ascii="inherit" w:hAnsi="inherit" w:hint="eastAsia"/>
                <w:sz w:val="23"/>
                <w:szCs w:val="23"/>
              </w:rPr>
            </w:pPr>
            <w:r w:rsidRPr="00613BB9">
              <w:rPr>
                <w:rFonts w:ascii="inherit" w:hAnsi="inherit"/>
                <w:sz w:val="23"/>
                <w:szCs w:val="23"/>
              </w:rPr>
              <w:t>monthly</w:t>
            </w:r>
          </w:p>
        </w:tc>
      </w:tr>
      <w:tr w:rsidR="00A574F9" w:rsidRPr="00613BB9" w14:paraId="38C05EF9"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0737364"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1E75C1" w14:textId="77777777" w:rsidR="00A574F9" w:rsidRPr="00613BB9" w:rsidRDefault="00A574F9" w:rsidP="00170578">
            <w:pPr>
              <w:rPr>
                <w:rFonts w:ascii="inherit" w:hAnsi="inherit" w:hint="eastAsia"/>
                <w:sz w:val="23"/>
                <w:szCs w:val="23"/>
              </w:rPr>
            </w:pPr>
            <w:r w:rsidRPr="00613BB9">
              <w:rPr>
                <w:rFonts w:ascii="inherit" w:hAnsi="inherit"/>
                <w:sz w:val="23"/>
                <w:szCs w:val="23"/>
              </w:rPr>
              <w:t>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asc</w:t>
            </w:r>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3986750" w14:textId="77777777" w:rsidR="00A574F9" w:rsidRPr="00613BB9" w:rsidRDefault="00A574F9" w:rsidP="00170578">
            <w:pPr>
              <w:rPr>
                <w:rFonts w:ascii="inherit" w:hAnsi="inherit" w:hint="eastAsia"/>
                <w:sz w:val="23"/>
                <w:szCs w:val="23"/>
              </w:rPr>
            </w:pPr>
            <w:r w:rsidRPr="00613BB9">
              <w:rPr>
                <w:rFonts w:ascii="inherit" w:hAnsi="inherit"/>
                <w:sz w:val="23"/>
                <w:szCs w:val="23"/>
              </w:rPr>
              <w:t>1</w:t>
            </w:r>
          </w:p>
        </w:tc>
      </w:tr>
      <w:tr w:rsidR="00A574F9" w:rsidRPr="00613BB9" w14:paraId="3740C8A9"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7085A7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show_count</w:t>
            </w:r>
          </w:p>
        </w:tc>
        <w:tc>
          <w:tcPr>
            <w:tcW w:w="0" w:type="auto"/>
            <w:tcBorders>
              <w:top w:val="nil"/>
              <w:left w:val="nil"/>
              <w:bottom w:val="nil"/>
              <w:right w:val="nil"/>
            </w:tcBorders>
            <w:tcMar>
              <w:top w:w="75" w:type="dxa"/>
              <w:left w:w="225" w:type="dxa"/>
              <w:bottom w:w="75" w:type="dxa"/>
              <w:right w:w="225" w:type="dxa"/>
            </w:tcMar>
            <w:vAlign w:val="center"/>
            <w:hideMark/>
          </w:tcPr>
          <w:p w14:paraId="268433B2" w14:textId="77777777" w:rsidR="00A574F9" w:rsidRPr="00613BB9" w:rsidRDefault="00A574F9" w:rsidP="00170578">
            <w:pPr>
              <w:rPr>
                <w:rFonts w:ascii="inherit" w:hAnsi="inherit" w:hint="eastAsia"/>
                <w:sz w:val="23"/>
                <w:szCs w:val="23"/>
              </w:rPr>
            </w:pPr>
            <w:r w:rsidRPr="00613BB9">
              <w:rPr>
                <w:rFonts w:ascii="inherit" w:hAnsi="inherit"/>
                <w:sz w:val="23"/>
                <w:szCs w:val="23"/>
              </w:rPr>
              <w:t>显示每个归档的文章总数</w:t>
            </w:r>
          </w:p>
        </w:tc>
        <w:tc>
          <w:tcPr>
            <w:tcW w:w="0" w:type="auto"/>
            <w:tcBorders>
              <w:top w:val="nil"/>
              <w:left w:val="nil"/>
              <w:bottom w:val="nil"/>
              <w:right w:val="nil"/>
            </w:tcBorders>
            <w:tcMar>
              <w:top w:w="75" w:type="dxa"/>
              <w:left w:w="225" w:type="dxa"/>
              <w:bottom w:w="75" w:type="dxa"/>
              <w:right w:w="225" w:type="dxa"/>
            </w:tcMar>
            <w:vAlign w:val="center"/>
            <w:hideMark/>
          </w:tcPr>
          <w:p w14:paraId="38BFF5AD" w14:textId="77777777" w:rsidR="00A574F9" w:rsidRPr="00613BB9" w:rsidRDefault="00A574F9" w:rsidP="00170578">
            <w:pPr>
              <w:rPr>
                <w:rFonts w:ascii="inherit" w:hAnsi="inherit" w:hint="eastAsia"/>
                <w:sz w:val="23"/>
                <w:szCs w:val="23"/>
              </w:rPr>
            </w:pPr>
            <w:r w:rsidRPr="00613BB9">
              <w:rPr>
                <w:rFonts w:ascii="inherit" w:hAnsi="inherit"/>
                <w:sz w:val="23"/>
                <w:szCs w:val="23"/>
              </w:rPr>
              <w:t>true</w:t>
            </w:r>
          </w:p>
        </w:tc>
      </w:tr>
      <w:tr w:rsidR="00A574F9" w:rsidRPr="00613BB9" w14:paraId="70BA152E"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5EDAE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format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101A6A5" w14:textId="77777777" w:rsidR="00A574F9" w:rsidRPr="00613BB9" w:rsidRDefault="00A574F9" w:rsidP="00170578">
            <w:pPr>
              <w:rPr>
                <w:rFonts w:ascii="inherit" w:hAnsi="inherit" w:hint="eastAsia"/>
                <w:sz w:val="23"/>
                <w:szCs w:val="23"/>
              </w:rPr>
            </w:pPr>
            <w:r w:rsidRPr="00613BB9">
              <w:rPr>
                <w:rFonts w:ascii="inherit" w:hAnsi="inherit"/>
                <w:sz w:val="23"/>
                <w:szCs w:val="23"/>
              </w:rPr>
              <w:t>日期格式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62B4AD" w14:textId="77777777" w:rsidR="00A574F9" w:rsidRPr="00613BB9" w:rsidRDefault="00A574F9" w:rsidP="00170578">
            <w:pPr>
              <w:rPr>
                <w:rFonts w:ascii="inherit" w:hAnsi="inherit" w:hint="eastAsia"/>
                <w:sz w:val="23"/>
                <w:szCs w:val="23"/>
              </w:rPr>
            </w:pPr>
            <w:r w:rsidRPr="00613BB9">
              <w:rPr>
                <w:rFonts w:ascii="inherit" w:hAnsi="inherit"/>
                <w:sz w:val="23"/>
                <w:szCs w:val="23"/>
              </w:rPr>
              <w:t>MMMM YYYY</w:t>
            </w:r>
          </w:p>
        </w:tc>
      </w:tr>
      <w:tr w:rsidR="00A574F9" w:rsidRPr="00613BB9" w14:paraId="3D72EF86"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DCB78BA"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tcMar>
              <w:top w:w="75" w:type="dxa"/>
              <w:left w:w="225" w:type="dxa"/>
              <w:bottom w:w="75" w:type="dxa"/>
              <w:right w:w="225" w:type="dxa"/>
            </w:tcMar>
            <w:vAlign w:val="center"/>
            <w:hideMark/>
          </w:tcPr>
          <w:p w14:paraId="71E34A83" w14:textId="77777777" w:rsidR="00A574F9" w:rsidRPr="00613BB9" w:rsidRDefault="00A574F9" w:rsidP="00170578">
            <w:pPr>
              <w:rPr>
                <w:rFonts w:ascii="inherit" w:hAnsi="inherit" w:hint="eastAsia"/>
                <w:sz w:val="23"/>
                <w:szCs w:val="23"/>
              </w:rPr>
            </w:pPr>
            <w:r w:rsidRPr="00613BB9">
              <w:rPr>
                <w:rFonts w:ascii="inherit" w:hAnsi="inherit"/>
                <w:sz w:val="23"/>
                <w:szCs w:val="23"/>
              </w:rPr>
              <w:t>归档列表的显示方式。使用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tcMar>
              <w:top w:w="75" w:type="dxa"/>
              <w:left w:w="225" w:type="dxa"/>
              <w:bottom w:w="75" w:type="dxa"/>
              <w:right w:w="225" w:type="dxa"/>
            </w:tcMar>
            <w:vAlign w:val="center"/>
            <w:hideMark/>
          </w:tcPr>
          <w:p w14:paraId="37AE86B7" w14:textId="77777777" w:rsidR="00A574F9" w:rsidRPr="00613BB9" w:rsidRDefault="00A574F9" w:rsidP="00170578">
            <w:pPr>
              <w:rPr>
                <w:rFonts w:ascii="inherit" w:hAnsi="inherit" w:hint="eastAsia"/>
                <w:sz w:val="23"/>
                <w:szCs w:val="23"/>
              </w:rPr>
            </w:pPr>
            <w:r w:rsidRPr="00613BB9">
              <w:rPr>
                <w:rFonts w:ascii="inherit" w:hAnsi="inherit"/>
                <w:sz w:val="23"/>
                <w:szCs w:val="23"/>
              </w:rPr>
              <w:t>list</w:t>
            </w:r>
          </w:p>
        </w:tc>
      </w:tr>
      <w:tr w:rsidR="00A574F9" w:rsidRPr="00613BB9" w14:paraId="4687CBE6"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D5BC7B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50A7241" w14:textId="77777777" w:rsidR="00A574F9" w:rsidRPr="00613BB9" w:rsidRDefault="00A574F9" w:rsidP="00170578">
            <w:pPr>
              <w:rPr>
                <w:rFonts w:ascii="inherit" w:hAnsi="inherit" w:hint="eastAsia"/>
                <w:sz w:val="23"/>
                <w:szCs w:val="23"/>
              </w:rPr>
            </w:pPr>
            <w:r w:rsidRPr="00613BB9">
              <w:rPr>
                <w:rFonts w:ascii="inherit" w:hAnsi="inherit"/>
                <w:sz w:val="23"/>
                <w:szCs w:val="23"/>
              </w:rPr>
              <w:t>归档间的分隔符号。只有在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CCE044D" w14:textId="77777777" w:rsidR="00A574F9" w:rsidRPr="00613BB9" w:rsidRDefault="00A574F9" w:rsidP="00170578">
            <w:pPr>
              <w:rPr>
                <w:rFonts w:ascii="inherit" w:hAnsi="inherit" w:hint="eastAsia"/>
                <w:sz w:val="23"/>
                <w:szCs w:val="23"/>
              </w:rPr>
            </w:pPr>
            <w:r w:rsidRPr="00613BB9">
              <w:rPr>
                <w:rFonts w:ascii="inherit" w:hAnsi="inherit"/>
                <w:sz w:val="23"/>
                <w:szCs w:val="23"/>
              </w:rPr>
              <w:t>,</w:t>
            </w:r>
          </w:p>
        </w:tc>
      </w:tr>
      <w:tr w:rsidR="00A574F9" w:rsidRPr="00613BB9" w14:paraId="212A6BD8"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2A60CC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1745CA93" w14:textId="77777777" w:rsidR="00A574F9" w:rsidRPr="00613BB9" w:rsidRDefault="00A574F9" w:rsidP="00170578">
            <w:pPr>
              <w:rPr>
                <w:rFonts w:ascii="inherit" w:hAnsi="inherit" w:hint="eastAsia"/>
                <w:sz w:val="23"/>
                <w:szCs w:val="23"/>
              </w:rPr>
            </w:pPr>
            <w:r w:rsidRPr="00613BB9">
              <w:rPr>
                <w:rFonts w:ascii="inherit" w:hAnsi="inherit"/>
                <w:sz w:val="23"/>
                <w:szCs w:val="23"/>
              </w:rPr>
              <w:t>归档列表的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6B79226C" w14:textId="77777777" w:rsidR="00A574F9" w:rsidRPr="00613BB9" w:rsidRDefault="00A574F9" w:rsidP="00170578">
            <w:pPr>
              <w:rPr>
                <w:rFonts w:ascii="inherit" w:hAnsi="inherit" w:hint="eastAsia"/>
                <w:sz w:val="23"/>
                <w:szCs w:val="23"/>
              </w:rPr>
            </w:pPr>
            <w:r w:rsidRPr="00613BB9">
              <w:rPr>
                <w:rFonts w:ascii="inherit" w:hAnsi="inherit"/>
                <w:sz w:val="23"/>
                <w:szCs w:val="23"/>
              </w:rPr>
              <w:t>archive</w:t>
            </w:r>
          </w:p>
        </w:tc>
      </w:tr>
      <w:tr w:rsidR="00A574F9" w:rsidRPr="00613BB9" w14:paraId="7D34041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377F27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B9CC2FF" w14:textId="77777777" w:rsidR="00A574F9" w:rsidRPr="00613BB9" w:rsidRDefault="00A574F9" w:rsidP="00170578">
            <w:pPr>
              <w:rPr>
                <w:rFonts w:ascii="inherit" w:hAnsi="inherit" w:hint="eastAsia"/>
                <w:sz w:val="23"/>
                <w:szCs w:val="23"/>
              </w:rPr>
            </w:pPr>
            <w:r w:rsidRPr="00613BB9">
              <w:rPr>
                <w:rFonts w:ascii="inherit" w:hAnsi="inherit"/>
                <w:sz w:val="23"/>
                <w:szCs w:val="23"/>
              </w:rPr>
              <w:t>改变归档名称显示方法的函数。请查看</w:t>
            </w:r>
            <w:r w:rsidRPr="00613BB9">
              <w:rPr>
                <w:rFonts w:ascii="inherit" w:hAnsi="inherit"/>
                <w:sz w:val="23"/>
                <w:szCs w:val="23"/>
              </w:rPr>
              <w:t> </w:t>
            </w:r>
            <w:hyperlink r:id="rId2156" w:anchor="list-categories" w:history="1">
              <w:r w:rsidRPr="00613BB9">
                <w:rPr>
                  <w:rStyle w:val="a4"/>
                  <w:rFonts w:ascii="inherit" w:hAnsi="inherit"/>
                  <w:color w:val="auto"/>
                  <w:sz w:val="23"/>
                  <w:szCs w:val="23"/>
                  <w:bdr w:val="none" w:sz="0" w:space="0" w:color="auto" w:frame="1"/>
                </w:rPr>
                <w:t>list_categories</w:t>
              </w:r>
            </w:hyperlink>
            <w:r w:rsidRPr="00613BB9">
              <w:rPr>
                <w:rFonts w:ascii="inherit" w:hAnsi="inherit"/>
                <w:sz w:val="23"/>
                <w:szCs w:val="23"/>
              </w:rPr>
              <w:t> </w:t>
            </w:r>
            <w:r w:rsidRPr="00613BB9">
              <w:rPr>
                <w:rFonts w:ascii="inherit" w:hAnsi="inherit"/>
                <w:sz w:val="23"/>
                <w:szCs w:val="23"/>
              </w:rPr>
              <w:t>中给出的例子</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F1AAD9" w14:textId="77777777" w:rsidR="00A574F9" w:rsidRPr="00613BB9" w:rsidRDefault="00A574F9" w:rsidP="00170578">
            <w:pPr>
              <w:rPr>
                <w:rFonts w:ascii="inherit" w:hAnsi="inherit" w:hint="eastAsia"/>
                <w:sz w:val="23"/>
                <w:szCs w:val="23"/>
              </w:rPr>
            </w:pPr>
          </w:p>
        </w:tc>
      </w:tr>
    </w:tbl>
    <w:p w14:paraId="4F8F096E" w14:textId="77777777" w:rsidR="00A574F9" w:rsidRPr="00613BB9" w:rsidRDefault="00A574F9" w:rsidP="00170578">
      <w:pPr>
        <w:pStyle w:val="4"/>
        <w:rPr>
          <w:rFonts w:ascii="inherit" w:hAnsi="inherit" w:cs="Helvetica" w:hint="eastAsia"/>
          <w:sz w:val="30"/>
          <w:szCs w:val="30"/>
        </w:rPr>
      </w:pPr>
      <w:bookmarkStart w:id="594" w:name="_Toc46395189"/>
      <w:r w:rsidRPr="00613BB9">
        <w:rPr>
          <w:rFonts w:ascii="inherit" w:hAnsi="inherit" w:cs="Helvetica"/>
          <w:sz w:val="30"/>
          <w:szCs w:val="30"/>
        </w:rPr>
        <w:t>list_posts</w:t>
      </w:r>
      <w:bookmarkEnd w:id="594"/>
    </w:p>
    <w:p w14:paraId="3D6997A7"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插入文章列表。</w:t>
      </w:r>
    </w:p>
    <w:tbl>
      <w:tblPr>
        <w:tblW w:w="0" w:type="auto"/>
        <w:tblCellSpacing w:w="15" w:type="dxa"/>
        <w:tblCellMar>
          <w:left w:w="0" w:type="dxa"/>
          <w:right w:w="0" w:type="dxa"/>
        </w:tblCellMar>
        <w:tblLook w:val="04A0" w:firstRow="1" w:lastRow="0" w:firstColumn="1" w:lastColumn="0" w:noHBand="0" w:noVBand="1"/>
      </w:tblPr>
      <w:tblGrid>
        <w:gridCol w:w="2647"/>
      </w:tblGrid>
      <w:tr w:rsidR="00A574F9" w:rsidRPr="00613BB9" w14:paraId="6D6E116C" w14:textId="77777777" w:rsidTr="00170578">
        <w:trPr>
          <w:tblCellSpacing w:w="15" w:type="dxa"/>
        </w:trPr>
        <w:tc>
          <w:tcPr>
            <w:tcW w:w="0" w:type="auto"/>
            <w:tcBorders>
              <w:top w:val="nil"/>
              <w:left w:val="nil"/>
              <w:bottom w:val="nil"/>
              <w:right w:val="nil"/>
            </w:tcBorders>
            <w:vAlign w:val="center"/>
            <w:hideMark/>
          </w:tcPr>
          <w:p w14:paraId="16EBC19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list_posts([options]) %&gt;</w:t>
            </w:r>
          </w:p>
        </w:tc>
      </w:tr>
    </w:tbl>
    <w:p w14:paraId="329F4117"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683"/>
        <w:gridCol w:w="5554"/>
        <w:gridCol w:w="1069"/>
      </w:tblGrid>
      <w:tr w:rsidR="00A574F9" w:rsidRPr="00613BB9" w14:paraId="6BE564DB"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290D5B7"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29639676"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6C90038F"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3524868B"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A5B1294"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orderby</w:t>
            </w:r>
          </w:p>
        </w:tc>
        <w:tc>
          <w:tcPr>
            <w:tcW w:w="0" w:type="auto"/>
            <w:tcBorders>
              <w:top w:val="nil"/>
              <w:left w:val="nil"/>
              <w:bottom w:val="nil"/>
              <w:right w:val="nil"/>
            </w:tcBorders>
            <w:tcMar>
              <w:top w:w="75" w:type="dxa"/>
              <w:left w:w="225" w:type="dxa"/>
              <w:bottom w:w="75" w:type="dxa"/>
              <w:right w:w="225" w:type="dxa"/>
            </w:tcMar>
            <w:vAlign w:val="center"/>
            <w:hideMark/>
          </w:tcPr>
          <w:p w14:paraId="72E49CB1" w14:textId="77777777" w:rsidR="00A574F9" w:rsidRPr="00613BB9" w:rsidRDefault="00A574F9" w:rsidP="00170578">
            <w:pPr>
              <w:rPr>
                <w:rFonts w:ascii="inherit" w:hAnsi="inherit" w:hint="eastAsia"/>
                <w:sz w:val="23"/>
                <w:szCs w:val="23"/>
              </w:rPr>
            </w:pPr>
            <w:r w:rsidRPr="00613BB9">
              <w:rPr>
                <w:rFonts w:ascii="inherit" w:hAnsi="inherit"/>
                <w:sz w:val="23"/>
                <w:szCs w:val="23"/>
              </w:rPr>
              <w:t>文章排列方式</w:t>
            </w:r>
          </w:p>
        </w:tc>
        <w:tc>
          <w:tcPr>
            <w:tcW w:w="0" w:type="auto"/>
            <w:tcBorders>
              <w:top w:val="nil"/>
              <w:left w:val="nil"/>
              <w:bottom w:val="nil"/>
              <w:right w:val="nil"/>
            </w:tcBorders>
            <w:tcMar>
              <w:top w:w="75" w:type="dxa"/>
              <w:left w:w="225" w:type="dxa"/>
              <w:bottom w:w="75" w:type="dxa"/>
              <w:right w:w="225" w:type="dxa"/>
            </w:tcMar>
            <w:vAlign w:val="center"/>
            <w:hideMark/>
          </w:tcPr>
          <w:p w14:paraId="475C25D7" w14:textId="77777777" w:rsidR="00A574F9" w:rsidRPr="00613BB9" w:rsidRDefault="00A574F9" w:rsidP="00170578">
            <w:pPr>
              <w:rPr>
                <w:rFonts w:ascii="inherit" w:hAnsi="inherit" w:hint="eastAsia"/>
                <w:sz w:val="23"/>
                <w:szCs w:val="23"/>
              </w:rPr>
            </w:pPr>
            <w:r w:rsidRPr="00613BB9">
              <w:rPr>
                <w:rFonts w:ascii="inherit" w:hAnsi="inherit"/>
                <w:sz w:val="23"/>
                <w:szCs w:val="23"/>
              </w:rPr>
              <w:t>date</w:t>
            </w:r>
          </w:p>
        </w:tc>
      </w:tr>
      <w:tr w:rsidR="00A574F9" w:rsidRPr="00613BB9" w14:paraId="793AF5FA"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4A496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DEDE1A3" w14:textId="77777777" w:rsidR="00A574F9" w:rsidRPr="00613BB9" w:rsidRDefault="00A574F9" w:rsidP="00170578">
            <w:pPr>
              <w:rPr>
                <w:rFonts w:ascii="inherit" w:hAnsi="inherit" w:hint="eastAsia"/>
                <w:sz w:val="23"/>
                <w:szCs w:val="23"/>
              </w:rPr>
            </w:pPr>
            <w:r w:rsidRPr="00613BB9">
              <w:rPr>
                <w:rFonts w:ascii="inherit" w:hAnsi="inherit"/>
                <w:sz w:val="23"/>
                <w:szCs w:val="23"/>
              </w:rPr>
              <w:t>文章排列顺序。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asc</w:t>
            </w:r>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F5E40F" w14:textId="77777777" w:rsidR="00A574F9" w:rsidRPr="00613BB9" w:rsidRDefault="00A574F9" w:rsidP="00170578">
            <w:pPr>
              <w:rPr>
                <w:rFonts w:ascii="inherit" w:hAnsi="inherit" w:hint="eastAsia"/>
                <w:sz w:val="23"/>
                <w:szCs w:val="23"/>
              </w:rPr>
            </w:pPr>
            <w:r w:rsidRPr="00613BB9">
              <w:rPr>
                <w:rFonts w:ascii="inherit" w:hAnsi="inherit"/>
                <w:sz w:val="23"/>
                <w:szCs w:val="23"/>
              </w:rPr>
              <w:t>-1</w:t>
            </w:r>
          </w:p>
        </w:tc>
      </w:tr>
      <w:tr w:rsidR="00A574F9" w:rsidRPr="00613BB9" w14:paraId="6A9738D8"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5FB728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tcMar>
              <w:top w:w="75" w:type="dxa"/>
              <w:left w:w="225" w:type="dxa"/>
              <w:bottom w:w="75" w:type="dxa"/>
              <w:right w:w="225" w:type="dxa"/>
            </w:tcMar>
            <w:vAlign w:val="center"/>
            <w:hideMark/>
          </w:tcPr>
          <w:p w14:paraId="7A667970" w14:textId="77777777" w:rsidR="00A574F9" w:rsidRPr="00613BB9" w:rsidRDefault="00A574F9" w:rsidP="00170578">
            <w:pPr>
              <w:rPr>
                <w:rFonts w:ascii="inherit" w:hAnsi="inherit" w:hint="eastAsia"/>
                <w:sz w:val="23"/>
                <w:szCs w:val="23"/>
              </w:rPr>
            </w:pPr>
            <w:r w:rsidRPr="00613BB9">
              <w:rPr>
                <w:rFonts w:ascii="inherit" w:hAnsi="inherit"/>
                <w:sz w:val="23"/>
                <w:szCs w:val="23"/>
              </w:rPr>
              <w:t>文章列表的显示方式。使用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tcMar>
              <w:top w:w="75" w:type="dxa"/>
              <w:left w:w="225" w:type="dxa"/>
              <w:bottom w:w="75" w:type="dxa"/>
              <w:right w:w="225" w:type="dxa"/>
            </w:tcMar>
            <w:vAlign w:val="center"/>
            <w:hideMark/>
          </w:tcPr>
          <w:p w14:paraId="484DC54F" w14:textId="77777777" w:rsidR="00A574F9" w:rsidRPr="00613BB9" w:rsidRDefault="00A574F9" w:rsidP="00170578">
            <w:pPr>
              <w:rPr>
                <w:rFonts w:ascii="inherit" w:hAnsi="inherit" w:hint="eastAsia"/>
                <w:sz w:val="23"/>
                <w:szCs w:val="23"/>
              </w:rPr>
            </w:pPr>
            <w:r w:rsidRPr="00613BB9">
              <w:rPr>
                <w:rFonts w:ascii="inherit" w:hAnsi="inherit"/>
                <w:sz w:val="23"/>
                <w:szCs w:val="23"/>
              </w:rPr>
              <w:t>list</w:t>
            </w:r>
          </w:p>
        </w:tc>
      </w:tr>
      <w:tr w:rsidR="00A574F9" w:rsidRPr="00613BB9" w14:paraId="668DBF8E"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6CABC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07E8E8" w14:textId="77777777" w:rsidR="00A574F9" w:rsidRPr="00613BB9" w:rsidRDefault="00A574F9" w:rsidP="00170578">
            <w:pPr>
              <w:rPr>
                <w:rFonts w:ascii="inherit" w:hAnsi="inherit" w:hint="eastAsia"/>
                <w:sz w:val="23"/>
                <w:szCs w:val="23"/>
              </w:rPr>
            </w:pPr>
            <w:r w:rsidRPr="00613BB9">
              <w:rPr>
                <w:rFonts w:ascii="inherit" w:hAnsi="inherit"/>
                <w:sz w:val="23"/>
                <w:szCs w:val="23"/>
              </w:rPr>
              <w:t>文章间的分隔符号。只有在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47EFBC7" w14:textId="77777777" w:rsidR="00A574F9" w:rsidRPr="00613BB9" w:rsidRDefault="00A574F9" w:rsidP="00170578">
            <w:pPr>
              <w:rPr>
                <w:rFonts w:ascii="inherit" w:hAnsi="inherit" w:hint="eastAsia"/>
                <w:sz w:val="23"/>
                <w:szCs w:val="23"/>
              </w:rPr>
            </w:pPr>
            <w:r w:rsidRPr="00613BB9">
              <w:rPr>
                <w:rFonts w:ascii="inherit" w:hAnsi="inherit"/>
                <w:sz w:val="23"/>
                <w:szCs w:val="23"/>
              </w:rPr>
              <w:t>,</w:t>
            </w:r>
          </w:p>
        </w:tc>
      </w:tr>
      <w:tr w:rsidR="00A574F9" w:rsidRPr="00613BB9" w14:paraId="0B594BAB"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6FAA89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39237CCE" w14:textId="77777777" w:rsidR="00A574F9" w:rsidRPr="00613BB9" w:rsidRDefault="00A574F9" w:rsidP="00170578">
            <w:pPr>
              <w:rPr>
                <w:rFonts w:ascii="inherit" w:hAnsi="inherit" w:hint="eastAsia"/>
                <w:sz w:val="23"/>
                <w:szCs w:val="23"/>
              </w:rPr>
            </w:pPr>
            <w:r w:rsidRPr="00613BB9">
              <w:rPr>
                <w:rFonts w:ascii="inherit" w:hAnsi="inherit"/>
                <w:sz w:val="23"/>
                <w:szCs w:val="23"/>
              </w:rPr>
              <w:t>文章列表的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2177C8A6" w14:textId="77777777" w:rsidR="00A574F9" w:rsidRPr="00613BB9" w:rsidRDefault="00A574F9" w:rsidP="00170578">
            <w:pPr>
              <w:rPr>
                <w:rFonts w:ascii="inherit" w:hAnsi="inherit" w:hint="eastAsia"/>
                <w:sz w:val="23"/>
                <w:szCs w:val="23"/>
              </w:rPr>
            </w:pPr>
            <w:r w:rsidRPr="00613BB9">
              <w:rPr>
                <w:rFonts w:ascii="inherit" w:hAnsi="inherit"/>
                <w:sz w:val="23"/>
                <w:szCs w:val="23"/>
              </w:rPr>
              <w:t>post</w:t>
            </w:r>
          </w:p>
        </w:tc>
      </w:tr>
      <w:tr w:rsidR="00A574F9" w:rsidRPr="00613BB9" w14:paraId="6570CF26"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BB89DE8"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amount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8ED5B9" w14:textId="77777777" w:rsidR="00A574F9" w:rsidRPr="00613BB9" w:rsidRDefault="00A574F9" w:rsidP="00170578">
            <w:pPr>
              <w:rPr>
                <w:rFonts w:ascii="inherit" w:hAnsi="inherit" w:hint="eastAsia"/>
                <w:sz w:val="23"/>
                <w:szCs w:val="23"/>
              </w:rPr>
            </w:pPr>
            <w:r w:rsidRPr="00613BB9">
              <w:rPr>
                <w:rFonts w:ascii="inherit" w:hAnsi="inherit"/>
                <w:sz w:val="23"/>
                <w:szCs w:val="23"/>
              </w:rPr>
              <w:t>要显示的文章数量（</w:t>
            </w:r>
            <w:r w:rsidRPr="00613BB9">
              <w:rPr>
                <w:rFonts w:ascii="inherit" w:hAnsi="inherit"/>
                <w:sz w:val="23"/>
                <w:szCs w:val="23"/>
              </w:rPr>
              <w:t xml:space="preserve">0 = </w:t>
            </w:r>
            <w:r w:rsidRPr="00613BB9">
              <w:rPr>
                <w:rFonts w:ascii="inherit" w:hAnsi="inherit"/>
                <w:sz w:val="23"/>
                <w:szCs w:val="23"/>
              </w:rPr>
              <w:t>无限制）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6AA1192" w14:textId="77777777" w:rsidR="00A574F9" w:rsidRPr="00613BB9" w:rsidRDefault="00A574F9" w:rsidP="00170578">
            <w:pPr>
              <w:rPr>
                <w:rFonts w:ascii="inherit" w:hAnsi="inherit" w:hint="eastAsia"/>
                <w:sz w:val="23"/>
                <w:szCs w:val="23"/>
              </w:rPr>
            </w:pPr>
            <w:r w:rsidRPr="00613BB9">
              <w:rPr>
                <w:rFonts w:ascii="inherit" w:hAnsi="inherit"/>
                <w:sz w:val="23"/>
                <w:szCs w:val="23"/>
              </w:rPr>
              <w:t>6</w:t>
            </w:r>
          </w:p>
        </w:tc>
      </w:tr>
      <w:tr w:rsidR="00A574F9" w:rsidRPr="00613BB9" w14:paraId="5817849F"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3C7DF17"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tcMar>
              <w:top w:w="75" w:type="dxa"/>
              <w:left w:w="225" w:type="dxa"/>
              <w:bottom w:w="75" w:type="dxa"/>
              <w:right w:w="225" w:type="dxa"/>
            </w:tcMar>
            <w:vAlign w:val="center"/>
            <w:hideMark/>
          </w:tcPr>
          <w:p w14:paraId="15C6399E" w14:textId="77777777" w:rsidR="00A574F9" w:rsidRPr="00613BB9" w:rsidRDefault="00A574F9" w:rsidP="00170578">
            <w:pPr>
              <w:rPr>
                <w:rFonts w:ascii="inherit" w:hAnsi="inherit" w:hint="eastAsia"/>
                <w:sz w:val="23"/>
                <w:szCs w:val="23"/>
              </w:rPr>
            </w:pPr>
            <w:r w:rsidRPr="00613BB9">
              <w:rPr>
                <w:rFonts w:ascii="inherit" w:hAnsi="inherit"/>
                <w:sz w:val="23"/>
                <w:szCs w:val="23"/>
              </w:rPr>
              <w:t>改变文章名称显示方法的函数。请查看</w:t>
            </w:r>
            <w:r w:rsidRPr="00613BB9">
              <w:rPr>
                <w:rFonts w:ascii="inherit" w:hAnsi="inherit"/>
                <w:sz w:val="23"/>
                <w:szCs w:val="23"/>
              </w:rPr>
              <w:t> </w:t>
            </w:r>
            <w:hyperlink r:id="rId2157" w:anchor="list-categories" w:history="1">
              <w:r w:rsidRPr="00613BB9">
                <w:rPr>
                  <w:rStyle w:val="a4"/>
                  <w:rFonts w:ascii="inherit" w:hAnsi="inherit"/>
                  <w:color w:val="auto"/>
                  <w:sz w:val="23"/>
                  <w:szCs w:val="23"/>
                  <w:bdr w:val="none" w:sz="0" w:space="0" w:color="auto" w:frame="1"/>
                </w:rPr>
                <w:t>list_categories</w:t>
              </w:r>
            </w:hyperlink>
            <w:r w:rsidRPr="00613BB9">
              <w:rPr>
                <w:rFonts w:ascii="inherit" w:hAnsi="inherit"/>
                <w:sz w:val="23"/>
                <w:szCs w:val="23"/>
              </w:rPr>
              <w:t> </w:t>
            </w:r>
            <w:r w:rsidRPr="00613BB9">
              <w:rPr>
                <w:rFonts w:ascii="inherit" w:hAnsi="inherit"/>
                <w:sz w:val="23"/>
                <w:szCs w:val="23"/>
              </w:rPr>
              <w:t>中给出的例子</w:t>
            </w:r>
          </w:p>
        </w:tc>
        <w:tc>
          <w:tcPr>
            <w:tcW w:w="0" w:type="auto"/>
            <w:tcBorders>
              <w:top w:val="nil"/>
              <w:left w:val="nil"/>
              <w:bottom w:val="nil"/>
              <w:right w:val="nil"/>
            </w:tcBorders>
            <w:tcMar>
              <w:top w:w="75" w:type="dxa"/>
              <w:left w:w="225" w:type="dxa"/>
              <w:bottom w:w="75" w:type="dxa"/>
              <w:right w:w="225" w:type="dxa"/>
            </w:tcMar>
            <w:vAlign w:val="center"/>
            <w:hideMark/>
          </w:tcPr>
          <w:p w14:paraId="709D2814" w14:textId="77777777" w:rsidR="00A574F9" w:rsidRPr="00613BB9" w:rsidRDefault="00A574F9" w:rsidP="00170578">
            <w:pPr>
              <w:rPr>
                <w:rFonts w:ascii="inherit" w:hAnsi="inherit" w:hint="eastAsia"/>
                <w:sz w:val="23"/>
                <w:szCs w:val="23"/>
              </w:rPr>
            </w:pPr>
          </w:p>
        </w:tc>
      </w:tr>
    </w:tbl>
    <w:p w14:paraId="19479D42" w14:textId="77777777" w:rsidR="00A574F9" w:rsidRPr="00613BB9" w:rsidRDefault="00A574F9" w:rsidP="00170578">
      <w:pPr>
        <w:pStyle w:val="4"/>
        <w:rPr>
          <w:rFonts w:ascii="inherit" w:hAnsi="inherit" w:cs="Helvetica" w:hint="eastAsia"/>
          <w:sz w:val="30"/>
          <w:szCs w:val="30"/>
        </w:rPr>
      </w:pPr>
      <w:bookmarkStart w:id="595" w:name="_Toc46395190"/>
      <w:r w:rsidRPr="00613BB9">
        <w:rPr>
          <w:rFonts w:ascii="inherit" w:hAnsi="inherit" w:cs="Helvetica"/>
          <w:sz w:val="30"/>
          <w:szCs w:val="30"/>
        </w:rPr>
        <w:t>tagcloud</w:t>
      </w:r>
      <w:bookmarkEnd w:id="595"/>
    </w:p>
    <w:p w14:paraId="6B68AA1E"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插入标签云。</w:t>
      </w:r>
    </w:p>
    <w:tbl>
      <w:tblPr>
        <w:tblW w:w="0" w:type="auto"/>
        <w:tblCellSpacing w:w="15" w:type="dxa"/>
        <w:tblCellMar>
          <w:left w:w="0" w:type="dxa"/>
          <w:right w:w="0" w:type="dxa"/>
        </w:tblCellMar>
        <w:tblLook w:val="04A0" w:firstRow="1" w:lastRow="0" w:firstColumn="1" w:lastColumn="0" w:noHBand="0" w:noVBand="1"/>
      </w:tblPr>
      <w:tblGrid>
        <w:gridCol w:w="3188"/>
      </w:tblGrid>
      <w:tr w:rsidR="00A574F9" w:rsidRPr="00613BB9" w14:paraId="757787EB" w14:textId="77777777" w:rsidTr="00170578">
        <w:trPr>
          <w:tblCellSpacing w:w="15" w:type="dxa"/>
        </w:trPr>
        <w:tc>
          <w:tcPr>
            <w:tcW w:w="0" w:type="auto"/>
            <w:tcBorders>
              <w:top w:val="nil"/>
              <w:left w:val="nil"/>
              <w:bottom w:val="nil"/>
              <w:right w:val="nil"/>
            </w:tcBorders>
            <w:vAlign w:val="center"/>
            <w:hideMark/>
          </w:tcPr>
          <w:p w14:paraId="2953232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tagcloud([tags], [options]) %&gt;</w:t>
            </w:r>
          </w:p>
        </w:tc>
      </w:tr>
    </w:tbl>
    <w:p w14:paraId="05A647E6"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947"/>
        <w:gridCol w:w="5290"/>
        <w:gridCol w:w="1069"/>
      </w:tblGrid>
      <w:tr w:rsidR="00A574F9" w:rsidRPr="00613BB9" w14:paraId="62EE2950"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720EA0A"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24BF7746"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604F72A6"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0DC4C05E"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5B3C83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min_font</w:t>
            </w:r>
          </w:p>
        </w:tc>
        <w:tc>
          <w:tcPr>
            <w:tcW w:w="0" w:type="auto"/>
            <w:tcBorders>
              <w:top w:val="nil"/>
              <w:left w:val="nil"/>
              <w:bottom w:val="nil"/>
              <w:right w:val="nil"/>
            </w:tcBorders>
            <w:tcMar>
              <w:top w:w="75" w:type="dxa"/>
              <w:left w:w="225" w:type="dxa"/>
              <w:bottom w:w="75" w:type="dxa"/>
              <w:right w:w="225" w:type="dxa"/>
            </w:tcMar>
            <w:vAlign w:val="center"/>
            <w:hideMark/>
          </w:tcPr>
          <w:p w14:paraId="3D13C962" w14:textId="77777777" w:rsidR="00A574F9" w:rsidRPr="00613BB9" w:rsidRDefault="00A574F9" w:rsidP="00170578">
            <w:pPr>
              <w:rPr>
                <w:rFonts w:ascii="inherit" w:hAnsi="inherit" w:hint="eastAsia"/>
                <w:sz w:val="23"/>
                <w:szCs w:val="23"/>
              </w:rPr>
            </w:pPr>
            <w:r w:rsidRPr="00613BB9">
              <w:rPr>
                <w:rFonts w:ascii="inherit" w:hAnsi="inherit"/>
                <w:sz w:val="23"/>
                <w:szCs w:val="23"/>
              </w:rPr>
              <w:t>最小字体尺寸</w:t>
            </w:r>
          </w:p>
        </w:tc>
        <w:tc>
          <w:tcPr>
            <w:tcW w:w="0" w:type="auto"/>
            <w:tcBorders>
              <w:top w:val="nil"/>
              <w:left w:val="nil"/>
              <w:bottom w:val="nil"/>
              <w:right w:val="nil"/>
            </w:tcBorders>
            <w:tcMar>
              <w:top w:w="75" w:type="dxa"/>
              <w:left w:w="225" w:type="dxa"/>
              <w:bottom w:w="75" w:type="dxa"/>
              <w:right w:w="225" w:type="dxa"/>
            </w:tcMar>
            <w:vAlign w:val="center"/>
            <w:hideMark/>
          </w:tcPr>
          <w:p w14:paraId="3B217650" w14:textId="77777777" w:rsidR="00A574F9" w:rsidRPr="00613BB9" w:rsidRDefault="00A574F9" w:rsidP="00170578">
            <w:pPr>
              <w:rPr>
                <w:rFonts w:ascii="inherit" w:hAnsi="inherit" w:hint="eastAsia"/>
                <w:sz w:val="23"/>
                <w:szCs w:val="23"/>
              </w:rPr>
            </w:pPr>
            <w:r w:rsidRPr="00613BB9">
              <w:rPr>
                <w:rFonts w:ascii="inherit" w:hAnsi="inherit"/>
                <w:sz w:val="23"/>
                <w:szCs w:val="23"/>
              </w:rPr>
              <w:t>10</w:t>
            </w:r>
          </w:p>
        </w:tc>
      </w:tr>
      <w:tr w:rsidR="00A574F9" w:rsidRPr="00613BB9" w14:paraId="3135A7B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0149FC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max_font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2436A84" w14:textId="77777777" w:rsidR="00A574F9" w:rsidRPr="00613BB9" w:rsidRDefault="00A574F9" w:rsidP="00170578">
            <w:pPr>
              <w:rPr>
                <w:rFonts w:ascii="inherit" w:hAnsi="inherit" w:hint="eastAsia"/>
                <w:sz w:val="23"/>
                <w:szCs w:val="23"/>
              </w:rPr>
            </w:pPr>
            <w:r w:rsidRPr="00613BB9">
              <w:rPr>
                <w:rFonts w:ascii="inherit" w:hAnsi="inherit"/>
                <w:sz w:val="23"/>
                <w:szCs w:val="23"/>
              </w:rPr>
              <w:t>最大字体尺寸</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F5A2B23" w14:textId="77777777" w:rsidR="00A574F9" w:rsidRPr="00613BB9" w:rsidRDefault="00A574F9" w:rsidP="00170578">
            <w:pPr>
              <w:rPr>
                <w:rFonts w:ascii="inherit" w:hAnsi="inherit" w:hint="eastAsia"/>
                <w:sz w:val="23"/>
                <w:szCs w:val="23"/>
              </w:rPr>
            </w:pPr>
            <w:r w:rsidRPr="00613BB9">
              <w:rPr>
                <w:rFonts w:ascii="inherit" w:hAnsi="inherit"/>
                <w:sz w:val="23"/>
                <w:szCs w:val="23"/>
              </w:rPr>
              <w:t>20</w:t>
            </w:r>
          </w:p>
        </w:tc>
      </w:tr>
      <w:tr w:rsidR="00A574F9" w:rsidRPr="00613BB9" w14:paraId="7C3D8895"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2710F8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unit</w:t>
            </w:r>
          </w:p>
        </w:tc>
        <w:tc>
          <w:tcPr>
            <w:tcW w:w="0" w:type="auto"/>
            <w:tcBorders>
              <w:top w:val="nil"/>
              <w:left w:val="nil"/>
              <w:bottom w:val="nil"/>
              <w:right w:val="nil"/>
            </w:tcBorders>
            <w:tcMar>
              <w:top w:w="75" w:type="dxa"/>
              <w:left w:w="225" w:type="dxa"/>
              <w:bottom w:w="75" w:type="dxa"/>
              <w:right w:w="225" w:type="dxa"/>
            </w:tcMar>
            <w:vAlign w:val="center"/>
            <w:hideMark/>
          </w:tcPr>
          <w:p w14:paraId="766E3A6F" w14:textId="77777777" w:rsidR="00A574F9" w:rsidRPr="00613BB9" w:rsidRDefault="00A574F9" w:rsidP="00170578">
            <w:pPr>
              <w:rPr>
                <w:rFonts w:ascii="inherit" w:hAnsi="inherit" w:hint="eastAsia"/>
                <w:sz w:val="23"/>
                <w:szCs w:val="23"/>
              </w:rPr>
            </w:pPr>
            <w:r w:rsidRPr="00613BB9">
              <w:rPr>
                <w:rFonts w:ascii="inherit" w:hAnsi="inherit"/>
                <w:sz w:val="23"/>
                <w:szCs w:val="23"/>
              </w:rPr>
              <w:t>字体尺寸的单位</w:t>
            </w:r>
          </w:p>
        </w:tc>
        <w:tc>
          <w:tcPr>
            <w:tcW w:w="0" w:type="auto"/>
            <w:tcBorders>
              <w:top w:val="nil"/>
              <w:left w:val="nil"/>
              <w:bottom w:val="nil"/>
              <w:right w:val="nil"/>
            </w:tcBorders>
            <w:tcMar>
              <w:top w:w="75" w:type="dxa"/>
              <w:left w:w="225" w:type="dxa"/>
              <w:bottom w:w="75" w:type="dxa"/>
              <w:right w:w="225" w:type="dxa"/>
            </w:tcMar>
            <w:vAlign w:val="center"/>
            <w:hideMark/>
          </w:tcPr>
          <w:p w14:paraId="7DC4A6BC" w14:textId="77777777" w:rsidR="00A574F9" w:rsidRPr="00613BB9" w:rsidRDefault="00A574F9" w:rsidP="00170578">
            <w:pPr>
              <w:rPr>
                <w:rFonts w:ascii="inherit" w:hAnsi="inherit" w:hint="eastAsia"/>
                <w:sz w:val="23"/>
                <w:szCs w:val="23"/>
              </w:rPr>
            </w:pPr>
            <w:r w:rsidRPr="00613BB9">
              <w:rPr>
                <w:rFonts w:ascii="inherit" w:hAnsi="inherit"/>
                <w:sz w:val="23"/>
                <w:szCs w:val="23"/>
              </w:rPr>
              <w:t>px</w:t>
            </w:r>
          </w:p>
        </w:tc>
      </w:tr>
      <w:tr w:rsidR="00A574F9" w:rsidRPr="00613BB9" w14:paraId="2A7FB4AA"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FADB9E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amount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6C2DEC4" w14:textId="77777777" w:rsidR="00A574F9" w:rsidRPr="00613BB9" w:rsidRDefault="00A574F9" w:rsidP="00170578">
            <w:pPr>
              <w:rPr>
                <w:rFonts w:ascii="inherit" w:hAnsi="inherit" w:hint="eastAsia"/>
                <w:sz w:val="23"/>
                <w:szCs w:val="23"/>
              </w:rPr>
            </w:pPr>
            <w:r w:rsidRPr="00613BB9">
              <w:rPr>
                <w:rFonts w:ascii="inherit" w:hAnsi="inherit"/>
                <w:sz w:val="23"/>
                <w:szCs w:val="23"/>
              </w:rPr>
              <w:t>标签总量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E8CFFC" w14:textId="77777777" w:rsidR="00A574F9" w:rsidRPr="00613BB9" w:rsidRDefault="00A574F9" w:rsidP="00170578">
            <w:pPr>
              <w:rPr>
                <w:rFonts w:ascii="inherit" w:hAnsi="inherit" w:hint="eastAsia"/>
                <w:sz w:val="23"/>
                <w:szCs w:val="23"/>
              </w:rPr>
            </w:pPr>
            <w:r w:rsidRPr="00613BB9">
              <w:rPr>
                <w:rFonts w:ascii="inherit" w:hAnsi="inherit"/>
                <w:sz w:val="23"/>
                <w:szCs w:val="23"/>
              </w:rPr>
              <w:t>40</w:t>
            </w:r>
          </w:p>
        </w:tc>
      </w:tr>
      <w:tr w:rsidR="00A574F9" w:rsidRPr="00613BB9" w14:paraId="30EE0C5D"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042A77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orderby</w:t>
            </w:r>
          </w:p>
        </w:tc>
        <w:tc>
          <w:tcPr>
            <w:tcW w:w="0" w:type="auto"/>
            <w:tcBorders>
              <w:top w:val="nil"/>
              <w:left w:val="nil"/>
              <w:bottom w:val="nil"/>
              <w:right w:val="nil"/>
            </w:tcBorders>
            <w:tcMar>
              <w:top w:w="75" w:type="dxa"/>
              <w:left w:w="225" w:type="dxa"/>
              <w:bottom w:w="75" w:type="dxa"/>
              <w:right w:w="225" w:type="dxa"/>
            </w:tcMar>
            <w:vAlign w:val="center"/>
            <w:hideMark/>
          </w:tcPr>
          <w:p w14:paraId="18203610" w14:textId="77777777" w:rsidR="00A574F9" w:rsidRPr="00613BB9" w:rsidRDefault="00A574F9" w:rsidP="00170578">
            <w:pPr>
              <w:rPr>
                <w:rFonts w:ascii="inherit" w:hAnsi="inherit" w:hint="eastAsia"/>
                <w:sz w:val="23"/>
                <w:szCs w:val="23"/>
              </w:rPr>
            </w:pPr>
            <w:r w:rsidRPr="00613BB9">
              <w:rPr>
                <w:rFonts w:ascii="inherit" w:hAnsi="inherit"/>
                <w:sz w:val="23"/>
                <w:szCs w:val="23"/>
              </w:rPr>
              <w:t>标签排列方式</w:t>
            </w:r>
          </w:p>
        </w:tc>
        <w:tc>
          <w:tcPr>
            <w:tcW w:w="0" w:type="auto"/>
            <w:tcBorders>
              <w:top w:val="nil"/>
              <w:left w:val="nil"/>
              <w:bottom w:val="nil"/>
              <w:right w:val="nil"/>
            </w:tcBorders>
            <w:tcMar>
              <w:top w:w="75" w:type="dxa"/>
              <w:left w:w="225" w:type="dxa"/>
              <w:bottom w:w="75" w:type="dxa"/>
              <w:right w:w="225" w:type="dxa"/>
            </w:tcMar>
            <w:vAlign w:val="center"/>
            <w:hideMark/>
          </w:tcPr>
          <w:p w14:paraId="26C6BA83" w14:textId="77777777" w:rsidR="00A574F9" w:rsidRPr="00613BB9" w:rsidRDefault="00A574F9" w:rsidP="00170578">
            <w:pPr>
              <w:rPr>
                <w:rFonts w:ascii="inherit" w:hAnsi="inherit" w:hint="eastAsia"/>
                <w:sz w:val="23"/>
                <w:szCs w:val="23"/>
              </w:rPr>
            </w:pPr>
            <w:r w:rsidRPr="00613BB9">
              <w:rPr>
                <w:rFonts w:ascii="inherit" w:hAnsi="inherit"/>
                <w:sz w:val="23"/>
                <w:szCs w:val="23"/>
              </w:rPr>
              <w:t>name</w:t>
            </w:r>
          </w:p>
        </w:tc>
      </w:tr>
      <w:tr w:rsidR="00A574F9" w:rsidRPr="00613BB9" w14:paraId="11339E8C"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75D107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4EA145" w14:textId="77777777" w:rsidR="00A574F9" w:rsidRPr="00613BB9" w:rsidRDefault="00A574F9" w:rsidP="00170578">
            <w:pPr>
              <w:rPr>
                <w:rFonts w:ascii="inherit" w:hAnsi="inherit" w:hint="eastAsia"/>
                <w:sz w:val="23"/>
                <w:szCs w:val="23"/>
              </w:rPr>
            </w:pPr>
            <w:r w:rsidRPr="00613BB9">
              <w:rPr>
                <w:rFonts w:ascii="inherit" w:hAnsi="inherit"/>
                <w:sz w:val="23"/>
                <w:szCs w:val="23"/>
              </w:rPr>
              <w:t>标签排列顺序。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sac</w:t>
            </w:r>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8D9255" w14:textId="77777777" w:rsidR="00A574F9" w:rsidRPr="00613BB9" w:rsidRDefault="00A574F9" w:rsidP="00170578">
            <w:pPr>
              <w:rPr>
                <w:rFonts w:ascii="inherit" w:hAnsi="inherit" w:hint="eastAsia"/>
                <w:sz w:val="23"/>
                <w:szCs w:val="23"/>
              </w:rPr>
            </w:pPr>
            <w:r w:rsidRPr="00613BB9">
              <w:rPr>
                <w:rFonts w:ascii="inherit" w:hAnsi="inherit"/>
                <w:sz w:val="23"/>
                <w:szCs w:val="23"/>
              </w:rPr>
              <w:t>1</w:t>
            </w:r>
          </w:p>
        </w:tc>
      </w:tr>
      <w:tr w:rsidR="00A574F9" w:rsidRPr="00613BB9" w14:paraId="63EC274A"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456284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color</w:t>
            </w:r>
          </w:p>
        </w:tc>
        <w:tc>
          <w:tcPr>
            <w:tcW w:w="0" w:type="auto"/>
            <w:tcBorders>
              <w:top w:val="nil"/>
              <w:left w:val="nil"/>
              <w:bottom w:val="nil"/>
              <w:right w:val="nil"/>
            </w:tcBorders>
            <w:tcMar>
              <w:top w:w="75" w:type="dxa"/>
              <w:left w:w="225" w:type="dxa"/>
              <w:bottom w:w="75" w:type="dxa"/>
              <w:right w:w="225" w:type="dxa"/>
            </w:tcMar>
            <w:vAlign w:val="center"/>
            <w:hideMark/>
          </w:tcPr>
          <w:p w14:paraId="78539683" w14:textId="77777777" w:rsidR="00A574F9" w:rsidRPr="00613BB9" w:rsidRDefault="00A574F9" w:rsidP="00170578">
            <w:pPr>
              <w:rPr>
                <w:rFonts w:ascii="inherit" w:hAnsi="inherit" w:hint="eastAsia"/>
                <w:sz w:val="23"/>
                <w:szCs w:val="23"/>
              </w:rPr>
            </w:pPr>
            <w:r w:rsidRPr="00613BB9">
              <w:rPr>
                <w:rFonts w:ascii="inherit" w:hAnsi="inherit"/>
                <w:sz w:val="23"/>
                <w:szCs w:val="23"/>
              </w:rPr>
              <w:t>使用颜色</w:t>
            </w:r>
          </w:p>
        </w:tc>
        <w:tc>
          <w:tcPr>
            <w:tcW w:w="0" w:type="auto"/>
            <w:tcBorders>
              <w:top w:val="nil"/>
              <w:left w:val="nil"/>
              <w:bottom w:val="nil"/>
              <w:right w:val="nil"/>
            </w:tcBorders>
            <w:tcMar>
              <w:top w:w="75" w:type="dxa"/>
              <w:left w:w="225" w:type="dxa"/>
              <w:bottom w:w="75" w:type="dxa"/>
              <w:right w:w="225" w:type="dxa"/>
            </w:tcMar>
            <w:vAlign w:val="center"/>
            <w:hideMark/>
          </w:tcPr>
          <w:p w14:paraId="39C20950" w14:textId="77777777" w:rsidR="00A574F9" w:rsidRPr="00613BB9" w:rsidRDefault="00A574F9" w:rsidP="00170578">
            <w:pPr>
              <w:rPr>
                <w:rFonts w:ascii="inherit" w:hAnsi="inherit" w:hint="eastAsia"/>
                <w:sz w:val="23"/>
                <w:szCs w:val="23"/>
              </w:rPr>
            </w:pPr>
            <w:r w:rsidRPr="00613BB9">
              <w:rPr>
                <w:rFonts w:ascii="inherit" w:hAnsi="inherit"/>
                <w:sz w:val="23"/>
                <w:szCs w:val="23"/>
              </w:rPr>
              <w:t>false</w:t>
            </w:r>
          </w:p>
        </w:tc>
      </w:tr>
      <w:tr w:rsidR="00A574F9" w:rsidRPr="00613BB9" w14:paraId="3B33C73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5AC2AE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start_color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F7DFA0" w14:textId="77777777" w:rsidR="00A574F9" w:rsidRPr="00613BB9" w:rsidRDefault="00A574F9" w:rsidP="00170578">
            <w:pPr>
              <w:rPr>
                <w:rFonts w:ascii="inherit" w:hAnsi="inherit" w:hint="eastAsia"/>
                <w:sz w:val="23"/>
                <w:szCs w:val="23"/>
              </w:rPr>
            </w:pPr>
            <w:r w:rsidRPr="00613BB9">
              <w:rPr>
                <w:rFonts w:ascii="inherit" w:hAnsi="inherit"/>
                <w:sz w:val="23"/>
                <w:szCs w:val="23"/>
              </w:rPr>
              <w:t>开始的颜色。您可使用十六进位值（</w:t>
            </w:r>
            <w:r w:rsidRPr="00613BB9">
              <w:rPr>
                <w:rStyle w:val="HTML1"/>
                <w:rFonts w:ascii="Source Code Pro" w:hAnsi="Source Code Pro"/>
                <w:sz w:val="22"/>
                <w:bdr w:val="none" w:sz="0" w:space="0" w:color="auto" w:frame="1"/>
                <w:shd w:val="clear" w:color="auto" w:fill="EEEEEE"/>
              </w:rPr>
              <w:t>#b700ff</w:t>
            </w:r>
            <w:r w:rsidRPr="00613BB9">
              <w:rPr>
                <w:rFonts w:ascii="inherit" w:hAnsi="inherit"/>
                <w:sz w:val="23"/>
                <w:szCs w:val="23"/>
              </w:rPr>
              <w:t>），</w:t>
            </w:r>
            <w:r w:rsidRPr="00613BB9">
              <w:rPr>
                <w:rFonts w:ascii="inherit" w:hAnsi="inherit"/>
                <w:sz w:val="23"/>
                <w:szCs w:val="23"/>
              </w:rPr>
              <w:t>rgba</w:t>
            </w:r>
            <w:r w:rsidRPr="00613BB9">
              <w:rPr>
                <w:rFonts w:ascii="inherit" w:hAnsi="inherit"/>
                <w:sz w:val="23"/>
                <w:szCs w:val="23"/>
              </w:rPr>
              <w:t>（</w:t>
            </w:r>
            <w:r w:rsidRPr="00613BB9">
              <w:rPr>
                <w:rStyle w:val="HTML1"/>
                <w:rFonts w:ascii="Source Code Pro" w:hAnsi="Source Code Pro"/>
                <w:sz w:val="22"/>
                <w:bdr w:val="none" w:sz="0" w:space="0" w:color="auto" w:frame="1"/>
                <w:shd w:val="clear" w:color="auto" w:fill="EEEEEE"/>
              </w:rPr>
              <w:t>rgba(183, 0, 255, 1)</w:t>
            </w:r>
            <w:r w:rsidRPr="00613BB9">
              <w:rPr>
                <w:rFonts w:ascii="inherit" w:hAnsi="inherit"/>
                <w:sz w:val="23"/>
                <w:szCs w:val="23"/>
              </w:rPr>
              <w:t>），</w:t>
            </w:r>
            <w:r w:rsidRPr="00613BB9">
              <w:rPr>
                <w:rFonts w:ascii="inherit" w:hAnsi="inherit"/>
                <w:sz w:val="23"/>
                <w:szCs w:val="23"/>
              </w:rPr>
              <w:t>hsla</w:t>
            </w:r>
            <w:r w:rsidRPr="00613BB9">
              <w:rPr>
                <w:rFonts w:ascii="inherit" w:hAnsi="inherit"/>
                <w:sz w:val="23"/>
                <w:szCs w:val="23"/>
              </w:rPr>
              <w:t>（</w:t>
            </w:r>
            <w:r w:rsidRPr="00613BB9">
              <w:rPr>
                <w:rStyle w:val="HTML1"/>
                <w:rFonts w:ascii="Source Code Pro" w:hAnsi="Source Code Pro"/>
                <w:sz w:val="22"/>
                <w:bdr w:val="none" w:sz="0" w:space="0" w:color="auto" w:frame="1"/>
                <w:shd w:val="clear" w:color="auto" w:fill="EEEEEE"/>
              </w:rPr>
              <w:t>hsla(283, 100%, 50%, 1)</w:t>
            </w:r>
            <w:r w:rsidRPr="00613BB9">
              <w:rPr>
                <w:rFonts w:ascii="inherit" w:hAnsi="inherit"/>
                <w:sz w:val="23"/>
                <w:szCs w:val="23"/>
              </w:rPr>
              <w:t>）或</w:t>
            </w:r>
            <w:r w:rsidRPr="00613BB9">
              <w:rPr>
                <w:rFonts w:ascii="inherit" w:hAnsi="inherit"/>
                <w:sz w:val="23"/>
                <w:szCs w:val="23"/>
              </w:rPr>
              <w:t> </w:t>
            </w:r>
            <w:hyperlink r:id="rId2158" w:anchor="svg-color" w:tgtFrame="_blank" w:history="1">
              <w:r w:rsidRPr="00613BB9">
                <w:rPr>
                  <w:rStyle w:val="a4"/>
                  <w:rFonts w:ascii="inherit" w:hAnsi="inherit"/>
                  <w:color w:val="auto"/>
                  <w:sz w:val="23"/>
                  <w:szCs w:val="23"/>
                  <w:bdr w:val="none" w:sz="0" w:space="0" w:color="auto" w:frame="1"/>
                </w:rPr>
                <w:t>颜色关键字</w:t>
              </w:r>
            </w:hyperlink>
            <w:r w:rsidRPr="00613BB9">
              <w:rPr>
                <w:rFonts w:ascii="inherit" w:hAnsi="inherit"/>
                <w:sz w:val="23"/>
                <w:szCs w:val="23"/>
              </w:rPr>
              <w:t>。此变量仅在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color</w:t>
            </w:r>
            <w:r w:rsidRPr="00613BB9">
              <w:rPr>
                <w:rFonts w:ascii="inherit" w:hAnsi="inherit"/>
                <w:sz w:val="23"/>
                <w:szCs w:val="23"/>
              </w:rPr>
              <w:t> </w:t>
            </w:r>
            <w:r w:rsidRPr="00613BB9">
              <w:rPr>
                <w:rFonts w:ascii="inherit" w:hAnsi="inherit"/>
                <w:sz w:val="23"/>
                <w:szCs w:val="23"/>
              </w:rPr>
              <w:t>参数开启时才有用。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4ADE03" w14:textId="77777777" w:rsidR="00A574F9" w:rsidRPr="00613BB9" w:rsidRDefault="00A574F9" w:rsidP="00170578">
            <w:pPr>
              <w:rPr>
                <w:rFonts w:ascii="inherit" w:hAnsi="inherit" w:hint="eastAsia"/>
                <w:sz w:val="23"/>
                <w:szCs w:val="23"/>
              </w:rPr>
            </w:pPr>
          </w:p>
        </w:tc>
      </w:tr>
      <w:tr w:rsidR="00A574F9" w:rsidRPr="00613BB9" w14:paraId="68F0ECF3"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C6F9188"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end_color</w:t>
            </w:r>
          </w:p>
        </w:tc>
        <w:tc>
          <w:tcPr>
            <w:tcW w:w="0" w:type="auto"/>
            <w:tcBorders>
              <w:top w:val="nil"/>
              <w:left w:val="nil"/>
              <w:bottom w:val="nil"/>
              <w:right w:val="nil"/>
            </w:tcBorders>
            <w:tcMar>
              <w:top w:w="75" w:type="dxa"/>
              <w:left w:w="225" w:type="dxa"/>
              <w:bottom w:w="75" w:type="dxa"/>
              <w:right w:w="225" w:type="dxa"/>
            </w:tcMar>
            <w:vAlign w:val="center"/>
            <w:hideMark/>
          </w:tcPr>
          <w:p w14:paraId="6F2ED97B" w14:textId="77777777" w:rsidR="00A574F9" w:rsidRPr="00613BB9" w:rsidRDefault="00A574F9" w:rsidP="00170578">
            <w:pPr>
              <w:rPr>
                <w:rFonts w:ascii="inherit" w:hAnsi="inherit" w:hint="eastAsia"/>
                <w:sz w:val="23"/>
                <w:szCs w:val="23"/>
              </w:rPr>
            </w:pPr>
            <w:r w:rsidRPr="00613BB9">
              <w:rPr>
                <w:rFonts w:ascii="inherit" w:hAnsi="inherit"/>
                <w:sz w:val="23"/>
                <w:szCs w:val="23"/>
              </w:rPr>
              <w:t>结束的颜色。您可使用十六进位值（</w:t>
            </w:r>
            <w:r w:rsidRPr="00613BB9">
              <w:rPr>
                <w:rStyle w:val="HTML1"/>
                <w:rFonts w:ascii="Source Code Pro" w:hAnsi="Source Code Pro"/>
                <w:sz w:val="22"/>
                <w:bdr w:val="none" w:sz="0" w:space="0" w:color="auto" w:frame="1"/>
                <w:shd w:val="clear" w:color="auto" w:fill="EEEEEE"/>
              </w:rPr>
              <w:t>#b700ff</w:t>
            </w:r>
            <w:r w:rsidRPr="00613BB9">
              <w:rPr>
                <w:rFonts w:ascii="inherit" w:hAnsi="inherit"/>
                <w:sz w:val="23"/>
                <w:szCs w:val="23"/>
              </w:rPr>
              <w:t>），</w:t>
            </w:r>
            <w:r w:rsidRPr="00613BB9">
              <w:rPr>
                <w:rFonts w:ascii="inherit" w:hAnsi="inherit"/>
                <w:sz w:val="23"/>
                <w:szCs w:val="23"/>
              </w:rPr>
              <w:lastRenderedPageBreak/>
              <w:t>rgba</w:t>
            </w:r>
            <w:r w:rsidRPr="00613BB9">
              <w:rPr>
                <w:rFonts w:ascii="inherit" w:hAnsi="inherit"/>
                <w:sz w:val="23"/>
                <w:szCs w:val="23"/>
              </w:rPr>
              <w:t>（</w:t>
            </w:r>
            <w:r w:rsidRPr="00613BB9">
              <w:rPr>
                <w:rStyle w:val="HTML1"/>
                <w:rFonts w:ascii="Source Code Pro" w:hAnsi="Source Code Pro"/>
                <w:sz w:val="22"/>
                <w:bdr w:val="none" w:sz="0" w:space="0" w:color="auto" w:frame="1"/>
                <w:shd w:val="clear" w:color="auto" w:fill="EEEEEE"/>
              </w:rPr>
              <w:t>rgba(183, 0, 255, 1)</w:t>
            </w:r>
            <w:r w:rsidRPr="00613BB9">
              <w:rPr>
                <w:rFonts w:ascii="inherit" w:hAnsi="inherit"/>
                <w:sz w:val="23"/>
                <w:szCs w:val="23"/>
              </w:rPr>
              <w:t>），</w:t>
            </w:r>
            <w:r w:rsidRPr="00613BB9">
              <w:rPr>
                <w:rFonts w:ascii="inherit" w:hAnsi="inherit"/>
                <w:sz w:val="23"/>
                <w:szCs w:val="23"/>
              </w:rPr>
              <w:t>hsla</w:t>
            </w:r>
            <w:r w:rsidRPr="00613BB9">
              <w:rPr>
                <w:rFonts w:ascii="inherit" w:hAnsi="inherit"/>
                <w:sz w:val="23"/>
                <w:szCs w:val="23"/>
              </w:rPr>
              <w:t>（</w:t>
            </w:r>
            <w:r w:rsidRPr="00613BB9">
              <w:rPr>
                <w:rStyle w:val="HTML1"/>
                <w:rFonts w:ascii="Source Code Pro" w:hAnsi="Source Code Pro"/>
                <w:sz w:val="22"/>
                <w:bdr w:val="none" w:sz="0" w:space="0" w:color="auto" w:frame="1"/>
                <w:shd w:val="clear" w:color="auto" w:fill="EEEEEE"/>
              </w:rPr>
              <w:t>hsla(283, 100%, 50%, 1)</w:t>
            </w:r>
            <w:r w:rsidRPr="00613BB9">
              <w:rPr>
                <w:rFonts w:ascii="inherit" w:hAnsi="inherit"/>
                <w:sz w:val="23"/>
                <w:szCs w:val="23"/>
              </w:rPr>
              <w:t>）或</w:t>
            </w:r>
            <w:r w:rsidRPr="00613BB9">
              <w:rPr>
                <w:rFonts w:ascii="inherit" w:hAnsi="inherit"/>
                <w:sz w:val="23"/>
                <w:szCs w:val="23"/>
              </w:rPr>
              <w:t> </w:t>
            </w:r>
            <w:hyperlink r:id="rId2159" w:anchor="svg-color" w:tgtFrame="_blank" w:history="1">
              <w:r w:rsidRPr="00613BB9">
                <w:rPr>
                  <w:rStyle w:val="a4"/>
                  <w:rFonts w:ascii="inherit" w:hAnsi="inherit"/>
                  <w:color w:val="auto"/>
                  <w:sz w:val="23"/>
                  <w:szCs w:val="23"/>
                  <w:bdr w:val="none" w:sz="0" w:space="0" w:color="auto" w:frame="1"/>
                </w:rPr>
                <w:t>颜色关键字</w:t>
              </w:r>
            </w:hyperlink>
            <w:r w:rsidRPr="00613BB9">
              <w:rPr>
                <w:rFonts w:ascii="inherit" w:hAnsi="inherit"/>
                <w:sz w:val="23"/>
                <w:szCs w:val="23"/>
              </w:rPr>
              <w:t>。此变量仅在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color</w:t>
            </w:r>
            <w:r w:rsidRPr="00613BB9">
              <w:rPr>
                <w:rFonts w:ascii="inherit" w:hAnsi="inherit"/>
                <w:sz w:val="23"/>
                <w:szCs w:val="23"/>
              </w:rPr>
              <w:t> </w:t>
            </w:r>
            <w:r w:rsidRPr="00613BB9">
              <w:rPr>
                <w:rFonts w:ascii="inherit" w:hAnsi="inherit"/>
                <w:sz w:val="23"/>
                <w:szCs w:val="23"/>
              </w:rPr>
              <w:t>参数开启时才有用。</w:t>
            </w:r>
          </w:p>
        </w:tc>
        <w:tc>
          <w:tcPr>
            <w:tcW w:w="0" w:type="auto"/>
            <w:tcBorders>
              <w:top w:val="nil"/>
              <w:left w:val="nil"/>
              <w:bottom w:val="nil"/>
              <w:right w:val="nil"/>
            </w:tcBorders>
            <w:tcMar>
              <w:top w:w="75" w:type="dxa"/>
              <w:left w:w="225" w:type="dxa"/>
              <w:bottom w:w="75" w:type="dxa"/>
              <w:right w:w="225" w:type="dxa"/>
            </w:tcMar>
            <w:vAlign w:val="center"/>
            <w:hideMark/>
          </w:tcPr>
          <w:p w14:paraId="735A4408" w14:textId="77777777" w:rsidR="00A574F9" w:rsidRPr="00613BB9" w:rsidRDefault="00A574F9" w:rsidP="00170578">
            <w:pPr>
              <w:rPr>
                <w:rFonts w:ascii="inherit" w:hAnsi="inherit" w:hint="eastAsia"/>
                <w:sz w:val="23"/>
                <w:szCs w:val="23"/>
              </w:rPr>
            </w:pPr>
          </w:p>
        </w:tc>
      </w:tr>
    </w:tbl>
    <w:p w14:paraId="7DBF24D4" w14:textId="77777777" w:rsidR="00A574F9" w:rsidRPr="00613BB9" w:rsidRDefault="00A574F9" w:rsidP="00170578">
      <w:pPr>
        <w:pStyle w:val="3"/>
        <w:rPr>
          <w:rFonts w:ascii="inherit" w:hAnsi="inherit" w:cs="Helvetica" w:hint="eastAsia"/>
          <w:sz w:val="35"/>
          <w:szCs w:val="35"/>
        </w:rPr>
      </w:pPr>
      <w:bookmarkStart w:id="596" w:name="_Toc46395191"/>
      <w:r w:rsidRPr="00613BB9">
        <w:rPr>
          <w:rFonts w:ascii="inherit" w:hAnsi="inherit" w:cs="Helvetica"/>
          <w:sz w:val="35"/>
          <w:szCs w:val="35"/>
        </w:rPr>
        <w:t>其他</w:t>
      </w:r>
      <w:bookmarkEnd w:id="596"/>
    </w:p>
    <w:p w14:paraId="28F4D134" w14:textId="77777777" w:rsidR="00A574F9" w:rsidRPr="00613BB9" w:rsidRDefault="00A574F9" w:rsidP="00170578">
      <w:pPr>
        <w:pStyle w:val="4"/>
        <w:rPr>
          <w:rFonts w:ascii="inherit" w:hAnsi="inherit" w:cs="Helvetica" w:hint="eastAsia"/>
          <w:sz w:val="30"/>
          <w:szCs w:val="30"/>
        </w:rPr>
      </w:pPr>
      <w:bookmarkStart w:id="597" w:name="_Toc46395192"/>
      <w:r w:rsidRPr="00613BB9">
        <w:rPr>
          <w:rFonts w:ascii="inherit" w:hAnsi="inherit" w:cs="Helvetica"/>
          <w:sz w:val="30"/>
          <w:szCs w:val="30"/>
        </w:rPr>
        <w:t>paginator</w:t>
      </w:r>
      <w:bookmarkEnd w:id="597"/>
    </w:p>
    <w:p w14:paraId="530A78DA"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插入分页链接。</w:t>
      </w:r>
    </w:p>
    <w:tbl>
      <w:tblPr>
        <w:tblW w:w="0" w:type="auto"/>
        <w:tblCellSpacing w:w="15" w:type="dxa"/>
        <w:tblCellMar>
          <w:left w:w="0" w:type="dxa"/>
          <w:right w:w="0" w:type="dxa"/>
        </w:tblCellMar>
        <w:tblLook w:val="04A0" w:firstRow="1" w:lastRow="0" w:firstColumn="1" w:lastColumn="0" w:noHBand="0" w:noVBand="1"/>
      </w:tblPr>
      <w:tblGrid>
        <w:gridCol w:w="2536"/>
      </w:tblGrid>
      <w:tr w:rsidR="00A574F9" w:rsidRPr="00613BB9" w14:paraId="34EBB400" w14:textId="77777777" w:rsidTr="00170578">
        <w:trPr>
          <w:tblCellSpacing w:w="15" w:type="dxa"/>
        </w:trPr>
        <w:tc>
          <w:tcPr>
            <w:tcW w:w="0" w:type="auto"/>
            <w:tcBorders>
              <w:top w:val="nil"/>
              <w:left w:val="nil"/>
              <w:bottom w:val="nil"/>
              <w:right w:val="nil"/>
            </w:tcBorders>
            <w:vAlign w:val="center"/>
            <w:hideMark/>
          </w:tcPr>
          <w:p w14:paraId="53CB2F8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paginator(options) %&gt;</w:t>
            </w:r>
          </w:p>
        </w:tc>
      </w:tr>
    </w:tbl>
    <w:p w14:paraId="516528EF"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683"/>
        <w:gridCol w:w="5104"/>
        <w:gridCol w:w="1519"/>
      </w:tblGrid>
      <w:tr w:rsidR="00A574F9" w:rsidRPr="00613BB9" w14:paraId="64F29446"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0E036DC"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24A56E30"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79810039"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06649F0C"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92F2E27"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base</w:t>
            </w:r>
          </w:p>
        </w:tc>
        <w:tc>
          <w:tcPr>
            <w:tcW w:w="0" w:type="auto"/>
            <w:tcBorders>
              <w:top w:val="nil"/>
              <w:left w:val="nil"/>
              <w:bottom w:val="nil"/>
              <w:right w:val="nil"/>
            </w:tcBorders>
            <w:tcMar>
              <w:top w:w="75" w:type="dxa"/>
              <w:left w:w="225" w:type="dxa"/>
              <w:bottom w:w="75" w:type="dxa"/>
              <w:right w:w="225" w:type="dxa"/>
            </w:tcMar>
            <w:vAlign w:val="center"/>
            <w:hideMark/>
          </w:tcPr>
          <w:p w14:paraId="320A5726" w14:textId="77777777" w:rsidR="00A574F9" w:rsidRPr="00613BB9" w:rsidRDefault="00A574F9" w:rsidP="00170578">
            <w:pPr>
              <w:rPr>
                <w:rFonts w:ascii="inherit" w:hAnsi="inherit" w:hint="eastAsia"/>
                <w:sz w:val="23"/>
                <w:szCs w:val="23"/>
              </w:rPr>
            </w:pPr>
            <w:r w:rsidRPr="00613BB9">
              <w:rPr>
                <w:rFonts w:ascii="inherit" w:hAnsi="inherit"/>
                <w:sz w:val="23"/>
                <w:szCs w:val="23"/>
              </w:rPr>
              <w:t>基础网址</w:t>
            </w:r>
          </w:p>
        </w:tc>
        <w:tc>
          <w:tcPr>
            <w:tcW w:w="0" w:type="auto"/>
            <w:tcBorders>
              <w:top w:val="nil"/>
              <w:left w:val="nil"/>
              <w:bottom w:val="nil"/>
              <w:right w:val="nil"/>
            </w:tcBorders>
            <w:tcMar>
              <w:top w:w="75" w:type="dxa"/>
              <w:left w:w="225" w:type="dxa"/>
              <w:bottom w:w="75" w:type="dxa"/>
              <w:right w:w="225" w:type="dxa"/>
            </w:tcMar>
            <w:vAlign w:val="center"/>
            <w:hideMark/>
          </w:tcPr>
          <w:p w14:paraId="51BE237F" w14:textId="77777777" w:rsidR="00A574F9" w:rsidRPr="00613BB9" w:rsidRDefault="00A574F9" w:rsidP="00170578">
            <w:pPr>
              <w:rPr>
                <w:rFonts w:ascii="inherit" w:hAnsi="inherit" w:hint="eastAsia"/>
                <w:sz w:val="23"/>
                <w:szCs w:val="23"/>
              </w:rPr>
            </w:pPr>
            <w:r w:rsidRPr="00613BB9">
              <w:rPr>
                <w:rFonts w:ascii="inherit" w:hAnsi="inherit"/>
                <w:sz w:val="23"/>
                <w:szCs w:val="23"/>
              </w:rPr>
              <w:t>/</w:t>
            </w:r>
          </w:p>
        </w:tc>
      </w:tr>
      <w:tr w:rsidR="00A574F9" w:rsidRPr="00613BB9" w14:paraId="7725EDA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D365604"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format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8EBC4F" w14:textId="77777777" w:rsidR="00A574F9" w:rsidRPr="00613BB9" w:rsidRDefault="00A574F9" w:rsidP="00170578">
            <w:pPr>
              <w:rPr>
                <w:rFonts w:ascii="inherit" w:hAnsi="inherit" w:hint="eastAsia"/>
                <w:sz w:val="23"/>
                <w:szCs w:val="23"/>
              </w:rPr>
            </w:pPr>
            <w:r w:rsidRPr="00613BB9">
              <w:rPr>
                <w:rFonts w:ascii="inherit" w:hAnsi="inherit"/>
                <w:sz w:val="23"/>
                <w:szCs w:val="23"/>
              </w:rPr>
              <w:t>网址格式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6DAE8E8" w14:textId="77777777" w:rsidR="00A574F9" w:rsidRPr="00613BB9" w:rsidRDefault="00A574F9" w:rsidP="00170578">
            <w:pPr>
              <w:rPr>
                <w:rFonts w:ascii="inherit" w:hAnsi="inherit" w:hint="eastAsia"/>
                <w:sz w:val="23"/>
                <w:szCs w:val="23"/>
              </w:rPr>
            </w:pPr>
            <w:r w:rsidRPr="00613BB9">
              <w:rPr>
                <w:rFonts w:ascii="inherit" w:hAnsi="inherit"/>
                <w:sz w:val="23"/>
                <w:szCs w:val="23"/>
              </w:rPr>
              <w:t>page/%d/</w:t>
            </w:r>
          </w:p>
        </w:tc>
      </w:tr>
      <w:tr w:rsidR="00A574F9" w:rsidRPr="00613BB9" w14:paraId="6CF7092A"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51C57E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total</w:t>
            </w:r>
          </w:p>
        </w:tc>
        <w:tc>
          <w:tcPr>
            <w:tcW w:w="0" w:type="auto"/>
            <w:tcBorders>
              <w:top w:val="nil"/>
              <w:left w:val="nil"/>
              <w:bottom w:val="nil"/>
              <w:right w:val="nil"/>
            </w:tcBorders>
            <w:tcMar>
              <w:top w:w="75" w:type="dxa"/>
              <w:left w:w="225" w:type="dxa"/>
              <w:bottom w:w="75" w:type="dxa"/>
              <w:right w:w="225" w:type="dxa"/>
            </w:tcMar>
            <w:vAlign w:val="center"/>
            <w:hideMark/>
          </w:tcPr>
          <w:p w14:paraId="2B63E53F" w14:textId="77777777" w:rsidR="00A574F9" w:rsidRPr="00613BB9" w:rsidRDefault="00A574F9" w:rsidP="00170578">
            <w:pPr>
              <w:rPr>
                <w:rFonts w:ascii="inherit" w:hAnsi="inherit" w:hint="eastAsia"/>
                <w:sz w:val="23"/>
                <w:szCs w:val="23"/>
              </w:rPr>
            </w:pPr>
            <w:r w:rsidRPr="00613BB9">
              <w:rPr>
                <w:rFonts w:ascii="inherit" w:hAnsi="inherit"/>
                <w:sz w:val="23"/>
                <w:szCs w:val="23"/>
              </w:rPr>
              <w:t>分页总数</w:t>
            </w:r>
          </w:p>
        </w:tc>
        <w:tc>
          <w:tcPr>
            <w:tcW w:w="0" w:type="auto"/>
            <w:tcBorders>
              <w:top w:val="nil"/>
              <w:left w:val="nil"/>
              <w:bottom w:val="nil"/>
              <w:right w:val="nil"/>
            </w:tcBorders>
            <w:tcMar>
              <w:top w:w="75" w:type="dxa"/>
              <w:left w:w="225" w:type="dxa"/>
              <w:bottom w:w="75" w:type="dxa"/>
              <w:right w:w="225" w:type="dxa"/>
            </w:tcMar>
            <w:vAlign w:val="center"/>
            <w:hideMark/>
          </w:tcPr>
          <w:p w14:paraId="325E768F" w14:textId="77777777" w:rsidR="00A574F9" w:rsidRPr="00613BB9" w:rsidRDefault="00A574F9" w:rsidP="00170578">
            <w:pPr>
              <w:rPr>
                <w:rFonts w:ascii="inherit" w:hAnsi="inherit" w:hint="eastAsia"/>
                <w:sz w:val="23"/>
                <w:szCs w:val="23"/>
              </w:rPr>
            </w:pPr>
            <w:r w:rsidRPr="00613BB9">
              <w:rPr>
                <w:rFonts w:ascii="inherit" w:hAnsi="inherit"/>
                <w:sz w:val="23"/>
                <w:szCs w:val="23"/>
              </w:rPr>
              <w:t>1</w:t>
            </w:r>
          </w:p>
        </w:tc>
      </w:tr>
      <w:tr w:rsidR="00A574F9" w:rsidRPr="00613BB9" w14:paraId="308D0FC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27797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current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16B583D" w14:textId="77777777" w:rsidR="00A574F9" w:rsidRPr="00613BB9" w:rsidRDefault="00A574F9" w:rsidP="00170578">
            <w:pPr>
              <w:rPr>
                <w:rFonts w:ascii="inherit" w:hAnsi="inherit" w:hint="eastAsia"/>
                <w:sz w:val="23"/>
                <w:szCs w:val="23"/>
              </w:rPr>
            </w:pPr>
            <w:r w:rsidRPr="00613BB9">
              <w:rPr>
                <w:rFonts w:ascii="inherit" w:hAnsi="inherit"/>
                <w:sz w:val="23"/>
                <w:szCs w:val="23"/>
              </w:rPr>
              <w:t>目前页数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E251B17" w14:textId="77777777" w:rsidR="00A574F9" w:rsidRPr="00613BB9" w:rsidRDefault="00A574F9" w:rsidP="00170578">
            <w:pPr>
              <w:rPr>
                <w:rFonts w:ascii="inherit" w:hAnsi="inherit" w:hint="eastAsia"/>
                <w:sz w:val="23"/>
                <w:szCs w:val="23"/>
              </w:rPr>
            </w:pPr>
            <w:r w:rsidRPr="00613BB9">
              <w:rPr>
                <w:rFonts w:ascii="inherit" w:hAnsi="inherit"/>
                <w:sz w:val="23"/>
                <w:szCs w:val="23"/>
              </w:rPr>
              <w:t>0</w:t>
            </w:r>
          </w:p>
        </w:tc>
      </w:tr>
      <w:tr w:rsidR="00A574F9" w:rsidRPr="00613BB9" w14:paraId="4938C06E"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EA4327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prev_text</w:t>
            </w:r>
          </w:p>
        </w:tc>
        <w:tc>
          <w:tcPr>
            <w:tcW w:w="0" w:type="auto"/>
            <w:tcBorders>
              <w:top w:val="nil"/>
              <w:left w:val="nil"/>
              <w:bottom w:val="nil"/>
              <w:right w:val="nil"/>
            </w:tcBorders>
            <w:tcMar>
              <w:top w:w="75" w:type="dxa"/>
              <w:left w:w="225" w:type="dxa"/>
              <w:bottom w:w="75" w:type="dxa"/>
              <w:right w:w="225" w:type="dxa"/>
            </w:tcMar>
            <w:vAlign w:val="center"/>
            <w:hideMark/>
          </w:tcPr>
          <w:p w14:paraId="6C31F1C0" w14:textId="77777777" w:rsidR="00A574F9" w:rsidRPr="00613BB9" w:rsidRDefault="00A574F9" w:rsidP="00170578">
            <w:pPr>
              <w:rPr>
                <w:rFonts w:ascii="inherit" w:hAnsi="inherit" w:hint="eastAsia"/>
                <w:sz w:val="23"/>
                <w:szCs w:val="23"/>
              </w:rPr>
            </w:pPr>
            <w:r w:rsidRPr="00613BB9">
              <w:rPr>
                <w:rFonts w:ascii="inherit" w:hAnsi="inherit"/>
                <w:sz w:val="23"/>
                <w:szCs w:val="23"/>
              </w:rPr>
              <w:t>上一页链接的文字。仅在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prev_next</w:t>
            </w:r>
            <w:r w:rsidRPr="00613BB9">
              <w:rPr>
                <w:rFonts w:ascii="inherit" w:hAnsi="inherit"/>
                <w:sz w:val="23"/>
                <w:szCs w:val="23"/>
              </w:rPr>
              <w:t> </w:t>
            </w:r>
            <w:r w:rsidRPr="00613BB9">
              <w:rPr>
                <w:rFonts w:ascii="inherit" w:hAnsi="inherit"/>
                <w:sz w:val="23"/>
                <w:szCs w:val="23"/>
              </w:rPr>
              <w:t>设定开启时才有用。</w:t>
            </w:r>
          </w:p>
        </w:tc>
        <w:tc>
          <w:tcPr>
            <w:tcW w:w="0" w:type="auto"/>
            <w:tcBorders>
              <w:top w:val="nil"/>
              <w:left w:val="nil"/>
              <w:bottom w:val="nil"/>
              <w:right w:val="nil"/>
            </w:tcBorders>
            <w:tcMar>
              <w:top w:w="75" w:type="dxa"/>
              <w:left w:w="225" w:type="dxa"/>
              <w:bottom w:w="75" w:type="dxa"/>
              <w:right w:w="225" w:type="dxa"/>
            </w:tcMar>
            <w:vAlign w:val="center"/>
            <w:hideMark/>
          </w:tcPr>
          <w:p w14:paraId="531434C1" w14:textId="77777777" w:rsidR="00A574F9" w:rsidRPr="00613BB9" w:rsidRDefault="00A574F9" w:rsidP="00170578">
            <w:pPr>
              <w:rPr>
                <w:rFonts w:ascii="inherit" w:hAnsi="inherit" w:hint="eastAsia"/>
                <w:sz w:val="23"/>
                <w:szCs w:val="23"/>
              </w:rPr>
            </w:pPr>
            <w:r w:rsidRPr="00613BB9">
              <w:rPr>
                <w:rFonts w:ascii="inherit" w:hAnsi="inherit"/>
                <w:sz w:val="23"/>
                <w:szCs w:val="23"/>
              </w:rPr>
              <w:t>Prev</w:t>
            </w:r>
          </w:p>
        </w:tc>
      </w:tr>
      <w:tr w:rsidR="00A574F9" w:rsidRPr="00613BB9" w14:paraId="10F49D9A"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3B2084"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next_text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5B38A6" w14:textId="77777777" w:rsidR="00A574F9" w:rsidRPr="00613BB9" w:rsidRDefault="00A574F9" w:rsidP="00170578">
            <w:pPr>
              <w:rPr>
                <w:rFonts w:ascii="inherit" w:hAnsi="inherit" w:hint="eastAsia"/>
                <w:sz w:val="23"/>
                <w:szCs w:val="23"/>
              </w:rPr>
            </w:pPr>
            <w:r w:rsidRPr="00613BB9">
              <w:rPr>
                <w:rFonts w:ascii="inherit" w:hAnsi="inherit"/>
                <w:sz w:val="23"/>
                <w:szCs w:val="23"/>
              </w:rPr>
              <w:t>下一页链接的文字。仅在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prev_next</w:t>
            </w:r>
            <w:r w:rsidRPr="00613BB9">
              <w:rPr>
                <w:rFonts w:ascii="inherit" w:hAnsi="inherit"/>
                <w:sz w:val="23"/>
                <w:szCs w:val="23"/>
              </w:rPr>
              <w:t> </w:t>
            </w:r>
            <w:r w:rsidRPr="00613BB9">
              <w:rPr>
                <w:rFonts w:ascii="inherit" w:hAnsi="inherit"/>
                <w:sz w:val="23"/>
                <w:szCs w:val="23"/>
              </w:rPr>
              <w:t>设定开启时才有用。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A992A32" w14:textId="77777777" w:rsidR="00A574F9" w:rsidRPr="00613BB9" w:rsidRDefault="00A574F9" w:rsidP="00170578">
            <w:pPr>
              <w:rPr>
                <w:rFonts w:ascii="inherit" w:hAnsi="inherit" w:hint="eastAsia"/>
                <w:sz w:val="23"/>
                <w:szCs w:val="23"/>
              </w:rPr>
            </w:pPr>
            <w:r w:rsidRPr="00613BB9">
              <w:rPr>
                <w:rFonts w:ascii="inherit" w:hAnsi="inherit"/>
                <w:sz w:val="23"/>
                <w:szCs w:val="23"/>
              </w:rPr>
              <w:t>Next</w:t>
            </w:r>
          </w:p>
        </w:tc>
      </w:tr>
      <w:tr w:rsidR="00A574F9" w:rsidRPr="00613BB9" w14:paraId="78C4D239"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34EE3D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space</w:t>
            </w:r>
          </w:p>
        </w:tc>
        <w:tc>
          <w:tcPr>
            <w:tcW w:w="0" w:type="auto"/>
            <w:tcBorders>
              <w:top w:val="nil"/>
              <w:left w:val="nil"/>
              <w:bottom w:val="nil"/>
              <w:right w:val="nil"/>
            </w:tcBorders>
            <w:tcMar>
              <w:top w:w="75" w:type="dxa"/>
              <w:left w:w="225" w:type="dxa"/>
              <w:bottom w:w="75" w:type="dxa"/>
              <w:right w:w="225" w:type="dxa"/>
            </w:tcMar>
            <w:vAlign w:val="center"/>
            <w:hideMark/>
          </w:tcPr>
          <w:p w14:paraId="54870F69" w14:textId="77777777" w:rsidR="00A574F9" w:rsidRPr="00613BB9" w:rsidRDefault="00A574F9" w:rsidP="00170578">
            <w:pPr>
              <w:rPr>
                <w:rFonts w:ascii="inherit" w:hAnsi="inherit" w:hint="eastAsia"/>
                <w:sz w:val="23"/>
                <w:szCs w:val="23"/>
              </w:rPr>
            </w:pPr>
            <w:r w:rsidRPr="00613BB9">
              <w:rPr>
                <w:rFonts w:ascii="inherit" w:hAnsi="inherit"/>
                <w:sz w:val="23"/>
                <w:szCs w:val="23"/>
              </w:rPr>
              <w:t>空白文字</w:t>
            </w:r>
          </w:p>
        </w:tc>
        <w:tc>
          <w:tcPr>
            <w:tcW w:w="0" w:type="auto"/>
            <w:tcBorders>
              <w:top w:val="nil"/>
              <w:left w:val="nil"/>
              <w:bottom w:val="nil"/>
              <w:right w:val="nil"/>
            </w:tcBorders>
            <w:tcMar>
              <w:top w:w="75" w:type="dxa"/>
              <w:left w:w="225" w:type="dxa"/>
              <w:bottom w:w="75" w:type="dxa"/>
              <w:right w:w="225" w:type="dxa"/>
            </w:tcMar>
            <w:vAlign w:val="center"/>
            <w:hideMark/>
          </w:tcPr>
          <w:p w14:paraId="5C670F5A" w14:textId="77777777" w:rsidR="00A574F9" w:rsidRPr="00613BB9" w:rsidRDefault="00A574F9" w:rsidP="00170578">
            <w:pPr>
              <w:rPr>
                <w:rFonts w:ascii="inherit" w:hAnsi="inherit" w:hint="eastAsia"/>
                <w:sz w:val="23"/>
                <w:szCs w:val="23"/>
              </w:rPr>
            </w:pPr>
            <w:r w:rsidRPr="00613BB9">
              <w:rPr>
                <w:rFonts w:ascii="inherit" w:hAnsi="inherit"/>
                <w:sz w:val="23"/>
                <w:szCs w:val="23"/>
              </w:rPr>
              <w:t>…</w:t>
            </w:r>
          </w:p>
        </w:tc>
      </w:tr>
      <w:tr w:rsidR="00A574F9" w:rsidRPr="00613BB9" w14:paraId="11216149"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1C1CF7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prev_next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33FE9E7" w14:textId="77777777" w:rsidR="00A574F9" w:rsidRPr="00613BB9" w:rsidRDefault="00A574F9" w:rsidP="00170578">
            <w:pPr>
              <w:rPr>
                <w:rFonts w:ascii="inherit" w:hAnsi="inherit" w:hint="eastAsia"/>
                <w:sz w:val="23"/>
                <w:szCs w:val="23"/>
              </w:rPr>
            </w:pPr>
            <w:r w:rsidRPr="00613BB9">
              <w:rPr>
                <w:rFonts w:ascii="inherit" w:hAnsi="inherit"/>
                <w:sz w:val="23"/>
                <w:szCs w:val="23"/>
              </w:rPr>
              <w:t>显示上一页和下一页的链接</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5FD4A89" w14:textId="77777777" w:rsidR="00A574F9" w:rsidRPr="00613BB9" w:rsidRDefault="00A574F9" w:rsidP="00170578">
            <w:pPr>
              <w:rPr>
                <w:rFonts w:ascii="inherit" w:hAnsi="inherit" w:hint="eastAsia"/>
                <w:sz w:val="23"/>
                <w:szCs w:val="23"/>
              </w:rPr>
            </w:pPr>
            <w:r w:rsidRPr="00613BB9">
              <w:rPr>
                <w:rFonts w:ascii="inherit" w:hAnsi="inherit"/>
                <w:sz w:val="23"/>
                <w:szCs w:val="23"/>
              </w:rPr>
              <w:t>true</w:t>
            </w:r>
          </w:p>
        </w:tc>
      </w:tr>
      <w:tr w:rsidR="00A574F9" w:rsidRPr="00613BB9" w14:paraId="2449BB62"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89DD635"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end_size</w:t>
            </w:r>
          </w:p>
        </w:tc>
        <w:tc>
          <w:tcPr>
            <w:tcW w:w="0" w:type="auto"/>
            <w:tcBorders>
              <w:top w:val="nil"/>
              <w:left w:val="nil"/>
              <w:bottom w:val="nil"/>
              <w:right w:val="nil"/>
            </w:tcBorders>
            <w:tcMar>
              <w:top w:w="75" w:type="dxa"/>
              <w:left w:w="225" w:type="dxa"/>
              <w:bottom w:w="75" w:type="dxa"/>
              <w:right w:w="225" w:type="dxa"/>
            </w:tcMar>
            <w:vAlign w:val="center"/>
            <w:hideMark/>
          </w:tcPr>
          <w:p w14:paraId="6A2F7AEE" w14:textId="77777777" w:rsidR="00A574F9" w:rsidRPr="00613BB9" w:rsidRDefault="00A574F9" w:rsidP="00170578">
            <w:pPr>
              <w:rPr>
                <w:rFonts w:ascii="inherit" w:hAnsi="inherit" w:hint="eastAsia"/>
                <w:sz w:val="23"/>
                <w:szCs w:val="23"/>
              </w:rPr>
            </w:pPr>
            <w:r w:rsidRPr="00613BB9">
              <w:rPr>
                <w:rFonts w:ascii="inherit" w:hAnsi="inherit"/>
                <w:sz w:val="23"/>
                <w:szCs w:val="23"/>
              </w:rPr>
              <w:t>显示于两侧的页数</w:t>
            </w:r>
          </w:p>
        </w:tc>
        <w:tc>
          <w:tcPr>
            <w:tcW w:w="0" w:type="auto"/>
            <w:tcBorders>
              <w:top w:val="nil"/>
              <w:left w:val="nil"/>
              <w:bottom w:val="nil"/>
              <w:right w:val="nil"/>
            </w:tcBorders>
            <w:tcMar>
              <w:top w:w="75" w:type="dxa"/>
              <w:left w:w="225" w:type="dxa"/>
              <w:bottom w:w="75" w:type="dxa"/>
              <w:right w:w="225" w:type="dxa"/>
            </w:tcMar>
            <w:vAlign w:val="center"/>
            <w:hideMark/>
          </w:tcPr>
          <w:p w14:paraId="3A8BE7D5" w14:textId="77777777" w:rsidR="00A574F9" w:rsidRPr="00613BB9" w:rsidRDefault="00A574F9" w:rsidP="00170578">
            <w:pPr>
              <w:rPr>
                <w:rFonts w:ascii="inherit" w:hAnsi="inherit" w:hint="eastAsia"/>
                <w:sz w:val="23"/>
                <w:szCs w:val="23"/>
              </w:rPr>
            </w:pPr>
            <w:r w:rsidRPr="00613BB9">
              <w:rPr>
                <w:rFonts w:ascii="inherit" w:hAnsi="inherit"/>
                <w:sz w:val="23"/>
                <w:szCs w:val="23"/>
              </w:rPr>
              <w:t>1</w:t>
            </w:r>
          </w:p>
        </w:tc>
      </w:tr>
      <w:tr w:rsidR="00A574F9" w:rsidRPr="00613BB9" w14:paraId="25010E79"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A672B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mid_size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B8CE28C" w14:textId="77777777" w:rsidR="00A574F9" w:rsidRPr="00613BB9" w:rsidRDefault="00A574F9" w:rsidP="00170578">
            <w:pPr>
              <w:rPr>
                <w:rFonts w:ascii="inherit" w:hAnsi="inherit" w:hint="eastAsia"/>
                <w:sz w:val="23"/>
                <w:szCs w:val="23"/>
              </w:rPr>
            </w:pPr>
            <w:r w:rsidRPr="00613BB9">
              <w:rPr>
                <w:rFonts w:ascii="inherit" w:hAnsi="inherit"/>
                <w:sz w:val="23"/>
                <w:szCs w:val="23"/>
              </w:rPr>
              <w:t>显示于中间的页数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6DC1AE7" w14:textId="77777777" w:rsidR="00A574F9" w:rsidRPr="00613BB9" w:rsidRDefault="00A574F9" w:rsidP="00170578">
            <w:pPr>
              <w:rPr>
                <w:rFonts w:ascii="inherit" w:hAnsi="inherit" w:hint="eastAsia"/>
                <w:sz w:val="23"/>
                <w:szCs w:val="23"/>
              </w:rPr>
            </w:pPr>
            <w:r w:rsidRPr="00613BB9">
              <w:rPr>
                <w:rFonts w:ascii="inherit" w:hAnsi="inherit"/>
                <w:sz w:val="23"/>
                <w:szCs w:val="23"/>
              </w:rPr>
              <w:t>2</w:t>
            </w:r>
          </w:p>
        </w:tc>
      </w:tr>
      <w:tr w:rsidR="00A574F9" w:rsidRPr="00613BB9" w14:paraId="2D3C6EE4"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49509C8"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show_all</w:t>
            </w:r>
          </w:p>
        </w:tc>
        <w:tc>
          <w:tcPr>
            <w:tcW w:w="0" w:type="auto"/>
            <w:tcBorders>
              <w:top w:val="nil"/>
              <w:left w:val="nil"/>
              <w:bottom w:val="nil"/>
              <w:right w:val="nil"/>
            </w:tcBorders>
            <w:tcMar>
              <w:top w:w="75" w:type="dxa"/>
              <w:left w:w="225" w:type="dxa"/>
              <w:bottom w:w="75" w:type="dxa"/>
              <w:right w:w="225" w:type="dxa"/>
            </w:tcMar>
            <w:vAlign w:val="center"/>
            <w:hideMark/>
          </w:tcPr>
          <w:p w14:paraId="54A4FE9E" w14:textId="77777777" w:rsidR="00A574F9" w:rsidRPr="00613BB9" w:rsidRDefault="00A574F9" w:rsidP="00170578">
            <w:pPr>
              <w:rPr>
                <w:rFonts w:ascii="inherit" w:hAnsi="inherit" w:hint="eastAsia"/>
                <w:sz w:val="23"/>
                <w:szCs w:val="23"/>
              </w:rPr>
            </w:pPr>
            <w:r w:rsidRPr="00613BB9">
              <w:rPr>
                <w:rFonts w:ascii="inherit" w:hAnsi="inherit"/>
                <w:sz w:val="23"/>
                <w:szCs w:val="23"/>
              </w:rPr>
              <w:t>显示所有页数。如果开启此参数的话，</w:t>
            </w:r>
            <w:r w:rsidRPr="00613BB9">
              <w:rPr>
                <w:rStyle w:val="HTML1"/>
                <w:rFonts w:ascii="Source Code Pro" w:hAnsi="Source Code Pro"/>
                <w:sz w:val="22"/>
                <w:bdr w:val="none" w:sz="0" w:space="0" w:color="auto" w:frame="1"/>
                <w:shd w:val="clear" w:color="auto" w:fill="EEEEEE"/>
              </w:rPr>
              <w:t>end_size</w:t>
            </w:r>
            <w:r w:rsidRPr="00613BB9">
              <w:rPr>
                <w:rFonts w:ascii="inherit" w:hAnsi="inherit"/>
                <w:sz w:val="23"/>
                <w:szCs w:val="23"/>
              </w:rPr>
              <w:t> </w:t>
            </w:r>
            <w:r w:rsidRPr="00613BB9">
              <w:rPr>
                <w:rFonts w:ascii="inherit" w:hAnsi="inherit"/>
                <w:sz w:val="23"/>
                <w:szCs w:val="23"/>
              </w:rPr>
              <w:t>和</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mid_size</w:t>
            </w:r>
            <w:r w:rsidRPr="00613BB9">
              <w:rPr>
                <w:rFonts w:ascii="inherit" w:hAnsi="inherit"/>
                <w:sz w:val="23"/>
                <w:szCs w:val="23"/>
              </w:rPr>
              <w:t> </w:t>
            </w:r>
            <w:r w:rsidRPr="00613BB9">
              <w:rPr>
                <w:rFonts w:ascii="inherit" w:hAnsi="inherit"/>
                <w:sz w:val="23"/>
                <w:szCs w:val="23"/>
              </w:rPr>
              <w:t>就没用了。</w:t>
            </w:r>
          </w:p>
        </w:tc>
        <w:tc>
          <w:tcPr>
            <w:tcW w:w="0" w:type="auto"/>
            <w:tcBorders>
              <w:top w:val="nil"/>
              <w:left w:val="nil"/>
              <w:bottom w:val="nil"/>
              <w:right w:val="nil"/>
            </w:tcBorders>
            <w:tcMar>
              <w:top w:w="75" w:type="dxa"/>
              <w:left w:w="225" w:type="dxa"/>
              <w:bottom w:w="75" w:type="dxa"/>
              <w:right w:w="225" w:type="dxa"/>
            </w:tcMar>
            <w:vAlign w:val="center"/>
            <w:hideMark/>
          </w:tcPr>
          <w:p w14:paraId="58C8DFBE" w14:textId="77777777" w:rsidR="00A574F9" w:rsidRPr="00613BB9" w:rsidRDefault="00A574F9" w:rsidP="00170578">
            <w:pPr>
              <w:rPr>
                <w:rFonts w:ascii="inherit" w:hAnsi="inherit" w:hint="eastAsia"/>
                <w:sz w:val="23"/>
                <w:szCs w:val="23"/>
              </w:rPr>
            </w:pPr>
            <w:r w:rsidRPr="00613BB9">
              <w:rPr>
                <w:rFonts w:ascii="inherit" w:hAnsi="inherit"/>
                <w:sz w:val="23"/>
                <w:szCs w:val="23"/>
              </w:rPr>
              <w:t>false</w:t>
            </w:r>
          </w:p>
        </w:tc>
      </w:tr>
      <w:tr w:rsidR="00A574F9" w:rsidRPr="00613BB9" w14:paraId="5D1B675F"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276E5C4"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escape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65947E0" w14:textId="77777777" w:rsidR="00A574F9" w:rsidRPr="00613BB9" w:rsidRDefault="00A574F9" w:rsidP="00170578">
            <w:pPr>
              <w:rPr>
                <w:rFonts w:ascii="inherit" w:hAnsi="inherit" w:hint="eastAsia"/>
                <w:sz w:val="23"/>
                <w:szCs w:val="23"/>
              </w:rPr>
            </w:pPr>
            <w:r w:rsidRPr="00613BB9">
              <w:rPr>
                <w:rFonts w:ascii="inherit" w:hAnsi="inherit"/>
                <w:sz w:val="23"/>
                <w:szCs w:val="23"/>
              </w:rPr>
              <w:t>Escape HTML tags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2734A4" w14:textId="77777777" w:rsidR="00A574F9" w:rsidRPr="00613BB9" w:rsidRDefault="00A574F9" w:rsidP="00170578">
            <w:pPr>
              <w:rPr>
                <w:rFonts w:ascii="inherit" w:hAnsi="inherit" w:hint="eastAsia"/>
                <w:sz w:val="23"/>
                <w:szCs w:val="23"/>
              </w:rPr>
            </w:pPr>
            <w:r w:rsidRPr="00613BB9">
              <w:rPr>
                <w:rFonts w:ascii="inherit" w:hAnsi="inherit"/>
                <w:sz w:val="23"/>
                <w:szCs w:val="23"/>
              </w:rPr>
              <w:t>true</w:t>
            </w:r>
          </w:p>
        </w:tc>
      </w:tr>
    </w:tbl>
    <w:p w14:paraId="7F5981A6"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Examples:</w:t>
      </w:r>
    </w:p>
    <w:tbl>
      <w:tblPr>
        <w:tblW w:w="0" w:type="auto"/>
        <w:tblCellSpacing w:w="15" w:type="dxa"/>
        <w:tblCellMar>
          <w:left w:w="0" w:type="dxa"/>
          <w:right w:w="0" w:type="dxa"/>
        </w:tblCellMar>
        <w:tblLook w:val="04A0" w:firstRow="1" w:lastRow="0" w:firstColumn="1" w:lastColumn="0" w:noHBand="0" w:noVBand="1"/>
      </w:tblPr>
      <w:tblGrid>
        <w:gridCol w:w="1512"/>
      </w:tblGrid>
      <w:tr w:rsidR="00A574F9" w:rsidRPr="00613BB9" w14:paraId="64DA3640" w14:textId="77777777" w:rsidTr="00170578">
        <w:trPr>
          <w:tblCellSpacing w:w="15" w:type="dxa"/>
        </w:trPr>
        <w:tc>
          <w:tcPr>
            <w:tcW w:w="0" w:type="auto"/>
            <w:tcBorders>
              <w:top w:val="nil"/>
              <w:left w:val="nil"/>
              <w:bottom w:val="nil"/>
              <w:right w:val="nil"/>
            </w:tcBorders>
            <w:vAlign w:val="center"/>
            <w:hideMark/>
          </w:tcPr>
          <w:p w14:paraId="27CFAAD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paginator({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prev_text: </w:t>
            </w:r>
            <w:r w:rsidRPr="00613BB9">
              <w:rPr>
                <w:rStyle w:val="string"/>
                <w:rFonts w:ascii="inherit" w:hAnsi="inherit"/>
                <w:sz w:val="21"/>
                <w:szCs w:val="21"/>
                <w:bdr w:val="none" w:sz="0" w:space="0" w:color="auto" w:frame="1"/>
              </w:rPr>
              <w:t>'&lt;'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next_text: </w:t>
            </w:r>
            <w:r w:rsidRPr="00613BB9">
              <w:rPr>
                <w:rStyle w:val="strin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226012EA"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2227"/>
      </w:tblGrid>
      <w:tr w:rsidR="00A574F9" w:rsidRPr="00613BB9" w14:paraId="6B94795B" w14:textId="77777777" w:rsidTr="00170578">
        <w:trPr>
          <w:tblCellSpacing w:w="15" w:type="dxa"/>
        </w:trPr>
        <w:tc>
          <w:tcPr>
            <w:tcW w:w="0" w:type="auto"/>
            <w:tcBorders>
              <w:top w:val="nil"/>
              <w:left w:val="nil"/>
              <w:bottom w:val="nil"/>
              <w:right w:val="nil"/>
            </w:tcBorders>
            <w:vAlign w:val="center"/>
            <w:hideMark/>
          </w:tcPr>
          <w:p w14:paraId="5AC2506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&lt;!-- Rendered as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href</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w:t>
            </w:r>
            <w:r w:rsidRPr="00613BB9">
              <w:rPr>
                <w:rStyle w:val="symbol"/>
                <w:rFonts w:ascii="inherit" w:hAnsi="inherit"/>
                <w:sz w:val="21"/>
                <w:szCs w:val="21"/>
                <w:bdr w:val="none" w:sz="0" w:space="0" w:color="auto" w:frame="1"/>
              </w:rPr>
              <w:t>&amp;lt;</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href</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1</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2</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href</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3</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href</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w:t>
            </w:r>
            <w:r w:rsidRPr="00613BB9">
              <w:rPr>
                <w:rStyle w:val="symbol"/>
                <w:rFonts w:ascii="inherit" w:hAnsi="inherit"/>
                <w:sz w:val="21"/>
                <w:szCs w:val="21"/>
                <w:bdr w:val="none" w:sz="0" w:space="0" w:color="auto" w:frame="1"/>
              </w:rPr>
              <w:t>&amp;gt;</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p>
        </w:tc>
      </w:tr>
    </w:tbl>
    <w:p w14:paraId="3A007964"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4213"/>
      </w:tblGrid>
      <w:tr w:rsidR="00A574F9" w:rsidRPr="00613BB9" w14:paraId="40630566" w14:textId="77777777" w:rsidTr="00170578">
        <w:trPr>
          <w:tblCellSpacing w:w="15" w:type="dxa"/>
        </w:trPr>
        <w:tc>
          <w:tcPr>
            <w:tcW w:w="0" w:type="auto"/>
            <w:tcBorders>
              <w:top w:val="nil"/>
              <w:left w:val="nil"/>
              <w:bottom w:val="nil"/>
              <w:right w:val="nil"/>
            </w:tcBorders>
            <w:vAlign w:val="center"/>
            <w:hideMark/>
          </w:tcPr>
          <w:p w14:paraId="3F3DC95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paginator({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prev_text: </w:t>
            </w:r>
            <w:r w:rsidRPr="00613BB9">
              <w:rPr>
                <w:rStyle w:val="string"/>
                <w:rFonts w:ascii="inherit" w:hAnsi="inherit"/>
                <w:sz w:val="21"/>
                <w:szCs w:val="21"/>
                <w:bdr w:val="none" w:sz="0" w:space="0" w:color="auto" w:frame="1"/>
              </w:rPr>
              <w:t>'&lt;i class="fa fa-angle-left"&gt;&lt;/i&gt;'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next_text: </w:t>
            </w:r>
            <w:r w:rsidRPr="00613BB9">
              <w:rPr>
                <w:rStyle w:val="string"/>
                <w:rFonts w:ascii="inherit" w:hAnsi="inherit"/>
                <w:sz w:val="21"/>
                <w:szCs w:val="21"/>
                <w:bdr w:val="none" w:sz="0" w:space="0" w:color="auto" w:frame="1"/>
              </w:rPr>
              <w:t>'&lt;i class="fa fa-angle-right"&gt;&lt;/i&gt;'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escape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31D2E343"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4734"/>
      </w:tblGrid>
      <w:tr w:rsidR="00A574F9" w:rsidRPr="00613BB9" w14:paraId="025148F4" w14:textId="77777777" w:rsidTr="00170578">
        <w:trPr>
          <w:tblCellSpacing w:w="15" w:type="dxa"/>
        </w:trPr>
        <w:tc>
          <w:tcPr>
            <w:tcW w:w="0" w:type="auto"/>
            <w:tcBorders>
              <w:top w:val="nil"/>
              <w:left w:val="nil"/>
              <w:bottom w:val="nil"/>
              <w:right w:val="nil"/>
            </w:tcBorders>
            <w:vAlign w:val="center"/>
            <w:hideMark/>
          </w:tcPr>
          <w:p w14:paraId="0265469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&lt;!-- Rendered as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href</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i</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class</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"fa fa-angle-left"</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i</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href</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1</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2</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href</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3</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href</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i</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class</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"fa fa-angle-right"</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i</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p>
        </w:tc>
      </w:tr>
    </w:tbl>
    <w:p w14:paraId="03685A11" w14:textId="77777777" w:rsidR="00A574F9" w:rsidRPr="00613BB9" w:rsidRDefault="00A574F9" w:rsidP="00170578">
      <w:pPr>
        <w:pStyle w:val="4"/>
        <w:rPr>
          <w:rFonts w:ascii="inherit" w:hAnsi="inherit" w:cs="Helvetica" w:hint="eastAsia"/>
          <w:sz w:val="30"/>
          <w:szCs w:val="30"/>
        </w:rPr>
      </w:pPr>
      <w:bookmarkStart w:id="598" w:name="_Toc46395193"/>
      <w:r w:rsidRPr="00613BB9">
        <w:rPr>
          <w:rFonts w:ascii="inherit" w:hAnsi="inherit" w:cs="Helvetica"/>
          <w:sz w:val="30"/>
          <w:szCs w:val="30"/>
        </w:rPr>
        <w:t>search_form</w:t>
      </w:r>
      <w:bookmarkEnd w:id="598"/>
    </w:p>
    <w:p w14:paraId="5553E2BC"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Google </w:t>
      </w:r>
      <w:r w:rsidRPr="00613BB9">
        <w:rPr>
          <w:rFonts w:ascii="inherit" w:hAnsi="inherit" w:cs="Helvetica"/>
          <w:sz w:val="23"/>
          <w:szCs w:val="23"/>
        </w:rPr>
        <w:t>搜索框。</w:t>
      </w:r>
    </w:p>
    <w:tbl>
      <w:tblPr>
        <w:tblW w:w="0" w:type="auto"/>
        <w:tblCellSpacing w:w="15" w:type="dxa"/>
        <w:tblCellMar>
          <w:left w:w="0" w:type="dxa"/>
          <w:right w:w="0" w:type="dxa"/>
        </w:tblCellMar>
        <w:tblLook w:val="04A0" w:firstRow="1" w:lastRow="0" w:firstColumn="1" w:lastColumn="0" w:noHBand="0" w:noVBand="1"/>
      </w:tblPr>
      <w:tblGrid>
        <w:gridCol w:w="2771"/>
      </w:tblGrid>
      <w:tr w:rsidR="00A574F9" w:rsidRPr="00613BB9" w14:paraId="1D1DDD1B" w14:textId="77777777" w:rsidTr="00170578">
        <w:trPr>
          <w:tblCellSpacing w:w="15" w:type="dxa"/>
        </w:trPr>
        <w:tc>
          <w:tcPr>
            <w:tcW w:w="0" w:type="auto"/>
            <w:tcBorders>
              <w:top w:val="nil"/>
              <w:left w:val="nil"/>
              <w:bottom w:val="nil"/>
              <w:right w:val="nil"/>
            </w:tcBorders>
            <w:vAlign w:val="center"/>
            <w:hideMark/>
          </w:tcPr>
          <w:p w14:paraId="0E2E311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search_form(options) %&gt;</w:t>
            </w:r>
          </w:p>
        </w:tc>
      </w:tr>
    </w:tbl>
    <w:p w14:paraId="1DB80C8F"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287"/>
        <w:gridCol w:w="5608"/>
        <w:gridCol w:w="1411"/>
      </w:tblGrid>
      <w:tr w:rsidR="00A574F9" w:rsidRPr="00613BB9" w14:paraId="6E586553"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8C682D2"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329586F6"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D674896"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791C26D9"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034224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7B12F040" w14:textId="77777777" w:rsidR="00A574F9" w:rsidRPr="00613BB9" w:rsidRDefault="00A574F9" w:rsidP="00170578">
            <w:pPr>
              <w:rPr>
                <w:rFonts w:ascii="inherit" w:hAnsi="inherit" w:hint="eastAsia"/>
                <w:sz w:val="23"/>
                <w:szCs w:val="23"/>
              </w:rPr>
            </w:pPr>
            <w:r w:rsidRPr="00613BB9">
              <w:rPr>
                <w:rFonts w:ascii="inherit" w:hAnsi="inherit"/>
                <w:sz w:val="23"/>
                <w:szCs w:val="23"/>
              </w:rPr>
              <w:t>表单的</w:t>
            </w:r>
            <w:r w:rsidRPr="00613BB9">
              <w:rPr>
                <w:rFonts w:ascii="inherit" w:hAnsi="inherit"/>
                <w:sz w:val="23"/>
                <w:szCs w:val="23"/>
              </w:rPr>
              <w:t xml:space="preserve"> class name</w:t>
            </w:r>
          </w:p>
        </w:tc>
        <w:tc>
          <w:tcPr>
            <w:tcW w:w="0" w:type="auto"/>
            <w:tcBorders>
              <w:top w:val="nil"/>
              <w:left w:val="nil"/>
              <w:bottom w:val="nil"/>
              <w:right w:val="nil"/>
            </w:tcBorders>
            <w:tcMar>
              <w:top w:w="75" w:type="dxa"/>
              <w:left w:w="225" w:type="dxa"/>
              <w:bottom w:w="75" w:type="dxa"/>
              <w:right w:w="225" w:type="dxa"/>
            </w:tcMar>
            <w:vAlign w:val="center"/>
            <w:hideMark/>
          </w:tcPr>
          <w:p w14:paraId="2097C2E2" w14:textId="77777777" w:rsidR="00A574F9" w:rsidRPr="00613BB9" w:rsidRDefault="00A574F9" w:rsidP="00170578">
            <w:pPr>
              <w:rPr>
                <w:rFonts w:ascii="inherit" w:hAnsi="inherit" w:hint="eastAsia"/>
                <w:sz w:val="23"/>
                <w:szCs w:val="23"/>
              </w:rPr>
            </w:pPr>
            <w:r w:rsidRPr="00613BB9">
              <w:rPr>
                <w:rFonts w:ascii="inherit" w:hAnsi="inherit"/>
                <w:sz w:val="23"/>
                <w:szCs w:val="23"/>
              </w:rPr>
              <w:t>search-form</w:t>
            </w:r>
          </w:p>
        </w:tc>
      </w:tr>
      <w:tr w:rsidR="00A574F9" w:rsidRPr="00613BB9" w14:paraId="2EA15CC6"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0B4F5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text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F0786D" w14:textId="77777777" w:rsidR="00A574F9" w:rsidRPr="00613BB9" w:rsidRDefault="00A574F9" w:rsidP="00170578">
            <w:pPr>
              <w:rPr>
                <w:rFonts w:ascii="inherit" w:hAnsi="inherit" w:hint="eastAsia"/>
                <w:sz w:val="23"/>
                <w:szCs w:val="23"/>
              </w:rPr>
            </w:pPr>
            <w:r w:rsidRPr="00613BB9">
              <w:rPr>
                <w:rFonts w:ascii="inherit" w:hAnsi="inherit"/>
                <w:sz w:val="23"/>
                <w:szCs w:val="23"/>
              </w:rPr>
              <w:t>搜索提示文字</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48DF0A" w14:textId="77777777" w:rsidR="00A574F9" w:rsidRPr="00613BB9" w:rsidRDefault="00A574F9" w:rsidP="00170578">
            <w:pPr>
              <w:rPr>
                <w:rFonts w:ascii="inherit" w:hAnsi="inherit" w:hint="eastAsia"/>
                <w:sz w:val="23"/>
                <w:szCs w:val="23"/>
              </w:rPr>
            </w:pPr>
            <w:r w:rsidRPr="00613BB9">
              <w:rPr>
                <w:rFonts w:ascii="inherit" w:hAnsi="inherit"/>
                <w:sz w:val="23"/>
                <w:szCs w:val="23"/>
              </w:rPr>
              <w:t>Search</w:t>
            </w:r>
          </w:p>
        </w:tc>
      </w:tr>
      <w:tr w:rsidR="00A574F9" w:rsidRPr="00613BB9" w14:paraId="5C6BB9D4"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F70DF1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button</w:t>
            </w:r>
          </w:p>
        </w:tc>
        <w:tc>
          <w:tcPr>
            <w:tcW w:w="0" w:type="auto"/>
            <w:tcBorders>
              <w:top w:val="nil"/>
              <w:left w:val="nil"/>
              <w:bottom w:val="nil"/>
              <w:right w:val="nil"/>
            </w:tcBorders>
            <w:tcMar>
              <w:top w:w="75" w:type="dxa"/>
              <w:left w:w="225" w:type="dxa"/>
              <w:bottom w:w="75" w:type="dxa"/>
              <w:right w:w="225" w:type="dxa"/>
            </w:tcMar>
            <w:vAlign w:val="center"/>
            <w:hideMark/>
          </w:tcPr>
          <w:p w14:paraId="282C2471" w14:textId="77777777" w:rsidR="00A574F9" w:rsidRPr="00613BB9" w:rsidRDefault="00A574F9" w:rsidP="00170578">
            <w:pPr>
              <w:rPr>
                <w:rFonts w:ascii="inherit" w:hAnsi="inherit" w:hint="eastAsia"/>
                <w:sz w:val="23"/>
                <w:szCs w:val="23"/>
              </w:rPr>
            </w:pPr>
            <w:r w:rsidRPr="00613BB9">
              <w:rPr>
                <w:rFonts w:ascii="inherit" w:hAnsi="inherit"/>
                <w:sz w:val="23"/>
                <w:szCs w:val="23"/>
              </w:rPr>
              <w:t>显示搜索按钮。此参数可为布尔值（</w:t>
            </w:r>
            <w:r w:rsidRPr="00613BB9">
              <w:rPr>
                <w:rFonts w:ascii="inherit" w:hAnsi="inherit"/>
                <w:sz w:val="23"/>
                <w:szCs w:val="23"/>
              </w:rPr>
              <w:t>boolean</w:t>
            </w:r>
            <w:r w:rsidRPr="00613BB9">
              <w:rPr>
                <w:rFonts w:ascii="inherit" w:hAnsi="inherit"/>
                <w:sz w:val="23"/>
                <w:szCs w:val="23"/>
              </w:rPr>
              <w:t>）或字符串，当设定是字符串的时候，即为搜索按钮的文字。</w:t>
            </w:r>
          </w:p>
        </w:tc>
        <w:tc>
          <w:tcPr>
            <w:tcW w:w="0" w:type="auto"/>
            <w:tcBorders>
              <w:top w:val="nil"/>
              <w:left w:val="nil"/>
              <w:bottom w:val="nil"/>
              <w:right w:val="nil"/>
            </w:tcBorders>
            <w:tcMar>
              <w:top w:w="75" w:type="dxa"/>
              <w:left w:w="225" w:type="dxa"/>
              <w:bottom w:w="75" w:type="dxa"/>
              <w:right w:w="225" w:type="dxa"/>
            </w:tcMar>
            <w:vAlign w:val="center"/>
            <w:hideMark/>
          </w:tcPr>
          <w:p w14:paraId="407ED2DA" w14:textId="77777777" w:rsidR="00A574F9" w:rsidRPr="00613BB9" w:rsidRDefault="00A574F9" w:rsidP="00170578">
            <w:pPr>
              <w:rPr>
                <w:rFonts w:ascii="inherit" w:hAnsi="inherit" w:hint="eastAsia"/>
                <w:sz w:val="23"/>
                <w:szCs w:val="23"/>
              </w:rPr>
            </w:pPr>
            <w:r w:rsidRPr="00613BB9">
              <w:rPr>
                <w:rFonts w:ascii="inherit" w:hAnsi="inherit"/>
                <w:sz w:val="23"/>
                <w:szCs w:val="23"/>
              </w:rPr>
              <w:t>false</w:t>
            </w:r>
          </w:p>
        </w:tc>
      </w:tr>
    </w:tbl>
    <w:p w14:paraId="2BC4E28B" w14:textId="77777777" w:rsidR="00A574F9" w:rsidRPr="00613BB9" w:rsidRDefault="00A574F9" w:rsidP="00170578">
      <w:pPr>
        <w:pStyle w:val="4"/>
        <w:rPr>
          <w:rFonts w:ascii="inherit" w:hAnsi="inherit" w:cs="Helvetica" w:hint="eastAsia"/>
          <w:sz w:val="30"/>
          <w:szCs w:val="30"/>
        </w:rPr>
      </w:pPr>
      <w:bookmarkStart w:id="599" w:name="_Toc46395194"/>
      <w:r w:rsidRPr="00613BB9">
        <w:rPr>
          <w:rFonts w:ascii="inherit" w:hAnsi="inherit" w:cs="Helvetica"/>
          <w:sz w:val="30"/>
          <w:szCs w:val="30"/>
        </w:rPr>
        <w:t>number_format</w:t>
      </w:r>
      <w:bookmarkEnd w:id="599"/>
    </w:p>
    <w:p w14:paraId="3B33B0E2"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格式化数字。</w:t>
      </w:r>
    </w:p>
    <w:tbl>
      <w:tblPr>
        <w:tblW w:w="0" w:type="auto"/>
        <w:tblCellSpacing w:w="15" w:type="dxa"/>
        <w:tblCellMar>
          <w:left w:w="0" w:type="dxa"/>
          <w:right w:w="0" w:type="dxa"/>
        </w:tblCellMar>
        <w:tblLook w:val="04A0" w:firstRow="1" w:lastRow="0" w:firstColumn="1" w:lastColumn="0" w:noHBand="0" w:noVBand="1"/>
      </w:tblPr>
      <w:tblGrid>
        <w:gridCol w:w="4015"/>
      </w:tblGrid>
      <w:tr w:rsidR="00A574F9" w:rsidRPr="00613BB9" w14:paraId="5E76DE9E" w14:textId="77777777" w:rsidTr="00170578">
        <w:trPr>
          <w:tblCellSpacing w:w="15" w:type="dxa"/>
        </w:trPr>
        <w:tc>
          <w:tcPr>
            <w:tcW w:w="0" w:type="auto"/>
            <w:tcBorders>
              <w:top w:val="nil"/>
              <w:left w:val="nil"/>
              <w:bottom w:val="nil"/>
              <w:right w:val="nil"/>
            </w:tcBorders>
            <w:vAlign w:val="center"/>
            <w:hideMark/>
          </w:tcPr>
          <w:p w14:paraId="4915A56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number_format(number, [options]) %&gt;</w:t>
            </w:r>
          </w:p>
        </w:tc>
      </w:tr>
    </w:tbl>
    <w:p w14:paraId="114745D1"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683"/>
        <w:gridCol w:w="4922"/>
        <w:gridCol w:w="1185"/>
      </w:tblGrid>
      <w:tr w:rsidR="00A574F9" w:rsidRPr="00613BB9" w14:paraId="5ADA9966"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64E2469"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2ED7C6E8"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6F68860"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769B6062"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F3BC5A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precision</w:t>
            </w:r>
          </w:p>
        </w:tc>
        <w:tc>
          <w:tcPr>
            <w:tcW w:w="0" w:type="auto"/>
            <w:tcBorders>
              <w:top w:val="nil"/>
              <w:left w:val="nil"/>
              <w:bottom w:val="nil"/>
              <w:right w:val="nil"/>
            </w:tcBorders>
            <w:tcMar>
              <w:top w:w="75" w:type="dxa"/>
              <w:left w:w="225" w:type="dxa"/>
              <w:bottom w:w="75" w:type="dxa"/>
              <w:right w:w="225" w:type="dxa"/>
            </w:tcMar>
            <w:vAlign w:val="center"/>
            <w:hideMark/>
          </w:tcPr>
          <w:p w14:paraId="031B8612" w14:textId="77777777" w:rsidR="00A574F9" w:rsidRPr="00613BB9" w:rsidRDefault="00A574F9" w:rsidP="00170578">
            <w:pPr>
              <w:rPr>
                <w:rFonts w:ascii="inherit" w:hAnsi="inherit" w:hint="eastAsia"/>
                <w:sz w:val="23"/>
                <w:szCs w:val="23"/>
              </w:rPr>
            </w:pPr>
            <w:r w:rsidRPr="00613BB9">
              <w:rPr>
                <w:rFonts w:ascii="inherit" w:hAnsi="inherit"/>
                <w:sz w:val="23"/>
                <w:szCs w:val="23"/>
              </w:rPr>
              <w:t>数字精度。此选项可为</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false</w:t>
            </w:r>
            <w:r w:rsidRPr="00613BB9">
              <w:rPr>
                <w:rFonts w:ascii="inherit" w:hAnsi="inherit"/>
                <w:sz w:val="23"/>
                <w:szCs w:val="23"/>
              </w:rPr>
              <w:t> </w:t>
            </w:r>
            <w:r w:rsidRPr="00613BB9">
              <w:rPr>
                <w:rFonts w:ascii="inherit" w:hAnsi="inherit"/>
                <w:sz w:val="23"/>
                <w:szCs w:val="23"/>
              </w:rPr>
              <w:t>或非负整数。</w:t>
            </w:r>
          </w:p>
        </w:tc>
        <w:tc>
          <w:tcPr>
            <w:tcW w:w="0" w:type="auto"/>
            <w:tcBorders>
              <w:top w:val="nil"/>
              <w:left w:val="nil"/>
              <w:bottom w:val="nil"/>
              <w:right w:val="nil"/>
            </w:tcBorders>
            <w:tcMar>
              <w:top w:w="75" w:type="dxa"/>
              <w:left w:w="225" w:type="dxa"/>
              <w:bottom w:w="75" w:type="dxa"/>
              <w:right w:w="225" w:type="dxa"/>
            </w:tcMar>
            <w:vAlign w:val="center"/>
            <w:hideMark/>
          </w:tcPr>
          <w:p w14:paraId="51F31C8E" w14:textId="77777777" w:rsidR="00A574F9" w:rsidRPr="00613BB9" w:rsidRDefault="00A574F9" w:rsidP="00170578">
            <w:pPr>
              <w:rPr>
                <w:rFonts w:ascii="inherit" w:hAnsi="inherit" w:hint="eastAsia"/>
                <w:sz w:val="23"/>
                <w:szCs w:val="23"/>
              </w:rPr>
            </w:pPr>
            <w:r w:rsidRPr="00613BB9">
              <w:rPr>
                <w:rFonts w:ascii="inherit" w:hAnsi="inherit"/>
                <w:sz w:val="23"/>
                <w:szCs w:val="23"/>
              </w:rPr>
              <w:t>false</w:t>
            </w:r>
          </w:p>
        </w:tc>
      </w:tr>
      <w:tr w:rsidR="00A574F9" w:rsidRPr="00613BB9" w14:paraId="6B6B3A13"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1CD768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delimiter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249EF3F" w14:textId="77777777" w:rsidR="00A574F9" w:rsidRPr="00613BB9" w:rsidRDefault="00A574F9" w:rsidP="00170578">
            <w:pPr>
              <w:rPr>
                <w:rFonts w:ascii="inherit" w:hAnsi="inherit" w:hint="eastAsia"/>
                <w:sz w:val="23"/>
                <w:szCs w:val="23"/>
              </w:rPr>
            </w:pPr>
            <w:r w:rsidRPr="00613BB9">
              <w:rPr>
                <w:rFonts w:ascii="inherit" w:hAnsi="inherit"/>
                <w:sz w:val="23"/>
                <w:szCs w:val="23"/>
              </w:rPr>
              <w:t>千位数分隔符号</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96BE634" w14:textId="77777777" w:rsidR="00A574F9" w:rsidRPr="00613BB9" w:rsidRDefault="00A574F9" w:rsidP="00170578">
            <w:pPr>
              <w:rPr>
                <w:rFonts w:ascii="inherit" w:hAnsi="inherit" w:hint="eastAsia"/>
                <w:sz w:val="23"/>
                <w:szCs w:val="23"/>
              </w:rPr>
            </w:pPr>
            <w:r w:rsidRPr="00613BB9">
              <w:rPr>
                <w:rFonts w:ascii="inherit" w:hAnsi="inherit"/>
                <w:sz w:val="23"/>
                <w:szCs w:val="23"/>
              </w:rPr>
              <w:t>,</w:t>
            </w:r>
          </w:p>
        </w:tc>
      </w:tr>
      <w:tr w:rsidR="00A574F9" w:rsidRPr="00613BB9" w14:paraId="1D7F00AB"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B9FCBF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tcMar>
              <w:top w:w="75" w:type="dxa"/>
              <w:left w:w="225" w:type="dxa"/>
              <w:bottom w:w="75" w:type="dxa"/>
              <w:right w:w="225" w:type="dxa"/>
            </w:tcMar>
            <w:vAlign w:val="center"/>
            <w:hideMark/>
          </w:tcPr>
          <w:p w14:paraId="0C5F725C" w14:textId="77777777" w:rsidR="00A574F9" w:rsidRPr="00613BB9" w:rsidRDefault="00A574F9" w:rsidP="00170578">
            <w:pPr>
              <w:rPr>
                <w:rFonts w:ascii="inherit" w:hAnsi="inherit" w:hint="eastAsia"/>
                <w:sz w:val="23"/>
                <w:szCs w:val="23"/>
              </w:rPr>
            </w:pPr>
            <w:r w:rsidRPr="00613BB9">
              <w:rPr>
                <w:rFonts w:ascii="inherit" w:hAnsi="inherit"/>
                <w:sz w:val="23"/>
                <w:szCs w:val="23"/>
              </w:rPr>
              <w:t>整数和小数之间的分隔符号</w:t>
            </w:r>
          </w:p>
        </w:tc>
        <w:tc>
          <w:tcPr>
            <w:tcW w:w="0" w:type="auto"/>
            <w:tcBorders>
              <w:top w:val="nil"/>
              <w:left w:val="nil"/>
              <w:bottom w:val="nil"/>
              <w:right w:val="nil"/>
            </w:tcBorders>
            <w:tcMar>
              <w:top w:w="75" w:type="dxa"/>
              <w:left w:w="225" w:type="dxa"/>
              <w:bottom w:w="75" w:type="dxa"/>
              <w:right w:w="225" w:type="dxa"/>
            </w:tcMar>
            <w:vAlign w:val="center"/>
            <w:hideMark/>
          </w:tcPr>
          <w:p w14:paraId="44B2E16E" w14:textId="77777777" w:rsidR="00A574F9" w:rsidRPr="00613BB9" w:rsidRDefault="00A574F9" w:rsidP="00170578">
            <w:pPr>
              <w:rPr>
                <w:rFonts w:ascii="inherit" w:hAnsi="inherit" w:hint="eastAsia"/>
                <w:sz w:val="23"/>
                <w:szCs w:val="23"/>
              </w:rPr>
            </w:pPr>
            <w:r w:rsidRPr="00613BB9">
              <w:rPr>
                <w:rFonts w:ascii="inherit" w:hAnsi="inherit"/>
                <w:sz w:val="23"/>
                <w:szCs w:val="23"/>
              </w:rPr>
              <w:t>.</w:t>
            </w:r>
          </w:p>
        </w:tc>
      </w:tr>
    </w:tbl>
    <w:p w14:paraId="2C497371"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4673"/>
      </w:tblGrid>
      <w:tr w:rsidR="00A574F9" w:rsidRPr="00613BB9" w14:paraId="2D2BF089" w14:textId="77777777" w:rsidTr="00170578">
        <w:trPr>
          <w:tblCellSpacing w:w="15" w:type="dxa"/>
        </w:trPr>
        <w:tc>
          <w:tcPr>
            <w:tcW w:w="0" w:type="auto"/>
            <w:tcBorders>
              <w:top w:val="nil"/>
              <w:left w:val="nil"/>
              <w:bottom w:val="nil"/>
              <w:right w:val="nil"/>
            </w:tcBorders>
            <w:vAlign w:val="center"/>
            <w:hideMark/>
          </w:tcPr>
          <w:p w14:paraId="18DE8F4B"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number_format(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precision</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12,345.68</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number_format(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precision</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4</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12,345.6700</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number_format(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precision</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0</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number_format(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delimiter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12345.67</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number_format(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separator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12,345/67</w:t>
            </w:r>
          </w:p>
        </w:tc>
      </w:tr>
    </w:tbl>
    <w:p w14:paraId="09B78BC5" w14:textId="77777777" w:rsidR="00A574F9" w:rsidRPr="00613BB9" w:rsidRDefault="00A574F9" w:rsidP="00170578">
      <w:pPr>
        <w:pStyle w:val="4"/>
        <w:rPr>
          <w:rFonts w:ascii="inherit" w:hAnsi="inherit" w:cs="Helvetica" w:hint="eastAsia"/>
          <w:sz w:val="30"/>
          <w:szCs w:val="30"/>
        </w:rPr>
      </w:pPr>
      <w:bookmarkStart w:id="600" w:name="_Toc46395195"/>
      <w:r w:rsidRPr="00613BB9">
        <w:rPr>
          <w:rFonts w:ascii="inherit" w:hAnsi="inherit" w:cs="Helvetica"/>
          <w:sz w:val="30"/>
          <w:szCs w:val="30"/>
        </w:rPr>
        <w:t>meta_generator</w:t>
      </w:r>
      <w:bookmarkEnd w:id="600"/>
    </w:p>
    <w:p w14:paraId="6179A96E"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Inserts </w:t>
      </w:r>
      <w:hyperlink r:id="rId2160" w:tgtFrame="_blank" w:history="1">
        <w:r w:rsidRPr="00613BB9">
          <w:rPr>
            <w:rStyle w:val="a4"/>
            <w:rFonts w:ascii="inherit" w:hAnsi="inherit" w:cs="Helvetica"/>
            <w:color w:val="auto"/>
            <w:sz w:val="23"/>
            <w:szCs w:val="23"/>
            <w:bdr w:val="none" w:sz="0" w:space="0" w:color="auto" w:frame="1"/>
          </w:rPr>
          <w:t>generator tag</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402"/>
      </w:tblGrid>
      <w:tr w:rsidR="00A574F9" w:rsidRPr="00613BB9" w14:paraId="42D883D5" w14:textId="77777777" w:rsidTr="00170578">
        <w:trPr>
          <w:tblCellSpacing w:w="15" w:type="dxa"/>
        </w:trPr>
        <w:tc>
          <w:tcPr>
            <w:tcW w:w="0" w:type="auto"/>
            <w:tcBorders>
              <w:top w:val="nil"/>
              <w:left w:val="nil"/>
              <w:bottom w:val="nil"/>
              <w:right w:val="nil"/>
            </w:tcBorders>
            <w:vAlign w:val="center"/>
            <w:hideMark/>
          </w:tcPr>
          <w:p w14:paraId="1365C8E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meta_generator() %&gt;</w:t>
            </w:r>
          </w:p>
        </w:tc>
      </w:tr>
    </w:tbl>
    <w:p w14:paraId="07465448"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Examples:</w:t>
      </w:r>
    </w:p>
    <w:tbl>
      <w:tblPr>
        <w:tblW w:w="0" w:type="auto"/>
        <w:tblCellSpacing w:w="15" w:type="dxa"/>
        <w:tblCellMar>
          <w:left w:w="0" w:type="dxa"/>
          <w:right w:w="0" w:type="dxa"/>
        </w:tblCellMar>
        <w:tblLook w:val="04A0" w:firstRow="1" w:lastRow="0" w:firstColumn="1" w:lastColumn="0" w:noHBand="0" w:noVBand="1"/>
      </w:tblPr>
      <w:tblGrid>
        <w:gridCol w:w="4657"/>
      </w:tblGrid>
      <w:tr w:rsidR="00A574F9" w:rsidRPr="00613BB9" w14:paraId="3AC8746F" w14:textId="77777777" w:rsidTr="00170578">
        <w:trPr>
          <w:tblCellSpacing w:w="15" w:type="dxa"/>
        </w:trPr>
        <w:tc>
          <w:tcPr>
            <w:tcW w:w="0" w:type="auto"/>
            <w:tcBorders>
              <w:top w:val="nil"/>
              <w:left w:val="nil"/>
              <w:bottom w:val="nil"/>
              <w:right w:val="nil"/>
            </w:tcBorders>
            <w:vAlign w:val="center"/>
            <w:hideMark/>
          </w:tcPr>
          <w:p w14:paraId="301BEFBA"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meta_generator()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&lt;meta name="generator" content="Hexo 4.0.0"&gt;</w:t>
            </w:r>
          </w:p>
        </w:tc>
      </w:tr>
    </w:tbl>
    <w:p w14:paraId="37279334" w14:textId="77777777" w:rsidR="00A574F9" w:rsidRPr="00613BB9" w:rsidRDefault="00A574F9" w:rsidP="00170578">
      <w:pPr>
        <w:pStyle w:val="4"/>
        <w:rPr>
          <w:rFonts w:ascii="inherit" w:hAnsi="inherit" w:cs="Helvetica" w:hint="eastAsia"/>
          <w:sz w:val="30"/>
          <w:szCs w:val="30"/>
        </w:rPr>
      </w:pPr>
      <w:bookmarkStart w:id="601" w:name="_Toc46395196"/>
      <w:r w:rsidRPr="00613BB9">
        <w:rPr>
          <w:rFonts w:ascii="inherit" w:hAnsi="inherit" w:cs="Helvetica"/>
          <w:sz w:val="30"/>
          <w:szCs w:val="30"/>
        </w:rPr>
        <w:t>open_graph</w:t>
      </w:r>
      <w:bookmarkEnd w:id="601"/>
    </w:p>
    <w:p w14:paraId="0446F34F"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open graph </w:t>
      </w:r>
      <w:r w:rsidRPr="00613BB9">
        <w:rPr>
          <w:rFonts w:ascii="inherit" w:hAnsi="inherit" w:cs="Helvetica"/>
          <w:sz w:val="23"/>
          <w:szCs w:val="23"/>
        </w:rPr>
        <w:t>资源。</w:t>
      </w:r>
    </w:p>
    <w:tbl>
      <w:tblPr>
        <w:tblW w:w="0" w:type="auto"/>
        <w:tblCellSpacing w:w="15" w:type="dxa"/>
        <w:tblCellMar>
          <w:left w:w="0" w:type="dxa"/>
          <w:right w:w="0" w:type="dxa"/>
        </w:tblCellMar>
        <w:tblLook w:val="04A0" w:firstRow="1" w:lastRow="0" w:firstColumn="1" w:lastColumn="0" w:noHBand="0" w:noVBand="1"/>
      </w:tblPr>
      <w:tblGrid>
        <w:gridCol w:w="2864"/>
      </w:tblGrid>
      <w:tr w:rsidR="00A574F9" w:rsidRPr="00613BB9" w14:paraId="1F1FF958" w14:textId="77777777" w:rsidTr="00170578">
        <w:trPr>
          <w:tblCellSpacing w:w="15" w:type="dxa"/>
        </w:trPr>
        <w:tc>
          <w:tcPr>
            <w:tcW w:w="0" w:type="auto"/>
            <w:tcBorders>
              <w:top w:val="nil"/>
              <w:left w:val="nil"/>
              <w:bottom w:val="nil"/>
              <w:right w:val="nil"/>
            </w:tcBorders>
            <w:vAlign w:val="center"/>
            <w:hideMark/>
          </w:tcPr>
          <w:p w14:paraId="30F0C0C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open_graph([options]) %&gt;</w:t>
            </w:r>
          </w:p>
        </w:tc>
      </w:tr>
    </w:tbl>
    <w:p w14:paraId="28AD6C27" w14:textId="77777777" w:rsidR="00A574F9" w:rsidRPr="00613BB9" w:rsidRDefault="00A574F9" w:rsidP="00170578">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079"/>
        <w:gridCol w:w="3694"/>
        <w:gridCol w:w="2533"/>
      </w:tblGrid>
      <w:tr w:rsidR="00A574F9" w:rsidRPr="00613BB9" w14:paraId="5AECA3D0"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01ADD13"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419FF1A0"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30056B28"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5AC1A8F2"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3554AF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title</w:t>
            </w:r>
          </w:p>
        </w:tc>
        <w:tc>
          <w:tcPr>
            <w:tcW w:w="0" w:type="auto"/>
            <w:tcBorders>
              <w:top w:val="nil"/>
              <w:left w:val="nil"/>
              <w:bottom w:val="nil"/>
              <w:right w:val="nil"/>
            </w:tcBorders>
            <w:tcMar>
              <w:top w:w="75" w:type="dxa"/>
              <w:left w:w="225" w:type="dxa"/>
              <w:bottom w:w="75" w:type="dxa"/>
              <w:right w:w="225" w:type="dxa"/>
            </w:tcMar>
            <w:vAlign w:val="center"/>
            <w:hideMark/>
          </w:tcPr>
          <w:p w14:paraId="3A28B400"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页面标题</w:t>
            </w:r>
            <w:r w:rsidRPr="00613BB9">
              <w:rPr>
                <w:rFonts w:ascii="inherit" w:hAnsi="inherit"/>
                <w:sz w:val="23"/>
                <w:szCs w:val="23"/>
              </w:rPr>
              <w:t xml:space="preserve"> (</w:t>
            </w:r>
            <w:r w:rsidRPr="00613BB9">
              <w:rPr>
                <w:rStyle w:val="HTML1"/>
                <w:rFonts w:ascii="Source Code Pro" w:hAnsi="Source Code Pro"/>
                <w:sz w:val="22"/>
                <w:bdr w:val="none" w:sz="0" w:space="0" w:color="auto" w:frame="1"/>
                <w:shd w:val="clear" w:color="auto" w:fill="EEEEEE"/>
              </w:rPr>
              <w:t>og:title</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468E438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page.title</w:t>
            </w:r>
          </w:p>
        </w:tc>
      </w:tr>
      <w:tr w:rsidR="00A574F9" w:rsidRPr="00613BB9" w14:paraId="41F2F5F0"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7B455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type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E213835"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页面类型</w:t>
            </w:r>
            <w:r w:rsidRPr="00613BB9">
              <w:rPr>
                <w:rFonts w:ascii="inherit" w:hAnsi="inherit"/>
                <w:sz w:val="23"/>
                <w:szCs w:val="23"/>
              </w:rPr>
              <w:t xml:space="preserve"> (</w:t>
            </w:r>
            <w:r w:rsidRPr="00613BB9">
              <w:rPr>
                <w:rStyle w:val="HTML1"/>
                <w:rFonts w:ascii="Source Code Pro" w:hAnsi="Source Code Pro"/>
                <w:sz w:val="22"/>
                <w:bdr w:val="none" w:sz="0" w:space="0" w:color="auto" w:frame="1"/>
                <w:shd w:val="clear" w:color="auto" w:fill="EEEEEE"/>
              </w:rPr>
              <w:t>og:type</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763C45" w14:textId="77777777" w:rsidR="00A574F9" w:rsidRPr="00613BB9" w:rsidRDefault="00A574F9" w:rsidP="00170578">
            <w:pPr>
              <w:rPr>
                <w:rFonts w:ascii="inherit" w:hAnsi="inherit" w:hint="eastAsia"/>
                <w:sz w:val="23"/>
                <w:szCs w:val="23"/>
              </w:rPr>
            </w:pPr>
            <w:r w:rsidRPr="00613BB9">
              <w:rPr>
                <w:rFonts w:ascii="inherit" w:hAnsi="inherit"/>
                <w:sz w:val="23"/>
                <w:szCs w:val="23"/>
              </w:rPr>
              <w:t>blog</w:t>
            </w:r>
          </w:p>
        </w:tc>
      </w:tr>
      <w:tr w:rsidR="00A574F9" w:rsidRPr="00613BB9" w14:paraId="2407E2CA"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0D1CDF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lastRenderedPageBreak/>
              <w:t>url</w:t>
            </w:r>
          </w:p>
        </w:tc>
        <w:tc>
          <w:tcPr>
            <w:tcW w:w="0" w:type="auto"/>
            <w:tcBorders>
              <w:top w:val="nil"/>
              <w:left w:val="nil"/>
              <w:bottom w:val="nil"/>
              <w:right w:val="nil"/>
            </w:tcBorders>
            <w:tcMar>
              <w:top w:w="75" w:type="dxa"/>
              <w:left w:w="225" w:type="dxa"/>
              <w:bottom w:w="75" w:type="dxa"/>
              <w:right w:w="225" w:type="dxa"/>
            </w:tcMar>
            <w:vAlign w:val="center"/>
            <w:hideMark/>
          </w:tcPr>
          <w:p w14:paraId="2BD7EF33"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页面网址</w:t>
            </w:r>
            <w:r w:rsidRPr="00613BB9">
              <w:rPr>
                <w:rFonts w:ascii="inherit" w:hAnsi="inherit"/>
                <w:sz w:val="23"/>
                <w:szCs w:val="23"/>
              </w:rPr>
              <w:t xml:space="preserve"> (</w:t>
            </w:r>
            <w:r w:rsidRPr="00613BB9">
              <w:rPr>
                <w:rStyle w:val="HTML1"/>
                <w:rFonts w:ascii="Source Code Pro" w:hAnsi="Source Code Pro"/>
                <w:sz w:val="22"/>
                <w:bdr w:val="none" w:sz="0" w:space="0" w:color="auto" w:frame="1"/>
                <w:shd w:val="clear" w:color="auto" w:fill="EEEEEE"/>
              </w:rPr>
              <w:t>og:url</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16004947"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url</w:t>
            </w:r>
          </w:p>
        </w:tc>
      </w:tr>
      <w:tr w:rsidR="00A574F9" w:rsidRPr="00613BB9" w14:paraId="18281723"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D94297C"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image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086C8A"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页面图片</w:t>
            </w:r>
            <w:r w:rsidRPr="00613BB9">
              <w:rPr>
                <w:rFonts w:ascii="inherit" w:hAnsi="inherit"/>
                <w:sz w:val="23"/>
                <w:szCs w:val="23"/>
              </w:rPr>
              <w:t xml:space="preserve"> (</w:t>
            </w:r>
            <w:r w:rsidRPr="00613BB9">
              <w:rPr>
                <w:rStyle w:val="HTML1"/>
                <w:rFonts w:ascii="Source Code Pro" w:hAnsi="Source Code Pro"/>
                <w:sz w:val="22"/>
                <w:bdr w:val="none" w:sz="0" w:space="0" w:color="auto" w:frame="1"/>
                <w:shd w:val="clear" w:color="auto" w:fill="EEEEEE"/>
              </w:rPr>
              <w:t>og:image</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638B297" w14:textId="77777777" w:rsidR="00A574F9" w:rsidRPr="00613BB9" w:rsidRDefault="00A574F9" w:rsidP="00170578">
            <w:pPr>
              <w:rPr>
                <w:rFonts w:ascii="inherit" w:hAnsi="inherit" w:hint="eastAsia"/>
                <w:sz w:val="23"/>
                <w:szCs w:val="23"/>
              </w:rPr>
            </w:pPr>
            <w:r w:rsidRPr="00613BB9">
              <w:rPr>
                <w:rFonts w:ascii="inherit" w:hAnsi="inherit"/>
                <w:sz w:val="23"/>
                <w:szCs w:val="23"/>
              </w:rPr>
              <w:t>内容中的图片</w:t>
            </w:r>
          </w:p>
        </w:tc>
      </w:tr>
      <w:tr w:rsidR="00A574F9" w:rsidRPr="00613BB9" w14:paraId="6F659C3A"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50C49BE"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site_name</w:t>
            </w:r>
          </w:p>
        </w:tc>
        <w:tc>
          <w:tcPr>
            <w:tcW w:w="0" w:type="auto"/>
            <w:tcBorders>
              <w:top w:val="nil"/>
              <w:left w:val="nil"/>
              <w:bottom w:val="nil"/>
              <w:right w:val="nil"/>
            </w:tcBorders>
            <w:tcMar>
              <w:top w:w="75" w:type="dxa"/>
              <w:left w:w="225" w:type="dxa"/>
              <w:bottom w:w="75" w:type="dxa"/>
              <w:right w:w="225" w:type="dxa"/>
            </w:tcMar>
            <w:vAlign w:val="center"/>
            <w:hideMark/>
          </w:tcPr>
          <w:p w14:paraId="5375E86C" w14:textId="77777777" w:rsidR="00A574F9" w:rsidRPr="00613BB9" w:rsidRDefault="00A574F9" w:rsidP="00170578">
            <w:pPr>
              <w:rPr>
                <w:rFonts w:ascii="inherit" w:hAnsi="inherit" w:hint="eastAsia"/>
                <w:sz w:val="23"/>
                <w:szCs w:val="23"/>
              </w:rPr>
            </w:pPr>
            <w:r w:rsidRPr="00613BB9">
              <w:rPr>
                <w:rFonts w:ascii="inherit" w:hAnsi="inherit"/>
                <w:sz w:val="23"/>
                <w:szCs w:val="23"/>
              </w:rPr>
              <w:t>网站名称</w:t>
            </w:r>
            <w:r w:rsidRPr="00613BB9">
              <w:rPr>
                <w:rFonts w:ascii="inherit" w:hAnsi="inherit"/>
                <w:sz w:val="23"/>
                <w:szCs w:val="23"/>
              </w:rPr>
              <w:t xml:space="preserve"> (</w:t>
            </w:r>
            <w:r w:rsidRPr="00613BB9">
              <w:rPr>
                <w:rStyle w:val="HTML1"/>
                <w:rFonts w:ascii="Source Code Pro" w:hAnsi="Source Code Pro"/>
                <w:sz w:val="22"/>
                <w:bdr w:val="none" w:sz="0" w:space="0" w:color="auto" w:frame="1"/>
                <w:shd w:val="clear" w:color="auto" w:fill="EEEEEE"/>
              </w:rPr>
              <w:t>og:site_name</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6D624E60"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config.title</w:t>
            </w:r>
          </w:p>
        </w:tc>
      </w:tr>
      <w:tr w:rsidR="00A574F9" w:rsidRPr="00613BB9" w14:paraId="09529943"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2757E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description</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63217E" w14:textId="77777777" w:rsidR="00A574F9" w:rsidRPr="00613BB9" w:rsidRDefault="00A574F9" w:rsidP="00170578">
            <w:pPr>
              <w:rPr>
                <w:rFonts w:ascii="inherit" w:hAnsi="inherit" w:hint="eastAsia"/>
                <w:sz w:val="23"/>
                <w:szCs w:val="23"/>
              </w:rPr>
            </w:pPr>
            <w:r w:rsidRPr="00613BB9">
              <w:rPr>
                <w:rFonts w:ascii="inherit" w:hAnsi="inherit"/>
                <w:sz w:val="23"/>
                <w:szCs w:val="23"/>
              </w:rPr>
              <w:t>页面描述</w:t>
            </w:r>
            <w:r w:rsidRPr="00613BB9">
              <w:rPr>
                <w:rFonts w:ascii="inherit" w:hAnsi="inherit"/>
                <w:sz w:val="23"/>
                <w:szCs w:val="23"/>
              </w:rPr>
              <w:t xml:space="preserve"> (</w:t>
            </w:r>
            <w:r w:rsidRPr="00613BB9">
              <w:rPr>
                <w:rStyle w:val="HTML1"/>
                <w:rFonts w:ascii="Source Code Pro" w:hAnsi="Source Code Pro"/>
                <w:sz w:val="22"/>
                <w:bdr w:val="none" w:sz="0" w:space="0" w:color="auto" w:frame="1"/>
                <w:shd w:val="clear" w:color="auto" w:fill="EEEEEE"/>
              </w:rPr>
              <w:t>og:description</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E088E94" w14:textId="77777777" w:rsidR="00A574F9" w:rsidRPr="00613BB9" w:rsidRDefault="00A574F9" w:rsidP="00170578">
            <w:pPr>
              <w:rPr>
                <w:rFonts w:ascii="inherit" w:hAnsi="inherit" w:hint="eastAsia"/>
                <w:sz w:val="23"/>
                <w:szCs w:val="23"/>
              </w:rPr>
            </w:pPr>
            <w:r w:rsidRPr="00613BB9">
              <w:rPr>
                <w:rFonts w:ascii="inherit" w:hAnsi="inherit"/>
                <w:sz w:val="23"/>
                <w:szCs w:val="23"/>
              </w:rPr>
              <w:t>内容摘要或前</w:t>
            </w:r>
            <w:r w:rsidRPr="00613BB9">
              <w:rPr>
                <w:rFonts w:ascii="inherit" w:hAnsi="inherit"/>
                <w:sz w:val="23"/>
                <w:szCs w:val="23"/>
              </w:rPr>
              <w:t xml:space="preserve"> 200 </w:t>
            </w:r>
            <w:r w:rsidRPr="00613BB9">
              <w:rPr>
                <w:rFonts w:ascii="inherit" w:hAnsi="inherit"/>
                <w:sz w:val="23"/>
                <w:szCs w:val="23"/>
              </w:rPr>
              <w:t>字</w:t>
            </w:r>
          </w:p>
        </w:tc>
      </w:tr>
      <w:tr w:rsidR="00A574F9" w:rsidRPr="00613BB9" w14:paraId="029F8BD8"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0CE5C7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twitter_card</w:t>
            </w:r>
          </w:p>
        </w:tc>
        <w:tc>
          <w:tcPr>
            <w:tcW w:w="0" w:type="auto"/>
            <w:tcBorders>
              <w:top w:val="nil"/>
              <w:left w:val="nil"/>
              <w:bottom w:val="nil"/>
              <w:right w:val="nil"/>
            </w:tcBorders>
            <w:tcMar>
              <w:top w:w="75" w:type="dxa"/>
              <w:left w:w="225" w:type="dxa"/>
              <w:bottom w:w="75" w:type="dxa"/>
              <w:right w:w="225" w:type="dxa"/>
            </w:tcMar>
            <w:vAlign w:val="center"/>
            <w:hideMark/>
          </w:tcPr>
          <w:p w14:paraId="47BEBCEA"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Twitter </w:t>
            </w:r>
            <w:r w:rsidRPr="00613BB9">
              <w:rPr>
                <w:rFonts w:ascii="inherit" w:hAnsi="inherit"/>
                <w:sz w:val="23"/>
                <w:szCs w:val="23"/>
              </w:rPr>
              <w:t>卡片类型</w:t>
            </w:r>
            <w:r w:rsidRPr="00613BB9">
              <w:rPr>
                <w:rFonts w:ascii="inherit" w:hAnsi="inherit"/>
                <w:sz w:val="23"/>
                <w:szCs w:val="23"/>
              </w:rPr>
              <w:t xml:space="preserve"> (</w:t>
            </w:r>
            <w:r w:rsidRPr="00613BB9">
              <w:rPr>
                <w:rStyle w:val="HTML1"/>
                <w:rFonts w:ascii="Source Code Pro" w:hAnsi="Source Code Pro"/>
                <w:sz w:val="22"/>
                <w:bdr w:val="none" w:sz="0" w:space="0" w:color="auto" w:frame="1"/>
                <w:shd w:val="clear" w:color="auto" w:fill="EEEEEE"/>
              </w:rPr>
              <w:t>twitter:card</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7B623BDD" w14:textId="77777777" w:rsidR="00A574F9" w:rsidRPr="00613BB9" w:rsidRDefault="00A574F9" w:rsidP="00170578">
            <w:pPr>
              <w:rPr>
                <w:rFonts w:ascii="inherit" w:hAnsi="inherit" w:hint="eastAsia"/>
                <w:sz w:val="23"/>
                <w:szCs w:val="23"/>
              </w:rPr>
            </w:pPr>
            <w:r w:rsidRPr="00613BB9">
              <w:rPr>
                <w:rFonts w:ascii="inherit" w:hAnsi="inherit"/>
                <w:sz w:val="23"/>
                <w:szCs w:val="23"/>
              </w:rPr>
              <w:t>summary</w:t>
            </w:r>
          </w:p>
        </w:tc>
      </w:tr>
      <w:tr w:rsidR="00A574F9" w:rsidRPr="00613BB9" w14:paraId="11906322"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DC48901"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twitter_id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7C8B34C" w14:textId="77777777" w:rsidR="00A574F9" w:rsidRPr="00613BB9" w:rsidRDefault="00A574F9" w:rsidP="00170578">
            <w:pPr>
              <w:rPr>
                <w:rFonts w:ascii="inherit" w:hAnsi="inherit" w:hint="eastAsia"/>
                <w:sz w:val="23"/>
                <w:szCs w:val="23"/>
              </w:rPr>
            </w:pPr>
            <w:r w:rsidRPr="00613BB9">
              <w:rPr>
                <w:rFonts w:ascii="inherit" w:hAnsi="inherit"/>
                <w:sz w:val="23"/>
                <w:szCs w:val="23"/>
              </w:rPr>
              <w:t>Twitter ID (</w:t>
            </w:r>
            <w:r w:rsidRPr="00613BB9">
              <w:rPr>
                <w:rStyle w:val="HTML1"/>
                <w:rFonts w:ascii="Source Code Pro" w:hAnsi="Source Code Pro"/>
                <w:sz w:val="22"/>
                <w:bdr w:val="none" w:sz="0" w:space="0" w:color="auto" w:frame="1"/>
                <w:shd w:val="clear" w:color="auto" w:fill="EEEEEE"/>
              </w:rPr>
              <w:t>twitter:creator</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993437A" w14:textId="77777777" w:rsidR="00A574F9" w:rsidRPr="00613BB9" w:rsidRDefault="00A574F9" w:rsidP="00170578">
            <w:pPr>
              <w:rPr>
                <w:rFonts w:ascii="inherit" w:hAnsi="inherit" w:hint="eastAsia"/>
                <w:sz w:val="23"/>
                <w:szCs w:val="23"/>
              </w:rPr>
            </w:pPr>
          </w:p>
        </w:tc>
      </w:tr>
      <w:tr w:rsidR="00A574F9" w:rsidRPr="00613BB9" w14:paraId="0CF2418F"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B37D196"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twitter_site</w:t>
            </w:r>
          </w:p>
        </w:tc>
        <w:tc>
          <w:tcPr>
            <w:tcW w:w="0" w:type="auto"/>
            <w:tcBorders>
              <w:top w:val="nil"/>
              <w:left w:val="nil"/>
              <w:bottom w:val="nil"/>
              <w:right w:val="nil"/>
            </w:tcBorders>
            <w:tcMar>
              <w:top w:w="75" w:type="dxa"/>
              <w:left w:w="225" w:type="dxa"/>
              <w:bottom w:w="75" w:type="dxa"/>
              <w:right w:w="225" w:type="dxa"/>
            </w:tcMar>
            <w:vAlign w:val="center"/>
            <w:hideMark/>
          </w:tcPr>
          <w:p w14:paraId="57705736"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Twitter </w:t>
            </w:r>
            <w:r w:rsidRPr="00613BB9">
              <w:rPr>
                <w:rFonts w:ascii="inherit" w:hAnsi="inherit"/>
                <w:sz w:val="23"/>
                <w:szCs w:val="23"/>
              </w:rPr>
              <w:t>网站</w:t>
            </w:r>
            <w:r w:rsidRPr="00613BB9">
              <w:rPr>
                <w:rFonts w:ascii="inherit" w:hAnsi="inherit"/>
                <w:sz w:val="23"/>
                <w:szCs w:val="23"/>
              </w:rPr>
              <w:t xml:space="preserve"> (</w:t>
            </w:r>
            <w:r w:rsidRPr="00613BB9">
              <w:rPr>
                <w:rStyle w:val="HTML1"/>
                <w:rFonts w:ascii="Source Code Pro" w:hAnsi="Source Code Pro"/>
                <w:sz w:val="22"/>
                <w:bdr w:val="none" w:sz="0" w:space="0" w:color="auto" w:frame="1"/>
                <w:shd w:val="clear" w:color="auto" w:fill="EEEEEE"/>
              </w:rPr>
              <w:t>twitter:site</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0BCE85DE" w14:textId="77777777" w:rsidR="00A574F9" w:rsidRPr="00613BB9" w:rsidRDefault="00A574F9" w:rsidP="00170578">
            <w:pPr>
              <w:rPr>
                <w:rFonts w:ascii="inherit" w:hAnsi="inherit" w:hint="eastAsia"/>
                <w:sz w:val="23"/>
                <w:szCs w:val="23"/>
              </w:rPr>
            </w:pPr>
          </w:p>
        </w:tc>
      </w:tr>
      <w:tr w:rsidR="00A574F9" w:rsidRPr="00613BB9" w14:paraId="4418E98E"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C9CF5C"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google_plus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D24D00C"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Google+ </w:t>
            </w:r>
            <w:r w:rsidRPr="00613BB9">
              <w:rPr>
                <w:rFonts w:ascii="inherit" w:hAnsi="inherit"/>
                <w:sz w:val="23"/>
                <w:szCs w:val="23"/>
              </w:rPr>
              <w:t>个人资料链接</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84E04BF" w14:textId="77777777" w:rsidR="00A574F9" w:rsidRPr="00613BB9" w:rsidRDefault="00A574F9" w:rsidP="00170578">
            <w:pPr>
              <w:rPr>
                <w:rFonts w:ascii="inherit" w:hAnsi="inherit" w:hint="eastAsia"/>
                <w:sz w:val="23"/>
                <w:szCs w:val="23"/>
              </w:rPr>
            </w:pPr>
          </w:p>
        </w:tc>
      </w:tr>
      <w:tr w:rsidR="00A574F9" w:rsidRPr="00613BB9" w14:paraId="2F9717F8"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AC4C215"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fb_admins</w:t>
            </w:r>
          </w:p>
        </w:tc>
        <w:tc>
          <w:tcPr>
            <w:tcW w:w="0" w:type="auto"/>
            <w:tcBorders>
              <w:top w:val="nil"/>
              <w:left w:val="nil"/>
              <w:bottom w:val="nil"/>
              <w:right w:val="nil"/>
            </w:tcBorders>
            <w:tcMar>
              <w:top w:w="75" w:type="dxa"/>
              <w:left w:w="225" w:type="dxa"/>
              <w:bottom w:w="75" w:type="dxa"/>
              <w:right w:w="225" w:type="dxa"/>
            </w:tcMar>
            <w:vAlign w:val="center"/>
            <w:hideMark/>
          </w:tcPr>
          <w:p w14:paraId="39565CC5"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Facebook </w:t>
            </w:r>
            <w:r w:rsidRPr="00613BB9">
              <w:rPr>
                <w:rFonts w:ascii="inherit" w:hAnsi="inherit"/>
                <w:sz w:val="23"/>
                <w:szCs w:val="23"/>
              </w:rPr>
              <w:t>管理者</w:t>
            </w:r>
            <w:r w:rsidRPr="00613BB9">
              <w:rPr>
                <w:rFonts w:ascii="inherit" w:hAnsi="inherit"/>
                <w:sz w:val="23"/>
                <w:szCs w:val="23"/>
              </w:rPr>
              <w:t xml:space="preserve"> ID</w:t>
            </w:r>
          </w:p>
        </w:tc>
        <w:tc>
          <w:tcPr>
            <w:tcW w:w="0" w:type="auto"/>
            <w:tcBorders>
              <w:top w:val="nil"/>
              <w:left w:val="nil"/>
              <w:bottom w:val="nil"/>
              <w:right w:val="nil"/>
            </w:tcBorders>
            <w:tcMar>
              <w:top w:w="75" w:type="dxa"/>
              <w:left w:w="225" w:type="dxa"/>
              <w:bottom w:w="75" w:type="dxa"/>
              <w:right w:w="225" w:type="dxa"/>
            </w:tcMar>
            <w:vAlign w:val="center"/>
            <w:hideMark/>
          </w:tcPr>
          <w:p w14:paraId="4131D3CC" w14:textId="77777777" w:rsidR="00A574F9" w:rsidRPr="00613BB9" w:rsidRDefault="00A574F9" w:rsidP="00170578">
            <w:pPr>
              <w:rPr>
                <w:rFonts w:ascii="inherit" w:hAnsi="inherit" w:hint="eastAsia"/>
                <w:sz w:val="23"/>
                <w:szCs w:val="23"/>
              </w:rPr>
            </w:pPr>
          </w:p>
        </w:tc>
      </w:tr>
      <w:tr w:rsidR="00A574F9" w:rsidRPr="00613BB9" w14:paraId="1F42E9E2"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7F5D49" w14:textId="77777777" w:rsidR="00A574F9" w:rsidRPr="00613BB9" w:rsidRDefault="00A574F9" w:rsidP="00170578">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fb_app_id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B2A8B57"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Facebook </w:t>
            </w:r>
            <w:r w:rsidRPr="00613BB9">
              <w:rPr>
                <w:rFonts w:ascii="inherit" w:hAnsi="inherit"/>
                <w:sz w:val="23"/>
                <w:szCs w:val="23"/>
              </w:rPr>
              <w:t>应用程序</w:t>
            </w:r>
            <w:r w:rsidRPr="00613BB9">
              <w:rPr>
                <w:rFonts w:ascii="inherit" w:hAnsi="inherit"/>
                <w:sz w:val="23"/>
                <w:szCs w:val="23"/>
              </w:rPr>
              <w:t xml:space="preserve"> ID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306FEF" w14:textId="77777777" w:rsidR="00A574F9" w:rsidRPr="00613BB9" w:rsidRDefault="00A574F9" w:rsidP="00170578">
            <w:pPr>
              <w:rPr>
                <w:rFonts w:ascii="inherit" w:hAnsi="inherit" w:hint="eastAsia"/>
                <w:sz w:val="23"/>
                <w:szCs w:val="23"/>
              </w:rPr>
            </w:pPr>
          </w:p>
        </w:tc>
      </w:tr>
    </w:tbl>
    <w:p w14:paraId="65135692" w14:textId="77777777" w:rsidR="00A574F9" w:rsidRPr="00613BB9" w:rsidRDefault="00A574F9" w:rsidP="00170578">
      <w:pPr>
        <w:pStyle w:val="4"/>
        <w:rPr>
          <w:rFonts w:ascii="inherit" w:hAnsi="inherit" w:cs="Helvetica" w:hint="eastAsia"/>
          <w:sz w:val="30"/>
          <w:szCs w:val="30"/>
        </w:rPr>
      </w:pPr>
      <w:bookmarkStart w:id="602" w:name="_Toc46395197"/>
      <w:r w:rsidRPr="00613BB9">
        <w:rPr>
          <w:rFonts w:ascii="inherit" w:hAnsi="inherit" w:cs="Helvetica"/>
          <w:sz w:val="30"/>
          <w:szCs w:val="30"/>
        </w:rPr>
        <w:t>toc</w:t>
      </w:r>
      <w:bookmarkEnd w:id="602"/>
    </w:p>
    <w:p w14:paraId="31ED0637" w14:textId="77777777" w:rsidR="00A574F9" w:rsidRPr="00613BB9" w:rsidRDefault="00A574F9" w:rsidP="00A574F9">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解析内容中的标题标签</w:t>
      </w:r>
      <w:r w:rsidRPr="00613BB9">
        <w:rPr>
          <w:rFonts w:ascii="inherit" w:hAnsi="inherit" w:cs="Helvetica"/>
          <w:sz w:val="23"/>
          <w:szCs w:val="23"/>
        </w:rPr>
        <w:t xml:space="preserve"> (h1~h6) </w:t>
      </w:r>
      <w:r w:rsidRPr="00613BB9">
        <w:rPr>
          <w:rFonts w:ascii="inherit" w:hAnsi="inherit" w:cs="Helvetica"/>
          <w:sz w:val="23"/>
          <w:szCs w:val="23"/>
        </w:rPr>
        <w:t>并插入目录。</w:t>
      </w:r>
    </w:p>
    <w:tbl>
      <w:tblPr>
        <w:tblW w:w="0" w:type="auto"/>
        <w:tblCellSpacing w:w="15" w:type="dxa"/>
        <w:tblCellMar>
          <w:left w:w="0" w:type="dxa"/>
          <w:right w:w="0" w:type="dxa"/>
        </w:tblCellMar>
        <w:tblLook w:val="04A0" w:firstRow="1" w:lastRow="0" w:firstColumn="1" w:lastColumn="0" w:noHBand="0" w:noVBand="1"/>
      </w:tblPr>
      <w:tblGrid>
        <w:gridCol w:w="2425"/>
      </w:tblGrid>
      <w:tr w:rsidR="00A574F9" w:rsidRPr="00613BB9" w14:paraId="3E76B313" w14:textId="77777777" w:rsidTr="00170578">
        <w:trPr>
          <w:tblCellSpacing w:w="15" w:type="dxa"/>
        </w:trPr>
        <w:tc>
          <w:tcPr>
            <w:tcW w:w="0" w:type="auto"/>
            <w:tcBorders>
              <w:top w:val="nil"/>
              <w:left w:val="nil"/>
              <w:bottom w:val="nil"/>
              <w:right w:val="nil"/>
            </w:tcBorders>
            <w:vAlign w:val="center"/>
            <w:hideMark/>
          </w:tcPr>
          <w:p w14:paraId="6D144A6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toc(str, [options]) %&gt;</w:t>
            </w:r>
          </w:p>
        </w:tc>
      </w:tr>
    </w:tbl>
    <w:p w14:paraId="6AC0A429" w14:textId="77777777" w:rsidR="00A574F9" w:rsidRPr="00613BB9" w:rsidRDefault="00A574F9" w:rsidP="00A574F9">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947"/>
        <w:gridCol w:w="2733"/>
        <w:gridCol w:w="1185"/>
      </w:tblGrid>
      <w:tr w:rsidR="00A574F9" w:rsidRPr="00613BB9" w14:paraId="4437FA6A" w14:textId="77777777" w:rsidTr="00170578">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B66A4F0" w14:textId="77777777" w:rsidR="00A574F9" w:rsidRPr="00613BB9" w:rsidRDefault="00A574F9" w:rsidP="00170578">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2BD2888B"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6CD11FD" w14:textId="77777777" w:rsidR="00A574F9" w:rsidRPr="00613BB9" w:rsidRDefault="00A574F9" w:rsidP="00170578">
            <w:pPr>
              <w:rPr>
                <w:rFonts w:ascii="inherit" w:hAnsi="inherit" w:hint="eastAsia"/>
                <w:b/>
                <w:bCs/>
                <w:sz w:val="23"/>
                <w:szCs w:val="23"/>
              </w:rPr>
            </w:pPr>
            <w:r w:rsidRPr="00613BB9">
              <w:rPr>
                <w:rFonts w:ascii="inherit" w:hAnsi="inherit"/>
                <w:b/>
                <w:bCs/>
                <w:sz w:val="23"/>
                <w:szCs w:val="23"/>
              </w:rPr>
              <w:t>默认值</w:t>
            </w:r>
          </w:p>
        </w:tc>
      </w:tr>
      <w:tr w:rsidR="00A574F9" w:rsidRPr="00613BB9" w14:paraId="22E9A20D"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28E96BD"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2339AF85" w14:textId="77777777" w:rsidR="00A574F9" w:rsidRPr="00613BB9" w:rsidRDefault="00A574F9" w:rsidP="00170578">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770F5981" w14:textId="77777777" w:rsidR="00A574F9" w:rsidRPr="00613BB9" w:rsidRDefault="00A574F9" w:rsidP="00170578">
            <w:pPr>
              <w:rPr>
                <w:rFonts w:ascii="inherit" w:hAnsi="inherit" w:hint="eastAsia"/>
                <w:sz w:val="23"/>
                <w:szCs w:val="23"/>
              </w:rPr>
            </w:pPr>
            <w:r w:rsidRPr="00613BB9">
              <w:rPr>
                <w:rFonts w:ascii="inherit" w:hAnsi="inherit"/>
                <w:sz w:val="23"/>
                <w:szCs w:val="23"/>
              </w:rPr>
              <w:t>toc</w:t>
            </w:r>
          </w:p>
        </w:tc>
      </w:tr>
      <w:tr w:rsidR="00A574F9" w:rsidRPr="00613BB9" w14:paraId="41F0B8D6"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FA8DAF"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list_number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21A5EEB" w14:textId="77777777" w:rsidR="00A574F9" w:rsidRPr="00613BB9" w:rsidRDefault="00A574F9" w:rsidP="00170578">
            <w:pPr>
              <w:rPr>
                <w:rFonts w:ascii="inherit" w:hAnsi="inherit" w:hint="eastAsia"/>
                <w:sz w:val="23"/>
                <w:szCs w:val="23"/>
              </w:rPr>
            </w:pPr>
            <w:r w:rsidRPr="00613BB9">
              <w:rPr>
                <w:rFonts w:ascii="inherit" w:hAnsi="inherit"/>
                <w:sz w:val="23"/>
                <w:szCs w:val="23"/>
              </w:rPr>
              <w:t>显示编号</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B85063" w14:textId="77777777" w:rsidR="00A574F9" w:rsidRPr="00613BB9" w:rsidRDefault="00A574F9" w:rsidP="00170578">
            <w:pPr>
              <w:rPr>
                <w:rFonts w:ascii="inherit" w:hAnsi="inherit" w:hint="eastAsia"/>
                <w:sz w:val="23"/>
                <w:szCs w:val="23"/>
              </w:rPr>
            </w:pPr>
            <w:r w:rsidRPr="00613BB9">
              <w:rPr>
                <w:rFonts w:ascii="inherit" w:hAnsi="inherit"/>
                <w:sz w:val="23"/>
                <w:szCs w:val="23"/>
              </w:rPr>
              <w:t>true</w:t>
            </w:r>
          </w:p>
        </w:tc>
      </w:tr>
      <w:tr w:rsidR="00A574F9" w:rsidRPr="00613BB9" w14:paraId="1B5E8A90" w14:textId="77777777" w:rsidTr="00170578">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AEFBF89"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max_depth</w:t>
            </w:r>
          </w:p>
        </w:tc>
        <w:tc>
          <w:tcPr>
            <w:tcW w:w="0" w:type="auto"/>
            <w:tcBorders>
              <w:top w:val="nil"/>
              <w:left w:val="nil"/>
              <w:bottom w:val="nil"/>
              <w:right w:val="nil"/>
            </w:tcBorders>
            <w:tcMar>
              <w:top w:w="75" w:type="dxa"/>
              <w:left w:w="225" w:type="dxa"/>
              <w:bottom w:w="75" w:type="dxa"/>
              <w:right w:w="225" w:type="dxa"/>
            </w:tcMar>
            <w:vAlign w:val="center"/>
            <w:hideMark/>
          </w:tcPr>
          <w:p w14:paraId="6A93C3C8" w14:textId="77777777" w:rsidR="00A574F9" w:rsidRPr="00613BB9" w:rsidRDefault="00A574F9" w:rsidP="00170578">
            <w:pPr>
              <w:rPr>
                <w:rFonts w:ascii="inherit" w:hAnsi="inherit" w:hint="eastAsia"/>
                <w:sz w:val="23"/>
                <w:szCs w:val="23"/>
              </w:rPr>
            </w:pPr>
            <w:r w:rsidRPr="00613BB9">
              <w:rPr>
                <w:rFonts w:ascii="inherit" w:hAnsi="inherit"/>
                <w:sz w:val="23"/>
                <w:szCs w:val="23"/>
              </w:rPr>
              <w:t>生成</w:t>
            </w:r>
            <w:r w:rsidRPr="00613BB9">
              <w:rPr>
                <w:rFonts w:ascii="inherit" w:hAnsi="inherit"/>
                <w:sz w:val="23"/>
                <w:szCs w:val="23"/>
              </w:rPr>
              <w:t xml:space="preserve"> TOC </w:t>
            </w:r>
            <w:r w:rsidRPr="00613BB9">
              <w:rPr>
                <w:rFonts w:ascii="inherit" w:hAnsi="inherit"/>
                <w:sz w:val="23"/>
                <w:szCs w:val="23"/>
              </w:rPr>
              <w:t>的最大深度</w:t>
            </w:r>
          </w:p>
        </w:tc>
        <w:tc>
          <w:tcPr>
            <w:tcW w:w="0" w:type="auto"/>
            <w:tcBorders>
              <w:top w:val="nil"/>
              <w:left w:val="nil"/>
              <w:bottom w:val="nil"/>
              <w:right w:val="nil"/>
            </w:tcBorders>
            <w:tcMar>
              <w:top w:w="75" w:type="dxa"/>
              <w:left w:w="225" w:type="dxa"/>
              <w:bottom w:w="75" w:type="dxa"/>
              <w:right w:w="225" w:type="dxa"/>
            </w:tcMar>
            <w:vAlign w:val="center"/>
            <w:hideMark/>
          </w:tcPr>
          <w:p w14:paraId="41CAC7C4" w14:textId="77777777" w:rsidR="00A574F9" w:rsidRPr="00613BB9" w:rsidRDefault="00A574F9" w:rsidP="00170578">
            <w:pPr>
              <w:rPr>
                <w:rFonts w:ascii="inherit" w:hAnsi="inherit" w:hint="eastAsia"/>
                <w:sz w:val="23"/>
                <w:szCs w:val="23"/>
              </w:rPr>
            </w:pPr>
            <w:r w:rsidRPr="00613BB9">
              <w:rPr>
                <w:rFonts w:ascii="inherit" w:hAnsi="inherit"/>
                <w:sz w:val="23"/>
                <w:szCs w:val="23"/>
              </w:rPr>
              <w:t>6</w:t>
            </w:r>
          </w:p>
        </w:tc>
      </w:tr>
      <w:tr w:rsidR="00A574F9" w:rsidRPr="00613BB9" w14:paraId="4F27B9C8" w14:textId="77777777" w:rsidTr="00170578">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4F6806B" w14:textId="77777777" w:rsidR="00A574F9" w:rsidRPr="00613BB9" w:rsidRDefault="00A574F9" w:rsidP="00170578">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min_depth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FA954FF" w14:textId="77777777" w:rsidR="00A574F9" w:rsidRPr="00613BB9" w:rsidRDefault="00A574F9" w:rsidP="00170578">
            <w:pPr>
              <w:rPr>
                <w:rFonts w:ascii="inherit" w:hAnsi="inherit" w:hint="eastAsia"/>
                <w:sz w:val="23"/>
                <w:szCs w:val="23"/>
              </w:rPr>
            </w:pPr>
            <w:r w:rsidRPr="00613BB9">
              <w:rPr>
                <w:rFonts w:ascii="inherit" w:hAnsi="inherit"/>
                <w:sz w:val="23"/>
                <w:szCs w:val="23"/>
              </w:rPr>
              <w:t>生成</w:t>
            </w:r>
            <w:r w:rsidRPr="00613BB9">
              <w:rPr>
                <w:rFonts w:ascii="inherit" w:hAnsi="inherit"/>
                <w:sz w:val="23"/>
                <w:szCs w:val="23"/>
              </w:rPr>
              <w:t xml:space="preserve"> TOC </w:t>
            </w:r>
            <w:r w:rsidRPr="00613BB9">
              <w:rPr>
                <w:rFonts w:ascii="inherit" w:hAnsi="inherit"/>
                <w:sz w:val="23"/>
                <w:szCs w:val="23"/>
              </w:rPr>
              <w:t>的最小深度</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E2EA975" w14:textId="77777777" w:rsidR="00A574F9" w:rsidRPr="00613BB9" w:rsidRDefault="00A574F9" w:rsidP="00170578">
            <w:pPr>
              <w:rPr>
                <w:rFonts w:ascii="inherit" w:hAnsi="inherit" w:hint="eastAsia"/>
                <w:sz w:val="23"/>
                <w:szCs w:val="23"/>
              </w:rPr>
            </w:pPr>
            <w:r w:rsidRPr="00613BB9">
              <w:rPr>
                <w:rFonts w:ascii="inherit" w:hAnsi="inherit"/>
                <w:sz w:val="23"/>
                <w:szCs w:val="23"/>
              </w:rPr>
              <w:t>1</w:t>
            </w:r>
          </w:p>
        </w:tc>
      </w:tr>
    </w:tbl>
    <w:p w14:paraId="420F040C"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2416"/>
      </w:tblGrid>
      <w:tr w:rsidR="00A574F9" w:rsidRPr="00613BB9" w14:paraId="0E442B9F" w14:textId="77777777" w:rsidTr="00170578">
        <w:trPr>
          <w:tblCellSpacing w:w="15" w:type="dxa"/>
        </w:trPr>
        <w:tc>
          <w:tcPr>
            <w:tcW w:w="0" w:type="auto"/>
            <w:tcBorders>
              <w:top w:val="nil"/>
              <w:left w:val="nil"/>
              <w:bottom w:val="nil"/>
              <w:right w:val="nil"/>
            </w:tcBorders>
            <w:vAlign w:val="center"/>
            <w:hideMark/>
          </w:tcPr>
          <w:p w14:paraId="551B2AC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toc(page.content) %&gt;</w:t>
            </w:r>
          </w:p>
        </w:tc>
      </w:tr>
    </w:tbl>
    <w:p w14:paraId="684A2FC0" w14:textId="77777777" w:rsidR="00A574F9" w:rsidRPr="00613BB9" w:rsidRDefault="00A574F9" w:rsidP="00A574F9"/>
    <w:p w14:paraId="0116D369" w14:textId="77777777" w:rsidR="00A574F9" w:rsidRPr="00613BB9" w:rsidRDefault="00A574F9" w:rsidP="00A574F9"/>
    <w:p w14:paraId="63B923E1" w14:textId="77777777" w:rsidR="00A574F9" w:rsidRPr="00613BB9" w:rsidRDefault="00A574F9" w:rsidP="00A574F9"/>
    <w:p w14:paraId="1A678AFC" w14:textId="77777777" w:rsidR="00AC0F06" w:rsidRPr="00613BB9" w:rsidRDefault="00AC0F06" w:rsidP="00AC0F06">
      <w:pPr>
        <w:pStyle w:val="2"/>
        <w:rPr>
          <w:rFonts w:ascii="Helvetica" w:hAnsi="Helvetica" w:cs="Helvetica"/>
          <w:b w:val="0"/>
          <w:bCs w:val="0"/>
          <w:sz w:val="54"/>
          <w:szCs w:val="54"/>
        </w:rPr>
      </w:pPr>
      <w:bookmarkStart w:id="603" w:name="_Toc46395198"/>
      <w:r w:rsidRPr="00613BB9">
        <w:rPr>
          <w:rFonts w:ascii="Helvetica" w:hAnsi="Helvetica" w:cs="Helvetica"/>
          <w:b w:val="0"/>
          <w:bCs w:val="0"/>
          <w:sz w:val="54"/>
          <w:szCs w:val="54"/>
        </w:rPr>
        <w:t>插件</w:t>
      </w:r>
      <w:bookmarkEnd w:id="603"/>
    </w:p>
    <w:p w14:paraId="114BA696" w14:textId="77777777" w:rsidR="00AC0F06" w:rsidRPr="00613BB9" w:rsidRDefault="00AC0F06" w:rsidP="00AC0F06"/>
    <w:p w14:paraId="1E429572" w14:textId="77777777" w:rsidR="00AC0F06" w:rsidRPr="00613BB9" w:rsidRDefault="00AC0F06" w:rsidP="00AC0F06"/>
    <w:p w14:paraId="7B6BFECB" w14:textId="77777777" w:rsidR="00AC0F06" w:rsidRPr="00613BB9" w:rsidRDefault="00AC0F06" w:rsidP="00AC0F06">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 xml:space="preserve">Hexo </w:t>
      </w:r>
      <w:r w:rsidRPr="00613BB9">
        <w:rPr>
          <w:rFonts w:ascii="Helvetica" w:hAnsi="Helvetica" w:cs="Helvetica"/>
          <w:sz w:val="23"/>
          <w:szCs w:val="23"/>
        </w:rPr>
        <w:t>有强大的插件系统，使您能轻松扩展功能而不用修改核心模块的源码。在</w:t>
      </w:r>
      <w:r w:rsidRPr="00613BB9">
        <w:rPr>
          <w:rFonts w:ascii="Helvetica" w:hAnsi="Helvetica" w:cs="Helvetica"/>
          <w:sz w:val="23"/>
          <w:szCs w:val="23"/>
        </w:rPr>
        <w:t xml:space="preserve"> Hexo </w:t>
      </w:r>
      <w:r w:rsidRPr="00613BB9">
        <w:rPr>
          <w:rFonts w:ascii="Helvetica" w:hAnsi="Helvetica" w:cs="Helvetica"/>
          <w:sz w:val="23"/>
          <w:szCs w:val="23"/>
        </w:rPr>
        <w:t>中有两种形式的插件：</w:t>
      </w:r>
    </w:p>
    <w:p w14:paraId="791A9D6A" w14:textId="77777777" w:rsidR="00AC0F06" w:rsidRPr="00613BB9" w:rsidRDefault="00AC0F06" w:rsidP="00AC0F06">
      <w:pPr>
        <w:pStyle w:val="4"/>
        <w:rPr>
          <w:rFonts w:ascii="Helvetica" w:hAnsi="Helvetica" w:cs="Helvetica"/>
          <w:sz w:val="31"/>
          <w:szCs w:val="31"/>
        </w:rPr>
      </w:pPr>
      <w:bookmarkStart w:id="604" w:name="_Toc46395199"/>
      <w:r w:rsidRPr="00613BB9">
        <w:rPr>
          <w:rFonts w:ascii="Helvetica" w:hAnsi="Helvetica" w:cs="Helvetica"/>
          <w:sz w:val="31"/>
          <w:szCs w:val="31"/>
        </w:rPr>
        <w:t>脚本（</w:t>
      </w:r>
      <w:r w:rsidRPr="00613BB9">
        <w:rPr>
          <w:rFonts w:ascii="Helvetica" w:hAnsi="Helvetica" w:cs="Helvetica"/>
          <w:sz w:val="31"/>
          <w:szCs w:val="31"/>
        </w:rPr>
        <w:t>Scripts</w:t>
      </w:r>
      <w:r w:rsidRPr="00613BB9">
        <w:rPr>
          <w:rFonts w:ascii="Helvetica" w:hAnsi="Helvetica" w:cs="Helvetica"/>
          <w:sz w:val="31"/>
          <w:szCs w:val="31"/>
        </w:rPr>
        <w:t>）</w:t>
      </w:r>
      <w:bookmarkEnd w:id="604"/>
    </w:p>
    <w:p w14:paraId="0D15EC76" w14:textId="77777777" w:rsidR="00AC0F06" w:rsidRPr="00613BB9" w:rsidRDefault="00AC0F06" w:rsidP="00AC0F06">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如果您的代码很简单，建议您编写脚本，您只需要把</w:t>
      </w:r>
      <w:r w:rsidRPr="00613BB9">
        <w:rPr>
          <w:rFonts w:ascii="Helvetica" w:hAnsi="Helvetica" w:cs="Helvetica"/>
          <w:sz w:val="23"/>
          <w:szCs w:val="23"/>
        </w:rPr>
        <w:t xml:space="preserve"> JavaScript </w:t>
      </w:r>
      <w:r w:rsidRPr="00613BB9">
        <w:rPr>
          <w:rFonts w:ascii="Helvetica" w:hAnsi="Helvetica" w:cs="Helvetica"/>
          <w:sz w:val="23"/>
          <w:szCs w:val="23"/>
        </w:rPr>
        <w:t>文件放到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scripts</w:t>
      </w:r>
      <w:r w:rsidRPr="00613BB9">
        <w:rPr>
          <w:rFonts w:ascii="Helvetica" w:hAnsi="Helvetica" w:cs="Helvetica"/>
          <w:sz w:val="23"/>
          <w:szCs w:val="23"/>
        </w:rPr>
        <w:t> </w:t>
      </w:r>
      <w:r w:rsidRPr="00613BB9">
        <w:rPr>
          <w:rFonts w:ascii="Helvetica" w:hAnsi="Helvetica" w:cs="Helvetica"/>
          <w:sz w:val="23"/>
          <w:szCs w:val="23"/>
        </w:rPr>
        <w:t>文件夹，在启动时就会自动载入。</w:t>
      </w:r>
    </w:p>
    <w:p w14:paraId="1D1D3593" w14:textId="77777777" w:rsidR="00AC0F06" w:rsidRPr="00613BB9" w:rsidRDefault="00AC0F06" w:rsidP="00AC0F06">
      <w:pPr>
        <w:pStyle w:val="4"/>
        <w:rPr>
          <w:rFonts w:ascii="Helvetica" w:hAnsi="Helvetica" w:cs="Helvetica"/>
          <w:sz w:val="31"/>
          <w:szCs w:val="31"/>
        </w:rPr>
      </w:pPr>
      <w:bookmarkStart w:id="605" w:name="_Toc46395200"/>
      <w:r w:rsidRPr="00613BB9">
        <w:rPr>
          <w:rFonts w:ascii="Helvetica" w:hAnsi="Helvetica" w:cs="Helvetica"/>
          <w:sz w:val="31"/>
          <w:szCs w:val="31"/>
        </w:rPr>
        <w:t>插件（</w:t>
      </w:r>
      <w:r w:rsidRPr="00613BB9">
        <w:rPr>
          <w:rFonts w:ascii="Helvetica" w:hAnsi="Helvetica" w:cs="Helvetica"/>
          <w:sz w:val="31"/>
          <w:szCs w:val="31"/>
        </w:rPr>
        <w:t>Packages</w:t>
      </w:r>
      <w:r w:rsidRPr="00613BB9">
        <w:rPr>
          <w:rFonts w:ascii="Helvetica" w:hAnsi="Helvetica" w:cs="Helvetica"/>
          <w:sz w:val="31"/>
          <w:szCs w:val="31"/>
        </w:rPr>
        <w:t>）</w:t>
      </w:r>
      <w:bookmarkEnd w:id="605"/>
    </w:p>
    <w:p w14:paraId="049CFF8E" w14:textId="77777777" w:rsidR="00AC0F06" w:rsidRPr="00613BB9" w:rsidRDefault="00AC0F06" w:rsidP="00AC0F06">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如果您的代码较复杂，或是您想要发布到</w:t>
      </w:r>
      <w:r w:rsidRPr="00613BB9">
        <w:rPr>
          <w:rFonts w:ascii="Helvetica" w:hAnsi="Helvetica" w:cs="Helvetica"/>
          <w:sz w:val="23"/>
          <w:szCs w:val="23"/>
        </w:rPr>
        <w:t xml:space="preserve"> NPM </w:t>
      </w:r>
      <w:r w:rsidRPr="00613BB9">
        <w:rPr>
          <w:rFonts w:ascii="Helvetica" w:hAnsi="Helvetica" w:cs="Helvetica"/>
          <w:sz w:val="23"/>
          <w:szCs w:val="23"/>
        </w:rPr>
        <w:t>上，建议您编写插件。首先，在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node_modules</w:t>
      </w:r>
      <w:r w:rsidRPr="00613BB9">
        <w:rPr>
          <w:rFonts w:ascii="Helvetica" w:hAnsi="Helvetica" w:cs="Helvetica"/>
          <w:sz w:val="23"/>
          <w:szCs w:val="23"/>
        </w:rPr>
        <w:t> </w:t>
      </w:r>
      <w:r w:rsidRPr="00613BB9">
        <w:rPr>
          <w:rFonts w:ascii="Helvetica" w:hAnsi="Helvetica" w:cs="Helvetica"/>
          <w:sz w:val="23"/>
          <w:szCs w:val="23"/>
        </w:rPr>
        <w:t>文件夹中建立文件夹，文件夹名称开头必须为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hexo-</w:t>
      </w:r>
      <w:r w:rsidRPr="00613BB9">
        <w:rPr>
          <w:rFonts w:ascii="Helvetica" w:hAnsi="Helvetica" w:cs="Helvetica"/>
          <w:sz w:val="23"/>
          <w:szCs w:val="23"/>
        </w:rPr>
        <w:t>，如此一来</w:t>
      </w:r>
      <w:r w:rsidRPr="00613BB9">
        <w:rPr>
          <w:rFonts w:ascii="Helvetica" w:hAnsi="Helvetica" w:cs="Helvetica"/>
          <w:sz w:val="23"/>
          <w:szCs w:val="23"/>
        </w:rPr>
        <w:t xml:space="preserve"> Hexo </w:t>
      </w:r>
      <w:r w:rsidRPr="00613BB9">
        <w:rPr>
          <w:rFonts w:ascii="Helvetica" w:hAnsi="Helvetica" w:cs="Helvetica"/>
          <w:sz w:val="23"/>
          <w:szCs w:val="23"/>
        </w:rPr>
        <w:t>才会在启动时载入否则</w:t>
      </w:r>
      <w:r w:rsidRPr="00613BB9">
        <w:rPr>
          <w:rFonts w:ascii="Helvetica" w:hAnsi="Helvetica" w:cs="Helvetica"/>
          <w:sz w:val="23"/>
          <w:szCs w:val="23"/>
        </w:rPr>
        <w:t xml:space="preserve"> Hexo </w:t>
      </w:r>
      <w:r w:rsidRPr="00613BB9">
        <w:rPr>
          <w:rFonts w:ascii="Helvetica" w:hAnsi="Helvetica" w:cs="Helvetica"/>
          <w:sz w:val="23"/>
          <w:szCs w:val="23"/>
        </w:rPr>
        <w:t>将会忽略它。</w:t>
      </w:r>
    </w:p>
    <w:p w14:paraId="16049213" w14:textId="77777777" w:rsidR="00AC0F06" w:rsidRPr="00613BB9" w:rsidRDefault="00AC0F06" w:rsidP="00AC0F06">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文件夹内至少要包含</w:t>
      </w:r>
      <w:r w:rsidRPr="00613BB9">
        <w:rPr>
          <w:rFonts w:ascii="Helvetica" w:hAnsi="Helvetica" w:cs="Helvetica"/>
          <w:sz w:val="23"/>
          <w:szCs w:val="23"/>
        </w:rPr>
        <w:t xml:space="preserve"> 2 </w:t>
      </w:r>
      <w:r w:rsidRPr="00613BB9">
        <w:rPr>
          <w:rFonts w:ascii="Helvetica" w:hAnsi="Helvetica" w:cs="Helvetica"/>
          <w:sz w:val="23"/>
          <w:szCs w:val="23"/>
        </w:rPr>
        <w:t>个文件：一个是主程序，另一个是</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package.json</w:t>
      </w:r>
      <w:r w:rsidRPr="00613BB9">
        <w:rPr>
          <w:rFonts w:ascii="Helvetica" w:hAnsi="Helvetica" w:cs="Helvetica"/>
          <w:sz w:val="23"/>
          <w:szCs w:val="23"/>
        </w:rPr>
        <w:t>，描述插件的用途和所依赖的插件。</w:t>
      </w:r>
    </w:p>
    <w:tbl>
      <w:tblPr>
        <w:tblW w:w="0" w:type="auto"/>
        <w:tblCellSpacing w:w="15" w:type="dxa"/>
        <w:tblCellMar>
          <w:left w:w="0" w:type="dxa"/>
          <w:right w:w="0" w:type="dxa"/>
        </w:tblCellMar>
        <w:tblLook w:val="04A0" w:firstRow="1" w:lastRow="0" w:firstColumn="1" w:lastColumn="0" w:noHBand="0" w:noVBand="1"/>
      </w:tblPr>
      <w:tblGrid>
        <w:gridCol w:w="1667"/>
      </w:tblGrid>
      <w:tr w:rsidR="00AC0F06" w:rsidRPr="00613BB9" w14:paraId="5A1448EE" w14:textId="77777777" w:rsidTr="00B371E8">
        <w:trPr>
          <w:tblCellSpacing w:w="15" w:type="dxa"/>
        </w:trPr>
        <w:tc>
          <w:tcPr>
            <w:tcW w:w="0" w:type="auto"/>
            <w:tcBorders>
              <w:top w:val="nil"/>
              <w:left w:val="nil"/>
              <w:bottom w:val="nil"/>
              <w:right w:val="nil"/>
            </w:tcBorders>
            <w:vAlign w:val="center"/>
            <w:hideMark/>
          </w:tcPr>
          <w:p w14:paraId="4864B22D" w14:textId="77777777" w:rsidR="00AC0F06" w:rsidRPr="00613BB9" w:rsidRDefault="00AC0F06" w:rsidP="00B371E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index.js</w:t>
            </w:r>
            <w:r w:rsidRPr="00613BB9">
              <w:rPr>
                <w:rFonts w:ascii="Source Code Pro" w:hAnsi="Source Code Pro"/>
                <w:sz w:val="22"/>
                <w:szCs w:val="22"/>
              </w:rPr>
              <w:br/>
            </w:r>
            <w:r w:rsidRPr="00613BB9">
              <w:rPr>
                <w:rStyle w:val="line"/>
                <w:rFonts w:ascii="inherit" w:hAnsi="inherit"/>
                <w:sz w:val="21"/>
                <w:szCs w:val="21"/>
                <w:bdr w:val="none" w:sz="0" w:space="0" w:color="auto" w:frame="1"/>
              </w:rPr>
              <w:t>└── package.json</w:t>
            </w:r>
          </w:p>
        </w:tc>
      </w:tr>
    </w:tbl>
    <w:p w14:paraId="573EB178" w14:textId="77777777" w:rsidR="00AC0F06" w:rsidRPr="00613BB9" w:rsidRDefault="00AC0F06" w:rsidP="00AC0F06">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package.json</w:t>
      </w:r>
      <w:r w:rsidRPr="00613BB9">
        <w:rPr>
          <w:rFonts w:ascii="Helvetica" w:hAnsi="Helvetica" w:cs="Helvetica"/>
          <w:sz w:val="23"/>
          <w:szCs w:val="23"/>
        </w:rPr>
        <w:t> </w:t>
      </w:r>
      <w:r w:rsidRPr="00613BB9">
        <w:rPr>
          <w:rFonts w:ascii="Helvetica" w:hAnsi="Helvetica" w:cs="Helvetica"/>
          <w:sz w:val="23"/>
          <w:szCs w:val="23"/>
        </w:rPr>
        <w:t>中至少要包含</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name</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version</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main</w:t>
      </w:r>
      <w:r w:rsidRPr="00613BB9">
        <w:rPr>
          <w:rFonts w:ascii="Helvetica" w:hAnsi="Helvetica" w:cs="Helvetica"/>
          <w:sz w:val="23"/>
          <w:szCs w:val="23"/>
        </w:rPr>
        <w:t> </w:t>
      </w:r>
      <w:r w:rsidRPr="00613BB9">
        <w:rPr>
          <w:rFonts w:ascii="Helvetica" w:hAnsi="Helvetica" w:cs="Helvetica"/>
          <w:sz w:val="23"/>
          <w:szCs w:val="23"/>
        </w:rPr>
        <w:t>属性，例如：</w:t>
      </w:r>
    </w:p>
    <w:p w14:paraId="1B2B2EB9" w14:textId="77777777" w:rsidR="00AC0F06" w:rsidRPr="00613BB9" w:rsidRDefault="00AC0F06" w:rsidP="00AC0F06">
      <w:pPr>
        <w:rPr>
          <w:rFonts w:ascii="宋体" w:hAnsi="宋体" w:cs="宋体"/>
          <w:sz w:val="24"/>
          <w:szCs w:val="24"/>
        </w:rPr>
      </w:pPr>
      <w:r w:rsidRPr="00613BB9">
        <w:rPr>
          <w:rFonts w:ascii="inherit" w:hAnsi="inherit"/>
          <w:sz w:val="20"/>
          <w:szCs w:val="20"/>
          <w:bdr w:val="none" w:sz="0" w:space="0" w:color="auto" w:frame="1"/>
        </w:rPr>
        <w:t>package.json</w:t>
      </w:r>
    </w:p>
    <w:tbl>
      <w:tblPr>
        <w:tblW w:w="0" w:type="auto"/>
        <w:tblCellSpacing w:w="15" w:type="dxa"/>
        <w:tblCellMar>
          <w:left w:w="0" w:type="dxa"/>
          <w:right w:w="0" w:type="dxa"/>
        </w:tblCellMar>
        <w:tblLook w:val="04A0" w:firstRow="1" w:lastRow="0" w:firstColumn="1" w:lastColumn="0" w:noHBand="0" w:noVBand="1"/>
      </w:tblPr>
      <w:tblGrid>
        <w:gridCol w:w="2663"/>
      </w:tblGrid>
      <w:tr w:rsidR="00AC0F06" w:rsidRPr="00613BB9" w14:paraId="040B5F19" w14:textId="77777777" w:rsidTr="00B371E8">
        <w:trPr>
          <w:tblCellSpacing w:w="15" w:type="dxa"/>
        </w:trPr>
        <w:tc>
          <w:tcPr>
            <w:tcW w:w="0" w:type="auto"/>
            <w:tcBorders>
              <w:top w:val="nil"/>
              <w:left w:val="nil"/>
              <w:bottom w:val="nil"/>
              <w:right w:val="nil"/>
            </w:tcBorders>
            <w:vAlign w:val="center"/>
            <w:hideMark/>
          </w:tcPr>
          <w:p w14:paraId="62AC38C9" w14:textId="77777777" w:rsidR="00AC0F06" w:rsidRPr="00613BB9" w:rsidRDefault="00AC0F06" w:rsidP="00B371E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"name"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"hexo-my-plugin"</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"0.0.1"</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"main"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"index"</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434C0106" w14:textId="77777777" w:rsidR="00AC0F06" w:rsidRPr="00613BB9" w:rsidRDefault="00AC0F06" w:rsidP="00AC0F06">
      <w:pPr>
        <w:pStyle w:val="4"/>
        <w:rPr>
          <w:rFonts w:ascii="Helvetica" w:hAnsi="Helvetica" w:cs="Helvetica"/>
          <w:sz w:val="31"/>
          <w:szCs w:val="31"/>
        </w:rPr>
      </w:pPr>
      <w:bookmarkStart w:id="606" w:name="_Toc46395201"/>
      <w:r w:rsidRPr="00613BB9">
        <w:rPr>
          <w:rFonts w:ascii="Helvetica" w:hAnsi="Helvetica" w:cs="Helvetica"/>
          <w:sz w:val="31"/>
          <w:szCs w:val="31"/>
        </w:rPr>
        <w:t>工具</w:t>
      </w:r>
      <w:bookmarkEnd w:id="606"/>
    </w:p>
    <w:p w14:paraId="55D00CD5" w14:textId="77777777" w:rsidR="00AC0F06" w:rsidRPr="00613BB9" w:rsidRDefault="00AC0F06" w:rsidP="00AC0F06">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您可以使用</w:t>
      </w:r>
      <w:r w:rsidRPr="00613BB9">
        <w:rPr>
          <w:rFonts w:ascii="Helvetica" w:hAnsi="Helvetica" w:cs="Helvetica"/>
          <w:sz w:val="23"/>
          <w:szCs w:val="23"/>
        </w:rPr>
        <w:t xml:space="preserve"> Hexo </w:t>
      </w:r>
      <w:r w:rsidRPr="00613BB9">
        <w:rPr>
          <w:rFonts w:ascii="Helvetica" w:hAnsi="Helvetica" w:cs="Helvetica"/>
          <w:sz w:val="23"/>
          <w:szCs w:val="23"/>
        </w:rPr>
        <w:t>提供的官方工具插件来加速开发：</w:t>
      </w:r>
    </w:p>
    <w:p w14:paraId="2989366D" w14:textId="77777777" w:rsidR="00AC0F06" w:rsidRPr="00613BB9" w:rsidRDefault="00717723" w:rsidP="00907565">
      <w:pPr>
        <w:widowControl/>
        <w:numPr>
          <w:ilvl w:val="0"/>
          <w:numId w:val="147"/>
        </w:numPr>
        <w:shd w:val="clear" w:color="auto" w:fill="FFFFFF"/>
        <w:ind w:left="300"/>
        <w:jc w:val="left"/>
        <w:textAlignment w:val="baseline"/>
        <w:rPr>
          <w:rFonts w:ascii="inherit" w:hAnsi="inherit" w:cs="Helvetica" w:hint="eastAsia"/>
          <w:sz w:val="23"/>
          <w:szCs w:val="23"/>
        </w:rPr>
      </w:pPr>
      <w:hyperlink r:id="rId2161" w:tgtFrame="_blank" w:history="1">
        <w:r w:rsidR="00AC0F06" w:rsidRPr="00613BB9">
          <w:rPr>
            <w:rStyle w:val="a4"/>
            <w:rFonts w:ascii="inherit" w:hAnsi="inherit" w:cs="Helvetica"/>
            <w:color w:val="auto"/>
            <w:sz w:val="23"/>
            <w:szCs w:val="23"/>
            <w:bdr w:val="none" w:sz="0" w:space="0" w:color="auto" w:frame="1"/>
          </w:rPr>
          <w:t>hexo-fs</w:t>
        </w:r>
      </w:hyperlink>
      <w:r w:rsidR="00AC0F06" w:rsidRPr="00613BB9">
        <w:rPr>
          <w:rFonts w:ascii="inherit" w:hAnsi="inherit" w:cs="Helvetica"/>
          <w:sz w:val="23"/>
          <w:szCs w:val="23"/>
        </w:rPr>
        <w:t>：文件</w:t>
      </w:r>
      <w:r w:rsidR="00AC0F06" w:rsidRPr="00613BB9">
        <w:rPr>
          <w:rFonts w:ascii="inherit" w:hAnsi="inherit" w:cs="Helvetica"/>
          <w:sz w:val="23"/>
          <w:szCs w:val="23"/>
        </w:rPr>
        <w:t xml:space="preserve"> IO</w:t>
      </w:r>
    </w:p>
    <w:p w14:paraId="0FF9AE6B" w14:textId="77777777" w:rsidR="00AC0F06" w:rsidRPr="00613BB9" w:rsidRDefault="00717723" w:rsidP="00907565">
      <w:pPr>
        <w:widowControl/>
        <w:numPr>
          <w:ilvl w:val="0"/>
          <w:numId w:val="147"/>
        </w:numPr>
        <w:shd w:val="clear" w:color="auto" w:fill="FFFFFF"/>
        <w:ind w:left="300"/>
        <w:jc w:val="left"/>
        <w:textAlignment w:val="baseline"/>
        <w:rPr>
          <w:rFonts w:ascii="inherit" w:hAnsi="inherit" w:cs="Helvetica" w:hint="eastAsia"/>
          <w:sz w:val="23"/>
          <w:szCs w:val="23"/>
        </w:rPr>
      </w:pPr>
      <w:hyperlink r:id="rId2162" w:tgtFrame="_blank" w:history="1">
        <w:r w:rsidR="00AC0F06" w:rsidRPr="00613BB9">
          <w:rPr>
            <w:rStyle w:val="a4"/>
            <w:rFonts w:ascii="inherit" w:hAnsi="inherit" w:cs="Helvetica"/>
            <w:color w:val="auto"/>
            <w:sz w:val="23"/>
            <w:szCs w:val="23"/>
            <w:bdr w:val="none" w:sz="0" w:space="0" w:color="auto" w:frame="1"/>
          </w:rPr>
          <w:t>hexo-util</w:t>
        </w:r>
      </w:hyperlink>
      <w:r w:rsidR="00AC0F06" w:rsidRPr="00613BB9">
        <w:rPr>
          <w:rFonts w:ascii="inherit" w:hAnsi="inherit" w:cs="Helvetica"/>
          <w:sz w:val="23"/>
          <w:szCs w:val="23"/>
        </w:rPr>
        <w:t>：工具程式</w:t>
      </w:r>
    </w:p>
    <w:p w14:paraId="78A508E6" w14:textId="77777777" w:rsidR="00AC0F06" w:rsidRPr="00613BB9" w:rsidRDefault="00717723" w:rsidP="00907565">
      <w:pPr>
        <w:widowControl/>
        <w:numPr>
          <w:ilvl w:val="0"/>
          <w:numId w:val="147"/>
        </w:numPr>
        <w:shd w:val="clear" w:color="auto" w:fill="FFFFFF"/>
        <w:ind w:left="300"/>
        <w:jc w:val="left"/>
        <w:textAlignment w:val="baseline"/>
        <w:rPr>
          <w:rFonts w:ascii="inherit" w:hAnsi="inherit" w:cs="Helvetica" w:hint="eastAsia"/>
          <w:sz w:val="23"/>
          <w:szCs w:val="23"/>
        </w:rPr>
      </w:pPr>
      <w:hyperlink r:id="rId2163" w:tgtFrame="_blank" w:history="1">
        <w:r w:rsidR="00AC0F06" w:rsidRPr="00613BB9">
          <w:rPr>
            <w:rStyle w:val="a4"/>
            <w:rFonts w:ascii="inherit" w:hAnsi="inherit" w:cs="Helvetica"/>
            <w:color w:val="auto"/>
            <w:sz w:val="23"/>
            <w:szCs w:val="23"/>
            <w:bdr w:val="none" w:sz="0" w:space="0" w:color="auto" w:frame="1"/>
          </w:rPr>
          <w:t>hexo-i18n</w:t>
        </w:r>
      </w:hyperlink>
      <w:r w:rsidR="00AC0F06" w:rsidRPr="00613BB9">
        <w:rPr>
          <w:rFonts w:ascii="inherit" w:hAnsi="inherit" w:cs="Helvetica"/>
          <w:sz w:val="23"/>
          <w:szCs w:val="23"/>
        </w:rPr>
        <w:t>：本地化（</w:t>
      </w:r>
      <w:r w:rsidR="00AC0F06" w:rsidRPr="00613BB9">
        <w:rPr>
          <w:rFonts w:ascii="inherit" w:hAnsi="inherit" w:cs="Helvetica"/>
          <w:sz w:val="23"/>
          <w:szCs w:val="23"/>
        </w:rPr>
        <w:t>i18n</w:t>
      </w:r>
      <w:r w:rsidR="00AC0F06" w:rsidRPr="00613BB9">
        <w:rPr>
          <w:rFonts w:ascii="inherit" w:hAnsi="inherit" w:cs="Helvetica"/>
          <w:sz w:val="23"/>
          <w:szCs w:val="23"/>
        </w:rPr>
        <w:t>）</w:t>
      </w:r>
    </w:p>
    <w:p w14:paraId="6E534B13" w14:textId="77777777" w:rsidR="00AC0F06" w:rsidRPr="00613BB9" w:rsidRDefault="00717723" w:rsidP="00907565">
      <w:pPr>
        <w:widowControl/>
        <w:numPr>
          <w:ilvl w:val="0"/>
          <w:numId w:val="147"/>
        </w:numPr>
        <w:shd w:val="clear" w:color="auto" w:fill="FFFFFF"/>
        <w:ind w:left="300"/>
        <w:jc w:val="left"/>
        <w:textAlignment w:val="baseline"/>
        <w:rPr>
          <w:rFonts w:ascii="inherit" w:hAnsi="inherit" w:cs="Helvetica" w:hint="eastAsia"/>
          <w:sz w:val="23"/>
          <w:szCs w:val="23"/>
        </w:rPr>
      </w:pPr>
      <w:hyperlink r:id="rId2164" w:tgtFrame="_blank" w:history="1">
        <w:r w:rsidR="00AC0F06" w:rsidRPr="00613BB9">
          <w:rPr>
            <w:rStyle w:val="a4"/>
            <w:rFonts w:ascii="inherit" w:hAnsi="inherit" w:cs="Helvetica"/>
            <w:color w:val="auto"/>
            <w:sz w:val="23"/>
            <w:szCs w:val="23"/>
            <w:bdr w:val="none" w:sz="0" w:space="0" w:color="auto" w:frame="1"/>
          </w:rPr>
          <w:t>hexo-pagination</w:t>
        </w:r>
      </w:hyperlink>
      <w:r w:rsidR="00AC0F06" w:rsidRPr="00613BB9">
        <w:rPr>
          <w:rFonts w:ascii="inherit" w:hAnsi="inherit" w:cs="Helvetica"/>
          <w:sz w:val="23"/>
          <w:szCs w:val="23"/>
        </w:rPr>
        <w:t>：生成分页资料</w:t>
      </w:r>
    </w:p>
    <w:p w14:paraId="0C740AEC" w14:textId="77777777" w:rsidR="00AC0F06" w:rsidRPr="00613BB9" w:rsidRDefault="00AC0F06" w:rsidP="00AC0F06">
      <w:pPr>
        <w:pStyle w:val="4"/>
        <w:rPr>
          <w:rFonts w:ascii="Helvetica" w:hAnsi="Helvetica" w:cs="Helvetica"/>
          <w:sz w:val="31"/>
          <w:szCs w:val="31"/>
        </w:rPr>
      </w:pPr>
      <w:bookmarkStart w:id="607" w:name="_Toc46395202"/>
      <w:r w:rsidRPr="00613BB9">
        <w:rPr>
          <w:rFonts w:ascii="Helvetica" w:hAnsi="Helvetica" w:cs="Helvetica"/>
          <w:sz w:val="31"/>
          <w:szCs w:val="31"/>
        </w:rPr>
        <w:lastRenderedPageBreak/>
        <w:t>发布</w:t>
      </w:r>
      <w:bookmarkEnd w:id="607"/>
    </w:p>
    <w:p w14:paraId="5AD3AC51" w14:textId="77777777" w:rsidR="00AC0F06" w:rsidRPr="00613BB9" w:rsidRDefault="00AC0F06" w:rsidP="00AC0F06">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当您完成插件后，可以考虑将它发布到</w:t>
      </w:r>
      <w:r w:rsidRPr="00613BB9">
        <w:rPr>
          <w:rFonts w:ascii="Helvetica" w:hAnsi="Helvetica" w:cs="Helvetica"/>
          <w:sz w:val="23"/>
          <w:szCs w:val="23"/>
        </w:rPr>
        <w:t> </w:t>
      </w:r>
      <w:hyperlink r:id="rId2165" w:history="1">
        <w:r w:rsidRPr="00613BB9">
          <w:rPr>
            <w:rStyle w:val="a4"/>
            <w:rFonts w:ascii="inherit" w:hAnsi="inherit" w:cs="Helvetica"/>
            <w:color w:val="auto"/>
            <w:sz w:val="23"/>
            <w:szCs w:val="23"/>
            <w:bdr w:val="none" w:sz="0" w:space="0" w:color="auto" w:frame="1"/>
          </w:rPr>
          <w:t>插件列表</w:t>
        </w:r>
      </w:hyperlink>
      <w:r w:rsidRPr="00613BB9">
        <w:rPr>
          <w:rFonts w:ascii="Helvetica" w:hAnsi="Helvetica" w:cs="Helvetica"/>
          <w:sz w:val="23"/>
          <w:szCs w:val="23"/>
        </w:rPr>
        <w:t>，让更多人能够使用您的插件。发布插件的步骤和</w:t>
      </w:r>
      <w:r w:rsidRPr="00613BB9">
        <w:rPr>
          <w:rFonts w:ascii="Helvetica" w:hAnsi="Helvetica" w:cs="Helvetica"/>
          <w:sz w:val="23"/>
          <w:szCs w:val="23"/>
        </w:rPr>
        <w:t> </w:t>
      </w:r>
      <w:hyperlink r:id="rId2166" w:anchor="%E6%9B%B4%E6%96%B0%E6%96%87%E4%BB%B6" w:history="1">
        <w:r w:rsidRPr="00613BB9">
          <w:rPr>
            <w:rStyle w:val="a4"/>
            <w:rFonts w:ascii="inherit" w:hAnsi="inherit" w:cs="Helvetica"/>
            <w:color w:val="auto"/>
            <w:sz w:val="23"/>
            <w:szCs w:val="23"/>
            <w:bdr w:val="none" w:sz="0" w:space="0" w:color="auto" w:frame="1"/>
          </w:rPr>
          <w:t>更新文件</w:t>
        </w:r>
      </w:hyperlink>
      <w:r w:rsidRPr="00613BB9">
        <w:rPr>
          <w:rFonts w:ascii="Helvetica" w:hAnsi="Helvetica" w:cs="Helvetica"/>
          <w:sz w:val="23"/>
          <w:szCs w:val="23"/>
        </w:rPr>
        <w:t>非常类似。</w:t>
      </w:r>
    </w:p>
    <w:p w14:paraId="05867C31" w14:textId="77777777" w:rsidR="00AC0F06" w:rsidRPr="00613BB9" w:rsidRDefault="00AC0F06" w:rsidP="00907565">
      <w:pPr>
        <w:pStyle w:val="a3"/>
        <w:numPr>
          <w:ilvl w:val="0"/>
          <w:numId w:val="14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Fork </w:t>
      </w:r>
      <w:hyperlink r:id="rId2167" w:tgtFrame="_blank" w:history="1">
        <w:r w:rsidRPr="00613BB9">
          <w:rPr>
            <w:rStyle w:val="a4"/>
            <w:rFonts w:ascii="inherit" w:hAnsi="inherit" w:cs="Helvetica"/>
            <w:color w:val="auto"/>
            <w:sz w:val="23"/>
            <w:szCs w:val="23"/>
            <w:bdr w:val="none" w:sz="0" w:space="0" w:color="auto" w:frame="1"/>
          </w:rPr>
          <w:t>hexojs/site</w:t>
        </w:r>
      </w:hyperlink>
    </w:p>
    <w:p w14:paraId="13571256" w14:textId="77777777" w:rsidR="00AC0F06" w:rsidRPr="00613BB9" w:rsidRDefault="00AC0F06" w:rsidP="00907565">
      <w:pPr>
        <w:pStyle w:val="a3"/>
        <w:numPr>
          <w:ilvl w:val="0"/>
          <w:numId w:val="14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677"/>
      </w:tblGrid>
      <w:tr w:rsidR="00AC0F06" w:rsidRPr="00613BB9" w14:paraId="2436F1D7" w14:textId="77777777" w:rsidTr="00B371E8">
        <w:trPr>
          <w:tblCellSpacing w:w="15" w:type="dxa"/>
        </w:trPr>
        <w:tc>
          <w:tcPr>
            <w:tcW w:w="0" w:type="auto"/>
            <w:tcBorders>
              <w:top w:val="nil"/>
              <w:left w:val="nil"/>
              <w:bottom w:val="nil"/>
              <w:right w:val="nil"/>
            </w:tcBorders>
            <w:vAlign w:val="center"/>
            <w:hideMark/>
          </w:tcPr>
          <w:p w14:paraId="0E671901" w14:textId="77777777" w:rsidR="00AC0F06" w:rsidRPr="00613BB9" w:rsidRDefault="00AC0F06" w:rsidP="00B371E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https://github.com/&lt;username&gt;/site.git</w:t>
            </w:r>
            <w:r w:rsidRPr="00613BB9">
              <w:rPr>
                <w:rFonts w:ascii="Source Code Pro" w:hAnsi="Source Code Pro"/>
                <w:sz w:val="22"/>
                <w:szCs w:val="22"/>
              </w:rPr>
              <w:br/>
            </w:r>
            <w:r w:rsidRPr="00613BB9">
              <w:rPr>
                <w:rStyle w:val="line"/>
                <w:rFonts w:ascii="inherit" w:hAnsi="inherit"/>
                <w:sz w:val="21"/>
                <w:szCs w:val="21"/>
                <w:bdr w:val="none" w:sz="0" w:space="0" w:color="auto" w:frame="1"/>
              </w:rPr>
              <w:t>$ cd site</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6AE87A9A" w14:textId="77777777" w:rsidR="00AC0F06" w:rsidRPr="00613BB9" w:rsidRDefault="00AC0F06" w:rsidP="00907565">
      <w:pPr>
        <w:pStyle w:val="a3"/>
        <w:numPr>
          <w:ilvl w:val="0"/>
          <w:numId w:val="14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编辑</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source/_data/plugins.yml</w:t>
      </w:r>
      <w:r w:rsidRPr="00613BB9">
        <w:rPr>
          <w:rFonts w:ascii="inherit" w:hAnsi="inherit" w:cs="Helvetica"/>
          <w:sz w:val="23"/>
          <w:szCs w:val="23"/>
        </w:rPr>
        <w:t>，在档案中新增您的插件，例如：</w:t>
      </w:r>
    </w:p>
    <w:tbl>
      <w:tblPr>
        <w:tblW w:w="0" w:type="auto"/>
        <w:tblCellSpacing w:w="15" w:type="dxa"/>
        <w:tblInd w:w="300" w:type="dxa"/>
        <w:tblCellMar>
          <w:left w:w="0" w:type="dxa"/>
          <w:right w:w="0" w:type="dxa"/>
        </w:tblCellMar>
        <w:tblLook w:val="04A0" w:firstRow="1" w:lastRow="0" w:firstColumn="1" w:lastColumn="0" w:noHBand="0" w:noVBand="1"/>
      </w:tblPr>
      <w:tblGrid>
        <w:gridCol w:w="4302"/>
      </w:tblGrid>
      <w:tr w:rsidR="00AC0F06" w:rsidRPr="00613BB9" w14:paraId="68F965FC" w14:textId="77777777" w:rsidTr="00B371E8">
        <w:trPr>
          <w:tblCellSpacing w:w="15" w:type="dxa"/>
        </w:trPr>
        <w:tc>
          <w:tcPr>
            <w:tcW w:w="0" w:type="auto"/>
            <w:tcBorders>
              <w:top w:val="nil"/>
              <w:left w:val="nil"/>
              <w:bottom w:val="nil"/>
              <w:right w:val="nil"/>
            </w:tcBorders>
            <w:vAlign w:val="center"/>
            <w:hideMark/>
          </w:tcPr>
          <w:p w14:paraId="73B45A4E" w14:textId="77777777" w:rsidR="00AC0F06" w:rsidRPr="00613BB9" w:rsidRDefault="00AC0F06" w:rsidP="00B371E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name: hexo-server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description: Server module for Hexo.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link: https://github.com/hexojs/hexo-server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tags: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official</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server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console</w:t>
            </w:r>
          </w:p>
        </w:tc>
      </w:tr>
    </w:tbl>
    <w:p w14:paraId="42CA53EE" w14:textId="77777777" w:rsidR="00AC0F06" w:rsidRPr="00613BB9" w:rsidRDefault="00AC0F06" w:rsidP="00907565">
      <w:pPr>
        <w:pStyle w:val="a3"/>
        <w:numPr>
          <w:ilvl w:val="0"/>
          <w:numId w:val="14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p w14:paraId="6702B411" w14:textId="77777777" w:rsidR="00AC0F06" w:rsidRPr="00613BB9" w:rsidRDefault="00AC0F06" w:rsidP="00907565">
      <w:pPr>
        <w:pStyle w:val="a3"/>
        <w:numPr>
          <w:ilvl w:val="0"/>
          <w:numId w:val="14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）并描述改动。</w:t>
      </w:r>
    </w:p>
    <w:p w14:paraId="6DC2CB83" w14:textId="77777777" w:rsidR="00AC0F06" w:rsidRPr="00613BB9" w:rsidRDefault="00AC0F06" w:rsidP="00AC0F06"/>
    <w:p w14:paraId="65064A89" w14:textId="77777777" w:rsidR="00AC0F06" w:rsidRPr="00613BB9" w:rsidRDefault="00AC0F06" w:rsidP="00AC0F06"/>
    <w:p w14:paraId="3D6663FA" w14:textId="77777777" w:rsidR="00AC0F06" w:rsidRPr="00613BB9" w:rsidRDefault="00AC0F06" w:rsidP="00AC0F06"/>
    <w:p w14:paraId="1C16517A" w14:textId="77777777" w:rsidR="00AC0F06" w:rsidRPr="00613BB9" w:rsidRDefault="00AC0F06" w:rsidP="00AC0F06"/>
    <w:p w14:paraId="50A26C8B" w14:textId="77777777" w:rsidR="00A574F9" w:rsidRPr="00613BB9" w:rsidRDefault="00A574F9" w:rsidP="00170578">
      <w:pPr>
        <w:pStyle w:val="2"/>
        <w:rPr>
          <w:rFonts w:ascii="Helvetica" w:hAnsi="Helvetica" w:cs="Helvetica"/>
          <w:b w:val="0"/>
          <w:bCs w:val="0"/>
          <w:sz w:val="54"/>
          <w:szCs w:val="54"/>
        </w:rPr>
      </w:pPr>
      <w:bookmarkStart w:id="608" w:name="_Toc46395203"/>
      <w:r w:rsidRPr="00613BB9">
        <w:rPr>
          <w:rFonts w:ascii="Helvetica" w:hAnsi="Helvetica" w:cs="Helvetica"/>
          <w:b w:val="0"/>
          <w:bCs w:val="0"/>
          <w:sz w:val="54"/>
          <w:szCs w:val="54"/>
        </w:rPr>
        <w:t>国际化（</w:t>
      </w:r>
      <w:r w:rsidRPr="00613BB9">
        <w:rPr>
          <w:rFonts w:ascii="Helvetica" w:hAnsi="Helvetica" w:cs="Helvetica"/>
          <w:b w:val="0"/>
          <w:bCs w:val="0"/>
          <w:sz w:val="54"/>
          <w:szCs w:val="54"/>
        </w:rPr>
        <w:t>i18n</w:t>
      </w:r>
      <w:r w:rsidRPr="00613BB9">
        <w:rPr>
          <w:rFonts w:ascii="Helvetica" w:hAnsi="Helvetica" w:cs="Helvetica"/>
          <w:b w:val="0"/>
          <w:bCs w:val="0"/>
          <w:sz w:val="54"/>
          <w:szCs w:val="54"/>
        </w:rPr>
        <w:t>）</w:t>
      </w:r>
      <w:bookmarkEnd w:id="608"/>
    </w:p>
    <w:p w14:paraId="022AF4D4" w14:textId="77777777" w:rsidR="00A574F9" w:rsidRPr="00613BB9" w:rsidRDefault="00A574F9" w:rsidP="00170578"/>
    <w:p w14:paraId="44FF24CF" w14:textId="77777777" w:rsidR="00A574F9" w:rsidRPr="00613BB9" w:rsidRDefault="00A574F9" w:rsidP="00170578"/>
    <w:p w14:paraId="0B33F119" w14:textId="77777777" w:rsidR="00A574F9" w:rsidRPr="00613BB9" w:rsidRDefault="00A574F9" w:rsidP="00170578"/>
    <w:p w14:paraId="62B4F2AB"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若要让您的网站以不同语言呈现，您可使用国际化（</w:t>
      </w:r>
      <w:r w:rsidRPr="00613BB9">
        <w:rPr>
          <w:rFonts w:ascii="Helvetica" w:hAnsi="Helvetica" w:cs="Helvetica"/>
          <w:sz w:val="23"/>
          <w:szCs w:val="23"/>
        </w:rPr>
        <w:t>internationalization</w:t>
      </w:r>
      <w:r w:rsidRPr="00613BB9">
        <w:rPr>
          <w:rFonts w:ascii="Helvetica" w:hAnsi="Helvetica" w:cs="Helvetica"/>
          <w:sz w:val="23"/>
          <w:szCs w:val="23"/>
        </w:rPr>
        <w:t>）功能。请先在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Helvetica" w:hAnsi="Helvetica" w:cs="Helvetica"/>
          <w:sz w:val="23"/>
          <w:szCs w:val="23"/>
        </w:rPr>
        <w:t> </w:t>
      </w:r>
      <w:r w:rsidRPr="00613BB9">
        <w:rPr>
          <w:rFonts w:ascii="Helvetica" w:hAnsi="Helvetica" w:cs="Helvetica"/>
          <w:sz w:val="23"/>
          <w:szCs w:val="23"/>
        </w:rPr>
        <w:t>中调整</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language</w:t>
      </w:r>
      <w:r w:rsidRPr="00613BB9">
        <w:rPr>
          <w:rFonts w:ascii="Helvetica" w:hAnsi="Helvetica" w:cs="Helvetica"/>
          <w:sz w:val="23"/>
          <w:szCs w:val="23"/>
        </w:rPr>
        <w:t> </w:t>
      </w:r>
      <w:r w:rsidRPr="00613BB9">
        <w:rPr>
          <w:rFonts w:ascii="Helvetica" w:hAnsi="Helvetica" w:cs="Helvetica"/>
          <w:sz w:val="23"/>
          <w:szCs w:val="23"/>
        </w:rPr>
        <w:t>设定，这代表的是预设语言，您也可设定多个语言来调整预设语言的顺位。</w:t>
      </w:r>
    </w:p>
    <w:tbl>
      <w:tblPr>
        <w:tblW w:w="0" w:type="auto"/>
        <w:tblCellSpacing w:w="15" w:type="dxa"/>
        <w:tblCellMar>
          <w:left w:w="0" w:type="dxa"/>
          <w:right w:w="0" w:type="dxa"/>
        </w:tblCellMar>
        <w:tblLook w:val="04A0" w:firstRow="1" w:lastRow="0" w:firstColumn="1" w:lastColumn="0" w:noHBand="0" w:noVBand="1"/>
      </w:tblPr>
      <w:tblGrid>
        <w:gridCol w:w="1482"/>
      </w:tblGrid>
      <w:tr w:rsidR="00A574F9" w:rsidRPr="00613BB9" w14:paraId="55FFA1F5" w14:textId="77777777" w:rsidTr="00170578">
        <w:trPr>
          <w:tblCellSpacing w:w="15" w:type="dxa"/>
        </w:trPr>
        <w:tc>
          <w:tcPr>
            <w:tcW w:w="0" w:type="auto"/>
            <w:tcBorders>
              <w:top w:val="nil"/>
              <w:left w:val="nil"/>
              <w:bottom w:val="nil"/>
              <w:right w:val="nil"/>
            </w:tcBorders>
            <w:vAlign w:val="center"/>
            <w:hideMark/>
          </w:tcPr>
          <w:p w14:paraId="52CE78D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language: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zh-tw</w:t>
            </w:r>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language:</w:t>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zh-tw</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en</w:t>
            </w:r>
          </w:p>
        </w:tc>
      </w:tr>
    </w:tbl>
    <w:p w14:paraId="4AF50E84" w14:textId="77777777" w:rsidR="00A574F9" w:rsidRPr="00613BB9" w:rsidRDefault="00A574F9" w:rsidP="00170578">
      <w:pPr>
        <w:pStyle w:val="4"/>
        <w:rPr>
          <w:rFonts w:ascii="Helvetica" w:hAnsi="Helvetica" w:cs="Helvetica"/>
          <w:sz w:val="31"/>
          <w:szCs w:val="31"/>
        </w:rPr>
      </w:pPr>
      <w:bookmarkStart w:id="609" w:name="_Toc46395204"/>
      <w:r w:rsidRPr="00613BB9">
        <w:rPr>
          <w:rFonts w:ascii="Helvetica" w:hAnsi="Helvetica" w:cs="Helvetica"/>
          <w:sz w:val="31"/>
          <w:szCs w:val="31"/>
        </w:rPr>
        <w:lastRenderedPageBreak/>
        <w:t>语言文件</w:t>
      </w:r>
      <w:bookmarkEnd w:id="609"/>
    </w:p>
    <w:p w14:paraId="363AC7FA"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语言文件可以使用</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编写，并放在主题文件夹中的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languages</w:t>
      </w:r>
      <w:r w:rsidRPr="00613BB9">
        <w:rPr>
          <w:rFonts w:ascii="Helvetica" w:hAnsi="Helvetica" w:cs="Helvetica"/>
          <w:sz w:val="23"/>
          <w:szCs w:val="23"/>
        </w:rPr>
        <w:t> </w:t>
      </w:r>
      <w:r w:rsidRPr="00613BB9">
        <w:rPr>
          <w:rFonts w:ascii="Helvetica" w:hAnsi="Helvetica" w:cs="Helvetica"/>
          <w:sz w:val="23"/>
          <w:szCs w:val="23"/>
        </w:rPr>
        <w:t>文件夹。您可以在语言文件中使用</w:t>
      </w:r>
      <w:r w:rsidRPr="00613BB9">
        <w:rPr>
          <w:rFonts w:ascii="Helvetica" w:hAnsi="Helvetica" w:cs="Helvetica"/>
          <w:sz w:val="23"/>
          <w:szCs w:val="23"/>
        </w:rPr>
        <w:t> </w:t>
      </w:r>
      <w:hyperlink r:id="rId2168" w:tgtFrame="_blank" w:history="1">
        <w:r w:rsidRPr="00613BB9">
          <w:rPr>
            <w:rStyle w:val="a4"/>
            <w:rFonts w:ascii="inherit" w:hAnsi="inherit" w:cs="Helvetica"/>
            <w:color w:val="auto"/>
            <w:sz w:val="23"/>
            <w:szCs w:val="23"/>
            <w:bdr w:val="none" w:sz="0" w:space="0" w:color="auto" w:frame="1"/>
          </w:rPr>
          <w:t xml:space="preserve">printf </w:t>
        </w:r>
        <w:r w:rsidRPr="00613BB9">
          <w:rPr>
            <w:rStyle w:val="a4"/>
            <w:rFonts w:ascii="inherit" w:hAnsi="inherit" w:cs="Helvetica"/>
            <w:color w:val="auto"/>
            <w:sz w:val="23"/>
            <w:szCs w:val="23"/>
            <w:bdr w:val="none" w:sz="0" w:space="0" w:color="auto" w:frame="1"/>
          </w:rPr>
          <w:t>格式</w:t>
        </w:r>
      </w:hyperlink>
      <w:r w:rsidRPr="00613BB9">
        <w:rPr>
          <w:rFonts w:ascii="Helvetica" w:hAnsi="Helvetica" w:cs="Helvetica"/>
          <w:sz w:val="23"/>
          <w:szCs w:val="23"/>
        </w:rPr>
        <w:t>。</w:t>
      </w:r>
    </w:p>
    <w:p w14:paraId="08169C7D" w14:textId="77777777" w:rsidR="00A574F9" w:rsidRPr="00613BB9" w:rsidRDefault="00A574F9" w:rsidP="00170578">
      <w:pPr>
        <w:pStyle w:val="4"/>
        <w:rPr>
          <w:rFonts w:ascii="Helvetica" w:hAnsi="Helvetica" w:cs="Helvetica"/>
          <w:sz w:val="31"/>
          <w:szCs w:val="31"/>
        </w:rPr>
      </w:pPr>
      <w:bookmarkStart w:id="610" w:name="_Toc46395205"/>
      <w:r w:rsidRPr="00613BB9">
        <w:rPr>
          <w:rFonts w:ascii="Helvetica" w:hAnsi="Helvetica" w:cs="Helvetica"/>
          <w:sz w:val="31"/>
          <w:szCs w:val="31"/>
        </w:rPr>
        <w:t>模板</w:t>
      </w:r>
      <w:bookmarkEnd w:id="610"/>
    </w:p>
    <w:p w14:paraId="667E12A4" w14:textId="77777777" w:rsidR="00A574F9" w:rsidRPr="00613BB9" w:rsidRDefault="00A574F9" w:rsidP="00170578">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在模板中，透过</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__</w:t>
      </w:r>
      <w:r w:rsidRPr="00613BB9">
        <w:rPr>
          <w:rFonts w:ascii="Helvetica" w:hAnsi="Helvetica" w:cs="Helvetica"/>
          <w:sz w:val="23"/>
          <w:szCs w:val="23"/>
        </w:rPr>
        <w:t> </w:t>
      </w:r>
      <w:r w:rsidRPr="00613BB9">
        <w:rPr>
          <w:rFonts w:ascii="Helvetica" w:hAnsi="Helvetica" w:cs="Helvetica"/>
          <w:sz w:val="23"/>
          <w:szCs w:val="23"/>
        </w:rPr>
        <w:t>或</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_p</w:t>
      </w:r>
      <w:r w:rsidRPr="00613BB9">
        <w:rPr>
          <w:rFonts w:ascii="Helvetica" w:hAnsi="Helvetica" w:cs="Helvetica"/>
          <w:sz w:val="23"/>
          <w:szCs w:val="23"/>
        </w:rPr>
        <w:t> </w:t>
      </w:r>
      <w:r w:rsidRPr="00613BB9">
        <w:rPr>
          <w:rFonts w:ascii="Helvetica" w:hAnsi="Helvetica" w:cs="Helvetica"/>
          <w:sz w:val="23"/>
          <w:szCs w:val="23"/>
        </w:rPr>
        <w:t>辅助函数，即可取得翻译后的字符串，前者用于一般使用；而后者用于复数字符串。例如：</w:t>
      </w:r>
    </w:p>
    <w:p w14:paraId="0D9E165E" w14:textId="77777777" w:rsidR="00A574F9" w:rsidRPr="00613BB9" w:rsidRDefault="00A574F9" w:rsidP="00170578">
      <w:pPr>
        <w:rPr>
          <w:rFonts w:ascii="宋体" w:hAnsi="宋体" w:cs="宋体"/>
          <w:sz w:val="24"/>
          <w:szCs w:val="24"/>
        </w:rPr>
      </w:pPr>
      <w:r w:rsidRPr="00613BB9">
        <w:rPr>
          <w:rFonts w:ascii="inherit" w:hAnsi="inherit"/>
          <w:sz w:val="20"/>
          <w:szCs w:val="20"/>
          <w:bdr w:val="none" w:sz="0" w:space="0" w:color="auto" w:frame="1"/>
        </w:rPr>
        <w:t>en.yml</w:t>
      </w:r>
    </w:p>
    <w:tbl>
      <w:tblPr>
        <w:tblW w:w="0" w:type="auto"/>
        <w:tblCellSpacing w:w="15" w:type="dxa"/>
        <w:tblCellMar>
          <w:left w:w="0" w:type="dxa"/>
          <w:right w:w="0" w:type="dxa"/>
        </w:tblCellMar>
        <w:tblLook w:val="04A0" w:firstRow="1" w:lastRow="0" w:firstColumn="1" w:lastColumn="0" w:noHBand="0" w:noVBand="1"/>
      </w:tblPr>
      <w:tblGrid>
        <w:gridCol w:w="2004"/>
      </w:tblGrid>
      <w:tr w:rsidR="00A574F9" w:rsidRPr="00613BB9" w14:paraId="3DF3A3BB" w14:textId="77777777" w:rsidTr="00170578">
        <w:trPr>
          <w:tblCellSpacing w:w="15" w:type="dxa"/>
        </w:trPr>
        <w:tc>
          <w:tcPr>
            <w:tcW w:w="0" w:type="auto"/>
            <w:tcBorders>
              <w:top w:val="nil"/>
              <w:left w:val="nil"/>
              <w:bottom w:val="nil"/>
              <w:right w:val="nil"/>
            </w:tcBorders>
            <w:vAlign w:val="center"/>
            <w:hideMark/>
          </w:tcPr>
          <w:p w14:paraId="04CCC02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index:</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title: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Home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add: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Add</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video: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zero:</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No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videos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One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video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other: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videos</w:t>
            </w:r>
          </w:p>
        </w:tc>
      </w:tr>
    </w:tbl>
    <w:p w14:paraId="46DD0C6F" w14:textId="77777777" w:rsidR="00A574F9" w:rsidRPr="00613BB9" w:rsidRDefault="00A574F9" w:rsidP="00170578">
      <w:pPr>
        <w:rPr>
          <w:vanish/>
        </w:rPr>
      </w:pPr>
    </w:p>
    <w:tbl>
      <w:tblPr>
        <w:tblW w:w="0" w:type="auto"/>
        <w:tblCellSpacing w:w="15" w:type="dxa"/>
        <w:tblCellMar>
          <w:left w:w="0" w:type="dxa"/>
          <w:right w:w="0" w:type="dxa"/>
        </w:tblCellMar>
        <w:tblLook w:val="04A0" w:firstRow="1" w:lastRow="0" w:firstColumn="1" w:lastColumn="0" w:noHBand="0" w:noVBand="1"/>
      </w:tblPr>
      <w:tblGrid>
        <w:gridCol w:w="2569"/>
      </w:tblGrid>
      <w:tr w:rsidR="00A574F9" w:rsidRPr="00613BB9" w14:paraId="1D00876D" w14:textId="77777777" w:rsidTr="00170578">
        <w:trPr>
          <w:tblCellSpacing w:w="15" w:type="dxa"/>
        </w:trPr>
        <w:tc>
          <w:tcPr>
            <w:tcW w:w="0" w:type="auto"/>
            <w:tcBorders>
              <w:top w:val="nil"/>
              <w:left w:val="nil"/>
              <w:bottom w:val="nil"/>
              <w:right w:val="nil"/>
            </w:tcBorders>
            <w:vAlign w:val="center"/>
            <w:hideMark/>
          </w:tcPr>
          <w:p w14:paraId="2932CD73"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__(</w:t>
            </w:r>
            <w:r w:rsidRPr="00613BB9">
              <w:rPr>
                <w:rStyle w:val="string"/>
                <w:rFonts w:ascii="inherit" w:hAnsi="inherit"/>
                <w:sz w:val="21"/>
                <w:szCs w:val="21"/>
                <w:bdr w:val="none" w:sz="0" w:space="0" w:color="auto" w:frame="1"/>
              </w:rPr>
              <w:t>'index.title'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Home</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_p(</w:t>
            </w:r>
            <w:r w:rsidRPr="00613BB9">
              <w:rPr>
                <w:rStyle w:val="string"/>
                <w:rFonts w:ascii="inherit" w:hAnsi="inherit"/>
                <w:sz w:val="21"/>
                <w:szCs w:val="21"/>
                <w:bdr w:val="none" w:sz="0" w:space="0" w:color="auto" w:frame="1"/>
              </w:rPr>
              <w:t>'index.video'</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3</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3 videos</w:t>
            </w:r>
          </w:p>
        </w:tc>
      </w:tr>
    </w:tbl>
    <w:p w14:paraId="3858217D" w14:textId="77777777" w:rsidR="00A574F9" w:rsidRPr="00613BB9" w:rsidRDefault="00A574F9" w:rsidP="00170578">
      <w:pPr>
        <w:pStyle w:val="4"/>
        <w:rPr>
          <w:rFonts w:ascii="Helvetica" w:hAnsi="Helvetica" w:cs="Helvetica"/>
          <w:sz w:val="31"/>
          <w:szCs w:val="31"/>
        </w:rPr>
      </w:pPr>
      <w:bookmarkStart w:id="611" w:name="_Toc46395206"/>
      <w:r w:rsidRPr="00613BB9">
        <w:rPr>
          <w:rFonts w:ascii="Helvetica" w:hAnsi="Helvetica" w:cs="Helvetica"/>
          <w:sz w:val="31"/>
          <w:szCs w:val="31"/>
        </w:rPr>
        <w:t>路径</w:t>
      </w:r>
      <w:bookmarkEnd w:id="611"/>
    </w:p>
    <w:p w14:paraId="2809776D"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您可在</w:t>
      </w:r>
      <w:r w:rsidRPr="00613BB9">
        <w:rPr>
          <w:rFonts w:ascii="Helvetica" w:hAnsi="Helvetica" w:cs="Helvetica"/>
          <w:sz w:val="23"/>
          <w:szCs w:val="23"/>
        </w:rPr>
        <w:t xml:space="preserve"> front-matter </w:t>
      </w:r>
      <w:r w:rsidRPr="00613BB9">
        <w:rPr>
          <w:rFonts w:ascii="Helvetica" w:hAnsi="Helvetica" w:cs="Helvetica"/>
          <w:sz w:val="23"/>
          <w:szCs w:val="23"/>
        </w:rPr>
        <w:t>中指定该页面的语言，也可在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Helvetica" w:hAnsi="Helvetica" w:cs="Helvetica"/>
          <w:sz w:val="23"/>
          <w:szCs w:val="23"/>
        </w:rPr>
        <w:t> </w:t>
      </w:r>
      <w:r w:rsidRPr="00613BB9">
        <w:rPr>
          <w:rFonts w:ascii="Helvetica" w:hAnsi="Helvetica" w:cs="Helvetica"/>
          <w:sz w:val="23"/>
          <w:szCs w:val="23"/>
        </w:rPr>
        <w:t>中修改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i18n_dir</w:t>
      </w:r>
      <w:r w:rsidRPr="00613BB9">
        <w:rPr>
          <w:rFonts w:ascii="Helvetica" w:hAnsi="Helvetica" w:cs="Helvetica"/>
          <w:sz w:val="23"/>
          <w:szCs w:val="23"/>
        </w:rPr>
        <w:t> </w:t>
      </w:r>
      <w:r w:rsidRPr="00613BB9">
        <w:rPr>
          <w:rFonts w:ascii="Helvetica" w:hAnsi="Helvetica" w:cs="Helvetica"/>
          <w:sz w:val="23"/>
          <w:szCs w:val="23"/>
        </w:rPr>
        <w:t>设定，让</w:t>
      </w:r>
      <w:r w:rsidRPr="00613BB9">
        <w:rPr>
          <w:rFonts w:ascii="Helvetica" w:hAnsi="Helvetica" w:cs="Helvetica"/>
          <w:sz w:val="23"/>
          <w:szCs w:val="23"/>
        </w:rPr>
        <w:t xml:space="preserve"> Hexo </w:t>
      </w:r>
      <w:r w:rsidRPr="00613BB9">
        <w:rPr>
          <w:rFonts w:ascii="Helvetica" w:hAnsi="Helvetica" w:cs="Helvetica"/>
          <w:sz w:val="23"/>
          <w:szCs w:val="23"/>
        </w:rPr>
        <w:t>自动侦测。</w:t>
      </w:r>
    </w:p>
    <w:tbl>
      <w:tblPr>
        <w:tblW w:w="0" w:type="auto"/>
        <w:tblCellSpacing w:w="15" w:type="dxa"/>
        <w:tblCellMar>
          <w:left w:w="0" w:type="dxa"/>
          <w:right w:w="0" w:type="dxa"/>
        </w:tblCellMar>
        <w:tblLook w:val="04A0" w:firstRow="1" w:lastRow="0" w:firstColumn="1" w:lastColumn="0" w:noHBand="0" w:noVBand="1"/>
      </w:tblPr>
      <w:tblGrid>
        <w:gridCol w:w="1346"/>
      </w:tblGrid>
      <w:tr w:rsidR="00A574F9" w:rsidRPr="00613BB9" w14:paraId="7D998C43" w14:textId="77777777" w:rsidTr="00170578">
        <w:trPr>
          <w:tblCellSpacing w:w="15" w:type="dxa"/>
        </w:trPr>
        <w:tc>
          <w:tcPr>
            <w:tcW w:w="0" w:type="auto"/>
            <w:tcBorders>
              <w:top w:val="nil"/>
              <w:left w:val="nil"/>
              <w:bottom w:val="nil"/>
              <w:right w:val="nil"/>
            </w:tcBorders>
            <w:vAlign w:val="center"/>
            <w:hideMark/>
          </w:tcPr>
          <w:p w14:paraId="0E37613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i18n_dir: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:lang</w:t>
            </w:r>
          </w:p>
        </w:tc>
      </w:tr>
    </w:tbl>
    <w:p w14:paraId="06A6EE43"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i18n_dir</w:t>
      </w:r>
      <w:r w:rsidRPr="00613BB9">
        <w:rPr>
          <w:rFonts w:ascii="Helvetica" w:hAnsi="Helvetica" w:cs="Helvetica"/>
          <w:sz w:val="23"/>
          <w:szCs w:val="23"/>
        </w:rPr>
        <w:t> </w:t>
      </w:r>
      <w:r w:rsidRPr="00613BB9">
        <w:rPr>
          <w:rFonts w:ascii="Helvetica" w:hAnsi="Helvetica" w:cs="Helvetica"/>
          <w:sz w:val="23"/>
          <w:szCs w:val="23"/>
        </w:rPr>
        <w:t>的预设值是</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:lang</w:t>
      </w:r>
      <w:r w:rsidRPr="00613BB9">
        <w:rPr>
          <w:rFonts w:ascii="Helvetica" w:hAnsi="Helvetica" w:cs="Helvetica"/>
          <w:sz w:val="23"/>
          <w:szCs w:val="23"/>
        </w:rPr>
        <w:t>，也就是说</w:t>
      </w:r>
      <w:r w:rsidRPr="00613BB9">
        <w:rPr>
          <w:rFonts w:ascii="Helvetica" w:hAnsi="Helvetica" w:cs="Helvetica"/>
          <w:sz w:val="23"/>
          <w:szCs w:val="23"/>
        </w:rPr>
        <w:t xml:space="preserve"> Hexo </w:t>
      </w:r>
      <w:r w:rsidRPr="00613BB9">
        <w:rPr>
          <w:rFonts w:ascii="Helvetica" w:hAnsi="Helvetica" w:cs="Helvetica"/>
          <w:sz w:val="23"/>
          <w:szCs w:val="23"/>
        </w:rPr>
        <w:t>会捕获网址中的第一段以检测语言，举例来说：</w:t>
      </w:r>
    </w:p>
    <w:tbl>
      <w:tblPr>
        <w:tblW w:w="0" w:type="auto"/>
        <w:tblCellSpacing w:w="15" w:type="dxa"/>
        <w:tblCellMar>
          <w:left w:w="0" w:type="dxa"/>
          <w:right w:w="0" w:type="dxa"/>
        </w:tblCellMar>
        <w:tblLook w:val="04A0" w:firstRow="1" w:lastRow="0" w:firstColumn="1" w:lastColumn="0" w:noHBand="0" w:noVBand="1"/>
      </w:tblPr>
      <w:tblGrid>
        <w:gridCol w:w="2579"/>
      </w:tblGrid>
      <w:tr w:rsidR="00A574F9" w:rsidRPr="00613BB9" w14:paraId="5E23897D" w14:textId="77777777" w:rsidTr="00170578">
        <w:trPr>
          <w:tblCellSpacing w:w="15" w:type="dxa"/>
        </w:trPr>
        <w:tc>
          <w:tcPr>
            <w:tcW w:w="0" w:type="auto"/>
            <w:tcBorders>
              <w:top w:val="nil"/>
              <w:left w:val="nil"/>
              <w:bottom w:val="nil"/>
              <w:right w:val="nil"/>
            </w:tcBorders>
            <w:vAlign w:val="center"/>
            <w:hideMark/>
          </w:tcPr>
          <w:p w14:paraId="4D0F46F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/index.html =&gt; en</w:t>
            </w:r>
            <w:r w:rsidRPr="00613BB9">
              <w:rPr>
                <w:rFonts w:ascii="Source Code Pro" w:hAnsi="Source Code Pro"/>
                <w:sz w:val="22"/>
                <w:szCs w:val="22"/>
              </w:rPr>
              <w:br/>
            </w:r>
            <w:r w:rsidRPr="00613BB9">
              <w:rPr>
                <w:rStyle w:val="line"/>
                <w:rFonts w:ascii="inherit" w:hAnsi="inherit"/>
                <w:sz w:val="21"/>
                <w:szCs w:val="21"/>
                <w:bdr w:val="none" w:sz="0" w:space="0" w:color="auto" w:frame="1"/>
              </w:rPr>
              <w:t>/archives/index.html =&gt; en</w:t>
            </w:r>
            <w:r w:rsidRPr="00613BB9">
              <w:rPr>
                <w:rFonts w:ascii="Source Code Pro" w:hAnsi="Source Code Pro"/>
                <w:sz w:val="22"/>
                <w:szCs w:val="22"/>
              </w:rPr>
              <w:br/>
            </w:r>
            <w:r w:rsidRPr="00613BB9">
              <w:rPr>
                <w:rStyle w:val="line"/>
                <w:rFonts w:ascii="inherit" w:hAnsi="inherit"/>
                <w:sz w:val="21"/>
                <w:szCs w:val="21"/>
                <w:bdr w:val="none" w:sz="0" w:space="0" w:color="auto" w:frame="1"/>
              </w:rPr>
              <w:t>/zh-tw/index.html =&gt; zh-tw</w:t>
            </w:r>
          </w:p>
        </w:tc>
      </w:tr>
    </w:tbl>
    <w:p w14:paraId="145E6CFC" w14:textId="77777777" w:rsidR="00A574F9" w:rsidRPr="00613BB9" w:rsidRDefault="00A574F9" w:rsidP="00A574F9">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捕获到的字符串唯有在语言文件存在的情况下，才会被当作是语言，因此例二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/archives/index.html</w:t>
      </w:r>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archives</w:t>
      </w:r>
      <w:r w:rsidRPr="00613BB9">
        <w:rPr>
          <w:rFonts w:ascii="Helvetica" w:hAnsi="Helvetica" w:cs="Helvetica"/>
          <w:sz w:val="23"/>
          <w:szCs w:val="23"/>
        </w:rPr>
        <w:t> </w:t>
      </w:r>
      <w:r w:rsidRPr="00613BB9">
        <w:rPr>
          <w:rFonts w:ascii="Helvetica" w:hAnsi="Helvetica" w:cs="Helvetica"/>
          <w:sz w:val="23"/>
          <w:szCs w:val="23"/>
        </w:rPr>
        <w:t>就不被当成是语言。</w:t>
      </w:r>
    </w:p>
    <w:p w14:paraId="0587BA98" w14:textId="77777777" w:rsidR="00A574F9" w:rsidRPr="00613BB9" w:rsidRDefault="00A574F9" w:rsidP="00A574F9"/>
    <w:p w14:paraId="430E11CA" w14:textId="77777777" w:rsidR="00A574F9" w:rsidRPr="00613BB9" w:rsidRDefault="00A574F9" w:rsidP="00A574F9"/>
    <w:p w14:paraId="0DCD518C" w14:textId="77777777" w:rsidR="00A574F9" w:rsidRPr="00613BB9" w:rsidRDefault="00A574F9" w:rsidP="00A574F9"/>
    <w:p w14:paraId="0764F972" w14:textId="77777777" w:rsidR="00AC0F06" w:rsidRPr="00613BB9" w:rsidRDefault="00AC0F06" w:rsidP="00AC0F06">
      <w:pPr>
        <w:pStyle w:val="2"/>
      </w:pPr>
      <w:bookmarkStart w:id="612" w:name="_Toc46395207"/>
      <w:r w:rsidRPr="00613BB9">
        <w:lastRenderedPageBreak/>
        <w:t>Hexo多语</w:t>
      </w:r>
      <w:r w:rsidRPr="00613BB9">
        <w:rPr>
          <w:rFonts w:hint="eastAsia"/>
        </w:rPr>
        <w:t>言化</w:t>
      </w:r>
      <w:bookmarkEnd w:id="612"/>
    </w:p>
    <w:p w14:paraId="47C243E2" w14:textId="77777777" w:rsidR="00AC0F06" w:rsidRPr="00613BB9" w:rsidRDefault="00AC0F06" w:rsidP="00AC0F06"/>
    <w:p w14:paraId="02B31B28" w14:textId="77777777" w:rsidR="00AC0F06" w:rsidRPr="00613BB9" w:rsidRDefault="00AC0F06" w:rsidP="00AC0F06">
      <w:pPr>
        <w:pStyle w:val="3"/>
      </w:pPr>
      <w:bookmarkStart w:id="613" w:name="_Toc46395208"/>
      <w:r w:rsidRPr="00613BB9">
        <w:t>1.前言</w:t>
      </w:r>
      <w:bookmarkEnd w:id="613"/>
    </w:p>
    <w:p w14:paraId="2C259025" w14:textId="77777777" w:rsidR="00AC0F06" w:rsidRPr="00613BB9" w:rsidRDefault="00AC0F06" w:rsidP="00AC0F06">
      <w:pPr>
        <w:pStyle w:val="a3"/>
      </w:pPr>
      <w:r w:rsidRPr="00613BB9">
        <w:t>大家都知道Hexo是一款很出色的生成静态网站的组件，对于初学者或量比较小的用户来说，静态网站托管可满足大部分需要。目前的托管平台有Github Page, Gitlab Page, 都大同小异，看自己的博客定位如果是要方便国外友人访问则最好是Github, 如果主要是面向国内用户则Gitlab也可以满足需求。</w:t>
      </w:r>
    </w:p>
    <w:p w14:paraId="3817A147" w14:textId="77777777" w:rsidR="00AC0F06" w:rsidRPr="00613BB9" w:rsidRDefault="00AC0F06" w:rsidP="00AC0F06">
      <w:pPr>
        <w:pStyle w:val="a3"/>
      </w:pPr>
      <w:r w:rsidRPr="00613BB9">
        <w:t>Hexo有很多Theme, 可在官网详细了解，适合不同风格的用户所需。对于本人来说，选型的标准主要是：</w:t>
      </w:r>
      <w:r w:rsidRPr="00613BB9">
        <w:rPr>
          <w:rStyle w:val="HTML1"/>
        </w:rPr>
        <w:t>简洁，大方，快速</w:t>
      </w:r>
      <w:r w:rsidRPr="00613BB9">
        <w:t>。基于此标准主要尝试的主题有:</w:t>
      </w:r>
    </w:p>
    <w:p w14:paraId="7D92F65C" w14:textId="77777777" w:rsidR="00AC0F06" w:rsidRPr="00613BB9" w:rsidRDefault="00AC0F06" w:rsidP="00907565">
      <w:pPr>
        <w:widowControl/>
        <w:numPr>
          <w:ilvl w:val="0"/>
          <w:numId w:val="76"/>
        </w:numPr>
        <w:spacing w:before="100" w:beforeAutospacing="1" w:after="100" w:afterAutospacing="1"/>
        <w:jc w:val="left"/>
      </w:pPr>
      <w:r w:rsidRPr="00613BB9">
        <w:rPr>
          <w:rStyle w:val="a6"/>
        </w:rPr>
        <w:t>maupassant</w:t>
      </w:r>
      <w:r w:rsidRPr="00613BB9">
        <w:t>: 界面清爽，无多余内容，不过可惜对多语系博客支持不太好，只有简单的i18n国际化，不满足需求 ;</w:t>
      </w:r>
    </w:p>
    <w:p w14:paraId="0A0211E6" w14:textId="77777777" w:rsidR="00AC0F06" w:rsidRPr="00613BB9" w:rsidRDefault="00AC0F06" w:rsidP="00907565">
      <w:pPr>
        <w:widowControl/>
        <w:numPr>
          <w:ilvl w:val="0"/>
          <w:numId w:val="76"/>
        </w:numPr>
        <w:spacing w:before="100" w:beforeAutospacing="1" w:after="100" w:afterAutospacing="1"/>
        <w:jc w:val="left"/>
      </w:pPr>
      <w:r w:rsidRPr="00613BB9">
        <w:rPr>
          <w:rStyle w:val="a6"/>
        </w:rPr>
        <w:t>nova</w:t>
      </w:r>
      <w:r w:rsidRPr="00613BB9">
        <w:t>: 尝试的另一款，作者很用心，把类似于博客园的风格借鉴到了hexo，号称支持双语系，不过尝试过程中发现切换语系无法切换中英博客，且两种语系博客无论怎么设置，都只能显示在一个列表中，所以也不满足需求;</w:t>
      </w:r>
    </w:p>
    <w:p w14:paraId="0C755C61" w14:textId="77777777" w:rsidR="00AC0F06" w:rsidRPr="00613BB9" w:rsidRDefault="00AC0F06" w:rsidP="00907565">
      <w:pPr>
        <w:widowControl/>
        <w:numPr>
          <w:ilvl w:val="0"/>
          <w:numId w:val="76"/>
        </w:numPr>
        <w:spacing w:before="100" w:beforeAutospacing="1" w:after="100" w:afterAutospacing="1"/>
        <w:jc w:val="left"/>
      </w:pPr>
      <w:r w:rsidRPr="00613BB9">
        <w:rPr>
          <w:rStyle w:val="a6"/>
        </w:rPr>
        <w:t>minos</w:t>
      </w:r>
      <w:r w:rsidRPr="00613BB9">
        <w:t>: 风格类似于maupassant, 比它强的是多语系支持这块比较完善，在尝试过后，正符合多语系的场景，遂采纳。</w:t>
      </w:r>
    </w:p>
    <w:p w14:paraId="0D65B515" w14:textId="77777777" w:rsidR="00AC0F06" w:rsidRPr="00613BB9" w:rsidRDefault="00AC0F06" w:rsidP="00AC0F06">
      <w:pPr>
        <w:pStyle w:val="3"/>
      </w:pPr>
      <w:bookmarkStart w:id="614" w:name="_Toc46395209"/>
      <w:r w:rsidRPr="00613BB9">
        <w:t>2.前置条件</w:t>
      </w:r>
      <w:bookmarkEnd w:id="614"/>
    </w:p>
    <w:p w14:paraId="11E090D1" w14:textId="77777777" w:rsidR="00AC0F06" w:rsidRPr="00613BB9" w:rsidRDefault="00AC0F06" w:rsidP="00AC0F06">
      <w:pPr>
        <w:pStyle w:val="4"/>
      </w:pPr>
      <w:bookmarkStart w:id="615" w:name="_Toc46395210"/>
      <w:r w:rsidRPr="00613BB9">
        <w:t>2.1 环境准备</w:t>
      </w:r>
      <w:bookmarkEnd w:id="615"/>
    </w:p>
    <w:p w14:paraId="6F205F84" w14:textId="77777777" w:rsidR="00AC0F06" w:rsidRPr="00613BB9" w:rsidRDefault="00AC0F06" w:rsidP="00907565">
      <w:pPr>
        <w:widowControl/>
        <w:numPr>
          <w:ilvl w:val="0"/>
          <w:numId w:val="77"/>
        </w:numPr>
        <w:spacing w:before="100" w:beforeAutospacing="1" w:after="100" w:afterAutospacing="1"/>
        <w:jc w:val="left"/>
      </w:pPr>
      <w:r w:rsidRPr="00613BB9">
        <w:rPr>
          <w:rStyle w:val="a6"/>
        </w:rPr>
        <w:t>OS</w:t>
      </w:r>
      <w:r w:rsidRPr="00613BB9">
        <w:t>: Darwin MacBook-Pro-2.local 17.7.0</w:t>
      </w:r>
    </w:p>
    <w:p w14:paraId="47FD30A1" w14:textId="77777777" w:rsidR="00AC0F06" w:rsidRPr="00613BB9" w:rsidRDefault="00AC0F06" w:rsidP="00907565">
      <w:pPr>
        <w:widowControl/>
        <w:numPr>
          <w:ilvl w:val="0"/>
          <w:numId w:val="77"/>
        </w:numPr>
        <w:spacing w:before="100" w:beforeAutospacing="1" w:after="100" w:afterAutospacing="1"/>
        <w:jc w:val="left"/>
      </w:pPr>
      <w:r w:rsidRPr="00613BB9">
        <w:rPr>
          <w:rStyle w:val="a6"/>
        </w:rPr>
        <w:t>NodeJS</w:t>
      </w:r>
      <w:r w:rsidRPr="00613BB9">
        <w:t>: v10.10.0</w:t>
      </w:r>
    </w:p>
    <w:p w14:paraId="573F7D0F" w14:textId="77777777" w:rsidR="00AC0F06" w:rsidRPr="00613BB9" w:rsidRDefault="00AC0F06" w:rsidP="00907565">
      <w:pPr>
        <w:widowControl/>
        <w:numPr>
          <w:ilvl w:val="0"/>
          <w:numId w:val="77"/>
        </w:numPr>
        <w:spacing w:before="100" w:beforeAutospacing="1" w:after="100" w:afterAutospacing="1"/>
        <w:jc w:val="left"/>
      </w:pPr>
      <w:r w:rsidRPr="00613BB9">
        <w:rPr>
          <w:rStyle w:val="a6"/>
        </w:rPr>
        <w:t>Hexo</w:t>
      </w:r>
      <w:r w:rsidRPr="00613BB9">
        <w:t>: 3.3.9</w:t>
      </w:r>
    </w:p>
    <w:p w14:paraId="39AD89DB" w14:textId="77777777" w:rsidR="00AC0F06" w:rsidRPr="00613BB9" w:rsidRDefault="00AC0F06" w:rsidP="00907565">
      <w:pPr>
        <w:widowControl/>
        <w:numPr>
          <w:ilvl w:val="0"/>
          <w:numId w:val="77"/>
        </w:numPr>
        <w:spacing w:before="100" w:beforeAutospacing="1" w:after="100" w:afterAutospacing="1"/>
        <w:jc w:val="left"/>
      </w:pPr>
      <w:r w:rsidRPr="00613BB9">
        <w:rPr>
          <w:rStyle w:val="a6"/>
        </w:rPr>
        <w:t>Github page</w:t>
      </w:r>
      <w:r w:rsidRPr="00613BB9">
        <w:t>: 开通github账号</w:t>
      </w:r>
    </w:p>
    <w:p w14:paraId="518E757E" w14:textId="77777777" w:rsidR="00AC0F06" w:rsidRPr="00613BB9" w:rsidRDefault="00AC0F06" w:rsidP="00AC0F06">
      <w:pPr>
        <w:pStyle w:val="4"/>
      </w:pPr>
      <w:bookmarkStart w:id="616" w:name="_Toc46395211"/>
      <w:r w:rsidRPr="00613BB9">
        <w:t>2.2 软件安装</w:t>
      </w:r>
      <w:bookmarkEnd w:id="616"/>
    </w:p>
    <w:p w14:paraId="613E41EE" w14:textId="77777777" w:rsidR="00AC0F06" w:rsidRPr="00613BB9" w:rsidRDefault="00AC0F06" w:rsidP="00AC0F06">
      <w:pPr>
        <w:pStyle w:val="a3"/>
      </w:pPr>
      <w:r w:rsidRPr="00613BB9">
        <w:t>此步略，参考网上教程。安装好后，执行Hexo命令初始化一个静态网站目录:</w:t>
      </w:r>
    </w:p>
    <w:p w14:paraId="2C743B87" w14:textId="77777777" w:rsidR="00AC0F06" w:rsidRPr="00613BB9" w:rsidRDefault="00AC0F06" w:rsidP="00AC0F06">
      <w:pPr>
        <w:pStyle w:val="HTML"/>
        <w:rPr>
          <w:rStyle w:val="HTML1"/>
        </w:rPr>
      </w:pPr>
      <w:r w:rsidRPr="00613BB9">
        <w:rPr>
          <w:rStyle w:val="hljs-attribute"/>
        </w:rPr>
        <w:t>hexo</w:t>
      </w:r>
      <w:r w:rsidRPr="00613BB9">
        <w:rPr>
          <w:rStyle w:val="HTML1"/>
        </w:rPr>
        <w:t xml:space="preserve"> init hexo_blog</w:t>
      </w:r>
    </w:p>
    <w:p w14:paraId="021C6B62" w14:textId="77777777" w:rsidR="00AC0F06" w:rsidRPr="00613BB9" w:rsidRDefault="00AC0F06" w:rsidP="00AC0F06">
      <w:pPr>
        <w:pStyle w:val="4"/>
      </w:pPr>
      <w:bookmarkStart w:id="617" w:name="_Toc46395212"/>
      <w:r w:rsidRPr="00613BB9">
        <w:lastRenderedPageBreak/>
        <w:t>2.3 hexo依赖</w:t>
      </w:r>
      <w:bookmarkEnd w:id="617"/>
    </w:p>
    <w:p w14:paraId="17505111" w14:textId="77777777" w:rsidR="00AC0F06" w:rsidRPr="00613BB9" w:rsidRDefault="00AC0F06" w:rsidP="00AC0F06">
      <w:pPr>
        <w:pStyle w:val="a3"/>
      </w:pPr>
      <w:r w:rsidRPr="00613BB9">
        <w:rPr>
          <w:rStyle w:val="a6"/>
        </w:rPr>
        <w:t>minos</w:t>
      </w:r>
      <w:r w:rsidRPr="00613BB9">
        <w:t>: 从官方Github下下载</w:t>
      </w:r>
    </w:p>
    <w:p w14:paraId="7F42B112" w14:textId="77777777" w:rsidR="00AC0F06" w:rsidRPr="00613BB9" w:rsidRDefault="00AC0F06" w:rsidP="00AC0F06">
      <w:pPr>
        <w:pStyle w:val="HTML"/>
        <w:rPr>
          <w:rStyle w:val="HTML1"/>
        </w:rPr>
      </w:pPr>
      <w:r w:rsidRPr="00613BB9">
        <w:rPr>
          <w:rStyle w:val="hljs-attribute"/>
        </w:rPr>
        <w:t>cd</w:t>
      </w:r>
      <w:r w:rsidRPr="00613BB9">
        <w:rPr>
          <w:rStyle w:val="HTML1"/>
        </w:rPr>
        <w:t xml:space="preserve"> hexo_blog</w:t>
      </w:r>
    </w:p>
    <w:p w14:paraId="3C9003B7" w14:textId="77777777" w:rsidR="00AC0F06" w:rsidRPr="00613BB9" w:rsidRDefault="00AC0F06" w:rsidP="00AC0F06">
      <w:pPr>
        <w:pStyle w:val="HTML"/>
        <w:rPr>
          <w:rStyle w:val="HTML1"/>
        </w:rPr>
      </w:pPr>
      <w:r w:rsidRPr="00613BB9">
        <w:rPr>
          <w:rStyle w:val="HTML1"/>
        </w:rPr>
        <w:t>git clone https://github.com/ppoffice/hexo-theme-minos.git themes/minos</w:t>
      </w:r>
    </w:p>
    <w:p w14:paraId="7BEB46D6" w14:textId="77777777" w:rsidR="00AC0F06" w:rsidRPr="00613BB9" w:rsidRDefault="00AC0F06" w:rsidP="00AC0F06">
      <w:pPr>
        <w:pStyle w:val="4"/>
      </w:pPr>
      <w:bookmarkStart w:id="618" w:name="_Toc46395213"/>
      <w:r w:rsidRPr="00613BB9">
        <w:t>2.4 npm依赖</w:t>
      </w:r>
      <w:bookmarkEnd w:id="618"/>
    </w:p>
    <w:p w14:paraId="0C098B43" w14:textId="77777777" w:rsidR="00AC0F06" w:rsidRPr="00613BB9" w:rsidRDefault="00AC0F06" w:rsidP="00907565">
      <w:pPr>
        <w:widowControl/>
        <w:numPr>
          <w:ilvl w:val="0"/>
          <w:numId w:val="78"/>
        </w:numPr>
        <w:spacing w:before="100" w:beforeAutospacing="1" w:after="100" w:afterAutospacing="1"/>
        <w:jc w:val="left"/>
      </w:pPr>
      <w:r w:rsidRPr="00613BB9">
        <w:rPr>
          <w:rStyle w:val="a6"/>
        </w:rPr>
        <w:t>hexo-renderer-sass</w:t>
      </w:r>
    </w:p>
    <w:p w14:paraId="65304535" w14:textId="77777777" w:rsidR="00AC0F06" w:rsidRPr="00613BB9" w:rsidRDefault="00AC0F06" w:rsidP="00AC0F06">
      <w:pPr>
        <w:pStyle w:val="HTML"/>
        <w:rPr>
          <w:rStyle w:val="HTML1"/>
        </w:rPr>
      </w:pPr>
      <w:r w:rsidRPr="00613BB9">
        <w:rPr>
          <w:rStyle w:val="HTML1"/>
        </w:rPr>
        <w:t>cd hexo_blog</w:t>
      </w:r>
    </w:p>
    <w:p w14:paraId="07DBE11E" w14:textId="77777777" w:rsidR="00AC0F06" w:rsidRPr="00613BB9" w:rsidRDefault="00AC0F06" w:rsidP="00AC0F06">
      <w:pPr>
        <w:pStyle w:val="HTML"/>
        <w:rPr>
          <w:rStyle w:val="HTML1"/>
        </w:rPr>
      </w:pPr>
      <w:r w:rsidRPr="00613BB9">
        <w:rPr>
          <w:rStyle w:val="HTML1"/>
        </w:rPr>
        <w:t xml:space="preserve">npm </w:t>
      </w:r>
      <w:r w:rsidRPr="00613BB9">
        <w:rPr>
          <w:rStyle w:val="hljs-keyword"/>
        </w:rPr>
        <w:t>install</w:t>
      </w:r>
      <w:r w:rsidRPr="00613BB9">
        <w:rPr>
          <w:rStyle w:val="HTML1"/>
        </w:rPr>
        <w:t xml:space="preserve"> hexo-renderer-sass </w:t>
      </w:r>
      <w:r w:rsidRPr="00613BB9">
        <w:rPr>
          <w:rStyle w:val="hljs-comment"/>
        </w:rPr>
        <w:t>--save</w:t>
      </w:r>
    </w:p>
    <w:p w14:paraId="1957EDBA" w14:textId="77777777" w:rsidR="00AC0F06" w:rsidRPr="00613BB9" w:rsidRDefault="00AC0F06" w:rsidP="00907565">
      <w:pPr>
        <w:widowControl/>
        <w:numPr>
          <w:ilvl w:val="0"/>
          <w:numId w:val="79"/>
        </w:numPr>
        <w:spacing w:before="100" w:beforeAutospacing="1" w:after="100" w:afterAutospacing="1"/>
        <w:jc w:val="left"/>
      </w:pPr>
      <w:r w:rsidRPr="00613BB9">
        <w:rPr>
          <w:rStyle w:val="a6"/>
        </w:rPr>
        <w:t>cheerio</w:t>
      </w:r>
    </w:p>
    <w:p w14:paraId="5D47CA64" w14:textId="77777777" w:rsidR="00AC0F06" w:rsidRPr="00613BB9" w:rsidRDefault="00AC0F06" w:rsidP="00AC0F06">
      <w:pPr>
        <w:pStyle w:val="HTML"/>
        <w:rPr>
          <w:rStyle w:val="HTML1"/>
        </w:rPr>
      </w:pPr>
      <w:r w:rsidRPr="00613BB9">
        <w:rPr>
          <w:rStyle w:val="HTML1"/>
        </w:rPr>
        <w:t>cd hexo_blog</w:t>
      </w:r>
    </w:p>
    <w:p w14:paraId="262C45A8" w14:textId="77777777" w:rsidR="00AC0F06" w:rsidRPr="00613BB9" w:rsidRDefault="00AC0F06" w:rsidP="00AC0F06">
      <w:pPr>
        <w:pStyle w:val="HTML"/>
        <w:rPr>
          <w:rStyle w:val="HTML1"/>
        </w:rPr>
      </w:pPr>
      <w:r w:rsidRPr="00613BB9">
        <w:rPr>
          <w:rStyle w:val="HTML1"/>
        </w:rPr>
        <w:t xml:space="preserve">npm </w:t>
      </w:r>
      <w:r w:rsidRPr="00613BB9">
        <w:rPr>
          <w:rStyle w:val="hljs-keyword"/>
        </w:rPr>
        <w:t>install</w:t>
      </w:r>
      <w:r w:rsidRPr="00613BB9">
        <w:rPr>
          <w:rStyle w:val="HTML1"/>
        </w:rPr>
        <w:t xml:space="preserve"> cheerio </w:t>
      </w:r>
      <w:r w:rsidRPr="00613BB9">
        <w:rPr>
          <w:rStyle w:val="hljs-comment"/>
        </w:rPr>
        <w:t>--save</w:t>
      </w:r>
    </w:p>
    <w:p w14:paraId="0B790405" w14:textId="77777777" w:rsidR="00AC0F06" w:rsidRPr="00613BB9" w:rsidRDefault="00AC0F06" w:rsidP="00AC0F06">
      <w:pPr>
        <w:pStyle w:val="3"/>
      </w:pPr>
      <w:bookmarkStart w:id="619" w:name="_Toc46395214"/>
      <w:r w:rsidRPr="00613BB9">
        <w:t>3.折腾过程</w:t>
      </w:r>
      <w:bookmarkEnd w:id="619"/>
    </w:p>
    <w:p w14:paraId="3C9BD9F5" w14:textId="77777777" w:rsidR="00AC0F06" w:rsidRPr="00613BB9" w:rsidRDefault="00AC0F06" w:rsidP="00AC0F06">
      <w:pPr>
        <w:pStyle w:val="a3"/>
      </w:pPr>
      <w:r w:rsidRPr="00613BB9">
        <w:t>整个过程分为几个部分:</w:t>
      </w:r>
    </w:p>
    <w:p w14:paraId="420550F0" w14:textId="77777777" w:rsidR="00AC0F06" w:rsidRPr="00613BB9" w:rsidRDefault="00AC0F06" w:rsidP="00907565">
      <w:pPr>
        <w:widowControl/>
        <w:numPr>
          <w:ilvl w:val="0"/>
          <w:numId w:val="80"/>
        </w:numPr>
        <w:spacing w:before="100" w:beforeAutospacing="1" w:after="100" w:afterAutospacing="1"/>
        <w:jc w:val="left"/>
      </w:pPr>
      <w:r w:rsidRPr="00613BB9">
        <w:rPr>
          <w:rStyle w:val="a6"/>
        </w:rPr>
        <w:t>全站配置</w:t>
      </w:r>
      <w:r w:rsidRPr="00613BB9">
        <w:t>: 配置站点</w:t>
      </w:r>
    </w:p>
    <w:p w14:paraId="60FEE539" w14:textId="77777777" w:rsidR="00AC0F06" w:rsidRPr="00613BB9" w:rsidRDefault="00AC0F06" w:rsidP="00907565">
      <w:pPr>
        <w:widowControl/>
        <w:numPr>
          <w:ilvl w:val="0"/>
          <w:numId w:val="80"/>
        </w:numPr>
        <w:spacing w:before="100" w:beforeAutospacing="1" w:after="100" w:afterAutospacing="1"/>
        <w:jc w:val="left"/>
      </w:pPr>
      <w:r w:rsidRPr="00613BB9">
        <w:rPr>
          <w:rStyle w:val="a6"/>
        </w:rPr>
        <w:t>主题配置</w:t>
      </w:r>
      <w:r w:rsidRPr="00613BB9">
        <w:t>: 配置minos</w:t>
      </w:r>
    </w:p>
    <w:p w14:paraId="2DAC93F9" w14:textId="77777777" w:rsidR="00AC0F06" w:rsidRPr="00613BB9" w:rsidRDefault="00AC0F06" w:rsidP="00907565">
      <w:pPr>
        <w:widowControl/>
        <w:numPr>
          <w:ilvl w:val="0"/>
          <w:numId w:val="80"/>
        </w:numPr>
        <w:spacing w:before="100" w:beforeAutospacing="1" w:after="100" w:afterAutospacing="1"/>
        <w:jc w:val="left"/>
      </w:pPr>
      <w:r w:rsidRPr="00613BB9">
        <w:rPr>
          <w:rStyle w:val="a6"/>
        </w:rPr>
        <w:t>语系配置</w:t>
      </w:r>
      <w:r w:rsidRPr="00613BB9">
        <w:t>: 配置切换语系</w:t>
      </w:r>
    </w:p>
    <w:p w14:paraId="50B5903F" w14:textId="77777777" w:rsidR="00AC0F06" w:rsidRPr="00613BB9" w:rsidRDefault="00AC0F06" w:rsidP="00AC0F06">
      <w:pPr>
        <w:pStyle w:val="4"/>
      </w:pPr>
      <w:bookmarkStart w:id="620" w:name="_Toc46395215"/>
      <w:r w:rsidRPr="00613BB9">
        <w:t>3.1 全站配置</w:t>
      </w:r>
      <w:bookmarkEnd w:id="620"/>
    </w:p>
    <w:p w14:paraId="606BA417" w14:textId="77777777" w:rsidR="00AC0F06" w:rsidRPr="00613BB9" w:rsidRDefault="00AC0F06" w:rsidP="00AC0F06">
      <w:pPr>
        <w:pStyle w:val="a3"/>
      </w:pPr>
      <w:r w:rsidRPr="00613BB9">
        <w:t>这里主要考虑和语系有关的配置，其它配置不在本文讨论范畴，大家可参照网上配置自由设定。全站配置文件为</w:t>
      </w:r>
      <w:r w:rsidRPr="00613BB9">
        <w:rPr>
          <w:rStyle w:val="HTML1"/>
        </w:rPr>
        <w:t>hexo_blog/_config.yml</w:t>
      </w:r>
      <w:r w:rsidRPr="00613BB9">
        <w:t>。配置过程如下：</w:t>
      </w:r>
    </w:p>
    <w:p w14:paraId="1C82F314" w14:textId="77777777" w:rsidR="00AC0F06" w:rsidRPr="00613BB9" w:rsidRDefault="00AC0F06" w:rsidP="00AC0F06">
      <w:pPr>
        <w:pStyle w:val="5"/>
      </w:pPr>
      <w:bookmarkStart w:id="621" w:name="_Toc46395216"/>
      <w:r w:rsidRPr="00613BB9">
        <w:t>3.1.1 语系配置</w:t>
      </w:r>
      <w:bookmarkEnd w:id="621"/>
    </w:p>
    <w:p w14:paraId="66B40F3E" w14:textId="77777777" w:rsidR="00AC0F06" w:rsidRPr="00613BB9" w:rsidRDefault="00AC0F06" w:rsidP="00AC0F06">
      <w:pPr>
        <w:pStyle w:val="HTML"/>
        <w:rPr>
          <w:rStyle w:val="HTML1"/>
        </w:rPr>
      </w:pPr>
      <w:r w:rsidRPr="00613BB9">
        <w:rPr>
          <w:rStyle w:val="hljs-meta"/>
        </w:rPr>
        <w:t>#</w:t>
      </w:r>
      <w:r w:rsidRPr="00613BB9">
        <w:rPr>
          <w:rStyle w:val="bash"/>
        </w:rPr>
        <w:t>配置默认以English为主，中文为辅</w:t>
      </w:r>
    </w:p>
    <w:p w14:paraId="24B9BA95" w14:textId="77777777" w:rsidR="00AC0F06" w:rsidRPr="00613BB9" w:rsidRDefault="00AC0F06" w:rsidP="00AC0F06">
      <w:pPr>
        <w:pStyle w:val="HTML"/>
        <w:rPr>
          <w:rStyle w:val="HTML1"/>
        </w:rPr>
      </w:pPr>
      <w:r w:rsidRPr="00613BB9">
        <w:rPr>
          <w:rStyle w:val="HTML1"/>
        </w:rPr>
        <w:t xml:space="preserve">language: [en,zh-cn]　</w:t>
      </w:r>
    </w:p>
    <w:p w14:paraId="04379FAE" w14:textId="77777777" w:rsidR="00AC0F06" w:rsidRPr="00613BB9" w:rsidRDefault="00AC0F06" w:rsidP="00AC0F06">
      <w:pPr>
        <w:pStyle w:val="5"/>
      </w:pPr>
      <w:bookmarkStart w:id="622" w:name="_Toc46395217"/>
      <w:r w:rsidRPr="00613BB9">
        <w:lastRenderedPageBreak/>
        <w:t>3.1.2 主题配置</w:t>
      </w:r>
      <w:bookmarkEnd w:id="622"/>
    </w:p>
    <w:p w14:paraId="64F57681" w14:textId="77777777" w:rsidR="00AC0F06" w:rsidRPr="00613BB9" w:rsidRDefault="00AC0F06" w:rsidP="00AC0F06">
      <w:pPr>
        <w:pStyle w:val="HTML"/>
        <w:rPr>
          <w:rStyle w:val="HTML1"/>
        </w:rPr>
      </w:pPr>
      <w:r w:rsidRPr="00613BB9">
        <w:rPr>
          <w:rStyle w:val="hljs-meta"/>
        </w:rPr>
        <w:t>#</w:t>
      </w:r>
      <w:r w:rsidRPr="00613BB9">
        <w:rPr>
          <w:rStyle w:val="bash"/>
        </w:rPr>
        <w:t>配置主题为minos</w:t>
      </w:r>
    </w:p>
    <w:p w14:paraId="37D017B8" w14:textId="77777777" w:rsidR="00AC0F06" w:rsidRPr="00613BB9" w:rsidRDefault="00AC0F06" w:rsidP="00AC0F06">
      <w:pPr>
        <w:pStyle w:val="HTML"/>
        <w:rPr>
          <w:rStyle w:val="HTML1"/>
        </w:rPr>
      </w:pPr>
      <w:r w:rsidRPr="00613BB9">
        <w:rPr>
          <w:rStyle w:val="HTML1"/>
        </w:rPr>
        <w:t>theme: minos</w:t>
      </w:r>
    </w:p>
    <w:p w14:paraId="452AB40D" w14:textId="77777777" w:rsidR="00AC0F06" w:rsidRPr="00613BB9" w:rsidRDefault="00AC0F06" w:rsidP="00AC0F06">
      <w:pPr>
        <w:pStyle w:val="5"/>
      </w:pPr>
      <w:bookmarkStart w:id="623" w:name="_Toc46395218"/>
      <w:r w:rsidRPr="00613BB9">
        <w:t>3.1.3 url配置</w:t>
      </w:r>
      <w:bookmarkEnd w:id="623"/>
    </w:p>
    <w:p w14:paraId="124A3822" w14:textId="77777777" w:rsidR="00AC0F06" w:rsidRPr="00613BB9" w:rsidRDefault="00AC0F06" w:rsidP="00AC0F06">
      <w:pPr>
        <w:pStyle w:val="HTML"/>
        <w:rPr>
          <w:rStyle w:val="HTML1"/>
        </w:rPr>
      </w:pPr>
      <w:r w:rsidRPr="00613BB9">
        <w:rPr>
          <w:rStyle w:val="hljs-comment"/>
        </w:rPr>
        <w:t>#配置自己的静态网站部署地址</w:t>
      </w:r>
    </w:p>
    <w:p w14:paraId="445828EC" w14:textId="77777777" w:rsidR="00AC0F06" w:rsidRPr="00613BB9" w:rsidRDefault="00AC0F06" w:rsidP="00AC0F06">
      <w:pPr>
        <w:pStyle w:val="HTML"/>
        <w:rPr>
          <w:rStyle w:val="HTML1"/>
        </w:rPr>
      </w:pPr>
      <w:r w:rsidRPr="00613BB9">
        <w:rPr>
          <w:rStyle w:val="hljs-attr"/>
        </w:rPr>
        <w:t>url:</w:t>
      </w:r>
      <w:r w:rsidRPr="00613BB9">
        <w:rPr>
          <w:rStyle w:val="HTML1"/>
        </w:rPr>
        <w:t xml:space="preserve"> </w:t>
      </w:r>
      <w:r w:rsidRPr="00613BB9">
        <w:rPr>
          <w:rStyle w:val="hljs-attr"/>
        </w:rPr>
        <w:t>https://zendwind.github.io</w:t>
      </w:r>
    </w:p>
    <w:p w14:paraId="0526C4E6" w14:textId="77777777" w:rsidR="00AC0F06" w:rsidRPr="00613BB9" w:rsidRDefault="00AC0F06" w:rsidP="00AC0F06">
      <w:pPr>
        <w:pStyle w:val="5"/>
      </w:pPr>
      <w:bookmarkStart w:id="624" w:name="_Toc46395219"/>
      <w:r w:rsidRPr="00613BB9">
        <w:t>3.1.4 deploy配置</w:t>
      </w:r>
      <w:bookmarkEnd w:id="624"/>
    </w:p>
    <w:p w14:paraId="3B5C52E5" w14:textId="77777777" w:rsidR="00AC0F06" w:rsidRPr="00613BB9" w:rsidRDefault="00AC0F06" w:rsidP="00AC0F06">
      <w:pPr>
        <w:pStyle w:val="HTML"/>
        <w:rPr>
          <w:rStyle w:val="HTML1"/>
        </w:rPr>
      </w:pPr>
      <w:r w:rsidRPr="00613BB9">
        <w:rPr>
          <w:rStyle w:val="hljs-attribute"/>
        </w:rPr>
        <w:t>deploy</w:t>
      </w:r>
      <w:r w:rsidRPr="00613BB9">
        <w:rPr>
          <w:rStyle w:val="HTML1"/>
        </w:rPr>
        <w:t>:</w:t>
      </w:r>
    </w:p>
    <w:p w14:paraId="5FE4DC87" w14:textId="77777777" w:rsidR="00AC0F06" w:rsidRPr="00613BB9" w:rsidRDefault="00AC0F06" w:rsidP="00AC0F06">
      <w:pPr>
        <w:pStyle w:val="HTML"/>
        <w:rPr>
          <w:rStyle w:val="HTML1"/>
        </w:rPr>
      </w:pPr>
      <w:r w:rsidRPr="00613BB9">
        <w:rPr>
          <w:rStyle w:val="HTML1"/>
        </w:rPr>
        <w:t xml:space="preserve">  #配置git部署模式</w:t>
      </w:r>
    </w:p>
    <w:p w14:paraId="69ED0FDE" w14:textId="77777777" w:rsidR="00AC0F06" w:rsidRPr="00613BB9" w:rsidRDefault="00AC0F06" w:rsidP="00AC0F06">
      <w:pPr>
        <w:pStyle w:val="HTML"/>
        <w:rPr>
          <w:rStyle w:val="HTML1"/>
        </w:rPr>
      </w:pPr>
      <w:r w:rsidRPr="00613BB9">
        <w:rPr>
          <w:rStyle w:val="HTML1"/>
        </w:rPr>
        <w:t xml:space="preserve">  </w:t>
      </w:r>
      <w:r w:rsidRPr="00613BB9">
        <w:rPr>
          <w:rStyle w:val="hljs-attribute"/>
        </w:rPr>
        <w:t>type</w:t>
      </w:r>
      <w:r w:rsidRPr="00613BB9">
        <w:rPr>
          <w:rStyle w:val="HTML1"/>
        </w:rPr>
        <w:t>: git</w:t>
      </w:r>
    </w:p>
    <w:p w14:paraId="468695E8" w14:textId="77777777" w:rsidR="00AC0F06" w:rsidRPr="00613BB9" w:rsidRDefault="00AC0F06" w:rsidP="00AC0F06">
      <w:pPr>
        <w:pStyle w:val="HTML"/>
        <w:rPr>
          <w:rStyle w:val="HTML1"/>
        </w:rPr>
      </w:pPr>
      <w:r w:rsidRPr="00613BB9">
        <w:rPr>
          <w:rStyle w:val="HTML1"/>
        </w:rPr>
        <w:t xml:space="preserve">  </w:t>
      </w:r>
      <w:r w:rsidRPr="00613BB9">
        <w:rPr>
          <w:rStyle w:val="hljs-attribute"/>
        </w:rPr>
        <w:t>repo</w:t>
      </w:r>
      <w:r w:rsidRPr="00613BB9">
        <w:rPr>
          <w:rStyle w:val="HTML1"/>
        </w:rPr>
        <w:t xml:space="preserve">: </w:t>
      </w:r>
      <w:r w:rsidRPr="00613BB9">
        <w:rPr>
          <w:rStyle w:val="hljs-attribute"/>
        </w:rPr>
        <w:t>https</w:t>
      </w:r>
      <w:r w:rsidRPr="00613BB9">
        <w:rPr>
          <w:rStyle w:val="HTML1"/>
        </w:rPr>
        <w:t>:</w:t>
      </w:r>
      <w:r w:rsidRPr="00613BB9">
        <w:rPr>
          <w:rStyle w:val="hljs-comment"/>
        </w:rPr>
        <w:t>//github.com/zendwind/zendwind.github.io.git</w:t>
      </w:r>
    </w:p>
    <w:p w14:paraId="3431D274" w14:textId="77777777" w:rsidR="00AC0F06" w:rsidRPr="00613BB9" w:rsidRDefault="00AC0F06" w:rsidP="00AC0F06">
      <w:pPr>
        <w:pStyle w:val="HTML"/>
        <w:rPr>
          <w:rStyle w:val="HTML1"/>
        </w:rPr>
      </w:pPr>
      <w:r w:rsidRPr="00613BB9">
        <w:rPr>
          <w:rStyle w:val="HTML1"/>
        </w:rPr>
        <w:t xml:space="preserve">  </w:t>
      </w:r>
      <w:r w:rsidRPr="00613BB9">
        <w:rPr>
          <w:rStyle w:val="hljs-attribute"/>
        </w:rPr>
        <w:t>branch</w:t>
      </w:r>
      <w:r w:rsidRPr="00613BB9">
        <w:rPr>
          <w:rStyle w:val="HTML1"/>
        </w:rPr>
        <w:t>: master</w:t>
      </w:r>
    </w:p>
    <w:p w14:paraId="76637891" w14:textId="77777777" w:rsidR="00AC0F06" w:rsidRPr="00613BB9" w:rsidRDefault="00AC0F06" w:rsidP="00AC0F06">
      <w:pPr>
        <w:pStyle w:val="4"/>
      </w:pPr>
      <w:bookmarkStart w:id="625" w:name="_Toc46395220"/>
      <w:r w:rsidRPr="00613BB9">
        <w:t>3.2 主题配置</w:t>
      </w:r>
      <w:bookmarkEnd w:id="625"/>
    </w:p>
    <w:p w14:paraId="61153701" w14:textId="77777777" w:rsidR="00AC0F06" w:rsidRPr="00613BB9" w:rsidRDefault="00AC0F06" w:rsidP="00AC0F06">
      <w:pPr>
        <w:pStyle w:val="a3"/>
      </w:pPr>
      <w:r w:rsidRPr="00613BB9">
        <w:t>主题配置主要涉及语系方面，步骤如下:</w:t>
      </w:r>
    </w:p>
    <w:p w14:paraId="05EC0399" w14:textId="77777777" w:rsidR="00AC0F06" w:rsidRPr="00613BB9" w:rsidRDefault="00AC0F06" w:rsidP="00AC0F06">
      <w:pPr>
        <w:pStyle w:val="5"/>
      </w:pPr>
      <w:bookmarkStart w:id="626" w:name="_Toc46395221"/>
      <w:r w:rsidRPr="00613BB9">
        <w:t>3.2.1 主题配置生成</w:t>
      </w:r>
      <w:bookmarkEnd w:id="626"/>
    </w:p>
    <w:p w14:paraId="4A52BD14" w14:textId="77777777" w:rsidR="00AC0F06" w:rsidRPr="00613BB9" w:rsidRDefault="00AC0F06" w:rsidP="00AC0F06">
      <w:pPr>
        <w:pStyle w:val="HTML"/>
        <w:rPr>
          <w:rStyle w:val="HTML1"/>
        </w:rPr>
      </w:pPr>
      <w:r w:rsidRPr="00613BB9">
        <w:rPr>
          <w:rStyle w:val="HTML1"/>
        </w:rPr>
        <w:t>cd test/themes/minos</w:t>
      </w:r>
    </w:p>
    <w:p w14:paraId="632C8074" w14:textId="77777777" w:rsidR="00AC0F06" w:rsidRPr="00613BB9" w:rsidRDefault="00AC0F06" w:rsidP="00AC0F06">
      <w:pPr>
        <w:pStyle w:val="HTML"/>
        <w:rPr>
          <w:rStyle w:val="HTML1"/>
        </w:rPr>
      </w:pPr>
      <w:r w:rsidRPr="00613BB9">
        <w:rPr>
          <w:rStyle w:val="HTML1"/>
        </w:rPr>
        <w:t>#默认主题配置名称为</w:t>
      </w:r>
      <w:r w:rsidRPr="00613BB9">
        <w:rPr>
          <w:rStyle w:val="hljs-number"/>
        </w:rPr>
        <w:t>_</w:t>
      </w:r>
      <w:r w:rsidRPr="00613BB9">
        <w:rPr>
          <w:rStyle w:val="hljs-keyword"/>
        </w:rPr>
        <w:t>config</w:t>
      </w:r>
      <w:r w:rsidRPr="00613BB9">
        <w:rPr>
          <w:rStyle w:val="hljs-variable"/>
        </w:rPr>
        <w:t>.yml.example</w:t>
      </w:r>
    </w:p>
    <w:p w14:paraId="3D48DA53" w14:textId="77777777" w:rsidR="00AC0F06" w:rsidRPr="00613BB9" w:rsidRDefault="00AC0F06" w:rsidP="00AC0F06">
      <w:pPr>
        <w:pStyle w:val="HTML"/>
        <w:rPr>
          <w:rStyle w:val="HTML1"/>
        </w:rPr>
      </w:pPr>
      <w:r w:rsidRPr="00613BB9">
        <w:rPr>
          <w:rStyle w:val="HTML1"/>
        </w:rPr>
        <w:t xml:space="preserve">rsync -av </w:t>
      </w:r>
      <w:r w:rsidRPr="00613BB9">
        <w:rPr>
          <w:rStyle w:val="hljs-number"/>
        </w:rPr>
        <w:t>_</w:t>
      </w:r>
      <w:r w:rsidRPr="00613BB9">
        <w:rPr>
          <w:rStyle w:val="hljs-keyword"/>
        </w:rPr>
        <w:t>config</w:t>
      </w:r>
      <w:r w:rsidRPr="00613BB9">
        <w:rPr>
          <w:rStyle w:val="hljs-variable"/>
        </w:rPr>
        <w:t>.yml.example</w:t>
      </w:r>
      <w:r w:rsidRPr="00613BB9">
        <w:rPr>
          <w:rStyle w:val="HTML1"/>
        </w:rPr>
        <w:t xml:space="preserve"> </w:t>
      </w:r>
      <w:r w:rsidRPr="00613BB9">
        <w:rPr>
          <w:rStyle w:val="hljs-number"/>
        </w:rPr>
        <w:t>_</w:t>
      </w:r>
      <w:r w:rsidRPr="00613BB9">
        <w:rPr>
          <w:rStyle w:val="hljs-keyword"/>
        </w:rPr>
        <w:t>config</w:t>
      </w:r>
      <w:r w:rsidRPr="00613BB9">
        <w:rPr>
          <w:rStyle w:val="hljs-variable"/>
        </w:rPr>
        <w:t>.yml</w:t>
      </w:r>
    </w:p>
    <w:p w14:paraId="2EEC897B" w14:textId="77777777" w:rsidR="00AC0F06" w:rsidRPr="00613BB9" w:rsidRDefault="00AC0F06" w:rsidP="00AC0F06">
      <w:pPr>
        <w:pStyle w:val="HTML"/>
        <w:rPr>
          <w:rStyle w:val="HTML1"/>
        </w:rPr>
      </w:pPr>
      <w:r w:rsidRPr="00613BB9">
        <w:rPr>
          <w:rStyle w:val="HTML1"/>
        </w:rPr>
        <w:t>#生成英语系配置</w:t>
      </w:r>
    </w:p>
    <w:p w14:paraId="4362F9AB" w14:textId="77777777" w:rsidR="00AC0F06" w:rsidRPr="00613BB9" w:rsidRDefault="00AC0F06" w:rsidP="00AC0F06">
      <w:pPr>
        <w:pStyle w:val="HTML"/>
        <w:rPr>
          <w:rStyle w:val="HTML1"/>
        </w:rPr>
      </w:pPr>
      <w:r w:rsidRPr="00613BB9">
        <w:rPr>
          <w:rStyle w:val="HTML1"/>
        </w:rPr>
        <w:t xml:space="preserve">rsync -av </w:t>
      </w:r>
      <w:r w:rsidRPr="00613BB9">
        <w:rPr>
          <w:rStyle w:val="hljs-number"/>
        </w:rPr>
        <w:t>_</w:t>
      </w:r>
      <w:r w:rsidRPr="00613BB9">
        <w:rPr>
          <w:rStyle w:val="hljs-keyword"/>
        </w:rPr>
        <w:t>config</w:t>
      </w:r>
      <w:r w:rsidRPr="00613BB9">
        <w:rPr>
          <w:rStyle w:val="hljs-variable"/>
        </w:rPr>
        <w:t>.yml.example</w:t>
      </w:r>
      <w:r w:rsidRPr="00613BB9">
        <w:rPr>
          <w:rStyle w:val="HTML1"/>
        </w:rPr>
        <w:t xml:space="preserve"> </w:t>
      </w:r>
      <w:r w:rsidRPr="00613BB9">
        <w:rPr>
          <w:rStyle w:val="hljs-number"/>
        </w:rPr>
        <w:t>_</w:t>
      </w:r>
      <w:r w:rsidRPr="00613BB9">
        <w:rPr>
          <w:rStyle w:val="hljs-keyword"/>
        </w:rPr>
        <w:t>config</w:t>
      </w:r>
      <w:r w:rsidRPr="00613BB9">
        <w:rPr>
          <w:rStyle w:val="hljs-variable"/>
        </w:rPr>
        <w:t>.en.yml</w:t>
      </w:r>
    </w:p>
    <w:p w14:paraId="4710E19F" w14:textId="77777777" w:rsidR="00AC0F06" w:rsidRPr="00613BB9" w:rsidRDefault="00AC0F06" w:rsidP="00AC0F06">
      <w:pPr>
        <w:pStyle w:val="HTML"/>
        <w:rPr>
          <w:rStyle w:val="HTML1"/>
        </w:rPr>
      </w:pPr>
      <w:r w:rsidRPr="00613BB9">
        <w:rPr>
          <w:rStyle w:val="HTML1"/>
        </w:rPr>
        <w:t>#生成中文语系配置</w:t>
      </w:r>
    </w:p>
    <w:p w14:paraId="6DAC7C0E" w14:textId="77777777" w:rsidR="00AC0F06" w:rsidRPr="00613BB9" w:rsidRDefault="00AC0F06" w:rsidP="00AC0F06">
      <w:pPr>
        <w:pStyle w:val="HTML"/>
        <w:rPr>
          <w:rStyle w:val="HTML1"/>
        </w:rPr>
      </w:pPr>
      <w:r w:rsidRPr="00613BB9">
        <w:rPr>
          <w:rStyle w:val="HTML1"/>
        </w:rPr>
        <w:t xml:space="preserve">rsync -av </w:t>
      </w:r>
      <w:r w:rsidRPr="00613BB9">
        <w:rPr>
          <w:rStyle w:val="hljs-number"/>
        </w:rPr>
        <w:t>_</w:t>
      </w:r>
      <w:r w:rsidRPr="00613BB9">
        <w:rPr>
          <w:rStyle w:val="hljs-keyword"/>
        </w:rPr>
        <w:t>config</w:t>
      </w:r>
      <w:r w:rsidRPr="00613BB9">
        <w:rPr>
          <w:rStyle w:val="hljs-variable"/>
        </w:rPr>
        <w:t>.yml.example</w:t>
      </w:r>
      <w:r w:rsidRPr="00613BB9">
        <w:rPr>
          <w:rStyle w:val="HTML1"/>
        </w:rPr>
        <w:t xml:space="preserve"> </w:t>
      </w:r>
      <w:r w:rsidRPr="00613BB9">
        <w:rPr>
          <w:rStyle w:val="hljs-number"/>
        </w:rPr>
        <w:t>_</w:t>
      </w:r>
      <w:r w:rsidRPr="00613BB9">
        <w:rPr>
          <w:rStyle w:val="hljs-keyword"/>
        </w:rPr>
        <w:t>config</w:t>
      </w:r>
      <w:r w:rsidRPr="00613BB9">
        <w:rPr>
          <w:rStyle w:val="hljs-variable"/>
        </w:rPr>
        <w:t>.zh</w:t>
      </w:r>
      <w:r w:rsidRPr="00613BB9">
        <w:rPr>
          <w:rStyle w:val="HTML1"/>
        </w:rPr>
        <w:t>-cn</w:t>
      </w:r>
      <w:r w:rsidRPr="00613BB9">
        <w:rPr>
          <w:rStyle w:val="hljs-variable"/>
        </w:rPr>
        <w:t>.yml</w:t>
      </w:r>
    </w:p>
    <w:p w14:paraId="0D20297D" w14:textId="77777777" w:rsidR="00AC0F06" w:rsidRPr="00613BB9" w:rsidRDefault="00AC0F06" w:rsidP="00AC0F06">
      <w:pPr>
        <w:pStyle w:val="5"/>
      </w:pPr>
      <w:bookmarkStart w:id="627" w:name="_Toc46395222"/>
      <w:r w:rsidRPr="00613BB9">
        <w:t>3.2.2 多语系配置</w:t>
      </w:r>
      <w:bookmarkEnd w:id="627"/>
    </w:p>
    <w:p w14:paraId="25E45264" w14:textId="77777777" w:rsidR="00AC0F06" w:rsidRPr="00613BB9" w:rsidRDefault="00AC0F06" w:rsidP="00907565">
      <w:pPr>
        <w:widowControl/>
        <w:numPr>
          <w:ilvl w:val="0"/>
          <w:numId w:val="81"/>
        </w:numPr>
        <w:spacing w:before="100" w:beforeAutospacing="1" w:after="100" w:afterAutospacing="1"/>
        <w:jc w:val="left"/>
      </w:pPr>
      <w:r w:rsidRPr="00613BB9">
        <w:t>_</w:t>
      </w:r>
      <w:r w:rsidRPr="00613BB9">
        <w:rPr>
          <w:rStyle w:val="a5"/>
        </w:rPr>
        <w:t>英文语系配置: config.en.yml</w:t>
      </w:r>
    </w:p>
    <w:p w14:paraId="43397FB9" w14:textId="77777777" w:rsidR="00AC0F06" w:rsidRPr="00613BB9" w:rsidRDefault="00AC0F06" w:rsidP="00AC0F06">
      <w:pPr>
        <w:pStyle w:val="HTML"/>
        <w:rPr>
          <w:rStyle w:val="HTML1"/>
        </w:rPr>
      </w:pPr>
      <w:r w:rsidRPr="00613BB9">
        <w:rPr>
          <w:rStyle w:val="hljs-attribute"/>
        </w:rPr>
        <w:t>menu</w:t>
      </w:r>
      <w:r w:rsidRPr="00613BB9">
        <w:rPr>
          <w:rStyle w:val="HTML1"/>
        </w:rPr>
        <w:t>:</w:t>
      </w:r>
    </w:p>
    <w:p w14:paraId="0FE5BB4B" w14:textId="77777777" w:rsidR="00AC0F06" w:rsidRPr="00613BB9" w:rsidRDefault="00AC0F06" w:rsidP="00AC0F06">
      <w:pPr>
        <w:pStyle w:val="HTML"/>
        <w:rPr>
          <w:rStyle w:val="HTML1"/>
        </w:rPr>
      </w:pPr>
      <w:r w:rsidRPr="00613BB9">
        <w:rPr>
          <w:rStyle w:val="HTML1"/>
        </w:rPr>
        <w:t xml:space="preserve">  </w:t>
      </w:r>
      <w:r w:rsidRPr="00613BB9">
        <w:rPr>
          <w:rStyle w:val="hljs-attribute"/>
        </w:rPr>
        <w:t>Archives</w:t>
      </w:r>
      <w:r w:rsidRPr="00613BB9">
        <w:rPr>
          <w:rStyle w:val="HTML1"/>
        </w:rPr>
        <w:t>: /archives</w:t>
      </w:r>
    </w:p>
    <w:p w14:paraId="7B4EF2FA" w14:textId="77777777" w:rsidR="00AC0F06" w:rsidRPr="00613BB9" w:rsidRDefault="00AC0F06" w:rsidP="00AC0F06">
      <w:pPr>
        <w:pStyle w:val="HTML"/>
        <w:rPr>
          <w:rStyle w:val="HTML1"/>
        </w:rPr>
      </w:pPr>
      <w:r w:rsidRPr="00613BB9">
        <w:rPr>
          <w:rStyle w:val="HTML1"/>
        </w:rPr>
        <w:t xml:space="preserve">  </w:t>
      </w:r>
      <w:r w:rsidRPr="00613BB9">
        <w:rPr>
          <w:rStyle w:val="hljs-attribute"/>
        </w:rPr>
        <w:t>Categories</w:t>
      </w:r>
      <w:r w:rsidRPr="00613BB9">
        <w:rPr>
          <w:rStyle w:val="HTML1"/>
        </w:rPr>
        <w:t>: /categories</w:t>
      </w:r>
    </w:p>
    <w:p w14:paraId="1ECC4CA5" w14:textId="77777777" w:rsidR="00AC0F06" w:rsidRPr="00613BB9" w:rsidRDefault="00AC0F06" w:rsidP="00AC0F06">
      <w:pPr>
        <w:pStyle w:val="HTML"/>
        <w:rPr>
          <w:rStyle w:val="HTML1"/>
        </w:rPr>
      </w:pPr>
      <w:r w:rsidRPr="00613BB9">
        <w:rPr>
          <w:rStyle w:val="HTML1"/>
        </w:rPr>
        <w:lastRenderedPageBreak/>
        <w:t xml:space="preserve">  </w:t>
      </w:r>
      <w:r w:rsidRPr="00613BB9">
        <w:rPr>
          <w:rStyle w:val="hljs-attribute"/>
        </w:rPr>
        <w:t>Tags</w:t>
      </w:r>
      <w:r w:rsidRPr="00613BB9">
        <w:rPr>
          <w:rStyle w:val="HTML1"/>
        </w:rPr>
        <w:t>: /tags</w:t>
      </w:r>
    </w:p>
    <w:p w14:paraId="1EA5181B" w14:textId="77777777" w:rsidR="00AC0F06" w:rsidRPr="00613BB9" w:rsidRDefault="00AC0F06" w:rsidP="00AC0F06">
      <w:pPr>
        <w:pStyle w:val="HTML"/>
        <w:rPr>
          <w:rStyle w:val="HTML1"/>
        </w:rPr>
      </w:pPr>
      <w:r w:rsidRPr="00613BB9">
        <w:rPr>
          <w:rStyle w:val="HTML1"/>
        </w:rPr>
        <w:t xml:space="preserve">  </w:t>
      </w:r>
      <w:r w:rsidRPr="00613BB9">
        <w:rPr>
          <w:rStyle w:val="hljs-attribute"/>
        </w:rPr>
        <w:t>About</w:t>
      </w:r>
      <w:r w:rsidRPr="00613BB9">
        <w:rPr>
          <w:rStyle w:val="HTML1"/>
        </w:rPr>
        <w:t>: /about</w:t>
      </w:r>
    </w:p>
    <w:p w14:paraId="3E9A8632" w14:textId="77777777" w:rsidR="00AC0F06" w:rsidRPr="00613BB9" w:rsidRDefault="00AC0F06" w:rsidP="00907565">
      <w:pPr>
        <w:widowControl/>
        <w:numPr>
          <w:ilvl w:val="0"/>
          <w:numId w:val="82"/>
        </w:numPr>
        <w:spacing w:before="100" w:beforeAutospacing="1" w:after="100" w:afterAutospacing="1"/>
        <w:jc w:val="left"/>
      </w:pPr>
      <w:r w:rsidRPr="00613BB9">
        <w:t>_</w:t>
      </w:r>
      <w:r w:rsidRPr="00613BB9">
        <w:rPr>
          <w:rStyle w:val="a5"/>
        </w:rPr>
        <w:t>中文语系配置: config.zh-cn.yml</w:t>
      </w:r>
    </w:p>
    <w:p w14:paraId="491B0375" w14:textId="77777777" w:rsidR="00AC0F06" w:rsidRPr="00613BB9" w:rsidRDefault="00AC0F06" w:rsidP="00AC0F06">
      <w:pPr>
        <w:pStyle w:val="HTML"/>
        <w:rPr>
          <w:rStyle w:val="HTML1"/>
        </w:rPr>
      </w:pPr>
      <w:r w:rsidRPr="00613BB9">
        <w:rPr>
          <w:rStyle w:val="hljs-symbol"/>
        </w:rPr>
        <w:t>menu:</w:t>
      </w:r>
    </w:p>
    <w:p w14:paraId="2C606A6F" w14:textId="77777777" w:rsidR="00AC0F06" w:rsidRPr="00613BB9" w:rsidRDefault="00AC0F06" w:rsidP="00AC0F06">
      <w:pPr>
        <w:pStyle w:val="HTML"/>
        <w:rPr>
          <w:rStyle w:val="HTML1"/>
        </w:rPr>
      </w:pPr>
      <w:r w:rsidRPr="00613BB9">
        <w:rPr>
          <w:rStyle w:val="HTML1"/>
        </w:rPr>
        <w:t xml:space="preserve">  归档: </w:t>
      </w:r>
      <w:r w:rsidRPr="00613BB9">
        <w:rPr>
          <w:rStyle w:val="hljs-regexp"/>
        </w:rPr>
        <w:t>/zh-cn/zh</w:t>
      </w:r>
      <w:r w:rsidRPr="00613BB9">
        <w:rPr>
          <w:rStyle w:val="HTML1"/>
        </w:rPr>
        <w:t xml:space="preserve">-cn/archives  </w:t>
      </w:r>
      <w:r w:rsidRPr="00613BB9">
        <w:rPr>
          <w:rStyle w:val="hljs-comment"/>
        </w:rPr>
        <w:t>#这里是个bug, 如果不加双层zh-cn后面无法定位到archives目录</w:t>
      </w:r>
    </w:p>
    <w:p w14:paraId="09DFF061" w14:textId="77777777" w:rsidR="00AC0F06" w:rsidRPr="00613BB9" w:rsidRDefault="00AC0F06" w:rsidP="00AC0F06">
      <w:pPr>
        <w:pStyle w:val="HTML"/>
        <w:rPr>
          <w:rStyle w:val="HTML1"/>
        </w:rPr>
      </w:pPr>
      <w:r w:rsidRPr="00613BB9">
        <w:rPr>
          <w:rStyle w:val="HTML1"/>
        </w:rPr>
        <w:t xml:space="preserve">  分类: </w:t>
      </w:r>
      <w:r w:rsidRPr="00613BB9">
        <w:rPr>
          <w:rStyle w:val="hljs-regexp"/>
        </w:rPr>
        <w:t>/zh-cn/categories</w:t>
      </w:r>
    </w:p>
    <w:p w14:paraId="6F157AB9" w14:textId="77777777" w:rsidR="00AC0F06" w:rsidRPr="00613BB9" w:rsidRDefault="00AC0F06" w:rsidP="00AC0F06">
      <w:pPr>
        <w:pStyle w:val="HTML"/>
        <w:rPr>
          <w:rStyle w:val="HTML1"/>
        </w:rPr>
      </w:pPr>
      <w:r w:rsidRPr="00613BB9">
        <w:rPr>
          <w:rStyle w:val="HTML1"/>
        </w:rPr>
        <w:t xml:space="preserve">  关于: </w:t>
      </w:r>
      <w:r w:rsidRPr="00613BB9">
        <w:rPr>
          <w:rStyle w:val="hljs-regexp"/>
        </w:rPr>
        <w:t>/zh-cn/about</w:t>
      </w:r>
    </w:p>
    <w:p w14:paraId="261201F8" w14:textId="77777777" w:rsidR="00AC0F06" w:rsidRPr="00613BB9" w:rsidRDefault="00AC0F06" w:rsidP="00AC0F06">
      <w:pPr>
        <w:pStyle w:val="4"/>
      </w:pPr>
      <w:bookmarkStart w:id="628" w:name="_Toc46395223"/>
      <w:r w:rsidRPr="00613BB9">
        <w:t>3.3 站点文档配置</w:t>
      </w:r>
      <w:bookmarkEnd w:id="628"/>
    </w:p>
    <w:p w14:paraId="1BE25D30" w14:textId="77777777" w:rsidR="00AC0F06" w:rsidRPr="00613BB9" w:rsidRDefault="00AC0F06" w:rsidP="00AC0F06">
      <w:pPr>
        <w:pStyle w:val="a3"/>
      </w:pPr>
      <w:r w:rsidRPr="00613BB9">
        <w:t>上面已经把hexo配置完成了，接下来为了要实现双语博客的访问，需要配置文档目录。首先，我们来看下没配置之前的站点目录结构是怎么样的：</w:t>
      </w:r>
    </w:p>
    <w:p w14:paraId="561DC8F6" w14:textId="77777777" w:rsidR="00AC0F06" w:rsidRPr="00613BB9" w:rsidRDefault="00AC0F06" w:rsidP="00AC0F06">
      <w:pPr>
        <w:pStyle w:val="HTML"/>
        <w:rPr>
          <w:rStyle w:val="HTML1"/>
        </w:rPr>
      </w:pPr>
      <w:r w:rsidRPr="00613BB9">
        <w:rPr>
          <w:rStyle w:val="HTML1"/>
        </w:rPr>
        <w:t>.</w:t>
      </w:r>
    </w:p>
    <w:p w14:paraId="4FB36CFE" w14:textId="77777777" w:rsidR="00AC0F06" w:rsidRPr="00613BB9" w:rsidRDefault="00AC0F06" w:rsidP="00AC0F06">
      <w:pPr>
        <w:pStyle w:val="HTML"/>
        <w:rPr>
          <w:rStyle w:val="HTML1"/>
        </w:rPr>
      </w:pPr>
      <w:r w:rsidRPr="00613BB9">
        <w:rPr>
          <w:rStyle w:val="hljs-keyword"/>
        </w:rPr>
        <w:t>source</w:t>
      </w:r>
    </w:p>
    <w:p w14:paraId="31692E22" w14:textId="77777777" w:rsidR="00AC0F06" w:rsidRPr="00613BB9" w:rsidRDefault="00AC0F06" w:rsidP="00AC0F06">
      <w:pPr>
        <w:pStyle w:val="HTML"/>
        <w:rPr>
          <w:rStyle w:val="HTML1"/>
        </w:rPr>
      </w:pPr>
      <w:r w:rsidRPr="00613BB9">
        <w:rPr>
          <w:rStyle w:val="HTML1"/>
        </w:rPr>
        <w:t>└── _posts</w:t>
      </w:r>
    </w:p>
    <w:p w14:paraId="2B1B8A5F" w14:textId="77777777" w:rsidR="00AC0F06" w:rsidRPr="00613BB9" w:rsidRDefault="00AC0F06" w:rsidP="00AC0F06">
      <w:pPr>
        <w:pStyle w:val="HTML"/>
        <w:rPr>
          <w:rStyle w:val="HTML1"/>
        </w:rPr>
      </w:pPr>
      <w:r w:rsidRPr="00613BB9">
        <w:rPr>
          <w:rStyle w:val="HTML1"/>
        </w:rPr>
        <w:t xml:space="preserve">    └── hello-world.md</w:t>
      </w:r>
    </w:p>
    <w:p w14:paraId="5A9824F1" w14:textId="77777777" w:rsidR="00AC0F06" w:rsidRPr="00613BB9" w:rsidRDefault="00AC0F06" w:rsidP="00AC0F06">
      <w:pPr>
        <w:pStyle w:val="a3"/>
      </w:pPr>
      <w:r w:rsidRPr="00613BB9">
        <w:t>在站点根目录下，有一个source目录，同时里面又有一个_post子目录，初始化时会生成一个hello-world.md的文档。由于我们站点的默认语系是English, 所以在</w:t>
      </w:r>
      <w:r w:rsidRPr="00613BB9">
        <w:rPr>
          <w:rStyle w:val="HTML1"/>
        </w:rPr>
        <w:t>_post</w:t>
      </w:r>
      <w:r w:rsidRPr="00613BB9">
        <w:t>目录下存放的就是英文文档。</w:t>
      </w:r>
    </w:p>
    <w:p w14:paraId="19CE27DD" w14:textId="77777777" w:rsidR="00AC0F06" w:rsidRPr="00613BB9" w:rsidRDefault="00AC0F06" w:rsidP="00AC0F06">
      <w:pPr>
        <w:pStyle w:val="5"/>
      </w:pPr>
      <w:bookmarkStart w:id="629" w:name="_Toc46395224"/>
      <w:r w:rsidRPr="00613BB9">
        <w:t>3.3.1 source/_post目录文档配置</w:t>
      </w:r>
      <w:bookmarkEnd w:id="629"/>
    </w:p>
    <w:p w14:paraId="14DC1BDC" w14:textId="77777777" w:rsidR="00AC0F06" w:rsidRPr="00613BB9" w:rsidRDefault="00AC0F06" w:rsidP="00AC0F06">
      <w:pPr>
        <w:pStyle w:val="a3"/>
      </w:pPr>
      <w:r w:rsidRPr="00613BB9">
        <w:t>在</w:t>
      </w:r>
      <w:r w:rsidRPr="00613BB9">
        <w:rPr>
          <w:rStyle w:val="HTML1"/>
        </w:rPr>
        <w:t>source/_posts</w:t>
      </w:r>
      <w:r w:rsidRPr="00613BB9">
        <w:t>目录下，新增一个zh-cn的目录，专门用于存放中文文档。在zh-cn目录下新增一个中文文档命名为</w:t>
      </w:r>
      <w:r w:rsidRPr="00613BB9">
        <w:rPr>
          <w:rStyle w:val="HTML1"/>
        </w:rPr>
        <w:t>hello-wolrd-cn.md</w:t>
      </w:r>
      <w:r w:rsidRPr="00613BB9">
        <w:t>。此时目录结构如下:</w:t>
      </w:r>
    </w:p>
    <w:p w14:paraId="5B2580D7" w14:textId="77777777" w:rsidR="00AC0F06" w:rsidRPr="00613BB9" w:rsidRDefault="00AC0F06" w:rsidP="00AC0F06">
      <w:pPr>
        <w:pStyle w:val="HTML"/>
        <w:rPr>
          <w:rStyle w:val="HTML1"/>
        </w:rPr>
      </w:pPr>
      <w:r w:rsidRPr="00613BB9">
        <w:rPr>
          <w:rStyle w:val="HTML1"/>
        </w:rPr>
        <w:t>.</w:t>
      </w:r>
    </w:p>
    <w:p w14:paraId="48CCA19B" w14:textId="77777777" w:rsidR="00AC0F06" w:rsidRPr="00613BB9" w:rsidRDefault="00AC0F06" w:rsidP="00AC0F06">
      <w:pPr>
        <w:pStyle w:val="HTML"/>
        <w:rPr>
          <w:rStyle w:val="HTML1"/>
        </w:rPr>
      </w:pPr>
      <w:r w:rsidRPr="00613BB9">
        <w:rPr>
          <w:rStyle w:val="HTML1"/>
        </w:rPr>
        <w:t>source</w:t>
      </w:r>
    </w:p>
    <w:p w14:paraId="6D60878E" w14:textId="77777777" w:rsidR="00AC0F06" w:rsidRPr="00613BB9" w:rsidRDefault="00AC0F06" w:rsidP="00AC0F06">
      <w:pPr>
        <w:pStyle w:val="HTML"/>
        <w:rPr>
          <w:rStyle w:val="HTML1"/>
        </w:rPr>
      </w:pPr>
      <w:r w:rsidRPr="00613BB9">
        <w:rPr>
          <w:rStyle w:val="HTML1"/>
        </w:rPr>
        <w:t>└── _posts</w:t>
      </w:r>
    </w:p>
    <w:p w14:paraId="2B3D4108" w14:textId="77777777" w:rsidR="00AC0F06" w:rsidRPr="00613BB9" w:rsidRDefault="00AC0F06" w:rsidP="00AC0F06">
      <w:pPr>
        <w:pStyle w:val="HTML"/>
        <w:rPr>
          <w:rStyle w:val="HTML1"/>
        </w:rPr>
      </w:pPr>
      <w:r w:rsidRPr="00613BB9">
        <w:rPr>
          <w:rStyle w:val="HTML1"/>
        </w:rPr>
        <w:t xml:space="preserve">    ├── hello-world.</w:t>
      </w:r>
      <w:r w:rsidRPr="00613BB9">
        <w:rPr>
          <w:rStyle w:val="hljs-builtin"/>
        </w:rPr>
        <w:t>md</w:t>
      </w:r>
    </w:p>
    <w:p w14:paraId="67F49FDA" w14:textId="77777777" w:rsidR="00AC0F06" w:rsidRPr="00613BB9" w:rsidRDefault="00AC0F06" w:rsidP="00AC0F06">
      <w:pPr>
        <w:pStyle w:val="HTML"/>
        <w:rPr>
          <w:rStyle w:val="HTML1"/>
        </w:rPr>
      </w:pPr>
      <w:r w:rsidRPr="00613BB9">
        <w:rPr>
          <w:rStyle w:val="HTML1"/>
        </w:rPr>
        <w:t xml:space="preserve">    └── zh-cn</w:t>
      </w:r>
    </w:p>
    <w:p w14:paraId="2EA56722" w14:textId="77777777" w:rsidR="00AC0F06" w:rsidRPr="00613BB9" w:rsidRDefault="00AC0F06" w:rsidP="00AC0F06">
      <w:pPr>
        <w:pStyle w:val="HTML"/>
        <w:rPr>
          <w:rStyle w:val="HTML1"/>
        </w:rPr>
      </w:pPr>
      <w:r w:rsidRPr="00613BB9">
        <w:rPr>
          <w:rStyle w:val="HTML1"/>
        </w:rPr>
        <w:t xml:space="preserve">        └── hello-world-cn.</w:t>
      </w:r>
      <w:r w:rsidRPr="00613BB9">
        <w:rPr>
          <w:rStyle w:val="hljs-builtin"/>
        </w:rPr>
        <w:t>md</w:t>
      </w:r>
    </w:p>
    <w:p w14:paraId="1A723D46" w14:textId="77777777" w:rsidR="00AC0F06" w:rsidRPr="00613BB9" w:rsidRDefault="00AC0F06" w:rsidP="00AC0F06">
      <w:pPr>
        <w:pStyle w:val="5"/>
      </w:pPr>
      <w:bookmarkStart w:id="630" w:name="_Toc46395225"/>
      <w:r w:rsidRPr="00613BB9">
        <w:lastRenderedPageBreak/>
        <w:t>3.3.2 source目录文档配置</w:t>
      </w:r>
      <w:bookmarkEnd w:id="630"/>
    </w:p>
    <w:p w14:paraId="2BA56991" w14:textId="77777777" w:rsidR="00AC0F06" w:rsidRPr="00613BB9" w:rsidRDefault="00AC0F06" w:rsidP="00AC0F06">
      <w:pPr>
        <w:pStyle w:val="a3"/>
      </w:pPr>
      <w:r w:rsidRPr="00613BB9">
        <w:t>在_post增加完中文文档目录后，在source目录直接再新增一个</w:t>
      </w:r>
      <w:r w:rsidRPr="00613BB9">
        <w:rPr>
          <w:rStyle w:val="HTML1"/>
        </w:rPr>
        <w:t>zh-cn</w:t>
      </w:r>
      <w:r w:rsidRPr="00613BB9">
        <w:t>目录，用于存放其它一些中文文档,　如</w:t>
      </w:r>
      <w:r w:rsidRPr="00613BB9">
        <w:rPr>
          <w:rStyle w:val="HTML1"/>
        </w:rPr>
        <w:t>about</w:t>
      </w:r>
      <w:r w:rsidRPr="00613BB9">
        <w:t>之类的。同时在source目录下新增一个</w:t>
      </w:r>
      <w:r w:rsidRPr="00613BB9">
        <w:rPr>
          <w:rStyle w:val="HTML1"/>
        </w:rPr>
        <w:t>about</w:t>
      </w:r>
      <w:r w:rsidRPr="00613BB9">
        <w:t>目录用于存放英文的about文档，目录结构如下:</w:t>
      </w:r>
    </w:p>
    <w:p w14:paraId="03CFAFEE" w14:textId="77777777" w:rsidR="00AC0F06" w:rsidRPr="00613BB9" w:rsidRDefault="00AC0F06" w:rsidP="00AC0F06">
      <w:pPr>
        <w:pStyle w:val="HTML"/>
        <w:rPr>
          <w:rStyle w:val="HTML1"/>
        </w:rPr>
      </w:pPr>
      <w:r w:rsidRPr="00613BB9">
        <w:rPr>
          <w:rStyle w:val="HTML1"/>
        </w:rPr>
        <w:t>source</w:t>
      </w:r>
    </w:p>
    <w:p w14:paraId="519CDF2E" w14:textId="77777777" w:rsidR="00AC0F06" w:rsidRPr="00613BB9" w:rsidRDefault="00AC0F06" w:rsidP="00AC0F06">
      <w:pPr>
        <w:pStyle w:val="HTML"/>
        <w:rPr>
          <w:rStyle w:val="HTML1"/>
        </w:rPr>
      </w:pPr>
      <w:r w:rsidRPr="00613BB9">
        <w:rPr>
          <w:rStyle w:val="HTML1"/>
        </w:rPr>
        <w:t>├── _posts</w:t>
      </w:r>
    </w:p>
    <w:p w14:paraId="0A2AB783" w14:textId="77777777" w:rsidR="00AC0F06" w:rsidRPr="00613BB9" w:rsidRDefault="00AC0F06" w:rsidP="00AC0F06">
      <w:pPr>
        <w:pStyle w:val="HTML"/>
        <w:rPr>
          <w:rStyle w:val="HTML1"/>
        </w:rPr>
      </w:pPr>
      <w:r w:rsidRPr="00613BB9">
        <w:rPr>
          <w:rStyle w:val="HTML1"/>
        </w:rPr>
        <w:t>│   ├── hello-world.</w:t>
      </w:r>
      <w:r w:rsidRPr="00613BB9">
        <w:rPr>
          <w:rStyle w:val="hljs-builtin"/>
        </w:rPr>
        <w:t>md</w:t>
      </w:r>
    </w:p>
    <w:p w14:paraId="23CEE13A" w14:textId="77777777" w:rsidR="00AC0F06" w:rsidRPr="00613BB9" w:rsidRDefault="00AC0F06" w:rsidP="00AC0F06">
      <w:pPr>
        <w:pStyle w:val="HTML"/>
        <w:rPr>
          <w:rStyle w:val="HTML1"/>
        </w:rPr>
      </w:pPr>
      <w:r w:rsidRPr="00613BB9">
        <w:rPr>
          <w:rStyle w:val="HTML1"/>
        </w:rPr>
        <w:t>│   └── zh-cn</w:t>
      </w:r>
    </w:p>
    <w:p w14:paraId="52A3303B" w14:textId="77777777" w:rsidR="00AC0F06" w:rsidRPr="00613BB9" w:rsidRDefault="00AC0F06" w:rsidP="00AC0F06">
      <w:pPr>
        <w:pStyle w:val="HTML"/>
        <w:rPr>
          <w:rStyle w:val="HTML1"/>
        </w:rPr>
      </w:pPr>
      <w:r w:rsidRPr="00613BB9">
        <w:rPr>
          <w:rStyle w:val="HTML1"/>
        </w:rPr>
        <w:t>│       └── hello-world-cn.</w:t>
      </w:r>
      <w:r w:rsidRPr="00613BB9">
        <w:rPr>
          <w:rStyle w:val="hljs-builtin"/>
        </w:rPr>
        <w:t>md</w:t>
      </w:r>
    </w:p>
    <w:p w14:paraId="597E302F" w14:textId="77777777" w:rsidR="00AC0F06" w:rsidRPr="00613BB9" w:rsidRDefault="00AC0F06" w:rsidP="00AC0F06">
      <w:pPr>
        <w:pStyle w:val="HTML"/>
        <w:rPr>
          <w:rStyle w:val="HTML1"/>
        </w:rPr>
      </w:pPr>
      <w:r w:rsidRPr="00613BB9">
        <w:rPr>
          <w:rStyle w:val="HTML1"/>
        </w:rPr>
        <w:t>├── about</w:t>
      </w:r>
    </w:p>
    <w:p w14:paraId="590B525D" w14:textId="77777777" w:rsidR="00AC0F06" w:rsidRPr="00613BB9" w:rsidRDefault="00AC0F06" w:rsidP="00AC0F06">
      <w:pPr>
        <w:pStyle w:val="HTML"/>
        <w:rPr>
          <w:rStyle w:val="HTML1"/>
        </w:rPr>
      </w:pPr>
      <w:r w:rsidRPr="00613BB9">
        <w:rPr>
          <w:rStyle w:val="HTML1"/>
        </w:rPr>
        <w:t>│   └── index.</w:t>
      </w:r>
      <w:r w:rsidRPr="00613BB9">
        <w:rPr>
          <w:rStyle w:val="hljs-builtin"/>
        </w:rPr>
        <w:t>md</w:t>
      </w:r>
    </w:p>
    <w:p w14:paraId="2263AB14" w14:textId="77777777" w:rsidR="00AC0F06" w:rsidRPr="00613BB9" w:rsidRDefault="00AC0F06" w:rsidP="00AC0F06">
      <w:pPr>
        <w:pStyle w:val="HTML"/>
        <w:rPr>
          <w:rStyle w:val="HTML1"/>
        </w:rPr>
      </w:pPr>
      <w:r w:rsidRPr="00613BB9">
        <w:rPr>
          <w:rStyle w:val="HTML1"/>
        </w:rPr>
        <w:t>└── zh-cn</w:t>
      </w:r>
    </w:p>
    <w:p w14:paraId="64A6EA51" w14:textId="77777777" w:rsidR="00AC0F06" w:rsidRPr="00613BB9" w:rsidRDefault="00AC0F06" w:rsidP="00AC0F06">
      <w:pPr>
        <w:pStyle w:val="HTML"/>
        <w:rPr>
          <w:rStyle w:val="HTML1"/>
        </w:rPr>
      </w:pPr>
      <w:r w:rsidRPr="00613BB9">
        <w:rPr>
          <w:rStyle w:val="HTML1"/>
        </w:rPr>
        <w:t xml:space="preserve">    └── about</w:t>
      </w:r>
    </w:p>
    <w:p w14:paraId="72780D46" w14:textId="77777777" w:rsidR="00AC0F06" w:rsidRPr="00613BB9" w:rsidRDefault="00AC0F06" w:rsidP="00AC0F06">
      <w:pPr>
        <w:pStyle w:val="HTML"/>
        <w:rPr>
          <w:rStyle w:val="HTML1"/>
        </w:rPr>
      </w:pPr>
      <w:r w:rsidRPr="00613BB9">
        <w:rPr>
          <w:rStyle w:val="HTML1"/>
        </w:rPr>
        <w:t xml:space="preserve">        └── index.</w:t>
      </w:r>
      <w:r w:rsidRPr="00613BB9">
        <w:rPr>
          <w:rStyle w:val="hljs-builtin"/>
        </w:rPr>
        <w:t>md</w:t>
      </w:r>
    </w:p>
    <w:p w14:paraId="02A22D32" w14:textId="77777777" w:rsidR="00AC0F06" w:rsidRPr="00613BB9" w:rsidRDefault="00AC0F06" w:rsidP="00AC0F06">
      <w:pPr>
        <w:pStyle w:val="a3"/>
      </w:pPr>
      <w:r w:rsidRPr="00613BB9">
        <w:t>关于</w:t>
      </w:r>
      <w:r w:rsidRPr="00613BB9">
        <w:rPr>
          <w:rStyle w:val="HTML1"/>
        </w:rPr>
        <w:t>about</w:t>
      </w:r>
      <w:r w:rsidRPr="00613BB9">
        <w:t>中的</w:t>
      </w:r>
      <w:r w:rsidRPr="00613BB9">
        <w:rPr>
          <w:rStyle w:val="HTML1"/>
        </w:rPr>
        <w:t>index.md</w:t>
      </w:r>
      <w:r w:rsidRPr="00613BB9">
        <w:t>, 其内容如下:</w:t>
      </w:r>
    </w:p>
    <w:p w14:paraId="22AC86E5" w14:textId="77777777" w:rsidR="00AC0F06" w:rsidRPr="00613BB9" w:rsidRDefault="00AC0F06" w:rsidP="00907565">
      <w:pPr>
        <w:widowControl/>
        <w:numPr>
          <w:ilvl w:val="0"/>
          <w:numId w:val="83"/>
        </w:numPr>
        <w:spacing w:before="100" w:beforeAutospacing="1" w:after="100" w:afterAutospacing="1"/>
        <w:jc w:val="left"/>
      </w:pPr>
      <w:r w:rsidRPr="00613BB9">
        <w:rPr>
          <w:rStyle w:val="a6"/>
        </w:rPr>
        <w:t>英文语系</w:t>
      </w:r>
    </w:p>
    <w:p w14:paraId="4FBFCDB8" w14:textId="77777777" w:rsidR="00AC0F06" w:rsidRPr="00613BB9" w:rsidRDefault="00AC0F06" w:rsidP="00AC0F06">
      <w:pPr>
        <w:pStyle w:val="HTML"/>
        <w:rPr>
          <w:rStyle w:val="HTML1"/>
        </w:rPr>
      </w:pPr>
      <w:r w:rsidRPr="00613BB9">
        <w:rPr>
          <w:rStyle w:val="hljs-meta"/>
        </w:rPr>
        <w:t>---</w:t>
      </w:r>
    </w:p>
    <w:p w14:paraId="0C43E41D" w14:textId="77777777" w:rsidR="00AC0F06" w:rsidRPr="00613BB9" w:rsidRDefault="00AC0F06" w:rsidP="00AC0F06">
      <w:pPr>
        <w:pStyle w:val="HTML"/>
        <w:rPr>
          <w:rStyle w:val="HTML1"/>
        </w:rPr>
      </w:pPr>
      <w:r w:rsidRPr="00613BB9">
        <w:rPr>
          <w:rStyle w:val="hljs-attr"/>
        </w:rPr>
        <w:t>layout:</w:t>
      </w:r>
      <w:r w:rsidRPr="00613BB9">
        <w:rPr>
          <w:rStyle w:val="HTML1"/>
        </w:rPr>
        <w:t xml:space="preserve"> </w:t>
      </w:r>
      <w:r w:rsidRPr="00613BB9">
        <w:rPr>
          <w:rStyle w:val="hljs-string"/>
        </w:rPr>
        <w:t>"about"</w:t>
      </w:r>
    </w:p>
    <w:p w14:paraId="2392DEF7" w14:textId="77777777" w:rsidR="00AC0F06" w:rsidRPr="00613BB9" w:rsidRDefault="00AC0F06" w:rsidP="00AC0F06">
      <w:pPr>
        <w:pStyle w:val="HTML"/>
        <w:rPr>
          <w:rStyle w:val="HTML1"/>
        </w:rPr>
      </w:pPr>
      <w:r w:rsidRPr="00613BB9">
        <w:rPr>
          <w:rStyle w:val="hljs-attr"/>
        </w:rPr>
        <w:t>title:</w:t>
      </w:r>
      <w:r w:rsidRPr="00613BB9">
        <w:rPr>
          <w:rStyle w:val="HTML1"/>
        </w:rPr>
        <w:t xml:space="preserve"> </w:t>
      </w:r>
      <w:r w:rsidRPr="00613BB9">
        <w:rPr>
          <w:rStyle w:val="hljs-string"/>
        </w:rPr>
        <w:t>'About Me'</w:t>
      </w:r>
    </w:p>
    <w:p w14:paraId="54806692" w14:textId="77777777" w:rsidR="00AC0F06" w:rsidRPr="00613BB9" w:rsidRDefault="00AC0F06" w:rsidP="00AC0F06">
      <w:pPr>
        <w:pStyle w:val="HTML"/>
        <w:rPr>
          <w:rStyle w:val="HTML1"/>
        </w:rPr>
      </w:pPr>
      <w:r w:rsidRPr="00613BB9">
        <w:rPr>
          <w:rStyle w:val="hljs-attr"/>
        </w:rPr>
        <w:t>date:</w:t>
      </w:r>
      <w:r w:rsidRPr="00613BB9">
        <w:rPr>
          <w:rStyle w:val="HTML1"/>
        </w:rPr>
        <w:t xml:space="preserve"> </w:t>
      </w:r>
      <w:r w:rsidRPr="00613BB9">
        <w:rPr>
          <w:rStyle w:val="hljs-number"/>
        </w:rPr>
        <w:t>2020</w:t>
      </w:r>
      <w:r w:rsidRPr="00613BB9">
        <w:rPr>
          <w:rStyle w:val="hljs-bullet"/>
        </w:rPr>
        <w:t>-04-24</w:t>
      </w:r>
      <w:r w:rsidRPr="00613BB9">
        <w:rPr>
          <w:rStyle w:val="HTML1"/>
        </w:rPr>
        <w:t xml:space="preserve"> </w:t>
      </w:r>
      <w:r w:rsidRPr="00613BB9">
        <w:rPr>
          <w:rStyle w:val="hljs-number"/>
        </w:rPr>
        <w:t>10</w:t>
      </w:r>
      <w:r w:rsidRPr="00613BB9">
        <w:rPr>
          <w:rStyle w:val="hljs-string"/>
        </w:rPr>
        <w:t>:00:00</w:t>
      </w:r>
    </w:p>
    <w:p w14:paraId="5CEBDBC2" w14:textId="77777777" w:rsidR="00AC0F06" w:rsidRPr="00613BB9" w:rsidRDefault="00AC0F06" w:rsidP="00AC0F06">
      <w:pPr>
        <w:pStyle w:val="HTML"/>
        <w:rPr>
          <w:rStyle w:val="HTML1"/>
        </w:rPr>
      </w:pPr>
      <w:r w:rsidRPr="00613BB9">
        <w:rPr>
          <w:rStyle w:val="hljs-meta"/>
        </w:rPr>
        <w:t>---</w:t>
      </w:r>
    </w:p>
    <w:p w14:paraId="5F5A90D2" w14:textId="77777777" w:rsidR="00AC0F06" w:rsidRPr="00613BB9" w:rsidRDefault="00AC0F06" w:rsidP="00907565">
      <w:pPr>
        <w:widowControl/>
        <w:numPr>
          <w:ilvl w:val="0"/>
          <w:numId w:val="84"/>
        </w:numPr>
        <w:spacing w:before="100" w:beforeAutospacing="1" w:after="100" w:afterAutospacing="1"/>
        <w:jc w:val="left"/>
      </w:pPr>
      <w:r w:rsidRPr="00613BB9">
        <w:rPr>
          <w:rStyle w:val="a6"/>
        </w:rPr>
        <w:t>中文语系</w:t>
      </w:r>
    </w:p>
    <w:p w14:paraId="30729EFB" w14:textId="77777777" w:rsidR="00AC0F06" w:rsidRPr="00613BB9" w:rsidRDefault="00AC0F06" w:rsidP="00AC0F06">
      <w:pPr>
        <w:pStyle w:val="HTML"/>
        <w:rPr>
          <w:rStyle w:val="HTML1"/>
        </w:rPr>
      </w:pPr>
      <w:r w:rsidRPr="00613BB9">
        <w:rPr>
          <w:rStyle w:val="hljs-meta"/>
        </w:rPr>
        <w:t>---</w:t>
      </w:r>
    </w:p>
    <w:p w14:paraId="3849E318" w14:textId="77777777" w:rsidR="00AC0F06" w:rsidRPr="00613BB9" w:rsidRDefault="00AC0F06" w:rsidP="00AC0F06">
      <w:pPr>
        <w:pStyle w:val="HTML"/>
        <w:rPr>
          <w:rStyle w:val="HTML1"/>
        </w:rPr>
      </w:pPr>
      <w:r w:rsidRPr="00613BB9">
        <w:rPr>
          <w:rStyle w:val="hljs-attr"/>
        </w:rPr>
        <w:t>layout:</w:t>
      </w:r>
      <w:r w:rsidRPr="00613BB9">
        <w:rPr>
          <w:rStyle w:val="HTML1"/>
        </w:rPr>
        <w:t xml:space="preserve"> </w:t>
      </w:r>
      <w:r w:rsidRPr="00613BB9">
        <w:rPr>
          <w:rStyle w:val="hljs-string"/>
        </w:rPr>
        <w:t>"about"</w:t>
      </w:r>
    </w:p>
    <w:p w14:paraId="0599D661" w14:textId="77777777" w:rsidR="00AC0F06" w:rsidRPr="00613BB9" w:rsidRDefault="00AC0F06" w:rsidP="00AC0F06">
      <w:pPr>
        <w:pStyle w:val="HTML"/>
        <w:rPr>
          <w:rStyle w:val="HTML1"/>
        </w:rPr>
      </w:pPr>
      <w:r w:rsidRPr="00613BB9">
        <w:rPr>
          <w:rStyle w:val="hljs-attr"/>
        </w:rPr>
        <w:t>title:</w:t>
      </w:r>
      <w:r w:rsidRPr="00613BB9">
        <w:rPr>
          <w:rStyle w:val="HTML1"/>
        </w:rPr>
        <w:t xml:space="preserve"> </w:t>
      </w:r>
      <w:r w:rsidRPr="00613BB9">
        <w:rPr>
          <w:rStyle w:val="hljs-string"/>
        </w:rPr>
        <w:t>'关于我'</w:t>
      </w:r>
    </w:p>
    <w:p w14:paraId="79C205BA" w14:textId="77777777" w:rsidR="00AC0F06" w:rsidRPr="00613BB9" w:rsidRDefault="00AC0F06" w:rsidP="00AC0F06">
      <w:pPr>
        <w:pStyle w:val="HTML"/>
        <w:rPr>
          <w:rStyle w:val="HTML1"/>
        </w:rPr>
      </w:pPr>
      <w:r w:rsidRPr="00613BB9">
        <w:rPr>
          <w:rStyle w:val="hljs-attr"/>
        </w:rPr>
        <w:t>date:</w:t>
      </w:r>
      <w:r w:rsidRPr="00613BB9">
        <w:rPr>
          <w:rStyle w:val="HTML1"/>
        </w:rPr>
        <w:t xml:space="preserve"> </w:t>
      </w:r>
      <w:r w:rsidRPr="00613BB9">
        <w:rPr>
          <w:rStyle w:val="hljs-number"/>
        </w:rPr>
        <w:t>2020</w:t>
      </w:r>
      <w:r w:rsidRPr="00613BB9">
        <w:rPr>
          <w:rStyle w:val="hljs-bullet"/>
        </w:rPr>
        <w:t>-04-26</w:t>
      </w:r>
      <w:r w:rsidRPr="00613BB9">
        <w:rPr>
          <w:rStyle w:val="HTML1"/>
        </w:rPr>
        <w:t xml:space="preserve"> </w:t>
      </w:r>
      <w:r w:rsidRPr="00613BB9">
        <w:rPr>
          <w:rStyle w:val="hljs-number"/>
        </w:rPr>
        <w:t>10</w:t>
      </w:r>
      <w:r w:rsidRPr="00613BB9">
        <w:rPr>
          <w:rStyle w:val="hljs-string"/>
        </w:rPr>
        <w:t>:00:00</w:t>
      </w:r>
    </w:p>
    <w:p w14:paraId="23629D25" w14:textId="77777777" w:rsidR="00AC0F06" w:rsidRPr="00613BB9" w:rsidRDefault="00AC0F06" w:rsidP="00AC0F06">
      <w:pPr>
        <w:pStyle w:val="HTML"/>
        <w:rPr>
          <w:rStyle w:val="HTML1"/>
        </w:rPr>
      </w:pPr>
      <w:r w:rsidRPr="00613BB9">
        <w:rPr>
          <w:rStyle w:val="hljs-bullet"/>
        </w:rPr>
        <w:t>--</w:t>
      </w:r>
    </w:p>
    <w:p w14:paraId="19334F90" w14:textId="77777777" w:rsidR="00AC0F06" w:rsidRPr="00613BB9" w:rsidRDefault="00AC0F06" w:rsidP="00AC0F06">
      <w:pPr>
        <w:pStyle w:val="HTML"/>
        <w:rPr>
          <w:rStyle w:val="HTML1"/>
        </w:rPr>
      </w:pPr>
    </w:p>
    <w:p w14:paraId="608006DA" w14:textId="77777777" w:rsidR="00AC0F06" w:rsidRPr="00613BB9" w:rsidRDefault="00AC0F06" w:rsidP="00AC0F06">
      <w:pPr>
        <w:pStyle w:val="HTML"/>
        <w:rPr>
          <w:rStyle w:val="HTML1"/>
        </w:rPr>
      </w:pPr>
      <w:r w:rsidRPr="00613BB9">
        <w:rPr>
          <w:rStyle w:val="hljs-string"/>
        </w:rPr>
        <w:t>测试About页面</w:t>
      </w:r>
    </w:p>
    <w:p w14:paraId="2A93B43C" w14:textId="77777777" w:rsidR="00AC0F06" w:rsidRPr="00613BB9" w:rsidRDefault="00AC0F06" w:rsidP="00AC0F06">
      <w:pPr>
        <w:pStyle w:val="a3"/>
      </w:pPr>
      <w:r w:rsidRPr="00613BB9">
        <w:t>Test About Page</w:t>
      </w:r>
      <w:r w:rsidRPr="00613BB9">
        <w:br/>
        <w:t>这样初步完成站点文档的目录设置。</w:t>
      </w:r>
    </w:p>
    <w:p w14:paraId="7F762FDE" w14:textId="77777777" w:rsidR="00AC0F06" w:rsidRPr="00613BB9" w:rsidRDefault="00AC0F06" w:rsidP="00AC0F06">
      <w:pPr>
        <w:pStyle w:val="5"/>
      </w:pPr>
      <w:bookmarkStart w:id="631" w:name="_Toc46395226"/>
      <w:r w:rsidRPr="00613BB9">
        <w:lastRenderedPageBreak/>
        <w:t>3.3.3 增加多语系切换配置</w:t>
      </w:r>
      <w:bookmarkEnd w:id="631"/>
    </w:p>
    <w:p w14:paraId="74176230" w14:textId="77777777" w:rsidR="00AC0F06" w:rsidRPr="00613BB9" w:rsidRDefault="00AC0F06" w:rsidP="00AC0F06">
      <w:pPr>
        <w:pStyle w:val="a3"/>
      </w:pPr>
      <w:r w:rsidRPr="00613BB9">
        <w:t>此步，需要修改下脚本，把语系相关代码调整到合适位置，如在</w:t>
      </w:r>
      <w:r w:rsidRPr="00613BB9">
        <w:rPr>
          <w:rStyle w:val="HTML1"/>
        </w:rPr>
        <w:t>themes/minos/layout/common/footer.ejs</w:t>
      </w:r>
      <w:r w:rsidRPr="00613BB9">
        <w:t>脚本中，找到:</w:t>
      </w:r>
    </w:p>
    <w:p w14:paraId="401EC618" w14:textId="77777777" w:rsidR="00AC0F06" w:rsidRPr="00613BB9" w:rsidRDefault="00AC0F06" w:rsidP="00AC0F06">
      <w:pPr>
        <w:pStyle w:val="HTML"/>
        <w:rPr>
          <w:rStyle w:val="HTML1"/>
        </w:rPr>
      </w:pPr>
      <w:r w:rsidRPr="00613BB9">
        <w:rPr>
          <w:rStyle w:val="HTML1"/>
        </w:rPr>
        <w:t xml:space="preserve">&lt;%- </w:t>
      </w:r>
      <w:r w:rsidRPr="00613BB9">
        <w:rPr>
          <w:rStyle w:val="hljs-keyword"/>
        </w:rPr>
        <w:t>partial</w:t>
      </w:r>
      <w:r w:rsidRPr="00613BB9">
        <w:rPr>
          <w:rStyle w:val="HTML1"/>
        </w:rPr>
        <w:t>(</w:t>
      </w:r>
      <w:r w:rsidRPr="00613BB9">
        <w:rPr>
          <w:rStyle w:val="hljs-comment"/>
        </w:rPr>
        <w:t>'common/languages') %&gt;</w:t>
      </w:r>
    </w:p>
    <w:p w14:paraId="77A26DE4" w14:textId="77777777" w:rsidR="00AC0F06" w:rsidRPr="00613BB9" w:rsidRDefault="00AC0F06" w:rsidP="00AC0F06">
      <w:pPr>
        <w:pStyle w:val="a3"/>
      </w:pPr>
      <w:r w:rsidRPr="00613BB9">
        <w:t>把上述代码剪切到</w:t>
      </w:r>
      <w:r w:rsidRPr="00613BB9">
        <w:rPr>
          <w:rStyle w:val="HTML1"/>
        </w:rPr>
        <w:t>themes/minos/layout/common/navbar.ejs</w:t>
      </w:r>
      <w:r w:rsidRPr="00613BB9">
        <w:t>的合适位置（75行）,　如下：</w:t>
      </w:r>
    </w:p>
    <w:p w14:paraId="2D5EC89A" w14:textId="77777777" w:rsidR="00AC0F06" w:rsidRPr="00613BB9" w:rsidRDefault="00AC0F06" w:rsidP="00AC0F06">
      <w:pPr>
        <w:pStyle w:val="HTML"/>
        <w:rPr>
          <w:rStyle w:val="HTML1"/>
        </w:rPr>
      </w:pPr>
      <w:r w:rsidRPr="00613BB9">
        <w:rPr>
          <w:rStyle w:val="HTML1"/>
        </w:rPr>
        <w:t xml:space="preserve">            </w:t>
      </w:r>
      <w:r w:rsidRPr="00613BB9">
        <w:rPr>
          <w:rStyle w:val="hljs-tag"/>
        </w:rPr>
        <w:t>&lt;</w:t>
      </w:r>
      <w:r w:rsidRPr="00613BB9">
        <w:rPr>
          <w:rStyle w:val="hljs-name"/>
        </w:rPr>
        <w:t>%</w:t>
      </w:r>
      <w:r w:rsidRPr="00613BB9">
        <w:rPr>
          <w:rStyle w:val="hljs-tag"/>
        </w:rPr>
        <w:t xml:space="preserve"> } %&gt;</w:t>
      </w:r>
    </w:p>
    <w:p w14:paraId="284290B1" w14:textId="77777777" w:rsidR="00AC0F06" w:rsidRPr="00613BB9" w:rsidRDefault="00AC0F06" w:rsidP="00AC0F06">
      <w:pPr>
        <w:pStyle w:val="HTML"/>
        <w:rPr>
          <w:rStyle w:val="HTML1"/>
        </w:rPr>
      </w:pPr>
    </w:p>
    <w:p w14:paraId="1CB59A7D" w14:textId="77777777" w:rsidR="00AC0F06" w:rsidRPr="00613BB9" w:rsidRDefault="00AC0F06" w:rsidP="00AC0F06">
      <w:pPr>
        <w:pStyle w:val="HTML"/>
        <w:rPr>
          <w:rStyle w:val="HTML1"/>
        </w:rPr>
      </w:pPr>
      <w:r w:rsidRPr="00613BB9">
        <w:rPr>
          <w:rStyle w:val="HTML1"/>
        </w:rPr>
        <w:t xml:space="preserve">            </w:t>
      </w:r>
      <w:r w:rsidRPr="00613BB9">
        <w:rPr>
          <w:rStyle w:val="hljs-tag"/>
        </w:rPr>
        <w:t>&lt;</w:t>
      </w:r>
      <w:r w:rsidRPr="00613BB9">
        <w:rPr>
          <w:rStyle w:val="hljs-name"/>
        </w:rPr>
        <w:t>%-</w:t>
      </w:r>
      <w:r w:rsidRPr="00613BB9">
        <w:rPr>
          <w:rStyle w:val="hljs-tag"/>
        </w:rPr>
        <w:t xml:space="preserve"> </w:t>
      </w:r>
      <w:r w:rsidRPr="00613BB9">
        <w:rPr>
          <w:rStyle w:val="hljs-attr"/>
        </w:rPr>
        <w:t>partial</w:t>
      </w:r>
      <w:r w:rsidRPr="00613BB9">
        <w:rPr>
          <w:rStyle w:val="hljs-tag"/>
        </w:rPr>
        <w:t>('</w:t>
      </w:r>
      <w:r w:rsidRPr="00613BB9">
        <w:rPr>
          <w:rStyle w:val="hljs-attr"/>
        </w:rPr>
        <w:t>common</w:t>
      </w:r>
      <w:r w:rsidRPr="00613BB9">
        <w:rPr>
          <w:rStyle w:val="hljs-tag"/>
        </w:rPr>
        <w:t>/</w:t>
      </w:r>
      <w:r w:rsidRPr="00613BB9">
        <w:rPr>
          <w:rStyle w:val="hljs-attr"/>
        </w:rPr>
        <w:t>languages</w:t>
      </w:r>
      <w:r w:rsidRPr="00613BB9">
        <w:rPr>
          <w:rStyle w:val="hljs-tag"/>
        </w:rPr>
        <w:t>') %&gt;</w:t>
      </w:r>
    </w:p>
    <w:p w14:paraId="7DF46C1F" w14:textId="77777777" w:rsidR="00AC0F06" w:rsidRPr="00613BB9" w:rsidRDefault="00AC0F06" w:rsidP="00AC0F06">
      <w:pPr>
        <w:pStyle w:val="HTML"/>
        <w:rPr>
          <w:rStyle w:val="HTML1"/>
        </w:rPr>
      </w:pPr>
      <w:r w:rsidRPr="00613BB9">
        <w:rPr>
          <w:rStyle w:val="HTML1"/>
        </w:rPr>
        <w:t xml:space="preserve">        </w:t>
      </w:r>
      <w:r w:rsidRPr="00613BB9">
        <w:rPr>
          <w:rStyle w:val="hljs-tag"/>
        </w:rPr>
        <w:t>&lt;/</w:t>
      </w:r>
      <w:r w:rsidRPr="00613BB9">
        <w:rPr>
          <w:rStyle w:val="hljs-name"/>
        </w:rPr>
        <w:t>div</w:t>
      </w:r>
      <w:r w:rsidRPr="00613BB9">
        <w:rPr>
          <w:rStyle w:val="hljs-tag"/>
        </w:rPr>
        <w:t>&gt;</w:t>
      </w:r>
    </w:p>
    <w:p w14:paraId="24E4E2BD" w14:textId="77777777" w:rsidR="00AC0F06" w:rsidRPr="00613BB9" w:rsidRDefault="00AC0F06" w:rsidP="00AC0F06">
      <w:pPr>
        <w:pStyle w:val="HTML"/>
        <w:rPr>
          <w:rStyle w:val="HTML1"/>
        </w:rPr>
      </w:pPr>
      <w:r w:rsidRPr="00613BB9">
        <w:rPr>
          <w:rStyle w:val="HTML1"/>
        </w:rPr>
        <w:t xml:space="preserve">    </w:t>
      </w:r>
      <w:r w:rsidRPr="00613BB9">
        <w:rPr>
          <w:rStyle w:val="hljs-tag"/>
        </w:rPr>
        <w:t>&lt;/</w:t>
      </w:r>
      <w:r w:rsidRPr="00613BB9">
        <w:rPr>
          <w:rStyle w:val="hljs-name"/>
        </w:rPr>
        <w:t>div</w:t>
      </w:r>
      <w:r w:rsidRPr="00613BB9">
        <w:rPr>
          <w:rStyle w:val="hljs-tag"/>
        </w:rPr>
        <w:t>&gt;</w:t>
      </w:r>
    </w:p>
    <w:p w14:paraId="7BDB41B3" w14:textId="77777777" w:rsidR="00AC0F06" w:rsidRPr="00613BB9" w:rsidRDefault="00AC0F06" w:rsidP="00AC0F06">
      <w:pPr>
        <w:pStyle w:val="HTML"/>
        <w:rPr>
          <w:rStyle w:val="HTML1"/>
        </w:rPr>
      </w:pPr>
    </w:p>
    <w:p w14:paraId="25747673" w14:textId="77777777" w:rsidR="00AC0F06" w:rsidRPr="00613BB9" w:rsidRDefault="00AC0F06" w:rsidP="00AC0F06">
      <w:pPr>
        <w:pStyle w:val="HTML"/>
        <w:rPr>
          <w:rStyle w:val="HTML1"/>
        </w:rPr>
      </w:pPr>
      <w:r w:rsidRPr="00613BB9">
        <w:rPr>
          <w:rStyle w:val="hljs-tag"/>
        </w:rPr>
        <w:t>&lt;/</w:t>
      </w:r>
      <w:r w:rsidRPr="00613BB9">
        <w:rPr>
          <w:rStyle w:val="hljs-name"/>
        </w:rPr>
        <w:t>nav</w:t>
      </w:r>
      <w:r w:rsidRPr="00613BB9">
        <w:rPr>
          <w:rStyle w:val="hljs-tag"/>
        </w:rPr>
        <w:t>&gt;</w:t>
      </w:r>
    </w:p>
    <w:p w14:paraId="7FF0EE85" w14:textId="77777777" w:rsidR="00AC0F06" w:rsidRPr="00613BB9" w:rsidRDefault="00AC0F06" w:rsidP="00AC0F06">
      <w:pPr>
        <w:pStyle w:val="a3"/>
      </w:pPr>
      <w:r w:rsidRPr="00613BB9">
        <w:t>同时找到</w:t>
      </w:r>
      <w:r w:rsidRPr="00613BB9">
        <w:rPr>
          <w:rStyle w:val="HTML1"/>
        </w:rPr>
        <w:t>themes/minos/layout/common/languages.ejs</w:t>
      </w:r>
      <w:r w:rsidRPr="00613BB9">
        <w:t>, 增加一个配置项</w:t>
      </w:r>
      <w:r w:rsidRPr="00613BB9">
        <w:rPr>
          <w:rStyle w:val="HTML1"/>
        </w:rPr>
        <w:t>style="top:100%"</w:t>
      </w:r>
      <w:r w:rsidRPr="00613BB9">
        <w:t xml:space="preserve"> 到如下代码中:</w:t>
      </w:r>
    </w:p>
    <w:p w14:paraId="58FB4EDD" w14:textId="77777777" w:rsidR="00AC0F06" w:rsidRPr="00613BB9" w:rsidRDefault="00AC0F06" w:rsidP="00AC0F06">
      <w:pPr>
        <w:pStyle w:val="HTML"/>
        <w:rPr>
          <w:rStyle w:val="HTML1"/>
        </w:rPr>
      </w:pPr>
      <w:r w:rsidRPr="00613BB9">
        <w:rPr>
          <w:rStyle w:val="HTML1"/>
        </w:rPr>
        <w:t xml:space="preserve">&lt;div </w:t>
      </w:r>
      <w:r w:rsidRPr="00613BB9">
        <w:rPr>
          <w:rStyle w:val="hljs-keyword"/>
        </w:rPr>
        <w:t>class</w:t>
      </w:r>
      <w:r w:rsidRPr="00613BB9">
        <w:rPr>
          <w:rStyle w:val="HTML1"/>
        </w:rPr>
        <w:t>=</w:t>
      </w:r>
      <w:r w:rsidRPr="00613BB9">
        <w:rPr>
          <w:rStyle w:val="hljs-string"/>
        </w:rPr>
        <w:t>"dropdown-menu has-text-left"</w:t>
      </w:r>
      <w:r w:rsidRPr="00613BB9">
        <w:rPr>
          <w:rStyle w:val="HTML1"/>
        </w:rPr>
        <w:t xml:space="preserve"> role=</w:t>
      </w:r>
      <w:r w:rsidRPr="00613BB9">
        <w:rPr>
          <w:rStyle w:val="hljs-string"/>
        </w:rPr>
        <w:t>"menu"</w:t>
      </w:r>
      <w:r w:rsidRPr="00613BB9">
        <w:rPr>
          <w:rStyle w:val="HTML1"/>
        </w:rPr>
        <w:t xml:space="preserve"> style=</w:t>
      </w:r>
      <w:r w:rsidRPr="00613BB9">
        <w:rPr>
          <w:rStyle w:val="hljs-string"/>
        </w:rPr>
        <w:t>"top:100%"</w:t>
      </w:r>
      <w:r w:rsidRPr="00613BB9">
        <w:rPr>
          <w:rStyle w:val="HTML1"/>
        </w:rPr>
        <w:t>&gt;</w:t>
      </w:r>
    </w:p>
    <w:p w14:paraId="3C0D5984" w14:textId="77777777" w:rsidR="00AC0F06" w:rsidRPr="00613BB9" w:rsidRDefault="00AC0F06" w:rsidP="00AC0F06">
      <w:pPr>
        <w:pStyle w:val="4"/>
      </w:pPr>
      <w:bookmarkStart w:id="632" w:name="_Toc46395227"/>
      <w:r w:rsidRPr="00613BB9">
        <w:t>3.4 查看效果</w:t>
      </w:r>
      <w:bookmarkEnd w:id="632"/>
    </w:p>
    <w:p w14:paraId="672FDFA3" w14:textId="77777777" w:rsidR="00AC0F06" w:rsidRPr="00613BB9" w:rsidRDefault="00AC0F06" w:rsidP="00AC0F06">
      <w:pPr>
        <w:pStyle w:val="5"/>
      </w:pPr>
      <w:bookmarkStart w:id="633" w:name="_Toc46395228"/>
      <w:r w:rsidRPr="00613BB9">
        <w:t>3.4.1 编译静态文件</w:t>
      </w:r>
      <w:bookmarkEnd w:id="633"/>
    </w:p>
    <w:p w14:paraId="32A36361" w14:textId="77777777" w:rsidR="00AC0F06" w:rsidRPr="00613BB9" w:rsidRDefault="00AC0F06" w:rsidP="00AC0F06">
      <w:pPr>
        <w:pStyle w:val="HTML"/>
        <w:rPr>
          <w:rStyle w:val="HTML1"/>
        </w:rPr>
      </w:pPr>
      <w:r w:rsidRPr="00613BB9">
        <w:rPr>
          <w:rStyle w:val="hljs-builtin"/>
        </w:rPr>
        <w:t>cd</w:t>
      </w:r>
      <w:r w:rsidRPr="00613BB9">
        <w:rPr>
          <w:rStyle w:val="HTML1"/>
        </w:rPr>
        <w:t xml:space="preserve"> hexo_blog</w:t>
      </w:r>
    </w:p>
    <w:p w14:paraId="4128610C" w14:textId="77777777" w:rsidR="00AC0F06" w:rsidRPr="00613BB9" w:rsidRDefault="00AC0F06" w:rsidP="00AC0F06">
      <w:pPr>
        <w:pStyle w:val="HTML"/>
        <w:rPr>
          <w:rStyle w:val="HTML1"/>
        </w:rPr>
      </w:pPr>
      <w:r w:rsidRPr="00613BB9">
        <w:rPr>
          <w:rStyle w:val="HTML1"/>
        </w:rPr>
        <w:t>hexo g</w:t>
      </w:r>
    </w:p>
    <w:p w14:paraId="451FD6E9" w14:textId="77777777" w:rsidR="00AC0F06" w:rsidRPr="00613BB9" w:rsidRDefault="00AC0F06" w:rsidP="00AC0F06">
      <w:pPr>
        <w:pStyle w:val="5"/>
      </w:pPr>
      <w:bookmarkStart w:id="634" w:name="_Toc46395229"/>
      <w:r w:rsidRPr="00613BB9">
        <w:t>3.4.2 本地测试</w:t>
      </w:r>
      <w:bookmarkEnd w:id="634"/>
    </w:p>
    <w:p w14:paraId="71848268" w14:textId="77777777" w:rsidR="00AC0F06" w:rsidRPr="00613BB9" w:rsidRDefault="00AC0F06" w:rsidP="00AC0F06">
      <w:pPr>
        <w:pStyle w:val="HTML"/>
        <w:rPr>
          <w:rStyle w:val="HTML1"/>
        </w:rPr>
      </w:pPr>
      <w:r w:rsidRPr="00613BB9">
        <w:rPr>
          <w:rStyle w:val="hljs-builtin"/>
        </w:rPr>
        <w:t>cd</w:t>
      </w:r>
      <w:r w:rsidRPr="00613BB9">
        <w:rPr>
          <w:rStyle w:val="HTML1"/>
        </w:rPr>
        <w:t xml:space="preserve"> hexo_blog</w:t>
      </w:r>
    </w:p>
    <w:p w14:paraId="038BC0DA" w14:textId="77777777" w:rsidR="00AC0F06" w:rsidRPr="00613BB9" w:rsidRDefault="00AC0F06" w:rsidP="00AC0F06">
      <w:pPr>
        <w:pStyle w:val="HTML"/>
        <w:rPr>
          <w:rStyle w:val="HTML1"/>
        </w:rPr>
      </w:pPr>
      <w:r w:rsidRPr="00613BB9">
        <w:rPr>
          <w:rStyle w:val="HTML1"/>
        </w:rPr>
        <w:t>hexo s</w:t>
      </w:r>
    </w:p>
    <w:p w14:paraId="2372226B" w14:textId="77777777" w:rsidR="00AC0F06" w:rsidRPr="00613BB9" w:rsidRDefault="00AC0F06" w:rsidP="00AC0F06">
      <w:pPr>
        <w:pStyle w:val="a3"/>
      </w:pPr>
      <w:r w:rsidRPr="00613BB9">
        <w:t>打开浏览器，查看localhost:4000网页是否正常。</w:t>
      </w:r>
    </w:p>
    <w:p w14:paraId="6C9F37B0" w14:textId="77777777" w:rsidR="00AC0F06" w:rsidRPr="00613BB9" w:rsidRDefault="00AC0F06" w:rsidP="00AC0F06">
      <w:pPr>
        <w:pStyle w:val="a3"/>
      </w:pPr>
      <w:r w:rsidRPr="00613BB9">
        <w:lastRenderedPageBreak/>
        <w:t>打开默认的英文语系站点测试效果如下:</w:t>
      </w:r>
      <w:r w:rsidRPr="00613BB9">
        <w:br/>
      </w:r>
      <w:r w:rsidRPr="00613BB9">
        <w:rPr>
          <w:noProof/>
        </w:rPr>
        <w:drawing>
          <wp:inline distT="0" distB="0" distL="0" distR="0" wp14:anchorId="5AB2F2E3" wp14:editId="1E1CD139">
            <wp:extent cx="5274310" cy="2283460"/>
            <wp:effectExtent l="0" t="0" r="2540" b="2540"/>
            <wp:docPr id="58" name="图片 58" descr="hexo-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xo-english"/>
                    <pic:cNvPicPr>
                      <a:picLocks noChangeAspect="1" noChangeArrowheads="1"/>
                    </pic:cNvPicPr>
                  </pic:nvPicPr>
                  <pic:blipFill>
                    <a:blip r:embed="rId2169" cstate="print">
                      <a:extLst>
                        <a:ext uri="{28A0092B-C50C-407E-A947-70E740481C1C}">
                          <a14:useLocalDpi xmlns:a14="http://schemas.microsoft.com/office/drawing/2010/main" val="0"/>
                        </a:ext>
                      </a:extLst>
                    </a:blip>
                    <a:srcRect/>
                    <a:stretch>
                      <a:fillRect/>
                    </a:stretch>
                  </pic:blipFill>
                  <pic:spPr bwMode="auto">
                    <a:xfrm>
                      <a:off x="0" y="0"/>
                      <a:ext cx="5274310" cy="2283460"/>
                    </a:xfrm>
                    <a:prstGeom prst="rect">
                      <a:avLst/>
                    </a:prstGeom>
                    <a:noFill/>
                    <a:ln>
                      <a:noFill/>
                    </a:ln>
                  </pic:spPr>
                </pic:pic>
              </a:graphicData>
            </a:graphic>
          </wp:inline>
        </w:drawing>
      </w:r>
    </w:p>
    <w:p w14:paraId="33284C74" w14:textId="77777777" w:rsidR="00AC0F06" w:rsidRPr="00613BB9" w:rsidRDefault="00AC0F06" w:rsidP="00AC0F06">
      <w:pPr>
        <w:pStyle w:val="a3"/>
      </w:pPr>
      <w:r w:rsidRPr="00613BB9">
        <w:rPr>
          <w:noProof/>
        </w:rPr>
        <w:drawing>
          <wp:inline distT="0" distB="0" distL="0" distR="0" wp14:anchorId="52933A9E" wp14:editId="753CA11A">
            <wp:extent cx="5274310" cy="1769110"/>
            <wp:effectExtent l="0" t="0" r="2540" b="2540"/>
            <wp:docPr id="59" name="图片 59" descr="hexo-abou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xo-about-en"/>
                    <pic:cNvPicPr>
                      <a:picLocks noChangeAspect="1" noChangeArrowheads="1"/>
                    </pic:cNvPicPr>
                  </pic:nvPicPr>
                  <pic:blipFill>
                    <a:blip r:embed="rId2170" cstate="print">
                      <a:extLst>
                        <a:ext uri="{28A0092B-C50C-407E-A947-70E740481C1C}">
                          <a14:useLocalDpi xmlns:a14="http://schemas.microsoft.com/office/drawing/2010/main" val="0"/>
                        </a:ext>
                      </a:extLst>
                    </a:blip>
                    <a:srcRect/>
                    <a:stretch>
                      <a:fillRect/>
                    </a:stretch>
                  </pic:blipFill>
                  <pic:spPr bwMode="auto">
                    <a:xfrm>
                      <a:off x="0" y="0"/>
                      <a:ext cx="5274310" cy="1769110"/>
                    </a:xfrm>
                    <a:prstGeom prst="rect">
                      <a:avLst/>
                    </a:prstGeom>
                    <a:noFill/>
                    <a:ln>
                      <a:noFill/>
                    </a:ln>
                  </pic:spPr>
                </pic:pic>
              </a:graphicData>
            </a:graphic>
          </wp:inline>
        </w:drawing>
      </w:r>
    </w:p>
    <w:p w14:paraId="2C09DF2D" w14:textId="77777777" w:rsidR="00AC0F06" w:rsidRPr="00613BB9" w:rsidRDefault="00AC0F06" w:rsidP="00AC0F06">
      <w:pPr>
        <w:pStyle w:val="a3"/>
      </w:pPr>
      <w:r w:rsidRPr="00613BB9">
        <w:t>切换到中文语系站点测试效果如下:</w:t>
      </w:r>
      <w:r w:rsidRPr="00613BB9">
        <w:br/>
      </w:r>
      <w:r w:rsidRPr="00613BB9">
        <w:rPr>
          <w:noProof/>
        </w:rPr>
        <w:drawing>
          <wp:inline distT="0" distB="0" distL="0" distR="0" wp14:anchorId="31FD5D41" wp14:editId="5FEF555C">
            <wp:extent cx="5274310" cy="2723515"/>
            <wp:effectExtent l="0" t="0" r="2540" b="635"/>
            <wp:docPr id="60" name="图片 60" descr="hexo-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xo-zh"/>
                    <pic:cNvPicPr>
                      <a:picLocks noChangeAspect="1" noChangeArrowheads="1"/>
                    </pic:cNvPicPr>
                  </pic:nvPicPr>
                  <pic:blipFill>
                    <a:blip r:embed="rId2171"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11C37D71" w14:textId="77777777" w:rsidR="00AC0F06" w:rsidRPr="00613BB9" w:rsidRDefault="00AC0F06" w:rsidP="00AC0F06">
      <w:pPr>
        <w:pStyle w:val="a3"/>
      </w:pPr>
      <w:r w:rsidRPr="00613BB9">
        <w:rPr>
          <w:noProof/>
        </w:rPr>
        <w:lastRenderedPageBreak/>
        <w:drawing>
          <wp:inline distT="0" distB="0" distL="0" distR="0" wp14:anchorId="7BAAA6F3" wp14:editId="5CD3B422">
            <wp:extent cx="5274310" cy="1769110"/>
            <wp:effectExtent l="0" t="0" r="2540" b="2540"/>
            <wp:docPr id="61" name="图片 61" descr="hexo-about-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xo-about-zh"/>
                    <pic:cNvPicPr>
                      <a:picLocks noChangeAspect="1" noChangeArrowheads="1"/>
                    </pic:cNvPicPr>
                  </pic:nvPicPr>
                  <pic:blipFill>
                    <a:blip r:embed="rId2170" cstate="print">
                      <a:extLst>
                        <a:ext uri="{28A0092B-C50C-407E-A947-70E740481C1C}">
                          <a14:useLocalDpi xmlns:a14="http://schemas.microsoft.com/office/drawing/2010/main" val="0"/>
                        </a:ext>
                      </a:extLst>
                    </a:blip>
                    <a:srcRect/>
                    <a:stretch>
                      <a:fillRect/>
                    </a:stretch>
                  </pic:blipFill>
                  <pic:spPr bwMode="auto">
                    <a:xfrm>
                      <a:off x="0" y="0"/>
                      <a:ext cx="5274310" cy="1769110"/>
                    </a:xfrm>
                    <a:prstGeom prst="rect">
                      <a:avLst/>
                    </a:prstGeom>
                    <a:noFill/>
                    <a:ln>
                      <a:noFill/>
                    </a:ln>
                  </pic:spPr>
                </pic:pic>
              </a:graphicData>
            </a:graphic>
          </wp:inline>
        </w:drawing>
      </w:r>
    </w:p>
    <w:p w14:paraId="13B02574" w14:textId="77777777" w:rsidR="00AC0F06" w:rsidRPr="00613BB9" w:rsidRDefault="00AC0F06" w:rsidP="00AC0F06">
      <w:pPr>
        <w:pStyle w:val="4"/>
      </w:pPr>
      <w:bookmarkStart w:id="635" w:name="_Toc46395230"/>
      <w:r w:rsidRPr="00613BB9">
        <w:t>3.5 部署到github</w:t>
      </w:r>
      <w:bookmarkEnd w:id="635"/>
    </w:p>
    <w:p w14:paraId="67999EF7" w14:textId="77777777" w:rsidR="00AC0F06" w:rsidRPr="00613BB9" w:rsidRDefault="00AC0F06" w:rsidP="00AC0F06">
      <w:pPr>
        <w:pStyle w:val="a3"/>
      </w:pPr>
      <w:r w:rsidRPr="00613BB9">
        <w:t>如果查看效果ok, 可以把站点部署到github上，执行命令如下:</w:t>
      </w:r>
    </w:p>
    <w:p w14:paraId="0B74630B" w14:textId="77777777" w:rsidR="00AC0F06" w:rsidRPr="00613BB9" w:rsidRDefault="00AC0F06" w:rsidP="00AC0F06">
      <w:pPr>
        <w:pStyle w:val="HTML"/>
        <w:rPr>
          <w:rStyle w:val="HTML1"/>
        </w:rPr>
      </w:pPr>
      <w:r w:rsidRPr="00613BB9">
        <w:rPr>
          <w:rStyle w:val="hljs-attribute"/>
        </w:rPr>
        <w:t>hexo</w:t>
      </w:r>
      <w:r w:rsidRPr="00613BB9">
        <w:rPr>
          <w:rStyle w:val="HTML1"/>
        </w:rPr>
        <w:t xml:space="preserve"> d -g</w:t>
      </w:r>
    </w:p>
    <w:p w14:paraId="0B085366" w14:textId="77777777" w:rsidR="00AC0F06" w:rsidRPr="00613BB9" w:rsidRDefault="00AC0F06" w:rsidP="00AC0F06">
      <w:pPr>
        <w:pStyle w:val="a3"/>
      </w:pPr>
      <w:r w:rsidRPr="00613BB9">
        <w:t>备注：在部署之前，需要检查是否有创建好站点仓库（在配置中指定的repo），　如https://github.com/zendwind/zendwind.github.io.git。</w:t>
      </w:r>
    </w:p>
    <w:p w14:paraId="59741E95" w14:textId="77777777" w:rsidR="00AC0F06" w:rsidRPr="00613BB9" w:rsidRDefault="00AC0F06" w:rsidP="00AC0F06">
      <w:pPr>
        <w:pStyle w:val="a3"/>
      </w:pPr>
      <w:r w:rsidRPr="00613BB9">
        <w:t>然后通过zendwind.github.io直接访问站点，看是否ok。</w:t>
      </w:r>
    </w:p>
    <w:p w14:paraId="56C6329D" w14:textId="77777777" w:rsidR="00AC0F06" w:rsidRPr="00613BB9" w:rsidRDefault="00AC0F06" w:rsidP="00AC0F06">
      <w:pPr>
        <w:pStyle w:val="3"/>
      </w:pPr>
      <w:bookmarkStart w:id="636" w:name="_Toc46395231"/>
      <w:r w:rsidRPr="00613BB9">
        <w:t>4. 其它功能</w:t>
      </w:r>
      <w:bookmarkEnd w:id="636"/>
    </w:p>
    <w:p w14:paraId="0C908DE0" w14:textId="77777777" w:rsidR="00AC0F06" w:rsidRPr="00613BB9" w:rsidRDefault="00AC0F06" w:rsidP="00AC0F06">
      <w:pPr>
        <w:pStyle w:val="a3"/>
      </w:pPr>
      <w:r w:rsidRPr="00613BB9">
        <w:t>如果要为你博客添加评论系统、添加计数及分享功能，在hexo中也比较方便。</w:t>
      </w:r>
    </w:p>
    <w:p w14:paraId="209F7FE0" w14:textId="77777777" w:rsidR="00AC0F06" w:rsidRPr="00613BB9" w:rsidRDefault="00AC0F06" w:rsidP="00AC0F06">
      <w:pPr>
        <w:pStyle w:val="3"/>
      </w:pPr>
      <w:bookmarkStart w:id="637" w:name="_Toc46395232"/>
      <w:r w:rsidRPr="00613BB9">
        <w:t>4.1 添加评论功能</w:t>
      </w:r>
      <w:bookmarkEnd w:id="637"/>
    </w:p>
    <w:p w14:paraId="21F98261" w14:textId="77777777" w:rsidR="00AC0F06" w:rsidRPr="00613BB9" w:rsidRDefault="00AC0F06" w:rsidP="00AC0F06">
      <w:pPr>
        <w:pStyle w:val="a3"/>
      </w:pPr>
      <w:r w:rsidRPr="00613BB9">
        <w:t>评论系统有很多，主流的有两种：</w:t>
      </w:r>
    </w:p>
    <w:p w14:paraId="7C0B7A15" w14:textId="77777777" w:rsidR="00AC0F06" w:rsidRPr="00613BB9" w:rsidRDefault="00AC0F06" w:rsidP="00907565">
      <w:pPr>
        <w:widowControl/>
        <w:numPr>
          <w:ilvl w:val="0"/>
          <w:numId w:val="85"/>
        </w:numPr>
        <w:spacing w:before="100" w:beforeAutospacing="1" w:after="100" w:afterAutospacing="1"/>
        <w:jc w:val="left"/>
      </w:pPr>
      <w:r w:rsidRPr="00613BB9">
        <w:rPr>
          <w:rStyle w:val="a6"/>
        </w:rPr>
        <w:t>国外</w:t>
      </w:r>
      <w:r w:rsidRPr="00613BB9">
        <w:t>: Disqus, 这个在国内访问很慢</w:t>
      </w:r>
    </w:p>
    <w:p w14:paraId="5F577655" w14:textId="77777777" w:rsidR="00AC0F06" w:rsidRPr="00613BB9" w:rsidRDefault="00AC0F06" w:rsidP="00907565">
      <w:pPr>
        <w:widowControl/>
        <w:numPr>
          <w:ilvl w:val="0"/>
          <w:numId w:val="85"/>
        </w:numPr>
        <w:spacing w:before="100" w:beforeAutospacing="1" w:after="100" w:afterAutospacing="1"/>
        <w:jc w:val="left"/>
      </w:pPr>
      <w:r w:rsidRPr="00613BB9">
        <w:rPr>
          <w:rStyle w:val="a6"/>
        </w:rPr>
        <w:t>国内</w:t>
      </w:r>
      <w:r w:rsidRPr="00613BB9">
        <w:t>: Valine, 这个在国内访问比较快</w:t>
      </w:r>
      <w:r w:rsidRPr="00613BB9">
        <w:br/>
        <w:t>本文采用Valine模式来设置评论功能，Valine已和LeanCloud打通，即评论数据可放在LeanCloud存储，且是免费的，方便广大初学者学习使用。设置步骤如下：</w:t>
      </w:r>
    </w:p>
    <w:p w14:paraId="39637AB7" w14:textId="77777777" w:rsidR="00AC0F06" w:rsidRPr="00613BB9" w:rsidRDefault="00AC0F06" w:rsidP="00AC0F06">
      <w:pPr>
        <w:pStyle w:val="5"/>
      </w:pPr>
      <w:bookmarkStart w:id="638" w:name="_Toc46395233"/>
      <w:r w:rsidRPr="00613BB9">
        <w:lastRenderedPageBreak/>
        <w:t>4.1.1 创建应用</w:t>
      </w:r>
      <w:bookmarkEnd w:id="638"/>
    </w:p>
    <w:p w14:paraId="38677E2C" w14:textId="77777777" w:rsidR="00AC0F06" w:rsidRPr="00613BB9" w:rsidRDefault="00AC0F06" w:rsidP="00AC0F06">
      <w:pPr>
        <w:pStyle w:val="a3"/>
      </w:pPr>
      <w:r w:rsidRPr="00613BB9">
        <w:t>登录leancloud.com官网，注册账号,　登录后创建一个</w:t>
      </w:r>
      <w:r w:rsidRPr="00613BB9">
        <w:rPr>
          <w:rStyle w:val="HTML1"/>
        </w:rPr>
        <w:t>开发版</w:t>
      </w:r>
      <w:r w:rsidRPr="00613BB9">
        <w:t>应用，如下图所示:</w:t>
      </w:r>
      <w:r w:rsidRPr="00613BB9">
        <w:br/>
      </w:r>
      <w:r w:rsidRPr="00613BB9">
        <w:rPr>
          <w:noProof/>
        </w:rPr>
        <w:drawing>
          <wp:inline distT="0" distB="0" distL="0" distR="0" wp14:anchorId="40B25FEE" wp14:editId="161716AA">
            <wp:extent cx="5274310" cy="2771775"/>
            <wp:effectExtent l="0" t="0" r="2540" b="9525"/>
            <wp:docPr id="62" name="图片 62" descr="leancloud-create-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ncloud-create-app"/>
                    <pic:cNvPicPr>
                      <a:picLocks noChangeAspect="1" noChangeArrowheads="1"/>
                    </pic:cNvPicPr>
                  </pic:nvPicPr>
                  <pic:blipFill>
                    <a:blip r:embed="rId2172">
                      <a:extLst>
                        <a:ext uri="{28A0092B-C50C-407E-A947-70E740481C1C}">
                          <a14:useLocalDpi xmlns:a14="http://schemas.microsoft.com/office/drawing/2010/main" val="0"/>
                        </a:ext>
                      </a:extLst>
                    </a:blip>
                    <a:srcRect/>
                    <a:stretch>
                      <a:fillRect/>
                    </a:stretch>
                  </pic:blipFill>
                  <pic:spPr bwMode="auto">
                    <a:xfrm>
                      <a:off x="0" y="0"/>
                      <a:ext cx="5274310" cy="2771775"/>
                    </a:xfrm>
                    <a:prstGeom prst="rect">
                      <a:avLst/>
                    </a:prstGeom>
                    <a:noFill/>
                    <a:ln>
                      <a:noFill/>
                    </a:ln>
                  </pic:spPr>
                </pic:pic>
              </a:graphicData>
            </a:graphic>
          </wp:inline>
        </w:drawing>
      </w:r>
    </w:p>
    <w:p w14:paraId="75602098" w14:textId="77777777" w:rsidR="00AC0F06" w:rsidRPr="00613BB9" w:rsidRDefault="00AC0F06" w:rsidP="00AC0F06">
      <w:pPr>
        <w:pStyle w:val="5"/>
      </w:pPr>
      <w:bookmarkStart w:id="639" w:name="_Toc46395234"/>
      <w:r w:rsidRPr="00613BB9">
        <w:t>4.1.2 查看应用app_id和app_key</w:t>
      </w:r>
      <w:bookmarkEnd w:id="639"/>
    </w:p>
    <w:p w14:paraId="03CF536B" w14:textId="77777777" w:rsidR="00AC0F06" w:rsidRPr="00613BB9" w:rsidRDefault="00AC0F06" w:rsidP="00AC0F06">
      <w:pPr>
        <w:pStyle w:val="a3"/>
      </w:pPr>
      <w:r w:rsidRPr="00613BB9">
        <w:rPr>
          <w:noProof/>
        </w:rPr>
        <w:drawing>
          <wp:inline distT="0" distB="0" distL="0" distR="0" wp14:anchorId="0ECD2C23" wp14:editId="7022ECEA">
            <wp:extent cx="5274310" cy="2725420"/>
            <wp:effectExtent l="0" t="0" r="2540" b="0"/>
            <wp:docPr id="63" name="图片 63" descr="leancloud-app-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ancloud-app-info"/>
                    <pic:cNvPicPr>
                      <a:picLocks noChangeAspect="1" noChangeArrowheads="1"/>
                    </pic:cNvPicPr>
                  </pic:nvPicPr>
                  <pic:blipFill>
                    <a:blip r:embed="rId2173" cstate="print">
                      <a:extLst>
                        <a:ext uri="{28A0092B-C50C-407E-A947-70E740481C1C}">
                          <a14:useLocalDpi xmlns:a14="http://schemas.microsoft.com/office/drawing/2010/main" val="0"/>
                        </a:ext>
                      </a:extLst>
                    </a:blip>
                    <a:srcRect/>
                    <a:stretch>
                      <a:fillRect/>
                    </a:stretch>
                  </pic:blipFill>
                  <pic:spPr bwMode="auto">
                    <a:xfrm>
                      <a:off x="0" y="0"/>
                      <a:ext cx="5274310" cy="2725420"/>
                    </a:xfrm>
                    <a:prstGeom prst="rect">
                      <a:avLst/>
                    </a:prstGeom>
                    <a:noFill/>
                    <a:ln>
                      <a:noFill/>
                    </a:ln>
                  </pic:spPr>
                </pic:pic>
              </a:graphicData>
            </a:graphic>
          </wp:inline>
        </w:drawing>
      </w:r>
    </w:p>
    <w:p w14:paraId="43BFEE70" w14:textId="77777777" w:rsidR="00AC0F06" w:rsidRPr="00613BB9" w:rsidRDefault="00AC0F06" w:rsidP="00AC0F06">
      <w:pPr>
        <w:pStyle w:val="5"/>
      </w:pPr>
      <w:bookmarkStart w:id="640" w:name="_Toc46395235"/>
      <w:r w:rsidRPr="00613BB9">
        <w:t>4.1.3 配置应用key</w:t>
      </w:r>
      <w:bookmarkEnd w:id="640"/>
    </w:p>
    <w:p w14:paraId="352B0BDD" w14:textId="77777777" w:rsidR="00AC0F06" w:rsidRPr="00613BB9" w:rsidRDefault="00AC0F06" w:rsidP="00AC0F06">
      <w:pPr>
        <w:pStyle w:val="a3"/>
      </w:pPr>
      <w:r w:rsidRPr="00613BB9">
        <w:t>在主题配置中配置comment：</w:t>
      </w:r>
      <w:r w:rsidRPr="00613BB9">
        <w:rPr>
          <w:rStyle w:val="HTML1"/>
        </w:rPr>
        <w:t>_config.en.yml 和_config.zh-cn.yml</w:t>
      </w:r>
    </w:p>
    <w:p w14:paraId="4F72FA92" w14:textId="77777777" w:rsidR="00AC0F06" w:rsidRPr="00613BB9" w:rsidRDefault="00AC0F06" w:rsidP="00AC0F06">
      <w:pPr>
        <w:pStyle w:val="HTML"/>
        <w:rPr>
          <w:rStyle w:val="HTML1"/>
        </w:rPr>
      </w:pPr>
      <w:r w:rsidRPr="00613BB9">
        <w:rPr>
          <w:rStyle w:val="hljs-attr"/>
        </w:rPr>
        <w:t>comments:</w:t>
      </w:r>
    </w:p>
    <w:p w14:paraId="0903925A" w14:textId="77777777" w:rsidR="00AC0F06" w:rsidRPr="00613BB9" w:rsidRDefault="00AC0F06" w:rsidP="00AC0F06">
      <w:pPr>
        <w:pStyle w:val="HTML"/>
        <w:rPr>
          <w:rStyle w:val="HTML1"/>
        </w:rPr>
      </w:pPr>
      <w:r w:rsidRPr="00613BB9">
        <w:rPr>
          <w:rStyle w:val="hljs-attr"/>
        </w:rPr>
        <w:lastRenderedPageBreak/>
        <w:t xml:space="preserve">  type:</w:t>
      </w:r>
      <w:r w:rsidRPr="00613BB9">
        <w:rPr>
          <w:rStyle w:val="HTML1"/>
        </w:rPr>
        <w:t xml:space="preserve"> </w:t>
      </w:r>
      <w:r w:rsidRPr="00613BB9">
        <w:rPr>
          <w:rStyle w:val="hljs-string"/>
        </w:rPr>
        <w:t>valine</w:t>
      </w:r>
    </w:p>
    <w:p w14:paraId="69123BF8" w14:textId="77777777" w:rsidR="00AC0F06" w:rsidRPr="00613BB9" w:rsidRDefault="00AC0F06" w:rsidP="00AC0F06">
      <w:pPr>
        <w:pStyle w:val="HTML"/>
        <w:rPr>
          <w:rStyle w:val="HTML1"/>
        </w:rPr>
      </w:pPr>
      <w:r w:rsidRPr="00613BB9">
        <w:rPr>
          <w:rStyle w:val="hljs-attr"/>
        </w:rPr>
        <w:t xml:space="preserve">  app_id:</w:t>
      </w:r>
      <w:r w:rsidRPr="00613BB9">
        <w:rPr>
          <w:rStyle w:val="HTML1"/>
        </w:rPr>
        <w:t xml:space="preserve"> </w:t>
      </w:r>
      <w:r w:rsidRPr="00613BB9">
        <w:rPr>
          <w:rStyle w:val="hljs-string"/>
        </w:rPr>
        <w:t>xxx</w:t>
      </w:r>
      <w:r w:rsidRPr="00613BB9">
        <w:rPr>
          <w:rStyle w:val="HTML1"/>
        </w:rPr>
        <w:t xml:space="preserve"> </w:t>
      </w:r>
      <w:r w:rsidRPr="00613BB9">
        <w:rPr>
          <w:rStyle w:val="hljs-comment"/>
        </w:rPr>
        <w:t>#replace your app id</w:t>
      </w:r>
    </w:p>
    <w:p w14:paraId="7B93788D" w14:textId="77777777" w:rsidR="00AC0F06" w:rsidRPr="00613BB9" w:rsidRDefault="00AC0F06" w:rsidP="00AC0F06">
      <w:pPr>
        <w:pStyle w:val="HTML"/>
        <w:rPr>
          <w:rStyle w:val="HTML1"/>
        </w:rPr>
      </w:pPr>
      <w:r w:rsidRPr="00613BB9">
        <w:rPr>
          <w:rStyle w:val="hljs-attr"/>
        </w:rPr>
        <w:t xml:space="preserve">  app_key:</w:t>
      </w:r>
      <w:r w:rsidRPr="00613BB9">
        <w:rPr>
          <w:rStyle w:val="HTML1"/>
        </w:rPr>
        <w:t xml:space="preserve"> </w:t>
      </w:r>
      <w:r w:rsidRPr="00613BB9">
        <w:rPr>
          <w:rStyle w:val="hljs-string"/>
        </w:rPr>
        <w:t>xxx</w:t>
      </w:r>
      <w:r w:rsidRPr="00613BB9">
        <w:rPr>
          <w:rStyle w:val="HTML1"/>
        </w:rPr>
        <w:t xml:space="preserve"> </w:t>
      </w:r>
      <w:r w:rsidRPr="00613BB9">
        <w:rPr>
          <w:rStyle w:val="hljs-comment"/>
        </w:rPr>
        <w:t># replace your app key</w:t>
      </w:r>
    </w:p>
    <w:p w14:paraId="6384A2CB" w14:textId="77777777" w:rsidR="00AC0F06" w:rsidRPr="00613BB9" w:rsidRDefault="00AC0F06" w:rsidP="00AC0F06">
      <w:pPr>
        <w:pStyle w:val="5"/>
      </w:pPr>
      <w:bookmarkStart w:id="641" w:name="_Toc46395236"/>
      <w:r w:rsidRPr="00613BB9">
        <w:t>4.1.4 文章开启comment或关闭comment</w:t>
      </w:r>
      <w:bookmarkEnd w:id="641"/>
    </w:p>
    <w:p w14:paraId="72664366" w14:textId="77777777" w:rsidR="00AC0F06" w:rsidRPr="00613BB9" w:rsidRDefault="00AC0F06" w:rsidP="00AC0F06">
      <w:pPr>
        <w:pStyle w:val="a3"/>
      </w:pPr>
      <w:r w:rsidRPr="00613BB9">
        <w:t>在文档开头可以通过设置</w:t>
      </w:r>
      <w:r w:rsidRPr="00613BB9">
        <w:rPr>
          <w:rStyle w:val="HTML1"/>
        </w:rPr>
        <w:t>comments: false</w:t>
      </w:r>
      <w:r w:rsidRPr="00613BB9">
        <w:t>来关闭文章评论</w:t>
      </w:r>
    </w:p>
    <w:p w14:paraId="58349158" w14:textId="77777777" w:rsidR="00AC0F06" w:rsidRPr="00613BB9" w:rsidRDefault="00AC0F06" w:rsidP="00AC0F06">
      <w:pPr>
        <w:pStyle w:val="a3"/>
      </w:pPr>
      <w:r w:rsidRPr="00613BB9">
        <w:t>评论效果类似如下:</w:t>
      </w:r>
      <w:r w:rsidRPr="00613BB9">
        <w:br/>
      </w:r>
      <w:r w:rsidRPr="00613BB9">
        <w:rPr>
          <w:noProof/>
        </w:rPr>
        <w:drawing>
          <wp:inline distT="0" distB="0" distL="0" distR="0" wp14:anchorId="06E7C1AD" wp14:editId="03FDB649">
            <wp:extent cx="5274310" cy="3195955"/>
            <wp:effectExtent l="0" t="0" r="2540" b="4445"/>
            <wp:docPr id="64" name="图片 64" descr="leancloud-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ncloud-comment"/>
                    <pic:cNvPicPr>
                      <a:picLocks noChangeAspect="1" noChangeArrowheads="1"/>
                    </pic:cNvPicPr>
                  </pic:nvPicPr>
                  <pic:blipFill>
                    <a:blip r:embed="rId2174" cstate="print">
                      <a:extLst>
                        <a:ext uri="{28A0092B-C50C-407E-A947-70E740481C1C}">
                          <a14:useLocalDpi xmlns:a14="http://schemas.microsoft.com/office/drawing/2010/main" val="0"/>
                        </a:ext>
                      </a:extLst>
                    </a:blip>
                    <a:srcRect/>
                    <a:stretch>
                      <a:fillRect/>
                    </a:stretch>
                  </pic:blipFill>
                  <pic:spPr bwMode="auto">
                    <a:xfrm>
                      <a:off x="0" y="0"/>
                      <a:ext cx="5274310" cy="3195955"/>
                    </a:xfrm>
                    <a:prstGeom prst="rect">
                      <a:avLst/>
                    </a:prstGeom>
                    <a:noFill/>
                    <a:ln>
                      <a:noFill/>
                    </a:ln>
                  </pic:spPr>
                </pic:pic>
              </a:graphicData>
            </a:graphic>
          </wp:inline>
        </w:drawing>
      </w:r>
    </w:p>
    <w:p w14:paraId="73B8CF62" w14:textId="77777777" w:rsidR="00AC0F06" w:rsidRPr="00613BB9" w:rsidRDefault="00AC0F06" w:rsidP="00AC0F06">
      <w:pPr>
        <w:pStyle w:val="4"/>
      </w:pPr>
      <w:bookmarkStart w:id="642" w:name="_Toc46395237"/>
      <w:r w:rsidRPr="00613BB9">
        <w:t>4.2 添加文章访问量及站点访问统计功能</w:t>
      </w:r>
      <w:bookmarkEnd w:id="642"/>
    </w:p>
    <w:p w14:paraId="13F8CA75" w14:textId="77777777" w:rsidR="00AC0F06" w:rsidRPr="00613BB9" w:rsidRDefault="00AC0F06" w:rsidP="00AC0F06">
      <w:pPr>
        <w:pStyle w:val="a3"/>
      </w:pPr>
      <w:r w:rsidRPr="00613BB9">
        <w:t>一般有两种模式：</w:t>
      </w:r>
    </w:p>
    <w:p w14:paraId="4A7B94B0" w14:textId="77777777" w:rsidR="00AC0F06" w:rsidRPr="00613BB9" w:rsidRDefault="00AC0F06" w:rsidP="00907565">
      <w:pPr>
        <w:widowControl/>
        <w:numPr>
          <w:ilvl w:val="0"/>
          <w:numId w:val="86"/>
        </w:numPr>
        <w:spacing w:before="100" w:beforeAutospacing="1" w:after="100" w:afterAutospacing="1"/>
        <w:jc w:val="left"/>
      </w:pPr>
      <w:r w:rsidRPr="00613BB9">
        <w:rPr>
          <w:rStyle w:val="a6"/>
        </w:rPr>
        <w:t>Valine模式</w:t>
      </w:r>
      <w:r w:rsidRPr="00613BB9">
        <w:t>: 集成Vistor统计功能，与leancloud打通，把统计数据存储到leancloud</w:t>
      </w:r>
    </w:p>
    <w:p w14:paraId="020407E5" w14:textId="77777777" w:rsidR="00AC0F06" w:rsidRPr="00613BB9" w:rsidRDefault="00AC0F06" w:rsidP="00907565">
      <w:pPr>
        <w:widowControl/>
        <w:numPr>
          <w:ilvl w:val="0"/>
          <w:numId w:val="86"/>
        </w:numPr>
        <w:spacing w:before="100" w:beforeAutospacing="1" w:after="100" w:afterAutospacing="1"/>
        <w:jc w:val="left"/>
      </w:pPr>
      <w:r w:rsidRPr="00613BB9">
        <w:rPr>
          <w:rStyle w:val="a6"/>
        </w:rPr>
        <w:t>不蒜子模式</w:t>
      </w:r>
      <w:r w:rsidRPr="00613BB9">
        <w:t>: 简单，直接集成脚本即可。</w:t>
      </w:r>
    </w:p>
    <w:p w14:paraId="6FAF9B81" w14:textId="77777777" w:rsidR="00AC0F06" w:rsidRPr="00613BB9" w:rsidRDefault="00AC0F06" w:rsidP="00AC0F06">
      <w:pPr>
        <w:pStyle w:val="a3"/>
      </w:pPr>
      <w:r w:rsidRPr="00613BB9">
        <w:t>本文主要介绍用不蒜子模式来统计访问量，步骤如下：</w:t>
      </w:r>
    </w:p>
    <w:p w14:paraId="3EED905D" w14:textId="77777777" w:rsidR="00AC0F06" w:rsidRPr="00613BB9" w:rsidRDefault="00AC0F06" w:rsidP="00AC0F06">
      <w:pPr>
        <w:pStyle w:val="5"/>
      </w:pPr>
      <w:bookmarkStart w:id="643" w:name="_Toc46395238"/>
      <w:r w:rsidRPr="00613BB9">
        <w:t>4.2.1 修改主题配置</w:t>
      </w:r>
      <w:bookmarkEnd w:id="643"/>
    </w:p>
    <w:p w14:paraId="3AC80AF0" w14:textId="77777777" w:rsidR="00AC0F06" w:rsidRPr="00613BB9" w:rsidRDefault="00AC0F06" w:rsidP="00AC0F06">
      <w:pPr>
        <w:pStyle w:val="a3"/>
      </w:pPr>
      <w:r w:rsidRPr="00613BB9">
        <w:t>修改主题配置 ：</w:t>
      </w:r>
      <w:r w:rsidRPr="00613BB9">
        <w:rPr>
          <w:rStyle w:val="HTML1"/>
        </w:rPr>
        <w:t>_config.en.yml和_config.zh-cn.yml</w:t>
      </w:r>
      <w:r w:rsidRPr="00613BB9">
        <w:t>，增加如下内容：</w:t>
      </w:r>
    </w:p>
    <w:p w14:paraId="27587A26" w14:textId="77777777" w:rsidR="00AC0F06" w:rsidRPr="00613BB9" w:rsidRDefault="00AC0F06" w:rsidP="00AC0F06">
      <w:pPr>
        <w:pStyle w:val="HTML"/>
        <w:rPr>
          <w:rStyle w:val="HTML1"/>
        </w:rPr>
      </w:pPr>
      <w:r w:rsidRPr="00613BB9">
        <w:rPr>
          <w:rStyle w:val="hljs-attr"/>
        </w:rPr>
        <w:t>article:</w:t>
      </w:r>
    </w:p>
    <w:p w14:paraId="0852B8EF" w14:textId="77777777" w:rsidR="00AC0F06" w:rsidRPr="00613BB9" w:rsidRDefault="00AC0F06" w:rsidP="00AC0F06">
      <w:pPr>
        <w:pStyle w:val="HTML"/>
        <w:rPr>
          <w:rStyle w:val="HTML1"/>
        </w:rPr>
      </w:pPr>
      <w:r w:rsidRPr="00613BB9">
        <w:rPr>
          <w:rStyle w:val="HTML1"/>
        </w:rPr>
        <w:lastRenderedPageBreak/>
        <w:t xml:space="preserve">  </w:t>
      </w:r>
      <w:r w:rsidRPr="00613BB9">
        <w:rPr>
          <w:rStyle w:val="hljs-comment"/>
        </w:rPr>
        <w:t>#增加一个pageview变量，用来控制是否显示文章访问量</w:t>
      </w:r>
    </w:p>
    <w:p w14:paraId="688D53FB" w14:textId="77777777" w:rsidR="00AC0F06" w:rsidRPr="00613BB9" w:rsidRDefault="00AC0F06" w:rsidP="00AC0F06">
      <w:pPr>
        <w:pStyle w:val="HTML"/>
        <w:rPr>
          <w:rStyle w:val="HTML1"/>
        </w:rPr>
      </w:pPr>
      <w:r w:rsidRPr="00613BB9">
        <w:rPr>
          <w:rStyle w:val="hljs-attr"/>
        </w:rPr>
        <w:t xml:space="preserve">  pageview:</w:t>
      </w:r>
      <w:r w:rsidRPr="00613BB9">
        <w:rPr>
          <w:rStyle w:val="HTML1"/>
        </w:rPr>
        <w:t xml:space="preserve"> </w:t>
      </w:r>
      <w:r w:rsidRPr="00613BB9">
        <w:rPr>
          <w:rStyle w:val="hljs-literal"/>
        </w:rPr>
        <w:t>true</w:t>
      </w:r>
    </w:p>
    <w:p w14:paraId="10DBB601" w14:textId="77777777" w:rsidR="00AC0F06" w:rsidRPr="00613BB9" w:rsidRDefault="00AC0F06" w:rsidP="00AC0F06">
      <w:pPr>
        <w:pStyle w:val="5"/>
      </w:pPr>
      <w:bookmarkStart w:id="644" w:name="_Toc46395239"/>
      <w:r w:rsidRPr="00613BB9">
        <w:t>4.2.2 增加busuanzi脚本</w:t>
      </w:r>
      <w:bookmarkEnd w:id="644"/>
    </w:p>
    <w:p w14:paraId="57E1F477" w14:textId="77777777" w:rsidR="00AC0F06" w:rsidRPr="00613BB9" w:rsidRDefault="00AC0F06" w:rsidP="00AC0F06">
      <w:pPr>
        <w:pStyle w:val="a3"/>
      </w:pPr>
      <w:r w:rsidRPr="00613BB9">
        <w:t>在主题目录下，找到</w:t>
      </w:r>
      <w:r w:rsidRPr="00613BB9">
        <w:rPr>
          <w:rStyle w:val="HTML1"/>
        </w:rPr>
        <w:t>themes/minos/layout/common/head.ejs</w:t>
      </w:r>
      <w:r w:rsidRPr="00613BB9">
        <w:t>, 在最后面添加如下代码：</w:t>
      </w:r>
    </w:p>
    <w:p w14:paraId="126C6A9A" w14:textId="77777777" w:rsidR="00AC0F06" w:rsidRPr="00613BB9" w:rsidRDefault="00AC0F06" w:rsidP="00AC0F06">
      <w:pPr>
        <w:pStyle w:val="HTML"/>
        <w:rPr>
          <w:rStyle w:val="HTML1"/>
        </w:rPr>
      </w:pPr>
      <w:r w:rsidRPr="00613BB9">
        <w:rPr>
          <w:rStyle w:val="HTML1"/>
        </w:rPr>
        <w:t xml:space="preserve">&lt;% </w:t>
      </w:r>
      <w:r w:rsidRPr="00613BB9">
        <w:rPr>
          <w:rStyle w:val="hljs-keyword"/>
        </w:rPr>
        <w:t>if</w:t>
      </w:r>
      <w:r w:rsidRPr="00613BB9">
        <w:rPr>
          <w:rStyle w:val="HTML1"/>
        </w:rPr>
        <w:t xml:space="preserve"> (!has_config(</w:t>
      </w:r>
      <w:r w:rsidRPr="00613BB9">
        <w:rPr>
          <w:rStyle w:val="hljs-string"/>
        </w:rPr>
        <w:t>'article.pageview'</w:t>
      </w:r>
      <w:r w:rsidRPr="00613BB9">
        <w:rPr>
          <w:rStyle w:val="HTML1"/>
        </w:rPr>
        <w:t>) || get_config(</w:t>
      </w:r>
      <w:r w:rsidRPr="00613BB9">
        <w:rPr>
          <w:rStyle w:val="hljs-string"/>
        </w:rPr>
        <w:t>'article.pageview'</w:t>
      </w:r>
      <w:r w:rsidRPr="00613BB9">
        <w:rPr>
          <w:rStyle w:val="HTML1"/>
        </w:rPr>
        <w:t xml:space="preserve">) === </w:t>
      </w:r>
      <w:r w:rsidRPr="00613BB9">
        <w:rPr>
          <w:rStyle w:val="hljs-literal"/>
        </w:rPr>
        <w:t>true</w:t>
      </w:r>
      <w:r w:rsidRPr="00613BB9">
        <w:rPr>
          <w:rStyle w:val="HTML1"/>
        </w:rPr>
        <w:t>) { %&gt;</w:t>
      </w:r>
    </w:p>
    <w:p w14:paraId="6442429A" w14:textId="77777777" w:rsidR="00AC0F06" w:rsidRPr="00613BB9" w:rsidRDefault="00AC0F06" w:rsidP="00AC0F06">
      <w:pPr>
        <w:pStyle w:val="HTML"/>
        <w:rPr>
          <w:rStyle w:val="HTML1"/>
        </w:rPr>
      </w:pPr>
      <w:r w:rsidRPr="00613BB9">
        <w:rPr>
          <w:rStyle w:val="HTML1"/>
        </w:rPr>
        <w:t xml:space="preserve">  </w:t>
      </w:r>
      <w:r w:rsidRPr="00613BB9">
        <w:rPr>
          <w:rStyle w:val="hljs-tag"/>
        </w:rPr>
        <w:t>&lt;</w:t>
      </w:r>
      <w:r w:rsidRPr="00613BB9">
        <w:rPr>
          <w:rStyle w:val="hljs-name"/>
        </w:rPr>
        <w:t>script</w:t>
      </w:r>
      <w:r w:rsidRPr="00613BB9">
        <w:rPr>
          <w:rStyle w:val="hljs-tag"/>
        </w:rPr>
        <w:t xml:space="preserve"> </w:t>
      </w:r>
      <w:r w:rsidRPr="00613BB9">
        <w:rPr>
          <w:rStyle w:val="hljs-attr"/>
        </w:rPr>
        <w:t>async</w:t>
      </w:r>
      <w:r w:rsidRPr="00613BB9">
        <w:rPr>
          <w:rStyle w:val="hljs-tag"/>
        </w:rPr>
        <w:t>=</w:t>
      </w:r>
      <w:r w:rsidRPr="00613BB9">
        <w:rPr>
          <w:rStyle w:val="hljs-string"/>
        </w:rPr>
        <w:t>""</w:t>
      </w:r>
      <w:r w:rsidRPr="00613BB9">
        <w:rPr>
          <w:rStyle w:val="hljs-tag"/>
        </w:rPr>
        <w:t xml:space="preserve"> </w:t>
      </w:r>
      <w:r w:rsidRPr="00613BB9">
        <w:rPr>
          <w:rStyle w:val="hljs-attr"/>
        </w:rPr>
        <w:t>src</w:t>
      </w:r>
      <w:r w:rsidRPr="00613BB9">
        <w:rPr>
          <w:rStyle w:val="hljs-tag"/>
        </w:rPr>
        <w:t>=</w:t>
      </w:r>
      <w:r w:rsidRPr="00613BB9">
        <w:rPr>
          <w:rStyle w:val="hljs-string"/>
        </w:rPr>
        <w:t>"//busuanzi.ibruce.info/busuanzi/2.3/busuanzi.pure.mini.js"</w:t>
      </w:r>
      <w:r w:rsidRPr="00613BB9">
        <w:rPr>
          <w:rStyle w:val="hljs-tag"/>
        </w:rPr>
        <w:t>&gt;&lt;/</w:t>
      </w:r>
      <w:r w:rsidRPr="00613BB9">
        <w:rPr>
          <w:rStyle w:val="hljs-name"/>
        </w:rPr>
        <w:t>script</w:t>
      </w:r>
      <w:r w:rsidRPr="00613BB9">
        <w:rPr>
          <w:rStyle w:val="hljs-tag"/>
        </w:rPr>
        <w:t>&gt;</w:t>
      </w:r>
    </w:p>
    <w:p w14:paraId="5D01F1AC" w14:textId="77777777" w:rsidR="00AC0F06" w:rsidRPr="00613BB9" w:rsidRDefault="00AC0F06" w:rsidP="00AC0F06">
      <w:pPr>
        <w:pStyle w:val="HTML"/>
        <w:rPr>
          <w:rStyle w:val="HTML1"/>
        </w:rPr>
      </w:pPr>
      <w:r w:rsidRPr="00613BB9">
        <w:rPr>
          <w:rStyle w:val="HTML1"/>
        </w:rPr>
        <w:t>&lt;% } %&gt;</w:t>
      </w:r>
    </w:p>
    <w:p w14:paraId="2EA14A9F" w14:textId="77777777" w:rsidR="00AC0F06" w:rsidRPr="00613BB9" w:rsidRDefault="00AC0F06" w:rsidP="00AC0F06">
      <w:pPr>
        <w:pStyle w:val="5"/>
      </w:pPr>
      <w:bookmarkStart w:id="645" w:name="_Toc46395240"/>
      <w:r w:rsidRPr="00613BB9">
        <w:t>4.2.3 增加访问量统计</w:t>
      </w:r>
      <w:bookmarkEnd w:id="645"/>
    </w:p>
    <w:p w14:paraId="7CB88841" w14:textId="77777777" w:rsidR="00AC0F06" w:rsidRPr="00613BB9" w:rsidRDefault="00AC0F06" w:rsidP="00AC0F06">
      <w:pPr>
        <w:pStyle w:val="a3"/>
      </w:pPr>
      <w:r w:rsidRPr="00613BB9">
        <w:t>在主题目录下，找到</w:t>
      </w:r>
      <w:r w:rsidRPr="00613BB9">
        <w:rPr>
          <w:rStyle w:val="HTML1"/>
        </w:rPr>
        <w:t>themes/minos/layout/common/article.ejs</w:t>
      </w:r>
      <w:r w:rsidRPr="00613BB9">
        <w:t>, 在合适位置(第28行后），添加如下代码：</w:t>
      </w:r>
    </w:p>
    <w:p w14:paraId="4E50254A" w14:textId="77777777" w:rsidR="00AC0F06" w:rsidRPr="00613BB9" w:rsidRDefault="00AC0F06" w:rsidP="00AC0F06">
      <w:pPr>
        <w:pStyle w:val="HTML"/>
        <w:rPr>
          <w:rStyle w:val="HTML1"/>
        </w:rPr>
      </w:pPr>
    </w:p>
    <w:p w14:paraId="73B37580" w14:textId="77777777" w:rsidR="00AC0F06" w:rsidRPr="00613BB9" w:rsidRDefault="00AC0F06" w:rsidP="00AC0F06">
      <w:pPr>
        <w:pStyle w:val="HTML"/>
        <w:rPr>
          <w:rStyle w:val="HTML1"/>
        </w:rPr>
      </w:pPr>
      <w:r w:rsidRPr="00613BB9">
        <w:rPr>
          <w:rStyle w:val="HTML1"/>
        </w:rPr>
        <w:t xml:space="preserve">        &lt;% </w:t>
      </w:r>
      <w:r w:rsidRPr="00613BB9">
        <w:rPr>
          <w:rStyle w:val="hljs-keyword"/>
        </w:rPr>
        <w:t>if</w:t>
      </w:r>
      <w:r w:rsidRPr="00613BB9">
        <w:rPr>
          <w:rStyle w:val="HTML1"/>
        </w:rPr>
        <w:t xml:space="preserve"> (!has_config(</w:t>
      </w:r>
      <w:r w:rsidRPr="00613BB9">
        <w:rPr>
          <w:rStyle w:val="hljs-string"/>
        </w:rPr>
        <w:t>'article.pageview'</w:t>
      </w:r>
      <w:r w:rsidRPr="00613BB9">
        <w:rPr>
          <w:rStyle w:val="HTML1"/>
        </w:rPr>
        <w:t>) || get_config(</w:t>
      </w:r>
      <w:r w:rsidRPr="00613BB9">
        <w:rPr>
          <w:rStyle w:val="hljs-string"/>
        </w:rPr>
        <w:t>'article.pageview'</w:t>
      </w:r>
      <w:r w:rsidRPr="00613BB9">
        <w:rPr>
          <w:rStyle w:val="HTML1"/>
        </w:rPr>
        <w:t xml:space="preserve">) === </w:t>
      </w:r>
      <w:r w:rsidRPr="00613BB9">
        <w:rPr>
          <w:rStyle w:val="hljs-literal"/>
        </w:rPr>
        <w:t>true</w:t>
      </w:r>
      <w:r w:rsidRPr="00613BB9">
        <w:rPr>
          <w:rStyle w:val="HTML1"/>
        </w:rPr>
        <w:t>) { %&gt;</w:t>
      </w:r>
    </w:p>
    <w:p w14:paraId="46AFA5BD" w14:textId="77777777" w:rsidR="00AC0F06" w:rsidRPr="00613BB9" w:rsidRDefault="00AC0F06" w:rsidP="00AC0F06">
      <w:pPr>
        <w:pStyle w:val="HTML"/>
        <w:rPr>
          <w:rStyle w:val="HTML1"/>
        </w:rPr>
      </w:pPr>
      <w:r w:rsidRPr="00613BB9">
        <w:rPr>
          <w:rStyle w:val="HTML1"/>
        </w:rPr>
        <w:t xml:space="preserve">        </w:t>
      </w:r>
      <w:r w:rsidRPr="00613BB9">
        <w:rPr>
          <w:rStyle w:val="hljs-tag"/>
        </w:rPr>
        <w:t>&lt;</w:t>
      </w:r>
      <w:r w:rsidRPr="00613BB9">
        <w:rPr>
          <w:rStyle w:val="hljs-name"/>
        </w:rPr>
        <w:t>span</w:t>
      </w:r>
      <w:r w:rsidRPr="00613BB9">
        <w:rPr>
          <w:rStyle w:val="hljs-tag"/>
        </w:rPr>
        <w:t xml:space="preserve"> </w:t>
      </w:r>
      <w:r w:rsidRPr="00613BB9">
        <w:rPr>
          <w:rStyle w:val="hljs-attr"/>
        </w:rPr>
        <w:t>class</w:t>
      </w:r>
      <w:r w:rsidRPr="00613BB9">
        <w:rPr>
          <w:rStyle w:val="hljs-tag"/>
        </w:rPr>
        <w:t>=</w:t>
      </w:r>
      <w:r w:rsidRPr="00613BB9">
        <w:rPr>
          <w:rStyle w:val="hljs-string"/>
        </w:rPr>
        <w:t>"column is-narrow"</w:t>
      </w:r>
      <w:r w:rsidRPr="00613BB9">
        <w:rPr>
          <w:rStyle w:val="hljs-tag"/>
        </w:rPr>
        <w:t xml:space="preserve"> </w:t>
      </w:r>
      <w:r w:rsidRPr="00613BB9">
        <w:rPr>
          <w:rStyle w:val="hljs-attr"/>
        </w:rPr>
        <w:t>id</w:t>
      </w:r>
      <w:r w:rsidRPr="00613BB9">
        <w:rPr>
          <w:rStyle w:val="hljs-tag"/>
        </w:rPr>
        <w:t>=</w:t>
      </w:r>
      <w:r w:rsidRPr="00613BB9">
        <w:rPr>
          <w:rStyle w:val="hljs-string"/>
        </w:rPr>
        <w:t>"busuanzi_value_page_pv"</w:t>
      </w:r>
      <w:r w:rsidRPr="00613BB9">
        <w:rPr>
          <w:rStyle w:val="hljs-tag"/>
        </w:rPr>
        <w:t>&gt;</w:t>
      </w:r>
      <w:r w:rsidRPr="00613BB9">
        <w:rPr>
          <w:rStyle w:val="xml"/>
        </w:rPr>
        <w:t>0</w:t>
      </w:r>
      <w:r w:rsidRPr="00613BB9">
        <w:rPr>
          <w:rStyle w:val="hljs-tag"/>
        </w:rPr>
        <w:t>&lt;/</w:t>
      </w:r>
      <w:r w:rsidRPr="00613BB9">
        <w:rPr>
          <w:rStyle w:val="hljs-name"/>
        </w:rPr>
        <w:t>span</w:t>
      </w:r>
      <w:r w:rsidRPr="00613BB9">
        <w:rPr>
          <w:rStyle w:val="hljs-tag"/>
        </w:rPr>
        <w:t>&gt;</w:t>
      </w:r>
    </w:p>
    <w:p w14:paraId="5B760F69" w14:textId="77777777" w:rsidR="00AC0F06" w:rsidRPr="00613BB9" w:rsidRDefault="00AC0F06" w:rsidP="00AC0F06">
      <w:pPr>
        <w:pStyle w:val="HTML"/>
        <w:rPr>
          <w:rStyle w:val="HTML1"/>
        </w:rPr>
      </w:pPr>
      <w:r w:rsidRPr="00613BB9">
        <w:rPr>
          <w:rStyle w:val="HTML1"/>
        </w:rPr>
        <w:t xml:space="preserve">        &lt;span </w:t>
      </w:r>
      <w:r w:rsidRPr="00613BB9">
        <w:rPr>
          <w:rStyle w:val="hljs-keyword"/>
        </w:rPr>
        <w:t>class</w:t>
      </w:r>
      <w:r w:rsidRPr="00613BB9">
        <w:rPr>
          <w:rStyle w:val="HTML1"/>
        </w:rPr>
        <w:t>=</w:t>
      </w:r>
      <w:r w:rsidRPr="00613BB9">
        <w:rPr>
          <w:rStyle w:val="hljs-string"/>
        </w:rPr>
        <w:t>"column is-narror"</w:t>
      </w:r>
      <w:r w:rsidRPr="00613BB9">
        <w:rPr>
          <w:rStyle w:val="HTML1"/>
        </w:rPr>
        <w:t xml:space="preserve">&gt; </w:t>
      </w:r>
      <w:r w:rsidRPr="00613BB9">
        <w:rPr>
          <w:rStyle w:val="hljs-tag"/>
        </w:rPr>
        <w:t>&lt;</w:t>
      </w:r>
      <w:r w:rsidRPr="00613BB9">
        <w:rPr>
          <w:rStyle w:val="hljs-name"/>
        </w:rPr>
        <w:t>%=`${</w:t>
      </w:r>
      <w:r w:rsidRPr="00613BB9">
        <w:rPr>
          <w:rStyle w:val="hljs-tag"/>
        </w:rPr>
        <w:t xml:space="preserve"> </w:t>
      </w:r>
      <w:r w:rsidRPr="00613BB9">
        <w:rPr>
          <w:rStyle w:val="hljs-attr"/>
        </w:rPr>
        <w:t>__</w:t>
      </w:r>
      <w:r w:rsidRPr="00613BB9">
        <w:rPr>
          <w:rStyle w:val="hljs-tag"/>
        </w:rPr>
        <w:t>('</w:t>
      </w:r>
      <w:r w:rsidRPr="00613BB9">
        <w:rPr>
          <w:rStyle w:val="hljs-attr"/>
        </w:rPr>
        <w:t>article.vistor</w:t>
      </w:r>
      <w:r w:rsidRPr="00613BB9">
        <w:rPr>
          <w:rStyle w:val="hljs-tag"/>
        </w:rPr>
        <w:t>') }` %&gt;&lt;/</w:t>
      </w:r>
      <w:r w:rsidRPr="00613BB9">
        <w:rPr>
          <w:rStyle w:val="hljs-name"/>
        </w:rPr>
        <w:t>span</w:t>
      </w:r>
      <w:r w:rsidRPr="00613BB9">
        <w:rPr>
          <w:rStyle w:val="hljs-tag"/>
        </w:rPr>
        <w:t>&gt;</w:t>
      </w:r>
    </w:p>
    <w:p w14:paraId="5B3A217C" w14:textId="77777777" w:rsidR="00AC0F06" w:rsidRPr="00613BB9" w:rsidRDefault="00AC0F06" w:rsidP="00AC0F06">
      <w:pPr>
        <w:pStyle w:val="HTML"/>
        <w:rPr>
          <w:rStyle w:val="HTML1"/>
        </w:rPr>
      </w:pPr>
      <w:r w:rsidRPr="00613BB9">
        <w:rPr>
          <w:rStyle w:val="HTML1"/>
        </w:rPr>
        <w:t xml:space="preserve">        &lt;% } %&gt;</w:t>
      </w:r>
    </w:p>
    <w:p w14:paraId="602372ED" w14:textId="77777777" w:rsidR="00AC0F06" w:rsidRPr="00613BB9" w:rsidRDefault="00AC0F06" w:rsidP="00AC0F06">
      <w:pPr>
        <w:pStyle w:val="5"/>
      </w:pPr>
      <w:bookmarkStart w:id="646" w:name="_Toc46395241"/>
      <w:r w:rsidRPr="00613BB9">
        <w:t>4.2.4 修改多语系配置</w:t>
      </w:r>
      <w:bookmarkEnd w:id="646"/>
    </w:p>
    <w:p w14:paraId="4AFCE8FB" w14:textId="77777777" w:rsidR="00AC0F06" w:rsidRPr="00613BB9" w:rsidRDefault="00AC0F06" w:rsidP="00AC0F06">
      <w:pPr>
        <w:pStyle w:val="a3"/>
      </w:pPr>
      <w:r w:rsidRPr="00613BB9">
        <w:t>在</w:t>
      </w:r>
      <w:r w:rsidRPr="00613BB9">
        <w:rPr>
          <w:rStyle w:val="HTML1"/>
        </w:rPr>
        <w:t>themes/minos/languages</w:t>
      </w:r>
      <w:r w:rsidRPr="00613BB9">
        <w:t>目录下，分别修改</w:t>
      </w:r>
      <w:r w:rsidRPr="00613BB9">
        <w:rPr>
          <w:rStyle w:val="HTML1"/>
        </w:rPr>
        <w:t>en.yml</w:t>
      </w:r>
      <w:r w:rsidRPr="00613BB9">
        <w:t>和</w:t>
      </w:r>
      <w:r w:rsidRPr="00613BB9">
        <w:rPr>
          <w:rStyle w:val="HTML1"/>
        </w:rPr>
        <w:t>zh-cn.yml</w:t>
      </w:r>
      <w:r w:rsidRPr="00613BB9">
        <w:t>,增加两个对应项，如下所示:</w:t>
      </w:r>
    </w:p>
    <w:p w14:paraId="6382BAD3" w14:textId="77777777" w:rsidR="00AC0F06" w:rsidRPr="00613BB9" w:rsidRDefault="00AC0F06" w:rsidP="00907565">
      <w:pPr>
        <w:widowControl/>
        <w:numPr>
          <w:ilvl w:val="0"/>
          <w:numId w:val="87"/>
        </w:numPr>
        <w:spacing w:before="100" w:beforeAutospacing="1" w:after="100" w:afterAutospacing="1"/>
        <w:jc w:val="left"/>
      </w:pPr>
      <w:r w:rsidRPr="00613BB9">
        <w:rPr>
          <w:rStyle w:val="a6"/>
        </w:rPr>
        <w:t>en.yml</w:t>
      </w:r>
    </w:p>
    <w:p w14:paraId="29462218" w14:textId="77777777" w:rsidR="00AC0F06" w:rsidRPr="00613BB9" w:rsidRDefault="00AC0F06" w:rsidP="00AC0F06">
      <w:pPr>
        <w:pStyle w:val="HTML"/>
        <w:rPr>
          <w:rStyle w:val="HTML1"/>
        </w:rPr>
      </w:pPr>
      <w:r w:rsidRPr="00613BB9">
        <w:rPr>
          <w:rStyle w:val="hljs-attribute"/>
        </w:rPr>
        <w:t>article</w:t>
      </w:r>
      <w:r w:rsidRPr="00613BB9">
        <w:rPr>
          <w:rStyle w:val="HTML1"/>
        </w:rPr>
        <w:t>:</w:t>
      </w:r>
    </w:p>
    <w:p w14:paraId="0296CCB6" w14:textId="77777777" w:rsidR="00AC0F06" w:rsidRPr="00613BB9" w:rsidRDefault="00AC0F06" w:rsidP="00AC0F06">
      <w:pPr>
        <w:pStyle w:val="HTML"/>
        <w:rPr>
          <w:rStyle w:val="HTML1"/>
        </w:rPr>
      </w:pPr>
      <w:r w:rsidRPr="00613BB9">
        <w:rPr>
          <w:rStyle w:val="HTML1"/>
        </w:rPr>
        <w:t xml:space="preserve">    </w:t>
      </w:r>
      <w:r w:rsidRPr="00613BB9">
        <w:rPr>
          <w:rStyle w:val="hljs-attribute"/>
        </w:rPr>
        <w:t>vistor</w:t>
      </w:r>
      <w:r w:rsidRPr="00613BB9">
        <w:rPr>
          <w:rStyle w:val="HTML1"/>
        </w:rPr>
        <w:t>: PageView</w:t>
      </w:r>
    </w:p>
    <w:p w14:paraId="6E381B5C" w14:textId="77777777" w:rsidR="00AC0F06" w:rsidRPr="00613BB9" w:rsidRDefault="00AC0F06" w:rsidP="00907565">
      <w:pPr>
        <w:widowControl/>
        <w:numPr>
          <w:ilvl w:val="0"/>
          <w:numId w:val="88"/>
        </w:numPr>
        <w:spacing w:before="100" w:beforeAutospacing="1" w:after="100" w:afterAutospacing="1"/>
        <w:jc w:val="left"/>
      </w:pPr>
      <w:r w:rsidRPr="00613BB9">
        <w:rPr>
          <w:rStyle w:val="a6"/>
        </w:rPr>
        <w:t>zh-cn.yml</w:t>
      </w:r>
    </w:p>
    <w:p w14:paraId="797E8FEF" w14:textId="77777777" w:rsidR="00AC0F06" w:rsidRPr="00613BB9" w:rsidRDefault="00AC0F06" w:rsidP="00AC0F06">
      <w:pPr>
        <w:pStyle w:val="HTML"/>
        <w:rPr>
          <w:rStyle w:val="HTML1"/>
        </w:rPr>
      </w:pPr>
      <w:r w:rsidRPr="00613BB9">
        <w:rPr>
          <w:rStyle w:val="hljs-attribute"/>
        </w:rPr>
        <w:t>article</w:t>
      </w:r>
      <w:r w:rsidRPr="00613BB9">
        <w:rPr>
          <w:rStyle w:val="HTML1"/>
        </w:rPr>
        <w:t>:</w:t>
      </w:r>
    </w:p>
    <w:p w14:paraId="0764A9CE" w14:textId="77777777" w:rsidR="00AC0F06" w:rsidRPr="00613BB9" w:rsidRDefault="00AC0F06" w:rsidP="00AC0F06">
      <w:pPr>
        <w:pStyle w:val="HTML"/>
        <w:rPr>
          <w:rStyle w:val="HTML1"/>
        </w:rPr>
      </w:pPr>
      <w:r w:rsidRPr="00613BB9">
        <w:rPr>
          <w:rStyle w:val="HTML1"/>
        </w:rPr>
        <w:lastRenderedPageBreak/>
        <w:t xml:space="preserve">    </w:t>
      </w:r>
      <w:r w:rsidRPr="00613BB9">
        <w:rPr>
          <w:rStyle w:val="hljs-attribute"/>
        </w:rPr>
        <w:t>vistor</w:t>
      </w:r>
      <w:r w:rsidRPr="00613BB9">
        <w:rPr>
          <w:rStyle w:val="HTML1"/>
        </w:rPr>
        <w:t>: 阅读量</w:t>
      </w:r>
    </w:p>
    <w:p w14:paraId="3BD2FF8E" w14:textId="77777777" w:rsidR="00AC0F06" w:rsidRPr="00613BB9" w:rsidRDefault="00AC0F06" w:rsidP="00AC0F06">
      <w:pPr>
        <w:pStyle w:val="5"/>
      </w:pPr>
      <w:bookmarkStart w:id="647" w:name="_Toc46395242"/>
      <w:r w:rsidRPr="00613BB9">
        <w:t>4.2.5 查看效果</w:t>
      </w:r>
      <w:bookmarkEnd w:id="647"/>
    </w:p>
    <w:p w14:paraId="28A2BB83" w14:textId="77777777" w:rsidR="00AC0F06" w:rsidRPr="00613BB9" w:rsidRDefault="00AC0F06" w:rsidP="00AC0F06">
      <w:pPr>
        <w:pStyle w:val="a3"/>
      </w:pPr>
      <w:r w:rsidRPr="00613BB9">
        <w:t>添加完后，类似如下截图显示，文章访问量：</w:t>
      </w:r>
      <w:r w:rsidRPr="00613BB9">
        <w:br/>
      </w:r>
      <w:r w:rsidRPr="00613BB9">
        <w:rPr>
          <w:noProof/>
        </w:rPr>
        <w:drawing>
          <wp:inline distT="0" distB="0" distL="0" distR="0" wp14:anchorId="3746B6FB" wp14:editId="2EE69852">
            <wp:extent cx="5274310" cy="1929765"/>
            <wp:effectExtent l="0" t="0" r="2540" b="0"/>
            <wp:docPr id="65" name="图片 65" descr="article-pag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ticle-pageview"/>
                    <pic:cNvPicPr>
                      <a:picLocks noChangeAspect="1" noChangeArrowheads="1"/>
                    </pic:cNvPicPr>
                  </pic:nvPicPr>
                  <pic:blipFill>
                    <a:blip r:embed="rId2175" cstate="print">
                      <a:extLst>
                        <a:ext uri="{28A0092B-C50C-407E-A947-70E740481C1C}">
                          <a14:useLocalDpi xmlns:a14="http://schemas.microsoft.com/office/drawing/2010/main" val="0"/>
                        </a:ext>
                      </a:extLst>
                    </a:blip>
                    <a:srcRect/>
                    <a:stretch>
                      <a:fillRect/>
                    </a:stretch>
                  </pic:blipFill>
                  <pic:spPr bwMode="auto">
                    <a:xfrm>
                      <a:off x="0" y="0"/>
                      <a:ext cx="5274310" cy="1929765"/>
                    </a:xfrm>
                    <a:prstGeom prst="rect">
                      <a:avLst/>
                    </a:prstGeom>
                    <a:noFill/>
                    <a:ln>
                      <a:noFill/>
                    </a:ln>
                  </pic:spPr>
                </pic:pic>
              </a:graphicData>
            </a:graphic>
          </wp:inline>
        </w:drawing>
      </w:r>
    </w:p>
    <w:p w14:paraId="06004AAA" w14:textId="77777777" w:rsidR="00AC0F06" w:rsidRPr="00613BB9" w:rsidRDefault="00AC0F06" w:rsidP="00AC0F06">
      <w:pPr>
        <w:pStyle w:val="3"/>
      </w:pPr>
      <w:bookmarkStart w:id="648" w:name="_Toc46395243"/>
      <w:r w:rsidRPr="00613BB9">
        <w:t>5.总结</w:t>
      </w:r>
      <w:bookmarkEnd w:id="648"/>
    </w:p>
    <w:p w14:paraId="543D0677" w14:textId="77777777" w:rsidR="00AC0F06" w:rsidRPr="00613BB9" w:rsidRDefault="00AC0F06" w:rsidP="00AC0F06">
      <w:pPr>
        <w:pStyle w:val="a3"/>
      </w:pPr>
      <w:r w:rsidRPr="00613BB9">
        <w:t>本文主要描述了关于Hexo如何搭建多语系方面的内容，同时结合很常见的一些功能展开了介绍，希望大家能从本文中获得一些帮助。</w:t>
      </w:r>
    </w:p>
    <w:p w14:paraId="442DF19A" w14:textId="77777777" w:rsidR="00AC0F06" w:rsidRPr="00613BB9" w:rsidRDefault="00AC0F06" w:rsidP="00AC0F06"/>
    <w:p w14:paraId="319A69C7" w14:textId="77777777" w:rsidR="00AC0F06" w:rsidRPr="00613BB9" w:rsidRDefault="00AC0F06" w:rsidP="00AC0F06"/>
    <w:p w14:paraId="0BD8C00D" w14:textId="77777777" w:rsidR="00AC0F06" w:rsidRPr="00613BB9" w:rsidRDefault="00AC0F06" w:rsidP="00AC0F06"/>
    <w:p w14:paraId="154C7483" w14:textId="77777777" w:rsidR="00AC0F06" w:rsidRPr="00613BB9" w:rsidRDefault="00AC0F06" w:rsidP="00AC0F06"/>
    <w:p w14:paraId="311E8B80" w14:textId="77777777" w:rsidR="00AC0F06" w:rsidRPr="00613BB9" w:rsidRDefault="00AC0F06" w:rsidP="00AC0F06"/>
    <w:p w14:paraId="7BDA7308" w14:textId="77777777" w:rsidR="00AC0F06" w:rsidRPr="00613BB9" w:rsidRDefault="00AC0F06" w:rsidP="00AC0F06"/>
    <w:p w14:paraId="067BE954" w14:textId="77777777" w:rsidR="00AC0F06" w:rsidRPr="00613BB9" w:rsidRDefault="00AC0F06" w:rsidP="00AC0F06"/>
    <w:p w14:paraId="0C207A51" w14:textId="77777777" w:rsidR="00AC0F06" w:rsidRPr="00613BB9" w:rsidRDefault="00AC0F06" w:rsidP="00AC0F06">
      <w:pPr>
        <w:pStyle w:val="2"/>
      </w:pPr>
      <w:bookmarkStart w:id="649" w:name="_Toc46395244"/>
      <w:r w:rsidRPr="00613BB9">
        <w:t>Hexo的多语言配置</w:t>
      </w:r>
      <w:bookmarkEnd w:id="649"/>
    </w:p>
    <w:p w14:paraId="55012CCC" w14:textId="77777777" w:rsidR="00AC0F06" w:rsidRPr="00613BB9" w:rsidRDefault="00AC0F06" w:rsidP="00AC0F06"/>
    <w:p w14:paraId="292070DE" w14:textId="77777777" w:rsidR="00AC0F06" w:rsidRPr="00613BB9" w:rsidRDefault="00AC0F06" w:rsidP="00AC0F06">
      <w:pPr>
        <w:pStyle w:val="a3"/>
      </w:pPr>
      <w:r w:rsidRPr="00613BB9">
        <w:t>关于</w:t>
      </w:r>
      <w:r w:rsidRPr="00613BB9">
        <w:rPr>
          <w:b/>
          <w:bCs/>
          <w:shd w:val="clear" w:color="auto" w:fill="FFFF66"/>
        </w:rPr>
        <w:t>Hexo</w:t>
      </w:r>
      <w:r w:rsidRPr="00613BB9">
        <w:t>的中英文语言配置，我的做法是，在菜单栏添加一个按键，通过按键切换到中/英文界面，让中文文章只显示在中文页面，英文显示在英文页面。</w:t>
      </w:r>
    </w:p>
    <w:p w14:paraId="5C96B78F" w14:textId="77777777" w:rsidR="00AC0F06" w:rsidRPr="00613BB9" w:rsidRDefault="00AC0F06" w:rsidP="00AC0F06">
      <w:pPr>
        <w:pStyle w:val="3"/>
      </w:pPr>
      <w:bookmarkStart w:id="650" w:name="_Toc46395245"/>
      <w:r w:rsidRPr="00613BB9">
        <w:t>插件安装</w:t>
      </w:r>
      <w:bookmarkEnd w:id="650"/>
    </w:p>
    <w:p w14:paraId="1D0CCAA8" w14:textId="77777777" w:rsidR="00AC0F06" w:rsidRPr="00613BB9" w:rsidRDefault="00AC0F06" w:rsidP="00AC0F06">
      <w:pPr>
        <w:pStyle w:val="a3"/>
      </w:pPr>
      <w:r w:rsidRPr="00613BB9">
        <w:t>首先，安装</w:t>
      </w:r>
      <w:r w:rsidRPr="00613BB9">
        <w:rPr>
          <w:b/>
          <w:bCs/>
          <w:shd w:val="clear" w:color="auto" w:fill="FFFF66"/>
        </w:rPr>
        <w:t>hexo</w:t>
      </w:r>
      <w:r w:rsidRPr="00613BB9">
        <w:t>-generator-i18n插件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4759"/>
      </w:tblGrid>
      <w:tr w:rsidR="00AC0F06" w:rsidRPr="00613BB9" w14:paraId="3E65BED6" w14:textId="77777777" w:rsidTr="00B371E8">
        <w:trPr>
          <w:tblCellSpacing w:w="15" w:type="dxa"/>
        </w:trPr>
        <w:tc>
          <w:tcPr>
            <w:tcW w:w="0" w:type="auto"/>
            <w:vAlign w:val="center"/>
            <w:hideMark/>
          </w:tcPr>
          <w:p w14:paraId="0EC7637B" w14:textId="77777777" w:rsidR="00AC0F06" w:rsidRPr="00613BB9" w:rsidRDefault="00AC0F06" w:rsidP="00B371E8">
            <w:pPr>
              <w:pStyle w:val="HTML"/>
            </w:pPr>
            <w:r w:rsidRPr="00613BB9">
              <w:rPr>
                <w:rStyle w:val="line"/>
              </w:rPr>
              <w:t>1</w:t>
            </w:r>
          </w:p>
        </w:tc>
        <w:tc>
          <w:tcPr>
            <w:tcW w:w="0" w:type="auto"/>
            <w:vAlign w:val="center"/>
            <w:hideMark/>
          </w:tcPr>
          <w:p w14:paraId="12400E00" w14:textId="77777777" w:rsidR="00AC0F06" w:rsidRPr="00613BB9" w:rsidRDefault="00AC0F06" w:rsidP="00B371E8">
            <w:pPr>
              <w:pStyle w:val="HTML"/>
            </w:pPr>
            <w:r w:rsidRPr="00613BB9">
              <w:rPr>
                <w:rStyle w:val="line"/>
              </w:rPr>
              <w:t xml:space="preserve"> npm install </w:t>
            </w:r>
            <w:r w:rsidRPr="00613BB9">
              <w:rPr>
                <w:rStyle w:val="line"/>
                <w:b/>
                <w:bCs/>
                <w:shd w:val="clear" w:color="auto" w:fill="FFFF66"/>
              </w:rPr>
              <w:t>hexo</w:t>
            </w:r>
            <w:r w:rsidRPr="00613BB9">
              <w:rPr>
                <w:rStyle w:val="line"/>
              </w:rPr>
              <w:t>-generator-i18n --save</w:t>
            </w:r>
          </w:p>
        </w:tc>
      </w:tr>
    </w:tbl>
    <w:p w14:paraId="6056F15B" w14:textId="77777777" w:rsidR="00AC0F06" w:rsidRPr="00613BB9" w:rsidRDefault="00AC0F06" w:rsidP="00AC0F06">
      <w:pPr>
        <w:pStyle w:val="a3"/>
      </w:pPr>
      <w:r w:rsidRPr="00613BB9">
        <w:lastRenderedPageBreak/>
        <w:t>然后修改</w:t>
      </w:r>
      <w:r w:rsidRPr="00613BB9">
        <w:rPr>
          <w:rStyle w:val="a5"/>
        </w:rPr>
        <w:t>_config.yml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6319"/>
      </w:tblGrid>
      <w:tr w:rsidR="00AC0F06" w:rsidRPr="00613BB9" w14:paraId="34866AE8" w14:textId="77777777" w:rsidTr="00B371E8">
        <w:trPr>
          <w:tblCellSpacing w:w="15" w:type="dxa"/>
        </w:trPr>
        <w:tc>
          <w:tcPr>
            <w:tcW w:w="0" w:type="auto"/>
            <w:vAlign w:val="center"/>
            <w:hideMark/>
          </w:tcPr>
          <w:p w14:paraId="02761331" w14:textId="77777777" w:rsidR="00AC0F06" w:rsidRPr="00613BB9" w:rsidRDefault="00AC0F06" w:rsidP="00B371E8">
            <w:pPr>
              <w:pStyle w:val="HTML"/>
            </w:pPr>
            <w:r w:rsidRPr="00613BB9">
              <w:rPr>
                <w:rStyle w:val="line"/>
              </w:rPr>
              <w:t>1</w:t>
            </w:r>
            <w:r w:rsidRPr="00613BB9">
              <w:br/>
            </w:r>
            <w:r w:rsidRPr="00613BB9">
              <w:rPr>
                <w:rStyle w:val="line"/>
              </w:rPr>
              <w:t>2</w:t>
            </w:r>
            <w:r w:rsidRPr="00613BB9">
              <w:br/>
            </w:r>
            <w:r w:rsidRPr="00613BB9">
              <w:rPr>
                <w:rStyle w:val="line"/>
              </w:rPr>
              <w:t>3</w:t>
            </w:r>
            <w:r w:rsidRPr="00613BB9">
              <w:br/>
            </w:r>
            <w:r w:rsidRPr="00613BB9">
              <w:rPr>
                <w:rStyle w:val="line"/>
              </w:rPr>
              <w:t>4</w:t>
            </w:r>
            <w:r w:rsidRPr="00613BB9">
              <w:br/>
            </w:r>
            <w:r w:rsidRPr="00613BB9">
              <w:rPr>
                <w:rStyle w:val="line"/>
              </w:rPr>
              <w:t>5</w:t>
            </w:r>
            <w:r w:rsidRPr="00613BB9">
              <w:br/>
            </w:r>
            <w:r w:rsidRPr="00613BB9">
              <w:rPr>
                <w:rStyle w:val="line"/>
              </w:rPr>
              <w:t>6</w:t>
            </w:r>
          </w:p>
        </w:tc>
        <w:tc>
          <w:tcPr>
            <w:tcW w:w="0" w:type="auto"/>
            <w:vAlign w:val="center"/>
            <w:hideMark/>
          </w:tcPr>
          <w:p w14:paraId="06CAFE32" w14:textId="77777777" w:rsidR="00AC0F06" w:rsidRPr="00613BB9" w:rsidRDefault="00AC0F06" w:rsidP="00B371E8">
            <w:pPr>
              <w:pStyle w:val="HTML"/>
            </w:pPr>
            <w:r w:rsidRPr="00613BB9">
              <w:br/>
            </w:r>
            <w:r w:rsidRPr="00613BB9">
              <w:rPr>
                <w:rStyle w:val="attr"/>
              </w:rPr>
              <w:t>language:</w:t>
            </w:r>
            <w:r w:rsidRPr="00613BB9">
              <w:rPr>
                <w:rStyle w:val="line"/>
              </w:rPr>
              <w:t xml:space="preserve"> </w:t>
            </w:r>
            <w:r w:rsidRPr="00613BB9">
              <w:rPr>
                <w:rStyle w:val="string"/>
              </w:rPr>
              <w:t>[zh-CN,en]</w:t>
            </w:r>
            <w:r w:rsidRPr="00613BB9">
              <w:br/>
            </w:r>
            <w:r w:rsidRPr="00613BB9">
              <w:rPr>
                <w:rStyle w:val="comment"/>
              </w:rPr>
              <w:t xml:space="preserve"># </w:t>
            </w:r>
            <w:r w:rsidRPr="00613BB9">
              <w:rPr>
                <w:rStyle w:val="comment"/>
                <w:b/>
                <w:bCs/>
                <w:shd w:val="clear" w:color="auto" w:fill="FFFF66"/>
              </w:rPr>
              <w:t>hexo</w:t>
            </w:r>
            <w:r w:rsidRPr="00613BB9">
              <w:rPr>
                <w:rStyle w:val="comment"/>
              </w:rPr>
              <w:t>-generator-i18n 选项（可选，默认使用如下设置）</w:t>
            </w:r>
            <w:r w:rsidRPr="00613BB9">
              <w:br/>
            </w:r>
            <w:r w:rsidRPr="00613BB9">
              <w:rPr>
                <w:rStyle w:val="attr"/>
              </w:rPr>
              <w:t>i18n:</w:t>
            </w:r>
            <w:r w:rsidRPr="00613BB9">
              <w:br/>
            </w:r>
            <w:r w:rsidRPr="00613BB9">
              <w:rPr>
                <w:rStyle w:val="attr"/>
              </w:rPr>
              <w:t xml:space="preserve">  type:</w:t>
            </w:r>
            <w:r w:rsidRPr="00613BB9">
              <w:rPr>
                <w:rStyle w:val="line"/>
              </w:rPr>
              <w:t xml:space="preserve"> </w:t>
            </w:r>
            <w:r w:rsidRPr="00613BB9">
              <w:rPr>
                <w:rStyle w:val="string"/>
              </w:rPr>
              <w:t>[page,</w:t>
            </w:r>
            <w:r w:rsidRPr="00613BB9">
              <w:rPr>
                <w:rStyle w:val="line"/>
              </w:rPr>
              <w:t xml:space="preserve"> </w:t>
            </w:r>
            <w:r w:rsidRPr="00613BB9">
              <w:rPr>
                <w:rStyle w:val="string"/>
              </w:rPr>
              <w:t>post]</w:t>
            </w:r>
            <w:r w:rsidRPr="00613BB9">
              <w:br/>
            </w:r>
            <w:r w:rsidRPr="00613BB9">
              <w:rPr>
                <w:rStyle w:val="attr"/>
              </w:rPr>
              <w:t xml:space="preserve">  generator:</w:t>
            </w:r>
            <w:r w:rsidRPr="00613BB9">
              <w:rPr>
                <w:rStyle w:val="line"/>
              </w:rPr>
              <w:t xml:space="preserve"> </w:t>
            </w:r>
            <w:r w:rsidRPr="00613BB9">
              <w:rPr>
                <w:rStyle w:val="string"/>
              </w:rPr>
              <w:t>[index,</w:t>
            </w:r>
            <w:r w:rsidRPr="00613BB9">
              <w:rPr>
                <w:rStyle w:val="line"/>
              </w:rPr>
              <w:t xml:space="preserve"> </w:t>
            </w:r>
            <w:r w:rsidRPr="00613BB9">
              <w:rPr>
                <w:rStyle w:val="string"/>
              </w:rPr>
              <w:t>archive,</w:t>
            </w:r>
            <w:r w:rsidRPr="00613BB9">
              <w:rPr>
                <w:rStyle w:val="line"/>
              </w:rPr>
              <w:t xml:space="preserve"> </w:t>
            </w:r>
            <w:r w:rsidRPr="00613BB9">
              <w:rPr>
                <w:rStyle w:val="string"/>
              </w:rPr>
              <w:t>category,</w:t>
            </w:r>
            <w:r w:rsidRPr="00613BB9">
              <w:rPr>
                <w:rStyle w:val="line"/>
              </w:rPr>
              <w:t xml:space="preserve"> </w:t>
            </w:r>
            <w:r w:rsidRPr="00613BB9">
              <w:rPr>
                <w:rStyle w:val="string"/>
              </w:rPr>
              <w:t>tag]</w:t>
            </w:r>
          </w:p>
        </w:tc>
      </w:tr>
    </w:tbl>
    <w:p w14:paraId="23C00D3B" w14:textId="77777777" w:rsidR="00AC0F06" w:rsidRPr="00613BB9" w:rsidRDefault="00AC0F06" w:rsidP="00AC0F06">
      <w:pPr>
        <w:pStyle w:val="a3"/>
      </w:pPr>
      <w:r w:rsidRPr="00613BB9">
        <w:rPr>
          <w:rStyle w:val="a5"/>
        </w:rPr>
        <w:t>这里并没有明白tyte和generator的作用，但是似乎不影响</w:t>
      </w:r>
    </w:p>
    <w:p w14:paraId="19C85B8D" w14:textId="77777777" w:rsidR="00AC0F06" w:rsidRPr="00613BB9" w:rsidRDefault="00AC0F06" w:rsidP="00AC0F06">
      <w:pPr>
        <w:pStyle w:val="a3"/>
      </w:pPr>
      <w:r w:rsidRPr="00613BB9">
        <w:t>之后是</w:t>
      </w:r>
      <w:r w:rsidRPr="00613BB9">
        <w:rPr>
          <w:rStyle w:val="a5"/>
          <w:b/>
          <w:bCs/>
        </w:rPr>
        <w:t>在主题languages目录下添加对应的语言.yml文件(如zh.yml, en.yml)</w:t>
      </w:r>
    </w:p>
    <w:p w14:paraId="366CFA84" w14:textId="77777777" w:rsidR="00AC0F06" w:rsidRPr="00613BB9" w:rsidRDefault="00AC0F06" w:rsidP="00AC0F06">
      <w:pPr>
        <w:pStyle w:val="a3"/>
      </w:pPr>
      <w:r w:rsidRPr="00613BB9">
        <w:t>但是由于我使用的主题并不支持</w:t>
      </w:r>
      <w:r w:rsidRPr="00613BB9">
        <w:rPr>
          <w:b/>
          <w:bCs/>
          <w:shd w:val="clear" w:color="auto" w:fill="A0FFFF"/>
        </w:rPr>
        <w:t>多</w:t>
      </w:r>
      <w:r w:rsidRPr="00613BB9">
        <w:t>语言，我也懒得弄，所有暂时没有管这一项</w:t>
      </w:r>
    </w:p>
    <w:p w14:paraId="0DD36453" w14:textId="77777777" w:rsidR="00AC0F06" w:rsidRPr="00613BB9" w:rsidRDefault="00AC0F06" w:rsidP="00AC0F06">
      <w:pPr>
        <w:pStyle w:val="a3"/>
      </w:pPr>
      <w:r w:rsidRPr="00613BB9">
        <w:t>插件安装完成后，执行</w:t>
      </w:r>
      <w:r w:rsidRPr="00613BB9">
        <w:rPr>
          <w:rStyle w:val="HTML1"/>
          <w:b/>
          <w:bCs/>
          <w:shd w:val="clear" w:color="auto" w:fill="FFFF66"/>
        </w:rPr>
        <w:t>hexo</w:t>
      </w:r>
      <w:r w:rsidRPr="00613BB9">
        <w:rPr>
          <w:rStyle w:val="HTML1"/>
        </w:rPr>
        <w:t xml:space="preserve"> clean &amp; </w:t>
      </w:r>
      <w:r w:rsidRPr="00613BB9">
        <w:rPr>
          <w:rStyle w:val="HTML1"/>
          <w:b/>
          <w:bCs/>
          <w:shd w:val="clear" w:color="auto" w:fill="FFFF66"/>
        </w:rPr>
        <w:t>hexo</w:t>
      </w:r>
      <w:r w:rsidRPr="00613BB9">
        <w:rPr>
          <w:rStyle w:val="HTML1"/>
        </w:rPr>
        <w:t xml:space="preserve"> g</w:t>
      </w:r>
    </w:p>
    <w:p w14:paraId="01BC6F2A" w14:textId="77777777" w:rsidR="00AC0F06" w:rsidRPr="00613BB9" w:rsidRDefault="00AC0F06" w:rsidP="00AC0F06">
      <w:pPr>
        <w:pStyle w:val="a3"/>
      </w:pPr>
      <w:r w:rsidRPr="00613BB9">
        <w:t>会生成</w:t>
      </w:r>
      <w:r w:rsidRPr="00613BB9">
        <w:rPr>
          <w:rStyle w:val="HTML1"/>
        </w:rPr>
        <w:t>public/en</w:t>
      </w:r>
      <w:r w:rsidRPr="00613BB9">
        <w:t>目录，对于_post内的所有博文，都会在public里存放一份，en下存放一份。</w:t>
      </w:r>
    </w:p>
    <w:p w14:paraId="35015BC6" w14:textId="77777777" w:rsidR="00AC0F06" w:rsidRPr="00613BB9" w:rsidRDefault="00AC0F06" w:rsidP="00AC0F06">
      <w:pPr>
        <w:pStyle w:val="a3"/>
      </w:pPr>
      <w:r w:rsidRPr="00613BB9">
        <w:t>那么就需要根据页面的语言，显示不同的博文。</w:t>
      </w:r>
    </w:p>
    <w:p w14:paraId="102A99A5" w14:textId="77777777" w:rsidR="00AC0F06" w:rsidRPr="00613BB9" w:rsidRDefault="00AC0F06" w:rsidP="00AC0F06">
      <w:pPr>
        <w:pStyle w:val="3"/>
      </w:pPr>
      <w:bookmarkStart w:id="651" w:name="_Toc46395246"/>
      <w:r w:rsidRPr="00613BB9">
        <w:t>博文配置</w:t>
      </w:r>
      <w:bookmarkEnd w:id="651"/>
    </w:p>
    <w:p w14:paraId="4D5509D6" w14:textId="77777777" w:rsidR="00AC0F06" w:rsidRPr="00613BB9" w:rsidRDefault="00AC0F06" w:rsidP="00AC0F06">
      <w:pPr>
        <w:pStyle w:val="a3"/>
      </w:pPr>
      <w:r w:rsidRPr="00613BB9">
        <w:t>对于所有的markdown文章，都需要在文章内添加属性</w:t>
      </w:r>
      <w:r w:rsidRPr="00613BB9">
        <w:rPr>
          <w:rStyle w:val="HTML1"/>
        </w:rPr>
        <w:t>lang:zh-CN</w:t>
      </w:r>
      <w:r w:rsidRPr="00613BB9">
        <w:t xml:space="preserve"> or </w:t>
      </w:r>
      <w:r w:rsidRPr="00613BB9">
        <w:rPr>
          <w:rStyle w:val="HTML1"/>
        </w:rPr>
        <w:t>lang:en</w:t>
      </w:r>
      <w:r w:rsidRPr="00613BB9">
        <w:t>，来区分中英文</w:t>
      </w:r>
    </w:p>
    <w:p w14:paraId="526727BD" w14:textId="77777777" w:rsidR="00AC0F06" w:rsidRPr="00613BB9" w:rsidRDefault="00AC0F06" w:rsidP="00AC0F06">
      <w:pPr>
        <w:pStyle w:val="3"/>
      </w:pPr>
      <w:bookmarkStart w:id="652" w:name="_Toc46395247"/>
      <w:r w:rsidRPr="00613BB9">
        <w:t>网页配置</w:t>
      </w:r>
      <w:bookmarkEnd w:id="652"/>
    </w:p>
    <w:p w14:paraId="5A6C650F" w14:textId="77777777" w:rsidR="00AC0F06" w:rsidRPr="00613BB9" w:rsidRDefault="00AC0F06" w:rsidP="00AC0F06">
      <w:pPr>
        <w:pStyle w:val="a3"/>
      </w:pPr>
      <w:r w:rsidRPr="00613BB9">
        <w:t>我通过url来区分中英文页面，对于中文，url是</w:t>
      </w:r>
      <w:r w:rsidRPr="00613BB9">
        <w:rPr>
          <w:rStyle w:val="HTML1"/>
        </w:rPr>
        <w:t>www.yoursite.com</w:t>
      </w:r>
      <w:r w:rsidRPr="00613BB9">
        <w:t>，英文，url是</w:t>
      </w:r>
      <w:r w:rsidRPr="00613BB9">
        <w:rPr>
          <w:rStyle w:val="HTML1"/>
        </w:rPr>
        <w:t>www.yoursite.com/en/</w:t>
      </w:r>
      <w:r w:rsidRPr="00613BB9">
        <w:t>,</w:t>
      </w:r>
    </w:p>
    <w:p w14:paraId="0B6DE3C4" w14:textId="77777777" w:rsidR="00AC0F06" w:rsidRPr="00613BB9" w:rsidRDefault="00AC0F06" w:rsidP="00AC0F06">
      <w:pPr>
        <w:pStyle w:val="a3"/>
      </w:pPr>
      <w:r w:rsidRPr="00613BB9">
        <w:t>这样，在js中检索url是否包含en，来判断显示中文还是英文界面。</w:t>
      </w:r>
    </w:p>
    <w:p w14:paraId="11C79E96" w14:textId="77777777" w:rsidR="00AC0F06" w:rsidRPr="00613BB9" w:rsidRDefault="00AC0F06" w:rsidP="00AC0F06">
      <w:pPr>
        <w:pStyle w:val="a3"/>
      </w:pPr>
      <w:r w:rsidRPr="00613BB9">
        <w:rPr>
          <w:rStyle w:val="a6"/>
        </w:rPr>
        <w:t>修改主题</w:t>
      </w:r>
      <w:r w:rsidRPr="00613BB9">
        <w:t>, 我的主题路径是</w:t>
      </w:r>
      <w:r w:rsidRPr="00613BB9">
        <w:rPr>
          <w:rStyle w:val="a5"/>
        </w:rPr>
        <w:t>themes/vexo/layout/index.ejs</w:t>
      </w:r>
    </w:p>
    <w:p w14:paraId="321BA5CD" w14:textId="77777777" w:rsidR="00AC0F06" w:rsidRPr="00613BB9" w:rsidRDefault="00AC0F06" w:rsidP="00AC0F06">
      <w:pPr>
        <w:pStyle w:val="a3"/>
      </w:pPr>
      <w:r w:rsidRPr="00613BB9">
        <w:t>获取当前html的路径，并判断路径内是否存在</w:t>
      </w:r>
      <w:r w:rsidRPr="00613BB9">
        <w:rPr>
          <w:rStyle w:val="HTML1"/>
        </w:rPr>
        <w:t>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91"/>
      </w:tblGrid>
      <w:tr w:rsidR="00AC0F06" w:rsidRPr="00613BB9" w14:paraId="02AB6FB5" w14:textId="77777777" w:rsidTr="00B371E8">
        <w:trPr>
          <w:tblCellSpacing w:w="15" w:type="dxa"/>
        </w:trPr>
        <w:tc>
          <w:tcPr>
            <w:tcW w:w="0" w:type="auto"/>
            <w:vAlign w:val="center"/>
            <w:hideMark/>
          </w:tcPr>
          <w:p w14:paraId="69B483FC" w14:textId="77777777" w:rsidR="00AC0F06" w:rsidRPr="00613BB9" w:rsidRDefault="00AC0F06" w:rsidP="00B371E8">
            <w:pPr>
              <w:pStyle w:val="HTML"/>
            </w:pPr>
            <w:r w:rsidRPr="00613BB9">
              <w:rPr>
                <w:rStyle w:val="line"/>
              </w:rPr>
              <w:t>1</w:t>
            </w:r>
            <w:r w:rsidRPr="00613BB9">
              <w:br/>
            </w:r>
            <w:r w:rsidRPr="00613BB9">
              <w:rPr>
                <w:rStyle w:val="line"/>
              </w:rPr>
              <w:t>2</w:t>
            </w:r>
            <w:r w:rsidRPr="00613BB9">
              <w:br/>
            </w:r>
            <w:r w:rsidRPr="00613BB9">
              <w:rPr>
                <w:rStyle w:val="line"/>
              </w:rPr>
              <w:t>3</w:t>
            </w:r>
            <w:r w:rsidRPr="00613BB9">
              <w:br/>
            </w:r>
            <w:r w:rsidRPr="00613BB9">
              <w:rPr>
                <w:rStyle w:val="line"/>
              </w:rPr>
              <w:t>4</w:t>
            </w:r>
            <w:r w:rsidRPr="00613BB9">
              <w:br/>
            </w:r>
            <w:r w:rsidRPr="00613BB9">
              <w:rPr>
                <w:rStyle w:val="line"/>
              </w:rPr>
              <w:lastRenderedPageBreak/>
              <w:t>5</w:t>
            </w:r>
            <w:r w:rsidRPr="00613BB9">
              <w:br/>
            </w:r>
            <w:r w:rsidRPr="00613BB9">
              <w:rPr>
                <w:rStyle w:val="line"/>
              </w:rPr>
              <w:t>6</w:t>
            </w:r>
            <w:r w:rsidRPr="00613BB9">
              <w:br/>
            </w:r>
            <w:r w:rsidRPr="00613BB9">
              <w:rPr>
                <w:rStyle w:val="line"/>
              </w:rPr>
              <w:t>7</w:t>
            </w:r>
            <w:r w:rsidRPr="00613BB9">
              <w:br/>
            </w:r>
            <w:r w:rsidRPr="00613BB9">
              <w:rPr>
                <w:rStyle w:val="line"/>
              </w:rPr>
              <w:t>8</w:t>
            </w:r>
            <w:r w:rsidRPr="00613BB9">
              <w:br/>
            </w:r>
            <w:r w:rsidRPr="00613BB9">
              <w:rPr>
                <w:rStyle w:val="line"/>
              </w:rPr>
              <w:t>9</w:t>
            </w:r>
            <w:r w:rsidRPr="00613BB9">
              <w:br/>
            </w:r>
            <w:r w:rsidRPr="00613BB9">
              <w:rPr>
                <w:rStyle w:val="line"/>
              </w:rPr>
              <w:t>10</w:t>
            </w:r>
            <w:r w:rsidRPr="00613BB9">
              <w:br/>
            </w:r>
            <w:r w:rsidRPr="00613BB9">
              <w:rPr>
                <w:rStyle w:val="line"/>
              </w:rPr>
              <w:t>11</w:t>
            </w:r>
            <w:r w:rsidRPr="00613BB9">
              <w:br/>
            </w:r>
            <w:r w:rsidRPr="00613BB9">
              <w:rPr>
                <w:rStyle w:val="line"/>
              </w:rPr>
              <w:t>12</w:t>
            </w:r>
            <w:r w:rsidRPr="00613BB9">
              <w:br/>
            </w:r>
            <w:r w:rsidRPr="00613BB9">
              <w:rPr>
                <w:rStyle w:val="line"/>
              </w:rPr>
              <w:t>13</w:t>
            </w:r>
            <w:r w:rsidRPr="00613BB9">
              <w:br/>
            </w:r>
            <w:r w:rsidRPr="00613BB9">
              <w:rPr>
                <w:rStyle w:val="line"/>
              </w:rPr>
              <w:t>14</w:t>
            </w:r>
            <w:r w:rsidRPr="00613BB9">
              <w:br/>
            </w:r>
            <w:r w:rsidRPr="00613BB9">
              <w:rPr>
                <w:rStyle w:val="line"/>
              </w:rPr>
              <w:t>15</w:t>
            </w:r>
            <w:r w:rsidRPr="00613BB9">
              <w:br/>
            </w:r>
            <w:r w:rsidRPr="00613BB9">
              <w:rPr>
                <w:rStyle w:val="line"/>
              </w:rPr>
              <w:t>16</w:t>
            </w:r>
            <w:r w:rsidRPr="00613BB9">
              <w:br/>
            </w:r>
            <w:r w:rsidRPr="00613BB9">
              <w:rPr>
                <w:rStyle w:val="line"/>
              </w:rPr>
              <w:t>17</w:t>
            </w:r>
            <w:r w:rsidRPr="00613BB9">
              <w:br/>
            </w:r>
            <w:r w:rsidRPr="00613BB9">
              <w:rPr>
                <w:rStyle w:val="line"/>
              </w:rPr>
              <w:t>18</w:t>
            </w:r>
            <w:r w:rsidRPr="00613BB9">
              <w:br/>
            </w:r>
            <w:r w:rsidRPr="00613BB9">
              <w:rPr>
                <w:rStyle w:val="line"/>
              </w:rPr>
              <w:t>19</w:t>
            </w:r>
            <w:r w:rsidRPr="00613BB9">
              <w:br/>
            </w:r>
            <w:r w:rsidRPr="00613BB9">
              <w:rPr>
                <w:rStyle w:val="line"/>
              </w:rPr>
              <w:t>20</w:t>
            </w:r>
            <w:r w:rsidRPr="00613BB9">
              <w:br/>
            </w:r>
            <w:r w:rsidRPr="00613BB9">
              <w:rPr>
                <w:rStyle w:val="line"/>
              </w:rPr>
              <w:t>21</w:t>
            </w:r>
            <w:r w:rsidRPr="00613BB9">
              <w:br/>
            </w:r>
            <w:r w:rsidRPr="00613BB9">
              <w:rPr>
                <w:rStyle w:val="line"/>
              </w:rPr>
              <w:t>22</w:t>
            </w:r>
            <w:r w:rsidRPr="00613BB9">
              <w:br/>
            </w:r>
            <w:r w:rsidRPr="00613BB9">
              <w:rPr>
                <w:rStyle w:val="line"/>
              </w:rPr>
              <w:t>23</w:t>
            </w:r>
            <w:r w:rsidRPr="00613BB9">
              <w:br/>
            </w:r>
            <w:r w:rsidRPr="00613BB9">
              <w:rPr>
                <w:rStyle w:val="line"/>
              </w:rPr>
              <w:t>24</w:t>
            </w:r>
            <w:r w:rsidRPr="00613BB9">
              <w:br/>
            </w:r>
            <w:r w:rsidRPr="00613BB9">
              <w:rPr>
                <w:rStyle w:val="line"/>
              </w:rPr>
              <w:t>25</w:t>
            </w:r>
            <w:r w:rsidRPr="00613BB9">
              <w:br/>
            </w:r>
            <w:r w:rsidRPr="00613BB9">
              <w:rPr>
                <w:rStyle w:val="line"/>
              </w:rPr>
              <w:t>26</w:t>
            </w:r>
            <w:r w:rsidRPr="00613BB9">
              <w:br/>
            </w:r>
            <w:r w:rsidRPr="00613BB9">
              <w:rPr>
                <w:rStyle w:val="line"/>
              </w:rPr>
              <w:t>27</w:t>
            </w:r>
            <w:r w:rsidRPr="00613BB9">
              <w:br/>
            </w:r>
            <w:r w:rsidRPr="00613BB9">
              <w:rPr>
                <w:rStyle w:val="line"/>
              </w:rPr>
              <w:t>28</w:t>
            </w:r>
            <w:r w:rsidRPr="00613BB9">
              <w:br/>
            </w:r>
            <w:r w:rsidRPr="00613BB9">
              <w:rPr>
                <w:rStyle w:val="line"/>
              </w:rPr>
              <w:t>29</w:t>
            </w:r>
            <w:r w:rsidRPr="00613BB9">
              <w:br/>
            </w:r>
            <w:r w:rsidRPr="00613BB9">
              <w:rPr>
                <w:rStyle w:val="line"/>
              </w:rPr>
              <w:t>30</w:t>
            </w:r>
            <w:r w:rsidRPr="00613BB9">
              <w:br/>
            </w:r>
            <w:r w:rsidRPr="00613BB9">
              <w:rPr>
                <w:rStyle w:val="line"/>
              </w:rPr>
              <w:t>31</w:t>
            </w:r>
            <w:r w:rsidRPr="00613BB9">
              <w:br/>
            </w:r>
            <w:r w:rsidRPr="00613BB9">
              <w:rPr>
                <w:rStyle w:val="line"/>
              </w:rPr>
              <w:t>32</w:t>
            </w:r>
            <w:r w:rsidRPr="00613BB9">
              <w:br/>
            </w:r>
            <w:r w:rsidRPr="00613BB9">
              <w:rPr>
                <w:rStyle w:val="line"/>
              </w:rPr>
              <w:t>33</w:t>
            </w:r>
          </w:p>
        </w:tc>
        <w:tc>
          <w:tcPr>
            <w:tcW w:w="0" w:type="auto"/>
            <w:vAlign w:val="center"/>
            <w:hideMark/>
          </w:tcPr>
          <w:p w14:paraId="4D384492" w14:textId="77777777" w:rsidR="00AC0F06" w:rsidRPr="00613BB9" w:rsidRDefault="00AC0F06" w:rsidP="00B371E8">
            <w:pPr>
              <w:pStyle w:val="HTML"/>
            </w:pPr>
            <w:r w:rsidRPr="00613BB9">
              <w:rPr>
                <w:rStyle w:val="line"/>
              </w:rPr>
              <w:lastRenderedPageBreak/>
              <w:t>&lt;main class="app-body"&gt;</w:t>
            </w:r>
            <w:r w:rsidRPr="00613BB9">
              <w:br/>
            </w:r>
            <w:r w:rsidRPr="00613BB9">
              <w:rPr>
                <w:rStyle w:val="line"/>
              </w:rPr>
              <w:t xml:space="preserve">  &lt;% var currentURL = page.path.split('/') %&gt;</w:t>
            </w:r>
            <w:r w:rsidRPr="00613BB9">
              <w:br/>
            </w:r>
            <w:r w:rsidRPr="00613BB9">
              <w:rPr>
                <w:rStyle w:val="line"/>
              </w:rPr>
              <w:t xml:space="preserve">  &lt;% if (currentURL.length === 1) { %&gt;</w:t>
            </w:r>
            <w:r w:rsidRPr="00613BB9">
              <w:br/>
            </w:r>
            <w:r w:rsidRPr="00613BB9">
              <w:rPr>
                <w:rStyle w:val="line"/>
              </w:rPr>
              <w:t xml:space="preserve">    &lt;% var lang = page.lang %&gt;</w:t>
            </w:r>
            <w:r w:rsidRPr="00613BB9">
              <w:br/>
            </w:r>
            <w:r w:rsidRPr="00613BB9">
              <w:rPr>
                <w:rStyle w:val="line"/>
              </w:rPr>
              <w:lastRenderedPageBreak/>
              <w:t xml:space="preserve">  &lt;% } else { %&gt;</w:t>
            </w:r>
            <w:r w:rsidRPr="00613BB9">
              <w:br/>
            </w:r>
            <w:r w:rsidRPr="00613BB9">
              <w:rPr>
                <w:rStyle w:val="line"/>
              </w:rPr>
              <w:t xml:space="preserve">    &lt;% var lang = currentURL.shift() %&gt;</w:t>
            </w:r>
            <w:r w:rsidRPr="00613BB9">
              <w:br/>
            </w:r>
            <w:r w:rsidRPr="00613BB9">
              <w:rPr>
                <w:rStyle w:val="line"/>
              </w:rPr>
              <w:t xml:space="preserve">  &lt;% } %&gt;</w:t>
            </w:r>
            <w:r w:rsidRPr="00613BB9">
              <w:br/>
            </w:r>
            <w:r w:rsidRPr="00613BB9">
              <w:rPr>
                <w:rStyle w:val="line"/>
              </w:rPr>
              <w:t xml:space="preserve">  &lt;% page.posts.each(function(post) { %&gt;</w:t>
            </w:r>
            <w:r w:rsidRPr="00613BB9">
              <w:br/>
            </w:r>
            <w:r w:rsidRPr="00613BB9">
              <w:rPr>
                <w:rStyle w:val="line"/>
              </w:rPr>
              <w:t xml:space="preserve">  &lt;% if (lang == post.lang) { %&gt;</w:t>
            </w:r>
            <w:r w:rsidRPr="00613BB9">
              <w:br/>
            </w:r>
            <w:r w:rsidRPr="00613BB9">
              <w:rPr>
                <w:rStyle w:val="line"/>
              </w:rPr>
              <w:t xml:space="preserve">    &lt;article class="article-card"&gt;</w:t>
            </w:r>
            <w:r w:rsidRPr="00613BB9">
              <w:br/>
            </w:r>
            <w:r w:rsidRPr="00613BB9">
              <w:rPr>
                <w:rStyle w:val="line"/>
              </w:rPr>
              <w:t xml:space="preserve">      &lt;h2 class="article-head"&gt;</w:t>
            </w:r>
            <w:r w:rsidRPr="00613BB9">
              <w:br/>
            </w:r>
            <w:r w:rsidRPr="00613BB9">
              <w:rPr>
                <w:rStyle w:val="line"/>
              </w:rPr>
              <w:t xml:space="preserve">        &lt;a href="&lt;%- url_for(post.path) %&gt;"&gt;&lt;%- post.title %&gt;&lt;/a&gt;</w:t>
            </w:r>
            <w:r w:rsidRPr="00613BB9">
              <w:br/>
            </w:r>
            <w:r w:rsidRPr="00613BB9">
              <w:rPr>
                <w:rStyle w:val="line"/>
              </w:rPr>
              <w:t xml:space="preserve">      &lt;/h2&gt;</w:t>
            </w:r>
            <w:r w:rsidRPr="00613BB9">
              <w:br/>
            </w:r>
            <w:r w:rsidRPr="00613BB9">
              <w:rPr>
                <w:rStyle w:val="line"/>
              </w:rPr>
              <w:t xml:space="preserve">      &lt;p class="article-date"&gt;&lt;%- date(post.date, "LL") %&gt;&lt;/p&gt;</w:t>
            </w:r>
            <w:r w:rsidRPr="00613BB9">
              <w:br/>
            </w:r>
            <w:r w:rsidRPr="00613BB9">
              <w:rPr>
                <w:rStyle w:val="line"/>
              </w:rPr>
              <w:t xml:space="preserve">      &lt;% if (post.tags &amp;&amp; post.tags.length) { %&gt;</w:t>
            </w:r>
            <w:r w:rsidRPr="00613BB9">
              <w:br/>
            </w:r>
            <w:r w:rsidRPr="00613BB9">
              <w:rPr>
                <w:rStyle w:val="line"/>
              </w:rPr>
              <w:t xml:space="preserve">        &lt;%- partial('_partial/tag', { tags: post.tags }) %&gt;</w:t>
            </w:r>
            <w:r w:rsidRPr="00613BB9">
              <w:br/>
            </w:r>
            <w:r w:rsidRPr="00613BB9">
              <w:rPr>
                <w:rStyle w:val="line"/>
              </w:rPr>
              <w:t xml:space="preserve">      &lt;% } %&gt;</w:t>
            </w:r>
            <w:r w:rsidRPr="00613BB9">
              <w:br/>
            </w:r>
            <w:r w:rsidRPr="00613BB9">
              <w:rPr>
                <w:rStyle w:val="line"/>
              </w:rPr>
              <w:t xml:space="preserve">      &lt;div class="article-summary"&gt;</w:t>
            </w:r>
            <w:r w:rsidRPr="00613BB9">
              <w:br/>
            </w:r>
            <w:r w:rsidRPr="00613BB9">
              <w:rPr>
                <w:rStyle w:val="line"/>
              </w:rPr>
              <w:t xml:space="preserve">        &lt;% if (post.excerpt) { %&gt;</w:t>
            </w:r>
            <w:r w:rsidRPr="00613BB9">
              <w:br/>
            </w:r>
            <w:r w:rsidRPr="00613BB9">
              <w:rPr>
                <w:rStyle w:val="line"/>
              </w:rPr>
              <w:t xml:space="preserve">          &lt;%- post.excerpt %&gt;</w:t>
            </w:r>
            <w:r w:rsidRPr="00613BB9">
              <w:br/>
            </w:r>
            <w:r w:rsidRPr="00613BB9">
              <w:rPr>
                <w:rStyle w:val="line"/>
              </w:rPr>
              <w:t xml:space="preserve">        &lt;% } else { %&gt;</w:t>
            </w:r>
            <w:r w:rsidRPr="00613BB9">
              <w:br/>
            </w:r>
            <w:r w:rsidRPr="00613BB9">
              <w:rPr>
                <w:rStyle w:val="line"/>
              </w:rPr>
              <w:t xml:space="preserve">          &lt;%- truncate(strip_html(post.content), { length: 150, omission: ' ...' }) %&gt;</w:t>
            </w:r>
            <w:r w:rsidRPr="00613BB9">
              <w:br/>
            </w:r>
            <w:r w:rsidRPr="00613BB9">
              <w:rPr>
                <w:rStyle w:val="line"/>
              </w:rPr>
              <w:t xml:space="preserve">        &lt;% } %&gt;</w:t>
            </w:r>
            <w:r w:rsidRPr="00613BB9">
              <w:br/>
            </w:r>
            <w:r w:rsidRPr="00613BB9">
              <w:rPr>
                <w:rStyle w:val="line"/>
              </w:rPr>
              <w:t xml:space="preserve">      &lt;/div&gt;</w:t>
            </w:r>
            <w:r w:rsidRPr="00613BB9">
              <w:br/>
            </w:r>
            <w:r w:rsidRPr="00613BB9">
              <w:rPr>
                <w:rStyle w:val="line"/>
              </w:rPr>
              <w:t xml:space="preserve">      &lt;a class="more" href="&lt;%- url_for(post.path) %&gt;"&gt;&lt;%- theme.excerpt_link %&gt;&lt;/a&gt;</w:t>
            </w:r>
            <w:r w:rsidRPr="00613BB9">
              <w:br/>
            </w:r>
            <w:r w:rsidRPr="00613BB9">
              <w:rPr>
                <w:rStyle w:val="line"/>
              </w:rPr>
              <w:t xml:space="preserve">    &lt;/article&gt;</w:t>
            </w:r>
            <w:r w:rsidRPr="00613BB9">
              <w:br/>
            </w:r>
            <w:r w:rsidRPr="00613BB9">
              <w:rPr>
                <w:rStyle w:val="line"/>
              </w:rPr>
              <w:t xml:space="preserve">  &lt;% } %&gt;</w:t>
            </w:r>
            <w:r w:rsidRPr="00613BB9">
              <w:br/>
            </w:r>
            <w:r w:rsidRPr="00613BB9">
              <w:rPr>
                <w:rStyle w:val="line"/>
              </w:rPr>
              <w:t xml:space="preserve">  &lt;% }) %&gt;</w:t>
            </w:r>
            <w:r w:rsidRPr="00613BB9">
              <w:br/>
            </w:r>
            <w:r w:rsidRPr="00613BB9">
              <w:br/>
            </w:r>
            <w:r w:rsidRPr="00613BB9">
              <w:rPr>
                <w:rStyle w:val="line"/>
              </w:rPr>
              <w:t xml:space="preserve">  &lt;% if (page.total &gt; 1){ %&gt;</w:t>
            </w:r>
            <w:r w:rsidRPr="00613BB9">
              <w:br/>
            </w:r>
            <w:r w:rsidRPr="00613BB9">
              <w:rPr>
                <w:rStyle w:val="line"/>
              </w:rPr>
              <w:t xml:space="preserve">    &lt;%- partial('_partial/pager') %&gt;</w:t>
            </w:r>
            <w:r w:rsidRPr="00613BB9">
              <w:br/>
            </w:r>
            <w:r w:rsidRPr="00613BB9">
              <w:rPr>
                <w:rStyle w:val="line"/>
              </w:rPr>
              <w:t xml:space="preserve">  &lt;% } %&gt;</w:t>
            </w:r>
            <w:r w:rsidRPr="00613BB9">
              <w:br/>
            </w:r>
            <w:r w:rsidRPr="00613BB9">
              <w:rPr>
                <w:rStyle w:val="line"/>
              </w:rPr>
              <w:t>&lt;/main&gt;</w:t>
            </w:r>
          </w:p>
        </w:tc>
      </w:tr>
    </w:tbl>
    <w:p w14:paraId="05E91DFE" w14:textId="77777777" w:rsidR="00AC0F06" w:rsidRPr="00613BB9" w:rsidRDefault="00AC0F06" w:rsidP="00AC0F06">
      <w:pPr>
        <w:pStyle w:val="a3"/>
      </w:pPr>
      <w:r w:rsidRPr="00613BB9">
        <w:lastRenderedPageBreak/>
        <w:t>上述都完成，就可以通过</w:t>
      </w:r>
      <w:r w:rsidRPr="00613BB9">
        <w:rPr>
          <w:rStyle w:val="HTML1"/>
        </w:rPr>
        <w:t>www.yoursite.com/en</w:t>
      </w:r>
      <w:r w:rsidRPr="00613BB9">
        <w:t>进入英文网页，且该网页只有英文文章</w:t>
      </w:r>
    </w:p>
    <w:p w14:paraId="5B304555" w14:textId="77777777" w:rsidR="00AC0F06" w:rsidRPr="00613BB9" w:rsidRDefault="00AC0F06" w:rsidP="00AC0F06">
      <w:pPr>
        <w:pStyle w:val="3"/>
      </w:pPr>
      <w:bookmarkStart w:id="653" w:name="_Toc46395248"/>
      <w:r w:rsidRPr="00613BB9">
        <w:t>添加切换语言按钮</w:t>
      </w:r>
      <w:bookmarkEnd w:id="653"/>
    </w:p>
    <w:p w14:paraId="65E0B737" w14:textId="77777777" w:rsidR="00AC0F06" w:rsidRPr="00613BB9" w:rsidRDefault="00AC0F06" w:rsidP="00AC0F06">
      <w:pPr>
        <w:pStyle w:val="a3"/>
      </w:pPr>
      <w:r w:rsidRPr="00613BB9">
        <w:t>修改theme下的_config.yml文件, 添加一个EN的按钮，跳转到英文界面</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2595"/>
      </w:tblGrid>
      <w:tr w:rsidR="00AC0F06" w:rsidRPr="00613BB9" w14:paraId="64312A6E" w14:textId="77777777" w:rsidTr="00B371E8">
        <w:trPr>
          <w:tblCellSpacing w:w="15" w:type="dxa"/>
        </w:trPr>
        <w:tc>
          <w:tcPr>
            <w:tcW w:w="0" w:type="auto"/>
            <w:vAlign w:val="center"/>
            <w:hideMark/>
          </w:tcPr>
          <w:p w14:paraId="78E1B8BB" w14:textId="77777777" w:rsidR="00AC0F06" w:rsidRPr="00613BB9" w:rsidRDefault="00AC0F06" w:rsidP="00B371E8">
            <w:pPr>
              <w:pStyle w:val="HTML"/>
            </w:pPr>
            <w:r w:rsidRPr="00613BB9">
              <w:rPr>
                <w:rStyle w:val="line"/>
              </w:rPr>
              <w:t>1</w:t>
            </w:r>
            <w:r w:rsidRPr="00613BB9">
              <w:br/>
            </w:r>
            <w:r w:rsidRPr="00613BB9">
              <w:rPr>
                <w:rStyle w:val="line"/>
              </w:rPr>
              <w:t>2</w:t>
            </w:r>
            <w:r w:rsidRPr="00613BB9">
              <w:br/>
            </w:r>
            <w:r w:rsidRPr="00613BB9">
              <w:rPr>
                <w:rStyle w:val="line"/>
              </w:rPr>
              <w:t>3</w:t>
            </w:r>
            <w:r w:rsidRPr="00613BB9">
              <w:br/>
            </w:r>
            <w:r w:rsidRPr="00613BB9">
              <w:rPr>
                <w:rStyle w:val="line"/>
              </w:rPr>
              <w:t>4</w:t>
            </w:r>
            <w:r w:rsidRPr="00613BB9">
              <w:br/>
            </w:r>
            <w:r w:rsidRPr="00613BB9">
              <w:rPr>
                <w:rStyle w:val="line"/>
              </w:rPr>
              <w:lastRenderedPageBreak/>
              <w:t>5</w:t>
            </w:r>
            <w:r w:rsidRPr="00613BB9">
              <w:br/>
            </w:r>
            <w:r w:rsidRPr="00613BB9">
              <w:rPr>
                <w:rStyle w:val="line"/>
              </w:rPr>
              <w:t>6</w:t>
            </w:r>
            <w:r w:rsidRPr="00613BB9">
              <w:br/>
            </w:r>
            <w:r w:rsidRPr="00613BB9">
              <w:rPr>
                <w:rStyle w:val="line"/>
              </w:rPr>
              <w:t>7</w:t>
            </w:r>
          </w:p>
        </w:tc>
        <w:tc>
          <w:tcPr>
            <w:tcW w:w="0" w:type="auto"/>
            <w:vAlign w:val="center"/>
            <w:hideMark/>
          </w:tcPr>
          <w:p w14:paraId="0678D287" w14:textId="77777777" w:rsidR="00AC0F06" w:rsidRPr="00613BB9" w:rsidRDefault="00AC0F06" w:rsidP="00B371E8">
            <w:pPr>
              <w:pStyle w:val="HTML"/>
            </w:pPr>
            <w:r w:rsidRPr="00613BB9">
              <w:rPr>
                <w:rStyle w:val="attr"/>
              </w:rPr>
              <w:lastRenderedPageBreak/>
              <w:t>menu:</w:t>
            </w:r>
            <w:r w:rsidRPr="00613BB9">
              <w:br/>
            </w:r>
            <w:r w:rsidRPr="00613BB9">
              <w:rPr>
                <w:rStyle w:val="attr"/>
              </w:rPr>
              <w:t xml:space="preserve"> Home:</w:t>
            </w:r>
            <w:r w:rsidRPr="00613BB9">
              <w:rPr>
                <w:rStyle w:val="line"/>
              </w:rPr>
              <w:t xml:space="preserve"> </w:t>
            </w:r>
            <w:r w:rsidRPr="00613BB9">
              <w:rPr>
                <w:rStyle w:val="string"/>
              </w:rPr>
              <w:t>/</w:t>
            </w:r>
            <w:r w:rsidRPr="00613BB9">
              <w:br/>
            </w:r>
            <w:r w:rsidRPr="00613BB9">
              <w:rPr>
                <w:rStyle w:val="attr"/>
              </w:rPr>
              <w:t xml:space="preserve"> Tags:</w:t>
            </w:r>
            <w:r w:rsidRPr="00613BB9">
              <w:rPr>
                <w:rStyle w:val="line"/>
              </w:rPr>
              <w:t xml:space="preserve"> </w:t>
            </w:r>
            <w:r w:rsidRPr="00613BB9">
              <w:rPr>
                <w:rStyle w:val="string"/>
              </w:rPr>
              <w:t>/tags/</w:t>
            </w:r>
            <w:r w:rsidRPr="00613BB9">
              <w:br/>
            </w:r>
            <w:r w:rsidRPr="00613BB9">
              <w:rPr>
                <w:rStyle w:val="attr"/>
              </w:rPr>
              <w:t xml:space="preserve"> Archives:</w:t>
            </w:r>
            <w:r w:rsidRPr="00613BB9">
              <w:rPr>
                <w:rStyle w:val="line"/>
              </w:rPr>
              <w:t xml:space="preserve"> </w:t>
            </w:r>
            <w:r w:rsidRPr="00613BB9">
              <w:rPr>
                <w:rStyle w:val="string"/>
              </w:rPr>
              <w:t>/archives/</w:t>
            </w:r>
            <w:r w:rsidRPr="00613BB9">
              <w:br/>
            </w:r>
            <w:r w:rsidRPr="00613BB9">
              <w:rPr>
                <w:rStyle w:val="attr"/>
              </w:rPr>
              <w:lastRenderedPageBreak/>
              <w:t xml:space="preserve"> Projects:</w:t>
            </w:r>
            <w:r w:rsidRPr="00613BB9">
              <w:rPr>
                <w:rStyle w:val="line"/>
              </w:rPr>
              <w:t xml:space="preserve"> </w:t>
            </w:r>
            <w:r w:rsidRPr="00613BB9">
              <w:rPr>
                <w:rStyle w:val="string"/>
              </w:rPr>
              <w:t>/project/</w:t>
            </w:r>
            <w:r w:rsidRPr="00613BB9">
              <w:br/>
            </w:r>
            <w:r w:rsidRPr="00613BB9">
              <w:rPr>
                <w:rStyle w:val="attr"/>
              </w:rPr>
              <w:t xml:space="preserve"> About:</w:t>
            </w:r>
            <w:r w:rsidRPr="00613BB9">
              <w:rPr>
                <w:rStyle w:val="line"/>
              </w:rPr>
              <w:t xml:space="preserve"> </w:t>
            </w:r>
            <w:r w:rsidRPr="00613BB9">
              <w:rPr>
                <w:rStyle w:val="string"/>
              </w:rPr>
              <w:t>/about/</w:t>
            </w:r>
            <w:r w:rsidRPr="00613BB9">
              <w:br/>
            </w:r>
            <w:r w:rsidRPr="00613BB9">
              <w:rPr>
                <w:rStyle w:val="attr"/>
              </w:rPr>
              <w:t xml:space="preserve"> EN:</w:t>
            </w:r>
            <w:r w:rsidRPr="00613BB9">
              <w:rPr>
                <w:rStyle w:val="line"/>
              </w:rPr>
              <w:t xml:space="preserve"> </w:t>
            </w:r>
            <w:r w:rsidRPr="00613BB9">
              <w:rPr>
                <w:rStyle w:val="string"/>
              </w:rPr>
              <w:t>/en/</w:t>
            </w:r>
          </w:p>
        </w:tc>
      </w:tr>
    </w:tbl>
    <w:p w14:paraId="4D35B04D" w14:textId="77777777" w:rsidR="00AC0F06" w:rsidRPr="00613BB9" w:rsidRDefault="00AC0F06" w:rsidP="00AC0F06">
      <w:pPr>
        <w:pStyle w:val="a3"/>
      </w:pPr>
      <w:r w:rsidRPr="00613BB9">
        <w:lastRenderedPageBreak/>
        <w:t>这里为了简单，没有动态修改EN这个按钮，提供从英文网页，跳转回中文网页的方式(实际上，点击Home按键，就跳转回中文了)</w:t>
      </w:r>
    </w:p>
    <w:p w14:paraId="1FB95ADB" w14:textId="77777777" w:rsidR="00AC0F06" w:rsidRPr="00613BB9" w:rsidRDefault="00AC0F06" w:rsidP="00AC0F06">
      <w:pPr>
        <w:pStyle w:val="3"/>
      </w:pPr>
      <w:bookmarkStart w:id="654" w:name="_Toc46395249"/>
      <w:r w:rsidRPr="00613BB9">
        <w:t>部署测试</w:t>
      </w:r>
      <w:bookmarkEnd w:id="65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2363"/>
      </w:tblGrid>
      <w:tr w:rsidR="00AC0F06" w:rsidRPr="00613BB9" w14:paraId="48BBD1B9" w14:textId="77777777" w:rsidTr="00B371E8">
        <w:trPr>
          <w:tblCellSpacing w:w="15" w:type="dxa"/>
        </w:trPr>
        <w:tc>
          <w:tcPr>
            <w:tcW w:w="0" w:type="auto"/>
            <w:vAlign w:val="center"/>
            <w:hideMark/>
          </w:tcPr>
          <w:p w14:paraId="24DF5814" w14:textId="77777777" w:rsidR="00AC0F06" w:rsidRPr="00613BB9" w:rsidRDefault="00AC0F06" w:rsidP="00B371E8">
            <w:pPr>
              <w:pStyle w:val="HTML"/>
            </w:pPr>
            <w:r w:rsidRPr="00613BB9">
              <w:rPr>
                <w:rStyle w:val="line"/>
              </w:rPr>
              <w:t>1</w:t>
            </w:r>
            <w:r w:rsidRPr="00613BB9">
              <w:br/>
            </w:r>
            <w:r w:rsidRPr="00613BB9">
              <w:rPr>
                <w:rStyle w:val="line"/>
              </w:rPr>
              <w:t>2</w:t>
            </w:r>
          </w:p>
        </w:tc>
        <w:tc>
          <w:tcPr>
            <w:tcW w:w="0" w:type="auto"/>
            <w:vAlign w:val="center"/>
            <w:hideMark/>
          </w:tcPr>
          <w:p w14:paraId="2742CCE9" w14:textId="77777777" w:rsidR="00AC0F06" w:rsidRPr="00613BB9" w:rsidRDefault="00AC0F06" w:rsidP="00B371E8">
            <w:pPr>
              <w:pStyle w:val="HTML"/>
            </w:pPr>
            <w:r w:rsidRPr="00613BB9">
              <w:rPr>
                <w:rStyle w:val="line"/>
                <w:b/>
                <w:bCs/>
                <w:shd w:val="clear" w:color="auto" w:fill="FFFF66"/>
              </w:rPr>
              <w:t>hexo</w:t>
            </w:r>
            <w:r w:rsidRPr="00613BB9">
              <w:rPr>
                <w:rStyle w:val="line"/>
              </w:rPr>
              <w:t xml:space="preserve"> clean &amp; </w:t>
            </w:r>
            <w:r w:rsidRPr="00613BB9">
              <w:rPr>
                <w:rStyle w:val="line"/>
                <w:b/>
                <w:bCs/>
                <w:shd w:val="clear" w:color="auto" w:fill="FFFF66"/>
              </w:rPr>
              <w:t>hexo</w:t>
            </w:r>
            <w:r w:rsidRPr="00613BB9">
              <w:rPr>
                <w:rStyle w:val="line"/>
              </w:rPr>
              <w:t xml:space="preserve"> g</w:t>
            </w:r>
            <w:r w:rsidRPr="00613BB9">
              <w:br/>
            </w:r>
            <w:r w:rsidRPr="00613BB9">
              <w:rPr>
                <w:rStyle w:val="line"/>
                <w:b/>
                <w:bCs/>
                <w:shd w:val="clear" w:color="auto" w:fill="FFFF66"/>
              </w:rPr>
              <w:t>hexo</w:t>
            </w:r>
            <w:r w:rsidRPr="00613BB9">
              <w:rPr>
                <w:rStyle w:val="line"/>
              </w:rPr>
              <w:t xml:space="preserve"> d</w:t>
            </w:r>
          </w:p>
        </w:tc>
      </w:tr>
    </w:tbl>
    <w:p w14:paraId="68698032" w14:textId="77777777" w:rsidR="00AC0F06" w:rsidRPr="00613BB9" w:rsidRDefault="00AC0F06" w:rsidP="00AC0F06"/>
    <w:p w14:paraId="3267DDC6" w14:textId="77777777" w:rsidR="00AC0F06" w:rsidRPr="00613BB9" w:rsidRDefault="00AC0F06" w:rsidP="00AC0F06"/>
    <w:p w14:paraId="55B3C613" w14:textId="77777777" w:rsidR="00AC0F06" w:rsidRPr="00613BB9" w:rsidRDefault="00AC0F06" w:rsidP="00AC0F06"/>
    <w:p w14:paraId="6CC2BC3D" w14:textId="77777777" w:rsidR="00AC0F06" w:rsidRPr="00613BB9" w:rsidRDefault="00AC0F06" w:rsidP="00AC0F06"/>
    <w:p w14:paraId="05BC5B3D" w14:textId="77777777" w:rsidR="00AC0F06" w:rsidRPr="00613BB9" w:rsidRDefault="00AC0F06" w:rsidP="00AC0F06"/>
    <w:p w14:paraId="2604D601" w14:textId="77777777" w:rsidR="00AC0F06" w:rsidRPr="00613BB9" w:rsidRDefault="00AC0F06" w:rsidP="00AC0F06"/>
    <w:p w14:paraId="2292A999" w14:textId="77777777" w:rsidR="00AC0F06" w:rsidRPr="00613BB9" w:rsidRDefault="00AC0F06" w:rsidP="00AC0F06">
      <w:pPr>
        <w:pStyle w:val="4"/>
      </w:pPr>
      <w:bookmarkStart w:id="655" w:name="_Toc46395250"/>
      <w:bookmarkEnd w:id="655"/>
    </w:p>
    <w:p w14:paraId="6F812620" w14:textId="77777777" w:rsidR="00AC0F06" w:rsidRPr="00613BB9" w:rsidRDefault="00AC0F06" w:rsidP="00AC0F06">
      <w:pPr>
        <w:pStyle w:val="4"/>
      </w:pPr>
      <w:bookmarkStart w:id="656" w:name="_Toc46395251"/>
      <w:bookmarkEnd w:id="656"/>
    </w:p>
    <w:p w14:paraId="48A087C5" w14:textId="77777777" w:rsidR="00AC0F06" w:rsidRPr="00613BB9" w:rsidRDefault="00AC0F06" w:rsidP="00AC0F06">
      <w:pPr>
        <w:pStyle w:val="4"/>
      </w:pPr>
      <w:bookmarkStart w:id="657" w:name="_Toc46395252"/>
      <w:bookmarkEnd w:id="657"/>
    </w:p>
    <w:p w14:paraId="51856B01" w14:textId="77777777" w:rsidR="00AC0F06" w:rsidRPr="00613BB9" w:rsidRDefault="00AC0F06" w:rsidP="00AC0F06">
      <w:pPr>
        <w:rPr>
          <w:rFonts w:ascii="宋体" w:eastAsia="宋体" w:hAnsi="宋体"/>
        </w:rPr>
      </w:pPr>
    </w:p>
    <w:p w14:paraId="0666E86C" w14:textId="77777777" w:rsidR="00AC0F06" w:rsidRPr="00613BB9" w:rsidRDefault="00AC0F06" w:rsidP="00AC0F06">
      <w:pPr>
        <w:rPr>
          <w:rFonts w:ascii="宋体" w:eastAsia="宋体" w:hAnsi="宋体"/>
        </w:rPr>
      </w:pPr>
    </w:p>
    <w:p w14:paraId="34EF2FA8" w14:textId="77777777" w:rsidR="00AC0F06" w:rsidRPr="00613BB9" w:rsidRDefault="00AC0F06" w:rsidP="00AC0F06">
      <w:pPr>
        <w:rPr>
          <w:rFonts w:ascii="宋体" w:eastAsia="宋体" w:hAnsi="宋体"/>
        </w:rPr>
      </w:pPr>
    </w:p>
    <w:p w14:paraId="57041141" w14:textId="77777777" w:rsidR="00AC0F06" w:rsidRPr="00613BB9" w:rsidRDefault="00AC0F06" w:rsidP="00AC0F06">
      <w:pPr>
        <w:rPr>
          <w:rFonts w:ascii="宋体" w:eastAsia="宋体" w:hAnsi="宋体"/>
        </w:rPr>
      </w:pPr>
    </w:p>
    <w:p w14:paraId="5216C08E" w14:textId="77777777" w:rsidR="00AC0F06" w:rsidRPr="00613BB9" w:rsidRDefault="00AC0F06" w:rsidP="00AC0F06">
      <w:pPr>
        <w:rPr>
          <w:rFonts w:ascii="宋体" w:eastAsia="宋体" w:hAnsi="宋体"/>
        </w:rPr>
      </w:pPr>
    </w:p>
    <w:p w14:paraId="4DE5EE89" w14:textId="77777777" w:rsidR="00AC0F06" w:rsidRPr="00613BB9" w:rsidRDefault="00AC0F06" w:rsidP="00AC0F06">
      <w:pPr>
        <w:rPr>
          <w:rFonts w:ascii="宋体" w:eastAsia="宋体" w:hAnsi="宋体"/>
        </w:rPr>
      </w:pPr>
    </w:p>
    <w:p w14:paraId="08FCEDA4" w14:textId="77777777" w:rsidR="00AC0F06" w:rsidRPr="00613BB9" w:rsidRDefault="00AC0F06" w:rsidP="00AC0F06">
      <w:pPr>
        <w:rPr>
          <w:rFonts w:ascii="宋体" w:eastAsia="宋体" w:hAnsi="宋体"/>
        </w:rPr>
      </w:pPr>
    </w:p>
    <w:p w14:paraId="6A356752" w14:textId="77777777" w:rsidR="00AC0F06" w:rsidRPr="00613BB9" w:rsidRDefault="00AC0F06" w:rsidP="00AC0F06">
      <w:pPr>
        <w:rPr>
          <w:rFonts w:ascii="宋体" w:eastAsia="宋体" w:hAnsi="宋体"/>
        </w:rPr>
      </w:pPr>
    </w:p>
    <w:p w14:paraId="1DC99E37" w14:textId="77777777" w:rsidR="00AC0F06" w:rsidRPr="00613BB9" w:rsidRDefault="00AC0F06" w:rsidP="00AC0F06">
      <w:pPr>
        <w:rPr>
          <w:rFonts w:ascii="宋体" w:eastAsia="宋体" w:hAnsi="宋体"/>
        </w:rPr>
      </w:pPr>
    </w:p>
    <w:p w14:paraId="5AC76D42" w14:textId="77777777" w:rsidR="00AC0F06" w:rsidRPr="00613BB9" w:rsidRDefault="00AC0F06" w:rsidP="00AC0F06">
      <w:pPr>
        <w:rPr>
          <w:rFonts w:ascii="宋体" w:eastAsia="宋体" w:hAnsi="宋体"/>
        </w:rPr>
      </w:pPr>
    </w:p>
    <w:p w14:paraId="1A9905A1" w14:textId="77777777" w:rsidR="00AC0F06" w:rsidRPr="00613BB9" w:rsidRDefault="00AC0F06" w:rsidP="00AC0F06">
      <w:pPr>
        <w:pStyle w:val="2"/>
        <w:shd w:val="clear" w:color="auto" w:fill="FFFFFF"/>
        <w:spacing w:before="0" w:after="0" w:line="240" w:lineRule="atLeast"/>
        <w:textAlignment w:val="baseline"/>
        <w:rPr>
          <w:rFonts w:ascii="inherit" w:hAnsi="inherit" w:cs="Helvetica" w:hint="eastAsia"/>
          <w:sz w:val="35"/>
          <w:szCs w:val="35"/>
        </w:rPr>
      </w:pPr>
      <w:bookmarkStart w:id="658" w:name="_Toc46395253"/>
      <w:r w:rsidRPr="00613BB9">
        <w:rPr>
          <w:rFonts w:ascii="inherit" w:hAnsi="inherit" w:cs="Helvetica"/>
          <w:sz w:val="35"/>
          <w:szCs w:val="35"/>
        </w:rPr>
        <w:t>更新</w:t>
      </w:r>
      <w:r w:rsidRPr="00613BB9">
        <w:rPr>
          <w:rFonts w:ascii="inherit" w:hAnsi="inherit" w:cs="Helvetica"/>
          <w:sz w:val="35"/>
          <w:szCs w:val="35"/>
        </w:rPr>
        <w:t xml:space="preserve"> Hexo </w:t>
      </w:r>
      <w:r w:rsidRPr="00613BB9">
        <w:rPr>
          <w:rFonts w:ascii="inherit" w:hAnsi="inherit" w:cs="Helvetica"/>
          <w:sz w:val="35"/>
          <w:szCs w:val="35"/>
        </w:rPr>
        <w:t>官方插件</w:t>
      </w:r>
      <w:bookmarkEnd w:id="658"/>
    </w:p>
    <w:p w14:paraId="7B79B42C" w14:textId="77777777" w:rsidR="00AC0F06" w:rsidRPr="00613BB9" w:rsidRDefault="00AC0F06" w:rsidP="00AC0F06">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我们也欢迎给</w:t>
      </w:r>
      <w:r w:rsidRPr="00613BB9">
        <w:rPr>
          <w:rFonts w:ascii="inherit" w:hAnsi="inherit" w:cs="Helvetica"/>
          <w:sz w:val="23"/>
          <w:szCs w:val="23"/>
        </w:rPr>
        <w:t> </w:t>
      </w:r>
      <w:hyperlink r:id="rId2176" w:tgtFrame="_blank" w:history="1">
        <w:r w:rsidRPr="00613BB9">
          <w:rPr>
            <w:rStyle w:val="a4"/>
            <w:rFonts w:ascii="inherit" w:hAnsi="inherit" w:cs="Helvetica"/>
            <w:color w:val="auto"/>
            <w:sz w:val="23"/>
            <w:szCs w:val="23"/>
            <w:bdr w:val="none" w:sz="0" w:space="0" w:color="auto" w:frame="1"/>
          </w:rPr>
          <w:t xml:space="preserve">Hexo </w:t>
        </w:r>
        <w:r w:rsidRPr="00613BB9">
          <w:rPr>
            <w:rStyle w:val="a4"/>
            <w:rFonts w:ascii="inherit" w:hAnsi="inherit" w:cs="Helvetica"/>
            <w:color w:val="auto"/>
            <w:sz w:val="23"/>
            <w:szCs w:val="23"/>
            <w:bdr w:val="none" w:sz="0" w:space="0" w:color="auto" w:frame="1"/>
          </w:rPr>
          <w:t>官方插件</w:t>
        </w:r>
      </w:hyperlink>
      <w:r w:rsidRPr="00613BB9">
        <w:rPr>
          <w:rFonts w:ascii="inherit" w:hAnsi="inherit" w:cs="Helvetica"/>
          <w:sz w:val="23"/>
          <w:szCs w:val="23"/>
        </w:rPr>
        <w:t> </w:t>
      </w:r>
      <w:r w:rsidRPr="00613BB9">
        <w:rPr>
          <w:rFonts w:ascii="inherit" w:hAnsi="inherit" w:cs="Helvetica"/>
          <w:sz w:val="23"/>
          <w:szCs w:val="23"/>
        </w:rPr>
        <w:t>提交</w:t>
      </w:r>
      <w:r w:rsidRPr="00613BB9">
        <w:rPr>
          <w:rFonts w:ascii="inherit" w:hAnsi="inherit" w:cs="Helvetica"/>
          <w:sz w:val="23"/>
          <w:szCs w:val="23"/>
        </w:rPr>
        <w:t xml:space="preserve"> PR </w:t>
      </w:r>
      <w:r w:rsidRPr="00613BB9">
        <w:rPr>
          <w:rFonts w:ascii="inherit" w:hAnsi="inherit" w:cs="Helvetica"/>
          <w:sz w:val="23"/>
          <w:szCs w:val="23"/>
        </w:rPr>
        <w:t>和</w:t>
      </w:r>
      <w:r w:rsidRPr="00613BB9">
        <w:rPr>
          <w:rFonts w:ascii="inherit" w:hAnsi="inherit" w:cs="Helvetica"/>
          <w:sz w:val="23"/>
          <w:szCs w:val="23"/>
        </w:rPr>
        <w:t xml:space="preserve"> Issue </w:t>
      </w:r>
      <w:r w:rsidRPr="00613BB9">
        <w:rPr>
          <w:rFonts w:ascii="Segoe UI Emoji" w:hAnsi="Segoe UI Emoji" w:cs="Segoe UI Emoji"/>
          <w:sz w:val="23"/>
          <w:szCs w:val="23"/>
        </w:rPr>
        <w:t>🤗</w:t>
      </w:r>
    </w:p>
    <w:p w14:paraId="0DF0C004" w14:textId="77777777" w:rsidR="00A574F9" w:rsidRPr="00613BB9" w:rsidRDefault="00A574F9" w:rsidP="00170578">
      <w:pPr>
        <w:pStyle w:val="2"/>
        <w:rPr>
          <w:rFonts w:ascii="Helvetica" w:hAnsi="Helvetica" w:cs="Helvetica"/>
          <w:b w:val="0"/>
          <w:bCs w:val="0"/>
          <w:sz w:val="54"/>
          <w:szCs w:val="54"/>
        </w:rPr>
      </w:pPr>
      <w:bookmarkStart w:id="659" w:name="_Toc46395254"/>
      <w:r w:rsidRPr="00613BB9">
        <w:rPr>
          <w:rFonts w:ascii="Helvetica" w:hAnsi="Helvetica" w:cs="Helvetica"/>
          <w:b w:val="0"/>
          <w:bCs w:val="0"/>
          <w:sz w:val="54"/>
          <w:szCs w:val="54"/>
        </w:rPr>
        <w:lastRenderedPageBreak/>
        <w:t>问题解答</w:t>
      </w:r>
      <w:bookmarkEnd w:id="659"/>
    </w:p>
    <w:p w14:paraId="68031D69"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在使用</w:t>
      </w:r>
      <w:r w:rsidRPr="00613BB9">
        <w:rPr>
          <w:rFonts w:ascii="inherit" w:hAnsi="inherit" w:cs="Helvetica"/>
          <w:sz w:val="23"/>
          <w:szCs w:val="23"/>
        </w:rPr>
        <w:t xml:space="preserve"> Hexo </w:t>
      </w:r>
      <w:r w:rsidRPr="00613BB9">
        <w:rPr>
          <w:rFonts w:ascii="inherit" w:hAnsi="inherit" w:cs="Helvetica"/>
          <w:sz w:val="23"/>
          <w:szCs w:val="23"/>
        </w:rPr>
        <w:t>时，您可能会遇到一些问题，下列的常见问题解答可能会对您有所帮助。如果您在这里找不到解答，可以在</w:t>
      </w:r>
      <w:r w:rsidRPr="00613BB9">
        <w:rPr>
          <w:rFonts w:ascii="inherit" w:hAnsi="inherit" w:cs="Helvetica"/>
          <w:sz w:val="23"/>
          <w:szCs w:val="23"/>
        </w:rPr>
        <w:t> </w:t>
      </w:r>
      <w:hyperlink r:id="rId2177" w:tgtFrame="_blank" w:history="1">
        <w:r w:rsidRPr="00613BB9">
          <w:rPr>
            <w:rStyle w:val="a4"/>
            <w:rFonts w:ascii="inherit" w:hAnsi="inherit" w:cs="Helvetica"/>
            <w:color w:val="auto"/>
            <w:sz w:val="23"/>
            <w:szCs w:val="23"/>
            <w:bdr w:val="none" w:sz="0" w:space="0" w:color="auto" w:frame="1"/>
          </w:rPr>
          <w:t>GitHub</w:t>
        </w:r>
      </w:hyperlink>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hyperlink r:id="rId2178" w:tgtFrame="_blank" w:history="1">
        <w:r w:rsidRPr="00613BB9">
          <w:rPr>
            <w:rStyle w:val="a4"/>
            <w:rFonts w:ascii="inherit" w:hAnsi="inherit" w:cs="Helvetica"/>
            <w:color w:val="auto"/>
            <w:sz w:val="23"/>
            <w:szCs w:val="23"/>
            <w:bdr w:val="none" w:sz="0" w:space="0" w:color="auto" w:frame="1"/>
          </w:rPr>
          <w:t>Google Group</w:t>
        </w:r>
      </w:hyperlink>
      <w:r w:rsidRPr="00613BB9">
        <w:rPr>
          <w:rFonts w:ascii="inherit" w:hAnsi="inherit" w:cs="Helvetica"/>
          <w:sz w:val="23"/>
          <w:szCs w:val="23"/>
        </w:rPr>
        <w:t> </w:t>
      </w:r>
      <w:r w:rsidRPr="00613BB9">
        <w:rPr>
          <w:rFonts w:ascii="inherit" w:hAnsi="inherit" w:cs="Helvetica"/>
          <w:sz w:val="23"/>
          <w:szCs w:val="23"/>
        </w:rPr>
        <w:t>上提问。</w:t>
      </w:r>
    </w:p>
    <w:p w14:paraId="5A8C3BAE" w14:textId="77777777" w:rsidR="00A574F9" w:rsidRPr="00613BB9" w:rsidRDefault="00A574F9" w:rsidP="00170578">
      <w:pPr>
        <w:pStyle w:val="3"/>
        <w:rPr>
          <w:rFonts w:ascii="inherit" w:hAnsi="inherit" w:cs="Helvetica" w:hint="eastAsia"/>
          <w:sz w:val="35"/>
          <w:szCs w:val="35"/>
        </w:rPr>
      </w:pPr>
      <w:bookmarkStart w:id="660" w:name="_Toc46395255"/>
      <w:r w:rsidRPr="00613BB9">
        <w:rPr>
          <w:rFonts w:ascii="inherit" w:hAnsi="inherit" w:cs="Helvetica"/>
          <w:sz w:val="35"/>
          <w:szCs w:val="35"/>
        </w:rPr>
        <w:t xml:space="preserve">YAML </w:t>
      </w:r>
      <w:r w:rsidRPr="00613BB9">
        <w:rPr>
          <w:rFonts w:ascii="inherit" w:hAnsi="inherit" w:cs="Helvetica"/>
          <w:sz w:val="35"/>
          <w:szCs w:val="35"/>
        </w:rPr>
        <w:t>解析错误</w:t>
      </w:r>
      <w:bookmarkEnd w:id="660"/>
    </w:p>
    <w:tbl>
      <w:tblPr>
        <w:tblW w:w="0" w:type="auto"/>
        <w:tblCellSpacing w:w="15" w:type="dxa"/>
        <w:tblCellMar>
          <w:left w:w="0" w:type="dxa"/>
          <w:right w:w="0" w:type="dxa"/>
        </w:tblCellMar>
        <w:tblLook w:val="04A0" w:firstRow="1" w:lastRow="0" w:firstColumn="1" w:lastColumn="0" w:noHBand="0" w:noVBand="1"/>
      </w:tblPr>
      <w:tblGrid>
        <w:gridCol w:w="7799"/>
      </w:tblGrid>
      <w:tr w:rsidR="00A574F9" w:rsidRPr="00613BB9" w14:paraId="661558DB" w14:textId="77777777" w:rsidTr="00170578">
        <w:trPr>
          <w:tblCellSpacing w:w="15" w:type="dxa"/>
        </w:trPr>
        <w:tc>
          <w:tcPr>
            <w:tcW w:w="0" w:type="auto"/>
            <w:tcBorders>
              <w:top w:val="nil"/>
              <w:left w:val="nil"/>
              <w:bottom w:val="nil"/>
              <w:right w:val="nil"/>
            </w:tcBorders>
            <w:vAlign w:val="center"/>
            <w:hideMark/>
          </w:tcPr>
          <w:p w14:paraId="50DA69B0"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JS-YAML: incomplete explicit mapping pair; a key node is missed at line 18, column 29:</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last_updated: Last updated: %s</w:t>
            </w:r>
          </w:p>
        </w:tc>
      </w:tr>
    </w:tbl>
    <w:p w14:paraId="5BFEB42E"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w:t>
      </w:r>
      <w:r w:rsidRPr="00613BB9">
        <w:rPr>
          <w:rFonts w:ascii="inherit" w:hAnsi="inherit" w:cs="Helvetica"/>
          <w:sz w:val="23"/>
          <w:szCs w:val="23"/>
        </w:rPr>
        <w:t xml:space="preserve"> YAML </w:t>
      </w:r>
      <w:r w:rsidRPr="00613BB9">
        <w:rPr>
          <w:rFonts w:ascii="inherit" w:hAnsi="inherit" w:cs="Helvetica"/>
          <w:sz w:val="23"/>
          <w:szCs w:val="23"/>
        </w:rPr>
        <w:t>字符串中包含冒号（</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）的话，请加上引号。</w:t>
      </w:r>
    </w:p>
    <w:tbl>
      <w:tblPr>
        <w:tblW w:w="0" w:type="auto"/>
        <w:tblCellSpacing w:w="15" w:type="dxa"/>
        <w:tblCellMar>
          <w:left w:w="0" w:type="dxa"/>
          <w:right w:w="0" w:type="dxa"/>
        </w:tblCellMar>
        <w:tblLook w:val="04A0" w:firstRow="1" w:lastRow="0" w:firstColumn="1" w:lastColumn="0" w:noHBand="0" w:noVBand="1"/>
      </w:tblPr>
      <w:tblGrid>
        <w:gridCol w:w="6067"/>
      </w:tblGrid>
      <w:tr w:rsidR="00A574F9" w:rsidRPr="00613BB9" w14:paraId="741BCD77" w14:textId="77777777" w:rsidTr="00170578">
        <w:trPr>
          <w:tblCellSpacing w:w="15" w:type="dxa"/>
        </w:trPr>
        <w:tc>
          <w:tcPr>
            <w:tcW w:w="0" w:type="auto"/>
            <w:tcBorders>
              <w:top w:val="nil"/>
              <w:left w:val="nil"/>
              <w:bottom w:val="nil"/>
              <w:right w:val="nil"/>
            </w:tcBorders>
            <w:vAlign w:val="center"/>
            <w:hideMark/>
          </w:tcPr>
          <w:p w14:paraId="555334C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JS-YAML: bad indentation of a mapping entry at line 18, column 31:</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last_updated:"Last updated: %s"</w:t>
            </w:r>
          </w:p>
        </w:tc>
      </w:tr>
    </w:tbl>
    <w:p w14:paraId="69A64A03"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请确认您使用空格进行缩进（</w:t>
      </w:r>
      <w:r w:rsidRPr="00613BB9">
        <w:rPr>
          <w:rFonts w:ascii="inherit" w:hAnsi="inherit" w:cs="Helvetica"/>
          <w:sz w:val="23"/>
          <w:szCs w:val="23"/>
        </w:rPr>
        <w:t>Soft tab</w:t>
      </w:r>
      <w:r w:rsidRPr="00613BB9">
        <w:rPr>
          <w:rFonts w:ascii="inherit" w:hAnsi="inherit" w:cs="Helvetica"/>
          <w:sz w:val="23"/>
          <w:szCs w:val="23"/>
        </w:rPr>
        <w:t>），并确认冒号后有加上一个空格。</w:t>
      </w:r>
    </w:p>
    <w:p w14:paraId="2B7231A1"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您可参阅</w:t>
      </w:r>
      <w:r w:rsidRPr="00613BB9">
        <w:rPr>
          <w:rFonts w:ascii="inherit" w:hAnsi="inherit" w:cs="Helvetica"/>
          <w:sz w:val="23"/>
          <w:szCs w:val="23"/>
        </w:rPr>
        <w:t> </w:t>
      </w:r>
      <w:hyperlink r:id="rId2179" w:tgtFrame="_blank" w:history="1">
        <w:r w:rsidRPr="00613BB9">
          <w:rPr>
            <w:rStyle w:val="a4"/>
            <w:rFonts w:ascii="inherit" w:hAnsi="inherit" w:cs="Helvetica"/>
            <w:color w:val="auto"/>
            <w:sz w:val="23"/>
            <w:szCs w:val="23"/>
            <w:bdr w:val="none" w:sz="0" w:space="0" w:color="auto" w:frame="1"/>
          </w:rPr>
          <w:t xml:space="preserve">YAML </w:t>
        </w:r>
        <w:r w:rsidRPr="00613BB9">
          <w:rPr>
            <w:rStyle w:val="a4"/>
            <w:rFonts w:ascii="inherit" w:hAnsi="inherit" w:cs="Helvetica"/>
            <w:color w:val="auto"/>
            <w:sz w:val="23"/>
            <w:szCs w:val="23"/>
            <w:bdr w:val="none" w:sz="0" w:space="0" w:color="auto" w:frame="1"/>
          </w:rPr>
          <w:t>规范</w:t>
        </w:r>
      </w:hyperlink>
      <w:r w:rsidRPr="00613BB9">
        <w:rPr>
          <w:rFonts w:ascii="inherit" w:hAnsi="inherit" w:cs="Helvetica"/>
          <w:sz w:val="23"/>
          <w:szCs w:val="23"/>
        </w:rPr>
        <w:t> </w:t>
      </w:r>
      <w:r w:rsidRPr="00613BB9">
        <w:rPr>
          <w:rFonts w:ascii="inherit" w:hAnsi="inherit" w:cs="Helvetica"/>
          <w:sz w:val="23"/>
          <w:szCs w:val="23"/>
        </w:rPr>
        <w:t>以取得更多信息。</w:t>
      </w:r>
    </w:p>
    <w:p w14:paraId="56E6AD7A" w14:textId="77777777" w:rsidR="00A574F9" w:rsidRPr="00613BB9" w:rsidRDefault="00A574F9" w:rsidP="00170578">
      <w:pPr>
        <w:pStyle w:val="3"/>
        <w:rPr>
          <w:rFonts w:ascii="inherit" w:hAnsi="inherit" w:cs="Helvetica" w:hint="eastAsia"/>
          <w:sz w:val="35"/>
          <w:szCs w:val="35"/>
        </w:rPr>
      </w:pPr>
      <w:bookmarkStart w:id="661" w:name="_Toc46395256"/>
      <w:r w:rsidRPr="00613BB9">
        <w:rPr>
          <w:rFonts w:ascii="inherit" w:hAnsi="inherit" w:cs="Helvetica"/>
          <w:sz w:val="35"/>
          <w:szCs w:val="35"/>
        </w:rPr>
        <w:t xml:space="preserve">EMFILE </w:t>
      </w:r>
      <w:r w:rsidRPr="00613BB9">
        <w:rPr>
          <w:rFonts w:ascii="inherit" w:hAnsi="inherit" w:cs="Helvetica"/>
          <w:sz w:val="35"/>
          <w:szCs w:val="35"/>
        </w:rPr>
        <w:t>错误</w:t>
      </w:r>
      <w:bookmarkEnd w:id="661"/>
    </w:p>
    <w:tbl>
      <w:tblPr>
        <w:tblW w:w="0" w:type="auto"/>
        <w:tblCellSpacing w:w="15" w:type="dxa"/>
        <w:tblCellMar>
          <w:left w:w="0" w:type="dxa"/>
          <w:right w:w="0" w:type="dxa"/>
        </w:tblCellMar>
        <w:tblLook w:val="04A0" w:firstRow="1" w:lastRow="0" w:firstColumn="1" w:lastColumn="0" w:noHBand="0" w:noVBand="1"/>
      </w:tblPr>
      <w:tblGrid>
        <w:gridCol w:w="3203"/>
      </w:tblGrid>
      <w:tr w:rsidR="00A574F9" w:rsidRPr="00613BB9" w14:paraId="30F75D8D" w14:textId="77777777" w:rsidTr="00170578">
        <w:trPr>
          <w:tblCellSpacing w:w="15" w:type="dxa"/>
        </w:trPr>
        <w:tc>
          <w:tcPr>
            <w:tcW w:w="0" w:type="auto"/>
            <w:tcBorders>
              <w:top w:val="nil"/>
              <w:left w:val="nil"/>
              <w:bottom w:val="nil"/>
              <w:right w:val="nil"/>
            </w:tcBorders>
            <w:vAlign w:val="center"/>
            <w:hideMark/>
          </w:tcPr>
          <w:p w14:paraId="6A99FFC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EMFILE, too many open files</w:t>
            </w:r>
          </w:p>
        </w:tc>
      </w:tr>
    </w:tbl>
    <w:p w14:paraId="1CCCAA4A"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虽然</w:t>
      </w:r>
      <w:r w:rsidRPr="00613BB9">
        <w:rPr>
          <w:rFonts w:ascii="inherit" w:hAnsi="inherit" w:cs="Helvetica"/>
          <w:sz w:val="23"/>
          <w:szCs w:val="23"/>
        </w:rPr>
        <w:t xml:space="preserve"> Node.js </w:t>
      </w:r>
      <w:r w:rsidRPr="00613BB9">
        <w:rPr>
          <w:rFonts w:ascii="inherit" w:hAnsi="inherit" w:cs="Helvetica"/>
          <w:sz w:val="23"/>
          <w:szCs w:val="23"/>
        </w:rPr>
        <w:t>有非阻塞</w:t>
      </w:r>
      <w:r w:rsidRPr="00613BB9">
        <w:rPr>
          <w:rFonts w:ascii="inherit" w:hAnsi="inherit" w:cs="Helvetica"/>
          <w:sz w:val="23"/>
          <w:szCs w:val="23"/>
        </w:rPr>
        <w:t xml:space="preserve"> I/O</w:t>
      </w:r>
      <w:r w:rsidRPr="00613BB9">
        <w:rPr>
          <w:rFonts w:ascii="inherit" w:hAnsi="inherit" w:cs="Helvetica"/>
          <w:sz w:val="23"/>
          <w:szCs w:val="23"/>
        </w:rPr>
        <w:t>，同步</w:t>
      </w:r>
      <w:r w:rsidRPr="00613BB9">
        <w:rPr>
          <w:rFonts w:ascii="inherit" w:hAnsi="inherit" w:cs="Helvetica"/>
          <w:sz w:val="23"/>
          <w:szCs w:val="23"/>
        </w:rPr>
        <w:t xml:space="preserve"> I/O </w:t>
      </w:r>
      <w:r w:rsidRPr="00613BB9">
        <w:rPr>
          <w:rFonts w:ascii="inherit" w:hAnsi="inherit" w:cs="Helvetica"/>
          <w:sz w:val="23"/>
          <w:szCs w:val="23"/>
        </w:rPr>
        <w:t>的数量仍被系统所限制，在生成大量静态文件的时候，您可能会碰到</w:t>
      </w:r>
      <w:r w:rsidRPr="00613BB9">
        <w:rPr>
          <w:rFonts w:ascii="inherit" w:hAnsi="inherit" w:cs="Helvetica"/>
          <w:sz w:val="23"/>
          <w:szCs w:val="23"/>
        </w:rPr>
        <w:t xml:space="preserve"> EMFILE </w:t>
      </w:r>
      <w:r w:rsidRPr="00613BB9">
        <w:rPr>
          <w:rFonts w:ascii="inherit" w:hAnsi="inherit" w:cs="Helvetica"/>
          <w:sz w:val="23"/>
          <w:szCs w:val="23"/>
        </w:rPr>
        <w:t>错误，您可以尝试提高同步</w:t>
      </w:r>
      <w:r w:rsidRPr="00613BB9">
        <w:rPr>
          <w:rFonts w:ascii="inherit" w:hAnsi="inherit" w:cs="Helvetica"/>
          <w:sz w:val="23"/>
          <w:szCs w:val="23"/>
        </w:rPr>
        <w:t xml:space="preserve"> I/O </w:t>
      </w:r>
      <w:r w:rsidRPr="00613BB9">
        <w:rPr>
          <w:rFonts w:ascii="inherit" w:hAnsi="inherit" w:cs="Helvetica"/>
          <w:sz w:val="23"/>
          <w:szCs w:val="23"/>
        </w:rPr>
        <w:t>的限制数量来解决此问题。</w:t>
      </w:r>
    </w:p>
    <w:tbl>
      <w:tblPr>
        <w:tblW w:w="0" w:type="auto"/>
        <w:tblCellSpacing w:w="15" w:type="dxa"/>
        <w:tblCellMar>
          <w:left w:w="0" w:type="dxa"/>
          <w:right w:w="0" w:type="dxa"/>
        </w:tblCellMar>
        <w:tblLook w:val="04A0" w:firstRow="1" w:lastRow="0" w:firstColumn="1" w:lastColumn="0" w:noHBand="0" w:noVBand="1"/>
      </w:tblPr>
      <w:tblGrid>
        <w:gridCol w:w="1609"/>
      </w:tblGrid>
      <w:tr w:rsidR="00A574F9" w:rsidRPr="00613BB9" w14:paraId="08AC030D" w14:textId="77777777" w:rsidTr="00170578">
        <w:trPr>
          <w:tblCellSpacing w:w="15" w:type="dxa"/>
        </w:trPr>
        <w:tc>
          <w:tcPr>
            <w:tcW w:w="0" w:type="auto"/>
            <w:tcBorders>
              <w:top w:val="nil"/>
              <w:left w:val="nil"/>
              <w:bottom w:val="nil"/>
              <w:right w:val="nil"/>
            </w:tcBorders>
            <w:vAlign w:val="center"/>
            <w:hideMark/>
          </w:tcPr>
          <w:p w14:paraId="72AD97F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ulimit</w:t>
            </w:r>
            <w:r w:rsidRPr="00613BB9">
              <w:rPr>
                <w:rStyle w:val="line"/>
                <w:rFonts w:ascii="inherit" w:hAnsi="inherit"/>
                <w:sz w:val="21"/>
                <w:szCs w:val="21"/>
                <w:bdr w:val="none" w:sz="0" w:space="0" w:color="auto" w:frame="1"/>
              </w:rPr>
              <w:t xml:space="preserve"> -n 10000</w:t>
            </w:r>
          </w:p>
        </w:tc>
      </w:tr>
    </w:tbl>
    <w:p w14:paraId="49FDCA3C"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（这一命令只对</w:t>
      </w:r>
      <w:r w:rsidRPr="00613BB9">
        <w:rPr>
          <w:rFonts w:ascii="inherit" w:hAnsi="inherit" w:cs="Helvetica"/>
          <w:sz w:val="23"/>
          <w:szCs w:val="23"/>
        </w:rPr>
        <w:t>Linux</w:t>
      </w:r>
      <w:r w:rsidRPr="00613BB9">
        <w:rPr>
          <w:rFonts w:ascii="inherit" w:hAnsi="inherit" w:cs="Helvetica"/>
          <w:sz w:val="23"/>
          <w:szCs w:val="23"/>
        </w:rPr>
        <w:t>系统有效）</w:t>
      </w:r>
    </w:p>
    <w:p w14:paraId="284448B3" w14:textId="77777777" w:rsidR="00A574F9" w:rsidRPr="00613BB9" w:rsidRDefault="00A574F9" w:rsidP="00170578">
      <w:pPr>
        <w:pStyle w:val="3"/>
        <w:rPr>
          <w:rFonts w:ascii="inherit" w:hAnsi="inherit" w:cs="Helvetica" w:hint="eastAsia"/>
          <w:sz w:val="35"/>
          <w:szCs w:val="35"/>
        </w:rPr>
      </w:pPr>
      <w:bookmarkStart w:id="662" w:name="_Toc46395257"/>
      <w:r w:rsidRPr="00613BB9">
        <w:rPr>
          <w:rFonts w:ascii="inherit" w:hAnsi="inherit" w:cs="Helvetica"/>
          <w:sz w:val="35"/>
          <w:szCs w:val="35"/>
        </w:rPr>
        <w:t xml:space="preserve">Git </w:t>
      </w:r>
      <w:r w:rsidRPr="00613BB9">
        <w:rPr>
          <w:rFonts w:ascii="inherit" w:hAnsi="inherit" w:cs="Helvetica"/>
          <w:sz w:val="35"/>
          <w:szCs w:val="35"/>
        </w:rPr>
        <w:t>部署问题</w:t>
      </w:r>
      <w:bookmarkEnd w:id="662"/>
    </w:p>
    <w:p w14:paraId="5EA5B9E4" w14:textId="77777777" w:rsidR="00A574F9" w:rsidRPr="00613BB9" w:rsidRDefault="00A574F9" w:rsidP="00170578">
      <w:pPr>
        <w:pStyle w:val="4"/>
        <w:rPr>
          <w:rFonts w:ascii="inherit" w:hAnsi="inherit" w:cs="Helvetica" w:hint="eastAsia"/>
          <w:sz w:val="30"/>
          <w:szCs w:val="30"/>
        </w:rPr>
      </w:pPr>
      <w:bookmarkStart w:id="663" w:name="_Toc46395258"/>
      <w:r w:rsidRPr="00613BB9">
        <w:rPr>
          <w:rFonts w:ascii="inherit" w:hAnsi="inherit" w:cs="Helvetica"/>
          <w:sz w:val="30"/>
          <w:szCs w:val="30"/>
        </w:rPr>
        <w:t>RPC failed</w:t>
      </w:r>
      <w:bookmarkEnd w:id="663"/>
    </w:p>
    <w:tbl>
      <w:tblPr>
        <w:tblW w:w="0" w:type="auto"/>
        <w:tblCellSpacing w:w="15" w:type="dxa"/>
        <w:tblCellMar>
          <w:left w:w="0" w:type="dxa"/>
          <w:right w:w="0" w:type="dxa"/>
        </w:tblCellMar>
        <w:tblLook w:val="04A0" w:firstRow="1" w:lastRow="0" w:firstColumn="1" w:lastColumn="0" w:noHBand="0" w:noVBand="1"/>
      </w:tblPr>
      <w:tblGrid>
        <w:gridCol w:w="5782"/>
      </w:tblGrid>
      <w:tr w:rsidR="00A574F9" w:rsidRPr="00613BB9" w14:paraId="28CDAC8B" w14:textId="77777777" w:rsidTr="00170578">
        <w:trPr>
          <w:tblCellSpacing w:w="15" w:type="dxa"/>
        </w:trPr>
        <w:tc>
          <w:tcPr>
            <w:tcW w:w="0" w:type="auto"/>
            <w:tcBorders>
              <w:top w:val="nil"/>
              <w:left w:val="nil"/>
              <w:bottom w:val="nil"/>
              <w:right w:val="nil"/>
            </w:tcBorders>
            <w:vAlign w:val="center"/>
            <w:hideMark/>
          </w:tcPr>
          <w:p w14:paraId="16D948E1"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RPC failed; result=22, HTTP code = 403</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fatal: 'username.github.io' does not appear to be a git repository</w:t>
            </w:r>
          </w:p>
        </w:tc>
      </w:tr>
    </w:tbl>
    <w:p w14:paraId="75610AF0"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请确认您已经在电脑上</w:t>
      </w:r>
      <w:r w:rsidRPr="00613BB9">
        <w:rPr>
          <w:rFonts w:ascii="inherit" w:hAnsi="inherit" w:cs="Helvetica"/>
          <w:sz w:val="23"/>
          <w:szCs w:val="23"/>
        </w:rPr>
        <w:t> </w:t>
      </w:r>
      <w:hyperlink r:id="rId2180" w:tgtFrame="_blank" w:history="1">
        <w:r w:rsidRPr="00613BB9">
          <w:rPr>
            <w:rStyle w:val="a4"/>
            <w:rFonts w:ascii="inherit" w:hAnsi="inherit" w:cs="Helvetica"/>
            <w:color w:val="auto"/>
            <w:sz w:val="23"/>
            <w:szCs w:val="23"/>
            <w:bdr w:val="none" w:sz="0" w:space="0" w:color="auto" w:frame="1"/>
          </w:rPr>
          <w:t>配置</w:t>
        </w:r>
        <w:r w:rsidRPr="00613BB9">
          <w:rPr>
            <w:rStyle w:val="a4"/>
            <w:rFonts w:ascii="inherit" w:hAnsi="inherit" w:cs="Helvetica"/>
            <w:color w:val="auto"/>
            <w:sz w:val="23"/>
            <w:szCs w:val="23"/>
            <w:bdr w:val="none" w:sz="0" w:space="0" w:color="auto" w:frame="1"/>
          </w:rPr>
          <w:t xml:space="preserve"> git</w:t>
        </w:r>
      </w:hyperlink>
      <w:r w:rsidRPr="00613BB9">
        <w:rPr>
          <w:rFonts w:ascii="inherit" w:hAnsi="inherit" w:cs="Helvetica"/>
          <w:sz w:val="23"/>
          <w:szCs w:val="23"/>
        </w:rPr>
        <w:t>，或改用</w:t>
      </w:r>
      <w:r w:rsidRPr="00613BB9">
        <w:rPr>
          <w:rFonts w:ascii="inherit" w:hAnsi="inherit" w:cs="Helvetica"/>
          <w:sz w:val="23"/>
          <w:szCs w:val="23"/>
        </w:rPr>
        <w:t xml:space="preserve"> HTTPS </w:t>
      </w:r>
      <w:r w:rsidRPr="00613BB9">
        <w:rPr>
          <w:rFonts w:ascii="inherit" w:hAnsi="inherit" w:cs="Helvetica"/>
          <w:sz w:val="23"/>
          <w:szCs w:val="23"/>
        </w:rPr>
        <w:t>库（</w:t>
      </w:r>
      <w:r w:rsidRPr="00613BB9">
        <w:rPr>
          <w:rFonts w:ascii="inherit" w:hAnsi="inherit" w:cs="Helvetica"/>
          <w:sz w:val="23"/>
          <w:szCs w:val="23"/>
        </w:rPr>
        <w:t>repository</w:t>
      </w:r>
      <w:r w:rsidRPr="00613BB9">
        <w:rPr>
          <w:rFonts w:ascii="inherit" w:hAnsi="inherit" w:cs="Helvetica"/>
          <w:sz w:val="23"/>
          <w:szCs w:val="23"/>
        </w:rPr>
        <w:t>）地址。</w:t>
      </w:r>
    </w:p>
    <w:p w14:paraId="26ED8D1A" w14:textId="77777777" w:rsidR="00A574F9" w:rsidRPr="00613BB9" w:rsidRDefault="00A574F9" w:rsidP="00170578">
      <w:pPr>
        <w:pStyle w:val="4"/>
        <w:rPr>
          <w:rFonts w:ascii="inherit" w:hAnsi="inherit" w:cs="Helvetica" w:hint="eastAsia"/>
          <w:sz w:val="30"/>
          <w:szCs w:val="30"/>
        </w:rPr>
      </w:pPr>
      <w:bookmarkStart w:id="664" w:name="_Toc46395259"/>
      <w:r w:rsidRPr="00613BB9">
        <w:rPr>
          <w:rFonts w:ascii="inherit" w:hAnsi="inherit" w:cs="Helvetica"/>
          <w:sz w:val="30"/>
          <w:szCs w:val="30"/>
        </w:rPr>
        <w:t>Error: ENOENT: no such file or directory</w:t>
      </w:r>
      <w:bookmarkEnd w:id="664"/>
    </w:p>
    <w:p w14:paraId="024AF84A"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如果你遇到了这个错误，有可能是你的文件名、分类或者标签的名字混淆了大写和小写，你可以尝试检查每一个标签和分类的名称，是否大小写一致来修复这一问题。</w:t>
      </w:r>
    </w:p>
    <w:p w14:paraId="1123DA32" w14:textId="77777777" w:rsidR="00A574F9" w:rsidRPr="00613BB9" w:rsidRDefault="00A574F9" w:rsidP="00170578">
      <w:pPr>
        <w:pStyle w:val="3"/>
        <w:rPr>
          <w:rFonts w:ascii="inherit" w:hAnsi="inherit" w:cs="Helvetica" w:hint="eastAsia"/>
          <w:sz w:val="35"/>
          <w:szCs w:val="35"/>
        </w:rPr>
      </w:pPr>
      <w:bookmarkStart w:id="665" w:name="_Toc46395260"/>
      <w:r w:rsidRPr="00613BB9">
        <w:rPr>
          <w:rFonts w:ascii="inherit" w:hAnsi="inherit" w:cs="Helvetica"/>
          <w:sz w:val="35"/>
          <w:szCs w:val="35"/>
        </w:rPr>
        <w:t>服务器问题</w:t>
      </w:r>
      <w:bookmarkEnd w:id="665"/>
    </w:p>
    <w:tbl>
      <w:tblPr>
        <w:tblW w:w="0" w:type="auto"/>
        <w:tblCellSpacing w:w="15" w:type="dxa"/>
        <w:tblCellMar>
          <w:left w:w="0" w:type="dxa"/>
          <w:right w:w="0" w:type="dxa"/>
        </w:tblCellMar>
        <w:tblLook w:val="04A0" w:firstRow="1" w:lastRow="0" w:firstColumn="1" w:lastColumn="0" w:noHBand="0" w:noVBand="1"/>
      </w:tblPr>
      <w:tblGrid>
        <w:gridCol w:w="2429"/>
      </w:tblGrid>
      <w:tr w:rsidR="00A574F9" w:rsidRPr="00613BB9" w14:paraId="03C83408" w14:textId="77777777" w:rsidTr="00170578">
        <w:trPr>
          <w:tblCellSpacing w:w="15" w:type="dxa"/>
        </w:trPr>
        <w:tc>
          <w:tcPr>
            <w:tcW w:w="0" w:type="auto"/>
            <w:tcBorders>
              <w:top w:val="nil"/>
              <w:left w:val="nil"/>
              <w:bottom w:val="nil"/>
              <w:right w:val="nil"/>
            </w:tcBorders>
            <w:vAlign w:val="center"/>
            <w:hideMark/>
          </w:tcPr>
          <w:p w14:paraId="2776633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listen EADDRINUSE</w:t>
            </w:r>
          </w:p>
        </w:tc>
      </w:tr>
    </w:tbl>
    <w:p w14:paraId="3280D998"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您可能同时开启两个</w:t>
      </w:r>
      <w:r w:rsidRPr="00613BB9">
        <w:rPr>
          <w:rFonts w:ascii="inherit" w:hAnsi="inherit" w:cs="Helvetica"/>
          <w:sz w:val="23"/>
          <w:szCs w:val="23"/>
        </w:rPr>
        <w:t xml:space="preserve"> Hexo </w:t>
      </w:r>
      <w:r w:rsidRPr="00613BB9">
        <w:rPr>
          <w:rFonts w:ascii="inherit" w:hAnsi="inherit" w:cs="Helvetica"/>
          <w:sz w:val="23"/>
          <w:szCs w:val="23"/>
        </w:rPr>
        <w:t>服务器，或者有其他应用程序正在占用相同的端口，请尝试修改</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port</w:t>
      </w:r>
      <w:r w:rsidRPr="00613BB9">
        <w:rPr>
          <w:rFonts w:ascii="inherit" w:hAnsi="inherit" w:cs="Helvetica"/>
          <w:sz w:val="23"/>
          <w:szCs w:val="23"/>
        </w:rPr>
        <w:t> </w:t>
      </w:r>
      <w:r w:rsidRPr="00613BB9">
        <w:rPr>
          <w:rFonts w:ascii="inherit" w:hAnsi="inherit" w:cs="Helvetica"/>
          <w:sz w:val="23"/>
          <w:szCs w:val="23"/>
        </w:rPr>
        <w:t>参数，或是在启动</w:t>
      </w:r>
      <w:r w:rsidRPr="00613BB9">
        <w:rPr>
          <w:rFonts w:ascii="inherit" w:hAnsi="inherit" w:cs="Helvetica"/>
          <w:sz w:val="23"/>
          <w:szCs w:val="23"/>
        </w:rPr>
        <w:t xml:space="preserve"> Hexo </w:t>
      </w:r>
      <w:r w:rsidRPr="00613BB9">
        <w:rPr>
          <w:rFonts w:ascii="inherit" w:hAnsi="inherit" w:cs="Helvetica"/>
          <w:sz w:val="23"/>
          <w:szCs w:val="23"/>
        </w:rPr>
        <w:t>服务器时加上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w:t>
      </w:r>
      <w:r w:rsidRPr="00613BB9">
        <w:rPr>
          <w:rFonts w:ascii="inherit" w:hAnsi="inherit" w:cs="Helvetica"/>
          <w:sz w:val="23"/>
          <w:szCs w:val="23"/>
        </w:rPr>
        <w:t> </w:t>
      </w:r>
      <w:r w:rsidRPr="00613BB9">
        <w:rPr>
          <w:rFonts w:ascii="inherit" w:hAnsi="inherit" w:cs="Helvetica"/>
          <w:sz w:val="23"/>
          <w:szCs w:val="23"/>
        </w:rPr>
        <w:t>选项。</w:t>
      </w:r>
    </w:p>
    <w:tbl>
      <w:tblPr>
        <w:tblW w:w="0" w:type="auto"/>
        <w:tblCellSpacing w:w="15" w:type="dxa"/>
        <w:tblCellMar>
          <w:left w:w="0" w:type="dxa"/>
          <w:right w:w="0" w:type="dxa"/>
        </w:tblCellMar>
        <w:tblLook w:val="04A0" w:firstRow="1" w:lastRow="0" w:firstColumn="1" w:lastColumn="0" w:noHBand="0" w:noVBand="1"/>
      </w:tblPr>
      <w:tblGrid>
        <w:gridCol w:w="2009"/>
      </w:tblGrid>
      <w:tr w:rsidR="00A574F9" w:rsidRPr="00613BB9" w14:paraId="6D51C59F" w14:textId="77777777" w:rsidTr="00170578">
        <w:trPr>
          <w:tblCellSpacing w:w="15" w:type="dxa"/>
        </w:trPr>
        <w:tc>
          <w:tcPr>
            <w:tcW w:w="0" w:type="auto"/>
            <w:tcBorders>
              <w:top w:val="nil"/>
              <w:left w:val="nil"/>
              <w:bottom w:val="nil"/>
              <w:right w:val="nil"/>
            </w:tcBorders>
            <w:vAlign w:val="center"/>
            <w:hideMark/>
          </w:tcPr>
          <w:p w14:paraId="1428690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server -p 5000</w:t>
            </w:r>
          </w:p>
        </w:tc>
      </w:tr>
    </w:tbl>
    <w:p w14:paraId="751758AC" w14:textId="77777777" w:rsidR="00A574F9" w:rsidRPr="00613BB9" w:rsidRDefault="00A574F9" w:rsidP="00170578">
      <w:pPr>
        <w:pStyle w:val="3"/>
        <w:rPr>
          <w:rFonts w:ascii="inherit" w:hAnsi="inherit" w:cs="Helvetica" w:hint="eastAsia"/>
          <w:sz w:val="35"/>
          <w:szCs w:val="35"/>
        </w:rPr>
      </w:pPr>
      <w:bookmarkStart w:id="666" w:name="_Toc46395261"/>
      <w:r w:rsidRPr="00613BB9">
        <w:rPr>
          <w:rFonts w:ascii="inherit" w:hAnsi="inherit" w:cs="Helvetica"/>
          <w:sz w:val="35"/>
          <w:szCs w:val="35"/>
        </w:rPr>
        <w:t>插件安装问题</w:t>
      </w:r>
      <w:bookmarkEnd w:id="666"/>
    </w:p>
    <w:tbl>
      <w:tblPr>
        <w:tblW w:w="0" w:type="auto"/>
        <w:tblCellSpacing w:w="15" w:type="dxa"/>
        <w:tblCellMar>
          <w:left w:w="0" w:type="dxa"/>
          <w:right w:w="0" w:type="dxa"/>
        </w:tblCellMar>
        <w:tblLook w:val="04A0" w:firstRow="1" w:lastRow="0" w:firstColumn="1" w:lastColumn="0" w:noHBand="0" w:noVBand="1"/>
      </w:tblPr>
      <w:tblGrid>
        <w:gridCol w:w="3257"/>
      </w:tblGrid>
      <w:tr w:rsidR="00A574F9" w:rsidRPr="00613BB9" w14:paraId="0CED37B0" w14:textId="77777777" w:rsidTr="00170578">
        <w:trPr>
          <w:tblCellSpacing w:w="15" w:type="dxa"/>
        </w:trPr>
        <w:tc>
          <w:tcPr>
            <w:tcW w:w="0" w:type="auto"/>
            <w:tcBorders>
              <w:top w:val="nil"/>
              <w:left w:val="nil"/>
              <w:bottom w:val="nil"/>
              <w:right w:val="nil"/>
            </w:tcBorders>
            <w:vAlign w:val="center"/>
            <w:hideMark/>
          </w:tcPr>
          <w:p w14:paraId="1BB1BEB0"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npm ERR! node-waf configure build</w:t>
            </w:r>
          </w:p>
        </w:tc>
      </w:tr>
    </w:tbl>
    <w:p w14:paraId="037E14F0"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当您尝试安装以</w:t>
      </w:r>
      <w:r w:rsidRPr="00613BB9">
        <w:rPr>
          <w:rFonts w:ascii="inherit" w:hAnsi="inherit" w:cs="Helvetica"/>
          <w:sz w:val="23"/>
          <w:szCs w:val="23"/>
        </w:rPr>
        <w:t xml:space="preserve"> C/C++ </w:t>
      </w:r>
      <w:r w:rsidRPr="00613BB9">
        <w:rPr>
          <w:rFonts w:ascii="inherit" w:hAnsi="inherit" w:cs="Helvetica"/>
          <w:sz w:val="23"/>
          <w:szCs w:val="23"/>
        </w:rPr>
        <w:t>或其他非</w:t>
      </w:r>
      <w:r w:rsidRPr="00613BB9">
        <w:rPr>
          <w:rFonts w:ascii="inherit" w:hAnsi="inherit" w:cs="Helvetica"/>
          <w:sz w:val="23"/>
          <w:szCs w:val="23"/>
        </w:rPr>
        <w:t xml:space="preserve"> JavaScript </w:t>
      </w:r>
      <w:r w:rsidRPr="00613BB9">
        <w:rPr>
          <w:rFonts w:ascii="inherit" w:hAnsi="inherit" w:cs="Helvetica"/>
          <w:sz w:val="23"/>
          <w:szCs w:val="23"/>
        </w:rPr>
        <w:t>语言所编写的插件时，可能会遇到此类问题，请确认您已经在电脑上安装相对应的编译器。</w:t>
      </w:r>
    </w:p>
    <w:p w14:paraId="16F5DEEE" w14:textId="77777777" w:rsidR="00A574F9" w:rsidRPr="00613BB9" w:rsidRDefault="00A574F9" w:rsidP="00170578">
      <w:pPr>
        <w:pStyle w:val="3"/>
        <w:rPr>
          <w:rFonts w:ascii="inherit" w:hAnsi="inherit" w:cs="Helvetica" w:hint="eastAsia"/>
          <w:sz w:val="35"/>
          <w:szCs w:val="35"/>
        </w:rPr>
      </w:pPr>
      <w:bookmarkStart w:id="667" w:name="_Toc46395262"/>
      <w:r w:rsidRPr="00613BB9">
        <w:rPr>
          <w:rFonts w:ascii="inherit" w:hAnsi="inherit" w:cs="Helvetica"/>
          <w:sz w:val="35"/>
          <w:szCs w:val="35"/>
        </w:rPr>
        <w:t xml:space="preserve">DTrace </w:t>
      </w:r>
      <w:r w:rsidRPr="00613BB9">
        <w:rPr>
          <w:rFonts w:ascii="inherit" w:hAnsi="inherit" w:cs="Helvetica"/>
          <w:sz w:val="35"/>
          <w:szCs w:val="35"/>
        </w:rPr>
        <w:t>错误</w:t>
      </w:r>
      <w:r w:rsidRPr="00613BB9">
        <w:rPr>
          <w:rFonts w:ascii="inherit" w:hAnsi="inherit" w:cs="Helvetica"/>
          <w:sz w:val="35"/>
          <w:szCs w:val="35"/>
        </w:rPr>
        <w:t xml:space="preserve"> </w:t>
      </w:r>
      <w:r w:rsidRPr="00613BB9">
        <w:rPr>
          <w:rFonts w:ascii="inherit" w:hAnsi="inherit" w:cs="Helvetica"/>
          <w:sz w:val="35"/>
          <w:szCs w:val="35"/>
        </w:rPr>
        <w:t>（</w:t>
      </w:r>
      <w:r w:rsidRPr="00613BB9">
        <w:rPr>
          <w:rFonts w:ascii="inherit" w:hAnsi="inherit" w:cs="Helvetica"/>
          <w:sz w:val="35"/>
          <w:szCs w:val="35"/>
        </w:rPr>
        <w:t>Mac OS X</w:t>
      </w:r>
      <w:r w:rsidRPr="00613BB9">
        <w:rPr>
          <w:rFonts w:ascii="inherit" w:hAnsi="inherit" w:cs="Helvetica"/>
          <w:sz w:val="35"/>
          <w:szCs w:val="35"/>
        </w:rPr>
        <w:t>）</w:t>
      </w:r>
      <w:bookmarkEnd w:id="667"/>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5B33954F" w14:textId="77777777" w:rsidTr="00170578">
        <w:trPr>
          <w:tblCellSpacing w:w="15" w:type="dxa"/>
        </w:trPr>
        <w:tc>
          <w:tcPr>
            <w:tcW w:w="0" w:type="auto"/>
            <w:tcBorders>
              <w:top w:val="nil"/>
              <w:left w:val="nil"/>
              <w:bottom w:val="nil"/>
              <w:right w:val="nil"/>
            </w:tcBorders>
            <w:vAlign w:val="center"/>
            <w:hideMark/>
          </w:tcPr>
          <w:p w14:paraId="71761C9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[Error: Cannot find module './build/Release/DTraceProviderBindings'] code: 'MODULE_NOT_FOUND' }</w:t>
            </w:r>
            <w:r w:rsidRPr="00613BB9">
              <w:rPr>
                <w:rFonts w:ascii="Source Code Pro" w:hAnsi="Source Code Pro"/>
                <w:sz w:val="22"/>
                <w:szCs w:val="22"/>
              </w:rPr>
              <w:br/>
            </w:r>
            <w:r w:rsidRPr="00613BB9">
              <w:rPr>
                <w:rStyle w:val="line"/>
                <w:rFonts w:ascii="inherit" w:hAnsi="inherit"/>
                <w:sz w:val="21"/>
                <w:szCs w:val="21"/>
                <w:bdr w:val="none" w:sz="0" w:space="0" w:color="auto" w:frame="1"/>
              </w:rPr>
              <w:t>{ [Error: Cannot find module './build/default/DTraceProviderBindings'] code: 'MODULE_NOT_FOUND' }</w:t>
            </w:r>
            <w:r w:rsidRPr="00613BB9">
              <w:rPr>
                <w:rFonts w:ascii="Source Code Pro" w:hAnsi="Source Code Pro"/>
                <w:sz w:val="22"/>
                <w:szCs w:val="22"/>
              </w:rPr>
              <w:br/>
            </w:r>
            <w:r w:rsidRPr="00613BB9">
              <w:rPr>
                <w:rStyle w:val="line"/>
                <w:rFonts w:ascii="inherit" w:hAnsi="inherit"/>
                <w:sz w:val="21"/>
                <w:szCs w:val="21"/>
                <w:bdr w:val="none" w:sz="0" w:space="0" w:color="auto" w:frame="1"/>
              </w:rPr>
              <w:t>{ [Error: Cannot find module './build/Debug/DTraceProviderBindings'] code: 'MODULE_NOT_FOUND' }</w:t>
            </w:r>
          </w:p>
        </w:tc>
      </w:tr>
    </w:tbl>
    <w:p w14:paraId="64F3EA6A"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 xml:space="preserve">DTrace </w:t>
      </w:r>
      <w:r w:rsidRPr="00613BB9">
        <w:rPr>
          <w:rFonts w:ascii="inherit" w:hAnsi="inherit" w:cs="Helvetica"/>
          <w:sz w:val="23"/>
          <w:szCs w:val="23"/>
        </w:rPr>
        <w:t>安装可能有错误</w:t>
      </w:r>
      <w:r w:rsidRPr="00613BB9">
        <w:rPr>
          <w:rFonts w:ascii="inherit" w:hAnsi="inherit" w:cs="Helvetica"/>
          <w:sz w:val="23"/>
          <w:szCs w:val="23"/>
        </w:rPr>
        <w:t xml:space="preserve"> , </w:t>
      </w:r>
      <w:r w:rsidRPr="00613BB9">
        <w:rPr>
          <w:rFonts w:ascii="inherit" w:hAnsi="inherit" w:cs="Helvetica"/>
          <w:sz w:val="23"/>
          <w:szCs w:val="23"/>
        </w:rPr>
        <w:t>使用下列命令</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929"/>
      </w:tblGrid>
      <w:tr w:rsidR="00A574F9" w:rsidRPr="00613BB9" w14:paraId="263E47ED" w14:textId="77777777" w:rsidTr="00170578">
        <w:trPr>
          <w:tblCellSpacing w:w="15" w:type="dxa"/>
        </w:trPr>
        <w:tc>
          <w:tcPr>
            <w:tcW w:w="0" w:type="auto"/>
            <w:tcBorders>
              <w:top w:val="nil"/>
              <w:left w:val="nil"/>
              <w:bottom w:val="nil"/>
              <w:right w:val="nil"/>
            </w:tcBorders>
            <w:vAlign w:val="center"/>
            <w:hideMark/>
          </w:tcPr>
          <w:p w14:paraId="7C74C1D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install hexo --no-optional</w:t>
            </w:r>
          </w:p>
        </w:tc>
      </w:tr>
    </w:tbl>
    <w:p w14:paraId="3E5A26B0"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参考</w:t>
      </w:r>
      <w:r w:rsidRPr="00613BB9">
        <w:rPr>
          <w:rFonts w:ascii="inherit" w:hAnsi="inherit" w:cs="Helvetica"/>
          <w:sz w:val="23"/>
          <w:szCs w:val="23"/>
        </w:rPr>
        <w:t> </w:t>
      </w:r>
      <w:hyperlink r:id="rId2181" w:anchor="issuecomment-113871796" w:tgtFrame="_blank" w:history="1">
        <w:r w:rsidRPr="00613BB9">
          <w:rPr>
            <w:rStyle w:val="a4"/>
            <w:rFonts w:ascii="inherit" w:hAnsi="inherit" w:cs="Helvetica"/>
            <w:color w:val="auto"/>
            <w:sz w:val="23"/>
            <w:szCs w:val="23"/>
            <w:bdr w:val="none" w:sz="0" w:space="0" w:color="auto" w:frame="1"/>
          </w:rPr>
          <w:t>#1326</w:t>
        </w:r>
      </w:hyperlink>
    </w:p>
    <w:p w14:paraId="238B14BE" w14:textId="77777777" w:rsidR="00A574F9" w:rsidRPr="00613BB9" w:rsidRDefault="00A574F9" w:rsidP="00170578">
      <w:pPr>
        <w:pStyle w:val="3"/>
        <w:rPr>
          <w:rFonts w:ascii="inherit" w:hAnsi="inherit" w:cs="Helvetica" w:hint="eastAsia"/>
          <w:sz w:val="35"/>
          <w:szCs w:val="35"/>
        </w:rPr>
      </w:pPr>
      <w:bookmarkStart w:id="668" w:name="_Toc46395263"/>
      <w:r w:rsidRPr="00613BB9">
        <w:rPr>
          <w:rFonts w:ascii="inherit" w:hAnsi="inherit" w:cs="Helvetica"/>
          <w:sz w:val="35"/>
          <w:szCs w:val="35"/>
        </w:rPr>
        <w:t>在</w:t>
      </w:r>
      <w:r w:rsidRPr="00613BB9">
        <w:rPr>
          <w:rFonts w:ascii="inherit" w:hAnsi="inherit" w:cs="Helvetica"/>
          <w:sz w:val="35"/>
          <w:szCs w:val="35"/>
        </w:rPr>
        <w:t xml:space="preserve"> Jade </w:t>
      </w:r>
      <w:r w:rsidRPr="00613BB9">
        <w:rPr>
          <w:rFonts w:ascii="inherit" w:hAnsi="inherit" w:cs="Helvetica"/>
          <w:sz w:val="35"/>
          <w:szCs w:val="35"/>
        </w:rPr>
        <w:t>或</w:t>
      </w:r>
      <w:r w:rsidRPr="00613BB9">
        <w:rPr>
          <w:rFonts w:ascii="inherit" w:hAnsi="inherit" w:cs="Helvetica"/>
          <w:sz w:val="35"/>
          <w:szCs w:val="35"/>
        </w:rPr>
        <w:t xml:space="preserve"> Swig </w:t>
      </w:r>
      <w:r w:rsidRPr="00613BB9">
        <w:rPr>
          <w:rFonts w:ascii="inherit" w:hAnsi="inherit" w:cs="Helvetica"/>
          <w:sz w:val="35"/>
          <w:szCs w:val="35"/>
        </w:rPr>
        <w:t>遍历资料</w:t>
      </w:r>
      <w:bookmarkEnd w:id="668"/>
    </w:p>
    <w:p w14:paraId="29A77898"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 xml:space="preserve">Hexo </w:t>
      </w:r>
      <w:r w:rsidRPr="00613BB9">
        <w:rPr>
          <w:rFonts w:ascii="inherit" w:hAnsi="inherit" w:cs="Helvetica"/>
          <w:sz w:val="23"/>
          <w:szCs w:val="23"/>
        </w:rPr>
        <w:t>使用</w:t>
      </w:r>
      <w:r w:rsidRPr="00613BB9">
        <w:rPr>
          <w:rFonts w:ascii="inherit" w:hAnsi="inherit" w:cs="Helvetica"/>
          <w:sz w:val="23"/>
          <w:szCs w:val="23"/>
        </w:rPr>
        <w:t> </w:t>
      </w:r>
      <w:hyperlink r:id="rId2182" w:tgtFrame="_blank" w:history="1">
        <w:r w:rsidRPr="00613BB9">
          <w:rPr>
            <w:rStyle w:val="a4"/>
            <w:rFonts w:ascii="inherit" w:hAnsi="inherit" w:cs="Helvetica"/>
            <w:color w:val="auto"/>
            <w:sz w:val="23"/>
            <w:szCs w:val="23"/>
            <w:bdr w:val="none" w:sz="0" w:space="0" w:color="auto" w:frame="1"/>
          </w:rPr>
          <w:t>Warehouse</w:t>
        </w:r>
      </w:hyperlink>
      <w:r w:rsidRPr="00613BB9">
        <w:rPr>
          <w:rFonts w:ascii="inherit" w:hAnsi="inherit" w:cs="Helvetica"/>
          <w:sz w:val="23"/>
          <w:szCs w:val="23"/>
        </w:rPr>
        <w:t> </w:t>
      </w:r>
      <w:r w:rsidRPr="00613BB9">
        <w:rPr>
          <w:rFonts w:ascii="inherit" w:hAnsi="inherit" w:cs="Helvetica"/>
          <w:sz w:val="23"/>
          <w:szCs w:val="23"/>
        </w:rPr>
        <w:t>存储资料，它不是一般数组所以必须先进行类型转型才能遍历。</w:t>
      </w:r>
    </w:p>
    <w:tbl>
      <w:tblPr>
        <w:tblW w:w="0" w:type="auto"/>
        <w:tblCellSpacing w:w="15" w:type="dxa"/>
        <w:tblCellMar>
          <w:left w:w="0" w:type="dxa"/>
          <w:right w:w="0" w:type="dxa"/>
        </w:tblCellMar>
        <w:tblLook w:val="04A0" w:firstRow="1" w:lastRow="0" w:firstColumn="1" w:lastColumn="0" w:noHBand="0" w:noVBand="1"/>
      </w:tblPr>
      <w:tblGrid>
        <w:gridCol w:w="3399"/>
      </w:tblGrid>
      <w:tr w:rsidR="00A574F9" w:rsidRPr="00613BB9" w14:paraId="1D8F0D91" w14:textId="77777777" w:rsidTr="00170578">
        <w:trPr>
          <w:tblCellSpacing w:w="15" w:type="dxa"/>
        </w:trPr>
        <w:tc>
          <w:tcPr>
            <w:tcW w:w="0" w:type="auto"/>
            <w:tcBorders>
              <w:top w:val="nil"/>
              <w:left w:val="nil"/>
              <w:bottom w:val="nil"/>
              <w:right w:val="nil"/>
            </w:tcBorders>
            <w:vAlign w:val="center"/>
            <w:hideMark/>
          </w:tcPr>
          <w:p w14:paraId="18CA223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for post in site.posts.toArray() %}</w:t>
            </w:r>
            <w:r w:rsidRPr="00613BB9">
              <w:rPr>
                <w:rFonts w:ascii="Source Code Pro" w:hAnsi="Source Code Pro"/>
                <w:sz w:val="22"/>
                <w:szCs w:val="22"/>
              </w:rPr>
              <w:br/>
            </w:r>
            <w:r w:rsidRPr="00613BB9">
              <w:rPr>
                <w:rStyle w:val="line"/>
                <w:rFonts w:ascii="inherit" w:hAnsi="inherit"/>
                <w:sz w:val="21"/>
                <w:szCs w:val="21"/>
                <w:bdr w:val="none" w:sz="0" w:space="0" w:color="auto" w:frame="1"/>
              </w:rPr>
              <w:t>{% endfor %}</w:t>
            </w:r>
          </w:p>
        </w:tc>
      </w:tr>
    </w:tbl>
    <w:p w14:paraId="14084400" w14:textId="77777777" w:rsidR="00A574F9" w:rsidRPr="00613BB9" w:rsidRDefault="00A574F9" w:rsidP="00170578">
      <w:pPr>
        <w:pStyle w:val="3"/>
        <w:rPr>
          <w:rFonts w:ascii="inherit" w:hAnsi="inherit" w:cs="Helvetica" w:hint="eastAsia"/>
          <w:sz w:val="35"/>
          <w:szCs w:val="35"/>
        </w:rPr>
      </w:pPr>
      <w:bookmarkStart w:id="669" w:name="_Toc46395264"/>
      <w:r w:rsidRPr="00613BB9">
        <w:rPr>
          <w:rFonts w:ascii="inherit" w:hAnsi="inherit" w:cs="Helvetica"/>
          <w:sz w:val="35"/>
          <w:szCs w:val="35"/>
        </w:rPr>
        <w:t>资料没有更新</w:t>
      </w:r>
      <w:bookmarkEnd w:id="669"/>
    </w:p>
    <w:p w14:paraId="1C25830D"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有时资料可能没有被更新，或是生成的文件与修改前的相同，您可以尝试清除缓存并再执行一次。</w:t>
      </w:r>
    </w:p>
    <w:tbl>
      <w:tblPr>
        <w:tblW w:w="0" w:type="auto"/>
        <w:tblCellSpacing w:w="15" w:type="dxa"/>
        <w:tblCellMar>
          <w:left w:w="0" w:type="dxa"/>
          <w:right w:w="0" w:type="dxa"/>
        </w:tblCellMar>
        <w:tblLook w:val="04A0" w:firstRow="1" w:lastRow="0" w:firstColumn="1" w:lastColumn="0" w:noHBand="0" w:noVBand="1"/>
      </w:tblPr>
      <w:tblGrid>
        <w:gridCol w:w="1162"/>
      </w:tblGrid>
      <w:tr w:rsidR="00A574F9" w:rsidRPr="00613BB9" w14:paraId="27D6156E" w14:textId="77777777" w:rsidTr="00170578">
        <w:trPr>
          <w:tblCellSpacing w:w="15" w:type="dxa"/>
        </w:trPr>
        <w:tc>
          <w:tcPr>
            <w:tcW w:w="0" w:type="auto"/>
            <w:tcBorders>
              <w:top w:val="nil"/>
              <w:left w:val="nil"/>
              <w:bottom w:val="nil"/>
              <w:right w:val="nil"/>
            </w:tcBorders>
            <w:vAlign w:val="center"/>
            <w:hideMark/>
          </w:tcPr>
          <w:p w14:paraId="6621556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clean</w:t>
            </w:r>
          </w:p>
        </w:tc>
      </w:tr>
    </w:tbl>
    <w:p w14:paraId="5B00DB9A" w14:textId="77777777" w:rsidR="00A574F9" w:rsidRPr="00613BB9" w:rsidRDefault="00A574F9" w:rsidP="00170578">
      <w:pPr>
        <w:pStyle w:val="3"/>
        <w:rPr>
          <w:rFonts w:ascii="inherit" w:hAnsi="inherit" w:cs="Helvetica" w:hint="eastAsia"/>
          <w:sz w:val="35"/>
          <w:szCs w:val="35"/>
        </w:rPr>
      </w:pPr>
      <w:bookmarkStart w:id="670" w:name="_Toc46395265"/>
      <w:r w:rsidRPr="00613BB9">
        <w:rPr>
          <w:rFonts w:ascii="inherit" w:hAnsi="inherit" w:cs="Helvetica"/>
          <w:sz w:val="35"/>
          <w:szCs w:val="35"/>
        </w:rPr>
        <w:t>命令没有执行</w:t>
      </w:r>
      <w:bookmarkEnd w:id="670"/>
    </w:p>
    <w:p w14:paraId="4AF57717"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如果你除了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 help</w:t>
      </w:r>
      <w:r w:rsidRPr="00613BB9">
        <w:rPr>
          <w:rFonts w:ascii="inherit" w:hAnsi="inherit" w:cs="Helvetica"/>
          <w:sz w:val="23"/>
          <w:szCs w:val="23"/>
        </w:rPr>
        <w:t>、</w:t>
      </w:r>
      <w:r w:rsidRPr="00613BB9">
        <w:rPr>
          <w:rStyle w:val="HTML1"/>
          <w:rFonts w:ascii="Source Code Pro" w:hAnsi="Source Code Pro"/>
          <w:sz w:val="22"/>
          <w:szCs w:val="22"/>
          <w:bdr w:val="none" w:sz="0" w:space="0" w:color="auto" w:frame="1"/>
          <w:shd w:val="clear" w:color="auto" w:fill="EEEEEE"/>
        </w:rPr>
        <w:t>hexo init</w:t>
      </w:r>
      <w:r w:rsidRPr="00613BB9">
        <w:rPr>
          <w:rFonts w:ascii="inherit" w:hAnsi="inherit" w:cs="Helvetica"/>
          <w:sz w:val="23"/>
          <w:szCs w:val="23"/>
        </w:rPr>
        <w:t> </w:t>
      </w:r>
      <w:r w:rsidRPr="00613BB9">
        <w:rPr>
          <w:rFonts w:ascii="inherit" w:hAnsi="inherit" w:cs="Helvetica"/>
          <w:sz w:val="23"/>
          <w:szCs w:val="23"/>
        </w:rPr>
        <w:t>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 version</w:t>
      </w:r>
      <w:r w:rsidRPr="00613BB9">
        <w:rPr>
          <w:rFonts w:ascii="inherit" w:hAnsi="inherit" w:cs="Helvetica"/>
          <w:sz w:val="23"/>
          <w:szCs w:val="23"/>
        </w:rPr>
        <w:t> </w:t>
      </w:r>
      <w:r w:rsidRPr="00613BB9">
        <w:rPr>
          <w:rFonts w:ascii="inherit" w:hAnsi="inherit" w:cs="Helvetica"/>
          <w:sz w:val="23"/>
          <w:szCs w:val="23"/>
        </w:rPr>
        <w:t>以外不能执行任何命令、并且你的任何命令都只返回了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 help</w:t>
      </w:r>
      <w:r w:rsidRPr="00613BB9">
        <w:rPr>
          <w:rFonts w:ascii="inherit" w:hAnsi="inherit" w:cs="Helvetica"/>
          <w:sz w:val="23"/>
          <w:szCs w:val="23"/>
        </w:rPr>
        <w:t> </w:t>
      </w:r>
      <w:r w:rsidRPr="00613BB9">
        <w:rPr>
          <w:rFonts w:ascii="inherit" w:hAnsi="inherit" w:cs="Helvetica"/>
          <w:sz w:val="23"/>
          <w:szCs w:val="23"/>
        </w:rPr>
        <w:t>的内容，这可能是由于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package.json</w:t>
      </w:r>
      <w:r w:rsidRPr="00613BB9">
        <w:rPr>
          <w:rFonts w:ascii="inherit" w:hAnsi="inherit" w:cs="Helvetica"/>
          <w:sz w:val="23"/>
          <w:szCs w:val="23"/>
        </w:rPr>
        <w:t> </w:t>
      </w:r>
      <w:r w:rsidRPr="00613BB9">
        <w:rPr>
          <w:rFonts w:ascii="inherit" w:hAnsi="inherit" w:cs="Helvetica"/>
          <w:sz w:val="23"/>
          <w:szCs w:val="23"/>
        </w:rPr>
        <w:t>中缺乏</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w:t>
      </w:r>
      <w:r w:rsidRPr="00613BB9">
        <w:rPr>
          <w:rFonts w:ascii="inherit" w:hAnsi="inherit" w:cs="Helvetica"/>
          <w:sz w:val="23"/>
          <w:szCs w:val="23"/>
        </w:rPr>
        <w:t> </w:t>
      </w:r>
      <w:r w:rsidRPr="00613BB9">
        <w:rPr>
          <w:rFonts w:ascii="inherit" w:hAnsi="inherit" w:cs="Helvetica"/>
          <w:sz w:val="23"/>
          <w:szCs w:val="23"/>
        </w:rPr>
        <w:t>字段导致的。</w:t>
      </w:r>
    </w:p>
    <w:tbl>
      <w:tblPr>
        <w:tblW w:w="0" w:type="auto"/>
        <w:tblCellSpacing w:w="15" w:type="dxa"/>
        <w:tblCellMar>
          <w:left w:w="0" w:type="dxa"/>
          <w:right w:w="0" w:type="dxa"/>
        </w:tblCellMar>
        <w:tblLook w:val="04A0" w:firstRow="1" w:lastRow="0" w:firstColumn="1" w:lastColumn="0" w:noHBand="0" w:noVBand="1"/>
      </w:tblPr>
      <w:tblGrid>
        <w:gridCol w:w="2020"/>
      </w:tblGrid>
      <w:tr w:rsidR="00A574F9" w:rsidRPr="00613BB9" w14:paraId="37C37C00" w14:textId="77777777" w:rsidTr="00170578">
        <w:trPr>
          <w:tblCellSpacing w:w="15" w:type="dxa"/>
        </w:trPr>
        <w:tc>
          <w:tcPr>
            <w:tcW w:w="0" w:type="auto"/>
            <w:tcBorders>
              <w:top w:val="nil"/>
              <w:left w:val="nil"/>
              <w:bottom w:val="nil"/>
              <w:right w:val="nil"/>
            </w:tcBorders>
            <w:vAlign w:val="center"/>
            <w:hideMark/>
          </w:tcPr>
          <w:p w14:paraId="45E68685"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"hexo"</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"3.9.0"</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6178E41D" w14:textId="77777777" w:rsidR="00A574F9" w:rsidRPr="00613BB9" w:rsidRDefault="00A574F9" w:rsidP="00170578">
      <w:pPr>
        <w:pStyle w:val="3"/>
        <w:rPr>
          <w:rFonts w:ascii="inherit" w:hAnsi="inherit" w:cs="Helvetica" w:hint="eastAsia"/>
          <w:sz w:val="35"/>
          <w:szCs w:val="35"/>
        </w:rPr>
      </w:pPr>
      <w:bookmarkStart w:id="671" w:name="_Toc46395266"/>
      <w:r w:rsidRPr="00613BB9">
        <w:rPr>
          <w:rFonts w:ascii="inherit" w:hAnsi="inherit" w:cs="Helvetica"/>
          <w:sz w:val="35"/>
          <w:szCs w:val="35"/>
        </w:rPr>
        <w:t>泄露（</w:t>
      </w:r>
      <w:r w:rsidRPr="00613BB9">
        <w:rPr>
          <w:rFonts w:ascii="inherit" w:hAnsi="inherit" w:cs="Helvetica"/>
          <w:sz w:val="35"/>
          <w:szCs w:val="35"/>
        </w:rPr>
        <w:t>Escape</w:t>
      </w:r>
      <w:r w:rsidRPr="00613BB9">
        <w:rPr>
          <w:rFonts w:ascii="inherit" w:hAnsi="inherit" w:cs="Helvetica"/>
          <w:sz w:val="35"/>
          <w:szCs w:val="35"/>
        </w:rPr>
        <w:t>）内容</w:t>
      </w:r>
      <w:bookmarkEnd w:id="671"/>
    </w:p>
    <w:p w14:paraId="75D41DC0"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 xml:space="preserve">Hexo </w:t>
      </w:r>
      <w:r w:rsidRPr="00613BB9">
        <w:rPr>
          <w:rFonts w:ascii="inherit" w:hAnsi="inherit" w:cs="Helvetica"/>
          <w:sz w:val="23"/>
          <w:szCs w:val="23"/>
        </w:rPr>
        <w:t>使用</w:t>
      </w:r>
      <w:r w:rsidRPr="00613BB9">
        <w:rPr>
          <w:rFonts w:ascii="inherit" w:hAnsi="inherit" w:cs="Helvetica"/>
          <w:sz w:val="23"/>
          <w:szCs w:val="23"/>
        </w:rPr>
        <w:t> </w:t>
      </w:r>
      <w:hyperlink r:id="rId2183" w:tgtFrame="_blank" w:history="1">
        <w:r w:rsidRPr="00613BB9">
          <w:rPr>
            <w:rStyle w:val="a4"/>
            <w:rFonts w:ascii="inherit" w:hAnsi="inherit" w:cs="Helvetica"/>
            <w:color w:val="auto"/>
            <w:sz w:val="23"/>
            <w:szCs w:val="23"/>
            <w:bdr w:val="none" w:sz="0" w:space="0" w:color="auto" w:frame="1"/>
          </w:rPr>
          <w:t>Nunjucks</w:t>
        </w:r>
      </w:hyperlink>
      <w:r w:rsidRPr="00613BB9">
        <w:rPr>
          <w:rFonts w:ascii="inherit" w:hAnsi="inherit" w:cs="Helvetica"/>
          <w:sz w:val="23"/>
          <w:szCs w:val="23"/>
        </w:rPr>
        <w:t> </w:t>
      </w:r>
      <w:r w:rsidRPr="00613BB9">
        <w:rPr>
          <w:rFonts w:ascii="inherit" w:hAnsi="inherit" w:cs="Helvetica"/>
          <w:sz w:val="23"/>
          <w:szCs w:val="23"/>
        </w:rPr>
        <w:t>来解析文章（旧版本使用</w:t>
      </w:r>
      <w:r w:rsidRPr="00613BB9">
        <w:rPr>
          <w:rFonts w:ascii="inherit" w:hAnsi="inherit" w:cs="Helvetica"/>
          <w:sz w:val="23"/>
          <w:szCs w:val="23"/>
        </w:rPr>
        <w:t> </w:t>
      </w:r>
      <w:hyperlink r:id="rId2184" w:tgtFrame="_blank" w:history="1">
        <w:r w:rsidRPr="00613BB9">
          <w:rPr>
            <w:rStyle w:val="a4"/>
            <w:rFonts w:ascii="inherit" w:hAnsi="inherit" w:cs="Helvetica"/>
            <w:color w:val="auto"/>
            <w:sz w:val="23"/>
            <w:szCs w:val="23"/>
            <w:bdr w:val="none" w:sz="0" w:space="0" w:color="auto" w:frame="1"/>
          </w:rPr>
          <w:t>Swig</w:t>
        </w:r>
      </w:hyperlink>
      <w:r w:rsidRPr="00613BB9">
        <w:rPr>
          <w:rFonts w:ascii="inherit" w:hAnsi="inherit" w:cs="Helvetica"/>
          <w:sz w:val="23"/>
          <w:szCs w:val="23"/>
        </w:rPr>
        <w:t>，两者语法类似），内容若包含</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cs="Helvetica"/>
          <w:sz w:val="23"/>
          <w:szCs w:val="23"/>
        </w:rPr>
        <w:t> </w:t>
      </w:r>
      <w:r w:rsidRPr="00613BB9">
        <w:rPr>
          <w:rFonts w:ascii="inherit" w:hAnsi="inherit" w:cs="Helvetica"/>
          <w:sz w:val="23"/>
          <w:szCs w:val="23"/>
        </w:rPr>
        <w:t>可能导致解析错误，您可以用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raw</w:t>
      </w:r>
      <w:r w:rsidRPr="00613BB9">
        <w:rPr>
          <w:rFonts w:ascii="inherit" w:hAnsi="inherit" w:cs="Helvetica"/>
          <w:sz w:val="23"/>
          <w:szCs w:val="23"/>
        </w:rPr>
        <w:t> </w:t>
      </w:r>
      <w:r w:rsidRPr="00613BB9">
        <w:rPr>
          <w:rFonts w:ascii="inherit" w:hAnsi="inherit" w:cs="Helvetica"/>
          <w:sz w:val="23"/>
          <w:szCs w:val="23"/>
        </w:rPr>
        <w:t>标签包裹来避免潜在问题发生。</w:t>
      </w:r>
    </w:p>
    <w:tbl>
      <w:tblPr>
        <w:tblW w:w="0" w:type="auto"/>
        <w:tblCellSpacing w:w="15" w:type="dxa"/>
        <w:tblCellMar>
          <w:left w:w="0" w:type="dxa"/>
          <w:right w:w="0" w:type="dxa"/>
        </w:tblCellMar>
        <w:tblLook w:val="04A0" w:firstRow="1" w:lastRow="0" w:firstColumn="1" w:lastColumn="0" w:noHBand="0" w:noVBand="1"/>
      </w:tblPr>
      <w:tblGrid>
        <w:gridCol w:w="1793"/>
      </w:tblGrid>
      <w:tr w:rsidR="00A574F9" w:rsidRPr="00613BB9" w14:paraId="69737C49" w14:textId="77777777" w:rsidTr="00170578">
        <w:trPr>
          <w:tblCellSpacing w:w="15" w:type="dxa"/>
        </w:trPr>
        <w:tc>
          <w:tcPr>
            <w:tcW w:w="0" w:type="auto"/>
            <w:tcBorders>
              <w:top w:val="nil"/>
              <w:left w:val="nil"/>
              <w:bottom w:val="nil"/>
              <w:right w:val="nil"/>
            </w:tcBorders>
            <w:vAlign w:val="center"/>
            <w:hideMark/>
          </w:tcPr>
          <w:p w14:paraId="65863A32"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raw %}</w:t>
            </w:r>
            <w:r w:rsidRPr="00613BB9">
              <w:rPr>
                <w:rFonts w:ascii="Source Code Pro" w:hAnsi="Source Code Pro"/>
                <w:sz w:val="22"/>
                <w:szCs w:val="22"/>
              </w:rPr>
              <w:br/>
            </w:r>
            <w:r w:rsidRPr="00613BB9">
              <w:rPr>
                <w:rStyle w:val="line"/>
                <w:rFonts w:ascii="inherit" w:hAnsi="inherit"/>
                <w:sz w:val="21"/>
                <w:szCs w:val="21"/>
                <w:bdr w:val="none" w:sz="0" w:space="0" w:color="auto" w:frame="1"/>
              </w:rPr>
              <w:t>Hello {{ sensitive }}</w:t>
            </w:r>
            <w:r w:rsidRPr="00613BB9">
              <w:rPr>
                <w:rFonts w:ascii="Source Code Pro" w:hAnsi="Source Code Pro"/>
                <w:sz w:val="22"/>
                <w:szCs w:val="22"/>
              </w:rPr>
              <w:br/>
            </w:r>
            <w:r w:rsidRPr="00613BB9">
              <w:rPr>
                <w:rStyle w:val="line"/>
                <w:rFonts w:ascii="inherit" w:hAnsi="inherit"/>
                <w:sz w:val="21"/>
                <w:szCs w:val="21"/>
                <w:bdr w:val="none" w:sz="0" w:space="0" w:color="auto" w:frame="1"/>
              </w:rPr>
              <w:t>{% endraw %}</w:t>
            </w:r>
          </w:p>
        </w:tc>
      </w:tr>
    </w:tbl>
    <w:p w14:paraId="0E73DA7C" w14:textId="77777777" w:rsidR="00A574F9" w:rsidRPr="00613BB9" w:rsidRDefault="00A574F9" w:rsidP="00170578">
      <w:pPr>
        <w:pStyle w:val="3"/>
        <w:rPr>
          <w:rFonts w:ascii="inherit" w:hAnsi="inherit" w:cs="Helvetica" w:hint="eastAsia"/>
          <w:sz w:val="35"/>
          <w:szCs w:val="35"/>
        </w:rPr>
      </w:pPr>
      <w:bookmarkStart w:id="672" w:name="_Toc46395267"/>
      <w:r w:rsidRPr="00613BB9">
        <w:rPr>
          <w:rFonts w:ascii="inherit" w:hAnsi="inherit" w:cs="Helvetica"/>
          <w:sz w:val="35"/>
          <w:szCs w:val="35"/>
        </w:rPr>
        <w:t xml:space="preserve">ENOSPC </w:t>
      </w:r>
      <w:r w:rsidRPr="00613BB9">
        <w:rPr>
          <w:rFonts w:ascii="inherit" w:hAnsi="inherit" w:cs="Helvetica"/>
          <w:sz w:val="35"/>
          <w:szCs w:val="35"/>
        </w:rPr>
        <w:t>错误</w:t>
      </w:r>
      <w:r w:rsidRPr="00613BB9">
        <w:rPr>
          <w:rFonts w:ascii="inherit" w:hAnsi="inherit" w:cs="Helvetica"/>
          <w:sz w:val="35"/>
          <w:szCs w:val="35"/>
        </w:rPr>
        <w:t xml:space="preserve"> </w:t>
      </w:r>
      <w:r w:rsidRPr="00613BB9">
        <w:rPr>
          <w:rFonts w:ascii="inherit" w:hAnsi="inherit" w:cs="Helvetica"/>
          <w:sz w:val="35"/>
          <w:szCs w:val="35"/>
        </w:rPr>
        <w:t>（</w:t>
      </w:r>
      <w:r w:rsidRPr="00613BB9">
        <w:rPr>
          <w:rFonts w:ascii="inherit" w:hAnsi="inherit" w:cs="Helvetica"/>
          <w:sz w:val="35"/>
          <w:szCs w:val="35"/>
        </w:rPr>
        <w:t>Linux</w:t>
      </w:r>
      <w:r w:rsidRPr="00613BB9">
        <w:rPr>
          <w:rFonts w:ascii="inherit" w:hAnsi="inherit" w:cs="Helvetica"/>
          <w:sz w:val="35"/>
          <w:szCs w:val="35"/>
        </w:rPr>
        <w:t>）</w:t>
      </w:r>
      <w:bookmarkEnd w:id="672"/>
    </w:p>
    <w:p w14:paraId="0D9171FC"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运行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hexo server</w:t>
      </w:r>
      <w:r w:rsidRPr="00613BB9">
        <w:rPr>
          <w:rFonts w:ascii="inherit" w:hAnsi="inherit" w:cs="Helvetica"/>
          <w:sz w:val="23"/>
          <w:szCs w:val="23"/>
        </w:rPr>
        <w:t> </w:t>
      </w:r>
      <w:r w:rsidRPr="00613BB9">
        <w:rPr>
          <w:rFonts w:ascii="inherit" w:hAnsi="inherit" w:cs="Helvetica"/>
          <w:sz w:val="23"/>
          <w:szCs w:val="23"/>
        </w:rPr>
        <w:t>命令有时会返回这样的错误：</w:t>
      </w:r>
    </w:p>
    <w:tbl>
      <w:tblPr>
        <w:tblW w:w="0" w:type="auto"/>
        <w:tblCellSpacing w:w="15" w:type="dxa"/>
        <w:tblCellMar>
          <w:left w:w="0" w:type="dxa"/>
          <w:right w:w="0" w:type="dxa"/>
        </w:tblCellMar>
        <w:tblLook w:val="04A0" w:firstRow="1" w:lastRow="0" w:firstColumn="1" w:lastColumn="0" w:noHBand="0" w:noVBand="1"/>
      </w:tblPr>
      <w:tblGrid>
        <w:gridCol w:w="2164"/>
      </w:tblGrid>
      <w:tr w:rsidR="00A574F9" w:rsidRPr="00613BB9" w14:paraId="5121868C" w14:textId="77777777" w:rsidTr="00170578">
        <w:trPr>
          <w:tblCellSpacing w:w="15" w:type="dxa"/>
        </w:trPr>
        <w:tc>
          <w:tcPr>
            <w:tcW w:w="0" w:type="auto"/>
            <w:tcBorders>
              <w:top w:val="nil"/>
              <w:left w:val="nil"/>
              <w:bottom w:val="nil"/>
              <w:right w:val="nil"/>
            </w:tcBorders>
            <w:vAlign w:val="center"/>
            <w:hideMark/>
          </w:tcPr>
          <w:p w14:paraId="1FCE871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watch ENOSPC ...</w:t>
            </w:r>
          </w:p>
        </w:tc>
      </w:tr>
    </w:tbl>
    <w:p w14:paraId="0E33991B"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它可以用过运行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npm dedupe</w:t>
      </w:r>
      <w:r w:rsidRPr="00613BB9">
        <w:rPr>
          <w:rFonts w:ascii="inherit" w:hAnsi="inherit" w:cs="Helvetica"/>
          <w:sz w:val="23"/>
          <w:szCs w:val="23"/>
        </w:rPr>
        <w:t> </w:t>
      </w:r>
      <w:r w:rsidRPr="00613BB9">
        <w:rPr>
          <w:rFonts w:ascii="inherit" w:hAnsi="inherit" w:cs="Helvetica"/>
          <w:sz w:val="23"/>
          <w:szCs w:val="23"/>
        </w:rPr>
        <w:t>来解决，如果不起作用的话，可以尝试在</w:t>
      </w:r>
      <w:r w:rsidRPr="00613BB9">
        <w:rPr>
          <w:rFonts w:ascii="inherit" w:hAnsi="inherit" w:cs="Helvetica"/>
          <w:sz w:val="23"/>
          <w:szCs w:val="23"/>
        </w:rPr>
        <w:t xml:space="preserve"> Linux </w:t>
      </w:r>
      <w:r w:rsidRPr="00613BB9">
        <w:rPr>
          <w:rFonts w:ascii="inherit" w:hAnsi="inherit" w:cs="Helvetica"/>
          <w:sz w:val="23"/>
          <w:szCs w:val="23"/>
        </w:rPr>
        <w:t>终端中运行下列命令：</w:t>
      </w:r>
    </w:p>
    <w:tbl>
      <w:tblPr>
        <w:tblW w:w="0" w:type="auto"/>
        <w:tblCellSpacing w:w="15" w:type="dxa"/>
        <w:tblCellMar>
          <w:left w:w="0" w:type="dxa"/>
          <w:right w:w="0" w:type="dxa"/>
        </w:tblCellMar>
        <w:tblLook w:val="04A0" w:firstRow="1" w:lastRow="0" w:firstColumn="1" w:lastColumn="0" w:noHBand="0" w:noVBand="1"/>
      </w:tblPr>
      <w:tblGrid>
        <w:gridCol w:w="8177"/>
      </w:tblGrid>
      <w:tr w:rsidR="00A574F9" w:rsidRPr="00613BB9" w14:paraId="528EFFB9" w14:textId="77777777" w:rsidTr="00170578">
        <w:trPr>
          <w:tblCellSpacing w:w="15" w:type="dxa"/>
        </w:trPr>
        <w:tc>
          <w:tcPr>
            <w:tcW w:w="0" w:type="auto"/>
            <w:tcBorders>
              <w:top w:val="nil"/>
              <w:left w:val="nil"/>
              <w:bottom w:val="nil"/>
              <w:right w:val="nil"/>
            </w:tcBorders>
            <w:vAlign w:val="center"/>
            <w:hideMark/>
          </w:tcPr>
          <w:p w14:paraId="6C85580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echo fs.inotify.max_user_watches=524288 | sudo tee -a /etc/sysctl.conf &amp;&amp; sudo sysctl -p</w:t>
            </w:r>
          </w:p>
        </w:tc>
      </w:tr>
    </w:tbl>
    <w:p w14:paraId="52F54DB9"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这将会提高你能监视的文件数量。</w:t>
      </w:r>
    </w:p>
    <w:p w14:paraId="27B3932B" w14:textId="77777777" w:rsidR="00A574F9" w:rsidRPr="00613BB9" w:rsidRDefault="00A574F9" w:rsidP="00170578">
      <w:pPr>
        <w:pStyle w:val="3"/>
        <w:rPr>
          <w:rFonts w:ascii="inherit" w:hAnsi="inherit" w:cs="Helvetica" w:hint="eastAsia"/>
          <w:sz w:val="35"/>
          <w:szCs w:val="35"/>
        </w:rPr>
      </w:pPr>
      <w:bookmarkStart w:id="673" w:name="_Toc46395268"/>
      <w:r w:rsidRPr="00613BB9">
        <w:rPr>
          <w:rFonts w:ascii="inherit" w:hAnsi="inherit" w:cs="Helvetica"/>
          <w:sz w:val="35"/>
          <w:szCs w:val="35"/>
        </w:rPr>
        <w:t>EMPERM Error (Windows Subsystem for Linux)</w:t>
      </w:r>
      <w:bookmarkEnd w:id="673"/>
    </w:p>
    <w:p w14:paraId="2F218DBF"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在执行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 server</w:t>
      </w:r>
      <w:r w:rsidRPr="00613BB9">
        <w:rPr>
          <w:rFonts w:ascii="inherit" w:hAnsi="inherit" w:cs="Helvetica"/>
          <w:sz w:val="23"/>
          <w:szCs w:val="23"/>
        </w:rPr>
        <w:t> </w:t>
      </w:r>
      <w:r w:rsidRPr="00613BB9">
        <w:rPr>
          <w:rFonts w:ascii="inherit" w:hAnsi="inherit" w:cs="Helvetica"/>
          <w:sz w:val="23"/>
          <w:szCs w:val="23"/>
        </w:rPr>
        <w:t>后返回如下错误：</w:t>
      </w:r>
    </w:p>
    <w:tbl>
      <w:tblPr>
        <w:tblW w:w="0" w:type="auto"/>
        <w:tblCellSpacing w:w="15" w:type="dxa"/>
        <w:tblCellMar>
          <w:left w:w="0" w:type="dxa"/>
          <w:right w:w="0" w:type="dxa"/>
        </w:tblCellMar>
        <w:tblLook w:val="04A0" w:firstRow="1" w:lastRow="0" w:firstColumn="1" w:lastColumn="0" w:noHBand="0" w:noVBand="1"/>
      </w:tblPr>
      <w:tblGrid>
        <w:gridCol w:w="4227"/>
      </w:tblGrid>
      <w:tr w:rsidR="00A574F9" w:rsidRPr="00613BB9" w14:paraId="194E1B1A" w14:textId="77777777" w:rsidTr="00170578">
        <w:trPr>
          <w:tblCellSpacing w:w="15" w:type="dxa"/>
        </w:trPr>
        <w:tc>
          <w:tcPr>
            <w:tcW w:w="0" w:type="auto"/>
            <w:tcBorders>
              <w:top w:val="nil"/>
              <w:left w:val="nil"/>
              <w:bottom w:val="nil"/>
              <w:right w:val="nil"/>
            </w:tcBorders>
            <w:vAlign w:val="center"/>
            <w:hideMark/>
          </w:tcPr>
          <w:p w14:paraId="3547A9E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Error: watch /path/to/hexo/theme/ EMPERM    </w:t>
            </w:r>
          </w:p>
        </w:tc>
      </w:tr>
    </w:tbl>
    <w:p w14:paraId="6472648C" w14:textId="77777777" w:rsidR="00A574F9" w:rsidRPr="00613BB9" w:rsidRDefault="00A574F9" w:rsidP="00170578">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这是由于你使用的</w:t>
      </w:r>
      <w:r w:rsidRPr="00613BB9">
        <w:rPr>
          <w:rFonts w:ascii="inherit" w:hAnsi="inherit" w:cs="Helvetica"/>
          <w:sz w:val="23"/>
          <w:szCs w:val="23"/>
        </w:rPr>
        <w:t xml:space="preserve"> WSL </w:t>
      </w:r>
      <w:r w:rsidRPr="00613BB9">
        <w:rPr>
          <w:rFonts w:ascii="inherit" w:hAnsi="inherit" w:cs="Helvetica"/>
          <w:sz w:val="23"/>
          <w:szCs w:val="23"/>
        </w:rPr>
        <w:t>版本不支持监听文件系统改动。</w:t>
      </w:r>
      <w:r w:rsidRPr="00613BB9">
        <w:rPr>
          <w:rFonts w:ascii="inherit" w:hAnsi="inherit" w:cs="Helvetica"/>
          <w:sz w:val="23"/>
          <w:szCs w:val="23"/>
        </w:rPr>
        <w:t xml:space="preserve"> </w:t>
      </w:r>
      <w:r w:rsidRPr="00613BB9">
        <w:rPr>
          <w:rFonts w:ascii="inherit" w:hAnsi="inherit" w:cs="Helvetica"/>
          <w:sz w:val="23"/>
          <w:szCs w:val="23"/>
        </w:rPr>
        <w:t>最新版的</w:t>
      </w:r>
      <w:r w:rsidRPr="00613BB9">
        <w:rPr>
          <w:rFonts w:ascii="inherit" w:hAnsi="inherit" w:cs="Helvetica"/>
          <w:sz w:val="23"/>
          <w:szCs w:val="23"/>
        </w:rPr>
        <w:t xml:space="preserve"> WSL </w:t>
      </w:r>
      <w:r w:rsidRPr="00613BB9">
        <w:rPr>
          <w:rFonts w:ascii="inherit" w:hAnsi="inherit" w:cs="Helvetica"/>
          <w:sz w:val="23"/>
          <w:szCs w:val="23"/>
        </w:rPr>
        <w:t>已经解决了这一问题。</w:t>
      </w:r>
    </w:p>
    <w:p w14:paraId="1388403B"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您也仍然可以通过先使用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 g</w:t>
      </w:r>
      <w:r w:rsidRPr="00613BB9">
        <w:rPr>
          <w:rFonts w:ascii="inherit" w:hAnsi="inherit" w:cs="Helvetica"/>
          <w:sz w:val="23"/>
          <w:szCs w:val="23"/>
        </w:rPr>
        <w:t> </w:t>
      </w:r>
      <w:r w:rsidRPr="00613BB9">
        <w:rPr>
          <w:rFonts w:ascii="inherit" w:hAnsi="inherit" w:cs="Helvetica"/>
          <w:sz w:val="23"/>
          <w:szCs w:val="23"/>
        </w:rPr>
        <w:t>生成文件然后将其作为静态服务器运行来从</w:t>
      </w:r>
      <w:r w:rsidRPr="00613BB9">
        <w:rPr>
          <w:rFonts w:ascii="inherit" w:hAnsi="inherit" w:cs="Helvetica"/>
          <w:sz w:val="23"/>
          <w:szCs w:val="23"/>
        </w:rPr>
        <w:t xml:space="preserve"> WSL </w:t>
      </w:r>
      <w:r w:rsidRPr="00613BB9">
        <w:rPr>
          <w:rFonts w:ascii="inherit" w:hAnsi="inherit" w:cs="Helvetica"/>
          <w:sz w:val="23"/>
          <w:szCs w:val="23"/>
        </w:rPr>
        <w:t>环境运行服务器：</w:t>
      </w:r>
    </w:p>
    <w:tbl>
      <w:tblPr>
        <w:tblW w:w="0" w:type="auto"/>
        <w:tblCellSpacing w:w="15" w:type="dxa"/>
        <w:tblCellMar>
          <w:left w:w="0" w:type="dxa"/>
          <w:right w:w="0" w:type="dxa"/>
        </w:tblCellMar>
        <w:tblLook w:val="04A0" w:firstRow="1" w:lastRow="0" w:firstColumn="1" w:lastColumn="0" w:noHBand="0" w:noVBand="1"/>
      </w:tblPr>
      <w:tblGrid>
        <w:gridCol w:w="1479"/>
      </w:tblGrid>
      <w:tr w:rsidR="00A574F9" w:rsidRPr="00613BB9" w14:paraId="50B38A16" w14:textId="77777777" w:rsidTr="00170578">
        <w:trPr>
          <w:tblCellSpacing w:w="15" w:type="dxa"/>
        </w:trPr>
        <w:tc>
          <w:tcPr>
            <w:tcW w:w="0" w:type="auto"/>
            <w:tcBorders>
              <w:top w:val="nil"/>
              <w:left w:val="nil"/>
              <w:bottom w:val="nil"/>
              <w:right w:val="nil"/>
            </w:tcBorders>
            <w:vAlign w:val="center"/>
            <w:hideMark/>
          </w:tcPr>
          <w:p w14:paraId="6D14C41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generate</w:t>
            </w:r>
            <w:r w:rsidRPr="00613BB9">
              <w:rPr>
                <w:rFonts w:ascii="Source Code Pro" w:hAnsi="Source Code Pro"/>
                <w:sz w:val="22"/>
                <w:szCs w:val="22"/>
              </w:rPr>
              <w:br/>
            </w:r>
            <w:r w:rsidRPr="00613BB9">
              <w:rPr>
                <w:rStyle w:val="line"/>
                <w:rFonts w:ascii="inherit" w:hAnsi="inherit"/>
                <w:sz w:val="21"/>
                <w:szCs w:val="21"/>
                <w:bdr w:val="none" w:sz="0" w:space="0" w:color="auto" w:frame="1"/>
              </w:rPr>
              <w:t>$ hexo server -s</w:t>
            </w:r>
          </w:p>
        </w:tc>
      </w:tr>
    </w:tbl>
    <w:p w14:paraId="12C53ED8" w14:textId="77777777" w:rsidR="00A574F9" w:rsidRPr="00613BB9" w:rsidRDefault="00A574F9" w:rsidP="00170578">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关于</w:t>
      </w:r>
      <w:r w:rsidRPr="00613BB9">
        <w:rPr>
          <w:rFonts w:ascii="inherit" w:hAnsi="inherit" w:cs="Helvetica"/>
          <w:sz w:val="23"/>
          <w:szCs w:val="23"/>
        </w:rPr>
        <w:t xml:space="preserve"> WSL </w:t>
      </w:r>
      <w:r w:rsidRPr="00613BB9">
        <w:rPr>
          <w:rFonts w:ascii="inherit" w:hAnsi="inherit" w:cs="Helvetica"/>
          <w:sz w:val="23"/>
          <w:szCs w:val="23"/>
        </w:rPr>
        <w:t>的这一</w:t>
      </w:r>
      <w:r w:rsidRPr="00613BB9">
        <w:rPr>
          <w:rFonts w:ascii="inherit" w:hAnsi="inherit" w:cs="Helvetica"/>
          <w:sz w:val="23"/>
          <w:szCs w:val="23"/>
        </w:rPr>
        <w:t xml:space="preserve"> Issue </w:t>
      </w:r>
      <w:r w:rsidRPr="00613BB9">
        <w:rPr>
          <w:rFonts w:ascii="inherit" w:hAnsi="inherit" w:cs="Helvetica"/>
          <w:sz w:val="23"/>
          <w:szCs w:val="23"/>
        </w:rPr>
        <w:t>请前往</w:t>
      </w:r>
      <w:r w:rsidRPr="00613BB9">
        <w:rPr>
          <w:rFonts w:ascii="inherit" w:hAnsi="inherit" w:cs="Helvetica"/>
          <w:sz w:val="23"/>
          <w:szCs w:val="23"/>
        </w:rPr>
        <w:t> </w:t>
      </w:r>
      <w:hyperlink r:id="rId2185" w:tgtFrame="_blank" w:history="1">
        <w:r w:rsidRPr="00613BB9">
          <w:rPr>
            <w:rStyle w:val="a4"/>
            <w:rFonts w:ascii="inherit" w:hAnsi="inherit" w:cs="Helvetica"/>
            <w:color w:val="auto"/>
            <w:sz w:val="23"/>
            <w:szCs w:val="23"/>
            <w:bdr w:val="none" w:sz="0" w:space="0" w:color="auto" w:frame="1"/>
          </w:rPr>
          <w:t>https://github.com/Microsoft/BashOnWindows/issues/216</w:t>
        </w:r>
      </w:hyperlink>
      <w:r w:rsidRPr="00613BB9">
        <w:rPr>
          <w:rFonts w:ascii="inherit" w:hAnsi="inherit" w:cs="Helvetica"/>
          <w:sz w:val="23"/>
          <w:szCs w:val="23"/>
        </w:rPr>
        <w:t> </w:t>
      </w:r>
      <w:r w:rsidRPr="00613BB9">
        <w:rPr>
          <w:rFonts w:ascii="inherit" w:hAnsi="inherit" w:cs="Helvetica"/>
          <w:sz w:val="23"/>
          <w:szCs w:val="23"/>
        </w:rPr>
        <w:t>查看。目前这一问题已经得到了解决。</w:t>
      </w:r>
    </w:p>
    <w:p w14:paraId="34089792" w14:textId="77777777" w:rsidR="00A574F9" w:rsidRPr="00613BB9" w:rsidRDefault="00A574F9" w:rsidP="00170578">
      <w:pPr>
        <w:pStyle w:val="3"/>
        <w:rPr>
          <w:rFonts w:ascii="inherit" w:hAnsi="inherit" w:cs="Helvetica" w:hint="eastAsia"/>
          <w:sz w:val="35"/>
          <w:szCs w:val="35"/>
        </w:rPr>
      </w:pPr>
      <w:bookmarkStart w:id="674" w:name="_Toc46395269"/>
      <w:r w:rsidRPr="00613BB9">
        <w:rPr>
          <w:rFonts w:ascii="inherit" w:hAnsi="inherit" w:cs="Helvetica"/>
          <w:sz w:val="35"/>
          <w:szCs w:val="35"/>
        </w:rPr>
        <w:t>模板渲染错误</w:t>
      </w:r>
      <w:bookmarkEnd w:id="674"/>
    </w:p>
    <w:p w14:paraId="48AB913B"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有的时候你在执行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 generate</w:t>
      </w:r>
      <w:r w:rsidRPr="00613BB9">
        <w:rPr>
          <w:rFonts w:ascii="inherit" w:hAnsi="inherit" w:cs="Helvetica"/>
          <w:sz w:val="23"/>
          <w:szCs w:val="23"/>
        </w:rPr>
        <w:t> </w:t>
      </w:r>
      <w:r w:rsidRPr="00613BB9">
        <w:rPr>
          <w:rFonts w:ascii="inherit" w:hAnsi="inherit" w:cs="Helvetica"/>
          <w:sz w:val="23"/>
          <w:szCs w:val="23"/>
        </w:rPr>
        <w:t>时会返回以下错误信息：</w:t>
      </w:r>
    </w:p>
    <w:tbl>
      <w:tblPr>
        <w:tblW w:w="0" w:type="auto"/>
        <w:tblCellSpacing w:w="15" w:type="dxa"/>
        <w:tblCellMar>
          <w:left w:w="0" w:type="dxa"/>
          <w:right w:w="0" w:type="dxa"/>
        </w:tblCellMar>
        <w:tblLook w:val="04A0" w:firstRow="1" w:lastRow="0" w:firstColumn="1" w:lastColumn="0" w:noHBand="0" w:noVBand="1"/>
      </w:tblPr>
      <w:tblGrid>
        <w:gridCol w:w="8306"/>
      </w:tblGrid>
      <w:tr w:rsidR="00A574F9" w:rsidRPr="00613BB9" w14:paraId="1505B251" w14:textId="77777777" w:rsidTr="00170578">
        <w:trPr>
          <w:tblCellSpacing w:w="15" w:type="dxa"/>
        </w:trPr>
        <w:tc>
          <w:tcPr>
            <w:tcW w:w="0" w:type="auto"/>
            <w:tcBorders>
              <w:top w:val="nil"/>
              <w:left w:val="nil"/>
              <w:bottom w:val="nil"/>
              <w:right w:val="nil"/>
            </w:tcBorders>
            <w:vAlign w:val="center"/>
            <w:hideMark/>
          </w:tcPr>
          <w:p w14:paraId="78EF726D"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FATAL Something's wrong. Maybe you can find the solution here: http://hexo.io/docs/troubleshooting.html</w:t>
            </w:r>
            <w:r w:rsidRPr="00613BB9">
              <w:rPr>
                <w:rFonts w:ascii="Source Code Pro" w:hAnsi="Source Code Pro"/>
                <w:sz w:val="22"/>
                <w:szCs w:val="22"/>
              </w:rPr>
              <w:br/>
            </w:r>
            <w:r w:rsidRPr="00613BB9">
              <w:rPr>
                <w:rStyle w:val="line"/>
                <w:rFonts w:ascii="inherit" w:hAnsi="inherit"/>
                <w:sz w:val="21"/>
                <w:szCs w:val="21"/>
                <w:bdr w:val="none" w:sz="0" w:space="0" w:color="auto" w:frame="1"/>
              </w:rPr>
              <w:t>Template render error: (unknown path)</w:t>
            </w:r>
          </w:p>
        </w:tc>
      </w:tr>
    </w:tbl>
    <w:p w14:paraId="16968480" w14:textId="77777777" w:rsidR="00A574F9" w:rsidRPr="00613BB9" w:rsidRDefault="00A574F9" w:rsidP="00A574F9">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这表明你的文件中存在一些不可被识别的字符，比如不可见的零宽度字符。有可能你的新文章存在这个问题，或者你在修改配置文件时导致了这个错误。</w:t>
      </w:r>
    </w:p>
    <w:p w14:paraId="2765E962"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检查你的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_config.yml</w:t>
      </w:r>
      <w:r w:rsidRPr="00613BB9">
        <w:rPr>
          <w:rFonts w:ascii="inherit" w:hAnsi="inherit" w:cs="Helvetica"/>
          <w:sz w:val="23"/>
          <w:szCs w:val="23"/>
        </w:rPr>
        <w:t> </w:t>
      </w:r>
      <w:r w:rsidRPr="00613BB9">
        <w:rPr>
          <w:rFonts w:ascii="inherit" w:hAnsi="inherit" w:cs="Helvetica"/>
          <w:sz w:val="23"/>
          <w:szCs w:val="23"/>
        </w:rPr>
        <w:t>文件中是否漏掉了列表前的空格。你可以查阅</w:t>
      </w:r>
      <w:r w:rsidRPr="00613BB9">
        <w:rPr>
          <w:rFonts w:ascii="inherit" w:hAnsi="inherit" w:cs="Helvetica"/>
          <w:sz w:val="23"/>
          <w:szCs w:val="23"/>
        </w:rPr>
        <w:t xml:space="preserve"> Wikipedia </w:t>
      </w:r>
      <w:r w:rsidRPr="00613BB9">
        <w:rPr>
          <w:rFonts w:ascii="inherit" w:hAnsi="inherit" w:cs="Helvetica"/>
          <w:sz w:val="23"/>
          <w:szCs w:val="23"/>
        </w:rPr>
        <w:t>中</w:t>
      </w:r>
      <w:r w:rsidRPr="00613BB9">
        <w:rPr>
          <w:rFonts w:ascii="inherit" w:hAnsi="inherit" w:cs="Helvetica"/>
          <w:sz w:val="23"/>
          <w:szCs w:val="23"/>
        </w:rPr>
        <w:t> </w:t>
      </w:r>
      <w:hyperlink r:id="rId2186" w:tgtFrame="_blank" w:history="1">
        <w:r w:rsidRPr="00613BB9">
          <w:rPr>
            <w:rStyle w:val="a4"/>
            <w:rFonts w:ascii="inherit" w:hAnsi="inherit" w:cs="Helvetica"/>
            <w:color w:val="auto"/>
            <w:sz w:val="23"/>
            <w:szCs w:val="23"/>
            <w:bdr w:val="none" w:sz="0" w:space="0" w:color="auto" w:frame="1"/>
          </w:rPr>
          <w:t>YAML</w:t>
        </w:r>
      </w:hyperlink>
      <w:r w:rsidRPr="00613BB9">
        <w:rPr>
          <w:rFonts w:ascii="inherit" w:hAnsi="inherit" w:cs="Helvetica"/>
          <w:sz w:val="23"/>
          <w:szCs w:val="23"/>
        </w:rPr>
        <w:t> </w:t>
      </w:r>
      <w:r w:rsidRPr="00613BB9">
        <w:rPr>
          <w:rFonts w:ascii="inherit" w:hAnsi="inherit" w:cs="Helvetica"/>
          <w:sz w:val="23"/>
          <w:szCs w:val="23"/>
        </w:rPr>
        <w:t>相关页面来学习</w:t>
      </w:r>
      <w:r w:rsidRPr="00613BB9">
        <w:rPr>
          <w:rFonts w:ascii="inherit" w:hAnsi="inherit" w:cs="Helvetica"/>
          <w:sz w:val="23"/>
          <w:szCs w:val="23"/>
        </w:rPr>
        <w:t xml:space="preserve"> YAML </w:t>
      </w:r>
      <w:r w:rsidRPr="00613BB9">
        <w:rPr>
          <w:rFonts w:ascii="inherit" w:hAnsi="inherit" w:cs="Helvetica"/>
          <w:sz w:val="23"/>
          <w:szCs w:val="23"/>
        </w:rPr>
        <w:t>语法。</w:t>
      </w:r>
    </w:p>
    <w:p w14:paraId="0BB72800" w14:textId="77777777" w:rsidR="00A574F9" w:rsidRPr="00613BB9" w:rsidRDefault="00A574F9" w:rsidP="00A574F9">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这个是错误的：</w:t>
      </w:r>
    </w:p>
    <w:tbl>
      <w:tblPr>
        <w:tblW w:w="0" w:type="auto"/>
        <w:tblCellSpacing w:w="15" w:type="dxa"/>
        <w:tblCellMar>
          <w:left w:w="0" w:type="dxa"/>
          <w:right w:w="0" w:type="dxa"/>
        </w:tblCellMar>
        <w:tblLook w:val="04A0" w:firstRow="1" w:lastRow="0" w:firstColumn="1" w:lastColumn="0" w:noHBand="0" w:noVBand="1"/>
      </w:tblPr>
      <w:tblGrid>
        <w:gridCol w:w="2348"/>
      </w:tblGrid>
      <w:tr w:rsidR="00A574F9" w:rsidRPr="00613BB9" w14:paraId="1598DE01" w14:textId="77777777" w:rsidTr="00170578">
        <w:trPr>
          <w:tblCellSpacing w:w="15" w:type="dxa"/>
        </w:trPr>
        <w:tc>
          <w:tcPr>
            <w:tcW w:w="0" w:type="auto"/>
            <w:tcBorders>
              <w:top w:val="nil"/>
              <w:left w:val="nil"/>
              <w:bottom w:val="nil"/>
              <w:right w:val="nil"/>
            </w:tcBorders>
            <w:vAlign w:val="center"/>
            <w:hideMark/>
          </w:tcPr>
          <w:p w14:paraId="0C8641D9"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lastRenderedPageBreak/>
              <w:t>plugins: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hexo-generator-feed</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hexo-generator-sitemap</w:t>
            </w:r>
          </w:p>
        </w:tc>
      </w:tr>
    </w:tbl>
    <w:p w14:paraId="24897A5F" w14:textId="77777777" w:rsidR="00A574F9" w:rsidRPr="00613BB9" w:rsidRDefault="00A574F9" w:rsidP="00A574F9">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正确的应该是这样：</w:t>
      </w:r>
    </w:p>
    <w:tbl>
      <w:tblPr>
        <w:tblW w:w="0" w:type="auto"/>
        <w:tblCellSpacing w:w="15" w:type="dxa"/>
        <w:tblCellMar>
          <w:left w:w="0" w:type="dxa"/>
          <w:right w:w="0" w:type="dxa"/>
        </w:tblCellMar>
        <w:tblLook w:val="04A0" w:firstRow="1" w:lastRow="0" w:firstColumn="1" w:lastColumn="0" w:noHBand="0" w:noVBand="1"/>
      </w:tblPr>
      <w:tblGrid>
        <w:gridCol w:w="2558"/>
      </w:tblGrid>
      <w:tr w:rsidR="00A574F9" w:rsidRPr="00613BB9" w14:paraId="2B8075AA" w14:textId="77777777" w:rsidTr="00170578">
        <w:trPr>
          <w:tblCellSpacing w:w="15" w:type="dxa"/>
        </w:trPr>
        <w:tc>
          <w:tcPr>
            <w:tcW w:w="0" w:type="auto"/>
            <w:tcBorders>
              <w:top w:val="nil"/>
              <w:left w:val="nil"/>
              <w:bottom w:val="nil"/>
              <w:right w:val="nil"/>
            </w:tcBorders>
            <w:vAlign w:val="center"/>
            <w:hideMark/>
          </w:tcPr>
          <w:p w14:paraId="49285638"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plugins: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hexo-generator-feed</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hexo-generator-sitemap</w:t>
            </w:r>
          </w:p>
        </w:tc>
      </w:tr>
    </w:tbl>
    <w:p w14:paraId="7A2ED3FF" w14:textId="77777777" w:rsidR="00A574F9" w:rsidRPr="00613BB9" w:rsidRDefault="00A574F9" w:rsidP="00A574F9"/>
    <w:p w14:paraId="7187C449" w14:textId="77777777" w:rsidR="00A574F9" w:rsidRPr="00613BB9" w:rsidRDefault="00A574F9" w:rsidP="00A574F9"/>
    <w:p w14:paraId="00821F08" w14:textId="77777777" w:rsidR="00A574F9" w:rsidRPr="00613BB9" w:rsidRDefault="00A574F9" w:rsidP="00A574F9"/>
    <w:p w14:paraId="7F0B48EE" w14:textId="77777777" w:rsidR="00A574F9" w:rsidRPr="00613BB9" w:rsidRDefault="00A574F9" w:rsidP="00A574F9">
      <w:pPr>
        <w:pStyle w:val="3"/>
        <w:shd w:val="clear" w:color="auto" w:fill="FFFFFF"/>
        <w:spacing w:before="0" w:beforeAutospacing="0" w:after="0" w:afterAutospacing="0" w:line="240" w:lineRule="atLeast"/>
        <w:textAlignment w:val="baseline"/>
        <w:rPr>
          <w:rFonts w:ascii="inherit" w:hAnsi="inherit" w:cs="Helvetica" w:hint="eastAsia"/>
          <w:sz w:val="30"/>
          <w:szCs w:val="30"/>
        </w:rPr>
      </w:pPr>
      <w:bookmarkStart w:id="675" w:name="_Toc46395270"/>
      <w:r w:rsidRPr="00613BB9">
        <w:rPr>
          <w:rFonts w:ascii="inherit" w:hAnsi="inherit" w:cs="Helvetica"/>
          <w:sz w:val="30"/>
          <w:szCs w:val="30"/>
        </w:rPr>
        <w:t>开始之前</w:t>
      </w:r>
      <w:bookmarkEnd w:id="675"/>
    </w:p>
    <w:p w14:paraId="6EF9CCAB" w14:textId="77777777" w:rsidR="00A574F9" w:rsidRPr="00613BB9" w:rsidRDefault="00A574F9" w:rsidP="00A574F9">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请遵守以下准则：</w:t>
      </w:r>
    </w:p>
    <w:p w14:paraId="002D9FDB" w14:textId="77777777" w:rsidR="00A574F9" w:rsidRPr="00613BB9" w:rsidRDefault="00A574F9" w:rsidP="00907565">
      <w:pPr>
        <w:widowControl/>
        <w:numPr>
          <w:ilvl w:val="0"/>
          <w:numId w:val="14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遵守</w:t>
      </w:r>
      <w:r w:rsidRPr="00613BB9">
        <w:rPr>
          <w:rFonts w:ascii="inherit" w:hAnsi="inherit" w:cs="Helvetica"/>
          <w:sz w:val="23"/>
          <w:szCs w:val="23"/>
        </w:rPr>
        <w:t> </w:t>
      </w:r>
      <w:hyperlink r:id="rId2187" w:tgtFrame="_blank" w:history="1">
        <w:r w:rsidRPr="00613BB9">
          <w:rPr>
            <w:rStyle w:val="a4"/>
            <w:rFonts w:ascii="inherit" w:hAnsi="inherit" w:cs="Helvetica"/>
            <w:color w:val="auto"/>
            <w:sz w:val="23"/>
            <w:szCs w:val="23"/>
            <w:bdr w:val="none" w:sz="0" w:space="0" w:color="auto" w:frame="1"/>
          </w:rPr>
          <w:t xml:space="preserve">Google JavaScript </w:t>
        </w:r>
        <w:r w:rsidRPr="00613BB9">
          <w:rPr>
            <w:rStyle w:val="a4"/>
            <w:rFonts w:ascii="inherit" w:hAnsi="inherit" w:cs="Helvetica"/>
            <w:color w:val="auto"/>
            <w:sz w:val="23"/>
            <w:szCs w:val="23"/>
            <w:bdr w:val="none" w:sz="0" w:space="0" w:color="auto" w:frame="1"/>
          </w:rPr>
          <w:t>代码风格</w:t>
        </w:r>
      </w:hyperlink>
      <w:r w:rsidRPr="00613BB9">
        <w:rPr>
          <w:rFonts w:ascii="inherit" w:hAnsi="inherit" w:cs="Helvetica"/>
          <w:sz w:val="23"/>
          <w:szCs w:val="23"/>
        </w:rPr>
        <w:t>。</w:t>
      </w:r>
    </w:p>
    <w:p w14:paraId="715A3F0A" w14:textId="77777777" w:rsidR="00A574F9" w:rsidRPr="00613BB9" w:rsidRDefault="00A574F9" w:rsidP="00907565">
      <w:pPr>
        <w:widowControl/>
        <w:numPr>
          <w:ilvl w:val="0"/>
          <w:numId w:val="14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使用</w:t>
      </w:r>
      <w:r w:rsidRPr="00613BB9">
        <w:rPr>
          <w:rFonts w:ascii="inherit" w:hAnsi="inherit" w:cs="Helvetica"/>
          <w:sz w:val="23"/>
          <w:szCs w:val="23"/>
        </w:rPr>
        <w:t xml:space="preserve"> 2 </w:t>
      </w:r>
      <w:r w:rsidRPr="00613BB9">
        <w:rPr>
          <w:rFonts w:ascii="inherit" w:hAnsi="inherit" w:cs="Helvetica"/>
          <w:sz w:val="23"/>
          <w:szCs w:val="23"/>
        </w:rPr>
        <w:t>个空格缩排。</w:t>
      </w:r>
    </w:p>
    <w:p w14:paraId="2E316277" w14:textId="77777777" w:rsidR="00A574F9" w:rsidRPr="00613BB9" w:rsidRDefault="00A574F9" w:rsidP="00907565">
      <w:pPr>
        <w:widowControl/>
        <w:numPr>
          <w:ilvl w:val="0"/>
          <w:numId w:val="14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不要把逗号放在最前面。</w:t>
      </w:r>
    </w:p>
    <w:p w14:paraId="379B2C73" w14:textId="77777777" w:rsidR="00A574F9" w:rsidRPr="00613BB9" w:rsidRDefault="00A574F9" w:rsidP="00A574F9">
      <w:pPr>
        <w:pStyle w:val="3"/>
        <w:shd w:val="clear" w:color="auto" w:fill="FFFFFF"/>
        <w:spacing w:before="0" w:beforeAutospacing="0" w:after="0" w:afterAutospacing="0" w:line="240" w:lineRule="atLeast"/>
        <w:textAlignment w:val="baseline"/>
        <w:rPr>
          <w:rFonts w:ascii="inherit" w:hAnsi="inherit" w:cs="Helvetica" w:hint="eastAsia"/>
          <w:sz w:val="30"/>
          <w:szCs w:val="30"/>
        </w:rPr>
      </w:pPr>
      <w:bookmarkStart w:id="676" w:name="_Toc46395271"/>
      <w:r w:rsidRPr="00613BB9">
        <w:rPr>
          <w:rFonts w:ascii="inherit" w:hAnsi="inherit" w:cs="Helvetica"/>
          <w:sz w:val="30"/>
          <w:szCs w:val="30"/>
        </w:rPr>
        <w:t>工作流程</w:t>
      </w:r>
      <w:bookmarkEnd w:id="676"/>
    </w:p>
    <w:p w14:paraId="5704FA9D" w14:textId="77777777" w:rsidR="00A574F9" w:rsidRPr="00613BB9" w:rsidRDefault="00A574F9" w:rsidP="00907565">
      <w:pPr>
        <w:pStyle w:val="a3"/>
        <w:numPr>
          <w:ilvl w:val="0"/>
          <w:numId w:val="150"/>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Fork </w:t>
      </w:r>
      <w:hyperlink r:id="rId2188" w:tgtFrame="_blank" w:history="1">
        <w:r w:rsidRPr="00613BB9">
          <w:rPr>
            <w:rStyle w:val="a4"/>
            <w:rFonts w:ascii="inherit" w:hAnsi="inherit" w:cs="Helvetica"/>
            <w:color w:val="auto"/>
            <w:sz w:val="23"/>
            <w:szCs w:val="23"/>
            <w:bdr w:val="none" w:sz="0" w:space="0" w:color="auto" w:frame="1"/>
          </w:rPr>
          <w:t>hexojs/hexo</w:t>
        </w:r>
      </w:hyperlink>
    </w:p>
    <w:p w14:paraId="750F33C5" w14:textId="77777777" w:rsidR="00A574F9" w:rsidRPr="00613BB9" w:rsidRDefault="00A574F9" w:rsidP="00907565">
      <w:pPr>
        <w:pStyle w:val="a3"/>
        <w:numPr>
          <w:ilvl w:val="0"/>
          <w:numId w:val="150"/>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786"/>
      </w:tblGrid>
      <w:tr w:rsidR="00A574F9" w:rsidRPr="00613BB9" w14:paraId="77BFD595" w14:textId="77777777" w:rsidTr="00170578">
        <w:trPr>
          <w:tblCellSpacing w:w="15" w:type="dxa"/>
        </w:trPr>
        <w:tc>
          <w:tcPr>
            <w:tcW w:w="0" w:type="auto"/>
            <w:tcBorders>
              <w:top w:val="nil"/>
              <w:left w:val="nil"/>
              <w:bottom w:val="nil"/>
              <w:right w:val="nil"/>
            </w:tcBorders>
            <w:vAlign w:val="center"/>
            <w:hideMark/>
          </w:tcPr>
          <w:p w14:paraId="63420B7E"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https://github.com/&lt;username&gt;/hexo.git</w:t>
            </w:r>
            <w:r w:rsidRPr="00613BB9">
              <w:rPr>
                <w:rFonts w:ascii="Source Code Pro" w:hAnsi="Source Code Pro"/>
                <w:sz w:val="22"/>
                <w:szCs w:val="22"/>
              </w:rPr>
              <w:br/>
            </w:r>
            <w:r w:rsidRPr="00613BB9">
              <w:rPr>
                <w:rStyle w:val="line"/>
                <w:rFonts w:ascii="inherit" w:hAnsi="inherit"/>
                <w:sz w:val="21"/>
                <w:szCs w:val="21"/>
                <w:bdr w:val="none" w:sz="0" w:space="0" w:color="auto" w:frame="1"/>
              </w:rPr>
              <w:t>$ cd hexo</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r w:rsidRPr="00613BB9">
              <w:rPr>
                <w:rFonts w:ascii="Source Code Pro" w:hAnsi="Source Code Pro"/>
                <w:sz w:val="22"/>
                <w:szCs w:val="22"/>
              </w:rPr>
              <w:br/>
            </w:r>
            <w:r w:rsidRPr="00613BB9">
              <w:rPr>
                <w:rStyle w:val="line"/>
                <w:rFonts w:ascii="inherit" w:hAnsi="inherit"/>
                <w:sz w:val="21"/>
                <w:szCs w:val="21"/>
                <w:bdr w:val="none" w:sz="0" w:space="0" w:color="auto" w:frame="1"/>
              </w:rPr>
              <w:t>$ git submodule update --init</w:t>
            </w:r>
          </w:p>
        </w:tc>
      </w:tr>
    </w:tbl>
    <w:p w14:paraId="1571BC27" w14:textId="77777777" w:rsidR="00A574F9" w:rsidRPr="00613BB9" w:rsidRDefault="00A574F9" w:rsidP="00907565">
      <w:pPr>
        <w:pStyle w:val="a3"/>
        <w:numPr>
          <w:ilvl w:val="0"/>
          <w:numId w:val="150"/>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新增一个功能分支。</w:t>
      </w:r>
    </w:p>
    <w:tbl>
      <w:tblPr>
        <w:tblW w:w="0" w:type="auto"/>
        <w:tblCellSpacing w:w="15" w:type="dxa"/>
        <w:tblInd w:w="300" w:type="dxa"/>
        <w:tblCellMar>
          <w:left w:w="0" w:type="dxa"/>
          <w:right w:w="0" w:type="dxa"/>
        </w:tblCellMar>
        <w:tblLook w:val="04A0" w:firstRow="1" w:lastRow="0" w:firstColumn="1" w:lastColumn="0" w:noHBand="0" w:noVBand="1"/>
      </w:tblPr>
      <w:tblGrid>
        <w:gridCol w:w="2687"/>
      </w:tblGrid>
      <w:tr w:rsidR="00A574F9" w:rsidRPr="00613BB9" w14:paraId="45741167" w14:textId="77777777" w:rsidTr="00170578">
        <w:trPr>
          <w:tblCellSpacing w:w="15" w:type="dxa"/>
        </w:trPr>
        <w:tc>
          <w:tcPr>
            <w:tcW w:w="0" w:type="auto"/>
            <w:tcBorders>
              <w:top w:val="nil"/>
              <w:left w:val="nil"/>
              <w:bottom w:val="nil"/>
              <w:right w:val="nil"/>
            </w:tcBorders>
            <w:vAlign w:val="center"/>
            <w:hideMark/>
          </w:tcPr>
          <w:p w14:paraId="474BE3EF"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checkout -b new_feature</w:t>
            </w:r>
          </w:p>
        </w:tc>
      </w:tr>
    </w:tbl>
    <w:p w14:paraId="10CC847F" w14:textId="77777777" w:rsidR="00A574F9" w:rsidRPr="00613BB9" w:rsidRDefault="00A574F9" w:rsidP="00907565">
      <w:pPr>
        <w:pStyle w:val="a3"/>
        <w:numPr>
          <w:ilvl w:val="0"/>
          <w:numId w:val="150"/>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开始开发。</w:t>
      </w:r>
    </w:p>
    <w:p w14:paraId="1103BB14" w14:textId="77777777" w:rsidR="00A574F9" w:rsidRPr="00613BB9" w:rsidRDefault="00A574F9" w:rsidP="00907565">
      <w:pPr>
        <w:pStyle w:val="a3"/>
        <w:numPr>
          <w:ilvl w:val="0"/>
          <w:numId w:val="150"/>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tbl>
      <w:tblPr>
        <w:tblW w:w="0" w:type="auto"/>
        <w:tblCellSpacing w:w="15" w:type="dxa"/>
        <w:tblInd w:w="300" w:type="dxa"/>
        <w:tblCellMar>
          <w:left w:w="0" w:type="dxa"/>
          <w:right w:w="0" w:type="dxa"/>
        </w:tblCellMar>
        <w:tblLook w:val="04A0" w:firstRow="1" w:lastRow="0" w:firstColumn="1" w:lastColumn="0" w:noHBand="0" w:noVBand="1"/>
      </w:tblPr>
      <w:tblGrid>
        <w:gridCol w:w="2665"/>
      </w:tblGrid>
      <w:tr w:rsidR="00A574F9" w:rsidRPr="00613BB9" w14:paraId="6998A16A" w14:textId="77777777" w:rsidTr="00170578">
        <w:trPr>
          <w:tblCellSpacing w:w="15" w:type="dxa"/>
        </w:trPr>
        <w:tc>
          <w:tcPr>
            <w:tcW w:w="0" w:type="auto"/>
            <w:tcBorders>
              <w:top w:val="nil"/>
              <w:left w:val="nil"/>
              <w:bottom w:val="nil"/>
              <w:right w:val="nil"/>
            </w:tcBorders>
            <w:vAlign w:val="center"/>
            <w:hideMark/>
          </w:tcPr>
          <w:p w14:paraId="572CB7EB"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push origin new_feature</w:t>
            </w:r>
          </w:p>
        </w:tc>
      </w:tr>
    </w:tbl>
    <w:p w14:paraId="1F7540B1" w14:textId="77777777" w:rsidR="00A574F9" w:rsidRPr="00613BB9" w:rsidRDefault="00A574F9" w:rsidP="00907565">
      <w:pPr>
        <w:pStyle w:val="a3"/>
        <w:numPr>
          <w:ilvl w:val="0"/>
          <w:numId w:val="150"/>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）并描述变动。</w:t>
      </w:r>
    </w:p>
    <w:p w14:paraId="703F9054" w14:textId="77777777" w:rsidR="00A574F9" w:rsidRPr="00613BB9" w:rsidRDefault="00A574F9" w:rsidP="00A574F9">
      <w:pPr>
        <w:pStyle w:val="3"/>
        <w:shd w:val="clear" w:color="auto" w:fill="FFFFFF"/>
        <w:spacing w:before="0" w:beforeAutospacing="0" w:after="0" w:afterAutospacing="0" w:line="240" w:lineRule="atLeast"/>
        <w:textAlignment w:val="baseline"/>
        <w:rPr>
          <w:rFonts w:ascii="inherit" w:hAnsi="inherit" w:cs="Helvetica" w:hint="eastAsia"/>
          <w:sz w:val="30"/>
          <w:szCs w:val="30"/>
        </w:rPr>
      </w:pPr>
      <w:bookmarkStart w:id="677" w:name="_Toc46395272"/>
      <w:r w:rsidRPr="00613BB9">
        <w:rPr>
          <w:rFonts w:ascii="inherit" w:hAnsi="inherit" w:cs="Helvetica"/>
          <w:sz w:val="30"/>
          <w:szCs w:val="30"/>
        </w:rPr>
        <w:t>注意事项</w:t>
      </w:r>
      <w:bookmarkEnd w:id="677"/>
    </w:p>
    <w:p w14:paraId="5190D209" w14:textId="77777777" w:rsidR="00A574F9" w:rsidRPr="00613BB9" w:rsidRDefault="00A574F9" w:rsidP="00907565">
      <w:pPr>
        <w:pStyle w:val="a3"/>
        <w:numPr>
          <w:ilvl w:val="0"/>
          <w:numId w:val="151"/>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不要修改</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package.json</w:t>
      </w:r>
      <w:r w:rsidRPr="00613BB9">
        <w:rPr>
          <w:rFonts w:ascii="inherit" w:hAnsi="inherit" w:cs="Helvetica"/>
          <w:sz w:val="23"/>
          <w:szCs w:val="23"/>
        </w:rPr>
        <w:t> </w:t>
      </w:r>
      <w:r w:rsidRPr="00613BB9">
        <w:rPr>
          <w:rFonts w:ascii="inherit" w:hAnsi="inherit" w:cs="Helvetica"/>
          <w:sz w:val="23"/>
          <w:szCs w:val="23"/>
        </w:rPr>
        <w:t>的版本号。</w:t>
      </w:r>
    </w:p>
    <w:p w14:paraId="3BD69649" w14:textId="77777777" w:rsidR="00A574F9" w:rsidRPr="00613BB9" w:rsidRDefault="00A574F9" w:rsidP="00907565">
      <w:pPr>
        <w:pStyle w:val="a3"/>
        <w:numPr>
          <w:ilvl w:val="0"/>
          <w:numId w:val="151"/>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只有在测试通过的情况下您的合并申请才会被批准，在提交前别忘了进行测试。</w:t>
      </w:r>
    </w:p>
    <w:tbl>
      <w:tblPr>
        <w:tblW w:w="0" w:type="auto"/>
        <w:tblCellSpacing w:w="15" w:type="dxa"/>
        <w:tblInd w:w="300" w:type="dxa"/>
        <w:tblCellMar>
          <w:left w:w="0" w:type="dxa"/>
          <w:right w:w="0" w:type="dxa"/>
        </w:tblCellMar>
        <w:tblLook w:val="04A0" w:firstRow="1" w:lastRow="0" w:firstColumn="1" w:lastColumn="0" w:noHBand="0" w:noVBand="1"/>
      </w:tblPr>
      <w:tblGrid>
        <w:gridCol w:w="1003"/>
      </w:tblGrid>
      <w:tr w:rsidR="00A574F9" w:rsidRPr="00613BB9" w14:paraId="4BE96F1F" w14:textId="77777777" w:rsidTr="00170578">
        <w:trPr>
          <w:tblCellSpacing w:w="15" w:type="dxa"/>
        </w:trPr>
        <w:tc>
          <w:tcPr>
            <w:tcW w:w="0" w:type="auto"/>
            <w:tcBorders>
              <w:top w:val="nil"/>
              <w:left w:val="nil"/>
              <w:bottom w:val="nil"/>
              <w:right w:val="nil"/>
            </w:tcBorders>
            <w:vAlign w:val="center"/>
            <w:hideMark/>
          </w:tcPr>
          <w:p w14:paraId="32504164"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test</w:t>
            </w:r>
          </w:p>
        </w:tc>
      </w:tr>
    </w:tbl>
    <w:p w14:paraId="720E287D" w14:textId="77777777" w:rsidR="00A574F9" w:rsidRPr="00613BB9" w:rsidRDefault="00A574F9" w:rsidP="00A574F9">
      <w:pPr>
        <w:pStyle w:val="2"/>
        <w:shd w:val="clear" w:color="auto" w:fill="FFFFFF"/>
        <w:spacing w:before="0" w:after="0" w:line="240" w:lineRule="atLeast"/>
        <w:textAlignment w:val="baseline"/>
        <w:rPr>
          <w:rFonts w:ascii="inherit" w:hAnsi="inherit" w:cs="Helvetica" w:hint="eastAsia"/>
          <w:sz w:val="35"/>
          <w:szCs w:val="35"/>
        </w:rPr>
      </w:pPr>
      <w:bookmarkStart w:id="678" w:name="_Toc46395273"/>
      <w:r w:rsidRPr="00613BB9">
        <w:rPr>
          <w:rFonts w:ascii="inherit" w:hAnsi="inherit" w:cs="Helvetica"/>
          <w:sz w:val="35"/>
          <w:szCs w:val="35"/>
        </w:rPr>
        <w:lastRenderedPageBreak/>
        <w:t>更新文档</w:t>
      </w:r>
      <w:bookmarkEnd w:id="678"/>
    </w:p>
    <w:p w14:paraId="243433E1"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 xml:space="preserve">Hexo </w:t>
      </w:r>
      <w:r w:rsidRPr="00613BB9">
        <w:rPr>
          <w:rFonts w:ascii="inherit" w:hAnsi="inherit" w:cs="Helvetica"/>
          <w:sz w:val="23"/>
          <w:szCs w:val="23"/>
        </w:rPr>
        <w:t>文档开放源代码，您可以在</w:t>
      </w:r>
      <w:r w:rsidRPr="00613BB9">
        <w:rPr>
          <w:rFonts w:ascii="inherit" w:hAnsi="inherit" w:cs="Helvetica"/>
          <w:sz w:val="23"/>
          <w:szCs w:val="23"/>
        </w:rPr>
        <w:t> </w:t>
      </w:r>
      <w:hyperlink r:id="rId2189" w:tgtFrame="_blank" w:history="1">
        <w:r w:rsidRPr="00613BB9">
          <w:rPr>
            <w:rStyle w:val="a4"/>
            <w:rFonts w:ascii="inherit" w:hAnsi="inherit" w:cs="Helvetica"/>
            <w:color w:val="auto"/>
            <w:sz w:val="23"/>
            <w:szCs w:val="23"/>
            <w:bdr w:val="none" w:sz="0" w:space="0" w:color="auto" w:frame="1"/>
          </w:rPr>
          <w:t>hexojs/site</w:t>
        </w:r>
      </w:hyperlink>
      <w:r w:rsidRPr="00613BB9">
        <w:rPr>
          <w:rFonts w:ascii="inherit" w:hAnsi="inherit" w:cs="Helvetica"/>
          <w:sz w:val="23"/>
          <w:szCs w:val="23"/>
        </w:rPr>
        <w:t> </w:t>
      </w:r>
      <w:r w:rsidRPr="00613BB9">
        <w:rPr>
          <w:rFonts w:ascii="inherit" w:hAnsi="inherit" w:cs="Helvetica"/>
          <w:sz w:val="23"/>
          <w:szCs w:val="23"/>
        </w:rPr>
        <w:t>找到源代码。</w:t>
      </w:r>
    </w:p>
    <w:p w14:paraId="01B70AF2" w14:textId="77777777" w:rsidR="00A574F9" w:rsidRPr="00613BB9" w:rsidRDefault="00A574F9" w:rsidP="00A574F9">
      <w:pPr>
        <w:pStyle w:val="3"/>
        <w:shd w:val="clear" w:color="auto" w:fill="FFFFFF"/>
        <w:spacing w:before="0" w:beforeAutospacing="0" w:after="0" w:afterAutospacing="0" w:line="240" w:lineRule="atLeast"/>
        <w:textAlignment w:val="baseline"/>
        <w:rPr>
          <w:rFonts w:ascii="inherit" w:hAnsi="inherit" w:cs="Helvetica" w:hint="eastAsia"/>
          <w:sz w:val="30"/>
          <w:szCs w:val="30"/>
        </w:rPr>
      </w:pPr>
      <w:bookmarkStart w:id="679" w:name="_Toc46395274"/>
      <w:r w:rsidRPr="00613BB9">
        <w:rPr>
          <w:rFonts w:ascii="inherit" w:hAnsi="inherit" w:cs="Helvetica"/>
          <w:sz w:val="30"/>
          <w:szCs w:val="30"/>
        </w:rPr>
        <w:t>工作流程</w:t>
      </w:r>
      <w:bookmarkEnd w:id="679"/>
    </w:p>
    <w:p w14:paraId="662B8EF9" w14:textId="77777777" w:rsidR="00A574F9" w:rsidRPr="00613BB9" w:rsidRDefault="00A574F9" w:rsidP="00907565">
      <w:pPr>
        <w:pStyle w:val="a3"/>
        <w:numPr>
          <w:ilvl w:val="0"/>
          <w:numId w:val="152"/>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Fork </w:t>
      </w:r>
      <w:hyperlink r:id="rId2190" w:tgtFrame="_blank" w:history="1">
        <w:r w:rsidRPr="00613BB9">
          <w:rPr>
            <w:rStyle w:val="a4"/>
            <w:rFonts w:ascii="inherit" w:hAnsi="inherit" w:cs="Helvetica"/>
            <w:color w:val="auto"/>
            <w:sz w:val="23"/>
            <w:szCs w:val="23"/>
            <w:bdr w:val="none" w:sz="0" w:space="0" w:color="auto" w:frame="1"/>
          </w:rPr>
          <w:t>hexojs/site</w:t>
        </w:r>
      </w:hyperlink>
    </w:p>
    <w:p w14:paraId="3018D4FB" w14:textId="77777777" w:rsidR="00A574F9" w:rsidRPr="00613BB9" w:rsidRDefault="00A574F9" w:rsidP="00907565">
      <w:pPr>
        <w:pStyle w:val="a3"/>
        <w:numPr>
          <w:ilvl w:val="0"/>
          <w:numId w:val="152"/>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677"/>
      </w:tblGrid>
      <w:tr w:rsidR="00A574F9" w:rsidRPr="00613BB9" w14:paraId="3B4C46AB" w14:textId="77777777" w:rsidTr="00170578">
        <w:trPr>
          <w:tblCellSpacing w:w="15" w:type="dxa"/>
        </w:trPr>
        <w:tc>
          <w:tcPr>
            <w:tcW w:w="0" w:type="auto"/>
            <w:tcBorders>
              <w:top w:val="nil"/>
              <w:left w:val="nil"/>
              <w:bottom w:val="nil"/>
              <w:right w:val="nil"/>
            </w:tcBorders>
            <w:vAlign w:val="center"/>
            <w:hideMark/>
          </w:tcPr>
          <w:p w14:paraId="43AF6897"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https://github.com/&lt;username&gt;/site.git</w:t>
            </w:r>
            <w:r w:rsidRPr="00613BB9">
              <w:rPr>
                <w:rFonts w:ascii="Source Code Pro" w:hAnsi="Source Code Pro"/>
                <w:sz w:val="22"/>
                <w:szCs w:val="22"/>
              </w:rPr>
              <w:br/>
            </w:r>
            <w:r w:rsidRPr="00613BB9">
              <w:rPr>
                <w:rStyle w:val="line"/>
                <w:rFonts w:ascii="inherit" w:hAnsi="inherit"/>
                <w:sz w:val="21"/>
                <w:szCs w:val="21"/>
                <w:bdr w:val="none" w:sz="0" w:space="0" w:color="auto" w:frame="1"/>
              </w:rPr>
              <w:t>$ cd site</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783FD17B" w14:textId="77777777" w:rsidR="00A574F9" w:rsidRPr="00613BB9" w:rsidRDefault="00A574F9" w:rsidP="00907565">
      <w:pPr>
        <w:pStyle w:val="a3"/>
        <w:numPr>
          <w:ilvl w:val="0"/>
          <w:numId w:val="152"/>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开始编辑文件，您可以通过服务器预览变动。</w:t>
      </w:r>
    </w:p>
    <w:tbl>
      <w:tblPr>
        <w:tblW w:w="0" w:type="auto"/>
        <w:tblCellSpacing w:w="15" w:type="dxa"/>
        <w:tblInd w:w="300" w:type="dxa"/>
        <w:tblCellMar>
          <w:left w:w="0" w:type="dxa"/>
          <w:right w:w="0" w:type="dxa"/>
        </w:tblCellMar>
        <w:tblLook w:val="04A0" w:firstRow="1" w:lastRow="0" w:firstColumn="1" w:lastColumn="0" w:noHBand="0" w:noVBand="1"/>
      </w:tblPr>
      <w:tblGrid>
        <w:gridCol w:w="1265"/>
      </w:tblGrid>
      <w:tr w:rsidR="00A574F9" w:rsidRPr="00613BB9" w14:paraId="124833FA" w14:textId="77777777" w:rsidTr="00170578">
        <w:trPr>
          <w:tblCellSpacing w:w="15" w:type="dxa"/>
        </w:trPr>
        <w:tc>
          <w:tcPr>
            <w:tcW w:w="0" w:type="auto"/>
            <w:tcBorders>
              <w:top w:val="nil"/>
              <w:left w:val="nil"/>
              <w:bottom w:val="nil"/>
              <w:right w:val="nil"/>
            </w:tcBorders>
            <w:vAlign w:val="center"/>
            <w:hideMark/>
          </w:tcPr>
          <w:p w14:paraId="435440D6" w14:textId="77777777" w:rsidR="00A574F9" w:rsidRPr="00613BB9" w:rsidRDefault="00A574F9" w:rsidP="00170578">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hexo server</w:t>
            </w:r>
          </w:p>
        </w:tc>
      </w:tr>
    </w:tbl>
    <w:p w14:paraId="76FEB650" w14:textId="77777777" w:rsidR="00A574F9" w:rsidRPr="00613BB9" w:rsidRDefault="00A574F9" w:rsidP="00907565">
      <w:pPr>
        <w:pStyle w:val="a3"/>
        <w:numPr>
          <w:ilvl w:val="0"/>
          <w:numId w:val="152"/>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p w14:paraId="24A5199E" w14:textId="77777777" w:rsidR="00A574F9" w:rsidRPr="00613BB9" w:rsidRDefault="00A574F9" w:rsidP="00907565">
      <w:pPr>
        <w:pStyle w:val="a3"/>
        <w:numPr>
          <w:ilvl w:val="0"/>
          <w:numId w:val="152"/>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）并描述变动。</w:t>
      </w:r>
    </w:p>
    <w:p w14:paraId="6CD4944B" w14:textId="77777777" w:rsidR="00A574F9" w:rsidRPr="00613BB9" w:rsidRDefault="00A574F9" w:rsidP="00A574F9">
      <w:pPr>
        <w:pStyle w:val="3"/>
        <w:shd w:val="clear" w:color="auto" w:fill="FFFFFF"/>
        <w:spacing w:before="0" w:beforeAutospacing="0" w:after="0" w:afterAutospacing="0" w:line="240" w:lineRule="atLeast"/>
        <w:textAlignment w:val="baseline"/>
        <w:rPr>
          <w:rFonts w:ascii="inherit" w:hAnsi="inherit" w:cs="Helvetica" w:hint="eastAsia"/>
          <w:sz w:val="30"/>
          <w:szCs w:val="30"/>
        </w:rPr>
      </w:pPr>
      <w:bookmarkStart w:id="680" w:name="_Toc46395275"/>
      <w:r w:rsidRPr="00613BB9">
        <w:rPr>
          <w:rFonts w:ascii="inherit" w:hAnsi="inherit" w:cs="Helvetica"/>
          <w:sz w:val="30"/>
          <w:szCs w:val="30"/>
        </w:rPr>
        <w:t>翻译</w:t>
      </w:r>
      <w:bookmarkEnd w:id="680"/>
    </w:p>
    <w:p w14:paraId="3249EF8B" w14:textId="77777777" w:rsidR="00A574F9" w:rsidRPr="00613BB9" w:rsidRDefault="00A574F9" w:rsidP="00907565">
      <w:pPr>
        <w:widowControl/>
        <w:numPr>
          <w:ilvl w:val="0"/>
          <w:numId w:val="153"/>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资料夹中建立一个新的语言资料夹（全小写）。</w:t>
      </w:r>
    </w:p>
    <w:p w14:paraId="5977695B" w14:textId="77777777" w:rsidR="00A574F9" w:rsidRPr="00613BB9" w:rsidRDefault="00A574F9" w:rsidP="00907565">
      <w:pPr>
        <w:widowControl/>
        <w:numPr>
          <w:ilvl w:val="0"/>
          <w:numId w:val="153"/>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资料夹中相关的文件（</w:t>
      </w:r>
      <w:r w:rsidRPr="00613BB9">
        <w:rPr>
          <w:rFonts w:ascii="inherit" w:hAnsi="inherit" w:cs="Helvetica"/>
          <w:sz w:val="23"/>
          <w:szCs w:val="23"/>
        </w:rPr>
        <w:t xml:space="preserve">Markdown </w:t>
      </w:r>
      <w:r w:rsidRPr="00613BB9">
        <w:rPr>
          <w:rFonts w:ascii="inherit" w:hAnsi="inherit" w:cs="Helvetica"/>
          <w:sz w:val="23"/>
          <w:szCs w:val="23"/>
        </w:rPr>
        <w:t>和模板文件）复制到新的语言资料夹中。</w:t>
      </w:r>
    </w:p>
    <w:p w14:paraId="5511BB4C" w14:textId="77777777" w:rsidR="00A574F9" w:rsidRPr="00613BB9" w:rsidRDefault="00A574F9" w:rsidP="00907565">
      <w:pPr>
        <w:widowControl/>
        <w:numPr>
          <w:ilvl w:val="0"/>
          <w:numId w:val="153"/>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source/_data/language.yml</w:t>
      </w:r>
      <w:r w:rsidRPr="00613BB9">
        <w:rPr>
          <w:rFonts w:ascii="inherit" w:hAnsi="inherit" w:cs="Helvetica"/>
          <w:sz w:val="23"/>
          <w:szCs w:val="23"/>
        </w:rPr>
        <w:t> </w:t>
      </w:r>
      <w:r w:rsidRPr="00613BB9">
        <w:rPr>
          <w:rFonts w:ascii="inherit" w:hAnsi="inherit" w:cs="Helvetica"/>
          <w:sz w:val="23"/>
          <w:szCs w:val="23"/>
        </w:rPr>
        <w:t>中新增语言。</w:t>
      </w:r>
    </w:p>
    <w:p w14:paraId="244B3A63" w14:textId="77777777" w:rsidR="00A574F9" w:rsidRPr="00613BB9" w:rsidRDefault="00A574F9" w:rsidP="00907565">
      <w:pPr>
        <w:widowControl/>
        <w:numPr>
          <w:ilvl w:val="0"/>
          <w:numId w:val="153"/>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en.yml</w:t>
      </w:r>
      <w:r w:rsidRPr="00613BB9">
        <w:rPr>
          <w:rFonts w:ascii="inherit" w:hAnsi="inherit" w:cs="Helvetica"/>
          <w:sz w:val="23"/>
          <w:szCs w:val="23"/>
        </w:rPr>
        <w:t> </w:t>
      </w:r>
      <w:r w:rsidRPr="00613BB9">
        <w:rPr>
          <w:rFonts w:ascii="inherit" w:hAnsi="inherit" w:cs="Helvetica"/>
          <w:sz w:val="23"/>
          <w:szCs w:val="23"/>
        </w:rPr>
        <w:t>复制到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themes/navy/languages</w:t>
      </w:r>
      <w:r w:rsidRPr="00613BB9">
        <w:rPr>
          <w:rFonts w:ascii="inherit" w:hAnsi="inherit" w:cs="Helvetica"/>
          <w:sz w:val="23"/>
          <w:szCs w:val="23"/>
        </w:rPr>
        <w:t>中并命名为语言名称（全小写）。</w:t>
      </w:r>
    </w:p>
    <w:p w14:paraId="750BB164" w14:textId="77777777" w:rsidR="00A574F9" w:rsidRPr="00613BB9" w:rsidRDefault="00A574F9" w:rsidP="00A574F9">
      <w:pPr>
        <w:pStyle w:val="2"/>
        <w:shd w:val="clear" w:color="auto" w:fill="FFFFFF"/>
        <w:spacing w:before="0" w:after="0" w:line="240" w:lineRule="atLeast"/>
        <w:textAlignment w:val="baseline"/>
        <w:rPr>
          <w:rFonts w:ascii="inherit" w:hAnsi="inherit" w:cs="Helvetica" w:hint="eastAsia"/>
          <w:sz w:val="35"/>
          <w:szCs w:val="35"/>
        </w:rPr>
      </w:pPr>
      <w:bookmarkStart w:id="681" w:name="_Toc46395276"/>
      <w:r w:rsidRPr="00613BB9">
        <w:rPr>
          <w:rFonts w:ascii="inherit" w:hAnsi="inherit" w:cs="Helvetica"/>
          <w:sz w:val="35"/>
          <w:szCs w:val="35"/>
        </w:rPr>
        <w:t>反馈问题</w:t>
      </w:r>
      <w:bookmarkEnd w:id="681"/>
    </w:p>
    <w:p w14:paraId="5CA149D4" w14:textId="77777777" w:rsidR="00A574F9" w:rsidRPr="00613BB9" w:rsidRDefault="00A574F9" w:rsidP="00A574F9">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当您在使用</w:t>
      </w:r>
      <w:r w:rsidRPr="00613BB9">
        <w:rPr>
          <w:rFonts w:ascii="inherit" w:hAnsi="inherit" w:cs="Helvetica"/>
          <w:sz w:val="23"/>
          <w:szCs w:val="23"/>
        </w:rPr>
        <w:t xml:space="preserve"> Hexo </w:t>
      </w:r>
      <w:r w:rsidRPr="00613BB9">
        <w:rPr>
          <w:rFonts w:ascii="inherit" w:hAnsi="inherit" w:cs="Helvetica"/>
          <w:sz w:val="23"/>
          <w:szCs w:val="23"/>
        </w:rPr>
        <w:t>时遇到问题，您可以尝试在</w:t>
      </w:r>
      <w:r w:rsidRPr="00613BB9">
        <w:rPr>
          <w:rFonts w:ascii="inherit" w:hAnsi="inherit" w:cs="Helvetica"/>
          <w:sz w:val="23"/>
          <w:szCs w:val="23"/>
        </w:rPr>
        <w:t> </w:t>
      </w:r>
      <w:hyperlink r:id="rId2191" w:history="1">
        <w:r w:rsidRPr="00613BB9">
          <w:rPr>
            <w:rStyle w:val="a4"/>
            <w:rFonts w:ascii="inherit" w:hAnsi="inherit" w:cs="Helvetica"/>
            <w:color w:val="auto"/>
            <w:sz w:val="23"/>
            <w:szCs w:val="23"/>
            <w:bdr w:val="none" w:sz="0" w:space="0" w:color="auto" w:frame="1"/>
          </w:rPr>
          <w:t>问题解答</w:t>
        </w:r>
      </w:hyperlink>
      <w:r w:rsidRPr="00613BB9">
        <w:rPr>
          <w:rFonts w:ascii="inherit" w:hAnsi="inherit" w:cs="Helvetica"/>
          <w:sz w:val="23"/>
          <w:szCs w:val="23"/>
        </w:rPr>
        <w:t> </w:t>
      </w:r>
      <w:r w:rsidRPr="00613BB9">
        <w:rPr>
          <w:rFonts w:ascii="inherit" w:hAnsi="inherit" w:cs="Helvetica"/>
          <w:sz w:val="23"/>
          <w:szCs w:val="23"/>
        </w:rPr>
        <w:t>中寻找解答，或是在</w:t>
      </w:r>
      <w:r w:rsidRPr="00613BB9">
        <w:rPr>
          <w:rFonts w:ascii="inherit" w:hAnsi="inherit" w:cs="Helvetica"/>
          <w:sz w:val="23"/>
          <w:szCs w:val="23"/>
        </w:rPr>
        <w:t> </w:t>
      </w:r>
      <w:hyperlink r:id="rId2192" w:tgtFrame="_blank" w:history="1">
        <w:r w:rsidRPr="00613BB9">
          <w:rPr>
            <w:rStyle w:val="a4"/>
            <w:rFonts w:ascii="inherit" w:hAnsi="inherit" w:cs="Helvetica"/>
            <w:color w:val="auto"/>
            <w:sz w:val="23"/>
            <w:szCs w:val="23"/>
            <w:bdr w:val="none" w:sz="0" w:space="0" w:color="auto" w:frame="1"/>
          </w:rPr>
          <w:t>GitHub</w:t>
        </w:r>
      </w:hyperlink>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hyperlink r:id="rId2193" w:tgtFrame="_blank" w:history="1">
        <w:r w:rsidRPr="00613BB9">
          <w:rPr>
            <w:rStyle w:val="a4"/>
            <w:rFonts w:ascii="inherit" w:hAnsi="inherit" w:cs="Helvetica"/>
            <w:color w:val="auto"/>
            <w:sz w:val="23"/>
            <w:szCs w:val="23"/>
            <w:bdr w:val="none" w:sz="0" w:space="0" w:color="auto" w:frame="1"/>
          </w:rPr>
          <w:t>Google Group</w:t>
        </w:r>
      </w:hyperlink>
      <w:r w:rsidRPr="00613BB9">
        <w:rPr>
          <w:rFonts w:ascii="inherit" w:hAnsi="inherit" w:cs="Helvetica"/>
          <w:sz w:val="23"/>
          <w:szCs w:val="23"/>
        </w:rPr>
        <w:t> </w:t>
      </w:r>
      <w:r w:rsidRPr="00613BB9">
        <w:rPr>
          <w:rFonts w:ascii="inherit" w:hAnsi="inherit" w:cs="Helvetica"/>
          <w:sz w:val="23"/>
          <w:szCs w:val="23"/>
        </w:rPr>
        <w:t>上提问。如果你没有找答案，请在</w:t>
      </w:r>
      <w:r w:rsidRPr="00613BB9">
        <w:rPr>
          <w:rFonts w:ascii="inherit" w:hAnsi="inherit" w:cs="Helvetica"/>
          <w:sz w:val="23"/>
          <w:szCs w:val="23"/>
        </w:rPr>
        <w:t xml:space="preserve"> Github </w:t>
      </w:r>
      <w:r w:rsidRPr="00613BB9">
        <w:rPr>
          <w:rFonts w:ascii="inherit" w:hAnsi="inherit" w:cs="Helvetica"/>
          <w:sz w:val="23"/>
          <w:szCs w:val="23"/>
        </w:rPr>
        <w:t>报告它。</w:t>
      </w:r>
    </w:p>
    <w:p w14:paraId="329A37A3" w14:textId="77777777" w:rsidR="00A574F9" w:rsidRPr="00613BB9" w:rsidRDefault="00A574F9" w:rsidP="00907565">
      <w:pPr>
        <w:widowControl/>
        <w:numPr>
          <w:ilvl w:val="0"/>
          <w:numId w:val="154"/>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hyperlink r:id="rId2194" w:anchor="%E8%B0%83%E8%AF%95%E6%A8%A1%E5%BC%8F" w:history="1">
        <w:r w:rsidRPr="00613BB9">
          <w:rPr>
            <w:rStyle w:val="a4"/>
            <w:rFonts w:ascii="inherit" w:hAnsi="inherit" w:cs="Helvetica"/>
            <w:color w:val="auto"/>
            <w:sz w:val="23"/>
            <w:szCs w:val="23"/>
            <w:bdr w:val="none" w:sz="0" w:space="0" w:color="auto" w:frame="1"/>
          </w:rPr>
          <w:t>调试模式</w:t>
        </w:r>
      </w:hyperlink>
      <w:r w:rsidRPr="00613BB9">
        <w:rPr>
          <w:rFonts w:ascii="inherit" w:hAnsi="inherit" w:cs="Helvetica"/>
          <w:sz w:val="23"/>
          <w:szCs w:val="23"/>
        </w:rPr>
        <w:t> </w:t>
      </w:r>
      <w:r w:rsidRPr="00613BB9">
        <w:rPr>
          <w:rFonts w:ascii="inherit" w:hAnsi="inherit" w:cs="Helvetica"/>
          <w:sz w:val="23"/>
          <w:szCs w:val="23"/>
        </w:rPr>
        <w:t>中重现问题。</w:t>
      </w:r>
    </w:p>
    <w:p w14:paraId="61553816" w14:textId="77777777" w:rsidR="00A574F9" w:rsidRPr="00613BB9" w:rsidRDefault="00A574F9" w:rsidP="00907565">
      <w:pPr>
        <w:widowControl/>
        <w:numPr>
          <w:ilvl w:val="0"/>
          <w:numId w:val="154"/>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运行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hexo version</w:t>
      </w:r>
      <w:r w:rsidRPr="00613BB9">
        <w:rPr>
          <w:rFonts w:ascii="inherit" w:hAnsi="inherit" w:cs="Helvetica"/>
          <w:sz w:val="23"/>
          <w:szCs w:val="23"/>
        </w:rPr>
        <w:t> </w:t>
      </w:r>
      <w:r w:rsidRPr="00613BB9">
        <w:rPr>
          <w:rFonts w:ascii="inherit" w:hAnsi="inherit" w:cs="Helvetica"/>
          <w:sz w:val="23"/>
          <w:szCs w:val="23"/>
        </w:rPr>
        <w:t>并检查版本信息。</w:t>
      </w:r>
    </w:p>
    <w:p w14:paraId="1D5595F6" w14:textId="77777777" w:rsidR="00A574F9" w:rsidRPr="00613BB9" w:rsidRDefault="00A574F9" w:rsidP="00907565">
      <w:pPr>
        <w:widowControl/>
        <w:numPr>
          <w:ilvl w:val="0"/>
          <w:numId w:val="154"/>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把调试信息和版本信息都贴到</w:t>
      </w:r>
      <w:r w:rsidRPr="00613BB9">
        <w:rPr>
          <w:rFonts w:ascii="inherit" w:hAnsi="inherit" w:cs="Helvetica"/>
          <w:sz w:val="23"/>
          <w:szCs w:val="23"/>
        </w:rPr>
        <w:t xml:space="preserve"> GitHub</w:t>
      </w:r>
      <w:r w:rsidRPr="00613BB9">
        <w:rPr>
          <w:rFonts w:ascii="inherit" w:hAnsi="inherit" w:cs="Helvetica"/>
          <w:sz w:val="23"/>
          <w:szCs w:val="23"/>
        </w:rPr>
        <w:t>。</w:t>
      </w:r>
    </w:p>
    <w:p w14:paraId="7766BC68" w14:textId="77777777" w:rsidR="00A574F9" w:rsidRPr="00613BB9" w:rsidRDefault="00A574F9" w:rsidP="00A574F9"/>
    <w:p w14:paraId="3B56CAE8" w14:textId="77777777" w:rsidR="00A574F9" w:rsidRPr="00613BB9" w:rsidRDefault="00A574F9" w:rsidP="00A574F9"/>
    <w:p w14:paraId="0BB2FA21" w14:textId="77777777" w:rsidR="00A574F9" w:rsidRPr="00613BB9" w:rsidRDefault="00A574F9" w:rsidP="00A574F9"/>
    <w:p w14:paraId="6C328147" w14:textId="77777777" w:rsidR="00A574F9" w:rsidRPr="00613BB9" w:rsidRDefault="00A574F9" w:rsidP="00A574F9"/>
    <w:p w14:paraId="689670F5" w14:textId="77777777" w:rsidR="00A574F9" w:rsidRPr="00613BB9" w:rsidRDefault="00A574F9" w:rsidP="00A574F9"/>
    <w:p w14:paraId="6E78640F" w14:textId="77777777" w:rsidR="00A574F9" w:rsidRPr="00613BB9" w:rsidRDefault="00A574F9" w:rsidP="00A574F9"/>
    <w:p w14:paraId="1BA3735C" w14:textId="77777777" w:rsidR="00A574F9" w:rsidRPr="00613BB9" w:rsidRDefault="00A574F9" w:rsidP="00A574F9"/>
    <w:p w14:paraId="688D5714" w14:textId="77777777" w:rsidR="00A574F9" w:rsidRPr="00613BB9" w:rsidRDefault="00A574F9" w:rsidP="00A574F9"/>
    <w:p w14:paraId="11527F1F" w14:textId="77777777" w:rsidR="00A574F9" w:rsidRPr="00613BB9" w:rsidRDefault="00A574F9" w:rsidP="00A574F9"/>
    <w:p w14:paraId="24E38E79" w14:textId="77777777" w:rsidR="00A574F9" w:rsidRPr="00613BB9" w:rsidRDefault="00A574F9" w:rsidP="00A574F9"/>
    <w:p w14:paraId="48DD7300" w14:textId="77777777" w:rsidR="00A574F9" w:rsidRPr="00613BB9" w:rsidRDefault="00A574F9" w:rsidP="00A574F9"/>
    <w:p w14:paraId="7291A5EE" w14:textId="77777777" w:rsidR="00A574F9" w:rsidRPr="00613BB9" w:rsidRDefault="00A574F9" w:rsidP="00A574F9"/>
    <w:p w14:paraId="5897A0FB" w14:textId="77777777" w:rsidR="00A574F9" w:rsidRPr="00613BB9" w:rsidRDefault="00A574F9" w:rsidP="00A574F9"/>
    <w:p w14:paraId="4C07B166" w14:textId="77777777" w:rsidR="00A574F9" w:rsidRPr="00613BB9" w:rsidRDefault="00A574F9" w:rsidP="00A574F9"/>
    <w:p w14:paraId="5E2D6554" w14:textId="77777777" w:rsidR="00A574F9" w:rsidRPr="00613BB9" w:rsidRDefault="00A574F9" w:rsidP="00A574F9"/>
    <w:p w14:paraId="0E95281A" w14:textId="77777777" w:rsidR="00A574F9" w:rsidRPr="00613BB9" w:rsidRDefault="00A574F9" w:rsidP="00A574F9"/>
    <w:p w14:paraId="0B302618" w14:textId="77777777" w:rsidR="00A574F9" w:rsidRPr="00613BB9" w:rsidRDefault="00A574F9" w:rsidP="00A574F9"/>
    <w:p w14:paraId="5132267B" w14:textId="77777777" w:rsidR="00A574F9" w:rsidRPr="00613BB9" w:rsidRDefault="00A574F9" w:rsidP="00A574F9"/>
    <w:p w14:paraId="0BFB2CA1" w14:textId="77777777" w:rsidR="00A574F9" w:rsidRPr="00613BB9" w:rsidRDefault="00A574F9" w:rsidP="00A574F9"/>
    <w:p w14:paraId="3DEBDE33" w14:textId="77777777" w:rsidR="00A574F9" w:rsidRPr="00613BB9" w:rsidRDefault="00A574F9" w:rsidP="00A574F9"/>
    <w:p w14:paraId="1CB82FD5" w14:textId="77777777" w:rsidR="00A574F9" w:rsidRPr="00613BB9" w:rsidRDefault="00A574F9" w:rsidP="00A574F9"/>
    <w:p w14:paraId="610FC808" w14:textId="77777777" w:rsidR="00A574F9" w:rsidRPr="00613BB9" w:rsidRDefault="00A574F9" w:rsidP="00A574F9"/>
    <w:p w14:paraId="3579C9F3" w14:textId="77777777" w:rsidR="00A574F9" w:rsidRPr="00613BB9" w:rsidRDefault="00A574F9" w:rsidP="00A574F9"/>
    <w:p w14:paraId="1C455076" w14:textId="77777777" w:rsidR="00A574F9" w:rsidRPr="00613BB9" w:rsidRDefault="00A574F9" w:rsidP="00A574F9"/>
    <w:p w14:paraId="2A2C88E6" w14:textId="77777777" w:rsidR="00A574F9" w:rsidRPr="00613BB9" w:rsidRDefault="00A574F9" w:rsidP="00A574F9"/>
    <w:p w14:paraId="098CA4B8" w14:textId="77777777" w:rsidR="00A574F9" w:rsidRPr="00613BB9" w:rsidRDefault="00A574F9" w:rsidP="00A574F9"/>
    <w:p w14:paraId="7397CD0E" w14:textId="77777777" w:rsidR="00A574F9" w:rsidRPr="00613BB9" w:rsidRDefault="00A574F9" w:rsidP="00A574F9"/>
    <w:p w14:paraId="21A2845B" w14:textId="77777777" w:rsidR="00A574F9" w:rsidRPr="00613BB9" w:rsidRDefault="00A574F9" w:rsidP="00A574F9"/>
    <w:p w14:paraId="72BC4AAE" w14:textId="77777777" w:rsidR="00A574F9" w:rsidRPr="00613BB9" w:rsidRDefault="00A574F9" w:rsidP="00A574F9"/>
    <w:p w14:paraId="3C89FB2F" w14:textId="77777777" w:rsidR="00A574F9" w:rsidRPr="00613BB9" w:rsidRDefault="00A574F9" w:rsidP="00A574F9"/>
    <w:p w14:paraId="6EA7BBE9" w14:textId="77777777" w:rsidR="00A574F9" w:rsidRPr="00613BB9" w:rsidRDefault="00A574F9" w:rsidP="00170578">
      <w:pPr>
        <w:pStyle w:val="2"/>
        <w:rPr>
          <w:rFonts w:ascii="微软雅黑" w:eastAsia="微软雅黑" w:hAnsi="微软雅黑"/>
          <w:b w:val="0"/>
          <w:bCs w:val="0"/>
        </w:rPr>
      </w:pPr>
      <w:bookmarkStart w:id="682" w:name="_Toc46395277"/>
      <w:r w:rsidRPr="00613BB9">
        <w:rPr>
          <w:rFonts w:ascii="微软雅黑" w:eastAsia="微软雅黑" w:hAnsi="微软雅黑" w:hint="eastAsia"/>
          <w:b w:val="0"/>
          <w:bCs w:val="0"/>
        </w:rPr>
        <w:t>Hexo 巧用 abbrlink 插件实现文章多语言版本</w:t>
      </w:r>
      <w:bookmarkEnd w:id="682"/>
    </w:p>
    <w:p w14:paraId="33E0D953" w14:textId="77777777" w:rsidR="00A574F9" w:rsidRPr="00613BB9" w:rsidRDefault="00A574F9" w:rsidP="00170578"/>
    <w:p w14:paraId="53FE0C69" w14:textId="77777777" w:rsidR="00A574F9" w:rsidRPr="00613BB9" w:rsidRDefault="00A574F9" w:rsidP="00170578"/>
    <w:p w14:paraId="542EE804" w14:textId="77777777" w:rsidR="00A574F9" w:rsidRPr="00613BB9" w:rsidRDefault="00A574F9" w:rsidP="00170578">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t xml:space="preserve">　　目前，Hexo 似乎没有完美的实现文章多语言版本的方式，而有时针对某些特定的文章，有多语言版本的需求，而呉真的博客又使用 </w:t>
      </w:r>
      <w:hyperlink r:id="rId2195" w:tgtFrame="_blank" w:history="1">
        <w:r w:rsidRPr="00613BB9">
          <w:rPr>
            <w:rStyle w:val="a4"/>
            <w:rFonts w:ascii="微软雅黑" w:eastAsia="微软雅黑" w:hAnsi="微软雅黑" w:hint="eastAsia"/>
            <w:color w:val="auto"/>
          </w:rPr>
          <w:t>hexo-abbrlink</w:t>
        </w:r>
      </w:hyperlink>
      <w:r w:rsidRPr="00613BB9">
        <w:rPr>
          <w:rFonts w:ascii="微软雅黑" w:eastAsia="微软雅黑" w:hAnsi="微软雅黑" w:hint="eastAsia"/>
          <w:sz w:val="27"/>
          <w:szCs w:val="27"/>
        </w:rPr>
        <w:t> 插件实现持久连接的生成。基于这些条件，这里提出一种利用 </w:t>
      </w:r>
      <w:r w:rsidRPr="00613BB9">
        <w:rPr>
          <w:rStyle w:val="HTML1"/>
          <w:rFonts w:ascii="Consolas" w:hAnsi="Consolas"/>
          <w:sz w:val="27"/>
          <w:szCs w:val="27"/>
          <w:shd w:val="clear" w:color="auto" w:fill="EEEEEE"/>
        </w:rPr>
        <w:t>hexo-abbrlink</w:t>
      </w:r>
      <w:r w:rsidRPr="00613BB9">
        <w:rPr>
          <w:rFonts w:ascii="微软雅黑" w:eastAsia="微软雅黑" w:hAnsi="微软雅黑" w:hint="eastAsia"/>
          <w:sz w:val="27"/>
          <w:szCs w:val="27"/>
        </w:rPr>
        <w:t> 插件生成多语言文章的方法。</w:t>
      </w:r>
    </w:p>
    <w:p w14:paraId="2687D36C" w14:textId="77777777" w:rsidR="00A574F9" w:rsidRPr="00613BB9" w:rsidRDefault="00A574F9" w:rsidP="00170578">
      <w:pPr>
        <w:pStyle w:val="3"/>
        <w:rPr>
          <w:rFonts w:ascii="微软雅黑" w:eastAsia="微软雅黑" w:hAnsi="微软雅黑"/>
        </w:rPr>
      </w:pPr>
      <w:bookmarkStart w:id="683" w:name="_Toc46395278"/>
      <w:r w:rsidRPr="00613BB9">
        <w:rPr>
          <w:rFonts w:ascii="微软雅黑" w:eastAsia="微软雅黑" w:hAnsi="微软雅黑" w:hint="eastAsia"/>
        </w:rPr>
        <w:t>使用方法</w:t>
      </w:r>
      <w:bookmarkEnd w:id="683"/>
    </w:p>
    <w:p w14:paraId="43C69446" w14:textId="77777777" w:rsidR="00A574F9" w:rsidRPr="00613BB9" w:rsidRDefault="00A574F9" w:rsidP="00170578">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lastRenderedPageBreak/>
        <w:t xml:space="preserve">　　为每一种语言生成一个 md 文件，可以命名为 </w:t>
      </w:r>
      <w:r w:rsidRPr="00613BB9">
        <w:rPr>
          <w:rStyle w:val="HTML1"/>
          <w:rFonts w:ascii="Consolas" w:hAnsi="Consolas"/>
          <w:sz w:val="27"/>
          <w:szCs w:val="27"/>
          <w:shd w:val="clear" w:color="auto" w:fill="EEEEEE"/>
        </w:rPr>
        <w:t>xxx.md</w:t>
      </w:r>
      <w:r w:rsidRPr="00613BB9">
        <w:rPr>
          <w:rFonts w:ascii="微软雅黑" w:eastAsia="微软雅黑" w:hAnsi="微软雅黑" w:hint="eastAsia"/>
          <w:sz w:val="27"/>
          <w:szCs w:val="27"/>
        </w:rPr>
        <w:t>，</w:t>
      </w:r>
      <w:r w:rsidRPr="00613BB9">
        <w:rPr>
          <w:rStyle w:val="HTML1"/>
          <w:rFonts w:ascii="Consolas" w:hAnsi="Consolas"/>
          <w:sz w:val="27"/>
          <w:szCs w:val="27"/>
          <w:shd w:val="clear" w:color="auto" w:fill="EEEEEE"/>
        </w:rPr>
        <w:t>xxx_en.md</w:t>
      </w:r>
      <w:r w:rsidRPr="00613BB9">
        <w:rPr>
          <w:rFonts w:ascii="微软雅黑" w:eastAsia="微软雅黑" w:hAnsi="微软雅黑" w:hint="eastAsia"/>
          <w:sz w:val="27"/>
          <w:szCs w:val="27"/>
        </w:rPr>
        <w:t>，</w:t>
      </w:r>
      <w:r w:rsidRPr="00613BB9">
        <w:rPr>
          <w:rStyle w:val="HTML1"/>
          <w:rFonts w:ascii="Consolas" w:hAnsi="Consolas"/>
          <w:sz w:val="27"/>
          <w:szCs w:val="27"/>
          <w:shd w:val="clear" w:color="auto" w:fill="EEEEEE"/>
        </w:rPr>
        <w:t>xxx_jp.md</w:t>
      </w:r>
      <w:r w:rsidRPr="00613BB9">
        <w:rPr>
          <w:rFonts w:ascii="微软雅黑" w:eastAsia="微软雅黑" w:hAnsi="微软雅黑" w:hint="eastAsia"/>
          <w:sz w:val="27"/>
          <w:szCs w:val="27"/>
        </w:rPr>
        <w:t> 格式，或者将额外语言的文件放入资源文件夹内，例如 </w:t>
      </w:r>
      <w:r w:rsidRPr="00613BB9">
        <w:rPr>
          <w:rStyle w:val="HTML1"/>
          <w:rFonts w:ascii="Consolas" w:hAnsi="Consolas"/>
          <w:sz w:val="27"/>
          <w:szCs w:val="27"/>
          <w:shd w:val="clear" w:color="auto" w:fill="EEEEEE"/>
        </w:rPr>
        <w:t>xxx/en.md</w:t>
      </w:r>
      <w:r w:rsidRPr="00613BB9">
        <w:rPr>
          <w:rFonts w:ascii="微软雅黑" w:eastAsia="微软雅黑" w:hAnsi="微软雅黑" w:hint="eastAsia"/>
          <w:sz w:val="27"/>
          <w:szCs w:val="27"/>
        </w:rPr>
        <w:t>，</w:t>
      </w:r>
      <w:r w:rsidRPr="00613BB9">
        <w:rPr>
          <w:rStyle w:val="HTML1"/>
          <w:rFonts w:ascii="Consolas" w:hAnsi="Consolas"/>
          <w:sz w:val="27"/>
          <w:szCs w:val="27"/>
          <w:shd w:val="clear" w:color="auto" w:fill="EEEEEE"/>
        </w:rPr>
        <w:t>xxx/jp.md</w:t>
      </w:r>
      <w:r w:rsidRPr="00613BB9">
        <w:rPr>
          <w:rFonts w:ascii="微软雅黑" w:eastAsia="微软雅黑" w:hAnsi="微软雅黑" w:hint="eastAsia"/>
          <w:sz w:val="27"/>
          <w:szCs w:val="27"/>
        </w:rPr>
        <w:t>。在 </w:t>
      </w:r>
      <w:r w:rsidRPr="00613BB9">
        <w:rPr>
          <w:rStyle w:val="HTML1"/>
          <w:rFonts w:ascii="Consolas" w:hAnsi="Consolas"/>
          <w:sz w:val="27"/>
          <w:szCs w:val="27"/>
          <w:shd w:val="clear" w:color="auto" w:fill="EEEEEE"/>
        </w:rPr>
        <w:t>hexo-abbrlink</w:t>
      </w:r>
      <w:r w:rsidRPr="00613BB9">
        <w:rPr>
          <w:rFonts w:ascii="微软雅黑" w:eastAsia="微软雅黑" w:hAnsi="微软雅黑" w:hint="eastAsia"/>
          <w:sz w:val="27"/>
          <w:szCs w:val="27"/>
        </w:rPr>
        <w:t> 插件生成永久链接后，手动将链接修改为 </w:t>
      </w:r>
      <w:r w:rsidRPr="00613BB9">
        <w:rPr>
          <w:rStyle w:val="HTML1"/>
          <w:rFonts w:ascii="Consolas" w:hAnsi="Consolas"/>
          <w:sz w:val="27"/>
          <w:szCs w:val="27"/>
          <w:shd w:val="clear" w:color="auto" w:fill="EEEEEE"/>
        </w:rPr>
        <w:t>89abcdef_en</w:t>
      </w:r>
      <w:r w:rsidRPr="00613BB9">
        <w:rPr>
          <w:rFonts w:ascii="微软雅黑" w:eastAsia="微软雅黑" w:hAnsi="微软雅黑" w:hint="eastAsia"/>
          <w:sz w:val="27"/>
          <w:szCs w:val="27"/>
        </w:rPr>
        <w:t> 之类的格式，如此你即可生成多个文章页面，每个页面对应一种语言版本，你可以在每个语言版本中自行添加超链接至别的语言页面。</w:t>
      </w:r>
    </w:p>
    <w:p w14:paraId="34332A8E" w14:textId="77777777" w:rsidR="00A574F9" w:rsidRPr="00613BB9" w:rsidRDefault="00A574F9" w:rsidP="00170578">
      <w:pPr>
        <w:pStyle w:val="3"/>
        <w:rPr>
          <w:rFonts w:ascii="微软雅黑" w:eastAsia="微软雅黑" w:hAnsi="微软雅黑"/>
        </w:rPr>
      </w:pPr>
      <w:bookmarkStart w:id="684" w:name="_Toc46395279"/>
      <w:r w:rsidRPr="00613BB9">
        <w:rPr>
          <w:rFonts w:ascii="微软雅黑" w:eastAsia="微软雅黑" w:hAnsi="微软雅黑" w:hint="eastAsia"/>
        </w:rPr>
        <w:t>在首页中隐藏不需要的语言</w:t>
      </w:r>
      <w:bookmarkEnd w:id="684"/>
    </w:p>
    <w:p w14:paraId="29F45D5C" w14:textId="77777777" w:rsidR="00A574F9" w:rsidRPr="00613BB9" w:rsidRDefault="00A574F9" w:rsidP="00A574F9">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t xml:space="preserve">　　利用这个方法可以针对有多重语言需求的文章灵活的撰写多语言版本，但是同样也有缺点，在首页中以及分类菜单下，会同时出现同篇文章的多个语言版本，再利用 </w:t>
      </w:r>
      <w:hyperlink r:id="rId2196" w:tgtFrame="_blank" w:history="1">
        <w:r w:rsidRPr="00613BB9">
          <w:rPr>
            <w:rStyle w:val="a4"/>
            <w:rFonts w:ascii="微软雅黑" w:eastAsia="微软雅黑" w:hAnsi="微软雅黑" w:hint="eastAsia"/>
            <w:color w:val="auto"/>
          </w:rPr>
          <w:t>hexo-hide-posts</w:t>
        </w:r>
      </w:hyperlink>
      <w:r w:rsidRPr="00613BB9">
        <w:rPr>
          <w:rFonts w:ascii="微软雅黑" w:eastAsia="微软雅黑" w:hAnsi="微软雅黑" w:hint="eastAsia"/>
          <w:sz w:val="27"/>
          <w:szCs w:val="27"/>
        </w:rPr>
        <w:t> 插件，将不需要显示在首页上的语言版本隐藏。</w:t>
      </w:r>
    </w:p>
    <w:p w14:paraId="1EAE48BF" w14:textId="77777777" w:rsidR="00A574F9" w:rsidRPr="00613BB9" w:rsidRDefault="00A574F9" w:rsidP="00A574F9">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t>提示：你可以在配置文件内设置在 sitemap 中不隐藏文章，利于搜索引擎收录多语言版本。</w:t>
      </w:r>
      <w:r w:rsidRPr="00613BB9">
        <w:rPr>
          <w:rFonts w:ascii="微软雅黑" w:eastAsia="微软雅黑" w:hAnsi="微软雅黑" w:hint="eastAsia"/>
          <w:sz w:val="27"/>
          <w:szCs w:val="27"/>
        </w:rPr>
        <w:br/>
        <w:t>演示文章：</w:t>
      </w:r>
      <w:hyperlink r:id="rId2197" w:history="1">
        <w:r w:rsidRPr="00613BB9">
          <w:rPr>
            <w:rStyle w:val="a4"/>
            <w:rFonts w:ascii="微软雅黑" w:eastAsia="微软雅黑" w:hAnsi="微软雅黑" w:hint="eastAsia"/>
            <w:color w:val="auto"/>
          </w:rPr>
          <w:t>修改群晖存储池及存储空间顺序</w:t>
        </w:r>
      </w:hyperlink>
    </w:p>
    <w:p w14:paraId="1F299551" w14:textId="77777777" w:rsidR="00A574F9" w:rsidRPr="00613BB9" w:rsidRDefault="00A574F9" w:rsidP="00A574F9"/>
    <w:p w14:paraId="1951F44F" w14:textId="77777777" w:rsidR="00A574F9" w:rsidRPr="00613BB9" w:rsidRDefault="00A574F9" w:rsidP="00A574F9"/>
    <w:p w14:paraId="781630CB" w14:textId="77777777" w:rsidR="00A574F9" w:rsidRPr="00613BB9" w:rsidRDefault="00A574F9" w:rsidP="00A574F9"/>
    <w:p w14:paraId="065AE17F" w14:textId="77777777" w:rsidR="00A574F9" w:rsidRPr="00613BB9" w:rsidRDefault="00A574F9" w:rsidP="00170578">
      <w:pPr>
        <w:pStyle w:val="2"/>
        <w:rPr>
          <w:rFonts w:ascii="Segoe UI" w:hAnsi="Segoe UI" w:cs="Segoe UI"/>
        </w:rPr>
      </w:pPr>
      <w:bookmarkStart w:id="685" w:name="_Toc46395280"/>
      <w:r w:rsidRPr="00613BB9">
        <w:rPr>
          <w:rFonts w:ascii="Segoe UI" w:hAnsi="Segoe UI" w:cs="Segoe UI"/>
        </w:rPr>
        <w:t>hexo-abbrlink</w:t>
      </w:r>
      <w:bookmarkEnd w:id="685"/>
    </w:p>
    <w:p w14:paraId="67898174" w14:textId="77777777" w:rsidR="00A574F9" w:rsidRPr="00613BB9" w:rsidRDefault="00A574F9" w:rsidP="00170578"/>
    <w:p w14:paraId="21382173" w14:textId="77777777" w:rsidR="00A574F9" w:rsidRPr="00613BB9" w:rsidRDefault="00A574F9" w:rsidP="00170578"/>
    <w:p w14:paraId="0167F83F" w14:textId="77777777" w:rsidR="00A574F9" w:rsidRPr="00613BB9" w:rsidRDefault="00A574F9" w:rsidP="00170578">
      <w:pPr>
        <w:pStyle w:val="3"/>
        <w:rPr>
          <w:rFonts w:ascii="Segoe UI" w:hAnsi="Segoe UI" w:cs="Segoe UI"/>
        </w:rPr>
      </w:pPr>
      <w:bookmarkStart w:id="686" w:name="_Toc46395281"/>
      <w:r w:rsidRPr="00613BB9">
        <w:rPr>
          <w:rFonts w:ascii="Segoe UI" w:hAnsi="Segoe UI" w:cs="Segoe UI"/>
        </w:rPr>
        <w:t>How to install</w:t>
      </w:r>
      <w:bookmarkEnd w:id="686"/>
    </w:p>
    <w:p w14:paraId="0CAB3699" w14:textId="77777777" w:rsidR="00A574F9" w:rsidRPr="00613BB9" w:rsidRDefault="00A574F9" w:rsidP="00170578">
      <w:pPr>
        <w:pStyle w:val="a3"/>
        <w:shd w:val="clear" w:color="auto" w:fill="FFFFFF"/>
        <w:spacing w:before="0" w:beforeAutospacing="0" w:after="240" w:afterAutospacing="0"/>
        <w:rPr>
          <w:rFonts w:ascii="Segoe UI" w:hAnsi="Segoe UI" w:cs="Segoe UI"/>
        </w:rPr>
      </w:pPr>
      <w:r w:rsidRPr="00613BB9">
        <w:rPr>
          <w:rFonts w:ascii="Segoe UI" w:hAnsi="Segoe UI" w:cs="Segoe UI"/>
        </w:rPr>
        <w:lastRenderedPageBreak/>
        <w:t>Add plugin to Hexo:</w:t>
      </w:r>
    </w:p>
    <w:p w14:paraId="1F5A376B"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npm install hexo-abbrlink --save</w:t>
      </w:r>
    </w:p>
    <w:p w14:paraId="630CCCD0" w14:textId="77777777" w:rsidR="00A574F9" w:rsidRPr="00613BB9" w:rsidRDefault="00A574F9" w:rsidP="00170578">
      <w:pPr>
        <w:pStyle w:val="a3"/>
        <w:shd w:val="clear" w:color="auto" w:fill="FFFFFF"/>
        <w:spacing w:before="0" w:beforeAutospacing="0" w:after="240" w:afterAutospacing="0"/>
        <w:rPr>
          <w:rFonts w:ascii="Segoe UI" w:hAnsi="Segoe UI" w:cs="Segoe UI"/>
        </w:rPr>
      </w:pPr>
      <w:r w:rsidRPr="00613BB9">
        <w:rPr>
          <w:rFonts w:ascii="Segoe UI" w:hAnsi="Segoe UI" w:cs="Segoe UI"/>
        </w:rPr>
        <w:t>Modify permalink in config.yml file:</w:t>
      </w:r>
    </w:p>
    <w:p w14:paraId="7D1A2DF3"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permalink: posts/:abbrlink/</w:t>
      </w:r>
    </w:p>
    <w:p w14:paraId="7061B876" w14:textId="77777777" w:rsidR="00A574F9" w:rsidRPr="00613BB9" w:rsidRDefault="00A574F9" w:rsidP="00170578">
      <w:pPr>
        <w:pStyle w:val="a3"/>
        <w:shd w:val="clear" w:color="auto" w:fill="FFFFFF"/>
        <w:spacing w:before="0" w:beforeAutospacing="0" w:after="240" w:afterAutospacing="0"/>
        <w:rPr>
          <w:rFonts w:ascii="Segoe UI" w:hAnsi="Segoe UI" w:cs="Segoe UI"/>
        </w:rPr>
      </w:pPr>
      <w:r w:rsidRPr="00613BB9">
        <w:rPr>
          <w:rFonts w:ascii="Segoe UI" w:hAnsi="Segoe UI" w:cs="Segoe UI"/>
        </w:rPr>
        <w:t>There are two settings:</w:t>
      </w:r>
    </w:p>
    <w:p w14:paraId="6FEE8A5D"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alg -- Algorithm (currently support crc16 and crc32, which crc16 is default)</w:t>
      </w:r>
    </w:p>
    <w:p w14:paraId="2D3F0999"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rep -- Represent (the generated link could be presented in hex or dec value)</w:t>
      </w:r>
    </w:p>
    <w:p w14:paraId="665FF724"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abbrlink config</w:t>
      </w:r>
    </w:p>
    <w:p w14:paraId="0A9901A3"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abbrlink:</w:t>
      </w:r>
    </w:p>
    <w:p w14:paraId="2AE090B9"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alg: crc32      #support crc16(default) and crc32</w:t>
      </w:r>
    </w:p>
    <w:p w14:paraId="041CE021"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rep: hex        #support dec(default) and hex</w:t>
      </w:r>
    </w:p>
    <w:p w14:paraId="62CEFA13"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drafts: false   #(true)Process draft,(false)Do not process draft. false(default) </w:t>
      </w:r>
    </w:p>
    <w:p w14:paraId="395C8B90"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 Generate categories from directory-tree</w:t>
      </w:r>
    </w:p>
    <w:p w14:paraId="2E62D2EE"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 depth: the max_depth of directory-tree you want to generate, should &gt; 0</w:t>
      </w:r>
    </w:p>
    <w:p w14:paraId="2042B01B"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auto_category:</w:t>
      </w:r>
    </w:p>
    <w:p w14:paraId="396AC5C3"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enable: true  #true(default)</w:t>
      </w:r>
    </w:p>
    <w:p w14:paraId="5031AE65"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depth:        #3(default)</w:t>
      </w:r>
    </w:p>
    <w:p w14:paraId="1CFC2964"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auto_title: false #enable auto title, it can auto fill the title by path</w:t>
      </w:r>
    </w:p>
    <w:p w14:paraId="10CCACDC"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auto_date: false #enable auto date, it can auto fill the date by time today</w:t>
      </w:r>
    </w:p>
    <w:p w14:paraId="17102AFF"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force: false #enable force mode,in this mode, the plugin will ignore the cache, and calc the abbrlink for every post even it already had abbrlink.</w:t>
      </w:r>
    </w:p>
    <w:p w14:paraId="624E3F84" w14:textId="77777777" w:rsidR="00A574F9" w:rsidRPr="00613BB9" w:rsidRDefault="00A574F9" w:rsidP="00170578">
      <w:pPr>
        <w:pStyle w:val="3"/>
        <w:rPr>
          <w:rFonts w:ascii="Segoe UI" w:hAnsi="Segoe UI" w:cs="Segoe UI"/>
        </w:rPr>
      </w:pPr>
      <w:bookmarkStart w:id="687" w:name="_Toc46395282"/>
      <w:r w:rsidRPr="00613BB9">
        <w:rPr>
          <w:rFonts w:ascii="Segoe UI" w:hAnsi="Segoe UI" w:cs="Segoe UI"/>
        </w:rPr>
        <w:t>Sample</w:t>
      </w:r>
      <w:bookmarkEnd w:id="687"/>
    </w:p>
    <w:p w14:paraId="6EE7A4B6" w14:textId="77777777" w:rsidR="00A574F9" w:rsidRPr="00613BB9" w:rsidRDefault="00A574F9" w:rsidP="00170578">
      <w:pPr>
        <w:pStyle w:val="a3"/>
        <w:shd w:val="clear" w:color="auto" w:fill="FFFFFF"/>
        <w:spacing w:before="0" w:beforeAutospacing="0" w:after="240" w:afterAutospacing="0"/>
        <w:rPr>
          <w:rFonts w:ascii="Segoe UI" w:hAnsi="Segoe UI" w:cs="Segoe UI"/>
        </w:rPr>
      </w:pPr>
      <w:r w:rsidRPr="00613BB9">
        <w:rPr>
          <w:rFonts w:ascii="Segoe UI" w:hAnsi="Segoe UI" w:cs="Segoe UI"/>
        </w:rPr>
        <w:t>The generated link will look like the following:</w:t>
      </w:r>
    </w:p>
    <w:p w14:paraId="47A6BA53"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crc16 &amp; hex</w:t>
      </w:r>
    </w:p>
    <w:p w14:paraId="6246E4AE"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https://post.zz173.com/posts/66c8.html</w:t>
      </w:r>
    </w:p>
    <w:p w14:paraId="54BFE1F1"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p>
    <w:p w14:paraId="604BC89E"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crc16 &amp; dec</w:t>
      </w:r>
    </w:p>
    <w:p w14:paraId="565C4F15"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https://post.zz173.com/posts/65535.html</w:t>
      </w:r>
    </w:p>
    <w:p w14:paraId="2E52B1DF"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crc32 &amp; hex</w:t>
      </w:r>
    </w:p>
    <w:p w14:paraId="357E784D"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https://post.zz173.com/posts/8ddf18fb.html</w:t>
      </w:r>
    </w:p>
    <w:p w14:paraId="4FD9F5F7"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p>
    <w:p w14:paraId="77BDF652"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crc32 &amp; dec</w:t>
      </w:r>
    </w:p>
    <w:p w14:paraId="4D9F8FB7"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https://post.zz173.com/posts/1690090958.html</w:t>
      </w:r>
    </w:p>
    <w:p w14:paraId="7D5936EB" w14:textId="77777777" w:rsidR="00A574F9" w:rsidRPr="00613BB9" w:rsidRDefault="00A574F9" w:rsidP="00170578">
      <w:pPr>
        <w:pStyle w:val="3"/>
        <w:rPr>
          <w:rFonts w:ascii="Segoe UI" w:hAnsi="Segoe UI" w:cs="Segoe UI"/>
        </w:rPr>
      </w:pPr>
      <w:bookmarkStart w:id="688" w:name="_Toc46395283"/>
      <w:r w:rsidRPr="00613BB9">
        <w:rPr>
          <w:rFonts w:ascii="Segoe UI" w:hAnsi="Segoe UI" w:cs="Segoe UI"/>
        </w:rPr>
        <w:t>Limitation</w:t>
      </w:r>
      <w:bookmarkEnd w:id="688"/>
    </w:p>
    <w:p w14:paraId="629CD499" w14:textId="77777777" w:rsidR="00A574F9" w:rsidRPr="00613BB9" w:rsidRDefault="00A574F9" w:rsidP="00170578">
      <w:pPr>
        <w:pStyle w:val="a3"/>
        <w:shd w:val="clear" w:color="auto" w:fill="FFFFFF"/>
        <w:spacing w:before="0" w:beforeAutospacing="0" w:after="240" w:afterAutospacing="0"/>
        <w:rPr>
          <w:rFonts w:ascii="Segoe UI" w:hAnsi="Segoe UI" w:cs="Segoe UI"/>
        </w:rPr>
      </w:pPr>
      <w:r w:rsidRPr="00613BB9">
        <w:rPr>
          <w:rFonts w:ascii="Segoe UI" w:hAnsi="Segoe UI" w:cs="Segoe UI"/>
        </w:rPr>
        <w:t>[fixed] Maximum number of posts is 65535 for crc16. (now, if a abbrlink already exist, it will change another one and try again and again...)</w:t>
      </w:r>
    </w:p>
    <w:p w14:paraId="3594DBE8" w14:textId="77777777" w:rsidR="00A574F9" w:rsidRPr="00613BB9" w:rsidRDefault="00A574F9" w:rsidP="00170578">
      <w:pPr>
        <w:pStyle w:val="3"/>
        <w:rPr>
          <w:rFonts w:ascii="Segoe UI" w:hAnsi="Segoe UI" w:cs="Segoe UI"/>
        </w:rPr>
      </w:pPr>
      <w:bookmarkStart w:id="689" w:name="_Toc46395284"/>
      <w:r w:rsidRPr="00613BB9">
        <w:rPr>
          <w:rFonts w:ascii="Segoe UI" w:hAnsi="Segoe UI" w:cs="Segoe UI"/>
        </w:rPr>
        <w:t>More info</w:t>
      </w:r>
      <w:bookmarkEnd w:id="689"/>
    </w:p>
    <w:p w14:paraId="2AC52375" w14:textId="77777777" w:rsidR="00A574F9" w:rsidRPr="00613BB9" w:rsidRDefault="00A574F9" w:rsidP="00A574F9">
      <w:pPr>
        <w:pStyle w:val="a3"/>
        <w:shd w:val="clear" w:color="auto" w:fill="FFFFFF"/>
        <w:spacing w:before="0" w:beforeAutospacing="0" w:after="240" w:afterAutospacing="0"/>
        <w:rPr>
          <w:rFonts w:ascii="Segoe UI" w:hAnsi="Segoe UI" w:cs="Segoe UI"/>
        </w:rPr>
      </w:pPr>
      <w:r w:rsidRPr="00613BB9">
        <w:rPr>
          <w:rFonts w:ascii="Segoe UI" w:hAnsi="Segoe UI" w:cs="Segoe UI"/>
        </w:rPr>
        <w:t>see </w:t>
      </w:r>
      <w:hyperlink r:id="rId2198" w:history="1">
        <w:r w:rsidRPr="00613BB9">
          <w:rPr>
            <w:rStyle w:val="a4"/>
            <w:rFonts w:ascii="Segoe UI" w:hAnsi="Segoe UI" w:cs="Segoe UI"/>
            <w:color w:val="auto"/>
          </w:rPr>
          <w:t>this</w:t>
        </w:r>
      </w:hyperlink>
      <w:r w:rsidRPr="00613BB9">
        <w:rPr>
          <w:rFonts w:ascii="Segoe UI" w:hAnsi="Segoe UI" w:cs="Segoe UI"/>
        </w:rPr>
        <w:t>(Chinese)</w:t>
      </w:r>
    </w:p>
    <w:p w14:paraId="67EE009D" w14:textId="77777777" w:rsidR="00A574F9" w:rsidRPr="00613BB9" w:rsidRDefault="00A574F9" w:rsidP="00A574F9"/>
    <w:p w14:paraId="309A8152" w14:textId="77777777" w:rsidR="00A574F9" w:rsidRPr="00613BB9" w:rsidRDefault="00A574F9" w:rsidP="00A574F9"/>
    <w:p w14:paraId="325FEB0D" w14:textId="77777777" w:rsidR="00A574F9" w:rsidRPr="00613BB9" w:rsidRDefault="00A574F9" w:rsidP="00A574F9"/>
    <w:p w14:paraId="24C91768" w14:textId="77777777" w:rsidR="00A574F9" w:rsidRPr="00613BB9" w:rsidRDefault="00A574F9" w:rsidP="00A574F9"/>
    <w:p w14:paraId="5193C7C6" w14:textId="77777777" w:rsidR="00A574F9" w:rsidRPr="00613BB9" w:rsidRDefault="00A574F9" w:rsidP="00A574F9"/>
    <w:p w14:paraId="2D63CC59" w14:textId="77777777" w:rsidR="00A574F9" w:rsidRPr="00613BB9" w:rsidRDefault="00A574F9" w:rsidP="00A574F9"/>
    <w:p w14:paraId="68A34EDE" w14:textId="77777777" w:rsidR="00A574F9" w:rsidRPr="00613BB9" w:rsidRDefault="00A574F9" w:rsidP="00A574F9"/>
    <w:p w14:paraId="5C158100" w14:textId="77777777" w:rsidR="00A574F9" w:rsidRPr="00613BB9" w:rsidRDefault="00A574F9" w:rsidP="00A574F9"/>
    <w:p w14:paraId="4002BB7C" w14:textId="77777777" w:rsidR="00A574F9" w:rsidRPr="00613BB9" w:rsidRDefault="00A574F9" w:rsidP="00A574F9"/>
    <w:p w14:paraId="43DF5FC2" w14:textId="77777777" w:rsidR="00A574F9" w:rsidRPr="00613BB9" w:rsidRDefault="00A574F9" w:rsidP="00170578">
      <w:pPr>
        <w:pStyle w:val="2"/>
        <w:rPr>
          <w:rFonts w:ascii="Segoe UI" w:hAnsi="Segoe UI" w:cs="Segoe UI"/>
        </w:rPr>
      </w:pPr>
      <w:bookmarkStart w:id="690" w:name="_Toc46395285"/>
      <w:r w:rsidRPr="00613BB9">
        <w:rPr>
          <w:rFonts w:ascii="Segoe UI" w:hAnsi="Segoe UI" w:cs="Segoe UI"/>
        </w:rPr>
        <w:t>hexo-hide-posts</w:t>
      </w:r>
      <w:bookmarkEnd w:id="690"/>
    </w:p>
    <w:p w14:paraId="6B697BE7" w14:textId="77777777" w:rsidR="00A574F9" w:rsidRPr="00613BB9" w:rsidRDefault="00A574F9" w:rsidP="00170578">
      <w:pPr>
        <w:pStyle w:val="a3"/>
        <w:shd w:val="clear" w:color="auto" w:fill="FFFFFF"/>
        <w:spacing w:before="0" w:beforeAutospacing="0" w:after="240" w:afterAutospacing="0"/>
        <w:rPr>
          <w:rFonts w:ascii="Segoe UI" w:hAnsi="Segoe UI" w:cs="Segoe UI"/>
        </w:rPr>
      </w:pPr>
      <w:r w:rsidRPr="00613BB9">
        <w:rPr>
          <w:rFonts w:ascii="Segoe UI" w:hAnsi="Segoe UI" w:cs="Segoe UI"/>
          <w:noProof/>
        </w:rPr>
        <mc:AlternateContent>
          <mc:Choice Requires="wps">
            <w:drawing>
              <wp:inline distT="0" distB="0" distL="0" distR="0" wp14:anchorId="747C4A68" wp14:editId="5F3F7117">
                <wp:extent cx="304800" cy="304800"/>
                <wp:effectExtent l="0" t="0" r="0" b="0"/>
                <wp:docPr id="53" name="矩形 53" descr="build-status">
                  <a:hlinkClick xmlns:a="http://schemas.openxmlformats.org/drawingml/2006/main" r:id="rId219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232B0E" id="矩形 53" o:spid="_x0000_s1026" alt="build-status" href="https://travis-ci.org/printempw/hexo-hide-pos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" o:button="t" filled="f" stroked="f">
                <v:fill o:detectmouseclick="t"/>
                <o:lock v:ext="edit" aspectratio="t"/>
                <w10:anchorlock/>
              </v:rect>
            </w:pict>
          </mc:Fallback>
        </mc:AlternateContent>
      </w:r>
      <w:r w:rsidRPr="00613BB9">
        <w:rPr>
          <w:rFonts w:ascii="Segoe UI" w:hAnsi="Segoe UI" w:cs="Segoe UI"/>
        </w:rPr>
        <w:t> </w:t>
      </w:r>
      <w:r w:rsidRPr="00613BB9">
        <w:rPr>
          <w:rFonts w:ascii="Segoe UI" w:hAnsi="Segoe UI" w:cs="Segoe UI"/>
          <w:noProof/>
        </w:rPr>
        <mc:AlternateContent>
          <mc:Choice Requires="wps">
            <w:drawing>
              <wp:inline distT="0" distB="0" distL="0" distR="0" wp14:anchorId="1FE25C32" wp14:editId="49F79FAA">
                <wp:extent cx="304800" cy="304800"/>
                <wp:effectExtent l="0" t="0" r="0" b="0"/>
                <wp:docPr id="54" name="矩形 54" descr="npm-version">
                  <a:hlinkClick xmlns:a="http://schemas.openxmlformats.org/drawingml/2006/main" r:id="rId22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962613" id="矩形 54" o:spid="_x0000_s1026" alt="npm-version" href="https://www.npmjs.com/package/hexo-hide-pos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" o:button="t" filled="f" stroked="f">
                <v:fill o:detectmouseclick="t"/>
                <o:lock v:ext="edit" aspectratio="t"/>
                <w10:anchorlock/>
              </v:rect>
            </w:pict>
          </mc:Fallback>
        </mc:AlternateContent>
      </w:r>
    </w:p>
    <w:p w14:paraId="48C3325F" w14:textId="77777777" w:rsidR="00A574F9" w:rsidRPr="00613BB9" w:rsidRDefault="00717723" w:rsidP="00170578">
      <w:pPr>
        <w:pStyle w:val="a3"/>
        <w:shd w:val="clear" w:color="auto" w:fill="FFFFFF"/>
        <w:spacing w:before="0" w:beforeAutospacing="0" w:after="240" w:afterAutospacing="0"/>
        <w:rPr>
          <w:rFonts w:ascii="Segoe UI" w:hAnsi="Segoe UI" w:cs="Segoe UI"/>
        </w:rPr>
      </w:pPr>
      <w:hyperlink r:id="rId2201" w:history="1">
        <w:r w:rsidR="00A574F9" w:rsidRPr="00613BB9">
          <w:rPr>
            <w:rStyle w:val="a6"/>
            <w:rFonts w:ascii="Segoe UI" w:hAnsi="Segoe UI" w:cs="Segoe UI"/>
          </w:rPr>
          <w:t>English Documentation</w:t>
        </w:r>
      </w:hyperlink>
    </w:p>
    <w:p w14:paraId="03703E42" w14:textId="77777777" w:rsidR="00A574F9" w:rsidRPr="00613BB9" w:rsidRDefault="00A574F9" w:rsidP="00170578">
      <w:pPr>
        <w:pStyle w:val="a3"/>
        <w:shd w:val="clear" w:color="auto" w:fill="FFFFFF"/>
        <w:spacing w:before="0" w:beforeAutospacing="0" w:after="240" w:afterAutospacing="0"/>
        <w:rPr>
          <w:rFonts w:ascii="Segoe UI" w:hAnsi="Segoe UI" w:cs="Segoe UI"/>
        </w:rPr>
      </w:pPr>
      <w:r w:rsidRPr="00613BB9">
        <w:rPr>
          <w:rFonts w:ascii="Segoe UI" w:hAnsi="Segoe UI" w:cs="Segoe UI"/>
        </w:rPr>
        <w:t>本</w:t>
      </w:r>
      <w:r w:rsidRPr="00613BB9">
        <w:rPr>
          <w:rFonts w:ascii="Segoe UI" w:hAnsi="Segoe UI" w:cs="Segoe UI"/>
        </w:rPr>
        <w:t xml:space="preserve"> Hexo </w:t>
      </w:r>
      <w:r w:rsidRPr="00613BB9">
        <w:rPr>
          <w:rFonts w:ascii="Segoe UI" w:hAnsi="Segoe UI" w:cs="Segoe UI"/>
        </w:rPr>
        <w:t>插件可以在博客中隐藏指定的文章，并使它们仅可通过链接访问。</w:t>
      </w:r>
    </w:p>
    <w:p w14:paraId="041111FE" w14:textId="77777777" w:rsidR="00A574F9" w:rsidRPr="00613BB9" w:rsidRDefault="00A574F9" w:rsidP="00170578">
      <w:pPr>
        <w:pStyle w:val="a3"/>
        <w:shd w:val="clear" w:color="auto" w:fill="FFFFFF"/>
        <w:spacing w:before="0" w:beforeAutospacing="0" w:after="240" w:afterAutospacing="0"/>
        <w:rPr>
          <w:rFonts w:ascii="Segoe UI" w:hAnsi="Segoe UI" w:cs="Segoe UI"/>
        </w:rPr>
      </w:pPr>
      <w:r w:rsidRPr="00613BB9">
        <w:rPr>
          <w:rFonts w:ascii="Segoe UI" w:hAnsi="Segoe UI" w:cs="Segoe UI"/>
        </w:rPr>
        <w:t>当一篇文章被设置为「隐藏」时，它不会出现在任何列表中（包括首页、存档、分类页面、标签页面、</w:t>
      </w:r>
      <w:r w:rsidRPr="00613BB9">
        <w:rPr>
          <w:rFonts w:ascii="Segoe UI" w:hAnsi="Segoe UI" w:cs="Segoe UI"/>
        </w:rPr>
        <w:t>Feed</w:t>
      </w:r>
      <w:r w:rsidRPr="00613BB9">
        <w:rPr>
          <w:rFonts w:ascii="Segoe UI" w:hAnsi="Segoe UI" w:cs="Segoe UI"/>
        </w:rPr>
        <w:t>、站点地图等），也不会被搜索引擎索引（前提是搜索引擎遵守</w:t>
      </w:r>
      <w:r w:rsidRPr="00613BB9">
        <w:rPr>
          <w:rFonts w:ascii="Segoe UI" w:hAnsi="Segoe UI" w:cs="Segoe UI"/>
        </w:rPr>
        <w:t xml:space="preserve"> noindex </w:t>
      </w:r>
      <w:r w:rsidRPr="00613BB9">
        <w:rPr>
          <w:rFonts w:ascii="Segoe UI" w:hAnsi="Segoe UI" w:cs="Segoe UI"/>
        </w:rPr>
        <w:t>标签）。</w:t>
      </w:r>
    </w:p>
    <w:p w14:paraId="1DEBF09A" w14:textId="77777777" w:rsidR="00A574F9" w:rsidRPr="00613BB9" w:rsidRDefault="00A574F9" w:rsidP="00170578">
      <w:pPr>
        <w:pStyle w:val="a3"/>
        <w:shd w:val="clear" w:color="auto" w:fill="FFFFFF"/>
        <w:spacing w:before="0" w:beforeAutospacing="0" w:after="240" w:afterAutospacing="0"/>
        <w:rPr>
          <w:rFonts w:ascii="Segoe UI" w:hAnsi="Segoe UI" w:cs="Segoe UI"/>
        </w:rPr>
      </w:pPr>
      <w:r w:rsidRPr="00613BB9">
        <w:rPr>
          <w:rFonts w:ascii="Segoe UI" w:hAnsi="Segoe UI" w:cs="Segoe UI"/>
        </w:rPr>
        <w:lastRenderedPageBreak/>
        <w:t>只有知道文章链接的人才可以访问被隐藏的文章。</w:t>
      </w:r>
    </w:p>
    <w:p w14:paraId="7F7A07AD" w14:textId="77777777" w:rsidR="00A574F9" w:rsidRPr="00613BB9" w:rsidRDefault="00A574F9" w:rsidP="00170578">
      <w:pPr>
        <w:pStyle w:val="3"/>
        <w:rPr>
          <w:rFonts w:ascii="Segoe UI" w:hAnsi="Segoe UI" w:cs="Segoe UI"/>
        </w:rPr>
      </w:pPr>
      <w:bookmarkStart w:id="691" w:name="_Toc46395286"/>
      <w:r w:rsidRPr="00613BB9">
        <w:rPr>
          <w:rFonts w:ascii="Segoe UI" w:hAnsi="Segoe UI" w:cs="Segoe UI"/>
        </w:rPr>
        <w:t>安装</w:t>
      </w:r>
      <w:bookmarkEnd w:id="691"/>
    </w:p>
    <w:p w14:paraId="07857FD9" w14:textId="77777777" w:rsidR="00A574F9" w:rsidRPr="00613BB9" w:rsidRDefault="00A574F9" w:rsidP="00170578">
      <w:pPr>
        <w:pStyle w:val="HTML"/>
        <w:shd w:val="clear" w:color="auto" w:fill="F6F8FA"/>
        <w:rPr>
          <w:rFonts w:ascii="Consolas" w:hAnsi="Consolas"/>
          <w:sz w:val="20"/>
          <w:szCs w:val="20"/>
        </w:rPr>
      </w:pPr>
      <w:r w:rsidRPr="00613BB9">
        <w:rPr>
          <w:rFonts w:ascii="Consolas" w:hAnsi="Consolas"/>
          <w:sz w:val="20"/>
          <w:szCs w:val="20"/>
        </w:rPr>
        <w:t>$ npm install hexo-hide-posts --save</w:t>
      </w:r>
    </w:p>
    <w:p w14:paraId="27864F05" w14:textId="77777777" w:rsidR="00A574F9" w:rsidRPr="00613BB9" w:rsidRDefault="00A574F9" w:rsidP="00170578">
      <w:pPr>
        <w:pStyle w:val="3"/>
        <w:rPr>
          <w:rFonts w:ascii="Segoe UI" w:hAnsi="Segoe UI" w:cs="Segoe UI"/>
          <w:sz w:val="36"/>
          <w:szCs w:val="36"/>
        </w:rPr>
      </w:pPr>
      <w:bookmarkStart w:id="692" w:name="_Toc46395287"/>
      <w:r w:rsidRPr="00613BB9">
        <w:rPr>
          <w:rFonts w:ascii="Segoe UI" w:hAnsi="Segoe UI" w:cs="Segoe UI"/>
        </w:rPr>
        <w:t>使用</w:t>
      </w:r>
      <w:bookmarkEnd w:id="692"/>
    </w:p>
    <w:p w14:paraId="66924C94" w14:textId="77777777" w:rsidR="00A574F9" w:rsidRPr="00613BB9" w:rsidRDefault="00A574F9" w:rsidP="00170578">
      <w:pPr>
        <w:pStyle w:val="a3"/>
        <w:shd w:val="clear" w:color="auto" w:fill="FFFFFF"/>
        <w:spacing w:before="0" w:beforeAutospacing="0" w:after="0" w:afterAutospacing="0"/>
        <w:rPr>
          <w:rFonts w:ascii="Segoe UI" w:hAnsi="Segoe UI" w:cs="Segoe UI"/>
        </w:rPr>
      </w:pPr>
      <w:r w:rsidRPr="00613BB9">
        <w:rPr>
          <w:rFonts w:ascii="Segoe UI" w:hAnsi="Segoe UI" w:cs="Segoe UI"/>
        </w:rPr>
        <w:t>在文章的</w:t>
      </w:r>
      <w:r w:rsidRPr="00613BB9">
        <w:rPr>
          <w:rFonts w:ascii="Segoe UI" w:hAnsi="Segoe UI" w:cs="Segoe UI"/>
        </w:rPr>
        <w:t> </w:t>
      </w:r>
      <w:hyperlink r:id="rId2202" w:history="1">
        <w:r w:rsidRPr="00613BB9">
          <w:rPr>
            <w:rStyle w:val="a4"/>
            <w:rFonts w:ascii="Segoe UI" w:hAnsi="Segoe UI" w:cs="Segoe UI"/>
            <w:color w:val="auto"/>
          </w:rPr>
          <w:t>front-matter</w:t>
        </w:r>
      </w:hyperlink>
      <w:r w:rsidRPr="00613BB9">
        <w:rPr>
          <w:rFonts w:ascii="Segoe UI" w:hAnsi="Segoe UI" w:cs="Segoe UI"/>
        </w:rPr>
        <w:t> </w:t>
      </w:r>
      <w:r w:rsidRPr="00613BB9">
        <w:rPr>
          <w:rFonts w:ascii="Segoe UI" w:hAnsi="Segoe UI" w:cs="Segoe UI"/>
        </w:rPr>
        <w:t>中添加</w:t>
      </w:r>
      <w:r w:rsidRPr="00613BB9">
        <w:rPr>
          <w:rFonts w:ascii="Segoe UI" w:hAnsi="Segoe UI" w:cs="Segoe UI"/>
        </w:rPr>
        <w:t> </w:t>
      </w:r>
      <w:r w:rsidRPr="00613BB9">
        <w:rPr>
          <w:rStyle w:val="HTML1"/>
          <w:rFonts w:ascii="Consolas" w:hAnsi="Consolas"/>
          <w:sz w:val="20"/>
          <w:szCs w:val="20"/>
        </w:rPr>
        <w:t>hidden: true</w:t>
      </w:r>
      <w:r w:rsidRPr="00613BB9">
        <w:rPr>
          <w:rFonts w:ascii="Segoe UI" w:hAnsi="Segoe UI" w:cs="Segoe UI"/>
        </w:rPr>
        <w:t> </w:t>
      </w:r>
      <w:r w:rsidRPr="00613BB9">
        <w:rPr>
          <w:rFonts w:ascii="Segoe UI" w:hAnsi="Segoe UI" w:cs="Segoe UI"/>
        </w:rPr>
        <w:t>即可隐藏文章。</w:t>
      </w:r>
    </w:p>
    <w:p w14:paraId="1590BAD6" w14:textId="77777777" w:rsidR="00A574F9" w:rsidRPr="00613BB9" w:rsidRDefault="00A574F9" w:rsidP="00170578">
      <w:pPr>
        <w:pStyle w:val="a3"/>
        <w:shd w:val="clear" w:color="auto" w:fill="FFFFFF"/>
        <w:spacing w:before="0" w:beforeAutospacing="0" w:after="0" w:afterAutospacing="0"/>
        <w:rPr>
          <w:rFonts w:ascii="Segoe UI" w:hAnsi="Segoe UI" w:cs="Segoe UI"/>
        </w:rPr>
      </w:pPr>
      <w:r w:rsidRPr="00613BB9">
        <w:rPr>
          <w:rFonts w:ascii="Segoe UI" w:hAnsi="Segoe UI" w:cs="Segoe UI"/>
        </w:rPr>
        <w:t>比如我们隐藏了</w:t>
      </w:r>
      <w:r w:rsidRPr="00613BB9">
        <w:rPr>
          <w:rFonts w:ascii="Segoe UI" w:hAnsi="Segoe UI" w:cs="Segoe UI"/>
        </w:rPr>
        <w:t> </w:t>
      </w:r>
      <w:r w:rsidRPr="00613BB9">
        <w:rPr>
          <w:rStyle w:val="HTML1"/>
          <w:rFonts w:ascii="Consolas" w:hAnsi="Consolas"/>
          <w:sz w:val="20"/>
          <w:szCs w:val="20"/>
        </w:rPr>
        <w:t>source/_posts/lorem-ipsum.md</w:t>
      </w:r>
      <w:r w:rsidRPr="00613BB9">
        <w:rPr>
          <w:rFonts w:ascii="Segoe UI" w:hAnsi="Segoe UI" w:cs="Segoe UI"/>
        </w:rPr>
        <w:t> </w:t>
      </w:r>
      <w:r w:rsidRPr="00613BB9">
        <w:rPr>
          <w:rFonts w:ascii="Segoe UI" w:hAnsi="Segoe UI" w:cs="Segoe UI"/>
        </w:rPr>
        <w:t>这篇文章：</w:t>
      </w:r>
    </w:p>
    <w:p w14:paraId="6C5C5AE3"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w:t>
      </w:r>
    </w:p>
    <w:p w14:paraId="2E17AAAE"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title: 'Lorem Ipsum'</w:t>
      </w:r>
    </w:p>
    <w:p w14:paraId="5CFBA48F"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date: '2019/8/10 11:45:14'</w:t>
      </w:r>
    </w:p>
    <w:p w14:paraId="3CE4E980"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hidden: true</w:t>
      </w:r>
    </w:p>
    <w:p w14:paraId="34DEAE64"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w:t>
      </w:r>
    </w:p>
    <w:p w14:paraId="5DD4F277"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p>
    <w:p w14:paraId="4D66ABA7" w14:textId="77777777" w:rsidR="00A574F9" w:rsidRPr="00613BB9" w:rsidRDefault="00A574F9" w:rsidP="00170578">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Lorem ipsum dolor sit amet, consectetur adipiscing elit.</w:t>
      </w:r>
    </w:p>
    <w:p w14:paraId="76D3F923" w14:textId="77777777" w:rsidR="00A574F9" w:rsidRPr="00613BB9" w:rsidRDefault="00A574F9" w:rsidP="00170578">
      <w:pPr>
        <w:pStyle w:val="a3"/>
        <w:shd w:val="clear" w:color="auto" w:fill="FFFFFF"/>
        <w:spacing w:before="0" w:beforeAutospacing="0" w:after="0" w:afterAutospacing="0"/>
        <w:rPr>
          <w:rFonts w:ascii="Segoe UI" w:hAnsi="Segoe UI" w:cs="Segoe UI"/>
        </w:rPr>
      </w:pPr>
      <w:r w:rsidRPr="00613BB9">
        <w:rPr>
          <w:rFonts w:ascii="Segoe UI" w:hAnsi="Segoe UI" w:cs="Segoe UI"/>
        </w:rPr>
        <w:t>虽然首页上被隐藏了，但你仍然可以通过</w:t>
      </w:r>
      <w:r w:rsidRPr="00613BB9">
        <w:rPr>
          <w:rFonts w:ascii="Segoe UI" w:hAnsi="Segoe UI" w:cs="Segoe UI"/>
        </w:rPr>
        <w:t> </w:t>
      </w:r>
      <w:r w:rsidRPr="00613BB9">
        <w:rPr>
          <w:rStyle w:val="HTML1"/>
          <w:rFonts w:ascii="Consolas" w:hAnsi="Consolas"/>
          <w:sz w:val="20"/>
          <w:szCs w:val="20"/>
        </w:rPr>
        <w:t>https://hexo.test/lorem-ipsum/</w:t>
      </w:r>
      <w:r w:rsidRPr="00613BB9">
        <w:rPr>
          <w:rFonts w:ascii="Segoe UI" w:hAnsi="Segoe UI" w:cs="Segoe UI"/>
        </w:rPr>
        <w:t> </w:t>
      </w:r>
      <w:r w:rsidRPr="00613BB9">
        <w:rPr>
          <w:rFonts w:ascii="Segoe UI" w:hAnsi="Segoe UI" w:cs="Segoe UI"/>
        </w:rPr>
        <w:t>链接访问它。</w:t>
      </w:r>
    </w:p>
    <w:p w14:paraId="3D099AE4" w14:textId="77777777" w:rsidR="00A574F9" w:rsidRPr="00613BB9" w:rsidRDefault="00A574F9" w:rsidP="00170578">
      <w:pPr>
        <w:pStyle w:val="a3"/>
        <w:shd w:val="clear" w:color="auto" w:fill="FFFFFF"/>
        <w:spacing w:before="0" w:beforeAutospacing="0" w:after="0" w:afterAutospacing="0"/>
        <w:rPr>
          <w:rFonts w:ascii="Segoe UI" w:hAnsi="Segoe UI" w:cs="Segoe UI"/>
        </w:rPr>
      </w:pPr>
      <w:r w:rsidRPr="00613BB9">
        <w:rPr>
          <w:rFonts w:ascii="Segoe UI" w:hAnsi="Segoe UI" w:cs="Segoe UI"/>
        </w:rPr>
        <w:t>你可以在命令行运行</w:t>
      </w:r>
      <w:r w:rsidRPr="00613BB9">
        <w:rPr>
          <w:rFonts w:ascii="Segoe UI" w:hAnsi="Segoe UI" w:cs="Segoe UI"/>
        </w:rPr>
        <w:t> </w:t>
      </w:r>
      <w:r w:rsidRPr="00613BB9">
        <w:rPr>
          <w:rStyle w:val="HTML1"/>
          <w:rFonts w:ascii="Consolas" w:hAnsi="Consolas"/>
          <w:sz w:val="20"/>
          <w:szCs w:val="20"/>
        </w:rPr>
        <w:t>hexo hidden:list</w:t>
      </w:r>
      <w:r w:rsidRPr="00613BB9">
        <w:rPr>
          <w:rFonts w:ascii="Segoe UI" w:hAnsi="Segoe UI" w:cs="Segoe UI"/>
        </w:rPr>
        <w:t> </w:t>
      </w:r>
      <w:r w:rsidRPr="00613BB9">
        <w:rPr>
          <w:rFonts w:ascii="Segoe UI" w:hAnsi="Segoe UI" w:cs="Segoe UI"/>
        </w:rPr>
        <w:t>来获取当前所有的已隐藏文章列表。</w:t>
      </w:r>
    </w:p>
    <w:p w14:paraId="3487FB50" w14:textId="77777777" w:rsidR="00A574F9" w:rsidRPr="00613BB9" w:rsidRDefault="00A574F9" w:rsidP="00170578">
      <w:pPr>
        <w:pStyle w:val="a3"/>
        <w:shd w:val="clear" w:color="auto" w:fill="FFFFFF"/>
        <w:spacing w:before="0" w:beforeAutospacing="0" w:after="0" w:afterAutospacing="0"/>
        <w:rPr>
          <w:rFonts w:ascii="Segoe UI" w:hAnsi="Segoe UI" w:cs="Segoe UI"/>
        </w:rPr>
      </w:pPr>
      <w:r w:rsidRPr="00613BB9">
        <w:rPr>
          <w:rFonts w:ascii="Segoe UI" w:hAnsi="Segoe UI" w:cs="Segoe UI"/>
        </w:rPr>
        <w:t>插件也在</w:t>
      </w:r>
      <w:r w:rsidRPr="00613BB9">
        <w:rPr>
          <w:rFonts w:ascii="Segoe UI" w:hAnsi="Segoe UI" w:cs="Segoe UI"/>
        </w:rPr>
        <w:t> </w:t>
      </w:r>
      <w:hyperlink r:id="rId2203" w:history="1">
        <w:r w:rsidRPr="00613BB9">
          <w:rPr>
            <w:rStyle w:val="a4"/>
            <w:rFonts w:ascii="Segoe UI" w:hAnsi="Segoe UI" w:cs="Segoe UI"/>
            <w:color w:val="auto"/>
          </w:rPr>
          <w:t>Local Variables</w:t>
        </w:r>
      </w:hyperlink>
      <w:r w:rsidRPr="00613BB9">
        <w:rPr>
          <w:rFonts w:ascii="Segoe UI" w:hAnsi="Segoe UI" w:cs="Segoe UI"/>
        </w:rPr>
        <w:t> </w:t>
      </w:r>
      <w:r w:rsidRPr="00613BB9">
        <w:rPr>
          <w:rFonts w:ascii="Segoe UI" w:hAnsi="Segoe UI" w:cs="Segoe UI"/>
        </w:rPr>
        <w:t>中添加了</w:t>
      </w:r>
      <w:r w:rsidRPr="00613BB9">
        <w:rPr>
          <w:rFonts w:ascii="Segoe UI" w:hAnsi="Segoe UI" w:cs="Segoe UI"/>
        </w:rPr>
        <w:t> </w:t>
      </w:r>
      <w:r w:rsidRPr="00613BB9">
        <w:rPr>
          <w:rStyle w:val="HTML1"/>
          <w:rFonts w:ascii="Consolas" w:hAnsi="Consolas"/>
          <w:sz w:val="20"/>
          <w:szCs w:val="20"/>
        </w:rPr>
        <w:t>all_posts</w:t>
      </w:r>
      <w:r w:rsidRPr="00613BB9">
        <w:rPr>
          <w:rFonts w:ascii="Segoe UI" w:hAnsi="Segoe UI" w:cs="Segoe UI"/>
        </w:rPr>
        <w:t> </w:t>
      </w:r>
      <w:r w:rsidRPr="00613BB9">
        <w:rPr>
          <w:rFonts w:ascii="Segoe UI" w:hAnsi="Segoe UI" w:cs="Segoe UI"/>
        </w:rPr>
        <w:t>和</w:t>
      </w:r>
      <w:r w:rsidRPr="00613BB9">
        <w:rPr>
          <w:rFonts w:ascii="Segoe UI" w:hAnsi="Segoe UI" w:cs="Segoe UI"/>
        </w:rPr>
        <w:t> </w:t>
      </w:r>
      <w:r w:rsidRPr="00613BB9">
        <w:rPr>
          <w:rStyle w:val="HTML1"/>
          <w:rFonts w:ascii="Consolas" w:hAnsi="Consolas"/>
          <w:sz w:val="20"/>
          <w:szCs w:val="20"/>
        </w:rPr>
        <w:t>hidden_posts</w:t>
      </w:r>
      <w:r w:rsidRPr="00613BB9">
        <w:rPr>
          <w:rFonts w:ascii="Segoe UI" w:hAnsi="Segoe UI" w:cs="Segoe UI"/>
        </w:rPr>
        <w:t> </w:t>
      </w:r>
      <w:r w:rsidRPr="00613BB9">
        <w:rPr>
          <w:rFonts w:ascii="Segoe UI" w:hAnsi="Segoe UI" w:cs="Segoe UI"/>
        </w:rPr>
        <w:t>变量，供自定义主题使用。</w:t>
      </w:r>
    </w:p>
    <w:p w14:paraId="5FC107C6" w14:textId="77777777" w:rsidR="00A574F9" w:rsidRPr="00613BB9" w:rsidRDefault="00A574F9" w:rsidP="00170578">
      <w:pPr>
        <w:pStyle w:val="3"/>
        <w:rPr>
          <w:rFonts w:ascii="Segoe UI" w:hAnsi="Segoe UI" w:cs="Segoe UI"/>
        </w:rPr>
      </w:pPr>
      <w:bookmarkStart w:id="693" w:name="_Toc46395288"/>
      <w:r w:rsidRPr="00613BB9">
        <w:rPr>
          <w:rFonts w:ascii="Segoe UI" w:hAnsi="Segoe UI" w:cs="Segoe UI"/>
        </w:rPr>
        <w:t>配置</w:t>
      </w:r>
      <w:bookmarkEnd w:id="693"/>
    </w:p>
    <w:p w14:paraId="0B541D5C" w14:textId="77777777" w:rsidR="00A574F9" w:rsidRPr="00613BB9" w:rsidRDefault="00A574F9" w:rsidP="00A574F9">
      <w:pPr>
        <w:pStyle w:val="a3"/>
        <w:shd w:val="clear" w:color="auto" w:fill="FFFFFF"/>
        <w:spacing w:before="0" w:beforeAutospacing="0" w:after="0" w:afterAutospacing="0"/>
        <w:rPr>
          <w:rFonts w:ascii="Segoe UI" w:hAnsi="Segoe UI" w:cs="Segoe UI"/>
        </w:rPr>
      </w:pPr>
      <w:r w:rsidRPr="00613BB9">
        <w:rPr>
          <w:rFonts w:ascii="Segoe UI" w:hAnsi="Segoe UI" w:cs="Segoe UI"/>
        </w:rPr>
        <w:t>在你的站点</w:t>
      </w:r>
      <w:r w:rsidRPr="00613BB9">
        <w:rPr>
          <w:rFonts w:ascii="Segoe UI" w:hAnsi="Segoe UI" w:cs="Segoe UI"/>
        </w:rPr>
        <w:t> </w:t>
      </w:r>
      <w:r w:rsidRPr="00613BB9">
        <w:rPr>
          <w:rStyle w:val="HTML1"/>
          <w:rFonts w:ascii="Consolas" w:hAnsi="Consolas"/>
          <w:sz w:val="20"/>
          <w:szCs w:val="20"/>
        </w:rPr>
        <w:t>_config.yml</w:t>
      </w:r>
      <w:r w:rsidRPr="00613BB9">
        <w:rPr>
          <w:rFonts w:ascii="Segoe UI" w:hAnsi="Segoe UI" w:cs="Segoe UI"/>
        </w:rPr>
        <w:t> </w:t>
      </w:r>
      <w:r w:rsidRPr="00613BB9">
        <w:rPr>
          <w:rFonts w:ascii="Segoe UI" w:hAnsi="Segoe UI" w:cs="Segoe UI"/>
        </w:rPr>
        <w:t>中添加如下配置：</w:t>
      </w:r>
    </w:p>
    <w:p w14:paraId="34F71183" w14:textId="77777777" w:rsidR="00A574F9" w:rsidRPr="00613BB9" w:rsidRDefault="00A574F9" w:rsidP="00A574F9">
      <w:pPr>
        <w:pStyle w:val="HTML"/>
        <w:shd w:val="clear" w:color="auto" w:fill="F6F8FA"/>
        <w:rPr>
          <w:rFonts w:ascii="Consolas" w:hAnsi="Consolas"/>
          <w:sz w:val="20"/>
          <w:szCs w:val="20"/>
        </w:rPr>
      </w:pPr>
      <w:r w:rsidRPr="00613BB9">
        <w:rPr>
          <w:rStyle w:val="pl-c"/>
          <w:rFonts w:ascii="Consolas" w:hAnsi="Consolas"/>
          <w:sz w:val="20"/>
          <w:szCs w:val="20"/>
        </w:rPr>
        <w:t># hexo-hide-posts</w:t>
      </w:r>
    </w:p>
    <w:p w14:paraId="0567A62F" w14:textId="77777777" w:rsidR="00A574F9" w:rsidRPr="00613BB9" w:rsidRDefault="00A574F9" w:rsidP="00A574F9">
      <w:pPr>
        <w:pStyle w:val="HTML"/>
        <w:shd w:val="clear" w:color="auto" w:fill="F6F8FA"/>
        <w:rPr>
          <w:rFonts w:ascii="Consolas" w:hAnsi="Consolas"/>
          <w:sz w:val="20"/>
          <w:szCs w:val="20"/>
        </w:rPr>
      </w:pPr>
      <w:r w:rsidRPr="00613BB9">
        <w:rPr>
          <w:rStyle w:val="pl-ent"/>
          <w:rFonts w:ascii="Consolas" w:hAnsi="Consolas"/>
          <w:sz w:val="20"/>
          <w:szCs w:val="20"/>
        </w:rPr>
        <w:t>hide_posts</w:t>
      </w:r>
      <w:r w:rsidRPr="00613BB9">
        <w:rPr>
          <w:rFonts w:ascii="Consolas" w:hAnsi="Consolas"/>
          <w:sz w:val="20"/>
          <w:szCs w:val="20"/>
        </w:rPr>
        <w:t>:</w:t>
      </w:r>
    </w:p>
    <w:p w14:paraId="745F1982" w14:textId="77777777" w:rsidR="00A574F9" w:rsidRPr="00613BB9" w:rsidRDefault="00A574F9" w:rsidP="00A574F9">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可以改成其他你喜欢的名字</w:t>
      </w:r>
    </w:p>
    <w:p w14:paraId="7F629885" w14:textId="77777777" w:rsidR="00A574F9" w:rsidRPr="00613BB9" w:rsidRDefault="00A574F9" w:rsidP="00A574F9">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ent"/>
          <w:rFonts w:ascii="Consolas" w:hAnsi="Consolas"/>
          <w:sz w:val="20"/>
          <w:szCs w:val="20"/>
        </w:rPr>
        <w:t>filter</w:t>
      </w:r>
      <w:r w:rsidRPr="00613BB9">
        <w:rPr>
          <w:rFonts w:ascii="Consolas" w:hAnsi="Consolas"/>
          <w:sz w:val="20"/>
          <w:szCs w:val="20"/>
        </w:rPr>
        <w:t xml:space="preserve">: </w:t>
      </w:r>
      <w:r w:rsidRPr="00613BB9">
        <w:rPr>
          <w:rStyle w:val="pl-s"/>
          <w:rFonts w:ascii="Consolas" w:hAnsi="Consolas"/>
          <w:sz w:val="20"/>
          <w:szCs w:val="20"/>
        </w:rPr>
        <w:t>hidden</w:t>
      </w:r>
    </w:p>
    <w:p w14:paraId="04820FBF" w14:textId="77777777" w:rsidR="00A574F9" w:rsidRPr="00613BB9" w:rsidRDefault="00A574F9" w:rsidP="00A574F9">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指定你想要传递隐藏文章的</w:t>
      </w:r>
      <w:r w:rsidRPr="00613BB9">
        <w:rPr>
          <w:rStyle w:val="pl-c"/>
          <w:rFonts w:ascii="Consolas" w:hAnsi="Consolas"/>
          <w:sz w:val="20"/>
          <w:szCs w:val="20"/>
        </w:rPr>
        <w:t xml:space="preserve"> generator</w:t>
      </w:r>
      <w:r w:rsidRPr="00613BB9">
        <w:rPr>
          <w:rStyle w:val="pl-c"/>
          <w:rFonts w:ascii="Consolas" w:hAnsi="Consolas"/>
          <w:sz w:val="20"/>
          <w:szCs w:val="20"/>
        </w:rPr>
        <w:t>，比如让所有隐藏文章在存档页面可见</w:t>
      </w:r>
    </w:p>
    <w:p w14:paraId="0CA2B562" w14:textId="77777777" w:rsidR="00A574F9" w:rsidRPr="00613BB9" w:rsidRDefault="00A574F9" w:rsidP="00A574F9">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常见的</w:t>
      </w:r>
      <w:r w:rsidRPr="00613BB9">
        <w:rPr>
          <w:rStyle w:val="pl-c"/>
          <w:rFonts w:ascii="Consolas" w:hAnsi="Consolas"/>
          <w:sz w:val="20"/>
          <w:szCs w:val="20"/>
        </w:rPr>
        <w:t xml:space="preserve"> generators </w:t>
      </w:r>
      <w:r w:rsidRPr="00613BB9">
        <w:rPr>
          <w:rStyle w:val="pl-c"/>
          <w:rFonts w:ascii="Consolas" w:hAnsi="Consolas"/>
          <w:sz w:val="20"/>
          <w:szCs w:val="20"/>
        </w:rPr>
        <w:t>有：</w:t>
      </w:r>
      <w:r w:rsidRPr="00613BB9">
        <w:rPr>
          <w:rStyle w:val="pl-c"/>
          <w:rFonts w:ascii="Consolas" w:hAnsi="Consolas"/>
          <w:sz w:val="20"/>
          <w:szCs w:val="20"/>
        </w:rPr>
        <w:t>index, tag, category, archive, sitemap, feed, etc.</w:t>
      </w:r>
    </w:p>
    <w:p w14:paraId="59151D68" w14:textId="77777777" w:rsidR="00A574F9" w:rsidRPr="00613BB9" w:rsidRDefault="00A574F9" w:rsidP="00A574F9">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ent"/>
          <w:rFonts w:ascii="Consolas" w:hAnsi="Consolas"/>
          <w:sz w:val="20"/>
          <w:szCs w:val="20"/>
        </w:rPr>
        <w:t>public_generators</w:t>
      </w:r>
      <w:r w:rsidRPr="00613BB9">
        <w:rPr>
          <w:rFonts w:ascii="Consolas" w:hAnsi="Consolas"/>
          <w:sz w:val="20"/>
          <w:szCs w:val="20"/>
        </w:rPr>
        <w:t xml:space="preserve">: </w:t>
      </w:r>
      <w:r w:rsidRPr="00613BB9">
        <w:rPr>
          <w:rStyle w:val="pl-s"/>
          <w:rFonts w:ascii="Consolas" w:hAnsi="Consolas"/>
          <w:sz w:val="20"/>
          <w:szCs w:val="20"/>
        </w:rPr>
        <w:t>[]</w:t>
      </w:r>
    </w:p>
    <w:p w14:paraId="1A161073" w14:textId="77777777" w:rsidR="00A574F9" w:rsidRPr="00613BB9" w:rsidRDefault="00A574F9" w:rsidP="00A574F9">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为隐藏的文章添加</w:t>
      </w:r>
      <w:r w:rsidRPr="00613BB9">
        <w:rPr>
          <w:rStyle w:val="pl-c"/>
          <w:rFonts w:ascii="Consolas" w:hAnsi="Consolas"/>
          <w:sz w:val="20"/>
          <w:szCs w:val="20"/>
        </w:rPr>
        <w:t xml:space="preserve"> noindex meta </w:t>
      </w:r>
      <w:r w:rsidRPr="00613BB9">
        <w:rPr>
          <w:rStyle w:val="pl-c"/>
          <w:rFonts w:ascii="Consolas" w:hAnsi="Consolas"/>
          <w:sz w:val="20"/>
          <w:szCs w:val="20"/>
        </w:rPr>
        <w:t>标签，阻止搜索引擎收录</w:t>
      </w:r>
    </w:p>
    <w:p w14:paraId="5B81D44E" w14:textId="77777777" w:rsidR="00A574F9" w:rsidRPr="00613BB9" w:rsidRDefault="00A574F9" w:rsidP="00A574F9">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ent"/>
          <w:rFonts w:ascii="Consolas" w:hAnsi="Consolas"/>
          <w:sz w:val="20"/>
          <w:szCs w:val="20"/>
        </w:rPr>
        <w:t>noindex</w:t>
      </w:r>
      <w:r w:rsidRPr="00613BB9">
        <w:rPr>
          <w:rFonts w:ascii="Consolas" w:hAnsi="Consolas"/>
          <w:sz w:val="20"/>
          <w:szCs w:val="20"/>
        </w:rPr>
        <w:t xml:space="preserve">: </w:t>
      </w:r>
      <w:r w:rsidRPr="00613BB9">
        <w:rPr>
          <w:rStyle w:val="pl-c1"/>
          <w:rFonts w:ascii="Consolas" w:hAnsi="Consolas"/>
          <w:sz w:val="20"/>
          <w:szCs w:val="20"/>
        </w:rPr>
        <w:t>true</w:t>
      </w:r>
    </w:p>
    <w:p w14:paraId="1EBAADF2" w14:textId="77777777" w:rsidR="00A574F9" w:rsidRPr="00613BB9" w:rsidRDefault="00A574F9" w:rsidP="00A574F9">
      <w:pPr>
        <w:pStyle w:val="a3"/>
        <w:shd w:val="clear" w:color="auto" w:fill="FFFFFF"/>
        <w:spacing w:before="0" w:beforeAutospacing="0" w:after="0" w:afterAutospacing="0"/>
        <w:rPr>
          <w:rFonts w:ascii="Segoe UI" w:hAnsi="Segoe UI" w:cs="Segoe UI"/>
        </w:rPr>
      </w:pPr>
      <w:r w:rsidRPr="00613BB9">
        <w:rPr>
          <w:rFonts w:ascii="Segoe UI" w:hAnsi="Segoe UI" w:cs="Segoe UI"/>
        </w:rPr>
        <w:lastRenderedPageBreak/>
        <w:t>举个栗子：设置</w:t>
      </w:r>
      <w:r w:rsidRPr="00613BB9">
        <w:rPr>
          <w:rFonts w:ascii="Segoe UI" w:hAnsi="Segoe UI" w:cs="Segoe UI"/>
        </w:rPr>
        <w:t> </w:t>
      </w:r>
      <w:r w:rsidRPr="00613BB9">
        <w:rPr>
          <w:rStyle w:val="HTML1"/>
          <w:rFonts w:ascii="Consolas" w:hAnsi="Consolas"/>
          <w:sz w:val="20"/>
          <w:szCs w:val="20"/>
        </w:rPr>
        <w:t>filter: secret</w:t>
      </w:r>
      <w:r w:rsidRPr="00613BB9">
        <w:rPr>
          <w:rFonts w:ascii="Segoe UI" w:hAnsi="Segoe UI" w:cs="Segoe UI"/>
        </w:rPr>
        <w:t> </w:t>
      </w:r>
      <w:r w:rsidRPr="00613BB9">
        <w:rPr>
          <w:rFonts w:ascii="Segoe UI" w:hAnsi="Segoe UI" w:cs="Segoe UI"/>
        </w:rPr>
        <w:t>之后，你就可以在</w:t>
      </w:r>
      <w:r w:rsidRPr="00613BB9">
        <w:rPr>
          <w:rFonts w:ascii="Segoe UI" w:hAnsi="Segoe UI" w:cs="Segoe UI"/>
        </w:rPr>
        <w:t xml:space="preserve"> front-matter </w:t>
      </w:r>
      <w:r w:rsidRPr="00613BB9">
        <w:rPr>
          <w:rFonts w:ascii="Segoe UI" w:hAnsi="Segoe UI" w:cs="Segoe UI"/>
        </w:rPr>
        <w:t>中使用</w:t>
      </w:r>
      <w:r w:rsidRPr="00613BB9">
        <w:rPr>
          <w:rFonts w:ascii="Segoe UI" w:hAnsi="Segoe UI" w:cs="Segoe UI"/>
        </w:rPr>
        <w:t> </w:t>
      </w:r>
      <w:r w:rsidRPr="00613BB9">
        <w:rPr>
          <w:rStyle w:val="HTML1"/>
          <w:rFonts w:ascii="Consolas" w:hAnsi="Consolas"/>
          <w:sz w:val="20"/>
          <w:szCs w:val="20"/>
        </w:rPr>
        <w:t>secret: true</w:t>
      </w:r>
      <w:r w:rsidRPr="00613BB9">
        <w:rPr>
          <w:rFonts w:ascii="Segoe UI" w:hAnsi="Segoe UI" w:cs="Segoe UI"/>
        </w:rPr>
        <w:t> </w:t>
      </w:r>
      <w:r w:rsidRPr="00613BB9">
        <w:rPr>
          <w:rFonts w:ascii="Segoe UI" w:hAnsi="Segoe UI" w:cs="Segoe UI"/>
        </w:rPr>
        <w:t>来隐藏文章了</w:t>
      </w:r>
    </w:p>
    <w:p w14:paraId="7AAFEF2F" w14:textId="77777777" w:rsidR="00A574F9" w:rsidRPr="00613BB9" w:rsidRDefault="00A574F9" w:rsidP="00A574F9"/>
    <w:p w14:paraId="4A77C8D9" w14:textId="77777777" w:rsidR="00A574F9" w:rsidRPr="00613BB9" w:rsidRDefault="00A574F9" w:rsidP="00A574F9"/>
    <w:p w14:paraId="70610086" w14:textId="77777777" w:rsidR="00A574F9" w:rsidRPr="00613BB9" w:rsidRDefault="00A574F9" w:rsidP="00A574F9"/>
    <w:p w14:paraId="545E10C3" w14:textId="77777777" w:rsidR="00A574F9" w:rsidRPr="00613BB9" w:rsidRDefault="00A574F9" w:rsidP="00A574F9"/>
    <w:p w14:paraId="37B5DAE3" w14:textId="77777777" w:rsidR="00A574F9" w:rsidRPr="00613BB9" w:rsidRDefault="00A574F9" w:rsidP="00A574F9"/>
    <w:p w14:paraId="569B0C55" w14:textId="77777777" w:rsidR="00A574F9" w:rsidRPr="00613BB9" w:rsidRDefault="00A574F9" w:rsidP="00A574F9"/>
    <w:p w14:paraId="1534F8DD" w14:textId="77777777" w:rsidR="00A574F9" w:rsidRPr="00613BB9" w:rsidRDefault="00A574F9" w:rsidP="00A574F9"/>
    <w:p w14:paraId="2C3C03EA" w14:textId="77777777" w:rsidR="00A574F9" w:rsidRPr="00613BB9" w:rsidRDefault="00A574F9" w:rsidP="00A574F9"/>
    <w:p w14:paraId="156EE261" w14:textId="77777777" w:rsidR="00A574F9" w:rsidRPr="00613BB9" w:rsidRDefault="00A574F9" w:rsidP="00A574F9"/>
    <w:p w14:paraId="59EF69D2" w14:textId="77777777" w:rsidR="00A574F9" w:rsidRPr="00613BB9" w:rsidRDefault="00A574F9" w:rsidP="00A574F9">
      <w:pPr>
        <w:widowControl/>
        <w:jc w:val="left"/>
      </w:pPr>
      <w:r w:rsidRPr="00613BB9">
        <w:br w:type="page"/>
      </w:r>
    </w:p>
    <w:p w14:paraId="50BB7B2C" w14:textId="77777777" w:rsidR="00A574F9" w:rsidRPr="00613BB9" w:rsidRDefault="00A574F9" w:rsidP="00A574F9"/>
    <w:p w14:paraId="106ED77D" w14:textId="77777777" w:rsidR="00A574F9" w:rsidRPr="00613BB9" w:rsidRDefault="00A574F9" w:rsidP="00170578">
      <w:pPr>
        <w:pStyle w:val="2"/>
      </w:pPr>
      <w:bookmarkStart w:id="694" w:name="_Toc46395289"/>
      <w:r w:rsidRPr="00613BB9">
        <w:t>设置 RSS</w:t>
      </w:r>
      <w:bookmarkEnd w:id="694"/>
    </w:p>
    <w:p w14:paraId="074D89E4" w14:textId="77777777" w:rsidR="00A574F9" w:rsidRPr="00613BB9" w:rsidRDefault="00A574F9" w:rsidP="00170578">
      <w:pPr>
        <w:pStyle w:val="a3"/>
      </w:pPr>
      <w:r w:rsidRPr="00613BB9">
        <w:t xml:space="preserve">NexT 中 RSS 有三个设置选项，满足特定的使用场景。 更改 </w:t>
      </w:r>
      <w:r w:rsidRPr="00613BB9">
        <w:rPr>
          <w:rStyle w:val="label"/>
        </w:rPr>
        <w:t>主题配置文件</w:t>
      </w:r>
      <w:r w:rsidRPr="00613BB9">
        <w:t xml:space="preserve">，设定 </w:t>
      </w:r>
      <w:r w:rsidRPr="00613BB9">
        <w:rPr>
          <w:rStyle w:val="HTML1"/>
        </w:rPr>
        <w:t>rss</w:t>
      </w:r>
      <w:r w:rsidRPr="00613BB9">
        <w:t xml:space="preserve"> 字段的值： </w:t>
      </w:r>
    </w:p>
    <w:p w14:paraId="44AF9B23" w14:textId="77777777" w:rsidR="00A574F9" w:rsidRPr="00613BB9" w:rsidRDefault="00A574F9" w:rsidP="00907565">
      <w:pPr>
        <w:widowControl/>
        <w:numPr>
          <w:ilvl w:val="0"/>
          <w:numId w:val="94"/>
        </w:numPr>
        <w:spacing w:before="100" w:beforeAutospacing="1" w:after="100" w:afterAutospacing="1"/>
        <w:jc w:val="left"/>
      </w:pPr>
      <w:r w:rsidRPr="00613BB9">
        <w:rPr>
          <w:rStyle w:val="HTML1"/>
        </w:rPr>
        <w:t>false</w:t>
      </w:r>
      <w:r w:rsidRPr="00613BB9">
        <w:t xml:space="preserve">：禁用 RSS，不在页面上显示 RSS 连接。 </w:t>
      </w:r>
    </w:p>
    <w:p w14:paraId="1FDF671B" w14:textId="77777777" w:rsidR="00A574F9" w:rsidRPr="00613BB9" w:rsidRDefault="00A574F9" w:rsidP="00907565">
      <w:pPr>
        <w:widowControl/>
        <w:numPr>
          <w:ilvl w:val="0"/>
          <w:numId w:val="94"/>
        </w:numPr>
        <w:spacing w:before="100" w:beforeAutospacing="1" w:after="100" w:afterAutospacing="1"/>
        <w:jc w:val="left"/>
      </w:pPr>
      <w:r w:rsidRPr="00613BB9">
        <w:t xml:space="preserve">留空：使用 Hexo 生成的 Feed 链接。 你可以需要先安装 </w:t>
      </w:r>
      <w:hyperlink r:id="rId2204" w:tgtFrame="_blank" w:history="1">
        <w:r w:rsidRPr="00613BB9">
          <w:rPr>
            <w:rStyle w:val="a4"/>
            <w:color w:val="auto"/>
          </w:rPr>
          <w:t>hexo-generator-feed</w:t>
        </w:r>
      </w:hyperlink>
      <w:r w:rsidRPr="00613BB9">
        <w:t xml:space="preserve"> 插件。 </w:t>
      </w:r>
    </w:p>
    <w:p w14:paraId="58834508" w14:textId="77777777" w:rsidR="00A574F9" w:rsidRPr="00613BB9" w:rsidRDefault="00A574F9" w:rsidP="00907565">
      <w:pPr>
        <w:widowControl/>
        <w:numPr>
          <w:ilvl w:val="0"/>
          <w:numId w:val="94"/>
        </w:numPr>
        <w:spacing w:before="100" w:beforeAutospacing="1" w:after="100" w:afterAutospacing="1"/>
        <w:jc w:val="left"/>
      </w:pPr>
      <w:r w:rsidRPr="00613BB9">
        <w:t xml:space="preserve">具体的链接地址：适用于已经烧制过 Feed 的情形。 </w:t>
      </w:r>
    </w:p>
    <w:p w14:paraId="3EFC3606" w14:textId="77777777" w:rsidR="00A574F9" w:rsidRPr="00613BB9" w:rsidRDefault="00A574F9" w:rsidP="00170578">
      <w:pPr>
        <w:pStyle w:val="4"/>
      </w:pPr>
      <w:bookmarkStart w:id="695" w:name="_Toc46395290"/>
      <w:r w:rsidRPr="00613BB9">
        <w:t>添加「标签」页面</w:t>
      </w:r>
      <w:bookmarkEnd w:id="695"/>
    </w:p>
    <w:p w14:paraId="6CB15028" w14:textId="77777777" w:rsidR="00A574F9" w:rsidRPr="00613BB9" w:rsidRDefault="00A574F9" w:rsidP="00170578">
      <w:pPr>
        <w:pStyle w:val="a3"/>
      </w:pPr>
      <w:r w:rsidRPr="00613BB9">
        <w:t xml:space="preserve">新建「标签」页面，并在菜单中显示「标签」链接。「标签」页面将展示站点的所有标签，若你的所有文章都未包含标签，此页面将是空的。 底下代码是一篇包含标签的文章的例子： </w:t>
      </w:r>
    </w:p>
    <w:p w14:paraId="695CEF69" w14:textId="77777777" w:rsidR="00A574F9" w:rsidRPr="00613BB9" w:rsidRDefault="00A574F9" w:rsidP="00170578">
      <w:pPr>
        <w:pStyle w:val="HTML"/>
        <w:rPr>
          <w:rStyle w:val="HTML1"/>
        </w:rPr>
      </w:pPr>
      <w:r w:rsidRPr="00613BB9">
        <w:rPr>
          <w:rStyle w:val="HTML1"/>
        </w:rPr>
        <w:t>title: 标签测试文章</w:t>
      </w:r>
    </w:p>
    <w:p w14:paraId="2D598A1A" w14:textId="77777777" w:rsidR="00A574F9" w:rsidRPr="00613BB9" w:rsidRDefault="00A574F9" w:rsidP="00170578">
      <w:pPr>
        <w:pStyle w:val="HTML"/>
        <w:rPr>
          <w:rStyle w:val="HTML1"/>
        </w:rPr>
      </w:pPr>
      <w:r w:rsidRPr="00613BB9">
        <w:rPr>
          <w:rStyle w:val="HTML1"/>
        </w:rPr>
        <w:t>tags:</w:t>
      </w:r>
    </w:p>
    <w:p w14:paraId="5F13E40E" w14:textId="77777777" w:rsidR="00A574F9" w:rsidRPr="00613BB9" w:rsidRDefault="00A574F9" w:rsidP="00170578">
      <w:pPr>
        <w:pStyle w:val="HTML"/>
        <w:rPr>
          <w:rStyle w:val="HTML1"/>
        </w:rPr>
      </w:pPr>
      <w:r w:rsidRPr="00613BB9">
        <w:rPr>
          <w:rStyle w:val="HTML1"/>
        </w:rPr>
        <w:t xml:space="preserve">  - Testing</w:t>
      </w:r>
    </w:p>
    <w:p w14:paraId="1920DA69" w14:textId="77777777" w:rsidR="00A574F9" w:rsidRPr="00613BB9" w:rsidRDefault="00A574F9" w:rsidP="00170578">
      <w:pPr>
        <w:pStyle w:val="HTML"/>
        <w:rPr>
          <w:rStyle w:val="hljs-section"/>
        </w:rPr>
      </w:pPr>
      <w:r w:rsidRPr="00613BB9">
        <w:rPr>
          <w:rStyle w:val="hljs-section"/>
        </w:rPr>
        <w:t xml:space="preserve">  - Another Tag</w:t>
      </w:r>
    </w:p>
    <w:p w14:paraId="1C67A226" w14:textId="77777777" w:rsidR="00A574F9" w:rsidRPr="00613BB9" w:rsidRDefault="00A574F9" w:rsidP="00170578">
      <w:pPr>
        <w:pStyle w:val="HTML"/>
        <w:rPr>
          <w:rStyle w:val="HTML1"/>
        </w:rPr>
      </w:pPr>
      <w:r w:rsidRPr="00613BB9">
        <w:rPr>
          <w:rStyle w:val="hljs-section"/>
        </w:rPr>
        <w:t>---</w:t>
      </w:r>
    </w:p>
    <w:p w14:paraId="4EC44187" w14:textId="77777777" w:rsidR="00A574F9" w:rsidRPr="00613BB9" w:rsidRDefault="00A574F9" w:rsidP="00170578">
      <w:pPr>
        <w:pStyle w:val="bs-callout"/>
      </w:pPr>
      <w:r w:rsidRPr="00613BB9">
        <w:t xml:space="preserve">请参阅 </w:t>
      </w:r>
      <w:hyperlink r:id="rId2205" w:anchor="分类和标签" w:tgtFrame="_blank" w:history="1">
        <w:r w:rsidRPr="00613BB9">
          <w:rPr>
            <w:rStyle w:val="a4"/>
            <w:color w:val="auto"/>
          </w:rPr>
          <w:t>Hexo 的分类与标签文档</w:t>
        </w:r>
      </w:hyperlink>
      <w:r w:rsidRPr="00613BB9">
        <w:t xml:space="preserve">，了解如何为文章添加标签或者分类。 </w:t>
      </w:r>
    </w:p>
    <w:p w14:paraId="5A12BAF2" w14:textId="77777777" w:rsidR="00A574F9" w:rsidRPr="00613BB9" w:rsidRDefault="00717723" w:rsidP="00907565">
      <w:pPr>
        <w:widowControl/>
        <w:numPr>
          <w:ilvl w:val="0"/>
          <w:numId w:val="95"/>
        </w:numPr>
        <w:spacing w:before="100" w:beforeAutospacing="1" w:after="100" w:afterAutospacing="1"/>
        <w:jc w:val="left"/>
      </w:pPr>
      <w:hyperlink r:id="rId2206" w:anchor="new-page-tags" w:history="1">
        <w:r w:rsidR="00A574F9" w:rsidRPr="00613BB9">
          <w:rPr>
            <w:rStyle w:val="a4"/>
            <w:color w:val="auto"/>
          </w:rPr>
          <w:t xml:space="preserve">新建页面 </w:t>
        </w:r>
      </w:hyperlink>
    </w:p>
    <w:p w14:paraId="1B9ACD21" w14:textId="77777777" w:rsidR="00A574F9" w:rsidRPr="00613BB9" w:rsidRDefault="00717723" w:rsidP="00907565">
      <w:pPr>
        <w:widowControl/>
        <w:numPr>
          <w:ilvl w:val="0"/>
          <w:numId w:val="95"/>
        </w:numPr>
        <w:spacing w:before="100" w:beforeAutospacing="1" w:after="100" w:afterAutospacing="1"/>
        <w:jc w:val="left"/>
      </w:pPr>
      <w:hyperlink r:id="rId2207" w:anchor="set-page-tags" w:history="1">
        <w:r w:rsidR="00A574F9" w:rsidRPr="00613BB9">
          <w:rPr>
            <w:rStyle w:val="a4"/>
            <w:color w:val="auto"/>
          </w:rPr>
          <w:t xml:space="preserve">设置页面类型 </w:t>
        </w:r>
      </w:hyperlink>
    </w:p>
    <w:p w14:paraId="1CBC1E18" w14:textId="77777777" w:rsidR="00A574F9" w:rsidRPr="00613BB9" w:rsidRDefault="00717723" w:rsidP="00907565">
      <w:pPr>
        <w:pStyle w:val="active"/>
        <w:numPr>
          <w:ilvl w:val="0"/>
          <w:numId w:val="95"/>
        </w:numPr>
      </w:pPr>
      <w:hyperlink r:id="rId2208" w:anchor="update-menu-for-tags-page" w:history="1">
        <w:r w:rsidR="00A574F9" w:rsidRPr="00613BB9">
          <w:rPr>
            <w:rStyle w:val="a4"/>
            <w:color w:val="auto"/>
          </w:rPr>
          <w:t xml:space="preserve">修改菜单 </w:t>
        </w:r>
      </w:hyperlink>
    </w:p>
    <w:p w14:paraId="77DB2D8C" w14:textId="77777777" w:rsidR="00A574F9" w:rsidRPr="00613BB9" w:rsidRDefault="00A574F9" w:rsidP="00170578">
      <w:pPr>
        <w:pStyle w:val="a3"/>
      </w:pPr>
      <w:r w:rsidRPr="00613BB9">
        <w:t xml:space="preserve">在菜单中添加链接。编辑 </w:t>
      </w:r>
      <w:r w:rsidRPr="00613BB9">
        <w:rPr>
          <w:rStyle w:val="label"/>
        </w:rPr>
        <w:t>主题配置文件</w:t>
      </w:r>
      <w:r w:rsidRPr="00613BB9">
        <w:t xml:space="preserve"> ， 添加 </w:t>
      </w:r>
      <w:r w:rsidRPr="00613BB9">
        <w:rPr>
          <w:rStyle w:val="HTML1"/>
        </w:rPr>
        <w:t>tags</w:t>
      </w:r>
      <w:r w:rsidRPr="00613BB9">
        <w:t xml:space="preserve"> 到 </w:t>
      </w:r>
      <w:r w:rsidRPr="00613BB9">
        <w:rPr>
          <w:rStyle w:val="HTML1"/>
        </w:rPr>
        <w:t>menu</w:t>
      </w:r>
      <w:r w:rsidRPr="00613BB9">
        <w:t xml:space="preserve"> 中，如下: </w:t>
      </w:r>
    </w:p>
    <w:p w14:paraId="2E6F41DB" w14:textId="77777777" w:rsidR="00A574F9" w:rsidRPr="00613BB9" w:rsidRDefault="00A574F9" w:rsidP="00170578">
      <w:pPr>
        <w:pStyle w:val="HTML"/>
        <w:rPr>
          <w:rStyle w:val="HTML1"/>
        </w:rPr>
      </w:pPr>
      <w:r w:rsidRPr="00613BB9">
        <w:rPr>
          <w:rStyle w:val="hljs-attr"/>
        </w:rPr>
        <w:t>menu:</w:t>
      </w:r>
    </w:p>
    <w:p w14:paraId="7D3E3AE8" w14:textId="77777777" w:rsidR="00A574F9" w:rsidRPr="00613BB9" w:rsidRDefault="00A574F9" w:rsidP="00170578">
      <w:pPr>
        <w:pStyle w:val="HTML"/>
        <w:rPr>
          <w:rStyle w:val="HTML1"/>
        </w:rPr>
      </w:pPr>
      <w:r w:rsidRPr="00613BB9">
        <w:rPr>
          <w:rStyle w:val="hljs-attr"/>
        </w:rPr>
        <w:t xml:space="preserve">  home:</w:t>
      </w:r>
      <w:r w:rsidRPr="00613BB9">
        <w:rPr>
          <w:rStyle w:val="HTML1"/>
        </w:rPr>
        <w:t xml:space="preserve"> </w:t>
      </w:r>
      <w:r w:rsidRPr="00613BB9">
        <w:rPr>
          <w:rStyle w:val="hljs-string"/>
        </w:rPr>
        <w:t>/</w:t>
      </w:r>
    </w:p>
    <w:p w14:paraId="5766DA01" w14:textId="77777777" w:rsidR="00A574F9" w:rsidRPr="00613BB9" w:rsidRDefault="00A574F9" w:rsidP="00170578">
      <w:pPr>
        <w:pStyle w:val="HTML"/>
        <w:rPr>
          <w:rStyle w:val="HTML1"/>
        </w:rPr>
      </w:pPr>
      <w:r w:rsidRPr="00613BB9">
        <w:rPr>
          <w:rStyle w:val="hljs-attr"/>
        </w:rPr>
        <w:t xml:space="preserve">  archives:</w:t>
      </w:r>
      <w:r w:rsidRPr="00613BB9">
        <w:rPr>
          <w:rStyle w:val="HTML1"/>
        </w:rPr>
        <w:t xml:space="preserve"> </w:t>
      </w:r>
      <w:r w:rsidRPr="00613BB9">
        <w:rPr>
          <w:rStyle w:val="hljs-string"/>
        </w:rPr>
        <w:t>/archives</w:t>
      </w:r>
    </w:p>
    <w:p w14:paraId="1FC63ECB" w14:textId="77777777" w:rsidR="00A574F9" w:rsidRPr="00613BB9" w:rsidRDefault="00A574F9" w:rsidP="00170578">
      <w:pPr>
        <w:pStyle w:val="HTML"/>
        <w:rPr>
          <w:rStyle w:val="HTML1"/>
        </w:rPr>
      </w:pPr>
      <w:r w:rsidRPr="00613BB9">
        <w:rPr>
          <w:rStyle w:val="hljs-attr"/>
        </w:rPr>
        <w:t xml:space="preserve">  tags:</w:t>
      </w:r>
      <w:r w:rsidRPr="00613BB9">
        <w:rPr>
          <w:rStyle w:val="HTML1"/>
        </w:rPr>
        <w:t xml:space="preserve"> </w:t>
      </w:r>
      <w:r w:rsidRPr="00613BB9">
        <w:rPr>
          <w:rStyle w:val="hljs-string"/>
        </w:rPr>
        <w:t>/tags</w:t>
      </w:r>
    </w:p>
    <w:p w14:paraId="1363B0D7" w14:textId="77777777" w:rsidR="00A574F9" w:rsidRPr="00613BB9" w:rsidRDefault="00A574F9" w:rsidP="00170578">
      <w:pPr>
        <w:pStyle w:val="bs-callout"/>
      </w:pPr>
      <w:r w:rsidRPr="00613BB9">
        <w:rPr>
          <w:rStyle w:val="a6"/>
        </w:rPr>
        <w:t>注意：</w:t>
      </w:r>
      <w:r w:rsidRPr="00613BB9">
        <w:t xml:space="preserve">如果有集成评论服务，页面也会带有评论。 若需要关闭的话，请添加字段 </w:t>
      </w:r>
      <w:r w:rsidRPr="00613BB9">
        <w:rPr>
          <w:rStyle w:val="HTML1"/>
        </w:rPr>
        <w:t>comments</w:t>
      </w:r>
      <w:r w:rsidRPr="00613BB9">
        <w:t xml:space="preserve"> 并将值设置为 </w:t>
      </w:r>
      <w:r w:rsidRPr="00613BB9">
        <w:rPr>
          <w:rStyle w:val="HTML1"/>
        </w:rPr>
        <w:t>false</w:t>
      </w:r>
      <w:r w:rsidRPr="00613BB9">
        <w:t xml:space="preserve">，如： </w:t>
      </w:r>
    </w:p>
    <w:p w14:paraId="7283D955" w14:textId="77777777" w:rsidR="00A574F9" w:rsidRPr="00613BB9" w:rsidRDefault="00A574F9" w:rsidP="00170578">
      <w:r w:rsidRPr="00613BB9">
        <w:t>禁用评论示例</w:t>
      </w:r>
    </w:p>
    <w:p w14:paraId="473578AE" w14:textId="77777777" w:rsidR="00A574F9" w:rsidRPr="00613BB9" w:rsidRDefault="00A574F9" w:rsidP="00170578">
      <w:pPr>
        <w:pStyle w:val="HTML"/>
        <w:rPr>
          <w:rStyle w:val="HTML1"/>
        </w:rPr>
      </w:pPr>
      <w:r w:rsidRPr="00613BB9">
        <w:rPr>
          <w:rStyle w:val="HTML1"/>
        </w:rPr>
        <w:t>title: 标签</w:t>
      </w:r>
    </w:p>
    <w:p w14:paraId="69638D24" w14:textId="77777777" w:rsidR="00A574F9" w:rsidRPr="00613BB9" w:rsidRDefault="00A574F9" w:rsidP="00170578">
      <w:pPr>
        <w:pStyle w:val="HTML"/>
        <w:rPr>
          <w:rStyle w:val="HTML1"/>
        </w:rPr>
      </w:pPr>
      <w:r w:rsidRPr="00613BB9">
        <w:rPr>
          <w:rStyle w:val="HTML1"/>
        </w:rPr>
        <w:lastRenderedPageBreak/>
        <w:t>date: 2014-12-22 12:39:04</w:t>
      </w:r>
    </w:p>
    <w:p w14:paraId="2B2A876E" w14:textId="77777777" w:rsidR="00A574F9" w:rsidRPr="00613BB9" w:rsidRDefault="00A574F9" w:rsidP="00170578">
      <w:pPr>
        <w:pStyle w:val="HTML"/>
        <w:rPr>
          <w:rStyle w:val="HTML1"/>
        </w:rPr>
      </w:pPr>
      <w:r w:rsidRPr="00613BB9">
        <w:rPr>
          <w:rStyle w:val="HTML1"/>
        </w:rPr>
        <w:t>type: "tags"</w:t>
      </w:r>
    </w:p>
    <w:p w14:paraId="199A4946" w14:textId="77777777" w:rsidR="00A574F9" w:rsidRPr="00613BB9" w:rsidRDefault="00A574F9" w:rsidP="00170578">
      <w:pPr>
        <w:pStyle w:val="HTML"/>
        <w:rPr>
          <w:rStyle w:val="hljs-section"/>
        </w:rPr>
      </w:pPr>
      <w:r w:rsidRPr="00613BB9">
        <w:rPr>
          <w:rStyle w:val="hljs-section"/>
        </w:rPr>
        <w:t>comments: false</w:t>
      </w:r>
    </w:p>
    <w:p w14:paraId="4EF9D2C1" w14:textId="77777777" w:rsidR="00A574F9" w:rsidRPr="00613BB9" w:rsidRDefault="00A574F9" w:rsidP="00170578">
      <w:pPr>
        <w:pStyle w:val="HTML"/>
        <w:rPr>
          <w:rStyle w:val="HTML1"/>
        </w:rPr>
      </w:pPr>
      <w:r w:rsidRPr="00613BB9">
        <w:rPr>
          <w:rStyle w:val="hljs-section"/>
        </w:rPr>
        <w:t>---</w:t>
      </w:r>
    </w:p>
    <w:p w14:paraId="61170529" w14:textId="77777777" w:rsidR="00A574F9" w:rsidRPr="00613BB9" w:rsidRDefault="00A574F9" w:rsidP="00170578">
      <w:pPr>
        <w:pStyle w:val="4"/>
      </w:pPr>
      <w:bookmarkStart w:id="696" w:name="_Toc46395291"/>
      <w:r w:rsidRPr="00613BB9">
        <w:t>添加「分类」页面</w:t>
      </w:r>
      <w:bookmarkEnd w:id="696"/>
    </w:p>
    <w:p w14:paraId="4B2DE7EF" w14:textId="77777777" w:rsidR="00A574F9" w:rsidRPr="00613BB9" w:rsidRDefault="00A574F9" w:rsidP="00170578">
      <w:pPr>
        <w:pStyle w:val="a3"/>
      </w:pPr>
      <w:r w:rsidRPr="00613BB9">
        <w:t xml:space="preserve">新建「分类」页面，并在菜单中显示「分类」链接。「分类」页面将展示站点的所有分类，若你的所有文章都未包含分类，此页面将是空的。 底下代码是一篇包含分类的文章的例子： </w:t>
      </w:r>
    </w:p>
    <w:p w14:paraId="3B27A732" w14:textId="77777777" w:rsidR="00A574F9" w:rsidRPr="00613BB9" w:rsidRDefault="00A574F9" w:rsidP="00170578">
      <w:pPr>
        <w:pStyle w:val="HTML"/>
        <w:rPr>
          <w:rStyle w:val="HTML1"/>
        </w:rPr>
      </w:pPr>
      <w:r w:rsidRPr="00613BB9">
        <w:rPr>
          <w:rStyle w:val="HTML1"/>
        </w:rPr>
        <w:t>title: 分类测试文章</w:t>
      </w:r>
    </w:p>
    <w:p w14:paraId="7B460E2A" w14:textId="77777777" w:rsidR="00A574F9" w:rsidRPr="00613BB9" w:rsidRDefault="00A574F9" w:rsidP="00170578">
      <w:pPr>
        <w:pStyle w:val="HTML"/>
        <w:rPr>
          <w:rStyle w:val="hljs-section"/>
        </w:rPr>
      </w:pPr>
      <w:r w:rsidRPr="00613BB9">
        <w:rPr>
          <w:rStyle w:val="hljs-section"/>
        </w:rPr>
        <w:t>categories: Testing</w:t>
      </w:r>
    </w:p>
    <w:p w14:paraId="499A5BC4" w14:textId="77777777" w:rsidR="00A574F9" w:rsidRPr="00613BB9" w:rsidRDefault="00A574F9" w:rsidP="00170578">
      <w:pPr>
        <w:pStyle w:val="HTML"/>
        <w:rPr>
          <w:rStyle w:val="HTML1"/>
        </w:rPr>
      </w:pPr>
      <w:r w:rsidRPr="00613BB9">
        <w:rPr>
          <w:rStyle w:val="hljs-section"/>
        </w:rPr>
        <w:t>---</w:t>
      </w:r>
    </w:p>
    <w:p w14:paraId="41BF4771" w14:textId="77777777" w:rsidR="00A574F9" w:rsidRPr="00613BB9" w:rsidRDefault="00A574F9" w:rsidP="00170578">
      <w:pPr>
        <w:pStyle w:val="bs-callout"/>
      </w:pPr>
      <w:r w:rsidRPr="00613BB9">
        <w:t xml:space="preserve">请参阅 </w:t>
      </w:r>
      <w:hyperlink r:id="rId2209" w:anchor="分类和标签" w:tgtFrame="_blank" w:history="1">
        <w:r w:rsidRPr="00613BB9">
          <w:rPr>
            <w:rStyle w:val="a4"/>
            <w:color w:val="auto"/>
          </w:rPr>
          <w:t>Hexo 的分类与标签文档</w:t>
        </w:r>
      </w:hyperlink>
      <w:r w:rsidRPr="00613BB9">
        <w:t xml:space="preserve">，了解如何为文章添加标签或者分类。 </w:t>
      </w:r>
    </w:p>
    <w:p w14:paraId="6224A0B3" w14:textId="77777777" w:rsidR="00A574F9" w:rsidRPr="00613BB9" w:rsidRDefault="00717723" w:rsidP="00907565">
      <w:pPr>
        <w:widowControl/>
        <w:numPr>
          <w:ilvl w:val="0"/>
          <w:numId w:val="96"/>
        </w:numPr>
        <w:spacing w:before="100" w:beforeAutospacing="1" w:after="100" w:afterAutospacing="1"/>
        <w:jc w:val="left"/>
      </w:pPr>
      <w:hyperlink r:id="rId2210" w:anchor="new-page-categories" w:history="1">
        <w:r w:rsidR="00A574F9" w:rsidRPr="00613BB9">
          <w:rPr>
            <w:rStyle w:val="a4"/>
            <w:color w:val="auto"/>
          </w:rPr>
          <w:t xml:space="preserve">新建页面 </w:t>
        </w:r>
      </w:hyperlink>
    </w:p>
    <w:p w14:paraId="3235ED63" w14:textId="77777777" w:rsidR="00A574F9" w:rsidRPr="00613BB9" w:rsidRDefault="00717723" w:rsidP="00907565">
      <w:pPr>
        <w:widowControl/>
        <w:numPr>
          <w:ilvl w:val="0"/>
          <w:numId w:val="96"/>
        </w:numPr>
        <w:spacing w:before="100" w:beforeAutospacing="1" w:after="100" w:afterAutospacing="1"/>
        <w:jc w:val="left"/>
      </w:pPr>
      <w:hyperlink r:id="rId2211" w:anchor="set-page-categories" w:history="1">
        <w:r w:rsidR="00A574F9" w:rsidRPr="00613BB9">
          <w:rPr>
            <w:rStyle w:val="a4"/>
            <w:color w:val="auto"/>
          </w:rPr>
          <w:t xml:space="preserve">设置页面类型 </w:t>
        </w:r>
      </w:hyperlink>
    </w:p>
    <w:p w14:paraId="59E0BA31" w14:textId="77777777" w:rsidR="00A574F9" w:rsidRPr="00613BB9" w:rsidRDefault="00717723" w:rsidP="00907565">
      <w:pPr>
        <w:pStyle w:val="active"/>
        <w:numPr>
          <w:ilvl w:val="0"/>
          <w:numId w:val="96"/>
        </w:numPr>
      </w:pPr>
      <w:hyperlink r:id="rId2212" w:anchor="update-menu-for-categories-page" w:history="1">
        <w:r w:rsidR="00A574F9" w:rsidRPr="00613BB9">
          <w:rPr>
            <w:rStyle w:val="a4"/>
            <w:color w:val="auto"/>
          </w:rPr>
          <w:t xml:space="preserve">修改菜单 </w:t>
        </w:r>
      </w:hyperlink>
    </w:p>
    <w:p w14:paraId="1D53D1BB" w14:textId="77777777" w:rsidR="00A574F9" w:rsidRPr="00613BB9" w:rsidRDefault="00A574F9" w:rsidP="00170578">
      <w:pPr>
        <w:pStyle w:val="a3"/>
      </w:pPr>
      <w:r w:rsidRPr="00613BB9">
        <w:t xml:space="preserve">在菜单中添加链接。编辑 </w:t>
      </w:r>
      <w:r w:rsidRPr="00613BB9">
        <w:rPr>
          <w:rStyle w:val="label"/>
        </w:rPr>
        <w:t>主题配置文件</w:t>
      </w:r>
      <w:r w:rsidRPr="00613BB9">
        <w:t xml:space="preserve"> ， 添加 </w:t>
      </w:r>
      <w:r w:rsidRPr="00613BB9">
        <w:rPr>
          <w:rStyle w:val="HTML1"/>
        </w:rPr>
        <w:t>categories</w:t>
      </w:r>
      <w:r w:rsidRPr="00613BB9">
        <w:t xml:space="preserve"> 到 </w:t>
      </w:r>
      <w:r w:rsidRPr="00613BB9">
        <w:rPr>
          <w:rStyle w:val="HTML1"/>
        </w:rPr>
        <w:t>menu</w:t>
      </w:r>
      <w:r w:rsidRPr="00613BB9">
        <w:t xml:space="preserve"> 中，如下: </w:t>
      </w:r>
    </w:p>
    <w:p w14:paraId="33A1A3F0" w14:textId="77777777" w:rsidR="00A574F9" w:rsidRPr="00613BB9" w:rsidRDefault="00A574F9" w:rsidP="00170578">
      <w:pPr>
        <w:pStyle w:val="HTML"/>
        <w:rPr>
          <w:rStyle w:val="HTML1"/>
        </w:rPr>
      </w:pPr>
      <w:r w:rsidRPr="00613BB9">
        <w:rPr>
          <w:rStyle w:val="hljs-attr"/>
        </w:rPr>
        <w:t>menu:</w:t>
      </w:r>
    </w:p>
    <w:p w14:paraId="5B1B0015" w14:textId="77777777" w:rsidR="00A574F9" w:rsidRPr="00613BB9" w:rsidRDefault="00A574F9" w:rsidP="00170578">
      <w:pPr>
        <w:pStyle w:val="HTML"/>
        <w:rPr>
          <w:rStyle w:val="HTML1"/>
        </w:rPr>
      </w:pPr>
      <w:r w:rsidRPr="00613BB9">
        <w:rPr>
          <w:rStyle w:val="hljs-attr"/>
        </w:rPr>
        <w:t xml:space="preserve">  home:</w:t>
      </w:r>
      <w:r w:rsidRPr="00613BB9">
        <w:rPr>
          <w:rStyle w:val="HTML1"/>
        </w:rPr>
        <w:t xml:space="preserve"> </w:t>
      </w:r>
      <w:r w:rsidRPr="00613BB9">
        <w:rPr>
          <w:rStyle w:val="hljs-string"/>
        </w:rPr>
        <w:t>/</w:t>
      </w:r>
    </w:p>
    <w:p w14:paraId="35DF13ED" w14:textId="77777777" w:rsidR="00A574F9" w:rsidRPr="00613BB9" w:rsidRDefault="00A574F9" w:rsidP="00170578">
      <w:pPr>
        <w:pStyle w:val="HTML"/>
        <w:rPr>
          <w:rStyle w:val="HTML1"/>
        </w:rPr>
      </w:pPr>
      <w:r w:rsidRPr="00613BB9">
        <w:rPr>
          <w:rStyle w:val="hljs-attr"/>
        </w:rPr>
        <w:t xml:space="preserve">  archives:</w:t>
      </w:r>
      <w:r w:rsidRPr="00613BB9">
        <w:rPr>
          <w:rStyle w:val="HTML1"/>
        </w:rPr>
        <w:t xml:space="preserve"> </w:t>
      </w:r>
      <w:r w:rsidRPr="00613BB9">
        <w:rPr>
          <w:rStyle w:val="hljs-string"/>
        </w:rPr>
        <w:t>/archives</w:t>
      </w:r>
    </w:p>
    <w:p w14:paraId="4A0C2CF6" w14:textId="77777777" w:rsidR="00A574F9" w:rsidRPr="00613BB9" w:rsidRDefault="00A574F9" w:rsidP="00170578">
      <w:pPr>
        <w:pStyle w:val="HTML"/>
        <w:rPr>
          <w:rStyle w:val="HTML1"/>
        </w:rPr>
      </w:pPr>
      <w:r w:rsidRPr="00613BB9">
        <w:rPr>
          <w:rStyle w:val="hljs-attr"/>
        </w:rPr>
        <w:t xml:space="preserve">  categories:</w:t>
      </w:r>
      <w:r w:rsidRPr="00613BB9">
        <w:rPr>
          <w:rStyle w:val="HTML1"/>
        </w:rPr>
        <w:t xml:space="preserve"> </w:t>
      </w:r>
      <w:r w:rsidRPr="00613BB9">
        <w:rPr>
          <w:rStyle w:val="hljs-string"/>
        </w:rPr>
        <w:t>/categories</w:t>
      </w:r>
    </w:p>
    <w:p w14:paraId="5025A63E" w14:textId="77777777" w:rsidR="00A574F9" w:rsidRPr="00613BB9" w:rsidRDefault="00A574F9" w:rsidP="00170578">
      <w:pPr>
        <w:pStyle w:val="bs-callout"/>
      </w:pPr>
      <w:r w:rsidRPr="00613BB9">
        <w:rPr>
          <w:rStyle w:val="a6"/>
        </w:rPr>
        <w:t>注意：</w:t>
      </w:r>
      <w:r w:rsidRPr="00613BB9">
        <w:t xml:space="preserve">如果有集成评论服务，页面也会带有评论。 若需要关闭的话，请添加字段 </w:t>
      </w:r>
      <w:r w:rsidRPr="00613BB9">
        <w:rPr>
          <w:rStyle w:val="HTML1"/>
        </w:rPr>
        <w:t>comments</w:t>
      </w:r>
      <w:r w:rsidRPr="00613BB9">
        <w:t xml:space="preserve"> 并将值设置为 </w:t>
      </w:r>
      <w:r w:rsidRPr="00613BB9">
        <w:rPr>
          <w:rStyle w:val="HTML1"/>
        </w:rPr>
        <w:t>false</w:t>
      </w:r>
      <w:r w:rsidRPr="00613BB9">
        <w:t xml:space="preserve">，如： </w:t>
      </w:r>
    </w:p>
    <w:p w14:paraId="4F67804C" w14:textId="77777777" w:rsidR="00A574F9" w:rsidRPr="00613BB9" w:rsidRDefault="00A574F9" w:rsidP="00170578">
      <w:r w:rsidRPr="00613BB9">
        <w:t>禁用评论示例</w:t>
      </w:r>
    </w:p>
    <w:p w14:paraId="50B1D367" w14:textId="77777777" w:rsidR="00A574F9" w:rsidRPr="00613BB9" w:rsidRDefault="00A574F9" w:rsidP="00170578">
      <w:pPr>
        <w:pStyle w:val="HTML"/>
        <w:rPr>
          <w:rStyle w:val="HTML1"/>
        </w:rPr>
      </w:pPr>
      <w:r w:rsidRPr="00613BB9">
        <w:rPr>
          <w:rStyle w:val="HTML1"/>
        </w:rPr>
        <w:t>title: 分类</w:t>
      </w:r>
    </w:p>
    <w:p w14:paraId="5107F08E" w14:textId="77777777" w:rsidR="00A574F9" w:rsidRPr="00613BB9" w:rsidRDefault="00A574F9" w:rsidP="00170578">
      <w:pPr>
        <w:pStyle w:val="HTML"/>
        <w:rPr>
          <w:rStyle w:val="HTML1"/>
        </w:rPr>
      </w:pPr>
      <w:r w:rsidRPr="00613BB9">
        <w:rPr>
          <w:rStyle w:val="HTML1"/>
        </w:rPr>
        <w:t>date: 2014-12-22 12:39:04</w:t>
      </w:r>
    </w:p>
    <w:p w14:paraId="38A46522" w14:textId="77777777" w:rsidR="00A574F9" w:rsidRPr="00613BB9" w:rsidRDefault="00A574F9" w:rsidP="00170578">
      <w:pPr>
        <w:pStyle w:val="HTML"/>
        <w:rPr>
          <w:rStyle w:val="HTML1"/>
        </w:rPr>
      </w:pPr>
      <w:r w:rsidRPr="00613BB9">
        <w:rPr>
          <w:rStyle w:val="HTML1"/>
        </w:rPr>
        <w:t>type: "categories"</w:t>
      </w:r>
    </w:p>
    <w:p w14:paraId="15C89242" w14:textId="77777777" w:rsidR="00A574F9" w:rsidRPr="00613BB9" w:rsidRDefault="00A574F9" w:rsidP="00170578">
      <w:pPr>
        <w:pStyle w:val="HTML"/>
        <w:rPr>
          <w:rStyle w:val="hljs-section"/>
        </w:rPr>
      </w:pPr>
      <w:r w:rsidRPr="00613BB9">
        <w:rPr>
          <w:rStyle w:val="hljs-section"/>
        </w:rPr>
        <w:t>comments: false</w:t>
      </w:r>
    </w:p>
    <w:p w14:paraId="4A9FBDB3" w14:textId="77777777" w:rsidR="00A574F9" w:rsidRPr="00613BB9" w:rsidRDefault="00A574F9" w:rsidP="00170578">
      <w:pPr>
        <w:pStyle w:val="HTML"/>
        <w:rPr>
          <w:rStyle w:val="HTML1"/>
        </w:rPr>
      </w:pPr>
      <w:r w:rsidRPr="00613BB9">
        <w:rPr>
          <w:rStyle w:val="hljs-section"/>
        </w:rPr>
        <w:t>---</w:t>
      </w:r>
    </w:p>
    <w:p w14:paraId="6D3D600E" w14:textId="77777777" w:rsidR="00A574F9" w:rsidRPr="00613BB9" w:rsidRDefault="00A574F9" w:rsidP="00170578">
      <w:pPr>
        <w:pStyle w:val="4"/>
      </w:pPr>
      <w:bookmarkStart w:id="697" w:name="_Toc46395292"/>
      <w:r w:rsidRPr="00613BB9">
        <w:t>设置字体</w:t>
      </w:r>
      <w:bookmarkEnd w:id="697"/>
    </w:p>
    <w:p w14:paraId="669AE5BB" w14:textId="77777777" w:rsidR="00A574F9" w:rsidRPr="00613BB9" w:rsidRDefault="00A574F9" w:rsidP="00170578">
      <w:r w:rsidRPr="00613BB9">
        <w:rPr>
          <w:rStyle w:val="a6"/>
        </w:rPr>
        <w:t>注意：</w:t>
      </w:r>
      <w:r w:rsidRPr="00613BB9">
        <w:t xml:space="preserve"> 此特性在版本 </w:t>
      </w:r>
      <w:r w:rsidRPr="00613BB9">
        <w:rPr>
          <w:rStyle w:val="label"/>
        </w:rPr>
        <w:t>5.0.1</w:t>
      </w:r>
      <w:r w:rsidRPr="00613BB9">
        <w:t xml:space="preserve"> 中引入，要使用此功能请确保所使用的 NexT 版本在此之后 </w:t>
      </w:r>
    </w:p>
    <w:p w14:paraId="5F6C1F75" w14:textId="77777777" w:rsidR="00A574F9" w:rsidRPr="00613BB9" w:rsidRDefault="00A574F9" w:rsidP="00170578">
      <w:pPr>
        <w:pStyle w:val="a3"/>
      </w:pPr>
      <w:r w:rsidRPr="00613BB9">
        <w:lastRenderedPageBreak/>
        <w:t xml:space="preserve">为了解决 </w:t>
      </w:r>
      <w:hyperlink r:id="rId2213" w:history="1">
        <w:r w:rsidRPr="00613BB9">
          <w:rPr>
            <w:rStyle w:val="a4"/>
            <w:color w:val="auto"/>
          </w:rPr>
          <w:t>Google Fonts API</w:t>
        </w:r>
      </w:hyperlink>
      <w:r w:rsidRPr="00613BB9">
        <w:t xml:space="preserve"> 不稳定的问题，NexT 在 5.0.1 中引入此特性。 通过此特性，你可以指定所使用的字体库外链地址；与此同时，NexT 开放了 5 个特定范围的字体设定，他们是： </w:t>
      </w:r>
    </w:p>
    <w:p w14:paraId="51FFB441" w14:textId="77777777" w:rsidR="00A574F9" w:rsidRPr="00613BB9" w:rsidRDefault="00A574F9" w:rsidP="00907565">
      <w:pPr>
        <w:widowControl/>
        <w:numPr>
          <w:ilvl w:val="0"/>
          <w:numId w:val="97"/>
        </w:numPr>
        <w:spacing w:before="100" w:beforeAutospacing="1" w:after="100" w:afterAutospacing="1"/>
        <w:jc w:val="left"/>
      </w:pPr>
      <w:r w:rsidRPr="00613BB9">
        <w:t>全局字体：定义的字体将在全站范围使用</w:t>
      </w:r>
    </w:p>
    <w:p w14:paraId="59B2F8E7" w14:textId="77777777" w:rsidR="00A574F9" w:rsidRPr="00613BB9" w:rsidRDefault="00A574F9" w:rsidP="00907565">
      <w:pPr>
        <w:widowControl/>
        <w:numPr>
          <w:ilvl w:val="0"/>
          <w:numId w:val="97"/>
        </w:numPr>
        <w:spacing w:before="100" w:beforeAutospacing="1" w:after="100" w:afterAutospacing="1"/>
        <w:jc w:val="left"/>
      </w:pPr>
      <w:r w:rsidRPr="00613BB9">
        <w:t>标题字体：文章内标题的字体（h1, h2, h3, h4, h5, h6）</w:t>
      </w:r>
    </w:p>
    <w:p w14:paraId="4203A736" w14:textId="77777777" w:rsidR="00A574F9" w:rsidRPr="00613BB9" w:rsidRDefault="00A574F9" w:rsidP="00907565">
      <w:pPr>
        <w:widowControl/>
        <w:numPr>
          <w:ilvl w:val="0"/>
          <w:numId w:val="97"/>
        </w:numPr>
        <w:spacing w:before="100" w:beforeAutospacing="1" w:after="100" w:afterAutospacing="1"/>
        <w:jc w:val="left"/>
      </w:pPr>
      <w:r w:rsidRPr="00613BB9">
        <w:t>文章字体：文章所使用的字体</w:t>
      </w:r>
    </w:p>
    <w:p w14:paraId="21328EAC" w14:textId="77777777" w:rsidR="00A574F9" w:rsidRPr="00613BB9" w:rsidRDefault="00A574F9" w:rsidP="00907565">
      <w:pPr>
        <w:widowControl/>
        <w:numPr>
          <w:ilvl w:val="0"/>
          <w:numId w:val="97"/>
        </w:numPr>
        <w:spacing w:before="100" w:beforeAutospacing="1" w:after="100" w:afterAutospacing="1"/>
        <w:jc w:val="left"/>
      </w:pPr>
      <w:r w:rsidRPr="00613BB9">
        <w:t>Logo字体：Logo 所使用的字体</w:t>
      </w:r>
    </w:p>
    <w:p w14:paraId="2B981DF9" w14:textId="77777777" w:rsidR="00A574F9" w:rsidRPr="00613BB9" w:rsidRDefault="00A574F9" w:rsidP="00907565">
      <w:pPr>
        <w:widowControl/>
        <w:numPr>
          <w:ilvl w:val="0"/>
          <w:numId w:val="97"/>
        </w:numPr>
        <w:spacing w:before="100" w:beforeAutospacing="1" w:after="100" w:afterAutospacing="1"/>
        <w:jc w:val="left"/>
      </w:pPr>
      <w:r w:rsidRPr="00613BB9">
        <w:t>代码字体： 代码块所使用的字体</w:t>
      </w:r>
    </w:p>
    <w:p w14:paraId="05C2A9DC" w14:textId="77777777" w:rsidR="00A574F9" w:rsidRPr="00613BB9" w:rsidRDefault="00A574F9" w:rsidP="00170578">
      <w:pPr>
        <w:pStyle w:val="a3"/>
      </w:pPr>
      <w:r w:rsidRPr="00613BB9">
        <w:t>各项所指定的字体将作为首选字体，当他们不可用时会自动 Fallback 到 NexT 设定的基础字体组：</w:t>
      </w:r>
    </w:p>
    <w:p w14:paraId="17FB0C94" w14:textId="77777777" w:rsidR="00A574F9" w:rsidRPr="00613BB9" w:rsidRDefault="00A574F9" w:rsidP="00907565">
      <w:pPr>
        <w:widowControl/>
        <w:numPr>
          <w:ilvl w:val="0"/>
          <w:numId w:val="98"/>
        </w:numPr>
        <w:spacing w:before="100" w:beforeAutospacing="1" w:after="100" w:afterAutospacing="1"/>
        <w:jc w:val="left"/>
      </w:pPr>
      <w:r w:rsidRPr="00613BB9">
        <w:t xml:space="preserve">非代码类字体：Fallback 到 </w:t>
      </w:r>
      <w:r w:rsidRPr="00613BB9">
        <w:rPr>
          <w:rStyle w:val="HTML1"/>
        </w:rPr>
        <w:t>"PingFang SC", "Microsoft YaHei", sans-serif</w:t>
      </w:r>
    </w:p>
    <w:p w14:paraId="151E5153" w14:textId="77777777" w:rsidR="00A574F9" w:rsidRPr="00613BB9" w:rsidRDefault="00A574F9" w:rsidP="00907565">
      <w:pPr>
        <w:widowControl/>
        <w:numPr>
          <w:ilvl w:val="0"/>
          <w:numId w:val="98"/>
        </w:numPr>
        <w:spacing w:before="100" w:beforeAutospacing="1" w:after="100" w:afterAutospacing="1"/>
        <w:jc w:val="left"/>
      </w:pPr>
      <w:r w:rsidRPr="00613BB9">
        <w:t xml:space="preserve">代码类字体： Fallback 到 </w:t>
      </w:r>
      <w:r w:rsidRPr="00613BB9">
        <w:rPr>
          <w:rStyle w:val="HTML1"/>
        </w:rPr>
        <w:t>consolas, Menlo, "PingFang SC", "Microsoft YaHei", monospace</w:t>
      </w:r>
    </w:p>
    <w:p w14:paraId="4722A289" w14:textId="77777777" w:rsidR="00A574F9" w:rsidRPr="00613BB9" w:rsidRDefault="00A574F9" w:rsidP="00170578">
      <w:pPr>
        <w:pStyle w:val="a3"/>
      </w:pPr>
      <w:r w:rsidRPr="00613BB9">
        <w:t xml:space="preserve">另外，每一项都有一个额外的 </w:t>
      </w:r>
      <w:r w:rsidRPr="00613BB9">
        <w:rPr>
          <w:rStyle w:val="HTML1"/>
        </w:rPr>
        <w:t>external</w:t>
      </w:r>
      <w:r w:rsidRPr="00613BB9">
        <w:t xml:space="preserve"> 属性，此属性用来控制是否使用外链字体库。 开放此属性方便你设定那些已经安装在系统中的字体，减少不必要的请求（请求大小）。 </w:t>
      </w:r>
    </w:p>
    <w:p w14:paraId="16C24341" w14:textId="77777777" w:rsidR="00A574F9" w:rsidRPr="00613BB9" w:rsidRDefault="00A574F9" w:rsidP="00170578">
      <w:r w:rsidRPr="00613BB9">
        <w:t>配置示例</w:t>
      </w:r>
    </w:p>
    <w:p w14:paraId="359AD427" w14:textId="77777777" w:rsidR="00A574F9" w:rsidRPr="00613BB9" w:rsidRDefault="00A574F9" w:rsidP="00170578">
      <w:pPr>
        <w:pStyle w:val="HTML"/>
        <w:rPr>
          <w:rStyle w:val="HTML1"/>
        </w:rPr>
      </w:pPr>
      <w:r w:rsidRPr="00613BB9">
        <w:rPr>
          <w:rStyle w:val="hljs-attr"/>
        </w:rPr>
        <w:t>font:</w:t>
      </w:r>
    </w:p>
    <w:p w14:paraId="0FC9B736" w14:textId="77777777" w:rsidR="00A574F9" w:rsidRPr="00613BB9" w:rsidRDefault="00A574F9" w:rsidP="00170578">
      <w:pPr>
        <w:pStyle w:val="HTML"/>
        <w:rPr>
          <w:rStyle w:val="HTML1"/>
        </w:rPr>
      </w:pPr>
      <w:r w:rsidRPr="00613BB9">
        <w:rPr>
          <w:rStyle w:val="hljs-attr"/>
        </w:rPr>
        <w:t xml:space="preserve">  enable:</w:t>
      </w:r>
      <w:r w:rsidRPr="00613BB9">
        <w:rPr>
          <w:rStyle w:val="HTML1"/>
        </w:rPr>
        <w:t xml:space="preserve"> </w:t>
      </w:r>
      <w:r w:rsidRPr="00613BB9">
        <w:rPr>
          <w:rStyle w:val="hljs-literal"/>
        </w:rPr>
        <w:t>true</w:t>
      </w:r>
    </w:p>
    <w:p w14:paraId="48863A54" w14:textId="77777777" w:rsidR="00A574F9" w:rsidRPr="00613BB9" w:rsidRDefault="00A574F9" w:rsidP="00170578">
      <w:pPr>
        <w:pStyle w:val="HTML"/>
        <w:rPr>
          <w:rStyle w:val="HTML1"/>
        </w:rPr>
      </w:pPr>
    </w:p>
    <w:p w14:paraId="60788CB1" w14:textId="77777777" w:rsidR="00A574F9" w:rsidRPr="00613BB9" w:rsidRDefault="00A574F9" w:rsidP="00170578">
      <w:pPr>
        <w:pStyle w:val="HTML"/>
        <w:rPr>
          <w:rStyle w:val="HTML1"/>
        </w:rPr>
      </w:pPr>
      <w:r w:rsidRPr="00613BB9">
        <w:rPr>
          <w:rStyle w:val="HTML1"/>
        </w:rPr>
        <w:t xml:space="preserve">  </w:t>
      </w:r>
      <w:r w:rsidRPr="00613BB9">
        <w:rPr>
          <w:rStyle w:val="hljs-comment"/>
        </w:rPr>
        <w:t># 外链字体库地址，例如 //fonts.googleapis.com (默认值)</w:t>
      </w:r>
    </w:p>
    <w:p w14:paraId="0BBA5CE3" w14:textId="77777777" w:rsidR="00A574F9" w:rsidRPr="00613BB9" w:rsidRDefault="00A574F9" w:rsidP="00170578">
      <w:pPr>
        <w:pStyle w:val="HTML"/>
        <w:rPr>
          <w:rStyle w:val="HTML1"/>
        </w:rPr>
      </w:pPr>
      <w:r w:rsidRPr="00613BB9">
        <w:rPr>
          <w:rStyle w:val="hljs-attr"/>
        </w:rPr>
        <w:t xml:space="preserve">  host:</w:t>
      </w:r>
    </w:p>
    <w:p w14:paraId="078A2A3D" w14:textId="77777777" w:rsidR="00A574F9" w:rsidRPr="00613BB9" w:rsidRDefault="00A574F9" w:rsidP="00170578">
      <w:pPr>
        <w:pStyle w:val="HTML"/>
        <w:rPr>
          <w:rStyle w:val="HTML1"/>
        </w:rPr>
      </w:pPr>
    </w:p>
    <w:p w14:paraId="5A831B5C" w14:textId="77777777" w:rsidR="00A574F9" w:rsidRPr="00613BB9" w:rsidRDefault="00A574F9" w:rsidP="00170578">
      <w:pPr>
        <w:pStyle w:val="HTML"/>
        <w:rPr>
          <w:rStyle w:val="HTML1"/>
        </w:rPr>
      </w:pPr>
      <w:r w:rsidRPr="00613BB9">
        <w:rPr>
          <w:rStyle w:val="HTML1"/>
        </w:rPr>
        <w:t xml:space="preserve">  </w:t>
      </w:r>
      <w:r w:rsidRPr="00613BB9">
        <w:rPr>
          <w:rStyle w:val="hljs-comment"/>
        </w:rPr>
        <w:t># 全局字体，应用在 body 元素上</w:t>
      </w:r>
    </w:p>
    <w:p w14:paraId="72BD70E9" w14:textId="77777777" w:rsidR="00A574F9" w:rsidRPr="00613BB9" w:rsidRDefault="00A574F9" w:rsidP="00170578">
      <w:pPr>
        <w:pStyle w:val="HTML"/>
        <w:rPr>
          <w:rStyle w:val="HTML1"/>
        </w:rPr>
      </w:pPr>
      <w:r w:rsidRPr="00613BB9">
        <w:rPr>
          <w:rStyle w:val="hljs-attr"/>
        </w:rPr>
        <w:t xml:space="preserve">  global:</w:t>
      </w:r>
    </w:p>
    <w:p w14:paraId="68A18856" w14:textId="77777777" w:rsidR="00A574F9" w:rsidRPr="00613BB9" w:rsidRDefault="00A574F9" w:rsidP="00170578">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17F84873" w14:textId="77777777" w:rsidR="00A574F9" w:rsidRPr="00613BB9" w:rsidRDefault="00A574F9" w:rsidP="00170578">
      <w:pPr>
        <w:pStyle w:val="HTML"/>
        <w:rPr>
          <w:rStyle w:val="HTML1"/>
        </w:rPr>
      </w:pPr>
      <w:r w:rsidRPr="00613BB9">
        <w:rPr>
          <w:rStyle w:val="hljs-attr"/>
        </w:rPr>
        <w:t xml:space="preserve">    family:</w:t>
      </w:r>
      <w:r w:rsidRPr="00613BB9">
        <w:rPr>
          <w:rStyle w:val="HTML1"/>
        </w:rPr>
        <w:t xml:space="preserve"> </w:t>
      </w:r>
      <w:r w:rsidRPr="00613BB9">
        <w:rPr>
          <w:rStyle w:val="hljs-string"/>
        </w:rPr>
        <w:t>Monda</w:t>
      </w:r>
    </w:p>
    <w:p w14:paraId="2B002B43" w14:textId="77777777" w:rsidR="00A574F9" w:rsidRPr="00613BB9" w:rsidRDefault="00A574F9" w:rsidP="00170578">
      <w:pPr>
        <w:pStyle w:val="HTML"/>
        <w:rPr>
          <w:rStyle w:val="HTML1"/>
        </w:rPr>
      </w:pPr>
    </w:p>
    <w:p w14:paraId="408867C1" w14:textId="77777777" w:rsidR="00A574F9" w:rsidRPr="00613BB9" w:rsidRDefault="00A574F9" w:rsidP="00170578">
      <w:pPr>
        <w:pStyle w:val="HTML"/>
        <w:rPr>
          <w:rStyle w:val="HTML1"/>
        </w:rPr>
      </w:pPr>
      <w:r w:rsidRPr="00613BB9">
        <w:rPr>
          <w:rStyle w:val="HTML1"/>
        </w:rPr>
        <w:t xml:space="preserve">  </w:t>
      </w:r>
      <w:r w:rsidRPr="00613BB9">
        <w:rPr>
          <w:rStyle w:val="hljs-comment"/>
        </w:rPr>
        <w:t># 标题字体 (h1, h2, h3, h4, h5, h6)</w:t>
      </w:r>
    </w:p>
    <w:p w14:paraId="4C013CB7" w14:textId="77777777" w:rsidR="00A574F9" w:rsidRPr="00613BB9" w:rsidRDefault="00A574F9" w:rsidP="00170578">
      <w:pPr>
        <w:pStyle w:val="HTML"/>
        <w:rPr>
          <w:rStyle w:val="HTML1"/>
        </w:rPr>
      </w:pPr>
      <w:r w:rsidRPr="00613BB9">
        <w:rPr>
          <w:rStyle w:val="hljs-attr"/>
        </w:rPr>
        <w:t xml:space="preserve">  headings:</w:t>
      </w:r>
    </w:p>
    <w:p w14:paraId="66831E02" w14:textId="77777777" w:rsidR="00A574F9" w:rsidRPr="00613BB9" w:rsidRDefault="00A574F9" w:rsidP="00170578">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4F231149" w14:textId="77777777" w:rsidR="00A574F9" w:rsidRPr="00613BB9" w:rsidRDefault="00A574F9" w:rsidP="00170578">
      <w:pPr>
        <w:pStyle w:val="HTML"/>
        <w:rPr>
          <w:rStyle w:val="HTML1"/>
        </w:rPr>
      </w:pPr>
      <w:r w:rsidRPr="00613BB9">
        <w:rPr>
          <w:rStyle w:val="hljs-attr"/>
        </w:rPr>
        <w:t xml:space="preserve">    family:</w:t>
      </w:r>
      <w:r w:rsidRPr="00613BB9">
        <w:rPr>
          <w:rStyle w:val="HTML1"/>
        </w:rPr>
        <w:t xml:space="preserve"> </w:t>
      </w:r>
      <w:r w:rsidRPr="00613BB9">
        <w:rPr>
          <w:rStyle w:val="hljs-string"/>
        </w:rPr>
        <w:t>Roboto</w:t>
      </w:r>
      <w:r w:rsidRPr="00613BB9">
        <w:rPr>
          <w:rStyle w:val="HTML1"/>
        </w:rPr>
        <w:t xml:space="preserve"> </w:t>
      </w:r>
      <w:r w:rsidRPr="00613BB9">
        <w:rPr>
          <w:rStyle w:val="hljs-string"/>
        </w:rPr>
        <w:t>Slab</w:t>
      </w:r>
    </w:p>
    <w:p w14:paraId="0F5B0034" w14:textId="77777777" w:rsidR="00A574F9" w:rsidRPr="00613BB9" w:rsidRDefault="00A574F9" w:rsidP="00170578">
      <w:pPr>
        <w:pStyle w:val="HTML"/>
        <w:rPr>
          <w:rStyle w:val="HTML1"/>
        </w:rPr>
      </w:pPr>
    </w:p>
    <w:p w14:paraId="312386D6" w14:textId="77777777" w:rsidR="00A574F9" w:rsidRPr="00613BB9" w:rsidRDefault="00A574F9" w:rsidP="00170578">
      <w:pPr>
        <w:pStyle w:val="HTML"/>
        <w:rPr>
          <w:rStyle w:val="HTML1"/>
        </w:rPr>
      </w:pPr>
      <w:r w:rsidRPr="00613BB9">
        <w:rPr>
          <w:rStyle w:val="HTML1"/>
        </w:rPr>
        <w:t xml:space="preserve">  </w:t>
      </w:r>
      <w:r w:rsidRPr="00613BB9">
        <w:rPr>
          <w:rStyle w:val="hljs-comment"/>
        </w:rPr>
        <w:t># 文章字体</w:t>
      </w:r>
    </w:p>
    <w:p w14:paraId="3AF87F35" w14:textId="77777777" w:rsidR="00A574F9" w:rsidRPr="00613BB9" w:rsidRDefault="00A574F9" w:rsidP="00170578">
      <w:pPr>
        <w:pStyle w:val="HTML"/>
        <w:rPr>
          <w:rStyle w:val="HTML1"/>
        </w:rPr>
      </w:pPr>
      <w:r w:rsidRPr="00613BB9">
        <w:rPr>
          <w:rStyle w:val="hljs-attr"/>
        </w:rPr>
        <w:t xml:space="preserve">  posts:</w:t>
      </w:r>
    </w:p>
    <w:p w14:paraId="6A34E852" w14:textId="77777777" w:rsidR="00A574F9" w:rsidRPr="00613BB9" w:rsidRDefault="00A574F9" w:rsidP="00170578">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0AC18A5A" w14:textId="77777777" w:rsidR="00A574F9" w:rsidRPr="00613BB9" w:rsidRDefault="00A574F9" w:rsidP="00170578">
      <w:pPr>
        <w:pStyle w:val="HTML"/>
        <w:rPr>
          <w:rStyle w:val="HTML1"/>
        </w:rPr>
      </w:pPr>
      <w:r w:rsidRPr="00613BB9">
        <w:rPr>
          <w:rStyle w:val="hljs-attr"/>
        </w:rPr>
        <w:t xml:space="preserve">    family:</w:t>
      </w:r>
    </w:p>
    <w:p w14:paraId="3DE55C23" w14:textId="77777777" w:rsidR="00A574F9" w:rsidRPr="00613BB9" w:rsidRDefault="00A574F9" w:rsidP="00170578">
      <w:pPr>
        <w:pStyle w:val="HTML"/>
        <w:rPr>
          <w:rStyle w:val="HTML1"/>
        </w:rPr>
      </w:pPr>
    </w:p>
    <w:p w14:paraId="230C8275" w14:textId="77777777" w:rsidR="00A574F9" w:rsidRPr="00613BB9" w:rsidRDefault="00A574F9" w:rsidP="00170578">
      <w:pPr>
        <w:pStyle w:val="HTML"/>
        <w:rPr>
          <w:rStyle w:val="HTML1"/>
        </w:rPr>
      </w:pPr>
      <w:r w:rsidRPr="00613BB9">
        <w:rPr>
          <w:rStyle w:val="HTML1"/>
        </w:rPr>
        <w:t xml:space="preserve">  </w:t>
      </w:r>
      <w:r w:rsidRPr="00613BB9">
        <w:rPr>
          <w:rStyle w:val="hljs-comment"/>
        </w:rPr>
        <w:t># Logo 字体</w:t>
      </w:r>
    </w:p>
    <w:p w14:paraId="31F590E1" w14:textId="77777777" w:rsidR="00A574F9" w:rsidRPr="00613BB9" w:rsidRDefault="00A574F9" w:rsidP="00170578">
      <w:pPr>
        <w:pStyle w:val="HTML"/>
        <w:rPr>
          <w:rStyle w:val="HTML1"/>
        </w:rPr>
      </w:pPr>
      <w:r w:rsidRPr="00613BB9">
        <w:rPr>
          <w:rStyle w:val="hljs-attr"/>
        </w:rPr>
        <w:t xml:space="preserve">  logo:</w:t>
      </w:r>
    </w:p>
    <w:p w14:paraId="34C3E16E" w14:textId="77777777" w:rsidR="00A574F9" w:rsidRPr="00613BB9" w:rsidRDefault="00A574F9" w:rsidP="00170578">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59ABFCB2" w14:textId="77777777" w:rsidR="00A574F9" w:rsidRPr="00613BB9" w:rsidRDefault="00A574F9" w:rsidP="00170578">
      <w:pPr>
        <w:pStyle w:val="HTML"/>
        <w:rPr>
          <w:rStyle w:val="HTML1"/>
        </w:rPr>
      </w:pPr>
      <w:r w:rsidRPr="00613BB9">
        <w:rPr>
          <w:rStyle w:val="hljs-attr"/>
        </w:rPr>
        <w:t xml:space="preserve">    family:</w:t>
      </w:r>
      <w:r w:rsidRPr="00613BB9">
        <w:rPr>
          <w:rStyle w:val="HTML1"/>
        </w:rPr>
        <w:t xml:space="preserve"> </w:t>
      </w:r>
      <w:r w:rsidRPr="00613BB9">
        <w:rPr>
          <w:rStyle w:val="hljs-string"/>
        </w:rPr>
        <w:t>Lobster</w:t>
      </w:r>
      <w:r w:rsidRPr="00613BB9">
        <w:rPr>
          <w:rStyle w:val="HTML1"/>
        </w:rPr>
        <w:t xml:space="preserve"> </w:t>
      </w:r>
      <w:r w:rsidRPr="00613BB9">
        <w:rPr>
          <w:rStyle w:val="hljs-string"/>
        </w:rPr>
        <w:t>Two</w:t>
      </w:r>
    </w:p>
    <w:p w14:paraId="360A1A4C" w14:textId="77777777" w:rsidR="00A574F9" w:rsidRPr="00613BB9" w:rsidRDefault="00A574F9" w:rsidP="00170578">
      <w:pPr>
        <w:pStyle w:val="HTML"/>
        <w:rPr>
          <w:rStyle w:val="HTML1"/>
        </w:rPr>
      </w:pPr>
      <w:r w:rsidRPr="00613BB9">
        <w:rPr>
          <w:rStyle w:val="hljs-attr"/>
        </w:rPr>
        <w:t xml:space="preserve">    size:</w:t>
      </w:r>
      <w:r w:rsidRPr="00613BB9">
        <w:rPr>
          <w:rStyle w:val="HTML1"/>
        </w:rPr>
        <w:t xml:space="preserve"> </w:t>
      </w:r>
      <w:r w:rsidRPr="00613BB9">
        <w:rPr>
          <w:rStyle w:val="hljs-number"/>
        </w:rPr>
        <w:t>24</w:t>
      </w:r>
    </w:p>
    <w:p w14:paraId="3C9FA316" w14:textId="77777777" w:rsidR="00A574F9" w:rsidRPr="00613BB9" w:rsidRDefault="00A574F9" w:rsidP="00170578">
      <w:pPr>
        <w:pStyle w:val="HTML"/>
        <w:rPr>
          <w:rStyle w:val="HTML1"/>
        </w:rPr>
      </w:pPr>
    </w:p>
    <w:p w14:paraId="534055C9" w14:textId="77777777" w:rsidR="00A574F9" w:rsidRPr="00613BB9" w:rsidRDefault="00A574F9" w:rsidP="00170578">
      <w:pPr>
        <w:pStyle w:val="HTML"/>
        <w:rPr>
          <w:rStyle w:val="HTML1"/>
        </w:rPr>
      </w:pPr>
      <w:r w:rsidRPr="00613BB9">
        <w:rPr>
          <w:rStyle w:val="HTML1"/>
        </w:rPr>
        <w:t xml:space="preserve">  </w:t>
      </w:r>
      <w:r w:rsidRPr="00613BB9">
        <w:rPr>
          <w:rStyle w:val="hljs-comment"/>
        </w:rPr>
        <w:t># 代码字体，应用于 code 以及代码块</w:t>
      </w:r>
    </w:p>
    <w:p w14:paraId="6627F535" w14:textId="77777777" w:rsidR="00A574F9" w:rsidRPr="00613BB9" w:rsidRDefault="00A574F9" w:rsidP="00170578">
      <w:pPr>
        <w:pStyle w:val="HTML"/>
        <w:rPr>
          <w:rStyle w:val="HTML1"/>
        </w:rPr>
      </w:pPr>
      <w:r w:rsidRPr="00613BB9">
        <w:rPr>
          <w:rStyle w:val="hljs-attr"/>
        </w:rPr>
        <w:t xml:space="preserve">  codes:</w:t>
      </w:r>
    </w:p>
    <w:p w14:paraId="25F6CF64" w14:textId="77777777" w:rsidR="00A574F9" w:rsidRPr="00613BB9" w:rsidRDefault="00A574F9" w:rsidP="00170578">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087F00B4" w14:textId="77777777" w:rsidR="00A574F9" w:rsidRPr="00613BB9" w:rsidRDefault="00A574F9" w:rsidP="00170578">
      <w:pPr>
        <w:pStyle w:val="HTML"/>
        <w:rPr>
          <w:rStyle w:val="HTML1"/>
        </w:rPr>
      </w:pPr>
      <w:r w:rsidRPr="00613BB9">
        <w:rPr>
          <w:rStyle w:val="hljs-attr"/>
        </w:rPr>
        <w:t xml:space="preserve">    family:</w:t>
      </w:r>
      <w:r w:rsidRPr="00613BB9">
        <w:rPr>
          <w:rStyle w:val="HTML1"/>
        </w:rPr>
        <w:t xml:space="preserve"> </w:t>
      </w:r>
      <w:r w:rsidRPr="00613BB9">
        <w:rPr>
          <w:rStyle w:val="hljs-string"/>
        </w:rPr>
        <w:t>PT</w:t>
      </w:r>
      <w:r w:rsidRPr="00613BB9">
        <w:rPr>
          <w:rStyle w:val="HTML1"/>
        </w:rPr>
        <w:t xml:space="preserve"> </w:t>
      </w:r>
      <w:r w:rsidRPr="00613BB9">
        <w:rPr>
          <w:rStyle w:val="hljs-string"/>
        </w:rPr>
        <w:t>Mono</w:t>
      </w:r>
    </w:p>
    <w:p w14:paraId="0B4AB6E9" w14:textId="77777777" w:rsidR="00A574F9" w:rsidRPr="00613BB9" w:rsidRDefault="00A574F9" w:rsidP="00170578">
      <w:pPr>
        <w:pStyle w:val="4"/>
      </w:pPr>
      <w:bookmarkStart w:id="698" w:name="_Toc46395293"/>
      <w:r w:rsidRPr="00613BB9">
        <w:t>设置代码高亮主题</w:t>
      </w:r>
      <w:bookmarkEnd w:id="698"/>
    </w:p>
    <w:p w14:paraId="4C57C0FD" w14:textId="77777777" w:rsidR="00A574F9" w:rsidRPr="00613BB9" w:rsidRDefault="00A574F9" w:rsidP="00170578">
      <w:pPr>
        <w:pStyle w:val="a3"/>
      </w:pPr>
      <w:r w:rsidRPr="00613BB9">
        <w:t xml:space="preserve">NexT 使用 </w:t>
      </w:r>
      <w:hyperlink r:id="rId2214" w:history="1">
        <w:r w:rsidRPr="00613BB9">
          <w:rPr>
            <w:rStyle w:val="a4"/>
            <w:color w:val="auto"/>
          </w:rPr>
          <w:t>Tomorrow Theme</w:t>
        </w:r>
      </w:hyperlink>
      <w:r w:rsidRPr="00613BB9">
        <w:t xml:space="preserve"> 作为代码高亮，共有5款主题供你选择。 NexT 默认使用的是 白色的 </w:t>
      </w:r>
      <w:r w:rsidRPr="00613BB9">
        <w:rPr>
          <w:rStyle w:val="HTML1"/>
        </w:rPr>
        <w:t>normal</w:t>
      </w:r>
      <w:r w:rsidRPr="00613BB9">
        <w:t xml:space="preserve"> 主题，可选的值有 </w:t>
      </w:r>
      <w:r w:rsidRPr="00613BB9">
        <w:rPr>
          <w:rStyle w:val="HTML1"/>
        </w:rPr>
        <w:t>normal</w:t>
      </w:r>
      <w:r w:rsidRPr="00613BB9">
        <w:t>，</w:t>
      </w:r>
      <w:r w:rsidRPr="00613BB9">
        <w:rPr>
          <w:rStyle w:val="HTML1"/>
        </w:rPr>
        <w:t>night</w:t>
      </w:r>
      <w:r w:rsidRPr="00613BB9">
        <w:t xml:space="preserve">， </w:t>
      </w:r>
      <w:r w:rsidRPr="00613BB9">
        <w:rPr>
          <w:rStyle w:val="HTML1"/>
        </w:rPr>
        <w:t>night blue</w:t>
      </w:r>
      <w:r w:rsidRPr="00613BB9">
        <w:t xml:space="preserve">， </w:t>
      </w:r>
      <w:r w:rsidRPr="00613BB9">
        <w:rPr>
          <w:rStyle w:val="HTML1"/>
        </w:rPr>
        <w:t>night bright</w:t>
      </w:r>
      <w:r w:rsidRPr="00613BB9">
        <w:t xml:space="preserve">， </w:t>
      </w:r>
      <w:r w:rsidRPr="00613BB9">
        <w:rPr>
          <w:rStyle w:val="HTML1"/>
        </w:rPr>
        <w:t>night eighties</w:t>
      </w:r>
      <w:r w:rsidRPr="00613BB9">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1"/>
        <w:gridCol w:w="1655"/>
        <w:gridCol w:w="1655"/>
        <w:gridCol w:w="1655"/>
        <w:gridCol w:w="1670"/>
      </w:tblGrid>
      <w:tr w:rsidR="00A574F9" w:rsidRPr="00613BB9" w14:paraId="1D0FD9C3" w14:textId="77777777" w:rsidTr="00170578">
        <w:trPr>
          <w:tblCellSpacing w:w="15" w:type="dxa"/>
        </w:trPr>
        <w:tc>
          <w:tcPr>
            <w:tcW w:w="0" w:type="auto"/>
            <w:vAlign w:val="center"/>
            <w:hideMark/>
          </w:tcPr>
          <w:p w14:paraId="5D939A87" w14:textId="77777777" w:rsidR="00A574F9" w:rsidRPr="00613BB9" w:rsidRDefault="00A574F9" w:rsidP="00170578">
            <w:r w:rsidRPr="00613BB9">
              <w:rPr>
                <w:noProof/>
              </w:rPr>
              <w:drawing>
                <wp:inline distT="0" distB="0" distL="0" distR="0" wp14:anchorId="1B9E644F" wp14:editId="267AF16F">
                  <wp:extent cx="3209925" cy="43053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15">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029C071C" w14:textId="77777777" w:rsidR="00A574F9" w:rsidRPr="00613BB9" w:rsidRDefault="00A574F9" w:rsidP="00170578">
            <w:r w:rsidRPr="00613BB9">
              <w:rPr>
                <w:noProof/>
              </w:rPr>
              <w:drawing>
                <wp:inline distT="0" distB="0" distL="0" distR="0" wp14:anchorId="558CF4C8" wp14:editId="1B97851C">
                  <wp:extent cx="3209925" cy="43053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16">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36C97D63" w14:textId="77777777" w:rsidR="00A574F9" w:rsidRPr="00613BB9" w:rsidRDefault="00A574F9" w:rsidP="00170578">
            <w:r w:rsidRPr="00613BB9">
              <w:rPr>
                <w:noProof/>
              </w:rPr>
              <w:drawing>
                <wp:inline distT="0" distB="0" distL="0" distR="0" wp14:anchorId="1EDA3E98" wp14:editId="35A00245">
                  <wp:extent cx="3209925" cy="4305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7">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6ADC0BFE" w14:textId="77777777" w:rsidR="00A574F9" w:rsidRPr="00613BB9" w:rsidRDefault="00A574F9" w:rsidP="00170578">
            <w:r w:rsidRPr="00613BB9">
              <w:rPr>
                <w:noProof/>
              </w:rPr>
              <w:drawing>
                <wp:inline distT="0" distB="0" distL="0" distR="0" wp14:anchorId="5683DB9E" wp14:editId="1B8D3257">
                  <wp:extent cx="3209925" cy="43053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18">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16C4F5A1" w14:textId="77777777" w:rsidR="00A574F9" w:rsidRPr="00613BB9" w:rsidRDefault="00A574F9" w:rsidP="00170578">
            <w:r w:rsidRPr="00613BB9">
              <w:rPr>
                <w:noProof/>
              </w:rPr>
              <w:drawing>
                <wp:inline distT="0" distB="0" distL="0" distR="0" wp14:anchorId="12D0E356" wp14:editId="72AE28C4">
                  <wp:extent cx="3209925" cy="430530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19">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r>
    </w:tbl>
    <w:p w14:paraId="0421D121" w14:textId="77777777" w:rsidR="00A574F9" w:rsidRPr="00613BB9" w:rsidRDefault="00A574F9" w:rsidP="00170578">
      <w:pPr>
        <w:pStyle w:val="a3"/>
      </w:pPr>
      <w:r w:rsidRPr="00613BB9">
        <w:t xml:space="preserve">更改 </w:t>
      </w:r>
      <w:r w:rsidRPr="00613BB9">
        <w:rPr>
          <w:rStyle w:val="HTML1"/>
        </w:rPr>
        <w:t>highlight_theme</w:t>
      </w:r>
      <w:r w:rsidRPr="00613BB9">
        <w:t xml:space="preserve"> 字段，将其值设定成你所喜爱的高亮主题，例如：</w:t>
      </w:r>
    </w:p>
    <w:p w14:paraId="206096D0" w14:textId="77777777" w:rsidR="00A574F9" w:rsidRPr="00613BB9" w:rsidRDefault="00A574F9" w:rsidP="00170578">
      <w:r w:rsidRPr="00613BB9">
        <w:lastRenderedPageBreak/>
        <w:t>高亮主题设置示例</w:t>
      </w:r>
    </w:p>
    <w:p w14:paraId="34866967" w14:textId="77777777" w:rsidR="00A574F9" w:rsidRPr="00613BB9" w:rsidRDefault="00A574F9" w:rsidP="00170578">
      <w:pPr>
        <w:pStyle w:val="HTML"/>
        <w:rPr>
          <w:rStyle w:val="HTML1"/>
        </w:rPr>
      </w:pPr>
      <w:r w:rsidRPr="00613BB9">
        <w:rPr>
          <w:rStyle w:val="hljs-comment"/>
        </w:rPr>
        <w:t># Code Highlight theme</w:t>
      </w:r>
    </w:p>
    <w:p w14:paraId="238664F8" w14:textId="77777777" w:rsidR="00A574F9" w:rsidRPr="00613BB9" w:rsidRDefault="00A574F9" w:rsidP="00170578">
      <w:pPr>
        <w:pStyle w:val="HTML"/>
        <w:rPr>
          <w:rStyle w:val="HTML1"/>
        </w:rPr>
      </w:pPr>
      <w:r w:rsidRPr="00613BB9">
        <w:rPr>
          <w:rStyle w:val="hljs-comment"/>
        </w:rPr>
        <w:t># Available value: normal | night | night eighties | night blue | night bright</w:t>
      </w:r>
    </w:p>
    <w:p w14:paraId="75DC3BAF" w14:textId="77777777" w:rsidR="00A574F9" w:rsidRPr="00613BB9" w:rsidRDefault="00A574F9" w:rsidP="00170578">
      <w:pPr>
        <w:pStyle w:val="HTML"/>
        <w:rPr>
          <w:rStyle w:val="HTML1"/>
        </w:rPr>
      </w:pPr>
      <w:r w:rsidRPr="00613BB9">
        <w:rPr>
          <w:rStyle w:val="hljs-comment"/>
        </w:rPr>
        <w:t># https://github.com/chriskempson/tomorrow-theme</w:t>
      </w:r>
    </w:p>
    <w:p w14:paraId="1CEA8E41" w14:textId="77777777" w:rsidR="00A574F9" w:rsidRPr="00613BB9" w:rsidRDefault="00A574F9" w:rsidP="00170578">
      <w:pPr>
        <w:pStyle w:val="HTML"/>
        <w:rPr>
          <w:rStyle w:val="HTML1"/>
        </w:rPr>
      </w:pPr>
      <w:r w:rsidRPr="00613BB9">
        <w:rPr>
          <w:rStyle w:val="hljs-attr"/>
        </w:rPr>
        <w:t>highlight_theme:</w:t>
      </w:r>
      <w:r w:rsidRPr="00613BB9">
        <w:rPr>
          <w:rStyle w:val="HTML1"/>
        </w:rPr>
        <w:t xml:space="preserve"> </w:t>
      </w:r>
      <w:r w:rsidRPr="00613BB9">
        <w:rPr>
          <w:rStyle w:val="hljs-string"/>
        </w:rPr>
        <w:t>normal</w:t>
      </w:r>
    </w:p>
    <w:p w14:paraId="6D6019D2" w14:textId="77777777" w:rsidR="00A574F9" w:rsidRPr="00613BB9" w:rsidRDefault="00A574F9" w:rsidP="00170578">
      <w:pPr>
        <w:pStyle w:val="4"/>
      </w:pPr>
      <w:bookmarkStart w:id="699" w:name="_Toc46395294"/>
      <w:r w:rsidRPr="00613BB9">
        <w:t>侧边栏社交链接</w:t>
      </w:r>
      <w:bookmarkEnd w:id="699"/>
    </w:p>
    <w:p w14:paraId="1ACB6EB3" w14:textId="77777777" w:rsidR="00A574F9" w:rsidRPr="00613BB9" w:rsidRDefault="00A574F9" w:rsidP="00170578">
      <w:pPr>
        <w:pStyle w:val="a3"/>
      </w:pPr>
      <w:r w:rsidRPr="00613BB9">
        <w:t xml:space="preserve">侧栏社交链接的修改包含两个部分，第一是链接，第二是链接图标。 两者配置均在 </w:t>
      </w:r>
      <w:r w:rsidRPr="00613BB9">
        <w:rPr>
          <w:rStyle w:val="label"/>
        </w:rPr>
        <w:t>主题配置文件</w:t>
      </w:r>
      <w:r w:rsidRPr="00613BB9">
        <w:t xml:space="preserve"> 中。 </w:t>
      </w:r>
    </w:p>
    <w:p w14:paraId="0962819A" w14:textId="77777777" w:rsidR="00A574F9" w:rsidRPr="00613BB9" w:rsidRDefault="00A574F9" w:rsidP="00907565">
      <w:pPr>
        <w:pStyle w:val="a3"/>
        <w:numPr>
          <w:ilvl w:val="0"/>
          <w:numId w:val="99"/>
        </w:numPr>
      </w:pPr>
      <w:r w:rsidRPr="00613BB9">
        <w:t xml:space="preserve">链接放置在 </w:t>
      </w:r>
      <w:r w:rsidRPr="00613BB9">
        <w:rPr>
          <w:rStyle w:val="HTML1"/>
        </w:rPr>
        <w:t>social</w:t>
      </w:r>
      <w:r w:rsidRPr="00613BB9">
        <w:t xml:space="preserve"> 字段下，一行一个链接。其键值格式是 </w:t>
      </w:r>
      <w:r w:rsidRPr="00613BB9">
        <w:rPr>
          <w:rStyle w:val="HTML1"/>
        </w:rPr>
        <w:t>显示文本: 链接地址</w:t>
      </w:r>
      <w:r w:rsidRPr="00613BB9">
        <w:t>。</w:t>
      </w:r>
    </w:p>
    <w:p w14:paraId="2312A9BE" w14:textId="77777777" w:rsidR="00A574F9" w:rsidRPr="00613BB9" w:rsidRDefault="00A574F9" w:rsidP="00170578">
      <w:pPr>
        <w:spacing w:beforeAutospacing="1" w:afterAutospacing="1"/>
        <w:ind w:left="720"/>
      </w:pPr>
      <w:r w:rsidRPr="00613BB9">
        <w:t>配置示例</w:t>
      </w:r>
    </w:p>
    <w:p w14:paraId="1E06ABBA" w14:textId="77777777" w:rsidR="00A574F9" w:rsidRPr="00613BB9" w:rsidRDefault="00A574F9" w:rsidP="00170578">
      <w:pPr>
        <w:pStyle w:val="HTML"/>
        <w:ind w:left="720"/>
        <w:rPr>
          <w:rStyle w:val="HTML1"/>
        </w:rPr>
      </w:pPr>
      <w:r w:rsidRPr="00613BB9">
        <w:rPr>
          <w:rStyle w:val="hljs-comment"/>
        </w:rPr>
        <w:t># Social links</w:t>
      </w:r>
    </w:p>
    <w:p w14:paraId="00F6BFE9" w14:textId="77777777" w:rsidR="00A574F9" w:rsidRPr="00613BB9" w:rsidRDefault="00A574F9" w:rsidP="00170578">
      <w:pPr>
        <w:pStyle w:val="HTML"/>
        <w:ind w:left="720"/>
        <w:rPr>
          <w:rStyle w:val="HTML1"/>
        </w:rPr>
      </w:pPr>
      <w:r w:rsidRPr="00613BB9">
        <w:rPr>
          <w:rStyle w:val="hljs-attr"/>
        </w:rPr>
        <w:t>social:</w:t>
      </w:r>
    </w:p>
    <w:p w14:paraId="152D101C" w14:textId="77777777" w:rsidR="00A574F9" w:rsidRPr="00613BB9" w:rsidRDefault="00A574F9" w:rsidP="00170578">
      <w:pPr>
        <w:pStyle w:val="HTML"/>
        <w:ind w:left="720"/>
        <w:rPr>
          <w:rStyle w:val="HTML1"/>
        </w:rPr>
      </w:pPr>
      <w:r w:rsidRPr="00613BB9">
        <w:rPr>
          <w:rStyle w:val="hljs-attr"/>
        </w:rPr>
        <w:t xml:space="preserve">  GitHub:</w:t>
      </w:r>
      <w:r w:rsidRPr="00613BB9">
        <w:rPr>
          <w:rStyle w:val="HTML1"/>
        </w:rPr>
        <w:t xml:space="preserve"> </w:t>
      </w:r>
      <w:r w:rsidRPr="00613BB9">
        <w:rPr>
          <w:rStyle w:val="hljs-attr"/>
        </w:rPr>
        <w:t>https://github.com/your-user-name</w:t>
      </w:r>
    </w:p>
    <w:p w14:paraId="7CCFBA11" w14:textId="77777777" w:rsidR="00A574F9" w:rsidRPr="00613BB9" w:rsidRDefault="00A574F9" w:rsidP="00170578">
      <w:pPr>
        <w:pStyle w:val="HTML"/>
        <w:ind w:left="720"/>
        <w:rPr>
          <w:rStyle w:val="HTML1"/>
        </w:rPr>
      </w:pPr>
      <w:r w:rsidRPr="00613BB9">
        <w:rPr>
          <w:rStyle w:val="hljs-attr"/>
        </w:rPr>
        <w:t xml:space="preserve">  Twitter:</w:t>
      </w:r>
      <w:r w:rsidRPr="00613BB9">
        <w:rPr>
          <w:rStyle w:val="HTML1"/>
        </w:rPr>
        <w:t xml:space="preserve"> </w:t>
      </w:r>
      <w:r w:rsidRPr="00613BB9">
        <w:rPr>
          <w:rStyle w:val="hljs-attr"/>
        </w:rPr>
        <w:t>https://twitter.com/your-user-name</w:t>
      </w:r>
    </w:p>
    <w:p w14:paraId="482216D9" w14:textId="77777777" w:rsidR="00A574F9" w:rsidRPr="00613BB9" w:rsidRDefault="00A574F9" w:rsidP="00170578">
      <w:pPr>
        <w:pStyle w:val="HTML"/>
        <w:ind w:left="720"/>
        <w:rPr>
          <w:rStyle w:val="HTML1"/>
        </w:rPr>
      </w:pPr>
      <w:r w:rsidRPr="00613BB9">
        <w:rPr>
          <w:rStyle w:val="HTML1"/>
        </w:rPr>
        <w:t xml:space="preserve">  </w:t>
      </w:r>
      <w:r w:rsidRPr="00613BB9">
        <w:rPr>
          <w:rStyle w:val="hljs-string"/>
        </w:rPr>
        <w:t>微博:</w:t>
      </w:r>
      <w:r w:rsidRPr="00613BB9">
        <w:rPr>
          <w:rStyle w:val="HTML1"/>
        </w:rPr>
        <w:t xml:space="preserve"> </w:t>
      </w:r>
      <w:r w:rsidRPr="00613BB9">
        <w:rPr>
          <w:rStyle w:val="hljs-attr"/>
        </w:rPr>
        <w:t>http://weibo.com/your-user-name</w:t>
      </w:r>
    </w:p>
    <w:p w14:paraId="5ED35E05" w14:textId="77777777" w:rsidR="00A574F9" w:rsidRPr="00613BB9" w:rsidRDefault="00A574F9" w:rsidP="00170578">
      <w:pPr>
        <w:pStyle w:val="HTML"/>
        <w:ind w:left="720"/>
        <w:rPr>
          <w:rStyle w:val="HTML1"/>
        </w:rPr>
      </w:pPr>
      <w:r w:rsidRPr="00613BB9">
        <w:rPr>
          <w:rStyle w:val="HTML1"/>
        </w:rPr>
        <w:t xml:space="preserve">  </w:t>
      </w:r>
      <w:r w:rsidRPr="00613BB9">
        <w:rPr>
          <w:rStyle w:val="hljs-string"/>
        </w:rPr>
        <w:t>豆瓣:</w:t>
      </w:r>
      <w:r w:rsidRPr="00613BB9">
        <w:rPr>
          <w:rStyle w:val="HTML1"/>
        </w:rPr>
        <w:t xml:space="preserve"> </w:t>
      </w:r>
      <w:r w:rsidRPr="00613BB9">
        <w:rPr>
          <w:rStyle w:val="hljs-attr"/>
        </w:rPr>
        <w:t>http://douban.com/people/your-user-name</w:t>
      </w:r>
    </w:p>
    <w:p w14:paraId="6DCAC1D3" w14:textId="77777777" w:rsidR="00A574F9" w:rsidRPr="00613BB9" w:rsidRDefault="00A574F9" w:rsidP="00170578">
      <w:pPr>
        <w:pStyle w:val="HTML"/>
        <w:ind w:left="720"/>
        <w:rPr>
          <w:rStyle w:val="HTML1"/>
        </w:rPr>
      </w:pPr>
      <w:r w:rsidRPr="00613BB9">
        <w:rPr>
          <w:rStyle w:val="HTML1"/>
        </w:rPr>
        <w:t xml:space="preserve">  </w:t>
      </w:r>
      <w:r w:rsidRPr="00613BB9">
        <w:rPr>
          <w:rStyle w:val="hljs-string"/>
        </w:rPr>
        <w:t>知乎:</w:t>
      </w:r>
      <w:r w:rsidRPr="00613BB9">
        <w:rPr>
          <w:rStyle w:val="HTML1"/>
        </w:rPr>
        <w:t xml:space="preserve"> </w:t>
      </w:r>
      <w:r w:rsidRPr="00613BB9">
        <w:rPr>
          <w:rStyle w:val="hljs-attr"/>
        </w:rPr>
        <w:t>http://www.zhihu.com/people/your-user-name</w:t>
      </w:r>
    </w:p>
    <w:p w14:paraId="167ABDF5" w14:textId="77777777" w:rsidR="00A574F9" w:rsidRPr="00613BB9" w:rsidRDefault="00A574F9" w:rsidP="00170578">
      <w:pPr>
        <w:pStyle w:val="HTML"/>
        <w:ind w:left="720"/>
        <w:rPr>
          <w:rStyle w:val="HTML1"/>
        </w:rPr>
      </w:pPr>
      <w:r w:rsidRPr="00613BB9">
        <w:rPr>
          <w:rStyle w:val="HTML1"/>
        </w:rPr>
        <w:t xml:space="preserve">  </w:t>
      </w:r>
      <w:r w:rsidRPr="00613BB9">
        <w:rPr>
          <w:rStyle w:val="hljs-comment"/>
        </w:rPr>
        <w:t># 等等</w:t>
      </w:r>
    </w:p>
    <w:p w14:paraId="7DD60EAE" w14:textId="77777777" w:rsidR="00A574F9" w:rsidRPr="00613BB9" w:rsidRDefault="00A574F9" w:rsidP="00907565">
      <w:pPr>
        <w:pStyle w:val="a3"/>
        <w:numPr>
          <w:ilvl w:val="0"/>
          <w:numId w:val="99"/>
        </w:numPr>
      </w:pPr>
      <w:r w:rsidRPr="00613BB9">
        <w:t xml:space="preserve">设定链接的图标，对应的字段是 </w:t>
      </w:r>
      <w:r w:rsidRPr="00613BB9">
        <w:rPr>
          <w:rStyle w:val="HTML1"/>
        </w:rPr>
        <w:t>social_icons</w:t>
      </w:r>
      <w:r w:rsidRPr="00613BB9">
        <w:t xml:space="preserve">。其键值格式是 </w:t>
      </w:r>
      <w:r w:rsidRPr="00613BB9">
        <w:rPr>
          <w:rStyle w:val="HTML1"/>
        </w:rPr>
        <w:t>匹配键: Font Awesome 图标名称</w:t>
      </w:r>
      <w:r w:rsidRPr="00613BB9">
        <w:t xml:space="preserve">， </w:t>
      </w:r>
      <w:r w:rsidRPr="00613BB9">
        <w:rPr>
          <w:rStyle w:val="HTML1"/>
        </w:rPr>
        <w:t>匹配键</w:t>
      </w:r>
      <w:r w:rsidRPr="00613BB9">
        <w:t xml:space="preserve"> 与上一步所配置的链接的 </w:t>
      </w:r>
      <w:r w:rsidRPr="00613BB9">
        <w:rPr>
          <w:rStyle w:val="HTML1"/>
        </w:rPr>
        <w:t>显示文本</w:t>
      </w:r>
      <w:r w:rsidRPr="00613BB9">
        <w:t xml:space="preserve"> 相同（大小写严格匹配），</w:t>
      </w:r>
      <w:r w:rsidRPr="00613BB9">
        <w:rPr>
          <w:rStyle w:val="HTML1"/>
        </w:rPr>
        <w:t>图标名称</w:t>
      </w:r>
      <w:r w:rsidRPr="00613BB9">
        <w:t xml:space="preserve"> 是 Font Awesome 图标的名字（不必带 </w:t>
      </w:r>
      <w:r w:rsidRPr="00613BB9">
        <w:rPr>
          <w:rStyle w:val="HTML1"/>
        </w:rPr>
        <w:t>fa-</w:t>
      </w:r>
      <w:r w:rsidRPr="00613BB9">
        <w:t xml:space="preserve"> 前缀）。 </w:t>
      </w:r>
      <w:r w:rsidRPr="00613BB9">
        <w:rPr>
          <w:rStyle w:val="HTML1"/>
        </w:rPr>
        <w:t>enable</w:t>
      </w:r>
      <w:r w:rsidRPr="00613BB9">
        <w:t xml:space="preserve"> 选项用于控制是否显示图标，你可以设置成 </w:t>
      </w:r>
      <w:r w:rsidRPr="00613BB9">
        <w:rPr>
          <w:rStyle w:val="HTML1"/>
        </w:rPr>
        <w:t>false</w:t>
      </w:r>
      <w:r w:rsidRPr="00613BB9">
        <w:t xml:space="preserve"> 来去掉图标。 </w:t>
      </w:r>
    </w:p>
    <w:p w14:paraId="17FE2FA3" w14:textId="77777777" w:rsidR="00A574F9" w:rsidRPr="00613BB9" w:rsidRDefault="00A574F9" w:rsidP="00170578">
      <w:pPr>
        <w:spacing w:beforeAutospacing="1" w:afterAutospacing="1"/>
        <w:ind w:left="720"/>
      </w:pPr>
      <w:r w:rsidRPr="00613BB9">
        <w:t>配置示例</w:t>
      </w:r>
    </w:p>
    <w:p w14:paraId="0D762E99" w14:textId="77777777" w:rsidR="00A574F9" w:rsidRPr="00613BB9" w:rsidRDefault="00A574F9" w:rsidP="00170578">
      <w:pPr>
        <w:pStyle w:val="HTML"/>
        <w:ind w:left="720"/>
        <w:rPr>
          <w:rStyle w:val="HTML1"/>
        </w:rPr>
      </w:pPr>
      <w:r w:rsidRPr="00613BB9">
        <w:rPr>
          <w:rStyle w:val="hljs-comment"/>
        </w:rPr>
        <w:t># Social Icons</w:t>
      </w:r>
    </w:p>
    <w:p w14:paraId="09E667C5" w14:textId="77777777" w:rsidR="00A574F9" w:rsidRPr="00613BB9" w:rsidRDefault="00A574F9" w:rsidP="00170578">
      <w:pPr>
        <w:pStyle w:val="HTML"/>
        <w:ind w:left="720"/>
        <w:rPr>
          <w:rStyle w:val="HTML1"/>
        </w:rPr>
      </w:pPr>
      <w:r w:rsidRPr="00613BB9">
        <w:rPr>
          <w:rStyle w:val="hljs-attr"/>
        </w:rPr>
        <w:t>social_icons:</w:t>
      </w:r>
    </w:p>
    <w:p w14:paraId="6727AF48" w14:textId="77777777" w:rsidR="00A574F9" w:rsidRPr="00613BB9" w:rsidRDefault="00A574F9" w:rsidP="00170578">
      <w:pPr>
        <w:pStyle w:val="HTML"/>
        <w:ind w:left="720"/>
        <w:rPr>
          <w:rStyle w:val="HTML1"/>
        </w:rPr>
      </w:pPr>
      <w:r w:rsidRPr="00613BB9">
        <w:rPr>
          <w:rStyle w:val="hljs-attr"/>
        </w:rPr>
        <w:t xml:space="preserve">  enable:</w:t>
      </w:r>
      <w:r w:rsidRPr="00613BB9">
        <w:rPr>
          <w:rStyle w:val="HTML1"/>
        </w:rPr>
        <w:t xml:space="preserve"> </w:t>
      </w:r>
      <w:r w:rsidRPr="00613BB9">
        <w:rPr>
          <w:rStyle w:val="hljs-literal"/>
        </w:rPr>
        <w:t>true</w:t>
      </w:r>
    </w:p>
    <w:p w14:paraId="787C3844" w14:textId="77777777" w:rsidR="00A574F9" w:rsidRPr="00613BB9" w:rsidRDefault="00A574F9" w:rsidP="00170578">
      <w:pPr>
        <w:pStyle w:val="HTML"/>
        <w:ind w:left="720"/>
        <w:rPr>
          <w:rStyle w:val="HTML1"/>
        </w:rPr>
      </w:pPr>
      <w:r w:rsidRPr="00613BB9">
        <w:rPr>
          <w:rStyle w:val="HTML1"/>
        </w:rPr>
        <w:t xml:space="preserve">  </w:t>
      </w:r>
      <w:r w:rsidRPr="00613BB9">
        <w:rPr>
          <w:rStyle w:val="hljs-comment"/>
        </w:rPr>
        <w:t># Icon Mappings</w:t>
      </w:r>
    </w:p>
    <w:p w14:paraId="5087841C" w14:textId="77777777" w:rsidR="00A574F9" w:rsidRPr="00613BB9" w:rsidRDefault="00A574F9" w:rsidP="00170578">
      <w:pPr>
        <w:pStyle w:val="HTML"/>
        <w:ind w:left="720"/>
        <w:rPr>
          <w:rStyle w:val="HTML1"/>
        </w:rPr>
      </w:pPr>
      <w:r w:rsidRPr="00613BB9">
        <w:rPr>
          <w:rStyle w:val="hljs-attr"/>
        </w:rPr>
        <w:t xml:space="preserve">  GitHub:</w:t>
      </w:r>
      <w:r w:rsidRPr="00613BB9">
        <w:rPr>
          <w:rStyle w:val="HTML1"/>
        </w:rPr>
        <w:t xml:space="preserve"> </w:t>
      </w:r>
      <w:r w:rsidRPr="00613BB9">
        <w:rPr>
          <w:rStyle w:val="hljs-string"/>
        </w:rPr>
        <w:t>github</w:t>
      </w:r>
    </w:p>
    <w:p w14:paraId="79E4064D" w14:textId="77777777" w:rsidR="00A574F9" w:rsidRPr="00613BB9" w:rsidRDefault="00A574F9" w:rsidP="00170578">
      <w:pPr>
        <w:pStyle w:val="HTML"/>
        <w:ind w:left="720"/>
        <w:rPr>
          <w:rStyle w:val="HTML1"/>
        </w:rPr>
      </w:pPr>
      <w:r w:rsidRPr="00613BB9">
        <w:rPr>
          <w:rStyle w:val="hljs-attr"/>
        </w:rPr>
        <w:t xml:space="preserve">  Twitter:</w:t>
      </w:r>
      <w:r w:rsidRPr="00613BB9">
        <w:rPr>
          <w:rStyle w:val="HTML1"/>
        </w:rPr>
        <w:t xml:space="preserve"> </w:t>
      </w:r>
      <w:r w:rsidRPr="00613BB9">
        <w:rPr>
          <w:rStyle w:val="hljs-string"/>
        </w:rPr>
        <w:t>twitter</w:t>
      </w:r>
    </w:p>
    <w:p w14:paraId="3BD2B9E6" w14:textId="77777777" w:rsidR="00A574F9" w:rsidRPr="00613BB9" w:rsidRDefault="00A574F9" w:rsidP="00170578">
      <w:pPr>
        <w:pStyle w:val="HTML"/>
        <w:ind w:left="720"/>
        <w:rPr>
          <w:rStyle w:val="HTML1"/>
        </w:rPr>
      </w:pPr>
      <w:r w:rsidRPr="00613BB9">
        <w:rPr>
          <w:rStyle w:val="HTML1"/>
        </w:rPr>
        <w:t xml:space="preserve">  </w:t>
      </w:r>
      <w:r w:rsidRPr="00613BB9">
        <w:rPr>
          <w:rStyle w:val="hljs-string"/>
        </w:rPr>
        <w:t>微博:</w:t>
      </w:r>
      <w:r w:rsidRPr="00613BB9">
        <w:rPr>
          <w:rStyle w:val="HTML1"/>
        </w:rPr>
        <w:t xml:space="preserve"> </w:t>
      </w:r>
      <w:r w:rsidRPr="00613BB9">
        <w:rPr>
          <w:rStyle w:val="hljs-string"/>
        </w:rPr>
        <w:t>weibo</w:t>
      </w:r>
    </w:p>
    <w:p w14:paraId="1E328532" w14:textId="77777777" w:rsidR="00A574F9" w:rsidRPr="00613BB9" w:rsidRDefault="00A574F9" w:rsidP="00170578">
      <w:pPr>
        <w:pStyle w:val="4"/>
      </w:pPr>
      <w:bookmarkStart w:id="700" w:name="_Toc46395295"/>
      <w:r w:rsidRPr="00613BB9">
        <w:lastRenderedPageBreak/>
        <w:t xml:space="preserve">开启打赏功能 </w:t>
      </w:r>
      <w:r w:rsidRPr="00613BB9">
        <w:rPr>
          <w:sz w:val="24"/>
          <w:szCs w:val="24"/>
        </w:rPr>
        <w:t xml:space="preserve">由 </w:t>
      </w:r>
      <w:hyperlink r:id="rId2220" w:tgtFrame="_blank" w:history="1">
        <w:r w:rsidRPr="00613BB9">
          <w:rPr>
            <w:rStyle w:val="a4"/>
            <w:color w:val="auto"/>
          </w:rPr>
          <w:t>habren</w:t>
        </w:r>
      </w:hyperlink>
      <w:r w:rsidRPr="00613BB9">
        <w:rPr>
          <w:sz w:val="24"/>
          <w:szCs w:val="24"/>
        </w:rPr>
        <w:t xml:space="preserve"> 贡献</w:t>
      </w:r>
      <w:bookmarkEnd w:id="700"/>
      <w:r w:rsidRPr="00613BB9">
        <w:t xml:space="preserve"> </w:t>
      </w:r>
    </w:p>
    <w:p w14:paraId="132CA46F" w14:textId="77777777" w:rsidR="00A574F9" w:rsidRPr="00613BB9" w:rsidRDefault="00A574F9" w:rsidP="00170578">
      <w:pPr>
        <w:pStyle w:val="a3"/>
      </w:pPr>
      <w:r w:rsidRPr="00613BB9">
        <w:t xml:space="preserve">越来越多的平台（微信公众平台，新浪微博，简书，百度打赏等）支持打赏功能，付费阅读时代越来越近，特此增加了打赏功能，支持微信打赏和支付宝打赏。 只需要 </w:t>
      </w:r>
      <w:r w:rsidRPr="00613BB9">
        <w:rPr>
          <w:rStyle w:val="label"/>
        </w:rPr>
        <w:t>主题配置文件</w:t>
      </w:r>
      <w:r w:rsidRPr="00613BB9">
        <w:t xml:space="preserve"> 中填入 微信 和 支付宝 收款二维码图片地址 即可开启该功能。 </w:t>
      </w:r>
    </w:p>
    <w:p w14:paraId="32AD04ED" w14:textId="77777777" w:rsidR="00A574F9" w:rsidRPr="00613BB9" w:rsidRDefault="00A574F9" w:rsidP="00170578">
      <w:r w:rsidRPr="00613BB9">
        <w:t>打赏功能配置示例</w:t>
      </w:r>
    </w:p>
    <w:p w14:paraId="32A2C054" w14:textId="77777777" w:rsidR="00A574F9" w:rsidRPr="00613BB9" w:rsidRDefault="00A574F9" w:rsidP="00170578">
      <w:pPr>
        <w:pStyle w:val="HTML"/>
        <w:rPr>
          <w:rStyle w:val="HTML1"/>
        </w:rPr>
      </w:pPr>
      <w:r w:rsidRPr="00613BB9">
        <w:rPr>
          <w:rStyle w:val="hljs-attr"/>
        </w:rPr>
        <w:t>reward_comment:</w:t>
      </w:r>
      <w:r w:rsidRPr="00613BB9">
        <w:rPr>
          <w:rStyle w:val="HTML1"/>
        </w:rPr>
        <w:t xml:space="preserve"> </w:t>
      </w:r>
      <w:r w:rsidRPr="00613BB9">
        <w:rPr>
          <w:rStyle w:val="hljs-string"/>
        </w:rPr>
        <w:t>坚持原创技术分享，您的支持将鼓励我继续创作！</w:t>
      </w:r>
    </w:p>
    <w:p w14:paraId="28B93441" w14:textId="77777777" w:rsidR="00A574F9" w:rsidRPr="00613BB9" w:rsidRDefault="00A574F9" w:rsidP="00170578">
      <w:pPr>
        <w:pStyle w:val="HTML"/>
        <w:rPr>
          <w:rStyle w:val="HTML1"/>
        </w:rPr>
      </w:pPr>
      <w:r w:rsidRPr="00613BB9">
        <w:rPr>
          <w:rStyle w:val="hljs-attr"/>
        </w:rPr>
        <w:t>wechatpay:</w:t>
      </w:r>
      <w:r w:rsidRPr="00613BB9">
        <w:rPr>
          <w:rStyle w:val="HTML1"/>
        </w:rPr>
        <w:t xml:space="preserve"> </w:t>
      </w:r>
      <w:r w:rsidRPr="00613BB9">
        <w:rPr>
          <w:rStyle w:val="hljs-string"/>
        </w:rPr>
        <w:t>/path/to/wechat-reward-image</w:t>
      </w:r>
    </w:p>
    <w:p w14:paraId="64165E01" w14:textId="77777777" w:rsidR="00A574F9" w:rsidRPr="00613BB9" w:rsidRDefault="00A574F9" w:rsidP="00170578">
      <w:pPr>
        <w:pStyle w:val="HTML"/>
        <w:rPr>
          <w:rStyle w:val="HTML1"/>
        </w:rPr>
      </w:pPr>
      <w:r w:rsidRPr="00613BB9">
        <w:rPr>
          <w:rStyle w:val="hljs-attr"/>
        </w:rPr>
        <w:t>alipay:</w:t>
      </w:r>
      <w:r w:rsidRPr="00613BB9">
        <w:rPr>
          <w:rStyle w:val="HTML1"/>
        </w:rPr>
        <w:t xml:space="preserve"> </w:t>
      </w:r>
      <w:r w:rsidRPr="00613BB9">
        <w:rPr>
          <w:rStyle w:val="hljs-string"/>
        </w:rPr>
        <w:t>/path/to/alipay-reward-image</w:t>
      </w:r>
    </w:p>
    <w:p w14:paraId="492135A3" w14:textId="77777777" w:rsidR="00A574F9" w:rsidRPr="00613BB9" w:rsidRDefault="00A574F9" w:rsidP="00170578">
      <w:pPr>
        <w:pStyle w:val="4"/>
      </w:pPr>
      <w:bookmarkStart w:id="701" w:name="_Toc46395296"/>
      <w:r w:rsidRPr="00613BB9">
        <w:t xml:space="preserve">友情链接 </w:t>
      </w:r>
      <w:r w:rsidRPr="00613BB9">
        <w:rPr>
          <w:sz w:val="24"/>
          <w:szCs w:val="24"/>
        </w:rPr>
        <w:t xml:space="preserve">由 </w:t>
      </w:r>
      <w:hyperlink r:id="rId2221" w:history="1">
        <w:r w:rsidRPr="00613BB9">
          <w:rPr>
            <w:rStyle w:val="a4"/>
            <w:color w:val="auto"/>
          </w:rPr>
          <w:t>iamwent</w:t>
        </w:r>
      </w:hyperlink>
      <w:r w:rsidRPr="00613BB9">
        <w:rPr>
          <w:sz w:val="24"/>
          <w:szCs w:val="24"/>
        </w:rPr>
        <w:t xml:space="preserve"> 贡献</w:t>
      </w:r>
      <w:bookmarkEnd w:id="701"/>
      <w:r w:rsidRPr="00613BB9">
        <w:t xml:space="preserve"> </w:t>
      </w:r>
    </w:p>
    <w:p w14:paraId="1A138FED" w14:textId="77777777" w:rsidR="00A574F9" w:rsidRPr="00613BB9" w:rsidRDefault="00A574F9" w:rsidP="00170578">
      <w:pPr>
        <w:pStyle w:val="a3"/>
      </w:pPr>
      <w:r w:rsidRPr="00613BB9">
        <w:t xml:space="preserve">编辑 </w:t>
      </w:r>
      <w:r w:rsidRPr="00613BB9">
        <w:rPr>
          <w:rStyle w:val="label"/>
        </w:rPr>
        <w:t>主题配置文件</w:t>
      </w:r>
      <w:r w:rsidRPr="00613BB9">
        <w:t xml:space="preserve"> 添加：</w:t>
      </w:r>
    </w:p>
    <w:p w14:paraId="7B85252D" w14:textId="77777777" w:rsidR="00A574F9" w:rsidRPr="00613BB9" w:rsidRDefault="00A574F9" w:rsidP="00170578">
      <w:r w:rsidRPr="00613BB9">
        <w:t>友情链接配置示例</w:t>
      </w:r>
    </w:p>
    <w:p w14:paraId="3DF02463" w14:textId="77777777" w:rsidR="00A574F9" w:rsidRPr="00613BB9" w:rsidRDefault="00A574F9" w:rsidP="00170578">
      <w:pPr>
        <w:pStyle w:val="HTML"/>
        <w:rPr>
          <w:rStyle w:val="HTML1"/>
        </w:rPr>
      </w:pPr>
      <w:r w:rsidRPr="00613BB9">
        <w:rPr>
          <w:rStyle w:val="hljs-comment"/>
        </w:rPr>
        <w:t># title</w:t>
      </w:r>
    </w:p>
    <w:p w14:paraId="40B0B950" w14:textId="77777777" w:rsidR="00A574F9" w:rsidRPr="00613BB9" w:rsidRDefault="00A574F9" w:rsidP="00170578">
      <w:pPr>
        <w:pStyle w:val="HTML"/>
        <w:rPr>
          <w:rStyle w:val="HTML1"/>
        </w:rPr>
      </w:pPr>
      <w:r w:rsidRPr="00613BB9">
        <w:rPr>
          <w:rStyle w:val="hljs-attr"/>
        </w:rPr>
        <w:t>links_title:</w:t>
      </w:r>
      <w:r w:rsidRPr="00613BB9">
        <w:rPr>
          <w:rStyle w:val="HTML1"/>
        </w:rPr>
        <w:t xml:space="preserve"> </w:t>
      </w:r>
      <w:r w:rsidRPr="00613BB9">
        <w:rPr>
          <w:rStyle w:val="hljs-string"/>
        </w:rPr>
        <w:t>Links</w:t>
      </w:r>
    </w:p>
    <w:p w14:paraId="56C2199D" w14:textId="77777777" w:rsidR="00A574F9" w:rsidRPr="00613BB9" w:rsidRDefault="00A574F9" w:rsidP="00170578">
      <w:pPr>
        <w:pStyle w:val="HTML"/>
        <w:rPr>
          <w:rStyle w:val="HTML1"/>
        </w:rPr>
      </w:pPr>
      <w:r w:rsidRPr="00613BB9">
        <w:rPr>
          <w:rStyle w:val="hljs-attr"/>
        </w:rPr>
        <w:t>links:</w:t>
      </w:r>
    </w:p>
    <w:p w14:paraId="6F5D76EC" w14:textId="77777777" w:rsidR="00A574F9" w:rsidRPr="00613BB9" w:rsidRDefault="00A574F9" w:rsidP="00170578">
      <w:pPr>
        <w:pStyle w:val="HTML"/>
        <w:rPr>
          <w:rStyle w:val="HTML1"/>
        </w:rPr>
      </w:pPr>
      <w:r w:rsidRPr="00613BB9">
        <w:rPr>
          <w:rStyle w:val="hljs-attr"/>
        </w:rPr>
        <w:t xml:space="preserve">  MacTalk:</w:t>
      </w:r>
      <w:r w:rsidRPr="00613BB9">
        <w:rPr>
          <w:rStyle w:val="HTML1"/>
        </w:rPr>
        <w:t xml:space="preserve"> </w:t>
      </w:r>
      <w:r w:rsidRPr="00613BB9">
        <w:rPr>
          <w:rStyle w:val="hljs-attr"/>
        </w:rPr>
        <w:t>http://macshuo.com/</w:t>
      </w:r>
    </w:p>
    <w:p w14:paraId="6FA8223C" w14:textId="77777777" w:rsidR="00A574F9" w:rsidRPr="00613BB9" w:rsidRDefault="00A574F9" w:rsidP="00170578">
      <w:pPr>
        <w:pStyle w:val="HTML"/>
        <w:rPr>
          <w:rStyle w:val="HTML1"/>
        </w:rPr>
      </w:pPr>
      <w:r w:rsidRPr="00613BB9">
        <w:rPr>
          <w:rStyle w:val="hljs-attr"/>
        </w:rPr>
        <w:t xml:space="preserve">  Title:</w:t>
      </w:r>
      <w:r w:rsidRPr="00613BB9">
        <w:rPr>
          <w:rStyle w:val="HTML1"/>
        </w:rPr>
        <w:t xml:space="preserve"> </w:t>
      </w:r>
      <w:r w:rsidRPr="00613BB9">
        <w:rPr>
          <w:rStyle w:val="hljs-attr"/>
        </w:rPr>
        <w:t>http://example.com/</w:t>
      </w:r>
    </w:p>
    <w:p w14:paraId="20364438" w14:textId="77777777" w:rsidR="00A574F9" w:rsidRPr="00613BB9" w:rsidRDefault="00A574F9" w:rsidP="00170578">
      <w:pPr>
        <w:pStyle w:val="4"/>
      </w:pPr>
      <w:bookmarkStart w:id="702" w:name="_Toc46395297"/>
      <w:r w:rsidRPr="00613BB9">
        <w:t xml:space="preserve">腾讯公益404页面 </w:t>
      </w:r>
      <w:r w:rsidRPr="00613BB9">
        <w:rPr>
          <w:sz w:val="24"/>
          <w:szCs w:val="24"/>
        </w:rPr>
        <w:t xml:space="preserve">由 </w:t>
      </w:r>
      <w:hyperlink r:id="rId2222" w:history="1">
        <w:r w:rsidRPr="00613BB9">
          <w:rPr>
            <w:rStyle w:val="a4"/>
            <w:color w:val="auto"/>
          </w:rPr>
          <w:t>xirong</w:t>
        </w:r>
      </w:hyperlink>
      <w:r w:rsidRPr="00613BB9">
        <w:rPr>
          <w:sz w:val="24"/>
          <w:szCs w:val="24"/>
        </w:rPr>
        <w:t xml:space="preserve"> 贡献</w:t>
      </w:r>
      <w:bookmarkEnd w:id="702"/>
      <w:r w:rsidRPr="00613BB9">
        <w:t xml:space="preserve"> </w:t>
      </w:r>
    </w:p>
    <w:p w14:paraId="5CE3EBE3" w14:textId="77777777" w:rsidR="00A574F9" w:rsidRPr="00613BB9" w:rsidRDefault="00A574F9" w:rsidP="00170578">
      <w:pPr>
        <w:pStyle w:val="a3"/>
      </w:pPr>
      <w:r w:rsidRPr="00613BB9">
        <w:t xml:space="preserve">腾讯公益404页面，寻找丢失儿童，让大家一起关注此项公益事业！效果如下 </w:t>
      </w:r>
      <w:hyperlink r:id="rId2223" w:history="1">
        <w:r w:rsidRPr="00613BB9">
          <w:rPr>
            <w:rStyle w:val="a4"/>
            <w:color w:val="auto"/>
          </w:rPr>
          <w:t>http://www.ixirong.com/404.html</w:t>
        </w:r>
      </w:hyperlink>
      <w:r w:rsidRPr="00613BB9">
        <w:t xml:space="preserve"> </w:t>
      </w:r>
    </w:p>
    <w:p w14:paraId="2EDD519C" w14:textId="77777777" w:rsidR="00A574F9" w:rsidRPr="00613BB9" w:rsidRDefault="00A574F9" w:rsidP="00170578">
      <w:pPr>
        <w:pStyle w:val="a3"/>
      </w:pPr>
      <w:r w:rsidRPr="00613BB9">
        <w:t xml:space="preserve">使用方法，新建 404.html 页面，放到主题的 </w:t>
      </w:r>
      <w:r w:rsidRPr="00613BB9">
        <w:rPr>
          <w:rStyle w:val="HTML1"/>
        </w:rPr>
        <w:t>source</w:t>
      </w:r>
      <w:r w:rsidRPr="00613BB9">
        <w:t xml:space="preserve"> 目录下，内容如下：</w:t>
      </w:r>
    </w:p>
    <w:p w14:paraId="7B90A7F5" w14:textId="77777777" w:rsidR="00A574F9" w:rsidRPr="00613BB9" w:rsidRDefault="00A574F9" w:rsidP="00170578">
      <w:pPr>
        <w:pStyle w:val="HTML"/>
        <w:rPr>
          <w:rStyle w:val="HTML1"/>
        </w:rPr>
      </w:pPr>
      <w:r w:rsidRPr="00613BB9">
        <w:rPr>
          <w:rStyle w:val="hljs-meta"/>
        </w:rPr>
        <w:t>&lt;!DOCTYPE HTML&gt;</w:t>
      </w:r>
    </w:p>
    <w:p w14:paraId="77885D7C" w14:textId="77777777" w:rsidR="00A574F9" w:rsidRPr="00613BB9" w:rsidRDefault="00A574F9" w:rsidP="00170578">
      <w:pPr>
        <w:pStyle w:val="HTML"/>
        <w:rPr>
          <w:rStyle w:val="HTML1"/>
        </w:rPr>
      </w:pPr>
      <w:r w:rsidRPr="00613BB9">
        <w:rPr>
          <w:rStyle w:val="hljs-tag"/>
        </w:rPr>
        <w:t>&lt;</w:t>
      </w:r>
      <w:r w:rsidRPr="00613BB9">
        <w:rPr>
          <w:rStyle w:val="hljs-name"/>
        </w:rPr>
        <w:t>html</w:t>
      </w:r>
      <w:r w:rsidRPr="00613BB9">
        <w:rPr>
          <w:rStyle w:val="hljs-tag"/>
        </w:rPr>
        <w:t>&gt;</w:t>
      </w:r>
    </w:p>
    <w:p w14:paraId="45774513" w14:textId="77777777" w:rsidR="00A574F9" w:rsidRPr="00613BB9" w:rsidRDefault="00A574F9" w:rsidP="00170578">
      <w:pPr>
        <w:pStyle w:val="HTML"/>
        <w:rPr>
          <w:rStyle w:val="HTML1"/>
        </w:rPr>
      </w:pPr>
      <w:r w:rsidRPr="00613BB9">
        <w:rPr>
          <w:rStyle w:val="hljs-tag"/>
        </w:rPr>
        <w:t>&lt;</w:t>
      </w:r>
      <w:r w:rsidRPr="00613BB9">
        <w:rPr>
          <w:rStyle w:val="hljs-name"/>
        </w:rPr>
        <w:t>head</w:t>
      </w:r>
      <w:r w:rsidRPr="00613BB9">
        <w:rPr>
          <w:rStyle w:val="hljs-tag"/>
        </w:rPr>
        <w:t>&gt;</w:t>
      </w:r>
    </w:p>
    <w:p w14:paraId="0BA1BA74" w14:textId="77777777" w:rsidR="00A574F9" w:rsidRPr="00613BB9" w:rsidRDefault="00A574F9" w:rsidP="00170578">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http-equiv</w:t>
      </w:r>
      <w:r w:rsidRPr="00613BB9">
        <w:rPr>
          <w:rStyle w:val="hljs-tag"/>
        </w:rPr>
        <w:t>=</w:t>
      </w:r>
      <w:r w:rsidRPr="00613BB9">
        <w:rPr>
          <w:rStyle w:val="hljs-string"/>
        </w:rPr>
        <w:t>"content-type"</w:t>
      </w:r>
      <w:r w:rsidRPr="00613BB9">
        <w:rPr>
          <w:rStyle w:val="hljs-tag"/>
        </w:rPr>
        <w:t xml:space="preserve"> </w:t>
      </w:r>
      <w:r w:rsidRPr="00613BB9">
        <w:rPr>
          <w:rStyle w:val="hljs-attr"/>
        </w:rPr>
        <w:t>content</w:t>
      </w:r>
      <w:r w:rsidRPr="00613BB9">
        <w:rPr>
          <w:rStyle w:val="hljs-tag"/>
        </w:rPr>
        <w:t>=</w:t>
      </w:r>
      <w:r w:rsidRPr="00613BB9">
        <w:rPr>
          <w:rStyle w:val="hljs-string"/>
        </w:rPr>
        <w:t>"text/html;charset=utf-8;"</w:t>
      </w:r>
      <w:r w:rsidRPr="00613BB9">
        <w:rPr>
          <w:rStyle w:val="hljs-tag"/>
        </w:rPr>
        <w:t>/&gt;</w:t>
      </w:r>
    </w:p>
    <w:p w14:paraId="567AB1BB" w14:textId="77777777" w:rsidR="00A574F9" w:rsidRPr="00613BB9" w:rsidRDefault="00A574F9" w:rsidP="00170578">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http-equiv</w:t>
      </w:r>
      <w:r w:rsidRPr="00613BB9">
        <w:rPr>
          <w:rStyle w:val="hljs-tag"/>
        </w:rPr>
        <w:t>=</w:t>
      </w:r>
      <w:r w:rsidRPr="00613BB9">
        <w:rPr>
          <w:rStyle w:val="hljs-string"/>
        </w:rPr>
        <w:t>"X-UA-Compatible"</w:t>
      </w:r>
      <w:r w:rsidRPr="00613BB9">
        <w:rPr>
          <w:rStyle w:val="hljs-tag"/>
        </w:rPr>
        <w:t xml:space="preserve"> </w:t>
      </w:r>
      <w:r w:rsidRPr="00613BB9">
        <w:rPr>
          <w:rStyle w:val="hljs-attr"/>
        </w:rPr>
        <w:t>content</w:t>
      </w:r>
      <w:r w:rsidRPr="00613BB9">
        <w:rPr>
          <w:rStyle w:val="hljs-tag"/>
        </w:rPr>
        <w:t>=</w:t>
      </w:r>
      <w:r w:rsidRPr="00613BB9">
        <w:rPr>
          <w:rStyle w:val="hljs-string"/>
        </w:rPr>
        <w:t>"IE=edge,chrome=1"</w:t>
      </w:r>
      <w:r w:rsidRPr="00613BB9">
        <w:rPr>
          <w:rStyle w:val="hljs-tag"/>
        </w:rPr>
        <w:t xml:space="preserve"> /&gt;</w:t>
      </w:r>
    </w:p>
    <w:p w14:paraId="3C01389D" w14:textId="77777777" w:rsidR="00A574F9" w:rsidRPr="00613BB9" w:rsidRDefault="00A574F9" w:rsidP="00170578">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name</w:t>
      </w:r>
      <w:r w:rsidRPr="00613BB9">
        <w:rPr>
          <w:rStyle w:val="hljs-tag"/>
        </w:rPr>
        <w:t>=</w:t>
      </w:r>
      <w:r w:rsidRPr="00613BB9">
        <w:rPr>
          <w:rStyle w:val="hljs-string"/>
        </w:rPr>
        <w:t>"robots"</w:t>
      </w:r>
      <w:r w:rsidRPr="00613BB9">
        <w:rPr>
          <w:rStyle w:val="hljs-tag"/>
        </w:rPr>
        <w:t xml:space="preserve"> </w:t>
      </w:r>
      <w:r w:rsidRPr="00613BB9">
        <w:rPr>
          <w:rStyle w:val="hljs-attr"/>
        </w:rPr>
        <w:t>content</w:t>
      </w:r>
      <w:r w:rsidRPr="00613BB9">
        <w:rPr>
          <w:rStyle w:val="hljs-tag"/>
        </w:rPr>
        <w:t>=</w:t>
      </w:r>
      <w:r w:rsidRPr="00613BB9">
        <w:rPr>
          <w:rStyle w:val="hljs-string"/>
        </w:rPr>
        <w:t>"all"</w:t>
      </w:r>
      <w:r w:rsidRPr="00613BB9">
        <w:rPr>
          <w:rStyle w:val="hljs-tag"/>
        </w:rPr>
        <w:t xml:space="preserve"> /&gt;</w:t>
      </w:r>
    </w:p>
    <w:p w14:paraId="15E5A52C" w14:textId="77777777" w:rsidR="00A574F9" w:rsidRPr="00613BB9" w:rsidRDefault="00A574F9" w:rsidP="00170578">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name</w:t>
      </w:r>
      <w:r w:rsidRPr="00613BB9">
        <w:rPr>
          <w:rStyle w:val="hljs-tag"/>
        </w:rPr>
        <w:t>=</w:t>
      </w:r>
      <w:r w:rsidRPr="00613BB9">
        <w:rPr>
          <w:rStyle w:val="hljs-string"/>
        </w:rPr>
        <w:t>"robots"</w:t>
      </w:r>
      <w:r w:rsidRPr="00613BB9">
        <w:rPr>
          <w:rStyle w:val="hljs-tag"/>
        </w:rPr>
        <w:t xml:space="preserve"> </w:t>
      </w:r>
      <w:r w:rsidRPr="00613BB9">
        <w:rPr>
          <w:rStyle w:val="hljs-attr"/>
        </w:rPr>
        <w:t>content</w:t>
      </w:r>
      <w:r w:rsidRPr="00613BB9">
        <w:rPr>
          <w:rStyle w:val="hljs-tag"/>
        </w:rPr>
        <w:t>=</w:t>
      </w:r>
      <w:r w:rsidRPr="00613BB9">
        <w:rPr>
          <w:rStyle w:val="hljs-string"/>
        </w:rPr>
        <w:t>"index,follow"</w:t>
      </w:r>
      <w:r w:rsidRPr="00613BB9">
        <w:rPr>
          <w:rStyle w:val="hljs-tag"/>
        </w:rPr>
        <w:t>/&gt;</w:t>
      </w:r>
    </w:p>
    <w:p w14:paraId="25FE3D10" w14:textId="77777777" w:rsidR="00A574F9" w:rsidRPr="00613BB9" w:rsidRDefault="00A574F9" w:rsidP="00170578">
      <w:pPr>
        <w:pStyle w:val="HTML"/>
        <w:rPr>
          <w:rStyle w:val="HTML1"/>
        </w:rPr>
      </w:pPr>
      <w:r w:rsidRPr="00613BB9">
        <w:rPr>
          <w:rStyle w:val="HTML1"/>
        </w:rPr>
        <w:t xml:space="preserve">  </w:t>
      </w:r>
      <w:r w:rsidRPr="00613BB9">
        <w:rPr>
          <w:rStyle w:val="hljs-tag"/>
        </w:rPr>
        <w:t>&lt;</w:t>
      </w:r>
      <w:r w:rsidRPr="00613BB9">
        <w:rPr>
          <w:rStyle w:val="hljs-name"/>
        </w:rPr>
        <w:t>link</w:t>
      </w:r>
      <w:r w:rsidRPr="00613BB9">
        <w:rPr>
          <w:rStyle w:val="hljs-tag"/>
        </w:rPr>
        <w:t xml:space="preserve"> </w:t>
      </w:r>
      <w:r w:rsidRPr="00613BB9">
        <w:rPr>
          <w:rStyle w:val="hljs-attr"/>
        </w:rPr>
        <w:t>rel</w:t>
      </w:r>
      <w:r w:rsidRPr="00613BB9">
        <w:rPr>
          <w:rStyle w:val="hljs-tag"/>
        </w:rPr>
        <w:t>=</w:t>
      </w:r>
      <w:r w:rsidRPr="00613BB9">
        <w:rPr>
          <w:rStyle w:val="hljs-string"/>
        </w:rPr>
        <w:t>"stylesheet"</w:t>
      </w:r>
      <w:r w:rsidRPr="00613BB9">
        <w:rPr>
          <w:rStyle w:val="hljs-tag"/>
        </w:rPr>
        <w:t xml:space="preserve"> </w:t>
      </w:r>
      <w:r w:rsidRPr="00613BB9">
        <w:rPr>
          <w:rStyle w:val="hljs-attr"/>
        </w:rPr>
        <w:t>type</w:t>
      </w:r>
      <w:r w:rsidRPr="00613BB9">
        <w:rPr>
          <w:rStyle w:val="hljs-tag"/>
        </w:rPr>
        <w:t>=</w:t>
      </w:r>
      <w:r w:rsidRPr="00613BB9">
        <w:rPr>
          <w:rStyle w:val="hljs-string"/>
        </w:rPr>
        <w:t>"text/css"</w:t>
      </w:r>
      <w:r w:rsidRPr="00613BB9">
        <w:rPr>
          <w:rStyle w:val="hljs-tag"/>
        </w:rPr>
        <w:t xml:space="preserve"> </w:t>
      </w:r>
      <w:r w:rsidRPr="00613BB9">
        <w:rPr>
          <w:rStyle w:val="hljs-attr"/>
        </w:rPr>
        <w:t>href</w:t>
      </w:r>
      <w:r w:rsidRPr="00613BB9">
        <w:rPr>
          <w:rStyle w:val="hljs-tag"/>
        </w:rPr>
        <w:t>=</w:t>
      </w:r>
      <w:r w:rsidRPr="00613BB9">
        <w:rPr>
          <w:rStyle w:val="hljs-string"/>
        </w:rPr>
        <w:t>"https://qzone.qq.com/gy/404/style/404style.css"</w:t>
      </w:r>
      <w:r w:rsidRPr="00613BB9">
        <w:rPr>
          <w:rStyle w:val="hljs-tag"/>
        </w:rPr>
        <w:t>&gt;</w:t>
      </w:r>
    </w:p>
    <w:p w14:paraId="25794B82" w14:textId="77777777" w:rsidR="00A574F9" w:rsidRPr="00613BB9" w:rsidRDefault="00A574F9" w:rsidP="00170578">
      <w:pPr>
        <w:pStyle w:val="HTML"/>
        <w:rPr>
          <w:rStyle w:val="HTML1"/>
        </w:rPr>
      </w:pPr>
      <w:r w:rsidRPr="00613BB9">
        <w:rPr>
          <w:rStyle w:val="hljs-tag"/>
        </w:rPr>
        <w:t>&lt;/</w:t>
      </w:r>
      <w:r w:rsidRPr="00613BB9">
        <w:rPr>
          <w:rStyle w:val="hljs-name"/>
        </w:rPr>
        <w:t>head</w:t>
      </w:r>
      <w:r w:rsidRPr="00613BB9">
        <w:rPr>
          <w:rStyle w:val="hljs-tag"/>
        </w:rPr>
        <w:t>&gt;</w:t>
      </w:r>
    </w:p>
    <w:p w14:paraId="395272A6" w14:textId="77777777" w:rsidR="00A574F9" w:rsidRPr="00613BB9" w:rsidRDefault="00A574F9" w:rsidP="00170578">
      <w:pPr>
        <w:pStyle w:val="HTML"/>
        <w:rPr>
          <w:rStyle w:val="HTML1"/>
        </w:rPr>
      </w:pPr>
      <w:r w:rsidRPr="00613BB9">
        <w:rPr>
          <w:rStyle w:val="hljs-tag"/>
        </w:rPr>
        <w:t>&lt;</w:t>
      </w:r>
      <w:r w:rsidRPr="00613BB9">
        <w:rPr>
          <w:rStyle w:val="hljs-name"/>
        </w:rPr>
        <w:t>body</w:t>
      </w:r>
      <w:r w:rsidRPr="00613BB9">
        <w:rPr>
          <w:rStyle w:val="hljs-tag"/>
        </w:rPr>
        <w:t>&gt;</w:t>
      </w:r>
    </w:p>
    <w:p w14:paraId="2B051B87" w14:textId="77777777" w:rsidR="00A574F9" w:rsidRPr="00613BB9" w:rsidRDefault="00A574F9" w:rsidP="00170578">
      <w:pPr>
        <w:pStyle w:val="HTML"/>
        <w:rPr>
          <w:rStyle w:val="hljs-tag"/>
        </w:rPr>
      </w:pPr>
      <w:r w:rsidRPr="00613BB9">
        <w:rPr>
          <w:rStyle w:val="HTML1"/>
        </w:rPr>
        <w:lastRenderedPageBreak/>
        <w:t xml:space="preserve">  </w:t>
      </w:r>
      <w:r w:rsidRPr="00613BB9">
        <w:rPr>
          <w:rStyle w:val="hljs-tag"/>
        </w:rPr>
        <w:t>&lt;</w:t>
      </w:r>
      <w:r w:rsidRPr="00613BB9">
        <w:rPr>
          <w:rStyle w:val="hljs-name"/>
        </w:rPr>
        <w:t>script</w:t>
      </w:r>
      <w:r w:rsidRPr="00613BB9">
        <w:rPr>
          <w:rStyle w:val="hljs-tag"/>
        </w:rPr>
        <w:t xml:space="preserve"> </w:t>
      </w:r>
      <w:r w:rsidRPr="00613BB9">
        <w:rPr>
          <w:rStyle w:val="hljs-attr"/>
        </w:rPr>
        <w:t>type</w:t>
      </w:r>
      <w:r w:rsidRPr="00613BB9">
        <w:rPr>
          <w:rStyle w:val="hljs-tag"/>
        </w:rPr>
        <w:t>=</w:t>
      </w:r>
      <w:r w:rsidRPr="00613BB9">
        <w:rPr>
          <w:rStyle w:val="hljs-string"/>
        </w:rPr>
        <w:t>"text/plain"</w:t>
      </w:r>
      <w:r w:rsidRPr="00613BB9">
        <w:rPr>
          <w:rStyle w:val="hljs-tag"/>
        </w:rPr>
        <w:t xml:space="preserve"> </w:t>
      </w:r>
      <w:r w:rsidRPr="00613BB9">
        <w:rPr>
          <w:rStyle w:val="hljs-attr"/>
        </w:rPr>
        <w:t>src</w:t>
      </w:r>
      <w:r w:rsidRPr="00613BB9">
        <w:rPr>
          <w:rStyle w:val="hljs-tag"/>
        </w:rPr>
        <w:t>=</w:t>
      </w:r>
      <w:r w:rsidRPr="00613BB9">
        <w:rPr>
          <w:rStyle w:val="hljs-string"/>
        </w:rPr>
        <w:t>"http://www.qq.com/404/search_children.js"</w:t>
      </w:r>
    </w:p>
    <w:p w14:paraId="7DFDDFFB" w14:textId="77777777" w:rsidR="00A574F9" w:rsidRPr="00613BB9" w:rsidRDefault="00A574F9" w:rsidP="00170578">
      <w:pPr>
        <w:pStyle w:val="HTML"/>
        <w:rPr>
          <w:rStyle w:val="hljs-tag"/>
        </w:rPr>
      </w:pPr>
      <w:r w:rsidRPr="00613BB9">
        <w:rPr>
          <w:rStyle w:val="hljs-tag"/>
        </w:rPr>
        <w:t xml:space="preserve">          </w:t>
      </w:r>
      <w:r w:rsidRPr="00613BB9">
        <w:rPr>
          <w:rStyle w:val="hljs-attr"/>
        </w:rPr>
        <w:t>charset</w:t>
      </w:r>
      <w:r w:rsidRPr="00613BB9">
        <w:rPr>
          <w:rStyle w:val="hljs-tag"/>
        </w:rPr>
        <w:t>=</w:t>
      </w:r>
      <w:r w:rsidRPr="00613BB9">
        <w:rPr>
          <w:rStyle w:val="hljs-string"/>
        </w:rPr>
        <w:t>"utf-8"</w:t>
      </w:r>
      <w:r w:rsidRPr="00613BB9">
        <w:rPr>
          <w:rStyle w:val="hljs-tag"/>
        </w:rPr>
        <w:t xml:space="preserve"> </w:t>
      </w:r>
      <w:r w:rsidRPr="00613BB9">
        <w:rPr>
          <w:rStyle w:val="hljs-attr"/>
        </w:rPr>
        <w:t>homePageUrl</w:t>
      </w:r>
      <w:r w:rsidRPr="00613BB9">
        <w:rPr>
          <w:rStyle w:val="hljs-tag"/>
        </w:rPr>
        <w:t>=</w:t>
      </w:r>
      <w:r w:rsidRPr="00613BB9">
        <w:rPr>
          <w:rStyle w:val="hljs-string"/>
        </w:rPr>
        <w:t>"/"</w:t>
      </w:r>
    </w:p>
    <w:p w14:paraId="0F86AD80" w14:textId="77777777" w:rsidR="00A574F9" w:rsidRPr="00613BB9" w:rsidRDefault="00A574F9" w:rsidP="00170578">
      <w:pPr>
        <w:pStyle w:val="HTML"/>
        <w:rPr>
          <w:rStyle w:val="undefined"/>
        </w:rPr>
      </w:pPr>
      <w:r w:rsidRPr="00613BB9">
        <w:rPr>
          <w:rStyle w:val="hljs-tag"/>
        </w:rPr>
        <w:t xml:space="preserve">          </w:t>
      </w:r>
      <w:r w:rsidRPr="00613BB9">
        <w:rPr>
          <w:rStyle w:val="hljs-attr"/>
        </w:rPr>
        <w:t>homePageName</w:t>
      </w:r>
      <w:r w:rsidRPr="00613BB9">
        <w:rPr>
          <w:rStyle w:val="hljs-tag"/>
        </w:rPr>
        <w:t>=</w:t>
      </w:r>
      <w:r w:rsidRPr="00613BB9">
        <w:rPr>
          <w:rStyle w:val="hljs-string"/>
        </w:rPr>
        <w:t>"回到我的主页"</w:t>
      </w:r>
      <w:r w:rsidRPr="00613BB9">
        <w:rPr>
          <w:rStyle w:val="hljs-tag"/>
        </w:rPr>
        <w:t>&gt;</w:t>
      </w:r>
    </w:p>
    <w:p w14:paraId="3CBAD128" w14:textId="77777777" w:rsidR="00A574F9" w:rsidRPr="00613BB9" w:rsidRDefault="00A574F9" w:rsidP="00170578">
      <w:pPr>
        <w:pStyle w:val="HTML"/>
        <w:rPr>
          <w:rStyle w:val="HTML1"/>
        </w:rPr>
      </w:pPr>
      <w:r w:rsidRPr="00613BB9">
        <w:rPr>
          <w:rStyle w:val="undefined"/>
        </w:rPr>
        <w:t xml:space="preserve">  </w:t>
      </w:r>
      <w:r w:rsidRPr="00613BB9">
        <w:rPr>
          <w:rStyle w:val="hljs-tag"/>
        </w:rPr>
        <w:t>&lt;/</w:t>
      </w:r>
      <w:r w:rsidRPr="00613BB9">
        <w:rPr>
          <w:rStyle w:val="hljs-name"/>
        </w:rPr>
        <w:t>script</w:t>
      </w:r>
      <w:r w:rsidRPr="00613BB9">
        <w:rPr>
          <w:rStyle w:val="hljs-tag"/>
        </w:rPr>
        <w:t>&gt;</w:t>
      </w:r>
    </w:p>
    <w:p w14:paraId="65F6B436" w14:textId="77777777" w:rsidR="00A574F9" w:rsidRPr="00613BB9" w:rsidRDefault="00A574F9" w:rsidP="00170578">
      <w:pPr>
        <w:pStyle w:val="HTML"/>
        <w:rPr>
          <w:rStyle w:val="HTML1"/>
        </w:rPr>
      </w:pPr>
      <w:r w:rsidRPr="00613BB9">
        <w:rPr>
          <w:rStyle w:val="HTML1"/>
        </w:rPr>
        <w:t xml:space="preserve">  </w:t>
      </w:r>
      <w:r w:rsidRPr="00613BB9">
        <w:rPr>
          <w:rStyle w:val="hljs-tag"/>
        </w:rPr>
        <w:t>&lt;</w:t>
      </w:r>
      <w:r w:rsidRPr="00613BB9">
        <w:rPr>
          <w:rStyle w:val="hljs-name"/>
        </w:rPr>
        <w:t>script</w:t>
      </w:r>
      <w:r w:rsidRPr="00613BB9">
        <w:rPr>
          <w:rStyle w:val="hljs-tag"/>
        </w:rPr>
        <w:t xml:space="preserve"> </w:t>
      </w:r>
      <w:r w:rsidRPr="00613BB9">
        <w:rPr>
          <w:rStyle w:val="hljs-attr"/>
        </w:rPr>
        <w:t>src</w:t>
      </w:r>
      <w:r w:rsidRPr="00613BB9">
        <w:rPr>
          <w:rStyle w:val="hljs-tag"/>
        </w:rPr>
        <w:t>=</w:t>
      </w:r>
      <w:r w:rsidRPr="00613BB9">
        <w:rPr>
          <w:rStyle w:val="hljs-string"/>
        </w:rPr>
        <w:t>"https://qzone.qq.com/gy/404/data.js"</w:t>
      </w:r>
      <w:r w:rsidRPr="00613BB9">
        <w:rPr>
          <w:rStyle w:val="hljs-tag"/>
        </w:rPr>
        <w:t xml:space="preserve"> </w:t>
      </w:r>
      <w:r w:rsidRPr="00613BB9">
        <w:rPr>
          <w:rStyle w:val="hljs-attr"/>
        </w:rPr>
        <w:t>charset</w:t>
      </w:r>
      <w:r w:rsidRPr="00613BB9">
        <w:rPr>
          <w:rStyle w:val="hljs-tag"/>
        </w:rPr>
        <w:t>=</w:t>
      </w:r>
      <w:r w:rsidRPr="00613BB9">
        <w:rPr>
          <w:rStyle w:val="hljs-string"/>
        </w:rPr>
        <w:t>"utf-8"</w:t>
      </w:r>
      <w:r w:rsidRPr="00613BB9">
        <w:rPr>
          <w:rStyle w:val="hljs-tag"/>
        </w:rPr>
        <w:t>&gt;&lt;/</w:t>
      </w:r>
      <w:r w:rsidRPr="00613BB9">
        <w:rPr>
          <w:rStyle w:val="hljs-name"/>
        </w:rPr>
        <w:t>script</w:t>
      </w:r>
      <w:r w:rsidRPr="00613BB9">
        <w:rPr>
          <w:rStyle w:val="hljs-tag"/>
        </w:rPr>
        <w:t>&gt;</w:t>
      </w:r>
    </w:p>
    <w:p w14:paraId="446C5CCD" w14:textId="77777777" w:rsidR="00A574F9" w:rsidRPr="00613BB9" w:rsidRDefault="00A574F9" w:rsidP="00170578">
      <w:pPr>
        <w:pStyle w:val="HTML"/>
        <w:rPr>
          <w:rStyle w:val="HTML1"/>
        </w:rPr>
      </w:pPr>
      <w:r w:rsidRPr="00613BB9">
        <w:rPr>
          <w:rStyle w:val="HTML1"/>
        </w:rPr>
        <w:t xml:space="preserve">  </w:t>
      </w:r>
      <w:r w:rsidRPr="00613BB9">
        <w:rPr>
          <w:rStyle w:val="hljs-tag"/>
        </w:rPr>
        <w:t>&lt;</w:t>
      </w:r>
      <w:r w:rsidRPr="00613BB9">
        <w:rPr>
          <w:rStyle w:val="hljs-name"/>
        </w:rPr>
        <w:t>script</w:t>
      </w:r>
      <w:r w:rsidRPr="00613BB9">
        <w:rPr>
          <w:rStyle w:val="hljs-tag"/>
        </w:rPr>
        <w:t xml:space="preserve"> </w:t>
      </w:r>
      <w:r w:rsidRPr="00613BB9">
        <w:rPr>
          <w:rStyle w:val="hljs-attr"/>
        </w:rPr>
        <w:t>src</w:t>
      </w:r>
      <w:r w:rsidRPr="00613BB9">
        <w:rPr>
          <w:rStyle w:val="hljs-tag"/>
        </w:rPr>
        <w:t>=</w:t>
      </w:r>
      <w:r w:rsidRPr="00613BB9">
        <w:rPr>
          <w:rStyle w:val="hljs-string"/>
        </w:rPr>
        <w:t>"https://qzone.qq.com/gy/404/page.js"</w:t>
      </w:r>
      <w:r w:rsidRPr="00613BB9">
        <w:rPr>
          <w:rStyle w:val="hljs-tag"/>
        </w:rPr>
        <w:t xml:space="preserve"> </w:t>
      </w:r>
      <w:r w:rsidRPr="00613BB9">
        <w:rPr>
          <w:rStyle w:val="hljs-attr"/>
        </w:rPr>
        <w:t>charset</w:t>
      </w:r>
      <w:r w:rsidRPr="00613BB9">
        <w:rPr>
          <w:rStyle w:val="hljs-tag"/>
        </w:rPr>
        <w:t>=</w:t>
      </w:r>
      <w:r w:rsidRPr="00613BB9">
        <w:rPr>
          <w:rStyle w:val="hljs-string"/>
        </w:rPr>
        <w:t>"utf-8"</w:t>
      </w:r>
      <w:r w:rsidRPr="00613BB9">
        <w:rPr>
          <w:rStyle w:val="hljs-tag"/>
        </w:rPr>
        <w:t>&gt;&lt;/</w:t>
      </w:r>
      <w:r w:rsidRPr="00613BB9">
        <w:rPr>
          <w:rStyle w:val="hljs-name"/>
        </w:rPr>
        <w:t>script</w:t>
      </w:r>
      <w:r w:rsidRPr="00613BB9">
        <w:rPr>
          <w:rStyle w:val="hljs-tag"/>
        </w:rPr>
        <w:t>&gt;</w:t>
      </w:r>
    </w:p>
    <w:p w14:paraId="0C30EE81" w14:textId="77777777" w:rsidR="00A574F9" w:rsidRPr="00613BB9" w:rsidRDefault="00A574F9" w:rsidP="00170578">
      <w:pPr>
        <w:pStyle w:val="HTML"/>
        <w:rPr>
          <w:rStyle w:val="HTML1"/>
        </w:rPr>
      </w:pPr>
      <w:r w:rsidRPr="00613BB9">
        <w:rPr>
          <w:rStyle w:val="hljs-tag"/>
        </w:rPr>
        <w:t>&lt;/</w:t>
      </w:r>
      <w:r w:rsidRPr="00613BB9">
        <w:rPr>
          <w:rStyle w:val="hljs-name"/>
        </w:rPr>
        <w:t>body</w:t>
      </w:r>
      <w:r w:rsidRPr="00613BB9">
        <w:rPr>
          <w:rStyle w:val="hljs-tag"/>
        </w:rPr>
        <w:t>&gt;</w:t>
      </w:r>
    </w:p>
    <w:p w14:paraId="4C3A9006" w14:textId="77777777" w:rsidR="00A574F9" w:rsidRPr="00613BB9" w:rsidRDefault="00A574F9" w:rsidP="00170578">
      <w:pPr>
        <w:pStyle w:val="HTML"/>
        <w:rPr>
          <w:rStyle w:val="HTML1"/>
        </w:rPr>
      </w:pPr>
      <w:r w:rsidRPr="00613BB9">
        <w:rPr>
          <w:rStyle w:val="hljs-tag"/>
        </w:rPr>
        <w:t>&lt;/</w:t>
      </w:r>
      <w:r w:rsidRPr="00613BB9">
        <w:rPr>
          <w:rStyle w:val="hljs-name"/>
        </w:rPr>
        <w:t>html</w:t>
      </w:r>
      <w:r w:rsidRPr="00613BB9">
        <w:rPr>
          <w:rStyle w:val="hljs-tag"/>
        </w:rPr>
        <w:t>&gt;</w:t>
      </w:r>
    </w:p>
    <w:p w14:paraId="7DB402C1" w14:textId="77777777" w:rsidR="00A574F9" w:rsidRPr="00613BB9" w:rsidRDefault="00A574F9" w:rsidP="00170578">
      <w:pPr>
        <w:pStyle w:val="4"/>
      </w:pPr>
      <w:bookmarkStart w:id="703" w:name="_Toc46395298"/>
      <w:r w:rsidRPr="00613BB9">
        <w:t>站点建立时间</w:t>
      </w:r>
      <w:bookmarkEnd w:id="703"/>
    </w:p>
    <w:p w14:paraId="7DDA9860" w14:textId="77777777" w:rsidR="00A574F9" w:rsidRPr="00613BB9" w:rsidRDefault="00A574F9" w:rsidP="00170578">
      <w:pPr>
        <w:pStyle w:val="a3"/>
      </w:pPr>
      <w:r w:rsidRPr="00613BB9">
        <w:t xml:space="preserve">这个时间将在站点的底部显示，例如 </w:t>
      </w:r>
      <w:r w:rsidRPr="00613BB9">
        <w:rPr>
          <w:rStyle w:val="HTML1"/>
        </w:rPr>
        <w:t>© 2013 - 2015</w:t>
      </w:r>
      <w:r w:rsidRPr="00613BB9">
        <w:t xml:space="preserve">。 编辑 </w:t>
      </w:r>
      <w:r w:rsidRPr="00613BB9">
        <w:rPr>
          <w:rStyle w:val="label"/>
        </w:rPr>
        <w:t>主题配置文件</w:t>
      </w:r>
      <w:r w:rsidRPr="00613BB9">
        <w:t xml:space="preserve">，新增字段 </w:t>
      </w:r>
      <w:r w:rsidRPr="00613BB9">
        <w:rPr>
          <w:rStyle w:val="HTML1"/>
        </w:rPr>
        <w:t>since</w:t>
      </w:r>
      <w:r w:rsidRPr="00613BB9">
        <w:t xml:space="preserve">。 </w:t>
      </w:r>
    </w:p>
    <w:p w14:paraId="46149B3A" w14:textId="77777777" w:rsidR="00A574F9" w:rsidRPr="00613BB9" w:rsidRDefault="00A574F9" w:rsidP="00170578">
      <w:r w:rsidRPr="00613BB9">
        <w:t>配置示例</w:t>
      </w:r>
    </w:p>
    <w:p w14:paraId="1F93DFC2" w14:textId="77777777" w:rsidR="00A574F9" w:rsidRPr="00613BB9" w:rsidRDefault="00A574F9" w:rsidP="00170578">
      <w:pPr>
        <w:pStyle w:val="HTML"/>
      </w:pPr>
      <w:r w:rsidRPr="00613BB9">
        <w:rPr>
          <w:rStyle w:val="hljs-attr"/>
        </w:rPr>
        <w:t>since:</w:t>
      </w:r>
      <w:r w:rsidRPr="00613BB9">
        <w:rPr>
          <w:rStyle w:val="HTML1"/>
        </w:rPr>
        <w:t xml:space="preserve"> </w:t>
      </w:r>
      <w:r w:rsidRPr="00613BB9">
        <w:rPr>
          <w:rStyle w:val="hljs-number"/>
        </w:rPr>
        <w:t>2013</w:t>
      </w:r>
    </w:p>
    <w:p w14:paraId="06FBC73C" w14:textId="77777777" w:rsidR="00A574F9" w:rsidRPr="00613BB9" w:rsidRDefault="00A574F9" w:rsidP="00170578">
      <w:pPr>
        <w:pStyle w:val="4"/>
      </w:pPr>
      <w:bookmarkStart w:id="704" w:name="_Toc46395299"/>
      <w:r w:rsidRPr="00613BB9">
        <w:t xml:space="preserve">订阅微信公众号 </w:t>
      </w:r>
      <w:r w:rsidRPr="00613BB9">
        <w:rPr>
          <w:sz w:val="24"/>
          <w:szCs w:val="24"/>
        </w:rPr>
        <w:t xml:space="preserve">由 </w:t>
      </w:r>
      <w:hyperlink r:id="rId2224" w:history="1">
        <w:r w:rsidRPr="00613BB9">
          <w:rPr>
            <w:rStyle w:val="a4"/>
            <w:color w:val="auto"/>
          </w:rPr>
          <w:t>huiwang</w:t>
        </w:r>
      </w:hyperlink>
      <w:r w:rsidRPr="00613BB9">
        <w:rPr>
          <w:sz w:val="24"/>
          <w:szCs w:val="24"/>
        </w:rPr>
        <w:t xml:space="preserve"> 贡献</w:t>
      </w:r>
      <w:bookmarkEnd w:id="704"/>
      <w:r w:rsidRPr="00613BB9">
        <w:t xml:space="preserve"> </w:t>
      </w:r>
    </w:p>
    <w:p w14:paraId="0416ED4A" w14:textId="77777777" w:rsidR="00A574F9" w:rsidRPr="00613BB9" w:rsidRDefault="00A574F9" w:rsidP="00170578">
      <w:r w:rsidRPr="00613BB9">
        <w:rPr>
          <w:rStyle w:val="a6"/>
        </w:rPr>
        <w:t>注意：</w:t>
      </w:r>
      <w:r w:rsidRPr="00613BB9">
        <w:t xml:space="preserve"> 此特性在版本 </w:t>
      </w:r>
      <w:r w:rsidRPr="00613BB9">
        <w:rPr>
          <w:rStyle w:val="label"/>
        </w:rPr>
        <w:t>5.0.1</w:t>
      </w:r>
      <w:r w:rsidRPr="00613BB9">
        <w:t xml:space="preserve"> 中引入，要使用此功能请确保所使用的 NexT 版本在此之后 </w:t>
      </w:r>
    </w:p>
    <w:p w14:paraId="7E99F4F7" w14:textId="77777777" w:rsidR="00A574F9" w:rsidRPr="00613BB9" w:rsidRDefault="00A574F9" w:rsidP="00170578">
      <w:pPr>
        <w:pStyle w:val="a3"/>
      </w:pPr>
      <w:r w:rsidRPr="00613BB9">
        <w:t>在每篇文章的末尾显示微信公众号二维码，扫一扫，轻松订阅博客。</w:t>
      </w:r>
    </w:p>
    <w:p w14:paraId="735793B3" w14:textId="77777777" w:rsidR="00A574F9" w:rsidRPr="00613BB9" w:rsidRDefault="00A574F9" w:rsidP="00170578">
      <w:pPr>
        <w:pStyle w:val="a3"/>
      </w:pPr>
      <w:r w:rsidRPr="00613BB9">
        <w:t>在微信公众号平台下载您的二维码，并将它存放于博客</w:t>
      </w:r>
      <w:r w:rsidRPr="00613BB9">
        <w:rPr>
          <w:rStyle w:val="HTML1"/>
        </w:rPr>
        <w:t>source/uploads/</w:t>
      </w:r>
      <w:r w:rsidRPr="00613BB9">
        <w:t>目录下。</w:t>
      </w:r>
    </w:p>
    <w:p w14:paraId="01CA307E" w14:textId="77777777" w:rsidR="00A574F9" w:rsidRPr="00613BB9" w:rsidRDefault="00A574F9" w:rsidP="00170578">
      <w:pPr>
        <w:pStyle w:val="a3"/>
      </w:pPr>
      <w:r w:rsidRPr="00613BB9">
        <w:t xml:space="preserve">然后编辑 </w:t>
      </w:r>
      <w:r w:rsidRPr="00613BB9">
        <w:rPr>
          <w:rStyle w:val="label"/>
        </w:rPr>
        <w:t>主题配置文件</w:t>
      </w:r>
      <w:r w:rsidRPr="00613BB9">
        <w:t>，如下：</w:t>
      </w:r>
    </w:p>
    <w:p w14:paraId="44B30BFE" w14:textId="77777777" w:rsidR="00A574F9" w:rsidRPr="00613BB9" w:rsidRDefault="00A574F9" w:rsidP="00170578">
      <w:r w:rsidRPr="00613BB9">
        <w:t>配置示例</w:t>
      </w:r>
    </w:p>
    <w:p w14:paraId="23DFEE49" w14:textId="77777777" w:rsidR="00A574F9" w:rsidRPr="00613BB9" w:rsidRDefault="00A574F9" w:rsidP="00170578">
      <w:pPr>
        <w:pStyle w:val="HTML"/>
        <w:rPr>
          <w:rStyle w:val="HTML1"/>
        </w:rPr>
      </w:pPr>
      <w:r w:rsidRPr="00613BB9">
        <w:rPr>
          <w:rStyle w:val="hljs-comment"/>
        </w:rPr>
        <w:t># Wechat Subscriber</w:t>
      </w:r>
    </w:p>
    <w:p w14:paraId="60C53D49" w14:textId="77777777" w:rsidR="00A574F9" w:rsidRPr="00613BB9" w:rsidRDefault="00A574F9" w:rsidP="00170578">
      <w:pPr>
        <w:pStyle w:val="HTML"/>
        <w:rPr>
          <w:rStyle w:val="HTML1"/>
        </w:rPr>
      </w:pPr>
      <w:r w:rsidRPr="00613BB9">
        <w:rPr>
          <w:rStyle w:val="hljs-attr"/>
        </w:rPr>
        <w:t>wechat_subscriber:</w:t>
      </w:r>
    </w:p>
    <w:p w14:paraId="09CD0066" w14:textId="77777777" w:rsidR="00A574F9" w:rsidRPr="00613BB9" w:rsidRDefault="00A574F9" w:rsidP="00170578">
      <w:pPr>
        <w:pStyle w:val="HTML"/>
        <w:rPr>
          <w:rStyle w:val="HTML1"/>
        </w:rPr>
      </w:pPr>
      <w:r w:rsidRPr="00613BB9">
        <w:rPr>
          <w:rStyle w:val="hljs-attr"/>
        </w:rPr>
        <w:t xml:space="preserve">  enabled:</w:t>
      </w:r>
      <w:r w:rsidRPr="00613BB9">
        <w:rPr>
          <w:rStyle w:val="HTML1"/>
        </w:rPr>
        <w:t xml:space="preserve"> </w:t>
      </w:r>
      <w:r w:rsidRPr="00613BB9">
        <w:rPr>
          <w:rStyle w:val="hljs-literal"/>
        </w:rPr>
        <w:t>true</w:t>
      </w:r>
    </w:p>
    <w:p w14:paraId="18950B98" w14:textId="77777777" w:rsidR="00A574F9" w:rsidRPr="00613BB9" w:rsidRDefault="00A574F9" w:rsidP="00170578">
      <w:pPr>
        <w:pStyle w:val="HTML"/>
        <w:rPr>
          <w:rStyle w:val="HTML1"/>
        </w:rPr>
      </w:pPr>
      <w:r w:rsidRPr="00613BB9">
        <w:rPr>
          <w:rStyle w:val="hljs-attr"/>
        </w:rPr>
        <w:t xml:space="preserve">  qcode:</w:t>
      </w:r>
      <w:r w:rsidRPr="00613BB9">
        <w:rPr>
          <w:rStyle w:val="HTML1"/>
        </w:rPr>
        <w:t xml:space="preserve"> </w:t>
      </w:r>
      <w:r w:rsidRPr="00613BB9">
        <w:rPr>
          <w:rStyle w:val="hljs-string"/>
        </w:rPr>
        <w:t>/uploads/wechat-qcode.jpg</w:t>
      </w:r>
    </w:p>
    <w:p w14:paraId="28EA8516" w14:textId="77777777" w:rsidR="00A574F9" w:rsidRPr="00613BB9" w:rsidRDefault="00A574F9" w:rsidP="00170578">
      <w:pPr>
        <w:pStyle w:val="HTML"/>
        <w:rPr>
          <w:rStyle w:val="HTML1"/>
        </w:rPr>
      </w:pPr>
      <w:r w:rsidRPr="00613BB9">
        <w:rPr>
          <w:rStyle w:val="hljs-attr"/>
        </w:rPr>
        <w:t xml:space="preserve">  description:</w:t>
      </w:r>
      <w:r w:rsidRPr="00613BB9">
        <w:rPr>
          <w:rStyle w:val="HTML1"/>
        </w:rPr>
        <w:t xml:space="preserve"> </w:t>
      </w:r>
      <w:r w:rsidRPr="00613BB9">
        <w:rPr>
          <w:rStyle w:val="hljs-string"/>
        </w:rPr>
        <w:t>欢迎您扫一扫上面的微信公众号，订阅我的博客！</w:t>
      </w:r>
    </w:p>
    <w:p w14:paraId="48005FAE" w14:textId="77777777" w:rsidR="00A574F9" w:rsidRPr="00613BB9" w:rsidRDefault="00A574F9" w:rsidP="00170578">
      <w:pPr>
        <w:pStyle w:val="4"/>
      </w:pPr>
      <w:bookmarkStart w:id="705" w:name="_Toc46395300"/>
      <w:r w:rsidRPr="00613BB9">
        <w:lastRenderedPageBreak/>
        <w:t>设置「动画效果」</w:t>
      </w:r>
      <w:bookmarkEnd w:id="705"/>
    </w:p>
    <w:p w14:paraId="51636303" w14:textId="77777777" w:rsidR="00A574F9" w:rsidRPr="00613BB9" w:rsidRDefault="00A574F9" w:rsidP="00170578">
      <w:pPr>
        <w:pStyle w:val="a3"/>
      </w:pPr>
      <w:r w:rsidRPr="00613BB9">
        <w:t xml:space="preserve">NexT 默认开启动画效果，效果使用 JavaScript 编写，因此需要等待 JavaScript 脚本完全加载完毕后才会显示内容。 如果您比较在乎速度，可以将设置此字段的值为 </w:t>
      </w:r>
      <w:r w:rsidRPr="00613BB9">
        <w:rPr>
          <w:rStyle w:val="HTML1"/>
        </w:rPr>
        <w:t>false</w:t>
      </w:r>
      <w:r w:rsidRPr="00613BB9">
        <w:t xml:space="preserve"> 来关闭动画。 </w:t>
      </w:r>
    </w:p>
    <w:p w14:paraId="6CDA4AE5" w14:textId="77777777" w:rsidR="00A574F9" w:rsidRPr="00613BB9" w:rsidRDefault="00A574F9" w:rsidP="00170578">
      <w:pPr>
        <w:pStyle w:val="a3"/>
      </w:pPr>
      <w:r w:rsidRPr="00613BB9">
        <w:t xml:space="preserve">编辑 </w:t>
      </w:r>
      <w:r w:rsidRPr="00613BB9">
        <w:rPr>
          <w:rStyle w:val="label"/>
        </w:rPr>
        <w:t>主题配置文件</w:t>
      </w:r>
      <w:r w:rsidRPr="00613BB9">
        <w:t xml:space="preserve">， 搜索 </w:t>
      </w:r>
      <w:r w:rsidRPr="00613BB9">
        <w:rPr>
          <w:rStyle w:val="HTML1"/>
        </w:rPr>
        <w:t>use_motion</w:t>
      </w:r>
      <w:r w:rsidRPr="00613BB9">
        <w:t xml:space="preserve">，根据您的需求设置值为 </w:t>
      </w:r>
      <w:r w:rsidRPr="00613BB9">
        <w:rPr>
          <w:rStyle w:val="HTML1"/>
        </w:rPr>
        <w:t>true</w:t>
      </w:r>
      <w:r w:rsidRPr="00613BB9">
        <w:t xml:space="preserve"> 或者 </w:t>
      </w:r>
      <w:r w:rsidRPr="00613BB9">
        <w:rPr>
          <w:rStyle w:val="HTML1"/>
        </w:rPr>
        <w:t>false</w:t>
      </w:r>
      <w:r w:rsidRPr="00613BB9">
        <w:t xml:space="preserve"> 即可： </w:t>
      </w:r>
    </w:p>
    <w:p w14:paraId="0D78271C" w14:textId="77777777" w:rsidR="00A574F9" w:rsidRPr="00613BB9" w:rsidRDefault="00A574F9" w:rsidP="00170578">
      <w:pPr>
        <w:pStyle w:val="HTML"/>
        <w:rPr>
          <w:rStyle w:val="HTML1"/>
        </w:rPr>
      </w:pPr>
      <w:r w:rsidRPr="00613BB9">
        <w:rPr>
          <w:rStyle w:val="hljs-attr"/>
        </w:rPr>
        <w:t>use_motion:</w:t>
      </w:r>
      <w:r w:rsidRPr="00613BB9">
        <w:rPr>
          <w:rStyle w:val="HTML1"/>
        </w:rPr>
        <w:t xml:space="preserve"> </w:t>
      </w:r>
      <w:r w:rsidRPr="00613BB9">
        <w:rPr>
          <w:rStyle w:val="hljs-literal"/>
        </w:rPr>
        <w:t>true</w:t>
      </w:r>
      <w:r w:rsidRPr="00613BB9">
        <w:rPr>
          <w:rStyle w:val="HTML1"/>
        </w:rPr>
        <w:t xml:space="preserve">  </w:t>
      </w:r>
      <w:r w:rsidRPr="00613BB9">
        <w:rPr>
          <w:rStyle w:val="hljs-comment"/>
        </w:rPr>
        <w:t># 开启动画效果</w:t>
      </w:r>
    </w:p>
    <w:p w14:paraId="558110A6" w14:textId="77777777" w:rsidR="00A574F9" w:rsidRPr="00613BB9" w:rsidRDefault="00A574F9" w:rsidP="00170578">
      <w:pPr>
        <w:pStyle w:val="HTML"/>
        <w:rPr>
          <w:rStyle w:val="HTML1"/>
        </w:rPr>
      </w:pPr>
      <w:r w:rsidRPr="00613BB9">
        <w:rPr>
          <w:rStyle w:val="hljs-attr"/>
        </w:rPr>
        <w:t>use_motion:</w:t>
      </w:r>
      <w:r w:rsidRPr="00613BB9">
        <w:rPr>
          <w:rStyle w:val="HTML1"/>
        </w:rPr>
        <w:t xml:space="preserve"> </w:t>
      </w:r>
      <w:r w:rsidRPr="00613BB9">
        <w:rPr>
          <w:rStyle w:val="hljs-literal"/>
        </w:rPr>
        <w:t>false</w:t>
      </w:r>
      <w:r w:rsidRPr="00613BB9">
        <w:rPr>
          <w:rStyle w:val="HTML1"/>
        </w:rPr>
        <w:t xml:space="preserve"> </w:t>
      </w:r>
      <w:r w:rsidRPr="00613BB9">
        <w:rPr>
          <w:rStyle w:val="hljs-comment"/>
        </w:rPr>
        <w:t># 关闭动画效果</w:t>
      </w:r>
    </w:p>
    <w:p w14:paraId="536881FA" w14:textId="77777777" w:rsidR="00A574F9" w:rsidRPr="00613BB9" w:rsidRDefault="00A574F9" w:rsidP="00170578">
      <w:pPr>
        <w:pStyle w:val="4"/>
      </w:pPr>
      <w:bookmarkStart w:id="706" w:name="_Toc46395301"/>
      <w:r w:rsidRPr="00613BB9">
        <w:t>设置「背景动画」</w:t>
      </w:r>
      <w:bookmarkEnd w:id="706"/>
    </w:p>
    <w:p w14:paraId="6B4F2D35" w14:textId="77777777" w:rsidR="00A574F9" w:rsidRPr="00613BB9" w:rsidRDefault="00A574F9" w:rsidP="00A574F9">
      <w:pPr>
        <w:pStyle w:val="a3"/>
      </w:pPr>
      <w:r w:rsidRPr="00613BB9">
        <w:t xml:space="preserve">NexT 自带两种背景动画效果 </w:t>
      </w:r>
    </w:p>
    <w:p w14:paraId="57863ED7" w14:textId="77777777" w:rsidR="00A574F9" w:rsidRPr="00613BB9" w:rsidRDefault="00A574F9" w:rsidP="00A574F9">
      <w:pPr>
        <w:pStyle w:val="a3"/>
      </w:pPr>
      <w:r w:rsidRPr="00613BB9">
        <w:t xml:space="preserve">编辑 </w:t>
      </w:r>
      <w:r w:rsidRPr="00613BB9">
        <w:rPr>
          <w:rStyle w:val="label"/>
        </w:rPr>
        <w:t>主题配置文件</w:t>
      </w:r>
      <w:r w:rsidRPr="00613BB9">
        <w:t xml:space="preserve">， 搜索 </w:t>
      </w:r>
      <w:r w:rsidRPr="00613BB9">
        <w:rPr>
          <w:rStyle w:val="HTML1"/>
        </w:rPr>
        <w:t>canvas_nest</w:t>
      </w:r>
      <w:r w:rsidRPr="00613BB9">
        <w:t xml:space="preserve"> 或 </w:t>
      </w:r>
      <w:r w:rsidRPr="00613BB9">
        <w:rPr>
          <w:rStyle w:val="HTML1"/>
        </w:rPr>
        <w:t>three_waves</w:t>
      </w:r>
      <w:r w:rsidRPr="00613BB9">
        <w:t xml:space="preserve">，根据您的需求设置值为 </w:t>
      </w:r>
      <w:r w:rsidRPr="00613BB9">
        <w:rPr>
          <w:rStyle w:val="HTML1"/>
        </w:rPr>
        <w:t>true</w:t>
      </w:r>
      <w:r w:rsidRPr="00613BB9">
        <w:t xml:space="preserve"> 或者 </w:t>
      </w:r>
      <w:r w:rsidRPr="00613BB9">
        <w:rPr>
          <w:rStyle w:val="HTML1"/>
        </w:rPr>
        <w:t>false</w:t>
      </w:r>
      <w:r w:rsidRPr="00613BB9">
        <w:t xml:space="preserve"> 即可： </w:t>
      </w:r>
    </w:p>
    <w:p w14:paraId="5425B038" w14:textId="77777777" w:rsidR="00A574F9" w:rsidRPr="00613BB9" w:rsidRDefault="00A574F9" w:rsidP="00A574F9">
      <w:r w:rsidRPr="00613BB9">
        <w:rPr>
          <w:rStyle w:val="a6"/>
        </w:rPr>
        <w:t>注意：</w:t>
      </w:r>
      <w:r w:rsidRPr="00613BB9">
        <w:t xml:space="preserve"> </w:t>
      </w:r>
      <w:r w:rsidRPr="00613BB9">
        <w:rPr>
          <w:rStyle w:val="HTML1"/>
        </w:rPr>
        <w:t>three_waves</w:t>
      </w:r>
      <w:r w:rsidRPr="00613BB9">
        <w:t xml:space="preserve"> 在版本 </w:t>
      </w:r>
      <w:r w:rsidRPr="00613BB9">
        <w:rPr>
          <w:rStyle w:val="label"/>
        </w:rPr>
        <w:t>5.1.1</w:t>
      </w:r>
      <w:r w:rsidRPr="00613BB9">
        <w:t xml:space="preserve"> 中引入。只能同时开启一种背景动画效果。 </w:t>
      </w:r>
    </w:p>
    <w:p w14:paraId="44E646AF" w14:textId="77777777" w:rsidR="00A574F9" w:rsidRPr="00613BB9" w:rsidRDefault="00A574F9" w:rsidP="00A574F9">
      <w:r w:rsidRPr="00613BB9">
        <w:rPr>
          <w:rStyle w:val="HTML1"/>
        </w:rPr>
        <w:t>canvas_nest</w:t>
      </w:r>
      <w:r w:rsidRPr="00613BB9">
        <w:t xml:space="preserve"> 配置示例</w:t>
      </w:r>
    </w:p>
    <w:p w14:paraId="51328875" w14:textId="77777777" w:rsidR="00A574F9" w:rsidRPr="00613BB9" w:rsidRDefault="00A574F9" w:rsidP="00A574F9">
      <w:pPr>
        <w:pStyle w:val="HTML"/>
        <w:rPr>
          <w:rStyle w:val="HTML1"/>
        </w:rPr>
      </w:pPr>
      <w:r w:rsidRPr="00613BB9">
        <w:rPr>
          <w:rStyle w:val="hljs-comment"/>
        </w:rPr>
        <w:t># canvas_nest</w:t>
      </w:r>
    </w:p>
    <w:p w14:paraId="1AA9C507" w14:textId="77777777" w:rsidR="00A574F9" w:rsidRPr="00613BB9" w:rsidRDefault="00A574F9" w:rsidP="00A574F9">
      <w:pPr>
        <w:pStyle w:val="HTML"/>
        <w:rPr>
          <w:rStyle w:val="HTML1"/>
        </w:rPr>
      </w:pPr>
      <w:r w:rsidRPr="00613BB9">
        <w:rPr>
          <w:rStyle w:val="hljs-attr"/>
        </w:rPr>
        <w:t>canvas_nest:</w:t>
      </w:r>
      <w:r w:rsidRPr="00613BB9">
        <w:rPr>
          <w:rStyle w:val="HTML1"/>
        </w:rPr>
        <w:t xml:space="preserve"> </w:t>
      </w:r>
      <w:r w:rsidRPr="00613BB9">
        <w:rPr>
          <w:rStyle w:val="hljs-literal"/>
        </w:rPr>
        <w:t>true</w:t>
      </w:r>
      <w:r w:rsidRPr="00613BB9">
        <w:rPr>
          <w:rStyle w:val="HTML1"/>
        </w:rPr>
        <w:t xml:space="preserve"> </w:t>
      </w:r>
      <w:r w:rsidRPr="00613BB9">
        <w:rPr>
          <w:rStyle w:val="hljs-string"/>
        </w:rPr>
        <w:t>//开启动画</w:t>
      </w:r>
    </w:p>
    <w:p w14:paraId="7DF84CD2" w14:textId="77777777" w:rsidR="00A574F9" w:rsidRPr="00613BB9" w:rsidRDefault="00A574F9" w:rsidP="00A574F9">
      <w:pPr>
        <w:pStyle w:val="HTML"/>
        <w:rPr>
          <w:rStyle w:val="HTML1"/>
        </w:rPr>
      </w:pPr>
      <w:r w:rsidRPr="00613BB9">
        <w:rPr>
          <w:rStyle w:val="hljs-attr"/>
        </w:rPr>
        <w:t>canvas_nest:</w:t>
      </w:r>
      <w:r w:rsidRPr="00613BB9">
        <w:rPr>
          <w:rStyle w:val="HTML1"/>
        </w:rPr>
        <w:t xml:space="preserve"> </w:t>
      </w:r>
      <w:r w:rsidRPr="00613BB9">
        <w:rPr>
          <w:rStyle w:val="hljs-literal"/>
        </w:rPr>
        <w:t>false</w:t>
      </w:r>
      <w:r w:rsidRPr="00613BB9">
        <w:rPr>
          <w:rStyle w:val="HTML1"/>
        </w:rPr>
        <w:t xml:space="preserve"> </w:t>
      </w:r>
      <w:r w:rsidRPr="00613BB9">
        <w:rPr>
          <w:rStyle w:val="hljs-string"/>
        </w:rPr>
        <w:t>//关闭动画</w:t>
      </w:r>
    </w:p>
    <w:p w14:paraId="39A805BB" w14:textId="77777777" w:rsidR="00A574F9" w:rsidRPr="00613BB9" w:rsidRDefault="00A574F9" w:rsidP="00A574F9">
      <w:r w:rsidRPr="00613BB9">
        <w:rPr>
          <w:rStyle w:val="HTML1"/>
        </w:rPr>
        <w:t>three_waves</w:t>
      </w:r>
      <w:r w:rsidRPr="00613BB9">
        <w:t xml:space="preserve"> 配置示例</w:t>
      </w:r>
    </w:p>
    <w:p w14:paraId="7DF0B112" w14:textId="77777777" w:rsidR="00A574F9" w:rsidRPr="00613BB9" w:rsidRDefault="00A574F9" w:rsidP="00A574F9">
      <w:pPr>
        <w:pStyle w:val="HTML"/>
        <w:rPr>
          <w:rStyle w:val="HTML1"/>
        </w:rPr>
      </w:pPr>
      <w:r w:rsidRPr="00613BB9">
        <w:rPr>
          <w:rStyle w:val="hljs-comment"/>
        </w:rPr>
        <w:t># three_waves</w:t>
      </w:r>
    </w:p>
    <w:p w14:paraId="15C5ED16" w14:textId="77777777" w:rsidR="00A574F9" w:rsidRPr="00613BB9" w:rsidRDefault="00A574F9" w:rsidP="00A574F9">
      <w:pPr>
        <w:pStyle w:val="HTML"/>
        <w:rPr>
          <w:rStyle w:val="HTML1"/>
        </w:rPr>
      </w:pPr>
      <w:r w:rsidRPr="00613BB9">
        <w:rPr>
          <w:rStyle w:val="hljs-attr"/>
        </w:rPr>
        <w:t>three_waves:</w:t>
      </w:r>
      <w:r w:rsidRPr="00613BB9">
        <w:rPr>
          <w:rStyle w:val="HTML1"/>
        </w:rPr>
        <w:t xml:space="preserve"> </w:t>
      </w:r>
      <w:r w:rsidRPr="00613BB9">
        <w:rPr>
          <w:rStyle w:val="hljs-literal"/>
        </w:rPr>
        <w:t>true</w:t>
      </w:r>
      <w:r w:rsidRPr="00613BB9">
        <w:rPr>
          <w:rStyle w:val="HTML1"/>
        </w:rPr>
        <w:t xml:space="preserve"> </w:t>
      </w:r>
      <w:r w:rsidRPr="00613BB9">
        <w:rPr>
          <w:rStyle w:val="hljs-string"/>
        </w:rPr>
        <w:t>//开启动画</w:t>
      </w:r>
    </w:p>
    <w:p w14:paraId="65252E0C" w14:textId="77777777" w:rsidR="00A574F9" w:rsidRPr="00613BB9" w:rsidRDefault="00A574F9" w:rsidP="00A574F9">
      <w:pPr>
        <w:pStyle w:val="HTML"/>
        <w:rPr>
          <w:rStyle w:val="HTML1"/>
        </w:rPr>
      </w:pPr>
      <w:r w:rsidRPr="00613BB9">
        <w:rPr>
          <w:rStyle w:val="hljs-attr"/>
        </w:rPr>
        <w:t>three_waves:</w:t>
      </w:r>
      <w:r w:rsidRPr="00613BB9">
        <w:rPr>
          <w:rStyle w:val="HTML1"/>
        </w:rPr>
        <w:t xml:space="preserve"> </w:t>
      </w:r>
      <w:r w:rsidRPr="00613BB9">
        <w:rPr>
          <w:rStyle w:val="hljs-literal"/>
        </w:rPr>
        <w:t>false</w:t>
      </w:r>
      <w:r w:rsidRPr="00613BB9">
        <w:rPr>
          <w:rStyle w:val="HTML1"/>
        </w:rPr>
        <w:t xml:space="preserve"> </w:t>
      </w:r>
      <w:r w:rsidRPr="00613BB9">
        <w:rPr>
          <w:rStyle w:val="hljs-string"/>
        </w:rPr>
        <w:t>//关闭动画</w:t>
      </w:r>
    </w:p>
    <w:p w14:paraId="5E646005" w14:textId="77777777" w:rsidR="00A574F9" w:rsidRPr="00613BB9" w:rsidRDefault="00A574F9" w:rsidP="00A574F9"/>
    <w:p w14:paraId="4BC47B9A" w14:textId="77777777" w:rsidR="00A574F9" w:rsidRPr="00613BB9" w:rsidRDefault="00A574F9" w:rsidP="00A574F9"/>
    <w:p w14:paraId="4BC6B057" w14:textId="77777777" w:rsidR="00A574F9" w:rsidRPr="00613BB9" w:rsidRDefault="00A574F9" w:rsidP="00A574F9"/>
    <w:p w14:paraId="2067DAF1" w14:textId="77777777" w:rsidR="00A574F9" w:rsidRPr="00613BB9" w:rsidRDefault="00A574F9" w:rsidP="00A574F9"/>
    <w:p w14:paraId="4B470127" w14:textId="77777777" w:rsidR="00A574F9" w:rsidRPr="00613BB9" w:rsidRDefault="00A574F9" w:rsidP="006F040F">
      <w:pPr>
        <w:pStyle w:val="2"/>
      </w:pPr>
      <w:bookmarkStart w:id="707" w:name="_Toc46395302"/>
      <w:r w:rsidRPr="00613BB9">
        <w:t>第三方服务来</w:t>
      </w:r>
      <w:bookmarkEnd w:id="707"/>
    </w:p>
    <w:p w14:paraId="7E041872" w14:textId="77777777" w:rsidR="00A574F9" w:rsidRPr="00613BB9" w:rsidRDefault="00A574F9" w:rsidP="006F040F"/>
    <w:p w14:paraId="7E2AC11A" w14:textId="77777777" w:rsidR="00A574F9" w:rsidRPr="00613BB9" w:rsidRDefault="00A574F9" w:rsidP="006F040F"/>
    <w:p w14:paraId="493EEDAB" w14:textId="77777777" w:rsidR="00A574F9" w:rsidRPr="00613BB9" w:rsidRDefault="00A574F9" w:rsidP="006F040F"/>
    <w:p w14:paraId="0E309044" w14:textId="77777777" w:rsidR="00A574F9" w:rsidRPr="00613BB9" w:rsidRDefault="00A574F9" w:rsidP="006F040F">
      <w:pPr>
        <w:pStyle w:val="3"/>
      </w:pPr>
      <w:bookmarkStart w:id="708" w:name="_Toc46395303"/>
      <w:r w:rsidRPr="00613BB9">
        <w:lastRenderedPageBreak/>
        <w:t>评论系统</w:t>
      </w:r>
      <w:bookmarkEnd w:id="708"/>
    </w:p>
    <w:p w14:paraId="781B3DB1" w14:textId="77777777" w:rsidR="00A574F9" w:rsidRPr="00613BB9" w:rsidRDefault="00A574F9" w:rsidP="006F040F">
      <w:pPr>
        <w:pStyle w:val="a3"/>
      </w:pPr>
      <w:r w:rsidRPr="00613BB9">
        <w:t>NexT 支持多款评论系统。</w:t>
      </w:r>
    </w:p>
    <w:p w14:paraId="481AA9F5" w14:textId="77777777" w:rsidR="00A574F9" w:rsidRPr="00613BB9" w:rsidRDefault="00A574F9" w:rsidP="006F040F">
      <w:pPr>
        <w:pStyle w:val="bs-callout"/>
      </w:pPr>
      <w:r w:rsidRPr="00613BB9">
        <w:t xml:space="preserve">如需取消某个 页面/文章 的评论，在 md 文件的 </w:t>
      </w:r>
      <w:hyperlink r:id="rId2225" w:tgtFrame="_blank" w:history="1">
        <w:r w:rsidRPr="00613BB9">
          <w:rPr>
            <w:rStyle w:val="a4"/>
            <w:color w:val="auto"/>
          </w:rPr>
          <w:t xml:space="preserve">front-matter </w:t>
        </w:r>
      </w:hyperlink>
      <w:r w:rsidRPr="00613BB9">
        <w:t xml:space="preserve">中增加 </w:t>
      </w:r>
      <w:r w:rsidRPr="00613BB9">
        <w:rPr>
          <w:rStyle w:val="HTML1"/>
        </w:rPr>
        <w:t>comments: false</w:t>
      </w:r>
      <w:r w:rsidRPr="00613BB9">
        <w:t xml:space="preserve"> </w:t>
      </w:r>
    </w:p>
    <w:p w14:paraId="41F7032E" w14:textId="77777777" w:rsidR="00A574F9" w:rsidRPr="00613BB9" w:rsidRDefault="00A574F9" w:rsidP="006F040F">
      <w:pPr>
        <w:pStyle w:val="4"/>
      </w:pPr>
      <w:bookmarkStart w:id="709" w:name="_Toc46395304"/>
      <w:r w:rsidRPr="00613BB9">
        <w:t>DISQUS</w:t>
      </w:r>
      <w:bookmarkEnd w:id="709"/>
    </w:p>
    <w:p w14:paraId="3C41DA1F" w14:textId="77777777" w:rsidR="00A574F9" w:rsidRPr="00613BB9" w:rsidRDefault="00717723" w:rsidP="00907565">
      <w:pPr>
        <w:pStyle w:val="active"/>
        <w:numPr>
          <w:ilvl w:val="0"/>
          <w:numId w:val="100"/>
        </w:numPr>
      </w:pPr>
      <w:hyperlink r:id="rId2226" w:anchor="disqus-new-settings" w:history="1">
        <w:r w:rsidR="00A574F9" w:rsidRPr="00613BB9">
          <w:rPr>
            <w:rStyle w:val="a4"/>
            <w:color w:val="auto"/>
          </w:rPr>
          <w:t xml:space="preserve">&gt;= 5.1.1 </w:t>
        </w:r>
      </w:hyperlink>
    </w:p>
    <w:p w14:paraId="4559AC01" w14:textId="77777777" w:rsidR="00A574F9" w:rsidRPr="00613BB9" w:rsidRDefault="00717723" w:rsidP="00907565">
      <w:pPr>
        <w:widowControl/>
        <w:numPr>
          <w:ilvl w:val="0"/>
          <w:numId w:val="100"/>
        </w:numPr>
        <w:spacing w:before="100" w:beforeAutospacing="1" w:after="100" w:afterAutospacing="1"/>
        <w:jc w:val="left"/>
      </w:pPr>
      <w:hyperlink r:id="rId2227" w:anchor="disqus-old-settings" w:history="1">
        <w:r w:rsidR="00A574F9" w:rsidRPr="00613BB9">
          <w:rPr>
            <w:rStyle w:val="a4"/>
            <w:color w:val="auto"/>
          </w:rPr>
          <w:t xml:space="preserve">&lt; 5.1.1 </w:t>
        </w:r>
      </w:hyperlink>
    </w:p>
    <w:p w14:paraId="1C288CEA" w14:textId="77777777" w:rsidR="00A574F9" w:rsidRPr="00613BB9" w:rsidRDefault="00A574F9" w:rsidP="006F040F">
      <w:pPr>
        <w:pStyle w:val="a3"/>
      </w:pPr>
      <w:r w:rsidRPr="00613BB9">
        <w:t xml:space="preserve">编辑 </w:t>
      </w:r>
      <w:r w:rsidRPr="00613BB9">
        <w:rPr>
          <w:rStyle w:val="label"/>
        </w:rPr>
        <w:t>主题配置文件</w:t>
      </w:r>
      <w:r w:rsidRPr="00613BB9">
        <w:t xml:space="preserve">， 将 </w:t>
      </w:r>
      <w:r w:rsidRPr="00613BB9">
        <w:rPr>
          <w:rStyle w:val="HTML1"/>
        </w:rPr>
        <w:t>disqus</w:t>
      </w:r>
      <w:r w:rsidRPr="00613BB9">
        <w:t xml:space="preserve"> 下的 </w:t>
      </w:r>
      <w:r w:rsidRPr="00613BB9">
        <w:rPr>
          <w:rStyle w:val="HTML1"/>
        </w:rPr>
        <w:t>enable</w:t>
      </w:r>
      <w:r w:rsidRPr="00613BB9">
        <w:t xml:space="preserve"> 设定为 </w:t>
      </w:r>
      <w:r w:rsidRPr="00613BB9">
        <w:rPr>
          <w:rStyle w:val="HTML1"/>
        </w:rPr>
        <w:t>true</w:t>
      </w:r>
      <w:r w:rsidRPr="00613BB9">
        <w:t xml:space="preserve">，同时提供您的 </w:t>
      </w:r>
      <w:r w:rsidRPr="00613BB9">
        <w:rPr>
          <w:rStyle w:val="HTML1"/>
        </w:rPr>
        <w:t>shortname</w:t>
      </w:r>
      <w:r w:rsidRPr="00613BB9">
        <w:t>。</w:t>
      </w:r>
      <w:r w:rsidRPr="00613BB9">
        <w:rPr>
          <w:rStyle w:val="HTML1"/>
        </w:rPr>
        <w:t>count</w:t>
      </w:r>
      <w:r w:rsidRPr="00613BB9">
        <w:t xml:space="preserve"> 用于指定是否显示评论数量。 </w:t>
      </w:r>
    </w:p>
    <w:p w14:paraId="5AB2ABB9" w14:textId="77777777" w:rsidR="00A574F9" w:rsidRPr="00613BB9" w:rsidRDefault="00A574F9" w:rsidP="006F040F">
      <w:pPr>
        <w:pStyle w:val="HTML"/>
        <w:rPr>
          <w:rStyle w:val="HTML1"/>
        </w:rPr>
      </w:pPr>
      <w:r w:rsidRPr="00613BB9">
        <w:rPr>
          <w:rStyle w:val="hljs-attr"/>
        </w:rPr>
        <w:t>disqus:</w:t>
      </w:r>
    </w:p>
    <w:p w14:paraId="1372B353" w14:textId="77777777" w:rsidR="00A574F9" w:rsidRPr="00613BB9" w:rsidRDefault="00A574F9" w:rsidP="006F040F">
      <w:pPr>
        <w:pStyle w:val="HTML"/>
        <w:rPr>
          <w:rStyle w:val="HTML1"/>
        </w:rPr>
      </w:pPr>
      <w:r w:rsidRPr="00613BB9">
        <w:rPr>
          <w:rStyle w:val="hljs-attr"/>
        </w:rPr>
        <w:t xml:space="preserve">  enable:</w:t>
      </w:r>
      <w:r w:rsidRPr="00613BB9">
        <w:rPr>
          <w:rStyle w:val="HTML1"/>
        </w:rPr>
        <w:t xml:space="preserve"> </w:t>
      </w:r>
      <w:r w:rsidRPr="00613BB9">
        <w:rPr>
          <w:rStyle w:val="hljs-literal"/>
        </w:rPr>
        <w:t>false</w:t>
      </w:r>
    </w:p>
    <w:p w14:paraId="325625D5" w14:textId="77777777" w:rsidR="00A574F9" w:rsidRPr="00613BB9" w:rsidRDefault="00A574F9" w:rsidP="006F040F">
      <w:pPr>
        <w:pStyle w:val="HTML"/>
        <w:rPr>
          <w:rStyle w:val="HTML1"/>
        </w:rPr>
      </w:pPr>
      <w:r w:rsidRPr="00613BB9">
        <w:rPr>
          <w:rStyle w:val="hljs-attr"/>
        </w:rPr>
        <w:t xml:space="preserve">  shortname:</w:t>
      </w:r>
    </w:p>
    <w:p w14:paraId="2DF63C70" w14:textId="77777777" w:rsidR="00A574F9" w:rsidRPr="00613BB9" w:rsidRDefault="00A574F9" w:rsidP="006F040F">
      <w:pPr>
        <w:pStyle w:val="HTML"/>
        <w:rPr>
          <w:rStyle w:val="HTML1"/>
        </w:rPr>
      </w:pPr>
      <w:r w:rsidRPr="00613BB9">
        <w:rPr>
          <w:rStyle w:val="hljs-attr"/>
        </w:rPr>
        <w:t xml:space="preserve">  count:</w:t>
      </w:r>
      <w:r w:rsidRPr="00613BB9">
        <w:rPr>
          <w:rStyle w:val="HTML1"/>
        </w:rPr>
        <w:t xml:space="preserve"> </w:t>
      </w:r>
      <w:r w:rsidRPr="00613BB9">
        <w:rPr>
          <w:rStyle w:val="hljs-literal"/>
        </w:rPr>
        <w:t>true</w:t>
      </w:r>
    </w:p>
    <w:p w14:paraId="5A796948" w14:textId="77777777" w:rsidR="00A574F9" w:rsidRPr="00613BB9" w:rsidRDefault="00A574F9" w:rsidP="006F040F">
      <w:pPr>
        <w:pStyle w:val="4"/>
      </w:pPr>
      <w:bookmarkStart w:id="710" w:name="_Toc46395305"/>
      <w:r w:rsidRPr="00613BB9">
        <w:t xml:space="preserve">Facebook Comments </w:t>
      </w:r>
      <w:r w:rsidRPr="00613BB9">
        <w:rPr>
          <w:sz w:val="24"/>
          <w:szCs w:val="24"/>
        </w:rPr>
        <w:t xml:space="preserve">由 </w:t>
      </w:r>
      <w:hyperlink r:id="rId2228" w:history="1">
        <w:r w:rsidRPr="00613BB9">
          <w:rPr>
            <w:rStyle w:val="a4"/>
            <w:color w:val="auto"/>
          </w:rPr>
          <w:t>hydai</w:t>
        </w:r>
      </w:hyperlink>
      <w:r w:rsidRPr="00613BB9">
        <w:rPr>
          <w:sz w:val="24"/>
          <w:szCs w:val="24"/>
        </w:rPr>
        <w:t xml:space="preserve"> 贡献</w:t>
      </w:r>
      <w:bookmarkEnd w:id="710"/>
      <w:r w:rsidRPr="00613BB9">
        <w:t xml:space="preserve"> </w:t>
      </w:r>
    </w:p>
    <w:p w14:paraId="7EC8CBC4" w14:textId="77777777" w:rsidR="00A574F9" w:rsidRPr="00613BB9" w:rsidRDefault="00A574F9" w:rsidP="006F040F">
      <w:pPr>
        <w:pStyle w:val="a3"/>
      </w:pPr>
      <w:r w:rsidRPr="00613BB9">
        <w:t xml:space="preserve">需要先集成 </w:t>
      </w:r>
      <w:hyperlink r:id="rId2229" w:anchor="facebook-sdk" w:history="1">
        <w:r w:rsidRPr="00613BB9">
          <w:rPr>
            <w:rStyle w:val="a4"/>
            <w:color w:val="auto"/>
          </w:rPr>
          <w:t>Facebook SDK</w:t>
        </w:r>
      </w:hyperlink>
      <w:r w:rsidRPr="00613BB9">
        <w:t xml:space="preserve">。修改 </w:t>
      </w:r>
      <w:r w:rsidRPr="00613BB9">
        <w:rPr>
          <w:rStyle w:val="label"/>
        </w:rPr>
        <w:t>主题配置文件</w:t>
      </w:r>
      <w:r w:rsidRPr="00613BB9">
        <w:t xml:space="preserve"> 以下配置：</w:t>
      </w:r>
    </w:p>
    <w:p w14:paraId="783E0B85" w14:textId="77777777" w:rsidR="00A574F9" w:rsidRPr="00613BB9" w:rsidRDefault="00A574F9" w:rsidP="006F040F">
      <w:pPr>
        <w:pStyle w:val="HTML"/>
        <w:rPr>
          <w:rStyle w:val="HTML1"/>
        </w:rPr>
      </w:pPr>
      <w:r w:rsidRPr="00613BB9">
        <w:rPr>
          <w:rStyle w:val="hljs-comment"/>
        </w:rPr>
        <w:t># Facebook comments plugin</w:t>
      </w:r>
    </w:p>
    <w:p w14:paraId="7F4CEE1D" w14:textId="77777777" w:rsidR="00A574F9" w:rsidRPr="00613BB9" w:rsidRDefault="00A574F9" w:rsidP="006F040F">
      <w:pPr>
        <w:pStyle w:val="HTML"/>
        <w:rPr>
          <w:rStyle w:val="HTML1"/>
        </w:rPr>
      </w:pPr>
      <w:r w:rsidRPr="00613BB9">
        <w:rPr>
          <w:rStyle w:val="hljs-comment"/>
        </w:rPr>
        <w:t># This plugin depends on Facebook SDK.</w:t>
      </w:r>
    </w:p>
    <w:p w14:paraId="4557D807" w14:textId="77777777" w:rsidR="00A574F9" w:rsidRPr="00613BB9" w:rsidRDefault="00A574F9" w:rsidP="006F040F">
      <w:pPr>
        <w:pStyle w:val="HTML"/>
        <w:rPr>
          <w:rStyle w:val="HTML1"/>
        </w:rPr>
      </w:pPr>
      <w:r w:rsidRPr="00613BB9">
        <w:rPr>
          <w:rStyle w:val="hljs-comment"/>
        </w:rPr>
        <w:t># If facebook_sdk.enable is false, Facebook comments plugin is unavailable.</w:t>
      </w:r>
    </w:p>
    <w:p w14:paraId="56076A5F" w14:textId="77777777" w:rsidR="00A574F9" w:rsidRPr="00613BB9" w:rsidRDefault="00A574F9" w:rsidP="006F040F">
      <w:pPr>
        <w:pStyle w:val="HTML"/>
        <w:rPr>
          <w:rStyle w:val="HTML1"/>
        </w:rPr>
      </w:pPr>
      <w:r w:rsidRPr="00613BB9">
        <w:rPr>
          <w:rStyle w:val="hljs-attr"/>
        </w:rPr>
        <w:t>facebook_comments_plugin:</w:t>
      </w:r>
    </w:p>
    <w:p w14:paraId="75889294" w14:textId="77777777" w:rsidR="00A574F9" w:rsidRPr="00613BB9" w:rsidRDefault="00A574F9" w:rsidP="006F040F">
      <w:pPr>
        <w:pStyle w:val="HTML"/>
        <w:rPr>
          <w:rStyle w:val="HTML1"/>
        </w:rPr>
      </w:pPr>
      <w:r w:rsidRPr="00613BB9">
        <w:rPr>
          <w:rStyle w:val="hljs-attr"/>
        </w:rPr>
        <w:t>enable:</w:t>
      </w:r>
      <w:r w:rsidRPr="00613BB9">
        <w:rPr>
          <w:rStyle w:val="HTML1"/>
        </w:rPr>
        <w:t xml:space="preserve"> </w:t>
      </w:r>
      <w:r w:rsidRPr="00613BB9">
        <w:rPr>
          <w:rStyle w:val="hljs-literal"/>
        </w:rPr>
        <w:t>false</w:t>
      </w:r>
    </w:p>
    <w:p w14:paraId="136C3054" w14:textId="77777777" w:rsidR="00A574F9" w:rsidRPr="00613BB9" w:rsidRDefault="00A574F9" w:rsidP="006F040F">
      <w:pPr>
        <w:pStyle w:val="HTML"/>
        <w:rPr>
          <w:rStyle w:val="HTML1"/>
        </w:rPr>
      </w:pPr>
      <w:r w:rsidRPr="00613BB9">
        <w:rPr>
          <w:rStyle w:val="hljs-attr"/>
        </w:rPr>
        <w:t>num_of_posts:</w:t>
      </w:r>
      <w:r w:rsidRPr="00613BB9">
        <w:rPr>
          <w:rStyle w:val="HTML1"/>
        </w:rPr>
        <w:t xml:space="preserve"> </w:t>
      </w:r>
      <w:r w:rsidRPr="00613BB9">
        <w:rPr>
          <w:rStyle w:val="hljs-number"/>
        </w:rPr>
        <w:t>10</w:t>
      </w:r>
      <w:r w:rsidRPr="00613BB9">
        <w:rPr>
          <w:rStyle w:val="HTML1"/>
        </w:rPr>
        <w:t xml:space="preserve">  </w:t>
      </w:r>
      <w:r w:rsidRPr="00613BB9">
        <w:rPr>
          <w:rStyle w:val="hljs-comment"/>
        </w:rPr>
        <w:t># min posts num is 1</w:t>
      </w:r>
    </w:p>
    <w:p w14:paraId="3886C408" w14:textId="77777777" w:rsidR="00A574F9" w:rsidRPr="00613BB9" w:rsidRDefault="00A574F9" w:rsidP="006F040F">
      <w:pPr>
        <w:pStyle w:val="HTML"/>
        <w:rPr>
          <w:rStyle w:val="HTML1"/>
        </w:rPr>
      </w:pPr>
      <w:r w:rsidRPr="00613BB9">
        <w:rPr>
          <w:rStyle w:val="hljs-attr"/>
        </w:rPr>
        <w:t>width:</w:t>
      </w:r>
      <w:r w:rsidRPr="00613BB9">
        <w:rPr>
          <w:rStyle w:val="HTML1"/>
        </w:rPr>
        <w:t xml:space="preserve"> </w:t>
      </w:r>
      <w:r w:rsidRPr="00613BB9">
        <w:rPr>
          <w:rStyle w:val="hljs-number"/>
        </w:rPr>
        <w:t>100</w:t>
      </w:r>
      <w:r w:rsidRPr="00613BB9">
        <w:rPr>
          <w:rStyle w:val="hljs-string"/>
        </w:rPr>
        <w:t>%</w:t>
      </w:r>
      <w:r w:rsidRPr="00613BB9">
        <w:rPr>
          <w:rStyle w:val="HTML1"/>
        </w:rPr>
        <w:t xml:space="preserve">       </w:t>
      </w:r>
      <w:r w:rsidRPr="00613BB9">
        <w:rPr>
          <w:rStyle w:val="hljs-comment"/>
        </w:rPr>
        <w:t># default width is 550px</w:t>
      </w:r>
    </w:p>
    <w:p w14:paraId="251B459E" w14:textId="77777777" w:rsidR="00A574F9" w:rsidRPr="00613BB9" w:rsidRDefault="00A574F9" w:rsidP="006F040F">
      <w:pPr>
        <w:pStyle w:val="HTML"/>
        <w:rPr>
          <w:rStyle w:val="HTML1"/>
        </w:rPr>
      </w:pPr>
      <w:r w:rsidRPr="00613BB9">
        <w:rPr>
          <w:rStyle w:val="hljs-attr"/>
        </w:rPr>
        <w:t>scheme:</w:t>
      </w:r>
      <w:r w:rsidRPr="00613BB9">
        <w:rPr>
          <w:rStyle w:val="HTML1"/>
        </w:rPr>
        <w:t xml:space="preserve"> </w:t>
      </w:r>
      <w:r w:rsidRPr="00613BB9">
        <w:rPr>
          <w:rStyle w:val="hljs-string"/>
        </w:rPr>
        <w:t>light</w:t>
      </w:r>
      <w:r w:rsidRPr="00613BB9">
        <w:rPr>
          <w:rStyle w:val="HTML1"/>
        </w:rPr>
        <w:t xml:space="preserve">     </w:t>
      </w:r>
      <w:r w:rsidRPr="00613BB9">
        <w:rPr>
          <w:rStyle w:val="hljs-comment"/>
        </w:rPr>
        <w:t># default scheme is light (light or dark)</w:t>
      </w:r>
    </w:p>
    <w:p w14:paraId="224A88A8" w14:textId="77777777" w:rsidR="00A574F9" w:rsidRPr="00613BB9" w:rsidRDefault="00A574F9" w:rsidP="006F040F">
      <w:pPr>
        <w:pStyle w:val="4"/>
      </w:pPr>
      <w:bookmarkStart w:id="711" w:name="_Toc46395306"/>
      <w:r w:rsidRPr="00613BB9">
        <w:t xml:space="preserve">HyperComments </w:t>
      </w:r>
      <w:r w:rsidRPr="00613BB9">
        <w:rPr>
          <w:sz w:val="24"/>
          <w:szCs w:val="24"/>
        </w:rPr>
        <w:t xml:space="preserve">由 </w:t>
      </w:r>
      <w:hyperlink r:id="rId2230" w:history="1">
        <w:r w:rsidRPr="00613BB9">
          <w:rPr>
            <w:rStyle w:val="a4"/>
            <w:color w:val="auto"/>
          </w:rPr>
          <w:t>ivan-nginx</w:t>
        </w:r>
      </w:hyperlink>
      <w:r w:rsidRPr="00613BB9">
        <w:rPr>
          <w:sz w:val="24"/>
          <w:szCs w:val="24"/>
        </w:rPr>
        <w:t xml:space="preserve"> 贡献</w:t>
      </w:r>
      <w:bookmarkEnd w:id="711"/>
      <w:r w:rsidRPr="00613BB9">
        <w:t xml:space="preserve"> </w:t>
      </w:r>
    </w:p>
    <w:p w14:paraId="206948BC" w14:textId="77777777" w:rsidR="00A574F9" w:rsidRPr="00613BB9" w:rsidRDefault="00A574F9" w:rsidP="006F040F">
      <w:pPr>
        <w:pStyle w:val="a3"/>
      </w:pPr>
      <w:r w:rsidRPr="00613BB9">
        <w:t xml:space="preserve">Add support for </w:t>
      </w:r>
      <w:hyperlink r:id="rId2231" w:tgtFrame="_blank" w:history="1">
        <w:r w:rsidRPr="00613BB9">
          <w:rPr>
            <w:rStyle w:val="a4"/>
            <w:color w:val="auto"/>
          </w:rPr>
          <w:t>Hypercomments</w:t>
        </w:r>
      </w:hyperlink>
      <w:r w:rsidRPr="00613BB9">
        <w:t xml:space="preserve"> system instead of Disqus. 修改 </w:t>
      </w:r>
      <w:r w:rsidRPr="00613BB9">
        <w:rPr>
          <w:rStyle w:val="label"/>
        </w:rPr>
        <w:t>主题配置文件</w:t>
      </w:r>
      <w:r w:rsidRPr="00613BB9">
        <w:t xml:space="preserve"> 以下配置： </w:t>
      </w:r>
    </w:p>
    <w:p w14:paraId="02181484" w14:textId="77777777" w:rsidR="00A574F9" w:rsidRPr="00613BB9" w:rsidRDefault="00A574F9" w:rsidP="006F040F">
      <w:pPr>
        <w:pStyle w:val="HTML"/>
        <w:rPr>
          <w:rStyle w:val="HTML1"/>
        </w:rPr>
      </w:pPr>
      <w:r w:rsidRPr="00613BB9">
        <w:rPr>
          <w:rStyle w:val="hljs-comment"/>
        </w:rPr>
        <w:t># Hypercomments</w:t>
      </w:r>
    </w:p>
    <w:p w14:paraId="70D7B29D" w14:textId="77777777" w:rsidR="00A574F9" w:rsidRPr="00613BB9" w:rsidRDefault="00A574F9" w:rsidP="006F040F">
      <w:pPr>
        <w:pStyle w:val="HTML"/>
        <w:rPr>
          <w:rStyle w:val="HTML1"/>
        </w:rPr>
      </w:pPr>
      <w:r w:rsidRPr="00613BB9">
        <w:rPr>
          <w:rStyle w:val="hljs-comment"/>
        </w:rPr>
        <w:t>#hypercomments_id:</w:t>
      </w:r>
    </w:p>
    <w:p w14:paraId="1DEC26C1" w14:textId="77777777" w:rsidR="00A574F9" w:rsidRPr="00613BB9" w:rsidRDefault="00A574F9" w:rsidP="006F040F">
      <w:pPr>
        <w:pStyle w:val="4"/>
      </w:pPr>
      <w:bookmarkStart w:id="712" w:name="_Toc46395307"/>
      <w:r w:rsidRPr="00613BB9">
        <w:lastRenderedPageBreak/>
        <w:t xml:space="preserve">网易云跟帖 </w:t>
      </w:r>
      <w:r w:rsidRPr="00613BB9">
        <w:rPr>
          <w:sz w:val="24"/>
          <w:szCs w:val="24"/>
        </w:rPr>
        <w:t xml:space="preserve">由 </w:t>
      </w:r>
      <w:hyperlink r:id="rId2232" w:history="1">
        <w:r w:rsidRPr="00613BB9">
          <w:rPr>
            <w:rStyle w:val="a4"/>
            <w:color w:val="auto"/>
          </w:rPr>
          <w:t>geekrainy</w:t>
        </w:r>
      </w:hyperlink>
      <w:r w:rsidRPr="00613BB9">
        <w:rPr>
          <w:sz w:val="24"/>
          <w:szCs w:val="24"/>
        </w:rPr>
        <w:t xml:space="preserve"> 贡献</w:t>
      </w:r>
      <w:bookmarkEnd w:id="712"/>
      <w:r w:rsidRPr="00613BB9">
        <w:t xml:space="preserve"> </w:t>
      </w:r>
    </w:p>
    <w:p w14:paraId="07976BF2" w14:textId="77777777" w:rsidR="00A574F9" w:rsidRPr="00613BB9" w:rsidRDefault="00A574F9" w:rsidP="006F040F">
      <w:pPr>
        <w:pStyle w:val="a3"/>
      </w:pPr>
      <w:r w:rsidRPr="00613BB9">
        <w:t xml:space="preserve">登陆 </w:t>
      </w:r>
      <w:hyperlink r:id="rId2233" w:tgtFrame="_blank" w:history="1">
        <w:r w:rsidRPr="00613BB9">
          <w:rPr>
            <w:rStyle w:val="a4"/>
            <w:color w:val="auto"/>
          </w:rPr>
          <w:t>网易云跟帖</w:t>
        </w:r>
      </w:hyperlink>
      <w:r w:rsidRPr="00613BB9">
        <w:t xml:space="preserve"> 获取你的 Product Key。 编辑 </w:t>
      </w:r>
      <w:r w:rsidRPr="00613BB9">
        <w:rPr>
          <w:rStyle w:val="label"/>
        </w:rPr>
        <w:t>主题配置文件</w:t>
      </w:r>
      <w:r w:rsidRPr="00613BB9">
        <w:t xml:space="preserve">， 编辑 </w:t>
      </w:r>
      <w:r w:rsidRPr="00613BB9">
        <w:rPr>
          <w:rStyle w:val="HTML1"/>
        </w:rPr>
        <w:t>gentie_productKey</w:t>
      </w:r>
      <w:r w:rsidRPr="00613BB9">
        <w:t xml:space="preserve"> 字段，设置如下： </w:t>
      </w:r>
    </w:p>
    <w:p w14:paraId="5714CE5F" w14:textId="77777777" w:rsidR="00A574F9" w:rsidRPr="00613BB9" w:rsidRDefault="00A574F9" w:rsidP="006F040F">
      <w:pPr>
        <w:pStyle w:val="HTML"/>
        <w:rPr>
          <w:rStyle w:val="HTML1"/>
        </w:rPr>
      </w:pPr>
      <w:r w:rsidRPr="00613BB9">
        <w:rPr>
          <w:rStyle w:val="hljs-attr"/>
        </w:rPr>
        <w:t>gentie_productKey:</w:t>
      </w:r>
      <w:r w:rsidRPr="00613BB9">
        <w:rPr>
          <w:rStyle w:val="HTML1"/>
        </w:rPr>
        <w:t xml:space="preserve"> </w:t>
      </w:r>
      <w:r w:rsidRPr="00613BB9">
        <w:rPr>
          <w:rStyle w:val="hljs-comment"/>
        </w:rPr>
        <w:t>#your-gentie-product-key</w:t>
      </w:r>
    </w:p>
    <w:p w14:paraId="543DF9D6" w14:textId="77777777" w:rsidR="00A574F9" w:rsidRPr="00613BB9" w:rsidRDefault="00A574F9" w:rsidP="006F040F">
      <w:pPr>
        <w:pStyle w:val="a3"/>
      </w:pPr>
      <w:r w:rsidRPr="00613BB9">
        <w:t>请注意，您在云跟帖管理后台设置的域名必须跟您站点的域名一致。在本地测试时，需要做两步骤前置设定：</w:t>
      </w:r>
    </w:p>
    <w:p w14:paraId="68A67316" w14:textId="77777777" w:rsidR="00A574F9" w:rsidRPr="00613BB9" w:rsidRDefault="00A574F9" w:rsidP="00907565">
      <w:pPr>
        <w:widowControl/>
        <w:numPr>
          <w:ilvl w:val="0"/>
          <w:numId w:val="101"/>
        </w:numPr>
        <w:spacing w:before="100" w:beforeAutospacing="1" w:after="100" w:afterAutospacing="1"/>
        <w:jc w:val="left"/>
      </w:pPr>
      <w:r w:rsidRPr="00613BB9">
        <w:t>修改 hosts 文件，将您域名的请求指向本地。例如：</w:t>
      </w:r>
      <w:r w:rsidRPr="00613BB9">
        <w:rPr>
          <w:rStyle w:val="HTML1"/>
        </w:rPr>
        <w:t>127.0.0.1 notes.example.com</w:t>
      </w:r>
    </w:p>
    <w:p w14:paraId="549A05DB" w14:textId="77777777" w:rsidR="00A574F9" w:rsidRPr="00613BB9" w:rsidRDefault="00A574F9" w:rsidP="00907565">
      <w:pPr>
        <w:widowControl/>
        <w:numPr>
          <w:ilvl w:val="0"/>
          <w:numId w:val="101"/>
        </w:numPr>
        <w:spacing w:before="100" w:beforeAutospacing="1" w:after="100" w:afterAutospacing="1"/>
        <w:jc w:val="left"/>
      </w:pPr>
      <w:r w:rsidRPr="00613BB9">
        <w:t>修改 Hexo 监听的端口为 80：</w:t>
      </w:r>
      <w:r w:rsidRPr="00613BB9">
        <w:rPr>
          <w:rStyle w:val="HTML1"/>
        </w:rPr>
        <w:t>hexo s --debug -p 80</w:t>
      </w:r>
    </w:p>
    <w:p w14:paraId="33DF8DDB" w14:textId="77777777" w:rsidR="00A574F9" w:rsidRPr="00613BB9" w:rsidRDefault="00A574F9" w:rsidP="006F040F">
      <w:pPr>
        <w:pStyle w:val="a3"/>
      </w:pPr>
      <w:r w:rsidRPr="00613BB9">
        <w:t>测试完成后请将 hosts 文件中的域名映射删除。</w:t>
      </w:r>
    </w:p>
    <w:p w14:paraId="2251E899" w14:textId="77777777" w:rsidR="00A574F9" w:rsidRPr="00613BB9" w:rsidRDefault="00A574F9" w:rsidP="006F040F">
      <w:pPr>
        <w:pStyle w:val="4"/>
      </w:pPr>
      <w:bookmarkStart w:id="713" w:name="_Toc46395308"/>
      <w:r w:rsidRPr="00613BB9">
        <w:t xml:space="preserve">来必力 </w:t>
      </w:r>
      <w:r w:rsidRPr="00613BB9">
        <w:rPr>
          <w:sz w:val="24"/>
          <w:szCs w:val="24"/>
        </w:rPr>
        <w:t xml:space="preserve">由 </w:t>
      </w:r>
      <w:hyperlink r:id="rId2234" w:history="1">
        <w:r w:rsidRPr="00613BB9">
          <w:rPr>
            <w:rStyle w:val="a4"/>
            <w:color w:val="auto"/>
          </w:rPr>
          <w:t>asmoker</w:t>
        </w:r>
      </w:hyperlink>
      <w:r w:rsidRPr="00613BB9">
        <w:rPr>
          <w:sz w:val="24"/>
          <w:szCs w:val="24"/>
        </w:rPr>
        <w:t xml:space="preserve"> 贡献</w:t>
      </w:r>
      <w:bookmarkEnd w:id="713"/>
      <w:r w:rsidRPr="00613BB9">
        <w:t xml:space="preserve"> </w:t>
      </w:r>
    </w:p>
    <w:p w14:paraId="3B54E77C" w14:textId="77777777" w:rsidR="00A574F9" w:rsidRPr="00613BB9" w:rsidRDefault="00A574F9" w:rsidP="006F040F">
      <w:pPr>
        <w:pStyle w:val="a3"/>
      </w:pPr>
      <w:r w:rsidRPr="00613BB9">
        <w:t xml:space="preserve">登陆 </w:t>
      </w:r>
      <w:hyperlink r:id="rId2235" w:tgtFrame="_blank" w:history="1">
        <w:r w:rsidRPr="00613BB9">
          <w:rPr>
            <w:rStyle w:val="a4"/>
            <w:color w:val="auto"/>
          </w:rPr>
          <w:t>来必力</w:t>
        </w:r>
      </w:hyperlink>
      <w:r w:rsidRPr="00613BB9">
        <w:t xml:space="preserve"> 获取你的 LiveRe UID。 编辑 </w:t>
      </w:r>
      <w:r w:rsidRPr="00613BB9">
        <w:rPr>
          <w:rStyle w:val="label"/>
        </w:rPr>
        <w:t>主题配置文件</w:t>
      </w:r>
      <w:r w:rsidRPr="00613BB9">
        <w:t xml:space="preserve">， 编辑 </w:t>
      </w:r>
      <w:r w:rsidRPr="00613BB9">
        <w:rPr>
          <w:rStyle w:val="HTML1"/>
        </w:rPr>
        <w:t>livere_uid</w:t>
      </w:r>
      <w:r w:rsidRPr="00613BB9">
        <w:t xml:space="preserve"> 字段，设置如下： </w:t>
      </w:r>
    </w:p>
    <w:p w14:paraId="434158D6" w14:textId="77777777" w:rsidR="00A574F9" w:rsidRPr="00613BB9" w:rsidRDefault="00A574F9" w:rsidP="006F040F">
      <w:pPr>
        <w:pStyle w:val="HTML"/>
        <w:rPr>
          <w:rStyle w:val="HTML1"/>
        </w:rPr>
      </w:pPr>
      <w:r w:rsidRPr="00613BB9">
        <w:rPr>
          <w:rStyle w:val="hljs-attr"/>
        </w:rPr>
        <w:t>livere_uid:</w:t>
      </w:r>
      <w:r w:rsidRPr="00613BB9">
        <w:rPr>
          <w:rStyle w:val="HTML1"/>
        </w:rPr>
        <w:t xml:space="preserve"> </w:t>
      </w:r>
      <w:r w:rsidRPr="00613BB9">
        <w:rPr>
          <w:rStyle w:val="hljs-comment"/>
        </w:rPr>
        <w:t>#your livere_uid</w:t>
      </w:r>
    </w:p>
    <w:p w14:paraId="3CF9ECF3" w14:textId="77777777" w:rsidR="00A574F9" w:rsidRPr="00613BB9" w:rsidRDefault="00A574F9" w:rsidP="006F040F">
      <w:pPr>
        <w:pStyle w:val="3"/>
      </w:pPr>
      <w:bookmarkStart w:id="714" w:name="_Toc46395309"/>
      <w:r w:rsidRPr="00613BB9">
        <w:t>数据统计与分析</w:t>
      </w:r>
      <w:bookmarkEnd w:id="714"/>
    </w:p>
    <w:p w14:paraId="5B03ECA2" w14:textId="77777777" w:rsidR="00A574F9" w:rsidRPr="00613BB9" w:rsidRDefault="00A574F9" w:rsidP="006F040F">
      <w:pPr>
        <w:pStyle w:val="4"/>
      </w:pPr>
      <w:bookmarkStart w:id="715" w:name="_Toc46395310"/>
      <w:r w:rsidRPr="00613BB9">
        <w:t>百度统计</w:t>
      </w:r>
      <w:bookmarkEnd w:id="715"/>
    </w:p>
    <w:p w14:paraId="4099F232" w14:textId="77777777" w:rsidR="00A574F9" w:rsidRPr="00613BB9" w:rsidRDefault="00A574F9" w:rsidP="00907565">
      <w:pPr>
        <w:widowControl/>
        <w:numPr>
          <w:ilvl w:val="0"/>
          <w:numId w:val="102"/>
        </w:numPr>
        <w:spacing w:before="100" w:beforeAutospacing="1" w:after="100" w:afterAutospacing="1"/>
        <w:jc w:val="left"/>
      </w:pPr>
      <w:r w:rsidRPr="00613BB9">
        <w:t xml:space="preserve">登录 </w:t>
      </w:r>
      <w:hyperlink r:id="rId2236" w:tgtFrame="_blank" w:history="1">
        <w:r w:rsidRPr="00613BB9">
          <w:rPr>
            <w:rStyle w:val="a4"/>
            <w:color w:val="auto"/>
          </w:rPr>
          <w:t>百度统计</w:t>
        </w:r>
      </w:hyperlink>
      <w:r w:rsidRPr="00613BB9">
        <w:t>，定位到站点的代码获取页面</w:t>
      </w:r>
    </w:p>
    <w:p w14:paraId="6CED3EDB" w14:textId="77777777" w:rsidR="00A574F9" w:rsidRPr="00613BB9" w:rsidRDefault="00A574F9" w:rsidP="00907565">
      <w:pPr>
        <w:widowControl/>
        <w:numPr>
          <w:ilvl w:val="0"/>
          <w:numId w:val="102"/>
        </w:numPr>
        <w:spacing w:before="100" w:beforeAutospacing="1" w:after="100" w:afterAutospacing="1"/>
        <w:jc w:val="left"/>
      </w:pPr>
      <w:r w:rsidRPr="00613BB9">
        <w:lastRenderedPageBreak/>
        <w:t xml:space="preserve">复制 </w:t>
      </w:r>
      <w:r w:rsidRPr="00613BB9">
        <w:rPr>
          <w:rStyle w:val="HTML1"/>
        </w:rPr>
        <w:t>hm.js?</w:t>
      </w:r>
      <w:r w:rsidRPr="00613BB9">
        <w:t xml:space="preserve"> 后面那串统计脚本 id，如下图所示：</w:t>
      </w:r>
      <w:r w:rsidRPr="00613BB9">
        <w:br/>
      </w:r>
      <w:r w:rsidRPr="00613BB9">
        <w:rPr>
          <w:noProof/>
        </w:rPr>
        <w:drawing>
          <wp:inline distT="0" distB="0" distL="0" distR="0" wp14:anchorId="1E5ECED5" wp14:editId="36317CF3">
            <wp:extent cx="5274310" cy="190373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37">
                      <a:extLst>
                        <a:ext uri="{28A0092B-C50C-407E-A947-70E740481C1C}">
                          <a14:useLocalDpi xmlns:a14="http://schemas.microsoft.com/office/drawing/2010/main" val="0"/>
                        </a:ext>
                      </a:extLst>
                    </a:blip>
                    <a:srcRect/>
                    <a:stretch>
                      <a:fillRect/>
                    </a:stretch>
                  </pic:blipFill>
                  <pic:spPr bwMode="auto">
                    <a:xfrm>
                      <a:off x="0" y="0"/>
                      <a:ext cx="5274310" cy="1903730"/>
                    </a:xfrm>
                    <a:prstGeom prst="rect">
                      <a:avLst/>
                    </a:prstGeom>
                    <a:noFill/>
                    <a:ln>
                      <a:noFill/>
                    </a:ln>
                  </pic:spPr>
                </pic:pic>
              </a:graphicData>
            </a:graphic>
          </wp:inline>
        </w:drawing>
      </w:r>
    </w:p>
    <w:p w14:paraId="64913777" w14:textId="77777777" w:rsidR="00A574F9" w:rsidRPr="00613BB9" w:rsidRDefault="00A574F9" w:rsidP="00907565">
      <w:pPr>
        <w:widowControl/>
        <w:numPr>
          <w:ilvl w:val="0"/>
          <w:numId w:val="102"/>
        </w:numPr>
        <w:spacing w:before="100" w:beforeAutospacing="1" w:after="100" w:afterAutospacing="1"/>
        <w:jc w:val="left"/>
      </w:pPr>
      <w:r w:rsidRPr="00613BB9">
        <w:t xml:space="preserve">编辑 </w:t>
      </w:r>
      <w:r w:rsidRPr="00613BB9">
        <w:rPr>
          <w:rStyle w:val="label"/>
        </w:rPr>
        <w:t>主题配置文件</w:t>
      </w:r>
      <w:r w:rsidRPr="00613BB9">
        <w:t xml:space="preserve">， 修改字段 </w:t>
      </w:r>
      <w:r w:rsidRPr="00613BB9">
        <w:rPr>
          <w:rStyle w:val="HTML1"/>
        </w:rPr>
        <w:t>baidu_analytics</w:t>
      </w:r>
      <w:r w:rsidRPr="00613BB9">
        <w:t xml:space="preserve">，值设置成你的百度统计脚本 id。 </w:t>
      </w:r>
    </w:p>
    <w:p w14:paraId="3209BD41" w14:textId="77777777" w:rsidR="00A574F9" w:rsidRPr="00613BB9" w:rsidRDefault="00A574F9" w:rsidP="006F040F">
      <w:pPr>
        <w:pStyle w:val="4"/>
      </w:pPr>
      <w:bookmarkStart w:id="716" w:name="_Toc46395311"/>
      <w:r w:rsidRPr="00613BB9">
        <w:t>Google 分析</w:t>
      </w:r>
      <w:bookmarkEnd w:id="716"/>
    </w:p>
    <w:p w14:paraId="3AAE251B" w14:textId="77777777" w:rsidR="00A574F9" w:rsidRPr="00613BB9" w:rsidRDefault="00A574F9" w:rsidP="006F040F">
      <w:pPr>
        <w:pStyle w:val="a3"/>
      </w:pPr>
      <w:r w:rsidRPr="00613BB9">
        <w:t xml:space="preserve">编辑 </w:t>
      </w:r>
      <w:r w:rsidRPr="00613BB9">
        <w:rPr>
          <w:rStyle w:val="label"/>
        </w:rPr>
        <w:t>主题配置文件</w:t>
      </w:r>
      <w:r w:rsidRPr="00613BB9">
        <w:t xml:space="preserve">， 修改字段 </w:t>
      </w:r>
      <w:r w:rsidRPr="00613BB9">
        <w:rPr>
          <w:rStyle w:val="HTML1"/>
        </w:rPr>
        <w:t>google_analytics</w:t>
      </w:r>
      <w:r w:rsidRPr="00613BB9">
        <w:t xml:space="preserve">， 值设置成你的 Google 跟踪 ID。跟踪 ID 通常是以 </w:t>
      </w:r>
      <w:r w:rsidRPr="00613BB9">
        <w:rPr>
          <w:rStyle w:val="HTML1"/>
        </w:rPr>
        <w:t>UA-</w:t>
      </w:r>
      <w:r w:rsidRPr="00613BB9">
        <w:t xml:space="preserve"> 开头。 </w:t>
      </w:r>
      <w:r w:rsidRPr="00613BB9">
        <w:rPr>
          <w:noProof/>
        </w:rPr>
        <w:drawing>
          <wp:inline distT="0" distB="0" distL="0" distR="0" wp14:anchorId="23933944" wp14:editId="6208A803">
            <wp:extent cx="5274310" cy="17494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38">
                      <a:extLst>
                        <a:ext uri="{28A0092B-C50C-407E-A947-70E740481C1C}">
                          <a14:useLocalDpi xmlns:a14="http://schemas.microsoft.com/office/drawing/2010/main" val="0"/>
                        </a:ext>
                      </a:extLst>
                    </a:blip>
                    <a:srcRect/>
                    <a:stretch>
                      <a:fillRect/>
                    </a:stretch>
                  </pic:blipFill>
                  <pic:spPr bwMode="auto">
                    <a:xfrm>
                      <a:off x="0" y="0"/>
                      <a:ext cx="5274310" cy="1749425"/>
                    </a:xfrm>
                    <a:prstGeom prst="rect">
                      <a:avLst/>
                    </a:prstGeom>
                    <a:noFill/>
                    <a:ln>
                      <a:noFill/>
                    </a:ln>
                  </pic:spPr>
                </pic:pic>
              </a:graphicData>
            </a:graphic>
          </wp:inline>
        </w:drawing>
      </w:r>
    </w:p>
    <w:p w14:paraId="45D24304" w14:textId="77777777" w:rsidR="00A574F9" w:rsidRPr="00613BB9" w:rsidRDefault="00A574F9" w:rsidP="006F040F">
      <w:pPr>
        <w:pStyle w:val="4"/>
      </w:pPr>
      <w:bookmarkStart w:id="717" w:name="_Toc46395312"/>
      <w:r w:rsidRPr="00613BB9">
        <w:t xml:space="preserve">腾讯分析 </w:t>
      </w:r>
      <w:r w:rsidRPr="00613BB9">
        <w:rPr>
          <w:sz w:val="24"/>
          <w:szCs w:val="24"/>
        </w:rPr>
        <w:t xml:space="preserve">由 </w:t>
      </w:r>
      <w:hyperlink r:id="rId2239" w:history="1">
        <w:r w:rsidRPr="00613BB9">
          <w:rPr>
            <w:rStyle w:val="a4"/>
            <w:color w:val="auto"/>
          </w:rPr>
          <w:t>Cissoid</w:t>
        </w:r>
      </w:hyperlink>
      <w:r w:rsidRPr="00613BB9">
        <w:rPr>
          <w:sz w:val="24"/>
          <w:szCs w:val="24"/>
        </w:rPr>
        <w:t xml:space="preserve"> 贡献</w:t>
      </w:r>
      <w:bookmarkEnd w:id="717"/>
      <w:r w:rsidRPr="00613BB9">
        <w:t xml:space="preserve"> </w:t>
      </w:r>
    </w:p>
    <w:p w14:paraId="2E61D1DC" w14:textId="77777777" w:rsidR="00A574F9" w:rsidRPr="00613BB9" w:rsidRDefault="00A574F9" w:rsidP="006F040F">
      <w:pPr>
        <w:pStyle w:val="a3"/>
      </w:pPr>
      <w:r w:rsidRPr="00613BB9">
        <w:t xml:space="preserve">请登录 </w:t>
      </w:r>
      <w:hyperlink r:id="rId2240" w:tgtFrame="_blank" w:history="1">
        <w:r w:rsidRPr="00613BB9">
          <w:rPr>
            <w:rStyle w:val="a4"/>
            <w:color w:val="auto"/>
          </w:rPr>
          <w:t>腾讯分析</w:t>
        </w:r>
      </w:hyperlink>
      <w:r w:rsidRPr="00613BB9">
        <w:t xml:space="preserve">，登录并获取分析的 ID。 然后在 </w:t>
      </w:r>
      <w:r w:rsidRPr="00613BB9">
        <w:rPr>
          <w:rStyle w:val="label"/>
        </w:rPr>
        <w:t>主题配置文件</w:t>
      </w:r>
      <w:r w:rsidRPr="00613BB9">
        <w:t xml:space="preserve"> 里将 ID 放置 </w:t>
      </w:r>
      <w:r w:rsidRPr="00613BB9">
        <w:rPr>
          <w:rStyle w:val="HTML1"/>
        </w:rPr>
        <w:t>tencent_analytics</w:t>
      </w:r>
      <w:r w:rsidRPr="00613BB9">
        <w:t xml:space="preserve"> 字段。 </w:t>
      </w:r>
    </w:p>
    <w:p w14:paraId="79BCC3DA" w14:textId="77777777" w:rsidR="00A574F9" w:rsidRPr="00613BB9" w:rsidRDefault="00A574F9" w:rsidP="006F040F">
      <w:pPr>
        <w:pStyle w:val="4"/>
      </w:pPr>
      <w:bookmarkStart w:id="718" w:name="_Toc46395313"/>
      <w:r w:rsidRPr="00613BB9">
        <w:t xml:space="preserve">CNZZ 统计 </w:t>
      </w:r>
      <w:r w:rsidRPr="00613BB9">
        <w:rPr>
          <w:sz w:val="24"/>
          <w:szCs w:val="24"/>
        </w:rPr>
        <w:t xml:space="preserve">由 </w:t>
      </w:r>
      <w:hyperlink r:id="rId2241" w:history="1">
        <w:r w:rsidRPr="00613BB9">
          <w:rPr>
            <w:rStyle w:val="a4"/>
            <w:color w:val="auto"/>
          </w:rPr>
          <w:t>jerrybendy</w:t>
        </w:r>
      </w:hyperlink>
      <w:r w:rsidRPr="00613BB9">
        <w:rPr>
          <w:sz w:val="24"/>
          <w:szCs w:val="24"/>
        </w:rPr>
        <w:t xml:space="preserve"> 贡献</w:t>
      </w:r>
      <w:bookmarkEnd w:id="718"/>
      <w:r w:rsidRPr="00613BB9">
        <w:t xml:space="preserve"> </w:t>
      </w:r>
    </w:p>
    <w:p w14:paraId="59B287B7" w14:textId="77777777" w:rsidR="00A574F9" w:rsidRPr="00613BB9" w:rsidRDefault="00A574F9" w:rsidP="006F040F">
      <w:pPr>
        <w:pStyle w:val="a3"/>
      </w:pPr>
      <w:r w:rsidRPr="00613BB9">
        <w:t xml:space="preserve">在 </w:t>
      </w:r>
      <w:r w:rsidRPr="00613BB9">
        <w:rPr>
          <w:rStyle w:val="label"/>
        </w:rPr>
        <w:t>主题配置文件</w:t>
      </w:r>
      <w:r w:rsidRPr="00613BB9">
        <w:t xml:space="preserve"> 中增加了一项 </w:t>
      </w:r>
      <w:r w:rsidRPr="00613BB9">
        <w:rPr>
          <w:rStyle w:val="HTML1"/>
        </w:rPr>
        <w:t>cnzz_siteid</w:t>
      </w:r>
      <w:r w:rsidRPr="00613BB9">
        <w:t xml:space="preserve">的配置项，值为 CNZZ 里面添加统计的站点ID。 这个ID可以在地址栏里，或者自动生成的脚本里面找到。 </w:t>
      </w:r>
    </w:p>
    <w:p w14:paraId="310D6BB2" w14:textId="77777777" w:rsidR="00A574F9" w:rsidRPr="00613BB9" w:rsidRDefault="00A574F9" w:rsidP="006F040F">
      <w:pPr>
        <w:pStyle w:val="a3"/>
      </w:pPr>
      <w:r w:rsidRPr="00613BB9">
        <w:t xml:space="preserve">默认脚本生成的内容会产生“站长统计”几个字，感觉很丑而且和主题不太搭，我用了一个 </w:t>
      </w:r>
      <w:r w:rsidRPr="00613BB9">
        <w:rPr>
          <w:rStyle w:val="HTML1"/>
        </w:rPr>
        <w:t>display: none;</w:t>
      </w:r>
      <w:r w:rsidRPr="00613BB9">
        <w:t>把这几个字给隐藏了。</w:t>
      </w:r>
    </w:p>
    <w:p w14:paraId="6AE95AF0" w14:textId="77777777" w:rsidR="00A574F9" w:rsidRPr="00613BB9" w:rsidRDefault="00A574F9" w:rsidP="006F040F">
      <w:pPr>
        <w:pStyle w:val="4"/>
      </w:pPr>
      <w:bookmarkStart w:id="719" w:name="_Toc46395314"/>
      <w:r w:rsidRPr="00613BB9">
        <w:lastRenderedPageBreak/>
        <w:t xml:space="preserve">不蒜子统计 </w:t>
      </w:r>
      <w:r w:rsidRPr="00613BB9">
        <w:rPr>
          <w:sz w:val="24"/>
          <w:szCs w:val="24"/>
        </w:rPr>
        <w:t xml:space="preserve">由 </w:t>
      </w:r>
      <w:hyperlink r:id="rId2242" w:history="1">
        <w:r w:rsidRPr="00613BB9">
          <w:rPr>
            <w:rStyle w:val="a4"/>
            <w:color w:val="auto"/>
          </w:rPr>
          <w:t>panzhitian</w:t>
        </w:r>
      </w:hyperlink>
      <w:r w:rsidRPr="00613BB9">
        <w:rPr>
          <w:sz w:val="24"/>
          <w:szCs w:val="24"/>
        </w:rPr>
        <w:t xml:space="preserve"> 贡献</w:t>
      </w:r>
      <w:bookmarkEnd w:id="719"/>
      <w:r w:rsidRPr="00613BB9">
        <w:t xml:space="preserve"> </w:t>
      </w:r>
    </w:p>
    <w:p w14:paraId="155289C6" w14:textId="77777777" w:rsidR="00A574F9" w:rsidRPr="00613BB9" w:rsidRDefault="00A574F9" w:rsidP="006F040F">
      <w:r w:rsidRPr="00613BB9">
        <w:rPr>
          <w:rStyle w:val="a6"/>
        </w:rPr>
        <w:t>注意：</w:t>
      </w:r>
      <w:r w:rsidRPr="00613BB9">
        <w:t xml:space="preserve"> 此特性在版本 </w:t>
      </w:r>
      <w:r w:rsidRPr="00613BB9">
        <w:rPr>
          <w:rStyle w:val="label"/>
        </w:rPr>
        <w:t>5.0.1</w:t>
      </w:r>
      <w:r w:rsidRPr="00613BB9">
        <w:t xml:space="preserve"> 中引入，要使用此功能请确保所使用的 NexT 版本在此之后 </w:t>
      </w:r>
    </w:p>
    <w:p w14:paraId="1A7C29A7" w14:textId="77777777" w:rsidR="00A574F9" w:rsidRPr="00613BB9" w:rsidRDefault="00717723" w:rsidP="00907565">
      <w:pPr>
        <w:pStyle w:val="active"/>
        <w:numPr>
          <w:ilvl w:val="0"/>
          <w:numId w:val="103"/>
        </w:numPr>
      </w:pPr>
      <w:hyperlink r:id="rId2243" w:anchor="analytics-busuanzi-enable" w:history="1">
        <w:r w:rsidR="00A574F9" w:rsidRPr="00613BB9">
          <w:rPr>
            <w:rStyle w:val="a4"/>
            <w:color w:val="auto"/>
          </w:rPr>
          <w:t xml:space="preserve">全局配置 </w:t>
        </w:r>
      </w:hyperlink>
    </w:p>
    <w:p w14:paraId="2856B267" w14:textId="77777777" w:rsidR="00A574F9" w:rsidRPr="00613BB9" w:rsidRDefault="00717723" w:rsidP="00907565">
      <w:pPr>
        <w:widowControl/>
        <w:numPr>
          <w:ilvl w:val="0"/>
          <w:numId w:val="103"/>
        </w:numPr>
        <w:spacing w:before="100" w:beforeAutospacing="1" w:after="100" w:afterAutospacing="1"/>
        <w:jc w:val="left"/>
      </w:pPr>
      <w:hyperlink r:id="rId2244" w:anchor="analytics-busuanzi-site-uv" w:history="1">
        <w:r w:rsidR="00A574F9" w:rsidRPr="00613BB9">
          <w:rPr>
            <w:rStyle w:val="a4"/>
            <w:color w:val="auto"/>
          </w:rPr>
          <w:t xml:space="preserve">站点UV配置 </w:t>
        </w:r>
      </w:hyperlink>
    </w:p>
    <w:p w14:paraId="2106DEE1" w14:textId="77777777" w:rsidR="00A574F9" w:rsidRPr="00613BB9" w:rsidRDefault="00717723" w:rsidP="00907565">
      <w:pPr>
        <w:widowControl/>
        <w:numPr>
          <w:ilvl w:val="0"/>
          <w:numId w:val="103"/>
        </w:numPr>
        <w:spacing w:before="100" w:beforeAutospacing="1" w:after="100" w:afterAutospacing="1"/>
        <w:jc w:val="left"/>
      </w:pPr>
      <w:hyperlink r:id="rId2245" w:anchor="analytics-busuanzi-site-pv" w:history="1">
        <w:r w:rsidR="00A574F9" w:rsidRPr="00613BB9">
          <w:rPr>
            <w:rStyle w:val="a4"/>
            <w:color w:val="auto"/>
          </w:rPr>
          <w:t xml:space="preserve">站点PV配置 </w:t>
        </w:r>
      </w:hyperlink>
    </w:p>
    <w:p w14:paraId="1FA11FD4" w14:textId="77777777" w:rsidR="00A574F9" w:rsidRPr="00613BB9" w:rsidRDefault="00717723" w:rsidP="00907565">
      <w:pPr>
        <w:widowControl/>
        <w:numPr>
          <w:ilvl w:val="0"/>
          <w:numId w:val="103"/>
        </w:numPr>
        <w:spacing w:before="100" w:beforeAutospacing="1" w:after="100" w:afterAutospacing="1"/>
        <w:jc w:val="left"/>
      </w:pPr>
      <w:hyperlink r:id="rId2246" w:anchor="analytics-busuanzi-page-pv" w:history="1">
        <w:r w:rsidR="00A574F9" w:rsidRPr="00613BB9">
          <w:rPr>
            <w:rStyle w:val="a4"/>
            <w:color w:val="auto"/>
          </w:rPr>
          <w:t xml:space="preserve">单页面PV配置 </w:t>
        </w:r>
      </w:hyperlink>
    </w:p>
    <w:p w14:paraId="034EC370" w14:textId="77777777" w:rsidR="00A574F9" w:rsidRPr="00613BB9" w:rsidRDefault="00A574F9" w:rsidP="006F040F">
      <w:pPr>
        <w:pStyle w:val="a3"/>
      </w:pPr>
      <w:r w:rsidRPr="00613BB9">
        <w:t xml:space="preserve">编辑 </w:t>
      </w:r>
      <w:r w:rsidRPr="00613BB9">
        <w:rPr>
          <w:rStyle w:val="label"/>
        </w:rPr>
        <w:t>主题配置文件</w:t>
      </w:r>
      <w:r w:rsidRPr="00613BB9">
        <w:t xml:space="preserve"> 中的</w:t>
      </w:r>
      <w:r w:rsidRPr="00613BB9">
        <w:rPr>
          <w:rStyle w:val="HTML1"/>
        </w:rPr>
        <w:t>busuanzi_count</w:t>
      </w:r>
      <w:r w:rsidRPr="00613BB9">
        <w:t>的配置项。</w:t>
      </w:r>
    </w:p>
    <w:p w14:paraId="7FAC54BC" w14:textId="77777777" w:rsidR="00A574F9" w:rsidRPr="00613BB9" w:rsidRDefault="00A574F9" w:rsidP="006F040F">
      <w:pPr>
        <w:pStyle w:val="a3"/>
      </w:pPr>
      <w:r w:rsidRPr="00613BB9">
        <w:t>当</w:t>
      </w:r>
      <w:r w:rsidRPr="00613BB9">
        <w:rPr>
          <w:rStyle w:val="HTML1"/>
        </w:rPr>
        <w:t>enable: true</w:t>
      </w:r>
      <w:r w:rsidRPr="00613BB9">
        <w:t>时，代表开启全局开关。若</w:t>
      </w:r>
      <w:r w:rsidRPr="00613BB9">
        <w:rPr>
          <w:rStyle w:val="HTML1"/>
        </w:rPr>
        <w:t>site_uv</w:t>
      </w:r>
      <w:r w:rsidRPr="00613BB9">
        <w:t>、</w:t>
      </w:r>
      <w:r w:rsidRPr="00613BB9">
        <w:rPr>
          <w:rStyle w:val="HTML1"/>
        </w:rPr>
        <w:t>site_pv</w:t>
      </w:r>
      <w:r w:rsidRPr="00613BB9">
        <w:t>、</w:t>
      </w:r>
      <w:r w:rsidRPr="00613BB9">
        <w:rPr>
          <w:rStyle w:val="HTML1"/>
        </w:rPr>
        <w:t>page_pv</w:t>
      </w:r>
      <w:r w:rsidRPr="00613BB9">
        <w:t>的值均为</w:t>
      </w:r>
      <w:r w:rsidRPr="00613BB9">
        <w:rPr>
          <w:rStyle w:val="HTML1"/>
        </w:rPr>
        <w:t>false</w:t>
      </w:r>
      <w:r w:rsidRPr="00613BB9">
        <w:t>时，不蒜子仅作记录而不会在页面上显示。</w:t>
      </w:r>
    </w:p>
    <w:p w14:paraId="113BA138" w14:textId="77777777" w:rsidR="00A574F9" w:rsidRPr="00613BB9" w:rsidRDefault="00A574F9" w:rsidP="006F040F">
      <w:pPr>
        <w:pStyle w:val="4"/>
      </w:pPr>
      <w:bookmarkStart w:id="720" w:name="_Toc46395315"/>
      <w:r w:rsidRPr="00613BB9">
        <w:t xml:space="preserve">腾讯移动分析 </w:t>
      </w:r>
      <w:r w:rsidRPr="00613BB9">
        <w:rPr>
          <w:sz w:val="24"/>
          <w:szCs w:val="24"/>
        </w:rPr>
        <w:t xml:space="preserve">由 </w:t>
      </w:r>
      <w:hyperlink r:id="rId2247" w:history="1">
        <w:r w:rsidRPr="00613BB9">
          <w:rPr>
            <w:rStyle w:val="a4"/>
            <w:color w:val="auto"/>
          </w:rPr>
          <w:t>aleonchen</w:t>
        </w:r>
      </w:hyperlink>
      <w:r w:rsidRPr="00613BB9">
        <w:rPr>
          <w:sz w:val="24"/>
          <w:szCs w:val="24"/>
        </w:rPr>
        <w:t xml:space="preserve"> 贡献</w:t>
      </w:r>
      <w:bookmarkEnd w:id="720"/>
      <w:r w:rsidRPr="00613BB9">
        <w:t xml:space="preserve"> </w:t>
      </w:r>
    </w:p>
    <w:p w14:paraId="37A4A18F" w14:textId="77777777" w:rsidR="00A574F9" w:rsidRPr="00613BB9" w:rsidRDefault="00A574F9" w:rsidP="006F040F">
      <w:pPr>
        <w:pStyle w:val="a3"/>
      </w:pPr>
      <w:r w:rsidRPr="00613BB9">
        <w:t xml:space="preserve">编辑 </w:t>
      </w:r>
      <w:r w:rsidRPr="00613BB9">
        <w:rPr>
          <w:rStyle w:val="label"/>
        </w:rPr>
        <w:t>主题配置文件</w:t>
      </w:r>
      <w:r w:rsidRPr="00613BB9">
        <w:t xml:space="preserve">，填写 </w:t>
      </w:r>
      <w:r w:rsidRPr="00613BB9">
        <w:rPr>
          <w:rStyle w:val="HTML1"/>
        </w:rPr>
        <w:t>tencent_mta</w:t>
      </w:r>
      <w:r w:rsidRPr="00613BB9">
        <w:t xml:space="preserve"> 的值。 </w:t>
      </w:r>
    </w:p>
    <w:p w14:paraId="41D6B7FA" w14:textId="77777777" w:rsidR="00A574F9" w:rsidRPr="00613BB9" w:rsidRDefault="00A574F9" w:rsidP="006F040F">
      <w:pPr>
        <w:pStyle w:val="HTML"/>
        <w:rPr>
          <w:rStyle w:val="HTML1"/>
        </w:rPr>
      </w:pPr>
      <w:r w:rsidRPr="00613BB9">
        <w:rPr>
          <w:rStyle w:val="hljs-comment"/>
        </w:rPr>
        <w:t># Tencent MTA ID</w:t>
      </w:r>
    </w:p>
    <w:p w14:paraId="655CC12B" w14:textId="77777777" w:rsidR="00A574F9" w:rsidRPr="00613BB9" w:rsidRDefault="00A574F9" w:rsidP="006F040F">
      <w:pPr>
        <w:pStyle w:val="HTML"/>
        <w:rPr>
          <w:rStyle w:val="HTML1"/>
        </w:rPr>
      </w:pPr>
      <w:r w:rsidRPr="00613BB9">
        <w:rPr>
          <w:rStyle w:val="hljs-attr"/>
        </w:rPr>
        <w:t>tencent_mta:</w:t>
      </w:r>
      <w:r w:rsidRPr="00613BB9">
        <w:rPr>
          <w:rStyle w:val="HTML1"/>
        </w:rPr>
        <w:t xml:space="preserve"> </w:t>
      </w:r>
      <w:r w:rsidRPr="00613BB9">
        <w:rPr>
          <w:rStyle w:val="hljs-string"/>
        </w:rPr>
        <w:t>your-tencent-mta-id</w:t>
      </w:r>
    </w:p>
    <w:p w14:paraId="326B762C" w14:textId="77777777" w:rsidR="00A574F9" w:rsidRPr="00613BB9" w:rsidRDefault="00A574F9" w:rsidP="006F040F">
      <w:pPr>
        <w:pStyle w:val="4"/>
      </w:pPr>
      <w:bookmarkStart w:id="721" w:name="_Toc46395316"/>
      <w:r w:rsidRPr="00613BB9">
        <w:t xml:space="preserve">阅读次数统计（LeanCloud) </w:t>
      </w:r>
      <w:r w:rsidRPr="00613BB9">
        <w:rPr>
          <w:sz w:val="24"/>
          <w:szCs w:val="24"/>
        </w:rPr>
        <w:t xml:space="preserve">由 </w:t>
      </w:r>
      <w:hyperlink r:id="rId2248" w:history="1">
        <w:r w:rsidRPr="00613BB9">
          <w:rPr>
            <w:rStyle w:val="a4"/>
            <w:color w:val="auto"/>
          </w:rPr>
          <w:t>Doublemine</w:t>
        </w:r>
      </w:hyperlink>
      <w:r w:rsidRPr="00613BB9">
        <w:rPr>
          <w:sz w:val="24"/>
          <w:szCs w:val="24"/>
        </w:rPr>
        <w:t xml:space="preserve"> 贡献</w:t>
      </w:r>
      <w:bookmarkEnd w:id="721"/>
      <w:r w:rsidRPr="00613BB9">
        <w:t xml:space="preserve"> </w:t>
      </w:r>
    </w:p>
    <w:p w14:paraId="5FA150DF" w14:textId="77777777" w:rsidR="00A574F9" w:rsidRPr="00613BB9" w:rsidRDefault="00A574F9" w:rsidP="006F040F">
      <w:pPr>
        <w:pStyle w:val="a3"/>
      </w:pPr>
      <w:r w:rsidRPr="00613BB9">
        <w:t xml:space="preserve">请查看 </w:t>
      </w:r>
      <w:hyperlink r:id="rId2249" w:anchor="%E9%85%8D%E7%BD%AELeanCloud" w:history="1">
        <w:r w:rsidRPr="00613BB9">
          <w:rPr>
            <w:rStyle w:val="a4"/>
            <w:color w:val="auto"/>
          </w:rPr>
          <w:t>为NexT主题添加文章阅读量统计功能</w:t>
        </w:r>
      </w:hyperlink>
      <w:r w:rsidRPr="00613BB9">
        <w:t xml:space="preserve"> </w:t>
      </w:r>
    </w:p>
    <w:p w14:paraId="4AA86183" w14:textId="77777777" w:rsidR="00A574F9" w:rsidRPr="00613BB9" w:rsidRDefault="00A574F9" w:rsidP="006F040F">
      <w:pPr>
        <w:pStyle w:val="3"/>
      </w:pPr>
      <w:bookmarkStart w:id="722" w:name="_Toc46395317"/>
      <w:r w:rsidRPr="00613BB9">
        <w:t>内容分享服务</w:t>
      </w:r>
      <w:bookmarkEnd w:id="722"/>
    </w:p>
    <w:p w14:paraId="38B1CB03" w14:textId="77777777" w:rsidR="00A574F9" w:rsidRPr="00613BB9" w:rsidRDefault="00A574F9" w:rsidP="006F040F">
      <w:pPr>
        <w:pStyle w:val="4"/>
      </w:pPr>
      <w:bookmarkStart w:id="723" w:name="_Toc46395318"/>
      <w:r w:rsidRPr="00613BB9">
        <w:t>JiaThis</w:t>
      </w:r>
      <w:bookmarkEnd w:id="723"/>
    </w:p>
    <w:p w14:paraId="17C60590" w14:textId="77777777" w:rsidR="00A574F9" w:rsidRPr="00613BB9" w:rsidRDefault="00A574F9" w:rsidP="006F040F">
      <w:pPr>
        <w:pStyle w:val="a3"/>
      </w:pPr>
      <w:r w:rsidRPr="00613BB9">
        <w:t xml:space="preserve">编辑 </w:t>
      </w:r>
      <w:r w:rsidRPr="00613BB9">
        <w:rPr>
          <w:rStyle w:val="label"/>
        </w:rPr>
        <w:t>主题配置文件</w:t>
      </w:r>
      <w:r w:rsidRPr="00613BB9">
        <w:t xml:space="preserve">， 添加/修改字段 </w:t>
      </w:r>
      <w:r w:rsidRPr="00613BB9">
        <w:rPr>
          <w:rStyle w:val="HTML1"/>
        </w:rPr>
        <w:t>jiathis</w:t>
      </w:r>
      <w:r w:rsidRPr="00613BB9">
        <w:t xml:space="preserve">，值为 </w:t>
      </w:r>
      <w:r w:rsidRPr="00613BB9">
        <w:rPr>
          <w:rStyle w:val="HTML1"/>
        </w:rPr>
        <w:t>true</w:t>
      </w:r>
      <w:r w:rsidRPr="00613BB9">
        <w:t xml:space="preserve">。 </w:t>
      </w:r>
    </w:p>
    <w:p w14:paraId="22D02621" w14:textId="77777777" w:rsidR="00A574F9" w:rsidRPr="00613BB9" w:rsidRDefault="00A574F9" w:rsidP="006F040F">
      <w:r w:rsidRPr="00613BB9">
        <w:t>JiaThis 内容分享服务配置示例</w:t>
      </w:r>
    </w:p>
    <w:p w14:paraId="26537809" w14:textId="77777777" w:rsidR="00A574F9" w:rsidRPr="00613BB9" w:rsidRDefault="00A574F9" w:rsidP="006F040F">
      <w:pPr>
        <w:pStyle w:val="HTML"/>
        <w:rPr>
          <w:rStyle w:val="HTML1"/>
        </w:rPr>
      </w:pPr>
      <w:r w:rsidRPr="00613BB9">
        <w:rPr>
          <w:rStyle w:val="hljs-comment"/>
        </w:rPr>
        <w:t># JiaThis 分享服务</w:t>
      </w:r>
    </w:p>
    <w:p w14:paraId="6B30C603" w14:textId="77777777" w:rsidR="00A574F9" w:rsidRPr="00613BB9" w:rsidRDefault="00A574F9" w:rsidP="006F040F">
      <w:pPr>
        <w:pStyle w:val="HTML"/>
        <w:rPr>
          <w:rStyle w:val="HTML1"/>
        </w:rPr>
      </w:pPr>
      <w:r w:rsidRPr="00613BB9">
        <w:rPr>
          <w:rStyle w:val="hljs-attr"/>
        </w:rPr>
        <w:t>jiathis:</w:t>
      </w:r>
      <w:r w:rsidRPr="00613BB9">
        <w:rPr>
          <w:rStyle w:val="HTML1"/>
        </w:rPr>
        <w:t xml:space="preserve"> </w:t>
      </w:r>
      <w:r w:rsidRPr="00613BB9">
        <w:rPr>
          <w:rStyle w:val="hljs-literal"/>
        </w:rPr>
        <w:t>true</w:t>
      </w:r>
    </w:p>
    <w:p w14:paraId="49294BA3" w14:textId="77777777" w:rsidR="00A574F9" w:rsidRPr="00613BB9" w:rsidRDefault="00717723" w:rsidP="006F040F">
      <w:pPr>
        <w:pStyle w:val="4"/>
      </w:pPr>
      <w:hyperlink r:id="rId2250" w:tgtFrame="_blank" w:history="1">
        <w:bookmarkStart w:id="724" w:name="_Toc46395319"/>
        <w:r w:rsidR="00A574F9" w:rsidRPr="00613BB9">
          <w:rPr>
            <w:rStyle w:val="a4"/>
            <w:color w:val="auto"/>
          </w:rPr>
          <w:t>百度分享</w:t>
        </w:r>
        <w:bookmarkEnd w:id="724"/>
      </w:hyperlink>
      <w:r w:rsidR="00A574F9" w:rsidRPr="00613BB9">
        <w:t xml:space="preserve"> </w:t>
      </w:r>
    </w:p>
    <w:p w14:paraId="50479171" w14:textId="77777777" w:rsidR="00A574F9" w:rsidRPr="00613BB9" w:rsidRDefault="00A574F9" w:rsidP="006F040F">
      <w:pPr>
        <w:pStyle w:val="a3"/>
      </w:pPr>
      <w:r w:rsidRPr="00613BB9">
        <w:t xml:space="preserve">编辑 </w:t>
      </w:r>
      <w:r w:rsidRPr="00613BB9">
        <w:rPr>
          <w:rStyle w:val="label"/>
        </w:rPr>
        <w:t>主题配置文件</w:t>
      </w:r>
      <w:r w:rsidRPr="00613BB9">
        <w:t xml:space="preserve">，添加/修改字段 </w:t>
      </w:r>
      <w:r w:rsidRPr="00613BB9">
        <w:rPr>
          <w:rStyle w:val="HTML1"/>
        </w:rPr>
        <w:t>baidushare</w:t>
      </w:r>
      <w:r w:rsidRPr="00613BB9">
        <w:t xml:space="preserve">，值为 </w:t>
      </w:r>
      <w:r w:rsidRPr="00613BB9">
        <w:rPr>
          <w:rStyle w:val="HTML1"/>
        </w:rPr>
        <w:t>true</w:t>
      </w:r>
      <w:r w:rsidRPr="00613BB9">
        <w:t>。</w:t>
      </w:r>
    </w:p>
    <w:p w14:paraId="64A38519" w14:textId="77777777" w:rsidR="00A574F9" w:rsidRPr="00613BB9" w:rsidRDefault="00A574F9" w:rsidP="006F040F">
      <w:r w:rsidRPr="00613BB9">
        <w:t>百度内容分享服务配置示例</w:t>
      </w:r>
    </w:p>
    <w:p w14:paraId="7036033F" w14:textId="77777777" w:rsidR="00A574F9" w:rsidRPr="00613BB9" w:rsidRDefault="00A574F9" w:rsidP="006F040F">
      <w:pPr>
        <w:pStyle w:val="HTML"/>
        <w:rPr>
          <w:rStyle w:val="HTML1"/>
        </w:rPr>
      </w:pPr>
      <w:r w:rsidRPr="00613BB9">
        <w:rPr>
          <w:rStyle w:val="hljs-comment"/>
        </w:rPr>
        <w:lastRenderedPageBreak/>
        <w:t># 百度分享服务</w:t>
      </w:r>
    </w:p>
    <w:p w14:paraId="632768B1" w14:textId="77777777" w:rsidR="00A574F9" w:rsidRPr="00613BB9" w:rsidRDefault="00A574F9" w:rsidP="006F040F">
      <w:pPr>
        <w:pStyle w:val="HTML"/>
        <w:rPr>
          <w:rStyle w:val="HTML1"/>
        </w:rPr>
      </w:pPr>
      <w:r w:rsidRPr="00613BB9">
        <w:rPr>
          <w:rStyle w:val="hljs-attr"/>
        </w:rPr>
        <w:t>baidushare:</w:t>
      </w:r>
      <w:r w:rsidRPr="00613BB9">
        <w:rPr>
          <w:rStyle w:val="HTML1"/>
        </w:rPr>
        <w:t xml:space="preserve"> </w:t>
      </w:r>
      <w:r w:rsidRPr="00613BB9">
        <w:rPr>
          <w:rStyle w:val="hljs-literal"/>
        </w:rPr>
        <w:t>true</w:t>
      </w:r>
    </w:p>
    <w:p w14:paraId="79E84236" w14:textId="77777777" w:rsidR="00A574F9" w:rsidRPr="00613BB9" w:rsidRDefault="00A574F9" w:rsidP="006F040F">
      <w:pPr>
        <w:pStyle w:val="4"/>
      </w:pPr>
      <w:bookmarkStart w:id="725" w:name="_Toc46395320"/>
      <w:r w:rsidRPr="00613BB9">
        <w:t xml:space="preserve">AddThis </w:t>
      </w:r>
      <w:r w:rsidRPr="00613BB9">
        <w:rPr>
          <w:sz w:val="24"/>
          <w:szCs w:val="24"/>
        </w:rPr>
        <w:t xml:space="preserve">由 </w:t>
      </w:r>
      <w:hyperlink r:id="rId2251" w:history="1">
        <w:r w:rsidRPr="00613BB9">
          <w:rPr>
            <w:rStyle w:val="a4"/>
            <w:color w:val="auto"/>
          </w:rPr>
          <w:t>hackjustu</w:t>
        </w:r>
      </w:hyperlink>
      <w:r w:rsidRPr="00613BB9">
        <w:rPr>
          <w:sz w:val="24"/>
          <w:szCs w:val="24"/>
        </w:rPr>
        <w:t xml:space="preserve"> 贡献</w:t>
      </w:r>
      <w:bookmarkEnd w:id="725"/>
      <w:r w:rsidRPr="00613BB9">
        <w:t xml:space="preserve"> </w:t>
      </w:r>
    </w:p>
    <w:p w14:paraId="5E4111BE" w14:textId="77777777" w:rsidR="00A574F9" w:rsidRPr="00613BB9" w:rsidRDefault="00A574F9" w:rsidP="00907565">
      <w:pPr>
        <w:widowControl/>
        <w:numPr>
          <w:ilvl w:val="0"/>
          <w:numId w:val="104"/>
        </w:numPr>
        <w:spacing w:before="100" w:beforeAutospacing="1" w:after="100" w:afterAutospacing="1"/>
        <w:jc w:val="left"/>
      </w:pPr>
      <w:r w:rsidRPr="00613BB9">
        <w:t xml:space="preserve">在网站 </w:t>
      </w:r>
      <w:hyperlink r:id="rId2252" w:history="1">
        <w:r w:rsidRPr="00613BB9">
          <w:rPr>
            <w:rStyle w:val="a4"/>
            <w:color w:val="auto"/>
          </w:rPr>
          <w:t>AddThis</w:t>
        </w:r>
      </w:hyperlink>
      <w:r w:rsidRPr="00613BB9">
        <w:t xml:space="preserve"> 上注册账号。 可以使用 Google/Facebook/Twitter 账号进行第三方登陆 </w:t>
      </w:r>
    </w:p>
    <w:p w14:paraId="0152973F" w14:textId="77777777" w:rsidR="00A574F9" w:rsidRPr="00613BB9" w:rsidRDefault="00A574F9" w:rsidP="00907565">
      <w:pPr>
        <w:widowControl/>
        <w:numPr>
          <w:ilvl w:val="0"/>
          <w:numId w:val="104"/>
        </w:numPr>
        <w:spacing w:before="100" w:beforeAutospacing="1" w:after="100" w:afterAutospacing="1"/>
        <w:jc w:val="left"/>
      </w:pPr>
      <w:r w:rsidRPr="00613BB9">
        <w:t>从下面菜单获得 AddThis id：</w:t>
      </w:r>
      <w:r w:rsidRPr="00613BB9">
        <w:rPr>
          <w:rStyle w:val="HTML1"/>
        </w:rPr>
        <w:t>More.. --&gt; General --&gt; ID</w:t>
      </w:r>
      <w:r w:rsidRPr="00613BB9">
        <w:t xml:space="preserve">。 具体 ID 获得方式参考以下截图 </w:t>
      </w:r>
      <w:r w:rsidRPr="00613BB9">
        <w:br/>
      </w:r>
      <w:r w:rsidRPr="00613BB9">
        <w:rPr>
          <w:noProof/>
        </w:rPr>
        <w:drawing>
          <wp:inline distT="0" distB="0" distL="0" distR="0" wp14:anchorId="012271C8" wp14:editId="2173AE58">
            <wp:extent cx="5274310" cy="1976755"/>
            <wp:effectExtent l="0" t="0" r="2540" b="4445"/>
            <wp:docPr id="75" name="图片 75" descr="AddThis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This Id"/>
                    <pic:cNvPicPr>
                      <a:picLocks noChangeAspect="1" noChangeArrowheads="1"/>
                    </pic:cNvPicPr>
                  </pic:nvPicPr>
                  <pic:blipFill>
                    <a:blip r:embed="rId2253" cstate="print">
                      <a:extLst>
                        <a:ext uri="{28A0092B-C50C-407E-A947-70E740481C1C}">
                          <a14:useLocalDpi xmlns:a14="http://schemas.microsoft.com/office/drawing/2010/main" val="0"/>
                        </a:ext>
                      </a:extLst>
                    </a:blip>
                    <a:srcRect/>
                    <a:stretch>
                      <a:fillRect/>
                    </a:stretch>
                  </pic:blipFill>
                  <pic:spPr bwMode="auto">
                    <a:xfrm>
                      <a:off x="0" y="0"/>
                      <a:ext cx="5274310" cy="1976755"/>
                    </a:xfrm>
                    <a:prstGeom prst="rect">
                      <a:avLst/>
                    </a:prstGeom>
                    <a:noFill/>
                    <a:ln>
                      <a:noFill/>
                    </a:ln>
                  </pic:spPr>
                </pic:pic>
              </a:graphicData>
            </a:graphic>
          </wp:inline>
        </w:drawing>
      </w:r>
    </w:p>
    <w:p w14:paraId="5880EA9B" w14:textId="77777777" w:rsidR="00A574F9" w:rsidRPr="00613BB9" w:rsidRDefault="00A574F9" w:rsidP="00907565">
      <w:pPr>
        <w:widowControl/>
        <w:numPr>
          <w:ilvl w:val="0"/>
          <w:numId w:val="104"/>
        </w:numPr>
        <w:spacing w:before="100" w:beforeAutospacing="1" w:after="100" w:afterAutospacing="1"/>
        <w:jc w:val="left"/>
      </w:pPr>
      <w:r w:rsidRPr="00613BB9">
        <w:t xml:space="preserve">在 </w:t>
      </w:r>
      <w:r w:rsidRPr="00613BB9">
        <w:rPr>
          <w:rStyle w:val="label"/>
        </w:rPr>
        <w:t>主题配置文件</w:t>
      </w:r>
      <w:r w:rsidRPr="00613BB9">
        <w:t xml:space="preserve"> 中，把</w:t>
      </w:r>
      <w:r w:rsidRPr="00613BB9">
        <w:rPr>
          <w:rStyle w:val="HTML1"/>
        </w:rPr>
        <w:t>#Share</w:t>
      </w:r>
      <w:r w:rsidRPr="00613BB9">
        <w:t xml:space="preserve">下的 </w:t>
      </w:r>
      <w:r w:rsidRPr="00613BB9">
        <w:rPr>
          <w:rStyle w:val="HTML1"/>
        </w:rPr>
        <w:t>#add_this_id</w:t>
      </w:r>
      <w:r w:rsidRPr="00613BB9">
        <w:t>取消注释， 改为</w:t>
      </w:r>
      <w:r w:rsidRPr="00613BB9">
        <w:rPr>
          <w:rStyle w:val="HTML1"/>
        </w:rPr>
        <w:t>add_this_id: put_your_add_this_id_here</w:t>
      </w:r>
      <w:r w:rsidRPr="00613BB9">
        <w:t xml:space="preserve"> </w:t>
      </w:r>
    </w:p>
    <w:p w14:paraId="64B52848" w14:textId="77777777" w:rsidR="00A574F9" w:rsidRPr="00613BB9" w:rsidRDefault="00A574F9" w:rsidP="006F040F">
      <w:pPr>
        <w:pStyle w:val="3"/>
      </w:pPr>
      <w:bookmarkStart w:id="726" w:name="_Toc46395321"/>
      <w:r w:rsidRPr="00613BB9">
        <w:t>搜索服务</w:t>
      </w:r>
      <w:bookmarkEnd w:id="726"/>
    </w:p>
    <w:p w14:paraId="14D72DA6" w14:textId="77777777" w:rsidR="00A574F9" w:rsidRPr="00613BB9" w:rsidRDefault="00A574F9" w:rsidP="006F040F">
      <w:pPr>
        <w:pStyle w:val="a3"/>
      </w:pPr>
      <w:r w:rsidRPr="00613BB9">
        <w:t xml:space="preserve">NexT 支持集成 </w:t>
      </w:r>
      <w:hyperlink r:id="rId2254" w:tgtFrame="_blank" w:history="1">
        <w:r w:rsidRPr="00613BB9">
          <w:rPr>
            <w:rStyle w:val="a4"/>
            <w:color w:val="auto"/>
          </w:rPr>
          <w:t>Swiftype</w:t>
        </w:r>
      </w:hyperlink>
      <w:r w:rsidRPr="00613BB9">
        <w:t xml:space="preserve">、 </w:t>
      </w:r>
      <w:hyperlink r:id="rId2255" w:tgtFrame="_blank" w:history="1">
        <w:r w:rsidRPr="00613BB9">
          <w:rPr>
            <w:rStyle w:val="a4"/>
            <w:color w:val="auto"/>
          </w:rPr>
          <w:t>微搜索</w:t>
        </w:r>
      </w:hyperlink>
      <w:r w:rsidRPr="00613BB9">
        <w:t xml:space="preserve">、Local Search 和 Algolia。 </w:t>
      </w:r>
    </w:p>
    <w:p w14:paraId="1DFEE477" w14:textId="77777777" w:rsidR="00A574F9" w:rsidRPr="00613BB9" w:rsidRDefault="00A574F9" w:rsidP="006F040F">
      <w:pPr>
        <w:pStyle w:val="4"/>
      </w:pPr>
      <w:bookmarkStart w:id="727" w:name="_Toc46395322"/>
      <w:r w:rsidRPr="00613BB9">
        <w:t xml:space="preserve">Swiftype 站内搜索 </w:t>
      </w:r>
      <w:r w:rsidRPr="00613BB9">
        <w:rPr>
          <w:sz w:val="24"/>
          <w:szCs w:val="24"/>
        </w:rPr>
        <w:t xml:space="preserve">由 </w:t>
      </w:r>
      <w:hyperlink r:id="rId2256" w:history="1">
        <w:r w:rsidRPr="00613BB9">
          <w:rPr>
            <w:rStyle w:val="a4"/>
            <w:color w:val="auto"/>
          </w:rPr>
          <w:t>lzlun129</w:t>
        </w:r>
      </w:hyperlink>
      <w:r w:rsidRPr="00613BB9">
        <w:rPr>
          <w:sz w:val="24"/>
          <w:szCs w:val="24"/>
        </w:rPr>
        <w:t xml:space="preserve"> 贡献</w:t>
      </w:r>
      <w:bookmarkEnd w:id="727"/>
      <w:r w:rsidRPr="00613BB9">
        <w:t xml:space="preserve"> </w:t>
      </w:r>
    </w:p>
    <w:p w14:paraId="568F74AF" w14:textId="77777777" w:rsidR="00A574F9" w:rsidRPr="00613BB9" w:rsidRDefault="00717723" w:rsidP="00907565">
      <w:pPr>
        <w:pStyle w:val="active"/>
        <w:numPr>
          <w:ilvl w:val="0"/>
          <w:numId w:val="105"/>
        </w:numPr>
      </w:pPr>
      <w:hyperlink r:id="rId2257" w:anchor="swiftype-step-1" w:history="1">
        <w:r w:rsidR="00A574F9" w:rsidRPr="00613BB9">
          <w:rPr>
            <w:rStyle w:val="a4"/>
            <w:color w:val="auto"/>
          </w:rPr>
          <w:t xml:space="preserve">注册账户 </w:t>
        </w:r>
      </w:hyperlink>
    </w:p>
    <w:p w14:paraId="587C340A" w14:textId="77777777" w:rsidR="00A574F9" w:rsidRPr="00613BB9" w:rsidRDefault="00717723" w:rsidP="00907565">
      <w:pPr>
        <w:widowControl/>
        <w:numPr>
          <w:ilvl w:val="0"/>
          <w:numId w:val="105"/>
        </w:numPr>
        <w:spacing w:before="100" w:beforeAutospacing="1" w:after="100" w:afterAutospacing="1"/>
        <w:jc w:val="left"/>
      </w:pPr>
      <w:hyperlink r:id="rId2258" w:anchor="swiftype-step-2" w:history="1">
        <w:r w:rsidR="00A574F9" w:rsidRPr="00613BB9">
          <w:rPr>
            <w:rStyle w:val="a4"/>
            <w:color w:val="auto"/>
          </w:rPr>
          <w:t xml:space="preserve">创建搜索引擎 </w:t>
        </w:r>
      </w:hyperlink>
    </w:p>
    <w:p w14:paraId="2FE55500" w14:textId="77777777" w:rsidR="00A574F9" w:rsidRPr="00613BB9" w:rsidRDefault="00717723" w:rsidP="00907565">
      <w:pPr>
        <w:widowControl/>
        <w:numPr>
          <w:ilvl w:val="0"/>
          <w:numId w:val="105"/>
        </w:numPr>
        <w:spacing w:before="100" w:beforeAutospacing="1" w:after="100" w:afterAutospacing="1"/>
        <w:jc w:val="left"/>
      </w:pPr>
      <w:hyperlink r:id="rId2259" w:anchor="swiftype-step-3" w:history="1">
        <w:r w:rsidR="00A574F9" w:rsidRPr="00613BB9">
          <w:rPr>
            <w:rStyle w:val="a4"/>
            <w:color w:val="auto"/>
          </w:rPr>
          <w:t xml:space="preserve">定制与激活搜索 </w:t>
        </w:r>
      </w:hyperlink>
    </w:p>
    <w:p w14:paraId="0BFAB406" w14:textId="77777777" w:rsidR="00A574F9" w:rsidRPr="00613BB9" w:rsidRDefault="00717723" w:rsidP="00907565">
      <w:pPr>
        <w:widowControl/>
        <w:numPr>
          <w:ilvl w:val="0"/>
          <w:numId w:val="105"/>
        </w:numPr>
        <w:spacing w:before="100" w:beforeAutospacing="1" w:after="100" w:afterAutospacing="1"/>
        <w:jc w:val="left"/>
      </w:pPr>
      <w:hyperlink r:id="rId2260" w:anchor="swiftype-step-4" w:history="1">
        <w:r w:rsidR="00A574F9" w:rsidRPr="00613BB9">
          <w:rPr>
            <w:rStyle w:val="a4"/>
            <w:color w:val="auto"/>
          </w:rPr>
          <w:t xml:space="preserve">获取 Key </w:t>
        </w:r>
      </w:hyperlink>
    </w:p>
    <w:p w14:paraId="2BD9078C" w14:textId="77777777" w:rsidR="00A574F9" w:rsidRPr="00613BB9" w:rsidRDefault="00717723" w:rsidP="00907565">
      <w:pPr>
        <w:widowControl/>
        <w:numPr>
          <w:ilvl w:val="0"/>
          <w:numId w:val="105"/>
        </w:numPr>
        <w:spacing w:before="100" w:beforeAutospacing="1" w:after="100" w:afterAutospacing="1"/>
        <w:jc w:val="left"/>
      </w:pPr>
      <w:hyperlink r:id="rId2261" w:anchor="swiftype-step-5" w:history="1">
        <w:r w:rsidR="00A574F9" w:rsidRPr="00613BB9">
          <w:rPr>
            <w:rStyle w:val="a4"/>
            <w:color w:val="auto"/>
          </w:rPr>
          <w:t xml:space="preserve">更新主题配置 </w:t>
        </w:r>
      </w:hyperlink>
    </w:p>
    <w:p w14:paraId="400356A2" w14:textId="77777777" w:rsidR="00A574F9" w:rsidRPr="00613BB9" w:rsidRDefault="00A574F9" w:rsidP="006F040F">
      <w:pPr>
        <w:pStyle w:val="a3"/>
      </w:pPr>
      <w:r w:rsidRPr="00613BB9">
        <w:t xml:space="preserve">前往 </w:t>
      </w:r>
      <w:hyperlink r:id="rId2262" w:tgtFrame="_blank" w:history="1">
        <w:r w:rsidRPr="00613BB9">
          <w:rPr>
            <w:rStyle w:val="a4"/>
            <w:color w:val="auto"/>
          </w:rPr>
          <w:t>Swiftype 注册页面</w:t>
        </w:r>
      </w:hyperlink>
      <w:r w:rsidRPr="00613BB9">
        <w:t>，注册一个新账户。</w:t>
      </w:r>
    </w:p>
    <w:p w14:paraId="5B1F5759" w14:textId="77777777" w:rsidR="00A574F9" w:rsidRPr="00613BB9" w:rsidRDefault="00A574F9" w:rsidP="006F040F">
      <w:pPr>
        <w:pStyle w:val="a3"/>
      </w:pPr>
      <w:r w:rsidRPr="00613BB9">
        <w:rPr>
          <w:noProof/>
        </w:rPr>
        <w:lastRenderedPageBreak/>
        <w:drawing>
          <wp:inline distT="0" distB="0" distL="0" distR="0" wp14:anchorId="6DF431A5" wp14:editId="4C217DD1">
            <wp:extent cx="5274310" cy="325247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63">
                      <a:extLst>
                        <a:ext uri="{28A0092B-C50C-407E-A947-70E740481C1C}">
                          <a14:useLocalDpi xmlns:a14="http://schemas.microsoft.com/office/drawing/2010/main" val="0"/>
                        </a:ext>
                      </a:extLst>
                    </a:blip>
                    <a:srcRect/>
                    <a:stretch>
                      <a:fillRect/>
                    </a:stretch>
                  </pic:blipFill>
                  <pic:spPr bwMode="auto">
                    <a:xfrm>
                      <a:off x="0" y="0"/>
                      <a:ext cx="5274310" cy="3252470"/>
                    </a:xfrm>
                    <a:prstGeom prst="rect">
                      <a:avLst/>
                    </a:prstGeom>
                    <a:noFill/>
                    <a:ln>
                      <a:noFill/>
                    </a:ln>
                  </pic:spPr>
                </pic:pic>
              </a:graphicData>
            </a:graphic>
          </wp:inline>
        </w:drawing>
      </w:r>
    </w:p>
    <w:p w14:paraId="5C66CAA5" w14:textId="77777777" w:rsidR="00A574F9" w:rsidRPr="00613BB9" w:rsidRDefault="00A574F9" w:rsidP="006F040F">
      <w:pPr>
        <w:pStyle w:val="4"/>
      </w:pPr>
      <w:bookmarkStart w:id="728" w:name="_Toc46395323"/>
      <w:r w:rsidRPr="00613BB9">
        <w:t xml:space="preserve">微搜索 </w:t>
      </w:r>
      <w:r w:rsidRPr="00613BB9">
        <w:rPr>
          <w:sz w:val="24"/>
          <w:szCs w:val="24"/>
        </w:rPr>
        <w:t xml:space="preserve">由 </w:t>
      </w:r>
      <w:hyperlink r:id="rId2264" w:history="1">
        <w:r w:rsidRPr="00613BB9">
          <w:rPr>
            <w:rStyle w:val="a4"/>
            <w:color w:val="auto"/>
          </w:rPr>
          <w:t>lzlun129</w:t>
        </w:r>
      </w:hyperlink>
      <w:r w:rsidRPr="00613BB9">
        <w:rPr>
          <w:sz w:val="24"/>
          <w:szCs w:val="24"/>
        </w:rPr>
        <w:t xml:space="preserve"> 贡献</w:t>
      </w:r>
      <w:bookmarkEnd w:id="728"/>
      <w:r w:rsidRPr="00613BB9">
        <w:t xml:space="preserve"> </w:t>
      </w:r>
    </w:p>
    <w:p w14:paraId="6E79098F" w14:textId="77777777" w:rsidR="00A574F9" w:rsidRPr="00613BB9" w:rsidRDefault="00A574F9" w:rsidP="006F040F">
      <w:pPr>
        <w:pStyle w:val="a3"/>
      </w:pPr>
      <w:r w:rsidRPr="00613BB9">
        <w:t>TBD</w:t>
      </w:r>
    </w:p>
    <w:p w14:paraId="3470A930" w14:textId="77777777" w:rsidR="00A574F9" w:rsidRPr="00613BB9" w:rsidRDefault="00A574F9" w:rsidP="006F040F">
      <w:pPr>
        <w:pStyle w:val="4"/>
      </w:pPr>
      <w:bookmarkStart w:id="729" w:name="_Toc46395324"/>
      <w:r w:rsidRPr="00613BB9">
        <w:t xml:space="preserve">Local Search </w:t>
      </w:r>
      <w:r w:rsidRPr="00613BB9">
        <w:rPr>
          <w:sz w:val="24"/>
          <w:szCs w:val="24"/>
        </w:rPr>
        <w:t xml:space="preserve">由 </w:t>
      </w:r>
      <w:hyperlink r:id="rId2265" w:history="1">
        <w:r w:rsidRPr="00613BB9">
          <w:rPr>
            <w:rStyle w:val="a4"/>
            <w:color w:val="auto"/>
          </w:rPr>
          <w:t>flashlab</w:t>
        </w:r>
      </w:hyperlink>
      <w:r w:rsidRPr="00613BB9">
        <w:rPr>
          <w:sz w:val="24"/>
          <w:szCs w:val="24"/>
        </w:rPr>
        <w:t xml:space="preserve"> 贡献</w:t>
      </w:r>
      <w:bookmarkEnd w:id="729"/>
      <w:r w:rsidRPr="00613BB9">
        <w:t xml:space="preserve"> </w:t>
      </w:r>
    </w:p>
    <w:p w14:paraId="61176230" w14:textId="77777777" w:rsidR="00A574F9" w:rsidRPr="00613BB9" w:rsidRDefault="00A574F9" w:rsidP="006F040F">
      <w:pPr>
        <w:pStyle w:val="a3"/>
      </w:pPr>
      <w:r w:rsidRPr="00613BB9">
        <w:t>添加百度/谷歌/本地 自定义站点内容搜索</w:t>
      </w:r>
    </w:p>
    <w:p w14:paraId="591EBDC7" w14:textId="77777777" w:rsidR="00A574F9" w:rsidRPr="00613BB9" w:rsidRDefault="00A574F9" w:rsidP="00907565">
      <w:pPr>
        <w:pStyle w:val="a3"/>
        <w:numPr>
          <w:ilvl w:val="0"/>
          <w:numId w:val="106"/>
        </w:numPr>
      </w:pPr>
      <w:r w:rsidRPr="00613BB9">
        <w:t xml:space="preserve">安装 </w:t>
      </w:r>
      <w:r w:rsidRPr="00613BB9">
        <w:rPr>
          <w:rStyle w:val="HTML1"/>
        </w:rPr>
        <w:t>hexo-generator-searchdb</w:t>
      </w:r>
      <w:r w:rsidRPr="00613BB9">
        <w:t>，在站点的根目录下执行以下命令：</w:t>
      </w:r>
    </w:p>
    <w:p w14:paraId="0B635C2E" w14:textId="77777777" w:rsidR="00A574F9" w:rsidRPr="00613BB9" w:rsidRDefault="00A574F9" w:rsidP="00907565">
      <w:pPr>
        <w:pStyle w:val="HTML"/>
        <w:numPr>
          <w:ilvl w:val="0"/>
          <w:numId w:val="106"/>
        </w:numPr>
        <w:tabs>
          <w:tab w:val="clear" w:pos="720"/>
        </w:tabs>
        <w:rPr>
          <w:rStyle w:val="HTML1"/>
        </w:rPr>
      </w:pPr>
      <w:r w:rsidRPr="00613BB9">
        <w:rPr>
          <w:rStyle w:val="hljs-meta"/>
        </w:rPr>
        <w:t>$</w:t>
      </w:r>
      <w:r w:rsidRPr="00613BB9">
        <w:rPr>
          <w:rStyle w:val="bash"/>
        </w:rPr>
        <w:t xml:space="preserve"> npm install hexo-generator-searchdb --save</w:t>
      </w:r>
    </w:p>
    <w:p w14:paraId="7DD3FEDD" w14:textId="77777777" w:rsidR="00A574F9" w:rsidRPr="00613BB9" w:rsidRDefault="00A574F9" w:rsidP="00907565">
      <w:pPr>
        <w:pStyle w:val="a3"/>
        <w:numPr>
          <w:ilvl w:val="0"/>
          <w:numId w:val="106"/>
        </w:numPr>
      </w:pPr>
      <w:r w:rsidRPr="00613BB9">
        <w:t xml:space="preserve">编辑 </w:t>
      </w:r>
      <w:r w:rsidRPr="00613BB9">
        <w:rPr>
          <w:rStyle w:val="label"/>
        </w:rPr>
        <w:t>站点配置文件</w:t>
      </w:r>
      <w:r w:rsidRPr="00613BB9">
        <w:t>，新增以下内容到任意位置：</w:t>
      </w:r>
    </w:p>
    <w:p w14:paraId="48E5604B" w14:textId="77777777" w:rsidR="00A574F9" w:rsidRPr="00613BB9" w:rsidRDefault="00A574F9" w:rsidP="00907565">
      <w:pPr>
        <w:pStyle w:val="HTML"/>
        <w:numPr>
          <w:ilvl w:val="0"/>
          <w:numId w:val="106"/>
        </w:numPr>
        <w:tabs>
          <w:tab w:val="clear" w:pos="720"/>
        </w:tabs>
        <w:rPr>
          <w:rStyle w:val="HTML1"/>
        </w:rPr>
      </w:pPr>
      <w:r w:rsidRPr="00613BB9">
        <w:rPr>
          <w:rStyle w:val="hljs-attr"/>
        </w:rPr>
        <w:t>search:</w:t>
      </w:r>
    </w:p>
    <w:p w14:paraId="22ABE867" w14:textId="77777777" w:rsidR="00A574F9" w:rsidRPr="00613BB9" w:rsidRDefault="00A574F9" w:rsidP="00907565">
      <w:pPr>
        <w:pStyle w:val="HTML"/>
        <w:numPr>
          <w:ilvl w:val="0"/>
          <w:numId w:val="106"/>
        </w:numPr>
        <w:tabs>
          <w:tab w:val="clear" w:pos="720"/>
        </w:tabs>
        <w:rPr>
          <w:rStyle w:val="HTML1"/>
        </w:rPr>
      </w:pPr>
      <w:r w:rsidRPr="00613BB9">
        <w:rPr>
          <w:rStyle w:val="hljs-attr"/>
        </w:rPr>
        <w:t xml:space="preserve">  path:</w:t>
      </w:r>
      <w:r w:rsidRPr="00613BB9">
        <w:rPr>
          <w:rStyle w:val="HTML1"/>
        </w:rPr>
        <w:t xml:space="preserve"> </w:t>
      </w:r>
      <w:r w:rsidRPr="00613BB9">
        <w:rPr>
          <w:rStyle w:val="hljs-string"/>
        </w:rPr>
        <w:t>search.xml</w:t>
      </w:r>
    </w:p>
    <w:p w14:paraId="37FF7203" w14:textId="77777777" w:rsidR="00A574F9" w:rsidRPr="00613BB9" w:rsidRDefault="00A574F9" w:rsidP="00907565">
      <w:pPr>
        <w:pStyle w:val="HTML"/>
        <w:numPr>
          <w:ilvl w:val="0"/>
          <w:numId w:val="106"/>
        </w:numPr>
        <w:tabs>
          <w:tab w:val="clear" w:pos="720"/>
        </w:tabs>
        <w:rPr>
          <w:rStyle w:val="HTML1"/>
        </w:rPr>
      </w:pPr>
      <w:r w:rsidRPr="00613BB9">
        <w:rPr>
          <w:rStyle w:val="hljs-attr"/>
        </w:rPr>
        <w:t xml:space="preserve">  field:</w:t>
      </w:r>
      <w:r w:rsidRPr="00613BB9">
        <w:rPr>
          <w:rStyle w:val="HTML1"/>
        </w:rPr>
        <w:t xml:space="preserve"> </w:t>
      </w:r>
      <w:r w:rsidRPr="00613BB9">
        <w:rPr>
          <w:rStyle w:val="hljs-string"/>
        </w:rPr>
        <w:t>post</w:t>
      </w:r>
    </w:p>
    <w:p w14:paraId="5DC5B893" w14:textId="77777777" w:rsidR="00A574F9" w:rsidRPr="00613BB9" w:rsidRDefault="00A574F9" w:rsidP="00907565">
      <w:pPr>
        <w:pStyle w:val="HTML"/>
        <w:numPr>
          <w:ilvl w:val="0"/>
          <w:numId w:val="106"/>
        </w:numPr>
        <w:tabs>
          <w:tab w:val="clear" w:pos="720"/>
        </w:tabs>
        <w:rPr>
          <w:rStyle w:val="HTML1"/>
        </w:rPr>
      </w:pPr>
      <w:r w:rsidRPr="00613BB9">
        <w:rPr>
          <w:rStyle w:val="hljs-attr"/>
        </w:rPr>
        <w:t xml:space="preserve">  format:</w:t>
      </w:r>
      <w:r w:rsidRPr="00613BB9">
        <w:rPr>
          <w:rStyle w:val="HTML1"/>
        </w:rPr>
        <w:t xml:space="preserve"> </w:t>
      </w:r>
      <w:r w:rsidRPr="00613BB9">
        <w:rPr>
          <w:rStyle w:val="hljs-string"/>
        </w:rPr>
        <w:t>html</w:t>
      </w:r>
    </w:p>
    <w:p w14:paraId="0546D74B" w14:textId="77777777" w:rsidR="00A574F9" w:rsidRPr="00613BB9" w:rsidRDefault="00A574F9" w:rsidP="00907565">
      <w:pPr>
        <w:pStyle w:val="HTML"/>
        <w:numPr>
          <w:ilvl w:val="0"/>
          <w:numId w:val="106"/>
        </w:numPr>
        <w:tabs>
          <w:tab w:val="clear" w:pos="720"/>
        </w:tabs>
        <w:rPr>
          <w:rStyle w:val="HTML1"/>
        </w:rPr>
      </w:pPr>
      <w:r w:rsidRPr="00613BB9">
        <w:rPr>
          <w:rStyle w:val="hljs-attr"/>
        </w:rPr>
        <w:t xml:space="preserve">  limit:</w:t>
      </w:r>
      <w:r w:rsidRPr="00613BB9">
        <w:rPr>
          <w:rStyle w:val="HTML1"/>
        </w:rPr>
        <w:t xml:space="preserve"> </w:t>
      </w:r>
      <w:r w:rsidRPr="00613BB9">
        <w:rPr>
          <w:rStyle w:val="hljs-number"/>
        </w:rPr>
        <w:t>10000</w:t>
      </w:r>
    </w:p>
    <w:p w14:paraId="09BDFD57" w14:textId="77777777" w:rsidR="00A574F9" w:rsidRPr="00613BB9" w:rsidRDefault="00A574F9" w:rsidP="00907565">
      <w:pPr>
        <w:pStyle w:val="a3"/>
        <w:numPr>
          <w:ilvl w:val="0"/>
          <w:numId w:val="106"/>
        </w:numPr>
      </w:pPr>
      <w:r w:rsidRPr="00613BB9">
        <w:t xml:space="preserve">编辑 </w:t>
      </w:r>
      <w:r w:rsidRPr="00613BB9">
        <w:rPr>
          <w:rStyle w:val="label"/>
        </w:rPr>
        <w:t>主题配置文件</w:t>
      </w:r>
      <w:r w:rsidRPr="00613BB9">
        <w:t>，启用本地搜索功能：</w:t>
      </w:r>
    </w:p>
    <w:p w14:paraId="58ACA2B5" w14:textId="77777777" w:rsidR="00A574F9" w:rsidRPr="00613BB9" w:rsidRDefault="00A574F9" w:rsidP="00907565">
      <w:pPr>
        <w:pStyle w:val="HTML"/>
        <w:numPr>
          <w:ilvl w:val="0"/>
          <w:numId w:val="106"/>
        </w:numPr>
        <w:tabs>
          <w:tab w:val="clear" w:pos="720"/>
        </w:tabs>
        <w:rPr>
          <w:rStyle w:val="HTML1"/>
        </w:rPr>
      </w:pPr>
      <w:r w:rsidRPr="00613BB9">
        <w:rPr>
          <w:rStyle w:val="hljs-comment"/>
        </w:rPr>
        <w:t># Local search</w:t>
      </w:r>
    </w:p>
    <w:p w14:paraId="71EAEB1E" w14:textId="77777777" w:rsidR="00A574F9" w:rsidRPr="00613BB9" w:rsidRDefault="00A574F9" w:rsidP="00907565">
      <w:pPr>
        <w:pStyle w:val="HTML"/>
        <w:numPr>
          <w:ilvl w:val="0"/>
          <w:numId w:val="106"/>
        </w:numPr>
        <w:tabs>
          <w:tab w:val="clear" w:pos="720"/>
        </w:tabs>
        <w:rPr>
          <w:rStyle w:val="HTML1"/>
        </w:rPr>
      </w:pPr>
      <w:r w:rsidRPr="00613BB9">
        <w:rPr>
          <w:rStyle w:val="hljs-attr"/>
        </w:rPr>
        <w:t>local_search:</w:t>
      </w:r>
    </w:p>
    <w:p w14:paraId="5C4AD748" w14:textId="77777777" w:rsidR="00A574F9" w:rsidRPr="00613BB9" w:rsidRDefault="00A574F9" w:rsidP="00907565">
      <w:pPr>
        <w:pStyle w:val="HTML"/>
        <w:numPr>
          <w:ilvl w:val="0"/>
          <w:numId w:val="106"/>
        </w:numPr>
        <w:tabs>
          <w:tab w:val="clear" w:pos="720"/>
        </w:tabs>
        <w:rPr>
          <w:rStyle w:val="HTML1"/>
        </w:rPr>
      </w:pPr>
      <w:r w:rsidRPr="00613BB9">
        <w:rPr>
          <w:rStyle w:val="hljs-attr"/>
        </w:rPr>
        <w:t xml:space="preserve">  enable:</w:t>
      </w:r>
      <w:r w:rsidRPr="00613BB9">
        <w:rPr>
          <w:rStyle w:val="HTML1"/>
        </w:rPr>
        <w:t xml:space="preserve"> </w:t>
      </w:r>
      <w:r w:rsidRPr="00613BB9">
        <w:rPr>
          <w:rStyle w:val="hljs-literal"/>
        </w:rPr>
        <w:t>true</w:t>
      </w:r>
    </w:p>
    <w:p w14:paraId="3E31C8E3" w14:textId="77777777" w:rsidR="00A574F9" w:rsidRPr="00613BB9" w:rsidRDefault="00A574F9" w:rsidP="006F040F">
      <w:pPr>
        <w:pStyle w:val="4"/>
      </w:pPr>
      <w:bookmarkStart w:id="730" w:name="_Toc46395325"/>
      <w:r w:rsidRPr="00613BB9">
        <w:t>Algolia</w:t>
      </w:r>
      <w:bookmarkEnd w:id="730"/>
    </w:p>
    <w:p w14:paraId="16F47D3E" w14:textId="77777777" w:rsidR="00A574F9" w:rsidRPr="00613BB9" w:rsidRDefault="00A574F9" w:rsidP="006F040F">
      <w:r w:rsidRPr="00613BB9">
        <w:rPr>
          <w:rStyle w:val="a6"/>
        </w:rPr>
        <w:t>注意：</w:t>
      </w:r>
      <w:r w:rsidRPr="00613BB9">
        <w:t xml:space="preserve"> 此特性在版本 </w:t>
      </w:r>
      <w:r w:rsidRPr="00613BB9">
        <w:rPr>
          <w:rStyle w:val="label"/>
        </w:rPr>
        <w:t>5.1.0</w:t>
      </w:r>
      <w:r w:rsidRPr="00613BB9">
        <w:t xml:space="preserve"> 中引入，要使用此功能请确保所使用的 NexT 版本在此之后 </w:t>
      </w:r>
    </w:p>
    <w:p w14:paraId="3C755FA8" w14:textId="77777777" w:rsidR="00A574F9" w:rsidRPr="00613BB9" w:rsidRDefault="00717723" w:rsidP="00907565">
      <w:pPr>
        <w:pStyle w:val="active"/>
        <w:numPr>
          <w:ilvl w:val="0"/>
          <w:numId w:val="107"/>
        </w:numPr>
      </w:pPr>
      <w:hyperlink r:id="rId2266" w:anchor="algolia-step-1" w:history="1">
        <w:r w:rsidR="00A574F9" w:rsidRPr="00613BB9">
          <w:rPr>
            <w:rStyle w:val="a4"/>
            <w:color w:val="auto"/>
          </w:rPr>
          <w:t xml:space="preserve">注册 Algolia，创建 Index </w:t>
        </w:r>
      </w:hyperlink>
    </w:p>
    <w:p w14:paraId="7DE38958" w14:textId="77777777" w:rsidR="00A574F9" w:rsidRPr="00613BB9" w:rsidRDefault="00717723" w:rsidP="00907565">
      <w:pPr>
        <w:widowControl/>
        <w:numPr>
          <w:ilvl w:val="0"/>
          <w:numId w:val="107"/>
        </w:numPr>
        <w:spacing w:before="100" w:beforeAutospacing="1" w:after="100" w:afterAutospacing="1"/>
        <w:jc w:val="left"/>
      </w:pPr>
      <w:hyperlink r:id="rId2267" w:anchor="algolia-step-2" w:history="1">
        <w:r w:rsidR="00A574F9" w:rsidRPr="00613BB9">
          <w:rPr>
            <w:rStyle w:val="a4"/>
            <w:color w:val="auto"/>
          </w:rPr>
          <w:t xml:space="preserve">安装 Hexo Algolia </w:t>
        </w:r>
      </w:hyperlink>
    </w:p>
    <w:p w14:paraId="1D18E297" w14:textId="77777777" w:rsidR="00A574F9" w:rsidRPr="00613BB9" w:rsidRDefault="00717723" w:rsidP="00907565">
      <w:pPr>
        <w:widowControl/>
        <w:numPr>
          <w:ilvl w:val="0"/>
          <w:numId w:val="107"/>
        </w:numPr>
        <w:spacing w:before="100" w:beforeAutospacing="1" w:after="100" w:afterAutospacing="1"/>
        <w:jc w:val="left"/>
      </w:pPr>
      <w:hyperlink r:id="rId2268" w:anchor="algolia-step-3" w:history="1">
        <w:r w:rsidR="00A574F9" w:rsidRPr="00613BB9">
          <w:rPr>
            <w:rStyle w:val="a4"/>
            <w:color w:val="auto"/>
          </w:rPr>
          <w:t xml:space="preserve">获取 Key，更新站点配置 </w:t>
        </w:r>
      </w:hyperlink>
    </w:p>
    <w:p w14:paraId="5EB98ACD" w14:textId="77777777" w:rsidR="00A574F9" w:rsidRPr="00613BB9" w:rsidRDefault="00717723" w:rsidP="00907565">
      <w:pPr>
        <w:widowControl/>
        <w:numPr>
          <w:ilvl w:val="0"/>
          <w:numId w:val="107"/>
        </w:numPr>
        <w:spacing w:before="100" w:beforeAutospacing="1" w:after="100" w:afterAutospacing="1"/>
        <w:jc w:val="left"/>
      </w:pPr>
      <w:hyperlink r:id="rId2269" w:anchor="algolia-step-4" w:history="1">
        <w:r w:rsidR="00A574F9" w:rsidRPr="00613BB9">
          <w:rPr>
            <w:rStyle w:val="a4"/>
            <w:color w:val="auto"/>
          </w:rPr>
          <w:t xml:space="preserve">更新 Index </w:t>
        </w:r>
      </w:hyperlink>
    </w:p>
    <w:p w14:paraId="0F0ED369" w14:textId="77777777" w:rsidR="00A574F9" w:rsidRPr="00613BB9" w:rsidRDefault="00717723" w:rsidP="00907565">
      <w:pPr>
        <w:widowControl/>
        <w:numPr>
          <w:ilvl w:val="0"/>
          <w:numId w:val="107"/>
        </w:numPr>
        <w:spacing w:before="100" w:beforeAutospacing="1" w:after="100" w:afterAutospacing="1"/>
        <w:jc w:val="left"/>
      </w:pPr>
      <w:hyperlink r:id="rId2270" w:anchor="algolia-step-5" w:history="1">
        <w:r w:rsidR="00A574F9" w:rsidRPr="00613BB9">
          <w:rPr>
            <w:rStyle w:val="a4"/>
            <w:color w:val="auto"/>
          </w:rPr>
          <w:t>主题集成</w:t>
        </w:r>
      </w:hyperlink>
      <w:r w:rsidR="00A574F9" w:rsidRPr="00613BB9">
        <w:t xml:space="preserve"> </w:t>
      </w:r>
    </w:p>
    <w:p w14:paraId="46D11D10" w14:textId="77777777" w:rsidR="00A574F9" w:rsidRPr="00613BB9" w:rsidRDefault="00A574F9" w:rsidP="006F040F">
      <w:pPr>
        <w:pStyle w:val="a3"/>
      </w:pPr>
      <w:r w:rsidRPr="00613BB9">
        <w:t xml:space="preserve">前往 </w:t>
      </w:r>
      <w:hyperlink r:id="rId2271" w:tgtFrame="_blank" w:history="1">
        <w:r w:rsidRPr="00613BB9">
          <w:rPr>
            <w:rStyle w:val="a4"/>
            <w:color w:val="auto"/>
          </w:rPr>
          <w:t>Algolia 注册页面</w:t>
        </w:r>
      </w:hyperlink>
      <w:r w:rsidRPr="00613BB9">
        <w:t xml:space="preserve">，注册一个新账户。 可以使用 GitHub 或者 Google 账户直接登录，注册后的 14 天内拥有所有功能（包括收费类别的）。之后若未续费会自动降级为免费账户，免费账户 总共有 10,000 条记录，每月有 100,000 的可以操作数。注册完成后，创建一个新的 Index，这个 Index 将在后面使用。 </w:t>
      </w:r>
    </w:p>
    <w:p w14:paraId="5F54D84F" w14:textId="77777777" w:rsidR="00A574F9" w:rsidRPr="00613BB9" w:rsidRDefault="00A574F9" w:rsidP="006F040F">
      <w:pPr>
        <w:pStyle w:val="a3"/>
      </w:pPr>
      <w:r w:rsidRPr="00613BB9">
        <w:rPr>
          <w:noProof/>
        </w:rPr>
        <w:drawing>
          <wp:inline distT="0" distB="0" distL="0" distR="0" wp14:anchorId="3BE48854" wp14:editId="494ECA58">
            <wp:extent cx="5274310" cy="3335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72">
                      <a:extLst>
                        <a:ext uri="{28A0092B-C50C-407E-A947-70E740481C1C}">
                          <a14:useLocalDpi xmlns:a14="http://schemas.microsoft.com/office/drawing/2010/main" val="0"/>
                        </a:ext>
                      </a:extLst>
                    </a:blip>
                    <a:srcRect/>
                    <a:stretch>
                      <a:fillRect/>
                    </a:stretch>
                  </pic:blipFill>
                  <pic:spPr bwMode="auto">
                    <a:xfrm>
                      <a:off x="0" y="0"/>
                      <a:ext cx="5274310" cy="3335020"/>
                    </a:xfrm>
                    <a:prstGeom prst="rect">
                      <a:avLst/>
                    </a:prstGeom>
                    <a:noFill/>
                    <a:ln>
                      <a:noFill/>
                    </a:ln>
                  </pic:spPr>
                </pic:pic>
              </a:graphicData>
            </a:graphic>
          </wp:inline>
        </w:drawing>
      </w:r>
    </w:p>
    <w:p w14:paraId="54FB454F" w14:textId="77777777" w:rsidR="00A574F9" w:rsidRPr="00613BB9" w:rsidRDefault="00A574F9" w:rsidP="006F040F">
      <w:pPr>
        <w:pStyle w:val="3"/>
      </w:pPr>
      <w:bookmarkStart w:id="731" w:name="_Toc46395326"/>
      <w:r w:rsidRPr="00613BB9">
        <w:t>其他服务</w:t>
      </w:r>
      <w:bookmarkEnd w:id="731"/>
    </w:p>
    <w:p w14:paraId="469ED625" w14:textId="77777777" w:rsidR="00A574F9" w:rsidRPr="00613BB9" w:rsidRDefault="00A574F9" w:rsidP="006F040F">
      <w:pPr>
        <w:pStyle w:val="4"/>
      </w:pPr>
      <w:bookmarkStart w:id="732" w:name="_Toc46395327"/>
      <w:r w:rsidRPr="00613BB9">
        <w:t>MathJax</w:t>
      </w:r>
      <w:bookmarkEnd w:id="732"/>
      <w:r w:rsidRPr="00613BB9">
        <w:t xml:space="preserve"> </w:t>
      </w:r>
    </w:p>
    <w:p w14:paraId="568A193D" w14:textId="77777777" w:rsidR="00A574F9" w:rsidRPr="00613BB9" w:rsidRDefault="00A574F9" w:rsidP="006F040F">
      <w:pPr>
        <w:pStyle w:val="a3"/>
      </w:pPr>
      <w:r w:rsidRPr="00613BB9">
        <w:t>NexT 借助于 MathJax 来显示数学公式，此选项默认关闭。</w:t>
      </w:r>
    </w:p>
    <w:p w14:paraId="0AF72429" w14:textId="77777777" w:rsidR="00A574F9" w:rsidRPr="00613BB9" w:rsidRDefault="00717723" w:rsidP="00907565">
      <w:pPr>
        <w:pStyle w:val="active"/>
        <w:numPr>
          <w:ilvl w:val="0"/>
          <w:numId w:val="108"/>
        </w:numPr>
      </w:pPr>
      <w:hyperlink r:id="rId2273" w:anchor="mathjax-old-settings" w:history="1">
        <w:r w:rsidR="00A574F9" w:rsidRPr="00613BB9">
          <w:rPr>
            <w:rStyle w:val="a4"/>
            <w:color w:val="auto"/>
          </w:rPr>
          <w:t xml:space="preserve">5.0.0 及之前的版本 </w:t>
        </w:r>
      </w:hyperlink>
    </w:p>
    <w:p w14:paraId="4632FB0E" w14:textId="77777777" w:rsidR="00A574F9" w:rsidRPr="00613BB9" w:rsidRDefault="00717723" w:rsidP="00907565">
      <w:pPr>
        <w:widowControl/>
        <w:numPr>
          <w:ilvl w:val="0"/>
          <w:numId w:val="108"/>
        </w:numPr>
        <w:spacing w:before="100" w:beforeAutospacing="1" w:after="100" w:afterAutospacing="1"/>
        <w:jc w:val="left"/>
      </w:pPr>
      <w:hyperlink r:id="rId2274" w:anchor="mathjax-new-settings" w:history="1">
        <w:r w:rsidR="00A574F9" w:rsidRPr="00613BB9">
          <w:rPr>
            <w:rStyle w:val="a4"/>
            <w:color w:val="auto"/>
          </w:rPr>
          <w:t xml:space="preserve">5.0.1 及以上的版本 </w:t>
        </w:r>
      </w:hyperlink>
    </w:p>
    <w:p w14:paraId="2CD630D6" w14:textId="77777777" w:rsidR="00A574F9" w:rsidRPr="00613BB9" w:rsidRDefault="00A574F9" w:rsidP="006F040F">
      <w:pPr>
        <w:pStyle w:val="a3"/>
      </w:pPr>
      <w:r w:rsidRPr="00613BB9">
        <w:t xml:space="preserve">编辑 </w:t>
      </w:r>
      <w:r w:rsidRPr="00613BB9">
        <w:rPr>
          <w:rStyle w:val="label"/>
        </w:rPr>
        <w:t>主题配置文件</w:t>
      </w:r>
      <w:r w:rsidRPr="00613BB9">
        <w:t xml:space="preserve">，将 </w:t>
      </w:r>
      <w:r w:rsidRPr="00613BB9">
        <w:rPr>
          <w:rStyle w:val="HTML1"/>
        </w:rPr>
        <w:t>mathjax</w:t>
      </w:r>
      <w:r w:rsidRPr="00613BB9">
        <w:t xml:space="preserve"> 设定为 </w:t>
      </w:r>
      <w:r w:rsidRPr="00613BB9">
        <w:rPr>
          <w:rStyle w:val="HTML1"/>
        </w:rPr>
        <w:t>true</w:t>
      </w:r>
      <w:r w:rsidRPr="00613BB9">
        <w:t xml:space="preserve"> 即可。</w:t>
      </w:r>
    </w:p>
    <w:p w14:paraId="301C5909" w14:textId="77777777" w:rsidR="00A574F9" w:rsidRPr="00613BB9" w:rsidRDefault="00A574F9" w:rsidP="006F040F">
      <w:pPr>
        <w:pStyle w:val="HTML"/>
        <w:rPr>
          <w:rStyle w:val="HTML1"/>
        </w:rPr>
      </w:pPr>
      <w:r w:rsidRPr="00613BB9">
        <w:rPr>
          <w:rStyle w:val="hljs-comment"/>
        </w:rPr>
        <w:t># MathJax Support</w:t>
      </w:r>
    </w:p>
    <w:p w14:paraId="4A907933" w14:textId="77777777" w:rsidR="00A574F9" w:rsidRPr="00613BB9" w:rsidRDefault="00A574F9" w:rsidP="006F040F">
      <w:pPr>
        <w:pStyle w:val="HTML"/>
        <w:rPr>
          <w:rStyle w:val="HTML1"/>
        </w:rPr>
      </w:pPr>
      <w:r w:rsidRPr="00613BB9">
        <w:rPr>
          <w:rStyle w:val="hljs-attr"/>
        </w:rPr>
        <w:t>mathjax:</w:t>
      </w:r>
    </w:p>
    <w:p w14:paraId="23866595" w14:textId="77777777" w:rsidR="00A574F9" w:rsidRPr="00613BB9" w:rsidRDefault="00A574F9" w:rsidP="006F040F">
      <w:pPr>
        <w:pStyle w:val="bs-callout"/>
      </w:pPr>
      <w:r w:rsidRPr="00613BB9">
        <w:lastRenderedPageBreak/>
        <w:t xml:space="preserve">ProTip: </w:t>
      </w:r>
      <w:hyperlink r:id="rId2275" w:history="1">
        <w:r w:rsidRPr="00613BB9">
          <w:rPr>
            <w:rStyle w:val="a4"/>
            <w:color w:val="auto"/>
          </w:rPr>
          <w:t>使用七牛 CDN 来加速 MathJax 脚本的加载</w:t>
        </w:r>
      </w:hyperlink>
      <w:r w:rsidRPr="00613BB9">
        <w:t xml:space="preserve"> </w:t>
      </w:r>
    </w:p>
    <w:p w14:paraId="75F3C69D" w14:textId="77777777" w:rsidR="00A574F9" w:rsidRPr="00613BB9" w:rsidRDefault="00A574F9" w:rsidP="006F040F">
      <w:pPr>
        <w:pStyle w:val="4"/>
      </w:pPr>
      <w:bookmarkStart w:id="733" w:name="_Toc46395328"/>
      <w:r w:rsidRPr="00613BB9">
        <w:t xml:space="preserve">Facebook SDK </w:t>
      </w:r>
      <w:r w:rsidRPr="00613BB9">
        <w:rPr>
          <w:sz w:val="24"/>
          <w:szCs w:val="24"/>
        </w:rPr>
        <w:t xml:space="preserve">由 </w:t>
      </w:r>
      <w:hyperlink r:id="rId2276" w:history="1">
        <w:r w:rsidRPr="00613BB9">
          <w:rPr>
            <w:rStyle w:val="a4"/>
            <w:color w:val="auto"/>
          </w:rPr>
          <w:t>changyuheng</w:t>
        </w:r>
      </w:hyperlink>
      <w:r w:rsidRPr="00613BB9">
        <w:rPr>
          <w:sz w:val="24"/>
          <w:szCs w:val="24"/>
        </w:rPr>
        <w:t xml:space="preserve"> 贡献</w:t>
      </w:r>
      <w:bookmarkEnd w:id="733"/>
      <w:r w:rsidRPr="00613BB9">
        <w:t xml:space="preserve"> </w:t>
      </w:r>
    </w:p>
    <w:p w14:paraId="24176BCC" w14:textId="77777777" w:rsidR="00A574F9" w:rsidRPr="00613BB9" w:rsidRDefault="00A574F9" w:rsidP="006F040F">
      <w:pPr>
        <w:pStyle w:val="a3"/>
      </w:pPr>
      <w:r w:rsidRPr="00613BB9">
        <w:t xml:space="preserve">修改 </w:t>
      </w:r>
      <w:r w:rsidRPr="00613BB9">
        <w:rPr>
          <w:rStyle w:val="label"/>
        </w:rPr>
        <w:t>主题配置文件</w:t>
      </w:r>
      <w:r w:rsidRPr="00613BB9">
        <w:t xml:space="preserve"> 以下配置：</w:t>
      </w:r>
    </w:p>
    <w:p w14:paraId="318F4734" w14:textId="77777777" w:rsidR="00A574F9" w:rsidRPr="00613BB9" w:rsidRDefault="00A574F9" w:rsidP="006F040F">
      <w:pPr>
        <w:pStyle w:val="HTML"/>
        <w:rPr>
          <w:rStyle w:val="HTML1"/>
        </w:rPr>
      </w:pPr>
      <w:r w:rsidRPr="00613BB9">
        <w:rPr>
          <w:rStyle w:val="hljs-comment"/>
        </w:rPr>
        <w:t># Facebook SDK Support.</w:t>
      </w:r>
    </w:p>
    <w:p w14:paraId="60AB646A" w14:textId="77777777" w:rsidR="00A574F9" w:rsidRPr="00613BB9" w:rsidRDefault="00A574F9" w:rsidP="006F040F">
      <w:pPr>
        <w:pStyle w:val="HTML"/>
        <w:rPr>
          <w:rStyle w:val="HTML1"/>
        </w:rPr>
      </w:pPr>
      <w:r w:rsidRPr="00613BB9">
        <w:rPr>
          <w:rStyle w:val="hljs-attr"/>
        </w:rPr>
        <w:t>facebook_sdk:</w:t>
      </w:r>
    </w:p>
    <w:p w14:paraId="2A381E23" w14:textId="77777777" w:rsidR="00A574F9" w:rsidRPr="00613BB9" w:rsidRDefault="00A574F9" w:rsidP="006F040F">
      <w:pPr>
        <w:pStyle w:val="HTML"/>
        <w:rPr>
          <w:rStyle w:val="HTML1"/>
        </w:rPr>
      </w:pPr>
      <w:r w:rsidRPr="00613BB9">
        <w:rPr>
          <w:rStyle w:val="hljs-attr"/>
        </w:rPr>
        <w:t xml:space="preserve">  enable:</w:t>
      </w:r>
      <w:r w:rsidRPr="00613BB9">
        <w:rPr>
          <w:rStyle w:val="HTML1"/>
        </w:rPr>
        <w:t xml:space="preserve"> </w:t>
      </w:r>
      <w:r w:rsidRPr="00613BB9">
        <w:rPr>
          <w:rStyle w:val="hljs-literal"/>
        </w:rPr>
        <w:t>false</w:t>
      </w:r>
    </w:p>
    <w:p w14:paraId="45E8E035" w14:textId="77777777" w:rsidR="00A574F9" w:rsidRPr="00613BB9" w:rsidRDefault="00A574F9" w:rsidP="006F040F">
      <w:pPr>
        <w:pStyle w:val="HTML"/>
        <w:rPr>
          <w:rStyle w:val="HTML1"/>
        </w:rPr>
      </w:pPr>
      <w:r w:rsidRPr="00613BB9">
        <w:rPr>
          <w:rStyle w:val="hljs-attr"/>
        </w:rPr>
        <w:t xml:space="preserve">  app_id:</w:t>
      </w:r>
    </w:p>
    <w:p w14:paraId="11EE33A3" w14:textId="77777777" w:rsidR="00A574F9" w:rsidRPr="00613BB9" w:rsidRDefault="00A574F9" w:rsidP="006F040F">
      <w:pPr>
        <w:pStyle w:val="HTML"/>
        <w:rPr>
          <w:rStyle w:val="HTML1"/>
        </w:rPr>
      </w:pPr>
      <w:r w:rsidRPr="00613BB9">
        <w:rPr>
          <w:rStyle w:val="hljs-attr"/>
        </w:rPr>
        <w:t xml:space="preserve">    fb_admin:</w:t>
      </w:r>
    </w:p>
    <w:p w14:paraId="7A3FBAA5" w14:textId="77777777" w:rsidR="00A574F9" w:rsidRPr="00613BB9" w:rsidRDefault="00A574F9" w:rsidP="006F040F">
      <w:pPr>
        <w:pStyle w:val="HTML"/>
        <w:rPr>
          <w:rStyle w:val="HTML1"/>
        </w:rPr>
      </w:pPr>
      <w:r w:rsidRPr="00613BB9">
        <w:rPr>
          <w:rStyle w:val="hljs-attr"/>
        </w:rPr>
        <w:t xml:space="preserve">      like_button:</w:t>
      </w:r>
      <w:r w:rsidRPr="00613BB9">
        <w:rPr>
          <w:rStyle w:val="HTML1"/>
        </w:rPr>
        <w:t xml:space="preserve">  </w:t>
      </w:r>
      <w:r w:rsidRPr="00613BB9">
        <w:rPr>
          <w:rStyle w:val="hljs-comment"/>
        </w:rPr>
        <w:t>#true</w:t>
      </w:r>
    </w:p>
    <w:p w14:paraId="79E84240" w14:textId="77777777" w:rsidR="00A574F9" w:rsidRPr="00613BB9" w:rsidRDefault="00A574F9" w:rsidP="006F040F">
      <w:pPr>
        <w:pStyle w:val="HTML"/>
        <w:rPr>
          <w:rStyle w:val="HTML1"/>
        </w:rPr>
      </w:pPr>
      <w:r w:rsidRPr="00613BB9">
        <w:rPr>
          <w:rStyle w:val="hljs-attr"/>
        </w:rPr>
        <w:t xml:space="preserve">      webmaster:</w:t>
      </w:r>
      <w:r w:rsidRPr="00613BB9">
        <w:rPr>
          <w:rStyle w:val="HTML1"/>
        </w:rPr>
        <w:t xml:space="preserve">    </w:t>
      </w:r>
      <w:r w:rsidRPr="00613BB9">
        <w:rPr>
          <w:rStyle w:val="hljs-comment"/>
        </w:rPr>
        <w:t>#true</w:t>
      </w:r>
    </w:p>
    <w:p w14:paraId="5E428A42" w14:textId="77777777" w:rsidR="00A574F9" w:rsidRPr="00613BB9" w:rsidRDefault="00A574F9" w:rsidP="006F040F">
      <w:pPr>
        <w:pStyle w:val="4"/>
      </w:pPr>
      <w:bookmarkStart w:id="734" w:name="_Toc46395329"/>
      <w:r w:rsidRPr="00613BB9">
        <w:t>Google Webmaster tools</w:t>
      </w:r>
      <w:bookmarkEnd w:id="734"/>
    </w:p>
    <w:p w14:paraId="39BEED4E" w14:textId="77777777" w:rsidR="00A574F9" w:rsidRPr="00613BB9" w:rsidRDefault="00A574F9" w:rsidP="00A574F9">
      <w:pPr>
        <w:pStyle w:val="a3"/>
      </w:pPr>
      <w:r w:rsidRPr="00613BB9">
        <w:t xml:space="preserve">设置 </w:t>
      </w:r>
      <w:hyperlink r:id="rId2277" w:tgtFrame="_blank" w:history="1">
        <w:r w:rsidRPr="00613BB9">
          <w:rPr>
            <w:rStyle w:val="a4"/>
            <w:color w:val="auto"/>
          </w:rPr>
          <w:t>Google站点管理工具</w:t>
        </w:r>
      </w:hyperlink>
      <w:r w:rsidRPr="00613BB9">
        <w:t xml:space="preserve"> 的验证字符串，用于提交 sitemap</w:t>
      </w:r>
    </w:p>
    <w:p w14:paraId="6CA28F51" w14:textId="77777777" w:rsidR="00A574F9" w:rsidRPr="00613BB9" w:rsidRDefault="00A574F9" w:rsidP="00907565">
      <w:pPr>
        <w:pStyle w:val="a3"/>
        <w:numPr>
          <w:ilvl w:val="0"/>
          <w:numId w:val="109"/>
        </w:numPr>
      </w:pPr>
      <w:r w:rsidRPr="00613BB9">
        <w:t>获取 google site verification code</w:t>
      </w:r>
      <w:r w:rsidRPr="00613BB9">
        <w:br/>
        <w:t xml:space="preserve">登录 Google Webmaster Tools，导航到验证方法，并选择 </w:t>
      </w:r>
      <w:r w:rsidRPr="00613BB9">
        <w:rPr>
          <w:rStyle w:val="HTML1"/>
        </w:rPr>
        <w:t>HTML Tag</w:t>
      </w:r>
      <w:r w:rsidRPr="00613BB9">
        <w:t xml:space="preserve">。将会获取到一段代码： </w:t>
      </w:r>
    </w:p>
    <w:p w14:paraId="3361094B" w14:textId="77777777" w:rsidR="00A574F9" w:rsidRPr="00613BB9" w:rsidRDefault="00A574F9" w:rsidP="00A574F9">
      <w:pPr>
        <w:pStyle w:val="HTML"/>
        <w:ind w:left="720"/>
      </w:pPr>
      <w:r w:rsidRPr="00613BB9">
        <w:rPr>
          <w:rStyle w:val="hljs-tag"/>
        </w:rPr>
        <w:t>&lt;</w:t>
      </w:r>
      <w:r w:rsidRPr="00613BB9">
        <w:rPr>
          <w:rStyle w:val="hljs-name"/>
        </w:rPr>
        <w:t>meta</w:t>
      </w:r>
      <w:r w:rsidRPr="00613BB9">
        <w:rPr>
          <w:rStyle w:val="hljs-tag"/>
        </w:rPr>
        <w:t xml:space="preserve"> </w:t>
      </w:r>
      <w:r w:rsidRPr="00613BB9">
        <w:rPr>
          <w:rStyle w:val="hljs-attr"/>
        </w:rPr>
        <w:t>name</w:t>
      </w:r>
      <w:r w:rsidRPr="00613BB9">
        <w:rPr>
          <w:rStyle w:val="hljs-tag"/>
        </w:rPr>
        <w:t>=</w:t>
      </w:r>
      <w:r w:rsidRPr="00613BB9">
        <w:rPr>
          <w:rStyle w:val="hljs-string"/>
        </w:rPr>
        <w:t>"google-site-verification"</w:t>
      </w:r>
      <w:r w:rsidRPr="00613BB9">
        <w:rPr>
          <w:rStyle w:val="hljs-tag"/>
        </w:rPr>
        <w:t xml:space="preserve"> </w:t>
      </w:r>
      <w:r w:rsidRPr="00613BB9">
        <w:rPr>
          <w:rStyle w:val="hljs-attr"/>
        </w:rPr>
        <w:t>content</w:t>
      </w:r>
      <w:r w:rsidRPr="00613BB9">
        <w:rPr>
          <w:rStyle w:val="hljs-tag"/>
        </w:rPr>
        <w:t>=</w:t>
      </w:r>
      <w:r w:rsidRPr="00613BB9">
        <w:rPr>
          <w:rStyle w:val="hljs-string"/>
        </w:rPr>
        <w:t>"XXXXXXXXXXXXXXXXXXXXXXX"</w:t>
      </w:r>
      <w:r w:rsidRPr="00613BB9">
        <w:rPr>
          <w:rStyle w:val="hljs-tag"/>
        </w:rPr>
        <w:t xml:space="preserve"> /&gt;</w:t>
      </w:r>
    </w:p>
    <w:p w14:paraId="2CAE4742" w14:textId="77777777" w:rsidR="00A574F9" w:rsidRPr="00613BB9" w:rsidRDefault="00A574F9" w:rsidP="00A574F9">
      <w:pPr>
        <w:pStyle w:val="a3"/>
        <w:ind w:left="720"/>
      </w:pPr>
      <w:r w:rsidRPr="00613BB9">
        <w:t xml:space="preserve">将 </w:t>
      </w:r>
      <w:r w:rsidRPr="00613BB9">
        <w:rPr>
          <w:rStyle w:val="HTML1"/>
        </w:rPr>
        <w:t>content</w:t>
      </w:r>
      <w:r w:rsidRPr="00613BB9">
        <w:t xml:space="preserve"> 里面的 </w:t>
      </w:r>
      <w:r w:rsidRPr="00613BB9">
        <w:rPr>
          <w:rStyle w:val="HTML1"/>
        </w:rPr>
        <w:t>XXXXXXXXXXXXXXXXXXXXXXX</w:t>
      </w:r>
      <w:r w:rsidRPr="00613BB9">
        <w:t xml:space="preserve"> 复制出来。 </w:t>
      </w:r>
    </w:p>
    <w:p w14:paraId="34F06D9E" w14:textId="77777777" w:rsidR="00A574F9" w:rsidRPr="00613BB9" w:rsidRDefault="00A574F9" w:rsidP="00907565">
      <w:pPr>
        <w:pStyle w:val="a3"/>
        <w:numPr>
          <w:ilvl w:val="0"/>
          <w:numId w:val="109"/>
        </w:numPr>
      </w:pPr>
      <w:r w:rsidRPr="00613BB9">
        <w:t xml:space="preserve">设置主题。编辑 </w:t>
      </w:r>
      <w:r w:rsidRPr="00613BB9">
        <w:rPr>
          <w:rStyle w:val="label"/>
        </w:rPr>
        <w:t>主题配置文件</w:t>
      </w:r>
      <w:r w:rsidRPr="00613BB9">
        <w:t xml:space="preserve">，新增/修改字段 </w:t>
      </w:r>
      <w:r w:rsidRPr="00613BB9">
        <w:rPr>
          <w:rStyle w:val="HTML1"/>
        </w:rPr>
        <w:t>google_site_verification</w:t>
      </w:r>
      <w:r w:rsidRPr="00613BB9">
        <w:t>。</w:t>
      </w:r>
    </w:p>
    <w:p w14:paraId="06AA1A8C" w14:textId="77777777" w:rsidR="00A574F9" w:rsidRPr="00613BB9" w:rsidRDefault="00A574F9" w:rsidP="00907565">
      <w:pPr>
        <w:pStyle w:val="HTML"/>
        <w:numPr>
          <w:ilvl w:val="0"/>
          <w:numId w:val="109"/>
        </w:numPr>
        <w:tabs>
          <w:tab w:val="clear" w:pos="720"/>
        </w:tabs>
        <w:rPr>
          <w:rStyle w:val="HTML1"/>
        </w:rPr>
      </w:pPr>
      <w:r w:rsidRPr="00613BB9">
        <w:rPr>
          <w:rStyle w:val="hljs-attr"/>
        </w:rPr>
        <w:t>google_site_verification:</w:t>
      </w:r>
      <w:r w:rsidRPr="00613BB9">
        <w:rPr>
          <w:rStyle w:val="HTML1"/>
        </w:rPr>
        <w:t xml:space="preserve"> </w:t>
      </w:r>
      <w:r w:rsidRPr="00613BB9">
        <w:rPr>
          <w:rStyle w:val="hljs-string"/>
        </w:rPr>
        <w:t>XXXXXXXXXXXXXXXXXXXXXXX</w:t>
      </w:r>
    </w:p>
    <w:p w14:paraId="46C91FA9" w14:textId="77777777" w:rsidR="00A574F9" w:rsidRPr="00613BB9" w:rsidRDefault="00A574F9" w:rsidP="00A574F9"/>
    <w:p w14:paraId="2CD07614" w14:textId="77777777" w:rsidR="00A574F9" w:rsidRPr="00613BB9" w:rsidRDefault="00A574F9" w:rsidP="00A574F9"/>
    <w:p w14:paraId="544EB561" w14:textId="77777777" w:rsidR="00A574F9" w:rsidRPr="00613BB9" w:rsidRDefault="00A574F9" w:rsidP="00A574F9"/>
    <w:p w14:paraId="6A913B74" w14:textId="77777777" w:rsidR="00A574F9" w:rsidRPr="00613BB9" w:rsidRDefault="00A574F9" w:rsidP="00A574F9"/>
    <w:p w14:paraId="3B07AB72" w14:textId="77777777" w:rsidR="00A574F9" w:rsidRPr="00613BB9" w:rsidRDefault="00A574F9" w:rsidP="006F040F">
      <w:pPr>
        <w:pStyle w:val="2"/>
      </w:pPr>
      <w:bookmarkStart w:id="735" w:name="_Toc46395330"/>
      <w:r w:rsidRPr="00613BB9">
        <w:t>设置 「JavaScript 第三方库」</w:t>
      </w:r>
      <w:bookmarkEnd w:id="735"/>
    </w:p>
    <w:p w14:paraId="30490B8F" w14:textId="77777777" w:rsidR="00A574F9" w:rsidRPr="00613BB9" w:rsidRDefault="00A574F9" w:rsidP="006F040F">
      <w:r w:rsidRPr="00613BB9">
        <w:rPr>
          <w:rStyle w:val="a6"/>
        </w:rPr>
        <w:t>注意：</w:t>
      </w:r>
      <w:r w:rsidRPr="00613BB9">
        <w:t xml:space="preserve"> 此特性在版本 </w:t>
      </w:r>
      <w:r w:rsidRPr="00613BB9">
        <w:rPr>
          <w:rStyle w:val="label"/>
        </w:rPr>
        <w:t>5.0.1</w:t>
      </w:r>
      <w:r w:rsidRPr="00613BB9">
        <w:t xml:space="preserve"> 中引入，要使用此功能请确保所使用的 NexT 版本在此之后 </w:t>
      </w:r>
    </w:p>
    <w:p w14:paraId="7D4D29F0" w14:textId="77777777" w:rsidR="00A574F9" w:rsidRPr="00613BB9" w:rsidRDefault="00A574F9" w:rsidP="006F040F">
      <w:pPr>
        <w:pStyle w:val="a3"/>
      </w:pPr>
      <w:r w:rsidRPr="00613BB9">
        <w:t>设定成合适的 CDN 地址，此特性可以加速静态资源（JavaScript 第三方库）的加载，目前 NexT 使用的第三方库包括：</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8"/>
        <w:gridCol w:w="3982"/>
        <w:gridCol w:w="1934"/>
      </w:tblGrid>
      <w:tr w:rsidR="00A574F9" w:rsidRPr="00613BB9" w14:paraId="2888E471" w14:textId="77777777" w:rsidTr="00170578">
        <w:trPr>
          <w:tblHeader/>
          <w:tblCellSpacing w:w="15" w:type="dxa"/>
        </w:trPr>
        <w:tc>
          <w:tcPr>
            <w:tcW w:w="0" w:type="auto"/>
            <w:vAlign w:val="center"/>
            <w:hideMark/>
          </w:tcPr>
          <w:p w14:paraId="144ED6D9" w14:textId="77777777" w:rsidR="00A574F9" w:rsidRPr="00613BB9" w:rsidRDefault="00A574F9" w:rsidP="006F040F">
            <w:pPr>
              <w:jc w:val="center"/>
              <w:rPr>
                <w:b/>
                <w:bCs/>
              </w:rPr>
            </w:pPr>
            <w:r w:rsidRPr="00613BB9">
              <w:rPr>
                <w:b/>
                <w:bCs/>
              </w:rPr>
              <w:lastRenderedPageBreak/>
              <w:t>名称</w:t>
            </w:r>
          </w:p>
        </w:tc>
        <w:tc>
          <w:tcPr>
            <w:tcW w:w="0" w:type="auto"/>
            <w:vAlign w:val="center"/>
            <w:hideMark/>
          </w:tcPr>
          <w:p w14:paraId="2F9503A5" w14:textId="77777777" w:rsidR="00A574F9" w:rsidRPr="00613BB9" w:rsidRDefault="00A574F9" w:rsidP="006F040F">
            <w:pPr>
              <w:jc w:val="center"/>
              <w:rPr>
                <w:b/>
                <w:bCs/>
              </w:rPr>
            </w:pPr>
            <w:r w:rsidRPr="00613BB9">
              <w:rPr>
                <w:b/>
                <w:bCs/>
              </w:rPr>
              <w:t>官方地址</w:t>
            </w:r>
          </w:p>
        </w:tc>
        <w:tc>
          <w:tcPr>
            <w:tcW w:w="0" w:type="auto"/>
            <w:vAlign w:val="center"/>
            <w:hideMark/>
          </w:tcPr>
          <w:p w14:paraId="02B9AF5B" w14:textId="77777777" w:rsidR="00A574F9" w:rsidRPr="00613BB9" w:rsidRDefault="00A574F9" w:rsidP="006F040F">
            <w:pPr>
              <w:jc w:val="center"/>
              <w:rPr>
                <w:b/>
                <w:bCs/>
              </w:rPr>
            </w:pPr>
            <w:r w:rsidRPr="00613BB9">
              <w:rPr>
                <w:b/>
                <w:bCs/>
              </w:rPr>
              <w:t>NexT 内部使用版本</w:t>
            </w:r>
          </w:p>
        </w:tc>
      </w:tr>
      <w:tr w:rsidR="00A574F9" w:rsidRPr="00613BB9" w14:paraId="1768DDE4" w14:textId="77777777" w:rsidTr="00170578">
        <w:trPr>
          <w:tblCellSpacing w:w="15" w:type="dxa"/>
        </w:trPr>
        <w:tc>
          <w:tcPr>
            <w:tcW w:w="0" w:type="auto"/>
            <w:vAlign w:val="center"/>
            <w:hideMark/>
          </w:tcPr>
          <w:p w14:paraId="26B0873D" w14:textId="77777777" w:rsidR="00A574F9" w:rsidRPr="00613BB9" w:rsidRDefault="00A574F9" w:rsidP="006F040F">
            <w:pPr>
              <w:jc w:val="left"/>
            </w:pPr>
            <w:r w:rsidRPr="00613BB9">
              <w:t>jQuery</w:t>
            </w:r>
          </w:p>
        </w:tc>
        <w:tc>
          <w:tcPr>
            <w:tcW w:w="0" w:type="auto"/>
            <w:vAlign w:val="center"/>
            <w:hideMark/>
          </w:tcPr>
          <w:p w14:paraId="5D4104E0" w14:textId="77777777" w:rsidR="00A574F9" w:rsidRPr="00613BB9" w:rsidRDefault="00717723" w:rsidP="006F040F">
            <w:hyperlink r:id="rId2278" w:tgtFrame="_blank" w:history="1">
              <w:r w:rsidR="00A574F9" w:rsidRPr="00613BB9">
                <w:rPr>
                  <w:rStyle w:val="a4"/>
                  <w:color w:val="auto"/>
                </w:rPr>
                <w:t>http://jquery.com/</w:t>
              </w:r>
            </w:hyperlink>
          </w:p>
        </w:tc>
        <w:tc>
          <w:tcPr>
            <w:tcW w:w="0" w:type="auto"/>
            <w:vAlign w:val="center"/>
            <w:hideMark/>
          </w:tcPr>
          <w:p w14:paraId="2264FDC9" w14:textId="77777777" w:rsidR="00A574F9" w:rsidRPr="00613BB9" w:rsidRDefault="00A574F9" w:rsidP="006F040F">
            <w:r w:rsidRPr="00613BB9">
              <w:t>2.1.3</w:t>
            </w:r>
          </w:p>
        </w:tc>
      </w:tr>
      <w:tr w:rsidR="00A574F9" w:rsidRPr="00613BB9" w14:paraId="5A07A0C0" w14:textId="77777777" w:rsidTr="00170578">
        <w:trPr>
          <w:tblCellSpacing w:w="15" w:type="dxa"/>
        </w:trPr>
        <w:tc>
          <w:tcPr>
            <w:tcW w:w="0" w:type="auto"/>
            <w:vAlign w:val="center"/>
            <w:hideMark/>
          </w:tcPr>
          <w:p w14:paraId="2D152D73" w14:textId="77777777" w:rsidR="00A574F9" w:rsidRPr="00613BB9" w:rsidRDefault="00A574F9" w:rsidP="006F040F">
            <w:r w:rsidRPr="00613BB9">
              <w:t>Fancybox</w:t>
            </w:r>
          </w:p>
        </w:tc>
        <w:tc>
          <w:tcPr>
            <w:tcW w:w="0" w:type="auto"/>
            <w:vAlign w:val="center"/>
            <w:hideMark/>
          </w:tcPr>
          <w:p w14:paraId="207D6268" w14:textId="77777777" w:rsidR="00A574F9" w:rsidRPr="00613BB9" w:rsidRDefault="00717723" w:rsidP="006F040F">
            <w:hyperlink r:id="rId2279" w:tgtFrame="_blank" w:history="1">
              <w:r w:rsidR="00A574F9" w:rsidRPr="00613BB9">
                <w:rPr>
                  <w:rStyle w:val="a4"/>
                  <w:color w:val="auto"/>
                </w:rPr>
                <w:t>http://fancyapps.com/fancybox/</w:t>
              </w:r>
            </w:hyperlink>
          </w:p>
        </w:tc>
        <w:tc>
          <w:tcPr>
            <w:tcW w:w="0" w:type="auto"/>
            <w:vAlign w:val="center"/>
            <w:hideMark/>
          </w:tcPr>
          <w:p w14:paraId="0534EA28" w14:textId="77777777" w:rsidR="00A574F9" w:rsidRPr="00613BB9" w:rsidRDefault="00A574F9" w:rsidP="006F040F">
            <w:r w:rsidRPr="00613BB9">
              <w:t>2.1.5</w:t>
            </w:r>
          </w:p>
        </w:tc>
      </w:tr>
      <w:tr w:rsidR="00A574F9" w:rsidRPr="00613BB9" w14:paraId="43D2DC80" w14:textId="77777777" w:rsidTr="00170578">
        <w:trPr>
          <w:tblCellSpacing w:w="15" w:type="dxa"/>
        </w:trPr>
        <w:tc>
          <w:tcPr>
            <w:tcW w:w="0" w:type="auto"/>
            <w:vAlign w:val="center"/>
            <w:hideMark/>
          </w:tcPr>
          <w:p w14:paraId="71AEC3A2" w14:textId="77777777" w:rsidR="00A574F9" w:rsidRPr="00613BB9" w:rsidRDefault="00A574F9" w:rsidP="006F040F">
            <w:r w:rsidRPr="00613BB9">
              <w:t>FastClick</w:t>
            </w:r>
          </w:p>
        </w:tc>
        <w:tc>
          <w:tcPr>
            <w:tcW w:w="0" w:type="auto"/>
            <w:vAlign w:val="center"/>
            <w:hideMark/>
          </w:tcPr>
          <w:p w14:paraId="58940E8B" w14:textId="77777777" w:rsidR="00A574F9" w:rsidRPr="00613BB9" w:rsidRDefault="00717723" w:rsidP="006F040F">
            <w:hyperlink r:id="rId2280" w:tgtFrame="_blank" w:history="1">
              <w:r w:rsidR="00A574F9" w:rsidRPr="00613BB9">
                <w:rPr>
                  <w:rStyle w:val="a4"/>
                  <w:color w:val="auto"/>
                </w:rPr>
                <w:t>https://github.com/ftlabs/fastclick</w:t>
              </w:r>
            </w:hyperlink>
          </w:p>
        </w:tc>
        <w:tc>
          <w:tcPr>
            <w:tcW w:w="0" w:type="auto"/>
            <w:vAlign w:val="center"/>
            <w:hideMark/>
          </w:tcPr>
          <w:p w14:paraId="42FECB87" w14:textId="77777777" w:rsidR="00A574F9" w:rsidRPr="00613BB9" w:rsidRDefault="00A574F9" w:rsidP="006F040F">
            <w:r w:rsidRPr="00613BB9">
              <w:t>1.0.6</w:t>
            </w:r>
          </w:p>
        </w:tc>
      </w:tr>
      <w:tr w:rsidR="00A574F9" w:rsidRPr="00613BB9" w14:paraId="6A33F7A3" w14:textId="77777777" w:rsidTr="00170578">
        <w:trPr>
          <w:tblCellSpacing w:w="15" w:type="dxa"/>
        </w:trPr>
        <w:tc>
          <w:tcPr>
            <w:tcW w:w="0" w:type="auto"/>
            <w:vAlign w:val="center"/>
            <w:hideMark/>
          </w:tcPr>
          <w:p w14:paraId="0B61E7E8" w14:textId="77777777" w:rsidR="00A574F9" w:rsidRPr="00613BB9" w:rsidRDefault="00A574F9" w:rsidP="006F040F">
            <w:r w:rsidRPr="00613BB9">
              <w:t>jQuery LazyLoad</w:t>
            </w:r>
          </w:p>
        </w:tc>
        <w:tc>
          <w:tcPr>
            <w:tcW w:w="0" w:type="auto"/>
            <w:vAlign w:val="center"/>
            <w:hideMark/>
          </w:tcPr>
          <w:p w14:paraId="460A54BF" w14:textId="77777777" w:rsidR="00A574F9" w:rsidRPr="00613BB9" w:rsidRDefault="00717723" w:rsidP="006F040F">
            <w:hyperlink r:id="rId2281" w:tgtFrame="_blank" w:history="1">
              <w:r w:rsidR="00A574F9" w:rsidRPr="00613BB9">
                <w:rPr>
                  <w:rStyle w:val="a4"/>
                  <w:color w:val="auto"/>
                </w:rPr>
                <w:t>https://github.com/tuupola/jquery_lazyload</w:t>
              </w:r>
            </w:hyperlink>
          </w:p>
        </w:tc>
        <w:tc>
          <w:tcPr>
            <w:tcW w:w="0" w:type="auto"/>
            <w:vAlign w:val="center"/>
            <w:hideMark/>
          </w:tcPr>
          <w:p w14:paraId="1561F656" w14:textId="77777777" w:rsidR="00A574F9" w:rsidRPr="00613BB9" w:rsidRDefault="00A574F9" w:rsidP="006F040F">
            <w:r w:rsidRPr="00613BB9">
              <w:t>2.1.5</w:t>
            </w:r>
          </w:p>
        </w:tc>
      </w:tr>
      <w:tr w:rsidR="00A574F9" w:rsidRPr="00613BB9" w14:paraId="71B5F04E" w14:textId="77777777" w:rsidTr="00170578">
        <w:trPr>
          <w:tblCellSpacing w:w="15" w:type="dxa"/>
        </w:trPr>
        <w:tc>
          <w:tcPr>
            <w:tcW w:w="0" w:type="auto"/>
            <w:vAlign w:val="center"/>
            <w:hideMark/>
          </w:tcPr>
          <w:p w14:paraId="66B02378" w14:textId="77777777" w:rsidR="00A574F9" w:rsidRPr="00613BB9" w:rsidRDefault="00A574F9" w:rsidP="006F040F">
            <w:r w:rsidRPr="00613BB9">
              <w:t>VelocityJS</w:t>
            </w:r>
          </w:p>
        </w:tc>
        <w:tc>
          <w:tcPr>
            <w:tcW w:w="0" w:type="auto"/>
            <w:vAlign w:val="center"/>
            <w:hideMark/>
          </w:tcPr>
          <w:p w14:paraId="0E4DAB15" w14:textId="77777777" w:rsidR="00A574F9" w:rsidRPr="00613BB9" w:rsidRDefault="00717723" w:rsidP="006F040F">
            <w:hyperlink r:id="rId2282" w:tgtFrame="_blank" w:history="1">
              <w:r w:rsidR="00A574F9" w:rsidRPr="00613BB9">
                <w:rPr>
                  <w:rStyle w:val="a4"/>
                  <w:color w:val="auto"/>
                </w:rPr>
                <w:t>http://julian.com/research/velocity/</w:t>
              </w:r>
            </w:hyperlink>
          </w:p>
        </w:tc>
        <w:tc>
          <w:tcPr>
            <w:tcW w:w="0" w:type="auto"/>
            <w:vAlign w:val="center"/>
            <w:hideMark/>
          </w:tcPr>
          <w:p w14:paraId="54A8FB1A" w14:textId="77777777" w:rsidR="00A574F9" w:rsidRPr="00613BB9" w:rsidRDefault="00A574F9" w:rsidP="006F040F">
            <w:r w:rsidRPr="00613BB9">
              <w:t>1.2.1</w:t>
            </w:r>
          </w:p>
        </w:tc>
      </w:tr>
      <w:tr w:rsidR="00A574F9" w:rsidRPr="00613BB9" w14:paraId="0F9B3806" w14:textId="77777777" w:rsidTr="00170578">
        <w:trPr>
          <w:tblCellSpacing w:w="15" w:type="dxa"/>
        </w:trPr>
        <w:tc>
          <w:tcPr>
            <w:tcW w:w="0" w:type="auto"/>
            <w:vAlign w:val="center"/>
            <w:hideMark/>
          </w:tcPr>
          <w:p w14:paraId="6BD0D4B2" w14:textId="77777777" w:rsidR="00A574F9" w:rsidRPr="00613BB9" w:rsidRDefault="00A574F9" w:rsidP="006F040F">
            <w:r w:rsidRPr="00613BB9">
              <w:t>VelocityJS UI Pack</w:t>
            </w:r>
          </w:p>
        </w:tc>
        <w:tc>
          <w:tcPr>
            <w:tcW w:w="0" w:type="auto"/>
            <w:vAlign w:val="center"/>
            <w:hideMark/>
          </w:tcPr>
          <w:p w14:paraId="457CB450" w14:textId="77777777" w:rsidR="00A574F9" w:rsidRPr="00613BB9" w:rsidRDefault="00717723" w:rsidP="006F040F">
            <w:hyperlink r:id="rId2283" w:anchor="uiPack" w:tgtFrame="_blank" w:history="1">
              <w:r w:rsidR="00A574F9" w:rsidRPr="00613BB9">
                <w:rPr>
                  <w:rStyle w:val="a4"/>
                  <w:color w:val="auto"/>
                </w:rPr>
                <w:t>http://julian.com/research/velocity/#uiPack</w:t>
              </w:r>
            </w:hyperlink>
          </w:p>
        </w:tc>
        <w:tc>
          <w:tcPr>
            <w:tcW w:w="0" w:type="auto"/>
            <w:vAlign w:val="center"/>
            <w:hideMark/>
          </w:tcPr>
          <w:p w14:paraId="5C1E4072" w14:textId="77777777" w:rsidR="00A574F9" w:rsidRPr="00613BB9" w:rsidRDefault="00A574F9" w:rsidP="006F040F">
            <w:r w:rsidRPr="00613BB9">
              <w:t>1.2.1</w:t>
            </w:r>
          </w:p>
        </w:tc>
      </w:tr>
      <w:tr w:rsidR="00A574F9" w:rsidRPr="00613BB9" w14:paraId="762B77EF" w14:textId="77777777" w:rsidTr="00170578">
        <w:trPr>
          <w:tblCellSpacing w:w="15" w:type="dxa"/>
        </w:trPr>
        <w:tc>
          <w:tcPr>
            <w:tcW w:w="0" w:type="auto"/>
            <w:vAlign w:val="center"/>
            <w:hideMark/>
          </w:tcPr>
          <w:p w14:paraId="50C0F327" w14:textId="77777777" w:rsidR="00A574F9" w:rsidRPr="00613BB9" w:rsidRDefault="00A574F9" w:rsidP="006F040F">
            <w:r w:rsidRPr="00613BB9">
              <w:t>UAParser.js</w:t>
            </w:r>
          </w:p>
        </w:tc>
        <w:tc>
          <w:tcPr>
            <w:tcW w:w="0" w:type="auto"/>
            <w:vAlign w:val="center"/>
            <w:hideMark/>
          </w:tcPr>
          <w:p w14:paraId="153D091F" w14:textId="77777777" w:rsidR="00A574F9" w:rsidRPr="00613BB9" w:rsidRDefault="00717723" w:rsidP="006F040F">
            <w:hyperlink r:id="rId2284" w:tgtFrame="_blank" w:history="1">
              <w:r w:rsidR="00A574F9" w:rsidRPr="00613BB9">
                <w:rPr>
                  <w:rStyle w:val="a4"/>
                  <w:color w:val="auto"/>
                </w:rPr>
                <w:t>https://faisalman.github.io/ua-parser-js/</w:t>
              </w:r>
            </w:hyperlink>
          </w:p>
        </w:tc>
        <w:tc>
          <w:tcPr>
            <w:tcW w:w="0" w:type="auto"/>
            <w:vAlign w:val="center"/>
            <w:hideMark/>
          </w:tcPr>
          <w:p w14:paraId="61939797" w14:textId="77777777" w:rsidR="00A574F9" w:rsidRPr="00613BB9" w:rsidRDefault="00A574F9" w:rsidP="006F040F">
            <w:r w:rsidRPr="00613BB9">
              <w:t>0.7.9</w:t>
            </w:r>
          </w:p>
        </w:tc>
      </w:tr>
      <w:tr w:rsidR="00A574F9" w:rsidRPr="00613BB9" w14:paraId="0BD9A46A" w14:textId="77777777" w:rsidTr="00170578">
        <w:trPr>
          <w:tblCellSpacing w:w="15" w:type="dxa"/>
        </w:trPr>
        <w:tc>
          <w:tcPr>
            <w:tcW w:w="0" w:type="auto"/>
            <w:vAlign w:val="center"/>
            <w:hideMark/>
          </w:tcPr>
          <w:p w14:paraId="7CA5043B" w14:textId="77777777" w:rsidR="00A574F9" w:rsidRPr="00613BB9" w:rsidRDefault="00A574F9" w:rsidP="006F040F">
            <w:r w:rsidRPr="00613BB9">
              <w:t>FontAwesome</w:t>
            </w:r>
          </w:p>
        </w:tc>
        <w:tc>
          <w:tcPr>
            <w:tcW w:w="0" w:type="auto"/>
            <w:vAlign w:val="center"/>
            <w:hideMark/>
          </w:tcPr>
          <w:p w14:paraId="61A047BD" w14:textId="77777777" w:rsidR="00A574F9" w:rsidRPr="00613BB9" w:rsidRDefault="00717723" w:rsidP="006F040F">
            <w:hyperlink r:id="rId2285" w:tgtFrame="_blank" w:history="1">
              <w:r w:rsidR="00A574F9" w:rsidRPr="00613BB9">
                <w:rPr>
                  <w:rStyle w:val="a4"/>
                  <w:color w:val="auto"/>
                </w:rPr>
                <w:t>http://fontawesome.io/</w:t>
              </w:r>
            </w:hyperlink>
          </w:p>
        </w:tc>
        <w:tc>
          <w:tcPr>
            <w:tcW w:w="0" w:type="auto"/>
            <w:vAlign w:val="center"/>
            <w:hideMark/>
          </w:tcPr>
          <w:p w14:paraId="5CED04AF" w14:textId="77777777" w:rsidR="00A574F9" w:rsidRPr="00613BB9" w:rsidRDefault="00A574F9" w:rsidP="006F040F">
            <w:r w:rsidRPr="00613BB9">
              <w:t>4.4.0</w:t>
            </w:r>
          </w:p>
        </w:tc>
      </w:tr>
    </w:tbl>
    <w:p w14:paraId="37852D22" w14:textId="77777777" w:rsidR="00A574F9" w:rsidRPr="00613BB9" w:rsidRDefault="00A574F9" w:rsidP="006F040F">
      <w:pPr>
        <w:pStyle w:val="a3"/>
      </w:pPr>
      <w:r w:rsidRPr="00613BB9">
        <w:t xml:space="preserve">此特性配置位于 </w:t>
      </w:r>
      <w:r w:rsidRPr="00613BB9">
        <w:rPr>
          <w:rStyle w:val="label"/>
        </w:rPr>
        <w:t>主题配置文件</w:t>
      </w:r>
      <w:r w:rsidRPr="00613BB9">
        <w:t xml:space="preserve">，键值 </w:t>
      </w:r>
      <w:r w:rsidRPr="00613BB9">
        <w:rPr>
          <w:rStyle w:val="HTML1"/>
        </w:rPr>
        <w:t>vendors</w:t>
      </w:r>
      <w:r w:rsidRPr="00613BB9">
        <w:t xml:space="preserve">。 其中 </w:t>
      </w:r>
      <w:r w:rsidRPr="00613BB9">
        <w:rPr>
          <w:rStyle w:val="HTML1"/>
        </w:rPr>
        <w:t>_internal: vendors</w:t>
      </w:r>
      <w:r w:rsidRPr="00613BB9">
        <w:t xml:space="preserve"> 用于指定 NexT 内部使用的路径前缀，通常情况下不需要更改。接着便是各个库的设定，若设定为空，NexT 将使用内部集成的文件。每一个设定都是 </w:t>
      </w:r>
      <w:r w:rsidRPr="00613BB9">
        <w:rPr>
          <w:rStyle w:val="HTML1"/>
        </w:rPr>
        <w:t>库： CDN 地址</w:t>
      </w:r>
      <w:r w:rsidRPr="00613BB9">
        <w:t xml:space="preserve"> 的键值形式。例如： </w:t>
      </w:r>
    </w:p>
    <w:p w14:paraId="0B2134CA" w14:textId="77777777" w:rsidR="00A574F9" w:rsidRPr="00613BB9" w:rsidRDefault="00A574F9" w:rsidP="006F040F">
      <w:pPr>
        <w:pStyle w:val="HTML"/>
        <w:rPr>
          <w:rStyle w:val="HTML1"/>
        </w:rPr>
      </w:pPr>
      <w:r w:rsidRPr="00613BB9">
        <w:rPr>
          <w:rStyle w:val="hljs-attr"/>
        </w:rPr>
        <w:t>jquery:</w:t>
      </w:r>
      <w:r w:rsidRPr="00613BB9">
        <w:rPr>
          <w:rStyle w:val="HTML1"/>
        </w:rPr>
        <w:t xml:space="preserve"> </w:t>
      </w:r>
      <w:r w:rsidRPr="00613BB9">
        <w:rPr>
          <w:rStyle w:val="hljs-string"/>
        </w:rPr>
        <w:t>//cdn.jsdelivr.net/jquery/2.1.3/jquery.min.js</w:t>
      </w:r>
    </w:p>
    <w:p w14:paraId="13F2EF25" w14:textId="77777777" w:rsidR="00A574F9" w:rsidRPr="00613BB9" w:rsidRDefault="00A574F9" w:rsidP="006F040F">
      <w:pPr>
        <w:pStyle w:val="a3"/>
      </w:pPr>
      <w:r w:rsidRPr="00613BB9">
        <w:t>「Internal version」说明 NexT 内部使用的版本，经过测试的版本。因此若你需要指定其他版本，需要进行额外的自行测试。</w:t>
      </w:r>
    </w:p>
    <w:p w14:paraId="69CD1609" w14:textId="77777777" w:rsidR="00A574F9" w:rsidRPr="00613BB9" w:rsidRDefault="00A574F9" w:rsidP="006F040F">
      <w:r w:rsidRPr="00613BB9">
        <w:t>设置示例</w:t>
      </w:r>
    </w:p>
    <w:p w14:paraId="7BD34EED" w14:textId="77777777" w:rsidR="00A574F9" w:rsidRPr="00613BB9" w:rsidRDefault="00A574F9" w:rsidP="006F040F">
      <w:pPr>
        <w:pStyle w:val="HTML"/>
        <w:rPr>
          <w:rStyle w:val="HTML1"/>
        </w:rPr>
      </w:pPr>
      <w:r w:rsidRPr="00613BB9">
        <w:rPr>
          <w:rStyle w:val="hljs-attr"/>
        </w:rPr>
        <w:t>vendors:</w:t>
      </w:r>
    </w:p>
    <w:p w14:paraId="7487DD5E"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path prefix. Please do not edit it.</w:t>
      </w:r>
    </w:p>
    <w:p w14:paraId="1B446858" w14:textId="77777777" w:rsidR="00A574F9" w:rsidRPr="00613BB9" w:rsidRDefault="00A574F9" w:rsidP="006F040F">
      <w:pPr>
        <w:pStyle w:val="HTML"/>
        <w:rPr>
          <w:rStyle w:val="HTML1"/>
        </w:rPr>
      </w:pPr>
      <w:r w:rsidRPr="00613BB9">
        <w:rPr>
          <w:rStyle w:val="hljs-attr"/>
        </w:rPr>
        <w:t xml:space="preserve">  _internal:</w:t>
      </w:r>
      <w:r w:rsidRPr="00613BB9">
        <w:rPr>
          <w:rStyle w:val="HTML1"/>
        </w:rPr>
        <w:t xml:space="preserve"> </w:t>
      </w:r>
      <w:r w:rsidRPr="00613BB9">
        <w:rPr>
          <w:rStyle w:val="hljs-string"/>
        </w:rPr>
        <w:t>vendors</w:t>
      </w:r>
    </w:p>
    <w:p w14:paraId="2A63C1ED" w14:textId="77777777" w:rsidR="00A574F9" w:rsidRPr="00613BB9" w:rsidRDefault="00A574F9" w:rsidP="006F040F">
      <w:pPr>
        <w:pStyle w:val="HTML"/>
        <w:rPr>
          <w:rStyle w:val="HTML1"/>
        </w:rPr>
      </w:pPr>
    </w:p>
    <w:p w14:paraId="50135F4A"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2.1.3</w:t>
      </w:r>
    </w:p>
    <w:p w14:paraId="123B6A95" w14:textId="77777777" w:rsidR="00A574F9" w:rsidRPr="00613BB9" w:rsidRDefault="00A574F9" w:rsidP="006F040F">
      <w:pPr>
        <w:pStyle w:val="HTML"/>
        <w:rPr>
          <w:rStyle w:val="HTML1"/>
        </w:rPr>
      </w:pPr>
      <w:r w:rsidRPr="00613BB9">
        <w:rPr>
          <w:rStyle w:val="hljs-attr"/>
        </w:rPr>
        <w:t xml:space="preserve">  jquery:</w:t>
      </w:r>
      <w:r w:rsidRPr="00613BB9">
        <w:rPr>
          <w:rStyle w:val="HTML1"/>
        </w:rPr>
        <w:t xml:space="preserve"> </w:t>
      </w:r>
      <w:r w:rsidRPr="00613BB9">
        <w:rPr>
          <w:rStyle w:val="hljs-string"/>
        </w:rPr>
        <w:t>//cdn.jsdelivr.net/jquery/2.1.3/jquery.min.js</w:t>
      </w:r>
    </w:p>
    <w:p w14:paraId="0C74A1A9" w14:textId="77777777" w:rsidR="00A574F9" w:rsidRPr="00613BB9" w:rsidRDefault="00A574F9" w:rsidP="006F040F">
      <w:pPr>
        <w:pStyle w:val="HTML"/>
        <w:rPr>
          <w:rStyle w:val="HTML1"/>
        </w:rPr>
      </w:pPr>
    </w:p>
    <w:p w14:paraId="716A8777"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2.1.5</w:t>
      </w:r>
    </w:p>
    <w:p w14:paraId="1EDBCD7A" w14:textId="77777777" w:rsidR="00A574F9" w:rsidRPr="00613BB9" w:rsidRDefault="00A574F9" w:rsidP="006F040F">
      <w:pPr>
        <w:pStyle w:val="HTML"/>
        <w:rPr>
          <w:rStyle w:val="HTML1"/>
        </w:rPr>
      </w:pPr>
      <w:r w:rsidRPr="00613BB9">
        <w:rPr>
          <w:rStyle w:val="HTML1"/>
        </w:rPr>
        <w:t xml:space="preserve">  </w:t>
      </w:r>
      <w:r w:rsidRPr="00613BB9">
        <w:rPr>
          <w:rStyle w:val="hljs-comment"/>
        </w:rPr>
        <w:t># Fancybox: http://fancyapps.com/fancybox/</w:t>
      </w:r>
    </w:p>
    <w:p w14:paraId="716694DD" w14:textId="77777777" w:rsidR="00A574F9" w:rsidRPr="00613BB9" w:rsidRDefault="00A574F9" w:rsidP="006F040F">
      <w:pPr>
        <w:pStyle w:val="HTML"/>
        <w:rPr>
          <w:rStyle w:val="HTML1"/>
        </w:rPr>
      </w:pPr>
      <w:r w:rsidRPr="00613BB9">
        <w:rPr>
          <w:rStyle w:val="hljs-attr"/>
        </w:rPr>
        <w:t xml:space="preserve">  fancybox:</w:t>
      </w:r>
      <w:r w:rsidRPr="00613BB9">
        <w:rPr>
          <w:rStyle w:val="HTML1"/>
        </w:rPr>
        <w:t xml:space="preserve"> </w:t>
      </w:r>
      <w:r w:rsidRPr="00613BB9">
        <w:rPr>
          <w:rStyle w:val="hljs-string"/>
        </w:rPr>
        <w:t>//cdn.jsdelivr.net/fancybox/2.1.5/jquery.fancybox.pack.js</w:t>
      </w:r>
    </w:p>
    <w:p w14:paraId="0769D06F" w14:textId="77777777" w:rsidR="00A574F9" w:rsidRPr="00613BB9" w:rsidRDefault="00A574F9" w:rsidP="006F040F">
      <w:pPr>
        <w:pStyle w:val="HTML"/>
        <w:rPr>
          <w:rStyle w:val="HTML1"/>
        </w:rPr>
      </w:pPr>
      <w:r w:rsidRPr="00613BB9">
        <w:rPr>
          <w:rStyle w:val="hljs-attr"/>
        </w:rPr>
        <w:t xml:space="preserve">  fancybox_css:</w:t>
      </w:r>
      <w:r w:rsidRPr="00613BB9">
        <w:rPr>
          <w:rStyle w:val="HTML1"/>
        </w:rPr>
        <w:t xml:space="preserve"> </w:t>
      </w:r>
      <w:r w:rsidRPr="00613BB9">
        <w:rPr>
          <w:rStyle w:val="hljs-string"/>
        </w:rPr>
        <w:t>//cdn.jsdelivr.net/fancybox/2.1.5/jquery.fancybox.min.css</w:t>
      </w:r>
    </w:p>
    <w:p w14:paraId="016DE667" w14:textId="77777777" w:rsidR="00A574F9" w:rsidRPr="00613BB9" w:rsidRDefault="00A574F9" w:rsidP="006F040F">
      <w:pPr>
        <w:pStyle w:val="HTML"/>
        <w:rPr>
          <w:rStyle w:val="HTML1"/>
        </w:rPr>
      </w:pPr>
    </w:p>
    <w:p w14:paraId="702CBA1B"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1.0.6</w:t>
      </w:r>
    </w:p>
    <w:p w14:paraId="7EECA2F4" w14:textId="77777777" w:rsidR="00A574F9" w:rsidRPr="00613BB9" w:rsidRDefault="00A574F9" w:rsidP="006F040F">
      <w:pPr>
        <w:pStyle w:val="HTML"/>
        <w:rPr>
          <w:rStyle w:val="HTML1"/>
        </w:rPr>
      </w:pPr>
      <w:r w:rsidRPr="00613BB9">
        <w:rPr>
          <w:rStyle w:val="hljs-attr"/>
        </w:rPr>
        <w:t xml:space="preserve">  fastclick:</w:t>
      </w:r>
      <w:r w:rsidRPr="00613BB9">
        <w:rPr>
          <w:rStyle w:val="HTML1"/>
        </w:rPr>
        <w:t xml:space="preserve"> </w:t>
      </w:r>
      <w:r w:rsidRPr="00613BB9">
        <w:rPr>
          <w:rStyle w:val="hljs-string"/>
        </w:rPr>
        <w:t>//cdn.jsdelivr.net/fastclick/1.0.6/fastclick.min.js</w:t>
      </w:r>
    </w:p>
    <w:p w14:paraId="57346DD7" w14:textId="77777777" w:rsidR="00A574F9" w:rsidRPr="00613BB9" w:rsidRDefault="00A574F9" w:rsidP="006F040F">
      <w:pPr>
        <w:pStyle w:val="HTML"/>
        <w:rPr>
          <w:rStyle w:val="HTML1"/>
        </w:rPr>
      </w:pPr>
    </w:p>
    <w:p w14:paraId="1166AD0C"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1.9.7</w:t>
      </w:r>
    </w:p>
    <w:p w14:paraId="2B0953F7" w14:textId="77777777" w:rsidR="00A574F9" w:rsidRPr="00613BB9" w:rsidRDefault="00A574F9" w:rsidP="006F040F">
      <w:pPr>
        <w:pStyle w:val="HTML"/>
        <w:rPr>
          <w:rStyle w:val="HTML1"/>
        </w:rPr>
      </w:pPr>
      <w:r w:rsidRPr="00613BB9">
        <w:rPr>
          <w:rStyle w:val="hljs-attr"/>
        </w:rPr>
        <w:t xml:space="preserve">  lazyload:</w:t>
      </w:r>
      <w:r w:rsidRPr="00613BB9">
        <w:rPr>
          <w:rStyle w:val="HTML1"/>
        </w:rPr>
        <w:t xml:space="preserve"> </w:t>
      </w:r>
      <w:r w:rsidRPr="00613BB9">
        <w:rPr>
          <w:rStyle w:val="hljs-string"/>
        </w:rPr>
        <w:t>//cdn.jsdelivr.net/jquery.lazyload/1.9.3/jquery.lazyload.min.js</w:t>
      </w:r>
    </w:p>
    <w:p w14:paraId="1FE703D3" w14:textId="77777777" w:rsidR="00A574F9" w:rsidRPr="00613BB9" w:rsidRDefault="00A574F9" w:rsidP="006F040F">
      <w:pPr>
        <w:pStyle w:val="HTML"/>
        <w:rPr>
          <w:rStyle w:val="HTML1"/>
        </w:rPr>
      </w:pPr>
    </w:p>
    <w:p w14:paraId="7C8A6800"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1.2.1</w:t>
      </w:r>
    </w:p>
    <w:p w14:paraId="64C4CA99" w14:textId="77777777" w:rsidR="00A574F9" w:rsidRPr="00613BB9" w:rsidRDefault="00A574F9" w:rsidP="006F040F">
      <w:pPr>
        <w:pStyle w:val="HTML"/>
        <w:rPr>
          <w:rStyle w:val="HTML1"/>
        </w:rPr>
      </w:pPr>
      <w:r w:rsidRPr="00613BB9">
        <w:rPr>
          <w:rStyle w:val="hljs-attr"/>
        </w:rPr>
        <w:t xml:space="preserve">  velocity:</w:t>
      </w:r>
      <w:r w:rsidRPr="00613BB9">
        <w:rPr>
          <w:rStyle w:val="HTML1"/>
        </w:rPr>
        <w:t xml:space="preserve"> </w:t>
      </w:r>
      <w:r w:rsidRPr="00613BB9">
        <w:rPr>
          <w:rStyle w:val="hljs-string"/>
        </w:rPr>
        <w:t>//cdn.jsdelivr.net/velocity/1.2.3/velocity.min.js</w:t>
      </w:r>
    </w:p>
    <w:p w14:paraId="6C9D407F" w14:textId="77777777" w:rsidR="00A574F9" w:rsidRPr="00613BB9" w:rsidRDefault="00A574F9" w:rsidP="006F040F">
      <w:pPr>
        <w:pStyle w:val="HTML"/>
        <w:rPr>
          <w:rStyle w:val="HTML1"/>
        </w:rPr>
      </w:pPr>
    </w:p>
    <w:p w14:paraId="67C03E12"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1.2.1</w:t>
      </w:r>
    </w:p>
    <w:p w14:paraId="551A3525" w14:textId="77777777" w:rsidR="00A574F9" w:rsidRPr="00613BB9" w:rsidRDefault="00A574F9" w:rsidP="006F040F">
      <w:pPr>
        <w:pStyle w:val="HTML"/>
        <w:rPr>
          <w:rStyle w:val="HTML1"/>
        </w:rPr>
      </w:pPr>
      <w:r w:rsidRPr="00613BB9">
        <w:rPr>
          <w:rStyle w:val="hljs-attr"/>
        </w:rPr>
        <w:t xml:space="preserve">  velocity_ui:</w:t>
      </w:r>
      <w:r w:rsidRPr="00613BB9">
        <w:rPr>
          <w:rStyle w:val="HTML1"/>
        </w:rPr>
        <w:t xml:space="preserve"> </w:t>
      </w:r>
      <w:r w:rsidRPr="00613BB9">
        <w:rPr>
          <w:rStyle w:val="hljs-string"/>
        </w:rPr>
        <w:t>//cdn.jsdelivr.net/velocity/1.2.3/velocity.ui.min.js</w:t>
      </w:r>
    </w:p>
    <w:p w14:paraId="6975A8E7" w14:textId="77777777" w:rsidR="00A574F9" w:rsidRPr="00613BB9" w:rsidRDefault="00A574F9" w:rsidP="006F040F">
      <w:pPr>
        <w:pStyle w:val="HTML"/>
        <w:rPr>
          <w:rStyle w:val="HTML1"/>
        </w:rPr>
      </w:pPr>
    </w:p>
    <w:p w14:paraId="61DD854D"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0.7.9</w:t>
      </w:r>
    </w:p>
    <w:p w14:paraId="0A4FBD95" w14:textId="77777777" w:rsidR="00A574F9" w:rsidRPr="00613BB9" w:rsidRDefault="00A574F9" w:rsidP="006F040F">
      <w:pPr>
        <w:pStyle w:val="HTML"/>
        <w:rPr>
          <w:rStyle w:val="HTML1"/>
        </w:rPr>
      </w:pPr>
      <w:r w:rsidRPr="00613BB9">
        <w:rPr>
          <w:rStyle w:val="hljs-attr"/>
        </w:rPr>
        <w:t xml:space="preserve">  ua_parser:</w:t>
      </w:r>
      <w:r w:rsidRPr="00613BB9">
        <w:rPr>
          <w:rStyle w:val="HTML1"/>
        </w:rPr>
        <w:t xml:space="preserve"> </w:t>
      </w:r>
      <w:r w:rsidRPr="00613BB9">
        <w:rPr>
          <w:rStyle w:val="hljs-string"/>
        </w:rPr>
        <w:t>//cdn.jsdelivr.net/ua-parser.js/0.7.10/ua-parser.min.js</w:t>
      </w:r>
    </w:p>
    <w:p w14:paraId="3028B21B" w14:textId="77777777" w:rsidR="00A574F9" w:rsidRPr="00613BB9" w:rsidRDefault="00A574F9" w:rsidP="006F040F">
      <w:pPr>
        <w:pStyle w:val="HTML"/>
        <w:rPr>
          <w:rStyle w:val="HTML1"/>
        </w:rPr>
      </w:pPr>
    </w:p>
    <w:p w14:paraId="24457965"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4.4.0</w:t>
      </w:r>
    </w:p>
    <w:p w14:paraId="184EEB64" w14:textId="77777777" w:rsidR="00A574F9" w:rsidRPr="00613BB9" w:rsidRDefault="00A574F9" w:rsidP="006F040F">
      <w:pPr>
        <w:pStyle w:val="HTML"/>
        <w:rPr>
          <w:rStyle w:val="HTML1"/>
        </w:rPr>
      </w:pPr>
      <w:r w:rsidRPr="00613BB9">
        <w:rPr>
          <w:rStyle w:val="HTML1"/>
        </w:rPr>
        <w:t xml:space="preserve">  </w:t>
      </w:r>
      <w:r w:rsidRPr="00613BB9">
        <w:rPr>
          <w:rStyle w:val="hljs-comment"/>
        </w:rPr>
        <w:t># http://fontawesome.io/</w:t>
      </w:r>
    </w:p>
    <w:p w14:paraId="26A90AAF" w14:textId="77777777" w:rsidR="00A574F9" w:rsidRPr="00613BB9" w:rsidRDefault="00A574F9" w:rsidP="006F040F">
      <w:pPr>
        <w:pStyle w:val="HTML"/>
        <w:rPr>
          <w:rStyle w:val="HTML1"/>
        </w:rPr>
      </w:pPr>
      <w:r w:rsidRPr="00613BB9">
        <w:rPr>
          <w:rStyle w:val="hljs-attr"/>
        </w:rPr>
        <w:t xml:space="preserve">  fontawesome:</w:t>
      </w:r>
      <w:r w:rsidRPr="00613BB9">
        <w:rPr>
          <w:rStyle w:val="HTML1"/>
        </w:rPr>
        <w:t xml:space="preserve"> </w:t>
      </w:r>
      <w:r w:rsidRPr="00613BB9">
        <w:rPr>
          <w:rStyle w:val="hljs-string"/>
        </w:rPr>
        <w:t>//maxcdn.bootstrapcdn.com/font-awesome/4.6.2/css/font-awesome.min.css</w:t>
      </w:r>
    </w:p>
    <w:p w14:paraId="3E0BAD9F" w14:textId="77777777" w:rsidR="00A574F9" w:rsidRPr="00613BB9" w:rsidRDefault="00A574F9" w:rsidP="006F040F">
      <w:pPr>
        <w:pStyle w:val="HTML"/>
        <w:rPr>
          <w:rStyle w:val="HTML1"/>
        </w:rPr>
      </w:pPr>
    </w:p>
    <w:p w14:paraId="611082A1"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1</w:t>
      </w:r>
    </w:p>
    <w:p w14:paraId="51703A78" w14:textId="77777777" w:rsidR="00A574F9" w:rsidRPr="00613BB9" w:rsidRDefault="00A574F9" w:rsidP="006F040F">
      <w:pPr>
        <w:pStyle w:val="HTML"/>
        <w:rPr>
          <w:rStyle w:val="HTML1"/>
        </w:rPr>
      </w:pPr>
      <w:r w:rsidRPr="00613BB9">
        <w:rPr>
          <w:rStyle w:val="HTML1"/>
        </w:rPr>
        <w:t xml:space="preserve">  </w:t>
      </w:r>
      <w:r w:rsidRPr="00613BB9">
        <w:rPr>
          <w:rStyle w:val="hljs-comment"/>
        </w:rPr>
        <w:t># https://www.algolia.com</w:t>
      </w:r>
    </w:p>
    <w:p w14:paraId="59800195" w14:textId="77777777" w:rsidR="00A574F9" w:rsidRPr="00613BB9" w:rsidRDefault="00A574F9" w:rsidP="006F040F">
      <w:pPr>
        <w:pStyle w:val="HTML"/>
        <w:rPr>
          <w:rStyle w:val="HTML1"/>
        </w:rPr>
      </w:pPr>
      <w:r w:rsidRPr="00613BB9">
        <w:rPr>
          <w:rStyle w:val="hljs-attr"/>
        </w:rPr>
        <w:t xml:space="preserve">  algolia_instant_js:</w:t>
      </w:r>
    </w:p>
    <w:p w14:paraId="1EC991DD" w14:textId="77777777" w:rsidR="00A574F9" w:rsidRPr="00613BB9" w:rsidRDefault="00A574F9" w:rsidP="006F040F">
      <w:pPr>
        <w:pStyle w:val="HTML"/>
        <w:rPr>
          <w:rStyle w:val="HTML1"/>
        </w:rPr>
      </w:pPr>
      <w:r w:rsidRPr="00613BB9">
        <w:rPr>
          <w:rStyle w:val="hljs-attr"/>
        </w:rPr>
        <w:t xml:space="preserve">  algolia_instant_css:</w:t>
      </w:r>
    </w:p>
    <w:p w14:paraId="35ED91DE" w14:textId="77777777" w:rsidR="00A574F9" w:rsidRPr="00613BB9" w:rsidRDefault="00A574F9" w:rsidP="006F040F">
      <w:pPr>
        <w:pStyle w:val="HTML"/>
        <w:rPr>
          <w:rStyle w:val="HTML1"/>
        </w:rPr>
      </w:pPr>
    </w:p>
    <w:p w14:paraId="7601CF88"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1.0.0</w:t>
      </w:r>
    </w:p>
    <w:p w14:paraId="3E838519" w14:textId="77777777" w:rsidR="00A574F9" w:rsidRPr="00613BB9" w:rsidRDefault="00A574F9" w:rsidP="006F040F">
      <w:pPr>
        <w:pStyle w:val="HTML"/>
        <w:rPr>
          <w:rStyle w:val="HTML1"/>
        </w:rPr>
      </w:pPr>
      <w:r w:rsidRPr="00613BB9">
        <w:rPr>
          <w:rStyle w:val="HTML1"/>
        </w:rPr>
        <w:t xml:space="preserve">  </w:t>
      </w:r>
      <w:r w:rsidRPr="00613BB9">
        <w:rPr>
          <w:rStyle w:val="hljs-comment"/>
        </w:rPr>
        <w:t># https://github.com/hustcc/canvas-nest.js</w:t>
      </w:r>
    </w:p>
    <w:p w14:paraId="5695F11D" w14:textId="77777777" w:rsidR="00A574F9" w:rsidRPr="00613BB9" w:rsidRDefault="00A574F9" w:rsidP="006F040F">
      <w:pPr>
        <w:pStyle w:val="HTML"/>
        <w:rPr>
          <w:rStyle w:val="HTML1"/>
        </w:rPr>
      </w:pPr>
      <w:r w:rsidRPr="00613BB9">
        <w:rPr>
          <w:rStyle w:val="hljs-attr"/>
        </w:rPr>
        <w:t xml:space="preserve">  canvas_nest:</w:t>
      </w:r>
    </w:p>
    <w:p w14:paraId="514FC7FD" w14:textId="77777777" w:rsidR="00A574F9" w:rsidRPr="00613BB9" w:rsidRDefault="00A574F9" w:rsidP="006F040F">
      <w:pPr>
        <w:pStyle w:val="HTML"/>
        <w:rPr>
          <w:rStyle w:val="HTML1"/>
        </w:rPr>
      </w:pPr>
    </w:p>
    <w:p w14:paraId="7CB828AC"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r84</w:t>
      </w:r>
    </w:p>
    <w:p w14:paraId="3FFD40AD" w14:textId="77777777" w:rsidR="00A574F9" w:rsidRPr="00613BB9" w:rsidRDefault="00A574F9" w:rsidP="006F040F">
      <w:pPr>
        <w:pStyle w:val="HTML"/>
        <w:rPr>
          <w:rStyle w:val="HTML1"/>
        </w:rPr>
      </w:pPr>
      <w:r w:rsidRPr="00613BB9">
        <w:rPr>
          <w:rStyle w:val="HTML1"/>
        </w:rPr>
        <w:t xml:space="preserve">  </w:t>
      </w:r>
      <w:r w:rsidRPr="00613BB9">
        <w:rPr>
          <w:rStyle w:val="hljs-comment"/>
        </w:rPr>
        <w:t># https://github.com/mrdoob/three.js/releases</w:t>
      </w:r>
    </w:p>
    <w:p w14:paraId="71A6FFCA" w14:textId="77777777" w:rsidR="00A574F9" w:rsidRPr="00613BB9" w:rsidRDefault="00A574F9" w:rsidP="006F040F">
      <w:pPr>
        <w:pStyle w:val="HTML"/>
        <w:rPr>
          <w:rStyle w:val="HTML1"/>
        </w:rPr>
      </w:pPr>
      <w:r w:rsidRPr="00613BB9">
        <w:rPr>
          <w:rStyle w:val="hljs-attr"/>
        </w:rPr>
        <w:t xml:space="preserve">  three:</w:t>
      </w:r>
      <w:r w:rsidRPr="00613BB9">
        <w:rPr>
          <w:rStyle w:val="HTML1"/>
        </w:rPr>
        <w:t xml:space="preserve"> </w:t>
      </w:r>
    </w:p>
    <w:p w14:paraId="2EAFEB82" w14:textId="77777777" w:rsidR="00A574F9" w:rsidRPr="00613BB9" w:rsidRDefault="00A574F9" w:rsidP="006F040F">
      <w:pPr>
        <w:pStyle w:val="HTML"/>
        <w:rPr>
          <w:rStyle w:val="HTML1"/>
        </w:rPr>
      </w:pPr>
    </w:p>
    <w:p w14:paraId="2DEAAF46" w14:textId="77777777" w:rsidR="00A574F9" w:rsidRPr="00613BB9" w:rsidRDefault="00A574F9" w:rsidP="006F040F">
      <w:pPr>
        <w:pStyle w:val="HTML"/>
        <w:rPr>
          <w:rStyle w:val="HTML1"/>
        </w:rPr>
      </w:pPr>
      <w:r w:rsidRPr="00613BB9">
        <w:rPr>
          <w:rStyle w:val="HTML1"/>
        </w:rPr>
        <w:t xml:space="preserve">  </w:t>
      </w:r>
      <w:r w:rsidRPr="00613BB9">
        <w:rPr>
          <w:rStyle w:val="hljs-comment"/>
        </w:rPr>
        <w:t># Internal version: 1.0.0</w:t>
      </w:r>
    </w:p>
    <w:p w14:paraId="1F52CA20" w14:textId="77777777" w:rsidR="00A574F9" w:rsidRPr="00613BB9" w:rsidRDefault="00A574F9" w:rsidP="006F040F">
      <w:pPr>
        <w:pStyle w:val="HTML"/>
        <w:rPr>
          <w:rStyle w:val="HTML1"/>
        </w:rPr>
      </w:pPr>
      <w:r w:rsidRPr="00613BB9">
        <w:rPr>
          <w:rStyle w:val="HTML1"/>
        </w:rPr>
        <w:t xml:space="preserve">  </w:t>
      </w:r>
      <w:r w:rsidRPr="00613BB9">
        <w:rPr>
          <w:rStyle w:val="hljs-comment"/>
        </w:rPr>
        <w:t># https://github.com/jjandxa/three_waves</w:t>
      </w:r>
    </w:p>
    <w:p w14:paraId="46210238" w14:textId="77777777" w:rsidR="00A574F9" w:rsidRPr="00613BB9" w:rsidRDefault="00A574F9" w:rsidP="006F040F">
      <w:pPr>
        <w:pStyle w:val="HTML"/>
        <w:rPr>
          <w:rStyle w:val="HTML1"/>
        </w:rPr>
      </w:pPr>
      <w:r w:rsidRPr="00613BB9">
        <w:rPr>
          <w:rStyle w:val="hljs-attr"/>
        </w:rPr>
        <w:t xml:space="preserve">  three_waves:</w:t>
      </w:r>
      <w:r w:rsidRPr="00613BB9">
        <w:rPr>
          <w:rStyle w:val="HTML1"/>
        </w:rPr>
        <w:t xml:space="preserve"> </w:t>
      </w:r>
    </w:p>
    <w:p w14:paraId="7B5EFAF4" w14:textId="77777777" w:rsidR="00A574F9" w:rsidRPr="00613BB9" w:rsidRDefault="00A574F9" w:rsidP="006F040F"/>
    <w:p w14:paraId="05CE4FF7" w14:textId="77777777" w:rsidR="00A574F9" w:rsidRPr="00613BB9" w:rsidRDefault="00A574F9" w:rsidP="006F040F"/>
    <w:p w14:paraId="56DE6ACE" w14:textId="77777777" w:rsidR="00A574F9" w:rsidRPr="00613BB9" w:rsidRDefault="00A574F9" w:rsidP="006F040F"/>
    <w:p w14:paraId="2DB443E5" w14:textId="77777777" w:rsidR="00A574F9" w:rsidRPr="00613BB9" w:rsidRDefault="00A574F9" w:rsidP="006F040F"/>
    <w:p w14:paraId="779D609C" w14:textId="77777777" w:rsidR="00A574F9" w:rsidRPr="00613BB9" w:rsidRDefault="00A574F9" w:rsidP="006F040F">
      <w:pPr>
        <w:pStyle w:val="3"/>
      </w:pPr>
      <w:bookmarkStart w:id="736" w:name="_Toc46395331"/>
      <w:r w:rsidRPr="00613BB9">
        <w:t>如何设置「阅读全文」？</w:t>
      </w:r>
      <w:bookmarkEnd w:id="736"/>
    </w:p>
    <w:p w14:paraId="6B903841" w14:textId="77777777" w:rsidR="00A574F9" w:rsidRPr="00613BB9" w:rsidRDefault="00A574F9" w:rsidP="006F040F">
      <w:pPr>
        <w:pStyle w:val="a3"/>
      </w:pPr>
      <w:r w:rsidRPr="00613BB9">
        <w:t xml:space="preserve">在首页显示一篇文章的部分内容，并提供一个链接跳转到全文页面是一个常见的需求。 NexT 提供三种方式来控制文章在首页的显示方式。 也就是说，在首页显示文章的摘录并显示 </w:t>
      </w:r>
      <w:r w:rsidRPr="00613BB9">
        <w:rPr>
          <w:rStyle w:val="a6"/>
        </w:rPr>
        <w:t>阅读全文</w:t>
      </w:r>
      <w:r w:rsidRPr="00613BB9">
        <w:t xml:space="preserve"> 按钮，可以通过以下方法： </w:t>
      </w:r>
    </w:p>
    <w:p w14:paraId="16CB11EC" w14:textId="77777777" w:rsidR="00A574F9" w:rsidRPr="00613BB9" w:rsidRDefault="00A574F9" w:rsidP="00907565">
      <w:pPr>
        <w:widowControl/>
        <w:numPr>
          <w:ilvl w:val="0"/>
          <w:numId w:val="114"/>
        </w:numPr>
        <w:spacing w:before="100" w:beforeAutospacing="1" w:after="100" w:afterAutospacing="1"/>
        <w:jc w:val="left"/>
      </w:pPr>
      <w:r w:rsidRPr="00613BB9">
        <w:t xml:space="preserve">在文章中使用 </w:t>
      </w:r>
      <w:r w:rsidRPr="00613BB9">
        <w:rPr>
          <w:rStyle w:val="HTML1"/>
        </w:rPr>
        <w:t>&lt;!-- more --&gt;</w:t>
      </w:r>
      <w:r w:rsidRPr="00613BB9">
        <w:t xml:space="preserve"> 手动进行截断，Hexo 提供的方式 </w:t>
      </w:r>
      <w:r w:rsidRPr="00613BB9">
        <w:rPr>
          <w:rStyle w:val="label"/>
        </w:rPr>
        <w:t>推荐</w:t>
      </w:r>
      <w:r w:rsidRPr="00613BB9">
        <w:t xml:space="preserve"> </w:t>
      </w:r>
    </w:p>
    <w:p w14:paraId="077B4B67" w14:textId="77777777" w:rsidR="00A574F9" w:rsidRPr="00613BB9" w:rsidRDefault="00A574F9" w:rsidP="00907565">
      <w:pPr>
        <w:widowControl/>
        <w:numPr>
          <w:ilvl w:val="0"/>
          <w:numId w:val="114"/>
        </w:numPr>
        <w:spacing w:before="100" w:beforeAutospacing="1" w:after="100" w:afterAutospacing="1"/>
        <w:jc w:val="left"/>
      </w:pPr>
      <w:r w:rsidRPr="00613BB9">
        <w:t xml:space="preserve">在文章的 </w:t>
      </w:r>
      <w:hyperlink r:id="rId2286" w:tgtFrame="_blank" w:history="1">
        <w:r w:rsidRPr="00613BB9">
          <w:rPr>
            <w:rStyle w:val="a4"/>
            <w:color w:val="auto"/>
          </w:rPr>
          <w:t>front-matter</w:t>
        </w:r>
      </w:hyperlink>
      <w:r w:rsidRPr="00613BB9">
        <w:t xml:space="preserve"> 中添加 </w:t>
      </w:r>
      <w:r w:rsidRPr="00613BB9">
        <w:rPr>
          <w:rStyle w:val="HTML1"/>
        </w:rPr>
        <w:t>description</w:t>
      </w:r>
      <w:r w:rsidRPr="00613BB9">
        <w:t xml:space="preserve">，并提供文章摘录 </w:t>
      </w:r>
    </w:p>
    <w:p w14:paraId="20085888" w14:textId="77777777" w:rsidR="00A574F9" w:rsidRPr="00613BB9" w:rsidRDefault="00A574F9" w:rsidP="00907565">
      <w:pPr>
        <w:pStyle w:val="a3"/>
        <w:numPr>
          <w:ilvl w:val="0"/>
          <w:numId w:val="114"/>
        </w:numPr>
      </w:pPr>
      <w:r w:rsidRPr="00613BB9">
        <w:t xml:space="preserve">自动形成摘要，在 </w:t>
      </w:r>
      <w:r w:rsidRPr="00613BB9">
        <w:rPr>
          <w:rStyle w:val="label"/>
        </w:rPr>
        <w:t>主题配置文件</w:t>
      </w:r>
      <w:r w:rsidRPr="00613BB9">
        <w:t xml:space="preserve"> 中添加：</w:t>
      </w:r>
    </w:p>
    <w:p w14:paraId="7B391007" w14:textId="77777777" w:rsidR="00A574F9" w:rsidRPr="00613BB9" w:rsidRDefault="00A574F9" w:rsidP="00907565">
      <w:pPr>
        <w:pStyle w:val="HTML"/>
        <w:numPr>
          <w:ilvl w:val="0"/>
          <w:numId w:val="114"/>
        </w:numPr>
        <w:tabs>
          <w:tab w:val="clear" w:pos="720"/>
        </w:tabs>
        <w:rPr>
          <w:rStyle w:val="HTML1"/>
        </w:rPr>
      </w:pPr>
      <w:r w:rsidRPr="00613BB9">
        <w:rPr>
          <w:rStyle w:val="hljs-attr"/>
        </w:rPr>
        <w:lastRenderedPageBreak/>
        <w:t>auto_excerpt:</w:t>
      </w:r>
    </w:p>
    <w:p w14:paraId="5728C657" w14:textId="77777777" w:rsidR="00A574F9" w:rsidRPr="00613BB9" w:rsidRDefault="00A574F9" w:rsidP="00907565">
      <w:pPr>
        <w:pStyle w:val="HTML"/>
        <w:numPr>
          <w:ilvl w:val="0"/>
          <w:numId w:val="114"/>
        </w:numPr>
        <w:tabs>
          <w:tab w:val="clear" w:pos="720"/>
        </w:tabs>
        <w:rPr>
          <w:rStyle w:val="HTML1"/>
        </w:rPr>
      </w:pPr>
      <w:r w:rsidRPr="00613BB9">
        <w:rPr>
          <w:rStyle w:val="hljs-attr"/>
        </w:rPr>
        <w:t xml:space="preserve">  enable:</w:t>
      </w:r>
      <w:r w:rsidRPr="00613BB9">
        <w:rPr>
          <w:rStyle w:val="HTML1"/>
        </w:rPr>
        <w:t xml:space="preserve"> </w:t>
      </w:r>
      <w:r w:rsidRPr="00613BB9">
        <w:rPr>
          <w:rStyle w:val="hljs-literal"/>
        </w:rPr>
        <w:t>true</w:t>
      </w:r>
    </w:p>
    <w:p w14:paraId="524DE3BA" w14:textId="77777777" w:rsidR="00A574F9" w:rsidRPr="00613BB9" w:rsidRDefault="00A574F9" w:rsidP="00907565">
      <w:pPr>
        <w:pStyle w:val="HTML"/>
        <w:numPr>
          <w:ilvl w:val="0"/>
          <w:numId w:val="114"/>
        </w:numPr>
        <w:tabs>
          <w:tab w:val="clear" w:pos="720"/>
        </w:tabs>
        <w:rPr>
          <w:rStyle w:val="HTML1"/>
        </w:rPr>
      </w:pPr>
      <w:r w:rsidRPr="00613BB9">
        <w:rPr>
          <w:rStyle w:val="hljs-attr"/>
        </w:rPr>
        <w:t xml:space="preserve">  length:</w:t>
      </w:r>
      <w:r w:rsidRPr="00613BB9">
        <w:rPr>
          <w:rStyle w:val="HTML1"/>
        </w:rPr>
        <w:t xml:space="preserve"> </w:t>
      </w:r>
      <w:r w:rsidRPr="00613BB9">
        <w:rPr>
          <w:rStyle w:val="hljs-number"/>
        </w:rPr>
        <w:t>150</w:t>
      </w:r>
    </w:p>
    <w:p w14:paraId="11263489" w14:textId="77777777" w:rsidR="00A574F9" w:rsidRPr="00613BB9" w:rsidRDefault="00A574F9" w:rsidP="006F040F">
      <w:pPr>
        <w:pStyle w:val="a3"/>
        <w:ind w:left="720"/>
      </w:pPr>
      <w:r w:rsidRPr="00613BB9">
        <w:t xml:space="preserve">默认截取的长度为 </w:t>
      </w:r>
      <w:r w:rsidRPr="00613BB9">
        <w:rPr>
          <w:rStyle w:val="HTML1"/>
        </w:rPr>
        <w:t>150</w:t>
      </w:r>
      <w:r w:rsidRPr="00613BB9">
        <w:t xml:space="preserve"> 字符，可以根据需要自行设定</w:t>
      </w:r>
    </w:p>
    <w:p w14:paraId="01BA16B5" w14:textId="77777777" w:rsidR="00A574F9" w:rsidRPr="00613BB9" w:rsidRDefault="00A574F9" w:rsidP="006F040F">
      <w:r w:rsidRPr="00613BB9">
        <w:t xml:space="preserve">建议使用 </w:t>
      </w:r>
      <w:r w:rsidRPr="00613BB9">
        <w:rPr>
          <w:rStyle w:val="HTML1"/>
        </w:rPr>
        <w:t>&lt;!-- more --&gt;</w:t>
      </w:r>
      <w:r w:rsidRPr="00613BB9">
        <w:t xml:space="preserve">（即第一种方式），除了可以精确控制需要显示的摘录内容以外， 这种方式也可以让 Hexo 中的插件更好的识别。 </w:t>
      </w:r>
    </w:p>
    <w:p w14:paraId="5B05D44D" w14:textId="77777777" w:rsidR="00A574F9" w:rsidRPr="00613BB9" w:rsidRDefault="00A574F9" w:rsidP="006F040F">
      <w:pPr>
        <w:pStyle w:val="3"/>
      </w:pPr>
      <w:bookmarkStart w:id="737" w:name="_Toc46395332"/>
      <w:r w:rsidRPr="00613BB9">
        <w:t>Favicon 设置后没有生效？</w:t>
      </w:r>
      <w:bookmarkEnd w:id="737"/>
    </w:p>
    <w:p w14:paraId="09AE70CF" w14:textId="77777777" w:rsidR="00A574F9" w:rsidRPr="00613BB9" w:rsidRDefault="00A574F9" w:rsidP="006F040F">
      <w:pPr>
        <w:pStyle w:val="a3"/>
      </w:pPr>
      <w:r w:rsidRPr="00613BB9">
        <w:t xml:space="preserve">将你的 </w:t>
      </w:r>
      <w:r w:rsidRPr="00613BB9">
        <w:rPr>
          <w:rStyle w:val="HTML1"/>
        </w:rPr>
        <w:t>favicon</w:t>
      </w:r>
      <w:r w:rsidRPr="00613BB9">
        <w:t xml:space="preserve"> 放置到 </w:t>
      </w:r>
      <w:r w:rsidRPr="00613BB9">
        <w:rPr>
          <w:rStyle w:val="a6"/>
        </w:rPr>
        <w:t>站点</w:t>
      </w:r>
      <w:r w:rsidRPr="00613BB9">
        <w:t xml:space="preserve"> 的 </w:t>
      </w:r>
      <w:r w:rsidRPr="00613BB9">
        <w:rPr>
          <w:rStyle w:val="HTML1"/>
        </w:rPr>
        <w:t>source</w:t>
      </w:r>
      <w:r w:rsidRPr="00613BB9">
        <w:t xml:space="preserve"> 目录下，与站点的配置文件同级。 若你发现设置的 Favicon 并未生效，请先清除浏览器的缓存后直接访问 Favicon 的地址，这个地址通常是 </w:t>
      </w:r>
      <w:r w:rsidRPr="00613BB9">
        <w:rPr>
          <w:rStyle w:val="HTML1"/>
        </w:rPr>
        <w:t>http://your-domain.com/favicon.ico</w:t>
      </w:r>
      <w:r w:rsidRPr="00613BB9">
        <w:t xml:space="preserve">。 </w:t>
      </w:r>
    </w:p>
    <w:p w14:paraId="042A6FB9" w14:textId="77777777" w:rsidR="00A574F9" w:rsidRPr="00613BB9" w:rsidRDefault="00A574F9" w:rsidP="006F040F">
      <w:pPr>
        <w:pStyle w:val="bs-callout"/>
      </w:pPr>
      <w:r w:rsidRPr="00613BB9">
        <w:t>如果你的站点是放在子目录下，请设置为：</w:t>
      </w:r>
      <w:r w:rsidRPr="00613BB9">
        <w:rPr>
          <w:rStyle w:val="HTML1"/>
        </w:rPr>
        <w:t>favicon: favicon.ico</w:t>
      </w:r>
      <w:r w:rsidRPr="00613BB9">
        <w:t xml:space="preserve"> </w:t>
      </w:r>
    </w:p>
    <w:p w14:paraId="6B0CBA5C" w14:textId="77777777" w:rsidR="00A574F9" w:rsidRPr="00613BB9" w:rsidRDefault="00A574F9" w:rsidP="006F040F">
      <w:pPr>
        <w:pStyle w:val="3"/>
      </w:pPr>
      <w:bookmarkStart w:id="738" w:name="_Toc46395333"/>
      <w:r w:rsidRPr="00613BB9">
        <w:t>如何更改字体？</w:t>
      </w:r>
      <w:bookmarkEnd w:id="738"/>
    </w:p>
    <w:p w14:paraId="6256576D" w14:textId="77777777" w:rsidR="00A574F9" w:rsidRPr="00613BB9" w:rsidRDefault="00A574F9" w:rsidP="006F040F">
      <w:pPr>
        <w:pStyle w:val="a3"/>
      </w:pPr>
      <w:r w:rsidRPr="00613BB9">
        <w:t xml:space="preserve">NexT 从 </w:t>
      </w:r>
      <w:r w:rsidRPr="00613BB9">
        <w:rPr>
          <w:rStyle w:val="a6"/>
        </w:rPr>
        <w:t>5.0.1</w:t>
      </w:r>
      <w:r w:rsidRPr="00613BB9">
        <w:t xml:space="preserve"> 版本开始提供一个 </w:t>
      </w:r>
      <w:hyperlink r:id="rId2287" w:anchor="fonts-customization" w:history="1">
        <w:r w:rsidRPr="00613BB9">
          <w:rPr>
            <w:rStyle w:val="a4"/>
            <w:color w:val="auto"/>
          </w:rPr>
          <w:t>字体定制特性</w:t>
        </w:r>
      </w:hyperlink>
      <w:r w:rsidRPr="00613BB9">
        <w:t xml:space="preserve">， 请先查看此特性是否能满足你的需求。以下的修改将覆盖 字体定制 的特性。 编辑主题下的 </w:t>
      </w:r>
      <w:r w:rsidRPr="00613BB9">
        <w:rPr>
          <w:rStyle w:val="HTML1"/>
        </w:rPr>
        <w:t>source/css/_variables/custom.styl</w:t>
      </w:r>
      <w:r w:rsidRPr="00613BB9">
        <w:t xml:space="preserve"> 文件，新增两个变量： </w:t>
      </w:r>
    </w:p>
    <w:p w14:paraId="2564E21E" w14:textId="77777777" w:rsidR="00A574F9" w:rsidRPr="00613BB9" w:rsidRDefault="00A574F9" w:rsidP="006F040F">
      <w:pPr>
        <w:pStyle w:val="HTML"/>
        <w:rPr>
          <w:rStyle w:val="HTML1"/>
        </w:rPr>
      </w:pPr>
      <w:r w:rsidRPr="00613BB9">
        <w:rPr>
          <w:rStyle w:val="hljs-comment"/>
        </w:rPr>
        <w:t>// 标题，修改成你期望的字体族</w:t>
      </w:r>
    </w:p>
    <w:p w14:paraId="2A43537E" w14:textId="77777777" w:rsidR="00A574F9" w:rsidRPr="00613BB9" w:rsidRDefault="00A574F9" w:rsidP="006F040F">
      <w:pPr>
        <w:pStyle w:val="HTML"/>
        <w:rPr>
          <w:rStyle w:val="HTML1"/>
        </w:rPr>
      </w:pPr>
      <w:r w:rsidRPr="00613BB9">
        <w:rPr>
          <w:rStyle w:val="hljs-variable"/>
        </w:rPr>
        <w:t>$font</w:t>
      </w:r>
      <w:r w:rsidRPr="00613BB9">
        <w:rPr>
          <w:rStyle w:val="HTML1"/>
        </w:rPr>
        <w:t>-family-headings = Georgia, sans</w:t>
      </w:r>
    </w:p>
    <w:p w14:paraId="73E6E442" w14:textId="77777777" w:rsidR="00A574F9" w:rsidRPr="00613BB9" w:rsidRDefault="00A574F9" w:rsidP="006F040F">
      <w:pPr>
        <w:pStyle w:val="HTML"/>
        <w:rPr>
          <w:rStyle w:val="HTML1"/>
        </w:rPr>
      </w:pPr>
    </w:p>
    <w:p w14:paraId="7BCFAFDC" w14:textId="77777777" w:rsidR="00A574F9" w:rsidRPr="00613BB9" w:rsidRDefault="00A574F9" w:rsidP="006F040F">
      <w:pPr>
        <w:pStyle w:val="HTML"/>
        <w:rPr>
          <w:rStyle w:val="HTML1"/>
        </w:rPr>
      </w:pPr>
      <w:r w:rsidRPr="00613BB9">
        <w:rPr>
          <w:rStyle w:val="hljs-comment"/>
        </w:rPr>
        <w:t>// 修改成你期望的字体族</w:t>
      </w:r>
    </w:p>
    <w:p w14:paraId="699A7CBC" w14:textId="77777777" w:rsidR="00A574F9" w:rsidRPr="00613BB9" w:rsidRDefault="00A574F9" w:rsidP="006F040F">
      <w:pPr>
        <w:pStyle w:val="HTML"/>
        <w:rPr>
          <w:rStyle w:val="HTML1"/>
        </w:rPr>
      </w:pPr>
      <w:r w:rsidRPr="00613BB9">
        <w:rPr>
          <w:rStyle w:val="hljs-variable"/>
        </w:rPr>
        <w:t>$font</w:t>
      </w:r>
      <w:r w:rsidRPr="00613BB9">
        <w:rPr>
          <w:rStyle w:val="HTML1"/>
        </w:rPr>
        <w:t xml:space="preserve">-family-base = </w:t>
      </w:r>
      <w:r w:rsidRPr="00613BB9">
        <w:rPr>
          <w:rStyle w:val="hljs-string"/>
        </w:rPr>
        <w:t>"Microsoft YaHei"</w:t>
      </w:r>
      <w:r w:rsidRPr="00613BB9">
        <w:rPr>
          <w:rStyle w:val="HTML1"/>
        </w:rPr>
        <w:t>, Verdana, sans-serif</w:t>
      </w:r>
    </w:p>
    <w:p w14:paraId="66B03533" w14:textId="77777777" w:rsidR="00A574F9" w:rsidRPr="00613BB9" w:rsidRDefault="00A574F9" w:rsidP="006F040F">
      <w:pPr>
        <w:pStyle w:val="HTML"/>
        <w:rPr>
          <w:rStyle w:val="HTML1"/>
        </w:rPr>
      </w:pPr>
    </w:p>
    <w:p w14:paraId="10F5DDDE" w14:textId="77777777" w:rsidR="00A574F9" w:rsidRPr="00613BB9" w:rsidRDefault="00A574F9" w:rsidP="006F040F">
      <w:pPr>
        <w:pStyle w:val="HTML"/>
        <w:rPr>
          <w:rStyle w:val="HTML1"/>
        </w:rPr>
      </w:pPr>
      <w:r w:rsidRPr="00613BB9">
        <w:rPr>
          <w:rStyle w:val="hljs-comment"/>
        </w:rPr>
        <w:t>// 代码字体</w:t>
      </w:r>
    </w:p>
    <w:p w14:paraId="434D362F" w14:textId="77777777" w:rsidR="00A574F9" w:rsidRPr="00613BB9" w:rsidRDefault="00A574F9" w:rsidP="006F040F">
      <w:pPr>
        <w:pStyle w:val="HTML"/>
        <w:rPr>
          <w:rStyle w:val="HTML1"/>
        </w:rPr>
      </w:pPr>
      <w:r w:rsidRPr="00613BB9">
        <w:rPr>
          <w:rStyle w:val="hljs-variable"/>
        </w:rPr>
        <w:t>$code</w:t>
      </w:r>
      <w:r w:rsidRPr="00613BB9">
        <w:rPr>
          <w:rStyle w:val="HTML1"/>
        </w:rPr>
        <w:t>-</w:t>
      </w:r>
      <w:r w:rsidRPr="00613BB9">
        <w:rPr>
          <w:rStyle w:val="hljs-attribute"/>
        </w:rPr>
        <w:t>font-family</w:t>
      </w:r>
      <w:r w:rsidRPr="00613BB9">
        <w:rPr>
          <w:rStyle w:val="HTML1"/>
        </w:rPr>
        <w:t xml:space="preserve"> = </w:t>
      </w:r>
      <w:r w:rsidRPr="00613BB9">
        <w:rPr>
          <w:rStyle w:val="hljs-string"/>
        </w:rPr>
        <w:t>"Input Mono"</w:t>
      </w:r>
      <w:r w:rsidRPr="00613BB9">
        <w:rPr>
          <w:rStyle w:val="HTML1"/>
        </w:rPr>
        <w:t xml:space="preserve">, </w:t>
      </w:r>
      <w:r w:rsidRPr="00613BB9">
        <w:rPr>
          <w:rStyle w:val="hljs-string"/>
        </w:rPr>
        <w:t>"PT Mono"</w:t>
      </w:r>
      <w:r w:rsidRPr="00613BB9">
        <w:rPr>
          <w:rStyle w:val="HTML1"/>
        </w:rPr>
        <w:t>, Consolas, Monaco, Menlo, monospace</w:t>
      </w:r>
    </w:p>
    <w:p w14:paraId="04248D2F" w14:textId="77777777" w:rsidR="00A574F9" w:rsidRPr="00613BB9" w:rsidRDefault="00A574F9" w:rsidP="006F040F">
      <w:pPr>
        <w:pStyle w:val="HTML"/>
        <w:rPr>
          <w:rStyle w:val="HTML1"/>
        </w:rPr>
      </w:pPr>
    </w:p>
    <w:p w14:paraId="0948EAF7" w14:textId="77777777" w:rsidR="00A574F9" w:rsidRPr="00613BB9" w:rsidRDefault="00A574F9" w:rsidP="006F040F">
      <w:pPr>
        <w:pStyle w:val="HTML"/>
        <w:rPr>
          <w:rStyle w:val="HTML1"/>
        </w:rPr>
      </w:pPr>
      <w:r w:rsidRPr="00613BB9">
        <w:rPr>
          <w:rStyle w:val="hljs-comment"/>
        </w:rPr>
        <w:t>// 正文字体的大小</w:t>
      </w:r>
    </w:p>
    <w:p w14:paraId="4D6AC39F" w14:textId="77777777" w:rsidR="00A574F9" w:rsidRPr="00613BB9" w:rsidRDefault="00A574F9" w:rsidP="006F040F">
      <w:pPr>
        <w:pStyle w:val="HTML"/>
        <w:rPr>
          <w:rStyle w:val="HTML1"/>
        </w:rPr>
      </w:pPr>
      <w:r w:rsidRPr="00613BB9">
        <w:rPr>
          <w:rStyle w:val="hljs-variable"/>
        </w:rPr>
        <w:t>$font</w:t>
      </w:r>
      <w:r w:rsidRPr="00613BB9">
        <w:rPr>
          <w:rStyle w:val="HTML1"/>
        </w:rPr>
        <w:t xml:space="preserve">-size-base = </w:t>
      </w:r>
      <w:r w:rsidRPr="00613BB9">
        <w:rPr>
          <w:rStyle w:val="hljs-number"/>
        </w:rPr>
        <w:t>16px</w:t>
      </w:r>
    </w:p>
    <w:p w14:paraId="13DF85F4" w14:textId="77777777" w:rsidR="00A574F9" w:rsidRPr="00613BB9" w:rsidRDefault="00A574F9" w:rsidP="006F040F">
      <w:pPr>
        <w:pStyle w:val="HTML"/>
        <w:rPr>
          <w:rStyle w:val="HTML1"/>
        </w:rPr>
      </w:pPr>
    </w:p>
    <w:p w14:paraId="0122974B" w14:textId="77777777" w:rsidR="00A574F9" w:rsidRPr="00613BB9" w:rsidRDefault="00A574F9" w:rsidP="006F040F">
      <w:pPr>
        <w:pStyle w:val="HTML"/>
        <w:rPr>
          <w:rStyle w:val="HTML1"/>
        </w:rPr>
      </w:pPr>
      <w:r w:rsidRPr="00613BB9">
        <w:rPr>
          <w:rStyle w:val="hljs-comment"/>
        </w:rPr>
        <w:t>// 代码字体的大小</w:t>
      </w:r>
    </w:p>
    <w:p w14:paraId="2712CDD2" w14:textId="77777777" w:rsidR="00A574F9" w:rsidRPr="00613BB9" w:rsidRDefault="00A574F9" w:rsidP="006F040F">
      <w:pPr>
        <w:pStyle w:val="HTML"/>
        <w:rPr>
          <w:rStyle w:val="HTML1"/>
        </w:rPr>
      </w:pPr>
      <w:r w:rsidRPr="00613BB9">
        <w:rPr>
          <w:rStyle w:val="hljs-variable"/>
        </w:rPr>
        <w:t>$code</w:t>
      </w:r>
      <w:r w:rsidRPr="00613BB9">
        <w:rPr>
          <w:rStyle w:val="HTML1"/>
        </w:rPr>
        <w:t>-</w:t>
      </w:r>
      <w:r w:rsidRPr="00613BB9">
        <w:rPr>
          <w:rStyle w:val="hljs-attribute"/>
        </w:rPr>
        <w:t>font-size</w:t>
      </w:r>
      <w:r w:rsidRPr="00613BB9">
        <w:rPr>
          <w:rStyle w:val="HTML1"/>
        </w:rPr>
        <w:t xml:space="preserve"> = </w:t>
      </w:r>
      <w:r w:rsidRPr="00613BB9">
        <w:rPr>
          <w:rStyle w:val="hljs-number"/>
        </w:rPr>
        <w:t>13px</w:t>
      </w:r>
    </w:p>
    <w:p w14:paraId="176EC643" w14:textId="77777777" w:rsidR="00A574F9" w:rsidRPr="00613BB9" w:rsidRDefault="00A574F9" w:rsidP="006F040F">
      <w:pPr>
        <w:pStyle w:val="3"/>
      </w:pPr>
      <w:bookmarkStart w:id="739" w:name="_Toc46395334"/>
      <w:r w:rsidRPr="00613BB9">
        <w:t>如何更改内容区域的宽度？</w:t>
      </w:r>
      <w:bookmarkEnd w:id="739"/>
    </w:p>
    <w:p w14:paraId="0FB8B692" w14:textId="77777777" w:rsidR="00A574F9" w:rsidRPr="00613BB9" w:rsidRDefault="00A574F9" w:rsidP="006F040F">
      <w:pPr>
        <w:pStyle w:val="a3"/>
      </w:pPr>
      <w:r w:rsidRPr="00613BB9">
        <w:lastRenderedPageBreak/>
        <w:t>NexT 对于内容的宽度的设定如下：</w:t>
      </w:r>
    </w:p>
    <w:p w14:paraId="3C40C00A" w14:textId="77777777" w:rsidR="00A574F9" w:rsidRPr="00613BB9" w:rsidRDefault="00A574F9" w:rsidP="00907565">
      <w:pPr>
        <w:widowControl/>
        <w:numPr>
          <w:ilvl w:val="0"/>
          <w:numId w:val="115"/>
        </w:numPr>
        <w:spacing w:before="100" w:beforeAutospacing="1" w:after="100" w:afterAutospacing="1"/>
        <w:jc w:val="left"/>
      </w:pPr>
      <w:r w:rsidRPr="00613BB9">
        <w:t xml:space="preserve">700px，当屏幕宽度 &lt; 1600px </w:t>
      </w:r>
    </w:p>
    <w:p w14:paraId="1B141C49" w14:textId="77777777" w:rsidR="00A574F9" w:rsidRPr="00613BB9" w:rsidRDefault="00A574F9" w:rsidP="00907565">
      <w:pPr>
        <w:widowControl/>
        <w:numPr>
          <w:ilvl w:val="0"/>
          <w:numId w:val="115"/>
        </w:numPr>
        <w:spacing w:before="100" w:beforeAutospacing="1" w:after="100" w:afterAutospacing="1"/>
        <w:jc w:val="left"/>
      </w:pPr>
      <w:r w:rsidRPr="00613BB9">
        <w:t>900px，当屏幕宽度 &gt;= 1600px</w:t>
      </w:r>
    </w:p>
    <w:p w14:paraId="6D8DD3D0" w14:textId="77777777" w:rsidR="00A574F9" w:rsidRPr="00613BB9" w:rsidRDefault="00A574F9" w:rsidP="00907565">
      <w:pPr>
        <w:widowControl/>
        <w:numPr>
          <w:ilvl w:val="0"/>
          <w:numId w:val="115"/>
        </w:numPr>
        <w:spacing w:before="100" w:beforeAutospacing="1" w:after="100" w:afterAutospacing="1"/>
        <w:jc w:val="left"/>
      </w:pPr>
      <w:r w:rsidRPr="00613BB9">
        <w:t>移动设备下，宽度自适应</w:t>
      </w:r>
    </w:p>
    <w:p w14:paraId="7503D4B6" w14:textId="77777777" w:rsidR="00A574F9" w:rsidRPr="00613BB9" w:rsidRDefault="00A574F9" w:rsidP="006F040F">
      <w:pPr>
        <w:pStyle w:val="a3"/>
      </w:pPr>
      <w:r w:rsidRPr="00613BB9">
        <w:t xml:space="preserve">如果你需要修改内容的宽度，同样需要编辑样式文件。 编辑主题的 </w:t>
      </w:r>
      <w:r w:rsidRPr="00613BB9">
        <w:rPr>
          <w:rStyle w:val="HTML1"/>
        </w:rPr>
        <w:t>source/css/_variables/custom.styl</w:t>
      </w:r>
      <w:r w:rsidRPr="00613BB9">
        <w:t xml:space="preserve"> 文件，新增变量： </w:t>
      </w:r>
    </w:p>
    <w:p w14:paraId="2F043797" w14:textId="77777777" w:rsidR="00A574F9" w:rsidRPr="00613BB9" w:rsidRDefault="00A574F9" w:rsidP="006F040F">
      <w:pPr>
        <w:pStyle w:val="HTML"/>
        <w:rPr>
          <w:rStyle w:val="HTML1"/>
        </w:rPr>
      </w:pPr>
      <w:r w:rsidRPr="00613BB9">
        <w:rPr>
          <w:rStyle w:val="hljs-comment"/>
        </w:rPr>
        <w:t>// 修改成你期望的宽度</w:t>
      </w:r>
    </w:p>
    <w:p w14:paraId="4FD55DDE" w14:textId="77777777" w:rsidR="00A574F9" w:rsidRPr="00613BB9" w:rsidRDefault="00A574F9" w:rsidP="006F040F">
      <w:pPr>
        <w:pStyle w:val="HTML"/>
        <w:rPr>
          <w:rStyle w:val="HTML1"/>
        </w:rPr>
      </w:pPr>
      <w:r w:rsidRPr="00613BB9">
        <w:rPr>
          <w:rStyle w:val="hljs-variable"/>
        </w:rPr>
        <w:t>$content</w:t>
      </w:r>
      <w:r w:rsidRPr="00613BB9">
        <w:rPr>
          <w:rStyle w:val="HTML1"/>
        </w:rPr>
        <w:t xml:space="preserve">-desktop = </w:t>
      </w:r>
      <w:r w:rsidRPr="00613BB9">
        <w:rPr>
          <w:rStyle w:val="hljs-number"/>
        </w:rPr>
        <w:t>700px</w:t>
      </w:r>
    </w:p>
    <w:p w14:paraId="477EE876" w14:textId="77777777" w:rsidR="00A574F9" w:rsidRPr="00613BB9" w:rsidRDefault="00A574F9" w:rsidP="006F040F">
      <w:pPr>
        <w:pStyle w:val="HTML"/>
        <w:rPr>
          <w:rStyle w:val="HTML1"/>
        </w:rPr>
      </w:pPr>
    </w:p>
    <w:p w14:paraId="6AA8D666" w14:textId="77777777" w:rsidR="00A574F9" w:rsidRPr="00613BB9" w:rsidRDefault="00A574F9" w:rsidP="006F040F">
      <w:pPr>
        <w:pStyle w:val="HTML"/>
        <w:rPr>
          <w:rStyle w:val="HTML1"/>
        </w:rPr>
      </w:pPr>
      <w:r w:rsidRPr="00613BB9">
        <w:rPr>
          <w:rStyle w:val="hljs-comment"/>
        </w:rPr>
        <w:t>// 当视窗超过 1600px 后的宽度</w:t>
      </w:r>
    </w:p>
    <w:p w14:paraId="6A35F798" w14:textId="77777777" w:rsidR="00A574F9" w:rsidRPr="00613BB9" w:rsidRDefault="00A574F9" w:rsidP="006F040F">
      <w:pPr>
        <w:pStyle w:val="HTML"/>
        <w:rPr>
          <w:rStyle w:val="HTML1"/>
        </w:rPr>
      </w:pPr>
      <w:r w:rsidRPr="00613BB9">
        <w:rPr>
          <w:rStyle w:val="hljs-variable"/>
        </w:rPr>
        <w:t>$content</w:t>
      </w:r>
      <w:r w:rsidRPr="00613BB9">
        <w:rPr>
          <w:rStyle w:val="HTML1"/>
        </w:rPr>
        <w:t xml:space="preserve">-desktop-large = </w:t>
      </w:r>
      <w:r w:rsidRPr="00613BB9">
        <w:rPr>
          <w:rStyle w:val="hljs-number"/>
        </w:rPr>
        <w:t>900px</w:t>
      </w:r>
    </w:p>
    <w:p w14:paraId="33687BAE" w14:textId="77777777" w:rsidR="00A574F9" w:rsidRPr="00613BB9" w:rsidRDefault="00A574F9" w:rsidP="006F040F">
      <w:pPr>
        <w:pStyle w:val="bs-callout"/>
      </w:pPr>
      <w:r w:rsidRPr="00613BB9">
        <w:t xml:space="preserve">此方法不适用于 Pisces Scheme，关于如何修改 Pisces Scheme 的宽度请参看 </w:t>
      </w:r>
      <w:hyperlink r:id="rId2288" w:anchor="issuecomment-202242848" w:history="1">
        <w:r w:rsidRPr="00613BB9">
          <w:rPr>
            <w:rStyle w:val="a4"/>
            <w:color w:val="auto"/>
          </w:rPr>
          <w:t>这个 Issue</w:t>
        </w:r>
      </w:hyperlink>
      <w:r w:rsidRPr="00613BB9">
        <w:t xml:space="preserve"> </w:t>
      </w:r>
    </w:p>
    <w:p w14:paraId="4A5D868C" w14:textId="77777777" w:rsidR="00A574F9" w:rsidRPr="00613BB9" w:rsidRDefault="00A574F9" w:rsidP="006F040F">
      <w:pPr>
        <w:pStyle w:val="3"/>
      </w:pPr>
      <w:bookmarkStart w:id="740" w:name="_Toc46395335"/>
      <w:r w:rsidRPr="00613BB9">
        <w:t>为何新增的菜单项显示 Menu.xxx</w:t>
      </w:r>
      <w:bookmarkEnd w:id="740"/>
    </w:p>
    <w:p w14:paraId="00FF7584" w14:textId="77777777" w:rsidR="00A574F9" w:rsidRPr="00613BB9" w:rsidRDefault="00A574F9" w:rsidP="006F040F">
      <w:pPr>
        <w:pStyle w:val="a3"/>
      </w:pPr>
      <w:r w:rsidRPr="00613BB9">
        <w:t xml:space="preserve">NexT 使用了 Hexo 提供的国际化功能，因此在 Menu 部分配置的值并非直接用于界面的展示，而是作为一个名称。 当渲染的时候，NexT 去寻找对应的语言文件，并替换这个键所定义的文本后展示。 </w:t>
      </w:r>
    </w:p>
    <w:p w14:paraId="634BF575" w14:textId="77777777" w:rsidR="00A574F9" w:rsidRPr="00613BB9" w:rsidRDefault="00A574F9" w:rsidP="006F040F">
      <w:pPr>
        <w:pStyle w:val="a3"/>
      </w:pPr>
      <w:r w:rsidRPr="00613BB9">
        <w:t xml:space="preserve">以 </w:t>
      </w:r>
      <w:r w:rsidRPr="00613BB9">
        <w:rPr>
          <w:rStyle w:val="HTML1"/>
        </w:rPr>
        <w:t>home</w:t>
      </w:r>
      <w:r w:rsidRPr="00613BB9">
        <w:t xml:space="preserve"> 为例，在 </w:t>
      </w:r>
      <w:r w:rsidRPr="00613BB9">
        <w:rPr>
          <w:rStyle w:val="label"/>
        </w:rPr>
        <w:t>主题配置文件</w:t>
      </w:r>
      <w:r w:rsidRPr="00613BB9">
        <w:t xml:space="preserve"> 中配置为 </w:t>
      </w:r>
      <w:r w:rsidRPr="00613BB9">
        <w:rPr>
          <w:rStyle w:val="HTML1"/>
        </w:rPr>
        <w:t>home: /</w:t>
      </w:r>
      <w:r w:rsidRPr="00613BB9">
        <w:t xml:space="preserve">， 此处的键即是 </w:t>
      </w:r>
      <w:r w:rsidRPr="00613BB9">
        <w:rPr>
          <w:rStyle w:val="HTML1"/>
        </w:rPr>
        <w:t>home</w:t>
      </w:r>
      <w:r w:rsidRPr="00613BB9">
        <w:t xml:space="preserve">，在不同的语言中，这个键所对应的文本都不同： </w:t>
      </w:r>
    </w:p>
    <w:p w14:paraId="741485A9" w14:textId="77777777" w:rsidR="00A574F9" w:rsidRPr="00613BB9" w:rsidRDefault="00A574F9" w:rsidP="006F040F">
      <w:pPr>
        <w:pStyle w:val="HTML"/>
        <w:rPr>
          <w:rStyle w:val="HTML1"/>
        </w:rPr>
      </w:pPr>
      <w:r w:rsidRPr="00613BB9">
        <w:rPr>
          <w:rStyle w:val="hljs-comment"/>
        </w:rPr>
        <w:t># 简体中文</w:t>
      </w:r>
    </w:p>
    <w:p w14:paraId="525888DF" w14:textId="77777777" w:rsidR="00A574F9" w:rsidRPr="00613BB9" w:rsidRDefault="00A574F9" w:rsidP="006F040F">
      <w:pPr>
        <w:pStyle w:val="HTML"/>
        <w:rPr>
          <w:rStyle w:val="HTML1"/>
        </w:rPr>
      </w:pPr>
      <w:r w:rsidRPr="00613BB9">
        <w:rPr>
          <w:rStyle w:val="hljs-comment"/>
        </w:rPr>
        <w:t># 语言文件 languages/zh-Hans.yml</w:t>
      </w:r>
    </w:p>
    <w:p w14:paraId="2987C32E" w14:textId="77777777" w:rsidR="00A574F9" w:rsidRPr="00613BB9" w:rsidRDefault="00A574F9" w:rsidP="006F040F">
      <w:pPr>
        <w:pStyle w:val="HTML"/>
        <w:rPr>
          <w:rStyle w:val="HTML1"/>
        </w:rPr>
      </w:pPr>
      <w:r w:rsidRPr="00613BB9">
        <w:rPr>
          <w:rStyle w:val="hljs-attr"/>
        </w:rPr>
        <w:t>menu:</w:t>
      </w:r>
    </w:p>
    <w:p w14:paraId="58579254" w14:textId="77777777" w:rsidR="00A574F9" w:rsidRPr="00613BB9" w:rsidRDefault="00A574F9" w:rsidP="006F040F">
      <w:pPr>
        <w:pStyle w:val="HTML"/>
        <w:rPr>
          <w:rStyle w:val="HTML1"/>
        </w:rPr>
      </w:pPr>
      <w:r w:rsidRPr="00613BB9">
        <w:rPr>
          <w:rStyle w:val="hljs-attr"/>
        </w:rPr>
        <w:t xml:space="preserve">  home:</w:t>
      </w:r>
      <w:r w:rsidRPr="00613BB9">
        <w:rPr>
          <w:rStyle w:val="HTML1"/>
        </w:rPr>
        <w:t xml:space="preserve"> </w:t>
      </w:r>
      <w:r w:rsidRPr="00613BB9">
        <w:rPr>
          <w:rStyle w:val="hljs-string"/>
        </w:rPr>
        <w:t>首页</w:t>
      </w:r>
    </w:p>
    <w:p w14:paraId="32957975" w14:textId="77777777" w:rsidR="00A574F9" w:rsidRPr="00613BB9" w:rsidRDefault="00A574F9" w:rsidP="006F040F">
      <w:pPr>
        <w:pStyle w:val="HTML"/>
        <w:rPr>
          <w:rStyle w:val="HTML1"/>
        </w:rPr>
      </w:pPr>
    </w:p>
    <w:p w14:paraId="2B614849" w14:textId="77777777" w:rsidR="00A574F9" w:rsidRPr="00613BB9" w:rsidRDefault="00A574F9" w:rsidP="006F040F">
      <w:pPr>
        <w:pStyle w:val="HTML"/>
        <w:rPr>
          <w:rStyle w:val="HTML1"/>
        </w:rPr>
      </w:pPr>
      <w:r w:rsidRPr="00613BB9">
        <w:rPr>
          <w:rStyle w:val="hljs-comment"/>
        </w:rPr>
        <w:t># 英文</w:t>
      </w:r>
    </w:p>
    <w:p w14:paraId="4E1ED6A2" w14:textId="77777777" w:rsidR="00A574F9" w:rsidRPr="00613BB9" w:rsidRDefault="00A574F9" w:rsidP="006F040F">
      <w:pPr>
        <w:pStyle w:val="HTML"/>
        <w:rPr>
          <w:rStyle w:val="HTML1"/>
        </w:rPr>
      </w:pPr>
      <w:r w:rsidRPr="00613BB9">
        <w:rPr>
          <w:rStyle w:val="hljs-comment"/>
        </w:rPr>
        <w:t># 语言文件 languages/en.yml</w:t>
      </w:r>
    </w:p>
    <w:p w14:paraId="101CF4F3" w14:textId="77777777" w:rsidR="00A574F9" w:rsidRPr="00613BB9" w:rsidRDefault="00A574F9" w:rsidP="006F040F">
      <w:pPr>
        <w:pStyle w:val="HTML"/>
        <w:rPr>
          <w:rStyle w:val="HTML1"/>
        </w:rPr>
      </w:pPr>
      <w:r w:rsidRPr="00613BB9">
        <w:rPr>
          <w:rStyle w:val="hljs-attr"/>
        </w:rPr>
        <w:t>menu:</w:t>
      </w:r>
    </w:p>
    <w:p w14:paraId="41EDB790" w14:textId="77777777" w:rsidR="00A574F9" w:rsidRPr="00613BB9" w:rsidRDefault="00A574F9" w:rsidP="006F040F">
      <w:pPr>
        <w:pStyle w:val="HTML"/>
        <w:rPr>
          <w:rStyle w:val="HTML1"/>
        </w:rPr>
      </w:pPr>
      <w:r w:rsidRPr="00613BB9">
        <w:rPr>
          <w:rStyle w:val="hljs-attr"/>
        </w:rPr>
        <w:t xml:space="preserve">  home:</w:t>
      </w:r>
      <w:r w:rsidRPr="00613BB9">
        <w:rPr>
          <w:rStyle w:val="HTML1"/>
        </w:rPr>
        <w:t xml:space="preserve"> </w:t>
      </w:r>
      <w:r w:rsidRPr="00613BB9">
        <w:rPr>
          <w:rStyle w:val="hljs-string"/>
        </w:rPr>
        <w:t>Home</w:t>
      </w:r>
    </w:p>
    <w:p w14:paraId="57A7EC5F" w14:textId="77777777" w:rsidR="00A574F9" w:rsidRPr="00613BB9" w:rsidRDefault="00A574F9" w:rsidP="006F040F">
      <w:pPr>
        <w:pStyle w:val="a3"/>
      </w:pPr>
      <w:r w:rsidRPr="00613BB9">
        <w:t xml:space="preserve">因此，当新增一个项时，必须在 </w:t>
      </w:r>
      <w:r w:rsidRPr="00613BB9">
        <w:rPr>
          <w:rStyle w:val="a6"/>
        </w:rPr>
        <w:t>所使用的语言</w:t>
      </w:r>
      <w:r w:rsidRPr="00613BB9">
        <w:t xml:space="preserve"> 中添加对应的翻译文本。</w:t>
      </w:r>
    </w:p>
    <w:p w14:paraId="6023E947" w14:textId="77777777" w:rsidR="00A574F9" w:rsidRPr="00613BB9" w:rsidRDefault="00A574F9" w:rsidP="006F040F">
      <w:pPr>
        <w:pStyle w:val="bs-callout"/>
      </w:pPr>
      <w:r w:rsidRPr="00613BB9">
        <w:t xml:space="preserve">关于菜单的配置，请参考 </w:t>
      </w:r>
      <w:hyperlink r:id="rId2289" w:anchor="menu-settings" w:history="1">
        <w:r w:rsidRPr="00613BB9">
          <w:rPr>
            <w:rStyle w:val="a4"/>
            <w:color w:val="auto"/>
          </w:rPr>
          <w:t>菜单的配置</w:t>
        </w:r>
      </w:hyperlink>
      <w:r w:rsidRPr="00613BB9">
        <w:t xml:space="preserve"> </w:t>
      </w:r>
    </w:p>
    <w:p w14:paraId="5CB930CB" w14:textId="77777777" w:rsidR="00A574F9" w:rsidRPr="00613BB9" w:rsidRDefault="00A574F9" w:rsidP="006F040F">
      <w:pPr>
        <w:pStyle w:val="3"/>
      </w:pPr>
      <w:bookmarkStart w:id="741" w:name="_Toc46395336"/>
      <w:r w:rsidRPr="00613BB9">
        <w:t>标签/分类数量统计不准确？</w:t>
      </w:r>
      <w:bookmarkEnd w:id="741"/>
    </w:p>
    <w:p w14:paraId="4791BA15" w14:textId="77777777" w:rsidR="00A574F9" w:rsidRPr="00613BB9" w:rsidRDefault="00A574F9" w:rsidP="006F040F">
      <w:pPr>
        <w:pStyle w:val="a3"/>
      </w:pPr>
      <w:r w:rsidRPr="00613BB9">
        <w:lastRenderedPageBreak/>
        <w:t xml:space="preserve">因为 Hexo 有缓存的功能，因此有时候你会发现在 标签 和 分类 页面中的数量统计并不准确。 出现这个问题时，可以按照以下步骤重新生成站点的内容： </w:t>
      </w:r>
    </w:p>
    <w:p w14:paraId="3C9C8568" w14:textId="77777777" w:rsidR="00A574F9" w:rsidRPr="00613BB9" w:rsidRDefault="00A574F9" w:rsidP="00907565">
      <w:pPr>
        <w:widowControl/>
        <w:numPr>
          <w:ilvl w:val="0"/>
          <w:numId w:val="116"/>
        </w:numPr>
        <w:spacing w:before="100" w:beforeAutospacing="1" w:after="100" w:afterAutospacing="1"/>
        <w:jc w:val="left"/>
      </w:pPr>
      <w:r w:rsidRPr="00613BB9">
        <w:t xml:space="preserve">删除站点目录下的 </w:t>
      </w:r>
      <w:r w:rsidRPr="00613BB9">
        <w:rPr>
          <w:rStyle w:val="HTML1"/>
        </w:rPr>
        <w:t>db.json</w:t>
      </w:r>
      <w:r w:rsidRPr="00613BB9">
        <w:t xml:space="preserve"> 文件</w:t>
      </w:r>
    </w:p>
    <w:p w14:paraId="5BB6AF16" w14:textId="77777777" w:rsidR="00A574F9" w:rsidRPr="00613BB9" w:rsidRDefault="00A574F9" w:rsidP="00907565">
      <w:pPr>
        <w:widowControl/>
        <w:numPr>
          <w:ilvl w:val="0"/>
          <w:numId w:val="116"/>
        </w:numPr>
        <w:spacing w:before="100" w:beforeAutospacing="1" w:after="100" w:afterAutospacing="1"/>
        <w:jc w:val="left"/>
      </w:pPr>
      <w:r w:rsidRPr="00613BB9">
        <w:t xml:space="preserve">在站点目录下执行命令 </w:t>
      </w:r>
      <w:r w:rsidRPr="00613BB9">
        <w:rPr>
          <w:rStyle w:val="HTML1"/>
        </w:rPr>
        <w:t>hexo clean</w:t>
      </w:r>
    </w:p>
    <w:p w14:paraId="0A67C3B3" w14:textId="77777777" w:rsidR="00A574F9" w:rsidRPr="00613BB9" w:rsidRDefault="00A574F9" w:rsidP="00907565">
      <w:pPr>
        <w:widowControl/>
        <w:numPr>
          <w:ilvl w:val="0"/>
          <w:numId w:val="116"/>
        </w:numPr>
        <w:spacing w:before="100" w:beforeAutospacing="1" w:after="100" w:afterAutospacing="1"/>
        <w:jc w:val="left"/>
      </w:pPr>
      <w:r w:rsidRPr="00613BB9">
        <w:t xml:space="preserve">在站点目录下执行命令，重新生成 </w:t>
      </w:r>
      <w:r w:rsidRPr="00613BB9">
        <w:rPr>
          <w:rStyle w:val="HTML1"/>
        </w:rPr>
        <w:t>hexo generate</w:t>
      </w:r>
    </w:p>
    <w:p w14:paraId="49CB624C" w14:textId="77777777" w:rsidR="00A574F9" w:rsidRPr="00613BB9" w:rsidRDefault="00A574F9" w:rsidP="006F040F">
      <w:pPr>
        <w:pStyle w:val="a3"/>
      </w:pPr>
      <w:r w:rsidRPr="00613BB9">
        <w:t>当执行完以上步骤后，可以在本地启动服务器来验证下是否已经解决问题。</w:t>
      </w:r>
    </w:p>
    <w:p w14:paraId="1A86E743" w14:textId="77777777" w:rsidR="00A574F9" w:rsidRPr="00613BB9" w:rsidRDefault="00A574F9" w:rsidP="006F040F">
      <w:pPr>
        <w:pStyle w:val="3"/>
      </w:pPr>
      <w:bookmarkStart w:id="742" w:name="_Toc46395337"/>
      <w:r w:rsidRPr="00613BB9">
        <w:t>为何语言显示不正确？</w:t>
      </w:r>
      <w:bookmarkEnd w:id="742"/>
    </w:p>
    <w:p w14:paraId="4462AD29" w14:textId="77777777" w:rsidR="00A574F9" w:rsidRPr="00613BB9" w:rsidRDefault="00A574F9" w:rsidP="006F040F">
      <w:pPr>
        <w:pStyle w:val="a3"/>
      </w:pPr>
      <w:r w:rsidRPr="00613BB9">
        <w:t xml:space="preserve">若没有设定 </w:t>
      </w:r>
      <w:r w:rsidRPr="00613BB9">
        <w:rPr>
          <w:rStyle w:val="HTML1"/>
        </w:rPr>
        <w:t>language</w:t>
      </w:r>
      <w:r w:rsidRPr="00613BB9">
        <w:t xml:space="preserve"> 的值或者 </w:t>
      </w:r>
      <w:r w:rsidRPr="00613BB9">
        <w:rPr>
          <w:rStyle w:val="HTML1"/>
        </w:rPr>
        <w:t>language: default</w:t>
      </w:r>
      <w:r w:rsidRPr="00613BB9">
        <w:t xml:space="preserve">，会出现语言选择不正确的情况。 因此为了确保语言正确显示，请明确指定需要使用的语言。 编辑 </w:t>
      </w:r>
      <w:r w:rsidRPr="00613BB9">
        <w:rPr>
          <w:rStyle w:val="label"/>
        </w:rPr>
        <w:t>站点配置文件</w:t>
      </w:r>
      <w:r w:rsidRPr="00613BB9">
        <w:t xml:space="preserve">， 将 </w:t>
      </w:r>
      <w:r w:rsidRPr="00613BB9">
        <w:rPr>
          <w:rStyle w:val="HTML1"/>
        </w:rPr>
        <w:t>language</w:t>
      </w:r>
      <w:r w:rsidRPr="00613BB9">
        <w:t xml:space="preserve"> 字段设置成明确的语言代码。 例如，设置语言为简体中文： </w:t>
      </w:r>
    </w:p>
    <w:p w14:paraId="1899E419" w14:textId="77777777" w:rsidR="00A574F9" w:rsidRPr="00613BB9" w:rsidRDefault="00A574F9" w:rsidP="006F040F">
      <w:pPr>
        <w:pStyle w:val="HTML"/>
      </w:pPr>
      <w:r w:rsidRPr="00613BB9">
        <w:rPr>
          <w:rStyle w:val="hljs-attr"/>
        </w:rPr>
        <w:t>language:</w:t>
      </w:r>
      <w:r w:rsidRPr="00613BB9">
        <w:rPr>
          <w:rStyle w:val="HTML1"/>
        </w:rPr>
        <w:t xml:space="preserve"> </w:t>
      </w:r>
      <w:r w:rsidRPr="00613BB9">
        <w:rPr>
          <w:rStyle w:val="hljs-string"/>
        </w:rPr>
        <w:t>zh-Hans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1355"/>
      </w:tblGrid>
      <w:tr w:rsidR="00A574F9" w:rsidRPr="00613BB9" w14:paraId="41DD03BB" w14:textId="77777777" w:rsidTr="00170578">
        <w:trPr>
          <w:tblHeader/>
          <w:tblCellSpacing w:w="15" w:type="dxa"/>
        </w:trPr>
        <w:tc>
          <w:tcPr>
            <w:tcW w:w="0" w:type="auto"/>
            <w:vAlign w:val="center"/>
            <w:hideMark/>
          </w:tcPr>
          <w:p w14:paraId="62D063A1" w14:textId="77777777" w:rsidR="00A574F9" w:rsidRPr="00613BB9" w:rsidRDefault="00A574F9" w:rsidP="006F040F">
            <w:pPr>
              <w:jc w:val="center"/>
              <w:rPr>
                <w:b/>
                <w:bCs/>
              </w:rPr>
            </w:pPr>
            <w:r w:rsidRPr="00613BB9">
              <w:rPr>
                <w:b/>
                <w:bCs/>
              </w:rPr>
              <w:t>语言</w:t>
            </w:r>
          </w:p>
        </w:tc>
        <w:tc>
          <w:tcPr>
            <w:tcW w:w="0" w:type="auto"/>
            <w:vAlign w:val="center"/>
            <w:hideMark/>
          </w:tcPr>
          <w:p w14:paraId="6F8AFB71" w14:textId="77777777" w:rsidR="00A574F9" w:rsidRPr="00613BB9" w:rsidRDefault="00A574F9" w:rsidP="006F040F">
            <w:pPr>
              <w:jc w:val="center"/>
              <w:rPr>
                <w:b/>
                <w:bCs/>
              </w:rPr>
            </w:pPr>
            <w:r w:rsidRPr="00613BB9">
              <w:rPr>
                <w:b/>
                <w:bCs/>
              </w:rPr>
              <w:t>对应值</w:t>
            </w:r>
          </w:p>
        </w:tc>
      </w:tr>
      <w:tr w:rsidR="00A574F9" w:rsidRPr="00613BB9" w14:paraId="39741CFB" w14:textId="77777777" w:rsidTr="00170578">
        <w:trPr>
          <w:tblCellSpacing w:w="15" w:type="dxa"/>
        </w:trPr>
        <w:tc>
          <w:tcPr>
            <w:tcW w:w="0" w:type="auto"/>
            <w:vAlign w:val="center"/>
            <w:hideMark/>
          </w:tcPr>
          <w:p w14:paraId="56E4E324" w14:textId="77777777" w:rsidR="00A574F9" w:rsidRPr="00613BB9" w:rsidRDefault="00A574F9" w:rsidP="006F040F">
            <w:pPr>
              <w:jc w:val="left"/>
            </w:pPr>
            <w:r w:rsidRPr="00613BB9">
              <w:t>English</w:t>
            </w:r>
          </w:p>
        </w:tc>
        <w:tc>
          <w:tcPr>
            <w:tcW w:w="0" w:type="auto"/>
            <w:vAlign w:val="center"/>
            <w:hideMark/>
          </w:tcPr>
          <w:p w14:paraId="25EABD7D" w14:textId="77777777" w:rsidR="00A574F9" w:rsidRPr="00613BB9" w:rsidRDefault="00A574F9" w:rsidP="006F040F">
            <w:r w:rsidRPr="00613BB9">
              <w:rPr>
                <w:rStyle w:val="HTML1"/>
              </w:rPr>
              <w:t>en</w:t>
            </w:r>
          </w:p>
        </w:tc>
      </w:tr>
      <w:tr w:rsidR="00A574F9" w:rsidRPr="00613BB9" w14:paraId="5C7958D2" w14:textId="77777777" w:rsidTr="00170578">
        <w:trPr>
          <w:tblCellSpacing w:w="15" w:type="dxa"/>
        </w:trPr>
        <w:tc>
          <w:tcPr>
            <w:tcW w:w="0" w:type="auto"/>
            <w:vAlign w:val="center"/>
            <w:hideMark/>
          </w:tcPr>
          <w:p w14:paraId="3688A858" w14:textId="77777777" w:rsidR="00A574F9" w:rsidRPr="00613BB9" w:rsidRDefault="00A574F9" w:rsidP="006F040F">
            <w:r w:rsidRPr="00613BB9">
              <w:t>简体中文</w:t>
            </w:r>
          </w:p>
        </w:tc>
        <w:tc>
          <w:tcPr>
            <w:tcW w:w="0" w:type="auto"/>
            <w:vAlign w:val="center"/>
            <w:hideMark/>
          </w:tcPr>
          <w:p w14:paraId="33AF05AC" w14:textId="77777777" w:rsidR="00A574F9" w:rsidRPr="00613BB9" w:rsidRDefault="00A574F9" w:rsidP="006F040F">
            <w:r w:rsidRPr="00613BB9">
              <w:rPr>
                <w:rStyle w:val="HTML1"/>
              </w:rPr>
              <w:t>zh-Hans</w:t>
            </w:r>
          </w:p>
        </w:tc>
      </w:tr>
      <w:tr w:rsidR="00A574F9" w:rsidRPr="00613BB9" w14:paraId="1A03D7EB" w14:textId="77777777" w:rsidTr="00170578">
        <w:trPr>
          <w:tblCellSpacing w:w="15" w:type="dxa"/>
        </w:trPr>
        <w:tc>
          <w:tcPr>
            <w:tcW w:w="0" w:type="auto"/>
            <w:vAlign w:val="center"/>
            <w:hideMark/>
          </w:tcPr>
          <w:p w14:paraId="3651591D" w14:textId="77777777" w:rsidR="00A574F9" w:rsidRPr="00613BB9" w:rsidRDefault="00A574F9" w:rsidP="006F040F">
            <w:r w:rsidRPr="00613BB9">
              <w:t>法语</w:t>
            </w:r>
          </w:p>
        </w:tc>
        <w:tc>
          <w:tcPr>
            <w:tcW w:w="0" w:type="auto"/>
            <w:vAlign w:val="center"/>
            <w:hideMark/>
          </w:tcPr>
          <w:p w14:paraId="69D48BCB" w14:textId="77777777" w:rsidR="00A574F9" w:rsidRPr="00613BB9" w:rsidRDefault="00A574F9" w:rsidP="006F040F">
            <w:r w:rsidRPr="00613BB9">
              <w:rPr>
                <w:rStyle w:val="HTML1"/>
              </w:rPr>
              <w:t>fr-FR</w:t>
            </w:r>
          </w:p>
        </w:tc>
      </w:tr>
      <w:tr w:rsidR="00A574F9" w:rsidRPr="00613BB9" w14:paraId="2C6016D8" w14:textId="77777777" w:rsidTr="00170578">
        <w:trPr>
          <w:tblCellSpacing w:w="15" w:type="dxa"/>
        </w:trPr>
        <w:tc>
          <w:tcPr>
            <w:tcW w:w="0" w:type="auto"/>
            <w:vAlign w:val="center"/>
            <w:hideMark/>
          </w:tcPr>
          <w:p w14:paraId="207F1ECD" w14:textId="77777777" w:rsidR="00A574F9" w:rsidRPr="00613BB9" w:rsidRDefault="00A574F9" w:rsidP="006F040F">
            <w:r w:rsidRPr="00613BB9">
              <w:t>繁体中文</w:t>
            </w:r>
          </w:p>
        </w:tc>
        <w:tc>
          <w:tcPr>
            <w:tcW w:w="0" w:type="auto"/>
            <w:vAlign w:val="center"/>
            <w:hideMark/>
          </w:tcPr>
          <w:p w14:paraId="47CD5C70" w14:textId="77777777" w:rsidR="00A574F9" w:rsidRPr="00613BB9" w:rsidRDefault="00A574F9" w:rsidP="006F040F">
            <w:r w:rsidRPr="00613BB9">
              <w:rPr>
                <w:rStyle w:val="HTML1"/>
              </w:rPr>
              <w:t>zh-hk</w:t>
            </w:r>
            <w:r w:rsidRPr="00613BB9">
              <w:t>/</w:t>
            </w:r>
            <w:r w:rsidRPr="00613BB9">
              <w:rPr>
                <w:rStyle w:val="HTML1"/>
              </w:rPr>
              <w:t>zh-tw</w:t>
            </w:r>
          </w:p>
        </w:tc>
      </w:tr>
      <w:tr w:rsidR="00A574F9" w:rsidRPr="00613BB9" w14:paraId="7AC2C2BE" w14:textId="77777777" w:rsidTr="00170578">
        <w:trPr>
          <w:tblCellSpacing w:w="15" w:type="dxa"/>
        </w:trPr>
        <w:tc>
          <w:tcPr>
            <w:tcW w:w="0" w:type="auto"/>
            <w:vAlign w:val="center"/>
            <w:hideMark/>
          </w:tcPr>
          <w:p w14:paraId="7D59345B" w14:textId="77777777" w:rsidR="00A574F9" w:rsidRPr="00613BB9" w:rsidRDefault="00A574F9" w:rsidP="006F040F">
            <w:r w:rsidRPr="00613BB9">
              <w:t>俄语</w:t>
            </w:r>
          </w:p>
        </w:tc>
        <w:tc>
          <w:tcPr>
            <w:tcW w:w="0" w:type="auto"/>
            <w:vAlign w:val="center"/>
            <w:hideMark/>
          </w:tcPr>
          <w:p w14:paraId="623A89BB" w14:textId="77777777" w:rsidR="00A574F9" w:rsidRPr="00613BB9" w:rsidRDefault="00A574F9" w:rsidP="006F040F">
            <w:r w:rsidRPr="00613BB9">
              <w:rPr>
                <w:rStyle w:val="HTML1"/>
              </w:rPr>
              <w:t>ru</w:t>
            </w:r>
          </w:p>
        </w:tc>
      </w:tr>
      <w:tr w:rsidR="00A574F9" w:rsidRPr="00613BB9" w14:paraId="0B2A3452" w14:textId="77777777" w:rsidTr="00170578">
        <w:trPr>
          <w:tblCellSpacing w:w="15" w:type="dxa"/>
        </w:trPr>
        <w:tc>
          <w:tcPr>
            <w:tcW w:w="0" w:type="auto"/>
            <w:vAlign w:val="center"/>
            <w:hideMark/>
          </w:tcPr>
          <w:p w14:paraId="1CB5DDE0" w14:textId="77777777" w:rsidR="00A574F9" w:rsidRPr="00613BB9" w:rsidRDefault="00A574F9" w:rsidP="006F040F">
            <w:r w:rsidRPr="00613BB9">
              <w:t>德语</w:t>
            </w:r>
          </w:p>
        </w:tc>
        <w:tc>
          <w:tcPr>
            <w:tcW w:w="0" w:type="auto"/>
            <w:vAlign w:val="center"/>
            <w:hideMark/>
          </w:tcPr>
          <w:p w14:paraId="080D8EC1" w14:textId="77777777" w:rsidR="00A574F9" w:rsidRPr="00613BB9" w:rsidRDefault="00A574F9" w:rsidP="006F040F">
            <w:r w:rsidRPr="00613BB9">
              <w:rPr>
                <w:rStyle w:val="HTML1"/>
              </w:rPr>
              <w:t>de</w:t>
            </w:r>
          </w:p>
        </w:tc>
      </w:tr>
      <w:tr w:rsidR="00A574F9" w:rsidRPr="00613BB9" w14:paraId="0F41EC1B" w14:textId="77777777" w:rsidTr="00170578">
        <w:trPr>
          <w:tblCellSpacing w:w="15" w:type="dxa"/>
        </w:trPr>
        <w:tc>
          <w:tcPr>
            <w:tcW w:w="0" w:type="auto"/>
            <w:vAlign w:val="center"/>
            <w:hideMark/>
          </w:tcPr>
          <w:p w14:paraId="6D25D5B9" w14:textId="77777777" w:rsidR="00A574F9" w:rsidRPr="00613BB9" w:rsidRDefault="00A574F9" w:rsidP="006F040F">
            <w:r w:rsidRPr="00613BB9">
              <w:t>葡萄牙语</w:t>
            </w:r>
          </w:p>
        </w:tc>
        <w:tc>
          <w:tcPr>
            <w:tcW w:w="0" w:type="auto"/>
            <w:vAlign w:val="center"/>
            <w:hideMark/>
          </w:tcPr>
          <w:p w14:paraId="5F85134A" w14:textId="77777777" w:rsidR="00A574F9" w:rsidRPr="00613BB9" w:rsidRDefault="00A574F9" w:rsidP="006F040F">
            <w:r w:rsidRPr="00613BB9">
              <w:rPr>
                <w:rStyle w:val="HTML1"/>
              </w:rPr>
              <w:t>pt</w:t>
            </w:r>
          </w:p>
        </w:tc>
      </w:tr>
      <w:tr w:rsidR="00A574F9" w:rsidRPr="00613BB9" w14:paraId="0D8F3172" w14:textId="77777777" w:rsidTr="00170578">
        <w:trPr>
          <w:tblCellSpacing w:w="15" w:type="dxa"/>
        </w:trPr>
        <w:tc>
          <w:tcPr>
            <w:tcW w:w="0" w:type="auto"/>
            <w:vAlign w:val="center"/>
            <w:hideMark/>
          </w:tcPr>
          <w:p w14:paraId="6F0B82B3" w14:textId="77777777" w:rsidR="00A574F9" w:rsidRPr="00613BB9" w:rsidRDefault="00A574F9" w:rsidP="006F040F">
            <w:r w:rsidRPr="00613BB9">
              <w:t>日语</w:t>
            </w:r>
          </w:p>
        </w:tc>
        <w:tc>
          <w:tcPr>
            <w:tcW w:w="0" w:type="auto"/>
            <w:vAlign w:val="center"/>
            <w:hideMark/>
          </w:tcPr>
          <w:p w14:paraId="27A20464" w14:textId="77777777" w:rsidR="00A574F9" w:rsidRPr="00613BB9" w:rsidRDefault="00A574F9" w:rsidP="006F040F">
            <w:r w:rsidRPr="00613BB9">
              <w:rPr>
                <w:rStyle w:val="HTML1"/>
              </w:rPr>
              <w:t>ja</w:t>
            </w:r>
          </w:p>
        </w:tc>
      </w:tr>
    </w:tbl>
    <w:p w14:paraId="49688FF8" w14:textId="77777777" w:rsidR="00A574F9" w:rsidRPr="00613BB9" w:rsidRDefault="00A574F9" w:rsidP="006F040F">
      <w:pPr>
        <w:pStyle w:val="3"/>
      </w:pPr>
      <w:bookmarkStart w:id="743" w:name="_Toc46395338"/>
      <w:r w:rsidRPr="00613BB9">
        <w:t>如何关闭新建页面的评论功能？</w:t>
      </w:r>
      <w:bookmarkEnd w:id="743"/>
    </w:p>
    <w:p w14:paraId="4B6807B7" w14:textId="77777777" w:rsidR="00A574F9" w:rsidRPr="00613BB9" w:rsidRDefault="00A574F9" w:rsidP="006F040F">
      <w:pPr>
        <w:pStyle w:val="a3"/>
      </w:pPr>
      <w:r w:rsidRPr="00613BB9">
        <w:t xml:space="preserve">当集成了评论系统，如 Disqus，所有新建的页面都将自动开启评论。若你不需要评论，请在页面的 Front-matter 里添加 </w:t>
      </w:r>
      <w:r w:rsidRPr="00613BB9">
        <w:rPr>
          <w:rStyle w:val="HTML1"/>
        </w:rPr>
        <w:t>comments</w:t>
      </w:r>
      <w:r w:rsidRPr="00613BB9">
        <w:t xml:space="preserve"> 字段，并将值设置为 </w:t>
      </w:r>
      <w:r w:rsidRPr="00613BB9">
        <w:rPr>
          <w:rStyle w:val="HTML1"/>
        </w:rPr>
        <w:t>false</w:t>
      </w:r>
      <w:r w:rsidRPr="00613BB9">
        <w:t xml:space="preserve">。如下所示： </w:t>
      </w:r>
    </w:p>
    <w:p w14:paraId="70FCE386" w14:textId="77777777" w:rsidR="00A574F9" w:rsidRPr="00613BB9" w:rsidRDefault="00A574F9" w:rsidP="006F040F">
      <w:pPr>
        <w:pStyle w:val="HTML"/>
        <w:rPr>
          <w:rStyle w:val="HTML1"/>
        </w:rPr>
      </w:pPr>
      <w:r w:rsidRPr="00613BB9">
        <w:rPr>
          <w:rStyle w:val="HTML1"/>
        </w:rPr>
        <w:t>title: All tags</w:t>
      </w:r>
    </w:p>
    <w:p w14:paraId="30B18909" w14:textId="77777777" w:rsidR="00A574F9" w:rsidRPr="00613BB9" w:rsidRDefault="00A574F9" w:rsidP="006F040F">
      <w:pPr>
        <w:pStyle w:val="HTML"/>
        <w:rPr>
          <w:rStyle w:val="HTML1"/>
        </w:rPr>
      </w:pPr>
      <w:r w:rsidRPr="00613BB9">
        <w:rPr>
          <w:rStyle w:val="HTML1"/>
        </w:rPr>
        <w:t>date: 2015-12-16 17:05:24</w:t>
      </w:r>
    </w:p>
    <w:p w14:paraId="25E2F3C4" w14:textId="77777777" w:rsidR="00A574F9" w:rsidRPr="00613BB9" w:rsidRDefault="00A574F9" w:rsidP="006F040F">
      <w:pPr>
        <w:pStyle w:val="HTML"/>
        <w:rPr>
          <w:rStyle w:val="HTML1"/>
        </w:rPr>
      </w:pPr>
      <w:r w:rsidRPr="00613BB9">
        <w:rPr>
          <w:rStyle w:val="HTML1"/>
        </w:rPr>
        <w:t>type: "tags"</w:t>
      </w:r>
    </w:p>
    <w:p w14:paraId="0EAE6359" w14:textId="77777777" w:rsidR="00A574F9" w:rsidRPr="00613BB9" w:rsidRDefault="00A574F9" w:rsidP="006F040F">
      <w:pPr>
        <w:pStyle w:val="HTML"/>
        <w:rPr>
          <w:rStyle w:val="hljs-section"/>
        </w:rPr>
      </w:pPr>
      <w:r w:rsidRPr="00613BB9">
        <w:rPr>
          <w:rStyle w:val="hljs-section"/>
        </w:rPr>
        <w:t>comments: false</w:t>
      </w:r>
    </w:p>
    <w:p w14:paraId="53260933" w14:textId="77777777" w:rsidR="00A574F9" w:rsidRPr="00613BB9" w:rsidRDefault="00A574F9" w:rsidP="006F040F">
      <w:pPr>
        <w:pStyle w:val="HTML"/>
        <w:rPr>
          <w:rStyle w:val="HTML1"/>
        </w:rPr>
      </w:pPr>
      <w:r w:rsidRPr="00613BB9">
        <w:rPr>
          <w:rStyle w:val="hljs-section"/>
        </w:rPr>
        <w:lastRenderedPageBreak/>
        <w:t>---</w:t>
      </w:r>
    </w:p>
    <w:p w14:paraId="753BC862" w14:textId="77777777" w:rsidR="00A574F9" w:rsidRPr="00613BB9" w:rsidRDefault="00A574F9" w:rsidP="006F040F">
      <w:pPr>
        <w:pStyle w:val="3"/>
      </w:pPr>
      <w:bookmarkStart w:id="744" w:name="_Toc46395339"/>
      <w:r w:rsidRPr="00613BB9">
        <w:t>如何设置页面文章的篇数？</w:t>
      </w:r>
      <w:bookmarkEnd w:id="744"/>
    </w:p>
    <w:p w14:paraId="11835629" w14:textId="77777777" w:rsidR="00A574F9" w:rsidRPr="00613BB9" w:rsidRDefault="00A574F9" w:rsidP="006F040F">
      <w:pPr>
        <w:pStyle w:val="a3"/>
      </w:pPr>
      <w:r w:rsidRPr="00613BB9">
        <w:t>在 Hexo 里可以为首页和归档页面设置不同的文章篇数，但可能需要安装 Hexo 插件。详细步骤如下。</w:t>
      </w:r>
    </w:p>
    <w:p w14:paraId="768D0E6D" w14:textId="77777777" w:rsidR="00A574F9" w:rsidRPr="00613BB9" w:rsidRDefault="00A574F9" w:rsidP="00907565">
      <w:pPr>
        <w:pStyle w:val="a3"/>
        <w:numPr>
          <w:ilvl w:val="0"/>
          <w:numId w:val="117"/>
        </w:numPr>
      </w:pPr>
      <w:r w:rsidRPr="00613BB9">
        <w:t xml:space="preserve">使用 </w:t>
      </w:r>
      <w:r w:rsidRPr="00613BB9">
        <w:rPr>
          <w:rStyle w:val="HTML1"/>
        </w:rPr>
        <w:t>npm install --save</w:t>
      </w:r>
      <w:r w:rsidRPr="00613BB9">
        <w:t xml:space="preserve"> 命令来安装需要的 Hexo 插件。</w:t>
      </w:r>
    </w:p>
    <w:p w14:paraId="1C6F59E5" w14:textId="77777777" w:rsidR="00A574F9" w:rsidRPr="00613BB9" w:rsidRDefault="00A574F9" w:rsidP="00907565">
      <w:pPr>
        <w:pStyle w:val="HTML"/>
        <w:numPr>
          <w:ilvl w:val="0"/>
          <w:numId w:val="117"/>
        </w:numPr>
        <w:tabs>
          <w:tab w:val="clear" w:pos="720"/>
        </w:tabs>
        <w:rPr>
          <w:rStyle w:val="HTML1"/>
        </w:rPr>
      </w:pPr>
      <w:r w:rsidRPr="00613BB9">
        <w:rPr>
          <w:rStyle w:val="HTML1"/>
        </w:rPr>
        <w:t xml:space="preserve">npm </w:t>
      </w:r>
      <w:r w:rsidRPr="00613BB9">
        <w:rPr>
          <w:rStyle w:val="hljs-keyword"/>
        </w:rPr>
        <w:t>install</w:t>
      </w:r>
      <w:r w:rsidRPr="00613BB9">
        <w:rPr>
          <w:rStyle w:val="HTML1"/>
        </w:rPr>
        <w:t xml:space="preserve"> </w:t>
      </w:r>
      <w:r w:rsidRPr="00613BB9">
        <w:rPr>
          <w:rStyle w:val="hljs-comment"/>
        </w:rPr>
        <w:t>--save hexo-generator-index</w:t>
      </w:r>
    </w:p>
    <w:p w14:paraId="76D8680D" w14:textId="77777777" w:rsidR="00A574F9" w:rsidRPr="00613BB9" w:rsidRDefault="00A574F9" w:rsidP="00907565">
      <w:pPr>
        <w:pStyle w:val="HTML"/>
        <w:numPr>
          <w:ilvl w:val="0"/>
          <w:numId w:val="117"/>
        </w:numPr>
        <w:tabs>
          <w:tab w:val="clear" w:pos="720"/>
        </w:tabs>
        <w:rPr>
          <w:rStyle w:val="HTML1"/>
        </w:rPr>
      </w:pPr>
      <w:r w:rsidRPr="00613BB9">
        <w:rPr>
          <w:rStyle w:val="HTML1"/>
        </w:rPr>
        <w:t xml:space="preserve">npm </w:t>
      </w:r>
      <w:r w:rsidRPr="00613BB9">
        <w:rPr>
          <w:rStyle w:val="hljs-keyword"/>
        </w:rPr>
        <w:t>install</w:t>
      </w:r>
      <w:r w:rsidRPr="00613BB9">
        <w:rPr>
          <w:rStyle w:val="HTML1"/>
        </w:rPr>
        <w:t xml:space="preserve"> </w:t>
      </w:r>
      <w:r w:rsidRPr="00613BB9">
        <w:rPr>
          <w:rStyle w:val="hljs-comment"/>
        </w:rPr>
        <w:t>--save hexo-generator-archive</w:t>
      </w:r>
    </w:p>
    <w:p w14:paraId="671CADF6" w14:textId="77777777" w:rsidR="00A574F9" w:rsidRPr="00613BB9" w:rsidRDefault="00A574F9" w:rsidP="00907565">
      <w:pPr>
        <w:pStyle w:val="HTML"/>
        <w:numPr>
          <w:ilvl w:val="0"/>
          <w:numId w:val="117"/>
        </w:numPr>
        <w:tabs>
          <w:tab w:val="clear" w:pos="720"/>
        </w:tabs>
        <w:rPr>
          <w:rStyle w:val="HTML1"/>
        </w:rPr>
      </w:pPr>
      <w:r w:rsidRPr="00613BB9">
        <w:rPr>
          <w:rStyle w:val="HTML1"/>
        </w:rPr>
        <w:t xml:space="preserve">npm </w:t>
      </w:r>
      <w:r w:rsidRPr="00613BB9">
        <w:rPr>
          <w:rStyle w:val="hljs-keyword"/>
        </w:rPr>
        <w:t>install</w:t>
      </w:r>
      <w:r w:rsidRPr="00613BB9">
        <w:rPr>
          <w:rStyle w:val="HTML1"/>
        </w:rPr>
        <w:t xml:space="preserve"> </w:t>
      </w:r>
      <w:r w:rsidRPr="00613BB9">
        <w:rPr>
          <w:rStyle w:val="hljs-comment"/>
        </w:rPr>
        <w:t>--save hexo-generator-tag</w:t>
      </w:r>
    </w:p>
    <w:p w14:paraId="524A9E4B" w14:textId="77777777" w:rsidR="00A574F9" w:rsidRPr="00613BB9" w:rsidRDefault="00A574F9" w:rsidP="00907565">
      <w:pPr>
        <w:pStyle w:val="a3"/>
        <w:numPr>
          <w:ilvl w:val="0"/>
          <w:numId w:val="117"/>
        </w:numPr>
      </w:pPr>
      <w:r w:rsidRPr="00613BB9">
        <w:t xml:space="preserve">等待扩展全部安装完成后，在 </w:t>
      </w:r>
      <w:r w:rsidRPr="00613BB9">
        <w:rPr>
          <w:rStyle w:val="a6"/>
        </w:rPr>
        <w:t>站点配置文章</w:t>
      </w:r>
      <w:r w:rsidRPr="00613BB9">
        <w:t xml:space="preserve"> 中，设定如下选项：</w:t>
      </w:r>
    </w:p>
    <w:p w14:paraId="13A77A9E" w14:textId="77777777" w:rsidR="00A574F9" w:rsidRPr="00613BB9" w:rsidRDefault="00A574F9" w:rsidP="00907565">
      <w:pPr>
        <w:pStyle w:val="HTML"/>
        <w:numPr>
          <w:ilvl w:val="0"/>
          <w:numId w:val="117"/>
        </w:numPr>
        <w:tabs>
          <w:tab w:val="clear" w:pos="720"/>
        </w:tabs>
        <w:rPr>
          <w:rStyle w:val="HTML1"/>
        </w:rPr>
      </w:pPr>
      <w:r w:rsidRPr="00613BB9">
        <w:rPr>
          <w:rStyle w:val="hljs-attr"/>
        </w:rPr>
        <w:t>index_generator:</w:t>
      </w:r>
    </w:p>
    <w:p w14:paraId="1B17AAEF" w14:textId="77777777" w:rsidR="00A574F9" w:rsidRPr="00613BB9" w:rsidRDefault="00A574F9" w:rsidP="00907565">
      <w:pPr>
        <w:pStyle w:val="HTML"/>
        <w:numPr>
          <w:ilvl w:val="0"/>
          <w:numId w:val="117"/>
        </w:numPr>
        <w:tabs>
          <w:tab w:val="clear" w:pos="720"/>
        </w:tabs>
        <w:rPr>
          <w:rStyle w:val="HTML1"/>
        </w:rPr>
      </w:pPr>
      <w:r w:rsidRPr="00613BB9">
        <w:rPr>
          <w:rStyle w:val="hljs-attr"/>
        </w:rPr>
        <w:t xml:space="preserve">  per_page:</w:t>
      </w:r>
      <w:r w:rsidRPr="00613BB9">
        <w:rPr>
          <w:rStyle w:val="HTML1"/>
        </w:rPr>
        <w:t xml:space="preserve"> </w:t>
      </w:r>
      <w:r w:rsidRPr="00613BB9">
        <w:rPr>
          <w:rStyle w:val="hljs-number"/>
        </w:rPr>
        <w:t>5</w:t>
      </w:r>
    </w:p>
    <w:p w14:paraId="76055AC1" w14:textId="77777777" w:rsidR="00A574F9" w:rsidRPr="00613BB9" w:rsidRDefault="00A574F9" w:rsidP="00907565">
      <w:pPr>
        <w:pStyle w:val="HTML"/>
        <w:numPr>
          <w:ilvl w:val="0"/>
          <w:numId w:val="117"/>
        </w:numPr>
        <w:tabs>
          <w:tab w:val="clear" w:pos="720"/>
        </w:tabs>
        <w:rPr>
          <w:rStyle w:val="HTML1"/>
        </w:rPr>
      </w:pPr>
    </w:p>
    <w:p w14:paraId="46778657" w14:textId="77777777" w:rsidR="00A574F9" w:rsidRPr="00613BB9" w:rsidRDefault="00A574F9" w:rsidP="00907565">
      <w:pPr>
        <w:pStyle w:val="HTML"/>
        <w:numPr>
          <w:ilvl w:val="0"/>
          <w:numId w:val="117"/>
        </w:numPr>
        <w:tabs>
          <w:tab w:val="clear" w:pos="720"/>
        </w:tabs>
        <w:rPr>
          <w:rStyle w:val="HTML1"/>
        </w:rPr>
      </w:pPr>
      <w:r w:rsidRPr="00613BB9">
        <w:rPr>
          <w:rStyle w:val="hljs-attr"/>
        </w:rPr>
        <w:t>archive_generator:</w:t>
      </w:r>
    </w:p>
    <w:p w14:paraId="7269848E" w14:textId="77777777" w:rsidR="00A574F9" w:rsidRPr="00613BB9" w:rsidRDefault="00A574F9" w:rsidP="00907565">
      <w:pPr>
        <w:pStyle w:val="HTML"/>
        <w:numPr>
          <w:ilvl w:val="0"/>
          <w:numId w:val="117"/>
        </w:numPr>
        <w:tabs>
          <w:tab w:val="clear" w:pos="720"/>
        </w:tabs>
        <w:rPr>
          <w:rStyle w:val="HTML1"/>
        </w:rPr>
      </w:pPr>
      <w:r w:rsidRPr="00613BB9">
        <w:rPr>
          <w:rStyle w:val="hljs-attr"/>
        </w:rPr>
        <w:t xml:space="preserve">  per_page:</w:t>
      </w:r>
      <w:r w:rsidRPr="00613BB9">
        <w:rPr>
          <w:rStyle w:val="HTML1"/>
        </w:rPr>
        <w:t xml:space="preserve"> </w:t>
      </w:r>
      <w:r w:rsidRPr="00613BB9">
        <w:rPr>
          <w:rStyle w:val="hljs-number"/>
        </w:rPr>
        <w:t>20</w:t>
      </w:r>
    </w:p>
    <w:p w14:paraId="550F2A54" w14:textId="77777777" w:rsidR="00A574F9" w:rsidRPr="00613BB9" w:rsidRDefault="00A574F9" w:rsidP="00907565">
      <w:pPr>
        <w:pStyle w:val="HTML"/>
        <w:numPr>
          <w:ilvl w:val="0"/>
          <w:numId w:val="117"/>
        </w:numPr>
        <w:tabs>
          <w:tab w:val="clear" w:pos="720"/>
        </w:tabs>
        <w:rPr>
          <w:rStyle w:val="HTML1"/>
        </w:rPr>
      </w:pPr>
      <w:r w:rsidRPr="00613BB9">
        <w:rPr>
          <w:rStyle w:val="hljs-attr"/>
        </w:rPr>
        <w:t xml:space="preserve">  yearly:</w:t>
      </w:r>
      <w:r w:rsidRPr="00613BB9">
        <w:rPr>
          <w:rStyle w:val="HTML1"/>
        </w:rPr>
        <w:t xml:space="preserve"> </w:t>
      </w:r>
      <w:r w:rsidRPr="00613BB9">
        <w:rPr>
          <w:rStyle w:val="hljs-literal"/>
        </w:rPr>
        <w:t>true</w:t>
      </w:r>
    </w:p>
    <w:p w14:paraId="41D7C456" w14:textId="77777777" w:rsidR="00A574F9" w:rsidRPr="00613BB9" w:rsidRDefault="00A574F9" w:rsidP="00907565">
      <w:pPr>
        <w:pStyle w:val="HTML"/>
        <w:numPr>
          <w:ilvl w:val="0"/>
          <w:numId w:val="117"/>
        </w:numPr>
        <w:tabs>
          <w:tab w:val="clear" w:pos="720"/>
        </w:tabs>
        <w:rPr>
          <w:rStyle w:val="HTML1"/>
        </w:rPr>
      </w:pPr>
      <w:r w:rsidRPr="00613BB9">
        <w:rPr>
          <w:rStyle w:val="hljs-attr"/>
        </w:rPr>
        <w:t xml:space="preserve">  monthly:</w:t>
      </w:r>
      <w:r w:rsidRPr="00613BB9">
        <w:rPr>
          <w:rStyle w:val="HTML1"/>
        </w:rPr>
        <w:t xml:space="preserve"> </w:t>
      </w:r>
      <w:r w:rsidRPr="00613BB9">
        <w:rPr>
          <w:rStyle w:val="hljs-literal"/>
        </w:rPr>
        <w:t>true</w:t>
      </w:r>
    </w:p>
    <w:p w14:paraId="0D93FFB2" w14:textId="77777777" w:rsidR="00A574F9" w:rsidRPr="00613BB9" w:rsidRDefault="00A574F9" w:rsidP="00907565">
      <w:pPr>
        <w:pStyle w:val="HTML"/>
        <w:numPr>
          <w:ilvl w:val="0"/>
          <w:numId w:val="117"/>
        </w:numPr>
        <w:tabs>
          <w:tab w:val="clear" w:pos="720"/>
        </w:tabs>
        <w:rPr>
          <w:rStyle w:val="HTML1"/>
        </w:rPr>
      </w:pPr>
    </w:p>
    <w:p w14:paraId="01C50B16" w14:textId="77777777" w:rsidR="00A574F9" w:rsidRPr="00613BB9" w:rsidRDefault="00A574F9" w:rsidP="00907565">
      <w:pPr>
        <w:pStyle w:val="HTML"/>
        <w:numPr>
          <w:ilvl w:val="0"/>
          <w:numId w:val="117"/>
        </w:numPr>
        <w:tabs>
          <w:tab w:val="clear" w:pos="720"/>
        </w:tabs>
        <w:rPr>
          <w:rStyle w:val="HTML1"/>
        </w:rPr>
      </w:pPr>
      <w:r w:rsidRPr="00613BB9">
        <w:rPr>
          <w:rStyle w:val="hljs-attr"/>
        </w:rPr>
        <w:t>tag_generator:</w:t>
      </w:r>
    </w:p>
    <w:p w14:paraId="7F47000A" w14:textId="77777777" w:rsidR="00A574F9" w:rsidRPr="00613BB9" w:rsidRDefault="00A574F9" w:rsidP="00907565">
      <w:pPr>
        <w:pStyle w:val="HTML"/>
        <w:numPr>
          <w:ilvl w:val="0"/>
          <w:numId w:val="117"/>
        </w:numPr>
        <w:tabs>
          <w:tab w:val="clear" w:pos="720"/>
        </w:tabs>
        <w:rPr>
          <w:rStyle w:val="HTML1"/>
        </w:rPr>
      </w:pPr>
      <w:r w:rsidRPr="00613BB9">
        <w:rPr>
          <w:rStyle w:val="hljs-attr"/>
        </w:rPr>
        <w:t xml:space="preserve">  per_page:</w:t>
      </w:r>
      <w:r w:rsidRPr="00613BB9">
        <w:rPr>
          <w:rStyle w:val="HTML1"/>
        </w:rPr>
        <w:t xml:space="preserve"> </w:t>
      </w:r>
      <w:r w:rsidRPr="00613BB9">
        <w:rPr>
          <w:rStyle w:val="hljs-number"/>
        </w:rPr>
        <w:t>10</w:t>
      </w:r>
    </w:p>
    <w:p w14:paraId="61D9708D" w14:textId="77777777" w:rsidR="00A574F9" w:rsidRPr="00613BB9" w:rsidRDefault="00A574F9" w:rsidP="006F040F">
      <w:pPr>
        <w:spacing w:beforeAutospacing="1" w:afterAutospacing="1"/>
        <w:ind w:left="720"/>
      </w:pPr>
      <w:r w:rsidRPr="00613BB9">
        <w:rPr>
          <w:rStyle w:val="HTML1"/>
        </w:rPr>
        <w:t>per_page</w:t>
      </w:r>
      <w:r w:rsidRPr="00613BB9">
        <w:t xml:space="preserve"> 即文章的数量。 </w:t>
      </w:r>
    </w:p>
    <w:p w14:paraId="6DBFB7CC" w14:textId="77777777" w:rsidR="00A574F9" w:rsidRPr="00613BB9" w:rsidRDefault="00A574F9" w:rsidP="006F040F">
      <w:pPr>
        <w:pStyle w:val="bs-callout"/>
      </w:pPr>
      <w:r w:rsidRPr="00613BB9">
        <w:t xml:space="preserve">需要注意的是，Hexo 3.2 版本不允许配置文件中存在重复的选项设置。 因此，最好检查下 </w:t>
      </w:r>
      <w:r w:rsidRPr="00613BB9">
        <w:rPr>
          <w:rStyle w:val="label"/>
        </w:rPr>
        <w:t>站点配置文件</w:t>
      </w:r>
      <w:r w:rsidRPr="00613BB9">
        <w:t xml:space="preserve"> 中是否有存在上述同名的配置。 如果存在，请将两者配置在一起。 </w:t>
      </w:r>
    </w:p>
    <w:p w14:paraId="6EFB007F" w14:textId="77777777" w:rsidR="00A574F9" w:rsidRPr="00613BB9" w:rsidRDefault="00A574F9" w:rsidP="006F040F">
      <w:pPr>
        <w:pStyle w:val="3"/>
      </w:pPr>
      <w:bookmarkStart w:id="745" w:name="_Toc46395340"/>
      <w:r w:rsidRPr="00613BB9">
        <w:t>如何优化 NexT 主题？</w:t>
      </w:r>
      <w:bookmarkEnd w:id="745"/>
    </w:p>
    <w:p w14:paraId="2E4EFDDA" w14:textId="77777777" w:rsidR="00A574F9" w:rsidRPr="00613BB9" w:rsidRDefault="00A574F9" w:rsidP="006F040F">
      <w:pPr>
        <w:pStyle w:val="a3"/>
      </w:pPr>
      <w:r w:rsidRPr="00613BB9">
        <w:t xml:space="preserve">NexT 并未对 HTML、JavaScript 以及 CSS 做压缩处理。如果你比较在意这点，可以在 NexT 的 Issues 列表搜索 </w:t>
      </w:r>
      <w:hyperlink r:id="rId2290" w:history="1">
        <w:r w:rsidRPr="00613BB9">
          <w:rPr>
            <w:rStyle w:val="a4"/>
            <w:color w:val="auto"/>
          </w:rPr>
          <w:t xml:space="preserve">他人共享的优化方案 </w:t>
        </w:r>
      </w:hyperlink>
      <w:r w:rsidRPr="00613BB9">
        <w:t xml:space="preserve">。 </w:t>
      </w:r>
    </w:p>
    <w:p w14:paraId="276D5576" w14:textId="77777777" w:rsidR="00A574F9" w:rsidRPr="00613BB9" w:rsidRDefault="00A574F9" w:rsidP="006F040F">
      <w:pPr>
        <w:pStyle w:val="3"/>
      </w:pPr>
      <w:bookmarkStart w:id="746" w:name="_Toc46395341"/>
      <w:r w:rsidRPr="00613BB9">
        <w:t>Cannot find module XXX</w:t>
      </w:r>
      <w:bookmarkEnd w:id="746"/>
    </w:p>
    <w:p w14:paraId="28744B5D" w14:textId="77777777" w:rsidR="00A574F9" w:rsidRPr="00613BB9" w:rsidRDefault="00A574F9" w:rsidP="00A574F9">
      <w:pPr>
        <w:pStyle w:val="a3"/>
      </w:pPr>
      <w:r w:rsidRPr="00613BB9">
        <w:t xml:space="preserve">NexT 提供的标签插件引用了 Hexo 模块中的一些子模块，例如 </w:t>
      </w:r>
      <w:r w:rsidRPr="00613BB9">
        <w:rPr>
          <w:rStyle w:val="HTML1"/>
        </w:rPr>
        <w:t>hexo-util</w:t>
      </w:r>
      <w:r w:rsidRPr="00613BB9">
        <w:t xml:space="preserve">。 NPM 在版本 3 中引入了新的模块安装机制， NexT 将使用这种机制，意味着如果是旧的 NPM 将会碰到这个错误。 因此，如果您碰到 "Cannot find module XXX" 的错误时，请首先使用 </w:t>
      </w:r>
      <w:r w:rsidRPr="00613BB9">
        <w:rPr>
          <w:rStyle w:val="HTML1"/>
        </w:rPr>
        <w:t>npm -v</w:t>
      </w:r>
      <w:r w:rsidRPr="00613BB9">
        <w:t xml:space="preserve"> 确认您的 NPM 版本。 </w:t>
      </w:r>
    </w:p>
    <w:p w14:paraId="107BEACE" w14:textId="77777777" w:rsidR="00A574F9" w:rsidRPr="00613BB9" w:rsidRDefault="00A574F9" w:rsidP="00907565">
      <w:pPr>
        <w:widowControl/>
        <w:numPr>
          <w:ilvl w:val="0"/>
          <w:numId w:val="118"/>
        </w:numPr>
        <w:spacing w:before="100" w:beforeAutospacing="1" w:after="100" w:afterAutospacing="1"/>
        <w:jc w:val="left"/>
      </w:pPr>
      <w:r w:rsidRPr="00613BB9">
        <w:lastRenderedPageBreak/>
        <w:t xml:space="preserve">版本 &gt; 3 依然报错： 请先删除 </w:t>
      </w:r>
      <w:r w:rsidRPr="00613BB9">
        <w:rPr>
          <w:rStyle w:val="HTML1"/>
        </w:rPr>
        <w:t>node_module</w:t>
      </w:r>
      <w:r w:rsidRPr="00613BB9">
        <w:t xml:space="preserve"> 目录，然后使用 </w:t>
      </w:r>
      <w:r w:rsidRPr="00613BB9">
        <w:rPr>
          <w:rStyle w:val="HTML1"/>
        </w:rPr>
        <w:t>npm install</w:t>
      </w:r>
      <w:r w:rsidRPr="00613BB9">
        <w:t xml:space="preserve"> 重新安装一下模块。</w:t>
      </w:r>
    </w:p>
    <w:p w14:paraId="7CEBA744" w14:textId="77777777" w:rsidR="00A574F9" w:rsidRPr="00613BB9" w:rsidRDefault="00A574F9" w:rsidP="00907565">
      <w:pPr>
        <w:widowControl/>
        <w:numPr>
          <w:ilvl w:val="0"/>
          <w:numId w:val="118"/>
        </w:numPr>
        <w:spacing w:before="100" w:beforeAutospacing="1" w:after="100" w:afterAutospacing="1"/>
        <w:jc w:val="left"/>
      </w:pPr>
      <w:r w:rsidRPr="00613BB9">
        <w:t xml:space="preserve">版本 &lt; 3： 您可以选择升级您的 NPM； 或者在站点目录下明确指定模块依赖 </w:t>
      </w:r>
      <w:r w:rsidRPr="00613BB9">
        <w:rPr>
          <w:rStyle w:val="HTML1"/>
        </w:rPr>
        <w:t>npm install --save hexo-util</w:t>
      </w:r>
      <w:r w:rsidRPr="00613BB9">
        <w:t xml:space="preserve">。 其中 `hexo-util` 仅是示例，请替换成错误中提示的模块名称。 </w:t>
      </w:r>
    </w:p>
    <w:p w14:paraId="777CD203" w14:textId="77777777" w:rsidR="00A574F9" w:rsidRPr="00613BB9" w:rsidRDefault="00A574F9" w:rsidP="00A574F9"/>
    <w:p w14:paraId="0A91B61A" w14:textId="77777777" w:rsidR="00A574F9" w:rsidRPr="00613BB9" w:rsidRDefault="00A574F9" w:rsidP="00A574F9"/>
    <w:p w14:paraId="1303C469" w14:textId="77777777" w:rsidR="00A574F9" w:rsidRPr="00613BB9" w:rsidRDefault="00A574F9" w:rsidP="00A574F9"/>
    <w:p w14:paraId="1292B621" w14:textId="77777777" w:rsidR="00A574F9" w:rsidRPr="00613BB9" w:rsidRDefault="00A574F9" w:rsidP="00A574F9"/>
    <w:p w14:paraId="2161DC7E" w14:textId="77777777" w:rsidR="00A574F9" w:rsidRPr="00613BB9" w:rsidRDefault="00A574F9" w:rsidP="00A574F9"/>
    <w:p w14:paraId="425492B5" w14:textId="77777777" w:rsidR="00A574F9" w:rsidRPr="00613BB9" w:rsidRDefault="00A574F9" w:rsidP="00A574F9"/>
    <w:p w14:paraId="418D07CA" w14:textId="77777777" w:rsidR="00A574F9" w:rsidRPr="00613BB9" w:rsidRDefault="00A574F9" w:rsidP="00A574F9"/>
    <w:p w14:paraId="5A70A8A6" w14:textId="77777777" w:rsidR="00A574F9" w:rsidRPr="00613BB9" w:rsidRDefault="00A574F9" w:rsidP="00A574F9"/>
    <w:p w14:paraId="2F02C119" w14:textId="77777777" w:rsidR="00A574F9" w:rsidRPr="00613BB9" w:rsidRDefault="00A574F9" w:rsidP="00A574F9"/>
    <w:p w14:paraId="17B698ED" w14:textId="77777777" w:rsidR="00A574F9" w:rsidRPr="00613BB9" w:rsidRDefault="00A574F9" w:rsidP="00A574F9"/>
    <w:p w14:paraId="53158274" w14:textId="77777777" w:rsidR="00A574F9" w:rsidRPr="00613BB9" w:rsidRDefault="00A574F9" w:rsidP="00A574F9"/>
    <w:p w14:paraId="7B3A8B7B" w14:textId="77777777" w:rsidR="00A574F9" w:rsidRPr="00613BB9" w:rsidRDefault="00A574F9" w:rsidP="00A574F9"/>
    <w:p w14:paraId="1005EABE" w14:textId="77777777" w:rsidR="00A574F9" w:rsidRPr="00613BB9" w:rsidRDefault="00A574F9" w:rsidP="00A574F9"/>
    <w:p w14:paraId="4E0B34A5" w14:textId="77777777" w:rsidR="00A574F9" w:rsidRPr="00613BB9" w:rsidRDefault="00A574F9" w:rsidP="00A574F9"/>
    <w:p w14:paraId="1EEF6B92" w14:textId="77777777" w:rsidR="00A574F9" w:rsidRPr="00613BB9" w:rsidRDefault="00A574F9" w:rsidP="00A574F9"/>
    <w:p w14:paraId="61FE7A68" w14:textId="77777777" w:rsidR="00A574F9" w:rsidRPr="00613BB9" w:rsidRDefault="00A574F9" w:rsidP="00A574F9"/>
    <w:p w14:paraId="7AAAD4B9" w14:textId="77777777" w:rsidR="00A574F9" w:rsidRPr="00613BB9" w:rsidRDefault="00A574F9" w:rsidP="00A574F9"/>
    <w:p w14:paraId="06AFC176" w14:textId="77777777" w:rsidR="00A574F9" w:rsidRPr="00613BB9" w:rsidRDefault="00A574F9" w:rsidP="00A574F9"/>
    <w:p w14:paraId="1F9D6FE9" w14:textId="77777777" w:rsidR="00A574F9" w:rsidRPr="00613BB9" w:rsidRDefault="00A574F9" w:rsidP="00A574F9"/>
    <w:p w14:paraId="75DAFF47" w14:textId="77777777" w:rsidR="00A574F9" w:rsidRPr="00613BB9" w:rsidRDefault="00A574F9" w:rsidP="00A574F9"/>
    <w:p w14:paraId="6D804B7D" w14:textId="77777777" w:rsidR="00A574F9" w:rsidRPr="00613BB9" w:rsidRDefault="00A574F9" w:rsidP="00A574F9"/>
    <w:p w14:paraId="54AFFAB5" w14:textId="77777777" w:rsidR="00B371E8" w:rsidRPr="00613BB9" w:rsidRDefault="00B371E8" w:rsidP="00B371E8">
      <w:pPr>
        <w:pStyle w:val="2"/>
        <w:spacing w:before="384" w:beforeAutospacing="0" w:after="384" w:afterAutospacing="0"/>
        <w:jc w:val="center"/>
        <w:rPr>
          <w:sz w:val="26"/>
          <w:szCs w:val="26"/>
        </w:rPr>
      </w:pPr>
      <w:bookmarkStart w:id="747" w:name="_Toc46395342"/>
      <w:r w:rsidRPr="00613BB9">
        <w:rPr>
          <w:b w:val="0"/>
          <w:bCs w:val="0"/>
          <w:sz w:val="26"/>
          <w:szCs w:val="26"/>
        </w:rPr>
        <w:t>Hexo插件</w:t>
      </w:r>
      <w:bookmarkEnd w:id="747"/>
    </w:p>
    <w:p w14:paraId="7E31D28F" w14:textId="77777777" w:rsidR="00B371E8" w:rsidRPr="00613BB9" w:rsidRDefault="00B371E8" w:rsidP="00B371E8">
      <w:pPr>
        <w:pStyle w:val="a3"/>
        <w:spacing w:before="408" w:beforeAutospacing="0" w:after="408" w:afterAutospacing="0"/>
      </w:pPr>
      <w:r w:rsidRPr="00613BB9">
        <w:t>Hexo 有强大的插件系统，让我们能够轻松扩展功能而不用修改核心模块的源码。在 Hexo 中有两种形式的插件：</w:t>
      </w:r>
    </w:p>
    <w:p w14:paraId="5867ABDD" w14:textId="77777777" w:rsidR="00B371E8" w:rsidRPr="00613BB9" w:rsidRDefault="00B371E8" w:rsidP="00907565">
      <w:pPr>
        <w:pStyle w:val="a3"/>
        <w:numPr>
          <w:ilvl w:val="0"/>
          <w:numId w:val="164"/>
        </w:numPr>
        <w:spacing w:before="408" w:beforeAutospacing="0" w:after="408" w:afterAutospacing="0"/>
      </w:pPr>
      <w:r w:rsidRPr="00613BB9">
        <w:t>脚本（Scripts）</w:t>
      </w:r>
    </w:p>
    <w:p w14:paraId="1C391720" w14:textId="77777777" w:rsidR="00B371E8" w:rsidRPr="00613BB9" w:rsidRDefault="00B371E8" w:rsidP="00907565">
      <w:pPr>
        <w:pStyle w:val="a3"/>
        <w:numPr>
          <w:ilvl w:val="0"/>
          <w:numId w:val="164"/>
        </w:numPr>
        <w:spacing w:before="408" w:beforeAutospacing="0" w:after="408" w:afterAutospacing="0"/>
      </w:pPr>
      <w:r w:rsidRPr="00613BB9">
        <w:t>插件（Packages）</w:t>
      </w:r>
    </w:p>
    <w:p w14:paraId="5538F84C" w14:textId="77777777" w:rsidR="00B371E8" w:rsidRPr="00613BB9" w:rsidRDefault="00B371E8" w:rsidP="00B371E8">
      <w:pPr>
        <w:pStyle w:val="a3"/>
        <w:spacing w:before="408" w:beforeAutospacing="0" w:after="408" w:afterAutospacing="0"/>
      </w:pPr>
      <w:r w:rsidRPr="00613BB9">
        <w:t xml:space="preserve">如果我们的代码很简单，我们可以编写脚本，只需要把 JavaScript 文件放到 </w:t>
      </w:r>
      <w:r w:rsidRPr="00613BB9">
        <w:rPr>
          <w:rStyle w:val="HTML1"/>
          <w:shd w:val="clear" w:color="auto" w:fill="F8F8F8"/>
        </w:rPr>
        <w:t>scripts</w:t>
      </w:r>
      <w:r w:rsidRPr="00613BB9">
        <w:t xml:space="preserve"> 文件夹，在启动时就会自动载入。简单来说，脚本文件可以相当于一</w:t>
      </w:r>
      <w:r w:rsidRPr="00613BB9">
        <w:lastRenderedPageBreak/>
        <w:t>些这样的的工具函数，当我们发现Hexo官方提供的函数不能满足我们的需求时，我们可以通过添加一个脚本来实现。</w:t>
      </w:r>
    </w:p>
    <w:p w14:paraId="059A5501" w14:textId="77777777" w:rsidR="00B371E8" w:rsidRPr="00613BB9" w:rsidRDefault="00B371E8" w:rsidP="00B371E8">
      <w:pPr>
        <w:pStyle w:val="a3"/>
        <w:spacing w:before="408" w:beforeAutospacing="0" w:after="408" w:afterAutospacing="0"/>
      </w:pPr>
      <w:r w:rsidRPr="00613BB9">
        <w:t>比如，我们现在有这样一个简单的需求，我们想给首页文章列表中的文章块添加一个背景颜色，背景颜色我们可以在文章md文件中定义，如果未定义，则随机选用一种颜色。</w:t>
      </w:r>
    </w:p>
    <w:p w14:paraId="0CBBAF3B" w14:textId="77777777" w:rsidR="00B371E8" w:rsidRPr="00613BB9" w:rsidRDefault="00B371E8" w:rsidP="00B371E8">
      <w:pPr>
        <w:pStyle w:val="a3"/>
        <w:spacing w:before="408" w:beforeAutospacing="0" w:after="408" w:afterAutospacing="0"/>
      </w:pPr>
      <w:r w:rsidRPr="00613BB9">
        <w:t>首先，我们先在文章md文件中顶部Front-matter添加一个</w:t>
      </w:r>
      <w:r w:rsidRPr="00613BB9">
        <w:rPr>
          <w:rStyle w:val="HTML1"/>
          <w:shd w:val="clear" w:color="auto" w:fill="F8F8F8"/>
        </w:rPr>
        <w:t>color</w:t>
      </w:r>
      <w:r w:rsidRPr="00613BB9">
        <w:t>字段：</w:t>
      </w:r>
    </w:p>
    <w:p w14:paraId="173E0FD3" w14:textId="77777777" w:rsidR="00B371E8" w:rsidRPr="00613BB9" w:rsidRDefault="00B371E8" w:rsidP="00B371E8">
      <w:pPr>
        <w:pStyle w:val="a3"/>
        <w:spacing w:before="408" w:beforeAutospacing="0" w:after="408" w:afterAutospacing="0"/>
      </w:pPr>
      <w:r w:rsidRPr="00613BB9">
        <w:rPr>
          <w:rStyle w:val="HTML1"/>
          <w:shd w:val="clear" w:color="auto" w:fill="F8F8F8"/>
        </w:rPr>
        <w:t>_posts/hello-world-1.md</w:t>
      </w:r>
      <w:r w:rsidRPr="00613BB9">
        <w:t>:</w:t>
      </w:r>
    </w:p>
    <w:p w14:paraId="42F1DDA1" w14:textId="77777777" w:rsidR="00B371E8" w:rsidRPr="00613BB9" w:rsidRDefault="00B371E8" w:rsidP="00B371E8">
      <w:pPr>
        <w:pStyle w:val="HTML"/>
      </w:pPr>
      <w:r w:rsidRPr="00613BB9">
        <w:rPr>
          <w:rStyle w:val="HTML1"/>
          <w:rFonts w:ascii="Consolas" w:hAnsi="Consolas"/>
          <w:sz w:val="21"/>
          <w:szCs w:val="21"/>
          <w:shd w:val="clear" w:color="auto" w:fill="3F3F3F"/>
        </w:rPr>
        <w:t>title: Hello World 1</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date: 2019-02-12 17:49:32</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categories: </w:t>
      </w:r>
      <w:r w:rsidRPr="00613BB9">
        <w:rPr>
          <w:rStyle w:val="HTML1"/>
          <w:rFonts w:ascii="Consolas" w:hAnsi="Consolas"/>
          <w:sz w:val="21"/>
          <w:szCs w:val="21"/>
          <w:shd w:val="clear" w:color="auto" w:fill="3F3F3F"/>
        </w:rPr>
        <w:t>分类</w:t>
      </w:r>
      <w:r w:rsidRPr="00613BB9">
        <w:rPr>
          <w:rStyle w:val="HTML1"/>
          <w:rFonts w:ascii="Consolas" w:hAnsi="Consolas"/>
          <w:sz w:val="21"/>
          <w:szCs w:val="21"/>
          <w:shd w:val="clear" w:color="auto" w:fill="3F3F3F"/>
        </w:rPr>
        <w:t>1</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tags: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 </w:t>
      </w:r>
      <w:r w:rsidRPr="00613BB9">
        <w:rPr>
          <w:rStyle w:val="HTML1"/>
          <w:rFonts w:ascii="Consolas" w:hAnsi="Consolas"/>
          <w:sz w:val="21"/>
          <w:szCs w:val="21"/>
          <w:shd w:val="clear" w:color="auto" w:fill="3F3F3F"/>
        </w:rPr>
        <w:t>标签</w:t>
      </w:r>
      <w:r w:rsidRPr="00613BB9">
        <w:rPr>
          <w:rStyle w:val="HTML1"/>
          <w:rFonts w:ascii="Consolas" w:hAnsi="Consolas"/>
          <w:sz w:val="21"/>
          <w:szCs w:val="21"/>
          <w:shd w:val="clear" w:color="auto" w:fill="3F3F3F"/>
        </w:rPr>
        <w:t>1</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color: blue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53D04A5F" w14:textId="77777777" w:rsidR="00B371E8" w:rsidRPr="00613BB9" w:rsidRDefault="00B371E8" w:rsidP="00B371E8">
      <w:pPr>
        <w:pStyle w:val="a3"/>
        <w:spacing w:before="408" w:beforeAutospacing="0" w:after="408" w:afterAutospacing="0"/>
      </w:pPr>
      <w:r w:rsidRPr="00613BB9">
        <w:t>定义完成后，我们就可以在文章信息字段</w:t>
      </w:r>
      <w:r w:rsidRPr="00613BB9">
        <w:rPr>
          <w:rStyle w:val="HTML1"/>
          <w:shd w:val="clear" w:color="auto" w:fill="F8F8F8"/>
        </w:rPr>
        <w:t>post</w:t>
      </w:r>
      <w:r w:rsidRPr="00613BB9">
        <w:t>或者</w:t>
      </w:r>
      <w:r w:rsidRPr="00613BB9">
        <w:rPr>
          <w:rStyle w:val="HTML1"/>
          <w:shd w:val="clear" w:color="auto" w:fill="F8F8F8"/>
        </w:rPr>
        <w:t>page</w:t>
      </w:r>
      <w:r w:rsidRPr="00613BB9">
        <w:t>中获取到</w:t>
      </w:r>
      <w:r w:rsidRPr="00613BB9">
        <w:rPr>
          <w:rStyle w:val="HTML1"/>
          <w:shd w:val="clear" w:color="auto" w:fill="F8F8F8"/>
        </w:rPr>
        <w:t>color</w:t>
      </w:r>
      <w:r w:rsidRPr="00613BB9">
        <w:t>。</w:t>
      </w:r>
    </w:p>
    <w:p w14:paraId="78C1F307" w14:textId="77777777" w:rsidR="00B371E8" w:rsidRPr="00613BB9" w:rsidRDefault="00B371E8" w:rsidP="00B371E8">
      <w:pPr>
        <w:pStyle w:val="a3"/>
        <w:spacing w:before="408" w:beforeAutospacing="0" w:after="408" w:afterAutospacing="0"/>
      </w:pPr>
      <w:r w:rsidRPr="00613BB9">
        <w:t>然后，我们需要添加一个脚本函数来根据</w:t>
      </w:r>
      <w:r w:rsidRPr="00613BB9">
        <w:rPr>
          <w:rStyle w:val="HTML1"/>
          <w:shd w:val="clear" w:color="auto" w:fill="F8F8F8"/>
        </w:rPr>
        <w:t>color</w:t>
      </w:r>
      <w:r w:rsidRPr="00613BB9">
        <w:t>字段来获取文章块的背景颜色，新增</w:t>
      </w:r>
      <w:r w:rsidRPr="00613BB9">
        <w:rPr>
          <w:rStyle w:val="HTML1"/>
          <w:shd w:val="clear" w:color="auto" w:fill="F8F8F8"/>
        </w:rPr>
        <w:t>scripts/getPostBgColor.js</w:t>
      </w:r>
      <w:r w:rsidRPr="00613BB9">
        <w:t>:</w:t>
      </w:r>
    </w:p>
    <w:p w14:paraId="43954F8D" w14:textId="77777777" w:rsidR="00B371E8" w:rsidRPr="00613BB9" w:rsidRDefault="00B371E8" w:rsidP="00B371E8">
      <w:pPr>
        <w:pStyle w:val="HTML"/>
      </w:pPr>
      <w:r w:rsidRPr="00613BB9">
        <w:rPr>
          <w:rStyle w:val="HTML1"/>
          <w:rFonts w:ascii="Consolas" w:hAnsi="Consolas"/>
          <w:sz w:val="21"/>
          <w:szCs w:val="21"/>
          <w:shd w:val="clear" w:color="auto" w:fill="3F3F3F"/>
        </w:rPr>
        <w:t>const arr = [ 'blue', 'purple', 'green', 'yellow', 'red', 'orange'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var getPostBgColor = function(color)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if (arr.indexOf(color) &gt;= 0)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`bg-${color}`;</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'bg-' + randBgColor();</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function randBgColor()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arr[randomInt(0, 5)];</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function randomInt(min, max)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Math.round(Math.random() * (max - min)) + min;</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hexo.extend.helper.register('getPostBgColor', getPostBgColor);</w:t>
      </w:r>
    </w:p>
    <w:p w14:paraId="52199F60" w14:textId="77777777" w:rsidR="00B371E8" w:rsidRPr="00613BB9" w:rsidRDefault="00B371E8" w:rsidP="00B371E8">
      <w:pPr>
        <w:pStyle w:val="a3"/>
        <w:spacing w:before="408" w:beforeAutospacing="0" w:after="408" w:afterAutospacing="0"/>
      </w:pPr>
      <w:r w:rsidRPr="00613BB9">
        <w:lastRenderedPageBreak/>
        <w:t>最后一行我们通过</w:t>
      </w:r>
      <w:r w:rsidRPr="00613BB9">
        <w:rPr>
          <w:rStyle w:val="HTML1"/>
          <w:shd w:val="clear" w:color="auto" w:fill="F8F8F8"/>
        </w:rPr>
        <w:t>hexo.extend.helper.register</w:t>
      </w:r>
      <w:r w:rsidRPr="00613BB9">
        <w:t>全局注册一个脚本函数，注册完成后，我们就可以在模板文件中和Hexo官方提供的全局函数一样使用。</w:t>
      </w:r>
    </w:p>
    <w:p w14:paraId="3C0406D5" w14:textId="77777777" w:rsidR="00B371E8" w:rsidRPr="00613BB9" w:rsidRDefault="00B371E8" w:rsidP="00B371E8">
      <w:pPr>
        <w:pStyle w:val="a3"/>
        <w:spacing w:before="408" w:beforeAutospacing="0" w:after="408" w:afterAutospacing="0"/>
      </w:pPr>
      <w:r w:rsidRPr="00613BB9">
        <w:t>修改</w:t>
      </w:r>
      <w:r w:rsidRPr="00613BB9">
        <w:rPr>
          <w:rStyle w:val="HTML1"/>
          <w:shd w:val="clear" w:color="auto" w:fill="F8F8F8"/>
        </w:rPr>
        <w:t>layout/index.ejs</w:t>
      </w:r>
      <w:r w:rsidRPr="00613BB9">
        <w:t>:</w:t>
      </w:r>
    </w:p>
    <w:p w14:paraId="0186F4DF" w14:textId="77777777" w:rsidR="00B371E8" w:rsidRPr="00613BB9" w:rsidRDefault="00B371E8" w:rsidP="00B371E8">
      <w:pPr>
        <w:pStyle w:val="HTML"/>
      </w:pP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&lt;article class="post &lt;%= getPostBgColor(post.color) %&gt;"&gt;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316CBA2C" w14:textId="77777777" w:rsidR="00B371E8" w:rsidRPr="00613BB9" w:rsidRDefault="00B371E8" w:rsidP="00B371E8">
      <w:pPr>
        <w:pStyle w:val="a3"/>
        <w:spacing w:before="408" w:beforeAutospacing="0" w:after="408" w:afterAutospacing="0"/>
      </w:pPr>
      <w:r w:rsidRPr="00613BB9">
        <w:t>添加背景颜色样式，编辑</w:t>
      </w:r>
      <w:r w:rsidRPr="00613BB9">
        <w:rPr>
          <w:rStyle w:val="HTML1"/>
          <w:shd w:val="clear" w:color="auto" w:fill="F8F8F8"/>
        </w:rPr>
        <w:t>css/index.styl</w:t>
      </w:r>
      <w:r w:rsidRPr="00613BB9">
        <w:t>:</w:t>
      </w:r>
    </w:p>
    <w:p w14:paraId="332EF570" w14:textId="77777777" w:rsidR="00B371E8" w:rsidRPr="00613BB9" w:rsidRDefault="00B371E8" w:rsidP="00B371E8">
      <w:pPr>
        <w:pStyle w:val="HTML"/>
      </w:pP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.bg-blue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#6fa3ef;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.bg-purple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#bc99c4;</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.bg-green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#46c47c;</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.bg-yellow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#f9bb3c;</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.bg-red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#e8583d;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.bg-orange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#f68e5f;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2B8AABA8" w14:textId="77777777" w:rsidR="00B371E8" w:rsidRPr="00613BB9" w:rsidRDefault="00B371E8" w:rsidP="00B371E8">
      <w:pPr>
        <w:pStyle w:val="a3"/>
        <w:spacing w:before="408" w:beforeAutospacing="0" w:after="408" w:afterAutospacing="0"/>
      </w:pPr>
      <w:r w:rsidRPr="00613BB9">
        <w:t>看下效果，Hello World 1这篇文章我们定义了</w:t>
      </w:r>
      <w:r w:rsidRPr="00613BB9">
        <w:rPr>
          <w:rStyle w:val="HTML1"/>
          <w:shd w:val="clear" w:color="auto" w:fill="F8F8F8"/>
        </w:rPr>
        <w:t>color：blue</w:t>
      </w:r>
      <w:r w:rsidRPr="00613BB9">
        <w:t>，因此是蓝色，其他文章，我们未定义</w:t>
      </w:r>
      <w:r w:rsidRPr="00613BB9">
        <w:rPr>
          <w:rStyle w:val="HTML1"/>
          <w:shd w:val="clear" w:color="auto" w:fill="F8F8F8"/>
        </w:rPr>
        <w:t>color</w:t>
      </w:r>
      <w:r w:rsidRPr="00613BB9">
        <w:t>，因此是随机颜色。</w:t>
      </w:r>
    </w:p>
    <w:p w14:paraId="01E825B0" w14:textId="1D3E5D4F" w:rsidR="00B371E8" w:rsidRPr="00613BB9" w:rsidRDefault="00B371E8" w:rsidP="00B371E8">
      <w:r w:rsidRPr="00613BB9">
        <w:rPr>
          <w:noProof/>
        </w:rPr>
        <mc:AlternateContent>
          <mc:Choice Requires="wps">
            <w:drawing>
              <wp:inline distT="0" distB="0" distL="0" distR="0" wp14:anchorId="0331E983" wp14:editId="65D7A769">
                <wp:extent cx="301625" cy="301625"/>
                <wp:effectExtent l="0" t="0" r="0" b="0"/>
                <wp:docPr id="113" name="矩形 1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F81C54" id="矩形 1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c3s+b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41FA7E02" w14:textId="77777777" w:rsidR="00B371E8" w:rsidRPr="00613BB9" w:rsidRDefault="00B371E8" w:rsidP="00B371E8">
      <w:pPr>
        <w:pStyle w:val="a3"/>
        <w:spacing w:before="408" w:beforeAutospacing="0" w:after="408" w:afterAutospacing="0"/>
      </w:pPr>
      <w:r w:rsidRPr="00613BB9">
        <w:t>这样，我们就实现了随机背景色这个小需求，当然这只是一个非常简单的例子，如果有其他复杂的需求，我们可以通过编写更加复杂的脚本来实现。</w:t>
      </w:r>
    </w:p>
    <w:p w14:paraId="41C0E33D" w14:textId="77777777" w:rsidR="00B371E8" w:rsidRPr="00613BB9" w:rsidRDefault="00B371E8" w:rsidP="00B371E8">
      <w:pPr>
        <w:pStyle w:val="2"/>
        <w:spacing w:before="384" w:beforeAutospacing="0" w:after="384" w:afterAutospacing="0"/>
        <w:jc w:val="center"/>
        <w:rPr>
          <w:sz w:val="26"/>
          <w:szCs w:val="26"/>
        </w:rPr>
      </w:pPr>
      <w:bookmarkStart w:id="748" w:name="_Toc46395343"/>
      <w:r w:rsidRPr="00613BB9">
        <w:rPr>
          <w:b w:val="0"/>
          <w:bCs w:val="0"/>
          <w:sz w:val="26"/>
          <w:szCs w:val="26"/>
        </w:rPr>
        <w:t>Hexo的数据DB扩展查询</w:t>
      </w:r>
      <w:bookmarkEnd w:id="748"/>
    </w:p>
    <w:p w14:paraId="1FDA7F6B" w14:textId="77777777" w:rsidR="00B371E8" w:rsidRPr="00613BB9" w:rsidRDefault="00B371E8" w:rsidP="00B371E8">
      <w:pPr>
        <w:pStyle w:val="a3"/>
        <w:spacing w:before="408" w:beforeAutospacing="0" w:after="408" w:afterAutospacing="0"/>
      </w:pPr>
      <w:r w:rsidRPr="00613BB9">
        <w:lastRenderedPageBreak/>
        <w:t>我们已经知道，Hexo已经为我们预先定义了很多常用的变量供我们使用，具体可以在 Hexo | 变量 查询。但是如果系统提供的变量数据不能满足我们的要求，那我们该怎么办呢？其实我们可以通过扩展查询来获取到我们期望的数据。</w:t>
      </w:r>
    </w:p>
    <w:p w14:paraId="1C56E0B3" w14:textId="77777777" w:rsidR="00B371E8" w:rsidRPr="00613BB9" w:rsidRDefault="00B371E8" w:rsidP="00B371E8">
      <w:pPr>
        <w:pStyle w:val="a3"/>
        <w:spacing w:before="408" w:beforeAutospacing="0" w:after="408" w:afterAutospacing="0"/>
      </w:pPr>
      <w:r w:rsidRPr="00613BB9">
        <w:t>其实Hexo所有的文章分类标签等等变量信息，在编译成本地静态文件之前，都是本地存储在一个</w:t>
      </w:r>
      <w:r w:rsidRPr="00613BB9">
        <w:rPr>
          <w:rStyle w:val="HTML1"/>
          <w:shd w:val="clear" w:color="auto" w:fill="F8F8F8"/>
        </w:rPr>
        <w:t>db.json</w:t>
      </w:r>
      <w:r w:rsidRPr="00613BB9">
        <w:t>中的，相当于小型的本地数据库，Hexo在运行阶段，所有的数据相关操作其实都是在这个小型数据库上进行操作，其底层使用的查询引擎就是Warehouse。因此我们可以通过Warehouse的语法进行自定义扩展查询。</w:t>
      </w:r>
    </w:p>
    <w:p w14:paraId="4BF6E8AD" w14:textId="77777777" w:rsidR="00B371E8" w:rsidRPr="00613BB9" w:rsidRDefault="00B371E8" w:rsidP="00B371E8">
      <w:pPr>
        <w:pStyle w:val="a3"/>
        <w:spacing w:before="408" w:beforeAutospacing="0" w:after="408" w:afterAutospacing="0"/>
      </w:pPr>
      <w:r w:rsidRPr="00613BB9">
        <w:t>比如我们需要在页面的底部展示全站的最近6篇文章列表，由于Hexo首页只提供了第一页的数据，因此我们可以基于</w:t>
      </w:r>
      <w:r w:rsidRPr="00613BB9">
        <w:rPr>
          <w:rStyle w:val="HTML1"/>
          <w:shd w:val="clear" w:color="auto" w:fill="F8F8F8"/>
        </w:rPr>
        <w:t>site</w:t>
      </w:r>
      <w:r w:rsidRPr="00613BB9">
        <w:t>变量进行扩展查询：</w:t>
      </w:r>
    </w:p>
    <w:p w14:paraId="5A4910C9" w14:textId="77777777" w:rsidR="00B371E8" w:rsidRPr="00613BB9" w:rsidRDefault="00B371E8" w:rsidP="00B371E8">
      <w:pPr>
        <w:pStyle w:val="HTML"/>
      </w:pPr>
      <w:r w:rsidRPr="00613BB9">
        <w:rPr>
          <w:rStyle w:val="HTML1"/>
          <w:rFonts w:ascii="Consolas" w:hAnsi="Consolas"/>
          <w:sz w:val="21"/>
          <w:szCs w:val="21"/>
          <w:shd w:val="clear" w:color="auto" w:fill="3F3F3F"/>
        </w:rPr>
        <w:t>site.posts.sort({date: -1}).limit(6)</w:t>
      </w:r>
    </w:p>
    <w:p w14:paraId="4015C3FD" w14:textId="77777777" w:rsidR="00B371E8" w:rsidRPr="00613BB9" w:rsidRDefault="00B371E8" w:rsidP="00B371E8">
      <w:pPr>
        <w:pStyle w:val="a3"/>
        <w:spacing w:before="408" w:beforeAutospacing="0" w:after="408" w:afterAutospacing="0"/>
      </w:pPr>
      <w:r w:rsidRPr="00613BB9">
        <w:rPr>
          <w:rStyle w:val="HTML1"/>
          <w:shd w:val="clear" w:color="auto" w:fill="F8F8F8"/>
        </w:rPr>
        <w:t>site.posts</w:t>
      </w:r>
      <w:r w:rsidRPr="00613BB9">
        <w:t>表示所有的文章，</w:t>
      </w:r>
      <w:r w:rsidRPr="00613BB9">
        <w:rPr>
          <w:rStyle w:val="HTML1"/>
          <w:shd w:val="clear" w:color="auto" w:fill="F8F8F8"/>
        </w:rPr>
        <w:t>sort（{date: -1})</w:t>
      </w:r>
      <w:r w:rsidRPr="00613BB9">
        <w:t>表示按创建时间倒序排列，</w:t>
      </w:r>
      <w:r w:rsidRPr="00613BB9">
        <w:rPr>
          <w:rStyle w:val="HTML1"/>
          <w:shd w:val="clear" w:color="auto" w:fill="F8F8F8"/>
        </w:rPr>
        <w:t>limit(6)</w:t>
      </w:r>
      <w:r w:rsidRPr="00613BB9">
        <w:t>表示只取前6条数据，这样我们就可以拿到了全站的最近6文章信息，后续进行相应展示操作即可。</w:t>
      </w:r>
    </w:p>
    <w:p w14:paraId="1E0C9A01" w14:textId="77777777" w:rsidR="00B371E8" w:rsidRPr="00613BB9" w:rsidRDefault="00B371E8" w:rsidP="00B371E8">
      <w:pPr>
        <w:pStyle w:val="a3"/>
        <w:spacing w:before="408" w:beforeAutospacing="0" w:after="408" w:afterAutospacing="0"/>
      </w:pPr>
      <w:r w:rsidRPr="00613BB9">
        <w:t>其他更多复杂的扩展查询都可以根据Warehouse语法文档进行按需扩展。</w:t>
      </w:r>
    </w:p>
    <w:p w14:paraId="647CCAB7" w14:textId="77777777" w:rsidR="00B371E8" w:rsidRPr="00613BB9" w:rsidRDefault="00B371E8" w:rsidP="00B371E8">
      <w:pPr>
        <w:pStyle w:val="2"/>
        <w:spacing w:before="384" w:beforeAutospacing="0" w:after="384" w:afterAutospacing="0"/>
        <w:jc w:val="center"/>
        <w:rPr>
          <w:sz w:val="26"/>
          <w:szCs w:val="26"/>
        </w:rPr>
      </w:pPr>
      <w:bookmarkStart w:id="749" w:name="_Toc46395344"/>
      <w:r w:rsidRPr="00613BB9">
        <w:rPr>
          <w:b w:val="0"/>
          <w:bCs w:val="0"/>
          <w:sz w:val="26"/>
          <w:szCs w:val="26"/>
        </w:rPr>
        <w:t>总结</w:t>
      </w:r>
      <w:bookmarkEnd w:id="749"/>
    </w:p>
    <w:p w14:paraId="2279AAB8" w14:textId="77777777" w:rsidR="00B371E8" w:rsidRPr="00613BB9" w:rsidRDefault="00B371E8" w:rsidP="00B371E8">
      <w:pPr>
        <w:pStyle w:val="a3"/>
        <w:spacing w:before="408" w:beforeAutospacing="0" w:after="408" w:afterAutospacing="0"/>
      </w:pPr>
      <w:r w:rsidRPr="00613BB9">
        <w:t>其实说白了，Hexo就是把那些 Markdown 文件，按照我们编写的对应布局模板，填上对应的数据生成 HTML 页面，然后在编译的过程中将JS/CSS等文件引入HTML，然后生成每个页面的对应HMTL静态文件。</w:t>
      </w:r>
    </w:p>
    <w:p w14:paraId="30971F53" w14:textId="77777777" w:rsidR="00B371E8" w:rsidRPr="00613BB9" w:rsidRDefault="00B371E8" w:rsidP="00B371E8">
      <w:pPr>
        <w:pStyle w:val="a3"/>
        <w:spacing w:before="408" w:beforeAutospacing="0" w:after="408" w:afterAutospacing="0"/>
      </w:pPr>
      <w:r w:rsidRPr="00613BB9">
        <w:t>而Hexo主题的作用就是决定每个布局模板长什么样。</w:t>
      </w:r>
    </w:p>
    <w:p w14:paraId="097C9B49" w14:textId="0C5DECEE" w:rsidR="009E165B" w:rsidRPr="00613BB9" w:rsidRDefault="009E165B" w:rsidP="009E165B"/>
    <w:p w14:paraId="0A571CCA" w14:textId="4AF818F2" w:rsidR="009E165B" w:rsidRPr="00613BB9" w:rsidRDefault="009E165B" w:rsidP="009E165B"/>
    <w:p w14:paraId="2AE1D228" w14:textId="344824FE" w:rsidR="009E165B" w:rsidRPr="00613BB9" w:rsidRDefault="009E165B" w:rsidP="009E165B"/>
    <w:p w14:paraId="4EC003A8" w14:textId="375926A3" w:rsidR="009E165B" w:rsidRPr="00613BB9" w:rsidRDefault="009E165B" w:rsidP="009E165B"/>
    <w:p w14:paraId="722C168D" w14:textId="206A092C" w:rsidR="009E165B" w:rsidRPr="00613BB9" w:rsidRDefault="009E165B" w:rsidP="009E165B"/>
    <w:p w14:paraId="1EEEB0D5" w14:textId="460298AC" w:rsidR="009E165B" w:rsidRPr="00613BB9" w:rsidRDefault="009E165B" w:rsidP="009E165B"/>
    <w:p w14:paraId="6CA7C849" w14:textId="7BBB957F" w:rsidR="009E165B" w:rsidRPr="00613BB9" w:rsidRDefault="009E165B" w:rsidP="009E165B"/>
    <w:p w14:paraId="66632870" w14:textId="051341E8" w:rsidR="009E165B" w:rsidRPr="00613BB9" w:rsidRDefault="009E165B" w:rsidP="009E165B"/>
    <w:p w14:paraId="4ED4265D" w14:textId="139ED74C" w:rsidR="009E165B" w:rsidRPr="00613BB9" w:rsidRDefault="009E165B" w:rsidP="009E165B"/>
    <w:p w14:paraId="4FB643FE" w14:textId="1E5B48C2" w:rsidR="004C177C" w:rsidRPr="00613BB9" w:rsidRDefault="004C177C" w:rsidP="009E165B"/>
    <w:p w14:paraId="2F02FA04" w14:textId="203E467E" w:rsidR="004C177C" w:rsidRPr="00613BB9" w:rsidRDefault="004C177C" w:rsidP="009E165B"/>
    <w:p w14:paraId="10231DDA" w14:textId="2E3CF203" w:rsidR="004C177C" w:rsidRPr="00613BB9" w:rsidRDefault="004C177C" w:rsidP="009E165B"/>
    <w:p w14:paraId="731D314E" w14:textId="77777777" w:rsidR="004C177C" w:rsidRPr="00613BB9" w:rsidRDefault="004C177C" w:rsidP="009E165B"/>
    <w:p w14:paraId="088CE8C7" w14:textId="77777777" w:rsidR="00853618" w:rsidRPr="00613BB9" w:rsidRDefault="00853618" w:rsidP="00853618">
      <w:pPr>
        <w:pStyle w:val="2"/>
      </w:pPr>
      <w:bookmarkStart w:id="750" w:name="_Toc46395345"/>
      <w:r w:rsidRPr="00613BB9">
        <w:t>新建仓库</w:t>
      </w:r>
      <w:bookmarkEnd w:id="750"/>
    </w:p>
    <w:p w14:paraId="20CAD5DD" w14:textId="77777777" w:rsidR="00853618" w:rsidRPr="00613BB9" w:rsidRDefault="00853618" w:rsidP="00853618">
      <w:pPr>
        <w:pStyle w:val="a3"/>
      </w:pPr>
      <w:r w:rsidRPr="00613BB9">
        <w:t xml:space="preserve">都说了要给他人访问，如果你连个仓库都没有，是不是说不过去？出门右转上 </w:t>
      </w:r>
      <w:r w:rsidRPr="00613BB9">
        <w:rPr>
          <w:rStyle w:val="HTML1"/>
        </w:rPr>
        <w:t>github</w:t>
      </w:r>
      <w:r w:rsidRPr="00613BB9">
        <w:t xml:space="preserve"> 新建一个仓库，仓库名必须为 </w:t>
      </w:r>
      <w:r w:rsidRPr="00613BB9">
        <w:rPr>
          <w:rStyle w:val="HTML1"/>
        </w:rPr>
        <w:t>&lt;user-name&gt;.github.io</w:t>
      </w:r>
      <w:r w:rsidRPr="00613BB9">
        <w:t xml:space="preserve"> 格式，其中 </w:t>
      </w:r>
      <w:r w:rsidRPr="00613BB9">
        <w:rPr>
          <w:rStyle w:val="HTML1"/>
        </w:rPr>
        <w:t>&lt;user-name&gt;</w:t>
      </w:r>
      <w:r w:rsidRPr="00613BB9">
        <w:t xml:space="preserve"> 是你 </w:t>
      </w:r>
      <w:r w:rsidRPr="00613BB9">
        <w:rPr>
          <w:rStyle w:val="HTML1"/>
        </w:rPr>
        <w:t>github</w:t>
      </w:r>
      <w:r w:rsidRPr="00613BB9">
        <w:t xml:space="preserve"> 的昵称。不要问我为什么，问我我也不想回答你。</w:t>
      </w:r>
    </w:p>
    <w:p w14:paraId="207B4246" w14:textId="77777777" w:rsidR="00853618" w:rsidRPr="00613BB9" w:rsidRDefault="00853618" w:rsidP="00853618">
      <w:pPr>
        <w:pStyle w:val="4"/>
      </w:pPr>
      <w:bookmarkStart w:id="751" w:name="_Toc46395346"/>
      <w:r w:rsidRPr="00613BB9">
        <w:t>2. 全局安装hexo</w:t>
      </w:r>
      <w:bookmarkEnd w:id="751"/>
    </w:p>
    <w:p w14:paraId="33AA39BE" w14:textId="77777777" w:rsidR="00853618" w:rsidRPr="00613BB9" w:rsidRDefault="00853618" w:rsidP="00853618">
      <w:pPr>
        <w:pStyle w:val="a3"/>
      </w:pPr>
      <w:r w:rsidRPr="00613BB9">
        <w:t xml:space="preserve">如果你连 </w:t>
      </w:r>
      <w:r w:rsidRPr="00613BB9">
        <w:rPr>
          <w:rStyle w:val="HTML1"/>
        </w:rPr>
        <w:t>npm</w:t>
      </w:r>
      <w:r w:rsidRPr="00613BB9">
        <w:t xml:space="preserve"> 是啥都不知道，对不起，我们的缘分尽了，你走吧。...别，别，别，开个玩笑，有啥问题可以留言。打开命令行，输入下面的命令，全局安装 </w:t>
      </w:r>
      <w:r w:rsidRPr="00613BB9">
        <w:rPr>
          <w:rStyle w:val="HTML1"/>
        </w:rPr>
        <w:t>hexo</w:t>
      </w:r>
      <w:r w:rsidRPr="00613BB9">
        <w:t>。</w:t>
      </w:r>
    </w:p>
    <w:p w14:paraId="2475FE59" w14:textId="77777777" w:rsidR="00853618" w:rsidRPr="00613BB9" w:rsidRDefault="00853618" w:rsidP="00853618">
      <w:pPr>
        <w:pStyle w:val="HTML"/>
        <w:rPr>
          <w:rStyle w:val="HTML1"/>
        </w:rPr>
      </w:pPr>
      <w:r w:rsidRPr="00613BB9">
        <w:rPr>
          <w:rStyle w:val="HTML1"/>
        </w:rPr>
        <w:t>npm install -g hexo</w:t>
      </w:r>
    </w:p>
    <w:p w14:paraId="5DAB6B61" w14:textId="77777777" w:rsidR="00853618" w:rsidRPr="00613BB9" w:rsidRDefault="00853618" w:rsidP="00853618">
      <w:pPr>
        <w:pStyle w:val="4"/>
      </w:pPr>
      <w:bookmarkStart w:id="752" w:name="_Toc46395347"/>
      <w:r w:rsidRPr="00613BB9">
        <w:t>3. 初始化项目</w:t>
      </w:r>
      <w:bookmarkEnd w:id="752"/>
    </w:p>
    <w:p w14:paraId="14435A48" w14:textId="77777777" w:rsidR="00853618" w:rsidRPr="00613BB9" w:rsidRDefault="00853618" w:rsidP="00853618">
      <w:pPr>
        <w:pStyle w:val="a3"/>
      </w:pPr>
      <w:r w:rsidRPr="00613BB9">
        <w:rPr>
          <w:rStyle w:val="HTML1"/>
        </w:rPr>
        <w:t>Just one</w:t>
      </w:r>
      <w:r w:rsidRPr="00613BB9">
        <w:t xml:space="preserve"> 命令，</w:t>
      </w:r>
      <w:r w:rsidRPr="00613BB9">
        <w:rPr>
          <w:rStyle w:val="HTML1"/>
        </w:rPr>
        <w:t>hexo init</w:t>
      </w:r>
      <w:r w:rsidRPr="00613BB9">
        <w:t xml:space="preserve">，就会自动构建一个 </w:t>
      </w:r>
      <w:r w:rsidRPr="00613BB9">
        <w:rPr>
          <w:rStyle w:val="HTML1"/>
        </w:rPr>
        <w:t>hexo</w:t>
      </w:r>
      <w:r w:rsidRPr="00613BB9">
        <w:t xml:space="preserve"> 项目，紧接着执行 </w:t>
      </w:r>
      <w:r w:rsidRPr="00613BB9">
        <w:rPr>
          <w:rStyle w:val="HTML1"/>
        </w:rPr>
        <w:t>hexo s</w:t>
      </w:r>
      <w:r w:rsidRPr="00613BB9">
        <w:t xml:space="preserve">，浏览器访问 </w:t>
      </w:r>
      <w:r w:rsidRPr="00613BB9">
        <w:rPr>
          <w:rStyle w:val="HTML1"/>
        </w:rPr>
        <w:t>localhost:4000</w:t>
      </w:r>
      <w:r w:rsidRPr="00613BB9">
        <w:t xml:space="preserve"> 就可以看到效果啦！过程一定要快，凉了就不好吃了！</w:t>
      </w:r>
    </w:p>
    <w:p w14:paraId="76EB412A" w14:textId="77777777" w:rsidR="00853618" w:rsidRPr="00613BB9" w:rsidRDefault="00853618" w:rsidP="00853618">
      <w:pPr>
        <w:pStyle w:val="HTML"/>
        <w:rPr>
          <w:rStyle w:val="HTML1"/>
        </w:rPr>
      </w:pPr>
      <w:r w:rsidRPr="00613BB9">
        <w:rPr>
          <w:rStyle w:val="HTML1"/>
        </w:rPr>
        <w:t>hexo init</w:t>
      </w:r>
    </w:p>
    <w:p w14:paraId="3A2FCD43" w14:textId="77777777" w:rsidR="00853618" w:rsidRPr="00613BB9" w:rsidRDefault="00853618" w:rsidP="00853618">
      <w:pPr>
        <w:pStyle w:val="HTML"/>
        <w:rPr>
          <w:rStyle w:val="HTML1"/>
        </w:rPr>
      </w:pPr>
    </w:p>
    <w:p w14:paraId="56E2577C" w14:textId="77777777" w:rsidR="00853618" w:rsidRPr="00613BB9" w:rsidRDefault="00853618" w:rsidP="00853618">
      <w:pPr>
        <w:pStyle w:val="HTML"/>
        <w:rPr>
          <w:rStyle w:val="HTML1"/>
        </w:rPr>
      </w:pPr>
      <w:r w:rsidRPr="00613BB9">
        <w:rPr>
          <w:rStyle w:val="token"/>
        </w:rPr>
        <w:t>// 本地运行</w:t>
      </w:r>
    </w:p>
    <w:p w14:paraId="44430936" w14:textId="77777777" w:rsidR="00853618" w:rsidRPr="00613BB9" w:rsidRDefault="00853618" w:rsidP="00853618">
      <w:pPr>
        <w:pStyle w:val="HTML"/>
        <w:rPr>
          <w:rStyle w:val="HTML1"/>
        </w:rPr>
      </w:pPr>
      <w:r w:rsidRPr="00613BB9">
        <w:rPr>
          <w:rStyle w:val="HTML1"/>
        </w:rPr>
        <w:t>hexo s</w:t>
      </w:r>
    </w:p>
    <w:p w14:paraId="5AC53C4D" w14:textId="77777777" w:rsidR="00853618" w:rsidRPr="00613BB9" w:rsidRDefault="00853618" w:rsidP="00853618">
      <w:pPr>
        <w:pStyle w:val="4"/>
      </w:pPr>
      <w:bookmarkStart w:id="753" w:name="_Toc46395348"/>
      <w:r w:rsidRPr="00613BB9">
        <w:t>4. 部署到github</w:t>
      </w:r>
      <w:bookmarkEnd w:id="753"/>
    </w:p>
    <w:p w14:paraId="5BA72E16" w14:textId="77777777" w:rsidR="00853618" w:rsidRPr="00613BB9" w:rsidRDefault="00853618" w:rsidP="00853618">
      <w:pPr>
        <w:pStyle w:val="a3"/>
      </w:pPr>
      <w:r w:rsidRPr="00613BB9">
        <w:t xml:space="preserve">虽然只有一份 </w:t>
      </w:r>
      <w:r w:rsidRPr="00613BB9">
        <w:rPr>
          <w:rStyle w:val="HTML1"/>
        </w:rPr>
        <w:t>Hello World</w:t>
      </w:r>
      <w:r w:rsidRPr="00613BB9">
        <w:t xml:space="preserve">，但是我也想让全世界的人看到，成为最闪耀的那个崽，可咋整？不要慌，快速在项目根目录下找到 </w:t>
      </w:r>
      <w:r w:rsidRPr="00613BB9">
        <w:rPr>
          <w:rStyle w:val="HTML1"/>
        </w:rPr>
        <w:t>_congif.yml</w:t>
      </w:r>
      <w:r w:rsidRPr="00613BB9">
        <w:t xml:space="preserve">，找到 </w:t>
      </w:r>
      <w:r w:rsidRPr="00613BB9">
        <w:rPr>
          <w:rStyle w:val="HTML1"/>
        </w:rPr>
        <w:t>deploy</w:t>
      </w:r>
      <w:r w:rsidRPr="00613BB9">
        <w:t xml:space="preserve"> 字段并填写完整，下面请开始你上学时最擅长的事情：抄写！</w:t>
      </w:r>
    </w:p>
    <w:p w14:paraId="379FF336" w14:textId="77777777" w:rsidR="00853618" w:rsidRPr="00613BB9" w:rsidRDefault="00853618" w:rsidP="00853618">
      <w:pPr>
        <w:pStyle w:val="HTML"/>
        <w:rPr>
          <w:rStyle w:val="HTML1"/>
        </w:rPr>
      </w:pPr>
      <w:r w:rsidRPr="00613BB9">
        <w:rPr>
          <w:rStyle w:val="HTML1"/>
        </w:rPr>
        <w:t># Deployment</w:t>
      </w:r>
    </w:p>
    <w:p w14:paraId="0E4223B4" w14:textId="77777777" w:rsidR="00853618" w:rsidRPr="00613BB9" w:rsidRDefault="00853618" w:rsidP="00853618">
      <w:pPr>
        <w:pStyle w:val="HTML"/>
        <w:rPr>
          <w:rStyle w:val="HTML1"/>
        </w:rPr>
      </w:pPr>
      <w:r w:rsidRPr="00613BB9">
        <w:rPr>
          <w:rStyle w:val="HTML1"/>
        </w:rPr>
        <w:t>## Docs: https://hexo.io/docs/deployment.html</w:t>
      </w:r>
    </w:p>
    <w:p w14:paraId="1A607600" w14:textId="77777777" w:rsidR="00853618" w:rsidRPr="00613BB9" w:rsidRDefault="00853618" w:rsidP="00853618">
      <w:pPr>
        <w:pStyle w:val="HTML"/>
        <w:rPr>
          <w:rStyle w:val="HTML1"/>
        </w:rPr>
      </w:pPr>
      <w:r w:rsidRPr="00613BB9">
        <w:rPr>
          <w:rStyle w:val="HTML1"/>
        </w:rPr>
        <w:t>deploy:</w:t>
      </w:r>
    </w:p>
    <w:p w14:paraId="019BAE07" w14:textId="77777777" w:rsidR="00853618" w:rsidRPr="00613BB9" w:rsidRDefault="00853618" w:rsidP="00853618">
      <w:pPr>
        <w:pStyle w:val="HTML"/>
        <w:rPr>
          <w:rStyle w:val="HTML1"/>
        </w:rPr>
      </w:pPr>
      <w:r w:rsidRPr="00613BB9">
        <w:rPr>
          <w:rStyle w:val="HTML1"/>
        </w:rPr>
        <w:t xml:space="preserve">  type: git</w:t>
      </w:r>
    </w:p>
    <w:p w14:paraId="4C6FF5B8" w14:textId="77777777" w:rsidR="00853618" w:rsidRPr="00613BB9" w:rsidRDefault="00853618" w:rsidP="00853618">
      <w:pPr>
        <w:pStyle w:val="HTML"/>
        <w:rPr>
          <w:rStyle w:val="HTML1"/>
        </w:rPr>
      </w:pPr>
      <w:r w:rsidRPr="00613BB9">
        <w:rPr>
          <w:rStyle w:val="HTML1"/>
        </w:rPr>
        <w:t xml:space="preserve">  repo: &lt;你的仓库地址&gt; # https://github.com/TJ-XiaJiaHao/TJ-XiaJiaHao.github.io</w:t>
      </w:r>
    </w:p>
    <w:p w14:paraId="7E327001" w14:textId="77777777" w:rsidR="00853618" w:rsidRPr="00613BB9" w:rsidRDefault="00853618" w:rsidP="00853618">
      <w:pPr>
        <w:pStyle w:val="HTML"/>
        <w:rPr>
          <w:rStyle w:val="HTML1"/>
        </w:rPr>
      </w:pPr>
      <w:r w:rsidRPr="00613BB9">
        <w:rPr>
          <w:rStyle w:val="HTML1"/>
        </w:rPr>
        <w:t xml:space="preserve">  branch: master</w:t>
      </w:r>
    </w:p>
    <w:p w14:paraId="6FFFCBB3" w14:textId="77777777" w:rsidR="00853618" w:rsidRPr="00613BB9" w:rsidRDefault="00853618" w:rsidP="00853618">
      <w:pPr>
        <w:pStyle w:val="a3"/>
      </w:pPr>
      <w:r w:rsidRPr="00613BB9">
        <w:lastRenderedPageBreak/>
        <w:t xml:space="preserve">抄写完毕！但是！我们需要额外的一个工具来帮助我们推到仓库上，那就是！那就是！那就是 </w:t>
      </w:r>
      <w:r w:rsidRPr="00613BB9">
        <w:rPr>
          <w:rStyle w:val="HTML1"/>
        </w:rPr>
        <w:t>hexo-deployer-git</w:t>
      </w:r>
      <w:r w:rsidRPr="00613BB9">
        <w:t>。搞它！</w:t>
      </w:r>
    </w:p>
    <w:p w14:paraId="43367D40" w14:textId="77777777" w:rsidR="00853618" w:rsidRPr="00613BB9" w:rsidRDefault="00853618" w:rsidP="00853618">
      <w:pPr>
        <w:pStyle w:val="HTML"/>
        <w:rPr>
          <w:rStyle w:val="HTML1"/>
        </w:rPr>
      </w:pPr>
      <w:r w:rsidRPr="00613BB9">
        <w:rPr>
          <w:rStyle w:val="HTML1"/>
        </w:rPr>
        <w:t>npm install hexo</w:t>
      </w:r>
      <w:r w:rsidRPr="00613BB9">
        <w:rPr>
          <w:rStyle w:val="token"/>
        </w:rPr>
        <w:t>-</w:t>
      </w:r>
      <w:r w:rsidRPr="00613BB9">
        <w:rPr>
          <w:rStyle w:val="HTML1"/>
        </w:rPr>
        <w:t>deployer</w:t>
      </w:r>
      <w:r w:rsidRPr="00613BB9">
        <w:rPr>
          <w:rStyle w:val="token"/>
        </w:rPr>
        <w:t>-</w:t>
      </w:r>
      <w:r w:rsidRPr="00613BB9">
        <w:rPr>
          <w:rStyle w:val="HTML1"/>
        </w:rPr>
        <w:t xml:space="preserve">git </w:t>
      </w:r>
      <w:r w:rsidRPr="00613BB9">
        <w:rPr>
          <w:rStyle w:val="token"/>
        </w:rPr>
        <w:t>--</w:t>
      </w:r>
      <w:r w:rsidRPr="00613BB9">
        <w:rPr>
          <w:rStyle w:val="HTML1"/>
        </w:rPr>
        <w:t>save</w:t>
      </w:r>
    </w:p>
    <w:p w14:paraId="1C6FD765" w14:textId="77777777" w:rsidR="00853618" w:rsidRPr="00613BB9" w:rsidRDefault="00853618" w:rsidP="00853618">
      <w:pPr>
        <w:pStyle w:val="a3"/>
      </w:pPr>
      <w:r w:rsidRPr="00613BB9">
        <w:t xml:space="preserve">万事俱备，只欠东南风！执行下面两个命令，就可以把项目自动部署到 </w:t>
      </w:r>
      <w:r w:rsidRPr="00613BB9">
        <w:rPr>
          <w:rStyle w:val="HTML1"/>
        </w:rPr>
        <w:t>github</w:t>
      </w:r>
      <w:r w:rsidRPr="00613BB9">
        <w:t xml:space="preserve"> 上啦啦啦啦啦。</w:t>
      </w:r>
    </w:p>
    <w:p w14:paraId="09A6FAB0" w14:textId="77777777" w:rsidR="00853618" w:rsidRPr="00613BB9" w:rsidRDefault="00853618" w:rsidP="00853618">
      <w:pPr>
        <w:pStyle w:val="HTML"/>
        <w:rPr>
          <w:rStyle w:val="HTML1"/>
        </w:rPr>
      </w:pPr>
      <w:r w:rsidRPr="00613BB9">
        <w:rPr>
          <w:rStyle w:val="HTML1"/>
        </w:rPr>
        <w:t>hexo clean</w:t>
      </w:r>
    </w:p>
    <w:p w14:paraId="65EBDFDE" w14:textId="77777777" w:rsidR="00853618" w:rsidRPr="00613BB9" w:rsidRDefault="00853618" w:rsidP="00853618">
      <w:pPr>
        <w:pStyle w:val="HTML"/>
        <w:rPr>
          <w:rStyle w:val="HTML1"/>
        </w:rPr>
      </w:pPr>
    </w:p>
    <w:p w14:paraId="24F82EC0" w14:textId="77777777" w:rsidR="00853618" w:rsidRPr="00613BB9" w:rsidRDefault="00853618" w:rsidP="00853618">
      <w:pPr>
        <w:pStyle w:val="HTML"/>
        <w:rPr>
          <w:rStyle w:val="HTML1"/>
        </w:rPr>
      </w:pPr>
      <w:r w:rsidRPr="00613BB9">
        <w:rPr>
          <w:rStyle w:val="HTML1"/>
        </w:rPr>
        <w:t>hexo deploy</w:t>
      </w:r>
    </w:p>
    <w:p w14:paraId="60265331" w14:textId="77777777" w:rsidR="00853618" w:rsidRPr="00613BB9" w:rsidRDefault="00853618" w:rsidP="00853618">
      <w:pPr>
        <w:pStyle w:val="4"/>
      </w:pPr>
      <w:bookmarkStart w:id="754" w:name="_Toc46395349"/>
      <w:r w:rsidRPr="00613BB9">
        <w:t>5. 查看效果</w:t>
      </w:r>
      <w:bookmarkEnd w:id="754"/>
    </w:p>
    <w:p w14:paraId="395257AB" w14:textId="77777777" w:rsidR="00853618" w:rsidRPr="00613BB9" w:rsidRDefault="00853618" w:rsidP="00853618">
      <w:pPr>
        <w:pStyle w:val="a3"/>
      </w:pPr>
      <w:r w:rsidRPr="00613BB9">
        <w:t>凡是连环杀手都喜欢在杀人后留在现场，因为他喜欢欣赏自己的杰作！</w:t>
      </w:r>
    </w:p>
    <w:p w14:paraId="26F9FEEF" w14:textId="77777777" w:rsidR="00853618" w:rsidRPr="00613BB9" w:rsidRDefault="00853618" w:rsidP="00853618">
      <w:pPr>
        <w:pStyle w:val="HTML"/>
        <w:rPr>
          <w:rStyle w:val="HTML1"/>
        </w:rPr>
      </w:pPr>
      <w:r w:rsidRPr="00613BB9">
        <w:rPr>
          <w:rStyle w:val="HTML1"/>
        </w:rPr>
        <w:t>浏览器访问：https</w:t>
      </w:r>
      <w:r w:rsidRPr="00613BB9">
        <w:rPr>
          <w:rStyle w:val="token"/>
        </w:rPr>
        <w:t>://</w:t>
      </w:r>
      <w:r w:rsidRPr="00613BB9">
        <w:rPr>
          <w:rStyle w:val="HTML1"/>
        </w:rPr>
        <w:t>tj</w:t>
      </w:r>
      <w:r w:rsidRPr="00613BB9">
        <w:rPr>
          <w:rStyle w:val="token"/>
        </w:rPr>
        <w:t>-</w:t>
      </w:r>
      <w:r w:rsidRPr="00613BB9">
        <w:rPr>
          <w:rStyle w:val="HTML1"/>
        </w:rPr>
        <w:t>xiajiahao</w:t>
      </w:r>
      <w:r w:rsidRPr="00613BB9">
        <w:rPr>
          <w:rStyle w:val="token"/>
        </w:rPr>
        <w:t>.</w:t>
      </w:r>
      <w:r w:rsidRPr="00613BB9">
        <w:rPr>
          <w:rStyle w:val="HTML1"/>
        </w:rPr>
        <w:t>github</w:t>
      </w:r>
      <w:r w:rsidRPr="00613BB9">
        <w:rPr>
          <w:rStyle w:val="token"/>
        </w:rPr>
        <w:t>.</w:t>
      </w:r>
      <w:r w:rsidRPr="00613BB9">
        <w:rPr>
          <w:rStyle w:val="HTML1"/>
        </w:rPr>
        <w:t>io</w:t>
      </w:r>
      <w:r w:rsidRPr="00613BB9">
        <w:rPr>
          <w:rStyle w:val="token"/>
        </w:rPr>
        <w:t>/</w:t>
      </w:r>
      <w:r w:rsidRPr="00613BB9">
        <w:rPr>
          <w:rStyle w:val="HTML1"/>
        </w:rPr>
        <w:t xml:space="preserve"> 即可看到效果。</w:t>
      </w:r>
    </w:p>
    <w:p w14:paraId="5FB5D90F" w14:textId="77777777" w:rsidR="00853618" w:rsidRPr="00613BB9" w:rsidRDefault="00853618" w:rsidP="00853618">
      <w:pPr>
        <w:pStyle w:val="a3"/>
      </w:pPr>
      <w:r w:rsidRPr="00613BB9">
        <w:t>至此，已经完成了个人博客的搭建，也可以在浏览器中访问，下面将介绍一些常用的野外生存技能。</w:t>
      </w:r>
    </w:p>
    <w:p w14:paraId="5E55042A" w14:textId="77777777" w:rsidR="00853618" w:rsidRPr="00613BB9" w:rsidRDefault="00853618" w:rsidP="00853618">
      <w:pPr>
        <w:pStyle w:val="4"/>
      </w:pPr>
      <w:bookmarkStart w:id="755" w:name="_Toc46395350"/>
      <w:r w:rsidRPr="00613BB9">
        <w:t>如何创建新文章</w:t>
      </w:r>
      <w:bookmarkEnd w:id="755"/>
    </w:p>
    <w:p w14:paraId="7E8DB8CA" w14:textId="77777777" w:rsidR="00853618" w:rsidRPr="00613BB9" w:rsidRDefault="00853618" w:rsidP="00853618">
      <w:pPr>
        <w:pStyle w:val="a3"/>
      </w:pPr>
      <w:r w:rsidRPr="00613BB9">
        <w:t>阳光明媚，一杯温暖的咖啡，一束倾斜的阳光，惬意地抿一口咖啡，我要开始写博客了！</w:t>
      </w:r>
    </w:p>
    <w:p w14:paraId="1DF70F0D" w14:textId="77777777" w:rsidR="00853618" w:rsidRPr="00613BB9" w:rsidRDefault="00853618" w:rsidP="00853618">
      <w:pPr>
        <w:pStyle w:val="HTML"/>
        <w:rPr>
          <w:rStyle w:val="HTML1"/>
        </w:rPr>
      </w:pPr>
      <w:r w:rsidRPr="00613BB9">
        <w:rPr>
          <w:rStyle w:val="token"/>
        </w:rPr>
        <w:t>// [layout] 为布局，可选项为 `post`、`page`、`draft`，这将决定文章所在文件路径。</w:t>
      </w:r>
    </w:p>
    <w:p w14:paraId="2A092E54" w14:textId="77777777" w:rsidR="00853618" w:rsidRPr="00613BB9" w:rsidRDefault="00853618" w:rsidP="00853618">
      <w:pPr>
        <w:pStyle w:val="HTML"/>
        <w:rPr>
          <w:rStyle w:val="HTML1"/>
        </w:rPr>
      </w:pPr>
      <w:r w:rsidRPr="00613BB9">
        <w:rPr>
          <w:rStyle w:val="token"/>
        </w:rPr>
        <w:t>// &lt;title&gt; 为文章标题</w:t>
      </w:r>
    </w:p>
    <w:p w14:paraId="3D4326BB" w14:textId="77777777" w:rsidR="00853618" w:rsidRPr="00613BB9" w:rsidRDefault="00853618" w:rsidP="00853618">
      <w:pPr>
        <w:pStyle w:val="HTML"/>
        <w:rPr>
          <w:rStyle w:val="HTML1"/>
        </w:rPr>
      </w:pPr>
      <w:r w:rsidRPr="00613BB9">
        <w:rPr>
          <w:rStyle w:val="token"/>
        </w:rPr>
        <w:t>// 如 hexo new post 除了帅气，我还有啥！</w:t>
      </w:r>
    </w:p>
    <w:p w14:paraId="5431A215" w14:textId="77777777" w:rsidR="00853618" w:rsidRPr="00613BB9" w:rsidRDefault="00853618" w:rsidP="00853618">
      <w:pPr>
        <w:pStyle w:val="HTML"/>
        <w:rPr>
          <w:rStyle w:val="HTML1"/>
        </w:rPr>
      </w:pPr>
      <w:r w:rsidRPr="00613BB9">
        <w:rPr>
          <w:rStyle w:val="HTML1"/>
        </w:rPr>
        <w:t xml:space="preserve">hexo </w:t>
      </w:r>
      <w:r w:rsidRPr="00613BB9">
        <w:rPr>
          <w:rStyle w:val="token"/>
        </w:rPr>
        <w:t>new</w:t>
      </w:r>
      <w:r w:rsidRPr="00613BB9">
        <w:rPr>
          <w:rStyle w:val="HTML1"/>
        </w:rPr>
        <w:t xml:space="preserve"> </w:t>
      </w:r>
      <w:r w:rsidRPr="00613BB9">
        <w:rPr>
          <w:rStyle w:val="token"/>
        </w:rPr>
        <w:t>[</w:t>
      </w:r>
      <w:r w:rsidRPr="00613BB9">
        <w:rPr>
          <w:rStyle w:val="HTML1"/>
        </w:rPr>
        <w:t>layout</w:t>
      </w:r>
      <w:r w:rsidRPr="00613BB9">
        <w:rPr>
          <w:rStyle w:val="token"/>
        </w:rPr>
        <w:t>]</w:t>
      </w:r>
      <w:r w:rsidRPr="00613BB9">
        <w:rPr>
          <w:rStyle w:val="HTML1"/>
        </w:rPr>
        <w:t xml:space="preserve"> </w:t>
      </w:r>
      <w:r w:rsidRPr="00613BB9">
        <w:rPr>
          <w:rStyle w:val="token"/>
        </w:rPr>
        <w:t>&lt;</w:t>
      </w:r>
      <w:r w:rsidRPr="00613BB9">
        <w:rPr>
          <w:rStyle w:val="HTML1"/>
        </w:rPr>
        <w:t>title</w:t>
      </w:r>
      <w:r w:rsidRPr="00613BB9">
        <w:rPr>
          <w:rStyle w:val="token"/>
        </w:rPr>
        <w:t>&gt;</w:t>
      </w:r>
    </w:p>
    <w:p w14:paraId="0F23EAC8" w14:textId="77777777" w:rsidR="00853618" w:rsidRPr="00613BB9" w:rsidRDefault="00853618" w:rsidP="00853618">
      <w:pPr>
        <w:pStyle w:val="4"/>
      </w:pPr>
      <w:bookmarkStart w:id="756" w:name="_Toc46395351"/>
      <w:r w:rsidRPr="00613BB9">
        <w:t>更换主题皮肤</w:t>
      </w:r>
      <w:bookmarkEnd w:id="756"/>
    </w:p>
    <w:p w14:paraId="6FF2A464" w14:textId="77777777" w:rsidR="00853618" w:rsidRPr="00613BB9" w:rsidRDefault="00853618" w:rsidP="00853618">
      <w:pPr>
        <w:pStyle w:val="a3"/>
      </w:pPr>
      <w:r w:rsidRPr="00613BB9">
        <w:t>风格不喜欢？换之。</w:t>
      </w:r>
    </w:p>
    <w:p w14:paraId="4A9970D6" w14:textId="77777777" w:rsidR="00853618" w:rsidRPr="00613BB9" w:rsidRDefault="00853618" w:rsidP="00853618">
      <w:pPr>
        <w:pStyle w:val="a3"/>
      </w:pPr>
      <w:r w:rsidRPr="00613BB9">
        <w:t xml:space="preserve">更换主题流程：下载主题 -&gt; 配置主题，以 </w:t>
      </w:r>
      <w:r w:rsidRPr="00613BB9">
        <w:rPr>
          <w:rStyle w:val="HTML1"/>
        </w:rPr>
        <w:t>xoxo</w:t>
      </w:r>
      <w:r w:rsidRPr="00613BB9">
        <w:t xml:space="preserve"> 为例（不要想歪了！）</w:t>
      </w:r>
    </w:p>
    <w:p w14:paraId="7B8A99C8" w14:textId="77777777" w:rsidR="00853618" w:rsidRPr="00613BB9" w:rsidRDefault="00853618" w:rsidP="00853618">
      <w:pPr>
        <w:pStyle w:val="HTML"/>
        <w:rPr>
          <w:rStyle w:val="HTML1"/>
        </w:rPr>
      </w:pPr>
      <w:r w:rsidRPr="00613BB9">
        <w:rPr>
          <w:rStyle w:val="HTML1"/>
        </w:rPr>
        <w:t># 下载到themes文件夹下</w:t>
      </w:r>
    </w:p>
    <w:p w14:paraId="0F3A77E8" w14:textId="77777777" w:rsidR="00853618" w:rsidRPr="00613BB9" w:rsidRDefault="00853618" w:rsidP="00853618">
      <w:pPr>
        <w:pStyle w:val="HTML"/>
        <w:rPr>
          <w:rStyle w:val="HTML1"/>
        </w:rPr>
      </w:pPr>
      <w:r w:rsidRPr="00613BB9">
        <w:rPr>
          <w:rStyle w:val="HTML1"/>
        </w:rPr>
        <w:t>git clone https://github.com/KevinOfNeu/hexo-theme-xoxo xoxo</w:t>
      </w:r>
    </w:p>
    <w:p w14:paraId="5116C8A3" w14:textId="77777777" w:rsidR="00853618" w:rsidRPr="00613BB9" w:rsidRDefault="00853618" w:rsidP="00853618">
      <w:pPr>
        <w:pStyle w:val="HTML"/>
        <w:rPr>
          <w:rStyle w:val="HTML1"/>
        </w:rPr>
      </w:pPr>
    </w:p>
    <w:p w14:paraId="721BE862" w14:textId="77777777" w:rsidR="00853618" w:rsidRPr="00613BB9" w:rsidRDefault="00853618" w:rsidP="00853618">
      <w:pPr>
        <w:pStyle w:val="HTML"/>
        <w:rPr>
          <w:rStyle w:val="HTML1"/>
        </w:rPr>
      </w:pPr>
      <w:r w:rsidRPr="00613BB9">
        <w:rPr>
          <w:rStyle w:val="HTML1"/>
        </w:rPr>
        <w:t># 修改 _config.yml 配置</w:t>
      </w:r>
    </w:p>
    <w:p w14:paraId="33AEE945" w14:textId="77777777" w:rsidR="00853618" w:rsidRPr="00613BB9" w:rsidRDefault="00853618" w:rsidP="00853618">
      <w:pPr>
        <w:pStyle w:val="HTML"/>
        <w:rPr>
          <w:rStyle w:val="HTML1"/>
        </w:rPr>
      </w:pPr>
      <w:r w:rsidRPr="00613BB9">
        <w:rPr>
          <w:rStyle w:val="HTML1"/>
        </w:rPr>
        <w:t>theme: xoxo</w:t>
      </w:r>
    </w:p>
    <w:p w14:paraId="5837C4AC" w14:textId="77777777" w:rsidR="00853618" w:rsidRPr="00613BB9" w:rsidRDefault="00853618" w:rsidP="00853618">
      <w:pPr>
        <w:pStyle w:val="4"/>
      </w:pPr>
      <w:bookmarkStart w:id="757" w:name="_Toc46395352"/>
      <w:r w:rsidRPr="00613BB9">
        <w:lastRenderedPageBreak/>
        <w:t>部署优化</w:t>
      </w:r>
      <w:bookmarkEnd w:id="757"/>
    </w:p>
    <w:p w14:paraId="6E80D4B2" w14:textId="77777777" w:rsidR="00853618" w:rsidRPr="00613BB9" w:rsidRDefault="00853618" w:rsidP="00853618">
      <w:pPr>
        <w:pStyle w:val="a3"/>
      </w:pPr>
      <w:r w:rsidRPr="00613BB9">
        <w:t xml:space="preserve">每次都要执行 </w:t>
      </w:r>
      <w:r w:rsidRPr="00613BB9">
        <w:rPr>
          <w:rStyle w:val="HTML1"/>
        </w:rPr>
        <w:t>hexo clean</w:t>
      </w:r>
      <w:r w:rsidRPr="00613BB9">
        <w:t xml:space="preserve"> 和 </w:t>
      </w:r>
      <w:r w:rsidRPr="00613BB9">
        <w:rPr>
          <w:rStyle w:val="HTML1"/>
        </w:rPr>
        <w:t>hexo deploy</w:t>
      </w:r>
      <w:r w:rsidRPr="00613BB9">
        <w:t>，不如写个新的脚本</w:t>
      </w:r>
    </w:p>
    <w:p w14:paraId="5F6CA52D" w14:textId="77777777" w:rsidR="00853618" w:rsidRPr="00613BB9" w:rsidRDefault="00853618" w:rsidP="00853618">
      <w:pPr>
        <w:pStyle w:val="HTML"/>
        <w:rPr>
          <w:rStyle w:val="HTML1"/>
        </w:rPr>
      </w:pPr>
      <w:r w:rsidRPr="00613BB9">
        <w:rPr>
          <w:rStyle w:val="token"/>
        </w:rPr>
        <w:t>// package.json</w:t>
      </w:r>
    </w:p>
    <w:p w14:paraId="66099A91" w14:textId="77777777" w:rsidR="00853618" w:rsidRPr="00613BB9" w:rsidRDefault="00853618" w:rsidP="00853618">
      <w:pPr>
        <w:pStyle w:val="HTML"/>
        <w:rPr>
          <w:rStyle w:val="HTML1"/>
        </w:rPr>
      </w:pPr>
      <w:r w:rsidRPr="00613BB9">
        <w:rPr>
          <w:rStyle w:val="token"/>
        </w:rPr>
        <w:t>"dev":</w:t>
      </w:r>
      <w:r w:rsidRPr="00613BB9">
        <w:rPr>
          <w:rStyle w:val="HTML1"/>
        </w:rPr>
        <w:t xml:space="preserve"> </w:t>
      </w:r>
      <w:r w:rsidRPr="00613BB9">
        <w:rPr>
          <w:rStyle w:val="token"/>
        </w:rPr>
        <w:t>"hexo s",</w:t>
      </w:r>
    </w:p>
    <w:p w14:paraId="197BAA1C" w14:textId="77777777" w:rsidR="00853618" w:rsidRPr="00613BB9" w:rsidRDefault="00853618" w:rsidP="00853618">
      <w:pPr>
        <w:pStyle w:val="HTML"/>
        <w:rPr>
          <w:rStyle w:val="HTML1"/>
        </w:rPr>
      </w:pPr>
      <w:r w:rsidRPr="00613BB9">
        <w:rPr>
          <w:rStyle w:val="token"/>
        </w:rPr>
        <w:t>"build":</w:t>
      </w:r>
      <w:r w:rsidRPr="00613BB9">
        <w:rPr>
          <w:rStyle w:val="HTML1"/>
        </w:rPr>
        <w:t xml:space="preserve"> </w:t>
      </w:r>
      <w:r w:rsidRPr="00613BB9">
        <w:rPr>
          <w:rStyle w:val="token"/>
        </w:rPr>
        <w:t>"hexo clean &amp; hexo deploy"</w:t>
      </w:r>
    </w:p>
    <w:p w14:paraId="3839AA32" w14:textId="77777777" w:rsidR="00853618" w:rsidRPr="00613BB9" w:rsidRDefault="00853618" w:rsidP="00853618">
      <w:pPr>
        <w:pStyle w:val="a3"/>
      </w:pPr>
      <w:r w:rsidRPr="00613BB9">
        <w:t>部署命令</w:t>
      </w:r>
    </w:p>
    <w:p w14:paraId="17431895" w14:textId="77777777" w:rsidR="00853618" w:rsidRPr="00613BB9" w:rsidRDefault="00853618" w:rsidP="00853618">
      <w:pPr>
        <w:pStyle w:val="HTML"/>
        <w:rPr>
          <w:rStyle w:val="HTML1"/>
        </w:rPr>
      </w:pPr>
      <w:r w:rsidRPr="00613BB9">
        <w:rPr>
          <w:rStyle w:val="HTML1"/>
        </w:rPr>
        <w:t>npm run build</w:t>
      </w:r>
    </w:p>
    <w:p w14:paraId="0412CC7F" w14:textId="77777777" w:rsidR="00853618" w:rsidRPr="00613BB9" w:rsidRDefault="00853618" w:rsidP="00853618">
      <w:pPr>
        <w:pStyle w:val="4"/>
      </w:pPr>
      <w:bookmarkStart w:id="758" w:name="_Toc46395353"/>
      <w:r w:rsidRPr="00613BB9">
        <w:t>接入评论系统 - valine</w:t>
      </w:r>
      <w:bookmarkEnd w:id="758"/>
    </w:p>
    <w:p w14:paraId="603BD8BC" w14:textId="77777777" w:rsidR="00853618" w:rsidRPr="00613BB9" w:rsidRDefault="00717723" w:rsidP="00853618">
      <w:pPr>
        <w:pStyle w:val="a3"/>
      </w:pPr>
      <w:hyperlink r:id="rId2291" w:tgtFrame="_blank" w:history="1">
        <w:r w:rsidR="00853618" w:rsidRPr="00613BB9">
          <w:rPr>
            <w:rStyle w:val="a4"/>
            <w:color w:val="auto"/>
          </w:rPr>
          <w:t>https://valine.js.org/quickstart.html</w:t>
        </w:r>
      </w:hyperlink>
    </w:p>
    <w:p w14:paraId="72F691C4" w14:textId="77777777" w:rsidR="00853618" w:rsidRPr="00613BB9" w:rsidRDefault="00853618" w:rsidP="00853618"/>
    <w:p w14:paraId="7842F480" w14:textId="77777777" w:rsidR="00853618" w:rsidRPr="00613BB9" w:rsidRDefault="00853618" w:rsidP="00853618"/>
    <w:p w14:paraId="3BAACCB5" w14:textId="77777777" w:rsidR="00853618" w:rsidRPr="00613BB9" w:rsidRDefault="00853618" w:rsidP="00853618"/>
    <w:p w14:paraId="227C1F7C" w14:textId="77777777" w:rsidR="00853618" w:rsidRPr="00613BB9" w:rsidRDefault="00853618" w:rsidP="00853618"/>
    <w:p w14:paraId="0ED0A8D3" w14:textId="77777777" w:rsidR="00853618" w:rsidRPr="00613BB9" w:rsidRDefault="00853618" w:rsidP="00853618"/>
    <w:p w14:paraId="75E952C8" w14:textId="77777777" w:rsidR="00853618" w:rsidRPr="00613BB9" w:rsidRDefault="00853618" w:rsidP="00853618"/>
    <w:p w14:paraId="1319C256" w14:textId="77777777" w:rsidR="00853618" w:rsidRPr="00613BB9" w:rsidRDefault="00853618" w:rsidP="00853618"/>
    <w:p w14:paraId="5E41247F" w14:textId="77777777" w:rsidR="00853618" w:rsidRPr="00613BB9" w:rsidRDefault="00853618" w:rsidP="00853618"/>
    <w:p w14:paraId="04221261" w14:textId="77777777" w:rsidR="00853618" w:rsidRPr="00613BB9" w:rsidRDefault="00853618" w:rsidP="00853618"/>
    <w:p w14:paraId="04620342" w14:textId="77777777" w:rsidR="00853618" w:rsidRPr="00613BB9" w:rsidRDefault="00853618" w:rsidP="00853618">
      <w:pPr>
        <w:pStyle w:val="2"/>
      </w:pPr>
      <w:bookmarkStart w:id="759" w:name="_Toc46395354"/>
      <w:r w:rsidRPr="00613BB9">
        <w:t>Hexo主题</w:t>
      </w:r>
      <w:r>
        <w:rPr>
          <w:rFonts w:hint="eastAsia"/>
        </w:rPr>
        <w:t>开发实践</w:t>
      </w:r>
      <w:bookmarkEnd w:id="759"/>
    </w:p>
    <w:p w14:paraId="3F239F78" w14:textId="77777777" w:rsidR="00853618" w:rsidRPr="00613BB9" w:rsidRDefault="00853618" w:rsidP="00853618"/>
    <w:p w14:paraId="54A983AD" w14:textId="77777777" w:rsidR="00853618" w:rsidRPr="00613BB9" w:rsidRDefault="00853618" w:rsidP="00853618"/>
    <w:p w14:paraId="062D6FD3" w14:textId="77777777" w:rsidR="00853618" w:rsidRPr="00613BB9" w:rsidRDefault="00853618" w:rsidP="00853618">
      <w:pPr>
        <w:pStyle w:val="a3"/>
        <w:shd w:val="clear" w:color="auto" w:fill="EFEBE9"/>
        <w:rPr>
          <w:sz w:val="22"/>
          <w:szCs w:val="22"/>
        </w:rPr>
      </w:pPr>
      <w:r w:rsidRPr="00613BB9">
        <w:rPr>
          <w:sz w:val="22"/>
          <w:szCs w:val="22"/>
        </w:rPr>
        <w:t>typecho 主题写了一个非常漂亮的 hexo 主题，地址是：https://github.com/cccyb/hexo-theme-pinghsu，欢迎大家使用。</w:t>
      </w:r>
    </w:p>
    <w:p w14:paraId="18279B51" w14:textId="77777777" w:rsidR="00853618" w:rsidRPr="00613BB9" w:rsidRDefault="00853618" w:rsidP="00853618">
      <w:pPr>
        <w:pStyle w:val="3"/>
        <w:spacing w:before="384" w:beforeAutospacing="0" w:after="384" w:afterAutospacing="0"/>
        <w:jc w:val="center"/>
        <w:rPr>
          <w:sz w:val="26"/>
          <w:szCs w:val="26"/>
        </w:rPr>
      </w:pPr>
      <w:bookmarkStart w:id="760" w:name="_Toc46395355"/>
      <w:r w:rsidRPr="00613BB9">
        <w:rPr>
          <w:b w:val="0"/>
          <w:bCs w:val="0"/>
          <w:sz w:val="26"/>
          <w:szCs w:val="26"/>
        </w:rPr>
        <w:t>前言</w:t>
      </w:r>
      <w:bookmarkEnd w:id="760"/>
    </w:p>
    <w:p w14:paraId="427E259A" w14:textId="77777777" w:rsidR="00853618" w:rsidRPr="00613BB9" w:rsidRDefault="00853618" w:rsidP="00853618">
      <w:pPr>
        <w:pStyle w:val="a3"/>
        <w:spacing w:before="408" w:beforeAutospacing="0" w:after="408" w:afterAutospacing="0"/>
      </w:pPr>
      <w:r w:rsidRPr="00613BB9">
        <w:t>本文将会从零开始编写一个简单的Hexo博客主题，目的是了解一个Hexo博客主题的构成以及如何编写，因此，本示例中的博客页面样式不做过多描绘，样式主要参考 Hexo theme 中的 Noise 主题。</w:t>
      </w:r>
    </w:p>
    <w:p w14:paraId="7C75611B" w14:textId="77777777" w:rsidR="00853618" w:rsidRPr="00613BB9" w:rsidRDefault="00853618" w:rsidP="00853618">
      <w:pPr>
        <w:pStyle w:val="a3"/>
        <w:spacing w:before="408" w:beforeAutospacing="0" w:after="408" w:afterAutospacing="0"/>
      </w:pPr>
      <w:r w:rsidRPr="00613BB9">
        <w:lastRenderedPageBreak/>
        <w:t>在开始前，你需要对以下的一些知识点有必要的了解：</w:t>
      </w:r>
    </w:p>
    <w:p w14:paraId="3E1B32AF" w14:textId="77777777" w:rsidR="00853618" w:rsidRPr="00613BB9" w:rsidRDefault="00853618" w:rsidP="00907565">
      <w:pPr>
        <w:pStyle w:val="a3"/>
        <w:numPr>
          <w:ilvl w:val="0"/>
          <w:numId w:val="161"/>
        </w:numPr>
      </w:pPr>
      <w:r w:rsidRPr="00613BB9">
        <w:t>模板引擎语法</w:t>
      </w:r>
    </w:p>
    <w:p w14:paraId="34743060" w14:textId="77777777" w:rsidR="00853618" w:rsidRPr="00613BB9" w:rsidRDefault="00853618" w:rsidP="00907565">
      <w:pPr>
        <w:pStyle w:val="a3"/>
        <w:numPr>
          <w:ilvl w:val="0"/>
          <w:numId w:val="161"/>
        </w:numPr>
      </w:pPr>
      <w:r w:rsidRPr="00613BB9">
        <w:t>CSS预处理器</w:t>
      </w:r>
    </w:p>
    <w:p w14:paraId="6870B3AE" w14:textId="77777777" w:rsidR="00853618" w:rsidRPr="00613BB9" w:rsidRDefault="00853618" w:rsidP="00907565">
      <w:pPr>
        <w:pStyle w:val="a3"/>
        <w:numPr>
          <w:ilvl w:val="0"/>
          <w:numId w:val="161"/>
        </w:numPr>
      </w:pPr>
      <w:r w:rsidRPr="00613BB9">
        <w:t>YML语法</w:t>
      </w:r>
    </w:p>
    <w:p w14:paraId="46AA0E20" w14:textId="77777777" w:rsidR="00853618" w:rsidRPr="00613BB9" w:rsidRDefault="00853618" w:rsidP="00907565">
      <w:pPr>
        <w:pStyle w:val="a3"/>
        <w:numPr>
          <w:ilvl w:val="0"/>
          <w:numId w:val="161"/>
        </w:numPr>
      </w:pPr>
      <w:r w:rsidRPr="00613BB9">
        <w:t>Hexo文档</w:t>
      </w:r>
    </w:p>
    <w:p w14:paraId="04ECBB65" w14:textId="77777777" w:rsidR="00853618" w:rsidRPr="00613BB9" w:rsidRDefault="00853618" w:rsidP="00853618">
      <w:pPr>
        <w:pStyle w:val="a3"/>
        <w:spacing w:before="408" w:beforeAutospacing="0" w:after="408" w:afterAutospacing="0"/>
      </w:pPr>
      <w:r w:rsidRPr="00613BB9">
        <w:t>本文使用的模板引擎为 ejs，使用的 CSS 预处理器为 stylus。这也是 hexo 项目预装了的 render 插件，如果想使用其他模板引擎或者其他 CSS 预处理器，可以安装相对应的 render 插件。</w:t>
      </w:r>
    </w:p>
    <w:p w14:paraId="08DDB609" w14:textId="77777777" w:rsidR="00853618" w:rsidRPr="00613BB9" w:rsidRDefault="00853618" w:rsidP="00853618">
      <w:pPr>
        <w:pStyle w:val="a3"/>
        <w:spacing w:before="408" w:beforeAutospacing="0" w:after="408" w:afterAutospacing="0"/>
      </w:pPr>
      <w:r w:rsidRPr="00613BB9">
        <w:t>本文的代码：https://github.com/cccyb/theme-example</w:t>
      </w:r>
    </w:p>
    <w:p w14:paraId="3C9D2E6B" w14:textId="77777777" w:rsidR="00853618" w:rsidRPr="00613BB9" w:rsidRDefault="00853618" w:rsidP="00853618">
      <w:pPr>
        <w:pStyle w:val="3"/>
        <w:spacing w:before="384" w:beforeAutospacing="0" w:after="384" w:afterAutospacing="0"/>
        <w:jc w:val="center"/>
        <w:rPr>
          <w:sz w:val="26"/>
          <w:szCs w:val="26"/>
        </w:rPr>
      </w:pPr>
      <w:bookmarkStart w:id="761" w:name="_Toc46395356"/>
      <w:r w:rsidRPr="00613BB9">
        <w:rPr>
          <w:b w:val="0"/>
          <w:bCs w:val="0"/>
          <w:sz w:val="26"/>
          <w:szCs w:val="26"/>
        </w:rPr>
        <w:t>目录结构</w:t>
      </w:r>
      <w:bookmarkEnd w:id="761"/>
    </w:p>
    <w:p w14:paraId="750A8CB8" w14:textId="77777777" w:rsidR="00853618" w:rsidRPr="00613BB9" w:rsidRDefault="00853618" w:rsidP="00853618">
      <w:pPr>
        <w:pStyle w:val="a3"/>
        <w:spacing w:before="408" w:beforeAutospacing="0" w:after="408" w:afterAutospacing="0"/>
      </w:pPr>
      <w:r w:rsidRPr="00613BB9">
        <w:t>根据下图，在</w:t>
      </w:r>
      <w:r w:rsidRPr="00613BB9">
        <w:rPr>
          <w:rStyle w:val="HTML1"/>
          <w:shd w:val="clear" w:color="auto" w:fill="F8F8F8"/>
        </w:rPr>
        <w:t>themes</w:t>
      </w:r>
      <w:r w:rsidRPr="00613BB9">
        <w:t>目录下新建一个</w:t>
      </w:r>
      <w:r w:rsidRPr="00613BB9">
        <w:rPr>
          <w:rStyle w:val="HTML1"/>
          <w:shd w:val="clear" w:color="auto" w:fill="F8F8F8"/>
        </w:rPr>
        <w:t>theme-example</w:t>
      </w:r>
      <w:r w:rsidRPr="00613BB9">
        <w:t>文件夹作为我们的主题目录。</w:t>
      </w:r>
    </w:p>
    <w:p w14:paraId="30C5647C" w14:textId="77777777" w:rsidR="00853618" w:rsidRPr="00613BB9" w:rsidRDefault="00853618" w:rsidP="00853618">
      <w:r w:rsidRPr="00613BB9">
        <w:rPr>
          <w:noProof/>
        </w:rPr>
        <mc:AlternateContent>
          <mc:Choice Requires="wps">
            <w:drawing>
              <wp:inline distT="0" distB="0" distL="0" distR="0" wp14:anchorId="10C4839C" wp14:editId="5DF9A214">
                <wp:extent cx="301625" cy="301625"/>
                <wp:effectExtent l="0" t="0" r="0" b="0"/>
                <wp:docPr id="121" name="矩形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02EF5D" id="矩形 1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" filled="f" stroked="f">
                <o:lock v:ext="edit" aspectratio="t"/>
                <w10:anchorlock/>
              </v:rect>
            </w:pict>
          </mc:Fallback>
        </mc:AlternateContent>
      </w:r>
    </w:p>
    <w:p w14:paraId="1FACA36B" w14:textId="77777777" w:rsidR="00853618" w:rsidRPr="00613BB9" w:rsidRDefault="00853618" w:rsidP="00853618">
      <w:pPr>
        <w:pStyle w:val="a3"/>
        <w:spacing w:before="408" w:beforeAutospacing="0" w:after="408" w:afterAutospacing="0"/>
      </w:pPr>
      <w:r w:rsidRPr="00613BB9">
        <w:t>如图所示，一个hexo主题的目录主要包括以下五部分：</w:t>
      </w:r>
    </w:p>
    <w:p w14:paraId="3D060674" w14:textId="77777777" w:rsidR="00853618" w:rsidRPr="00613BB9" w:rsidRDefault="00853618" w:rsidP="00907565">
      <w:pPr>
        <w:pStyle w:val="a3"/>
        <w:numPr>
          <w:ilvl w:val="0"/>
          <w:numId w:val="162"/>
        </w:numPr>
      </w:pPr>
      <w:r w:rsidRPr="00613BB9">
        <w:rPr>
          <w:rStyle w:val="HTML1"/>
          <w:shd w:val="clear" w:color="auto" w:fill="F8F8F8"/>
        </w:rPr>
        <w:t>languages</w:t>
      </w:r>
      <w:r w:rsidRPr="00613BB9">
        <w:t>：用于国际化的语言文件</w:t>
      </w:r>
    </w:p>
    <w:p w14:paraId="2B326E07" w14:textId="77777777" w:rsidR="00853618" w:rsidRPr="00613BB9" w:rsidRDefault="00853618" w:rsidP="00907565">
      <w:pPr>
        <w:pStyle w:val="a3"/>
        <w:numPr>
          <w:ilvl w:val="0"/>
          <w:numId w:val="162"/>
        </w:numPr>
      </w:pPr>
      <w:r w:rsidRPr="00613BB9">
        <w:rPr>
          <w:rStyle w:val="HTML1"/>
          <w:shd w:val="clear" w:color="auto" w:fill="F8F8F8"/>
        </w:rPr>
        <w:t>layout</w:t>
      </w:r>
      <w:r w:rsidRPr="00613BB9">
        <w:t>：主题布局模板文件</w:t>
      </w:r>
    </w:p>
    <w:p w14:paraId="48B3CCDF" w14:textId="77777777" w:rsidR="00853618" w:rsidRPr="00613BB9" w:rsidRDefault="00853618" w:rsidP="00907565">
      <w:pPr>
        <w:pStyle w:val="a3"/>
        <w:numPr>
          <w:ilvl w:val="0"/>
          <w:numId w:val="162"/>
        </w:numPr>
      </w:pPr>
      <w:r w:rsidRPr="00613BB9">
        <w:rPr>
          <w:rStyle w:val="HTML1"/>
          <w:shd w:val="clear" w:color="auto" w:fill="F8F8F8"/>
        </w:rPr>
        <w:t>scripts</w:t>
      </w:r>
      <w:r w:rsidRPr="00613BB9">
        <w:t>：hexo脚本插件目录，可以编写一些辅助函数脚本</w:t>
      </w:r>
    </w:p>
    <w:p w14:paraId="34C7680B" w14:textId="77777777" w:rsidR="00853618" w:rsidRPr="00613BB9" w:rsidRDefault="00853618" w:rsidP="00907565">
      <w:pPr>
        <w:pStyle w:val="a3"/>
        <w:numPr>
          <w:ilvl w:val="0"/>
          <w:numId w:val="162"/>
        </w:numPr>
      </w:pPr>
      <w:r w:rsidRPr="00613BB9">
        <w:rPr>
          <w:rStyle w:val="HTML1"/>
          <w:shd w:val="clear" w:color="auto" w:fill="F8F8F8"/>
        </w:rPr>
        <w:t>source</w:t>
      </w:r>
      <w:r w:rsidRPr="00613BB9">
        <w:t>：资源文件目录，包括页面样式，js脚本等</w:t>
      </w:r>
    </w:p>
    <w:p w14:paraId="60EF5073" w14:textId="77777777" w:rsidR="00853618" w:rsidRPr="00613BB9" w:rsidRDefault="00853618" w:rsidP="00907565">
      <w:pPr>
        <w:pStyle w:val="a3"/>
        <w:numPr>
          <w:ilvl w:val="0"/>
          <w:numId w:val="162"/>
        </w:numPr>
      </w:pPr>
      <w:r w:rsidRPr="00613BB9">
        <w:rPr>
          <w:rStyle w:val="HTML1"/>
          <w:shd w:val="clear" w:color="auto" w:fill="F8F8F8"/>
        </w:rPr>
        <w:t>_config.yml</w:t>
      </w:r>
      <w:r w:rsidRPr="00613BB9">
        <w:t>：主题配置文件</w:t>
      </w:r>
    </w:p>
    <w:p w14:paraId="57EE3F8A" w14:textId="77777777" w:rsidR="00853618" w:rsidRPr="00613BB9" w:rsidRDefault="00853618" w:rsidP="00853618">
      <w:pPr>
        <w:pStyle w:val="3"/>
        <w:spacing w:before="384" w:beforeAutospacing="0" w:after="384" w:afterAutospacing="0"/>
        <w:jc w:val="center"/>
        <w:rPr>
          <w:sz w:val="26"/>
          <w:szCs w:val="26"/>
        </w:rPr>
      </w:pPr>
      <w:bookmarkStart w:id="762" w:name="_Toc46395357"/>
      <w:r w:rsidRPr="00613BB9">
        <w:rPr>
          <w:b w:val="0"/>
          <w:bCs w:val="0"/>
          <w:sz w:val="26"/>
          <w:szCs w:val="26"/>
        </w:rPr>
        <w:t>局部模板</w:t>
      </w:r>
      <w:bookmarkEnd w:id="762"/>
    </w:p>
    <w:p w14:paraId="6A088352" w14:textId="77777777" w:rsidR="00853618" w:rsidRPr="00613BB9" w:rsidRDefault="00853618" w:rsidP="00853618">
      <w:pPr>
        <w:pStyle w:val="a3"/>
        <w:spacing w:before="408" w:beforeAutospacing="0" w:after="408" w:afterAutospacing="0"/>
      </w:pPr>
      <w:r w:rsidRPr="00613BB9">
        <w:t>我们通过分析常见的博客网站可以知道，大部分的博客网站都由三部分组成：顶部导航栏，中间内容区域，以及底部信息展示区域。每次点击导航栏选项跳转页面时，顶部导航栏以及底部信息展示区域是不变的，只是中间的内容区域重新渲染，因此，我们可以将通用的代码抽离成局部模板以复用。</w:t>
      </w:r>
    </w:p>
    <w:p w14:paraId="63A2DA19" w14:textId="77777777" w:rsidR="00853618" w:rsidRPr="00613BB9" w:rsidRDefault="00853618" w:rsidP="00853618">
      <w:pPr>
        <w:pStyle w:val="a3"/>
        <w:spacing w:before="408" w:beforeAutospacing="0" w:after="408" w:afterAutospacing="0"/>
      </w:pPr>
      <w:r w:rsidRPr="00613BB9">
        <w:t>我们在</w:t>
      </w:r>
      <w:r w:rsidRPr="00613BB9">
        <w:rPr>
          <w:rStyle w:val="HTML1"/>
          <w:shd w:val="clear" w:color="auto" w:fill="F8F8F8"/>
        </w:rPr>
        <w:t>layout</w:t>
      </w:r>
      <w:r w:rsidRPr="00613BB9">
        <w:t>目录下新建</w:t>
      </w:r>
      <w:r w:rsidRPr="00613BB9">
        <w:rPr>
          <w:rStyle w:val="HTML1"/>
          <w:shd w:val="clear" w:color="auto" w:fill="F8F8F8"/>
        </w:rPr>
        <w:t>_partial</w:t>
      </w:r>
      <w:r w:rsidRPr="00613BB9">
        <w:t>目录，在该目录下添加</w:t>
      </w:r>
      <w:r w:rsidRPr="00613BB9">
        <w:rPr>
          <w:rStyle w:val="HTML1"/>
          <w:shd w:val="clear" w:color="auto" w:fill="F8F8F8"/>
        </w:rPr>
        <w:t>head.ejs</w:t>
      </w:r>
      <w:r w:rsidRPr="00613BB9">
        <w:t>,</w:t>
      </w:r>
      <w:r w:rsidRPr="00613BB9">
        <w:rPr>
          <w:rStyle w:val="HTML1"/>
          <w:shd w:val="clear" w:color="auto" w:fill="F8F8F8"/>
        </w:rPr>
        <w:t>header.ejs</w:t>
      </w:r>
      <w:r w:rsidRPr="00613BB9">
        <w:t>以及</w:t>
      </w:r>
      <w:r w:rsidRPr="00613BB9">
        <w:rPr>
          <w:rStyle w:val="HTML1"/>
          <w:shd w:val="clear" w:color="auto" w:fill="F8F8F8"/>
        </w:rPr>
        <w:t>footer.ejs</w:t>
      </w:r>
      <w:r w:rsidRPr="00613BB9">
        <w:t>文件。</w:t>
      </w:r>
    </w:p>
    <w:p w14:paraId="7995CDD7" w14:textId="77777777" w:rsidR="00853618" w:rsidRPr="00613BB9" w:rsidRDefault="00853618" w:rsidP="00853618">
      <w:pPr>
        <w:pStyle w:val="a3"/>
        <w:spacing w:before="408" w:beforeAutospacing="0" w:after="408" w:afterAutospacing="0"/>
      </w:pPr>
      <w:r w:rsidRPr="00613BB9">
        <w:rPr>
          <w:rStyle w:val="HTML1"/>
          <w:shd w:val="clear" w:color="auto" w:fill="F8F8F8"/>
        </w:rPr>
        <w:lastRenderedPageBreak/>
        <w:t>layout/_partial/head.ejs</w:t>
      </w:r>
      <w:r w:rsidRPr="00613BB9">
        <w:t>:</w:t>
      </w:r>
    </w:p>
    <w:p w14:paraId="0306AC5E" w14:textId="77777777" w:rsidR="00853618" w:rsidRPr="00613BB9" w:rsidRDefault="00853618" w:rsidP="00853618">
      <w:pPr>
        <w:pStyle w:val="HTML"/>
      </w:pPr>
      <w:r w:rsidRPr="00613BB9">
        <w:rPr>
          <w:rStyle w:val="HTML1"/>
          <w:rFonts w:ascii="Consolas" w:hAnsi="Consolas"/>
          <w:sz w:val="21"/>
          <w:szCs w:val="21"/>
          <w:shd w:val="clear" w:color="auto" w:fill="3F3F3F"/>
        </w:rPr>
        <w:t>&lt;head&gt;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http-equiv="content-type" content="text/html; charset=utf-8"&gt;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content="width=device-width, initial-scale=1.0, maximum-scale=1.0, user-scalable=0" name="viewport"&gt;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&lt;title&gt;</w:t>
      </w:r>
      <w:r w:rsidRPr="00613BB9">
        <w:rPr>
          <w:rStyle w:val="HTML1"/>
          <w:rFonts w:ascii="Consolas" w:hAnsi="Consolas"/>
          <w:sz w:val="21"/>
          <w:szCs w:val="21"/>
          <w:shd w:val="clear" w:color="auto" w:fill="3F3F3F"/>
        </w:rPr>
        <w:t>标题</w:t>
      </w:r>
      <w:r w:rsidRPr="00613BB9">
        <w:rPr>
          <w:rStyle w:val="HTML1"/>
          <w:rFonts w:ascii="Consolas" w:hAnsi="Consolas"/>
          <w:sz w:val="21"/>
          <w:szCs w:val="21"/>
          <w:shd w:val="clear" w:color="auto" w:fill="3F3F3F"/>
        </w:rPr>
        <w:t>&lt;/title&gt;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&lt;/head&gt;</w:t>
      </w:r>
    </w:p>
    <w:p w14:paraId="320F3DFC" w14:textId="77777777" w:rsidR="00853618" w:rsidRPr="00613BB9" w:rsidRDefault="00853618" w:rsidP="00853618">
      <w:pPr>
        <w:pStyle w:val="a3"/>
        <w:spacing w:before="408" w:beforeAutospacing="0" w:after="408" w:afterAutospacing="0"/>
      </w:pPr>
      <w:r w:rsidRPr="00613BB9">
        <w:rPr>
          <w:rStyle w:val="HTML1"/>
          <w:shd w:val="clear" w:color="auto" w:fill="F8F8F8"/>
        </w:rPr>
        <w:t>layout/_partial/header.ejs</w:t>
      </w:r>
      <w:r w:rsidRPr="00613BB9">
        <w:t>:</w:t>
      </w:r>
    </w:p>
    <w:p w14:paraId="0DC9A9FE" w14:textId="77777777" w:rsidR="00853618" w:rsidRPr="00613BB9" w:rsidRDefault="00853618" w:rsidP="00853618">
      <w:pPr>
        <w:pStyle w:val="HTML"/>
      </w:pPr>
      <w:r w:rsidRPr="00613BB9">
        <w:rPr>
          <w:rStyle w:val="HTML1"/>
          <w:rFonts w:ascii="Consolas" w:hAnsi="Consolas"/>
          <w:sz w:val="21"/>
          <w:szCs w:val="21"/>
          <w:shd w:val="clear" w:color="auto" w:fill="3F3F3F"/>
        </w:rPr>
        <w:t>&lt;header&gt;</w:t>
      </w:r>
      <w:r w:rsidRPr="00613BB9">
        <w:rPr>
          <w:rStyle w:val="HTML1"/>
          <w:rFonts w:ascii="Consolas" w:hAnsi="Consolas"/>
          <w:sz w:val="21"/>
          <w:szCs w:val="21"/>
          <w:shd w:val="clear" w:color="auto" w:fill="3F3F3F"/>
        </w:rPr>
        <w:t>我是导航栏</w:t>
      </w:r>
      <w:r w:rsidRPr="00613BB9">
        <w:rPr>
          <w:rStyle w:val="HTML1"/>
          <w:rFonts w:ascii="Consolas" w:hAnsi="Consolas"/>
          <w:sz w:val="21"/>
          <w:szCs w:val="21"/>
          <w:shd w:val="clear" w:color="auto" w:fill="3F3F3F"/>
        </w:rPr>
        <w:t>&lt;/header&gt;</w:t>
      </w:r>
    </w:p>
    <w:p w14:paraId="0C8B3DA8" w14:textId="77777777" w:rsidR="00853618" w:rsidRPr="00613BB9" w:rsidRDefault="00853618" w:rsidP="00853618">
      <w:pPr>
        <w:pStyle w:val="a3"/>
        <w:spacing w:before="408" w:beforeAutospacing="0" w:after="408" w:afterAutospacing="0"/>
      </w:pPr>
      <w:r w:rsidRPr="00613BB9">
        <w:rPr>
          <w:rStyle w:val="HTML1"/>
          <w:shd w:val="clear" w:color="auto" w:fill="F8F8F8"/>
        </w:rPr>
        <w:t>layout/_partial/footer.ejs</w:t>
      </w:r>
      <w:r w:rsidRPr="00613BB9">
        <w:t>:</w:t>
      </w:r>
    </w:p>
    <w:p w14:paraId="54C91B57" w14:textId="77777777" w:rsidR="00853618" w:rsidRPr="00613BB9" w:rsidRDefault="00853618" w:rsidP="00853618">
      <w:pPr>
        <w:pStyle w:val="HTML"/>
      </w:pPr>
      <w:r w:rsidRPr="00613BB9">
        <w:rPr>
          <w:rStyle w:val="HTML1"/>
          <w:rFonts w:ascii="Consolas" w:hAnsi="Consolas"/>
          <w:sz w:val="21"/>
          <w:szCs w:val="21"/>
          <w:shd w:val="clear" w:color="auto" w:fill="3F3F3F"/>
        </w:rPr>
        <w:t>&lt;footer&gt;</w:t>
      </w:r>
      <w:r w:rsidRPr="00613BB9">
        <w:rPr>
          <w:rStyle w:val="HTML1"/>
          <w:rFonts w:ascii="Consolas" w:hAnsi="Consolas"/>
          <w:sz w:val="21"/>
          <w:szCs w:val="21"/>
          <w:shd w:val="clear" w:color="auto" w:fill="3F3F3F"/>
        </w:rPr>
        <w:t>我是底部信息</w:t>
      </w:r>
      <w:r w:rsidRPr="00613BB9">
        <w:rPr>
          <w:rStyle w:val="HTML1"/>
          <w:rFonts w:ascii="Consolas" w:hAnsi="Consolas"/>
          <w:sz w:val="21"/>
          <w:szCs w:val="21"/>
          <w:shd w:val="clear" w:color="auto" w:fill="3F3F3F"/>
        </w:rPr>
        <w:t>&lt;/footer&gt;</w:t>
      </w:r>
    </w:p>
    <w:p w14:paraId="422AB31E" w14:textId="77777777" w:rsidR="00853618" w:rsidRPr="00613BB9" w:rsidRDefault="00853618" w:rsidP="00853618">
      <w:pPr>
        <w:pStyle w:val="a3"/>
        <w:spacing w:before="408" w:beforeAutospacing="0" w:after="408" w:afterAutospacing="0"/>
      </w:pPr>
      <w:r w:rsidRPr="00613BB9">
        <w:t>我们在</w:t>
      </w:r>
      <w:r w:rsidRPr="00613BB9">
        <w:rPr>
          <w:rStyle w:val="HTML1"/>
          <w:shd w:val="clear" w:color="auto" w:fill="F8F8F8"/>
        </w:rPr>
        <w:t>layout</w:t>
      </w:r>
      <w:r w:rsidRPr="00613BB9">
        <w:t>中创建</w:t>
      </w:r>
      <w:r w:rsidRPr="00613BB9">
        <w:rPr>
          <w:rStyle w:val="HTML1"/>
          <w:shd w:val="clear" w:color="auto" w:fill="F8F8F8"/>
        </w:rPr>
        <w:t>layout.ejs</w:t>
      </w:r>
      <w:r w:rsidRPr="00613BB9">
        <w:t>，并引入</w:t>
      </w:r>
      <w:r w:rsidRPr="00613BB9">
        <w:rPr>
          <w:rStyle w:val="HTML1"/>
          <w:shd w:val="clear" w:color="auto" w:fill="F8F8F8"/>
        </w:rPr>
        <w:t>head.ejs</w:t>
      </w:r>
      <w:r w:rsidRPr="00613BB9">
        <w:t>,</w:t>
      </w:r>
      <w:r w:rsidRPr="00613BB9">
        <w:rPr>
          <w:rStyle w:val="HTML1"/>
          <w:shd w:val="clear" w:color="auto" w:fill="F8F8F8"/>
        </w:rPr>
        <w:t>header/ejs</w:t>
      </w:r>
      <w:r w:rsidRPr="00613BB9">
        <w:t>和</w:t>
      </w:r>
      <w:r w:rsidRPr="00613BB9">
        <w:rPr>
          <w:rStyle w:val="HTML1"/>
          <w:shd w:val="clear" w:color="auto" w:fill="F8F8F8"/>
        </w:rPr>
        <w:t>footer.ejs</w:t>
      </w:r>
      <w:r w:rsidRPr="00613BB9">
        <w:t>文件，</w:t>
      </w:r>
      <w:r w:rsidRPr="00613BB9">
        <w:rPr>
          <w:rStyle w:val="HTML1"/>
          <w:shd w:val="clear" w:color="auto" w:fill="F8F8F8"/>
        </w:rPr>
        <w:t>layout.ejs</w:t>
      </w:r>
      <w:r w:rsidRPr="00613BB9">
        <w:t>文件是通用的布局文件模板，我们在后面新增的</w:t>
      </w:r>
      <w:r w:rsidRPr="00613BB9">
        <w:rPr>
          <w:rStyle w:val="HTML1"/>
          <w:shd w:val="clear" w:color="auto" w:fill="F8F8F8"/>
        </w:rPr>
        <w:t>ejs</w:t>
      </w:r>
      <w:r w:rsidRPr="00613BB9">
        <w:t>文件都会继承</w:t>
      </w:r>
      <w:r w:rsidRPr="00613BB9">
        <w:rPr>
          <w:rStyle w:val="HTML1"/>
          <w:shd w:val="clear" w:color="auto" w:fill="F8F8F8"/>
        </w:rPr>
        <w:t>layout.ejs</w:t>
      </w:r>
      <w:r w:rsidRPr="00613BB9">
        <w:t>，并将其内容填充到</w:t>
      </w:r>
      <w:r w:rsidRPr="00613BB9">
        <w:rPr>
          <w:rStyle w:val="HTML1"/>
          <w:shd w:val="clear" w:color="auto" w:fill="F8F8F8"/>
        </w:rPr>
        <w:t>body</w:t>
      </w:r>
      <w:r w:rsidRPr="00613BB9">
        <w:t>中。</w:t>
      </w:r>
    </w:p>
    <w:p w14:paraId="7B266FEB" w14:textId="77777777" w:rsidR="00853618" w:rsidRPr="00613BB9" w:rsidRDefault="00853618" w:rsidP="00853618">
      <w:pPr>
        <w:pStyle w:val="a3"/>
        <w:spacing w:before="408" w:beforeAutospacing="0" w:after="408" w:afterAutospacing="0"/>
      </w:pPr>
      <w:r w:rsidRPr="00613BB9">
        <w:rPr>
          <w:rStyle w:val="HTML1"/>
          <w:shd w:val="clear" w:color="auto" w:fill="F8F8F8"/>
        </w:rPr>
        <w:t>layout/layout.ejs</w:t>
      </w:r>
      <w:r w:rsidRPr="00613BB9">
        <w:t>:</w:t>
      </w:r>
    </w:p>
    <w:p w14:paraId="0CA08B67" w14:textId="77777777" w:rsidR="00853618" w:rsidRPr="00613BB9" w:rsidRDefault="00853618" w:rsidP="00853618">
      <w:pPr>
        <w:pStyle w:val="HTML"/>
      </w:pPr>
      <w:r w:rsidRPr="00613BB9">
        <w:rPr>
          <w:rStyle w:val="HTML1"/>
          <w:rFonts w:ascii="Consolas" w:hAnsi="Consolas"/>
          <w:sz w:val="21"/>
          <w:szCs w:val="21"/>
          <w:shd w:val="clear" w:color="auto" w:fill="3F3F3F"/>
        </w:rPr>
        <w:t>&lt;!DOCTYPE html&gt;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&lt;html&gt;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partial('_partial/head')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&lt;body&gt;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class="container"&gt;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partial('_partial/header')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body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partial('_partial/footer')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&lt;/body&gt;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&lt;/html&gt; </w:t>
      </w:r>
    </w:p>
    <w:p w14:paraId="061099CE" w14:textId="77777777" w:rsidR="00853618" w:rsidRPr="00613BB9" w:rsidRDefault="00853618" w:rsidP="00853618">
      <w:pPr>
        <w:pStyle w:val="3"/>
        <w:spacing w:before="384" w:beforeAutospacing="0" w:after="384" w:afterAutospacing="0"/>
        <w:jc w:val="center"/>
        <w:rPr>
          <w:sz w:val="26"/>
          <w:szCs w:val="26"/>
        </w:rPr>
      </w:pPr>
      <w:bookmarkStart w:id="763" w:name="_Toc46395358"/>
      <w:r w:rsidRPr="00613BB9">
        <w:rPr>
          <w:b w:val="0"/>
          <w:bCs w:val="0"/>
          <w:sz w:val="26"/>
          <w:szCs w:val="26"/>
        </w:rPr>
        <w:t>首页</w:t>
      </w:r>
      <w:bookmarkEnd w:id="763"/>
    </w:p>
    <w:p w14:paraId="45E92DD5" w14:textId="77777777" w:rsidR="00853618" w:rsidRPr="00613BB9" w:rsidRDefault="00853618" w:rsidP="00853618">
      <w:pPr>
        <w:pStyle w:val="a3"/>
        <w:spacing w:before="408" w:beforeAutospacing="0" w:after="408" w:afterAutospacing="0"/>
      </w:pPr>
      <w:r w:rsidRPr="00613BB9">
        <w:t>首页是我们的网站加载完毕后的第一个页面。</w:t>
      </w:r>
    </w:p>
    <w:p w14:paraId="1D900E7C" w14:textId="77777777" w:rsidR="00853618" w:rsidRPr="00613BB9" w:rsidRDefault="00853618" w:rsidP="00853618">
      <w:pPr>
        <w:pStyle w:val="a3"/>
        <w:spacing w:before="408" w:beforeAutospacing="0" w:after="408" w:afterAutospacing="0"/>
      </w:pPr>
      <w:r w:rsidRPr="00613BB9">
        <w:lastRenderedPageBreak/>
        <w:t xml:space="preserve">我们在 </w:t>
      </w:r>
      <w:r w:rsidRPr="00613BB9">
        <w:rPr>
          <w:rStyle w:val="HTML1"/>
          <w:shd w:val="clear" w:color="auto" w:fill="F8F8F8"/>
        </w:rPr>
        <w:t>layout</w:t>
      </w:r>
      <w:r w:rsidRPr="00613BB9">
        <w:t xml:space="preserve"> 中创建 </w:t>
      </w:r>
      <w:r w:rsidRPr="00613BB9">
        <w:rPr>
          <w:rStyle w:val="HTML1"/>
          <w:shd w:val="clear" w:color="auto" w:fill="F8F8F8"/>
        </w:rPr>
        <w:t>index.ejs</w:t>
      </w:r>
      <w:r w:rsidRPr="00613BB9">
        <w:t xml:space="preserve"> 文件，</w:t>
      </w:r>
      <w:r w:rsidRPr="00613BB9">
        <w:rPr>
          <w:rStyle w:val="HTML1"/>
          <w:shd w:val="clear" w:color="auto" w:fill="F8F8F8"/>
        </w:rPr>
        <w:t>index.ejs</w:t>
      </w:r>
      <w:r w:rsidRPr="00613BB9">
        <w:t>首页将会继承</w:t>
      </w:r>
      <w:r w:rsidRPr="00613BB9">
        <w:rPr>
          <w:rStyle w:val="HTML1"/>
          <w:shd w:val="clear" w:color="auto" w:fill="F8F8F8"/>
        </w:rPr>
        <w:t>layout.ejs</w:t>
      </w:r>
      <w:r w:rsidRPr="00613BB9">
        <w:t>布局模板生成 HTML 文件。</w:t>
      </w:r>
    </w:p>
    <w:p w14:paraId="3A88772D" w14:textId="77777777" w:rsidR="00853618" w:rsidRPr="00613BB9" w:rsidRDefault="00853618" w:rsidP="00853618">
      <w:pPr>
        <w:pStyle w:val="a3"/>
        <w:shd w:val="clear" w:color="auto" w:fill="EFEBE9"/>
        <w:rPr>
          <w:sz w:val="22"/>
          <w:szCs w:val="22"/>
        </w:rPr>
      </w:pPr>
      <w:r w:rsidRPr="00613BB9">
        <w:rPr>
          <w:sz w:val="22"/>
          <w:szCs w:val="22"/>
        </w:rPr>
        <w:t>partial()函数的作用是可以引入其他模板文件，详情参考hexo文档</w:t>
      </w:r>
    </w:p>
    <w:p w14:paraId="2050C1CE" w14:textId="77777777" w:rsidR="00853618" w:rsidRPr="00613BB9" w:rsidRDefault="00853618" w:rsidP="00853618">
      <w:pPr>
        <w:pStyle w:val="a3"/>
        <w:spacing w:before="408" w:beforeAutospacing="0" w:after="408" w:afterAutospacing="0"/>
      </w:pPr>
      <w:r w:rsidRPr="00613BB9">
        <w:rPr>
          <w:rStyle w:val="HTML1"/>
          <w:shd w:val="clear" w:color="auto" w:fill="F8F8F8"/>
        </w:rPr>
        <w:t>layout/index.ejs</w:t>
      </w:r>
      <w:r w:rsidRPr="00613BB9">
        <w:t>:</w:t>
      </w:r>
    </w:p>
    <w:p w14:paraId="5527C81D" w14:textId="77777777" w:rsidR="00853618" w:rsidRPr="00613BB9" w:rsidRDefault="00853618" w:rsidP="00853618">
      <w:pPr>
        <w:pStyle w:val="HTML"/>
      </w:pPr>
      <w:r w:rsidRPr="00613BB9">
        <w:rPr>
          <w:rStyle w:val="HTML1"/>
          <w:rFonts w:ascii="Consolas" w:hAnsi="Consolas"/>
          <w:sz w:val="21"/>
          <w:szCs w:val="21"/>
          <w:shd w:val="clear" w:color="auto" w:fill="3F3F3F"/>
        </w:rPr>
        <w:t>&lt;h1&gt;Hello World&lt;/h1&gt;</w:t>
      </w:r>
    </w:p>
    <w:p w14:paraId="7234D6ED" w14:textId="77777777" w:rsidR="00853618" w:rsidRPr="00613BB9" w:rsidRDefault="00853618" w:rsidP="00853618">
      <w:pPr>
        <w:pStyle w:val="a3"/>
        <w:spacing w:before="408" w:beforeAutospacing="0" w:after="408" w:afterAutospacing="0"/>
      </w:pPr>
      <w:r w:rsidRPr="00613BB9">
        <w:t>修改</w:t>
      </w:r>
      <w:r w:rsidRPr="00613BB9">
        <w:rPr>
          <w:rStyle w:val="a6"/>
        </w:rPr>
        <w:t>站点配置文件</w:t>
      </w:r>
      <w:r w:rsidRPr="00613BB9">
        <w:t xml:space="preserve">中的主题配置，使用我们刚刚创建的 </w:t>
      </w:r>
      <w:r w:rsidRPr="00613BB9">
        <w:rPr>
          <w:rStyle w:val="HTML1"/>
          <w:shd w:val="clear" w:color="auto" w:fill="F8F8F8"/>
        </w:rPr>
        <w:t>theme-example</w:t>
      </w:r>
      <w:r w:rsidRPr="00613BB9">
        <w:t xml:space="preserve"> 主题：</w:t>
      </w:r>
    </w:p>
    <w:p w14:paraId="70262C7E" w14:textId="77777777" w:rsidR="00853618" w:rsidRPr="00613BB9" w:rsidRDefault="00853618" w:rsidP="00853618">
      <w:pPr>
        <w:pStyle w:val="HTML"/>
      </w:pPr>
      <w:r w:rsidRPr="00613BB9">
        <w:rPr>
          <w:rStyle w:val="HTML1"/>
          <w:rFonts w:ascii="Consolas" w:hAnsi="Consolas"/>
          <w:sz w:val="21"/>
          <w:szCs w:val="21"/>
          <w:shd w:val="clear" w:color="auto" w:fill="F8F8F8"/>
        </w:rPr>
        <w:t># Extensions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Plugins: https://hexo.io/plugins/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Themes: https://hexo.io/themes/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theme: theme-example</w:t>
      </w:r>
    </w:p>
    <w:p w14:paraId="0385DB48" w14:textId="77777777" w:rsidR="00853618" w:rsidRPr="00613BB9" w:rsidRDefault="00853618" w:rsidP="00853618">
      <w:pPr>
        <w:pStyle w:val="a3"/>
        <w:spacing w:before="408" w:beforeAutospacing="0" w:after="408" w:afterAutospacing="0"/>
      </w:pPr>
      <w:r w:rsidRPr="00613BB9">
        <w:t xml:space="preserve">运行 </w:t>
      </w:r>
      <w:r w:rsidRPr="00613BB9">
        <w:rPr>
          <w:rStyle w:val="HTML1"/>
          <w:shd w:val="clear" w:color="auto" w:fill="F8F8F8"/>
        </w:rPr>
        <w:t>hexo server</w:t>
      </w:r>
      <w:r w:rsidRPr="00613BB9">
        <w:t xml:space="preserve"> 开启 Hexo 本地服务器预览，访问 http://localhost:4000/。</w:t>
      </w:r>
    </w:p>
    <w:p w14:paraId="413A1639" w14:textId="77777777" w:rsidR="00853618" w:rsidRPr="00613BB9" w:rsidRDefault="00853618" w:rsidP="00853618">
      <w:r w:rsidRPr="00613BB9">
        <w:rPr>
          <w:noProof/>
        </w:rPr>
        <mc:AlternateContent>
          <mc:Choice Requires="wps">
            <w:drawing>
              <wp:inline distT="0" distB="0" distL="0" distR="0" wp14:anchorId="4CCBD220" wp14:editId="4248EEF1">
                <wp:extent cx="301625" cy="301625"/>
                <wp:effectExtent l="0" t="0" r="0" b="0"/>
                <wp:docPr id="120" name="矩形 1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A48357" id="矩形 1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w09wV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6C7363F8" w14:textId="77777777" w:rsidR="00853618" w:rsidRPr="00613BB9" w:rsidRDefault="00853618" w:rsidP="00853618">
      <w:pPr>
        <w:pStyle w:val="3"/>
        <w:spacing w:before="384" w:beforeAutospacing="0" w:after="384" w:afterAutospacing="0"/>
        <w:jc w:val="center"/>
        <w:rPr>
          <w:sz w:val="26"/>
          <w:szCs w:val="26"/>
        </w:rPr>
      </w:pPr>
      <w:bookmarkStart w:id="764" w:name="_Toc46395359"/>
      <w:r w:rsidRPr="00613BB9">
        <w:rPr>
          <w:b w:val="0"/>
          <w:bCs w:val="0"/>
          <w:sz w:val="26"/>
          <w:szCs w:val="26"/>
        </w:rPr>
        <w:t>编写导航栏和底部信息</w:t>
      </w:r>
      <w:bookmarkEnd w:id="764"/>
    </w:p>
    <w:p w14:paraId="21CF0414" w14:textId="77777777" w:rsidR="00853618" w:rsidRPr="00613BB9" w:rsidRDefault="00853618" w:rsidP="00853618">
      <w:pPr>
        <w:pStyle w:val="a3"/>
        <w:spacing w:before="408" w:beforeAutospacing="0" w:after="408" w:afterAutospacing="0"/>
      </w:pPr>
      <w:r w:rsidRPr="00613BB9">
        <w:t>前面，我们只是搭了个页面框架，接下来我们就将开始正式开始一步步的完善我们的主题，以下两个文档我们将频繁的使用，最好可以提前阅读一遍有个了解：</w:t>
      </w:r>
    </w:p>
    <w:p w14:paraId="1DDC24CC" w14:textId="77777777" w:rsidR="00853618" w:rsidRPr="00613BB9" w:rsidRDefault="00853618" w:rsidP="00907565">
      <w:pPr>
        <w:pStyle w:val="a3"/>
        <w:numPr>
          <w:ilvl w:val="0"/>
          <w:numId w:val="163"/>
        </w:numPr>
      </w:pPr>
      <w:r w:rsidRPr="00613BB9">
        <w:t>Hexo | 变量</w:t>
      </w:r>
    </w:p>
    <w:p w14:paraId="217C5C0F" w14:textId="77777777" w:rsidR="00853618" w:rsidRPr="00613BB9" w:rsidRDefault="00853618" w:rsidP="00907565">
      <w:pPr>
        <w:pStyle w:val="a3"/>
        <w:numPr>
          <w:ilvl w:val="0"/>
          <w:numId w:val="163"/>
        </w:numPr>
      </w:pPr>
      <w:r w:rsidRPr="00613BB9">
        <w:t>Hexo | 辅助函数</w:t>
      </w:r>
    </w:p>
    <w:p w14:paraId="3AE47CE6" w14:textId="77777777" w:rsidR="00853618" w:rsidRPr="00613BB9" w:rsidRDefault="00853618" w:rsidP="00853618">
      <w:pPr>
        <w:pStyle w:val="a3"/>
        <w:spacing w:before="408" w:beforeAutospacing="0" w:after="408" w:afterAutospacing="0"/>
      </w:pPr>
      <w:r w:rsidRPr="00613BB9">
        <w:rPr>
          <w:rStyle w:val="HTML1"/>
          <w:shd w:val="clear" w:color="auto" w:fill="F8F8F8"/>
        </w:rPr>
        <w:t>layout/_partial/head.ejs</w:t>
      </w:r>
      <w:r w:rsidRPr="00613BB9">
        <w:t>:</w:t>
      </w:r>
    </w:p>
    <w:p w14:paraId="6A984809" w14:textId="77777777" w:rsidR="00853618" w:rsidRPr="00613BB9" w:rsidRDefault="00853618" w:rsidP="00853618">
      <w:pPr>
        <w:pStyle w:val="HTML"/>
      </w:pPr>
      <w:r w:rsidRPr="00613BB9">
        <w:rPr>
          <w:rStyle w:val="HTML1"/>
          <w:rFonts w:ascii="Consolas" w:hAnsi="Consolas"/>
          <w:sz w:val="21"/>
          <w:szCs w:val="21"/>
          <w:shd w:val="clear" w:color="auto" w:fill="3F3F3F"/>
        </w:rPr>
        <w:t>&lt;head&gt;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http-equiv="content-type" content="text/html; charset=utf-8"&gt;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content="width=device-width, initial-scale=1.0, maximum-scale=1.0, user-scalable=0" name="viewport"&gt;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&lt;title&gt;&lt;%= config.title %&gt;&lt;/title&gt;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&lt;/head&gt;</w:t>
      </w:r>
    </w:p>
    <w:p w14:paraId="6F108238" w14:textId="77777777" w:rsidR="00853618" w:rsidRPr="00613BB9" w:rsidRDefault="00853618" w:rsidP="00853618">
      <w:pPr>
        <w:pStyle w:val="a3"/>
        <w:spacing w:before="408" w:beforeAutospacing="0" w:after="408" w:afterAutospacing="0"/>
      </w:pPr>
      <w:r w:rsidRPr="00613BB9">
        <w:lastRenderedPageBreak/>
        <w:t>这里我们使用了</w:t>
      </w:r>
      <w:r w:rsidRPr="00613BB9">
        <w:rPr>
          <w:rStyle w:val="HTML1"/>
          <w:shd w:val="clear" w:color="auto" w:fill="F8F8F8"/>
        </w:rPr>
        <w:t>config</w:t>
      </w:r>
      <w:r w:rsidRPr="00613BB9">
        <w:t xml:space="preserve">全局变量，该变量包含的是站点配置（即站点根目录下 </w:t>
      </w:r>
      <w:r w:rsidRPr="00613BB9">
        <w:rPr>
          <w:rStyle w:val="HTML1"/>
          <w:shd w:val="clear" w:color="auto" w:fill="F8F8F8"/>
        </w:rPr>
        <w:t>_config.yml</w:t>
      </w:r>
      <w:r w:rsidRPr="00613BB9">
        <w:t xml:space="preserve"> 中的配置）。除此之外，我还有将经常使用的是</w:t>
      </w:r>
      <w:r w:rsidRPr="00613BB9">
        <w:rPr>
          <w:rStyle w:val="HTML1"/>
          <w:shd w:val="clear" w:color="auto" w:fill="F8F8F8"/>
        </w:rPr>
        <w:t>theme</w:t>
      </w:r>
      <w:r w:rsidRPr="00613BB9">
        <w:t xml:space="preserve">变量，该变量是主题配置（即主题根目录下 </w:t>
      </w:r>
      <w:r w:rsidRPr="00613BB9">
        <w:rPr>
          <w:rStyle w:val="HTML1"/>
          <w:shd w:val="clear" w:color="auto" w:fill="F8F8F8"/>
        </w:rPr>
        <w:t>_config.yml</w:t>
      </w:r>
      <w:r w:rsidRPr="00613BB9">
        <w:t xml:space="preserve"> 中的配置），其他变量参见hexo文档。</w:t>
      </w:r>
    </w:p>
    <w:p w14:paraId="67608F55" w14:textId="77777777" w:rsidR="00853618" w:rsidRPr="00613BB9" w:rsidRDefault="00853618" w:rsidP="00853618">
      <w:pPr>
        <w:pStyle w:val="a3"/>
        <w:spacing w:before="408" w:beforeAutospacing="0" w:after="408" w:afterAutospacing="0"/>
      </w:pPr>
      <w:r w:rsidRPr="00613BB9">
        <w:t>编辑导航栏部分，</w:t>
      </w:r>
      <w:r w:rsidRPr="00613BB9">
        <w:rPr>
          <w:rStyle w:val="HTML1"/>
          <w:shd w:val="clear" w:color="auto" w:fill="F8F8F8"/>
        </w:rPr>
        <w:t>layout/_partial/header.ejs</w:t>
      </w:r>
      <w:r w:rsidRPr="00613BB9">
        <w:t>：</w:t>
      </w:r>
    </w:p>
    <w:p w14:paraId="7E67ACC8" w14:textId="77777777" w:rsidR="00853618" w:rsidRPr="00613BB9" w:rsidRDefault="00853618" w:rsidP="00853618">
      <w:pPr>
        <w:pStyle w:val="HTML"/>
      </w:pPr>
      <w:r w:rsidRPr="00613BB9">
        <w:rPr>
          <w:rStyle w:val="HTML1"/>
          <w:rFonts w:ascii="Consolas" w:hAnsi="Consolas"/>
          <w:sz w:val="21"/>
          <w:szCs w:val="21"/>
          <w:shd w:val="clear" w:color="auto" w:fill="3F3F3F"/>
        </w:rPr>
        <w:t>&lt;header class="header"&gt;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href="&lt;%= url_for() %&gt;" class="logo"&gt;&lt;%= config.title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 class="navbar"&gt;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class="menu"&gt;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 class="menu-item-link"&gt;Home&lt;/a&gt;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href="/categories" class="menu-item-link"&gt;Categories&lt;/a&gt;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href="/tags" class="menu-item-link"&gt;Tags&lt;/a&gt;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href="/archives" class="menu-item-link"&gt;Archives&lt;/a&gt;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&lt;/header&gt;</w:t>
      </w:r>
    </w:p>
    <w:p w14:paraId="6A5C6CFD" w14:textId="77777777" w:rsidR="00853618" w:rsidRPr="00613BB9" w:rsidRDefault="00853618" w:rsidP="00853618">
      <w:pPr>
        <w:pStyle w:val="a3"/>
        <w:spacing w:before="408" w:beforeAutospacing="0" w:after="408" w:afterAutospacing="0"/>
      </w:pPr>
      <w:r w:rsidRPr="00613BB9">
        <w:t>编辑底部信息部分，</w:t>
      </w:r>
      <w:r w:rsidRPr="00613BB9">
        <w:rPr>
          <w:rStyle w:val="HTML1"/>
          <w:shd w:val="clear" w:color="auto" w:fill="F8F8F8"/>
        </w:rPr>
        <w:t>layout/_partial/footer.ejs</w:t>
      </w:r>
      <w:r w:rsidRPr="00613BB9">
        <w:t>：</w:t>
      </w:r>
    </w:p>
    <w:p w14:paraId="76CE1B52" w14:textId="77777777" w:rsidR="00853618" w:rsidRPr="00613BB9" w:rsidRDefault="00853618" w:rsidP="00853618">
      <w:pPr>
        <w:pStyle w:val="HTML"/>
      </w:pPr>
      <w:r w:rsidRPr="00613BB9">
        <w:rPr>
          <w:rStyle w:val="HTML1"/>
          <w:rFonts w:ascii="Consolas" w:hAnsi="Consolas"/>
          <w:sz w:val="21"/>
          <w:szCs w:val="21"/>
          <w:shd w:val="clear" w:color="auto" w:fill="3F3F3F"/>
        </w:rPr>
        <w:t>&lt;footer&gt;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&lt;p&gt;Theme is &lt;a href="/" target="_blank"&gt;Theme-example&lt;/a&gt; by &lt;a href="&lt;%= config.url %&gt;" target="_blank"&gt;&lt;%= config.author %&gt;&lt;/a&gt;&lt;/p&gt;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&lt;p&gt;Powered by &lt;a href="https://hexo.io/" target="_blank" rel="nofollow"&gt;hexo&lt;/a&gt; &amp;copy; &lt;%- date(Date.now(), 'YYYY') %&gt;&lt;/p&gt;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&lt;/footer&gt;</w:t>
      </w:r>
    </w:p>
    <w:p w14:paraId="5BFB0AD4" w14:textId="77777777" w:rsidR="00853618" w:rsidRPr="00613BB9" w:rsidRDefault="00853618" w:rsidP="00853618">
      <w:pPr>
        <w:pStyle w:val="a3"/>
        <w:spacing w:before="408" w:beforeAutospacing="0" w:after="408" w:afterAutospacing="0"/>
      </w:pPr>
      <w:r w:rsidRPr="00613BB9">
        <w:t>这样，我们就得到了一个包含导航栏和底部信息的简单页面。</w:t>
      </w:r>
    </w:p>
    <w:p w14:paraId="48DB528A" w14:textId="77777777" w:rsidR="00853618" w:rsidRPr="00613BB9" w:rsidRDefault="00853618" w:rsidP="00853618">
      <w:r w:rsidRPr="00613BB9">
        <w:rPr>
          <w:noProof/>
        </w:rPr>
        <w:lastRenderedPageBreak/>
        <mc:AlternateContent>
          <mc:Choice Requires="wps">
            <w:drawing>
              <wp:inline distT="0" distB="0" distL="0" distR="0" wp14:anchorId="03035AD0" wp14:editId="32BF8713">
                <wp:extent cx="301625" cy="301625"/>
                <wp:effectExtent l="0" t="0" r="0" b="0"/>
                <wp:docPr id="119" name="矩形 1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CB8D41" id="矩形 1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AXR28F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20FA44B6" w14:textId="77777777" w:rsidR="00853618" w:rsidRPr="00613BB9" w:rsidRDefault="00853618" w:rsidP="00853618">
      <w:pPr>
        <w:pStyle w:val="3"/>
        <w:spacing w:before="384" w:beforeAutospacing="0" w:after="384" w:afterAutospacing="0"/>
        <w:jc w:val="center"/>
        <w:rPr>
          <w:sz w:val="26"/>
          <w:szCs w:val="26"/>
        </w:rPr>
      </w:pPr>
      <w:bookmarkStart w:id="765" w:name="_Toc46395360"/>
      <w:r w:rsidRPr="00613BB9">
        <w:rPr>
          <w:b w:val="0"/>
          <w:bCs w:val="0"/>
          <w:sz w:val="26"/>
          <w:szCs w:val="26"/>
        </w:rPr>
        <w:t>添加主题配置</w:t>
      </w:r>
      <w:bookmarkEnd w:id="765"/>
    </w:p>
    <w:p w14:paraId="3C2AC605" w14:textId="77777777" w:rsidR="00853618" w:rsidRPr="00613BB9" w:rsidRDefault="00853618" w:rsidP="00853618">
      <w:pPr>
        <w:pStyle w:val="a3"/>
        <w:spacing w:before="408" w:beforeAutospacing="0" w:after="408" w:afterAutospacing="0"/>
      </w:pPr>
      <w:r w:rsidRPr="00613BB9">
        <w:t xml:space="preserve">实际上我们需要让导航菜单根据我们的需要显示不同的项，上面这种写法不方便修改。所以我们会在主题的配置文件中添加导航菜单的配置。在 </w:t>
      </w:r>
      <w:r w:rsidRPr="00613BB9">
        <w:rPr>
          <w:rStyle w:val="HTML1"/>
          <w:shd w:val="clear" w:color="auto" w:fill="F8F8F8"/>
        </w:rPr>
        <w:t>theme-example</w:t>
      </w:r>
      <w:r w:rsidRPr="00613BB9">
        <w:t xml:space="preserve"> 下的配置文件 </w:t>
      </w:r>
      <w:r w:rsidRPr="00613BB9">
        <w:rPr>
          <w:rStyle w:val="HTML1"/>
          <w:shd w:val="clear" w:color="auto" w:fill="F8F8F8"/>
        </w:rPr>
        <w:t>_config.yml</w:t>
      </w:r>
      <w:r w:rsidRPr="00613BB9">
        <w:t xml:space="preserve">，在其中添加需要配置的字段。然后可以通过 </w:t>
      </w:r>
      <w:r w:rsidRPr="00613BB9">
        <w:rPr>
          <w:rStyle w:val="HTML1"/>
          <w:shd w:val="clear" w:color="auto" w:fill="F8F8F8"/>
        </w:rPr>
        <w:t>theme</w:t>
      </w:r>
      <w:r w:rsidRPr="00613BB9">
        <w:t xml:space="preserve"> 这个变量来拿到该配置文件中的配置。</w:t>
      </w:r>
    </w:p>
    <w:p w14:paraId="4FFB87BB" w14:textId="77777777" w:rsidR="00853618" w:rsidRPr="00613BB9" w:rsidRDefault="00853618" w:rsidP="00853618">
      <w:pPr>
        <w:pStyle w:val="a3"/>
        <w:spacing w:before="408" w:beforeAutospacing="0" w:after="408" w:afterAutospacing="0"/>
      </w:pPr>
      <w:r w:rsidRPr="00613BB9">
        <w:rPr>
          <w:rStyle w:val="HTML1"/>
          <w:shd w:val="clear" w:color="auto" w:fill="F8F8F8"/>
        </w:rPr>
        <w:t>theme-example/_config.yml</w:t>
      </w:r>
      <w:r w:rsidRPr="00613BB9">
        <w:t>:</w:t>
      </w:r>
    </w:p>
    <w:p w14:paraId="7F92E992" w14:textId="77777777" w:rsidR="00853618" w:rsidRPr="00613BB9" w:rsidRDefault="00853618" w:rsidP="00853618">
      <w:pPr>
        <w:pStyle w:val="HTML"/>
      </w:pPr>
      <w:r w:rsidRPr="00613BB9">
        <w:rPr>
          <w:rStyle w:val="HTML1"/>
          <w:rFonts w:ascii="Consolas" w:hAnsi="Consolas"/>
          <w:sz w:val="21"/>
          <w:szCs w:val="21"/>
          <w:shd w:val="clear" w:color="auto" w:fill="F8F8F8"/>
        </w:rPr>
        <w:t>menu:</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home: /</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categories: /categories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tags: /tags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archives: /archives</w:t>
      </w:r>
    </w:p>
    <w:p w14:paraId="421781AC" w14:textId="77777777" w:rsidR="00853618" w:rsidRPr="00613BB9" w:rsidRDefault="00853618" w:rsidP="00853618">
      <w:pPr>
        <w:pStyle w:val="a3"/>
        <w:spacing w:before="408" w:beforeAutospacing="0" w:after="408" w:afterAutospacing="0"/>
      </w:pPr>
      <w:r w:rsidRPr="00613BB9">
        <w:t xml:space="preserve">这样我们就可以在 </w:t>
      </w:r>
      <w:r w:rsidRPr="00613BB9">
        <w:rPr>
          <w:rStyle w:val="HTML1"/>
          <w:shd w:val="clear" w:color="auto" w:fill="F8F8F8"/>
        </w:rPr>
        <w:t>header.ejs</w:t>
      </w:r>
      <w:r w:rsidRPr="00613BB9">
        <w:t xml:space="preserve"> 中使用 </w:t>
      </w:r>
      <w:r w:rsidRPr="00613BB9">
        <w:rPr>
          <w:rStyle w:val="HTML1"/>
          <w:shd w:val="clear" w:color="auto" w:fill="F8F8F8"/>
        </w:rPr>
        <w:t>theme.menu</w:t>
      </w:r>
      <w:r w:rsidRPr="00613BB9">
        <w:t xml:space="preserve"> 获取到导航菜单的设置。将 </w:t>
      </w:r>
      <w:r w:rsidRPr="00613BB9">
        <w:rPr>
          <w:rStyle w:val="HTML1"/>
          <w:shd w:val="clear" w:color="auto" w:fill="F8F8F8"/>
        </w:rPr>
        <w:t>header.ejs</w:t>
      </w:r>
      <w:r w:rsidRPr="00613BB9">
        <w:t xml:space="preserve"> 修改为：</w:t>
      </w:r>
    </w:p>
    <w:p w14:paraId="1AD6723D" w14:textId="77777777" w:rsidR="00853618" w:rsidRPr="00613BB9" w:rsidRDefault="00853618" w:rsidP="00853618">
      <w:pPr>
        <w:pStyle w:val="HTML"/>
      </w:pPr>
      <w:r w:rsidRPr="00613BB9">
        <w:rPr>
          <w:rStyle w:val="HTML1"/>
          <w:rFonts w:ascii="Consolas" w:hAnsi="Consolas"/>
          <w:sz w:val="21"/>
          <w:szCs w:val="21"/>
          <w:shd w:val="clear" w:color="auto" w:fill="3F3F3F"/>
        </w:rPr>
        <w:t>&lt;header class="header"&gt;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href="&lt;%= url_for() %&gt;" class="logo"&gt;&lt;%= config.title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 class="navbar"&gt;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class="menu"&gt;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for (name in theme.menu)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href="&lt;%- url_for(theme.menu[name]) %&gt;" class="menu-item-link"&gt;&lt;%= name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&lt;/header&gt;</w:t>
      </w:r>
    </w:p>
    <w:p w14:paraId="2FE93DF7" w14:textId="77777777" w:rsidR="00853618" w:rsidRPr="00613BB9" w:rsidRDefault="00853618" w:rsidP="00853618">
      <w:pPr>
        <w:pStyle w:val="a3"/>
        <w:spacing w:before="408" w:beforeAutospacing="0" w:after="408" w:afterAutospacing="0"/>
      </w:pPr>
      <w:r w:rsidRPr="00613BB9">
        <w:t>这样，我们就可以动态的配置导航的信息了，我们还可以在主题配置文件中添加其他配置项供我们使用。</w:t>
      </w:r>
    </w:p>
    <w:p w14:paraId="21FB023A" w14:textId="77777777" w:rsidR="00853618" w:rsidRPr="00613BB9" w:rsidRDefault="00853618" w:rsidP="00853618">
      <w:pPr>
        <w:pStyle w:val="3"/>
        <w:spacing w:before="384" w:beforeAutospacing="0" w:after="384" w:afterAutospacing="0"/>
        <w:jc w:val="center"/>
        <w:rPr>
          <w:sz w:val="26"/>
          <w:szCs w:val="26"/>
        </w:rPr>
      </w:pPr>
      <w:bookmarkStart w:id="766" w:name="_Toc46395361"/>
      <w:r w:rsidRPr="00613BB9">
        <w:rPr>
          <w:b w:val="0"/>
          <w:bCs w:val="0"/>
          <w:sz w:val="26"/>
          <w:szCs w:val="26"/>
        </w:rPr>
        <w:lastRenderedPageBreak/>
        <w:t>添加文章列表</w:t>
      </w:r>
      <w:bookmarkEnd w:id="766"/>
    </w:p>
    <w:p w14:paraId="35912836" w14:textId="77777777" w:rsidR="00853618" w:rsidRPr="00613BB9" w:rsidRDefault="00853618" w:rsidP="00853618">
      <w:pPr>
        <w:pStyle w:val="a3"/>
        <w:spacing w:before="408" w:beforeAutospacing="0" w:after="408" w:afterAutospacing="0"/>
      </w:pPr>
      <w:r w:rsidRPr="00613BB9">
        <w:t xml:space="preserve">接着我们完善首页的模板，使其能够显示文章列表。前面已经说过 Hexo 提供了各种有用的变量，在这里将会使用到 </w:t>
      </w:r>
      <w:r w:rsidRPr="00613BB9">
        <w:rPr>
          <w:rStyle w:val="HTML1"/>
          <w:shd w:val="clear" w:color="auto" w:fill="F8F8F8"/>
        </w:rPr>
        <w:t>page</w:t>
      </w:r>
      <w:r w:rsidRPr="00613BB9">
        <w:t xml:space="preserve"> 这个变量。</w:t>
      </w:r>
      <w:r w:rsidRPr="00613BB9">
        <w:rPr>
          <w:rStyle w:val="HTML1"/>
          <w:shd w:val="clear" w:color="auto" w:fill="F8F8F8"/>
        </w:rPr>
        <w:t>page</w:t>
      </w:r>
      <w:r w:rsidRPr="00613BB9">
        <w:t xml:space="preserve"> 会根据不同的页面拥有不同的属性。具体有什么属性，可以获取到哪些数据可以查看这里。</w:t>
      </w:r>
    </w:p>
    <w:p w14:paraId="1CC081DA" w14:textId="77777777" w:rsidR="00853618" w:rsidRPr="00613BB9" w:rsidRDefault="00853618" w:rsidP="00853618">
      <w:pPr>
        <w:pStyle w:val="a3"/>
        <w:spacing w:before="408" w:beforeAutospacing="0" w:after="408" w:afterAutospacing="0"/>
      </w:pPr>
      <w:r w:rsidRPr="00613BB9">
        <w:t xml:space="preserve">那么这里我们会使用 </w:t>
      </w:r>
      <w:r w:rsidRPr="00613BB9">
        <w:rPr>
          <w:rStyle w:val="HTML1"/>
          <w:shd w:val="clear" w:color="auto" w:fill="F8F8F8"/>
        </w:rPr>
        <w:t>page</w:t>
      </w:r>
      <w:r w:rsidRPr="00613BB9">
        <w:t xml:space="preserve"> 变量的 </w:t>
      </w:r>
      <w:r w:rsidRPr="00613BB9">
        <w:rPr>
          <w:rStyle w:val="HTML1"/>
          <w:shd w:val="clear" w:color="auto" w:fill="F8F8F8"/>
        </w:rPr>
        <w:t>posts</w:t>
      </w:r>
      <w:r w:rsidRPr="00613BB9">
        <w:t xml:space="preserve"> 属性拿到文章数据的集合。编辑 </w:t>
      </w:r>
      <w:r w:rsidRPr="00613BB9">
        <w:rPr>
          <w:rStyle w:val="HTML1"/>
          <w:shd w:val="clear" w:color="auto" w:fill="F8F8F8"/>
        </w:rPr>
        <w:t>index.ejs</w:t>
      </w:r>
      <w:r w:rsidRPr="00613BB9">
        <w:t xml:space="preserve"> 文件：</w:t>
      </w:r>
    </w:p>
    <w:p w14:paraId="204240B2" w14:textId="77777777" w:rsidR="00853618" w:rsidRPr="00613BB9" w:rsidRDefault="00853618" w:rsidP="00853618">
      <w:pPr>
        <w:pStyle w:val="HTML"/>
      </w:pPr>
      <w:r w:rsidRPr="00613BB9">
        <w:rPr>
          <w:rStyle w:val="HTML1"/>
          <w:rFonts w:ascii="Consolas" w:hAnsi="Consolas"/>
          <w:sz w:val="21"/>
          <w:szCs w:val="21"/>
          <w:shd w:val="clear" w:color="auto" w:fill="3F3F3F"/>
        </w:rPr>
        <w:t>&lt;section class="posts"&gt;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page.posts.each(function (post)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&lt;article class="post"&gt;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class="post-title-link"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post.content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class="post-meta"&gt;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class="post-time"&gt;&lt;%-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&lt;/article&gt;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p>
    <w:p w14:paraId="28B89E7E" w14:textId="77777777" w:rsidR="00853618" w:rsidRPr="00613BB9" w:rsidRDefault="00853618" w:rsidP="00853618">
      <w:pPr>
        <w:pStyle w:val="a3"/>
        <w:spacing w:before="408" w:beforeAutospacing="0" w:after="408" w:afterAutospacing="0"/>
      </w:pPr>
      <w:r w:rsidRPr="00613BB9">
        <w:t xml:space="preserve">从 </w:t>
      </w:r>
      <w:r w:rsidRPr="00613BB9">
        <w:rPr>
          <w:rStyle w:val="HTML1"/>
          <w:shd w:val="clear" w:color="auto" w:fill="F8F8F8"/>
        </w:rPr>
        <w:t>page.posts</w:t>
      </w:r>
      <w:r w:rsidRPr="00613BB9">
        <w:t xml:space="preserve"> 中获取单篇文章的数据，并获取文章的标题，内容等数据填充到模板中。处理文章创建时间的时候使用了 </w:t>
      </w:r>
      <w:r w:rsidRPr="00613BB9">
        <w:rPr>
          <w:rStyle w:val="HTML1"/>
          <w:shd w:val="clear" w:color="auto" w:fill="F8F8F8"/>
        </w:rPr>
        <w:t>date()</w:t>
      </w:r>
      <w:r w:rsidRPr="00613BB9">
        <w:t xml:space="preserve"> 函数，这是 Hexo 提供的时间处理的辅助函数。</w:t>
      </w:r>
    </w:p>
    <w:p w14:paraId="4DA51998" w14:textId="77777777" w:rsidR="00853618" w:rsidRPr="00613BB9" w:rsidRDefault="00853618" w:rsidP="00853618">
      <w:pPr>
        <w:pStyle w:val="a3"/>
        <w:spacing w:before="408" w:beforeAutospacing="0" w:after="408" w:afterAutospacing="0"/>
      </w:pPr>
      <w:r w:rsidRPr="00613BB9">
        <w:t xml:space="preserve">由于首页显示文章内容时使用的是 </w:t>
      </w:r>
      <w:r w:rsidRPr="00613BB9">
        <w:rPr>
          <w:rStyle w:val="HTML1"/>
          <w:shd w:val="clear" w:color="auto" w:fill="F8F8F8"/>
        </w:rPr>
        <w:t>post.content</w:t>
      </w:r>
      <w:r w:rsidRPr="00613BB9">
        <w:t>，即文章的全部内容。所以首页会显示每一篇文章的内容，实际上我们并不想在首页显示那么多内容，只想显示文章的摘录。</w:t>
      </w:r>
    </w:p>
    <w:p w14:paraId="51D3C38B" w14:textId="77777777" w:rsidR="00853618" w:rsidRPr="00613BB9" w:rsidRDefault="00853618" w:rsidP="00853618">
      <w:pPr>
        <w:pStyle w:val="a3"/>
        <w:spacing w:before="408" w:beforeAutospacing="0" w:after="408" w:afterAutospacing="0"/>
      </w:pPr>
      <w:r w:rsidRPr="00613BB9">
        <w:t xml:space="preserve">Hexo 提供了 </w:t>
      </w:r>
      <w:r w:rsidRPr="00613BB9">
        <w:rPr>
          <w:rStyle w:val="HTML1"/>
          <w:shd w:val="clear" w:color="auto" w:fill="F8F8F8"/>
        </w:rPr>
        <w:t>excerpt</w:t>
      </w:r>
      <w:r w:rsidRPr="00613BB9">
        <w:t xml:space="preserve"> 属性来获取文章的摘录部分，不过这里需要在文章中添加一个 </w:t>
      </w:r>
      <w:r w:rsidRPr="00613BB9">
        <w:rPr>
          <w:rStyle w:val="HTML1"/>
          <w:shd w:val="clear" w:color="auto" w:fill="F8F8F8"/>
        </w:rPr>
        <w:t>&lt;!--more--&gt;</w:t>
      </w:r>
      <w:r w:rsidRPr="00613BB9">
        <w:t xml:space="preserve"> 标记。添加了这个标记之后，</w:t>
      </w:r>
      <w:r w:rsidRPr="00613BB9">
        <w:rPr>
          <w:rStyle w:val="HTML1"/>
          <w:shd w:val="clear" w:color="auto" w:fill="F8F8F8"/>
        </w:rPr>
        <w:t>post.excerpt</w:t>
      </w:r>
      <w:r w:rsidRPr="00613BB9">
        <w:t xml:space="preserve"> 将会获取到标记之前的内容。如果没有这个标记，那么 </w:t>
      </w:r>
      <w:r w:rsidRPr="00613BB9">
        <w:rPr>
          <w:rStyle w:val="HTML1"/>
          <w:shd w:val="clear" w:color="auto" w:fill="F8F8F8"/>
        </w:rPr>
        <w:t>post.excerpt</w:t>
      </w:r>
      <w:r w:rsidRPr="00613BB9">
        <w:t xml:space="preserve"> 会是空的。所以我们可以把首页文章内容部分的 </w:t>
      </w:r>
      <w:r w:rsidRPr="00613BB9">
        <w:rPr>
          <w:rStyle w:val="HTML1"/>
          <w:shd w:val="clear" w:color="auto" w:fill="F8F8F8"/>
        </w:rPr>
        <w:t>post.content</w:t>
      </w:r>
      <w:r w:rsidRPr="00613BB9">
        <w:t xml:space="preserve"> 替换成 </w:t>
      </w:r>
      <w:r w:rsidRPr="00613BB9">
        <w:rPr>
          <w:rStyle w:val="HTML1"/>
          <w:shd w:val="clear" w:color="auto" w:fill="F8F8F8"/>
        </w:rPr>
        <w:t>post.excerpt</w:t>
      </w:r>
      <w:r w:rsidRPr="00613BB9">
        <w:t>。</w:t>
      </w:r>
    </w:p>
    <w:p w14:paraId="440197D8" w14:textId="77777777" w:rsidR="00853618" w:rsidRPr="00613BB9" w:rsidRDefault="00853618" w:rsidP="00853618">
      <w:pPr>
        <w:pStyle w:val="HTML"/>
      </w:pPr>
      <w:r w:rsidRPr="00613BB9">
        <w:rPr>
          <w:rStyle w:val="HTML1"/>
          <w:rFonts w:ascii="Consolas" w:hAnsi="Consolas"/>
          <w:sz w:val="21"/>
          <w:szCs w:val="21"/>
          <w:shd w:val="clear" w:color="auto" w:fill="3F3F3F"/>
        </w:rPr>
        <w:lastRenderedPageBreak/>
        <w:t>&lt;div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post.excerpt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&lt;/div&gt;</w:t>
      </w:r>
    </w:p>
    <w:p w14:paraId="0C2B05F9" w14:textId="77777777" w:rsidR="00853618" w:rsidRPr="00613BB9" w:rsidRDefault="00853618" w:rsidP="00853618">
      <w:pPr>
        <w:pStyle w:val="3"/>
        <w:spacing w:before="384" w:beforeAutospacing="0" w:after="384" w:afterAutospacing="0"/>
        <w:jc w:val="center"/>
        <w:rPr>
          <w:sz w:val="26"/>
          <w:szCs w:val="26"/>
        </w:rPr>
      </w:pPr>
      <w:bookmarkStart w:id="767" w:name="_Toc46395362"/>
      <w:r w:rsidRPr="00613BB9">
        <w:rPr>
          <w:b w:val="0"/>
          <w:bCs w:val="0"/>
          <w:sz w:val="26"/>
          <w:szCs w:val="26"/>
        </w:rPr>
        <w:t>添加样式</w:t>
      </w:r>
      <w:bookmarkEnd w:id="767"/>
    </w:p>
    <w:p w14:paraId="6990E664" w14:textId="77777777" w:rsidR="00853618" w:rsidRPr="00613BB9" w:rsidRDefault="00853618" w:rsidP="00853618">
      <w:pPr>
        <w:pStyle w:val="a3"/>
        <w:spacing w:before="408" w:beforeAutospacing="0" w:after="408" w:afterAutospacing="0"/>
      </w:pPr>
      <w:r w:rsidRPr="00613BB9">
        <w:t>到目前为止，我们完成了首页的整体页面结构，不过由于没添加css样式，因此整体页面非常难看，所以我们需要给页面加上一些样式来美化一下我们的页面。</w:t>
      </w:r>
    </w:p>
    <w:p w14:paraId="76E3685C" w14:textId="77777777" w:rsidR="00853618" w:rsidRPr="00613BB9" w:rsidRDefault="00853618" w:rsidP="00853618">
      <w:pPr>
        <w:pStyle w:val="a3"/>
        <w:spacing w:before="408" w:beforeAutospacing="0" w:after="408" w:afterAutospacing="0"/>
      </w:pPr>
      <w:r w:rsidRPr="00613BB9">
        <w:t xml:space="preserve">由于 Hexo 在新建项目的时候会安装 </w:t>
      </w:r>
      <w:r w:rsidRPr="00613BB9">
        <w:rPr>
          <w:rStyle w:val="HTML1"/>
          <w:shd w:val="clear" w:color="auto" w:fill="F8F8F8"/>
        </w:rPr>
        <w:t>hexo-renderer-stylus</w:t>
      </w:r>
      <w:r w:rsidRPr="00613BB9">
        <w:t xml:space="preserve"> 这个插件，所以我们无需其他步骤，只需要将样式文件放到 </w:t>
      </w:r>
      <w:r w:rsidRPr="00613BB9">
        <w:rPr>
          <w:rStyle w:val="HTML1"/>
          <w:shd w:val="clear" w:color="auto" w:fill="F8F8F8"/>
        </w:rPr>
        <w:t>css</w:t>
      </w:r>
      <w:r w:rsidRPr="00613BB9">
        <w:t xml:space="preserve"> 文件夹中。Hexo 在生成页面的时候会将 </w:t>
      </w:r>
      <w:r w:rsidRPr="00613BB9">
        <w:rPr>
          <w:rStyle w:val="HTML1"/>
          <w:shd w:val="clear" w:color="auto" w:fill="F8F8F8"/>
        </w:rPr>
        <w:t>source</w:t>
      </w:r>
      <w:r w:rsidRPr="00613BB9">
        <w:t xml:space="preserve"> 中的所有文件复制到生成的 </w:t>
      </w:r>
      <w:r w:rsidRPr="00613BB9">
        <w:rPr>
          <w:rStyle w:val="HTML1"/>
          <w:shd w:val="clear" w:color="auto" w:fill="F8F8F8"/>
        </w:rPr>
        <w:t>public</w:t>
      </w:r>
      <w:r w:rsidRPr="00613BB9">
        <w:t xml:space="preserve"> 文件中，并且在此之前会编译 </w:t>
      </w:r>
      <w:r w:rsidRPr="00613BB9">
        <w:rPr>
          <w:rStyle w:val="HTML1"/>
          <w:shd w:val="clear" w:color="auto" w:fill="F8F8F8"/>
        </w:rPr>
        <w:t>styl</w:t>
      </w:r>
      <w:r w:rsidRPr="00613BB9">
        <w:t xml:space="preserve"> 为 </w:t>
      </w:r>
      <w:r w:rsidRPr="00613BB9">
        <w:rPr>
          <w:rStyle w:val="HTML1"/>
          <w:shd w:val="clear" w:color="auto" w:fill="F8F8F8"/>
        </w:rPr>
        <w:t>css</w:t>
      </w:r>
      <w:r w:rsidRPr="00613BB9">
        <w:t xml:space="preserve"> 文件。</w:t>
      </w:r>
    </w:p>
    <w:p w14:paraId="0D27900E" w14:textId="77777777" w:rsidR="00853618" w:rsidRPr="00613BB9" w:rsidRDefault="00853618" w:rsidP="00853618">
      <w:pPr>
        <w:pStyle w:val="a3"/>
        <w:spacing w:before="408" w:beforeAutospacing="0" w:after="408" w:afterAutospacing="0"/>
      </w:pPr>
      <w:r w:rsidRPr="00613BB9">
        <w:t xml:space="preserve">在 </w:t>
      </w:r>
      <w:r w:rsidRPr="00613BB9">
        <w:rPr>
          <w:rStyle w:val="HTML1"/>
          <w:shd w:val="clear" w:color="auto" w:fill="F8F8F8"/>
        </w:rPr>
        <w:t>css</w:t>
      </w:r>
      <w:r w:rsidRPr="00613BB9">
        <w:t xml:space="preserve"> 文件夹中创建 </w:t>
      </w:r>
      <w:r w:rsidRPr="00613BB9">
        <w:rPr>
          <w:rStyle w:val="HTML1"/>
          <w:shd w:val="clear" w:color="auto" w:fill="F8F8F8"/>
        </w:rPr>
        <w:t>style.styl</w:t>
      </w:r>
      <w:r w:rsidRPr="00613BB9">
        <w:t xml:space="preserve">，编写一些基础的样式，并把所有样式 </w:t>
      </w:r>
      <w:r w:rsidRPr="00613BB9">
        <w:rPr>
          <w:rStyle w:val="HTML1"/>
          <w:shd w:val="clear" w:color="auto" w:fill="F8F8F8"/>
        </w:rPr>
        <w:t>import</w:t>
      </w:r>
      <w:r w:rsidRPr="00613BB9">
        <w:t xml:space="preserve"> 到这个文件。所以最终编译之后只会有 </w:t>
      </w:r>
      <w:r w:rsidRPr="00613BB9">
        <w:rPr>
          <w:rStyle w:val="HTML1"/>
          <w:shd w:val="clear" w:color="auto" w:fill="F8F8F8"/>
        </w:rPr>
        <w:t>style.css</w:t>
      </w:r>
      <w:r w:rsidRPr="00613BB9">
        <w:t xml:space="preserve"> 一个文件。创建 </w:t>
      </w:r>
      <w:r w:rsidRPr="00613BB9">
        <w:rPr>
          <w:rStyle w:val="HTML1"/>
          <w:shd w:val="clear" w:color="auto" w:fill="F8F8F8"/>
        </w:rPr>
        <w:t>_partial/header.styl</w:t>
      </w:r>
      <w:r w:rsidRPr="00613BB9">
        <w:t xml:space="preserve"> 与 </w:t>
      </w:r>
      <w:r w:rsidRPr="00613BB9">
        <w:rPr>
          <w:rStyle w:val="HTML1"/>
          <w:shd w:val="clear" w:color="auto" w:fill="F8F8F8"/>
        </w:rPr>
        <w:t>_partial/post.styl</w:t>
      </w:r>
      <w:r w:rsidRPr="00613BB9">
        <w:t xml:space="preserve"> 存放页面导航以及文章的样式，并且在 </w:t>
      </w:r>
      <w:r w:rsidRPr="00613BB9">
        <w:rPr>
          <w:rStyle w:val="HTML1"/>
          <w:shd w:val="clear" w:color="auto" w:fill="F8F8F8"/>
        </w:rPr>
        <w:t>style.styl</w:t>
      </w:r>
      <w:r w:rsidRPr="00613BB9">
        <w:t xml:space="preserve"> 中 </w:t>
      </w:r>
      <w:r w:rsidRPr="00613BB9">
        <w:rPr>
          <w:rStyle w:val="HTML1"/>
          <w:shd w:val="clear" w:color="auto" w:fill="F8F8F8"/>
        </w:rPr>
        <w:t>import</w:t>
      </w:r>
      <w:r w:rsidRPr="00613BB9">
        <w:t xml:space="preserve"> 这两个文件。</w:t>
      </w:r>
    </w:p>
    <w:p w14:paraId="41CE1BAA" w14:textId="77777777" w:rsidR="00853618" w:rsidRPr="00613BB9" w:rsidRDefault="00853618" w:rsidP="00853618">
      <w:pPr>
        <w:pStyle w:val="a3"/>
        <w:spacing w:before="408" w:beforeAutospacing="0" w:after="408" w:afterAutospacing="0"/>
      </w:pPr>
      <w:r w:rsidRPr="00613BB9">
        <w:rPr>
          <w:rStyle w:val="HTML1"/>
          <w:shd w:val="clear" w:color="auto" w:fill="F8F8F8"/>
        </w:rPr>
        <w:t>_partial/header.styl</w:t>
      </w:r>
      <w:r w:rsidRPr="00613BB9">
        <w:t>：</w:t>
      </w:r>
    </w:p>
    <w:p w14:paraId="1B08138A" w14:textId="77777777" w:rsidR="00853618" w:rsidRPr="00613BB9" w:rsidRDefault="00853618" w:rsidP="00853618">
      <w:pPr>
        <w:pStyle w:val="HTML"/>
      </w:pPr>
      <w:r w:rsidRPr="00613BB9">
        <w:rPr>
          <w:rStyle w:val="HTML1"/>
          <w:rFonts w:ascii="Consolas" w:hAnsi="Consolas"/>
          <w:sz w:val="21"/>
          <w:szCs w:val="21"/>
          <w:shd w:val="clear" w:color="auto" w:fill="3F3F3F"/>
        </w:rPr>
        <w:t>.header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margin-top: 2em</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display: flex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align-items: baseline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justify-content: space-between</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.blog-title .logo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#AAA;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font-size: 2em;</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font-family: "Comic Sans MS",cursive,LiSu,sans-serif;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.menu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0;</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0;</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.menu-item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display: inline-block;</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margin-right: 10px;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.menu-item-link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#AAA;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&amp;:hover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1FE25340" w14:textId="77777777" w:rsidR="00853618" w:rsidRPr="00613BB9" w:rsidRDefault="00853618" w:rsidP="00853618">
      <w:pPr>
        <w:pStyle w:val="a3"/>
        <w:spacing w:before="408" w:beforeAutospacing="0" w:after="408" w:afterAutospacing="0"/>
      </w:pPr>
      <w:r w:rsidRPr="00613BB9">
        <w:rPr>
          <w:rStyle w:val="HTML1"/>
          <w:shd w:val="clear" w:color="auto" w:fill="F8F8F8"/>
        </w:rPr>
        <w:t>index.styl</w:t>
      </w:r>
      <w:r w:rsidRPr="00613BB9">
        <w:t>:</w:t>
      </w:r>
    </w:p>
    <w:p w14:paraId="48A087FB" w14:textId="77777777" w:rsidR="00853618" w:rsidRPr="00613BB9" w:rsidRDefault="00853618" w:rsidP="00853618">
      <w:pPr>
        <w:pStyle w:val="HTML"/>
      </w:pPr>
      <w:r w:rsidRPr="00613BB9">
        <w:rPr>
          <w:rStyle w:val="HTML1"/>
          <w:rFonts w:ascii="Consolas" w:hAnsi="Consolas"/>
          <w:sz w:val="21"/>
          <w:szCs w:val="21"/>
          <w:shd w:val="clear" w:color="auto" w:fill="3F3F3F"/>
        </w:rPr>
        <w:t>.post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1em auto;</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30px 50px;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#fff;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border: 1px solid #ddd;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box-shadow: 0 0 2px #ddd;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.posts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.post:first-child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margin-top: 0;</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.post-title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font-size: 1.5em;</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.post-title-link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.post-content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a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.post-meta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#BABABA;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518D77D5" w14:textId="77777777" w:rsidR="00853618" w:rsidRPr="00613BB9" w:rsidRDefault="00853618" w:rsidP="00853618">
      <w:pPr>
        <w:pStyle w:val="a3"/>
        <w:spacing w:before="408" w:beforeAutospacing="0" w:after="408" w:afterAutospacing="0"/>
      </w:pPr>
      <w:r w:rsidRPr="00613BB9">
        <w:rPr>
          <w:rStyle w:val="HTML1"/>
          <w:shd w:val="clear" w:color="auto" w:fill="F8F8F8"/>
        </w:rPr>
        <w:t>style.styl</w:t>
      </w:r>
      <w:r w:rsidRPr="00613BB9">
        <w:t>:</w:t>
      </w:r>
    </w:p>
    <w:p w14:paraId="3B3B0371" w14:textId="77777777" w:rsidR="00853618" w:rsidRPr="00613BB9" w:rsidRDefault="00853618" w:rsidP="00853618">
      <w:pPr>
        <w:pStyle w:val="HTML"/>
      </w:pPr>
      <w:r w:rsidRPr="00613BB9">
        <w:rPr>
          <w:rStyle w:val="HTML1"/>
          <w:rFonts w:ascii="Consolas" w:hAnsi="Consolas"/>
          <w:sz w:val="21"/>
          <w:szCs w:val="21"/>
          <w:shd w:val="clear" w:color="auto" w:fill="3F3F3F"/>
        </w:rPr>
        <w:t>body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#F2F2F2;</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font-size: 1.25rem;</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line-height: 1.5;</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.container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max-width: 960px;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0 auto;</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@import "_partial/header";</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@import "_partial/index";</w:t>
      </w:r>
    </w:p>
    <w:p w14:paraId="61FFD074" w14:textId="77777777" w:rsidR="00853618" w:rsidRPr="00613BB9" w:rsidRDefault="00853618" w:rsidP="00853618">
      <w:pPr>
        <w:pStyle w:val="a3"/>
        <w:spacing w:before="408" w:beforeAutospacing="0" w:after="408" w:afterAutospacing="0"/>
      </w:pPr>
      <w:r w:rsidRPr="00613BB9">
        <w:t xml:space="preserve">最后，我们需要把样式添加到页面中，这里使用了另外一个辅助函数 </w:t>
      </w:r>
      <w:r w:rsidRPr="00613BB9">
        <w:rPr>
          <w:rStyle w:val="HTML1"/>
          <w:shd w:val="clear" w:color="auto" w:fill="F8F8F8"/>
        </w:rPr>
        <w:t>css()</w:t>
      </w:r>
      <w:r w:rsidRPr="00613BB9">
        <w:t>:</w:t>
      </w:r>
    </w:p>
    <w:p w14:paraId="2DECDA24" w14:textId="77777777" w:rsidR="00853618" w:rsidRPr="00613BB9" w:rsidRDefault="00853618" w:rsidP="00853618">
      <w:pPr>
        <w:pStyle w:val="a3"/>
        <w:spacing w:before="408" w:beforeAutospacing="0" w:after="408" w:afterAutospacing="0"/>
      </w:pPr>
      <w:r w:rsidRPr="00613BB9">
        <w:rPr>
          <w:rStyle w:val="HTML1"/>
          <w:shd w:val="clear" w:color="auto" w:fill="F8F8F8"/>
        </w:rPr>
        <w:t>layout/_partial/head.ejs</w:t>
      </w:r>
      <w:r w:rsidRPr="00613BB9">
        <w:t>:</w:t>
      </w:r>
    </w:p>
    <w:p w14:paraId="72797569" w14:textId="77777777" w:rsidR="00853618" w:rsidRPr="00613BB9" w:rsidRDefault="00853618" w:rsidP="00853618">
      <w:pPr>
        <w:pStyle w:val="HTML"/>
      </w:pPr>
      <w:r w:rsidRPr="00613BB9">
        <w:rPr>
          <w:rStyle w:val="HTML1"/>
          <w:rFonts w:ascii="Consolas" w:hAnsi="Consolas"/>
          <w:sz w:val="21"/>
          <w:szCs w:val="21"/>
          <w:shd w:val="clear" w:color="auto" w:fill="3F3F3F"/>
        </w:rPr>
        <w:t>&lt;head&gt;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http-equiv="content-type" content="text/html; charset=utf-8"&gt;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content="width=device-width, initial-scale=1.0, maximum-scale=1.0, user-scalable=0" name="viewport"&gt;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&lt;title&gt;&lt;%= config.title %&gt;&lt;/title&gt;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css('css/style.styl')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&lt;/head&gt;</w:t>
      </w:r>
    </w:p>
    <w:p w14:paraId="389A3149" w14:textId="77777777" w:rsidR="00853618" w:rsidRPr="00613BB9" w:rsidRDefault="00853618" w:rsidP="00853618">
      <w:pPr>
        <w:pStyle w:val="a3"/>
        <w:spacing w:before="408" w:beforeAutospacing="0" w:after="408" w:afterAutospacing="0"/>
      </w:pPr>
      <w:r w:rsidRPr="00613BB9">
        <w:t>至此，我们会看到站点的首页是这个样子的：</w:t>
      </w:r>
    </w:p>
    <w:p w14:paraId="0E6185FB" w14:textId="77777777" w:rsidR="00853618" w:rsidRPr="00613BB9" w:rsidRDefault="00853618" w:rsidP="00853618">
      <w:r w:rsidRPr="00613BB9">
        <w:rPr>
          <w:noProof/>
        </w:rPr>
        <mc:AlternateContent>
          <mc:Choice Requires="wps">
            <w:drawing>
              <wp:inline distT="0" distB="0" distL="0" distR="0" wp14:anchorId="78ADAF81" wp14:editId="3A32E345">
                <wp:extent cx="301625" cy="301625"/>
                <wp:effectExtent l="0" t="0" r="0" b="0"/>
                <wp:docPr id="118" name="矩形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EB9DA4" id="矩形 1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8h5L+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4E5D9419" w14:textId="77777777" w:rsidR="00853618" w:rsidRPr="00613BB9" w:rsidRDefault="00853618" w:rsidP="00853618">
      <w:pPr>
        <w:pStyle w:val="3"/>
        <w:spacing w:before="384" w:beforeAutospacing="0" w:after="384" w:afterAutospacing="0"/>
        <w:jc w:val="center"/>
        <w:rPr>
          <w:sz w:val="26"/>
          <w:szCs w:val="26"/>
        </w:rPr>
      </w:pPr>
      <w:bookmarkStart w:id="768" w:name="_Toc46395363"/>
      <w:r w:rsidRPr="00613BB9">
        <w:rPr>
          <w:b w:val="0"/>
          <w:bCs w:val="0"/>
          <w:sz w:val="26"/>
          <w:szCs w:val="26"/>
        </w:rPr>
        <w:t>添加分页</w:t>
      </w:r>
      <w:bookmarkEnd w:id="768"/>
    </w:p>
    <w:p w14:paraId="77075979" w14:textId="77777777" w:rsidR="00853618" w:rsidRPr="00613BB9" w:rsidRDefault="00853618" w:rsidP="00853618">
      <w:pPr>
        <w:pStyle w:val="a3"/>
        <w:spacing w:before="408" w:beforeAutospacing="0" w:after="408" w:afterAutospacing="0"/>
      </w:pPr>
      <w:r w:rsidRPr="00613BB9">
        <w:lastRenderedPageBreak/>
        <w:t xml:space="preserve">在站点的 </w:t>
      </w:r>
      <w:r w:rsidRPr="00613BB9">
        <w:rPr>
          <w:rStyle w:val="HTML1"/>
          <w:shd w:val="clear" w:color="auto" w:fill="F8F8F8"/>
        </w:rPr>
        <w:t>source/_post/</w:t>
      </w:r>
      <w:r w:rsidRPr="00613BB9">
        <w:t xml:space="preserve"> 目录下存放的是我们的文章，现在我们把原本的 </w:t>
      </w:r>
      <w:r w:rsidRPr="00613BB9">
        <w:rPr>
          <w:rStyle w:val="HTML1"/>
          <w:shd w:val="clear" w:color="auto" w:fill="F8F8F8"/>
        </w:rPr>
        <w:t>hello-world.md</w:t>
      </w:r>
      <w:r w:rsidRPr="00613BB9">
        <w:t xml:space="preserve"> 复制黏贴 10+ 次，再查看站点首页。会发现，首页只显示了 10 篇文章。</w:t>
      </w:r>
    </w:p>
    <w:p w14:paraId="7000615A" w14:textId="77777777" w:rsidR="00853618" w:rsidRPr="00613BB9" w:rsidRDefault="00853618" w:rsidP="00853618">
      <w:pPr>
        <w:pStyle w:val="a3"/>
        <w:spacing w:before="408" w:beforeAutospacing="0" w:after="408" w:afterAutospacing="0"/>
      </w:pPr>
      <w:r w:rsidRPr="00613BB9">
        <w:t xml:space="preserve">首页显示的文章数量我们可以通过站点配置文件中的 </w:t>
      </w:r>
      <w:r w:rsidRPr="00613BB9">
        <w:rPr>
          <w:rStyle w:val="HTML1"/>
          <w:shd w:val="clear" w:color="auto" w:fill="F8F8F8"/>
        </w:rPr>
        <w:t>per_page</w:t>
      </w:r>
      <w:r w:rsidRPr="00613BB9">
        <w:t xml:space="preserve"> 字段来修改，但是我们不可能把所有文章都放在一页，所以我们现在来添加文章列表的分页。</w:t>
      </w:r>
    </w:p>
    <w:p w14:paraId="59A3B733" w14:textId="77777777" w:rsidR="00853618" w:rsidRPr="00613BB9" w:rsidRDefault="00853618" w:rsidP="00853618">
      <w:pPr>
        <w:pStyle w:val="a3"/>
        <w:spacing w:before="408" w:beforeAutospacing="0" w:after="408" w:afterAutospacing="0"/>
      </w:pPr>
      <w:r w:rsidRPr="00613BB9">
        <w:t xml:space="preserve">新建 </w:t>
      </w:r>
      <w:r w:rsidRPr="00613BB9">
        <w:rPr>
          <w:rStyle w:val="HTML1"/>
          <w:shd w:val="clear" w:color="auto" w:fill="F8F8F8"/>
        </w:rPr>
        <w:t>_partial/paginator.ejs</w:t>
      </w:r>
      <w:r w:rsidRPr="00613BB9">
        <w:t>:</w:t>
      </w:r>
    </w:p>
    <w:p w14:paraId="78B802F4" w14:textId="77777777" w:rsidR="00853618" w:rsidRPr="00613BB9" w:rsidRDefault="00853618" w:rsidP="00853618">
      <w:pPr>
        <w:pStyle w:val="HTML"/>
      </w:pPr>
      <w:r w:rsidRPr="00613BB9">
        <w:rPr>
          <w:rStyle w:val="HTML1"/>
          <w:rFonts w:ascii="Consolas" w:hAnsi="Consolas"/>
          <w:sz w:val="21"/>
          <w:szCs w:val="21"/>
          <w:shd w:val="clear" w:color="auto" w:fill="3F3F3F"/>
        </w:rPr>
        <w:t>&lt;% if (page.total &gt; 1){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 class="page-nav"&gt;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paginator({</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prev_text: "&amp;laquo; Prev",</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next_text: "Next &amp;raquo;"</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%&gt;</w:t>
      </w:r>
    </w:p>
    <w:p w14:paraId="46564C44" w14:textId="77777777" w:rsidR="00853618" w:rsidRPr="00613BB9" w:rsidRDefault="00853618" w:rsidP="00853618">
      <w:pPr>
        <w:pStyle w:val="a3"/>
        <w:spacing w:before="408" w:beforeAutospacing="0" w:after="408" w:afterAutospacing="0"/>
      </w:pPr>
      <w:r w:rsidRPr="00613BB9">
        <w:t xml:space="preserve">在 </w:t>
      </w:r>
      <w:r w:rsidRPr="00613BB9">
        <w:rPr>
          <w:rStyle w:val="HTML1"/>
          <w:shd w:val="clear" w:color="auto" w:fill="F8F8F8"/>
        </w:rPr>
        <w:t>index.ejs</w:t>
      </w:r>
      <w:r w:rsidRPr="00613BB9">
        <w:t xml:space="preserve"> 中添加这个文件的内容：</w:t>
      </w:r>
    </w:p>
    <w:p w14:paraId="77B8AFD5" w14:textId="77777777" w:rsidR="00853618" w:rsidRPr="00613BB9" w:rsidRDefault="00853618" w:rsidP="00853618">
      <w:pPr>
        <w:pStyle w:val="HTML"/>
      </w:pP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partial('_partial/paginator') %&gt;</w:t>
      </w:r>
    </w:p>
    <w:p w14:paraId="033E6423" w14:textId="77777777" w:rsidR="00853618" w:rsidRPr="00613BB9" w:rsidRDefault="00853618" w:rsidP="00853618">
      <w:pPr>
        <w:pStyle w:val="a3"/>
        <w:spacing w:before="408" w:beforeAutospacing="0" w:after="408" w:afterAutospacing="0"/>
      </w:pPr>
      <w:r w:rsidRPr="00613BB9">
        <w:t xml:space="preserve">这里我们使用到了另外的一个辅助函数 </w:t>
      </w:r>
      <w:r w:rsidRPr="00613BB9">
        <w:rPr>
          <w:rStyle w:val="HTML1"/>
          <w:shd w:val="clear" w:color="auto" w:fill="F8F8F8"/>
        </w:rPr>
        <w:t>paginator</w:t>
      </w:r>
      <w:r w:rsidRPr="00613BB9">
        <w:t>，它能够帮助我们插入分页链接，这里我们只是实现了一个最基本的分页，具体的样式可以自行添加，或者根据文档使用其他配置自定义分页。</w:t>
      </w:r>
    </w:p>
    <w:p w14:paraId="0B94399B" w14:textId="77777777" w:rsidR="00853618" w:rsidRPr="00613BB9" w:rsidRDefault="00853618" w:rsidP="00853618">
      <w:r w:rsidRPr="00613BB9">
        <w:rPr>
          <w:noProof/>
        </w:rPr>
        <mc:AlternateContent>
          <mc:Choice Requires="wps">
            <w:drawing>
              <wp:inline distT="0" distB="0" distL="0" distR="0" wp14:anchorId="4D45AE33" wp14:editId="0538B618">
                <wp:extent cx="301625" cy="301625"/>
                <wp:effectExtent l="0" t="0" r="0" b="0"/>
                <wp:docPr id="117" name="矩形 1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3EA262" id="矩形 1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y0drC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5072AD33" w14:textId="77777777" w:rsidR="00853618" w:rsidRPr="00613BB9" w:rsidRDefault="00853618" w:rsidP="00853618">
      <w:pPr>
        <w:pStyle w:val="3"/>
        <w:spacing w:before="384" w:beforeAutospacing="0" w:after="384" w:afterAutospacing="0"/>
        <w:jc w:val="center"/>
        <w:rPr>
          <w:sz w:val="26"/>
          <w:szCs w:val="26"/>
        </w:rPr>
      </w:pPr>
      <w:bookmarkStart w:id="769" w:name="_Toc46395364"/>
      <w:r w:rsidRPr="00613BB9">
        <w:rPr>
          <w:b w:val="0"/>
          <w:bCs w:val="0"/>
          <w:sz w:val="26"/>
          <w:szCs w:val="26"/>
        </w:rPr>
        <w:t>添加文章详情页</w:t>
      </w:r>
      <w:bookmarkEnd w:id="769"/>
    </w:p>
    <w:p w14:paraId="5A6B6FB5" w14:textId="77777777" w:rsidR="00853618" w:rsidRPr="00613BB9" w:rsidRDefault="00853618" w:rsidP="00853618">
      <w:pPr>
        <w:pStyle w:val="a3"/>
        <w:spacing w:before="408" w:beforeAutospacing="0" w:after="408" w:afterAutospacing="0"/>
      </w:pPr>
      <w:r w:rsidRPr="00613BB9">
        <w:t xml:space="preserve">文章详情页对应的布局文件是 </w:t>
      </w:r>
      <w:r w:rsidRPr="00613BB9">
        <w:rPr>
          <w:rStyle w:val="HTML1"/>
          <w:shd w:val="clear" w:color="auto" w:fill="F8F8F8"/>
        </w:rPr>
        <w:t>post.ejs</w:t>
      </w:r>
      <w:r w:rsidRPr="00613BB9">
        <w:t xml:space="preserve">，新建 </w:t>
      </w:r>
      <w:r w:rsidRPr="00613BB9">
        <w:rPr>
          <w:rStyle w:val="HTML1"/>
          <w:shd w:val="clear" w:color="auto" w:fill="F8F8F8"/>
        </w:rPr>
        <w:t>post.ejs</w:t>
      </w:r>
      <w:r w:rsidRPr="00613BB9">
        <w:t>:</w:t>
      </w:r>
    </w:p>
    <w:p w14:paraId="66A95CC7" w14:textId="77777777" w:rsidR="00853618" w:rsidRPr="00613BB9" w:rsidRDefault="00853618" w:rsidP="00853618">
      <w:pPr>
        <w:pStyle w:val="HTML"/>
      </w:pPr>
      <w:r w:rsidRPr="00613BB9">
        <w:rPr>
          <w:rStyle w:val="HTML1"/>
          <w:rFonts w:ascii="Consolas" w:hAnsi="Consolas"/>
          <w:sz w:val="21"/>
          <w:szCs w:val="21"/>
          <w:shd w:val="clear" w:color="auto" w:fill="3F3F3F"/>
        </w:rPr>
        <w:t>&lt;article class="post"&gt;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&lt;h2 class="title"&gt;&lt;%= page.title %&gt;&lt;/h2&gt;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&lt;div class="post-meta"&gt;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class="post-time"&gt;&lt;%- date(page.date,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page.content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&lt;/article&gt;</w:t>
      </w:r>
    </w:p>
    <w:p w14:paraId="0A5918F6" w14:textId="77777777" w:rsidR="00853618" w:rsidRPr="00613BB9" w:rsidRDefault="00853618" w:rsidP="00853618">
      <w:pPr>
        <w:pStyle w:val="a3"/>
        <w:spacing w:before="408" w:beforeAutospacing="0" w:after="408" w:afterAutospacing="0"/>
      </w:pPr>
      <w:r w:rsidRPr="00613BB9">
        <w:t xml:space="preserve">由于这里是文章的模板，所以变量 </w:t>
      </w:r>
      <w:r w:rsidRPr="00613BB9">
        <w:rPr>
          <w:rStyle w:val="HTML1"/>
          <w:shd w:val="clear" w:color="auto" w:fill="F8F8F8"/>
        </w:rPr>
        <w:t>page</w:t>
      </w:r>
      <w:r w:rsidRPr="00613BB9">
        <w:t xml:space="preserve"> 表示的是文章的数据，而不是首页的文章数据集合。</w:t>
      </w:r>
    </w:p>
    <w:p w14:paraId="171F409B" w14:textId="77777777" w:rsidR="00853618" w:rsidRPr="00613BB9" w:rsidRDefault="00853618" w:rsidP="00853618">
      <w:pPr>
        <w:pStyle w:val="a3"/>
        <w:jc w:val="center"/>
      </w:pPr>
      <w:r w:rsidRPr="00613BB9">
        <w:rPr>
          <w:noProof/>
        </w:rPr>
        <mc:AlternateContent>
          <mc:Choice Requires="wps">
            <w:drawing>
              <wp:inline distT="0" distB="0" distL="0" distR="0" wp14:anchorId="6BAE68D8" wp14:editId="1CF9142B">
                <wp:extent cx="301625" cy="301625"/>
                <wp:effectExtent l="0" t="0" r="0" b="0"/>
                <wp:docPr id="116" name="矩形 1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E26335" id="矩形 1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AZESc5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24FE265E" w14:textId="77777777" w:rsidR="00853618" w:rsidRPr="00613BB9" w:rsidRDefault="00853618" w:rsidP="00853618">
      <w:pPr>
        <w:pStyle w:val="3"/>
        <w:spacing w:before="384" w:beforeAutospacing="0" w:after="384" w:afterAutospacing="0"/>
        <w:jc w:val="center"/>
        <w:rPr>
          <w:sz w:val="26"/>
          <w:szCs w:val="26"/>
        </w:rPr>
      </w:pPr>
      <w:bookmarkStart w:id="770" w:name="_Toc46395365"/>
      <w:r w:rsidRPr="00613BB9">
        <w:rPr>
          <w:b w:val="0"/>
          <w:bCs w:val="0"/>
          <w:sz w:val="26"/>
          <w:szCs w:val="26"/>
        </w:rPr>
        <w:t>添加归档页</w:t>
      </w:r>
      <w:bookmarkEnd w:id="770"/>
    </w:p>
    <w:p w14:paraId="4512B67F" w14:textId="77777777" w:rsidR="00853618" w:rsidRPr="00613BB9" w:rsidRDefault="00853618" w:rsidP="00853618">
      <w:pPr>
        <w:pStyle w:val="a3"/>
        <w:spacing w:before="408" w:beforeAutospacing="0" w:after="408" w:afterAutospacing="0"/>
      </w:pPr>
      <w:r w:rsidRPr="00613BB9">
        <w:t xml:space="preserve">创建归档页使用的模板文件 </w:t>
      </w:r>
      <w:r w:rsidRPr="00613BB9">
        <w:rPr>
          <w:rStyle w:val="HTML1"/>
          <w:shd w:val="clear" w:color="auto" w:fill="F8F8F8"/>
        </w:rPr>
        <w:t>archive.ejs</w:t>
      </w:r>
      <w:r w:rsidRPr="00613BB9">
        <w:t>:</w:t>
      </w:r>
    </w:p>
    <w:p w14:paraId="79EFF183" w14:textId="77777777" w:rsidR="00853618" w:rsidRPr="00613BB9" w:rsidRDefault="00853618" w:rsidP="00853618">
      <w:pPr>
        <w:pStyle w:val="HTML"/>
      </w:pPr>
      <w:r w:rsidRPr="00613BB9">
        <w:rPr>
          <w:rStyle w:val="HTML1"/>
          <w:rFonts w:ascii="Consolas" w:hAnsi="Consolas"/>
          <w:sz w:val="21"/>
          <w:szCs w:val="21"/>
          <w:shd w:val="clear" w:color="auto" w:fill="3F3F3F"/>
        </w:rPr>
        <w:t>&lt;section class="archive"&gt;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class="post-archive"&gt;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page.posts.each(function (post)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class="post-item"&gt;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class="post-date"&gt;&lt;%=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class="post-title"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partial('_partial/paginator') %&gt;</w:t>
      </w:r>
    </w:p>
    <w:p w14:paraId="05112475" w14:textId="77777777" w:rsidR="00853618" w:rsidRPr="00613BB9" w:rsidRDefault="00853618" w:rsidP="00853618">
      <w:pPr>
        <w:pStyle w:val="a3"/>
        <w:spacing w:before="408" w:beforeAutospacing="0" w:after="408" w:afterAutospacing="0"/>
      </w:pPr>
      <w:r w:rsidRPr="00613BB9">
        <w:t>其实结构跟首页差不多，只是不显示文章内容而已。添加归档页的样式：</w:t>
      </w:r>
    </w:p>
    <w:p w14:paraId="7DB04556" w14:textId="77777777" w:rsidR="00853618" w:rsidRPr="00613BB9" w:rsidRDefault="00853618" w:rsidP="00853618">
      <w:pPr>
        <w:pStyle w:val="a3"/>
        <w:spacing w:before="408" w:beforeAutospacing="0" w:after="408" w:afterAutospacing="0"/>
      </w:pPr>
      <w:r w:rsidRPr="00613BB9">
        <w:rPr>
          <w:rStyle w:val="HTML1"/>
          <w:shd w:val="clear" w:color="auto" w:fill="F8F8F8"/>
        </w:rPr>
        <w:t>css/_partial/archive.styl</w:t>
      </w:r>
      <w:r w:rsidRPr="00613BB9">
        <w:t>:</w:t>
      </w:r>
    </w:p>
    <w:p w14:paraId="6E60F438" w14:textId="77777777" w:rsidR="00853618" w:rsidRPr="00613BB9" w:rsidRDefault="00853618" w:rsidP="00853618">
      <w:pPr>
        <w:pStyle w:val="HTML"/>
      </w:pPr>
      <w:r w:rsidRPr="00613BB9">
        <w:rPr>
          <w:rStyle w:val="HTML1"/>
          <w:rFonts w:ascii="Consolas" w:hAnsi="Consolas"/>
          <w:sz w:val="21"/>
          <w:szCs w:val="21"/>
          <w:shd w:val="clear" w:color="auto" w:fill="3F3F3F"/>
        </w:rPr>
        <w:t>.archive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1em auto;</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30px 50px;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#fff;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border: 1px solid #ddd;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box-shadow: 0 0 2px #ddd;</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.post-archive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list-style: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0;</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.post-item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5px 0;</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.post-date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display: inline-block;</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margin-right: 10px;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#BABABA;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.post-title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1885EB7A" w14:textId="77777777" w:rsidR="00853618" w:rsidRPr="00613BB9" w:rsidRDefault="00853618" w:rsidP="00853618">
      <w:r w:rsidRPr="00613BB9">
        <w:rPr>
          <w:noProof/>
        </w:rPr>
        <mc:AlternateContent>
          <mc:Choice Requires="wps">
            <w:drawing>
              <wp:inline distT="0" distB="0" distL="0" distR="0" wp14:anchorId="1A87661A" wp14:editId="5764BAED">
                <wp:extent cx="301625" cy="301625"/>
                <wp:effectExtent l="0" t="0" r="0" b="0"/>
                <wp:docPr id="115" name="矩形 1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268EF0" id="矩形 1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BlVlDu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64A766C8" w14:textId="77777777" w:rsidR="00853618" w:rsidRPr="00613BB9" w:rsidRDefault="00853618" w:rsidP="00853618">
      <w:pPr>
        <w:pStyle w:val="3"/>
        <w:spacing w:before="384" w:beforeAutospacing="0" w:after="384" w:afterAutospacing="0"/>
        <w:jc w:val="center"/>
        <w:rPr>
          <w:sz w:val="26"/>
          <w:szCs w:val="26"/>
        </w:rPr>
      </w:pPr>
      <w:bookmarkStart w:id="771" w:name="_Toc46395366"/>
      <w:r w:rsidRPr="00613BB9">
        <w:rPr>
          <w:b w:val="0"/>
          <w:bCs w:val="0"/>
          <w:sz w:val="26"/>
          <w:szCs w:val="26"/>
        </w:rPr>
        <w:t>添加分类页</w:t>
      </w:r>
      <w:bookmarkEnd w:id="771"/>
    </w:p>
    <w:p w14:paraId="051F0118" w14:textId="77777777" w:rsidR="00853618" w:rsidRPr="00613BB9" w:rsidRDefault="00853618" w:rsidP="00853618">
      <w:pPr>
        <w:pStyle w:val="a3"/>
        <w:spacing w:before="408" w:beforeAutospacing="0" w:after="408" w:afterAutospacing="0"/>
      </w:pPr>
      <w:r w:rsidRPr="00613BB9">
        <w:t>分类页跟归档页也类似，相当于根据不同的分类进行归档。</w:t>
      </w:r>
    </w:p>
    <w:p w14:paraId="1179A18E" w14:textId="77777777" w:rsidR="00853618" w:rsidRPr="00613BB9" w:rsidRDefault="00853618" w:rsidP="00853618">
      <w:pPr>
        <w:pStyle w:val="a3"/>
        <w:spacing w:before="408" w:beforeAutospacing="0" w:after="408" w:afterAutospacing="0"/>
      </w:pPr>
      <w:r w:rsidRPr="00613BB9">
        <w:t>分类页和标签页的模板编写比较特殊，本质上，分类页和标签页属于自定义页面，我们需要新建自定义页面模板</w:t>
      </w:r>
      <w:r w:rsidRPr="00613BB9">
        <w:rPr>
          <w:rStyle w:val="HTML1"/>
          <w:shd w:val="clear" w:color="auto" w:fill="F8F8F8"/>
        </w:rPr>
        <w:t>page.ejs</w:t>
      </w:r>
      <w:r w:rsidRPr="00613BB9">
        <w:t>:</w:t>
      </w:r>
    </w:p>
    <w:p w14:paraId="02378208" w14:textId="77777777" w:rsidR="00853618" w:rsidRPr="00613BB9" w:rsidRDefault="00853618" w:rsidP="00853618">
      <w:pPr>
        <w:pStyle w:val="HTML"/>
      </w:pPr>
      <w:r w:rsidRPr="00613BB9">
        <w:rPr>
          <w:rStyle w:val="HTML1"/>
          <w:rFonts w:ascii="Consolas" w:hAnsi="Consolas"/>
          <w:sz w:val="21"/>
          <w:szCs w:val="21"/>
          <w:shd w:val="clear" w:color="auto" w:fill="3F3F3F"/>
        </w:rPr>
        <w:t>&lt;% if (is_current(theme.menu.categories))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partial('_partial/category')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else if (is_current(theme.menu.tags))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partial('_partial/tag')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else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partial('_partial/custom')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%&gt;</w:t>
      </w:r>
    </w:p>
    <w:p w14:paraId="26841E49" w14:textId="77777777" w:rsidR="00853618" w:rsidRPr="00613BB9" w:rsidRDefault="00853618" w:rsidP="00853618">
      <w:pPr>
        <w:pStyle w:val="a3"/>
        <w:spacing w:before="408" w:beforeAutospacing="0" w:after="408" w:afterAutospacing="0"/>
      </w:pPr>
      <w:r w:rsidRPr="00613BB9">
        <w:t>这里，我们需要根据当前自定义页面的类型来决定渲染何种自定义页面模板。</w:t>
      </w:r>
    </w:p>
    <w:p w14:paraId="358AA4E6" w14:textId="77777777" w:rsidR="00853618" w:rsidRPr="00613BB9" w:rsidRDefault="00853618" w:rsidP="00853618">
      <w:pPr>
        <w:pStyle w:val="a3"/>
        <w:spacing w:before="408" w:beforeAutospacing="0" w:after="408" w:afterAutospacing="0"/>
      </w:pPr>
      <w:r w:rsidRPr="00613BB9">
        <w:lastRenderedPageBreak/>
        <w:t>新建</w:t>
      </w:r>
      <w:r w:rsidRPr="00613BB9">
        <w:rPr>
          <w:rStyle w:val="HTML1"/>
          <w:shd w:val="clear" w:color="auto" w:fill="F8F8F8"/>
        </w:rPr>
        <w:t>_partial/category.ejs</w:t>
      </w:r>
      <w:r w:rsidRPr="00613BB9">
        <w:t>:</w:t>
      </w:r>
    </w:p>
    <w:p w14:paraId="22E4D5E3" w14:textId="77777777" w:rsidR="00853618" w:rsidRPr="00613BB9" w:rsidRDefault="00853618" w:rsidP="00853618">
      <w:pPr>
        <w:pStyle w:val="HTML"/>
      </w:pPr>
      <w:r w:rsidRPr="00613BB9">
        <w:rPr>
          <w:rStyle w:val="HTML1"/>
          <w:rFonts w:ascii="Consolas" w:hAnsi="Consolas"/>
          <w:sz w:val="21"/>
          <w:szCs w:val="21"/>
          <w:shd w:val="clear" w:color="auto" w:fill="3F3F3F"/>
        </w:rPr>
        <w:t>&lt;section class="archive"&gt;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class="post-archive"&gt;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site.categories.each(function (category)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&lt;span&gt;&lt;%= category.name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category.posts.forEach(function(post)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class="post-item"&gt;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class="post-date"&gt;&lt;%=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class="post-title"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p>
    <w:p w14:paraId="3FEE2022" w14:textId="77777777" w:rsidR="00853618" w:rsidRPr="00613BB9" w:rsidRDefault="00853618" w:rsidP="00853618">
      <w:pPr>
        <w:pStyle w:val="a3"/>
        <w:spacing w:before="408" w:beforeAutospacing="0" w:after="408" w:afterAutospacing="0"/>
      </w:pPr>
      <w:r w:rsidRPr="00613BB9">
        <w:rPr>
          <w:rStyle w:val="HTML1"/>
          <w:shd w:val="clear" w:color="auto" w:fill="F8F8F8"/>
        </w:rPr>
        <w:t>site.categories</w:t>
      </w:r>
      <w:r w:rsidRPr="00613BB9">
        <w:t>包括了站点所有的分类信息，可以遍历获取分类信息，其中</w:t>
      </w:r>
      <w:r w:rsidRPr="00613BB9">
        <w:rPr>
          <w:rStyle w:val="HTML1"/>
          <w:shd w:val="clear" w:color="auto" w:fill="F8F8F8"/>
        </w:rPr>
        <w:t>category.posts</w:t>
      </w:r>
      <w:r w:rsidRPr="00613BB9">
        <w:t>又包含了该分类的所有文章信息。</w:t>
      </w:r>
    </w:p>
    <w:p w14:paraId="2D539ACF" w14:textId="77777777" w:rsidR="00853618" w:rsidRPr="00613BB9" w:rsidRDefault="00853618" w:rsidP="00853618">
      <w:pPr>
        <w:pStyle w:val="a3"/>
        <w:spacing w:before="408" w:beforeAutospacing="0" w:after="408" w:afterAutospacing="0"/>
      </w:pPr>
      <w:r w:rsidRPr="00613BB9">
        <w:t>需要注意的是，要想在页面中展示分类页，需要先执行</w:t>
      </w:r>
      <w:r w:rsidRPr="00613BB9">
        <w:rPr>
          <w:rStyle w:val="HTML1"/>
          <w:shd w:val="clear" w:color="auto" w:fill="F8F8F8"/>
        </w:rPr>
        <w:t>hexo new page categories</w:t>
      </w:r>
      <w:r w:rsidRPr="00613BB9">
        <w:t>生成分类页面，并添加</w:t>
      </w:r>
      <w:r w:rsidRPr="00613BB9">
        <w:rPr>
          <w:rStyle w:val="HTML1"/>
          <w:shd w:val="clear" w:color="auto" w:fill="F8F8F8"/>
        </w:rPr>
        <w:t>type</w:t>
      </w:r>
      <w:r w:rsidRPr="00613BB9">
        <w:t>为</w:t>
      </w:r>
      <w:r w:rsidRPr="00613BB9">
        <w:rPr>
          <w:rStyle w:val="HTML1"/>
          <w:shd w:val="clear" w:color="auto" w:fill="F8F8F8"/>
        </w:rPr>
        <w:t>categories</w:t>
      </w:r>
      <w:r w:rsidRPr="00613BB9">
        <w:t>：</w:t>
      </w:r>
    </w:p>
    <w:p w14:paraId="7B66C499" w14:textId="77777777" w:rsidR="00853618" w:rsidRPr="00613BB9" w:rsidRDefault="00853618" w:rsidP="00853618">
      <w:pPr>
        <w:pStyle w:val="HTML"/>
      </w:pPr>
      <w:r w:rsidRPr="00613BB9">
        <w:rPr>
          <w:rStyle w:val="HTML1"/>
          <w:rFonts w:ascii="Consolas" w:hAnsi="Consolas"/>
          <w:sz w:val="21"/>
          <w:szCs w:val="21"/>
          <w:shd w:val="clear" w:color="auto" w:fill="3F3F3F"/>
        </w:rPr>
        <w:t>title: categories</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date: 2019-02-25 18:19:55</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type: "categories"</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309113C6" w14:textId="77777777" w:rsidR="00853618" w:rsidRPr="00613BB9" w:rsidRDefault="00853618" w:rsidP="00853618">
      <w:pPr>
        <w:pStyle w:val="a3"/>
        <w:spacing w:before="408" w:beforeAutospacing="0" w:after="408" w:afterAutospacing="0"/>
      </w:pPr>
      <w:r w:rsidRPr="00613BB9">
        <w:t>后续的标签页类似。</w:t>
      </w:r>
    </w:p>
    <w:p w14:paraId="48B065E0" w14:textId="77777777" w:rsidR="00853618" w:rsidRPr="00613BB9" w:rsidRDefault="00853618" w:rsidP="00853618">
      <w:pPr>
        <w:pStyle w:val="3"/>
        <w:spacing w:before="384" w:beforeAutospacing="0" w:after="384" w:afterAutospacing="0"/>
        <w:jc w:val="center"/>
        <w:rPr>
          <w:sz w:val="26"/>
          <w:szCs w:val="26"/>
        </w:rPr>
      </w:pPr>
      <w:bookmarkStart w:id="772" w:name="_Toc46395367"/>
      <w:r w:rsidRPr="00613BB9">
        <w:rPr>
          <w:b w:val="0"/>
          <w:bCs w:val="0"/>
          <w:sz w:val="26"/>
          <w:szCs w:val="26"/>
        </w:rPr>
        <w:t>添加标签页</w:t>
      </w:r>
      <w:bookmarkEnd w:id="772"/>
    </w:p>
    <w:p w14:paraId="32411F23" w14:textId="77777777" w:rsidR="00853618" w:rsidRPr="00613BB9" w:rsidRDefault="00853618" w:rsidP="00853618">
      <w:pPr>
        <w:pStyle w:val="a3"/>
        <w:spacing w:before="408" w:beforeAutospacing="0" w:after="408" w:afterAutospacing="0"/>
      </w:pPr>
      <w:r w:rsidRPr="00613BB9">
        <w:t>标签页与分类页及其类似，只是根据标签进行归档。</w:t>
      </w:r>
    </w:p>
    <w:p w14:paraId="0754569D" w14:textId="77777777" w:rsidR="00853618" w:rsidRPr="00613BB9" w:rsidRDefault="00853618" w:rsidP="00853618">
      <w:pPr>
        <w:pStyle w:val="a3"/>
        <w:spacing w:before="408" w:beforeAutospacing="0" w:after="408" w:afterAutospacing="0"/>
      </w:pPr>
      <w:r w:rsidRPr="00613BB9">
        <w:t>新建</w:t>
      </w:r>
      <w:r w:rsidRPr="00613BB9">
        <w:rPr>
          <w:rStyle w:val="HTML1"/>
          <w:shd w:val="clear" w:color="auto" w:fill="F8F8F8"/>
        </w:rPr>
        <w:t>_partial/tag.ejs</w:t>
      </w:r>
      <w:r w:rsidRPr="00613BB9">
        <w:t>:</w:t>
      </w:r>
    </w:p>
    <w:p w14:paraId="498B70CB" w14:textId="77777777" w:rsidR="00853618" w:rsidRPr="00613BB9" w:rsidRDefault="00853618" w:rsidP="00853618">
      <w:pPr>
        <w:pStyle w:val="HTML"/>
      </w:pPr>
      <w:r w:rsidRPr="00613BB9">
        <w:rPr>
          <w:rStyle w:val="HTML1"/>
          <w:rFonts w:ascii="Consolas" w:hAnsi="Consolas"/>
          <w:sz w:val="21"/>
          <w:szCs w:val="21"/>
          <w:shd w:val="clear" w:color="auto" w:fill="3F3F3F"/>
        </w:rPr>
        <w:t>&lt;section class="archive"&gt;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class="post-archive"&gt;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site.tags.each(function (tag)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&lt;span&gt;&lt;%= tag.name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&lt;% tag.posts.forEach(function(post)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class="post-item"&gt;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class="post-date"&gt;&lt;%=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class="post-title"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p>
    <w:p w14:paraId="0572F896" w14:textId="77777777" w:rsidR="00853618" w:rsidRPr="00613BB9" w:rsidRDefault="00853618" w:rsidP="00853618">
      <w:pPr>
        <w:pStyle w:val="3"/>
        <w:spacing w:before="384" w:beforeAutospacing="0" w:after="384" w:afterAutospacing="0"/>
        <w:jc w:val="center"/>
        <w:rPr>
          <w:sz w:val="26"/>
          <w:szCs w:val="26"/>
        </w:rPr>
      </w:pPr>
      <w:bookmarkStart w:id="773" w:name="_Toc46395368"/>
      <w:r w:rsidRPr="00613BB9">
        <w:rPr>
          <w:b w:val="0"/>
          <w:bCs w:val="0"/>
          <w:sz w:val="26"/>
          <w:szCs w:val="26"/>
        </w:rPr>
        <w:t>添加自定义页面</w:t>
      </w:r>
      <w:bookmarkEnd w:id="773"/>
    </w:p>
    <w:p w14:paraId="26B747FE" w14:textId="77777777" w:rsidR="00853618" w:rsidRPr="00613BB9" w:rsidRDefault="00853618" w:rsidP="00853618">
      <w:pPr>
        <w:pStyle w:val="a3"/>
        <w:spacing w:before="408" w:beforeAutospacing="0" w:after="408" w:afterAutospacing="0"/>
      </w:pPr>
      <w:r w:rsidRPr="00613BB9">
        <w:t>自定义页面与文章详情页类似。</w:t>
      </w:r>
    </w:p>
    <w:p w14:paraId="6051A946" w14:textId="77777777" w:rsidR="00853618" w:rsidRPr="00613BB9" w:rsidRDefault="00853618" w:rsidP="00853618">
      <w:pPr>
        <w:pStyle w:val="a3"/>
        <w:spacing w:before="408" w:beforeAutospacing="0" w:after="408" w:afterAutospacing="0"/>
      </w:pPr>
      <w:r w:rsidRPr="00613BB9">
        <w:t>新建</w:t>
      </w:r>
      <w:r w:rsidRPr="00613BB9">
        <w:rPr>
          <w:rStyle w:val="HTML1"/>
          <w:shd w:val="clear" w:color="auto" w:fill="F8F8F8"/>
        </w:rPr>
        <w:t>_partial/custom.ejs</w:t>
      </w:r>
      <w:r w:rsidRPr="00613BB9">
        <w:t>:</w:t>
      </w:r>
    </w:p>
    <w:p w14:paraId="37D7BFA4" w14:textId="77777777" w:rsidR="00853618" w:rsidRPr="00613BB9" w:rsidRDefault="00853618" w:rsidP="00853618">
      <w:pPr>
        <w:pStyle w:val="HTML"/>
      </w:pPr>
      <w:r w:rsidRPr="00613BB9">
        <w:rPr>
          <w:rStyle w:val="HTML1"/>
          <w:rFonts w:ascii="Consolas" w:hAnsi="Consolas"/>
          <w:sz w:val="21"/>
          <w:szCs w:val="21"/>
          <w:shd w:val="clear" w:color="auto" w:fill="3F3F3F"/>
        </w:rPr>
        <w:t>&lt;article class="post"&gt;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&lt;h2 class="title"&gt;&lt;%= page.title %&gt;&lt;/h2&gt;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class="post-meta"&gt;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class="post-time"&gt;&lt;%- date(page.date,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page.content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&lt;/article&gt;</w:t>
      </w:r>
    </w:p>
    <w:p w14:paraId="6ADFCEEB" w14:textId="77777777" w:rsidR="00853618" w:rsidRPr="00613BB9" w:rsidRDefault="00853618" w:rsidP="00853618">
      <w:pPr>
        <w:pStyle w:val="a3"/>
        <w:spacing w:before="408" w:beforeAutospacing="0" w:after="408" w:afterAutospacing="0"/>
      </w:pPr>
      <w:r w:rsidRPr="00613BB9">
        <w:t>我们在主题配置文件中添加自定义页面的菜单：</w:t>
      </w:r>
    </w:p>
    <w:p w14:paraId="2711ED22" w14:textId="77777777" w:rsidR="00853618" w:rsidRPr="00613BB9" w:rsidRDefault="00853618" w:rsidP="00853618">
      <w:pPr>
        <w:pStyle w:val="HTML"/>
      </w:pPr>
      <w:r w:rsidRPr="00613BB9">
        <w:rPr>
          <w:rStyle w:val="HTML1"/>
          <w:rFonts w:ascii="Consolas" w:hAnsi="Consolas"/>
          <w:sz w:val="21"/>
          <w:szCs w:val="21"/>
          <w:shd w:val="clear" w:color="auto" w:fill="F8F8F8"/>
        </w:rPr>
        <w:t>menu:</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home: /</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categories: /categories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tags: /tags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archives: /archivesz</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about: /about</w:t>
      </w:r>
    </w:p>
    <w:p w14:paraId="75C2EA38" w14:textId="77777777" w:rsidR="00853618" w:rsidRPr="00613BB9" w:rsidRDefault="00853618" w:rsidP="00853618">
      <w:pPr>
        <w:pStyle w:val="a3"/>
        <w:spacing w:before="408" w:beforeAutospacing="0" w:after="408" w:afterAutospacing="0"/>
      </w:pPr>
      <w:r w:rsidRPr="00613BB9">
        <w:t>执行</w:t>
      </w:r>
      <w:r w:rsidRPr="00613BB9">
        <w:rPr>
          <w:rStyle w:val="HTML1"/>
          <w:shd w:val="clear" w:color="auto" w:fill="F8F8F8"/>
        </w:rPr>
        <w:t>hexo new page about</w:t>
      </w:r>
      <w:r w:rsidRPr="00613BB9">
        <w:t>进行手动生成页面，编辑文件内容即可。</w:t>
      </w:r>
    </w:p>
    <w:p w14:paraId="51A06160" w14:textId="77777777" w:rsidR="00853618" w:rsidRPr="00613BB9" w:rsidRDefault="00853618" w:rsidP="00853618">
      <w:r w:rsidRPr="00613BB9">
        <w:rPr>
          <w:noProof/>
        </w:rPr>
        <w:lastRenderedPageBreak/>
        <mc:AlternateContent>
          <mc:Choice Requires="wps">
            <w:drawing>
              <wp:inline distT="0" distB="0" distL="0" distR="0" wp14:anchorId="4E63FAE0" wp14:editId="6C9C48FA">
                <wp:extent cx="301625" cy="301625"/>
                <wp:effectExtent l="0" t="0" r="0" b="0"/>
                <wp:docPr id="114" name="矩形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4724AA" id="矩形 1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COlq0V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6FA2EBF7" w14:textId="77777777" w:rsidR="005D3902" w:rsidRPr="00613BB9" w:rsidRDefault="005D3902" w:rsidP="005D3902">
      <w:pPr>
        <w:pStyle w:val="2"/>
        <w:rPr>
          <w:rFonts w:ascii="微软雅黑" w:eastAsia="微软雅黑" w:hAnsi="微软雅黑"/>
        </w:rPr>
      </w:pPr>
      <w:bookmarkStart w:id="774" w:name="_Toc46395369"/>
      <w:r w:rsidRPr="00613BB9">
        <w:rPr>
          <w:rFonts w:ascii="微软雅黑" w:eastAsia="微软雅黑" w:hAnsi="微软雅黑" w:hint="eastAsia"/>
        </w:rPr>
        <w:t>将Hexo部署到个人网站上</w:t>
      </w:r>
      <w:bookmarkEnd w:id="774"/>
    </w:p>
    <w:p w14:paraId="584360C2" w14:textId="77777777" w:rsidR="005D3902" w:rsidRPr="00613BB9" w:rsidRDefault="005D3902" w:rsidP="005D3902">
      <w:pPr>
        <w:pStyle w:val="a3"/>
        <w:shd w:val="clear" w:color="auto" w:fill="FFFFFF"/>
        <w:spacing w:before="0" w:beforeAutospacing="0" w:after="0" w:afterAutospacing="0" w:line="390" w:lineRule="atLeast"/>
        <w:rPr>
          <w:rFonts w:ascii="微软雅黑" w:eastAsia="微软雅黑" w:hAnsi="微软雅黑"/>
        </w:rPr>
      </w:pPr>
      <w:r w:rsidRPr="00613BB9">
        <w:rPr>
          <w:rFonts w:ascii="微软雅黑" w:eastAsia="微软雅黑" w:hAnsi="微软雅黑" w:hint="eastAsia"/>
        </w:rPr>
        <w:t>首先安装 </w:t>
      </w:r>
      <w:hyperlink r:id="rId2292" w:history="1">
        <w:r w:rsidRPr="00613BB9">
          <w:rPr>
            <w:rStyle w:val="a4"/>
            <w:rFonts w:ascii="微软雅黑" w:eastAsia="微软雅黑" w:hAnsi="微软雅黑" w:hint="eastAsia"/>
            <w:color w:val="auto"/>
          </w:rPr>
          <w:t>hexo-deployer-sftp</w:t>
        </w:r>
      </w:hyperlink>
    </w:p>
    <w:p w14:paraId="2BE3E066" w14:textId="77777777" w:rsidR="005D3902" w:rsidRPr="00613BB9" w:rsidRDefault="005D3902" w:rsidP="00907565">
      <w:pPr>
        <w:pStyle w:val="HTML"/>
        <w:numPr>
          <w:ilvl w:val="0"/>
          <w:numId w:val="124"/>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npm </w:t>
      </w:r>
      <w:r w:rsidRPr="00613BB9">
        <w:rPr>
          <w:rStyle w:val="hljs-keyword"/>
          <w:rFonts w:ascii="Source Code Pro" w:eastAsia="微软雅黑" w:hAnsi="Source Code Pro"/>
          <w:sz w:val="21"/>
          <w:szCs w:val="21"/>
          <w:shd w:val="clear" w:color="auto" w:fill="FAFAFA"/>
        </w:rPr>
        <w:t>install</w:t>
      </w:r>
      <w:r w:rsidRPr="00613BB9">
        <w:rPr>
          <w:rFonts w:ascii="Source Code Pro" w:eastAsia="微软雅黑" w:hAnsi="Source Code Pro"/>
          <w:sz w:val="21"/>
          <w:szCs w:val="21"/>
          <w:shd w:val="clear" w:color="auto" w:fill="FAFAFA"/>
        </w:rPr>
        <w:t xml:space="preserve"> hexo-deployer-sftp </w:t>
      </w:r>
      <w:r w:rsidRPr="00613BB9">
        <w:rPr>
          <w:rStyle w:val="hljs-comment"/>
          <w:rFonts w:ascii="Source Code Pro" w:eastAsia="微软雅黑" w:hAnsi="Source Code Pro"/>
          <w:i/>
          <w:iCs/>
          <w:sz w:val="21"/>
          <w:szCs w:val="21"/>
          <w:shd w:val="clear" w:color="auto" w:fill="FAFAFA"/>
        </w:rPr>
        <w:t>--save</w:t>
      </w:r>
    </w:p>
    <w:p w14:paraId="60246E70" w14:textId="77777777" w:rsidR="005D3902" w:rsidRPr="00613BB9" w:rsidRDefault="005D3902" w:rsidP="00907565">
      <w:pPr>
        <w:pStyle w:val="HTML"/>
        <w:numPr>
          <w:ilvl w:val="0"/>
          <w:numId w:val="124"/>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Style w:val="copy-code-btn"/>
          <w:rFonts w:ascii="Source Code Pro" w:eastAsia="微软雅黑" w:hAnsi="Source Code Pro"/>
          <w:sz w:val="21"/>
          <w:szCs w:val="21"/>
          <w:shd w:val="clear" w:color="auto" w:fill="FAFAFA"/>
        </w:rPr>
        <w:t>复制代码</w:t>
      </w:r>
    </w:p>
    <w:p w14:paraId="70621A56" w14:textId="77777777" w:rsidR="005D3902" w:rsidRPr="00613BB9" w:rsidRDefault="005D3902" w:rsidP="005D3902">
      <w:pPr>
        <w:pStyle w:val="3"/>
        <w:rPr>
          <w:rFonts w:ascii="微软雅黑" w:eastAsia="微软雅黑" w:hAnsi="微软雅黑"/>
        </w:rPr>
      </w:pPr>
      <w:bookmarkStart w:id="775" w:name="_Toc46395370"/>
      <w:r w:rsidRPr="00613BB9">
        <w:rPr>
          <w:rFonts w:ascii="微软雅黑" w:eastAsia="微软雅黑" w:hAnsi="微软雅黑" w:hint="eastAsia"/>
        </w:rPr>
        <w:t>修改配置</w:t>
      </w:r>
      <w:bookmarkEnd w:id="775"/>
    </w:p>
    <w:p w14:paraId="7E99524B" w14:textId="77777777" w:rsidR="005D3902" w:rsidRPr="00613BB9" w:rsidRDefault="005D3902" w:rsidP="005D3902">
      <w:pPr>
        <w:pStyle w:val="a3"/>
        <w:shd w:val="clear" w:color="auto" w:fill="EEF0F4"/>
        <w:spacing w:before="0" w:beforeAutospacing="0" w:after="0" w:afterAutospacing="0" w:line="390" w:lineRule="atLeast"/>
        <w:rPr>
          <w:rFonts w:ascii="微软雅黑" w:eastAsia="微软雅黑" w:hAnsi="微软雅黑" w:cs="Arial"/>
        </w:rPr>
      </w:pPr>
      <w:r w:rsidRPr="00613BB9">
        <w:rPr>
          <w:rFonts w:ascii="微软雅黑" w:eastAsia="微软雅黑" w:hAnsi="微软雅黑" w:cs="Arial" w:hint="eastAsia"/>
        </w:rPr>
        <w:t>(</w:t>
      </w:r>
      <w:r w:rsidRPr="00613BB9">
        <w:rPr>
          <w:rStyle w:val="a6"/>
          <w:rFonts w:ascii="微软雅黑" w:eastAsia="微软雅黑" w:hAnsi="微软雅黑" w:cs="Arial" w:hint="eastAsia"/>
        </w:rPr>
        <w:t>记得冒号后必须有空格，不然配置不生效，这是Hexo的一个坑！</w:t>
      </w:r>
      <w:r w:rsidRPr="00613BB9">
        <w:rPr>
          <w:rFonts w:ascii="微软雅黑" w:eastAsia="微软雅黑" w:hAnsi="微软雅黑" w:cs="Arial" w:hint="eastAsia"/>
        </w:rPr>
        <w:t>）</w:t>
      </w:r>
    </w:p>
    <w:p w14:paraId="5AF70D97" w14:textId="77777777" w:rsidR="005D3902" w:rsidRPr="00613BB9" w:rsidRDefault="005D3902" w:rsidP="00907565">
      <w:pPr>
        <w:pStyle w:val="HTML"/>
        <w:numPr>
          <w:ilvl w:val="0"/>
          <w:numId w:val="125"/>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deploy:</w:t>
      </w:r>
    </w:p>
    <w:p w14:paraId="52D14DEB" w14:textId="77777777" w:rsidR="005D3902" w:rsidRPr="00613BB9" w:rsidRDefault="005D3902" w:rsidP="00907565">
      <w:pPr>
        <w:pStyle w:val="HTML"/>
        <w:numPr>
          <w:ilvl w:val="0"/>
          <w:numId w:val="125"/>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r w:rsidRPr="00613BB9">
        <w:rPr>
          <w:rStyle w:val="hljs-builtin"/>
          <w:rFonts w:ascii="Source Code Pro" w:eastAsia="微软雅黑" w:hAnsi="Source Code Pro"/>
          <w:sz w:val="21"/>
          <w:szCs w:val="21"/>
          <w:shd w:val="clear" w:color="auto" w:fill="FAFAFA"/>
        </w:rPr>
        <w:t>type</w:t>
      </w:r>
      <w:r w:rsidRPr="00613BB9">
        <w:rPr>
          <w:rFonts w:ascii="Source Code Pro" w:eastAsia="微软雅黑" w:hAnsi="Source Code Pro"/>
          <w:sz w:val="21"/>
          <w:szCs w:val="21"/>
          <w:shd w:val="clear" w:color="auto" w:fill="FAFAFA"/>
        </w:rPr>
        <w:t>: sftp</w:t>
      </w:r>
    </w:p>
    <w:p w14:paraId="42A71812" w14:textId="77777777" w:rsidR="005D3902" w:rsidRPr="00613BB9" w:rsidRDefault="005D3902" w:rsidP="00907565">
      <w:pPr>
        <w:pStyle w:val="HTML"/>
        <w:numPr>
          <w:ilvl w:val="0"/>
          <w:numId w:val="125"/>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host: &lt;host&gt;</w:t>
      </w:r>
    </w:p>
    <w:p w14:paraId="1F53535E" w14:textId="77777777" w:rsidR="005D3902" w:rsidRPr="00613BB9" w:rsidRDefault="005D3902" w:rsidP="00907565">
      <w:pPr>
        <w:pStyle w:val="HTML"/>
        <w:numPr>
          <w:ilvl w:val="0"/>
          <w:numId w:val="125"/>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user: &lt;user&gt;</w:t>
      </w:r>
    </w:p>
    <w:p w14:paraId="5AB1F50B" w14:textId="77777777" w:rsidR="005D3902" w:rsidRPr="00613BB9" w:rsidRDefault="005D3902" w:rsidP="00907565">
      <w:pPr>
        <w:pStyle w:val="HTML"/>
        <w:numPr>
          <w:ilvl w:val="0"/>
          <w:numId w:val="125"/>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pass: &lt;password&gt;</w:t>
      </w:r>
    </w:p>
    <w:p w14:paraId="7812942A" w14:textId="77777777" w:rsidR="005D3902" w:rsidRPr="00613BB9" w:rsidRDefault="005D3902" w:rsidP="00907565">
      <w:pPr>
        <w:pStyle w:val="HTML"/>
        <w:numPr>
          <w:ilvl w:val="0"/>
          <w:numId w:val="125"/>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remotePath: [remote path]</w:t>
      </w:r>
    </w:p>
    <w:p w14:paraId="7BCB020B" w14:textId="77777777" w:rsidR="005D3902" w:rsidRPr="00613BB9" w:rsidRDefault="005D3902" w:rsidP="00907565">
      <w:pPr>
        <w:pStyle w:val="HTML"/>
        <w:numPr>
          <w:ilvl w:val="0"/>
          <w:numId w:val="125"/>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port: [port]</w:t>
      </w:r>
    </w:p>
    <w:p w14:paraId="361A6AB0" w14:textId="77777777" w:rsidR="005D3902" w:rsidRPr="00613BB9" w:rsidRDefault="005D3902" w:rsidP="00907565">
      <w:pPr>
        <w:pStyle w:val="HTML"/>
        <w:numPr>
          <w:ilvl w:val="0"/>
          <w:numId w:val="125"/>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privateKey: [path/to/privateKey]</w:t>
      </w:r>
    </w:p>
    <w:p w14:paraId="2E7BC42B" w14:textId="77777777" w:rsidR="005D3902" w:rsidRPr="00613BB9" w:rsidRDefault="005D3902" w:rsidP="00907565">
      <w:pPr>
        <w:pStyle w:val="HTML"/>
        <w:numPr>
          <w:ilvl w:val="0"/>
          <w:numId w:val="125"/>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passphrase: [passphrase]</w:t>
      </w:r>
    </w:p>
    <w:p w14:paraId="5D21847B" w14:textId="77777777" w:rsidR="005D3902" w:rsidRPr="00613BB9" w:rsidRDefault="005D3902" w:rsidP="00907565">
      <w:pPr>
        <w:pStyle w:val="HTML"/>
        <w:numPr>
          <w:ilvl w:val="0"/>
          <w:numId w:val="125"/>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agent: [path/to/agent/socket]</w:t>
      </w:r>
    </w:p>
    <w:p w14:paraId="69E43ADF" w14:textId="77777777" w:rsidR="005D3902" w:rsidRPr="00613BB9" w:rsidRDefault="005D3902" w:rsidP="00907565">
      <w:pPr>
        <w:pStyle w:val="HTML"/>
        <w:numPr>
          <w:ilvl w:val="0"/>
          <w:numId w:val="125"/>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Style w:val="copy-code-btn"/>
          <w:rFonts w:ascii="Source Code Pro" w:eastAsia="微软雅黑" w:hAnsi="Source Code Pro"/>
          <w:sz w:val="21"/>
          <w:szCs w:val="21"/>
          <w:shd w:val="clear" w:color="auto" w:fill="FAFAFA"/>
        </w:rPr>
        <w:t>复制代码</w:t>
      </w:r>
    </w:p>
    <w:p w14:paraId="73B37532" w14:textId="77777777" w:rsidR="005D3902" w:rsidRPr="00613BB9" w:rsidRDefault="005D3902" w:rsidP="005D3902">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host</w:t>
      </w:r>
      <w:r w:rsidRPr="00613BB9">
        <w:rPr>
          <w:rFonts w:ascii="微软雅黑" w:eastAsia="微软雅黑" w:hAnsi="微软雅黑" w:hint="eastAsia"/>
        </w:rPr>
        <w:t xml:space="preserve"> 远程主机的地址</w:t>
      </w:r>
    </w:p>
    <w:p w14:paraId="46A3E67D" w14:textId="77777777" w:rsidR="005D3902" w:rsidRPr="00613BB9" w:rsidRDefault="005D3902" w:rsidP="005D3902">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user</w:t>
      </w:r>
      <w:r w:rsidRPr="00613BB9">
        <w:rPr>
          <w:rFonts w:ascii="微软雅黑" w:eastAsia="微软雅黑" w:hAnsi="微软雅黑" w:hint="eastAsia"/>
        </w:rPr>
        <w:t xml:space="preserve"> 使用者名称</w:t>
      </w:r>
    </w:p>
    <w:p w14:paraId="18CE35D6" w14:textId="77777777" w:rsidR="005D3902" w:rsidRPr="00613BB9" w:rsidRDefault="005D3902" w:rsidP="005D3902">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pass</w:t>
      </w:r>
      <w:r w:rsidRPr="00613BB9">
        <w:rPr>
          <w:rFonts w:ascii="微软雅黑" w:eastAsia="微软雅黑" w:hAnsi="微软雅黑" w:hint="eastAsia"/>
        </w:rPr>
        <w:t xml:space="preserve"> 密码</w:t>
      </w:r>
    </w:p>
    <w:p w14:paraId="39F3FFDA" w14:textId="77777777" w:rsidR="005D3902" w:rsidRPr="00613BB9" w:rsidRDefault="005D3902" w:rsidP="005D3902">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remotePath</w:t>
      </w:r>
      <w:r w:rsidRPr="00613BB9">
        <w:rPr>
          <w:rFonts w:ascii="微软雅黑" w:eastAsia="微软雅黑" w:hAnsi="微软雅黑" w:hint="eastAsia"/>
        </w:rPr>
        <w:t xml:space="preserve"> 远程主机的根目录</w:t>
      </w:r>
    </w:p>
    <w:p w14:paraId="60AB0F02" w14:textId="77777777" w:rsidR="005D3902" w:rsidRPr="00613BB9" w:rsidRDefault="005D3902" w:rsidP="005D3902">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port</w:t>
      </w:r>
      <w:r w:rsidRPr="00613BB9">
        <w:rPr>
          <w:rFonts w:ascii="微软雅黑" w:eastAsia="微软雅黑" w:hAnsi="微软雅黑" w:hint="eastAsia"/>
        </w:rPr>
        <w:t xml:space="preserve"> 端口</w:t>
      </w:r>
    </w:p>
    <w:p w14:paraId="1D6B9E23" w14:textId="77777777" w:rsidR="005D3902" w:rsidRPr="00613BB9" w:rsidRDefault="005D3902" w:rsidP="005D3902">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privateKey</w:t>
      </w:r>
      <w:r w:rsidRPr="00613BB9">
        <w:rPr>
          <w:rFonts w:ascii="微软雅黑" w:eastAsia="微软雅黑" w:hAnsi="微软雅黑" w:hint="eastAsia"/>
        </w:rPr>
        <w:t xml:space="preserve"> ssh私钥的目录地址</w:t>
      </w:r>
    </w:p>
    <w:p w14:paraId="449E7975" w14:textId="77777777" w:rsidR="005D3902" w:rsidRPr="00613BB9" w:rsidRDefault="005D3902" w:rsidP="005D3902">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passphrase</w:t>
      </w:r>
      <w:r w:rsidRPr="00613BB9">
        <w:rPr>
          <w:rFonts w:ascii="微软雅黑" w:eastAsia="微软雅黑" w:hAnsi="微软雅黑" w:hint="eastAsia"/>
        </w:rPr>
        <w:t xml:space="preserve"> （可省略）ssh私钥的密码短语</w:t>
      </w:r>
    </w:p>
    <w:p w14:paraId="0EA6680E" w14:textId="77777777" w:rsidR="005D3902" w:rsidRPr="00613BB9" w:rsidRDefault="005D3902" w:rsidP="005D3902">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lastRenderedPageBreak/>
        <w:t>agent</w:t>
      </w:r>
      <w:r w:rsidRPr="00613BB9">
        <w:rPr>
          <w:rFonts w:ascii="微软雅黑" w:eastAsia="微软雅黑" w:hAnsi="微软雅黑" w:hint="eastAsia"/>
        </w:rPr>
        <w:t xml:space="preserve"> ssh套接字的目录地址 </w:t>
      </w:r>
    </w:p>
    <w:p w14:paraId="3E754780" w14:textId="77777777" w:rsidR="005D3902" w:rsidRPr="00613BB9" w:rsidRDefault="005D3902" w:rsidP="0087464C">
      <w:pPr>
        <w:pStyle w:val="3"/>
        <w:rPr>
          <w:rFonts w:ascii="微软雅黑" w:eastAsia="微软雅黑" w:hAnsi="微软雅黑"/>
        </w:rPr>
      </w:pPr>
      <w:bookmarkStart w:id="776" w:name="_Toc46395371"/>
      <w:r w:rsidRPr="00613BB9">
        <w:rPr>
          <w:rFonts w:ascii="微软雅黑" w:eastAsia="微软雅黑" w:hAnsi="微软雅黑" w:hint="eastAsia"/>
        </w:rPr>
        <w:t>执行部署命令</w:t>
      </w:r>
      <w:bookmarkEnd w:id="776"/>
    </w:p>
    <w:p w14:paraId="3444C5B4" w14:textId="77777777" w:rsidR="005D3902" w:rsidRPr="00613BB9" w:rsidRDefault="005D3902" w:rsidP="005D3902">
      <w:pPr>
        <w:pStyle w:val="a3"/>
        <w:shd w:val="clear" w:color="auto" w:fill="FFFFFF"/>
        <w:spacing w:before="0" w:beforeAutospacing="0" w:after="0" w:afterAutospacing="0" w:line="390" w:lineRule="atLeast"/>
        <w:rPr>
          <w:rFonts w:ascii="微软雅黑" w:eastAsia="微软雅黑" w:hAnsi="微软雅黑"/>
        </w:rPr>
      </w:pPr>
      <w:r w:rsidRPr="00613BB9">
        <w:rPr>
          <w:rFonts w:ascii="微软雅黑" w:eastAsia="微软雅黑" w:hAnsi="微软雅黑" w:hint="eastAsia"/>
        </w:rPr>
        <w:t>输入</w:t>
      </w:r>
      <w:r w:rsidRPr="00613BB9">
        <w:rPr>
          <w:rStyle w:val="HTML1"/>
          <w:rFonts w:ascii="Source Code Pro" w:hAnsi="Source Code Pro"/>
        </w:rPr>
        <w:t>hexo g -d</w:t>
      </w:r>
      <w:r w:rsidRPr="00613BB9">
        <w:rPr>
          <w:rFonts w:ascii="微软雅黑" w:eastAsia="微软雅黑" w:hAnsi="微软雅黑" w:hint="eastAsia"/>
        </w:rPr>
        <w:t>就可以生成并部署到自己的个人服务器上了</w:t>
      </w:r>
    </w:p>
    <w:p w14:paraId="4D6159D0" w14:textId="77777777" w:rsidR="005D3902" w:rsidRPr="00613BB9" w:rsidRDefault="005D3902" w:rsidP="005D3902"/>
    <w:p w14:paraId="2ABF6F15" w14:textId="77777777" w:rsidR="005D3902" w:rsidRPr="00613BB9" w:rsidRDefault="005D3902" w:rsidP="005D3902"/>
    <w:p w14:paraId="0D154F66" w14:textId="77777777" w:rsidR="005D3902" w:rsidRPr="00613BB9" w:rsidRDefault="005D3902" w:rsidP="005D3902"/>
    <w:p w14:paraId="0593BC92" w14:textId="77777777" w:rsidR="005D3902" w:rsidRPr="00613BB9" w:rsidRDefault="005D3902" w:rsidP="005D3902"/>
    <w:p w14:paraId="0FB5EF94" w14:textId="77777777" w:rsidR="005D3902" w:rsidRPr="00613BB9" w:rsidRDefault="005D3902" w:rsidP="005D3902"/>
    <w:p w14:paraId="51B4BFA1" w14:textId="77777777" w:rsidR="005D3902" w:rsidRPr="00613BB9" w:rsidRDefault="005D3902" w:rsidP="005D3902"/>
    <w:p w14:paraId="1E286C8A" w14:textId="77777777" w:rsidR="005D3902" w:rsidRPr="00613BB9" w:rsidRDefault="005D3902" w:rsidP="005D3902"/>
    <w:p w14:paraId="0FD8B6F0" w14:textId="77777777" w:rsidR="005D3902" w:rsidRPr="00613BB9" w:rsidRDefault="005D3902" w:rsidP="005D3902"/>
    <w:p w14:paraId="34D6A26E" w14:textId="56DB2F23" w:rsidR="0048795A" w:rsidRPr="00613BB9" w:rsidRDefault="002C0EF2" w:rsidP="00AC0F06">
      <w:pPr>
        <w:pStyle w:val="2"/>
      </w:pPr>
      <w:bookmarkStart w:id="777" w:name="_Toc46395372"/>
      <w:r w:rsidRPr="00613BB9">
        <w:rPr>
          <w:rFonts w:hint="eastAsia"/>
        </w:rPr>
        <w:t>Hexo资源</w:t>
      </w:r>
      <w:bookmarkEnd w:id="777"/>
    </w:p>
    <w:p w14:paraId="1FDE39A8" w14:textId="2B5698E1" w:rsidR="0048795A" w:rsidRPr="00613BB9" w:rsidRDefault="0048795A" w:rsidP="006F040F">
      <w:pPr>
        <w:rPr>
          <w:rFonts w:ascii="宋体" w:eastAsia="宋体" w:hAnsi="宋体"/>
        </w:rPr>
      </w:pPr>
    </w:p>
    <w:p w14:paraId="3433C814" w14:textId="442BB1D4" w:rsidR="0048795A" w:rsidRPr="00613BB9" w:rsidRDefault="0048795A" w:rsidP="006F040F">
      <w:pPr>
        <w:rPr>
          <w:rFonts w:ascii="宋体" w:eastAsia="宋体" w:hAnsi="宋体"/>
        </w:rPr>
      </w:pPr>
      <w:r w:rsidRPr="00613BB9">
        <w:rPr>
          <w:rFonts w:ascii="宋体" w:eastAsia="宋体" w:hAnsi="宋体"/>
        </w:rPr>
        <w:t>https://hexo.io/zh-cn/docs/configuration.html</w:t>
      </w:r>
    </w:p>
    <w:p w14:paraId="5102D870" w14:textId="7536308D" w:rsidR="0030035A" w:rsidRPr="00613BB9" w:rsidRDefault="0030035A" w:rsidP="006F040F">
      <w:pPr>
        <w:rPr>
          <w:rFonts w:ascii="宋体" w:eastAsia="宋体" w:hAnsi="宋体"/>
        </w:rPr>
      </w:pPr>
    </w:p>
    <w:p w14:paraId="3AF198B2" w14:textId="25BCAEFC" w:rsidR="0030035A" w:rsidRPr="00613BB9" w:rsidRDefault="0030035A" w:rsidP="006F040F">
      <w:pPr>
        <w:rPr>
          <w:rFonts w:ascii="宋体" w:eastAsia="宋体" w:hAnsi="宋体"/>
        </w:rPr>
      </w:pPr>
    </w:p>
    <w:p w14:paraId="5291D03D" w14:textId="35D043B1" w:rsidR="00240195" w:rsidRPr="00613BB9" w:rsidRDefault="000F2C2B" w:rsidP="00AC0F06">
      <w:pPr>
        <w:pStyle w:val="2"/>
      </w:pPr>
      <w:bookmarkStart w:id="778" w:name="_Toc46395373"/>
      <w:r w:rsidRPr="00613BB9">
        <w:rPr>
          <w:rFonts w:hint="eastAsia"/>
        </w:rPr>
        <w:t>Hexo</w:t>
      </w:r>
      <w:r w:rsidR="00240195" w:rsidRPr="00613BB9">
        <w:rPr>
          <w:rFonts w:hint="eastAsia"/>
        </w:rPr>
        <w:t>主题</w:t>
      </w:r>
      <w:r w:rsidR="00672BC1" w:rsidRPr="00613BB9">
        <w:rPr>
          <w:rFonts w:hint="eastAsia"/>
        </w:rPr>
        <w:t>资源</w:t>
      </w:r>
      <w:bookmarkEnd w:id="778"/>
    </w:p>
    <w:p w14:paraId="5FDE53D9" w14:textId="75331887" w:rsidR="0030035A" w:rsidRPr="00613BB9" w:rsidRDefault="0030035A" w:rsidP="00AC0F06">
      <w:pPr>
        <w:rPr>
          <w:rFonts w:ascii="宋体" w:eastAsia="宋体" w:hAnsi="宋体"/>
        </w:rPr>
      </w:pPr>
    </w:p>
    <w:p w14:paraId="4440F664" w14:textId="7A64A860" w:rsidR="004F4CF7" w:rsidRPr="00613BB9" w:rsidRDefault="004F4CF7" w:rsidP="00AC0F06">
      <w:pPr>
        <w:rPr>
          <w:rFonts w:ascii="宋体" w:eastAsia="宋体" w:hAnsi="宋体"/>
        </w:rPr>
      </w:pPr>
      <w:r w:rsidRPr="00613BB9">
        <w:rPr>
          <w:rFonts w:ascii="宋体" w:eastAsia="宋体" w:hAnsi="宋体" w:hint="eastAsia"/>
        </w:rPr>
        <w:t>按评价排序</w:t>
      </w:r>
    </w:p>
    <w:p w14:paraId="2EFA4B9E" w14:textId="5333C63D" w:rsidR="004F4CF7" w:rsidRPr="00613BB9" w:rsidRDefault="004F4CF7" w:rsidP="00AC0F06">
      <w:pPr>
        <w:rPr>
          <w:rFonts w:ascii="宋体" w:eastAsia="宋体" w:hAnsi="宋体"/>
        </w:rPr>
      </w:pPr>
    </w:p>
    <w:p w14:paraId="0448E3D6" w14:textId="601EE396" w:rsidR="004F4CF7" w:rsidRPr="00613BB9" w:rsidRDefault="004F4CF7" w:rsidP="00AC0F06">
      <w:pPr>
        <w:rPr>
          <w:rFonts w:ascii="宋体" w:eastAsia="宋体" w:hAnsi="宋体"/>
        </w:rPr>
      </w:pPr>
    </w:p>
    <w:p w14:paraId="6A5E2908" w14:textId="77777777" w:rsidR="007E2732" w:rsidRPr="00613BB9" w:rsidRDefault="007E2732" w:rsidP="00AC0F06">
      <w:pPr>
        <w:rPr>
          <w:rFonts w:ascii="宋体" w:eastAsia="宋体" w:hAnsi="宋体"/>
        </w:rPr>
      </w:pPr>
    </w:p>
    <w:p w14:paraId="7B6DF7B7" w14:textId="44C518D9" w:rsidR="00460BEC" w:rsidRPr="00613BB9" w:rsidRDefault="00460BEC" w:rsidP="00AC0F06">
      <w:pPr>
        <w:rPr>
          <w:rFonts w:ascii="宋体" w:eastAsia="宋体" w:hAnsi="宋体"/>
        </w:rPr>
      </w:pPr>
    </w:p>
    <w:p w14:paraId="2697FBB5" w14:textId="6D860628" w:rsidR="008B5EF5" w:rsidRPr="00613BB9" w:rsidRDefault="000006C9" w:rsidP="008B5EF5">
      <w:pPr>
        <w:pStyle w:val="3"/>
      </w:pPr>
      <w:bookmarkStart w:id="779" w:name="_Toc46395374"/>
      <w:r>
        <w:rPr>
          <w:rFonts w:hint="eastAsia"/>
        </w:rPr>
        <w:t>主题</w:t>
      </w:r>
      <w:r w:rsidR="008B5EF5" w:rsidRPr="00613BB9">
        <w:t>NexT</w:t>
      </w:r>
      <w:bookmarkEnd w:id="779"/>
    </w:p>
    <w:p w14:paraId="02A63B9A" w14:textId="77777777" w:rsidR="006D2681" w:rsidRPr="00613BB9" w:rsidRDefault="006D2681" w:rsidP="006D2681">
      <w:pPr>
        <w:rPr>
          <w:rFonts w:ascii="宋体" w:eastAsia="宋体" w:hAnsi="宋体"/>
        </w:rPr>
      </w:pPr>
      <w:r w:rsidRPr="00613BB9">
        <w:rPr>
          <w:rFonts w:ascii="宋体" w:eastAsia="宋体" w:hAnsi="宋体"/>
        </w:rPr>
        <w:t>http://theme-next.iissnan.com/getting-started.html</w:t>
      </w:r>
    </w:p>
    <w:p w14:paraId="19D08F19" w14:textId="77777777" w:rsidR="006D2681" w:rsidRPr="006D2681" w:rsidRDefault="006D2681" w:rsidP="008B5EF5">
      <w:pPr>
        <w:pStyle w:val="a3"/>
      </w:pPr>
    </w:p>
    <w:p w14:paraId="52CD946D" w14:textId="77777777" w:rsidR="006D2681" w:rsidRDefault="006D2681" w:rsidP="008B5EF5">
      <w:pPr>
        <w:pStyle w:val="a3"/>
      </w:pPr>
    </w:p>
    <w:p w14:paraId="2FA02692" w14:textId="710E75E4" w:rsidR="008B5EF5" w:rsidRPr="00613BB9" w:rsidRDefault="00717723" w:rsidP="008B5EF5">
      <w:pPr>
        <w:pStyle w:val="a3"/>
      </w:pPr>
      <w:hyperlink r:id="rId2293" w:tgtFrame="_blank" w:history="1">
        <w:r w:rsidR="008B5EF5" w:rsidRPr="00613BB9">
          <w:rPr>
            <w:rStyle w:val="a4"/>
            <w:color w:val="auto"/>
          </w:rPr>
          <w:t>Hexo</w:t>
        </w:r>
      </w:hyperlink>
      <w:r w:rsidR="008B5EF5" w:rsidRPr="00613BB9">
        <w:t xml:space="preserve"> 是高效的静态站点生成框架，她基于 </w:t>
      </w:r>
      <w:hyperlink r:id="rId2294" w:history="1">
        <w:r w:rsidR="008B5EF5" w:rsidRPr="00613BB9">
          <w:rPr>
            <w:rStyle w:val="a4"/>
            <w:color w:val="auto"/>
          </w:rPr>
          <w:t>Node.js</w:t>
        </w:r>
      </w:hyperlink>
      <w:r w:rsidR="008B5EF5" w:rsidRPr="00613BB9">
        <w:t xml:space="preserve">。 通过 Hexo 你可以轻松地使用 Markdown 编写文章，除了 Markdown 本身的语法之外，还可以使用 Hexo 提供的 </w:t>
      </w:r>
      <w:hyperlink r:id="rId2295" w:tgtFrame="_blank" w:history="1">
        <w:r w:rsidR="008B5EF5" w:rsidRPr="00613BB9">
          <w:rPr>
            <w:rStyle w:val="a4"/>
            <w:color w:val="auto"/>
          </w:rPr>
          <w:t>标签插件</w:t>
        </w:r>
      </w:hyperlink>
      <w:r w:rsidR="008B5EF5" w:rsidRPr="00613BB9">
        <w:t xml:space="preserve"> 来快速的插入特定形式的内容。在这篇文章中，假定你已经成功安装了 Hexo，并使用 Hexo 提供的命令创建了一个站点。 </w:t>
      </w:r>
    </w:p>
    <w:p w14:paraId="2DF48462" w14:textId="77777777" w:rsidR="008B5EF5" w:rsidRPr="00613BB9" w:rsidRDefault="008B5EF5" w:rsidP="008B5EF5">
      <w:r w:rsidRPr="00613BB9">
        <w:t xml:space="preserve">你可以访问 </w:t>
      </w:r>
      <w:hyperlink r:id="rId2296" w:history="1">
        <w:r w:rsidRPr="00613BB9">
          <w:rPr>
            <w:rStyle w:val="a4"/>
            <w:color w:val="auto"/>
          </w:rPr>
          <w:t>Hexo 的文档</w:t>
        </w:r>
      </w:hyperlink>
      <w:r w:rsidRPr="00613BB9">
        <w:t xml:space="preserve"> 了解如何安装 Hexo </w:t>
      </w:r>
    </w:p>
    <w:p w14:paraId="1887792C" w14:textId="77777777" w:rsidR="008B5EF5" w:rsidRPr="00613BB9" w:rsidRDefault="008B5EF5" w:rsidP="008B5EF5">
      <w:pPr>
        <w:pStyle w:val="a3"/>
      </w:pPr>
      <w:r w:rsidRPr="00613BB9">
        <w:t xml:space="preserve">在 Hexo 中有两份主要的配置文件，其名称都是 </w:t>
      </w:r>
      <w:r w:rsidRPr="00613BB9">
        <w:rPr>
          <w:rStyle w:val="HTML1"/>
        </w:rPr>
        <w:t>_config.yml</w:t>
      </w:r>
      <w:r w:rsidRPr="00613BB9">
        <w:t xml:space="preserve">。 其中，一份位于站点根目录下，主要包含 Hexo 本身的配置；另一份位于主题目录下，这份配置由主题作者提供，主要用于配置主题相关的选项。 </w:t>
      </w:r>
    </w:p>
    <w:p w14:paraId="20405119" w14:textId="77777777" w:rsidR="008B5EF5" w:rsidRPr="00613BB9" w:rsidRDefault="008B5EF5" w:rsidP="008B5EF5">
      <w:pPr>
        <w:pStyle w:val="a3"/>
      </w:pPr>
      <w:r w:rsidRPr="00613BB9">
        <w:t xml:space="preserve">为了描述方便，在以下说明中，将前者称为 </w:t>
      </w:r>
      <w:r w:rsidRPr="00613BB9">
        <w:rPr>
          <w:rStyle w:val="label"/>
        </w:rPr>
        <w:t>站点配置文件</w:t>
      </w:r>
      <w:r w:rsidRPr="00613BB9">
        <w:t xml:space="preserve">， 后者称为 </w:t>
      </w:r>
      <w:r w:rsidRPr="00613BB9">
        <w:rPr>
          <w:rStyle w:val="label"/>
        </w:rPr>
        <w:t>主题配置文件</w:t>
      </w:r>
      <w:r w:rsidRPr="00613BB9">
        <w:t xml:space="preserve">。 </w:t>
      </w:r>
    </w:p>
    <w:p w14:paraId="5E73E3D4" w14:textId="77777777" w:rsidR="008B5EF5" w:rsidRPr="00613BB9" w:rsidRDefault="008B5EF5" w:rsidP="008B5EF5">
      <w:pPr>
        <w:pStyle w:val="4"/>
      </w:pPr>
      <w:bookmarkStart w:id="780" w:name="_Toc46395375"/>
      <w:r w:rsidRPr="00613BB9">
        <w:t>安装 NexT</w:t>
      </w:r>
      <w:bookmarkEnd w:id="780"/>
    </w:p>
    <w:p w14:paraId="1EF81B40" w14:textId="77777777" w:rsidR="008B5EF5" w:rsidRPr="00613BB9" w:rsidRDefault="008B5EF5" w:rsidP="008B5EF5">
      <w:pPr>
        <w:pStyle w:val="a3"/>
      </w:pPr>
      <w:r w:rsidRPr="00613BB9">
        <w:t xml:space="preserve">Hexo 安装主题的方式非常简单，只需要将主题文件拷贝至站点目录的 </w:t>
      </w:r>
      <w:r w:rsidRPr="00613BB9">
        <w:rPr>
          <w:rStyle w:val="HTML1"/>
        </w:rPr>
        <w:t>themes</w:t>
      </w:r>
      <w:r w:rsidRPr="00613BB9">
        <w:t xml:space="preserve"> 目录下， 然后修改下配置文件即可。具体到 NexT 来说，安装步骤如下。 </w:t>
      </w:r>
    </w:p>
    <w:p w14:paraId="2F3A3AEC" w14:textId="77777777" w:rsidR="008B5EF5" w:rsidRPr="00613BB9" w:rsidRDefault="008B5EF5" w:rsidP="008B5EF5">
      <w:pPr>
        <w:pStyle w:val="5"/>
      </w:pPr>
      <w:bookmarkStart w:id="781" w:name="_Toc46395376"/>
      <w:r w:rsidRPr="00613BB9">
        <w:t>下载主题</w:t>
      </w:r>
      <w:bookmarkEnd w:id="781"/>
    </w:p>
    <w:p w14:paraId="67F32CF3" w14:textId="77777777" w:rsidR="008B5EF5" w:rsidRPr="00613BB9" w:rsidRDefault="008B5EF5" w:rsidP="008B5EF5">
      <w:pPr>
        <w:pStyle w:val="a3"/>
      </w:pPr>
      <w:r w:rsidRPr="00613BB9">
        <w:t xml:space="preserve">如果你熟悉 </w:t>
      </w:r>
      <w:hyperlink r:id="rId2297" w:tgtFrame="_blank" w:history="1">
        <w:r w:rsidRPr="00613BB9">
          <w:rPr>
            <w:rStyle w:val="a4"/>
            <w:color w:val="auto"/>
          </w:rPr>
          <w:t>Git</w:t>
        </w:r>
      </w:hyperlink>
      <w:r w:rsidRPr="00613BB9">
        <w:t xml:space="preserve">， 建议你使用 克隆最新版本 的方式，之后的更新可以通过 </w:t>
      </w:r>
      <w:r w:rsidRPr="00613BB9">
        <w:rPr>
          <w:rStyle w:val="HTML1"/>
        </w:rPr>
        <w:t>git pull</w:t>
      </w:r>
      <w:r w:rsidRPr="00613BB9">
        <w:t xml:space="preserve"> 来快速更新， 而不用再次下载压缩包替换。 </w:t>
      </w:r>
    </w:p>
    <w:p w14:paraId="77104F79" w14:textId="77777777" w:rsidR="008B5EF5" w:rsidRPr="00613BB9" w:rsidRDefault="00717723" w:rsidP="00907565">
      <w:pPr>
        <w:pStyle w:val="active"/>
        <w:numPr>
          <w:ilvl w:val="0"/>
          <w:numId w:val="89"/>
        </w:numPr>
      </w:pPr>
      <w:hyperlink r:id="rId2298" w:anchor="clone" w:history="1">
        <w:r w:rsidR="008B5EF5" w:rsidRPr="00613BB9">
          <w:rPr>
            <w:rStyle w:val="a4"/>
            <w:color w:val="auto"/>
          </w:rPr>
          <w:t xml:space="preserve">克隆最新版本 </w:t>
        </w:r>
      </w:hyperlink>
    </w:p>
    <w:p w14:paraId="47C5D60F" w14:textId="77777777" w:rsidR="008B5EF5" w:rsidRPr="00613BB9" w:rsidRDefault="00717723" w:rsidP="00907565">
      <w:pPr>
        <w:widowControl/>
        <w:numPr>
          <w:ilvl w:val="0"/>
          <w:numId w:val="89"/>
        </w:numPr>
        <w:spacing w:before="100" w:beforeAutospacing="1" w:after="100" w:afterAutospacing="1"/>
        <w:jc w:val="left"/>
      </w:pPr>
      <w:hyperlink r:id="rId2299" w:anchor="stable" w:history="1">
        <w:r w:rsidR="008B5EF5" w:rsidRPr="00613BB9">
          <w:rPr>
            <w:rStyle w:val="a4"/>
            <w:color w:val="auto"/>
          </w:rPr>
          <w:t xml:space="preserve">下载稳定版本 </w:t>
        </w:r>
      </w:hyperlink>
    </w:p>
    <w:p w14:paraId="0BB1D618" w14:textId="77777777" w:rsidR="008B5EF5" w:rsidRPr="00613BB9" w:rsidRDefault="008B5EF5" w:rsidP="008B5EF5">
      <w:pPr>
        <w:pStyle w:val="a3"/>
      </w:pPr>
      <w:r w:rsidRPr="00613BB9">
        <w:t xml:space="preserve">在终端窗口下，定位到 Hexo 站点目录下。使用 </w:t>
      </w:r>
      <w:r w:rsidRPr="00613BB9">
        <w:rPr>
          <w:rStyle w:val="HTML1"/>
        </w:rPr>
        <w:t>Git</w:t>
      </w:r>
      <w:r w:rsidRPr="00613BB9">
        <w:t xml:space="preserve"> checkout 代码：</w:t>
      </w:r>
    </w:p>
    <w:p w14:paraId="406F05A0" w14:textId="77777777" w:rsidR="008B5EF5" w:rsidRPr="00613BB9" w:rsidRDefault="008B5EF5" w:rsidP="008B5EF5">
      <w:pPr>
        <w:pStyle w:val="HTML"/>
        <w:rPr>
          <w:rStyle w:val="bash"/>
        </w:rPr>
      </w:pPr>
      <w:r w:rsidRPr="00613BB9">
        <w:rPr>
          <w:rStyle w:val="hljs-meta"/>
        </w:rPr>
        <w:t>$</w:t>
      </w:r>
      <w:r w:rsidRPr="00613BB9">
        <w:rPr>
          <w:rStyle w:val="bash"/>
        </w:rPr>
        <w:t xml:space="preserve"> </w:t>
      </w:r>
      <w:r w:rsidRPr="00613BB9">
        <w:rPr>
          <w:rStyle w:val="hljs-builtin"/>
        </w:rPr>
        <w:t>cd</w:t>
      </w:r>
      <w:r w:rsidRPr="00613BB9">
        <w:rPr>
          <w:rStyle w:val="bash"/>
        </w:rPr>
        <w:t xml:space="preserve"> your-hexo-site</w:t>
      </w:r>
    </w:p>
    <w:p w14:paraId="7E3799B9" w14:textId="77777777" w:rsidR="008B5EF5" w:rsidRPr="00613BB9" w:rsidRDefault="008B5EF5" w:rsidP="008B5EF5">
      <w:pPr>
        <w:pStyle w:val="HTML"/>
      </w:pPr>
      <w:r w:rsidRPr="00613BB9">
        <w:t>$ git clone https://github.com/theme-next/hexo-theme-next themes/next</w:t>
      </w:r>
    </w:p>
    <w:p w14:paraId="36113CCD" w14:textId="77777777" w:rsidR="008B5EF5" w:rsidRPr="00613BB9" w:rsidRDefault="008B5EF5" w:rsidP="008B5EF5">
      <w:pPr>
        <w:pStyle w:val="HTML"/>
        <w:rPr>
          <w:rStyle w:val="HTML1"/>
        </w:rPr>
      </w:pPr>
    </w:p>
    <w:p w14:paraId="4E566235" w14:textId="77777777" w:rsidR="008B5EF5" w:rsidRPr="00613BB9" w:rsidRDefault="008B5EF5" w:rsidP="008B5EF5">
      <w:pPr>
        <w:pStyle w:val="bs-callout"/>
      </w:pPr>
      <w:r w:rsidRPr="00613BB9">
        <w:t xml:space="preserve">如果你对 Git 感兴趣，可以通过《Pro Git》这本书来学习。你可以访问我制作的一个 </w:t>
      </w:r>
      <w:hyperlink r:id="rId2300" w:history="1">
        <w:r w:rsidRPr="00613BB9">
          <w:rPr>
            <w:rStyle w:val="a4"/>
            <w:color w:val="auto"/>
          </w:rPr>
          <w:t>在线版本（第一版）</w:t>
        </w:r>
      </w:hyperlink>
      <w:r w:rsidRPr="00613BB9">
        <w:t xml:space="preserve">。 </w:t>
      </w:r>
    </w:p>
    <w:p w14:paraId="63026E02" w14:textId="77777777" w:rsidR="008B5EF5" w:rsidRPr="00613BB9" w:rsidRDefault="008B5EF5" w:rsidP="008B5EF5">
      <w:pPr>
        <w:pStyle w:val="5"/>
      </w:pPr>
      <w:bookmarkStart w:id="782" w:name="_Toc46395377"/>
      <w:r w:rsidRPr="00613BB9">
        <w:t>启用主题</w:t>
      </w:r>
      <w:bookmarkEnd w:id="782"/>
    </w:p>
    <w:p w14:paraId="6F432C00" w14:textId="77777777" w:rsidR="008B5EF5" w:rsidRPr="00613BB9" w:rsidRDefault="008B5EF5" w:rsidP="008B5EF5">
      <w:pPr>
        <w:pStyle w:val="a3"/>
      </w:pPr>
      <w:r w:rsidRPr="00613BB9">
        <w:t xml:space="preserve">与所有 Hexo 主题启用的模式一样。 当 克隆/下载 完成后，打开 </w:t>
      </w:r>
      <w:r w:rsidRPr="00613BB9">
        <w:rPr>
          <w:rStyle w:val="label"/>
        </w:rPr>
        <w:t>站点配置文件</w:t>
      </w:r>
      <w:r w:rsidRPr="00613BB9">
        <w:t xml:space="preserve">， 找到 </w:t>
      </w:r>
      <w:r w:rsidRPr="00613BB9">
        <w:rPr>
          <w:rStyle w:val="HTML1"/>
        </w:rPr>
        <w:t>theme</w:t>
      </w:r>
      <w:r w:rsidRPr="00613BB9">
        <w:t xml:space="preserve"> 字段，并将其值更改为 </w:t>
      </w:r>
      <w:r w:rsidRPr="00613BB9">
        <w:rPr>
          <w:rStyle w:val="HTML1"/>
        </w:rPr>
        <w:t>next</w:t>
      </w:r>
      <w:r w:rsidRPr="00613BB9">
        <w:t xml:space="preserve">。 </w:t>
      </w:r>
    </w:p>
    <w:p w14:paraId="7EFBDDB4" w14:textId="77777777" w:rsidR="008B5EF5" w:rsidRPr="00613BB9" w:rsidRDefault="008B5EF5" w:rsidP="008B5EF5">
      <w:r w:rsidRPr="00613BB9">
        <w:t>启用 NexT 主题</w:t>
      </w:r>
    </w:p>
    <w:p w14:paraId="1F753D33" w14:textId="77777777" w:rsidR="008B5EF5" w:rsidRPr="00613BB9" w:rsidRDefault="008B5EF5" w:rsidP="008B5EF5">
      <w:pPr>
        <w:pStyle w:val="HTML"/>
        <w:rPr>
          <w:rStyle w:val="HTML1"/>
        </w:rPr>
      </w:pPr>
      <w:r w:rsidRPr="00613BB9">
        <w:rPr>
          <w:rStyle w:val="hljs-attr"/>
        </w:rPr>
        <w:t>theme:</w:t>
      </w:r>
      <w:r w:rsidRPr="00613BB9">
        <w:rPr>
          <w:rStyle w:val="HTML1"/>
        </w:rPr>
        <w:t xml:space="preserve"> </w:t>
      </w:r>
      <w:r w:rsidRPr="00613BB9">
        <w:rPr>
          <w:rStyle w:val="hljs-string"/>
        </w:rPr>
        <w:t>next</w:t>
      </w:r>
    </w:p>
    <w:p w14:paraId="6FB99C46" w14:textId="77777777" w:rsidR="008B5EF5" w:rsidRPr="00613BB9" w:rsidRDefault="008B5EF5" w:rsidP="008B5EF5">
      <w:pPr>
        <w:pStyle w:val="a3"/>
      </w:pPr>
      <w:r w:rsidRPr="00613BB9">
        <w:lastRenderedPageBreak/>
        <w:t xml:space="preserve">到此，NexT 主题安装完成。下一步我们将验证主题是否正确启用。在切换主题之后、验证之前， 我们最好使用 </w:t>
      </w:r>
      <w:r w:rsidRPr="00613BB9">
        <w:rPr>
          <w:rStyle w:val="HTML1"/>
        </w:rPr>
        <w:t>hexo clean</w:t>
      </w:r>
      <w:r w:rsidRPr="00613BB9">
        <w:t xml:space="preserve"> 来清除 Hexo 的缓存。 </w:t>
      </w:r>
    </w:p>
    <w:p w14:paraId="3EAD25F6" w14:textId="77777777" w:rsidR="008B5EF5" w:rsidRPr="00613BB9" w:rsidRDefault="008B5EF5" w:rsidP="008B5EF5">
      <w:pPr>
        <w:pStyle w:val="5"/>
      </w:pPr>
      <w:bookmarkStart w:id="783" w:name="_Toc46395378"/>
      <w:r w:rsidRPr="00613BB9">
        <w:t>验证主题</w:t>
      </w:r>
      <w:bookmarkEnd w:id="783"/>
    </w:p>
    <w:p w14:paraId="13962403" w14:textId="77777777" w:rsidR="008B5EF5" w:rsidRPr="00613BB9" w:rsidRDefault="008B5EF5" w:rsidP="008B5EF5">
      <w:pPr>
        <w:pStyle w:val="a3"/>
      </w:pPr>
      <w:r w:rsidRPr="00613BB9">
        <w:t xml:space="preserve">首先启动 Hexo 本地站点，并开启调试模式（即加上 </w:t>
      </w:r>
      <w:r w:rsidRPr="00613BB9">
        <w:rPr>
          <w:rStyle w:val="HTML1"/>
        </w:rPr>
        <w:t>--debug</w:t>
      </w:r>
      <w:r w:rsidRPr="00613BB9">
        <w:t xml:space="preserve">），整个命令是 </w:t>
      </w:r>
      <w:r w:rsidRPr="00613BB9">
        <w:rPr>
          <w:rStyle w:val="HTML1"/>
        </w:rPr>
        <w:t>hexo s --debug</w:t>
      </w:r>
      <w:r w:rsidRPr="00613BB9">
        <w:t xml:space="preserve">。 在服务启动的过程，注意观察命令行输出是否有任何异常信息，如果你碰到问题，这些信息将帮助他人更好的定位错误。 当命令行输出中提示出： </w:t>
      </w:r>
    </w:p>
    <w:p w14:paraId="01F0522C" w14:textId="77777777" w:rsidR="008B5EF5" w:rsidRPr="00613BB9" w:rsidRDefault="008B5EF5" w:rsidP="008B5EF5">
      <w:pPr>
        <w:pStyle w:val="HTML"/>
        <w:rPr>
          <w:rStyle w:val="HTML1"/>
        </w:rPr>
      </w:pPr>
      <w:r w:rsidRPr="00613BB9">
        <w:rPr>
          <w:rStyle w:val="HTML1"/>
        </w:rPr>
        <w:t xml:space="preserve">INFO  Hexo is running </w:t>
      </w:r>
      <w:r w:rsidRPr="00613BB9">
        <w:rPr>
          <w:rStyle w:val="hljs-keyword"/>
        </w:rPr>
        <w:t>at</w:t>
      </w:r>
      <w:r w:rsidRPr="00613BB9">
        <w:rPr>
          <w:rStyle w:val="HTML1"/>
        </w:rPr>
        <w:t xml:space="preserve"> </w:t>
      </w:r>
      <w:r w:rsidRPr="00613BB9">
        <w:rPr>
          <w:rStyle w:val="hljs-keyword"/>
        </w:rPr>
        <w:t>http</w:t>
      </w:r>
      <w:r w:rsidRPr="00613BB9">
        <w:rPr>
          <w:rStyle w:val="HTML1"/>
        </w:rPr>
        <w:t>://</w:t>
      </w:r>
      <w:r w:rsidRPr="00613BB9">
        <w:rPr>
          <w:rStyle w:val="hljs-number"/>
        </w:rPr>
        <w:t>0.0.0.0</w:t>
      </w:r>
      <w:r w:rsidRPr="00613BB9">
        <w:rPr>
          <w:rStyle w:val="HTML1"/>
        </w:rPr>
        <w:t>:</w:t>
      </w:r>
      <w:r w:rsidRPr="00613BB9">
        <w:rPr>
          <w:rStyle w:val="hljs-number"/>
        </w:rPr>
        <w:t>4000</w:t>
      </w:r>
      <w:r w:rsidRPr="00613BB9">
        <w:rPr>
          <w:rStyle w:val="HTML1"/>
        </w:rPr>
        <w:t xml:space="preserve">/. Press Ctrl+C </w:t>
      </w:r>
      <w:r w:rsidRPr="00613BB9">
        <w:rPr>
          <w:rStyle w:val="hljs-builtin"/>
        </w:rPr>
        <w:t>to</w:t>
      </w:r>
      <w:r w:rsidRPr="00613BB9">
        <w:rPr>
          <w:rStyle w:val="HTML1"/>
        </w:rPr>
        <w:t xml:space="preserve"> </w:t>
      </w:r>
      <w:r w:rsidRPr="00613BB9">
        <w:rPr>
          <w:rStyle w:val="hljs-builtin"/>
        </w:rPr>
        <w:t>stop</w:t>
      </w:r>
      <w:r w:rsidRPr="00613BB9">
        <w:rPr>
          <w:rStyle w:val="HTML1"/>
        </w:rPr>
        <w:t>.</w:t>
      </w:r>
    </w:p>
    <w:p w14:paraId="7B8D159B" w14:textId="77777777" w:rsidR="008B5EF5" w:rsidRPr="00613BB9" w:rsidRDefault="008B5EF5" w:rsidP="008B5EF5">
      <w:pPr>
        <w:pStyle w:val="a3"/>
      </w:pPr>
      <w:r w:rsidRPr="00613BB9">
        <w:t xml:space="preserve">此时即可使用浏览器访问 </w:t>
      </w:r>
      <w:r w:rsidRPr="00613BB9">
        <w:rPr>
          <w:rStyle w:val="HTML1"/>
        </w:rPr>
        <w:t>http://localhost:4000</w:t>
      </w:r>
      <w:r w:rsidRPr="00613BB9">
        <w:t>，检查站点是否正确运行。</w:t>
      </w:r>
    </w:p>
    <w:p w14:paraId="6E82E148" w14:textId="77777777" w:rsidR="008B5EF5" w:rsidRPr="00613BB9" w:rsidRDefault="008B5EF5" w:rsidP="008B5EF5">
      <w:pPr>
        <w:pStyle w:val="bs-callout"/>
      </w:pPr>
      <w:r w:rsidRPr="00613BB9">
        <w:t>当你看到站点的外观与下图所示类似时即说明你已成功安装 NexT 主题。这是 NexT 默认的 Scheme —— Muse</w:t>
      </w:r>
    </w:p>
    <w:p w14:paraId="2E096F62" w14:textId="77777777" w:rsidR="008B5EF5" w:rsidRPr="00613BB9" w:rsidRDefault="008B5EF5" w:rsidP="008B5EF5">
      <w:pPr>
        <w:pStyle w:val="a3"/>
      </w:pPr>
      <w:r w:rsidRPr="00613BB9">
        <w:rPr>
          <w:noProof/>
        </w:rPr>
        <w:drawing>
          <wp:inline distT="0" distB="0" distL="0" distR="0" wp14:anchorId="2A0C9253" wp14:editId="3F564BC0">
            <wp:extent cx="5274310" cy="29349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1">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3B02CF8E" w14:textId="77777777" w:rsidR="008B5EF5" w:rsidRPr="00613BB9" w:rsidRDefault="008B5EF5" w:rsidP="008B5EF5">
      <w:pPr>
        <w:pStyle w:val="a3"/>
      </w:pPr>
      <w:r w:rsidRPr="00613BB9">
        <w:t xml:space="preserve">现在，你已经成功安装并启用了 NexT 主题。下一步我们将要更改一些主题的设定，包括个性化以及集成第三方服务。 </w:t>
      </w:r>
    </w:p>
    <w:p w14:paraId="75E142F7" w14:textId="77777777" w:rsidR="008B5EF5" w:rsidRPr="00613BB9" w:rsidRDefault="008B5EF5" w:rsidP="008B5EF5">
      <w:pPr>
        <w:pStyle w:val="4"/>
      </w:pPr>
      <w:bookmarkStart w:id="784" w:name="_Toc46395379"/>
      <w:r w:rsidRPr="00613BB9">
        <w:lastRenderedPageBreak/>
        <w:t>主题设定</w:t>
      </w:r>
      <w:bookmarkEnd w:id="784"/>
    </w:p>
    <w:p w14:paraId="5DD2E967" w14:textId="77777777" w:rsidR="008B5EF5" w:rsidRPr="00613BB9" w:rsidRDefault="008B5EF5" w:rsidP="008B5EF5">
      <w:pPr>
        <w:pStyle w:val="5"/>
      </w:pPr>
      <w:bookmarkStart w:id="785" w:name="_Toc46395380"/>
      <w:r w:rsidRPr="00613BB9">
        <w:t>选择 Scheme</w:t>
      </w:r>
      <w:bookmarkEnd w:id="785"/>
    </w:p>
    <w:p w14:paraId="7F50EF01" w14:textId="77777777" w:rsidR="008B5EF5" w:rsidRPr="00613BB9" w:rsidRDefault="008B5EF5" w:rsidP="008B5EF5">
      <w:pPr>
        <w:pStyle w:val="a3"/>
      </w:pPr>
      <w:r w:rsidRPr="00613BB9">
        <w:t xml:space="preserve">Scheme 是 NexT 提供的一种特性，借助于 Scheme，NexT 为你提供多种不同的外观。同时，几乎所有的配置都可以 在 Scheme 之间共用。目前 NexT 支持三种 Scheme，他们是： </w:t>
      </w:r>
    </w:p>
    <w:p w14:paraId="5EEDEA5B" w14:textId="77777777" w:rsidR="008B5EF5" w:rsidRPr="00613BB9" w:rsidRDefault="008B5EF5" w:rsidP="00907565">
      <w:pPr>
        <w:widowControl/>
        <w:numPr>
          <w:ilvl w:val="0"/>
          <w:numId w:val="90"/>
        </w:numPr>
        <w:spacing w:before="100" w:beforeAutospacing="1" w:after="100" w:afterAutospacing="1"/>
        <w:jc w:val="left"/>
      </w:pPr>
      <w:r w:rsidRPr="00613BB9">
        <w:t>Muse - 默认 Scheme，这是 NexT 最初的版本，黑白主调，大量留白</w:t>
      </w:r>
    </w:p>
    <w:p w14:paraId="68447B99" w14:textId="77777777" w:rsidR="008B5EF5" w:rsidRPr="00613BB9" w:rsidRDefault="008B5EF5" w:rsidP="00907565">
      <w:pPr>
        <w:widowControl/>
        <w:numPr>
          <w:ilvl w:val="0"/>
          <w:numId w:val="90"/>
        </w:numPr>
        <w:spacing w:before="100" w:beforeAutospacing="1" w:after="100" w:afterAutospacing="1"/>
        <w:jc w:val="left"/>
      </w:pPr>
      <w:r w:rsidRPr="00613BB9">
        <w:t>Mist - Muse 的紧凑版本，整洁有序的单栏外观</w:t>
      </w:r>
    </w:p>
    <w:p w14:paraId="264694EB" w14:textId="77777777" w:rsidR="008B5EF5" w:rsidRPr="00613BB9" w:rsidRDefault="008B5EF5" w:rsidP="00907565">
      <w:pPr>
        <w:widowControl/>
        <w:numPr>
          <w:ilvl w:val="0"/>
          <w:numId w:val="90"/>
        </w:numPr>
        <w:spacing w:before="100" w:beforeAutospacing="1" w:after="100" w:afterAutospacing="1"/>
        <w:jc w:val="left"/>
      </w:pPr>
      <w:r w:rsidRPr="00613BB9">
        <w:t>Pisces - 双栏 Scheme，小家碧玉似的清新</w:t>
      </w:r>
    </w:p>
    <w:p w14:paraId="7CCBCA44" w14:textId="77777777" w:rsidR="008B5EF5" w:rsidRPr="00613BB9" w:rsidRDefault="008B5EF5" w:rsidP="008B5EF5">
      <w:pPr>
        <w:pStyle w:val="a3"/>
      </w:pPr>
      <w:r w:rsidRPr="00613BB9">
        <w:t xml:space="preserve">Scheme 的切换通过更改 </w:t>
      </w:r>
      <w:r w:rsidRPr="00613BB9">
        <w:rPr>
          <w:rStyle w:val="label"/>
        </w:rPr>
        <w:t>主题配置文件</w:t>
      </w:r>
      <w:r w:rsidRPr="00613BB9">
        <w:t xml:space="preserve">，搜索 scheme 关键字。 你会看到有三行 scheme 的配置，将你需用启用的 scheme 前面注释 </w:t>
      </w:r>
      <w:r w:rsidRPr="00613BB9">
        <w:rPr>
          <w:rStyle w:val="HTML1"/>
        </w:rPr>
        <w:t>#</w:t>
      </w:r>
      <w:r w:rsidRPr="00613BB9">
        <w:t xml:space="preserve"> 去除即可。 </w:t>
      </w:r>
    </w:p>
    <w:p w14:paraId="311B9D2C" w14:textId="77777777" w:rsidR="008B5EF5" w:rsidRPr="00613BB9" w:rsidRDefault="008B5EF5" w:rsidP="008B5EF5">
      <w:r w:rsidRPr="00613BB9">
        <w:t>选择 Pisces Scheme</w:t>
      </w:r>
    </w:p>
    <w:p w14:paraId="0B696E3D" w14:textId="77777777" w:rsidR="008B5EF5" w:rsidRPr="00613BB9" w:rsidRDefault="008B5EF5" w:rsidP="008B5EF5">
      <w:pPr>
        <w:pStyle w:val="HTML"/>
        <w:rPr>
          <w:rStyle w:val="HTML1"/>
        </w:rPr>
      </w:pPr>
      <w:r w:rsidRPr="00613BB9">
        <w:rPr>
          <w:rStyle w:val="hljs-comment"/>
        </w:rPr>
        <w:t>#scheme: Muse</w:t>
      </w:r>
    </w:p>
    <w:p w14:paraId="66B6D80D" w14:textId="77777777" w:rsidR="008B5EF5" w:rsidRPr="00613BB9" w:rsidRDefault="008B5EF5" w:rsidP="008B5EF5">
      <w:pPr>
        <w:pStyle w:val="HTML"/>
        <w:rPr>
          <w:rStyle w:val="HTML1"/>
        </w:rPr>
      </w:pPr>
      <w:r w:rsidRPr="00613BB9">
        <w:rPr>
          <w:rStyle w:val="hljs-comment"/>
        </w:rPr>
        <w:t>#scheme: Mist</w:t>
      </w:r>
    </w:p>
    <w:p w14:paraId="0F8B45EA" w14:textId="77777777" w:rsidR="008B5EF5" w:rsidRPr="00613BB9" w:rsidRDefault="008B5EF5" w:rsidP="008B5EF5">
      <w:pPr>
        <w:pStyle w:val="HTML"/>
        <w:rPr>
          <w:rStyle w:val="HTML1"/>
        </w:rPr>
      </w:pPr>
      <w:r w:rsidRPr="00613BB9">
        <w:rPr>
          <w:rStyle w:val="hljs-attr"/>
        </w:rPr>
        <w:t>scheme:</w:t>
      </w:r>
      <w:r w:rsidRPr="00613BB9">
        <w:rPr>
          <w:rStyle w:val="HTML1"/>
        </w:rPr>
        <w:t xml:space="preserve"> </w:t>
      </w:r>
      <w:r w:rsidRPr="00613BB9">
        <w:rPr>
          <w:rStyle w:val="hljs-string"/>
        </w:rPr>
        <w:t>Pisces</w:t>
      </w:r>
    </w:p>
    <w:p w14:paraId="6D05D7A7" w14:textId="77777777" w:rsidR="008B5EF5" w:rsidRPr="00613BB9" w:rsidRDefault="008B5EF5" w:rsidP="008B5EF5">
      <w:pPr>
        <w:pStyle w:val="5"/>
      </w:pPr>
      <w:bookmarkStart w:id="786" w:name="_Toc46395381"/>
      <w:r w:rsidRPr="00613BB9">
        <w:t>设置 语言</w:t>
      </w:r>
      <w:bookmarkEnd w:id="786"/>
    </w:p>
    <w:p w14:paraId="142F23F9" w14:textId="77777777" w:rsidR="008B5EF5" w:rsidRPr="00613BB9" w:rsidRDefault="008B5EF5" w:rsidP="008B5EF5">
      <w:pPr>
        <w:pStyle w:val="a3"/>
      </w:pPr>
      <w:r w:rsidRPr="00613BB9">
        <w:t xml:space="preserve">编辑 </w:t>
      </w:r>
      <w:r w:rsidRPr="00613BB9">
        <w:rPr>
          <w:rStyle w:val="label"/>
        </w:rPr>
        <w:t>站点配置文件</w:t>
      </w:r>
      <w:r w:rsidRPr="00613BB9">
        <w:t xml:space="preserve">， 将 </w:t>
      </w:r>
      <w:r w:rsidRPr="00613BB9">
        <w:rPr>
          <w:rStyle w:val="HTML1"/>
        </w:rPr>
        <w:t>language</w:t>
      </w:r>
      <w:r w:rsidRPr="00613BB9">
        <w:t xml:space="preserve"> 设置成你所需要的语言。建议明确设置你所需要的语言，例如选用简体中文，配置如下： </w:t>
      </w:r>
    </w:p>
    <w:p w14:paraId="6F83B623" w14:textId="77777777" w:rsidR="008B5EF5" w:rsidRPr="00613BB9" w:rsidRDefault="008B5EF5" w:rsidP="008B5EF5">
      <w:pPr>
        <w:pStyle w:val="HTML"/>
      </w:pPr>
      <w:r w:rsidRPr="00613BB9">
        <w:rPr>
          <w:rStyle w:val="hljs-attr"/>
        </w:rPr>
        <w:t>language:</w:t>
      </w:r>
      <w:r w:rsidRPr="00613BB9">
        <w:rPr>
          <w:rStyle w:val="HTML1"/>
        </w:rPr>
        <w:t xml:space="preserve"> </w:t>
      </w:r>
      <w:r w:rsidRPr="00613BB9">
        <w:rPr>
          <w:rStyle w:val="hljs-string"/>
        </w:rPr>
        <w:t>zh-Hans</w:t>
      </w:r>
    </w:p>
    <w:p w14:paraId="2AEF3CC6" w14:textId="77777777" w:rsidR="008B5EF5" w:rsidRPr="00613BB9" w:rsidRDefault="008B5EF5" w:rsidP="008B5EF5">
      <w:pPr>
        <w:pStyle w:val="a3"/>
      </w:pPr>
      <w:r w:rsidRPr="00613BB9">
        <w:t>目前 NexT 支持的语言如以下表格所示：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6"/>
        <w:gridCol w:w="1890"/>
        <w:gridCol w:w="3622"/>
      </w:tblGrid>
      <w:tr w:rsidR="008B5EF5" w:rsidRPr="00613BB9" w14:paraId="02116EAA" w14:textId="77777777" w:rsidTr="008B5EF5">
        <w:trPr>
          <w:tblHeader/>
          <w:tblCellSpacing w:w="15" w:type="dxa"/>
        </w:trPr>
        <w:tc>
          <w:tcPr>
            <w:tcW w:w="0" w:type="auto"/>
            <w:vAlign w:val="center"/>
            <w:hideMark/>
          </w:tcPr>
          <w:p w14:paraId="36FB4CAD" w14:textId="77777777" w:rsidR="008B5EF5" w:rsidRPr="00613BB9" w:rsidRDefault="008B5EF5" w:rsidP="008B5EF5">
            <w:pPr>
              <w:jc w:val="center"/>
              <w:rPr>
                <w:b/>
                <w:bCs/>
              </w:rPr>
            </w:pPr>
            <w:r w:rsidRPr="00613BB9">
              <w:rPr>
                <w:b/>
                <w:bCs/>
              </w:rPr>
              <w:t>语言</w:t>
            </w:r>
          </w:p>
        </w:tc>
        <w:tc>
          <w:tcPr>
            <w:tcW w:w="0" w:type="auto"/>
            <w:vAlign w:val="center"/>
            <w:hideMark/>
          </w:tcPr>
          <w:p w14:paraId="61B94D08" w14:textId="77777777" w:rsidR="008B5EF5" w:rsidRPr="00613BB9" w:rsidRDefault="008B5EF5" w:rsidP="008B5EF5">
            <w:pPr>
              <w:jc w:val="center"/>
              <w:rPr>
                <w:b/>
                <w:bCs/>
              </w:rPr>
            </w:pPr>
            <w:r w:rsidRPr="00613BB9">
              <w:rPr>
                <w:b/>
                <w:bCs/>
              </w:rPr>
              <w:t>代码</w:t>
            </w:r>
          </w:p>
        </w:tc>
        <w:tc>
          <w:tcPr>
            <w:tcW w:w="0" w:type="auto"/>
            <w:vAlign w:val="center"/>
            <w:hideMark/>
          </w:tcPr>
          <w:p w14:paraId="1CCD10FD" w14:textId="77777777" w:rsidR="008B5EF5" w:rsidRPr="00613BB9" w:rsidRDefault="008B5EF5" w:rsidP="008B5EF5">
            <w:pPr>
              <w:jc w:val="center"/>
              <w:rPr>
                <w:b/>
                <w:bCs/>
              </w:rPr>
            </w:pPr>
            <w:r w:rsidRPr="00613BB9">
              <w:rPr>
                <w:b/>
                <w:bCs/>
              </w:rPr>
              <w:t>设定示例</w:t>
            </w:r>
          </w:p>
        </w:tc>
      </w:tr>
      <w:tr w:rsidR="008B5EF5" w:rsidRPr="00613BB9" w14:paraId="6D9516F6" w14:textId="77777777" w:rsidTr="008B5EF5">
        <w:trPr>
          <w:tblCellSpacing w:w="15" w:type="dxa"/>
        </w:trPr>
        <w:tc>
          <w:tcPr>
            <w:tcW w:w="0" w:type="auto"/>
            <w:vAlign w:val="center"/>
            <w:hideMark/>
          </w:tcPr>
          <w:p w14:paraId="71CF1E6F" w14:textId="77777777" w:rsidR="008B5EF5" w:rsidRPr="00613BB9" w:rsidRDefault="008B5EF5" w:rsidP="008B5EF5">
            <w:pPr>
              <w:jc w:val="left"/>
            </w:pPr>
            <w:r w:rsidRPr="00613BB9">
              <w:t>English</w:t>
            </w:r>
          </w:p>
        </w:tc>
        <w:tc>
          <w:tcPr>
            <w:tcW w:w="0" w:type="auto"/>
            <w:vAlign w:val="center"/>
            <w:hideMark/>
          </w:tcPr>
          <w:p w14:paraId="31CF8EC0" w14:textId="77777777" w:rsidR="008B5EF5" w:rsidRPr="00613BB9" w:rsidRDefault="008B5EF5" w:rsidP="008B5EF5">
            <w:r w:rsidRPr="00613BB9">
              <w:rPr>
                <w:rStyle w:val="HTML1"/>
              </w:rPr>
              <w:t>en</w:t>
            </w:r>
          </w:p>
        </w:tc>
        <w:tc>
          <w:tcPr>
            <w:tcW w:w="0" w:type="auto"/>
            <w:vAlign w:val="center"/>
            <w:hideMark/>
          </w:tcPr>
          <w:p w14:paraId="02A42110" w14:textId="77777777" w:rsidR="008B5EF5" w:rsidRPr="00613BB9" w:rsidRDefault="008B5EF5" w:rsidP="008B5EF5">
            <w:r w:rsidRPr="00613BB9">
              <w:rPr>
                <w:rStyle w:val="HTML1"/>
              </w:rPr>
              <w:t>language: en</w:t>
            </w:r>
          </w:p>
        </w:tc>
      </w:tr>
      <w:tr w:rsidR="008B5EF5" w:rsidRPr="00613BB9" w14:paraId="6B5BD5DD" w14:textId="77777777" w:rsidTr="008B5EF5">
        <w:trPr>
          <w:tblCellSpacing w:w="15" w:type="dxa"/>
        </w:trPr>
        <w:tc>
          <w:tcPr>
            <w:tcW w:w="0" w:type="auto"/>
            <w:vAlign w:val="center"/>
            <w:hideMark/>
          </w:tcPr>
          <w:p w14:paraId="0B9EC566" w14:textId="77777777" w:rsidR="008B5EF5" w:rsidRPr="00613BB9" w:rsidRDefault="008B5EF5" w:rsidP="008B5EF5">
            <w:r w:rsidRPr="00613BB9">
              <w:t>简体中文</w:t>
            </w:r>
          </w:p>
        </w:tc>
        <w:tc>
          <w:tcPr>
            <w:tcW w:w="0" w:type="auto"/>
            <w:vAlign w:val="center"/>
            <w:hideMark/>
          </w:tcPr>
          <w:p w14:paraId="65077EFE" w14:textId="77777777" w:rsidR="008B5EF5" w:rsidRPr="00613BB9" w:rsidRDefault="008B5EF5" w:rsidP="008B5EF5">
            <w:r w:rsidRPr="00613BB9">
              <w:rPr>
                <w:rStyle w:val="HTML1"/>
              </w:rPr>
              <w:t>zh-Hans</w:t>
            </w:r>
          </w:p>
        </w:tc>
        <w:tc>
          <w:tcPr>
            <w:tcW w:w="0" w:type="auto"/>
            <w:vAlign w:val="center"/>
            <w:hideMark/>
          </w:tcPr>
          <w:p w14:paraId="6B9FC52A" w14:textId="77777777" w:rsidR="008B5EF5" w:rsidRPr="00613BB9" w:rsidRDefault="008B5EF5" w:rsidP="008B5EF5">
            <w:r w:rsidRPr="00613BB9">
              <w:rPr>
                <w:rStyle w:val="HTML1"/>
              </w:rPr>
              <w:t>language: zh-Hans</w:t>
            </w:r>
          </w:p>
        </w:tc>
      </w:tr>
      <w:tr w:rsidR="008B5EF5" w:rsidRPr="00613BB9" w14:paraId="400F76A8" w14:textId="77777777" w:rsidTr="008B5EF5">
        <w:trPr>
          <w:tblCellSpacing w:w="15" w:type="dxa"/>
        </w:trPr>
        <w:tc>
          <w:tcPr>
            <w:tcW w:w="0" w:type="auto"/>
            <w:vAlign w:val="center"/>
            <w:hideMark/>
          </w:tcPr>
          <w:p w14:paraId="3D2877FF" w14:textId="77777777" w:rsidR="008B5EF5" w:rsidRPr="00613BB9" w:rsidRDefault="008B5EF5" w:rsidP="008B5EF5">
            <w:r w:rsidRPr="00613BB9">
              <w:t>Français</w:t>
            </w:r>
          </w:p>
        </w:tc>
        <w:tc>
          <w:tcPr>
            <w:tcW w:w="0" w:type="auto"/>
            <w:vAlign w:val="center"/>
            <w:hideMark/>
          </w:tcPr>
          <w:p w14:paraId="54903D17" w14:textId="77777777" w:rsidR="008B5EF5" w:rsidRPr="00613BB9" w:rsidRDefault="008B5EF5" w:rsidP="008B5EF5">
            <w:r w:rsidRPr="00613BB9">
              <w:rPr>
                <w:rStyle w:val="HTML1"/>
              </w:rPr>
              <w:t>fr-FR</w:t>
            </w:r>
          </w:p>
        </w:tc>
        <w:tc>
          <w:tcPr>
            <w:tcW w:w="0" w:type="auto"/>
            <w:vAlign w:val="center"/>
            <w:hideMark/>
          </w:tcPr>
          <w:p w14:paraId="3C8471D3" w14:textId="77777777" w:rsidR="008B5EF5" w:rsidRPr="00613BB9" w:rsidRDefault="008B5EF5" w:rsidP="008B5EF5">
            <w:r w:rsidRPr="00613BB9">
              <w:rPr>
                <w:rStyle w:val="HTML1"/>
              </w:rPr>
              <w:t>language: fr-FR</w:t>
            </w:r>
          </w:p>
        </w:tc>
      </w:tr>
      <w:tr w:rsidR="008B5EF5" w:rsidRPr="00613BB9" w14:paraId="4A0F6981" w14:textId="77777777" w:rsidTr="008B5EF5">
        <w:trPr>
          <w:tblCellSpacing w:w="15" w:type="dxa"/>
        </w:trPr>
        <w:tc>
          <w:tcPr>
            <w:tcW w:w="0" w:type="auto"/>
            <w:vAlign w:val="center"/>
            <w:hideMark/>
          </w:tcPr>
          <w:p w14:paraId="2C47DE0E" w14:textId="77777777" w:rsidR="008B5EF5" w:rsidRPr="00613BB9" w:rsidRDefault="008B5EF5" w:rsidP="008B5EF5">
            <w:r w:rsidRPr="00613BB9">
              <w:t>Português</w:t>
            </w:r>
          </w:p>
        </w:tc>
        <w:tc>
          <w:tcPr>
            <w:tcW w:w="0" w:type="auto"/>
            <w:vAlign w:val="center"/>
            <w:hideMark/>
          </w:tcPr>
          <w:p w14:paraId="5C1E7C73" w14:textId="77777777" w:rsidR="008B5EF5" w:rsidRPr="00613BB9" w:rsidRDefault="008B5EF5" w:rsidP="008B5EF5">
            <w:r w:rsidRPr="00613BB9">
              <w:rPr>
                <w:rStyle w:val="HTML1"/>
              </w:rPr>
              <w:t>pt</w:t>
            </w:r>
          </w:p>
        </w:tc>
        <w:tc>
          <w:tcPr>
            <w:tcW w:w="0" w:type="auto"/>
            <w:vAlign w:val="center"/>
            <w:hideMark/>
          </w:tcPr>
          <w:p w14:paraId="18993EEB" w14:textId="77777777" w:rsidR="008B5EF5" w:rsidRPr="00613BB9" w:rsidRDefault="008B5EF5" w:rsidP="008B5EF5">
            <w:r w:rsidRPr="00613BB9">
              <w:rPr>
                <w:rStyle w:val="HTML1"/>
              </w:rPr>
              <w:t>language: pt</w:t>
            </w:r>
            <w:r w:rsidRPr="00613BB9">
              <w:t xml:space="preserve"> or </w:t>
            </w:r>
            <w:r w:rsidRPr="00613BB9">
              <w:rPr>
                <w:rStyle w:val="HTML1"/>
              </w:rPr>
              <w:t>language: pt-BR</w:t>
            </w:r>
          </w:p>
        </w:tc>
      </w:tr>
      <w:tr w:rsidR="008B5EF5" w:rsidRPr="00613BB9" w14:paraId="23644CB3" w14:textId="77777777" w:rsidTr="008B5EF5">
        <w:trPr>
          <w:tblCellSpacing w:w="15" w:type="dxa"/>
        </w:trPr>
        <w:tc>
          <w:tcPr>
            <w:tcW w:w="0" w:type="auto"/>
            <w:vAlign w:val="center"/>
            <w:hideMark/>
          </w:tcPr>
          <w:p w14:paraId="4C4F532D" w14:textId="77777777" w:rsidR="008B5EF5" w:rsidRPr="00613BB9" w:rsidRDefault="008B5EF5" w:rsidP="008B5EF5">
            <w:r w:rsidRPr="00613BB9">
              <w:t>繁體中文</w:t>
            </w:r>
          </w:p>
        </w:tc>
        <w:tc>
          <w:tcPr>
            <w:tcW w:w="0" w:type="auto"/>
            <w:vAlign w:val="center"/>
            <w:hideMark/>
          </w:tcPr>
          <w:p w14:paraId="1A36D2F8" w14:textId="77777777" w:rsidR="008B5EF5" w:rsidRPr="00613BB9" w:rsidRDefault="008B5EF5" w:rsidP="008B5EF5">
            <w:r w:rsidRPr="00613BB9">
              <w:rPr>
                <w:rStyle w:val="HTML1"/>
              </w:rPr>
              <w:t>zh-hk</w:t>
            </w:r>
            <w:r w:rsidRPr="00613BB9">
              <w:t xml:space="preserve"> 或者 </w:t>
            </w:r>
            <w:r w:rsidRPr="00613BB9">
              <w:rPr>
                <w:rStyle w:val="HTML1"/>
              </w:rPr>
              <w:t>zh-tw</w:t>
            </w:r>
          </w:p>
        </w:tc>
        <w:tc>
          <w:tcPr>
            <w:tcW w:w="0" w:type="auto"/>
            <w:vAlign w:val="center"/>
            <w:hideMark/>
          </w:tcPr>
          <w:p w14:paraId="444843F8" w14:textId="77777777" w:rsidR="008B5EF5" w:rsidRPr="00613BB9" w:rsidRDefault="008B5EF5" w:rsidP="008B5EF5">
            <w:r w:rsidRPr="00613BB9">
              <w:rPr>
                <w:rStyle w:val="HTML1"/>
              </w:rPr>
              <w:t>language: zh-hk</w:t>
            </w:r>
          </w:p>
        </w:tc>
      </w:tr>
      <w:tr w:rsidR="008B5EF5" w:rsidRPr="00613BB9" w14:paraId="37D8DCB6" w14:textId="77777777" w:rsidTr="008B5EF5">
        <w:trPr>
          <w:tblCellSpacing w:w="15" w:type="dxa"/>
        </w:trPr>
        <w:tc>
          <w:tcPr>
            <w:tcW w:w="0" w:type="auto"/>
            <w:vAlign w:val="center"/>
            <w:hideMark/>
          </w:tcPr>
          <w:p w14:paraId="59DF2D11" w14:textId="77777777" w:rsidR="008B5EF5" w:rsidRPr="00613BB9" w:rsidRDefault="008B5EF5" w:rsidP="008B5EF5">
            <w:r w:rsidRPr="00613BB9">
              <w:t>Русский язык</w:t>
            </w:r>
          </w:p>
        </w:tc>
        <w:tc>
          <w:tcPr>
            <w:tcW w:w="0" w:type="auto"/>
            <w:vAlign w:val="center"/>
            <w:hideMark/>
          </w:tcPr>
          <w:p w14:paraId="61D0CE4C" w14:textId="77777777" w:rsidR="008B5EF5" w:rsidRPr="00613BB9" w:rsidRDefault="008B5EF5" w:rsidP="008B5EF5">
            <w:r w:rsidRPr="00613BB9">
              <w:rPr>
                <w:rStyle w:val="HTML1"/>
              </w:rPr>
              <w:t>ru</w:t>
            </w:r>
          </w:p>
        </w:tc>
        <w:tc>
          <w:tcPr>
            <w:tcW w:w="0" w:type="auto"/>
            <w:vAlign w:val="center"/>
            <w:hideMark/>
          </w:tcPr>
          <w:p w14:paraId="228733BF" w14:textId="77777777" w:rsidR="008B5EF5" w:rsidRPr="00613BB9" w:rsidRDefault="008B5EF5" w:rsidP="008B5EF5">
            <w:r w:rsidRPr="00613BB9">
              <w:rPr>
                <w:rStyle w:val="HTML1"/>
              </w:rPr>
              <w:t>language: ru</w:t>
            </w:r>
          </w:p>
        </w:tc>
      </w:tr>
      <w:tr w:rsidR="008B5EF5" w:rsidRPr="00613BB9" w14:paraId="56060F26" w14:textId="77777777" w:rsidTr="008B5EF5">
        <w:trPr>
          <w:tblCellSpacing w:w="15" w:type="dxa"/>
        </w:trPr>
        <w:tc>
          <w:tcPr>
            <w:tcW w:w="0" w:type="auto"/>
            <w:vAlign w:val="center"/>
            <w:hideMark/>
          </w:tcPr>
          <w:p w14:paraId="1598000C" w14:textId="77777777" w:rsidR="008B5EF5" w:rsidRPr="00613BB9" w:rsidRDefault="008B5EF5" w:rsidP="008B5EF5">
            <w:r w:rsidRPr="00613BB9">
              <w:t>Deutsch</w:t>
            </w:r>
          </w:p>
        </w:tc>
        <w:tc>
          <w:tcPr>
            <w:tcW w:w="0" w:type="auto"/>
            <w:vAlign w:val="center"/>
            <w:hideMark/>
          </w:tcPr>
          <w:p w14:paraId="03467C3E" w14:textId="77777777" w:rsidR="008B5EF5" w:rsidRPr="00613BB9" w:rsidRDefault="008B5EF5" w:rsidP="008B5EF5">
            <w:r w:rsidRPr="00613BB9">
              <w:rPr>
                <w:rStyle w:val="HTML1"/>
              </w:rPr>
              <w:t>de</w:t>
            </w:r>
          </w:p>
        </w:tc>
        <w:tc>
          <w:tcPr>
            <w:tcW w:w="0" w:type="auto"/>
            <w:vAlign w:val="center"/>
            <w:hideMark/>
          </w:tcPr>
          <w:p w14:paraId="42190C9F" w14:textId="77777777" w:rsidR="008B5EF5" w:rsidRPr="00613BB9" w:rsidRDefault="008B5EF5" w:rsidP="008B5EF5">
            <w:r w:rsidRPr="00613BB9">
              <w:rPr>
                <w:rStyle w:val="HTML1"/>
              </w:rPr>
              <w:t>language: de</w:t>
            </w:r>
          </w:p>
        </w:tc>
      </w:tr>
      <w:tr w:rsidR="008B5EF5" w:rsidRPr="00613BB9" w14:paraId="18618AFB" w14:textId="77777777" w:rsidTr="008B5EF5">
        <w:trPr>
          <w:tblCellSpacing w:w="15" w:type="dxa"/>
        </w:trPr>
        <w:tc>
          <w:tcPr>
            <w:tcW w:w="0" w:type="auto"/>
            <w:vAlign w:val="center"/>
            <w:hideMark/>
          </w:tcPr>
          <w:p w14:paraId="417FF80D" w14:textId="77777777" w:rsidR="008B5EF5" w:rsidRPr="00613BB9" w:rsidRDefault="008B5EF5" w:rsidP="008B5EF5">
            <w:r w:rsidRPr="00613BB9">
              <w:t>日本語</w:t>
            </w:r>
          </w:p>
        </w:tc>
        <w:tc>
          <w:tcPr>
            <w:tcW w:w="0" w:type="auto"/>
            <w:vAlign w:val="center"/>
            <w:hideMark/>
          </w:tcPr>
          <w:p w14:paraId="655BDCFE" w14:textId="77777777" w:rsidR="008B5EF5" w:rsidRPr="00613BB9" w:rsidRDefault="008B5EF5" w:rsidP="008B5EF5">
            <w:r w:rsidRPr="00613BB9">
              <w:rPr>
                <w:rStyle w:val="HTML1"/>
              </w:rPr>
              <w:t>ja</w:t>
            </w:r>
          </w:p>
        </w:tc>
        <w:tc>
          <w:tcPr>
            <w:tcW w:w="0" w:type="auto"/>
            <w:vAlign w:val="center"/>
            <w:hideMark/>
          </w:tcPr>
          <w:p w14:paraId="1039E70D" w14:textId="77777777" w:rsidR="008B5EF5" w:rsidRPr="00613BB9" w:rsidRDefault="008B5EF5" w:rsidP="008B5EF5">
            <w:r w:rsidRPr="00613BB9">
              <w:rPr>
                <w:rStyle w:val="HTML1"/>
              </w:rPr>
              <w:t>language: ja</w:t>
            </w:r>
          </w:p>
        </w:tc>
      </w:tr>
      <w:tr w:rsidR="008B5EF5" w:rsidRPr="00613BB9" w14:paraId="2B274A73" w14:textId="77777777" w:rsidTr="008B5EF5">
        <w:trPr>
          <w:tblCellSpacing w:w="15" w:type="dxa"/>
        </w:trPr>
        <w:tc>
          <w:tcPr>
            <w:tcW w:w="0" w:type="auto"/>
            <w:vAlign w:val="center"/>
            <w:hideMark/>
          </w:tcPr>
          <w:p w14:paraId="711D8DEE" w14:textId="77777777" w:rsidR="008B5EF5" w:rsidRPr="00613BB9" w:rsidRDefault="008B5EF5" w:rsidP="008B5EF5">
            <w:r w:rsidRPr="00613BB9">
              <w:lastRenderedPageBreak/>
              <w:t>Indonesian</w:t>
            </w:r>
          </w:p>
        </w:tc>
        <w:tc>
          <w:tcPr>
            <w:tcW w:w="0" w:type="auto"/>
            <w:vAlign w:val="center"/>
            <w:hideMark/>
          </w:tcPr>
          <w:p w14:paraId="15DADFFF" w14:textId="77777777" w:rsidR="008B5EF5" w:rsidRPr="00613BB9" w:rsidRDefault="008B5EF5" w:rsidP="008B5EF5">
            <w:r w:rsidRPr="00613BB9">
              <w:rPr>
                <w:rStyle w:val="HTML1"/>
              </w:rPr>
              <w:t>id</w:t>
            </w:r>
          </w:p>
        </w:tc>
        <w:tc>
          <w:tcPr>
            <w:tcW w:w="0" w:type="auto"/>
            <w:vAlign w:val="center"/>
            <w:hideMark/>
          </w:tcPr>
          <w:p w14:paraId="08CFE8EC" w14:textId="77777777" w:rsidR="008B5EF5" w:rsidRPr="00613BB9" w:rsidRDefault="008B5EF5" w:rsidP="008B5EF5">
            <w:r w:rsidRPr="00613BB9">
              <w:rPr>
                <w:rStyle w:val="HTML1"/>
              </w:rPr>
              <w:t>language: id</w:t>
            </w:r>
          </w:p>
        </w:tc>
      </w:tr>
      <w:tr w:rsidR="008B5EF5" w:rsidRPr="00613BB9" w14:paraId="68532217" w14:textId="77777777" w:rsidTr="008B5EF5">
        <w:trPr>
          <w:tblCellSpacing w:w="15" w:type="dxa"/>
        </w:trPr>
        <w:tc>
          <w:tcPr>
            <w:tcW w:w="0" w:type="auto"/>
            <w:vAlign w:val="center"/>
            <w:hideMark/>
          </w:tcPr>
          <w:p w14:paraId="1D5FF7C5" w14:textId="77777777" w:rsidR="008B5EF5" w:rsidRPr="00613BB9" w:rsidRDefault="008B5EF5" w:rsidP="008B5EF5">
            <w:r w:rsidRPr="00613BB9">
              <w:t>Korean</w:t>
            </w:r>
          </w:p>
        </w:tc>
        <w:tc>
          <w:tcPr>
            <w:tcW w:w="0" w:type="auto"/>
            <w:vAlign w:val="center"/>
            <w:hideMark/>
          </w:tcPr>
          <w:p w14:paraId="05B0F9D1" w14:textId="77777777" w:rsidR="008B5EF5" w:rsidRPr="00613BB9" w:rsidRDefault="008B5EF5" w:rsidP="008B5EF5">
            <w:r w:rsidRPr="00613BB9">
              <w:rPr>
                <w:rStyle w:val="HTML1"/>
              </w:rPr>
              <w:t>ko</w:t>
            </w:r>
          </w:p>
        </w:tc>
        <w:tc>
          <w:tcPr>
            <w:tcW w:w="0" w:type="auto"/>
            <w:vAlign w:val="center"/>
            <w:hideMark/>
          </w:tcPr>
          <w:p w14:paraId="716C71B5" w14:textId="77777777" w:rsidR="008B5EF5" w:rsidRPr="00613BB9" w:rsidRDefault="008B5EF5" w:rsidP="008B5EF5">
            <w:r w:rsidRPr="00613BB9">
              <w:rPr>
                <w:rStyle w:val="HTML1"/>
              </w:rPr>
              <w:t>language: ko</w:t>
            </w:r>
          </w:p>
        </w:tc>
      </w:tr>
    </w:tbl>
    <w:p w14:paraId="584FB794" w14:textId="77777777" w:rsidR="008B5EF5" w:rsidRPr="00613BB9" w:rsidRDefault="008B5EF5" w:rsidP="008B5EF5">
      <w:pPr>
        <w:pStyle w:val="5"/>
      </w:pPr>
      <w:bookmarkStart w:id="787" w:name="_Toc46395382"/>
      <w:r w:rsidRPr="00613BB9">
        <w:t>设置 菜单</w:t>
      </w:r>
      <w:bookmarkEnd w:id="787"/>
    </w:p>
    <w:p w14:paraId="05427FD6" w14:textId="77777777" w:rsidR="008B5EF5" w:rsidRPr="00613BB9" w:rsidRDefault="008B5EF5" w:rsidP="008B5EF5">
      <w:pPr>
        <w:pStyle w:val="a3"/>
      </w:pPr>
      <w:r w:rsidRPr="00613BB9">
        <w:t xml:space="preserve">菜单配置包括三个部分，第一是菜单项（名称和链接），第二是菜单项的显示文本，第三是菜单项对应的图标。 NexT 使用的是 </w:t>
      </w:r>
      <w:hyperlink r:id="rId2302" w:tgtFrame="_blank" w:history="1">
        <w:r w:rsidRPr="00613BB9">
          <w:rPr>
            <w:rStyle w:val="a4"/>
            <w:color w:val="auto"/>
          </w:rPr>
          <w:t>Font Awesome</w:t>
        </w:r>
      </w:hyperlink>
      <w:r w:rsidRPr="00613BB9">
        <w:t xml:space="preserve"> 提供的图标， Font Awesome 提供了 600+ 的图标，可以满足绝大的多数的场景，同时无须担心在 Retina 屏幕下 图标模糊的问题。 </w:t>
      </w:r>
    </w:p>
    <w:p w14:paraId="632EEAC3" w14:textId="77777777" w:rsidR="008B5EF5" w:rsidRPr="00613BB9" w:rsidRDefault="008B5EF5" w:rsidP="008B5EF5">
      <w:pPr>
        <w:pStyle w:val="a3"/>
      </w:pPr>
      <w:r w:rsidRPr="00613BB9">
        <w:t xml:space="preserve">编辑 </w:t>
      </w:r>
      <w:r w:rsidRPr="00613BB9">
        <w:rPr>
          <w:rStyle w:val="label"/>
        </w:rPr>
        <w:t>主题配置文件</w:t>
      </w:r>
      <w:r w:rsidRPr="00613BB9">
        <w:t>，修改以下内容：</w:t>
      </w:r>
    </w:p>
    <w:p w14:paraId="19F1399F" w14:textId="77777777" w:rsidR="008B5EF5" w:rsidRPr="00613BB9" w:rsidRDefault="008B5EF5" w:rsidP="00907565">
      <w:pPr>
        <w:pStyle w:val="a3"/>
        <w:numPr>
          <w:ilvl w:val="0"/>
          <w:numId w:val="91"/>
        </w:numPr>
      </w:pPr>
      <w:r w:rsidRPr="00613BB9">
        <w:t xml:space="preserve">设定菜单内容，对应的字段是 </w:t>
      </w:r>
      <w:r w:rsidRPr="00613BB9">
        <w:rPr>
          <w:rStyle w:val="HTML1"/>
        </w:rPr>
        <w:t>menu</w:t>
      </w:r>
      <w:r w:rsidRPr="00613BB9">
        <w:t>。 菜单内容的设置格式是：</w:t>
      </w:r>
      <w:r w:rsidRPr="00613BB9">
        <w:rPr>
          <w:rStyle w:val="HTML1"/>
        </w:rPr>
        <w:t>item name: link</w:t>
      </w:r>
      <w:r w:rsidRPr="00613BB9">
        <w:t xml:space="preserve">。其中 </w:t>
      </w:r>
      <w:r w:rsidRPr="00613BB9">
        <w:rPr>
          <w:rStyle w:val="HTML1"/>
        </w:rPr>
        <w:t xml:space="preserve">item name </w:t>
      </w:r>
      <w:r w:rsidRPr="00613BB9">
        <w:t xml:space="preserve">是一个名称，这个名称并不直接显示在页面上，她将用于匹配图标以及翻译。 </w:t>
      </w:r>
    </w:p>
    <w:p w14:paraId="563C4920" w14:textId="77777777" w:rsidR="008B5EF5" w:rsidRPr="00613BB9" w:rsidRDefault="008B5EF5" w:rsidP="008B5EF5">
      <w:pPr>
        <w:spacing w:beforeAutospacing="1" w:afterAutospacing="1"/>
        <w:ind w:left="720"/>
      </w:pPr>
      <w:r w:rsidRPr="00613BB9">
        <w:t>菜单示例配置</w:t>
      </w:r>
    </w:p>
    <w:p w14:paraId="61CE2B96" w14:textId="77777777" w:rsidR="008B5EF5" w:rsidRPr="00613BB9" w:rsidRDefault="008B5EF5" w:rsidP="008B5EF5">
      <w:pPr>
        <w:pStyle w:val="HTML"/>
        <w:ind w:left="720"/>
        <w:rPr>
          <w:rStyle w:val="HTML1"/>
        </w:rPr>
      </w:pPr>
      <w:r w:rsidRPr="00613BB9">
        <w:rPr>
          <w:rStyle w:val="hljs-attr"/>
        </w:rPr>
        <w:t>menu:</w:t>
      </w:r>
    </w:p>
    <w:p w14:paraId="3D6B06F7" w14:textId="77777777" w:rsidR="008B5EF5" w:rsidRPr="00613BB9" w:rsidRDefault="008B5EF5" w:rsidP="008B5EF5">
      <w:pPr>
        <w:pStyle w:val="HTML"/>
        <w:ind w:left="720"/>
        <w:rPr>
          <w:rStyle w:val="HTML1"/>
        </w:rPr>
      </w:pPr>
      <w:r w:rsidRPr="00613BB9">
        <w:rPr>
          <w:rStyle w:val="hljs-attr"/>
        </w:rPr>
        <w:t xml:space="preserve">  home:</w:t>
      </w:r>
      <w:r w:rsidRPr="00613BB9">
        <w:rPr>
          <w:rStyle w:val="HTML1"/>
        </w:rPr>
        <w:t xml:space="preserve"> </w:t>
      </w:r>
      <w:r w:rsidRPr="00613BB9">
        <w:rPr>
          <w:rStyle w:val="hljs-string"/>
        </w:rPr>
        <w:t>/</w:t>
      </w:r>
    </w:p>
    <w:p w14:paraId="4DF6F3AB" w14:textId="77777777" w:rsidR="008B5EF5" w:rsidRPr="00613BB9" w:rsidRDefault="008B5EF5" w:rsidP="008B5EF5">
      <w:pPr>
        <w:pStyle w:val="HTML"/>
        <w:ind w:left="720"/>
        <w:rPr>
          <w:rStyle w:val="HTML1"/>
        </w:rPr>
      </w:pPr>
      <w:r w:rsidRPr="00613BB9">
        <w:rPr>
          <w:rStyle w:val="hljs-attr"/>
        </w:rPr>
        <w:t xml:space="preserve">  archives:</w:t>
      </w:r>
      <w:r w:rsidRPr="00613BB9">
        <w:rPr>
          <w:rStyle w:val="HTML1"/>
        </w:rPr>
        <w:t xml:space="preserve"> </w:t>
      </w:r>
      <w:r w:rsidRPr="00613BB9">
        <w:rPr>
          <w:rStyle w:val="hljs-string"/>
        </w:rPr>
        <w:t>/archives</w:t>
      </w:r>
    </w:p>
    <w:p w14:paraId="15EEBAF8" w14:textId="77777777" w:rsidR="008B5EF5" w:rsidRPr="00613BB9" w:rsidRDefault="008B5EF5" w:rsidP="008B5EF5">
      <w:pPr>
        <w:pStyle w:val="HTML"/>
        <w:ind w:left="720"/>
        <w:rPr>
          <w:rStyle w:val="HTML1"/>
        </w:rPr>
      </w:pPr>
      <w:r w:rsidRPr="00613BB9">
        <w:rPr>
          <w:rStyle w:val="HTML1"/>
        </w:rPr>
        <w:t xml:space="preserve">  </w:t>
      </w:r>
      <w:r w:rsidRPr="00613BB9">
        <w:rPr>
          <w:rStyle w:val="hljs-comment"/>
        </w:rPr>
        <w:t>#about: /about</w:t>
      </w:r>
    </w:p>
    <w:p w14:paraId="02877964" w14:textId="77777777" w:rsidR="008B5EF5" w:rsidRPr="00613BB9" w:rsidRDefault="008B5EF5" w:rsidP="008B5EF5">
      <w:pPr>
        <w:pStyle w:val="HTML"/>
        <w:ind w:left="720"/>
        <w:rPr>
          <w:rStyle w:val="HTML1"/>
        </w:rPr>
      </w:pPr>
      <w:r w:rsidRPr="00613BB9">
        <w:rPr>
          <w:rStyle w:val="HTML1"/>
        </w:rPr>
        <w:t xml:space="preserve">  </w:t>
      </w:r>
      <w:r w:rsidRPr="00613BB9">
        <w:rPr>
          <w:rStyle w:val="hljs-comment"/>
        </w:rPr>
        <w:t>#categories: /categories</w:t>
      </w:r>
    </w:p>
    <w:p w14:paraId="224894C5" w14:textId="77777777" w:rsidR="008B5EF5" w:rsidRPr="00613BB9" w:rsidRDefault="008B5EF5" w:rsidP="008B5EF5">
      <w:pPr>
        <w:pStyle w:val="HTML"/>
        <w:ind w:left="720"/>
        <w:rPr>
          <w:rStyle w:val="HTML1"/>
        </w:rPr>
      </w:pPr>
      <w:r w:rsidRPr="00613BB9">
        <w:rPr>
          <w:rStyle w:val="hljs-attr"/>
        </w:rPr>
        <w:t xml:space="preserve">  tags:</w:t>
      </w:r>
      <w:r w:rsidRPr="00613BB9">
        <w:rPr>
          <w:rStyle w:val="HTML1"/>
        </w:rPr>
        <w:t xml:space="preserve"> </w:t>
      </w:r>
      <w:r w:rsidRPr="00613BB9">
        <w:rPr>
          <w:rStyle w:val="hljs-string"/>
        </w:rPr>
        <w:t>/tags</w:t>
      </w:r>
    </w:p>
    <w:p w14:paraId="5580202F" w14:textId="77777777" w:rsidR="008B5EF5" w:rsidRPr="00613BB9" w:rsidRDefault="008B5EF5" w:rsidP="008B5EF5">
      <w:pPr>
        <w:pStyle w:val="HTML"/>
        <w:ind w:left="720"/>
        <w:rPr>
          <w:rStyle w:val="HTML1"/>
        </w:rPr>
      </w:pPr>
      <w:r w:rsidRPr="00613BB9">
        <w:rPr>
          <w:rStyle w:val="HTML1"/>
        </w:rPr>
        <w:t xml:space="preserve">  </w:t>
      </w:r>
      <w:r w:rsidRPr="00613BB9">
        <w:rPr>
          <w:rStyle w:val="hljs-comment"/>
        </w:rPr>
        <w:t>#commonweal: /404.html</w:t>
      </w:r>
    </w:p>
    <w:p w14:paraId="2F5F9B05" w14:textId="77777777" w:rsidR="008B5EF5" w:rsidRPr="00613BB9" w:rsidRDefault="008B5EF5" w:rsidP="008B5EF5">
      <w:pPr>
        <w:pStyle w:val="bs-callout"/>
        <w:ind w:left="720"/>
      </w:pPr>
      <w:r w:rsidRPr="00613BB9">
        <w:t xml:space="preserve">若你的站点运行在子目录中，请将链接前缀的 </w:t>
      </w:r>
      <w:r w:rsidRPr="00613BB9">
        <w:rPr>
          <w:rStyle w:val="HTML1"/>
        </w:rPr>
        <w:t>/</w:t>
      </w:r>
      <w:r w:rsidRPr="00613BB9">
        <w:t xml:space="preserve"> 去掉</w:t>
      </w:r>
    </w:p>
    <w:p w14:paraId="01CAD088" w14:textId="77777777" w:rsidR="008B5EF5" w:rsidRPr="00613BB9" w:rsidRDefault="008B5EF5" w:rsidP="008B5EF5">
      <w:pPr>
        <w:pStyle w:val="a3"/>
        <w:ind w:left="720"/>
      </w:pPr>
      <w:r w:rsidRPr="00613BB9">
        <w:t>NexT 默认的菜单项有（标注 的项表示需要手动创建这个页面）：</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287"/>
        <w:gridCol w:w="2820"/>
        <w:gridCol w:w="2175"/>
      </w:tblGrid>
      <w:tr w:rsidR="008B5EF5" w:rsidRPr="00613BB9" w14:paraId="10BB6B56" w14:textId="77777777" w:rsidTr="008B5EF5">
        <w:trPr>
          <w:tblHeader/>
          <w:tblCellSpacing w:w="15" w:type="dxa"/>
        </w:trPr>
        <w:tc>
          <w:tcPr>
            <w:tcW w:w="0" w:type="auto"/>
            <w:vAlign w:val="center"/>
            <w:hideMark/>
          </w:tcPr>
          <w:p w14:paraId="5CAEB058" w14:textId="77777777" w:rsidR="008B5EF5" w:rsidRPr="00613BB9" w:rsidRDefault="008B5EF5" w:rsidP="008B5EF5">
            <w:pPr>
              <w:jc w:val="center"/>
              <w:rPr>
                <w:b/>
                <w:bCs/>
              </w:rPr>
            </w:pPr>
            <w:r w:rsidRPr="00613BB9">
              <w:rPr>
                <w:b/>
                <w:bCs/>
              </w:rPr>
              <w:t>键值</w:t>
            </w:r>
          </w:p>
        </w:tc>
        <w:tc>
          <w:tcPr>
            <w:tcW w:w="0" w:type="auto"/>
            <w:vAlign w:val="center"/>
            <w:hideMark/>
          </w:tcPr>
          <w:p w14:paraId="34B00FFD" w14:textId="77777777" w:rsidR="008B5EF5" w:rsidRPr="00613BB9" w:rsidRDefault="008B5EF5" w:rsidP="008B5EF5">
            <w:pPr>
              <w:jc w:val="center"/>
              <w:rPr>
                <w:b/>
                <w:bCs/>
              </w:rPr>
            </w:pPr>
            <w:r w:rsidRPr="00613BB9">
              <w:rPr>
                <w:b/>
                <w:bCs/>
              </w:rPr>
              <w:t>设定值</w:t>
            </w:r>
          </w:p>
        </w:tc>
        <w:tc>
          <w:tcPr>
            <w:tcW w:w="0" w:type="auto"/>
            <w:vAlign w:val="center"/>
            <w:hideMark/>
          </w:tcPr>
          <w:p w14:paraId="61623C98" w14:textId="77777777" w:rsidR="008B5EF5" w:rsidRPr="00613BB9" w:rsidRDefault="008B5EF5" w:rsidP="008B5EF5">
            <w:pPr>
              <w:jc w:val="center"/>
              <w:rPr>
                <w:b/>
                <w:bCs/>
              </w:rPr>
            </w:pPr>
            <w:r w:rsidRPr="00613BB9">
              <w:rPr>
                <w:b/>
                <w:bCs/>
              </w:rPr>
              <w:t>显示文本（简体中文）</w:t>
            </w:r>
          </w:p>
        </w:tc>
      </w:tr>
      <w:tr w:rsidR="008B5EF5" w:rsidRPr="00613BB9" w14:paraId="2B2612F6" w14:textId="77777777" w:rsidTr="008B5EF5">
        <w:trPr>
          <w:tblCellSpacing w:w="15" w:type="dxa"/>
        </w:trPr>
        <w:tc>
          <w:tcPr>
            <w:tcW w:w="0" w:type="auto"/>
            <w:vAlign w:val="center"/>
            <w:hideMark/>
          </w:tcPr>
          <w:p w14:paraId="01118D1A" w14:textId="77777777" w:rsidR="008B5EF5" w:rsidRPr="00613BB9" w:rsidRDefault="008B5EF5" w:rsidP="008B5EF5">
            <w:pPr>
              <w:jc w:val="left"/>
            </w:pPr>
            <w:r w:rsidRPr="00613BB9">
              <w:t>home</w:t>
            </w:r>
          </w:p>
        </w:tc>
        <w:tc>
          <w:tcPr>
            <w:tcW w:w="0" w:type="auto"/>
            <w:vAlign w:val="center"/>
            <w:hideMark/>
          </w:tcPr>
          <w:p w14:paraId="195EBD2B" w14:textId="77777777" w:rsidR="008B5EF5" w:rsidRPr="00613BB9" w:rsidRDefault="008B5EF5" w:rsidP="008B5EF5">
            <w:r w:rsidRPr="00613BB9">
              <w:rPr>
                <w:rStyle w:val="HTML1"/>
              </w:rPr>
              <w:t>home: /</w:t>
            </w:r>
          </w:p>
        </w:tc>
        <w:tc>
          <w:tcPr>
            <w:tcW w:w="0" w:type="auto"/>
            <w:vAlign w:val="center"/>
            <w:hideMark/>
          </w:tcPr>
          <w:p w14:paraId="628BE03B" w14:textId="77777777" w:rsidR="008B5EF5" w:rsidRPr="00613BB9" w:rsidRDefault="008B5EF5" w:rsidP="008B5EF5">
            <w:r w:rsidRPr="00613BB9">
              <w:t>主页</w:t>
            </w:r>
          </w:p>
        </w:tc>
      </w:tr>
      <w:tr w:rsidR="008B5EF5" w:rsidRPr="00613BB9" w14:paraId="5A9B386B" w14:textId="77777777" w:rsidTr="008B5EF5">
        <w:trPr>
          <w:tblCellSpacing w:w="15" w:type="dxa"/>
        </w:trPr>
        <w:tc>
          <w:tcPr>
            <w:tcW w:w="0" w:type="auto"/>
            <w:vAlign w:val="center"/>
            <w:hideMark/>
          </w:tcPr>
          <w:p w14:paraId="6EB22927" w14:textId="77777777" w:rsidR="008B5EF5" w:rsidRPr="00613BB9" w:rsidRDefault="008B5EF5" w:rsidP="008B5EF5">
            <w:r w:rsidRPr="00613BB9">
              <w:t>archives</w:t>
            </w:r>
          </w:p>
        </w:tc>
        <w:tc>
          <w:tcPr>
            <w:tcW w:w="0" w:type="auto"/>
            <w:vAlign w:val="center"/>
            <w:hideMark/>
          </w:tcPr>
          <w:p w14:paraId="43E1A970" w14:textId="77777777" w:rsidR="008B5EF5" w:rsidRPr="00613BB9" w:rsidRDefault="008B5EF5" w:rsidP="008B5EF5">
            <w:r w:rsidRPr="00613BB9">
              <w:rPr>
                <w:rStyle w:val="HTML1"/>
              </w:rPr>
              <w:t>archives: /archives</w:t>
            </w:r>
          </w:p>
        </w:tc>
        <w:tc>
          <w:tcPr>
            <w:tcW w:w="0" w:type="auto"/>
            <w:vAlign w:val="center"/>
            <w:hideMark/>
          </w:tcPr>
          <w:p w14:paraId="432E19A9" w14:textId="77777777" w:rsidR="008B5EF5" w:rsidRPr="00613BB9" w:rsidRDefault="008B5EF5" w:rsidP="008B5EF5">
            <w:r w:rsidRPr="00613BB9">
              <w:t>归档页</w:t>
            </w:r>
          </w:p>
        </w:tc>
      </w:tr>
      <w:tr w:rsidR="008B5EF5" w:rsidRPr="00613BB9" w14:paraId="31ED5058" w14:textId="77777777" w:rsidTr="008B5EF5">
        <w:trPr>
          <w:tblCellSpacing w:w="15" w:type="dxa"/>
        </w:trPr>
        <w:tc>
          <w:tcPr>
            <w:tcW w:w="0" w:type="auto"/>
            <w:vAlign w:val="center"/>
            <w:hideMark/>
          </w:tcPr>
          <w:p w14:paraId="0FD03A6A" w14:textId="77777777" w:rsidR="008B5EF5" w:rsidRPr="00613BB9" w:rsidRDefault="008B5EF5" w:rsidP="008B5EF5">
            <w:r w:rsidRPr="00613BB9">
              <w:t>categories</w:t>
            </w:r>
          </w:p>
        </w:tc>
        <w:tc>
          <w:tcPr>
            <w:tcW w:w="0" w:type="auto"/>
            <w:vAlign w:val="center"/>
            <w:hideMark/>
          </w:tcPr>
          <w:p w14:paraId="425DAA4E" w14:textId="77777777" w:rsidR="008B5EF5" w:rsidRPr="00613BB9" w:rsidRDefault="008B5EF5" w:rsidP="008B5EF5">
            <w:r w:rsidRPr="00613BB9">
              <w:rPr>
                <w:rStyle w:val="HTML1"/>
              </w:rPr>
              <w:t>categories: /categories</w:t>
            </w:r>
          </w:p>
        </w:tc>
        <w:tc>
          <w:tcPr>
            <w:tcW w:w="0" w:type="auto"/>
            <w:vAlign w:val="center"/>
            <w:hideMark/>
          </w:tcPr>
          <w:p w14:paraId="1E5B5C36" w14:textId="77777777" w:rsidR="008B5EF5" w:rsidRPr="00613BB9" w:rsidRDefault="008B5EF5" w:rsidP="008B5EF5">
            <w:r w:rsidRPr="00613BB9">
              <w:t xml:space="preserve">分类页 </w:t>
            </w:r>
          </w:p>
        </w:tc>
      </w:tr>
      <w:tr w:rsidR="008B5EF5" w:rsidRPr="00613BB9" w14:paraId="3CEA3463" w14:textId="77777777" w:rsidTr="008B5EF5">
        <w:trPr>
          <w:tblCellSpacing w:w="15" w:type="dxa"/>
        </w:trPr>
        <w:tc>
          <w:tcPr>
            <w:tcW w:w="0" w:type="auto"/>
            <w:vAlign w:val="center"/>
            <w:hideMark/>
          </w:tcPr>
          <w:p w14:paraId="783019CE" w14:textId="77777777" w:rsidR="008B5EF5" w:rsidRPr="00613BB9" w:rsidRDefault="008B5EF5" w:rsidP="008B5EF5">
            <w:r w:rsidRPr="00613BB9">
              <w:t>tags</w:t>
            </w:r>
          </w:p>
        </w:tc>
        <w:tc>
          <w:tcPr>
            <w:tcW w:w="0" w:type="auto"/>
            <w:vAlign w:val="center"/>
            <w:hideMark/>
          </w:tcPr>
          <w:p w14:paraId="685AEBDE" w14:textId="77777777" w:rsidR="008B5EF5" w:rsidRPr="00613BB9" w:rsidRDefault="008B5EF5" w:rsidP="008B5EF5">
            <w:r w:rsidRPr="00613BB9">
              <w:rPr>
                <w:rStyle w:val="HTML1"/>
              </w:rPr>
              <w:t>tags: /tags</w:t>
            </w:r>
          </w:p>
        </w:tc>
        <w:tc>
          <w:tcPr>
            <w:tcW w:w="0" w:type="auto"/>
            <w:vAlign w:val="center"/>
            <w:hideMark/>
          </w:tcPr>
          <w:p w14:paraId="0317A38E" w14:textId="77777777" w:rsidR="008B5EF5" w:rsidRPr="00613BB9" w:rsidRDefault="008B5EF5" w:rsidP="008B5EF5">
            <w:r w:rsidRPr="00613BB9">
              <w:t xml:space="preserve">标签页 </w:t>
            </w:r>
          </w:p>
        </w:tc>
      </w:tr>
      <w:tr w:rsidR="008B5EF5" w:rsidRPr="00613BB9" w14:paraId="6B998E80" w14:textId="77777777" w:rsidTr="008B5EF5">
        <w:trPr>
          <w:tblCellSpacing w:w="15" w:type="dxa"/>
        </w:trPr>
        <w:tc>
          <w:tcPr>
            <w:tcW w:w="0" w:type="auto"/>
            <w:vAlign w:val="center"/>
            <w:hideMark/>
          </w:tcPr>
          <w:p w14:paraId="7FE87D79" w14:textId="77777777" w:rsidR="008B5EF5" w:rsidRPr="00613BB9" w:rsidRDefault="008B5EF5" w:rsidP="008B5EF5">
            <w:r w:rsidRPr="00613BB9">
              <w:t>about</w:t>
            </w:r>
          </w:p>
        </w:tc>
        <w:tc>
          <w:tcPr>
            <w:tcW w:w="0" w:type="auto"/>
            <w:vAlign w:val="center"/>
            <w:hideMark/>
          </w:tcPr>
          <w:p w14:paraId="1522950E" w14:textId="77777777" w:rsidR="008B5EF5" w:rsidRPr="00613BB9" w:rsidRDefault="008B5EF5" w:rsidP="008B5EF5">
            <w:r w:rsidRPr="00613BB9">
              <w:rPr>
                <w:rStyle w:val="HTML1"/>
              </w:rPr>
              <w:t>about: /about</w:t>
            </w:r>
          </w:p>
        </w:tc>
        <w:tc>
          <w:tcPr>
            <w:tcW w:w="0" w:type="auto"/>
            <w:vAlign w:val="center"/>
            <w:hideMark/>
          </w:tcPr>
          <w:p w14:paraId="6ABCE491" w14:textId="77777777" w:rsidR="008B5EF5" w:rsidRPr="00613BB9" w:rsidRDefault="008B5EF5" w:rsidP="008B5EF5">
            <w:r w:rsidRPr="00613BB9">
              <w:t xml:space="preserve">关于页面 </w:t>
            </w:r>
          </w:p>
        </w:tc>
      </w:tr>
      <w:tr w:rsidR="008B5EF5" w:rsidRPr="00613BB9" w14:paraId="72F3904E" w14:textId="77777777" w:rsidTr="008B5EF5">
        <w:trPr>
          <w:tblCellSpacing w:w="15" w:type="dxa"/>
        </w:trPr>
        <w:tc>
          <w:tcPr>
            <w:tcW w:w="0" w:type="auto"/>
            <w:vAlign w:val="center"/>
            <w:hideMark/>
          </w:tcPr>
          <w:p w14:paraId="7CFCC00E" w14:textId="77777777" w:rsidR="008B5EF5" w:rsidRPr="00613BB9" w:rsidRDefault="008B5EF5" w:rsidP="008B5EF5">
            <w:r w:rsidRPr="00613BB9">
              <w:t>commonweal</w:t>
            </w:r>
          </w:p>
        </w:tc>
        <w:tc>
          <w:tcPr>
            <w:tcW w:w="0" w:type="auto"/>
            <w:vAlign w:val="center"/>
            <w:hideMark/>
          </w:tcPr>
          <w:p w14:paraId="0760C729" w14:textId="77777777" w:rsidR="008B5EF5" w:rsidRPr="00613BB9" w:rsidRDefault="008B5EF5" w:rsidP="008B5EF5">
            <w:r w:rsidRPr="00613BB9">
              <w:rPr>
                <w:rStyle w:val="HTML1"/>
              </w:rPr>
              <w:t>commonweal: /404.html</w:t>
            </w:r>
          </w:p>
        </w:tc>
        <w:tc>
          <w:tcPr>
            <w:tcW w:w="0" w:type="auto"/>
            <w:vAlign w:val="center"/>
            <w:hideMark/>
          </w:tcPr>
          <w:p w14:paraId="26C51CEE" w14:textId="77777777" w:rsidR="008B5EF5" w:rsidRPr="00613BB9" w:rsidRDefault="008B5EF5" w:rsidP="008B5EF5">
            <w:r w:rsidRPr="00613BB9">
              <w:t xml:space="preserve">公益 404 </w:t>
            </w:r>
          </w:p>
        </w:tc>
      </w:tr>
    </w:tbl>
    <w:p w14:paraId="04F3E2DF" w14:textId="77777777" w:rsidR="008B5EF5" w:rsidRPr="00613BB9" w:rsidRDefault="008B5EF5" w:rsidP="00907565">
      <w:pPr>
        <w:pStyle w:val="a3"/>
        <w:numPr>
          <w:ilvl w:val="0"/>
          <w:numId w:val="91"/>
        </w:numPr>
      </w:pPr>
      <w:r w:rsidRPr="00613BB9">
        <w:t>设置菜单项的显示文本。在第一步中设置的菜单的名称并不直接用于界面上的展示。Hexo 在生成的时候将使用 这个名称查找对应的语言翻</w:t>
      </w:r>
      <w:r w:rsidRPr="00613BB9">
        <w:lastRenderedPageBreak/>
        <w:t xml:space="preserve">译，并提取显示文本。这些翻译文本放置在 NexT 主题目录下的 </w:t>
      </w:r>
      <w:r w:rsidRPr="00613BB9">
        <w:rPr>
          <w:rStyle w:val="HTML1"/>
        </w:rPr>
        <w:t>languages/{language}.yml</w:t>
      </w:r>
      <w:r w:rsidRPr="00613BB9">
        <w:t xml:space="preserve"> （</w:t>
      </w:r>
      <w:r w:rsidRPr="00613BB9">
        <w:rPr>
          <w:rStyle w:val="HTML1"/>
        </w:rPr>
        <w:t>{language}</w:t>
      </w:r>
      <w:r w:rsidRPr="00613BB9">
        <w:t xml:space="preserve"> 为你所使用的语言）。 </w:t>
      </w:r>
    </w:p>
    <w:p w14:paraId="1B533318" w14:textId="77777777" w:rsidR="008B5EF5" w:rsidRPr="00613BB9" w:rsidRDefault="008B5EF5" w:rsidP="008B5EF5">
      <w:pPr>
        <w:pStyle w:val="a3"/>
        <w:ind w:left="720"/>
      </w:pPr>
      <w:r w:rsidRPr="00613BB9">
        <w:t xml:space="preserve">以简体中文为例，若你需要添加一个菜单项，比如 </w:t>
      </w:r>
      <w:r w:rsidRPr="00613BB9">
        <w:rPr>
          <w:rStyle w:val="HTML1"/>
        </w:rPr>
        <w:t>something</w:t>
      </w:r>
      <w:r w:rsidRPr="00613BB9">
        <w:t xml:space="preserve">。那么就需要修改简体中文对应的翻译文件 </w:t>
      </w:r>
      <w:r w:rsidRPr="00613BB9">
        <w:rPr>
          <w:rStyle w:val="HTML1"/>
        </w:rPr>
        <w:t>languages/zh-Hans.yml</w:t>
      </w:r>
      <w:r w:rsidRPr="00613BB9">
        <w:t xml:space="preserve">，在 </w:t>
      </w:r>
      <w:r w:rsidRPr="00613BB9">
        <w:rPr>
          <w:rStyle w:val="HTML1"/>
        </w:rPr>
        <w:t>menu</w:t>
      </w:r>
      <w:r w:rsidRPr="00613BB9">
        <w:t xml:space="preserve"> 字段下添加一项： </w:t>
      </w:r>
    </w:p>
    <w:p w14:paraId="61DBEE64" w14:textId="77777777" w:rsidR="008B5EF5" w:rsidRPr="00613BB9" w:rsidRDefault="008B5EF5" w:rsidP="008B5EF5">
      <w:pPr>
        <w:pStyle w:val="HTML"/>
        <w:ind w:left="720"/>
        <w:rPr>
          <w:rStyle w:val="HTML1"/>
        </w:rPr>
      </w:pPr>
      <w:r w:rsidRPr="00613BB9">
        <w:rPr>
          <w:rStyle w:val="hljs-attr"/>
        </w:rPr>
        <w:t>menu:</w:t>
      </w:r>
    </w:p>
    <w:p w14:paraId="4D5567E4" w14:textId="77777777" w:rsidR="008B5EF5" w:rsidRPr="00613BB9" w:rsidRDefault="008B5EF5" w:rsidP="008B5EF5">
      <w:pPr>
        <w:pStyle w:val="HTML"/>
        <w:ind w:left="720"/>
        <w:rPr>
          <w:rStyle w:val="HTML1"/>
        </w:rPr>
      </w:pPr>
      <w:r w:rsidRPr="00613BB9">
        <w:rPr>
          <w:rStyle w:val="hljs-attr"/>
        </w:rPr>
        <w:t xml:space="preserve">  home:</w:t>
      </w:r>
      <w:r w:rsidRPr="00613BB9">
        <w:rPr>
          <w:rStyle w:val="HTML1"/>
        </w:rPr>
        <w:t xml:space="preserve"> </w:t>
      </w:r>
      <w:r w:rsidRPr="00613BB9">
        <w:rPr>
          <w:rStyle w:val="hljs-string"/>
        </w:rPr>
        <w:t>首页</w:t>
      </w:r>
    </w:p>
    <w:p w14:paraId="607F6F71" w14:textId="77777777" w:rsidR="008B5EF5" w:rsidRPr="00613BB9" w:rsidRDefault="008B5EF5" w:rsidP="008B5EF5">
      <w:pPr>
        <w:pStyle w:val="HTML"/>
        <w:ind w:left="720"/>
        <w:rPr>
          <w:rStyle w:val="HTML1"/>
        </w:rPr>
      </w:pPr>
      <w:r w:rsidRPr="00613BB9">
        <w:rPr>
          <w:rStyle w:val="hljs-attr"/>
        </w:rPr>
        <w:t xml:space="preserve">  archives:</w:t>
      </w:r>
      <w:r w:rsidRPr="00613BB9">
        <w:rPr>
          <w:rStyle w:val="HTML1"/>
        </w:rPr>
        <w:t xml:space="preserve"> </w:t>
      </w:r>
      <w:r w:rsidRPr="00613BB9">
        <w:rPr>
          <w:rStyle w:val="hljs-string"/>
        </w:rPr>
        <w:t>归档</w:t>
      </w:r>
    </w:p>
    <w:p w14:paraId="13E3252F" w14:textId="77777777" w:rsidR="008B5EF5" w:rsidRPr="00613BB9" w:rsidRDefault="008B5EF5" w:rsidP="008B5EF5">
      <w:pPr>
        <w:pStyle w:val="HTML"/>
        <w:ind w:left="720"/>
        <w:rPr>
          <w:rStyle w:val="HTML1"/>
        </w:rPr>
      </w:pPr>
      <w:r w:rsidRPr="00613BB9">
        <w:rPr>
          <w:rStyle w:val="hljs-attr"/>
        </w:rPr>
        <w:t xml:space="preserve">  categories:</w:t>
      </w:r>
      <w:r w:rsidRPr="00613BB9">
        <w:rPr>
          <w:rStyle w:val="HTML1"/>
        </w:rPr>
        <w:t xml:space="preserve"> </w:t>
      </w:r>
      <w:r w:rsidRPr="00613BB9">
        <w:rPr>
          <w:rStyle w:val="hljs-string"/>
        </w:rPr>
        <w:t>分类</w:t>
      </w:r>
    </w:p>
    <w:p w14:paraId="0C163B78" w14:textId="77777777" w:rsidR="008B5EF5" w:rsidRPr="00613BB9" w:rsidRDefault="008B5EF5" w:rsidP="008B5EF5">
      <w:pPr>
        <w:pStyle w:val="HTML"/>
        <w:ind w:left="720"/>
        <w:rPr>
          <w:rStyle w:val="HTML1"/>
        </w:rPr>
      </w:pPr>
      <w:r w:rsidRPr="00613BB9">
        <w:rPr>
          <w:rStyle w:val="hljs-attr"/>
        </w:rPr>
        <w:t xml:space="preserve">  tags:</w:t>
      </w:r>
      <w:r w:rsidRPr="00613BB9">
        <w:rPr>
          <w:rStyle w:val="HTML1"/>
        </w:rPr>
        <w:t xml:space="preserve"> </w:t>
      </w:r>
      <w:r w:rsidRPr="00613BB9">
        <w:rPr>
          <w:rStyle w:val="hljs-string"/>
        </w:rPr>
        <w:t>标签</w:t>
      </w:r>
    </w:p>
    <w:p w14:paraId="4BF41155" w14:textId="77777777" w:rsidR="008B5EF5" w:rsidRPr="00613BB9" w:rsidRDefault="008B5EF5" w:rsidP="008B5EF5">
      <w:pPr>
        <w:pStyle w:val="HTML"/>
        <w:ind w:left="720"/>
        <w:rPr>
          <w:rStyle w:val="HTML1"/>
        </w:rPr>
      </w:pPr>
      <w:r w:rsidRPr="00613BB9">
        <w:rPr>
          <w:rStyle w:val="hljs-attr"/>
        </w:rPr>
        <w:t xml:space="preserve">  about:</w:t>
      </w:r>
      <w:r w:rsidRPr="00613BB9">
        <w:rPr>
          <w:rStyle w:val="HTML1"/>
        </w:rPr>
        <w:t xml:space="preserve"> </w:t>
      </w:r>
      <w:r w:rsidRPr="00613BB9">
        <w:rPr>
          <w:rStyle w:val="hljs-string"/>
        </w:rPr>
        <w:t>关于</w:t>
      </w:r>
    </w:p>
    <w:p w14:paraId="6D49C032" w14:textId="77777777" w:rsidR="008B5EF5" w:rsidRPr="00613BB9" w:rsidRDefault="008B5EF5" w:rsidP="008B5EF5">
      <w:pPr>
        <w:pStyle w:val="HTML"/>
        <w:ind w:left="720"/>
        <w:rPr>
          <w:rStyle w:val="HTML1"/>
        </w:rPr>
      </w:pPr>
      <w:r w:rsidRPr="00613BB9">
        <w:rPr>
          <w:rStyle w:val="hljs-attr"/>
        </w:rPr>
        <w:t xml:space="preserve">  search:</w:t>
      </w:r>
      <w:r w:rsidRPr="00613BB9">
        <w:rPr>
          <w:rStyle w:val="HTML1"/>
        </w:rPr>
        <w:t xml:space="preserve"> </w:t>
      </w:r>
      <w:r w:rsidRPr="00613BB9">
        <w:rPr>
          <w:rStyle w:val="hljs-string"/>
        </w:rPr>
        <w:t>搜索</w:t>
      </w:r>
    </w:p>
    <w:p w14:paraId="415F2198" w14:textId="77777777" w:rsidR="008B5EF5" w:rsidRPr="00613BB9" w:rsidRDefault="008B5EF5" w:rsidP="008B5EF5">
      <w:pPr>
        <w:pStyle w:val="HTML"/>
        <w:ind w:left="720"/>
        <w:rPr>
          <w:rStyle w:val="HTML1"/>
        </w:rPr>
      </w:pPr>
      <w:r w:rsidRPr="00613BB9">
        <w:rPr>
          <w:rStyle w:val="hljs-attr"/>
        </w:rPr>
        <w:t xml:space="preserve">  commonweal:</w:t>
      </w:r>
      <w:r w:rsidRPr="00613BB9">
        <w:rPr>
          <w:rStyle w:val="HTML1"/>
        </w:rPr>
        <w:t xml:space="preserve"> </w:t>
      </w:r>
      <w:r w:rsidRPr="00613BB9">
        <w:rPr>
          <w:rStyle w:val="hljs-string"/>
        </w:rPr>
        <w:t>公益404</w:t>
      </w:r>
    </w:p>
    <w:p w14:paraId="79989F8E" w14:textId="77777777" w:rsidR="008B5EF5" w:rsidRPr="00613BB9" w:rsidRDefault="008B5EF5" w:rsidP="008B5EF5">
      <w:pPr>
        <w:pStyle w:val="HTML"/>
        <w:ind w:left="720"/>
        <w:rPr>
          <w:rStyle w:val="HTML1"/>
        </w:rPr>
      </w:pPr>
      <w:r w:rsidRPr="00613BB9">
        <w:rPr>
          <w:rStyle w:val="hljs-attr"/>
        </w:rPr>
        <w:t xml:space="preserve">  something:</w:t>
      </w:r>
      <w:r w:rsidRPr="00613BB9">
        <w:rPr>
          <w:rStyle w:val="HTML1"/>
        </w:rPr>
        <w:t xml:space="preserve"> </w:t>
      </w:r>
      <w:r w:rsidRPr="00613BB9">
        <w:rPr>
          <w:rStyle w:val="hljs-string"/>
        </w:rPr>
        <w:t>有料</w:t>
      </w:r>
    </w:p>
    <w:p w14:paraId="6F2DF488" w14:textId="77777777" w:rsidR="008B5EF5" w:rsidRPr="00613BB9" w:rsidRDefault="008B5EF5" w:rsidP="00907565">
      <w:pPr>
        <w:pStyle w:val="a3"/>
        <w:numPr>
          <w:ilvl w:val="0"/>
          <w:numId w:val="91"/>
        </w:numPr>
      </w:pPr>
      <w:r w:rsidRPr="00613BB9">
        <w:t xml:space="preserve">设定菜单项的图标，对应的字段是 </w:t>
      </w:r>
      <w:r w:rsidRPr="00613BB9">
        <w:rPr>
          <w:rStyle w:val="HTML1"/>
        </w:rPr>
        <w:t>menu_icons</w:t>
      </w:r>
      <w:r w:rsidRPr="00613BB9">
        <w:t xml:space="preserve">。 此设定格式是 </w:t>
      </w:r>
      <w:r w:rsidRPr="00613BB9">
        <w:rPr>
          <w:rStyle w:val="HTML1"/>
        </w:rPr>
        <w:t>item name: icon name</w:t>
      </w:r>
      <w:r w:rsidRPr="00613BB9">
        <w:t xml:space="preserve">，其中 </w:t>
      </w:r>
      <w:r w:rsidRPr="00613BB9">
        <w:rPr>
          <w:rStyle w:val="HTML1"/>
        </w:rPr>
        <w:t>item name</w:t>
      </w:r>
      <w:r w:rsidRPr="00613BB9">
        <w:t xml:space="preserve"> 与上一步所配置的菜单名字对应，</w:t>
      </w:r>
      <w:r w:rsidRPr="00613BB9">
        <w:rPr>
          <w:rStyle w:val="HTML1"/>
        </w:rPr>
        <w:t>icon name</w:t>
      </w:r>
      <w:r w:rsidRPr="00613BB9">
        <w:t xml:space="preserve"> 是 Font Awesome 图标的 名字。而 </w:t>
      </w:r>
      <w:r w:rsidRPr="00613BB9">
        <w:rPr>
          <w:rStyle w:val="HTML1"/>
        </w:rPr>
        <w:t>enable</w:t>
      </w:r>
      <w:r w:rsidRPr="00613BB9">
        <w:t xml:space="preserve"> 可用于控制是否显示图标，你可以设置成 </w:t>
      </w:r>
      <w:r w:rsidRPr="00613BB9">
        <w:rPr>
          <w:rStyle w:val="HTML1"/>
        </w:rPr>
        <w:t>false</w:t>
      </w:r>
      <w:r w:rsidRPr="00613BB9">
        <w:t xml:space="preserve"> 来去掉图标。 </w:t>
      </w:r>
    </w:p>
    <w:p w14:paraId="510AFF9D" w14:textId="77777777" w:rsidR="008B5EF5" w:rsidRPr="00613BB9" w:rsidRDefault="008B5EF5" w:rsidP="008B5EF5">
      <w:pPr>
        <w:spacing w:beforeAutospacing="1" w:afterAutospacing="1"/>
        <w:ind w:left="720"/>
      </w:pPr>
      <w:r w:rsidRPr="00613BB9">
        <w:t>菜单图标配置示例</w:t>
      </w:r>
    </w:p>
    <w:p w14:paraId="2DFD0DC4" w14:textId="77777777" w:rsidR="008B5EF5" w:rsidRPr="00613BB9" w:rsidRDefault="008B5EF5" w:rsidP="008B5EF5">
      <w:pPr>
        <w:pStyle w:val="HTML"/>
        <w:ind w:left="720"/>
        <w:rPr>
          <w:rStyle w:val="HTML1"/>
        </w:rPr>
      </w:pPr>
      <w:r w:rsidRPr="00613BB9">
        <w:rPr>
          <w:rStyle w:val="hljs-attr"/>
        </w:rPr>
        <w:t>menu_icons:</w:t>
      </w:r>
    </w:p>
    <w:p w14:paraId="6005E8F9" w14:textId="77777777" w:rsidR="008B5EF5" w:rsidRPr="00613BB9" w:rsidRDefault="008B5EF5" w:rsidP="008B5EF5">
      <w:pPr>
        <w:pStyle w:val="HTML"/>
        <w:ind w:left="720"/>
        <w:rPr>
          <w:rStyle w:val="HTML1"/>
        </w:rPr>
      </w:pPr>
      <w:r w:rsidRPr="00613BB9">
        <w:rPr>
          <w:rStyle w:val="hljs-attr"/>
        </w:rPr>
        <w:t xml:space="preserve">  enable:</w:t>
      </w:r>
      <w:r w:rsidRPr="00613BB9">
        <w:rPr>
          <w:rStyle w:val="HTML1"/>
        </w:rPr>
        <w:t xml:space="preserve"> </w:t>
      </w:r>
      <w:r w:rsidRPr="00613BB9">
        <w:rPr>
          <w:rStyle w:val="hljs-literal"/>
        </w:rPr>
        <w:t>true</w:t>
      </w:r>
    </w:p>
    <w:p w14:paraId="5DC79151" w14:textId="77777777" w:rsidR="008B5EF5" w:rsidRPr="00613BB9" w:rsidRDefault="008B5EF5" w:rsidP="008B5EF5">
      <w:pPr>
        <w:pStyle w:val="HTML"/>
        <w:ind w:left="720"/>
        <w:rPr>
          <w:rStyle w:val="HTML1"/>
        </w:rPr>
      </w:pPr>
      <w:r w:rsidRPr="00613BB9">
        <w:rPr>
          <w:rStyle w:val="HTML1"/>
        </w:rPr>
        <w:t xml:space="preserve">  </w:t>
      </w:r>
      <w:r w:rsidRPr="00613BB9">
        <w:rPr>
          <w:rStyle w:val="hljs-comment"/>
        </w:rPr>
        <w:t># Icon Mapping.</w:t>
      </w:r>
    </w:p>
    <w:p w14:paraId="4C1EA9BD" w14:textId="77777777" w:rsidR="008B5EF5" w:rsidRPr="00613BB9" w:rsidRDefault="008B5EF5" w:rsidP="008B5EF5">
      <w:pPr>
        <w:pStyle w:val="HTML"/>
        <w:ind w:left="720"/>
        <w:rPr>
          <w:rStyle w:val="HTML1"/>
        </w:rPr>
      </w:pPr>
      <w:r w:rsidRPr="00613BB9">
        <w:rPr>
          <w:rStyle w:val="hljs-attr"/>
        </w:rPr>
        <w:t xml:space="preserve">  home:</w:t>
      </w:r>
      <w:r w:rsidRPr="00613BB9">
        <w:rPr>
          <w:rStyle w:val="HTML1"/>
        </w:rPr>
        <w:t xml:space="preserve"> </w:t>
      </w:r>
      <w:r w:rsidRPr="00613BB9">
        <w:rPr>
          <w:rStyle w:val="hljs-string"/>
        </w:rPr>
        <w:t>home</w:t>
      </w:r>
    </w:p>
    <w:p w14:paraId="4F62A548" w14:textId="77777777" w:rsidR="008B5EF5" w:rsidRPr="00613BB9" w:rsidRDefault="008B5EF5" w:rsidP="008B5EF5">
      <w:pPr>
        <w:pStyle w:val="HTML"/>
        <w:ind w:left="720"/>
        <w:rPr>
          <w:rStyle w:val="HTML1"/>
        </w:rPr>
      </w:pPr>
      <w:r w:rsidRPr="00613BB9">
        <w:rPr>
          <w:rStyle w:val="hljs-attr"/>
        </w:rPr>
        <w:t xml:space="preserve">  about:</w:t>
      </w:r>
      <w:r w:rsidRPr="00613BB9">
        <w:rPr>
          <w:rStyle w:val="HTML1"/>
        </w:rPr>
        <w:t xml:space="preserve"> </w:t>
      </w:r>
      <w:r w:rsidRPr="00613BB9">
        <w:rPr>
          <w:rStyle w:val="hljs-string"/>
        </w:rPr>
        <w:t>user</w:t>
      </w:r>
    </w:p>
    <w:p w14:paraId="166B8B08" w14:textId="77777777" w:rsidR="008B5EF5" w:rsidRPr="00613BB9" w:rsidRDefault="008B5EF5" w:rsidP="008B5EF5">
      <w:pPr>
        <w:pStyle w:val="HTML"/>
        <w:ind w:left="720"/>
        <w:rPr>
          <w:rStyle w:val="HTML1"/>
        </w:rPr>
      </w:pPr>
      <w:r w:rsidRPr="00613BB9">
        <w:rPr>
          <w:rStyle w:val="hljs-attr"/>
        </w:rPr>
        <w:t xml:space="preserve">  categories:</w:t>
      </w:r>
      <w:r w:rsidRPr="00613BB9">
        <w:rPr>
          <w:rStyle w:val="HTML1"/>
        </w:rPr>
        <w:t xml:space="preserve"> </w:t>
      </w:r>
      <w:r w:rsidRPr="00613BB9">
        <w:rPr>
          <w:rStyle w:val="hljs-string"/>
        </w:rPr>
        <w:t>th</w:t>
      </w:r>
    </w:p>
    <w:p w14:paraId="36C17D83" w14:textId="77777777" w:rsidR="008B5EF5" w:rsidRPr="00613BB9" w:rsidRDefault="008B5EF5" w:rsidP="008B5EF5">
      <w:pPr>
        <w:pStyle w:val="HTML"/>
        <w:ind w:left="720"/>
        <w:rPr>
          <w:rStyle w:val="HTML1"/>
        </w:rPr>
      </w:pPr>
      <w:r w:rsidRPr="00613BB9">
        <w:rPr>
          <w:rStyle w:val="hljs-attr"/>
        </w:rPr>
        <w:t xml:space="preserve">  tags:</w:t>
      </w:r>
      <w:r w:rsidRPr="00613BB9">
        <w:rPr>
          <w:rStyle w:val="HTML1"/>
        </w:rPr>
        <w:t xml:space="preserve"> </w:t>
      </w:r>
      <w:r w:rsidRPr="00613BB9">
        <w:rPr>
          <w:rStyle w:val="hljs-string"/>
        </w:rPr>
        <w:t>tags</w:t>
      </w:r>
    </w:p>
    <w:p w14:paraId="37F8C8A2" w14:textId="77777777" w:rsidR="008B5EF5" w:rsidRPr="00613BB9" w:rsidRDefault="008B5EF5" w:rsidP="008B5EF5">
      <w:pPr>
        <w:pStyle w:val="HTML"/>
        <w:ind w:left="720"/>
        <w:rPr>
          <w:rStyle w:val="HTML1"/>
        </w:rPr>
      </w:pPr>
      <w:r w:rsidRPr="00613BB9">
        <w:rPr>
          <w:rStyle w:val="hljs-attr"/>
        </w:rPr>
        <w:t xml:space="preserve">  archives:</w:t>
      </w:r>
      <w:r w:rsidRPr="00613BB9">
        <w:rPr>
          <w:rStyle w:val="HTML1"/>
        </w:rPr>
        <w:t xml:space="preserve"> </w:t>
      </w:r>
      <w:r w:rsidRPr="00613BB9">
        <w:rPr>
          <w:rStyle w:val="hljs-string"/>
        </w:rPr>
        <w:t>archive</w:t>
      </w:r>
    </w:p>
    <w:p w14:paraId="5E35B19C" w14:textId="77777777" w:rsidR="008B5EF5" w:rsidRPr="00613BB9" w:rsidRDefault="008B5EF5" w:rsidP="008B5EF5">
      <w:pPr>
        <w:pStyle w:val="HTML"/>
        <w:ind w:left="720"/>
        <w:rPr>
          <w:rStyle w:val="HTML1"/>
        </w:rPr>
      </w:pPr>
      <w:r w:rsidRPr="00613BB9">
        <w:rPr>
          <w:rStyle w:val="hljs-attr"/>
        </w:rPr>
        <w:t xml:space="preserve">  commonweal:</w:t>
      </w:r>
      <w:r w:rsidRPr="00613BB9">
        <w:rPr>
          <w:rStyle w:val="HTML1"/>
        </w:rPr>
        <w:t xml:space="preserve"> </w:t>
      </w:r>
      <w:r w:rsidRPr="00613BB9">
        <w:rPr>
          <w:rStyle w:val="hljs-string"/>
        </w:rPr>
        <w:t>heartbeat</w:t>
      </w:r>
    </w:p>
    <w:p w14:paraId="4CEBA7CE" w14:textId="77777777" w:rsidR="008B5EF5" w:rsidRPr="00613BB9" w:rsidRDefault="008B5EF5" w:rsidP="008B5EF5">
      <w:pPr>
        <w:pStyle w:val="bs-callout"/>
        <w:ind w:left="720"/>
      </w:pPr>
      <w:r w:rsidRPr="00613BB9">
        <w:t xml:space="preserve">在菜单图标开启的情况下，如果菜单项与菜单未匹配（没有设置或者无效的 Font Awesome 图标名字） 的情况下，NexT 将会使用 作为图标。 </w:t>
      </w:r>
    </w:p>
    <w:p w14:paraId="07916687" w14:textId="77777777" w:rsidR="008B5EF5" w:rsidRPr="00613BB9" w:rsidRDefault="008B5EF5" w:rsidP="008B5EF5">
      <w:pPr>
        <w:pStyle w:val="bs-callout"/>
        <w:ind w:left="720"/>
      </w:pPr>
      <w:r w:rsidRPr="00613BB9">
        <w:t xml:space="preserve">请注意键值（如 </w:t>
      </w:r>
      <w:r w:rsidRPr="00613BB9">
        <w:rPr>
          <w:rStyle w:val="HTML1"/>
        </w:rPr>
        <w:t>home</w:t>
      </w:r>
      <w:r w:rsidRPr="00613BB9">
        <w:t xml:space="preserve">）的大小写要严格匹配 </w:t>
      </w:r>
    </w:p>
    <w:p w14:paraId="7016F09A" w14:textId="77777777" w:rsidR="008B5EF5" w:rsidRPr="00613BB9" w:rsidRDefault="008B5EF5" w:rsidP="008B5EF5">
      <w:pPr>
        <w:pStyle w:val="5"/>
      </w:pPr>
      <w:bookmarkStart w:id="788" w:name="_Toc46395383"/>
      <w:r w:rsidRPr="00613BB9">
        <w:t>设置 侧栏</w:t>
      </w:r>
      <w:bookmarkEnd w:id="788"/>
    </w:p>
    <w:p w14:paraId="3B19408D" w14:textId="77777777" w:rsidR="008B5EF5" w:rsidRPr="00613BB9" w:rsidRDefault="008B5EF5" w:rsidP="008B5EF5">
      <w:pPr>
        <w:pStyle w:val="a3"/>
      </w:pPr>
      <w:r w:rsidRPr="00613BB9">
        <w:t xml:space="preserve">默认情况下，侧栏仅在文章页面（拥有目录列表）时才显示，并放置于右侧位置。 可以通过修改 </w:t>
      </w:r>
      <w:r w:rsidRPr="00613BB9">
        <w:rPr>
          <w:rStyle w:val="label"/>
        </w:rPr>
        <w:t>主题配置文件</w:t>
      </w:r>
      <w:r w:rsidRPr="00613BB9">
        <w:t xml:space="preserve"> 中的 </w:t>
      </w:r>
      <w:r w:rsidRPr="00613BB9">
        <w:rPr>
          <w:rStyle w:val="HTML1"/>
        </w:rPr>
        <w:t>sidebar</w:t>
      </w:r>
      <w:r w:rsidRPr="00613BB9">
        <w:t xml:space="preserve"> 字段来控制侧栏的行为。侧栏的设置包括两个部分，其一是侧栏的位置， 其二是侧栏显示的时机。 </w:t>
      </w:r>
    </w:p>
    <w:p w14:paraId="52CE3DC2" w14:textId="77777777" w:rsidR="008B5EF5" w:rsidRPr="00613BB9" w:rsidRDefault="008B5EF5" w:rsidP="00907565">
      <w:pPr>
        <w:pStyle w:val="a3"/>
        <w:numPr>
          <w:ilvl w:val="0"/>
          <w:numId w:val="92"/>
        </w:numPr>
      </w:pPr>
      <w:r w:rsidRPr="00613BB9">
        <w:lastRenderedPageBreak/>
        <w:t xml:space="preserve">设置侧栏的位置，修改 </w:t>
      </w:r>
      <w:r w:rsidRPr="00613BB9">
        <w:rPr>
          <w:rStyle w:val="HTML1"/>
        </w:rPr>
        <w:t>sidebar.position</w:t>
      </w:r>
      <w:r w:rsidRPr="00613BB9">
        <w:t xml:space="preserve"> 的值，支持的选项有：</w:t>
      </w:r>
    </w:p>
    <w:p w14:paraId="4D2421D4" w14:textId="77777777" w:rsidR="008B5EF5" w:rsidRPr="00613BB9" w:rsidRDefault="008B5EF5" w:rsidP="00907565">
      <w:pPr>
        <w:widowControl/>
        <w:numPr>
          <w:ilvl w:val="1"/>
          <w:numId w:val="92"/>
        </w:numPr>
        <w:spacing w:before="100" w:beforeAutospacing="1" w:after="100" w:afterAutospacing="1"/>
        <w:jc w:val="left"/>
      </w:pPr>
      <w:r w:rsidRPr="00613BB9">
        <w:t>left - 靠左放置</w:t>
      </w:r>
    </w:p>
    <w:p w14:paraId="7E32A07F" w14:textId="77777777" w:rsidR="008B5EF5" w:rsidRPr="00613BB9" w:rsidRDefault="008B5EF5" w:rsidP="00907565">
      <w:pPr>
        <w:widowControl/>
        <w:numPr>
          <w:ilvl w:val="1"/>
          <w:numId w:val="92"/>
        </w:numPr>
        <w:spacing w:before="100" w:beforeAutospacing="1" w:after="100" w:afterAutospacing="1"/>
        <w:jc w:val="left"/>
      </w:pPr>
      <w:r w:rsidRPr="00613BB9">
        <w:t>right - 靠右放置</w:t>
      </w:r>
    </w:p>
    <w:p w14:paraId="77442A36" w14:textId="77777777" w:rsidR="008B5EF5" w:rsidRPr="00613BB9" w:rsidRDefault="008B5EF5" w:rsidP="008B5EF5">
      <w:pPr>
        <w:pStyle w:val="bs-callout"/>
        <w:ind w:left="720"/>
      </w:pPr>
      <w:r w:rsidRPr="00613BB9">
        <w:t xml:space="preserve">目前仅 Pisces Scheme 支持 </w:t>
      </w:r>
      <w:r w:rsidRPr="00613BB9">
        <w:rPr>
          <w:rStyle w:val="HTML1"/>
        </w:rPr>
        <w:t>position</w:t>
      </w:r>
      <w:r w:rsidRPr="00613BB9">
        <w:t xml:space="preserve"> 配置。影响版本</w:t>
      </w:r>
      <w:r w:rsidRPr="00613BB9">
        <w:rPr>
          <w:rStyle w:val="label"/>
        </w:rPr>
        <w:t>5.0.0</w:t>
      </w:r>
      <w:r w:rsidRPr="00613BB9">
        <w:t xml:space="preserve">及更低版本。 </w:t>
      </w:r>
    </w:p>
    <w:p w14:paraId="0D14400C" w14:textId="77777777" w:rsidR="008B5EF5" w:rsidRPr="00613BB9" w:rsidRDefault="008B5EF5" w:rsidP="008B5EF5">
      <w:pPr>
        <w:pStyle w:val="HTML"/>
        <w:ind w:left="720"/>
        <w:rPr>
          <w:rStyle w:val="HTML1"/>
        </w:rPr>
      </w:pPr>
      <w:r w:rsidRPr="00613BB9">
        <w:rPr>
          <w:rStyle w:val="hljs-attr"/>
        </w:rPr>
        <w:t>sidebar:</w:t>
      </w:r>
    </w:p>
    <w:p w14:paraId="5CE9CB86" w14:textId="77777777" w:rsidR="008B5EF5" w:rsidRPr="00613BB9" w:rsidRDefault="008B5EF5" w:rsidP="008B5EF5">
      <w:pPr>
        <w:pStyle w:val="HTML"/>
        <w:ind w:left="720"/>
        <w:rPr>
          <w:rStyle w:val="HTML1"/>
        </w:rPr>
      </w:pPr>
      <w:r w:rsidRPr="00613BB9">
        <w:rPr>
          <w:rStyle w:val="hljs-attr"/>
        </w:rPr>
        <w:t xml:space="preserve">  position:</w:t>
      </w:r>
      <w:r w:rsidRPr="00613BB9">
        <w:rPr>
          <w:rStyle w:val="HTML1"/>
        </w:rPr>
        <w:t xml:space="preserve"> </w:t>
      </w:r>
      <w:r w:rsidRPr="00613BB9">
        <w:rPr>
          <w:rStyle w:val="hljs-string"/>
        </w:rPr>
        <w:t>left</w:t>
      </w:r>
    </w:p>
    <w:p w14:paraId="1031B23E" w14:textId="77777777" w:rsidR="008B5EF5" w:rsidRPr="00613BB9" w:rsidRDefault="008B5EF5" w:rsidP="00907565">
      <w:pPr>
        <w:pStyle w:val="a3"/>
        <w:numPr>
          <w:ilvl w:val="0"/>
          <w:numId w:val="92"/>
        </w:numPr>
      </w:pPr>
      <w:r w:rsidRPr="00613BB9">
        <w:t xml:space="preserve">设置侧栏显示的时机，修改 </w:t>
      </w:r>
      <w:r w:rsidRPr="00613BB9">
        <w:rPr>
          <w:rStyle w:val="HTML1"/>
        </w:rPr>
        <w:t>sidebar.display</w:t>
      </w:r>
      <w:r w:rsidRPr="00613BB9">
        <w:t xml:space="preserve"> 的值，支持的选项有：</w:t>
      </w:r>
    </w:p>
    <w:p w14:paraId="5D8FB0D7" w14:textId="77777777" w:rsidR="008B5EF5" w:rsidRPr="00613BB9" w:rsidRDefault="008B5EF5" w:rsidP="00907565">
      <w:pPr>
        <w:widowControl/>
        <w:numPr>
          <w:ilvl w:val="1"/>
          <w:numId w:val="92"/>
        </w:numPr>
        <w:spacing w:before="100" w:beforeAutospacing="1" w:after="100" w:afterAutospacing="1"/>
        <w:jc w:val="left"/>
      </w:pPr>
      <w:r w:rsidRPr="00613BB9">
        <w:rPr>
          <w:rStyle w:val="HTML1"/>
        </w:rPr>
        <w:t>post</w:t>
      </w:r>
      <w:r w:rsidRPr="00613BB9">
        <w:t xml:space="preserve"> - 默认行为，在文章页面（拥有目录列表）时显示</w:t>
      </w:r>
    </w:p>
    <w:p w14:paraId="6C800A69" w14:textId="77777777" w:rsidR="008B5EF5" w:rsidRPr="00613BB9" w:rsidRDefault="008B5EF5" w:rsidP="00907565">
      <w:pPr>
        <w:widowControl/>
        <w:numPr>
          <w:ilvl w:val="1"/>
          <w:numId w:val="92"/>
        </w:numPr>
        <w:spacing w:before="100" w:beforeAutospacing="1" w:after="100" w:afterAutospacing="1"/>
        <w:jc w:val="left"/>
      </w:pPr>
      <w:r w:rsidRPr="00613BB9">
        <w:rPr>
          <w:rStyle w:val="HTML1"/>
        </w:rPr>
        <w:t>always</w:t>
      </w:r>
      <w:r w:rsidRPr="00613BB9">
        <w:t xml:space="preserve"> - 在所有页面中都显示</w:t>
      </w:r>
    </w:p>
    <w:p w14:paraId="071C43FA" w14:textId="77777777" w:rsidR="008B5EF5" w:rsidRPr="00613BB9" w:rsidRDefault="008B5EF5" w:rsidP="00907565">
      <w:pPr>
        <w:widowControl/>
        <w:numPr>
          <w:ilvl w:val="1"/>
          <w:numId w:val="92"/>
        </w:numPr>
        <w:spacing w:before="100" w:beforeAutospacing="1" w:after="100" w:afterAutospacing="1"/>
        <w:jc w:val="left"/>
      </w:pPr>
      <w:r w:rsidRPr="00613BB9">
        <w:rPr>
          <w:rStyle w:val="HTML1"/>
        </w:rPr>
        <w:t>hide</w:t>
      </w:r>
      <w:r w:rsidRPr="00613BB9">
        <w:t xml:space="preserve"> - 在所有页面中都隐藏（可以手动展开）</w:t>
      </w:r>
    </w:p>
    <w:p w14:paraId="62687B9A" w14:textId="77777777" w:rsidR="008B5EF5" w:rsidRPr="00613BB9" w:rsidRDefault="008B5EF5" w:rsidP="00907565">
      <w:pPr>
        <w:widowControl/>
        <w:numPr>
          <w:ilvl w:val="1"/>
          <w:numId w:val="92"/>
        </w:numPr>
        <w:spacing w:before="100" w:beforeAutospacing="1" w:after="100" w:afterAutospacing="1"/>
        <w:jc w:val="left"/>
      </w:pPr>
      <w:r w:rsidRPr="00613BB9">
        <w:rPr>
          <w:rStyle w:val="HTML1"/>
        </w:rPr>
        <w:t>remove</w:t>
      </w:r>
      <w:r w:rsidRPr="00613BB9">
        <w:t xml:space="preserve"> - 完全移除</w:t>
      </w:r>
    </w:p>
    <w:p w14:paraId="5D5A9C1C" w14:textId="77777777" w:rsidR="008B5EF5" w:rsidRPr="00613BB9" w:rsidRDefault="008B5EF5" w:rsidP="00907565">
      <w:pPr>
        <w:pStyle w:val="HTML"/>
        <w:numPr>
          <w:ilvl w:val="0"/>
          <w:numId w:val="92"/>
        </w:numPr>
        <w:tabs>
          <w:tab w:val="clear" w:pos="720"/>
        </w:tabs>
        <w:rPr>
          <w:rStyle w:val="HTML1"/>
        </w:rPr>
      </w:pPr>
      <w:r w:rsidRPr="00613BB9">
        <w:rPr>
          <w:rStyle w:val="hljs-attr"/>
        </w:rPr>
        <w:t>sidebar:</w:t>
      </w:r>
    </w:p>
    <w:p w14:paraId="7823BDDA" w14:textId="77777777" w:rsidR="008B5EF5" w:rsidRPr="00613BB9" w:rsidRDefault="008B5EF5" w:rsidP="00907565">
      <w:pPr>
        <w:pStyle w:val="HTML"/>
        <w:numPr>
          <w:ilvl w:val="0"/>
          <w:numId w:val="92"/>
        </w:numPr>
        <w:tabs>
          <w:tab w:val="clear" w:pos="720"/>
        </w:tabs>
        <w:rPr>
          <w:rStyle w:val="HTML1"/>
        </w:rPr>
      </w:pPr>
      <w:r w:rsidRPr="00613BB9">
        <w:rPr>
          <w:rStyle w:val="hljs-attr"/>
        </w:rPr>
        <w:t xml:space="preserve">  display:</w:t>
      </w:r>
      <w:r w:rsidRPr="00613BB9">
        <w:rPr>
          <w:rStyle w:val="HTML1"/>
        </w:rPr>
        <w:t xml:space="preserve"> </w:t>
      </w:r>
      <w:r w:rsidRPr="00613BB9">
        <w:rPr>
          <w:rStyle w:val="hljs-string"/>
        </w:rPr>
        <w:t>post</w:t>
      </w:r>
    </w:p>
    <w:p w14:paraId="0E3752AD" w14:textId="77777777" w:rsidR="008B5EF5" w:rsidRPr="00613BB9" w:rsidRDefault="008B5EF5" w:rsidP="008B5EF5">
      <w:pPr>
        <w:pStyle w:val="bs-callout"/>
        <w:ind w:left="720"/>
      </w:pPr>
      <w:r w:rsidRPr="00613BB9">
        <w:t xml:space="preserve">已知侧栏在 </w:t>
      </w:r>
      <w:r w:rsidRPr="00613BB9">
        <w:rPr>
          <w:rStyle w:val="HTML1"/>
        </w:rPr>
        <w:t>use motion: false</w:t>
      </w:r>
      <w:r w:rsidRPr="00613BB9">
        <w:t xml:space="preserve"> 的情况下不会展示。 影响版本</w:t>
      </w:r>
      <w:r w:rsidRPr="00613BB9">
        <w:rPr>
          <w:rStyle w:val="label"/>
        </w:rPr>
        <w:t>5.0.0</w:t>
      </w:r>
      <w:r w:rsidRPr="00613BB9">
        <w:t xml:space="preserve">及更低版本。 </w:t>
      </w:r>
    </w:p>
    <w:p w14:paraId="7B6B81B3" w14:textId="77777777" w:rsidR="008B5EF5" w:rsidRPr="00613BB9" w:rsidRDefault="008B5EF5" w:rsidP="008B5EF5">
      <w:pPr>
        <w:pStyle w:val="5"/>
      </w:pPr>
      <w:bookmarkStart w:id="789" w:name="_Toc46395384"/>
      <w:r w:rsidRPr="00613BB9">
        <w:t>设置 头像</w:t>
      </w:r>
      <w:bookmarkEnd w:id="789"/>
    </w:p>
    <w:p w14:paraId="665B9B79" w14:textId="77777777" w:rsidR="008B5EF5" w:rsidRPr="00613BB9" w:rsidRDefault="008B5EF5" w:rsidP="008B5EF5">
      <w:pPr>
        <w:pStyle w:val="a3"/>
      </w:pPr>
      <w:r w:rsidRPr="00613BB9">
        <w:t xml:space="preserve">编辑 </w:t>
      </w:r>
      <w:r w:rsidRPr="00613BB9">
        <w:rPr>
          <w:rStyle w:val="label"/>
        </w:rPr>
        <w:t>主题配置文件</w:t>
      </w:r>
      <w:r w:rsidRPr="00613BB9">
        <w:t xml:space="preserve">， 修改字段 </w:t>
      </w:r>
      <w:r w:rsidRPr="00613BB9">
        <w:rPr>
          <w:rStyle w:val="HTML1"/>
        </w:rPr>
        <w:t>avatar</w:t>
      </w:r>
      <w:r w:rsidRPr="00613BB9">
        <w:t xml:space="preserve">， 值设置成头像的链接地址。其中，头像的链接地址可以是：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4"/>
        <w:gridCol w:w="6932"/>
      </w:tblGrid>
      <w:tr w:rsidR="008B5EF5" w:rsidRPr="00613BB9" w14:paraId="4740D05E" w14:textId="77777777" w:rsidTr="008B5EF5">
        <w:trPr>
          <w:tblHeader/>
          <w:tblCellSpacing w:w="15" w:type="dxa"/>
        </w:trPr>
        <w:tc>
          <w:tcPr>
            <w:tcW w:w="0" w:type="auto"/>
            <w:vAlign w:val="center"/>
            <w:hideMark/>
          </w:tcPr>
          <w:p w14:paraId="63685D14" w14:textId="77777777" w:rsidR="008B5EF5" w:rsidRPr="00613BB9" w:rsidRDefault="008B5EF5" w:rsidP="008B5EF5">
            <w:pPr>
              <w:jc w:val="center"/>
              <w:rPr>
                <w:b/>
                <w:bCs/>
              </w:rPr>
            </w:pPr>
            <w:r w:rsidRPr="00613BB9">
              <w:rPr>
                <w:b/>
                <w:bCs/>
              </w:rPr>
              <w:t>地址</w:t>
            </w:r>
          </w:p>
        </w:tc>
        <w:tc>
          <w:tcPr>
            <w:tcW w:w="0" w:type="auto"/>
            <w:vAlign w:val="center"/>
            <w:hideMark/>
          </w:tcPr>
          <w:p w14:paraId="35C7A63A" w14:textId="77777777" w:rsidR="008B5EF5" w:rsidRPr="00613BB9" w:rsidRDefault="008B5EF5" w:rsidP="008B5EF5">
            <w:pPr>
              <w:jc w:val="center"/>
              <w:rPr>
                <w:b/>
                <w:bCs/>
              </w:rPr>
            </w:pPr>
            <w:r w:rsidRPr="00613BB9">
              <w:rPr>
                <w:b/>
                <w:bCs/>
              </w:rPr>
              <w:t>值</w:t>
            </w:r>
          </w:p>
        </w:tc>
      </w:tr>
      <w:tr w:rsidR="008B5EF5" w:rsidRPr="00613BB9" w14:paraId="1FF6C90A" w14:textId="77777777" w:rsidTr="008B5EF5">
        <w:trPr>
          <w:tblCellSpacing w:w="15" w:type="dxa"/>
        </w:trPr>
        <w:tc>
          <w:tcPr>
            <w:tcW w:w="0" w:type="auto"/>
            <w:vAlign w:val="center"/>
            <w:hideMark/>
          </w:tcPr>
          <w:p w14:paraId="1C868310" w14:textId="77777777" w:rsidR="008B5EF5" w:rsidRPr="00613BB9" w:rsidRDefault="008B5EF5" w:rsidP="008B5EF5">
            <w:pPr>
              <w:jc w:val="left"/>
            </w:pPr>
            <w:r w:rsidRPr="00613BB9">
              <w:t>完整的互联网 URI</w:t>
            </w:r>
          </w:p>
        </w:tc>
        <w:tc>
          <w:tcPr>
            <w:tcW w:w="0" w:type="auto"/>
            <w:vAlign w:val="center"/>
            <w:hideMark/>
          </w:tcPr>
          <w:p w14:paraId="6F5EB947" w14:textId="77777777" w:rsidR="008B5EF5" w:rsidRPr="00613BB9" w:rsidRDefault="008B5EF5" w:rsidP="008B5EF5">
            <w:r w:rsidRPr="00613BB9">
              <w:rPr>
                <w:rStyle w:val="HTML1"/>
              </w:rPr>
              <w:t>http://example.com/avatar.png</w:t>
            </w:r>
            <w:r w:rsidRPr="00613BB9">
              <w:t xml:space="preserve"> </w:t>
            </w:r>
          </w:p>
        </w:tc>
      </w:tr>
      <w:tr w:rsidR="008B5EF5" w:rsidRPr="00613BB9" w14:paraId="144F7EB2" w14:textId="77777777" w:rsidTr="008B5EF5">
        <w:trPr>
          <w:tblCellSpacing w:w="15" w:type="dxa"/>
        </w:trPr>
        <w:tc>
          <w:tcPr>
            <w:tcW w:w="0" w:type="auto"/>
            <w:vAlign w:val="center"/>
            <w:hideMark/>
          </w:tcPr>
          <w:p w14:paraId="598B3C01" w14:textId="77777777" w:rsidR="008B5EF5" w:rsidRPr="00613BB9" w:rsidRDefault="008B5EF5" w:rsidP="008B5EF5">
            <w:r w:rsidRPr="00613BB9">
              <w:t>站点内的地址</w:t>
            </w:r>
          </w:p>
        </w:tc>
        <w:tc>
          <w:tcPr>
            <w:tcW w:w="0" w:type="auto"/>
            <w:vAlign w:val="center"/>
            <w:hideMark/>
          </w:tcPr>
          <w:p w14:paraId="4D89D51E" w14:textId="77777777" w:rsidR="008B5EF5" w:rsidRPr="00613BB9" w:rsidRDefault="008B5EF5" w:rsidP="008B5EF5">
            <w:pPr>
              <w:pStyle w:val="a3"/>
            </w:pPr>
            <w:r w:rsidRPr="00613BB9">
              <w:t xml:space="preserve">将头像放置主题目录下的 </w:t>
            </w:r>
            <w:r w:rsidRPr="00613BB9">
              <w:rPr>
                <w:rStyle w:val="HTML1"/>
              </w:rPr>
              <w:t>source/uploads/</w:t>
            </w:r>
            <w:r w:rsidRPr="00613BB9">
              <w:t xml:space="preserve"> （新建 uploads 目录若不存在） </w:t>
            </w:r>
            <w:r w:rsidRPr="00613BB9">
              <w:br/>
              <w:t>配置为：</w:t>
            </w:r>
            <w:r w:rsidRPr="00613BB9">
              <w:rPr>
                <w:rStyle w:val="HTML1"/>
              </w:rPr>
              <w:t>avatar: /uploads/avatar.png</w:t>
            </w:r>
            <w:r w:rsidRPr="00613BB9">
              <w:t xml:space="preserve"> </w:t>
            </w:r>
          </w:p>
          <w:p w14:paraId="3BC1C92C" w14:textId="77777777" w:rsidR="008B5EF5" w:rsidRPr="00613BB9" w:rsidRDefault="008B5EF5" w:rsidP="008B5EF5">
            <w:pPr>
              <w:pStyle w:val="a3"/>
            </w:pPr>
            <w:r w:rsidRPr="00613BB9">
              <w:t xml:space="preserve">或者 放置在 </w:t>
            </w:r>
            <w:r w:rsidRPr="00613BB9">
              <w:rPr>
                <w:rStyle w:val="HTML1"/>
              </w:rPr>
              <w:t>source/images/</w:t>
            </w:r>
            <w:r w:rsidRPr="00613BB9">
              <w:t xml:space="preserve"> 目录下 </w:t>
            </w:r>
            <w:r w:rsidRPr="00613BB9">
              <w:br/>
              <w:t>配置为：</w:t>
            </w:r>
            <w:r w:rsidRPr="00613BB9">
              <w:rPr>
                <w:rStyle w:val="HTML1"/>
              </w:rPr>
              <w:t>avatar: /images/avatar.png</w:t>
            </w:r>
            <w:r w:rsidRPr="00613BB9">
              <w:t xml:space="preserve"> </w:t>
            </w:r>
          </w:p>
        </w:tc>
      </w:tr>
    </w:tbl>
    <w:p w14:paraId="48BC20BF" w14:textId="77777777" w:rsidR="008B5EF5" w:rsidRPr="00613BB9" w:rsidRDefault="008B5EF5" w:rsidP="008B5EF5">
      <w:r w:rsidRPr="00613BB9">
        <w:t xml:space="preserve">头像设置示例 </w:t>
      </w:r>
    </w:p>
    <w:p w14:paraId="74410E0F" w14:textId="77777777" w:rsidR="008B5EF5" w:rsidRPr="00613BB9" w:rsidRDefault="008B5EF5" w:rsidP="008B5EF5">
      <w:pPr>
        <w:pStyle w:val="HTML"/>
        <w:rPr>
          <w:rStyle w:val="HTML1"/>
        </w:rPr>
      </w:pPr>
      <w:r w:rsidRPr="00613BB9">
        <w:rPr>
          <w:rStyle w:val="hljs-attr"/>
        </w:rPr>
        <w:t>avatar:</w:t>
      </w:r>
      <w:r w:rsidRPr="00613BB9">
        <w:rPr>
          <w:rStyle w:val="HTML1"/>
        </w:rPr>
        <w:t xml:space="preserve"> </w:t>
      </w:r>
      <w:r w:rsidRPr="00613BB9">
        <w:rPr>
          <w:rStyle w:val="hljs-attr"/>
        </w:rPr>
        <w:t>http://example.com/avatar.png</w:t>
      </w:r>
    </w:p>
    <w:p w14:paraId="7EC54B02" w14:textId="77777777" w:rsidR="008B5EF5" w:rsidRPr="00613BB9" w:rsidRDefault="008B5EF5" w:rsidP="008B5EF5">
      <w:pPr>
        <w:pStyle w:val="5"/>
      </w:pPr>
      <w:bookmarkStart w:id="790" w:name="_Toc46395385"/>
      <w:r w:rsidRPr="00613BB9">
        <w:lastRenderedPageBreak/>
        <w:t>设置 作者昵称</w:t>
      </w:r>
      <w:bookmarkEnd w:id="790"/>
    </w:p>
    <w:p w14:paraId="71DB8BC7" w14:textId="77777777" w:rsidR="008B5EF5" w:rsidRPr="00613BB9" w:rsidRDefault="008B5EF5" w:rsidP="008B5EF5">
      <w:pPr>
        <w:pStyle w:val="a3"/>
      </w:pPr>
      <w:r w:rsidRPr="00613BB9">
        <w:t xml:space="preserve">编辑 </w:t>
      </w:r>
      <w:r w:rsidRPr="00613BB9">
        <w:rPr>
          <w:rStyle w:val="label"/>
        </w:rPr>
        <w:t>站点配置文件</w:t>
      </w:r>
      <w:r w:rsidRPr="00613BB9">
        <w:t xml:space="preserve">， 设置 </w:t>
      </w:r>
      <w:r w:rsidRPr="00613BB9">
        <w:rPr>
          <w:rStyle w:val="HTML1"/>
        </w:rPr>
        <w:t>author</w:t>
      </w:r>
      <w:r w:rsidRPr="00613BB9">
        <w:t xml:space="preserve"> 为你的昵称。 </w:t>
      </w:r>
    </w:p>
    <w:p w14:paraId="0E8E3B78" w14:textId="77777777" w:rsidR="008B5EF5" w:rsidRPr="00613BB9" w:rsidRDefault="008B5EF5" w:rsidP="008B5EF5">
      <w:pPr>
        <w:pStyle w:val="5"/>
      </w:pPr>
      <w:bookmarkStart w:id="791" w:name="_Toc46395386"/>
      <w:r w:rsidRPr="00613BB9">
        <w:t>站点描述</w:t>
      </w:r>
      <w:bookmarkEnd w:id="791"/>
    </w:p>
    <w:p w14:paraId="018C2CE9" w14:textId="77777777" w:rsidR="008B5EF5" w:rsidRPr="00613BB9" w:rsidRDefault="008B5EF5" w:rsidP="008B5EF5">
      <w:pPr>
        <w:pStyle w:val="a3"/>
      </w:pPr>
      <w:r w:rsidRPr="00613BB9">
        <w:t xml:space="preserve">编辑 </w:t>
      </w:r>
      <w:r w:rsidRPr="00613BB9">
        <w:rPr>
          <w:rStyle w:val="label"/>
        </w:rPr>
        <w:t>站点配置文件</w:t>
      </w:r>
      <w:r w:rsidRPr="00613BB9">
        <w:t xml:space="preserve">， 设置 </w:t>
      </w:r>
      <w:r w:rsidRPr="00613BB9">
        <w:rPr>
          <w:rStyle w:val="HTML1"/>
        </w:rPr>
        <w:t>description</w:t>
      </w:r>
      <w:r w:rsidRPr="00613BB9">
        <w:t xml:space="preserve"> 字段为你的站点描述。站点描述可以是你喜欢的一句签名:) </w:t>
      </w:r>
    </w:p>
    <w:p w14:paraId="5269C6EC" w14:textId="77777777" w:rsidR="00853618" w:rsidRPr="00613BB9" w:rsidRDefault="00853618" w:rsidP="000006C9">
      <w:pPr>
        <w:pStyle w:val="4"/>
      </w:pPr>
      <w:bookmarkStart w:id="792" w:name="_Toc46395387"/>
      <w:r w:rsidRPr="00613BB9">
        <w:t>NexT</w:t>
      </w:r>
      <w:r w:rsidRPr="00613BB9">
        <w:rPr>
          <w:rFonts w:hint="eastAsia"/>
        </w:rPr>
        <w:t>标签</w:t>
      </w:r>
      <w:bookmarkEnd w:id="792"/>
    </w:p>
    <w:p w14:paraId="3F0125E0" w14:textId="77777777" w:rsidR="00853618" w:rsidRPr="00613BB9" w:rsidRDefault="00853618" w:rsidP="000006C9"/>
    <w:p w14:paraId="2A16C98F" w14:textId="77777777" w:rsidR="00853618" w:rsidRPr="00613BB9" w:rsidRDefault="00853618" w:rsidP="000006C9"/>
    <w:p w14:paraId="473F3BDB" w14:textId="77777777" w:rsidR="00853618" w:rsidRPr="00613BB9" w:rsidRDefault="00853618" w:rsidP="000006C9">
      <w:pPr>
        <w:pStyle w:val="a3"/>
      </w:pPr>
      <w:r w:rsidRPr="00613BB9">
        <w:t xml:space="preserve">「标签」(Tag Plugin) 是 Hexo 提供的一种快速生成特定内容的方式。 例如，在标准 Markdown 语法中，我们无法指定图片的大小。这种情景，我们即可使用标签来解决。 Hexo 内置来许多标签来帮助写作者可以更快的书写， </w:t>
      </w:r>
      <w:hyperlink r:id="rId2303" w:tgtFrame="_blank" w:history="1">
        <w:r w:rsidRPr="00613BB9">
          <w:rPr>
            <w:rStyle w:val="a4"/>
            <w:color w:val="auto"/>
          </w:rPr>
          <w:t>完整的标签列表</w:t>
        </w:r>
      </w:hyperlink>
      <w:r w:rsidRPr="00613BB9">
        <w:t xml:space="preserve"> 可以参考 Hexo 官网。 另外，Hexo 也开放来接口给主题，使主题有可能提供给写作者更简便的写作方法。 以下标签便是 NexT 主题当前提供的标签。 </w:t>
      </w:r>
    </w:p>
    <w:p w14:paraId="5FE81048" w14:textId="77777777" w:rsidR="00853618" w:rsidRPr="00613BB9" w:rsidRDefault="00853618" w:rsidP="000006C9">
      <w:pPr>
        <w:pStyle w:val="5"/>
      </w:pPr>
      <w:bookmarkStart w:id="793" w:name="_Toc46395388"/>
      <w:r w:rsidRPr="00613BB9">
        <w:t>文本居中的引用</w:t>
      </w:r>
      <w:bookmarkEnd w:id="793"/>
    </w:p>
    <w:p w14:paraId="64C57E2F" w14:textId="77777777" w:rsidR="00853618" w:rsidRPr="00613BB9" w:rsidRDefault="00853618" w:rsidP="000006C9">
      <w:pPr>
        <w:pStyle w:val="a3"/>
      </w:pPr>
      <w:r w:rsidRPr="00613BB9">
        <w:t xml:space="preserve">此标签将生成一个带上下分割线的引用，同时引用内文本将自动居中。 文本居中时，多行文本若长度不等，视觉上会显得不对称，因此建议在引用单行文本的场景下使用。 例如作为文章开篇引用 或者 结束语之前的总结引用。 </w:t>
      </w:r>
    </w:p>
    <w:p w14:paraId="0786BDB9" w14:textId="77777777" w:rsidR="00853618" w:rsidRPr="00613BB9" w:rsidRDefault="00853618" w:rsidP="000006C9">
      <w:pPr>
        <w:pStyle w:val="7"/>
      </w:pPr>
      <w:r w:rsidRPr="00613BB9">
        <w:t>使用方式</w:t>
      </w:r>
    </w:p>
    <w:p w14:paraId="57292438" w14:textId="77777777" w:rsidR="00853618" w:rsidRPr="00613BB9" w:rsidRDefault="00853618" w:rsidP="000006C9">
      <w:pPr>
        <w:widowControl/>
        <w:numPr>
          <w:ilvl w:val="0"/>
          <w:numId w:val="111"/>
        </w:numPr>
        <w:spacing w:before="100" w:beforeAutospacing="1" w:after="100" w:afterAutospacing="1"/>
        <w:jc w:val="left"/>
      </w:pPr>
      <w:r w:rsidRPr="00613BB9">
        <w:t xml:space="preserve">HTML方式：使用这种方式时，给 </w:t>
      </w:r>
      <w:r w:rsidRPr="00613BB9">
        <w:rPr>
          <w:rStyle w:val="HTML1"/>
        </w:rPr>
        <w:t>img</w:t>
      </w:r>
      <w:r w:rsidRPr="00613BB9">
        <w:t xml:space="preserve"> 添加属性 </w:t>
      </w:r>
      <w:r w:rsidRPr="00613BB9">
        <w:rPr>
          <w:rStyle w:val="HTML1"/>
        </w:rPr>
        <w:t>class="blockquote-center"</w:t>
      </w:r>
      <w:r w:rsidRPr="00613BB9">
        <w:t xml:space="preserve"> 即可。</w:t>
      </w:r>
    </w:p>
    <w:p w14:paraId="605F5328" w14:textId="77777777" w:rsidR="00853618" w:rsidRPr="00613BB9" w:rsidRDefault="00853618" w:rsidP="000006C9">
      <w:pPr>
        <w:widowControl/>
        <w:numPr>
          <w:ilvl w:val="0"/>
          <w:numId w:val="111"/>
        </w:numPr>
        <w:spacing w:before="100" w:beforeAutospacing="1" w:after="100" w:afterAutospacing="1"/>
        <w:jc w:val="left"/>
      </w:pPr>
      <w:r w:rsidRPr="00613BB9">
        <w:t xml:space="preserve">标签方式：使用 </w:t>
      </w:r>
      <w:r w:rsidRPr="00613BB9">
        <w:rPr>
          <w:rStyle w:val="HTML1"/>
        </w:rPr>
        <w:t>centerquote</w:t>
      </w:r>
      <w:r w:rsidRPr="00613BB9">
        <w:t xml:space="preserve"> 或者 简写 </w:t>
      </w:r>
      <w:r w:rsidRPr="00613BB9">
        <w:rPr>
          <w:rStyle w:val="HTML1"/>
        </w:rPr>
        <w:t>cq</w:t>
      </w:r>
      <w:r w:rsidRPr="00613BB9">
        <w:t xml:space="preserve">。 </w:t>
      </w:r>
    </w:p>
    <w:p w14:paraId="44060511" w14:textId="77777777" w:rsidR="00853618" w:rsidRPr="00613BB9" w:rsidRDefault="00853618" w:rsidP="000006C9">
      <w:pPr>
        <w:pStyle w:val="bs-callout"/>
      </w:pPr>
      <w:r w:rsidRPr="00613BB9">
        <w:t xml:space="preserve">此标签要求 NexT 的版本在 </w:t>
      </w:r>
      <w:r w:rsidRPr="00613BB9">
        <w:rPr>
          <w:rStyle w:val="label"/>
        </w:rPr>
        <w:t>0.4.5</w:t>
      </w:r>
      <w:r w:rsidRPr="00613BB9">
        <w:t xml:space="preserve"> 或以上。 若你正在使用的版本比较低，可以选择使用 </w:t>
      </w:r>
      <w:r w:rsidRPr="00613BB9">
        <w:rPr>
          <w:rStyle w:val="HTML1"/>
        </w:rPr>
        <w:t>HTML</w:t>
      </w:r>
      <w:r w:rsidRPr="00613BB9">
        <w:t xml:space="preserve"> 方式。 </w:t>
      </w:r>
    </w:p>
    <w:p w14:paraId="35FD275B" w14:textId="77777777" w:rsidR="00853618" w:rsidRPr="00613BB9" w:rsidRDefault="00853618" w:rsidP="000006C9">
      <w:r w:rsidRPr="00613BB9">
        <w:rPr>
          <w:rStyle w:val="label"/>
        </w:rPr>
        <w:t>标签调用方法</w:t>
      </w:r>
      <w:r w:rsidRPr="00613BB9">
        <w:t xml:space="preserve"> </w:t>
      </w:r>
    </w:p>
    <w:p w14:paraId="4BDBA127" w14:textId="77777777" w:rsidR="00853618" w:rsidRPr="00613BB9" w:rsidRDefault="00853618" w:rsidP="000006C9">
      <w:pPr>
        <w:pStyle w:val="HTML"/>
        <w:rPr>
          <w:rStyle w:val="xml"/>
        </w:rPr>
      </w:pPr>
      <w:r w:rsidRPr="00613BB9">
        <w:rPr>
          <w:rStyle w:val="hljs-comment"/>
        </w:rPr>
        <w:lastRenderedPageBreak/>
        <w:t>&lt;!-- HTML方式: 直接在 Markdown 文件中编写 HTML 来调用 --&gt;</w:t>
      </w:r>
    </w:p>
    <w:p w14:paraId="43C23FDE" w14:textId="77777777" w:rsidR="00853618" w:rsidRPr="00613BB9" w:rsidRDefault="00853618" w:rsidP="000006C9">
      <w:pPr>
        <w:pStyle w:val="HTML"/>
        <w:rPr>
          <w:rStyle w:val="xml"/>
        </w:rPr>
      </w:pPr>
      <w:r w:rsidRPr="00613BB9">
        <w:rPr>
          <w:rStyle w:val="hljs-comment"/>
        </w:rPr>
        <w:t>&lt;!-- 其中 class="blockquote-center" 是必须的 --&gt;</w:t>
      </w:r>
    </w:p>
    <w:p w14:paraId="0E18F44E" w14:textId="77777777" w:rsidR="00853618" w:rsidRPr="00613BB9" w:rsidRDefault="00853618" w:rsidP="000006C9">
      <w:pPr>
        <w:pStyle w:val="HTML"/>
        <w:rPr>
          <w:rStyle w:val="xml"/>
        </w:rPr>
      </w:pPr>
      <w:r w:rsidRPr="00613BB9">
        <w:rPr>
          <w:rStyle w:val="hljs-tag"/>
        </w:rPr>
        <w:t>&lt;</w:t>
      </w:r>
      <w:r w:rsidRPr="00613BB9">
        <w:rPr>
          <w:rStyle w:val="hljs-name"/>
        </w:rPr>
        <w:t>blockquote</w:t>
      </w:r>
      <w:r w:rsidRPr="00613BB9">
        <w:rPr>
          <w:rStyle w:val="hljs-tag"/>
        </w:rPr>
        <w:t xml:space="preserve"> </w:t>
      </w:r>
      <w:r w:rsidRPr="00613BB9">
        <w:rPr>
          <w:rStyle w:val="hljs-attr"/>
        </w:rPr>
        <w:t>class</w:t>
      </w:r>
      <w:r w:rsidRPr="00613BB9">
        <w:rPr>
          <w:rStyle w:val="hljs-tag"/>
        </w:rPr>
        <w:t>=</w:t>
      </w:r>
      <w:r w:rsidRPr="00613BB9">
        <w:rPr>
          <w:rStyle w:val="hljs-string"/>
        </w:rPr>
        <w:t>"blockquote-center"</w:t>
      </w:r>
      <w:r w:rsidRPr="00613BB9">
        <w:rPr>
          <w:rStyle w:val="hljs-tag"/>
        </w:rPr>
        <w:t>&gt;</w:t>
      </w:r>
      <w:r w:rsidRPr="00613BB9">
        <w:rPr>
          <w:rStyle w:val="xml"/>
        </w:rPr>
        <w:t>blah blah blah</w:t>
      </w:r>
      <w:r w:rsidRPr="00613BB9">
        <w:rPr>
          <w:rStyle w:val="hljs-tag"/>
        </w:rPr>
        <w:t>&lt;/</w:t>
      </w:r>
      <w:r w:rsidRPr="00613BB9">
        <w:rPr>
          <w:rStyle w:val="hljs-name"/>
        </w:rPr>
        <w:t>blockquote</w:t>
      </w:r>
      <w:r w:rsidRPr="00613BB9">
        <w:rPr>
          <w:rStyle w:val="hljs-tag"/>
        </w:rPr>
        <w:t>&gt;</w:t>
      </w:r>
    </w:p>
    <w:p w14:paraId="6E6100D7" w14:textId="77777777" w:rsidR="00853618" w:rsidRPr="00613BB9" w:rsidRDefault="00853618" w:rsidP="000006C9">
      <w:pPr>
        <w:pStyle w:val="HTML"/>
        <w:rPr>
          <w:rStyle w:val="xml"/>
        </w:rPr>
      </w:pPr>
    </w:p>
    <w:p w14:paraId="1A6A3444" w14:textId="77777777" w:rsidR="00853618" w:rsidRPr="00613BB9" w:rsidRDefault="00853618" w:rsidP="000006C9">
      <w:pPr>
        <w:pStyle w:val="HTML"/>
        <w:rPr>
          <w:rStyle w:val="xml"/>
        </w:rPr>
      </w:pPr>
      <w:r w:rsidRPr="00613BB9">
        <w:rPr>
          <w:rStyle w:val="hljs-comment"/>
        </w:rPr>
        <w:t>&lt;!-- 标签 方式，要求版本在0.4.5或以上 --&gt;</w:t>
      </w:r>
    </w:p>
    <w:p w14:paraId="7763C76D" w14:textId="77777777" w:rsidR="00853618" w:rsidRPr="00613BB9" w:rsidRDefault="00853618" w:rsidP="000006C9">
      <w:pPr>
        <w:pStyle w:val="HTML"/>
        <w:rPr>
          <w:rStyle w:val="xml"/>
        </w:rPr>
      </w:pPr>
      <w:r w:rsidRPr="00613BB9">
        <w:rPr>
          <w:rStyle w:val="hljs-template-tag"/>
        </w:rPr>
        <w:t xml:space="preserve">{% </w:t>
      </w:r>
      <w:r w:rsidRPr="00613BB9">
        <w:rPr>
          <w:rStyle w:val="hljs-name"/>
        </w:rPr>
        <w:t>centerquote</w:t>
      </w:r>
      <w:r w:rsidRPr="00613BB9">
        <w:rPr>
          <w:rStyle w:val="hljs-template-tag"/>
        </w:rPr>
        <w:t xml:space="preserve"> %}</w:t>
      </w:r>
      <w:r w:rsidRPr="00613BB9">
        <w:rPr>
          <w:rStyle w:val="xml"/>
        </w:rPr>
        <w:t>blah blah blah</w:t>
      </w:r>
      <w:r w:rsidRPr="00613BB9">
        <w:rPr>
          <w:rStyle w:val="hljs-template-tag"/>
        </w:rPr>
        <w:t xml:space="preserve">{% </w:t>
      </w:r>
      <w:r w:rsidRPr="00613BB9">
        <w:rPr>
          <w:rStyle w:val="hljs-name"/>
        </w:rPr>
        <w:t>endcenterquote</w:t>
      </w:r>
      <w:r w:rsidRPr="00613BB9">
        <w:rPr>
          <w:rStyle w:val="hljs-template-tag"/>
        </w:rPr>
        <w:t xml:space="preserve"> %}</w:t>
      </w:r>
    </w:p>
    <w:p w14:paraId="49E69FAD" w14:textId="77777777" w:rsidR="00853618" w:rsidRPr="00613BB9" w:rsidRDefault="00853618" w:rsidP="000006C9">
      <w:pPr>
        <w:pStyle w:val="HTML"/>
        <w:rPr>
          <w:rStyle w:val="xml"/>
        </w:rPr>
      </w:pPr>
    </w:p>
    <w:p w14:paraId="2F888C16" w14:textId="77777777" w:rsidR="00853618" w:rsidRPr="00613BB9" w:rsidRDefault="00853618" w:rsidP="000006C9">
      <w:pPr>
        <w:pStyle w:val="HTML"/>
        <w:rPr>
          <w:rStyle w:val="xml"/>
        </w:rPr>
      </w:pPr>
      <w:r w:rsidRPr="00613BB9">
        <w:rPr>
          <w:rStyle w:val="hljs-comment"/>
        </w:rPr>
        <w:t>&lt;!-- 标签别名 --&gt;</w:t>
      </w:r>
    </w:p>
    <w:p w14:paraId="2472F279" w14:textId="77777777" w:rsidR="00853618" w:rsidRPr="00613BB9" w:rsidRDefault="00853618" w:rsidP="000006C9">
      <w:pPr>
        <w:pStyle w:val="HTML"/>
        <w:rPr>
          <w:rStyle w:val="xml"/>
        </w:rPr>
      </w:pPr>
      <w:r w:rsidRPr="00613BB9">
        <w:rPr>
          <w:rStyle w:val="hljs-template-tag"/>
        </w:rPr>
        <w:t xml:space="preserve">{% </w:t>
      </w:r>
      <w:r w:rsidRPr="00613BB9">
        <w:rPr>
          <w:rStyle w:val="hljs-name"/>
        </w:rPr>
        <w:t>cq</w:t>
      </w:r>
      <w:r w:rsidRPr="00613BB9">
        <w:rPr>
          <w:rStyle w:val="hljs-template-tag"/>
        </w:rPr>
        <w:t xml:space="preserve"> %}</w:t>
      </w:r>
      <w:r w:rsidRPr="00613BB9">
        <w:rPr>
          <w:rStyle w:val="xml"/>
        </w:rPr>
        <w:t xml:space="preserve"> blah blah blah </w:t>
      </w:r>
      <w:r w:rsidRPr="00613BB9">
        <w:rPr>
          <w:rStyle w:val="hljs-template-tag"/>
        </w:rPr>
        <w:t xml:space="preserve">{% </w:t>
      </w:r>
      <w:r w:rsidRPr="00613BB9">
        <w:rPr>
          <w:rStyle w:val="hljs-name"/>
        </w:rPr>
        <w:t>endcq</w:t>
      </w:r>
      <w:r w:rsidRPr="00613BB9">
        <w:rPr>
          <w:rStyle w:val="hljs-template-tag"/>
        </w:rPr>
        <w:t xml:space="preserve"> %}</w:t>
      </w:r>
    </w:p>
    <w:p w14:paraId="68CCD48F" w14:textId="77777777" w:rsidR="00853618" w:rsidRPr="00613BB9" w:rsidRDefault="00853618" w:rsidP="000006C9">
      <w:pPr>
        <w:pStyle w:val="7"/>
      </w:pPr>
      <w:r w:rsidRPr="00613BB9">
        <w:t>效果示例:</w:t>
      </w:r>
    </w:p>
    <w:p w14:paraId="15037287" w14:textId="77777777" w:rsidR="00853618" w:rsidRPr="00613BB9" w:rsidRDefault="00853618" w:rsidP="000006C9">
      <w:r w:rsidRPr="00613BB9">
        <w:rPr>
          <w:noProof/>
        </w:rPr>
        <w:drawing>
          <wp:inline distT="0" distB="0" distL="0" distR="0" wp14:anchorId="635938C6" wp14:editId="70E3E4E2">
            <wp:extent cx="5274310" cy="2069465"/>
            <wp:effectExtent l="0" t="0" r="2540" b="6985"/>
            <wp:docPr id="78" name="图片 78" descr="Center Blockquot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enter Blockquote Tag"/>
                    <pic:cNvPicPr>
                      <a:picLocks noChangeAspect="1" noChangeArrowheads="1"/>
                    </pic:cNvPicPr>
                  </pic:nvPicPr>
                  <pic:blipFill>
                    <a:blip r:embed="rId2304">
                      <a:extLst>
                        <a:ext uri="{28A0092B-C50C-407E-A947-70E740481C1C}">
                          <a14:useLocalDpi xmlns:a14="http://schemas.microsoft.com/office/drawing/2010/main" val="0"/>
                        </a:ext>
                      </a:extLst>
                    </a:blip>
                    <a:srcRect/>
                    <a:stretch>
                      <a:fillRect/>
                    </a:stretch>
                  </pic:blipFill>
                  <pic:spPr bwMode="auto">
                    <a:xfrm>
                      <a:off x="0" y="0"/>
                      <a:ext cx="5274310" cy="2069465"/>
                    </a:xfrm>
                    <a:prstGeom prst="rect">
                      <a:avLst/>
                    </a:prstGeom>
                    <a:noFill/>
                    <a:ln>
                      <a:noFill/>
                    </a:ln>
                  </pic:spPr>
                </pic:pic>
              </a:graphicData>
            </a:graphic>
          </wp:inline>
        </w:drawing>
      </w:r>
    </w:p>
    <w:p w14:paraId="404D7332" w14:textId="77777777" w:rsidR="00853618" w:rsidRPr="00613BB9" w:rsidRDefault="00853618" w:rsidP="000006C9">
      <w:pPr>
        <w:pStyle w:val="5"/>
      </w:pPr>
      <w:bookmarkStart w:id="794" w:name="_Toc46395389"/>
      <w:r w:rsidRPr="00613BB9">
        <w:t>突破容器宽度限制的图片</w:t>
      </w:r>
      <w:bookmarkEnd w:id="794"/>
    </w:p>
    <w:p w14:paraId="764909F2" w14:textId="77777777" w:rsidR="00853618" w:rsidRPr="00613BB9" w:rsidRDefault="00853618" w:rsidP="000006C9">
      <w:pPr>
        <w:pStyle w:val="a3"/>
      </w:pPr>
      <w:r w:rsidRPr="00613BB9">
        <w:t xml:space="preserve">当使用此标签引用图片时，图片将自动扩大 26%，并突破文章容器的宽度。 此标签使用于需要突出显示的图片, 图片的扩大与容器的偏差从视觉上提升图片的吸引力。 此标签有两种调用方式（详细参看底下示例）： </w:t>
      </w:r>
    </w:p>
    <w:p w14:paraId="6B0F7F60" w14:textId="77777777" w:rsidR="00853618" w:rsidRPr="00613BB9" w:rsidRDefault="00853618" w:rsidP="000006C9">
      <w:pPr>
        <w:pStyle w:val="7"/>
      </w:pPr>
      <w:r w:rsidRPr="00613BB9">
        <w:t>使用方式</w:t>
      </w:r>
    </w:p>
    <w:p w14:paraId="4C966675" w14:textId="77777777" w:rsidR="00853618" w:rsidRPr="00613BB9" w:rsidRDefault="00853618" w:rsidP="000006C9">
      <w:pPr>
        <w:widowControl/>
        <w:numPr>
          <w:ilvl w:val="0"/>
          <w:numId w:val="112"/>
        </w:numPr>
        <w:spacing w:before="100" w:beforeAutospacing="1" w:after="100" w:afterAutospacing="1"/>
        <w:jc w:val="left"/>
      </w:pPr>
      <w:r w:rsidRPr="00613BB9">
        <w:t xml:space="preserve">HTML方式：使用这种方式时，为 </w:t>
      </w:r>
      <w:r w:rsidRPr="00613BB9">
        <w:rPr>
          <w:rStyle w:val="HTML1"/>
        </w:rPr>
        <w:t>img</w:t>
      </w:r>
      <w:r w:rsidRPr="00613BB9">
        <w:t xml:space="preserve"> 添加属性 </w:t>
      </w:r>
      <w:r w:rsidRPr="00613BB9">
        <w:rPr>
          <w:rStyle w:val="HTML1"/>
        </w:rPr>
        <w:t>class="full-image"</w:t>
      </w:r>
      <w:r w:rsidRPr="00613BB9">
        <w:t>即可。</w:t>
      </w:r>
    </w:p>
    <w:p w14:paraId="40E57597" w14:textId="77777777" w:rsidR="00853618" w:rsidRPr="00613BB9" w:rsidRDefault="00853618" w:rsidP="000006C9">
      <w:pPr>
        <w:widowControl/>
        <w:numPr>
          <w:ilvl w:val="0"/>
          <w:numId w:val="112"/>
        </w:numPr>
        <w:spacing w:before="100" w:beforeAutospacing="1" w:after="100" w:afterAutospacing="1"/>
        <w:jc w:val="left"/>
      </w:pPr>
      <w:r w:rsidRPr="00613BB9">
        <w:t xml:space="preserve">标签方式：使用 </w:t>
      </w:r>
      <w:r w:rsidRPr="00613BB9">
        <w:rPr>
          <w:rStyle w:val="HTML1"/>
        </w:rPr>
        <w:t>fullimage</w:t>
      </w:r>
      <w:r w:rsidRPr="00613BB9">
        <w:t xml:space="preserve"> 或者 简写 </w:t>
      </w:r>
      <w:r w:rsidRPr="00613BB9">
        <w:rPr>
          <w:rStyle w:val="HTML1"/>
        </w:rPr>
        <w:t>fi</w:t>
      </w:r>
      <w:r w:rsidRPr="00613BB9">
        <w:t xml:space="preserve">， 并传递图片地址、 </w:t>
      </w:r>
      <w:r w:rsidRPr="00613BB9">
        <w:rPr>
          <w:rStyle w:val="HTML1"/>
        </w:rPr>
        <w:t>alt</w:t>
      </w:r>
      <w:r w:rsidRPr="00613BB9">
        <w:t xml:space="preserve"> 和 </w:t>
      </w:r>
      <w:r w:rsidRPr="00613BB9">
        <w:rPr>
          <w:rStyle w:val="HTML1"/>
        </w:rPr>
        <w:t>title</w:t>
      </w:r>
      <w:r w:rsidRPr="00613BB9">
        <w:t xml:space="preserve"> 属性即可。 属性之间以逗号分隔。 </w:t>
      </w:r>
    </w:p>
    <w:p w14:paraId="3DDCE897" w14:textId="77777777" w:rsidR="00853618" w:rsidRPr="00613BB9" w:rsidRDefault="00853618" w:rsidP="000006C9">
      <w:pPr>
        <w:pStyle w:val="bs-callout"/>
      </w:pPr>
      <w:r w:rsidRPr="00613BB9">
        <w:t xml:space="preserve">此标签要求 NexT 的版本在 </w:t>
      </w:r>
      <w:r w:rsidRPr="00613BB9">
        <w:rPr>
          <w:rStyle w:val="label"/>
        </w:rPr>
        <w:t>0.4.5</w:t>
      </w:r>
      <w:r w:rsidRPr="00613BB9">
        <w:t xml:space="preserve"> 或以上。 若你正在使用的版本比较低，可以选择使用 </w:t>
      </w:r>
      <w:r w:rsidRPr="00613BB9">
        <w:rPr>
          <w:rStyle w:val="HTML1"/>
        </w:rPr>
        <w:t>HTML</w:t>
      </w:r>
      <w:r w:rsidRPr="00613BB9">
        <w:t xml:space="preserve"> 方式。</w:t>
      </w:r>
      <w:r w:rsidRPr="00613BB9">
        <w:br/>
        <w:t xml:space="preserve">如果要在图片下显示图片的标题，请使用 标签方式 并给定 </w:t>
      </w:r>
      <w:r w:rsidRPr="00613BB9">
        <w:rPr>
          <w:rStyle w:val="HTML1"/>
        </w:rPr>
        <w:t>title</w:t>
      </w:r>
      <w:r w:rsidRPr="00613BB9">
        <w:t xml:space="preserve"> 属性。 </w:t>
      </w:r>
    </w:p>
    <w:p w14:paraId="5ED3AE50" w14:textId="77777777" w:rsidR="00853618" w:rsidRPr="00613BB9" w:rsidRDefault="00853618" w:rsidP="000006C9">
      <w:r w:rsidRPr="00613BB9">
        <w:rPr>
          <w:rStyle w:val="label"/>
        </w:rPr>
        <w:t xml:space="preserve">标签调用方法 </w:t>
      </w:r>
    </w:p>
    <w:p w14:paraId="79D31B82" w14:textId="77777777" w:rsidR="00853618" w:rsidRPr="00613BB9" w:rsidRDefault="00853618" w:rsidP="000006C9">
      <w:pPr>
        <w:pStyle w:val="HTML"/>
        <w:rPr>
          <w:rStyle w:val="xml"/>
        </w:rPr>
      </w:pPr>
      <w:r w:rsidRPr="00613BB9">
        <w:rPr>
          <w:rStyle w:val="hljs-comment"/>
        </w:rPr>
        <w:lastRenderedPageBreak/>
        <w:t>&lt;!-- HTML方式: 直接在 Markdown 文件中编写 HTML 来调用 --&gt;</w:t>
      </w:r>
    </w:p>
    <w:p w14:paraId="32D3525F" w14:textId="77777777" w:rsidR="00853618" w:rsidRPr="00613BB9" w:rsidRDefault="00853618" w:rsidP="000006C9">
      <w:pPr>
        <w:pStyle w:val="HTML"/>
        <w:rPr>
          <w:rStyle w:val="xml"/>
        </w:rPr>
      </w:pPr>
      <w:r w:rsidRPr="00613BB9">
        <w:rPr>
          <w:rStyle w:val="hljs-comment"/>
        </w:rPr>
        <w:t>&lt;!-- 其中 class="full-image" 是必须的 --&gt;</w:t>
      </w:r>
    </w:p>
    <w:p w14:paraId="700BE1FF" w14:textId="77777777" w:rsidR="00853618" w:rsidRPr="00613BB9" w:rsidRDefault="00853618" w:rsidP="000006C9">
      <w:pPr>
        <w:pStyle w:val="HTML"/>
        <w:rPr>
          <w:rStyle w:val="xml"/>
        </w:rPr>
      </w:pPr>
      <w:r w:rsidRPr="00613BB9">
        <w:rPr>
          <w:rStyle w:val="hljs-tag"/>
        </w:rPr>
        <w:t>&lt;</w:t>
      </w:r>
      <w:r w:rsidRPr="00613BB9">
        <w:rPr>
          <w:rStyle w:val="hljs-name"/>
        </w:rPr>
        <w:t>img</w:t>
      </w:r>
      <w:r w:rsidRPr="00613BB9">
        <w:rPr>
          <w:rStyle w:val="hljs-tag"/>
        </w:rPr>
        <w:t xml:space="preserve"> </w:t>
      </w:r>
      <w:r w:rsidRPr="00613BB9">
        <w:rPr>
          <w:rStyle w:val="hljs-attr"/>
        </w:rPr>
        <w:t>src</w:t>
      </w:r>
      <w:r w:rsidRPr="00613BB9">
        <w:rPr>
          <w:rStyle w:val="hljs-tag"/>
        </w:rPr>
        <w:t>=</w:t>
      </w:r>
      <w:r w:rsidRPr="00613BB9">
        <w:rPr>
          <w:rStyle w:val="hljs-string"/>
        </w:rPr>
        <w:t>"/image-url"</w:t>
      </w:r>
      <w:r w:rsidRPr="00613BB9">
        <w:rPr>
          <w:rStyle w:val="hljs-tag"/>
        </w:rPr>
        <w:t xml:space="preserve"> </w:t>
      </w:r>
      <w:r w:rsidRPr="00613BB9">
        <w:rPr>
          <w:rStyle w:val="hljs-attr"/>
        </w:rPr>
        <w:t>class</w:t>
      </w:r>
      <w:r w:rsidRPr="00613BB9">
        <w:rPr>
          <w:rStyle w:val="hljs-tag"/>
        </w:rPr>
        <w:t>=</w:t>
      </w:r>
      <w:r w:rsidRPr="00613BB9">
        <w:rPr>
          <w:rStyle w:val="hljs-string"/>
        </w:rPr>
        <w:t>"full-image"</w:t>
      </w:r>
      <w:r w:rsidRPr="00613BB9">
        <w:rPr>
          <w:rStyle w:val="hljs-tag"/>
        </w:rPr>
        <w:t xml:space="preserve"> /&gt;</w:t>
      </w:r>
    </w:p>
    <w:p w14:paraId="12E9EB86" w14:textId="77777777" w:rsidR="00853618" w:rsidRPr="00613BB9" w:rsidRDefault="00853618" w:rsidP="000006C9">
      <w:pPr>
        <w:pStyle w:val="HTML"/>
        <w:rPr>
          <w:rStyle w:val="xml"/>
        </w:rPr>
      </w:pPr>
    </w:p>
    <w:p w14:paraId="32FD3F22" w14:textId="77777777" w:rsidR="00853618" w:rsidRPr="00613BB9" w:rsidRDefault="00853618" w:rsidP="000006C9">
      <w:pPr>
        <w:pStyle w:val="HTML"/>
        <w:rPr>
          <w:rStyle w:val="xml"/>
        </w:rPr>
      </w:pPr>
      <w:r w:rsidRPr="00613BB9">
        <w:rPr>
          <w:rStyle w:val="hljs-comment"/>
        </w:rPr>
        <w:t>&lt;!-- 标签 方式，要求版本在0.4.5或以上 --&gt;</w:t>
      </w:r>
    </w:p>
    <w:p w14:paraId="386BD1D2" w14:textId="77777777" w:rsidR="00853618" w:rsidRPr="00613BB9" w:rsidRDefault="00853618" w:rsidP="000006C9">
      <w:pPr>
        <w:pStyle w:val="HTML"/>
        <w:rPr>
          <w:rStyle w:val="xml"/>
        </w:rPr>
      </w:pPr>
      <w:r w:rsidRPr="00613BB9">
        <w:rPr>
          <w:rStyle w:val="hljs-template-tag"/>
        </w:rPr>
        <w:t xml:space="preserve">{% </w:t>
      </w:r>
      <w:r w:rsidRPr="00613BB9">
        <w:rPr>
          <w:rStyle w:val="hljs-name"/>
        </w:rPr>
        <w:t>fullimage</w:t>
      </w:r>
      <w:r w:rsidRPr="00613BB9">
        <w:rPr>
          <w:rStyle w:val="hljs-template-tag"/>
        </w:rPr>
        <w:t xml:space="preserve"> /image-url, alt, title %}</w:t>
      </w:r>
    </w:p>
    <w:p w14:paraId="1B5D304B" w14:textId="77777777" w:rsidR="00853618" w:rsidRPr="00613BB9" w:rsidRDefault="00853618" w:rsidP="000006C9">
      <w:pPr>
        <w:pStyle w:val="HTML"/>
        <w:rPr>
          <w:rStyle w:val="xml"/>
        </w:rPr>
      </w:pPr>
    </w:p>
    <w:p w14:paraId="61128044" w14:textId="77777777" w:rsidR="00853618" w:rsidRPr="00613BB9" w:rsidRDefault="00853618" w:rsidP="000006C9">
      <w:pPr>
        <w:pStyle w:val="HTML"/>
        <w:rPr>
          <w:rStyle w:val="xml"/>
        </w:rPr>
      </w:pPr>
      <w:r w:rsidRPr="00613BB9">
        <w:rPr>
          <w:rStyle w:val="hljs-comment"/>
        </w:rPr>
        <w:t>&lt;!-- 别名 --&gt;</w:t>
      </w:r>
    </w:p>
    <w:p w14:paraId="1DCF946F" w14:textId="77777777" w:rsidR="00853618" w:rsidRPr="00613BB9" w:rsidRDefault="00853618" w:rsidP="000006C9">
      <w:pPr>
        <w:pStyle w:val="HTML"/>
        <w:rPr>
          <w:rStyle w:val="xml"/>
        </w:rPr>
      </w:pPr>
      <w:r w:rsidRPr="00613BB9">
        <w:rPr>
          <w:rStyle w:val="hljs-template-tag"/>
        </w:rPr>
        <w:t xml:space="preserve">{% </w:t>
      </w:r>
      <w:r w:rsidRPr="00613BB9">
        <w:rPr>
          <w:rStyle w:val="hljs-name"/>
        </w:rPr>
        <w:t>fi</w:t>
      </w:r>
      <w:r w:rsidRPr="00613BB9">
        <w:rPr>
          <w:rStyle w:val="hljs-template-tag"/>
        </w:rPr>
        <w:t xml:space="preserve"> /image-url, alt, title %}</w:t>
      </w:r>
    </w:p>
    <w:p w14:paraId="3F7E3719" w14:textId="77777777" w:rsidR="00853618" w:rsidRPr="00613BB9" w:rsidRDefault="00853618" w:rsidP="000006C9">
      <w:pPr>
        <w:pStyle w:val="7"/>
      </w:pPr>
      <w:r w:rsidRPr="00613BB9">
        <w:t>效果示例:</w:t>
      </w:r>
    </w:p>
    <w:p w14:paraId="68148C93" w14:textId="77777777" w:rsidR="00853618" w:rsidRPr="00613BB9" w:rsidRDefault="00853618" w:rsidP="000006C9">
      <w:r w:rsidRPr="00613BB9">
        <w:rPr>
          <w:noProof/>
        </w:rPr>
        <w:drawing>
          <wp:inline distT="0" distB="0" distL="0" distR="0" wp14:anchorId="71D0B3F3" wp14:editId="6E94693C">
            <wp:extent cx="5274310" cy="386080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05">
                      <a:extLst>
                        <a:ext uri="{28A0092B-C50C-407E-A947-70E740481C1C}">
                          <a14:useLocalDpi xmlns:a14="http://schemas.microsoft.com/office/drawing/2010/main" val="0"/>
                        </a:ext>
                      </a:extLst>
                    </a:blip>
                    <a:srcRect/>
                    <a:stretch>
                      <a:fillRect/>
                    </a:stretch>
                  </pic:blipFill>
                  <pic:spPr bwMode="auto">
                    <a:xfrm>
                      <a:off x="0" y="0"/>
                      <a:ext cx="5274310" cy="3860800"/>
                    </a:xfrm>
                    <a:prstGeom prst="rect">
                      <a:avLst/>
                    </a:prstGeom>
                    <a:noFill/>
                    <a:ln>
                      <a:noFill/>
                    </a:ln>
                  </pic:spPr>
                </pic:pic>
              </a:graphicData>
            </a:graphic>
          </wp:inline>
        </w:drawing>
      </w:r>
    </w:p>
    <w:p w14:paraId="7761E314" w14:textId="77777777" w:rsidR="00853618" w:rsidRPr="00613BB9" w:rsidRDefault="00853618" w:rsidP="000006C9">
      <w:pPr>
        <w:pStyle w:val="5"/>
      </w:pPr>
      <w:bookmarkStart w:id="795" w:name="_Toc46395390"/>
      <w:r w:rsidRPr="00613BB9">
        <w:t xml:space="preserve">Bootstrap Callout 由 </w:t>
      </w:r>
      <w:hyperlink r:id="rId2306" w:history="1">
        <w:r w:rsidRPr="00613BB9">
          <w:rPr>
            <w:rStyle w:val="a4"/>
            <w:color w:val="auto"/>
          </w:rPr>
          <w:t>ivan-nginx</w:t>
        </w:r>
      </w:hyperlink>
      <w:r w:rsidRPr="00613BB9">
        <w:t xml:space="preserve"> 贡献</w:t>
      </w:r>
      <w:bookmarkEnd w:id="795"/>
      <w:r w:rsidRPr="00613BB9">
        <w:t xml:space="preserve"> </w:t>
      </w:r>
    </w:p>
    <w:p w14:paraId="015163E4" w14:textId="77777777" w:rsidR="00853618" w:rsidRPr="00613BB9" w:rsidRDefault="00853618" w:rsidP="000006C9">
      <w:pPr>
        <w:pStyle w:val="a3"/>
      </w:pPr>
      <w:r w:rsidRPr="00613BB9">
        <w:t xml:space="preserve">这些样式出现在 </w:t>
      </w:r>
      <w:hyperlink r:id="rId2307" w:history="1">
        <w:r w:rsidRPr="00613BB9">
          <w:rPr>
            <w:rStyle w:val="a4"/>
            <w:color w:val="auto"/>
          </w:rPr>
          <w:t>Bootstrap 的官方文档</w:t>
        </w:r>
      </w:hyperlink>
      <w:r w:rsidRPr="00613BB9">
        <w:t>中。</w:t>
      </w:r>
    </w:p>
    <w:p w14:paraId="2A71CB6A" w14:textId="77777777" w:rsidR="00853618" w:rsidRPr="00613BB9" w:rsidRDefault="00853618" w:rsidP="000006C9">
      <w:pPr>
        <w:pStyle w:val="7"/>
      </w:pPr>
      <w:r w:rsidRPr="00613BB9">
        <w:t>使用方式</w:t>
      </w:r>
    </w:p>
    <w:p w14:paraId="6A957414" w14:textId="77777777" w:rsidR="00853618" w:rsidRPr="00613BB9" w:rsidRDefault="00853618" w:rsidP="000006C9">
      <w:pPr>
        <w:pStyle w:val="HTML"/>
        <w:rPr>
          <w:rStyle w:val="HTML1"/>
        </w:rPr>
      </w:pPr>
      <w:r w:rsidRPr="00613BB9">
        <w:rPr>
          <w:rStyle w:val="HTML1"/>
        </w:rPr>
        <w:t>{%</w:t>
      </w:r>
      <w:r w:rsidRPr="00613BB9">
        <w:rPr>
          <w:rStyle w:val="hljs-builtin"/>
        </w:rPr>
        <w:t xml:space="preserve"> note </w:t>
      </w:r>
      <w:r w:rsidRPr="00613BB9">
        <w:rPr>
          <w:rStyle w:val="HTML1"/>
        </w:rPr>
        <w:t>class_name %} Content (md partial supported) {% endnote %}</w:t>
      </w:r>
    </w:p>
    <w:p w14:paraId="02930F0E" w14:textId="77777777" w:rsidR="00853618" w:rsidRPr="00613BB9" w:rsidRDefault="00853618" w:rsidP="000006C9">
      <w:pPr>
        <w:pStyle w:val="a3"/>
      </w:pPr>
      <w:r w:rsidRPr="00613BB9">
        <w:t>其中，</w:t>
      </w:r>
      <w:r w:rsidRPr="00613BB9">
        <w:rPr>
          <w:rStyle w:val="HTML1"/>
        </w:rPr>
        <w:t>class_name</w:t>
      </w:r>
      <w:r w:rsidRPr="00613BB9">
        <w:t xml:space="preserve"> 可以是以下列表中的一个值：</w:t>
      </w:r>
    </w:p>
    <w:p w14:paraId="5EB5378B" w14:textId="77777777" w:rsidR="00853618" w:rsidRPr="00613BB9" w:rsidRDefault="00853618" w:rsidP="000006C9">
      <w:pPr>
        <w:widowControl/>
        <w:numPr>
          <w:ilvl w:val="0"/>
          <w:numId w:val="113"/>
        </w:numPr>
        <w:spacing w:before="100" w:beforeAutospacing="1" w:after="100" w:afterAutospacing="1"/>
        <w:jc w:val="left"/>
      </w:pPr>
      <w:r w:rsidRPr="00613BB9">
        <w:rPr>
          <w:rStyle w:val="HTML1"/>
        </w:rPr>
        <w:t>default</w:t>
      </w:r>
    </w:p>
    <w:p w14:paraId="6920B6D3" w14:textId="77777777" w:rsidR="00853618" w:rsidRPr="00613BB9" w:rsidRDefault="00853618" w:rsidP="000006C9">
      <w:pPr>
        <w:widowControl/>
        <w:numPr>
          <w:ilvl w:val="0"/>
          <w:numId w:val="113"/>
        </w:numPr>
        <w:spacing w:before="100" w:beforeAutospacing="1" w:after="100" w:afterAutospacing="1"/>
        <w:jc w:val="left"/>
      </w:pPr>
      <w:r w:rsidRPr="00613BB9">
        <w:rPr>
          <w:rStyle w:val="HTML1"/>
        </w:rPr>
        <w:lastRenderedPageBreak/>
        <w:t>primary</w:t>
      </w:r>
    </w:p>
    <w:p w14:paraId="271299A4" w14:textId="77777777" w:rsidR="00853618" w:rsidRPr="00613BB9" w:rsidRDefault="00853618" w:rsidP="000006C9">
      <w:pPr>
        <w:widowControl/>
        <w:numPr>
          <w:ilvl w:val="0"/>
          <w:numId w:val="113"/>
        </w:numPr>
        <w:spacing w:before="100" w:beforeAutospacing="1" w:after="100" w:afterAutospacing="1"/>
        <w:jc w:val="left"/>
      </w:pPr>
      <w:r w:rsidRPr="00613BB9">
        <w:rPr>
          <w:rStyle w:val="HTML1"/>
        </w:rPr>
        <w:t>success</w:t>
      </w:r>
    </w:p>
    <w:p w14:paraId="0F9CEC04" w14:textId="77777777" w:rsidR="00853618" w:rsidRPr="00613BB9" w:rsidRDefault="00853618" w:rsidP="000006C9">
      <w:pPr>
        <w:widowControl/>
        <w:numPr>
          <w:ilvl w:val="0"/>
          <w:numId w:val="113"/>
        </w:numPr>
        <w:spacing w:before="100" w:beforeAutospacing="1" w:after="100" w:afterAutospacing="1"/>
        <w:jc w:val="left"/>
      </w:pPr>
      <w:r w:rsidRPr="00613BB9">
        <w:rPr>
          <w:rStyle w:val="HTML1"/>
        </w:rPr>
        <w:t>info</w:t>
      </w:r>
    </w:p>
    <w:p w14:paraId="12171B37" w14:textId="77777777" w:rsidR="00853618" w:rsidRPr="00613BB9" w:rsidRDefault="00853618" w:rsidP="000006C9">
      <w:pPr>
        <w:widowControl/>
        <w:numPr>
          <w:ilvl w:val="0"/>
          <w:numId w:val="113"/>
        </w:numPr>
        <w:spacing w:before="100" w:beforeAutospacing="1" w:after="100" w:afterAutospacing="1"/>
        <w:jc w:val="left"/>
      </w:pPr>
      <w:r w:rsidRPr="00613BB9">
        <w:rPr>
          <w:rStyle w:val="HTML1"/>
        </w:rPr>
        <w:t>warning</w:t>
      </w:r>
    </w:p>
    <w:p w14:paraId="1B7BC494" w14:textId="77777777" w:rsidR="00853618" w:rsidRPr="00613BB9" w:rsidRDefault="00853618" w:rsidP="000006C9">
      <w:pPr>
        <w:widowControl/>
        <w:numPr>
          <w:ilvl w:val="0"/>
          <w:numId w:val="113"/>
        </w:numPr>
        <w:spacing w:before="100" w:beforeAutospacing="1" w:after="100" w:afterAutospacing="1"/>
        <w:jc w:val="left"/>
      </w:pPr>
      <w:r w:rsidRPr="00613BB9">
        <w:rPr>
          <w:rStyle w:val="HTML1"/>
        </w:rPr>
        <w:t>danger</w:t>
      </w:r>
    </w:p>
    <w:p w14:paraId="7631330F" w14:textId="77777777" w:rsidR="00853618" w:rsidRPr="00613BB9" w:rsidRDefault="00853618" w:rsidP="000006C9">
      <w:pPr>
        <w:pStyle w:val="7"/>
      </w:pPr>
      <w:r w:rsidRPr="00613BB9">
        <w:t>效果示例:</w:t>
      </w:r>
    </w:p>
    <w:p w14:paraId="5880C9B9" w14:textId="77777777" w:rsidR="00853618" w:rsidRPr="00613BB9" w:rsidRDefault="00853618" w:rsidP="000006C9">
      <w:r w:rsidRPr="00613BB9">
        <w:rPr>
          <w:noProof/>
        </w:rPr>
        <w:drawing>
          <wp:inline distT="0" distB="0" distL="0" distR="0" wp14:anchorId="4E961BA8" wp14:editId="6FAFD56B">
            <wp:extent cx="5274310" cy="693991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08">
                      <a:extLst>
                        <a:ext uri="{28A0092B-C50C-407E-A947-70E740481C1C}">
                          <a14:useLocalDpi xmlns:a14="http://schemas.microsoft.com/office/drawing/2010/main" val="0"/>
                        </a:ext>
                      </a:extLst>
                    </a:blip>
                    <a:srcRect/>
                    <a:stretch>
                      <a:fillRect/>
                    </a:stretch>
                  </pic:blipFill>
                  <pic:spPr bwMode="auto">
                    <a:xfrm>
                      <a:off x="0" y="0"/>
                      <a:ext cx="5274310" cy="6939915"/>
                    </a:xfrm>
                    <a:prstGeom prst="rect">
                      <a:avLst/>
                    </a:prstGeom>
                    <a:noFill/>
                    <a:ln>
                      <a:noFill/>
                    </a:ln>
                  </pic:spPr>
                </pic:pic>
              </a:graphicData>
            </a:graphic>
          </wp:inline>
        </w:drawing>
      </w:r>
    </w:p>
    <w:p w14:paraId="5FC7A109" w14:textId="77777777" w:rsidR="00853618" w:rsidRPr="00613BB9" w:rsidRDefault="00853618" w:rsidP="000006C9"/>
    <w:p w14:paraId="0879C684" w14:textId="77777777" w:rsidR="00853618" w:rsidRPr="00613BB9" w:rsidRDefault="00853618" w:rsidP="000006C9"/>
    <w:p w14:paraId="42C16D2D" w14:textId="77777777" w:rsidR="00853618" w:rsidRPr="00613BB9" w:rsidRDefault="00853618" w:rsidP="000006C9"/>
    <w:p w14:paraId="11862C2B" w14:textId="77777777" w:rsidR="00853618" w:rsidRPr="00613BB9" w:rsidRDefault="00853618" w:rsidP="000006C9"/>
    <w:p w14:paraId="79A3909A" w14:textId="77777777" w:rsidR="008B5EF5" w:rsidRPr="00613BB9" w:rsidRDefault="008B5EF5" w:rsidP="000006C9">
      <w:pPr>
        <w:pStyle w:val="6"/>
      </w:pPr>
      <w:bookmarkStart w:id="796" w:name="_Toc46395391"/>
      <w:r w:rsidRPr="00613BB9">
        <w:t>集成常用的第三方服务</w:t>
      </w:r>
      <w:bookmarkEnd w:id="796"/>
    </w:p>
    <w:p w14:paraId="12EF595D" w14:textId="77777777" w:rsidR="008B5EF5" w:rsidRPr="00613BB9" w:rsidRDefault="008B5EF5" w:rsidP="000006C9">
      <w:pPr>
        <w:pStyle w:val="7"/>
      </w:pPr>
      <w:r w:rsidRPr="00613BB9">
        <w:t>百度统计</w:t>
      </w:r>
    </w:p>
    <w:p w14:paraId="0343F5B8" w14:textId="77777777" w:rsidR="008B5EF5" w:rsidRPr="00613BB9" w:rsidRDefault="008B5EF5" w:rsidP="000006C9">
      <w:r w:rsidRPr="00613BB9">
        <w:t>注意： baidu_analytics 不是你的百度 id 或者 百度统计 id</w:t>
      </w:r>
    </w:p>
    <w:p w14:paraId="61363868" w14:textId="77777777" w:rsidR="008B5EF5" w:rsidRPr="00613BB9" w:rsidRDefault="008B5EF5" w:rsidP="000006C9">
      <w:pPr>
        <w:widowControl/>
        <w:numPr>
          <w:ilvl w:val="0"/>
          <w:numId w:val="93"/>
        </w:numPr>
        <w:spacing w:before="100" w:beforeAutospacing="1" w:after="100" w:afterAutospacing="1"/>
        <w:jc w:val="left"/>
      </w:pPr>
      <w:r w:rsidRPr="00613BB9">
        <w:t xml:space="preserve">登录 </w:t>
      </w:r>
      <w:hyperlink r:id="rId2309" w:tgtFrame="_blank" w:history="1">
        <w:r w:rsidRPr="00613BB9">
          <w:rPr>
            <w:rStyle w:val="a4"/>
            <w:color w:val="auto"/>
          </w:rPr>
          <w:t>百度统计</w:t>
        </w:r>
      </w:hyperlink>
      <w:r w:rsidRPr="00613BB9">
        <w:t xml:space="preserve">， 定位到站点的代码获取页面 </w:t>
      </w:r>
    </w:p>
    <w:p w14:paraId="781EE032" w14:textId="77777777" w:rsidR="008B5EF5" w:rsidRPr="00613BB9" w:rsidRDefault="008B5EF5" w:rsidP="000006C9">
      <w:pPr>
        <w:widowControl/>
        <w:numPr>
          <w:ilvl w:val="0"/>
          <w:numId w:val="93"/>
        </w:numPr>
        <w:spacing w:before="100" w:beforeAutospacing="1" w:after="100" w:afterAutospacing="1"/>
        <w:jc w:val="left"/>
      </w:pPr>
      <w:r w:rsidRPr="00613BB9">
        <w:t xml:space="preserve">复制 </w:t>
      </w:r>
      <w:r w:rsidRPr="00613BB9">
        <w:rPr>
          <w:rStyle w:val="HTML1"/>
        </w:rPr>
        <w:t>hm.js?</w:t>
      </w:r>
      <w:r w:rsidRPr="00613BB9">
        <w:t xml:space="preserve"> 后面那串统计脚本 id，如： </w:t>
      </w:r>
      <w:r w:rsidRPr="00613BB9">
        <w:rPr>
          <w:noProof/>
        </w:rPr>
        <w:drawing>
          <wp:inline distT="0" distB="0" distL="0" distR="0" wp14:anchorId="6CA4D72B" wp14:editId="0ADF8556">
            <wp:extent cx="5274310" cy="190373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37">
                      <a:extLst>
                        <a:ext uri="{28A0092B-C50C-407E-A947-70E740481C1C}">
                          <a14:useLocalDpi xmlns:a14="http://schemas.microsoft.com/office/drawing/2010/main" val="0"/>
                        </a:ext>
                      </a:extLst>
                    </a:blip>
                    <a:srcRect/>
                    <a:stretch>
                      <a:fillRect/>
                    </a:stretch>
                  </pic:blipFill>
                  <pic:spPr bwMode="auto">
                    <a:xfrm>
                      <a:off x="0" y="0"/>
                      <a:ext cx="5274310" cy="1903730"/>
                    </a:xfrm>
                    <a:prstGeom prst="rect">
                      <a:avLst/>
                    </a:prstGeom>
                    <a:noFill/>
                    <a:ln>
                      <a:noFill/>
                    </a:ln>
                  </pic:spPr>
                </pic:pic>
              </a:graphicData>
            </a:graphic>
          </wp:inline>
        </w:drawing>
      </w:r>
    </w:p>
    <w:p w14:paraId="538BDD04" w14:textId="77777777" w:rsidR="008B5EF5" w:rsidRPr="00613BB9" w:rsidRDefault="008B5EF5" w:rsidP="000006C9">
      <w:pPr>
        <w:widowControl/>
        <w:numPr>
          <w:ilvl w:val="0"/>
          <w:numId w:val="93"/>
        </w:numPr>
        <w:spacing w:before="100" w:beforeAutospacing="1" w:after="100" w:afterAutospacing="1"/>
        <w:jc w:val="left"/>
      </w:pPr>
      <w:r w:rsidRPr="00613BB9">
        <w:t xml:space="preserve">编辑 </w:t>
      </w:r>
      <w:r w:rsidRPr="00613BB9">
        <w:rPr>
          <w:rStyle w:val="label"/>
        </w:rPr>
        <w:t>主题配置文件</w:t>
      </w:r>
      <w:r w:rsidRPr="00613BB9">
        <w:t xml:space="preserve">， 修改字段 </w:t>
      </w:r>
      <w:r w:rsidRPr="00613BB9">
        <w:rPr>
          <w:rStyle w:val="HTML1"/>
        </w:rPr>
        <w:t>baidu_analytics</w:t>
      </w:r>
      <w:r w:rsidRPr="00613BB9">
        <w:t xml:space="preserve"> 字段，值设置成你的百度统计脚本 id。 </w:t>
      </w:r>
    </w:p>
    <w:p w14:paraId="37AAD039" w14:textId="77777777" w:rsidR="008B5EF5" w:rsidRPr="00613BB9" w:rsidRDefault="008B5EF5" w:rsidP="000006C9">
      <w:pPr>
        <w:pStyle w:val="7"/>
      </w:pPr>
      <w:r w:rsidRPr="00613BB9">
        <w:t xml:space="preserve">阅读次数统计（LeanCloud） 由 </w:t>
      </w:r>
      <w:hyperlink r:id="rId2310" w:history="1">
        <w:r w:rsidRPr="00613BB9">
          <w:rPr>
            <w:rStyle w:val="a4"/>
            <w:color w:val="auto"/>
          </w:rPr>
          <w:t>Doublemine</w:t>
        </w:r>
      </w:hyperlink>
      <w:r w:rsidRPr="00613BB9">
        <w:t xml:space="preserve"> 贡献 </w:t>
      </w:r>
    </w:p>
    <w:p w14:paraId="2F02F885" w14:textId="77777777" w:rsidR="008B5EF5" w:rsidRPr="00613BB9" w:rsidRDefault="008B5EF5" w:rsidP="000006C9">
      <w:pPr>
        <w:pStyle w:val="a3"/>
      </w:pPr>
      <w:r w:rsidRPr="00613BB9">
        <w:t xml:space="preserve">请查看 </w:t>
      </w:r>
      <w:hyperlink r:id="rId2311" w:anchor="%E9%85%8D%E7%BD%AELeanCloud" w:history="1">
        <w:r w:rsidRPr="00613BB9">
          <w:rPr>
            <w:rStyle w:val="a4"/>
            <w:color w:val="auto"/>
          </w:rPr>
          <w:t>为NexT主题添加文章阅读量统计功能</w:t>
        </w:r>
      </w:hyperlink>
      <w:r w:rsidRPr="00613BB9">
        <w:t xml:space="preserve"> </w:t>
      </w:r>
    </w:p>
    <w:p w14:paraId="2004C9AE" w14:textId="77777777" w:rsidR="008B5EF5" w:rsidRPr="00613BB9" w:rsidRDefault="008B5EF5" w:rsidP="000006C9">
      <w:pPr>
        <w:pStyle w:val="7"/>
      </w:pPr>
      <w:r w:rsidRPr="00613BB9">
        <w:t>Algolia 搜索</w:t>
      </w:r>
    </w:p>
    <w:p w14:paraId="72B9D700" w14:textId="77777777" w:rsidR="008B5EF5" w:rsidRPr="00613BB9" w:rsidRDefault="008B5EF5" w:rsidP="00853618">
      <w:pPr>
        <w:pStyle w:val="a3"/>
      </w:pPr>
      <w:r w:rsidRPr="00613BB9">
        <w:t xml:space="preserve">详细的配置请参考： </w:t>
      </w:r>
      <w:hyperlink r:id="rId2312" w:anchor="algolia-search" w:history="1">
        <w:r w:rsidRPr="00613BB9">
          <w:rPr>
            <w:rStyle w:val="a4"/>
            <w:color w:val="auto"/>
          </w:rPr>
          <w:t>第三方服务 - Algolia</w:t>
        </w:r>
      </w:hyperlink>
      <w:r w:rsidRPr="00613BB9">
        <w:t xml:space="preserve"> </w:t>
      </w:r>
    </w:p>
    <w:p w14:paraId="5E79FD14" w14:textId="77777777" w:rsidR="008B5EF5" w:rsidRPr="00613BB9" w:rsidRDefault="008B5EF5" w:rsidP="00853618"/>
    <w:p w14:paraId="08EEDFA1" w14:textId="77777777" w:rsidR="008B5EF5" w:rsidRPr="00613BB9" w:rsidRDefault="008B5EF5" w:rsidP="00853618"/>
    <w:p w14:paraId="4F05E487" w14:textId="77777777" w:rsidR="008B5EF5" w:rsidRPr="00613BB9" w:rsidRDefault="008B5EF5" w:rsidP="00853618"/>
    <w:p w14:paraId="301CDBFF" w14:textId="77777777" w:rsidR="008B5EF5" w:rsidRPr="00613BB9" w:rsidRDefault="008B5EF5" w:rsidP="00853618"/>
    <w:p w14:paraId="5E308E04" w14:textId="77777777" w:rsidR="008B5EF5" w:rsidRPr="00613BB9" w:rsidRDefault="008B5EF5" w:rsidP="00853618"/>
    <w:p w14:paraId="07C51B21" w14:textId="77777777" w:rsidR="008B5EF5" w:rsidRPr="00613BB9" w:rsidRDefault="008B5EF5" w:rsidP="00853618"/>
    <w:p w14:paraId="2FAE7524" w14:textId="77777777" w:rsidR="008B5EF5" w:rsidRPr="00613BB9" w:rsidRDefault="008B5EF5" w:rsidP="00853618"/>
    <w:p w14:paraId="294285F7" w14:textId="781A1FBB" w:rsidR="004B6538" w:rsidRDefault="004B6538" w:rsidP="00853618"/>
    <w:p w14:paraId="1D404252" w14:textId="453D0128" w:rsidR="004B6538" w:rsidRDefault="004B6538" w:rsidP="00853618"/>
    <w:p w14:paraId="50622C4E" w14:textId="614A7ED5" w:rsidR="004B6538" w:rsidRDefault="004B6538" w:rsidP="00853618"/>
    <w:p w14:paraId="01F08AB3" w14:textId="040595ED" w:rsidR="004B6538" w:rsidRDefault="004B6538" w:rsidP="00853618"/>
    <w:p w14:paraId="65554E9C" w14:textId="14B59945" w:rsidR="004B6538" w:rsidRDefault="004B6538" w:rsidP="00853618"/>
    <w:p w14:paraId="15C5B81F" w14:textId="5D353EBF" w:rsidR="004B6538" w:rsidRDefault="004B6538" w:rsidP="00853618"/>
    <w:p w14:paraId="5EB51C26" w14:textId="6505B3D2" w:rsidR="004B6538" w:rsidRDefault="004B6538" w:rsidP="00853618"/>
    <w:p w14:paraId="26D06D36" w14:textId="77777777" w:rsidR="004B6538" w:rsidRPr="00613BB9" w:rsidRDefault="004B6538" w:rsidP="00853618"/>
    <w:p w14:paraId="578581E3" w14:textId="77777777" w:rsidR="003374B8" w:rsidRPr="00613BB9" w:rsidRDefault="003374B8" w:rsidP="00853618"/>
    <w:p w14:paraId="5469D9EE" w14:textId="77777777" w:rsidR="003374B8" w:rsidRPr="00613BB9" w:rsidRDefault="003374B8" w:rsidP="00853618">
      <w:pPr>
        <w:pStyle w:val="3"/>
      </w:pPr>
      <w:bookmarkStart w:id="797" w:name="_Toc46395392"/>
      <w:r w:rsidRPr="00613BB9">
        <w:t>主题hexo icarus</w:t>
      </w:r>
      <w:bookmarkEnd w:id="797"/>
    </w:p>
    <w:p w14:paraId="7BDA5639" w14:textId="77777777" w:rsidR="003374B8" w:rsidRPr="00613BB9" w:rsidRDefault="003374B8" w:rsidP="00853618">
      <w:pPr>
        <w:pStyle w:val="4"/>
      </w:pPr>
      <w:bookmarkStart w:id="798" w:name="_Toc46395393"/>
      <w:r w:rsidRPr="00613BB9">
        <w:t>安装icarus</w:t>
      </w:r>
      <w:bookmarkEnd w:id="798"/>
    </w:p>
    <w:p w14:paraId="022AD5F3" w14:textId="77777777" w:rsidR="003374B8" w:rsidRPr="00613BB9" w:rsidRDefault="003374B8" w:rsidP="00907565">
      <w:pPr>
        <w:widowControl/>
        <w:numPr>
          <w:ilvl w:val="0"/>
          <w:numId w:val="119"/>
        </w:numPr>
        <w:spacing w:before="100" w:beforeAutospacing="1" w:after="100" w:afterAutospacing="1"/>
        <w:jc w:val="left"/>
      </w:pPr>
      <w:r w:rsidRPr="00613BB9">
        <w:t>直接下载主题模块放到blog项目 ,blog项目根目录执行</w:t>
      </w:r>
    </w:p>
    <w:p w14:paraId="405E8DE4" w14:textId="77777777" w:rsidR="003374B8" w:rsidRPr="00613BB9" w:rsidRDefault="003374B8" w:rsidP="00853618">
      <w:pPr>
        <w:pStyle w:val="HTML"/>
        <w:rPr>
          <w:rStyle w:val="HTML1"/>
        </w:rPr>
      </w:pPr>
      <w:r w:rsidRPr="00613BB9">
        <w:rPr>
          <w:rStyle w:val="HTML1"/>
        </w:rPr>
        <w:t>git clone https:</w:t>
      </w:r>
      <w:r w:rsidRPr="00613BB9">
        <w:rPr>
          <w:rStyle w:val="hljs-comment"/>
        </w:rPr>
        <w:t>//github.com/ppoffice/hexo-theme-icarus.git themes/icarus</w:t>
      </w:r>
    </w:p>
    <w:p w14:paraId="067629AB" w14:textId="77777777" w:rsidR="003374B8" w:rsidRPr="00613BB9" w:rsidRDefault="003374B8" w:rsidP="00853618">
      <w:pPr>
        <w:pStyle w:val="a3"/>
      </w:pPr>
      <w:r w:rsidRPr="00613BB9">
        <w:t>此时已经下载到项目中。</w:t>
      </w:r>
    </w:p>
    <w:p w14:paraId="7E293453" w14:textId="77777777" w:rsidR="003374B8" w:rsidRPr="00613BB9" w:rsidRDefault="003374B8" w:rsidP="00907565">
      <w:pPr>
        <w:pStyle w:val="a3"/>
        <w:numPr>
          <w:ilvl w:val="0"/>
          <w:numId w:val="120"/>
        </w:numPr>
      </w:pPr>
      <w:r w:rsidRPr="00613BB9">
        <w:t>顶级_config.yml中选择</w:t>
      </w:r>
      <w:r w:rsidRPr="00613BB9">
        <w:rPr>
          <w:rStyle w:val="HTML1"/>
        </w:rPr>
        <w:t>icarus</w:t>
      </w:r>
      <w:r w:rsidRPr="00613BB9">
        <w:t>主题</w:t>
      </w:r>
    </w:p>
    <w:p w14:paraId="0DC93EA1" w14:textId="77777777" w:rsidR="003374B8" w:rsidRPr="00613BB9" w:rsidRDefault="003374B8" w:rsidP="00907565">
      <w:pPr>
        <w:pStyle w:val="HTML"/>
        <w:numPr>
          <w:ilvl w:val="0"/>
          <w:numId w:val="120"/>
        </w:numPr>
        <w:tabs>
          <w:tab w:val="clear" w:pos="720"/>
        </w:tabs>
        <w:rPr>
          <w:rStyle w:val="HTML1"/>
        </w:rPr>
      </w:pPr>
      <w:r w:rsidRPr="00613BB9">
        <w:rPr>
          <w:rStyle w:val="HTML1"/>
        </w:rPr>
        <w:t># Extensions</w:t>
      </w:r>
    </w:p>
    <w:p w14:paraId="7C745E4E" w14:textId="77777777" w:rsidR="003374B8" w:rsidRPr="00613BB9" w:rsidRDefault="003374B8" w:rsidP="00907565">
      <w:pPr>
        <w:pStyle w:val="HTML"/>
        <w:numPr>
          <w:ilvl w:val="0"/>
          <w:numId w:val="120"/>
        </w:numPr>
        <w:tabs>
          <w:tab w:val="clear" w:pos="720"/>
        </w:tabs>
        <w:rPr>
          <w:rStyle w:val="HTML1"/>
        </w:rPr>
      </w:pPr>
      <w:r w:rsidRPr="00613BB9">
        <w:rPr>
          <w:rStyle w:val="HTML1"/>
        </w:rPr>
        <w:t>## Plugins: https:</w:t>
      </w:r>
      <w:r w:rsidRPr="00613BB9">
        <w:rPr>
          <w:rStyle w:val="hljs-comment"/>
        </w:rPr>
        <w:t>//hexo.io/plugins/</w:t>
      </w:r>
    </w:p>
    <w:p w14:paraId="1752E2E7" w14:textId="77777777" w:rsidR="003374B8" w:rsidRPr="00613BB9" w:rsidRDefault="003374B8" w:rsidP="00907565">
      <w:pPr>
        <w:pStyle w:val="HTML"/>
        <w:numPr>
          <w:ilvl w:val="0"/>
          <w:numId w:val="120"/>
        </w:numPr>
        <w:tabs>
          <w:tab w:val="clear" w:pos="720"/>
        </w:tabs>
        <w:rPr>
          <w:rStyle w:val="HTML1"/>
        </w:rPr>
      </w:pPr>
      <w:r w:rsidRPr="00613BB9">
        <w:rPr>
          <w:rStyle w:val="HTML1"/>
        </w:rPr>
        <w:t>## Themes: https:</w:t>
      </w:r>
      <w:r w:rsidRPr="00613BB9">
        <w:rPr>
          <w:rStyle w:val="hljs-comment"/>
        </w:rPr>
        <w:t>//hexo.io/themes/</w:t>
      </w:r>
    </w:p>
    <w:p w14:paraId="61D78877" w14:textId="77777777" w:rsidR="003374B8" w:rsidRPr="00613BB9" w:rsidRDefault="003374B8" w:rsidP="00907565">
      <w:pPr>
        <w:pStyle w:val="HTML"/>
        <w:numPr>
          <w:ilvl w:val="0"/>
          <w:numId w:val="120"/>
        </w:numPr>
        <w:tabs>
          <w:tab w:val="clear" w:pos="720"/>
        </w:tabs>
        <w:rPr>
          <w:rStyle w:val="HTML1"/>
        </w:rPr>
      </w:pPr>
      <w:r w:rsidRPr="00613BB9">
        <w:rPr>
          <w:rStyle w:val="HTML1"/>
        </w:rPr>
        <w:t>theme: icarus</w:t>
      </w:r>
    </w:p>
    <w:p w14:paraId="249B2130" w14:textId="77777777" w:rsidR="003374B8" w:rsidRPr="00613BB9" w:rsidRDefault="003374B8" w:rsidP="00907565">
      <w:pPr>
        <w:pStyle w:val="a3"/>
        <w:numPr>
          <w:ilvl w:val="0"/>
          <w:numId w:val="120"/>
        </w:numPr>
      </w:pPr>
      <w:r w:rsidRPr="00613BB9">
        <w:t>此时主题已经安装好，清除、编译、部署可以看到效果了</w:t>
      </w:r>
    </w:p>
    <w:p w14:paraId="6E54EDC0" w14:textId="197319EE" w:rsidR="003374B8" w:rsidRDefault="003374B8" w:rsidP="00853618">
      <w:pPr>
        <w:pStyle w:val="a3"/>
        <w:ind w:left="720"/>
      </w:pPr>
      <w:r w:rsidRPr="00613BB9">
        <w:rPr>
          <w:noProof/>
        </w:rPr>
        <mc:AlternateContent>
          <mc:Choice Requires="wps">
            <w:drawing>
              <wp:inline distT="0" distB="0" distL="0" distR="0" wp14:anchorId="6C021E1F" wp14:editId="284A8133">
                <wp:extent cx="304800" cy="304800"/>
                <wp:effectExtent l="0" t="0" r="0" b="0"/>
                <wp:docPr id="47" name="矩形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5C4725" id="矩形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q8yG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19AAEB85" w14:textId="77777777" w:rsidR="005D3902" w:rsidRPr="00613BB9" w:rsidRDefault="005D3902" w:rsidP="00853618">
      <w:pPr>
        <w:pStyle w:val="a3"/>
        <w:shd w:val="clear" w:color="auto" w:fill="FFFFFF"/>
        <w:spacing w:before="0" w:beforeAutospacing="0" w:after="240" w:afterAutospacing="0" w:line="390" w:lineRule="atLeast"/>
        <w:rPr>
          <w:rFonts w:ascii="微软雅黑" w:eastAsia="微软雅黑" w:hAnsi="微软雅黑"/>
        </w:rPr>
      </w:pPr>
      <w:r w:rsidRPr="00613BB9">
        <w:rPr>
          <w:rFonts w:ascii="微软雅黑" w:eastAsia="微软雅黑" w:hAnsi="微软雅黑" w:hint="eastAsia"/>
        </w:rPr>
        <w:t>在博客目录中输入</w:t>
      </w:r>
    </w:p>
    <w:p w14:paraId="4D1A14DF" w14:textId="77777777" w:rsidR="005D3902" w:rsidRPr="00613BB9" w:rsidRDefault="005D3902" w:rsidP="00853618">
      <w:pPr>
        <w:pStyle w:val="a3"/>
        <w:shd w:val="clear" w:color="auto" w:fill="FFFFFF"/>
        <w:spacing w:before="0" w:beforeAutospacing="0" w:after="240" w:afterAutospacing="0" w:line="390" w:lineRule="atLeast"/>
        <w:rPr>
          <w:rFonts w:ascii="微软雅黑" w:eastAsia="微软雅黑" w:hAnsi="微软雅黑"/>
        </w:rPr>
      </w:pPr>
      <w:r w:rsidRPr="00613BB9">
        <w:rPr>
          <w:rFonts w:ascii="Source Code Pro" w:eastAsia="微软雅黑" w:hAnsi="Source Code Pro"/>
          <w:sz w:val="21"/>
          <w:szCs w:val="21"/>
          <w:shd w:val="clear" w:color="auto" w:fill="FAFAFA"/>
        </w:rPr>
        <w:t xml:space="preserve">git </w:t>
      </w:r>
      <w:r w:rsidRPr="00613BB9">
        <w:rPr>
          <w:rStyle w:val="hljs-builtin"/>
          <w:rFonts w:ascii="Source Code Pro" w:eastAsia="微软雅黑" w:hAnsi="Source Code Pro"/>
          <w:sz w:val="21"/>
          <w:szCs w:val="21"/>
          <w:shd w:val="clear" w:color="auto" w:fill="FAFAFA"/>
        </w:rPr>
        <w:t>clone</w:t>
      </w:r>
      <w:r w:rsidRPr="00613BB9">
        <w:rPr>
          <w:rFonts w:ascii="Source Code Pro" w:eastAsia="微软雅黑" w:hAnsi="Source Code Pro"/>
          <w:sz w:val="21"/>
          <w:szCs w:val="21"/>
          <w:shd w:val="clear" w:color="auto" w:fill="FAFAFA"/>
        </w:rPr>
        <w:t xml:space="preserve"> https://github.com/ppoffice/hexo-theme-icarus.git themes/icarus</w:t>
      </w:r>
    </w:p>
    <w:p w14:paraId="7C9F9AC1" w14:textId="77777777" w:rsidR="005D3902" w:rsidRPr="00613BB9" w:rsidRDefault="005D3902" w:rsidP="00853618">
      <w:pPr>
        <w:pStyle w:val="a3"/>
        <w:shd w:val="clear" w:color="auto" w:fill="FFFFFF"/>
        <w:spacing w:before="0" w:beforeAutospacing="0" w:after="0" w:afterAutospacing="0" w:line="390" w:lineRule="atLeast"/>
        <w:rPr>
          <w:rFonts w:ascii="微软雅黑" w:eastAsia="微软雅黑" w:hAnsi="微软雅黑"/>
        </w:rPr>
      </w:pPr>
      <w:r w:rsidRPr="00613BB9">
        <w:rPr>
          <w:rFonts w:ascii="微软雅黑" w:eastAsia="微软雅黑" w:hAnsi="微软雅黑" w:hint="eastAsia"/>
        </w:rPr>
        <w:t>修改 </w:t>
      </w:r>
      <w:r w:rsidRPr="00613BB9">
        <w:rPr>
          <w:rStyle w:val="HTML1"/>
          <w:rFonts w:ascii="Source Code Pro" w:hAnsi="Source Code Pro"/>
        </w:rPr>
        <w:t>_config.yml</w:t>
      </w:r>
      <w:r w:rsidRPr="00613BB9">
        <w:rPr>
          <w:rFonts w:ascii="微软雅黑" w:eastAsia="微软雅黑" w:hAnsi="微软雅黑" w:hint="eastAsia"/>
        </w:rPr>
        <w:t> 内的 </w:t>
      </w:r>
      <w:r w:rsidRPr="00613BB9">
        <w:rPr>
          <w:rStyle w:val="HTML1"/>
          <w:rFonts w:ascii="Source Code Pro" w:hAnsi="Source Code Pro"/>
        </w:rPr>
        <w:t>theme:icarus</w:t>
      </w:r>
      <w:r w:rsidRPr="00613BB9">
        <w:rPr>
          <w:rFonts w:ascii="微软雅黑" w:eastAsia="微软雅黑" w:hAnsi="微软雅黑" w:hint="eastAsia"/>
        </w:rPr>
        <w:t> 设定，即可切换主题 </w:t>
      </w:r>
    </w:p>
    <w:p w14:paraId="6FB6849E" w14:textId="480A9457" w:rsidR="005D3902" w:rsidRPr="005D3902" w:rsidRDefault="005D3902" w:rsidP="00853618">
      <w:pPr>
        <w:pStyle w:val="a3"/>
        <w:ind w:left="720"/>
      </w:pPr>
    </w:p>
    <w:p w14:paraId="58E999A8" w14:textId="14B8A9E3" w:rsidR="005D3902" w:rsidRDefault="005D3902" w:rsidP="00853618">
      <w:pPr>
        <w:pStyle w:val="a3"/>
        <w:ind w:left="720"/>
      </w:pPr>
    </w:p>
    <w:p w14:paraId="0B5A1381" w14:textId="77777777" w:rsidR="005D3902" w:rsidRPr="00613BB9" w:rsidRDefault="005D3902" w:rsidP="00853618">
      <w:pPr>
        <w:pStyle w:val="a3"/>
        <w:ind w:left="720"/>
      </w:pPr>
    </w:p>
    <w:p w14:paraId="4B31CB3F" w14:textId="77777777" w:rsidR="003374B8" w:rsidRPr="00613BB9" w:rsidRDefault="003374B8" w:rsidP="00853618">
      <w:pPr>
        <w:pStyle w:val="4"/>
      </w:pPr>
      <w:bookmarkStart w:id="799" w:name="_Toc46395394"/>
      <w:r w:rsidRPr="00613BB9">
        <w:t>配置icarus</w:t>
      </w:r>
      <w:bookmarkEnd w:id="799"/>
    </w:p>
    <w:p w14:paraId="504F0A53" w14:textId="77777777" w:rsidR="003374B8" w:rsidRPr="00613BB9" w:rsidRDefault="003374B8" w:rsidP="00907565">
      <w:pPr>
        <w:widowControl/>
        <w:numPr>
          <w:ilvl w:val="0"/>
          <w:numId w:val="121"/>
        </w:numPr>
        <w:spacing w:before="100" w:beforeAutospacing="1" w:after="100" w:afterAutospacing="1"/>
        <w:jc w:val="left"/>
      </w:pPr>
      <w:r w:rsidRPr="00613BB9">
        <w:t>完全参照</w:t>
      </w:r>
      <w:hyperlink r:id="rId2313" w:history="1">
        <w:r w:rsidRPr="00613BB9">
          <w:rPr>
            <w:rStyle w:val="a4"/>
            <w:color w:val="auto"/>
          </w:rPr>
          <w:t>官网</w:t>
        </w:r>
      </w:hyperlink>
      <w:r w:rsidRPr="00613BB9">
        <w:t>配置，进行翻译解说</w:t>
      </w:r>
    </w:p>
    <w:p w14:paraId="708F65D8" w14:textId="77777777" w:rsidR="002F4029" w:rsidRPr="00613BB9" w:rsidRDefault="002F4029" w:rsidP="002F4029">
      <w:pPr>
        <w:pStyle w:val="5"/>
        <w:rPr>
          <w:rFonts w:ascii="Roboto" w:hAnsi="Roboto"/>
          <w:b w:val="0"/>
          <w:bCs w:val="0"/>
        </w:rPr>
      </w:pPr>
      <w:bookmarkStart w:id="800" w:name="_Toc46395395"/>
      <w:r w:rsidRPr="00613BB9">
        <w:rPr>
          <w:rFonts w:ascii="Roboto" w:hAnsi="Roboto"/>
          <w:b w:val="0"/>
          <w:bCs w:val="0"/>
        </w:rPr>
        <w:t>配置</w:t>
      </w:r>
      <w:r w:rsidRPr="00613BB9">
        <w:rPr>
          <w:rFonts w:ascii="Roboto" w:hAnsi="Roboto"/>
          <w:b w:val="0"/>
          <w:bCs w:val="0"/>
        </w:rPr>
        <w:t xml:space="preserve"> icarus </w:t>
      </w:r>
      <w:r w:rsidRPr="00613BB9">
        <w:rPr>
          <w:rFonts w:ascii="Roboto" w:hAnsi="Roboto"/>
          <w:b w:val="0"/>
          <w:bCs w:val="0"/>
        </w:rPr>
        <w:t>主题</w:t>
      </w:r>
      <w:bookmarkEnd w:id="800"/>
    </w:p>
    <w:p w14:paraId="4843028F" w14:textId="77777777" w:rsidR="002F4029" w:rsidRPr="00613BB9" w:rsidRDefault="002F4029" w:rsidP="002F4029">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下载</w:t>
      </w:r>
      <w:r w:rsidRPr="00613BB9">
        <w:rPr>
          <w:rFonts w:ascii="Roboto" w:hAnsi="Roboto"/>
          <w:sz w:val="23"/>
          <w:szCs w:val="23"/>
        </w:rPr>
        <w:t> </w:t>
      </w:r>
      <w:hyperlink r:id="rId2314" w:tgtFrame="_blank" w:history="1">
        <w:r w:rsidRPr="00613BB9">
          <w:rPr>
            <w:rStyle w:val="a4"/>
            <w:rFonts w:ascii="Roboto" w:hAnsi="Roboto"/>
            <w:color w:val="auto"/>
            <w:sz w:val="23"/>
            <w:szCs w:val="23"/>
          </w:rPr>
          <w:t>icarus</w:t>
        </w:r>
      </w:hyperlink>
      <w:r w:rsidRPr="00613BB9">
        <w:rPr>
          <w:rFonts w:ascii="Roboto" w:hAnsi="Roboto"/>
          <w:sz w:val="23"/>
          <w:szCs w:val="23"/>
        </w:rPr>
        <w:t> </w:t>
      </w:r>
      <w:r w:rsidRPr="00613BB9">
        <w:rPr>
          <w:rFonts w:ascii="Roboto" w:hAnsi="Roboto"/>
          <w:sz w:val="23"/>
          <w:szCs w:val="23"/>
        </w:rPr>
        <w:t>，在</w:t>
      </w:r>
      <w:r w:rsidRPr="00613BB9">
        <w:rPr>
          <w:rFonts w:ascii="Roboto" w:hAnsi="Roboto"/>
          <w:sz w:val="23"/>
          <w:szCs w:val="23"/>
        </w:rPr>
        <w:t> </w:t>
      </w:r>
      <w:r w:rsidRPr="00613BB9">
        <w:rPr>
          <w:rStyle w:val="HTML1"/>
          <w:rFonts w:ascii="Source Code Pro" w:hAnsi="Source Code Pro"/>
          <w:sz w:val="20"/>
          <w:szCs w:val="20"/>
        </w:rPr>
        <w:t>hexo</w:t>
      </w:r>
      <w:r w:rsidRPr="00613BB9">
        <w:rPr>
          <w:rFonts w:ascii="Roboto" w:hAnsi="Roboto"/>
          <w:sz w:val="23"/>
          <w:szCs w:val="23"/>
        </w:rPr>
        <w:t> </w:t>
      </w:r>
      <w:r w:rsidRPr="00613BB9">
        <w:rPr>
          <w:rFonts w:ascii="Roboto" w:hAnsi="Roboto"/>
          <w:sz w:val="23"/>
          <w:szCs w:val="23"/>
        </w:rPr>
        <w:t>的</w:t>
      </w:r>
      <w:r w:rsidRPr="00613BB9">
        <w:rPr>
          <w:rFonts w:ascii="Roboto" w:hAnsi="Roboto"/>
          <w:sz w:val="23"/>
          <w:szCs w:val="23"/>
        </w:rPr>
        <w:t> </w:t>
      </w:r>
      <w:r w:rsidRPr="00613BB9">
        <w:rPr>
          <w:rStyle w:val="HTML1"/>
          <w:rFonts w:ascii="Source Code Pro" w:hAnsi="Source Code Pro"/>
          <w:sz w:val="20"/>
          <w:szCs w:val="20"/>
        </w:rPr>
        <w:t>themes</w:t>
      </w:r>
      <w:r w:rsidRPr="00613BB9">
        <w:rPr>
          <w:rFonts w:ascii="Roboto" w:hAnsi="Roboto"/>
          <w:sz w:val="23"/>
          <w:szCs w:val="23"/>
        </w:rPr>
        <w:t> </w:t>
      </w:r>
      <w:r w:rsidRPr="00613BB9">
        <w:rPr>
          <w:rFonts w:ascii="Roboto" w:hAnsi="Roboto"/>
          <w:sz w:val="23"/>
          <w:szCs w:val="23"/>
        </w:rPr>
        <w:t>文件夹，新加入</w:t>
      </w:r>
      <w:r w:rsidRPr="00613BB9">
        <w:rPr>
          <w:rFonts w:ascii="Roboto" w:hAnsi="Roboto"/>
          <w:sz w:val="23"/>
          <w:szCs w:val="23"/>
        </w:rPr>
        <w:t> </w:t>
      </w:r>
      <w:hyperlink r:id="rId2315" w:tgtFrame="_blank" w:history="1">
        <w:r w:rsidRPr="00613BB9">
          <w:rPr>
            <w:rStyle w:val="a4"/>
            <w:rFonts w:ascii="Roboto" w:hAnsi="Roboto"/>
            <w:color w:val="auto"/>
            <w:sz w:val="23"/>
            <w:szCs w:val="23"/>
          </w:rPr>
          <w:t>icarus</w:t>
        </w:r>
      </w:hyperlink>
      <w:r w:rsidRPr="00613BB9">
        <w:rPr>
          <w:rFonts w:ascii="Roboto" w:hAnsi="Roboto"/>
          <w:sz w:val="23"/>
          <w:szCs w:val="23"/>
        </w:rPr>
        <w:t> </w:t>
      </w:r>
      <w:r w:rsidRPr="00613BB9">
        <w:rPr>
          <w:rFonts w:ascii="Roboto" w:hAnsi="Roboto"/>
          <w:sz w:val="23"/>
          <w:szCs w:val="23"/>
        </w:rPr>
        <w:t>目录，配置</w:t>
      </w:r>
      <w:r w:rsidRPr="00613BB9">
        <w:rPr>
          <w:rFonts w:ascii="Roboto" w:hAnsi="Roboto"/>
          <w:sz w:val="23"/>
          <w:szCs w:val="23"/>
        </w:rPr>
        <w:t> </w:t>
      </w:r>
      <w:r w:rsidRPr="00613BB9">
        <w:rPr>
          <w:rStyle w:val="HTML1"/>
          <w:rFonts w:ascii="Source Code Pro" w:hAnsi="Source Code Pro"/>
          <w:sz w:val="20"/>
          <w:szCs w:val="20"/>
        </w:rPr>
        <w:t>hexo</w:t>
      </w:r>
      <w:r w:rsidRPr="00613BB9">
        <w:rPr>
          <w:rFonts w:ascii="Roboto" w:hAnsi="Roboto"/>
          <w:sz w:val="23"/>
          <w:szCs w:val="23"/>
        </w:rPr>
        <w:t> </w:t>
      </w:r>
      <w:r w:rsidRPr="00613BB9">
        <w:rPr>
          <w:rFonts w:ascii="Roboto" w:hAnsi="Roboto"/>
          <w:sz w:val="23"/>
          <w:szCs w:val="23"/>
        </w:rPr>
        <w:t>的根目录的</w:t>
      </w:r>
      <w:r w:rsidRPr="00613BB9">
        <w:rPr>
          <w:rFonts w:ascii="Roboto" w:hAnsi="Roboto"/>
          <w:sz w:val="23"/>
          <w:szCs w:val="23"/>
        </w:rPr>
        <w:t> </w:t>
      </w:r>
      <w:r w:rsidRPr="00613BB9">
        <w:rPr>
          <w:rStyle w:val="HTML1"/>
          <w:rFonts w:ascii="Source Code Pro" w:hAnsi="Source Code Pro"/>
          <w:sz w:val="20"/>
          <w:szCs w:val="20"/>
        </w:rPr>
        <w:t>_config.yml</w:t>
      </w:r>
    </w:p>
    <w:p w14:paraId="4DC601CA" w14:textId="77777777" w:rsidR="002F4029" w:rsidRPr="00613BB9" w:rsidRDefault="002F4029" w:rsidP="002F4029">
      <w:pPr>
        <w:rPr>
          <w:rFonts w:ascii="宋体" w:hAnsi="宋体"/>
          <w:sz w:val="24"/>
          <w:szCs w:val="24"/>
        </w:rPr>
      </w:pPr>
      <w:r w:rsidRPr="00613BB9">
        <w:rPr>
          <w:rFonts w:ascii="Source Code Pro" w:hAnsi="Source Code Pro"/>
        </w:rPr>
        <w:t>_config.yml</w:t>
      </w:r>
    </w:p>
    <w:tbl>
      <w:tblPr>
        <w:tblW w:w="0" w:type="dxa"/>
        <w:tblCellMar>
          <w:top w:w="15" w:type="dxa"/>
          <w:left w:w="15" w:type="dxa"/>
          <w:bottom w:w="15" w:type="dxa"/>
          <w:right w:w="15" w:type="dxa"/>
        </w:tblCellMar>
        <w:tblLook w:val="04A0" w:firstRow="1" w:lastRow="0" w:firstColumn="1" w:lastColumn="0" w:noHBand="0" w:noVBand="1"/>
      </w:tblPr>
      <w:tblGrid>
        <w:gridCol w:w="480"/>
        <w:gridCol w:w="2040"/>
      </w:tblGrid>
      <w:tr w:rsidR="002F4029" w:rsidRPr="00613BB9" w14:paraId="7DEF148B" w14:textId="77777777" w:rsidTr="002F4029">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403F740E" w14:textId="77777777" w:rsidR="002F4029" w:rsidRPr="00613BB9" w:rsidRDefault="002F4029" w:rsidP="002F4029">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5D541679" w14:textId="77777777" w:rsidR="002F4029" w:rsidRPr="00613BB9" w:rsidRDefault="002F4029" w:rsidP="002F4029">
            <w:pPr>
              <w:pStyle w:val="HTML"/>
              <w:rPr>
                <w:rFonts w:ascii="Source Code Pro" w:hAnsi="Source Code Pro"/>
                <w:sz w:val="20"/>
                <w:szCs w:val="20"/>
              </w:rPr>
            </w:pPr>
            <w:r w:rsidRPr="00613BB9">
              <w:rPr>
                <w:rStyle w:val="hljs-deletion"/>
                <w:rFonts w:ascii="Source Code Pro" w:hAnsi="Source Code Pro"/>
                <w:sz w:val="20"/>
                <w:szCs w:val="20"/>
              </w:rPr>
              <w:t>-theme: yilia</w:t>
            </w:r>
            <w:r w:rsidRPr="00613BB9">
              <w:rPr>
                <w:rFonts w:ascii="Source Code Pro" w:hAnsi="Source Code Pro"/>
                <w:sz w:val="20"/>
                <w:szCs w:val="20"/>
              </w:rPr>
              <w:br/>
            </w:r>
            <w:r w:rsidRPr="00613BB9">
              <w:rPr>
                <w:rStyle w:val="hljs-addition"/>
                <w:rFonts w:ascii="Source Code Pro" w:hAnsi="Source Code Pro"/>
                <w:sz w:val="20"/>
                <w:szCs w:val="20"/>
              </w:rPr>
              <w:t>+theme: icarus</w:t>
            </w:r>
          </w:p>
        </w:tc>
      </w:tr>
    </w:tbl>
    <w:p w14:paraId="57F40A9C" w14:textId="77777777" w:rsidR="002F4029" w:rsidRPr="00613BB9" w:rsidRDefault="002F4029" w:rsidP="002F4029">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然后更新部署就好了</w:t>
      </w:r>
    </w:p>
    <w:tbl>
      <w:tblPr>
        <w:tblW w:w="0" w:type="dxa"/>
        <w:tblCellMar>
          <w:top w:w="15" w:type="dxa"/>
          <w:left w:w="15" w:type="dxa"/>
          <w:bottom w:w="15" w:type="dxa"/>
          <w:right w:w="15" w:type="dxa"/>
        </w:tblCellMar>
        <w:tblLook w:val="04A0" w:firstRow="1" w:lastRow="0" w:firstColumn="1" w:lastColumn="0" w:noHBand="0" w:noVBand="1"/>
      </w:tblPr>
      <w:tblGrid>
        <w:gridCol w:w="480"/>
        <w:gridCol w:w="1440"/>
      </w:tblGrid>
      <w:tr w:rsidR="002F4029" w:rsidRPr="00613BB9" w14:paraId="030212DF" w14:textId="77777777" w:rsidTr="002F4029">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4847F516" w14:textId="77777777" w:rsidR="002F4029" w:rsidRPr="00613BB9" w:rsidRDefault="002F4029" w:rsidP="002F4029">
            <w:pPr>
              <w:pStyle w:val="HTML"/>
              <w:jc w:val="right"/>
              <w:rPr>
                <w:rFonts w:ascii="Source Code Pro" w:hAnsi="Source Code Pro"/>
                <w:sz w:val="20"/>
                <w:szCs w:val="20"/>
              </w:rPr>
            </w:pPr>
            <w:r w:rsidRPr="00613BB9">
              <w:rPr>
                <w:rStyle w:val="line"/>
                <w:rFonts w:ascii="Source Code Pro" w:hAnsi="Source Code Pro"/>
                <w:sz w:val="20"/>
                <w:szCs w:val="20"/>
              </w:rPr>
              <w:t>1</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0B9234D9" w14:textId="77777777" w:rsidR="002F4029" w:rsidRPr="00613BB9" w:rsidRDefault="002F4029" w:rsidP="002F4029">
            <w:pPr>
              <w:pStyle w:val="HTML"/>
              <w:rPr>
                <w:rFonts w:ascii="Source Code Pro" w:hAnsi="Source Code Pro"/>
                <w:sz w:val="20"/>
                <w:szCs w:val="20"/>
              </w:rPr>
            </w:pPr>
            <w:r w:rsidRPr="00613BB9">
              <w:rPr>
                <w:rStyle w:val="line"/>
                <w:rFonts w:ascii="Source Code Pro" w:hAnsi="Source Code Pro"/>
                <w:sz w:val="20"/>
                <w:szCs w:val="20"/>
              </w:rPr>
              <w:t>hexo d -g</w:t>
            </w:r>
          </w:p>
        </w:tc>
      </w:tr>
    </w:tbl>
    <w:p w14:paraId="034BF536" w14:textId="77777777" w:rsidR="003374B8" w:rsidRPr="00613BB9" w:rsidRDefault="003374B8" w:rsidP="000006C9">
      <w:pPr>
        <w:pStyle w:val="5"/>
      </w:pPr>
      <w:bookmarkStart w:id="801" w:name="_Toc46395396"/>
      <w:r w:rsidRPr="00613BB9">
        <w:t>配置文章部分</w:t>
      </w:r>
      <w:bookmarkEnd w:id="801"/>
    </w:p>
    <w:p w14:paraId="140AD10B" w14:textId="77777777" w:rsidR="003374B8" w:rsidRPr="00613BB9" w:rsidRDefault="003374B8" w:rsidP="000006C9">
      <w:pPr>
        <w:pStyle w:val="5"/>
      </w:pPr>
      <w:bookmarkStart w:id="802" w:name="_Toc46395397"/>
      <w:r w:rsidRPr="00613BB9">
        <w:t>顶部图片添加</w:t>
      </w:r>
      <w:bookmarkEnd w:id="802"/>
    </w:p>
    <w:p w14:paraId="7E023DDB" w14:textId="77777777" w:rsidR="003374B8" w:rsidRPr="00613BB9" w:rsidRDefault="003374B8" w:rsidP="00853618">
      <w:pPr>
        <w:pStyle w:val="a3"/>
      </w:pPr>
      <w:r w:rsidRPr="00613BB9">
        <w:t>icarus 主题中的配置_config.yml中开启图片开关</w:t>
      </w:r>
    </w:p>
    <w:p w14:paraId="370BE781" w14:textId="77777777" w:rsidR="003374B8" w:rsidRPr="00613BB9" w:rsidRDefault="003374B8" w:rsidP="00853618">
      <w:pPr>
        <w:pStyle w:val="HTML"/>
        <w:rPr>
          <w:rStyle w:val="HTML1"/>
        </w:rPr>
      </w:pPr>
      <w:r w:rsidRPr="00613BB9">
        <w:rPr>
          <w:rStyle w:val="HTML1"/>
        </w:rPr>
        <w:t>article:</w:t>
      </w:r>
    </w:p>
    <w:p w14:paraId="5EBD1DE6" w14:textId="77777777" w:rsidR="003374B8" w:rsidRPr="00613BB9" w:rsidRDefault="003374B8" w:rsidP="00853618">
      <w:pPr>
        <w:pStyle w:val="HTML"/>
        <w:rPr>
          <w:rStyle w:val="HTML1"/>
        </w:rPr>
      </w:pPr>
      <w:r w:rsidRPr="00613BB9">
        <w:rPr>
          <w:rStyle w:val="HTML1"/>
        </w:rPr>
        <w:t xml:space="preserve">    thumbnail: </w:t>
      </w:r>
      <w:r w:rsidRPr="00613BB9">
        <w:rPr>
          <w:rStyle w:val="hljs-keyword"/>
        </w:rPr>
        <w:t>true</w:t>
      </w:r>
    </w:p>
    <w:p w14:paraId="1830D8D3" w14:textId="77777777" w:rsidR="003374B8" w:rsidRPr="00613BB9" w:rsidRDefault="003374B8" w:rsidP="00853618">
      <w:pPr>
        <w:pStyle w:val="a3"/>
      </w:pPr>
      <w:r w:rsidRPr="00613BB9">
        <w:t>文章.md文件头中添加图片绝对/相对地址</w:t>
      </w:r>
    </w:p>
    <w:p w14:paraId="24FAC915" w14:textId="77777777" w:rsidR="003374B8" w:rsidRPr="00613BB9" w:rsidRDefault="003374B8" w:rsidP="00853618">
      <w:pPr>
        <w:pStyle w:val="HTML"/>
        <w:rPr>
          <w:rStyle w:val="HTML1"/>
        </w:rPr>
      </w:pPr>
      <w:r w:rsidRPr="00613BB9">
        <w:rPr>
          <w:rStyle w:val="HTML1"/>
        </w:rPr>
        <w:t>title: Getting Started with Icarus</w:t>
      </w:r>
    </w:p>
    <w:p w14:paraId="4400E779" w14:textId="77777777" w:rsidR="003374B8" w:rsidRPr="00613BB9" w:rsidRDefault="003374B8" w:rsidP="00853618">
      <w:pPr>
        <w:pStyle w:val="HTML"/>
        <w:rPr>
          <w:rStyle w:val="HTML1"/>
        </w:rPr>
      </w:pPr>
      <w:r w:rsidRPr="00613BB9">
        <w:rPr>
          <w:rStyle w:val="HTML1"/>
        </w:rPr>
        <w:t>thumbnail: /gallery/thumbnails/desert.jpg</w:t>
      </w:r>
    </w:p>
    <w:p w14:paraId="71BCD350" w14:textId="77777777" w:rsidR="003374B8" w:rsidRPr="00613BB9" w:rsidRDefault="003374B8" w:rsidP="00853618">
      <w:pPr>
        <w:pStyle w:val="HTML"/>
        <w:rPr>
          <w:rStyle w:val="HTML1"/>
        </w:rPr>
      </w:pPr>
      <w:r w:rsidRPr="00613BB9">
        <w:rPr>
          <w:rStyle w:val="hljs-comment"/>
        </w:rPr>
        <w:t>// thumbnail:https://raw.githubusercontent.com/removeif/blog_image/master/20190620152744.png</w:t>
      </w:r>
    </w:p>
    <w:p w14:paraId="74039367" w14:textId="77777777" w:rsidR="003374B8" w:rsidRPr="00613BB9" w:rsidRDefault="003374B8" w:rsidP="00853618">
      <w:pPr>
        <w:pStyle w:val="HTML"/>
        <w:rPr>
          <w:rStyle w:val="HTML1"/>
        </w:rPr>
      </w:pPr>
      <w:r w:rsidRPr="00613BB9">
        <w:rPr>
          <w:rStyle w:val="HTML1"/>
        </w:rPr>
        <w:t>---</w:t>
      </w:r>
    </w:p>
    <w:p w14:paraId="483AD39F" w14:textId="77777777" w:rsidR="003374B8" w:rsidRPr="00613BB9" w:rsidRDefault="003374B8" w:rsidP="00853618">
      <w:pPr>
        <w:pStyle w:val="HTML"/>
        <w:rPr>
          <w:rStyle w:val="HTML1"/>
        </w:rPr>
      </w:pPr>
      <w:r w:rsidRPr="00613BB9">
        <w:rPr>
          <w:rStyle w:val="HTML1"/>
        </w:rPr>
        <w:t>Post content...</w:t>
      </w:r>
    </w:p>
    <w:p w14:paraId="13D568AF" w14:textId="68DDD01E" w:rsidR="003374B8" w:rsidRPr="00613BB9" w:rsidRDefault="003374B8" w:rsidP="00853618">
      <w:pPr>
        <w:pStyle w:val="a3"/>
      </w:pPr>
      <w:r w:rsidRPr="00613BB9">
        <w:lastRenderedPageBreak/>
        <w:t>配置完成后部署显示效果</w:t>
      </w:r>
      <w:r w:rsidR="000006C9" w:rsidRPr="00613BB9">
        <w:t xml:space="preserve"> </w:t>
      </w:r>
      <w:r w:rsidRPr="00613BB9">
        <w:t>(最新文章列表显示缩略图、文章开头显示一张设置图片)</w:t>
      </w:r>
    </w:p>
    <w:p w14:paraId="7D1DC6F4" w14:textId="77777777" w:rsidR="003374B8" w:rsidRPr="00613BB9" w:rsidRDefault="003374B8" w:rsidP="00853618">
      <w:pPr>
        <w:pStyle w:val="a3"/>
      </w:pPr>
      <w:r w:rsidRPr="00613BB9">
        <w:rPr>
          <w:noProof/>
        </w:rPr>
        <mc:AlternateContent>
          <mc:Choice Requires="wps">
            <w:drawing>
              <wp:inline distT="0" distB="0" distL="0" distR="0" wp14:anchorId="4D4B57C5" wp14:editId="5E72FD07">
                <wp:extent cx="304800" cy="304800"/>
                <wp:effectExtent l="0" t="0" r="0" b="0"/>
                <wp:docPr id="48" name="矩形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A9056" id="矩形 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mUK41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7A66867B" w14:textId="77777777" w:rsidR="003374B8" w:rsidRPr="00613BB9" w:rsidRDefault="003374B8" w:rsidP="000006C9">
      <w:pPr>
        <w:pStyle w:val="5"/>
      </w:pPr>
      <w:bookmarkStart w:id="803" w:name="_Toc46395398"/>
      <w:r w:rsidRPr="00613BB9">
        <w:t>左边文章导航栏开启</w:t>
      </w:r>
      <w:bookmarkEnd w:id="803"/>
    </w:p>
    <w:p w14:paraId="4A422906" w14:textId="77777777" w:rsidR="003374B8" w:rsidRPr="00613BB9" w:rsidRDefault="003374B8" w:rsidP="00853618">
      <w:pPr>
        <w:pStyle w:val="a3"/>
      </w:pPr>
      <w:r w:rsidRPr="00613BB9">
        <w:t>icarus 主题中的配置_config.yml中开关</w:t>
      </w:r>
    </w:p>
    <w:p w14:paraId="672CAD42" w14:textId="77777777" w:rsidR="003374B8" w:rsidRPr="00613BB9" w:rsidRDefault="003374B8" w:rsidP="00853618">
      <w:pPr>
        <w:pStyle w:val="HTML"/>
        <w:rPr>
          <w:rStyle w:val="HTML1"/>
        </w:rPr>
      </w:pPr>
      <w:r w:rsidRPr="00613BB9">
        <w:rPr>
          <w:rStyle w:val="HTML1"/>
        </w:rPr>
        <w:t>widgets:</w:t>
      </w:r>
    </w:p>
    <w:p w14:paraId="37FFB443" w14:textId="77777777" w:rsidR="003374B8" w:rsidRPr="00613BB9" w:rsidRDefault="003374B8" w:rsidP="00853618">
      <w:pPr>
        <w:pStyle w:val="HTML"/>
        <w:rPr>
          <w:rStyle w:val="HTML1"/>
        </w:rPr>
      </w:pPr>
      <w:r w:rsidRPr="00613BB9">
        <w:rPr>
          <w:rStyle w:val="HTML1"/>
        </w:rPr>
        <w:t xml:space="preserve">    -</w:t>
      </w:r>
    </w:p>
    <w:p w14:paraId="67B34EC5" w14:textId="77777777" w:rsidR="003374B8" w:rsidRPr="00613BB9" w:rsidRDefault="003374B8" w:rsidP="00853618">
      <w:pPr>
        <w:pStyle w:val="HTML"/>
        <w:rPr>
          <w:rStyle w:val="HTML1"/>
        </w:rPr>
      </w:pPr>
      <w:r w:rsidRPr="00613BB9">
        <w:rPr>
          <w:rStyle w:val="HTML1"/>
        </w:rPr>
        <w:t xml:space="preserve">        type: toc</w:t>
      </w:r>
    </w:p>
    <w:p w14:paraId="64E1D300" w14:textId="77777777" w:rsidR="003374B8" w:rsidRPr="00613BB9" w:rsidRDefault="003374B8" w:rsidP="00853618">
      <w:pPr>
        <w:pStyle w:val="HTML"/>
        <w:rPr>
          <w:rStyle w:val="HTML1"/>
        </w:rPr>
      </w:pPr>
      <w:r w:rsidRPr="00613BB9">
        <w:rPr>
          <w:rStyle w:val="HTML1"/>
        </w:rPr>
        <w:t xml:space="preserve">        position: left</w:t>
      </w:r>
    </w:p>
    <w:p w14:paraId="4668955F" w14:textId="0FC68BC6" w:rsidR="003374B8" w:rsidRPr="00613BB9" w:rsidRDefault="00DB09CC" w:rsidP="00002791">
      <w:pPr>
        <w:pStyle w:val="5"/>
      </w:pPr>
      <w:bookmarkStart w:id="804" w:name="_Toc46395399"/>
      <w:r>
        <w:rPr>
          <w:rFonts w:hint="eastAsia"/>
        </w:rPr>
        <w:t>提取</w:t>
      </w:r>
      <w:r w:rsidR="003374B8" w:rsidRPr="00613BB9">
        <w:t>文章</w:t>
      </w:r>
      <w:r>
        <w:rPr>
          <w:rFonts w:hint="eastAsia"/>
        </w:rPr>
        <w:t>目录</w:t>
      </w:r>
      <w:bookmarkEnd w:id="804"/>
    </w:p>
    <w:p w14:paraId="35372658" w14:textId="77777777" w:rsidR="003374B8" w:rsidRPr="00613BB9" w:rsidRDefault="003374B8" w:rsidP="00853618">
      <w:pPr>
        <w:pStyle w:val="HTML"/>
        <w:rPr>
          <w:rStyle w:val="HTML1"/>
        </w:rPr>
      </w:pPr>
      <w:r w:rsidRPr="00613BB9">
        <w:rPr>
          <w:rStyle w:val="HTML1"/>
        </w:rPr>
        <w:t>title: Table of Contents Example</w:t>
      </w:r>
    </w:p>
    <w:p w14:paraId="1FC6C6BA" w14:textId="77777777" w:rsidR="003374B8" w:rsidRPr="00613BB9" w:rsidRDefault="003374B8" w:rsidP="00853618">
      <w:pPr>
        <w:pStyle w:val="HTML"/>
        <w:rPr>
          <w:rStyle w:val="HTML1"/>
        </w:rPr>
      </w:pPr>
      <w:r w:rsidRPr="00613BB9">
        <w:rPr>
          <w:rStyle w:val="HTML1"/>
        </w:rPr>
        <w:t xml:space="preserve">toc: </w:t>
      </w:r>
      <w:r w:rsidRPr="00613BB9">
        <w:rPr>
          <w:rStyle w:val="hljs-keyword"/>
        </w:rPr>
        <w:t>true</w:t>
      </w:r>
    </w:p>
    <w:p w14:paraId="27C28F5C" w14:textId="77777777" w:rsidR="003374B8" w:rsidRPr="00613BB9" w:rsidRDefault="003374B8" w:rsidP="00853618">
      <w:pPr>
        <w:pStyle w:val="HTML"/>
        <w:rPr>
          <w:rStyle w:val="HTML1"/>
        </w:rPr>
      </w:pPr>
      <w:r w:rsidRPr="00613BB9">
        <w:rPr>
          <w:rStyle w:val="HTML1"/>
        </w:rPr>
        <w:t>---</w:t>
      </w:r>
    </w:p>
    <w:p w14:paraId="6E028254" w14:textId="77777777" w:rsidR="003374B8" w:rsidRPr="00613BB9" w:rsidRDefault="003374B8" w:rsidP="00853618">
      <w:pPr>
        <w:pStyle w:val="HTML"/>
        <w:rPr>
          <w:rStyle w:val="HTML1"/>
        </w:rPr>
      </w:pPr>
      <w:r w:rsidRPr="00613BB9">
        <w:rPr>
          <w:rStyle w:val="HTML1"/>
        </w:rPr>
        <w:t>Post content...</w:t>
      </w:r>
    </w:p>
    <w:p w14:paraId="749EF78F" w14:textId="77777777" w:rsidR="003374B8" w:rsidRPr="00613BB9" w:rsidRDefault="003374B8" w:rsidP="00853618">
      <w:pPr>
        <w:pStyle w:val="a3"/>
      </w:pPr>
      <w:r w:rsidRPr="00613BB9">
        <w:rPr>
          <w:noProof/>
        </w:rPr>
        <mc:AlternateContent>
          <mc:Choice Requires="wps">
            <w:drawing>
              <wp:inline distT="0" distB="0" distL="0" distR="0" wp14:anchorId="7C61D4EC" wp14:editId="50326AB4">
                <wp:extent cx="304800" cy="304800"/>
                <wp:effectExtent l="0" t="0" r="0" b="0"/>
                <wp:docPr id="49" name="矩形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48027B" id="矩形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bQI1E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118C2D0D" w14:textId="77777777" w:rsidR="003374B8" w:rsidRPr="00613BB9" w:rsidRDefault="003374B8" w:rsidP="00002791">
      <w:pPr>
        <w:pStyle w:val="5"/>
      </w:pPr>
      <w:bookmarkStart w:id="805" w:name="_Toc46395400"/>
      <w:r w:rsidRPr="00613BB9">
        <w:t>评论系统开启</w:t>
      </w:r>
      <w:bookmarkEnd w:id="805"/>
    </w:p>
    <w:p w14:paraId="49A90831" w14:textId="77777777" w:rsidR="003374B8" w:rsidRPr="00613BB9" w:rsidRDefault="003374B8" w:rsidP="00853618">
      <w:pPr>
        <w:pStyle w:val="a3"/>
      </w:pPr>
      <w:r w:rsidRPr="00613BB9">
        <w:t>icarus 主题中的配置_config.yml中开启（部分评论系统需要翻墙才能使用，valine不用翻墙个人推荐，</w:t>
      </w:r>
      <w:hyperlink r:id="rId2316" w:history="1">
        <w:r w:rsidRPr="00613BB9">
          <w:rPr>
            <w:rStyle w:val="a4"/>
            <w:color w:val="auto"/>
          </w:rPr>
          <w:t>valine安装参考</w:t>
        </w:r>
      </w:hyperlink>
      <w:r w:rsidRPr="00613BB9">
        <w:t>）</w:t>
      </w:r>
    </w:p>
    <w:p w14:paraId="74AC09AD" w14:textId="77777777" w:rsidR="003374B8" w:rsidRPr="00613BB9" w:rsidRDefault="003374B8" w:rsidP="00853618">
      <w:pPr>
        <w:pStyle w:val="HTML"/>
        <w:rPr>
          <w:rStyle w:val="HTML1"/>
        </w:rPr>
      </w:pPr>
      <w:r w:rsidRPr="00613BB9">
        <w:rPr>
          <w:rStyle w:val="HTML1"/>
        </w:rPr>
        <w:t>comment:</w:t>
      </w:r>
    </w:p>
    <w:p w14:paraId="06FC35CD" w14:textId="77777777" w:rsidR="003374B8" w:rsidRPr="00613BB9" w:rsidRDefault="003374B8" w:rsidP="00853618">
      <w:pPr>
        <w:pStyle w:val="HTML"/>
        <w:rPr>
          <w:rStyle w:val="HTML1"/>
        </w:rPr>
      </w:pPr>
      <w:r w:rsidRPr="00613BB9">
        <w:rPr>
          <w:rStyle w:val="HTML1"/>
        </w:rPr>
        <w:t xml:space="preserve">    type: valine</w:t>
      </w:r>
    </w:p>
    <w:p w14:paraId="14A8A802" w14:textId="77777777" w:rsidR="003374B8" w:rsidRPr="00613BB9" w:rsidRDefault="003374B8" w:rsidP="00853618">
      <w:pPr>
        <w:pStyle w:val="HTML"/>
        <w:rPr>
          <w:rStyle w:val="HTML1"/>
        </w:rPr>
      </w:pPr>
      <w:r w:rsidRPr="00613BB9">
        <w:rPr>
          <w:rStyle w:val="HTML1"/>
        </w:rPr>
        <w:t xml:space="preserve">    app_id: xxxxxxxx        # (required) LeanCloud application id</w:t>
      </w:r>
    </w:p>
    <w:p w14:paraId="2542007D" w14:textId="77777777" w:rsidR="003374B8" w:rsidRPr="00613BB9" w:rsidRDefault="003374B8" w:rsidP="00853618">
      <w:pPr>
        <w:pStyle w:val="HTML"/>
        <w:rPr>
          <w:rStyle w:val="HTML1"/>
        </w:rPr>
      </w:pPr>
      <w:r w:rsidRPr="00613BB9">
        <w:rPr>
          <w:rStyle w:val="HTML1"/>
        </w:rPr>
        <w:t xml:space="preserve">    app_key: xxxxxxxx       # (required) LeanCloud application key</w:t>
      </w:r>
    </w:p>
    <w:p w14:paraId="701971E1" w14:textId="77777777" w:rsidR="003374B8" w:rsidRPr="00613BB9" w:rsidRDefault="003374B8" w:rsidP="00853618">
      <w:pPr>
        <w:pStyle w:val="HTML"/>
        <w:rPr>
          <w:rStyle w:val="HTML1"/>
        </w:rPr>
      </w:pPr>
      <w:r w:rsidRPr="00613BB9">
        <w:rPr>
          <w:rStyle w:val="HTML1"/>
        </w:rPr>
        <w:t xml:space="preserve">    notify: </w:t>
      </w:r>
      <w:r w:rsidRPr="00613BB9">
        <w:rPr>
          <w:rStyle w:val="hljs-keyword"/>
        </w:rPr>
        <w:t>false</w:t>
      </w:r>
      <w:r w:rsidRPr="00613BB9">
        <w:rPr>
          <w:rStyle w:val="HTML1"/>
        </w:rPr>
        <w:t xml:space="preserve">           # (optional) receive email notification</w:t>
      </w:r>
    </w:p>
    <w:p w14:paraId="1B32C6F7" w14:textId="77777777" w:rsidR="003374B8" w:rsidRPr="00613BB9" w:rsidRDefault="003374B8" w:rsidP="00853618">
      <w:pPr>
        <w:pStyle w:val="HTML"/>
        <w:rPr>
          <w:rStyle w:val="HTML1"/>
        </w:rPr>
      </w:pPr>
      <w:r w:rsidRPr="00613BB9">
        <w:rPr>
          <w:rStyle w:val="HTML1"/>
        </w:rPr>
        <w:t xml:space="preserve">    verify: </w:t>
      </w:r>
      <w:r w:rsidRPr="00613BB9">
        <w:rPr>
          <w:rStyle w:val="hljs-keyword"/>
        </w:rPr>
        <w:t>false</w:t>
      </w:r>
      <w:r w:rsidRPr="00613BB9">
        <w:rPr>
          <w:rStyle w:val="HTML1"/>
        </w:rPr>
        <w:t xml:space="preserve">           # (optional) show verification code</w:t>
      </w:r>
    </w:p>
    <w:p w14:paraId="0607BFE2" w14:textId="77777777" w:rsidR="003374B8" w:rsidRPr="00613BB9" w:rsidRDefault="003374B8" w:rsidP="00853618">
      <w:pPr>
        <w:pStyle w:val="HTML"/>
        <w:rPr>
          <w:rStyle w:val="HTML1"/>
        </w:rPr>
      </w:pPr>
      <w:r w:rsidRPr="00613BB9">
        <w:rPr>
          <w:rStyle w:val="HTML1"/>
        </w:rPr>
        <w:t xml:space="preserve">    placeholder: xxxxxxxx   # (optional) comment box placeholder text</w:t>
      </w:r>
    </w:p>
    <w:p w14:paraId="5C43A590" w14:textId="77777777" w:rsidR="003374B8" w:rsidRPr="00613BB9" w:rsidRDefault="003374B8" w:rsidP="00853618">
      <w:pPr>
        <w:pStyle w:val="a3"/>
      </w:pPr>
      <w:r w:rsidRPr="00613BB9">
        <w:rPr>
          <w:noProof/>
        </w:rPr>
        <mc:AlternateContent>
          <mc:Choice Requires="wps">
            <w:drawing>
              <wp:inline distT="0" distB="0" distL="0" distR="0" wp14:anchorId="393456BB" wp14:editId="27F00785">
                <wp:extent cx="304800" cy="304800"/>
                <wp:effectExtent l="0" t="0" r="0" b="0"/>
                <wp:docPr id="50" name="矩形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F8D1C0" id="矩形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I2yTVL0AQAAw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2A3365E6" w14:textId="77777777" w:rsidR="003374B8" w:rsidRPr="00613BB9" w:rsidRDefault="003374B8" w:rsidP="002F4029">
      <w:pPr>
        <w:pStyle w:val="5"/>
      </w:pPr>
      <w:bookmarkStart w:id="806" w:name="_Toc46395401"/>
      <w:r w:rsidRPr="00613BB9">
        <w:lastRenderedPageBreak/>
        <w:t>捐赠收款开启</w:t>
      </w:r>
      <w:bookmarkEnd w:id="806"/>
    </w:p>
    <w:p w14:paraId="10D8E134" w14:textId="250D5302" w:rsidR="003374B8" w:rsidRPr="00613BB9" w:rsidRDefault="003374B8" w:rsidP="00853618">
      <w:pPr>
        <w:pStyle w:val="a3"/>
      </w:pPr>
      <w:r w:rsidRPr="00613BB9">
        <w:t>icarus 主题中的配置_config.yml中开启 注意如果默认不配置，编译时有报错，# 把它注释掉</w:t>
      </w:r>
      <w:r w:rsidR="00002791">
        <w:rPr>
          <w:rFonts w:hint="eastAsia"/>
        </w:rPr>
        <w:t>后会报错</w:t>
      </w:r>
      <w:r w:rsidRPr="00613BB9">
        <w:t>，不启用功能</w:t>
      </w:r>
      <w:r w:rsidR="008C0375">
        <w:rPr>
          <w:rFonts w:hint="eastAsia"/>
        </w:rPr>
        <w:t>方法是注释掉代码</w:t>
      </w:r>
    </w:p>
    <w:p w14:paraId="6B4447A7" w14:textId="77777777" w:rsidR="003374B8" w:rsidRPr="00613BB9" w:rsidRDefault="003374B8" w:rsidP="00853618">
      <w:pPr>
        <w:pStyle w:val="HTML"/>
        <w:rPr>
          <w:rStyle w:val="HTML1"/>
        </w:rPr>
      </w:pPr>
      <w:r w:rsidRPr="00613BB9">
        <w:rPr>
          <w:rStyle w:val="HTML1"/>
        </w:rPr>
        <w:t>donate:</w:t>
      </w:r>
    </w:p>
    <w:p w14:paraId="357DC19D" w14:textId="77777777" w:rsidR="003374B8" w:rsidRPr="00613BB9" w:rsidRDefault="003374B8" w:rsidP="00853618">
      <w:pPr>
        <w:pStyle w:val="HTML"/>
        <w:rPr>
          <w:rStyle w:val="HTML1"/>
        </w:rPr>
      </w:pPr>
      <w:r w:rsidRPr="00613BB9">
        <w:rPr>
          <w:rStyle w:val="HTML1"/>
        </w:rPr>
        <w:t xml:space="preserve">    -</w:t>
      </w:r>
    </w:p>
    <w:p w14:paraId="347965E6" w14:textId="77777777" w:rsidR="003374B8" w:rsidRPr="00613BB9" w:rsidRDefault="003374B8" w:rsidP="00853618">
      <w:pPr>
        <w:pStyle w:val="HTML"/>
        <w:rPr>
          <w:rStyle w:val="HTML1"/>
        </w:rPr>
      </w:pPr>
      <w:r w:rsidRPr="00613BB9">
        <w:rPr>
          <w:rStyle w:val="HTML1"/>
        </w:rPr>
        <w:t xml:space="preserve">        # Donation entry name</w:t>
      </w:r>
    </w:p>
    <w:p w14:paraId="3046F56F" w14:textId="77777777" w:rsidR="003374B8" w:rsidRPr="00613BB9" w:rsidRDefault="003374B8" w:rsidP="00853618">
      <w:pPr>
        <w:pStyle w:val="HTML"/>
        <w:rPr>
          <w:rStyle w:val="HTML1"/>
        </w:rPr>
      </w:pPr>
      <w:r w:rsidRPr="00613BB9">
        <w:rPr>
          <w:rStyle w:val="HTML1"/>
        </w:rPr>
        <w:t xml:space="preserve">        type: alipay</w:t>
      </w:r>
    </w:p>
    <w:p w14:paraId="2D4264BD" w14:textId="77777777" w:rsidR="003374B8" w:rsidRPr="00613BB9" w:rsidRDefault="003374B8" w:rsidP="00853618">
      <w:pPr>
        <w:pStyle w:val="HTML"/>
        <w:rPr>
          <w:rStyle w:val="HTML1"/>
        </w:rPr>
      </w:pPr>
      <w:r w:rsidRPr="00613BB9">
        <w:rPr>
          <w:rStyle w:val="HTML1"/>
        </w:rPr>
        <w:t xml:space="preserve">        # Qrcode image URL</w:t>
      </w:r>
    </w:p>
    <w:p w14:paraId="671F7016" w14:textId="77777777" w:rsidR="003374B8" w:rsidRPr="00613BB9" w:rsidRDefault="003374B8" w:rsidP="00853618">
      <w:pPr>
        <w:pStyle w:val="HTML"/>
        <w:rPr>
          <w:rStyle w:val="HTML1"/>
        </w:rPr>
      </w:pPr>
      <w:r w:rsidRPr="00613BB9">
        <w:rPr>
          <w:rStyle w:val="HTML1"/>
        </w:rPr>
        <w:t xml:space="preserve">        qrcode: </w:t>
      </w:r>
      <w:r w:rsidRPr="00613BB9">
        <w:rPr>
          <w:rStyle w:val="hljs-string"/>
        </w:rPr>
        <w:t>'https://wx2.sinaimg.cn/large/b5d1b710gy1g0lvxdcwm0j20p011i4bg.jpg'</w:t>
      </w:r>
      <w:r w:rsidRPr="00613BB9">
        <w:rPr>
          <w:rStyle w:val="HTML1"/>
        </w:rPr>
        <w:t xml:space="preserve"> </w:t>
      </w:r>
    </w:p>
    <w:p w14:paraId="3C1BFC7F" w14:textId="77777777" w:rsidR="003374B8" w:rsidRPr="00613BB9" w:rsidRDefault="003374B8" w:rsidP="00853618">
      <w:pPr>
        <w:pStyle w:val="HTML"/>
        <w:rPr>
          <w:rStyle w:val="HTML1"/>
        </w:rPr>
      </w:pPr>
      <w:r w:rsidRPr="00613BB9">
        <w:rPr>
          <w:rStyle w:val="HTML1"/>
        </w:rPr>
        <w:t xml:space="preserve">    -</w:t>
      </w:r>
    </w:p>
    <w:p w14:paraId="18B25B52" w14:textId="77777777" w:rsidR="003374B8" w:rsidRPr="00613BB9" w:rsidRDefault="003374B8" w:rsidP="00853618">
      <w:pPr>
        <w:pStyle w:val="HTML"/>
        <w:rPr>
          <w:rStyle w:val="HTML1"/>
        </w:rPr>
      </w:pPr>
      <w:r w:rsidRPr="00613BB9">
        <w:rPr>
          <w:rStyle w:val="HTML1"/>
        </w:rPr>
        <w:t xml:space="preserve">        # Donation entry name</w:t>
      </w:r>
    </w:p>
    <w:p w14:paraId="0D6621B3" w14:textId="77777777" w:rsidR="003374B8" w:rsidRPr="00613BB9" w:rsidRDefault="003374B8" w:rsidP="00853618">
      <w:pPr>
        <w:pStyle w:val="HTML"/>
        <w:rPr>
          <w:rStyle w:val="HTML1"/>
        </w:rPr>
      </w:pPr>
      <w:r w:rsidRPr="00613BB9">
        <w:rPr>
          <w:rStyle w:val="HTML1"/>
        </w:rPr>
        <w:t xml:space="preserve">        type: wechat</w:t>
      </w:r>
    </w:p>
    <w:p w14:paraId="22277964" w14:textId="77777777" w:rsidR="003374B8" w:rsidRPr="00613BB9" w:rsidRDefault="003374B8" w:rsidP="00853618">
      <w:pPr>
        <w:pStyle w:val="HTML"/>
        <w:rPr>
          <w:rStyle w:val="HTML1"/>
        </w:rPr>
      </w:pPr>
      <w:r w:rsidRPr="00613BB9">
        <w:rPr>
          <w:rStyle w:val="HTML1"/>
        </w:rPr>
        <w:t xml:space="preserve">        # Qrcode image URL</w:t>
      </w:r>
    </w:p>
    <w:p w14:paraId="5F68AEFE" w14:textId="77777777" w:rsidR="003374B8" w:rsidRPr="00613BB9" w:rsidRDefault="003374B8" w:rsidP="00853618">
      <w:pPr>
        <w:pStyle w:val="HTML"/>
        <w:rPr>
          <w:rStyle w:val="HTML1"/>
        </w:rPr>
      </w:pPr>
      <w:r w:rsidRPr="00613BB9">
        <w:rPr>
          <w:rStyle w:val="HTML1"/>
        </w:rPr>
        <w:t xml:space="preserve">        qrcode: </w:t>
      </w:r>
      <w:r w:rsidRPr="00613BB9">
        <w:rPr>
          <w:rStyle w:val="hljs-string"/>
        </w:rPr>
        <w:t>'https://wx2.sinaimg.cn/large/b5d1b710gy1g0lvwdcpb5j20u014qgy2.jpg'</w:t>
      </w:r>
    </w:p>
    <w:p w14:paraId="11C449C0" w14:textId="77777777" w:rsidR="003374B8" w:rsidRPr="00613BB9" w:rsidRDefault="003374B8" w:rsidP="00853618">
      <w:pPr>
        <w:pStyle w:val="a3"/>
      </w:pPr>
      <w:r w:rsidRPr="00613BB9">
        <w:rPr>
          <w:noProof/>
        </w:rPr>
        <mc:AlternateContent>
          <mc:Choice Requires="wps">
            <w:drawing>
              <wp:inline distT="0" distB="0" distL="0" distR="0" wp14:anchorId="3E5D4D03" wp14:editId="1C6041CF">
                <wp:extent cx="304800" cy="30480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BA84E3" id="矩形 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LCibiP0AQAAw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324DFF33" w14:textId="77777777" w:rsidR="003374B8" w:rsidRPr="00613BB9" w:rsidRDefault="003374B8" w:rsidP="002F4029">
      <w:pPr>
        <w:pStyle w:val="5"/>
      </w:pPr>
      <w:bookmarkStart w:id="807" w:name="_Toc46395402"/>
      <w:r w:rsidRPr="00613BB9">
        <w:t>全局搜索开启</w:t>
      </w:r>
      <w:bookmarkEnd w:id="807"/>
    </w:p>
    <w:p w14:paraId="7544270F" w14:textId="77777777" w:rsidR="003374B8" w:rsidRPr="00613BB9" w:rsidRDefault="003374B8" w:rsidP="00853618">
      <w:pPr>
        <w:pStyle w:val="a3"/>
      </w:pPr>
      <w:r w:rsidRPr="00613BB9">
        <w:t>icarus 主题中的配置_config.yml中开启,不同的搜索类型需要</w:t>
      </w:r>
      <w:hyperlink r:id="rId2317" w:history="1">
        <w:r w:rsidRPr="00613BB9">
          <w:rPr>
            <w:rStyle w:val="a4"/>
            <w:color w:val="auto"/>
          </w:rPr>
          <w:t>安装插件参考官网</w:t>
        </w:r>
      </w:hyperlink>
      <w:r w:rsidRPr="00613BB9">
        <w:t>,type: insight此类型不需要安装，已经内置</w:t>
      </w:r>
    </w:p>
    <w:p w14:paraId="529B5AFE" w14:textId="77777777" w:rsidR="003374B8" w:rsidRPr="00613BB9" w:rsidRDefault="003374B8" w:rsidP="00853618">
      <w:pPr>
        <w:pStyle w:val="HTML"/>
        <w:rPr>
          <w:rStyle w:val="HTML1"/>
        </w:rPr>
      </w:pPr>
      <w:r w:rsidRPr="00613BB9">
        <w:rPr>
          <w:rStyle w:val="HTML1"/>
        </w:rPr>
        <w:t>search:</w:t>
      </w:r>
    </w:p>
    <w:p w14:paraId="2CFE9585" w14:textId="77777777" w:rsidR="003374B8" w:rsidRPr="00613BB9" w:rsidRDefault="003374B8" w:rsidP="00853618">
      <w:pPr>
        <w:pStyle w:val="HTML"/>
        <w:rPr>
          <w:rStyle w:val="HTML1"/>
        </w:rPr>
      </w:pPr>
      <w:r w:rsidRPr="00613BB9">
        <w:rPr>
          <w:rStyle w:val="HTML1"/>
        </w:rPr>
        <w:t xml:space="preserve">    type: insight</w:t>
      </w:r>
    </w:p>
    <w:p w14:paraId="3DBAE197" w14:textId="77777777" w:rsidR="003374B8" w:rsidRPr="00613BB9" w:rsidRDefault="003374B8" w:rsidP="00853618">
      <w:pPr>
        <w:pStyle w:val="HTML"/>
        <w:rPr>
          <w:rStyle w:val="HTML1"/>
        </w:rPr>
      </w:pPr>
    </w:p>
    <w:p w14:paraId="06C85E54" w14:textId="77777777" w:rsidR="003374B8" w:rsidRPr="00613BB9" w:rsidRDefault="003374B8" w:rsidP="00853618">
      <w:pPr>
        <w:pStyle w:val="a3"/>
      </w:pPr>
      <w:r w:rsidRPr="00613BB9">
        <w:rPr>
          <w:noProof/>
        </w:rPr>
        <mc:AlternateContent>
          <mc:Choice Requires="wps">
            <w:drawing>
              <wp:inline distT="0" distB="0" distL="0" distR="0" wp14:anchorId="33C9743F" wp14:editId="527D6AC1">
                <wp:extent cx="304800" cy="304800"/>
                <wp:effectExtent l="0" t="0" r="0" b="0"/>
                <wp:docPr id="52" name="矩形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C40777" id="矩形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3kguw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4FD764E7" w14:textId="77777777" w:rsidR="003374B8" w:rsidRPr="00613BB9" w:rsidRDefault="003374B8" w:rsidP="002F4029">
      <w:pPr>
        <w:pStyle w:val="5"/>
      </w:pPr>
      <w:bookmarkStart w:id="808" w:name="_Toc46395403"/>
      <w:r w:rsidRPr="00613BB9">
        <w:t>更多配置请参考官网配置</w:t>
      </w:r>
      <w:bookmarkEnd w:id="808"/>
    </w:p>
    <w:p w14:paraId="1546C817" w14:textId="77777777" w:rsidR="003374B8" w:rsidRPr="00613BB9" w:rsidRDefault="003374B8" w:rsidP="00853618">
      <w:pPr>
        <w:pStyle w:val="a3"/>
      </w:pPr>
      <w:r w:rsidRPr="00613BB9">
        <w:t>目前配置基本已经够使用，还需要更多配置请参考</w:t>
      </w:r>
      <w:hyperlink r:id="rId2318" w:history="1">
        <w:r w:rsidRPr="00613BB9">
          <w:rPr>
            <w:rStyle w:val="a4"/>
            <w:color w:val="auto"/>
          </w:rPr>
          <w:t>连接</w:t>
        </w:r>
      </w:hyperlink>
    </w:p>
    <w:p w14:paraId="5776C97C" w14:textId="77777777" w:rsidR="003374B8" w:rsidRPr="00613BB9" w:rsidRDefault="003374B8" w:rsidP="00853618"/>
    <w:p w14:paraId="031C7D8E" w14:textId="18E4C427" w:rsidR="003374B8" w:rsidRPr="00613BB9" w:rsidRDefault="002F4029" w:rsidP="00853618">
      <w:r w:rsidRPr="002F4029">
        <w:t>https://blog.zhangruipeng.me/hexo-theme-icarus/categories/Configuration/Posts/</w:t>
      </w:r>
    </w:p>
    <w:p w14:paraId="77096C73" w14:textId="77777777" w:rsidR="003374B8" w:rsidRPr="00613BB9" w:rsidRDefault="003374B8" w:rsidP="00853618"/>
    <w:p w14:paraId="3F927D01" w14:textId="77777777" w:rsidR="003374B8" w:rsidRPr="00613BB9" w:rsidRDefault="003374B8" w:rsidP="00853618"/>
    <w:p w14:paraId="71D25844" w14:textId="77777777" w:rsidR="003374B8" w:rsidRPr="00613BB9" w:rsidRDefault="003374B8" w:rsidP="00853618"/>
    <w:p w14:paraId="2D911ECB" w14:textId="77777777" w:rsidR="003374B8" w:rsidRPr="00613BB9" w:rsidRDefault="003374B8" w:rsidP="00853618"/>
    <w:p w14:paraId="33570F6A" w14:textId="77777777" w:rsidR="003374B8" w:rsidRPr="00613BB9" w:rsidRDefault="003374B8" w:rsidP="00853618"/>
    <w:p w14:paraId="2DF71BCB" w14:textId="77777777" w:rsidR="003374B8" w:rsidRPr="00613BB9" w:rsidRDefault="003374B8" w:rsidP="00853618"/>
    <w:p w14:paraId="7BF1FCC1" w14:textId="77777777" w:rsidR="003374B8" w:rsidRPr="00613BB9" w:rsidRDefault="003374B8" w:rsidP="00853618"/>
    <w:p w14:paraId="0D7A794B" w14:textId="77777777" w:rsidR="003374B8" w:rsidRPr="00613BB9" w:rsidRDefault="003374B8" w:rsidP="00853618"/>
    <w:p w14:paraId="2E8BEB6B" w14:textId="77777777" w:rsidR="003374B8" w:rsidRPr="00613BB9" w:rsidRDefault="003374B8" w:rsidP="00853618"/>
    <w:p w14:paraId="48D3320D" w14:textId="77777777" w:rsidR="003374B8" w:rsidRPr="00613BB9" w:rsidRDefault="003374B8" w:rsidP="00853618"/>
    <w:p w14:paraId="6373B137" w14:textId="77777777" w:rsidR="003374B8" w:rsidRPr="00613BB9" w:rsidRDefault="003374B8" w:rsidP="00853618">
      <w:pPr>
        <w:pStyle w:val="4"/>
        <w:rPr>
          <w:rFonts w:ascii="Roboto" w:hAnsi="Roboto"/>
          <w:b w:val="0"/>
          <w:bCs w:val="0"/>
          <w:sz w:val="36"/>
          <w:szCs w:val="36"/>
        </w:rPr>
      </w:pPr>
      <w:bookmarkStart w:id="809" w:name="_Toc46395404"/>
      <w:r w:rsidRPr="00613BB9">
        <w:rPr>
          <w:rFonts w:ascii="Roboto" w:hAnsi="Roboto"/>
          <w:b w:val="0"/>
          <w:bCs w:val="0"/>
        </w:rPr>
        <w:t>自定义</w:t>
      </w:r>
      <w:r w:rsidRPr="00613BB9">
        <w:rPr>
          <w:rFonts w:ascii="Roboto" w:hAnsi="Roboto"/>
          <w:b w:val="0"/>
          <w:bCs w:val="0"/>
        </w:rPr>
        <w:t xml:space="preserve"> icarus </w:t>
      </w:r>
      <w:r w:rsidRPr="00613BB9">
        <w:rPr>
          <w:rFonts w:ascii="Roboto" w:hAnsi="Roboto"/>
          <w:b w:val="0"/>
          <w:bCs w:val="0"/>
        </w:rPr>
        <w:t>主题</w:t>
      </w:r>
      <w:bookmarkEnd w:id="809"/>
    </w:p>
    <w:p w14:paraId="58271CB2" w14:textId="77777777" w:rsidR="003374B8" w:rsidRPr="00613BB9" w:rsidRDefault="003374B8" w:rsidP="001F0D66">
      <w:pPr>
        <w:pStyle w:val="4"/>
        <w:rPr>
          <w:rFonts w:ascii="Roboto" w:hAnsi="Roboto"/>
          <w:b w:val="0"/>
          <w:bCs w:val="0"/>
          <w:sz w:val="30"/>
          <w:szCs w:val="30"/>
        </w:rPr>
      </w:pPr>
      <w:bookmarkStart w:id="810" w:name="_Toc46395405"/>
      <w:r w:rsidRPr="00613BB9">
        <w:rPr>
          <w:rFonts w:ascii="Roboto" w:hAnsi="Roboto"/>
          <w:b w:val="0"/>
          <w:bCs w:val="0"/>
          <w:sz w:val="30"/>
          <w:szCs w:val="30"/>
        </w:rPr>
        <w:t>代码高亮</w:t>
      </w:r>
      <w:bookmarkEnd w:id="810"/>
    </w:p>
    <w:p w14:paraId="6F84B26D" w14:textId="77777777" w:rsidR="003374B8" w:rsidRPr="00613BB9" w:rsidRDefault="00717723" w:rsidP="00853618">
      <w:pPr>
        <w:pStyle w:val="a3"/>
        <w:shd w:val="clear" w:color="auto" w:fill="FFFFFF"/>
        <w:spacing w:before="0" w:beforeAutospacing="0" w:after="240" w:afterAutospacing="0"/>
        <w:rPr>
          <w:rFonts w:ascii="Roboto" w:hAnsi="Roboto"/>
          <w:sz w:val="23"/>
          <w:szCs w:val="23"/>
        </w:rPr>
      </w:pPr>
      <w:hyperlink r:id="rId2319" w:tgtFrame="_blank" w:history="1">
        <w:r w:rsidR="003374B8" w:rsidRPr="00613BB9">
          <w:rPr>
            <w:rStyle w:val="a4"/>
            <w:rFonts w:ascii="Roboto" w:hAnsi="Roboto"/>
            <w:color w:val="auto"/>
            <w:sz w:val="23"/>
            <w:szCs w:val="23"/>
          </w:rPr>
          <w:t>代码高亮款式</w:t>
        </w:r>
      </w:hyperlink>
      <w:r w:rsidR="003374B8" w:rsidRPr="00613BB9">
        <w:rPr>
          <w:rFonts w:ascii="Roboto" w:hAnsi="Roboto"/>
          <w:sz w:val="23"/>
          <w:szCs w:val="23"/>
        </w:rPr>
        <w:t> , </w:t>
      </w:r>
      <w:hyperlink r:id="rId2320" w:tgtFrame="_blank" w:history="1">
        <w:r w:rsidR="003374B8" w:rsidRPr="00613BB9">
          <w:rPr>
            <w:rStyle w:val="a4"/>
            <w:rFonts w:ascii="Roboto" w:hAnsi="Roboto"/>
            <w:color w:val="auto"/>
            <w:sz w:val="23"/>
            <w:szCs w:val="23"/>
          </w:rPr>
          <w:t>预览参见这里</w:t>
        </w:r>
      </w:hyperlink>
      <w:r w:rsidR="003374B8" w:rsidRPr="00613BB9">
        <w:rPr>
          <w:rFonts w:ascii="Roboto" w:hAnsi="Roboto"/>
          <w:sz w:val="23"/>
          <w:szCs w:val="23"/>
        </w:rPr>
        <w:t>，</w:t>
      </w:r>
      <w:r w:rsidR="003374B8" w:rsidRPr="00613BB9">
        <w:rPr>
          <w:rStyle w:val="HTML1"/>
          <w:rFonts w:ascii="Source Code Pro" w:hAnsi="Source Code Pro"/>
          <w:sz w:val="20"/>
          <w:szCs w:val="20"/>
        </w:rPr>
        <w:t>Android</w:t>
      </w:r>
      <w:r w:rsidR="003374B8" w:rsidRPr="00613BB9">
        <w:rPr>
          <w:rFonts w:ascii="Roboto" w:hAnsi="Roboto"/>
          <w:sz w:val="23"/>
          <w:szCs w:val="23"/>
        </w:rPr>
        <w:t> </w:t>
      </w:r>
      <w:r w:rsidR="003374B8" w:rsidRPr="00613BB9">
        <w:rPr>
          <w:rFonts w:ascii="Roboto" w:hAnsi="Roboto"/>
          <w:sz w:val="23"/>
          <w:szCs w:val="23"/>
        </w:rPr>
        <w:t>程序员选择</w:t>
      </w:r>
      <w:r w:rsidR="003374B8" w:rsidRPr="00613BB9">
        <w:rPr>
          <w:rFonts w:ascii="Roboto" w:hAnsi="Roboto"/>
          <w:sz w:val="23"/>
          <w:szCs w:val="23"/>
        </w:rPr>
        <w:t> </w:t>
      </w:r>
      <w:r w:rsidR="003374B8" w:rsidRPr="00613BB9">
        <w:rPr>
          <w:rStyle w:val="HTML1"/>
          <w:rFonts w:ascii="Source Code Pro" w:hAnsi="Source Code Pro"/>
          <w:sz w:val="20"/>
          <w:szCs w:val="20"/>
        </w:rPr>
        <w:t>androidstudio</w:t>
      </w:r>
      <w:r w:rsidR="003374B8" w:rsidRPr="00613BB9">
        <w:rPr>
          <w:rFonts w:ascii="Roboto" w:hAnsi="Roboto"/>
          <w:sz w:val="23"/>
          <w:szCs w:val="23"/>
        </w:rPr>
        <w:t> </w:t>
      </w:r>
      <w:r w:rsidR="003374B8" w:rsidRPr="00613BB9">
        <w:rPr>
          <w:rFonts w:ascii="Roboto" w:hAnsi="Roboto"/>
          <w:sz w:val="23"/>
          <w:szCs w:val="23"/>
        </w:rPr>
        <w:t>效果不错</w:t>
      </w:r>
    </w:p>
    <w:p w14:paraId="50BDF0AA" w14:textId="77777777" w:rsidR="003374B8" w:rsidRPr="00613BB9" w:rsidRDefault="003374B8" w:rsidP="00853618">
      <w:pPr>
        <w:rPr>
          <w:rFonts w:ascii="宋体" w:hAnsi="宋体"/>
          <w:sz w:val="24"/>
          <w:szCs w:val="24"/>
        </w:rPr>
      </w:pPr>
      <w:r w:rsidRPr="00613BB9">
        <w:rPr>
          <w:rFonts w:ascii="Source Code Pro" w:hAnsi="Source Code Pro"/>
        </w:rPr>
        <w:t>themes/icarus/_config.yml</w:t>
      </w:r>
    </w:p>
    <w:tbl>
      <w:tblPr>
        <w:tblW w:w="0" w:type="dxa"/>
        <w:tblCellMar>
          <w:top w:w="15" w:type="dxa"/>
          <w:left w:w="15" w:type="dxa"/>
          <w:bottom w:w="15" w:type="dxa"/>
          <w:right w:w="15" w:type="dxa"/>
        </w:tblCellMar>
        <w:tblLook w:val="04A0" w:firstRow="1" w:lastRow="0" w:firstColumn="1" w:lastColumn="0" w:noHBand="0" w:noVBand="1"/>
      </w:tblPr>
      <w:tblGrid>
        <w:gridCol w:w="480"/>
        <w:gridCol w:w="3240"/>
      </w:tblGrid>
      <w:tr w:rsidR="003374B8" w:rsidRPr="00613BB9" w14:paraId="1FC1838A" w14:textId="77777777" w:rsidTr="00B371E8">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21C68758" w14:textId="77777777" w:rsidR="003374B8" w:rsidRPr="00613BB9" w:rsidRDefault="003374B8" w:rsidP="00853618">
            <w:pPr>
              <w:pStyle w:val="HTML"/>
              <w:jc w:val="right"/>
              <w:rPr>
                <w:rFonts w:ascii="Source Code Pro" w:hAnsi="Source Code Pro"/>
                <w:sz w:val="20"/>
                <w:szCs w:val="20"/>
              </w:rPr>
            </w:pPr>
            <w:r w:rsidRPr="00613BB9">
              <w:rPr>
                <w:rStyle w:val="line"/>
                <w:rFonts w:ascii="Source Code Pro" w:hAnsi="Source Code Pro"/>
                <w:sz w:val="20"/>
                <w:szCs w:val="20"/>
              </w:rPr>
              <w:t>1</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58430FC9" w14:textId="77777777" w:rsidR="003374B8" w:rsidRPr="00613BB9" w:rsidRDefault="003374B8" w:rsidP="00853618">
            <w:pPr>
              <w:pStyle w:val="HTML"/>
              <w:rPr>
                <w:rFonts w:ascii="Source Code Pro" w:hAnsi="Source Code Pro"/>
                <w:sz w:val="20"/>
                <w:szCs w:val="20"/>
              </w:rPr>
            </w:pPr>
            <w:r w:rsidRPr="00613BB9">
              <w:rPr>
                <w:rStyle w:val="line"/>
                <w:rFonts w:ascii="Source Code Pro" w:hAnsi="Source Code Pro"/>
                <w:sz w:val="20"/>
                <w:szCs w:val="20"/>
              </w:rPr>
              <w:t>highlight: androidstudio</w:t>
            </w:r>
          </w:p>
        </w:tc>
      </w:tr>
    </w:tbl>
    <w:p w14:paraId="4BE19DE6" w14:textId="77777777" w:rsidR="003374B8" w:rsidRPr="00613BB9" w:rsidRDefault="003374B8" w:rsidP="001F0D66">
      <w:pPr>
        <w:pStyle w:val="4"/>
        <w:rPr>
          <w:rFonts w:ascii="Roboto" w:hAnsi="Roboto"/>
          <w:b w:val="0"/>
          <w:bCs w:val="0"/>
          <w:sz w:val="30"/>
          <w:szCs w:val="30"/>
        </w:rPr>
      </w:pPr>
      <w:bookmarkStart w:id="811" w:name="_Toc46395406"/>
      <w:r w:rsidRPr="00613BB9">
        <w:rPr>
          <w:rFonts w:ascii="Roboto" w:hAnsi="Roboto"/>
          <w:b w:val="0"/>
          <w:bCs w:val="0"/>
          <w:sz w:val="30"/>
          <w:szCs w:val="30"/>
        </w:rPr>
        <w:t>更新</w:t>
      </w:r>
      <w:r w:rsidRPr="00613BB9">
        <w:rPr>
          <w:rFonts w:ascii="Roboto" w:hAnsi="Roboto"/>
          <w:b w:val="0"/>
          <w:bCs w:val="0"/>
          <w:sz w:val="30"/>
          <w:szCs w:val="30"/>
        </w:rPr>
        <w:t>logo</w:t>
      </w:r>
      <w:bookmarkEnd w:id="811"/>
    </w:p>
    <w:p w14:paraId="297357B3" w14:textId="77777777" w:rsidR="003374B8" w:rsidRPr="00613BB9" w:rsidRDefault="003374B8" w:rsidP="00853618">
      <w:pPr>
        <w:pStyle w:val="a3"/>
        <w:shd w:val="clear" w:color="auto" w:fill="FFFFFF"/>
        <w:spacing w:before="0" w:beforeAutospacing="0" w:after="240" w:afterAutospacing="0"/>
        <w:rPr>
          <w:rFonts w:ascii="Roboto" w:hAnsi="Roboto"/>
          <w:sz w:val="23"/>
          <w:szCs w:val="23"/>
        </w:rPr>
      </w:pPr>
      <w:r w:rsidRPr="00613BB9">
        <w:rPr>
          <w:rStyle w:val="HTML1"/>
          <w:rFonts w:ascii="Source Code Pro" w:hAnsi="Source Code Pro"/>
          <w:sz w:val="20"/>
          <w:szCs w:val="20"/>
        </w:rPr>
        <w:t>icarus</w:t>
      </w:r>
      <w:r w:rsidRPr="00613BB9">
        <w:rPr>
          <w:rFonts w:ascii="Roboto" w:hAnsi="Roboto"/>
          <w:sz w:val="23"/>
          <w:szCs w:val="23"/>
        </w:rPr>
        <w:t> </w:t>
      </w:r>
      <w:r w:rsidRPr="00613BB9">
        <w:rPr>
          <w:rFonts w:ascii="Roboto" w:hAnsi="Roboto"/>
          <w:sz w:val="23"/>
          <w:szCs w:val="23"/>
        </w:rPr>
        <w:t>有默认的</w:t>
      </w:r>
      <w:r w:rsidRPr="00613BB9">
        <w:rPr>
          <w:rFonts w:ascii="Roboto" w:hAnsi="Roboto"/>
          <w:sz w:val="23"/>
          <w:szCs w:val="23"/>
        </w:rPr>
        <w:t xml:space="preserve"> logo</w:t>
      </w:r>
      <w:r w:rsidRPr="00613BB9">
        <w:rPr>
          <w:rFonts w:ascii="Roboto" w:hAnsi="Roboto"/>
          <w:sz w:val="23"/>
          <w:szCs w:val="23"/>
        </w:rPr>
        <w:t>，这里想改变一下，</w:t>
      </w:r>
      <w:r w:rsidRPr="00613BB9">
        <w:rPr>
          <w:rFonts w:ascii="Roboto" w:hAnsi="Roboto"/>
          <w:sz w:val="23"/>
          <w:szCs w:val="23"/>
        </w:rPr>
        <w:t xml:space="preserve">logo </w:t>
      </w:r>
      <w:r w:rsidRPr="00613BB9">
        <w:rPr>
          <w:rFonts w:ascii="Roboto" w:hAnsi="Roboto"/>
          <w:sz w:val="23"/>
          <w:szCs w:val="23"/>
        </w:rPr>
        <w:t>是在</w:t>
      </w:r>
      <w:r w:rsidRPr="00613BB9">
        <w:rPr>
          <w:rFonts w:ascii="Roboto" w:hAnsi="Roboto"/>
          <w:sz w:val="23"/>
          <w:szCs w:val="23"/>
        </w:rPr>
        <w:t> </w:t>
      </w:r>
      <w:r w:rsidRPr="00613BB9">
        <w:rPr>
          <w:rStyle w:val="HTML1"/>
          <w:rFonts w:ascii="Source Code Pro" w:hAnsi="Source Code Pro"/>
          <w:sz w:val="20"/>
          <w:szCs w:val="20"/>
        </w:rPr>
        <w:t>themes\icarus\source\images</w:t>
      </w:r>
      <w:r w:rsidRPr="00613BB9">
        <w:rPr>
          <w:rFonts w:ascii="Roboto" w:hAnsi="Roboto"/>
          <w:sz w:val="23"/>
          <w:szCs w:val="23"/>
        </w:rPr>
        <w:t> </w:t>
      </w:r>
      <w:r w:rsidRPr="00613BB9">
        <w:rPr>
          <w:rFonts w:ascii="Roboto" w:hAnsi="Roboto"/>
          <w:sz w:val="23"/>
          <w:szCs w:val="23"/>
        </w:rPr>
        <w:t>里面</w:t>
      </w:r>
      <w:r w:rsidRPr="00613BB9">
        <w:rPr>
          <w:rStyle w:val="HTML1"/>
          <w:rFonts w:ascii="Source Code Pro" w:hAnsi="Source Code Pro"/>
          <w:sz w:val="20"/>
          <w:szCs w:val="20"/>
        </w:rPr>
        <w:t>logo.svg</w:t>
      </w:r>
      <w:r w:rsidRPr="00613BB9">
        <w:rPr>
          <w:rFonts w:ascii="Roboto" w:hAnsi="Roboto"/>
          <w:sz w:val="23"/>
          <w:szCs w:val="23"/>
        </w:rPr>
        <w:t> </w:t>
      </w:r>
      <w:r w:rsidRPr="00613BB9">
        <w:rPr>
          <w:rFonts w:ascii="Roboto" w:hAnsi="Roboto"/>
          <w:sz w:val="23"/>
          <w:szCs w:val="23"/>
        </w:rPr>
        <w:t>文件，我们只需要替换成自己的</w:t>
      </w:r>
      <w:r w:rsidRPr="00613BB9">
        <w:rPr>
          <w:rFonts w:ascii="Roboto" w:hAnsi="Roboto"/>
          <w:sz w:val="23"/>
          <w:szCs w:val="23"/>
        </w:rPr>
        <w:t xml:space="preserve"> logo </w:t>
      </w:r>
      <w:r w:rsidRPr="00613BB9">
        <w:rPr>
          <w:rFonts w:ascii="Roboto" w:hAnsi="Roboto"/>
          <w:sz w:val="23"/>
          <w:szCs w:val="23"/>
        </w:rPr>
        <w:t>文件即可，可以从</w:t>
      </w:r>
      <w:hyperlink r:id="rId2321" w:anchor="/select" w:tgtFrame="_blank" w:history="1">
        <w:r w:rsidRPr="00613BB9">
          <w:rPr>
            <w:rStyle w:val="a4"/>
            <w:rFonts w:ascii="Roboto" w:hAnsi="Roboto"/>
            <w:color w:val="auto"/>
            <w:sz w:val="23"/>
            <w:szCs w:val="23"/>
          </w:rPr>
          <w:t>这里</w:t>
        </w:r>
      </w:hyperlink>
      <w:r w:rsidRPr="00613BB9">
        <w:rPr>
          <w:rFonts w:ascii="Roboto" w:hAnsi="Roboto"/>
          <w:sz w:val="23"/>
          <w:szCs w:val="23"/>
        </w:rPr>
        <w:t> </w:t>
      </w:r>
      <w:r w:rsidRPr="00613BB9">
        <w:rPr>
          <w:rFonts w:ascii="Roboto" w:hAnsi="Roboto"/>
          <w:sz w:val="23"/>
          <w:szCs w:val="23"/>
        </w:rPr>
        <w:t>去获取。</w:t>
      </w:r>
    </w:p>
    <w:p w14:paraId="3D437241" w14:textId="00BD8187" w:rsidR="003374B8" w:rsidRPr="00613BB9" w:rsidRDefault="001F0D66" w:rsidP="00853618">
      <w:pPr>
        <w:pStyle w:val="4"/>
        <w:rPr>
          <w:rFonts w:ascii="Roboto" w:hAnsi="Roboto"/>
        </w:rPr>
      </w:pPr>
      <w:bookmarkStart w:id="812" w:name="_Toc46395407"/>
      <w:r>
        <w:rPr>
          <w:rFonts w:ascii="Roboto" w:hAnsi="Roboto" w:hint="eastAsia"/>
        </w:rPr>
        <w:t>页面类型判定</w:t>
      </w:r>
      <w:bookmarkEnd w:id="812"/>
    </w:p>
    <w:p w14:paraId="7A2B9058" w14:textId="77777777" w:rsidR="003374B8" w:rsidRPr="00613BB9" w:rsidRDefault="003374B8" w:rsidP="00853618">
      <w:pPr>
        <w:pStyle w:val="a3"/>
        <w:shd w:val="clear" w:color="auto" w:fill="F5F5F5"/>
        <w:spacing w:before="0" w:beforeAutospacing="0" w:after="0" w:afterAutospacing="0"/>
        <w:rPr>
          <w:rFonts w:ascii="Roboto" w:hAnsi="Roboto"/>
        </w:rPr>
      </w:pPr>
      <w:r w:rsidRPr="00613BB9">
        <w:rPr>
          <w:rFonts w:ascii="Roboto" w:hAnsi="Roboto"/>
        </w:rPr>
        <w:t>注</w:t>
      </w:r>
      <w:r w:rsidRPr="00613BB9">
        <w:rPr>
          <w:rFonts w:ascii="Roboto" w:hAnsi="Roboto"/>
        </w:rPr>
        <w:t xml:space="preserve">: </w:t>
      </w:r>
      <w:r w:rsidRPr="00613BB9">
        <w:rPr>
          <w:rFonts w:ascii="Roboto" w:hAnsi="Roboto"/>
        </w:rPr>
        <w:t>可以通过变量</w:t>
      </w:r>
      <w:r w:rsidRPr="00613BB9">
        <w:rPr>
          <w:rFonts w:ascii="Roboto" w:hAnsi="Roboto"/>
        </w:rPr>
        <w:t> </w:t>
      </w:r>
      <w:r w:rsidRPr="00613BB9">
        <w:rPr>
          <w:rStyle w:val="HTML1"/>
          <w:rFonts w:ascii="Source Code Pro" w:hAnsi="Source Code Pro"/>
          <w:sz w:val="23"/>
          <w:szCs w:val="23"/>
        </w:rPr>
        <w:t>page.layout</w:t>
      </w:r>
      <w:r w:rsidRPr="00613BB9">
        <w:rPr>
          <w:rFonts w:ascii="Roboto" w:hAnsi="Roboto"/>
        </w:rPr>
        <w:t> </w:t>
      </w:r>
      <w:r w:rsidRPr="00613BB9">
        <w:rPr>
          <w:rFonts w:ascii="Roboto" w:hAnsi="Roboto"/>
        </w:rPr>
        <w:t>来判断当前页面类型，</w:t>
      </w:r>
      <w:r w:rsidRPr="00613BB9">
        <w:rPr>
          <w:rStyle w:val="HTML1"/>
          <w:rFonts w:ascii="Source Code Pro" w:hAnsi="Source Code Pro"/>
          <w:sz w:val="23"/>
          <w:szCs w:val="23"/>
        </w:rPr>
        <w:t>'post'</w:t>
      </w:r>
      <w:r w:rsidRPr="00613BB9">
        <w:rPr>
          <w:rFonts w:ascii="Roboto" w:hAnsi="Roboto"/>
        </w:rPr>
        <w:t> </w:t>
      </w:r>
      <w:r w:rsidRPr="00613BB9">
        <w:rPr>
          <w:rFonts w:ascii="Roboto" w:hAnsi="Roboto"/>
        </w:rPr>
        <w:t>表示当前是文章页面，具体可参考</w:t>
      </w:r>
      <w:r w:rsidRPr="00613BB9">
        <w:rPr>
          <w:rFonts w:ascii="Roboto" w:hAnsi="Roboto"/>
        </w:rPr>
        <w:t> </w:t>
      </w:r>
      <w:hyperlink r:id="rId2322" w:tgtFrame="_blank" w:history="1">
        <w:r w:rsidRPr="00613BB9">
          <w:rPr>
            <w:rStyle w:val="a4"/>
            <w:rFonts w:ascii="Roboto" w:hAnsi="Roboto"/>
            <w:color w:val="auto"/>
          </w:rPr>
          <w:t>hexo</w:t>
        </w:r>
      </w:hyperlink>
      <w:r w:rsidRPr="00613BB9">
        <w:rPr>
          <w:rFonts w:ascii="Roboto" w:hAnsi="Roboto"/>
        </w:rPr>
        <w:t> </w:t>
      </w:r>
      <w:r w:rsidRPr="00613BB9">
        <w:rPr>
          <w:rFonts w:ascii="Roboto" w:hAnsi="Roboto"/>
        </w:rPr>
        <w:t>文档。</w:t>
      </w:r>
    </w:p>
    <w:p w14:paraId="744D88C9" w14:textId="77777777" w:rsidR="003374B8" w:rsidRPr="00613BB9" w:rsidRDefault="003374B8" w:rsidP="000154A0">
      <w:pPr>
        <w:pStyle w:val="4"/>
        <w:rPr>
          <w:rFonts w:ascii="Roboto" w:hAnsi="Roboto"/>
          <w:b w:val="0"/>
          <w:bCs w:val="0"/>
        </w:rPr>
      </w:pPr>
      <w:bookmarkStart w:id="813" w:name="_Toc46395408"/>
      <w:r w:rsidRPr="00613BB9">
        <w:rPr>
          <w:rFonts w:ascii="Roboto" w:hAnsi="Roboto"/>
          <w:b w:val="0"/>
          <w:bCs w:val="0"/>
        </w:rPr>
        <w:t>布局</w:t>
      </w:r>
      <w:bookmarkEnd w:id="813"/>
    </w:p>
    <w:p w14:paraId="5D857AEF" w14:textId="77777777" w:rsidR="003374B8" w:rsidRPr="00613BB9" w:rsidRDefault="003374B8" w:rsidP="000154A0">
      <w:pPr>
        <w:pStyle w:val="5"/>
        <w:rPr>
          <w:rFonts w:ascii="Roboto" w:hAnsi="Roboto"/>
          <w:b w:val="0"/>
          <w:bCs w:val="0"/>
          <w:sz w:val="30"/>
          <w:szCs w:val="30"/>
        </w:rPr>
      </w:pPr>
      <w:bookmarkStart w:id="814" w:name="_Toc46395409"/>
      <w:r w:rsidRPr="00613BB9">
        <w:rPr>
          <w:rFonts w:ascii="Roboto" w:hAnsi="Roboto"/>
          <w:b w:val="0"/>
          <w:bCs w:val="0"/>
          <w:sz w:val="30"/>
          <w:szCs w:val="30"/>
        </w:rPr>
        <w:t>文章页面两栏布局</w:t>
      </w:r>
      <w:bookmarkEnd w:id="814"/>
    </w:p>
    <w:p w14:paraId="64C9FCA9" w14:textId="77777777" w:rsidR="003374B8" w:rsidRPr="00613BB9" w:rsidRDefault="003374B8" w:rsidP="000154A0">
      <w:pPr>
        <w:pStyle w:val="a3"/>
        <w:shd w:val="clear" w:color="auto" w:fill="FFFFFF"/>
        <w:spacing w:before="0" w:beforeAutospacing="0" w:after="240" w:afterAutospacing="0"/>
        <w:rPr>
          <w:rFonts w:ascii="Roboto" w:hAnsi="Roboto"/>
        </w:rPr>
      </w:pPr>
      <w:r w:rsidRPr="00613BB9">
        <w:rPr>
          <w:rFonts w:ascii="Roboto" w:hAnsi="Roboto"/>
        </w:rPr>
        <w:t>主题默认是三栏布局，并且显示了很多的</w:t>
      </w:r>
      <w:r w:rsidRPr="00613BB9">
        <w:rPr>
          <w:rFonts w:ascii="Roboto" w:hAnsi="Roboto"/>
        </w:rPr>
        <w:t> </w:t>
      </w:r>
      <w:r w:rsidRPr="00613BB9">
        <w:rPr>
          <w:rStyle w:val="HTML1"/>
          <w:rFonts w:ascii="Source Code Pro" w:hAnsi="Source Code Pro"/>
          <w:sz w:val="23"/>
          <w:szCs w:val="23"/>
        </w:rPr>
        <w:t>widget</w:t>
      </w:r>
      <w:r w:rsidRPr="00613BB9">
        <w:rPr>
          <w:rFonts w:ascii="Roboto" w:hAnsi="Roboto"/>
        </w:rPr>
        <w:t> </w:t>
      </w:r>
      <w:r w:rsidRPr="00613BB9">
        <w:rPr>
          <w:rFonts w:ascii="Roboto" w:hAnsi="Roboto"/>
        </w:rPr>
        <w:t>，但在阅读文章时显得有些拥挤。因此在文章页面，修改为两栏布局，并显示特定的</w:t>
      </w:r>
      <w:r w:rsidRPr="00613BB9">
        <w:rPr>
          <w:rFonts w:ascii="Roboto" w:hAnsi="Roboto"/>
        </w:rPr>
        <w:t> </w:t>
      </w:r>
      <w:r w:rsidRPr="00613BB9">
        <w:rPr>
          <w:rStyle w:val="HTML1"/>
          <w:rFonts w:ascii="Source Code Pro" w:hAnsi="Source Code Pro"/>
          <w:sz w:val="23"/>
          <w:szCs w:val="23"/>
        </w:rPr>
        <w:t>widget</w:t>
      </w:r>
      <w:r w:rsidRPr="00613BB9">
        <w:rPr>
          <w:rFonts w:ascii="Roboto" w:hAnsi="Roboto"/>
        </w:rPr>
        <w:t>。</w:t>
      </w:r>
    </w:p>
    <w:p w14:paraId="33EED76E" w14:textId="77777777" w:rsidR="003374B8" w:rsidRPr="00613BB9" w:rsidRDefault="003374B8" w:rsidP="000154A0">
      <w:pPr>
        <w:shd w:val="clear" w:color="auto" w:fill="FFFFFF"/>
        <w:rPr>
          <w:rFonts w:ascii="Roboto" w:hAnsi="Roboto"/>
        </w:rPr>
      </w:pPr>
      <w:r w:rsidRPr="00613BB9">
        <w:rPr>
          <w:rFonts w:ascii="Source Code Pro" w:hAnsi="Source Code Pro"/>
        </w:rPr>
        <w:t>diff:includes/helpers/layout.js</w:t>
      </w:r>
    </w:p>
    <w:tbl>
      <w:tblPr>
        <w:tblW w:w="0" w:type="dxa"/>
        <w:tblCellMar>
          <w:top w:w="15" w:type="dxa"/>
          <w:left w:w="15" w:type="dxa"/>
          <w:bottom w:w="15" w:type="dxa"/>
          <w:right w:w="15" w:type="dxa"/>
        </w:tblCellMar>
        <w:tblLook w:val="04A0" w:firstRow="1" w:lastRow="0" w:firstColumn="1" w:lastColumn="0" w:noHBand="0" w:noVBand="1"/>
      </w:tblPr>
      <w:tblGrid>
        <w:gridCol w:w="609"/>
        <w:gridCol w:w="7697"/>
      </w:tblGrid>
      <w:tr w:rsidR="003374B8" w:rsidRPr="00613BB9" w14:paraId="0823FB7E" w14:textId="77777777" w:rsidTr="00B371E8">
        <w:tc>
          <w:tcPr>
            <w:tcW w:w="0" w:type="auto"/>
            <w:tcBorders>
              <w:top w:val="nil"/>
              <w:left w:val="nil"/>
              <w:bottom w:val="nil"/>
              <w:right w:val="nil"/>
            </w:tcBorders>
            <w:tcMar>
              <w:top w:w="120" w:type="dxa"/>
              <w:left w:w="180" w:type="dxa"/>
              <w:bottom w:w="120" w:type="dxa"/>
              <w:right w:w="180" w:type="dxa"/>
            </w:tcMar>
            <w:hideMark/>
          </w:tcPr>
          <w:p w14:paraId="6CCB7059" w14:textId="77777777" w:rsidR="003374B8" w:rsidRPr="00613BB9" w:rsidRDefault="003374B8" w:rsidP="000154A0">
            <w:pPr>
              <w:pStyle w:val="HTML"/>
              <w:jc w:val="right"/>
              <w:rPr>
                <w:rFonts w:ascii="Source Code Pro" w:hAnsi="Source Code Pro"/>
                <w:sz w:val="23"/>
                <w:szCs w:val="23"/>
              </w:rPr>
            </w:pPr>
            <w:r w:rsidRPr="00613BB9">
              <w:rPr>
                <w:rStyle w:val="line"/>
                <w:rFonts w:ascii="Source Code Pro" w:hAnsi="Source Code Pro"/>
                <w:sz w:val="23"/>
                <w:szCs w:val="23"/>
              </w:rPr>
              <w:lastRenderedPageBreak/>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p>
        </w:tc>
        <w:tc>
          <w:tcPr>
            <w:tcW w:w="0" w:type="auto"/>
            <w:tcBorders>
              <w:top w:val="nil"/>
              <w:left w:val="nil"/>
              <w:bottom w:val="nil"/>
              <w:right w:val="nil"/>
            </w:tcBorders>
            <w:tcMar>
              <w:top w:w="120" w:type="dxa"/>
              <w:left w:w="180" w:type="dxa"/>
              <w:bottom w:w="120" w:type="dxa"/>
              <w:right w:w="180" w:type="dxa"/>
            </w:tcMar>
            <w:hideMark/>
          </w:tcPr>
          <w:p w14:paraId="53A1FAEB" w14:textId="77777777" w:rsidR="003374B8" w:rsidRPr="00613BB9" w:rsidRDefault="003374B8" w:rsidP="000154A0">
            <w:pPr>
              <w:pStyle w:val="HTML"/>
              <w:rPr>
                <w:rFonts w:ascii="Source Code Pro" w:hAnsi="Source Code Pro"/>
                <w:sz w:val="23"/>
                <w:szCs w:val="23"/>
              </w:rPr>
            </w:pPr>
            <w:r w:rsidRPr="00613BB9">
              <w:rPr>
                <w:rStyle w:val="line"/>
                <w:rFonts w:ascii="Source Code Pro" w:hAnsi="Source Code Pro"/>
                <w:sz w:val="23"/>
                <w:szCs w:val="23"/>
              </w:rPr>
              <w:t xml:space="preserve">     const widgets = hexo.extend.helper.get('get_config').bind(this)('widgets');</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return widgets.filter(widget =&gt; widget.hasOwnProperty('position') &amp;&amp; widget.position === position);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if (this.page.layout !== 'post')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widgets.filter(widget =&gt; widget.hasOwnProperty('position') &amp;&amp; widget.position === position);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if (position === 'left')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widgets.filter(widget =&gt; widget.hasOwnProperty('position') &amp;&amp; (widget.type === 'toc' || widget.type === 'profile'));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 else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t>
            </w:r>
          </w:p>
        </w:tc>
      </w:tr>
    </w:tbl>
    <w:p w14:paraId="6773B663" w14:textId="77777777" w:rsidR="003374B8" w:rsidRPr="00613BB9" w:rsidRDefault="003374B8" w:rsidP="000154A0">
      <w:pPr>
        <w:pStyle w:val="a3"/>
        <w:shd w:val="clear" w:color="auto" w:fill="FFFFFF"/>
        <w:spacing w:before="0" w:beforeAutospacing="0" w:after="240" w:afterAutospacing="0"/>
        <w:rPr>
          <w:rFonts w:ascii="Roboto" w:hAnsi="Roboto"/>
        </w:rPr>
      </w:pPr>
      <w:r w:rsidRPr="00613BB9">
        <w:rPr>
          <w:rFonts w:ascii="Roboto" w:hAnsi="Roboto"/>
        </w:rPr>
        <w:t>可以参考上述代码，即可实现不同页面不同</w:t>
      </w:r>
      <w:r w:rsidRPr="00613BB9">
        <w:rPr>
          <w:rFonts w:ascii="Roboto" w:hAnsi="Roboto"/>
        </w:rPr>
        <w:t> </w:t>
      </w:r>
      <w:r w:rsidRPr="00613BB9">
        <w:rPr>
          <w:rStyle w:val="HTML1"/>
          <w:rFonts w:ascii="Source Code Pro" w:hAnsi="Source Code Pro"/>
          <w:sz w:val="23"/>
          <w:szCs w:val="23"/>
        </w:rPr>
        <w:t>widget</w:t>
      </w:r>
      <w:r w:rsidRPr="00613BB9">
        <w:rPr>
          <w:rFonts w:ascii="Roboto" w:hAnsi="Roboto"/>
        </w:rPr>
        <w:t>。</w:t>
      </w:r>
    </w:p>
    <w:p w14:paraId="5D28D4D8" w14:textId="77777777" w:rsidR="003374B8" w:rsidRPr="00613BB9" w:rsidRDefault="003374B8" w:rsidP="000154A0">
      <w:pPr>
        <w:pStyle w:val="a3"/>
        <w:shd w:val="clear" w:color="auto" w:fill="FFFFFF"/>
        <w:spacing w:before="0" w:beforeAutospacing="0" w:after="240" w:afterAutospacing="0"/>
        <w:rPr>
          <w:rFonts w:ascii="Roboto" w:hAnsi="Roboto"/>
        </w:rPr>
      </w:pPr>
      <w:r w:rsidRPr="00613BB9">
        <w:rPr>
          <w:rFonts w:ascii="Roboto" w:hAnsi="Roboto"/>
        </w:rPr>
        <w:t>但两栏整体宽度跟三栏不同。因此强制指定为三栏布局，并且修改相应的宽度，这样所有的页面侧边栏宽度保持一致。</w:t>
      </w:r>
    </w:p>
    <w:p w14:paraId="027A5D5B" w14:textId="77777777" w:rsidR="003374B8" w:rsidRPr="00613BB9" w:rsidRDefault="003374B8" w:rsidP="000154A0">
      <w:pPr>
        <w:shd w:val="clear" w:color="auto" w:fill="FFFFFF"/>
        <w:rPr>
          <w:rFonts w:ascii="Roboto" w:hAnsi="Roboto"/>
        </w:rPr>
      </w:pPr>
      <w:r w:rsidRPr="00613BB9">
        <w:rPr>
          <w:rFonts w:ascii="Source Code Pro" w:hAnsi="Source Code Pro"/>
        </w:rPr>
        <w:t>diff:layout/common/widget.ejs</w:t>
      </w:r>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374B8" w:rsidRPr="00613BB9" w14:paraId="79416190" w14:textId="77777777" w:rsidTr="00B371E8">
        <w:tc>
          <w:tcPr>
            <w:tcW w:w="0" w:type="auto"/>
            <w:tcBorders>
              <w:top w:val="nil"/>
              <w:left w:val="nil"/>
              <w:bottom w:val="nil"/>
              <w:right w:val="nil"/>
            </w:tcBorders>
            <w:tcMar>
              <w:top w:w="120" w:type="dxa"/>
              <w:left w:w="180" w:type="dxa"/>
              <w:bottom w:w="120" w:type="dxa"/>
              <w:right w:w="180" w:type="dxa"/>
            </w:tcMar>
            <w:hideMark/>
          </w:tcPr>
          <w:p w14:paraId="2B5C1B57" w14:textId="77777777" w:rsidR="003374B8" w:rsidRPr="00613BB9" w:rsidRDefault="003374B8" w:rsidP="000154A0">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p>
        </w:tc>
        <w:tc>
          <w:tcPr>
            <w:tcW w:w="0" w:type="auto"/>
            <w:tcBorders>
              <w:top w:val="nil"/>
              <w:left w:val="nil"/>
              <w:bottom w:val="nil"/>
              <w:right w:val="nil"/>
            </w:tcBorders>
            <w:tcMar>
              <w:top w:w="120" w:type="dxa"/>
              <w:left w:w="180" w:type="dxa"/>
              <w:bottom w:w="120" w:type="dxa"/>
              <w:right w:w="180" w:type="dxa"/>
            </w:tcMar>
            <w:hideMark/>
          </w:tcPr>
          <w:p w14:paraId="0791A3B1" w14:textId="77777777" w:rsidR="003374B8" w:rsidRPr="00613BB9" w:rsidRDefault="003374B8" w:rsidP="000154A0">
            <w:pPr>
              <w:pStyle w:val="HTML"/>
              <w:rPr>
                <w:rFonts w:ascii="Source Code Pro" w:hAnsi="Source Code Pro"/>
                <w:sz w:val="23"/>
                <w:szCs w:val="23"/>
              </w:rPr>
            </w:pPr>
            <w:r w:rsidRPr="00613BB9">
              <w:rPr>
                <w:rStyle w:val="line"/>
                <w:rFonts w:ascii="Source Code Pro" w:hAnsi="Source Code Pro"/>
                <w:sz w:val="23"/>
                <w:szCs w:val="23"/>
              </w:rPr>
              <w:t xml:space="preserve"> &lt;% function side_column_class() {</w:t>
            </w:r>
            <w:r w:rsidRPr="00613BB9">
              <w:rPr>
                <w:rFonts w:ascii="Source Code Pro" w:hAnsi="Source Code Pro"/>
                <w:sz w:val="23"/>
                <w:szCs w:val="23"/>
              </w:rPr>
              <w:br/>
            </w:r>
            <w:r w:rsidRPr="00613BB9">
              <w:rPr>
                <w:rStyle w:val="line"/>
                <w:rFonts w:ascii="Source Code Pro" w:hAnsi="Source Code Pro"/>
                <w:sz w:val="23"/>
                <w:szCs w:val="23"/>
              </w:rPr>
              <w:t xml:space="preserve">     switch (column_count()) {</w:t>
            </w:r>
            <w:r w:rsidRPr="00613BB9">
              <w:rPr>
                <w:rFonts w:ascii="Source Code Pro" w:hAnsi="Source Code Pro"/>
                <w:sz w:val="23"/>
                <w:szCs w:val="23"/>
              </w:rPr>
              <w:br/>
            </w:r>
            <w:r w:rsidRPr="00613BB9">
              <w:rPr>
                <w:rStyle w:val="line"/>
                <w:rFonts w:ascii="Source Code Pro" w:hAnsi="Source Code Pro"/>
                <w:sz w:val="23"/>
                <w:szCs w:val="23"/>
              </w:rPr>
              <w:t xml:space="preserve">         case 2:</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return 'is-4-tablet is-4-desktop is-4-widescreen';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'is-4-tablet is-4-desktop is-3-widescreen';</w:t>
            </w:r>
            <w:r w:rsidRPr="00613BB9">
              <w:rPr>
                <w:rFonts w:ascii="Source Code Pro" w:hAnsi="Source Code Pro"/>
                <w:sz w:val="23"/>
                <w:szCs w:val="23"/>
              </w:rPr>
              <w:br/>
            </w:r>
            <w:r w:rsidRPr="00613BB9">
              <w:rPr>
                <w:rStyle w:val="line"/>
                <w:rFonts w:ascii="Source Code Pro" w:hAnsi="Source Code Pro"/>
                <w:sz w:val="23"/>
                <w:szCs w:val="23"/>
              </w:rPr>
              <w:t xml:space="preserve">         case 3:</w:t>
            </w:r>
          </w:p>
        </w:tc>
      </w:tr>
    </w:tbl>
    <w:p w14:paraId="5C48CE37" w14:textId="77777777" w:rsidR="003374B8" w:rsidRPr="00613BB9" w:rsidRDefault="003374B8" w:rsidP="000154A0">
      <w:pPr>
        <w:shd w:val="clear" w:color="auto" w:fill="FFFFFF"/>
        <w:rPr>
          <w:rFonts w:ascii="Roboto" w:hAnsi="Roboto"/>
          <w:sz w:val="24"/>
          <w:szCs w:val="24"/>
        </w:rPr>
      </w:pPr>
      <w:r w:rsidRPr="00613BB9">
        <w:rPr>
          <w:rFonts w:ascii="Source Code Pro" w:hAnsi="Source Code Pro"/>
        </w:rPr>
        <w:t>diff:layout/layout.ejs</w:t>
      </w:r>
    </w:p>
    <w:tbl>
      <w:tblPr>
        <w:tblW w:w="0" w:type="dxa"/>
        <w:tblCellMar>
          <w:top w:w="15" w:type="dxa"/>
          <w:left w:w="15" w:type="dxa"/>
          <w:bottom w:w="15" w:type="dxa"/>
          <w:right w:w="15" w:type="dxa"/>
        </w:tblCellMar>
        <w:tblLook w:val="04A0" w:firstRow="1" w:lastRow="0" w:firstColumn="1" w:lastColumn="0" w:noHBand="0" w:noVBand="1"/>
      </w:tblPr>
      <w:tblGrid>
        <w:gridCol w:w="636"/>
        <w:gridCol w:w="7670"/>
      </w:tblGrid>
      <w:tr w:rsidR="003374B8" w:rsidRPr="00613BB9" w14:paraId="443D144C" w14:textId="77777777" w:rsidTr="00B371E8">
        <w:tc>
          <w:tcPr>
            <w:tcW w:w="0" w:type="auto"/>
            <w:tcBorders>
              <w:top w:val="nil"/>
              <w:left w:val="nil"/>
              <w:bottom w:val="nil"/>
              <w:right w:val="nil"/>
            </w:tcBorders>
            <w:tcMar>
              <w:top w:w="120" w:type="dxa"/>
              <w:left w:w="180" w:type="dxa"/>
              <w:bottom w:w="120" w:type="dxa"/>
              <w:right w:w="180" w:type="dxa"/>
            </w:tcMar>
            <w:hideMark/>
          </w:tcPr>
          <w:p w14:paraId="701C0C63" w14:textId="77777777" w:rsidR="003374B8" w:rsidRPr="00613BB9" w:rsidRDefault="003374B8" w:rsidP="000154A0">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lastRenderedPageBreak/>
              <w:t>9</w:t>
            </w:r>
            <w:r w:rsidRPr="00613BB9">
              <w:rPr>
                <w:rFonts w:ascii="Source Code Pro" w:hAnsi="Source Code Pro"/>
                <w:sz w:val="23"/>
                <w:szCs w:val="23"/>
              </w:rPr>
              <w:br/>
            </w:r>
            <w:r w:rsidRPr="00613BB9">
              <w:rPr>
                <w:rStyle w:val="line"/>
                <w:rFonts w:ascii="Source Code Pro" w:hAnsi="Source Code Pro"/>
                <w:sz w:val="23"/>
                <w:szCs w:val="23"/>
              </w:rPr>
              <w:t>10</w:t>
            </w:r>
          </w:p>
        </w:tc>
        <w:tc>
          <w:tcPr>
            <w:tcW w:w="0" w:type="auto"/>
            <w:tcBorders>
              <w:top w:val="nil"/>
              <w:left w:val="nil"/>
              <w:bottom w:val="nil"/>
              <w:right w:val="nil"/>
            </w:tcBorders>
            <w:tcMar>
              <w:top w:w="120" w:type="dxa"/>
              <w:left w:w="180" w:type="dxa"/>
              <w:bottom w:w="120" w:type="dxa"/>
              <w:right w:w="180" w:type="dxa"/>
            </w:tcMar>
            <w:hideMark/>
          </w:tcPr>
          <w:p w14:paraId="7F142E31" w14:textId="77777777" w:rsidR="003374B8" w:rsidRPr="00613BB9" w:rsidRDefault="003374B8" w:rsidP="000154A0">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lastRenderedPageBreak/>
              <w:t>-&lt;body class="is-&lt;%= column_count() %&gt;-column"&gt;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+&lt;body class="is-3-column"&gt;</w:t>
            </w:r>
            <w:r w:rsidRPr="00613BB9">
              <w:rPr>
                <w:rFonts w:ascii="Source Code Pro" w:hAnsi="Source Code Pro"/>
                <w:sz w:val="23"/>
                <w:szCs w:val="23"/>
              </w:rPr>
              <w:br/>
            </w:r>
            <w:r w:rsidRPr="00613BB9">
              <w:rPr>
                <w:rStyle w:val="line"/>
                <w:rFonts w:ascii="Source Code Pro" w:hAnsi="Source Code Pro"/>
                <w:sz w:val="23"/>
                <w:szCs w:val="23"/>
              </w:rPr>
              <w:t xml:space="preserve">     &lt;%- partial('common/navbar', { page }) %&gt;</w:t>
            </w:r>
            <w:r w:rsidRPr="00613BB9">
              <w:rPr>
                <w:rFonts w:ascii="Source Code Pro" w:hAnsi="Source Code Pro"/>
                <w:sz w:val="23"/>
                <w:szCs w:val="23"/>
              </w:rPr>
              <w:br/>
            </w:r>
            <w:r w:rsidRPr="00613BB9">
              <w:rPr>
                <w:rStyle w:val="line"/>
                <w:rFonts w:ascii="Source Code Pro" w:hAnsi="Source Code Pro"/>
                <w:sz w:val="23"/>
                <w:szCs w:val="23"/>
              </w:rPr>
              <w:t xml:space="preserve">     &lt;% function main_column_class() {</w:t>
            </w:r>
            <w:r w:rsidRPr="00613BB9">
              <w:rPr>
                <w:rFonts w:ascii="Source Code Pro" w:hAnsi="Source Code Pro"/>
                <w:sz w:val="23"/>
                <w:szCs w:val="23"/>
              </w:rPr>
              <w:br/>
            </w:r>
            <w:r w:rsidRPr="00613BB9">
              <w:rPr>
                <w:rStyle w:val="line"/>
                <w:rFonts w:ascii="Source Code Pro" w:hAnsi="Source Code Pro"/>
                <w:sz w:val="23"/>
                <w:szCs w:val="23"/>
              </w:rPr>
              <w:t xml:space="preserve">         switch (column_count()) {</w:t>
            </w:r>
            <w:r w:rsidRPr="00613BB9">
              <w:rPr>
                <w:rFonts w:ascii="Source Code Pro" w:hAnsi="Source Code Pro"/>
                <w:sz w:val="23"/>
                <w:szCs w:val="23"/>
              </w:rPr>
              <w:br/>
            </w:r>
            <w:r w:rsidRPr="00613BB9">
              <w:rPr>
                <w:rStyle w:val="line"/>
                <w:rFonts w:ascii="Source Code Pro" w:hAnsi="Source Code Pro"/>
                <w:sz w:val="23"/>
                <w:szCs w:val="23"/>
              </w:rPr>
              <w:t xml:space="preserve">             case 1:</w:t>
            </w:r>
            <w:r w:rsidRPr="00613BB9">
              <w:rPr>
                <w:rFonts w:ascii="Source Code Pro" w:hAnsi="Source Code Pro"/>
                <w:sz w:val="23"/>
                <w:szCs w:val="23"/>
              </w:rPr>
              <w:br/>
            </w:r>
            <w:r w:rsidRPr="00613BB9">
              <w:rPr>
                <w:rStyle w:val="line"/>
                <w:rFonts w:ascii="Source Code Pro" w:hAnsi="Source Code Pro"/>
                <w:sz w:val="23"/>
                <w:szCs w:val="23"/>
              </w:rPr>
              <w:t xml:space="preserve">                 return 'is-12';</w:t>
            </w:r>
            <w:r w:rsidRPr="00613BB9">
              <w:rPr>
                <w:rFonts w:ascii="Source Code Pro" w:hAnsi="Source Code Pro"/>
                <w:sz w:val="23"/>
                <w:szCs w:val="23"/>
              </w:rPr>
              <w:br/>
            </w:r>
            <w:r w:rsidRPr="00613BB9">
              <w:rPr>
                <w:rStyle w:val="line"/>
                <w:rFonts w:ascii="Source Code Pro" w:hAnsi="Source Code Pro"/>
                <w:sz w:val="23"/>
                <w:szCs w:val="23"/>
              </w:rPr>
              <w:t xml:space="preserve">             case 2:</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return 'is-8-tablet is-8-desktop is-8-</w:t>
            </w:r>
            <w:r w:rsidRPr="00613BB9">
              <w:rPr>
                <w:rStyle w:val="hljs-deletion"/>
                <w:rFonts w:ascii="Source Code Pro" w:hAnsi="Source Code Pro"/>
                <w:sz w:val="23"/>
                <w:szCs w:val="23"/>
                <w:shd w:val="clear" w:color="auto" w:fill="FFECEC"/>
              </w:rPr>
              <w:lastRenderedPageBreak/>
              <w:t>widescreen';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'is-8-tablet is-8-desktop is-9-widescreen';</w:t>
            </w:r>
          </w:p>
        </w:tc>
      </w:tr>
    </w:tbl>
    <w:p w14:paraId="7640833E" w14:textId="77777777" w:rsidR="003374B8" w:rsidRPr="00613BB9" w:rsidRDefault="003374B8" w:rsidP="000154A0">
      <w:pPr>
        <w:pStyle w:val="a3"/>
        <w:shd w:val="clear" w:color="auto" w:fill="FFFFFF"/>
        <w:spacing w:before="0" w:beforeAutospacing="0" w:after="240" w:afterAutospacing="0"/>
        <w:rPr>
          <w:rFonts w:ascii="Roboto" w:hAnsi="Roboto"/>
        </w:rPr>
      </w:pPr>
      <w:r w:rsidRPr="00613BB9">
        <w:rPr>
          <w:rFonts w:ascii="Roboto" w:hAnsi="Roboto"/>
        </w:rPr>
        <w:lastRenderedPageBreak/>
        <w:t>并修改在不同屏幕小大下的宽度</w:t>
      </w:r>
    </w:p>
    <w:p w14:paraId="23F7E759" w14:textId="77777777" w:rsidR="003374B8" w:rsidRPr="00613BB9" w:rsidRDefault="003374B8" w:rsidP="000154A0">
      <w:pPr>
        <w:shd w:val="clear" w:color="auto" w:fill="FFFFFF"/>
        <w:rPr>
          <w:rFonts w:ascii="Roboto" w:hAnsi="Roboto"/>
        </w:rPr>
      </w:pPr>
      <w:r w:rsidRPr="00613BB9">
        <w:rPr>
          <w:rFonts w:ascii="Source Code Pro" w:hAnsi="Source Code Pro"/>
        </w:rPr>
        <w:t>diff:source/css/style.styl</w:t>
      </w:r>
    </w:p>
    <w:tbl>
      <w:tblPr>
        <w:tblW w:w="7275" w:type="dxa"/>
        <w:tblCellMar>
          <w:top w:w="15" w:type="dxa"/>
          <w:left w:w="15" w:type="dxa"/>
          <w:bottom w:w="15" w:type="dxa"/>
          <w:right w:w="15" w:type="dxa"/>
        </w:tblCellMar>
        <w:tblLook w:val="04A0" w:firstRow="1" w:lastRow="0" w:firstColumn="1" w:lastColumn="0" w:noHBand="0" w:noVBand="1"/>
      </w:tblPr>
      <w:tblGrid>
        <w:gridCol w:w="636"/>
        <w:gridCol w:w="6639"/>
      </w:tblGrid>
      <w:tr w:rsidR="003374B8" w:rsidRPr="00613BB9" w14:paraId="4A94475F" w14:textId="77777777" w:rsidTr="002E5D23">
        <w:tc>
          <w:tcPr>
            <w:tcW w:w="0" w:type="auto"/>
            <w:tcBorders>
              <w:top w:val="nil"/>
              <w:left w:val="nil"/>
              <w:bottom w:val="nil"/>
              <w:right w:val="nil"/>
            </w:tcBorders>
            <w:tcMar>
              <w:top w:w="120" w:type="dxa"/>
              <w:left w:w="180" w:type="dxa"/>
              <w:bottom w:w="120" w:type="dxa"/>
              <w:right w:w="180" w:type="dxa"/>
            </w:tcMar>
            <w:hideMark/>
          </w:tcPr>
          <w:p w14:paraId="787304B0" w14:textId="77777777" w:rsidR="003374B8" w:rsidRPr="00613BB9" w:rsidRDefault="003374B8" w:rsidP="000154A0">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p>
        </w:tc>
        <w:tc>
          <w:tcPr>
            <w:tcW w:w="0" w:type="auto"/>
            <w:tcBorders>
              <w:top w:val="nil"/>
              <w:left w:val="nil"/>
              <w:bottom w:val="nil"/>
              <w:right w:val="nil"/>
            </w:tcBorders>
            <w:tcMar>
              <w:top w:w="120" w:type="dxa"/>
              <w:left w:w="180" w:type="dxa"/>
              <w:bottom w:w="120" w:type="dxa"/>
              <w:right w:w="180" w:type="dxa"/>
            </w:tcMar>
            <w:hideMark/>
          </w:tcPr>
          <w:p w14:paraId="6F87DF74" w14:textId="77777777" w:rsidR="003374B8" w:rsidRPr="00613BB9" w:rsidRDefault="003374B8" w:rsidP="000154A0">
            <w:pPr>
              <w:pStyle w:val="HTML"/>
              <w:rPr>
                <w:rFonts w:ascii="Source Code Pro" w:hAnsi="Source Code Pro"/>
                <w:sz w:val="23"/>
                <w:szCs w:val="23"/>
              </w:rPr>
            </w:pPr>
            <w:r w:rsidRPr="00613BB9">
              <w:rPr>
                <w:rStyle w:val="line"/>
                <w:rFonts w:ascii="Source Code Pro" w:hAnsi="Source Code Pro"/>
                <w:sz w:val="23"/>
                <w:szCs w:val="23"/>
              </w:rPr>
              <w:t xml:space="preserve">     .is-2-column .container</w:t>
            </w:r>
            <w:r w:rsidRPr="00613BB9">
              <w:rPr>
                <w:rFonts w:ascii="Source Code Pro" w:hAnsi="Source Code Pro"/>
                <w:sz w:val="23"/>
                <w:szCs w:val="23"/>
              </w:rPr>
              <w:br/>
            </w:r>
            <w:r w:rsidRPr="00613BB9">
              <w:rPr>
                <w:rStyle w:val="line"/>
                <w:rFonts w:ascii="Source Code Pro" w:hAnsi="Source Code Pro"/>
                <w:sz w:val="23"/>
                <w:szCs w:val="23"/>
              </w:rPr>
              <w:t xml:space="preserve">         max-width: screen-desktop - 2 * gap</w:t>
            </w:r>
            <w:r w:rsidRPr="00613BB9">
              <w:rPr>
                <w:rFonts w:ascii="Source Code Pro" w:hAnsi="Source Code Pro"/>
                <w:sz w:val="23"/>
                <w:szCs w:val="23"/>
              </w:rPr>
              <w:br/>
            </w:r>
            <w:r w:rsidRPr="00613BB9">
              <w:rPr>
                <w:rStyle w:val="line"/>
                <w:rFonts w:ascii="Source Code Pro" w:hAnsi="Source Code Pro"/>
                <w:sz w:val="23"/>
                <w:szCs w:val="23"/>
              </w:rPr>
              <w:t xml:space="preserve">         width: screen-desktop - 2 * gap</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.is-3-column .container</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max-width: screen-widescreen - gap</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width: screen-widescreen - gap</w:t>
            </w:r>
            <w:r w:rsidRPr="00613BB9">
              <w:rPr>
                <w:rFonts w:ascii="Source Code Pro" w:hAnsi="Source Code Pro"/>
                <w:sz w:val="23"/>
                <w:szCs w:val="23"/>
              </w:rPr>
              <w:br/>
            </w:r>
            <w:r w:rsidRPr="00613BB9">
              <w:rPr>
                <w:rStyle w:val="line"/>
                <w:rFonts w:ascii="Source Code Pro" w:hAnsi="Source Code Pro"/>
                <w:sz w:val="23"/>
                <w:szCs w:val="23"/>
              </w:rPr>
              <w:t xml:space="preserve"> @media screen and (min-width: screen-fullhd)</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.is-3-column .container</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max-width: screen-fullhd - 2 * gap</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width: screen-fullhd - 2 * gap</w:t>
            </w:r>
            <w:r w:rsidRPr="00613BB9">
              <w:rPr>
                <w:rFonts w:ascii="Source Code Pro" w:hAnsi="Source Code Pro"/>
                <w:sz w:val="23"/>
                <w:szCs w:val="23"/>
              </w:rPr>
              <w:br/>
            </w:r>
            <w:r w:rsidRPr="00613BB9">
              <w:rPr>
                <w:rStyle w:val="line"/>
                <w:rFonts w:ascii="Source Code Pro" w:hAnsi="Source Code Pro"/>
                <w:sz w:val="23"/>
                <w:szCs w:val="23"/>
              </w:rPr>
              <w:t xml:space="preserve">     .is-2-column .container</w:t>
            </w:r>
            <w:r w:rsidRPr="00613BB9">
              <w:rPr>
                <w:rFonts w:ascii="Source Code Pro" w:hAnsi="Source Code Pro"/>
                <w:sz w:val="23"/>
                <w:szCs w:val="23"/>
              </w:rPr>
              <w:br/>
            </w:r>
            <w:r w:rsidRPr="00613BB9">
              <w:rPr>
                <w:rStyle w:val="line"/>
                <w:rFonts w:ascii="Source Code Pro" w:hAnsi="Source Code Pro"/>
                <w:sz w:val="23"/>
                <w:szCs w:val="23"/>
              </w:rPr>
              <w:t xml:space="preserve">         max-width: screen-widescreen - 2 * gap</w:t>
            </w:r>
            <w:r w:rsidRPr="00613BB9">
              <w:rPr>
                <w:rFonts w:ascii="Source Code Pro" w:hAnsi="Source Code Pro"/>
                <w:sz w:val="23"/>
                <w:szCs w:val="23"/>
              </w:rPr>
              <w:br/>
            </w:r>
            <w:r w:rsidRPr="00613BB9">
              <w:rPr>
                <w:rStyle w:val="line"/>
                <w:rFonts w:ascii="Source Code Pro" w:hAnsi="Source Code Pro"/>
                <w:sz w:val="23"/>
                <w:szCs w:val="23"/>
              </w:rPr>
              <w:t xml:space="preserve">         width: screen-widescreen - 2 * gap</w:t>
            </w:r>
          </w:p>
        </w:tc>
      </w:tr>
    </w:tbl>
    <w:p w14:paraId="35490852" w14:textId="77777777" w:rsidR="002E5D23" w:rsidRPr="00613BB9" w:rsidRDefault="002E5D23" w:rsidP="002E5D23">
      <w:pPr>
        <w:pStyle w:val="5"/>
        <w:rPr>
          <w:rFonts w:ascii="Roboto" w:hAnsi="Roboto"/>
          <w:b w:val="0"/>
          <w:bCs w:val="0"/>
          <w:sz w:val="30"/>
          <w:szCs w:val="30"/>
        </w:rPr>
      </w:pPr>
      <w:bookmarkStart w:id="815" w:name="_Toc46395410"/>
      <w:r w:rsidRPr="00613BB9">
        <w:rPr>
          <w:rFonts w:ascii="Roboto" w:hAnsi="Roboto"/>
          <w:b w:val="0"/>
          <w:bCs w:val="0"/>
          <w:sz w:val="30"/>
          <w:szCs w:val="30"/>
        </w:rPr>
        <w:t>调整阅读模式双栏</w:t>
      </w:r>
      <w:bookmarkEnd w:id="815"/>
    </w:p>
    <w:p w14:paraId="4DD10D6D" w14:textId="77777777" w:rsidR="002E5D23" w:rsidRPr="00613BB9" w:rsidRDefault="002E5D23" w:rsidP="002E5D23">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判断</w:t>
      </w:r>
      <w:r w:rsidRPr="00613BB9">
        <w:rPr>
          <w:rFonts w:ascii="Roboto" w:hAnsi="Roboto"/>
          <w:sz w:val="23"/>
          <w:szCs w:val="23"/>
        </w:rPr>
        <w:t> </w:t>
      </w:r>
      <w:r w:rsidRPr="00613BB9">
        <w:rPr>
          <w:rStyle w:val="HTML1"/>
          <w:rFonts w:ascii="Source Code Pro" w:hAnsi="Source Code Pro"/>
          <w:sz w:val="20"/>
          <w:szCs w:val="20"/>
        </w:rPr>
        <w:t>post</w:t>
      </w:r>
      <w:r w:rsidRPr="00613BB9">
        <w:rPr>
          <w:rFonts w:ascii="Roboto" w:hAnsi="Roboto"/>
          <w:sz w:val="23"/>
          <w:szCs w:val="23"/>
        </w:rPr>
        <w:t> </w:t>
      </w:r>
      <w:r w:rsidRPr="00613BB9">
        <w:rPr>
          <w:rFonts w:ascii="Roboto" w:hAnsi="Roboto"/>
          <w:sz w:val="23"/>
          <w:szCs w:val="23"/>
        </w:rPr>
        <w:t>页面，显示目录</w:t>
      </w:r>
      <w:r w:rsidRPr="00613BB9">
        <w:rPr>
          <w:rFonts w:ascii="Roboto" w:hAnsi="Roboto"/>
          <w:sz w:val="23"/>
          <w:szCs w:val="23"/>
        </w:rPr>
        <w:t> </w:t>
      </w:r>
      <w:r w:rsidRPr="00613BB9">
        <w:rPr>
          <w:rStyle w:val="HTML1"/>
          <w:rFonts w:ascii="Source Code Pro" w:hAnsi="Source Code Pro"/>
          <w:sz w:val="20"/>
          <w:szCs w:val="20"/>
        </w:rPr>
        <w:t>toc</w:t>
      </w:r>
      <w:r w:rsidRPr="00613BB9">
        <w:rPr>
          <w:rFonts w:ascii="Roboto" w:hAnsi="Roboto"/>
          <w:sz w:val="23"/>
          <w:szCs w:val="23"/>
        </w:rPr>
        <w:t> </w:t>
      </w:r>
      <w:r w:rsidRPr="00613BB9">
        <w:rPr>
          <w:rFonts w:ascii="Roboto" w:hAnsi="Roboto"/>
          <w:sz w:val="23"/>
          <w:szCs w:val="23"/>
        </w:rPr>
        <w:t>，修改宽度</w:t>
      </w:r>
    </w:p>
    <w:p w14:paraId="67FCEE0E" w14:textId="77777777" w:rsidR="002E5D23" w:rsidRPr="00613BB9" w:rsidRDefault="002E5D23" w:rsidP="002E5D23">
      <w:pPr>
        <w:rPr>
          <w:rFonts w:ascii="宋体" w:hAnsi="宋体"/>
          <w:sz w:val="24"/>
          <w:szCs w:val="24"/>
        </w:rPr>
      </w:pPr>
      <w:r w:rsidRPr="00613BB9">
        <w:rPr>
          <w:rFonts w:ascii="Source Code Pro" w:hAnsi="Source Code Pro"/>
        </w:rPr>
        <w:t>themes/icarus/includes/helpers/layout.js</w:t>
      </w:r>
    </w:p>
    <w:tbl>
      <w:tblPr>
        <w:tblW w:w="0" w:type="dxa"/>
        <w:tblCellMar>
          <w:top w:w="15" w:type="dxa"/>
          <w:left w:w="15" w:type="dxa"/>
          <w:bottom w:w="15" w:type="dxa"/>
          <w:right w:w="15" w:type="dxa"/>
        </w:tblCellMar>
        <w:tblLook w:val="04A0" w:firstRow="1" w:lastRow="0" w:firstColumn="1" w:lastColumn="0" w:noHBand="0" w:noVBand="1"/>
      </w:tblPr>
      <w:tblGrid>
        <w:gridCol w:w="480"/>
        <w:gridCol w:w="7820"/>
      </w:tblGrid>
      <w:tr w:rsidR="002E5D23" w:rsidRPr="00613BB9" w14:paraId="3F60C4FF" w14:textId="77777777" w:rsidTr="002E5D23">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D4578A8" w14:textId="77777777" w:rsidR="002E5D23" w:rsidRPr="00613BB9" w:rsidRDefault="002E5D23" w:rsidP="002E5D23">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1D32C29D" w14:textId="77777777" w:rsidR="002E5D23" w:rsidRPr="00613BB9" w:rsidRDefault="002E5D23" w:rsidP="002E5D23">
            <w:pPr>
              <w:pStyle w:val="HTML"/>
              <w:rPr>
                <w:rFonts w:ascii="Source Code Pro" w:hAnsi="Source Code Pro"/>
                <w:sz w:val="20"/>
                <w:szCs w:val="20"/>
              </w:rPr>
            </w:pPr>
            <w:r w:rsidRPr="00613BB9">
              <w:rPr>
                <w:rStyle w:val="hljs-deletion"/>
                <w:rFonts w:ascii="Source Code Pro" w:hAnsi="Source Code Pro"/>
                <w:sz w:val="20"/>
                <w:szCs w:val="20"/>
              </w:rPr>
              <w:t>-        return widgets.filter(widget =&gt; widget.hasOwnProperty('position') &amp;&amp; widget.position === position);</w:t>
            </w:r>
            <w:r w:rsidRPr="00613BB9">
              <w:rPr>
                <w:rFonts w:ascii="Source Code Pro" w:hAnsi="Source Code Pro"/>
                <w:sz w:val="20"/>
                <w:szCs w:val="20"/>
              </w:rPr>
              <w:br/>
            </w:r>
            <w:r w:rsidRPr="00613BB9">
              <w:rPr>
                <w:rStyle w:val="hljs-addition"/>
                <w:rFonts w:ascii="Source Code Pro" w:hAnsi="Source Code Pro"/>
                <w:sz w:val="20"/>
                <w:szCs w:val="20"/>
              </w:rPr>
              <w:t>+        if (this.page.layout !== 'post') {</w:t>
            </w:r>
            <w:r w:rsidRPr="00613BB9">
              <w:rPr>
                <w:rFonts w:ascii="Source Code Pro" w:hAnsi="Source Code Pro"/>
                <w:sz w:val="20"/>
                <w:szCs w:val="20"/>
              </w:rPr>
              <w:br/>
            </w:r>
            <w:r w:rsidRPr="00613BB9">
              <w:rPr>
                <w:rStyle w:val="hljs-addition"/>
                <w:rFonts w:ascii="Source Code Pro" w:hAnsi="Source Code Pro"/>
                <w:sz w:val="20"/>
                <w:szCs w:val="20"/>
              </w:rPr>
              <w:t>+            return widgets.filter(widget =&gt; widget.hasOwnProperty('position') &amp;&amp; widget.position === position);</w:t>
            </w:r>
            <w:r w:rsidRPr="00613BB9">
              <w:rPr>
                <w:rFonts w:ascii="Source Code Pro" w:hAnsi="Source Code Pro"/>
                <w:sz w:val="20"/>
                <w:szCs w:val="20"/>
              </w:rPr>
              <w:br/>
            </w:r>
            <w:r w:rsidRPr="00613BB9">
              <w:rPr>
                <w:rStyle w:val="hljs-addition"/>
                <w:rFonts w:ascii="Source Code Pro" w:hAnsi="Source Code Pro"/>
                <w:sz w:val="20"/>
                <w:szCs w:val="20"/>
              </w:rPr>
              <w:t>+        }</w:t>
            </w:r>
            <w:r w:rsidRPr="00613BB9">
              <w:rPr>
                <w:rFonts w:ascii="Source Code Pro" w:hAnsi="Source Code Pro"/>
                <w:sz w:val="20"/>
                <w:szCs w:val="20"/>
              </w:rPr>
              <w:br/>
            </w:r>
            <w:r w:rsidRPr="00613BB9">
              <w:rPr>
                <w:rStyle w:val="hljs-addition"/>
                <w:rFonts w:ascii="Source Code Pro" w:hAnsi="Source Code Pro"/>
                <w:sz w:val="20"/>
                <w:szCs w:val="20"/>
              </w:rPr>
              <w:t>+        if (position === 'right') {</w:t>
            </w:r>
            <w:r w:rsidRPr="00613BB9">
              <w:rPr>
                <w:rFonts w:ascii="Source Code Pro" w:hAnsi="Source Code Pro"/>
                <w:sz w:val="20"/>
                <w:szCs w:val="20"/>
              </w:rPr>
              <w:br/>
            </w:r>
            <w:r w:rsidRPr="00613BB9">
              <w:rPr>
                <w:rStyle w:val="hljs-addition"/>
                <w:rFonts w:ascii="Source Code Pro" w:hAnsi="Source Code Pro"/>
                <w:sz w:val="20"/>
                <w:szCs w:val="20"/>
              </w:rPr>
              <w:t>+            return widgets.filter(widget =&gt; widget.hasOwnProperty('position') &amp;&amp; (widget.type === 'toc'));</w:t>
            </w:r>
            <w:r w:rsidRPr="00613BB9">
              <w:rPr>
                <w:rFonts w:ascii="Source Code Pro" w:hAnsi="Source Code Pro"/>
                <w:sz w:val="20"/>
                <w:szCs w:val="20"/>
              </w:rPr>
              <w:br/>
            </w:r>
            <w:r w:rsidRPr="00613BB9">
              <w:rPr>
                <w:rStyle w:val="hljs-addition"/>
                <w:rFonts w:ascii="Source Code Pro" w:hAnsi="Source Code Pro"/>
                <w:sz w:val="20"/>
                <w:szCs w:val="20"/>
              </w:rPr>
              <w:t>+        } else {</w:t>
            </w:r>
            <w:r w:rsidRPr="00613BB9">
              <w:rPr>
                <w:rFonts w:ascii="Source Code Pro" w:hAnsi="Source Code Pro"/>
                <w:sz w:val="20"/>
                <w:szCs w:val="20"/>
              </w:rPr>
              <w:br/>
            </w:r>
            <w:r w:rsidRPr="00613BB9">
              <w:rPr>
                <w:rStyle w:val="hljs-addition"/>
                <w:rFonts w:ascii="Source Code Pro" w:hAnsi="Source Code Pro"/>
                <w:sz w:val="20"/>
                <w:szCs w:val="20"/>
              </w:rPr>
              <w:t>+            return []</w:t>
            </w:r>
            <w:r w:rsidRPr="00613BB9">
              <w:rPr>
                <w:rFonts w:ascii="Source Code Pro" w:hAnsi="Source Code Pro"/>
                <w:sz w:val="20"/>
                <w:szCs w:val="20"/>
              </w:rPr>
              <w:br/>
            </w:r>
            <w:r w:rsidRPr="00613BB9">
              <w:rPr>
                <w:rStyle w:val="hljs-addition"/>
                <w:rFonts w:ascii="Source Code Pro" w:hAnsi="Source Code Pro"/>
                <w:sz w:val="20"/>
                <w:szCs w:val="20"/>
              </w:rPr>
              <w:t>+        }</w:t>
            </w:r>
          </w:p>
        </w:tc>
      </w:tr>
    </w:tbl>
    <w:p w14:paraId="7E723ACE" w14:textId="77777777" w:rsidR="002E5D23" w:rsidRPr="00613BB9" w:rsidRDefault="002E5D23" w:rsidP="002E5D23">
      <w:pPr>
        <w:rPr>
          <w:rFonts w:ascii="宋体" w:hAnsi="宋体"/>
          <w:sz w:val="24"/>
          <w:szCs w:val="24"/>
        </w:rPr>
      </w:pPr>
      <w:r w:rsidRPr="00613BB9">
        <w:rPr>
          <w:rFonts w:ascii="Source Code Pro" w:hAnsi="Source Code Pro"/>
        </w:rPr>
        <w:t>themes/icarus/layout/common/widget.ejs</w:t>
      </w:r>
    </w:p>
    <w:tbl>
      <w:tblPr>
        <w:tblW w:w="0" w:type="dxa"/>
        <w:tblCellMar>
          <w:top w:w="15" w:type="dxa"/>
          <w:left w:w="15" w:type="dxa"/>
          <w:bottom w:w="15" w:type="dxa"/>
          <w:right w:w="15" w:type="dxa"/>
        </w:tblCellMar>
        <w:tblLook w:val="04A0" w:firstRow="1" w:lastRow="0" w:firstColumn="1" w:lastColumn="0" w:noHBand="0" w:noVBand="1"/>
      </w:tblPr>
      <w:tblGrid>
        <w:gridCol w:w="480"/>
        <w:gridCol w:w="7680"/>
      </w:tblGrid>
      <w:tr w:rsidR="002E5D23" w:rsidRPr="00613BB9" w14:paraId="130457C6" w14:textId="77777777" w:rsidTr="002E5D23">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7F46FEAC" w14:textId="77777777" w:rsidR="002E5D23" w:rsidRPr="00613BB9" w:rsidRDefault="002E5D23" w:rsidP="002E5D23">
            <w:pPr>
              <w:pStyle w:val="HTML"/>
              <w:jc w:val="right"/>
              <w:rPr>
                <w:rFonts w:ascii="Source Code Pro" w:hAnsi="Source Code Pro"/>
                <w:sz w:val="20"/>
                <w:szCs w:val="20"/>
              </w:rPr>
            </w:pPr>
            <w:r w:rsidRPr="00613BB9">
              <w:rPr>
                <w:rStyle w:val="line"/>
                <w:rFonts w:ascii="Source Code Pro" w:hAnsi="Source Code Pro"/>
                <w:sz w:val="20"/>
                <w:szCs w:val="20"/>
              </w:rPr>
              <w:lastRenderedPageBreak/>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1A506D7" w14:textId="77777777" w:rsidR="002E5D23" w:rsidRPr="00613BB9" w:rsidRDefault="002E5D23" w:rsidP="002E5D23">
            <w:pPr>
              <w:pStyle w:val="HTML"/>
              <w:rPr>
                <w:rFonts w:ascii="Source Code Pro" w:hAnsi="Source Code Pro"/>
                <w:sz w:val="20"/>
                <w:szCs w:val="20"/>
              </w:rPr>
            </w:pPr>
            <w:r w:rsidRPr="00613BB9">
              <w:rPr>
                <w:rStyle w:val="line"/>
                <w:rFonts w:ascii="Source Code Pro" w:hAnsi="Source Code Pro"/>
                <w:sz w:val="20"/>
                <w:szCs w:val="20"/>
              </w:rPr>
              <w:t xml:space="preserve">         case 2:</w:t>
            </w:r>
            <w:r w:rsidRPr="00613BB9">
              <w:rPr>
                <w:rFonts w:ascii="Source Code Pro" w:hAnsi="Source Code Pro"/>
                <w:sz w:val="20"/>
                <w:szCs w:val="20"/>
              </w:rPr>
              <w:br/>
            </w:r>
            <w:r w:rsidRPr="00613BB9">
              <w:rPr>
                <w:rStyle w:val="hljs-deletion"/>
                <w:rFonts w:ascii="Source Code Pro" w:hAnsi="Source Code Pro"/>
                <w:sz w:val="20"/>
                <w:szCs w:val="20"/>
              </w:rPr>
              <w:t>-            return 'is-4-tablet is-4-desktop is-4-widescreen';</w:t>
            </w:r>
            <w:r w:rsidRPr="00613BB9">
              <w:rPr>
                <w:rFonts w:ascii="Source Code Pro" w:hAnsi="Source Code Pro"/>
                <w:sz w:val="20"/>
                <w:szCs w:val="20"/>
              </w:rPr>
              <w:br/>
            </w:r>
            <w:r w:rsidRPr="00613BB9">
              <w:rPr>
                <w:rStyle w:val="hljs-addition"/>
                <w:rFonts w:ascii="Source Code Pro" w:hAnsi="Source Code Pro"/>
                <w:sz w:val="20"/>
                <w:szCs w:val="20"/>
              </w:rPr>
              <w:t>+            return 'is-4-tablet is-4-desktop is-3-widescreen';</w:t>
            </w:r>
          </w:p>
        </w:tc>
      </w:tr>
    </w:tbl>
    <w:p w14:paraId="28A80F76" w14:textId="77777777" w:rsidR="002E5D23" w:rsidRPr="00613BB9" w:rsidRDefault="002E5D23" w:rsidP="002E5D23">
      <w:pPr>
        <w:rPr>
          <w:rFonts w:ascii="宋体" w:hAnsi="宋体"/>
          <w:sz w:val="24"/>
          <w:szCs w:val="24"/>
        </w:rPr>
      </w:pPr>
      <w:r w:rsidRPr="00613BB9">
        <w:rPr>
          <w:rFonts w:ascii="Source Code Pro" w:hAnsi="Source Code Pro"/>
        </w:rPr>
        <w:t>themes/icarus/layout/layout.ejs</w:t>
      </w:r>
    </w:p>
    <w:tbl>
      <w:tblPr>
        <w:tblW w:w="0" w:type="dxa"/>
        <w:tblCellMar>
          <w:top w:w="15" w:type="dxa"/>
          <w:left w:w="15" w:type="dxa"/>
          <w:bottom w:w="15" w:type="dxa"/>
          <w:right w:w="15" w:type="dxa"/>
        </w:tblCellMar>
        <w:tblLook w:val="04A0" w:firstRow="1" w:lastRow="0" w:firstColumn="1" w:lastColumn="0" w:noHBand="0" w:noVBand="1"/>
      </w:tblPr>
      <w:tblGrid>
        <w:gridCol w:w="600"/>
        <w:gridCol w:w="7700"/>
      </w:tblGrid>
      <w:tr w:rsidR="002E5D23" w:rsidRPr="00613BB9" w14:paraId="3F92689C" w14:textId="77777777" w:rsidTr="002E5D23">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5265F51D" w14:textId="77777777" w:rsidR="002E5D23" w:rsidRPr="00613BB9" w:rsidRDefault="002E5D23" w:rsidP="002E5D23">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r w:rsidRPr="00613BB9">
              <w:rPr>
                <w:rFonts w:ascii="Source Code Pro" w:hAnsi="Source Code Pro"/>
                <w:sz w:val="20"/>
                <w:szCs w:val="20"/>
              </w:rPr>
              <w:br/>
            </w:r>
            <w:r w:rsidRPr="00613BB9">
              <w:rPr>
                <w:rStyle w:val="line"/>
                <w:rFonts w:ascii="Source Code Pro" w:hAnsi="Source Code Pro"/>
                <w:sz w:val="20"/>
                <w:szCs w:val="20"/>
              </w:rPr>
              <w:t>11</w:t>
            </w:r>
            <w:r w:rsidRPr="00613BB9">
              <w:rPr>
                <w:rFonts w:ascii="Source Code Pro" w:hAnsi="Source Code Pro"/>
                <w:sz w:val="20"/>
                <w:szCs w:val="20"/>
              </w:rPr>
              <w:br/>
            </w:r>
            <w:r w:rsidRPr="00613BB9">
              <w:rPr>
                <w:rStyle w:val="line"/>
                <w:rFonts w:ascii="Source Code Pro" w:hAnsi="Source Code Pro"/>
                <w:sz w:val="20"/>
                <w:szCs w:val="20"/>
              </w:rPr>
              <w:t>12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2C792BCF" w14:textId="77777777" w:rsidR="002E5D23" w:rsidRPr="00613BB9" w:rsidRDefault="002E5D23" w:rsidP="002E5D23">
            <w:pPr>
              <w:pStyle w:val="HTML"/>
              <w:rPr>
                <w:rFonts w:ascii="Source Code Pro" w:hAnsi="Source Code Pro"/>
                <w:sz w:val="20"/>
                <w:szCs w:val="20"/>
              </w:rPr>
            </w:pPr>
            <w:r w:rsidRPr="00613BB9">
              <w:rPr>
                <w:rStyle w:val="line"/>
                <w:rFonts w:ascii="Source Code Pro" w:hAnsi="Source Code Pro"/>
                <w:sz w:val="20"/>
                <w:szCs w:val="20"/>
              </w:rPr>
              <w:t xml:space="preserve"> &lt;head&gt;</w:t>
            </w:r>
            <w:r w:rsidRPr="00613BB9">
              <w:rPr>
                <w:rFonts w:ascii="Source Code Pro" w:hAnsi="Source Code Pro"/>
                <w:sz w:val="20"/>
                <w:szCs w:val="20"/>
              </w:rPr>
              <w:br/>
            </w:r>
            <w:r w:rsidRPr="00613BB9">
              <w:rPr>
                <w:rStyle w:val="line"/>
                <w:rFonts w:ascii="Source Code Pro" w:hAnsi="Source Code Pro"/>
                <w:sz w:val="20"/>
                <w:szCs w:val="20"/>
              </w:rPr>
              <w:t xml:space="preserve">     &lt;%- partial('common/head') %&gt;</w:t>
            </w:r>
            <w:r w:rsidRPr="00613BB9">
              <w:rPr>
                <w:rFonts w:ascii="Source Code Pro" w:hAnsi="Source Code Pro"/>
                <w:sz w:val="20"/>
                <w:szCs w:val="20"/>
              </w:rPr>
              <w:br/>
            </w:r>
            <w:r w:rsidRPr="00613BB9">
              <w:rPr>
                <w:rStyle w:val="line"/>
                <w:rFonts w:ascii="Source Code Pro" w:hAnsi="Source Code Pro"/>
                <w:sz w:val="20"/>
                <w:szCs w:val="20"/>
              </w:rPr>
              <w:t xml:space="preserve"> &lt;/head&gt;</w:t>
            </w:r>
            <w:r w:rsidRPr="00613BB9">
              <w:rPr>
                <w:rFonts w:ascii="Source Code Pro" w:hAnsi="Source Code Pro"/>
                <w:sz w:val="20"/>
                <w:szCs w:val="20"/>
              </w:rPr>
              <w:br/>
            </w:r>
            <w:r w:rsidRPr="00613BB9">
              <w:rPr>
                <w:rStyle w:val="hljs-deletion"/>
                <w:rFonts w:ascii="Source Code Pro" w:hAnsi="Source Code Pro"/>
                <w:sz w:val="20"/>
                <w:szCs w:val="20"/>
              </w:rPr>
              <w:t>-&lt;body class="is-&lt;%= column_count() %&gt;-column"&gt;</w:t>
            </w:r>
            <w:r w:rsidRPr="00613BB9">
              <w:rPr>
                <w:rFonts w:ascii="Source Code Pro" w:hAnsi="Source Code Pro"/>
                <w:sz w:val="20"/>
                <w:szCs w:val="20"/>
              </w:rPr>
              <w:br/>
            </w:r>
            <w:r w:rsidRPr="00613BB9">
              <w:rPr>
                <w:rStyle w:val="hljs-addition"/>
                <w:rFonts w:ascii="Source Code Pro" w:hAnsi="Source Code Pro"/>
                <w:sz w:val="20"/>
                <w:szCs w:val="20"/>
              </w:rPr>
              <w:t>+&lt;body class="is-3-column"&gt;</w:t>
            </w:r>
            <w:r w:rsidRPr="00613BB9">
              <w:rPr>
                <w:rFonts w:ascii="Source Code Pro" w:hAnsi="Source Code Pro"/>
                <w:sz w:val="20"/>
                <w:szCs w:val="20"/>
              </w:rPr>
              <w:br/>
            </w:r>
            <w:r w:rsidRPr="00613BB9">
              <w:rPr>
                <w:rStyle w:val="line"/>
                <w:rFonts w:ascii="Source Code Pro" w:hAnsi="Source Code Pro"/>
                <w:sz w:val="20"/>
                <w:szCs w:val="20"/>
              </w:rPr>
              <w:t xml:space="preserve">     &lt;%- partial('common/navbar', { page }) %&gt;</w:t>
            </w:r>
            <w:r w:rsidRPr="00613BB9">
              <w:rPr>
                <w:rFonts w:ascii="Source Code Pro" w:hAnsi="Source Code Pro"/>
                <w:sz w:val="20"/>
                <w:szCs w:val="20"/>
              </w:rPr>
              <w:br/>
            </w:r>
            <w:r w:rsidRPr="00613BB9">
              <w:rPr>
                <w:rStyle w:val="line"/>
                <w:rFonts w:ascii="Source Code Pro" w:hAnsi="Source Code Pro"/>
                <w:sz w:val="20"/>
                <w:szCs w:val="20"/>
              </w:rPr>
              <w:t xml:space="preserve">             case 2:</w:t>
            </w:r>
            <w:r w:rsidRPr="00613BB9">
              <w:rPr>
                <w:rFonts w:ascii="Source Code Pro" w:hAnsi="Source Code Pro"/>
                <w:sz w:val="20"/>
                <w:szCs w:val="20"/>
              </w:rPr>
              <w:br/>
            </w:r>
            <w:r w:rsidRPr="00613BB9">
              <w:rPr>
                <w:rStyle w:val="hljs-deletion"/>
                <w:rFonts w:ascii="Source Code Pro" w:hAnsi="Source Code Pro"/>
                <w:sz w:val="20"/>
                <w:szCs w:val="20"/>
              </w:rPr>
              <w:t>-                return 'is-8-tablet is-8-desktop is-8-widescreen';</w:t>
            </w:r>
            <w:r w:rsidRPr="00613BB9">
              <w:rPr>
                <w:rFonts w:ascii="Source Code Pro" w:hAnsi="Source Code Pro"/>
                <w:sz w:val="20"/>
                <w:szCs w:val="20"/>
              </w:rPr>
              <w:br/>
            </w:r>
            <w:r w:rsidRPr="00613BB9">
              <w:rPr>
                <w:rStyle w:val="hljs-addition"/>
                <w:rFonts w:ascii="Source Code Pro" w:hAnsi="Source Code Pro"/>
                <w:sz w:val="20"/>
                <w:szCs w:val="20"/>
              </w:rPr>
              <w:t>+                return 'is-8-tablet is-8-desktop is-9-widescreen';</w:t>
            </w:r>
            <w:r w:rsidRPr="00613BB9">
              <w:rPr>
                <w:rFonts w:ascii="Source Code Pro" w:hAnsi="Source Code Pro"/>
                <w:sz w:val="20"/>
                <w:szCs w:val="20"/>
              </w:rPr>
              <w:br/>
            </w:r>
            <w:r w:rsidRPr="00613BB9">
              <w:rPr>
                <w:rStyle w:val="line"/>
                <w:rFonts w:ascii="Source Code Pro" w:hAnsi="Source Code Pro"/>
                <w:sz w:val="20"/>
                <w:szCs w:val="20"/>
              </w:rPr>
              <w:t xml:space="preserve">             case 3:</w:t>
            </w:r>
            <w:r w:rsidRPr="00613BB9">
              <w:rPr>
                <w:rFonts w:ascii="Source Code Pro" w:hAnsi="Source Code Pro"/>
                <w:sz w:val="20"/>
                <w:szCs w:val="20"/>
              </w:rPr>
              <w:br/>
            </w:r>
            <w:r w:rsidRPr="00613BB9">
              <w:rPr>
                <w:rStyle w:val="line"/>
                <w:rFonts w:ascii="Source Code Pro" w:hAnsi="Source Code Pro"/>
                <w:sz w:val="20"/>
                <w:szCs w:val="20"/>
              </w:rPr>
              <w:t xml:space="preserve">                 return 'is-8-tablet is-8-desktop is-6-widescreen'</w:t>
            </w:r>
            <w:r w:rsidRPr="00613BB9">
              <w:rPr>
                <w:rFonts w:ascii="Source Code Pro" w:hAnsi="Source Code Pro"/>
                <w:sz w:val="20"/>
                <w:szCs w:val="20"/>
              </w:rPr>
              <w:br/>
            </w:r>
            <w:r w:rsidRPr="00613BB9">
              <w:rPr>
                <w:rStyle w:val="line"/>
                <w:rFonts w:ascii="Source Code Pro" w:hAnsi="Source Code Pro"/>
                <w:sz w:val="20"/>
                <w:szCs w:val="20"/>
              </w:rPr>
              <w:t xml:space="preserve">         }</w:t>
            </w:r>
          </w:p>
        </w:tc>
      </w:tr>
    </w:tbl>
    <w:p w14:paraId="6EC3FC4A" w14:textId="77777777" w:rsidR="002E5D23" w:rsidRPr="00613BB9" w:rsidRDefault="002E5D23" w:rsidP="002E5D23">
      <w:pPr>
        <w:rPr>
          <w:rFonts w:ascii="宋体" w:hAnsi="宋体"/>
          <w:sz w:val="24"/>
          <w:szCs w:val="24"/>
        </w:rPr>
      </w:pPr>
      <w:r w:rsidRPr="00613BB9">
        <w:rPr>
          <w:rFonts w:ascii="Source Code Pro" w:hAnsi="Source Code Pro"/>
        </w:rPr>
        <w:t>themes/icarus/source/css/style.styl</w:t>
      </w:r>
    </w:p>
    <w:tbl>
      <w:tblPr>
        <w:tblW w:w="0" w:type="dxa"/>
        <w:tblCellMar>
          <w:top w:w="15" w:type="dxa"/>
          <w:left w:w="15" w:type="dxa"/>
          <w:bottom w:w="15" w:type="dxa"/>
          <w:right w:w="15" w:type="dxa"/>
        </w:tblCellMar>
        <w:tblLook w:val="04A0" w:firstRow="1" w:lastRow="0" w:firstColumn="1" w:lastColumn="0" w:noHBand="0" w:noVBand="1"/>
      </w:tblPr>
      <w:tblGrid>
        <w:gridCol w:w="600"/>
        <w:gridCol w:w="5740"/>
      </w:tblGrid>
      <w:tr w:rsidR="002E5D23" w:rsidRPr="00613BB9" w14:paraId="46357F46" w14:textId="77777777" w:rsidTr="002E5D23">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FB297FE" w14:textId="77777777" w:rsidR="002E5D23" w:rsidRPr="00613BB9" w:rsidRDefault="002E5D23" w:rsidP="002E5D23">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17DE7E1" w14:textId="77777777" w:rsidR="002E5D23" w:rsidRPr="00613BB9" w:rsidRDefault="002E5D23" w:rsidP="002E5D23">
            <w:pPr>
              <w:pStyle w:val="HTML"/>
              <w:rPr>
                <w:rFonts w:ascii="Source Code Pro" w:hAnsi="Source Code Pro"/>
                <w:sz w:val="20"/>
                <w:szCs w:val="20"/>
              </w:rPr>
            </w:pPr>
            <w:r w:rsidRPr="00613BB9">
              <w:rPr>
                <w:rStyle w:val="line"/>
                <w:rFonts w:ascii="Source Code Pro" w:hAnsi="Source Code Pro"/>
                <w:sz w:val="20"/>
                <w:szCs w:val="20"/>
              </w:rPr>
              <w:t xml:space="preserve">     .is-2-column .container</w:t>
            </w:r>
            <w:r w:rsidRPr="00613BB9">
              <w:rPr>
                <w:rFonts w:ascii="Source Code Pro" w:hAnsi="Source Code Pro"/>
                <w:sz w:val="20"/>
                <w:szCs w:val="20"/>
              </w:rPr>
              <w:br/>
            </w:r>
            <w:r w:rsidRPr="00613BB9">
              <w:rPr>
                <w:rStyle w:val="line"/>
                <w:rFonts w:ascii="Source Code Pro" w:hAnsi="Source Code Pro"/>
                <w:sz w:val="20"/>
                <w:szCs w:val="20"/>
              </w:rPr>
              <w:t xml:space="preserve">         max-width: screen-desktop - 2 * gap</w:t>
            </w:r>
            <w:r w:rsidRPr="00613BB9">
              <w:rPr>
                <w:rFonts w:ascii="Source Code Pro" w:hAnsi="Source Code Pro"/>
                <w:sz w:val="20"/>
                <w:szCs w:val="20"/>
              </w:rPr>
              <w:br/>
            </w:r>
            <w:r w:rsidRPr="00613BB9">
              <w:rPr>
                <w:rStyle w:val="line"/>
                <w:rFonts w:ascii="Source Code Pro" w:hAnsi="Source Code Pro"/>
                <w:sz w:val="20"/>
                <w:szCs w:val="20"/>
              </w:rPr>
              <w:t xml:space="preserve">         width: screen-desktop - 2 * gap</w:t>
            </w:r>
            <w:r w:rsidRPr="00613BB9">
              <w:rPr>
                <w:rFonts w:ascii="Source Code Pro" w:hAnsi="Source Code Pro"/>
                <w:sz w:val="20"/>
                <w:szCs w:val="20"/>
              </w:rPr>
              <w:br/>
            </w:r>
            <w:r w:rsidRPr="00613BB9">
              <w:rPr>
                <w:rStyle w:val="hljs-addition"/>
                <w:rFonts w:ascii="Source Code Pro" w:hAnsi="Source Code Pro"/>
                <w:sz w:val="20"/>
                <w:szCs w:val="20"/>
              </w:rPr>
              <w:t>+    .is-3-column .container</w:t>
            </w:r>
            <w:r w:rsidRPr="00613BB9">
              <w:rPr>
                <w:rFonts w:ascii="Source Code Pro" w:hAnsi="Source Code Pro"/>
                <w:sz w:val="20"/>
                <w:szCs w:val="20"/>
              </w:rPr>
              <w:br/>
            </w:r>
            <w:r w:rsidRPr="00613BB9">
              <w:rPr>
                <w:rStyle w:val="hljs-addition"/>
                <w:rFonts w:ascii="Source Code Pro" w:hAnsi="Source Code Pro"/>
                <w:sz w:val="20"/>
                <w:szCs w:val="20"/>
              </w:rPr>
              <w:t>+        max-width: screen-widescreen - gap</w:t>
            </w:r>
            <w:r w:rsidRPr="00613BB9">
              <w:rPr>
                <w:rFonts w:ascii="Source Code Pro" w:hAnsi="Source Code Pro"/>
                <w:sz w:val="20"/>
                <w:szCs w:val="20"/>
              </w:rPr>
              <w:br/>
            </w:r>
            <w:r w:rsidRPr="00613BB9">
              <w:rPr>
                <w:rStyle w:val="hljs-addition"/>
                <w:rFonts w:ascii="Source Code Pro" w:hAnsi="Source Code Pro"/>
                <w:sz w:val="20"/>
                <w:szCs w:val="20"/>
              </w:rPr>
              <w:t>+        width: screen-widescreen - gap</w:t>
            </w:r>
            <w:r w:rsidRPr="00613BB9">
              <w:rPr>
                <w:rFonts w:ascii="Source Code Pro" w:hAnsi="Source Code Pro"/>
                <w:sz w:val="20"/>
                <w:szCs w:val="20"/>
              </w:rPr>
              <w:br/>
            </w:r>
            <w:r w:rsidRPr="00613BB9">
              <w:rPr>
                <w:rStyle w:val="line"/>
                <w:rFonts w:ascii="Source Code Pro" w:hAnsi="Source Code Pro"/>
                <w:sz w:val="20"/>
                <w:szCs w:val="20"/>
              </w:rPr>
              <w:t xml:space="preserve"> @media screen and (min-width: screen-fullhd)</w:t>
            </w:r>
            <w:r w:rsidRPr="00613BB9">
              <w:rPr>
                <w:rFonts w:ascii="Source Code Pro" w:hAnsi="Source Code Pro"/>
                <w:sz w:val="20"/>
                <w:szCs w:val="20"/>
              </w:rPr>
              <w:br/>
            </w:r>
            <w:r w:rsidRPr="00613BB9">
              <w:rPr>
                <w:rStyle w:val="hljs-addition"/>
                <w:rFonts w:ascii="Source Code Pro" w:hAnsi="Source Code Pro"/>
                <w:sz w:val="20"/>
                <w:szCs w:val="20"/>
              </w:rPr>
              <w:t>+    .is-3-column .container</w:t>
            </w:r>
            <w:r w:rsidRPr="00613BB9">
              <w:rPr>
                <w:rFonts w:ascii="Source Code Pro" w:hAnsi="Source Code Pro"/>
                <w:sz w:val="20"/>
                <w:szCs w:val="20"/>
              </w:rPr>
              <w:br/>
            </w:r>
            <w:r w:rsidRPr="00613BB9">
              <w:rPr>
                <w:rStyle w:val="hljs-addition"/>
                <w:rFonts w:ascii="Source Code Pro" w:hAnsi="Source Code Pro"/>
                <w:sz w:val="20"/>
                <w:szCs w:val="20"/>
              </w:rPr>
              <w:t>+        max-width: screen-fullhd - 2 * gap</w:t>
            </w:r>
            <w:r w:rsidRPr="00613BB9">
              <w:rPr>
                <w:rFonts w:ascii="Source Code Pro" w:hAnsi="Source Code Pro"/>
                <w:sz w:val="20"/>
                <w:szCs w:val="20"/>
              </w:rPr>
              <w:br/>
            </w:r>
            <w:r w:rsidRPr="00613BB9">
              <w:rPr>
                <w:rStyle w:val="hljs-addition"/>
                <w:rFonts w:ascii="Source Code Pro" w:hAnsi="Source Code Pro"/>
                <w:sz w:val="20"/>
                <w:szCs w:val="20"/>
              </w:rPr>
              <w:t>+        width: screen-fullhd - 2 * gap</w:t>
            </w:r>
          </w:p>
        </w:tc>
      </w:tr>
    </w:tbl>
    <w:p w14:paraId="3582E672" w14:textId="77777777" w:rsidR="003374B8" w:rsidRPr="00613BB9" w:rsidRDefault="003374B8" w:rsidP="002E5D23">
      <w:pPr>
        <w:pStyle w:val="5"/>
        <w:rPr>
          <w:rFonts w:ascii="Roboto" w:hAnsi="Roboto"/>
          <w:b w:val="0"/>
          <w:bCs w:val="0"/>
          <w:sz w:val="30"/>
          <w:szCs w:val="30"/>
        </w:rPr>
      </w:pPr>
      <w:bookmarkStart w:id="816" w:name="_Toc46395411"/>
      <w:r w:rsidRPr="00613BB9">
        <w:rPr>
          <w:rFonts w:ascii="Roboto" w:hAnsi="Roboto"/>
          <w:b w:val="0"/>
          <w:bCs w:val="0"/>
          <w:sz w:val="30"/>
          <w:szCs w:val="30"/>
        </w:rPr>
        <w:t>优化文章标题布局</w:t>
      </w:r>
      <w:bookmarkEnd w:id="816"/>
    </w:p>
    <w:p w14:paraId="79CF8292" w14:textId="77777777" w:rsidR="003374B8" w:rsidRPr="00613BB9" w:rsidRDefault="003374B8" w:rsidP="002E5D23">
      <w:pPr>
        <w:pStyle w:val="a3"/>
        <w:shd w:val="clear" w:color="auto" w:fill="FFFFFF"/>
        <w:spacing w:before="0" w:beforeAutospacing="0" w:after="240" w:afterAutospacing="0"/>
        <w:rPr>
          <w:rFonts w:ascii="Roboto" w:hAnsi="Roboto"/>
        </w:rPr>
      </w:pPr>
      <w:r w:rsidRPr="00613BB9">
        <w:rPr>
          <w:rFonts w:ascii="Roboto" w:hAnsi="Roboto"/>
        </w:rPr>
        <w:t>标题移动到文章信息上方，增加更新时间，并增加了</w:t>
      </w:r>
      <w:r w:rsidRPr="00613BB9">
        <w:rPr>
          <w:rFonts w:ascii="Roboto" w:hAnsi="Roboto"/>
        </w:rPr>
        <w:t>icon</w:t>
      </w:r>
      <w:r w:rsidRPr="00613BB9">
        <w:rPr>
          <w:rFonts w:ascii="Roboto" w:hAnsi="Roboto"/>
        </w:rPr>
        <w:t>。</w:t>
      </w:r>
    </w:p>
    <w:p w14:paraId="28D10F1B" w14:textId="77777777" w:rsidR="003374B8" w:rsidRPr="00613BB9" w:rsidRDefault="003374B8" w:rsidP="002E5D23">
      <w:pPr>
        <w:shd w:val="clear" w:color="auto" w:fill="FFFFFF"/>
        <w:rPr>
          <w:rFonts w:ascii="Roboto" w:hAnsi="Roboto"/>
        </w:rPr>
      </w:pPr>
      <w:r w:rsidRPr="00613BB9">
        <w:rPr>
          <w:rFonts w:ascii="Source Code Pro" w:hAnsi="Source Code Pro"/>
        </w:rPr>
        <w:t>diff:layout/common/article.ejs</w:t>
      </w:r>
    </w:p>
    <w:tbl>
      <w:tblPr>
        <w:tblW w:w="0" w:type="dxa"/>
        <w:tblCellMar>
          <w:top w:w="15" w:type="dxa"/>
          <w:left w:w="15" w:type="dxa"/>
          <w:bottom w:w="15" w:type="dxa"/>
          <w:right w:w="15" w:type="dxa"/>
        </w:tblCellMar>
        <w:tblLook w:val="04A0" w:firstRow="1" w:lastRow="0" w:firstColumn="1" w:lastColumn="0" w:noHBand="0" w:noVBand="1"/>
      </w:tblPr>
      <w:tblGrid>
        <w:gridCol w:w="636"/>
        <w:gridCol w:w="7670"/>
      </w:tblGrid>
      <w:tr w:rsidR="003374B8" w:rsidRPr="00613BB9" w14:paraId="33A0DCDB" w14:textId="77777777" w:rsidTr="00B371E8">
        <w:tc>
          <w:tcPr>
            <w:tcW w:w="0" w:type="auto"/>
            <w:tcBorders>
              <w:top w:val="nil"/>
              <w:left w:val="nil"/>
              <w:bottom w:val="nil"/>
              <w:right w:val="nil"/>
            </w:tcBorders>
            <w:tcMar>
              <w:top w:w="120" w:type="dxa"/>
              <w:left w:w="180" w:type="dxa"/>
              <w:bottom w:w="120" w:type="dxa"/>
              <w:right w:w="180" w:type="dxa"/>
            </w:tcMar>
            <w:hideMark/>
          </w:tcPr>
          <w:p w14:paraId="773D4038" w14:textId="77777777" w:rsidR="003374B8" w:rsidRPr="00613BB9" w:rsidRDefault="003374B8" w:rsidP="002E5D23">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lastRenderedPageBreak/>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r w:rsidRPr="00613BB9">
              <w:rPr>
                <w:rFonts w:ascii="Source Code Pro" w:hAnsi="Source Code Pro"/>
                <w:sz w:val="23"/>
                <w:szCs w:val="23"/>
              </w:rPr>
              <w:br/>
            </w:r>
            <w:r w:rsidRPr="00613BB9">
              <w:rPr>
                <w:rStyle w:val="line"/>
                <w:rFonts w:ascii="Source Code Pro" w:hAnsi="Source Code Pro"/>
                <w:sz w:val="23"/>
                <w:szCs w:val="23"/>
              </w:rPr>
              <w:t>14</w:t>
            </w:r>
            <w:r w:rsidRPr="00613BB9">
              <w:rPr>
                <w:rFonts w:ascii="Source Code Pro" w:hAnsi="Source Code Pro"/>
                <w:sz w:val="23"/>
                <w:szCs w:val="23"/>
              </w:rPr>
              <w:br/>
            </w:r>
            <w:r w:rsidRPr="00613BB9">
              <w:rPr>
                <w:rStyle w:val="line"/>
                <w:rFonts w:ascii="Source Code Pro" w:hAnsi="Source Code Pro"/>
                <w:sz w:val="23"/>
                <w:szCs w:val="23"/>
              </w:rPr>
              <w:t>15</w:t>
            </w:r>
            <w:r w:rsidRPr="00613BB9">
              <w:rPr>
                <w:rFonts w:ascii="Source Code Pro" w:hAnsi="Source Code Pro"/>
                <w:sz w:val="23"/>
                <w:szCs w:val="23"/>
              </w:rPr>
              <w:br/>
            </w:r>
            <w:r w:rsidRPr="00613BB9">
              <w:rPr>
                <w:rStyle w:val="line"/>
                <w:rFonts w:ascii="Source Code Pro" w:hAnsi="Source Code Pro"/>
                <w:sz w:val="23"/>
                <w:szCs w:val="23"/>
              </w:rPr>
              <w:t>16</w:t>
            </w:r>
            <w:r w:rsidRPr="00613BB9">
              <w:rPr>
                <w:rFonts w:ascii="Source Code Pro" w:hAnsi="Source Code Pro"/>
                <w:sz w:val="23"/>
                <w:szCs w:val="23"/>
              </w:rPr>
              <w:br/>
            </w:r>
            <w:r w:rsidRPr="00613BB9">
              <w:rPr>
                <w:rStyle w:val="line"/>
                <w:rFonts w:ascii="Source Code Pro" w:hAnsi="Source Code Pro"/>
                <w:sz w:val="23"/>
                <w:szCs w:val="23"/>
              </w:rPr>
              <w:t>17</w:t>
            </w:r>
          </w:p>
        </w:tc>
        <w:tc>
          <w:tcPr>
            <w:tcW w:w="0" w:type="auto"/>
            <w:tcBorders>
              <w:top w:val="nil"/>
              <w:left w:val="nil"/>
              <w:bottom w:val="nil"/>
              <w:right w:val="nil"/>
            </w:tcBorders>
            <w:tcMar>
              <w:top w:w="120" w:type="dxa"/>
              <w:left w:w="180" w:type="dxa"/>
              <w:bottom w:w="120" w:type="dxa"/>
              <w:right w:w="180" w:type="dxa"/>
            </w:tcMar>
            <w:hideMark/>
          </w:tcPr>
          <w:p w14:paraId="03D59424" w14:textId="77777777" w:rsidR="003374B8" w:rsidRPr="00613BB9" w:rsidRDefault="003374B8" w:rsidP="002E5D23">
            <w:pPr>
              <w:pStyle w:val="HTML"/>
              <w:rPr>
                <w:rFonts w:ascii="Source Code Pro" w:hAnsi="Source Code Pro"/>
                <w:sz w:val="23"/>
                <w:szCs w:val="23"/>
              </w:rPr>
            </w:pPr>
            <w:r w:rsidRPr="00613BB9">
              <w:rPr>
                <w:rStyle w:val="line"/>
                <w:rFonts w:ascii="Source Code Pro" w:hAnsi="Source Code Pro"/>
                <w:sz w:val="23"/>
                <w:szCs w:val="23"/>
              </w:rPr>
              <w:lastRenderedPageBreak/>
              <w:t xml:space="preserve">     &lt;div class="card-content article &lt;%= post.hasOwnProperty('direction') ? post.direction : '' %&gt;"&gt;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&lt;h1 class="title is-size-3 is-size-4-mobile </w:t>
            </w:r>
            <w:r w:rsidRPr="00613BB9">
              <w:rPr>
                <w:rStyle w:val="hljs-addition"/>
                <w:rFonts w:ascii="Source Code Pro" w:hAnsi="Source Code Pro"/>
                <w:sz w:val="23"/>
                <w:szCs w:val="23"/>
                <w:shd w:val="clear" w:color="auto" w:fill="EAFFEA"/>
              </w:rPr>
              <w:lastRenderedPageBreak/>
              <w:t>has-text-weight-normal"&gt;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(index)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&lt;a class="has-link-black-ter" href="&lt;%- url_for(post.link ? post.link : post.path) %&gt;"&gt;&lt;i class="fas fa-angle-double-right"&gt;&lt;/i&gt;&lt;%= post.title %&gt;&lt;/a&gt;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else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&lt;i class="fas fa-angle-double-right"&gt;&lt;/i&gt;&lt;%= post.title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&lt;/h1&gt;</w:t>
            </w:r>
            <w:r w:rsidRPr="00613BB9">
              <w:rPr>
                <w:rFonts w:ascii="Source Code Pro" w:hAnsi="Source Code Pro"/>
                <w:sz w:val="23"/>
                <w:szCs w:val="23"/>
              </w:rPr>
              <w:br/>
            </w:r>
            <w:r w:rsidRPr="00613BB9">
              <w:rPr>
                <w:rStyle w:val="line"/>
                <w:rFonts w:ascii="Source Code Pro" w:hAnsi="Source Code Pro"/>
                <w:sz w:val="23"/>
                <w:szCs w:val="23"/>
              </w:rPr>
              <w:t xml:space="preserve">         &lt;% if (post.layout != 'page') { %&gt;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 article-meta is-size-7 is-uppercase is-mobile is-overflow-x-auto"&gt;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class="level-left"&gt;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&lt;time class="level-item has-text-grey" datetime="&lt;%= date_xml(post.date) %&gt;"&gt;&lt;%= date(post.date) %&gt;&lt;/time&gt;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&lt;time class="level-item has-text-grey" datetime="&lt;%= date_xml(post.date) %&gt;"&gt;&lt;i class="far fa-calendar-alt"&gt;&amp;nbsp;&lt;/i&gt;&lt;%= date(post.date) %&gt;&lt;/time&gt;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(post.updated &amp;&amp; post.updated &gt; post.date)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&lt;time class="level-item has-text-grey is-hidden-mobile" datetime="&lt;%= date_xml(post.updated) %&gt;"&gt;&lt;i class="far fa-calendar-check"&gt;&amp;nbsp;&lt;/i&gt;&lt;%= date(post.updated) %&gt;&lt;/time&gt;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line"/>
                <w:rFonts w:ascii="Source Code Pro" w:hAnsi="Source Code Pro"/>
                <w:sz w:val="23"/>
                <w:szCs w:val="23"/>
              </w:rPr>
              <w:t xml:space="preserve">                 &lt;% if (post.categories &amp;&amp; post.categories.length) { %&gt;</w:t>
            </w:r>
          </w:p>
        </w:tc>
      </w:tr>
    </w:tbl>
    <w:p w14:paraId="3D4584BE" w14:textId="77777777" w:rsidR="003374B8" w:rsidRPr="00613BB9" w:rsidRDefault="003374B8" w:rsidP="002E5D23">
      <w:pPr>
        <w:pStyle w:val="a3"/>
        <w:shd w:val="clear" w:color="auto" w:fill="FFFFFF"/>
        <w:spacing w:before="0" w:beforeAutospacing="0" w:after="240" w:afterAutospacing="0"/>
        <w:rPr>
          <w:rFonts w:ascii="Roboto" w:hAnsi="Roboto"/>
        </w:rPr>
      </w:pPr>
      <w:r w:rsidRPr="00613BB9">
        <w:rPr>
          <w:rFonts w:ascii="Roboto" w:hAnsi="Roboto"/>
        </w:rPr>
        <w:lastRenderedPageBreak/>
        <w:t>其中创建时间使用日期。</w:t>
      </w:r>
    </w:p>
    <w:p w14:paraId="2F0235EE" w14:textId="77777777" w:rsidR="003374B8" w:rsidRPr="00613BB9" w:rsidRDefault="003374B8" w:rsidP="002E5D23">
      <w:pPr>
        <w:shd w:val="clear" w:color="auto" w:fill="FFFFFF"/>
        <w:rPr>
          <w:rFonts w:ascii="Roboto" w:hAnsi="Roboto"/>
        </w:rPr>
      </w:pPr>
      <w:r w:rsidRPr="00613BB9">
        <w:rPr>
          <w:rFonts w:ascii="Source Code Pro" w:hAnsi="Source Code Pro"/>
        </w:rPr>
        <w:t>diff:source/js/main.js</w:t>
      </w:r>
    </w:p>
    <w:tbl>
      <w:tblPr>
        <w:tblW w:w="0" w:type="dxa"/>
        <w:tblCellMar>
          <w:top w:w="15" w:type="dxa"/>
          <w:left w:w="15" w:type="dxa"/>
          <w:bottom w:w="15" w:type="dxa"/>
          <w:right w:w="15" w:type="dxa"/>
        </w:tblCellMar>
        <w:tblLook w:val="04A0" w:firstRow="1" w:lastRow="0" w:firstColumn="1" w:lastColumn="0" w:noHBand="0" w:noVBand="1"/>
      </w:tblPr>
      <w:tblGrid>
        <w:gridCol w:w="491"/>
        <w:gridCol w:w="7815"/>
      </w:tblGrid>
      <w:tr w:rsidR="003374B8" w:rsidRPr="00613BB9" w14:paraId="635D7818" w14:textId="77777777" w:rsidTr="00B371E8">
        <w:tc>
          <w:tcPr>
            <w:tcW w:w="0" w:type="auto"/>
            <w:tcBorders>
              <w:top w:val="nil"/>
              <w:left w:val="nil"/>
              <w:bottom w:val="nil"/>
              <w:right w:val="nil"/>
            </w:tcBorders>
            <w:tcMar>
              <w:top w:w="120" w:type="dxa"/>
              <w:left w:w="180" w:type="dxa"/>
              <w:bottom w:w="120" w:type="dxa"/>
              <w:right w:w="180" w:type="dxa"/>
            </w:tcMar>
            <w:hideMark/>
          </w:tcPr>
          <w:p w14:paraId="02DBBB30" w14:textId="77777777" w:rsidR="003374B8" w:rsidRPr="00613BB9" w:rsidRDefault="003374B8" w:rsidP="002E5D23">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42A8DE1B" w14:textId="77777777" w:rsidR="003374B8" w:rsidRPr="00613BB9" w:rsidRDefault="003374B8" w:rsidP="002E5D23">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    if (typeof(moment) === 'function')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$('.article-meta time').each(function ()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$(this).text(moment($(this).attr('datetime')).fromNow());</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w:t>
            </w:r>
          </w:p>
        </w:tc>
      </w:tr>
    </w:tbl>
    <w:p w14:paraId="13D509BD" w14:textId="77777777" w:rsidR="003374B8" w:rsidRPr="00613BB9" w:rsidRDefault="003374B8" w:rsidP="002E5D23">
      <w:pPr>
        <w:pStyle w:val="5"/>
        <w:rPr>
          <w:rFonts w:ascii="Roboto" w:hAnsi="Roboto"/>
          <w:b w:val="0"/>
          <w:bCs w:val="0"/>
          <w:sz w:val="30"/>
          <w:szCs w:val="30"/>
        </w:rPr>
      </w:pPr>
      <w:bookmarkStart w:id="817" w:name="_Toc46395412"/>
      <w:r w:rsidRPr="00613BB9">
        <w:rPr>
          <w:rFonts w:ascii="Roboto" w:hAnsi="Roboto"/>
          <w:b w:val="0"/>
          <w:bCs w:val="0"/>
          <w:sz w:val="30"/>
          <w:szCs w:val="30"/>
        </w:rPr>
        <w:lastRenderedPageBreak/>
        <w:t>优化文章结尾布局</w:t>
      </w:r>
      <w:bookmarkEnd w:id="817"/>
    </w:p>
    <w:p w14:paraId="6EE3430B" w14:textId="77777777" w:rsidR="003374B8" w:rsidRPr="00613BB9" w:rsidRDefault="003374B8" w:rsidP="002E5D23">
      <w:pPr>
        <w:pStyle w:val="a3"/>
        <w:shd w:val="clear" w:color="auto" w:fill="FFFFFF"/>
        <w:spacing w:before="0" w:beforeAutospacing="0" w:after="240" w:afterAutospacing="0"/>
        <w:rPr>
          <w:rFonts w:ascii="Roboto" w:hAnsi="Roboto"/>
        </w:rPr>
      </w:pPr>
      <w:r w:rsidRPr="00613BB9">
        <w:rPr>
          <w:rFonts w:ascii="Roboto" w:hAnsi="Roboto"/>
        </w:rPr>
        <w:t>在文章结尾增加一个</w:t>
      </w:r>
      <w:r w:rsidRPr="00613BB9">
        <w:rPr>
          <w:rFonts w:ascii="Roboto" w:hAnsi="Roboto"/>
        </w:rPr>
        <w:t> </w:t>
      </w:r>
      <w:r w:rsidRPr="00613BB9">
        <w:rPr>
          <w:rStyle w:val="HTML1"/>
          <w:rFonts w:ascii="Source Code Pro" w:hAnsi="Source Code Pro"/>
          <w:sz w:val="23"/>
          <w:szCs w:val="23"/>
        </w:rPr>
        <w:t>hr</w:t>
      </w:r>
      <w:r w:rsidRPr="00613BB9">
        <w:rPr>
          <w:rFonts w:ascii="Roboto" w:hAnsi="Roboto"/>
        </w:rPr>
        <w:t>，并修改</w:t>
      </w:r>
      <w:r w:rsidRPr="00613BB9">
        <w:rPr>
          <w:rFonts w:ascii="Roboto" w:hAnsi="Roboto"/>
        </w:rPr>
        <w:t> </w:t>
      </w:r>
      <w:r w:rsidRPr="00613BB9">
        <w:rPr>
          <w:rStyle w:val="HTML1"/>
          <w:rFonts w:ascii="Source Code Pro" w:hAnsi="Source Code Pro"/>
          <w:sz w:val="23"/>
          <w:szCs w:val="23"/>
        </w:rPr>
        <w:t>tags</w:t>
      </w:r>
      <w:r w:rsidRPr="00613BB9">
        <w:rPr>
          <w:rFonts w:ascii="Roboto" w:hAnsi="Roboto"/>
        </w:rPr>
        <w:t> </w:t>
      </w:r>
      <w:r w:rsidRPr="00613BB9">
        <w:rPr>
          <w:rFonts w:ascii="Roboto" w:hAnsi="Roboto"/>
        </w:rPr>
        <w:t>展示。在预览时也显示</w:t>
      </w:r>
      <w:r w:rsidRPr="00613BB9">
        <w:rPr>
          <w:rFonts w:ascii="Roboto" w:hAnsi="Roboto"/>
        </w:rPr>
        <w:t> </w:t>
      </w:r>
      <w:r w:rsidRPr="00613BB9">
        <w:rPr>
          <w:rStyle w:val="HTML1"/>
          <w:rFonts w:ascii="Source Code Pro" w:hAnsi="Source Code Pro"/>
          <w:sz w:val="23"/>
          <w:szCs w:val="23"/>
        </w:rPr>
        <w:t>tags</w:t>
      </w:r>
      <w:r w:rsidRPr="00613BB9">
        <w:rPr>
          <w:rFonts w:ascii="Roboto" w:hAnsi="Roboto"/>
        </w:rPr>
        <w:t>，并且将</w:t>
      </w:r>
      <w:r w:rsidRPr="00613BB9">
        <w:rPr>
          <w:rFonts w:ascii="Roboto" w:hAnsi="Roboto"/>
        </w:rPr>
        <w:t> </w:t>
      </w:r>
      <w:r w:rsidRPr="00613BB9">
        <w:rPr>
          <w:rStyle w:val="HTML1"/>
          <w:rFonts w:ascii="Source Code Pro" w:hAnsi="Source Code Pro"/>
          <w:sz w:val="23"/>
          <w:szCs w:val="23"/>
        </w:rPr>
        <w:t>Read More</w:t>
      </w:r>
      <w:r w:rsidRPr="00613BB9">
        <w:rPr>
          <w:rFonts w:ascii="Roboto" w:hAnsi="Roboto"/>
        </w:rPr>
        <w:t> </w:t>
      </w:r>
      <w:r w:rsidRPr="00613BB9">
        <w:rPr>
          <w:rFonts w:ascii="Roboto" w:hAnsi="Roboto"/>
        </w:rPr>
        <w:t>按钮放置在右边。</w:t>
      </w:r>
    </w:p>
    <w:p w14:paraId="1F8FDD5B" w14:textId="77777777" w:rsidR="003374B8" w:rsidRPr="00613BB9" w:rsidRDefault="003374B8" w:rsidP="002E5D23">
      <w:pPr>
        <w:shd w:val="clear" w:color="auto" w:fill="FFFFFF"/>
        <w:rPr>
          <w:rFonts w:ascii="Roboto" w:hAnsi="Roboto"/>
        </w:rPr>
      </w:pPr>
      <w:r w:rsidRPr="00613BB9">
        <w:rPr>
          <w:rFonts w:ascii="Source Code Pro" w:hAnsi="Source Code Pro"/>
        </w:rPr>
        <w:t>diff:layout/common/article.ejs</w:t>
      </w:r>
    </w:p>
    <w:tbl>
      <w:tblPr>
        <w:tblW w:w="0" w:type="dxa"/>
        <w:tblCellMar>
          <w:top w:w="15" w:type="dxa"/>
          <w:left w:w="15" w:type="dxa"/>
          <w:bottom w:w="15" w:type="dxa"/>
          <w:right w:w="15" w:type="dxa"/>
        </w:tblCellMar>
        <w:tblLook w:val="04A0" w:firstRow="1" w:lastRow="0" w:firstColumn="1" w:lastColumn="0" w:noHBand="0" w:noVBand="1"/>
      </w:tblPr>
      <w:tblGrid>
        <w:gridCol w:w="636"/>
        <w:gridCol w:w="7670"/>
      </w:tblGrid>
      <w:tr w:rsidR="003374B8" w:rsidRPr="00613BB9" w14:paraId="69B1B359" w14:textId="77777777" w:rsidTr="00B371E8">
        <w:tc>
          <w:tcPr>
            <w:tcW w:w="0" w:type="auto"/>
            <w:tcBorders>
              <w:top w:val="nil"/>
              <w:left w:val="nil"/>
              <w:bottom w:val="nil"/>
              <w:right w:val="nil"/>
            </w:tcBorders>
            <w:tcMar>
              <w:top w:w="120" w:type="dxa"/>
              <w:left w:w="180" w:type="dxa"/>
              <w:bottom w:w="120" w:type="dxa"/>
              <w:right w:w="180" w:type="dxa"/>
            </w:tcMar>
            <w:hideMark/>
          </w:tcPr>
          <w:p w14:paraId="6D2BB64F" w14:textId="77777777" w:rsidR="003374B8" w:rsidRPr="00613BB9" w:rsidRDefault="003374B8" w:rsidP="002E5D23">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r w:rsidRPr="00613BB9">
              <w:rPr>
                <w:rFonts w:ascii="Source Code Pro" w:hAnsi="Source Code Pro"/>
                <w:sz w:val="23"/>
                <w:szCs w:val="23"/>
              </w:rPr>
              <w:br/>
            </w:r>
            <w:r w:rsidRPr="00613BB9">
              <w:rPr>
                <w:rStyle w:val="line"/>
                <w:rFonts w:ascii="Source Code Pro" w:hAnsi="Source Code Pro"/>
                <w:sz w:val="23"/>
                <w:szCs w:val="23"/>
              </w:rPr>
              <w:t>14</w:t>
            </w:r>
            <w:r w:rsidRPr="00613BB9">
              <w:rPr>
                <w:rFonts w:ascii="Source Code Pro" w:hAnsi="Source Code Pro"/>
                <w:sz w:val="23"/>
                <w:szCs w:val="23"/>
              </w:rPr>
              <w:br/>
            </w:r>
            <w:r w:rsidRPr="00613BB9">
              <w:rPr>
                <w:rStyle w:val="line"/>
                <w:rFonts w:ascii="Source Code Pro" w:hAnsi="Source Code Pro"/>
                <w:sz w:val="23"/>
                <w:szCs w:val="23"/>
              </w:rPr>
              <w:t>15</w:t>
            </w:r>
            <w:r w:rsidRPr="00613BB9">
              <w:rPr>
                <w:rFonts w:ascii="Source Code Pro" w:hAnsi="Source Code Pro"/>
                <w:sz w:val="23"/>
                <w:szCs w:val="23"/>
              </w:rPr>
              <w:br/>
            </w:r>
            <w:r w:rsidRPr="00613BB9">
              <w:rPr>
                <w:rStyle w:val="line"/>
                <w:rFonts w:ascii="Source Code Pro" w:hAnsi="Source Code Pro"/>
                <w:sz w:val="23"/>
                <w:szCs w:val="23"/>
              </w:rPr>
              <w:t>16</w:t>
            </w:r>
            <w:r w:rsidRPr="00613BB9">
              <w:rPr>
                <w:rFonts w:ascii="Source Code Pro" w:hAnsi="Source Code Pro"/>
                <w:sz w:val="23"/>
                <w:szCs w:val="23"/>
              </w:rPr>
              <w:br/>
            </w:r>
            <w:r w:rsidRPr="00613BB9">
              <w:rPr>
                <w:rStyle w:val="line"/>
                <w:rFonts w:ascii="Source Code Pro" w:hAnsi="Source Code Pro"/>
                <w:sz w:val="23"/>
                <w:szCs w:val="23"/>
              </w:rPr>
              <w:t>17</w:t>
            </w:r>
            <w:r w:rsidRPr="00613BB9">
              <w:rPr>
                <w:rFonts w:ascii="Source Code Pro" w:hAnsi="Source Code Pro"/>
                <w:sz w:val="23"/>
                <w:szCs w:val="23"/>
              </w:rPr>
              <w:br/>
            </w:r>
            <w:r w:rsidRPr="00613BB9">
              <w:rPr>
                <w:rStyle w:val="line"/>
                <w:rFonts w:ascii="Source Code Pro" w:hAnsi="Source Code Pro"/>
                <w:sz w:val="23"/>
                <w:szCs w:val="23"/>
              </w:rPr>
              <w:t>18</w:t>
            </w:r>
            <w:r w:rsidRPr="00613BB9">
              <w:rPr>
                <w:rFonts w:ascii="Source Code Pro" w:hAnsi="Source Code Pro"/>
                <w:sz w:val="23"/>
                <w:szCs w:val="23"/>
              </w:rPr>
              <w:br/>
            </w:r>
            <w:r w:rsidRPr="00613BB9">
              <w:rPr>
                <w:rStyle w:val="line"/>
                <w:rFonts w:ascii="Source Code Pro" w:hAnsi="Source Code Pro"/>
                <w:sz w:val="23"/>
                <w:szCs w:val="23"/>
              </w:rPr>
              <w:t>19</w:t>
            </w:r>
            <w:r w:rsidRPr="00613BB9">
              <w:rPr>
                <w:rFonts w:ascii="Source Code Pro" w:hAnsi="Source Code Pro"/>
                <w:sz w:val="23"/>
                <w:szCs w:val="23"/>
              </w:rPr>
              <w:br/>
            </w:r>
            <w:r w:rsidRPr="00613BB9">
              <w:rPr>
                <w:rStyle w:val="line"/>
                <w:rFonts w:ascii="Source Code Pro" w:hAnsi="Source Code Pro"/>
                <w:sz w:val="23"/>
                <w:szCs w:val="23"/>
              </w:rPr>
              <w:t>20</w:t>
            </w:r>
            <w:r w:rsidRPr="00613BB9">
              <w:rPr>
                <w:rFonts w:ascii="Source Code Pro" w:hAnsi="Source Code Pro"/>
                <w:sz w:val="23"/>
                <w:szCs w:val="23"/>
              </w:rPr>
              <w:br/>
            </w:r>
            <w:r w:rsidRPr="00613BB9">
              <w:rPr>
                <w:rStyle w:val="line"/>
                <w:rFonts w:ascii="Source Code Pro" w:hAnsi="Source Code Pro"/>
                <w:sz w:val="23"/>
                <w:szCs w:val="23"/>
              </w:rPr>
              <w:t>21</w:t>
            </w:r>
            <w:r w:rsidRPr="00613BB9">
              <w:rPr>
                <w:rFonts w:ascii="Source Code Pro" w:hAnsi="Source Code Pro"/>
                <w:sz w:val="23"/>
                <w:szCs w:val="23"/>
              </w:rPr>
              <w:br/>
            </w:r>
            <w:r w:rsidRPr="00613BB9">
              <w:rPr>
                <w:rStyle w:val="line"/>
                <w:rFonts w:ascii="Source Code Pro" w:hAnsi="Source Code Pro"/>
                <w:sz w:val="23"/>
                <w:szCs w:val="23"/>
              </w:rPr>
              <w:t>22</w:t>
            </w:r>
            <w:r w:rsidRPr="00613BB9">
              <w:rPr>
                <w:rFonts w:ascii="Source Code Pro" w:hAnsi="Source Code Pro"/>
                <w:sz w:val="23"/>
                <w:szCs w:val="23"/>
              </w:rPr>
              <w:br/>
            </w:r>
            <w:r w:rsidRPr="00613BB9">
              <w:rPr>
                <w:rStyle w:val="line"/>
                <w:rFonts w:ascii="Source Code Pro" w:hAnsi="Source Code Pro"/>
                <w:sz w:val="23"/>
                <w:szCs w:val="23"/>
              </w:rPr>
              <w:t>23</w:t>
            </w:r>
            <w:r w:rsidRPr="00613BB9">
              <w:rPr>
                <w:rFonts w:ascii="Source Code Pro" w:hAnsi="Source Code Pro"/>
                <w:sz w:val="23"/>
                <w:szCs w:val="23"/>
              </w:rPr>
              <w:br/>
            </w:r>
            <w:r w:rsidRPr="00613BB9">
              <w:rPr>
                <w:rStyle w:val="line"/>
                <w:rFonts w:ascii="Source Code Pro" w:hAnsi="Source Code Pro"/>
                <w:sz w:val="23"/>
                <w:szCs w:val="23"/>
              </w:rPr>
              <w:t>24</w:t>
            </w:r>
            <w:r w:rsidRPr="00613BB9">
              <w:rPr>
                <w:rFonts w:ascii="Source Code Pro" w:hAnsi="Source Code Pro"/>
                <w:sz w:val="23"/>
                <w:szCs w:val="23"/>
              </w:rPr>
              <w:br/>
            </w:r>
            <w:r w:rsidRPr="00613BB9">
              <w:rPr>
                <w:rStyle w:val="line"/>
                <w:rFonts w:ascii="Source Code Pro" w:hAnsi="Source Code Pro"/>
                <w:sz w:val="23"/>
                <w:szCs w:val="23"/>
              </w:rPr>
              <w:t>25</w:t>
            </w:r>
            <w:r w:rsidRPr="00613BB9">
              <w:rPr>
                <w:rFonts w:ascii="Source Code Pro" w:hAnsi="Source Code Pro"/>
                <w:sz w:val="23"/>
                <w:szCs w:val="23"/>
              </w:rPr>
              <w:br/>
            </w:r>
            <w:r w:rsidRPr="00613BB9">
              <w:rPr>
                <w:rStyle w:val="line"/>
                <w:rFonts w:ascii="Source Code Pro" w:hAnsi="Source Code Pro"/>
                <w:sz w:val="23"/>
                <w:szCs w:val="23"/>
              </w:rPr>
              <w:t>26</w:t>
            </w:r>
            <w:r w:rsidRPr="00613BB9">
              <w:rPr>
                <w:rFonts w:ascii="Source Code Pro" w:hAnsi="Source Code Pro"/>
                <w:sz w:val="23"/>
                <w:szCs w:val="23"/>
              </w:rPr>
              <w:br/>
            </w:r>
            <w:r w:rsidRPr="00613BB9">
              <w:rPr>
                <w:rStyle w:val="line"/>
                <w:rFonts w:ascii="Source Code Pro" w:hAnsi="Source Code Pro"/>
                <w:sz w:val="23"/>
                <w:szCs w:val="23"/>
              </w:rPr>
              <w:t>27</w:t>
            </w:r>
            <w:r w:rsidRPr="00613BB9">
              <w:rPr>
                <w:rFonts w:ascii="Source Code Pro" w:hAnsi="Source Code Pro"/>
                <w:sz w:val="23"/>
                <w:szCs w:val="23"/>
              </w:rPr>
              <w:br/>
            </w:r>
            <w:r w:rsidRPr="00613BB9">
              <w:rPr>
                <w:rStyle w:val="line"/>
                <w:rFonts w:ascii="Source Code Pro" w:hAnsi="Source Code Pro"/>
                <w:sz w:val="23"/>
                <w:szCs w:val="23"/>
              </w:rPr>
              <w:t>28</w:t>
            </w:r>
            <w:r w:rsidRPr="00613BB9">
              <w:rPr>
                <w:rFonts w:ascii="Source Code Pro" w:hAnsi="Source Code Pro"/>
                <w:sz w:val="23"/>
                <w:szCs w:val="23"/>
              </w:rPr>
              <w:br/>
            </w:r>
            <w:r w:rsidRPr="00613BB9">
              <w:rPr>
                <w:rStyle w:val="line"/>
                <w:rFonts w:ascii="Source Code Pro" w:hAnsi="Source Code Pro"/>
                <w:sz w:val="23"/>
                <w:szCs w:val="23"/>
              </w:rPr>
              <w:t>29</w:t>
            </w:r>
            <w:r w:rsidRPr="00613BB9">
              <w:rPr>
                <w:rFonts w:ascii="Source Code Pro" w:hAnsi="Source Code Pro"/>
                <w:sz w:val="23"/>
                <w:szCs w:val="23"/>
              </w:rPr>
              <w:br/>
            </w:r>
            <w:r w:rsidRPr="00613BB9">
              <w:rPr>
                <w:rStyle w:val="line"/>
                <w:rFonts w:ascii="Source Code Pro" w:hAnsi="Source Code Pro"/>
                <w:sz w:val="23"/>
                <w:szCs w:val="23"/>
              </w:rPr>
              <w:t>30</w:t>
            </w:r>
            <w:r w:rsidRPr="00613BB9">
              <w:rPr>
                <w:rFonts w:ascii="Source Code Pro" w:hAnsi="Source Code Pro"/>
                <w:sz w:val="23"/>
                <w:szCs w:val="23"/>
              </w:rPr>
              <w:br/>
            </w:r>
            <w:r w:rsidRPr="00613BB9">
              <w:rPr>
                <w:rStyle w:val="line"/>
                <w:rFonts w:ascii="Source Code Pro" w:hAnsi="Source Code Pro"/>
                <w:sz w:val="23"/>
                <w:szCs w:val="23"/>
              </w:rPr>
              <w:t>31</w:t>
            </w:r>
            <w:r w:rsidRPr="00613BB9">
              <w:rPr>
                <w:rFonts w:ascii="Source Code Pro" w:hAnsi="Source Code Pro"/>
                <w:sz w:val="23"/>
                <w:szCs w:val="23"/>
              </w:rPr>
              <w:br/>
            </w:r>
            <w:r w:rsidRPr="00613BB9">
              <w:rPr>
                <w:rStyle w:val="line"/>
                <w:rFonts w:ascii="Source Code Pro" w:hAnsi="Source Code Pro"/>
                <w:sz w:val="23"/>
                <w:szCs w:val="23"/>
              </w:rPr>
              <w:t>32</w:t>
            </w:r>
            <w:r w:rsidRPr="00613BB9">
              <w:rPr>
                <w:rFonts w:ascii="Source Code Pro" w:hAnsi="Source Code Pro"/>
                <w:sz w:val="23"/>
                <w:szCs w:val="23"/>
              </w:rPr>
              <w:br/>
            </w:r>
            <w:r w:rsidRPr="00613BB9">
              <w:rPr>
                <w:rStyle w:val="line"/>
                <w:rFonts w:ascii="Source Code Pro" w:hAnsi="Source Code Pro"/>
                <w:sz w:val="23"/>
                <w:szCs w:val="23"/>
              </w:rPr>
              <w:t>33</w:t>
            </w:r>
            <w:r w:rsidRPr="00613BB9">
              <w:rPr>
                <w:rFonts w:ascii="Source Code Pro" w:hAnsi="Source Code Pro"/>
                <w:sz w:val="23"/>
                <w:szCs w:val="23"/>
              </w:rPr>
              <w:br/>
            </w:r>
            <w:r w:rsidRPr="00613BB9">
              <w:rPr>
                <w:rStyle w:val="line"/>
                <w:rFonts w:ascii="Source Code Pro" w:hAnsi="Source Code Pro"/>
                <w:sz w:val="23"/>
                <w:szCs w:val="23"/>
              </w:rPr>
              <w:t>34</w:t>
            </w:r>
            <w:r w:rsidRPr="00613BB9">
              <w:rPr>
                <w:rFonts w:ascii="Source Code Pro" w:hAnsi="Source Code Pro"/>
                <w:sz w:val="23"/>
                <w:szCs w:val="23"/>
              </w:rPr>
              <w:br/>
            </w:r>
            <w:r w:rsidRPr="00613BB9">
              <w:rPr>
                <w:rStyle w:val="line"/>
                <w:rFonts w:ascii="Source Code Pro" w:hAnsi="Source Code Pro"/>
                <w:sz w:val="23"/>
                <w:szCs w:val="23"/>
              </w:rPr>
              <w:t>35</w:t>
            </w:r>
            <w:r w:rsidRPr="00613BB9">
              <w:rPr>
                <w:rFonts w:ascii="Source Code Pro" w:hAnsi="Source Code Pro"/>
                <w:sz w:val="23"/>
                <w:szCs w:val="23"/>
              </w:rPr>
              <w:br/>
            </w:r>
            <w:r w:rsidRPr="00613BB9">
              <w:rPr>
                <w:rStyle w:val="line"/>
                <w:rFonts w:ascii="Source Code Pro" w:hAnsi="Source Code Pro"/>
                <w:sz w:val="23"/>
                <w:szCs w:val="23"/>
              </w:rPr>
              <w:t>36</w:t>
            </w:r>
          </w:p>
        </w:tc>
        <w:tc>
          <w:tcPr>
            <w:tcW w:w="0" w:type="auto"/>
            <w:tcBorders>
              <w:top w:val="nil"/>
              <w:left w:val="nil"/>
              <w:bottom w:val="nil"/>
              <w:right w:val="nil"/>
            </w:tcBorders>
            <w:tcMar>
              <w:top w:w="120" w:type="dxa"/>
              <w:left w:w="180" w:type="dxa"/>
              <w:bottom w:w="120" w:type="dxa"/>
              <w:right w:w="180" w:type="dxa"/>
            </w:tcMar>
            <w:hideMark/>
          </w:tcPr>
          <w:p w14:paraId="40FDF520" w14:textId="77777777" w:rsidR="003374B8" w:rsidRPr="00613BB9" w:rsidRDefault="003374B8" w:rsidP="002E5D23">
            <w:pPr>
              <w:pStyle w:val="HTML"/>
              <w:rPr>
                <w:rFonts w:ascii="Source Code Pro" w:hAnsi="Source Code Pro"/>
                <w:sz w:val="23"/>
                <w:szCs w:val="23"/>
              </w:rPr>
            </w:pPr>
            <w:r w:rsidRPr="00613BB9">
              <w:rPr>
                <w:rStyle w:val="line"/>
                <w:rFonts w:ascii="Source Code Pro" w:hAnsi="Source Code Pro"/>
                <w:sz w:val="23"/>
                <w:szCs w:val="23"/>
              </w:rPr>
              <w:t xml:space="preserve">     &lt;% if (!index &amp;&amp; post.tags &amp;&amp; post.tags.length)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&lt;hr style="height:1px;margin:1rem 0"/&gt;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 is-size-7 is-uppercase"&gt;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class="level-start"&gt;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class="level-item"&gt;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&lt;span class="is-size-6 has-text-grey has-mr-7"&gt;#&lt;/span&gt;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&lt;i class="fas fa-tags has-text-grey"&gt;&lt;/i&gt;&amp;nbsp;</w:t>
            </w:r>
            <w:r w:rsidRPr="00613BB9">
              <w:rPr>
                <w:rFonts w:ascii="Source Code Pro" w:hAnsi="Source Code Pro"/>
                <w:sz w:val="23"/>
                <w:szCs w:val="23"/>
              </w:rPr>
              <w:br/>
            </w:r>
            <w:r w:rsidRPr="00613BB9">
              <w:rPr>
                <w:rStyle w:val="line"/>
                <w:rFonts w:ascii="Source Code Pro" w:hAnsi="Source Code Pro"/>
                <w:sz w:val="23"/>
                <w:szCs w:val="23"/>
              </w:rPr>
              <w:t xml:space="preserve">                 &lt;%- list_tags(post.tags, {</w:t>
            </w:r>
            <w:r w:rsidRPr="00613BB9">
              <w:rPr>
                <w:rFonts w:ascii="Source Code Pro" w:hAnsi="Source Code Pro"/>
                <w:sz w:val="23"/>
                <w:szCs w:val="23"/>
              </w:rPr>
              <w:br/>
            </w:r>
            <w:r w:rsidRPr="00613BB9">
              <w:rPr>
                <w:rStyle w:val="line"/>
                <w:rFonts w:ascii="Source Code Pro" w:hAnsi="Source Code Pro"/>
                <w:sz w:val="23"/>
                <w:szCs w:val="23"/>
              </w:rPr>
              <w:t xml:space="preserve">                     class: 'has-link-grey ',</w:t>
            </w:r>
            <w:r w:rsidRPr="00613BB9">
              <w:rPr>
                <w:rFonts w:ascii="Source Code Pro" w:hAnsi="Source Code Pro"/>
                <w:sz w:val="23"/>
                <w:szCs w:val="23"/>
              </w:rPr>
              <w:br/>
            </w:r>
            <w:r w:rsidRPr="00613BB9">
              <w:rPr>
                <w:rStyle w:val="line"/>
                <w:rFonts w:ascii="Source Code Pro" w:hAnsi="Source Code Pro"/>
                <w:sz w:val="23"/>
                <w:szCs w:val="23"/>
              </w:rPr>
              <w:t xml:space="preserve">                     show_count: false,</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style: 'link'</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style: 'link',</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separator: ',&amp;nbsp;'</w:t>
            </w:r>
            <w:r w:rsidRPr="00613BB9">
              <w:rPr>
                <w:rFonts w:ascii="Source Code Pro" w:hAnsi="Source Code Pro"/>
                <w:sz w:val="23"/>
                <w:szCs w:val="23"/>
              </w:rPr>
              <w:br/>
            </w:r>
            <w:r w:rsidRPr="00613BB9">
              <w:rPr>
                <w:rStyle w:val="line"/>
                <w:rFonts w:ascii="Source Code Pro" w:hAnsi="Source Code Pro"/>
                <w:sz w:val="23"/>
                <w:szCs w:val="23"/>
              </w:rPr>
              <w:t xml:space="preserve">                 }) %&gt;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line"/>
                <w:rFonts w:ascii="Source Code Pro" w:hAnsi="Source Code Pro"/>
                <w:sz w:val="23"/>
                <w:szCs w:val="23"/>
              </w:rPr>
              <w:t xml:space="preserve">     &lt;% } %&gt;</w:t>
            </w:r>
            <w:r w:rsidRPr="00613BB9">
              <w:rPr>
                <w:rFonts w:ascii="Source Code Pro" w:hAnsi="Source Code Pro"/>
                <w:sz w:val="23"/>
                <w:szCs w:val="23"/>
              </w:rPr>
              <w:br/>
            </w:r>
            <w:r w:rsidRPr="00613BB9">
              <w:rPr>
                <w:rStyle w:val="line"/>
                <w:rFonts w:ascii="Source Code Pro" w:hAnsi="Source Code Pro"/>
                <w:sz w:val="23"/>
                <w:szCs w:val="23"/>
              </w:rPr>
              <w:t xml:space="preserve">     &lt;% if (index &amp;&amp; post.excerpt) { %&gt;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&lt;div class="level is-mobile"&gt;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&lt;hr style="height:1px;margin:1rem 0"/&gt;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 class="level is-mobile is-flex"&gt;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 class="level-start"&gt;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(post.tags &amp;&amp; post.tags.length)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 class="level-item is-size-7 is-uppercase"&gt;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&lt;i class="fas fa-tags has-text-grey"&gt;&lt;/i&gt;&amp;nbsp;</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list_tags(post.tags,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class: 'has-link-grey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show_count: false,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style: 'link',</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separator: ',&amp;nbsp;'</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lastRenderedPageBreak/>
              <w: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class="level-start"&gt;</w:t>
            </w:r>
          </w:p>
        </w:tc>
      </w:tr>
    </w:tbl>
    <w:p w14:paraId="613A5EA8" w14:textId="77777777" w:rsidR="003374B8" w:rsidRPr="00613BB9" w:rsidRDefault="003374B8" w:rsidP="002E5D23">
      <w:pPr>
        <w:pStyle w:val="5"/>
        <w:rPr>
          <w:rFonts w:ascii="Roboto" w:hAnsi="Roboto"/>
          <w:b w:val="0"/>
          <w:bCs w:val="0"/>
          <w:sz w:val="30"/>
          <w:szCs w:val="30"/>
        </w:rPr>
      </w:pPr>
      <w:bookmarkStart w:id="818" w:name="_Toc46395413"/>
      <w:r w:rsidRPr="00613BB9">
        <w:rPr>
          <w:rFonts w:ascii="Roboto" w:hAnsi="Roboto"/>
          <w:b w:val="0"/>
          <w:bCs w:val="0"/>
          <w:sz w:val="30"/>
          <w:szCs w:val="30"/>
        </w:rPr>
        <w:lastRenderedPageBreak/>
        <w:t>优化个人信息布局</w:t>
      </w:r>
      <w:bookmarkEnd w:id="818"/>
    </w:p>
    <w:p w14:paraId="174E4081" w14:textId="77777777" w:rsidR="003374B8" w:rsidRPr="00613BB9" w:rsidRDefault="003374B8" w:rsidP="002E5D23">
      <w:pPr>
        <w:pStyle w:val="a3"/>
        <w:shd w:val="clear" w:color="auto" w:fill="FFFFFF"/>
        <w:spacing w:before="0" w:beforeAutospacing="0" w:after="240" w:afterAutospacing="0"/>
        <w:rPr>
          <w:rFonts w:ascii="Roboto" w:hAnsi="Roboto"/>
        </w:rPr>
      </w:pPr>
      <w:r w:rsidRPr="00613BB9">
        <w:rPr>
          <w:rFonts w:ascii="Roboto" w:hAnsi="Roboto"/>
        </w:rPr>
        <w:t>减少头像大小，头像下方计数的地方增加链接，</w:t>
      </w:r>
      <w:r w:rsidRPr="00613BB9">
        <w:rPr>
          <w:rFonts w:ascii="Roboto" w:hAnsi="Roboto"/>
        </w:rPr>
        <w:t>follow</w:t>
      </w:r>
      <w:r w:rsidRPr="00613BB9">
        <w:rPr>
          <w:rFonts w:ascii="Roboto" w:hAnsi="Roboto"/>
        </w:rPr>
        <w:t>前增加</w:t>
      </w:r>
      <w:r w:rsidRPr="00613BB9">
        <w:rPr>
          <w:rFonts w:ascii="Roboto" w:hAnsi="Roboto"/>
        </w:rPr>
        <w:t>icon</w:t>
      </w:r>
      <w:r w:rsidRPr="00613BB9">
        <w:rPr>
          <w:rFonts w:ascii="Roboto" w:hAnsi="Roboto"/>
        </w:rPr>
        <w:t>。</w:t>
      </w:r>
    </w:p>
    <w:p w14:paraId="300D56CD" w14:textId="77777777" w:rsidR="003374B8" w:rsidRPr="00613BB9" w:rsidRDefault="003374B8" w:rsidP="002E5D23">
      <w:pPr>
        <w:shd w:val="clear" w:color="auto" w:fill="FFFFFF"/>
        <w:rPr>
          <w:rFonts w:ascii="Roboto" w:hAnsi="Roboto"/>
        </w:rPr>
      </w:pPr>
      <w:r w:rsidRPr="00613BB9">
        <w:rPr>
          <w:rFonts w:ascii="Source Code Pro" w:hAnsi="Source Code Pro"/>
        </w:rPr>
        <w:t>diff:layout/widget/profile.ejs</w:t>
      </w:r>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374B8" w:rsidRPr="00613BB9" w14:paraId="5731146F" w14:textId="77777777" w:rsidTr="00B371E8">
        <w:tc>
          <w:tcPr>
            <w:tcW w:w="0" w:type="auto"/>
            <w:tcBorders>
              <w:top w:val="nil"/>
              <w:left w:val="nil"/>
              <w:bottom w:val="nil"/>
              <w:right w:val="nil"/>
            </w:tcBorders>
            <w:tcMar>
              <w:top w:w="120" w:type="dxa"/>
              <w:left w:w="180" w:type="dxa"/>
              <w:bottom w:w="120" w:type="dxa"/>
              <w:right w:w="180" w:type="dxa"/>
            </w:tcMar>
            <w:hideMark/>
          </w:tcPr>
          <w:p w14:paraId="0AC7CA52" w14:textId="77777777" w:rsidR="003374B8" w:rsidRPr="00613BB9" w:rsidRDefault="003374B8" w:rsidP="002E5D23">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p>
        </w:tc>
        <w:tc>
          <w:tcPr>
            <w:tcW w:w="0" w:type="auto"/>
            <w:tcBorders>
              <w:top w:val="nil"/>
              <w:left w:val="nil"/>
              <w:bottom w:val="nil"/>
              <w:right w:val="nil"/>
            </w:tcBorders>
            <w:tcMar>
              <w:top w:w="120" w:type="dxa"/>
              <w:left w:w="180" w:type="dxa"/>
              <w:bottom w:w="120" w:type="dxa"/>
              <w:right w:w="180" w:type="dxa"/>
            </w:tcMar>
            <w:hideMark/>
          </w:tcPr>
          <w:p w14:paraId="2DA96915" w14:textId="77777777" w:rsidR="003374B8" w:rsidRPr="00613BB9" w:rsidRDefault="003374B8" w:rsidP="002E5D23">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    &lt;nav class="level is-mobile"&gt;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&lt;nav class="level menu-list is-mobile" style="margin-bottom:1rem"&gt;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class="level-item has-text-centered is-marginless"&gt;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&lt;div&gt;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&lt;a href="&lt;%- url_for('/archives/') %&gt;"&gt;</w:t>
            </w:r>
            <w:r w:rsidRPr="00613BB9">
              <w:rPr>
                <w:rFonts w:ascii="Source Code Pro" w:hAnsi="Source Code Pro"/>
                <w:sz w:val="23"/>
                <w:szCs w:val="23"/>
              </w:rPr>
              <w:br/>
            </w:r>
            <w:r w:rsidRPr="00613BB9">
              <w:rPr>
                <w:rStyle w:val="line"/>
                <w:rFonts w:ascii="Source Code Pro" w:hAnsi="Source Code Pro"/>
                <w:sz w:val="23"/>
                <w:szCs w:val="23"/>
              </w:rPr>
              <w:t xml:space="preserve">                 &lt;p class="heading"&gt;</w:t>
            </w:r>
            <w:r w:rsidRPr="00613BB9">
              <w:rPr>
                <w:rFonts w:ascii="Source Code Pro" w:hAnsi="Source Code Pro"/>
                <w:sz w:val="23"/>
                <w:szCs w:val="23"/>
              </w:rPr>
              <w:br/>
            </w:r>
            <w:r w:rsidRPr="00613BB9">
              <w:rPr>
                <w:rStyle w:val="line"/>
                <w:rFonts w:ascii="Source Code Pro" w:hAnsi="Source Code Pro"/>
                <w:sz w:val="23"/>
                <w:szCs w:val="23"/>
              </w:rPr>
              <w:t>......</w:t>
            </w:r>
          </w:p>
        </w:tc>
      </w:tr>
    </w:tbl>
    <w:p w14:paraId="10E9BCF2" w14:textId="77777777" w:rsidR="003374B8" w:rsidRPr="00613BB9" w:rsidRDefault="003374B8" w:rsidP="002E5D23">
      <w:pPr>
        <w:pStyle w:val="5"/>
        <w:rPr>
          <w:rFonts w:ascii="Roboto" w:hAnsi="Roboto"/>
          <w:b w:val="0"/>
          <w:bCs w:val="0"/>
          <w:sz w:val="30"/>
          <w:szCs w:val="30"/>
        </w:rPr>
      </w:pPr>
      <w:bookmarkStart w:id="819" w:name="_Toc46395414"/>
      <w:r w:rsidRPr="00613BB9">
        <w:rPr>
          <w:rFonts w:ascii="Roboto" w:hAnsi="Roboto"/>
          <w:b w:val="0"/>
          <w:bCs w:val="0"/>
          <w:sz w:val="30"/>
          <w:szCs w:val="30"/>
        </w:rPr>
        <w:t>优化移动端显示</w:t>
      </w:r>
      <w:bookmarkEnd w:id="819"/>
    </w:p>
    <w:p w14:paraId="7202427D" w14:textId="77777777" w:rsidR="003374B8" w:rsidRPr="00613BB9" w:rsidRDefault="003374B8" w:rsidP="002E5D23">
      <w:pPr>
        <w:pStyle w:val="a3"/>
        <w:shd w:val="clear" w:color="auto" w:fill="FFFFFF"/>
        <w:spacing w:before="0" w:beforeAutospacing="0" w:after="240" w:afterAutospacing="0"/>
        <w:rPr>
          <w:rFonts w:ascii="Roboto" w:hAnsi="Roboto"/>
        </w:rPr>
      </w:pPr>
      <w:r w:rsidRPr="00613BB9">
        <w:rPr>
          <w:rFonts w:ascii="Roboto" w:hAnsi="Roboto"/>
        </w:rPr>
        <w:t>在移动端，隐藏</w:t>
      </w:r>
      <w:r w:rsidRPr="00613BB9">
        <w:rPr>
          <w:rFonts w:ascii="Roboto" w:hAnsi="Roboto"/>
        </w:rPr>
        <w:t> </w:t>
      </w:r>
      <w:r w:rsidRPr="00613BB9">
        <w:rPr>
          <w:rStyle w:val="HTML1"/>
          <w:rFonts w:ascii="Source Code Pro" w:hAnsi="Source Code Pro"/>
          <w:sz w:val="23"/>
          <w:szCs w:val="23"/>
        </w:rPr>
        <w:t>archive</w:t>
      </w:r>
      <w:r w:rsidRPr="00613BB9">
        <w:rPr>
          <w:rFonts w:ascii="Roboto" w:hAnsi="Roboto"/>
        </w:rPr>
        <w:t> </w:t>
      </w:r>
      <w:r w:rsidRPr="00613BB9">
        <w:rPr>
          <w:rFonts w:ascii="Roboto" w:hAnsi="Roboto"/>
        </w:rPr>
        <w:t>和</w:t>
      </w:r>
      <w:r w:rsidRPr="00613BB9">
        <w:rPr>
          <w:rFonts w:ascii="Roboto" w:hAnsi="Roboto"/>
        </w:rPr>
        <w:t> </w:t>
      </w:r>
      <w:r w:rsidRPr="00613BB9">
        <w:rPr>
          <w:rStyle w:val="HTML1"/>
          <w:rFonts w:ascii="Source Code Pro" w:hAnsi="Source Code Pro"/>
          <w:sz w:val="23"/>
          <w:szCs w:val="23"/>
        </w:rPr>
        <w:t>tagcloud</w:t>
      </w:r>
      <w:r w:rsidRPr="00613BB9">
        <w:rPr>
          <w:rFonts w:ascii="Roboto" w:hAnsi="Roboto"/>
        </w:rPr>
        <w:t>。</w:t>
      </w:r>
    </w:p>
    <w:p w14:paraId="5BBDA68D" w14:textId="77777777" w:rsidR="003374B8" w:rsidRPr="00613BB9" w:rsidRDefault="003374B8" w:rsidP="002E5D23">
      <w:pPr>
        <w:shd w:val="clear" w:color="auto" w:fill="FFFFFF"/>
        <w:rPr>
          <w:rFonts w:ascii="Roboto" w:hAnsi="Roboto"/>
        </w:rPr>
      </w:pPr>
      <w:r w:rsidRPr="00613BB9">
        <w:rPr>
          <w:rFonts w:ascii="Source Code Pro" w:hAnsi="Source Code Pro"/>
        </w:rPr>
        <w:t>diff:layout/widget/archive.ejs</w:t>
      </w:r>
    </w:p>
    <w:tbl>
      <w:tblPr>
        <w:tblW w:w="0" w:type="dxa"/>
        <w:tblCellMar>
          <w:top w:w="15" w:type="dxa"/>
          <w:left w:w="15" w:type="dxa"/>
          <w:bottom w:w="15" w:type="dxa"/>
          <w:right w:w="15" w:type="dxa"/>
        </w:tblCellMar>
        <w:tblLook w:val="04A0" w:firstRow="1" w:lastRow="0" w:firstColumn="1" w:lastColumn="0" w:noHBand="0" w:noVBand="1"/>
      </w:tblPr>
      <w:tblGrid>
        <w:gridCol w:w="498"/>
        <w:gridCol w:w="6294"/>
      </w:tblGrid>
      <w:tr w:rsidR="003374B8" w:rsidRPr="00613BB9" w14:paraId="28CD4AB2" w14:textId="77777777" w:rsidTr="00B371E8">
        <w:tc>
          <w:tcPr>
            <w:tcW w:w="0" w:type="auto"/>
            <w:tcBorders>
              <w:top w:val="nil"/>
              <w:left w:val="nil"/>
              <w:bottom w:val="nil"/>
              <w:right w:val="nil"/>
            </w:tcBorders>
            <w:tcMar>
              <w:top w:w="120" w:type="dxa"/>
              <w:left w:w="180" w:type="dxa"/>
              <w:bottom w:w="120" w:type="dxa"/>
              <w:right w:w="180" w:type="dxa"/>
            </w:tcMar>
            <w:hideMark/>
          </w:tcPr>
          <w:p w14:paraId="15AB53DB" w14:textId="77777777" w:rsidR="003374B8" w:rsidRPr="00613BB9" w:rsidRDefault="003374B8" w:rsidP="002E5D23">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p>
        </w:tc>
        <w:tc>
          <w:tcPr>
            <w:tcW w:w="0" w:type="auto"/>
            <w:tcBorders>
              <w:top w:val="nil"/>
              <w:left w:val="nil"/>
              <w:bottom w:val="nil"/>
              <w:right w:val="nil"/>
            </w:tcBorders>
            <w:tcMar>
              <w:top w:w="120" w:type="dxa"/>
              <w:left w:w="180" w:type="dxa"/>
              <w:bottom w:w="120" w:type="dxa"/>
              <w:right w:w="180" w:type="dxa"/>
            </w:tcMar>
            <w:hideMark/>
          </w:tcPr>
          <w:p w14:paraId="68BCA9DC" w14:textId="77777777" w:rsidR="003374B8" w:rsidRPr="00613BB9" w:rsidRDefault="003374B8" w:rsidP="002E5D23">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-&lt;div class="card widget"&gt;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+&lt;div class="card widget is-hidden-mobile"&gt;</w:t>
            </w:r>
          </w:p>
        </w:tc>
      </w:tr>
    </w:tbl>
    <w:p w14:paraId="66B7461C" w14:textId="77777777" w:rsidR="003374B8" w:rsidRPr="00613BB9" w:rsidRDefault="003374B8" w:rsidP="002E5D23">
      <w:pPr>
        <w:shd w:val="clear" w:color="auto" w:fill="FFFFFF"/>
        <w:rPr>
          <w:rFonts w:ascii="Roboto" w:hAnsi="Roboto"/>
          <w:sz w:val="24"/>
          <w:szCs w:val="24"/>
        </w:rPr>
      </w:pPr>
      <w:r w:rsidRPr="00613BB9">
        <w:rPr>
          <w:rFonts w:ascii="Source Code Pro" w:hAnsi="Source Code Pro"/>
        </w:rPr>
        <w:t>diff:layout/widget/tagcloud.ejs</w:t>
      </w:r>
    </w:p>
    <w:tbl>
      <w:tblPr>
        <w:tblW w:w="0" w:type="dxa"/>
        <w:tblCellMar>
          <w:top w:w="15" w:type="dxa"/>
          <w:left w:w="15" w:type="dxa"/>
          <w:bottom w:w="15" w:type="dxa"/>
          <w:right w:w="15" w:type="dxa"/>
        </w:tblCellMar>
        <w:tblLook w:val="04A0" w:firstRow="1" w:lastRow="0" w:firstColumn="1" w:lastColumn="0" w:noHBand="0" w:noVBand="1"/>
      </w:tblPr>
      <w:tblGrid>
        <w:gridCol w:w="498"/>
        <w:gridCol w:w="6294"/>
      </w:tblGrid>
      <w:tr w:rsidR="003374B8" w:rsidRPr="00613BB9" w14:paraId="65E6410C" w14:textId="77777777" w:rsidTr="00B371E8">
        <w:tc>
          <w:tcPr>
            <w:tcW w:w="0" w:type="auto"/>
            <w:tcBorders>
              <w:top w:val="nil"/>
              <w:left w:val="nil"/>
              <w:bottom w:val="nil"/>
              <w:right w:val="nil"/>
            </w:tcBorders>
            <w:tcMar>
              <w:top w:w="120" w:type="dxa"/>
              <w:left w:w="180" w:type="dxa"/>
              <w:bottom w:w="120" w:type="dxa"/>
              <w:right w:w="180" w:type="dxa"/>
            </w:tcMar>
            <w:hideMark/>
          </w:tcPr>
          <w:p w14:paraId="200989E6" w14:textId="77777777" w:rsidR="003374B8" w:rsidRPr="00613BB9" w:rsidRDefault="003374B8" w:rsidP="002E5D23">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p>
        </w:tc>
        <w:tc>
          <w:tcPr>
            <w:tcW w:w="0" w:type="auto"/>
            <w:tcBorders>
              <w:top w:val="nil"/>
              <w:left w:val="nil"/>
              <w:bottom w:val="nil"/>
              <w:right w:val="nil"/>
            </w:tcBorders>
            <w:tcMar>
              <w:top w:w="120" w:type="dxa"/>
              <w:left w:w="180" w:type="dxa"/>
              <w:bottom w:w="120" w:type="dxa"/>
              <w:right w:w="180" w:type="dxa"/>
            </w:tcMar>
            <w:hideMark/>
          </w:tcPr>
          <w:p w14:paraId="28FBFB59" w14:textId="77777777" w:rsidR="003374B8" w:rsidRPr="00613BB9" w:rsidRDefault="003374B8" w:rsidP="002E5D23">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-&lt;div class="card widget"&gt;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+&lt;div class="card widget is-hidden-mobile"&gt;</w:t>
            </w:r>
          </w:p>
        </w:tc>
      </w:tr>
    </w:tbl>
    <w:p w14:paraId="4D5A60A5" w14:textId="77777777" w:rsidR="003374B8" w:rsidRPr="00613BB9" w:rsidRDefault="003374B8" w:rsidP="002E5D23">
      <w:pPr>
        <w:pStyle w:val="5"/>
        <w:rPr>
          <w:rFonts w:ascii="Roboto" w:hAnsi="Roboto"/>
          <w:b w:val="0"/>
          <w:bCs w:val="0"/>
          <w:sz w:val="30"/>
          <w:szCs w:val="30"/>
        </w:rPr>
      </w:pPr>
      <w:bookmarkStart w:id="820" w:name="_Toc46395415"/>
      <w:r w:rsidRPr="00613BB9">
        <w:rPr>
          <w:rFonts w:ascii="Roboto" w:hAnsi="Roboto"/>
          <w:b w:val="0"/>
          <w:bCs w:val="0"/>
          <w:sz w:val="30"/>
          <w:szCs w:val="30"/>
        </w:rPr>
        <w:t>目录粘性布局</w:t>
      </w:r>
      <w:bookmarkEnd w:id="820"/>
    </w:p>
    <w:p w14:paraId="1F3A7A60" w14:textId="77777777" w:rsidR="003374B8" w:rsidRPr="00613BB9" w:rsidRDefault="003374B8" w:rsidP="00853618">
      <w:pPr>
        <w:pStyle w:val="a3"/>
        <w:shd w:val="clear" w:color="auto" w:fill="FFFFFF"/>
        <w:spacing w:before="0" w:beforeAutospacing="0" w:after="240" w:afterAutospacing="0"/>
        <w:rPr>
          <w:rFonts w:ascii="Roboto" w:hAnsi="Roboto"/>
        </w:rPr>
      </w:pPr>
      <w:r w:rsidRPr="00613BB9">
        <w:rPr>
          <w:rFonts w:ascii="Roboto" w:hAnsi="Roboto"/>
        </w:rPr>
        <w:t>增加</w:t>
      </w:r>
      <w:r w:rsidRPr="00613BB9">
        <w:rPr>
          <w:rFonts w:ascii="Roboto" w:hAnsi="Roboto"/>
        </w:rPr>
        <w:t> </w:t>
      </w:r>
      <w:r w:rsidRPr="00613BB9">
        <w:rPr>
          <w:rStyle w:val="HTML1"/>
          <w:rFonts w:ascii="Source Code Pro" w:hAnsi="Source Code Pro"/>
          <w:sz w:val="23"/>
          <w:szCs w:val="23"/>
        </w:rPr>
        <w:t>column-left is-sticky</w:t>
      </w:r>
      <w:r w:rsidRPr="00613BB9">
        <w:rPr>
          <w:rFonts w:ascii="Roboto" w:hAnsi="Roboto"/>
        </w:rPr>
        <w:t> </w:t>
      </w:r>
      <w:r w:rsidRPr="00613BB9">
        <w:rPr>
          <w:rFonts w:ascii="Roboto" w:hAnsi="Roboto"/>
        </w:rPr>
        <w:t>类。</w:t>
      </w:r>
    </w:p>
    <w:p w14:paraId="217585F3" w14:textId="77777777" w:rsidR="003374B8" w:rsidRPr="00613BB9" w:rsidRDefault="003374B8" w:rsidP="00853618">
      <w:pPr>
        <w:shd w:val="clear" w:color="auto" w:fill="FFFFFF"/>
        <w:rPr>
          <w:rFonts w:ascii="Roboto" w:hAnsi="Roboto"/>
        </w:rPr>
      </w:pPr>
      <w:r w:rsidRPr="00613BB9">
        <w:rPr>
          <w:rFonts w:ascii="Source Code Pro" w:hAnsi="Source Code Pro"/>
        </w:rPr>
        <w:t>diff:layout/widget/toc.ejs</w:t>
      </w:r>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374B8" w:rsidRPr="00613BB9" w14:paraId="07EC5574" w14:textId="77777777" w:rsidTr="00B371E8">
        <w:tc>
          <w:tcPr>
            <w:tcW w:w="0" w:type="auto"/>
            <w:tcBorders>
              <w:top w:val="nil"/>
              <w:left w:val="nil"/>
              <w:bottom w:val="nil"/>
              <w:right w:val="nil"/>
            </w:tcBorders>
            <w:tcMar>
              <w:top w:w="120" w:type="dxa"/>
              <w:left w:w="180" w:type="dxa"/>
              <w:bottom w:w="120" w:type="dxa"/>
              <w:right w:w="180" w:type="dxa"/>
            </w:tcMar>
            <w:hideMark/>
          </w:tcPr>
          <w:p w14:paraId="34A08349" w14:textId="77777777" w:rsidR="003374B8" w:rsidRPr="00613BB9" w:rsidRDefault="003374B8" w:rsidP="00853618">
            <w:pPr>
              <w:pStyle w:val="HTML"/>
              <w:jc w:val="right"/>
              <w:rPr>
                <w:rFonts w:ascii="Source Code Pro" w:hAnsi="Source Code Pro"/>
                <w:sz w:val="23"/>
                <w:szCs w:val="23"/>
              </w:rPr>
            </w:pPr>
            <w:r w:rsidRPr="00613BB9">
              <w:rPr>
                <w:rStyle w:val="line"/>
                <w:rFonts w:ascii="Source Code Pro" w:hAnsi="Source Code Pro"/>
                <w:sz w:val="23"/>
                <w:szCs w:val="23"/>
              </w:rPr>
              <w:lastRenderedPageBreak/>
              <w:t>1</w:t>
            </w:r>
            <w:r w:rsidRPr="00613BB9">
              <w:rPr>
                <w:rFonts w:ascii="Source Code Pro" w:hAnsi="Source Code Pro"/>
                <w:sz w:val="23"/>
                <w:szCs w:val="23"/>
              </w:rPr>
              <w:br/>
            </w:r>
            <w:r w:rsidRPr="00613BB9">
              <w:rPr>
                <w:rStyle w:val="line"/>
                <w:rFonts w:ascii="Source Code Pro" w:hAnsi="Source Code Pro"/>
                <w:sz w:val="23"/>
                <w:szCs w:val="23"/>
              </w:rPr>
              <w:t>2</w:t>
            </w:r>
          </w:p>
        </w:tc>
        <w:tc>
          <w:tcPr>
            <w:tcW w:w="0" w:type="auto"/>
            <w:tcBorders>
              <w:top w:val="nil"/>
              <w:left w:val="nil"/>
              <w:bottom w:val="nil"/>
              <w:right w:val="nil"/>
            </w:tcBorders>
            <w:tcMar>
              <w:top w:w="120" w:type="dxa"/>
              <w:left w:w="180" w:type="dxa"/>
              <w:bottom w:w="120" w:type="dxa"/>
              <w:right w:w="180" w:type="dxa"/>
            </w:tcMar>
            <w:hideMark/>
          </w:tcPr>
          <w:p w14:paraId="0CD9505A" w14:textId="77777777" w:rsidR="003374B8" w:rsidRPr="00613BB9" w:rsidRDefault="003374B8" w:rsidP="00853618">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-&lt;div class="card widget" id="toc"&gt;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+&lt;div class="card widget column-left is-sticky" id="toc"&gt;</w:t>
            </w:r>
          </w:p>
        </w:tc>
      </w:tr>
    </w:tbl>
    <w:p w14:paraId="109704EE" w14:textId="77777777" w:rsidR="003374B8" w:rsidRPr="00613BB9" w:rsidRDefault="003374B8" w:rsidP="000154A0">
      <w:pPr>
        <w:pStyle w:val="4"/>
        <w:rPr>
          <w:rFonts w:ascii="Roboto" w:hAnsi="Roboto"/>
          <w:b w:val="0"/>
          <w:bCs w:val="0"/>
          <w:sz w:val="36"/>
          <w:szCs w:val="36"/>
        </w:rPr>
      </w:pPr>
      <w:bookmarkStart w:id="821" w:name="_Toc46395416"/>
      <w:r w:rsidRPr="00613BB9">
        <w:rPr>
          <w:rFonts w:ascii="Roboto" w:hAnsi="Roboto"/>
          <w:b w:val="0"/>
          <w:bCs w:val="0"/>
        </w:rPr>
        <w:t>功能</w:t>
      </w:r>
      <w:bookmarkEnd w:id="821"/>
    </w:p>
    <w:p w14:paraId="0CA4E45F" w14:textId="77777777" w:rsidR="003374B8" w:rsidRPr="00613BB9" w:rsidRDefault="003374B8" w:rsidP="000154A0">
      <w:pPr>
        <w:pStyle w:val="5"/>
        <w:rPr>
          <w:rFonts w:ascii="Roboto" w:hAnsi="Roboto"/>
          <w:b w:val="0"/>
          <w:bCs w:val="0"/>
          <w:sz w:val="30"/>
          <w:szCs w:val="30"/>
        </w:rPr>
      </w:pPr>
      <w:bookmarkStart w:id="822" w:name="_Toc46395417"/>
      <w:r w:rsidRPr="00613BB9">
        <w:rPr>
          <w:rFonts w:ascii="Roboto" w:hAnsi="Roboto"/>
          <w:b w:val="0"/>
          <w:bCs w:val="0"/>
          <w:sz w:val="30"/>
          <w:szCs w:val="30"/>
        </w:rPr>
        <w:t>增加版权说明</w:t>
      </w:r>
      <w:bookmarkEnd w:id="822"/>
    </w:p>
    <w:p w14:paraId="2CD9D60C" w14:textId="77777777" w:rsidR="003374B8" w:rsidRPr="00613BB9" w:rsidRDefault="003374B8" w:rsidP="000154A0">
      <w:pPr>
        <w:shd w:val="clear" w:color="auto" w:fill="FFFFFF"/>
        <w:rPr>
          <w:rFonts w:ascii="Roboto" w:hAnsi="Roboto"/>
          <w:sz w:val="24"/>
          <w:szCs w:val="24"/>
        </w:rPr>
      </w:pPr>
      <w:r w:rsidRPr="00613BB9">
        <w:rPr>
          <w:rFonts w:ascii="Source Code Pro" w:hAnsi="Source Code Pro"/>
        </w:rPr>
        <w:t>diff:layout/common/article.ejs</w:t>
      </w:r>
    </w:p>
    <w:tbl>
      <w:tblPr>
        <w:tblW w:w="0" w:type="dxa"/>
        <w:tblCellMar>
          <w:top w:w="15" w:type="dxa"/>
          <w:left w:w="15" w:type="dxa"/>
          <w:bottom w:w="15" w:type="dxa"/>
          <w:right w:w="15" w:type="dxa"/>
        </w:tblCellMar>
        <w:tblLook w:val="04A0" w:firstRow="1" w:lastRow="0" w:firstColumn="1" w:lastColumn="0" w:noHBand="0" w:noVBand="1"/>
      </w:tblPr>
      <w:tblGrid>
        <w:gridCol w:w="636"/>
        <w:gridCol w:w="7670"/>
      </w:tblGrid>
      <w:tr w:rsidR="003374B8" w:rsidRPr="00613BB9" w14:paraId="57EA3868" w14:textId="77777777" w:rsidTr="00B371E8">
        <w:tc>
          <w:tcPr>
            <w:tcW w:w="0" w:type="auto"/>
            <w:tcBorders>
              <w:top w:val="nil"/>
              <w:left w:val="nil"/>
              <w:bottom w:val="nil"/>
              <w:right w:val="nil"/>
            </w:tcBorders>
            <w:tcMar>
              <w:top w:w="120" w:type="dxa"/>
              <w:left w:w="180" w:type="dxa"/>
              <w:bottom w:w="120" w:type="dxa"/>
              <w:right w:w="180" w:type="dxa"/>
            </w:tcMar>
            <w:hideMark/>
          </w:tcPr>
          <w:p w14:paraId="3BF5536A" w14:textId="77777777" w:rsidR="003374B8" w:rsidRPr="00613BB9" w:rsidRDefault="003374B8" w:rsidP="000154A0">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r w:rsidRPr="00613BB9">
              <w:rPr>
                <w:rFonts w:ascii="Source Code Pro" w:hAnsi="Source Code Pro"/>
                <w:sz w:val="23"/>
                <w:szCs w:val="23"/>
              </w:rPr>
              <w:br/>
            </w:r>
            <w:r w:rsidRPr="00613BB9">
              <w:rPr>
                <w:rStyle w:val="line"/>
                <w:rFonts w:ascii="Source Code Pro" w:hAnsi="Source Code Pro"/>
                <w:sz w:val="23"/>
                <w:szCs w:val="23"/>
              </w:rPr>
              <w:t>14</w:t>
            </w:r>
          </w:p>
        </w:tc>
        <w:tc>
          <w:tcPr>
            <w:tcW w:w="0" w:type="auto"/>
            <w:tcBorders>
              <w:top w:val="nil"/>
              <w:left w:val="nil"/>
              <w:bottom w:val="nil"/>
              <w:right w:val="nil"/>
            </w:tcBorders>
            <w:tcMar>
              <w:top w:w="120" w:type="dxa"/>
              <w:left w:w="180" w:type="dxa"/>
              <w:bottom w:w="120" w:type="dxa"/>
              <w:right w:w="180" w:type="dxa"/>
            </w:tcMar>
            <w:hideMark/>
          </w:tcPr>
          <w:p w14:paraId="4D8DE72B" w14:textId="77777777" w:rsidR="003374B8" w:rsidRPr="00613BB9" w:rsidRDefault="003374B8" w:rsidP="000154A0">
            <w:pPr>
              <w:pStyle w:val="HTML"/>
              <w:rPr>
                <w:rFonts w:ascii="Source Code Pro" w:hAnsi="Source Code Pro"/>
                <w:sz w:val="23"/>
                <w:szCs w:val="23"/>
              </w:rPr>
            </w:pPr>
            <w:r w:rsidRPr="00613BB9">
              <w:rPr>
                <w:rStyle w:val="line"/>
                <w:rFonts w:ascii="Source Code Pro" w:hAnsi="Source Code Pro"/>
                <w:sz w:val="23"/>
                <w:szCs w:val="23"/>
              </w:rPr>
              <w:t xml:space="preserve">     &lt;div class="content"&gt;</w:t>
            </w:r>
            <w:r w:rsidRPr="00613BB9">
              <w:rPr>
                <w:rFonts w:ascii="Source Code Pro" w:hAnsi="Source Code Pro"/>
                <w:sz w:val="23"/>
                <w:szCs w:val="23"/>
              </w:rPr>
              <w:br/>
            </w:r>
            <w:r w:rsidRPr="00613BB9">
              <w:rPr>
                <w:rStyle w:val="line"/>
                <w:rFonts w:ascii="Source Code Pro" w:hAnsi="Source Code Pro"/>
                <w:sz w:val="23"/>
                <w:szCs w:val="23"/>
              </w:rPr>
              <w:t xml:space="preserve">         &lt;%- index &amp;&amp; post.excerpt ? post.excerpt : post.content %&gt;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(!index &amp;&amp; post.layout === 'post' &amp;&amp; post.copyright !== false)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&lt;ul class="post-copyright"&gt;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本文标题：</w:t>
            </w:r>
            <w:r w:rsidRPr="00613BB9">
              <w:rPr>
                <w:rStyle w:val="hljs-addition"/>
                <w:rFonts w:ascii="Source Code Pro" w:hAnsi="Source Code Pro"/>
                <w:sz w:val="23"/>
                <w:szCs w:val="23"/>
                <w:shd w:val="clear" w:color="auto" w:fill="EAFFEA"/>
              </w:rPr>
              <w:t>&lt;/strong&gt;&lt;a href="&lt;%= post.permalink %&gt;"&gt;&lt;%= page.title %&gt;&lt;/a&gt;&lt;/li&gt;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本文作者：</w:t>
            </w:r>
            <w:r w:rsidRPr="00613BB9">
              <w:rPr>
                <w:rStyle w:val="hljs-addition"/>
                <w:rFonts w:ascii="Source Code Pro" w:hAnsi="Source Code Pro"/>
                <w:sz w:val="23"/>
                <w:szCs w:val="23"/>
                <w:shd w:val="clear" w:color="auto" w:fill="EAFFEA"/>
              </w:rPr>
              <w:t>&lt;/strong&gt;&lt;a href="&lt;%= theme.url %&gt;"&gt;&lt;%= theme.author %&gt;&lt;/a&gt;&lt;/li&gt;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本文链接：</w:t>
            </w:r>
            <w:r w:rsidRPr="00613BB9">
              <w:rPr>
                <w:rStyle w:val="hljs-addition"/>
                <w:rFonts w:ascii="Source Code Pro" w:hAnsi="Source Code Pro"/>
                <w:sz w:val="23"/>
                <w:szCs w:val="23"/>
                <w:shd w:val="clear" w:color="auto" w:fill="EAFFEA"/>
              </w:rPr>
              <w:t>&lt;/strong&gt;&lt;a href="&lt;%= post.permalink %&gt;"&gt;&lt;%= post.permalink %&gt;&lt;/a&gt;&lt;/li&gt;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发布时间：</w:t>
            </w:r>
            <w:r w:rsidRPr="00613BB9">
              <w:rPr>
                <w:rStyle w:val="hljs-addition"/>
                <w:rFonts w:ascii="Source Code Pro" w:hAnsi="Source Code Pro"/>
                <w:sz w:val="23"/>
                <w:szCs w:val="23"/>
                <w:shd w:val="clear" w:color="auto" w:fill="EAFFEA"/>
              </w:rPr>
              <w:t>&lt;/strong&gt;&lt;%= post.date.format("YYYY-MM-DD") %&gt;&lt;/li&gt;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版权声明：</w:t>
            </w:r>
            <w:r w:rsidRPr="00613BB9">
              <w:rPr>
                <w:rStyle w:val="hljs-addition"/>
                <w:rFonts w:ascii="Source Code Pro" w:hAnsi="Source Code Pro"/>
                <w:sz w:val="23"/>
                <w:szCs w:val="23"/>
                <w:shd w:val="clear" w:color="auto" w:fill="EAFFEA"/>
              </w:rPr>
              <w:t>&lt;/strong&gt;</w:t>
            </w:r>
            <w:r w:rsidRPr="00613BB9">
              <w:rPr>
                <w:rStyle w:val="hljs-addition"/>
                <w:rFonts w:ascii="Source Code Pro" w:hAnsi="Source Code Pro"/>
                <w:sz w:val="23"/>
                <w:szCs w:val="23"/>
                <w:shd w:val="clear" w:color="auto" w:fill="EAFFEA"/>
              </w:rPr>
              <w:t>本博客所有文章除特别声明外，均采用</w:t>
            </w:r>
            <w:r w:rsidRPr="00613BB9">
              <w:rPr>
                <w:rStyle w:val="hljs-addition"/>
                <w:rFonts w:ascii="Source Code Pro" w:hAnsi="Source Code Pro"/>
                <w:sz w:val="23"/>
                <w:szCs w:val="23"/>
                <w:shd w:val="clear" w:color="auto" w:fill="EAFFEA"/>
              </w:rPr>
              <w:t xml:space="preserve"> &lt;a href="https://creativecommons.org/licenses/by-nc-sa/4.0/deed.zh" rel="external nofollow" target="_blank"&gt;CC BY-NC-SA 4.0&lt;/a&gt; </w:t>
            </w:r>
            <w:r w:rsidRPr="00613BB9">
              <w:rPr>
                <w:rStyle w:val="hljs-addition"/>
                <w:rFonts w:ascii="Source Code Pro" w:hAnsi="Source Code Pro"/>
                <w:sz w:val="23"/>
                <w:szCs w:val="23"/>
                <w:shd w:val="clear" w:color="auto" w:fill="EAFFEA"/>
              </w:rPr>
              <w:t>许可协议。转载请注明出处！</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&lt;/ul&gt;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line"/>
                <w:rFonts w:ascii="Source Code Pro" w:hAnsi="Source Code Pro"/>
                <w:sz w:val="23"/>
                <w:szCs w:val="23"/>
              </w:rPr>
              <w:t xml:space="preserve">     &lt;% if (!index &amp;&amp; post.tags &amp;&amp; post.tags.length) { %&gt;</w:t>
            </w:r>
          </w:p>
        </w:tc>
      </w:tr>
    </w:tbl>
    <w:p w14:paraId="4F82DB2D" w14:textId="77777777" w:rsidR="003374B8" w:rsidRPr="00613BB9" w:rsidRDefault="003374B8" w:rsidP="000154A0">
      <w:pPr>
        <w:pStyle w:val="a3"/>
        <w:shd w:val="clear" w:color="auto" w:fill="FFFFFF"/>
        <w:spacing w:before="0" w:beforeAutospacing="0" w:after="240" w:afterAutospacing="0"/>
        <w:rPr>
          <w:rFonts w:ascii="Roboto" w:hAnsi="Roboto"/>
        </w:rPr>
      </w:pPr>
      <w:r w:rsidRPr="00613BB9">
        <w:rPr>
          <w:rFonts w:ascii="Roboto" w:hAnsi="Roboto"/>
        </w:rPr>
        <w:t>并增加样式</w:t>
      </w:r>
    </w:p>
    <w:p w14:paraId="6A1F2EAD" w14:textId="77777777" w:rsidR="003374B8" w:rsidRPr="00613BB9" w:rsidRDefault="003374B8" w:rsidP="000154A0">
      <w:pPr>
        <w:shd w:val="clear" w:color="auto" w:fill="FFFFFF"/>
        <w:rPr>
          <w:rFonts w:ascii="Roboto" w:hAnsi="Roboto"/>
        </w:rPr>
      </w:pPr>
      <w:r w:rsidRPr="00613BB9">
        <w:rPr>
          <w:rFonts w:ascii="Source Code Pro" w:hAnsi="Source Code Pro"/>
        </w:rPr>
        <w:t>diff:source/css/style.styl</w:t>
      </w:r>
    </w:p>
    <w:tbl>
      <w:tblPr>
        <w:tblW w:w="5596" w:type="dxa"/>
        <w:tblCellMar>
          <w:top w:w="15" w:type="dxa"/>
          <w:left w:w="15" w:type="dxa"/>
          <w:bottom w:w="15" w:type="dxa"/>
          <w:right w:w="15" w:type="dxa"/>
        </w:tblCellMar>
        <w:tblLook w:val="04A0" w:firstRow="1" w:lastRow="0" w:firstColumn="1" w:lastColumn="0" w:noHBand="0" w:noVBand="1"/>
      </w:tblPr>
      <w:tblGrid>
        <w:gridCol w:w="498"/>
        <w:gridCol w:w="5098"/>
      </w:tblGrid>
      <w:tr w:rsidR="003374B8" w:rsidRPr="00613BB9" w14:paraId="15C5D3D1" w14:textId="77777777" w:rsidTr="0043223C">
        <w:tc>
          <w:tcPr>
            <w:tcW w:w="0" w:type="auto"/>
            <w:tcBorders>
              <w:top w:val="nil"/>
              <w:left w:val="nil"/>
              <w:bottom w:val="nil"/>
              <w:right w:val="nil"/>
            </w:tcBorders>
            <w:tcMar>
              <w:top w:w="120" w:type="dxa"/>
              <w:left w:w="180" w:type="dxa"/>
              <w:bottom w:w="120" w:type="dxa"/>
              <w:right w:w="180" w:type="dxa"/>
            </w:tcMar>
            <w:hideMark/>
          </w:tcPr>
          <w:p w14:paraId="494EA12D" w14:textId="77777777" w:rsidR="003374B8" w:rsidRPr="00613BB9" w:rsidRDefault="003374B8" w:rsidP="000154A0">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lastRenderedPageBreak/>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p>
        </w:tc>
        <w:tc>
          <w:tcPr>
            <w:tcW w:w="0" w:type="auto"/>
            <w:tcBorders>
              <w:top w:val="nil"/>
              <w:left w:val="nil"/>
              <w:bottom w:val="nil"/>
              <w:right w:val="nil"/>
            </w:tcBorders>
            <w:tcMar>
              <w:top w:w="120" w:type="dxa"/>
              <w:left w:w="180" w:type="dxa"/>
              <w:bottom w:w="120" w:type="dxa"/>
              <w:right w:w="180" w:type="dxa"/>
            </w:tcMar>
            <w:hideMark/>
          </w:tcPr>
          <w:p w14:paraId="688A1EA0" w14:textId="77777777" w:rsidR="003374B8" w:rsidRPr="00613BB9" w:rsidRDefault="003374B8" w:rsidP="000154A0">
            <w:pPr>
              <w:pStyle w:val="HTML"/>
              <w:rPr>
                <w:rFonts w:ascii="Source Code Pro" w:hAnsi="Source Code Pro"/>
                <w:sz w:val="23"/>
                <w:szCs w:val="23"/>
              </w:rPr>
            </w:pPr>
            <w:r w:rsidRPr="00613BB9">
              <w:rPr>
                <w:rStyle w:val="hljs-addition"/>
                <w:rFonts w:ascii="Source Code Pro" w:hAnsi="Source Code Pro"/>
                <w:sz w:val="23"/>
                <w:szCs w:val="23"/>
                <w:shd w:val="clear" w:color="auto" w:fill="EAFFEA"/>
              </w:rPr>
              <w:lastRenderedPageBreak/>
              <w:t>+.post-copyright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font-size: 1rem</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lastRenderedPageBreak/>
              <w:t>+    letter-spacing: 0.02rem</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word-break: break-all</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margin: 2.5rem 0 0</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padding: 1rem 1rem</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border-left: 3px solid #FF1700</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background-color: #F9F9F9</w:t>
            </w:r>
          </w:p>
        </w:tc>
      </w:tr>
    </w:tbl>
    <w:p w14:paraId="628A12FA" w14:textId="77777777" w:rsidR="0043223C" w:rsidRPr="00613BB9" w:rsidRDefault="0043223C" w:rsidP="0043223C">
      <w:pPr>
        <w:pStyle w:val="5"/>
        <w:rPr>
          <w:rFonts w:ascii="Roboto" w:hAnsi="Roboto"/>
          <w:b w:val="0"/>
          <w:bCs w:val="0"/>
          <w:sz w:val="30"/>
          <w:szCs w:val="30"/>
        </w:rPr>
      </w:pPr>
      <w:bookmarkStart w:id="823" w:name="_Toc46395418"/>
      <w:r w:rsidRPr="00613BB9">
        <w:rPr>
          <w:rFonts w:ascii="Roboto" w:hAnsi="Roboto"/>
          <w:b w:val="0"/>
          <w:bCs w:val="0"/>
          <w:sz w:val="30"/>
          <w:szCs w:val="30"/>
        </w:rPr>
        <w:lastRenderedPageBreak/>
        <w:t>增加文章版权</w:t>
      </w:r>
      <w:bookmarkEnd w:id="823"/>
    </w:p>
    <w:p w14:paraId="6606FC00" w14:textId="77777777" w:rsidR="0043223C" w:rsidRPr="00613BB9" w:rsidRDefault="0043223C" w:rsidP="0043223C">
      <w:pPr>
        <w:rPr>
          <w:rFonts w:ascii="宋体" w:hAnsi="宋体"/>
          <w:sz w:val="24"/>
          <w:szCs w:val="24"/>
        </w:rPr>
      </w:pPr>
      <w:r w:rsidRPr="00613BB9">
        <w:rPr>
          <w:rFonts w:ascii="Source Code Pro" w:hAnsi="Source Code Pro"/>
        </w:rPr>
        <w:t>themes/icarus/layout/common/article.ejs</w:t>
      </w:r>
    </w:p>
    <w:tbl>
      <w:tblPr>
        <w:tblW w:w="0" w:type="dxa"/>
        <w:tblCellMar>
          <w:top w:w="15" w:type="dxa"/>
          <w:left w:w="15" w:type="dxa"/>
          <w:bottom w:w="15" w:type="dxa"/>
          <w:right w:w="15" w:type="dxa"/>
        </w:tblCellMar>
        <w:tblLook w:val="04A0" w:firstRow="1" w:lastRow="0" w:firstColumn="1" w:lastColumn="0" w:noHBand="0" w:noVBand="1"/>
      </w:tblPr>
      <w:tblGrid>
        <w:gridCol w:w="600"/>
        <w:gridCol w:w="7700"/>
      </w:tblGrid>
      <w:tr w:rsidR="0043223C" w:rsidRPr="00613BB9" w14:paraId="1015F323" w14:textId="77777777" w:rsidTr="00880644">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4FE7D84" w14:textId="77777777" w:rsidR="0043223C" w:rsidRPr="00613BB9" w:rsidRDefault="0043223C" w:rsidP="00880644">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r w:rsidRPr="00613BB9">
              <w:rPr>
                <w:rFonts w:ascii="Source Code Pro" w:hAnsi="Source Code Pro"/>
                <w:sz w:val="20"/>
                <w:szCs w:val="20"/>
              </w:rPr>
              <w:br/>
            </w:r>
            <w:r w:rsidRPr="00613BB9">
              <w:rPr>
                <w:rStyle w:val="line"/>
                <w:rFonts w:ascii="Source Code Pro" w:hAnsi="Source Code Pro"/>
                <w:sz w:val="20"/>
                <w:szCs w:val="20"/>
              </w:rPr>
              <w:t>11</w:t>
            </w:r>
            <w:r w:rsidRPr="00613BB9">
              <w:rPr>
                <w:rFonts w:ascii="Source Code Pro" w:hAnsi="Source Code Pro"/>
                <w:sz w:val="20"/>
                <w:szCs w:val="20"/>
              </w:rPr>
              <w:br/>
            </w:r>
            <w:r w:rsidRPr="00613BB9">
              <w:rPr>
                <w:rStyle w:val="line"/>
                <w:rFonts w:ascii="Source Code Pro" w:hAnsi="Source Code Pro"/>
                <w:sz w:val="20"/>
                <w:szCs w:val="20"/>
              </w:rPr>
              <w:t>12</w:t>
            </w:r>
            <w:r w:rsidRPr="00613BB9">
              <w:rPr>
                <w:rFonts w:ascii="Source Code Pro" w:hAnsi="Source Code Pro"/>
                <w:sz w:val="20"/>
                <w:szCs w:val="20"/>
              </w:rPr>
              <w:br/>
            </w:r>
            <w:r w:rsidRPr="00613BB9">
              <w:rPr>
                <w:rStyle w:val="line"/>
                <w:rFonts w:ascii="Source Code Pro" w:hAnsi="Source Code Pro"/>
                <w:sz w:val="20"/>
                <w:szCs w:val="20"/>
              </w:rPr>
              <w:t>13</w:t>
            </w:r>
            <w:r w:rsidRPr="00613BB9">
              <w:rPr>
                <w:rFonts w:ascii="Source Code Pro" w:hAnsi="Source Code Pro"/>
                <w:sz w:val="20"/>
                <w:szCs w:val="20"/>
              </w:rPr>
              <w:br/>
            </w:r>
            <w:r w:rsidRPr="00613BB9">
              <w:rPr>
                <w:rStyle w:val="line"/>
                <w:rFonts w:ascii="Source Code Pro" w:hAnsi="Source Code Pro"/>
                <w:sz w:val="20"/>
                <w:szCs w:val="20"/>
              </w:rPr>
              <w:t>14</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222211EA" w14:textId="77777777" w:rsidR="0043223C" w:rsidRPr="00613BB9" w:rsidRDefault="0043223C" w:rsidP="00880644">
            <w:pPr>
              <w:pStyle w:val="HTML"/>
              <w:rPr>
                <w:rFonts w:ascii="Source Code Pro" w:hAnsi="Source Code Pro"/>
                <w:sz w:val="20"/>
                <w:szCs w:val="20"/>
              </w:rPr>
            </w:pPr>
            <w:r w:rsidRPr="00613BB9">
              <w:rPr>
                <w:rStyle w:val="line"/>
                <w:rFonts w:ascii="Source Code Pro" w:hAnsi="Source Code Pro"/>
                <w:sz w:val="20"/>
                <w:szCs w:val="20"/>
              </w:rPr>
              <w:t xml:space="preserve">         &lt;div class="content"&gt;</w:t>
            </w:r>
            <w:r w:rsidRPr="00613BB9">
              <w:rPr>
                <w:rFonts w:ascii="Source Code Pro" w:hAnsi="Source Code Pro"/>
                <w:sz w:val="20"/>
                <w:szCs w:val="20"/>
              </w:rPr>
              <w:br/>
            </w:r>
            <w:r w:rsidRPr="00613BB9">
              <w:rPr>
                <w:rStyle w:val="line"/>
                <w:rFonts w:ascii="Source Code Pro" w:hAnsi="Source Code Pro"/>
                <w:sz w:val="20"/>
                <w:szCs w:val="20"/>
              </w:rPr>
              <w:t xml:space="preserve">             &lt;%- index &amp;&amp; post.excerpt ? post.excerpt : post.content %&gt;</w:t>
            </w:r>
            <w:r w:rsidRPr="00613BB9">
              <w:rPr>
                <w:rFonts w:ascii="Source Code Pro" w:hAnsi="Source Code Pro"/>
                <w:sz w:val="20"/>
                <w:szCs w:val="20"/>
              </w:rPr>
              <w:br/>
            </w:r>
            <w:r w:rsidRPr="00613BB9">
              <w:rPr>
                <w:rStyle w:val="line"/>
                <w:rFonts w:ascii="Source Code Pro" w:hAnsi="Source Code Pro"/>
                <w:sz w:val="20"/>
                <w:szCs w:val="20"/>
              </w:rPr>
              <w:t xml:space="preserve">         &lt;/div&gt;</w:t>
            </w:r>
            <w:r w:rsidRPr="00613BB9">
              <w:rPr>
                <w:rFonts w:ascii="Source Code Pro" w:hAnsi="Source Code Pro"/>
                <w:sz w:val="20"/>
                <w:szCs w:val="20"/>
              </w:rPr>
              <w:br/>
            </w:r>
            <w:r w:rsidRPr="00613BB9">
              <w:rPr>
                <w:rStyle w:val="hljs-addition"/>
                <w:rFonts w:ascii="Source Code Pro" w:hAnsi="Source Code Pro"/>
                <w:sz w:val="20"/>
                <w:szCs w:val="20"/>
              </w:rPr>
              <w:t>+        &lt;% if (!index &amp;&amp; post.layout === 'post' &amp;&amp; post.copyright !== false) { %&gt;</w:t>
            </w:r>
            <w:r w:rsidRPr="00613BB9">
              <w:rPr>
                <w:rFonts w:ascii="Source Code Pro" w:hAnsi="Source Code Pro"/>
                <w:sz w:val="20"/>
                <w:szCs w:val="20"/>
              </w:rPr>
              <w:br/>
            </w:r>
            <w:r w:rsidRPr="00613BB9">
              <w:rPr>
                <w:rStyle w:val="hljs-addition"/>
                <w:rFonts w:ascii="Source Code Pro" w:hAnsi="Source Code Pro"/>
                <w:sz w:val="20"/>
                <w:szCs w:val="20"/>
              </w:rPr>
              <w:t>+            &lt;ul class="post-copyright"&gt;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本文标题：</w:t>
            </w:r>
            <w:r w:rsidRPr="00613BB9">
              <w:rPr>
                <w:rStyle w:val="hljs-addition"/>
                <w:rFonts w:ascii="Source Code Pro" w:hAnsi="Source Code Pro"/>
                <w:sz w:val="20"/>
                <w:szCs w:val="20"/>
              </w:rPr>
              <w:t>&lt;/strong&gt;&lt;a href="&lt;%= post.permalink %&gt;"&gt;&lt;%= page.title %&gt;&lt;/a&gt;&lt;/li&gt;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本文作者：</w:t>
            </w:r>
            <w:r w:rsidRPr="00613BB9">
              <w:rPr>
                <w:rStyle w:val="hljs-addition"/>
                <w:rFonts w:ascii="Source Code Pro" w:hAnsi="Source Code Pro"/>
                <w:sz w:val="20"/>
                <w:szCs w:val="20"/>
              </w:rPr>
              <w:t>&lt;/strong&gt;&lt;a href="&lt;%= theme.url %&gt;"&gt;&lt;%= theme.author %&gt;&lt;/a&gt;&lt;/li&gt;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本文链接：</w:t>
            </w:r>
            <w:r w:rsidRPr="00613BB9">
              <w:rPr>
                <w:rStyle w:val="hljs-addition"/>
                <w:rFonts w:ascii="Source Code Pro" w:hAnsi="Source Code Pro"/>
                <w:sz w:val="20"/>
                <w:szCs w:val="20"/>
              </w:rPr>
              <w:t>&lt;/strong&gt;&lt;a href="&lt;%= post.permalink %&gt;"&gt;&lt;%= post.permalink %&gt;&lt;/a&gt;&lt;/li&gt;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发布时间：</w:t>
            </w:r>
            <w:r w:rsidRPr="00613BB9">
              <w:rPr>
                <w:rStyle w:val="hljs-addition"/>
                <w:rFonts w:ascii="Source Code Pro" w:hAnsi="Source Code Pro"/>
                <w:sz w:val="20"/>
                <w:szCs w:val="20"/>
              </w:rPr>
              <w:t>&lt;/strong&gt;&lt;%= post.date.format("YYYY-MM-DD") %&gt;&lt;/li&gt;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版权声明：</w:t>
            </w:r>
            <w:r w:rsidRPr="00613BB9">
              <w:rPr>
                <w:rStyle w:val="hljs-addition"/>
                <w:rFonts w:ascii="Source Code Pro" w:hAnsi="Source Code Pro"/>
                <w:sz w:val="20"/>
                <w:szCs w:val="20"/>
              </w:rPr>
              <w:t>&lt;/strong&gt;</w:t>
            </w:r>
            <w:r w:rsidRPr="00613BB9">
              <w:rPr>
                <w:rStyle w:val="hljs-addition"/>
                <w:rFonts w:ascii="Source Code Pro" w:hAnsi="Source Code Pro"/>
                <w:sz w:val="20"/>
                <w:szCs w:val="20"/>
              </w:rPr>
              <w:t>本博客所有文章除特别声明外，均采用</w:t>
            </w:r>
            <w:r w:rsidRPr="00613BB9">
              <w:rPr>
                <w:rStyle w:val="hljs-addition"/>
                <w:rFonts w:ascii="Source Code Pro" w:hAnsi="Source Code Pro"/>
                <w:sz w:val="20"/>
                <w:szCs w:val="20"/>
              </w:rPr>
              <w:t xml:space="preserve"> &lt;a href="https://creativecommons.org/licenses/by-nc-sa/4.0/deed.zh" rel="external nofollow" target="_blank"&gt;CC BY-NC-SA 4.0&lt;/a&gt; </w:t>
            </w:r>
            <w:r w:rsidRPr="00613BB9">
              <w:rPr>
                <w:rStyle w:val="hljs-addition"/>
                <w:rFonts w:ascii="Source Code Pro" w:hAnsi="Source Code Pro"/>
                <w:sz w:val="20"/>
                <w:szCs w:val="20"/>
              </w:rPr>
              <w:t>许可协议。转载请注明出处！</w:t>
            </w:r>
            <w:r w:rsidRPr="00613BB9">
              <w:rPr>
                <w:rFonts w:ascii="Source Code Pro" w:hAnsi="Source Code Pro"/>
                <w:sz w:val="20"/>
                <w:szCs w:val="20"/>
              </w:rPr>
              <w:br/>
            </w:r>
            <w:r w:rsidRPr="00613BB9">
              <w:rPr>
                <w:rStyle w:val="hljs-addition"/>
                <w:rFonts w:ascii="Source Code Pro" w:hAnsi="Source Code Pro"/>
                <w:sz w:val="20"/>
                <w:szCs w:val="20"/>
              </w:rPr>
              <w:t>+            &lt;/li&gt;</w:t>
            </w:r>
            <w:r w:rsidRPr="00613BB9">
              <w:rPr>
                <w:rFonts w:ascii="Source Code Pro" w:hAnsi="Source Code Pro"/>
                <w:sz w:val="20"/>
                <w:szCs w:val="20"/>
              </w:rPr>
              <w:br/>
            </w:r>
            <w:r w:rsidRPr="00613BB9">
              <w:rPr>
                <w:rStyle w:val="hljs-addition"/>
                <w:rFonts w:ascii="Source Code Pro" w:hAnsi="Source Code Pro"/>
                <w:sz w:val="20"/>
                <w:szCs w:val="20"/>
              </w:rPr>
              <w:t>+            &lt;/ul&gt;</w:t>
            </w:r>
            <w:r w:rsidRPr="00613BB9">
              <w:rPr>
                <w:rFonts w:ascii="Source Code Pro" w:hAnsi="Source Code Pro"/>
                <w:sz w:val="20"/>
                <w:szCs w:val="20"/>
              </w:rPr>
              <w:br/>
            </w:r>
            <w:r w:rsidRPr="00613BB9">
              <w:rPr>
                <w:rStyle w:val="hljs-addition"/>
                <w:rFonts w:ascii="Source Code Pro" w:hAnsi="Source Code Pro"/>
                <w:sz w:val="20"/>
                <w:szCs w:val="20"/>
              </w:rPr>
              <w:t>+        &lt;% } %&gt;</w:t>
            </w:r>
            <w:r w:rsidRPr="00613BB9">
              <w:rPr>
                <w:rFonts w:ascii="Source Code Pro" w:hAnsi="Source Code Pro"/>
                <w:sz w:val="20"/>
                <w:szCs w:val="20"/>
              </w:rPr>
              <w:br/>
            </w:r>
            <w:r w:rsidRPr="00613BB9">
              <w:rPr>
                <w:rStyle w:val="line"/>
                <w:rFonts w:ascii="Source Code Pro" w:hAnsi="Source Code Pro"/>
                <w:sz w:val="20"/>
                <w:szCs w:val="20"/>
              </w:rPr>
              <w:t xml:space="preserve">         &lt;% if (!index &amp;&amp; post.tags &amp;&amp; post.tags.length) { %&gt;</w:t>
            </w:r>
          </w:p>
        </w:tc>
      </w:tr>
    </w:tbl>
    <w:p w14:paraId="351D30E0" w14:textId="77777777" w:rsidR="0043223C" w:rsidRPr="00613BB9" w:rsidRDefault="0043223C" w:rsidP="0043223C">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下面文件加入格式</w:t>
      </w:r>
    </w:p>
    <w:p w14:paraId="3BE8CCD4" w14:textId="77777777" w:rsidR="0043223C" w:rsidRPr="00613BB9" w:rsidRDefault="0043223C" w:rsidP="0043223C">
      <w:pPr>
        <w:rPr>
          <w:rFonts w:ascii="宋体" w:hAnsi="宋体"/>
          <w:sz w:val="24"/>
          <w:szCs w:val="24"/>
        </w:rPr>
      </w:pPr>
      <w:r w:rsidRPr="00613BB9">
        <w:rPr>
          <w:rFonts w:ascii="Source Code Pro" w:hAnsi="Source Code Pro"/>
        </w:rPr>
        <w:t>themes/icarus/source/css/style.styl</w:t>
      </w:r>
    </w:p>
    <w:tbl>
      <w:tblPr>
        <w:tblW w:w="0" w:type="dxa"/>
        <w:tblCellMar>
          <w:top w:w="15" w:type="dxa"/>
          <w:left w:w="15" w:type="dxa"/>
          <w:bottom w:w="15" w:type="dxa"/>
          <w:right w:w="15" w:type="dxa"/>
        </w:tblCellMar>
        <w:tblLook w:val="04A0" w:firstRow="1" w:lastRow="0" w:firstColumn="1" w:lastColumn="0" w:noHBand="0" w:noVBand="1"/>
      </w:tblPr>
      <w:tblGrid>
        <w:gridCol w:w="600"/>
        <w:gridCol w:w="4480"/>
      </w:tblGrid>
      <w:tr w:rsidR="0043223C" w:rsidRPr="00613BB9" w14:paraId="361554D2" w14:textId="77777777" w:rsidTr="00880644">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D06B77B" w14:textId="77777777" w:rsidR="0043223C" w:rsidRPr="00613BB9" w:rsidRDefault="0043223C" w:rsidP="00880644">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lastRenderedPageBreak/>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r w:rsidRPr="00613BB9">
              <w:rPr>
                <w:rFonts w:ascii="Source Code Pro" w:hAnsi="Source Code Pro"/>
                <w:sz w:val="20"/>
                <w:szCs w:val="20"/>
              </w:rPr>
              <w:br/>
            </w:r>
            <w:r w:rsidRPr="00613BB9">
              <w:rPr>
                <w:rStyle w:val="line"/>
                <w:rFonts w:ascii="Source Code Pro" w:hAnsi="Source Code Pro"/>
                <w:sz w:val="20"/>
                <w:szCs w:val="20"/>
              </w:rPr>
              <w:t>11</w:t>
            </w:r>
            <w:r w:rsidRPr="00613BB9">
              <w:rPr>
                <w:rFonts w:ascii="Source Code Pro" w:hAnsi="Source Code Pro"/>
                <w:sz w:val="20"/>
                <w:szCs w:val="20"/>
              </w:rPr>
              <w:br/>
            </w:r>
            <w:r w:rsidRPr="00613BB9">
              <w:rPr>
                <w:rStyle w:val="line"/>
                <w:rFonts w:ascii="Source Code Pro" w:hAnsi="Source Code Pro"/>
                <w:sz w:val="20"/>
                <w:szCs w:val="20"/>
              </w:rPr>
              <w:t>12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5B9DB0D" w14:textId="77777777" w:rsidR="0043223C" w:rsidRPr="00613BB9" w:rsidRDefault="0043223C" w:rsidP="00880644">
            <w:pPr>
              <w:pStyle w:val="HTML"/>
              <w:rPr>
                <w:rFonts w:ascii="Source Code Pro" w:hAnsi="Source Code Pro"/>
                <w:sz w:val="20"/>
                <w:szCs w:val="20"/>
              </w:rPr>
            </w:pPr>
            <w:r w:rsidRPr="00613BB9">
              <w:rPr>
                <w:rStyle w:val="line"/>
                <w:rFonts w:ascii="Source Code Pro" w:hAnsi="Source Code Pro"/>
                <w:sz w:val="20"/>
                <w:szCs w:val="20"/>
              </w:rPr>
              <w:lastRenderedPageBreak/>
              <w:t xml:space="preserve">             border: none</w:t>
            </w:r>
            <w:r w:rsidRPr="00613BB9">
              <w:rPr>
                <w:rFonts w:ascii="Source Code Pro" w:hAnsi="Source Code Pro"/>
                <w:sz w:val="20"/>
                <w:szCs w:val="20"/>
              </w:rPr>
              <w:br/>
            </w:r>
            <w:r w:rsidRPr="00613BB9">
              <w:rPr>
                <w:rStyle w:val="line"/>
                <w:rFonts w:ascii="Source Code Pro" w:hAnsi="Source Code Pro"/>
                <w:sz w:val="20"/>
                <w:szCs w:val="20"/>
              </w:rPr>
              <w:t xml:space="preserve">     .file</w:t>
            </w:r>
            <w:r w:rsidRPr="00613BB9">
              <w:rPr>
                <w:rFonts w:ascii="Source Code Pro" w:hAnsi="Source Code Pro"/>
                <w:sz w:val="20"/>
                <w:szCs w:val="20"/>
              </w:rPr>
              <w:br/>
            </w:r>
            <w:r w:rsidRPr="00613BB9">
              <w:rPr>
                <w:rStyle w:val="line"/>
                <w:rFonts w:ascii="Source Code Pro" w:hAnsi="Source Code Pro"/>
                <w:sz w:val="20"/>
                <w:szCs w:val="20"/>
              </w:rPr>
              <w:t xml:space="preserve">         all: initial</w:t>
            </w:r>
            <w:r w:rsidRPr="00613BB9">
              <w:rPr>
                <w:rFonts w:ascii="Source Code Pro" w:hAnsi="Source Code Pro"/>
                <w:sz w:val="20"/>
                <w:szCs w:val="20"/>
              </w:rPr>
              <w:br/>
            </w:r>
            <w:r w:rsidRPr="00613BB9">
              <w:rPr>
                <w:rStyle w:val="hljs-addition"/>
                <w:rFonts w:ascii="Source Code Pro" w:hAnsi="Source Code Pro"/>
                <w:sz w:val="20"/>
                <w:szCs w:val="20"/>
              </w:rPr>
              <w:t>+</w:t>
            </w:r>
            <w:r w:rsidRPr="00613BB9">
              <w:rPr>
                <w:rFonts w:ascii="Source Code Pro" w:hAnsi="Source Code Pro"/>
                <w:sz w:val="20"/>
                <w:szCs w:val="20"/>
              </w:rPr>
              <w:br/>
            </w:r>
            <w:r w:rsidRPr="00613BB9">
              <w:rPr>
                <w:rStyle w:val="hljs-addition"/>
                <w:rFonts w:ascii="Source Code Pro" w:hAnsi="Source Code Pro"/>
                <w:sz w:val="20"/>
                <w:szCs w:val="20"/>
              </w:rPr>
              <w:t>+.post-copyright</w:t>
            </w:r>
            <w:r w:rsidRPr="00613BB9">
              <w:rPr>
                <w:rFonts w:ascii="Source Code Pro" w:hAnsi="Source Code Pro"/>
                <w:sz w:val="20"/>
                <w:szCs w:val="20"/>
              </w:rPr>
              <w:br/>
            </w:r>
            <w:r w:rsidRPr="00613BB9">
              <w:rPr>
                <w:rStyle w:val="hljs-addition"/>
                <w:rFonts w:ascii="Source Code Pro" w:hAnsi="Source Code Pro"/>
                <w:sz w:val="20"/>
                <w:szCs w:val="20"/>
              </w:rPr>
              <w:lastRenderedPageBreak/>
              <w:t>+    font-size: 1rem</w:t>
            </w:r>
            <w:r w:rsidRPr="00613BB9">
              <w:rPr>
                <w:rFonts w:ascii="Source Code Pro" w:hAnsi="Source Code Pro"/>
                <w:sz w:val="20"/>
                <w:szCs w:val="20"/>
              </w:rPr>
              <w:br/>
            </w:r>
            <w:r w:rsidRPr="00613BB9">
              <w:rPr>
                <w:rStyle w:val="hljs-addition"/>
                <w:rFonts w:ascii="Source Code Pro" w:hAnsi="Source Code Pro"/>
                <w:sz w:val="20"/>
                <w:szCs w:val="20"/>
              </w:rPr>
              <w:t>+    letter-spacing: 0.02rem</w:t>
            </w:r>
            <w:r w:rsidRPr="00613BB9">
              <w:rPr>
                <w:rFonts w:ascii="Source Code Pro" w:hAnsi="Source Code Pro"/>
                <w:sz w:val="20"/>
                <w:szCs w:val="20"/>
              </w:rPr>
              <w:br/>
            </w:r>
            <w:r w:rsidRPr="00613BB9">
              <w:rPr>
                <w:rStyle w:val="hljs-addition"/>
                <w:rFonts w:ascii="Source Code Pro" w:hAnsi="Source Code Pro"/>
                <w:sz w:val="20"/>
                <w:szCs w:val="20"/>
              </w:rPr>
              <w:t>+    word-break: break-all</w:t>
            </w:r>
            <w:r w:rsidRPr="00613BB9">
              <w:rPr>
                <w:rFonts w:ascii="Source Code Pro" w:hAnsi="Source Code Pro"/>
                <w:sz w:val="20"/>
                <w:szCs w:val="20"/>
              </w:rPr>
              <w:br/>
            </w:r>
            <w:r w:rsidRPr="00613BB9">
              <w:rPr>
                <w:rStyle w:val="hljs-addition"/>
                <w:rFonts w:ascii="Source Code Pro" w:hAnsi="Source Code Pro"/>
                <w:sz w:val="20"/>
                <w:szCs w:val="20"/>
              </w:rPr>
              <w:t>+    margin: 2.5rem 0 0</w:t>
            </w:r>
            <w:r w:rsidRPr="00613BB9">
              <w:rPr>
                <w:rFonts w:ascii="Source Code Pro" w:hAnsi="Source Code Pro"/>
                <w:sz w:val="20"/>
                <w:szCs w:val="20"/>
              </w:rPr>
              <w:br/>
            </w:r>
            <w:r w:rsidRPr="00613BB9">
              <w:rPr>
                <w:rStyle w:val="hljs-addition"/>
                <w:rFonts w:ascii="Source Code Pro" w:hAnsi="Source Code Pro"/>
                <w:sz w:val="20"/>
                <w:szCs w:val="20"/>
              </w:rPr>
              <w:t>+    padding: 1rem 1rem</w:t>
            </w:r>
            <w:r w:rsidRPr="00613BB9">
              <w:rPr>
                <w:rFonts w:ascii="Source Code Pro" w:hAnsi="Source Code Pro"/>
                <w:sz w:val="20"/>
                <w:szCs w:val="20"/>
              </w:rPr>
              <w:br/>
            </w:r>
            <w:r w:rsidRPr="00613BB9">
              <w:rPr>
                <w:rStyle w:val="hljs-addition"/>
                <w:rFonts w:ascii="Source Code Pro" w:hAnsi="Source Code Pro"/>
                <w:sz w:val="20"/>
                <w:szCs w:val="20"/>
              </w:rPr>
              <w:t>+    border-left: 3px solid #FF1700</w:t>
            </w:r>
            <w:r w:rsidRPr="00613BB9">
              <w:rPr>
                <w:rFonts w:ascii="Source Code Pro" w:hAnsi="Source Code Pro"/>
                <w:sz w:val="20"/>
                <w:szCs w:val="20"/>
              </w:rPr>
              <w:br/>
            </w:r>
            <w:r w:rsidRPr="00613BB9">
              <w:rPr>
                <w:rStyle w:val="hljs-addition"/>
                <w:rFonts w:ascii="Source Code Pro" w:hAnsi="Source Code Pro"/>
                <w:sz w:val="20"/>
                <w:szCs w:val="20"/>
              </w:rPr>
              <w:t>+    background-color: #F9F9F9</w:t>
            </w:r>
          </w:p>
        </w:tc>
      </w:tr>
    </w:tbl>
    <w:p w14:paraId="6B63C09F" w14:textId="77777777" w:rsidR="0043223C" w:rsidRPr="00613BB9" w:rsidRDefault="0043223C" w:rsidP="0043223C">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lastRenderedPageBreak/>
        <w:t>这里大部分是参照</w:t>
      </w:r>
      <w:r w:rsidRPr="00613BB9">
        <w:rPr>
          <w:rFonts w:ascii="Roboto" w:hAnsi="Roboto"/>
          <w:sz w:val="23"/>
          <w:szCs w:val="23"/>
        </w:rPr>
        <w:t> </w:t>
      </w:r>
      <w:hyperlink r:id="rId2323" w:tgtFrame="_blank" w:history="1">
        <w:r w:rsidRPr="00613BB9">
          <w:rPr>
            <w:rStyle w:val="a4"/>
            <w:rFonts w:ascii="Roboto" w:hAnsi="Roboto"/>
            <w:color w:val="auto"/>
            <w:sz w:val="23"/>
            <w:szCs w:val="23"/>
          </w:rPr>
          <w:t>自定义</w:t>
        </w:r>
        <w:r w:rsidRPr="00613BB9">
          <w:rPr>
            <w:rStyle w:val="a4"/>
            <w:rFonts w:ascii="Roboto" w:hAnsi="Roboto"/>
            <w:color w:val="auto"/>
            <w:sz w:val="23"/>
            <w:szCs w:val="23"/>
          </w:rPr>
          <w:t>icarus</w:t>
        </w:r>
      </w:hyperlink>
      <w:r w:rsidRPr="00613BB9">
        <w:rPr>
          <w:rFonts w:ascii="Roboto" w:hAnsi="Roboto"/>
          <w:sz w:val="23"/>
          <w:szCs w:val="23"/>
        </w:rPr>
        <w:t> </w:t>
      </w:r>
      <w:r w:rsidRPr="00613BB9">
        <w:rPr>
          <w:rFonts w:ascii="Roboto" w:hAnsi="Roboto"/>
          <w:sz w:val="23"/>
          <w:szCs w:val="23"/>
        </w:rPr>
        <w:t>做的修改</w:t>
      </w:r>
      <w:r w:rsidRPr="00613BB9">
        <w:rPr>
          <w:rFonts w:ascii="Roboto" w:hAnsi="Roboto"/>
          <w:sz w:val="23"/>
          <w:szCs w:val="23"/>
        </w:rPr>
        <w:t>(</w:t>
      </w:r>
      <w:r w:rsidRPr="00613BB9">
        <w:rPr>
          <w:rFonts w:ascii="Roboto" w:hAnsi="Roboto"/>
          <w:sz w:val="23"/>
          <w:szCs w:val="23"/>
        </w:rPr>
        <w:t>点赞</w:t>
      </w:r>
      <w:r w:rsidRPr="00613BB9">
        <w:rPr>
          <w:rFonts w:ascii="Roboto" w:hAnsi="Roboto"/>
          <w:sz w:val="23"/>
          <w:szCs w:val="23"/>
        </w:rPr>
        <w:t>)</w:t>
      </w:r>
    </w:p>
    <w:p w14:paraId="3D6A03CC" w14:textId="77777777" w:rsidR="0043223C" w:rsidRPr="00613BB9" w:rsidRDefault="0043223C" w:rsidP="0043223C">
      <w:pPr>
        <w:pStyle w:val="5"/>
        <w:rPr>
          <w:rFonts w:ascii="Roboto" w:hAnsi="Roboto"/>
          <w:b w:val="0"/>
          <w:bCs w:val="0"/>
          <w:sz w:val="30"/>
          <w:szCs w:val="30"/>
        </w:rPr>
      </w:pPr>
      <w:bookmarkStart w:id="824" w:name="_Toc46395419"/>
      <w:r w:rsidRPr="00613BB9">
        <w:rPr>
          <w:rFonts w:ascii="Roboto" w:hAnsi="Roboto"/>
          <w:b w:val="0"/>
          <w:bCs w:val="0"/>
          <w:sz w:val="30"/>
          <w:szCs w:val="30"/>
        </w:rPr>
        <w:t>配置</w:t>
      </w:r>
      <w:r w:rsidRPr="00613BB9">
        <w:rPr>
          <w:rFonts w:ascii="Roboto" w:hAnsi="Roboto"/>
          <w:b w:val="0"/>
          <w:bCs w:val="0"/>
          <w:sz w:val="30"/>
          <w:szCs w:val="30"/>
        </w:rPr>
        <w:t xml:space="preserve"> gitalk </w:t>
      </w:r>
      <w:r w:rsidRPr="00613BB9">
        <w:rPr>
          <w:rFonts w:ascii="Roboto" w:hAnsi="Roboto"/>
          <w:b w:val="0"/>
          <w:bCs w:val="0"/>
          <w:sz w:val="30"/>
          <w:szCs w:val="30"/>
        </w:rPr>
        <w:t>评论</w:t>
      </w:r>
      <w:bookmarkEnd w:id="824"/>
    </w:p>
    <w:p w14:paraId="27207AC8" w14:textId="77777777" w:rsidR="0043223C" w:rsidRPr="00613BB9" w:rsidRDefault="0043223C" w:rsidP="0043223C">
      <w:pPr>
        <w:pStyle w:val="a3"/>
        <w:shd w:val="clear" w:color="auto" w:fill="FFFFFF"/>
        <w:spacing w:before="0" w:beforeAutospacing="0" w:after="240" w:afterAutospacing="0"/>
        <w:rPr>
          <w:rFonts w:ascii="Roboto" w:hAnsi="Roboto"/>
          <w:sz w:val="23"/>
          <w:szCs w:val="23"/>
        </w:rPr>
      </w:pPr>
      <w:r w:rsidRPr="00613BB9">
        <w:rPr>
          <w:rStyle w:val="HTML1"/>
          <w:rFonts w:ascii="Source Code Pro" w:hAnsi="Source Code Pro"/>
          <w:sz w:val="20"/>
          <w:szCs w:val="20"/>
        </w:rPr>
        <w:t>icarus</w:t>
      </w:r>
      <w:r w:rsidRPr="00613BB9">
        <w:rPr>
          <w:rFonts w:ascii="Roboto" w:hAnsi="Roboto"/>
          <w:sz w:val="23"/>
          <w:szCs w:val="23"/>
        </w:rPr>
        <w:t> </w:t>
      </w:r>
      <w:r w:rsidRPr="00613BB9">
        <w:rPr>
          <w:rFonts w:ascii="Roboto" w:hAnsi="Roboto"/>
          <w:sz w:val="23"/>
          <w:szCs w:val="23"/>
        </w:rPr>
        <w:t>默认是支持</w:t>
      </w:r>
      <w:r w:rsidRPr="00613BB9">
        <w:rPr>
          <w:rFonts w:ascii="Roboto" w:hAnsi="Roboto"/>
          <w:sz w:val="23"/>
          <w:szCs w:val="23"/>
        </w:rPr>
        <w:t> </w:t>
      </w:r>
      <w:r w:rsidRPr="00613BB9">
        <w:rPr>
          <w:rStyle w:val="HTML1"/>
          <w:rFonts w:ascii="Source Code Pro" w:hAnsi="Source Code Pro"/>
          <w:sz w:val="20"/>
          <w:szCs w:val="20"/>
        </w:rPr>
        <w:t>gitalk</w:t>
      </w:r>
      <w:r w:rsidRPr="00613BB9">
        <w:rPr>
          <w:rFonts w:ascii="Roboto" w:hAnsi="Roboto"/>
          <w:sz w:val="23"/>
          <w:szCs w:val="23"/>
        </w:rPr>
        <w:t> </w:t>
      </w:r>
      <w:r w:rsidRPr="00613BB9">
        <w:rPr>
          <w:rFonts w:ascii="Roboto" w:hAnsi="Roboto"/>
          <w:sz w:val="23"/>
          <w:szCs w:val="23"/>
        </w:rPr>
        <w:t>的，所以只需要在</w:t>
      </w:r>
      <w:r w:rsidRPr="00613BB9">
        <w:rPr>
          <w:rFonts w:ascii="Roboto" w:hAnsi="Roboto"/>
          <w:sz w:val="23"/>
          <w:szCs w:val="23"/>
        </w:rPr>
        <w:t> </w:t>
      </w:r>
      <w:r w:rsidRPr="00613BB9">
        <w:rPr>
          <w:rStyle w:val="HTML1"/>
          <w:rFonts w:ascii="Source Code Pro" w:hAnsi="Source Code Pro"/>
          <w:sz w:val="20"/>
          <w:szCs w:val="20"/>
        </w:rPr>
        <w:t>themes/icarus/_config.yml</w:t>
      </w:r>
      <w:r w:rsidRPr="00613BB9">
        <w:rPr>
          <w:rFonts w:ascii="Roboto" w:hAnsi="Roboto"/>
          <w:sz w:val="23"/>
          <w:szCs w:val="23"/>
        </w:rPr>
        <w:t> </w:t>
      </w:r>
      <w:r w:rsidRPr="00613BB9">
        <w:rPr>
          <w:rFonts w:ascii="Roboto" w:hAnsi="Roboto"/>
          <w:sz w:val="23"/>
          <w:szCs w:val="23"/>
        </w:rPr>
        <w:t>中设置一下即可</w:t>
      </w:r>
    </w:p>
    <w:p w14:paraId="2413240C" w14:textId="77777777" w:rsidR="0043223C" w:rsidRPr="00613BB9" w:rsidRDefault="0043223C" w:rsidP="0043223C">
      <w:pPr>
        <w:rPr>
          <w:rFonts w:ascii="宋体" w:hAnsi="宋体"/>
          <w:sz w:val="24"/>
          <w:szCs w:val="24"/>
        </w:rPr>
      </w:pPr>
      <w:r w:rsidRPr="00613BB9">
        <w:rPr>
          <w:rFonts w:ascii="Source Code Pro" w:hAnsi="Source Code Pro"/>
        </w:rPr>
        <w:t>themes/icarus/_config.yml</w:t>
      </w:r>
    </w:p>
    <w:tbl>
      <w:tblPr>
        <w:tblW w:w="0" w:type="dxa"/>
        <w:tblCellMar>
          <w:top w:w="15" w:type="dxa"/>
          <w:left w:w="15" w:type="dxa"/>
          <w:bottom w:w="15" w:type="dxa"/>
          <w:right w:w="15" w:type="dxa"/>
        </w:tblCellMar>
        <w:tblLook w:val="04A0" w:firstRow="1" w:lastRow="0" w:firstColumn="1" w:lastColumn="0" w:noHBand="0" w:noVBand="1"/>
      </w:tblPr>
      <w:tblGrid>
        <w:gridCol w:w="480"/>
        <w:gridCol w:w="7820"/>
      </w:tblGrid>
      <w:tr w:rsidR="0043223C" w:rsidRPr="00613BB9" w14:paraId="73F348DC" w14:textId="77777777" w:rsidTr="00880644">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0D5AAE97" w14:textId="77777777" w:rsidR="0043223C" w:rsidRPr="00613BB9" w:rsidRDefault="0043223C" w:rsidP="00880644">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AE87C3E" w14:textId="77777777" w:rsidR="0043223C" w:rsidRPr="00613BB9" w:rsidRDefault="0043223C" w:rsidP="00880644">
            <w:pPr>
              <w:pStyle w:val="HTML"/>
              <w:rPr>
                <w:rFonts w:ascii="Source Code Pro" w:hAnsi="Source Code Pro"/>
                <w:sz w:val="20"/>
                <w:szCs w:val="20"/>
              </w:rPr>
            </w:pPr>
            <w:r w:rsidRPr="00613BB9">
              <w:rPr>
                <w:rStyle w:val="line"/>
                <w:rFonts w:ascii="Source Code Pro" w:hAnsi="Source Code Pro"/>
                <w:sz w:val="20"/>
                <w:szCs w:val="20"/>
              </w:rPr>
              <w:t>comment:</w:t>
            </w:r>
            <w:r w:rsidRPr="00613BB9">
              <w:rPr>
                <w:rFonts w:ascii="Source Code Pro" w:hAnsi="Source Code Pro"/>
                <w:sz w:val="20"/>
                <w:szCs w:val="20"/>
              </w:rPr>
              <w:br/>
            </w:r>
            <w:r w:rsidRPr="00613BB9">
              <w:rPr>
                <w:rStyle w:val="line"/>
                <w:rFonts w:ascii="Source Code Pro" w:hAnsi="Source Code Pro"/>
                <w:sz w:val="20"/>
                <w:szCs w:val="20"/>
              </w:rPr>
              <w:t xml:space="preserve">    # Name of the comment plugin</w:t>
            </w:r>
            <w:r w:rsidRPr="00613BB9">
              <w:rPr>
                <w:rFonts w:ascii="Source Code Pro" w:hAnsi="Source Code Pro"/>
                <w:sz w:val="20"/>
                <w:szCs w:val="20"/>
              </w:rPr>
              <w:br/>
            </w:r>
            <w:r w:rsidRPr="00613BB9">
              <w:rPr>
                <w:rStyle w:val="line"/>
                <w:rFonts w:ascii="Source Code Pro" w:hAnsi="Source Code Pro"/>
                <w:sz w:val="20"/>
                <w:szCs w:val="20"/>
              </w:rPr>
              <w:t xml:space="preserve">    type: gitalk</w:t>
            </w:r>
            <w:r w:rsidRPr="00613BB9">
              <w:rPr>
                <w:rFonts w:ascii="Source Code Pro" w:hAnsi="Source Code Pro"/>
                <w:sz w:val="20"/>
                <w:szCs w:val="20"/>
              </w:rPr>
              <w:br/>
            </w:r>
            <w:r w:rsidRPr="00613BB9">
              <w:rPr>
                <w:rStyle w:val="line"/>
                <w:rFonts w:ascii="Source Code Pro" w:hAnsi="Source Code Pro"/>
                <w:sz w:val="20"/>
                <w:szCs w:val="20"/>
              </w:rPr>
              <w:t xml:space="preserve">    owner: cloudy-liu         # (required) GitHub user name</w:t>
            </w:r>
            <w:r w:rsidRPr="00613BB9">
              <w:rPr>
                <w:rFonts w:ascii="Source Code Pro" w:hAnsi="Source Code Pro"/>
                <w:sz w:val="20"/>
                <w:szCs w:val="20"/>
              </w:rPr>
              <w:br/>
            </w:r>
            <w:r w:rsidRPr="00613BB9">
              <w:rPr>
                <w:rStyle w:val="line"/>
                <w:rFonts w:ascii="Source Code Pro" w:hAnsi="Source Code Pro"/>
                <w:sz w:val="20"/>
                <w:szCs w:val="20"/>
              </w:rPr>
              <w:t xml:space="preserve">    repo: cloudy-liu.github.io   # (required) GitHub repository name</w:t>
            </w:r>
            <w:r w:rsidRPr="00613BB9">
              <w:rPr>
                <w:rFonts w:ascii="Source Code Pro" w:hAnsi="Source Code Pro"/>
                <w:sz w:val="20"/>
                <w:szCs w:val="20"/>
              </w:rPr>
              <w:br/>
            </w:r>
            <w:r w:rsidRPr="00613BB9">
              <w:rPr>
                <w:rStyle w:val="line"/>
                <w:rFonts w:ascii="Source Code Pro" w:hAnsi="Source Code Pro"/>
                <w:sz w:val="20"/>
                <w:szCs w:val="20"/>
              </w:rPr>
              <w:t xml:space="preserve">    client_id: xxxx # (required) OAuth application client id</w:t>
            </w:r>
            <w:r w:rsidRPr="00613BB9">
              <w:rPr>
                <w:rFonts w:ascii="Source Code Pro" w:hAnsi="Source Code Pro"/>
                <w:sz w:val="20"/>
                <w:szCs w:val="20"/>
              </w:rPr>
              <w:br/>
            </w:r>
            <w:r w:rsidRPr="00613BB9">
              <w:rPr>
                <w:rStyle w:val="line"/>
                <w:rFonts w:ascii="Source Code Pro" w:hAnsi="Source Code Pro"/>
                <w:sz w:val="20"/>
                <w:szCs w:val="20"/>
              </w:rPr>
              <w:t xml:space="preserve">    client_secret: xxx # (required) OAuth application client secret</w:t>
            </w:r>
            <w:r w:rsidRPr="00613BB9">
              <w:rPr>
                <w:rFonts w:ascii="Source Code Pro" w:hAnsi="Source Code Pro"/>
                <w:sz w:val="20"/>
                <w:szCs w:val="20"/>
              </w:rPr>
              <w:br/>
            </w:r>
            <w:r w:rsidRPr="00613BB9">
              <w:rPr>
                <w:rStyle w:val="line"/>
                <w:rFonts w:ascii="Source Code Pro" w:hAnsi="Source Code Pro"/>
                <w:sz w:val="20"/>
                <w:szCs w:val="20"/>
              </w:rPr>
              <w:t xml:space="preserve">    admin: cloudy-liu</w:t>
            </w:r>
          </w:p>
        </w:tc>
      </w:tr>
    </w:tbl>
    <w:p w14:paraId="573F2751" w14:textId="77777777" w:rsidR="0043223C" w:rsidRPr="00613BB9" w:rsidRDefault="0043223C" w:rsidP="0043223C">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还没配置的可以</w:t>
      </w:r>
      <w:hyperlink r:id="rId2324" w:history="1">
        <w:r w:rsidRPr="00613BB9">
          <w:rPr>
            <w:rStyle w:val="a4"/>
            <w:rFonts w:ascii="Roboto" w:hAnsi="Roboto"/>
            <w:color w:val="auto"/>
            <w:sz w:val="23"/>
            <w:szCs w:val="23"/>
          </w:rPr>
          <w:t>参考这篇</w:t>
        </w:r>
      </w:hyperlink>
      <w:r w:rsidRPr="00613BB9">
        <w:rPr>
          <w:rFonts w:ascii="Roboto" w:hAnsi="Roboto"/>
          <w:sz w:val="23"/>
          <w:szCs w:val="23"/>
        </w:rPr>
        <w:t>做配置</w:t>
      </w:r>
    </w:p>
    <w:p w14:paraId="615BBDC8" w14:textId="77777777" w:rsidR="003374B8" w:rsidRPr="00613BB9" w:rsidRDefault="003374B8" w:rsidP="000154A0">
      <w:pPr>
        <w:pStyle w:val="5"/>
        <w:rPr>
          <w:rFonts w:ascii="Roboto" w:hAnsi="Roboto"/>
          <w:b w:val="0"/>
          <w:bCs w:val="0"/>
          <w:sz w:val="30"/>
          <w:szCs w:val="30"/>
        </w:rPr>
      </w:pPr>
      <w:bookmarkStart w:id="825" w:name="_Toc46395420"/>
      <w:r w:rsidRPr="00613BB9">
        <w:rPr>
          <w:rFonts w:ascii="Roboto" w:hAnsi="Roboto"/>
          <w:b w:val="0"/>
          <w:bCs w:val="0"/>
          <w:sz w:val="30"/>
          <w:szCs w:val="30"/>
        </w:rPr>
        <w:t>增加标题自动计数</w:t>
      </w:r>
      <w:bookmarkEnd w:id="825"/>
    </w:p>
    <w:p w14:paraId="178C9F17" w14:textId="77777777" w:rsidR="003374B8" w:rsidRPr="00613BB9" w:rsidRDefault="003374B8" w:rsidP="000154A0">
      <w:pPr>
        <w:shd w:val="clear" w:color="auto" w:fill="FFFFFF"/>
        <w:rPr>
          <w:rFonts w:ascii="Roboto" w:hAnsi="Roboto"/>
          <w:sz w:val="24"/>
          <w:szCs w:val="24"/>
        </w:rPr>
      </w:pPr>
      <w:r w:rsidRPr="00613BB9">
        <w:rPr>
          <w:rFonts w:ascii="Source Code Pro" w:hAnsi="Source Code Pro"/>
        </w:rPr>
        <w:t>diff:source/css/style.styl</w:t>
      </w:r>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374B8" w:rsidRPr="00613BB9" w14:paraId="68ACAD64" w14:textId="77777777" w:rsidTr="00B371E8">
        <w:tc>
          <w:tcPr>
            <w:tcW w:w="0" w:type="auto"/>
            <w:tcBorders>
              <w:top w:val="nil"/>
              <w:left w:val="nil"/>
              <w:bottom w:val="nil"/>
              <w:right w:val="nil"/>
            </w:tcBorders>
            <w:tcMar>
              <w:top w:w="120" w:type="dxa"/>
              <w:left w:w="180" w:type="dxa"/>
              <w:bottom w:w="120" w:type="dxa"/>
              <w:right w:w="180" w:type="dxa"/>
            </w:tcMar>
            <w:hideMark/>
          </w:tcPr>
          <w:p w14:paraId="08BFEB62" w14:textId="77777777" w:rsidR="003374B8" w:rsidRPr="00613BB9" w:rsidRDefault="003374B8" w:rsidP="000154A0">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p>
        </w:tc>
        <w:tc>
          <w:tcPr>
            <w:tcW w:w="0" w:type="auto"/>
            <w:tcBorders>
              <w:top w:val="nil"/>
              <w:left w:val="nil"/>
              <w:bottom w:val="nil"/>
              <w:right w:val="nil"/>
            </w:tcBorders>
            <w:tcMar>
              <w:top w:w="120" w:type="dxa"/>
              <w:left w:w="180" w:type="dxa"/>
              <w:bottom w:w="120" w:type="dxa"/>
              <w:right w:w="180" w:type="dxa"/>
            </w:tcMar>
            <w:hideMark/>
          </w:tcPr>
          <w:p w14:paraId="45B5C0A7" w14:textId="77777777" w:rsidR="003374B8" w:rsidRPr="00613BB9" w:rsidRDefault="003374B8" w:rsidP="000154A0">
            <w:pPr>
              <w:pStyle w:val="HTML"/>
              <w:rPr>
                <w:rFonts w:ascii="Source Code Pro" w:hAnsi="Source Code Pro"/>
                <w:sz w:val="23"/>
                <w:szCs w:val="23"/>
              </w:rPr>
            </w:pPr>
            <w:r w:rsidRPr="00613BB9">
              <w:rPr>
                <w:rStyle w:val="hljs-addition"/>
                <w:rFonts w:ascii="Source Code Pro" w:hAnsi="Source Code Pro"/>
                <w:sz w:val="23"/>
                <w:szCs w:val="23"/>
                <w:shd w:val="clear" w:color="auto" w:fill="EAFFEA"/>
              </w:rPr>
              <w:t>+.article {counter-reset:section}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h2{counter-reset:sub-section}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h3{counter-reset:composite}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h4{counter-reset:detail}</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h2:before{content:counter(section) " ";counter-increment:section}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h3:before{content:counter(section) "." counter(sub-section) " ";counter-increment:sub-section}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+.article h4:before{content:counter(section) "." </w:t>
            </w:r>
            <w:r w:rsidRPr="00613BB9">
              <w:rPr>
                <w:rStyle w:val="hljs-addition"/>
                <w:rFonts w:ascii="Source Code Pro" w:hAnsi="Source Code Pro"/>
                <w:sz w:val="23"/>
                <w:szCs w:val="23"/>
                <w:shd w:val="clear" w:color="auto" w:fill="EAFFEA"/>
              </w:rPr>
              <w:lastRenderedPageBreak/>
              <w:t>counter(sub-section) "." counter(composite) " ";counter-increment:composite}</w:t>
            </w:r>
          </w:p>
        </w:tc>
      </w:tr>
    </w:tbl>
    <w:p w14:paraId="4384D6A8" w14:textId="77777777" w:rsidR="003374B8" w:rsidRPr="00613BB9" w:rsidRDefault="003374B8" w:rsidP="000154A0">
      <w:pPr>
        <w:pStyle w:val="5"/>
        <w:rPr>
          <w:rFonts w:ascii="Roboto" w:hAnsi="Roboto"/>
          <w:b w:val="0"/>
          <w:bCs w:val="0"/>
          <w:sz w:val="30"/>
          <w:szCs w:val="30"/>
        </w:rPr>
      </w:pPr>
      <w:bookmarkStart w:id="826" w:name="_Toc46395421"/>
      <w:r w:rsidRPr="00613BB9">
        <w:rPr>
          <w:rFonts w:ascii="Roboto" w:hAnsi="Roboto"/>
          <w:b w:val="0"/>
          <w:bCs w:val="0"/>
          <w:sz w:val="30"/>
          <w:szCs w:val="30"/>
        </w:rPr>
        <w:lastRenderedPageBreak/>
        <w:t>默认显示目录</w:t>
      </w:r>
      <w:bookmarkEnd w:id="826"/>
    </w:p>
    <w:p w14:paraId="5A2BB223" w14:textId="77777777" w:rsidR="003374B8" w:rsidRPr="00613BB9" w:rsidRDefault="003374B8" w:rsidP="000154A0">
      <w:pPr>
        <w:pStyle w:val="a3"/>
        <w:shd w:val="clear" w:color="auto" w:fill="FFFFFF"/>
        <w:spacing w:before="0" w:beforeAutospacing="0" w:after="240" w:afterAutospacing="0"/>
        <w:rPr>
          <w:rFonts w:ascii="Roboto" w:hAnsi="Roboto"/>
        </w:rPr>
      </w:pPr>
      <w:r w:rsidRPr="00613BB9">
        <w:rPr>
          <w:rFonts w:ascii="Roboto" w:hAnsi="Roboto"/>
        </w:rPr>
        <w:t>正常开启目录需要在</w:t>
      </w:r>
      <w:r w:rsidRPr="00613BB9">
        <w:rPr>
          <w:rFonts w:ascii="Roboto" w:hAnsi="Roboto"/>
        </w:rPr>
        <w:t> </w:t>
      </w:r>
      <w:r w:rsidRPr="00613BB9">
        <w:rPr>
          <w:rStyle w:val="HTML1"/>
          <w:rFonts w:ascii="Source Code Pro" w:hAnsi="Source Code Pro"/>
          <w:sz w:val="23"/>
          <w:szCs w:val="23"/>
        </w:rPr>
        <w:t>meta</w:t>
      </w:r>
      <w:r w:rsidRPr="00613BB9">
        <w:rPr>
          <w:rFonts w:ascii="Roboto" w:hAnsi="Roboto"/>
        </w:rPr>
        <w:t> </w:t>
      </w:r>
      <w:r w:rsidRPr="00613BB9">
        <w:rPr>
          <w:rFonts w:ascii="Roboto" w:hAnsi="Roboto"/>
        </w:rPr>
        <w:t>信息中加入</w:t>
      </w:r>
      <w:r w:rsidRPr="00613BB9">
        <w:rPr>
          <w:rFonts w:ascii="Roboto" w:hAnsi="Roboto"/>
        </w:rPr>
        <w:t> </w:t>
      </w:r>
      <w:r w:rsidRPr="00613BB9">
        <w:rPr>
          <w:rStyle w:val="HTML1"/>
          <w:rFonts w:ascii="Source Code Pro" w:hAnsi="Source Code Pro"/>
          <w:sz w:val="23"/>
          <w:szCs w:val="23"/>
        </w:rPr>
        <w:t>toc: true</w:t>
      </w:r>
      <w:r w:rsidRPr="00613BB9">
        <w:rPr>
          <w:rFonts w:ascii="Roboto" w:hAnsi="Roboto"/>
        </w:rPr>
        <w:t> </w:t>
      </w:r>
      <w:r w:rsidRPr="00613BB9">
        <w:rPr>
          <w:rFonts w:ascii="Roboto" w:hAnsi="Roboto"/>
        </w:rPr>
        <w:t>开启，但绝大部分文章都是有目录的，因此修改为默认开启。因为有多个地方引用了</w:t>
      </w:r>
      <w:r w:rsidRPr="00613BB9">
        <w:rPr>
          <w:rFonts w:ascii="Roboto" w:hAnsi="Roboto"/>
        </w:rPr>
        <w:t> </w:t>
      </w:r>
      <w:r w:rsidRPr="00613BB9">
        <w:rPr>
          <w:rStyle w:val="HTML1"/>
          <w:rFonts w:ascii="Source Code Pro" w:hAnsi="Source Code Pro"/>
          <w:sz w:val="23"/>
          <w:szCs w:val="23"/>
        </w:rPr>
        <w:t>get_config('toc')</w:t>
      </w:r>
      <w:r w:rsidRPr="00613BB9">
        <w:rPr>
          <w:rFonts w:ascii="Roboto" w:hAnsi="Roboto"/>
        </w:rPr>
        <w:t> </w:t>
      </w:r>
      <w:r w:rsidRPr="00613BB9">
        <w:rPr>
          <w:rFonts w:ascii="Roboto" w:hAnsi="Roboto"/>
        </w:rPr>
        <w:t>并且需要判断当前页面，改起来稍微麻烦一些，因此直接修改了</w:t>
      </w:r>
      <w:r w:rsidRPr="00613BB9">
        <w:rPr>
          <w:rFonts w:ascii="Roboto" w:hAnsi="Roboto"/>
        </w:rPr>
        <w:t> </w:t>
      </w:r>
      <w:r w:rsidRPr="00613BB9">
        <w:rPr>
          <w:rStyle w:val="HTML1"/>
          <w:rFonts w:ascii="Source Code Pro" w:hAnsi="Source Code Pro"/>
          <w:sz w:val="23"/>
          <w:szCs w:val="23"/>
        </w:rPr>
        <w:t>get_config</w:t>
      </w:r>
      <w:r w:rsidRPr="00613BB9">
        <w:rPr>
          <w:rFonts w:ascii="Roboto" w:hAnsi="Roboto"/>
        </w:rPr>
        <w:t> </w:t>
      </w:r>
      <w:r w:rsidRPr="00613BB9">
        <w:rPr>
          <w:rFonts w:ascii="Roboto" w:hAnsi="Roboto"/>
        </w:rPr>
        <w:t>方法。</w:t>
      </w:r>
    </w:p>
    <w:p w14:paraId="595DD104" w14:textId="77777777" w:rsidR="003374B8" w:rsidRPr="00613BB9" w:rsidRDefault="003374B8" w:rsidP="000154A0">
      <w:pPr>
        <w:shd w:val="clear" w:color="auto" w:fill="FFFFFF"/>
        <w:rPr>
          <w:rFonts w:ascii="Roboto" w:hAnsi="Roboto"/>
        </w:rPr>
      </w:pPr>
      <w:r w:rsidRPr="00613BB9">
        <w:rPr>
          <w:rFonts w:ascii="Source Code Pro" w:hAnsi="Source Code Pro"/>
        </w:rPr>
        <w:t>diff:includes/helpers/config.js</w:t>
      </w:r>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374B8" w:rsidRPr="00613BB9" w14:paraId="54936FA8" w14:textId="77777777" w:rsidTr="00B371E8">
        <w:tc>
          <w:tcPr>
            <w:tcW w:w="0" w:type="auto"/>
            <w:tcBorders>
              <w:top w:val="nil"/>
              <w:left w:val="nil"/>
              <w:bottom w:val="nil"/>
              <w:right w:val="nil"/>
            </w:tcBorders>
            <w:tcMar>
              <w:top w:w="120" w:type="dxa"/>
              <w:left w:w="180" w:type="dxa"/>
              <w:bottom w:w="120" w:type="dxa"/>
              <w:right w:w="180" w:type="dxa"/>
            </w:tcMar>
            <w:hideMark/>
          </w:tcPr>
          <w:p w14:paraId="7F285A4B" w14:textId="77777777" w:rsidR="003374B8" w:rsidRPr="00613BB9" w:rsidRDefault="003374B8" w:rsidP="000154A0">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p>
        </w:tc>
        <w:tc>
          <w:tcPr>
            <w:tcW w:w="0" w:type="auto"/>
            <w:tcBorders>
              <w:top w:val="nil"/>
              <w:left w:val="nil"/>
              <w:bottom w:val="nil"/>
              <w:right w:val="nil"/>
            </w:tcBorders>
            <w:tcMar>
              <w:top w:w="120" w:type="dxa"/>
              <w:left w:w="180" w:type="dxa"/>
              <w:bottom w:w="120" w:type="dxa"/>
              <w:right w:w="180" w:type="dxa"/>
            </w:tcMar>
            <w:hideMark/>
          </w:tcPr>
          <w:p w14:paraId="4A1CF944" w14:textId="77777777" w:rsidR="003374B8" w:rsidRPr="00613BB9" w:rsidRDefault="003374B8" w:rsidP="000154A0">
            <w:pPr>
              <w:pStyle w:val="HTML"/>
              <w:rPr>
                <w:rFonts w:ascii="Source Code Pro" w:hAnsi="Source Code Pro"/>
                <w:sz w:val="23"/>
                <w:szCs w:val="23"/>
              </w:rPr>
            </w:pPr>
            <w:r w:rsidRPr="00613BB9">
              <w:rPr>
                <w:rStyle w:val="line"/>
                <w:rFonts w:ascii="Source Code Pro" w:hAnsi="Source Code Pro"/>
                <w:sz w:val="23"/>
                <w:szCs w:val="23"/>
              </w:rPr>
              <w:t xml:space="preserve">        return defaultValue;</w:t>
            </w:r>
            <w:r w:rsidRPr="00613BB9">
              <w:rPr>
                <w:rFonts w:ascii="Source Code Pro" w:hAnsi="Source Code Pro"/>
                <w:sz w:val="23"/>
                <w:szCs w:val="23"/>
              </w:rPr>
              <w:br/>
            </w:r>
            <w:r w:rsidRPr="00613BB9">
              <w:rPr>
                <w:rStyle w:val="line"/>
                <w:rFonts w:ascii="Source Code Pro" w:hAnsi="Source Code Pro"/>
                <w:sz w:val="23"/>
                <w:szCs w:val="23"/>
              </w:rPr>
              <w:t xml:space="preserve">    } else {</w:t>
            </w:r>
            <w:r w:rsidRPr="00613BB9">
              <w:rPr>
                <w:rFonts w:ascii="Source Code Pro" w:hAnsi="Source Code Pro"/>
                <w:sz w:val="23"/>
                <w:szCs w:val="23"/>
              </w:rPr>
              <w:br/>
            </w:r>
            <w:r w:rsidRPr="00613BB9">
              <w:rPr>
                <w:rStyle w:val="line"/>
                <w:rFonts w:ascii="Source Code Pro" w:hAnsi="Source Code Pro"/>
                <w:sz w:val="23"/>
                <w:szCs w:val="23"/>
              </w:rPr>
              <w:t xml:space="preserve">        const property = readProperty(specs, configName);</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return property === null ? null : property[descriptors.defaultValue];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const result = property === null ? null : property[descriptors.defaultValue];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(configName === 'toc' &amp;&amp; this.page.layout === 'post' &amp;&amp; result === null) ? true : result;</w:t>
            </w:r>
            <w:r w:rsidRPr="00613BB9">
              <w:rPr>
                <w:rFonts w:ascii="Source Code Pro" w:hAnsi="Source Code Pro"/>
                <w:sz w:val="23"/>
                <w:szCs w:val="23"/>
              </w:rPr>
              <w:br/>
            </w:r>
            <w:r w:rsidRPr="00613BB9">
              <w:rPr>
                <w:rStyle w:val="line"/>
                <w:rFonts w:ascii="Source Code Pro" w:hAnsi="Source Code Pro"/>
                <w:sz w:val="23"/>
                <w:szCs w:val="23"/>
              </w:rPr>
              <w:t xml:space="preserve">    }</w:t>
            </w:r>
          </w:p>
        </w:tc>
      </w:tr>
    </w:tbl>
    <w:p w14:paraId="372F6496" w14:textId="77777777" w:rsidR="003374B8" w:rsidRPr="00613BB9" w:rsidRDefault="003374B8" w:rsidP="000154A0">
      <w:pPr>
        <w:pStyle w:val="5"/>
        <w:rPr>
          <w:rFonts w:ascii="Roboto" w:hAnsi="Roboto"/>
          <w:b w:val="0"/>
          <w:bCs w:val="0"/>
          <w:sz w:val="30"/>
          <w:szCs w:val="30"/>
        </w:rPr>
      </w:pPr>
      <w:bookmarkStart w:id="827" w:name="_Toc46395422"/>
      <w:r w:rsidRPr="00613BB9">
        <w:rPr>
          <w:rFonts w:ascii="Roboto" w:hAnsi="Roboto"/>
          <w:b w:val="0"/>
          <w:bCs w:val="0"/>
          <w:sz w:val="30"/>
          <w:szCs w:val="30"/>
        </w:rPr>
        <w:t>页面</w:t>
      </w:r>
      <w:r w:rsidRPr="00613BB9">
        <w:rPr>
          <w:rFonts w:ascii="Roboto" w:hAnsi="Roboto"/>
          <w:b w:val="0"/>
          <w:bCs w:val="0"/>
          <w:sz w:val="30"/>
          <w:szCs w:val="30"/>
        </w:rPr>
        <w:t>footer</w:t>
      </w:r>
      <w:r w:rsidRPr="00613BB9">
        <w:rPr>
          <w:rFonts w:ascii="Roboto" w:hAnsi="Roboto"/>
          <w:b w:val="0"/>
          <w:bCs w:val="0"/>
          <w:sz w:val="30"/>
          <w:szCs w:val="30"/>
        </w:rPr>
        <w:t>显示一组</w:t>
      </w:r>
      <w:r w:rsidRPr="00613BB9">
        <w:rPr>
          <w:rFonts w:ascii="Roboto" w:hAnsi="Roboto"/>
          <w:b w:val="0"/>
          <w:bCs w:val="0"/>
          <w:sz w:val="30"/>
          <w:szCs w:val="30"/>
        </w:rPr>
        <w:t>icon</w:t>
      </w:r>
      <w:bookmarkEnd w:id="827"/>
    </w:p>
    <w:p w14:paraId="30329F31" w14:textId="77777777" w:rsidR="003374B8" w:rsidRPr="00613BB9" w:rsidRDefault="003374B8" w:rsidP="000154A0">
      <w:pPr>
        <w:pStyle w:val="a3"/>
        <w:shd w:val="clear" w:color="auto" w:fill="FFFFFF"/>
        <w:spacing w:before="0" w:beforeAutospacing="0" w:after="240" w:afterAutospacing="0"/>
        <w:rPr>
          <w:rFonts w:ascii="Roboto" w:hAnsi="Roboto"/>
        </w:rPr>
      </w:pPr>
      <w:r w:rsidRPr="00613BB9">
        <w:rPr>
          <w:rFonts w:ascii="Roboto" w:hAnsi="Roboto"/>
        </w:rPr>
        <w:t>默认情况下一个</w:t>
      </w:r>
      <w:r w:rsidRPr="00613BB9">
        <w:rPr>
          <w:rFonts w:ascii="Roboto" w:hAnsi="Roboto"/>
        </w:rPr>
        <w:t>icon</w:t>
      </w:r>
      <w:r w:rsidRPr="00613BB9">
        <w:rPr>
          <w:rFonts w:ascii="Roboto" w:hAnsi="Roboto"/>
        </w:rPr>
        <w:t>对应一个链接，但例如</w:t>
      </w:r>
      <w:r w:rsidRPr="00613BB9">
        <w:rPr>
          <w:rFonts w:ascii="Roboto" w:hAnsi="Roboto"/>
        </w:rPr>
        <w:t> </w:t>
      </w:r>
      <w:r w:rsidRPr="00613BB9">
        <w:rPr>
          <w:rStyle w:val="HTML1"/>
          <w:rFonts w:ascii="Source Code Pro" w:hAnsi="Source Code Pro"/>
          <w:sz w:val="23"/>
          <w:szCs w:val="23"/>
        </w:rPr>
        <w:t>CC BY-NC-SA 4.0</w:t>
      </w:r>
      <w:r w:rsidRPr="00613BB9">
        <w:rPr>
          <w:rFonts w:ascii="Roboto" w:hAnsi="Roboto"/>
        </w:rPr>
        <w:t> </w:t>
      </w:r>
      <w:r w:rsidRPr="00613BB9">
        <w:rPr>
          <w:rFonts w:ascii="Roboto" w:hAnsi="Roboto"/>
        </w:rPr>
        <w:t>需要四个图标一组。因此修改代码，使得配置</w:t>
      </w:r>
      <w:r w:rsidRPr="00613BB9">
        <w:rPr>
          <w:rFonts w:ascii="Roboto" w:hAnsi="Roboto"/>
        </w:rPr>
        <w:t> </w:t>
      </w:r>
      <w:r w:rsidRPr="00613BB9">
        <w:rPr>
          <w:rStyle w:val="HTML1"/>
          <w:rFonts w:ascii="Source Code Pro" w:hAnsi="Source Code Pro"/>
          <w:sz w:val="23"/>
          <w:szCs w:val="23"/>
        </w:rPr>
        <w:t>link.icon</w:t>
      </w:r>
      <w:r w:rsidRPr="00613BB9">
        <w:rPr>
          <w:rFonts w:ascii="Roboto" w:hAnsi="Roboto"/>
        </w:rPr>
        <w:t>可以是一个数组，效果可以参考页面底部。</w:t>
      </w:r>
    </w:p>
    <w:p w14:paraId="2111E655" w14:textId="77777777" w:rsidR="003374B8" w:rsidRPr="00613BB9" w:rsidRDefault="003374B8" w:rsidP="000154A0">
      <w:pPr>
        <w:shd w:val="clear" w:color="auto" w:fill="FFFFFF"/>
        <w:rPr>
          <w:rFonts w:ascii="Roboto" w:hAnsi="Roboto"/>
        </w:rPr>
      </w:pPr>
      <w:r w:rsidRPr="00613BB9">
        <w:rPr>
          <w:rFonts w:ascii="Source Code Pro" w:hAnsi="Source Code Pro"/>
        </w:rPr>
        <w:t>diff:layout/common/footer.ejs</w:t>
      </w:r>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374B8" w:rsidRPr="00613BB9" w14:paraId="5FE34C13" w14:textId="77777777" w:rsidTr="00B371E8">
        <w:tc>
          <w:tcPr>
            <w:tcW w:w="0" w:type="auto"/>
            <w:tcBorders>
              <w:top w:val="nil"/>
              <w:left w:val="nil"/>
              <w:bottom w:val="nil"/>
              <w:right w:val="nil"/>
            </w:tcBorders>
            <w:tcMar>
              <w:top w:w="120" w:type="dxa"/>
              <w:left w:w="180" w:type="dxa"/>
              <w:bottom w:w="120" w:type="dxa"/>
              <w:right w:w="180" w:type="dxa"/>
            </w:tcMar>
            <w:hideMark/>
          </w:tcPr>
          <w:p w14:paraId="46BE01F3" w14:textId="77777777" w:rsidR="003374B8" w:rsidRPr="00613BB9" w:rsidRDefault="003374B8" w:rsidP="000154A0">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p>
        </w:tc>
        <w:tc>
          <w:tcPr>
            <w:tcW w:w="0" w:type="auto"/>
            <w:tcBorders>
              <w:top w:val="nil"/>
              <w:left w:val="nil"/>
              <w:bottom w:val="nil"/>
              <w:right w:val="nil"/>
            </w:tcBorders>
            <w:tcMar>
              <w:top w:w="120" w:type="dxa"/>
              <w:left w:w="180" w:type="dxa"/>
              <w:bottom w:w="120" w:type="dxa"/>
              <w:right w:w="180" w:type="dxa"/>
            </w:tcMar>
            <w:hideMark/>
          </w:tcPr>
          <w:p w14:paraId="025DB487" w14:textId="77777777" w:rsidR="003374B8" w:rsidRPr="00613BB9" w:rsidRDefault="003374B8" w:rsidP="000154A0">
            <w:pPr>
              <w:pStyle w:val="HTML"/>
              <w:rPr>
                <w:rFonts w:ascii="Source Code Pro" w:hAnsi="Source Code Pro"/>
                <w:sz w:val="23"/>
                <w:szCs w:val="23"/>
              </w:rPr>
            </w:pPr>
            <w:r w:rsidRPr="00613BB9">
              <w:rPr>
                <w:rStyle w:val="line"/>
                <w:rFonts w:ascii="Source Code Pro" w:hAnsi="Source Code Pro"/>
                <w:sz w:val="23"/>
                <w:szCs w:val="23"/>
              </w:rPr>
              <w:t xml:space="preserve">     &lt;% } else { %&gt;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&lt;i class="&lt;%= link.icon %&gt;"&gt;&lt;/i&gt;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for (let icon of (Array.isArray(link.icon) ? link.icon : [link.icon])) { %&gt;&lt;i class="&lt;%= icon %&gt;"&gt;&lt;/i&gt;&amp;nbsp;&lt;% } %&gt;</w:t>
            </w:r>
            <w:r w:rsidRPr="00613BB9">
              <w:rPr>
                <w:rFonts w:ascii="Source Code Pro" w:hAnsi="Source Code Pro"/>
                <w:sz w:val="23"/>
                <w:szCs w:val="23"/>
              </w:rPr>
              <w:br/>
            </w:r>
            <w:r w:rsidRPr="00613BB9">
              <w:rPr>
                <w:rStyle w:val="line"/>
                <w:rFonts w:ascii="Source Code Pro" w:hAnsi="Source Code Pro"/>
                <w:sz w:val="23"/>
                <w:szCs w:val="23"/>
              </w:rPr>
              <w:t xml:space="preserve">     &lt;% } %&gt;</w:t>
            </w:r>
          </w:p>
        </w:tc>
      </w:tr>
    </w:tbl>
    <w:p w14:paraId="2DEA551D" w14:textId="77777777" w:rsidR="003374B8" w:rsidRPr="00613BB9" w:rsidRDefault="003374B8" w:rsidP="000154A0">
      <w:pPr>
        <w:shd w:val="clear" w:color="auto" w:fill="FFFFFF"/>
        <w:rPr>
          <w:rFonts w:ascii="Roboto" w:hAnsi="Roboto"/>
          <w:sz w:val="24"/>
          <w:szCs w:val="24"/>
        </w:rPr>
      </w:pPr>
      <w:r w:rsidRPr="00613BB9">
        <w:rPr>
          <w:rFonts w:ascii="Source Code Pro" w:hAnsi="Source Code Pro"/>
        </w:rPr>
        <w:t>diff:includes/specs/icon_link.spec.js</w:t>
      </w:r>
    </w:p>
    <w:tbl>
      <w:tblPr>
        <w:tblW w:w="0" w:type="dxa"/>
        <w:tblCellMar>
          <w:top w:w="15" w:type="dxa"/>
          <w:left w:w="15" w:type="dxa"/>
          <w:bottom w:w="15" w:type="dxa"/>
          <w:right w:w="15" w:type="dxa"/>
        </w:tblCellMar>
        <w:tblLook w:val="04A0" w:firstRow="1" w:lastRow="0" w:firstColumn="1" w:lastColumn="0" w:noHBand="0" w:noVBand="1"/>
      </w:tblPr>
      <w:tblGrid>
        <w:gridCol w:w="498"/>
        <w:gridCol w:w="5535"/>
      </w:tblGrid>
      <w:tr w:rsidR="003374B8" w:rsidRPr="00613BB9" w14:paraId="6EA6D2FA" w14:textId="77777777" w:rsidTr="00B371E8">
        <w:tc>
          <w:tcPr>
            <w:tcW w:w="0" w:type="auto"/>
            <w:tcBorders>
              <w:top w:val="nil"/>
              <w:left w:val="nil"/>
              <w:bottom w:val="nil"/>
              <w:right w:val="nil"/>
            </w:tcBorders>
            <w:tcMar>
              <w:top w:w="120" w:type="dxa"/>
              <w:left w:w="180" w:type="dxa"/>
              <w:bottom w:w="120" w:type="dxa"/>
              <w:right w:w="180" w:type="dxa"/>
            </w:tcMar>
            <w:hideMark/>
          </w:tcPr>
          <w:p w14:paraId="11D00CB5" w14:textId="77777777" w:rsidR="003374B8" w:rsidRPr="00613BB9" w:rsidRDefault="003374B8" w:rsidP="000154A0">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lastRenderedPageBreak/>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7584470E" w14:textId="77777777" w:rsidR="003374B8" w:rsidRPr="00613BB9" w:rsidRDefault="003374B8" w:rsidP="000154A0">
            <w:pPr>
              <w:pStyle w:val="HTML"/>
              <w:rPr>
                <w:rFonts w:ascii="Source Code Pro" w:hAnsi="Source Code Pro"/>
                <w:sz w:val="23"/>
                <w:szCs w:val="23"/>
              </w:rPr>
            </w:pPr>
            <w:r w:rsidRPr="00613BB9">
              <w:rPr>
                <w:rStyle w:val="line"/>
                <w:rFonts w:ascii="Source Code Pro" w:hAnsi="Source Code Pro"/>
                <w:sz w:val="23"/>
                <w:szCs w:val="23"/>
              </w:rPr>
              <w:lastRenderedPageBreak/>
              <w:t xml:space="preserve">     icon: {</w:t>
            </w:r>
            <w:r w:rsidRPr="00613BB9">
              <w:rPr>
                <w:rFonts w:ascii="Source Code Pro" w:hAnsi="Source Code Pro"/>
                <w:sz w:val="23"/>
                <w:szCs w:val="23"/>
              </w:rPr>
              <w:br/>
            </w:r>
            <w:r w:rsidRPr="00613BB9">
              <w:rPr>
                <w:rStyle w:val="line"/>
                <w:rFonts w:ascii="Source Code Pro" w:hAnsi="Source Code Pro"/>
                <w:sz w:val="23"/>
                <w:szCs w:val="23"/>
              </w:rPr>
              <w:t xml:space="preserve">         [required]: true,</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lastRenderedPageBreak/>
              <w:t>-        [type]: 'string',</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[type]: ['string', 'array'],</w:t>
            </w:r>
            <w:r w:rsidRPr="00613BB9">
              <w:rPr>
                <w:rFonts w:ascii="Source Code Pro" w:hAnsi="Source Code Pro"/>
                <w:sz w:val="23"/>
                <w:szCs w:val="23"/>
              </w:rPr>
              <w:br/>
            </w:r>
            <w:r w:rsidRPr="00613BB9">
              <w:rPr>
                <w:rStyle w:val="line"/>
                <w:rFonts w:ascii="Source Code Pro" w:hAnsi="Source Code Pro"/>
                <w:sz w:val="23"/>
                <w:szCs w:val="23"/>
              </w:rPr>
              <w:t xml:space="preserve">         [doc]: 'Link icon class names'</w:t>
            </w:r>
          </w:p>
        </w:tc>
      </w:tr>
    </w:tbl>
    <w:p w14:paraId="10F8BA6F" w14:textId="77777777" w:rsidR="003374B8" w:rsidRPr="00613BB9" w:rsidRDefault="003374B8" w:rsidP="000154A0">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lastRenderedPageBreak/>
        <w:t>_config.yml</w:t>
      </w:r>
      <w:r w:rsidRPr="00613BB9">
        <w:rPr>
          <w:rFonts w:ascii="Roboto" w:hAnsi="Roboto"/>
        </w:rPr>
        <w:t> </w:t>
      </w:r>
      <w:r w:rsidRPr="00613BB9">
        <w:rPr>
          <w:rFonts w:ascii="Roboto" w:hAnsi="Roboto"/>
        </w:rPr>
        <w:t>中配置如下</w:t>
      </w:r>
    </w:p>
    <w:p w14:paraId="3114E04F" w14:textId="77777777" w:rsidR="003374B8" w:rsidRPr="00613BB9" w:rsidRDefault="003374B8" w:rsidP="000154A0">
      <w:pPr>
        <w:shd w:val="clear" w:color="auto" w:fill="FFFFFF"/>
        <w:rPr>
          <w:rFonts w:ascii="Roboto" w:hAnsi="Roboto"/>
        </w:rPr>
      </w:pPr>
      <w:r w:rsidRPr="00613BB9">
        <w:rPr>
          <w:rFonts w:ascii="Source Code Pro" w:hAnsi="Source Code Pro"/>
        </w:rPr>
        <w:t>_config.yml</w:t>
      </w:r>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374B8" w:rsidRPr="00613BB9" w14:paraId="00D59655" w14:textId="77777777" w:rsidTr="00B371E8">
        <w:tc>
          <w:tcPr>
            <w:tcW w:w="0" w:type="auto"/>
            <w:tcBorders>
              <w:top w:val="nil"/>
              <w:left w:val="nil"/>
              <w:bottom w:val="nil"/>
              <w:right w:val="nil"/>
            </w:tcBorders>
            <w:tcMar>
              <w:top w:w="120" w:type="dxa"/>
              <w:left w:w="180" w:type="dxa"/>
              <w:bottom w:w="120" w:type="dxa"/>
              <w:right w:w="180" w:type="dxa"/>
            </w:tcMar>
            <w:hideMark/>
          </w:tcPr>
          <w:p w14:paraId="08EE0215" w14:textId="77777777" w:rsidR="003374B8" w:rsidRPr="00613BB9" w:rsidRDefault="003374B8" w:rsidP="000154A0">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p>
        </w:tc>
        <w:tc>
          <w:tcPr>
            <w:tcW w:w="0" w:type="auto"/>
            <w:tcBorders>
              <w:top w:val="nil"/>
              <w:left w:val="nil"/>
              <w:bottom w:val="nil"/>
              <w:right w:val="nil"/>
            </w:tcBorders>
            <w:tcMar>
              <w:top w:w="120" w:type="dxa"/>
              <w:left w:w="180" w:type="dxa"/>
              <w:bottom w:w="120" w:type="dxa"/>
              <w:right w:w="180" w:type="dxa"/>
            </w:tcMar>
            <w:hideMark/>
          </w:tcPr>
          <w:p w14:paraId="2DD288C4" w14:textId="77777777" w:rsidR="003374B8" w:rsidRPr="00613BB9" w:rsidRDefault="003374B8" w:rsidP="000154A0">
            <w:pPr>
              <w:pStyle w:val="HTML"/>
              <w:rPr>
                <w:rFonts w:ascii="Source Code Pro" w:hAnsi="Source Code Pro"/>
                <w:sz w:val="23"/>
                <w:szCs w:val="23"/>
              </w:rPr>
            </w:pPr>
            <w:r w:rsidRPr="00613BB9">
              <w:rPr>
                <w:rStyle w:val="hljs-attr"/>
                <w:rFonts w:ascii="Source Code Pro" w:hAnsi="Source Code Pro"/>
                <w:sz w:val="23"/>
                <w:szCs w:val="23"/>
              </w:rPr>
              <w:t>footer:</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links: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CC BY-NC-SA 4.0:</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icon:</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fa-creative-commons-by</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fa-creative-commons-nc</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fa-creative-commons-sa</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url:</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'https://creativecommons.org/licenses/by-nc-sa/4.0/'</w:t>
            </w:r>
          </w:p>
        </w:tc>
      </w:tr>
    </w:tbl>
    <w:p w14:paraId="1CF4E72A" w14:textId="77777777" w:rsidR="003374B8" w:rsidRPr="00613BB9" w:rsidRDefault="003374B8" w:rsidP="000154A0">
      <w:pPr>
        <w:pStyle w:val="5"/>
        <w:rPr>
          <w:rFonts w:ascii="Roboto" w:hAnsi="Roboto"/>
          <w:b w:val="0"/>
          <w:bCs w:val="0"/>
          <w:sz w:val="30"/>
          <w:szCs w:val="30"/>
        </w:rPr>
      </w:pPr>
      <w:bookmarkStart w:id="828" w:name="_Toc46395423"/>
      <w:r w:rsidRPr="00613BB9">
        <w:rPr>
          <w:rFonts w:ascii="Roboto" w:hAnsi="Roboto"/>
          <w:b w:val="0"/>
          <w:bCs w:val="0"/>
          <w:sz w:val="30"/>
          <w:szCs w:val="30"/>
        </w:rPr>
        <w:t>可以配置文章开头是否显示图片</w:t>
      </w:r>
      <w:bookmarkEnd w:id="828"/>
    </w:p>
    <w:p w14:paraId="7A54F725" w14:textId="77777777" w:rsidR="003374B8" w:rsidRPr="00613BB9" w:rsidRDefault="003374B8" w:rsidP="00853618">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Icarus</w:t>
      </w:r>
      <w:r w:rsidRPr="00613BB9">
        <w:rPr>
          <w:rFonts w:ascii="Roboto" w:hAnsi="Roboto"/>
        </w:rPr>
        <w:t> </w:t>
      </w:r>
      <w:r w:rsidRPr="00613BB9">
        <w:rPr>
          <w:rFonts w:ascii="Roboto" w:hAnsi="Roboto"/>
        </w:rPr>
        <w:t>支持文章设置一个图片，在文章开头、最近的文章、时间线等地方显示。但有些图放大之后会显得很不协调，因此修改以支持自定义是否显示。修改</w:t>
      </w:r>
      <w:r w:rsidRPr="00613BB9">
        <w:rPr>
          <w:rFonts w:ascii="Roboto" w:hAnsi="Roboto"/>
        </w:rPr>
        <w:t> </w:t>
      </w:r>
      <w:r w:rsidRPr="00613BB9">
        <w:rPr>
          <w:rStyle w:val="HTML1"/>
          <w:rFonts w:ascii="Source Code Pro" w:hAnsi="Source Code Pro"/>
          <w:sz w:val="23"/>
          <w:szCs w:val="23"/>
        </w:rPr>
        <w:t>has_thumbnail</w:t>
      </w:r>
      <w:r w:rsidRPr="00613BB9">
        <w:rPr>
          <w:rFonts w:ascii="Roboto" w:hAnsi="Roboto"/>
        </w:rPr>
        <w:t> </w:t>
      </w:r>
      <w:r w:rsidRPr="00613BB9">
        <w:rPr>
          <w:rFonts w:ascii="Roboto" w:hAnsi="Roboto"/>
        </w:rPr>
        <w:t>方法，增加参数</w:t>
      </w:r>
      <w:r w:rsidRPr="00613BB9">
        <w:rPr>
          <w:rFonts w:ascii="Roboto" w:hAnsi="Roboto"/>
        </w:rPr>
        <w:t> </w:t>
      </w:r>
      <w:r w:rsidRPr="00613BB9">
        <w:rPr>
          <w:rStyle w:val="HTML1"/>
          <w:rFonts w:ascii="Source Code Pro" w:hAnsi="Source Code Pro"/>
          <w:sz w:val="23"/>
          <w:szCs w:val="23"/>
        </w:rPr>
        <w:t>isArticle</w:t>
      </w:r>
      <w:r w:rsidRPr="00613BB9">
        <w:rPr>
          <w:rFonts w:ascii="Roboto" w:hAnsi="Roboto"/>
        </w:rPr>
        <w:t> </w:t>
      </w:r>
      <w:r w:rsidRPr="00613BB9">
        <w:rPr>
          <w:rFonts w:ascii="Roboto" w:hAnsi="Roboto"/>
        </w:rPr>
        <w:t>参数，默认</w:t>
      </w:r>
      <w:r w:rsidRPr="00613BB9">
        <w:rPr>
          <w:rFonts w:ascii="Roboto" w:hAnsi="Roboto"/>
        </w:rPr>
        <w:t> </w:t>
      </w:r>
      <w:r w:rsidRPr="00613BB9">
        <w:rPr>
          <w:rStyle w:val="HTML1"/>
          <w:rFonts w:ascii="Source Code Pro" w:hAnsi="Source Code Pro"/>
          <w:sz w:val="23"/>
          <w:szCs w:val="23"/>
        </w:rPr>
        <w:t>false</w:t>
      </w:r>
      <w:r w:rsidRPr="00613BB9">
        <w:rPr>
          <w:rFonts w:ascii="Roboto" w:hAnsi="Roboto"/>
        </w:rPr>
        <w:t>，并在文章页面修改调用参数。</w:t>
      </w:r>
    </w:p>
    <w:p w14:paraId="289A3753" w14:textId="77777777" w:rsidR="003374B8" w:rsidRPr="00613BB9" w:rsidRDefault="003374B8" w:rsidP="00853618">
      <w:pPr>
        <w:shd w:val="clear" w:color="auto" w:fill="FFFFFF"/>
        <w:rPr>
          <w:rFonts w:ascii="Roboto" w:hAnsi="Roboto"/>
        </w:rPr>
      </w:pPr>
      <w:r w:rsidRPr="00613BB9">
        <w:rPr>
          <w:rFonts w:ascii="Source Code Pro" w:hAnsi="Source Code Pro"/>
        </w:rPr>
        <w:t>diff:includes/helpers/page.js</w:t>
      </w:r>
    </w:p>
    <w:tbl>
      <w:tblPr>
        <w:tblW w:w="0" w:type="dxa"/>
        <w:tblCellMar>
          <w:top w:w="15" w:type="dxa"/>
          <w:left w:w="15" w:type="dxa"/>
          <w:bottom w:w="15" w:type="dxa"/>
          <w:right w:w="15" w:type="dxa"/>
        </w:tblCellMar>
        <w:tblLook w:val="04A0" w:firstRow="1" w:lastRow="0" w:firstColumn="1" w:lastColumn="0" w:noHBand="0" w:noVBand="1"/>
      </w:tblPr>
      <w:tblGrid>
        <w:gridCol w:w="636"/>
        <w:gridCol w:w="7670"/>
      </w:tblGrid>
      <w:tr w:rsidR="003374B8" w:rsidRPr="00613BB9" w14:paraId="61541231" w14:textId="77777777" w:rsidTr="00B371E8">
        <w:tc>
          <w:tcPr>
            <w:tcW w:w="0" w:type="auto"/>
            <w:tcBorders>
              <w:top w:val="nil"/>
              <w:left w:val="nil"/>
              <w:bottom w:val="nil"/>
              <w:right w:val="nil"/>
            </w:tcBorders>
            <w:tcMar>
              <w:top w:w="120" w:type="dxa"/>
              <w:left w:w="180" w:type="dxa"/>
              <w:bottom w:w="120" w:type="dxa"/>
              <w:right w:w="180" w:type="dxa"/>
            </w:tcMar>
            <w:hideMark/>
          </w:tcPr>
          <w:p w14:paraId="3F49242C" w14:textId="77777777" w:rsidR="003374B8" w:rsidRPr="00613BB9" w:rsidRDefault="003374B8" w:rsidP="00853618">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p>
        </w:tc>
        <w:tc>
          <w:tcPr>
            <w:tcW w:w="0" w:type="auto"/>
            <w:tcBorders>
              <w:top w:val="nil"/>
              <w:left w:val="nil"/>
              <w:bottom w:val="nil"/>
              <w:right w:val="nil"/>
            </w:tcBorders>
            <w:tcMar>
              <w:top w:w="120" w:type="dxa"/>
              <w:left w:w="180" w:type="dxa"/>
              <w:bottom w:w="120" w:type="dxa"/>
              <w:right w:w="180" w:type="dxa"/>
            </w:tcMar>
            <w:hideMark/>
          </w:tcPr>
          <w:p w14:paraId="73FD8E96" w14:textId="77777777" w:rsidR="003374B8" w:rsidRPr="00613BB9" w:rsidRDefault="003374B8" w:rsidP="00853618">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    hexo.extend.helper.register('has_thumbnail', function (post)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hexo.extend.helper.register('has_thumbnail', function (post, isArticle = false) {</w:t>
            </w:r>
            <w:r w:rsidRPr="00613BB9">
              <w:rPr>
                <w:rFonts w:ascii="Source Code Pro" w:hAnsi="Source Code Pro"/>
                <w:sz w:val="23"/>
                <w:szCs w:val="23"/>
              </w:rPr>
              <w:br/>
            </w:r>
            <w:r w:rsidRPr="00613BB9">
              <w:rPr>
                <w:rStyle w:val="line"/>
                <w:rFonts w:ascii="Source Code Pro" w:hAnsi="Source Code Pro"/>
                <w:sz w:val="23"/>
                <w:szCs w:val="23"/>
              </w:rPr>
              <w:t xml:space="preserve">         const getConfig = hexo.extend.helper.get('get_config').bind(this);</w:t>
            </w:r>
            <w:r w:rsidRPr="00613BB9">
              <w:rPr>
                <w:rFonts w:ascii="Source Code Pro" w:hAnsi="Source Code Pro"/>
                <w:sz w:val="23"/>
                <w:szCs w:val="23"/>
              </w:rPr>
              <w:br/>
            </w:r>
            <w:r w:rsidRPr="00613BB9">
              <w:rPr>
                <w:rStyle w:val="line"/>
                <w:rFonts w:ascii="Source Code Pro" w:hAnsi="Source Code Pro"/>
                <w:sz w:val="23"/>
                <w:szCs w:val="23"/>
              </w:rPr>
              <w:t xml:space="preserve">         const allowThumbnail = getConfig('article.thumbnail', true);</w:t>
            </w:r>
            <w:r w:rsidRPr="00613BB9">
              <w:rPr>
                <w:rFonts w:ascii="Source Code Pro" w:hAnsi="Source Code Pro"/>
                <w:sz w:val="23"/>
                <w:szCs w:val="23"/>
              </w:rPr>
              <w:br/>
            </w:r>
            <w:r w:rsidRPr="00613BB9">
              <w:rPr>
                <w:rStyle w:val="line"/>
                <w:rFonts w:ascii="Source Code Pro" w:hAnsi="Source Code Pro"/>
                <w:sz w:val="23"/>
                <w:szCs w:val="23"/>
              </w:rPr>
              <w:t xml:space="preserve">         if (!allowThumbnail) {</w:t>
            </w:r>
            <w:r w:rsidRPr="00613BB9">
              <w:rPr>
                <w:rFonts w:ascii="Source Code Pro" w:hAnsi="Source Code Pro"/>
                <w:sz w:val="23"/>
                <w:szCs w:val="23"/>
              </w:rPr>
              <w:br/>
            </w:r>
            <w:r w:rsidRPr="00613BB9">
              <w:rPr>
                <w:rStyle w:val="line"/>
                <w:rFonts w:ascii="Source Code Pro" w:hAnsi="Source Code Pro"/>
                <w:sz w:val="23"/>
                <w:szCs w:val="23"/>
              </w:rPr>
              <w:t xml:space="preserve">             return false;</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if (isArticle &amp;&amp; post['article-thumbnail'] === false){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false;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t>
            </w:r>
            <w:r w:rsidRPr="00613BB9">
              <w:rPr>
                <w:rFonts w:ascii="Source Code Pro" w:hAnsi="Source Code Pro"/>
                <w:sz w:val="23"/>
                <w:szCs w:val="23"/>
              </w:rPr>
              <w:br/>
            </w:r>
            <w:r w:rsidRPr="00613BB9">
              <w:rPr>
                <w:rStyle w:val="line"/>
                <w:rFonts w:ascii="Source Code Pro" w:hAnsi="Source Code Pro"/>
                <w:sz w:val="23"/>
                <w:szCs w:val="23"/>
              </w:rPr>
              <w:t xml:space="preserve">         return post.hasOwnProperty('thumbnail') &amp;&amp; post.thumbnail;</w:t>
            </w:r>
          </w:p>
        </w:tc>
      </w:tr>
    </w:tbl>
    <w:p w14:paraId="714ACBD2" w14:textId="77777777" w:rsidR="003374B8" w:rsidRPr="00613BB9" w:rsidRDefault="003374B8" w:rsidP="00853618">
      <w:pPr>
        <w:shd w:val="clear" w:color="auto" w:fill="FFFFFF"/>
        <w:rPr>
          <w:rFonts w:ascii="Roboto" w:hAnsi="Roboto"/>
          <w:sz w:val="24"/>
          <w:szCs w:val="24"/>
        </w:rPr>
      </w:pPr>
      <w:r w:rsidRPr="00613BB9">
        <w:rPr>
          <w:rFonts w:ascii="Source Code Pro" w:hAnsi="Source Code Pro"/>
        </w:rPr>
        <w:lastRenderedPageBreak/>
        <w:t>diff:layout/common/article.ejs</w:t>
      </w:r>
    </w:p>
    <w:tbl>
      <w:tblPr>
        <w:tblW w:w="0" w:type="dxa"/>
        <w:tblCellMar>
          <w:top w:w="15" w:type="dxa"/>
          <w:left w:w="15" w:type="dxa"/>
          <w:bottom w:w="15" w:type="dxa"/>
          <w:right w:w="15" w:type="dxa"/>
        </w:tblCellMar>
        <w:tblLook w:val="04A0" w:firstRow="1" w:lastRow="0" w:firstColumn="1" w:lastColumn="0" w:noHBand="0" w:noVBand="1"/>
      </w:tblPr>
      <w:tblGrid>
        <w:gridCol w:w="498"/>
        <w:gridCol w:w="6202"/>
      </w:tblGrid>
      <w:tr w:rsidR="003374B8" w:rsidRPr="00613BB9" w14:paraId="0FD07158" w14:textId="77777777" w:rsidTr="00B371E8">
        <w:tc>
          <w:tcPr>
            <w:tcW w:w="0" w:type="auto"/>
            <w:tcBorders>
              <w:top w:val="nil"/>
              <w:left w:val="nil"/>
              <w:bottom w:val="nil"/>
              <w:right w:val="nil"/>
            </w:tcBorders>
            <w:tcMar>
              <w:top w:w="120" w:type="dxa"/>
              <w:left w:w="180" w:type="dxa"/>
              <w:bottom w:w="120" w:type="dxa"/>
              <w:right w:w="180" w:type="dxa"/>
            </w:tcMar>
            <w:hideMark/>
          </w:tcPr>
          <w:p w14:paraId="5D7A3850" w14:textId="77777777" w:rsidR="003374B8" w:rsidRPr="00613BB9" w:rsidRDefault="003374B8" w:rsidP="00853618">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p>
        </w:tc>
        <w:tc>
          <w:tcPr>
            <w:tcW w:w="0" w:type="auto"/>
            <w:tcBorders>
              <w:top w:val="nil"/>
              <w:left w:val="nil"/>
              <w:bottom w:val="nil"/>
              <w:right w:val="nil"/>
            </w:tcBorders>
            <w:tcMar>
              <w:top w:w="120" w:type="dxa"/>
              <w:left w:w="180" w:type="dxa"/>
              <w:bottom w:w="120" w:type="dxa"/>
              <w:right w:w="180" w:type="dxa"/>
            </w:tcMar>
            <w:hideMark/>
          </w:tcPr>
          <w:p w14:paraId="34CF4D2C" w14:textId="77777777" w:rsidR="003374B8" w:rsidRPr="00613BB9" w:rsidRDefault="003374B8" w:rsidP="00853618">
            <w:pPr>
              <w:pStyle w:val="HTML"/>
              <w:rPr>
                <w:rFonts w:ascii="Source Code Pro" w:hAnsi="Source Code Pro"/>
                <w:sz w:val="23"/>
                <w:szCs w:val="23"/>
              </w:rPr>
            </w:pPr>
            <w:r w:rsidRPr="00613BB9">
              <w:rPr>
                <w:rStyle w:val="line"/>
                <w:rFonts w:ascii="Source Code Pro" w:hAnsi="Source Code Pro"/>
                <w:sz w:val="23"/>
                <w:szCs w:val="23"/>
              </w:rPr>
              <w:t xml:space="preserve"> &lt;div class="card"&gt;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 if (has_thumbnail(post))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(has_thumbnail(post, true)) { %&gt;</w:t>
            </w:r>
            <w:r w:rsidRPr="00613BB9">
              <w:rPr>
                <w:rFonts w:ascii="Source Code Pro" w:hAnsi="Source Code Pro"/>
                <w:sz w:val="23"/>
                <w:szCs w:val="23"/>
              </w:rPr>
              <w:br/>
            </w:r>
            <w:r w:rsidRPr="00613BB9">
              <w:rPr>
                <w:rStyle w:val="line"/>
                <w:rFonts w:ascii="Source Code Pro" w:hAnsi="Source Code Pro"/>
                <w:sz w:val="23"/>
                <w:szCs w:val="23"/>
              </w:rPr>
              <w:t xml:space="preserve">     &lt;div class="card-image"&gt;</w:t>
            </w:r>
          </w:p>
        </w:tc>
      </w:tr>
    </w:tbl>
    <w:p w14:paraId="4A990713" w14:textId="77777777" w:rsidR="003374B8" w:rsidRPr="00613BB9" w:rsidRDefault="003374B8" w:rsidP="00853618">
      <w:pPr>
        <w:pStyle w:val="a3"/>
        <w:shd w:val="clear" w:color="auto" w:fill="FFFFFF"/>
        <w:spacing w:before="0" w:beforeAutospacing="0" w:after="240" w:afterAutospacing="0"/>
        <w:rPr>
          <w:rFonts w:ascii="Roboto" w:hAnsi="Roboto"/>
        </w:rPr>
      </w:pPr>
      <w:r w:rsidRPr="00613BB9">
        <w:rPr>
          <w:rFonts w:ascii="Roboto" w:hAnsi="Roboto"/>
        </w:rPr>
        <w:t>这样修改之后，如果文章</w:t>
      </w:r>
      <w:r w:rsidRPr="00613BB9">
        <w:rPr>
          <w:rFonts w:ascii="Roboto" w:hAnsi="Roboto"/>
        </w:rPr>
        <w:t> </w:t>
      </w:r>
      <w:r w:rsidRPr="00613BB9">
        <w:rPr>
          <w:rStyle w:val="HTML1"/>
          <w:rFonts w:ascii="Source Code Pro" w:hAnsi="Source Code Pro"/>
          <w:sz w:val="23"/>
          <w:szCs w:val="23"/>
        </w:rPr>
        <w:t>meta</w:t>
      </w:r>
      <w:r w:rsidRPr="00613BB9">
        <w:rPr>
          <w:rFonts w:ascii="Roboto" w:hAnsi="Roboto"/>
        </w:rPr>
        <w:t> </w:t>
      </w:r>
      <w:r w:rsidRPr="00613BB9">
        <w:rPr>
          <w:rFonts w:ascii="Roboto" w:hAnsi="Roboto"/>
        </w:rPr>
        <w:t>信息中包含</w:t>
      </w:r>
      <w:r w:rsidRPr="00613BB9">
        <w:rPr>
          <w:rFonts w:ascii="Roboto" w:hAnsi="Roboto"/>
        </w:rPr>
        <w:t> </w:t>
      </w:r>
      <w:r w:rsidRPr="00613BB9">
        <w:rPr>
          <w:rStyle w:val="HTML1"/>
          <w:rFonts w:ascii="Source Code Pro" w:hAnsi="Source Code Pro"/>
          <w:sz w:val="23"/>
          <w:szCs w:val="23"/>
        </w:rPr>
        <w:t>article-thumbnail: false</w:t>
      </w:r>
      <w:r w:rsidRPr="00613BB9">
        <w:rPr>
          <w:rFonts w:ascii="Roboto" w:hAnsi="Roboto"/>
        </w:rPr>
        <w:t>，就可以取消图片的显示。</w:t>
      </w:r>
    </w:p>
    <w:p w14:paraId="39C3DEB4" w14:textId="4BE1806D" w:rsidR="00AC6030" w:rsidRDefault="00AC6030" w:rsidP="0043223C">
      <w:pPr>
        <w:pStyle w:val="5"/>
        <w:rPr>
          <w:rFonts w:ascii="Roboto" w:hAnsi="Roboto"/>
          <w:b w:val="0"/>
          <w:bCs w:val="0"/>
          <w:sz w:val="30"/>
          <w:szCs w:val="30"/>
        </w:rPr>
      </w:pPr>
      <w:bookmarkStart w:id="829" w:name="_Toc46395424"/>
      <w:r w:rsidRPr="00AC6030">
        <w:rPr>
          <w:rFonts w:ascii="Roboto" w:hAnsi="Roboto"/>
          <w:b w:val="0"/>
          <w:bCs w:val="0"/>
          <w:sz w:val="30"/>
          <w:szCs w:val="30"/>
        </w:rPr>
        <w:t>ShareThis</w:t>
      </w:r>
      <w:bookmarkEnd w:id="829"/>
      <w:r>
        <w:rPr>
          <w:rFonts w:ascii="Roboto" w:hAnsi="Roboto" w:hint="eastAsia"/>
          <w:b w:val="0"/>
          <w:bCs w:val="0"/>
          <w:sz w:val="30"/>
          <w:szCs w:val="30"/>
        </w:rPr>
        <w:t xml:space="preserve"> </w:t>
      </w:r>
    </w:p>
    <w:p w14:paraId="13BCDC0A" w14:textId="77777777" w:rsidR="00880644" w:rsidRDefault="00880644" w:rsidP="00880644">
      <w:pPr>
        <w:widowControl/>
        <w:shd w:val="clear" w:color="auto" w:fill="FFFFFF"/>
        <w:jc w:val="left"/>
        <w:rPr>
          <w:rFonts w:ascii="Roboto" w:hAnsi="Roboto"/>
          <w:color w:val="4A4A4A"/>
          <w:sz w:val="23"/>
          <w:szCs w:val="23"/>
        </w:rPr>
      </w:pPr>
      <w:r>
        <w:rPr>
          <w:rStyle w:val="a6"/>
          <w:rFonts w:ascii="Roboto" w:hAnsi="Roboto"/>
          <w:color w:val="363636"/>
          <w:sz w:val="23"/>
          <w:szCs w:val="23"/>
        </w:rPr>
        <w:t>安装指南</w:t>
      </w:r>
      <w:r>
        <w:rPr>
          <w:rFonts w:ascii="Roboto" w:hAnsi="Roboto"/>
          <w:color w:val="4A4A4A"/>
          <w:sz w:val="23"/>
          <w:szCs w:val="23"/>
        </w:rPr>
        <w:t> </w:t>
      </w:r>
      <w:hyperlink r:id="rId2325" w:history="1">
        <w:r>
          <w:rPr>
            <w:rStyle w:val="a4"/>
            <w:rFonts w:ascii="Roboto" w:hAnsi="Roboto"/>
            <w:color w:val="FFFFFF"/>
            <w:sz w:val="23"/>
            <w:szCs w:val="23"/>
            <w:shd w:val="clear" w:color="auto" w:fill="48C774"/>
          </w:rPr>
          <w:t>在线预览</w:t>
        </w:r>
      </w:hyperlink>
    </w:p>
    <w:p w14:paraId="4F522F38" w14:textId="77777777" w:rsidR="00880644" w:rsidRDefault="00880644" w:rsidP="00907565">
      <w:pPr>
        <w:pStyle w:val="a3"/>
        <w:numPr>
          <w:ilvl w:val="0"/>
          <w:numId w:val="177"/>
        </w:numPr>
        <w:shd w:val="clear" w:color="auto" w:fill="FFFFFF"/>
        <w:spacing w:before="0" w:beforeAutospacing="0" w:after="0" w:afterAutospacing="0"/>
        <w:ind w:left="480"/>
        <w:rPr>
          <w:rFonts w:ascii="Roboto" w:hAnsi="Roboto"/>
          <w:color w:val="4A4A4A"/>
          <w:sz w:val="23"/>
          <w:szCs w:val="23"/>
        </w:rPr>
      </w:pPr>
      <w:r>
        <w:rPr>
          <w:rFonts w:ascii="Roboto" w:hAnsi="Roboto"/>
          <w:color w:val="4A4A4A"/>
          <w:sz w:val="23"/>
          <w:szCs w:val="23"/>
        </w:rPr>
        <w:t>访问</w:t>
      </w:r>
      <w:hyperlink r:id="rId2326" w:tgtFrame="_blank" w:history="1">
        <w:r>
          <w:rPr>
            <w:rStyle w:val="a4"/>
            <w:rFonts w:ascii="Roboto" w:hAnsi="Roboto"/>
            <w:color w:val="3273DC"/>
            <w:sz w:val="23"/>
            <w:szCs w:val="23"/>
          </w:rPr>
          <w:t>ShareThis</w:t>
        </w:r>
      </w:hyperlink>
      <w:r>
        <w:rPr>
          <w:rFonts w:ascii="Roboto" w:hAnsi="Roboto"/>
          <w:color w:val="4A4A4A"/>
          <w:sz w:val="23"/>
          <w:szCs w:val="23"/>
        </w:rPr>
        <w:t>并点击页面上的</w:t>
      </w:r>
      <w:r>
        <w:rPr>
          <w:rFonts w:ascii="Roboto" w:hAnsi="Roboto"/>
          <w:color w:val="4A4A4A"/>
          <w:sz w:val="23"/>
          <w:szCs w:val="23"/>
        </w:rPr>
        <w:t>“</w:t>
      </w:r>
      <w:r>
        <w:rPr>
          <w:rFonts w:ascii="Roboto" w:hAnsi="Roboto"/>
          <w:color w:val="4A4A4A"/>
          <w:sz w:val="23"/>
          <w:szCs w:val="23"/>
        </w:rPr>
        <w:t>从分享按钮开始</w:t>
      </w:r>
      <w:r>
        <w:rPr>
          <w:rFonts w:ascii="Roboto" w:hAnsi="Roboto"/>
          <w:color w:val="4A4A4A"/>
          <w:sz w:val="23"/>
          <w:szCs w:val="23"/>
        </w:rPr>
        <w:t>”(Start with Share Buttons)</w:t>
      </w:r>
      <w:r>
        <w:rPr>
          <w:rFonts w:ascii="Roboto" w:hAnsi="Roboto"/>
          <w:color w:val="4A4A4A"/>
          <w:sz w:val="23"/>
          <w:szCs w:val="23"/>
        </w:rPr>
        <w:t>按钮。</w:t>
      </w:r>
    </w:p>
    <w:p w14:paraId="1EEA4B0A" w14:textId="77777777" w:rsidR="00880644" w:rsidRDefault="00880644" w:rsidP="00907565">
      <w:pPr>
        <w:pStyle w:val="a3"/>
        <w:numPr>
          <w:ilvl w:val="0"/>
          <w:numId w:val="177"/>
        </w:numPr>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在</w:t>
      </w:r>
      <w:r>
        <w:rPr>
          <w:rFonts w:ascii="Roboto" w:hAnsi="Roboto"/>
          <w:color w:val="4A4A4A"/>
          <w:sz w:val="23"/>
          <w:szCs w:val="23"/>
        </w:rPr>
        <w:t>“</w:t>
      </w:r>
      <w:r>
        <w:rPr>
          <w:rFonts w:ascii="Roboto" w:hAnsi="Roboto"/>
          <w:color w:val="4A4A4A"/>
          <w:sz w:val="23"/>
          <w:szCs w:val="23"/>
        </w:rPr>
        <w:t>选择分享按钮类型</w:t>
      </w:r>
      <w:r>
        <w:rPr>
          <w:rFonts w:ascii="Roboto" w:hAnsi="Roboto"/>
          <w:color w:val="4A4A4A"/>
          <w:sz w:val="23"/>
          <w:szCs w:val="23"/>
        </w:rPr>
        <w:t>”(Choose type of sharing button)</w:t>
      </w:r>
      <w:r>
        <w:rPr>
          <w:rFonts w:ascii="Roboto" w:hAnsi="Roboto"/>
          <w:color w:val="4A4A4A"/>
          <w:sz w:val="23"/>
          <w:szCs w:val="23"/>
        </w:rPr>
        <w:t>页面选择你需要的按钮类型。</w:t>
      </w:r>
      <w:r>
        <w:rPr>
          <w:rFonts w:ascii="Roboto" w:hAnsi="Roboto"/>
          <w:color w:val="4A4A4A"/>
          <w:sz w:val="23"/>
          <w:szCs w:val="23"/>
        </w:rPr>
        <w:t xml:space="preserve"> </w:t>
      </w:r>
      <w:r>
        <w:rPr>
          <w:rFonts w:ascii="Roboto" w:hAnsi="Roboto"/>
          <w:color w:val="4A4A4A"/>
          <w:sz w:val="23"/>
          <w:szCs w:val="23"/>
        </w:rPr>
        <w:t>不要启用</w:t>
      </w:r>
      <w:r>
        <w:rPr>
          <w:rFonts w:ascii="Roboto" w:hAnsi="Roboto"/>
          <w:color w:val="4A4A4A"/>
          <w:sz w:val="23"/>
          <w:szCs w:val="23"/>
        </w:rPr>
        <w:t>”GDPR</w:t>
      </w:r>
      <w:r>
        <w:rPr>
          <w:rFonts w:ascii="Roboto" w:hAnsi="Roboto"/>
          <w:color w:val="4A4A4A"/>
          <w:sz w:val="23"/>
          <w:szCs w:val="23"/>
        </w:rPr>
        <w:t>规范工具</w:t>
      </w:r>
      <w:r>
        <w:rPr>
          <w:rFonts w:ascii="Roboto" w:hAnsi="Roboto"/>
          <w:color w:val="4A4A4A"/>
          <w:sz w:val="23"/>
          <w:szCs w:val="23"/>
        </w:rPr>
        <w:t>“</w:t>
      </w:r>
      <w:r>
        <w:rPr>
          <w:rFonts w:ascii="Roboto" w:hAnsi="Roboto"/>
          <w:color w:val="4A4A4A"/>
          <w:sz w:val="23"/>
          <w:szCs w:val="23"/>
        </w:rPr>
        <w:t>，否则可能会导致一些问题。</w:t>
      </w:r>
      <w:r>
        <w:rPr>
          <w:rFonts w:ascii="Roboto" w:hAnsi="Roboto"/>
          <w:color w:val="4A4A4A"/>
          <w:sz w:val="23"/>
          <w:szCs w:val="23"/>
        </w:rPr>
        <w:t xml:space="preserve"> </w:t>
      </w:r>
      <w:r>
        <w:rPr>
          <w:rFonts w:ascii="Roboto" w:hAnsi="Roboto"/>
          <w:color w:val="4A4A4A"/>
          <w:sz w:val="23"/>
          <w:szCs w:val="23"/>
        </w:rPr>
        <w:t>你也可以点击</w:t>
      </w:r>
      <w:r>
        <w:rPr>
          <w:rFonts w:ascii="Roboto" w:hAnsi="Roboto"/>
          <w:color w:val="4A4A4A"/>
          <w:sz w:val="23"/>
          <w:szCs w:val="23"/>
        </w:rPr>
        <w:t>“</w:t>
      </w:r>
      <w:r>
        <w:rPr>
          <w:rFonts w:ascii="Roboto" w:hAnsi="Roboto"/>
          <w:color w:val="4A4A4A"/>
          <w:sz w:val="23"/>
          <w:szCs w:val="23"/>
        </w:rPr>
        <w:t>自定义你的分享按钮</w:t>
      </w:r>
      <w:r>
        <w:rPr>
          <w:rFonts w:ascii="Roboto" w:hAnsi="Roboto"/>
          <w:color w:val="4A4A4A"/>
          <w:sz w:val="23"/>
          <w:szCs w:val="23"/>
        </w:rPr>
        <w:t>”(Customize your share buttons)</w:t>
      </w:r>
      <w:r>
        <w:rPr>
          <w:rFonts w:ascii="Roboto" w:hAnsi="Roboto"/>
          <w:color w:val="4A4A4A"/>
          <w:sz w:val="23"/>
          <w:szCs w:val="23"/>
        </w:rPr>
        <w:t>链接来进行按钮的进一步配置。</w:t>
      </w:r>
      <w:r>
        <w:rPr>
          <w:rFonts w:ascii="Roboto" w:hAnsi="Roboto"/>
          <w:color w:val="4A4A4A"/>
          <w:sz w:val="23"/>
          <w:szCs w:val="23"/>
        </w:rPr>
        <w:t xml:space="preserve"> </w:t>
      </w:r>
      <w:r>
        <w:rPr>
          <w:rFonts w:ascii="Roboto" w:hAnsi="Roboto"/>
          <w:color w:val="4A4A4A"/>
          <w:sz w:val="23"/>
          <w:szCs w:val="23"/>
        </w:rPr>
        <w:t>完成后点击</w:t>
      </w:r>
      <w:r>
        <w:rPr>
          <w:rFonts w:ascii="Roboto" w:hAnsi="Roboto"/>
          <w:color w:val="4A4A4A"/>
          <w:sz w:val="23"/>
          <w:szCs w:val="23"/>
        </w:rPr>
        <w:t>“</w:t>
      </w:r>
      <w:r>
        <w:rPr>
          <w:rFonts w:ascii="Roboto" w:hAnsi="Roboto"/>
          <w:color w:val="4A4A4A"/>
          <w:sz w:val="23"/>
          <w:szCs w:val="23"/>
        </w:rPr>
        <w:t>下一步</w:t>
      </w:r>
      <w:r>
        <w:rPr>
          <w:rFonts w:ascii="Roboto" w:hAnsi="Roboto"/>
          <w:color w:val="4A4A4A"/>
          <w:sz w:val="23"/>
          <w:szCs w:val="23"/>
        </w:rPr>
        <w:t>”(Next)</w:t>
      </w:r>
      <w:r>
        <w:rPr>
          <w:rFonts w:ascii="Roboto" w:hAnsi="Roboto"/>
          <w:color w:val="4A4A4A"/>
          <w:sz w:val="23"/>
          <w:szCs w:val="23"/>
        </w:rPr>
        <w:t>。</w:t>
      </w:r>
    </w:p>
    <w:p w14:paraId="1D4D945A" w14:textId="3033D931" w:rsidR="00880644" w:rsidRDefault="00880644" w:rsidP="00880644">
      <w:pPr>
        <w:shd w:val="clear" w:color="auto" w:fill="FFFFFF"/>
        <w:ind w:left="480"/>
        <w:rPr>
          <w:rStyle w:val="a4"/>
          <w:color w:val="3273DC"/>
          <w:u w:val="none"/>
        </w:rPr>
      </w:pPr>
      <w:r>
        <w:rPr>
          <w:rFonts w:ascii="Roboto" w:hAnsi="Roboto"/>
          <w:color w:val="4A4A4A"/>
          <w:sz w:val="23"/>
          <w:szCs w:val="23"/>
        </w:rPr>
        <w:fldChar w:fldCharType="begin"/>
      </w:r>
      <w:r>
        <w:rPr>
          <w:rFonts w:ascii="Roboto" w:hAnsi="Roboto"/>
          <w:color w:val="4A4A4A"/>
          <w:sz w:val="23"/>
          <w:szCs w:val="23"/>
        </w:rPr>
        <w:instrText xml:space="preserve"> HYPERLINK "https://blog.zhangruipeng.me/hexo-theme-icarus/gallery/screenshots/sharethis-choose-button-type.png" </w:instrText>
      </w:r>
      <w:r>
        <w:rPr>
          <w:rFonts w:ascii="Roboto" w:hAnsi="Roboto"/>
          <w:color w:val="4A4A4A"/>
          <w:sz w:val="23"/>
          <w:szCs w:val="23"/>
        </w:rPr>
        <w:fldChar w:fldCharType="separate"/>
      </w:r>
      <w:r>
        <w:rPr>
          <w:rFonts w:ascii="Roboto" w:hAnsi="Roboto"/>
          <w:noProof/>
          <w:color w:val="3273DC"/>
          <w:sz w:val="23"/>
          <w:szCs w:val="23"/>
        </w:rPr>
        <mc:AlternateContent>
          <mc:Choice Requires="wps">
            <w:drawing>
              <wp:inline distT="0" distB="0" distL="0" distR="0" wp14:anchorId="20E5394B" wp14:editId="04C5B816">
                <wp:extent cx="3427095" cy="3427095"/>
                <wp:effectExtent l="0" t="0" r="0" b="0"/>
                <wp:docPr id="135" name="矩形 135" descr="选择按钮类型 - ShareThis">
                  <a:hlinkClick xmlns:a="http://schemas.openxmlformats.org/drawingml/2006/main" r:id="rId232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7095" cy="342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17E5B7" id="矩形 135" o:spid="_x0000_s1026" alt="选择按钮类型 - ShareThis" href="https://blog.zhangruipeng.me/hexo-theme-icarus/gallery/screenshots/sharethis-choose-button-type.png" style="width:269.85pt;height:2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" o:button="t" filled="f" stroked="f">
                <v:fill o:detectmouseclick="t"/>
                <o:lock v:ext="edit" aspectratio="t"/>
                <w10:anchorlock/>
              </v:rect>
            </w:pict>
          </mc:Fallback>
        </mc:AlternateContent>
      </w:r>
    </w:p>
    <w:p w14:paraId="444112BE" w14:textId="77777777" w:rsidR="00880644" w:rsidRDefault="00880644" w:rsidP="00880644">
      <w:pPr>
        <w:pStyle w:val="has-text-centered"/>
        <w:shd w:val="clear" w:color="auto" w:fill="FFFFFF"/>
        <w:spacing w:before="0" w:beforeAutospacing="0" w:after="0" w:afterAutospacing="0"/>
        <w:ind w:left="480"/>
        <w:rPr>
          <w:color w:val="7A7A7A"/>
        </w:rPr>
      </w:pPr>
      <w:r>
        <w:rPr>
          <w:rFonts w:ascii="Roboto" w:hAnsi="Roboto"/>
          <w:color w:val="7A7A7A"/>
          <w:sz w:val="23"/>
          <w:szCs w:val="23"/>
        </w:rPr>
        <w:t>选择按钮类型</w:t>
      </w:r>
      <w:r>
        <w:rPr>
          <w:rFonts w:ascii="Roboto" w:hAnsi="Roboto"/>
          <w:color w:val="7A7A7A"/>
          <w:sz w:val="23"/>
          <w:szCs w:val="23"/>
        </w:rPr>
        <w:t xml:space="preserve"> - ShareThis</w:t>
      </w:r>
    </w:p>
    <w:p w14:paraId="0F78D8E5" w14:textId="77777777" w:rsidR="00880644" w:rsidRDefault="00880644" w:rsidP="00880644">
      <w:pPr>
        <w:shd w:val="clear" w:color="auto" w:fill="FFFFFF"/>
        <w:ind w:left="480"/>
        <w:rPr>
          <w:rFonts w:ascii="Roboto" w:hAnsi="Roboto"/>
          <w:color w:val="4A4A4A"/>
          <w:sz w:val="23"/>
          <w:szCs w:val="23"/>
        </w:rPr>
      </w:pPr>
      <w:r>
        <w:rPr>
          <w:rFonts w:ascii="Roboto" w:hAnsi="Roboto"/>
          <w:color w:val="4A4A4A"/>
          <w:sz w:val="23"/>
          <w:szCs w:val="23"/>
        </w:rPr>
        <w:fldChar w:fldCharType="end"/>
      </w:r>
    </w:p>
    <w:p w14:paraId="2A2582D0" w14:textId="77777777" w:rsidR="00880644" w:rsidRDefault="00880644" w:rsidP="00907565">
      <w:pPr>
        <w:pStyle w:val="a3"/>
        <w:numPr>
          <w:ilvl w:val="0"/>
          <w:numId w:val="177"/>
        </w:numPr>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在</w:t>
      </w:r>
      <w:r>
        <w:rPr>
          <w:rFonts w:ascii="Roboto" w:hAnsi="Roboto"/>
          <w:color w:val="4A4A4A"/>
          <w:sz w:val="23"/>
          <w:szCs w:val="23"/>
        </w:rPr>
        <w:t>”</w:t>
      </w:r>
      <w:r>
        <w:rPr>
          <w:rFonts w:ascii="Roboto" w:hAnsi="Roboto"/>
          <w:color w:val="4A4A4A"/>
          <w:sz w:val="23"/>
          <w:szCs w:val="23"/>
        </w:rPr>
        <w:t>选择你的</w:t>
      </w:r>
      <w:r>
        <w:rPr>
          <w:rFonts w:ascii="Roboto" w:hAnsi="Roboto"/>
          <w:color w:val="4A4A4A"/>
          <w:sz w:val="23"/>
          <w:szCs w:val="23"/>
        </w:rPr>
        <w:t>CMS</w:t>
      </w:r>
      <w:r>
        <w:rPr>
          <w:rFonts w:ascii="Roboto" w:hAnsi="Roboto"/>
          <w:color w:val="4A4A4A"/>
          <w:sz w:val="23"/>
          <w:szCs w:val="23"/>
        </w:rPr>
        <w:t>平台</w:t>
      </w:r>
      <w:r>
        <w:rPr>
          <w:rFonts w:ascii="Roboto" w:hAnsi="Roboto"/>
          <w:color w:val="4A4A4A"/>
          <w:sz w:val="23"/>
          <w:szCs w:val="23"/>
        </w:rPr>
        <w:t>“(Choose your CMS platform)</w:t>
      </w:r>
      <w:r>
        <w:rPr>
          <w:rFonts w:ascii="Roboto" w:hAnsi="Roboto"/>
          <w:color w:val="4A4A4A"/>
          <w:sz w:val="23"/>
          <w:szCs w:val="23"/>
        </w:rPr>
        <w:t>页面选择</w:t>
      </w:r>
      <w:r>
        <w:rPr>
          <w:rFonts w:ascii="Roboto" w:hAnsi="Roboto"/>
          <w:color w:val="4A4A4A"/>
          <w:sz w:val="23"/>
          <w:szCs w:val="23"/>
        </w:rPr>
        <w:t>”HTML“</w:t>
      </w:r>
      <w:r>
        <w:rPr>
          <w:rFonts w:ascii="Roboto" w:hAnsi="Roboto"/>
          <w:color w:val="4A4A4A"/>
          <w:sz w:val="23"/>
          <w:szCs w:val="23"/>
        </w:rPr>
        <w:t>并点击</w:t>
      </w:r>
      <w:r>
        <w:rPr>
          <w:rFonts w:ascii="Roboto" w:hAnsi="Roboto"/>
          <w:color w:val="4A4A4A"/>
          <w:sz w:val="23"/>
          <w:szCs w:val="23"/>
        </w:rPr>
        <w:t>”</w:t>
      </w:r>
      <w:r>
        <w:rPr>
          <w:rFonts w:ascii="Roboto" w:hAnsi="Roboto"/>
          <w:color w:val="4A4A4A"/>
          <w:sz w:val="23"/>
          <w:szCs w:val="23"/>
        </w:rPr>
        <w:t>下一步</w:t>
      </w:r>
      <w:r>
        <w:rPr>
          <w:rFonts w:ascii="Roboto" w:hAnsi="Roboto"/>
          <w:color w:val="4A4A4A"/>
          <w:sz w:val="23"/>
          <w:szCs w:val="23"/>
        </w:rPr>
        <w:t>“(Next)</w:t>
      </w:r>
      <w:r>
        <w:rPr>
          <w:rFonts w:ascii="Roboto" w:hAnsi="Roboto"/>
          <w:color w:val="4A4A4A"/>
          <w:sz w:val="23"/>
          <w:szCs w:val="23"/>
        </w:rPr>
        <w:t>。</w:t>
      </w:r>
    </w:p>
    <w:p w14:paraId="7C18332F" w14:textId="4C4AD865" w:rsidR="00880644" w:rsidRDefault="00880644" w:rsidP="00880644">
      <w:pPr>
        <w:shd w:val="clear" w:color="auto" w:fill="FFFFFF"/>
        <w:ind w:left="480"/>
        <w:rPr>
          <w:rStyle w:val="a4"/>
          <w:color w:val="3273DC"/>
          <w:u w:val="none"/>
        </w:rPr>
      </w:pPr>
      <w:r>
        <w:rPr>
          <w:rFonts w:ascii="Roboto" w:hAnsi="Roboto"/>
          <w:color w:val="4A4A4A"/>
          <w:sz w:val="23"/>
          <w:szCs w:val="23"/>
        </w:rPr>
        <w:lastRenderedPageBreak/>
        <w:fldChar w:fldCharType="begin"/>
      </w:r>
      <w:r>
        <w:rPr>
          <w:rFonts w:ascii="Roboto" w:hAnsi="Roboto"/>
          <w:color w:val="4A4A4A"/>
          <w:sz w:val="23"/>
          <w:szCs w:val="23"/>
        </w:rPr>
        <w:instrText xml:space="preserve"> HYPERLINK "https://blog.zhangruipeng.me/hexo-theme-icarus/gallery/screenshots/sharethis-choose-platform.png" </w:instrText>
      </w:r>
      <w:r>
        <w:rPr>
          <w:rFonts w:ascii="Roboto" w:hAnsi="Roboto"/>
          <w:color w:val="4A4A4A"/>
          <w:sz w:val="23"/>
          <w:szCs w:val="23"/>
        </w:rPr>
        <w:fldChar w:fldCharType="separate"/>
      </w:r>
      <w:r>
        <w:rPr>
          <w:rFonts w:ascii="Roboto" w:hAnsi="Roboto"/>
          <w:noProof/>
          <w:color w:val="3273DC"/>
          <w:sz w:val="23"/>
          <w:szCs w:val="23"/>
        </w:rPr>
        <mc:AlternateContent>
          <mc:Choice Requires="wps">
            <w:drawing>
              <wp:inline distT="0" distB="0" distL="0" distR="0" wp14:anchorId="14D3AB45" wp14:editId="5E7F14B9">
                <wp:extent cx="3427095" cy="3427095"/>
                <wp:effectExtent l="0" t="0" r="0" b="0"/>
                <wp:docPr id="134" name="矩形 134" descr="选择平台 - ShareThis">
                  <a:hlinkClick xmlns:a="http://schemas.openxmlformats.org/drawingml/2006/main" r:id="rId232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7095" cy="342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511E03" id="矩形 134" o:spid="_x0000_s1026" alt="选择平台 - ShareThis" href="https://blog.zhangruipeng.me/hexo-theme-icarus/gallery/screenshots/sharethis-choose-platform.png" style="width:269.85pt;height:2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" o:button="t" filled="f" stroked="f">
                <v:fill o:detectmouseclick="t"/>
                <o:lock v:ext="edit" aspectratio="t"/>
                <w10:anchorlock/>
              </v:rect>
            </w:pict>
          </mc:Fallback>
        </mc:AlternateContent>
      </w:r>
    </w:p>
    <w:p w14:paraId="4770992B" w14:textId="77777777" w:rsidR="00880644" w:rsidRDefault="00880644" w:rsidP="00880644">
      <w:pPr>
        <w:pStyle w:val="has-text-centered"/>
        <w:shd w:val="clear" w:color="auto" w:fill="FFFFFF"/>
        <w:spacing w:before="0" w:beforeAutospacing="0" w:after="0" w:afterAutospacing="0"/>
        <w:ind w:left="480"/>
        <w:rPr>
          <w:color w:val="7A7A7A"/>
        </w:rPr>
      </w:pPr>
      <w:r>
        <w:rPr>
          <w:rFonts w:ascii="Roboto" w:hAnsi="Roboto"/>
          <w:color w:val="7A7A7A"/>
          <w:sz w:val="23"/>
          <w:szCs w:val="23"/>
        </w:rPr>
        <w:t>选择平台</w:t>
      </w:r>
      <w:r>
        <w:rPr>
          <w:rFonts w:ascii="Roboto" w:hAnsi="Roboto"/>
          <w:color w:val="7A7A7A"/>
          <w:sz w:val="23"/>
          <w:szCs w:val="23"/>
        </w:rPr>
        <w:t xml:space="preserve"> - ShareThis</w:t>
      </w:r>
    </w:p>
    <w:p w14:paraId="45B0F3A4" w14:textId="77777777" w:rsidR="00880644" w:rsidRDefault="00880644" w:rsidP="00880644">
      <w:pPr>
        <w:shd w:val="clear" w:color="auto" w:fill="FFFFFF"/>
        <w:ind w:left="480"/>
        <w:rPr>
          <w:rFonts w:ascii="Roboto" w:hAnsi="Roboto"/>
          <w:color w:val="4A4A4A"/>
          <w:sz w:val="23"/>
          <w:szCs w:val="23"/>
        </w:rPr>
      </w:pPr>
      <w:r>
        <w:rPr>
          <w:rFonts w:ascii="Roboto" w:hAnsi="Roboto"/>
          <w:color w:val="4A4A4A"/>
          <w:sz w:val="23"/>
          <w:szCs w:val="23"/>
        </w:rPr>
        <w:fldChar w:fldCharType="end"/>
      </w:r>
    </w:p>
    <w:p w14:paraId="307FBF6F" w14:textId="77777777" w:rsidR="00880644" w:rsidRDefault="00880644" w:rsidP="00907565">
      <w:pPr>
        <w:pStyle w:val="a3"/>
        <w:numPr>
          <w:ilvl w:val="0"/>
          <w:numId w:val="177"/>
        </w:numPr>
        <w:shd w:val="clear" w:color="auto" w:fill="FFFFFF"/>
        <w:spacing w:before="0" w:beforeAutospacing="0" w:after="0" w:afterAutospacing="0"/>
        <w:ind w:left="480"/>
        <w:rPr>
          <w:rFonts w:ascii="Roboto" w:hAnsi="Roboto"/>
          <w:color w:val="4A4A4A"/>
          <w:sz w:val="23"/>
          <w:szCs w:val="23"/>
        </w:rPr>
      </w:pPr>
      <w:r>
        <w:rPr>
          <w:rFonts w:ascii="Roboto" w:hAnsi="Roboto"/>
          <w:color w:val="4A4A4A"/>
          <w:sz w:val="23"/>
          <w:szCs w:val="23"/>
        </w:rPr>
        <w:t>在</w:t>
      </w:r>
      <w:r>
        <w:rPr>
          <w:rFonts w:ascii="Roboto" w:hAnsi="Roboto"/>
          <w:color w:val="4A4A4A"/>
          <w:sz w:val="23"/>
          <w:szCs w:val="23"/>
        </w:rPr>
        <w:t>“</w:t>
      </w:r>
      <w:r>
        <w:rPr>
          <w:rFonts w:ascii="Roboto" w:hAnsi="Roboto"/>
          <w:color w:val="4A4A4A"/>
          <w:sz w:val="23"/>
          <w:szCs w:val="23"/>
        </w:rPr>
        <w:t>注册并获取代码</w:t>
      </w:r>
      <w:r>
        <w:rPr>
          <w:rFonts w:ascii="Roboto" w:hAnsi="Roboto"/>
          <w:color w:val="4A4A4A"/>
          <w:sz w:val="23"/>
          <w:szCs w:val="23"/>
        </w:rPr>
        <w:t>”(Register and get the code!)</w:t>
      </w:r>
      <w:r>
        <w:rPr>
          <w:rFonts w:ascii="Roboto" w:hAnsi="Roboto"/>
          <w:color w:val="4A4A4A"/>
          <w:sz w:val="23"/>
          <w:szCs w:val="23"/>
        </w:rPr>
        <w:t>页面输入邮箱和密码完成</w:t>
      </w:r>
      <w:r>
        <w:rPr>
          <w:rFonts w:ascii="Roboto" w:hAnsi="Roboto"/>
          <w:color w:val="4A4A4A"/>
          <w:sz w:val="23"/>
          <w:szCs w:val="23"/>
        </w:rPr>
        <w:t>ShareThis</w:t>
      </w:r>
      <w:r>
        <w:rPr>
          <w:rFonts w:ascii="Roboto" w:hAnsi="Roboto"/>
          <w:color w:val="4A4A4A"/>
          <w:sz w:val="23"/>
          <w:szCs w:val="23"/>
        </w:rPr>
        <w:t>的注册。</w:t>
      </w:r>
    </w:p>
    <w:p w14:paraId="2FDFCB89" w14:textId="77777777" w:rsidR="00880644" w:rsidRDefault="00880644" w:rsidP="00907565">
      <w:pPr>
        <w:pStyle w:val="a3"/>
        <w:numPr>
          <w:ilvl w:val="0"/>
          <w:numId w:val="177"/>
        </w:numPr>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最后，从</w:t>
      </w:r>
      <w:r>
        <w:rPr>
          <w:rFonts w:ascii="Roboto" w:hAnsi="Roboto"/>
          <w:color w:val="4A4A4A"/>
          <w:sz w:val="23"/>
          <w:szCs w:val="23"/>
        </w:rPr>
        <w:t>HTML</w:t>
      </w:r>
      <w:r>
        <w:rPr>
          <w:rFonts w:ascii="Roboto" w:hAnsi="Roboto"/>
          <w:color w:val="4A4A4A"/>
          <w:sz w:val="23"/>
          <w:szCs w:val="23"/>
        </w:rPr>
        <w:t>代码段中复制</w:t>
      </w:r>
      <w:r>
        <w:rPr>
          <w:rStyle w:val="HTML1"/>
          <w:rFonts w:ascii="Source Code Pro" w:hAnsi="Source Code Pro"/>
          <w:color w:val="F14668"/>
          <w:sz w:val="20"/>
          <w:szCs w:val="20"/>
        </w:rPr>
        <w:t>src</w:t>
      </w:r>
      <w:r>
        <w:rPr>
          <w:rFonts w:ascii="Roboto" w:hAnsi="Roboto"/>
          <w:color w:val="4A4A4A"/>
          <w:sz w:val="23"/>
          <w:szCs w:val="23"/>
        </w:rPr>
        <w:t>中的</w:t>
      </w:r>
      <w:r>
        <w:rPr>
          <w:rFonts w:ascii="Roboto" w:hAnsi="Roboto"/>
          <w:color w:val="4A4A4A"/>
          <w:sz w:val="23"/>
          <w:szCs w:val="23"/>
        </w:rPr>
        <w:t>URL</w:t>
      </w:r>
      <w:r>
        <w:rPr>
          <w:rFonts w:ascii="Roboto" w:hAnsi="Roboto"/>
          <w:color w:val="4A4A4A"/>
          <w:sz w:val="23"/>
          <w:szCs w:val="23"/>
        </w:rPr>
        <w:t>地址到分享按钮配置中。</w:t>
      </w:r>
    </w:p>
    <w:p w14:paraId="379001D0" w14:textId="50D09DD7" w:rsidR="00880644" w:rsidRDefault="00880644" w:rsidP="00880644">
      <w:pPr>
        <w:shd w:val="clear" w:color="auto" w:fill="FFFFFF"/>
        <w:ind w:left="480"/>
        <w:rPr>
          <w:rStyle w:val="a4"/>
          <w:color w:val="3273DC"/>
          <w:u w:val="none"/>
        </w:rPr>
      </w:pPr>
      <w:r>
        <w:rPr>
          <w:rFonts w:ascii="Roboto" w:hAnsi="Roboto"/>
          <w:color w:val="4A4A4A"/>
          <w:sz w:val="23"/>
          <w:szCs w:val="23"/>
        </w:rPr>
        <w:fldChar w:fldCharType="begin"/>
      </w:r>
      <w:r>
        <w:rPr>
          <w:rFonts w:ascii="Roboto" w:hAnsi="Roboto"/>
          <w:color w:val="4A4A4A"/>
          <w:sz w:val="23"/>
          <w:szCs w:val="23"/>
        </w:rPr>
        <w:instrText xml:space="preserve"> HYPERLINK "https://blog.zhangruipeng.me/hexo-theme-icarus/gallery/screenshots/sharethis-get-code.png" </w:instrText>
      </w:r>
      <w:r>
        <w:rPr>
          <w:rFonts w:ascii="Roboto" w:hAnsi="Roboto"/>
          <w:color w:val="4A4A4A"/>
          <w:sz w:val="23"/>
          <w:szCs w:val="23"/>
        </w:rPr>
        <w:fldChar w:fldCharType="separate"/>
      </w:r>
      <w:r>
        <w:rPr>
          <w:rFonts w:ascii="Roboto" w:hAnsi="Roboto"/>
          <w:noProof/>
          <w:color w:val="3273DC"/>
          <w:sz w:val="23"/>
          <w:szCs w:val="23"/>
        </w:rPr>
        <mc:AlternateContent>
          <mc:Choice Requires="wps">
            <w:drawing>
              <wp:inline distT="0" distB="0" distL="0" distR="0" wp14:anchorId="175E3250" wp14:editId="237EC176">
                <wp:extent cx="3427095" cy="3427095"/>
                <wp:effectExtent l="0" t="0" r="0" b="0"/>
                <wp:docPr id="133" name="矩形 133" descr="获取代码 - ShareThis">
                  <a:hlinkClick xmlns:a="http://schemas.openxmlformats.org/drawingml/2006/main" r:id="rId23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7095" cy="342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2C4974" id="矩形 133" o:spid="_x0000_s1026" alt="获取代码 - ShareThis" href="https://blog.zhangruipeng.me/hexo-theme-icarus/gallery/screenshots/sharethis-get-code.png" style="width:269.85pt;height:2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" o:button="t" filled="f" stroked="f">
                <v:fill o:detectmouseclick="t"/>
                <o:lock v:ext="edit" aspectratio="t"/>
                <w10:anchorlock/>
              </v:rect>
            </w:pict>
          </mc:Fallback>
        </mc:AlternateContent>
      </w:r>
    </w:p>
    <w:p w14:paraId="2AA26780" w14:textId="77777777" w:rsidR="00880644" w:rsidRDefault="00880644" w:rsidP="00880644">
      <w:pPr>
        <w:pStyle w:val="has-text-centered"/>
        <w:shd w:val="clear" w:color="auto" w:fill="FFFFFF"/>
        <w:spacing w:before="0" w:beforeAutospacing="0" w:after="0" w:afterAutospacing="0"/>
        <w:ind w:left="480"/>
        <w:rPr>
          <w:color w:val="7A7A7A"/>
        </w:rPr>
      </w:pPr>
      <w:r>
        <w:rPr>
          <w:rFonts w:ascii="Roboto" w:hAnsi="Roboto"/>
          <w:color w:val="7A7A7A"/>
          <w:sz w:val="23"/>
          <w:szCs w:val="23"/>
        </w:rPr>
        <w:t>获取代码</w:t>
      </w:r>
      <w:r>
        <w:rPr>
          <w:rFonts w:ascii="Roboto" w:hAnsi="Roboto"/>
          <w:color w:val="7A7A7A"/>
          <w:sz w:val="23"/>
          <w:szCs w:val="23"/>
        </w:rPr>
        <w:t xml:space="preserve"> - ShareThis</w:t>
      </w:r>
    </w:p>
    <w:p w14:paraId="3369524C" w14:textId="77777777" w:rsidR="00880644" w:rsidRDefault="00880644" w:rsidP="00880644">
      <w:pPr>
        <w:shd w:val="clear" w:color="auto" w:fill="FFFFFF"/>
        <w:ind w:left="480"/>
        <w:rPr>
          <w:rFonts w:ascii="Roboto" w:hAnsi="Roboto"/>
          <w:color w:val="4A4A4A"/>
          <w:sz w:val="23"/>
          <w:szCs w:val="23"/>
        </w:rPr>
      </w:pPr>
      <w:r>
        <w:rPr>
          <w:rFonts w:ascii="Roboto" w:hAnsi="Roboto"/>
          <w:color w:val="4A4A4A"/>
          <w:sz w:val="23"/>
          <w:szCs w:val="23"/>
        </w:rPr>
        <w:fldChar w:fldCharType="end"/>
      </w:r>
      <w:r>
        <w:rPr>
          <w:rFonts w:ascii="Roboto" w:hAnsi="Roboto"/>
          <w:color w:val="4A4A4A"/>
          <w:sz w:val="23"/>
          <w:szCs w:val="23"/>
        </w:rPr>
        <w:br/>
      </w:r>
    </w:p>
    <w:p w14:paraId="6A86FB4F" w14:textId="77777777" w:rsidR="00880644" w:rsidRDefault="00880644" w:rsidP="00880644">
      <w:pPr>
        <w:pStyle w:val="a3"/>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lastRenderedPageBreak/>
        <w:t>例如，下面的</w:t>
      </w:r>
      <w:r>
        <w:rPr>
          <w:rFonts w:ascii="Roboto" w:hAnsi="Roboto"/>
          <w:color w:val="4A4A4A"/>
          <w:sz w:val="23"/>
          <w:szCs w:val="23"/>
        </w:rPr>
        <w:t>ShareThis</w:t>
      </w:r>
      <w:r>
        <w:rPr>
          <w:rFonts w:ascii="Roboto" w:hAnsi="Roboto"/>
          <w:color w:val="4A4A4A"/>
          <w:sz w:val="23"/>
          <w:szCs w:val="23"/>
        </w:rPr>
        <w:t>代码：</w:t>
      </w:r>
    </w:p>
    <w:p w14:paraId="5763ED66" w14:textId="77777777" w:rsidR="00880644" w:rsidRDefault="00880644" w:rsidP="00880644">
      <w:pPr>
        <w:shd w:val="clear" w:color="auto" w:fill="FFFFFF"/>
        <w:ind w:left="480"/>
        <w:rPr>
          <w:rFonts w:ascii="Roboto" w:hAnsi="Roboto"/>
          <w:color w:val="7A7A7A"/>
          <w:sz w:val="23"/>
          <w:szCs w:val="23"/>
        </w:rPr>
      </w:pPr>
      <w:r>
        <w:rPr>
          <w:rFonts w:ascii="Source Code Pro" w:hAnsi="Source Code Pro"/>
          <w:color w:val="7A7A7A"/>
          <w:sz w:val="23"/>
          <w:szCs w:val="23"/>
        </w:rPr>
        <w:t>AddThis</w:t>
      </w:r>
      <w:r>
        <w:rPr>
          <w:rFonts w:ascii="Source Code Pro" w:hAnsi="Source Code Pro"/>
          <w:color w:val="7A7A7A"/>
          <w:sz w:val="23"/>
          <w:szCs w:val="23"/>
        </w:rPr>
        <w:t>代码</w:t>
      </w:r>
    </w:p>
    <w:tbl>
      <w:tblPr>
        <w:tblW w:w="0" w:type="dxa"/>
        <w:tblInd w:w="480" w:type="dxa"/>
        <w:tblCellMar>
          <w:top w:w="15" w:type="dxa"/>
          <w:left w:w="15" w:type="dxa"/>
          <w:bottom w:w="15" w:type="dxa"/>
          <w:right w:w="15" w:type="dxa"/>
        </w:tblCellMar>
        <w:tblLook w:val="04A0" w:firstRow="1" w:lastRow="0" w:firstColumn="1" w:lastColumn="0" w:noHBand="0" w:noVBand="1"/>
      </w:tblPr>
      <w:tblGrid>
        <w:gridCol w:w="457"/>
        <w:gridCol w:w="7369"/>
      </w:tblGrid>
      <w:tr w:rsidR="00880644" w14:paraId="2AA85ECF" w14:textId="77777777" w:rsidTr="00880644">
        <w:tc>
          <w:tcPr>
            <w:tcW w:w="0" w:type="auto"/>
            <w:tcBorders>
              <w:top w:val="nil"/>
              <w:left w:val="nil"/>
              <w:bottom w:val="nil"/>
              <w:right w:val="nil"/>
            </w:tcBorders>
            <w:tcMar>
              <w:top w:w="120" w:type="dxa"/>
              <w:left w:w="180" w:type="dxa"/>
              <w:bottom w:w="120" w:type="dxa"/>
              <w:right w:w="180" w:type="dxa"/>
            </w:tcMar>
            <w:hideMark/>
          </w:tcPr>
          <w:p w14:paraId="2F974AE1" w14:textId="77777777" w:rsidR="00880644" w:rsidRDefault="00880644">
            <w:pPr>
              <w:pStyle w:val="HTML"/>
              <w:jc w:val="right"/>
              <w:rPr>
                <w:rFonts w:ascii="Source Code Pro" w:hAnsi="Source Code Pro"/>
                <w:sz w:val="20"/>
                <w:szCs w:val="20"/>
              </w:rPr>
            </w:pPr>
            <w:r>
              <w:rPr>
                <w:rStyle w:val="line"/>
                <w:rFonts w:ascii="Source Code Pro" w:hAnsi="Source Code Pro"/>
                <w:sz w:val="20"/>
                <w:szCs w:val="20"/>
              </w:rPr>
              <w:t>1</w:t>
            </w:r>
          </w:p>
        </w:tc>
        <w:tc>
          <w:tcPr>
            <w:tcW w:w="0" w:type="auto"/>
            <w:tcBorders>
              <w:top w:val="nil"/>
              <w:left w:val="nil"/>
              <w:bottom w:val="nil"/>
              <w:right w:val="nil"/>
            </w:tcBorders>
            <w:tcMar>
              <w:top w:w="120" w:type="dxa"/>
              <w:left w:w="180" w:type="dxa"/>
              <w:bottom w:w="120" w:type="dxa"/>
              <w:right w:w="180" w:type="dxa"/>
            </w:tcMar>
            <w:hideMark/>
          </w:tcPr>
          <w:p w14:paraId="5A2077FF" w14:textId="77777777" w:rsidR="00880644" w:rsidRDefault="00880644">
            <w:pPr>
              <w:pStyle w:val="HTML"/>
              <w:rPr>
                <w:rFonts w:ascii="Source Code Pro" w:hAnsi="Source Code Pro"/>
                <w:sz w:val="20"/>
                <w:szCs w:val="20"/>
              </w:rPr>
            </w:pPr>
            <w:r>
              <w:rPr>
                <w:rStyle w:val="hljs-tag"/>
                <w:rFonts w:ascii="Source Code Pro" w:hAnsi="Source Code Pro"/>
                <w:sz w:val="20"/>
                <w:szCs w:val="20"/>
              </w:rPr>
              <w:t>&lt;</w:t>
            </w:r>
            <w:r>
              <w:rPr>
                <w:rStyle w:val="hljs-name"/>
                <w:rFonts w:ascii="Source Code Pro" w:hAnsi="Source Code Pro"/>
                <w:color w:val="E45649"/>
                <w:sz w:val="20"/>
                <w:szCs w:val="20"/>
              </w:rPr>
              <w:t>script</w:t>
            </w:r>
            <w:r>
              <w:rPr>
                <w:rStyle w:val="hljs-tag"/>
                <w:rFonts w:ascii="Source Code Pro" w:hAnsi="Source Code Pro"/>
                <w:sz w:val="20"/>
                <w:szCs w:val="20"/>
              </w:rPr>
              <w:t xml:space="preserve"> </w:t>
            </w:r>
            <w:r>
              <w:rPr>
                <w:rStyle w:val="hljs-attr"/>
                <w:rFonts w:ascii="Source Code Pro" w:hAnsi="Source Code Pro"/>
                <w:color w:val="986801"/>
                <w:sz w:val="20"/>
                <w:szCs w:val="20"/>
              </w:rPr>
              <w:t>type</w:t>
            </w:r>
            <w:r>
              <w:rPr>
                <w:rStyle w:val="hljs-tag"/>
                <w:rFonts w:ascii="Source Code Pro" w:hAnsi="Source Code Pro"/>
                <w:sz w:val="20"/>
                <w:szCs w:val="20"/>
              </w:rPr>
              <w:t>=</w:t>
            </w:r>
            <w:r>
              <w:rPr>
                <w:rStyle w:val="hljs-string"/>
                <w:rFonts w:ascii="Source Code Pro" w:hAnsi="Source Code Pro"/>
                <w:color w:val="50A14F"/>
                <w:sz w:val="20"/>
                <w:szCs w:val="20"/>
              </w:rPr>
              <w:t>"text/javascript"</w:t>
            </w:r>
            <w:r>
              <w:rPr>
                <w:rStyle w:val="hljs-tag"/>
                <w:rFonts w:ascii="Source Code Pro" w:hAnsi="Source Code Pro"/>
                <w:sz w:val="20"/>
                <w:szCs w:val="20"/>
              </w:rPr>
              <w:t xml:space="preserve"> </w:t>
            </w:r>
            <w:r>
              <w:rPr>
                <w:rStyle w:val="hljs-attr"/>
                <w:rFonts w:ascii="Source Code Pro" w:hAnsi="Source Code Pro"/>
                <w:color w:val="986801"/>
                <w:sz w:val="20"/>
                <w:szCs w:val="20"/>
              </w:rPr>
              <w:t>src</w:t>
            </w:r>
            <w:r>
              <w:rPr>
                <w:rStyle w:val="hljs-tag"/>
                <w:rFonts w:ascii="Source Code Pro" w:hAnsi="Source Code Pro"/>
                <w:sz w:val="20"/>
                <w:szCs w:val="20"/>
              </w:rPr>
              <w:t>=</w:t>
            </w:r>
            <w:r>
              <w:rPr>
                <w:rStyle w:val="hljs-string"/>
                <w:rFonts w:ascii="Source Code Pro" w:hAnsi="Source Code Pro"/>
                <w:color w:val="50A14F"/>
                <w:sz w:val="20"/>
                <w:szCs w:val="20"/>
              </w:rPr>
              <w:t>"https://platform-api.sharethis.com/js/sharethis.js#property=xxxxxxxxxxxxx&amp;product=inline-share-buttons"</w:t>
            </w:r>
            <w:r>
              <w:rPr>
                <w:rStyle w:val="hljs-tag"/>
                <w:rFonts w:ascii="Source Code Pro" w:hAnsi="Source Code Pro"/>
                <w:sz w:val="20"/>
                <w:szCs w:val="20"/>
              </w:rPr>
              <w:t xml:space="preserve"> </w:t>
            </w:r>
            <w:r>
              <w:rPr>
                <w:rStyle w:val="hljs-attr"/>
                <w:rFonts w:ascii="Source Code Pro" w:hAnsi="Source Code Pro"/>
                <w:color w:val="986801"/>
                <w:sz w:val="20"/>
                <w:szCs w:val="20"/>
              </w:rPr>
              <w:t>async</w:t>
            </w:r>
            <w:r>
              <w:rPr>
                <w:rStyle w:val="hljs-tag"/>
                <w:rFonts w:ascii="Source Code Pro" w:hAnsi="Source Code Pro"/>
                <w:sz w:val="20"/>
                <w:szCs w:val="20"/>
              </w:rPr>
              <w:t>=</w:t>
            </w:r>
            <w:r>
              <w:rPr>
                <w:rStyle w:val="hljs-string"/>
                <w:rFonts w:ascii="Source Code Pro" w:hAnsi="Source Code Pro"/>
                <w:color w:val="50A14F"/>
                <w:sz w:val="20"/>
                <w:szCs w:val="20"/>
              </w:rPr>
              <w:t>"async"</w:t>
            </w:r>
            <w:r>
              <w:rPr>
                <w:rStyle w:val="hljs-tag"/>
                <w:rFonts w:ascii="Source Code Pro" w:hAnsi="Source Code Pro"/>
                <w:sz w:val="20"/>
                <w:szCs w:val="20"/>
              </w:rPr>
              <w:t>&gt;&lt;/</w:t>
            </w:r>
            <w:r>
              <w:rPr>
                <w:rStyle w:val="hljs-name"/>
                <w:rFonts w:ascii="Source Code Pro" w:hAnsi="Source Code Pro"/>
                <w:color w:val="E45649"/>
                <w:sz w:val="20"/>
                <w:szCs w:val="20"/>
              </w:rPr>
              <w:t>script</w:t>
            </w:r>
            <w:r>
              <w:rPr>
                <w:rStyle w:val="hljs-tag"/>
                <w:rFonts w:ascii="Source Code Pro" w:hAnsi="Source Code Pro"/>
                <w:sz w:val="20"/>
                <w:szCs w:val="20"/>
              </w:rPr>
              <w:t>&gt;</w:t>
            </w:r>
          </w:p>
        </w:tc>
      </w:tr>
    </w:tbl>
    <w:p w14:paraId="1849F7A1" w14:textId="77777777" w:rsidR="00880644" w:rsidRDefault="00880644" w:rsidP="00880644">
      <w:pPr>
        <w:pStyle w:val="a3"/>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对应下面的主题配置：</w:t>
      </w:r>
    </w:p>
    <w:p w14:paraId="68AD9974" w14:textId="77777777" w:rsidR="00880644" w:rsidRDefault="00880644" w:rsidP="00880644">
      <w:pPr>
        <w:shd w:val="clear" w:color="auto" w:fill="FFFFFF"/>
        <w:ind w:left="480"/>
        <w:rPr>
          <w:rFonts w:ascii="Roboto" w:hAnsi="Roboto"/>
          <w:color w:val="7A7A7A"/>
          <w:sz w:val="23"/>
          <w:szCs w:val="23"/>
        </w:rPr>
      </w:pPr>
      <w:r>
        <w:rPr>
          <w:rFonts w:ascii="Source Code Pro" w:hAnsi="Source Code Pro"/>
          <w:color w:val="7A7A7A"/>
          <w:sz w:val="23"/>
          <w:szCs w:val="23"/>
        </w:rPr>
        <w:t>themes/icarus/_config.yml</w:t>
      </w:r>
    </w:p>
    <w:tbl>
      <w:tblPr>
        <w:tblW w:w="0" w:type="dxa"/>
        <w:tblInd w:w="480" w:type="dxa"/>
        <w:tblCellMar>
          <w:top w:w="15" w:type="dxa"/>
          <w:left w:w="15" w:type="dxa"/>
          <w:bottom w:w="15" w:type="dxa"/>
          <w:right w:w="15" w:type="dxa"/>
        </w:tblCellMar>
        <w:tblLook w:val="04A0" w:firstRow="1" w:lastRow="0" w:firstColumn="1" w:lastColumn="0" w:noHBand="0" w:noVBand="1"/>
      </w:tblPr>
      <w:tblGrid>
        <w:gridCol w:w="457"/>
        <w:gridCol w:w="7369"/>
      </w:tblGrid>
      <w:tr w:rsidR="00880644" w14:paraId="3092DAD0" w14:textId="77777777" w:rsidTr="00880644">
        <w:tc>
          <w:tcPr>
            <w:tcW w:w="0" w:type="auto"/>
            <w:tcBorders>
              <w:top w:val="nil"/>
              <w:left w:val="nil"/>
              <w:bottom w:val="nil"/>
              <w:right w:val="nil"/>
            </w:tcBorders>
            <w:tcMar>
              <w:top w:w="120" w:type="dxa"/>
              <w:left w:w="180" w:type="dxa"/>
              <w:bottom w:w="120" w:type="dxa"/>
              <w:right w:w="180" w:type="dxa"/>
            </w:tcMar>
            <w:hideMark/>
          </w:tcPr>
          <w:p w14:paraId="66E4D94B" w14:textId="77777777" w:rsidR="00880644" w:rsidRDefault="00880644">
            <w:pPr>
              <w:pStyle w:val="HTML"/>
              <w:jc w:val="right"/>
              <w:rPr>
                <w:rFonts w:ascii="Source Code Pro" w:hAnsi="Source Code Pro"/>
                <w:sz w:val="20"/>
                <w:szCs w:val="20"/>
              </w:rPr>
            </w:pPr>
            <w:r>
              <w:rPr>
                <w:rStyle w:val="line"/>
                <w:rFonts w:ascii="Source Code Pro" w:hAnsi="Source Code Pro"/>
                <w:sz w:val="20"/>
                <w:szCs w:val="20"/>
              </w:rPr>
              <w:t>1</w:t>
            </w:r>
            <w:r>
              <w:rPr>
                <w:rFonts w:ascii="Source Code Pro" w:hAnsi="Source Code Pro"/>
                <w:sz w:val="20"/>
                <w:szCs w:val="20"/>
              </w:rPr>
              <w:br/>
            </w:r>
            <w:r>
              <w:rPr>
                <w:rStyle w:val="line"/>
                <w:rFonts w:ascii="Source Code Pro" w:hAnsi="Source Code Pro"/>
                <w:sz w:val="20"/>
                <w:szCs w:val="20"/>
              </w:rPr>
              <w:t>2</w:t>
            </w:r>
            <w:r>
              <w:rPr>
                <w:rFonts w:ascii="Source Code Pro" w:hAnsi="Source Code Pro"/>
                <w:sz w:val="20"/>
                <w:szCs w:val="20"/>
              </w:rPr>
              <w:br/>
            </w:r>
            <w:r>
              <w:rPr>
                <w:rStyle w:val="line"/>
                <w:rFonts w:ascii="Source Code Pro" w:hAnsi="Source Code Pro"/>
                <w:sz w:val="20"/>
                <w:szCs w:val="20"/>
              </w:rPr>
              <w:t>3</w:t>
            </w:r>
          </w:p>
        </w:tc>
        <w:tc>
          <w:tcPr>
            <w:tcW w:w="0" w:type="auto"/>
            <w:tcBorders>
              <w:top w:val="nil"/>
              <w:left w:val="nil"/>
              <w:bottom w:val="nil"/>
              <w:right w:val="nil"/>
            </w:tcBorders>
            <w:tcMar>
              <w:top w:w="120" w:type="dxa"/>
              <w:left w:w="180" w:type="dxa"/>
              <w:bottom w:w="120" w:type="dxa"/>
              <w:right w:w="180" w:type="dxa"/>
            </w:tcMar>
            <w:hideMark/>
          </w:tcPr>
          <w:p w14:paraId="7471107F" w14:textId="77777777" w:rsidR="00880644" w:rsidRDefault="00880644">
            <w:pPr>
              <w:pStyle w:val="HTML"/>
              <w:rPr>
                <w:rFonts w:ascii="Source Code Pro" w:hAnsi="Source Code Pro"/>
                <w:sz w:val="20"/>
                <w:szCs w:val="20"/>
              </w:rPr>
            </w:pPr>
            <w:r>
              <w:rPr>
                <w:rStyle w:val="hljs-attr"/>
                <w:rFonts w:ascii="Source Code Pro" w:hAnsi="Source Code Pro"/>
                <w:color w:val="986801"/>
                <w:sz w:val="20"/>
                <w:szCs w:val="20"/>
              </w:rPr>
              <w:t>share:</w:t>
            </w:r>
            <w:r>
              <w:rPr>
                <w:rFonts w:ascii="Source Code Pro" w:hAnsi="Source Code Pro"/>
                <w:sz w:val="20"/>
                <w:szCs w:val="20"/>
              </w:rPr>
              <w:br/>
            </w:r>
            <w:r>
              <w:rPr>
                <w:rStyle w:val="line"/>
                <w:rFonts w:ascii="Source Code Pro" w:hAnsi="Source Code Pro"/>
                <w:sz w:val="20"/>
                <w:szCs w:val="20"/>
              </w:rPr>
              <w:t xml:space="preserve">    </w:t>
            </w:r>
            <w:r>
              <w:rPr>
                <w:rStyle w:val="hljs-attr"/>
                <w:rFonts w:ascii="Source Code Pro" w:hAnsi="Source Code Pro"/>
                <w:color w:val="986801"/>
                <w:sz w:val="20"/>
                <w:szCs w:val="20"/>
              </w:rPr>
              <w:t>type:</w:t>
            </w:r>
            <w:r>
              <w:rPr>
                <w:rStyle w:val="line"/>
                <w:rFonts w:ascii="Source Code Pro" w:hAnsi="Source Code Pro"/>
                <w:sz w:val="20"/>
                <w:szCs w:val="20"/>
              </w:rPr>
              <w:t xml:space="preserve"> </w:t>
            </w:r>
            <w:r>
              <w:rPr>
                <w:rStyle w:val="hljs-string"/>
                <w:rFonts w:ascii="Source Code Pro" w:hAnsi="Source Code Pro"/>
                <w:color w:val="50A14F"/>
                <w:sz w:val="20"/>
                <w:szCs w:val="20"/>
              </w:rPr>
              <w:t>sharethis</w:t>
            </w:r>
            <w:r>
              <w:rPr>
                <w:rFonts w:ascii="Source Code Pro" w:hAnsi="Source Code Pro"/>
                <w:sz w:val="20"/>
                <w:szCs w:val="20"/>
              </w:rPr>
              <w:br/>
            </w:r>
            <w:r>
              <w:rPr>
                <w:rStyle w:val="line"/>
                <w:rFonts w:ascii="Source Code Pro" w:hAnsi="Source Code Pro"/>
                <w:sz w:val="20"/>
                <w:szCs w:val="20"/>
              </w:rPr>
              <w:t xml:space="preserve">    </w:t>
            </w:r>
            <w:r>
              <w:rPr>
                <w:rStyle w:val="hljs-attr"/>
                <w:rFonts w:ascii="Source Code Pro" w:hAnsi="Source Code Pro"/>
                <w:color w:val="986801"/>
                <w:sz w:val="20"/>
                <w:szCs w:val="20"/>
              </w:rPr>
              <w:t>install_url:</w:t>
            </w:r>
            <w:r>
              <w:rPr>
                <w:rStyle w:val="line"/>
                <w:rFonts w:ascii="Source Code Pro" w:hAnsi="Source Code Pro"/>
                <w:sz w:val="20"/>
                <w:szCs w:val="20"/>
              </w:rPr>
              <w:t xml:space="preserve"> </w:t>
            </w:r>
            <w:r>
              <w:rPr>
                <w:rStyle w:val="hljs-string"/>
                <w:rFonts w:ascii="Source Code Pro" w:hAnsi="Source Code Pro"/>
                <w:color w:val="50A14F"/>
                <w:sz w:val="20"/>
                <w:szCs w:val="20"/>
              </w:rPr>
              <w:t>https://platform-api.sharethis.com/js/sharethis.js#property=xxxxxxxxxxxxx&amp;product=inline-share-buttons</w:t>
            </w:r>
          </w:p>
        </w:tc>
      </w:tr>
    </w:tbl>
    <w:p w14:paraId="0CE12F03" w14:textId="77777777" w:rsidR="00880644" w:rsidRDefault="00880644" w:rsidP="00880644">
      <w:pPr>
        <w:rPr>
          <w:rFonts w:ascii="宋体" w:hAnsi="宋体"/>
          <w:color w:val="947600"/>
          <w:sz w:val="24"/>
          <w:szCs w:val="24"/>
        </w:rPr>
      </w:pPr>
      <w:r>
        <w:rPr>
          <w:color w:val="947600"/>
        </w:rPr>
        <w:t>文章内容有误？请点击</w:t>
      </w:r>
      <w:hyperlink r:id="rId2330" w:tgtFrame="_blank" w:history="1">
        <w:r>
          <w:rPr>
            <w:rStyle w:val="a4"/>
          </w:rPr>
          <w:t>此处</w:t>
        </w:r>
      </w:hyperlink>
      <w:r>
        <w:rPr>
          <w:color w:val="947600"/>
        </w:rPr>
        <w:t>提交修改。</w:t>
      </w:r>
    </w:p>
    <w:p w14:paraId="2508AD91" w14:textId="58F75097" w:rsidR="00AC6030" w:rsidRPr="004859CB" w:rsidRDefault="00AC6030" w:rsidP="00AC6030"/>
    <w:p w14:paraId="22DBA48C" w14:textId="77777777" w:rsidR="00AC6030" w:rsidRPr="00AC6030" w:rsidRDefault="00AC6030" w:rsidP="00AC6030"/>
    <w:p w14:paraId="011AADDD" w14:textId="52DB1510" w:rsidR="0043223C" w:rsidRPr="00613BB9" w:rsidRDefault="0043223C" w:rsidP="0043223C">
      <w:pPr>
        <w:pStyle w:val="5"/>
        <w:rPr>
          <w:rFonts w:ascii="Roboto" w:hAnsi="Roboto"/>
          <w:b w:val="0"/>
          <w:bCs w:val="0"/>
          <w:sz w:val="30"/>
          <w:szCs w:val="30"/>
        </w:rPr>
      </w:pPr>
      <w:bookmarkStart w:id="830" w:name="_Toc46395425"/>
      <w:r w:rsidRPr="00613BB9">
        <w:rPr>
          <w:rFonts w:ascii="Roboto" w:hAnsi="Roboto"/>
          <w:b w:val="0"/>
          <w:bCs w:val="0"/>
          <w:sz w:val="30"/>
          <w:szCs w:val="30"/>
        </w:rPr>
        <w:t>总访问量统计</w:t>
      </w:r>
      <w:bookmarkEnd w:id="830"/>
    </w:p>
    <w:p w14:paraId="778CA3B7" w14:textId="77777777" w:rsidR="0043223C" w:rsidRPr="00613BB9" w:rsidRDefault="0043223C" w:rsidP="0043223C">
      <w:pPr>
        <w:pStyle w:val="a3"/>
        <w:shd w:val="clear" w:color="auto" w:fill="FFFFFF"/>
        <w:spacing w:before="0" w:beforeAutospacing="0" w:after="240" w:afterAutospacing="0"/>
        <w:rPr>
          <w:rFonts w:ascii="Roboto" w:hAnsi="Roboto"/>
          <w:sz w:val="23"/>
          <w:szCs w:val="23"/>
        </w:rPr>
      </w:pPr>
      <w:r w:rsidRPr="00613BB9">
        <w:rPr>
          <w:rStyle w:val="HTML1"/>
          <w:rFonts w:ascii="Source Code Pro" w:hAnsi="Source Code Pro"/>
          <w:sz w:val="20"/>
          <w:szCs w:val="20"/>
        </w:rPr>
        <w:t>icarus</w:t>
      </w:r>
      <w:r w:rsidRPr="00613BB9">
        <w:rPr>
          <w:rFonts w:ascii="Roboto" w:hAnsi="Roboto"/>
          <w:sz w:val="23"/>
          <w:szCs w:val="23"/>
        </w:rPr>
        <w:t> </w:t>
      </w:r>
      <w:r w:rsidRPr="00613BB9">
        <w:rPr>
          <w:rFonts w:ascii="Roboto" w:hAnsi="Roboto"/>
          <w:sz w:val="23"/>
          <w:szCs w:val="23"/>
        </w:rPr>
        <w:t>是用卜算子统计，默认只统计了访问人数，并没有访问量统计，需要在页脚修改下</w:t>
      </w:r>
    </w:p>
    <w:p w14:paraId="697198AB" w14:textId="77777777" w:rsidR="0043223C" w:rsidRPr="00613BB9" w:rsidRDefault="0043223C" w:rsidP="0043223C">
      <w:pPr>
        <w:rPr>
          <w:rFonts w:ascii="宋体" w:hAnsi="宋体"/>
          <w:sz w:val="24"/>
          <w:szCs w:val="24"/>
        </w:rPr>
      </w:pPr>
      <w:r w:rsidRPr="00613BB9">
        <w:rPr>
          <w:rFonts w:ascii="Source Code Pro" w:hAnsi="Source Code Pro"/>
        </w:rPr>
        <w:t>themes/icarus/layout/common/footer.ejs</w:t>
      </w:r>
    </w:p>
    <w:tbl>
      <w:tblPr>
        <w:tblW w:w="0" w:type="dxa"/>
        <w:tblCellMar>
          <w:top w:w="15" w:type="dxa"/>
          <w:left w:w="15" w:type="dxa"/>
          <w:bottom w:w="15" w:type="dxa"/>
          <w:right w:w="15" w:type="dxa"/>
        </w:tblCellMar>
        <w:tblLook w:val="04A0" w:firstRow="1" w:lastRow="0" w:firstColumn="1" w:lastColumn="0" w:noHBand="0" w:noVBand="1"/>
      </w:tblPr>
      <w:tblGrid>
        <w:gridCol w:w="600"/>
        <w:gridCol w:w="7700"/>
      </w:tblGrid>
      <w:tr w:rsidR="0043223C" w:rsidRPr="00613BB9" w14:paraId="3C0CCB60" w14:textId="77777777" w:rsidTr="00880644">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45FAC0CC" w14:textId="77777777" w:rsidR="0043223C" w:rsidRPr="00613BB9" w:rsidRDefault="0043223C" w:rsidP="00880644">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r w:rsidRPr="00613BB9">
              <w:rPr>
                <w:rFonts w:ascii="Source Code Pro" w:hAnsi="Source Code Pro"/>
                <w:sz w:val="20"/>
                <w:szCs w:val="20"/>
              </w:rPr>
              <w:br/>
            </w:r>
            <w:r w:rsidRPr="00613BB9">
              <w:rPr>
                <w:rStyle w:val="line"/>
                <w:rFonts w:ascii="Source Code Pro" w:hAnsi="Source Code Pro"/>
                <w:sz w:val="20"/>
                <w:szCs w:val="20"/>
              </w:rPr>
              <w:t>11</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FC3226F" w14:textId="77777777" w:rsidR="0043223C" w:rsidRPr="00613BB9" w:rsidRDefault="0043223C" w:rsidP="00880644">
            <w:pPr>
              <w:pStyle w:val="HTML"/>
              <w:rPr>
                <w:rFonts w:ascii="Source Code Pro" w:hAnsi="Source Code Pro"/>
                <w:sz w:val="20"/>
                <w:szCs w:val="20"/>
              </w:rPr>
            </w:pPr>
            <w:r w:rsidRPr="00613BB9">
              <w:rPr>
                <w:rStyle w:val="hljs-meta"/>
                <w:rFonts w:ascii="Source Code Pro" w:hAnsi="Source Code Pro"/>
                <w:sz w:val="20"/>
                <w:szCs w:val="20"/>
              </w:rPr>
              <w:t>@@ -15,9 +15,8 @@</w:t>
            </w:r>
            <w:r w:rsidRPr="00613BB9">
              <w:rPr>
                <w:rFonts w:ascii="Source Code Pro" w:hAnsi="Source Code Pro"/>
                <w:sz w:val="20"/>
                <w:szCs w:val="20"/>
              </w:rPr>
              <w:br/>
            </w:r>
            <w:r w:rsidRPr="00613BB9">
              <w:rPr>
                <w:rStyle w:val="line"/>
                <w:rFonts w:ascii="Source Code Pro" w:hAnsi="Source Code Pro"/>
                <w:sz w:val="20"/>
                <w:szCs w:val="20"/>
              </w:rPr>
              <w:t xml:space="preserve">                         href="https://github.com/ppoffice/hexo-theme-icarus" target="_blank"&gt;Icarus&lt;/a&gt;</w:t>
            </w:r>
            <w:r w:rsidRPr="00613BB9">
              <w:rPr>
                <w:rFonts w:ascii="Source Code Pro" w:hAnsi="Source Code Pro"/>
                <w:sz w:val="20"/>
                <w:szCs w:val="20"/>
              </w:rPr>
              <w:br/>
            </w:r>
            <w:r w:rsidRPr="00613BB9">
              <w:rPr>
                <w:rStyle w:val="line"/>
                <w:rFonts w:ascii="Source Code Pro" w:hAnsi="Source Code Pro"/>
                <w:sz w:val="20"/>
                <w:szCs w:val="20"/>
              </w:rPr>
              <w:t xml:space="preserve">                 &lt;% if (has_config('plugins.busuanzi') ? get_config('plugins.busuanzi') : false) { %&gt;</w:t>
            </w:r>
            <w:r w:rsidRPr="00613BB9">
              <w:rPr>
                <w:rFonts w:ascii="Source Code Pro" w:hAnsi="Source Code Pro"/>
                <w:sz w:val="20"/>
                <w:szCs w:val="20"/>
              </w:rPr>
              <w:br/>
            </w:r>
            <w:r w:rsidRPr="00613BB9">
              <w:rPr>
                <w:rStyle w:val="line"/>
                <w:rFonts w:ascii="Source Code Pro" w:hAnsi="Source Code Pro"/>
                <w:sz w:val="20"/>
                <w:szCs w:val="20"/>
              </w:rPr>
              <w:t xml:space="preserve">                 &lt;br&gt;</w:t>
            </w:r>
            <w:r w:rsidRPr="00613BB9">
              <w:rPr>
                <w:rFonts w:ascii="Source Code Pro" w:hAnsi="Source Code Pro"/>
                <w:sz w:val="20"/>
                <w:szCs w:val="20"/>
              </w:rPr>
              <w:br/>
            </w:r>
            <w:r w:rsidRPr="00613BB9">
              <w:rPr>
                <w:rStyle w:val="hljs-deletion"/>
                <w:rFonts w:ascii="Source Code Pro" w:hAnsi="Source Code Pro"/>
                <w:sz w:val="20"/>
                <w:szCs w:val="20"/>
              </w:rPr>
              <w:t>-                &lt;span id="busuanzi_container_site_uv"&gt;</w:t>
            </w:r>
            <w:r w:rsidRPr="00613BB9">
              <w:rPr>
                <w:rFonts w:ascii="Source Code Pro" w:hAnsi="Source Code Pro"/>
                <w:sz w:val="20"/>
                <w:szCs w:val="20"/>
              </w:rPr>
              <w:br/>
            </w:r>
            <w:r w:rsidRPr="00613BB9">
              <w:rPr>
                <w:rStyle w:val="hljs-deletion"/>
                <w:rFonts w:ascii="Source Code Pro" w:hAnsi="Source Code Pro"/>
                <w:sz w:val="20"/>
                <w:szCs w:val="20"/>
              </w:rPr>
              <w:t>-                &lt;%- _p('plugin.visitor', '&lt;span id="busuanzi_value_site_uv"&gt;0&lt;/span&gt;') %&gt;</w:t>
            </w:r>
            <w:r w:rsidRPr="00613BB9">
              <w:rPr>
                <w:rFonts w:ascii="Source Code Pro" w:hAnsi="Source Code Pro"/>
                <w:sz w:val="20"/>
                <w:szCs w:val="20"/>
              </w:rPr>
              <w:br/>
            </w:r>
            <w:r w:rsidRPr="00613BB9">
              <w:rPr>
                <w:rStyle w:val="hljs-deletion"/>
                <w:rFonts w:ascii="Source Code Pro" w:hAnsi="Source Code Pro"/>
                <w:sz w:val="20"/>
                <w:szCs w:val="20"/>
              </w:rPr>
              <w:t>-                &lt;/span&gt;</w:t>
            </w:r>
            <w:r w:rsidRPr="00613BB9">
              <w:rPr>
                <w:rFonts w:ascii="Source Code Pro" w:hAnsi="Source Code Pro"/>
                <w:sz w:val="20"/>
                <w:szCs w:val="20"/>
              </w:rPr>
              <w:br/>
            </w:r>
            <w:r w:rsidRPr="00613BB9">
              <w:rPr>
                <w:rStyle w:val="hljs-addition"/>
                <w:rFonts w:ascii="Source Code Pro" w:hAnsi="Source Code Pro"/>
                <w:sz w:val="20"/>
                <w:szCs w:val="20"/>
              </w:rPr>
              <w:t xml:space="preserve">+                &lt;span id="busuanzi_container_site_uv"&gt; </w:t>
            </w:r>
            <w:r w:rsidRPr="00613BB9">
              <w:rPr>
                <w:rStyle w:val="hljs-addition"/>
                <w:rFonts w:ascii="Source Code Pro" w:hAnsi="Source Code Pro"/>
                <w:sz w:val="20"/>
                <w:szCs w:val="20"/>
              </w:rPr>
              <w:t>来访</w:t>
            </w:r>
            <w:r w:rsidRPr="00613BB9">
              <w:rPr>
                <w:rStyle w:val="hljs-addition"/>
                <w:rFonts w:ascii="Source Code Pro" w:hAnsi="Source Code Pro"/>
                <w:sz w:val="20"/>
                <w:szCs w:val="20"/>
              </w:rPr>
              <w:t xml:space="preserve"> &lt;span id="busuanzi_value_site_uv"&gt;&lt;/span&gt;</w:t>
            </w:r>
            <w:r w:rsidRPr="00613BB9">
              <w:rPr>
                <w:rStyle w:val="hljs-addition"/>
                <w:rFonts w:ascii="Source Code Pro" w:hAnsi="Source Code Pro"/>
                <w:sz w:val="20"/>
                <w:szCs w:val="20"/>
              </w:rPr>
              <w:t>人</w:t>
            </w:r>
            <w:r w:rsidRPr="00613BB9">
              <w:rPr>
                <w:rStyle w:val="hljs-addition"/>
                <w:rFonts w:ascii="Source Code Pro" w:hAnsi="Source Code Pro"/>
                <w:sz w:val="20"/>
                <w:szCs w:val="20"/>
              </w:rPr>
              <w:t>&lt;/span&gt;</w:t>
            </w:r>
            <w:r w:rsidRPr="00613BB9">
              <w:rPr>
                <w:rFonts w:ascii="Source Code Pro" w:hAnsi="Source Code Pro"/>
                <w:sz w:val="20"/>
                <w:szCs w:val="20"/>
              </w:rPr>
              <w:br/>
            </w:r>
            <w:r w:rsidRPr="00613BB9">
              <w:rPr>
                <w:rStyle w:val="hljs-addition"/>
                <w:rFonts w:ascii="Source Code Pro" w:hAnsi="Source Code Pro"/>
                <w:sz w:val="20"/>
                <w:szCs w:val="20"/>
              </w:rPr>
              <w:t xml:space="preserve">+                &lt;span id="busuanzi_container_site_pv"&gt;, </w:t>
            </w:r>
            <w:r w:rsidRPr="00613BB9">
              <w:rPr>
                <w:rStyle w:val="hljs-addition"/>
                <w:rFonts w:ascii="Source Code Pro" w:hAnsi="Source Code Pro"/>
                <w:sz w:val="20"/>
                <w:szCs w:val="20"/>
              </w:rPr>
              <w:t>总访问</w:t>
            </w:r>
            <w:r w:rsidRPr="00613BB9">
              <w:rPr>
                <w:rStyle w:val="hljs-addition"/>
                <w:rFonts w:ascii="Source Code Pro" w:hAnsi="Source Code Pro"/>
                <w:sz w:val="20"/>
                <w:szCs w:val="20"/>
              </w:rPr>
              <w:t xml:space="preserve"> &lt;span id="busuanzi_value_site_pv"&gt;&lt;/span&gt;</w:t>
            </w:r>
            <w:r w:rsidRPr="00613BB9">
              <w:rPr>
                <w:rStyle w:val="hljs-addition"/>
                <w:rFonts w:ascii="Source Code Pro" w:hAnsi="Source Code Pro"/>
                <w:sz w:val="20"/>
                <w:szCs w:val="20"/>
              </w:rPr>
              <w:t>次</w:t>
            </w:r>
            <w:r w:rsidRPr="00613BB9">
              <w:rPr>
                <w:rStyle w:val="hljs-addition"/>
                <w:rFonts w:ascii="Source Code Pro" w:hAnsi="Source Code Pro"/>
                <w:sz w:val="20"/>
                <w:szCs w:val="20"/>
              </w:rPr>
              <w:t>&lt;/span&gt;</w:t>
            </w:r>
            <w:r w:rsidRPr="00613BB9">
              <w:rPr>
                <w:rFonts w:ascii="Source Code Pro" w:hAnsi="Source Code Pro"/>
                <w:sz w:val="20"/>
                <w:szCs w:val="20"/>
              </w:rPr>
              <w:br/>
            </w:r>
            <w:r w:rsidRPr="00613BB9">
              <w:rPr>
                <w:rStyle w:val="line"/>
                <w:rFonts w:ascii="Source Code Pro" w:hAnsi="Source Code Pro"/>
                <w:sz w:val="20"/>
                <w:szCs w:val="20"/>
              </w:rPr>
              <w:t xml:space="preserve">                 &lt;% } %&gt;</w:t>
            </w:r>
            <w:r w:rsidRPr="00613BB9">
              <w:rPr>
                <w:rFonts w:ascii="Source Code Pro" w:hAnsi="Source Code Pro"/>
                <w:sz w:val="20"/>
                <w:szCs w:val="20"/>
              </w:rPr>
              <w:br/>
            </w:r>
            <w:r w:rsidRPr="00613BB9">
              <w:rPr>
                <w:rStyle w:val="line"/>
                <w:rFonts w:ascii="Source Code Pro" w:hAnsi="Source Code Pro"/>
                <w:sz w:val="20"/>
                <w:szCs w:val="20"/>
              </w:rPr>
              <w:t xml:space="preserve">                 &lt;/p&gt;</w:t>
            </w:r>
          </w:p>
        </w:tc>
      </w:tr>
    </w:tbl>
    <w:p w14:paraId="51E2ED8D" w14:textId="77777777" w:rsidR="0043223C" w:rsidRPr="00613BB9" w:rsidRDefault="0043223C" w:rsidP="0043223C">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lastRenderedPageBreak/>
        <w:t>修改主题后，建议先进行清理，不然可能由于缓存问题，导致本地预览与部署不一致，</w:t>
      </w:r>
      <w:r w:rsidRPr="00613BB9">
        <w:rPr>
          <w:rFonts w:ascii="Roboto" w:hAnsi="Roboto"/>
          <w:sz w:val="23"/>
          <w:szCs w:val="23"/>
        </w:rPr>
        <w:t>KO !</w:t>
      </w:r>
    </w:p>
    <w:tbl>
      <w:tblPr>
        <w:tblW w:w="0" w:type="dxa"/>
        <w:tblCellMar>
          <w:top w:w="15" w:type="dxa"/>
          <w:left w:w="15" w:type="dxa"/>
          <w:bottom w:w="15" w:type="dxa"/>
          <w:right w:w="15" w:type="dxa"/>
        </w:tblCellMar>
        <w:tblLook w:val="04A0" w:firstRow="1" w:lastRow="0" w:firstColumn="1" w:lastColumn="0" w:noHBand="0" w:noVBand="1"/>
      </w:tblPr>
      <w:tblGrid>
        <w:gridCol w:w="480"/>
        <w:gridCol w:w="1560"/>
      </w:tblGrid>
      <w:tr w:rsidR="0043223C" w:rsidRPr="00613BB9" w14:paraId="60C0E7DA" w14:textId="77777777" w:rsidTr="00880644">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09C02599" w14:textId="77777777" w:rsidR="0043223C" w:rsidRPr="00613BB9" w:rsidRDefault="0043223C" w:rsidP="00880644">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2B6F1D39" w14:textId="77777777" w:rsidR="0043223C" w:rsidRPr="00613BB9" w:rsidRDefault="0043223C" w:rsidP="00880644">
            <w:pPr>
              <w:pStyle w:val="HTML"/>
              <w:rPr>
                <w:rFonts w:ascii="Source Code Pro" w:hAnsi="Source Code Pro"/>
                <w:sz w:val="20"/>
                <w:szCs w:val="20"/>
              </w:rPr>
            </w:pPr>
            <w:r w:rsidRPr="00613BB9">
              <w:rPr>
                <w:rStyle w:val="line"/>
                <w:rFonts w:ascii="Source Code Pro" w:hAnsi="Source Code Pro"/>
                <w:sz w:val="20"/>
                <w:szCs w:val="20"/>
              </w:rPr>
              <w:t>hexo clean</w:t>
            </w:r>
            <w:r w:rsidRPr="00613BB9">
              <w:rPr>
                <w:rFonts w:ascii="Source Code Pro" w:hAnsi="Source Code Pro"/>
                <w:sz w:val="20"/>
                <w:szCs w:val="20"/>
              </w:rPr>
              <w:br/>
            </w:r>
            <w:r w:rsidRPr="00613BB9">
              <w:rPr>
                <w:rStyle w:val="line"/>
                <w:rFonts w:ascii="Source Code Pro" w:hAnsi="Source Code Pro"/>
                <w:sz w:val="20"/>
                <w:szCs w:val="20"/>
              </w:rPr>
              <w:t>hexo d -g</w:t>
            </w:r>
          </w:p>
        </w:tc>
      </w:tr>
    </w:tbl>
    <w:p w14:paraId="6BB13007" w14:textId="77777777" w:rsidR="003374B8" w:rsidRPr="00613BB9" w:rsidRDefault="003374B8" w:rsidP="002109DA">
      <w:pPr>
        <w:pStyle w:val="4"/>
        <w:rPr>
          <w:rFonts w:ascii="Roboto" w:hAnsi="Roboto"/>
          <w:b w:val="0"/>
          <w:bCs w:val="0"/>
        </w:rPr>
      </w:pPr>
      <w:bookmarkStart w:id="831" w:name="_Toc46395426"/>
      <w:r w:rsidRPr="00613BB9">
        <w:rPr>
          <w:rFonts w:ascii="Roboto" w:hAnsi="Roboto"/>
          <w:b w:val="0"/>
          <w:bCs w:val="0"/>
        </w:rPr>
        <w:t>样式</w:t>
      </w:r>
      <w:bookmarkEnd w:id="831"/>
    </w:p>
    <w:p w14:paraId="078C6B5E" w14:textId="77777777" w:rsidR="003374B8" w:rsidRPr="00613BB9" w:rsidRDefault="003374B8" w:rsidP="002109DA">
      <w:pPr>
        <w:pStyle w:val="5"/>
        <w:rPr>
          <w:rFonts w:ascii="Roboto" w:hAnsi="Roboto"/>
          <w:b w:val="0"/>
          <w:bCs w:val="0"/>
          <w:sz w:val="30"/>
          <w:szCs w:val="30"/>
        </w:rPr>
      </w:pPr>
      <w:bookmarkStart w:id="832" w:name="_Toc46395427"/>
      <w:r w:rsidRPr="00613BB9">
        <w:rPr>
          <w:rFonts w:ascii="Roboto" w:hAnsi="Roboto"/>
          <w:b w:val="0"/>
          <w:bCs w:val="0"/>
          <w:sz w:val="30"/>
          <w:szCs w:val="30"/>
        </w:rPr>
        <w:t>修改</w:t>
      </w:r>
      <w:r w:rsidRPr="00613BB9">
        <w:rPr>
          <w:rFonts w:ascii="Roboto" w:hAnsi="Roboto"/>
          <w:b w:val="0"/>
          <w:bCs w:val="0"/>
          <w:sz w:val="30"/>
          <w:szCs w:val="30"/>
        </w:rPr>
        <w:t xml:space="preserve"> logo </w:t>
      </w:r>
      <w:r w:rsidRPr="00613BB9">
        <w:rPr>
          <w:rFonts w:ascii="Roboto" w:hAnsi="Roboto"/>
          <w:b w:val="0"/>
          <w:bCs w:val="0"/>
          <w:sz w:val="30"/>
          <w:szCs w:val="30"/>
        </w:rPr>
        <w:t>和</w:t>
      </w:r>
      <w:r w:rsidRPr="00613BB9">
        <w:rPr>
          <w:rFonts w:ascii="Roboto" w:hAnsi="Roboto"/>
          <w:b w:val="0"/>
          <w:bCs w:val="0"/>
          <w:sz w:val="30"/>
          <w:szCs w:val="30"/>
        </w:rPr>
        <w:t xml:space="preserve"> favicon</w:t>
      </w:r>
      <w:bookmarkEnd w:id="832"/>
    </w:p>
    <w:p w14:paraId="30FF9B23" w14:textId="77777777" w:rsidR="003374B8" w:rsidRPr="00613BB9" w:rsidRDefault="00717723" w:rsidP="002109DA">
      <w:pPr>
        <w:pStyle w:val="a3"/>
        <w:shd w:val="clear" w:color="auto" w:fill="FFFFFF"/>
        <w:spacing w:before="0" w:beforeAutospacing="0" w:after="240" w:afterAutospacing="0"/>
        <w:rPr>
          <w:rFonts w:ascii="Roboto" w:hAnsi="Roboto"/>
        </w:rPr>
      </w:pPr>
      <w:hyperlink r:id="rId2331" w:history="1">
        <w:r w:rsidR="003374B8" w:rsidRPr="00613BB9">
          <w:rPr>
            <w:rStyle w:val="a4"/>
            <w:rFonts w:ascii="Roboto" w:hAnsi="Roboto"/>
            <w:color w:val="auto"/>
          </w:rPr>
          <w:t>用</w:t>
        </w:r>
        <w:r w:rsidR="003374B8" w:rsidRPr="00613BB9">
          <w:rPr>
            <w:rStyle w:val="a4"/>
            <w:rFonts w:ascii="Roboto" w:hAnsi="Roboto"/>
            <w:color w:val="auto"/>
          </w:rPr>
          <w:t xml:space="preserve"> Python </w:t>
        </w:r>
        <w:r w:rsidR="003374B8" w:rsidRPr="00613BB9">
          <w:rPr>
            <w:rStyle w:val="a4"/>
            <w:rFonts w:ascii="Roboto" w:hAnsi="Roboto"/>
            <w:color w:val="auto"/>
          </w:rPr>
          <w:t>设计</w:t>
        </w:r>
        <w:r w:rsidR="003374B8" w:rsidRPr="00613BB9">
          <w:rPr>
            <w:rStyle w:val="a4"/>
            <w:rFonts w:ascii="Roboto" w:hAnsi="Roboto"/>
            <w:color w:val="auto"/>
          </w:rPr>
          <w:t xml:space="preserve"> Logo</w:t>
        </w:r>
      </w:hyperlink>
      <w:r w:rsidR="003374B8" w:rsidRPr="00613BB9">
        <w:rPr>
          <w:rFonts w:ascii="Roboto" w:hAnsi="Roboto"/>
        </w:rPr>
        <w:t>，并微调样式。</w:t>
      </w:r>
    </w:p>
    <w:p w14:paraId="58EF6B13" w14:textId="77777777" w:rsidR="003374B8" w:rsidRPr="00613BB9" w:rsidRDefault="003374B8" w:rsidP="002109DA">
      <w:pPr>
        <w:pStyle w:val="5"/>
        <w:rPr>
          <w:rFonts w:ascii="Roboto" w:hAnsi="Roboto"/>
          <w:b w:val="0"/>
          <w:bCs w:val="0"/>
          <w:sz w:val="30"/>
          <w:szCs w:val="30"/>
        </w:rPr>
      </w:pPr>
      <w:bookmarkStart w:id="833" w:name="_Toc46395428"/>
      <w:r w:rsidRPr="00613BB9">
        <w:rPr>
          <w:rFonts w:ascii="Roboto" w:hAnsi="Roboto"/>
          <w:b w:val="0"/>
          <w:bCs w:val="0"/>
          <w:sz w:val="30"/>
          <w:szCs w:val="30"/>
        </w:rPr>
        <w:t>按钮背景颜色增加渐变</w:t>
      </w:r>
      <w:bookmarkEnd w:id="833"/>
    </w:p>
    <w:p w14:paraId="73EB9E2D" w14:textId="77777777" w:rsidR="003374B8" w:rsidRPr="00613BB9" w:rsidRDefault="003374B8" w:rsidP="002109DA">
      <w:pPr>
        <w:shd w:val="clear" w:color="auto" w:fill="FFFFFF"/>
        <w:rPr>
          <w:rFonts w:ascii="Roboto" w:hAnsi="Roboto"/>
          <w:sz w:val="24"/>
          <w:szCs w:val="24"/>
        </w:rPr>
      </w:pPr>
      <w:r w:rsidRPr="00613BB9">
        <w:rPr>
          <w:rFonts w:ascii="Source Code Pro" w:hAnsi="Source Code Pro"/>
        </w:rPr>
        <w:t>diff:source/css/style.styl</w:t>
      </w:r>
    </w:p>
    <w:tbl>
      <w:tblPr>
        <w:tblW w:w="0" w:type="dxa"/>
        <w:tblCellMar>
          <w:top w:w="15" w:type="dxa"/>
          <w:left w:w="15" w:type="dxa"/>
          <w:bottom w:w="15" w:type="dxa"/>
          <w:right w:w="15" w:type="dxa"/>
        </w:tblCellMar>
        <w:tblLook w:val="04A0" w:firstRow="1" w:lastRow="0" w:firstColumn="1" w:lastColumn="0" w:noHBand="0" w:noVBand="1"/>
      </w:tblPr>
      <w:tblGrid>
        <w:gridCol w:w="498"/>
        <w:gridCol w:w="7628"/>
      </w:tblGrid>
      <w:tr w:rsidR="003374B8" w:rsidRPr="00613BB9" w14:paraId="4EB985F8" w14:textId="77777777" w:rsidTr="00B371E8">
        <w:tc>
          <w:tcPr>
            <w:tcW w:w="0" w:type="auto"/>
            <w:tcBorders>
              <w:top w:val="nil"/>
              <w:left w:val="nil"/>
              <w:bottom w:val="nil"/>
              <w:right w:val="nil"/>
            </w:tcBorders>
            <w:tcMar>
              <w:top w:w="120" w:type="dxa"/>
              <w:left w:w="180" w:type="dxa"/>
              <w:bottom w:w="120" w:type="dxa"/>
              <w:right w:w="180" w:type="dxa"/>
            </w:tcMar>
            <w:hideMark/>
          </w:tcPr>
          <w:p w14:paraId="3120223A" w14:textId="77777777" w:rsidR="003374B8" w:rsidRPr="00613BB9" w:rsidRDefault="003374B8" w:rsidP="002109DA">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p>
        </w:tc>
        <w:tc>
          <w:tcPr>
            <w:tcW w:w="0" w:type="auto"/>
            <w:tcBorders>
              <w:top w:val="nil"/>
              <w:left w:val="nil"/>
              <w:bottom w:val="nil"/>
              <w:right w:val="nil"/>
            </w:tcBorders>
            <w:tcMar>
              <w:top w:w="120" w:type="dxa"/>
              <w:left w:w="180" w:type="dxa"/>
              <w:bottom w:w="120" w:type="dxa"/>
              <w:right w:w="180" w:type="dxa"/>
            </w:tcMar>
            <w:hideMark/>
          </w:tcPr>
          <w:p w14:paraId="38CDEAE8" w14:textId="77777777" w:rsidR="003374B8" w:rsidRPr="00613BB9" w:rsidRDefault="003374B8" w:rsidP="002109DA">
            <w:pPr>
              <w:pStyle w:val="HTML"/>
              <w:rPr>
                <w:rFonts w:ascii="Source Code Pro" w:hAnsi="Source Code Pro"/>
                <w:sz w:val="23"/>
                <w:szCs w:val="23"/>
              </w:rPr>
            </w:pPr>
            <w:r w:rsidRPr="00613BB9">
              <w:rPr>
                <w:rStyle w:val="line"/>
                <w:rFonts w:ascii="Source Code Pro" w:hAnsi="Source Code Pro"/>
                <w:sz w:val="23"/>
                <w:szCs w:val="23"/>
              </w:rPr>
              <w:t xml:space="preserve">     .menu-list li ul</w:t>
            </w:r>
            <w:r w:rsidRPr="00613BB9">
              <w:rPr>
                <w:rFonts w:ascii="Source Code Pro" w:hAnsi="Source Code Pro"/>
                <w:sz w:val="23"/>
                <w:szCs w:val="23"/>
              </w:rPr>
              <w:br/>
            </w:r>
            <w:r w:rsidRPr="00613BB9">
              <w:rPr>
                <w:rStyle w:val="line"/>
                <w:rFonts w:ascii="Source Code Pro" w:hAnsi="Source Code Pro"/>
                <w:sz w:val="23"/>
                <w:szCs w:val="23"/>
              </w:rPr>
              <w:t xml:space="preserve">         margin-right: 0</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.menu-list a</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transition: background-color 0.3s ease-in-out</w:t>
            </w:r>
            <w:r w:rsidRPr="00613BB9">
              <w:rPr>
                <w:rFonts w:ascii="Source Code Pro" w:hAnsi="Source Code Pro"/>
                <w:sz w:val="23"/>
                <w:szCs w:val="23"/>
              </w:rPr>
              <w:br/>
            </w:r>
            <w:r w:rsidRPr="00613BB9">
              <w:rPr>
                <w:rStyle w:val="line"/>
                <w:rFonts w:ascii="Source Code Pro" w:hAnsi="Source Code Pro"/>
                <w:sz w:val="23"/>
                <w:szCs w:val="23"/>
              </w:rPr>
              <w:t xml:space="preserve">     .menu-list a.level</w:t>
            </w:r>
            <w:r w:rsidRPr="00613BB9">
              <w:rPr>
                <w:rFonts w:ascii="Source Code Pro" w:hAnsi="Source Code Pro"/>
                <w:sz w:val="23"/>
                <w:szCs w:val="23"/>
              </w:rPr>
              <w:br/>
            </w:r>
            <w:r w:rsidRPr="00613BB9">
              <w:rPr>
                <w:rStyle w:val="line"/>
                <w:rFonts w:ascii="Source Code Pro" w:hAnsi="Source Code Pro"/>
                <w:sz w:val="23"/>
                <w:szCs w:val="23"/>
              </w:rPr>
              <w:t xml:space="preserve">         display: flex</w:t>
            </w:r>
          </w:p>
        </w:tc>
      </w:tr>
    </w:tbl>
    <w:p w14:paraId="3E556412" w14:textId="77777777" w:rsidR="003374B8" w:rsidRPr="00613BB9" w:rsidRDefault="003374B8" w:rsidP="002109DA">
      <w:pPr>
        <w:pStyle w:val="5"/>
        <w:rPr>
          <w:rFonts w:ascii="Roboto" w:hAnsi="Roboto"/>
          <w:b w:val="0"/>
          <w:bCs w:val="0"/>
          <w:sz w:val="30"/>
          <w:szCs w:val="30"/>
        </w:rPr>
      </w:pPr>
      <w:bookmarkStart w:id="834" w:name="_Toc46395429"/>
      <w:r w:rsidRPr="00613BB9">
        <w:rPr>
          <w:rFonts w:ascii="Roboto" w:hAnsi="Roboto"/>
          <w:b w:val="0"/>
          <w:bCs w:val="0"/>
          <w:sz w:val="30"/>
          <w:szCs w:val="30"/>
        </w:rPr>
        <w:t xml:space="preserve">card </w:t>
      </w:r>
      <w:r w:rsidRPr="00613BB9">
        <w:rPr>
          <w:rFonts w:ascii="Roboto" w:hAnsi="Roboto"/>
          <w:b w:val="0"/>
          <w:bCs w:val="0"/>
          <w:sz w:val="30"/>
          <w:szCs w:val="30"/>
        </w:rPr>
        <w:t>增加浮动效果</w:t>
      </w:r>
      <w:bookmarkEnd w:id="834"/>
    </w:p>
    <w:p w14:paraId="6CECCC5F" w14:textId="77777777" w:rsidR="003374B8" w:rsidRPr="00613BB9" w:rsidRDefault="003374B8" w:rsidP="00853618">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:hover</w:t>
      </w:r>
      <w:r w:rsidRPr="00613BB9">
        <w:rPr>
          <w:rFonts w:ascii="Roboto" w:hAnsi="Roboto"/>
        </w:rPr>
        <w:t> </w:t>
      </w:r>
      <w:r w:rsidRPr="00613BB9">
        <w:rPr>
          <w:rFonts w:ascii="Roboto" w:hAnsi="Roboto"/>
        </w:rPr>
        <w:t>时增大阴影，并增加动画属性</w:t>
      </w:r>
      <w:r w:rsidRPr="00613BB9">
        <w:rPr>
          <w:rFonts w:ascii="Roboto" w:hAnsi="Roboto"/>
        </w:rPr>
        <w:t> </w:t>
      </w:r>
      <w:r w:rsidRPr="00613BB9">
        <w:rPr>
          <w:rStyle w:val="HTML1"/>
          <w:rFonts w:ascii="Source Code Pro" w:hAnsi="Source Code Pro"/>
          <w:sz w:val="23"/>
          <w:szCs w:val="23"/>
        </w:rPr>
        <w:t>ease-in-out</w:t>
      </w:r>
      <w:r w:rsidRPr="00613BB9">
        <w:rPr>
          <w:rFonts w:ascii="Roboto" w:hAnsi="Roboto"/>
        </w:rPr>
        <w:t>。</w:t>
      </w:r>
    </w:p>
    <w:p w14:paraId="53693D70" w14:textId="77777777" w:rsidR="003374B8" w:rsidRPr="00613BB9" w:rsidRDefault="003374B8" w:rsidP="00853618">
      <w:pPr>
        <w:shd w:val="clear" w:color="auto" w:fill="FFFFFF"/>
        <w:rPr>
          <w:rFonts w:ascii="Roboto" w:hAnsi="Roboto"/>
        </w:rPr>
      </w:pPr>
      <w:r w:rsidRPr="00613BB9">
        <w:rPr>
          <w:rFonts w:ascii="Source Code Pro" w:hAnsi="Source Code Pro"/>
        </w:rPr>
        <w:t>diff:source/css/style.styl</w:t>
      </w:r>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374B8" w:rsidRPr="00613BB9" w14:paraId="35244F42" w14:textId="77777777" w:rsidTr="00B371E8">
        <w:tc>
          <w:tcPr>
            <w:tcW w:w="0" w:type="auto"/>
            <w:tcBorders>
              <w:top w:val="nil"/>
              <w:left w:val="nil"/>
              <w:bottom w:val="nil"/>
              <w:right w:val="nil"/>
            </w:tcBorders>
            <w:tcMar>
              <w:top w:w="120" w:type="dxa"/>
              <w:left w:w="180" w:type="dxa"/>
              <w:bottom w:w="120" w:type="dxa"/>
              <w:right w:w="180" w:type="dxa"/>
            </w:tcMar>
            <w:hideMark/>
          </w:tcPr>
          <w:p w14:paraId="0766E54E" w14:textId="77777777" w:rsidR="003374B8" w:rsidRPr="00613BB9" w:rsidRDefault="003374B8" w:rsidP="00853618">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11779F3B" w14:textId="77777777" w:rsidR="003374B8" w:rsidRPr="00613BB9" w:rsidRDefault="003374B8" w:rsidP="00853618">
            <w:pPr>
              <w:pStyle w:val="HTML"/>
              <w:rPr>
                <w:rFonts w:ascii="Source Code Pro" w:hAnsi="Source Code Pro"/>
                <w:sz w:val="23"/>
                <w:szCs w:val="23"/>
              </w:rPr>
            </w:pPr>
            <w:r w:rsidRPr="00613BB9">
              <w:rPr>
                <w:rStyle w:val="line"/>
                <w:rFonts w:ascii="Source Code Pro" w:hAnsi="Source Code Pro"/>
                <w:sz w:val="23"/>
                <w:szCs w:val="23"/>
              </w:rPr>
              <w:t xml:space="preserve"> .card</w:t>
            </w:r>
            <w:r w:rsidRPr="00613BB9">
              <w:rPr>
                <w:rFonts w:ascii="Source Code Pro" w:hAnsi="Source Code Pro"/>
                <w:sz w:val="23"/>
                <w:szCs w:val="23"/>
              </w:rPr>
              <w:br/>
            </w:r>
            <w:r w:rsidRPr="00613BB9">
              <w:rPr>
                <w:rStyle w:val="line"/>
                <w:rFonts w:ascii="Source Code Pro" w:hAnsi="Source Code Pro"/>
                <w:sz w:val="23"/>
                <w:szCs w:val="23"/>
              </w:rPr>
              <w:t xml:space="preserve">     border-radius: 4px</w:t>
            </w:r>
            <w:r w:rsidRPr="00613BB9">
              <w:rPr>
                <w:rFonts w:ascii="Source Code Pro" w:hAnsi="Source Code Pro"/>
                <w:sz w:val="23"/>
                <w:szCs w:val="23"/>
              </w:rPr>
              <w:br/>
            </w:r>
            <w:r w:rsidRPr="00613BB9">
              <w:rPr>
                <w:rStyle w:val="line"/>
                <w:rFonts w:ascii="Source Code Pro" w:hAnsi="Source Code Pro"/>
                <w:sz w:val="23"/>
                <w:szCs w:val="23"/>
              </w:rPr>
              <w:t xml:space="preserve">     box-shadow: 0 4px 10px rgba(0,0,0,0.05), 0 0 1px rgba(0,0,0,0.1)</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&amp;:hover</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box-shadow: 0 6px 15px rgba(0,0,0,0.15), 0 0 1px rgba(0,0,0,0.1)</w:t>
            </w:r>
          </w:p>
        </w:tc>
      </w:tr>
    </w:tbl>
    <w:p w14:paraId="4D0172FD" w14:textId="77777777" w:rsidR="003374B8" w:rsidRPr="00613BB9" w:rsidRDefault="003374B8" w:rsidP="00853618">
      <w:pPr>
        <w:shd w:val="clear" w:color="auto" w:fill="FFFFFF"/>
        <w:rPr>
          <w:rFonts w:ascii="Roboto" w:hAnsi="Roboto"/>
          <w:sz w:val="24"/>
          <w:szCs w:val="24"/>
        </w:rPr>
      </w:pPr>
      <w:r w:rsidRPr="00613BB9">
        <w:rPr>
          <w:rFonts w:ascii="Source Code Pro" w:hAnsi="Source Code Pro"/>
        </w:rPr>
        <w:t>diff:source/js/animation.js</w:t>
      </w:r>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374B8" w:rsidRPr="00613BB9" w14:paraId="1F3FCD91" w14:textId="77777777" w:rsidTr="00B371E8">
        <w:tc>
          <w:tcPr>
            <w:tcW w:w="0" w:type="auto"/>
            <w:tcBorders>
              <w:top w:val="nil"/>
              <w:left w:val="nil"/>
              <w:bottom w:val="nil"/>
              <w:right w:val="nil"/>
            </w:tcBorders>
            <w:tcMar>
              <w:top w:w="120" w:type="dxa"/>
              <w:left w:w="180" w:type="dxa"/>
              <w:bottom w:w="120" w:type="dxa"/>
              <w:right w:w="180" w:type="dxa"/>
            </w:tcMar>
            <w:hideMark/>
          </w:tcPr>
          <w:p w14:paraId="4BA52FD9" w14:textId="77777777" w:rsidR="003374B8" w:rsidRPr="00613BB9" w:rsidRDefault="003374B8" w:rsidP="00853618">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p>
        </w:tc>
        <w:tc>
          <w:tcPr>
            <w:tcW w:w="0" w:type="auto"/>
            <w:tcBorders>
              <w:top w:val="nil"/>
              <w:left w:val="nil"/>
              <w:bottom w:val="nil"/>
              <w:right w:val="nil"/>
            </w:tcBorders>
            <w:tcMar>
              <w:top w:w="120" w:type="dxa"/>
              <w:left w:w="180" w:type="dxa"/>
              <w:bottom w:w="120" w:type="dxa"/>
              <w:right w:w="180" w:type="dxa"/>
            </w:tcMar>
            <w:hideMark/>
          </w:tcPr>
          <w:p w14:paraId="1B296CCE" w14:textId="77777777" w:rsidR="003374B8" w:rsidRPr="00613BB9" w:rsidRDefault="003374B8" w:rsidP="00853618">
            <w:pPr>
              <w:pStyle w:val="HTML"/>
              <w:rPr>
                <w:rFonts w:ascii="Source Code Pro" w:hAnsi="Source Code Pro"/>
                <w:sz w:val="23"/>
                <w:szCs w:val="23"/>
              </w:rPr>
            </w:pPr>
            <w:r w:rsidRPr="00613BB9">
              <w:rPr>
                <w:rStyle w:val="line"/>
                <w:rFonts w:ascii="Source Code Pro" w:hAnsi="Source Code Pro"/>
                <w:sz w:val="23"/>
                <w:szCs w:val="23"/>
              </w:rPr>
              <w:t xml:space="preserve">     element.style.transform =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element.style.transition = 'opacity 0.3s ease-out, transform 0.3s ease-out';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lastRenderedPageBreak/>
              <w:t>+    element.style.transition = 'opacity 0.3s ease-out, transform 0.3s ease-out, box-shadow 0.3s ease-in-out';</w:t>
            </w:r>
          </w:p>
        </w:tc>
      </w:tr>
    </w:tbl>
    <w:p w14:paraId="6DBDE606" w14:textId="77777777" w:rsidR="003374B8" w:rsidRPr="00613BB9" w:rsidRDefault="003374B8" w:rsidP="00853618">
      <w:pPr>
        <w:pStyle w:val="5"/>
        <w:rPr>
          <w:rFonts w:ascii="Roboto" w:hAnsi="Roboto"/>
          <w:b w:val="0"/>
          <w:bCs w:val="0"/>
          <w:sz w:val="36"/>
          <w:szCs w:val="36"/>
        </w:rPr>
      </w:pPr>
      <w:bookmarkStart w:id="835" w:name="_Toc46395430"/>
      <w:r w:rsidRPr="00613BB9">
        <w:rPr>
          <w:rFonts w:ascii="Roboto" w:hAnsi="Roboto"/>
          <w:b w:val="0"/>
          <w:bCs w:val="0"/>
        </w:rPr>
        <w:lastRenderedPageBreak/>
        <w:t>更新</w:t>
      </w:r>
      <w:bookmarkEnd w:id="835"/>
    </w:p>
    <w:p w14:paraId="292E76C8" w14:textId="77777777" w:rsidR="003374B8" w:rsidRPr="00613BB9" w:rsidRDefault="003374B8" w:rsidP="00853618">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2020-02-16</w:t>
      </w:r>
      <w:r w:rsidRPr="00613BB9">
        <w:rPr>
          <w:rFonts w:ascii="Roboto" w:hAnsi="Roboto"/>
        </w:rPr>
        <w:t> </w:t>
      </w:r>
      <w:r w:rsidRPr="00613BB9">
        <w:rPr>
          <w:rFonts w:ascii="Roboto" w:hAnsi="Roboto"/>
        </w:rPr>
        <w:t>合并了</w:t>
      </w:r>
      <w:r w:rsidRPr="00613BB9">
        <w:rPr>
          <w:rFonts w:ascii="Roboto" w:hAnsi="Roboto"/>
        </w:rPr>
        <w:t> </w:t>
      </w:r>
      <w:hyperlink r:id="rId2332" w:tgtFrame="_blank" w:history="1">
        <w:r w:rsidRPr="00613BB9">
          <w:rPr>
            <w:rStyle w:val="a4"/>
            <w:rFonts w:ascii="Roboto" w:hAnsi="Roboto"/>
            <w:color w:val="auto"/>
          </w:rPr>
          <w:t>2.7.0</w:t>
        </w:r>
      </w:hyperlink>
      <w:r w:rsidRPr="00613BB9">
        <w:rPr>
          <w:rFonts w:ascii="Roboto" w:hAnsi="Roboto"/>
        </w:rPr>
        <w:t> </w:t>
      </w:r>
      <w:r w:rsidRPr="00613BB9">
        <w:rPr>
          <w:rFonts w:ascii="Roboto" w:hAnsi="Roboto"/>
        </w:rPr>
        <w:t>版本，冲突不算太多，有两个点需要注意一下。</w:t>
      </w:r>
    </w:p>
    <w:p w14:paraId="768FA135" w14:textId="77777777" w:rsidR="003374B8" w:rsidRPr="00613BB9" w:rsidRDefault="003374B8" w:rsidP="00853618">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icarus</w:t>
      </w:r>
      <w:r w:rsidRPr="00613BB9">
        <w:rPr>
          <w:rFonts w:ascii="Roboto" w:hAnsi="Roboto"/>
        </w:rPr>
        <w:t> </w:t>
      </w:r>
      <w:r w:rsidRPr="00613BB9">
        <w:rPr>
          <w:rFonts w:ascii="Roboto" w:hAnsi="Roboto"/>
        </w:rPr>
        <w:t>的配置里面，</w:t>
      </w:r>
      <w:r w:rsidRPr="00613BB9">
        <w:rPr>
          <w:rStyle w:val="HTML1"/>
          <w:rFonts w:ascii="Source Code Pro" w:hAnsi="Source Code Pro"/>
          <w:sz w:val="23"/>
          <w:szCs w:val="23"/>
        </w:rPr>
        <w:t>plugins.clipboard</w:t>
      </w:r>
      <w:r w:rsidRPr="00613BB9">
        <w:rPr>
          <w:rFonts w:ascii="Roboto" w:hAnsi="Roboto"/>
        </w:rPr>
        <w:t> </w:t>
      </w:r>
      <w:r w:rsidRPr="00613BB9">
        <w:rPr>
          <w:rFonts w:ascii="Roboto" w:hAnsi="Roboto"/>
        </w:rPr>
        <w:t>需要移除，相关的配置移动到</w:t>
      </w:r>
      <w:r w:rsidRPr="00613BB9">
        <w:rPr>
          <w:rFonts w:ascii="Roboto" w:hAnsi="Roboto"/>
        </w:rPr>
        <w:t> </w:t>
      </w:r>
      <w:r w:rsidRPr="00613BB9">
        <w:rPr>
          <w:rStyle w:val="HTML1"/>
          <w:rFonts w:ascii="Source Code Pro" w:hAnsi="Source Code Pro"/>
          <w:sz w:val="23"/>
          <w:szCs w:val="23"/>
        </w:rPr>
        <w:t>article.highlight.clipboard</w:t>
      </w:r>
      <w:r w:rsidRPr="00613BB9">
        <w:rPr>
          <w:rFonts w:ascii="Roboto" w:hAnsi="Roboto"/>
        </w:rPr>
        <w:t>。</w:t>
      </w:r>
    </w:p>
    <w:p w14:paraId="7F286430" w14:textId="77777777" w:rsidR="003374B8" w:rsidRPr="00613BB9" w:rsidRDefault="003374B8" w:rsidP="00853618">
      <w:pPr>
        <w:shd w:val="clear" w:color="auto" w:fill="FFFFFF"/>
        <w:rPr>
          <w:rFonts w:ascii="Roboto" w:hAnsi="Roboto"/>
        </w:rPr>
      </w:pPr>
      <w:r w:rsidRPr="00613BB9">
        <w:rPr>
          <w:rFonts w:ascii="Source Code Pro" w:hAnsi="Source Code Pro"/>
        </w:rPr>
        <w:t>_config.yml</w:t>
      </w:r>
    </w:p>
    <w:tbl>
      <w:tblPr>
        <w:tblW w:w="0" w:type="dxa"/>
        <w:tblCellMar>
          <w:top w:w="15" w:type="dxa"/>
          <w:left w:w="15" w:type="dxa"/>
          <w:bottom w:w="15" w:type="dxa"/>
          <w:right w:w="15" w:type="dxa"/>
        </w:tblCellMar>
        <w:tblLook w:val="04A0" w:firstRow="1" w:lastRow="0" w:firstColumn="1" w:lastColumn="0" w:noHBand="0" w:noVBand="1"/>
      </w:tblPr>
      <w:tblGrid>
        <w:gridCol w:w="583"/>
        <w:gridCol w:w="7723"/>
      </w:tblGrid>
      <w:tr w:rsidR="003374B8" w:rsidRPr="00613BB9" w14:paraId="076A93C3" w14:textId="77777777" w:rsidTr="00B371E8">
        <w:tc>
          <w:tcPr>
            <w:tcW w:w="0" w:type="auto"/>
            <w:tcBorders>
              <w:top w:val="nil"/>
              <w:left w:val="nil"/>
              <w:bottom w:val="nil"/>
              <w:right w:val="nil"/>
            </w:tcBorders>
            <w:tcMar>
              <w:top w:w="120" w:type="dxa"/>
              <w:left w:w="180" w:type="dxa"/>
              <w:bottom w:w="120" w:type="dxa"/>
              <w:right w:w="180" w:type="dxa"/>
            </w:tcMar>
            <w:hideMark/>
          </w:tcPr>
          <w:p w14:paraId="4B98820B" w14:textId="77777777" w:rsidR="003374B8" w:rsidRPr="00613BB9" w:rsidRDefault="003374B8" w:rsidP="00853618">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p>
        </w:tc>
        <w:tc>
          <w:tcPr>
            <w:tcW w:w="0" w:type="auto"/>
            <w:tcBorders>
              <w:top w:val="nil"/>
              <w:left w:val="nil"/>
              <w:bottom w:val="nil"/>
              <w:right w:val="nil"/>
            </w:tcBorders>
            <w:tcMar>
              <w:top w:w="120" w:type="dxa"/>
              <w:left w:w="180" w:type="dxa"/>
              <w:bottom w:w="120" w:type="dxa"/>
              <w:right w:w="180" w:type="dxa"/>
            </w:tcMar>
            <w:hideMark/>
          </w:tcPr>
          <w:p w14:paraId="34C1BC89" w14:textId="77777777" w:rsidR="003374B8" w:rsidRPr="00613BB9" w:rsidRDefault="003374B8" w:rsidP="00853618">
            <w:pPr>
              <w:pStyle w:val="HTML"/>
              <w:rPr>
                <w:rFonts w:ascii="Source Code Pro" w:hAnsi="Source Code Pro"/>
                <w:sz w:val="23"/>
                <w:szCs w:val="23"/>
              </w:rPr>
            </w:pPr>
            <w:r w:rsidRPr="00613BB9">
              <w:rPr>
                <w:rStyle w:val="hljs-attr"/>
                <w:rFonts w:ascii="Source Code Pro" w:hAnsi="Source Code Pro"/>
                <w:sz w:val="23"/>
                <w:szCs w:val="23"/>
              </w:rPr>
              <w:t>article:</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Code highlight settings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highlight:</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Code highlight themes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https://github.com/highlightjs/highlight.js/tree/master/src/styles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theme:</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github-gist</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Show code copying button</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clipboard:</w:t>
            </w:r>
            <w:r w:rsidRPr="00613BB9">
              <w:rPr>
                <w:rStyle w:val="line"/>
                <w:rFonts w:ascii="Source Code Pro" w:hAnsi="Source Code Pro"/>
                <w:sz w:val="23"/>
                <w:szCs w:val="23"/>
              </w:rPr>
              <w:t xml:space="preserve"> </w:t>
            </w:r>
            <w:r w:rsidRPr="00613BB9">
              <w:rPr>
                <w:rStyle w:val="hljs-literal"/>
                <w:rFonts w:ascii="Source Code Pro" w:hAnsi="Source Code Pro"/>
                <w:sz w:val="23"/>
                <w:szCs w:val="23"/>
              </w:rPr>
              <w:t>true</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Default folding status of the code blocks. Can be "", "folded", "unfolded"</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fold:</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unfolded</w:t>
            </w:r>
          </w:p>
        </w:tc>
      </w:tr>
    </w:tbl>
    <w:p w14:paraId="1EB357F7" w14:textId="77777777" w:rsidR="003374B8" w:rsidRPr="00613BB9" w:rsidRDefault="003374B8" w:rsidP="00853618">
      <w:pPr>
        <w:pStyle w:val="a3"/>
        <w:shd w:val="clear" w:color="auto" w:fill="FFFFFF"/>
        <w:spacing w:before="0" w:beforeAutospacing="0" w:after="240" w:afterAutospacing="0"/>
        <w:rPr>
          <w:rFonts w:ascii="Roboto" w:hAnsi="Roboto"/>
        </w:rPr>
      </w:pPr>
      <w:r w:rsidRPr="00613BB9">
        <w:rPr>
          <w:rFonts w:ascii="Roboto" w:hAnsi="Roboto"/>
        </w:rPr>
        <w:t>如果之前</w:t>
      </w:r>
      <w:r w:rsidRPr="00613BB9">
        <w:rPr>
          <w:rFonts w:ascii="Roboto" w:hAnsi="Roboto"/>
        </w:rPr>
        <w:t xml:space="preserve"> links widget </w:t>
      </w:r>
      <w:r w:rsidRPr="00613BB9">
        <w:rPr>
          <w:rFonts w:ascii="Roboto" w:hAnsi="Roboto"/>
        </w:rPr>
        <w:t>没有配置链接，可能会遇到编译错误，需要增加一下判断。</w:t>
      </w:r>
    </w:p>
    <w:p w14:paraId="61425414" w14:textId="77777777" w:rsidR="003374B8" w:rsidRPr="00613BB9" w:rsidRDefault="003374B8" w:rsidP="00853618">
      <w:pPr>
        <w:shd w:val="clear" w:color="auto" w:fill="FFFFFF"/>
        <w:rPr>
          <w:rFonts w:ascii="Roboto" w:hAnsi="Roboto"/>
        </w:rPr>
      </w:pPr>
      <w:r w:rsidRPr="00613BB9">
        <w:rPr>
          <w:rFonts w:ascii="Source Code Pro" w:hAnsi="Source Code Pro"/>
        </w:rPr>
        <w:t>diff:layout/widget/links.locals.js</w:t>
      </w:r>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374B8" w:rsidRPr="00613BB9" w14:paraId="1CD513B5" w14:textId="77777777" w:rsidTr="00B371E8">
        <w:tc>
          <w:tcPr>
            <w:tcW w:w="0" w:type="auto"/>
            <w:tcBorders>
              <w:top w:val="nil"/>
              <w:left w:val="nil"/>
              <w:bottom w:val="nil"/>
              <w:right w:val="nil"/>
            </w:tcBorders>
            <w:tcMar>
              <w:top w:w="120" w:type="dxa"/>
              <w:left w:w="180" w:type="dxa"/>
              <w:bottom w:w="120" w:type="dxa"/>
              <w:right w:w="180" w:type="dxa"/>
            </w:tcMar>
            <w:hideMark/>
          </w:tcPr>
          <w:p w14:paraId="48A069B1" w14:textId="77777777" w:rsidR="003374B8" w:rsidRPr="00613BB9" w:rsidRDefault="003374B8" w:rsidP="00853618">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4D0390C1" w14:textId="77777777" w:rsidR="003374B8" w:rsidRPr="00613BB9" w:rsidRDefault="003374B8" w:rsidP="00853618">
            <w:pPr>
              <w:pStyle w:val="HTML"/>
              <w:rPr>
                <w:rFonts w:ascii="Source Code Pro" w:hAnsi="Source Code Pro"/>
                <w:sz w:val="23"/>
                <w:szCs w:val="23"/>
              </w:rPr>
            </w:pPr>
            <w:r w:rsidRPr="00613BB9">
              <w:rPr>
                <w:rStyle w:val="line"/>
                <w:rFonts w:ascii="Source Code Pro" w:hAnsi="Source Code Pro"/>
                <w:sz w:val="23"/>
                <w:szCs w:val="23"/>
              </w:rPr>
              <w:t xml:space="preserve">     const links = get_config_from_obj(locals.widget, 'links');</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if (Object.keys(links).length == 0)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if (!links || Object.keys(links).length == 0) {</w:t>
            </w:r>
            <w:r w:rsidRPr="00613BB9">
              <w:rPr>
                <w:rFonts w:ascii="Source Code Pro" w:hAnsi="Source Code Pro"/>
                <w:sz w:val="23"/>
                <w:szCs w:val="23"/>
              </w:rPr>
              <w:br/>
            </w:r>
            <w:r w:rsidRPr="00613BB9">
              <w:rPr>
                <w:rStyle w:val="line"/>
                <w:rFonts w:ascii="Source Code Pro" w:hAnsi="Source Code Pro"/>
                <w:sz w:val="23"/>
                <w:szCs w:val="23"/>
              </w:rPr>
              <w:t xml:space="preserve">         return null;</w:t>
            </w:r>
            <w:r w:rsidRPr="00613BB9">
              <w:rPr>
                <w:rFonts w:ascii="Source Code Pro" w:hAnsi="Source Code Pro"/>
                <w:sz w:val="23"/>
                <w:szCs w:val="23"/>
              </w:rPr>
              <w:br/>
            </w:r>
            <w:r w:rsidRPr="00613BB9">
              <w:rPr>
                <w:rStyle w:val="line"/>
                <w:rFonts w:ascii="Source Code Pro" w:hAnsi="Source Code Pro"/>
                <w:sz w:val="23"/>
                <w:szCs w:val="23"/>
              </w:rPr>
              <w:t xml:space="preserve">     }</w:t>
            </w:r>
          </w:p>
        </w:tc>
      </w:tr>
    </w:tbl>
    <w:p w14:paraId="3561C731" w14:textId="77777777" w:rsidR="003374B8" w:rsidRPr="00613BB9" w:rsidRDefault="003374B8" w:rsidP="00853618">
      <w:pPr>
        <w:pStyle w:val="5"/>
        <w:rPr>
          <w:rFonts w:ascii="Roboto" w:hAnsi="Roboto"/>
          <w:b w:val="0"/>
          <w:bCs w:val="0"/>
          <w:sz w:val="36"/>
          <w:szCs w:val="36"/>
        </w:rPr>
      </w:pPr>
      <w:bookmarkStart w:id="836" w:name="_Toc46395431"/>
      <w:r w:rsidRPr="00613BB9">
        <w:rPr>
          <w:rFonts w:ascii="Roboto" w:hAnsi="Roboto"/>
          <w:b w:val="0"/>
          <w:bCs w:val="0"/>
        </w:rPr>
        <w:t>总结</w:t>
      </w:r>
      <w:bookmarkEnd w:id="836"/>
    </w:p>
    <w:p w14:paraId="032384BC" w14:textId="77777777" w:rsidR="003374B8" w:rsidRPr="00613BB9" w:rsidRDefault="003374B8" w:rsidP="003374B8">
      <w:pPr>
        <w:pStyle w:val="a3"/>
        <w:shd w:val="clear" w:color="auto" w:fill="FFFFFF"/>
        <w:spacing w:before="0" w:beforeAutospacing="0" w:after="240" w:afterAutospacing="0"/>
        <w:rPr>
          <w:rFonts w:ascii="Roboto" w:hAnsi="Roboto"/>
        </w:rPr>
      </w:pPr>
      <w:r w:rsidRPr="00613BB9">
        <w:rPr>
          <w:rFonts w:ascii="Roboto" w:hAnsi="Roboto"/>
        </w:rPr>
        <w:t>这里只列举了部分改动，详细的差异可以查看</w:t>
      </w:r>
      <w:r w:rsidRPr="00613BB9">
        <w:rPr>
          <w:rFonts w:ascii="Roboto" w:hAnsi="Roboto"/>
        </w:rPr>
        <w:t> </w:t>
      </w:r>
      <w:hyperlink r:id="rId2333" w:tgtFrame="_blank" w:history="1">
        <w:r w:rsidRPr="00613BB9">
          <w:rPr>
            <w:rStyle w:val="a4"/>
            <w:rFonts w:ascii="Roboto" w:hAnsi="Roboto"/>
            <w:color w:val="auto"/>
          </w:rPr>
          <w:t>diff</w:t>
        </w:r>
      </w:hyperlink>
      <w:r w:rsidRPr="00613BB9">
        <w:rPr>
          <w:rFonts w:ascii="Roboto" w:hAnsi="Roboto"/>
        </w:rPr>
        <w:t>。</w:t>
      </w:r>
    </w:p>
    <w:p w14:paraId="37C729D6" w14:textId="2D63F041" w:rsidR="003374B8" w:rsidRDefault="003374B8" w:rsidP="003374B8"/>
    <w:p w14:paraId="6E04CB6C" w14:textId="48FCD7F5" w:rsidR="001F0D66" w:rsidRDefault="001F0D66" w:rsidP="003374B8"/>
    <w:p w14:paraId="26F5B73C" w14:textId="3B833B7C" w:rsidR="001F0D66" w:rsidRDefault="001F0D66" w:rsidP="003374B8"/>
    <w:p w14:paraId="348DD0D9" w14:textId="3F91F5A4" w:rsidR="001F0D66" w:rsidRDefault="001F0D66" w:rsidP="003374B8"/>
    <w:p w14:paraId="5D896221" w14:textId="7A8665C0" w:rsidR="001F0D66" w:rsidRDefault="001F0D66" w:rsidP="003374B8"/>
    <w:p w14:paraId="10FA67D2" w14:textId="716D9A82" w:rsidR="001F0D66" w:rsidRDefault="001F0D66" w:rsidP="003374B8"/>
    <w:p w14:paraId="14CD6869" w14:textId="77777777" w:rsidR="001F0D66" w:rsidRPr="00613BB9" w:rsidRDefault="001F0D66" w:rsidP="003374B8"/>
    <w:p w14:paraId="6E9CB7B1" w14:textId="77777777" w:rsidR="003374B8" w:rsidRPr="00613BB9" w:rsidRDefault="003374B8" w:rsidP="003374B8"/>
    <w:p w14:paraId="0D4004BA" w14:textId="77777777" w:rsidR="003374B8" w:rsidRPr="00613BB9" w:rsidRDefault="003374B8" w:rsidP="003374B8"/>
    <w:p w14:paraId="20025A69" w14:textId="77777777" w:rsidR="001F0D66" w:rsidRPr="00613BB9" w:rsidRDefault="001F0D66" w:rsidP="001F0D66">
      <w:pPr>
        <w:pStyle w:val="4"/>
        <w:rPr>
          <w:rFonts w:ascii="Roboto" w:hAnsi="Roboto"/>
          <w:b w:val="0"/>
          <w:bCs w:val="0"/>
          <w:sz w:val="36"/>
          <w:szCs w:val="36"/>
        </w:rPr>
      </w:pPr>
      <w:bookmarkStart w:id="837" w:name="_Toc46395432"/>
      <w:r w:rsidRPr="00613BB9">
        <w:rPr>
          <w:rFonts w:ascii="Roboto" w:hAnsi="Roboto"/>
          <w:b w:val="0"/>
          <w:bCs w:val="0"/>
        </w:rPr>
        <w:t>参考资料</w:t>
      </w:r>
      <w:bookmarkEnd w:id="837"/>
    </w:p>
    <w:p w14:paraId="155339C0" w14:textId="06394D74" w:rsidR="001F0D66" w:rsidRPr="004859CB" w:rsidRDefault="00717723" w:rsidP="004859CB">
      <w:pPr>
        <w:widowControl/>
        <w:shd w:val="clear" w:color="auto" w:fill="FFFFFF"/>
        <w:ind w:left="120"/>
        <w:jc w:val="left"/>
        <w:rPr>
          <w:rStyle w:val="a4"/>
          <w:rFonts w:ascii="Roboto" w:hAnsi="Roboto"/>
          <w:color w:val="auto"/>
          <w:sz w:val="23"/>
          <w:szCs w:val="23"/>
          <w:u w:val="none"/>
        </w:rPr>
      </w:pPr>
      <w:hyperlink r:id="rId2334" w:tgtFrame="_blank" w:history="1">
        <w:r w:rsidR="001F0D66" w:rsidRPr="00613BB9">
          <w:rPr>
            <w:rStyle w:val="a4"/>
            <w:rFonts w:ascii="Roboto" w:hAnsi="Roboto"/>
            <w:color w:val="auto"/>
            <w:sz w:val="23"/>
            <w:szCs w:val="23"/>
          </w:rPr>
          <w:t>icarus</w:t>
        </w:r>
        <w:r w:rsidR="001F0D66" w:rsidRPr="00613BB9">
          <w:rPr>
            <w:rStyle w:val="a4"/>
            <w:rFonts w:ascii="Roboto" w:hAnsi="Roboto"/>
            <w:color w:val="auto"/>
            <w:sz w:val="23"/>
            <w:szCs w:val="23"/>
          </w:rPr>
          <w:t>文档</w:t>
        </w:r>
      </w:hyperlink>
      <w:r w:rsidR="004859CB">
        <w:rPr>
          <w:rStyle w:val="a4"/>
          <w:rFonts w:ascii="Roboto" w:hAnsi="Roboto"/>
          <w:color w:val="auto"/>
          <w:sz w:val="23"/>
          <w:szCs w:val="23"/>
        </w:rPr>
        <w:t xml:space="preserve">   </w:t>
      </w:r>
    </w:p>
    <w:p w14:paraId="5F5D0D6A" w14:textId="043E6DC8" w:rsidR="004859CB" w:rsidRPr="00613BB9" w:rsidRDefault="004859CB" w:rsidP="004859CB">
      <w:pPr>
        <w:widowControl/>
        <w:shd w:val="clear" w:color="auto" w:fill="FFFFFF"/>
        <w:ind w:left="120"/>
        <w:jc w:val="left"/>
        <w:rPr>
          <w:rFonts w:ascii="Roboto" w:hAnsi="Roboto"/>
          <w:sz w:val="23"/>
          <w:szCs w:val="23"/>
        </w:rPr>
      </w:pPr>
      <w:r w:rsidRPr="004859CB">
        <w:rPr>
          <w:rFonts w:ascii="Roboto" w:hAnsi="Roboto"/>
          <w:sz w:val="23"/>
          <w:szCs w:val="23"/>
        </w:rPr>
        <w:t>https://blog.zhangruipeng.me/hexo-theme-icarus/</w:t>
      </w:r>
    </w:p>
    <w:p w14:paraId="34DB38CB" w14:textId="77777777" w:rsidR="001F0D66" w:rsidRPr="00613BB9" w:rsidRDefault="00717723" w:rsidP="004859CB">
      <w:pPr>
        <w:widowControl/>
        <w:shd w:val="clear" w:color="auto" w:fill="FFFFFF"/>
        <w:spacing w:before="60"/>
        <w:ind w:left="120"/>
        <w:jc w:val="left"/>
        <w:rPr>
          <w:rFonts w:ascii="Roboto" w:hAnsi="Roboto"/>
          <w:sz w:val="23"/>
          <w:szCs w:val="23"/>
        </w:rPr>
      </w:pPr>
      <w:hyperlink r:id="rId2335" w:tgtFrame="_blank" w:history="1">
        <w:r w:rsidR="001F0D66" w:rsidRPr="00613BB9">
          <w:rPr>
            <w:rStyle w:val="a4"/>
            <w:rFonts w:ascii="Roboto" w:hAnsi="Roboto"/>
            <w:color w:val="auto"/>
            <w:sz w:val="23"/>
            <w:szCs w:val="23"/>
          </w:rPr>
          <w:t>自定义</w:t>
        </w:r>
        <w:r w:rsidR="001F0D66" w:rsidRPr="00613BB9">
          <w:rPr>
            <w:rStyle w:val="a4"/>
            <w:rFonts w:ascii="Roboto" w:hAnsi="Roboto"/>
            <w:color w:val="auto"/>
            <w:sz w:val="23"/>
            <w:szCs w:val="23"/>
          </w:rPr>
          <w:t xml:space="preserve"> icarus</w:t>
        </w:r>
      </w:hyperlink>
    </w:p>
    <w:p w14:paraId="591E8682" w14:textId="0BF63DCE" w:rsidR="001F0D66" w:rsidRPr="00613BB9" w:rsidRDefault="00901C1A" w:rsidP="001F0D66">
      <w:pPr>
        <w:rPr>
          <w:b/>
          <w:bCs/>
        </w:rPr>
      </w:pPr>
      <w:r w:rsidRPr="00901C1A">
        <w:rPr>
          <w:b/>
          <w:bCs/>
        </w:rPr>
        <w:t>https://www.alphalxy.com/2019/03/customize-icarus/</w:t>
      </w:r>
    </w:p>
    <w:p w14:paraId="031AFD00" w14:textId="77777777" w:rsidR="001F0D66" w:rsidRPr="00613BB9" w:rsidRDefault="001F0D66" w:rsidP="001F0D66"/>
    <w:p w14:paraId="71B50114" w14:textId="77777777" w:rsidR="001F0D66" w:rsidRPr="00613BB9" w:rsidRDefault="001F0D66" w:rsidP="001F0D66"/>
    <w:p w14:paraId="7E43DE75" w14:textId="5A882AFD" w:rsidR="00EA03A2" w:rsidRDefault="00EA03A2" w:rsidP="00EA03A2">
      <w:pPr>
        <w:pStyle w:val="4"/>
      </w:pPr>
      <w:bookmarkStart w:id="838" w:name="_Toc46395433"/>
      <w:r>
        <w:rPr>
          <w:rFonts w:hint="eastAsia"/>
        </w:rPr>
        <w:t>修改要点</w:t>
      </w:r>
      <w:bookmarkEnd w:id="838"/>
    </w:p>
    <w:p w14:paraId="34E61A0E" w14:textId="11D11AC4" w:rsidR="00EA03A2" w:rsidRDefault="00EA03A2" w:rsidP="001F0D66">
      <w:r>
        <w:rPr>
          <w:rFonts w:hint="eastAsia"/>
        </w:rPr>
        <w:t>主题配置文件</w:t>
      </w:r>
    </w:p>
    <w:p w14:paraId="1DFC92B1" w14:textId="7D9460B2" w:rsidR="009B2BB7" w:rsidRDefault="009B2BB7" w:rsidP="001F0D66"/>
    <w:p w14:paraId="404E890C" w14:textId="43D7BA1F" w:rsidR="009B2BB7" w:rsidRDefault="009B2BB7" w:rsidP="001F0D66">
      <w:r w:rsidRPr="009B2BB7">
        <w:t>Share button</w:t>
      </w:r>
    </w:p>
    <w:p w14:paraId="460C124D" w14:textId="1CECA2FA" w:rsidR="009B2BB7" w:rsidRDefault="009B2BB7" w:rsidP="001F0D66">
      <w:r>
        <w:t>89</w:t>
      </w:r>
      <w:r>
        <w:rPr>
          <w:rFonts w:hint="eastAsia"/>
        </w:rPr>
        <w:t>行注释掉</w:t>
      </w:r>
    </w:p>
    <w:p w14:paraId="2AB85CC2" w14:textId="6B6D4FE2" w:rsidR="009B2BB7" w:rsidRDefault="009B2BB7" w:rsidP="001F0D66">
      <w:r w:rsidRPr="009B2BB7">
        <w:t>{!index ? &lt;Share config={config} page={page} helper={helper} /&gt; : null}</w:t>
      </w:r>
    </w:p>
    <w:p w14:paraId="7878E19A" w14:textId="77777777" w:rsidR="009B2BB7" w:rsidRDefault="009B2BB7" w:rsidP="001F0D66"/>
    <w:p w14:paraId="3DC216AF" w14:textId="5B634FD1" w:rsidR="00EA03A2" w:rsidRDefault="00EA03A2" w:rsidP="001F0D66">
      <w:r>
        <w:tab/>
      </w:r>
      <w:r>
        <w:rPr>
          <w:rFonts w:hint="eastAsia"/>
        </w:rPr>
        <w:t>将捐赠注释</w:t>
      </w:r>
      <w:r w:rsidR="00FC2C15">
        <w:rPr>
          <w:rFonts w:hint="eastAsia"/>
        </w:rPr>
        <w:t>掉后会报错</w:t>
      </w:r>
      <w:r w:rsidR="00DE47BE">
        <w:rPr>
          <w:rFonts w:hint="eastAsia"/>
        </w:rPr>
        <w:t xml:space="preserve"> 恢复</w:t>
      </w:r>
    </w:p>
    <w:p w14:paraId="0251A505" w14:textId="6F6D028A" w:rsidR="00FC2C15" w:rsidRPr="00613BB9" w:rsidRDefault="009B2BB7" w:rsidP="001F0D66">
      <w:r>
        <w:t>93</w:t>
      </w:r>
      <w:r>
        <w:rPr>
          <w:rFonts w:hint="eastAsia"/>
        </w:rPr>
        <w:t>行</w:t>
      </w:r>
    </w:p>
    <w:p w14:paraId="74CBFA22" w14:textId="17102A9D" w:rsidR="001F0D66" w:rsidRDefault="009B2BB7" w:rsidP="001F0D66">
      <w:r w:rsidRPr="009B2BB7">
        <w:t>\themes\icarus\layout\common\article.jsx"(93,17):            {/* Donate button */}</w:t>
      </w:r>
    </w:p>
    <w:p w14:paraId="623F928A" w14:textId="3BE5993E" w:rsidR="009B2BB7" w:rsidRDefault="009B2BB7" w:rsidP="001F0D66"/>
    <w:p w14:paraId="7234A295" w14:textId="5D13BEF2" w:rsidR="009B2BB7" w:rsidRDefault="00D50A33" w:rsidP="001F0D66">
      <w:r>
        <w:rPr>
          <w:rFonts w:hint="eastAsia"/>
        </w:rPr>
        <w:t xml:space="preserve">注释掉 </w:t>
      </w:r>
      <w:r w:rsidR="009B2BB7" w:rsidRPr="009B2BB7">
        <w:t>{!index ? &lt;Donates config={config} helper={helper} /&gt; : null}</w:t>
      </w:r>
    </w:p>
    <w:p w14:paraId="40D0DF07" w14:textId="0DEF1D74" w:rsidR="009B2BB7" w:rsidRDefault="009B2BB7" w:rsidP="001F0D66"/>
    <w:p w14:paraId="5D535AEC" w14:textId="77777777" w:rsidR="00D50A33" w:rsidRDefault="00D50A33" w:rsidP="00D50A33">
      <w:r>
        <w:t xml:space="preserve">            {/* Comment */}</w:t>
      </w:r>
    </w:p>
    <w:p w14:paraId="57970395" w14:textId="77777777" w:rsidR="007D2056" w:rsidRDefault="00D50A33" w:rsidP="00D50A33">
      <w:r>
        <w:rPr>
          <w:rFonts w:hint="eastAsia"/>
        </w:rPr>
        <w:t>注释掉</w:t>
      </w:r>
    </w:p>
    <w:p w14:paraId="1B944AAD" w14:textId="2DABB00F" w:rsidR="00D50A33" w:rsidRDefault="00D50A33" w:rsidP="00D50A33">
      <w:r>
        <w:t xml:space="preserve">  {!index ? &lt;Comment config={config} page={page} helper={helper} /&gt; : null}</w:t>
      </w:r>
    </w:p>
    <w:p w14:paraId="0BBADE49" w14:textId="77777777" w:rsidR="00D50A33" w:rsidRPr="009B2BB7" w:rsidRDefault="00D50A33" w:rsidP="001F0D66"/>
    <w:p w14:paraId="7F851BC2" w14:textId="5C0941EC" w:rsidR="00460BEC" w:rsidRPr="00613BB9" w:rsidRDefault="00735079" w:rsidP="00E45717">
      <w:pPr>
        <w:pStyle w:val="1"/>
        <w:rPr>
          <w:rFonts w:ascii="宋体" w:eastAsia="宋体" w:hAnsi="宋体"/>
        </w:rPr>
      </w:pPr>
      <w:bookmarkStart w:id="839" w:name="_Toc46395434"/>
      <w:r w:rsidRPr="00613BB9">
        <w:rPr>
          <w:rFonts w:ascii="宋体" w:eastAsia="宋体" w:hAnsi="宋体"/>
        </w:rPr>
        <w:t>Jekyll</w:t>
      </w:r>
      <w:bookmarkEnd w:id="839"/>
    </w:p>
    <w:p w14:paraId="40814E0F" w14:textId="6BB42477" w:rsidR="00460BEC" w:rsidRPr="00613BB9" w:rsidRDefault="00460BEC">
      <w:pPr>
        <w:rPr>
          <w:rFonts w:ascii="宋体" w:eastAsia="宋体" w:hAnsi="宋体"/>
        </w:rPr>
      </w:pPr>
    </w:p>
    <w:p w14:paraId="78E7E9A8" w14:textId="73FBB8C1" w:rsidR="004D4D96" w:rsidRPr="00613BB9" w:rsidRDefault="004D4D96">
      <w:pPr>
        <w:rPr>
          <w:rFonts w:ascii="宋体" w:eastAsia="宋体" w:hAnsi="宋体"/>
        </w:rPr>
      </w:pPr>
    </w:p>
    <w:p w14:paraId="7521A0C5" w14:textId="77777777" w:rsidR="004D4D96" w:rsidRPr="00613BB9" w:rsidRDefault="004D4D96" w:rsidP="004D4D96">
      <w:pPr>
        <w:pStyle w:val="2"/>
      </w:pPr>
      <w:bookmarkStart w:id="840" w:name="_Toc46395435"/>
      <w:r w:rsidRPr="00613BB9">
        <w:rPr>
          <w:rFonts w:hint="eastAsia"/>
        </w:rPr>
        <w:lastRenderedPageBreak/>
        <w:t>安装</w:t>
      </w:r>
      <w:bookmarkEnd w:id="840"/>
    </w:p>
    <w:p w14:paraId="2621A4B9" w14:textId="77777777" w:rsidR="004D4D96" w:rsidRPr="00613BB9" w:rsidRDefault="004D4D96" w:rsidP="004D4D96"/>
    <w:p w14:paraId="73B90A1F" w14:textId="77777777" w:rsidR="004D4D96" w:rsidRPr="00613BB9" w:rsidRDefault="004D4D96" w:rsidP="004D4D96"/>
    <w:p w14:paraId="1CC63AF4" w14:textId="77777777" w:rsidR="004D4D96" w:rsidRPr="00613BB9" w:rsidRDefault="004D4D96" w:rsidP="004D4D96"/>
    <w:p w14:paraId="7BD0677F" w14:textId="77777777" w:rsidR="004D4D96" w:rsidRPr="00613BB9" w:rsidRDefault="004D4D96" w:rsidP="004D4D96"/>
    <w:p w14:paraId="051F7092" w14:textId="77777777" w:rsidR="004D4D96" w:rsidRPr="00613BB9" w:rsidRDefault="004D4D96" w:rsidP="004D4D96"/>
    <w:p w14:paraId="222E4737" w14:textId="77777777" w:rsidR="004D4D96" w:rsidRPr="00613BB9" w:rsidRDefault="004D4D96" w:rsidP="004D4D96">
      <w:r w:rsidRPr="00613BB9">
        <w:rPr>
          <w:rFonts w:hint="eastAsia"/>
        </w:rPr>
        <w:t>一、官网链接</w:t>
      </w:r>
    </w:p>
    <w:p w14:paraId="646EC8F8" w14:textId="77777777" w:rsidR="004D4D96" w:rsidRPr="00613BB9" w:rsidRDefault="004D4D96" w:rsidP="004D4D96"/>
    <w:p w14:paraId="0920B095" w14:textId="77777777" w:rsidR="004D4D96" w:rsidRPr="00613BB9" w:rsidRDefault="004D4D96" w:rsidP="004D4D96">
      <w:r w:rsidRPr="00613BB9">
        <w:rPr>
          <w:rFonts w:hint="eastAsia"/>
        </w:rPr>
        <w:t>官网安装方式介绍：</w:t>
      </w:r>
    </w:p>
    <w:p w14:paraId="4622F97A" w14:textId="77777777" w:rsidR="004D4D96" w:rsidRPr="00613BB9" w:rsidRDefault="004D4D96" w:rsidP="004D4D96"/>
    <w:p w14:paraId="46C9A3BF" w14:textId="77777777" w:rsidR="004D4D96" w:rsidRPr="00613BB9" w:rsidRDefault="004D4D96" w:rsidP="004D4D96">
      <w:r w:rsidRPr="00613BB9">
        <w:t>http://www.ruby-lang.org/en/downloads/</w:t>
      </w:r>
    </w:p>
    <w:p w14:paraId="409BBBD7" w14:textId="77777777" w:rsidR="004D4D96" w:rsidRPr="00613BB9" w:rsidRDefault="004D4D96" w:rsidP="004D4D96"/>
    <w:p w14:paraId="3181FEB3" w14:textId="77777777" w:rsidR="004D4D96" w:rsidRPr="00613BB9" w:rsidRDefault="004D4D96" w:rsidP="004D4D96"/>
    <w:p w14:paraId="6314D977" w14:textId="77777777" w:rsidR="004D4D96" w:rsidRPr="00613BB9" w:rsidRDefault="004D4D96" w:rsidP="004D4D96"/>
    <w:p w14:paraId="31E78C2A" w14:textId="77777777" w:rsidR="004D4D96" w:rsidRPr="00613BB9" w:rsidRDefault="004D4D96" w:rsidP="004D4D96">
      <w:r w:rsidRPr="00613BB9">
        <w:rPr>
          <w:rFonts w:hint="eastAsia"/>
        </w:rPr>
        <w:t>二、安装</w:t>
      </w:r>
    </w:p>
    <w:p w14:paraId="1AF8EA3F" w14:textId="77777777" w:rsidR="004D4D96" w:rsidRPr="00613BB9" w:rsidRDefault="004D4D96" w:rsidP="004D4D96"/>
    <w:p w14:paraId="5A3F3532" w14:textId="77777777" w:rsidR="004D4D96" w:rsidRPr="00613BB9" w:rsidRDefault="004D4D96" w:rsidP="004D4D96">
      <w:r w:rsidRPr="00613BB9">
        <w:rPr>
          <w:rFonts w:hint="eastAsia"/>
        </w:rPr>
        <w:t>安装方式一：源码安装</w:t>
      </w:r>
    </w:p>
    <w:p w14:paraId="45E8B5DA" w14:textId="77777777" w:rsidR="004D4D96" w:rsidRPr="00613BB9" w:rsidRDefault="004D4D96" w:rsidP="004D4D96"/>
    <w:p w14:paraId="0B953B40" w14:textId="77777777" w:rsidR="004D4D96" w:rsidRPr="00613BB9" w:rsidRDefault="004D4D96" w:rsidP="004D4D96">
      <w:r w:rsidRPr="00613BB9">
        <w:rPr>
          <w:rFonts w:hint="eastAsia"/>
        </w:rPr>
        <w:t>安装方式二：</w:t>
      </w:r>
      <w:r w:rsidRPr="00613BB9">
        <w:t>RubyInstaller（windows下），使用这种方式安装时会自动安装好Ruby以及RubyGems。</w:t>
      </w:r>
    </w:p>
    <w:p w14:paraId="770EAB90" w14:textId="77777777" w:rsidR="004D4D96" w:rsidRPr="00613BB9" w:rsidRDefault="004D4D96" w:rsidP="004D4D96"/>
    <w:p w14:paraId="08D89EB0" w14:textId="77777777" w:rsidR="004D4D96" w:rsidRPr="00613BB9" w:rsidRDefault="004D4D96" w:rsidP="004D4D96">
      <w:r w:rsidRPr="00613BB9">
        <w:t xml:space="preserve">Ruby 安装 - Windows </w:t>
      </w:r>
    </w:p>
    <w:p w14:paraId="794C84A6" w14:textId="77777777" w:rsidR="004D4D96" w:rsidRPr="00613BB9" w:rsidRDefault="004D4D96" w:rsidP="004D4D96">
      <w:r w:rsidRPr="00613BB9">
        <w:t>https://rubyinstaller.org/downloads/</w:t>
      </w:r>
    </w:p>
    <w:p w14:paraId="0789D5C9" w14:textId="77777777" w:rsidR="004D4D96" w:rsidRPr="00613BB9" w:rsidRDefault="004D4D96" w:rsidP="004D4D96">
      <w:r w:rsidRPr="00613BB9">
        <w:t>Ruby Gems 下载</w:t>
      </w:r>
    </w:p>
    <w:p w14:paraId="4DDB2EB3" w14:textId="77777777" w:rsidR="004D4D96" w:rsidRPr="00613BB9" w:rsidRDefault="004D4D96" w:rsidP="004D4D96">
      <w:r w:rsidRPr="00613BB9">
        <w:t>https://rubygems.org/pages/download</w:t>
      </w:r>
    </w:p>
    <w:p w14:paraId="6C9B6915" w14:textId="77777777" w:rsidR="004D4D96" w:rsidRPr="00613BB9" w:rsidRDefault="004D4D96" w:rsidP="004D4D96"/>
    <w:p w14:paraId="211B4597" w14:textId="77777777" w:rsidR="004D4D96" w:rsidRPr="00613BB9" w:rsidRDefault="004D4D96" w:rsidP="004D4D96">
      <w:r w:rsidRPr="00613BB9">
        <w:rPr>
          <w:rFonts w:hint="eastAsia"/>
        </w:rPr>
        <w:t>三、测试</w:t>
      </w:r>
    </w:p>
    <w:p w14:paraId="2E49682E" w14:textId="77777777" w:rsidR="004D4D96" w:rsidRPr="00613BB9" w:rsidRDefault="004D4D96" w:rsidP="004D4D96"/>
    <w:p w14:paraId="512E7AA3" w14:textId="77777777" w:rsidR="004D4D96" w:rsidRPr="00613BB9" w:rsidRDefault="004D4D96" w:rsidP="004D4D96">
      <w:r w:rsidRPr="00613BB9">
        <w:t>Ruby：在cmd中输入“ruby -v”如可以正确显示版本信息则安装成功。</w:t>
      </w:r>
    </w:p>
    <w:p w14:paraId="7F239574" w14:textId="77777777" w:rsidR="004D4D96" w:rsidRPr="00613BB9" w:rsidRDefault="004D4D96" w:rsidP="004D4D96"/>
    <w:p w14:paraId="132985F8" w14:textId="77777777" w:rsidR="004D4D96" w:rsidRPr="00613BB9" w:rsidRDefault="004D4D96" w:rsidP="004D4D96">
      <w:r w:rsidRPr="00613BB9">
        <w:t>RubyGems：在cmd中输入“gem -v”如可以正确显示版本信息则安装成功。</w:t>
      </w:r>
    </w:p>
    <w:p w14:paraId="3B053444" w14:textId="77777777" w:rsidR="004D4D96" w:rsidRPr="00613BB9" w:rsidRDefault="004D4D96" w:rsidP="004D4D96"/>
    <w:p w14:paraId="51B2DEE2" w14:textId="77777777" w:rsidR="004D4D96" w:rsidRPr="00613BB9" w:rsidRDefault="004D4D96" w:rsidP="004D4D96"/>
    <w:p w14:paraId="561D5732" w14:textId="77777777" w:rsidR="004D4D96" w:rsidRPr="00613BB9" w:rsidRDefault="004D4D96" w:rsidP="004D4D96">
      <w:pPr>
        <w:pStyle w:val="2"/>
        <w:rPr>
          <w:rFonts w:ascii="微软雅黑" w:eastAsia="微软雅黑" w:hAnsi="微软雅黑"/>
          <w:sz w:val="33"/>
          <w:szCs w:val="33"/>
        </w:rPr>
      </w:pPr>
      <w:bookmarkStart w:id="841" w:name="_Toc46395436"/>
      <w:r w:rsidRPr="00613BB9">
        <w:rPr>
          <w:rFonts w:ascii="微软雅黑" w:eastAsia="微软雅黑" w:hAnsi="微软雅黑" w:hint="eastAsia"/>
          <w:sz w:val="33"/>
          <w:szCs w:val="33"/>
        </w:rPr>
        <w:t>增加新的pem证书，解决问题</w:t>
      </w:r>
      <w:bookmarkEnd w:id="841"/>
    </w:p>
    <w:p w14:paraId="3EA703DD" w14:textId="77777777" w:rsidR="004D4D96" w:rsidRPr="00613BB9" w:rsidRDefault="004D4D96" w:rsidP="004D4D96">
      <w:pPr>
        <w:pStyle w:val="a3"/>
        <w:shd w:val="clear" w:color="auto" w:fill="FFFFFF"/>
        <w:spacing w:before="0" w:beforeAutospacing="0" w:after="0" w:afterAutospacing="0" w:line="390" w:lineRule="atLeast"/>
        <w:rPr>
          <w:rFonts w:ascii="微软雅黑" w:eastAsia="微软雅黑" w:hAnsi="微软雅黑"/>
        </w:rPr>
      </w:pPr>
      <w:r w:rsidRPr="00613BB9">
        <w:rPr>
          <w:rFonts w:ascii="微软雅黑" w:eastAsia="微软雅黑" w:hAnsi="微软雅黑" w:hint="eastAsia"/>
        </w:rPr>
        <w:t>下载新证书： </w:t>
      </w:r>
      <w:hyperlink r:id="rId2336" w:history="1">
        <w:r w:rsidRPr="00613BB9">
          <w:rPr>
            <w:rStyle w:val="a4"/>
            <w:rFonts w:ascii="微软雅黑" w:eastAsia="微软雅黑" w:hAnsi="微软雅黑" w:hint="eastAsia"/>
            <w:color w:val="auto"/>
          </w:rPr>
          <w:t>http://curl.haxx.se/ca/cacert.pem</w:t>
        </w:r>
      </w:hyperlink>
    </w:p>
    <w:p w14:paraId="284C01F0" w14:textId="77777777" w:rsidR="004D4D96" w:rsidRPr="00613BB9" w:rsidRDefault="004D4D96" w:rsidP="004D4D96">
      <w:pPr>
        <w:pStyle w:val="a3"/>
        <w:shd w:val="clear" w:color="auto" w:fill="FFFFFF"/>
        <w:spacing w:before="0" w:beforeAutospacing="0" w:after="240" w:afterAutospacing="0" w:line="390" w:lineRule="atLeast"/>
        <w:rPr>
          <w:rFonts w:ascii="微软雅黑" w:eastAsia="微软雅黑" w:hAnsi="微软雅黑"/>
        </w:rPr>
      </w:pPr>
      <w:r w:rsidRPr="00613BB9">
        <w:rPr>
          <w:rFonts w:ascii="微软雅黑" w:eastAsia="微软雅黑" w:hAnsi="微软雅黑" w:hint="eastAsia"/>
        </w:rPr>
        <w:t>配置环境变量：SSL_CERT_FILE 值为刚下载证书的存放位置： C:\Ruby21-x64\lib\ruby\site_ruby\2.1.0\rubygems\ssl_certs\cacert.pem</w:t>
      </w:r>
    </w:p>
    <w:p w14:paraId="06F32710" w14:textId="77777777" w:rsidR="004D4D96" w:rsidRPr="00613BB9" w:rsidRDefault="004D4D96" w:rsidP="004D4D96"/>
    <w:p w14:paraId="392E403E" w14:textId="77777777" w:rsidR="004D4D96" w:rsidRPr="00613BB9" w:rsidRDefault="004D4D96" w:rsidP="004D4D96"/>
    <w:p w14:paraId="3E63638A" w14:textId="77777777" w:rsidR="004D4D96" w:rsidRPr="00613BB9" w:rsidRDefault="004D4D96" w:rsidP="004D4D96"/>
    <w:p w14:paraId="05EE76E2"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解决方法：</w:t>
      </w:r>
    </w:p>
    <w:p w14:paraId="28537619"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把地址换成：https://gems.ruby-china.com</w:t>
      </w:r>
    </w:p>
    <w:p w14:paraId="24E66730"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gem source -a https://gems.ruby-china.com</w:t>
      </w:r>
    </w:p>
    <w:p w14:paraId="36116891"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54E54B21"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安装完以后，输入以下命令查看是否替换成功</w:t>
      </w:r>
    </w:p>
    <w:p w14:paraId="7B8023A0"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gem sources -l</w:t>
      </w:r>
    </w:p>
    <w:p w14:paraId="7DE3ADE1"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 xml:space="preserve">  </w:t>
      </w:r>
    </w:p>
    <w:p w14:paraId="22927B37"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688DA4CD"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1CF832AD"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//更换gem源</w:t>
      </w:r>
    </w:p>
    <w:p w14:paraId="78BCE764"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gem sources --remove https://rubygems.org/</w:t>
      </w:r>
    </w:p>
    <w:p w14:paraId="0205F1A6"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9142CC5"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60655A3"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//查看gem源</w:t>
      </w:r>
    </w:p>
    <w:p w14:paraId="4C10376A"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gem sources -l</w:t>
      </w:r>
    </w:p>
    <w:p w14:paraId="252AB83F"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2EB2173"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//更新gem</w:t>
      </w:r>
    </w:p>
    <w:p w14:paraId="416F2D71"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gem update --system</w:t>
      </w:r>
    </w:p>
    <w:p w14:paraId="612F1AD8"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725C5A8"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//安装jekyll</w:t>
      </w:r>
    </w:p>
    <w:p w14:paraId="2F1C9B2B"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gem install jekyll</w:t>
      </w:r>
    </w:p>
    <w:p w14:paraId="777991FD"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0DE2A128"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4A4D33F4"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0ECEE8DE"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32C83C3B"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//创建jekyll工程目录</w:t>
      </w:r>
    </w:p>
    <w:p w14:paraId="46BB6406"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jekyll new myblog</w:t>
      </w:r>
    </w:p>
    <w:p w14:paraId="1DF903B0"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50F31AE"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lastRenderedPageBreak/>
        <w:t>//切换到工程目录，并开启服务</w:t>
      </w:r>
    </w:p>
    <w:p w14:paraId="62F1C9A2"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cd myblog</w:t>
      </w:r>
    </w:p>
    <w:p w14:paraId="70D13B91"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jekyll serve</w:t>
      </w:r>
    </w:p>
    <w:p w14:paraId="25E72336"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2F3E9A12"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0FA97B02"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73E0C6BA"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1134C6F5"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30C1625F"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05E7A74A"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23096E05"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p>
    <w:p w14:paraId="3BCE68C5" w14:textId="77777777" w:rsidR="004D4D96" w:rsidRPr="00613BB9" w:rsidRDefault="004D4D96" w:rsidP="004D4D96"/>
    <w:p w14:paraId="789614D2" w14:textId="77777777" w:rsidR="004D4D96" w:rsidRPr="00613BB9" w:rsidRDefault="004D4D96" w:rsidP="004D4D96">
      <w:r w:rsidRPr="00613BB9">
        <w:t>https://rubyinstaller.org/downloads/</w:t>
      </w:r>
    </w:p>
    <w:p w14:paraId="30A9B287" w14:textId="77777777" w:rsidR="004D4D96" w:rsidRPr="00613BB9" w:rsidRDefault="004D4D96" w:rsidP="004D4D96"/>
    <w:p w14:paraId="7932B0CB"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https://github.com/oneclick/rubyinstaller2</w:t>
      </w:r>
    </w:p>
    <w:p w14:paraId="28B54E17" w14:textId="77777777" w:rsidR="004D4D96" w:rsidRPr="00613BB9" w:rsidRDefault="004D4D96" w:rsidP="004D4D96">
      <w:pPr>
        <w:rPr>
          <w:rFonts w:ascii="Arial" w:eastAsia="宋体" w:hAnsi="Arial" w:cs="Arial"/>
          <w:kern w:val="0"/>
          <w:sz w:val="18"/>
          <w:szCs w:val="18"/>
        </w:rPr>
      </w:pPr>
    </w:p>
    <w:p w14:paraId="4E818306" w14:textId="77777777" w:rsidR="004D4D96" w:rsidRPr="00613BB9" w:rsidRDefault="004D4D96" w:rsidP="004D4D96">
      <w:pPr>
        <w:rPr>
          <w:rFonts w:ascii="Arial" w:eastAsia="宋体" w:hAnsi="Arial" w:cs="Arial"/>
          <w:kern w:val="0"/>
          <w:sz w:val="18"/>
          <w:szCs w:val="18"/>
        </w:rPr>
      </w:pPr>
    </w:p>
    <w:p w14:paraId="598C5FA2" w14:textId="77777777" w:rsidR="004D4D96" w:rsidRPr="00613BB9" w:rsidRDefault="004D4D96" w:rsidP="004D4D96">
      <w:pPr>
        <w:rPr>
          <w:rFonts w:ascii="Arial" w:eastAsia="宋体" w:hAnsi="Arial" w:cs="Arial"/>
          <w:kern w:val="0"/>
          <w:sz w:val="18"/>
          <w:szCs w:val="18"/>
        </w:rPr>
      </w:pPr>
    </w:p>
    <w:p w14:paraId="793DBD9D" w14:textId="77777777" w:rsidR="004D4D96" w:rsidRPr="00613BB9" w:rsidRDefault="004D4D96" w:rsidP="004D4D96">
      <w:pPr>
        <w:rPr>
          <w:rFonts w:ascii="Arial" w:eastAsia="宋体" w:hAnsi="Arial" w:cs="Arial"/>
          <w:kern w:val="0"/>
          <w:sz w:val="18"/>
          <w:szCs w:val="18"/>
        </w:rPr>
      </w:pPr>
    </w:p>
    <w:p w14:paraId="50A0223A"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使用</w:t>
      </w:r>
      <w:r w:rsidRPr="00613BB9">
        <w:rPr>
          <w:rFonts w:ascii="Arial" w:eastAsia="宋体" w:hAnsi="Arial" w:cs="Arial"/>
          <w:kern w:val="0"/>
          <w:sz w:val="18"/>
          <w:szCs w:val="18"/>
        </w:rPr>
        <w:t>Jekyll</w:t>
      </w:r>
    </w:p>
    <w:p w14:paraId="2A4DDE05"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jekyll</w:t>
      </w:r>
      <w:r w:rsidRPr="00613BB9">
        <w:rPr>
          <w:rFonts w:ascii="Arial" w:eastAsia="宋体" w:hAnsi="Arial" w:cs="Arial"/>
          <w:kern w:val="0"/>
          <w:sz w:val="18"/>
          <w:szCs w:val="18"/>
        </w:rPr>
        <w:t>的下载安装</w:t>
      </w:r>
    </w:p>
    <w:p w14:paraId="084B1C38" w14:textId="77777777" w:rsidR="004D4D96" w:rsidRPr="00613BB9" w:rsidRDefault="004D4D96" w:rsidP="004D4D96">
      <w:pPr>
        <w:rPr>
          <w:rFonts w:ascii="Arial" w:eastAsia="宋体" w:hAnsi="Arial" w:cs="Arial"/>
          <w:kern w:val="0"/>
          <w:sz w:val="18"/>
          <w:szCs w:val="18"/>
        </w:rPr>
      </w:pPr>
    </w:p>
    <w:p w14:paraId="44863EE0"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安装</w:t>
      </w:r>
      <w:r w:rsidRPr="00613BB9">
        <w:rPr>
          <w:rFonts w:ascii="Arial" w:eastAsia="宋体" w:hAnsi="Arial" w:cs="Arial"/>
          <w:kern w:val="0"/>
          <w:sz w:val="18"/>
          <w:szCs w:val="18"/>
        </w:rPr>
        <w:t>ruby</w:t>
      </w:r>
      <w:r w:rsidRPr="00613BB9">
        <w:rPr>
          <w:rFonts w:ascii="Arial" w:eastAsia="宋体" w:hAnsi="Arial" w:cs="Arial"/>
          <w:kern w:val="0"/>
          <w:sz w:val="18"/>
          <w:szCs w:val="18"/>
        </w:rPr>
        <w:t>：因为</w:t>
      </w:r>
      <w:r w:rsidRPr="00613BB9">
        <w:rPr>
          <w:rFonts w:ascii="Arial" w:eastAsia="宋体" w:hAnsi="Arial" w:cs="Arial"/>
          <w:kern w:val="0"/>
          <w:sz w:val="18"/>
          <w:szCs w:val="18"/>
        </w:rPr>
        <w:t>jekyll</w:t>
      </w:r>
      <w:r w:rsidRPr="00613BB9">
        <w:rPr>
          <w:rFonts w:ascii="Arial" w:eastAsia="宋体" w:hAnsi="Arial" w:cs="Arial"/>
          <w:kern w:val="0"/>
          <w:sz w:val="18"/>
          <w:szCs w:val="18"/>
        </w:rPr>
        <w:t>依赖于</w:t>
      </w:r>
      <w:r w:rsidRPr="00613BB9">
        <w:rPr>
          <w:rFonts w:ascii="Arial" w:eastAsia="宋体" w:hAnsi="Arial" w:cs="Arial"/>
          <w:kern w:val="0"/>
          <w:sz w:val="18"/>
          <w:szCs w:val="18"/>
        </w:rPr>
        <w:t>ruby</w:t>
      </w:r>
      <w:r w:rsidRPr="00613BB9">
        <w:rPr>
          <w:rFonts w:ascii="Arial" w:eastAsia="宋体" w:hAnsi="Arial" w:cs="Arial"/>
          <w:kern w:val="0"/>
          <w:sz w:val="18"/>
          <w:szCs w:val="18"/>
        </w:rPr>
        <w:t>，所以必须先安装</w:t>
      </w:r>
      <w:r w:rsidRPr="00613BB9">
        <w:rPr>
          <w:rFonts w:ascii="Arial" w:eastAsia="宋体" w:hAnsi="Arial" w:cs="Arial"/>
          <w:kern w:val="0"/>
          <w:sz w:val="18"/>
          <w:szCs w:val="18"/>
        </w:rPr>
        <w:t>ruby</w:t>
      </w:r>
      <w:r w:rsidRPr="00613BB9">
        <w:rPr>
          <w:rFonts w:ascii="Arial" w:eastAsia="宋体" w:hAnsi="Arial" w:cs="Arial"/>
          <w:kern w:val="0"/>
          <w:sz w:val="18"/>
          <w:szCs w:val="18"/>
        </w:rPr>
        <w:t>，前往</w:t>
      </w:r>
      <w:r w:rsidRPr="00613BB9">
        <w:rPr>
          <w:rFonts w:ascii="Arial" w:eastAsia="宋体" w:hAnsi="Arial" w:cs="Arial"/>
          <w:kern w:val="0"/>
          <w:sz w:val="18"/>
          <w:szCs w:val="18"/>
        </w:rPr>
        <w:t>https://www.ruby-lang.org/en/downloads/</w:t>
      </w:r>
      <w:r w:rsidRPr="00613BB9">
        <w:rPr>
          <w:rFonts w:ascii="Arial" w:eastAsia="宋体" w:hAnsi="Arial" w:cs="Arial"/>
          <w:kern w:val="0"/>
          <w:sz w:val="18"/>
          <w:szCs w:val="18"/>
        </w:rPr>
        <w:t>根据自己的系统下载安装</w:t>
      </w:r>
      <w:r w:rsidRPr="00613BB9">
        <w:rPr>
          <w:rFonts w:ascii="Arial" w:eastAsia="宋体" w:hAnsi="Arial" w:cs="Arial"/>
          <w:kern w:val="0"/>
          <w:sz w:val="18"/>
          <w:szCs w:val="18"/>
        </w:rPr>
        <w:t>ruby</w:t>
      </w:r>
      <w:r w:rsidRPr="00613BB9">
        <w:rPr>
          <w:rFonts w:ascii="Arial" w:eastAsia="宋体" w:hAnsi="Arial" w:cs="Arial"/>
          <w:kern w:val="0"/>
          <w:sz w:val="18"/>
          <w:szCs w:val="18"/>
        </w:rPr>
        <w:t>。</w:t>
      </w:r>
    </w:p>
    <w:p w14:paraId="6D26E97E"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安装</w:t>
      </w:r>
      <w:r w:rsidRPr="00613BB9">
        <w:rPr>
          <w:rFonts w:ascii="Arial" w:eastAsia="宋体" w:hAnsi="Arial" w:cs="Arial"/>
          <w:kern w:val="0"/>
          <w:sz w:val="18"/>
          <w:szCs w:val="18"/>
        </w:rPr>
        <w:t>gem</w:t>
      </w:r>
      <w:r w:rsidRPr="00613BB9">
        <w:rPr>
          <w:rFonts w:ascii="Arial" w:eastAsia="宋体" w:hAnsi="Arial" w:cs="Arial"/>
          <w:kern w:val="0"/>
          <w:sz w:val="18"/>
          <w:szCs w:val="18"/>
        </w:rPr>
        <w:t>：安装了</w:t>
      </w:r>
      <w:r w:rsidRPr="00613BB9">
        <w:rPr>
          <w:rFonts w:ascii="Arial" w:eastAsia="宋体" w:hAnsi="Arial" w:cs="Arial"/>
          <w:kern w:val="0"/>
          <w:sz w:val="18"/>
          <w:szCs w:val="18"/>
        </w:rPr>
        <w:t>ruby</w:t>
      </w:r>
      <w:r w:rsidRPr="00613BB9">
        <w:rPr>
          <w:rFonts w:ascii="Arial" w:eastAsia="宋体" w:hAnsi="Arial" w:cs="Arial"/>
          <w:kern w:val="0"/>
          <w:sz w:val="18"/>
          <w:szCs w:val="18"/>
        </w:rPr>
        <w:t>之后，默认会安装</w:t>
      </w:r>
      <w:r w:rsidRPr="00613BB9">
        <w:rPr>
          <w:rFonts w:ascii="Arial" w:eastAsia="宋体" w:hAnsi="Arial" w:cs="Arial"/>
          <w:kern w:val="0"/>
          <w:sz w:val="18"/>
          <w:szCs w:val="18"/>
        </w:rPr>
        <w:t>gem</w:t>
      </w:r>
      <w:r w:rsidRPr="00613BB9">
        <w:rPr>
          <w:rFonts w:ascii="Arial" w:eastAsia="宋体" w:hAnsi="Arial" w:cs="Arial"/>
          <w:kern w:val="0"/>
          <w:sz w:val="18"/>
          <w:szCs w:val="18"/>
        </w:rPr>
        <w:t>，可以在命令行里测试是否已经安装成功，如下图。如果没有安装</w:t>
      </w:r>
      <w:r w:rsidRPr="00613BB9">
        <w:rPr>
          <w:rFonts w:ascii="Arial" w:eastAsia="宋体" w:hAnsi="Arial" w:cs="Arial"/>
          <w:kern w:val="0"/>
          <w:sz w:val="18"/>
          <w:szCs w:val="18"/>
        </w:rPr>
        <w:t>gem</w:t>
      </w:r>
      <w:r w:rsidRPr="00613BB9">
        <w:rPr>
          <w:rFonts w:ascii="Arial" w:eastAsia="宋体" w:hAnsi="Arial" w:cs="Arial"/>
          <w:kern w:val="0"/>
          <w:sz w:val="18"/>
          <w:szCs w:val="18"/>
        </w:rPr>
        <w:t>，可以前往此处</w:t>
      </w:r>
      <w:r w:rsidRPr="00613BB9">
        <w:rPr>
          <w:rFonts w:ascii="Arial" w:eastAsia="宋体" w:hAnsi="Arial" w:cs="Arial"/>
          <w:kern w:val="0"/>
          <w:sz w:val="18"/>
          <w:szCs w:val="18"/>
        </w:rPr>
        <w:t>https://rubygems.org/pages/download</w:t>
      </w:r>
      <w:r w:rsidRPr="00613BB9">
        <w:rPr>
          <w:rFonts w:ascii="Arial" w:eastAsia="宋体" w:hAnsi="Arial" w:cs="Arial"/>
          <w:kern w:val="0"/>
          <w:sz w:val="18"/>
          <w:szCs w:val="18"/>
        </w:rPr>
        <w:t>下载安装</w:t>
      </w:r>
    </w:p>
    <w:p w14:paraId="08D889FA"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在这里插入图片描述</w:t>
      </w:r>
    </w:p>
    <w:p w14:paraId="7631F164"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安装</w:t>
      </w:r>
      <w:r w:rsidRPr="00613BB9">
        <w:rPr>
          <w:rFonts w:ascii="Arial" w:eastAsia="宋体" w:hAnsi="Arial" w:cs="Arial"/>
          <w:kern w:val="0"/>
          <w:sz w:val="18"/>
          <w:szCs w:val="18"/>
        </w:rPr>
        <w:t>jekyll</w:t>
      </w:r>
      <w:r w:rsidRPr="00613BB9">
        <w:rPr>
          <w:rFonts w:ascii="Arial" w:eastAsia="宋体" w:hAnsi="Arial" w:cs="Arial"/>
          <w:kern w:val="0"/>
          <w:sz w:val="18"/>
          <w:szCs w:val="18"/>
        </w:rPr>
        <w:t>：在命令行中输入</w:t>
      </w:r>
      <w:r w:rsidRPr="00613BB9">
        <w:rPr>
          <w:rFonts w:ascii="Arial" w:eastAsia="宋体" w:hAnsi="Arial" w:cs="Arial"/>
          <w:kern w:val="0"/>
          <w:sz w:val="18"/>
          <w:szCs w:val="18"/>
        </w:rPr>
        <w:t>gem install jekyll</w:t>
      </w:r>
      <w:r w:rsidRPr="00613BB9">
        <w:rPr>
          <w:rFonts w:ascii="Arial" w:eastAsia="宋体" w:hAnsi="Arial" w:cs="Arial"/>
          <w:kern w:val="0"/>
          <w:sz w:val="18"/>
          <w:szCs w:val="18"/>
        </w:rPr>
        <w:t>，</w:t>
      </w:r>
      <w:r w:rsidRPr="00613BB9">
        <w:rPr>
          <w:rFonts w:ascii="Arial" w:eastAsia="宋体" w:hAnsi="Arial" w:cs="Arial"/>
          <w:kern w:val="0"/>
          <w:sz w:val="18"/>
          <w:szCs w:val="18"/>
        </w:rPr>
        <w:t>jekyll</w:t>
      </w:r>
      <w:r w:rsidRPr="00613BB9">
        <w:rPr>
          <w:rFonts w:ascii="Arial" w:eastAsia="宋体" w:hAnsi="Arial" w:cs="Arial"/>
          <w:kern w:val="0"/>
          <w:sz w:val="18"/>
          <w:szCs w:val="18"/>
        </w:rPr>
        <w:t>安装完成后，还不能使用，还要安装一些组件。此时在命令行中输入</w:t>
      </w:r>
      <w:r w:rsidRPr="00613BB9">
        <w:rPr>
          <w:rFonts w:ascii="Arial" w:eastAsia="宋体" w:hAnsi="Arial" w:cs="Arial"/>
          <w:kern w:val="0"/>
          <w:sz w:val="18"/>
          <w:szCs w:val="18"/>
        </w:rPr>
        <w:t>gem install bundler</w:t>
      </w:r>
      <w:r w:rsidRPr="00613BB9">
        <w:rPr>
          <w:rFonts w:ascii="Arial" w:eastAsia="宋体" w:hAnsi="Arial" w:cs="Arial"/>
          <w:kern w:val="0"/>
          <w:sz w:val="18"/>
          <w:szCs w:val="18"/>
        </w:rPr>
        <w:t>，安装完成后，再在命令行中输入</w:t>
      </w:r>
      <w:r w:rsidRPr="00613BB9">
        <w:rPr>
          <w:rFonts w:ascii="Arial" w:eastAsia="宋体" w:hAnsi="Arial" w:cs="Arial"/>
          <w:kern w:val="0"/>
          <w:sz w:val="18"/>
          <w:szCs w:val="18"/>
        </w:rPr>
        <w:t>bundle install</w:t>
      </w:r>
      <w:r w:rsidRPr="00613BB9">
        <w:rPr>
          <w:rFonts w:ascii="Arial" w:eastAsia="宋体" w:hAnsi="Arial" w:cs="Arial"/>
          <w:kern w:val="0"/>
          <w:sz w:val="18"/>
          <w:szCs w:val="18"/>
        </w:rPr>
        <w:t>。这些步骤做完之后，</w:t>
      </w:r>
      <w:r w:rsidRPr="00613BB9">
        <w:rPr>
          <w:rFonts w:ascii="Arial" w:eastAsia="宋体" w:hAnsi="Arial" w:cs="Arial"/>
          <w:kern w:val="0"/>
          <w:sz w:val="18"/>
          <w:szCs w:val="18"/>
        </w:rPr>
        <w:t>jekyll</w:t>
      </w:r>
      <w:r w:rsidRPr="00613BB9">
        <w:rPr>
          <w:rFonts w:ascii="Arial" w:eastAsia="宋体" w:hAnsi="Arial" w:cs="Arial"/>
          <w:kern w:val="0"/>
          <w:sz w:val="18"/>
          <w:szCs w:val="18"/>
        </w:rPr>
        <w:t>就可以使用了。</w:t>
      </w:r>
    </w:p>
    <w:p w14:paraId="750684A8" w14:textId="77777777" w:rsidR="004D4D96" w:rsidRPr="00613BB9" w:rsidRDefault="004D4D96" w:rsidP="004D4D96">
      <w:pPr>
        <w:rPr>
          <w:rFonts w:ascii="Arial" w:eastAsia="宋体" w:hAnsi="Arial" w:cs="Arial"/>
          <w:kern w:val="0"/>
          <w:sz w:val="18"/>
          <w:szCs w:val="18"/>
        </w:rPr>
      </w:pPr>
    </w:p>
    <w:p w14:paraId="161C20A3"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jekyll</w:t>
      </w:r>
      <w:r w:rsidRPr="00613BB9">
        <w:rPr>
          <w:rFonts w:ascii="Arial" w:eastAsia="宋体" w:hAnsi="Arial" w:cs="Arial"/>
          <w:kern w:val="0"/>
          <w:sz w:val="18"/>
          <w:szCs w:val="18"/>
        </w:rPr>
        <w:t>的使用</w:t>
      </w:r>
    </w:p>
    <w:p w14:paraId="501CCD94" w14:textId="77777777" w:rsidR="004D4D96" w:rsidRPr="00613BB9" w:rsidRDefault="004D4D96" w:rsidP="004D4D96">
      <w:pPr>
        <w:rPr>
          <w:rFonts w:ascii="Arial" w:eastAsia="宋体" w:hAnsi="Arial" w:cs="Arial"/>
          <w:kern w:val="0"/>
          <w:sz w:val="18"/>
          <w:szCs w:val="18"/>
        </w:rPr>
      </w:pPr>
    </w:p>
    <w:p w14:paraId="7C0781BA"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关于</w:t>
      </w:r>
      <w:r w:rsidRPr="00613BB9">
        <w:rPr>
          <w:rFonts w:ascii="Arial" w:eastAsia="宋体" w:hAnsi="Arial" w:cs="Arial"/>
          <w:kern w:val="0"/>
          <w:sz w:val="18"/>
          <w:szCs w:val="18"/>
        </w:rPr>
        <w:t>Jekyll</w:t>
      </w:r>
      <w:r w:rsidRPr="00613BB9">
        <w:rPr>
          <w:rFonts w:ascii="Arial" w:eastAsia="宋体" w:hAnsi="Arial" w:cs="Arial"/>
          <w:kern w:val="0"/>
          <w:sz w:val="18"/>
          <w:szCs w:val="18"/>
        </w:rPr>
        <w:t>的使用，可以前往</w:t>
      </w:r>
      <w:r w:rsidRPr="00613BB9">
        <w:rPr>
          <w:rFonts w:ascii="Arial" w:eastAsia="宋体" w:hAnsi="Arial" w:cs="Arial"/>
          <w:kern w:val="0"/>
          <w:sz w:val="18"/>
          <w:szCs w:val="18"/>
        </w:rPr>
        <w:t>Jekyll</w:t>
      </w:r>
      <w:r w:rsidRPr="00613BB9">
        <w:rPr>
          <w:rFonts w:ascii="Arial" w:eastAsia="宋体" w:hAnsi="Arial" w:cs="Arial"/>
          <w:kern w:val="0"/>
          <w:sz w:val="18"/>
          <w:szCs w:val="18"/>
        </w:rPr>
        <w:t>官网查看，这里给出简单的使用方法。</w:t>
      </w:r>
    </w:p>
    <w:p w14:paraId="4708AA0A" w14:textId="77777777" w:rsidR="004D4D96" w:rsidRPr="00613BB9" w:rsidRDefault="004D4D96" w:rsidP="004D4D96">
      <w:pPr>
        <w:rPr>
          <w:rFonts w:ascii="Arial" w:eastAsia="宋体" w:hAnsi="Arial" w:cs="Arial"/>
          <w:kern w:val="0"/>
          <w:sz w:val="18"/>
          <w:szCs w:val="18"/>
        </w:rPr>
      </w:pPr>
    </w:p>
    <w:p w14:paraId="32702A02"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利用命令行进入一个空文件夹，然后执行</w:t>
      </w:r>
      <w:r w:rsidRPr="00613BB9">
        <w:rPr>
          <w:rFonts w:ascii="Arial" w:eastAsia="宋体" w:hAnsi="Arial" w:cs="Arial"/>
          <w:kern w:val="0"/>
          <w:sz w:val="18"/>
          <w:szCs w:val="18"/>
        </w:rPr>
        <w:t>jekyll new my-first-website</w:t>
      </w:r>
      <w:r w:rsidRPr="00613BB9">
        <w:rPr>
          <w:rFonts w:ascii="Arial" w:eastAsia="宋体" w:hAnsi="Arial" w:cs="Arial"/>
          <w:kern w:val="0"/>
          <w:sz w:val="18"/>
          <w:szCs w:val="18"/>
        </w:rPr>
        <w:t>，然后</w:t>
      </w:r>
      <w:r w:rsidRPr="00613BB9">
        <w:rPr>
          <w:rFonts w:ascii="Arial" w:eastAsia="宋体" w:hAnsi="Arial" w:cs="Arial"/>
          <w:kern w:val="0"/>
          <w:sz w:val="18"/>
          <w:szCs w:val="18"/>
        </w:rPr>
        <w:t>jekyll</w:t>
      </w:r>
      <w:r w:rsidRPr="00613BB9">
        <w:rPr>
          <w:rFonts w:ascii="Arial" w:eastAsia="宋体" w:hAnsi="Arial" w:cs="Arial"/>
          <w:kern w:val="0"/>
          <w:sz w:val="18"/>
          <w:szCs w:val="18"/>
        </w:rPr>
        <w:t>就生成一个</w:t>
      </w:r>
      <w:r w:rsidRPr="00613BB9">
        <w:rPr>
          <w:rFonts w:ascii="Arial" w:eastAsia="宋体" w:hAnsi="Arial" w:cs="Arial"/>
          <w:kern w:val="0"/>
          <w:sz w:val="18"/>
          <w:szCs w:val="18"/>
        </w:rPr>
        <w:t>my-first-</w:t>
      </w:r>
      <w:r w:rsidRPr="00613BB9">
        <w:rPr>
          <w:rFonts w:ascii="Arial" w:eastAsia="宋体" w:hAnsi="Arial" w:cs="Arial"/>
          <w:kern w:val="0"/>
          <w:sz w:val="18"/>
          <w:szCs w:val="18"/>
        </w:rPr>
        <w:lastRenderedPageBreak/>
        <w:t>website</w:t>
      </w:r>
      <w:r w:rsidRPr="00613BB9">
        <w:rPr>
          <w:rFonts w:ascii="Arial" w:eastAsia="宋体" w:hAnsi="Arial" w:cs="Arial"/>
          <w:kern w:val="0"/>
          <w:sz w:val="18"/>
          <w:szCs w:val="18"/>
        </w:rPr>
        <w:t>文件夹，里面的内容是这样的：</w:t>
      </w:r>
    </w:p>
    <w:p w14:paraId="1408698B"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在这里插入图片描述</w:t>
      </w:r>
    </w:p>
    <w:p w14:paraId="21C5B2AB"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在命令行中进入该文件夹，执行</w:t>
      </w:r>
      <w:r w:rsidRPr="00613BB9">
        <w:rPr>
          <w:rFonts w:ascii="Arial" w:eastAsia="宋体" w:hAnsi="Arial" w:cs="Arial"/>
          <w:kern w:val="0"/>
          <w:sz w:val="18"/>
          <w:szCs w:val="18"/>
        </w:rPr>
        <w:t>jekyll server</w:t>
      </w:r>
      <w:r w:rsidRPr="00613BB9">
        <w:rPr>
          <w:rFonts w:ascii="Arial" w:eastAsia="宋体" w:hAnsi="Arial" w:cs="Arial"/>
          <w:kern w:val="0"/>
          <w:sz w:val="18"/>
          <w:szCs w:val="18"/>
        </w:rPr>
        <w:t>，然后再浏览器中打开地址</w:t>
      </w:r>
      <w:r w:rsidRPr="00613BB9">
        <w:rPr>
          <w:rFonts w:ascii="Arial" w:eastAsia="宋体" w:hAnsi="Arial" w:cs="Arial"/>
          <w:kern w:val="0"/>
          <w:sz w:val="18"/>
          <w:szCs w:val="18"/>
        </w:rPr>
        <w:t>http://127.0.0.1:4000/</w:t>
      </w:r>
      <w:r w:rsidRPr="00613BB9">
        <w:rPr>
          <w:rFonts w:ascii="Arial" w:eastAsia="宋体" w:hAnsi="Arial" w:cs="Arial"/>
          <w:kern w:val="0"/>
          <w:sz w:val="18"/>
          <w:szCs w:val="18"/>
        </w:rPr>
        <w:t>，就可以看到网页的内容在这里插入图片描述</w:t>
      </w:r>
    </w:p>
    <w:p w14:paraId="3864144D" w14:textId="77777777" w:rsidR="004D4D96" w:rsidRPr="00613BB9" w:rsidRDefault="004D4D96" w:rsidP="004D4D96">
      <w:pPr>
        <w:rPr>
          <w:rFonts w:ascii="Arial" w:eastAsia="宋体" w:hAnsi="Arial" w:cs="Arial"/>
          <w:kern w:val="0"/>
          <w:sz w:val="18"/>
          <w:szCs w:val="18"/>
        </w:rPr>
      </w:pPr>
    </w:p>
    <w:p w14:paraId="726BA111"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更换</w:t>
      </w:r>
      <w:r w:rsidRPr="00613BB9">
        <w:rPr>
          <w:rFonts w:ascii="Arial" w:eastAsia="宋体" w:hAnsi="Arial" w:cs="Arial"/>
          <w:kern w:val="0"/>
          <w:sz w:val="18"/>
          <w:szCs w:val="18"/>
        </w:rPr>
        <w:t>jekyll</w:t>
      </w:r>
      <w:r w:rsidRPr="00613BB9">
        <w:rPr>
          <w:rFonts w:ascii="Arial" w:eastAsia="宋体" w:hAnsi="Arial" w:cs="Arial"/>
          <w:kern w:val="0"/>
          <w:sz w:val="18"/>
          <w:szCs w:val="18"/>
        </w:rPr>
        <w:t>主题</w:t>
      </w:r>
    </w:p>
    <w:p w14:paraId="260EF3E0"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寻找</w:t>
      </w:r>
      <w:r w:rsidRPr="00613BB9">
        <w:rPr>
          <w:rFonts w:ascii="Arial" w:eastAsia="宋体" w:hAnsi="Arial" w:cs="Arial"/>
          <w:kern w:val="0"/>
          <w:sz w:val="18"/>
          <w:szCs w:val="18"/>
        </w:rPr>
        <w:t>jekyll</w:t>
      </w:r>
      <w:r w:rsidRPr="00613BB9">
        <w:rPr>
          <w:rFonts w:ascii="Arial" w:eastAsia="宋体" w:hAnsi="Arial" w:cs="Arial"/>
          <w:kern w:val="0"/>
          <w:sz w:val="18"/>
          <w:szCs w:val="18"/>
        </w:rPr>
        <w:t>主题</w:t>
      </w:r>
    </w:p>
    <w:p w14:paraId="26AEA507" w14:textId="77777777" w:rsidR="004D4D96" w:rsidRPr="00613BB9" w:rsidRDefault="004D4D96" w:rsidP="004D4D96">
      <w:pPr>
        <w:rPr>
          <w:rFonts w:ascii="Arial" w:eastAsia="宋体" w:hAnsi="Arial" w:cs="Arial"/>
          <w:kern w:val="0"/>
          <w:sz w:val="18"/>
          <w:szCs w:val="18"/>
        </w:rPr>
      </w:pPr>
    </w:p>
    <w:p w14:paraId="14FDD06B"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前面可以看到，</w:t>
      </w:r>
      <w:r w:rsidRPr="00613BB9">
        <w:rPr>
          <w:rFonts w:ascii="Arial" w:eastAsia="宋体" w:hAnsi="Arial" w:cs="Arial"/>
          <w:kern w:val="0"/>
          <w:sz w:val="18"/>
          <w:szCs w:val="18"/>
        </w:rPr>
        <w:t>Jekyll</w:t>
      </w:r>
      <w:r w:rsidRPr="00613BB9">
        <w:rPr>
          <w:rFonts w:ascii="Arial" w:eastAsia="宋体" w:hAnsi="Arial" w:cs="Arial"/>
          <w:kern w:val="0"/>
          <w:sz w:val="18"/>
          <w:szCs w:val="18"/>
        </w:rPr>
        <w:t>默认生成的网页主题单调，我们可以换一个更好的主题。前往</w:t>
      </w:r>
      <w:r w:rsidRPr="00613BB9">
        <w:rPr>
          <w:rFonts w:ascii="Arial" w:eastAsia="宋体" w:hAnsi="Arial" w:cs="Arial"/>
          <w:kern w:val="0"/>
          <w:sz w:val="18"/>
          <w:szCs w:val="18"/>
        </w:rPr>
        <w:t>jekyll theme</w:t>
      </w:r>
      <w:r w:rsidRPr="00613BB9">
        <w:rPr>
          <w:rFonts w:ascii="Arial" w:eastAsia="宋体" w:hAnsi="Arial" w:cs="Arial"/>
          <w:kern w:val="0"/>
          <w:sz w:val="18"/>
          <w:szCs w:val="18"/>
        </w:rPr>
        <w:t>网站寻找自己喜欢的主题，我是用的主题是</w:t>
      </w:r>
      <w:r w:rsidRPr="00613BB9">
        <w:rPr>
          <w:rFonts w:ascii="Arial" w:eastAsia="宋体" w:hAnsi="Arial" w:cs="Arial"/>
          <w:kern w:val="0"/>
          <w:sz w:val="18"/>
          <w:szCs w:val="18"/>
        </w:rPr>
        <w:t>Less-Or-More</w:t>
      </w:r>
      <w:r w:rsidRPr="00613BB9">
        <w:rPr>
          <w:rFonts w:ascii="Arial" w:eastAsia="宋体" w:hAnsi="Arial" w:cs="Arial"/>
          <w:kern w:val="0"/>
          <w:sz w:val="18"/>
          <w:szCs w:val="18"/>
        </w:rPr>
        <w:t>。点击下图中的</w:t>
      </w:r>
      <w:r w:rsidRPr="00613BB9">
        <w:rPr>
          <w:rFonts w:ascii="Arial" w:eastAsia="宋体" w:hAnsi="Arial" w:cs="Arial"/>
          <w:kern w:val="0"/>
          <w:sz w:val="18"/>
          <w:szCs w:val="18"/>
        </w:rPr>
        <w:t>dowload</w:t>
      </w:r>
      <w:r w:rsidRPr="00613BB9">
        <w:rPr>
          <w:rFonts w:ascii="Arial" w:eastAsia="宋体" w:hAnsi="Arial" w:cs="Arial"/>
          <w:kern w:val="0"/>
          <w:sz w:val="18"/>
          <w:szCs w:val="18"/>
        </w:rPr>
        <w:t>按钮即可下载。</w:t>
      </w:r>
    </w:p>
    <w:p w14:paraId="6831484C"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在这里插入图片描述</w:t>
      </w:r>
    </w:p>
    <w:p w14:paraId="45AF8AFD"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使用</w:t>
      </w:r>
      <w:r w:rsidRPr="00613BB9">
        <w:rPr>
          <w:rFonts w:ascii="Arial" w:eastAsia="宋体" w:hAnsi="Arial" w:cs="Arial"/>
          <w:kern w:val="0"/>
          <w:sz w:val="18"/>
          <w:szCs w:val="18"/>
        </w:rPr>
        <w:t>jekyll</w:t>
      </w:r>
      <w:r w:rsidRPr="00613BB9">
        <w:rPr>
          <w:rFonts w:ascii="Arial" w:eastAsia="宋体" w:hAnsi="Arial" w:cs="Arial"/>
          <w:kern w:val="0"/>
          <w:sz w:val="18"/>
          <w:szCs w:val="18"/>
        </w:rPr>
        <w:t>主题</w:t>
      </w:r>
    </w:p>
    <w:p w14:paraId="7A73DDA7" w14:textId="77777777" w:rsidR="004D4D96" w:rsidRPr="00613BB9" w:rsidRDefault="004D4D96" w:rsidP="004D4D96">
      <w:pPr>
        <w:rPr>
          <w:rFonts w:ascii="Arial" w:eastAsia="宋体" w:hAnsi="Arial" w:cs="Arial"/>
          <w:kern w:val="0"/>
          <w:sz w:val="18"/>
          <w:szCs w:val="18"/>
        </w:rPr>
      </w:pPr>
    </w:p>
    <w:p w14:paraId="4A0B5664"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将刚刚下载好的主题压缩包解压，然后在命令行中进入</w:t>
      </w:r>
      <w:r w:rsidRPr="00613BB9">
        <w:rPr>
          <w:rFonts w:ascii="Arial" w:eastAsia="宋体" w:hAnsi="Arial" w:cs="Arial"/>
          <w:kern w:val="0"/>
          <w:sz w:val="18"/>
          <w:szCs w:val="18"/>
        </w:rPr>
        <w:t>LessOrMore-master</w:t>
      </w:r>
      <w:r w:rsidRPr="00613BB9">
        <w:rPr>
          <w:rFonts w:ascii="Arial" w:eastAsia="宋体" w:hAnsi="Arial" w:cs="Arial"/>
          <w:kern w:val="0"/>
          <w:sz w:val="18"/>
          <w:szCs w:val="18"/>
        </w:rPr>
        <w:t>文件夹，执行</w:t>
      </w:r>
      <w:r w:rsidRPr="00613BB9">
        <w:rPr>
          <w:rFonts w:ascii="Arial" w:eastAsia="宋体" w:hAnsi="Arial" w:cs="Arial"/>
          <w:kern w:val="0"/>
          <w:sz w:val="18"/>
          <w:szCs w:val="18"/>
        </w:rPr>
        <w:t>jekyll server</w:t>
      </w:r>
      <w:r w:rsidRPr="00613BB9">
        <w:rPr>
          <w:rFonts w:ascii="Arial" w:eastAsia="宋体" w:hAnsi="Arial" w:cs="Arial"/>
          <w:kern w:val="0"/>
          <w:sz w:val="18"/>
          <w:szCs w:val="18"/>
        </w:rPr>
        <w:t>命令，然后再浏览器中打开地址</w:t>
      </w:r>
      <w:r w:rsidRPr="00613BB9">
        <w:rPr>
          <w:rFonts w:ascii="Arial" w:eastAsia="宋体" w:hAnsi="Arial" w:cs="Arial"/>
          <w:kern w:val="0"/>
          <w:sz w:val="18"/>
          <w:szCs w:val="18"/>
        </w:rPr>
        <w:t>http://127.0.0.1:4000/LessOrMore/</w:t>
      </w:r>
      <w:r w:rsidRPr="00613BB9">
        <w:rPr>
          <w:rFonts w:ascii="Arial" w:eastAsia="宋体" w:hAnsi="Arial" w:cs="Arial"/>
          <w:kern w:val="0"/>
          <w:sz w:val="18"/>
          <w:szCs w:val="18"/>
        </w:rPr>
        <w:t>，即可看到网站内容。那么，使用了这个主题之后，之前利用</w:t>
      </w:r>
      <w:r w:rsidRPr="00613BB9">
        <w:rPr>
          <w:rFonts w:ascii="Arial" w:eastAsia="宋体" w:hAnsi="Arial" w:cs="Arial"/>
          <w:kern w:val="0"/>
          <w:sz w:val="18"/>
          <w:szCs w:val="18"/>
        </w:rPr>
        <w:t>jekyll new my-first-website</w:t>
      </w:r>
      <w:r w:rsidRPr="00613BB9">
        <w:rPr>
          <w:rFonts w:ascii="Arial" w:eastAsia="宋体" w:hAnsi="Arial" w:cs="Arial"/>
          <w:kern w:val="0"/>
          <w:sz w:val="18"/>
          <w:szCs w:val="18"/>
        </w:rPr>
        <w:t>生成的文件夹及里面的内容就可以删掉不要了。</w:t>
      </w:r>
    </w:p>
    <w:p w14:paraId="2FFE0495"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在这里插入图片描述</w:t>
      </w:r>
    </w:p>
    <w:p w14:paraId="3F02A231"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将本地网站内容部署到</w:t>
      </w:r>
      <w:r w:rsidRPr="00613BB9">
        <w:rPr>
          <w:rFonts w:ascii="Arial" w:eastAsia="宋体" w:hAnsi="Arial" w:cs="Arial"/>
          <w:kern w:val="0"/>
          <w:sz w:val="18"/>
          <w:szCs w:val="18"/>
        </w:rPr>
        <w:t>github</w:t>
      </w:r>
      <w:r w:rsidRPr="00613BB9">
        <w:rPr>
          <w:rFonts w:ascii="Arial" w:eastAsia="宋体" w:hAnsi="Arial" w:cs="Arial"/>
          <w:kern w:val="0"/>
          <w:sz w:val="18"/>
          <w:szCs w:val="18"/>
        </w:rPr>
        <w:t>上</w:t>
      </w:r>
    </w:p>
    <w:p w14:paraId="63151860" w14:textId="77777777" w:rsidR="004D4D96" w:rsidRPr="00613BB9" w:rsidRDefault="004D4D96" w:rsidP="004D4D96">
      <w:pPr>
        <w:rPr>
          <w:rFonts w:ascii="Arial" w:eastAsia="宋体" w:hAnsi="Arial" w:cs="Arial"/>
          <w:kern w:val="0"/>
          <w:sz w:val="18"/>
          <w:szCs w:val="18"/>
        </w:rPr>
      </w:pPr>
    </w:p>
    <w:p w14:paraId="3B550E44"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复制文件：之前的步骤我们利用</w:t>
      </w:r>
      <w:r w:rsidRPr="00613BB9">
        <w:rPr>
          <w:rFonts w:ascii="Arial" w:eastAsia="宋体" w:hAnsi="Arial" w:cs="Arial"/>
          <w:kern w:val="0"/>
          <w:sz w:val="18"/>
          <w:szCs w:val="18"/>
        </w:rPr>
        <w:t>git</w:t>
      </w:r>
      <w:r w:rsidRPr="00613BB9">
        <w:rPr>
          <w:rFonts w:ascii="Arial" w:eastAsia="宋体" w:hAnsi="Arial" w:cs="Arial"/>
          <w:kern w:val="0"/>
          <w:sz w:val="18"/>
          <w:szCs w:val="18"/>
        </w:rPr>
        <w:t>工具将</w:t>
      </w:r>
      <w:r w:rsidRPr="00613BB9">
        <w:rPr>
          <w:rFonts w:ascii="Arial" w:eastAsia="宋体" w:hAnsi="Arial" w:cs="Arial"/>
          <w:kern w:val="0"/>
          <w:sz w:val="18"/>
          <w:szCs w:val="18"/>
        </w:rPr>
        <w:t>github</w:t>
      </w:r>
      <w:r w:rsidRPr="00613BB9">
        <w:rPr>
          <w:rFonts w:ascii="Arial" w:eastAsia="宋体" w:hAnsi="Arial" w:cs="Arial"/>
          <w:kern w:val="0"/>
          <w:sz w:val="18"/>
          <w:szCs w:val="18"/>
        </w:rPr>
        <w:t>上一个名为</w:t>
      </w:r>
      <w:r w:rsidRPr="00613BB9">
        <w:rPr>
          <w:rFonts w:ascii="Arial" w:eastAsia="宋体" w:hAnsi="Arial" w:cs="Arial"/>
          <w:kern w:val="0"/>
          <w:sz w:val="18"/>
          <w:szCs w:val="18"/>
        </w:rPr>
        <w:t>username.github.io</w:t>
      </w:r>
      <w:r w:rsidRPr="00613BB9">
        <w:rPr>
          <w:rFonts w:ascii="Arial" w:eastAsia="宋体" w:hAnsi="Arial" w:cs="Arial"/>
          <w:kern w:val="0"/>
          <w:sz w:val="18"/>
          <w:szCs w:val="18"/>
        </w:rPr>
        <w:t>的空仓库克隆到了本地文件夹，那么我们将</w:t>
      </w:r>
      <w:r w:rsidRPr="00613BB9">
        <w:rPr>
          <w:rFonts w:ascii="Arial" w:eastAsia="宋体" w:hAnsi="Arial" w:cs="Arial"/>
          <w:kern w:val="0"/>
          <w:sz w:val="18"/>
          <w:szCs w:val="18"/>
        </w:rPr>
        <w:t>LessOrMore</w:t>
      </w:r>
      <w:r w:rsidRPr="00613BB9">
        <w:rPr>
          <w:rFonts w:ascii="Arial" w:eastAsia="宋体" w:hAnsi="Arial" w:cs="Arial"/>
          <w:kern w:val="0"/>
          <w:sz w:val="18"/>
          <w:szCs w:val="18"/>
        </w:rPr>
        <w:t>主题文件夹里面的全部文件复制到那个本地文件夹里。（注意，是复制</w:t>
      </w:r>
      <w:r w:rsidRPr="00613BB9">
        <w:rPr>
          <w:rFonts w:ascii="Arial" w:eastAsia="宋体" w:hAnsi="Arial" w:cs="Arial"/>
          <w:kern w:val="0"/>
          <w:sz w:val="18"/>
          <w:szCs w:val="18"/>
        </w:rPr>
        <w:t>LessOrMore</w:t>
      </w:r>
      <w:r w:rsidRPr="00613BB9">
        <w:rPr>
          <w:rFonts w:ascii="Arial" w:eastAsia="宋体" w:hAnsi="Arial" w:cs="Arial"/>
          <w:kern w:val="0"/>
          <w:sz w:val="18"/>
          <w:szCs w:val="18"/>
        </w:rPr>
        <w:t>主题文件夹里面的全部文件，而不是</w:t>
      </w:r>
      <w:r w:rsidRPr="00613BB9">
        <w:rPr>
          <w:rFonts w:ascii="Arial" w:eastAsia="宋体" w:hAnsi="Arial" w:cs="Arial"/>
          <w:kern w:val="0"/>
          <w:sz w:val="18"/>
          <w:szCs w:val="18"/>
        </w:rPr>
        <w:t>LessOrMore</w:t>
      </w:r>
      <w:r w:rsidRPr="00613BB9">
        <w:rPr>
          <w:rFonts w:ascii="Arial" w:eastAsia="宋体" w:hAnsi="Arial" w:cs="Arial"/>
          <w:kern w:val="0"/>
          <w:sz w:val="18"/>
          <w:szCs w:val="18"/>
        </w:rPr>
        <w:t>主题文件夹），即以下文件</w:t>
      </w:r>
    </w:p>
    <w:p w14:paraId="4911160D"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在这里插入图片描述</w:t>
      </w:r>
    </w:p>
    <w:p w14:paraId="2F87D846" w14:textId="77777777" w:rsidR="004D4D96" w:rsidRPr="00613BB9" w:rsidRDefault="004D4D96" w:rsidP="004D4D96">
      <w:pPr>
        <w:rPr>
          <w:rFonts w:ascii="Arial" w:eastAsia="宋体" w:hAnsi="Arial" w:cs="Arial"/>
          <w:kern w:val="0"/>
          <w:sz w:val="18"/>
          <w:szCs w:val="18"/>
        </w:rPr>
      </w:pPr>
    </w:p>
    <w:p w14:paraId="0980D052"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修改</w:t>
      </w:r>
      <w:r w:rsidRPr="00613BB9">
        <w:rPr>
          <w:rFonts w:ascii="Arial" w:eastAsia="宋体" w:hAnsi="Arial" w:cs="Arial"/>
          <w:kern w:val="0"/>
          <w:sz w:val="18"/>
          <w:szCs w:val="18"/>
        </w:rPr>
        <w:t>_config.yml</w:t>
      </w:r>
      <w:r w:rsidRPr="00613BB9">
        <w:rPr>
          <w:rFonts w:ascii="Arial" w:eastAsia="宋体" w:hAnsi="Arial" w:cs="Arial"/>
          <w:kern w:val="0"/>
          <w:sz w:val="18"/>
          <w:szCs w:val="18"/>
        </w:rPr>
        <w:t>文件：注意，该主题的</w:t>
      </w:r>
      <w:r w:rsidRPr="00613BB9">
        <w:rPr>
          <w:rFonts w:ascii="Arial" w:eastAsia="宋体" w:hAnsi="Arial" w:cs="Arial"/>
          <w:kern w:val="0"/>
          <w:sz w:val="18"/>
          <w:szCs w:val="18"/>
        </w:rPr>
        <w:t>README.md</w:t>
      </w:r>
      <w:r w:rsidRPr="00613BB9">
        <w:rPr>
          <w:rFonts w:ascii="Arial" w:eastAsia="宋体" w:hAnsi="Arial" w:cs="Arial"/>
          <w:kern w:val="0"/>
          <w:sz w:val="18"/>
          <w:szCs w:val="18"/>
        </w:rPr>
        <w:t>文件里面有些一些注意事项，即我们要做一个修改，把</w:t>
      </w:r>
      <w:r w:rsidRPr="00613BB9">
        <w:rPr>
          <w:rFonts w:ascii="Arial" w:eastAsia="宋体" w:hAnsi="Arial" w:cs="Arial"/>
          <w:kern w:val="0"/>
          <w:sz w:val="18"/>
          <w:szCs w:val="18"/>
        </w:rPr>
        <w:t>_config.yml</w:t>
      </w:r>
      <w:r w:rsidRPr="00613BB9">
        <w:rPr>
          <w:rFonts w:ascii="Arial" w:eastAsia="宋体" w:hAnsi="Arial" w:cs="Arial"/>
          <w:kern w:val="0"/>
          <w:sz w:val="18"/>
          <w:szCs w:val="18"/>
        </w:rPr>
        <w:t>文件里的</w:t>
      </w:r>
      <w:r w:rsidRPr="00613BB9">
        <w:rPr>
          <w:rFonts w:ascii="Arial" w:eastAsia="宋体" w:hAnsi="Arial" w:cs="Arial"/>
          <w:kern w:val="0"/>
          <w:sz w:val="18"/>
          <w:szCs w:val="18"/>
        </w:rPr>
        <w:t>baseurl</w:t>
      </w:r>
      <w:r w:rsidRPr="00613BB9">
        <w:rPr>
          <w:rFonts w:ascii="Arial" w:eastAsia="宋体" w:hAnsi="Arial" w:cs="Arial"/>
          <w:kern w:val="0"/>
          <w:sz w:val="18"/>
          <w:szCs w:val="18"/>
        </w:rPr>
        <w:t>属性值修改为空，如下图所示：</w:t>
      </w:r>
    </w:p>
    <w:p w14:paraId="2DC499EE"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在这里插入图片描述</w:t>
      </w:r>
    </w:p>
    <w:p w14:paraId="6A520584" w14:textId="77777777" w:rsidR="004D4D96" w:rsidRPr="00613BB9" w:rsidRDefault="004D4D96" w:rsidP="004D4D96">
      <w:pPr>
        <w:rPr>
          <w:rFonts w:ascii="Arial" w:eastAsia="宋体" w:hAnsi="Arial" w:cs="Arial"/>
          <w:kern w:val="0"/>
          <w:sz w:val="18"/>
          <w:szCs w:val="18"/>
        </w:rPr>
      </w:pPr>
    </w:p>
    <w:p w14:paraId="67AA92C9"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提交到</w:t>
      </w:r>
      <w:r w:rsidRPr="00613BB9">
        <w:rPr>
          <w:rFonts w:ascii="Arial" w:eastAsia="宋体" w:hAnsi="Arial" w:cs="Arial"/>
          <w:kern w:val="0"/>
          <w:sz w:val="18"/>
          <w:szCs w:val="18"/>
        </w:rPr>
        <w:t>github</w:t>
      </w:r>
      <w:r w:rsidRPr="00613BB9">
        <w:rPr>
          <w:rFonts w:ascii="Arial" w:eastAsia="宋体" w:hAnsi="Arial" w:cs="Arial"/>
          <w:kern w:val="0"/>
          <w:sz w:val="18"/>
          <w:szCs w:val="18"/>
        </w:rPr>
        <w:t>：利用</w:t>
      </w:r>
      <w:r w:rsidRPr="00613BB9">
        <w:rPr>
          <w:rFonts w:ascii="Arial" w:eastAsia="宋体" w:hAnsi="Arial" w:cs="Arial"/>
          <w:kern w:val="0"/>
          <w:sz w:val="18"/>
          <w:szCs w:val="18"/>
        </w:rPr>
        <w:t>git</w:t>
      </w:r>
      <w:r w:rsidRPr="00613BB9">
        <w:rPr>
          <w:rFonts w:ascii="Arial" w:eastAsia="宋体" w:hAnsi="Arial" w:cs="Arial"/>
          <w:kern w:val="0"/>
          <w:sz w:val="18"/>
          <w:szCs w:val="18"/>
        </w:rPr>
        <w:t>工具执行</w:t>
      </w:r>
      <w:r w:rsidRPr="00613BB9">
        <w:rPr>
          <w:rFonts w:ascii="Arial" w:eastAsia="宋体" w:hAnsi="Arial" w:cs="Arial"/>
          <w:kern w:val="0"/>
          <w:sz w:val="18"/>
          <w:szCs w:val="18"/>
        </w:rPr>
        <w:t>git add -A</w:t>
      </w:r>
      <w:r w:rsidRPr="00613BB9">
        <w:rPr>
          <w:rFonts w:ascii="Arial" w:eastAsia="宋体" w:hAnsi="Arial" w:cs="Arial"/>
          <w:kern w:val="0"/>
          <w:sz w:val="18"/>
          <w:szCs w:val="18"/>
        </w:rPr>
        <w:t>和</w:t>
      </w:r>
      <w:r w:rsidRPr="00613BB9">
        <w:rPr>
          <w:rFonts w:ascii="Arial" w:eastAsia="宋体" w:hAnsi="Arial" w:cs="Arial"/>
          <w:kern w:val="0"/>
          <w:sz w:val="18"/>
          <w:szCs w:val="18"/>
        </w:rPr>
        <w:t>git commit -m "xxx"</w:t>
      </w:r>
      <w:r w:rsidRPr="00613BB9">
        <w:rPr>
          <w:rFonts w:ascii="Arial" w:eastAsia="宋体" w:hAnsi="Arial" w:cs="Arial"/>
          <w:kern w:val="0"/>
          <w:sz w:val="18"/>
          <w:szCs w:val="18"/>
        </w:rPr>
        <w:t>命令，然后再执行</w:t>
      </w:r>
      <w:r w:rsidRPr="00613BB9">
        <w:rPr>
          <w:rFonts w:ascii="Arial" w:eastAsia="宋体" w:hAnsi="Arial" w:cs="Arial"/>
          <w:kern w:val="0"/>
          <w:sz w:val="18"/>
          <w:szCs w:val="18"/>
        </w:rPr>
        <w:t>git push</w:t>
      </w:r>
      <w:r w:rsidRPr="00613BB9">
        <w:rPr>
          <w:rFonts w:ascii="Arial" w:eastAsia="宋体" w:hAnsi="Arial" w:cs="Arial"/>
          <w:kern w:val="0"/>
          <w:sz w:val="18"/>
          <w:szCs w:val="18"/>
        </w:rPr>
        <w:t>命令，就能将这些文件提交到自己的</w:t>
      </w:r>
      <w:r w:rsidRPr="00613BB9">
        <w:rPr>
          <w:rFonts w:ascii="Arial" w:eastAsia="宋体" w:hAnsi="Arial" w:cs="Arial"/>
          <w:kern w:val="0"/>
          <w:sz w:val="18"/>
          <w:szCs w:val="18"/>
        </w:rPr>
        <w:t>github</w:t>
      </w:r>
      <w:r w:rsidRPr="00613BB9">
        <w:rPr>
          <w:rFonts w:ascii="Arial" w:eastAsia="宋体" w:hAnsi="Arial" w:cs="Arial"/>
          <w:kern w:val="0"/>
          <w:sz w:val="18"/>
          <w:szCs w:val="18"/>
        </w:rPr>
        <w:t>账号上，如下图</w:t>
      </w:r>
    </w:p>
    <w:p w14:paraId="15CE1033"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在这里插入图片描述</w:t>
      </w:r>
    </w:p>
    <w:p w14:paraId="1D502C93" w14:textId="77777777" w:rsidR="004D4D96" w:rsidRPr="00613BB9" w:rsidRDefault="004D4D96" w:rsidP="004D4D96">
      <w:pPr>
        <w:rPr>
          <w:rFonts w:ascii="Arial" w:eastAsia="宋体" w:hAnsi="Arial" w:cs="Arial"/>
          <w:kern w:val="0"/>
          <w:sz w:val="18"/>
          <w:szCs w:val="18"/>
        </w:rPr>
      </w:pPr>
    </w:p>
    <w:p w14:paraId="27CAD826"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    </w:t>
      </w:r>
      <w:r w:rsidRPr="00613BB9">
        <w:rPr>
          <w:rFonts w:ascii="Arial" w:eastAsia="宋体" w:hAnsi="Arial" w:cs="Arial"/>
          <w:kern w:val="0"/>
          <w:sz w:val="18"/>
          <w:szCs w:val="18"/>
        </w:rPr>
        <w:t>浏览器查看网站：在浏览器中输入</w:t>
      </w:r>
      <w:r w:rsidRPr="00613BB9">
        <w:rPr>
          <w:rFonts w:ascii="Arial" w:eastAsia="宋体" w:hAnsi="Arial" w:cs="Arial"/>
          <w:kern w:val="0"/>
          <w:sz w:val="18"/>
          <w:szCs w:val="18"/>
        </w:rPr>
        <w:t>https://username.github.io/</w:t>
      </w:r>
      <w:r w:rsidRPr="00613BB9">
        <w:rPr>
          <w:rFonts w:ascii="Arial" w:eastAsia="宋体" w:hAnsi="Arial" w:cs="Arial"/>
          <w:kern w:val="0"/>
          <w:sz w:val="18"/>
          <w:szCs w:val="18"/>
        </w:rPr>
        <w:t>，把</w:t>
      </w:r>
      <w:r w:rsidRPr="00613BB9">
        <w:rPr>
          <w:rFonts w:ascii="Arial" w:eastAsia="宋体" w:hAnsi="Arial" w:cs="Arial"/>
          <w:kern w:val="0"/>
          <w:sz w:val="18"/>
          <w:szCs w:val="18"/>
        </w:rPr>
        <w:t>username</w:t>
      </w:r>
      <w:r w:rsidRPr="00613BB9">
        <w:rPr>
          <w:rFonts w:ascii="Arial" w:eastAsia="宋体" w:hAnsi="Arial" w:cs="Arial"/>
          <w:kern w:val="0"/>
          <w:sz w:val="18"/>
          <w:szCs w:val="18"/>
        </w:rPr>
        <w:t>修改为自己的</w:t>
      </w:r>
      <w:r w:rsidRPr="00613BB9">
        <w:rPr>
          <w:rFonts w:ascii="Arial" w:eastAsia="宋体" w:hAnsi="Arial" w:cs="Arial"/>
          <w:kern w:val="0"/>
          <w:sz w:val="18"/>
          <w:szCs w:val="18"/>
        </w:rPr>
        <w:t>github</w:t>
      </w:r>
      <w:r w:rsidRPr="00613BB9">
        <w:rPr>
          <w:rFonts w:ascii="Arial" w:eastAsia="宋体" w:hAnsi="Arial" w:cs="Arial"/>
          <w:kern w:val="0"/>
          <w:sz w:val="18"/>
          <w:szCs w:val="18"/>
        </w:rPr>
        <w:t>用户名，即可查看网站内容。</w:t>
      </w:r>
    </w:p>
    <w:p w14:paraId="2BD2EDFE" w14:textId="77777777" w:rsidR="004D4D96" w:rsidRPr="00613BB9" w:rsidRDefault="004D4D96" w:rsidP="004D4D96">
      <w:pPr>
        <w:rPr>
          <w:rFonts w:ascii="Arial" w:eastAsia="宋体" w:hAnsi="Arial" w:cs="Arial"/>
          <w:kern w:val="0"/>
          <w:sz w:val="18"/>
          <w:szCs w:val="18"/>
        </w:rPr>
      </w:pPr>
    </w:p>
    <w:p w14:paraId="5600E7FD"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如何更新博客</w:t>
      </w:r>
    </w:p>
    <w:p w14:paraId="7BD0B005" w14:textId="77777777" w:rsidR="004D4D96" w:rsidRPr="00613BB9" w:rsidRDefault="004D4D96" w:rsidP="004D4D96">
      <w:pPr>
        <w:rPr>
          <w:rFonts w:ascii="Arial" w:eastAsia="宋体" w:hAnsi="Arial" w:cs="Arial"/>
          <w:kern w:val="0"/>
          <w:sz w:val="18"/>
          <w:szCs w:val="18"/>
        </w:rPr>
      </w:pPr>
    </w:p>
    <w:p w14:paraId="0FFDAB3A"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这一点在</w:t>
      </w:r>
      <w:r w:rsidRPr="00613BB9">
        <w:rPr>
          <w:rFonts w:ascii="Arial" w:eastAsia="宋体" w:hAnsi="Arial" w:cs="Arial"/>
          <w:kern w:val="0"/>
          <w:sz w:val="18"/>
          <w:szCs w:val="18"/>
        </w:rPr>
        <w:t>LessOrMore</w:t>
      </w:r>
      <w:r w:rsidRPr="00613BB9">
        <w:rPr>
          <w:rFonts w:ascii="Arial" w:eastAsia="宋体" w:hAnsi="Arial" w:cs="Arial"/>
          <w:kern w:val="0"/>
          <w:sz w:val="18"/>
          <w:szCs w:val="18"/>
        </w:rPr>
        <w:t>的</w:t>
      </w:r>
      <w:r w:rsidRPr="00613BB9">
        <w:rPr>
          <w:rFonts w:ascii="Arial" w:eastAsia="宋体" w:hAnsi="Arial" w:cs="Arial"/>
          <w:kern w:val="0"/>
          <w:sz w:val="18"/>
          <w:szCs w:val="18"/>
        </w:rPr>
        <w:t>README.md</w:t>
      </w:r>
      <w:r w:rsidRPr="00613BB9">
        <w:rPr>
          <w:rFonts w:ascii="Arial" w:eastAsia="宋体" w:hAnsi="Arial" w:cs="Arial"/>
          <w:kern w:val="0"/>
          <w:sz w:val="18"/>
          <w:szCs w:val="18"/>
        </w:rPr>
        <w:t>文件里面有提到，我把那段文字复制下来。</w:t>
      </w:r>
    </w:p>
    <w:p w14:paraId="119E89D8" w14:textId="77777777" w:rsidR="004D4D96" w:rsidRPr="00613BB9" w:rsidRDefault="004D4D96" w:rsidP="004D4D96">
      <w:pPr>
        <w:rPr>
          <w:rFonts w:ascii="Arial" w:eastAsia="宋体" w:hAnsi="Arial" w:cs="Arial"/>
          <w:kern w:val="0"/>
          <w:sz w:val="18"/>
          <w:szCs w:val="18"/>
        </w:rPr>
      </w:pPr>
    </w:p>
    <w:p w14:paraId="0A1AD8AC"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在</w:t>
      </w:r>
      <w:r w:rsidRPr="00613BB9">
        <w:rPr>
          <w:rFonts w:ascii="Arial" w:eastAsia="宋体" w:hAnsi="Arial" w:cs="Arial"/>
          <w:kern w:val="0"/>
          <w:sz w:val="18"/>
          <w:szCs w:val="18"/>
        </w:rPr>
        <w:t>LessOrMore/_posts</w:t>
      </w:r>
      <w:r w:rsidRPr="00613BB9">
        <w:rPr>
          <w:rFonts w:ascii="Arial" w:eastAsia="宋体" w:hAnsi="Arial" w:cs="Arial"/>
          <w:kern w:val="0"/>
          <w:sz w:val="18"/>
          <w:szCs w:val="18"/>
        </w:rPr>
        <w:t>目录下新建一个文件，可以创建文件夹并在文件夹中添加文件，方便维护。在新建文件中粘贴如下信息，并修改以下的</w:t>
      </w:r>
      <w:r w:rsidRPr="00613BB9">
        <w:rPr>
          <w:rFonts w:ascii="Arial" w:eastAsia="宋体" w:hAnsi="Arial" w:cs="Arial"/>
          <w:kern w:val="0"/>
          <w:sz w:val="18"/>
          <w:szCs w:val="18"/>
        </w:rPr>
        <w:t>titile,date,categories,tag</w:t>
      </w:r>
      <w:r w:rsidRPr="00613BB9">
        <w:rPr>
          <w:rFonts w:ascii="Arial" w:eastAsia="宋体" w:hAnsi="Arial" w:cs="Arial"/>
          <w:kern w:val="0"/>
          <w:sz w:val="18"/>
          <w:szCs w:val="18"/>
        </w:rPr>
        <w:t>的相关信息，添加</w:t>
      </w:r>
      <w:r w:rsidRPr="00613BB9">
        <w:rPr>
          <w:rFonts w:ascii="Arial" w:eastAsia="宋体" w:hAnsi="Arial" w:cs="Arial"/>
          <w:kern w:val="0"/>
          <w:sz w:val="18"/>
          <w:szCs w:val="18"/>
        </w:rPr>
        <w:t>* content {:toc}</w:t>
      </w:r>
      <w:r w:rsidRPr="00613BB9">
        <w:rPr>
          <w:rFonts w:ascii="Arial" w:eastAsia="宋体" w:hAnsi="Arial" w:cs="Arial"/>
          <w:kern w:val="0"/>
          <w:sz w:val="18"/>
          <w:szCs w:val="18"/>
        </w:rPr>
        <w:t>为目录相关信息，在进行正文书写前需要在目录和正文之间输入至少</w:t>
      </w:r>
      <w:r w:rsidRPr="00613BB9">
        <w:rPr>
          <w:rFonts w:ascii="Arial" w:eastAsia="宋体" w:hAnsi="Arial" w:cs="Arial"/>
          <w:kern w:val="0"/>
          <w:sz w:val="18"/>
          <w:szCs w:val="18"/>
        </w:rPr>
        <w:t>2</w:t>
      </w:r>
      <w:r w:rsidRPr="00613BB9">
        <w:rPr>
          <w:rFonts w:ascii="Arial" w:eastAsia="宋体" w:hAnsi="Arial" w:cs="Arial"/>
          <w:kern w:val="0"/>
          <w:sz w:val="18"/>
          <w:szCs w:val="18"/>
        </w:rPr>
        <w:t>行空行。然后按照正常的</w:t>
      </w:r>
      <w:r w:rsidRPr="00613BB9">
        <w:rPr>
          <w:rFonts w:ascii="Arial" w:eastAsia="宋体" w:hAnsi="Arial" w:cs="Arial"/>
          <w:kern w:val="0"/>
          <w:sz w:val="18"/>
          <w:szCs w:val="18"/>
        </w:rPr>
        <w:t>Markdown</w:t>
      </w:r>
      <w:r w:rsidRPr="00613BB9">
        <w:rPr>
          <w:rFonts w:ascii="Arial" w:eastAsia="宋体" w:hAnsi="Arial" w:cs="Arial"/>
          <w:kern w:val="0"/>
          <w:sz w:val="18"/>
          <w:szCs w:val="18"/>
        </w:rPr>
        <w:t>语法书写正文。</w:t>
      </w:r>
    </w:p>
    <w:p w14:paraId="42F6F09D" w14:textId="77777777" w:rsidR="004D4D96" w:rsidRPr="00613BB9" w:rsidRDefault="004D4D96" w:rsidP="004D4D96">
      <w:pPr>
        <w:rPr>
          <w:rFonts w:ascii="Arial" w:eastAsia="宋体" w:hAnsi="Arial" w:cs="Arial"/>
          <w:kern w:val="0"/>
          <w:sz w:val="18"/>
          <w:szCs w:val="18"/>
        </w:rPr>
      </w:pPr>
    </w:p>
    <w:p w14:paraId="16797E5F"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lastRenderedPageBreak/>
        <w:t>---</w:t>
      </w:r>
    </w:p>
    <w:p w14:paraId="4DF1B2FD"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layout: post</w:t>
      </w:r>
    </w:p>
    <w:p w14:paraId="4C6C81C1"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w:t>
      </w:r>
      <w:r w:rsidRPr="00613BB9">
        <w:rPr>
          <w:rFonts w:ascii="Arial" w:eastAsia="宋体" w:hAnsi="Arial" w:cs="Arial"/>
          <w:kern w:val="0"/>
          <w:sz w:val="18"/>
          <w:szCs w:val="18"/>
        </w:rPr>
        <w:t>标题配置</w:t>
      </w:r>
    </w:p>
    <w:p w14:paraId="79BAADE3"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title:  </w:t>
      </w:r>
      <w:r w:rsidRPr="00613BB9">
        <w:rPr>
          <w:rFonts w:ascii="Arial" w:eastAsia="宋体" w:hAnsi="Arial" w:cs="Arial"/>
          <w:kern w:val="0"/>
          <w:sz w:val="18"/>
          <w:szCs w:val="18"/>
        </w:rPr>
        <w:t>标题</w:t>
      </w:r>
    </w:p>
    <w:p w14:paraId="09ADE96F"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w:t>
      </w:r>
      <w:r w:rsidRPr="00613BB9">
        <w:rPr>
          <w:rFonts w:ascii="Arial" w:eastAsia="宋体" w:hAnsi="Arial" w:cs="Arial"/>
          <w:kern w:val="0"/>
          <w:sz w:val="18"/>
          <w:szCs w:val="18"/>
        </w:rPr>
        <w:t>时间配置</w:t>
      </w:r>
    </w:p>
    <w:p w14:paraId="6FE1067C"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date:   2016-08-27 01:08:00 +0800</w:t>
      </w:r>
    </w:p>
    <w:p w14:paraId="26C2C7F9"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w:t>
      </w:r>
      <w:r w:rsidRPr="00613BB9">
        <w:rPr>
          <w:rFonts w:ascii="Arial" w:eastAsia="宋体" w:hAnsi="Arial" w:cs="Arial"/>
          <w:kern w:val="0"/>
          <w:sz w:val="18"/>
          <w:szCs w:val="18"/>
        </w:rPr>
        <w:t>大类配置</w:t>
      </w:r>
    </w:p>
    <w:p w14:paraId="197E57ED"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categories: document</w:t>
      </w:r>
    </w:p>
    <w:p w14:paraId="1EFFE8FB"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w:t>
      </w:r>
      <w:r w:rsidRPr="00613BB9">
        <w:rPr>
          <w:rFonts w:ascii="Arial" w:eastAsia="宋体" w:hAnsi="Arial" w:cs="Arial"/>
          <w:kern w:val="0"/>
          <w:sz w:val="18"/>
          <w:szCs w:val="18"/>
        </w:rPr>
        <w:t>小类配置</w:t>
      </w:r>
    </w:p>
    <w:p w14:paraId="5A999C68"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xml:space="preserve">tag: </w:t>
      </w:r>
      <w:r w:rsidRPr="00613BB9">
        <w:rPr>
          <w:rFonts w:ascii="Arial" w:eastAsia="宋体" w:hAnsi="Arial" w:cs="Arial"/>
          <w:kern w:val="0"/>
          <w:sz w:val="18"/>
          <w:szCs w:val="18"/>
        </w:rPr>
        <w:t>教程</w:t>
      </w:r>
    </w:p>
    <w:p w14:paraId="52121699"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w:t>
      </w:r>
    </w:p>
    <w:p w14:paraId="1AF9DD1A" w14:textId="77777777" w:rsidR="004D4D96" w:rsidRPr="00613BB9" w:rsidRDefault="004D4D96" w:rsidP="004D4D96">
      <w:pPr>
        <w:rPr>
          <w:rFonts w:ascii="Arial" w:eastAsia="宋体" w:hAnsi="Arial" w:cs="Arial"/>
          <w:kern w:val="0"/>
          <w:sz w:val="18"/>
          <w:szCs w:val="18"/>
        </w:rPr>
      </w:pPr>
    </w:p>
    <w:p w14:paraId="7EA3E909"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 content</w:t>
      </w:r>
    </w:p>
    <w:p w14:paraId="7130001E"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kern w:val="0"/>
          <w:sz w:val="18"/>
          <w:szCs w:val="18"/>
        </w:rPr>
        <w:t>{:toc}</w:t>
      </w:r>
    </w:p>
    <w:p w14:paraId="598176DB" w14:textId="77777777" w:rsidR="004D4D96" w:rsidRPr="00613BB9" w:rsidRDefault="004D4D96" w:rsidP="004D4D96">
      <w:pPr>
        <w:rPr>
          <w:rFonts w:ascii="Arial" w:eastAsia="宋体" w:hAnsi="Arial" w:cs="Arial"/>
          <w:kern w:val="0"/>
          <w:sz w:val="18"/>
          <w:szCs w:val="18"/>
        </w:rPr>
      </w:pPr>
    </w:p>
    <w:p w14:paraId="56B9A86B" w14:textId="77777777" w:rsidR="004D4D96" w:rsidRPr="00613BB9" w:rsidRDefault="004D4D96" w:rsidP="004D4D96">
      <w:pPr>
        <w:rPr>
          <w:rFonts w:ascii="Arial" w:eastAsia="宋体" w:hAnsi="Arial" w:cs="Arial"/>
          <w:kern w:val="0"/>
          <w:sz w:val="18"/>
          <w:szCs w:val="18"/>
        </w:rPr>
      </w:pPr>
    </w:p>
    <w:p w14:paraId="2B7EEA30" w14:textId="77777777" w:rsidR="004D4D96" w:rsidRPr="00613BB9" w:rsidRDefault="004D4D96" w:rsidP="004D4D96">
      <w:pPr>
        <w:rPr>
          <w:rFonts w:ascii="Arial" w:eastAsia="宋体" w:hAnsi="Arial" w:cs="Arial"/>
          <w:kern w:val="0"/>
          <w:sz w:val="18"/>
          <w:szCs w:val="18"/>
        </w:rPr>
      </w:pPr>
      <w:r w:rsidRPr="00613BB9">
        <w:rPr>
          <w:rFonts w:ascii="Arial" w:eastAsia="宋体" w:hAnsi="Arial" w:cs="Arial" w:hint="eastAsia"/>
          <w:kern w:val="0"/>
          <w:sz w:val="18"/>
          <w:szCs w:val="18"/>
        </w:rPr>
        <w:t>我是正文。我是正文。我是正文。我是正文。我是正文。我是正文。</w:t>
      </w:r>
    </w:p>
    <w:p w14:paraId="3EEAFAB2" w14:textId="77777777" w:rsidR="004D4D96" w:rsidRPr="00613BB9" w:rsidRDefault="004D4D96" w:rsidP="004D4D96">
      <w:pPr>
        <w:rPr>
          <w:rFonts w:ascii="Arial" w:eastAsia="宋体" w:hAnsi="Arial" w:cs="Arial"/>
          <w:kern w:val="0"/>
          <w:sz w:val="18"/>
          <w:szCs w:val="18"/>
        </w:rPr>
      </w:pPr>
    </w:p>
    <w:p w14:paraId="57A04E89" w14:textId="77777777" w:rsidR="004D4D96" w:rsidRPr="00613BB9" w:rsidRDefault="004D4D96" w:rsidP="004D4D96">
      <w:pPr>
        <w:rPr>
          <w:rFonts w:ascii="Arial" w:eastAsia="宋体" w:hAnsi="Arial" w:cs="Arial"/>
          <w:kern w:val="0"/>
          <w:sz w:val="18"/>
          <w:szCs w:val="18"/>
        </w:rPr>
      </w:pPr>
    </w:p>
    <w:p w14:paraId="3BF1CFBC" w14:textId="77777777" w:rsidR="004D4D96" w:rsidRPr="00613BB9" w:rsidRDefault="004D4D96" w:rsidP="004D4D96">
      <w:pPr>
        <w:rPr>
          <w:rFonts w:ascii="Arial" w:eastAsia="宋体" w:hAnsi="Arial" w:cs="Arial"/>
          <w:kern w:val="0"/>
          <w:sz w:val="18"/>
          <w:szCs w:val="18"/>
        </w:rPr>
      </w:pPr>
    </w:p>
    <w:p w14:paraId="46BB43B3"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问题如下：</w:t>
      </w:r>
    </w:p>
    <w:p w14:paraId="19211328"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noProof/>
          <w:kern w:val="0"/>
          <w:sz w:val="24"/>
          <w:szCs w:val="24"/>
        </w:rPr>
        <w:drawing>
          <wp:inline distT="0" distB="0" distL="0" distR="0" wp14:anchorId="0C2C4FE6" wp14:editId="1B01F4E3">
            <wp:extent cx="5274310" cy="15494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7">
                      <a:extLst>
                        <a:ext uri="{28A0092B-C50C-407E-A947-70E740481C1C}">
                          <a14:useLocalDpi xmlns:a14="http://schemas.microsoft.com/office/drawing/2010/main" val="0"/>
                        </a:ext>
                      </a:extLst>
                    </a:blip>
                    <a:srcRect/>
                    <a:stretch>
                      <a:fillRect/>
                    </a:stretch>
                  </pic:blipFill>
                  <pic:spPr bwMode="auto">
                    <a:xfrm>
                      <a:off x="0" y="0"/>
                      <a:ext cx="5274310" cy="1549400"/>
                    </a:xfrm>
                    <a:prstGeom prst="rect">
                      <a:avLst/>
                    </a:prstGeom>
                    <a:noFill/>
                    <a:ln>
                      <a:noFill/>
                    </a:ln>
                  </pic:spPr>
                </pic:pic>
              </a:graphicData>
            </a:graphic>
          </wp:inline>
        </w:drawing>
      </w:r>
    </w:p>
    <w:p w14:paraId="24E892F1"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 解决方法如下</w:t>
      </w:r>
    </w:p>
    <w:p w14:paraId="0959DDE1"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执行：</w:t>
      </w:r>
    </w:p>
    <w:p w14:paraId="57A1A84D"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gem install minima</w:t>
      </w:r>
    </w:p>
    <w:p w14:paraId="6FC26836"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即可解决。</w:t>
      </w:r>
    </w:p>
    <w:p w14:paraId="1024E272"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同样，对于类似的问题</w:t>
      </w:r>
    </w:p>
    <w:p w14:paraId="720FE895"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Could not find gem 'tzinfo-data x64-mingw32' in any...</w:t>
      </w:r>
    </w:p>
    <w:p w14:paraId="675A8CAB"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noProof/>
          <w:kern w:val="0"/>
          <w:sz w:val="24"/>
          <w:szCs w:val="24"/>
        </w:rPr>
        <w:lastRenderedPageBreak/>
        <w:drawing>
          <wp:inline distT="0" distB="0" distL="0" distR="0" wp14:anchorId="351C6322" wp14:editId="1D13F1CF">
            <wp:extent cx="5274310" cy="1057910"/>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8">
                      <a:extLst>
                        <a:ext uri="{28A0092B-C50C-407E-A947-70E740481C1C}">
                          <a14:useLocalDpi xmlns:a14="http://schemas.microsoft.com/office/drawing/2010/main" val="0"/>
                        </a:ext>
                      </a:extLst>
                    </a:blip>
                    <a:srcRect/>
                    <a:stretch>
                      <a:fillRect/>
                    </a:stretch>
                  </pic:blipFill>
                  <pic:spPr bwMode="auto">
                    <a:xfrm>
                      <a:off x="0" y="0"/>
                      <a:ext cx="5274310" cy="1057910"/>
                    </a:xfrm>
                    <a:prstGeom prst="rect">
                      <a:avLst/>
                    </a:prstGeom>
                    <a:noFill/>
                    <a:ln>
                      <a:noFill/>
                    </a:ln>
                  </pic:spPr>
                </pic:pic>
              </a:graphicData>
            </a:graphic>
          </wp:inline>
        </w:drawing>
      </w:r>
    </w:p>
    <w:p w14:paraId="17D375BC"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 执行：</w:t>
      </w:r>
    </w:p>
    <w:p w14:paraId="26585935" w14:textId="77777777" w:rsidR="004D4D96" w:rsidRPr="00613BB9" w:rsidRDefault="004D4D96" w:rsidP="004D4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gem install tzinfo-data</w:t>
      </w:r>
    </w:p>
    <w:p w14:paraId="26630AAA"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即可解决。</w:t>
      </w:r>
    </w:p>
    <w:p w14:paraId="409CEF61"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后面要是遇到类似的问题执行相似的命令即可。</w:t>
      </w:r>
    </w:p>
    <w:p w14:paraId="5F982AFC"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最后，服务器启动成功</w:t>
      </w:r>
    </w:p>
    <w:p w14:paraId="6BB60213"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noProof/>
          <w:kern w:val="0"/>
          <w:sz w:val="24"/>
          <w:szCs w:val="24"/>
        </w:rPr>
        <w:drawing>
          <wp:inline distT="0" distB="0" distL="0" distR="0" wp14:anchorId="21305F9A" wp14:editId="57D062C6">
            <wp:extent cx="5227320" cy="17424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9">
                      <a:extLst>
                        <a:ext uri="{28A0092B-C50C-407E-A947-70E740481C1C}">
                          <a14:useLocalDpi xmlns:a14="http://schemas.microsoft.com/office/drawing/2010/main" val="0"/>
                        </a:ext>
                      </a:extLst>
                    </a:blip>
                    <a:srcRect/>
                    <a:stretch>
                      <a:fillRect/>
                    </a:stretch>
                  </pic:blipFill>
                  <pic:spPr bwMode="auto">
                    <a:xfrm>
                      <a:off x="0" y="0"/>
                      <a:ext cx="5227320" cy="1742440"/>
                    </a:xfrm>
                    <a:prstGeom prst="rect">
                      <a:avLst/>
                    </a:prstGeom>
                    <a:noFill/>
                    <a:ln>
                      <a:noFill/>
                    </a:ln>
                  </pic:spPr>
                </pic:pic>
              </a:graphicData>
            </a:graphic>
          </wp:inline>
        </w:drawing>
      </w:r>
    </w:p>
    <w:p w14:paraId="407A8EC2" w14:textId="77777777" w:rsidR="004D4D96" w:rsidRPr="00613BB9" w:rsidRDefault="004D4D96" w:rsidP="004D4D96">
      <w:pPr>
        <w:rPr>
          <w:rFonts w:ascii="Arial" w:eastAsia="宋体" w:hAnsi="Arial" w:cs="Arial"/>
          <w:kern w:val="0"/>
          <w:sz w:val="18"/>
          <w:szCs w:val="18"/>
        </w:rPr>
      </w:pPr>
    </w:p>
    <w:p w14:paraId="38C38C0F" w14:textId="77777777" w:rsidR="004D4D96" w:rsidRPr="00613BB9" w:rsidRDefault="004D4D96" w:rsidP="004D4D96">
      <w:pPr>
        <w:rPr>
          <w:rFonts w:ascii="Arial" w:eastAsia="宋体" w:hAnsi="Arial" w:cs="Arial"/>
          <w:kern w:val="0"/>
          <w:sz w:val="18"/>
          <w:szCs w:val="18"/>
        </w:rPr>
      </w:pPr>
    </w:p>
    <w:p w14:paraId="40E0DE49" w14:textId="77777777" w:rsidR="004D4D96" w:rsidRPr="00613BB9" w:rsidRDefault="004D4D96" w:rsidP="004D4D96">
      <w:pPr>
        <w:rPr>
          <w:rFonts w:ascii="Arial" w:eastAsia="宋体" w:hAnsi="Arial" w:cs="Arial"/>
          <w:kern w:val="0"/>
          <w:sz w:val="18"/>
          <w:szCs w:val="18"/>
        </w:rPr>
      </w:pPr>
    </w:p>
    <w:p w14:paraId="0DBC7143" w14:textId="77777777" w:rsidR="004D4D96" w:rsidRPr="00613BB9" w:rsidRDefault="004D4D96" w:rsidP="004D4D96">
      <w:pPr>
        <w:rPr>
          <w:rFonts w:ascii="Arial" w:eastAsia="宋体" w:hAnsi="Arial" w:cs="Arial"/>
          <w:kern w:val="0"/>
          <w:sz w:val="18"/>
          <w:szCs w:val="18"/>
        </w:rPr>
      </w:pPr>
    </w:p>
    <w:p w14:paraId="1151C98C" w14:textId="77777777" w:rsidR="004D4D96" w:rsidRPr="00613BB9" w:rsidRDefault="004D4D96" w:rsidP="004D4D96">
      <w:pPr>
        <w:rPr>
          <w:rFonts w:ascii="Arial" w:eastAsia="宋体" w:hAnsi="Arial" w:cs="Arial"/>
          <w:kern w:val="0"/>
          <w:sz w:val="18"/>
          <w:szCs w:val="18"/>
        </w:rPr>
      </w:pPr>
    </w:p>
    <w:p w14:paraId="09ADA7CD" w14:textId="77777777" w:rsidR="004D4D96" w:rsidRPr="00613BB9" w:rsidRDefault="004D4D96" w:rsidP="004D4D96">
      <w:pPr>
        <w:rPr>
          <w:rFonts w:ascii="Arial" w:eastAsia="宋体" w:hAnsi="Arial" w:cs="Arial"/>
          <w:kern w:val="0"/>
          <w:sz w:val="18"/>
          <w:szCs w:val="18"/>
        </w:rPr>
      </w:pPr>
    </w:p>
    <w:p w14:paraId="660B0FD4" w14:textId="77777777" w:rsidR="004D4D96" w:rsidRPr="00613BB9" w:rsidRDefault="004D4D96" w:rsidP="004D4D96">
      <w:pPr>
        <w:rPr>
          <w:rFonts w:ascii="Arial" w:eastAsia="宋体" w:hAnsi="Arial" w:cs="Arial"/>
          <w:kern w:val="0"/>
          <w:sz w:val="18"/>
          <w:szCs w:val="18"/>
        </w:rPr>
      </w:pPr>
    </w:p>
    <w:p w14:paraId="516B263C" w14:textId="77777777" w:rsidR="004D4D96" w:rsidRPr="00613BB9" w:rsidRDefault="004D4D96" w:rsidP="004D4D96">
      <w:pPr>
        <w:rPr>
          <w:rFonts w:ascii="Arial" w:eastAsia="宋体" w:hAnsi="Arial" w:cs="Arial"/>
          <w:kern w:val="0"/>
          <w:sz w:val="18"/>
          <w:szCs w:val="18"/>
        </w:rPr>
      </w:pPr>
    </w:p>
    <w:p w14:paraId="16A6AD0F" w14:textId="77777777" w:rsidR="004D4D96" w:rsidRPr="00613BB9" w:rsidRDefault="004D4D96" w:rsidP="004D4D96">
      <w:pPr>
        <w:rPr>
          <w:rFonts w:ascii="Arial" w:eastAsia="宋体" w:hAnsi="Arial" w:cs="Arial"/>
          <w:kern w:val="0"/>
          <w:sz w:val="18"/>
          <w:szCs w:val="18"/>
        </w:rPr>
      </w:pPr>
    </w:p>
    <w:p w14:paraId="1349C316" w14:textId="77777777" w:rsidR="004D4D96" w:rsidRPr="00613BB9" w:rsidRDefault="004D4D96" w:rsidP="004D4D96">
      <w:pPr>
        <w:rPr>
          <w:rFonts w:ascii="Arial" w:eastAsia="宋体" w:hAnsi="Arial" w:cs="Arial"/>
          <w:kern w:val="0"/>
          <w:sz w:val="18"/>
          <w:szCs w:val="18"/>
        </w:rPr>
      </w:pPr>
    </w:p>
    <w:p w14:paraId="0FCDE409" w14:textId="77777777" w:rsidR="004D4D96" w:rsidRPr="00613BB9" w:rsidRDefault="004D4D96" w:rsidP="004D4D96">
      <w:pPr>
        <w:rPr>
          <w:rFonts w:ascii="Arial" w:eastAsia="宋体" w:hAnsi="Arial" w:cs="Arial"/>
          <w:kern w:val="0"/>
          <w:sz w:val="18"/>
          <w:szCs w:val="18"/>
        </w:rPr>
      </w:pPr>
    </w:p>
    <w:p w14:paraId="68B1D3DB" w14:textId="77777777" w:rsidR="004D4D96" w:rsidRPr="00613BB9" w:rsidRDefault="004D4D96" w:rsidP="004D4D96">
      <w:pPr>
        <w:rPr>
          <w:rFonts w:ascii="Arial" w:eastAsia="宋体" w:hAnsi="Arial" w:cs="Arial"/>
          <w:kern w:val="0"/>
          <w:sz w:val="18"/>
          <w:szCs w:val="18"/>
        </w:rPr>
      </w:pPr>
    </w:p>
    <w:p w14:paraId="0919674E" w14:textId="77777777" w:rsidR="004D4D96" w:rsidRPr="00613BB9" w:rsidRDefault="004D4D96" w:rsidP="004D4D96">
      <w:pPr>
        <w:rPr>
          <w:rFonts w:ascii="Arial" w:eastAsia="宋体" w:hAnsi="Arial" w:cs="Arial"/>
          <w:kern w:val="0"/>
          <w:sz w:val="18"/>
          <w:szCs w:val="18"/>
        </w:rPr>
      </w:pPr>
    </w:p>
    <w:p w14:paraId="2E9CE0A5" w14:textId="77777777" w:rsidR="004D4D96" w:rsidRPr="00613BB9" w:rsidRDefault="004D4D96" w:rsidP="004D4D96">
      <w:pPr>
        <w:rPr>
          <w:rFonts w:ascii="Arial" w:eastAsia="宋体" w:hAnsi="Arial" w:cs="Arial"/>
          <w:kern w:val="0"/>
          <w:sz w:val="18"/>
          <w:szCs w:val="18"/>
        </w:rPr>
      </w:pPr>
    </w:p>
    <w:p w14:paraId="5362F474" w14:textId="77777777" w:rsidR="004D4D96" w:rsidRPr="00613BB9" w:rsidRDefault="004D4D96" w:rsidP="004D4D96">
      <w:pPr>
        <w:rPr>
          <w:rFonts w:ascii="Arial" w:eastAsia="宋体" w:hAnsi="Arial" w:cs="Arial"/>
          <w:kern w:val="0"/>
          <w:sz w:val="18"/>
          <w:szCs w:val="18"/>
        </w:rPr>
      </w:pPr>
    </w:p>
    <w:p w14:paraId="1648F02B" w14:textId="77777777" w:rsidR="004D4D96" w:rsidRPr="00613BB9" w:rsidRDefault="004D4D96" w:rsidP="004D4D96"/>
    <w:p w14:paraId="073255ED" w14:textId="77777777" w:rsidR="004D4D96" w:rsidRPr="00613BB9" w:rsidRDefault="004D4D96" w:rsidP="004D4D96"/>
    <w:p w14:paraId="31171055" w14:textId="77777777" w:rsidR="004D4D96" w:rsidRPr="00613BB9" w:rsidRDefault="004D4D96" w:rsidP="004D4D96"/>
    <w:p w14:paraId="5CDA5F4C" w14:textId="77777777" w:rsidR="004D4D96" w:rsidRPr="00613BB9" w:rsidRDefault="004D4D96" w:rsidP="004D4D96">
      <w:pPr>
        <w:pStyle w:val="2"/>
      </w:pPr>
      <w:bookmarkStart w:id="842" w:name="_Toc46395437"/>
      <w:r w:rsidRPr="00613BB9">
        <w:rPr>
          <w:rFonts w:hint="eastAsia"/>
        </w:rPr>
        <w:lastRenderedPageBreak/>
        <w:t>主题</w:t>
      </w:r>
      <w:bookmarkEnd w:id="842"/>
    </w:p>
    <w:p w14:paraId="4086DF52" w14:textId="77777777" w:rsidR="004D4D96" w:rsidRPr="00613BB9" w:rsidRDefault="004D4D96" w:rsidP="004D4D96"/>
    <w:p w14:paraId="1132182C" w14:textId="77777777" w:rsidR="004D4D96" w:rsidRPr="00613BB9" w:rsidRDefault="004D4D96" w:rsidP="004D4D96">
      <w:pPr>
        <w:pStyle w:val="a3"/>
      </w:pPr>
      <w:r w:rsidRPr="00613BB9">
        <w:rPr>
          <w:rFonts w:hAnsi="Symbol"/>
        </w:rPr>
        <w:t></w:t>
      </w:r>
      <w:r w:rsidRPr="00613BB9">
        <w:t xml:space="preserve">  安装主题</w:t>
      </w:r>
    </w:p>
    <w:p w14:paraId="49D5F91F" w14:textId="77777777" w:rsidR="004D4D96" w:rsidRPr="00613BB9" w:rsidRDefault="004D4D96" w:rsidP="004D4D96">
      <w:pPr>
        <w:pStyle w:val="a3"/>
      </w:pPr>
      <w:r w:rsidRPr="00613BB9">
        <w:t>rake theme:install git="https://github.com/mmistakes/minimal-mistakes.git"</w:t>
      </w:r>
    </w:p>
    <w:p w14:paraId="30C2E963" w14:textId="77777777" w:rsidR="004D4D96" w:rsidRPr="00613BB9" w:rsidRDefault="004D4D96" w:rsidP="004D4D96">
      <w:pPr>
        <w:pStyle w:val="a3"/>
      </w:pPr>
      <w:r w:rsidRPr="00613BB9">
        <w:t>$ rake theme:install git="</w:t>
      </w:r>
      <w:hyperlink r:id="rId2340" w:tgtFrame="_blank" w:history="1">
        <w:r w:rsidRPr="00613BB9">
          <w:rPr>
            <w:rStyle w:val="a4"/>
            <w:color w:val="auto"/>
          </w:rPr>
          <w:t>https://github.com/jekyllbootstrap/theme-the-program.git</w:t>
        </w:r>
      </w:hyperlink>
      <w:r w:rsidRPr="00613BB9">
        <w:t>" // 在线安装</w:t>
      </w:r>
    </w:p>
    <w:p w14:paraId="40804D9C" w14:textId="77777777" w:rsidR="004D4D96" w:rsidRPr="00613BB9" w:rsidRDefault="004D4D96" w:rsidP="004D4D96">
      <w:pPr>
        <w:pStyle w:val="a3"/>
      </w:pPr>
      <w:r w:rsidRPr="00613BB9">
        <w:t>$ rake theme:install name="THEME-NAME" // 本地安装，将下载的主题放在 ./_theme_packages 中</w:t>
      </w:r>
    </w:p>
    <w:p w14:paraId="152E40ED" w14:textId="77777777" w:rsidR="004D4D96" w:rsidRPr="00613BB9" w:rsidRDefault="004D4D96" w:rsidP="004D4D96">
      <w:pPr>
        <w:pStyle w:val="a3"/>
      </w:pPr>
      <w:r w:rsidRPr="00613BB9">
        <w:rPr>
          <w:rFonts w:hAnsi="Symbol"/>
        </w:rPr>
        <w:t></w:t>
      </w:r>
      <w:r w:rsidRPr="00613BB9">
        <w:t xml:space="preserve">  切换主题</w:t>
      </w:r>
      <w:r w:rsidRPr="00613BB9">
        <w:br/>
        <w:t>$ rake theme:switch name="THEME-NAME"</w:t>
      </w:r>
    </w:p>
    <w:p w14:paraId="2A7D831D" w14:textId="77777777" w:rsidR="004D4D96" w:rsidRPr="00613BB9" w:rsidRDefault="004D4D96" w:rsidP="004D4D96">
      <w:r w:rsidRPr="00613BB9">
        <w:br/>
      </w:r>
    </w:p>
    <w:p w14:paraId="2C1BC029" w14:textId="77777777" w:rsidR="004D4D96" w:rsidRPr="00613BB9" w:rsidRDefault="004D4D96" w:rsidP="004D4D96"/>
    <w:p w14:paraId="3FA7A974" w14:textId="77777777" w:rsidR="004D4D96" w:rsidRPr="00613BB9" w:rsidRDefault="004D4D96" w:rsidP="004D4D96"/>
    <w:p w14:paraId="1E1CA8B3" w14:textId="77777777" w:rsidR="004D4D96" w:rsidRPr="00613BB9" w:rsidRDefault="004D4D96" w:rsidP="004D4D96"/>
    <w:p w14:paraId="4C80A189" w14:textId="774822EB" w:rsidR="004D4D96" w:rsidRPr="00613BB9" w:rsidRDefault="004D4D96" w:rsidP="004D4D96">
      <w:pPr>
        <w:pStyle w:val="2"/>
      </w:pPr>
      <w:bookmarkStart w:id="843" w:name="_Toc46395438"/>
      <w:r w:rsidRPr="00613BB9">
        <w:t>前言</w:t>
      </w:r>
      <w:bookmarkEnd w:id="843"/>
    </w:p>
    <w:p w14:paraId="7DC1DBAF" w14:textId="77777777" w:rsidR="004D4D96" w:rsidRPr="00613BB9" w:rsidRDefault="004D4D96" w:rsidP="004D4D96">
      <w:pPr>
        <w:pStyle w:val="a3"/>
      </w:pPr>
      <w:r w:rsidRPr="00613BB9">
        <w:t>最近在利用GitHub Pages搭建自己的博客，决定用GitHub推荐的Jekyll作为网站生成器。博客搭建过程中至关重要的一点就是选择一个自己喜欢的主题模板。目前我也没有能力自己修改，所以还是花点时间找个自己心仪的主题。</w:t>
      </w:r>
    </w:p>
    <w:p w14:paraId="1115BD64" w14:textId="1B3AAF80" w:rsidR="004D4D96" w:rsidRPr="00613BB9" w:rsidRDefault="004D4D96" w:rsidP="004D4D96">
      <w:pPr>
        <w:pStyle w:val="2"/>
      </w:pPr>
      <w:bookmarkStart w:id="844" w:name="_Toc46395439"/>
      <w:r w:rsidRPr="00613BB9">
        <w:t>对主题的要求</w:t>
      </w:r>
      <w:bookmarkEnd w:id="844"/>
    </w:p>
    <w:p w14:paraId="0A0F5FB3" w14:textId="77777777" w:rsidR="004D4D96" w:rsidRPr="00613BB9" w:rsidRDefault="004D4D96" w:rsidP="004D4D96">
      <w:pPr>
        <w:pStyle w:val="a3"/>
      </w:pPr>
      <w:r w:rsidRPr="00613BB9">
        <w:t>清楚自己的需求才能做出正确的选择。我对博客主题的要求主要有：</w:t>
      </w:r>
    </w:p>
    <w:p w14:paraId="0AD71C9D" w14:textId="77777777" w:rsidR="004D4D96" w:rsidRPr="00613BB9" w:rsidRDefault="004D4D96" w:rsidP="00907565">
      <w:pPr>
        <w:widowControl/>
        <w:numPr>
          <w:ilvl w:val="0"/>
          <w:numId w:val="155"/>
        </w:numPr>
        <w:spacing w:before="100" w:beforeAutospacing="1" w:after="100" w:afterAutospacing="1"/>
        <w:jc w:val="left"/>
      </w:pPr>
      <w:r w:rsidRPr="00613BB9">
        <w:rPr>
          <w:rStyle w:val="a6"/>
        </w:rPr>
        <w:t>简洁</w:t>
      </w:r>
      <w:r w:rsidRPr="00613BB9">
        <w:t>。看着舒服，不用太多花哨的动画、背景，加载慢，也容易分心。</w:t>
      </w:r>
    </w:p>
    <w:p w14:paraId="79716A8E" w14:textId="77777777" w:rsidR="004D4D96" w:rsidRPr="00613BB9" w:rsidRDefault="004D4D96" w:rsidP="00907565">
      <w:pPr>
        <w:widowControl/>
        <w:numPr>
          <w:ilvl w:val="0"/>
          <w:numId w:val="155"/>
        </w:numPr>
        <w:spacing w:before="100" w:beforeAutospacing="1" w:after="100" w:afterAutospacing="1"/>
        <w:jc w:val="left"/>
      </w:pPr>
      <w:r w:rsidRPr="00613BB9">
        <w:rPr>
          <w:rStyle w:val="a6"/>
        </w:rPr>
        <w:t>注重阅读体验</w:t>
      </w:r>
      <w:r w:rsidRPr="00613BB9">
        <w:t>。供人阅读，这点重重之重。阅读界面两边不要有多余边框，但是最好有目录，可以辅助阅读。</w:t>
      </w:r>
    </w:p>
    <w:p w14:paraId="0F11BA48" w14:textId="77777777" w:rsidR="004D4D96" w:rsidRPr="00613BB9" w:rsidRDefault="004D4D96" w:rsidP="00907565">
      <w:pPr>
        <w:widowControl/>
        <w:numPr>
          <w:ilvl w:val="0"/>
          <w:numId w:val="155"/>
        </w:numPr>
        <w:spacing w:before="100" w:beforeAutospacing="1" w:after="100" w:afterAutospacing="1"/>
        <w:jc w:val="left"/>
      </w:pPr>
      <w:r w:rsidRPr="00613BB9">
        <w:rPr>
          <w:rStyle w:val="a6"/>
        </w:rPr>
        <w:t>美观</w:t>
      </w:r>
      <w:r w:rsidRPr="00613BB9">
        <w:t>。兼具一定的美观效果，不要看起来根本没有样式一样。</w:t>
      </w:r>
    </w:p>
    <w:p w14:paraId="362416D3" w14:textId="77777777" w:rsidR="004D4D96" w:rsidRPr="00613BB9" w:rsidRDefault="004D4D96" w:rsidP="00907565">
      <w:pPr>
        <w:widowControl/>
        <w:numPr>
          <w:ilvl w:val="0"/>
          <w:numId w:val="155"/>
        </w:numPr>
        <w:spacing w:before="100" w:beforeAutospacing="1" w:after="100" w:afterAutospacing="1"/>
        <w:jc w:val="left"/>
      </w:pPr>
      <w:r w:rsidRPr="00613BB9">
        <w:rPr>
          <w:rStyle w:val="a6"/>
        </w:rPr>
        <w:t>响应式设计</w:t>
      </w:r>
      <w:r w:rsidRPr="00613BB9">
        <w:t>。有时候确实不方便开电脑。</w:t>
      </w:r>
    </w:p>
    <w:p w14:paraId="218C7F1C" w14:textId="63647BEA" w:rsidR="004D4D96" w:rsidRPr="00613BB9" w:rsidRDefault="004D4D96" w:rsidP="004D4D96">
      <w:pPr>
        <w:pStyle w:val="2"/>
      </w:pPr>
      <w:bookmarkStart w:id="845" w:name="_Toc46395440"/>
      <w:r w:rsidRPr="00613BB9">
        <w:t>推荐主题</w:t>
      </w:r>
      <w:bookmarkEnd w:id="845"/>
    </w:p>
    <w:p w14:paraId="25F52293" w14:textId="77777777" w:rsidR="004D4D96" w:rsidRPr="00613BB9" w:rsidRDefault="004D4D96" w:rsidP="004D4D96">
      <w:pPr>
        <w:pStyle w:val="a3"/>
      </w:pPr>
      <w:r w:rsidRPr="00613BB9">
        <w:lastRenderedPageBreak/>
        <w:t>正题，推荐的主题是我觉得不错的，个人喜好问题，我希望你能喜欢，但更希望你能找到你喜欢的。图片不贴了，自己点连接实际看一下才知道。</w:t>
      </w:r>
    </w:p>
    <w:p w14:paraId="483C2D3B" w14:textId="77777777" w:rsidR="004D4D96" w:rsidRPr="00613BB9" w:rsidRDefault="004D4D96" w:rsidP="004D4D96">
      <w:pPr>
        <w:pStyle w:val="3"/>
      </w:pPr>
      <w:bookmarkStart w:id="846" w:name="_Toc46395441"/>
      <w:r w:rsidRPr="00613BB9">
        <w:t>2.1 NexT</w:t>
      </w:r>
      <w:bookmarkEnd w:id="846"/>
    </w:p>
    <w:p w14:paraId="47A00361" w14:textId="77777777" w:rsidR="004D4D96" w:rsidRPr="00613BB9" w:rsidRDefault="004D4D96" w:rsidP="004D4D96">
      <w:pPr>
        <w:pStyle w:val="a3"/>
      </w:pPr>
      <w:r w:rsidRPr="00613BB9">
        <w:t>地址：</w:t>
      </w:r>
      <w:hyperlink r:id="rId2341" w:history="1">
        <w:r w:rsidRPr="00613BB9">
          <w:rPr>
            <w:rStyle w:val="a4"/>
            <w:color w:val="auto"/>
          </w:rPr>
          <w:t>NexT官方地址</w:t>
        </w:r>
      </w:hyperlink>
      <w:r w:rsidRPr="00613BB9">
        <w:br/>
        <w:t>优点：简约美观、阅读界面有路径。</w:t>
      </w:r>
      <w:r w:rsidRPr="00613BB9">
        <w:br/>
        <w:t>缺点：只有标签，没有主题。我还是希望我的博客能按主题归类。</w:t>
      </w:r>
    </w:p>
    <w:p w14:paraId="60AE7CFF" w14:textId="77777777" w:rsidR="004D4D96" w:rsidRPr="00613BB9" w:rsidRDefault="004D4D96" w:rsidP="004D4D96">
      <w:pPr>
        <w:pStyle w:val="3"/>
      </w:pPr>
      <w:bookmarkStart w:id="847" w:name="_Toc46395442"/>
      <w:r w:rsidRPr="00613BB9">
        <w:t>2.2 Hux Blog</w:t>
      </w:r>
      <w:bookmarkEnd w:id="847"/>
    </w:p>
    <w:p w14:paraId="20FE3DE5" w14:textId="77777777" w:rsidR="004D4D96" w:rsidRPr="00613BB9" w:rsidRDefault="004D4D96" w:rsidP="004D4D96">
      <w:pPr>
        <w:pStyle w:val="a3"/>
      </w:pPr>
      <w:r w:rsidRPr="00613BB9">
        <w:t>地址：</w:t>
      </w:r>
      <w:hyperlink r:id="rId2342" w:history="1">
        <w:r w:rsidRPr="00613BB9">
          <w:rPr>
            <w:rStyle w:val="a4"/>
            <w:color w:val="auto"/>
          </w:rPr>
          <w:t>huxpro.github.io</w:t>
        </w:r>
      </w:hyperlink>
      <w:r w:rsidRPr="00613BB9">
        <w:br/>
        <w:t>评价同上，没有主题分类。</w:t>
      </w:r>
    </w:p>
    <w:p w14:paraId="54994C50" w14:textId="77777777" w:rsidR="004D4D96" w:rsidRPr="00613BB9" w:rsidRDefault="004D4D96" w:rsidP="004D4D96">
      <w:pPr>
        <w:pStyle w:val="3"/>
      </w:pPr>
      <w:bookmarkStart w:id="848" w:name="_Toc46395443"/>
      <w:r w:rsidRPr="00613BB9">
        <w:t>2.3 码志</w:t>
      </w:r>
      <w:bookmarkEnd w:id="848"/>
    </w:p>
    <w:p w14:paraId="181175E7" w14:textId="77777777" w:rsidR="004D4D96" w:rsidRPr="00613BB9" w:rsidRDefault="004D4D96" w:rsidP="004D4D96">
      <w:pPr>
        <w:pStyle w:val="a3"/>
      </w:pPr>
      <w:r w:rsidRPr="00613BB9">
        <w:t>地址：</w:t>
      </w:r>
      <w:hyperlink r:id="rId2343" w:history="1">
        <w:r w:rsidRPr="00613BB9">
          <w:rPr>
            <w:rStyle w:val="a4"/>
            <w:color w:val="auto"/>
          </w:rPr>
          <w:t>码志</w:t>
        </w:r>
      </w:hyperlink>
      <w:r w:rsidRPr="00613BB9">
        <w:br/>
        <w:t>评价：简约，有分类有目录，相应式设计。很贴合我的要求，爱上了，直接用。</w:t>
      </w:r>
    </w:p>
    <w:p w14:paraId="70E4D46A" w14:textId="1F20409F" w:rsidR="004D4D96" w:rsidRPr="00613BB9" w:rsidRDefault="004D4D96" w:rsidP="004D4D96">
      <w:pPr>
        <w:pStyle w:val="2"/>
      </w:pPr>
      <w:bookmarkStart w:id="849" w:name="_Toc46395444"/>
      <w:r w:rsidRPr="00613BB9">
        <w:t>附上一些主题站点</w:t>
      </w:r>
      <w:bookmarkEnd w:id="849"/>
    </w:p>
    <w:p w14:paraId="15B5DAE0" w14:textId="77777777" w:rsidR="004D4D96" w:rsidRPr="00613BB9" w:rsidRDefault="004D4D96" w:rsidP="004D4D96">
      <w:pPr>
        <w:pStyle w:val="a3"/>
      </w:pPr>
      <w:r w:rsidRPr="00613BB9">
        <w:t>如果你觉得不喜欢，可以自己去主题站点找找看，不过那真的是海淘，累死人，你还不是道那些主题对中文支持怎么样。</w:t>
      </w:r>
    </w:p>
    <w:p w14:paraId="7C9A7A4B" w14:textId="77777777" w:rsidR="004D4D96" w:rsidRPr="00613BB9" w:rsidRDefault="00717723" w:rsidP="00907565">
      <w:pPr>
        <w:widowControl/>
        <w:numPr>
          <w:ilvl w:val="0"/>
          <w:numId w:val="156"/>
        </w:numPr>
        <w:spacing w:before="100" w:beforeAutospacing="1" w:after="100" w:afterAutospacing="1"/>
        <w:jc w:val="left"/>
      </w:pPr>
      <w:hyperlink r:id="rId2344" w:history="1">
        <w:r w:rsidR="004D4D96" w:rsidRPr="00613BB9">
          <w:rPr>
            <w:rStyle w:val="a4"/>
            <w:color w:val="auto"/>
          </w:rPr>
          <w:t>Jekyll官方主题</w:t>
        </w:r>
      </w:hyperlink>
    </w:p>
    <w:p w14:paraId="4D5294EB" w14:textId="77777777" w:rsidR="004D4D96" w:rsidRPr="00613BB9" w:rsidRDefault="00717723" w:rsidP="00907565">
      <w:pPr>
        <w:widowControl/>
        <w:numPr>
          <w:ilvl w:val="0"/>
          <w:numId w:val="156"/>
        </w:numPr>
        <w:spacing w:before="100" w:beforeAutospacing="1" w:after="100" w:afterAutospacing="1"/>
        <w:jc w:val="left"/>
      </w:pPr>
      <w:hyperlink r:id="rId2345" w:history="1">
        <w:r w:rsidR="004D4D96" w:rsidRPr="00613BB9">
          <w:rPr>
            <w:rStyle w:val="a4"/>
            <w:color w:val="auto"/>
          </w:rPr>
          <w:t>GitHub上整理的Jekyll主题</w:t>
        </w:r>
      </w:hyperlink>
    </w:p>
    <w:p w14:paraId="7427D701" w14:textId="77777777" w:rsidR="004D4D96" w:rsidRPr="00613BB9" w:rsidRDefault="00717723" w:rsidP="00907565">
      <w:pPr>
        <w:widowControl/>
        <w:numPr>
          <w:ilvl w:val="0"/>
          <w:numId w:val="156"/>
        </w:numPr>
        <w:spacing w:before="100" w:beforeAutospacing="1" w:after="100" w:afterAutospacing="1"/>
        <w:jc w:val="left"/>
      </w:pPr>
      <w:hyperlink r:id="rId2346" w:history="1">
        <w:r w:rsidR="004D4D96" w:rsidRPr="00613BB9">
          <w:rPr>
            <w:rStyle w:val="a4"/>
            <w:color w:val="auto"/>
          </w:rPr>
          <w:t>知乎-有哪些简洁明快的 Jekyll 模板？</w:t>
        </w:r>
      </w:hyperlink>
    </w:p>
    <w:p w14:paraId="37704730" w14:textId="77777777" w:rsidR="004D4D96" w:rsidRPr="00613BB9" w:rsidRDefault="004D4D96" w:rsidP="004D4D96"/>
    <w:p w14:paraId="6967BFCC" w14:textId="77777777" w:rsidR="004D4D96" w:rsidRPr="00613BB9" w:rsidRDefault="004D4D96" w:rsidP="004D4D96"/>
    <w:p w14:paraId="4C35DA43" w14:textId="77777777" w:rsidR="004D4D96" w:rsidRPr="00613BB9" w:rsidRDefault="004D4D96" w:rsidP="004D4D96"/>
    <w:p w14:paraId="49031E6C" w14:textId="77777777" w:rsidR="004D4D96" w:rsidRPr="00613BB9" w:rsidRDefault="004D4D96" w:rsidP="004D4D96"/>
    <w:p w14:paraId="17B2E629" w14:textId="77777777" w:rsidR="004D4D96" w:rsidRPr="00613BB9" w:rsidRDefault="004D4D96" w:rsidP="004D4D96"/>
    <w:p w14:paraId="45346CF7" w14:textId="77777777" w:rsidR="004D4D96" w:rsidRPr="00613BB9" w:rsidRDefault="004D4D96" w:rsidP="004D4D96"/>
    <w:p w14:paraId="074510CF" w14:textId="77777777" w:rsidR="004D4D96" w:rsidRPr="00613BB9" w:rsidRDefault="004D4D96" w:rsidP="004D4D96"/>
    <w:p w14:paraId="7FA276D7" w14:textId="77777777" w:rsidR="004D4D96" w:rsidRPr="00613BB9" w:rsidRDefault="004D4D96" w:rsidP="004D4D96">
      <w:r w:rsidRPr="00613BB9">
        <w:rPr>
          <w:rFonts w:hint="eastAsia"/>
        </w:rPr>
        <w:t>以下主题来源</w:t>
      </w:r>
    </w:p>
    <w:p w14:paraId="16B6054D" w14:textId="77777777" w:rsidR="004D4D96" w:rsidRPr="00613BB9" w:rsidRDefault="004D4D96" w:rsidP="004D4D96">
      <w:r w:rsidRPr="00613BB9">
        <w:t>https://blog.csdn.net/garfielder007/article/details/82875394</w:t>
      </w:r>
    </w:p>
    <w:p w14:paraId="5FF623BA" w14:textId="77777777" w:rsidR="004D4D96" w:rsidRPr="00613BB9" w:rsidRDefault="004D4D96" w:rsidP="004D4D96"/>
    <w:p w14:paraId="00C57EBA" w14:textId="77777777" w:rsidR="004D4D96" w:rsidRPr="00613BB9" w:rsidRDefault="004D4D96" w:rsidP="00801999">
      <w:pPr>
        <w:rPr>
          <w:rFonts w:ascii="宋体" w:eastAsia="宋体" w:hAnsi="宋体" w:cs="宋体"/>
          <w:b/>
          <w:bCs/>
          <w:kern w:val="0"/>
          <w:sz w:val="36"/>
          <w:szCs w:val="36"/>
        </w:rPr>
      </w:pPr>
      <w:r w:rsidRPr="00613BB9">
        <w:rPr>
          <w:rFonts w:ascii="宋体" w:eastAsia="宋体" w:hAnsi="宋体" w:cs="宋体"/>
          <w:b/>
          <w:bCs/>
          <w:kern w:val="0"/>
          <w:sz w:val="36"/>
          <w:szCs w:val="36"/>
        </w:rPr>
        <w:t>项目模板</w:t>
      </w:r>
    </w:p>
    <w:p w14:paraId="339B451E" w14:textId="77777777" w:rsidR="004D4D96" w:rsidRPr="00613BB9" w:rsidRDefault="00717723" w:rsidP="004D4D96">
      <w:pPr>
        <w:widowControl/>
        <w:spacing w:before="100" w:beforeAutospacing="1" w:after="100" w:afterAutospacing="1"/>
        <w:jc w:val="left"/>
        <w:rPr>
          <w:rFonts w:ascii="宋体" w:eastAsia="宋体" w:hAnsi="宋体" w:cs="宋体"/>
          <w:kern w:val="0"/>
          <w:sz w:val="24"/>
          <w:szCs w:val="24"/>
        </w:rPr>
      </w:pPr>
      <w:hyperlink r:id="rId2347" w:history="1">
        <w:r w:rsidR="004D4D96" w:rsidRPr="00613BB9">
          <w:rPr>
            <w:rFonts w:ascii="宋体" w:eastAsia="宋体" w:hAnsi="宋体" w:cs="宋体"/>
            <w:kern w:val="0"/>
            <w:sz w:val="24"/>
            <w:szCs w:val="24"/>
            <w:u w:val="single"/>
          </w:rPr>
          <w:t>Jeklly</w:t>
        </w:r>
      </w:hyperlink>
      <w:r w:rsidR="004D4D96" w:rsidRPr="00613BB9">
        <w:rPr>
          <w:rFonts w:ascii="宋体" w:eastAsia="宋体" w:hAnsi="宋体" w:cs="宋体"/>
          <w:kern w:val="0"/>
          <w:sz w:val="24"/>
          <w:szCs w:val="24"/>
        </w:rPr>
        <w:t>官网本身采用的就是Jekyll,设计大方美观，不过我不怎么喜欢它页面的配置。灰黑配色虽然很适合在编程时可以护眼，但作为一个网页配色，灰黑我会很慎用它们作为主配色。GitHub上fork该repository的人很多啊。</w:t>
      </w:r>
      <w:r w:rsidR="004D4D96" w:rsidRPr="00613BB9">
        <w:rPr>
          <w:rFonts w:ascii="宋体" w:eastAsia="宋体" w:hAnsi="宋体" w:cs="宋体"/>
          <w:noProof/>
          <w:kern w:val="0"/>
          <w:sz w:val="24"/>
          <w:szCs w:val="24"/>
        </w:rPr>
        <w:drawing>
          <wp:inline distT="0" distB="0" distL="0" distR="0" wp14:anchorId="706A18DF" wp14:editId="31492623">
            <wp:extent cx="7324030" cy="3832293"/>
            <wp:effectExtent l="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8">
                      <a:extLst>
                        <a:ext uri="{28A0092B-C50C-407E-A947-70E740481C1C}">
                          <a14:useLocalDpi xmlns:a14="http://schemas.microsoft.com/office/drawing/2010/main" val="0"/>
                        </a:ext>
                      </a:extLst>
                    </a:blip>
                    <a:srcRect/>
                    <a:stretch>
                      <a:fillRect/>
                    </a:stretch>
                  </pic:blipFill>
                  <pic:spPr bwMode="auto">
                    <a:xfrm>
                      <a:off x="0" y="0"/>
                      <a:ext cx="7335043" cy="3838056"/>
                    </a:xfrm>
                    <a:prstGeom prst="rect">
                      <a:avLst/>
                    </a:prstGeom>
                    <a:noFill/>
                    <a:ln>
                      <a:noFill/>
                    </a:ln>
                  </pic:spPr>
                </pic:pic>
              </a:graphicData>
            </a:graphic>
          </wp:inline>
        </w:drawing>
      </w:r>
      <w:r w:rsidR="004D4D96" w:rsidRPr="00613BB9">
        <w:rPr>
          <w:rFonts w:ascii="宋体" w:eastAsia="宋体" w:hAnsi="宋体" w:cs="宋体"/>
          <w:kern w:val="0"/>
          <w:sz w:val="24"/>
          <w:szCs w:val="24"/>
        </w:rPr>
        <w:t>对应中文项目模板为</w:t>
      </w:r>
      <w:hyperlink r:id="rId2349" w:history="1">
        <w:r w:rsidR="004D4D96" w:rsidRPr="00613BB9">
          <w:rPr>
            <w:rFonts w:ascii="宋体" w:eastAsia="宋体" w:hAnsi="宋体" w:cs="宋体"/>
            <w:kern w:val="0"/>
            <w:sz w:val="24"/>
            <w:szCs w:val="24"/>
            <w:u w:val="single"/>
          </w:rPr>
          <w:t>jekyllcn</w:t>
        </w:r>
      </w:hyperlink>
      <w:r w:rsidR="004D4D96" w:rsidRPr="00613BB9">
        <w:rPr>
          <w:rFonts w:ascii="宋体" w:eastAsia="宋体" w:hAnsi="宋体" w:cs="宋体"/>
          <w:noProof/>
          <w:kern w:val="0"/>
          <w:sz w:val="24"/>
          <w:szCs w:val="24"/>
        </w:rPr>
        <mc:AlternateContent>
          <mc:Choice Requires="wps">
            <w:drawing>
              <wp:inline distT="0" distB="0" distL="0" distR="0" wp14:anchorId="5E48E1C2" wp14:editId="2D09AF89">
                <wp:extent cx="301625" cy="301625"/>
                <wp:effectExtent l="0" t="0" r="0" b="0"/>
                <wp:docPr id="81" name="AutoShape 2" descr="2014-04-16 15_40_35-Jekyllc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317B14" id="AutoShape 2" o:spid="_x0000_s1026" alt="2014-04-16 15_40_35-Jekyllcn"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" filled="f" stroked="f">
                <o:lock v:ext="edit" aspectratio="t"/>
                <w10:anchorlock/>
              </v:rect>
            </w:pict>
          </mc:Fallback>
        </mc:AlternateContent>
      </w:r>
    </w:p>
    <w:p w14:paraId="66B7556E" w14:textId="77777777" w:rsidR="004D4D96" w:rsidRPr="00613BB9" w:rsidRDefault="004D4D96" w:rsidP="00801999">
      <w:pPr>
        <w:rPr>
          <w:rFonts w:ascii="宋体" w:eastAsia="宋体" w:hAnsi="宋体" w:cs="宋体"/>
          <w:b/>
          <w:bCs/>
          <w:kern w:val="0"/>
          <w:sz w:val="36"/>
          <w:szCs w:val="36"/>
        </w:rPr>
      </w:pPr>
      <w:r w:rsidRPr="00613BB9">
        <w:rPr>
          <w:rFonts w:ascii="宋体" w:eastAsia="宋体" w:hAnsi="宋体" w:cs="宋体"/>
          <w:b/>
          <w:bCs/>
          <w:kern w:val="0"/>
          <w:sz w:val="36"/>
          <w:szCs w:val="36"/>
        </w:rPr>
        <w:t>公司模板</w:t>
      </w:r>
    </w:p>
    <w:p w14:paraId="225557E2" w14:textId="77777777" w:rsidR="004D4D96" w:rsidRPr="00613BB9" w:rsidRDefault="004D4D96" w:rsidP="00907565">
      <w:pPr>
        <w:widowControl/>
        <w:numPr>
          <w:ilvl w:val="0"/>
          <w:numId w:val="157"/>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mmistakes/made-mistakes，演示</w:t>
      </w:r>
      <w:hyperlink r:id="rId2350"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，稍微改改应该可以直接作为公司用的模板。</w:t>
      </w:r>
      <w:r w:rsidRPr="00613BB9">
        <w:rPr>
          <w:rFonts w:ascii="宋体" w:eastAsia="宋体" w:hAnsi="宋体" w:cs="宋体"/>
          <w:noProof/>
          <w:kern w:val="0"/>
          <w:sz w:val="24"/>
          <w:szCs w:val="24"/>
        </w:rPr>
        <w:drawing>
          <wp:inline distT="0" distB="0" distL="0" distR="0" wp14:anchorId="679FEF5D" wp14:editId="7DAE9F65">
            <wp:extent cx="7210880" cy="3962730"/>
            <wp:effectExtent l="0" t="0" r="0"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1">
                      <a:extLst>
                        <a:ext uri="{28A0092B-C50C-407E-A947-70E740481C1C}">
                          <a14:useLocalDpi xmlns:a14="http://schemas.microsoft.com/office/drawing/2010/main" val="0"/>
                        </a:ext>
                      </a:extLst>
                    </a:blip>
                    <a:srcRect/>
                    <a:stretch>
                      <a:fillRect/>
                    </a:stretch>
                  </pic:blipFill>
                  <pic:spPr bwMode="auto">
                    <a:xfrm>
                      <a:off x="0" y="0"/>
                      <a:ext cx="7227684" cy="3971965"/>
                    </a:xfrm>
                    <a:prstGeom prst="rect">
                      <a:avLst/>
                    </a:prstGeom>
                    <a:noFill/>
                    <a:ln>
                      <a:noFill/>
                    </a:ln>
                  </pic:spPr>
                </pic:pic>
              </a:graphicData>
            </a:graphic>
          </wp:inline>
        </w:drawing>
      </w:r>
    </w:p>
    <w:p w14:paraId="3F193F16" w14:textId="77777777" w:rsidR="004D4D96" w:rsidRPr="00613BB9" w:rsidRDefault="00717723" w:rsidP="00907565">
      <w:pPr>
        <w:widowControl/>
        <w:numPr>
          <w:ilvl w:val="0"/>
          <w:numId w:val="157"/>
        </w:numPr>
        <w:spacing w:before="100" w:beforeAutospacing="1" w:after="100" w:afterAutospacing="1"/>
        <w:jc w:val="left"/>
        <w:rPr>
          <w:rFonts w:ascii="宋体" w:eastAsia="宋体" w:hAnsi="宋体" w:cs="宋体"/>
          <w:kern w:val="0"/>
          <w:sz w:val="24"/>
          <w:szCs w:val="24"/>
        </w:rPr>
      </w:pPr>
      <w:hyperlink r:id="rId2352" w:history="1">
        <w:r w:rsidR="004D4D96" w:rsidRPr="00613BB9">
          <w:rPr>
            <w:rFonts w:ascii="宋体" w:eastAsia="宋体" w:hAnsi="宋体" w:cs="宋体"/>
            <w:kern w:val="0"/>
            <w:sz w:val="24"/>
            <w:szCs w:val="24"/>
            <w:u w:val="single"/>
          </w:rPr>
          <w:t>libgit2</w:t>
        </w:r>
      </w:hyperlink>
      <w:r w:rsidR="004D4D96" w:rsidRPr="00613BB9">
        <w:rPr>
          <w:rFonts w:ascii="宋体" w:eastAsia="宋体" w:hAnsi="宋体" w:cs="宋体"/>
          <w:noProof/>
          <w:kern w:val="0"/>
          <w:sz w:val="24"/>
          <w:szCs w:val="24"/>
        </w:rPr>
        <mc:AlternateContent>
          <mc:Choice Requires="wps">
            <w:drawing>
              <wp:inline distT="0" distB="0" distL="0" distR="0" wp14:anchorId="2F25D303" wp14:editId="591CF487">
                <wp:extent cx="301625" cy="301625"/>
                <wp:effectExtent l="0" t="0" r="0" b="0"/>
                <wp:docPr id="82" name="AutoShape 4" descr="2014-04-15 08_50_20-libgit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A4857D" id="AutoShape 4" o:spid="_x0000_s1026" alt="2014-04-15 08_50_20-libgit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" filled="f" stroked="f">
                <o:lock v:ext="edit" aspectratio="t"/>
                <w10:anchorlock/>
              </v:rect>
            </w:pict>
          </mc:Fallback>
        </mc:AlternateContent>
      </w:r>
    </w:p>
    <w:p w14:paraId="4695FB7E" w14:textId="77777777" w:rsidR="004D4D96" w:rsidRPr="00613BB9" w:rsidRDefault="004D4D96" w:rsidP="00801999">
      <w:pPr>
        <w:rPr>
          <w:rFonts w:ascii="宋体" w:eastAsia="宋体" w:hAnsi="宋体" w:cs="宋体"/>
          <w:b/>
          <w:bCs/>
          <w:kern w:val="0"/>
          <w:sz w:val="36"/>
          <w:szCs w:val="36"/>
        </w:rPr>
      </w:pPr>
      <w:r w:rsidRPr="00613BB9">
        <w:rPr>
          <w:rFonts w:ascii="宋体" w:eastAsia="宋体" w:hAnsi="宋体" w:cs="宋体"/>
          <w:b/>
          <w:bCs/>
          <w:kern w:val="0"/>
          <w:sz w:val="36"/>
          <w:szCs w:val="36"/>
        </w:rPr>
        <w:t>学术主页模板</w:t>
      </w:r>
    </w:p>
    <w:p w14:paraId="02DDFC13" w14:textId="77777777" w:rsidR="004D4D96" w:rsidRPr="00613BB9" w:rsidRDefault="004D4D96" w:rsidP="00907565">
      <w:pPr>
        <w:widowControl/>
        <w:numPr>
          <w:ilvl w:val="0"/>
          <w:numId w:val="158"/>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jansel.github.io，演示</w:t>
      </w:r>
      <w:hyperlink r:id="rId2353"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 页面元素简约、可以作为学术主页模板</w:t>
      </w:r>
      <w:r w:rsidRPr="00613BB9">
        <w:rPr>
          <w:rFonts w:ascii="宋体" w:eastAsia="宋体" w:hAnsi="宋体" w:cs="宋体"/>
          <w:noProof/>
          <w:kern w:val="0"/>
          <w:sz w:val="24"/>
          <w:szCs w:val="24"/>
        </w:rPr>
        <w:drawing>
          <wp:inline distT="0" distB="0" distL="0" distR="0" wp14:anchorId="46DDC219" wp14:editId="446C17DE">
            <wp:extent cx="7271183" cy="3930669"/>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4">
                      <a:extLst>
                        <a:ext uri="{28A0092B-C50C-407E-A947-70E740481C1C}">
                          <a14:useLocalDpi xmlns:a14="http://schemas.microsoft.com/office/drawing/2010/main" val="0"/>
                        </a:ext>
                      </a:extLst>
                    </a:blip>
                    <a:srcRect/>
                    <a:stretch>
                      <a:fillRect/>
                    </a:stretch>
                  </pic:blipFill>
                  <pic:spPr bwMode="auto">
                    <a:xfrm>
                      <a:off x="0" y="0"/>
                      <a:ext cx="7278892" cy="3934836"/>
                    </a:xfrm>
                    <a:prstGeom prst="rect">
                      <a:avLst/>
                    </a:prstGeom>
                    <a:noFill/>
                    <a:ln>
                      <a:noFill/>
                    </a:ln>
                  </pic:spPr>
                </pic:pic>
              </a:graphicData>
            </a:graphic>
          </wp:inline>
        </w:drawing>
      </w:r>
    </w:p>
    <w:p w14:paraId="191C1C94" w14:textId="77777777" w:rsidR="004D4D96" w:rsidRPr="00613BB9" w:rsidRDefault="004D4D96" w:rsidP="00801999">
      <w:pPr>
        <w:rPr>
          <w:rFonts w:ascii="宋体" w:eastAsia="宋体" w:hAnsi="宋体" w:cs="宋体"/>
          <w:b/>
          <w:bCs/>
          <w:kern w:val="0"/>
          <w:sz w:val="36"/>
          <w:szCs w:val="36"/>
        </w:rPr>
      </w:pPr>
      <w:r w:rsidRPr="00613BB9">
        <w:rPr>
          <w:rFonts w:ascii="宋体" w:eastAsia="宋体" w:hAnsi="宋体" w:cs="宋体"/>
          <w:b/>
          <w:bCs/>
          <w:kern w:val="0"/>
          <w:sz w:val="36"/>
          <w:szCs w:val="36"/>
        </w:rPr>
        <w:t>博客模板</w:t>
      </w:r>
    </w:p>
    <w:p w14:paraId="66810BAB"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mmistakes/so-simple-theme，演示</w:t>
      </w:r>
      <w:hyperlink r:id="rId2355"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 很简约大方的一个博客模板。</w:t>
      </w:r>
      <w:r w:rsidRPr="00613BB9">
        <w:rPr>
          <w:rFonts w:ascii="宋体" w:eastAsia="宋体" w:hAnsi="宋体" w:cs="宋体"/>
          <w:noProof/>
          <w:kern w:val="0"/>
          <w:sz w:val="24"/>
          <w:szCs w:val="24"/>
        </w:rPr>
        <w:drawing>
          <wp:inline distT="0" distB="0" distL="0" distR="0" wp14:anchorId="01DC70E0" wp14:editId="00E2F0F5">
            <wp:extent cx="5631416" cy="3081862"/>
            <wp:effectExtent l="0" t="0" r="762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6" cstate="print">
                      <a:extLst>
                        <a:ext uri="{28A0092B-C50C-407E-A947-70E740481C1C}">
                          <a14:useLocalDpi xmlns:a14="http://schemas.microsoft.com/office/drawing/2010/main" val="0"/>
                        </a:ext>
                      </a:extLst>
                    </a:blip>
                    <a:srcRect/>
                    <a:stretch>
                      <a:fillRect/>
                    </a:stretch>
                  </pic:blipFill>
                  <pic:spPr bwMode="auto">
                    <a:xfrm>
                      <a:off x="0" y="0"/>
                      <a:ext cx="5652468" cy="3093383"/>
                    </a:xfrm>
                    <a:prstGeom prst="rect">
                      <a:avLst/>
                    </a:prstGeom>
                    <a:noFill/>
                    <a:ln>
                      <a:noFill/>
                    </a:ln>
                  </pic:spPr>
                </pic:pic>
              </a:graphicData>
            </a:graphic>
          </wp:inline>
        </w:drawing>
      </w:r>
    </w:p>
    <w:p w14:paraId="7FA98EE9"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mmistakes/hpstr-jekyll-theme，演示</w:t>
      </w:r>
      <w:hyperlink r:id="rId2357"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 也是</w:t>
      </w:r>
      <w:hyperlink r:id="rId2358" w:history="1">
        <w:r w:rsidRPr="00613BB9">
          <w:rPr>
            <w:rFonts w:ascii="宋体" w:eastAsia="宋体" w:hAnsi="宋体" w:cs="宋体"/>
            <w:kern w:val="0"/>
            <w:sz w:val="24"/>
            <w:szCs w:val="24"/>
            <w:u w:val="single"/>
          </w:rPr>
          <w:t>mmistakes</w:t>
        </w:r>
      </w:hyperlink>
      <w:r w:rsidRPr="00613BB9">
        <w:rPr>
          <w:rFonts w:ascii="宋体" w:eastAsia="宋体" w:hAnsi="宋体" w:cs="宋体"/>
          <w:kern w:val="0"/>
          <w:sz w:val="24"/>
          <w:szCs w:val="24"/>
        </w:rPr>
        <w:t>设计的，很喜欢他的作品，堪称艺术品。</w:t>
      </w:r>
      <w:r w:rsidRPr="00613BB9">
        <w:rPr>
          <w:rFonts w:ascii="宋体" w:eastAsia="宋体" w:hAnsi="宋体" w:cs="宋体"/>
          <w:noProof/>
          <w:kern w:val="0"/>
          <w:sz w:val="24"/>
          <w:szCs w:val="24"/>
        </w:rPr>
        <w:drawing>
          <wp:inline distT="0" distB="0" distL="0" distR="0" wp14:anchorId="1D42A799" wp14:editId="212452B9">
            <wp:extent cx="5779231" cy="316344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9" cstate="print">
                      <a:extLst>
                        <a:ext uri="{28A0092B-C50C-407E-A947-70E740481C1C}">
                          <a14:useLocalDpi xmlns:a14="http://schemas.microsoft.com/office/drawing/2010/main" val="0"/>
                        </a:ext>
                      </a:extLst>
                    </a:blip>
                    <a:srcRect/>
                    <a:stretch>
                      <a:fillRect/>
                    </a:stretch>
                  </pic:blipFill>
                  <pic:spPr bwMode="auto">
                    <a:xfrm>
                      <a:off x="0" y="0"/>
                      <a:ext cx="5807503" cy="3178920"/>
                    </a:xfrm>
                    <a:prstGeom prst="rect">
                      <a:avLst/>
                    </a:prstGeom>
                    <a:noFill/>
                    <a:ln>
                      <a:noFill/>
                    </a:ln>
                  </pic:spPr>
                </pic:pic>
              </a:graphicData>
            </a:graphic>
          </wp:inline>
        </w:drawing>
      </w:r>
    </w:p>
    <w:p w14:paraId="26DC8126"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mmistakes/minimal-mistakes，演示</w:t>
      </w:r>
      <w:hyperlink r:id="rId2360"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 不解释，直接看网页截图。</w:t>
      </w:r>
      <w:r w:rsidRPr="00613BB9">
        <w:rPr>
          <w:rFonts w:ascii="宋体" w:eastAsia="宋体" w:hAnsi="宋体" w:cs="宋体"/>
          <w:noProof/>
          <w:kern w:val="0"/>
          <w:sz w:val="24"/>
          <w:szCs w:val="24"/>
        </w:rPr>
        <w:drawing>
          <wp:inline distT="0" distB="0" distL="0" distR="0" wp14:anchorId="0986481B" wp14:editId="7F88FB2D">
            <wp:extent cx="4621723" cy="2529847"/>
            <wp:effectExtent l="0" t="0" r="762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1" cstate="print">
                      <a:extLst>
                        <a:ext uri="{28A0092B-C50C-407E-A947-70E740481C1C}">
                          <a14:useLocalDpi xmlns:a14="http://schemas.microsoft.com/office/drawing/2010/main" val="0"/>
                        </a:ext>
                      </a:extLst>
                    </a:blip>
                    <a:srcRect/>
                    <a:stretch>
                      <a:fillRect/>
                    </a:stretch>
                  </pic:blipFill>
                  <pic:spPr bwMode="auto">
                    <a:xfrm>
                      <a:off x="0" y="0"/>
                      <a:ext cx="4641415" cy="2540626"/>
                    </a:xfrm>
                    <a:prstGeom prst="rect">
                      <a:avLst/>
                    </a:prstGeom>
                    <a:noFill/>
                    <a:ln>
                      <a:noFill/>
                    </a:ln>
                  </pic:spPr>
                </pic:pic>
              </a:graphicData>
            </a:graphic>
          </wp:inline>
        </w:drawing>
      </w:r>
    </w:p>
    <w:p w14:paraId="7453560F"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aigarsdz/brume，演示</w:t>
      </w:r>
      <w:hyperlink r:id="rId2362"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,很简洁美观的一个博客主题，也是我现在博客用的模板。前段时间想用该模板在我的master下简历博客分支，结果发现了这个模板还有点问题，然后在brume向aigarsdz提交了个问题，</w:t>
      </w:r>
      <w:r w:rsidRPr="00613BB9">
        <w:rPr>
          <w:rFonts w:ascii="宋体" w:eastAsia="宋体" w:hAnsi="宋体" w:cs="宋体"/>
          <w:kern w:val="0"/>
          <w:sz w:val="24"/>
          <w:szCs w:val="24"/>
        </w:rPr>
        <w:lastRenderedPageBreak/>
        <w:t>没想到aigarsdz很快就回了，很nice。</w:t>
      </w:r>
      <w:r w:rsidRPr="00613BB9">
        <w:rPr>
          <w:rFonts w:ascii="宋体" w:eastAsia="宋体" w:hAnsi="宋体" w:cs="宋体"/>
          <w:noProof/>
          <w:kern w:val="0"/>
          <w:sz w:val="24"/>
          <w:szCs w:val="24"/>
        </w:rPr>
        <w:drawing>
          <wp:inline distT="0" distB="0" distL="0" distR="0" wp14:anchorId="4518DADB" wp14:editId="6590DC32">
            <wp:extent cx="5520570" cy="2896541"/>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3">
                      <a:extLst>
                        <a:ext uri="{28A0092B-C50C-407E-A947-70E740481C1C}">
                          <a14:useLocalDpi xmlns:a14="http://schemas.microsoft.com/office/drawing/2010/main" val="0"/>
                        </a:ext>
                      </a:extLst>
                    </a:blip>
                    <a:srcRect/>
                    <a:stretch>
                      <a:fillRect/>
                    </a:stretch>
                  </pic:blipFill>
                  <pic:spPr bwMode="auto">
                    <a:xfrm>
                      <a:off x="0" y="0"/>
                      <a:ext cx="5543358" cy="2908497"/>
                    </a:xfrm>
                    <a:prstGeom prst="rect">
                      <a:avLst/>
                    </a:prstGeom>
                    <a:noFill/>
                    <a:ln>
                      <a:noFill/>
                    </a:ln>
                  </pic:spPr>
                </pic:pic>
              </a:graphicData>
            </a:graphic>
          </wp:inline>
        </w:drawing>
      </w:r>
    </w:p>
    <w:p w14:paraId="3C1973B0"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Github </w:t>
      </w:r>
      <w:hyperlink r:id="rId2364" w:history="1">
        <w:r w:rsidRPr="00613BB9">
          <w:rPr>
            <w:rFonts w:ascii="宋体" w:eastAsia="宋体" w:hAnsi="宋体" w:cs="宋体"/>
            <w:kern w:val="0"/>
            <w:sz w:val="24"/>
            <w:szCs w:val="24"/>
            <w:u w:val="single"/>
          </w:rPr>
          <w:t>likebeta</w:t>
        </w:r>
      </w:hyperlink>
      <w:r w:rsidRPr="00613BB9">
        <w:rPr>
          <w:rFonts w:ascii="宋体" w:eastAsia="宋体" w:hAnsi="宋体" w:cs="宋体"/>
          <w:kern w:val="0"/>
          <w:sz w:val="24"/>
          <w:szCs w:val="24"/>
        </w:rPr>
        <w:t>，演示</w:t>
      </w:r>
      <w:hyperlink r:id="rId2365"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,页面大方美观，还用了豆瓣API把豆瓣上的个人书单列出了，页面配色也很不错。</w:t>
      </w:r>
      <w:r w:rsidRPr="00613BB9">
        <w:rPr>
          <w:rFonts w:ascii="宋体" w:eastAsia="宋体" w:hAnsi="宋体" w:cs="宋体"/>
          <w:noProof/>
          <w:kern w:val="0"/>
          <w:sz w:val="24"/>
          <w:szCs w:val="24"/>
        </w:rPr>
        <w:drawing>
          <wp:inline distT="0" distB="0" distL="0" distR="0" wp14:anchorId="015C65CD" wp14:editId="50BA11B5">
            <wp:extent cx="9929207" cy="5195450"/>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6">
                      <a:extLst>
                        <a:ext uri="{28A0092B-C50C-407E-A947-70E740481C1C}">
                          <a14:useLocalDpi xmlns:a14="http://schemas.microsoft.com/office/drawing/2010/main" val="0"/>
                        </a:ext>
                      </a:extLst>
                    </a:blip>
                    <a:srcRect/>
                    <a:stretch>
                      <a:fillRect/>
                    </a:stretch>
                  </pic:blipFill>
                  <pic:spPr bwMode="auto">
                    <a:xfrm>
                      <a:off x="0" y="0"/>
                      <a:ext cx="9942842" cy="5202585"/>
                    </a:xfrm>
                    <a:prstGeom prst="rect">
                      <a:avLst/>
                    </a:prstGeom>
                    <a:noFill/>
                    <a:ln>
                      <a:noFill/>
                    </a:ln>
                  </pic:spPr>
                </pic:pic>
              </a:graphicData>
            </a:graphic>
          </wp:inline>
        </w:drawing>
      </w:r>
    </w:p>
    <w:p w14:paraId="3777F2B1"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tswicegood/travisswicegood.com，演示</w:t>
      </w:r>
      <w:hyperlink r:id="rId2367"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,第5个主题跟这个很相似。</w:t>
      </w:r>
      <w:r w:rsidRPr="00613BB9">
        <w:rPr>
          <w:rFonts w:ascii="宋体" w:eastAsia="宋体" w:hAnsi="宋体" w:cs="宋体"/>
          <w:noProof/>
          <w:kern w:val="0"/>
          <w:sz w:val="24"/>
          <w:szCs w:val="24"/>
        </w:rPr>
        <w:drawing>
          <wp:inline distT="0" distB="0" distL="0" distR="0" wp14:anchorId="0D463B5A" wp14:editId="5A5FAE88">
            <wp:extent cx="13707110" cy="7392670"/>
            <wp:effectExtent l="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8">
                      <a:extLst>
                        <a:ext uri="{28A0092B-C50C-407E-A947-70E740481C1C}">
                          <a14:useLocalDpi xmlns:a14="http://schemas.microsoft.com/office/drawing/2010/main" val="0"/>
                        </a:ext>
                      </a:extLst>
                    </a:blip>
                    <a:srcRect/>
                    <a:stretch>
                      <a:fillRect/>
                    </a:stretch>
                  </pic:blipFill>
                  <pic:spPr bwMode="auto">
                    <a:xfrm>
                      <a:off x="0" y="0"/>
                      <a:ext cx="13707110" cy="7392670"/>
                    </a:xfrm>
                    <a:prstGeom prst="rect">
                      <a:avLst/>
                    </a:prstGeom>
                    <a:noFill/>
                    <a:ln>
                      <a:noFill/>
                    </a:ln>
                  </pic:spPr>
                </pic:pic>
              </a:graphicData>
            </a:graphic>
          </wp:inline>
        </w:drawing>
      </w:r>
    </w:p>
    <w:p w14:paraId="0FA63C48"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Github </w:t>
      </w:r>
      <w:hyperlink r:id="rId2369" w:history="1">
        <w:r w:rsidRPr="00613BB9">
          <w:rPr>
            <w:rFonts w:ascii="宋体" w:eastAsia="宋体" w:hAnsi="宋体" w:cs="宋体"/>
            <w:kern w:val="0"/>
            <w:sz w:val="24"/>
            <w:szCs w:val="24"/>
            <w:u w:val="single"/>
          </w:rPr>
          <w:t>luolinjia</w:t>
        </w:r>
      </w:hyperlink>
      <w:r w:rsidRPr="00613BB9">
        <w:rPr>
          <w:rFonts w:ascii="宋体" w:eastAsia="宋体" w:hAnsi="宋体" w:cs="宋体"/>
          <w:kern w:val="0"/>
          <w:sz w:val="24"/>
          <w:szCs w:val="24"/>
        </w:rPr>
        <w:t>,设计得很不错的一个博客，作者写作很勤啊。</w:t>
      </w:r>
      <w:hyperlink r:id="rId2370" w:history="1">
        <w:r w:rsidRPr="00613BB9">
          <w:rPr>
            <w:rFonts w:ascii="宋体" w:eastAsia="宋体" w:hAnsi="宋体" w:cs="宋体"/>
            <w:kern w:val="0"/>
            <w:sz w:val="24"/>
            <w:szCs w:val="24"/>
            <w:u w:val="single"/>
          </w:rPr>
          <w:t>主页</w:t>
        </w:r>
      </w:hyperlink>
      <w:r w:rsidRPr="00613BB9">
        <w:rPr>
          <w:rFonts w:ascii="宋体" w:eastAsia="宋体" w:hAnsi="宋体" w:cs="宋体"/>
          <w:noProof/>
          <w:kern w:val="0"/>
          <w:sz w:val="24"/>
          <w:szCs w:val="24"/>
        </w:rPr>
        <w:drawing>
          <wp:inline distT="0" distB="0" distL="0" distR="0" wp14:anchorId="23B77225" wp14:editId="4FA2CE02">
            <wp:extent cx="12404725" cy="64871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1">
                      <a:extLst>
                        <a:ext uri="{28A0092B-C50C-407E-A947-70E740481C1C}">
                          <a14:useLocalDpi xmlns:a14="http://schemas.microsoft.com/office/drawing/2010/main" val="0"/>
                        </a:ext>
                      </a:extLst>
                    </a:blip>
                    <a:srcRect/>
                    <a:stretch>
                      <a:fillRect/>
                    </a:stretch>
                  </pic:blipFill>
                  <pic:spPr bwMode="auto">
                    <a:xfrm>
                      <a:off x="0" y="0"/>
                      <a:ext cx="12404725" cy="6487160"/>
                    </a:xfrm>
                    <a:prstGeom prst="rect">
                      <a:avLst/>
                    </a:prstGeom>
                    <a:noFill/>
                    <a:ln>
                      <a:noFill/>
                    </a:ln>
                  </pic:spPr>
                </pic:pic>
              </a:graphicData>
            </a:graphic>
          </wp:inline>
        </w:drawing>
      </w:r>
    </w:p>
    <w:p w14:paraId="776350AC"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webfrogs.github.com，演示</w:t>
      </w:r>
      <w:hyperlink r:id="rId2372"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,文章排版很好看，之前用过一段时间，后来觉得导航没涉及好，就换成别的了。</w:t>
      </w:r>
      <w:r w:rsidRPr="00613BB9">
        <w:rPr>
          <w:rFonts w:ascii="宋体" w:eastAsia="宋体" w:hAnsi="宋体" w:cs="宋体"/>
          <w:noProof/>
          <w:kern w:val="0"/>
          <w:sz w:val="24"/>
          <w:szCs w:val="24"/>
        </w:rPr>
        <w:drawing>
          <wp:inline distT="0" distB="0" distL="0" distR="0" wp14:anchorId="33C5F107" wp14:editId="4BBC6C43">
            <wp:extent cx="13707110" cy="7401560"/>
            <wp:effectExtent l="0" t="0" r="889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3">
                      <a:extLst>
                        <a:ext uri="{28A0092B-C50C-407E-A947-70E740481C1C}">
                          <a14:useLocalDpi xmlns:a14="http://schemas.microsoft.com/office/drawing/2010/main" val="0"/>
                        </a:ext>
                      </a:extLst>
                    </a:blip>
                    <a:srcRect/>
                    <a:stretch>
                      <a:fillRect/>
                    </a:stretch>
                  </pic:blipFill>
                  <pic:spPr bwMode="auto">
                    <a:xfrm>
                      <a:off x="0" y="0"/>
                      <a:ext cx="13707110" cy="7401560"/>
                    </a:xfrm>
                    <a:prstGeom prst="rect">
                      <a:avLst/>
                    </a:prstGeom>
                    <a:noFill/>
                    <a:ln>
                      <a:noFill/>
                    </a:ln>
                  </pic:spPr>
                </pic:pic>
              </a:graphicData>
            </a:graphic>
          </wp:inline>
        </w:drawing>
      </w:r>
    </w:p>
    <w:p w14:paraId="381AD15E"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mojombo/mojombo.github.io，演示</w:t>
      </w:r>
      <w:hyperlink r:id="rId2374"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，简约风。</w:t>
      </w:r>
      <w:r w:rsidRPr="00613BB9">
        <w:rPr>
          <w:rFonts w:ascii="宋体" w:eastAsia="宋体" w:hAnsi="宋体" w:cs="宋体"/>
          <w:noProof/>
          <w:kern w:val="0"/>
          <w:sz w:val="24"/>
          <w:szCs w:val="24"/>
        </w:rPr>
        <w:drawing>
          <wp:inline distT="0" distB="0" distL="0" distR="0" wp14:anchorId="16923490" wp14:editId="01F73336">
            <wp:extent cx="13672820" cy="7409815"/>
            <wp:effectExtent l="0" t="0" r="508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5">
                      <a:extLst>
                        <a:ext uri="{28A0092B-C50C-407E-A947-70E740481C1C}">
                          <a14:useLocalDpi xmlns:a14="http://schemas.microsoft.com/office/drawing/2010/main" val="0"/>
                        </a:ext>
                      </a:extLst>
                    </a:blip>
                    <a:srcRect/>
                    <a:stretch>
                      <a:fillRect/>
                    </a:stretch>
                  </pic:blipFill>
                  <pic:spPr bwMode="auto">
                    <a:xfrm>
                      <a:off x="0" y="0"/>
                      <a:ext cx="13672820" cy="7409815"/>
                    </a:xfrm>
                    <a:prstGeom prst="rect">
                      <a:avLst/>
                    </a:prstGeom>
                    <a:noFill/>
                    <a:ln>
                      <a:noFill/>
                    </a:ln>
                  </pic:spPr>
                </pic:pic>
              </a:graphicData>
            </a:graphic>
          </wp:inline>
        </w:drawing>
      </w:r>
    </w:p>
    <w:p w14:paraId="77DED8CA"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lastRenderedPageBreak/>
        <w:t>liberize.github.com，演示</w:t>
      </w:r>
      <w:hyperlink r:id="rId2376"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 看着还行。</w:t>
      </w:r>
      <w:r w:rsidRPr="00613BB9">
        <w:rPr>
          <w:rFonts w:ascii="宋体" w:eastAsia="宋体" w:hAnsi="宋体" w:cs="宋体"/>
          <w:noProof/>
          <w:kern w:val="0"/>
          <w:sz w:val="24"/>
          <w:szCs w:val="24"/>
        </w:rPr>
        <w:drawing>
          <wp:inline distT="0" distB="0" distL="0" distR="0" wp14:anchorId="03744941" wp14:editId="1F2B03A8">
            <wp:extent cx="13707110" cy="7392670"/>
            <wp:effectExtent l="0" t="0" r="889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7">
                      <a:extLst>
                        <a:ext uri="{28A0092B-C50C-407E-A947-70E740481C1C}">
                          <a14:useLocalDpi xmlns:a14="http://schemas.microsoft.com/office/drawing/2010/main" val="0"/>
                        </a:ext>
                      </a:extLst>
                    </a:blip>
                    <a:srcRect/>
                    <a:stretch>
                      <a:fillRect/>
                    </a:stretch>
                  </pic:blipFill>
                  <pic:spPr bwMode="auto">
                    <a:xfrm>
                      <a:off x="0" y="0"/>
                      <a:ext cx="13707110" cy="7392670"/>
                    </a:xfrm>
                    <a:prstGeom prst="rect">
                      <a:avLst/>
                    </a:prstGeom>
                    <a:noFill/>
                    <a:ln>
                      <a:noFill/>
                    </a:ln>
                  </pic:spPr>
                </pic:pic>
              </a:graphicData>
            </a:graphic>
          </wp:inline>
        </w:drawing>
      </w:r>
    </w:p>
    <w:p w14:paraId="3B2FAED3" w14:textId="77777777" w:rsidR="004D4D96" w:rsidRPr="00613BB9" w:rsidRDefault="00717723" w:rsidP="00907565">
      <w:pPr>
        <w:widowControl/>
        <w:numPr>
          <w:ilvl w:val="0"/>
          <w:numId w:val="159"/>
        </w:numPr>
        <w:spacing w:before="100" w:beforeAutospacing="1" w:after="100" w:afterAutospacing="1"/>
        <w:jc w:val="left"/>
        <w:rPr>
          <w:rFonts w:ascii="宋体" w:eastAsia="宋体" w:hAnsi="宋体" w:cs="宋体"/>
          <w:kern w:val="0"/>
          <w:sz w:val="24"/>
          <w:szCs w:val="24"/>
        </w:rPr>
      </w:pPr>
      <w:hyperlink r:id="rId2378" w:history="1">
        <w:r w:rsidR="004D4D96" w:rsidRPr="00613BB9">
          <w:rPr>
            <w:rFonts w:ascii="宋体" w:eastAsia="宋体" w:hAnsi="宋体" w:cs="宋体"/>
            <w:kern w:val="0"/>
            <w:sz w:val="24"/>
            <w:szCs w:val="24"/>
            <w:u w:val="single"/>
          </w:rPr>
          <w:t>corincole.com</w:t>
        </w:r>
      </w:hyperlink>
      <w:r w:rsidR="004D4D96" w:rsidRPr="00613BB9">
        <w:rPr>
          <w:rFonts w:ascii="宋体" w:eastAsia="宋体" w:hAnsi="宋体" w:cs="宋体"/>
          <w:kern w:val="0"/>
          <w:sz w:val="24"/>
          <w:szCs w:val="24"/>
        </w:rPr>
        <w:t>,演示</w:t>
      </w:r>
      <w:hyperlink r:id="rId2379" w:history="1">
        <w:r w:rsidR="004D4D96" w:rsidRPr="00613BB9">
          <w:rPr>
            <w:rFonts w:ascii="宋体" w:eastAsia="宋体" w:hAnsi="宋体" w:cs="宋体"/>
            <w:kern w:val="0"/>
            <w:sz w:val="24"/>
            <w:szCs w:val="24"/>
            <w:u w:val="single"/>
          </w:rPr>
          <w:t>主页</w:t>
        </w:r>
      </w:hyperlink>
    </w:p>
    <w:p w14:paraId="2F52AECB"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[lazywei.github.io]，演示</w:t>
      </w:r>
      <w:hyperlink r:id="rId2380" w:history="1">
        <w:r w:rsidRPr="00613BB9">
          <w:rPr>
            <w:rFonts w:ascii="宋体" w:eastAsia="宋体" w:hAnsi="宋体" w:cs="宋体"/>
            <w:kern w:val="0"/>
            <w:sz w:val="24"/>
            <w:szCs w:val="24"/>
            <w:u w:val="single"/>
          </w:rPr>
          <w:t>主页</w:t>
        </w:r>
      </w:hyperlink>
      <w:r w:rsidRPr="00613BB9">
        <w:rPr>
          <w:rFonts w:ascii="宋体" w:eastAsia="宋体" w:hAnsi="宋体" w:cs="宋体"/>
          <w:kern w:val="0"/>
          <w:sz w:val="24"/>
          <w:szCs w:val="24"/>
        </w:rPr>
        <w:t>，简约风。</w:t>
      </w:r>
    </w:p>
    <w:p w14:paraId="120868EE" w14:textId="77777777" w:rsidR="004D4D96" w:rsidRPr="00613BB9" w:rsidRDefault="004D4D96" w:rsidP="00907565">
      <w:pPr>
        <w:widowControl/>
        <w:numPr>
          <w:ilvl w:val="0"/>
          <w:numId w:val="159"/>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hexo-theme-raytaylorism </w:t>
      </w:r>
      <w:hyperlink r:id="rId2381" w:history="1">
        <w:r w:rsidRPr="00613BB9">
          <w:rPr>
            <w:rFonts w:ascii="宋体" w:eastAsia="宋体" w:hAnsi="宋体" w:cs="宋体"/>
            <w:kern w:val="0"/>
            <w:sz w:val="24"/>
            <w:szCs w:val="24"/>
            <w:u w:val="single"/>
          </w:rPr>
          <w:t>Demo</w:t>
        </w:r>
      </w:hyperlink>
      <w:r w:rsidRPr="00613BB9">
        <w:rPr>
          <w:rFonts w:ascii="宋体" w:eastAsia="宋体" w:hAnsi="宋体" w:cs="宋体"/>
          <w:kern w:val="0"/>
          <w:sz w:val="24"/>
          <w:szCs w:val="24"/>
        </w:rPr>
        <w:t>。</w:t>
      </w:r>
      <w:r w:rsidRPr="00613BB9">
        <w:rPr>
          <w:rFonts w:ascii="宋体" w:eastAsia="宋体" w:hAnsi="宋体" w:cs="宋体"/>
          <w:noProof/>
          <w:kern w:val="0"/>
          <w:sz w:val="24"/>
          <w:szCs w:val="24"/>
        </w:rPr>
        <mc:AlternateContent>
          <mc:Choice Requires="wps">
            <w:drawing>
              <wp:inline distT="0" distB="0" distL="0" distR="0" wp14:anchorId="5038019D" wp14:editId="0FA2BA78">
                <wp:extent cx="301625" cy="301625"/>
                <wp:effectExtent l="0" t="0" r="0" b="0"/>
                <wp:docPr id="83" name="AutoShape 16" descr="2014-04-16 15_31_54-Ray-Lin's wor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FBC7D9" id="AutoShape 16" o:spid="_x0000_s1026" alt="2014-04-16 15_31_54-Ray-Lin's worl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" filled="f" stroked="f">
                <o:lock v:ext="edit" aspectratio="t"/>
                <w10:anchorlock/>
              </v:rect>
            </w:pict>
          </mc:Fallback>
        </mc:AlternateContent>
      </w:r>
    </w:p>
    <w:p w14:paraId="67AE3B5D" w14:textId="77777777" w:rsidR="004D4D96" w:rsidRPr="00613BB9" w:rsidRDefault="00717723" w:rsidP="00907565">
      <w:pPr>
        <w:widowControl/>
        <w:numPr>
          <w:ilvl w:val="0"/>
          <w:numId w:val="159"/>
        </w:numPr>
        <w:spacing w:before="100" w:beforeAutospacing="1" w:after="100" w:afterAutospacing="1"/>
        <w:jc w:val="left"/>
        <w:rPr>
          <w:rFonts w:ascii="宋体" w:eastAsia="宋体" w:hAnsi="宋体" w:cs="宋体"/>
          <w:kern w:val="0"/>
          <w:sz w:val="24"/>
          <w:szCs w:val="24"/>
        </w:rPr>
      </w:pPr>
      <w:hyperlink r:id="rId2382" w:history="1">
        <w:r w:rsidR="004D4D96" w:rsidRPr="00613BB9">
          <w:rPr>
            <w:rFonts w:ascii="宋体" w:eastAsia="宋体" w:hAnsi="宋体" w:cs="宋体"/>
            <w:kern w:val="0"/>
            <w:sz w:val="24"/>
            <w:szCs w:val="24"/>
            <w:u w:val="single"/>
          </w:rPr>
          <w:t>xguox.github.com</w:t>
        </w:r>
      </w:hyperlink>
      <w:r w:rsidR="004D4D96" w:rsidRPr="00613BB9">
        <w:rPr>
          <w:rFonts w:ascii="宋体" w:eastAsia="宋体" w:hAnsi="宋体" w:cs="宋体"/>
          <w:kern w:val="0"/>
          <w:sz w:val="24"/>
          <w:szCs w:val="24"/>
        </w:rPr>
        <w:t>。</w:t>
      </w:r>
    </w:p>
    <w:p w14:paraId="222854E0" w14:textId="77777777" w:rsidR="004D4D96" w:rsidRPr="00613BB9" w:rsidRDefault="00717723" w:rsidP="00907565">
      <w:pPr>
        <w:widowControl/>
        <w:numPr>
          <w:ilvl w:val="0"/>
          <w:numId w:val="159"/>
        </w:numPr>
        <w:spacing w:before="100" w:beforeAutospacing="1" w:after="100" w:afterAutospacing="1"/>
        <w:jc w:val="left"/>
        <w:rPr>
          <w:rFonts w:ascii="宋体" w:eastAsia="宋体" w:hAnsi="宋体" w:cs="宋体"/>
          <w:kern w:val="0"/>
          <w:sz w:val="24"/>
          <w:szCs w:val="24"/>
        </w:rPr>
      </w:pPr>
      <w:hyperlink r:id="rId2383" w:history="1">
        <w:r w:rsidR="004D4D96" w:rsidRPr="00613BB9">
          <w:rPr>
            <w:rFonts w:ascii="宋体" w:eastAsia="宋体" w:hAnsi="宋体" w:cs="宋体"/>
            <w:kern w:val="0"/>
            <w:sz w:val="24"/>
            <w:szCs w:val="24"/>
            <w:u w:val="single"/>
          </w:rPr>
          <w:t>webfrogs</w:t>
        </w:r>
      </w:hyperlink>
      <w:r w:rsidR="004D4D96" w:rsidRPr="00613BB9">
        <w:rPr>
          <w:rFonts w:ascii="宋体" w:eastAsia="宋体" w:hAnsi="宋体" w:cs="宋体"/>
          <w:kern w:val="0"/>
          <w:sz w:val="24"/>
          <w:szCs w:val="24"/>
        </w:rPr>
        <w:t>,跟</w:t>
      </w:r>
      <w:hyperlink r:id="rId2384" w:history="1">
        <w:r w:rsidR="004D4D96" w:rsidRPr="00613BB9">
          <w:rPr>
            <w:rFonts w:ascii="宋体" w:eastAsia="宋体" w:hAnsi="宋体" w:cs="宋体"/>
            <w:kern w:val="0"/>
            <w:sz w:val="24"/>
            <w:szCs w:val="24"/>
            <w:u w:val="single"/>
          </w:rPr>
          <w:t>yihui.name</w:t>
        </w:r>
      </w:hyperlink>
      <w:r w:rsidR="004D4D96" w:rsidRPr="00613BB9">
        <w:rPr>
          <w:rFonts w:ascii="宋体" w:eastAsia="宋体" w:hAnsi="宋体" w:cs="宋体"/>
          <w:kern w:val="0"/>
          <w:sz w:val="24"/>
          <w:szCs w:val="24"/>
        </w:rPr>
        <w:t>的一样。</w:t>
      </w:r>
    </w:p>
    <w:p w14:paraId="004CD30C" w14:textId="77777777" w:rsidR="004D4D96" w:rsidRPr="00613BB9" w:rsidRDefault="00717723" w:rsidP="00907565">
      <w:pPr>
        <w:widowControl/>
        <w:numPr>
          <w:ilvl w:val="0"/>
          <w:numId w:val="159"/>
        </w:numPr>
        <w:spacing w:before="100" w:beforeAutospacing="1" w:after="100" w:afterAutospacing="1"/>
        <w:jc w:val="left"/>
        <w:rPr>
          <w:rFonts w:ascii="宋体" w:eastAsia="宋体" w:hAnsi="宋体" w:cs="宋体"/>
          <w:kern w:val="0"/>
          <w:sz w:val="24"/>
          <w:szCs w:val="24"/>
        </w:rPr>
      </w:pPr>
      <w:hyperlink r:id="rId2385" w:history="1">
        <w:r w:rsidR="004D4D96" w:rsidRPr="00613BB9">
          <w:rPr>
            <w:rFonts w:ascii="宋体" w:eastAsia="宋体" w:hAnsi="宋体" w:cs="宋体"/>
            <w:kern w:val="0"/>
            <w:sz w:val="24"/>
            <w:szCs w:val="24"/>
            <w:u w:val="single"/>
          </w:rPr>
          <w:t>macduff.github.com</w:t>
        </w:r>
      </w:hyperlink>
      <w:r w:rsidR="004D4D96" w:rsidRPr="00613BB9">
        <w:rPr>
          <w:rFonts w:ascii="宋体" w:eastAsia="宋体" w:hAnsi="宋体" w:cs="宋体"/>
          <w:kern w:val="0"/>
          <w:sz w:val="24"/>
          <w:szCs w:val="24"/>
        </w:rPr>
        <w:t>,原来为自己配置MathJax是找到的一个博客，容器居中应该更好看。</w:t>
      </w:r>
      <w:r w:rsidR="004D4D96" w:rsidRPr="00613BB9">
        <w:rPr>
          <w:rFonts w:ascii="宋体" w:eastAsia="宋体" w:hAnsi="宋体" w:cs="宋体"/>
          <w:noProof/>
          <w:kern w:val="0"/>
          <w:sz w:val="24"/>
          <w:szCs w:val="24"/>
        </w:rPr>
        <mc:AlternateContent>
          <mc:Choice Requires="wps">
            <w:drawing>
              <wp:inline distT="0" distB="0" distL="0" distR="0" wp14:anchorId="70D841E4" wp14:editId="3364BFCA">
                <wp:extent cx="301625" cy="301625"/>
                <wp:effectExtent l="0" t="0" r="0" b="0"/>
                <wp:docPr id="84" name="AutoShape 17" descr="2014-04-16 15_48_13-Liquid-Inert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7D531" id="AutoShape 17" o:spid="_x0000_s1026" alt="2014-04-16 15_48_13-Liquid-Inertia"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" filled="f" stroked="f">
                <o:lock v:ext="edit" aspectratio="t"/>
                <w10:anchorlock/>
              </v:rect>
            </w:pict>
          </mc:Fallback>
        </mc:AlternateContent>
      </w:r>
    </w:p>
    <w:p w14:paraId="1E491348" w14:textId="77777777" w:rsidR="004D4D96" w:rsidRPr="00613BB9" w:rsidRDefault="00717723" w:rsidP="00907565">
      <w:pPr>
        <w:widowControl/>
        <w:numPr>
          <w:ilvl w:val="0"/>
          <w:numId w:val="159"/>
        </w:numPr>
        <w:spacing w:before="100" w:beforeAutospacing="1" w:after="100" w:afterAutospacing="1"/>
        <w:jc w:val="left"/>
        <w:rPr>
          <w:rFonts w:ascii="宋体" w:eastAsia="宋体" w:hAnsi="宋体" w:cs="宋体"/>
          <w:kern w:val="0"/>
          <w:sz w:val="24"/>
          <w:szCs w:val="24"/>
        </w:rPr>
      </w:pPr>
      <w:hyperlink r:id="rId2386" w:history="1">
        <w:r w:rsidR="004D4D96" w:rsidRPr="00613BB9">
          <w:rPr>
            <w:rFonts w:ascii="宋体" w:eastAsia="宋体" w:hAnsi="宋体" w:cs="宋体"/>
            <w:kern w:val="0"/>
            <w:sz w:val="24"/>
            <w:szCs w:val="24"/>
            <w:u w:val="single"/>
          </w:rPr>
          <w:t>Poised-flw-blog</w:t>
        </w:r>
      </w:hyperlink>
      <w:r w:rsidR="004D4D96" w:rsidRPr="00613BB9">
        <w:rPr>
          <w:rFonts w:ascii="宋体" w:eastAsia="宋体" w:hAnsi="宋体" w:cs="宋体"/>
          <w:kern w:val="0"/>
          <w:sz w:val="24"/>
          <w:szCs w:val="24"/>
        </w:rPr>
        <w:t>,</w:t>
      </w:r>
      <w:hyperlink r:id="rId2387" w:history="1">
        <w:r w:rsidR="004D4D96" w:rsidRPr="00613BB9">
          <w:rPr>
            <w:rFonts w:ascii="宋体" w:eastAsia="宋体" w:hAnsi="宋体" w:cs="宋体"/>
            <w:kern w:val="0"/>
            <w:sz w:val="24"/>
            <w:szCs w:val="24"/>
            <w:u w:val="single"/>
          </w:rPr>
          <w:t>Github</w:t>
        </w:r>
      </w:hyperlink>
      <w:r w:rsidR="004D4D96" w:rsidRPr="00613BB9">
        <w:rPr>
          <w:rFonts w:ascii="宋体" w:eastAsia="宋体" w:hAnsi="宋体" w:cs="宋体"/>
          <w:kern w:val="0"/>
          <w:sz w:val="24"/>
          <w:szCs w:val="24"/>
        </w:rPr>
        <w:t>。</w:t>
      </w:r>
    </w:p>
    <w:p w14:paraId="7475732B" w14:textId="77777777" w:rsidR="004D4D96" w:rsidRPr="00613BB9" w:rsidRDefault="004D4D96" w:rsidP="004D4D96">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补充三个寻找模板的地方：</w:t>
      </w:r>
    </w:p>
    <w:p w14:paraId="58D021D2" w14:textId="77777777" w:rsidR="004D4D96" w:rsidRPr="00613BB9" w:rsidRDefault="00717723" w:rsidP="00907565">
      <w:pPr>
        <w:widowControl/>
        <w:numPr>
          <w:ilvl w:val="0"/>
          <w:numId w:val="160"/>
        </w:numPr>
        <w:spacing w:before="100" w:beforeAutospacing="1" w:after="100" w:afterAutospacing="1"/>
        <w:jc w:val="left"/>
        <w:rPr>
          <w:rFonts w:ascii="宋体" w:eastAsia="宋体" w:hAnsi="宋体" w:cs="宋体"/>
          <w:kern w:val="0"/>
          <w:sz w:val="24"/>
          <w:szCs w:val="24"/>
        </w:rPr>
      </w:pPr>
      <w:hyperlink r:id="rId2388" w:history="1">
        <w:r w:rsidR="004D4D96" w:rsidRPr="00613BB9">
          <w:rPr>
            <w:rFonts w:ascii="宋体" w:eastAsia="宋体" w:hAnsi="宋体" w:cs="宋体"/>
            <w:kern w:val="0"/>
            <w:sz w:val="24"/>
            <w:szCs w:val="24"/>
            <w:u w:val="single"/>
          </w:rPr>
          <w:t>Jekyll Theme</w:t>
        </w:r>
      </w:hyperlink>
      <w:r w:rsidR="004D4D96" w:rsidRPr="00613BB9">
        <w:rPr>
          <w:rFonts w:ascii="宋体" w:eastAsia="宋体" w:hAnsi="宋体" w:cs="宋体"/>
          <w:kern w:val="0"/>
          <w:sz w:val="24"/>
          <w:szCs w:val="24"/>
        </w:rPr>
        <w:t>官方提供的主题模板，上面有很多好看的模板供选择。</w:t>
      </w:r>
    </w:p>
    <w:p w14:paraId="43AE5007" w14:textId="77777777" w:rsidR="004D4D96" w:rsidRPr="00613BB9" w:rsidRDefault="00717723" w:rsidP="00907565">
      <w:pPr>
        <w:widowControl/>
        <w:numPr>
          <w:ilvl w:val="0"/>
          <w:numId w:val="160"/>
        </w:numPr>
        <w:spacing w:before="100" w:beforeAutospacing="1" w:after="100" w:afterAutospacing="1"/>
        <w:jc w:val="left"/>
        <w:rPr>
          <w:rFonts w:ascii="宋体" w:eastAsia="宋体" w:hAnsi="宋体" w:cs="宋体"/>
          <w:kern w:val="0"/>
          <w:sz w:val="24"/>
          <w:szCs w:val="24"/>
        </w:rPr>
      </w:pPr>
      <w:hyperlink r:id="rId2389" w:history="1">
        <w:r w:rsidR="004D4D96" w:rsidRPr="00613BB9">
          <w:rPr>
            <w:rFonts w:ascii="宋体" w:eastAsia="宋体" w:hAnsi="宋体" w:cs="宋体"/>
            <w:kern w:val="0"/>
            <w:sz w:val="24"/>
            <w:szCs w:val="24"/>
            <w:u w:val="single"/>
          </w:rPr>
          <w:t>Jekyll wiki site</w:t>
        </w:r>
      </w:hyperlink>
      <w:r w:rsidR="004D4D96" w:rsidRPr="00613BB9">
        <w:rPr>
          <w:rFonts w:ascii="宋体" w:eastAsia="宋体" w:hAnsi="宋体" w:cs="宋体"/>
          <w:kern w:val="0"/>
          <w:sz w:val="24"/>
          <w:szCs w:val="24"/>
        </w:rPr>
        <w:t>,表单上列举了很多采用Jekyll模板的网站，可以在这里面找别人的模板，fork过来就可以用了。</w:t>
      </w:r>
    </w:p>
    <w:p w14:paraId="1140F51D" w14:textId="77777777" w:rsidR="004D4D96" w:rsidRPr="00613BB9" w:rsidRDefault="00717723" w:rsidP="00907565">
      <w:pPr>
        <w:widowControl/>
        <w:numPr>
          <w:ilvl w:val="0"/>
          <w:numId w:val="160"/>
        </w:numPr>
        <w:spacing w:before="100" w:beforeAutospacing="1" w:after="100" w:afterAutospacing="1"/>
        <w:jc w:val="left"/>
        <w:rPr>
          <w:rFonts w:ascii="宋体" w:eastAsia="宋体" w:hAnsi="宋体" w:cs="宋体"/>
          <w:kern w:val="0"/>
          <w:sz w:val="24"/>
          <w:szCs w:val="24"/>
        </w:rPr>
      </w:pPr>
      <w:hyperlink r:id="rId2390" w:history="1">
        <w:r w:rsidR="004D4D96" w:rsidRPr="00613BB9">
          <w:rPr>
            <w:rFonts w:ascii="宋体" w:eastAsia="宋体" w:hAnsi="宋体" w:cs="宋体"/>
            <w:kern w:val="0"/>
            <w:sz w:val="24"/>
            <w:szCs w:val="24"/>
            <w:u w:val="single"/>
          </w:rPr>
          <w:t>掌心</w:t>
        </w:r>
      </w:hyperlink>
      <w:r w:rsidR="004D4D96" w:rsidRPr="00613BB9">
        <w:rPr>
          <w:rFonts w:ascii="宋体" w:eastAsia="宋体" w:hAnsi="宋体" w:cs="宋体"/>
          <w:kern w:val="0"/>
          <w:sz w:val="24"/>
          <w:szCs w:val="24"/>
        </w:rPr>
        <w:t>,在该页，作者提供了几个自己制作的Jekyll主题，其中有几个本小子很喜欢。</w:t>
      </w:r>
    </w:p>
    <w:p w14:paraId="0408017A" w14:textId="77777777" w:rsidR="004D4D96" w:rsidRPr="00613BB9" w:rsidRDefault="004D4D96" w:rsidP="004D4D96"/>
    <w:p w14:paraId="422D51AE" w14:textId="77777777" w:rsidR="004D4D96" w:rsidRPr="00613BB9" w:rsidRDefault="004D4D96" w:rsidP="004D4D96"/>
    <w:p w14:paraId="5FA34811" w14:textId="77777777" w:rsidR="004D4D96" w:rsidRPr="00613BB9" w:rsidRDefault="004D4D96" w:rsidP="004D4D96"/>
    <w:p w14:paraId="16109570" w14:textId="77777777" w:rsidR="004D4D96" w:rsidRPr="00613BB9" w:rsidRDefault="004D4D96" w:rsidP="004D4D96">
      <w:r w:rsidRPr="00613BB9">
        <w:t>https://github.com/mzlogin/mzlogin.github.io</w:t>
      </w:r>
    </w:p>
    <w:p w14:paraId="15419453" w14:textId="77777777" w:rsidR="004D4D96" w:rsidRPr="00613BB9" w:rsidRDefault="004D4D96" w:rsidP="004D4D96"/>
    <w:p w14:paraId="0FE3F532" w14:textId="77777777" w:rsidR="004D4D96" w:rsidRPr="00613BB9" w:rsidRDefault="004D4D96" w:rsidP="004D4D96"/>
    <w:p w14:paraId="374225C1" w14:textId="77777777" w:rsidR="004D4D96" w:rsidRPr="00613BB9" w:rsidRDefault="004D4D96" w:rsidP="004D4D96"/>
    <w:p w14:paraId="7FAF257E" w14:textId="77777777" w:rsidR="004D4D96" w:rsidRPr="00613BB9" w:rsidRDefault="004D4D96" w:rsidP="004D4D96"/>
    <w:p w14:paraId="7D3E3E71" w14:textId="77777777" w:rsidR="004D4D96" w:rsidRPr="00613BB9" w:rsidRDefault="004D4D96" w:rsidP="004D4D96"/>
    <w:p w14:paraId="57EE7600" w14:textId="77777777" w:rsidR="004D4D96" w:rsidRPr="00613BB9" w:rsidRDefault="004D4D96" w:rsidP="004D4D96"/>
    <w:p w14:paraId="7231CF10" w14:textId="77777777" w:rsidR="004D4D96" w:rsidRPr="00613BB9" w:rsidRDefault="004D4D96" w:rsidP="004D4D96"/>
    <w:p w14:paraId="7BE19CAF" w14:textId="77777777" w:rsidR="004D4D96" w:rsidRPr="00613BB9" w:rsidRDefault="004D4D96" w:rsidP="004D4D96"/>
    <w:p w14:paraId="1944D9CA" w14:textId="77777777" w:rsidR="004D4D96" w:rsidRPr="00613BB9" w:rsidRDefault="004D4D96" w:rsidP="004D4D96"/>
    <w:p w14:paraId="0163E9BC" w14:textId="77777777" w:rsidR="004D4D96" w:rsidRPr="00613BB9" w:rsidRDefault="004D4D96" w:rsidP="004D4D96"/>
    <w:p w14:paraId="710A927B" w14:textId="77777777" w:rsidR="004D4D96" w:rsidRPr="00613BB9" w:rsidRDefault="004D4D96" w:rsidP="004D4D96"/>
    <w:p w14:paraId="3DA279F0" w14:textId="77777777" w:rsidR="004D4D96" w:rsidRPr="00613BB9" w:rsidRDefault="004D4D96" w:rsidP="004D4D96"/>
    <w:p w14:paraId="1D2CB7F1" w14:textId="77777777" w:rsidR="004D4D96" w:rsidRPr="00613BB9" w:rsidRDefault="004D4D96" w:rsidP="004D4D96"/>
    <w:p w14:paraId="57996487" w14:textId="77777777" w:rsidR="004D4D96" w:rsidRPr="00613BB9" w:rsidRDefault="004D4D96" w:rsidP="004D4D96"/>
    <w:p w14:paraId="32B26FED" w14:textId="77777777" w:rsidR="004D4D96" w:rsidRPr="00613BB9" w:rsidRDefault="004D4D96" w:rsidP="004D4D96"/>
    <w:p w14:paraId="027CAB9F" w14:textId="77777777" w:rsidR="004D4D96" w:rsidRPr="00613BB9" w:rsidRDefault="004D4D96" w:rsidP="004D4D96"/>
    <w:p w14:paraId="03D0A20C" w14:textId="77777777" w:rsidR="004D4D96" w:rsidRPr="00613BB9" w:rsidRDefault="004D4D96" w:rsidP="004D4D96"/>
    <w:p w14:paraId="75E54B13" w14:textId="77777777" w:rsidR="004D4D96" w:rsidRPr="00613BB9" w:rsidRDefault="004D4D96" w:rsidP="004D4D96"/>
    <w:p w14:paraId="787E08E2" w14:textId="77777777" w:rsidR="004D4D96" w:rsidRPr="00613BB9" w:rsidRDefault="004D4D96" w:rsidP="004D4D96"/>
    <w:p w14:paraId="1627B3E0" w14:textId="77777777" w:rsidR="004D4D96" w:rsidRPr="00613BB9" w:rsidRDefault="004D4D96" w:rsidP="004D4D96"/>
    <w:p w14:paraId="7AB9FB97" w14:textId="4BF5C651" w:rsidR="004D4D96" w:rsidRPr="00613BB9" w:rsidRDefault="004D4D96">
      <w:pPr>
        <w:rPr>
          <w:rFonts w:ascii="宋体" w:eastAsia="宋体" w:hAnsi="宋体"/>
        </w:rPr>
      </w:pPr>
    </w:p>
    <w:p w14:paraId="2EC5F202" w14:textId="77777777" w:rsidR="004D4D96" w:rsidRPr="00613BB9" w:rsidRDefault="004D4D96">
      <w:pPr>
        <w:rPr>
          <w:rFonts w:ascii="宋体" w:eastAsia="宋体" w:hAnsi="宋体"/>
        </w:rPr>
      </w:pPr>
    </w:p>
    <w:p w14:paraId="7D717FA7" w14:textId="063B2B4C" w:rsidR="00DF1CF9" w:rsidRPr="00613BB9" w:rsidRDefault="00DF1CF9">
      <w:pPr>
        <w:rPr>
          <w:rFonts w:ascii="宋体" w:eastAsia="宋体" w:hAnsi="宋体"/>
        </w:rPr>
      </w:pPr>
    </w:p>
    <w:p w14:paraId="26F8BF61" w14:textId="2CF1B536" w:rsidR="00DF1CF9" w:rsidRPr="00613BB9" w:rsidRDefault="00DF1CF9" w:rsidP="00E45717">
      <w:pPr>
        <w:pStyle w:val="2"/>
      </w:pPr>
      <w:bookmarkStart w:id="850" w:name="_Toc46395445"/>
      <w:r w:rsidRPr="00613BB9">
        <w:t>Jekyll</w:t>
      </w:r>
      <w:r w:rsidRPr="00613BB9">
        <w:rPr>
          <w:rFonts w:hint="eastAsia"/>
        </w:rPr>
        <w:t>资源</w:t>
      </w:r>
      <w:bookmarkEnd w:id="850"/>
    </w:p>
    <w:p w14:paraId="400F0C97" w14:textId="1C62D32D" w:rsidR="00DF1CF9" w:rsidRPr="00613BB9" w:rsidRDefault="00DF1CF9">
      <w:pPr>
        <w:rPr>
          <w:rFonts w:ascii="宋体" w:eastAsia="宋体" w:hAnsi="宋体"/>
        </w:rPr>
      </w:pPr>
    </w:p>
    <w:p w14:paraId="164C226B" w14:textId="01D117C6" w:rsidR="00DF1CF9" w:rsidRPr="00613BB9" w:rsidRDefault="00DF1CF9">
      <w:pPr>
        <w:rPr>
          <w:rFonts w:ascii="宋体" w:eastAsia="宋体" w:hAnsi="宋体"/>
        </w:rPr>
      </w:pPr>
    </w:p>
    <w:p w14:paraId="4D89C38C" w14:textId="391FA9AE" w:rsidR="00DF1CF9" w:rsidRPr="00613BB9" w:rsidRDefault="00DF1CF9">
      <w:pPr>
        <w:rPr>
          <w:rFonts w:ascii="宋体" w:eastAsia="宋体" w:hAnsi="宋体"/>
        </w:rPr>
      </w:pPr>
    </w:p>
    <w:p w14:paraId="0EBD3E33" w14:textId="0D07D0AB" w:rsidR="00DF1CF9" w:rsidRPr="00613BB9" w:rsidRDefault="00DF1CF9">
      <w:pPr>
        <w:rPr>
          <w:rFonts w:ascii="宋体" w:eastAsia="宋体" w:hAnsi="宋体"/>
        </w:rPr>
      </w:pPr>
    </w:p>
    <w:p w14:paraId="7FDCF50D" w14:textId="77777777" w:rsidR="00DF1CF9" w:rsidRPr="00613BB9" w:rsidRDefault="00DF1CF9">
      <w:pPr>
        <w:rPr>
          <w:rFonts w:ascii="宋体" w:eastAsia="宋体" w:hAnsi="宋体"/>
        </w:rPr>
      </w:pPr>
    </w:p>
    <w:p w14:paraId="3FC646E3" w14:textId="7408F5D3" w:rsidR="00735079" w:rsidRPr="00613BB9" w:rsidRDefault="00DF1CF9" w:rsidP="00E45717">
      <w:pPr>
        <w:pStyle w:val="2"/>
      </w:pPr>
      <w:bookmarkStart w:id="851" w:name="_Toc46395446"/>
      <w:r w:rsidRPr="00613BB9">
        <w:t>Jekyll</w:t>
      </w:r>
      <w:r w:rsidR="00D25A68" w:rsidRPr="00613BB9">
        <w:rPr>
          <w:rFonts w:hint="eastAsia"/>
        </w:rPr>
        <w:t>主题</w:t>
      </w:r>
      <w:r w:rsidR="000B1EF1" w:rsidRPr="00613BB9">
        <w:rPr>
          <w:rFonts w:hint="eastAsia"/>
        </w:rPr>
        <w:t>资源</w:t>
      </w:r>
      <w:bookmarkEnd w:id="851"/>
    </w:p>
    <w:p w14:paraId="33693BCA" w14:textId="77777777" w:rsidR="00F6199F" w:rsidRPr="00613BB9" w:rsidRDefault="00F6199F">
      <w:pPr>
        <w:rPr>
          <w:rFonts w:ascii="宋体" w:eastAsia="宋体" w:hAnsi="宋体"/>
        </w:rPr>
      </w:pPr>
    </w:p>
    <w:p w14:paraId="7009FA99" w14:textId="69601BCC" w:rsidR="00F6199F" w:rsidRPr="00613BB9" w:rsidRDefault="00F6199F" w:rsidP="00E45717">
      <w:pPr>
        <w:pStyle w:val="3"/>
      </w:pPr>
      <w:bookmarkStart w:id="852" w:name="_Toc46395447"/>
      <w:r w:rsidRPr="00613BB9">
        <w:rPr>
          <w:rFonts w:hint="eastAsia"/>
        </w:rPr>
        <w:t>NexT</w:t>
      </w:r>
      <w:bookmarkEnd w:id="852"/>
    </w:p>
    <w:p w14:paraId="1E4E7F6F" w14:textId="672776EB" w:rsidR="00735079" w:rsidRPr="00613BB9" w:rsidRDefault="00D25A68">
      <w:pPr>
        <w:rPr>
          <w:rFonts w:ascii="宋体" w:eastAsia="宋体" w:hAnsi="宋体"/>
        </w:rPr>
      </w:pPr>
      <w:r w:rsidRPr="00613BB9">
        <w:rPr>
          <w:rFonts w:ascii="宋体" w:eastAsia="宋体" w:hAnsi="宋体"/>
        </w:rPr>
        <w:t>http://theme-next.simpleyyt.com/getting-started.html</w:t>
      </w:r>
    </w:p>
    <w:p w14:paraId="50D036E4" w14:textId="5ED6BB51" w:rsidR="00735079" w:rsidRPr="00613BB9" w:rsidRDefault="00735079">
      <w:pPr>
        <w:rPr>
          <w:rFonts w:ascii="宋体" w:eastAsia="宋体" w:hAnsi="宋体"/>
        </w:rPr>
      </w:pPr>
    </w:p>
    <w:p w14:paraId="6EDD013E" w14:textId="715A91A4" w:rsidR="00735079" w:rsidRPr="00613BB9" w:rsidRDefault="00735079">
      <w:pPr>
        <w:rPr>
          <w:rFonts w:ascii="宋体" w:eastAsia="宋体" w:hAnsi="宋体"/>
        </w:rPr>
      </w:pPr>
    </w:p>
    <w:p w14:paraId="3A9223C9" w14:textId="782BD9E3" w:rsidR="005C568F" w:rsidRPr="00613BB9" w:rsidRDefault="005C568F" w:rsidP="00E45717">
      <w:pPr>
        <w:pStyle w:val="3"/>
      </w:pPr>
      <w:bookmarkStart w:id="853" w:name="_Toc46395448"/>
      <w:r w:rsidRPr="00613BB9">
        <w:t>minimal-mistakes</w:t>
      </w:r>
      <w:bookmarkEnd w:id="853"/>
    </w:p>
    <w:p w14:paraId="5542FE38" w14:textId="7D3EA4DD" w:rsidR="005C568F" w:rsidRPr="00613BB9" w:rsidRDefault="005C568F">
      <w:pPr>
        <w:rPr>
          <w:rFonts w:ascii="宋体" w:eastAsia="宋体" w:hAnsi="宋体"/>
        </w:rPr>
      </w:pPr>
      <w:r w:rsidRPr="00613BB9">
        <w:rPr>
          <w:rFonts w:ascii="宋体" w:eastAsia="宋体" w:hAnsi="宋体"/>
        </w:rPr>
        <w:t>https://github.com/mmistakes/minimal-mistakes</w:t>
      </w:r>
    </w:p>
    <w:p w14:paraId="01A6162F" w14:textId="5BADA95E" w:rsidR="005C568F" w:rsidRPr="00613BB9" w:rsidRDefault="005C568F">
      <w:pPr>
        <w:rPr>
          <w:rFonts w:ascii="宋体" w:eastAsia="宋体" w:hAnsi="宋体"/>
        </w:rPr>
      </w:pPr>
    </w:p>
    <w:p w14:paraId="30476001" w14:textId="3D3AD809" w:rsidR="005C568F" w:rsidRPr="00613BB9" w:rsidRDefault="005C568F">
      <w:pPr>
        <w:rPr>
          <w:rFonts w:ascii="宋体" w:eastAsia="宋体" w:hAnsi="宋体"/>
        </w:rPr>
      </w:pPr>
    </w:p>
    <w:p w14:paraId="157EAAA9" w14:textId="28CDDEDD" w:rsidR="005C568F" w:rsidRPr="00613BB9" w:rsidRDefault="008E6542" w:rsidP="00E45717">
      <w:pPr>
        <w:pStyle w:val="3"/>
      </w:pPr>
      <w:bookmarkStart w:id="854" w:name="_Toc46395449"/>
      <w:r w:rsidRPr="00613BB9">
        <w:rPr>
          <w:rFonts w:hint="eastAsia"/>
        </w:rPr>
        <w:t>码志</w:t>
      </w:r>
      <w:bookmarkEnd w:id="854"/>
    </w:p>
    <w:p w14:paraId="5ADA1683" w14:textId="62AAAF49" w:rsidR="005C568F" w:rsidRPr="00613BB9" w:rsidRDefault="008E6542">
      <w:pPr>
        <w:rPr>
          <w:rFonts w:ascii="宋体" w:eastAsia="宋体" w:hAnsi="宋体"/>
        </w:rPr>
      </w:pPr>
      <w:r w:rsidRPr="00613BB9">
        <w:rPr>
          <w:rFonts w:ascii="宋体" w:eastAsia="宋体" w:hAnsi="宋体"/>
        </w:rPr>
        <w:t>https://github.com/mzlogin/mzlogin.github.io</w:t>
      </w:r>
    </w:p>
    <w:p w14:paraId="0D513859" w14:textId="7FEB5C8F" w:rsidR="005C568F" w:rsidRPr="00613BB9" w:rsidRDefault="005C568F">
      <w:pPr>
        <w:rPr>
          <w:rFonts w:ascii="宋体" w:eastAsia="宋体" w:hAnsi="宋体"/>
        </w:rPr>
      </w:pPr>
    </w:p>
    <w:p w14:paraId="034ADCEE" w14:textId="77777777" w:rsidR="005C568F" w:rsidRPr="00613BB9" w:rsidRDefault="005C568F">
      <w:pPr>
        <w:rPr>
          <w:rFonts w:ascii="宋体" w:eastAsia="宋体" w:hAnsi="宋体"/>
        </w:rPr>
      </w:pPr>
    </w:p>
    <w:p w14:paraId="337813CD" w14:textId="4135790A" w:rsidR="00735079" w:rsidRPr="00613BB9" w:rsidRDefault="00735079" w:rsidP="00E45717">
      <w:pPr>
        <w:pStyle w:val="1"/>
        <w:rPr>
          <w:rFonts w:ascii="宋体" w:eastAsia="宋体" w:hAnsi="宋体"/>
        </w:rPr>
      </w:pPr>
      <w:bookmarkStart w:id="855" w:name="_Toc46395450"/>
      <w:r w:rsidRPr="00613BB9">
        <w:rPr>
          <w:rFonts w:ascii="宋体" w:eastAsia="宋体" w:hAnsi="宋体" w:hint="eastAsia"/>
        </w:rPr>
        <w:t>MKDocs</w:t>
      </w:r>
      <w:bookmarkEnd w:id="855"/>
    </w:p>
    <w:p w14:paraId="7D5D44EB" w14:textId="6A3F58A0" w:rsidR="00460BEC" w:rsidRPr="00613BB9" w:rsidRDefault="00460BEC">
      <w:pPr>
        <w:rPr>
          <w:rFonts w:ascii="宋体" w:eastAsia="宋体" w:hAnsi="宋体"/>
        </w:rPr>
      </w:pPr>
    </w:p>
    <w:p w14:paraId="1B37F327" w14:textId="4C77F0C4" w:rsidR="00774BFA" w:rsidRPr="00613BB9" w:rsidRDefault="00774BFA">
      <w:pPr>
        <w:rPr>
          <w:rFonts w:ascii="宋体" w:eastAsia="宋体" w:hAnsi="宋体"/>
        </w:rPr>
      </w:pPr>
    </w:p>
    <w:p w14:paraId="3CD25484" w14:textId="77777777" w:rsidR="00365070" w:rsidRPr="00613BB9" w:rsidRDefault="00717723" w:rsidP="00365070">
      <w:hyperlink r:id="rId2391" w:history="1">
        <w:r w:rsidR="00365070" w:rsidRPr="00613BB9">
          <w:rPr>
            <w:rStyle w:val="a4"/>
            <w:color w:val="auto"/>
          </w:rPr>
          <w:t>https://github.com/mkdocs</w:t>
        </w:r>
      </w:hyperlink>
    </w:p>
    <w:p w14:paraId="6C013287" w14:textId="77777777" w:rsidR="00365070" w:rsidRPr="00613BB9" w:rsidRDefault="00365070" w:rsidP="00365070"/>
    <w:p w14:paraId="04FC5870" w14:textId="77777777" w:rsidR="00365070" w:rsidRPr="00613BB9" w:rsidRDefault="00365070" w:rsidP="00365070">
      <w:r w:rsidRPr="00613BB9">
        <w:t>https://www.mkdocs.org/user-guide/configuration/</w:t>
      </w:r>
    </w:p>
    <w:p w14:paraId="5FD969AC" w14:textId="77777777" w:rsidR="00365070" w:rsidRPr="00613BB9" w:rsidRDefault="00365070" w:rsidP="00365070"/>
    <w:p w14:paraId="32B7D309" w14:textId="77777777" w:rsidR="00365070" w:rsidRPr="00613BB9" w:rsidRDefault="00365070" w:rsidP="00365070">
      <w:r w:rsidRPr="00613BB9">
        <w:t>pip install -i https://pypi.tuna.tsinghua.edu.cn/simple</w:t>
      </w:r>
    </w:p>
    <w:p w14:paraId="5127DB28" w14:textId="77777777" w:rsidR="00365070" w:rsidRPr="00613BB9" w:rsidRDefault="00365070" w:rsidP="00365070"/>
    <w:p w14:paraId="010F740A" w14:textId="77777777" w:rsidR="00365070" w:rsidRPr="00613BB9" w:rsidRDefault="00365070" w:rsidP="00365070">
      <w:pPr>
        <w:pStyle w:val="HTML"/>
      </w:pPr>
      <w:r w:rsidRPr="00613BB9">
        <w:t xml:space="preserve">pip install -i https://pypi.tuna.tsinghua.edu.cn/simple mkdocs mkdocs-material   </w:t>
      </w:r>
    </w:p>
    <w:p w14:paraId="48E34354" w14:textId="77777777" w:rsidR="00365070" w:rsidRPr="00613BB9" w:rsidRDefault="00365070" w:rsidP="00365070">
      <w:r w:rsidRPr="00613BB9">
        <w:lastRenderedPageBreak/>
        <w:t>P</w:t>
      </w:r>
      <w:r w:rsidRPr="00613BB9">
        <w:rPr>
          <w:rFonts w:hint="eastAsia"/>
        </w:rPr>
        <w:t>ip</w:t>
      </w:r>
    </w:p>
    <w:p w14:paraId="519AC0FC" w14:textId="77777777" w:rsidR="00365070" w:rsidRPr="00613BB9" w:rsidRDefault="00365070" w:rsidP="00365070"/>
    <w:p w14:paraId="38EA7630" w14:textId="77777777" w:rsidR="00365070" w:rsidRPr="00613BB9" w:rsidRDefault="00365070" w:rsidP="00365070">
      <w:r w:rsidRPr="00613BB9">
        <w:t>python -m pip install --upgrade pip</w:t>
      </w:r>
    </w:p>
    <w:p w14:paraId="305C61A0" w14:textId="631A0978" w:rsidR="00774BFA" w:rsidRPr="00613BB9" w:rsidRDefault="00774BFA">
      <w:pPr>
        <w:rPr>
          <w:rFonts w:ascii="宋体" w:eastAsia="宋体" w:hAnsi="宋体"/>
        </w:rPr>
      </w:pPr>
    </w:p>
    <w:p w14:paraId="78EA3255" w14:textId="4B99DCBE" w:rsidR="00774BFA" w:rsidRPr="00613BB9" w:rsidRDefault="00774BFA">
      <w:pPr>
        <w:rPr>
          <w:rFonts w:ascii="宋体" w:eastAsia="宋体" w:hAnsi="宋体"/>
        </w:rPr>
      </w:pPr>
    </w:p>
    <w:p w14:paraId="68B63438" w14:textId="30FE4853" w:rsidR="00774BFA" w:rsidRPr="00613BB9" w:rsidRDefault="00774BFA">
      <w:pPr>
        <w:rPr>
          <w:rFonts w:ascii="宋体" w:eastAsia="宋体" w:hAnsi="宋体"/>
        </w:rPr>
      </w:pPr>
    </w:p>
    <w:p w14:paraId="5D8A6D1A" w14:textId="77777777" w:rsidR="00365070" w:rsidRPr="00613BB9" w:rsidRDefault="00365070" w:rsidP="00365070"/>
    <w:p w14:paraId="22885FEE" w14:textId="77777777" w:rsidR="00365070" w:rsidRPr="00613BB9" w:rsidRDefault="00365070" w:rsidP="00365070">
      <w:r w:rsidRPr="00613BB9">
        <w:t>python -m pip install --upgrade pip</w:t>
      </w:r>
    </w:p>
    <w:p w14:paraId="64D4ED00" w14:textId="77777777" w:rsidR="00365070" w:rsidRPr="00613BB9" w:rsidRDefault="00365070" w:rsidP="00365070"/>
    <w:p w14:paraId="5794F409" w14:textId="77777777" w:rsidR="00365070" w:rsidRPr="00613BB9" w:rsidRDefault="00365070" w:rsidP="00365070"/>
    <w:p w14:paraId="0862F1B6" w14:textId="77777777" w:rsidR="00365070" w:rsidRPr="00613BB9" w:rsidRDefault="00365070" w:rsidP="00365070"/>
    <w:p w14:paraId="56DF90EF" w14:textId="77777777" w:rsidR="00365070" w:rsidRPr="00613BB9" w:rsidRDefault="00365070" w:rsidP="00365070"/>
    <w:p w14:paraId="59C7F50B" w14:textId="77777777" w:rsidR="00365070" w:rsidRPr="00613BB9" w:rsidRDefault="00365070" w:rsidP="00365070"/>
    <w:p w14:paraId="67108721" w14:textId="77777777" w:rsidR="00365070" w:rsidRPr="00613BB9" w:rsidRDefault="00365070" w:rsidP="00E45717">
      <w:pPr>
        <w:pStyle w:val="2"/>
      </w:pPr>
      <w:bookmarkStart w:id="856" w:name="_Toc46395451"/>
      <w:r w:rsidRPr="00613BB9">
        <w:t>mkdocs-material介绍</w:t>
      </w:r>
      <w:bookmarkEnd w:id="856"/>
    </w:p>
    <w:p w14:paraId="001CD88E"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符合google material ui规范的静态文档网站生成器，使用markdown进行文档书写</w:t>
      </w:r>
    </w:p>
    <w:p w14:paraId="6DAC71B6"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b/>
          <w:bCs/>
          <w:kern w:val="0"/>
          <w:sz w:val="24"/>
          <w:szCs w:val="24"/>
        </w:rPr>
        <w:t>mkdocs</w:t>
      </w:r>
    </w:p>
    <w:p w14:paraId="0B9340D1" w14:textId="77777777" w:rsidR="00365070" w:rsidRPr="00613BB9" w:rsidRDefault="00365070" w:rsidP="00907565">
      <w:pPr>
        <w:widowControl/>
        <w:numPr>
          <w:ilvl w:val="0"/>
          <w:numId w:val="60"/>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python编写的markdown解释器、编译器，带有本地cli工具</w:t>
      </w:r>
    </w:p>
    <w:p w14:paraId="2B2A50CB" w14:textId="77777777" w:rsidR="00365070" w:rsidRPr="00613BB9" w:rsidRDefault="00365070" w:rsidP="00907565">
      <w:pPr>
        <w:widowControl/>
        <w:numPr>
          <w:ilvl w:val="0"/>
          <w:numId w:val="60"/>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自带基于Tornado的小型http服务，用于本地调试</w:t>
      </w:r>
    </w:p>
    <w:p w14:paraId="116A3E6F" w14:textId="77777777" w:rsidR="00365070" w:rsidRPr="00613BB9" w:rsidRDefault="00365070" w:rsidP="00907565">
      <w:pPr>
        <w:widowControl/>
        <w:numPr>
          <w:ilvl w:val="0"/>
          <w:numId w:val="60"/>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内置一键式发布至GitHub Pages</w:t>
      </w:r>
    </w:p>
    <w:p w14:paraId="33E9F520" w14:textId="77777777" w:rsidR="00365070" w:rsidRPr="00613BB9" w:rsidRDefault="00365070" w:rsidP="00907565">
      <w:pPr>
        <w:widowControl/>
        <w:numPr>
          <w:ilvl w:val="0"/>
          <w:numId w:val="60"/>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内置mkdocs风格、readthedocs风格的主题，并支持自定义主题</w:t>
      </w:r>
    </w:p>
    <w:p w14:paraId="316DAD6F" w14:textId="77777777" w:rsidR="00365070" w:rsidRPr="00613BB9" w:rsidRDefault="00365070" w:rsidP="00907565">
      <w:pPr>
        <w:widowControl/>
        <w:numPr>
          <w:ilvl w:val="0"/>
          <w:numId w:val="60"/>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支持调用python模块实现语法及渲染的扩展</w:t>
      </w:r>
    </w:p>
    <w:p w14:paraId="57A348E0"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b/>
          <w:bCs/>
          <w:kern w:val="0"/>
          <w:sz w:val="24"/>
          <w:szCs w:val="24"/>
        </w:rPr>
        <w:t>mkdocs-material</w:t>
      </w:r>
    </w:p>
    <w:p w14:paraId="2E2F9324" w14:textId="77777777" w:rsidR="00365070" w:rsidRPr="00613BB9" w:rsidRDefault="00365070" w:rsidP="00907565">
      <w:pPr>
        <w:widowControl/>
        <w:numPr>
          <w:ilvl w:val="0"/>
          <w:numId w:val="6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python模块，符合google material ui规范的mkdocs自定义主题</w:t>
      </w:r>
    </w:p>
    <w:p w14:paraId="722C96C7" w14:textId="77777777" w:rsidR="00365070" w:rsidRPr="00613BB9" w:rsidRDefault="00365070" w:rsidP="00907565">
      <w:pPr>
        <w:widowControl/>
        <w:numPr>
          <w:ilvl w:val="0"/>
          <w:numId w:val="6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针对特定语法、功能做了渲染优化</w:t>
      </w:r>
    </w:p>
    <w:p w14:paraId="33A1542B" w14:textId="77777777" w:rsidR="00365070" w:rsidRPr="00613BB9" w:rsidRDefault="00365070" w:rsidP="00907565">
      <w:pPr>
        <w:widowControl/>
        <w:numPr>
          <w:ilvl w:val="0"/>
          <w:numId w:val="6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根据客户端浏览器页面尺寸自动缩放，对PC、移动设备都友好</w:t>
      </w:r>
    </w:p>
    <w:p w14:paraId="4F26C379" w14:textId="77777777" w:rsidR="00365070" w:rsidRPr="00613BB9" w:rsidRDefault="00365070" w:rsidP="00907565">
      <w:pPr>
        <w:widowControl/>
        <w:numPr>
          <w:ilvl w:val="0"/>
          <w:numId w:val="6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丰富的页面配色，多达19种主体配色和16种悬停链接文字配色</w:t>
      </w:r>
    </w:p>
    <w:p w14:paraId="1D25C83C" w14:textId="77777777" w:rsidR="00365070" w:rsidRPr="00613BB9" w:rsidRDefault="00365070" w:rsidP="00907565">
      <w:pPr>
        <w:widowControl/>
        <w:numPr>
          <w:ilvl w:val="0"/>
          <w:numId w:val="6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支持中文搜索</w:t>
      </w:r>
    </w:p>
    <w:p w14:paraId="4D7F6004" w14:textId="77777777" w:rsidR="00365070" w:rsidRPr="00613BB9" w:rsidRDefault="00365070" w:rsidP="00907565">
      <w:pPr>
        <w:widowControl/>
        <w:numPr>
          <w:ilvl w:val="0"/>
          <w:numId w:val="61"/>
        </w:numPr>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支持统计功能，如百度统计，谷歌统计</w:t>
      </w:r>
    </w:p>
    <w:p w14:paraId="2A935877" w14:textId="77777777" w:rsidR="00365070" w:rsidRPr="00613BB9" w:rsidRDefault="00365070" w:rsidP="00365070"/>
    <w:p w14:paraId="71B58CFE" w14:textId="77777777" w:rsidR="00365070" w:rsidRPr="00613BB9" w:rsidRDefault="00365070" w:rsidP="00365070"/>
    <w:p w14:paraId="5CEEDC37" w14:textId="77777777" w:rsidR="00365070" w:rsidRPr="00613BB9" w:rsidRDefault="00365070" w:rsidP="00365070"/>
    <w:p w14:paraId="52831234" w14:textId="77777777" w:rsidR="00365070" w:rsidRPr="00613BB9" w:rsidRDefault="00365070" w:rsidP="00E45717">
      <w:pPr>
        <w:pStyle w:val="2"/>
      </w:pPr>
      <w:bookmarkStart w:id="857" w:name="_Toc46395452"/>
      <w:r w:rsidRPr="00613BB9">
        <w:t>安装</w:t>
      </w:r>
      <w:bookmarkEnd w:id="857"/>
    </w:p>
    <w:p w14:paraId="095E4822" w14:textId="77777777" w:rsidR="00365070" w:rsidRPr="00613BB9" w:rsidRDefault="00365070" w:rsidP="00365070">
      <w:pPr>
        <w:pStyle w:val="HTML"/>
      </w:pPr>
      <w:r w:rsidRPr="00613BB9">
        <w:rPr>
          <w:rStyle w:val="HTML1"/>
        </w:rPr>
        <w:t>pip install mkdocs mkdocs-material</w:t>
      </w:r>
    </w:p>
    <w:p w14:paraId="010201C5" w14:textId="77777777" w:rsidR="00365070" w:rsidRPr="00613BB9" w:rsidRDefault="00365070" w:rsidP="00365070"/>
    <w:p w14:paraId="450A85A2" w14:textId="77777777" w:rsidR="00365070" w:rsidRPr="00613BB9" w:rsidRDefault="00365070" w:rsidP="00365070"/>
    <w:p w14:paraId="3FB571FE" w14:textId="77777777" w:rsidR="00365070" w:rsidRPr="00613BB9" w:rsidRDefault="00365070" w:rsidP="00365070"/>
    <w:p w14:paraId="2EE2EFEC" w14:textId="77777777" w:rsidR="00365070" w:rsidRPr="00613BB9" w:rsidRDefault="00365070" w:rsidP="00365070">
      <w:pPr>
        <w:widowControl/>
        <w:spacing w:before="100" w:beforeAutospacing="1" w:after="100" w:afterAutospacing="1"/>
        <w:jc w:val="left"/>
        <w:outlineLvl w:val="1"/>
        <w:rPr>
          <w:rFonts w:ascii="宋体" w:eastAsia="宋体" w:hAnsi="宋体" w:cs="宋体"/>
          <w:b/>
          <w:bCs/>
          <w:kern w:val="0"/>
          <w:sz w:val="36"/>
          <w:szCs w:val="36"/>
        </w:rPr>
      </w:pPr>
      <w:bookmarkStart w:id="858" w:name="_Toc46395453"/>
      <w:r w:rsidRPr="00613BB9">
        <w:rPr>
          <w:rFonts w:ascii="宋体" w:eastAsia="宋体" w:hAnsi="宋体" w:cs="宋体"/>
          <w:b/>
          <w:bCs/>
          <w:kern w:val="0"/>
          <w:sz w:val="36"/>
          <w:szCs w:val="36"/>
        </w:rPr>
        <w:t>初始化项目</w:t>
      </w:r>
      <w:bookmarkEnd w:id="858"/>
    </w:p>
    <w:p w14:paraId="531AF19F"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mkdocs new my-project</w:t>
      </w:r>
    </w:p>
    <w:p w14:paraId="4BB44624" w14:textId="77777777" w:rsidR="00365070" w:rsidRPr="00613BB9" w:rsidRDefault="00365070" w:rsidP="00365070"/>
    <w:p w14:paraId="5DF3A3B3" w14:textId="77777777" w:rsidR="00365070" w:rsidRPr="00613BB9" w:rsidRDefault="00365070" w:rsidP="00365070"/>
    <w:p w14:paraId="66DBF4F3"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会生成my-project目录，进入该目录里，可以看到默认放置了一些文件，包括mkdocs.yml，这是主配置文件</w:t>
      </w:r>
    </w:p>
    <w:p w14:paraId="1F50EFD6" w14:textId="77777777" w:rsidR="00365070" w:rsidRPr="00613BB9" w:rsidRDefault="00365070" w:rsidP="00365070">
      <w:pPr>
        <w:widowControl/>
        <w:spacing w:before="100" w:beforeAutospacing="1" w:after="100" w:afterAutospacing="1"/>
        <w:jc w:val="left"/>
        <w:outlineLvl w:val="1"/>
        <w:rPr>
          <w:rFonts w:ascii="宋体" w:eastAsia="宋体" w:hAnsi="宋体" w:cs="宋体"/>
          <w:b/>
          <w:bCs/>
          <w:kern w:val="0"/>
          <w:sz w:val="36"/>
          <w:szCs w:val="36"/>
        </w:rPr>
      </w:pPr>
      <w:bookmarkStart w:id="859" w:name="_Toc46395454"/>
      <w:r w:rsidRPr="00613BB9">
        <w:rPr>
          <w:rFonts w:ascii="宋体" w:eastAsia="宋体" w:hAnsi="宋体" w:cs="宋体"/>
          <w:b/>
          <w:bCs/>
          <w:kern w:val="0"/>
          <w:sz w:val="36"/>
          <w:szCs w:val="36"/>
        </w:rPr>
        <w:t>修改主题</w:t>
      </w:r>
      <w:bookmarkEnd w:id="859"/>
    </w:p>
    <w:p w14:paraId="7F0DAB3F"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mkdocs.yml里添加:</w:t>
      </w:r>
    </w:p>
    <w:p w14:paraId="4A6F8D2B"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theme:</w:t>
      </w:r>
    </w:p>
    <w:p w14:paraId="34877912"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40"/>
        <w:jc w:val="left"/>
        <w:rPr>
          <w:rFonts w:ascii="宋体" w:eastAsia="宋体" w:hAnsi="宋体" w:cs="宋体"/>
          <w:kern w:val="0"/>
          <w:sz w:val="24"/>
          <w:szCs w:val="24"/>
        </w:rPr>
      </w:pPr>
      <w:r w:rsidRPr="00613BB9">
        <w:rPr>
          <w:rFonts w:ascii="宋体" w:eastAsia="宋体" w:hAnsi="宋体" w:cs="宋体"/>
          <w:kern w:val="0"/>
          <w:sz w:val="24"/>
          <w:szCs w:val="24"/>
        </w:rPr>
        <w:t>name: material</w:t>
      </w:r>
    </w:p>
    <w:p w14:paraId="4C3C8832" w14:textId="77777777" w:rsidR="00365070" w:rsidRPr="00613BB9" w:rsidRDefault="00365070" w:rsidP="00365070"/>
    <w:p w14:paraId="4941CC24" w14:textId="77777777" w:rsidR="00365070" w:rsidRPr="00613BB9" w:rsidRDefault="00365070" w:rsidP="00365070"/>
    <w:p w14:paraId="7C416315" w14:textId="77777777" w:rsidR="00365070" w:rsidRPr="00613BB9" w:rsidRDefault="00365070" w:rsidP="00E45717">
      <w:pPr>
        <w:pStyle w:val="2"/>
      </w:pPr>
      <w:bookmarkStart w:id="860" w:name="_Toc46395455"/>
      <w:r w:rsidRPr="00613BB9">
        <w:t>运行</w:t>
      </w:r>
      <w:bookmarkEnd w:id="860"/>
    </w:p>
    <w:p w14:paraId="73830CF2" w14:textId="77777777" w:rsidR="00365070" w:rsidRPr="00613BB9" w:rsidRDefault="00365070" w:rsidP="00365070">
      <w:pPr>
        <w:pStyle w:val="HTML"/>
        <w:rPr>
          <w:rStyle w:val="HTML1"/>
        </w:rPr>
      </w:pPr>
      <w:r w:rsidRPr="00613BB9">
        <w:rPr>
          <w:rStyle w:val="HTML1"/>
        </w:rPr>
        <w:t># 在my-project目录里执行</w:t>
      </w:r>
    </w:p>
    <w:p w14:paraId="0594848C" w14:textId="77777777" w:rsidR="00365070" w:rsidRPr="00613BB9" w:rsidRDefault="00365070" w:rsidP="00365070">
      <w:pPr>
        <w:pStyle w:val="HTML"/>
      </w:pPr>
      <w:r w:rsidRPr="00613BB9">
        <w:rPr>
          <w:rStyle w:val="HTML1"/>
        </w:rPr>
        <w:t>mkdocs serve</w:t>
      </w:r>
    </w:p>
    <w:p w14:paraId="2DADA03D" w14:textId="77777777" w:rsidR="00365070" w:rsidRPr="00613BB9" w:rsidRDefault="00365070" w:rsidP="00365070"/>
    <w:p w14:paraId="78E91288" w14:textId="77777777" w:rsidR="00365070" w:rsidRPr="00613BB9" w:rsidRDefault="00365070" w:rsidP="00365070"/>
    <w:p w14:paraId="2078EB76"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b/>
          <w:bCs/>
          <w:kern w:val="0"/>
          <w:sz w:val="24"/>
          <w:szCs w:val="24"/>
        </w:rPr>
        <w:t>生成站点文件</w:t>
      </w:r>
    </w:p>
    <w:p w14:paraId="59EDD1AD" w14:textId="77777777" w:rsidR="00365070" w:rsidRPr="00613BB9" w:rsidRDefault="00365070" w:rsidP="00365070">
      <w:pPr>
        <w:widowControl/>
        <w:spacing w:before="100" w:beforeAutospacing="1" w:after="100" w:afterAutospacing="1"/>
        <w:jc w:val="left"/>
        <w:rPr>
          <w:rFonts w:ascii="宋体" w:eastAsia="宋体" w:hAnsi="宋体" w:cs="宋体"/>
          <w:kern w:val="0"/>
          <w:sz w:val="24"/>
          <w:szCs w:val="24"/>
        </w:rPr>
      </w:pPr>
      <w:r w:rsidRPr="00613BB9">
        <w:rPr>
          <w:rFonts w:ascii="宋体" w:eastAsia="宋体" w:hAnsi="宋体" w:cs="宋体"/>
          <w:kern w:val="0"/>
          <w:sz w:val="24"/>
          <w:szCs w:val="24"/>
        </w:rPr>
        <w:t>在git目录下执行命令</w:t>
      </w:r>
    </w:p>
    <w:p w14:paraId="1391C273"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mkdocs build</w:t>
      </w:r>
    </w:p>
    <w:p w14:paraId="59DD7F22" w14:textId="77777777" w:rsidR="00365070" w:rsidRPr="00613BB9" w:rsidRDefault="00365070" w:rsidP="00365070"/>
    <w:p w14:paraId="21630E86" w14:textId="77777777" w:rsidR="00365070" w:rsidRPr="00613BB9" w:rsidRDefault="00365070" w:rsidP="00365070"/>
    <w:p w14:paraId="7030F5FB" w14:textId="77777777" w:rsidR="00365070" w:rsidRPr="00613BB9" w:rsidRDefault="00365070" w:rsidP="00E45717">
      <w:pPr>
        <w:pStyle w:val="2"/>
      </w:pPr>
      <w:bookmarkStart w:id="861" w:name="_Toc46395456"/>
      <w:r w:rsidRPr="00613BB9">
        <w:t>mkdocs.yml注意事项</w:t>
      </w:r>
      <w:bookmarkEnd w:id="861"/>
    </w:p>
    <w:p w14:paraId="21598D14" w14:textId="77777777" w:rsidR="00365070" w:rsidRPr="00613BB9" w:rsidRDefault="00365070" w:rsidP="00365070">
      <w:pPr>
        <w:pStyle w:val="a3"/>
      </w:pPr>
      <w:r w:rsidRPr="00613BB9">
        <w:t>由于是yaml格式，因此首先要符合yaml的语法要求。</w:t>
      </w:r>
    </w:p>
    <w:p w14:paraId="03860B84" w14:textId="77777777" w:rsidR="00365070" w:rsidRPr="00613BB9" w:rsidRDefault="00365070" w:rsidP="00365070">
      <w:pPr>
        <w:pStyle w:val="a3"/>
      </w:pPr>
      <w:r w:rsidRPr="00613BB9">
        <w:t>docs下需要一个</w:t>
      </w:r>
      <w:r w:rsidRPr="00613BB9">
        <w:rPr>
          <w:rStyle w:val="HTML1"/>
        </w:rPr>
        <w:t>index.md</w:t>
      </w:r>
      <w:r w:rsidRPr="00613BB9">
        <w:t>，作为站点首页</w:t>
      </w:r>
    </w:p>
    <w:p w14:paraId="487472DC" w14:textId="77777777" w:rsidR="00365070" w:rsidRPr="00613BB9" w:rsidRDefault="00365070" w:rsidP="00365070">
      <w:pPr>
        <w:pStyle w:val="a3"/>
      </w:pPr>
      <w:r w:rsidRPr="00613BB9">
        <w:lastRenderedPageBreak/>
        <w:t>文档层次结构虽然可以很多层，但最佳实践是控制在2层内，最多不要超过3层，否则展示会不够友好</w:t>
      </w:r>
    </w:p>
    <w:p w14:paraId="36674CB2" w14:textId="77777777" w:rsidR="00365070" w:rsidRPr="00613BB9" w:rsidRDefault="00365070" w:rsidP="00365070"/>
    <w:p w14:paraId="33F61C49" w14:textId="77777777" w:rsidR="00365070" w:rsidRPr="00613BB9" w:rsidRDefault="00365070" w:rsidP="00365070"/>
    <w:p w14:paraId="03A7EB46" w14:textId="77777777" w:rsidR="00365070" w:rsidRPr="00613BB9" w:rsidRDefault="00365070" w:rsidP="00E45717">
      <w:pPr>
        <w:pStyle w:val="2"/>
      </w:pPr>
      <w:bookmarkStart w:id="862" w:name="_Toc46395457"/>
      <w:r w:rsidRPr="00613BB9">
        <w:t>添加页面</w:t>
      </w:r>
      <w:bookmarkEnd w:id="862"/>
    </w:p>
    <w:p w14:paraId="5BF98C3C" w14:textId="77777777" w:rsidR="00365070" w:rsidRPr="00613BB9" w:rsidRDefault="00365070" w:rsidP="00365070">
      <w:pPr>
        <w:pStyle w:val="a3"/>
      </w:pPr>
      <w:r w:rsidRPr="00613BB9">
        <w:t>在my-project/docs/里放置.md文件，可以自行组织目录结构</w:t>
      </w:r>
    </w:p>
    <w:p w14:paraId="0F85AF4B" w14:textId="77777777" w:rsidR="00365070" w:rsidRPr="00613BB9" w:rsidRDefault="00365070" w:rsidP="00365070">
      <w:pPr>
        <w:pStyle w:val="a3"/>
      </w:pPr>
      <w:r w:rsidRPr="00613BB9">
        <w:t>然后在mkdocs.yml里添加，比如这样:</w:t>
      </w:r>
    </w:p>
    <w:p w14:paraId="16A28D64" w14:textId="77777777" w:rsidR="00365070" w:rsidRPr="00613BB9" w:rsidRDefault="00365070" w:rsidP="00365070">
      <w:pPr>
        <w:pStyle w:val="HTML"/>
        <w:rPr>
          <w:rStyle w:val="HTML1"/>
        </w:rPr>
      </w:pPr>
      <w:r w:rsidRPr="00613BB9">
        <w:rPr>
          <w:rStyle w:val="HTML1"/>
        </w:rPr>
        <w:t>nav:</w:t>
      </w:r>
    </w:p>
    <w:p w14:paraId="7516F131" w14:textId="77777777" w:rsidR="00365070" w:rsidRPr="00613BB9" w:rsidRDefault="00365070" w:rsidP="00365070">
      <w:pPr>
        <w:pStyle w:val="HTML"/>
        <w:rPr>
          <w:rStyle w:val="HTML1"/>
        </w:rPr>
      </w:pPr>
      <w:r w:rsidRPr="00613BB9">
        <w:rPr>
          <w:rStyle w:val="HTML1"/>
        </w:rPr>
        <w:t xml:space="preserve">  - 介绍: index.md</w:t>
      </w:r>
    </w:p>
    <w:p w14:paraId="0C2FEA07" w14:textId="77777777" w:rsidR="00365070" w:rsidRPr="00613BB9" w:rsidRDefault="00365070" w:rsidP="00365070">
      <w:pPr>
        <w:pStyle w:val="HTML"/>
        <w:rPr>
          <w:rStyle w:val="HTML1"/>
        </w:rPr>
      </w:pPr>
      <w:r w:rsidRPr="00613BB9">
        <w:rPr>
          <w:rStyle w:val="HTML1"/>
        </w:rPr>
        <w:t xml:space="preserve">  - 安装:</w:t>
      </w:r>
    </w:p>
    <w:p w14:paraId="2531C086" w14:textId="77777777" w:rsidR="00365070" w:rsidRPr="00613BB9" w:rsidRDefault="00365070" w:rsidP="00365070">
      <w:pPr>
        <w:pStyle w:val="HTML"/>
        <w:rPr>
          <w:rStyle w:val="HTML1"/>
        </w:rPr>
      </w:pPr>
      <w:r w:rsidRPr="00613BB9">
        <w:rPr>
          <w:rStyle w:val="HTML1"/>
        </w:rPr>
        <w:t xml:space="preserve">      - 本地环境搭建: install/local.md</w:t>
      </w:r>
    </w:p>
    <w:p w14:paraId="00B38E14" w14:textId="77777777" w:rsidR="00365070" w:rsidRPr="00613BB9" w:rsidRDefault="00365070" w:rsidP="00365070">
      <w:pPr>
        <w:pStyle w:val="HTML"/>
        <w:rPr>
          <w:rStyle w:val="HTML1"/>
        </w:rPr>
      </w:pPr>
      <w:r w:rsidRPr="00613BB9">
        <w:rPr>
          <w:rStyle w:val="HTML1"/>
        </w:rPr>
        <w:t xml:space="preserve">      - 发布至GitHub Pages: install/github-pages.md</w:t>
      </w:r>
    </w:p>
    <w:p w14:paraId="035E4DFE" w14:textId="77777777" w:rsidR="00365070" w:rsidRPr="00613BB9" w:rsidRDefault="00365070" w:rsidP="00365070">
      <w:pPr>
        <w:pStyle w:val="HTML"/>
        <w:rPr>
          <w:rStyle w:val="HTML1"/>
        </w:rPr>
      </w:pPr>
      <w:r w:rsidRPr="00613BB9">
        <w:rPr>
          <w:rStyle w:val="HTML1"/>
        </w:rPr>
        <w:t xml:space="preserve">      - 发布至自己的HTTP Server: install/http-server.md</w:t>
      </w:r>
    </w:p>
    <w:p w14:paraId="53E2A9A5" w14:textId="77777777" w:rsidR="00365070" w:rsidRPr="00613BB9" w:rsidRDefault="00365070" w:rsidP="00365070">
      <w:pPr>
        <w:pStyle w:val="HTML"/>
        <w:rPr>
          <w:rStyle w:val="HTML1"/>
        </w:rPr>
      </w:pPr>
      <w:r w:rsidRPr="00613BB9">
        <w:rPr>
          <w:rStyle w:val="HTML1"/>
        </w:rPr>
        <w:t xml:space="preserve">  - 语法:</w:t>
      </w:r>
    </w:p>
    <w:p w14:paraId="3992EFE6" w14:textId="77777777" w:rsidR="00365070" w:rsidRPr="00613BB9" w:rsidRDefault="00365070" w:rsidP="00365070">
      <w:pPr>
        <w:pStyle w:val="HTML"/>
        <w:rPr>
          <w:rStyle w:val="HTML1"/>
        </w:rPr>
      </w:pPr>
      <w:r w:rsidRPr="00613BB9">
        <w:rPr>
          <w:rStyle w:val="HTML1"/>
        </w:rPr>
        <w:t xml:space="preserve">      - 语法总览: syntax/main.md</w:t>
      </w:r>
    </w:p>
    <w:p w14:paraId="550A13AF" w14:textId="77777777" w:rsidR="00365070" w:rsidRPr="00613BB9" w:rsidRDefault="00365070" w:rsidP="00365070">
      <w:pPr>
        <w:pStyle w:val="HTML"/>
        <w:rPr>
          <w:rStyle w:val="HTML1"/>
        </w:rPr>
      </w:pPr>
      <w:r w:rsidRPr="00613BB9">
        <w:rPr>
          <w:rStyle w:val="HTML1"/>
        </w:rPr>
        <w:t xml:space="preserve">      - 标题: syntax/headline.md</w:t>
      </w:r>
    </w:p>
    <w:p w14:paraId="7EA20533" w14:textId="77777777" w:rsidR="00365070" w:rsidRPr="00613BB9" w:rsidRDefault="00365070" w:rsidP="00365070">
      <w:pPr>
        <w:pStyle w:val="HTML"/>
        <w:rPr>
          <w:rStyle w:val="HTML1"/>
        </w:rPr>
      </w:pPr>
      <w:r w:rsidRPr="00613BB9">
        <w:rPr>
          <w:rStyle w:val="HTML1"/>
        </w:rPr>
        <w:t xml:space="preserve">      - 段落: syntax/paragraph.md</w:t>
      </w:r>
    </w:p>
    <w:p w14:paraId="28AE738F" w14:textId="77777777" w:rsidR="00365070" w:rsidRPr="00613BB9" w:rsidRDefault="00365070" w:rsidP="00907565">
      <w:pPr>
        <w:widowControl/>
        <w:numPr>
          <w:ilvl w:val="0"/>
          <w:numId w:val="62"/>
        </w:numPr>
        <w:spacing w:before="100" w:beforeAutospacing="1" w:after="100" w:afterAutospacing="1"/>
        <w:jc w:val="left"/>
      </w:pPr>
      <w:r w:rsidRPr="00613BB9">
        <w:t>上面的index.md就是放置在</w:t>
      </w:r>
      <w:r w:rsidRPr="00613BB9">
        <w:rPr>
          <w:rStyle w:val="HTML1"/>
        </w:rPr>
        <w:t>my-project/docs/index.md</w:t>
      </w:r>
    </w:p>
    <w:p w14:paraId="4793FC81" w14:textId="77777777" w:rsidR="00365070" w:rsidRPr="00613BB9" w:rsidRDefault="00365070" w:rsidP="00907565">
      <w:pPr>
        <w:widowControl/>
        <w:numPr>
          <w:ilvl w:val="0"/>
          <w:numId w:val="62"/>
        </w:numPr>
        <w:spacing w:before="100" w:beforeAutospacing="1" w:after="100" w:afterAutospacing="1"/>
        <w:jc w:val="left"/>
      </w:pPr>
      <w:r w:rsidRPr="00613BB9">
        <w:t>上面的local.md就是放置在</w:t>
      </w:r>
      <w:r w:rsidRPr="00613BB9">
        <w:rPr>
          <w:rStyle w:val="HTML1"/>
        </w:rPr>
        <w:t>my-project/docs/install/local.md</w:t>
      </w:r>
    </w:p>
    <w:p w14:paraId="134ACC9D" w14:textId="77777777" w:rsidR="00365070" w:rsidRPr="00613BB9" w:rsidRDefault="00365070" w:rsidP="00365070"/>
    <w:p w14:paraId="37985E28" w14:textId="77777777" w:rsidR="00365070" w:rsidRPr="00613BB9" w:rsidRDefault="00365070" w:rsidP="00365070"/>
    <w:p w14:paraId="6B60E411" w14:textId="77777777" w:rsidR="00365070" w:rsidRPr="00613BB9" w:rsidRDefault="00365070" w:rsidP="00E45717">
      <w:pPr>
        <w:pStyle w:val="2"/>
      </w:pPr>
      <w:bookmarkStart w:id="863" w:name="_Toc46395458"/>
      <w:r w:rsidRPr="00613BB9">
        <w:t>添加扩展</w:t>
      </w:r>
      <w:bookmarkEnd w:id="863"/>
    </w:p>
    <w:p w14:paraId="7F1A6193" w14:textId="77777777" w:rsidR="00365070" w:rsidRPr="00613BB9" w:rsidRDefault="00365070" w:rsidP="00365070">
      <w:pPr>
        <w:pStyle w:val="a3"/>
      </w:pPr>
      <w:r w:rsidRPr="00613BB9">
        <w:t>只有添加了扩展，才能完美使用mkdocs-material官方支持的所有markdown语法</w:t>
      </w:r>
    </w:p>
    <w:p w14:paraId="321E38EB" w14:textId="77777777" w:rsidR="00365070" w:rsidRPr="00613BB9" w:rsidRDefault="00365070" w:rsidP="00365070">
      <w:pPr>
        <w:pStyle w:val="a3"/>
      </w:pPr>
      <w:r w:rsidRPr="00613BB9">
        <w:t>mkdocs.yml里添加:</w:t>
      </w:r>
    </w:p>
    <w:p w14:paraId="4C7A543B"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markdown_extensions:</w:t>
      </w:r>
    </w:p>
    <w:p w14:paraId="0BFE3281"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admonition</w:t>
      </w:r>
    </w:p>
    <w:p w14:paraId="31E434E3"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codehilite:</w:t>
      </w:r>
    </w:p>
    <w:p w14:paraId="1ACDC0E2"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guess_lang: false</w:t>
      </w:r>
    </w:p>
    <w:p w14:paraId="626D5E77"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linenums: false</w:t>
      </w:r>
    </w:p>
    <w:p w14:paraId="18CDD632"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lastRenderedPageBreak/>
        <w:t xml:space="preserve">  - toc:</w:t>
      </w:r>
    </w:p>
    <w:p w14:paraId="2B9F0346"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permalink: true</w:t>
      </w:r>
    </w:p>
    <w:p w14:paraId="0E4D565F"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footnotes</w:t>
      </w:r>
    </w:p>
    <w:p w14:paraId="47F727FE"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meta</w:t>
      </w:r>
    </w:p>
    <w:p w14:paraId="6FC61EED"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def_list</w:t>
      </w:r>
    </w:p>
    <w:p w14:paraId="1E9D5A45"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pymdownx.arithmatex</w:t>
      </w:r>
    </w:p>
    <w:p w14:paraId="159CB966"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pymdownx.betterem:</w:t>
      </w:r>
    </w:p>
    <w:p w14:paraId="3881379A"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smart_enable: all</w:t>
      </w:r>
    </w:p>
    <w:p w14:paraId="503ED59A"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pymdownx.caret</w:t>
      </w:r>
    </w:p>
    <w:p w14:paraId="159559CD"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pymdownx.critic</w:t>
      </w:r>
    </w:p>
    <w:p w14:paraId="1DA2D3AF"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pymdownx.details</w:t>
      </w:r>
    </w:p>
    <w:p w14:paraId="0A9F9B9F"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pymdownx.emoji:</w:t>
      </w:r>
    </w:p>
    <w:p w14:paraId="2821DB56"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emoji_generator: !!python/name:pymdownx.emoji.to_png</w:t>
      </w:r>
    </w:p>
    <w:p w14:paraId="35E82B0A"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pymdownx.inlinehilite</w:t>
      </w:r>
    </w:p>
    <w:p w14:paraId="26C7EC56"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pymdownx.magiclink</w:t>
      </w:r>
    </w:p>
    <w:p w14:paraId="5EC26094"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pymdownx.mark</w:t>
      </w:r>
    </w:p>
    <w:p w14:paraId="61FFF697"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pymdownx.smartsymbols</w:t>
      </w:r>
    </w:p>
    <w:p w14:paraId="33A3DD1E"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pymdownx.superfences</w:t>
      </w:r>
    </w:p>
    <w:p w14:paraId="30668EB5"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pymdownx.tasklist</w:t>
      </w:r>
    </w:p>
    <w:p w14:paraId="697D822E" w14:textId="77777777" w:rsidR="00365070" w:rsidRPr="00613BB9" w:rsidRDefault="00365070" w:rsidP="003650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3BB9">
        <w:rPr>
          <w:rFonts w:ascii="宋体" w:eastAsia="宋体" w:hAnsi="宋体" w:cs="宋体"/>
          <w:kern w:val="0"/>
          <w:sz w:val="24"/>
          <w:szCs w:val="24"/>
        </w:rPr>
        <w:t xml:space="preserve">  - pymdownx.tilde</w:t>
      </w:r>
    </w:p>
    <w:p w14:paraId="0EF8030B" w14:textId="77777777" w:rsidR="00365070" w:rsidRPr="00613BB9" w:rsidRDefault="00365070" w:rsidP="00365070"/>
    <w:p w14:paraId="5B9978CA" w14:textId="77777777" w:rsidR="00365070" w:rsidRPr="00613BB9" w:rsidRDefault="00365070" w:rsidP="00365070"/>
    <w:p w14:paraId="29BBB546" w14:textId="77777777" w:rsidR="00365070" w:rsidRPr="00613BB9" w:rsidRDefault="00365070" w:rsidP="00365070"/>
    <w:p w14:paraId="21261ABE" w14:textId="77777777" w:rsidR="00365070" w:rsidRPr="00613BB9" w:rsidRDefault="00365070" w:rsidP="00365070"/>
    <w:p w14:paraId="4DDCBC78" w14:textId="77777777" w:rsidR="00365070" w:rsidRPr="00613BB9" w:rsidRDefault="00365070" w:rsidP="00365070"/>
    <w:p w14:paraId="28373271" w14:textId="77777777" w:rsidR="00365070" w:rsidRPr="00613BB9" w:rsidRDefault="00365070" w:rsidP="00E45717">
      <w:pPr>
        <w:pStyle w:val="2"/>
      </w:pPr>
      <w:bookmarkStart w:id="864" w:name="_Toc46395459"/>
      <w:r w:rsidRPr="00613BB9">
        <w:rPr>
          <w:rFonts w:hint="eastAsia"/>
        </w:rPr>
        <w:t>主题</w:t>
      </w:r>
      <w:bookmarkEnd w:id="864"/>
    </w:p>
    <w:p w14:paraId="6896F3A3" w14:textId="77777777" w:rsidR="00365070" w:rsidRPr="00613BB9" w:rsidRDefault="00365070" w:rsidP="00365070"/>
    <w:p w14:paraId="020DA536" w14:textId="77777777" w:rsidR="00365070" w:rsidRPr="00613BB9" w:rsidRDefault="00365070" w:rsidP="00365070"/>
    <w:p w14:paraId="6087B8CB" w14:textId="77777777" w:rsidR="00365070" w:rsidRPr="00613BB9" w:rsidRDefault="00365070" w:rsidP="00365070"/>
    <w:p w14:paraId="51C93C15" w14:textId="77777777" w:rsidR="00365070" w:rsidRPr="00613BB9" w:rsidRDefault="00365070" w:rsidP="00365070"/>
    <w:p w14:paraId="3012D788" w14:textId="77777777" w:rsidR="00365070" w:rsidRPr="00613BB9" w:rsidRDefault="00365070" w:rsidP="00365070">
      <w:r w:rsidRPr="00613BB9">
        <w:rPr>
          <w:b/>
          <w:bCs/>
        </w:rPr>
        <w:t># Welcome to MkDocs</w:t>
      </w:r>
    </w:p>
    <w:p w14:paraId="5DE35771" w14:textId="77777777" w:rsidR="00365070" w:rsidRPr="00613BB9" w:rsidRDefault="00365070" w:rsidP="00365070"/>
    <w:p w14:paraId="759E7E7D" w14:textId="77777777" w:rsidR="00365070" w:rsidRPr="00613BB9" w:rsidRDefault="00365070" w:rsidP="00365070">
      <w:r w:rsidRPr="00613BB9">
        <w:t>For full documentation visit [mkdocs.org](</w:t>
      </w:r>
      <w:r w:rsidRPr="00613BB9">
        <w:rPr>
          <w:u w:val="single"/>
        </w:rPr>
        <w:t>https://www.mkdocs.org</w:t>
      </w:r>
      <w:r w:rsidRPr="00613BB9">
        <w:t>).</w:t>
      </w:r>
    </w:p>
    <w:p w14:paraId="5C676596" w14:textId="77777777" w:rsidR="00365070" w:rsidRPr="00613BB9" w:rsidRDefault="00365070" w:rsidP="00365070"/>
    <w:p w14:paraId="05B12627" w14:textId="77777777" w:rsidR="00365070" w:rsidRPr="00613BB9" w:rsidRDefault="00365070" w:rsidP="00365070">
      <w:r w:rsidRPr="00613BB9">
        <w:rPr>
          <w:b/>
          <w:bCs/>
        </w:rPr>
        <w:t>## Commands</w:t>
      </w:r>
    </w:p>
    <w:p w14:paraId="781166E7" w14:textId="77777777" w:rsidR="00365070" w:rsidRPr="00613BB9" w:rsidRDefault="00365070" w:rsidP="00365070"/>
    <w:p w14:paraId="4EA5A9B9" w14:textId="77777777" w:rsidR="00365070" w:rsidRPr="00613BB9" w:rsidRDefault="00365070" w:rsidP="00365070">
      <w:r w:rsidRPr="00613BB9">
        <w:t>* `mkdocs new [dir-name]` - Create a new project.</w:t>
      </w:r>
    </w:p>
    <w:p w14:paraId="446CF726" w14:textId="77777777" w:rsidR="00365070" w:rsidRPr="00613BB9" w:rsidRDefault="00365070" w:rsidP="00365070">
      <w:r w:rsidRPr="00613BB9">
        <w:t>* `mkdocs serve` - Start the live-reloading docs server.</w:t>
      </w:r>
    </w:p>
    <w:p w14:paraId="23523796" w14:textId="77777777" w:rsidR="00365070" w:rsidRPr="00613BB9" w:rsidRDefault="00365070" w:rsidP="00365070">
      <w:r w:rsidRPr="00613BB9">
        <w:t>* `mkdocs build` - Build the documentation site.</w:t>
      </w:r>
    </w:p>
    <w:p w14:paraId="242B339C" w14:textId="77777777" w:rsidR="00365070" w:rsidRPr="00613BB9" w:rsidRDefault="00365070" w:rsidP="00365070">
      <w:r w:rsidRPr="00613BB9">
        <w:t>* `mkdocs -h` - Print help message and exit.</w:t>
      </w:r>
    </w:p>
    <w:p w14:paraId="2867B167" w14:textId="77777777" w:rsidR="00365070" w:rsidRPr="00613BB9" w:rsidRDefault="00365070" w:rsidP="00365070"/>
    <w:p w14:paraId="2D0D8C11" w14:textId="77777777" w:rsidR="00365070" w:rsidRPr="00613BB9" w:rsidRDefault="00365070" w:rsidP="00365070">
      <w:r w:rsidRPr="00613BB9">
        <w:rPr>
          <w:b/>
          <w:bCs/>
        </w:rPr>
        <w:lastRenderedPageBreak/>
        <w:t>## Project layout</w:t>
      </w:r>
    </w:p>
    <w:p w14:paraId="7BC3453C" w14:textId="77777777" w:rsidR="00365070" w:rsidRPr="00613BB9" w:rsidRDefault="00365070" w:rsidP="00365070"/>
    <w:p w14:paraId="0D43FF91" w14:textId="77777777" w:rsidR="00365070" w:rsidRPr="00613BB9" w:rsidRDefault="00365070" w:rsidP="00365070">
      <w:r w:rsidRPr="00613BB9">
        <w:t>    mkdocs.yml    # The configuration file.</w:t>
      </w:r>
    </w:p>
    <w:p w14:paraId="04B01F64" w14:textId="77777777" w:rsidR="00365070" w:rsidRPr="00613BB9" w:rsidRDefault="00365070" w:rsidP="00365070">
      <w:r w:rsidRPr="00613BB9">
        <w:t>    docs/</w:t>
      </w:r>
    </w:p>
    <w:p w14:paraId="73B0FE44" w14:textId="77777777" w:rsidR="00365070" w:rsidRPr="00613BB9" w:rsidRDefault="00365070" w:rsidP="00365070">
      <w:r w:rsidRPr="00613BB9">
        <w:t>        index.md  # The documentation homepage.</w:t>
      </w:r>
    </w:p>
    <w:p w14:paraId="681766B8" w14:textId="77777777" w:rsidR="00365070" w:rsidRPr="00613BB9" w:rsidRDefault="00365070" w:rsidP="00365070">
      <w:r w:rsidRPr="00613BB9">
        <w:t>        ...       # Other markdown pages, images and other files.</w:t>
      </w:r>
    </w:p>
    <w:p w14:paraId="64CC8FF6" w14:textId="77777777" w:rsidR="00365070" w:rsidRPr="00613BB9" w:rsidRDefault="00365070" w:rsidP="00365070"/>
    <w:p w14:paraId="16BBB885" w14:textId="77777777" w:rsidR="00365070" w:rsidRPr="00613BB9" w:rsidRDefault="00365070" w:rsidP="00365070"/>
    <w:p w14:paraId="3AA28C3A" w14:textId="77777777" w:rsidR="00365070" w:rsidRPr="00613BB9" w:rsidRDefault="00365070" w:rsidP="00365070"/>
    <w:p w14:paraId="08EA529C" w14:textId="77777777" w:rsidR="00365070" w:rsidRPr="00613BB9" w:rsidRDefault="00365070" w:rsidP="00365070"/>
    <w:p w14:paraId="206FCD5E" w14:textId="77777777" w:rsidR="00365070" w:rsidRPr="00613BB9" w:rsidRDefault="00365070" w:rsidP="00E45717">
      <w:pPr>
        <w:pStyle w:val="2"/>
      </w:pPr>
      <w:bookmarkStart w:id="865" w:name="_Toc46395460"/>
      <w:r w:rsidRPr="00613BB9">
        <w:t>使用MkDocs 管理博客</w:t>
      </w:r>
      <w:bookmarkEnd w:id="865"/>
    </w:p>
    <w:p w14:paraId="7C264671" w14:textId="77777777" w:rsidR="00365070" w:rsidRPr="00613BB9" w:rsidRDefault="00365070" w:rsidP="00E45717">
      <w:pPr>
        <w:pStyle w:val="3"/>
      </w:pPr>
      <w:bookmarkStart w:id="866" w:name="_Toc46395461"/>
      <w:r w:rsidRPr="00613BB9">
        <w:t>需求</w:t>
      </w:r>
      <w:bookmarkEnd w:id="866"/>
    </w:p>
    <w:p w14:paraId="63695F33" w14:textId="77777777" w:rsidR="00365070" w:rsidRPr="00613BB9" w:rsidRDefault="00365070" w:rsidP="00907565">
      <w:pPr>
        <w:widowControl/>
        <w:numPr>
          <w:ilvl w:val="0"/>
          <w:numId w:val="63"/>
        </w:numPr>
        <w:spacing w:before="100" w:beforeAutospacing="1" w:after="100" w:afterAutospacing="1"/>
        <w:jc w:val="left"/>
      </w:pPr>
      <w:r w:rsidRPr="00613BB9">
        <w:rPr>
          <w:rStyle w:val="a6"/>
        </w:rPr>
        <w:t>MarkDown 文本</w:t>
      </w:r>
    </w:p>
    <w:p w14:paraId="5C7614FF" w14:textId="77777777" w:rsidR="00365070" w:rsidRPr="00613BB9" w:rsidRDefault="00365070" w:rsidP="00907565">
      <w:pPr>
        <w:widowControl/>
        <w:numPr>
          <w:ilvl w:val="0"/>
          <w:numId w:val="63"/>
        </w:numPr>
        <w:spacing w:before="100" w:beforeAutospacing="1" w:after="100" w:afterAutospacing="1"/>
        <w:jc w:val="left"/>
      </w:pPr>
      <w:r w:rsidRPr="00613BB9">
        <w:rPr>
          <w:rStyle w:val="a6"/>
        </w:rPr>
        <w:t>文档结构化，方便组织</w:t>
      </w:r>
    </w:p>
    <w:p w14:paraId="391062F0" w14:textId="77777777" w:rsidR="00365070" w:rsidRPr="00613BB9" w:rsidRDefault="00365070" w:rsidP="00907565">
      <w:pPr>
        <w:widowControl/>
        <w:numPr>
          <w:ilvl w:val="0"/>
          <w:numId w:val="63"/>
        </w:numPr>
        <w:spacing w:before="100" w:beforeAutospacing="1" w:after="100" w:afterAutospacing="1"/>
        <w:jc w:val="left"/>
      </w:pPr>
      <w:r w:rsidRPr="00613BB9">
        <w:rPr>
          <w:rStyle w:val="a6"/>
        </w:rPr>
        <w:t>搜索整理</w:t>
      </w:r>
    </w:p>
    <w:p w14:paraId="44B06508" w14:textId="77777777" w:rsidR="00365070" w:rsidRPr="00613BB9" w:rsidRDefault="00365070" w:rsidP="00907565">
      <w:pPr>
        <w:widowControl/>
        <w:numPr>
          <w:ilvl w:val="0"/>
          <w:numId w:val="63"/>
        </w:numPr>
        <w:spacing w:before="100" w:beforeAutospacing="1" w:after="100" w:afterAutospacing="1"/>
        <w:jc w:val="left"/>
      </w:pPr>
      <w:r w:rsidRPr="00613BB9">
        <w:rPr>
          <w:rStyle w:val="a6"/>
        </w:rPr>
        <w:t>shell 编辑</w:t>
      </w:r>
    </w:p>
    <w:p w14:paraId="3E20C790" w14:textId="77777777" w:rsidR="00365070" w:rsidRPr="00613BB9" w:rsidRDefault="00365070" w:rsidP="00907565">
      <w:pPr>
        <w:widowControl/>
        <w:numPr>
          <w:ilvl w:val="0"/>
          <w:numId w:val="63"/>
        </w:numPr>
        <w:spacing w:before="100" w:beforeAutospacing="1" w:after="100" w:afterAutospacing="1"/>
        <w:jc w:val="left"/>
      </w:pPr>
      <w:r w:rsidRPr="00613BB9">
        <w:rPr>
          <w:rStyle w:val="a6"/>
        </w:rPr>
        <w:t>随时随地编辑</w:t>
      </w:r>
    </w:p>
    <w:p w14:paraId="0A94A91F" w14:textId="77777777" w:rsidR="00365070" w:rsidRPr="00613BB9" w:rsidRDefault="00365070" w:rsidP="00E45717">
      <w:pPr>
        <w:pStyle w:val="3"/>
      </w:pPr>
      <w:bookmarkStart w:id="867" w:name="_Toc46395462"/>
      <w:r w:rsidRPr="00613BB9">
        <w:t>MkDocs 优点</w:t>
      </w:r>
      <w:bookmarkEnd w:id="867"/>
    </w:p>
    <w:p w14:paraId="0428BA85" w14:textId="77777777" w:rsidR="00365070" w:rsidRPr="00613BB9" w:rsidRDefault="00365070" w:rsidP="00907565">
      <w:pPr>
        <w:widowControl/>
        <w:numPr>
          <w:ilvl w:val="0"/>
          <w:numId w:val="64"/>
        </w:numPr>
        <w:spacing w:before="100" w:beforeAutospacing="1" w:after="100" w:afterAutospacing="1"/>
        <w:jc w:val="left"/>
      </w:pPr>
      <w:r w:rsidRPr="00613BB9">
        <w:rPr>
          <w:rStyle w:val="a6"/>
        </w:rPr>
        <w:t>轻量简单</w:t>
      </w:r>
      <w:r w:rsidRPr="00613BB9">
        <w:t xml:space="preserve"> :想用HEXO，但是NodeJS安装不上，费事费力</w:t>
      </w:r>
    </w:p>
    <w:p w14:paraId="298832E5" w14:textId="77777777" w:rsidR="00365070" w:rsidRPr="00613BB9" w:rsidRDefault="00365070" w:rsidP="00907565">
      <w:pPr>
        <w:widowControl/>
        <w:numPr>
          <w:ilvl w:val="0"/>
          <w:numId w:val="64"/>
        </w:numPr>
        <w:spacing w:before="100" w:beforeAutospacing="1" w:after="100" w:afterAutospacing="1"/>
        <w:jc w:val="left"/>
      </w:pPr>
      <w:r w:rsidRPr="00613BB9">
        <w:rPr>
          <w:rStyle w:val="a6"/>
        </w:rPr>
        <w:t>方面客户化</w:t>
      </w:r>
      <w:r w:rsidRPr="00613BB9">
        <w:t>: Python包，修改简单</w:t>
      </w:r>
    </w:p>
    <w:p w14:paraId="691545F8" w14:textId="77777777" w:rsidR="00365070" w:rsidRPr="00613BB9" w:rsidRDefault="00365070" w:rsidP="00E45717">
      <w:pPr>
        <w:pStyle w:val="3"/>
      </w:pPr>
      <w:bookmarkStart w:id="868" w:name="_Toc46395463"/>
      <w:r w:rsidRPr="00613BB9">
        <w:t>方案</w:t>
      </w:r>
      <w:bookmarkEnd w:id="868"/>
    </w:p>
    <w:p w14:paraId="702A1F92" w14:textId="77777777" w:rsidR="00365070" w:rsidRPr="00613BB9" w:rsidRDefault="00365070" w:rsidP="00907565">
      <w:pPr>
        <w:widowControl/>
        <w:numPr>
          <w:ilvl w:val="0"/>
          <w:numId w:val="65"/>
        </w:numPr>
        <w:spacing w:before="100" w:beforeAutospacing="1" w:after="100" w:afterAutospacing="1"/>
        <w:jc w:val="left"/>
      </w:pPr>
      <w:r w:rsidRPr="00613BB9">
        <w:t xml:space="preserve">内部服务器 </w:t>
      </w:r>
      <w:r w:rsidRPr="00613BB9">
        <w:rPr>
          <w:rStyle w:val="HTML1"/>
        </w:rPr>
        <w:t>稳定，但是访问困难</w:t>
      </w:r>
      <w:r w:rsidRPr="00613BB9">
        <w:t xml:space="preserve"> </w:t>
      </w:r>
    </w:p>
    <w:p w14:paraId="1B0A1422" w14:textId="77777777" w:rsidR="00365070" w:rsidRPr="00613BB9" w:rsidRDefault="00365070" w:rsidP="00907565">
      <w:pPr>
        <w:widowControl/>
        <w:numPr>
          <w:ilvl w:val="0"/>
          <w:numId w:val="65"/>
        </w:numPr>
        <w:spacing w:before="100" w:beforeAutospacing="1" w:after="100" w:afterAutospacing="1"/>
        <w:jc w:val="left"/>
      </w:pPr>
      <w:r w:rsidRPr="00613BB9">
        <w:t>Home Raspberry</w:t>
      </w:r>
    </w:p>
    <w:p w14:paraId="6CB32BFF" w14:textId="77777777" w:rsidR="00365070" w:rsidRPr="00613BB9" w:rsidRDefault="00365070" w:rsidP="00907565">
      <w:pPr>
        <w:widowControl/>
        <w:numPr>
          <w:ilvl w:val="0"/>
          <w:numId w:val="65"/>
        </w:numPr>
        <w:spacing w:before="100" w:beforeAutospacing="1" w:after="100" w:afterAutospacing="1"/>
        <w:jc w:val="left"/>
      </w:pPr>
      <w:r w:rsidRPr="00613BB9">
        <w:t>发布到</w:t>
      </w:r>
      <w:r w:rsidRPr="00613BB9">
        <w:rPr>
          <w:rStyle w:val="a5"/>
          <w:b/>
          <w:bCs/>
        </w:rPr>
        <w:t>Github Page</w:t>
      </w:r>
      <w:r w:rsidRPr="00613BB9">
        <w:t xml:space="preserve"> </w:t>
      </w:r>
    </w:p>
    <w:p w14:paraId="30ABD910" w14:textId="77777777" w:rsidR="00365070" w:rsidRPr="00613BB9" w:rsidRDefault="00365070" w:rsidP="00E45717">
      <w:pPr>
        <w:pStyle w:val="3"/>
      </w:pPr>
      <w:bookmarkStart w:id="869" w:name="_Toc46395464"/>
      <w:r w:rsidRPr="00613BB9">
        <w:t>试验环境</w:t>
      </w:r>
      <w:bookmarkEnd w:id="869"/>
    </w:p>
    <w:p w14:paraId="4BB3055E" w14:textId="77777777" w:rsidR="00365070" w:rsidRPr="00613BB9" w:rsidRDefault="00365070" w:rsidP="00907565">
      <w:pPr>
        <w:widowControl/>
        <w:numPr>
          <w:ilvl w:val="0"/>
          <w:numId w:val="66"/>
        </w:numPr>
        <w:spacing w:before="100" w:beforeAutospacing="1" w:after="100" w:afterAutospacing="1"/>
        <w:jc w:val="left"/>
      </w:pPr>
      <w:r w:rsidRPr="00613BB9">
        <w:t>安装环境</w:t>
      </w:r>
      <w:r w:rsidRPr="00613BB9">
        <w:rPr>
          <w:rStyle w:val="HTML1"/>
        </w:rPr>
        <w:t>Centos6</w:t>
      </w:r>
      <w:r w:rsidRPr="00613BB9">
        <w:t xml:space="preserve"> </w:t>
      </w:r>
    </w:p>
    <w:p w14:paraId="2DE1B6B9" w14:textId="77777777" w:rsidR="00365070" w:rsidRPr="00613BB9" w:rsidRDefault="00717723" w:rsidP="00365070">
      <w:pPr>
        <w:pStyle w:val="a3"/>
      </w:pPr>
      <w:hyperlink r:id="rId2392" w:anchor="installation" w:tgtFrame="_blank" w:history="1">
        <w:r w:rsidR="00365070" w:rsidRPr="00613BB9">
          <w:rPr>
            <w:rStyle w:val="a4"/>
            <w:color w:val="auto"/>
          </w:rPr>
          <w:t>官方网站</w:t>
        </w:r>
      </w:hyperlink>
    </w:p>
    <w:p w14:paraId="472BAD4D" w14:textId="77777777" w:rsidR="00365070" w:rsidRPr="00613BB9" w:rsidRDefault="00365070" w:rsidP="00365070">
      <w:pPr>
        <w:pStyle w:val="HTML"/>
        <w:rPr>
          <w:rStyle w:val="HTML1"/>
        </w:rPr>
      </w:pPr>
      <w:r w:rsidRPr="00613BB9">
        <w:rPr>
          <w:rStyle w:val="HTML1"/>
        </w:rPr>
        <w:t>pip install mkdocs</w:t>
      </w:r>
    </w:p>
    <w:p w14:paraId="71A4317F" w14:textId="77777777" w:rsidR="00365070" w:rsidRPr="00613BB9" w:rsidRDefault="00365070" w:rsidP="00365070">
      <w:pPr>
        <w:pStyle w:val="HTML"/>
        <w:rPr>
          <w:rStyle w:val="HTML1"/>
        </w:rPr>
      </w:pPr>
      <w:r w:rsidRPr="00613BB9">
        <w:rPr>
          <w:rStyle w:val="HTML1"/>
        </w:rPr>
        <w:lastRenderedPageBreak/>
        <w:t># 创建笔记项目</w:t>
      </w:r>
    </w:p>
    <w:p w14:paraId="430BBCC3" w14:textId="77777777" w:rsidR="00365070" w:rsidRPr="00613BB9" w:rsidRDefault="00365070" w:rsidP="00365070">
      <w:pPr>
        <w:pStyle w:val="HTML"/>
        <w:rPr>
          <w:rStyle w:val="HTML1"/>
        </w:rPr>
      </w:pPr>
      <w:r w:rsidRPr="00613BB9">
        <w:rPr>
          <w:rStyle w:val="HTML1"/>
        </w:rPr>
        <w:t>mkdocs new mdnote</w:t>
      </w:r>
    </w:p>
    <w:p w14:paraId="345566C6" w14:textId="77777777" w:rsidR="00365070" w:rsidRPr="00613BB9" w:rsidRDefault="00365070" w:rsidP="00365070">
      <w:pPr>
        <w:pStyle w:val="HTML"/>
        <w:rPr>
          <w:rStyle w:val="HTML1"/>
        </w:rPr>
      </w:pPr>
      <w:r w:rsidRPr="00613BB9">
        <w:rPr>
          <w:rStyle w:val="HTML1"/>
        </w:rPr>
        <w:t>cd mdnote</w:t>
      </w:r>
    </w:p>
    <w:p w14:paraId="4B547CEA" w14:textId="77777777" w:rsidR="00365070" w:rsidRPr="00613BB9" w:rsidRDefault="00365070" w:rsidP="00907565">
      <w:pPr>
        <w:widowControl/>
        <w:numPr>
          <w:ilvl w:val="0"/>
          <w:numId w:val="67"/>
        </w:numPr>
        <w:spacing w:before="100" w:beforeAutospacing="1" w:after="100" w:afterAutospacing="1"/>
        <w:jc w:val="left"/>
      </w:pPr>
      <w:r w:rsidRPr="00613BB9">
        <w:t>模板</w:t>
      </w:r>
    </w:p>
    <w:p w14:paraId="034905B0" w14:textId="77777777" w:rsidR="00365070" w:rsidRPr="00613BB9" w:rsidRDefault="00365070" w:rsidP="00365070">
      <w:pPr>
        <w:pStyle w:val="HTML"/>
        <w:rPr>
          <w:rStyle w:val="HTML1"/>
        </w:rPr>
      </w:pPr>
      <w:r w:rsidRPr="00613BB9">
        <w:rPr>
          <w:rStyle w:val="HTML1"/>
        </w:rPr>
        <w:t>pip install mkdocs-bootswatch</w:t>
      </w:r>
    </w:p>
    <w:p w14:paraId="236BDAE6" w14:textId="77777777" w:rsidR="00365070" w:rsidRPr="00613BB9" w:rsidRDefault="00365070" w:rsidP="00365070">
      <w:pPr>
        <w:pStyle w:val="a3"/>
      </w:pPr>
      <w:r w:rsidRPr="00613BB9">
        <w:t>可用的</w:t>
      </w:r>
      <w:r w:rsidRPr="00613BB9">
        <w:rPr>
          <w:rFonts w:hint="eastAsia"/>
        </w:rPr>
        <w:t>样式</w:t>
      </w:r>
      <w:r w:rsidRPr="00613BB9">
        <w:t>：</w:t>
      </w:r>
    </w:p>
    <w:p w14:paraId="7BB9789A" w14:textId="77777777" w:rsidR="00365070" w:rsidRPr="00613BB9" w:rsidRDefault="00365070" w:rsidP="00907565">
      <w:pPr>
        <w:widowControl/>
        <w:numPr>
          <w:ilvl w:val="0"/>
          <w:numId w:val="68"/>
        </w:numPr>
        <w:spacing w:before="100" w:beforeAutospacing="1" w:after="100" w:afterAutospacing="1"/>
        <w:jc w:val="left"/>
      </w:pPr>
      <w:r w:rsidRPr="00613BB9">
        <w:t>amelia</w:t>
      </w:r>
    </w:p>
    <w:p w14:paraId="1554B4FE" w14:textId="77777777" w:rsidR="00365070" w:rsidRPr="00613BB9" w:rsidRDefault="00365070" w:rsidP="00907565">
      <w:pPr>
        <w:widowControl/>
        <w:numPr>
          <w:ilvl w:val="0"/>
          <w:numId w:val="68"/>
        </w:numPr>
        <w:spacing w:before="100" w:beforeAutospacing="1" w:after="100" w:afterAutospacing="1"/>
        <w:jc w:val="left"/>
      </w:pPr>
      <w:r w:rsidRPr="00613BB9">
        <w:t>cerulean</w:t>
      </w:r>
    </w:p>
    <w:p w14:paraId="6DB0304A" w14:textId="77777777" w:rsidR="00365070" w:rsidRPr="00613BB9" w:rsidRDefault="00365070" w:rsidP="00907565">
      <w:pPr>
        <w:widowControl/>
        <w:numPr>
          <w:ilvl w:val="0"/>
          <w:numId w:val="68"/>
        </w:numPr>
        <w:spacing w:before="100" w:beforeAutospacing="1" w:after="100" w:afterAutospacing="1"/>
        <w:jc w:val="left"/>
      </w:pPr>
      <w:r w:rsidRPr="00613BB9">
        <w:t>cosmo</w:t>
      </w:r>
    </w:p>
    <w:p w14:paraId="1B3973AE" w14:textId="77777777" w:rsidR="00365070" w:rsidRPr="00613BB9" w:rsidRDefault="00365070" w:rsidP="00907565">
      <w:pPr>
        <w:widowControl/>
        <w:numPr>
          <w:ilvl w:val="0"/>
          <w:numId w:val="68"/>
        </w:numPr>
        <w:spacing w:before="100" w:beforeAutospacing="1" w:after="100" w:afterAutospacing="1"/>
        <w:jc w:val="left"/>
      </w:pPr>
      <w:r w:rsidRPr="00613BB9">
        <w:t>cyborg</w:t>
      </w:r>
    </w:p>
    <w:p w14:paraId="0617AA2A" w14:textId="77777777" w:rsidR="00365070" w:rsidRPr="00613BB9" w:rsidRDefault="00365070" w:rsidP="00907565">
      <w:pPr>
        <w:widowControl/>
        <w:numPr>
          <w:ilvl w:val="0"/>
          <w:numId w:val="68"/>
        </w:numPr>
        <w:spacing w:before="100" w:beforeAutospacing="1" w:after="100" w:afterAutospacing="1"/>
        <w:jc w:val="left"/>
      </w:pPr>
      <w:r w:rsidRPr="00613BB9">
        <w:t>flatly</w:t>
      </w:r>
    </w:p>
    <w:p w14:paraId="54E7B977" w14:textId="77777777" w:rsidR="00365070" w:rsidRPr="00613BB9" w:rsidRDefault="00365070" w:rsidP="00907565">
      <w:pPr>
        <w:widowControl/>
        <w:numPr>
          <w:ilvl w:val="0"/>
          <w:numId w:val="68"/>
        </w:numPr>
        <w:spacing w:before="100" w:beforeAutospacing="1" w:after="100" w:afterAutospacing="1"/>
        <w:jc w:val="left"/>
      </w:pPr>
      <w:r w:rsidRPr="00613BB9">
        <w:t>journal</w:t>
      </w:r>
    </w:p>
    <w:p w14:paraId="58C2EA83" w14:textId="77777777" w:rsidR="00365070" w:rsidRPr="00613BB9" w:rsidRDefault="00365070" w:rsidP="00907565">
      <w:pPr>
        <w:widowControl/>
        <w:numPr>
          <w:ilvl w:val="0"/>
          <w:numId w:val="68"/>
        </w:numPr>
        <w:spacing w:before="100" w:beforeAutospacing="1" w:after="100" w:afterAutospacing="1"/>
        <w:jc w:val="left"/>
      </w:pPr>
      <w:r w:rsidRPr="00613BB9">
        <w:t>readable</w:t>
      </w:r>
    </w:p>
    <w:p w14:paraId="48AB8D17" w14:textId="77777777" w:rsidR="00365070" w:rsidRPr="00613BB9" w:rsidRDefault="00365070" w:rsidP="00907565">
      <w:pPr>
        <w:widowControl/>
        <w:numPr>
          <w:ilvl w:val="0"/>
          <w:numId w:val="68"/>
        </w:numPr>
        <w:spacing w:before="100" w:beforeAutospacing="1" w:after="100" w:afterAutospacing="1"/>
        <w:jc w:val="left"/>
      </w:pPr>
      <w:r w:rsidRPr="00613BB9">
        <w:t>simplex</w:t>
      </w:r>
    </w:p>
    <w:p w14:paraId="78507B9A" w14:textId="77777777" w:rsidR="00365070" w:rsidRPr="00613BB9" w:rsidRDefault="00365070" w:rsidP="00907565">
      <w:pPr>
        <w:widowControl/>
        <w:numPr>
          <w:ilvl w:val="0"/>
          <w:numId w:val="68"/>
        </w:numPr>
        <w:spacing w:before="100" w:beforeAutospacing="1" w:after="100" w:afterAutospacing="1"/>
        <w:jc w:val="left"/>
      </w:pPr>
      <w:r w:rsidRPr="00613BB9">
        <w:t>slate</w:t>
      </w:r>
    </w:p>
    <w:p w14:paraId="42A2B164" w14:textId="77777777" w:rsidR="00365070" w:rsidRPr="00613BB9" w:rsidRDefault="00365070" w:rsidP="00907565">
      <w:pPr>
        <w:widowControl/>
        <w:numPr>
          <w:ilvl w:val="0"/>
          <w:numId w:val="68"/>
        </w:numPr>
        <w:spacing w:before="100" w:beforeAutospacing="1" w:after="100" w:afterAutospacing="1"/>
        <w:jc w:val="left"/>
      </w:pPr>
      <w:r w:rsidRPr="00613BB9">
        <w:t>spacelab</w:t>
      </w:r>
    </w:p>
    <w:p w14:paraId="767C1946" w14:textId="77777777" w:rsidR="00365070" w:rsidRPr="00613BB9" w:rsidRDefault="00365070" w:rsidP="00907565">
      <w:pPr>
        <w:widowControl/>
        <w:numPr>
          <w:ilvl w:val="0"/>
          <w:numId w:val="68"/>
        </w:numPr>
        <w:spacing w:before="100" w:beforeAutospacing="1" w:after="100" w:afterAutospacing="1"/>
        <w:jc w:val="left"/>
      </w:pPr>
      <w:r w:rsidRPr="00613BB9">
        <w:t>united</w:t>
      </w:r>
    </w:p>
    <w:p w14:paraId="11E28B5E" w14:textId="77777777" w:rsidR="00365070" w:rsidRPr="00613BB9" w:rsidRDefault="00365070" w:rsidP="00907565">
      <w:pPr>
        <w:widowControl/>
        <w:numPr>
          <w:ilvl w:val="0"/>
          <w:numId w:val="68"/>
        </w:numPr>
        <w:spacing w:before="100" w:beforeAutospacing="1" w:after="100" w:afterAutospacing="1"/>
        <w:jc w:val="left"/>
      </w:pPr>
      <w:r w:rsidRPr="00613BB9">
        <w:t>yeti</w:t>
      </w:r>
    </w:p>
    <w:p w14:paraId="3B094F38" w14:textId="77777777" w:rsidR="00365070" w:rsidRPr="00613BB9" w:rsidRDefault="00717723" w:rsidP="00365070">
      <w:r>
        <w:pict w14:anchorId="2CC35B18">
          <v:rect id="_x0000_i1045" style="width:0;height:1.5pt" o:hralign="center" o:hrstd="t" o:hr="t" fillcolor="#a0a0a0" stroked="f"/>
        </w:pict>
      </w:r>
    </w:p>
    <w:p w14:paraId="6F30E86A" w14:textId="77777777" w:rsidR="00365070" w:rsidRPr="00613BB9" w:rsidRDefault="00365070" w:rsidP="00365070"/>
    <w:p w14:paraId="425118E1" w14:textId="77777777" w:rsidR="00365070" w:rsidRPr="00613BB9" w:rsidRDefault="00365070" w:rsidP="00365070"/>
    <w:p w14:paraId="3C3438A5" w14:textId="77777777" w:rsidR="00365070" w:rsidRPr="00613BB9" w:rsidRDefault="00365070" w:rsidP="00365070"/>
    <w:p w14:paraId="3A6DE1AA" w14:textId="77777777" w:rsidR="00365070" w:rsidRPr="00613BB9" w:rsidRDefault="00365070" w:rsidP="00365070">
      <w:pPr>
        <w:widowControl/>
        <w:jc w:val="left"/>
      </w:pPr>
      <w:r w:rsidRPr="00613BB9">
        <w:t>A clean, responsive PowerShell flavored MkDocs theme - forked from Cinder</w:t>
      </w:r>
    </w:p>
    <w:p w14:paraId="24771ACA" w14:textId="77777777" w:rsidR="00365070" w:rsidRPr="00613BB9" w:rsidRDefault="00365070" w:rsidP="00365070">
      <w:r w:rsidRPr="00613BB9">
        <w:rPr>
          <w:rFonts w:hAnsi="Symbol"/>
        </w:rPr>
        <w:t></w:t>
      </w:r>
      <w:r w:rsidRPr="00613BB9">
        <w:t xml:space="preserve">  源代码名称:</w:t>
      </w:r>
      <w:r w:rsidRPr="00613BB9">
        <w:rPr>
          <w:rStyle w:val="a6"/>
        </w:rPr>
        <w:t>cinder</w:t>
      </w:r>
    </w:p>
    <w:p w14:paraId="084B7DAB" w14:textId="77777777" w:rsidR="00365070" w:rsidRPr="00613BB9" w:rsidRDefault="00365070" w:rsidP="00365070">
      <w:r w:rsidRPr="00613BB9">
        <w:rPr>
          <w:rFonts w:hAnsi="Symbol"/>
        </w:rPr>
        <w:t></w:t>
      </w:r>
      <w:r w:rsidRPr="00613BB9">
        <w:t xml:space="preserve">  源代码网址:</w:t>
      </w:r>
      <w:hyperlink r:id="rId2393" w:history="1">
        <w:r w:rsidRPr="00613BB9">
          <w:rPr>
            <w:rStyle w:val="a4"/>
            <w:color w:val="auto"/>
          </w:rPr>
          <w:t>http://www.github.com/chrissimpkins/cinder</w:t>
        </w:r>
      </w:hyperlink>
    </w:p>
    <w:p w14:paraId="5320CB22" w14:textId="77777777" w:rsidR="00365070" w:rsidRPr="00613BB9" w:rsidRDefault="00365070" w:rsidP="00365070">
      <w:r w:rsidRPr="00613BB9">
        <w:rPr>
          <w:rFonts w:hAnsi="Symbol"/>
        </w:rPr>
        <w:t></w:t>
      </w:r>
      <w:r w:rsidRPr="00613BB9">
        <w:t xml:space="preserve">  </w:t>
      </w:r>
      <w:hyperlink r:id="rId2394" w:history="1">
        <w:r w:rsidRPr="00613BB9">
          <w:rPr>
            <w:rStyle w:val="a4"/>
            <w:color w:val="auto"/>
          </w:rPr>
          <w:t>cinder源代码文档</w:t>
        </w:r>
      </w:hyperlink>
    </w:p>
    <w:p w14:paraId="2C1DB22B" w14:textId="77777777" w:rsidR="00365070" w:rsidRPr="00613BB9" w:rsidRDefault="00365070" w:rsidP="00365070">
      <w:r w:rsidRPr="00613BB9">
        <w:rPr>
          <w:rFonts w:hAnsi="Symbol"/>
        </w:rPr>
        <w:t></w:t>
      </w:r>
      <w:r w:rsidRPr="00613BB9">
        <w:t xml:space="preserve">  </w:t>
      </w:r>
      <w:hyperlink r:id="rId2395" w:history="1">
        <w:r w:rsidRPr="00613BB9">
          <w:rPr>
            <w:rStyle w:val="a4"/>
            <w:color w:val="auto"/>
          </w:rPr>
          <w:t>cinder源代码下载</w:t>
        </w:r>
      </w:hyperlink>
      <w:r w:rsidRPr="00613BB9">
        <w:t xml:space="preserve"> Git URL: </w:t>
      </w:r>
    </w:p>
    <w:p w14:paraId="0A48D4CC" w14:textId="77777777" w:rsidR="00365070" w:rsidRPr="00613BB9" w:rsidRDefault="00365070" w:rsidP="00365070">
      <w:pPr>
        <w:pStyle w:val="HTML"/>
      </w:pPr>
      <w:r w:rsidRPr="00613BB9">
        <w:rPr>
          <w:rStyle w:val="HTML1"/>
        </w:rPr>
        <w:t>git://www.github.com/chrissimpkins/cinder.git</w:t>
      </w:r>
    </w:p>
    <w:p w14:paraId="271839ED" w14:textId="77777777" w:rsidR="00365070" w:rsidRPr="00613BB9" w:rsidRDefault="00365070" w:rsidP="00365070">
      <w:r w:rsidRPr="00613BB9">
        <w:t xml:space="preserve">Git Clone代码到本地: </w:t>
      </w:r>
    </w:p>
    <w:p w14:paraId="67730C31" w14:textId="77777777" w:rsidR="00365070" w:rsidRPr="00613BB9" w:rsidRDefault="00365070" w:rsidP="00365070">
      <w:pPr>
        <w:pStyle w:val="HTML"/>
      </w:pPr>
      <w:r w:rsidRPr="00613BB9">
        <w:rPr>
          <w:rStyle w:val="HTML1"/>
        </w:rPr>
        <w:t>git clone http://www.github.com/chrissimpkins/cinder</w:t>
      </w:r>
    </w:p>
    <w:p w14:paraId="43A79E80" w14:textId="77777777" w:rsidR="00365070" w:rsidRPr="00613BB9" w:rsidRDefault="00365070" w:rsidP="00365070">
      <w:r w:rsidRPr="00613BB9">
        <w:t xml:space="preserve">Subversion代码到本地: </w:t>
      </w:r>
    </w:p>
    <w:p w14:paraId="10786128" w14:textId="77777777" w:rsidR="00365070" w:rsidRPr="00613BB9" w:rsidRDefault="00365070" w:rsidP="00365070">
      <w:pPr>
        <w:pStyle w:val="HTML"/>
        <w:rPr>
          <w:rStyle w:val="HTML1"/>
        </w:rPr>
      </w:pPr>
      <w:r w:rsidRPr="00613BB9">
        <w:rPr>
          <w:rStyle w:val="HTML1"/>
        </w:rPr>
        <w:t>$ svn co --depth empty http://www.github.com/chrissimpkins/cinder</w:t>
      </w:r>
    </w:p>
    <w:p w14:paraId="7533E809" w14:textId="77777777" w:rsidR="00365070" w:rsidRPr="00613BB9" w:rsidRDefault="00365070" w:rsidP="00365070">
      <w:pPr>
        <w:pStyle w:val="HTML"/>
        <w:rPr>
          <w:rStyle w:val="HTML1"/>
        </w:rPr>
      </w:pPr>
      <w:r w:rsidRPr="00613BB9">
        <w:rPr>
          <w:rStyle w:val="HTML1"/>
        </w:rPr>
        <w:t>Checked out revision 1.</w:t>
      </w:r>
    </w:p>
    <w:p w14:paraId="63599D6D" w14:textId="77777777" w:rsidR="00365070" w:rsidRPr="00613BB9" w:rsidRDefault="00365070" w:rsidP="00365070">
      <w:pPr>
        <w:pStyle w:val="HTML"/>
        <w:rPr>
          <w:rStyle w:val="HTML1"/>
        </w:rPr>
      </w:pPr>
      <w:r w:rsidRPr="00613BB9">
        <w:rPr>
          <w:rStyle w:val="HTML1"/>
        </w:rPr>
        <w:t>$ cd repo</w:t>
      </w:r>
    </w:p>
    <w:p w14:paraId="7FF937AF" w14:textId="77777777" w:rsidR="00365070" w:rsidRPr="00613BB9" w:rsidRDefault="00365070" w:rsidP="00365070">
      <w:pPr>
        <w:pStyle w:val="HTML"/>
        <w:rPr>
          <w:rStyle w:val="HTML1"/>
        </w:rPr>
      </w:pPr>
      <w:r w:rsidRPr="00613BB9">
        <w:rPr>
          <w:rStyle w:val="HTML1"/>
        </w:rPr>
        <w:t>$ svn up trunk</w:t>
      </w:r>
    </w:p>
    <w:p w14:paraId="16DA33A8" w14:textId="77777777" w:rsidR="00365070" w:rsidRPr="00613BB9" w:rsidRDefault="00365070" w:rsidP="00365070">
      <w:pPr>
        <w:pStyle w:val="a3"/>
      </w:pPr>
      <w:r w:rsidRPr="00613BB9">
        <w:rPr>
          <w:noProof/>
        </w:rPr>
        <w:lastRenderedPageBreak/>
        <mc:AlternateContent>
          <mc:Choice Requires="wps">
            <w:drawing>
              <wp:inline distT="0" distB="0" distL="0" distR="0" wp14:anchorId="54A8D7A0" wp14:editId="6C6509A3">
                <wp:extent cx="6934200" cy="6934200"/>
                <wp:effectExtent l="0" t="0" r="0" b="0"/>
                <wp:docPr id="45" name="矩形 45" descr="Cinder | A clean, responsive theme for MkDo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934200" cy="693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76E6F2" id="矩形 45" o:spid="_x0000_s1026" alt="Cinder | A clean, responsive theme for MkDocs" style="width:546pt;height:5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" filled="f" stroked="f">
                <o:lock v:ext="edit" aspectratio="t"/>
                <w10:anchorlock/>
              </v:rect>
            </w:pict>
          </mc:Fallback>
        </mc:AlternateContent>
      </w:r>
    </w:p>
    <w:p w14:paraId="4BFC69E7" w14:textId="77777777" w:rsidR="00365070" w:rsidRPr="00613BB9" w:rsidRDefault="00365070" w:rsidP="00E45717">
      <w:pPr>
        <w:pStyle w:val="2"/>
      </w:pPr>
      <w:bookmarkStart w:id="870" w:name="user-content-cinder"/>
      <w:bookmarkStart w:id="871" w:name="_Toc46395465"/>
      <w:bookmarkEnd w:id="870"/>
      <w:r w:rsidRPr="00613BB9">
        <w:t>Cinder</w:t>
      </w:r>
      <w:bookmarkEnd w:id="871"/>
    </w:p>
    <w:p w14:paraId="2D77B3C3" w14:textId="77777777" w:rsidR="00365070" w:rsidRPr="00613BB9" w:rsidRDefault="00365070" w:rsidP="00365070">
      <w:pPr>
        <w:pStyle w:val="a3"/>
      </w:pPr>
      <w:r w:rsidRPr="00613BB9">
        <w:t>一个干净的，响应式的MkDocs static 文档站点生成器主题</w:t>
      </w:r>
    </w:p>
    <w:p w14:paraId="64380872" w14:textId="77777777" w:rsidR="00365070" w:rsidRPr="00613BB9" w:rsidRDefault="00717723" w:rsidP="00365070">
      <w:pPr>
        <w:pStyle w:val="a3"/>
      </w:pPr>
      <w:hyperlink r:id="rId2396" w:history="1">
        <w:r w:rsidR="00365070" w:rsidRPr="00613BB9">
          <w:rPr>
            <w:rStyle w:val="a4"/>
            <w:color w:val="auto"/>
          </w:rPr>
          <w:t>演示和文档管理</w:t>
        </w:r>
      </w:hyperlink>
    </w:p>
    <w:p w14:paraId="262954EC" w14:textId="1AABA120" w:rsidR="00774BFA" w:rsidRPr="00613BB9" w:rsidRDefault="00774BFA">
      <w:pPr>
        <w:rPr>
          <w:rFonts w:ascii="宋体" w:eastAsia="宋体" w:hAnsi="宋体"/>
        </w:rPr>
      </w:pPr>
    </w:p>
    <w:p w14:paraId="455115BA" w14:textId="52BB56E3" w:rsidR="00774BFA" w:rsidRPr="00613BB9" w:rsidRDefault="00774BFA">
      <w:pPr>
        <w:rPr>
          <w:rFonts w:ascii="宋体" w:eastAsia="宋体" w:hAnsi="宋体"/>
        </w:rPr>
      </w:pPr>
    </w:p>
    <w:p w14:paraId="780125E4" w14:textId="5F179D74" w:rsidR="00774BFA" w:rsidRPr="00613BB9" w:rsidRDefault="00774BFA">
      <w:pPr>
        <w:rPr>
          <w:rFonts w:ascii="宋体" w:eastAsia="宋体" w:hAnsi="宋体"/>
        </w:rPr>
      </w:pPr>
    </w:p>
    <w:p w14:paraId="28004E46" w14:textId="2EC792D2" w:rsidR="00774BFA" w:rsidRPr="00613BB9" w:rsidRDefault="00774BFA">
      <w:pPr>
        <w:rPr>
          <w:rFonts w:ascii="宋体" w:eastAsia="宋体" w:hAnsi="宋体"/>
        </w:rPr>
      </w:pPr>
    </w:p>
    <w:p w14:paraId="39584F64" w14:textId="6EE0CB28" w:rsidR="00774BFA" w:rsidRPr="00613BB9" w:rsidRDefault="00215268" w:rsidP="00E45717">
      <w:pPr>
        <w:pStyle w:val="2"/>
      </w:pPr>
      <w:bookmarkStart w:id="872" w:name="_Toc46395466"/>
      <w:r w:rsidRPr="00613BB9">
        <w:t>MKDocs</w:t>
      </w:r>
      <w:r w:rsidR="00774BFA" w:rsidRPr="00613BB9">
        <w:rPr>
          <w:rFonts w:hint="eastAsia"/>
        </w:rPr>
        <w:t>资源</w:t>
      </w:r>
      <w:bookmarkEnd w:id="872"/>
    </w:p>
    <w:p w14:paraId="21C229E5" w14:textId="30CE03BE" w:rsidR="00116A11" w:rsidRPr="00613BB9" w:rsidRDefault="00116A11">
      <w:pPr>
        <w:rPr>
          <w:rFonts w:ascii="宋体" w:eastAsia="宋体" w:hAnsi="宋体"/>
        </w:rPr>
      </w:pPr>
    </w:p>
    <w:p w14:paraId="6A7269C9" w14:textId="42513516" w:rsidR="00116A11" w:rsidRPr="00613BB9" w:rsidRDefault="00116A11">
      <w:pPr>
        <w:rPr>
          <w:rFonts w:ascii="宋体" w:eastAsia="宋体" w:hAnsi="宋体"/>
        </w:rPr>
      </w:pPr>
    </w:p>
    <w:p w14:paraId="406E6A81" w14:textId="66F8A4B6" w:rsidR="00116A11" w:rsidRPr="00613BB9" w:rsidRDefault="00116A11">
      <w:pPr>
        <w:rPr>
          <w:rFonts w:ascii="宋体" w:eastAsia="宋体" w:hAnsi="宋体"/>
        </w:rPr>
      </w:pPr>
    </w:p>
    <w:p w14:paraId="6BD3CFC1" w14:textId="37D5FFB2" w:rsidR="00116A11" w:rsidRPr="00613BB9" w:rsidRDefault="00116A11">
      <w:pPr>
        <w:rPr>
          <w:rFonts w:ascii="宋体" w:eastAsia="宋体" w:hAnsi="宋体"/>
        </w:rPr>
      </w:pPr>
    </w:p>
    <w:p w14:paraId="27BF2EC0" w14:textId="6C71427B" w:rsidR="00116A11" w:rsidRPr="00613BB9" w:rsidRDefault="00116A11">
      <w:pPr>
        <w:rPr>
          <w:rFonts w:ascii="宋体" w:eastAsia="宋体" w:hAnsi="宋体"/>
        </w:rPr>
      </w:pPr>
    </w:p>
    <w:p w14:paraId="50105481" w14:textId="749022B3" w:rsidR="00116A11" w:rsidRPr="00613BB9" w:rsidRDefault="00992403" w:rsidP="00E45717">
      <w:pPr>
        <w:pStyle w:val="2"/>
      </w:pPr>
      <w:bookmarkStart w:id="873" w:name="_Toc46395467"/>
      <w:r w:rsidRPr="00613BB9">
        <w:t>MKDocs</w:t>
      </w:r>
      <w:r w:rsidR="00116A11" w:rsidRPr="00613BB9">
        <w:rPr>
          <w:rFonts w:hint="eastAsia"/>
        </w:rPr>
        <w:t>主题</w:t>
      </w:r>
      <w:r w:rsidR="000B1EF1" w:rsidRPr="00613BB9">
        <w:rPr>
          <w:rFonts w:hint="eastAsia"/>
        </w:rPr>
        <w:t>资源</w:t>
      </w:r>
      <w:bookmarkEnd w:id="873"/>
    </w:p>
    <w:p w14:paraId="55B5DBB7" w14:textId="3CBAD2C6" w:rsidR="00116A11" w:rsidRPr="00613BB9" w:rsidRDefault="00116A11">
      <w:pPr>
        <w:rPr>
          <w:rFonts w:ascii="宋体" w:eastAsia="宋体" w:hAnsi="宋体"/>
        </w:rPr>
      </w:pPr>
    </w:p>
    <w:p w14:paraId="6634C0DB" w14:textId="06F1D267" w:rsidR="00116A11" w:rsidRPr="00613BB9" w:rsidRDefault="00116A11">
      <w:pPr>
        <w:rPr>
          <w:rFonts w:ascii="宋体" w:eastAsia="宋体" w:hAnsi="宋体"/>
        </w:rPr>
      </w:pPr>
    </w:p>
    <w:p w14:paraId="06216BB3" w14:textId="4B2D60EF" w:rsidR="009605A0" w:rsidRPr="00613BB9" w:rsidRDefault="009605A0">
      <w:pPr>
        <w:rPr>
          <w:rFonts w:ascii="宋体" w:eastAsia="宋体" w:hAnsi="宋体"/>
        </w:rPr>
      </w:pPr>
    </w:p>
    <w:p w14:paraId="26EC7F6D" w14:textId="59E140D4" w:rsidR="009605A0" w:rsidRPr="00613BB9" w:rsidRDefault="009605A0">
      <w:pPr>
        <w:rPr>
          <w:rFonts w:ascii="宋体" w:eastAsia="宋体" w:hAnsi="宋体"/>
        </w:rPr>
      </w:pPr>
    </w:p>
    <w:p w14:paraId="3180E2C1" w14:textId="3887C282" w:rsidR="009605A0" w:rsidRPr="00613BB9" w:rsidRDefault="009605A0">
      <w:pPr>
        <w:rPr>
          <w:rFonts w:ascii="宋体" w:eastAsia="宋体" w:hAnsi="宋体"/>
        </w:rPr>
      </w:pPr>
    </w:p>
    <w:p w14:paraId="2A0A3F3A" w14:textId="77777777" w:rsidR="002A1958" w:rsidRDefault="002A1958" w:rsidP="002A1958">
      <w:pPr>
        <w:pStyle w:val="1"/>
      </w:pPr>
      <w:bookmarkStart w:id="874" w:name="_Toc46395468"/>
      <w:r>
        <w:t>Vue</w:t>
      </w:r>
      <w:bookmarkEnd w:id="874"/>
    </w:p>
    <w:p w14:paraId="335F3414" w14:textId="15CA9CEA" w:rsidR="002A1958" w:rsidRDefault="002A1958" w:rsidP="002A1958">
      <w:pPr>
        <w:rPr>
          <w:rFonts w:ascii="宋体" w:eastAsia="宋体" w:hAnsi="宋体"/>
        </w:rPr>
      </w:pPr>
    </w:p>
    <w:p w14:paraId="224C2963" w14:textId="066A3425" w:rsidR="001F5439" w:rsidRDefault="001F5439" w:rsidP="000D4D59">
      <w:pPr>
        <w:pStyle w:val="1"/>
        <w:rPr>
          <w:rFonts w:ascii="宋体" w:eastAsia="宋体" w:hAnsi="宋体"/>
        </w:rPr>
      </w:pPr>
      <w:bookmarkStart w:id="875" w:name="_Toc46395469"/>
      <w:r w:rsidRPr="001F5439">
        <w:rPr>
          <w:rFonts w:ascii="宋体" w:eastAsia="宋体" w:hAnsi="宋体"/>
        </w:rPr>
        <w:t>React</w:t>
      </w:r>
      <w:bookmarkEnd w:id="875"/>
    </w:p>
    <w:p w14:paraId="5AF4AE4D" w14:textId="77CFA533" w:rsidR="004F5210" w:rsidRDefault="004F5210" w:rsidP="004F5210"/>
    <w:p w14:paraId="74017E93" w14:textId="77777777" w:rsidR="004F5210" w:rsidRPr="004F5210" w:rsidRDefault="004F5210" w:rsidP="004F5210">
      <w:pPr>
        <w:rPr>
          <w:rFonts w:hint="eastAsia"/>
        </w:rPr>
      </w:pPr>
    </w:p>
    <w:p w14:paraId="5E921D57" w14:textId="4EC383D6" w:rsidR="00E0167B" w:rsidRDefault="00E0167B" w:rsidP="000D4D59">
      <w:pPr>
        <w:pStyle w:val="1"/>
        <w:rPr>
          <w:rFonts w:ascii="宋体" w:eastAsia="宋体" w:hAnsi="宋体"/>
        </w:rPr>
      </w:pPr>
      <w:bookmarkStart w:id="876" w:name="_Toc46395470"/>
      <w:r w:rsidRPr="00E0167B">
        <w:rPr>
          <w:rFonts w:ascii="宋体" w:eastAsia="宋体" w:hAnsi="宋体"/>
        </w:rPr>
        <w:t>Angular</w:t>
      </w:r>
      <w:bookmarkEnd w:id="876"/>
    </w:p>
    <w:p w14:paraId="3DA583DB" w14:textId="11C03D9B" w:rsidR="00E0167B" w:rsidRDefault="00E0167B" w:rsidP="00E0167B"/>
    <w:p w14:paraId="17081D02" w14:textId="2D4D83F5" w:rsidR="00E0167B" w:rsidRDefault="00E0167B" w:rsidP="00E0167B"/>
    <w:p w14:paraId="11CC2A9E" w14:textId="608BB65B" w:rsidR="00E0167B" w:rsidRDefault="00E0167B" w:rsidP="00E0167B"/>
    <w:p w14:paraId="6ADF9B6B" w14:textId="77777777" w:rsidR="00E0167B" w:rsidRPr="00E0167B" w:rsidRDefault="00E0167B" w:rsidP="00E0167B">
      <w:pPr>
        <w:rPr>
          <w:rFonts w:hint="eastAsia"/>
        </w:rPr>
      </w:pPr>
    </w:p>
    <w:p w14:paraId="551626D1" w14:textId="72E88DBA" w:rsidR="001F5439" w:rsidRDefault="001F5439" w:rsidP="000D4D59">
      <w:pPr>
        <w:pStyle w:val="1"/>
        <w:rPr>
          <w:rFonts w:ascii="宋体" w:eastAsia="宋体" w:hAnsi="宋体"/>
        </w:rPr>
      </w:pPr>
      <w:bookmarkStart w:id="877" w:name="_Toc46395471"/>
      <w:r w:rsidRPr="001F5439">
        <w:rPr>
          <w:rFonts w:ascii="宋体" w:eastAsia="宋体" w:hAnsi="宋体"/>
        </w:rPr>
        <w:lastRenderedPageBreak/>
        <w:t>Django</w:t>
      </w:r>
      <w:bookmarkEnd w:id="877"/>
    </w:p>
    <w:p w14:paraId="592B1B4C" w14:textId="65C32553" w:rsidR="004F5210" w:rsidRDefault="004F5210" w:rsidP="004F5210"/>
    <w:p w14:paraId="0A7BBE84" w14:textId="48488DDE" w:rsidR="004F5210" w:rsidRDefault="004F5210" w:rsidP="004F5210"/>
    <w:p w14:paraId="2277552B" w14:textId="77777777" w:rsidR="004F5210" w:rsidRPr="004F5210" w:rsidRDefault="004F5210" w:rsidP="004F5210">
      <w:pPr>
        <w:rPr>
          <w:rFonts w:hint="eastAsia"/>
        </w:rPr>
      </w:pPr>
    </w:p>
    <w:p w14:paraId="4B3DB823" w14:textId="479FB601" w:rsidR="009605A0" w:rsidRPr="00613BB9" w:rsidRDefault="000D4D59" w:rsidP="000D4D59">
      <w:pPr>
        <w:pStyle w:val="1"/>
        <w:rPr>
          <w:rFonts w:ascii="宋体" w:eastAsia="宋体" w:hAnsi="宋体"/>
        </w:rPr>
      </w:pPr>
      <w:bookmarkStart w:id="878" w:name="_Toc46395472"/>
      <w:r w:rsidRPr="00613BB9">
        <w:rPr>
          <w:rFonts w:ascii="宋体" w:eastAsia="宋体" w:hAnsi="宋体" w:hint="eastAsia"/>
        </w:rPr>
        <w:t>附录：资源</w:t>
      </w:r>
      <w:bookmarkEnd w:id="878"/>
    </w:p>
    <w:p w14:paraId="0DC01BAF" w14:textId="77777777" w:rsidR="009605A0" w:rsidRPr="00613BB9" w:rsidRDefault="009605A0">
      <w:pPr>
        <w:rPr>
          <w:rFonts w:ascii="宋体" w:eastAsia="宋体" w:hAnsi="宋体"/>
        </w:rPr>
      </w:pPr>
    </w:p>
    <w:p w14:paraId="10207E7B" w14:textId="7B6EB839" w:rsidR="0030035A" w:rsidRPr="00613BB9" w:rsidRDefault="0030035A">
      <w:pPr>
        <w:rPr>
          <w:rFonts w:ascii="宋体" w:eastAsia="宋体" w:hAnsi="宋体"/>
        </w:rPr>
      </w:pPr>
    </w:p>
    <w:p w14:paraId="447E060E" w14:textId="30E9F973" w:rsidR="000D4D59" w:rsidRPr="00613BB9" w:rsidRDefault="00885068" w:rsidP="000D4D59">
      <w:pPr>
        <w:rPr>
          <w:rFonts w:ascii="宋体" w:eastAsia="宋体" w:hAnsi="宋体"/>
        </w:rPr>
      </w:pPr>
      <w:r w:rsidRPr="00613BB9">
        <w:rPr>
          <w:rFonts w:ascii="宋体" w:eastAsia="宋体" w:hAnsi="宋体"/>
        </w:rPr>
        <w:t>P</w:t>
      </w:r>
      <w:r w:rsidR="000D4D59" w:rsidRPr="00613BB9">
        <w:rPr>
          <w:rFonts w:ascii="宋体" w:eastAsia="宋体" w:hAnsi="宋体"/>
        </w:rPr>
        <w:t>ython</w:t>
      </w:r>
      <w:r w:rsidRPr="00613BB9">
        <w:rPr>
          <w:rFonts w:ascii="宋体" w:eastAsia="宋体" w:hAnsi="宋体" w:hint="eastAsia"/>
        </w:rPr>
        <w:t>：</w:t>
      </w:r>
      <w:r w:rsidR="000D4D59" w:rsidRPr="00613BB9">
        <w:rPr>
          <w:rFonts w:ascii="宋体" w:eastAsia="宋体" w:hAnsi="宋体"/>
        </w:rPr>
        <w:t xml:space="preserve">   http://www.python.org/</w:t>
      </w:r>
    </w:p>
    <w:p w14:paraId="31BB3023" w14:textId="62DEA73B" w:rsidR="000D4D59" w:rsidRPr="00613BB9" w:rsidRDefault="000D4D59" w:rsidP="00AC0347">
      <w:pPr>
        <w:rPr>
          <w:rFonts w:ascii="宋体" w:eastAsia="宋体" w:hAnsi="宋体"/>
        </w:rPr>
      </w:pPr>
      <w:r w:rsidRPr="00613BB9">
        <w:rPr>
          <w:rFonts w:ascii="宋体" w:eastAsia="宋体" w:hAnsi="宋体"/>
        </w:rPr>
        <w:t>pip</w:t>
      </w:r>
      <w:r w:rsidR="00885068" w:rsidRPr="00613BB9">
        <w:rPr>
          <w:rFonts w:ascii="宋体" w:eastAsia="宋体" w:hAnsi="宋体" w:hint="eastAsia"/>
        </w:rPr>
        <w:t>：</w:t>
      </w:r>
      <w:r w:rsidR="00AC0347" w:rsidRPr="00613BB9">
        <w:rPr>
          <w:rFonts w:ascii="宋体" w:eastAsia="宋体" w:hAnsi="宋体"/>
        </w:rPr>
        <w:t xml:space="preserve">  https://pypi.python.org/pypi</w:t>
      </w:r>
    </w:p>
    <w:p w14:paraId="75327B83" w14:textId="50D839C1" w:rsidR="000D4D59" w:rsidRPr="00613BB9" w:rsidRDefault="00717723" w:rsidP="00885068">
      <w:pPr>
        <w:rPr>
          <w:rFonts w:ascii="宋体" w:eastAsia="宋体" w:hAnsi="宋体"/>
        </w:rPr>
      </w:pPr>
      <w:hyperlink r:id="rId2397" w:history="1">
        <w:r w:rsidR="000D4D59" w:rsidRPr="00613BB9">
          <w:rPr>
            <w:rFonts w:ascii="宋体" w:eastAsia="宋体" w:hAnsi="宋体"/>
          </w:rPr>
          <w:t>pelican</w:t>
        </w:r>
      </w:hyperlink>
      <w:r w:rsidR="00885068" w:rsidRPr="00613BB9">
        <w:rPr>
          <w:rFonts w:ascii="宋体" w:eastAsia="宋体" w:hAnsi="宋体" w:hint="eastAsia"/>
        </w:rPr>
        <w:t>：</w:t>
      </w:r>
      <w:r w:rsidR="00885068" w:rsidRPr="00613BB9">
        <w:rPr>
          <w:rFonts w:ascii="宋体" w:eastAsia="宋体" w:hAnsi="宋体"/>
        </w:rPr>
        <w:t>http://blog.getpelican.com/</w:t>
      </w:r>
    </w:p>
    <w:p w14:paraId="2CB957C3" w14:textId="6B8F9D21" w:rsidR="000D4D59" w:rsidRPr="00613BB9" w:rsidRDefault="00717723" w:rsidP="00885068">
      <w:pPr>
        <w:rPr>
          <w:rFonts w:ascii="宋体" w:eastAsia="宋体" w:hAnsi="宋体"/>
        </w:rPr>
      </w:pPr>
      <w:hyperlink r:id="rId2398" w:history="1">
        <w:r w:rsidR="000D4D59" w:rsidRPr="00613BB9">
          <w:rPr>
            <w:rFonts w:ascii="宋体" w:eastAsia="宋体" w:hAnsi="宋体"/>
          </w:rPr>
          <w:t>markdown</w:t>
        </w:r>
      </w:hyperlink>
      <w:r w:rsidR="00885068" w:rsidRPr="00613BB9">
        <w:rPr>
          <w:rFonts w:ascii="宋体" w:eastAsia="宋体" w:hAnsi="宋体" w:hint="eastAsia"/>
        </w:rPr>
        <w:t>：</w:t>
      </w:r>
      <w:r w:rsidR="00885068" w:rsidRPr="00613BB9">
        <w:rPr>
          <w:rFonts w:ascii="宋体" w:eastAsia="宋体" w:hAnsi="宋体"/>
        </w:rPr>
        <w:t>http://daringfireball.net/projects/markdown/syntax</w:t>
      </w:r>
    </w:p>
    <w:p w14:paraId="5D68A164" w14:textId="41E60308" w:rsidR="000D4D59" w:rsidRPr="00613BB9" w:rsidRDefault="00717723" w:rsidP="00885068">
      <w:pPr>
        <w:rPr>
          <w:rFonts w:ascii="宋体" w:eastAsia="宋体" w:hAnsi="宋体"/>
        </w:rPr>
      </w:pPr>
      <w:hyperlink r:id="rId2399" w:history="1">
        <w:r w:rsidR="000D4D59" w:rsidRPr="00613BB9">
          <w:rPr>
            <w:rFonts w:ascii="宋体" w:eastAsia="宋体" w:hAnsi="宋体"/>
          </w:rPr>
          <w:t>markdownpad</w:t>
        </w:r>
      </w:hyperlink>
      <w:r w:rsidR="00885068" w:rsidRPr="00613BB9">
        <w:rPr>
          <w:rFonts w:ascii="宋体" w:eastAsia="宋体" w:hAnsi="宋体" w:hint="eastAsia"/>
        </w:rPr>
        <w:t>：</w:t>
      </w:r>
      <w:r w:rsidR="00885068" w:rsidRPr="00613BB9">
        <w:rPr>
          <w:rFonts w:ascii="宋体" w:eastAsia="宋体" w:hAnsi="宋体"/>
        </w:rPr>
        <w:t>http://markdownpad.com/</w:t>
      </w:r>
    </w:p>
    <w:p w14:paraId="619E5951" w14:textId="12D566F3" w:rsidR="000D4D59" w:rsidRPr="00613BB9" w:rsidRDefault="000D4D59">
      <w:pPr>
        <w:rPr>
          <w:rFonts w:ascii="宋体" w:eastAsia="宋体" w:hAnsi="宋体"/>
        </w:rPr>
      </w:pPr>
    </w:p>
    <w:p w14:paraId="60D89EEC" w14:textId="4EF2A5C9" w:rsidR="00892FF0" w:rsidRPr="00613BB9" w:rsidRDefault="00717723" w:rsidP="00892FF0">
      <w:pPr>
        <w:rPr>
          <w:rFonts w:ascii="宋体" w:eastAsia="宋体" w:hAnsi="宋体"/>
        </w:rPr>
      </w:pPr>
      <w:hyperlink r:id="rId2400" w:history="1">
        <w:r w:rsidR="00892FF0" w:rsidRPr="00613BB9">
          <w:rPr>
            <w:rFonts w:ascii="宋体" w:eastAsia="宋体" w:hAnsi="宋体"/>
          </w:rPr>
          <w:t>git：</w:t>
        </w:r>
      </w:hyperlink>
      <w:r w:rsidR="00892FF0" w:rsidRPr="00613BB9">
        <w:rPr>
          <w:rFonts w:ascii="宋体" w:eastAsia="宋体" w:hAnsi="宋体"/>
        </w:rPr>
        <w:t xml:space="preserve">  http://msysgit.github.io/</w:t>
      </w:r>
    </w:p>
    <w:p w14:paraId="533F48D4" w14:textId="74B7E294" w:rsidR="00892FF0" w:rsidRPr="00613BB9" w:rsidRDefault="00717723" w:rsidP="00892FF0">
      <w:pPr>
        <w:rPr>
          <w:rFonts w:ascii="宋体" w:eastAsia="宋体" w:hAnsi="宋体"/>
        </w:rPr>
      </w:pPr>
      <w:hyperlink r:id="rId2401" w:history="1">
        <w:r w:rsidR="00892FF0" w:rsidRPr="00613BB9">
          <w:rPr>
            <w:rFonts w:ascii="宋体" w:eastAsia="宋体" w:hAnsi="宋体"/>
          </w:rPr>
          <w:t>window</w:t>
        </w:r>
        <w:r w:rsidR="00892FF0" w:rsidRPr="00613BB9">
          <w:rPr>
            <w:rFonts w:ascii="宋体" w:eastAsia="宋体" w:hAnsi="宋体" w:hint="eastAsia"/>
          </w:rPr>
          <w:t>s</w:t>
        </w:r>
        <w:r w:rsidR="00892FF0" w:rsidRPr="00613BB9">
          <w:rPr>
            <w:rFonts w:ascii="宋体" w:eastAsia="宋体" w:hAnsi="宋体"/>
          </w:rPr>
          <w:t>下make</w:t>
        </w:r>
      </w:hyperlink>
      <w:r w:rsidR="00892FF0" w:rsidRPr="00613BB9">
        <w:rPr>
          <w:rFonts w:ascii="宋体" w:eastAsia="宋体" w:hAnsi="宋体"/>
        </w:rPr>
        <w:t>：http://www.equation.com/servlet/equation.cmd?fa=make</w:t>
      </w:r>
    </w:p>
    <w:p w14:paraId="1FDB28AF" w14:textId="35B48217" w:rsidR="000D4D59" w:rsidRPr="00613BB9" w:rsidRDefault="000D4D59">
      <w:pPr>
        <w:rPr>
          <w:rFonts w:ascii="宋体" w:eastAsia="宋体" w:hAnsi="宋体"/>
        </w:rPr>
      </w:pPr>
    </w:p>
    <w:p w14:paraId="68EF6EE4" w14:textId="77777777" w:rsidR="000D4D59" w:rsidRPr="00613BB9" w:rsidRDefault="000D4D59">
      <w:pPr>
        <w:rPr>
          <w:rFonts w:ascii="宋体" w:eastAsia="宋体" w:hAnsi="宋体"/>
        </w:rPr>
      </w:pPr>
    </w:p>
    <w:sectPr w:rsidR="000D4D59" w:rsidRPr="00613B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3FCF1A" w14:textId="77777777" w:rsidR="005F38EE" w:rsidRDefault="005F38EE" w:rsidP="00190B73">
      <w:r>
        <w:separator/>
      </w:r>
    </w:p>
  </w:endnote>
  <w:endnote w:type="continuationSeparator" w:id="0">
    <w:p w14:paraId="235D5B45" w14:textId="77777777" w:rsidR="005F38EE" w:rsidRDefault="005F38EE" w:rsidP="00190B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embedRegular r:id="rId1" w:subsetted="1" w:fontKey="{F58AC154-9578-4BB3-8470-EE30CF4D59C0}"/>
    <w:embedBold r:id="rId2" w:subsetted="1" w:fontKey="{3FBB6EA9-3F2C-49E5-AFBB-6320A03A2C63}"/>
    <w:embedItalic r:id="rId3" w:subsetted="1" w:fontKey="{DD063A02-BBA9-45EB-A646-BAA1E0368D20}"/>
    <w:embedBoldItalic r:id="rId4" w:subsetted="1" w:fontKey="{D300655D-9A22-47CF-B1D3-49CF035629C1}"/>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embedRegular r:id="rId5" w:subsetted="1" w:fontKey="{A6298B8C-2912-41F0-9F36-DA62B5618B39}"/>
    <w:embedBold r:id="rId6" w:subsetted="1" w:fontKey="{10F4CF28-8F03-4F93-803D-5C91A4DC2CF5}"/>
  </w:font>
  <w:font w:name="Segoe UI">
    <w:panose1 w:val="020B0502040204020203"/>
    <w:charset w:val="00"/>
    <w:family w:val="swiss"/>
    <w:pitch w:val="variable"/>
    <w:sig w:usb0="E4002EFF" w:usb1="C000E47F" w:usb2="00000009" w:usb3="00000000" w:csb0="000001FF" w:csb1="00000000"/>
    <w:embedRegular r:id="rId7" w:fontKey="{3B002E00-6574-43C9-83E0-9056FEC14175}"/>
    <w:embedBold r:id="rId8" w:fontKey="{A387D0AD-C10F-4388-823C-3AAC3723D8E1}"/>
  </w:font>
  <w:font w:name="Microsoft YaHei UI">
    <w:panose1 w:val="020B0503020204020204"/>
    <w:charset w:val="86"/>
    <w:family w:val="swiss"/>
    <w:pitch w:val="variable"/>
    <w:sig w:usb0="80000287" w:usb1="2ACF3C50" w:usb2="00000016" w:usb3="00000000" w:csb0="0004001F" w:csb1="00000000"/>
    <w:embedRegular r:id="rId9" w:subsetted="1" w:fontKey="{88AEB3F0-8EFB-4A71-8A91-482CFC80DC79}"/>
    <w:embedBold r:id="rId10" w:subsetted="1" w:fontKey="{B826D931-F7FD-4EFB-B89B-1BE09AF02BD1}"/>
  </w:font>
  <w:font w:name="Open Sans">
    <w:altName w:val="Segoe UI"/>
    <w:charset w:val="00"/>
    <w:family w:val="swiss"/>
    <w:pitch w:val="variable"/>
    <w:sig w:usb0="E00002EF" w:usb1="4000205B" w:usb2="00000028" w:usb3="00000000" w:csb0="0000019F" w:csb1="00000000"/>
    <w:embedRegular r:id="rId11" w:subsetted="1" w:fontKey="{BC1383FE-75FF-4110-ADA3-B59AC4C158AA}"/>
    <w:embedBold r:id="rId12" w:subsetted="1" w:fontKey="{137F8136-6686-41A8-AE61-AA867E298E60}"/>
  </w:font>
  <w:font w:name="Helvetica">
    <w:panose1 w:val="020B0604020202020204"/>
    <w:charset w:val="00"/>
    <w:family w:val="swiss"/>
    <w:pitch w:val="variable"/>
    <w:sig w:usb0="E0002EFF" w:usb1="C000785B" w:usb2="00000009" w:usb3="00000000" w:csb0="000001FF" w:csb1="00000000"/>
    <w:embedRegular r:id="rId13" w:fontKey="{7B593455-04BC-4DE9-B3D1-05ABBA2A8487}"/>
    <w:embedBold r:id="rId14" w:fontKey="{FC366FF7-A4F5-48AB-BCB3-B02611F9034C}"/>
    <w:embedItalic r:id="rId15" w:fontKey="{1A9BD5B8-B0F1-48F8-820D-001E6F8E8BC2}"/>
  </w:font>
  <w:font w:name="微软雅黑">
    <w:panose1 w:val="020B0503020204020204"/>
    <w:charset w:val="86"/>
    <w:family w:val="swiss"/>
    <w:pitch w:val="variable"/>
    <w:sig w:usb0="80000287" w:usb1="2ACF3C50" w:usb2="00000016" w:usb3="00000000" w:csb0="0004001F" w:csb1="00000000"/>
    <w:embedRegular r:id="rId16" w:subsetted="1" w:fontKey="{4451A5C8-53C0-4909-808B-64588F485E4C}"/>
    <w:embedBold r:id="rId17" w:subsetted="1" w:fontKey="{7193C69C-C8A3-41F8-A5DB-9543C2E71132}"/>
    <w:embedItalic r:id="rId18" w:subsetted="1" w:fontKey="{E410163E-0A03-417B-9CB7-4EC81809BE41}"/>
  </w:font>
  <w:font w:name="inherit">
    <w:altName w:val="Cambria"/>
    <w:panose1 w:val="00000000000000000000"/>
    <w:charset w:val="00"/>
    <w:family w:val="roman"/>
    <w:notTrueType/>
    <w:pitch w:val="default"/>
  </w:font>
  <w:font w:name="Roboto">
    <w:altName w:val="Arial"/>
    <w:charset w:val="00"/>
    <w:family w:val="auto"/>
    <w:pitch w:val="variable"/>
    <w:sig w:usb0="E0000AFF" w:usb1="5000217F" w:usb2="00000021" w:usb3="00000000" w:csb0="0000019F" w:csb1="00000000"/>
    <w:embedRegular r:id="rId19" w:fontKey="{00D75B45-1D30-4BB3-B89B-36952DEDEF78}"/>
    <w:embedBold r:id="rId20" w:fontKey="{274118E0-33E5-4AF6-9BE8-BBB033F7BEA2}"/>
  </w:font>
  <w:font w:name="Segoe UI Emoji">
    <w:panose1 w:val="020B0502040204020203"/>
    <w:charset w:val="00"/>
    <w:family w:val="swiss"/>
    <w:pitch w:val="variable"/>
    <w:sig w:usb0="00000003" w:usb1="02000000" w:usb2="00000000" w:usb3="00000000" w:csb0="00000001" w:csb1="00000000"/>
    <w:embedRegular r:id="rId21" w:fontKey="{ED610F47-6A28-41AA-9067-0B26E2861274}"/>
  </w:font>
  <w:font w:name="MS Mincho">
    <w:altName w:val="ＭＳ 明朝"/>
    <w:panose1 w:val="02020609040205080304"/>
    <w:charset w:val="80"/>
    <w:family w:val="modern"/>
    <w:pitch w:val="fixed"/>
    <w:sig w:usb0="E00002FF" w:usb1="6AC7FDFB" w:usb2="08000012" w:usb3="00000000" w:csb0="0002009F" w:csb1="00000000"/>
    <w:embedRegular r:id="rId22" w:subsetted="1" w:fontKey="{E83E5B6A-B6F1-46E6-B447-9E33C08A45D7}"/>
  </w:font>
  <w:font w:name="Consolas">
    <w:panose1 w:val="020B0609020204030204"/>
    <w:charset w:val="00"/>
    <w:family w:val="modern"/>
    <w:pitch w:val="fixed"/>
    <w:sig w:usb0="E00006FF" w:usb1="0000FCFF" w:usb2="00000001" w:usb3="00000000" w:csb0="0000019F" w:csb1="00000000"/>
    <w:embedRegular r:id="rId23" w:fontKey="{71D42CE8-F592-4A0D-85CC-9957411D8E54}"/>
  </w:font>
  <w:font w:name="Roboto Slab">
    <w:altName w:val="Arial"/>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modern"/>
    <w:pitch w:val="fixed"/>
    <w:sig w:usb0="20000007" w:usb1="00000001" w:usb2="00000000" w:usb3="00000000" w:csb0="00000193" w:csb1="00000000"/>
    <w:embedRegular r:id="rId24" w:fontKey="{B53A3A4A-A503-4682-9BA8-52B256462317}"/>
    <w:embedBold r:id="rId25" w:fontKey="{039AFD79-3507-43EB-A88D-93D6E6CB57D4}"/>
    <w:embedItalic r:id="rId26" w:fontKey="{C3407D95-A81A-4177-9E92-AC7DCF5FFD7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0E81D4" w14:textId="77777777" w:rsidR="005F38EE" w:rsidRDefault="005F38EE" w:rsidP="00190B73">
      <w:r>
        <w:separator/>
      </w:r>
    </w:p>
  </w:footnote>
  <w:footnote w:type="continuationSeparator" w:id="0">
    <w:p w14:paraId="105D47E3" w14:textId="77777777" w:rsidR="005F38EE" w:rsidRDefault="005F38EE" w:rsidP="00190B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32E16"/>
    <w:multiLevelType w:val="multilevel"/>
    <w:tmpl w:val="7A38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E3E6A"/>
    <w:multiLevelType w:val="multilevel"/>
    <w:tmpl w:val="37A6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A509B"/>
    <w:multiLevelType w:val="multilevel"/>
    <w:tmpl w:val="FD4A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3C38F6"/>
    <w:multiLevelType w:val="multilevel"/>
    <w:tmpl w:val="0F76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150A9"/>
    <w:multiLevelType w:val="multilevel"/>
    <w:tmpl w:val="3182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A24D0"/>
    <w:multiLevelType w:val="multilevel"/>
    <w:tmpl w:val="F032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F2244"/>
    <w:multiLevelType w:val="multilevel"/>
    <w:tmpl w:val="AB9A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016DF3"/>
    <w:multiLevelType w:val="multilevel"/>
    <w:tmpl w:val="C2DE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034BCB"/>
    <w:multiLevelType w:val="multilevel"/>
    <w:tmpl w:val="D0944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0D2C9C"/>
    <w:multiLevelType w:val="multilevel"/>
    <w:tmpl w:val="435237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5D0B18"/>
    <w:multiLevelType w:val="multilevel"/>
    <w:tmpl w:val="B340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7E0D7E"/>
    <w:multiLevelType w:val="multilevel"/>
    <w:tmpl w:val="8CD8E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731916"/>
    <w:multiLevelType w:val="multilevel"/>
    <w:tmpl w:val="3F900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7B409E"/>
    <w:multiLevelType w:val="multilevel"/>
    <w:tmpl w:val="73BC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043F9"/>
    <w:multiLevelType w:val="multilevel"/>
    <w:tmpl w:val="C474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6863E8"/>
    <w:multiLevelType w:val="multilevel"/>
    <w:tmpl w:val="F9A6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28033D"/>
    <w:multiLevelType w:val="multilevel"/>
    <w:tmpl w:val="F7A4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80D9F"/>
    <w:multiLevelType w:val="multilevel"/>
    <w:tmpl w:val="6DD8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354307"/>
    <w:multiLevelType w:val="multilevel"/>
    <w:tmpl w:val="71E24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D6376A"/>
    <w:multiLevelType w:val="multilevel"/>
    <w:tmpl w:val="2B38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2B5592"/>
    <w:multiLevelType w:val="multilevel"/>
    <w:tmpl w:val="30E88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AB089A"/>
    <w:multiLevelType w:val="multilevel"/>
    <w:tmpl w:val="3650E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E54252"/>
    <w:multiLevelType w:val="multilevel"/>
    <w:tmpl w:val="1794F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804A30"/>
    <w:multiLevelType w:val="multilevel"/>
    <w:tmpl w:val="94B2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DC098C"/>
    <w:multiLevelType w:val="multilevel"/>
    <w:tmpl w:val="DC76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7A383F"/>
    <w:multiLevelType w:val="multilevel"/>
    <w:tmpl w:val="F592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579A7"/>
    <w:multiLevelType w:val="multilevel"/>
    <w:tmpl w:val="90A45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5467A7"/>
    <w:multiLevelType w:val="multilevel"/>
    <w:tmpl w:val="68F893A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620733"/>
    <w:multiLevelType w:val="multilevel"/>
    <w:tmpl w:val="B1E2A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212843"/>
    <w:multiLevelType w:val="multilevel"/>
    <w:tmpl w:val="B086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9220E6"/>
    <w:multiLevelType w:val="multilevel"/>
    <w:tmpl w:val="7DFA7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2820C9"/>
    <w:multiLevelType w:val="multilevel"/>
    <w:tmpl w:val="E7B2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723187"/>
    <w:multiLevelType w:val="multilevel"/>
    <w:tmpl w:val="8BB40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547411"/>
    <w:multiLevelType w:val="multilevel"/>
    <w:tmpl w:val="E30A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3B27A1"/>
    <w:multiLevelType w:val="multilevel"/>
    <w:tmpl w:val="2B3E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6164CB"/>
    <w:multiLevelType w:val="multilevel"/>
    <w:tmpl w:val="F612B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90644D"/>
    <w:multiLevelType w:val="multilevel"/>
    <w:tmpl w:val="5A34D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A62C48"/>
    <w:multiLevelType w:val="multilevel"/>
    <w:tmpl w:val="1F3E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CF56FF"/>
    <w:multiLevelType w:val="multilevel"/>
    <w:tmpl w:val="997E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E158F0"/>
    <w:multiLevelType w:val="multilevel"/>
    <w:tmpl w:val="7520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3D35AE"/>
    <w:multiLevelType w:val="multilevel"/>
    <w:tmpl w:val="FEE40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BD5F13"/>
    <w:multiLevelType w:val="multilevel"/>
    <w:tmpl w:val="56C2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E97B56"/>
    <w:multiLevelType w:val="multilevel"/>
    <w:tmpl w:val="AA58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1D2FA8"/>
    <w:multiLevelType w:val="multilevel"/>
    <w:tmpl w:val="0F66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2D2257"/>
    <w:multiLevelType w:val="multilevel"/>
    <w:tmpl w:val="4F84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4244EC"/>
    <w:multiLevelType w:val="multilevel"/>
    <w:tmpl w:val="B3EE27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E1F48ED"/>
    <w:multiLevelType w:val="multilevel"/>
    <w:tmpl w:val="C0808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ED51901"/>
    <w:multiLevelType w:val="multilevel"/>
    <w:tmpl w:val="006A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F2D446D"/>
    <w:multiLevelType w:val="multilevel"/>
    <w:tmpl w:val="7F90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EF39C6"/>
    <w:multiLevelType w:val="multilevel"/>
    <w:tmpl w:val="21E0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F70E10"/>
    <w:multiLevelType w:val="multilevel"/>
    <w:tmpl w:val="472A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1B0297"/>
    <w:multiLevelType w:val="multilevel"/>
    <w:tmpl w:val="0D26C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CB2887"/>
    <w:multiLevelType w:val="multilevel"/>
    <w:tmpl w:val="0DD8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4FB5CC5"/>
    <w:multiLevelType w:val="multilevel"/>
    <w:tmpl w:val="5CFE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003920"/>
    <w:multiLevelType w:val="multilevel"/>
    <w:tmpl w:val="9030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6385931"/>
    <w:multiLevelType w:val="multilevel"/>
    <w:tmpl w:val="E84C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972C66"/>
    <w:multiLevelType w:val="multilevel"/>
    <w:tmpl w:val="F81CE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93762B0"/>
    <w:multiLevelType w:val="multilevel"/>
    <w:tmpl w:val="9562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650BE8"/>
    <w:multiLevelType w:val="multilevel"/>
    <w:tmpl w:val="FA6A3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CC7C32"/>
    <w:multiLevelType w:val="multilevel"/>
    <w:tmpl w:val="CDD86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EC3727"/>
    <w:multiLevelType w:val="multilevel"/>
    <w:tmpl w:val="42D2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5443CB"/>
    <w:multiLevelType w:val="multilevel"/>
    <w:tmpl w:val="EDD0D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C697F4E"/>
    <w:multiLevelType w:val="multilevel"/>
    <w:tmpl w:val="31D4D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CFA315A"/>
    <w:multiLevelType w:val="multilevel"/>
    <w:tmpl w:val="EFB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7A3D2F"/>
    <w:multiLevelType w:val="multilevel"/>
    <w:tmpl w:val="C8F8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4C3577"/>
    <w:multiLevelType w:val="multilevel"/>
    <w:tmpl w:val="A294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7240CB"/>
    <w:multiLevelType w:val="multilevel"/>
    <w:tmpl w:val="E920F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2DE3817"/>
    <w:multiLevelType w:val="multilevel"/>
    <w:tmpl w:val="086E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A32AEA"/>
    <w:multiLevelType w:val="multilevel"/>
    <w:tmpl w:val="41D4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DA77BF"/>
    <w:multiLevelType w:val="multilevel"/>
    <w:tmpl w:val="3C4C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4255DF"/>
    <w:multiLevelType w:val="multilevel"/>
    <w:tmpl w:val="3DE6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9A7E01"/>
    <w:multiLevelType w:val="multilevel"/>
    <w:tmpl w:val="7B6A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BF4DAF"/>
    <w:multiLevelType w:val="multilevel"/>
    <w:tmpl w:val="ED48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C5201F"/>
    <w:multiLevelType w:val="multilevel"/>
    <w:tmpl w:val="D90E9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07553B"/>
    <w:multiLevelType w:val="multilevel"/>
    <w:tmpl w:val="2550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D103ED"/>
    <w:multiLevelType w:val="multilevel"/>
    <w:tmpl w:val="88BE4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CD45660"/>
    <w:multiLevelType w:val="multilevel"/>
    <w:tmpl w:val="C398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B345D1"/>
    <w:multiLevelType w:val="multilevel"/>
    <w:tmpl w:val="40C41A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F416549"/>
    <w:multiLevelType w:val="multilevel"/>
    <w:tmpl w:val="E2B8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921033"/>
    <w:multiLevelType w:val="multilevel"/>
    <w:tmpl w:val="42BC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CA6EFC"/>
    <w:multiLevelType w:val="multilevel"/>
    <w:tmpl w:val="12EE7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07F132C"/>
    <w:multiLevelType w:val="multilevel"/>
    <w:tmpl w:val="6932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CA4705"/>
    <w:multiLevelType w:val="multilevel"/>
    <w:tmpl w:val="8118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ED7301"/>
    <w:multiLevelType w:val="multilevel"/>
    <w:tmpl w:val="644C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2D47D07"/>
    <w:multiLevelType w:val="multilevel"/>
    <w:tmpl w:val="7220CC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57F5BEF"/>
    <w:multiLevelType w:val="multilevel"/>
    <w:tmpl w:val="2D768952"/>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9F18E1"/>
    <w:multiLevelType w:val="multilevel"/>
    <w:tmpl w:val="3C84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5D00366"/>
    <w:multiLevelType w:val="multilevel"/>
    <w:tmpl w:val="1BCE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D2416A"/>
    <w:multiLevelType w:val="multilevel"/>
    <w:tmpl w:val="9FF2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D963F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0" w15:restartNumberingAfterBreak="0">
    <w:nsid w:val="46893BAE"/>
    <w:multiLevelType w:val="multilevel"/>
    <w:tmpl w:val="790C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8202DE0"/>
    <w:multiLevelType w:val="multilevel"/>
    <w:tmpl w:val="6756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9626D00"/>
    <w:multiLevelType w:val="multilevel"/>
    <w:tmpl w:val="D726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9936265"/>
    <w:multiLevelType w:val="multilevel"/>
    <w:tmpl w:val="FAA4E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2C7B77"/>
    <w:multiLevelType w:val="multilevel"/>
    <w:tmpl w:val="CBE80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D16009C"/>
    <w:multiLevelType w:val="multilevel"/>
    <w:tmpl w:val="31365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D2B2121"/>
    <w:multiLevelType w:val="multilevel"/>
    <w:tmpl w:val="3382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DA91885"/>
    <w:multiLevelType w:val="multilevel"/>
    <w:tmpl w:val="AFF2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DF60E27"/>
    <w:multiLevelType w:val="multilevel"/>
    <w:tmpl w:val="2354D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6A660F"/>
    <w:multiLevelType w:val="multilevel"/>
    <w:tmpl w:val="1916E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F786EB1"/>
    <w:multiLevelType w:val="multilevel"/>
    <w:tmpl w:val="99D6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380B33"/>
    <w:multiLevelType w:val="multilevel"/>
    <w:tmpl w:val="9204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B256A4"/>
    <w:multiLevelType w:val="multilevel"/>
    <w:tmpl w:val="3BF2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2E022F4"/>
    <w:multiLevelType w:val="multilevel"/>
    <w:tmpl w:val="2FC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2FB2E45"/>
    <w:multiLevelType w:val="multilevel"/>
    <w:tmpl w:val="94786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2FC6316"/>
    <w:multiLevelType w:val="multilevel"/>
    <w:tmpl w:val="2FFE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0807EC"/>
    <w:multiLevelType w:val="multilevel"/>
    <w:tmpl w:val="4B62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40A405D"/>
    <w:multiLevelType w:val="multilevel"/>
    <w:tmpl w:val="DBE0A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4383D1F"/>
    <w:multiLevelType w:val="multilevel"/>
    <w:tmpl w:val="2EDE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E9325A"/>
    <w:multiLevelType w:val="multilevel"/>
    <w:tmpl w:val="BA386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55311A0"/>
    <w:multiLevelType w:val="multilevel"/>
    <w:tmpl w:val="D1DE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98746E"/>
    <w:multiLevelType w:val="multilevel"/>
    <w:tmpl w:val="F0E2A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5C22B89"/>
    <w:multiLevelType w:val="multilevel"/>
    <w:tmpl w:val="BA30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85447D1"/>
    <w:multiLevelType w:val="multilevel"/>
    <w:tmpl w:val="A220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9002A48"/>
    <w:multiLevelType w:val="multilevel"/>
    <w:tmpl w:val="76BEF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9F12A69"/>
    <w:multiLevelType w:val="multilevel"/>
    <w:tmpl w:val="6B1C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FE2C6B"/>
    <w:multiLevelType w:val="multilevel"/>
    <w:tmpl w:val="5D58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4A029C"/>
    <w:multiLevelType w:val="multilevel"/>
    <w:tmpl w:val="A40E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C0339F2"/>
    <w:multiLevelType w:val="multilevel"/>
    <w:tmpl w:val="567E7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C11500B"/>
    <w:multiLevelType w:val="multilevel"/>
    <w:tmpl w:val="D920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C8F29B7"/>
    <w:multiLevelType w:val="multilevel"/>
    <w:tmpl w:val="F392E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D1D59FB"/>
    <w:multiLevelType w:val="multilevel"/>
    <w:tmpl w:val="95E2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522452"/>
    <w:multiLevelType w:val="multilevel"/>
    <w:tmpl w:val="0D16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9C30EF"/>
    <w:multiLevelType w:val="multilevel"/>
    <w:tmpl w:val="DC068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FA45CEE"/>
    <w:multiLevelType w:val="multilevel"/>
    <w:tmpl w:val="C2A24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FCB38F7"/>
    <w:multiLevelType w:val="multilevel"/>
    <w:tmpl w:val="361A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CB0631"/>
    <w:multiLevelType w:val="multilevel"/>
    <w:tmpl w:val="905A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AE79E0"/>
    <w:multiLevelType w:val="multilevel"/>
    <w:tmpl w:val="A510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F44FC0"/>
    <w:multiLevelType w:val="multilevel"/>
    <w:tmpl w:val="A186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A85C71"/>
    <w:multiLevelType w:val="multilevel"/>
    <w:tmpl w:val="4852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56F1F15"/>
    <w:multiLevelType w:val="multilevel"/>
    <w:tmpl w:val="1A6C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90D6F7B"/>
    <w:multiLevelType w:val="multilevel"/>
    <w:tmpl w:val="2340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CD0688"/>
    <w:multiLevelType w:val="multilevel"/>
    <w:tmpl w:val="80EA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BF26FC1"/>
    <w:multiLevelType w:val="multilevel"/>
    <w:tmpl w:val="43D6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C7807CE"/>
    <w:multiLevelType w:val="multilevel"/>
    <w:tmpl w:val="3DA8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C7809F8"/>
    <w:multiLevelType w:val="multilevel"/>
    <w:tmpl w:val="33F24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C914F84"/>
    <w:multiLevelType w:val="multilevel"/>
    <w:tmpl w:val="5BBC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E846A1"/>
    <w:multiLevelType w:val="multilevel"/>
    <w:tmpl w:val="B520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D103C8C"/>
    <w:multiLevelType w:val="multilevel"/>
    <w:tmpl w:val="2514E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E5166DA"/>
    <w:multiLevelType w:val="multilevel"/>
    <w:tmpl w:val="ED20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EC554D0"/>
    <w:multiLevelType w:val="multilevel"/>
    <w:tmpl w:val="D35A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EDA780E"/>
    <w:multiLevelType w:val="multilevel"/>
    <w:tmpl w:val="EE4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F670721"/>
    <w:multiLevelType w:val="multilevel"/>
    <w:tmpl w:val="7884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1811BB"/>
    <w:multiLevelType w:val="multilevel"/>
    <w:tmpl w:val="D7E03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0331D6E"/>
    <w:multiLevelType w:val="multilevel"/>
    <w:tmpl w:val="5CCC6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0C758A5"/>
    <w:multiLevelType w:val="multilevel"/>
    <w:tmpl w:val="D4AC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0DF6BAB"/>
    <w:multiLevelType w:val="multilevel"/>
    <w:tmpl w:val="B4409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1482A44"/>
    <w:multiLevelType w:val="multilevel"/>
    <w:tmpl w:val="6B4A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23F3819"/>
    <w:multiLevelType w:val="multilevel"/>
    <w:tmpl w:val="AD74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2557CE2"/>
    <w:multiLevelType w:val="multilevel"/>
    <w:tmpl w:val="83D2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3D74BEE"/>
    <w:multiLevelType w:val="multilevel"/>
    <w:tmpl w:val="56848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3DC2140"/>
    <w:multiLevelType w:val="multilevel"/>
    <w:tmpl w:val="A5F6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4896A38"/>
    <w:multiLevelType w:val="multilevel"/>
    <w:tmpl w:val="54C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4C16825"/>
    <w:multiLevelType w:val="multilevel"/>
    <w:tmpl w:val="256A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52857EB"/>
    <w:multiLevelType w:val="multilevel"/>
    <w:tmpl w:val="2E501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8D64F1"/>
    <w:multiLevelType w:val="multilevel"/>
    <w:tmpl w:val="78B06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5B02EB8"/>
    <w:multiLevelType w:val="multilevel"/>
    <w:tmpl w:val="F158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68C1E8C"/>
    <w:multiLevelType w:val="multilevel"/>
    <w:tmpl w:val="1EB6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8AA7527"/>
    <w:multiLevelType w:val="multilevel"/>
    <w:tmpl w:val="6318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9544B28"/>
    <w:multiLevelType w:val="multilevel"/>
    <w:tmpl w:val="0B168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9A91BE8"/>
    <w:multiLevelType w:val="multilevel"/>
    <w:tmpl w:val="AF364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A90442D"/>
    <w:multiLevelType w:val="multilevel"/>
    <w:tmpl w:val="8F926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AEA47D8"/>
    <w:multiLevelType w:val="multilevel"/>
    <w:tmpl w:val="F230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AF72364"/>
    <w:multiLevelType w:val="multilevel"/>
    <w:tmpl w:val="DF4C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F72C8C"/>
    <w:multiLevelType w:val="multilevel"/>
    <w:tmpl w:val="7476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B8C76B6"/>
    <w:multiLevelType w:val="multilevel"/>
    <w:tmpl w:val="110A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D53D6A"/>
    <w:multiLevelType w:val="multilevel"/>
    <w:tmpl w:val="927E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450C14"/>
    <w:multiLevelType w:val="multilevel"/>
    <w:tmpl w:val="1CE28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D475ADA"/>
    <w:multiLevelType w:val="multilevel"/>
    <w:tmpl w:val="719E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631CC8"/>
    <w:multiLevelType w:val="multilevel"/>
    <w:tmpl w:val="9E12A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DA03C13"/>
    <w:multiLevelType w:val="multilevel"/>
    <w:tmpl w:val="ECCE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9D2A55"/>
    <w:multiLevelType w:val="multilevel"/>
    <w:tmpl w:val="718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F52399E"/>
    <w:multiLevelType w:val="multilevel"/>
    <w:tmpl w:val="5C58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FE71EC4"/>
    <w:multiLevelType w:val="multilevel"/>
    <w:tmpl w:val="D9204C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0"/>
  </w:num>
  <w:num w:numId="2">
    <w:abstractNumId w:val="119"/>
  </w:num>
  <w:num w:numId="3">
    <w:abstractNumId w:val="58"/>
  </w:num>
  <w:num w:numId="4">
    <w:abstractNumId w:val="44"/>
  </w:num>
  <w:num w:numId="5">
    <w:abstractNumId w:val="128"/>
  </w:num>
  <w:num w:numId="6">
    <w:abstractNumId w:val="3"/>
  </w:num>
  <w:num w:numId="7">
    <w:abstractNumId w:val="74"/>
  </w:num>
  <w:num w:numId="8">
    <w:abstractNumId w:val="169"/>
  </w:num>
  <w:num w:numId="9">
    <w:abstractNumId w:val="143"/>
  </w:num>
  <w:num w:numId="10">
    <w:abstractNumId w:val="37"/>
  </w:num>
  <w:num w:numId="11">
    <w:abstractNumId w:val="57"/>
  </w:num>
  <w:num w:numId="12">
    <w:abstractNumId w:val="25"/>
  </w:num>
  <w:num w:numId="13">
    <w:abstractNumId w:val="140"/>
  </w:num>
  <w:num w:numId="14">
    <w:abstractNumId w:val="110"/>
  </w:num>
  <w:num w:numId="15">
    <w:abstractNumId w:val="171"/>
  </w:num>
  <w:num w:numId="16">
    <w:abstractNumId w:val="115"/>
  </w:num>
  <w:num w:numId="17">
    <w:abstractNumId w:val="168"/>
  </w:num>
  <w:num w:numId="18">
    <w:abstractNumId w:val="159"/>
  </w:num>
  <w:num w:numId="19">
    <w:abstractNumId w:val="112"/>
  </w:num>
  <w:num w:numId="20">
    <w:abstractNumId w:val="87"/>
  </w:num>
  <w:num w:numId="21">
    <w:abstractNumId w:val="166"/>
  </w:num>
  <w:num w:numId="22">
    <w:abstractNumId w:val="82"/>
  </w:num>
  <w:num w:numId="23">
    <w:abstractNumId w:val="116"/>
  </w:num>
  <w:num w:numId="24">
    <w:abstractNumId w:val="55"/>
  </w:num>
  <w:num w:numId="25">
    <w:abstractNumId w:val="71"/>
  </w:num>
  <w:num w:numId="26">
    <w:abstractNumId w:val="151"/>
  </w:num>
  <w:num w:numId="27">
    <w:abstractNumId w:val="35"/>
  </w:num>
  <w:num w:numId="28">
    <w:abstractNumId w:val="80"/>
  </w:num>
  <w:num w:numId="29">
    <w:abstractNumId w:val="89"/>
  </w:num>
  <w:num w:numId="30">
    <w:abstractNumId w:val="156"/>
  </w:num>
  <w:num w:numId="31">
    <w:abstractNumId w:val="53"/>
  </w:num>
  <w:num w:numId="32">
    <w:abstractNumId w:val="10"/>
  </w:num>
  <w:num w:numId="33">
    <w:abstractNumId w:val="66"/>
  </w:num>
  <w:num w:numId="34">
    <w:abstractNumId w:val="20"/>
  </w:num>
  <w:num w:numId="35">
    <w:abstractNumId w:val="20"/>
    <w:lvlOverride w:ilvl="1">
      <w:lvl w:ilvl="1">
        <w:numFmt w:val="decimal"/>
        <w:lvlText w:val="%2."/>
        <w:lvlJc w:val="left"/>
      </w:lvl>
    </w:lvlOverride>
  </w:num>
  <w:num w:numId="36">
    <w:abstractNumId w:val="26"/>
  </w:num>
  <w:num w:numId="37">
    <w:abstractNumId w:val="26"/>
    <w:lvlOverride w:ilvl="1">
      <w:lvl w:ilvl="1">
        <w:numFmt w:val="decimal"/>
        <w:lvlText w:val="%2."/>
        <w:lvlJc w:val="left"/>
      </w:lvl>
    </w:lvlOverride>
  </w:num>
  <w:num w:numId="38">
    <w:abstractNumId w:val="33"/>
  </w:num>
  <w:num w:numId="39">
    <w:abstractNumId w:val="137"/>
  </w:num>
  <w:num w:numId="40">
    <w:abstractNumId w:val="134"/>
  </w:num>
  <w:num w:numId="41">
    <w:abstractNumId w:val="113"/>
  </w:num>
  <w:num w:numId="42">
    <w:abstractNumId w:val="48"/>
  </w:num>
  <w:num w:numId="43">
    <w:abstractNumId w:val="105"/>
  </w:num>
  <w:num w:numId="44">
    <w:abstractNumId w:val="126"/>
  </w:num>
  <w:num w:numId="45">
    <w:abstractNumId w:val="72"/>
  </w:num>
  <w:num w:numId="46">
    <w:abstractNumId w:val="154"/>
  </w:num>
  <w:num w:numId="47">
    <w:abstractNumId w:val="14"/>
  </w:num>
  <w:num w:numId="48">
    <w:abstractNumId w:val="93"/>
  </w:num>
  <w:num w:numId="49">
    <w:abstractNumId w:val="120"/>
  </w:num>
  <w:num w:numId="50">
    <w:abstractNumId w:val="127"/>
  </w:num>
  <w:num w:numId="51">
    <w:abstractNumId w:val="153"/>
  </w:num>
  <w:num w:numId="52">
    <w:abstractNumId w:val="158"/>
  </w:num>
  <w:num w:numId="53">
    <w:abstractNumId w:val="19"/>
  </w:num>
  <w:num w:numId="54">
    <w:abstractNumId w:val="73"/>
  </w:num>
  <w:num w:numId="55">
    <w:abstractNumId w:val="125"/>
  </w:num>
  <w:num w:numId="56">
    <w:abstractNumId w:val="165"/>
  </w:num>
  <w:num w:numId="57">
    <w:abstractNumId w:val="39"/>
  </w:num>
  <w:num w:numId="58">
    <w:abstractNumId w:val="41"/>
  </w:num>
  <w:num w:numId="59">
    <w:abstractNumId w:val="68"/>
  </w:num>
  <w:num w:numId="60">
    <w:abstractNumId w:val="15"/>
  </w:num>
  <w:num w:numId="61">
    <w:abstractNumId w:val="129"/>
  </w:num>
  <w:num w:numId="62">
    <w:abstractNumId w:val="100"/>
  </w:num>
  <w:num w:numId="63">
    <w:abstractNumId w:val="64"/>
  </w:num>
  <w:num w:numId="64">
    <w:abstractNumId w:val="42"/>
  </w:num>
  <w:num w:numId="65">
    <w:abstractNumId w:val="164"/>
  </w:num>
  <w:num w:numId="66">
    <w:abstractNumId w:val="65"/>
  </w:num>
  <w:num w:numId="67">
    <w:abstractNumId w:val="67"/>
  </w:num>
  <w:num w:numId="68">
    <w:abstractNumId w:val="34"/>
  </w:num>
  <w:num w:numId="69">
    <w:abstractNumId w:val="139"/>
  </w:num>
  <w:num w:numId="70">
    <w:abstractNumId w:val="148"/>
  </w:num>
  <w:num w:numId="71">
    <w:abstractNumId w:val="38"/>
  </w:num>
  <w:num w:numId="72">
    <w:abstractNumId w:val="1"/>
  </w:num>
  <w:num w:numId="73">
    <w:abstractNumId w:val="149"/>
  </w:num>
  <w:num w:numId="74">
    <w:abstractNumId w:val="92"/>
  </w:num>
  <w:num w:numId="75">
    <w:abstractNumId w:val="130"/>
  </w:num>
  <w:num w:numId="76">
    <w:abstractNumId w:val="63"/>
  </w:num>
  <w:num w:numId="77">
    <w:abstractNumId w:val="122"/>
  </w:num>
  <w:num w:numId="78">
    <w:abstractNumId w:val="101"/>
  </w:num>
  <w:num w:numId="79">
    <w:abstractNumId w:val="132"/>
  </w:num>
  <w:num w:numId="80">
    <w:abstractNumId w:val="16"/>
  </w:num>
  <w:num w:numId="81">
    <w:abstractNumId w:val="131"/>
  </w:num>
  <w:num w:numId="82">
    <w:abstractNumId w:val="142"/>
  </w:num>
  <w:num w:numId="83">
    <w:abstractNumId w:val="6"/>
  </w:num>
  <w:num w:numId="84">
    <w:abstractNumId w:val="162"/>
  </w:num>
  <w:num w:numId="85">
    <w:abstractNumId w:val="17"/>
  </w:num>
  <w:num w:numId="86">
    <w:abstractNumId w:val="49"/>
  </w:num>
  <w:num w:numId="87">
    <w:abstractNumId w:val="24"/>
  </w:num>
  <w:num w:numId="88">
    <w:abstractNumId w:val="76"/>
  </w:num>
  <w:num w:numId="89">
    <w:abstractNumId w:val="91"/>
  </w:num>
  <w:num w:numId="90">
    <w:abstractNumId w:val="157"/>
  </w:num>
  <w:num w:numId="91">
    <w:abstractNumId w:val="135"/>
  </w:num>
  <w:num w:numId="92">
    <w:abstractNumId w:val="118"/>
  </w:num>
  <w:num w:numId="93">
    <w:abstractNumId w:val="138"/>
  </w:num>
  <w:num w:numId="94">
    <w:abstractNumId w:val="50"/>
  </w:num>
  <w:num w:numId="95">
    <w:abstractNumId w:val="141"/>
  </w:num>
  <w:num w:numId="96">
    <w:abstractNumId w:val="97"/>
  </w:num>
  <w:num w:numId="97">
    <w:abstractNumId w:val="170"/>
  </w:num>
  <w:num w:numId="98">
    <w:abstractNumId w:val="69"/>
  </w:num>
  <w:num w:numId="99">
    <w:abstractNumId w:val="30"/>
  </w:num>
  <w:num w:numId="100">
    <w:abstractNumId w:val="163"/>
  </w:num>
  <w:num w:numId="101">
    <w:abstractNumId w:val="114"/>
  </w:num>
  <w:num w:numId="102">
    <w:abstractNumId w:val="146"/>
  </w:num>
  <w:num w:numId="103">
    <w:abstractNumId w:val="79"/>
  </w:num>
  <w:num w:numId="104">
    <w:abstractNumId w:val="155"/>
  </w:num>
  <w:num w:numId="105">
    <w:abstractNumId w:val="2"/>
  </w:num>
  <w:num w:numId="106">
    <w:abstractNumId w:val="0"/>
  </w:num>
  <w:num w:numId="107">
    <w:abstractNumId w:val="5"/>
  </w:num>
  <w:num w:numId="108">
    <w:abstractNumId w:val="88"/>
  </w:num>
  <w:num w:numId="109">
    <w:abstractNumId w:val="11"/>
  </w:num>
  <w:num w:numId="110">
    <w:abstractNumId w:val="59"/>
  </w:num>
  <w:num w:numId="111">
    <w:abstractNumId w:val="4"/>
  </w:num>
  <w:num w:numId="112">
    <w:abstractNumId w:val="145"/>
  </w:num>
  <w:num w:numId="113">
    <w:abstractNumId w:val="23"/>
  </w:num>
  <w:num w:numId="114">
    <w:abstractNumId w:val="62"/>
  </w:num>
  <w:num w:numId="115">
    <w:abstractNumId w:val="13"/>
  </w:num>
  <w:num w:numId="116">
    <w:abstractNumId w:val="52"/>
  </w:num>
  <w:num w:numId="117">
    <w:abstractNumId w:val="99"/>
  </w:num>
  <w:num w:numId="118">
    <w:abstractNumId w:val="70"/>
  </w:num>
  <w:num w:numId="119">
    <w:abstractNumId w:val="136"/>
  </w:num>
  <w:num w:numId="120">
    <w:abstractNumId w:val="40"/>
  </w:num>
  <w:num w:numId="121">
    <w:abstractNumId w:val="31"/>
  </w:num>
  <w:num w:numId="122">
    <w:abstractNumId w:val="51"/>
  </w:num>
  <w:num w:numId="123">
    <w:abstractNumId w:val="7"/>
  </w:num>
  <w:num w:numId="124">
    <w:abstractNumId w:val="75"/>
  </w:num>
  <w:num w:numId="125">
    <w:abstractNumId w:val="56"/>
  </w:num>
  <w:num w:numId="126">
    <w:abstractNumId w:val="54"/>
  </w:num>
  <w:num w:numId="127">
    <w:abstractNumId w:val="103"/>
  </w:num>
  <w:num w:numId="128">
    <w:abstractNumId w:val="102"/>
  </w:num>
  <w:num w:numId="129">
    <w:abstractNumId w:val="124"/>
  </w:num>
  <w:num w:numId="130">
    <w:abstractNumId w:val="90"/>
  </w:num>
  <w:num w:numId="131">
    <w:abstractNumId w:val="27"/>
  </w:num>
  <w:num w:numId="132">
    <w:abstractNumId w:val="94"/>
  </w:num>
  <w:num w:numId="133">
    <w:abstractNumId w:val="117"/>
  </w:num>
  <w:num w:numId="134">
    <w:abstractNumId w:val="21"/>
  </w:num>
  <w:num w:numId="135">
    <w:abstractNumId w:val="84"/>
  </w:num>
  <w:num w:numId="136">
    <w:abstractNumId w:val="83"/>
  </w:num>
  <w:num w:numId="137">
    <w:abstractNumId w:val="123"/>
  </w:num>
  <w:num w:numId="138">
    <w:abstractNumId w:val="161"/>
  </w:num>
  <w:num w:numId="139">
    <w:abstractNumId w:val="85"/>
  </w:num>
  <w:num w:numId="140">
    <w:abstractNumId w:val="98"/>
  </w:num>
  <w:num w:numId="141">
    <w:abstractNumId w:val="77"/>
  </w:num>
  <w:num w:numId="142">
    <w:abstractNumId w:val="173"/>
  </w:num>
  <w:num w:numId="143">
    <w:abstractNumId w:val="22"/>
  </w:num>
  <w:num w:numId="144">
    <w:abstractNumId w:val="152"/>
  </w:num>
  <w:num w:numId="145">
    <w:abstractNumId w:val="9"/>
  </w:num>
  <w:num w:numId="146">
    <w:abstractNumId w:val="107"/>
  </w:num>
  <w:num w:numId="147">
    <w:abstractNumId w:val="147"/>
  </w:num>
  <w:num w:numId="148">
    <w:abstractNumId w:val="167"/>
  </w:num>
  <w:num w:numId="149">
    <w:abstractNumId w:val="47"/>
  </w:num>
  <w:num w:numId="150">
    <w:abstractNumId w:val="144"/>
  </w:num>
  <w:num w:numId="151">
    <w:abstractNumId w:val="86"/>
  </w:num>
  <w:num w:numId="152">
    <w:abstractNumId w:val="160"/>
  </w:num>
  <w:num w:numId="153">
    <w:abstractNumId w:val="95"/>
  </w:num>
  <w:num w:numId="154">
    <w:abstractNumId w:val="28"/>
  </w:num>
  <w:num w:numId="155">
    <w:abstractNumId w:val="172"/>
  </w:num>
  <w:num w:numId="156">
    <w:abstractNumId w:val="46"/>
  </w:num>
  <w:num w:numId="157">
    <w:abstractNumId w:val="12"/>
  </w:num>
  <w:num w:numId="158">
    <w:abstractNumId w:val="150"/>
  </w:num>
  <w:num w:numId="159">
    <w:abstractNumId w:val="121"/>
  </w:num>
  <w:num w:numId="160">
    <w:abstractNumId w:val="18"/>
  </w:num>
  <w:num w:numId="161">
    <w:abstractNumId w:val="78"/>
  </w:num>
  <w:num w:numId="162">
    <w:abstractNumId w:val="108"/>
  </w:num>
  <w:num w:numId="163">
    <w:abstractNumId w:val="106"/>
  </w:num>
  <w:num w:numId="164">
    <w:abstractNumId w:val="29"/>
  </w:num>
  <w:num w:numId="165">
    <w:abstractNumId w:val="61"/>
  </w:num>
  <w:num w:numId="166">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04"/>
  </w:num>
  <w:num w:numId="168">
    <w:abstractNumId w:val="111"/>
  </w:num>
  <w:num w:numId="169">
    <w:abstractNumId w:val="81"/>
  </w:num>
  <w:num w:numId="170">
    <w:abstractNumId w:val="133"/>
  </w:num>
  <w:num w:numId="171">
    <w:abstractNumId w:val="43"/>
  </w:num>
  <w:num w:numId="172">
    <w:abstractNumId w:val="36"/>
  </w:num>
  <w:num w:numId="173">
    <w:abstractNumId w:val="96"/>
  </w:num>
  <w:num w:numId="174">
    <w:abstractNumId w:val="45"/>
  </w:num>
  <w:num w:numId="175">
    <w:abstractNumId w:val="32"/>
  </w:num>
  <w:num w:numId="176">
    <w:abstractNumId w:val="8"/>
  </w:num>
  <w:num w:numId="177">
    <w:abstractNumId w:val="109"/>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saveSubset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560"/>
    <w:rsid w:val="000006C9"/>
    <w:rsid w:val="00002791"/>
    <w:rsid w:val="00010A16"/>
    <w:rsid w:val="000154A0"/>
    <w:rsid w:val="00015F9B"/>
    <w:rsid w:val="000243D2"/>
    <w:rsid w:val="00052C15"/>
    <w:rsid w:val="00052EA4"/>
    <w:rsid w:val="00070BFE"/>
    <w:rsid w:val="00086057"/>
    <w:rsid w:val="000948F1"/>
    <w:rsid w:val="000B1EF1"/>
    <w:rsid w:val="000D4D59"/>
    <w:rsid w:val="000E2DA9"/>
    <w:rsid w:val="000E76D2"/>
    <w:rsid w:val="000F2C2B"/>
    <w:rsid w:val="000F4A6E"/>
    <w:rsid w:val="000F4AB0"/>
    <w:rsid w:val="00112905"/>
    <w:rsid w:val="00116A11"/>
    <w:rsid w:val="00117F09"/>
    <w:rsid w:val="00121B41"/>
    <w:rsid w:val="00126E5C"/>
    <w:rsid w:val="00170578"/>
    <w:rsid w:val="00172AE1"/>
    <w:rsid w:val="00190B73"/>
    <w:rsid w:val="001965B0"/>
    <w:rsid w:val="001A2061"/>
    <w:rsid w:val="001B34AC"/>
    <w:rsid w:val="001D3ACD"/>
    <w:rsid w:val="001E0510"/>
    <w:rsid w:val="001E40EA"/>
    <w:rsid w:val="001F0D66"/>
    <w:rsid w:val="001F5439"/>
    <w:rsid w:val="00205191"/>
    <w:rsid w:val="002109DA"/>
    <w:rsid w:val="002115EA"/>
    <w:rsid w:val="00215268"/>
    <w:rsid w:val="002236EE"/>
    <w:rsid w:val="00237E0B"/>
    <w:rsid w:val="00240195"/>
    <w:rsid w:val="0024368C"/>
    <w:rsid w:val="002443D8"/>
    <w:rsid w:val="0026291E"/>
    <w:rsid w:val="00265383"/>
    <w:rsid w:val="0027005F"/>
    <w:rsid w:val="0027220D"/>
    <w:rsid w:val="00276ED1"/>
    <w:rsid w:val="002826F0"/>
    <w:rsid w:val="00282CE2"/>
    <w:rsid w:val="00294091"/>
    <w:rsid w:val="002A1958"/>
    <w:rsid w:val="002B284E"/>
    <w:rsid w:val="002B5C09"/>
    <w:rsid w:val="002C0EF2"/>
    <w:rsid w:val="002C4861"/>
    <w:rsid w:val="002D6EF2"/>
    <w:rsid w:val="002E1F5F"/>
    <w:rsid w:val="002E5D23"/>
    <w:rsid w:val="002E6E3A"/>
    <w:rsid w:val="002F0E52"/>
    <w:rsid w:val="002F0F88"/>
    <w:rsid w:val="002F1DD8"/>
    <w:rsid w:val="002F4029"/>
    <w:rsid w:val="002F6D9A"/>
    <w:rsid w:val="002F77D2"/>
    <w:rsid w:val="0030035A"/>
    <w:rsid w:val="003109D2"/>
    <w:rsid w:val="00314D29"/>
    <w:rsid w:val="00316AE3"/>
    <w:rsid w:val="0032487C"/>
    <w:rsid w:val="00330F60"/>
    <w:rsid w:val="003374B8"/>
    <w:rsid w:val="00340747"/>
    <w:rsid w:val="00344880"/>
    <w:rsid w:val="003548F1"/>
    <w:rsid w:val="00355952"/>
    <w:rsid w:val="00356C6E"/>
    <w:rsid w:val="00365070"/>
    <w:rsid w:val="003759F9"/>
    <w:rsid w:val="003802A2"/>
    <w:rsid w:val="00395B8B"/>
    <w:rsid w:val="003B12B8"/>
    <w:rsid w:val="003B1CED"/>
    <w:rsid w:val="003D1057"/>
    <w:rsid w:val="003E5C97"/>
    <w:rsid w:val="003F09F3"/>
    <w:rsid w:val="00401DBB"/>
    <w:rsid w:val="00404BF7"/>
    <w:rsid w:val="00411B4C"/>
    <w:rsid w:val="00414624"/>
    <w:rsid w:val="0043223C"/>
    <w:rsid w:val="00436952"/>
    <w:rsid w:val="0045133A"/>
    <w:rsid w:val="00457FFD"/>
    <w:rsid w:val="00460BEC"/>
    <w:rsid w:val="00481185"/>
    <w:rsid w:val="004859CB"/>
    <w:rsid w:val="0048795A"/>
    <w:rsid w:val="00490283"/>
    <w:rsid w:val="00491CBE"/>
    <w:rsid w:val="0049466B"/>
    <w:rsid w:val="004A3DE7"/>
    <w:rsid w:val="004A56E0"/>
    <w:rsid w:val="004B591B"/>
    <w:rsid w:val="004B6538"/>
    <w:rsid w:val="004B7B5B"/>
    <w:rsid w:val="004C177C"/>
    <w:rsid w:val="004C1BE2"/>
    <w:rsid w:val="004C3A3C"/>
    <w:rsid w:val="004D4D96"/>
    <w:rsid w:val="004E5EE3"/>
    <w:rsid w:val="004F00B1"/>
    <w:rsid w:val="004F4CF7"/>
    <w:rsid w:val="004F5210"/>
    <w:rsid w:val="005075B3"/>
    <w:rsid w:val="00512E1A"/>
    <w:rsid w:val="00520273"/>
    <w:rsid w:val="00525E34"/>
    <w:rsid w:val="00531A9E"/>
    <w:rsid w:val="00543AF3"/>
    <w:rsid w:val="00546107"/>
    <w:rsid w:val="00550BED"/>
    <w:rsid w:val="005533BF"/>
    <w:rsid w:val="005545BE"/>
    <w:rsid w:val="00571C81"/>
    <w:rsid w:val="005763C6"/>
    <w:rsid w:val="005B396A"/>
    <w:rsid w:val="005C1775"/>
    <w:rsid w:val="005C568F"/>
    <w:rsid w:val="005D3902"/>
    <w:rsid w:val="005D5AB4"/>
    <w:rsid w:val="005E35E2"/>
    <w:rsid w:val="005F0993"/>
    <w:rsid w:val="005F38EE"/>
    <w:rsid w:val="00613BB9"/>
    <w:rsid w:val="00622856"/>
    <w:rsid w:val="006257B8"/>
    <w:rsid w:val="00627C10"/>
    <w:rsid w:val="00631963"/>
    <w:rsid w:val="00651F78"/>
    <w:rsid w:val="00665FCB"/>
    <w:rsid w:val="00672BC1"/>
    <w:rsid w:val="006737E5"/>
    <w:rsid w:val="00686536"/>
    <w:rsid w:val="006A2F61"/>
    <w:rsid w:val="006A3016"/>
    <w:rsid w:val="006A3CF9"/>
    <w:rsid w:val="006D08B5"/>
    <w:rsid w:val="006D2681"/>
    <w:rsid w:val="006D38B1"/>
    <w:rsid w:val="006D69E9"/>
    <w:rsid w:val="006E243C"/>
    <w:rsid w:val="006F040F"/>
    <w:rsid w:val="00702762"/>
    <w:rsid w:val="00705164"/>
    <w:rsid w:val="00717723"/>
    <w:rsid w:val="007346A1"/>
    <w:rsid w:val="00735079"/>
    <w:rsid w:val="00743D0E"/>
    <w:rsid w:val="00765595"/>
    <w:rsid w:val="00774BFA"/>
    <w:rsid w:val="007902C5"/>
    <w:rsid w:val="00796ABE"/>
    <w:rsid w:val="00797195"/>
    <w:rsid w:val="007A13B5"/>
    <w:rsid w:val="007A4D74"/>
    <w:rsid w:val="007D2056"/>
    <w:rsid w:val="007E2732"/>
    <w:rsid w:val="007E44F9"/>
    <w:rsid w:val="007F603C"/>
    <w:rsid w:val="007F6D64"/>
    <w:rsid w:val="00801999"/>
    <w:rsid w:val="00801E54"/>
    <w:rsid w:val="00813C67"/>
    <w:rsid w:val="008174E1"/>
    <w:rsid w:val="00822E5F"/>
    <w:rsid w:val="00833F7C"/>
    <w:rsid w:val="00836072"/>
    <w:rsid w:val="008473CF"/>
    <w:rsid w:val="00847F75"/>
    <w:rsid w:val="00853618"/>
    <w:rsid w:val="0085502B"/>
    <w:rsid w:val="008616BB"/>
    <w:rsid w:val="0087464C"/>
    <w:rsid w:val="00880644"/>
    <w:rsid w:val="00885068"/>
    <w:rsid w:val="00892FF0"/>
    <w:rsid w:val="008A3B12"/>
    <w:rsid w:val="008A5B79"/>
    <w:rsid w:val="008B5EF5"/>
    <w:rsid w:val="008C0375"/>
    <w:rsid w:val="008C79CB"/>
    <w:rsid w:val="008E6213"/>
    <w:rsid w:val="008E6542"/>
    <w:rsid w:val="008F0475"/>
    <w:rsid w:val="00901C1A"/>
    <w:rsid w:val="00907565"/>
    <w:rsid w:val="00911F1E"/>
    <w:rsid w:val="009304A9"/>
    <w:rsid w:val="009324E2"/>
    <w:rsid w:val="00934A75"/>
    <w:rsid w:val="009408E7"/>
    <w:rsid w:val="00941571"/>
    <w:rsid w:val="00943BB9"/>
    <w:rsid w:val="009516DB"/>
    <w:rsid w:val="009605A0"/>
    <w:rsid w:val="00981BAE"/>
    <w:rsid w:val="00991F65"/>
    <w:rsid w:val="00992403"/>
    <w:rsid w:val="00996CCD"/>
    <w:rsid w:val="009A78D3"/>
    <w:rsid w:val="009B2BB7"/>
    <w:rsid w:val="009C7D7C"/>
    <w:rsid w:val="009D7F0F"/>
    <w:rsid w:val="009E165B"/>
    <w:rsid w:val="009E5DBB"/>
    <w:rsid w:val="009F3994"/>
    <w:rsid w:val="009F41DD"/>
    <w:rsid w:val="00A16016"/>
    <w:rsid w:val="00A2522D"/>
    <w:rsid w:val="00A41B5C"/>
    <w:rsid w:val="00A574F9"/>
    <w:rsid w:val="00A5798A"/>
    <w:rsid w:val="00A64B5D"/>
    <w:rsid w:val="00AB0F10"/>
    <w:rsid w:val="00AB6ADA"/>
    <w:rsid w:val="00AC0347"/>
    <w:rsid w:val="00AC0F06"/>
    <w:rsid w:val="00AC6030"/>
    <w:rsid w:val="00AC7E3A"/>
    <w:rsid w:val="00AE25B2"/>
    <w:rsid w:val="00AF6684"/>
    <w:rsid w:val="00B013F9"/>
    <w:rsid w:val="00B06D3E"/>
    <w:rsid w:val="00B14351"/>
    <w:rsid w:val="00B320EE"/>
    <w:rsid w:val="00B36DBE"/>
    <w:rsid w:val="00B371E8"/>
    <w:rsid w:val="00B507A7"/>
    <w:rsid w:val="00B660DF"/>
    <w:rsid w:val="00B75C44"/>
    <w:rsid w:val="00B97359"/>
    <w:rsid w:val="00BB79A4"/>
    <w:rsid w:val="00BC1941"/>
    <w:rsid w:val="00BD3F75"/>
    <w:rsid w:val="00BE7D17"/>
    <w:rsid w:val="00BF063F"/>
    <w:rsid w:val="00C16443"/>
    <w:rsid w:val="00C1684A"/>
    <w:rsid w:val="00C34B73"/>
    <w:rsid w:val="00C45B2C"/>
    <w:rsid w:val="00C522E2"/>
    <w:rsid w:val="00C543F1"/>
    <w:rsid w:val="00C56565"/>
    <w:rsid w:val="00C61D34"/>
    <w:rsid w:val="00C716A7"/>
    <w:rsid w:val="00C7479A"/>
    <w:rsid w:val="00C76560"/>
    <w:rsid w:val="00C969CA"/>
    <w:rsid w:val="00C97C3E"/>
    <w:rsid w:val="00CA656B"/>
    <w:rsid w:val="00CA6E9E"/>
    <w:rsid w:val="00CB04CC"/>
    <w:rsid w:val="00CD2531"/>
    <w:rsid w:val="00CF5D83"/>
    <w:rsid w:val="00D064A6"/>
    <w:rsid w:val="00D12C53"/>
    <w:rsid w:val="00D1357E"/>
    <w:rsid w:val="00D14873"/>
    <w:rsid w:val="00D219B6"/>
    <w:rsid w:val="00D25A68"/>
    <w:rsid w:val="00D46454"/>
    <w:rsid w:val="00D50A33"/>
    <w:rsid w:val="00D71E2E"/>
    <w:rsid w:val="00D80A6E"/>
    <w:rsid w:val="00D837FA"/>
    <w:rsid w:val="00D95C61"/>
    <w:rsid w:val="00D97E02"/>
    <w:rsid w:val="00DA015D"/>
    <w:rsid w:val="00DA591F"/>
    <w:rsid w:val="00DB09CC"/>
    <w:rsid w:val="00DB2DD9"/>
    <w:rsid w:val="00DC3C89"/>
    <w:rsid w:val="00DC5F6F"/>
    <w:rsid w:val="00DC7DCB"/>
    <w:rsid w:val="00DD6C4B"/>
    <w:rsid w:val="00DE47BE"/>
    <w:rsid w:val="00DF1CF9"/>
    <w:rsid w:val="00DF5ABE"/>
    <w:rsid w:val="00DF6B4E"/>
    <w:rsid w:val="00E0167B"/>
    <w:rsid w:val="00E02910"/>
    <w:rsid w:val="00E02D80"/>
    <w:rsid w:val="00E13F82"/>
    <w:rsid w:val="00E17D16"/>
    <w:rsid w:val="00E24818"/>
    <w:rsid w:val="00E34F2B"/>
    <w:rsid w:val="00E40D4F"/>
    <w:rsid w:val="00E414D9"/>
    <w:rsid w:val="00E45717"/>
    <w:rsid w:val="00E54E54"/>
    <w:rsid w:val="00E57F4B"/>
    <w:rsid w:val="00E664C5"/>
    <w:rsid w:val="00E74624"/>
    <w:rsid w:val="00E74D4A"/>
    <w:rsid w:val="00E75470"/>
    <w:rsid w:val="00E9014A"/>
    <w:rsid w:val="00EA03A2"/>
    <w:rsid w:val="00EE0340"/>
    <w:rsid w:val="00EE248E"/>
    <w:rsid w:val="00EF00F7"/>
    <w:rsid w:val="00EF2AD7"/>
    <w:rsid w:val="00EF7A61"/>
    <w:rsid w:val="00F01402"/>
    <w:rsid w:val="00F01CB1"/>
    <w:rsid w:val="00F22742"/>
    <w:rsid w:val="00F31E53"/>
    <w:rsid w:val="00F32974"/>
    <w:rsid w:val="00F6199F"/>
    <w:rsid w:val="00F83A83"/>
    <w:rsid w:val="00F84AA7"/>
    <w:rsid w:val="00F91126"/>
    <w:rsid w:val="00FA677D"/>
    <w:rsid w:val="00FA770E"/>
    <w:rsid w:val="00FC2C15"/>
    <w:rsid w:val="00FC30F5"/>
    <w:rsid w:val="00FC7BAB"/>
    <w:rsid w:val="00FD36F4"/>
    <w:rsid w:val="00FD3FBF"/>
    <w:rsid w:val="00FD7C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D07DF4"/>
  <w15:chartTrackingRefBased/>
  <w15:docId w15:val="{189BBDDD-8350-4CE2-BC25-A0BA44F66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A5B79"/>
    <w:pPr>
      <w:keepNext/>
      <w:keepLines/>
      <w:numPr>
        <w:numId w:val="29"/>
      </w:numPr>
      <w:spacing w:before="340" w:after="330" w:line="578" w:lineRule="auto"/>
      <w:outlineLvl w:val="0"/>
    </w:pPr>
    <w:rPr>
      <w:b/>
      <w:bCs/>
      <w:kern w:val="44"/>
      <w:sz w:val="44"/>
      <w:szCs w:val="44"/>
    </w:rPr>
  </w:style>
  <w:style w:type="paragraph" w:styleId="2">
    <w:name w:val="heading 2"/>
    <w:basedOn w:val="a"/>
    <w:link w:val="20"/>
    <w:uiPriority w:val="9"/>
    <w:qFormat/>
    <w:rsid w:val="00CA656B"/>
    <w:pPr>
      <w:widowControl/>
      <w:numPr>
        <w:ilvl w:val="1"/>
        <w:numId w:val="29"/>
      </w:numPr>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CA656B"/>
    <w:pPr>
      <w:widowControl/>
      <w:numPr>
        <w:ilvl w:val="2"/>
        <w:numId w:val="29"/>
      </w:numPr>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E02910"/>
    <w:pPr>
      <w:keepNext/>
      <w:keepLines/>
      <w:numPr>
        <w:ilvl w:val="3"/>
        <w:numId w:val="2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02910"/>
    <w:pPr>
      <w:keepNext/>
      <w:keepLines/>
      <w:numPr>
        <w:ilvl w:val="4"/>
        <w:numId w:val="29"/>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8A5B79"/>
    <w:pPr>
      <w:keepNext/>
      <w:keepLines/>
      <w:numPr>
        <w:ilvl w:val="5"/>
        <w:numId w:val="29"/>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02910"/>
    <w:pPr>
      <w:keepNext/>
      <w:keepLines/>
      <w:numPr>
        <w:ilvl w:val="6"/>
        <w:numId w:val="29"/>
      </w:numPr>
      <w:spacing w:before="240" w:after="64" w:line="320" w:lineRule="auto"/>
      <w:outlineLvl w:val="6"/>
    </w:pPr>
    <w:rPr>
      <w:b/>
      <w:bCs/>
      <w:sz w:val="24"/>
      <w:szCs w:val="24"/>
    </w:rPr>
  </w:style>
  <w:style w:type="paragraph" w:styleId="8">
    <w:name w:val="heading 8"/>
    <w:basedOn w:val="a"/>
    <w:next w:val="a"/>
    <w:link w:val="80"/>
    <w:uiPriority w:val="9"/>
    <w:unhideWhenUsed/>
    <w:qFormat/>
    <w:rsid w:val="00E02910"/>
    <w:pPr>
      <w:keepNext/>
      <w:keepLines/>
      <w:numPr>
        <w:ilvl w:val="7"/>
        <w:numId w:val="29"/>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E02910"/>
    <w:pPr>
      <w:keepNext/>
      <w:keepLines/>
      <w:numPr>
        <w:ilvl w:val="8"/>
        <w:numId w:val="29"/>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A5B79"/>
    <w:rPr>
      <w:b/>
      <w:bCs/>
      <w:kern w:val="44"/>
      <w:sz w:val="44"/>
      <w:szCs w:val="44"/>
    </w:rPr>
  </w:style>
  <w:style w:type="character" w:customStyle="1" w:styleId="20">
    <w:name w:val="标题 2 字符"/>
    <w:basedOn w:val="a0"/>
    <w:link w:val="2"/>
    <w:uiPriority w:val="9"/>
    <w:rsid w:val="00CA656B"/>
    <w:rPr>
      <w:rFonts w:ascii="宋体" w:eastAsia="宋体" w:hAnsi="宋体" w:cs="宋体"/>
      <w:b/>
      <w:bCs/>
      <w:kern w:val="0"/>
      <w:sz w:val="36"/>
      <w:szCs w:val="36"/>
    </w:rPr>
  </w:style>
  <w:style w:type="character" w:customStyle="1" w:styleId="30">
    <w:name w:val="标题 3 字符"/>
    <w:basedOn w:val="a0"/>
    <w:link w:val="3"/>
    <w:uiPriority w:val="9"/>
    <w:rsid w:val="00CA656B"/>
    <w:rPr>
      <w:rFonts w:ascii="宋体" w:eastAsia="宋体" w:hAnsi="宋体" w:cs="宋体"/>
      <w:b/>
      <w:bCs/>
      <w:kern w:val="0"/>
      <w:sz w:val="27"/>
      <w:szCs w:val="27"/>
    </w:rPr>
  </w:style>
  <w:style w:type="character" w:customStyle="1" w:styleId="40">
    <w:name w:val="标题 4 字符"/>
    <w:basedOn w:val="a0"/>
    <w:link w:val="4"/>
    <w:uiPriority w:val="9"/>
    <w:rsid w:val="00E0291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02910"/>
    <w:rPr>
      <w:b/>
      <w:bCs/>
      <w:sz w:val="28"/>
      <w:szCs w:val="28"/>
    </w:rPr>
  </w:style>
  <w:style w:type="character" w:customStyle="1" w:styleId="60">
    <w:name w:val="标题 6 字符"/>
    <w:basedOn w:val="a0"/>
    <w:link w:val="6"/>
    <w:uiPriority w:val="9"/>
    <w:rsid w:val="008A5B79"/>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02910"/>
    <w:rPr>
      <w:b/>
      <w:bCs/>
      <w:sz w:val="24"/>
      <w:szCs w:val="24"/>
    </w:rPr>
  </w:style>
  <w:style w:type="character" w:customStyle="1" w:styleId="80">
    <w:name w:val="标题 8 字符"/>
    <w:basedOn w:val="a0"/>
    <w:link w:val="8"/>
    <w:uiPriority w:val="9"/>
    <w:rsid w:val="00E02910"/>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E02910"/>
    <w:rPr>
      <w:rFonts w:asciiTheme="majorHAnsi" w:eastAsiaTheme="majorEastAsia" w:hAnsiTheme="majorHAnsi" w:cstheme="majorBidi"/>
      <w:szCs w:val="21"/>
    </w:rPr>
  </w:style>
  <w:style w:type="paragraph" w:styleId="a3">
    <w:name w:val="Normal (Web)"/>
    <w:basedOn w:val="a"/>
    <w:uiPriority w:val="99"/>
    <w:unhideWhenUsed/>
    <w:rsid w:val="00CA656B"/>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CA656B"/>
    <w:rPr>
      <w:color w:val="0000FF"/>
      <w:u w:val="single"/>
    </w:rPr>
  </w:style>
  <w:style w:type="paragraph" w:styleId="HTML">
    <w:name w:val="HTML Preformatted"/>
    <w:basedOn w:val="a"/>
    <w:link w:val="HTML0"/>
    <w:uiPriority w:val="99"/>
    <w:unhideWhenUsed/>
    <w:rsid w:val="00CA6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A656B"/>
    <w:rPr>
      <w:rFonts w:ascii="宋体" w:eastAsia="宋体" w:hAnsi="宋体" w:cs="宋体"/>
      <w:kern w:val="0"/>
      <w:sz w:val="24"/>
      <w:szCs w:val="24"/>
    </w:rPr>
  </w:style>
  <w:style w:type="character" w:styleId="HTML1">
    <w:name w:val="HTML Code"/>
    <w:basedOn w:val="a0"/>
    <w:uiPriority w:val="99"/>
    <w:semiHidden/>
    <w:unhideWhenUsed/>
    <w:rsid w:val="00CA656B"/>
    <w:rPr>
      <w:rFonts w:ascii="宋体" w:eastAsia="宋体" w:hAnsi="宋体" w:cs="宋体"/>
      <w:sz w:val="24"/>
      <w:szCs w:val="24"/>
    </w:rPr>
  </w:style>
  <w:style w:type="character" w:styleId="a5">
    <w:name w:val="Emphasis"/>
    <w:basedOn w:val="a0"/>
    <w:uiPriority w:val="20"/>
    <w:qFormat/>
    <w:rsid w:val="00CA656B"/>
    <w:rPr>
      <w:i/>
      <w:iCs/>
    </w:rPr>
  </w:style>
  <w:style w:type="character" w:customStyle="1" w:styleId="hljs-attribute">
    <w:name w:val="hljs-attribute"/>
    <w:basedOn w:val="a0"/>
    <w:rsid w:val="00CA656B"/>
  </w:style>
  <w:style w:type="character" w:customStyle="1" w:styleId="hljs-string">
    <w:name w:val="hljs-string"/>
    <w:basedOn w:val="a0"/>
    <w:rsid w:val="00CA656B"/>
  </w:style>
  <w:style w:type="character" w:customStyle="1" w:styleId="undefined">
    <w:name w:val="undefined"/>
    <w:basedOn w:val="a0"/>
    <w:rsid w:val="00CA656B"/>
  </w:style>
  <w:style w:type="character" w:customStyle="1" w:styleId="hljs-preprocessor">
    <w:name w:val="hljs-preprocessor"/>
    <w:basedOn w:val="a0"/>
    <w:rsid w:val="00CA656B"/>
  </w:style>
  <w:style w:type="character" w:customStyle="1" w:styleId="hljs-tag">
    <w:name w:val="hljs-tag"/>
    <w:basedOn w:val="a0"/>
    <w:rsid w:val="008A5B79"/>
  </w:style>
  <w:style w:type="character" w:customStyle="1" w:styleId="hljs-title">
    <w:name w:val="hljs-title"/>
    <w:basedOn w:val="a0"/>
    <w:rsid w:val="008A5B79"/>
  </w:style>
  <w:style w:type="character" w:customStyle="1" w:styleId="hljs-value">
    <w:name w:val="hljs-value"/>
    <w:basedOn w:val="a0"/>
    <w:rsid w:val="008A5B79"/>
  </w:style>
  <w:style w:type="character" w:styleId="a6">
    <w:name w:val="Strong"/>
    <w:basedOn w:val="a0"/>
    <w:uiPriority w:val="22"/>
    <w:qFormat/>
    <w:rsid w:val="008A5B79"/>
    <w:rPr>
      <w:b/>
      <w:bCs/>
    </w:rPr>
  </w:style>
  <w:style w:type="character" w:customStyle="1" w:styleId="hljs-keyword">
    <w:name w:val="hljs-keyword"/>
    <w:basedOn w:val="a0"/>
    <w:rsid w:val="008A5B79"/>
  </w:style>
  <w:style w:type="character" w:customStyle="1" w:styleId="hljs-comment">
    <w:name w:val="hljs-comment"/>
    <w:basedOn w:val="a0"/>
    <w:rsid w:val="008A5B79"/>
  </w:style>
  <w:style w:type="character" w:customStyle="1" w:styleId="hljs-builtin">
    <w:name w:val="hljs-built_in"/>
    <w:basedOn w:val="a0"/>
    <w:rsid w:val="008A5B79"/>
  </w:style>
  <w:style w:type="character" w:customStyle="1" w:styleId="hljs-number">
    <w:name w:val="hljs-number"/>
    <w:basedOn w:val="a0"/>
    <w:rsid w:val="008A5B79"/>
  </w:style>
  <w:style w:type="character" w:customStyle="1" w:styleId="hljs-operator">
    <w:name w:val="hljs-operator"/>
    <w:basedOn w:val="a0"/>
    <w:rsid w:val="008A5B79"/>
  </w:style>
  <w:style w:type="character" w:customStyle="1" w:styleId="markdown">
    <w:name w:val="markdown"/>
    <w:basedOn w:val="a0"/>
    <w:rsid w:val="008A5B79"/>
  </w:style>
  <w:style w:type="character" w:customStyle="1" w:styleId="hljs-linklabel">
    <w:name w:val="hljs-link_label"/>
    <w:basedOn w:val="a0"/>
    <w:rsid w:val="008A5B79"/>
  </w:style>
  <w:style w:type="character" w:customStyle="1" w:styleId="hljs-linkurl">
    <w:name w:val="hljs-link_url"/>
    <w:basedOn w:val="a0"/>
    <w:rsid w:val="008A5B79"/>
  </w:style>
  <w:style w:type="character" w:customStyle="1" w:styleId="hljs-constant">
    <w:name w:val="hljs-constant"/>
    <w:basedOn w:val="a0"/>
    <w:rsid w:val="008A5B79"/>
  </w:style>
  <w:style w:type="character" w:customStyle="1" w:styleId="hljs-symbol">
    <w:name w:val="hljs-symbol"/>
    <w:basedOn w:val="a0"/>
    <w:rsid w:val="008A5B79"/>
  </w:style>
  <w:style w:type="character" w:customStyle="1" w:styleId="hljs-subst">
    <w:name w:val="hljs-subst"/>
    <w:basedOn w:val="a0"/>
    <w:rsid w:val="006A3CF9"/>
  </w:style>
  <w:style w:type="character" w:customStyle="1" w:styleId="hljs-literal">
    <w:name w:val="hljs-literal"/>
    <w:basedOn w:val="a0"/>
    <w:rsid w:val="006A3CF9"/>
  </w:style>
  <w:style w:type="character" w:customStyle="1" w:styleId="ruby">
    <w:name w:val="ruby"/>
    <w:basedOn w:val="a0"/>
    <w:rsid w:val="007A13B5"/>
  </w:style>
  <w:style w:type="character" w:customStyle="1" w:styleId="hljs-regexp">
    <w:name w:val="hljs-regexp"/>
    <w:basedOn w:val="a0"/>
    <w:rsid w:val="007A13B5"/>
  </w:style>
  <w:style w:type="paragraph" w:styleId="TOC">
    <w:name w:val="TOC Heading"/>
    <w:basedOn w:val="1"/>
    <w:next w:val="a"/>
    <w:uiPriority w:val="39"/>
    <w:unhideWhenUsed/>
    <w:qFormat/>
    <w:rsid w:val="00D1357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1357E"/>
  </w:style>
  <w:style w:type="paragraph" w:styleId="TOC3">
    <w:name w:val="toc 3"/>
    <w:basedOn w:val="a"/>
    <w:next w:val="a"/>
    <w:autoRedefine/>
    <w:uiPriority w:val="39"/>
    <w:unhideWhenUsed/>
    <w:rsid w:val="00D1357E"/>
    <w:pPr>
      <w:ind w:leftChars="400" w:left="840"/>
    </w:pPr>
  </w:style>
  <w:style w:type="paragraph" w:styleId="TOC2">
    <w:name w:val="toc 2"/>
    <w:basedOn w:val="a"/>
    <w:next w:val="a"/>
    <w:autoRedefine/>
    <w:uiPriority w:val="39"/>
    <w:unhideWhenUsed/>
    <w:rsid w:val="00D1357E"/>
    <w:pPr>
      <w:ind w:leftChars="200" w:left="420"/>
    </w:pPr>
  </w:style>
  <w:style w:type="character" w:customStyle="1" w:styleId="hljs-meta">
    <w:name w:val="hljs-meta"/>
    <w:basedOn w:val="a0"/>
    <w:rsid w:val="006D69E9"/>
  </w:style>
  <w:style w:type="character" w:customStyle="1" w:styleId="hljs-name">
    <w:name w:val="hljs-name"/>
    <w:basedOn w:val="a0"/>
    <w:rsid w:val="006D69E9"/>
  </w:style>
  <w:style w:type="character" w:customStyle="1" w:styleId="hljs-attr">
    <w:name w:val="hljs-attr"/>
    <w:basedOn w:val="a0"/>
    <w:rsid w:val="006D69E9"/>
  </w:style>
  <w:style w:type="character" w:customStyle="1" w:styleId="hljs-params">
    <w:name w:val="hljs-params"/>
    <w:basedOn w:val="a0"/>
    <w:rsid w:val="006D69E9"/>
  </w:style>
  <w:style w:type="character" w:customStyle="1" w:styleId="hljs-function">
    <w:name w:val="hljs-function"/>
    <w:basedOn w:val="a0"/>
    <w:rsid w:val="006D69E9"/>
  </w:style>
  <w:style w:type="character" w:customStyle="1" w:styleId="token">
    <w:name w:val="token"/>
    <w:basedOn w:val="a0"/>
    <w:rsid w:val="006D69E9"/>
  </w:style>
  <w:style w:type="paragraph" w:styleId="a7">
    <w:name w:val="header"/>
    <w:basedOn w:val="a"/>
    <w:link w:val="a8"/>
    <w:uiPriority w:val="99"/>
    <w:unhideWhenUsed/>
    <w:rsid w:val="006D69E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D69E9"/>
    <w:rPr>
      <w:sz w:val="18"/>
      <w:szCs w:val="18"/>
    </w:rPr>
  </w:style>
  <w:style w:type="paragraph" w:styleId="a9">
    <w:name w:val="footer"/>
    <w:basedOn w:val="a"/>
    <w:link w:val="aa"/>
    <w:uiPriority w:val="99"/>
    <w:unhideWhenUsed/>
    <w:rsid w:val="006D69E9"/>
    <w:pPr>
      <w:tabs>
        <w:tab w:val="center" w:pos="4153"/>
        <w:tab w:val="right" w:pos="8306"/>
      </w:tabs>
      <w:snapToGrid w:val="0"/>
      <w:jc w:val="left"/>
    </w:pPr>
    <w:rPr>
      <w:sz w:val="18"/>
      <w:szCs w:val="18"/>
    </w:rPr>
  </w:style>
  <w:style w:type="character" w:customStyle="1" w:styleId="aa">
    <w:name w:val="页脚 字符"/>
    <w:basedOn w:val="a0"/>
    <w:link w:val="a9"/>
    <w:uiPriority w:val="99"/>
    <w:rsid w:val="006D69E9"/>
    <w:rPr>
      <w:sz w:val="18"/>
      <w:szCs w:val="18"/>
    </w:rPr>
  </w:style>
  <w:style w:type="paragraph" w:customStyle="1" w:styleId="msonormal0">
    <w:name w:val="msonormal"/>
    <w:basedOn w:val="a"/>
    <w:rsid w:val="006D69E9"/>
    <w:pPr>
      <w:widowControl/>
      <w:spacing w:before="100" w:beforeAutospacing="1" w:after="100" w:afterAutospacing="1"/>
      <w:jc w:val="left"/>
    </w:pPr>
    <w:rPr>
      <w:rFonts w:ascii="宋体" w:eastAsia="宋体" w:hAnsi="宋体" w:cs="宋体"/>
      <w:kern w:val="0"/>
      <w:sz w:val="24"/>
      <w:szCs w:val="24"/>
    </w:rPr>
  </w:style>
  <w:style w:type="character" w:styleId="ab">
    <w:name w:val="FollowedHyperlink"/>
    <w:basedOn w:val="a0"/>
    <w:uiPriority w:val="99"/>
    <w:semiHidden/>
    <w:unhideWhenUsed/>
    <w:rsid w:val="006D69E9"/>
    <w:rPr>
      <w:color w:val="800080"/>
      <w:u w:val="single"/>
    </w:rPr>
  </w:style>
  <w:style w:type="character" w:styleId="ac">
    <w:name w:val="Unresolved Mention"/>
    <w:basedOn w:val="a0"/>
    <w:uiPriority w:val="99"/>
    <w:semiHidden/>
    <w:unhideWhenUsed/>
    <w:rsid w:val="006D69E9"/>
    <w:rPr>
      <w:color w:val="605E5C"/>
      <w:shd w:val="clear" w:color="auto" w:fill="E1DFDD"/>
    </w:rPr>
  </w:style>
  <w:style w:type="paragraph" w:styleId="TOC4">
    <w:name w:val="toc 4"/>
    <w:basedOn w:val="a"/>
    <w:next w:val="a"/>
    <w:autoRedefine/>
    <w:uiPriority w:val="39"/>
    <w:unhideWhenUsed/>
    <w:rsid w:val="002826F0"/>
    <w:pPr>
      <w:ind w:leftChars="600" w:left="1260"/>
    </w:pPr>
  </w:style>
  <w:style w:type="paragraph" w:styleId="TOC5">
    <w:name w:val="toc 5"/>
    <w:basedOn w:val="a"/>
    <w:next w:val="a"/>
    <w:autoRedefine/>
    <w:uiPriority w:val="39"/>
    <w:unhideWhenUsed/>
    <w:rsid w:val="002826F0"/>
    <w:pPr>
      <w:ind w:leftChars="800" w:left="1680"/>
    </w:pPr>
  </w:style>
  <w:style w:type="paragraph" w:styleId="TOC6">
    <w:name w:val="toc 6"/>
    <w:basedOn w:val="a"/>
    <w:next w:val="a"/>
    <w:autoRedefine/>
    <w:uiPriority w:val="39"/>
    <w:unhideWhenUsed/>
    <w:rsid w:val="002826F0"/>
    <w:pPr>
      <w:ind w:leftChars="1000" w:left="2100"/>
    </w:pPr>
  </w:style>
  <w:style w:type="table" w:styleId="ad">
    <w:name w:val="Table Grid"/>
    <w:basedOn w:val="a1"/>
    <w:uiPriority w:val="39"/>
    <w:rsid w:val="00FD36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457FFD"/>
    <w:pPr>
      <w:ind w:firstLineChars="200" w:firstLine="420"/>
    </w:pPr>
  </w:style>
  <w:style w:type="character" w:customStyle="1" w:styleId="pre">
    <w:name w:val="pre"/>
    <w:basedOn w:val="a0"/>
    <w:rsid w:val="003B12B8"/>
  </w:style>
  <w:style w:type="paragraph" w:styleId="TOC7">
    <w:name w:val="toc 7"/>
    <w:basedOn w:val="a"/>
    <w:next w:val="a"/>
    <w:autoRedefine/>
    <w:uiPriority w:val="39"/>
    <w:unhideWhenUsed/>
    <w:rsid w:val="00365070"/>
    <w:pPr>
      <w:ind w:leftChars="1200" w:left="2520"/>
    </w:pPr>
  </w:style>
  <w:style w:type="paragraph" w:styleId="TOC8">
    <w:name w:val="toc 8"/>
    <w:basedOn w:val="a"/>
    <w:next w:val="a"/>
    <w:autoRedefine/>
    <w:uiPriority w:val="39"/>
    <w:unhideWhenUsed/>
    <w:rsid w:val="00365070"/>
    <w:pPr>
      <w:ind w:leftChars="1400" w:left="2940"/>
    </w:pPr>
  </w:style>
  <w:style w:type="paragraph" w:styleId="TOC9">
    <w:name w:val="toc 9"/>
    <w:basedOn w:val="a"/>
    <w:next w:val="a"/>
    <w:autoRedefine/>
    <w:uiPriority w:val="39"/>
    <w:unhideWhenUsed/>
    <w:rsid w:val="00365070"/>
    <w:pPr>
      <w:ind w:leftChars="1600" w:left="3360"/>
    </w:pPr>
  </w:style>
  <w:style w:type="character" w:customStyle="1" w:styleId="bash">
    <w:name w:val="bash"/>
    <w:basedOn w:val="a0"/>
    <w:rsid w:val="00A574F9"/>
  </w:style>
  <w:style w:type="character" w:customStyle="1" w:styleId="hljs-variable">
    <w:name w:val="hljs-variable"/>
    <w:basedOn w:val="a0"/>
    <w:rsid w:val="00A574F9"/>
  </w:style>
  <w:style w:type="character" w:customStyle="1" w:styleId="hljs-bullet">
    <w:name w:val="hljs-bullet"/>
    <w:basedOn w:val="a0"/>
    <w:rsid w:val="00A574F9"/>
  </w:style>
  <w:style w:type="character" w:customStyle="1" w:styleId="xml">
    <w:name w:val="xml"/>
    <w:basedOn w:val="a0"/>
    <w:rsid w:val="00A574F9"/>
  </w:style>
  <w:style w:type="character" w:customStyle="1" w:styleId="line">
    <w:name w:val="line"/>
    <w:basedOn w:val="a0"/>
    <w:rsid w:val="00A574F9"/>
  </w:style>
  <w:style w:type="character" w:customStyle="1" w:styleId="attr">
    <w:name w:val="attr"/>
    <w:basedOn w:val="a0"/>
    <w:rsid w:val="00A574F9"/>
  </w:style>
  <w:style w:type="character" w:customStyle="1" w:styleId="string">
    <w:name w:val="string"/>
    <w:basedOn w:val="a0"/>
    <w:rsid w:val="00A574F9"/>
  </w:style>
  <w:style w:type="character" w:customStyle="1" w:styleId="comment">
    <w:name w:val="comment"/>
    <w:basedOn w:val="a0"/>
    <w:rsid w:val="00A574F9"/>
  </w:style>
  <w:style w:type="character" w:customStyle="1" w:styleId="label">
    <w:name w:val="label"/>
    <w:basedOn w:val="a0"/>
    <w:rsid w:val="00A574F9"/>
  </w:style>
  <w:style w:type="paragraph" w:customStyle="1" w:styleId="active">
    <w:name w:val="active"/>
    <w:basedOn w:val="a"/>
    <w:rsid w:val="00A574F9"/>
    <w:pPr>
      <w:widowControl/>
      <w:spacing w:before="100" w:beforeAutospacing="1" w:after="100" w:afterAutospacing="1"/>
      <w:jc w:val="left"/>
    </w:pPr>
    <w:rPr>
      <w:rFonts w:ascii="宋体" w:eastAsia="宋体" w:hAnsi="宋体" w:cs="宋体"/>
      <w:kern w:val="0"/>
      <w:sz w:val="24"/>
      <w:szCs w:val="24"/>
    </w:rPr>
  </w:style>
  <w:style w:type="paragraph" w:customStyle="1" w:styleId="bs-callout">
    <w:name w:val="bs-callout"/>
    <w:basedOn w:val="a"/>
    <w:rsid w:val="00A574F9"/>
    <w:pPr>
      <w:widowControl/>
      <w:spacing w:before="100" w:beforeAutospacing="1" w:after="100" w:afterAutospacing="1"/>
      <w:jc w:val="left"/>
    </w:pPr>
    <w:rPr>
      <w:rFonts w:ascii="宋体" w:eastAsia="宋体" w:hAnsi="宋体" w:cs="宋体"/>
      <w:kern w:val="0"/>
      <w:sz w:val="24"/>
      <w:szCs w:val="24"/>
    </w:rPr>
  </w:style>
  <w:style w:type="character" w:customStyle="1" w:styleId="hljs-section">
    <w:name w:val="hljs-section"/>
    <w:basedOn w:val="a0"/>
    <w:rsid w:val="00A574F9"/>
  </w:style>
  <w:style w:type="character" w:customStyle="1" w:styleId="hljs-template-tag">
    <w:name w:val="hljs-template-tag"/>
    <w:basedOn w:val="a0"/>
    <w:rsid w:val="00A574F9"/>
  </w:style>
  <w:style w:type="character" w:customStyle="1" w:styleId="pl-c1">
    <w:name w:val="pl-c1"/>
    <w:basedOn w:val="a0"/>
    <w:rsid w:val="00A574F9"/>
  </w:style>
  <w:style w:type="character" w:customStyle="1" w:styleId="copy-code-btn">
    <w:name w:val="copy-code-btn"/>
    <w:basedOn w:val="a0"/>
    <w:rsid w:val="00A574F9"/>
  </w:style>
  <w:style w:type="character" w:customStyle="1" w:styleId="hljs-deletion">
    <w:name w:val="hljs-deletion"/>
    <w:basedOn w:val="a0"/>
    <w:rsid w:val="00A574F9"/>
  </w:style>
  <w:style w:type="character" w:customStyle="1" w:styleId="hljs-addition">
    <w:name w:val="hljs-addition"/>
    <w:basedOn w:val="a0"/>
    <w:rsid w:val="00A574F9"/>
  </w:style>
  <w:style w:type="character" w:customStyle="1" w:styleId="level-item">
    <w:name w:val="level-item"/>
    <w:basedOn w:val="a0"/>
    <w:rsid w:val="00A574F9"/>
  </w:style>
  <w:style w:type="character" w:customStyle="1" w:styleId="pl-c">
    <w:name w:val="pl-c"/>
    <w:basedOn w:val="a0"/>
    <w:rsid w:val="00A574F9"/>
  </w:style>
  <w:style w:type="character" w:customStyle="1" w:styleId="pl-ent">
    <w:name w:val="pl-ent"/>
    <w:basedOn w:val="a0"/>
    <w:rsid w:val="00A574F9"/>
  </w:style>
  <w:style w:type="character" w:customStyle="1" w:styleId="pl-s">
    <w:name w:val="pl-s"/>
    <w:basedOn w:val="a0"/>
    <w:rsid w:val="00A574F9"/>
  </w:style>
  <w:style w:type="character" w:customStyle="1" w:styleId="builtin">
    <w:name w:val="built_in"/>
    <w:basedOn w:val="a0"/>
    <w:rsid w:val="00A574F9"/>
  </w:style>
  <w:style w:type="character" w:customStyle="1" w:styleId="literal">
    <w:name w:val="literal"/>
    <w:basedOn w:val="a0"/>
    <w:rsid w:val="00A574F9"/>
  </w:style>
  <w:style w:type="character" w:customStyle="1" w:styleId="bullet">
    <w:name w:val="bullet"/>
    <w:basedOn w:val="a0"/>
    <w:rsid w:val="00A574F9"/>
  </w:style>
  <w:style w:type="character" w:customStyle="1" w:styleId="meta">
    <w:name w:val="meta"/>
    <w:basedOn w:val="a0"/>
    <w:rsid w:val="00A574F9"/>
  </w:style>
  <w:style w:type="character" w:customStyle="1" w:styleId="number">
    <w:name w:val="number"/>
    <w:basedOn w:val="a0"/>
    <w:rsid w:val="00A574F9"/>
  </w:style>
  <w:style w:type="character" w:styleId="HTML2">
    <w:name w:val="HTML Cite"/>
    <w:basedOn w:val="a0"/>
    <w:uiPriority w:val="99"/>
    <w:semiHidden/>
    <w:unhideWhenUsed/>
    <w:rsid w:val="00A574F9"/>
    <w:rPr>
      <w:i/>
      <w:iCs/>
    </w:rPr>
  </w:style>
  <w:style w:type="character" w:customStyle="1" w:styleId="meta-keyword">
    <w:name w:val="meta-keyword"/>
    <w:basedOn w:val="a0"/>
    <w:rsid w:val="00A574F9"/>
  </w:style>
  <w:style w:type="character" w:customStyle="1" w:styleId="tag">
    <w:name w:val="tag"/>
    <w:basedOn w:val="a0"/>
    <w:rsid w:val="00A574F9"/>
  </w:style>
  <w:style w:type="character" w:customStyle="1" w:styleId="name">
    <w:name w:val="name"/>
    <w:basedOn w:val="a0"/>
    <w:rsid w:val="00A574F9"/>
  </w:style>
  <w:style w:type="character" w:customStyle="1" w:styleId="function">
    <w:name w:val="function"/>
    <w:basedOn w:val="a0"/>
    <w:rsid w:val="00A574F9"/>
  </w:style>
  <w:style w:type="character" w:customStyle="1" w:styleId="keyword">
    <w:name w:val="keyword"/>
    <w:basedOn w:val="a0"/>
    <w:rsid w:val="00A574F9"/>
  </w:style>
  <w:style w:type="character" w:customStyle="1" w:styleId="params">
    <w:name w:val="params"/>
    <w:basedOn w:val="a0"/>
    <w:rsid w:val="00A574F9"/>
  </w:style>
  <w:style w:type="character" w:customStyle="1" w:styleId="symbol">
    <w:name w:val="symbol"/>
    <w:basedOn w:val="a0"/>
    <w:rsid w:val="00A574F9"/>
  </w:style>
  <w:style w:type="character" w:customStyle="1" w:styleId="n">
    <w:name w:val="n"/>
    <w:basedOn w:val="a0"/>
    <w:rsid w:val="00911F1E"/>
  </w:style>
  <w:style w:type="character" w:customStyle="1" w:styleId="o">
    <w:name w:val="o"/>
    <w:basedOn w:val="a0"/>
    <w:rsid w:val="00911F1E"/>
  </w:style>
  <w:style w:type="character" w:customStyle="1" w:styleId="p">
    <w:name w:val="p"/>
    <w:basedOn w:val="a0"/>
    <w:rsid w:val="00911F1E"/>
  </w:style>
  <w:style w:type="character" w:customStyle="1" w:styleId="s1">
    <w:name w:val="s1"/>
    <w:basedOn w:val="a0"/>
    <w:rsid w:val="00911F1E"/>
  </w:style>
  <w:style w:type="character" w:customStyle="1" w:styleId="cp">
    <w:name w:val="cp"/>
    <w:basedOn w:val="a0"/>
    <w:rsid w:val="00911F1E"/>
  </w:style>
  <w:style w:type="character" w:customStyle="1" w:styleId="k">
    <w:name w:val="k"/>
    <w:basedOn w:val="a0"/>
    <w:rsid w:val="00911F1E"/>
  </w:style>
  <w:style w:type="character" w:customStyle="1" w:styleId="nv">
    <w:name w:val="nv"/>
    <w:basedOn w:val="a0"/>
    <w:rsid w:val="00911F1E"/>
  </w:style>
  <w:style w:type="character" w:customStyle="1" w:styleId="nt">
    <w:name w:val="nt"/>
    <w:basedOn w:val="a0"/>
    <w:rsid w:val="00911F1E"/>
  </w:style>
  <w:style w:type="character" w:customStyle="1" w:styleId="pln">
    <w:name w:val="pln"/>
    <w:basedOn w:val="a0"/>
    <w:rsid w:val="00E74D4A"/>
  </w:style>
  <w:style w:type="character" w:customStyle="1" w:styleId="pun">
    <w:name w:val="pun"/>
    <w:basedOn w:val="a0"/>
    <w:rsid w:val="00E74D4A"/>
  </w:style>
  <w:style w:type="character" w:customStyle="1" w:styleId="kwd">
    <w:name w:val="kwd"/>
    <w:basedOn w:val="a0"/>
    <w:rsid w:val="00E74D4A"/>
  </w:style>
  <w:style w:type="character" w:customStyle="1" w:styleId="lit">
    <w:name w:val="lit"/>
    <w:basedOn w:val="a0"/>
    <w:rsid w:val="00E74D4A"/>
  </w:style>
  <w:style w:type="character" w:customStyle="1" w:styleId="com">
    <w:name w:val="com"/>
    <w:basedOn w:val="a0"/>
    <w:rsid w:val="00E74D4A"/>
  </w:style>
  <w:style w:type="character" w:customStyle="1" w:styleId="str">
    <w:name w:val="str"/>
    <w:basedOn w:val="a0"/>
    <w:rsid w:val="00E74D4A"/>
  </w:style>
  <w:style w:type="character" w:customStyle="1" w:styleId="mw-headline">
    <w:name w:val="mw-headline"/>
    <w:basedOn w:val="a0"/>
    <w:rsid w:val="00E74D4A"/>
  </w:style>
  <w:style w:type="character" w:customStyle="1" w:styleId="count">
    <w:name w:val="count"/>
    <w:basedOn w:val="a0"/>
    <w:rsid w:val="00E74D4A"/>
  </w:style>
  <w:style w:type="character" w:customStyle="1" w:styleId="typ">
    <w:name w:val="typ"/>
    <w:basedOn w:val="a0"/>
    <w:rsid w:val="00E74D4A"/>
  </w:style>
  <w:style w:type="character" w:customStyle="1" w:styleId="comt-author">
    <w:name w:val="comt-author"/>
    <w:basedOn w:val="a0"/>
    <w:rsid w:val="004A3DE7"/>
  </w:style>
  <w:style w:type="character" w:customStyle="1" w:styleId="marked">
    <w:name w:val="marked"/>
    <w:basedOn w:val="a0"/>
    <w:rsid w:val="004A3DE7"/>
  </w:style>
  <w:style w:type="paragraph" w:customStyle="1" w:styleId="has-text-centered">
    <w:name w:val="has-text-centered"/>
    <w:basedOn w:val="a"/>
    <w:rsid w:val="0088064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499925">
      <w:bodyDiv w:val="1"/>
      <w:marLeft w:val="0"/>
      <w:marRight w:val="0"/>
      <w:marTop w:val="0"/>
      <w:marBottom w:val="0"/>
      <w:divBdr>
        <w:top w:val="none" w:sz="0" w:space="0" w:color="auto"/>
        <w:left w:val="none" w:sz="0" w:space="0" w:color="auto"/>
        <w:bottom w:val="none" w:sz="0" w:space="0" w:color="auto"/>
        <w:right w:val="none" w:sz="0" w:space="0" w:color="auto"/>
      </w:divBdr>
    </w:div>
    <w:div w:id="97216263">
      <w:bodyDiv w:val="1"/>
      <w:marLeft w:val="0"/>
      <w:marRight w:val="0"/>
      <w:marTop w:val="0"/>
      <w:marBottom w:val="0"/>
      <w:divBdr>
        <w:top w:val="none" w:sz="0" w:space="0" w:color="auto"/>
        <w:left w:val="none" w:sz="0" w:space="0" w:color="auto"/>
        <w:bottom w:val="none" w:sz="0" w:space="0" w:color="auto"/>
        <w:right w:val="none" w:sz="0" w:space="0" w:color="auto"/>
      </w:divBdr>
    </w:div>
    <w:div w:id="151723972">
      <w:bodyDiv w:val="1"/>
      <w:marLeft w:val="0"/>
      <w:marRight w:val="0"/>
      <w:marTop w:val="0"/>
      <w:marBottom w:val="0"/>
      <w:divBdr>
        <w:top w:val="none" w:sz="0" w:space="0" w:color="auto"/>
        <w:left w:val="none" w:sz="0" w:space="0" w:color="auto"/>
        <w:bottom w:val="none" w:sz="0" w:space="0" w:color="auto"/>
        <w:right w:val="none" w:sz="0" w:space="0" w:color="auto"/>
      </w:divBdr>
      <w:divsChild>
        <w:div w:id="193350798">
          <w:marLeft w:val="0"/>
          <w:marRight w:val="0"/>
          <w:marTop w:val="0"/>
          <w:marBottom w:val="0"/>
          <w:divBdr>
            <w:top w:val="none" w:sz="0" w:space="0" w:color="auto"/>
            <w:left w:val="none" w:sz="0" w:space="0" w:color="auto"/>
            <w:bottom w:val="none" w:sz="0" w:space="0" w:color="auto"/>
            <w:right w:val="none" w:sz="0" w:space="0" w:color="auto"/>
          </w:divBdr>
          <w:divsChild>
            <w:div w:id="342703969">
              <w:marLeft w:val="0"/>
              <w:marRight w:val="0"/>
              <w:marTop w:val="0"/>
              <w:marBottom w:val="0"/>
              <w:divBdr>
                <w:top w:val="none" w:sz="0" w:space="0" w:color="auto"/>
                <w:left w:val="none" w:sz="0" w:space="0" w:color="auto"/>
                <w:bottom w:val="none" w:sz="0" w:space="0" w:color="auto"/>
                <w:right w:val="none" w:sz="0" w:space="0" w:color="auto"/>
              </w:divBdr>
            </w:div>
            <w:div w:id="2119447614">
              <w:marLeft w:val="0"/>
              <w:marRight w:val="0"/>
              <w:marTop w:val="0"/>
              <w:marBottom w:val="0"/>
              <w:divBdr>
                <w:top w:val="none" w:sz="0" w:space="0" w:color="auto"/>
                <w:left w:val="none" w:sz="0" w:space="0" w:color="auto"/>
                <w:bottom w:val="none" w:sz="0" w:space="0" w:color="auto"/>
                <w:right w:val="none" w:sz="0" w:space="0" w:color="auto"/>
              </w:divBdr>
            </w:div>
            <w:div w:id="1437865067">
              <w:marLeft w:val="0"/>
              <w:marRight w:val="0"/>
              <w:marTop w:val="0"/>
              <w:marBottom w:val="0"/>
              <w:divBdr>
                <w:top w:val="none" w:sz="0" w:space="0" w:color="auto"/>
                <w:left w:val="none" w:sz="0" w:space="0" w:color="auto"/>
                <w:bottom w:val="none" w:sz="0" w:space="0" w:color="auto"/>
                <w:right w:val="none" w:sz="0" w:space="0" w:color="auto"/>
              </w:divBdr>
            </w:div>
            <w:div w:id="1424110805">
              <w:marLeft w:val="0"/>
              <w:marRight w:val="0"/>
              <w:marTop w:val="0"/>
              <w:marBottom w:val="0"/>
              <w:divBdr>
                <w:top w:val="none" w:sz="0" w:space="0" w:color="auto"/>
                <w:left w:val="none" w:sz="0" w:space="0" w:color="auto"/>
                <w:bottom w:val="none" w:sz="0" w:space="0" w:color="auto"/>
                <w:right w:val="none" w:sz="0" w:space="0" w:color="auto"/>
              </w:divBdr>
            </w:div>
            <w:div w:id="1694767868">
              <w:marLeft w:val="0"/>
              <w:marRight w:val="0"/>
              <w:marTop w:val="0"/>
              <w:marBottom w:val="0"/>
              <w:divBdr>
                <w:top w:val="none" w:sz="0" w:space="0" w:color="auto"/>
                <w:left w:val="none" w:sz="0" w:space="0" w:color="auto"/>
                <w:bottom w:val="none" w:sz="0" w:space="0" w:color="auto"/>
                <w:right w:val="none" w:sz="0" w:space="0" w:color="auto"/>
              </w:divBdr>
            </w:div>
            <w:div w:id="989402334">
              <w:marLeft w:val="0"/>
              <w:marRight w:val="0"/>
              <w:marTop w:val="0"/>
              <w:marBottom w:val="0"/>
              <w:divBdr>
                <w:top w:val="none" w:sz="0" w:space="0" w:color="auto"/>
                <w:left w:val="none" w:sz="0" w:space="0" w:color="auto"/>
                <w:bottom w:val="none" w:sz="0" w:space="0" w:color="auto"/>
                <w:right w:val="none" w:sz="0" w:space="0" w:color="auto"/>
              </w:divBdr>
            </w:div>
            <w:div w:id="226960270">
              <w:marLeft w:val="0"/>
              <w:marRight w:val="0"/>
              <w:marTop w:val="0"/>
              <w:marBottom w:val="0"/>
              <w:divBdr>
                <w:top w:val="none" w:sz="0" w:space="0" w:color="auto"/>
                <w:left w:val="none" w:sz="0" w:space="0" w:color="auto"/>
                <w:bottom w:val="none" w:sz="0" w:space="0" w:color="auto"/>
                <w:right w:val="none" w:sz="0" w:space="0" w:color="auto"/>
              </w:divBdr>
            </w:div>
            <w:div w:id="392587352">
              <w:marLeft w:val="0"/>
              <w:marRight w:val="0"/>
              <w:marTop w:val="0"/>
              <w:marBottom w:val="0"/>
              <w:divBdr>
                <w:top w:val="none" w:sz="0" w:space="0" w:color="auto"/>
                <w:left w:val="none" w:sz="0" w:space="0" w:color="auto"/>
                <w:bottom w:val="none" w:sz="0" w:space="0" w:color="auto"/>
                <w:right w:val="none" w:sz="0" w:space="0" w:color="auto"/>
              </w:divBdr>
            </w:div>
            <w:div w:id="320960975">
              <w:marLeft w:val="0"/>
              <w:marRight w:val="0"/>
              <w:marTop w:val="0"/>
              <w:marBottom w:val="0"/>
              <w:divBdr>
                <w:top w:val="none" w:sz="0" w:space="0" w:color="auto"/>
                <w:left w:val="none" w:sz="0" w:space="0" w:color="auto"/>
                <w:bottom w:val="none" w:sz="0" w:space="0" w:color="auto"/>
                <w:right w:val="none" w:sz="0" w:space="0" w:color="auto"/>
              </w:divBdr>
            </w:div>
            <w:div w:id="372852286">
              <w:marLeft w:val="0"/>
              <w:marRight w:val="0"/>
              <w:marTop w:val="0"/>
              <w:marBottom w:val="0"/>
              <w:divBdr>
                <w:top w:val="none" w:sz="0" w:space="0" w:color="auto"/>
                <w:left w:val="none" w:sz="0" w:space="0" w:color="auto"/>
                <w:bottom w:val="none" w:sz="0" w:space="0" w:color="auto"/>
                <w:right w:val="none" w:sz="0" w:space="0" w:color="auto"/>
              </w:divBdr>
            </w:div>
            <w:div w:id="1427143953">
              <w:marLeft w:val="0"/>
              <w:marRight w:val="0"/>
              <w:marTop w:val="0"/>
              <w:marBottom w:val="0"/>
              <w:divBdr>
                <w:top w:val="none" w:sz="0" w:space="0" w:color="auto"/>
                <w:left w:val="none" w:sz="0" w:space="0" w:color="auto"/>
                <w:bottom w:val="none" w:sz="0" w:space="0" w:color="auto"/>
                <w:right w:val="none" w:sz="0" w:space="0" w:color="auto"/>
              </w:divBdr>
            </w:div>
            <w:div w:id="696810015">
              <w:marLeft w:val="0"/>
              <w:marRight w:val="0"/>
              <w:marTop w:val="0"/>
              <w:marBottom w:val="0"/>
              <w:divBdr>
                <w:top w:val="none" w:sz="0" w:space="0" w:color="auto"/>
                <w:left w:val="none" w:sz="0" w:space="0" w:color="auto"/>
                <w:bottom w:val="none" w:sz="0" w:space="0" w:color="auto"/>
                <w:right w:val="none" w:sz="0" w:space="0" w:color="auto"/>
              </w:divBdr>
            </w:div>
            <w:div w:id="391586863">
              <w:marLeft w:val="0"/>
              <w:marRight w:val="0"/>
              <w:marTop w:val="0"/>
              <w:marBottom w:val="0"/>
              <w:divBdr>
                <w:top w:val="none" w:sz="0" w:space="0" w:color="auto"/>
                <w:left w:val="none" w:sz="0" w:space="0" w:color="auto"/>
                <w:bottom w:val="none" w:sz="0" w:space="0" w:color="auto"/>
                <w:right w:val="none" w:sz="0" w:space="0" w:color="auto"/>
              </w:divBdr>
            </w:div>
            <w:div w:id="807212218">
              <w:marLeft w:val="0"/>
              <w:marRight w:val="0"/>
              <w:marTop w:val="0"/>
              <w:marBottom w:val="0"/>
              <w:divBdr>
                <w:top w:val="none" w:sz="0" w:space="0" w:color="auto"/>
                <w:left w:val="none" w:sz="0" w:space="0" w:color="auto"/>
                <w:bottom w:val="none" w:sz="0" w:space="0" w:color="auto"/>
                <w:right w:val="none" w:sz="0" w:space="0" w:color="auto"/>
              </w:divBdr>
            </w:div>
            <w:div w:id="891618549">
              <w:marLeft w:val="0"/>
              <w:marRight w:val="0"/>
              <w:marTop w:val="0"/>
              <w:marBottom w:val="0"/>
              <w:divBdr>
                <w:top w:val="none" w:sz="0" w:space="0" w:color="auto"/>
                <w:left w:val="none" w:sz="0" w:space="0" w:color="auto"/>
                <w:bottom w:val="none" w:sz="0" w:space="0" w:color="auto"/>
                <w:right w:val="none" w:sz="0" w:space="0" w:color="auto"/>
              </w:divBdr>
            </w:div>
            <w:div w:id="1128205175">
              <w:marLeft w:val="0"/>
              <w:marRight w:val="0"/>
              <w:marTop w:val="0"/>
              <w:marBottom w:val="0"/>
              <w:divBdr>
                <w:top w:val="none" w:sz="0" w:space="0" w:color="auto"/>
                <w:left w:val="none" w:sz="0" w:space="0" w:color="auto"/>
                <w:bottom w:val="none" w:sz="0" w:space="0" w:color="auto"/>
                <w:right w:val="none" w:sz="0" w:space="0" w:color="auto"/>
              </w:divBdr>
            </w:div>
            <w:div w:id="1805856073">
              <w:marLeft w:val="0"/>
              <w:marRight w:val="0"/>
              <w:marTop w:val="0"/>
              <w:marBottom w:val="0"/>
              <w:divBdr>
                <w:top w:val="none" w:sz="0" w:space="0" w:color="auto"/>
                <w:left w:val="none" w:sz="0" w:space="0" w:color="auto"/>
                <w:bottom w:val="none" w:sz="0" w:space="0" w:color="auto"/>
                <w:right w:val="none" w:sz="0" w:space="0" w:color="auto"/>
              </w:divBdr>
            </w:div>
            <w:div w:id="1488522421">
              <w:marLeft w:val="0"/>
              <w:marRight w:val="0"/>
              <w:marTop w:val="0"/>
              <w:marBottom w:val="0"/>
              <w:divBdr>
                <w:top w:val="none" w:sz="0" w:space="0" w:color="auto"/>
                <w:left w:val="none" w:sz="0" w:space="0" w:color="auto"/>
                <w:bottom w:val="none" w:sz="0" w:space="0" w:color="auto"/>
                <w:right w:val="none" w:sz="0" w:space="0" w:color="auto"/>
              </w:divBdr>
            </w:div>
            <w:div w:id="1987582681">
              <w:marLeft w:val="0"/>
              <w:marRight w:val="0"/>
              <w:marTop w:val="0"/>
              <w:marBottom w:val="0"/>
              <w:divBdr>
                <w:top w:val="none" w:sz="0" w:space="0" w:color="auto"/>
                <w:left w:val="none" w:sz="0" w:space="0" w:color="auto"/>
                <w:bottom w:val="none" w:sz="0" w:space="0" w:color="auto"/>
                <w:right w:val="none" w:sz="0" w:space="0" w:color="auto"/>
              </w:divBdr>
            </w:div>
            <w:div w:id="257100890">
              <w:marLeft w:val="0"/>
              <w:marRight w:val="0"/>
              <w:marTop w:val="0"/>
              <w:marBottom w:val="0"/>
              <w:divBdr>
                <w:top w:val="none" w:sz="0" w:space="0" w:color="auto"/>
                <w:left w:val="none" w:sz="0" w:space="0" w:color="auto"/>
                <w:bottom w:val="none" w:sz="0" w:space="0" w:color="auto"/>
                <w:right w:val="none" w:sz="0" w:space="0" w:color="auto"/>
              </w:divBdr>
            </w:div>
            <w:div w:id="1622152722">
              <w:marLeft w:val="0"/>
              <w:marRight w:val="0"/>
              <w:marTop w:val="0"/>
              <w:marBottom w:val="0"/>
              <w:divBdr>
                <w:top w:val="none" w:sz="0" w:space="0" w:color="auto"/>
                <w:left w:val="none" w:sz="0" w:space="0" w:color="auto"/>
                <w:bottom w:val="none" w:sz="0" w:space="0" w:color="auto"/>
                <w:right w:val="none" w:sz="0" w:space="0" w:color="auto"/>
              </w:divBdr>
            </w:div>
            <w:div w:id="1162543106">
              <w:marLeft w:val="0"/>
              <w:marRight w:val="0"/>
              <w:marTop w:val="0"/>
              <w:marBottom w:val="0"/>
              <w:divBdr>
                <w:top w:val="none" w:sz="0" w:space="0" w:color="auto"/>
                <w:left w:val="none" w:sz="0" w:space="0" w:color="auto"/>
                <w:bottom w:val="none" w:sz="0" w:space="0" w:color="auto"/>
                <w:right w:val="none" w:sz="0" w:space="0" w:color="auto"/>
              </w:divBdr>
            </w:div>
            <w:div w:id="1352100939">
              <w:marLeft w:val="0"/>
              <w:marRight w:val="0"/>
              <w:marTop w:val="0"/>
              <w:marBottom w:val="0"/>
              <w:divBdr>
                <w:top w:val="none" w:sz="0" w:space="0" w:color="auto"/>
                <w:left w:val="none" w:sz="0" w:space="0" w:color="auto"/>
                <w:bottom w:val="none" w:sz="0" w:space="0" w:color="auto"/>
                <w:right w:val="none" w:sz="0" w:space="0" w:color="auto"/>
              </w:divBdr>
            </w:div>
            <w:div w:id="285160310">
              <w:marLeft w:val="0"/>
              <w:marRight w:val="0"/>
              <w:marTop w:val="0"/>
              <w:marBottom w:val="0"/>
              <w:divBdr>
                <w:top w:val="none" w:sz="0" w:space="0" w:color="auto"/>
                <w:left w:val="none" w:sz="0" w:space="0" w:color="auto"/>
                <w:bottom w:val="none" w:sz="0" w:space="0" w:color="auto"/>
                <w:right w:val="none" w:sz="0" w:space="0" w:color="auto"/>
              </w:divBdr>
            </w:div>
            <w:div w:id="1456827750">
              <w:marLeft w:val="0"/>
              <w:marRight w:val="0"/>
              <w:marTop w:val="0"/>
              <w:marBottom w:val="0"/>
              <w:divBdr>
                <w:top w:val="none" w:sz="0" w:space="0" w:color="auto"/>
                <w:left w:val="none" w:sz="0" w:space="0" w:color="auto"/>
                <w:bottom w:val="none" w:sz="0" w:space="0" w:color="auto"/>
                <w:right w:val="none" w:sz="0" w:space="0" w:color="auto"/>
              </w:divBdr>
            </w:div>
            <w:div w:id="104427299">
              <w:marLeft w:val="0"/>
              <w:marRight w:val="0"/>
              <w:marTop w:val="0"/>
              <w:marBottom w:val="0"/>
              <w:divBdr>
                <w:top w:val="none" w:sz="0" w:space="0" w:color="auto"/>
                <w:left w:val="none" w:sz="0" w:space="0" w:color="auto"/>
                <w:bottom w:val="none" w:sz="0" w:space="0" w:color="auto"/>
                <w:right w:val="none" w:sz="0" w:space="0" w:color="auto"/>
              </w:divBdr>
            </w:div>
            <w:div w:id="933129867">
              <w:marLeft w:val="0"/>
              <w:marRight w:val="0"/>
              <w:marTop w:val="0"/>
              <w:marBottom w:val="0"/>
              <w:divBdr>
                <w:top w:val="none" w:sz="0" w:space="0" w:color="auto"/>
                <w:left w:val="none" w:sz="0" w:space="0" w:color="auto"/>
                <w:bottom w:val="none" w:sz="0" w:space="0" w:color="auto"/>
                <w:right w:val="none" w:sz="0" w:space="0" w:color="auto"/>
              </w:divBdr>
            </w:div>
            <w:div w:id="1693726634">
              <w:marLeft w:val="0"/>
              <w:marRight w:val="0"/>
              <w:marTop w:val="0"/>
              <w:marBottom w:val="0"/>
              <w:divBdr>
                <w:top w:val="none" w:sz="0" w:space="0" w:color="auto"/>
                <w:left w:val="none" w:sz="0" w:space="0" w:color="auto"/>
                <w:bottom w:val="none" w:sz="0" w:space="0" w:color="auto"/>
                <w:right w:val="none" w:sz="0" w:space="0" w:color="auto"/>
              </w:divBdr>
            </w:div>
            <w:div w:id="311250444">
              <w:marLeft w:val="0"/>
              <w:marRight w:val="0"/>
              <w:marTop w:val="0"/>
              <w:marBottom w:val="0"/>
              <w:divBdr>
                <w:top w:val="none" w:sz="0" w:space="0" w:color="auto"/>
                <w:left w:val="none" w:sz="0" w:space="0" w:color="auto"/>
                <w:bottom w:val="none" w:sz="0" w:space="0" w:color="auto"/>
                <w:right w:val="none" w:sz="0" w:space="0" w:color="auto"/>
              </w:divBdr>
            </w:div>
            <w:div w:id="862591714">
              <w:marLeft w:val="0"/>
              <w:marRight w:val="0"/>
              <w:marTop w:val="0"/>
              <w:marBottom w:val="0"/>
              <w:divBdr>
                <w:top w:val="none" w:sz="0" w:space="0" w:color="auto"/>
                <w:left w:val="none" w:sz="0" w:space="0" w:color="auto"/>
                <w:bottom w:val="none" w:sz="0" w:space="0" w:color="auto"/>
                <w:right w:val="none" w:sz="0" w:space="0" w:color="auto"/>
              </w:divBdr>
            </w:div>
            <w:div w:id="1350789463">
              <w:marLeft w:val="0"/>
              <w:marRight w:val="0"/>
              <w:marTop w:val="0"/>
              <w:marBottom w:val="0"/>
              <w:divBdr>
                <w:top w:val="none" w:sz="0" w:space="0" w:color="auto"/>
                <w:left w:val="none" w:sz="0" w:space="0" w:color="auto"/>
                <w:bottom w:val="none" w:sz="0" w:space="0" w:color="auto"/>
                <w:right w:val="none" w:sz="0" w:space="0" w:color="auto"/>
              </w:divBdr>
            </w:div>
            <w:div w:id="1386756899">
              <w:marLeft w:val="0"/>
              <w:marRight w:val="0"/>
              <w:marTop w:val="0"/>
              <w:marBottom w:val="0"/>
              <w:divBdr>
                <w:top w:val="none" w:sz="0" w:space="0" w:color="auto"/>
                <w:left w:val="none" w:sz="0" w:space="0" w:color="auto"/>
                <w:bottom w:val="none" w:sz="0" w:space="0" w:color="auto"/>
                <w:right w:val="none" w:sz="0" w:space="0" w:color="auto"/>
              </w:divBdr>
            </w:div>
            <w:div w:id="1508787674">
              <w:marLeft w:val="0"/>
              <w:marRight w:val="0"/>
              <w:marTop w:val="0"/>
              <w:marBottom w:val="0"/>
              <w:divBdr>
                <w:top w:val="none" w:sz="0" w:space="0" w:color="auto"/>
                <w:left w:val="none" w:sz="0" w:space="0" w:color="auto"/>
                <w:bottom w:val="none" w:sz="0" w:space="0" w:color="auto"/>
                <w:right w:val="none" w:sz="0" w:space="0" w:color="auto"/>
              </w:divBdr>
            </w:div>
            <w:div w:id="1312177280">
              <w:marLeft w:val="0"/>
              <w:marRight w:val="0"/>
              <w:marTop w:val="0"/>
              <w:marBottom w:val="0"/>
              <w:divBdr>
                <w:top w:val="none" w:sz="0" w:space="0" w:color="auto"/>
                <w:left w:val="none" w:sz="0" w:space="0" w:color="auto"/>
                <w:bottom w:val="none" w:sz="0" w:space="0" w:color="auto"/>
                <w:right w:val="none" w:sz="0" w:space="0" w:color="auto"/>
              </w:divBdr>
            </w:div>
            <w:div w:id="608048434">
              <w:marLeft w:val="0"/>
              <w:marRight w:val="0"/>
              <w:marTop w:val="0"/>
              <w:marBottom w:val="0"/>
              <w:divBdr>
                <w:top w:val="none" w:sz="0" w:space="0" w:color="auto"/>
                <w:left w:val="none" w:sz="0" w:space="0" w:color="auto"/>
                <w:bottom w:val="none" w:sz="0" w:space="0" w:color="auto"/>
                <w:right w:val="none" w:sz="0" w:space="0" w:color="auto"/>
              </w:divBdr>
            </w:div>
            <w:div w:id="672146032">
              <w:marLeft w:val="0"/>
              <w:marRight w:val="0"/>
              <w:marTop w:val="0"/>
              <w:marBottom w:val="0"/>
              <w:divBdr>
                <w:top w:val="none" w:sz="0" w:space="0" w:color="auto"/>
                <w:left w:val="none" w:sz="0" w:space="0" w:color="auto"/>
                <w:bottom w:val="none" w:sz="0" w:space="0" w:color="auto"/>
                <w:right w:val="none" w:sz="0" w:space="0" w:color="auto"/>
              </w:divBdr>
            </w:div>
            <w:div w:id="738136098">
              <w:marLeft w:val="0"/>
              <w:marRight w:val="0"/>
              <w:marTop w:val="0"/>
              <w:marBottom w:val="0"/>
              <w:divBdr>
                <w:top w:val="none" w:sz="0" w:space="0" w:color="auto"/>
                <w:left w:val="none" w:sz="0" w:space="0" w:color="auto"/>
                <w:bottom w:val="none" w:sz="0" w:space="0" w:color="auto"/>
                <w:right w:val="none" w:sz="0" w:space="0" w:color="auto"/>
              </w:divBdr>
            </w:div>
            <w:div w:id="2071810179">
              <w:marLeft w:val="0"/>
              <w:marRight w:val="0"/>
              <w:marTop w:val="0"/>
              <w:marBottom w:val="0"/>
              <w:divBdr>
                <w:top w:val="none" w:sz="0" w:space="0" w:color="auto"/>
                <w:left w:val="none" w:sz="0" w:space="0" w:color="auto"/>
                <w:bottom w:val="none" w:sz="0" w:space="0" w:color="auto"/>
                <w:right w:val="none" w:sz="0" w:space="0" w:color="auto"/>
              </w:divBdr>
            </w:div>
            <w:div w:id="1271472999">
              <w:marLeft w:val="0"/>
              <w:marRight w:val="0"/>
              <w:marTop w:val="0"/>
              <w:marBottom w:val="0"/>
              <w:divBdr>
                <w:top w:val="none" w:sz="0" w:space="0" w:color="auto"/>
                <w:left w:val="none" w:sz="0" w:space="0" w:color="auto"/>
                <w:bottom w:val="none" w:sz="0" w:space="0" w:color="auto"/>
                <w:right w:val="none" w:sz="0" w:space="0" w:color="auto"/>
              </w:divBdr>
            </w:div>
            <w:div w:id="1227911010">
              <w:marLeft w:val="0"/>
              <w:marRight w:val="0"/>
              <w:marTop w:val="0"/>
              <w:marBottom w:val="0"/>
              <w:divBdr>
                <w:top w:val="none" w:sz="0" w:space="0" w:color="auto"/>
                <w:left w:val="none" w:sz="0" w:space="0" w:color="auto"/>
                <w:bottom w:val="none" w:sz="0" w:space="0" w:color="auto"/>
                <w:right w:val="none" w:sz="0" w:space="0" w:color="auto"/>
              </w:divBdr>
            </w:div>
            <w:div w:id="466047149">
              <w:marLeft w:val="0"/>
              <w:marRight w:val="0"/>
              <w:marTop w:val="0"/>
              <w:marBottom w:val="0"/>
              <w:divBdr>
                <w:top w:val="none" w:sz="0" w:space="0" w:color="auto"/>
                <w:left w:val="none" w:sz="0" w:space="0" w:color="auto"/>
                <w:bottom w:val="none" w:sz="0" w:space="0" w:color="auto"/>
                <w:right w:val="none" w:sz="0" w:space="0" w:color="auto"/>
              </w:divBdr>
            </w:div>
            <w:div w:id="514272821">
              <w:marLeft w:val="0"/>
              <w:marRight w:val="0"/>
              <w:marTop w:val="0"/>
              <w:marBottom w:val="0"/>
              <w:divBdr>
                <w:top w:val="none" w:sz="0" w:space="0" w:color="auto"/>
                <w:left w:val="none" w:sz="0" w:space="0" w:color="auto"/>
                <w:bottom w:val="none" w:sz="0" w:space="0" w:color="auto"/>
                <w:right w:val="none" w:sz="0" w:space="0" w:color="auto"/>
              </w:divBdr>
            </w:div>
            <w:div w:id="958147148">
              <w:marLeft w:val="0"/>
              <w:marRight w:val="0"/>
              <w:marTop w:val="0"/>
              <w:marBottom w:val="0"/>
              <w:divBdr>
                <w:top w:val="none" w:sz="0" w:space="0" w:color="auto"/>
                <w:left w:val="none" w:sz="0" w:space="0" w:color="auto"/>
                <w:bottom w:val="none" w:sz="0" w:space="0" w:color="auto"/>
                <w:right w:val="none" w:sz="0" w:space="0" w:color="auto"/>
              </w:divBdr>
            </w:div>
            <w:div w:id="8774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3992">
      <w:bodyDiv w:val="1"/>
      <w:marLeft w:val="0"/>
      <w:marRight w:val="0"/>
      <w:marTop w:val="0"/>
      <w:marBottom w:val="0"/>
      <w:divBdr>
        <w:top w:val="none" w:sz="0" w:space="0" w:color="auto"/>
        <w:left w:val="none" w:sz="0" w:space="0" w:color="auto"/>
        <w:bottom w:val="none" w:sz="0" w:space="0" w:color="auto"/>
        <w:right w:val="none" w:sz="0" w:space="0" w:color="auto"/>
      </w:divBdr>
      <w:divsChild>
        <w:div w:id="889460080">
          <w:marLeft w:val="0"/>
          <w:marRight w:val="0"/>
          <w:marTop w:val="0"/>
          <w:marBottom w:val="0"/>
          <w:divBdr>
            <w:top w:val="none" w:sz="0" w:space="0" w:color="auto"/>
            <w:left w:val="none" w:sz="0" w:space="0" w:color="auto"/>
            <w:bottom w:val="none" w:sz="0" w:space="0" w:color="auto"/>
            <w:right w:val="none" w:sz="0" w:space="0" w:color="auto"/>
          </w:divBdr>
          <w:divsChild>
            <w:div w:id="1039551965">
              <w:marLeft w:val="0"/>
              <w:marRight w:val="0"/>
              <w:marTop w:val="0"/>
              <w:marBottom w:val="0"/>
              <w:divBdr>
                <w:top w:val="none" w:sz="0" w:space="0" w:color="auto"/>
                <w:left w:val="none" w:sz="0" w:space="0" w:color="auto"/>
                <w:bottom w:val="none" w:sz="0" w:space="0" w:color="auto"/>
                <w:right w:val="none" w:sz="0" w:space="0" w:color="auto"/>
              </w:divBdr>
            </w:div>
          </w:divsChild>
        </w:div>
        <w:div w:id="1501312757">
          <w:marLeft w:val="0"/>
          <w:marRight w:val="0"/>
          <w:marTop w:val="0"/>
          <w:marBottom w:val="0"/>
          <w:divBdr>
            <w:top w:val="none" w:sz="0" w:space="0" w:color="auto"/>
            <w:left w:val="none" w:sz="0" w:space="0" w:color="auto"/>
            <w:bottom w:val="none" w:sz="0" w:space="0" w:color="auto"/>
            <w:right w:val="none" w:sz="0" w:space="0" w:color="auto"/>
          </w:divBdr>
          <w:divsChild>
            <w:div w:id="1917006632">
              <w:marLeft w:val="0"/>
              <w:marRight w:val="0"/>
              <w:marTop w:val="0"/>
              <w:marBottom w:val="0"/>
              <w:divBdr>
                <w:top w:val="none" w:sz="0" w:space="0" w:color="auto"/>
                <w:left w:val="none" w:sz="0" w:space="0" w:color="auto"/>
                <w:bottom w:val="none" w:sz="0" w:space="0" w:color="auto"/>
                <w:right w:val="none" w:sz="0" w:space="0" w:color="auto"/>
              </w:divBdr>
            </w:div>
            <w:div w:id="602342189">
              <w:marLeft w:val="0"/>
              <w:marRight w:val="0"/>
              <w:marTop w:val="0"/>
              <w:marBottom w:val="0"/>
              <w:divBdr>
                <w:top w:val="none" w:sz="0" w:space="0" w:color="auto"/>
                <w:left w:val="none" w:sz="0" w:space="0" w:color="auto"/>
                <w:bottom w:val="none" w:sz="0" w:space="0" w:color="auto"/>
                <w:right w:val="none" w:sz="0" w:space="0" w:color="auto"/>
              </w:divBdr>
            </w:div>
          </w:divsChild>
        </w:div>
        <w:div w:id="1595625391">
          <w:marLeft w:val="0"/>
          <w:marRight w:val="0"/>
          <w:marTop w:val="0"/>
          <w:marBottom w:val="0"/>
          <w:divBdr>
            <w:top w:val="none" w:sz="0" w:space="0" w:color="auto"/>
            <w:left w:val="none" w:sz="0" w:space="0" w:color="auto"/>
            <w:bottom w:val="none" w:sz="0" w:space="0" w:color="auto"/>
            <w:right w:val="none" w:sz="0" w:space="0" w:color="auto"/>
          </w:divBdr>
        </w:div>
        <w:div w:id="1327856205">
          <w:marLeft w:val="0"/>
          <w:marRight w:val="0"/>
          <w:marTop w:val="0"/>
          <w:marBottom w:val="0"/>
          <w:divBdr>
            <w:top w:val="none" w:sz="0" w:space="0" w:color="auto"/>
            <w:left w:val="none" w:sz="0" w:space="0" w:color="auto"/>
            <w:bottom w:val="none" w:sz="0" w:space="0" w:color="auto"/>
            <w:right w:val="none" w:sz="0" w:space="0" w:color="auto"/>
          </w:divBdr>
          <w:divsChild>
            <w:div w:id="1852991216">
              <w:marLeft w:val="0"/>
              <w:marRight w:val="0"/>
              <w:marTop w:val="0"/>
              <w:marBottom w:val="0"/>
              <w:divBdr>
                <w:top w:val="none" w:sz="0" w:space="0" w:color="auto"/>
                <w:left w:val="none" w:sz="0" w:space="0" w:color="auto"/>
                <w:bottom w:val="none" w:sz="0" w:space="0" w:color="auto"/>
                <w:right w:val="none" w:sz="0" w:space="0" w:color="auto"/>
              </w:divBdr>
              <w:divsChild>
                <w:div w:id="2131431391">
                  <w:marLeft w:val="0"/>
                  <w:marRight w:val="0"/>
                  <w:marTop w:val="0"/>
                  <w:marBottom w:val="0"/>
                  <w:divBdr>
                    <w:top w:val="none" w:sz="0" w:space="0" w:color="auto"/>
                    <w:left w:val="none" w:sz="0" w:space="0" w:color="auto"/>
                    <w:bottom w:val="none" w:sz="0" w:space="0" w:color="auto"/>
                    <w:right w:val="none" w:sz="0" w:space="0" w:color="auto"/>
                  </w:divBdr>
                </w:div>
                <w:div w:id="1751539154">
                  <w:marLeft w:val="0"/>
                  <w:marRight w:val="0"/>
                  <w:marTop w:val="0"/>
                  <w:marBottom w:val="0"/>
                  <w:divBdr>
                    <w:top w:val="none" w:sz="0" w:space="0" w:color="auto"/>
                    <w:left w:val="none" w:sz="0" w:space="0" w:color="auto"/>
                    <w:bottom w:val="none" w:sz="0" w:space="0" w:color="auto"/>
                    <w:right w:val="none" w:sz="0" w:space="0" w:color="auto"/>
                  </w:divBdr>
                </w:div>
              </w:divsChild>
            </w:div>
            <w:div w:id="23798147">
              <w:marLeft w:val="0"/>
              <w:marRight w:val="0"/>
              <w:marTop w:val="0"/>
              <w:marBottom w:val="0"/>
              <w:divBdr>
                <w:top w:val="none" w:sz="0" w:space="0" w:color="auto"/>
                <w:left w:val="none" w:sz="0" w:space="0" w:color="auto"/>
                <w:bottom w:val="none" w:sz="0" w:space="0" w:color="auto"/>
                <w:right w:val="none" w:sz="0" w:space="0" w:color="auto"/>
              </w:divBdr>
              <w:divsChild>
                <w:div w:id="1211843205">
                  <w:marLeft w:val="0"/>
                  <w:marRight w:val="0"/>
                  <w:marTop w:val="0"/>
                  <w:marBottom w:val="0"/>
                  <w:divBdr>
                    <w:top w:val="none" w:sz="0" w:space="0" w:color="auto"/>
                    <w:left w:val="none" w:sz="0" w:space="0" w:color="auto"/>
                    <w:bottom w:val="none" w:sz="0" w:space="0" w:color="auto"/>
                    <w:right w:val="none" w:sz="0" w:space="0" w:color="auto"/>
                  </w:divBdr>
                  <w:divsChild>
                    <w:div w:id="84582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5303">
              <w:marLeft w:val="0"/>
              <w:marRight w:val="0"/>
              <w:marTop w:val="0"/>
              <w:marBottom w:val="0"/>
              <w:divBdr>
                <w:top w:val="none" w:sz="0" w:space="0" w:color="auto"/>
                <w:left w:val="none" w:sz="0" w:space="0" w:color="auto"/>
                <w:bottom w:val="none" w:sz="0" w:space="0" w:color="auto"/>
                <w:right w:val="none" w:sz="0" w:space="0" w:color="auto"/>
              </w:divBdr>
              <w:divsChild>
                <w:div w:id="592671397">
                  <w:marLeft w:val="0"/>
                  <w:marRight w:val="0"/>
                  <w:marTop w:val="0"/>
                  <w:marBottom w:val="0"/>
                  <w:divBdr>
                    <w:top w:val="none" w:sz="0" w:space="0" w:color="auto"/>
                    <w:left w:val="none" w:sz="0" w:space="0" w:color="auto"/>
                    <w:bottom w:val="none" w:sz="0" w:space="0" w:color="auto"/>
                    <w:right w:val="none" w:sz="0" w:space="0" w:color="auto"/>
                  </w:divBdr>
                </w:div>
                <w:div w:id="1597127238">
                  <w:marLeft w:val="0"/>
                  <w:marRight w:val="0"/>
                  <w:marTop w:val="0"/>
                  <w:marBottom w:val="0"/>
                  <w:divBdr>
                    <w:top w:val="none" w:sz="0" w:space="0" w:color="auto"/>
                    <w:left w:val="none" w:sz="0" w:space="0" w:color="auto"/>
                    <w:bottom w:val="none" w:sz="0" w:space="0" w:color="auto"/>
                    <w:right w:val="none" w:sz="0" w:space="0" w:color="auto"/>
                  </w:divBdr>
                </w:div>
              </w:divsChild>
            </w:div>
            <w:div w:id="144738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41849">
      <w:bodyDiv w:val="1"/>
      <w:marLeft w:val="0"/>
      <w:marRight w:val="0"/>
      <w:marTop w:val="0"/>
      <w:marBottom w:val="0"/>
      <w:divBdr>
        <w:top w:val="none" w:sz="0" w:space="0" w:color="auto"/>
        <w:left w:val="none" w:sz="0" w:space="0" w:color="auto"/>
        <w:bottom w:val="none" w:sz="0" w:space="0" w:color="auto"/>
        <w:right w:val="none" w:sz="0" w:space="0" w:color="auto"/>
      </w:divBdr>
    </w:div>
    <w:div w:id="266356220">
      <w:bodyDiv w:val="1"/>
      <w:marLeft w:val="0"/>
      <w:marRight w:val="0"/>
      <w:marTop w:val="0"/>
      <w:marBottom w:val="0"/>
      <w:divBdr>
        <w:top w:val="none" w:sz="0" w:space="0" w:color="auto"/>
        <w:left w:val="none" w:sz="0" w:space="0" w:color="auto"/>
        <w:bottom w:val="none" w:sz="0" w:space="0" w:color="auto"/>
        <w:right w:val="none" w:sz="0" w:space="0" w:color="auto"/>
      </w:divBdr>
    </w:div>
    <w:div w:id="273175552">
      <w:bodyDiv w:val="1"/>
      <w:marLeft w:val="0"/>
      <w:marRight w:val="0"/>
      <w:marTop w:val="0"/>
      <w:marBottom w:val="0"/>
      <w:divBdr>
        <w:top w:val="none" w:sz="0" w:space="0" w:color="auto"/>
        <w:left w:val="none" w:sz="0" w:space="0" w:color="auto"/>
        <w:bottom w:val="none" w:sz="0" w:space="0" w:color="auto"/>
        <w:right w:val="none" w:sz="0" w:space="0" w:color="auto"/>
      </w:divBdr>
      <w:divsChild>
        <w:div w:id="95370445">
          <w:marLeft w:val="0"/>
          <w:marRight w:val="0"/>
          <w:marTop w:val="0"/>
          <w:marBottom w:val="0"/>
          <w:divBdr>
            <w:top w:val="none" w:sz="0" w:space="0" w:color="auto"/>
            <w:left w:val="none" w:sz="0" w:space="0" w:color="auto"/>
            <w:bottom w:val="none" w:sz="0" w:space="0" w:color="auto"/>
            <w:right w:val="none" w:sz="0" w:space="0" w:color="auto"/>
          </w:divBdr>
        </w:div>
        <w:div w:id="493763802">
          <w:marLeft w:val="0"/>
          <w:marRight w:val="0"/>
          <w:marTop w:val="0"/>
          <w:marBottom w:val="0"/>
          <w:divBdr>
            <w:top w:val="none" w:sz="0" w:space="0" w:color="auto"/>
            <w:left w:val="none" w:sz="0" w:space="0" w:color="auto"/>
            <w:bottom w:val="none" w:sz="0" w:space="0" w:color="auto"/>
            <w:right w:val="none" w:sz="0" w:space="0" w:color="auto"/>
          </w:divBdr>
        </w:div>
      </w:divsChild>
    </w:div>
    <w:div w:id="340206600">
      <w:bodyDiv w:val="1"/>
      <w:marLeft w:val="0"/>
      <w:marRight w:val="0"/>
      <w:marTop w:val="0"/>
      <w:marBottom w:val="0"/>
      <w:divBdr>
        <w:top w:val="none" w:sz="0" w:space="0" w:color="auto"/>
        <w:left w:val="none" w:sz="0" w:space="0" w:color="auto"/>
        <w:bottom w:val="none" w:sz="0" w:space="0" w:color="auto"/>
        <w:right w:val="none" w:sz="0" w:space="0" w:color="auto"/>
      </w:divBdr>
    </w:div>
    <w:div w:id="388380741">
      <w:bodyDiv w:val="1"/>
      <w:marLeft w:val="0"/>
      <w:marRight w:val="0"/>
      <w:marTop w:val="0"/>
      <w:marBottom w:val="0"/>
      <w:divBdr>
        <w:top w:val="none" w:sz="0" w:space="0" w:color="auto"/>
        <w:left w:val="none" w:sz="0" w:space="0" w:color="auto"/>
        <w:bottom w:val="none" w:sz="0" w:space="0" w:color="auto"/>
        <w:right w:val="none" w:sz="0" w:space="0" w:color="auto"/>
      </w:divBdr>
      <w:divsChild>
        <w:div w:id="1579245789">
          <w:marLeft w:val="0"/>
          <w:marRight w:val="0"/>
          <w:marTop w:val="0"/>
          <w:marBottom w:val="0"/>
          <w:divBdr>
            <w:top w:val="none" w:sz="0" w:space="0" w:color="auto"/>
            <w:left w:val="none" w:sz="0" w:space="0" w:color="auto"/>
            <w:bottom w:val="none" w:sz="0" w:space="0" w:color="auto"/>
            <w:right w:val="none" w:sz="0" w:space="0" w:color="auto"/>
          </w:divBdr>
        </w:div>
        <w:div w:id="907493438">
          <w:marLeft w:val="0"/>
          <w:marRight w:val="0"/>
          <w:marTop w:val="0"/>
          <w:marBottom w:val="0"/>
          <w:divBdr>
            <w:top w:val="none" w:sz="0" w:space="0" w:color="auto"/>
            <w:left w:val="none" w:sz="0" w:space="0" w:color="auto"/>
            <w:bottom w:val="none" w:sz="0" w:space="0" w:color="auto"/>
            <w:right w:val="none" w:sz="0" w:space="0" w:color="auto"/>
          </w:divBdr>
        </w:div>
      </w:divsChild>
    </w:div>
    <w:div w:id="526137725">
      <w:bodyDiv w:val="1"/>
      <w:marLeft w:val="0"/>
      <w:marRight w:val="0"/>
      <w:marTop w:val="0"/>
      <w:marBottom w:val="0"/>
      <w:divBdr>
        <w:top w:val="none" w:sz="0" w:space="0" w:color="auto"/>
        <w:left w:val="none" w:sz="0" w:space="0" w:color="auto"/>
        <w:bottom w:val="none" w:sz="0" w:space="0" w:color="auto"/>
        <w:right w:val="none" w:sz="0" w:space="0" w:color="auto"/>
      </w:divBdr>
    </w:div>
    <w:div w:id="533228385">
      <w:bodyDiv w:val="1"/>
      <w:marLeft w:val="0"/>
      <w:marRight w:val="0"/>
      <w:marTop w:val="0"/>
      <w:marBottom w:val="0"/>
      <w:divBdr>
        <w:top w:val="none" w:sz="0" w:space="0" w:color="auto"/>
        <w:left w:val="none" w:sz="0" w:space="0" w:color="auto"/>
        <w:bottom w:val="none" w:sz="0" w:space="0" w:color="auto"/>
        <w:right w:val="none" w:sz="0" w:space="0" w:color="auto"/>
      </w:divBdr>
    </w:div>
    <w:div w:id="545802953">
      <w:bodyDiv w:val="1"/>
      <w:marLeft w:val="0"/>
      <w:marRight w:val="0"/>
      <w:marTop w:val="0"/>
      <w:marBottom w:val="0"/>
      <w:divBdr>
        <w:top w:val="none" w:sz="0" w:space="0" w:color="auto"/>
        <w:left w:val="none" w:sz="0" w:space="0" w:color="auto"/>
        <w:bottom w:val="none" w:sz="0" w:space="0" w:color="auto"/>
        <w:right w:val="none" w:sz="0" w:space="0" w:color="auto"/>
      </w:divBdr>
    </w:div>
    <w:div w:id="553389404">
      <w:bodyDiv w:val="1"/>
      <w:marLeft w:val="0"/>
      <w:marRight w:val="0"/>
      <w:marTop w:val="0"/>
      <w:marBottom w:val="0"/>
      <w:divBdr>
        <w:top w:val="none" w:sz="0" w:space="0" w:color="auto"/>
        <w:left w:val="none" w:sz="0" w:space="0" w:color="auto"/>
        <w:bottom w:val="none" w:sz="0" w:space="0" w:color="auto"/>
        <w:right w:val="none" w:sz="0" w:space="0" w:color="auto"/>
      </w:divBdr>
    </w:div>
    <w:div w:id="576598958">
      <w:bodyDiv w:val="1"/>
      <w:marLeft w:val="0"/>
      <w:marRight w:val="0"/>
      <w:marTop w:val="0"/>
      <w:marBottom w:val="0"/>
      <w:divBdr>
        <w:top w:val="none" w:sz="0" w:space="0" w:color="auto"/>
        <w:left w:val="none" w:sz="0" w:space="0" w:color="auto"/>
        <w:bottom w:val="none" w:sz="0" w:space="0" w:color="auto"/>
        <w:right w:val="none" w:sz="0" w:space="0" w:color="auto"/>
      </w:divBdr>
      <w:divsChild>
        <w:div w:id="453139813">
          <w:marLeft w:val="0"/>
          <w:marRight w:val="0"/>
          <w:marTop w:val="0"/>
          <w:marBottom w:val="0"/>
          <w:divBdr>
            <w:top w:val="none" w:sz="0" w:space="0" w:color="auto"/>
            <w:left w:val="none" w:sz="0" w:space="0" w:color="auto"/>
            <w:bottom w:val="none" w:sz="0" w:space="0" w:color="auto"/>
            <w:right w:val="none" w:sz="0" w:space="0" w:color="auto"/>
          </w:divBdr>
          <w:divsChild>
            <w:div w:id="181005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4920">
      <w:bodyDiv w:val="1"/>
      <w:marLeft w:val="0"/>
      <w:marRight w:val="0"/>
      <w:marTop w:val="0"/>
      <w:marBottom w:val="0"/>
      <w:divBdr>
        <w:top w:val="none" w:sz="0" w:space="0" w:color="auto"/>
        <w:left w:val="none" w:sz="0" w:space="0" w:color="auto"/>
        <w:bottom w:val="none" w:sz="0" w:space="0" w:color="auto"/>
        <w:right w:val="none" w:sz="0" w:space="0" w:color="auto"/>
      </w:divBdr>
      <w:divsChild>
        <w:div w:id="380520367">
          <w:blockQuote w:val="1"/>
          <w:marLeft w:val="720"/>
          <w:marRight w:val="720"/>
          <w:marTop w:val="100"/>
          <w:marBottom w:val="100"/>
          <w:divBdr>
            <w:top w:val="none" w:sz="0" w:space="0" w:color="auto"/>
            <w:left w:val="single" w:sz="36" w:space="0" w:color="CCCCCC"/>
            <w:bottom w:val="none" w:sz="0" w:space="0" w:color="auto"/>
            <w:right w:val="none" w:sz="0" w:space="0" w:color="auto"/>
          </w:divBdr>
        </w:div>
      </w:divsChild>
    </w:div>
    <w:div w:id="645739097">
      <w:bodyDiv w:val="1"/>
      <w:marLeft w:val="0"/>
      <w:marRight w:val="0"/>
      <w:marTop w:val="0"/>
      <w:marBottom w:val="0"/>
      <w:divBdr>
        <w:top w:val="none" w:sz="0" w:space="0" w:color="auto"/>
        <w:left w:val="none" w:sz="0" w:space="0" w:color="auto"/>
        <w:bottom w:val="none" w:sz="0" w:space="0" w:color="auto"/>
        <w:right w:val="none" w:sz="0" w:space="0" w:color="auto"/>
      </w:divBdr>
    </w:div>
    <w:div w:id="647246339">
      <w:bodyDiv w:val="1"/>
      <w:marLeft w:val="0"/>
      <w:marRight w:val="0"/>
      <w:marTop w:val="0"/>
      <w:marBottom w:val="0"/>
      <w:divBdr>
        <w:top w:val="none" w:sz="0" w:space="0" w:color="auto"/>
        <w:left w:val="none" w:sz="0" w:space="0" w:color="auto"/>
        <w:bottom w:val="none" w:sz="0" w:space="0" w:color="auto"/>
        <w:right w:val="none" w:sz="0" w:space="0" w:color="auto"/>
      </w:divBdr>
      <w:divsChild>
        <w:div w:id="1846821952">
          <w:marLeft w:val="0"/>
          <w:marRight w:val="0"/>
          <w:marTop w:val="0"/>
          <w:marBottom w:val="0"/>
          <w:divBdr>
            <w:top w:val="none" w:sz="0" w:space="0" w:color="auto"/>
            <w:left w:val="none" w:sz="0" w:space="0" w:color="auto"/>
            <w:bottom w:val="none" w:sz="0" w:space="0" w:color="auto"/>
            <w:right w:val="none" w:sz="0" w:space="0" w:color="auto"/>
          </w:divBdr>
          <w:divsChild>
            <w:div w:id="817456171">
              <w:marLeft w:val="0"/>
              <w:marRight w:val="0"/>
              <w:marTop w:val="0"/>
              <w:marBottom w:val="0"/>
              <w:divBdr>
                <w:top w:val="none" w:sz="0" w:space="0" w:color="auto"/>
                <w:left w:val="none" w:sz="0" w:space="0" w:color="auto"/>
                <w:bottom w:val="none" w:sz="0" w:space="0" w:color="auto"/>
                <w:right w:val="none" w:sz="0" w:space="0" w:color="auto"/>
              </w:divBdr>
            </w:div>
          </w:divsChild>
        </w:div>
        <w:div w:id="1452475169">
          <w:marLeft w:val="0"/>
          <w:marRight w:val="0"/>
          <w:marTop w:val="0"/>
          <w:marBottom w:val="0"/>
          <w:divBdr>
            <w:top w:val="none" w:sz="0" w:space="0" w:color="auto"/>
            <w:left w:val="none" w:sz="0" w:space="0" w:color="auto"/>
            <w:bottom w:val="none" w:sz="0" w:space="0" w:color="auto"/>
            <w:right w:val="none" w:sz="0" w:space="0" w:color="auto"/>
          </w:divBdr>
          <w:divsChild>
            <w:div w:id="1899902516">
              <w:marLeft w:val="0"/>
              <w:marRight w:val="0"/>
              <w:marTop w:val="0"/>
              <w:marBottom w:val="0"/>
              <w:divBdr>
                <w:top w:val="none" w:sz="0" w:space="0" w:color="auto"/>
                <w:left w:val="none" w:sz="0" w:space="0" w:color="auto"/>
                <w:bottom w:val="none" w:sz="0" w:space="0" w:color="auto"/>
                <w:right w:val="none" w:sz="0" w:space="0" w:color="auto"/>
              </w:divBdr>
            </w:div>
            <w:div w:id="263851094">
              <w:marLeft w:val="0"/>
              <w:marRight w:val="0"/>
              <w:marTop w:val="0"/>
              <w:marBottom w:val="0"/>
              <w:divBdr>
                <w:top w:val="none" w:sz="0" w:space="0" w:color="auto"/>
                <w:left w:val="none" w:sz="0" w:space="0" w:color="auto"/>
                <w:bottom w:val="none" w:sz="0" w:space="0" w:color="auto"/>
                <w:right w:val="none" w:sz="0" w:space="0" w:color="auto"/>
              </w:divBdr>
            </w:div>
          </w:divsChild>
        </w:div>
        <w:div w:id="572661057">
          <w:marLeft w:val="0"/>
          <w:marRight w:val="0"/>
          <w:marTop w:val="0"/>
          <w:marBottom w:val="0"/>
          <w:divBdr>
            <w:top w:val="none" w:sz="0" w:space="0" w:color="auto"/>
            <w:left w:val="none" w:sz="0" w:space="0" w:color="auto"/>
            <w:bottom w:val="none" w:sz="0" w:space="0" w:color="auto"/>
            <w:right w:val="none" w:sz="0" w:space="0" w:color="auto"/>
          </w:divBdr>
        </w:div>
        <w:div w:id="218175711">
          <w:marLeft w:val="0"/>
          <w:marRight w:val="0"/>
          <w:marTop w:val="0"/>
          <w:marBottom w:val="0"/>
          <w:divBdr>
            <w:top w:val="none" w:sz="0" w:space="0" w:color="auto"/>
            <w:left w:val="none" w:sz="0" w:space="0" w:color="auto"/>
            <w:bottom w:val="none" w:sz="0" w:space="0" w:color="auto"/>
            <w:right w:val="none" w:sz="0" w:space="0" w:color="auto"/>
          </w:divBdr>
          <w:divsChild>
            <w:div w:id="1161386755">
              <w:marLeft w:val="0"/>
              <w:marRight w:val="0"/>
              <w:marTop w:val="0"/>
              <w:marBottom w:val="0"/>
              <w:divBdr>
                <w:top w:val="none" w:sz="0" w:space="0" w:color="auto"/>
                <w:left w:val="none" w:sz="0" w:space="0" w:color="auto"/>
                <w:bottom w:val="none" w:sz="0" w:space="0" w:color="auto"/>
                <w:right w:val="none" w:sz="0" w:space="0" w:color="auto"/>
              </w:divBdr>
              <w:divsChild>
                <w:div w:id="1251622794">
                  <w:marLeft w:val="0"/>
                  <w:marRight w:val="0"/>
                  <w:marTop w:val="0"/>
                  <w:marBottom w:val="0"/>
                  <w:divBdr>
                    <w:top w:val="none" w:sz="0" w:space="0" w:color="auto"/>
                    <w:left w:val="none" w:sz="0" w:space="0" w:color="auto"/>
                    <w:bottom w:val="none" w:sz="0" w:space="0" w:color="auto"/>
                    <w:right w:val="none" w:sz="0" w:space="0" w:color="auto"/>
                  </w:divBdr>
                </w:div>
                <w:div w:id="739061888">
                  <w:marLeft w:val="0"/>
                  <w:marRight w:val="0"/>
                  <w:marTop w:val="0"/>
                  <w:marBottom w:val="0"/>
                  <w:divBdr>
                    <w:top w:val="none" w:sz="0" w:space="0" w:color="auto"/>
                    <w:left w:val="none" w:sz="0" w:space="0" w:color="auto"/>
                    <w:bottom w:val="none" w:sz="0" w:space="0" w:color="auto"/>
                    <w:right w:val="none" w:sz="0" w:space="0" w:color="auto"/>
                  </w:divBdr>
                </w:div>
              </w:divsChild>
            </w:div>
            <w:div w:id="62261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80958">
      <w:bodyDiv w:val="1"/>
      <w:marLeft w:val="0"/>
      <w:marRight w:val="0"/>
      <w:marTop w:val="0"/>
      <w:marBottom w:val="0"/>
      <w:divBdr>
        <w:top w:val="none" w:sz="0" w:space="0" w:color="auto"/>
        <w:left w:val="none" w:sz="0" w:space="0" w:color="auto"/>
        <w:bottom w:val="none" w:sz="0" w:space="0" w:color="auto"/>
        <w:right w:val="none" w:sz="0" w:space="0" w:color="auto"/>
      </w:divBdr>
      <w:divsChild>
        <w:div w:id="1570117992">
          <w:marLeft w:val="0"/>
          <w:marRight w:val="0"/>
          <w:marTop w:val="0"/>
          <w:marBottom w:val="0"/>
          <w:divBdr>
            <w:top w:val="none" w:sz="0" w:space="0" w:color="auto"/>
            <w:left w:val="none" w:sz="0" w:space="0" w:color="auto"/>
            <w:bottom w:val="none" w:sz="0" w:space="0" w:color="auto"/>
            <w:right w:val="none" w:sz="0" w:space="0" w:color="auto"/>
          </w:divBdr>
          <w:divsChild>
            <w:div w:id="199085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71">
      <w:bodyDiv w:val="1"/>
      <w:marLeft w:val="0"/>
      <w:marRight w:val="0"/>
      <w:marTop w:val="0"/>
      <w:marBottom w:val="0"/>
      <w:divBdr>
        <w:top w:val="none" w:sz="0" w:space="0" w:color="auto"/>
        <w:left w:val="none" w:sz="0" w:space="0" w:color="auto"/>
        <w:bottom w:val="none" w:sz="0" w:space="0" w:color="auto"/>
        <w:right w:val="none" w:sz="0" w:space="0" w:color="auto"/>
      </w:divBdr>
    </w:div>
    <w:div w:id="774637059">
      <w:bodyDiv w:val="1"/>
      <w:marLeft w:val="0"/>
      <w:marRight w:val="0"/>
      <w:marTop w:val="0"/>
      <w:marBottom w:val="0"/>
      <w:divBdr>
        <w:top w:val="none" w:sz="0" w:space="0" w:color="auto"/>
        <w:left w:val="none" w:sz="0" w:space="0" w:color="auto"/>
        <w:bottom w:val="none" w:sz="0" w:space="0" w:color="auto"/>
        <w:right w:val="none" w:sz="0" w:space="0" w:color="auto"/>
      </w:divBdr>
      <w:divsChild>
        <w:div w:id="399787474">
          <w:marLeft w:val="0"/>
          <w:marRight w:val="0"/>
          <w:marTop w:val="0"/>
          <w:marBottom w:val="0"/>
          <w:divBdr>
            <w:top w:val="none" w:sz="0" w:space="0" w:color="auto"/>
            <w:left w:val="none" w:sz="0" w:space="0" w:color="auto"/>
            <w:bottom w:val="none" w:sz="0" w:space="0" w:color="auto"/>
            <w:right w:val="none" w:sz="0" w:space="0" w:color="auto"/>
          </w:divBdr>
        </w:div>
      </w:divsChild>
    </w:div>
    <w:div w:id="790974835">
      <w:bodyDiv w:val="1"/>
      <w:marLeft w:val="0"/>
      <w:marRight w:val="0"/>
      <w:marTop w:val="0"/>
      <w:marBottom w:val="0"/>
      <w:divBdr>
        <w:top w:val="none" w:sz="0" w:space="0" w:color="auto"/>
        <w:left w:val="none" w:sz="0" w:space="0" w:color="auto"/>
        <w:bottom w:val="none" w:sz="0" w:space="0" w:color="auto"/>
        <w:right w:val="none" w:sz="0" w:space="0" w:color="auto"/>
      </w:divBdr>
    </w:div>
    <w:div w:id="801965157">
      <w:bodyDiv w:val="1"/>
      <w:marLeft w:val="0"/>
      <w:marRight w:val="0"/>
      <w:marTop w:val="0"/>
      <w:marBottom w:val="0"/>
      <w:divBdr>
        <w:top w:val="none" w:sz="0" w:space="0" w:color="auto"/>
        <w:left w:val="none" w:sz="0" w:space="0" w:color="auto"/>
        <w:bottom w:val="none" w:sz="0" w:space="0" w:color="auto"/>
        <w:right w:val="none" w:sz="0" w:space="0" w:color="auto"/>
      </w:divBdr>
    </w:div>
    <w:div w:id="822235792">
      <w:bodyDiv w:val="1"/>
      <w:marLeft w:val="0"/>
      <w:marRight w:val="0"/>
      <w:marTop w:val="0"/>
      <w:marBottom w:val="0"/>
      <w:divBdr>
        <w:top w:val="none" w:sz="0" w:space="0" w:color="auto"/>
        <w:left w:val="none" w:sz="0" w:space="0" w:color="auto"/>
        <w:bottom w:val="none" w:sz="0" w:space="0" w:color="auto"/>
        <w:right w:val="none" w:sz="0" w:space="0" w:color="auto"/>
      </w:divBdr>
      <w:divsChild>
        <w:div w:id="1380863153">
          <w:marLeft w:val="0"/>
          <w:marRight w:val="0"/>
          <w:marTop w:val="0"/>
          <w:marBottom w:val="0"/>
          <w:divBdr>
            <w:top w:val="none" w:sz="0" w:space="0" w:color="auto"/>
            <w:left w:val="none" w:sz="0" w:space="0" w:color="auto"/>
            <w:bottom w:val="none" w:sz="0" w:space="0" w:color="auto"/>
            <w:right w:val="none" w:sz="0" w:space="0" w:color="auto"/>
          </w:divBdr>
          <w:divsChild>
            <w:div w:id="94616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7695">
      <w:bodyDiv w:val="1"/>
      <w:marLeft w:val="0"/>
      <w:marRight w:val="0"/>
      <w:marTop w:val="0"/>
      <w:marBottom w:val="0"/>
      <w:divBdr>
        <w:top w:val="none" w:sz="0" w:space="0" w:color="auto"/>
        <w:left w:val="none" w:sz="0" w:space="0" w:color="auto"/>
        <w:bottom w:val="none" w:sz="0" w:space="0" w:color="auto"/>
        <w:right w:val="none" w:sz="0" w:space="0" w:color="auto"/>
      </w:divBdr>
    </w:div>
    <w:div w:id="886644446">
      <w:bodyDiv w:val="1"/>
      <w:marLeft w:val="0"/>
      <w:marRight w:val="0"/>
      <w:marTop w:val="0"/>
      <w:marBottom w:val="0"/>
      <w:divBdr>
        <w:top w:val="none" w:sz="0" w:space="0" w:color="auto"/>
        <w:left w:val="none" w:sz="0" w:space="0" w:color="auto"/>
        <w:bottom w:val="none" w:sz="0" w:space="0" w:color="auto"/>
        <w:right w:val="none" w:sz="0" w:space="0" w:color="auto"/>
      </w:divBdr>
    </w:div>
    <w:div w:id="914432871">
      <w:bodyDiv w:val="1"/>
      <w:marLeft w:val="0"/>
      <w:marRight w:val="0"/>
      <w:marTop w:val="0"/>
      <w:marBottom w:val="0"/>
      <w:divBdr>
        <w:top w:val="none" w:sz="0" w:space="0" w:color="auto"/>
        <w:left w:val="none" w:sz="0" w:space="0" w:color="auto"/>
        <w:bottom w:val="none" w:sz="0" w:space="0" w:color="auto"/>
        <w:right w:val="none" w:sz="0" w:space="0" w:color="auto"/>
      </w:divBdr>
    </w:div>
    <w:div w:id="930043004">
      <w:bodyDiv w:val="1"/>
      <w:marLeft w:val="0"/>
      <w:marRight w:val="0"/>
      <w:marTop w:val="0"/>
      <w:marBottom w:val="0"/>
      <w:divBdr>
        <w:top w:val="none" w:sz="0" w:space="0" w:color="auto"/>
        <w:left w:val="none" w:sz="0" w:space="0" w:color="auto"/>
        <w:bottom w:val="none" w:sz="0" w:space="0" w:color="auto"/>
        <w:right w:val="none" w:sz="0" w:space="0" w:color="auto"/>
      </w:divBdr>
      <w:divsChild>
        <w:div w:id="1087309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767477">
      <w:bodyDiv w:val="1"/>
      <w:marLeft w:val="0"/>
      <w:marRight w:val="0"/>
      <w:marTop w:val="0"/>
      <w:marBottom w:val="0"/>
      <w:divBdr>
        <w:top w:val="none" w:sz="0" w:space="0" w:color="auto"/>
        <w:left w:val="none" w:sz="0" w:space="0" w:color="auto"/>
        <w:bottom w:val="none" w:sz="0" w:space="0" w:color="auto"/>
        <w:right w:val="none" w:sz="0" w:space="0" w:color="auto"/>
      </w:divBdr>
    </w:div>
    <w:div w:id="1001391050">
      <w:bodyDiv w:val="1"/>
      <w:marLeft w:val="0"/>
      <w:marRight w:val="0"/>
      <w:marTop w:val="0"/>
      <w:marBottom w:val="0"/>
      <w:divBdr>
        <w:top w:val="none" w:sz="0" w:space="0" w:color="auto"/>
        <w:left w:val="none" w:sz="0" w:space="0" w:color="auto"/>
        <w:bottom w:val="none" w:sz="0" w:space="0" w:color="auto"/>
        <w:right w:val="none" w:sz="0" w:space="0" w:color="auto"/>
      </w:divBdr>
      <w:divsChild>
        <w:div w:id="887298411">
          <w:marLeft w:val="0"/>
          <w:marRight w:val="0"/>
          <w:marTop w:val="0"/>
          <w:marBottom w:val="0"/>
          <w:divBdr>
            <w:top w:val="none" w:sz="0" w:space="0" w:color="auto"/>
            <w:left w:val="none" w:sz="0" w:space="0" w:color="auto"/>
            <w:bottom w:val="none" w:sz="0" w:space="0" w:color="auto"/>
            <w:right w:val="none" w:sz="0" w:space="0" w:color="auto"/>
          </w:divBdr>
        </w:div>
      </w:divsChild>
    </w:div>
    <w:div w:id="1005133607">
      <w:bodyDiv w:val="1"/>
      <w:marLeft w:val="0"/>
      <w:marRight w:val="0"/>
      <w:marTop w:val="0"/>
      <w:marBottom w:val="0"/>
      <w:divBdr>
        <w:top w:val="none" w:sz="0" w:space="0" w:color="auto"/>
        <w:left w:val="none" w:sz="0" w:space="0" w:color="auto"/>
        <w:bottom w:val="none" w:sz="0" w:space="0" w:color="auto"/>
        <w:right w:val="none" w:sz="0" w:space="0" w:color="auto"/>
      </w:divBdr>
      <w:divsChild>
        <w:div w:id="1689677774">
          <w:blockQuote w:val="1"/>
          <w:marLeft w:val="0"/>
          <w:marRight w:val="0"/>
          <w:marTop w:val="240"/>
          <w:marBottom w:val="240"/>
          <w:divBdr>
            <w:top w:val="none" w:sz="0" w:space="0" w:color="auto"/>
            <w:left w:val="single" w:sz="36" w:space="0" w:color="EF7060"/>
            <w:bottom w:val="none" w:sz="0" w:space="0" w:color="auto"/>
            <w:right w:val="none" w:sz="0" w:space="0" w:color="auto"/>
          </w:divBdr>
        </w:div>
      </w:divsChild>
    </w:div>
    <w:div w:id="1005864611">
      <w:bodyDiv w:val="1"/>
      <w:marLeft w:val="0"/>
      <w:marRight w:val="0"/>
      <w:marTop w:val="0"/>
      <w:marBottom w:val="0"/>
      <w:divBdr>
        <w:top w:val="none" w:sz="0" w:space="0" w:color="auto"/>
        <w:left w:val="none" w:sz="0" w:space="0" w:color="auto"/>
        <w:bottom w:val="none" w:sz="0" w:space="0" w:color="auto"/>
        <w:right w:val="none" w:sz="0" w:space="0" w:color="auto"/>
      </w:divBdr>
    </w:div>
    <w:div w:id="1006514918">
      <w:bodyDiv w:val="1"/>
      <w:marLeft w:val="0"/>
      <w:marRight w:val="0"/>
      <w:marTop w:val="0"/>
      <w:marBottom w:val="0"/>
      <w:divBdr>
        <w:top w:val="none" w:sz="0" w:space="0" w:color="auto"/>
        <w:left w:val="none" w:sz="0" w:space="0" w:color="auto"/>
        <w:bottom w:val="none" w:sz="0" w:space="0" w:color="auto"/>
        <w:right w:val="none" w:sz="0" w:space="0" w:color="auto"/>
      </w:divBdr>
    </w:div>
    <w:div w:id="1053695547">
      <w:bodyDiv w:val="1"/>
      <w:marLeft w:val="0"/>
      <w:marRight w:val="0"/>
      <w:marTop w:val="0"/>
      <w:marBottom w:val="0"/>
      <w:divBdr>
        <w:top w:val="none" w:sz="0" w:space="0" w:color="auto"/>
        <w:left w:val="none" w:sz="0" w:space="0" w:color="auto"/>
        <w:bottom w:val="none" w:sz="0" w:space="0" w:color="auto"/>
        <w:right w:val="none" w:sz="0" w:space="0" w:color="auto"/>
      </w:divBdr>
    </w:div>
    <w:div w:id="1059472966">
      <w:bodyDiv w:val="1"/>
      <w:marLeft w:val="0"/>
      <w:marRight w:val="0"/>
      <w:marTop w:val="0"/>
      <w:marBottom w:val="0"/>
      <w:divBdr>
        <w:top w:val="none" w:sz="0" w:space="0" w:color="auto"/>
        <w:left w:val="none" w:sz="0" w:space="0" w:color="auto"/>
        <w:bottom w:val="none" w:sz="0" w:space="0" w:color="auto"/>
        <w:right w:val="none" w:sz="0" w:space="0" w:color="auto"/>
      </w:divBdr>
    </w:div>
    <w:div w:id="1082723858">
      <w:bodyDiv w:val="1"/>
      <w:marLeft w:val="0"/>
      <w:marRight w:val="0"/>
      <w:marTop w:val="0"/>
      <w:marBottom w:val="0"/>
      <w:divBdr>
        <w:top w:val="none" w:sz="0" w:space="0" w:color="auto"/>
        <w:left w:val="none" w:sz="0" w:space="0" w:color="auto"/>
        <w:bottom w:val="none" w:sz="0" w:space="0" w:color="auto"/>
        <w:right w:val="none" w:sz="0" w:space="0" w:color="auto"/>
      </w:divBdr>
    </w:div>
    <w:div w:id="1107776836">
      <w:bodyDiv w:val="1"/>
      <w:marLeft w:val="0"/>
      <w:marRight w:val="0"/>
      <w:marTop w:val="0"/>
      <w:marBottom w:val="0"/>
      <w:divBdr>
        <w:top w:val="none" w:sz="0" w:space="0" w:color="auto"/>
        <w:left w:val="none" w:sz="0" w:space="0" w:color="auto"/>
        <w:bottom w:val="none" w:sz="0" w:space="0" w:color="auto"/>
        <w:right w:val="none" w:sz="0" w:space="0" w:color="auto"/>
      </w:divBdr>
    </w:div>
    <w:div w:id="1128282753">
      <w:bodyDiv w:val="1"/>
      <w:marLeft w:val="0"/>
      <w:marRight w:val="0"/>
      <w:marTop w:val="0"/>
      <w:marBottom w:val="0"/>
      <w:divBdr>
        <w:top w:val="none" w:sz="0" w:space="0" w:color="auto"/>
        <w:left w:val="none" w:sz="0" w:space="0" w:color="auto"/>
        <w:bottom w:val="none" w:sz="0" w:space="0" w:color="auto"/>
        <w:right w:val="none" w:sz="0" w:space="0" w:color="auto"/>
      </w:divBdr>
    </w:div>
    <w:div w:id="1187985525">
      <w:bodyDiv w:val="1"/>
      <w:marLeft w:val="0"/>
      <w:marRight w:val="0"/>
      <w:marTop w:val="0"/>
      <w:marBottom w:val="0"/>
      <w:divBdr>
        <w:top w:val="none" w:sz="0" w:space="0" w:color="auto"/>
        <w:left w:val="none" w:sz="0" w:space="0" w:color="auto"/>
        <w:bottom w:val="none" w:sz="0" w:space="0" w:color="auto"/>
        <w:right w:val="none" w:sz="0" w:space="0" w:color="auto"/>
      </w:divBdr>
    </w:div>
    <w:div w:id="1225987146">
      <w:bodyDiv w:val="1"/>
      <w:marLeft w:val="0"/>
      <w:marRight w:val="0"/>
      <w:marTop w:val="0"/>
      <w:marBottom w:val="0"/>
      <w:divBdr>
        <w:top w:val="none" w:sz="0" w:space="0" w:color="auto"/>
        <w:left w:val="none" w:sz="0" w:space="0" w:color="auto"/>
        <w:bottom w:val="none" w:sz="0" w:space="0" w:color="auto"/>
        <w:right w:val="none" w:sz="0" w:space="0" w:color="auto"/>
      </w:divBdr>
      <w:divsChild>
        <w:div w:id="1846358721">
          <w:marLeft w:val="0"/>
          <w:marRight w:val="0"/>
          <w:marTop w:val="0"/>
          <w:marBottom w:val="0"/>
          <w:divBdr>
            <w:top w:val="none" w:sz="0" w:space="0" w:color="auto"/>
            <w:left w:val="none" w:sz="0" w:space="0" w:color="auto"/>
            <w:bottom w:val="none" w:sz="0" w:space="0" w:color="auto"/>
            <w:right w:val="none" w:sz="0" w:space="0" w:color="auto"/>
          </w:divBdr>
          <w:divsChild>
            <w:div w:id="1190604419">
              <w:marLeft w:val="0"/>
              <w:marRight w:val="0"/>
              <w:marTop w:val="0"/>
              <w:marBottom w:val="0"/>
              <w:divBdr>
                <w:top w:val="none" w:sz="0" w:space="0" w:color="auto"/>
                <w:left w:val="none" w:sz="0" w:space="0" w:color="auto"/>
                <w:bottom w:val="none" w:sz="0" w:space="0" w:color="auto"/>
                <w:right w:val="none" w:sz="0" w:space="0" w:color="auto"/>
              </w:divBdr>
            </w:div>
          </w:divsChild>
        </w:div>
        <w:div w:id="289671276">
          <w:marLeft w:val="0"/>
          <w:marRight w:val="0"/>
          <w:marTop w:val="0"/>
          <w:marBottom w:val="0"/>
          <w:divBdr>
            <w:top w:val="none" w:sz="0" w:space="0" w:color="auto"/>
            <w:left w:val="none" w:sz="0" w:space="0" w:color="auto"/>
            <w:bottom w:val="none" w:sz="0" w:space="0" w:color="auto"/>
            <w:right w:val="none" w:sz="0" w:space="0" w:color="auto"/>
          </w:divBdr>
          <w:divsChild>
            <w:div w:id="852885929">
              <w:marLeft w:val="0"/>
              <w:marRight w:val="0"/>
              <w:marTop w:val="0"/>
              <w:marBottom w:val="0"/>
              <w:divBdr>
                <w:top w:val="none" w:sz="0" w:space="0" w:color="auto"/>
                <w:left w:val="none" w:sz="0" w:space="0" w:color="auto"/>
                <w:bottom w:val="none" w:sz="0" w:space="0" w:color="auto"/>
                <w:right w:val="none" w:sz="0" w:space="0" w:color="auto"/>
              </w:divBdr>
            </w:div>
            <w:div w:id="1238828960">
              <w:marLeft w:val="0"/>
              <w:marRight w:val="0"/>
              <w:marTop w:val="0"/>
              <w:marBottom w:val="0"/>
              <w:divBdr>
                <w:top w:val="none" w:sz="0" w:space="0" w:color="auto"/>
                <w:left w:val="none" w:sz="0" w:space="0" w:color="auto"/>
                <w:bottom w:val="none" w:sz="0" w:space="0" w:color="auto"/>
                <w:right w:val="none" w:sz="0" w:space="0" w:color="auto"/>
              </w:divBdr>
            </w:div>
          </w:divsChild>
        </w:div>
        <w:div w:id="462046470">
          <w:marLeft w:val="0"/>
          <w:marRight w:val="0"/>
          <w:marTop w:val="0"/>
          <w:marBottom w:val="0"/>
          <w:divBdr>
            <w:top w:val="none" w:sz="0" w:space="0" w:color="auto"/>
            <w:left w:val="none" w:sz="0" w:space="0" w:color="auto"/>
            <w:bottom w:val="none" w:sz="0" w:space="0" w:color="auto"/>
            <w:right w:val="none" w:sz="0" w:space="0" w:color="auto"/>
          </w:divBdr>
        </w:div>
        <w:div w:id="1633051273">
          <w:marLeft w:val="0"/>
          <w:marRight w:val="0"/>
          <w:marTop w:val="0"/>
          <w:marBottom w:val="0"/>
          <w:divBdr>
            <w:top w:val="none" w:sz="0" w:space="0" w:color="auto"/>
            <w:left w:val="none" w:sz="0" w:space="0" w:color="auto"/>
            <w:bottom w:val="none" w:sz="0" w:space="0" w:color="auto"/>
            <w:right w:val="none" w:sz="0" w:space="0" w:color="auto"/>
          </w:divBdr>
          <w:divsChild>
            <w:div w:id="1383750693">
              <w:marLeft w:val="0"/>
              <w:marRight w:val="0"/>
              <w:marTop w:val="0"/>
              <w:marBottom w:val="0"/>
              <w:divBdr>
                <w:top w:val="none" w:sz="0" w:space="0" w:color="auto"/>
                <w:left w:val="none" w:sz="0" w:space="0" w:color="auto"/>
                <w:bottom w:val="none" w:sz="0" w:space="0" w:color="auto"/>
                <w:right w:val="none" w:sz="0" w:space="0" w:color="auto"/>
              </w:divBdr>
              <w:divsChild>
                <w:div w:id="96603942">
                  <w:marLeft w:val="0"/>
                  <w:marRight w:val="0"/>
                  <w:marTop w:val="0"/>
                  <w:marBottom w:val="0"/>
                  <w:divBdr>
                    <w:top w:val="none" w:sz="0" w:space="0" w:color="auto"/>
                    <w:left w:val="none" w:sz="0" w:space="0" w:color="auto"/>
                    <w:bottom w:val="none" w:sz="0" w:space="0" w:color="auto"/>
                    <w:right w:val="none" w:sz="0" w:space="0" w:color="auto"/>
                  </w:divBdr>
                </w:div>
                <w:div w:id="1067533669">
                  <w:marLeft w:val="0"/>
                  <w:marRight w:val="0"/>
                  <w:marTop w:val="0"/>
                  <w:marBottom w:val="0"/>
                  <w:divBdr>
                    <w:top w:val="none" w:sz="0" w:space="0" w:color="auto"/>
                    <w:left w:val="none" w:sz="0" w:space="0" w:color="auto"/>
                    <w:bottom w:val="none" w:sz="0" w:space="0" w:color="auto"/>
                    <w:right w:val="none" w:sz="0" w:space="0" w:color="auto"/>
                  </w:divBdr>
                </w:div>
              </w:divsChild>
            </w:div>
            <w:div w:id="640699104">
              <w:marLeft w:val="0"/>
              <w:marRight w:val="0"/>
              <w:marTop w:val="0"/>
              <w:marBottom w:val="0"/>
              <w:divBdr>
                <w:top w:val="none" w:sz="0" w:space="0" w:color="auto"/>
                <w:left w:val="none" w:sz="0" w:space="0" w:color="auto"/>
                <w:bottom w:val="none" w:sz="0" w:space="0" w:color="auto"/>
                <w:right w:val="none" w:sz="0" w:space="0" w:color="auto"/>
              </w:divBdr>
              <w:divsChild>
                <w:div w:id="304942265">
                  <w:marLeft w:val="0"/>
                  <w:marRight w:val="0"/>
                  <w:marTop w:val="0"/>
                  <w:marBottom w:val="0"/>
                  <w:divBdr>
                    <w:top w:val="none" w:sz="0" w:space="0" w:color="auto"/>
                    <w:left w:val="none" w:sz="0" w:space="0" w:color="auto"/>
                    <w:bottom w:val="none" w:sz="0" w:space="0" w:color="auto"/>
                    <w:right w:val="none" w:sz="0" w:space="0" w:color="auto"/>
                  </w:divBdr>
                  <w:divsChild>
                    <w:div w:id="5238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7056">
              <w:marLeft w:val="0"/>
              <w:marRight w:val="0"/>
              <w:marTop w:val="0"/>
              <w:marBottom w:val="0"/>
              <w:divBdr>
                <w:top w:val="none" w:sz="0" w:space="0" w:color="auto"/>
                <w:left w:val="none" w:sz="0" w:space="0" w:color="auto"/>
                <w:bottom w:val="none" w:sz="0" w:space="0" w:color="auto"/>
                <w:right w:val="none" w:sz="0" w:space="0" w:color="auto"/>
              </w:divBdr>
              <w:divsChild>
                <w:div w:id="355812962">
                  <w:marLeft w:val="0"/>
                  <w:marRight w:val="0"/>
                  <w:marTop w:val="0"/>
                  <w:marBottom w:val="0"/>
                  <w:divBdr>
                    <w:top w:val="none" w:sz="0" w:space="0" w:color="auto"/>
                    <w:left w:val="none" w:sz="0" w:space="0" w:color="auto"/>
                    <w:bottom w:val="none" w:sz="0" w:space="0" w:color="auto"/>
                    <w:right w:val="none" w:sz="0" w:space="0" w:color="auto"/>
                  </w:divBdr>
                </w:div>
                <w:div w:id="970862165">
                  <w:marLeft w:val="0"/>
                  <w:marRight w:val="0"/>
                  <w:marTop w:val="0"/>
                  <w:marBottom w:val="0"/>
                  <w:divBdr>
                    <w:top w:val="none" w:sz="0" w:space="0" w:color="auto"/>
                    <w:left w:val="none" w:sz="0" w:space="0" w:color="auto"/>
                    <w:bottom w:val="none" w:sz="0" w:space="0" w:color="auto"/>
                    <w:right w:val="none" w:sz="0" w:space="0" w:color="auto"/>
                  </w:divBdr>
                </w:div>
              </w:divsChild>
            </w:div>
            <w:div w:id="9141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890">
      <w:bodyDiv w:val="1"/>
      <w:marLeft w:val="0"/>
      <w:marRight w:val="0"/>
      <w:marTop w:val="0"/>
      <w:marBottom w:val="0"/>
      <w:divBdr>
        <w:top w:val="none" w:sz="0" w:space="0" w:color="auto"/>
        <w:left w:val="none" w:sz="0" w:space="0" w:color="auto"/>
        <w:bottom w:val="none" w:sz="0" w:space="0" w:color="auto"/>
        <w:right w:val="none" w:sz="0" w:space="0" w:color="auto"/>
      </w:divBdr>
    </w:div>
    <w:div w:id="1249970858">
      <w:bodyDiv w:val="1"/>
      <w:marLeft w:val="0"/>
      <w:marRight w:val="0"/>
      <w:marTop w:val="0"/>
      <w:marBottom w:val="0"/>
      <w:divBdr>
        <w:top w:val="none" w:sz="0" w:space="0" w:color="auto"/>
        <w:left w:val="none" w:sz="0" w:space="0" w:color="auto"/>
        <w:bottom w:val="none" w:sz="0" w:space="0" w:color="auto"/>
        <w:right w:val="none" w:sz="0" w:space="0" w:color="auto"/>
      </w:divBdr>
      <w:divsChild>
        <w:div w:id="1491361554">
          <w:blockQuote w:val="1"/>
          <w:marLeft w:val="720"/>
          <w:marRight w:val="720"/>
          <w:marTop w:val="100"/>
          <w:marBottom w:val="100"/>
          <w:divBdr>
            <w:top w:val="none" w:sz="0" w:space="0" w:color="auto"/>
            <w:left w:val="single" w:sz="36" w:space="0" w:color="CCCCCC"/>
            <w:bottom w:val="none" w:sz="0" w:space="0" w:color="auto"/>
            <w:right w:val="none" w:sz="0" w:space="0" w:color="auto"/>
          </w:divBdr>
        </w:div>
      </w:divsChild>
    </w:div>
    <w:div w:id="1280181272">
      <w:bodyDiv w:val="1"/>
      <w:marLeft w:val="0"/>
      <w:marRight w:val="0"/>
      <w:marTop w:val="0"/>
      <w:marBottom w:val="0"/>
      <w:divBdr>
        <w:top w:val="none" w:sz="0" w:space="0" w:color="auto"/>
        <w:left w:val="none" w:sz="0" w:space="0" w:color="auto"/>
        <w:bottom w:val="none" w:sz="0" w:space="0" w:color="auto"/>
        <w:right w:val="none" w:sz="0" w:space="0" w:color="auto"/>
      </w:divBdr>
      <w:divsChild>
        <w:div w:id="1200243742">
          <w:marLeft w:val="0"/>
          <w:marRight w:val="0"/>
          <w:marTop w:val="0"/>
          <w:marBottom w:val="0"/>
          <w:divBdr>
            <w:top w:val="none" w:sz="0" w:space="0" w:color="auto"/>
            <w:left w:val="none" w:sz="0" w:space="0" w:color="auto"/>
            <w:bottom w:val="none" w:sz="0" w:space="0" w:color="auto"/>
            <w:right w:val="none" w:sz="0" w:space="0" w:color="auto"/>
          </w:divBdr>
        </w:div>
      </w:divsChild>
    </w:div>
    <w:div w:id="1284457138">
      <w:bodyDiv w:val="1"/>
      <w:marLeft w:val="0"/>
      <w:marRight w:val="0"/>
      <w:marTop w:val="0"/>
      <w:marBottom w:val="0"/>
      <w:divBdr>
        <w:top w:val="none" w:sz="0" w:space="0" w:color="auto"/>
        <w:left w:val="none" w:sz="0" w:space="0" w:color="auto"/>
        <w:bottom w:val="none" w:sz="0" w:space="0" w:color="auto"/>
        <w:right w:val="none" w:sz="0" w:space="0" w:color="auto"/>
      </w:divBdr>
    </w:div>
    <w:div w:id="1284922602">
      <w:bodyDiv w:val="1"/>
      <w:marLeft w:val="0"/>
      <w:marRight w:val="0"/>
      <w:marTop w:val="0"/>
      <w:marBottom w:val="0"/>
      <w:divBdr>
        <w:top w:val="none" w:sz="0" w:space="0" w:color="auto"/>
        <w:left w:val="none" w:sz="0" w:space="0" w:color="auto"/>
        <w:bottom w:val="none" w:sz="0" w:space="0" w:color="auto"/>
        <w:right w:val="none" w:sz="0" w:space="0" w:color="auto"/>
      </w:divBdr>
      <w:divsChild>
        <w:div w:id="1053309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6466898">
      <w:bodyDiv w:val="1"/>
      <w:marLeft w:val="0"/>
      <w:marRight w:val="0"/>
      <w:marTop w:val="0"/>
      <w:marBottom w:val="0"/>
      <w:divBdr>
        <w:top w:val="none" w:sz="0" w:space="0" w:color="auto"/>
        <w:left w:val="none" w:sz="0" w:space="0" w:color="auto"/>
        <w:bottom w:val="none" w:sz="0" w:space="0" w:color="auto"/>
        <w:right w:val="none" w:sz="0" w:space="0" w:color="auto"/>
      </w:divBdr>
      <w:divsChild>
        <w:div w:id="439760790">
          <w:marLeft w:val="0"/>
          <w:marRight w:val="0"/>
          <w:marTop w:val="0"/>
          <w:marBottom w:val="0"/>
          <w:divBdr>
            <w:top w:val="none" w:sz="0" w:space="0" w:color="auto"/>
            <w:left w:val="none" w:sz="0" w:space="0" w:color="auto"/>
            <w:bottom w:val="none" w:sz="0" w:space="0" w:color="auto"/>
            <w:right w:val="none" w:sz="0" w:space="0" w:color="auto"/>
          </w:divBdr>
          <w:divsChild>
            <w:div w:id="1350522887">
              <w:marLeft w:val="0"/>
              <w:marRight w:val="0"/>
              <w:marTop w:val="0"/>
              <w:marBottom w:val="0"/>
              <w:divBdr>
                <w:top w:val="none" w:sz="0" w:space="0" w:color="auto"/>
                <w:left w:val="none" w:sz="0" w:space="0" w:color="auto"/>
                <w:bottom w:val="none" w:sz="0" w:space="0" w:color="auto"/>
                <w:right w:val="none" w:sz="0" w:space="0" w:color="auto"/>
              </w:divBdr>
              <w:divsChild>
                <w:div w:id="1978559514">
                  <w:marLeft w:val="0"/>
                  <w:marRight w:val="0"/>
                  <w:marTop w:val="0"/>
                  <w:marBottom w:val="0"/>
                  <w:divBdr>
                    <w:top w:val="none" w:sz="0" w:space="0" w:color="auto"/>
                    <w:left w:val="none" w:sz="0" w:space="0" w:color="auto"/>
                    <w:bottom w:val="none" w:sz="0" w:space="0" w:color="auto"/>
                    <w:right w:val="none" w:sz="0" w:space="0" w:color="auto"/>
                  </w:divBdr>
                  <w:divsChild>
                    <w:div w:id="2052992750">
                      <w:marLeft w:val="0"/>
                      <w:marRight w:val="0"/>
                      <w:marTop w:val="0"/>
                      <w:marBottom w:val="0"/>
                      <w:divBdr>
                        <w:top w:val="none" w:sz="0" w:space="0" w:color="auto"/>
                        <w:left w:val="none" w:sz="0" w:space="0" w:color="auto"/>
                        <w:bottom w:val="none" w:sz="0" w:space="0" w:color="auto"/>
                        <w:right w:val="none" w:sz="0" w:space="0" w:color="auto"/>
                      </w:divBdr>
                    </w:div>
                    <w:div w:id="1902134897">
                      <w:marLeft w:val="0"/>
                      <w:marRight w:val="0"/>
                      <w:marTop w:val="0"/>
                      <w:marBottom w:val="0"/>
                      <w:divBdr>
                        <w:top w:val="none" w:sz="0" w:space="0" w:color="auto"/>
                        <w:left w:val="none" w:sz="0" w:space="0" w:color="auto"/>
                        <w:bottom w:val="none" w:sz="0" w:space="0" w:color="auto"/>
                        <w:right w:val="none" w:sz="0" w:space="0" w:color="auto"/>
                      </w:divBdr>
                    </w:div>
                    <w:div w:id="1265262757">
                      <w:marLeft w:val="0"/>
                      <w:marRight w:val="0"/>
                      <w:marTop w:val="0"/>
                      <w:marBottom w:val="0"/>
                      <w:divBdr>
                        <w:top w:val="none" w:sz="0" w:space="0" w:color="auto"/>
                        <w:left w:val="none" w:sz="0" w:space="0" w:color="auto"/>
                        <w:bottom w:val="none" w:sz="0" w:space="0" w:color="auto"/>
                        <w:right w:val="none" w:sz="0" w:space="0" w:color="auto"/>
                      </w:divBdr>
                      <w:divsChild>
                        <w:div w:id="120390379">
                          <w:marLeft w:val="0"/>
                          <w:marRight w:val="0"/>
                          <w:marTop w:val="0"/>
                          <w:marBottom w:val="0"/>
                          <w:divBdr>
                            <w:top w:val="none" w:sz="0" w:space="0" w:color="auto"/>
                            <w:left w:val="none" w:sz="0" w:space="0" w:color="auto"/>
                            <w:bottom w:val="none" w:sz="0" w:space="0" w:color="auto"/>
                            <w:right w:val="none" w:sz="0" w:space="0" w:color="auto"/>
                          </w:divBdr>
                        </w:div>
                        <w:div w:id="21137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921159">
          <w:marLeft w:val="0"/>
          <w:marRight w:val="0"/>
          <w:marTop w:val="0"/>
          <w:marBottom w:val="0"/>
          <w:divBdr>
            <w:top w:val="none" w:sz="0" w:space="0" w:color="auto"/>
            <w:left w:val="none" w:sz="0" w:space="0" w:color="auto"/>
            <w:bottom w:val="none" w:sz="0" w:space="0" w:color="auto"/>
            <w:right w:val="none" w:sz="0" w:space="0" w:color="auto"/>
          </w:divBdr>
          <w:divsChild>
            <w:div w:id="1135833322">
              <w:marLeft w:val="0"/>
              <w:marRight w:val="0"/>
              <w:marTop w:val="0"/>
              <w:marBottom w:val="0"/>
              <w:divBdr>
                <w:top w:val="none" w:sz="0" w:space="0" w:color="auto"/>
                <w:left w:val="none" w:sz="0" w:space="0" w:color="auto"/>
                <w:bottom w:val="none" w:sz="0" w:space="0" w:color="auto"/>
                <w:right w:val="none" w:sz="0" w:space="0" w:color="auto"/>
              </w:divBdr>
              <w:divsChild>
                <w:div w:id="2087993610">
                  <w:marLeft w:val="0"/>
                  <w:marRight w:val="0"/>
                  <w:marTop w:val="0"/>
                  <w:marBottom w:val="0"/>
                  <w:divBdr>
                    <w:top w:val="none" w:sz="0" w:space="0" w:color="auto"/>
                    <w:left w:val="none" w:sz="0" w:space="0" w:color="auto"/>
                    <w:bottom w:val="none" w:sz="0" w:space="0" w:color="auto"/>
                    <w:right w:val="none" w:sz="0" w:space="0" w:color="auto"/>
                  </w:divBdr>
                  <w:divsChild>
                    <w:div w:id="475949586">
                      <w:marLeft w:val="0"/>
                      <w:marRight w:val="0"/>
                      <w:marTop w:val="0"/>
                      <w:marBottom w:val="0"/>
                      <w:divBdr>
                        <w:top w:val="none" w:sz="0" w:space="0" w:color="auto"/>
                        <w:left w:val="none" w:sz="0" w:space="0" w:color="auto"/>
                        <w:bottom w:val="none" w:sz="0" w:space="0" w:color="auto"/>
                        <w:right w:val="none" w:sz="0" w:space="0" w:color="auto"/>
                      </w:divBdr>
                    </w:div>
                    <w:div w:id="1541817421">
                      <w:marLeft w:val="0"/>
                      <w:marRight w:val="0"/>
                      <w:marTop w:val="0"/>
                      <w:marBottom w:val="0"/>
                      <w:divBdr>
                        <w:top w:val="none" w:sz="0" w:space="0" w:color="auto"/>
                        <w:left w:val="none" w:sz="0" w:space="0" w:color="auto"/>
                        <w:bottom w:val="none" w:sz="0" w:space="0" w:color="auto"/>
                        <w:right w:val="none" w:sz="0" w:space="0" w:color="auto"/>
                      </w:divBdr>
                    </w:div>
                    <w:div w:id="1535802618">
                      <w:marLeft w:val="0"/>
                      <w:marRight w:val="0"/>
                      <w:marTop w:val="0"/>
                      <w:marBottom w:val="0"/>
                      <w:divBdr>
                        <w:top w:val="none" w:sz="0" w:space="0" w:color="auto"/>
                        <w:left w:val="none" w:sz="0" w:space="0" w:color="auto"/>
                        <w:bottom w:val="none" w:sz="0" w:space="0" w:color="auto"/>
                        <w:right w:val="none" w:sz="0" w:space="0" w:color="auto"/>
                      </w:divBdr>
                    </w:div>
                    <w:div w:id="1010521443">
                      <w:marLeft w:val="0"/>
                      <w:marRight w:val="0"/>
                      <w:marTop w:val="0"/>
                      <w:marBottom w:val="0"/>
                      <w:divBdr>
                        <w:top w:val="none" w:sz="0" w:space="0" w:color="auto"/>
                        <w:left w:val="none" w:sz="0" w:space="0" w:color="auto"/>
                        <w:bottom w:val="none" w:sz="0" w:space="0" w:color="auto"/>
                        <w:right w:val="none" w:sz="0" w:space="0" w:color="auto"/>
                      </w:divBdr>
                    </w:div>
                    <w:div w:id="1551266952">
                      <w:marLeft w:val="0"/>
                      <w:marRight w:val="0"/>
                      <w:marTop w:val="0"/>
                      <w:marBottom w:val="0"/>
                      <w:divBdr>
                        <w:top w:val="none" w:sz="0" w:space="0" w:color="auto"/>
                        <w:left w:val="none" w:sz="0" w:space="0" w:color="auto"/>
                        <w:bottom w:val="none" w:sz="0" w:space="0" w:color="auto"/>
                        <w:right w:val="none" w:sz="0" w:space="0" w:color="auto"/>
                      </w:divBdr>
                    </w:div>
                    <w:div w:id="1268930757">
                      <w:marLeft w:val="0"/>
                      <w:marRight w:val="0"/>
                      <w:marTop w:val="0"/>
                      <w:marBottom w:val="0"/>
                      <w:divBdr>
                        <w:top w:val="none" w:sz="0" w:space="0" w:color="auto"/>
                        <w:left w:val="none" w:sz="0" w:space="0" w:color="auto"/>
                        <w:bottom w:val="none" w:sz="0" w:space="0" w:color="auto"/>
                        <w:right w:val="none" w:sz="0" w:space="0" w:color="auto"/>
                      </w:divBdr>
                      <w:divsChild>
                        <w:div w:id="614874421">
                          <w:marLeft w:val="0"/>
                          <w:marRight w:val="0"/>
                          <w:marTop w:val="0"/>
                          <w:marBottom w:val="0"/>
                          <w:divBdr>
                            <w:top w:val="none" w:sz="0" w:space="0" w:color="auto"/>
                            <w:left w:val="none" w:sz="0" w:space="0" w:color="auto"/>
                            <w:bottom w:val="none" w:sz="0" w:space="0" w:color="auto"/>
                            <w:right w:val="none" w:sz="0" w:space="0" w:color="auto"/>
                          </w:divBdr>
                        </w:div>
                        <w:div w:id="850527434">
                          <w:marLeft w:val="0"/>
                          <w:marRight w:val="0"/>
                          <w:marTop w:val="0"/>
                          <w:marBottom w:val="0"/>
                          <w:divBdr>
                            <w:top w:val="none" w:sz="0" w:space="0" w:color="auto"/>
                            <w:left w:val="none" w:sz="0" w:space="0" w:color="auto"/>
                            <w:bottom w:val="none" w:sz="0" w:space="0" w:color="auto"/>
                            <w:right w:val="none" w:sz="0" w:space="0" w:color="auto"/>
                          </w:divBdr>
                        </w:div>
                        <w:div w:id="1316492977">
                          <w:marLeft w:val="0"/>
                          <w:marRight w:val="0"/>
                          <w:marTop w:val="0"/>
                          <w:marBottom w:val="0"/>
                          <w:divBdr>
                            <w:top w:val="none" w:sz="0" w:space="0" w:color="auto"/>
                            <w:left w:val="none" w:sz="0" w:space="0" w:color="auto"/>
                            <w:bottom w:val="none" w:sz="0" w:space="0" w:color="auto"/>
                            <w:right w:val="none" w:sz="0" w:space="0" w:color="auto"/>
                          </w:divBdr>
                        </w:div>
                        <w:div w:id="5403649">
                          <w:marLeft w:val="0"/>
                          <w:marRight w:val="0"/>
                          <w:marTop w:val="0"/>
                          <w:marBottom w:val="0"/>
                          <w:divBdr>
                            <w:top w:val="none" w:sz="0" w:space="0" w:color="auto"/>
                            <w:left w:val="none" w:sz="0" w:space="0" w:color="auto"/>
                            <w:bottom w:val="none" w:sz="0" w:space="0" w:color="auto"/>
                            <w:right w:val="none" w:sz="0" w:space="0" w:color="auto"/>
                          </w:divBdr>
                        </w:div>
                        <w:div w:id="1089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820811">
      <w:bodyDiv w:val="1"/>
      <w:marLeft w:val="0"/>
      <w:marRight w:val="0"/>
      <w:marTop w:val="0"/>
      <w:marBottom w:val="0"/>
      <w:divBdr>
        <w:top w:val="none" w:sz="0" w:space="0" w:color="auto"/>
        <w:left w:val="none" w:sz="0" w:space="0" w:color="auto"/>
        <w:bottom w:val="none" w:sz="0" w:space="0" w:color="auto"/>
        <w:right w:val="none" w:sz="0" w:space="0" w:color="auto"/>
      </w:divBdr>
      <w:divsChild>
        <w:div w:id="1595363684">
          <w:blockQuote w:val="1"/>
          <w:marLeft w:val="0"/>
          <w:marRight w:val="0"/>
          <w:marTop w:val="240"/>
          <w:marBottom w:val="240"/>
          <w:divBdr>
            <w:top w:val="none" w:sz="0" w:space="0" w:color="auto"/>
            <w:left w:val="single" w:sz="18" w:space="15" w:color="DBDBDB"/>
            <w:bottom w:val="none" w:sz="0" w:space="0" w:color="auto"/>
            <w:right w:val="none" w:sz="0" w:space="0" w:color="auto"/>
          </w:divBdr>
        </w:div>
        <w:div w:id="2144809215">
          <w:blockQuote w:val="1"/>
          <w:marLeft w:val="0"/>
          <w:marRight w:val="0"/>
          <w:marTop w:val="240"/>
          <w:marBottom w:val="240"/>
          <w:divBdr>
            <w:top w:val="none" w:sz="0" w:space="0" w:color="auto"/>
            <w:left w:val="single" w:sz="18" w:space="15" w:color="DBDBDB"/>
            <w:bottom w:val="none" w:sz="0" w:space="0" w:color="auto"/>
            <w:right w:val="none" w:sz="0" w:space="0" w:color="auto"/>
          </w:divBdr>
        </w:div>
        <w:div w:id="1148474752">
          <w:blockQuote w:val="1"/>
          <w:marLeft w:val="0"/>
          <w:marRight w:val="0"/>
          <w:marTop w:val="240"/>
          <w:marBottom w:val="240"/>
          <w:divBdr>
            <w:top w:val="none" w:sz="0" w:space="0" w:color="auto"/>
            <w:left w:val="single" w:sz="18" w:space="15" w:color="DBDBDB"/>
            <w:bottom w:val="none" w:sz="0" w:space="0" w:color="auto"/>
            <w:right w:val="none" w:sz="0" w:space="0" w:color="auto"/>
          </w:divBdr>
        </w:div>
        <w:div w:id="697512901">
          <w:blockQuote w:val="1"/>
          <w:marLeft w:val="0"/>
          <w:marRight w:val="0"/>
          <w:marTop w:val="240"/>
          <w:marBottom w:val="240"/>
          <w:divBdr>
            <w:top w:val="none" w:sz="0" w:space="0" w:color="auto"/>
            <w:left w:val="single" w:sz="18" w:space="15" w:color="DBDBDB"/>
            <w:bottom w:val="none" w:sz="0" w:space="0" w:color="auto"/>
            <w:right w:val="none" w:sz="0" w:space="0" w:color="auto"/>
          </w:divBdr>
        </w:div>
        <w:div w:id="579604112">
          <w:blockQuote w:val="1"/>
          <w:marLeft w:val="0"/>
          <w:marRight w:val="0"/>
          <w:marTop w:val="240"/>
          <w:marBottom w:val="240"/>
          <w:divBdr>
            <w:top w:val="none" w:sz="0" w:space="0" w:color="auto"/>
            <w:left w:val="single" w:sz="18" w:space="15" w:color="DBDBDB"/>
            <w:bottom w:val="none" w:sz="0" w:space="0" w:color="auto"/>
            <w:right w:val="none" w:sz="0" w:space="0" w:color="auto"/>
          </w:divBdr>
        </w:div>
        <w:div w:id="1212419956">
          <w:blockQuote w:val="1"/>
          <w:marLeft w:val="0"/>
          <w:marRight w:val="0"/>
          <w:marTop w:val="240"/>
          <w:marBottom w:val="240"/>
          <w:divBdr>
            <w:top w:val="none" w:sz="0" w:space="0" w:color="auto"/>
            <w:left w:val="single" w:sz="18" w:space="15" w:color="DBDBDB"/>
            <w:bottom w:val="none" w:sz="0" w:space="0" w:color="auto"/>
            <w:right w:val="none" w:sz="0" w:space="0" w:color="auto"/>
          </w:divBdr>
        </w:div>
        <w:div w:id="1368793718">
          <w:blockQuote w:val="1"/>
          <w:marLeft w:val="0"/>
          <w:marRight w:val="0"/>
          <w:marTop w:val="240"/>
          <w:marBottom w:val="240"/>
          <w:divBdr>
            <w:top w:val="none" w:sz="0" w:space="0" w:color="auto"/>
            <w:left w:val="single" w:sz="18" w:space="15" w:color="DBDBDB"/>
            <w:bottom w:val="none" w:sz="0" w:space="0" w:color="auto"/>
            <w:right w:val="none" w:sz="0" w:space="0" w:color="auto"/>
          </w:divBdr>
        </w:div>
        <w:div w:id="184440569">
          <w:blockQuote w:val="1"/>
          <w:marLeft w:val="0"/>
          <w:marRight w:val="0"/>
          <w:marTop w:val="240"/>
          <w:marBottom w:val="240"/>
          <w:divBdr>
            <w:top w:val="none" w:sz="0" w:space="0" w:color="auto"/>
            <w:left w:val="single" w:sz="18" w:space="15" w:color="DBDBDB"/>
            <w:bottom w:val="none" w:sz="0" w:space="0" w:color="auto"/>
            <w:right w:val="none" w:sz="0" w:space="0" w:color="auto"/>
          </w:divBdr>
        </w:div>
        <w:div w:id="1021277414">
          <w:blockQuote w:val="1"/>
          <w:marLeft w:val="0"/>
          <w:marRight w:val="0"/>
          <w:marTop w:val="240"/>
          <w:marBottom w:val="240"/>
          <w:divBdr>
            <w:top w:val="none" w:sz="0" w:space="0" w:color="auto"/>
            <w:left w:val="single" w:sz="18" w:space="15" w:color="DBDBDB"/>
            <w:bottom w:val="none" w:sz="0" w:space="0" w:color="auto"/>
            <w:right w:val="none" w:sz="0" w:space="0" w:color="auto"/>
          </w:divBdr>
        </w:div>
        <w:div w:id="1422408781">
          <w:blockQuote w:val="1"/>
          <w:marLeft w:val="0"/>
          <w:marRight w:val="0"/>
          <w:marTop w:val="240"/>
          <w:marBottom w:val="240"/>
          <w:divBdr>
            <w:top w:val="none" w:sz="0" w:space="0" w:color="auto"/>
            <w:left w:val="single" w:sz="18" w:space="15" w:color="DBDBDB"/>
            <w:bottom w:val="none" w:sz="0" w:space="0" w:color="auto"/>
            <w:right w:val="none" w:sz="0" w:space="0" w:color="auto"/>
          </w:divBdr>
        </w:div>
        <w:div w:id="1833717147">
          <w:blockQuote w:val="1"/>
          <w:marLeft w:val="0"/>
          <w:marRight w:val="0"/>
          <w:marTop w:val="240"/>
          <w:marBottom w:val="240"/>
          <w:divBdr>
            <w:top w:val="none" w:sz="0" w:space="0" w:color="auto"/>
            <w:left w:val="single" w:sz="18" w:space="15" w:color="DBDBDB"/>
            <w:bottom w:val="none" w:sz="0" w:space="0" w:color="auto"/>
            <w:right w:val="none" w:sz="0" w:space="0" w:color="auto"/>
          </w:divBdr>
        </w:div>
      </w:divsChild>
    </w:div>
    <w:div w:id="1443111401">
      <w:bodyDiv w:val="1"/>
      <w:marLeft w:val="0"/>
      <w:marRight w:val="0"/>
      <w:marTop w:val="0"/>
      <w:marBottom w:val="0"/>
      <w:divBdr>
        <w:top w:val="none" w:sz="0" w:space="0" w:color="auto"/>
        <w:left w:val="none" w:sz="0" w:space="0" w:color="auto"/>
        <w:bottom w:val="none" w:sz="0" w:space="0" w:color="auto"/>
        <w:right w:val="none" w:sz="0" w:space="0" w:color="auto"/>
      </w:divBdr>
    </w:div>
    <w:div w:id="1457094235">
      <w:bodyDiv w:val="1"/>
      <w:marLeft w:val="0"/>
      <w:marRight w:val="0"/>
      <w:marTop w:val="0"/>
      <w:marBottom w:val="0"/>
      <w:divBdr>
        <w:top w:val="none" w:sz="0" w:space="0" w:color="auto"/>
        <w:left w:val="none" w:sz="0" w:space="0" w:color="auto"/>
        <w:bottom w:val="none" w:sz="0" w:space="0" w:color="auto"/>
        <w:right w:val="none" w:sz="0" w:space="0" w:color="auto"/>
      </w:divBdr>
      <w:divsChild>
        <w:div w:id="629558907">
          <w:marLeft w:val="0"/>
          <w:marRight w:val="0"/>
          <w:marTop w:val="0"/>
          <w:marBottom w:val="0"/>
          <w:divBdr>
            <w:top w:val="none" w:sz="0" w:space="0" w:color="auto"/>
            <w:left w:val="none" w:sz="0" w:space="0" w:color="auto"/>
            <w:bottom w:val="none" w:sz="0" w:space="0" w:color="auto"/>
            <w:right w:val="none" w:sz="0" w:space="0" w:color="auto"/>
          </w:divBdr>
        </w:div>
        <w:div w:id="1886257338">
          <w:marLeft w:val="0"/>
          <w:marRight w:val="0"/>
          <w:marTop w:val="0"/>
          <w:marBottom w:val="0"/>
          <w:divBdr>
            <w:top w:val="none" w:sz="0" w:space="0" w:color="auto"/>
            <w:left w:val="none" w:sz="0" w:space="0" w:color="auto"/>
            <w:bottom w:val="none" w:sz="0" w:space="0" w:color="auto"/>
            <w:right w:val="none" w:sz="0" w:space="0" w:color="auto"/>
          </w:divBdr>
        </w:div>
        <w:div w:id="1566337741">
          <w:marLeft w:val="0"/>
          <w:marRight w:val="0"/>
          <w:marTop w:val="0"/>
          <w:marBottom w:val="0"/>
          <w:divBdr>
            <w:top w:val="none" w:sz="0" w:space="0" w:color="auto"/>
            <w:left w:val="none" w:sz="0" w:space="0" w:color="auto"/>
            <w:bottom w:val="none" w:sz="0" w:space="0" w:color="auto"/>
            <w:right w:val="none" w:sz="0" w:space="0" w:color="auto"/>
          </w:divBdr>
        </w:div>
      </w:divsChild>
    </w:div>
    <w:div w:id="1545827187">
      <w:bodyDiv w:val="1"/>
      <w:marLeft w:val="0"/>
      <w:marRight w:val="0"/>
      <w:marTop w:val="0"/>
      <w:marBottom w:val="0"/>
      <w:divBdr>
        <w:top w:val="none" w:sz="0" w:space="0" w:color="auto"/>
        <w:left w:val="none" w:sz="0" w:space="0" w:color="auto"/>
        <w:bottom w:val="none" w:sz="0" w:space="0" w:color="auto"/>
        <w:right w:val="none" w:sz="0" w:space="0" w:color="auto"/>
      </w:divBdr>
    </w:div>
    <w:div w:id="1561475890">
      <w:bodyDiv w:val="1"/>
      <w:marLeft w:val="0"/>
      <w:marRight w:val="0"/>
      <w:marTop w:val="0"/>
      <w:marBottom w:val="0"/>
      <w:divBdr>
        <w:top w:val="none" w:sz="0" w:space="0" w:color="auto"/>
        <w:left w:val="none" w:sz="0" w:space="0" w:color="auto"/>
        <w:bottom w:val="none" w:sz="0" w:space="0" w:color="auto"/>
        <w:right w:val="none" w:sz="0" w:space="0" w:color="auto"/>
      </w:divBdr>
      <w:divsChild>
        <w:div w:id="1048409625">
          <w:blockQuote w:val="1"/>
          <w:marLeft w:val="720"/>
          <w:marRight w:val="720"/>
          <w:marTop w:val="100"/>
          <w:marBottom w:val="100"/>
          <w:divBdr>
            <w:top w:val="none" w:sz="0" w:space="0" w:color="auto"/>
            <w:left w:val="none" w:sz="0" w:space="0" w:color="EF7060"/>
            <w:bottom w:val="none" w:sz="0" w:space="0" w:color="auto"/>
            <w:right w:val="none" w:sz="0" w:space="0" w:color="auto"/>
          </w:divBdr>
        </w:div>
        <w:div w:id="807626488">
          <w:blockQuote w:val="1"/>
          <w:marLeft w:val="720"/>
          <w:marRight w:val="720"/>
          <w:marTop w:val="100"/>
          <w:marBottom w:val="100"/>
          <w:divBdr>
            <w:top w:val="none" w:sz="0" w:space="0" w:color="auto"/>
            <w:left w:val="none" w:sz="0" w:space="0" w:color="EF7060"/>
            <w:bottom w:val="none" w:sz="0" w:space="0" w:color="auto"/>
            <w:right w:val="none" w:sz="0" w:space="0" w:color="auto"/>
          </w:divBdr>
        </w:div>
      </w:divsChild>
    </w:div>
    <w:div w:id="1593318376">
      <w:bodyDiv w:val="1"/>
      <w:marLeft w:val="0"/>
      <w:marRight w:val="0"/>
      <w:marTop w:val="0"/>
      <w:marBottom w:val="0"/>
      <w:divBdr>
        <w:top w:val="none" w:sz="0" w:space="0" w:color="auto"/>
        <w:left w:val="none" w:sz="0" w:space="0" w:color="auto"/>
        <w:bottom w:val="none" w:sz="0" w:space="0" w:color="auto"/>
        <w:right w:val="none" w:sz="0" w:space="0" w:color="auto"/>
      </w:divBdr>
      <w:divsChild>
        <w:div w:id="240261371">
          <w:marLeft w:val="0"/>
          <w:marRight w:val="0"/>
          <w:marTop w:val="0"/>
          <w:marBottom w:val="0"/>
          <w:divBdr>
            <w:top w:val="none" w:sz="0" w:space="0" w:color="auto"/>
            <w:left w:val="none" w:sz="0" w:space="0" w:color="auto"/>
            <w:bottom w:val="none" w:sz="0" w:space="0" w:color="auto"/>
            <w:right w:val="none" w:sz="0" w:space="0" w:color="auto"/>
          </w:divBdr>
          <w:divsChild>
            <w:div w:id="407188290">
              <w:marLeft w:val="0"/>
              <w:marRight w:val="0"/>
              <w:marTop w:val="0"/>
              <w:marBottom w:val="0"/>
              <w:divBdr>
                <w:top w:val="none" w:sz="0" w:space="0" w:color="auto"/>
                <w:left w:val="none" w:sz="0" w:space="0" w:color="auto"/>
                <w:bottom w:val="none" w:sz="0" w:space="0" w:color="auto"/>
                <w:right w:val="none" w:sz="0" w:space="0" w:color="auto"/>
              </w:divBdr>
            </w:div>
          </w:divsChild>
        </w:div>
        <w:div w:id="1369839893">
          <w:marLeft w:val="0"/>
          <w:marRight w:val="0"/>
          <w:marTop w:val="0"/>
          <w:marBottom w:val="0"/>
          <w:divBdr>
            <w:top w:val="none" w:sz="0" w:space="0" w:color="auto"/>
            <w:left w:val="none" w:sz="0" w:space="0" w:color="auto"/>
            <w:bottom w:val="none" w:sz="0" w:space="0" w:color="auto"/>
            <w:right w:val="none" w:sz="0" w:space="0" w:color="auto"/>
          </w:divBdr>
          <w:divsChild>
            <w:div w:id="1541086507">
              <w:marLeft w:val="0"/>
              <w:marRight w:val="0"/>
              <w:marTop w:val="0"/>
              <w:marBottom w:val="0"/>
              <w:divBdr>
                <w:top w:val="none" w:sz="0" w:space="0" w:color="auto"/>
                <w:left w:val="none" w:sz="0" w:space="0" w:color="auto"/>
                <w:bottom w:val="none" w:sz="0" w:space="0" w:color="auto"/>
                <w:right w:val="none" w:sz="0" w:space="0" w:color="auto"/>
              </w:divBdr>
            </w:div>
            <w:div w:id="280306969">
              <w:marLeft w:val="0"/>
              <w:marRight w:val="0"/>
              <w:marTop w:val="0"/>
              <w:marBottom w:val="0"/>
              <w:divBdr>
                <w:top w:val="none" w:sz="0" w:space="0" w:color="auto"/>
                <w:left w:val="none" w:sz="0" w:space="0" w:color="auto"/>
                <w:bottom w:val="none" w:sz="0" w:space="0" w:color="auto"/>
                <w:right w:val="none" w:sz="0" w:space="0" w:color="auto"/>
              </w:divBdr>
            </w:div>
          </w:divsChild>
        </w:div>
        <w:div w:id="929317803">
          <w:marLeft w:val="0"/>
          <w:marRight w:val="0"/>
          <w:marTop w:val="0"/>
          <w:marBottom w:val="0"/>
          <w:divBdr>
            <w:top w:val="none" w:sz="0" w:space="0" w:color="auto"/>
            <w:left w:val="none" w:sz="0" w:space="0" w:color="auto"/>
            <w:bottom w:val="none" w:sz="0" w:space="0" w:color="auto"/>
            <w:right w:val="none" w:sz="0" w:space="0" w:color="auto"/>
          </w:divBdr>
        </w:div>
        <w:div w:id="1225332770">
          <w:marLeft w:val="0"/>
          <w:marRight w:val="0"/>
          <w:marTop w:val="0"/>
          <w:marBottom w:val="0"/>
          <w:divBdr>
            <w:top w:val="none" w:sz="0" w:space="0" w:color="auto"/>
            <w:left w:val="none" w:sz="0" w:space="0" w:color="auto"/>
            <w:bottom w:val="none" w:sz="0" w:space="0" w:color="auto"/>
            <w:right w:val="none" w:sz="0" w:space="0" w:color="auto"/>
          </w:divBdr>
          <w:divsChild>
            <w:div w:id="795566928">
              <w:marLeft w:val="0"/>
              <w:marRight w:val="0"/>
              <w:marTop w:val="0"/>
              <w:marBottom w:val="0"/>
              <w:divBdr>
                <w:top w:val="none" w:sz="0" w:space="0" w:color="auto"/>
                <w:left w:val="none" w:sz="0" w:space="0" w:color="auto"/>
                <w:bottom w:val="none" w:sz="0" w:space="0" w:color="auto"/>
                <w:right w:val="none" w:sz="0" w:space="0" w:color="auto"/>
              </w:divBdr>
              <w:divsChild>
                <w:div w:id="126095111">
                  <w:marLeft w:val="0"/>
                  <w:marRight w:val="0"/>
                  <w:marTop w:val="0"/>
                  <w:marBottom w:val="0"/>
                  <w:divBdr>
                    <w:top w:val="none" w:sz="0" w:space="0" w:color="auto"/>
                    <w:left w:val="none" w:sz="0" w:space="0" w:color="auto"/>
                    <w:bottom w:val="none" w:sz="0" w:space="0" w:color="auto"/>
                    <w:right w:val="none" w:sz="0" w:space="0" w:color="auto"/>
                  </w:divBdr>
                </w:div>
                <w:div w:id="333921219">
                  <w:marLeft w:val="0"/>
                  <w:marRight w:val="0"/>
                  <w:marTop w:val="0"/>
                  <w:marBottom w:val="0"/>
                  <w:divBdr>
                    <w:top w:val="none" w:sz="0" w:space="0" w:color="auto"/>
                    <w:left w:val="none" w:sz="0" w:space="0" w:color="auto"/>
                    <w:bottom w:val="none" w:sz="0" w:space="0" w:color="auto"/>
                    <w:right w:val="none" w:sz="0" w:space="0" w:color="auto"/>
                  </w:divBdr>
                </w:div>
              </w:divsChild>
            </w:div>
            <w:div w:id="1106732651">
              <w:marLeft w:val="0"/>
              <w:marRight w:val="0"/>
              <w:marTop w:val="0"/>
              <w:marBottom w:val="0"/>
              <w:divBdr>
                <w:top w:val="none" w:sz="0" w:space="0" w:color="auto"/>
                <w:left w:val="none" w:sz="0" w:space="0" w:color="auto"/>
                <w:bottom w:val="none" w:sz="0" w:space="0" w:color="auto"/>
                <w:right w:val="none" w:sz="0" w:space="0" w:color="auto"/>
              </w:divBdr>
              <w:divsChild>
                <w:div w:id="2128041778">
                  <w:marLeft w:val="0"/>
                  <w:marRight w:val="0"/>
                  <w:marTop w:val="0"/>
                  <w:marBottom w:val="0"/>
                  <w:divBdr>
                    <w:top w:val="none" w:sz="0" w:space="0" w:color="auto"/>
                    <w:left w:val="none" w:sz="0" w:space="0" w:color="auto"/>
                    <w:bottom w:val="none" w:sz="0" w:space="0" w:color="auto"/>
                    <w:right w:val="none" w:sz="0" w:space="0" w:color="auto"/>
                  </w:divBdr>
                  <w:divsChild>
                    <w:div w:id="2229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19906">
              <w:marLeft w:val="0"/>
              <w:marRight w:val="0"/>
              <w:marTop w:val="0"/>
              <w:marBottom w:val="0"/>
              <w:divBdr>
                <w:top w:val="none" w:sz="0" w:space="0" w:color="auto"/>
                <w:left w:val="none" w:sz="0" w:space="0" w:color="auto"/>
                <w:bottom w:val="none" w:sz="0" w:space="0" w:color="auto"/>
                <w:right w:val="none" w:sz="0" w:space="0" w:color="auto"/>
              </w:divBdr>
              <w:divsChild>
                <w:div w:id="1282227908">
                  <w:marLeft w:val="0"/>
                  <w:marRight w:val="0"/>
                  <w:marTop w:val="0"/>
                  <w:marBottom w:val="0"/>
                  <w:divBdr>
                    <w:top w:val="none" w:sz="0" w:space="0" w:color="auto"/>
                    <w:left w:val="none" w:sz="0" w:space="0" w:color="auto"/>
                    <w:bottom w:val="none" w:sz="0" w:space="0" w:color="auto"/>
                    <w:right w:val="none" w:sz="0" w:space="0" w:color="auto"/>
                  </w:divBdr>
                </w:div>
                <w:div w:id="1977833353">
                  <w:marLeft w:val="0"/>
                  <w:marRight w:val="0"/>
                  <w:marTop w:val="0"/>
                  <w:marBottom w:val="0"/>
                  <w:divBdr>
                    <w:top w:val="none" w:sz="0" w:space="0" w:color="auto"/>
                    <w:left w:val="none" w:sz="0" w:space="0" w:color="auto"/>
                    <w:bottom w:val="none" w:sz="0" w:space="0" w:color="auto"/>
                    <w:right w:val="none" w:sz="0" w:space="0" w:color="auto"/>
                  </w:divBdr>
                </w:div>
              </w:divsChild>
            </w:div>
            <w:div w:id="2146779425">
              <w:marLeft w:val="0"/>
              <w:marRight w:val="0"/>
              <w:marTop w:val="0"/>
              <w:marBottom w:val="0"/>
              <w:divBdr>
                <w:top w:val="none" w:sz="0" w:space="0" w:color="auto"/>
                <w:left w:val="none" w:sz="0" w:space="0" w:color="auto"/>
                <w:bottom w:val="none" w:sz="0" w:space="0" w:color="auto"/>
                <w:right w:val="none" w:sz="0" w:space="0" w:color="auto"/>
              </w:divBdr>
              <w:divsChild>
                <w:div w:id="437337873">
                  <w:marLeft w:val="0"/>
                  <w:marRight w:val="0"/>
                  <w:marTop w:val="0"/>
                  <w:marBottom w:val="0"/>
                  <w:divBdr>
                    <w:top w:val="none" w:sz="0" w:space="0" w:color="auto"/>
                    <w:left w:val="none" w:sz="0" w:space="0" w:color="auto"/>
                    <w:bottom w:val="none" w:sz="0" w:space="0" w:color="auto"/>
                    <w:right w:val="none" w:sz="0" w:space="0" w:color="auto"/>
                  </w:divBdr>
                  <w:divsChild>
                    <w:div w:id="83630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33098">
              <w:marLeft w:val="0"/>
              <w:marRight w:val="0"/>
              <w:marTop w:val="0"/>
              <w:marBottom w:val="0"/>
              <w:divBdr>
                <w:top w:val="none" w:sz="0" w:space="0" w:color="auto"/>
                <w:left w:val="none" w:sz="0" w:space="0" w:color="auto"/>
                <w:bottom w:val="none" w:sz="0" w:space="0" w:color="auto"/>
                <w:right w:val="none" w:sz="0" w:space="0" w:color="auto"/>
              </w:divBdr>
              <w:divsChild>
                <w:div w:id="436220293">
                  <w:marLeft w:val="0"/>
                  <w:marRight w:val="0"/>
                  <w:marTop w:val="0"/>
                  <w:marBottom w:val="0"/>
                  <w:divBdr>
                    <w:top w:val="none" w:sz="0" w:space="0" w:color="auto"/>
                    <w:left w:val="none" w:sz="0" w:space="0" w:color="auto"/>
                    <w:bottom w:val="none" w:sz="0" w:space="0" w:color="auto"/>
                    <w:right w:val="none" w:sz="0" w:space="0" w:color="auto"/>
                  </w:divBdr>
                </w:div>
                <w:div w:id="1068574096">
                  <w:marLeft w:val="0"/>
                  <w:marRight w:val="0"/>
                  <w:marTop w:val="0"/>
                  <w:marBottom w:val="0"/>
                  <w:divBdr>
                    <w:top w:val="none" w:sz="0" w:space="0" w:color="auto"/>
                    <w:left w:val="none" w:sz="0" w:space="0" w:color="auto"/>
                    <w:bottom w:val="none" w:sz="0" w:space="0" w:color="auto"/>
                    <w:right w:val="none" w:sz="0" w:space="0" w:color="auto"/>
                  </w:divBdr>
                </w:div>
              </w:divsChild>
            </w:div>
            <w:div w:id="1438984560">
              <w:marLeft w:val="0"/>
              <w:marRight w:val="0"/>
              <w:marTop w:val="0"/>
              <w:marBottom w:val="0"/>
              <w:divBdr>
                <w:top w:val="none" w:sz="0" w:space="0" w:color="auto"/>
                <w:left w:val="none" w:sz="0" w:space="0" w:color="auto"/>
                <w:bottom w:val="none" w:sz="0" w:space="0" w:color="auto"/>
                <w:right w:val="none" w:sz="0" w:space="0" w:color="auto"/>
              </w:divBdr>
              <w:divsChild>
                <w:div w:id="32416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09006690">
      <w:bodyDiv w:val="1"/>
      <w:marLeft w:val="0"/>
      <w:marRight w:val="0"/>
      <w:marTop w:val="0"/>
      <w:marBottom w:val="0"/>
      <w:divBdr>
        <w:top w:val="none" w:sz="0" w:space="0" w:color="auto"/>
        <w:left w:val="none" w:sz="0" w:space="0" w:color="auto"/>
        <w:bottom w:val="none" w:sz="0" w:space="0" w:color="auto"/>
        <w:right w:val="none" w:sz="0" w:space="0" w:color="auto"/>
      </w:divBdr>
    </w:div>
    <w:div w:id="1643971651">
      <w:bodyDiv w:val="1"/>
      <w:marLeft w:val="0"/>
      <w:marRight w:val="0"/>
      <w:marTop w:val="0"/>
      <w:marBottom w:val="0"/>
      <w:divBdr>
        <w:top w:val="none" w:sz="0" w:space="0" w:color="auto"/>
        <w:left w:val="none" w:sz="0" w:space="0" w:color="auto"/>
        <w:bottom w:val="none" w:sz="0" w:space="0" w:color="auto"/>
        <w:right w:val="none" w:sz="0" w:space="0" w:color="auto"/>
      </w:divBdr>
    </w:div>
    <w:div w:id="1649088731">
      <w:bodyDiv w:val="1"/>
      <w:marLeft w:val="0"/>
      <w:marRight w:val="0"/>
      <w:marTop w:val="0"/>
      <w:marBottom w:val="0"/>
      <w:divBdr>
        <w:top w:val="none" w:sz="0" w:space="0" w:color="auto"/>
        <w:left w:val="none" w:sz="0" w:space="0" w:color="auto"/>
        <w:bottom w:val="none" w:sz="0" w:space="0" w:color="auto"/>
        <w:right w:val="none" w:sz="0" w:space="0" w:color="auto"/>
      </w:divBdr>
      <w:divsChild>
        <w:div w:id="119881515">
          <w:marLeft w:val="0"/>
          <w:marRight w:val="0"/>
          <w:marTop w:val="0"/>
          <w:marBottom w:val="0"/>
          <w:divBdr>
            <w:top w:val="none" w:sz="0" w:space="0" w:color="auto"/>
            <w:left w:val="none" w:sz="0" w:space="0" w:color="auto"/>
            <w:bottom w:val="none" w:sz="0" w:space="0" w:color="auto"/>
            <w:right w:val="none" w:sz="0" w:space="0" w:color="auto"/>
          </w:divBdr>
          <w:divsChild>
            <w:div w:id="1533955145">
              <w:marLeft w:val="0"/>
              <w:marRight w:val="0"/>
              <w:marTop w:val="0"/>
              <w:marBottom w:val="0"/>
              <w:divBdr>
                <w:top w:val="none" w:sz="0" w:space="0" w:color="auto"/>
                <w:left w:val="none" w:sz="0" w:space="0" w:color="auto"/>
                <w:bottom w:val="none" w:sz="0" w:space="0" w:color="auto"/>
                <w:right w:val="none" w:sz="0" w:space="0" w:color="auto"/>
              </w:divBdr>
            </w:div>
            <w:div w:id="838159818">
              <w:marLeft w:val="0"/>
              <w:marRight w:val="0"/>
              <w:marTop w:val="0"/>
              <w:marBottom w:val="0"/>
              <w:divBdr>
                <w:top w:val="none" w:sz="0" w:space="0" w:color="auto"/>
                <w:left w:val="none" w:sz="0" w:space="0" w:color="auto"/>
                <w:bottom w:val="none" w:sz="0" w:space="0" w:color="auto"/>
                <w:right w:val="none" w:sz="0" w:space="0" w:color="auto"/>
              </w:divBdr>
            </w:div>
            <w:div w:id="1879269684">
              <w:marLeft w:val="0"/>
              <w:marRight w:val="0"/>
              <w:marTop w:val="0"/>
              <w:marBottom w:val="0"/>
              <w:divBdr>
                <w:top w:val="none" w:sz="0" w:space="0" w:color="auto"/>
                <w:left w:val="none" w:sz="0" w:space="0" w:color="auto"/>
                <w:bottom w:val="none" w:sz="0" w:space="0" w:color="auto"/>
                <w:right w:val="none" w:sz="0" w:space="0" w:color="auto"/>
              </w:divBdr>
            </w:div>
            <w:div w:id="607083666">
              <w:marLeft w:val="0"/>
              <w:marRight w:val="0"/>
              <w:marTop w:val="0"/>
              <w:marBottom w:val="0"/>
              <w:divBdr>
                <w:top w:val="none" w:sz="0" w:space="0" w:color="auto"/>
                <w:left w:val="none" w:sz="0" w:space="0" w:color="auto"/>
                <w:bottom w:val="none" w:sz="0" w:space="0" w:color="auto"/>
                <w:right w:val="none" w:sz="0" w:space="0" w:color="auto"/>
              </w:divBdr>
            </w:div>
            <w:div w:id="1872836520">
              <w:marLeft w:val="0"/>
              <w:marRight w:val="0"/>
              <w:marTop w:val="0"/>
              <w:marBottom w:val="0"/>
              <w:divBdr>
                <w:top w:val="none" w:sz="0" w:space="0" w:color="auto"/>
                <w:left w:val="none" w:sz="0" w:space="0" w:color="auto"/>
                <w:bottom w:val="none" w:sz="0" w:space="0" w:color="auto"/>
                <w:right w:val="none" w:sz="0" w:space="0" w:color="auto"/>
              </w:divBdr>
            </w:div>
            <w:div w:id="1345480059">
              <w:marLeft w:val="0"/>
              <w:marRight w:val="0"/>
              <w:marTop w:val="0"/>
              <w:marBottom w:val="0"/>
              <w:divBdr>
                <w:top w:val="none" w:sz="0" w:space="0" w:color="auto"/>
                <w:left w:val="none" w:sz="0" w:space="0" w:color="auto"/>
                <w:bottom w:val="none" w:sz="0" w:space="0" w:color="auto"/>
                <w:right w:val="none" w:sz="0" w:space="0" w:color="auto"/>
              </w:divBdr>
            </w:div>
            <w:div w:id="1136752667">
              <w:marLeft w:val="0"/>
              <w:marRight w:val="0"/>
              <w:marTop w:val="0"/>
              <w:marBottom w:val="0"/>
              <w:divBdr>
                <w:top w:val="none" w:sz="0" w:space="0" w:color="auto"/>
                <w:left w:val="none" w:sz="0" w:space="0" w:color="auto"/>
                <w:bottom w:val="none" w:sz="0" w:space="0" w:color="auto"/>
                <w:right w:val="none" w:sz="0" w:space="0" w:color="auto"/>
              </w:divBdr>
            </w:div>
            <w:div w:id="1294293356">
              <w:marLeft w:val="0"/>
              <w:marRight w:val="0"/>
              <w:marTop w:val="0"/>
              <w:marBottom w:val="0"/>
              <w:divBdr>
                <w:top w:val="none" w:sz="0" w:space="0" w:color="auto"/>
                <w:left w:val="none" w:sz="0" w:space="0" w:color="auto"/>
                <w:bottom w:val="none" w:sz="0" w:space="0" w:color="auto"/>
                <w:right w:val="none" w:sz="0" w:space="0" w:color="auto"/>
              </w:divBdr>
            </w:div>
            <w:div w:id="551886994">
              <w:marLeft w:val="0"/>
              <w:marRight w:val="0"/>
              <w:marTop w:val="0"/>
              <w:marBottom w:val="0"/>
              <w:divBdr>
                <w:top w:val="none" w:sz="0" w:space="0" w:color="auto"/>
                <w:left w:val="none" w:sz="0" w:space="0" w:color="auto"/>
                <w:bottom w:val="none" w:sz="0" w:space="0" w:color="auto"/>
                <w:right w:val="none" w:sz="0" w:space="0" w:color="auto"/>
              </w:divBdr>
            </w:div>
            <w:div w:id="286737683">
              <w:marLeft w:val="0"/>
              <w:marRight w:val="0"/>
              <w:marTop w:val="0"/>
              <w:marBottom w:val="0"/>
              <w:divBdr>
                <w:top w:val="none" w:sz="0" w:space="0" w:color="auto"/>
                <w:left w:val="none" w:sz="0" w:space="0" w:color="auto"/>
                <w:bottom w:val="none" w:sz="0" w:space="0" w:color="auto"/>
                <w:right w:val="none" w:sz="0" w:space="0" w:color="auto"/>
              </w:divBdr>
            </w:div>
            <w:div w:id="347408101">
              <w:marLeft w:val="0"/>
              <w:marRight w:val="0"/>
              <w:marTop w:val="0"/>
              <w:marBottom w:val="0"/>
              <w:divBdr>
                <w:top w:val="none" w:sz="0" w:space="0" w:color="auto"/>
                <w:left w:val="none" w:sz="0" w:space="0" w:color="auto"/>
                <w:bottom w:val="none" w:sz="0" w:space="0" w:color="auto"/>
                <w:right w:val="none" w:sz="0" w:space="0" w:color="auto"/>
              </w:divBdr>
            </w:div>
            <w:div w:id="398290108">
              <w:marLeft w:val="0"/>
              <w:marRight w:val="0"/>
              <w:marTop w:val="0"/>
              <w:marBottom w:val="0"/>
              <w:divBdr>
                <w:top w:val="none" w:sz="0" w:space="0" w:color="auto"/>
                <w:left w:val="none" w:sz="0" w:space="0" w:color="auto"/>
                <w:bottom w:val="none" w:sz="0" w:space="0" w:color="auto"/>
                <w:right w:val="none" w:sz="0" w:space="0" w:color="auto"/>
              </w:divBdr>
            </w:div>
            <w:div w:id="5260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5469">
      <w:bodyDiv w:val="1"/>
      <w:marLeft w:val="0"/>
      <w:marRight w:val="0"/>
      <w:marTop w:val="0"/>
      <w:marBottom w:val="0"/>
      <w:divBdr>
        <w:top w:val="none" w:sz="0" w:space="0" w:color="auto"/>
        <w:left w:val="none" w:sz="0" w:space="0" w:color="auto"/>
        <w:bottom w:val="none" w:sz="0" w:space="0" w:color="auto"/>
        <w:right w:val="none" w:sz="0" w:space="0" w:color="auto"/>
      </w:divBdr>
      <w:divsChild>
        <w:div w:id="1028721200">
          <w:marLeft w:val="0"/>
          <w:marRight w:val="0"/>
          <w:marTop w:val="0"/>
          <w:marBottom w:val="0"/>
          <w:divBdr>
            <w:top w:val="none" w:sz="0" w:space="0" w:color="auto"/>
            <w:left w:val="none" w:sz="0" w:space="0" w:color="auto"/>
            <w:bottom w:val="none" w:sz="0" w:space="0" w:color="auto"/>
            <w:right w:val="none" w:sz="0" w:space="0" w:color="auto"/>
          </w:divBdr>
        </w:div>
      </w:divsChild>
    </w:div>
    <w:div w:id="1666393105">
      <w:bodyDiv w:val="1"/>
      <w:marLeft w:val="0"/>
      <w:marRight w:val="0"/>
      <w:marTop w:val="0"/>
      <w:marBottom w:val="0"/>
      <w:divBdr>
        <w:top w:val="none" w:sz="0" w:space="0" w:color="auto"/>
        <w:left w:val="none" w:sz="0" w:space="0" w:color="auto"/>
        <w:bottom w:val="none" w:sz="0" w:space="0" w:color="auto"/>
        <w:right w:val="none" w:sz="0" w:space="0" w:color="auto"/>
      </w:divBdr>
    </w:div>
    <w:div w:id="1760910393">
      <w:bodyDiv w:val="1"/>
      <w:marLeft w:val="0"/>
      <w:marRight w:val="0"/>
      <w:marTop w:val="0"/>
      <w:marBottom w:val="0"/>
      <w:divBdr>
        <w:top w:val="none" w:sz="0" w:space="0" w:color="auto"/>
        <w:left w:val="none" w:sz="0" w:space="0" w:color="auto"/>
        <w:bottom w:val="none" w:sz="0" w:space="0" w:color="auto"/>
        <w:right w:val="none" w:sz="0" w:space="0" w:color="auto"/>
      </w:divBdr>
      <w:divsChild>
        <w:div w:id="1862162891">
          <w:marLeft w:val="0"/>
          <w:marRight w:val="0"/>
          <w:marTop w:val="0"/>
          <w:marBottom w:val="0"/>
          <w:divBdr>
            <w:top w:val="none" w:sz="0" w:space="0" w:color="auto"/>
            <w:left w:val="none" w:sz="0" w:space="0" w:color="auto"/>
            <w:bottom w:val="none" w:sz="0" w:space="0" w:color="auto"/>
            <w:right w:val="none" w:sz="0" w:space="0" w:color="auto"/>
          </w:divBdr>
        </w:div>
        <w:div w:id="727609508">
          <w:marLeft w:val="0"/>
          <w:marRight w:val="0"/>
          <w:marTop w:val="0"/>
          <w:marBottom w:val="0"/>
          <w:divBdr>
            <w:top w:val="none" w:sz="0" w:space="0" w:color="auto"/>
            <w:left w:val="none" w:sz="0" w:space="0" w:color="auto"/>
            <w:bottom w:val="none" w:sz="0" w:space="0" w:color="auto"/>
            <w:right w:val="none" w:sz="0" w:space="0" w:color="auto"/>
          </w:divBdr>
        </w:div>
        <w:div w:id="566959551">
          <w:marLeft w:val="0"/>
          <w:marRight w:val="0"/>
          <w:marTop w:val="0"/>
          <w:marBottom w:val="0"/>
          <w:divBdr>
            <w:top w:val="none" w:sz="0" w:space="0" w:color="auto"/>
            <w:left w:val="none" w:sz="0" w:space="0" w:color="auto"/>
            <w:bottom w:val="none" w:sz="0" w:space="0" w:color="auto"/>
            <w:right w:val="none" w:sz="0" w:space="0" w:color="auto"/>
          </w:divBdr>
        </w:div>
        <w:div w:id="1221357667">
          <w:marLeft w:val="0"/>
          <w:marRight w:val="0"/>
          <w:marTop w:val="0"/>
          <w:marBottom w:val="0"/>
          <w:divBdr>
            <w:top w:val="none" w:sz="0" w:space="0" w:color="auto"/>
            <w:left w:val="none" w:sz="0" w:space="0" w:color="auto"/>
            <w:bottom w:val="none" w:sz="0" w:space="0" w:color="auto"/>
            <w:right w:val="none" w:sz="0" w:space="0" w:color="auto"/>
          </w:divBdr>
        </w:div>
        <w:div w:id="1864661173">
          <w:marLeft w:val="0"/>
          <w:marRight w:val="0"/>
          <w:marTop w:val="0"/>
          <w:marBottom w:val="0"/>
          <w:divBdr>
            <w:top w:val="none" w:sz="0" w:space="0" w:color="auto"/>
            <w:left w:val="none" w:sz="0" w:space="0" w:color="auto"/>
            <w:bottom w:val="none" w:sz="0" w:space="0" w:color="auto"/>
            <w:right w:val="none" w:sz="0" w:space="0" w:color="auto"/>
          </w:divBdr>
        </w:div>
        <w:div w:id="1962297252">
          <w:marLeft w:val="0"/>
          <w:marRight w:val="0"/>
          <w:marTop w:val="0"/>
          <w:marBottom w:val="0"/>
          <w:divBdr>
            <w:top w:val="none" w:sz="0" w:space="0" w:color="auto"/>
            <w:left w:val="none" w:sz="0" w:space="0" w:color="auto"/>
            <w:bottom w:val="none" w:sz="0" w:space="0" w:color="auto"/>
            <w:right w:val="none" w:sz="0" w:space="0" w:color="auto"/>
          </w:divBdr>
        </w:div>
      </w:divsChild>
    </w:div>
    <w:div w:id="1765416240">
      <w:bodyDiv w:val="1"/>
      <w:marLeft w:val="0"/>
      <w:marRight w:val="0"/>
      <w:marTop w:val="0"/>
      <w:marBottom w:val="0"/>
      <w:divBdr>
        <w:top w:val="none" w:sz="0" w:space="0" w:color="auto"/>
        <w:left w:val="none" w:sz="0" w:space="0" w:color="auto"/>
        <w:bottom w:val="none" w:sz="0" w:space="0" w:color="auto"/>
        <w:right w:val="none" w:sz="0" w:space="0" w:color="auto"/>
      </w:divBdr>
    </w:div>
    <w:div w:id="1766072525">
      <w:bodyDiv w:val="1"/>
      <w:marLeft w:val="0"/>
      <w:marRight w:val="0"/>
      <w:marTop w:val="0"/>
      <w:marBottom w:val="0"/>
      <w:divBdr>
        <w:top w:val="none" w:sz="0" w:space="0" w:color="auto"/>
        <w:left w:val="none" w:sz="0" w:space="0" w:color="auto"/>
        <w:bottom w:val="none" w:sz="0" w:space="0" w:color="auto"/>
        <w:right w:val="none" w:sz="0" w:space="0" w:color="auto"/>
      </w:divBdr>
    </w:div>
    <w:div w:id="1770736615">
      <w:bodyDiv w:val="1"/>
      <w:marLeft w:val="0"/>
      <w:marRight w:val="0"/>
      <w:marTop w:val="0"/>
      <w:marBottom w:val="0"/>
      <w:divBdr>
        <w:top w:val="none" w:sz="0" w:space="0" w:color="auto"/>
        <w:left w:val="none" w:sz="0" w:space="0" w:color="auto"/>
        <w:bottom w:val="none" w:sz="0" w:space="0" w:color="auto"/>
        <w:right w:val="none" w:sz="0" w:space="0" w:color="auto"/>
      </w:divBdr>
    </w:div>
    <w:div w:id="1774351408">
      <w:bodyDiv w:val="1"/>
      <w:marLeft w:val="0"/>
      <w:marRight w:val="0"/>
      <w:marTop w:val="0"/>
      <w:marBottom w:val="0"/>
      <w:divBdr>
        <w:top w:val="none" w:sz="0" w:space="0" w:color="auto"/>
        <w:left w:val="none" w:sz="0" w:space="0" w:color="auto"/>
        <w:bottom w:val="none" w:sz="0" w:space="0" w:color="auto"/>
        <w:right w:val="none" w:sz="0" w:space="0" w:color="auto"/>
      </w:divBdr>
    </w:div>
    <w:div w:id="1776364344">
      <w:bodyDiv w:val="1"/>
      <w:marLeft w:val="0"/>
      <w:marRight w:val="0"/>
      <w:marTop w:val="0"/>
      <w:marBottom w:val="0"/>
      <w:divBdr>
        <w:top w:val="none" w:sz="0" w:space="0" w:color="auto"/>
        <w:left w:val="none" w:sz="0" w:space="0" w:color="auto"/>
        <w:bottom w:val="none" w:sz="0" w:space="0" w:color="auto"/>
        <w:right w:val="none" w:sz="0" w:space="0" w:color="auto"/>
      </w:divBdr>
    </w:div>
    <w:div w:id="1809742913">
      <w:bodyDiv w:val="1"/>
      <w:marLeft w:val="0"/>
      <w:marRight w:val="0"/>
      <w:marTop w:val="0"/>
      <w:marBottom w:val="0"/>
      <w:divBdr>
        <w:top w:val="none" w:sz="0" w:space="0" w:color="auto"/>
        <w:left w:val="none" w:sz="0" w:space="0" w:color="auto"/>
        <w:bottom w:val="none" w:sz="0" w:space="0" w:color="auto"/>
        <w:right w:val="none" w:sz="0" w:space="0" w:color="auto"/>
      </w:divBdr>
    </w:div>
    <w:div w:id="1835871211">
      <w:bodyDiv w:val="1"/>
      <w:marLeft w:val="0"/>
      <w:marRight w:val="0"/>
      <w:marTop w:val="0"/>
      <w:marBottom w:val="0"/>
      <w:divBdr>
        <w:top w:val="none" w:sz="0" w:space="0" w:color="auto"/>
        <w:left w:val="none" w:sz="0" w:space="0" w:color="auto"/>
        <w:bottom w:val="none" w:sz="0" w:space="0" w:color="auto"/>
        <w:right w:val="none" w:sz="0" w:space="0" w:color="auto"/>
      </w:divBdr>
      <w:divsChild>
        <w:div w:id="15115988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3217575">
          <w:blockQuote w:val="1"/>
          <w:marLeft w:val="720"/>
          <w:marRight w:val="720"/>
          <w:marTop w:val="100"/>
          <w:marBottom w:val="100"/>
          <w:divBdr>
            <w:top w:val="none" w:sz="0" w:space="0" w:color="auto"/>
            <w:left w:val="none" w:sz="0" w:space="0" w:color="auto"/>
            <w:bottom w:val="none" w:sz="0" w:space="0" w:color="auto"/>
            <w:right w:val="none" w:sz="0" w:space="0" w:color="auto"/>
          </w:divBdr>
        </w:div>
        <w:div w:id="234972455">
          <w:blockQuote w:val="1"/>
          <w:marLeft w:val="720"/>
          <w:marRight w:val="720"/>
          <w:marTop w:val="100"/>
          <w:marBottom w:val="100"/>
          <w:divBdr>
            <w:top w:val="none" w:sz="0" w:space="0" w:color="auto"/>
            <w:left w:val="none" w:sz="0" w:space="0" w:color="auto"/>
            <w:bottom w:val="none" w:sz="0" w:space="0" w:color="auto"/>
            <w:right w:val="none" w:sz="0" w:space="0" w:color="auto"/>
          </w:divBdr>
        </w:div>
        <w:div w:id="603726087">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703402">
          <w:marLeft w:val="0"/>
          <w:marRight w:val="0"/>
          <w:marTop w:val="0"/>
          <w:marBottom w:val="0"/>
          <w:divBdr>
            <w:top w:val="none" w:sz="0" w:space="0" w:color="auto"/>
            <w:left w:val="none" w:sz="0" w:space="0" w:color="auto"/>
            <w:bottom w:val="none" w:sz="0" w:space="0" w:color="auto"/>
            <w:right w:val="none" w:sz="0" w:space="0" w:color="auto"/>
          </w:divBdr>
        </w:div>
        <w:div w:id="1090391731">
          <w:marLeft w:val="0"/>
          <w:marRight w:val="0"/>
          <w:marTop w:val="0"/>
          <w:marBottom w:val="0"/>
          <w:divBdr>
            <w:top w:val="none" w:sz="0" w:space="0" w:color="auto"/>
            <w:left w:val="none" w:sz="0" w:space="0" w:color="auto"/>
            <w:bottom w:val="none" w:sz="0" w:space="0" w:color="auto"/>
            <w:right w:val="none" w:sz="0" w:space="0" w:color="auto"/>
          </w:divBdr>
        </w:div>
      </w:divsChild>
    </w:div>
    <w:div w:id="1861242573">
      <w:bodyDiv w:val="1"/>
      <w:marLeft w:val="0"/>
      <w:marRight w:val="0"/>
      <w:marTop w:val="0"/>
      <w:marBottom w:val="0"/>
      <w:divBdr>
        <w:top w:val="none" w:sz="0" w:space="0" w:color="auto"/>
        <w:left w:val="none" w:sz="0" w:space="0" w:color="auto"/>
        <w:bottom w:val="none" w:sz="0" w:space="0" w:color="auto"/>
        <w:right w:val="none" w:sz="0" w:space="0" w:color="auto"/>
      </w:divBdr>
    </w:div>
    <w:div w:id="1874541056">
      <w:bodyDiv w:val="1"/>
      <w:marLeft w:val="0"/>
      <w:marRight w:val="0"/>
      <w:marTop w:val="0"/>
      <w:marBottom w:val="0"/>
      <w:divBdr>
        <w:top w:val="none" w:sz="0" w:space="0" w:color="auto"/>
        <w:left w:val="none" w:sz="0" w:space="0" w:color="auto"/>
        <w:bottom w:val="none" w:sz="0" w:space="0" w:color="auto"/>
        <w:right w:val="none" w:sz="0" w:space="0" w:color="auto"/>
      </w:divBdr>
    </w:div>
    <w:div w:id="1877233439">
      <w:bodyDiv w:val="1"/>
      <w:marLeft w:val="0"/>
      <w:marRight w:val="0"/>
      <w:marTop w:val="0"/>
      <w:marBottom w:val="0"/>
      <w:divBdr>
        <w:top w:val="none" w:sz="0" w:space="0" w:color="auto"/>
        <w:left w:val="none" w:sz="0" w:space="0" w:color="auto"/>
        <w:bottom w:val="none" w:sz="0" w:space="0" w:color="auto"/>
        <w:right w:val="none" w:sz="0" w:space="0" w:color="auto"/>
      </w:divBdr>
    </w:div>
    <w:div w:id="1933974680">
      <w:bodyDiv w:val="1"/>
      <w:marLeft w:val="0"/>
      <w:marRight w:val="0"/>
      <w:marTop w:val="0"/>
      <w:marBottom w:val="0"/>
      <w:divBdr>
        <w:top w:val="none" w:sz="0" w:space="0" w:color="auto"/>
        <w:left w:val="none" w:sz="0" w:space="0" w:color="auto"/>
        <w:bottom w:val="none" w:sz="0" w:space="0" w:color="auto"/>
        <w:right w:val="none" w:sz="0" w:space="0" w:color="auto"/>
      </w:divBdr>
    </w:div>
    <w:div w:id="1942763686">
      <w:bodyDiv w:val="1"/>
      <w:marLeft w:val="0"/>
      <w:marRight w:val="0"/>
      <w:marTop w:val="0"/>
      <w:marBottom w:val="0"/>
      <w:divBdr>
        <w:top w:val="none" w:sz="0" w:space="0" w:color="auto"/>
        <w:left w:val="none" w:sz="0" w:space="0" w:color="auto"/>
        <w:bottom w:val="none" w:sz="0" w:space="0" w:color="auto"/>
        <w:right w:val="none" w:sz="0" w:space="0" w:color="auto"/>
      </w:divBdr>
    </w:div>
    <w:div w:id="1960797273">
      <w:bodyDiv w:val="1"/>
      <w:marLeft w:val="0"/>
      <w:marRight w:val="0"/>
      <w:marTop w:val="0"/>
      <w:marBottom w:val="0"/>
      <w:divBdr>
        <w:top w:val="none" w:sz="0" w:space="0" w:color="auto"/>
        <w:left w:val="none" w:sz="0" w:space="0" w:color="auto"/>
        <w:bottom w:val="none" w:sz="0" w:space="0" w:color="auto"/>
        <w:right w:val="none" w:sz="0" w:space="0" w:color="auto"/>
      </w:divBdr>
      <w:divsChild>
        <w:div w:id="1781803903">
          <w:marLeft w:val="0"/>
          <w:marRight w:val="0"/>
          <w:marTop w:val="0"/>
          <w:marBottom w:val="0"/>
          <w:divBdr>
            <w:top w:val="none" w:sz="0" w:space="0" w:color="auto"/>
            <w:left w:val="none" w:sz="0" w:space="0" w:color="auto"/>
            <w:bottom w:val="none" w:sz="0" w:space="0" w:color="auto"/>
            <w:right w:val="none" w:sz="0" w:space="0" w:color="auto"/>
          </w:divBdr>
        </w:div>
      </w:divsChild>
    </w:div>
    <w:div w:id="1973166264">
      <w:bodyDiv w:val="1"/>
      <w:marLeft w:val="0"/>
      <w:marRight w:val="0"/>
      <w:marTop w:val="0"/>
      <w:marBottom w:val="0"/>
      <w:divBdr>
        <w:top w:val="none" w:sz="0" w:space="0" w:color="auto"/>
        <w:left w:val="none" w:sz="0" w:space="0" w:color="auto"/>
        <w:bottom w:val="none" w:sz="0" w:space="0" w:color="auto"/>
        <w:right w:val="none" w:sz="0" w:space="0" w:color="auto"/>
      </w:divBdr>
    </w:div>
    <w:div w:id="1993563684">
      <w:bodyDiv w:val="1"/>
      <w:marLeft w:val="0"/>
      <w:marRight w:val="0"/>
      <w:marTop w:val="0"/>
      <w:marBottom w:val="0"/>
      <w:divBdr>
        <w:top w:val="none" w:sz="0" w:space="0" w:color="auto"/>
        <w:left w:val="none" w:sz="0" w:space="0" w:color="auto"/>
        <w:bottom w:val="none" w:sz="0" w:space="0" w:color="auto"/>
        <w:right w:val="none" w:sz="0" w:space="0" w:color="auto"/>
      </w:divBdr>
      <w:divsChild>
        <w:div w:id="1885098915">
          <w:marLeft w:val="0"/>
          <w:marRight w:val="0"/>
          <w:marTop w:val="0"/>
          <w:marBottom w:val="0"/>
          <w:divBdr>
            <w:top w:val="none" w:sz="0" w:space="0" w:color="auto"/>
            <w:left w:val="none" w:sz="0" w:space="0" w:color="auto"/>
            <w:bottom w:val="none" w:sz="0" w:space="0" w:color="auto"/>
            <w:right w:val="none" w:sz="0" w:space="0" w:color="auto"/>
          </w:divBdr>
          <w:divsChild>
            <w:div w:id="453209425">
              <w:marLeft w:val="0"/>
              <w:marRight w:val="0"/>
              <w:marTop w:val="0"/>
              <w:marBottom w:val="0"/>
              <w:divBdr>
                <w:top w:val="none" w:sz="0" w:space="0" w:color="auto"/>
                <w:left w:val="none" w:sz="0" w:space="0" w:color="auto"/>
                <w:bottom w:val="none" w:sz="0" w:space="0" w:color="auto"/>
                <w:right w:val="none" w:sz="0" w:space="0" w:color="auto"/>
              </w:divBdr>
            </w:div>
          </w:divsChild>
        </w:div>
        <w:div w:id="1457722370">
          <w:marLeft w:val="0"/>
          <w:marRight w:val="0"/>
          <w:marTop w:val="0"/>
          <w:marBottom w:val="0"/>
          <w:divBdr>
            <w:top w:val="none" w:sz="0" w:space="0" w:color="auto"/>
            <w:left w:val="none" w:sz="0" w:space="0" w:color="auto"/>
            <w:bottom w:val="none" w:sz="0" w:space="0" w:color="auto"/>
            <w:right w:val="none" w:sz="0" w:space="0" w:color="auto"/>
          </w:divBdr>
          <w:divsChild>
            <w:div w:id="990209601">
              <w:marLeft w:val="0"/>
              <w:marRight w:val="0"/>
              <w:marTop w:val="0"/>
              <w:marBottom w:val="0"/>
              <w:divBdr>
                <w:top w:val="none" w:sz="0" w:space="0" w:color="auto"/>
                <w:left w:val="none" w:sz="0" w:space="0" w:color="auto"/>
                <w:bottom w:val="none" w:sz="0" w:space="0" w:color="auto"/>
                <w:right w:val="none" w:sz="0" w:space="0" w:color="auto"/>
              </w:divBdr>
            </w:div>
            <w:div w:id="1925604892">
              <w:marLeft w:val="0"/>
              <w:marRight w:val="0"/>
              <w:marTop w:val="0"/>
              <w:marBottom w:val="0"/>
              <w:divBdr>
                <w:top w:val="none" w:sz="0" w:space="0" w:color="auto"/>
                <w:left w:val="none" w:sz="0" w:space="0" w:color="auto"/>
                <w:bottom w:val="none" w:sz="0" w:space="0" w:color="auto"/>
                <w:right w:val="none" w:sz="0" w:space="0" w:color="auto"/>
              </w:divBdr>
            </w:div>
          </w:divsChild>
        </w:div>
        <w:div w:id="744761718">
          <w:marLeft w:val="0"/>
          <w:marRight w:val="0"/>
          <w:marTop w:val="0"/>
          <w:marBottom w:val="0"/>
          <w:divBdr>
            <w:top w:val="none" w:sz="0" w:space="0" w:color="auto"/>
            <w:left w:val="none" w:sz="0" w:space="0" w:color="auto"/>
            <w:bottom w:val="none" w:sz="0" w:space="0" w:color="auto"/>
            <w:right w:val="none" w:sz="0" w:space="0" w:color="auto"/>
          </w:divBdr>
        </w:div>
        <w:div w:id="1973094874">
          <w:marLeft w:val="0"/>
          <w:marRight w:val="0"/>
          <w:marTop w:val="0"/>
          <w:marBottom w:val="0"/>
          <w:divBdr>
            <w:top w:val="none" w:sz="0" w:space="0" w:color="auto"/>
            <w:left w:val="none" w:sz="0" w:space="0" w:color="auto"/>
            <w:bottom w:val="none" w:sz="0" w:space="0" w:color="auto"/>
            <w:right w:val="none" w:sz="0" w:space="0" w:color="auto"/>
          </w:divBdr>
          <w:divsChild>
            <w:div w:id="1058938150">
              <w:marLeft w:val="0"/>
              <w:marRight w:val="0"/>
              <w:marTop w:val="0"/>
              <w:marBottom w:val="0"/>
              <w:divBdr>
                <w:top w:val="none" w:sz="0" w:space="0" w:color="auto"/>
                <w:left w:val="none" w:sz="0" w:space="0" w:color="auto"/>
                <w:bottom w:val="none" w:sz="0" w:space="0" w:color="auto"/>
                <w:right w:val="none" w:sz="0" w:space="0" w:color="auto"/>
              </w:divBdr>
              <w:divsChild>
                <w:div w:id="438182908">
                  <w:marLeft w:val="0"/>
                  <w:marRight w:val="0"/>
                  <w:marTop w:val="0"/>
                  <w:marBottom w:val="0"/>
                  <w:divBdr>
                    <w:top w:val="none" w:sz="0" w:space="0" w:color="auto"/>
                    <w:left w:val="none" w:sz="0" w:space="0" w:color="auto"/>
                    <w:bottom w:val="none" w:sz="0" w:space="0" w:color="auto"/>
                    <w:right w:val="none" w:sz="0" w:space="0" w:color="auto"/>
                  </w:divBdr>
                </w:div>
                <w:div w:id="283924945">
                  <w:marLeft w:val="0"/>
                  <w:marRight w:val="0"/>
                  <w:marTop w:val="0"/>
                  <w:marBottom w:val="0"/>
                  <w:divBdr>
                    <w:top w:val="none" w:sz="0" w:space="0" w:color="auto"/>
                    <w:left w:val="none" w:sz="0" w:space="0" w:color="auto"/>
                    <w:bottom w:val="none" w:sz="0" w:space="0" w:color="auto"/>
                    <w:right w:val="none" w:sz="0" w:space="0" w:color="auto"/>
                  </w:divBdr>
                </w:div>
              </w:divsChild>
            </w:div>
            <w:div w:id="87430899">
              <w:marLeft w:val="0"/>
              <w:marRight w:val="0"/>
              <w:marTop w:val="0"/>
              <w:marBottom w:val="0"/>
              <w:divBdr>
                <w:top w:val="none" w:sz="0" w:space="0" w:color="auto"/>
                <w:left w:val="none" w:sz="0" w:space="0" w:color="auto"/>
                <w:bottom w:val="none" w:sz="0" w:space="0" w:color="auto"/>
                <w:right w:val="none" w:sz="0" w:space="0" w:color="auto"/>
              </w:divBdr>
              <w:divsChild>
                <w:div w:id="1379478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20810778">
      <w:bodyDiv w:val="1"/>
      <w:marLeft w:val="0"/>
      <w:marRight w:val="0"/>
      <w:marTop w:val="0"/>
      <w:marBottom w:val="0"/>
      <w:divBdr>
        <w:top w:val="none" w:sz="0" w:space="0" w:color="auto"/>
        <w:left w:val="none" w:sz="0" w:space="0" w:color="auto"/>
        <w:bottom w:val="none" w:sz="0" w:space="0" w:color="auto"/>
        <w:right w:val="none" w:sz="0" w:space="0" w:color="auto"/>
      </w:divBdr>
    </w:div>
    <w:div w:id="2059091422">
      <w:bodyDiv w:val="1"/>
      <w:marLeft w:val="0"/>
      <w:marRight w:val="0"/>
      <w:marTop w:val="0"/>
      <w:marBottom w:val="0"/>
      <w:divBdr>
        <w:top w:val="none" w:sz="0" w:space="0" w:color="auto"/>
        <w:left w:val="none" w:sz="0" w:space="0" w:color="auto"/>
        <w:bottom w:val="none" w:sz="0" w:space="0" w:color="auto"/>
        <w:right w:val="none" w:sz="0" w:space="0" w:color="auto"/>
      </w:divBdr>
    </w:div>
    <w:div w:id="2066904710">
      <w:bodyDiv w:val="1"/>
      <w:marLeft w:val="0"/>
      <w:marRight w:val="0"/>
      <w:marTop w:val="0"/>
      <w:marBottom w:val="0"/>
      <w:divBdr>
        <w:top w:val="none" w:sz="0" w:space="0" w:color="auto"/>
        <w:left w:val="none" w:sz="0" w:space="0" w:color="auto"/>
        <w:bottom w:val="none" w:sz="0" w:space="0" w:color="auto"/>
        <w:right w:val="none" w:sz="0" w:space="0" w:color="auto"/>
      </w:divBdr>
    </w:div>
    <w:div w:id="2105687661">
      <w:bodyDiv w:val="1"/>
      <w:marLeft w:val="0"/>
      <w:marRight w:val="0"/>
      <w:marTop w:val="0"/>
      <w:marBottom w:val="0"/>
      <w:divBdr>
        <w:top w:val="none" w:sz="0" w:space="0" w:color="auto"/>
        <w:left w:val="none" w:sz="0" w:space="0" w:color="auto"/>
        <w:bottom w:val="none" w:sz="0" w:space="0" w:color="auto"/>
        <w:right w:val="none" w:sz="0" w:space="0" w:color="auto"/>
      </w:divBdr>
    </w:div>
    <w:div w:id="2143768362">
      <w:bodyDiv w:val="1"/>
      <w:marLeft w:val="0"/>
      <w:marRight w:val="0"/>
      <w:marTop w:val="0"/>
      <w:marBottom w:val="0"/>
      <w:divBdr>
        <w:top w:val="none" w:sz="0" w:space="0" w:color="auto"/>
        <w:left w:val="none" w:sz="0" w:space="0" w:color="auto"/>
        <w:bottom w:val="none" w:sz="0" w:space="0" w:color="auto"/>
        <w:right w:val="none" w:sz="0" w:space="0" w:color="auto"/>
      </w:divBdr>
      <w:divsChild>
        <w:div w:id="513805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github.com/ikatyang/emoji-cheat-sheet/blob/master/README.md" TargetMode="External"/><Relationship Id="rId170" Type="http://schemas.openxmlformats.org/officeDocument/2006/relationships/hyperlink" Target="https://github.com/ikatyang/emoji-cheat-sheet/blob/master/README.md" TargetMode="External"/><Relationship Id="rId987" Type="http://schemas.openxmlformats.org/officeDocument/2006/relationships/hyperlink" Target="https://github.com/ikatyang/emoji-cheat-sheet/blob/master/README.md" TargetMode="External"/><Relationship Id="rId847" Type="http://schemas.openxmlformats.org/officeDocument/2006/relationships/hyperlink" Target="https://github.com/ikatyang/emoji-cheat-sheet/blob/master/README.md" TargetMode="External"/><Relationship Id="rId1477" Type="http://schemas.openxmlformats.org/officeDocument/2006/relationships/hyperlink" Target="https://github.com/ikatyang/emoji-cheat-sheet/blob/master/README.md" TargetMode="External"/><Relationship Id="rId1684" Type="http://schemas.openxmlformats.org/officeDocument/2006/relationships/hyperlink" Target="https://github.com/ikatyang/emoji-cheat-sheet/blob/master/README.md" TargetMode="External"/><Relationship Id="rId1891" Type="http://schemas.openxmlformats.org/officeDocument/2006/relationships/hyperlink" Target="https://github.com/ikatyang/emoji-cheat-sheet/blob/master/README.md" TargetMode="External"/><Relationship Id="rId707" Type="http://schemas.openxmlformats.org/officeDocument/2006/relationships/hyperlink" Target="https://github.com/ikatyang/emoji-cheat-sheet/blob/master/README.md" TargetMode="External"/><Relationship Id="rId914" Type="http://schemas.openxmlformats.org/officeDocument/2006/relationships/hyperlink" Target="https://github.com/ikatyang/emoji-cheat-sheet/blob/master/README.md" TargetMode="External"/><Relationship Id="rId1337" Type="http://schemas.openxmlformats.org/officeDocument/2006/relationships/hyperlink" Target="https://github.com/ikatyang/emoji-cheat-sheet/blob/master/README.md" TargetMode="External"/><Relationship Id="rId1544" Type="http://schemas.openxmlformats.org/officeDocument/2006/relationships/hyperlink" Target="https://github.com/ikatyang/emoji-cheat-sheet/blob/master/README.md" TargetMode="External"/><Relationship Id="rId1751" Type="http://schemas.openxmlformats.org/officeDocument/2006/relationships/hyperlink" Target="https://github.com/ikatyang/emoji-cheat-sheet/blob/master/README.md" TargetMode="External"/><Relationship Id="rId43" Type="http://schemas.openxmlformats.org/officeDocument/2006/relationships/hyperlink" Target="https://www.runoob.com/git/git-tutorial.html" TargetMode="External"/><Relationship Id="rId1404" Type="http://schemas.openxmlformats.org/officeDocument/2006/relationships/hyperlink" Target="https://github.com/ikatyang/emoji-cheat-sheet/blob/master/README.md" TargetMode="External"/><Relationship Id="rId1611" Type="http://schemas.openxmlformats.org/officeDocument/2006/relationships/hyperlink" Target="https://github.com/ikatyang/emoji-cheat-sheet/blob/master/README.md" TargetMode="External"/><Relationship Id="rId497" Type="http://schemas.openxmlformats.org/officeDocument/2006/relationships/hyperlink" Target="https://github.com/ikatyang/emoji-cheat-sheet/blob/master/README.md" TargetMode="External"/><Relationship Id="rId2178" Type="http://schemas.openxmlformats.org/officeDocument/2006/relationships/hyperlink" Target="https://groups.google.com/group/hexo" TargetMode="External"/><Relationship Id="rId2385" Type="http://schemas.openxmlformats.org/officeDocument/2006/relationships/hyperlink" Target="https://macduff.github.io/" TargetMode="External"/><Relationship Id="rId357" Type="http://schemas.openxmlformats.org/officeDocument/2006/relationships/hyperlink" Target="https://github.com/ikatyang/emoji-cheat-sheet/blob/master/README.md" TargetMode="External"/><Relationship Id="rId1194" Type="http://schemas.openxmlformats.org/officeDocument/2006/relationships/hyperlink" Target="https://github.com/ikatyang/emoji-cheat-sheet/blob/master/README.md" TargetMode="External"/><Relationship Id="rId2038" Type="http://schemas.openxmlformats.org/officeDocument/2006/relationships/hyperlink" Target="http://sourceforge.net/projects/git-osx-installer/" TargetMode="External"/><Relationship Id="rId217" Type="http://schemas.openxmlformats.org/officeDocument/2006/relationships/hyperlink" Target="https://github.com/ikatyang/emoji-cheat-sheet/blob/master/README.md" TargetMode="External"/><Relationship Id="rId564" Type="http://schemas.openxmlformats.org/officeDocument/2006/relationships/hyperlink" Target="https://github.com/ikatyang/emoji-cheat-sheet/blob/master/README.md" TargetMode="External"/><Relationship Id="rId771" Type="http://schemas.openxmlformats.org/officeDocument/2006/relationships/hyperlink" Target="https://github.com/ikatyang/emoji-cheat-sheet/blob/master/README.md" TargetMode="External"/><Relationship Id="rId2245" Type="http://schemas.openxmlformats.org/officeDocument/2006/relationships/hyperlink" Target="http://theme-next.iissnan.com/third-party-services.html" TargetMode="External"/><Relationship Id="rId424" Type="http://schemas.openxmlformats.org/officeDocument/2006/relationships/hyperlink" Target="https://github.com/ikatyang/emoji-cheat-sheet/blob/master/README.md" TargetMode="External"/><Relationship Id="rId631" Type="http://schemas.openxmlformats.org/officeDocument/2006/relationships/hyperlink" Target="https://github.com/ikatyang/emoji-cheat-sheet/blob/master/README.md" TargetMode="External"/><Relationship Id="rId1054" Type="http://schemas.openxmlformats.org/officeDocument/2006/relationships/hyperlink" Target="https://github.com/ikatyang/emoji-cheat-sheet/blob/master/README.md" TargetMode="External"/><Relationship Id="rId1261" Type="http://schemas.openxmlformats.org/officeDocument/2006/relationships/hyperlink" Target="https://github.com/ikatyang/emoji-cheat-sheet/blob/master/README.md" TargetMode="External"/><Relationship Id="rId2105" Type="http://schemas.openxmlformats.org/officeDocument/2006/relationships/hyperlink" Target="https://docs.gitlab.com/ee/user/project/pages/index.html" TargetMode="External"/><Relationship Id="rId2312" Type="http://schemas.openxmlformats.org/officeDocument/2006/relationships/hyperlink" Target="http://theme-next.iissnan.com/third-party-services.html" TargetMode="External"/><Relationship Id="rId1121" Type="http://schemas.openxmlformats.org/officeDocument/2006/relationships/hyperlink" Target="https://github.com/ikatyang/emoji-cheat-sheet/blob/master/README.md" TargetMode="External"/><Relationship Id="rId1938" Type="http://schemas.openxmlformats.org/officeDocument/2006/relationships/hyperlink" Target="http://tech.crandom.com/2011/10/21/python3_pip.html" TargetMode="External"/><Relationship Id="rId281" Type="http://schemas.openxmlformats.org/officeDocument/2006/relationships/hyperlink" Target="https://github.com/ikatyang/emoji-cheat-sheet/blob/master/README.md" TargetMode="External"/><Relationship Id="rId141" Type="http://schemas.openxmlformats.org/officeDocument/2006/relationships/hyperlink" Target="https://github.com/ikatyang/emoji-cheat-sheet/blob/master/README.md" TargetMode="External"/><Relationship Id="rId7" Type="http://schemas.openxmlformats.org/officeDocument/2006/relationships/endnotes" Target="endnotes.xml"/><Relationship Id="rId958" Type="http://schemas.openxmlformats.org/officeDocument/2006/relationships/hyperlink" Target="https://github.com/ikatyang/emoji-cheat-sheet/blob/master/README.md" TargetMode="External"/><Relationship Id="rId1588" Type="http://schemas.openxmlformats.org/officeDocument/2006/relationships/hyperlink" Target="https://github.com/ikatyang/emoji-cheat-sheet/blob/master/README.md" TargetMode="External"/><Relationship Id="rId1795" Type="http://schemas.openxmlformats.org/officeDocument/2006/relationships/hyperlink" Target="https://github.com/ikatyang/emoji-cheat-sheet/blob/master/README.md" TargetMode="External"/><Relationship Id="rId87" Type="http://schemas.openxmlformats.org/officeDocument/2006/relationships/hyperlink" Target="https://github.com/ikatyang/emoji-cheat-sheet/blob/master/README.md" TargetMode="External"/><Relationship Id="rId818" Type="http://schemas.openxmlformats.org/officeDocument/2006/relationships/hyperlink" Target="https://github.com/ikatyang/emoji-cheat-sheet/blob/master/README.md" TargetMode="External"/><Relationship Id="rId1448" Type="http://schemas.openxmlformats.org/officeDocument/2006/relationships/hyperlink" Target="https://github.com/ikatyang/emoji-cheat-sheet/blob/master/README.md" TargetMode="External"/><Relationship Id="rId1655" Type="http://schemas.openxmlformats.org/officeDocument/2006/relationships/hyperlink" Target="https://github.com/ikatyang/emoji-cheat-sheet/blob/master/README.md" TargetMode="External"/><Relationship Id="rId1308" Type="http://schemas.openxmlformats.org/officeDocument/2006/relationships/hyperlink" Target="https://github.com/ikatyang/emoji-cheat-sheet/blob/master/README.md" TargetMode="External"/><Relationship Id="rId1862" Type="http://schemas.openxmlformats.org/officeDocument/2006/relationships/hyperlink" Target="https://github.com/ikatyang/emoji-cheat-sheet/blob/master/README.md" TargetMode="External"/><Relationship Id="rId1515" Type="http://schemas.openxmlformats.org/officeDocument/2006/relationships/hyperlink" Target="https://github.com/ikatyang/emoji-cheat-sheet/blob/master/README.md" TargetMode="External"/><Relationship Id="rId1722" Type="http://schemas.openxmlformats.org/officeDocument/2006/relationships/hyperlink" Target="https://github.com/ikatyang/emoji-cheat-sheet/blob/master/README.md" TargetMode="External"/><Relationship Id="rId14" Type="http://schemas.openxmlformats.org/officeDocument/2006/relationships/hyperlink" Target="https://link.zhihu.com/?target=http%3A//www.ruanyifeng.com/blog/20%253Ci%253E11%253C/i%253E/05/ho%253Ci%253Ew_to%253C/i%253E_choose_free_software_licenses.html" TargetMode="External"/><Relationship Id="rId2289" Type="http://schemas.openxmlformats.org/officeDocument/2006/relationships/hyperlink" Target="http://theme-next.iissnan.com/getting-started.html" TargetMode="External"/><Relationship Id="rId468" Type="http://schemas.openxmlformats.org/officeDocument/2006/relationships/hyperlink" Target="https://github.com/ikatyang/emoji-cheat-sheet/blob/master/README.md" TargetMode="External"/><Relationship Id="rId675" Type="http://schemas.openxmlformats.org/officeDocument/2006/relationships/hyperlink" Target="https://github.com/ikatyang/emoji-cheat-sheet/blob/master/README.md" TargetMode="External"/><Relationship Id="rId882" Type="http://schemas.openxmlformats.org/officeDocument/2006/relationships/hyperlink" Target="https://github.com/ikatyang/emoji-cheat-sheet/blob/master/README.md" TargetMode="External"/><Relationship Id="rId1098" Type="http://schemas.openxmlformats.org/officeDocument/2006/relationships/hyperlink" Target="https://github.com/ikatyang/emoji-cheat-sheet/blob/master/README.md" TargetMode="External"/><Relationship Id="rId2149" Type="http://schemas.openxmlformats.org/officeDocument/2006/relationships/hyperlink" Target="https://hexo.io/zh-cn/api/rendering" TargetMode="External"/><Relationship Id="rId2356" Type="http://schemas.openxmlformats.org/officeDocument/2006/relationships/image" Target="media/image89.jpeg"/><Relationship Id="rId328" Type="http://schemas.openxmlformats.org/officeDocument/2006/relationships/hyperlink" Target="https://github.com/ikatyang/emoji-cheat-sheet/blob/master/README.md" TargetMode="External"/><Relationship Id="rId535" Type="http://schemas.openxmlformats.org/officeDocument/2006/relationships/hyperlink" Target="https://github.com/ikatyang/emoji-cheat-sheet/blob/master/README.md" TargetMode="External"/><Relationship Id="rId742" Type="http://schemas.openxmlformats.org/officeDocument/2006/relationships/hyperlink" Target="https://github.com/ikatyang/emoji-cheat-sheet/blob/master/README.md" TargetMode="External"/><Relationship Id="rId1165" Type="http://schemas.openxmlformats.org/officeDocument/2006/relationships/hyperlink" Target="https://github.com/ikatyang/emoji-cheat-sheet/blob/master/README.md" TargetMode="External"/><Relationship Id="rId1372" Type="http://schemas.openxmlformats.org/officeDocument/2006/relationships/hyperlink" Target="https://github.com/ikatyang/emoji-cheat-sheet/blob/master/README.md" TargetMode="External"/><Relationship Id="rId2009" Type="http://schemas.openxmlformats.org/officeDocument/2006/relationships/hyperlink" Target="https://www.cnblogs.com/cciejh/archive/2016/02/04/blog_building.html" TargetMode="External"/><Relationship Id="rId2216" Type="http://schemas.openxmlformats.org/officeDocument/2006/relationships/image" Target="media/image70.png"/><Relationship Id="rId602" Type="http://schemas.openxmlformats.org/officeDocument/2006/relationships/hyperlink" Target="https://github.com/ikatyang/emoji-cheat-sheet/blob/master/README.md" TargetMode="External"/><Relationship Id="rId1025" Type="http://schemas.openxmlformats.org/officeDocument/2006/relationships/hyperlink" Target="https://github.com/ikatyang/emoji-cheat-sheet/blob/master/README.md" TargetMode="External"/><Relationship Id="rId1232" Type="http://schemas.openxmlformats.org/officeDocument/2006/relationships/hyperlink" Target="https://github.com/ikatyang/emoji-cheat-sheet/blob/master/README.md" TargetMode="External"/><Relationship Id="rId185" Type="http://schemas.openxmlformats.org/officeDocument/2006/relationships/hyperlink" Target="https://github.com/ikatyang/emoji-cheat-sheet/blob/master/README.md" TargetMode="External"/><Relationship Id="rId1909" Type="http://schemas.openxmlformats.org/officeDocument/2006/relationships/hyperlink" Target="https://github.com/ikatyang/emoji-cheat-sheet/blob/master/README.md" TargetMode="External"/><Relationship Id="rId392" Type="http://schemas.openxmlformats.org/officeDocument/2006/relationships/hyperlink" Target="https://github.com/ikatyang/emoji-cheat-sheet/blob/master/README.md" TargetMode="External"/><Relationship Id="rId2073" Type="http://schemas.openxmlformats.org/officeDocument/2006/relationships/image" Target="media/image60.png"/><Relationship Id="rId2280" Type="http://schemas.openxmlformats.org/officeDocument/2006/relationships/hyperlink" Target="https://github.com/ftlabs/fastclick" TargetMode="External"/><Relationship Id="rId252" Type="http://schemas.openxmlformats.org/officeDocument/2006/relationships/hyperlink" Target="https://github.com/ikatyang/emoji-cheat-sheet/blob/master/README.md" TargetMode="External"/><Relationship Id="rId2140" Type="http://schemas.openxmlformats.org/officeDocument/2006/relationships/hyperlink" Target="https://hexo.io/zh-cn/docs/variables" TargetMode="External"/><Relationship Id="rId112" Type="http://schemas.openxmlformats.org/officeDocument/2006/relationships/hyperlink" Target="https://github.com/ikatyang/emoji-cheat-sheet/blob/master/README.md" TargetMode="External"/><Relationship Id="rId1699" Type="http://schemas.openxmlformats.org/officeDocument/2006/relationships/hyperlink" Target="https://github.com/ikatyang/emoji-cheat-sheet/blob/master/README.md" TargetMode="External"/><Relationship Id="rId2000" Type="http://schemas.openxmlformats.org/officeDocument/2006/relationships/hyperlink" Target="https://github.com/getpelican/pelican-themes" TargetMode="External"/><Relationship Id="rId929" Type="http://schemas.openxmlformats.org/officeDocument/2006/relationships/hyperlink" Target="https://github.com/ikatyang/emoji-cheat-sheet/blob/master/README.md" TargetMode="External"/><Relationship Id="rId1559" Type="http://schemas.openxmlformats.org/officeDocument/2006/relationships/hyperlink" Target="https://github.com/ikatyang/emoji-cheat-sheet/blob/master/README.md" TargetMode="External"/><Relationship Id="rId1766" Type="http://schemas.openxmlformats.org/officeDocument/2006/relationships/hyperlink" Target="https://github.com/ikatyang/emoji-cheat-sheet/blob/master/README.md" TargetMode="External"/><Relationship Id="rId1973" Type="http://schemas.openxmlformats.org/officeDocument/2006/relationships/hyperlink" Target="http://pygments.org/docs/lexers/" TargetMode="External"/><Relationship Id="rId58" Type="http://schemas.openxmlformats.org/officeDocument/2006/relationships/hyperlink" Target="https://www.runoob.com/w3cnote/git-graphical.html" TargetMode="External"/><Relationship Id="rId1419" Type="http://schemas.openxmlformats.org/officeDocument/2006/relationships/hyperlink" Target="https://github.com/ikatyang/emoji-cheat-sheet/blob/master/README.md" TargetMode="External"/><Relationship Id="rId1626" Type="http://schemas.openxmlformats.org/officeDocument/2006/relationships/hyperlink" Target="https://github.com/ikatyang/emoji-cheat-sheet/blob/master/README.md" TargetMode="External"/><Relationship Id="rId1833" Type="http://schemas.openxmlformats.org/officeDocument/2006/relationships/hyperlink" Target="https://github.com/ikatyang/emoji-cheat-sheet/blob/master/README.md" TargetMode="External"/><Relationship Id="rId1900" Type="http://schemas.openxmlformats.org/officeDocument/2006/relationships/hyperlink" Target="https://github.com/ikatyang/emoji-cheat-sheet/blob/master/README.md" TargetMode="External"/><Relationship Id="rId579" Type="http://schemas.openxmlformats.org/officeDocument/2006/relationships/hyperlink" Target="https://github.com/ikatyang/emoji-cheat-sheet/blob/master/README.md" TargetMode="External"/><Relationship Id="rId786" Type="http://schemas.openxmlformats.org/officeDocument/2006/relationships/hyperlink" Target="https://github.com/ikatyang/emoji-cheat-sheet/blob/master/README.md" TargetMode="External"/><Relationship Id="rId993" Type="http://schemas.openxmlformats.org/officeDocument/2006/relationships/hyperlink" Target="https://github.com/ikatyang/emoji-cheat-sheet/blob/master/README.md" TargetMode="External"/><Relationship Id="rId439" Type="http://schemas.openxmlformats.org/officeDocument/2006/relationships/hyperlink" Target="https://github.com/ikatyang/emoji-cheat-sheet/blob/master/README.md" TargetMode="External"/><Relationship Id="rId646" Type="http://schemas.openxmlformats.org/officeDocument/2006/relationships/hyperlink" Target="https://github.com/ikatyang/emoji-cheat-sheet/blob/master/README.md" TargetMode="External"/><Relationship Id="rId1069" Type="http://schemas.openxmlformats.org/officeDocument/2006/relationships/hyperlink" Target="https://github.com/ikatyang/emoji-cheat-sheet/blob/master/README.md" TargetMode="External"/><Relationship Id="rId1276" Type="http://schemas.openxmlformats.org/officeDocument/2006/relationships/hyperlink" Target="https://github.com/ikatyang/emoji-cheat-sheet/blob/master/README.md" TargetMode="External"/><Relationship Id="rId1483" Type="http://schemas.openxmlformats.org/officeDocument/2006/relationships/hyperlink" Target="https://github.com/ikatyang/emoji-cheat-sheet/blob/master/README.md" TargetMode="External"/><Relationship Id="rId2327" Type="http://schemas.openxmlformats.org/officeDocument/2006/relationships/hyperlink" Target="https://blog.zhangruipeng.me/hexo-theme-icarus/gallery/screenshots/sharethis-choose-button-type.png" TargetMode="External"/><Relationship Id="rId506" Type="http://schemas.openxmlformats.org/officeDocument/2006/relationships/hyperlink" Target="https://github.com/ikatyang/emoji-cheat-sheet/blob/master/README.md" TargetMode="External"/><Relationship Id="rId853" Type="http://schemas.openxmlformats.org/officeDocument/2006/relationships/hyperlink" Target="https://github.com/ikatyang/emoji-cheat-sheet/blob/master/README.md" TargetMode="External"/><Relationship Id="rId1136" Type="http://schemas.openxmlformats.org/officeDocument/2006/relationships/hyperlink" Target="https://github.com/ikatyang/emoji-cheat-sheet/blob/master/README.md" TargetMode="External"/><Relationship Id="rId1690" Type="http://schemas.openxmlformats.org/officeDocument/2006/relationships/hyperlink" Target="https://github.com/ikatyang/emoji-cheat-sheet/blob/master/README.md" TargetMode="External"/><Relationship Id="rId713" Type="http://schemas.openxmlformats.org/officeDocument/2006/relationships/hyperlink" Target="https://github.com/ikatyang/emoji-cheat-sheet/blob/master/README.md" TargetMode="External"/><Relationship Id="rId920" Type="http://schemas.openxmlformats.org/officeDocument/2006/relationships/hyperlink" Target="https://github.com/ikatyang/emoji-cheat-sheet/blob/master/README.md" TargetMode="External"/><Relationship Id="rId1343" Type="http://schemas.openxmlformats.org/officeDocument/2006/relationships/hyperlink" Target="https://github.com/ikatyang/emoji-cheat-sheet/blob/master/README.md" TargetMode="External"/><Relationship Id="rId1550" Type="http://schemas.openxmlformats.org/officeDocument/2006/relationships/hyperlink" Target="https://github.com/ikatyang/emoji-cheat-sheet/blob/master/README.md" TargetMode="External"/><Relationship Id="rId1203" Type="http://schemas.openxmlformats.org/officeDocument/2006/relationships/hyperlink" Target="https://github.com/ikatyang/emoji-cheat-sheet/blob/master/README.md" TargetMode="External"/><Relationship Id="rId1410" Type="http://schemas.openxmlformats.org/officeDocument/2006/relationships/hyperlink" Target="https://github.com/ikatyang/emoji-cheat-sheet/blob/master/README.md" TargetMode="External"/><Relationship Id="rId296" Type="http://schemas.openxmlformats.org/officeDocument/2006/relationships/hyperlink" Target="https://github.com/ikatyang/emoji-cheat-sheet/blob/master/README.md" TargetMode="External"/><Relationship Id="rId2184" Type="http://schemas.openxmlformats.org/officeDocument/2006/relationships/hyperlink" Target="http://paularmstrong.github.io/swig/" TargetMode="External"/><Relationship Id="rId2391" Type="http://schemas.openxmlformats.org/officeDocument/2006/relationships/hyperlink" Target="https://github.com/mkdocs" TargetMode="External"/><Relationship Id="rId156" Type="http://schemas.openxmlformats.org/officeDocument/2006/relationships/hyperlink" Target="https://github.com/ikatyang/emoji-cheat-sheet/blob/master/README.md" TargetMode="External"/><Relationship Id="rId363" Type="http://schemas.openxmlformats.org/officeDocument/2006/relationships/hyperlink" Target="https://github.com/ikatyang/emoji-cheat-sheet/blob/master/README.md" TargetMode="External"/><Relationship Id="rId570" Type="http://schemas.openxmlformats.org/officeDocument/2006/relationships/hyperlink" Target="https://github.com/ikatyang/emoji-cheat-sheet/blob/master/README.md" TargetMode="External"/><Relationship Id="rId2044" Type="http://schemas.openxmlformats.org/officeDocument/2006/relationships/hyperlink" Target="https://brew.sh/" TargetMode="External"/><Relationship Id="rId2251" Type="http://schemas.openxmlformats.org/officeDocument/2006/relationships/hyperlink" Target="https://github.com/iissnan/hexo-theme-next/pull/660" TargetMode="External"/><Relationship Id="rId223" Type="http://schemas.openxmlformats.org/officeDocument/2006/relationships/hyperlink" Target="https://github.com/ikatyang/emoji-cheat-sheet/blob/master/README.md" TargetMode="External"/><Relationship Id="rId430" Type="http://schemas.openxmlformats.org/officeDocument/2006/relationships/hyperlink" Target="https://github.com/ikatyang/emoji-cheat-sheet/blob/master/README.md" TargetMode="External"/><Relationship Id="rId1060" Type="http://schemas.openxmlformats.org/officeDocument/2006/relationships/hyperlink" Target="https://github.com/ikatyang/emoji-cheat-sheet/blob/master/README.md" TargetMode="External"/><Relationship Id="rId2111" Type="http://schemas.openxmlformats.org/officeDocument/2006/relationships/hyperlink" Target="https://github.com/hexojs/hexo-deployer-heroku" TargetMode="External"/><Relationship Id="rId1877" Type="http://schemas.openxmlformats.org/officeDocument/2006/relationships/hyperlink" Target="https://github.com/ikatyang/emoji-cheat-sheet/blob/master/README.md" TargetMode="External"/><Relationship Id="rId1737" Type="http://schemas.openxmlformats.org/officeDocument/2006/relationships/hyperlink" Target="https://github.com/ikatyang/emoji-cheat-sheet/blob/master/README.md" TargetMode="External"/><Relationship Id="rId1944" Type="http://schemas.openxmlformats.org/officeDocument/2006/relationships/hyperlink" Target="http://pypi.hustunique.com/" TargetMode="External"/><Relationship Id="rId29" Type="http://schemas.openxmlformats.org/officeDocument/2006/relationships/image" Target="media/image13.jpeg"/><Relationship Id="rId1804" Type="http://schemas.openxmlformats.org/officeDocument/2006/relationships/hyperlink" Target="https://github.com/ikatyang/emoji-cheat-sheet/blob/master/README.md" TargetMode="External"/><Relationship Id="rId897" Type="http://schemas.openxmlformats.org/officeDocument/2006/relationships/hyperlink" Target="https://github.com/ikatyang/emoji-cheat-sheet/blob/master/README.md" TargetMode="External"/><Relationship Id="rId757" Type="http://schemas.openxmlformats.org/officeDocument/2006/relationships/hyperlink" Target="https://github.com/ikatyang/emoji-cheat-sheet/blob/master/README.md" TargetMode="External"/><Relationship Id="rId964" Type="http://schemas.openxmlformats.org/officeDocument/2006/relationships/hyperlink" Target="https://github.com/ikatyang/emoji-cheat-sheet/blob/master/README.md" TargetMode="External"/><Relationship Id="rId1387" Type="http://schemas.openxmlformats.org/officeDocument/2006/relationships/hyperlink" Target="https://github.com/ikatyang/emoji-cheat-sheet/blob/master/README.md" TargetMode="External"/><Relationship Id="rId1594" Type="http://schemas.openxmlformats.org/officeDocument/2006/relationships/hyperlink" Target="https://github.com/ikatyang/emoji-cheat-sheet/blob/master/README.md" TargetMode="External"/><Relationship Id="rId93" Type="http://schemas.openxmlformats.org/officeDocument/2006/relationships/hyperlink" Target="https://github.com/ikatyang/emoji-cheat-sheet/blob/master/README.md" TargetMode="External"/><Relationship Id="rId617" Type="http://schemas.openxmlformats.org/officeDocument/2006/relationships/hyperlink" Target="https://github.com/ikatyang/emoji-cheat-sheet/blob/master/README.md" TargetMode="External"/><Relationship Id="rId824" Type="http://schemas.openxmlformats.org/officeDocument/2006/relationships/hyperlink" Target="https://github.com/ikatyang/emoji-cheat-sheet/blob/master/README.md" TargetMode="External"/><Relationship Id="rId1247" Type="http://schemas.openxmlformats.org/officeDocument/2006/relationships/hyperlink" Target="https://github.com/ikatyang/emoji-cheat-sheet/blob/master/README.md" TargetMode="External"/><Relationship Id="rId1454" Type="http://schemas.openxmlformats.org/officeDocument/2006/relationships/hyperlink" Target="https://github.com/ikatyang/emoji-cheat-sheet/blob/master/README.md" TargetMode="External"/><Relationship Id="rId1661" Type="http://schemas.openxmlformats.org/officeDocument/2006/relationships/hyperlink" Target="https://github.com/ikatyang/emoji-cheat-sheet/blob/master/README.md" TargetMode="External"/><Relationship Id="rId1107" Type="http://schemas.openxmlformats.org/officeDocument/2006/relationships/hyperlink" Target="https://github.com/ikatyang/emoji-cheat-sheet/blob/master/README.md" TargetMode="External"/><Relationship Id="rId1314" Type="http://schemas.openxmlformats.org/officeDocument/2006/relationships/hyperlink" Target="https://github.com/ikatyang/emoji-cheat-sheet/blob/master/README.md" TargetMode="External"/><Relationship Id="rId1521" Type="http://schemas.openxmlformats.org/officeDocument/2006/relationships/hyperlink" Target="https://github.com/ikatyang/emoji-cheat-sheet/blob/master/README.md" TargetMode="External"/><Relationship Id="rId20" Type="http://schemas.openxmlformats.org/officeDocument/2006/relationships/image" Target="media/image5.jpeg"/><Relationship Id="rId2088" Type="http://schemas.openxmlformats.org/officeDocument/2006/relationships/hyperlink" Target="https://hexo.io/news/2019/10/14/hexo-4-released/" TargetMode="External"/><Relationship Id="rId2295" Type="http://schemas.openxmlformats.org/officeDocument/2006/relationships/hyperlink" Target="https://hexo.io/zh-cn/docs/tag-plugins.html" TargetMode="External"/><Relationship Id="rId267" Type="http://schemas.openxmlformats.org/officeDocument/2006/relationships/hyperlink" Target="https://github.com/ikatyang/emoji-cheat-sheet/blob/master/README.md" TargetMode="External"/><Relationship Id="rId474" Type="http://schemas.openxmlformats.org/officeDocument/2006/relationships/hyperlink" Target="https://github.com/ikatyang/emoji-cheat-sheet/blob/master/README.md" TargetMode="External"/><Relationship Id="rId2155" Type="http://schemas.openxmlformats.org/officeDocument/2006/relationships/hyperlink" Target="https://hexo.io/zh-cn/docs/helpers" TargetMode="External"/><Relationship Id="rId127" Type="http://schemas.openxmlformats.org/officeDocument/2006/relationships/hyperlink" Target="https://github.com/ikatyang/emoji-cheat-sheet/blob/master/README.md" TargetMode="External"/><Relationship Id="rId681" Type="http://schemas.openxmlformats.org/officeDocument/2006/relationships/hyperlink" Target="https://github.com/ikatyang/emoji-cheat-sheet/blob/master/README.md" TargetMode="External"/><Relationship Id="rId2362" Type="http://schemas.openxmlformats.org/officeDocument/2006/relationships/hyperlink" Target="http://dzerviniks.com/" TargetMode="External"/><Relationship Id="rId334" Type="http://schemas.openxmlformats.org/officeDocument/2006/relationships/hyperlink" Target="https://github.com/ikatyang/emoji-cheat-sheet/blob/master/README.md" TargetMode="External"/><Relationship Id="rId541" Type="http://schemas.openxmlformats.org/officeDocument/2006/relationships/hyperlink" Target="https://github.com/ikatyang/emoji-cheat-sheet/blob/master/README.md" TargetMode="External"/><Relationship Id="rId1171" Type="http://schemas.openxmlformats.org/officeDocument/2006/relationships/hyperlink" Target="https://github.com/ikatyang/emoji-cheat-sheet/blob/master/README.md" TargetMode="External"/><Relationship Id="rId2015" Type="http://schemas.openxmlformats.org/officeDocument/2006/relationships/hyperlink" Target="http://blog.getpelican.com/" TargetMode="External"/><Relationship Id="rId2222" Type="http://schemas.openxmlformats.org/officeDocument/2006/relationships/hyperlink" Target="https://github.com/iissnan/hexo-theme-next/pull/126" TargetMode="External"/><Relationship Id="rId401" Type="http://schemas.openxmlformats.org/officeDocument/2006/relationships/hyperlink" Target="https://github.com/ikatyang/emoji-cheat-sheet/blob/master/README.md" TargetMode="External"/><Relationship Id="rId1031" Type="http://schemas.openxmlformats.org/officeDocument/2006/relationships/hyperlink" Target="https://github.com/ikatyang/emoji-cheat-sheet/blob/master/README.md" TargetMode="External"/><Relationship Id="rId1988" Type="http://schemas.openxmlformats.org/officeDocument/2006/relationships/hyperlink" Target="http://docs.getpelican.com/en/3.5.0/publish.html" TargetMode="External"/><Relationship Id="rId1848" Type="http://schemas.openxmlformats.org/officeDocument/2006/relationships/hyperlink" Target="https://github.com/ikatyang/emoji-cheat-sheet/blob/master/README.md" TargetMode="External"/><Relationship Id="rId191" Type="http://schemas.openxmlformats.org/officeDocument/2006/relationships/hyperlink" Target="https://github.com/ikatyang/emoji-cheat-sheet/blob/master/README.md" TargetMode="External"/><Relationship Id="rId1708" Type="http://schemas.openxmlformats.org/officeDocument/2006/relationships/hyperlink" Target="https://github.com/ikatyang/emoji-cheat-sheet/blob/master/README.md" TargetMode="External"/><Relationship Id="rId1915" Type="http://schemas.openxmlformats.org/officeDocument/2006/relationships/image" Target="media/image45.png"/><Relationship Id="rId868" Type="http://schemas.openxmlformats.org/officeDocument/2006/relationships/hyperlink" Target="https://github.com/ikatyang/emoji-cheat-sheet/blob/master/README.md" TargetMode="External"/><Relationship Id="rId1498" Type="http://schemas.openxmlformats.org/officeDocument/2006/relationships/hyperlink" Target="https://github.com/ikatyang/emoji-cheat-sheet/blob/master/README.md" TargetMode="External"/><Relationship Id="rId728" Type="http://schemas.openxmlformats.org/officeDocument/2006/relationships/hyperlink" Target="https://github.com/ikatyang/emoji-cheat-sheet/blob/master/README.md" TargetMode="External"/><Relationship Id="rId935" Type="http://schemas.openxmlformats.org/officeDocument/2006/relationships/hyperlink" Target="https://github.com/ikatyang/emoji-cheat-sheet/blob/master/README.md" TargetMode="External"/><Relationship Id="rId1358" Type="http://schemas.openxmlformats.org/officeDocument/2006/relationships/hyperlink" Target="https://github.com/ikatyang/emoji-cheat-sheet/blob/master/README.md" TargetMode="External"/><Relationship Id="rId1565" Type="http://schemas.openxmlformats.org/officeDocument/2006/relationships/hyperlink" Target="https://github.com/ikatyang/emoji-cheat-sheet/blob/master/README.md" TargetMode="External"/><Relationship Id="rId1772" Type="http://schemas.openxmlformats.org/officeDocument/2006/relationships/hyperlink" Target="https://github.com/ikatyang/emoji-cheat-sheet/blob/master/README.md" TargetMode="External"/><Relationship Id="rId64" Type="http://schemas.openxmlformats.org/officeDocument/2006/relationships/image" Target="media/image25.jpeg"/><Relationship Id="rId1218" Type="http://schemas.openxmlformats.org/officeDocument/2006/relationships/hyperlink" Target="https://github.com/ikatyang/emoji-cheat-sheet/blob/master/README.md" TargetMode="External"/><Relationship Id="rId1425" Type="http://schemas.openxmlformats.org/officeDocument/2006/relationships/hyperlink" Target="https://github.com/ikatyang/emoji-cheat-sheet/blob/master/README.md" TargetMode="External"/><Relationship Id="rId1632" Type="http://schemas.openxmlformats.org/officeDocument/2006/relationships/hyperlink" Target="https://github.com/ikatyang/emoji-cheat-sheet/blob/master/README.md" TargetMode="External"/><Relationship Id="rId2199" Type="http://schemas.openxmlformats.org/officeDocument/2006/relationships/hyperlink" Target="https://travis-ci.org/printempw/hexo-hide-posts" TargetMode="External"/><Relationship Id="rId378" Type="http://schemas.openxmlformats.org/officeDocument/2006/relationships/hyperlink" Target="https://github.com/ikatyang/emoji-cheat-sheet/blob/master/README.md" TargetMode="External"/><Relationship Id="rId585" Type="http://schemas.openxmlformats.org/officeDocument/2006/relationships/hyperlink" Target="https://github.com/ikatyang/emoji-cheat-sheet/blob/master/README.md" TargetMode="External"/><Relationship Id="rId792" Type="http://schemas.openxmlformats.org/officeDocument/2006/relationships/hyperlink" Target="https://github.com/ikatyang/emoji-cheat-sheet/blob/master/README.md" TargetMode="External"/><Relationship Id="rId2059" Type="http://schemas.openxmlformats.org/officeDocument/2006/relationships/hyperlink" Target="https://hexo.io/zh-cn/docs/variables" TargetMode="External"/><Relationship Id="rId2266" Type="http://schemas.openxmlformats.org/officeDocument/2006/relationships/hyperlink" Target="http://theme-next.iissnan.com/third-party-services.html" TargetMode="External"/><Relationship Id="rId238" Type="http://schemas.openxmlformats.org/officeDocument/2006/relationships/hyperlink" Target="https://github.com/ikatyang/emoji-cheat-sheet/blob/master/README.md" TargetMode="External"/><Relationship Id="rId445" Type="http://schemas.openxmlformats.org/officeDocument/2006/relationships/hyperlink" Target="https://github.com/ikatyang/emoji-cheat-sheet/blob/master/README.md" TargetMode="External"/><Relationship Id="rId652" Type="http://schemas.openxmlformats.org/officeDocument/2006/relationships/hyperlink" Target="https://github.com/ikatyang/emoji-cheat-sheet/blob/master/README.md" TargetMode="External"/><Relationship Id="rId1075" Type="http://schemas.openxmlformats.org/officeDocument/2006/relationships/hyperlink" Target="https://github.com/ikatyang/emoji-cheat-sheet/blob/master/README.md" TargetMode="External"/><Relationship Id="rId1282" Type="http://schemas.openxmlformats.org/officeDocument/2006/relationships/hyperlink" Target="https://github.com/ikatyang/emoji-cheat-sheet/blob/master/README.md" TargetMode="External"/><Relationship Id="rId2126" Type="http://schemas.openxmlformats.org/officeDocument/2006/relationships/hyperlink" Target="https://hexo.io/zh-cn/docs/commands" TargetMode="External"/><Relationship Id="rId2333" Type="http://schemas.openxmlformats.org/officeDocument/2006/relationships/hyperlink" Target="https://github.com/ppoffice/hexo-theme-icarus/compare/2.7.0...AlphaLxy:master" TargetMode="External"/><Relationship Id="rId305" Type="http://schemas.openxmlformats.org/officeDocument/2006/relationships/hyperlink" Target="https://github.com/ikatyang/emoji-cheat-sheet/blob/master/README.md" TargetMode="External"/><Relationship Id="rId512" Type="http://schemas.openxmlformats.org/officeDocument/2006/relationships/hyperlink" Target="https://github.com/ikatyang/emoji-cheat-sheet/blob/master/README.md" TargetMode="External"/><Relationship Id="rId1142" Type="http://schemas.openxmlformats.org/officeDocument/2006/relationships/hyperlink" Target="https://github.com/ikatyang/emoji-cheat-sheet/blob/master/README.md" TargetMode="External"/><Relationship Id="rId2400" Type="http://schemas.openxmlformats.org/officeDocument/2006/relationships/hyperlink" Target="http://msysgit.github.io/" TargetMode="External"/><Relationship Id="rId1002" Type="http://schemas.openxmlformats.org/officeDocument/2006/relationships/hyperlink" Target="https://github.com/ikatyang/emoji-cheat-sheet/blob/master/README.md" TargetMode="External"/><Relationship Id="rId1959" Type="http://schemas.openxmlformats.org/officeDocument/2006/relationships/image" Target="media/image53.gif"/><Relationship Id="rId1819" Type="http://schemas.openxmlformats.org/officeDocument/2006/relationships/hyperlink" Target="https://github.com/ikatyang/emoji-cheat-sheet/blob/master/README.md" TargetMode="External"/><Relationship Id="rId2190" Type="http://schemas.openxmlformats.org/officeDocument/2006/relationships/hyperlink" Target="https://github.com/hexojs/site" TargetMode="External"/><Relationship Id="rId162" Type="http://schemas.openxmlformats.org/officeDocument/2006/relationships/hyperlink" Target="https://github.com/ikatyang/emoji-cheat-sheet/blob/master/README.md" TargetMode="External"/><Relationship Id="rId2050" Type="http://schemas.openxmlformats.org/officeDocument/2006/relationships/hyperlink" Target="https://ejs.co/" TargetMode="External"/><Relationship Id="rId979" Type="http://schemas.openxmlformats.org/officeDocument/2006/relationships/hyperlink" Target="https://github.com/ikatyang/emoji-cheat-sheet/blob/master/README.md" TargetMode="External"/><Relationship Id="rId839" Type="http://schemas.openxmlformats.org/officeDocument/2006/relationships/hyperlink" Target="https://github.com/ikatyang/emoji-cheat-sheet/blob/master/README.md" TargetMode="External"/><Relationship Id="rId1469" Type="http://schemas.openxmlformats.org/officeDocument/2006/relationships/hyperlink" Target="https://github.com/ikatyang/emoji-cheat-sheet/blob/master/README.md" TargetMode="External"/><Relationship Id="rId1676" Type="http://schemas.openxmlformats.org/officeDocument/2006/relationships/hyperlink" Target="https://github.com/ikatyang/emoji-cheat-sheet/blob/master/README.md" TargetMode="External"/><Relationship Id="rId1883" Type="http://schemas.openxmlformats.org/officeDocument/2006/relationships/hyperlink" Target="https://github.com/ikatyang/emoji-cheat-sheet/blob/master/README.md" TargetMode="External"/><Relationship Id="rId906" Type="http://schemas.openxmlformats.org/officeDocument/2006/relationships/hyperlink" Target="https://github.com/ikatyang/emoji-cheat-sheet/blob/master/README.md" TargetMode="External"/><Relationship Id="rId1329" Type="http://schemas.openxmlformats.org/officeDocument/2006/relationships/hyperlink" Target="https://github.com/ikatyang/emoji-cheat-sheet/blob/master/README.md" TargetMode="External"/><Relationship Id="rId1536" Type="http://schemas.openxmlformats.org/officeDocument/2006/relationships/hyperlink" Target="https://github.com/ikatyang/emoji-cheat-sheet/blob/master/README.md" TargetMode="External"/><Relationship Id="rId1743" Type="http://schemas.openxmlformats.org/officeDocument/2006/relationships/hyperlink" Target="https://github.com/ikatyang/emoji-cheat-sheet/blob/master/README.md" TargetMode="External"/><Relationship Id="rId1950" Type="http://schemas.openxmlformats.org/officeDocument/2006/relationships/hyperlink" Target="https://www.jianshu.com/u/1f5ac0cf6a8b" TargetMode="External"/><Relationship Id="rId35" Type="http://schemas.openxmlformats.org/officeDocument/2006/relationships/image" Target="media/image18.jpeg"/><Relationship Id="rId1603" Type="http://schemas.openxmlformats.org/officeDocument/2006/relationships/hyperlink" Target="https://github.com/ikatyang/emoji-cheat-sheet/blob/master/README.md" TargetMode="External"/><Relationship Id="rId1810" Type="http://schemas.openxmlformats.org/officeDocument/2006/relationships/hyperlink" Target="https://github.com/ikatyang/emoji-cheat-sheet/blob/master/README.md" TargetMode="External"/><Relationship Id="rId251" Type="http://schemas.openxmlformats.org/officeDocument/2006/relationships/hyperlink" Target="https://github.com/ikatyang/emoji-cheat-sheet/blob/master/README.md" TargetMode="External"/><Relationship Id="rId489" Type="http://schemas.openxmlformats.org/officeDocument/2006/relationships/hyperlink" Target="https://github.com/ikatyang/emoji-cheat-sheet/blob/master/README.md" TargetMode="External"/><Relationship Id="rId696" Type="http://schemas.openxmlformats.org/officeDocument/2006/relationships/hyperlink" Target="https://github.com/ikatyang/emoji-cheat-sheet/blob/master/README.md" TargetMode="External"/><Relationship Id="rId2377" Type="http://schemas.openxmlformats.org/officeDocument/2006/relationships/image" Target="media/image98.jpeg"/><Relationship Id="rId349" Type="http://schemas.openxmlformats.org/officeDocument/2006/relationships/hyperlink" Target="https://github.com/ikatyang/emoji-cheat-sheet/blob/master/README.md" TargetMode="External"/><Relationship Id="rId556" Type="http://schemas.openxmlformats.org/officeDocument/2006/relationships/hyperlink" Target="https://github.com/ikatyang/emoji-cheat-sheet/blob/master/README.md" TargetMode="External"/><Relationship Id="rId763" Type="http://schemas.openxmlformats.org/officeDocument/2006/relationships/hyperlink" Target="https://github.com/ikatyang/emoji-cheat-sheet/blob/master/README.md" TargetMode="External"/><Relationship Id="rId1186" Type="http://schemas.openxmlformats.org/officeDocument/2006/relationships/hyperlink" Target="https://github.com/ikatyang/emoji-cheat-sheet/blob/master/README.md" TargetMode="External"/><Relationship Id="rId1393" Type="http://schemas.openxmlformats.org/officeDocument/2006/relationships/hyperlink" Target="https://github.com/ikatyang/emoji-cheat-sheet/blob/master/README.md" TargetMode="External"/><Relationship Id="rId2237" Type="http://schemas.openxmlformats.org/officeDocument/2006/relationships/image" Target="media/image74.png"/><Relationship Id="rId111" Type="http://schemas.openxmlformats.org/officeDocument/2006/relationships/hyperlink" Target="https://github.com/ikatyang/emoji-cheat-sheet/blob/master/README.md" TargetMode="External"/><Relationship Id="rId209" Type="http://schemas.openxmlformats.org/officeDocument/2006/relationships/hyperlink" Target="https://github.com/ikatyang/emoji-cheat-sheet/blob/master/README.md" TargetMode="External"/><Relationship Id="rId416" Type="http://schemas.openxmlformats.org/officeDocument/2006/relationships/hyperlink" Target="https://github.com/ikatyang/emoji-cheat-sheet/blob/master/README.md" TargetMode="External"/><Relationship Id="rId970" Type="http://schemas.openxmlformats.org/officeDocument/2006/relationships/hyperlink" Target="https://github.com/ikatyang/emoji-cheat-sheet/blob/master/README.md" TargetMode="External"/><Relationship Id="rId1046" Type="http://schemas.openxmlformats.org/officeDocument/2006/relationships/hyperlink" Target="https://github.com/ikatyang/emoji-cheat-sheet/blob/master/README.md" TargetMode="External"/><Relationship Id="rId1253" Type="http://schemas.openxmlformats.org/officeDocument/2006/relationships/hyperlink" Target="https://github.com/ikatyang/emoji-cheat-sheet/blob/master/README.md" TargetMode="External"/><Relationship Id="rId1698" Type="http://schemas.openxmlformats.org/officeDocument/2006/relationships/hyperlink" Target="https://github.com/ikatyang/emoji-cheat-sheet/blob/master/README.md" TargetMode="External"/><Relationship Id="rId623" Type="http://schemas.openxmlformats.org/officeDocument/2006/relationships/hyperlink" Target="https://github.com/ikatyang/emoji-cheat-sheet/blob/master/README.md" TargetMode="External"/><Relationship Id="rId830" Type="http://schemas.openxmlformats.org/officeDocument/2006/relationships/hyperlink" Target="https://github.com/ikatyang/emoji-cheat-sheet/blob/master/README.md" TargetMode="External"/><Relationship Id="rId928" Type="http://schemas.openxmlformats.org/officeDocument/2006/relationships/hyperlink" Target="https://github.com/ikatyang/emoji-cheat-sheet/blob/master/README.md" TargetMode="External"/><Relationship Id="rId1460" Type="http://schemas.openxmlformats.org/officeDocument/2006/relationships/hyperlink" Target="https://github.com/ikatyang/emoji-cheat-sheet/blob/master/README.md" TargetMode="External"/><Relationship Id="rId1558" Type="http://schemas.openxmlformats.org/officeDocument/2006/relationships/hyperlink" Target="https://github.com/ikatyang/emoji-cheat-sheet/blob/master/README.md" TargetMode="External"/><Relationship Id="rId1765" Type="http://schemas.openxmlformats.org/officeDocument/2006/relationships/hyperlink" Target="https://github.com/ikatyang/emoji-cheat-sheet/blob/master/README.md" TargetMode="External"/><Relationship Id="rId2304" Type="http://schemas.openxmlformats.org/officeDocument/2006/relationships/image" Target="media/image80.png"/><Relationship Id="rId57" Type="http://schemas.openxmlformats.org/officeDocument/2006/relationships/image" Target="media/image24.png"/><Relationship Id="rId1113" Type="http://schemas.openxmlformats.org/officeDocument/2006/relationships/hyperlink" Target="https://github.com/ikatyang/emoji-cheat-sheet/blob/master/README.md" TargetMode="External"/><Relationship Id="rId1320" Type="http://schemas.openxmlformats.org/officeDocument/2006/relationships/hyperlink" Target="https://github.com/ikatyang/emoji-cheat-sheet/blob/master/README.md" TargetMode="External"/><Relationship Id="rId1418" Type="http://schemas.openxmlformats.org/officeDocument/2006/relationships/hyperlink" Target="https://github.com/ikatyang/emoji-cheat-sheet/blob/master/README.md" TargetMode="External"/><Relationship Id="rId1972" Type="http://schemas.openxmlformats.org/officeDocument/2006/relationships/hyperlink" Target="http://docs.getpelican.com/en/stable/importer.html" TargetMode="External"/><Relationship Id="rId1625" Type="http://schemas.openxmlformats.org/officeDocument/2006/relationships/hyperlink" Target="https://github.com/ikatyang/emoji-cheat-sheet/blob/master/README.md" TargetMode="External"/><Relationship Id="rId1832" Type="http://schemas.openxmlformats.org/officeDocument/2006/relationships/hyperlink" Target="https://github.com/ikatyang/emoji-cheat-sheet/blob/master/README.md" TargetMode="External"/><Relationship Id="rId2094" Type="http://schemas.openxmlformats.org/officeDocument/2006/relationships/hyperlink" Target="https://github.com/marketplace/travis-ci" TargetMode="External"/><Relationship Id="rId273" Type="http://schemas.openxmlformats.org/officeDocument/2006/relationships/hyperlink" Target="https://github.com/ikatyang/emoji-cheat-sheet/blob/master/README.md" TargetMode="External"/><Relationship Id="rId480" Type="http://schemas.openxmlformats.org/officeDocument/2006/relationships/hyperlink" Target="https://github.com/ikatyang/emoji-cheat-sheet/blob/master/README.md" TargetMode="External"/><Relationship Id="rId2161" Type="http://schemas.openxmlformats.org/officeDocument/2006/relationships/hyperlink" Target="https://github.com/hexojs/hexo-fs" TargetMode="External"/><Relationship Id="rId2399" Type="http://schemas.openxmlformats.org/officeDocument/2006/relationships/hyperlink" Target="http://markdownpad.com/" TargetMode="External"/><Relationship Id="rId133" Type="http://schemas.openxmlformats.org/officeDocument/2006/relationships/hyperlink" Target="https://github.com/ikatyang/emoji-cheat-sheet/blob/master/README.md" TargetMode="External"/><Relationship Id="rId340" Type="http://schemas.openxmlformats.org/officeDocument/2006/relationships/hyperlink" Target="https://github.com/ikatyang/emoji-cheat-sheet/blob/master/README.md" TargetMode="External"/><Relationship Id="rId578" Type="http://schemas.openxmlformats.org/officeDocument/2006/relationships/hyperlink" Target="https://github.com/ikatyang/emoji-cheat-sheet/blob/master/README.md" TargetMode="External"/><Relationship Id="rId785" Type="http://schemas.openxmlformats.org/officeDocument/2006/relationships/hyperlink" Target="https://github.com/ikatyang/emoji-cheat-sheet/blob/master/README.md" TargetMode="External"/><Relationship Id="rId992" Type="http://schemas.openxmlformats.org/officeDocument/2006/relationships/hyperlink" Target="https://github.com/ikatyang/emoji-cheat-sheet/blob/master/README.md" TargetMode="External"/><Relationship Id="rId2021" Type="http://schemas.openxmlformats.org/officeDocument/2006/relationships/hyperlink" Target="https://github.com/arulrajnet/attila/tree/02dcad911ba1eb2d797a79ec008a810d89a2fde1" TargetMode="External"/><Relationship Id="rId2259" Type="http://schemas.openxmlformats.org/officeDocument/2006/relationships/hyperlink" Target="http://theme-next.iissnan.com/third-party-services.html" TargetMode="External"/><Relationship Id="rId200" Type="http://schemas.openxmlformats.org/officeDocument/2006/relationships/hyperlink" Target="https://github.com/ikatyang/emoji-cheat-sheet/blob/master/README.md" TargetMode="External"/><Relationship Id="rId438" Type="http://schemas.openxmlformats.org/officeDocument/2006/relationships/hyperlink" Target="https://github.com/ikatyang/emoji-cheat-sheet/blob/master/README.md" TargetMode="External"/><Relationship Id="rId645" Type="http://schemas.openxmlformats.org/officeDocument/2006/relationships/hyperlink" Target="https://github.com/ikatyang/emoji-cheat-sheet/blob/master/README.md" TargetMode="External"/><Relationship Id="rId852" Type="http://schemas.openxmlformats.org/officeDocument/2006/relationships/hyperlink" Target="https://github.com/ikatyang/emoji-cheat-sheet/blob/master/README.md" TargetMode="External"/><Relationship Id="rId1068" Type="http://schemas.openxmlformats.org/officeDocument/2006/relationships/hyperlink" Target="https://github.com/ikatyang/emoji-cheat-sheet/blob/master/README.md" TargetMode="External"/><Relationship Id="rId1275" Type="http://schemas.openxmlformats.org/officeDocument/2006/relationships/hyperlink" Target="https://github.com/ikatyang/emoji-cheat-sheet/blob/master/README.md" TargetMode="External"/><Relationship Id="rId1482" Type="http://schemas.openxmlformats.org/officeDocument/2006/relationships/hyperlink" Target="https://github.com/ikatyang/emoji-cheat-sheet/blob/master/README.md" TargetMode="External"/><Relationship Id="rId2119" Type="http://schemas.openxmlformats.org/officeDocument/2006/relationships/hyperlink" Target="https://github.com/lucascaro/hexo-deployer-sftp" TargetMode="External"/><Relationship Id="rId2326" Type="http://schemas.openxmlformats.org/officeDocument/2006/relationships/hyperlink" Target="https://sharethis.com/" TargetMode="External"/><Relationship Id="rId505" Type="http://schemas.openxmlformats.org/officeDocument/2006/relationships/hyperlink" Target="https://github.com/ikatyang/emoji-cheat-sheet/blob/master/README.md" TargetMode="External"/><Relationship Id="rId712" Type="http://schemas.openxmlformats.org/officeDocument/2006/relationships/hyperlink" Target="https://github.com/ikatyang/emoji-cheat-sheet/blob/master/README.md" TargetMode="External"/><Relationship Id="rId1135" Type="http://schemas.openxmlformats.org/officeDocument/2006/relationships/hyperlink" Target="https://github.com/ikatyang/emoji-cheat-sheet/blob/master/README.md" TargetMode="External"/><Relationship Id="rId1342" Type="http://schemas.openxmlformats.org/officeDocument/2006/relationships/hyperlink" Target="https://github.com/ikatyang/emoji-cheat-sheet/blob/master/README.md" TargetMode="External"/><Relationship Id="rId1787" Type="http://schemas.openxmlformats.org/officeDocument/2006/relationships/hyperlink" Target="https://github.com/ikatyang/emoji-cheat-sheet/blob/master/README.md" TargetMode="External"/><Relationship Id="rId1994" Type="http://schemas.openxmlformats.org/officeDocument/2006/relationships/hyperlink" Target="http://duoshuo.com/" TargetMode="External"/><Relationship Id="rId79" Type="http://schemas.openxmlformats.org/officeDocument/2006/relationships/hyperlink" Target="https://api.github.com/emojis" TargetMode="External"/><Relationship Id="rId1202" Type="http://schemas.openxmlformats.org/officeDocument/2006/relationships/hyperlink" Target="https://github.com/ikatyang/emoji-cheat-sheet/blob/master/README.md" TargetMode="External"/><Relationship Id="rId1647" Type="http://schemas.openxmlformats.org/officeDocument/2006/relationships/hyperlink" Target="https://github.com/ikatyang/emoji-cheat-sheet/blob/master/README.md" TargetMode="External"/><Relationship Id="rId1854" Type="http://schemas.openxmlformats.org/officeDocument/2006/relationships/hyperlink" Target="https://github.com/ikatyang/emoji-cheat-sheet/blob/master/README.md" TargetMode="External"/><Relationship Id="rId1507" Type="http://schemas.openxmlformats.org/officeDocument/2006/relationships/hyperlink" Target="https://github.com/ikatyang/emoji-cheat-sheet/blob/master/README.md" TargetMode="External"/><Relationship Id="rId1714" Type="http://schemas.openxmlformats.org/officeDocument/2006/relationships/hyperlink" Target="https://github.com/ikatyang/emoji-cheat-sheet/blob/master/README.md" TargetMode="External"/><Relationship Id="rId295" Type="http://schemas.openxmlformats.org/officeDocument/2006/relationships/hyperlink" Target="https://github.com/ikatyang/emoji-cheat-sheet/blob/master/README.md" TargetMode="External"/><Relationship Id="rId1921" Type="http://schemas.openxmlformats.org/officeDocument/2006/relationships/hyperlink" Target="https://github.com/ikatyang/emoji-cheat-sheet/blob/master/README.md" TargetMode="External"/><Relationship Id="rId2183" Type="http://schemas.openxmlformats.org/officeDocument/2006/relationships/hyperlink" Target="http://mozilla.github.io/nunjucks/" TargetMode="External"/><Relationship Id="rId2390" Type="http://schemas.openxmlformats.org/officeDocument/2006/relationships/hyperlink" Target="http://www.zhanxin.info/themes.html" TargetMode="External"/><Relationship Id="rId155" Type="http://schemas.openxmlformats.org/officeDocument/2006/relationships/hyperlink" Target="https://github.com/ikatyang/emoji-cheat-sheet/blob/master/README.md" TargetMode="External"/><Relationship Id="rId362" Type="http://schemas.openxmlformats.org/officeDocument/2006/relationships/hyperlink" Target="https://github.com/ikatyang/emoji-cheat-sheet/blob/master/README.md" TargetMode="External"/><Relationship Id="rId1297" Type="http://schemas.openxmlformats.org/officeDocument/2006/relationships/hyperlink" Target="https://github.com/ikatyang/emoji-cheat-sheet/blob/master/README.md" TargetMode="External"/><Relationship Id="rId2043" Type="http://schemas.openxmlformats.org/officeDocument/2006/relationships/hyperlink" Target="https://github.com/nvm-sh/nvm" TargetMode="External"/><Relationship Id="rId2250" Type="http://schemas.openxmlformats.org/officeDocument/2006/relationships/hyperlink" Target="http://share.baidu.com/" TargetMode="External"/><Relationship Id="rId222" Type="http://schemas.openxmlformats.org/officeDocument/2006/relationships/hyperlink" Target="https://github.com/ikatyang/emoji-cheat-sheet/blob/master/README.md" TargetMode="External"/><Relationship Id="rId667" Type="http://schemas.openxmlformats.org/officeDocument/2006/relationships/hyperlink" Target="https://github.com/ikatyang/emoji-cheat-sheet/blob/master/README.md" TargetMode="External"/><Relationship Id="rId874" Type="http://schemas.openxmlformats.org/officeDocument/2006/relationships/hyperlink" Target="https://github.com/ikatyang/emoji-cheat-sheet/blob/master/README.md" TargetMode="External"/><Relationship Id="rId2110" Type="http://schemas.openxmlformats.org/officeDocument/2006/relationships/hyperlink" Target="https://git-scm.com/docs/git-credential-cache" TargetMode="External"/><Relationship Id="rId2348" Type="http://schemas.openxmlformats.org/officeDocument/2006/relationships/image" Target="media/image86.jpeg"/><Relationship Id="rId527" Type="http://schemas.openxmlformats.org/officeDocument/2006/relationships/hyperlink" Target="https://github.com/ikatyang/emoji-cheat-sheet/blob/master/README.md" TargetMode="External"/><Relationship Id="rId734" Type="http://schemas.openxmlformats.org/officeDocument/2006/relationships/hyperlink" Target="https://github.com/ikatyang/emoji-cheat-sheet/blob/master/README.md" TargetMode="External"/><Relationship Id="rId941" Type="http://schemas.openxmlformats.org/officeDocument/2006/relationships/hyperlink" Target="https://github.com/ikatyang/emoji-cheat-sheet/blob/master/README.md" TargetMode="External"/><Relationship Id="rId1157" Type="http://schemas.openxmlformats.org/officeDocument/2006/relationships/hyperlink" Target="https://github.com/ikatyang/emoji-cheat-sheet/blob/master/README.md" TargetMode="External"/><Relationship Id="rId1364" Type="http://schemas.openxmlformats.org/officeDocument/2006/relationships/hyperlink" Target="https://github.com/ikatyang/emoji-cheat-sheet/blob/master/README.md" TargetMode="External"/><Relationship Id="rId1571" Type="http://schemas.openxmlformats.org/officeDocument/2006/relationships/hyperlink" Target="https://github.com/ikatyang/emoji-cheat-sheet/blob/master/README.md" TargetMode="External"/><Relationship Id="rId2208" Type="http://schemas.openxmlformats.org/officeDocument/2006/relationships/hyperlink" Target="http://theme-next.iissnan.com/theme-settings.html" TargetMode="External"/><Relationship Id="rId70" Type="http://schemas.openxmlformats.org/officeDocument/2006/relationships/image" Target="media/image31.jpeg"/><Relationship Id="rId801" Type="http://schemas.openxmlformats.org/officeDocument/2006/relationships/hyperlink" Target="https://github.com/ikatyang/emoji-cheat-sheet/blob/master/README.md" TargetMode="External"/><Relationship Id="rId1017" Type="http://schemas.openxmlformats.org/officeDocument/2006/relationships/hyperlink" Target="https://github.com/ikatyang/emoji-cheat-sheet/blob/master/README.md" TargetMode="External"/><Relationship Id="rId1224" Type="http://schemas.openxmlformats.org/officeDocument/2006/relationships/hyperlink" Target="https://github.com/ikatyang/emoji-cheat-sheet/blob/master/README.md" TargetMode="External"/><Relationship Id="rId1431" Type="http://schemas.openxmlformats.org/officeDocument/2006/relationships/hyperlink" Target="https://github.com/ikatyang/emoji-cheat-sheet/blob/master/README.md" TargetMode="External"/><Relationship Id="rId1669" Type="http://schemas.openxmlformats.org/officeDocument/2006/relationships/hyperlink" Target="https://github.com/ikatyang/emoji-cheat-sheet/blob/master/README.md" TargetMode="External"/><Relationship Id="rId1876" Type="http://schemas.openxmlformats.org/officeDocument/2006/relationships/hyperlink" Target="https://github.com/ikatyang/emoji-cheat-sheet/blob/master/README.md" TargetMode="External"/><Relationship Id="rId1529" Type="http://schemas.openxmlformats.org/officeDocument/2006/relationships/hyperlink" Target="https://github.com/ikatyang/emoji-cheat-sheet/blob/master/README.md" TargetMode="External"/><Relationship Id="rId1736" Type="http://schemas.openxmlformats.org/officeDocument/2006/relationships/hyperlink" Target="https://github.com/ikatyang/emoji-cheat-sheet/blob/master/README.md" TargetMode="External"/><Relationship Id="rId1943" Type="http://schemas.openxmlformats.org/officeDocument/2006/relationships/hyperlink" Target="https://pypi.mirrors.ustc.edu.cn/simple/" TargetMode="External"/><Relationship Id="rId28" Type="http://schemas.openxmlformats.org/officeDocument/2006/relationships/image" Target="media/image12.jpeg"/><Relationship Id="rId1803" Type="http://schemas.openxmlformats.org/officeDocument/2006/relationships/hyperlink" Target="https://github.com/ikatyang/emoji-cheat-sheet/blob/master/README.md" TargetMode="External"/><Relationship Id="rId177" Type="http://schemas.openxmlformats.org/officeDocument/2006/relationships/hyperlink" Target="https://github.com/ikatyang/emoji-cheat-sheet/blob/master/README.md" TargetMode="External"/><Relationship Id="rId384" Type="http://schemas.openxmlformats.org/officeDocument/2006/relationships/hyperlink" Target="https://github.com/ikatyang/emoji-cheat-sheet/blob/master/README.md" TargetMode="External"/><Relationship Id="rId591" Type="http://schemas.openxmlformats.org/officeDocument/2006/relationships/hyperlink" Target="https://github.com/ikatyang/emoji-cheat-sheet/blob/master/README.md" TargetMode="External"/><Relationship Id="rId2065" Type="http://schemas.openxmlformats.org/officeDocument/2006/relationships/hyperlink" Target="https://developer.mozilla.org/zh-CN/docs/Web/HTML/Element/meta" TargetMode="External"/><Relationship Id="rId2272" Type="http://schemas.openxmlformats.org/officeDocument/2006/relationships/image" Target="media/image78.png"/><Relationship Id="rId244" Type="http://schemas.openxmlformats.org/officeDocument/2006/relationships/hyperlink" Target="https://github.com/ikatyang/emoji-cheat-sheet/blob/master/README.md" TargetMode="External"/><Relationship Id="rId689" Type="http://schemas.openxmlformats.org/officeDocument/2006/relationships/hyperlink" Target="https://github.com/ikatyang/emoji-cheat-sheet/blob/master/README.md" TargetMode="External"/><Relationship Id="rId896" Type="http://schemas.openxmlformats.org/officeDocument/2006/relationships/hyperlink" Target="https://github.com/ikatyang/emoji-cheat-sheet/blob/master/README.md" TargetMode="External"/><Relationship Id="rId1081" Type="http://schemas.openxmlformats.org/officeDocument/2006/relationships/hyperlink" Target="https://github.com/ikatyang/emoji-cheat-sheet/blob/master/README.md" TargetMode="External"/><Relationship Id="rId451" Type="http://schemas.openxmlformats.org/officeDocument/2006/relationships/hyperlink" Target="https://github.com/ikatyang/emoji-cheat-sheet/blob/master/README.md" TargetMode="External"/><Relationship Id="rId549" Type="http://schemas.openxmlformats.org/officeDocument/2006/relationships/hyperlink" Target="https://github.com/ikatyang/emoji-cheat-sheet/blob/master/README.md" TargetMode="External"/><Relationship Id="rId756" Type="http://schemas.openxmlformats.org/officeDocument/2006/relationships/hyperlink" Target="https://github.com/ikatyang/emoji-cheat-sheet/blob/master/README.md" TargetMode="External"/><Relationship Id="rId1179" Type="http://schemas.openxmlformats.org/officeDocument/2006/relationships/hyperlink" Target="https://github.com/ikatyang/emoji-cheat-sheet/blob/master/README.md" TargetMode="External"/><Relationship Id="rId1386" Type="http://schemas.openxmlformats.org/officeDocument/2006/relationships/hyperlink" Target="https://github.com/ikatyang/emoji-cheat-sheet/blob/master/README.md" TargetMode="External"/><Relationship Id="rId1593" Type="http://schemas.openxmlformats.org/officeDocument/2006/relationships/hyperlink" Target="https://github.com/ikatyang/emoji-cheat-sheet/blob/master/README.md" TargetMode="External"/><Relationship Id="rId2132" Type="http://schemas.openxmlformats.org/officeDocument/2006/relationships/hyperlink" Target="https://github.com/maxknee/hexo-render-pug" TargetMode="External"/><Relationship Id="rId104" Type="http://schemas.openxmlformats.org/officeDocument/2006/relationships/hyperlink" Target="https://github.com/ikatyang/emoji-cheat-sheet/blob/master/README.md" TargetMode="External"/><Relationship Id="rId311" Type="http://schemas.openxmlformats.org/officeDocument/2006/relationships/hyperlink" Target="https://github.com/ikatyang/emoji-cheat-sheet/blob/master/README.md" TargetMode="External"/><Relationship Id="rId409" Type="http://schemas.openxmlformats.org/officeDocument/2006/relationships/hyperlink" Target="https://github.com/ikatyang/emoji-cheat-sheet/blob/master/README.md" TargetMode="External"/><Relationship Id="rId963" Type="http://schemas.openxmlformats.org/officeDocument/2006/relationships/hyperlink" Target="https://github.com/ikatyang/emoji-cheat-sheet/blob/master/README.md" TargetMode="External"/><Relationship Id="rId1039" Type="http://schemas.openxmlformats.org/officeDocument/2006/relationships/hyperlink" Target="https://github.com/ikatyang/emoji-cheat-sheet/blob/master/README.md" TargetMode="External"/><Relationship Id="rId1246" Type="http://schemas.openxmlformats.org/officeDocument/2006/relationships/hyperlink" Target="https://github.com/ikatyang/emoji-cheat-sheet/blob/master/README.md" TargetMode="External"/><Relationship Id="rId1898" Type="http://schemas.openxmlformats.org/officeDocument/2006/relationships/image" Target="media/image36.png"/><Relationship Id="rId92" Type="http://schemas.openxmlformats.org/officeDocument/2006/relationships/hyperlink" Target="https://github.com/ikatyang/emoji-cheat-sheet/blob/master/README.md" TargetMode="External"/><Relationship Id="rId616" Type="http://schemas.openxmlformats.org/officeDocument/2006/relationships/hyperlink" Target="https://github.com/ikatyang/emoji-cheat-sheet/blob/master/README.md" TargetMode="External"/><Relationship Id="rId823" Type="http://schemas.openxmlformats.org/officeDocument/2006/relationships/hyperlink" Target="https://github.com/ikatyang/emoji-cheat-sheet/blob/master/README.md" TargetMode="External"/><Relationship Id="rId1453" Type="http://schemas.openxmlformats.org/officeDocument/2006/relationships/hyperlink" Target="https://github.com/ikatyang/emoji-cheat-sheet/blob/master/README.md" TargetMode="External"/><Relationship Id="rId1660" Type="http://schemas.openxmlformats.org/officeDocument/2006/relationships/hyperlink" Target="https://github.com/ikatyang/emoji-cheat-sheet/blob/master/README.md" TargetMode="External"/><Relationship Id="rId1758" Type="http://schemas.openxmlformats.org/officeDocument/2006/relationships/hyperlink" Target="https://github.com/ikatyang/emoji-cheat-sheet/blob/master/README.md" TargetMode="External"/><Relationship Id="rId1106" Type="http://schemas.openxmlformats.org/officeDocument/2006/relationships/hyperlink" Target="https://github.com/ikatyang/emoji-cheat-sheet/blob/master/README.md" TargetMode="External"/><Relationship Id="rId1313" Type="http://schemas.openxmlformats.org/officeDocument/2006/relationships/hyperlink" Target="https://github.com/ikatyang/emoji-cheat-sheet/blob/master/README.md" TargetMode="External"/><Relationship Id="rId1520" Type="http://schemas.openxmlformats.org/officeDocument/2006/relationships/hyperlink" Target="https://github.com/ikatyang/emoji-cheat-sheet/blob/master/README.md" TargetMode="External"/><Relationship Id="rId1965" Type="http://schemas.openxmlformats.org/officeDocument/2006/relationships/image" Target="media/image57.png"/><Relationship Id="rId1618" Type="http://schemas.openxmlformats.org/officeDocument/2006/relationships/hyperlink" Target="https://github.com/ikatyang/emoji-cheat-sheet/blob/master/README.md" TargetMode="External"/><Relationship Id="rId1825" Type="http://schemas.openxmlformats.org/officeDocument/2006/relationships/hyperlink" Target="https://github.com/ikatyang/emoji-cheat-sheet/blob/master/README.md" TargetMode="External"/><Relationship Id="rId199" Type="http://schemas.openxmlformats.org/officeDocument/2006/relationships/hyperlink" Target="https://github.com/ikatyang/emoji-cheat-sheet/blob/master/README.md" TargetMode="External"/><Relationship Id="rId2087" Type="http://schemas.openxmlformats.org/officeDocument/2006/relationships/hyperlink" Target="https://hexo.io/news/2018/10/19/hexo-3-8-released/" TargetMode="External"/><Relationship Id="rId2294" Type="http://schemas.openxmlformats.org/officeDocument/2006/relationships/hyperlink" Target="https://nodejs.org" TargetMode="External"/><Relationship Id="rId266" Type="http://schemas.openxmlformats.org/officeDocument/2006/relationships/hyperlink" Target="https://github.com/ikatyang/emoji-cheat-sheet/blob/master/README.md" TargetMode="External"/><Relationship Id="rId473" Type="http://schemas.openxmlformats.org/officeDocument/2006/relationships/hyperlink" Target="https://github.com/ikatyang/emoji-cheat-sheet/blob/master/README.md" TargetMode="External"/><Relationship Id="rId680" Type="http://schemas.openxmlformats.org/officeDocument/2006/relationships/hyperlink" Target="https://github.com/ikatyang/emoji-cheat-sheet/blob/master/README.md" TargetMode="External"/><Relationship Id="rId2154" Type="http://schemas.openxmlformats.org/officeDocument/2006/relationships/hyperlink" Target="http://momentjs.com/" TargetMode="External"/><Relationship Id="rId2361" Type="http://schemas.openxmlformats.org/officeDocument/2006/relationships/image" Target="media/image91.jpeg"/><Relationship Id="rId126" Type="http://schemas.openxmlformats.org/officeDocument/2006/relationships/hyperlink" Target="https://github.com/ikatyang/emoji-cheat-sheet/blob/master/README.md" TargetMode="External"/><Relationship Id="rId333" Type="http://schemas.openxmlformats.org/officeDocument/2006/relationships/hyperlink" Target="https://github.com/ikatyang/emoji-cheat-sheet/blob/master/README.md" TargetMode="External"/><Relationship Id="rId540" Type="http://schemas.openxmlformats.org/officeDocument/2006/relationships/hyperlink" Target="https://github.com/ikatyang/emoji-cheat-sheet/blob/master/README.md" TargetMode="External"/><Relationship Id="rId778" Type="http://schemas.openxmlformats.org/officeDocument/2006/relationships/hyperlink" Target="https://github.com/ikatyang/emoji-cheat-sheet/blob/master/README.md" TargetMode="External"/><Relationship Id="rId985" Type="http://schemas.openxmlformats.org/officeDocument/2006/relationships/hyperlink" Target="https://github.com/ikatyang/emoji-cheat-sheet/blob/master/README.md" TargetMode="External"/><Relationship Id="rId1170" Type="http://schemas.openxmlformats.org/officeDocument/2006/relationships/hyperlink" Target="https://github.com/ikatyang/emoji-cheat-sheet/blob/master/README.md" TargetMode="External"/><Relationship Id="rId2014" Type="http://schemas.openxmlformats.org/officeDocument/2006/relationships/hyperlink" Target="https://pypi.python.org/pypi" TargetMode="External"/><Relationship Id="rId2221" Type="http://schemas.openxmlformats.org/officeDocument/2006/relationships/hyperlink" Target="https://github.com/iissnan/hexo-theme-next/pull/250" TargetMode="External"/><Relationship Id="rId638" Type="http://schemas.openxmlformats.org/officeDocument/2006/relationships/hyperlink" Target="https://github.com/ikatyang/emoji-cheat-sheet/blob/master/README.md" TargetMode="External"/><Relationship Id="rId845" Type="http://schemas.openxmlformats.org/officeDocument/2006/relationships/hyperlink" Target="https://github.com/ikatyang/emoji-cheat-sheet/blob/master/README.md" TargetMode="External"/><Relationship Id="rId1030" Type="http://schemas.openxmlformats.org/officeDocument/2006/relationships/hyperlink" Target="https://github.com/ikatyang/emoji-cheat-sheet/blob/master/README.md" TargetMode="External"/><Relationship Id="rId1268" Type="http://schemas.openxmlformats.org/officeDocument/2006/relationships/hyperlink" Target="https://github.com/ikatyang/emoji-cheat-sheet/blob/master/README.md" TargetMode="External"/><Relationship Id="rId1475" Type="http://schemas.openxmlformats.org/officeDocument/2006/relationships/hyperlink" Target="https://github.com/ikatyang/emoji-cheat-sheet/blob/master/README.md" TargetMode="External"/><Relationship Id="rId1682" Type="http://schemas.openxmlformats.org/officeDocument/2006/relationships/hyperlink" Target="https://github.com/ikatyang/emoji-cheat-sheet/blob/master/README.md" TargetMode="External"/><Relationship Id="rId2319" Type="http://schemas.openxmlformats.org/officeDocument/2006/relationships/hyperlink" Target="https://github.com/highlightjs/highlight.js/tree/master/src/styles" TargetMode="External"/><Relationship Id="rId400" Type="http://schemas.openxmlformats.org/officeDocument/2006/relationships/hyperlink" Target="https://github.com/ikatyang/emoji-cheat-sheet/blob/master/README.md" TargetMode="External"/><Relationship Id="rId705" Type="http://schemas.openxmlformats.org/officeDocument/2006/relationships/hyperlink" Target="https://github.com/ikatyang/emoji-cheat-sheet/blob/master/README.md" TargetMode="External"/><Relationship Id="rId1128" Type="http://schemas.openxmlformats.org/officeDocument/2006/relationships/hyperlink" Target="https://github.com/ikatyang/emoji-cheat-sheet/blob/master/README.md" TargetMode="External"/><Relationship Id="rId1335" Type="http://schemas.openxmlformats.org/officeDocument/2006/relationships/hyperlink" Target="https://github.com/ikatyang/emoji-cheat-sheet/blob/master/README.md" TargetMode="External"/><Relationship Id="rId1542" Type="http://schemas.openxmlformats.org/officeDocument/2006/relationships/hyperlink" Target="https://github.com/ikatyang/emoji-cheat-sheet/blob/master/README.md" TargetMode="External"/><Relationship Id="rId1987" Type="http://schemas.openxmlformats.org/officeDocument/2006/relationships/hyperlink" Target="http://localhost:8000" TargetMode="External"/><Relationship Id="rId912" Type="http://schemas.openxmlformats.org/officeDocument/2006/relationships/hyperlink" Target="https://github.com/ikatyang/emoji-cheat-sheet/blob/master/README.md" TargetMode="External"/><Relationship Id="rId1847" Type="http://schemas.openxmlformats.org/officeDocument/2006/relationships/hyperlink" Target="https://github.com/ikatyang/emoji-cheat-sheet/blob/master/README.md" TargetMode="External"/><Relationship Id="rId41" Type="http://schemas.openxmlformats.org/officeDocument/2006/relationships/hyperlink" Target="http://sourceforge.net/projects/git-osx-installer/" TargetMode="External"/><Relationship Id="rId1402" Type="http://schemas.openxmlformats.org/officeDocument/2006/relationships/hyperlink" Target="https://github.com/ikatyang/emoji-cheat-sheet/blob/master/README.md" TargetMode="External"/><Relationship Id="rId1707" Type="http://schemas.openxmlformats.org/officeDocument/2006/relationships/hyperlink" Target="https://github.com/ikatyang/emoji-cheat-sheet/blob/master/README.md" TargetMode="External"/><Relationship Id="rId190" Type="http://schemas.openxmlformats.org/officeDocument/2006/relationships/hyperlink" Target="https://github.com/ikatyang/emoji-cheat-sheet/blob/master/README.md" TargetMode="External"/><Relationship Id="rId288" Type="http://schemas.openxmlformats.org/officeDocument/2006/relationships/hyperlink" Target="https://github.com/ikatyang/emoji-cheat-sheet/blob/master/README.md" TargetMode="External"/><Relationship Id="rId1914" Type="http://schemas.openxmlformats.org/officeDocument/2006/relationships/image" Target="media/image44.png"/><Relationship Id="rId495" Type="http://schemas.openxmlformats.org/officeDocument/2006/relationships/hyperlink" Target="https://github.com/ikatyang/emoji-cheat-sheet/blob/master/README.md" TargetMode="External"/><Relationship Id="rId2176" Type="http://schemas.openxmlformats.org/officeDocument/2006/relationships/hyperlink" Target="https://github.com/hexojs" TargetMode="External"/><Relationship Id="rId2383" Type="http://schemas.openxmlformats.org/officeDocument/2006/relationships/hyperlink" Target="http://webfrogs.me/" TargetMode="External"/><Relationship Id="rId148" Type="http://schemas.openxmlformats.org/officeDocument/2006/relationships/hyperlink" Target="https://github.com/ikatyang/emoji-cheat-sheet/blob/master/README.md" TargetMode="External"/><Relationship Id="rId355" Type="http://schemas.openxmlformats.org/officeDocument/2006/relationships/hyperlink" Target="https://github.com/ikatyang/emoji-cheat-sheet/blob/master/README.md" TargetMode="External"/><Relationship Id="rId562" Type="http://schemas.openxmlformats.org/officeDocument/2006/relationships/hyperlink" Target="https://github.com/ikatyang/emoji-cheat-sheet/blob/master/README.md" TargetMode="External"/><Relationship Id="rId1192" Type="http://schemas.openxmlformats.org/officeDocument/2006/relationships/hyperlink" Target="https://github.com/ikatyang/emoji-cheat-sheet/blob/master/README.md" TargetMode="External"/><Relationship Id="rId2036" Type="http://schemas.openxmlformats.org/officeDocument/2006/relationships/hyperlink" Target="http://mxcl.github.com/homebrew/" TargetMode="External"/><Relationship Id="rId2243" Type="http://schemas.openxmlformats.org/officeDocument/2006/relationships/hyperlink" Target="http://theme-next.iissnan.com/third-party-services.html" TargetMode="External"/><Relationship Id="rId215" Type="http://schemas.openxmlformats.org/officeDocument/2006/relationships/hyperlink" Target="https://github.com/ikatyang/emoji-cheat-sheet/blob/master/README.md" TargetMode="External"/><Relationship Id="rId422" Type="http://schemas.openxmlformats.org/officeDocument/2006/relationships/hyperlink" Target="https://github.com/ikatyang/emoji-cheat-sheet/blob/master/README.md" TargetMode="External"/><Relationship Id="rId867" Type="http://schemas.openxmlformats.org/officeDocument/2006/relationships/hyperlink" Target="https://github.com/ikatyang/emoji-cheat-sheet/blob/master/README.md" TargetMode="External"/><Relationship Id="rId1052" Type="http://schemas.openxmlformats.org/officeDocument/2006/relationships/hyperlink" Target="https://github.com/ikatyang/emoji-cheat-sheet/blob/master/README.md" TargetMode="External"/><Relationship Id="rId1497" Type="http://schemas.openxmlformats.org/officeDocument/2006/relationships/hyperlink" Target="https://github.com/ikatyang/emoji-cheat-sheet/blob/master/README.md" TargetMode="External"/><Relationship Id="rId2103" Type="http://schemas.openxmlformats.org/officeDocument/2006/relationships/hyperlink" Target="https://www.baidu.com/s?wd=Hexo%20GitHub" TargetMode="External"/><Relationship Id="rId2310" Type="http://schemas.openxmlformats.org/officeDocument/2006/relationships/hyperlink" Target="https://github.com/iissnan/hexo-theme-next/pull/439" TargetMode="External"/><Relationship Id="rId727" Type="http://schemas.openxmlformats.org/officeDocument/2006/relationships/hyperlink" Target="https://github.com/ikatyang/emoji-cheat-sheet/blob/master/README.md" TargetMode="External"/><Relationship Id="rId934" Type="http://schemas.openxmlformats.org/officeDocument/2006/relationships/hyperlink" Target="https://github.com/ikatyang/emoji-cheat-sheet/blob/master/README.md" TargetMode="External"/><Relationship Id="rId1357" Type="http://schemas.openxmlformats.org/officeDocument/2006/relationships/hyperlink" Target="https://github.com/ikatyang/emoji-cheat-sheet/blob/master/README.md" TargetMode="External"/><Relationship Id="rId1564" Type="http://schemas.openxmlformats.org/officeDocument/2006/relationships/hyperlink" Target="https://github.com/ikatyang/emoji-cheat-sheet/blob/master/README.md" TargetMode="External"/><Relationship Id="rId1771" Type="http://schemas.openxmlformats.org/officeDocument/2006/relationships/hyperlink" Target="https://github.com/ikatyang/emoji-cheat-sheet/blob/master/README.md" TargetMode="External"/><Relationship Id="rId63" Type="http://schemas.openxmlformats.org/officeDocument/2006/relationships/hyperlink" Target="https://github.com/" TargetMode="External"/><Relationship Id="rId1217" Type="http://schemas.openxmlformats.org/officeDocument/2006/relationships/hyperlink" Target="https://github.com/ikatyang/emoji-cheat-sheet/blob/master/README.md" TargetMode="External"/><Relationship Id="rId1424" Type="http://schemas.openxmlformats.org/officeDocument/2006/relationships/hyperlink" Target="https://github.com/ikatyang/emoji-cheat-sheet/blob/master/README.md" TargetMode="External"/><Relationship Id="rId1631" Type="http://schemas.openxmlformats.org/officeDocument/2006/relationships/hyperlink" Target="https://github.com/ikatyang/emoji-cheat-sheet/blob/master/README.md" TargetMode="External"/><Relationship Id="rId1869" Type="http://schemas.openxmlformats.org/officeDocument/2006/relationships/hyperlink" Target="https://github.com/ikatyang/emoji-cheat-sheet/blob/master/README.md" TargetMode="External"/><Relationship Id="rId1729" Type="http://schemas.openxmlformats.org/officeDocument/2006/relationships/hyperlink" Target="https://github.com/ikatyang/emoji-cheat-sheet/blob/master/README.md" TargetMode="External"/><Relationship Id="rId1936" Type="http://schemas.openxmlformats.org/officeDocument/2006/relationships/hyperlink" Target="http://www.git-scm.com/book/zh" TargetMode="External"/><Relationship Id="rId2198" Type="http://schemas.openxmlformats.org/officeDocument/2006/relationships/hyperlink" Target="https://post.zz173.com/detail/hexo-abbrlink.html" TargetMode="External"/><Relationship Id="rId377" Type="http://schemas.openxmlformats.org/officeDocument/2006/relationships/hyperlink" Target="https://github.com/ikatyang/emoji-cheat-sheet/blob/master/README.md" TargetMode="External"/><Relationship Id="rId584" Type="http://schemas.openxmlformats.org/officeDocument/2006/relationships/hyperlink" Target="https://github.com/ikatyang/emoji-cheat-sheet/blob/master/README.md" TargetMode="External"/><Relationship Id="rId2058" Type="http://schemas.openxmlformats.org/officeDocument/2006/relationships/hyperlink" Target="https://hexo.io/zh-cn/docs/permalinks" TargetMode="External"/><Relationship Id="rId2265" Type="http://schemas.openxmlformats.org/officeDocument/2006/relationships/hyperlink" Target="https://github.com/iissnan/hexo-theme-next/pull/694" TargetMode="External"/><Relationship Id="rId5" Type="http://schemas.openxmlformats.org/officeDocument/2006/relationships/webSettings" Target="webSettings.xml"/><Relationship Id="rId237" Type="http://schemas.openxmlformats.org/officeDocument/2006/relationships/hyperlink" Target="https://github.com/ikatyang/emoji-cheat-sheet/blob/master/README.md" TargetMode="External"/><Relationship Id="rId791" Type="http://schemas.openxmlformats.org/officeDocument/2006/relationships/hyperlink" Target="https://github.com/ikatyang/emoji-cheat-sheet/blob/master/README.md" TargetMode="External"/><Relationship Id="rId889" Type="http://schemas.openxmlformats.org/officeDocument/2006/relationships/hyperlink" Target="https://github.com/ikatyang/emoji-cheat-sheet/blob/master/README.md" TargetMode="External"/><Relationship Id="rId1074" Type="http://schemas.openxmlformats.org/officeDocument/2006/relationships/hyperlink" Target="https://github.com/ikatyang/emoji-cheat-sheet/blob/master/README.md" TargetMode="External"/><Relationship Id="rId444" Type="http://schemas.openxmlformats.org/officeDocument/2006/relationships/hyperlink" Target="https://github.com/ikatyang/emoji-cheat-sheet/blob/master/README.md" TargetMode="External"/><Relationship Id="rId651" Type="http://schemas.openxmlformats.org/officeDocument/2006/relationships/hyperlink" Target="https://github.com/ikatyang/emoji-cheat-sheet/blob/master/README.md" TargetMode="External"/><Relationship Id="rId749" Type="http://schemas.openxmlformats.org/officeDocument/2006/relationships/hyperlink" Target="https://github.com/ikatyang/emoji-cheat-sheet/blob/master/README.md" TargetMode="External"/><Relationship Id="rId1281" Type="http://schemas.openxmlformats.org/officeDocument/2006/relationships/hyperlink" Target="https://github.com/ikatyang/emoji-cheat-sheet/blob/master/README.md" TargetMode="External"/><Relationship Id="rId1379" Type="http://schemas.openxmlformats.org/officeDocument/2006/relationships/hyperlink" Target="https://github.com/ikatyang/emoji-cheat-sheet/blob/master/README.md" TargetMode="External"/><Relationship Id="rId1586" Type="http://schemas.openxmlformats.org/officeDocument/2006/relationships/hyperlink" Target="https://github.com/ikatyang/emoji-cheat-sheet/blob/master/README.md" TargetMode="External"/><Relationship Id="rId2125" Type="http://schemas.openxmlformats.org/officeDocument/2006/relationships/hyperlink" Target="https://www.21yunbox.com/docs/" TargetMode="External"/><Relationship Id="rId2332" Type="http://schemas.openxmlformats.org/officeDocument/2006/relationships/hyperlink" Target="https://github.com/ppoffice/hexo-theme-icarus/releases/tag/2.7.0" TargetMode="External"/><Relationship Id="rId304" Type="http://schemas.openxmlformats.org/officeDocument/2006/relationships/hyperlink" Target="https://github.com/ikatyang/emoji-cheat-sheet/blob/master/README.md" TargetMode="External"/><Relationship Id="rId511" Type="http://schemas.openxmlformats.org/officeDocument/2006/relationships/hyperlink" Target="https://github.com/ikatyang/emoji-cheat-sheet/blob/master/README.md" TargetMode="External"/><Relationship Id="rId609" Type="http://schemas.openxmlformats.org/officeDocument/2006/relationships/hyperlink" Target="https://github.com/ikatyang/emoji-cheat-sheet/blob/master/README.md" TargetMode="External"/><Relationship Id="rId956" Type="http://schemas.openxmlformats.org/officeDocument/2006/relationships/hyperlink" Target="https://github.com/ikatyang/emoji-cheat-sheet/blob/master/README.md" TargetMode="External"/><Relationship Id="rId1141" Type="http://schemas.openxmlformats.org/officeDocument/2006/relationships/hyperlink" Target="https://github.com/ikatyang/emoji-cheat-sheet/blob/master/README.md" TargetMode="External"/><Relationship Id="rId1239" Type="http://schemas.openxmlformats.org/officeDocument/2006/relationships/hyperlink" Target="https://github.com/ikatyang/emoji-cheat-sheet/blob/master/README.md" TargetMode="External"/><Relationship Id="rId1793" Type="http://schemas.openxmlformats.org/officeDocument/2006/relationships/hyperlink" Target="https://github.com/ikatyang/emoji-cheat-sheet/blob/master/README.md" TargetMode="External"/><Relationship Id="rId85" Type="http://schemas.openxmlformats.org/officeDocument/2006/relationships/hyperlink" Target="https://github.com/ikatyang/emoji-cheat-sheet/blob/master/README.md" TargetMode="External"/><Relationship Id="rId816" Type="http://schemas.openxmlformats.org/officeDocument/2006/relationships/hyperlink" Target="https://github.com/ikatyang/emoji-cheat-sheet/blob/master/README.md" TargetMode="External"/><Relationship Id="rId1001" Type="http://schemas.openxmlformats.org/officeDocument/2006/relationships/hyperlink" Target="https://github.com/ikatyang/emoji-cheat-sheet/blob/master/README.md" TargetMode="External"/><Relationship Id="rId1446" Type="http://schemas.openxmlformats.org/officeDocument/2006/relationships/hyperlink" Target="https://github.com/ikatyang/emoji-cheat-sheet/blob/master/README.md" TargetMode="External"/><Relationship Id="rId1653" Type="http://schemas.openxmlformats.org/officeDocument/2006/relationships/hyperlink" Target="https://github.com/ikatyang/emoji-cheat-sheet/blob/master/README.md" TargetMode="External"/><Relationship Id="rId1860" Type="http://schemas.openxmlformats.org/officeDocument/2006/relationships/hyperlink" Target="https://github.com/ikatyang/emoji-cheat-sheet/blob/master/README.md" TargetMode="External"/><Relationship Id="rId1306" Type="http://schemas.openxmlformats.org/officeDocument/2006/relationships/hyperlink" Target="https://github.com/ikatyang/emoji-cheat-sheet/blob/master/README.md" TargetMode="External"/><Relationship Id="rId1513" Type="http://schemas.openxmlformats.org/officeDocument/2006/relationships/hyperlink" Target="https://github.com/ikatyang/emoji-cheat-sheet/blob/master/README.md" TargetMode="External"/><Relationship Id="rId1720" Type="http://schemas.openxmlformats.org/officeDocument/2006/relationships/hyperlink" Target="https://github.com/ikatyang/emoji-cheat-sheet/blob/master/README.md" TargetMode="External"/><Relationship Id="rId1958" Type="http://schemas.openxmlformats.org/officeDocument/2006/relationships/hyperlink" Target="https://github.com/guodongxiaren/ImageCache/raw/master/Logo/foryou.gif" TargetMode="External"/><Relationship Id="rId12" Type="http://schemas.openxmlformats.org/officeDocument/2006/relationships/hyperlink" Target="https://link.zhihu.com/?target=https%3A//help.github.com/articles/licensing-a-repository/" TargetMode="External"/><Relationship Id="rId1818" Type="http://schemas.openxmlformats.org/officeDocument/2006/relationships/hyperlink" Target="https://github.com/ikatyang/emoji-cheat-sheet/blob/master/README.md" TargetMode="External"/><Relationship Id="rId161" Type="http://schemas.openxmlformats.org/officeDocument/2006/relationships/hyperlink" Target="https://github.com/ikatyang/emoji-cheat-sheet/blob/master/README.md" TargetMode="External"/><Relationship Id="rId399" Type="http://schemas.openxmlformats.org/officeDocument/2006/relationships/hyperlink" Target="https://github.com/ikatyang/emoji-cheat-sheet/blob/master/README.md" TargetMode="External"/><Relationship Id="rId2287" Type="http://schemas.openxmlformats.org/officeDocument/2006/relationships/hyperlink" Target="http://theme-next.iissnan.com/theme-settings.html" TargetMode="External"/><Relationship Id="rId259" Type="http://schemas.openxmlformats.org/officeDocument/2006/relationships/hyperlink" Target="https://github.com/ikatyang/emoji-cheat-sheet/blob/master/README.md" TargetMode="External"/><Relationship Id="rId466" Type="http://schemas.openxmlformats.org/officeDocument/2006/relationships/hyperlink" Target="https://github.com/ikatyang/emoji-cheat-sheet/blob/master/README.md" TargetMode="External"/><Relationship Id="rId673" Type="http://schemas.openxmlformats.org/officeDocument/2006/relationships/hyperlink" Target="https://github.com/ikatyang/emoji-cheat-sheet/blob/master/README.md" TargetMode="External"/><Relationship Id="rId880" Type="http://schemas.openxmlformats.org/officeDocument/2006/relationships/hyperlink" Target="https://github.com/ikatyang/emoji-cheat-sheet/blob/master/README.md" TargetMode="External"/><Relationship Id="rId1096" Type="http://schemas.openxmlformats.org/officeDocument/2006/relationships/hyperlink" Target="https://github.com/ikatyang/emoji-cheat-sheet/blob/master/README.md" TargetMode="External"/><Relationship Id="rId2147" Type="http://schemas.openxmlformats.org/officeDocument/2006/relationships/hyperlink" Target="https://hexojs.github.io/warehouse/" TargetMode="External"/><Relationship Id="rId2354" Type="http://schemas.openxmlformats.org/officeDocument/2006/relationships/image" Target="media/image88.jpeg"/><Relationship Id="rId119" Type="http://schemas.openxmlformats.org/officeDocument/2006/relationships/hyperlink" Target="https://github.com/ikatyang/emoji-cheat-sheet/blob/master/README.md" TargetMode="External"/><Relationship Id="rId326" Type="http://schemas.openxmlformats.org/officeDocument/2006/relationships/hyperlink" Target="https://github.com/ikatyang/emoji-cheat-sheet/blob/master/README.md" TargetMode="External"/><Relationship Id="rId533" Type="http://schemas.openxmlformats.org/officeDocument/2006/relationships/hyperlink" Target="https://github.com/ikatyang/emoji-cheat-sheet/blob/master/README.md" TargetMode="External"/><Relationship Id="rId978" Type="http://schemas.openxmlformats.org/officeDocument/2006/relationships/hyperlink" Target="https://github.com/ikatyang/emoji-cheat-sheet/blob/master/README.md" TargetMode="External"/><Relationship Id="rId1163" Type="http://schemas.openxmlformats.org/officeDocument/2006/relationships/hyperlink" Target="https://github.com/ikatyang/emoji-cheat-sheet/blob/master/README.md" TargetMode="External"/><Relationship Id="rId1370" Type="http://schemas.openxmlformats.org/officeDocument/2006/relationships/hyperlink" Target="https://github.com/ikatyang/emoji-cheat-sheet/blob/master/README.md" TargetMode="External"/><Relationship Id="rId2007" Type="http://schemas.openxmlformats.org/officeDocument/2006/relationships/hyperlink" Target="https://blog.getpelican.com/" TargetMode="External"/><Relationship Id="rId2214" Type="http://schemas.openxmlformats.org/officeDocument/2006/relationships/hyperlink" Target="https://github.com/chriskempson/tomorrow-theme" TargetMode="External"/><Relationship Id="rId740" Type="http://schemas.openxmlformats.org/officeDocument/2006/relationships/hyperlink" Target="https://github.com/ikatyang/emoji-cheat-sheet/blob/master/README.md" TargetMode="External"/><Relationship Id="rId838" Type="http://schemas.openxmlformats.org/officeDocument/2006/relationships/hyperlink" Target="https://github.com/ikatyang/emoji-cheat-sheet/blob/master/README.md" TargetMode="External"/><Relationship Id="rId1023" Type="http://schemas.openxmlformats.org/officeDocument/2006/relationships/hyperlink" Target="https://github.com/ikatyang/emoji-cheat-sheet/blob/master/README.md" TargetMode="External"/><Relationship Id="rId1468" Type="http://schemas.openxmlformats.org/officeDocument/2006/relationships/hyperlink" Target="https://github.com/ikatyang/emoji-cheat-sheet/blob/master/README.md" TargetMode="External"/><Relationship Id="rId1675" Type="http://schemas.openxmlformats.org/officeDocument/2006/relationships/hyperlink" Target="https://github.com/ikatyang/emoji-cheat-sheet/blob/master/README.md" TargetMode="External"/><Relationship Id="rId1882" Type="http://schemas.openxmlformats.org/officeDocument/2006/relationships/hyperlink" Target="https://github.com/ikatyang/emoji-cheat-sheet/blob/master/README.md" TargetMode="External"/><Relationship Id="rId600" Type="http://schemas.openxmlformats.org/officeDocument/2006/relationships/hyperlink" Target="https://github.com/ikatyang/emoji-cheat-sheet/blob/master/README.md" TargetMode="External"/><Relationship Id="rId1230" Type="http://schemas.openxmlformats.org/officeDocument/2006/relationships/hyperlink" Target="https://github.com/ikatyang/emoji-cheat-sheet/blob/master/README.md" TargetMode="External"/><Relationship Id="rId1328" Type="http://schemas.openxmlformats.org/officeDocument/2006/relationships/hyperlink" Target="https://github.com/ikatyang/emoji-cheat-sheet/blob/master/README.md" TargetMode="External"/><Relationship Id="rId1535" Type="http://schemas.openxmlformats.org/officeDocument/2006/relationships/hyperlink" Target="https://github.com/ikatyang/emoji-cheat-sheet/blob/master/README.md" TargetMode="External"/><Relationship Id="rId905" Type="http://schemas.openxmlformats.org/officeDocument/2006/relationships/hyperlink" Target="https://github.com/ikatyang/emoji-cheat-sheet/blob/master/README.md" TargetMode="External"/><Relationship Id="rId1742" Type="http://schemas.openxmlformats.org/officeDocument/2006/relationships/hyperlink" Target="https://github.com/ikatyang/emoji-cheat-sheet/blob/master/README.md" TargetMode="External"/><Relationship Id="rId34" Type="http://schemas.openxmlformats.org/officeDocument/2006/relationships/image" Target="media/image17.jpeg"/><Relationship Id="rId1602" Type="http://schemas.openxmlformats.org/officeDocument/2006/relationships/hyperlink" Target="https://github.com/ikatyang/emoji-cheat-sheet/blob/master/README.md" TargetMode="External"/><Relationship Id="rId183" Type="http://schemas.openxmlformats.org/officeDocument/2006/relationships/hyperlink" Target="https://github.com/ikatyang/emoji-cheat-sheet/blob/master/README.md" TargetMode="External"/><Relationship Id="rId390" Type="http://schemas.openxmlformats.org/officeDocument/2006/relationships/hyperlink" Target="https://github.com/ikatyang/emoji-cheat-sheet/blob/master/README.md" TargetMode="External"/><Relationship Id="rId1907" Type="http://schemas.openxmlformats.org/officeDocument/2006/relationships/image" Target="media/image41.png"/><Relationship Id="rId2071" Type="http://schemas.openxmlformats.org/officeDocument/2006/relationships/hyperlink" Target="https://links.jianshu.com/go?to=https%3A%2F%2Fnodejs.org%2Fen%2F" TargetMode="External"/><Relationship Id="rId250" Type="http://schemas.openxmlformats.org/officeDocument/2006/relationships/hyperlink" Target="https://github.com/ikatyang/emoji-cheat-sheet/blob/master/README.md" TargetMode="External"/><Relationship Id="rId488" Type="http://schemas.openxmlformats.org/officeDocument/2006/relationships/hyperlink" Target="https://github.com/ikatyang/emoji-cheat-sheet/blob/master/README.md" TargetMode="External"/><Relationship Id="rId695" Type="http://schemas.openxmlformats.org/officeDocument/2006/relationships/hyperlink" Target="https://github.com/ikatyang/emoji-cheat-sheet/blob/master/README.md" TargetMode="External"/><Relationship Id="rId2169" Type="http://schemas.openxmlformats.org/officeDocument/2006/relationships/image" Target="media/image62.png"/><Relationship Id="rId2376" Type="http://schemas.openxmlformats.org/officeDocument/2006/relationships/hyperlink" Target="http://liberize.me/" TargetMode="External"/><Relationship Id="rId110" Type="http://schemas.openxmlformats.org/officeDocument/2006/relationships/hyperlink" Target="https://github.com/ikatyang/emoji-cheat-sheet/blob/master/README.md" TargetMode="External"/><Relationship Id="rId348" Type="http://schemas.openxmlformats.org/officeDocument/2006/relationships/hyperlink" Target="https://github.com/ikatyang/emoji-cheat-sheet/blob/master/README.md" TargetMode="External"/><Relationship Id="rId555" Type="http://schemas.openxmlformats.org/officeDocument/2006/relationships/hyperlink" Target="https://github.com/ikatyang/emoji-cheat-sheet/blob/master/README.md" TargetMode="External"/><Relationship Id="rId762" Type="http://schemas.openxmlformats.org/officeDocument/2006/relationships/hyperlink" Target="https://github.com/ikatyang/emoji-cheat-sheet/blob/master/README.md" TargetMode="External"/><Relationship Id="rId1185" Type="http://schemas.openxmlformats.org/officeDocument/2006/relationships/hyperlink" Target="https://github.com/ikatyang/emoji-cheat-sheet/blob/master/README.md" TargetMode="External"/><Relationship Id="rId1392" Type="http://schemas.openxmlformats.org/officeDocument/2006/relationships/hyperlink" Target="https://github.com/ikatyang/emoji-cheat-sheet/blob/master/README.md" TargetMode="External"/><Relationship Id="rId2029" Type="http://schemas.openxmlformats.org/officeDocument/2006/relationships/hyperlink" Target="https://www.iloveanan.com/pelicanzhu-ti-xiu-gai.html" TargetMode="External"/><Relationship Id="rId2236" Type="http://schemas.openxmlformats.org/officeDocument/2006/relationships/hyperlink" Target="http://tongji.baidu.com/" TargetMode="External"/><Relationship Id="rId208" Type="http://schemas.openxmlformats.org/officeDocument/2006/relationships/hyperlink" Target="https://github.com/ikatyang/emoji-cheat-sheet/blob/master/README.md" TargetMode="External"/><Relationship Id="rId415" Type="http://schemas.openxmlformats.org/officeDocument/2006/relationships/hyperlink" Target="https://github.com/ikatyang/emoji-cheat-sheet/blob/master/README.md" TargetMode="External"/><Relationship Id="rId622" Type="http://schemas.openxmlformats.org/officeDocument/2006/relationships/hyperlink" Target="https://github.com/ikatyang/emoji-cheat-sheet/blob/master/README.md" TargetMode="External"/><Relationship Id="rId1045" Type="http://schemas.openxmlformats.org/officeDocument/2006/relationships/hyperlink" Target="https://github.com/ikatyang/emoji-cheat-sheet/blob/master/README.md" TargetMode="External"/><Relationship Id="rId1252" Type="http://schemas.openxmlformats.org/officeDocument/2006/relationships/hyperlink" Target="https://github.com/ikatyang/emoji-cheat-sheet/blob/master/README.md" TargetMode="External"/><Relationship Id="rId1697" Type="http://schemas.openxmlformats.org/officeDocument/2006/relationships/hyperlink" Target="https://github.com/ikatyang/emoji-cheat-sheet/blob/master/README.md" TargetMode="External"/><Relationship Id="rId2303" Type="http://schemas.openxmlformats.org/officeDocument/2006/relationships/hyperlink" Target="https://hexo.io/docs/tag-plugins.html" TargetMode="External"/><Relationship Id="rId927" Type="http://schemas.openxmlformats.org/officeDocument/2006/relationships/hyperlink" Target="https://github.com/ikatyang/emoji-cheat-sheet/blob/master/README.md" TargetMode="External"/><Relationship Id="rId1112" Type="http://schemas.openxmlformats.org/officeDocument/2006/relationships/hyperlink" Target="https://github.com/ikatyang/emoji-cheat-sheet/blob/master/README.md" TargetMode="External"/><Relationship Id="rId1557" Type="http://schemas.openxmlformats.org/officeDocument/2006/relationships/hyperlink" Target="https://github.com/ikatyang/emoji-cheat-sheet/blob/master/README.md" TargetMode="External"/><Relationship Id="rId1764" Type="http://schemas.openxmlformats.org/officeDocument/2006/relationships/hyperlink" Target="https://github.com/ikatyang/emoji-cheat-sheet/blob/master/README.md" TargetMode="External"/><Relationship Id="rId1971" Type="http://schemas.openxmlformats.org/officeDocument/2006/relationships/hyperlink" Target="http://www.w3.org/TR/NOTE-datetime" TargetMode="External"/><Relationship Id="rId56" Type="http://schemas.openxmlformats.org/officeDocument/2006/relationships/hyperlink" Target="https://www.runoob.com/w3cnote/git-graphical.html" TargetMode="External"/><Relationship Id="rId1417" Type="http://schemas.openxmlformats.org/officeDocument/2006/relationships/hyperlink" Target="https://github.com/ikatyang/emoji-cheat-sheet/blob/master/README.md" TargetMode="External"/><Relationship Id="rId1624" Type="http://schemas.openxmlformats.org/officeDocument/2006/relationships/hyperlink" Target="https://github.com/ikatyang/emoji-cheat-sheet/blob/master/README.md" TargetMode="External"/><Relationship Id="rId1831" Type="http://schemas.openxmlformats.org/officeDocument/2006/relationships/hyperlink" Target="https://github.com/ikatyang/emoji-cheat-sheet/blob/master/README.md" TargetMode="External"/><Relationship Id="rId1929" Type="http://schemas.openxmlformats.org/officeDocument/2006/relationships/hyperlink" Target="https://github.com/ikatyang/emoji-cheat-sheet/blob/master/README.md" TargetMode="External"/><Relationship Id="rId2093" Type="http://schemas.openxmlformats.org/officeDocument/2006/relationships/hyperlink" Target="https://travis-ci.com/" TargetMode="External"/><Relationship Id="rId2398" Type="http://schemas.openxmlformats.org/officeDocument/2006/relationships/hyperlink" Target="http://daringfireball.net/projects/markdown/syntax" TargetMode="External"/><Relationship Id="rId272" Type="http://schemas.openxmlformats.org/officeDocument/2006/relationships/hyperlink" Target="https://github.com/ikatyang/emoji-cheat-sheet/blob/master/README.md" TargetMode="External"/><Relationship Id="rId577" Type="http://schemas.openxmlformats.org/officeDocument/2006/relationships/hyperlink" Target="https://github.com/ikatyang/emoji-cheat-sheet/blob/master/README.md" TargetMode="External"/><Relationship Id="rId2160" Type="http://schemas.openxmlformats.org/officeDocument/2006/relationships/hyperlink" Target="https://developer.mozilla.org/en-US/docs/Web/HTML/Element/meta" TargetMode="External"/><Relationship Id="rId2258" Type="http://schemas.openxmlformats.org/officeDocument/2006/relationships/hyperlink" Target="http://theme-next.iissnan.com/third-party-services.html" TargetMode="External"/><Relationship Id="rId132" Type="http://schemas.openxmlformats.org/officeDocument/2006/relationships/hyperlink" Target="https://github.com/ikatyang/emoji-cheat-sheet/blob/master/README.md" TargetMode="External"/><Relationship Id="rId784" Type="http://schemas.openxmlformats.org/officeDocument/2006/relationships/hyperlink" Target="https://github.com/ikatyang/emoji-cheat-sheet/blob/master/README.md" TargetMode="External"/><Relationship Id="rId991" Type="http://schemas.openxmlformats.org/officeDocument/2006/relationships/hyperlink" Target="https://github.com/ikatyang/emoji-cheat-sheet/blob/master/README.md" TargetMode="External"/><Relationship Id="rId1067" Type="http://schemas.openxmlformats.org/officeDocument/2006/relationships/hyperlink" Target="https://github.com/ikatyang/emoji-cheat-sheet/blob/master/README.md" TargetMode="External"/><Relationship Id="rId2020" Type="http://schemas.openxmlformats.org/officeDocument/2006/relationships/hyperlink" Target="http://www.pelicanthemes.com/" TargetMode="External"/><Relationship Id="rId437" Type="http://schemas.openxmlformats.org/officeDocument/2006/relationships/hyperlink" Target="https://github.com/ikatyang/emoji-cheat-sheet/blob/master/README.md" TargetMode="External"/><Relationship Id="rId644" Type="http://schemas.openxmlformats.org/officeDocument/2006/relationships/hyperlink" Target="https://github.com/ikatyang/emoji-cheat-sheet/blob/master/README.md" TargetMode="External"/><Relationship Id="rId851" Type="http://schemas.openxmlformats.org/officeDocument/2006/relationships/hyperlink" Target="https://github.com/ikatyang/emoji-cheat-sheet/blob/master/README.md" TargetMode="External"/><Relationship Id="rId1274" Type="http://schemas.openxmlformats.org/officeDocument/2006/relationships/hyperlink" Target="https://github.com/ikatyang/emoji-cheat-sheet/blob/master/README.md" TargetMode="External"/><Relationship Id="rId1481" Type="http://schemas.openxmlformats.org/officeDocument/2006/relationships/hyperlink" Target="https://github.com/ikatyang/emoji-cheat-sheet/blob/master/README.md" TargetMode="External"/><Relationship Id="rId1579" Type="http://schemas.openxmlformats.org/officeDocument/2006/relationships/hyperlink" Target="https://github.com/ikatyang/emoji-cheat-sheet/blob/master/README.md" TargetMode="External"/><Relationship Id="rId2118" Type="http://schemas.openxmlformats.org/officeDocument/2006/relationships/hyperlink" Target="https://github.com/hexojs/hexo-deployer-ftpsync" TargetMode="External"/><Relationship Id="rId2325" Type="http://schemas.openxmlformats.org/officeDocument/2006/relationships/hyperlink" Target="https://blog.zhangruipeng.me/hexo-theme-icarus/uncategorized/sharethis-share-buttons/" TargetMode="External"/><Relationship Id="rId504" Type="http://schemas.openxmlformats.org/officeDocument/2006/relationships/hyperlink" Target="https://github.com/ikatyang/emoji-cheat-sheet/blob/master/README.md" TargetMode="External"/><Relationship Id="rId711" Type="http://schemas.openxmlformats.org/officeDocument/2006/relationships/hyperlink" Target="https://github.com/ikatyang/emoji-cheat-sheet/blob/master/README.md" TargetMode="External"/><Relationship Id="rId949" Type="http://schemas.openxmlformats.org/officeDocument/2006/relationships/hyperlink" Target="https://github.com/ikatyang/emoji-cheat-sheet/blob/master/README.md" TargetMode="External"/><Relationship Id="rId1134" Type="http://schemas.openxmlformats.org/officeDocument/2006/relationships/hyperlink" Target="https://github.com/ikatyang/emoji-cheat-sheet/blob/master/README.md" TargetMode="External"/><Relationship Id="rId1341" Type="http://schemas.openxmlformats.org/officeDocument/2006/relationships/hyperlink" Target="https://github.com/ikatyang/emoji-cheat-sheet/blob/master/README.md" TargetMode="External"/><Relationship Id="rId1786" Type="http://schemas.openxmlformats.org/officeDocument/2006/relationships/hyperlink" Target="https://github.com/ikatyang/emoji-cheat-sheet/blob/master/README.md" TargetMode="External"/><Relationship Id="rId1993" Type="http://schemas.openxmlformats.org/officeDocument/2006/relationships/hyperlink" Target="https://disqus.com/" TargetMode="External"/><Relationship Id="rId78" Type="http://schemas.openxmlformats.org/officeDocument/2006/relationships/hyperlink" Target="https://travis-ci.org/ikatyang/emoji-cheat-sheet" TargetMode="External"/><Relationship Id="rId809" Type="http://schemas.openxmlformats.org/officeDocument/2006/relationships/hyperlink" Target="https://github.com/ikatyang/emoji-cheat-sheet/blob/master/README.md" TargetMode="External"/><Relationship Id="rId1201" Type="http://schemas.openxmlformats.org/officeDocument/2006/relationships/hyperlink" Target="https://github.com/ikatyang/emoji-cheat-sheet/blob/master/README.md" TargetMode="External"/><Relationship Id="rId1439" Type="http://schemas.openxmlformats.org/officeDocument/2006/relationships/hyperlink" Target="https://github.com/ikatyang/emoji-cheat-sheet/blob/master/README.md" TargetMode="External"/><Relationship Id="rId1646" Type="http://schemas.openxmlformats.org/officeDocument/2006/relationships/hyperlink" Target="https://github.com/ikatyang/emoji-cheat-sheet/blob/master/README.md" TargetMode="External"/><Relationship Id="rId1853" Type="http://schemas.openxmlformats.org/officeDocument/2006/relationships/hyperlink" Target="https://github.com/ikatyang/emoji-cheat-sheet/blob/master/README.md" TargetMode="External"/><Relationship Id="rId1506" Type="http://schemas.openxmlformats.org/officeDocument/2006/relationships/hyperlink" Target="https://github.com/ikatyang/emoji-cheat-sheet/blob/master/README.md" TargetMode="External"/><Relationship Id="rId1713" Type="http://schemas.openxmlformats.org/officeDocument/2006/relationships/hyperlink" Target="https://github.com/ikatyang/emoji-cheat-sheet/blob/master/README.md" TargetMode="External"/><Relationship Id="rId1920" Type="http://schemas.openxmlformats.org/officeDocument/2006/relationships/hyperlink" Target="https://github.com/ikatyang/emoji-cheat-sheet/blob/master/README.md" TargetMode="External"/><Relationship Id="rId294" Type="http://schemas.openxmlformats.org/officeDocument/2006/relationships/hyperlink" Target="https://github.com/ikatyang/emoji-cheat-sheet/blob/master/README.md" TargetMode="External"/><Relationship Id="rId2182" Type="http://schemas.openxmlformats.org/officeDocument/2006/relationships/hyperlink" Target="https://github.com/hexojs/warehouse" TargetMode="External"/><Relationship Id="rId154" Type="http://schemas.openxmlformats.org/officeDocument/2006/relationships/hyperlink" Target="https://github.com/ikatyang/emoji-cheat-sheet/blob/master/README.md" TargetMode="External"/><Relationship Id="rId361" Type="http://schemas.openxmlformats.org/officeDocument/2006/relationships/hyperlink" Target="https://github.com/ikatyang/emoji-cheat-sheet/blob/master/README.md" TargetMode="External"/><Relationship Id="rId599" Type="http://schemas.openxmlformats.org/officeDocument/2006/relationships/hyperlink" Target="https://github.com/ikatyang/emoji-cheat-sheet/blob/master/README.md" TargetMode="External"/><Relationship Id="rId2042" Type="http://schemas.openxmlformats.org/officeDocument/2006/relationships/hyperlink" Target="https://github.com/jasongin/nvs/" TargetMode="External"/><Relationship Id="rId459" Type="http://schemas.openxmlformats.org/officeDocument/2006/relationships/hyperlink" Target="https://github.com/ikatyang/emoji-cheat-sheet/blob/master/README.md" TargetMode="External"/><Relationship Id="rId666" Type="http://schemas.openxmlformats.org/officeDocument/2006/relationships/hyperlink" Target="https://github.com/ikatyang/emoji-cheat-sheet/blob/master/README.md" TargetMode="External"/><Relationship Id="rId873" Type="http://schemas.openxmlformats.org/officeDocument/2006/relationships/hyperlink" Target="https://github.com/ikatyang/emoji-cheat-sheet/blob/master/README.md" TargetMode="External"/><Relationship Id="rId1089" Type="http://schemas.openxmlformats.org/officeDocument/2006/relationships/hyperlink" Target="https://github.com/ikatyang/emoji-cheat-sheet/blob/master/README.md" TargetMode="External"/><Relationship Id="rId1296" Type="http://schemas.openxmlformats.org/officeDocument/2006/relationships/hyperlink" Target="https://github.com/ikatyang/emoji-cheat-sheet/blob/master/README.md" TargetMode="External"/><Relationship Id="rId2347" Type="http://schemas.openxmlformats.org/officeDocument/2006/relationships/hyperlink" Target="https://jekyllrb.com/" TargetMode="External"/><Relationship Id="rId221" Type="http://schemas.openxmlformats.org/officeDocument/2006/relationships/hyperlink" Target="https://github.com/ikatyang/emoji-cheat-sheet/blob/master/README.md" TargetMode="External"/><Relationship Id="rId319" Type="http://schemas.openxmlformats.org/officeDocument/2006/relationships/hyperlink" Target="https://github.com/ikatyang/emoji-cheat-sheet/blob/master/README.md" TargetMode="External"/><Relationship Id="rId526" Type="http://schemas.openxmlformats.org/officeDocument/2006/relationships/hyperlink" Target="https://github.com/ikatyang/emoji-cheat-sheet/blob/master/README.md" TargetMode="External"/><Relationship Id="rId1156" Type="http://schemas.openxmlformats.org/officeDocument/2006/relationships/hyperlink" Target="https://github.com/ikatyang/emoji-cheat-sheet/blob/master/README.md" TargetMode="External"/><Relationship Id="rId1363" Type="http://schemas.openxmlformats.org/officeDocument/2006/relationships/hyperlink" Target="https://github.com/ikatyang/emoji-cheat-sheet/blob/master/README.md" TargetMode="External"/><Relationship Id="rId2207" Type="http://schemas.openxmlformats.org/officeDocument/2006/relationships/hyperlink" Target="http://theme-next.iissnan.com/theme-settings.html" TargetMode="External"/><Relationship Id="rId733" Type="http://schemas.openxmlformats.org/officeDocument/2006/relationships/hyperlink" Target="https://github.com/ikatyang/emoji-cheat-sheet/blob/master/README.md" TargetMode="External"/><Relationship Id="rId940" Type="http://schemas.openxmlformats.org/officeDocument/2006/relationships/hyperlink" Target="https://github.com/ikatyang/emoji-cheat-sheet/blob/master/README.md" TargetMode="External"/><Relationship Id="rId1016" Type="http://schemas.openxmlformats.org/officeDocument/2006/relationships/hyperlink" Target="https://github.com/ikatyang/emoji-cheat-sheet/blob/master/README.md" TargetMode="External"/><Relationship Id="rId1570" Type="http://schemas.openxmlformats.org/officeDocument/2006/relationships/hyperlink" Target="https://github.com/ikatyang/emoji-cheat-sheet/blob/master/README.md" TargetMode="External"/><Relationship Id="rId1668" Type="http://schemas.openxmlformats.org/officeDocument/2006/relationships/hyperlink" Target="https://github.com/ikatyang/emoji-cheat-sheet/blob/master/README.md" TargetMode="External"/><Relationship Id="rId1875" Type="http://schemas.openxmlformats.org/officeDocument/2006/relationships/hyperlink" Target="https://github.com/ikatyang/emoji-cheat-sheet/blob/master/README.md" TargetMode="External"/><Relationship Id="rId800" Type="http://schemas.openxmlformats.org/officeDocument/2006/relationships/hyperlink" Target="https://github.com/ikatyang/emoji-cheat-sheet/blob/master/README.md" TargetMode="External"/><Relationship Id="rId1223" Type="http://schemas.openxmlformats.org/officeDocument/2006/relationships/hyperlink" Target="https://github.com/ikatyang/emoji-cheat-sheet/blob/master/README.md" TargetMode="External"/><Relationship Id="rId1430" Type="http://schemas.openxmlformats.org/officeDocument/2006/relationships/hyperlink" Target="https://github.com/ikatyang/emoji-cheat-sheet/blob/master/README.md" TargetMode="External"/><Relationship Id="rId1528" Type="http://schemas.openxmlformats.org/officeDocument/2006/relationships/hyperlink" Target="https://github.com/ikatyang/emoji-cheat-sheet/blob/master/README.md" TargetMode="External"/><Relationship Id="rId1735" Type="http://schemas.openxmlformats.org/officeDocument/2006/relationships/hyperlink" Target="https://github.com/ikatyang/emoji-cheat-sheet/blob/master/README.md" TargetMode="External"/><Relationship Id="rId1942" Type="http://schemas.openxmlformats.org/officeDocument/2006/relationships/hyperlink" Target="http://mirrors.aliyun.com/pypi/simple/" TargetMode="External"/><Relationship Id="rId27" Type="http://schemas.openxmlformats.org/officeDocument/2006/relationships/image" Target="media/image11.jpeg"/><Relationship Id="rId1802" Type="http://schemas.openxmlformats.org/officeDocument/2006/relationships/hyperlink" Target="https://github.com/ikatyang/emoji-cheat-sheet/blob/master/README.md" TargetMode="External"/><Relationship Id="rId176" Type="http://schemas.openxmlformats.org/officeDocument/2006/relationships/hyperlink" Target="https://github.com/ikatyang/emoji-cheat-sheet/blob/master/README.md" TargetMode="External"/><Relationship Id="rId383" Type="http://schemas.openxmlformats.org/officeDocument/2006/relationships/hyperlink" Target="https://github.com/ikatyang/emoji-cheat-sheet/blob/master/README.md" TargetMode="External"/><Relationship Id="rId590" Type="http://schemas.openxmlformats.org/officeDocument/2006/relationships/hyperlink" Target="https://github.com/ikatyang/emoji-cheat-sheet/blob/master/README.md" TargetMode="External"/><Relationship Id="rId2064" Type="http://schemas.openxmlformats.org/officeDocument/2006/relationships/hyperlink" Target="https://hexo.io/zh-cn/docs/variables" TargetMode="External"/><Relationship Id="rId2271" Type="http://schemas.openxmlformats.org/officeDocument/2006/relationships/hyperlink" Target="https://www.algolia.com" TargetMode="External"/><Relationship Id="rId243" Type="http://schemas.openxmlformats.org/officeDocument/2006/relationships/hyperlink" Target="https://github.com/ikatyang/emoji-cheat-sheet/blob/master/README.md" TargetMode="External"/><Relationship Id="rId450" Type="http://schemas.openxmlformats.org/officeDocument/2006/relationships/hyperlink" Target="https://github.com/ikatyang/emoji-cheat-sheet/blob/master/README.md" TargetMode="External"/><Relationship Id="rId688" Type="http://schemas.openxmlformats.org/officeDocument/2006/relationships/hyperlink" Target="https://github.com/ikatyang/emoji-cheat-sheet/blob/master/README.md" TargetMode="External"/><Relationship Id="rId895" Type="http://schemas.openxmlformats.org/officeDocument/2006/relationships/hyperlink" Target="https://github.com/ikatyang/emoji-cheat-sheet/blob/master/README.md" TargetMode="External"/><Relationship Id="rId1080" Type="http://schemas.openxmlformats.org/officeDocument/2006/relationships/hyperlink" Target="https://github.com/ikatyang/emoji-cheat-sheet/blob/master/README.md" TargetMode="External"/><Relationship Id="rId2131" Type="http://schemas.openxmlformats.org/officeDocument/2006/relationships/hyperlink" Target="https://github.com/hexojs/hexo-renderer-jade" TargetMode="External"/><Relationship Id="rId2369" Type="http://schemas.openxmlformats.org/officeDocument/2006/relationships/hyperlink" Target="https://github.com/luolinjia" TargetMode="External"/><Relationship Id="rId103" Type="http://schemas.openxmlformats.org/officeDocument/2006/relationships/hyperlink" Target="https://github.com/ikatyang/emoji-cheat-sheet/blob/master/README.md" TargetMode="External"/><Relationship Id="rId310" Type="http://schemas.openxmlformats.org/officeDocument/2006/relationships/hyperlink" Target="https://github.com/ikatyang/emoji-cheat-sheet/blob/master/README.md" TargetMode="External"/><Relationship Id="rId548" Type="http://schemas.openxmlformats.org/officeDocument/2006/relationships/hyperlink" Target="https://github.com/ikatyang/emoji-cheat-sheet/blob/master/README.md" TargetMode="External"/><Relationship Id="rId755" Type="http://schemas.openxmlformats.org/officeDocument/2006/relationships/hyperlink" Target="https://github.com/ikatyang/emoji-cheat-sheet/blob/master/README.md" TargetMode="External"/><Relationship Id="rId962" Type="http://schemas.openxmlformats.org/officeDocument/2006/relationships/hyperlink" Target="https://github.com/ikatyang/emoji-cheat-sheet/blob/master/README.md" TargetMode="External"/><Relationship Id="rId1178" Type="http://schemas.openxmlformats.org/officeDocument/2006/relationships/hyperlink" Target="https://github.com/ikatyang/emoji-cheat-sheet/blob/master/README.md" TargetMode="External"/><Relationship Id="rId1385" Type="http://schemas.openxmlformats.org/officeDocument/2006/relationships/hyperlink" Target="https://github.com/ikatyang/emoji-cheat-sheet/blob/master/README.md" TargetMode="External"/><Relationship Id="rId1592" Type="http://schemas.openxmlformats.org/officeDocument/2006/relationships/hyperlink" Target="https://github.com/ikatyang/emoji-cheat-sheet/blob/master/README.md" TargetMode="External"/><Relationship Id="rId2229" Type="http://schemas.openxmlformats.org/officeDocument/2006/relationships/hyperlink" Target="http://theme-next.iissnan.com/third-party-services.html" TargetMode="External"/><Relationship Id="rId91" Type="http://schemas.openxmlformats.org/officeDocument/2006/relationships/hyperlink" Target="https://github.com/ikatyang/emoji-cheat-sheet/blob/master/README.md" TargetMode="External"/><Relationship Id="rId408" Type="http://schemas.openxmlformats.org/officeDocument/2006/relationships/hyperlink" Target="https://github.com/ikatyang/emoji-cheat-sheet/blob/master/README.md" TargetMode="External"/><Relationship Id="rId615" Type="http://schemas.openxmlformats.org/officeDocument/2006/relationships/hyperlink" Target="https://github.com/ikatyang/emoji-cheat-sheet/blob/master/README.md" TargetMode="External"/><Relationship Id="rId822" Type="http://schemas.openxmlformats.org/officeDocument/2006/relationships/hyperlink" Target="https://github.com/ikatyang/emoji-cheat-sheet/blob/master/README.md" TargetMode="External"/><Relationship Id="rId1038" Type="http://schemas.openxmlformats.org/officeDocument/2006/relationships/hyperlink" Target="https://github.com/ikatyang/emoji-cheat-sheet/blob/master/README.md" TargetMode="External"/><Relationship Id="rId1245" Type="http://schemas.openxmlformats.org/officeDocument/2006/relationships/hyperlink" Target="https://github.com/ikatyang/emoji-cheat-sheet/blob/master/README.md" TargetMode="External"/><Relationship Id="rId1452" Type="http://schemas.openxmlformats.org/officeDocument/2006/relationships/hyperlink" Target="https://github.com/ikatyang/emoji-cheat-sheet/blob/master/README.md" TargetMode="External"/><Relationship Id="rId1897" Type="http://schemas.openxmlformats.org/officeDocument/2006/relationships/hyperlink" Target="https://github.com/ikatyang/emoji-cheat-sheet/blob/master/README.md" TargetMode="External"/><Relationship Id="rId1105" Type="http://schemas.openxmlformats.org/officeDocument/2006/relationships/hyperlink" Target="https://github.com/ikatyang/emoji-cheat-sheet/blob/master/README.md" TargetMode="External"/><Relationship Id="rId1312" Type="http://schemas.openxmlformats.org/officeDocument/2006/relationships/hyperlink" Target="https://github.com/ikatyang/emoji-cheat-sheet/blob/master/README.md" TargetMode="External"/><Relationship Id="rId1757" Type="http://schemas.openxmlformats.org/officeDocument/2006/relationships/hyperlink" Target="https://github.com/ikatyang/emoji-cheat-sheet/blob/master/README.md" TargetMode="External"/><Relationship Id="rId1964" Type="http://schemas.openxmlformats.org/officeDocument/2006/relationships/image" Target="media/image56.jpeg"/><Relationship Id="rId49" Type="http://schemas.openxmlformats.org/officeDocument/2006/relationships/hyperlink" Target="https://www.runoob.com/git/git-workspace-index-repo.html" TargetMode="External"/><Relationship Id="rId1617" Type="http://schemas.openxmlformats.org/officeDocument/2006/relationships/hyperlink" Target="https://github.com/ikatyang/emoji-cheat-sheet/blob/master/README.md" TargetMode="External"/><Relationship Id="rId1824" Type="http://schemas.openxmlformats.org/officeDocument/2006/relationships/hyperlink" Target="https://github.com/ikatyang/emoji-cheat-sheet/blob/master/README.md" TargetMode="External"/><Relationship Id="rId198" Type="http://schemas.openxmlformats.org/officeDocument/2006/relationships/hyperlink" Target="https://github.com/ikatyang/emoji-cheat-sheet/blob/master/README.md" TargetMode="External"/><Relationship Id="rId2086" Type="http://schemas.openxmlformats.org/officeDocument/2006/relationships/hyperlink" Target="https://hexo.io/news/2018/10/19/hexo-3-8-released/" TargetMode="External"/><Relationship Id="rId2293" Type="http://schemas.openxmlformats.org/officeDocument/2006/relationships/hyperlink" Target="https://hexo.io/zh-cn/" TargetMode="External"/><Relationship Id="rId265" Type="http://schemas.openxmlformats.org/officeDocument/2006/relationships/hyperlink" Target="https://github.com/ikatyang/emoji-cheat-sheet/blob/master/README.md" TargetMode="External"/><Relationship Id="rId472" Type="http://schemas.openxmlformats.org/officeDocument/2006/relationships/hyperlink" Target="https://github.com/ikatyang/emoji-cheat-sheet/blob/master/README.md" TargetMode="External"/><Relationship Id="rId2153" Type="http://schemas.openxmlformats.org/officeDocument/2006/relationships/hyperlink" Target="http://momentjs.com/" TargetMode="External"/><Relationship Id="rId2360" Type="http://schemas.openxmlformats.org/officeDocument/2006/relationships/hyperlink" Target="https://mmistakes.github.io/minimal-mistakes/" TargetMode="External"/><Relationship Id="rId125" Type="http://schemas.openxmlformats.org/officeDocument/2006/relationships/hyperlink" Target="https://github.com/ikatyang/emoji-cheat-sheet/blob/master/README.md" TargetMode="External"/><Relationship Id="rId332" Type="http://schemas.openxmlformats.org/officeDocument/2006/relationships/hyperlink" Target="https://github.com/ikatyang/emoji-cheat-sheet/blob/master/README.md" TargetMode="External"/><Relationship Id="rId777" Type="http://schemas.openxmlformats.org/officeDocument/2006/relationships/hyperlink" Target="https://github.com/ikatyang/emoji-cheat-sheet/blob/master/README.md" TargetMode="External"/><Relationship Id="rId984" Type="http://schemas.openxmlformats.org/officeDocument/2006/relationships/hyperlink" Target="https://github.com/ikatyang/emoji-cheat-sheet/blob/master/README.md" TargetMode="External"/><Relationship Id="rId2013" Type="http://schemas.openxmlformats.org/officeDocument/2006/relationships/hyperlink" Target="http://www.python.org/" TargetMode="External"/><Relationship Id="rId2220" Type="http://schemas.openxmlformats.org/officeDocument/2006/relationships/hyperlink" Target="https://github.com/iissnan/hexo-theme-next/pull/687" TargetMode="External"/><Relationship Id="rId637" Type="http://schemas.openxmlformats.org/officeDocument/2006/relationships/hyperlink" Target="https://github.com/ikatyang/emoji-cheat-sheet/blob/master/README.md" TargetMode="External"/><Relationship Id="rId844" Type="http://schemas.openxmlformats.org/officeDocument/2006/relationships/hyperlink" Target="https://github.com/ikatyang/emoji-cheat-sheet/blob/master/README.md" TargetMode="External"/><Relationship Id="rId1267" Type="http://schemas.openxmlformats.org/officeDocument/2006/relationships/hyperlink" Target="https://github.com/ikatyang/emoji-cheat-sheet/blob/master/README.md" TargetMode="External"/><Relationship Id="rId1474" Type="http://schemas.openxmlformats.org/officeDocument/2006/relationships/hyperlink" Target="https://github.com/ikatyang/emoji-cheat-sheet/blob/master/README.md" TargetMode="External"/><Relationship Id="rId1681" Type="http://schemas.openxmlformats.org/officeDocument/2006/relationships/hyperlink" Target="https://github.com/ikatyang/emoji-cheat-sheet/blob/master/README.md" TargetMode="External"/><Relationship Id="rId2318" Type="http://schemas.openxmlformats.org/officeDocument/2006/relationships/hyperlink" Target="https://blog.zhangruipeng.me/hexo-theme-icarus/categories/Configuration/Posts/" TargetMode="External"/><Relationship Id="rId704" Type="http://schemas.openxmlformats.org/officeDocument/2006/relationships/hyperlink" Target="https://github.com/ikatyang/emoji-cheat-sheet/blob/master/README.md" TargetMode="External"/><Relationship Id="rId911" Type="http://schemas.openxmlformats.org/officeDocument/2006/relationships/hyperlink" Target="https://github.com/ikatyang/emoji-cheat-sheet/blob/master/README.md" TargetMode="External"/><Relationship Id="rId1127" Type="http://schemas.openxmlformats.org/officeDocument/2006/relationships/hyperlink" Target="https://github.com/ikatyang/emoji-cheat-sheet/blob/master/README.md" TargetMode="External"/><Relationship Id="rId1334" Type="http://schemas.openxmlformats.org/officeDocument/2006/relationships/hyperlink" Target="https://github.com/ikatyang/emoji-cheat-sheet/blob/master/README.md" TargetMode="External"/><Relationship Id="rId1541" Type="http://schemas.openxmlformats.org/officeDocument/2006/relationships/hyperlink" Target="https://github.com/ikatyang/emoji-cheat-sheet/blob/master/README.md" TargetMode="External"/><Relationship Id="rId1779" Type="http://schemas.openxmlformats.org/officeDocument/2006/relationships/hyperlink" Target="https://github.com/ikatyang/emoji-cheat-sheet/blob/master/README.md" TargetMode="External"/><Relationship Id="rId1986" Type="http://schemas.openxmlformats.org/officeDocument/2006/relationships/hyperlink" Target="http://localhost:8000" TargetMode="External"/><Relationship Id="rId40" Type="http://schemas.openxmlformats.org/officeDocument/2006/relationships/image" Target="media/image20.png"/><Relationship Id="rId1401" Type="http://schemas.openxmlformats.org/officeDocument/2006/relationships/hyperlink" Target="https://github.com/ikatyang/emoji-cheat-sheet/blob/master/README.md" TargetMode="External"/><Relationship Id="rId1639" Type="http://schemas.openxmlformats.org/officeDocument/2006/relationships/hyperlink" Target="https://github.com/ikatyang/emoji-cheat-sheet/blob/master/README.md" TargetMode="External"/><Relationship Id="rId1846" Type="http://schemas.openxmlformats.org/officeDocument/2006/relationships/hyperlink" Target="https://github.com/ikatyang/emoji-cheat-sheet/blob/master/README.md" TargetMode="External"/><Relationship Id="rId1706" Type="http://schemas.openxmlformats.org/officeDocument/2006/relationships/hyperlink" Target="https://github.com/ikatyang/emoji-cheat-sheet/blob/master/README.md" TargetMode="External"/><Relationship Id="rId1913" Type="http://schemas.openxmlformats.org/officeDocument/2006/relationships/hyperlink" Target="https://github.com/ikatyang/emoji-cheat-sheet/blob/master/README.md" TargetMode="External"/><Relationship Id="rId287" Type="http://schemas.openxmlformats.org/officeDocument/2006/relationships/hyperlink" Target="https://github.com/ikatyang/emoji-cheat-sheet/blob/master/README.md" TargetMode="External"/><Relationship Id="rId494" Type="http://schemas.openxmlformats.org/officeDocument/2006/relationships/hyperlink" Target="https://github.com/ikatyang/emoji-cheat-sheet/blob/master/README.md" TargetMode="External"/><Relationship Id="rId2175" Type="http://schemas.openxmlformats.org/officeDocument/2006/relationships/image" Target="media/image68.png"/><Relationship Id="rId2382" Type="http://schemas.openxmlformats.org/officeDocument/2006/relationships/hyperlink" Target="https://xguox.github.io/" TargetMode="External"/><Relationship Id="rId147" Type="http://schemas.openxmlformats.org/officeDocument/2006/relationships/hyperlink" Target="https://github.com/ikatyang/emoji-cheat-sheet/blob/master/README.md" TargetMode="External"/><Relationship Id="rId354" Type="http://schemas.openxmlformats.org/officeDocument/2006/relationships/hyperlink" Target="https://github.com/ikatyang/emoji-cheat-sheet/blob/master/README.md" TargetMode="External"/><Relationship Id="rId799" Type="http://schemas.openxmlformats.org/officeDocument/2006/relationships/hyperlink" Target="https://github.com/ikatyang/emoji-cheat-sheet/blob/master/README.md" TargetMode="External"/><Relationship Id="rId1191" Type="http://schemas.openxmlformats.org/officeDocument/2006/relationships/hyperlink" Target="https://github.com/ikatyang/emoji-cheat-sheet/blob/master/README.md" TargetMode="External"/><Relationship Id="rId2035" Type="http://schemas.openxmlformats.org/officeDocument/2006/relationships/hyperlink" Target="https://git-scm.com/download/win" TargetMode="External"/><Relationship Id="rId561" Type="http://schemas.openxmlformats.org/officeDocument/2006/relationships/hyperlink" Target="https://github.com/ikatyang/emoji-cheat-sheet/blob/master/README.md" TargetMode="External"/><Relationship Id="rId659" Type="http://schemas.openxmlformats.org/officeDocument/2006/relationships/hyperlink" Target="https://github.com/ikatyang/emoji-cheat-sheet/blob/master/README.md" TargetMode="External"/><Relationship Id="rId866" Type="http://schemas.openxmlformats.org/officeDocument/2006/relationships/hyperlink" Target="https://github.com/ikatyang/emoji-cheat-sheet/blob/master/README.md" TargetMode="External"/><Relationship Id="rId1289" Type="http://schemas.openxmlformats.org/officeDocument/2006/relationships/hyperlink" Target="https://github.com/ikatyang/emoji-cheat-sheet/blob/master/README.md" TargetMode="External"/><Relationship Id="rId1496" Type="http://schemas.openxmlformats.org/officeDocument/2006/relationships/hyperlink" Target="https://github.com/ikatyang/emoji-cheat-sheet/blob/master/README.md" TargetMode="External"/><Relationship Id="rId2242" Type="http://schemas.openxmlformats.org/officeDocument/2006/relationships/hyperlink" Target="https://github.com/iissnan/hexo-theme-next/pull/809" TargetMode="External"/><Relationship Id="rId214" Type="http://schemas.openxmlformats.org/officeDocument/2006/relationships/hyperlink" Target="https://github.com/ikatyang/emoji-cheat-sheet/blob/master/README.md" TargetMode="External"/><Relationship Id="rId421" Type="http://schemas.openxmlformats.org/officeDocument/2006/relationships/hyperlink" Target="https://github.com/ikatyang/emoji-cheat-sheet/blob/master/README.md" TargetMode="External"/><Relationship Id="rId519" Type="http://schemas.openxmlformats.org/officeDocument/2006/relationships/hyperlink" Target="https://github.com/ikatyang/emoji-cheat-sheet/blob/master/README.md" TargetMode="External"/><Relationship Id="rId1051" Type="http://schemas.openxmlformats.org/officeDocument/2006/relationships/hyperlink" Target="https://github.com/ikatyang/emoji-cheat-sheet/blob/master/README.md" TargetMode="External"/><Relationship Id="rId1149" Type="http://schemas.openxmlformats.org/officeDocument/2006/relationships/hyperlink" Target="https://github.com/ikatyang/emoji-cheat-sheet/blob/master/README.md" TargetMode="External"/><Relationship Id="rId1356" Type="http://schemas.openxmlformats.org/officeDocument/2006/relationships/hyperlink" Target="https://github.com/ikatyang/emoji-cheat-sheet/blob/master/README.md" TargetMode="External"/><Relationship Id="rId2102" Type="http://schemas.openxmlformats.org/officeDocument/2006/relationships/hyperlink" Target="https://github.com/hexojs/awesome-hexo" TargetMode="External"/><Relationship Id="rId726" Type="http://schemas.openxmlformats.org/officeDocument/2006/relationships/hyperlink" Target="https://github.com/ikatyang/emoji-cheat-sheet/blob/master/README.md" TargetMode="External"/><Relationship Id="rId933" Type="http://schemas.openxmlformats.org/officeDocument/2006/relationships/hyperlink" Target="https://github.com/ikatyang/emoji-cheat-sheet/blob/master/README.md" TargetMode="External"/><Relationship Id="rId1009" Type="http://schemas.openxmlformats.org/officeDocument/2006/relationships/hyperlink" Target="https://github.com/ikatyang/emoji-cheat-sheet/blob/master/README.md" TargetMode="External"/><Relationship Id="rId1563" Type="http://schemas.openxmlformats.org/officeDocument/2006/relationships/hyperlink" Target="https://github.com/ikatyang/emoji-cheat-sheet/blob/master/README.md" TargetMode="External"/><Relationship Id="rId1770" Type="http://schemas.openxmlformats.org/officeDocument/2006/relationships/hyperlink" Target="https://github.com/ikatyang/emoji-cheat-sheet/blob/master/README.md" TargetMode="External"/><Relationship Id="rId1868" Type="http://schemas.openxmlformats.org/officeDocument/2006/relationships/hyperlink" Target="https://github.com/ikatyang/emoji-cheat-sheet/blob/master/README.md" TargetMode="External"/><Relationship Id="rId62" Type="http://schemas.openxmlformats.org/officeDocument/2006/relationships/hyperlink" Target="https://www.runoob.com/w3cnote/git-guide.html" TargetMode="External"/><Relationship Id="rId1216" Type="http://schemas.openxmlformats.org/officeDocument/2006/relationships/hyperlink" Target="https://github.com/ikatyang/emoji-cheat-sheet/blob/master/README.md" TargetMode="External"/><Relationship Id="rId1423" Type="http://schemas.openxmlformats.org/officeDocument/2006/relationships/hyperlink" Target="https://github.com/ikatyang/emoji-cheat-sheet/blob/master/README.md" TargetMode="External"/><Relationship Id="rId1630" Type="http://schemas.openxmlformats.org/officeDocument/2006/relationships/hyperlink" Target="https://github.com/ikatyang/emoji-cheat-sheet/blob/master/README.md" TargetMode="External"/><Relationship Id="rId1728" Type="http://schemas.openxmlformats.org/officeDocument/2006/relationships/hyperlink" Target="https://github.com/ikatyang/emoji-cheat-sheet/blob/master/README.md" TargetMode="External"/><Relationship Id="rId1935" Type="http://schemas.openxmlformats.org/officeDocument/2006/relationships/hyperlink" Target="http://git-scm.com/" TargetMode="External"/><Relationship Id="rId2197" Type="http://schemas.openxmlformats.org/officeDocument/2006/relationships/hyperlink" Target="https://blog.kuretru.com/posts/2752cb63/" TargetMode="External"/><Relationship Id="rId169" Type="http://schemas.openxmlformats.org/officeDocument/2006/relationships/hyperlink" Target="https://github.com/ikatyang/emoji-cheat-sheet/blob/master/README.md" TargetMode="External"/><Relationship Id="rId376" Type="http://schemas.openxmlformats.org/officeDocument/2006/relationships/hyperlink" Target="https://github.com/ikatyang/emoji-cheat-sheet/blob/master/README.md" TargetMode="External"/><Relationship Id="rId583" Type="http://schemas.openxmlformats.org/officeDocument/2006/relationships/hyperlink" Target="https://github.com/ikatyang/emoji-cheat-sheet/blob/master/README.md" TargetMode="External"/><Relationship Id="rId790" Type="http://schemas.openxmlformats.org/officeDocument/2006/relationships/hyperlink" Target="https://github.com/ikatyang/emoji-cheat-sheet/blob/master/README.md" TargetMode="External"/><Relationship Id="rId2057" Type="http://schemas.openxmlformats.org/officeDocument/2006/relationships/hyperlink" Target="https://en.wikipedia.org/wiki/List_of_tz_database_time_zones" TargetMode="External"/><Relationship Id="rId2264" Type="http://schemas.openxmlformats.org/officeDocument/2006/relationships/hyperlink" Target="https://github.com/iissnan/hexo-theme-next/pull/84" TargetMode="External"/><Relationship Id="rId4" Type="http://schemas.openxmlformats.org/officeDocument/2006/relationships/settings" Target="settings.xml"/><Relationship Id="rId236" Type="http://schemas.openxmlformats.org/officeDocument/2006/relationships/hyperlink" Target="https://github.com/ikatyang/emoji-cheat-sheet/blob/master/README.md" TargetMode="External"/><Relationship Id="rId443" Type="http://schemas.openxmlformats.org/officeDocument/2006/relationships/hyperlink" Target="https://github.com/ikatyang/emoji-cheat-sheet/blob/master/README.md" TargetMode="External"/><Relationship Id="rId650" Type="http://schemas.openxmlformats.org/officeDocument/2006/relationships/hyperlink" Target="https://github.com/ikatyang/emoji-cheat-sheet/blob/master/README.md" TargetMode="External"/><Relationship Id="rId888" Type="http://schemas.openxmlformats.org/officeDocument/2006/relationships/hyperlink" Target="https://github.com/ikatyang/emoji-cheat-sheet/blob/master/README.md" TargetMode="External"/><Relationship Id="rId1073" Type="http://schemas.openxmlformats.org/officeDocument/2006/relationships/hyperlink" Target="https://github.com/ikatyang/emoji-cheat-sheet/blob/master/README.md" TargetMode="External"/><Relationship Id="rId1280" Type="http://schemas.openxmlformats.org/officeDocument/2006/relationships/hyperlink" Target="https://github.com/ikatyang/emoji-cheat-sheet/blob/master/README.md" TargetMode="External"/><Relationship Id="rId2124" Type="http://schemas.openxmlformats.org/officeDocument/2006/relationships/hyperlink" Target="https://hexo.21yunbox.com/" TargetMode="External"/><Relationship Id="rId2331" Type="http://schemas.openxmlformats.org/officeDocument/2006/relationships/hyperlink" Target="https://www.alphalxy.com/2019/03/python-logo/" TargetMode="External"/><Relationship Id="rId303" Type="http://schemas.openxmlformats.org/officeDocument/2006/relationships/hyperlink" Target="https://github.com/ikatyang/emoji-cheat-sheet/blob/master/README.md" TargetMode="External"/><Relationship Id="rId748" Type="http://schemas.openxmlformats.org/officeDocument/2006/relationships/hyperlink" Target="https://github.com/ikatyang/emoji-cheat-sheet/blob/master/README.md" TargetMode="External"/><Relationship Id="rId955" Type="http://schemas.openxmlformats.org/officeDocument/2006/relationships/hyperlink" Target="https://github.com/ikatyang/emoji-cheat-sheet/blob/master/README.md" TargetMode="External"/><Relationship Id="rId1140" Type="http://schemas.openxmlformats.org/officeDocument/2006/relationships/hyperlink" Target="https://github.com/ikatyang/emoji-cheat-sheet/blob/master/README.md" TargetMode="External"/><Relationship Id="rId1378" Type="http://schemas.openxmlformats.org/officeDocument/2006/relationships/hyperlink" Target="https://github.com/ikatyang/emoji-cheat-sheet/blob/master/README.md" TargetMode="External"/><Relationship Id="rId1585" Type="http://schemas.openxmlformats.org/officeDocument/2006/relationships/hyperlink" Target="https://github.com/ikatyang/emoji-cheat-sheet/blob/master/README.md" TargetMode="External"/><Relationship Id="rId1792" Type="http://schemas.openxmlformats.org/officeDocument/2006/relationships/hyperlink" Target="https://github.com/ikatyang/emoji-cheat-sheet/blob/master/README.md" TargetMode="External"/><Relationship Id="rId84" Type="http://schemas.openxmlformats.org/officeDocument/2006/relationships/hyperlink" Target="https://github.com/ikatyang/emoji-cheat-sheet/blob/master/README.md" TargetMode="External"/><Relationship Id="rId510" Type="http://schemas.openxmlformats.org/officeDocument/2006/relationships/hyperlink" Target="https://github.com/ikatyang/emoji-cheat-sheet/blob/master/README.md" TargetMode="External"/><Relationship Id="rId608" Type="http://schemas.openxmlformats.org/officeDocument/2006/relationships/hyperlink" Target="https://github.com/ikatyang/emoji-cheat-sheet/blob/master/README.md" TargetMode="External"/><Relationship Id="rId815" Type="http://schemas.openxmlformats.org/officeDocument/2006/relationships/hyperlink" Target="https://github.com/ikatyang/emoji-cheat-sheet/blob/master/README.md" TargetMode="External"/><Relationship Id="rId1238" Type="http://schemas.openxmlformats.org/officeDocument/2006/relationships/hyperlink" Target="https://github.com/ikatyang/emoji-cheat-sheet/blob/master/README.md" TargetMode="External"/><Relationship Id="rId1445" Type="http://schemas.openxmlformats.org/officeDocument/2006/relationships/hyperlink" Target="https://github.com/ikatyang/emoji-cheat-sheet/blob/master/README.md" TargetMode="External"/><Relationship Id="rId1652" Type="http://schemas.openxmlformats.org/officeDocument/2006/relationships/hyperlink" Target="https://github.com/ikatyang/emoji-cheat-sheet/blob/master/README.md" TargetMode="External"/><Relationship Id="rId1000" Type="http://schemas.openxmlformats.org/officeDocument/2006/relationships/hyperlink" Target="https://github.com/ikatyang/emoji-cheat-sheet/blob/master/README.md" TargetMode="External"/><Relationship Id="rId1305" Type="http://schemas.openxmlformats.org/officeDocument/2006/relationships/hyperlink" Target="https://github.com/ikatyang/emoji-cheat-sheet/blob/master/README.md" TargetMode="External"/><Relationship Id="rId1957" Type="http://schemas.openxmlformats.org/officeDocument/2006/relationships/hyperlink" Target="http://blog.csdn.net/guodongxiaren" TargetMode="External"/><Relationship Id="rId1512" Type="http://schemas.openxmlformats.org/officeDocument/2006/relationships/hyperlink" Target="https://github.com/ikatyang/emoji-cheat-sheet/blob/master/README.md" TargetMode="External"/><Relationship Id="rId1817" Type="http://schemas.openxmlformats.org/officeDocument/2006/relationships/hyperlink" Target="https://github.com/ikatyang/emoji-cheat-sheet/blob/master/README.md" TargetMode="External"/><Relationship Id="rId11" Type="http://schemas.openxmlformats.org/officeDocument/2006/relationships/hyperlink" Target="https://link.zhihu.com/?target=http%3A//gnu.org" TargetMode="External"/><Relationship Id="rId398" Type="http://schemas.openxmlformats.org/officeDocument/2006/relationships/hyperlink" Target="https://github.com/ikatyang/emoji-cheat-sheet/blob/master/README.md" TargetMode="External"/><Relationship Id="rId2079" Type="http://schemas.openxmlformats.org/officeDocument/2006/relationships/hyperlink" Target="https://hexo.io/zh-cn/docs/front-matter" TargetMode="External"/><Relationship Id="rId160" Type="http://schemas.openxmlformats.org/officeDocument/2006/relationships/hyperlink" Target="https://github.com/ikatyang/emoji-cheat-sheet/blob/master/README.md" TargetMode="External"/><Relationship Id="rId2286" Type="http://schemas.openxmlformats.org/officeDocument/2006/relationships/hyperlink" Target="https://hexo.io/docs/front-matter.html" TargetMode="External"/><Relationship Id="rId258" Type="http://schemas.openxmlformats.org/officeDocument/2006/relationships/hyperlink" Target="https://github.com/ikatyang/emoji-cheat-sheet/blob/master/README.md" TargetMode="External"/><Relationship Id="rId465" Type="http://schemas.openxmlformats.org/officeDocument/2006/relationships/hyperlink" Target="https://github.com/ikatyang/emoji-cheat-sheet/blob/master/README.md" TargetMode="External"/><Relationship Id="rId672" Type="http://schemas.openxmlformats.org/officeDocument/2006/relationships/hyperlink" Target="https://github.com/ikatyang/emoji-cheat-sheet/blob/master/README.md" TargetMode="External"/><Relationship Id="rId1095" Type="http://schemas.openxmlformats.org/officeDocument/2006/relationships/hyperlink" Target="https://github.com/ikatyang/emoji-cheat-sheet/blob/master/README.md" TargetMode="External"/><Relationship Id="rId2146" Type="http://schemas.openxmlformats.org/officeDocument/2006/relationships/hyperlink" Target="http://momentjs.com/" TargetMode="External"/><Relationship Id="rId2353" Type="http://schemas.openxmlformats.org/officeDocument/2006/relationships/hyperlink" Target="http://jasonansel.com/" TargetMode="External"/><Relationship Id="rId118" Type="http://schemas.openxmlformats.org/officeDocument/2006/relationships/hyperlink" Target="https://github.com/ikatyang/emoji-cheat-sheet/blob/master/README.md" TargetMode="External"/><Relationship Id="rId325" Type="http://schemas.openxmlformats.org/officeDocument/2006/relationships/hyperlink" Target="https://github.com/ikatyang/emoji-cheat-sheet/blob/master/README.md" TargetMode="External"/><Relationship Id="rId532" Type="http://schemas.openxmlformats.org/officeDocument/2006/relationships/hyperlink" Target="https://github.com/ikatyang/emoji-cheat-sheet/blob/master/README.md" TargetMode="External"/><Relationship Id="rId977" Type="http://schemas.openxmlformats.org/officeDocument/2006/relationships/hyperlink" Target="https://github.com/ikatyang/emoji-cheat-sheet/blob/master/README.md" TargetMode="External"/><Relationship Id="rId1162" Type="http://schemas.openxmlformats.org/officeDocument/2006/relationships/hyperlink" Target="https://github.com/ikatyang/emoji-cheat-sheet/blob/master/README.md" TargetMode="External"/><Relationship Id="rId2006" Type="http://schemas.openxmlformats.org/officeDocument/2006/relationships/hyperlink" Target="https://help.github.com/categories/customizing-github-pages/" TargetMode="External"/><Relationship Id="rId2213" Type="http://schemas.openxmlformats.org/officeDocument/2006/relationships/hyperlink" Target="https://www.google.com/fonts" TargetMode="External"/><Relationship Id="rId837" Type="http://schemas.openxmlformats.org/officeDocument/2006/relationships/hyperlink" Target="https://github.com/ikatyang/emoji-cheat-sheet/blob/master/README.md" TargetMode="External"/><Relationship Id="rId1022" Type="http://schemas.openxmlformats.org/officeDocument/2006/relationships/hyperlink" Target="https://github.com/ikatyang/emoji-cheat-sheet/blob/master/README.md" TargetMode="External"/><Relationship Id="rId1467" Type="http://schemas.openxmlformats.org/officeDocument/2006/relationships/hyperlink" Target="https://github.com/ikatyang/emoji-cheat-sheet/blob/master/README.md" TargetMode="External"/><Relationship Id="rId1674" Type="http://schemas.openxmlformats.org/officeDocument/2006/relationships/hyperlink" Target="https://github.com/ikatyang/emoji-cheat-sheet/blob/master/README.md" TargetMode="External"/><Relationship Id="rId1881" Type="http://schemas.openxmlformats.org/officeDocument/2006/relationships/hyperlink" Target="https://github.com/ikatyang/emoji-cheat-sheet/blob/master/README.md" TargetMode="External"/><Relationship Id="rId904" Type="http://schemas.openxmlformats.org/officeDocument/2006/relationships/hyperlink" Target="https://github.com/ikatyang/emoji-cheat-sheet/blob/master/README.md" TargetMode="External"/><Relationship Id="rId1327" Type="http://schemas.openxmlformats.org/officeDocument/2006/relationships/hyperlink" Target="https://github.com/ikatyang/emoji-cheat-sheet/blob/master/README.md" TargetMode="External"/><Relationship Id="rId1534" Type="http://schemas.openxmlformats.org/officeDocument/2006/relationships/hyperlink" Target="https://github.com/ikatyang/emoji-cheat-sheet/blob/master/README.md" TargetMode="External"/><Relationship Id="rId1741" Type="http://schemas.openxmlformats.org/officeDocument/2006/relationships/hyperlink" Target="https://github.com/ikatyang/emoji-cheat-sheet/blob/master/README.md" TargetMode="External"/><Relationship Id="rId1979" Type="http://schemas.openxmlformats.org/officeDocument/2006/relationships/hyperlink" Target="http://docs.getpelican.com/en/stable/tips.html" TargetMode="External"/><Relationship Id="rId33" Type="http://schemas.openxmlformats.org/officeDocument/2006/relationships/image" Target="media/image16.jpeg"/><Relationship Id="rId1601" Type="http://schemas.openxmlformats.org/officeDocument/2006/relationships/hyperlink" Target="https://github.com/ikatyang/emoji-cheat-sheet/blob/master/README.md" TargetMode="External"/><Relationship Id="rId1839" Type="http://schemas.openxmlformats.org/officeDocument/2006/relationships/hyperlink" Target="https://github.com/ikatyang/emoji-cheat-sheet/blob/master/README.md" TargetMode="External"/><Relationship Id="rId182" Type="http://schemas.openxmlformats.org/officeDocument/2006/relationships/hyperlink" Target="https://github.com/ikatyang/emoji-cheat-sheet/blob/master/README.md" TargetMode="External"/><Relationship Id="rId1906" Type="http://schemas.openxmlformats.org/officeDocument/2006/relationships/image" Target="media/image40.png"/><Relationship Id="rId487" Type="http://schemas.openxmlformats.org/officeDocument/2006/relationships/hyperlink" Target="https://github.com/ikatyang/emoji-cheat-sheet/blob/master/README.md" TargetMode="External"/><Relationship Id="rId694" Type="http://schemas.openxmlformats.org/officeDocument/2006/relationships/hyperlink" Target="https://github.com/ikatyang/emoji-cheat-sheet/blob/master/README.md" TargetMode="External"/><Relationship Id="rId2070" Type="http://schemas.openxmlformats.org/officeDocument/2006/relationships/hyperlink" Target="https://links.jianshu.com/go?to=https%3A%2F%2Fgit-scm.com%2Fdownload%2Fwin" TargetMode="External"/><Relationship Id="rId2168" Type="http://schemas.openxmlformats.org/officeDocument/2006/relationships/hyperlink" Target="https://github.com/alexei/sprintf.js" TargetMode="External"/><Relationship Id="rId2375" Type="http://schemas.openxmlformats.org/officeDocument/2006/relationships/image" Target="media/image97.jpeg"/><Relationship Id="rId347" Type="http://schemas.openxmlformats.org/officeDocument/2006/relationships/hyperlink" Target="https://github.com/ikatyang/emoji-cheat-sheet/blob/master/README.md" TargetMode="External"/><Relationship Id="rId999" Type="http://schemas.openxmlformats.org/officeDocument/2006/relationships/hyperlink" Target="https://github.com/ikatyang/emoji-cheat-sheet/blob/master/README.md" TargetMode="External"/><Relationship Id="rId1184" Type="http://schemas.openxmlformats.org/officeDocument/2006/relationships/hyperlink" Target="https://github.com/ikatyang/emoji-cheat-sheet/blob/master/README.md" TargetMode="External"/><Relationship Id="rId2028" Type="http://schemas.openxmlformats.org/officeDocument/2006/relationships/hyperlink" Target="https://www.iloveanan.com/pelicanzhu-ti-xiu-gai.html" TargetMode="External"/><Relationship Id="rId554" Type="http://schemas.openxmlformats.org/officeDocument/2006/relationships/hyperlink" Target="https://github.com/ikatyang/emoji-cheat-sheet/blob/master/README.md" TargetMode="External"/><Relationship Id="rId761" Type="http://schemas.openxmlformats.org/officeDocument/2006/relationships/hyperlink" Target="https://github.com/ikatyang/emoji-cheat-sheet/blob/master/README.md" TargetMode="External"/><Relationship Id="rId859" Type="http://schemas.openxmlformats.org/officeDocument/2006/relationships/hyperlink" Target="https://github.com/ikatyang/emoji-cheat-sheet/blob/master/README.md" TargetMode="External"/><Relationship Id="rId1391" Type="http://schemas.openxmlformats.org/officeDocument/2006/relationships/hyperlink" Target="https://github.com/ikatyang/emoji-cheat-sheet/blob/master/README.md" TargetMode="External"/><Relationship Id="rId1489" Type="http://schemas.openxmlformats.org/officeDocument/2006/relationships/hyperlink" Target="https://github.com/ikatyang/emoji-cheat-sheet/blob/master/README.md" TargetMode="External"/><Relationship Id="rId1696" Type="http://schemas.openxmlformats.org/officeDocument/2006/relationships/hyperlink" Target="https://github.com/ikatyang/emoji-cheat-sheet/blob/master/README.md" TargetMode="External"/><Relationship Id="rId2235" Type="http://schemas.openxmlformats.org/officeDocument/2006/relationships/hyperlink" Target="https://livere.com/" TargetMode="External"/><Relationship Id="rId207" Type="http://schemas.openxmlformats.org/officeDocument/2006/relationships/hyperlink" Target="https://github.com/ikatyang/emoji-cheat-sheet/blob/master/README.md" TargetMode="External"/><Relationship Id="rId414" Type="http://schemas.openxmlformats.org/officeDocument/2006/relationships/hyperlink" Target="https://github.com/ikatyang/emoji-cheat-sheet/blob/master/README.md" TargetMode="External"/><Relationship Id="rId621" Type="http://schemas.openxmlformats.org/officeDocument/2006/relationships/hyperlink" Target="https://github.com/ikatyang/emoji-cheat-sheet/blob/master/README.md" TargetMode="External"/><Relationship Id="rId1044" Type="http://schemas.openxmlformats.org/officeDocument/2006/relationships/hyperlink" Target="https://github.com/ikatyang/emoji-cheat-sheet/blob/master/README.md" TargetMode="External"/><Relationship Id="rId1251" Type="http://schemas.openxmlformats.org/officeDocument/2006/relationships/hyperlink" Target="https://github.com/ikatyang/emoji-cheat-sheet/blob/master/README.md" TargetMode="External"/><Relationship Id="rId1349" Type="http://schemas.openxmlformats.org/officeDocument/2006/relationships/hyperlink" Target="https://github.com/ikatyang/emoji-cheat-sheet/blob/master/README.md" TargetMode="External"/><Relationship Id="rId2302" Type="http://schemas.openxmlformats.org/officeDocument/2006/relationships/hyperlink" Target="http://fontawesome.io/" TargetMode="External"/><Relationship Id="rId719" Type="http://schemas.openxmlformats.org/officeDocument/2006/relationships/hyperlink" Target="https://github.com/ikatyang/emoji-cheat-sheet/blob/master/README.md" TargetMode="External"/><Relationship Id="rId926" Type="http://schemas.openxmlformats.org/officeDocument/2006/relationships/hyperlink" Target="https://github.com/ikatyang/emoji-cheat-sheet/blob/master/README.md" TargetMode="External"/><Relationship Id="rId1111" Type="http://schemas.openxmlformats.org/officeDocument/2006/relationships/hyperlink" Target="https://github.com/ikatyang/emoji-cheat-sheet/blob/master/README.md" TargetMode="External"/><Relationship Id="rId1556" Type="http://schemas.openxmlformats.org/officeDocument/2006/relationships/hyperlink" Target="https://github.com/ikatyang/emoji-cheat-sheet/blob/master/README.md" TargetMode="External"/><Relationship Id="rId1763" Type="http://schemas.openxmlformats.org/officeDocument/2006/relationships/hyperlink" Target="https://github.com/ikatyang/emoji-cheat-sheet/blob/master/README.md" TargetMode="External"/><Relationship Id="rId1970" Type="http://schemas.openxmlformats.org/officeDocument/2006/relationships/hyperlink" Target="http://docs.getpelican.com/en/3.3.0/getting_started.html" TargetMode="External"/><Relationship Id="rId55" Type="http://schemas.openxmlformats.org/officeDocument/2006/relationships/hyperlink" Target="javascript:;" TargetMode="External"/><Relationship Id="rId1209" Type="http://schemas.openxmlformats.org/officeDocument/2006/relationships/hyperlink" Target="https://github.com/ikatyang/emoji-cheat-sheet/blob/master/README.md" TargetMode="External"/><Relationship Id="rId1416" Type="http://schemas.openxmlformats.org/officeDocument/2006/relationships/hyperlink" Target="https://github.com/ikatyang/emoji-cheat-sheet/blob/master/README.md" TargetMode="External"/><Relationship Id="rId1623" Type="http://schemas.openxmlformats.org/officeDocument/2006/relationships/hyperlink" Target="https://github.com/ikatyang/emoji-cheat-sheet/blob/master/README.md" TargetMode="External"/><Relationship Id="rId1830" Type="http://schemas.openxmlformats.org/officeDocument/2006/relationships/hyperlink" Target="https://github.com/ikatyang/emoji-cheat-sheet/blob/master/README.md" TargetMode="External"/><Relationship Id="rId1928" Type="http://schemas.openxmlformats.org/officeDocument/2006/relationships/hyperlink" Target="https://github.com/ikatyang/emoji-cheat-sheet/blob/master/README.md" TargetMode="External"/><Relationship Id="rId2092" Type="http://schemas.openxmlformats.org/officeDocument/2006/relationships/hyperlink" Target="http://pow.cx/" TargetMode="External"/><Relationship Id="rId271" Type="http://schemas.openxmlformats.org/officeDocument/2006/relationships/hyperlink" Target="https://github.com/ikatyang/emoji-cheat-sheet/blob/master/README.md" TargetMode="External"/><Relationship Id="rId2397" Type="http://schemas.openxmlformats.org/officeDocument/2006/relationships/hyperlink" Target="http://blog.getpelican.com/" TargetMode="External"/><Relationship Id="rId131" Type="http://schemas.openxmlformats.org/officeDocument/2006/relationships/hyperlink" Target="https://github.com/ikatyang/emoji-cheat-sheet/blob/master/README.md" TargetMode="External"/><Relationship Id="rId369" Type="http://schemas.openxmlformats.org/officeDocument/2006/relationships/hyperlink" Target="https://github.com/ikatyang/emoji-cheat-sheet/blob/master/README.md" TargetMode="External"/><Relationship Id="rId576" Type="http://schemas.openxmlformats.org/officeDocument/2006/relationships/hyperlink" Target="https://github.com/ikatyang/emoji-cheat-sheet/blob/master/README.md" TargetMode="External"/><Relationship Id="rId783" Type="http://schemas.openxmlformats.org/officeDocument/2006/relationships/hyperlink" Target="https://github.com/ikatyang/emoji-cheat-sheet/blob/master/README.md" TargetMode="External"/><Relationship Id="rId990" Type="http://schemas.openxmlformats.org/officeDocument/2006/relationships/hyperlink" Target="https://github.com/ikatyang/emoji-cheat-sheet/blob/master/README.md" TargetMode="External"/><Relationship Id="rId2257" Type="http://schemas.openxmlformats.org/officeDocument/2006/relationships/hyperlink" Target="http://theme-next.iissnan.com/third-party-services.html" TargetMode="External"/><Relationship Id="rId229" Type="http://schemas.openxmlformats.org/officeDocument/2006/relationships/hyperlink" Target="https://github.com/ikatyang/emoji-cheat-sheet/blob/master/README.md" TargetMode="External"/><Relationship Id="rId436" Type="http://schemas.openxmlformats.org/officeDocument/2006/relationships/hyperlink" Target="https://github.com/ikatyang/emoji-cheat-sheet/blob/master/README.md" TargetMode="External"/><Relationship Id="rId643" Type="http://schemas.openxmlformats.org/officeDocument/2006/relationships/hyperlink" Target="https://github.com/ikatyang/emoji-cheat-sheet/blob/master/README.md" TargetMode="External"/><Relationship Id="rId1066" Type="http://schemas.openxmlformats.org/officeDocument/2006/relationships/hyperlink" Target="https://github.com/ikatyang/emoji-cheat-sheet/blob/master/README.md" TargetMode="External"/><Relationship Id="rId1273" Type="http://schemas.openxmlformats.org/officeDocument/2006/relationships/hyperlink" Target="https://github.com/ikatyang/emoji-cheat-sheet/blob/master/README.md" TargetMode="External"/><Relationship Id="rId1480" Type="http://schemas.openxmlformats.org/officeDocument/2006/relationships/hyperlink" Target="https://github.com/ikatyang/emoji-cheat-sheet/blob/master/README.md" TargetMode="External"/><Relationship Id="rId2117" Type="http://schemas.openxmlformats.org/officeDocument/2006/relationships/hyperlink" Target="https://github.com/hexojs/hexo-deployer-openshift" TargetMode="External"/><Relationship Id="rId2324" Type="http://schemas.openxmlformats.org/officeDocument/2006/relationships/hyperlink" Target="https://www.liuyun.fun/2018/07/14/Hexo%E6%9B%B4%E6%8D%A2%E4%B8%BAGitTalk%E8%AF%84%E8%AE%BA%E7%B3%BB%E7%BB%9F/" TargetMode="External"/><Relationship Id="rId850" Type="http://schemas.openxmlformats.org/officeDocument/2006/relationships/hyperlink" Target="https://github.com/ikatyang/emoji-cheat-sheet/blob/master/README.md" TargetMode="External"/><Relationship Id="rId948" Type="http://schemas.openxmlformats.org/officeDocument/2006/relationships/hyperlink" Target="https://github.com/ikatyang/emoji-cheat-sheet/blob/master/README.md" TargetMode="External"/><Relationship Id="rId1133" Type="http://schemas.openxmlformats.org/officeDocument/2006/relationships/hyperlink" Target="https://github.com/ikatyang/emoji-cheat-sheet/blob/master/README.md" TargetMode="External"/><Relationship Id="rId1578" Type="http://schemas.openxmlformats.org/officeDocument/2006/relationships/hyperlink" Target="https://github.com/ikatyang/emoji-cheat-sheet/blob/master/README.md" TargetMode="External"/><Relationship Id="rId1785" Type="http://schemas.openxmlformats.org/officeDocument/2006/relationships/hyperlink" Target="https://github.com/ikatyang/emoji-cheat-sheet/blob/master/README.md" TargetMode="External"/><Relationship Id="rId1992" Type="http://schemas.openxmlformats.org/officeDocument/2006/relationships/hyperlink" Target="http://www.xycoding.com/articles/2013/11/21/blog-create/" TargetMode="External"/><Relationship Id="rId77" Type="http://schemas.openxmlformats.org/officeDocument/2006/relationships/hyperlink" Target="https://blog.twofei.com/695/" TargetMode="External"/><Relationship Id="rId503" Type="http://schemas.openxmlformats.org/officeDocument/2006/relationships/hyperlink" Target="https://github.com/ikatyang/emoji-cheat-sheet/blob/master/README.md" TargetMode="External"/><Relationship Id="rId710" Type="http://schemas.openxmlformats.org/officeDocument/2006/relationships/hyperlink" Target="https://github.com/ikatyang/emoji-cheat-sheet/blob/master/README.md" TargetMode="External"/><Relationship Id="rId808" Type="http://schemas.openxmlformats.org/officeDocument/2006/relationships/hyperlink" Target="https://github.com/ikatyang/emoji-cheat-sheet/blob/master/README.md" TargetMode="External"/><Relationship Id="rId1340" Type="http://schemas.openxmlformats.org/officeDocument/2006/relationships/hyperlink" Target="https://github.com/ikatyang/emoji-cheat-sheet/blob/master/README.md" TargetMode="External"/><Relationship Id="rId1438" Type="http://schemas.openxmlformats.org/officeDocument/2006/relationships/hyperlink" Target="https://github.com/ikatyang/emoji-cheat-sheet/blob/master/README.md" TargetMode="External"/><Relationship Id="rId1645" Type="http://schemas.openxmlformats.org/officeDocument/2006/relationships/hyperlink" Target="https://github.com/ikatyang/emoji-cheat-sheet/blob/master/README.md" TargetMode="External"/><Relationship Id="rId1200" Type="http://schemas.openxmlformats.org/officeDocument/2006/relationships/hyperlink" Target="https://github.com/ikatyang/emoji-cheat-sheet/blob/master/README.md" TargetMode="External"/><Relationship Id="rId1852" Type="http://schemas.openxmlformats.org/officeDocument/2006/relationships/hyperlink" Target="https://github.com/ikatyang/emoji-cheat-sheet/blob/master/README.md" TargetMode="External"/><Relationship Id="rId1505" Type="http://schemas.openxmlformats.org/officeDocument/2006/relationships/hyperlink" Target="https://github.com/ikatyang/emoji-cheat-sheet/blob/master/README.md" TargetMode="External"/><Relationship Id="rId1712" Type="http://schemas.openxmlformats.org/officeDocument/2006/relationships/hyperlink" Target="https://github.com/ikatyang/emoji-cheat-sheet/blob/master/README.md" TargetMode="External"/><Relationship Id="rId293" Type="http://schemas.openxmlformats.org/officeDocument/2006/relationships/hyperlink" Target="https://github.com/ikatyang/emoji-cheat-sheet/blob/master/README.md" TargetMode="External"/><Relationship Id="rId2181" Type="http://schemas.openxmlformats.org/officeDocument/2006/relationships/hyperlink" Target="https://github.com/hexojs/hexo/issues/1326" TargetMode="External"/><Relationship Id="rId153" Type="http://schemas.openxmlformats.org/officeDocument/2006/relationships/hyperlink" Target="https://github.com/ikatyang/emoji-cheat-sheet/blob/master/README.md" TargetMode="External"/><Relationship Id="rId360" Type="http://schemas.openxmlformats.org/officeDocument/2006/relationships/hyperlink" Target="https://github.com/ikatyang/emoji-cheat-sheet/blob/master/README.md" TargetMode="External"/><Relationship Id="rId598" Type="http://schemas.openxmlformats.org/officeDocument/2006/relationships/hyperlink" Target="https://github.com/ikatyang/emoji-cheat-sheet/blob/master/README.md" TargetMode="External"/><Relationship Id="rId2041" Type="http://schemas.openxmlformats.org/officeDocument/2006/relationships/hyperlink" Target="https://npm.taobao.org/mirrors/node" TargetMode="External"/><Relationship Id="rId2279" Type="http://schemas.openxmlformats.org/officeDocument/2006/relationships/hyperlink" Target="http://fancyapps.com/fancybox/" TargetMode="External"/><Relationship Id="rId220" Type="http://schemas.openxmlformats.org/officeDocument/2006/relationships/hyperlink" Target="https://github.com/ikatyang/emoji-cheat-sheet/blob/master/README.md" TargetMode="External"/><Relationship Id="rId458" Type="http://schemas.openxmlformats.org/officeDocument/2006/relationships/hyperlink" Target="https://github.com/ikatyang/emoji-cheat-sheet/blob/master/README.md" TargetMode="External"/><Relationship Id="rId665" Type="http://schemas.openxmlformats.org/officeDocument/2006/relationships/hyperlink" Target="https://github.com/ikatyang/emoji-cheat-sheet/blob/master/README.md" TargetMode="External"/><Relationship Id="rId872" Type="http://schemas.openxmlformats.org/officeDocument/2006/relationships/hyperlink" Target="https://github.com/ikatyang/emoji-cheat-sheet/blob/master/README.md" TargetMode="External"/><Relationship Id="rId1088" Type="http://schemas.openxmlformats.org/officeDocument/2006/relationships/hyperlink" Target="https://github.com/ikatyang/emoji-cheat-sheet/blob/master/README.md" TargetMode="External"/><Relationship Id="rId1295" Type="http://schemas.openxmlformats.org/officeDocument/2006/relationships/hyperlink" Target="https://github.com/ikatyang/emoji-cheat-sheet/blob/master/README.md" TargetMode="External"/><Relationship Id="rId2139" Type="http://schemas.openxmlformats.org/officeDocument/2006/relationships/hyperlink" Target="http://guides.rubyonrails.org/caching_with_rails.html" TargetMode="External"/><Relationship Id="rId2346" Type="http://schemas.openxmlformats.org/officeDocument/2006/relationships/hyperlink" Target="https://www.zhihu.com/question/20223939" TargetMode="External"/><Relationship Id="rId318" Type="http://schemas.openxmlformats.org/officeDocument/2006/relationships/hyperlink" Target="https://github.com/ikatyang/emoji-cheat-sheet/blob/master/README.md" TargetMode="External"/><Relationship Id="rId525" Type="http://schemas.openxmlformats.org/officeDocument/2006/relationships/hyperlink" Target="https://github.com/ikatyang/emoji-cheat-sheet/blob/master/README.md" TargetMode="External"/><Relationship Id="rId732" Type="http://schemas.openxmlformats.org/officeDocument/2006/relationships/hyperlink" Target="https://github.com/ikatyang/emoji-cheat-sheet/blob/master/README.md" TargetMode="External"/><Relationship Id="rId1155" Type="http://schemas.openxmlformats.org/officeDocument/2006/relationships/hyperlink" Target="https://github.com/ikatyang/emoji-cheat-sheet/blob/master/README.md" TargetMode="External"/><Relationship Id="rId1362" Type="http://schemas.openxmlformats.org/officeDocument/2006/relationships/hyperlink" Target="https://github.com/ikatyang/emoji-cheat-sheet/blob/master/README.md" TargetMode="External"/><Relationship Id="rId2206" Type="http://schemas.openxmlformats.org/officeDocument/2006/relationships/hyperlink" Target="http://theme-next.iissnan.com/theme-settings.html" TargetMode="External"/><Relationship Id="rId99" Type="http://schemas.openxmlformats.org/officeDocument/2006/relationships/hyperlink" Target="https://github.com/ikatyang/emoji-cheat-sheet/blob/master/README.md" TargetMode="External"/><Relationship Id="rId1015" Type="http://schemas.openxmlformats.org/officeDocument/2006/relationships/hyperlink" Target="https://github.com/ikatyang/emoji-cheat-sheet/blob/master/README.md" TargetMode="External"/><Relationship Id="rId1222" Type="http://schemas.openxmlformats.org/officeDocument/2006/relationships/hyperlink" Target="https://github.com/ikatyang/emoji-cheat-sheet/blob/master/README.md" TargetMode="External"/><Relationship Id="rId1667" Type="http://schemas.openxmlformats.org/officeDocument/2006/relationships/hyperlink" Target="https://github.com/ikatyang/emoji-cheat-sheet/blob/master/README.md" TargetMode="External"/><Relationship Id="rId1874" Type="http://schemas.openxmlformats.org/officeDocument/2006/relationships/hyperlink" Target="https://github.com/ikatyang/emoji-cheat-sheet/blob/master/README.md" TargetMode="External"/><Relationship Id="rId1527" Type="http://schemas.openxmlformats.org/officeDocument/2006/relationships/hyperlink" Target="https://github.com/ikatyang/emoji-cheat-sheet/blob/master/README.md" TargetMode="External"/><Relationship Id="rId1734" Type="http://schemas.openxmlformats.org/officeDocument/2006/relationships/hyperlink" Target="https://github.com/ikatyang/emoji-cheat-sheet/blob/master/README.md" TargetMode="External"/><Relationship Id="rId1941" Type="http://schemas.openxmlformats.org/officeDocument/2006/relationships/hyperlink" Target="https://pypi.tuna.tsinghua.edu.cn/simple" TargetMode="External"/><Relationship Id="rId26" Type="http://schemas.openxmlformats.org/officeDocument/2006/relationships/image" Target="media/image10.jpeg"/><Relationship Id="rId175" Type="http://schemas.openxmlformats.org/officeDocument/2006/relationships/hyperlink" Target="https://github.com/ikatyang/emoji-cheat-sheet/blob/master/README.md" TargetMode="External"/><Relationship Id="rId1801" Type="http://schemas.openxmlformats.org/officeDocument/2006/relationships/hyperlink" Target="https://github.com/ikatyang/emoji-cheat-sheet/blob/master/README.md" TargetMode="External"/><Relationship Id="rId382" Type="http://schemas.openxmlformats.org/officeDocument/2006/relationships/hyperlink" Target="https://github.com/ikatyang/emoji-cheat-sheet/blob/master/README.md" TargetMode="External"/><Relationship Id="rId687" Type="http://schemas.openxmlformats.org/officeDocument/2006/relationships/hyperlink" Target="https://github.com/ikatyang/emoji-cheat-sheet/blob/master/README.md" TargetMode="External"/><Relationship Id="rId2063" Type="http://schemas.openxmlformats.org/officeDocument/2006/relationships/hyperlink" Target="http://momentjs.com/" TargetMode="External"/><Relationship Id="rId2270" Type="http://schemas.openxmlformats.org/officeDocument/2006/relationships/hyperlink" Target="http://theme-next.iissnan.com/third-party-services.html" TargetMode="External"/><Relationship Id="rId2368" Type="http://schemas.openxmlformats.org/officeDocument/2006/relationships/image" Target="media/image94.jpeg"/><Relationship Id="rId242" Type="http://schemas.openxmlformats.org/officeDocument/2006/relationships/hyperlink" Target="https://github.com/ikatyang/emoji-cheat-sheet/blob/master/README.md" TargetMode="External"/><Relationship Id="rId894" Type="http://schemas.openxmlformats.org/officeDocument/2006/relationships/hyperlink" Target="https://github.com/ikatyang/emoji-cheat-sheet/blob/master/README.md" TargetMode="External"/><Relationship Id="rId1177" Type="http://schemas.openxmlformats.org/officeDocument/2006/relationships/hyperlink" Target="https://github.com/ikatyang/emoji-cheat-sheet/blob/master/README.md" TargetMode="External"/><Relationship Id="rId2130" Type="http://schemas.openxmlformats.org/officeDocument/2006/relationships/hyperlink" Target="https://github.com/hexojs/hexo-renderer-haml" TargetMode="External"/><Relationship Id="rId102" Type="http://schemas.openxmlformats.org/officeDocument/2006/relationships/hyperlink" Target="https://github.com/ikatyang/emoji-cheat-sheet/blob/master/README.md" TargetMode="External"/><Relationship Id="rId547" Type="http://schemas.openxmlformats.org/officeDocument/2006/relationships/hyperlink" Target="https://github.com/ikatyang/emoji-cheat-sheet/blob/master/README.md" TargetMode="External"/><Relationship Id="rId754" Type="http://schemas.openxmlformats.org/officeDocument/2006/relationships/hyperlink" Target="https://github.com/ikatyang/emoji-cheat-sheet/blob/master/README.md" TargetMode="External"/><Relationship Id="rId961" Type="http://schemas.openxmlformats.org/officeDocument/2006/relationships/hyperlink" Target="https://github.com/ikatyang/emoji-cheat-sheet/blob/master/README.md" TargetMode="External"/><Relationship Id="rId1384" Type="http://schemas.openxmlformats.org/officeDocument/2006/relationships/hyperlink" Target="https://github.com/ikatyang/emoji-cheat-sheet/blob/master/README.md" TargetMode="External"/><Relationship Id="rId1591" Type="http://schemas.openxmlformats.org/officeDocument/2006/relationships/hyperlink" Target="https://github.com/ikatyang/emoji-cheat-sheet/blob/master/README.md" TargetMode="External"/><Relationship Id="rId1689" Type="http://schemas.openxmlformats.org/officeDocument/2006/relationships/hyperlink" Target="https://github.com/ikatyang/emoji-cheat-sheet/blob/master/README.md" TargetMode="External"/><Relationship Id="rId2228" Type="http://schemas.openxmlformats.org/officeDocument/2006/relationships/hyperlink" Target="https://github.com/iissnan/hexo-theme-next/pull/925" TargetMode="External"/><Relationship Id="rId90" Type="http://schemas.openxmlformats.org/officeDocument/2006/relationships/hyperlink" Target="https://github.com/ikatyang/emoji-cheat-sheet/blob/master/README.md" TargetMode="External"/><Relationship Id="rId407" Type="http://schemas.openxmlformats.org/officeDocument/2006/relationships/hyperlink" Target="https://github.com/ikatyang/emoji-cheat-sheet/blob/master/README.md" TargetMode="External"/><Relationship Id="rId614" Type="http://schemas.openxmlformats.org/officeDocument/2006/relationships/hyperlink" Target="https://github.com/ikatyang/emoji-cheat-sheet/blob/master/README.md" TargetMode="External"/><Relationship Id="rId821" Type="http://schemas.openxmlformats.org/officeDocument/2006/relationships/hyperlink" Target="https://github.com/ikatyang/emoji-cheat-sheet/blob/master/README.md" TargetMode="External"/><Relationship Id="rId1037" Type="http://schemas.openxmlformats.org/officeDocument/2006/relationships/hyperlink" Target="https://github.com/ikatyang/emoji-cheat-sheet/blob/master/README.md" TargetMode="External"/><Relationship Id="rId1244" Type="http://schemas.openxmlformats.org/officeDocument/2006/relationships/hyperlink" Target="https://github.com/ikatyang/emoji-cheat-sheet/blob/master/README.md" TargetMode="External"/><Relationship Id="rId1451" Type="http://schemas.openxmlformats.org/officeDocument/2006/relationships/hyperlink" Target="https://github.com/ikatyang/emoji-cheat-sheet/blob/master/README.md" TargetMode="External"/><Relationship Id="rId1896" Type="http://schemas.openxmlformats.org/officeDocument/2006/relationships/hyperlink" Target="https://github.com/ikatyang/emoji-cheat-sheet/blob/master/README.md" TargetMode="External"/><Relationship Id="rId919" Type="http://schemas.openxmlformats.org/officeDocument/2006/relationships/hyperlink" Target="https://github.com/ikatyang/emoji-cheat-sheet/blob/master/README.md" TargetMode="External"/><Relationship Id="rId1104" Type="http://schemas.openxmlformats.org/officeDocument/2006/relationships/hyperlink" Target="https://github.com/ikatyang/emoji-cheat-sheet/blob/master/README.md" TargetMode="External"/><Relationship Id="rId1311" Type="http://schemas.openxmlformats.org/officeDocument/2006/relationships/hyperlink" Target="https://github.com/ikatyang/emoji-cheat-sheet/blob/master/README.md" TargetMode="External"/><Relationship Id="rId1549" Type="http://schemas.openxmlformats.org/officeDocument/2006/relationships/hyperlink" Target="https://github.com/ikatyang/emoji-cheat-sheet/blob/master/README.md" TargetMode="External"/><Relationship Id="rId1756" Type="http://schemas.openxmlformats.org/officeDocument/2006/relationships/hyperlink" Target="https://github.com/ikatyang/emoji-cheat-sheet/blob/master/README.md" TargetMode="External"/><Relationship Id="rId1963" Type="http://schemas.openxmlformats.org/officeDocument/2006/relationships/image" Target="media/image55.png"/><Relationship Id="rId48" Type="http://schemas.openxmlformats.org/officeDocument/2006/relationships/image" Target="media/image23.jpeg"/><Relationship Id="rId1409" Type="http://schemas.openxmlformats.org/officeDocument/2006/relationships/hyperlink" Target="https://github.com/ikatyang/emoji-cheat-sheet/blob/master/README.md" TargetMode="External"/><Relationship Id="rId1616" Type="http://schemas.openxmlformats.org/officeDocument/2006/relationships/hyperlink" Target="https://github.com/ikatyang/emoji-cheat-sheet/blob/master/README.md" TargetMode="External"/><Relationship Id="rId1823" Type="http://schemas.openxmlformats.org/officeDocument/2006/relationships/hyperlink" Target="https://github.com/ikatyang/emoji-cheat-sheet/blob/master/README.md" TargetMode="External"/><Relationship Id="rId197" Type="http://schemas.openxmlformats.org/officeDocument/2006/relationships/hyperlink" Target="https://github.com/ikatyang/emoji-cheat-sheet/blob/master/README.md" TargetMode="External"/><Relationship Id="rId2085" Type="http://schemas.openxmlformats.org/officeDocument/2006/relationships/hyperlink" Target="http://underscorejs.org/" TargetMode="External"/><Relationship Id="rId2292" Type="http://schemas.openxmlformats.org/officeDocument/2006/relationships/hyperlink" Target="https://link.juejin.im/?target=https%3A%2F%2Fgithub.com%2Flucascaro%2Fhexo-deployer-sftp" TargetMode="External"/><Relationship Id="rId264" Type="http://schemas.openxmlformats.org/officeDocument/2006/relationships/hyperlink" Target="https://github.com/ikatyang/emoji-cheat-sheet/blob/master/README.md" TargetMode="External"/><Relationship Id="rId471" Type="http://schemas.openxmlformats.org/officeDocument/2006/relationships/hyperlink" Target="https://github.com/ikatyang/emoji-cheat-sheet/blob/master/README.md" TargetMode="External"/><Relationship Id="rId2152" Type="http://schemas.openxmlformats.org/officeDocument/2006/relationships/hyperlink" Target="http://momentjs.com/" TargetMode="External"/><Relationship Id="rId124" Type="http://schemas.openxmlformats.org/officeDocument/2006/relationships/hyperlink" Target="https://github.com/ikatyang/emoji-cheat-sheet/blob/master/README.md" TargetMode="External"/><Relationship Id="rId569" Type="http://schemas.openxmlformats.org/officeDocument/2006/relationships/hyperlink" Target="https://github.com/ikatyang/emoji-cheat-sheet/blob/master/README.md" TargetMode="External"/><Relationship Id="rId776" Type="http://schemas.openxmlformats.org/officeDocument/2006/relationships/hyperlink" Target="https://github.com/ikatyang/emoji-cheat-sheet/blob/master/README.md" TargetMode="External"/><Relationship Id="rId983" Type="http://schemas.openxmlformats.org/officeDocument/2006/relationships/hyperlink" Target="https://github.com/ikatyang/emoji-cheat-sheet/blob/master/README.md" TargetMode="External"/><Relationship Id="rId1199" Type="http://schemas.openxmlformats.org/officeDocument/2006/relationships/hyperlink" Target="https://github.com/ikatyang/emoji-cheat-sheet/blob/master/README.md" TargetMode="External"/><Relationship Id="rId331" Type="http://schemas.openxmlformats.org/officeDocument/2006/relationships/hyperlink" Target="https://github.com/ikatyang/emoji-cheat-sheet/blob/master/README.md" TargetMode="External"/><Relationship Id="rId429" Type="http://schemas.openxmlformats.org/officeDocument/2006/relationships/hyperlink" Target="https://github.com/ikatyang/emoji-cheat-sheet/blob/master/README.md" TargetMode="External"/><Relationship Id="rId636" Type="http://schemas.openxmlformats.org/officeDocument/2006/relationships/hyperlink" Target="https://github.com/ikatyang/emoji-cheat-sheet/blob/master/README.md" TargetMode="External"/><Relationship Id="rId1059" Type="http://schemas.openxmlformats.org/officeDocument/2006/relationships/hyperlink" Target="https://github.com/ikatyang/emoji-cheat-sheet/blob/master/README.md" TargetMode="External"/><Relationship Id="rId1266" Type="http://schemas.openxmlformats.org/officeDocument/2006/relationships/hyperlink" Target="https://github.com/ikatyang/emoji-cheat-sheet/blob/master/README.md" TargetMode="External"/><Relationship Id="rId1473" Type="http://schemas.openxmlformats.org/officeDocument/2006/relationships/hyperlink" Target="https://github.com/ikatyang/emoji-cheat-sheet/blob/master/README.md" TargetMode="External"/><Relationship Id="rId2012" Type="http://schemas.openxmlformats.org/officeDocument/2006/relationships/hyperlink" Target="http://git-scm.com/" TargetMode="External"/><Relationship Id="rId2317" Type="http://schemas.openxmlformats.org/officeDocument/2006/relationships/hyperlink" Target="https://blog.zhangruipeng.me/hexo-theme-icarus/categories/Plugins/Search/" TargetMode="External"/><Relationship Id="rId843" Type="http://schemas.openxmlformats.org/officeDocument/2006/relationships/hyperlink" Target="https://github.com/ikatyang/emoji-cheat-sheet/blob/master/README.md" TargetMode="External"/><Relationship Id="rId1126" Type="http://schemas.openxmlformats.org/officeDocument/2006/relationships/hyperlink" Target="https://github.com/ikatyang/emoji-cheat-sheet/blob/master/README.md" TargetMode="External"/><Relationship Id="rId1680" Type="http://schemas.openxmlformats.org/officeDocument/2006/relationships/hyperlink" Target="https://github.com/ikatyang/emoji-cheat-sheet/blob/master/README.md" TargetMode="External"/><Relationship Id="rId1778" Type="http://schemas.openxmlformats.org/officeDocument/2006/relationships/hyperlink" Target="https://github.com/ikatyang/emoji-cheat-sheet/blob/master/README.md" TargetMode="External"/><Relationship Id="rId1985" Type="http://schemas.openxmlformats.org/officeDocument/2006/relationships/hyperlink" Target="http://localhost:8000/" TargetMode="External"/><Relationship Id="rId703" Type="http://schemas.openxmlformats.org/officeDocument/2006/relationships/hyperlink" Target="https://github.com/ikatyang/emoji-cheat-sheet/blob/master/README.md" TargetMode="External"/><Relationship Id="rId910" Type="http://schemas.openxmlformats.org/officeDocument/2006/relationships/hyperlink" Target="https://github.com/ikatyang/emoji-cheat-sheet/blob/master/README.md" TargetMode="External"/><Relationship Id="rId1333" Type="http://schemas.openxmlformats.org/officeDocument/2006/relationships/hyperlink" Target="https://github.com/ikatyang/emoji-cheat-sheet/blob/master/README.md" TargetMode="External"/><Relationship Id="rId1540" Type="http://schemas.openxmlformats.org/officeDocument/2006/relationships/hyperlink" Target="https://github.com/ikatyang/emoji-cheat-sheet/blob/master/README.md" TargetMode="External"/><Relationship Id="rId1638" Type="http://schemas.openxmlformats.org/officeDocument/2006/relationships/hyperlink" Target="https://github.com/ikatyang/emoji-cheat-sheet/blob/master/README.md" TargetMode="External"/><Relationship Id="rId1400" Type="http://schemas.openxmlformats.org/officeDocument/2006/relationships/hyperlink" Target="https://github.com/ikatyang/emoji-cheat-sheet/blob/master/README.md" TargetMode="External"/><Relationship Id="rId1845" Type="http://schemas.openxmlformats.org/officeDocument/2006/relationships/hyperlink" Target="https://github.com/ikatyang/emoji-cheat-sheet/blob/master/README.md" TargetMode="External"/><Relationship Id="rId1705" Type="http://schemas.openxmlformats.org/officeDocument/2006/relationships/hyperlink" Target="https://github.com/ikatyang/emoji-cheat-sheet/blob/master/README.md" TargetMode="External"/><Relationship Id="rId1912" Type="http://schemas.openxmlformats.org/officeDocument/2006/relationships/hyperlink" Target="https://github.com/ikatyang/emoji-cheat-sheet/blob/master/README.md" TargetMode="External"/><Relationship Id="rId286" Type="http://schemas.openxmlformats.org/officeDocument/2006/relationships/hyperlink" Target="https://github.com/ikatyang/emoji-cheat-sheet/blob/master/README.md" TargetMode="External"/><Relationship Id="rId493" Type="http://schemas.openxmlformats.org/officeDocument/2006/relationships/hyperlink" Target="https://github.com/ikatyang/emoji-cheat-sheet/blob/master/README.md" TargetMode="External"/><Relationship Id="rId2174" Type="http://schemas.openxmlformats.org/officeDocument/2006/relationships/image" Target="media/image67.png"/><Relationship Id="rId2381" Type="http://schemas.openxmlformats.org/officeDocument/2006/relationships/hyperlink" Target="http://raytaylorlin.com/" TargetMode="External"/><Relationship Id="rId146" Type="http://schemas.openxmlformats.org/officeDocument/2006/relationships/hyperlink" Target="https://github.com/ikatyang/emoji-cheat-sheet/blob/master/README.md" TargetMode="External"/><Relationship Id="rId353" Type="http://schemas.openxmlformats.org/officeDocument/2006/relationships/hyperlink" Target="https://github.com/ikatyang/emoji-cheat-sheet/blob/master/README.md" TargetMode="External"/><Relationship Id="rId560" Type="http://schemas.openxmlformats.org/officeDocument/2006/relationships/hyperlink" Target="https://github.com/ikatyang/emoji-cheat-sheet/blob/master/README.md" TargetMode="External"/><Relationship Id="rId798" Type="http://schemas.openxmlformats.org/officeDocument/2006/relationships/hyperlink" Target="https://github.com/ikatyang/emoji-cheat-sheet/blob/master/README.md" TargetMode="External"/><Relationship Id="rId1190" Type="http://schemas.openxmlformats.org/officeDocument/2006/relationships/hyperlink" Target="https://github.com/ikatyang/emoji-cheat-sheet/blob/master/README.md" TargetMode="External"/><Relationship Id="rId2034" Type="http://schemas.openxmlformats.org/officeDocument/2006/relationships/hyperlink" Target="http://git-scm.com/" TargetMode="External"/><Relationship Id="rId2241" Type="http://schemas.openxmlformats.org/officeDocument/2006/relationships/hyperlink" Target="https://github.com/iissnan/hexo-theme-next/pull/712" TargetMode="External"/><Relationship Id="rId213" Type="http://schemas.openxmlformats.org/officeDocument/2006/relationships/hyperlink" Target="https://github.com/ikatyang/emoji-cheat-sheet/blob/master/README.md" TargetMode="External"/><Relationship Id="rId420" Type="http://schemas.openxmlformats.org/officeDocument/2006/relationships/hyperlink" Target="https://github.com/ikatyang/emoji-cheat-sheet/blob/master/README.md" TargetMode="External"/><Relationship Id="rId658" Type="http://schemas.openxmlformats.org/officeDocument/2006/relationships/hyperlink" Target="https://github.com/ikatyang/emoji-cheat-sheet/blob/master/README.md" TargetMode="External"/><Relationship Id="rId865" Type="http://schemas.openxmlformats.org/officeDocument/2006/relationships/hyperlink" Target="https://github.com/ikatyang/emoji-cheat-sheet/blob/master/README.md" TargetMode="External"/><Relationship Id="rId1050" Type="http://schemas.openxmlformats.org/officeDocument/2006/relationships/hyperlink" Target="https://github.com/ikatyang/emoji-cheat-sheet/blob/master/README.md" TargetMode="External"/><Relationship Id="rId1288" Type="http://schemas.openxmlformats.org/officeDocument/2006/relationships/hyperlink" Target="https://github.com/ikatyang/emoji-cheat-sheet/blob/master/README.md" TargetMode="External"/><Relationship Id="rId1495" Type="http://schemas.openxmlformats.org/officeDocument/2006/relationships/hyperlink" Target="https://github.com/ikatyang/emoji-cheat-sheet/blob/master/README.md" TargetMode="External"/><Relationship Id="rId2101" Type="http://schemas.openxmlformats.org/officeDocument/2006/relationships/hyperlink" Target="https://docs.travis-ci.com/user/tutorial/" TargetMode="External"/><Relationship Id="rId2339" Type="http://schemas.openxmlformats.org/officeDocument/2006/relationships/image" Target="media/image85.png"/><Relationship Id="rId518" Type="http://schemas.openxmlformats.org/officeDocument/2006/relationships/hyperlink" Target="https://github.com/ikatyang/emoji-cheat-sheet/blob/master/README.md" TargetMode="External"/><Relationship Id="rId725" Type="http://schemas.openxmlformats.org/officeDocument/2006/relationships/hyperlink" Target="https://github.com/ikatyang/emoji-cheat-sheet/blob/master/README.md" TargetMode="External"/><Relationship Id="rId932" Type="http://schemas.openxmlformats.org/officeDocument/2006/relationships/hyperlink" Target="https://github.com/ikatyang/emoji-cheat-sheet/blob/master/README.md" TargetMode="External"/><Relationship Id="rId1148" Type="http://schemas.openxmlformats.org/officeDocument/2006/relationships/hyperlink" Target="https://github.com/ikatyang/emoji-cheat-sheet/blob/master/README.md" TargetMode="External"/><Relationship Id="rId1355" Type="http://schemas.openxmlformats.org/officeDocument/2006/relationships/hyperlink" Target="https://github.com/ikatyang/emoji-cheat-sheet/blob/master/README.md" TargetMode="External"/><Relationship Id="rId1562" Type="http://schemas.openxmlformats.org/officeDocument/2006/relationships/hyperlink" Target="https://github.com/ikatyang/emoji-cheat-sheet/blob/master/README.md" TargetMode="External"/><Relationship Id="rId1008" Type="http://schemas.openxmlformats.org/officeDocument/2006/relationships/hyperlink" Target="https://github.com/ikatyang/emoji-cheat-sheet/blob/master/README.md" TargetMode="External"/><Relationship Id="rId1215" Type="http://schemas.openxmlformats.org/officeDocument/2006/relationships/hyperlink" Target="https://github.com/ikatyang/emoji-cheat-sheet/blob/master/README.md" TargetMode="External"/><Relationship Id="rId1422" Type="http://schemas.openxmlformats.org/officeDocument/2006/relationships/hyperlink" Target="https://github.com/ikatyang/emoji-cheat-sheet/blob/master/README.md" TargetMode="External"/><Relationship Id="rId1867" Type="http://schemas.openxmlformats.org/officeDocument/2006/relationships/hyperlink" Target="https://github.com/ikatyang/emoji-cheat-sheet/blob/master/README.md" TargetMode="External"/><Relationship Id="rId61" Type="http://schemas.openxmlformats.org/officeDocument/2006/relationships/hyperlink" Target="https://www.runoob.com/git/git-remote-repo.html" TargetMode="External"/><Relationship Id="rId1727" Type="http://schemas.openxmlformats.org/officeDocument/2006/relationships/hyperlink" Target="https://github.com/ikatyang/emoji-cheat-sheet/blob/master/README.md" TargetMode="External"/><Relationship Id="rId1934" Type="http://schemas.openxmlformats.org/officeDocument/2006/relationships/hyperlink" Target="http://pages.github.com/" TargetMode="External"/><Relationship Id="rId19" Type="http://schemas.openxmlformats.org/officeDocument/2006/relationships/image" Target="media/image4.jpeg"/><Relationship Id="rId2196" Type="http://schemas.openxmlformats.org/officeDocument/2006/relationships/hyperlink" Target="https://github.com/printempw/hexo-hide-posts" TargetMode="External"/><Relationship Id="rId168" Type="http://schemas.openxmlformats.org/officeDocument/2006/relationships/hyperlink" Target="https://github.com/ikatyang/emoji-cheat-sheet/blob/master/README.md" TargetMode="External"/><Relationship Id="rId375" Type="http://schemas.openxmlformats.org/officeDocument/2006/relationships/hyperlink" Target="https://github.com/ikatyang/emoji-cheat-sheet/blob/master/README.md" TargetMode="External"/><Relationship Id="rId582" Type="http://schemas.openxmlformats.org/officeDocument/2006/relationships/hyperlink" Target="https://github.com/ikatyang/emoji-cheat-sheet/blob/master/README.md" TargetMode="External"/><Relationship Id="rId2056" Type="http://schemas.openxmlformats.org/officeDocument/2006/relationships/hyperlink" Target="https://link.juejin.im/?target=https%3A%2F%2Fhexo.io%2Fzh-cn%2Fdocs%2Fcommands.html" TargetMode="External"/><Relationship Id="rId2263" Type="http://schemas.openxmlformats.org/officeDocument/2006/relationships/image" Target="media/image77.png"/><Relationship Id="rId3" Type="http://schemas.openxmlformats.org/officeDocument/2006/relationships/styles" Target="styles.xml"/><Relationship Id="rId235" Type="http://schemas.openxmlformats.org/officeDocument/2006/relationships/hyperlink" Target="https://github.com/ikatyang/emoji-cheat-sheet/blob/master/README.md" TargetMode="External"/><Relationship Id="rId442" Type="http://schemas.openxmlformats.org/officeDocument/2006/relationships/hyperlink" Target="https://github.com/ikatyang/emoji-cheat-sheet/blob/master/README.md" TargetMode="External"/><Relationship Id="rId887" Type="http://schemas.openxmlformats.org/officeDocument/2006/relationships/hyperlink" Target="https://github.com/ikatyang/emoji-cheat-sheet/blob/master/README.md" TargetMode="External"/><Relationship Id="rId1072" Type="http://schemas.openxmlformats.org/officeDocument/2006/relationships/hyperlink" Target="https://github.com/ikatyang/emoji-cheat-sheet/blob/master/README.md" TargetMode="External"/><Relationship Id="rId2123" Type="http://schemas.openxmlformats.org/officeDocument/2006/relationships/hyperlink" Target="https://www.21yunbox.com/" TargetMode="External"/><Relationship Id="rId2330" Type="http://schemas.openxmlformats.org/officeDocument/2006/relationships/hyperlink" Target="https://github.com/ppoffice/hexo-theme-icarus/edit/site/source/_posts/zh-CN/Share-Buttons.md" TargetMode="External"/><Relationship Id="rId302" Type="http://schemas.openxmlformats.org/officeDocument/2006/relationships/hyperlink" Target="https://github.com/ikatyang/emoji-cheat-sheet/blob/master/README.md" TargetMode="External"/><Relationship Id="rId747" Type="http://schemas.openxmlformats.org/officeDocument/2006/relationships/hyperlink" Target="https://github.com/ikatyang/emoji-cheat-sheet/blob/master/README.md" TargetMode="External"/><Relationship Id="rId954" Type="http://schemas.openxmlformats.org/officeDocument/2006/relationships/hyperlink" Target="https://github.com/ikatyang/emoji-cheat-sheet/blob/master/README.md" TargetMode="External"/><Relationship Id="rId1377" Type="http://schemas.openxmlformats.org/officeDocument/2006/relationships/hyperlink" Target="https://github.com/ikatyang/emoji-cheat-sheet/blob/master/README.md" TargetMode="External"/><Relationship Id="rId1584" Type="http://schemas.openxmlformats.org/officeDocument/2006/relationships/hyperlink" Target="https://github.com/ikatyang/emoji-cheat-sheet/blob/master/README.md" TargetMode="External"/><Relationship Id="rId1791" Type="http://schemas.openxmlformats.org/officeDocument/2006/relationships/hyperlink" Target="https://github.com/ikatyang/emoji-cheat-sheet/blob/master/README.md" TargetMode="External"/><Relationship Id="rId83" Type="http://schemas.openxmlformats.org/officeDocument/2006/relationships/hyperlink" Target="https://github.com/ikatyang/emoji-cheat-sheet/blob/master/README.md" TargetMode="External"/><Relationship Id="rId607" Type="http://schemas.openxmlformats.org/officeDocument/2006/relationships/hyperlink" Target="https://github.com/ikatyang/emoji-cheat-sheet/blob/master/README.md" TargetMode="External"/><Relationship Id="rId814" Type="http://schemas.openxmlformats.org/officeDocument/2006/relationships/hyperlink" Target="https://github.com/ikatyang/emoji-cheat-sheet/blob/master/README.md" TargetMode="External"/><Relationship Id="rId1237" Type="http://schemas.openxmlformats.org/officeDocument/2006/relationships/hyperlink" Target="https://github.com/ikatyang/emoji-cheat-sheet/blob/master/README.md" TargetMode="External"/><Relationship Id="rId1444" Type="http://schemas.openxmlformats.org/officeDocument/2006/relationships/hyperlink" Target="https://github.com/ikatyang/emoji-cheat-sheet/blob/master/README.md" TargetMode="External"/><Relationship Id="rId1651" Type="http://schemas.openxmlformats.org/officeDocument/2006/relationships/hyperlink" Target="https://github.com/ikatyang/emoji-cheat-sheet/blob/master/README.md" TargetMode="External"/><Relationship Id="rId1889" Type="http://schemas.openxmlformats.org/officeDocument/2006/relationships/hyperlink" Target="https://github.com/ikatyang/emoji-cheat-sheet/blob/master/README.md" TargetMode="External"/><Relationship Id="rId1304" Type="http://schemas.openxmlformats.org/officeDocument/2006/relationships/hyperlink" Target="https://github.com/ikatyang/emoji-cheat-sheet/blob/master/README.md" TargetMode="External"/><Relationship Id="rId1511" Type="http://schemas.openxmlformats.org/officeDocument/2006/relationships/hyperlink" Target="https://github.com/ikatyang/emoji-cheat-sheet/blob/master/README.md" TargetMode="External"/><Relationship Id="rId1749" Type="http://schemas.openxmlformats.org/officeDocument/2006/relationships/hyperlink" Target="https://github.com/ikatyang/emoji-cheat-sheet/blob/master/README.md" TargetMode="External"/><Relationship Id="rId1956" Type="http://schemas.openxmlformats.org/officeDocument/2006/relationships/hyperlink" Target="https://www.zhihu.com/people/jellywong" TargetMode="External"/><Relationship Id="rId1609" Type="http://schemas.openxmlformats.org/officeDocument/2006/relationships/hyperlink" Target="https://github.com/ikatyang/emoji-cheat-sheet/blob/master/README.md" TargetMode="External"/><Relationship Id="rId1816" Type="http://schemas.openxmlformats.org/officeDocument/2006/relationships/hyperlink" Target="https://github.com/ikatyang/emoji-cheat-sheet/blob/master/README.md" TargetMode="External"/><Relationship Id="rId10" Type="http://schemas.openxmlformats.org/officeDocument/2006/relationships/image" Target="media/image1.jpeg"/><Relationship Id="rId397" Type="http://schemas.openxmlformats.org/officeDocument/2006/relationships/hyperlink" Target="https://github.com/ikatyang/emoji-cheat-sheet/blob/master/README.md" TargetMode="External"/><Relationship Id="rId2078" Type="http://schemas.openxmlformats.org/officeDocument/2006/relationships/hyperlink" Target="http://en.support.wordpress.com/export/" TargetMode="External"/><Relationship Id="rId2285" Type="http://schemas.openxmlformats.org/officeDocument/2006/relationships/hyperlink" Target="http://fontawesome.io/" TargetMode="External"/><Relationship Id="rId257" Type="http://schemas.openxmlformats.org/officeDocument/2006/relationships/hyperlink" Target="https://github.com/ikatyang/emoji-cheat-sheet/blob/master/README.md" TargetMode="External"/><Relationship Id="rId464" Type="http://schemas.openxmlformats.org/officeDocument/2006/relationships/hyperlink" Target="https://github.com/ikatyang/emoji-cheat-sheet/blob/master/README.md" TargetMode="External"/><Relationship Id="rId1094" Type="http://schemas.openxmlformats.org/officeDocument/2006/relationships/hyperlink" Target="https://github.com/ikatyang/emoji-cheat-sheet/blob/master/README.md" TargetMode="External"/><Relationship Id="rId2145" Type="http://schemas.openxmlformats.org/officeDocument/2006/relationships/hyperlink" Target="http://momentjs.com/" TargetMode="External"/><Relationship Id="rId117" Type="http://schemas.openxmlformats.org/officeDocument/2006/relationships/hyperlink" Target="https://github.com/ikatyang/emoji-cheat-sheet/blob/master/README.md" TargetMode="External"/><Relationship Id="rId671" Type="http://schemas.openxmlformats.org/officeDocument/2006/relationships/hyperlink" Target="https://github.com/ikatyang/emoji-cheat-sheet/blob/master/README.md" TargetMode="External"/><Relationship Id="rId769" Type="http://schemas.openxmlformats.org/officeDocument/2006/relationships/hyperlink" Target="https://github.com/ikatyang/emoji-cheat-sheet/blob/master/README.md" TargetMode="External"/><Relationship Id="rId976" Type="http://schemas.openxmlformats.org/officeDocument/2006/relationships/hyperlink" Target="https://github.com/ikatyang/emoji-cheat-sheet/blob/master/README.md" TargetMode="External"/><Relationship Id="rId1399" Type="http://schemas.openxmlformats.org/officeDocument/2006/relationships/hyperlink" Target="https://github.com/ikatyang/emoji-cheat-sheet/blob/master/README.md" TargetMode="External"/><Relationship Id="rId2352" Type="http://schemas.openxmlformats.org/officeDocument/2006/relationships/hyperlink" Target="https://libgit2.github.com/" TargetMode="External"/><Relationship Id="rId324" Type="http://schemas.openxmlformats.org/officeDocument/2006/relationships/hyperlink" Target="https://github.com/ikatyang/emoji-cheat-sheet/blob/master/README.md" TargetMode="External"/><Relationship Id="rId531" Type="http://schemas.openxmlformats.org/officeDocument/2006/relationships/hyperlink" Target="https://github.com/ikatyang/emoji-cheat-sheet/blob/master/README.md" TargetMode="External"/><Relationship Id="rId629" Type="http://schemas.openxmlformats.org/officeDocument/2006/relationships/hyperlink" Target="https://github.com/ikatyang/emoji-cheat-sheet/blob/master/README.md" TargetMode="External"/><Relationship Id="rId1161" Type="http://schemas.openxmlformats.org/officeDocument/2006/relationships/hyperlink" Target="https://github.com/ikatyang/emoji-cheat-sheet/blob/master/README.md" TargetMode="External"/><Relationship Id="rId1259" Type="http://schemas.openxmlformats.org/officeDocument/2006/relationships/hyperlink" Target="https://github.com/ikatyang/emoji-cheat-sheet/blob/master/README.md" TargetMode="External"/><Relationship Id="rId1466" Type="http://schemas.openxmlformats.org/officeDocument/2006/relationships/hyperlink" Target="https://github.com/ikatyang/emoji-cheat-sheet/blob/master/README.md" TargetMode="External"/><Relationship Id="rId2005" Type="http://schemas.openxmlformats.org/officeDocument/2006/relationships/hyperlink" Target="http://www.pchou.info/ssgithubPage/2013-01-03-build-github-blog-page-01.html" TargetMode="External"/><Relationship Id="rId2212" Type="http://schemas.openxmlformats.org/officeDocument/2006/relationships/hyperlink" Target="http://theme-next.iissnan.com/theme-settings.html" TargetMode="External"/><Relationship Id="rId836" Type="http://schemas.openxmlformats.org/officeDocument/2006/relationships/hyperlink" Target="https://github.com/ikatyang/emoji-cheat-sheet/blob/master/README.md" TargetMode="External"/><Relationship Id="rId1021" Type="http://schemas.openxmlformats.org/officeDocument/2006/relationships/hyperlink" Target="https://github.com/ikatyang/emoji-cheat-sheet/blob/master/README.md" TargetMode="External"/><Relationship Id="rId1119" Type="http://schemas.openxmlformats.org/officeDocument/2006/relationships/hyperlink" Target="https://github.com/ikatyang/emoji-cheat-sheet/blob/master/README.md" TargetMode="External"/><Relationship Id="rId1673" Type="http://schemas.openxmlformats.org/officeDocument/2006/relationships/hyperlink" Target="https://github.com/ikatyang/emoji-cheat-sheet/blob/master/README.md" TargetMode="External"/><Relationship Id="rId1880" Type="http://schemas.openxmlformats.org/officeDocument/2006/relationships/hyperlink" Target="https://github.com/ikatyang/emoji-cheat-sheet/blob/master/README.md" TargetMode="External"/><Relationship Id="rId1978" Type="http://schemas.openxmlformats.org/officeDocument/2006/relationships/image" Target="media/image58.png"/><Relationship Id="rId903" Type="http://schemas.openxmlformats.org/officeDocument/2006/relationships/hyperlink" Target="https://github.com/ikatyang/emoji-cheat-sheet/blob/master/README.md" TargetMode="External"/><Relationship Id="rId1326" Type="http://schemas.openxmlformats.org/officeDocument/2006/relationships/hyperlink" Target="https://github.com/ikatyang/emoji-cheat-sheet/blob/master/README.md" TargetMode="External"/><Relationship Id="rId1533" Type="http://schemas.openxmlformats.org/officeDocument/2006/relationships/hyperlink" Target="https://github.com/ikatyang/emoji-cheat-sheet/blob/master/README.md" TargetMode="External"/><Relationship Id="rId1740" Type="http://schemas.openxmlformats.org/officeDocument/2006/relationships/hyperlink" Target="https://github.com/ikatyang/emoji-cheat-sheet/blob/master/README.md" TargetMode="External"/><Relationship Id="rId32" Type="http://schemas.openxmlformats.org/officeDocument/2006/relationships/hyperlink" Target="http://xn--README-hn3j520cbtliye.md" TargetMode="External"/><Relationship Id="rId1600" Type="http://schemas.openxmlformats.org/officeDocument/2006/relationships/hyperlink" Target="https://github.com/ikatyang/emoji-cheat-sheet/blob/master/README.md" TargetMode="External"/><Relationship Id="rId1838" Type="http://schemas.openxmlformats.org/officeDocument/2006/relationships/hyperlink" Target="https://github.com/ikatyang/emoji-cheat-sheet/blob/master/README.md" TargetMode="External"/><Relationship Id="rId181" Type="http://schemas.openxmlformats.org/officeDocument/2006/relationships/hyperlink" Target="https://github.com/ikatyang/emoji-cheat-sheet/blob/master/README.md" TargetMode="External"/><Relationship Id="rId1905" Type="http://schemas.openxmlformats.org/officeDocument/2006/relationships/hyperlink" Target="https://github.com/ikatyang/emoji-cheat-sheet/blob/master/README.md" TargetMode="External"/><Relationship Id="rId279" Type="http://schemas.openxmlformats.org/officeDocument/2006/relationships/hyperlink" Target="https://github.com/ikatyang/emoji-cheat-sheet/blob/master/README.md" TargetMode="External"/><Relationship Id="rId486" Type="http://schemas.openxmlformats.org/officeDocument/2006/relationships/hyperlink" Target="https://github.com/ikatyang/emoji-cheat-sheet/blob/master/README.md" TargetMode="External"/><Relationship Id="rId693" Type="http://schemas.openxmlformats.org/officeDocument/2006/relationships/hyperlink" Target="https://github.com/ikatyang/emoji-cheat-sheet/blob/master/README.md" TargetMode="External"/><Relationship Id="rId2167" Type="http://schemas.openxmlformats.org/officeDocument/2006/relationships/hyperlink" Target="https://github.com/hexojs/site" TargetMode="External"/><Relationship Id="rId2374" Type="http://schemas.openxmlformats.org/officeDocument/2006/relationships/hyperlink" Target="http://tom.preston-werner.com/" TargetMode="External"/><Relationship Id="rId139" Type="http://schemas.openxmlformats.org/officeDocument/2006/relationships/hyperlink" Target="https://github.com/ikatyang/emoji-cheat-sheet/blob/master/README.md" TargetMode="External"/><Relationship Id="rId346" Type="http://schemas.openxmlformats.org/officeDocument/2006/relationships/hyperlink" Target="https://github.com/ikatyang/emoji-cheat-sheet/blob/master/README.md" TargetMode="External"/><Relationship Id="rId553" Type="http://schemas.openxmlformats.org/officeDocument/2006/relationships/hyperlink" Target="https://github.com/ikatyang/emoji-cheat-sheet/blob/master/README.md" TargetMode="External"/><Relationship Id="rId760" Type="http://schemas.openxmlformats.org/officeDocument/2006/relationships/hyperlink" Target="https://github.com/ikatyang/emoji-cheat-sheet/blob/master/README.md" TargetMode="External"/><Relationship Id="rId998" Type="http://schemas.openxmlformats.org/officeDocument/2006/relationships/hyperlink" Target="https://github.com/ikatyang/emoji-cheat-sheet/blob/master/README.md" TargetMode="External"/><Relationship Id="rId1183" Type="http://schemas.openxmlformats.org/officeDocument/2006/relationships/hyperlink" Target="https://github.com/ikatyang/emoji-cheat-sheet/blob/master/README.md" TargetMode="External"/><Relationship Id="rId1390" Type="http://schemas.openxmlformats.org/officeDocument/2006/relationships/hyperlink" Target="https://github.com/ikatyang/emoji-cheat-sheet/blob/master/README.md" TargetMode="External"/><Relationship Id="rId2027" Type="http://schemas.openxmlformats.org/officeDocument/2006/relationships/hyperlink" Target="https://github.com/getpelican/pelican-themes/tree/master/gum" TargetMode="External"/><Relationship Id="rId2234" Type="http://schemas.openxmlformats.org/officeDocument/2006/relationships/hyperlink" Target="https://github.com/iissnan/hexo-theme-next/pull/1415" TargetMode="External"/><Relationship Id="rId206" Type="http://schemas.openxmlformats.org/officeDocument/2006/relationships/hyperlink" Target="https://github.com/ikatyang/emoji-cheat-sheet/blob/master/README.md" TargetMode="External"/><Relationship Id="rId413" Type="http://schemas.openxmlformats.org/officeDocument/2006/relationships/hyperlink" Target="https://github.com/ikatyang/emoji-cheat-sheet/blob/master/README.md" TargetMode="External"/><Relationship Id="rId858" Type="http://schemas.openxmlformats.org/officeDocument/2006/relationships/hyperlink" Target="https://github.com/ikatyang/emoji-cheat-sheet/blob/master/README.md" TargetMode="External"/><Relationship Id="rId1043" Type="http://schemas.openxmlformats.org/officeDocument/2006/relationships/hyperlink" Target="https://github.com/ikatyang/emoji-cheat-sheet/blob/master/README.md" TargetMode="External"/><Relationship Id="rId1488" Type="http://schemas.openxmlformats.org/officeDocument/2006/relationships/hyperlink" Target="https://github.com/ikatyang/emoji-cheat-sheet/blob/master/README.md" TargetMode="External"/><Relationship Id="rId1695" Type="http://schemas.openxmlformats.org/officeDocument/2006/relationships/hyperlink" Target="https://github.com/ikatyang/emoji-cheat-sheet/blob/master/README.md" TargetMode="External"/><Relationship Id="rId620" Type="http://schemas.openxmlformats.org/officeDocument/2006/relationships/hyperlink" Target="https://github.com/ikatyang/emoji-cheat-sheet/blob/master/README.md" TargetMode="External"/><Relationship Id="rId718" Type="http://schemas.openxmlformats.org/officeDocument/2006/relationships/hyperlink" Target="https://github.com/ikatyang/emoji-cheat-sheet/blob/master/README.md" TargetMode="External"/><Relationship Id="rId925" Type="http://schemas.openxmlformats.org/officeDocument/2006/relationships/hyperlink" Target="https://github.com/ikatyang/emoji-cheat-sheet/blob/master/README.md" TargetMode="External"/><Relationship Id="rId1250" Type="http://schemas.openxmlformats.org/officeDocument/2006/relationships/hyperlink" Target="https://github.com/ikatyang/emoji-cheat-sheet/blob/master/README.md" TargetMode="External"/><Relationship Id="rId1348" Type="http://schemas.openxmlformats.org/officeDocument/2006/relationships/hyperlink" Target="https://github.com/ikatyang/emoji-cheat-sheet/blob/master/README.md" TargetMode="External"/><Relationship Id="rId1555" Type="http://schemas.openxmlformats.org/officeDocument/2006/relationships/hyperlink" Target="https://github.com/ikatyang/emoji-cheat-sheet/blob/master/README.md" TargetMode="External"/><Relationship Id="rId1762" Type="http://schemas.openxmlformats.org/officeDocument/2006/relationships/hyperlink" Target="https://github.com/ikatyang/emoji-cheat-sheet/blob/master/README.md" TargetMode="External"/><Relationship Id="rId2301" Type="http://schemas.openxmlformats.org/officeDocument/2006/relationships/image" Target="media/image79.png"/><Relationship Id="rId1110" Type="http://schemas.openxmlformats.org/officeDocument/2006/relationships/hyperlink" Target="https://github.com/ikatyang/emoji-cheat-sheet/blob/master/README.md" TargetMode="External"/><Relationship Id="rId1208" Type="http://schemas.openxmlformats.org/officeDocument/2006/relationships/hyperlink" Target="https://github.com/ikatyang/emoji-cheat-sheet/blob/master/README.md" TargetMode="External"/><Relationship Id="rId1415" Type="http://schemas.openxmlformats.org/officeDocument/2006/relationships/hyperlink" Target="https://github.com/ikatyang/emoji-cheat-sheet/blob/master/README.md" TargetMode="External"/><Relationship Id="rId54" Type="http://schemas.openxmlformats.org/officeDocument/2006/relationships/hyperlink" Target="https://www.runoob.com/note/35938" TargetMode="External"/><Relationship Id="rId1622" Type="http://schemas.openxmlformats.org/officeDocument/2006/relationships/hyperlink" Target="https://github.com/ikatyang/emoji-cheat-sheet/blob/master/README.md" TargetMode="External"/><Relationship Id="rId1927" Type="http://schemas.openxmlformats.org/officeDocument/2006/relationships/image" Target="media/image51.png"/><Relationship Id="rId2091" Type="http://schemas.openxmlformats.org/officeDocument/2006/relationships/hyperlink" Target="https://github.com/hexojs/hexo-server" TargetMode="External"/><Relationship Id="rId2189" Type="http://schemas.openxmlformats.org/officeDocument/2006/relationships/hyperlink" Target="https://github.com/hexojs/site" TargetMode="External"/><Relationship Id="rId270" Type="http://schemas.openxmlformats.org/officeDocument/2006/relationships/hyperlink" Target="https://github.com/ikatyang/emoji-cheat-sheet/blob/master/README.md" TargetMode="External"/><Relationship Id="rId2396" Type="http://schemas.openxmlformats.org/officeDocument/2006/relationships/hyperlink" Target="http://sourcefoundry.org/cinder/" TargetMode="External"/><Relationship Id="rId130" Type="http://schemas.openxmlformats.org/officeDocument/2006/relationships/hyperlink" Target="https://github.com/ikatyang/emoji-cheat-sheet/blob/master/README.md" TargetMode="External"/><Relationship Id="rId368" Type="http://schemas.openxmlformats.org/officeDocument/2006/relationships/hyperlink" Target="https://github.com/ikatyang/emoji-cheat-sheet/blob/master/README.md" TargetMode="External"/><Relationship Id="rId575" Type="http://schemas.openxmlformats.org/officeDocument/2006/relationships/hyperlink" Target="https://github.com/ikatyang/emoji-cheat-sheet/blob/master/README.md" TargetMode="External"/><Relationship Id="rId782" Type="http://schemas.openxmlformats.org/officeDocument/2006/relationships/hyperlink" Target="https://github.com/ikatyang/emoji-cheat-sheet/blob/master/README.md" TargetMode="External"/><Relationship Id="rId2049" Type="http://schemas.openxmlformats.org/officeDocument/2006/relationships/hyperlink" Target="https://hexo.io/zh-cn/docs/configuration" TargetMode="External"/><Relationship Id="rId2256" Type="http://schemas.openxmlformats.org/officeDocument/2006/relationships/hyperlink" Target="https://github.com/iissnan/hexo-theme-next/pull/84" TargetMode="External"/><Relationship Id="rId228" Type="http://schemas.openxmlformats.org/officeDocument/2006/relationships/hyperlink" Target="https://github.com/ikatyang/emoji-cheat-sheet/blob/master/README.md" TargetMode="External"/><Relationship Id="rId435" Type="http://schemas.openxmlformats.org/officeDocument/2006/relationships/hyperlink" Target="https://github.com/ikatyang/emoji-cheat-sheet/blob/master/README.md" TargetMode="External"/><Relationship Id="rId642" Type="http://schemas.openxmlformats.org/officeDocument/2006/relationships/hyperlink" Target="https://github.com/ikatyang/emoji-cheat-sheet/blob/master/README.md" TargetMode="External"/><Relationship Id="rId1065" Type="http://schemas.openxmlformats.org/officeDocument/2006/relationships/hyperlink" Target="https://github.com/ikatyang/emoji-cheat-sheet/blob/master/README.md" TargetMode="External"/><Relationship Id="rId1272" Type="http://schemas.openxmlformats.org/officeDocument/2006/relationships/hyperlink" Target="https://github.com/ikatyang/emoji-cheat-sheet/blob/master/README.md" TargetMode="External"/><Relationship Id="rId2116" Type="http://schemas.openxmlformats.org/officeDocument/2006/relationships/hyperlink" Target="https://github.com/hexojs/hexo-deployer-rsync" TargetMode="External"/><Relationship Id="rId2323" Type="http://schemas.openxmlformats.org/officeDocument/2006/relationships/hyperlink" Target="https://www.alphalxy.com/2019/03/customize-icarus/" TargetMode="External"/><Relationship Id="rId502" Type="http://schemas.openxmlformats.org/officeDocument/2006/relationships/hyperlink" Target="https://github.com/ikatyang/emoji-cheat-sheet/blob/master/README.md" TargetMode="External"/><Relationship Id="rId947" Type="http://schemas.openxmlformats.org/officeDocument/2006/relationships/hyperlink" Target="https://github.com/ikatyang/emoji-cheat-sheet/blob/master/README.md" TargetMode="External"/><Relationship Id="rId1132" Type="http://schemas.openxmlformats.org/officeDocument/2006/relationships/hyperlink" Target="https://github.com/ikatyang/emoji-cheat-sheet/blob/master/README.md" TargetMode="External"/><Relationship Id="rId1577" Type="http://schemas.openxmlformats.org/officeDocument/2006/relationships/hyperlink" Target="https://github.com/ikatyang/emoji-cheat-sheet/blob/master/README.md" TargetMode="External"/><Relationship Id="rId1784" Type="http://schemas.openxmlformats.org/officeDocument/2006/relationships/hyperlink" Target="https://github.com/ikatyang/emoji-cheat-sheet/blob/master/README.md" TargetMode="External"/><Relationship Id="rId1991" Type="http://schemas.openxmlformats.org/officeDocument/2006/relationships/hyperlink" Target="http://docs.getpelican.com/en/3.5.0/publish.html" TargetMode="External"/><Relationship Id="rId76" Type="http://schemas.openxmlformats.org/officeDocument/2006/relationships/hyperlink" Target="javascript:;" TargetMode="External"/><Relationship Id="rId807" Type="http://schemas.openxmlformats.org/officeDocument/2006/relationships/hyperlink" Target="https://github.com/ikatyang/emoji-cheat-sheet/blob/master/README.md" TargetMode="External"/><Relationship Id="rId1437" Type="http://schemas.openxmlformats.org/officeDocument/2006/relationships/hyperlink" Target="https://github.com/ikatyang/emoji-cheat-sheet/blob/master/README.md" TargetMode="External"/><Relationship Id="rId1644" Type="http://schemas.openxmlformats.org/officeDocument/2006/relationships/hyperlink" Target="https://github.com/ikatyang/emoji-cheat-sheet/blob/master/README.md" TargetMode="External"/><Relationship Id="rId1851" Type="http://schemas.openxmlformats.org/officeDocument/2006/relationships/hyperlink" Target="https://github.com/ikatyang/emoji-cheat-sheet/blob/master/README.md" TargetMode="External"/><Relationship Id="rId1504" Type="http://schemas.openxmlformats.org/officeDocument/2006/relationships/hyperlink" Target="https://github.com/ikatyang/emoji-cheat-sheet/blob/master/README.md" TargetMode="External"/><Relationship Id="rId1711" Type="http://schemas.openxmlformats.org/officeDocument/2006/relationships/hyperlink" Target="https://github.com/ikatyang/emoji-cheat-sheet/blob/master/README.md" TargetMode="External"/><Relationship Id="rId1949" Type="http://schemas.openxmlformats.org/officeDocument/2006/relationships/hyperlink" Target="https://pypi.tuna.tsinghua.edu.cn/simple" TargetMode="External"/><Relationship Id="rId292" Type="http://schemas.openxmlformats.org/officeDocument/2006/relationships/hyperlink" Target="https://github.com/ikatyang/emoji-cheat-sheet/blob/master/README.md" TargetMode="External"/><Relationship Id="rId1809" Type="http://schemas.openxmlformats.org/officeDocument/2006/relationships/hyperlink" Target="https://github.com/ikatyang/emoji-cheat-sheet/blob/master/README.md" TargetMode="External"/><Relationship Id="rId597" Type="http://schemas.openxmlformats.org/officeDocument/2006/relationships/hyperlink" Target="https://github.com/ikatyang/emoji-cheat-sheet/blob/master/README.md" TargetMode="External"/><Relationship Id="rId2180" Type="http://schemas.openxmlformats.org/officeDocument/2006/relationships/hyperlink" Target="https://help.github.com/articles/set-up-git" TargetMode="External"/><Relationship Id="rId2278" Type="http://schemas.openxmlformats.org/officeDocument/2006/relationships/hyperlink" Target="http://jquery.com/" TargetMode="External"/><Relationship Id="rId152" Type="http://schemas.openxmlformats.org/officeDocument/2006/relationships/hyperlink" Target="https://github.com/ikatyang/emoji-cheat-sheet/blob/master/README.md" TargetMode="External"/><Relationship Id="rId457" Type="http://schemas.openxmlformats.org/officeDocument/2006/relationships/hyperlink" Target="https://github.com/ikatyang/emoji-cheat-sheet/blob/master/README.md" TargetMode="External"/><Relationship Id="rId1087" Type="http://schemas.openxmlformats.org/officeDocument/2006/relationships/hyperlink" Target="https://github.com/ikatyang/emoji-cheat-sheet/blob/master/README.md" TargetMode="External"/><Relationship Id="rId1294" Type="http://schemas.openxmlformats.org/officeDocument/2006/relationships/hyperlink" Target="https://github.com/ikatyang/emoji-cheat-sheet/blob/master/README.md" TargetMode="External"/><Relationship Id="rId2040" Type="http://schemas.openxmlformats.org/officeDocument/2006/relationships/hyperlink" Target="https://nodejs.org/en/download/" TargetMode="External"/><Relationship Id="rId2138" Type="http://schemas.openxmlformats.org/officeDocument/2006/relationships/hyperlink" Target="https://github.com/hexojs/site" TargetMode="External"/><Relationship Id="rId664" Type="http://schemas.openxmlformats.org/officeDocument/2006/relationships/hyperlink" Target="https://github.com/ikatyang/emoji-cheat-sheet/blob/master/README.md" TargetMode="External"/><Relationship Id="rId871" Type="http://schemas.openxmlformats.org/officeDocument/2006/relationships/hyperlink" Target="https://github.com/ikatyang/emoji-cheat-sheet/blob/master/README.md" TargetMode="External"/><Relationship Id="rId969" Type="http://schemas.openxmlformats.org/officeDocument/2006/relationships/hyperlink" Target="https://github.com/ikatyang/emoji-cheat-sheet/blob/master/README.md" TargetMode="External"/><Relationship Id="rId1599" Type="http://schemas.openxmlformats.org/officeDocument/2006/relationships/hyperlink" Target="https://github.com/ikatyang/emoji-cheat-sheet/blob/master/README.md" TargetMode="External"/><Relationship Id="rId2345" Type="http://schemas.openxmlformats.org/officeDocument/2006/relationships/hyperlink" Target="https://github.com/jekyll/jekyll/wiki/Sites" TargetMode="External"/><Relationship Id="rId317" Type="http://schemas.openxmlformats.org/officeDocument/2006/relationships/hyperlink" Target="https://github.com/ikatyang/emoji-cheat-sheet/blob/master/README.md" TargetMode="External"/><Relationship Id="rId524" Type="http://schemas.openxmlformats.org/officeDocument/2006/relationships/hyperlink" Target="https://github.com/ikatyang/emoji-cheat-sheet/blob/master/README.md" TargetMode="External"/><Relationship Id="rId731" Type="http://schemas.openxmlformats.org/officeDocument/2006/relationships/hyperlink" Target="https://github.com/ikatyang/emoji-cheat-sheet/blob/master/README.md" TargetMode="External"/><Relationship Id="rId1154" Type="http://schemas.openxmlformats.org/officeDocument/2006/relationships/hyperlink" Target="https://github.com/ikatyang/emoji-cheat-sheet/blob/master/README.md" TargetMode="External"/><Relationship Id="rId1361" Type="http://schemas.openxmlformats.org/officeDocument/2006/relationships/hyperlink" Target="https://github.com/ikatyang/emoji-cheat-sheet/blob/master/README.md" TargetMode="External"/><Relationship Id="rId1459" Type="http://schemas.openxmlformats.org/officeDocument/2006/relationships/hyperlink" Target="https://github.com/ikatyang/emoji-cheat-sheet/blob/master/README.md" TargetMode="External"/><Relationship Id="rId2205" Type="http://schemas.openxmlformats.org/officeDocument/2006/relationships/hyperlink" Target="https://hexo.io/zh-cn/docs/front-matter.html" TargetMode="External"/><Relationship Id="rId98" Type="http://schemas.openxmlformats.org/officeDocument/2006/relationships/hyperlink" Target="https://github.com/ikatyang/emoji-cheat-sheet/blob/master/README.md" TargetMode="External"/><Relationship Id="rId829" Type="http://schemas.openxmlformats.org/officeDocument/2006/relationships/hyperlink" Target="https://github.com/ikatyang/emoji-cheat-sheet/blob/master/README.md" TargetMode="External"/><Relationship Id="rId1014" Type="http://schemas.openxmlformats.org/officeDocument/2006/relationships/hyperlink" Target="https://github.com/ikatyang/emoji-cheat-sheet/blob/master/README.md" TargetMode="External"/><Relationship Id="rId1221" Type="http://schemas.openxmlformats.org/officeDocument/2006/relationships/hyperlink" Target="https://github.com/ikatyang/emoji-cheat-sheet/blob/master/README.md" TargetMode="External"/><Relationship Id="rId1666" Type="http://schemas.openxmlformats.org/officeDocument/2006/relationships/hyperlink" Target="https://github.com/ikatyang/emoji-cheat-sheet/blob/master/README.md" TargetMode="External"/><Relationship Id="rId1873" Type="http://schemas.openxmlformats.org/officeDocument/2006/relationships/hyperlink" Target="https://github.com/ikatyang/emoji-cheat-sheet/blob/master/README.md" TargetMode="External"/><Relationship Id="rId1319" Type="http://schemas.openxmlformats.org/officeDocument/2006/relationships/hyperlink" Target="https://github.com/ikatyang/emoji-cheat-sheet/blob/master/README.md" TargetMode="External"/><Relationship Id="rId1526" Type="http://schemas.openxmlformats.org/officeDocument/2006/relationships/hyperlink" Target="https://github.com/ikatyang/emoji-cheat-sheet/blob/master/README.md" TargetMode="External"/><Relationship Id="rId1733" Type="http://schemas.openxmlformats.org/officeDocument/2006/relationships/hyperlink" Target="https://github.com/ikatyang/emoji-cheat-sheet/blob/master/README.md" TargetMode="External"/><Relationship Id="rId1940" Type="http://schemas.openxmlformats.org/officeDocument/2006/relationships/hyperlink" Target="https://beinggeekbook.readthedocs.org/en/latest/rst.html" TargetMode="External"/><Relationship Id="rId25" Type="http://schemas.openxmlformats.org/officeDocument/2006/relationships/image" Target="media/image9.jpeg"/><Relationship Id="rId1800" Type="http://schemas.openxmlformats.org/officeDocument/2006/relationships/hyperlink" Target="https://github.com/ikatyang/emoji-cheat-sheet/blob/master/README.md" TargetMode="External"/><Relationship Id="rId174" Type="http://schemas.openxmlformats.org/officeDocument/2006/relationships/hyperlink" Target="https://github.com/ikatyang/emoji-cheat-sheet/blob/master/README.md" TargetMode="External"/><Relationship Id="rId381" Type="http://schemas.openxmlformats.org/officeDocument/2006/relationships/hyperlink" Target="https://github.com/ikatyang/emoji-cheat-sheet/blob/master/README.md" TargetMode="External"/><Relationship Id="rId2062" Type="http://schemas.openxmlformats.org/officeDocument/2006/relationships/hyperlink" Target="https://developer.mozilla.org/en-US/docs/Web/HTML/Element/table" TargetMode="External"/><Relationship Id="rId241" Type="http://schemas.openxmlformats.org/officeDocument/2006/relationships/hyperlink" Target="https://github.com/ikatyang/emoji-cheat-sheet/blob/master/README.md" TargetMode="External"/><Relationship Id="rId479" Type="http://schemas.openxmlformats.org/officeDocument/2006/relationships/hyperlink" Target="https://github.com/ikatyang/emoji-cheat-sheet/blob/master/README.md" TargetMode="External"/><Relationship Id="rId686" Type="http://schemas.openxmlformats.org/officeDocument/2006/relationships/hyperlink" Target="https://github.com/ikatyang/emoji-cheat-sheet/blob/master/README.md" TargetMode="External"/><Relationship Id="rId893" Type="http://schemas.openxmlformats.org/officeDocument/2006/relationships/hyperlink" Target="https://github.com/ikatyang/emoji-cheat-sheet/blob/master/README.md" TargetMode="External"/><Relationship Id="rId2367" Type="http://schemas.openxmlformats.org/officeDocument/2006/relationships/hyperlink" Target="http://travisswicegood.com/" TargetMode="External"/><Relationship Id="rId339" Type="http://schemas.openxmlformats.org/officeDocument/2006/relationships/hyperlink" Target="https://github.com/ikatyang/emoji-cheat-sheet/blob/master/README.md" TargetMode="External"/><Relationship Id="rId546" Type="http://schemas.openxmlformats.org/officeDocument/2006/relationships/hyperlink" Target="https://github.com/ikatyang/emoji-cheat-sheet/blob/master/README.md" TargetMode="External"/><Relationship Id="rId753" Type="http://schemas.openxmlformats.org/officeDocument/2006/relationships/hyperlink" Target="https://github.com/ikatyang/emoji-cheat-sheet/blob/master/README.md" TargetMode="External"/><Relationship Id="rId1176" Type="http://schemas.openxmlformats.org/officeDocument/2006/relationships/hyperlink" Target="https://github.com/ikatyang/emoji-cheat-sheet/blob/master/README.md" TargetMode="External"/><Relationship Id="rId1383" Type="http://schemas.openxmlformats.org/officeDocument/2006/relationships/hyperlink" Target="https://github.com/ikatyang/emoji-cheat-sheet/blob/master/README.md" TargetMode="External"/><Relationship Id="rId2227" Type="http://schemas.openxmlformats.org/officeDocument/2006/relationships/hyperlink" Target="http://theme-next.iissnan.com/third-party-services.html" TargetMode="External"/><Relationship Id="rId101" Type="http://schemas.openxmlformats.org/officeDocument/2006/relationships/hyperlink" Target="https://github.com/ikatyang/emoji-cheat-sheet/blob/master/README.md" TargetMode="External"/><Relationship Id="rId406" Type="http://schemas.openxmlformats.org/officeDocument/2006/relationships/hyperlink" Target="https://github.com/ikatyang/emoji-cheat-sheet/blob/master/README.md" TargetMode="External"/><Relationship Id="rId960" Type="http://schemas.openxmlformats.org/officeDocument/2006/relationships/hyperlink" Target="https://github.com/ikatyang/emoji-cheat-sheet/blob/master/README.md" TargetMode="External"/><Relationship Id="rId1036" Type="http://schemas.openxmlformats.org/officeDocument/2006/relationships/hyperlink" Target="https://github.com/ikatyang/emoji-cheat-sheet/blob/master/README.md" TargetMode="External"/><Relationship Id="rId1243" Type="http://schemas.openxmlformats.org/officeDocument/2006/relationships/hyperlink" Target="https://github.com/ikatyang/emoji-cheat-sheet/blob/master/README.md" TargetMode="External"/><Relationship Id="rId1590" Type="http://schemas.openxmlformats.org/officeDocument/2006/relationships/hyperlink" Target="https://github.com/ikatyang/emoji-cheat-sheet/blob/master/README.md" TargetMode="External"/><Relationship Id="rId1688" Type="http://schemas.openxmlformats.org/officeDocument/2006/relationships/hyperlink" Target="https://github.com/ikatyang/emoji-cheat-sheet/blob/master/README.md" TargetMode="External"/><Relationship Id="rId1895" Type="http://schemas.openxmlformats.org/officeDocument/2006/relationships/image" Target="media/image35.png"/><Relationship Id="rId613" Type="http://schemas.openxmlformats.org/officeDocument/2006/relationships/hyperlink" Target="https://github.com/ikatyang/emoji-cheat-sheet/blob/master/README.md" TargetMode="External"/><Relationship Id="rId820" Type="http://schemas.openxmlformats.org/officeDocument/2006/relationships/hyperlink" Target="https://github.com/ikatyang/emoji-cheat-sheet/blob/master/README.md" TargetMode="External"/><Relationship Id="rId918" Type="http://schemas.openxmlformats.org/officeDocument/2006/relationships/hyperlink" Target="https://github.com/ikatyang/emoji-cheat-sheet/blob/master/README.md" TargetMode="External"/><Relationship Id="rId1450" Type="http://schemas.openxmlformats.org/officeDocument/2006/relationships/hyperlink" Target="https://github.com/ikatyang/emoji-cheat-sheet/blob/master/README.md" TargetMode="External"/><Relationship Id="rId1548" Type="http://schemas.openxmlformats.org/officeDocument/2006/relationships/hyperlink" Target="https://github.com/ikatyang/emoji-cheat-sheet/blob/master/README.md" TargetMode="External"/><Relationship Id="rId1755" Type="http://schemas.openxmlformats.org/officeDocument/2006/relationships/hyperlink" Target="https://github.com/ikatyang/emoji-cheat-sheet/blob/master/README.md" TargetMode="External"/><Relationship Id="rId1103" Type="http://schemas.openxmlformats.org/officeDocument/2006/relationships/hyperlink" Target="https://github.com/ikatyang/emoji-cheat-sheet/blob/master/README.md" TargetMode="External"/><Relationship Id="rId1310" Type="http://schemas.openxmlformats.org/officeDocument/2006/relationships/hyperlink" Target="https://github.com/ikatyang/emoji-cheat-sheet/blob/master/README.md" TargetMode="External"/><Relationship Id="rId1408" Type="http://schemas.openxmlformats.org/officeDocument/2006/relationships/hyperlink" Target="https://github.com/ikatyang/emoji-cheat-sheet/blob/master/README.md" TargetMode="External"/><Relationship Id="rId1962" Type="http://schemas.openxmlformats.org/officeDocument/2006/relationships/hyperlink" Target="emoji.md" TargetMode="External"/><Relationship Id="rId47" Type="http://schemas.openxmlformats.org/officeDocument/2006/relationships/image" Target="media/image22.png"/><Relationship Id="rId1615" Type="http://schemas.openxmlformats.org/officeDocument/2006/relationships/hyperlink" Target="https://github.com/ikatyang/emoji-cheat-sheet/blob/master/README.md" TargetMode="External"/><Relationship Id="rId1822" Type="http://schemas.openxmlformats.org/officeDocument/2006/relationships/hyperlink" Target="https://github.com/ikatyang/emoji-cheat-sheet/blob/master/README.md" TargetMode="External"/><Relationship Id="rId196" Type="http://schemas.openxmlformats.org/officeDocument/2006/relationships/hyperlink" Target="https://github.com/ikatyang/emoji-cheat-sheet/blob/master/README.md" TargetMode="External"/><Relationship Id="rId2084" Type="http://schemas.openxmlformats.org/officeDocument/2006/relationships/hyperlink" Target="https://developer.mozilla.org/en-US/docs/Web/HTML/Element/table" TargetMode="External"/><Relationship Id="rId2291" Type="http://schemas.openxmlformats.org/officeDocument/2006/relationships/hyperlink" Target="https://valine.js.org/quickstart.html" TargetMode="External"/><Relationship Id="rId263" Type="http://schemas.openxmlformats.org/officeDocument/2006/relationships/hyperlink" Target="https://github.com/ikatyang/emoji-cheat-sheet/blob/master/README.md" TargetMode="External"/><Relationship Id="rId470" Type="http://schemas.openxmlformats.org/officeDocument/2006/relationships/hyperlink" Target="https://github.com/ikatyang/emoji-cheat-sheet/blob/master/README.md" TargetMode="External"/><Relationship Id="rId2151" Type="http://schemas.openxmlformats.org/officeDocument/2006/relationships/hyperlink" Target="http://momentjs.com/" TargetMode="External"/><Relationship Id="rId2389" Type="http://schemas.openxmlformats.org/officeDocument/2006/relationships/hyperlink" Target="https://github.com/jekyll/jekyll/wiki/Sites" TargetMode="External"/><Relationship Id="rId123" Type="http://schemas.openxmlformats.org/officeDocument/2006/relationships/hyperlink" Target="https://github.com/ikatyang/emoji-cheat-sheet/blob/master/README.md" TargetMode="External"/><Relationship Id="rId330" Type="http://schemas.openxmlformats.org/officeDocument/2006/relationships/hyperlink" Target="https://github.com/ikatyang/emoji-cheat-sheet/blob/master/README.md" TargetMode="External"/><Relationship Id="rId568" Type="http://schemas.openxmlformats.org/officeDocument/2006/relationships/hyperlink" Target="https://github.com/ikatyang/emoji-cheat-sheet/blob/master/README.md" TargetMode="External"/><Relationship Id="rId775" Type="http://schemas.openxmlformats.org/officeDocument/2006/relationships/hyperlink" Target="https://github.com/ikatyang/emoji-cheat-sheet/blob/master/README.md" TargetMode="External"/><Relationship Id="rId982" Type="http://schemas.openxmlformats.org/officeDocument/2006/relationships/hyperlink" Target="https://github.com/ikatyang/emoji-cheat-sheet/blob/master/README.md" TargetMode="External"/><Relationship Id="rId1198" Type="http://schemas.openxmlformats.org/officeDocument/2006/relationships/hyperlink" Target="https://github.com/ikatyang/emoji-cheat-sheet/blob/master/README.md" TargetMode="External"/><Relationship Id="rId2011" Type="http://schemas.openxmlformats.org/officeDocument/2006/relationships/hyperlink" Target="http://pages.github.com/" TargetMode="External"/><Relationship Id="rId2249" Type="http://schemas.openxmlformats.org/officeDocument/2006/relationships/hyperlink" Target="https://notes.wanghao.work/2015-10-21-%E4%B8%BANexT%E4%B8%BB%E9%A2%98%E6%B7%BB%E5%8A%A0%E6%96%87%E7%AB%A0%E9%98%85%E8%AF%BB%E9%87%8F%E7%BB%9F%E8%AE%A1%E5%8A%9F%E8%83%BD.html" TargetMode="External"/><Relationship Id="rId428" Type="http://schemas.openxmlformats.org/officeDocument/2006/relationships/hyperlink" Target="https://github.com/ikatyang/emoji-cheat-sheet/blob/master/README.md" TargetMode="External"/><Relationship Id="rId635" Type="http://schemas.openxmlformats.org/officeDocument/2006/relationships/hyperlink" Target="https://github.com/ikatyang/emoji-cheat-sheet/blob/master/README.md" TargetMode="External"/><Relationship Id="rId842" Type="http://schemas.openxmlformats.org/officeDocument/2006/relationships/hyperlink" Target="https://github.com/ikatyang/emoji-cheat-sheet/blob/master/README.md" TargetMode="External"/><Relationship Id="rId1058" Type="http://schemas.openxmlformats.org/officeDocument/2006/relationships/hyperlink" Target="https://github.com/ikatyang/emoji-cheat-sheet/blob/master/README.md" TargetMode="External"/><Relationship Id="rId1265" Type="http://schemas.openxmlformats.org/officeDocument/2006/relationships/hyperlink" Target="https://github.com/ikatyang/emoji-cheat-sheet/blob/master/README.md" TargetMode="External"/><Relationship Id="rId1472" Type="http://schemas.openxmlformats.org/officeDocument/2006/relationships/hyperlink" Target="https://github.com/ikatyang/emoji-cheat-sheet/blob/master/README.md" TargetMode="External"/><Relationship Id="rId2109" Type="http://schemas.openxmlformats.org/officeDocument/2006/relationships/hyperlink" Target="https://github.com/hexojs/hexo-deployer-git" TargetMode="External"/><Relationship Id="rId2316" Type="http://schemas.openxmlformats.org/officeDocument/2006/relationships/hyperlink" Target="https://valine.js.org/quickstart.html" TargetMode="External"/><Relationship Id="rId702" Type="http://schemas.openxmlformats.org/officeDocument/2006/relationships/hyperlink" Target="https://github.com/ikatyang/emoji-cheat-sheet/blob/master/README.md" TargetMode="External"/><Relationship Id="rId1125" Type="http://schemas.openxmlformats.org/officeDocument/2006/relationships/hyperlink" Target="https://github.com/ikatyang/emoji-cheat-sheet/blob/master/README.md" TargetMode="External"/><Relationship Id="rId1332" Type="http://schemas.openxmlformats.org/officeDocument/2006/relationships/hyperlink" Target="https://github.com/ikatyang/emoji-cheat-sheet/blob/master/README.md" TargetMode="External"/><Relationship Id="rId1777" Type="http://schemas.openxmlformats.org/officeDocument/2006/relationships/hyperlink" Target="https://github.com/ikatyang/emoji-cheat-sheet/blob/master/README.md" TargetMode="External"/><Relationship Id="rId1984" Type="http://schemas.openxmlformats.org/officeDocument/2006/relationships/hyperlink" Target="http://stackoverflow.com/a/11405769/6364" TargetMode="External"/><Relationship Id="rId69" Type="http://schemas.openxmlformats.org/officeDocument/2006/relationships/image" Target="media/image30.jpeg"/><Relationship Id="rId1637" Type="http://schemas.openxmlformats.org/officeDocument/2006/relationships/hyperlink" Target="https://github.com/ikatyang/emoji-cheat-sheet/blob/master/README.md" TargetMode="External"/><Relationship Id="rId1844" Type="http://schemas.openxmlformats.org/officeDocument/2006/relationships/hyperlink" Target="https://github.com/ikatyang/emoji-cheat-sheet/blob/master/README.md" TargetMode="External"/><Relationship Id="rId1704" Type="http://schemas.openxmlformats.org/officeDocument/2006/relationships/hyperlink" Target="https://github.com/ikatyang/emoji-cheat-sheet/blob/master/README.md" TargetMode="External"/><Relationship Id="rId285" Type="http://schemas.openxmlformats.org/officeDocument/2006/relationships/hyperlink" Target="https://github.com/ikatyang/emoji-cheat-sheet/blob/master/README.md" TargetMode="External"/><Relationship Id="rId1911" Type="http://schemas.openxmlformats.org/officeDocument/2006/relationships/image" Target="media/image43.png"/><Relationship Id="rId492" Type="http://schemas.openxmlformats.org/officeDocument/2006/relationships/hyperlink" Target="https://github.com/ikatyang/emoji-cheat-sheet/blob/master/README.md" TargetMode="External"/><Relationship Id="rId797" Type="http://schemas.openxmlformats.org/officeDocument/2006/relationships/hyperlink" Target="https://github.com/ikatyang/emoji-cheat-sheet/blob/master/README.md" TargetMode="External"/><Relationship Id="rId2173" Type="http://schemas.openxmlformats.org/officeDocument/2006/relationships/image" Target="media/image66.png"/><Relationship Id="rId2380" Type="http://schemas.openxmlformats.org/officeDocument/2006/relationships/hyperlink" Target="https://lazywei.github.io/" TargetMode="External"/><Relationship Id="rId145" Type="http://schemas.openxmlformats.org/officeDocument/2006/relationships/hyperlink" Target="https://github.com/ikatyang/emoji-cheat-sheet/blob/master/README.md" TargetMode="External"/><Relationship Id="rId352" Type="http://schemas.openxmlformats.org/officeDocument/2006/relationships/hyperlink" Target="https://github.com/ikatyang/emoji-cheat-sheet/blob/master/README.md" TargetMode="External"/><Relationship Id="rId1287" Type="http://schemas.openxmlformats.org/officeDocument/2006/relationships/hyperlink" Target="https://github.com/ikatyang/emoji-cheat-sheet/blob/master/README.md" TargetMode="External"/><Relationship Id="rId2033" Type="http://schemas.openxmlformats.org/officeDocument/2006/relationships/hyperlink" Target="http://nodejs.org/" TargetMode="External"/><Relationship Id="rId2240" Type="http://schemas.openxmlformats.org/officeDocument/2006/relationships/hyperlink" Target="http://ta.qq.com/" TargetMode="External"/><Relationship Id="rId212" Type="http://schemas.openxmlformats.org/officeDocument/2006/relationships/hyperlink" Target="https://github.com/ikatyang/emoji-cheat-sheet/blob/master/README.md" TargetMode="External"/><Relationship Id="rId657" Type="http://schemas.openxmlformats.org/officeDocument/2006/relationships/hyperlink" Target="https://github.com/ikatyang/emoji-cheat-sheet/blob/master/README.md" TargetMode="External"/><Relationship Id="rId864" Type="http://schemas.openxmlformats.org/officeDocument/2006/relationships/hyperlink" Target="https://github.com/ikatyang/emoji-cheat-sheet/blob/master/README.md" TargetMode="External"/><Relationship Id="rId1494" Type="http://schemas.openxmlformats.org/officeDocument/2006/relationships/hyperlink" Target="https://github.com/ikatyang/emoji-cheat-sheet/blob/master/README.md" TargetMode="External"/><Relationship Id="rId1799" Type="http://schemas.openxmlformats.org/officeDocument/2006/relationships/hyperlink" Target="https://github.com/ikatyang/emoji-cheat-sheet/blob/master/README.md" TargetMode="External"/><Relationship Id="rId2100" Type="http://schemas.openxmlformats.org/officeDocument/2006/relationships/hyperlink" Target="https://help.github.com/categories/github-pages-basics/" TargetMode="External"/><Relationship Id="rId2338" Type="http://schemas.openxmlformats.org/officeDocument/2006/relationships/image" Target="media/image84.png"/><Relationship Id="rId517" Type="http://schemas.openxmlformats.org/officeDocument/2006/relationships/hyperlink" Target="https://github.com/ikatyang/emoji-cheat-sheet/blob/master/README.md" TargetMode="External"/><Relationship Id="rId724" Type="http://schemas.openxmlformats.org/officeDocument/2006/relationships/hyperlink" Target="https://github.com/ikatyang/emoji-cheat-sheet/blob/master/README.md" TargetMode="External"/><Relationship Id="rId931" Type="http://schemas.openxmlformats.org/officeDocument/2006/relationships/hyperlink" Target="https://github.com/ikatyang/emoji-cheat-sheet/blob/master/README.md" TargetMode="External"/><Relationship Id="rId1147" Type="http://schemas.openxmlformats.org/officeDocument/2006/relationships/hyperlink" Target="https://github.com/ikatyang/emoji-cheat-sheet/blob/master/README.md" TargetMode="External"/><Relationship Id="rId1354" Type="http://schemas.openxmlformats.org/officeDocument/2006/relationships/hyperlink" Target="https://github.com/ikatyang/emoji-cheat-sheet/blob/master/README.md" TargetMode="External"/><Relationship Id="rId1561" Type="http://schemas.openxmlformats.org/officeDocument/2006/relationships/hyperlink" Target="https://github.com/ikatyang/emoji-cheat-sheet/blob/master/README.md" TargetMode="External"/><Relationship Id="rId60" Type="http://schemas.openxmlformats.org/officeDocument/2006/relationships/hyperlink" Target="https://www.runoob.com/git/git-commit-history.html" TargetMode="External"/><Relationship Id="rId1007" Type="http://schemas.openxmlformats.org/officeDocument/2006/relationships/hyperlink" Target="https://github.com/ikatyang/emoji-cheat-sheet/blob/master/README.md" TargetMode="External"/><Relationship Id="rId1214" Type="http://schemas.openxmlformats.org/officeDocument/2006/relationships/hyperlink" Target="https://github.com/ikatyang/emoji-cheat-sheet/blob/master/README.md" TargetMode="External"/><Relationship Id="rId1421" Type="http://schemas.openxmlformats.org/officeDocument/2006/relationships/hyperlink" Target="https://github.com/ikatyang/emoji-cheat-sheet/blob/master/README.md" TargetMode="External"/><Relationship Id="rId1659" Type="http://schemas.openxmlformats.org/officeDocument/2006/relationships/hyperlink" Target="https://github.com/ikatyang/emoji-cheat-sheet/blob/master/README.md" TargetMode="External"/><Relationship Id="rId1866" Type="http://schemas.openxmlformats.org/officeDocument/2006/relationships/hyperlink" Target="https://github.com/ikatyang/emoji-cheat-sheet/blob/master/README.md" TargetMode="External"/><Relationship Id="rId1519" Type="http://schemas.openxmlformats.org/officeDocument/2006/relationships/hyperlink" Target="https://github.com/ikatyang/emoji-cheat-sheet/blob/master/README.md" TargetMode="External"/><Relationship Id="rId1726" Type="http://schemas.openxmlformats.org/officeDocument/2006/relationships/hyperlink" Target="https://github.com/ikatyang/emoji-cheat-sheet/blob/master/README.md" TargetMode="External"/><Relationship Id="rId1933" Type="http://schemas.openxmlformats.org/officeDocument/2006/relationships/hyperlink" Target="https://github.com/" TargetMode="External"/><Relationship Id="rId18" Type="http://schemas.openxmlformats.org/officeDocument/2006/relationships/image" Target="media/image3.jpeg"/><Relationship Id="rId2195" Type="http://schemas.openxmlformats.org/officeDocument/2006/relationships/hyperlink" Target="https://github.com/rozbo/hexo-abbrlink" TargetMode="External"/><Relationship Id="rId167" Type="http://schemas.openxmlformats.org/officeDocument/2006/relationships/hyperlink" Target="https://github.com/ikatyang/emoji-cheat-sheet/blob/master/README.md" TargetMode="External"/><Relationship Id="rId374" Type="http://schemas.openxmlformats.org/officeDocument/2006/relationships/hyperlink" Target="https://github.com/ikatyang/emoji-cheat-sheet/blob/master/README.md" TargetMode="External"/><Relationship Id="rId581" Type="http://schemas.openxmlformats.org/officeDocument/2006/relationships/hyperlink" Target="https://github.com/ikatyang/emoji-cheat-sheet/blob/master/README.md" TargetMode="External"/><Relationship Id="rId2055" Type="http://schemas.openxmlformats.org/officeDocument/2006/relationships/hyperlink" Target="https://link.juejin.im/?target=http%3A%2F%2Flocalhost%3A4000" TargetMode="External"/><Relationship Id="rId2262" Type="http://schemas.openxmlformats.org/officeDocument/2006/relationships/hyperlink" Target="https://swiftype.com/users/sign_up" TargetMode="External"/><Relationship Id="rId234" Type="http://schemas.openxmlformats.org/officeDocument/2006/relationships/hyperlink" Target="https://github.com/ikatyang/emoji-cheat-sheet/blob/master/README.md" TargetMode="External"/><Relationship Id="rId679" Type="http://schemas.openxmlformats.org/officeDocument/2006/relationships/hyperlink" Target="https://github.com/ikatyang/emoji-cheat-sheet/blob/master/README.md" TargetMode="External"/><Relationship Id="rId886" Type="http://schemas.openxmlformats.org/officeDocument/2006/relationships/hyperlink" Target="https://github.com/ikatyang/emoji-cheat-sheet/blob/master/README.md" TargetMode="External"/><Relationship Id="rId2" Type="http://schemas.openxmlformats.org/officeDocument/2006/relationships/numbering" Target="numbering.xml"/><Relationship Id="rId441" Type="http://schemas.openxmlformats.org/officeDocument/2006/relationships/hyperlink" Target="https://github.com/ikatyang/emoji-cheat-sheet/blob/master/README.md" TargetMode="External"/><Relationship Id="rId539" Type="http://schemas.openxmlformats.org/officeDocument/2006/relationships/hyperlink" Target="https://github.com/ikatyang/emoji-cheat-sheet/blob/master/README.md" TargetMode="External"/><Relationship Id="rId746" Type="http://schemas.openxmlformats.org/officeDocument/2006/relationships/hyperlink" Target="https://github.com/ikatyang/emoji-cheat-sheet/blob/master/README.md" TargetMode="External"/><Relationship Id="rId1071" Type="http://schemas.openxmlformats.org/officeDocument/2006/relationships/hyperlink" Target="https://github.com/ikatyang/emoji-cheat-sheet/blob/master/README.md" TargetMode="External"/><Relationship Id="rId1169" Type="http://schemas.openxmlformats.org/officeDocument/2006/relationships/hyperlink" Target="https://github.com/ikatyang/emoji-cheat-sheet/blob/master/README.md" TargetMode="External"/><Relationship Id="rId1376" Type="http://schemas.openxmlformats.org/officeDocument/2006/relationships/hyperlink" Target="https://github.com/ikatyang/emoji-cheat-sheet/blob/master/README.md" TargetMode="External"/><Relationship Id="rId1583" Type="http://schemas.openxmlformats.org/officeDocument/2006/relationships/hyperlink" Target="https://github.com/ikatyang/emoji-cheat-sheet/blob/master/README.md" TargetMode="External"/><Relationship Id="rId2122" Type="http://schemas.openxmlformats.org/officeDocument/2006/relationships/hyperlink" Target="https://zeit.co/new/hexo" TargetMode="External"/><Relationship Id="rId301" Type="http://schemas.openxmlformats.org/officeDocument/2006/relationships/hyperlink" Target="https://github.com/ikatyang/emoji-cheat-sheet/blob/master/README.md" TargetMode="External"/><Relationship Id="rId953" Type="http://schemas.openxmlformats.org/officeDocument/2006/relationships/hyperlink" Target="https://github.com/ikatyang/emoji-cheat-sheet/blob/master/README.md" TargetMode="External"/><Relationship Id="rId1029" Type="http://schemas.openxmlformats.org/officeDocument/2006/relationships/hyperlink" Target="https://github.com/ikatyang/emoji-cheat-sheet/blob/master/README.md" TargetMode="External"/><Relationship Id="rId1236" Type="http://schemas.openxmlformats.org/officeDocument/2006/relationships/hyperlink" Target="https://github.com/ikatyang/emoji-cheat-sheet/blob/master/README.md" TargetMode="External"/><Relationship Id="rId1790" Type="http://schemas.openxmlformats.org/officeDocument/2006/relationships/hyperlink" Target="https://github.com/ikatyang/emoji-cheat-sheet/blob/master/README.md" TargetMode="External"/><Relationship Id="rId1888" Type="http://schemas.openxmlformats.org/officeDocument/2006/relationships/hyperlink" Target="https://github.com/ikatyang/emoji-cheat-sheet/blob/master/README.md" TargetMode="External"/><Relationship Id="rId82" Type="http://schemas.openxmlformats.org/officeDocument/2006/relationships/hyperlink" Target="https://github.com/ikatyang/emoji-cheat-sheet/blob/master/README.md" TargetMode="External"/><Relationship Id="rId606" Type="http://schemas.openxmlformats.org/officeDocument/2006/relationships/hyperlink" Target="https://github.com/ikatyang/emoji-cheat-sheet/blob/master/README.md" TargetMode="External"/><Relationship Id="rId813" Type="http://schemas.openxmlformats.org/officeDocument/2006/relationships/hyperlink" Target="https://github.com/ikatyang/emoji-cheat-sheet/blob/master/README.md" TargetMode="External"/><Relationship Id="rId1443" Type="http://schemas.openxmlformats.org/officeDocument/2006/relationships/hyperlink" Target="https://github.com/ikatyang/emoji-cheat-sheet/blob/master/README.md" TargetMode="External"/><Relationship Id="rId1650" Type="http://schemas.openxmlformats.org/officeDocument/2006/relationships/hyperlink" Target="https://github.com/ikatyang/emoji-cheat-sheet/blob/master/README.md" TargetMode="External"/><Relationship Id="rId1748" Type="http://schemas.openxmlformats.org/officeDocument/2006/relationships/hyperlink" Target="https://github.com/ikatyang/emoji-cheat-sheet/blob/master/README.md" TargetMode="External"/><Relationship Id="rId1303" Type="http://schemas.openxmlformats.org/officeDocument/2006/relationships/hyperlink" Target="https://github.com/ikatyang/emoji-cheat-sheet/blob/master/README.md" TargetMode="External"/><Relationship Id="rId1510" Type="http://schemas.openxmlformats.org/officeDocument/2006/relationships/hyperlink" Target="https://github.com/ikatyang/emoji-cheat-sheet/blob/master/README.md" TargetMode="External"/><Relationship Id="rId1955" Type="http://schemas.openxmlformats.org/officeDocument/2006/relationships/hyperlink" Target="/Book" TargetMode="External"/><Relationship Id="rId1608" Type="http://schemas.openxmlformats.org/officeDocument/2006/relationships/hyperlink" Target="https://github.com/ikatyang/emoji-cheat-sheet/blob/master/README.md" TargetMode="External"/><Relationship Id="rId1815" Type="http://schemas.openxmlformats.org/officeDocument/2006/relationships/hyperlink" Target="https://github.com/ikatyang/emoji-cheat-sheet/blob/master/README.md" TargetMode="External"/><Relationship Id="rId189" Type="http://schemas.openxmlformats.org/officeDocument/2006/relationships/hyperlink" Target="https://github.com/ikatyang/emoji-cheat-sheet/blob/master/README.md" TargetMode="External"/><Relationship Id="rId396" Type="http://schemas.openxmlformats.org/officeDocument/2006/relationships/hyperlink" Target="https://github.com/ikatyang/emoji-cheat-sheet/blob/master/README.md" TargetMode="External"/><Relationship Id="rId2077" Type="http://schemas.openxmlformats.org/officeDocument/2006/relationships/hyperlink" Target="https://links.jianshu.com/go?to=https%3A%2F%2Fhuaji8.top%2Fpost%2Flive2d-plugin-2.0%2F" TargetMode="External"/><Relationship Id="rId2284" Type="http://schemas.openxmlformats.org/officeDocument/2006/relationships/hyperlink" Target="https://faisalman.github.io/ua-parser-js/" TargetMode="External"/><Relationship Id="rId256" Type="http://schemas.openxmlformats.org/officeDocument/2006/relationships/hyperlink" Target="https://github.com/ikatyang/emoji-cheat-sheet/blob/master/README.md" TargetMode="External"/><Relationship Id="rId463" Type="http://schemas.openxmlformats.org/officeDocument/2006/relationships/hyperlink" Target="https://github.com/ikatyang/emoji-cheat-sheet/blob/master/README.md" TargetMode="External"/><Relationship Id="rId670" Type="http://schemas.openxmlformats.org/officeDocument/2006/relationships/hyperlink" Target="https://github.com/ikatyang/emoji-cheat-sheet/blob/master/README.md" TargetMode="External"/><Relationship Id="rId1093" Type="http://schemas.openxmlformats.org/officeDocument/2006/relationships/hyperlink" Target="https://github.com/ikatyang/emoji-cheat-sheet/blob/master/README.md" TargetMode="External"/><Relationship Id="rId2144" Type="http://schemas.openxmlformats.org/officeDocument/2006/relationships/hyperlink" Target="https://lodash.com/" TargetMode="External"/><Relationship Id="rId2351" Type="http://schemas.openxmlformats.org/officeDocument/2006/relationships/image" Target="media/image87.jpeg"/><Relationship Id="rId116" Type="http://schemas.openxmlformats.org/officeDocument/2006/relationships/hyperlink" Target="https://github.com/ikatyang/emoji-cheat-sheet/blob/master/README.md" TargetMode="External"/><Relationship Id="rId323" Type="http://schemas.openxmlformats.org/officeDocument/2006/relationships/hyperlink" Target="https://github.com/ikatyang/emoji-cheat-sheet/blob/master/README.md" TargetMode="External"/><Relationship Id="rId530" Type="http://schemas.openxmlformats.org/officeDocument/2006/relationships/hyperlink" Target="https://github.com/ikatyang/emoji-cheat-sheet/blob/master/README.md" TargetMode="External"/><Relationship Id="rId768" Type="http://schemas.openxmlformats.org/officeDocument/2006/relationships/hyperlink" Target="https://github.com/ikatyang/emoji-cheat-sheet/blob/master/README.md" TargetMode="External"/><Relationship Id="rId975" Type="http://schemas.openxmlformats.org/officeDocument/2006/relationships/hyperlink" Target="https://github.com/ikatyang/emoji-cheat-sheet/blob/master/README.md" TargetMode="External"/><Relationship Id="rId1160" Type="http://schemas.openxmlformats.org/officeDocument/2006/relationships/hyperlink" Target="https://github.com/ikatyang/emoji-cheat-sheet/blob/master/README.md" TargetMode="External"/><Relationship Id="rId1398" Type="http://schemas.openxmlformats.org/officeDocument/2006/relationships/hyperlink" Target="https://github.com/ikatyang/emoji-cheat-sheet/blob/master/README.md" TargetMode="External"/><Relationship Id="rId2004" Type="http://schemas.openxmlformats.org/officeDocument/2006/relationships/hyperlink" Target="http://blog.csdn.net/pipisorry/article/details/51707366" TargetMode="External"/><Relationship Id="rId2211" Type="http://schemas.openxmlformats.org/officeDocument/2006/relationships/hyperlink" Target="http://theme-next.iissnan.com/theme-settings.html" TargetMode="External"/><Relationship Id="rId628" Type="http://schemas.openxmlformats.org/officeDocument/2006/relationships/hyperlink" Target="https://github.com/ikatyang/emoji-cheat-sheet/blob/master/README.md" TargetMode="External"/><Relationship Id="rId835" Type="http://schemas.openxmlformats.org/officeDocument/2006/relationships/hyperlink" Target="https://github.com/ikatyang/emoji-cheat-sheet/blob/master/README.md" TargetMode="External"/><Relationship Id="rId1258" Type="http://schemas.openxmlformats.org/officeDocument/2006/relationships/hyperlink" Target="https://github.com/ikatyang/emoji-cheat-sheet/blob/master/README.md" TargetMode="External"/><Relationship Id="rId1465" Type="http://schemas.openxmlformats.org/officeDocument/2006/relationships/hyperlink" Target="https://github.com/ikatyang/emoji-cheat-sheet/blob/master/README.md" TargetMode="External"/><Relationship Id="rId1672" Type="http://schemas.openxmlformats.org/officeDocument/2006/relationships/hyperlink" Target="https://github.com/ikatyang/emoji-cheat-sheet/blob/master/README.md" TargetMode="External"/><Relationship Id="rId2309" Type="http://schemas.openxmlformats.org/officeDocument/2006/relationships/hyperlink" Target="http://tongji.baidu.com/" TargetMode="External"/><Relationship Id="rId1020" Type="http://schemas.openxmlformats.org/officeDocument/2006/relationships/hyperlink" Target="https://github.com/ikatyang/emoji-cheat-sheet/blob/master/README.md" TargetMode="External"/><Relationship Id="rId1118" Type="http://schemas.openxmlformats.org/officeDocument/2006/relationships/hyperlink" Target="https://github.com/ikatyang/emoji-cheat-sheet/blob/master/README.md" TargetMode="External"/><Relationship Id="rId1325" Type="http://schemas.openxmlformats.org/officeDocument/2006/relationships/hyperlink" Target="https://github.com/ikatyang/emoji-cheat-sheet/blob/master/README.md" TargetMode="External"/><Relationship Id="rId1532" Type="http://schemas.openxmlformats.org/officeDocument/2006/relationships/hyperlink" Target="https://github.com/ikatyang/emoji-cheat-sheet/blob/master/README.md" TargetMode="External"/><Relationship Id="rId1977" Type="http://schemas.openxmlformats.org/officeDocument/2006/relationships/hyperlink" Target="http://localhost:8000/" TargetMode="External"/><Relationship Id="rId902" Type="http://schemas.openxmlformats.org/officeDocument/2006/relationships/hyperlink" Target="https://github.com/ikatyang/emoji-cheat-sheet/blob/master/README.md" TargetMode="External"/><Relationship Id="rId1837" Type="http://schemas.openxmlformats.org/officeDocument/2006/relationships/hyperlink" Target="https://github.com/ikatyang/emoji-cheat-sheet/blob/master/README.md" TargetMode="External"/><Relationship Id="rId31" Type="http://schemas.openxmlformats.org/officeDocument/2006/relationships/image" Target="media/image15.jpeg"/><Relationship Id="rId2099" Type="http://schemas.openxmlformats.org/officeDocument/2006/relationships/hyperlink" Target="https://github.com/hexojs/hexo-deployer-git" TargetMode="External"/><Relationship Id="rId180" Type="http://schemas.openxmlformats.org/officeDocument/2006/relationships/hyperlink" Target="https://github.com/ikatyang/emoji-cheat-sheet/blob/master/README.md" TargetMode="External"/><Relationship Id="rId278" Type="http://schemas.openxmlformats.org/officeDocument/2006/relationships/hyperlink" Target="https://github.com/ikatyang/emoji-cheat-sheet/blob/master/README.md" TargetMode="External"/><Relationship Id="rId1904" Type="http://schemas.openxmlformats.org/officeDocument/2006/relationships/hyperlink" Target="https://github.com/ikatyang/emoji-cheat-sheet/blob/master/README.md" TargetMode="External"/><Relationship Id="rId485" Type="http://schemas.openxmlformats.org/officeDocument/2006/relationships/hyperlink" Target="https://github.com/ikatyang/emoji-cheat-sheet/blob/master/README.md" TargetMode="External"/><Relationship Id="rId692" Type="http://schemas.openxmlformats.org/officeDocument/2006/relationships/hyperlink" Target="https://github.com/ikatyang/emoji-cheat-sheet/blob/master/README.md" TargetMode="External"/><Relationship Id="rId2166" Type="http://schemas.openxmlformats.org/officeDocument/2006/relationships/hyperlink" Target="https://hexo.io/zh-cn/docs/contributing" TargetMode="External"/><Relationship Id="rId2373" Type="http://schemas.openxmlformats.org/officeDocument/2006/relationships/image" Target="media/image96.jpeg"/><Relationship Id="rId138" Type="http://schemas.openxmlformats.org/officeDocument/2006/relationships/hyperlink" Target="https://github.com/ikatyang/emoji-cheat-sheet/blob/master/README.md" TargetMode="External"/><Relationship Id="rId345" Type="http://schemas.openxmlformats.org/officeDocument/2006/relationships/hyperlink" Target="https://github.com/ikatyang/emoji-cheat-sheet/blob/master/README.md" TargetMode="External"/><Relationship Id="rId552" Type="http://schemas.openxmlformats.org/officeDocument/2006/relationships/hyperlink" Target="https://github.com/ikatyang/emoji-cheat-sheet/blob/master/README.md" TargetMode="External"/><Relationship Id="rId997" Type="http://schemas.openxmlformats.org/officeDocument/2006/relationships/hyperlink" Target="https://github.com/ikatyang/emoji-cheat-sheet/blob/master/README.md" TargetMode="External"/><Relationship Id="rId1182" Type="http://schemas.openxmlformats.org/officeDocument/2006/relationships/hyperlink" Target="https://github.com/ikatyang/emoji-cheat-sheet/blob/master/README.md" TargetMode="External"/><Relationship Id="rId2026" Type="http://schemas.openxmlformats.org/officeDocument/2006/relationships/hyperlink" Target="https://www.iloveanan.com/pelicanzhu-ti-xiu-gai.html" TargetMode="External"/><Relationship Id="rId2233" Type="http://schemas.openxmlformats.org/officeDocument/2006/relationships/hyperlink" Target="https://gentie.163.com/" TargetMode="External"/><Relationship Id="rId205" Type="http://schemas.openxmlformats.org/officeDocument/2006/relationships/hyperlink" Target="https://github.com/ikatyang/emoji-cheat-sheet/blob/master/README.md" TargetMode="External"/><Relationship Id="rId412" Type="http://schemas.openxmlformats.org/officeDocument/2006/relationships/hyperlink" Target="https://github.com/ikatyang/emoji-cheat-sheet/blob/master/README.md" TargetMode="External"/><Relationship Id="rId857" Type="http://schemas.openxmlformats.org/officeDocument/2006/relationships/hyperlink" Target="https://github.com/ikatyang/emoji-cheat-sheet/blob/master/README.md" TargetMode="External"/><Relationship Id="rId1042" Type="http://schemas.openxmlformats.org/officeDocument/2006/relationships/hyperlink" Target="https://github.com/ikatyang/emoji-cheat-sheet/blob/master/README.md" TargetMode="External"/><Relationship Id="rId1487" Type="http://schemas.openxmlformats.org/officeDocument/2006/relationships/hyperlink" Target="https://github.com/ikatyang/emoji-cheat-sheet/blob/master/README.md" TargetMode="External"/><Relationship Id="rId1694" Type="http://schemas.openxmlformats.org/officeDocument/2006/relationships/hyperlink" Target="https://github.com/ikatyang/emoji-cheat-sheet/blob/master/README.md" TargetMode="External"/><Relationship Id="rId2300" Type="http://schemas.openxmlformats.org/officeDocument/2006/relationships/hyperlink" Target="http://iissnan.com/progit" TargetMode="External"/><Relationship Id="rId717" Type="http://schemas.openxmlformats.org/officeDocument/2006/relationships/hyperlink" Target="https://github.com/ikatyang/emoji-cheat-sheet/blob/master/README.md" TargetMode="External"/><Relationship Id="rId924" Type="http://schemas.openxmlformats.org/officeDocument/2006/relationships/hyperlink" Target="https://github.com/ikatyang/emoji-cheat-sheet/blob/master/README.md" TargetMode="External"/><Relationship Id="rId1347" Type="http://schemas.openxmlformats.org/officeDocument/2006/relationships/hyperlink" Target="https://github.com/ikatyang/emoji-cheat-sheet/blob/master/README.md" TargetMode="External"/><Relationship Id="rId1554" Type="http://schemas.openxmlformats.org/officeDocument/2006/relationships/hyperlink" Target="https://github.com/ikatyang/emoji-cheat-sheet/blob/master/README.md" TargetMode="External"/><Relationship Id="rId1761" Type="http://schemas.openxmlformats.org/officeDocument/2006/relationships/hyperlink" Target="https://github.com/ikatyang/emoji-cheat-sheet/blob/master/README.md" TargetMode="External"/><Relationship Id="rId1999" Type="http://schemas.openxmlformats.org/officeDocument/2006/relationships/hyperlink" Target="http://docs.getpelican.com/en/3.3.0/settings.html" TargetMode="External"/><Relationship Id="rId53" Type="http://schemas.openxmlformats.org/officeDocument/2006/relationships/hyperlink" Target="https://www.runoob.com/git/git-branch.html" TargetMode="External"/><Relationship Id="rId1207" Type="http://schemas.openxmlformats.org/officeDocument/2006/relationships/hyperlink" Target="https://github.com/ikatyang/emoji-cheat-sheet/blob/master/README.md" TargetMode="External"/><Relationship Id="rId1414" Type="http://schemas.openxmlformats.org/officeDocument/2006/relationships/hyperlink" Target="https://github.com/ikatyang/emoji-cheat-sheet/blob/master/README.md" TargetMode="External"/><Relationship Id="rId1621" Type="http://schemas.openxmlformats.org/officeDocument/2006/relationships/hyperlink" Target="https://github.com/ikatyang/emoji-cheat-sheet/blob/master/README.md" TargetMode="External"/><Relationship Id="rId1859" Type="http://schemas.openxmlformats.org/officeDocument/2006/relationships/hyperlink" Target="https://github.com/ikatyang/emoji-cheat-sheet/blob/master/README.md" TargetMode="External"/><Relationship Id="rId1719" Type="http://schemas.openxmlformats.org/officeDocument/2006/relationships/hyperlink" Target="https://github.com/ikatyang/emoji-cheat-sheet/blob/master/README.md" TargetMode="External"/><Relationship Id="rId1926" Type="http://schemas.openxmlformats.org/officeDocument/2006/relationships/image" Target="media/image50.png"/><Relationship Id="rId2090" Type="http://schemas.openxmlformats.org/officeDocument/2006/relationships/hyperlink" Target="https://github.com/hexojs/hexo-server" TargetMode="External"/><Relationship Id="rId2188" Type="http://schemas.openxmlformats.org/officeDocument/2006/relationships/hyperlink" Target="https://github.com/hexojs/hexo" TargetMode="External"/><Relationship Id="rId2395" Type="http://schemas.openxmlformats.org/officeDocument/2006/relationships/hyperlink" Target="http://www.github.com/chrissimpkins/cinder/releases" TargetMode="External"/><Relationship Id="rId367" Type="http://schemas.openxmlformats.org/officeDocument/2006/relationships/hyperlink" Target="https://github.com/ikatyang/emoji-cheat-sheet/blob/master/README.md" TargetMode="External"/><Relationship Id="rId574" Type="http://schemas.openxmlformats.org/officeDocument/2006/relationships/hyperlink" Target="https://github.com/ikatyang/emoji-cheat-sheet/blob/master/README.md" TargetMode="External"/><Relationship Id="rId2048" Type="http://schemas.openxmlformats.org/officeDocument/2006/relationships/hyperlink" Target="https://docs.npmjs.com/resolving-eacces-permissions-errors-when-installing-packages-globally" TargetMode="External"/><Relationship Id="rId2255" Type="http://schemas.openxmlformats.org/officeDocument/2006/relationships/hyperlink" Target="http://tinysou.com/" TargetMode="External"/><Relationship Id="rId227" Type="http://schemas.openxmlformats.org/officeDocument/2006/relationships/hyperlink" Target="https://github.com/ikatyang/emoji-cheat-sheet/blob/master/README.md" TargetMode="External"/><Relationship Id="rId781" Type="http://schemas.openxmlformats.org/officeDocument/2006/relationships/hyperlink" Target="https://github.com/ikatyang/emoji-cheat-sheet/blob/master/README.md" TargetMode="External"/><Relationship Id="rId879" Type="http://schemas.openxmlformats.org/officeDocument/2006/relationships/hyperlink" Target="https://github.com/ikatyang/emoji-cheat-sheet/blob/master/README.md" TargetMode="External"/><Relationship Id="rId434" Type="http://schemas.openxmlformats.org/officeDocument/2006/relationships/hyperlink" Target="https://github.com/ikatyang/emoji-cheat-sheet/blob/master/README.md" TargetMode="External"/><Relationship Id="rId641" Type="http://schemas.openxmlformats.org/officeDocument/2006/relationships/hyperlink" Target="https://github.com/ikatyang/emoji-cheat-sheet/blob/master/README.md" TargetMode="External"/><Relationship Id="rId739" Type="http://schemas.openxmlformats.org/officeDocument/2006/relationships/hyperlink" Target="https://github.com/ikatyang/emoji-cheat-sheet/blob/master/README.md" TargetMode="External"/><Relationship Id="rId1064" Type="http://schemas.openxmlformats.org/officeDocument/2006/relationships/hyperlink" Target="https://github.com/ikatyang/emoji-cheat-sheet/blob/master/README.md" TargetMode="External"/><Relationship Id="rId1271" Type="http://schemas.openxmlformats.org/officeDocument/2006/relationships/hyperlink" Target="https://github.com/ikatyang/emoji-cheat-sheet/blob/master/README.md" TargetMode="External"/><Relationship Id="rId1369" Type="http://schemas.openxmlformats.org/officeDocument/2006/relationships/hyperlink" Target="https://github.com/ikatyang/emoji-cheat-sheet/blob/master/README.md" TargetMode="External"/><Relationship Id="rId1576" Type="http://schemas.openxmlformats.org/officeDocument/2006/relationships/hyperlink" Target="https://github.com/ikatyang/emoji-cheat-sheet/blob/master/README.md" TargetMode="External"/><Relationship Id="rId2115" Type="http://schemas.openxmlformats.org/officeDocument/2006/relationships/hyperlink" Target="https://www.netlify.com/docs/deploy-button/" TargetMode="External"/><Relationship Id="rId2322" Type="http://schemas.openxmlformats.org/officeDocument/2006/relationships/hyperlink" Target="https://hexo.io/zh-cn/docs/variables" TargetMode="External"/><Relationship Id="rId501" Type="http://schemas.openxmlformats.org/officeDocument/2006/relationships/hyperlink" Target="https://github.com/ikatyang/emoji-cheat-sheet/blob/master/README.md" TargetMode="External"/><Relationship Id="rId946" Type="http://schemas.openxmlformats.org/officeDocument/2006/relationships/hyperlink" Target="https://github.com/ikatyang/emoji-cheat-sheet/blob/master/README.md" TargetMode="External"/><Relationship Id="rId1131" Type="http://schemas.openxmlformats.org/officeDocument/2006/relationships/hyperlink" Target="https://github.com/ikatyang/emoji-cheat-sheet/blob/master/README.md" TargetMode="External"/><Relationship Id="rId1229" Type="http://schemas.openxmlformats.org/officeDocument/2006/relationships/hyperlink" Target="https://github.com/ikatyang/emoji-cheat-sheet/blob/master/README.md" TargetMode="External"/><Relationship Id="rId1783" Type="http://schemas.openxmlformats.org/officeDocument/2006/relationships/hyperlink" Target="https://github.com/ikatyang/emoji-cheat-sheet/blob/master/README.md" TargetMode="External"/><Relationship Id="rId1990" Type="http://schemas.openxmlformats.org/officeDocument/2006/relationships/hyperlink" Target="http://localhost:8000/" TargetMode="External"/><Relationship Id="rId75" Type="http://schemas.openxmlformats.org/officeDocument/2006/relationships/hyperlink" Target="https://blog.twofei.com/695/" TargetMode="External"/><Relationship Id="rId806" Type="http://schemas.openxmlformats.org/officeDocument/2006/relationships/hyperlink" Target="https://github.com/ikatyang/emoji-cheat-sheet/blob/master/README.md" TargetMode="External"/><Relationship Id="rId1436" Type="http://schemas.openxmlformats.org/officeDocument/2006/relationships/hyperlink" Target="https://github.com/ikatyang/emoji-cheat-sheet/blob/master/README.md" TargetMode="External"/><Relationship Id="rId1643" Type="http://schemas.openxmlformats.org/officeDocument/2006/relationships/hyperlink" Target="https://github.com/ikatyang/emoji-cheat-sheet/blob/master/README.md" TargetMode="External"/><Relationship Id="rId1850" Type="http://schemas.openxmlformats.org/officeDocument/2006/relationships/hyperlink" Target="https://github.com/ikatyang/emoji-cheat-sheet/blob/master/README.md" TargetMode="External"/><Relationship Id="rId1503" Type="http://schemas.openxmlformats.org/officeDocument/2006/relationships/hyperlink" Target="https://github.com/ikatyang/emoji-cheat-sheet/blob/master/README.md" TargetMode="External"/><Relationship Id="rId1710" Type="http://schemas.openxmlformats.org/officeDocument/2006/relationships/hyperlink" Target="https://github.com/ikatyang/emoji-cheat-sheet/blob/master/README.md" TargetMode="External"/><Relationship Id="rId1948" Type="http://schemas.openxmlformats.org/officeDocument/2006/relationships/hyperlink" Target="https://pypi.tuna.tsinghua.edu.cn/simple" TargetMode="External"/><Relationship Id="rId291" Type="http://schemas.openxmlformats.org/officeDocument/2006/relationships/hyperlink" Target="https://github.com/ikatyang/emoji-cheat-sheet/blob/master/README.md" TargetMode="External"/><Relationship Id="rId1808" Type="http://schemas.openxmlformats.org/officeDocument/2006/relationships/hyperlink" Target="https://github.com/ikatyang/emoji-cheat-sheet/blob/master/README.md" TargetMode="External"/><Relationship Id="rId151" Type="http://schemas.openxmlformats.org/officeDocument/2006/relationships/hyperlink" Target="https://github.com/ikatyang/emoji-cheat-sheet/blob/master/README.md" TargetMode="External"/><Relationship Id="rId389" Type="http://schemas.openxmlformats.org/officeDocument/2006/relationships/hyperlink" Target="https://github.com/ikatyang/emoji-cheat-sheet/blob/master/README.md" TargetMode="External"/><Relationship Id="rId596" Type="http://schemas.openxmlformats.org/officeDocument/2006/relationships/hyperlink" Target="https://github.com/ikatyang/emoji-cheat-sheet/blob/master/README.md" TargetMode="External"/><Relationship Id="rId2277" Type="http://schemas.openxmlformats.org/officeDocument/2006/relationships/hyperlink" Target="https://www.google.com/webmasters/tools/" TargetMode="External"/><Relationship Id="rId249" Type="http://schemas.openxmlformats.org/officeDocument/2006/relationships/hyperlink" Target="https://github.com/ikatyang/emoji-cheat-sheet/blob/master/README.md" TargetMode="External"/><Relationship Id="rId456" Type="http://schemas.openxmlformats.org/officeDocument/2006/relationships/hyperlink" Target="https://github.com/ikatyang/emoji-cheat-sheet/blob/master/README.md" TargetMode="External"/><Relationship Id="rId663" Type="http://schemas.openxmlformats.org/officeDocument/2006/relationships/hyperlink" Target="https://github.com/ikatyang/emoji-cheat-sheet/blob/master/README.md" TargetMode="External"/><Relationship Id="rId870" Type="http://schemas.openxmlformats.org/officeDocument/2006/relationships/hyperlink" Target="https://github.com/ikatyang/emoji-cheat-sheet/blob/master/README.md" TargetMode="External"/><Relationship Id="rId1086" Type="http://schemas.openxmlformats.org/officeDocument/2006/relationships/hyperlink" Target="https://github.com/ikatyang/emoji-cheat-sheet/blob/master/README.md" TargetMode="External"/><Relationship Id="rId1293" Type="http://schemas.openxmlformats.org/officeDocument/2006/relationships/hyperlink" Target="https://github.com/ikatyang/emoji-cheat-sheet/blob/master/README.md" TargetMode="External"/><Relationship Id="rId2137" Type="http://schemas.openxmlformats.org/officeDocument/2006/relationships/hyperlink" Target="https://hexo.io/zh-cn/docs/contributing" TargetMode="External"/><Relationship Id="rId2344" Type="http://schemas.openxmlformats.org/officeDocument/2006/relationships/hyperlink" Target="http://jekyllthemes.org/" TargetMode="External"/><Relationship Id="rId109" Type="http://schemas.openxmlformats.org/officeDocument/2006/relationships/hyperlink" Target="https://github.com/ikatyang/emoji-cheat-sheet/blob/master/README.md" TargetMode="External"/><Relationship Id="rId316" Type="http://schemas.openxmlformats.org/officeDocument/2006/relationships/hyperlink" Target="https://github.com/ikatyang/emoji-cheat-sheet/blob/master/README.md" TargetMode="External"/><Relationship Id="rId523" Type="http://schemas.openxmlformats.org/officeDocument/2006/relationships/hyperlink" Target="https://github.com/ikatyang/emoji-cheat-sheet/blob/master/README.md" TargetMode="External"/><Relationship Id="rId968" Type="http://schemas.openxmlformats.org/officeDocument/2006/relationships/hyperlink" Target="https://github.com/ikatyang/emoji-cheat-sheet/blob/master/README.md" TargetMode="External"/><Relationship Id="rId1153" Type="http://schemas.openxmlformats.org/officeDocument/2006/relationships/hyperlink" Target="https://github.com/ikatyang/emoji-cheat-sheet/blob/master/README.md" TargetMode="External"/><Relationship Id="rId1598" Type="http://schemas.openxmlformats.org/officeDocument/2006/relationships/hyperlink" Target="https://github.com/ikatyang/emoji-cheat-sheet/blob/master/README.md" TargetMode="External"/><Relationship Id="rId2204" Type="http://schemas.openxmlformats.org/officeDocument/2006/relationships/hyperlink" Target="https://github.com/hexojs/hexo-generator-feed" TargetMode="External"/><Relationship Id="rId97" Type="http://schemas.openxmlformats.org/officeDocument/2006/relationships/hyperlink" Target="https://github.com/ikatyang/emoji-cheat-sheet/blob/master/README.md" TargetMode="External"/><Relationship Id="rId730" Type="http://schemas.openxmlformats.org/officeDocument/2006/relationships/hyperlink" Target="https://github.com/ikatyang/emoji-cheat-sheet/blob/master/README.md" TargetMode="External"/><Relationship Id="rId828" Type="http://schemas.openxmlformats.org/officeDocument/2006/relationships/hyperlink" Target="https://github.com/ikatyang/emoji-cheat-sheet/blob/master/README.md" TargetMode="External"/><Relationship Id="rId1013" Type="http://schemas.openxmlformats.org/officeDocument/2006/relationships/hyperlink" Target="https://github.com/ikatyang/emoji-cheat-sheet/blob/master/README.md" TargetMode="External"/><Relationship Id="rId1360" Type="http://schemas.openxmlformats.org/officeDocument/2006/relationships/hyperlink" Target="https://github.com/ikatyang/emoji-cheat-sheet/blob/master/README.md" TargetMode="External"/><Relationship Id="rId1458" Type="http://schemas.openxmlformats.org/officeDocument/2006/relationships/hyperlink" Target="https://github.com/ikatyang/emoji-cheat-sheet/blob/master/README.md" TargetMode="External"/><Relationship Id="rId1665" Type="http://schemas.openxmlformats.org/officeDocument/2006/relationships/hyperlink" Target="https://github.com/ikatyang/emoji-cheat-sheet/blob/master/README.md" TargetMode="External"/><Relationship Id="rId1872" Type="http://schemas.openxmlformats.org/officeDocument/2006/relationships/hyperlink" Target="https://github.com/ikatyang/emoji-cheat-sheet/blob/master/README.md" TargetMode="External"/><Relationship Id="rId1220" Type="http://schemas.openxmlformats.org/officeDocument/2006/relationships/hyperlink" Target="https://github.com/ikatyang/emoji-cheat-sheet/blob/master/README.md" TargetMode="External"/><Relationship Id="rId1318" Type="http://schemas.openxmlformats.org/officeDocument/2006/relationships/hyperlink" Target="https://github.com/ikatyang/emoji-cheat-sheet/blob/master/README.md" TargetMode="External"/><Relationship Id="rId1525" Type="http://schemas.openxmlformats.org/officeDocument/2006/relationships/hyperlink" Target="https://github.com/ikatyang/emoji-cheat-sheet/blob/master/README.md" TargetMode="External"/><Relationship Id="rId1732" Type="http://schemas.openxmlformats.org/officeDocument/2006/relationships/hyperlink" Target="https://github.com/ikatyang/emoji-cheat-sheet/blob/master/README.md" TargetMode="External"/><Relationship Id="rId24" Type="http://schemas.openxmlformats.org/officeDocument/2006/relationships/image" Target="media/image8.jpeg"/><Relationship Id="rId2299" Type="http://schemas.openxmlformats.org/officeDocument/2006/relationships/hyperlink" Target="http://theme-next.iissnan.com/getting-started.html" TargetMode="External"/><Relationship Id="rId173" Type="http://schemas.openxmlformats.org/officeDocument/2006/relationships/hyperlink" Target="https://github.com/ikatyang/emoji-cheat-sheet/blob/master/README.md" TargetMode="External"/><Relationship Id="rId380" Type="http://schemas.openxmlformats.org/officeDocument/2006/relationships/hyperlink" Target="https://github.com/ikatyang/emoji-cheat-sheet/blob/master/README.md" TargetMode="External"/><Relationship Id="rId2061" Type="http://schemas.openxmlformats.org/officeDocument/2006/relationships/hyperlink" Target="https://hexo.io/zh-cn/docs/asset-folders" TargetMode="External"/><Relationship Id="rId240" Type="http://schemas.openxmlformats.org/officeDocument/2006/relationships/hyperlink" Target="https://github.com/ikatyang/emoji-cheat-sheet/blob/master/README.md" TargetMode="External"/><Relationship Id="rId478" Type="http://schemas.openxmlformats.org/officeDocument/2006/relationships/hyperlink" Target="https://github.com/ikatyang/emoji-cheat-sheet/blob/master/README.md" TargetMode="External"/><Relationship Id="rId685" Type="http://schemas.openxmlformats.org/officeDocument/2006/relationships/hyperlink" Target="https://github.com/ikatyang/emoji-cheat-sheet/blob/master/README.md" TargetMode="External"/><Relationship Id="rId892" Type="http://schemas.openxmlformats.org/officeDocument/2006/relationships/hyperlink" Target="https://github.com/ikatyang/emoji-cheat-sheet/blob/master/README.md" TargetMode="External"/><Relationship Id="rId2159" Type="http://schemas.openxmlformats.org/officeDocument/2006/relationships/hyperlink" Target="http://www.w3.org/TR/css3-color/" TargetMode="External"/><Relationship Id="rId2366" Type="http://schemas.openxmlformats.org/officeDocument/2006/relationships/image" Target="media/image93.jpeg"/><Relationship Id="rId100" Type="http://schemas.openxmlformats.org/officeDocument/2006/relationships/hyperlink" Target="https://github.com/ikatyang/emoji-cheat-sheet/blob/master/README.md" TargetMode="External"/><Relationship Id="rId338" Type="http://schemas.openxmlformats.org/officeDocument/2006/relationships/hyperlink" Target="https://github.com/ikatyang/emoji-cheat-sheet/blob/master/README.md" TargetMode="External"/><Relationship Id="rId545" Type="http://schemas.openxmlformats.org/officeDocument/2006/relationships/hyperlink" Target="https://github.com/ikatyang/emoji-cheat-sheet/blob/master/README.md" TargetMode="External"/><Relationship Id="rId752" Type="http://schemas.openxmlformats.org/officeDocument/2006/relationships/hyperlink" Target="https://github.com/ikatyang/emoji-cheat-sheet/blob/master/README.md" TargetMode="External"/><Relationship Id="rId1175" Type="http://schemas.openxmlformats.org/officeDocument/2006/relationships/hyperlink" Target="https://github.com/ikatyang/emoji-cheat-sheet/blob/master/README.md" TargetMode="External"/><Relationship Id="rId1382" Type="http://schemas.openxmlformats.org/officeDocument/2006/relationships/hyperlink" Target="https://github.com/ikatyang/emoji-cheat-sheet/blob/master/README.md" TargetMode="External"/><Relationship Id="rId2019" Type="http://schemas.openxmlformats.org/officeDocument/2006/relationships/hyperlink" Target="https://github.com/getpelican/pelican-themes" TargetMode="External"/><Relationship Id="rId2226" Type="http://schemas.openxmlformats.org/officeDocument/2006/relationships/hyperlink" Target="http://theme-next.iissnan.com/third-party-services.html" TargetMode="External"/><Relationship Id="rId405" Type="http://schemas.openxmlformats.org/officeDocument/2006/relationships/hyperlink" Target="https://github.com/ikatyang/emoji-cheat-sheet/blob/master/README.md" TargetMode="External"/><Relationship Id="rId612" Type="http://schemas.openxmlformats.org/officeDocument/2006/relationships/hyperlink" Target="https://github.com/ikatyang/emoji-cheat-sheet/blob/master/README.md" TargetMode="External"/><Relationship Id="rId1035" Type="http://schemas.openxmlformats.org/officeDocument/2006/relationships/hyperlink" Target="https://github.com/ikatyang/emoji-cheat-sheet/blob/master/README.md" TargetMode="External"/><Relationship Id="rId1242" Type="http://schemas.openxmlformats.org/officeDocument/2006/relationships/hyperlink" Target="https://github.com/ikatyang/emoji-cheat-sheet/blob/master/README.md" TargetMode="External"/><Relationship Id="rId1687" Type="http://schemas.openxmlformats.org/officeDocument/2006/relationships/hyperlink" Target="https://github.com/ikatyang/emoji-cheat-sheet/blob/master/README.md" TargetMode="External"/><Relationship Id="rId1894" Type="http://schemas.openxmlformats.org/officeDocument/2006/relationships/image" Target="media/image34.png"/><Relationship Id="rId917" Type="http://schemas.openxmlformats.org/officeDocument/2006/relationships/hyperlink" Target="https://github.com/ikatyang/emoji-cheat-sheet/blob/master/README.md" TargetMode="External"/><Relationship Id="rId1102" Type="http://schemas.openxmlformats.org/officeDocument/2006/relationships/hyperlink" Target="https://github.com/ikatyang/emoji-cheat-sheet/blob/master/README.md" TargetMode="External"/><Relationship Id="rId1547" Type="http://schemas.openxmlformats.org/officeDocument/2006/relationships/hyperlink" Target="https://github.com/ikatyang/emoji-cheat-sheet/blob/master/README.md" TargetMode="External"/><Relationship Id="rId1754" Type="http://schemas.openxmlformats.org/officeDocument/2006/relationships/hyperlink" Target="https://github.com/ikatyang/emoji-cheat-sheet/blob/master/README.md" TargetMode="External"/><Relationship Id="rId1961" Type="http://schemas.openxmlformats.org/officeDocument/2006/relationships/hyperlink" Target="http://www.emoji-cheat-sheet.com" TargetMode="External"/><Relationship Id="rId46" Type="http://schemas.openxmlformats.org/officeDocument/2006/relationships/hyperlink" Target="https://www.kernel.org/pub/software/scm/git/" TargetMode="External"/><Relationship Id="rId1407" Type="http://schemas.openxmlformats.org/officeDocument/2006/relationships/hyperlink" Target="https://github.com/ikatyang/emoji-cheat-sheet/blob/master/README.md" TargetMode="External"/><Relationship Id="rId1614" Type="http://schemas.openxmlformats.org/officeDocument/2006/relationships/hyperlink" Target="https://github.com/ikatyang/emoji-cheat-sheet/blob/master/README.md" TargetMode="External"/><Relationship Id="rId1821" Type="http://schemas.openxmlformats.org/officeDocument/2006/relationships/hyperlink" Target="https://github.com/ikatyang/emoji-cheat-sheet/blob/master/README.md" TargetMode="External"/><Relationship Id="rId195" Type="http://schemas.openxmlformats.org/officeDocument/2006/relationships/hyperlink" Target="https://github.com/ikatyang/emoji-cheat-sheet/blob/master/README.md" TargetMode="External"/><Relationship Id="rId1919" Type="http://schemas.openxmlformats.org/officeDocument/2006/relationships/image" Target="media/image47.png"/><Relationship Id="rId2083" Type="http://schemas.openxmlformats.org/officeDocument/2006/relationships/hyperlink" Target="http://sethgodin.typepad.com/seths_blog/2009/07/welcome-to-island-marketing.html" TargetMode="External"/><Relationship Id="rId2290" Type="http://schemas.openxmlformats.org/officeDocument/2006/relationships/hyperlink" Target="https://github.com/iissnan/hexo-theme-next/issues?utf8=%E2%9C%93&amp;q=+label%3AOptimization" TargetMode="External"/><Relationship Id="rId2388" Type="http://schemas.openxmlformats.org/officeDocument/2006/relationships/hyperlink" Target="http://jekyllthemes.org/" TargetMode="External"/><Relationship Id="rId262" Type="http://schemas.openxmlformats.org/officeDocument/2006/relationships/hyperlink" Target="https://github.com/ikatyang/emoji-cheat-sheet/blob/master/README.md" TargetMode="External"/><Relationship Id="rId567" Type="http://schemas.openxmlformats.org/officeDocument/2006/relationships/hyperlink" Target="https://github.com/ikatyang/emoji-cheat-sheet/blob/master/README.md" TargetMode="External"/><Relationship Id="rId1197" Type="http://schemas.openxmlformats.org/officeDocument/2006/relationships/hyperlink" Target="https://github.com/ikatyang/emoji-cheat-sheet/blob/master/README.md" TargetMode="External"/><Relationship Id="rId2150" Type="http://schemas.openxmlformats.org/officeDocument/2006/relationships/hyperlink" Target="http://momentjs.com/" TargetMode="External"/><Relationship Id="rId2248" Type="http://schemas.openxmlformats.org/officeDocument/2006/relationships/hyperlink" Target="https://github.com/iissnan/hexo-theme-next/pull/439" TargetMode="External"/><Relationship Id="rId122" Type="http://schemas.openxmlformats.org/officeDocument/2006/relationships/hyperlink" Target="https://github.com/ikatyang/emoji-cheat-sheet/blob/master/README.md" TargetMode="External"/><Relationship Id="rId774" Type="http://schemas.openxmlformats.org/officeDocument/2006/relationships/hyperlink" Target="https://github.com/ikatyang/emoji-cheat-sheet/blob/master/README.md" TargetMode="External"/><Relationship Id="rId981" Type="http://schemas.openxmlformats.org/officeDocument/2006/relationships/hyperlink" Target="https://github.com/ikatyang/emoji-cheat-sheet/blob/master/README.md" TargetMode="External"/><Relationship Id="rId1057" Type="http://schemas.openxmlformats.org/officeDocument/2006/relationships/hyperlink" Target="https://github.com/ikatyang/emoji-cheat-sheet/blob/master/README.md" TargetMode="External"/><Relationship Id="rId2010" Type="http://schemas.openxmlformats.org/officeDocument/2006/relationships/hyperlink" Target="https://github.com/" TargetMode="External"/><Relationship Id="rId427" Type="http://schemas.openxmlformats.org/officeDocument/2006/relationships/hyperlink" Target="https://github.com/ikatyang/emoji-cheat-sheet/blob/master/README.md" TargetMode="External"/><Relationship Id="rId634" Type="http://schemas.openxmlformats.org/officeDocument/2006/relationships/hyperlink" Target="https://github.com/ikatyang/emoji-cheat-sheet/blob/master/README.md" TargetMode="External"/><Relationship Id="rId841" Type="http://schemas.openxmlformats.org/officeDocument/2006/relationships/hyperlink" Target="https://github.com/ikatyang/emoji-cheat-sheet/blob/master/README.md" TargetMode="External"/><Relationship Id="rId1264" Type="http://schemas.openxmlformats.org/officeDocument/2006/relationships/hyperlink" Target="https://github.com/ikatyang/emoji-cheat-sheet/blob/master/README.md" TargetMode="External"/><Relationship Id="rId1471" Type="http://schemas.openxmlformats.org/officeDocument/2006/relationships/hyperlink" Target="https://github.com/ikatyang/emoji-cheat-sheet/blob/master/README.md" TargetMode="External"/><Relationship Id="rId1569" Type="http://schemas.openxmlformats.org/officeDocument/2006/relationships/hyperlink" Target="https://github.com/ikatyang/emoji-cheat-sheet/blob/master/README.md" TargetMode="External"/><Relationship Id="rId2108" Type="http://schemas.openxmlformats.org/officeDocument/2006/relationships/hyperlink" Target="https://hexo.io/plugins/" TargetMode="External"/><Relationship Id="rId2315" Type="http://schemas.openxmlformats.org/officeDocument/2006/relationships/hyperlink" Target="https://github.com/ppoffice/hexo-theme-icarus" TargetMode="External"/><Relationship Id="rId701" Type="http://schemas.openxmlformats.org/officeDocument/2006/relationships/hyperlink" Target="https://github.com/ikatyang/emoji-cheat-sheet/blob/master/README.md" TargetMode="External"/><Relationship Id="rId939" Type="http://schemas.openxmlformats.org/officeDocument/2006/relationships/hyperlink" Target="https://github.com/ikatyang/emoji-cheat-sheet/blob/master/README.md" TargetMode="External"/><Relationship Id="rId1124" Type="http://schemas.openxmlformats.org/officeDocument/2006/relationships/hyperlink" Target="https://github.com/ikatyang/emoji-cheat-sheet/blob/master/README.md" TargetMode="External"/><Relationship Id="rId1331" Type="http://schemas.openxmlformats.org/officeDocument/2006/relationships/hyperlink" Target="https://github.com/ikatyang/emoji-cheat-sheet/blob/master/README.md" TargetMode="External"/><Relationship Id="rId1776" Type="http://schemas.openxmlformats.org/officeDocument/2006/relationships/hyperlink" Target="https://github.com/ikatyang/emoji-cheat-sheet/blob/master/README.md" TargetMode="External"/><Relationship Id="rId1983" Type="http://schemas.openxmlformats.org/officeDocument/2006/relationships/hyperlink" Target="http://fabfile.org/" TargetMode="External"/><Relationship Id="rId68" Type="http://schemas.openxmlformats.org/officeDocument/2006/relationships/image" Target="media/image29.jpeg"/><Relationship Id="rId1429" Type="http://schemas.openxmlformats.org/officeDocument/2006/relationships/hyperlink" Target="https://github.com/ikatyang/emoji-cheat-sheet/blob/master/README.md" TargetMode="External"/><Relationship Id="rId1636" Type="http://schemas.openxmlformats.org/officeDocument/2006/relationships/hyperlink" Target="https://github.com/ikatyang/emoji-cheat-sheet/blob/master/README.md" TargetMode="External"/><Relationship Id="rId1843" Type="http://schemas.openxmlformats.org/officeDocument/2006/relationships/hyperlink" Target="https://github.com/ikatyang/emoji-cheat-sheet/blob/master/README.md" TargetMode="External"/><Relationship Id="rId1703" Type="http://schemas.openxmlformats.org/officeDocument/2006/relationships/hyperlink" Target="https://github.com/ikatyang/emoji-cheat-sheet/blob/master/README.md" TargetMode="External"/><Relationship Id="rId1910" Type="http://schemas.openxmlformats.org/officeDocument/2006/relationships/image" Target="media/image42.png"/><Relationship Id="rId284" Type="http://schemas.openxmlformats.org/officeDocument/2006/relationships/hyperlink" Target="https://github.com/ikatyang/emoji-cheat-sheet/blob/master/README.md" TargetMode="External"/><Relationship Id="rId491" Type="http://schemas.openxmlformats.org/officeDocument/2006/relationships/hyperlink" Target="https://github.com/ikatyang/emoji-cheat-sheet/blob/master/README.md" TargetMode="External"/><Relationship Id="rId2172" Type="http://schemas.openxmlformats.org/officeDocument/2006/relationships/image" Target="media/image65.png"/><Relationship Id="rId144" Type="http://schemas.openxmlformats.org/officeDocument/2006/relationships/hyperlink" Target="https://github.com/ikatyang/emoji-cheat-sheet/blob/master/README.md" TargetMode="External"/><Relationship Id="rId589" Type="http://schemas.openxmlformats.org/officeDocument/2006/relationships/hyperlink" Target="https://github.com/ikatyang/emoji-cheat-sheet/blob/master/README.md" TargetMode="External"/><Relationship Id="rId796" Type="http://schemas.openxmlformats.org/officeDocument/2006/relationships/hyperlink" Target="https://github.com/ikatyang/emoji-cheat-sheet/blob/master/README.md" TargetMode="External"/><Relationship Id="rId351" Type="http://schemas.openxmlformats.org/officeDocument/2006/relationships/hyperlink" Target="https://github.com/ikatyang/emoji-cheat-sheet/blob/master/README.md" TargetMode="External"/><Relationship Id="rId449" Type="http://schemas.openxmlformats.org/officeDocument/2006/relationships/hyperlink" Target="https://github.com/ikatyang/emoji-cheat-sheet/blob/master/README.md" TargetMode="External"/><Relationship Id="rId656" Type="http://schemas.openxmlformats.org/officeDocument/2006/relationships/hyperlink" Target="https://github.com/ikatyang/emoji-cheat-sheet/blob/master/README.md" TargetMode="External"/><Relationship Id="rId863" Type="http://schemas.openxmlformats.org/officeDocument/2006/relationships/hyperlink" Target="https://github.com/ikatyang/emoji-cheat-sheet/blob/master/README.md" TargetMode="External"/><Relationship Id="rId1079" Type="http://schemas.openxmlformats.org/officeDocument/2006/relationships/hyperlink" Target="https://github.com/ikatyang/emoji-cheat-sheet/blob/master/README.md" TargetMode="External"/><Relationship Id="rId1286" Type="http://schemas.openxmlformats.org/officeDocument/2006/relationships/hyperlink" Target="https://github.com/ikatyang/emoji-cheat-sheet/blob/master/README.md" TargetMode="External"/><Relationship Id="rId1493" Type="http://schemas.openxmlformats.org/officeDocument/2006/relationships/hyperlink" Target="https://github.com/ikatyang/emoji-cheat-sheet/blob/master/README.md" TargetMode="External"/><Relationship Id="rId2032" Type="http://schemas.openxmlformats.org/officeDocument/2006/relationships/hyperlink" Target="http://daringfireball.net/projects/markdown/" TargetMode="External"/><Relationship Id="rId2337" Type="http://schemas.openxmlformats.org/officeDocument/2006/relationships/image" Target="media/image83.png"/><Relationship Id="rId211" Type="http://schemas.openxmlformats.org/officeDocument/2006/relationships/hyperlink" Target="https://github.com/ikatyang/emoji-cheat-sheet/blob/master/README.md" TargetMode="External"/><Relationship Id="rId309" Type="http://schemas.openxmlformats.org/officeDocument/2006/relationships/hyperlink" Target="https://github.com/ikatyang/emoji-cheat-sheet/blob/master/README.md" TargetMode="External"/><Relationship Id="rId516" Type="http://schemas.openxmlformats.org/officeDocument/2006/relationships/hyperlink" Target="https://github.com/ikatyang/emoji-cheat-sheet/blob/master/README.md" TargetMode="External"/><Relationship Id="rId1146" Type="http://schemas.openxmlformats.org/officeDocument/2006/relationships/hyperlink" Target="https://github.com/ikatyang/emoji-cheat-sheet/blob/master/README.md" TargetMode="External"/><Relationship Id="rId1798" Type="http://schemas.openxmlformats.org/officeDocument/2006/relationships/hyperlink" Target="https://github.com/ikatyang/emoji-cheat-sheet/blob/master/README.md" TargetMode="External"/><Relationship Id="rId723" Type="http://schemas.openxmlformats.org/officeDocument/2006/relationships/hyperlink" Target="https://github.com/ikatyang/emoji-cheat-sheet/blob/master/README.md" TargetMode="External"/><Relationship Id="rId930" Type="http://schemas.openxmlformats.org/officeDocument/2006/relationships/hyperlink" Target="https://github.com/ikatyang/emoji-cheat-sheet/blob/master/README.md" TargetMode="External"/><Relationship Id="rId1006" Type="http://schemas.openxmlformats.org/officeDocument/2006/relationships/hyperlink" Target="https://github.com/ikatyang/emoji-cheat-sheet/blob/master/README.md" TargetMode="External"/><Relationship Id="rId1353" Type="http://schemas.openxmlformats.org/officeDocument/2006/relationships/hyperlink" Target="https://github.com/ikatyang/emoji-cheat-sheet/blob/master/README.md" TargetMode="External"/><Relationship Id="rId1560" Type="http://schemas.openxmlformats.org/officeDocument/2006/relationships/hyperlink" Target="https://github.com/ikatyang/emoji-cheat-sheet/blob/master/README.md" TargetMode="External"/><Relationship Id="rId1658" Type="http://schemas.openxmlformats.org/officeDocument/2006/relationships/hyperlink" Target="https://github.com/ikatyang/emoji-cheat-sheet/blob/master/README.md" TargetMode="External"/><Relationship Id="rId1865" Type="http://schemas.openxmlformats.org/officeDocument/2006/relationships/hyperlink" Target="https://github.com/ikatyang/emoji-cheat-sheet/blob/master/README.md" TargetMode="External"/><Relationship Id="rId1213" Type="http://schemas.openxmlformats.org/officeDocument/2006/relationships/hyperlink" Target="https://github.com/ikatyang/emoji-cheat-sheet/blob/master/README.md" TargetMode="External"/><Relationship Id="rId1420" Type="http://schemas.openxmlformats.org/officeDocument/2006/relationships/hyperlink" Target="https://github.com/ikatyang/emoji-cheat-sheet/blob/master/README.md" TargetMode="External"/><Relationship Id="rId1518" Type="http://schemas.openxmlformats.org/officeDocument/2006/relationships/hyperlink" Target="https://github.com/ikatyang/emoji-cheat-sheet/blob/master/README.md" TargetMode="External"/><Relationship Id="rId1725" Type="http://schemas.openxmlformats.org/officeDocument/2006/relationships/hyperlink" Target="https://github.com/ikatyang/emoji-cheat-sheet/blob/master/README.md" TargetMode="External"/><Relationship Id="rId1932" Type="http://schemas.openxmlformats.org/officeDocument/2006/relationships/hyperlink" Target="https://link.jianshu.com?t=https:/ghbtns.com/github-btn.html?user=fandongtongxue&amp;repo=fandongtongxue.github.io&amp;type=star&amp;count=true" TargetMode="External"/><Relationship Id="rId17" Type="http://schemas.openxmlformats.org/officeDocument/2006/relationships/image" Target="media/image2.jpeg"/><Relationship Id="rId2194" Type="http://schemas.openxmlformats.org/officeDocument/2006/relationships/hyperlink" Target="https://hexo.io/zh-cn/docs/commands" TargetMode="External"/><Relationship Id="rId166" Type="http://schemas.openxmlformats.org/officeDocument/2006/relationships/hyperlink" Target="https://github.com/ikatyang/emoji-cheat-sheet/blob/master/README.md" TargetMode="External"/><Relationship Id="rId373" Type="http://schemas.openxmlformats.org/officeDocument/2006/relationships/hyperlink" Target="https://github.com/ikatyang/emoji-cheat-sheet/blob/master/README.md" TargetMode="External"/><Relationship Id="rId580" Type="http://schemas.openxmlformats.org/officeDocument/2006/relationships/hyperlink" Target="https://github.com/ikatyang/emoji-cheat-sheet/blob/master/README.md" TargetMode="External"/><Relationship Id="rId2054" Type="http://schemas.openxmlformats.org/officeDocument/2006/relationships/hyperlink" Target="https://hexo.io/zh-cn/docs/themes" TargetMode="External"/><Relationship Id="rId2261" Type="http://schemas.openxmlformats.org/officeDocument/2006/relationships/hyperlink" Target="http://theme-next.iissnan.com/third-party-services.html" TargetMode="External"/><Relationship Id="rId1" Type="http://schemas.openxmlformats.org/officeDocument/2006/relationships/customXml" Target="../customXml/item1.xml"/><Relationship Id="rId233" Type="http://schemas.openxmlformats.org/officeDocument/2006/relationships/hyperlink" Target="https://github.com/ikatyang/emoji-cheat-sheet/blob/master/README.md" TargetMode="External"/><Relationship Id="rId440" Type="http://schemas.openxmlformats.org/officeDocument/2006/relationships/hyperlink" Target="https://github.com/ikatyang/emoji-cheat-sheet/blob/master/README.md" TargetMode="External"/><Relationship Id="rId678" Type="http://schemas.openxmlformats.org/officeDocument/2006/relationships/hyperlink" Target="https://github.com/ikatyang/emoji-cheat-sheet/blob/master/README.md" TargetMode="External"/><Relationship Id="rId885" Type="http://schemas.openxmlformats.org/officeDocument/2006/relationships/hyperlink" Target="https://github.com/ikatyang/emoji-cheat-sheet/blob/master/README.md" TargetMode="External"/><Relationship Id="rId1070" Type="http://schemas.openxmlformats.org/officeDocument/2006/relationships/hyperlink" Target="https://github.com/ikatyang/emoji-cheat-sheet/blob/master/README.md" TargetMode="External"/><Relationship Id="rId2121" Type="http://schemas.openxmlformats.org/officeDocument/2006/relationships/hyperlink" Target="https://zeit.co/download" TargetMode="External"/><Relationship Id="rId2359" Type="http://schemas.openxmlformats.org/officeDocument/2006/relationships/image" Target="media/image90.jpeg"/><Relationship Id="rId300" Type="http://schemas.openxmlformats.org/officeDocument/2006/relationships/hyperlink" Target="https://github.com/ikatyang/emoji-cheat-sheet/blob/master/README.md" TargetMode="External"/><Relationship Id="rId538" Type="http://schemas.openxmlformats.org/officeDocument/2006/relationships/hyperlink" Target="https://github.com/ikatyang/emoji-cheat-sheet/blob/master/README.md" TargetMode="External"/><Relationship Id="rId745" Type="http://schemas.openxmlformats.org/officeDocument/2006/relationships/hyperlink" Target="https://github.com/ikatyang/emoji-cheat-sheet/blob/master/README.md" TargetMode="External"/><Relationship Id="rId952" Type="http://schemas.openxmlformats.org/officeDocument/2006/relationships/hyperlink" Target="https://github.com/ikatyang/emoji-cheat-sheet/blob/master/README.md" TargetMode="External"/><Relationship Id="rId1168" Type="http://schemas.openxmlformats.org/officeDocument/2006/relationships/hyperlink" Target="https://github.com/ikatyang/emoji-cheat-sheet/blob/master/README.md" TargetMode="External"/><Relationship Id="rId1375" Type="http://schemas.openxmlformats.org/officeDocument/2006/relationships/hyperlink" Target="https://github.com/ikatyang/emoji-cheat-sheet/blob/master/README.md" TargetMode="External"/><Relationship Id="rId1582" Type="http://schemas.openxmlformats.org/officeDocument/2006/relationships/hyperlink" Target="https://github.com/ikatyang/emoji-cheat-sheet/blob/master/README.md" TargetMode="External"/><Relationship Id="rId2219" Type="http://schemas.openxmlformats.org/officeDocument/2006/relationships/image" Target="media/image73.png"/><Relationship Id="rId81" Type="http://schemas.openxmlformats.org/officeDocument/2006/relationships/hyperlink" Target="https://github.com/ikatyang/emoji-cheat-sheet/blob/master/README.md" TargetMode="External"/><Relationship Id="rId605" Type="http://schemas.openxmlformats.org/officeDocument/2006/relationships/hyperlink" Target="https://github.com/ikatyang/emoji-cheat-sheet/blob/master/README.md" TargetMode="External"/><Relationship Id="rId812" Type="http://schemas.openxmlformats.org/officeDocument/2006/relationships/hyperlink" Target="https://github.com/ikatyang/emoji-cheat-sheet/blob/master/README.md" TargetMode="External"/><Relationship Id="rId1028" Type="http://schemas.openxmlformats.org/officeDocument/2006/relationships/hyperlink" Target="https://github.com/ikatyang/emoji-cheat-sheet/blob/master/README.md" TargetMode="External"/><Relationship Id="rId1235" Type="http://schemas.openxmlformats.org/officeDocument/2006/relationships/hyperlink" Target="https://github.com/ikatyang/emoji-cheat-sheet/blob/master/README.md" TargetMode="External"/><Relationship Id="rId1442" Type="http://schemas.openxmlformats.org/officeDocument/2006/relationships/hyperlink" Target="https://github.com/ikatyang/emoji-cheat-sheet/blob/master/README.md" TargetMode="External"/><Relationship Id="rId1887" Type="http://schemas.openxmlformats.org/officeDocument/2006/relationships/hyperlink" Target="https://github.com/ikatyang/emoji-cheat-sheet/blob/master/README.md" TargetMode="External"/><Relationship Id="rId1302" Type="http://schemas.openxmlformats.org/officeDocument/2006/relationships/hyperlink" Target="https://github.com/ikatyang/emoji-cheat-sheet/blob/master/README.md" TargetMode="External"/><Relationship Id="rId1747" Type="http://schemas.openxmlformats.org/officeDocument/2006/relationships/hyperlink" Target="https://github.com/ikatyang/emoji-cheat-sheet/blob/master/README.md" TargetMode="External"/><Relationship Id="rId1954" Type="http://schemas.openxmlformats.org/officeDocument/2006/relationships/hyperlink" Target="/example/profile.md" TargetMode="External"/><Relationship Id="rId39" Type="http://schemas.openxmlformats.org/officeDocument/2006/relationships/hyperlink" Target="https://gitforwindows.org/" TargetMode="External"/><Relationship Id="rId1607" Type="http://schemas.openxmlformats.org/officeDocument/2006/relationships/hyperlink" Target="https://github.com/ikatyang/emoji-cheat-sheet/blob/master/README.md" TargetMode="External"/><Relationship Id="rId1814" Type="http://schemas.openxmlformats.org/officeDocument/2006/relationships/hyperlink" Target="https://github.com/ikatyang/emoji-cheat-sheet/blob/master/README.md" TargetMode="External"/><Relationship Id="rId188" Type="http://schemas.openxmlformats.org/officeDocument/2006/relationships/hyperlink" Target="https://github.com/ikatyang/emoji-cheat-sheet/blob/master/README.md" TargetMode="External"/><Relationship Id="rId395" Type="http://schemas.openxmlformats.org/officeDocument/2006/relationships/hyperlink" Target="https://github.com/ikatyang/emoji-cheat-sheet/blob/master/README.md" TargetMode="External"/><Relationship Id="rId2076" Type="http://schemas.openxmlformats.org/officeDocument/2006/relationships/hyperlink" Target="https://links.jianshu.com/go?to=https%3A%2F%2Fhexo.io%2Fthemes%2F" TargetMode="External"/><Relationship Id="rId2283" Type="http://schemas.openxmlformats.org/officeDocument/2006/relationships/hyperlink" Target="http://julian.com/research/velocity/" TargetMode="External"/><Relationship Id="rId255" Type="http://schemas.openxmlformats.org/officeDocument/2006/relationships/hyperlink" Target="https://github.com/ikatyang/emoji-cheat-sheet/blob/master/README.md" TargetMode="External"/><Relationship Id="rId462" Type="http://schemas.openxmlformats.org/officeDocument/2006/relationships/hyperlink" Target="https://github.com/ikatyang/emoji-cheat-sheet/blob/master/README.md" TargetMode="External"/><Relationship Id="rId1092" Type="http://schemas.openxmlformats.org/officeDocument/2006/relationships/hyperlink" Target="https://github.com/ikatyang/emoji-cheat-sheet/blob/master/README.md" TargetMode="External"/><Relationship Id="rId1397" Type="http://schemas.openxmlformats.org/officeDocument/2006/relationships/hyperlink" Target="https://github.com/ikatyang/emoji-cheat-sheet/blob/master/README.md" TargetMode="External"/><Relationship Id="rId2143" Type="http://schemas.openxmlformats.org/officeDocument/2006/relationships/hyperlink" Target="https://lodash.com/" TargetMode="External"/><Relationship Id="rId2350" Type="http://schemas.openxmlformats.org/officeDocument/2006/relationships/hyperlink" Target="http://mademistakes.com/" TargetMode="External"/><Relationship Id="rId115" Type="http://schemas.openxmlformats.org/officeDocument/2006/relationships/hyperlink" Target="https://github.com/ikatyang/emoji-cheat-sheet/blob/master/README.md" TargetMode="External"/><Relationship Id="rId322" Type="http://schemas.openxmlformats.org/officeDocument/2006/relationships/hyperlink" Target="https://github.com/ikatyang/emoji-cheat-sheet/blob/master/README.md" TargetMode="External"/><Relationship Id="rId767" Type="http://schemas.openxmlformats.org/officeDocument/2006/relationships/hyperlink" Target="https://github.com/ikatyang/emoji-cheat-sheet/blob/master/README.md" TargetMode="External"/><Relationship Id="rId974" Type="http://schemas.openxmlformats.org/officeDocument/2006/relationships/hyperlink" Target="https://github.com/ikatyang/emoji-cheat-sheet/blob/master/README.md" TargetMode="External"/><Relationship Id="rId2003" Type="http://schemas.openxmlformats.org/officeDocument/2006/relationships/hyperlink" Target="https://github.com/getpelican/pelican-plugins" TargetMode="External"/><Relationship Id="rId2210" Type="http://schemas.openxmlformats.org/officeDocument/2006/relationships/hyperlink" Target="http://theme-next.iissnan.com/theme-settings.html" TargetMode="External"/><Relationship Id="rId627" Type="http://schemas.openxmlformats.org/officeDocument/2006/relationships/hyperlink" Target="https://github.com/ikatyang/emoji-cheat-sheet/blob/master/README.md" TargetMode="External"/><Relationship Id="rId834" Type="http://schemas.openxmlformats.org/officeDocument/2006/relationships/hyperlink" Target="https://github.com/ikatyang/emoji-cheat-sheet/blob/master/README.md" TargetMode="External"/><Relationship Id="rId1257" Type="http://schemas.openxmlformats.org/officeDocument/2006/relationships/hyperlink" Target="https://github.com/ikatyang/emoji-cheat-sheet/blob/master/README.md" TargetMode="External"/><Relationship Id="rId1464" Type="http://schemas.openxmlformats.org/officeDocument/2006/relationships/hyperlink" Target="https://github.com/ikatyang/emoji-cheat-sheet/blob/master/README.md" TargetMode="External"/><Relationship Id="rId1671" Type="http://schemas.openxmlformats.org/officeDocument/2006/relationships/hyperlink" Target="https://github.com/ikatyang/emoji-cheat-sheet/blob/master/README.md" TargetMode="External"/><Relationship Id="rId2308" Type="http://schemas.openxmlformats.org/officeDocument/2006/relationships/image" Target="media/image82.png"/><Relationship Id="rId901" Type="http://schemas.openxmlformats.org/officeDocument/2006/relationships/hyperlink" Target="https://github.com/ikatyang/emoji-cheat-sheet/blob/master/README.md" TargetMode="External"/><Relationship Id="rId1117" Type="http://schemas.openxmlformats.org/officeDocument/2006/relationships/hyperlink" Target="https://github.com/ikatyang/emoji-cheat-sheet/blob/master/README.md" TargetMode="External"/><Relationship Id="rId1324" Type="http://schemas.openxmlformats.org/officeDocument/2006/relationships/hyperlink" Target="https://github.com/ikatyang/emoji-cheat-sheet/blob/master/README.md" TargetMode="External"/><Relationship Id="rId1531" Type="http://schemas.openxmlformats.org/officeDocument/2006/relationships/hyperlink" Target="https://github.com/ikatyang/emoji-cheat-sheet/blob/master/README.md" TargetMode="External"/><Relationship Id="rId1769" Type="http://schemas.openxmlformats.org/officeDocument/2006/relationships/hyperlink" Target="https://github.com/ikatyang/emoji-cheat-sheet/blob/master/README.md" TargetMode="External"/><Relationship Id="rId1976" Type="http://schemas.openxmlformats.org/officeDocument/2006/relationships/hyperlink" Target="http://docs.getpelican.com/en/stable/settings.html" TargetMode="External"/><Relationship Id="rId30" Type="http://schemas.openxmlformats.org/officeDocument/2006/relationships/image" Target="media/image14.jpeg"/><Relationship Id="rId1629" Type="http://schemas.openxmlformats.org/officeDocument/2006/relationships/hyperlink" Target="https://github.com/ikatyang/emoji-cheat-sheet/blob/master/README.md" TargetMode="External"/><Relationship Id="rId1836" Type="http://schemas.openxmlformats.org/officeDocument/2006/relationships/hyperlink" Target="https://github.com/ikatyang/emoji-cheat-sheet/blob/master/README.md" TargetMode="External"/><Relationship Id="rId1903" Type="http://schemas.openxmlformats.org/officeDocument/2006/relationships/image" Target="media/image39.png"/><Relationship Id="rId2098" Type="http://schemas.openxmlformats.org/officeDocument/2006/relationships/hyperlink" Target="https://hexo.io/docs/one-command-deployment" TargetMode="External"/><Relationship Id="rId277" Type="http://schemas.openxmlformats.org/officeDocument/2006/relationships/hyperlink" Target="https://github.com/ikatyang/emoji-cheat-sheet/blob/master/README.md" TargetMode="External"/><Relationship Id="rId484" Type="http://schemas.openxmlformats.org/officeDocument/2006/relationships/hyperlink" Target="https://github.com/ikatyang/emoji-cheat-sheet/blob/master/README.md" TargetMode="External"/><Relationship Id="rId2165" Type="http://schemas.openxmlformats.org/officeDocument/2006/relationships/hyperlink" Target="https://hexo.io/plugins" TargetMode="External"/><Relationship Id="rId137" Type="http://schemas.openxmlformats.org/officeDocument/2006/relationships/hyperlink" Target="https://github.com/ikatyang/emoji-cheat-sheet/blob/master/README.md" TargetMode="External"/><Relationship Id="rId344" Type="http://schemas.openxmlformats.org/officeDocument/2006/relationships/hyperlink" Target="https://github.com/ikatyang/emoji-cheat-sheet/blob/master/README.md" TargetMode="External"/><Relationship Id="rId691" Type="http://schemas.openxmlformats.org/officeDocument/2006/relationships/hyperlink" Target="https://github.com/ikatyang/emoji-cheat-sheet/blob/master/README.md" TargetMode="External"/><Relationship Id="rId789" Type="http://schemas.openxmlformats.org/officeDocument/2006/relationships/hyperlink" Target="https://github.com/ikatyang/emoji-cheat-sheet/blob/master/README.md" TargetMode="External"/><Relationship Id="rId996" Type="http://schemas.openxmlformats.org/officeDocument/2006/relationships/hyperlink" Target="https://github.com/ikatyang/emoji-cheat-sheet/blob/master/README.md" TargetMode="External"/><Relationship Id="rId2025" Type="http://schemas.openxmlformats.org/officeDocument/2006/relationships/hyperlink" Target="https://github.com/robulouski/voidy-bootstrap/tree/83f4d802710bbfa20123a9b7f1921424e292ef53" TargetMode="External"/><Relationship Id="rId2372" Type="http://schemas.openxmlformats.org/officeDocument/2006/relationships/hyperlink" Target="http://webfrogs.me/" TargetMode="External"/><Relationship Id="rId551" Type="http://schemas.openxmlformats.org/officeDocument/2006/relationships/hyperlink" Target="https://github.com/ikatyang/emoji-cheat-sheet/blob/master/README.md" TargetMode="External"/><Relationship Id="rId649" Type="http://schemas.openxmlformats.org/officeDocument/2006/relationships/hyperlink" Target="https://github.com/ikatyang/emoji-cheat-sheet/blob/master/README.md" TargetMode="External"/><Relationship Id="rId856" Type="http://schemas.openxmlformats.org/officeDocument/2006/relationships/hyperlink" Target="https://github.com/ikatyang/emoji-cheat-sheet/blob/master/README.md" TargetMode="External"/><Relationship Id="rId1181" Type="http://schemas.openxmlformats.org/officeDocument/2006/relationships/hyperlink" Target="https://github.com/ikatyang/emoji-cheat-sheet/blob/master/README.md" TargetMode="External"/><Relationship Id="rId1279" Type="http://schemas.openxmlformats.org/officeDocument/2006/relationships/hyperlink" Target="https://github.com/ikatyang/emoji-cheat-sheet/blob/master/README.md" TargetMode="External"/><Relationship Id="rId1486" Type="http://schemas.openxmlformats.org/officeDocument/2006/relationships/hyperlink" Target="https://github.com/ikatyang/emoji-cheat-sheet/blob/master/README.md" TargetMode="External"/><Relationship Id="rId2232" Type="http://schemas.openxmlformats.org/officeDocument/2006/relationships/hyperlink" Target="https://github.com/iissnan/hexo-theme-next/pull/1301" TargetMode="External"/><Relationship Id="rId204" Type="http://schemas.openxmlformats.org/officeDocument/2006/relationships/hyperlink" Target="https://github.com/ikatyang/emoji-cheat-sheet/blob/master/README.md" TargetMode="External"/><Relationship Id="rId411" Type="http://schemas.openxmlformats.org/officeDocument/2006/relationships/hyperlink" Target="https://github.com/ikatyang/emoji-cheat-sheet/blob/master/README.md" TargetMode="External"/><Relationship Id="rId509" Type="http://schemas.openxmlformats.org/officeDocument/2006/relationships/hyperlink" Target="https://github.com/ikatyang/emoji-cheat-sheet/blob/master/README.md" TargetMode="External"/><Relationship Id="rId1041" Type="http://schemas.openxmlformats.org/officeDocument/2006/relationships/hyperlink" Target="https://github.com/ikatyang/emoji-cheat-sheet/blob/master/README.md" TargetMode="External"/><Relationship Id="rId1139" Type="http://schemas.openxmlformats.org/officeDocument/2006/relationships/hyperlink" Target="https://github.com/ikatyang/emoji-cheat-sheet/blob/master/README.md" TargetMode="External"/><Relationship Id="rId1346" Type="http://schemas.openxmlformats.org/officeDocument/2006/relationships/hyperlink" Target="https://github.com/ikatyang/emoji-cheat-sheet/blob/master/README.md" TargetMode="External"/><Relationship Id="rId1693" Type="http://schemas.openxmlformats.org/officeDocument/2006/relationships/hyperlink" Target="https://github.com/ikatyang/emoji-cheat-sheet/blob/master/README.md" TargetMode="External"/><Relationship Id="rId1998" Type="http://schemas.openxmlformats.org/officeDocument/2006/relationships/hyperlink" Target="http://docs.getpelican.com/en/3.5.0/index.html" TargetMode="External"/><Relationship Id="rId716" Type="http://schemas.openxmlformats.org/officeDocument/2006/relationships/hyperlink" Target="https://github.com/ikatyang/emoji-cheat-sheet/blob/master/README.md" TargetMode="External"/><Relationship Id="rId923" Type="http://schemas.openxmlformats.org/officeDocument/2006/relationships/hyperlink" Target="https://github.com/ikatyang/emoji-cheat-sheet/blob/master/README.md" TargetMode="External"/><Relationship Id="rId1553" Type="http://schemas.openxmlformats.org/officeDocument/2006/relationships/hyperlink" Target="https://github.com/ikatyang/emoji-cheat-sheet/blob/master/README.md" TargetMode="External"/><Relationship Id="rId1760" Type="http://schemas.openxmlformats.org/officeDocument/2006/relationships/hyperlink" Target="https://github.com/ikatyang/emoji-cheat-sheet/blob/master/README.md" TargetMode="External"/><Relationship Id="rId1858" Type="http://schemas.openxmlformats.org/officeDocument/2006/relationships/hyperlink" Target="https://github.com/ikatyang/emoji-cheat-sheet/blob/master/README.md" TargetMode="External"/><Relationship Id="rId52" Type="http://schemas.openxmlformats.org/officeDocument/2006/relationships/hyperlink" Target="https://www.runoob.com/git/git-create-repository.html" TargetMode="External"/><Relationship Id="rId1206" Type="http://schemas.openxmlformats.org/officeDocument/2006/relationships/hyperlink" Target="https://github.com/ikatyang/emoji-cheat-sheet/blob/master/README.md" TargetMode="External"/><Relationship Id="rId1413" Type="http://schemas.openxmlformats.org/officeDocument/2006/relationships/hyperlink" Target="https://github.com/ikatyang/emoji-cheat-sheet/blob/master/README.md" TargetMode="External"/><Relationship Id="rId1620" Type="http://schemas.openxmlformats.org/officeDocument/2006/relationships/hyperlink" Target="https://github.com/ikatyang/emoji-cheat-sheet/blob/master/README.md" TargetMode="External"/><Relationship Id="rId1718" Type="http://schemas.openxmlformats.org/officeDocument/2006/relationships/hyperlink" Target="https://github.com/ikatyang/emoji-cheat-sheet/blob/master/README.md" TargetMode="External"/><Relationship Id="rId1925" Type="http://schemas.openxmlformats.org/officeDocument/2006/relationships/hyperlink" Target="https://github.com/ikatyang/emoji-cheat-sheet/blob/master/README.md" TargetMode="External"/><Relationship Id="rId299" Type="http://schemas.openxmlformats.org/officeDocument/2006/relationships/hyperlink" Target="https://github.com/ikatyang/emoji-cheat-sheet/blob/master/README.md" TargetMode="External"/><Relationship Id="rId2187" Type="http://schemas.openxmlformats.org/officeDocument/2006/relationships/hyperlink" Target="https://google.github.io/styleguide/jsguide.html" TargetMode="External"/><Relationship Id="rId2394" Type="http://schemas.openxmlformats.org/officeDocument/2006/relationships/hyperlink" Target="http://www.github.com/chrissimpkins/cinder/wiki" TargetMode="External"/><Relationship Id="rId159" Type="http://schemas.openxmlformats.org/officeDocument/2006/relationships/hyperlink" Target="https://github.com/ikatyang/emoji-cheat-sheet/blob/master/README.md" TargetMode="External"/><Relationship Id="rId366" Type="http://schemas.openxmlformats.org/officeDocument/2006/relationships/hyperlink" Target="https://github.com/ikatyang/emoji-cheat-sheet/blob/master/README.md" TargetMode="External"/><Relationship Id="rId573" Type="http://schemas.openxmlformats.org/officeDocument/2006/relationships/hyperlink" Target="https://github.com/ikatyang/emoji-cheat-sheet/blob/master/README.md" TargetMode="External"/><Relationship Id="rId780" Type="http://schemas.openxmlformats.org/officeDocument/2006/relationships/hyperlink" Target="https://github.com/ikatyang/emoji-cheat-sheet/blob/master/README.md" TargetMode="External"/><Relationship Id="rId2047" Type="http://schemas.openxmlformats.org/officeDocument/2006/relationships/hyperlink" Target="https://nodejs.org/en/download/package-manager/" TargetMode="External"/><Relationship Id="rId2254" Type="http://schemas.openxmlformats.org/officeDocument/2006/relationships/hyperlink" Target="https://swiftype.com/" TargetMode="External"/><Relationship Id="rId226" Type="http://schemas.openxmlformats.org/officeDocument/2006/relationships/hyperlink" Target="https://github.com/ikatyang/emoji-cheat-sheet/blob/master/README.md" TargetMode="External"/><Relationship Id="rId433" Type="http://schemas.openxmlformats.org/officeDocument/2006/relationships/hyperlink" Target="https://github.com/ikatyang/emoji-cheat-sheet/blob/master/README.md" TargetMode="External"/><Relationship Id="rId878" Type="http://schemas.openxmlformats.org/officeDocument/2006/relationships/hyperlink" Target="https://github.com/ikatyang/emoji-cheat-sheet/blob/master/README.md" TargetMode="External"/><Relationship Id="rId1063" Type="http://schemas.openxmlformats.org/officeDocument/2006/relationships/hyperlink" Target="https://github.com/ikatyang/emoji-cheat-sheet/blob/master/README.md" TargetMode="External"/><Relationship Id="rId1270" Type="http://schemas.openxmlformats.org/officeDocument/2006/relationships/hyperlink" Target="https://github.com/ikatyang/emoji-cheat-sheet/blob/master/README.md" TargetMode="External"/><Relationship Id="rId2114" Type="http://schemas.openxmlformats.org/officeDocument/2006/relationships/hyperlink" Target="https://www.netlify.com/docs/cli/" TargetMode="External"/><Relationship Id="rId640" Type="http://schemas.openxmlformats.org/officeDocument/2006/relationships/hyperlink" Target="https://github.com/ikatyang/emoji-cheat-sheet/blob/master/README.md" TargetMode="External"/><Relationship Id="rId738" Type="http://schemas.openxmlformats.org/officeDocument/2006/relationships/hyperlink" Target="https://github.com/ikatyang/emoji-cheat-sheet/blob/master/README.md" TargetMode="External"/><Relationship Id="rId945" Type="http://schemas.openxmlformats.org/officeDocument/2006/relationships/hyperlink" Target="https://github.com/ikatyang/emoji-cheat-sheet/blob/master/README.md" TargetMode="External"/><Relationship Id="rId1368" Type="http://schemas.openxmlformats.org/officeDocument/2006/relationships/hyperlink" Target="https://github.com/ikatyang/emoji-cheat-sheet/blob/master/README.md" TargetMode="External"/><Relationship Id="rId1575" Type="http://schemas.openxmlformats.org/officeDocument/2006/relationships/hyperlink" Target="https://github.com/ikatyang/emoji-cheat-sheet/blob/master/README.md" TargetMode="External"/><Relationship Id="rId1782" Type="http://schemas.openxmlformats.org/officeDocument/2006/relationships/hyperlink" Target="https://github.com/ikatyang/emoji-cheat-sheet/blob/master/README.md" TargetMode="External"/><Relationship Id="rId2321" Type="http://schemas.openxmlformats.org/officeDocument/2006/relationships/hyperlink" Target="https://icomoon.io/app/" TargetMode="External"/><Relationship Id="rId74" Type="http://schemas.openxmlformats.org/officeDocument/2006/relationships/hyperlink" Target="https://www.runoob.com/git/git-gitee.html" TargetMode="External"/><Relationship Id="rId500" Type="http://schemas.openxmlformats.org/officeDocument/2006/relationships/hyperlink" Target="https://github.com/ikatyang/emoji-cheat-sheet/blob/master/README.md" TargetMode="External"/><Relationship Id="rId805" Type="http://schemas.openxmlformats.org/officeDocument/2006/relationships/hyperlink" Target="https://github.com/ikatyang/emoji-cheat-sheet/blob/master/README.md" TargetMode="External"/><Relationship Id="rId1130" Type="http://schemas.openxmlformats.org/officeDocument/2006/relationships/hyperlink" Target="https://github.com/ikatyang/emoji-cheat-sheet/blob/master/README.md" TargetMode="External"/><Relationship Id="rId1228" Type="http://schemas.openxmlformats.org/officeDocument/2006/relationships/hyperlink" Target="https://github.com/ikatyang/emoji-cheat-sheet/blob/master/README.md" TargetMode="External"/><Relationship Id="rId1435" Type="http://schemas.openxmlformats.org/officeDocument/2006/relationships/hyperlink" Target="https://github.com/ikatyang/emoji-cheat-sheet/blob/master/README.md" TargetMode="External"/><Relationship Id="rId1642" Type="http://schemas.openxmlformats.org/officeDocument/2006/relationships/hyperlink" Target="https://github.com/ikatyang/emoji-cheat-sheet/blob/master/README.md" TargetMode="External"/><Relationship Id="rId1947" Type="http://schemas.openxmlformats.org/officeDocument/2006/relationships/hyperlink" Target="https://pypi.tuna.tsinghua.edu.cn/simple" TargetMode="External"/><Relationship Id="rId1502" Type="http://schemas.openxmlformats.org/officeDocument/2006/relationships/hyperlink" Target="https://github.com/ikatyang/emoji-cheat-sheet/blob/master/README.md" TargetMode="External"/><Relationship Id="rId1807" Type="http://schemas.openxmlformats.org/officeDocument/2006/relationships/hyperlink" Target="https://github.com/ikatyang/emoji-cheat-sheet/blob/master/README.md" TargetMode="External"/><Relationship Id="rId290" Type="http://schemas.openxmlformats.org/officeDocument/2006/relationships/hyperlink" Target="https://github.com/ikatyang/emoji-cheat-sheet/blob/master/README.md" TargetMode="External"/><Relationship Id="rId388" Type="http://schemas.openxmlformats.org/officeDocument/2006/relationships/hyperlink" Target="https://github.com/ikatyang/emoji-cheat-sheet/blob/master/README.md" TargetMode="External"/><Relationship Id="rId2069" Type="http://schemas.openxmlformats.org/officeDocument/2006/relationships/hyperlink" Target="https://github.com/hexojs/hexo/issues/new" TargetMode="External"/><Relationship Id="rId150" Type="http://schemas.openxmlformats.org/officeDocument/2006/relationships/hyperlink" Target="https://github.com/ikatyang/emoji-cheat-sheet/blob/master/README.md" TargetMode="External"/><Relationship Id="rId595" Type="http://schemas.openxmlformats.org/officeDocument/2006/relationships/hyperlink" Target="https://github.com/ikatyang/emoji-cheat-sheet/blob/master/README.md" TargetMode="External"/><Relationship Id="rId2276" Type="http://schemas.openxmlformats.org/officeDocument/2006/relationships/hyperlink" Target="https://github.com/iissnan/hexo-theme-next/pull/410" TargetMode="External"/><Relationship Id="rId248" Type="http://schemas.openxmlformats.org/officeDocument/2006/relationships/hyperlink" Target="https://github.com/ikatyang/emoji-cheat-sheet/blob/master/README.md" TargetMode="External"/><Relationship Id="rId455" Type="http://schemas.openxmlformats.org/officeDocument/2006/relationships/hyperlink" Target="https://github.com/ikatyang/emoji-cheat-sheet/blob/master/README.md" TargetMode="External"/><Relationship Id="rId662" Type="http://schemas.openxmlformats.org/officeDocument/2006/relationships/hyperlink" Target="https://github.com/ikatyang/emoji-cheat-sheet/blob/master/README.md" TargetMode="External"/><Relationship Id="rId1085" Type="http://schemas.openxmlformats.org/officeDocument/2006/relationships/hyperlink" Target="https://github.com/ikatyang/emoji-cheat-sheet/blob/master/README.md" TargetMode="External"/><Relationship Id="rId1292" Type="http://schemas.openxmlformats.org/officeDocument/2006/relationships/hyperlink" Target="https://github.com/ikatyang/emoji-cheat-sheet/blob/master/README.md" TargetMode="External"/><Relationship Id="rId2136" Type="http://schemas.openxmlformats.org/officeDocument/2006/relationships/hyperlink" Target="https://github.com/hexojs/hexo-theme-unit-test" TargetMode="External"/><Relationship Id="rId2343" Type="http://schemas.openxmlformats.org/officeDocument/2006/relationships/hyperlink" Target="https://github.com/mzlogin/mzlogin.github.io" TargetMode="External"/><Relationship Id="rId108" Type="http://schemas.openxmlformats.org/officeDocument/2006/relationships/hyperlink" Target="https://github.com/ikatyang/emoji-cheat-sheet/blob/master/README.md" TargetMode="External"/><Relationship Id="rId315" Type="http://schemas.openxmlformats.org/officeDocument/2006/relationships/hyperlink" Target="https://github.com/ikatyang/emoji-cheat-sheet/blob/master/README.md" TargetMode="External"/><Relationship Id="rId522" Type="http://schemas.openxmlformats.org/officeDocument/2006/relationships/hyperlink" Target="https://github.com/ikatyang/emoji-cheat-sheet/blob/master/README.md" TargetMode="External"/><Relationship Id="rId967" Type="http://schemas.openxmlformats.org/officeDocument/2006/relationships/hyperlink" Target="https://github.com/ikatyang/emoji-cheat-sheet/blob/master/README.md" TargetMode="External"/><Relationship Id="rId1152" Type="http://schemas.openxmlformats.org/officeDocument/2006/relationships/hyperlink" Target="https://github.com/ikatyang/emoji-cheat-sheet/blob/master/README.md" TargetMode="External"/><Relationship Id="rId1597" Type="http://schemas.openxmlformats.org/officeDocument/2006/relationships/hyperlink" Target="https://github.com/ikatyang/emoji-cheat-sheet/blob/master/README.md" TargetMode="External"/><Relationship Id="rId2203" Type="http://schemas.openxmlformats.org/officeDocument/2006/relationships/hyperlink" Target="https://hexo.io/api/locals" TargetMode="External"/><Relationship Id="rId96" Type="http://schemas.openxmlformats.org/officeDocument/2006/relationships/hyperlink" Target="https://github.com/ikatyang/emoji-cheat-sheet/blob/master/README.md" TargetMode="External"/><Relationship Id="rId827" Type="http://schemas.openxmlformats.org/officeDocument/2006/relationships/hyperlink" Target="https://github.com/ikatyang/emoji-cheat-sheet/blob/master/README.md" TargetMode="External"/><Relationship Id="rId1012" Type="http://schemas.openxmlformats.org/officeDocument/2006/relationships/hyperlink" Target="https://github.com/ikatyang/emoji-cheat-sheet/blob/master/README.md" TargetMode="External"/><Relationship Id="rId1457" Type="http://schemas.openxmlformats.org/officeDocument/2006/relationships/hyperlink" Target="https://github.com/ikatyang/emoji-cheat-sheet/blob/master/README.md" TargetMode="External"/><Relationship Id="rId1664" Type="http://schemas.openxmlformats.org/officeDocument/2006/relationships/hyperlink" Target="https://github.com/ikatyang/emoji-cheat-sheet/blob/master/README.md" TargetMode="External"/><Relationship Id="rId1871" Type="http://schemas.openxmlformats.org/officeDocument/2006/relationships/hyperlink" Target="https://github.com/ikatyang/emoji-cheat-sheet/blob/master/README.md" TargetMode="External"/><Relationship Id="rId1317" Type="http://schemas.openxmlformats.org/officeDocument/2006/relationships/hyperlink" Target="https://github.com/ikatyang/emoji-cheat-sheet/blob/master/README.md" TargetMode="External"/><Relationship Id="rId1524" Type="http://schemas.openxmlformats.org/officeDocument/2006/relationships/hyperlink" Target="https://github.com/ikatyang/emoji-cheat-sheet/blob/master/README.md" TargetMode="External"/><Relationship Id="rId1731" Type="http://schemas.openxmlformats.org/officeDocument/2006/relationships/hyperlink" Target="https://github.com/ikatyang/emoji-cheat-sheet/blob/master/README.md" TargetMode="External"/><Relationship Id="rId1969" Type="http://schemas.openxmlformats.org/officeDocument/2006/relationships/hyperlink" Target="http://example.com" TargetMode="External"/><Relationship Id="rId23" Type="http://schemas.openxmlformats.org/officeDocument/2006/relationships/image" Target="media/image7.jpeg"/><Relationship Id="rId1829" Type="http://schemas.openxmlformats.org/officeDocument/2006/relationships/hyperlink" Target="https://github.com/ikatyang/emoji-cheat-sheet/blob/master/README.md" TargetMode="External"/><Relationship Id="rId2298" Type="http://schemas.openxmlformats.org/officeDocument/2006/relationships/hyperlink" Target="http://theme-next.iissnan.com/getting-started.html" TargetMode="External"/><Relationship Id="rId172" Type="http://schemas.openxmlformats.org/officeDocument/2006/relationships/hyperlink" Target="https://github.com/ikatyang/emoji-cheat-sheet/blob/master/README.md" TargetMode="External"/><Relationship Id="rId477" Type="http://schemas.openxmlformats.org/officeDocument/2006/relationships/hyperlink" Target="https://github.com/ikatyang/emoji-cheat-sheet/blob/master/README.md" TargetMode="External"/><Relationship Id="rId684" Type="http://schemas.openxmlformats.org/officeDocument/2006/relationships/hyperlink" Target="https://github.com/ikatyang/emoji-cheat-sheet/blob/master/README.md" TargetMode="External"/><Relationship Id="rId2060" Type="http://schemas.openxmlformats.org/officeDocument/2006/relationships/hyperlink" Target="https://github.com/micromatch/micromatch" TargetMode="External"/><Relationship Id="rId2158" Type="http://schemas.openxmlformats.org/officeDocument/2006/relationships/hyperlink" Target="http://www.w3.org/TR/css3-color/" TargetMode="External"/><Relationship Id="rId2365" Type="http://schemas.openxmlformats.org/officeDocument/2006/relationships/hyperlink" Target="http://blog.ixxoo.me/" TargetMode="External"/><Relationship Id="rId337" Type="http://schemas.openxmlformats.org/officeDocument/2006/relationships/hyperlink" Target="https://github.com/ikatyang/emoji-cheat-sheet/blob/master/README.md" TargetMode="External"/><Relationship Id="rId891" Type="http://schemas.openxmlformats.org/officeDocument/2006/relationships/hyperlink" Target="https://github.com/ikatyang/emoji-cheat-sheet/blob/master/README.md" TargetMode="External"/><Relationship Id="rId989" Type="http://schemas.openxmlformats.org/officeDocument/2006/relationships/hyperlink" Target="https://github.com/ikatyang/emoji-cheat-sheet/blob/master/README.md" TargetMode="External"/><Relationship Id="rId2018" Type="http://schemas.openxmlformats.org/officeDocument/2006/relationships/hyperlink" Target="https://github.com/shaarli/Shaarli" TargetMode="External"/><Relationship Id="rId544" Type="http://schemas.openxmlformats.org/officeDocument/2006/relationships/hyperlink" Target="https://github.com/ikatyang/emoji-cheat-sheet/blob/master/README.md" TargetMode="External"/><Relationship Id="rId751" Type="http://schemas.openxmlformats.org/officeDocument/2006/relationships/hyperlink" Target="https://github.com/ikatyang/emoji-cheat-sheet/blob/master/README.md" TargetMode="External"/><Relationship Id="rId849" Type="http://schemas.openxmlformats.org/officeDocument/2006/relationships/hyperlink" Target="https://github.com/ikatyang/emoji-cheat-sheet/blob/master/README.md" TargetMode="External"/><Relationship Id="rId1174" Type="http://schemas.openxmlformats.org/officeDocument/2006/relationships/hyperlink" Target="https://github.com/ikatyang/emoji-cheat-sheet/blob/master/README.md" TargetMode="External"/><Relationship Id="rId1381" Type="http://schemas.openxmlformats.org/officeDocument/2006/relationships/hyperlink" Target="https://github.com/ikatyang/emoji-cheat-sheet/blob/master/README.md" TargetMode="External"/><Relationship Id="rId1479" Type="http://schemas.openxmlformats.org/officeDocument/2006/relationships/hyperlink" Target="https://github.com/ikatyang/emoji-cheat-sheet/blob/master/README.md" TargetMode="External"/><Relationship Id="rId1686" Type="http://schemas.openxmlformats.org/officeDocument/2006/relationships/hyperlink" Target="https://github.com/ikatyang/emoji-cheat-sheet/blob/master/README.md" TargetMode="External"/><Relationship Id="rId2225" Type="http://schemas.openxmlformats.org/officeDocument/2006/relationships/hyperlink" Target="https://hexo.io/docs/front-matter.html" TargetMode="External"/><Relationship Id="rId404" Type="http://schemas.openxmlformats.org/officeDocument/2006/relationships/hyperlink" Target="https://github.com/ikatyang/emoji-cheat-sheet/blob/master/README.md" TargetMode="External"/><Relationship Id="rId611" Type="http://schemas.openxmlformats.org/officeDocument/2006/relationships/hyperlink" Target="https://github.com/ikatyang/emoji-cheat-sheet/blob/master/README.md" TargetMode="External"/><Relationship Id="rId1034" Type="http://schemas.openxmlformats.org/officeDocument/2006/relationships/hyperlink" Target="https://github.com/ikatyang/emoji-cheat-sheet/blob/master/README.md" TargetMode="External"/><Relationship Id="rId1241" Type="http://schemas.openxmlformats.org/officeDocument/2006/relationships/hyperlink" Target="https://github.com/ikatyang/emoji-cheat-sheet/blob/master/README.md" TargetMode="External"/><Relationship Id="rId1339" Type="http://schemas.openxmlformats.org/officeDocument/2006/relationships/hyperlink" Target="https://github.com/ikatyang/emoji-cheat-sheet/blob/master/README.md" TargetMode="External"/><Relationship Id="rId1893" Type="http://schemas.openxmlformats.org/officeDocument/2006/relationships/hyperlink" Target="https://github.com/ikatyang/emoji-cheat-sheet/blob/master/README.md" TargetMode="External"/><Relationship Id="rId709" Type="http://schemas.openxmlformats.org/officeDocument/2006/relationships/hyperlink" Target="https://github.com/ikatyang/emoji-cheat-sheet/blob/master/README.md" TargetMode="External"/><Relationship Id="rId916" Type="http://schemas.openxmlformats.org/officeDocument/2006/relationships/hyperlink" Target="https://github.com/ikatyang/emoji-cheat-sheet/blob/master/README.md" TargetMode="External"/><Relationship Id="rId1101" Type="http://schemas.openxmlformats.org/officeDocument/2006/relationships/hyperlink" Target="https://github.com/ikatyang/emoji-cheat-sheet/blob/master/README.md" TargetMode="External"/><Relationship Id="rId1546" Type="http://schemas.openxmlformats.org/officeDocument/2006/relationships/hyperlink" Target="https://github.com/ikatyang/emoji-cheat-sheet/blob/master/README.md" TargetMode="External"/><Relationship Id="rId1753" Type="http://schemas.openxmlformats.org/officeDocument/2006/relationships/hyperlink" Target="https://github.com/ikatyang/emoji-cheat-sheet/blob/master/README.md" TargetMode="External"/><Relationship Id="rId1960" Type="http://schemas.openxmlformats.org/officeDocument/2006/relationships/image" Target="media/image54.gif"/><Relationship Id="rId45" Type="http://schemas.openxmlformats.org/officeDocument/2006/relationships/hyperlink" Target="https://github.com/git/git/releases" TargetMode="External"/><Relationship Id="rId1406" Type="http://schemas.openxmlformats.org/officeDocument/2006/relationships/hyperlink" Target="https://github.com/ikatyang/emoji-cheat-sheet/blob/master/README.md" TargetMode="External"/><Relationship Id="rId1613" Type="http://schemas.openxmlformats.org/officeDocument/2006/relationships/hyperlink" Target="https://github.com/ikatyang/emoji-cheat-sheet/blob/master/README.md" TargetMode="External"/><Relationship Id="rId1820" Type="http://schemas.openxmlformats.org/officeDocument/2006/relationships/hyperlink" Target="https://github.com/ikatyang/emoji-cheat-sheet/blob/master/README.md" TargetMode="External"/><Relationship Id="rId194" Type="http://schemas.openxmlformats.org/officeDocument/2006/relationships/hyperlink" Target="https://github.com/ikatyang/emoji-cheat-sheet/blob/master/README.md" TargetMode="External"/><Relationship Id="rId1918" Type="http://schemas.openxmlformats.org/officeDocument/2006/relationships/image" Target="media/image46.png"/><Relationship Id="rId2082" Type="http://schemas.openxmlformats.org/officeDocument/2006/relationships/hyperlink" Target="https://twitter.com/devdocs/status/356095192085962752" TargetMode="External"/><Relationship Id="rId261" Type="http://schemas.openxmlformats.org/officeDocument/2006/relationships/hyperlink" Target="https://github.com/ikatyang/emoji-cheat-sheet/blob/master/README.md" TargetMode="External"/><Relationship Id="rId499" Type="http://schemas.openxmlformats.org/officeDocument/2006/relationships/hyperlink" Target="https://github.com/ikatyang/emoji-cheat-sheet/blob/master/README.md" TargetMode="External"/><Relationship Id="rId2387" Type="http://schemas.openxmlformats.org/officeDocument/2006/relationships/hyperlink" Target="https://github.com/luofei2011/Poised-flw-blog" TargetMode="External"/><Relationship Id="rId359" Type="http://schemas.openxmlformats.org/officeDocument/2006/relationships/hyperlink" Target="https://github.com/ikatyang/emoji-cheat-sheet/blob/master/README.md" TargetMode="External"/><Relationship Id="rId566" Type="http://schemas.openxmlformats.org/officeDocument/2006/relationships/hyperlink" Target="https://github.com/ikatyang/emoji-cheat-sheet/blob/master/README.md" TargetMode="External"/><Relationship Id="rId773" Type="http://schemas.openxmlformats.org/officeDocument/2006/relationships/hyperlink" Target="https://github.com/ikatyang/emoji-cheat-sheet/blob/master/README.md" TargetMode="External"/><Relationship Id="rId1196" Type="http://schemas.openxmlformats.org/officeDocument/2006/relationships/hyperlink" Target="https://github.com/ikatyang/emoji-cheat-sheet/blob/master/README.md" TargetMode="External"/><Relationship Id="rId2247" Type="http://schemas.openxmlformats.org/officeDocument/2006/relationships/hyperlink" Target="https://github.com/iissnan/hexo-theme-next/pull/1408" TargetMode="External"/><Relationship Id="rId121" Type="http://schemas.openxmlformats.org/officeDocument/2006/relationships/hyperlink" Target="https://github.com/ikatyang/emoji-cheat-sheet/blob/master/README.md" TargetMode="External"/><Relationship Id="rId219" Type="http://schemas.openxmlformats.org/officeDocument/2006/relationships/hyperlink" Target="https://github.com/ikatyang/emoji-cheat-sheet/blob/master/README.md" TargetMode="External"/><Relationship Id="rId426" Type="http://schemas.openxmlformats.org/officeDocument/2006/relationships/hyperlink" Target="https://github.com/ikatyang/emoji-cheat-sheet/blob/master/README.md" TargetMode="External"/><Relationship Id="rId633" Type="http://schemas.openxmlformats.org/officeDocument/2006/relationships/hyperlink" Target="https://github.com/ikatyang/emoji-cheat-sheet/blob/master/README.md" TargetMode="External"/><Relationship Id="rId980" Type="http://schemas.openxmlformats.org/officeDocument/2006/relationships/hyperlink" Target="https://github.com/ikatyang/emoji-cheat-sheet/blob/master/README.md" TargetMode="External"/><Relationship Id="rId1056" Type="http://schemas.openxmlformats.org/officeDocument/2006/relationships/hyperlink" Target="https://github.com/ikatyang/emoji-cheat-sheet/blob/master/README.md" TargetMode="External"/><Relationship Id="rId1263" Type="http://schemas.openxmlformats.org/officeDocument/2006/relationships/hyperlink" Target="https://github.com/ikatyang/emoji-cheat-sheet/blob/master/README.md" TargetMode="External"/><Relationship Id="rId2107" Type="http://schemas.openxmlformats.org/officeDocument/2006/relationships/hyperlink" Target="https://www.baidu.com/s?wd=Hexo%20GitLab" TargetMode="External"/><Relationship Id="rId2314" Type="http://schemas.openxmlformats.org/officeDocument/2006/relationships/hyperlink" Target="https://github.com/ppoffice/hexo-theme-icarus/releases" TargetMode="External"/><Relationship Id="rId840" Type="http://schemas.openxmlformats.org/officeDocument/2006/relationships/hyperlink" Target="https://github.com/ikatyang/emoji-cheat-sheet/blob/master/README.md" TargetMode="External"/><Relationship Id="rId938" Type="http://schemas.openxmlformats.org/officeDocument/2006/relationships/hyperlink" Target="https://github.com/ikatyang/emoji-cheat-sheet/blob/master/README.md" TargetMode="External"/><Relationship Id="rId1470" Type="http://schemas.openxmlformats.org/officeDocument/2006/relationships/hyperlink" Target="https://github.com/ikatyang/emoji-cheat-sheet/blob/master/README.md" TargetMode="External"/><Relationship Id="rId1568" Type="http://schemas.openxmlformats.org/officeDocument/2006/relationships/hyperlink" Target="https://github.com/ikatyang/emoji-cheat-sheet/blob/master/README.md" TargetMode="External"/><Relationship Id="rId1775" Type="http://schemas.openxmlformats.org/officeDocument/2006/relationships/hyperlink" Target="https://github.com/ikatyang/emoji-cheat-sheet/blob/master/README.md" TargetMode="External"/><Relationship Id="rId67" Type="http://schemas.openxmlformats.org/officeDocument/2006/relationships/image" Target="media/image28.jpeg"/><Relationship Id="rId700" Type="http://schemas.openxmlformats.org/officeDocument/2006/relationships/hyperlink" Target="https://github.com/ikatyang/emoji-cheat-sheet/blob/master/README.md" TargetMode="External"/><Relationship Id="rId1123" Type="http://schemas.openxmlformats.org/officeDocument/2006/relationships/hyperlink" Target="https://github.com/ikatyang/emoji-cheat-sheet/blob/master/README.md" TargetMode="External"/><Relationship Id="rId1330" Type="http://schemas.openxmlformats.org/officeDocument/2006/relationships/hyperlink" Target="https://github.com/ikatyang/emoji-cheat-sheet/blob/master/README.md" TargetMode="External"/><Relationship Id="rId1428" Type="http://schemas.openxmlformats.org/officeDocument/2006/relationships/hyperlink" Target="https://github.com/ikatyang/emoji-cheat-sheet/blob/master/README.md" TargetMode="External"/><Relationship Id="rId1635" Type="http://schemas.openxmlformats.org/officeDocument/2006/relationships/hyperlink" Target="https://github.com/ikatyang/emoji-cheat-sheet/blob/master/README.md" TargetMode="External"/><Relationship Id="rId1982" Type="http://schemas.openxmlformats.org/officeDocument/2006/relationships/hyperlink" Target="https://china-testing.github.io/" TargetMode="External"/><Relationship Id="rId1842" Type="http://schemas.openxmlformats.org/officeDocument/2006/relationships/hyperlink" Target="https://github.com/ikatyang/emoji-cheat-sheet/blob/master/README.md" TargetMode="External"/><Relationship Id="rId1702" Type="http://schemas.openxmlformats.org/officeDocument/2006/relationships/hyperlink" Target="https://github.com/ikatyang/emoji-cheat-sheet/blob/master/README.md" TargetMode="External"/><Relationship Id="rId283" Type="http://schemas.openxmlformats.org/officeDocument/2006/relationships/hyperlink" Target="https://github.com/ikatyang/emoji-cheat-sheet/blob/master/README.md" TargetMode="External"/><Relationship Id="rId490" Type="http://schemas.openxmlformats.org/officeDocument/2006/relationships/hyperlink" Target="https://github.com/ikatyang/emoji-cheat-sheet/blob/master/README.md" TargetMode="External"/><Relationship Id="rId2171" Type="http://schemas.openxmlformats.org/officeDocument/2006/relationships/image" Target="media/image64.png"/><Relationship Id="rId143" Type="http://schemas.openxmlformats.org/officeDocument/2006/relationships/hyperlink" Target="https://github.com/ikatyang/emoji-cheat-sheet/blob/master/README.md" TargetMode="External"/><Relationship Id="rId350" Type="http://schemas.openxmlformats.org/officeDocument/2006/relationships/hyperlink" Target="https://github.com/ikatyang/emoji-cheat-sheet/blob/master/README.md" TargetMode="External"/><Relationship Id="rId588" Type="http://schemas.openxmlformats.org/officeDocument/2006/relationships/hyperlink" Target="https://github.com/ikatyang/emoji-cheat-sheet/blob/master/README.md" TargetMode="External"/><Relationship Id="rId795" Type="http://schemas.openxmlformats.org/officeDocument/2006/relationships/hyperlink" Target="https://github.com/ikatyang/emoji-cheat-sheet/blob/master/README.md" TargetMode="External"/><Relationship Id="rId2031" Type="http://schemas.openxmlformats.org/officeDocument/2006/relationships/hyperlink" Target="http://docs.getpelican.com/en/3.6.3/faq.html" TargetMode="External"/><Relationship Id="rId2269" Type="http://schemas.openxmlformats.org/officeDocument/2006/relationships/hyperlink" Target="http://theme-next.iissnan.com/third-party-services.html" TargetMode="External"/><Relationship Id="rId9" Type="http://schemas.openxmlformats.org/officeDocument/2006/relationships/hyperlink" Target="https://link.zhihu.com/?target=http%3A//choosealicense.online/" TargetMode="External"/><Relationship Id="rId210" Type="http://schemas.openxmlformats.org/officeDocument/2006/relationships/hyperlink" Target="https://github.com/ikatyang/emoji-cheat-sheet/blob/master/README.md" TargetMode="External"/><Relationship Id="rId448" Type="http://schemas.openxmlformats.org/officeDocument/2006/relationships/hyperlink" Target="https://github.com/ikatyang/emoji-cheat-sheet/blob/master/README.md" TargetMode="External"/><Relationship Id="rId655" Type="http://schemas.openxmlformats.org/officeDocument/2006/relationships/hyperlink" Target="https://github.com/ikatyang/emoji-cheat-sheet/blob/master/README.md" TargetMode="External"/><Relationship Id="rId862" Type="http://schemas.openxmlformats.org/officeDocument/2006/relationships/hyperlink" Target="https://github.com/ikatyang/emoji-cheat-sheet/blob/master/README.md" TargetMode="External"/><Relationship Id="rId1078" Type="http://schemas.openxmlformats.org/officeDocument/2006/relationships/hyperlink" Target="https://github.com/ikatyang/emoji-cheat-sheet/blob/master/README.md" TargetMode="External"/><Relationship Id="rId1285" Type="http://schemas.openxmlformats.org/officeDocument/2006/relationships/hyperlink" Target="https://github.com/ikatyang/emoji-cheat-sheet/blob/master/README.md" TargetMode="External"/><Relationship Id="rId1492" Type="http://schemas.openxmlformats.org/officeDocument/2006/relationships/hyperlink" Target="https://github.com/ikatyang/emoji-cheat-sheet/blob/master/README.md" TargetMode="External"/><Relationship Id="rId2129" Type="http://schemas.openxmlformats.org/officeDocument/2006/relationships/hyperlink" Target="https://github.com/hexojs/hexo-renderer-ejs" TargetMode="External"/><Relationship Id="rId2336" Type="http://schemas.openxmlformats.org/officeDocument/2006/relationships/hyperlink" Target="http://curl.haxx.se/ca/cacert.pem" TargetMode="External"/><Relationship Id="rId308" Type="http://schemas.openxmlformats.org/officeDocument/2006/relationships/hyperlink" Target="https://github.com/ikatyang/emoji-cheat-sheet/blob/master/README.md" TargetMode="External"/><Relationship Id="rId515" Type="http://schemas.openxmlformats.org/officeDocument/2006/relationships/hyperlink" Target="https://github.com/ikatyang/emoji-cheat-sheet/blob/master/README.md" TargetMode="External"/><Relationship Id="rId722" Type="http://schemas.openxmlformats.org/officeDocument/2006/relationships/hyperlink" Target="https://github.com/ikatyang/emoji-cheat-sheet/blob/master/README.md" TargetMode="External"/><Relationship Id="rId1145" Type="http://schemas.openxmlformats.org/officeDocument/2006/relationships/hyperlink" Target="https://github.com/ikatyang/emoji-cheat-sheet/blob/master/README.md" TargetMode="External"/><Relationship Id="rId1352" Type="http://schemas.openxmlformats.org/officeDocument/2006/relationships/hyperlink" Target="https://github.com/ikatyang/emoji-cheat-sheet/blob/master/README.md" TargetMode="External"/><Relationship Id="rId1797" Type="http://schemas.openxmlformats.org/officeDocument/2006/relationships/hyperlink" Target="https://github.com/ikatyang/emoji-cheat-sheet/blob/master/README.md" TargetMode="External"/><Relationship Id="rId2403" Type="http://schemas.openxmlformats.org/officeDocument/2006/relationships/theme" Target="theme/theme1.xml"/><Relationship Id="rId89" Type="http://schemas.openxmlformats.org/officeDocument/2006/relationships/hyperlink" Target="https://github.com/ikatyang/emoji-cheat-sheet/blob/master/README.md" TargetMode="External"/><Relationship Id="rId1005" Type="http://schemas.openxmlformats.org/officeDocument/2006/relationships/hyperlink" Target="https://github.com/ikatyang/emoji-cheat-sheet/blob/master/README.md" TargetMode="External"/><Relationship Id="rId1212" Type="http://schemas.openxmlformats.org/officeDocument/2006/relationships/hyperlink" Target="https://github.com/ikatyang/emoji-cheat-sheet/blob/master/README.md" TargetMode="External"/><Relationship Id="rId1657" Type="http://schemas.openxmlformats.org/officeDocument/2006/relationships/hyperlink" Target="https://github.com/ikatyang/emoji-cheat-sheet/blob/master/README.md" TargetMode="External"/><Relationship Id="rId1864" Type="http://schemas.openxmlformats.org/officeDocument/2006/relationships/hyperlink" Target="https://github.com/ikatyang/emoji-cheat-sheet/blob/master/README.md" TargetMode="External"/><Relationship Id="rId1517" Type="http://schemas.openxmlformats.org/officeDocument/2006/relationships/hyperlink" Target="https://github.com/ikatyang/emoji-cheat-sheet/blob/master/README.md" TargetMode="External"/><Relationship Id="rId1724" Type="http://schemas.openxmlformats.org/officeDocument/2006/relationships/hyperlink" Target="https://github.com/ikatyang/emoji-cheat-sheet/blob/master/README.md" TargetMode="External"/><Relationship Id="rId16" Type="http://schemas.openxmlformats.org/officeDocument/2006/relationships/hyperlink" Target="https://git-scm.com/downloads" TargetMode="External"/><Relationship Id="rId1931" Type="http://schemas.openxmlformats.org/officeDocument/2006/relationships/hyperlink" Target="https://github.com/ikatyang/emoji-cheat-sheet/blob/master/README.md" TargetMode="External"/><Relationship Id="rId2193" Type="http://schemas.openxmlformats.org/officeDocument/2006/relationships/hyperlink" Target="https://groups.google.com/group/hexo" TargetMode="External"/><Relationship Id="rId165" Type="http://schemas.openxmlformats.org/officeDocument/2006/relationships/hyperlink" Target="https://github.com/ikatyang/emoji-cheat-sheet/blob/master/README.md" TargetMode="External"/><Relationship Id="rId372" Type="http://schemas.openxmlformats.org/officeDocument/2006/relationships/hyperlink" Target="https://github.com/ikatyang/emoji-cheat-sheet/blob/master/README.md" TargetMode="External"/><Relationship Id="rId677" Type="http://schemas.openxmlformats.org/officeDocument/2006/relationships/hyperlink" Target="https://github.com/ikatyang/emoji-cheat-sheet/blob/master/README.md" TargetMode="External"/><Relationship Id="rId2053" Type="http://schemas.openxmlformats.org/officeDocument/2006/relationships/hyperlink" Target="https://hexo.io/zh-cn/docs/writing" TargetMode="External"/><Relationship Id="rId2260" Type="http://schemas.openxmlformats.org/officeDocument/2006/relationships/hyperlink" Target="http://theme-next.iissnan.com/third-party-services.html" TargetMode="External"/><Relationship Id="rId2358" Type="http://schemas.openxmlformats.org/officeDocument/2006/relationships/hyperlink" Target="https://github.com/mmistakes" TargetMode="External"/><Relationship Id="rId232" Type="http://schemas.openxmlformats.org/officeDocument/2006/relationships/hyperlink" Target="https://github.com/ikatyang/emoji-cheat-sheet/blob/master/README.md" TargetMode="External"/><Relationship Id="rId884" Type="http://schemas.openxmlformats.org/officeDocument/2006/relationships/hyperlink" Target="https://github.com/ikatyang/emoji-cheat-sheet/blob/master/README.md" TargetMode="External"/><Relationship Id="rId2120" Type="http://schemas.openxmlformats.org/officeDocument/2006/relationships/hyperlink" Target="https://zeit.co/" TargetMode="External"/><Relationship Id="rId537" Type="http://schemas.openxmlformats.org/officeDocument/2006/relationships/hyperlink" Target="https://github.com/ikatyang/emoji-cheat-sheet/blob/master/README.md" TargetMode="External"/><Relationship Id="rId744" Type="http://schemas.openxmlformats.org/officeDocument/2006/relationships/hyperlink" Target="https://github.com/ikatyang/emoji-cheat-sheet/blob/master/README.md" TargetMode="External"/><Relationship Id="rId951" Type="http://schemas.openxmlformats.org/officeDocument/2006/relationships/hyperlink" Target="https://github.com/ikatyang/emoji-cheat-sheet/blob/master/README.md" TargetMode="External"/><Relationship Id="rId1167" Type="http://schemas.openxmlformats.org/officeDocument/2006/relationships/hyperlink" Target="https://github.com/ikatyang/emoji-cheat-sheet/blob/master/README.md" TargetMode="External"/><Relationship Id="rId1374" Type="http://schemas.openxmlformats.org/officeDocument/2006/relationships/hyperlink" Target="https://github.com/ikatyang/emoji-cheat-sheet/blob/master/README.md" TargetMode="External"/><Relationship Id="rId1581" Type="http://schemas.openxmlformats.org/officeDocument/2006/relationships/hyperlink" Target="https://github.com/ikatyang/emoji-cheat-sheet/blob/master/README.md" TargetMode="External"/><Relationship Id="rId1679" Type="http://schemas.openxmlformats.org/officeDocument/2006/relationships/hyperlink" Target="https://github.com/ikatyang/emoji-cheat-sheet/blob/master/README.md" TargetMode="External"/><Relationship Id="rId2218" Type="http://schemas.openxmlformats.org/officeDocument/2006/relationships/image" Target="media/image72.png"/><Relationship Id="rId80" Type="http://schemas.openxmlformats.org/officeDocument/2006/relationships/hyperlink" Target="https://unicode.org/emoji/charts/full-emoji-list.html" TargetMode="External"/><Relationship Id="rId604" Type="http://schemas.openxmlformats.org/officeDocument/2006/relationships/hyperlink" Target="https://github.com/ikatyang/emoji-cheat-sheet/blob/master/README.md" TargetMode="External"/><Relationship Id="rId811" Type="http://schemas.openxmlformats.org/officeDocument/2006/relationships/hyperlink" Target="https://github.com/ikatyang/emoji-cheat-sheet/blob/master/README.md" TargetMode="External"/><Relationship Id="rId1027" Type="http://schemas.openxmlformats.org/officeDocument/2006/relationships/hyperlink" Target="https://github.com/ikatyang/emoji-cheat-sheet/blob/master/README.md" TargetMode="External"/><Relationship Id="rId1234" Type="http://schemas.openxmlformats.org/officeDocument/2006/relationships/hyperlink" Target="https://github.com/ikatyang/emoji-cheat-sheet/blob/master/README.md" TargetMode="External"/><Relationship Id="rId1441" Type="http://schemas.openxmlformats.org/officeDocument/2006/relationships/hyperlink" Target="https://github.com/ikatyang/emoji-cheat-sheet/blob/master/README.md" TargetMode="External"/><Relationship Id="rId1886" Type="http://schemas.openxmlformats.org/officeDocument/2006/relationships/hyperlink" Target="https://github.com/ikatyang/emoji-cheat-sheet/blob/master/README.md" TargetMode="External"/><Relationship Id="rId909" Type="http://schemas.openxmlformats.org/officeDocument/2006/relationships/hyperlink" Target="https://github.com/ikatyang/emoji-cheat-sheet/blob/master/README.md" TargetMode="External"/><Relationship Id="rId1301" Type="http://schemas.openxmlformats.org/officeDocument/2006/relationships/hyperlink" Target="https://github.com/ikatyang/emoji-cheat-sheet/blob/master/README.md" TargetMode="External"/><Relationship Id="rId1539" Type="http://schemas.openxmlformats.org/officeDocument/2006/relationships/hyperlink" Target="https://github.com/ikatyang/emoji-cheat-sheet/blob/master/README.md" TargetMode="External"/><Relationship Id="rId1746" Type="http://schemas.openxmlformats.org/officeDocument/2006/relationships/hyperlink" Target="https://github.com/ikatyang/emoji-cheat-sheet/blob/master/README.md" TargetMode="External"/><Relationship Id="rId1953" Type="http://schemas.openxmlformats.org/officeDocument/2006/relationships/hyperlink" Target="https://www.zhihu.com/people/jellywong" TargetMode="External"/><Relationship Id="rId38" Type="http://schemas.openxmlformats.org/officeDocument/2006/relationships/hyperlink" Target="https://git-scm.com/download" TargetMode="External"/><Relationship Id="rId1606" Type="http://schemas.openxmlformats.org/officeDocument/2006/relationships/hyperlink" Target="https://github.com/ikatyang/emoji-cheat-sheet/blob/master/README.md" TargetMode="External"/><Relationship Id="rId1813" Type="http://schemas.openxmlformats.org/officeDocument/2006/relationships/hyperlink" Target="https://github.com/ikatyang/emoji-cheat-sheet/blob/master/README.md" TargetMode="External"/><Relationship Id="rId187" Type="http://schemas.openxmlformats.org/officeDocument/2006/relationships/hyperlink" Target="https://github.com/ikatyang/emoji-cheat-sheet/blob/master/README.md" TargetMode="External"/><Relationship Id="rId394" Type="http://schemas.openxmlformats.org/officeDocument/2006/relationships/hyperlink" Target="https://github.com/ikatyang/emoji-cheat-sheet/blob/master/README.md" TargetMode="External"/><Relationship Id="rId2075" Type="http://schemas.openxmlformats.org/officeDocument/2006/relationships/image" Target="media/image61.png"/><Relationship Id="rId2282" Type="http://schemas.openxmlformats.org/officeDocument/2006/relationships/hyperlink" Target="http://julian.com/research/velocity/" TargetMode="External"/><Relationship Id="rId254" Type="http://schemas.openxmlformats.org/officeDocument/2006/relationships/hyperlink" Target="https://github.com/ikatyang/emoji-cheat-sheet/blob/master/README.md" TargetMode="External"/><Relationship Id="rId699" Type="http://schemas.openxmlformats.org/officeDocument/2006/relationships/hyperlink" Target="https://github.com/ikatyang/emoji-cheat-sheet/blob/master/README.md" TargetMode="External"/><Relationship Id="rId1091" Type="http://schemas.openxmlformats.org/officeDocument/2006/relationships/hyperlink" Target="https://github.com/ikatyang/emoji-cheat-sheet/blob/master/README.md" TargetMode="External"/><Relationship Id="rId114" Type="http://schemas.openxmlformats.org/officeDocument/2006/relationships/hyperlink" Target="https://github.com/ikatyang/emoji-cheat-sheet/blob/master/README.md" TargetMode="External"/><Relationship Id="rId461" Type="http://schemas.openxmlformats.org/officeDocument/2006/relationships/hyperlink" Target="https://github.com/ikatyang/emoji-cheat-sheet/blob/master/README.md" TargetMode="External"/><Relationship Id="rId559" Type="http://schemas.openxmlformats.org/officeDocument/2006/relationships/hyperlink" Target="https://github.com/ikatyang/emoji-cheat-sheet/blob/master/README.md" TargetMode="External"/><Relationship Id="rId766" Type="http://schemas.openxmlformats.org/officeDocument/2006/relationships/hyperlink" Target="https://github.com/ikatyang/emoji-cheat-sheet/blob/master/README.md" TargetMode="External"/><Relationship Id="rId1189" Type="http://schemas.openxmlformats.org/officeDocument/2006/relationships/hyperlink" Target="https://github.com/ikatyang/emoji-cheat-sheet/blob/master/README.md" TargetMode="External"/><Relationship Id="rId1396" Type="http://schemas.openxmlformats.org/officeDocument/2006/relationships/hyperlink" Target="https://github.com/ikatyang/emoji-cheat-sheet/blob/master/README.md" TargetMode="External"/><Relationship Id="rId2142" Type="http://schemas.openxmlformats.org/officeDocument/2006/relationships/hyperlink" Target="https://hexo.io/zh-cn/docs/variables" TargetMode="External"/><Relationship Id="rId321" Type="http://schemas.openxmlformats.org/officeDocument/2006/relationships/hyperlink" Target="https://github.com/ikatyang/emoji-cheat-sheet/blob/master/README.md" TargetMode="External"/><Relationship Id="rId419" Type="http://schemas.openxmlformats.org/officeDocument/2006/relationships/hyperlink" Target="https://github.com/ikatyang/emoji-cheat-sheet/blob/master/README.md" TargetMode="External"/><Relationship Id="rId626" Type="http://schemas.openxmlformats.org/officeDocument/2006/relationships/hyperlink" Target="https://github.com/ikatyang/emoji-cheat-sheet/blob/master/README.md" TargetMode="External"/><Relationship Id="rId973" Type="http://schemas.openxmlformats.org/officeDocument/2006/relationships/hyperlink" Target="https://github.com/ikatyang/emoji-cheat-sheet/blob/master/README.md" TargetMode="External"/><Relationship Id="rId1049" Type="http://schemas.openxmlformats.org/officeDocument/2006/relationships/hyperlink" Target="https://github.com/ikatyang/emoji-cheat-sheet/blob/master/README.md" TargetMode="External"/><Relationship Id="rId1256" Type="http://schemas.openxmlformats.org/officeDocument/2006/relationships/hyperlink" Target="https://github.com/ikatyang/emoji-cheat-sheet/blob/master/README.md" TargetMode="External"/><Relationship Id="rId2002" Type="http://schemas.openxmlformats.org/officeDocument/2006/relationships/hyperlink" Target="https://github.com/%20%20%20%20getpelican/pelican-plugins" TargetMode="External"/><Relationship Id="rId2307" Type="http://schemas.openxmlformats.org/officeDocument/2006/relationships/hyperlink" Target="http://getbootstrap.com/" TargetMode="External"/><Relationship Id="rId833" Type="http://schemas.openxmlformats.org/officeDocument/2006/relationships/hyperlink" Target="https://github.com/ikatyang/emoji-cheat-sheet/blob/master/README.md" TargetMode="External"/><Relationship Id="rId1116" Type="http://schemas.openxmlformats.org/officeDocument/2006/relationships/hyperlink" Target="https://github.com/ikatyang/emoji-cheat-sheet/blob/master/README.md" TargetMode="External"/><Relationship Id="rId1463" Type="http://schemas.openxmlformats.org/officeDocument/2006/relationships/hyperlink" Target="https://github.com/ikatyang/emoji-cheat-sheet/blob/master/README.md" TargetMode="External"/><Relationship Id="rId1670" Type="http://schemas.openxmlformats.org/officeDocument/2006/relationships/hyperlink" Target="https://github.com/ikatyang/emoji-cheat-sheet/blob/master/README.md" TargetMode="External"/><Relationship Id="rId1768" Type="http://schemas.openxmlformats.org/officeDocument/2006/relationships/hyperlink" Target="https://github.com/ikatyang/emoji-cheat-sheet/blob/master/README.md" TargetMode="External"/><Relationship Id="rId900" Type="http://schemas.openxmlformats.org/officeDocument/2006/relationships/hyperlink" Target="https://github.com/ikatyang/emoji-cheat-sheet/blob/master/README.md" TargetMode="External"/><Relationship Id="rId1323" Type="http://schemas.openxmlformats.org/officeDocument/2006/relationships/hyperlink" Target="https://github.com/ikatyang/emoji-cheat-sheet/blob/master/README.md" TargetMode="External"/><Relationship Id="rId1530" Type="http://schemas.openxmlformats.org/officeDocument/2006/relationships/hyperlink" Target="https://github.com/ikatyang/emoji-cheat-sheet/blob/master/README.md" TargetMode="External"/><Relationship Id="rId1628" Type="http://schemas.openxmlformats.org/officeDocument/2006/relationships/hyperlink" Target="https://github.com/ikatyang/emoji-cheat-sheet/blob/master/README.md" TargetMode="External"/><Relationship Id="rId1975" Type="http://schemas.openxmlformats.org/officeDocument/2006/relationships/hyperlink" Target="http://pygments.org/docs/formatters/" TargetMode="External"/><Relationship Id="rId1835" Type="http://schemas.openxmlformats.org/officeDocument/2006/relationships/hyperlink" Target="https://github.com/ikatyang/emoji-cheat-sheet/blob/master/README.md" TargetMode="External"/><Relationship Id="rId1902" Type="http://schemas.openxmlformats.org/officeDocument/2006/relationships/image" Target="media/image38.png"/><Relationship Id="rId2097" Type="http://schemas.openxmlformats.org/officeDocument/2006/relationships/hyperlink" Target="https://github.com/settings/tokens" TargetMode="External"/><Relationship Id="rId276" Type="http://schemas.openxmlformats.org/officeDocument/2006/relationships/hyperlink" Target="https://github.com/ikatyang/emoji-cheat-sheet/blob/master/README.md" TargetMode="External"/><Relationship Id="rId483" Type="http://schemas.openxmlformats.org/officeDocument/2006/relationships/hyperlink" Target="https://github.com/ikatyang/emoji-cheat-sheet/blob/master/README.md" TargetMode="External"/><Relationship Id="rId690" Type="http://schemas.openxmlformats.org/officeDocument/2006/relationships/hyperlink" Target="https://github.com/ikatyang/emoji-cheat-sheet/blob/master/README.md" TargetMode="External"/><Relationship Id="rId2164" Type="http://schemas.openxmlformats.org/officeDocument/2006/relationships/hyperlink" Target="https://github.com/hexojs/hexo-pagination" TargetMode="External"/><Relationship Id="rId2371" Type="http://schemas.openxmlformats.org/officeDocument/2006/relationships/image" Target="media/image95.jpeg"/><Relationship Id="rId136" Type="http://schemas.openxmlformats.org/officeDocument/2006/relationships/hyperlink" Target="https://github.com/ikatyang/emoji-cheat-sheet/blob/master/README.md" TargetMode="External"/><Relationship Id="rId343" Type="http://schemas.openxmlformats.org/officeDocument/2006/relationships/hyperlink" Target="https://github.com/ikatyang/emoji-cheat-sheet/blob/master/README.md" TargetMode="External"/><Relationship Id="rId550" Type="http://schemas.openxmlformats.org/officeDocument/2006/relationships/hyperlink" Target="https://github.com/ikatyang/emoji-cheat-sheet/blob/master/README.md" TargetMode="External"/><Relationship Id="rId788" Type="http://schemas.openxmlformats.org/officeDocument/2006/relationships/hyperlink" Target="https://github.com/ikatyang/emoji-cheat-sheet/blob/master/README.md" TargetMode="External"/><Relationship Id="rId995" Type="http://schemas.openxmlformats.org/officeDocument/2006/relationships/hyperlink" Target="https://github.com/ikatyang/emoji-cheat-sheet/blob/master/README.md" TargetMode="External"/><Relationship Id="rId1180" Type="http://schemas.openxmlformats.org/officeDocument/2006/relationships/hyperlink" Target="https://github.com/ikatyang/emoji-cheat-sheet/blob/master/README.md" TargetMode="External"/><Relationship Id="rId2024" Type="http://schemas.openxmlformats.org/officeDocument/2006/relationships/hyperlink" Target="https://github.com/gilsondev/pelican-clean-blog/tree/ea156f8f1741e473bc0ab848b7c8898112d6ffb5" TargetMode="External"/><Relationship Id="rId2231" Type="http://schemas.openxmlformats.org/officeDocument/2006/relationships/hyperlink" Target="https://www.hypercomments.com/" TargetMode="External"/><Relationship Id="rId203" Type="http://schemas.openxmlformats.org/officeDocument/2006/relationships/hyperlink" Target="https://github.com/ikatyang/emoji-cheat-sheet/blob/master/README.md" TargetMode="External"/><Relationship Id="rId648" Type="http://schemas.openxmlformats.org/officeDocument/2006/relationships/hyperlink" Target="https://github.com/ikatyang/emoji-cheat-sheet/blob/master/README.md" TargetMode="External"/><Relationship Id="rId855" Type="http://schemas.openxmlformats.org/officeDocument/2006/relationships/hyperlink" Target="https://github.com/ikatyang/emoji-cheat-sheet/blob/master/README.md" TargetMode="External"/><Relationship Id="rId1040" Type="http://schemas.openxmlformats.org/officeDocument/2006/relationships/hyperlink" Target="https://github.com/ikatyang/emoji-cheat-sheet/blob/master/README.md" TargetMode="External"/><Relationship Id="rId1278" Type="http://schemas.openxmlformats.org/officeDocument/2006/relationships/hyperlink" Target="https://github.com/ikatyang/emoji-cheat-sheet/blob/master/README.md" TargetMode="External"/><Relationship Id="rId1485" Type="http://schemas.openxmlformats.org/officeDocument/2006/relationships/hyperlink" Target="https://github.com/ikatyang/emoji-cheat-sheet/blob/master/README.md" TargetMode="External"/><Relationship Id="rId1692" Type="http://schemas.openxmlformats.org/officeDocument/2006/relationships/hyperlink" Target="https://github.com/ikatyang/emoji-cheat-sheet/blob/master/README.md" TargetMode="External"/><Relationship Id="rId2329" Type="http://schemas.openxmlformats.org/officeDocument/2006/relationships/hyperlink" Target="https://blog.zhangruipeng.me/hexo-theme-icarus/gallery/screenshots/sharethis-get-code.png" TargetMode="External"/><Relationship Id="rId410" Type="http://schemas.openxmlformats.org/officeDocument/2006/relationships/hyperlink" Target="https://github.com/ikatyang/emoji-cheat-sheet/blob/master/README.md" TargetMode="External"/><Relationship Id="rId508" Type="http://schemas.openxmlformats.org/officeDocument/2006/relationships/hyperlink" Target="https://github.com/ikatyang/emoji-cheat-sheet/blob/master/README.md" TargetMode="External"/><Relationship Id="rId715" Type="http://schemas.openxmlformats.org/officeDocument/2006/relationships/hyperlink" Target="https://github.com/ikatyang/emoji-cheat-sheet/blob/master/README.md" TargetMode="External"/><Relationship Id="rId922" Type="http://schemas.openxmlformats.org/officeDocument/2006/relationships/hyperlink" Target="https://github.com/ikatyang/emoji-cheat-sheet/blob/master/README.md" TargetMode="External"/><Relationship Id="rId1138" Type="http://schemas.openxmlformats.org/officeDocument/2006/relationships/hyperlink" Target="https://github.com/ikatyang/emoji-cheat-sheet/blob/master/README.md" TargetMode="External"/><Relationship Id="rId1345" Type="http://schemas.openxmlformats.org/officeDocument/2006/relationships/hyperlink" Target="https://github.com/ikatyang/emoji-cheat-sheet/blob/master/README.md" TargetMode="External"/><Relationship Id="rId1552" Type="http://schemas.openxmlformats.org/officeDocument/2006/relationships/hyperlink" Target="https://github.com/ikatyang/emoji-cheat-sheet/blob/master/README.md" TargetMode="External"/><Relationship Id="rId1997" Type="http://schemas.openxmlformats.org/officeDocument/2006/relationships/hyperlink" Target="https://github.com/getpelican/pelican-themes" TargetMode="External"/><Relationship Id="rId1205" Type="http://schemas.openxmlformats.org/officeDocument/2006/relationships/hyperlink" Target="https://github.com/ikatyang/emoji-cheat-sheet/blob/master/README.md" TargetMode="External"/><Relationship Id="rId1857" Type="http://schemas.openxmlformats.org/officeDocument/2006/relationships/hyperlink" Target="https://github.com/ikatyang/emoji-cheat-sheet/blob/master/README.md" TargetMode="External"/><Relationship Id="rId51" Type="http://schemas.openxmlformats.org/officeDocument/2006/relationships/hyperlink" Target="javascript:;" TargetMode="External"/><Relationship Id="rId1412" Type="http://schemas.openxmlformats.org/officeDocument/2006/relationships/hyperlink" Target="https://github.com/ikatyang/emoji-cheat-sheet/blob/master/README.md" TargetMode="External"/><Relationship Id="rId1717" Type="http://schemas.openxmlformats.org/officeDocument/2006/relationships/hyperlink" Target="https://github.com/ikatyang/emoji-cheat-sheet/blob/master/README.md" TargetMode="External"/><Relationship Id="rId1924" Type="http://schemas.openxmlformats.org/officeDocument/2006/relationships/hyperlink" Target="https://github.com/ikatyang/emoji-cheat-sheet/blob/master/README.md" TargetMode="External"/><Relationship Id="rId298" Type="http://schemas.openxmlformats.org/officeDocument/2006/relationships/hyperlink" Target="https://github.com/ikatyang/emoji-cheat-sheet/blob/master/README.md" TargetMode="External"/><Relationship Id="rId158" Type="http://schemas.openxmlformats.org/officeDocument/2006/relationships/hyperlink" Target="https://github.com/ikatyang/emoji-cheat-sheet/blob/master/README.md" TargetMode="External"/><Relationship Id="rId2186" Type="http://schemas.openxmlformats.org/officeDocument/2006/relationships/hyperlink" Target="https://zh.wikipedia.org/wiki/YAML" TargetMode="External"/><Relationship Id="rId2393" Type="http://schemas.openxmlformats.org/officeDocument/2006/relationships/hyperlink" Target="http://www.github.com/chrissimpkins/cinder" TargetMode="External"/><Relationship Id="rId365" Type="http://schemas.openxmlformats.org/officeDocument/2006/relationships/hyperlink" Target="https://github.com/ikatyang/emoji-cheat-sheet/blob/master/README.md" TargetMode="External"/><Relationship Id="rId572" Type="http://schemas.openxmlformats.org/officeDocument/2006/relationships/hyperlink" Target="https://github.com/ikatyang/emoji-cheat-sheet/blob/master/README.md" TargetMode="External"/><Relationship Id="rId2046" Type="http://schemas.openxmlformats.org/officeDocument/2006/relationships/hyperlink" Target="https://github.com/nodesource/distributions" TargetMode="External"/><Relationship Id="rId2253" Type="http://schemas.openxmlformats.org/officeDocument/2006/relationships/image" Target="media/image76.png"/><Relationship Id="rId225" Type="http://schemas.openxmlformats.org/officeDocument/2006/relationships/hyperlink" Target="https://github.com/ikatyang/emoji-cheat-sheet/blob/master/README.md" TargetMode="External"/><Relationship Id="rId432" Type="http://schemas.openxmlformats.org/officeDocument/2006/relationships/hyperlink" Target="https://github.com/ikatyang/emoji-cheat-sheet/blob/master/README.md" TargetMode="External"/><Relationship Id="rId877" Type="http://schemas.openxmlformats.org/officeDocument/2006/relationships/hyperlink" Target="https://github.com/ikatyang/emoji-cheat-sheet/blob/master/README.md" TargetMode="External"/><Relationship Id="rId1062" Type="http://schemas.openxmlformats.org/officeDocument/2006/relationships/hyperlink" Target="https://github.com/ikatyang/emoji-cheat-sheet/blob/master/README.md" TargetMode="External"/><Relationship Id="rId2113" Type="http://schemas.openxmlformats.org/officeDocument/2006/relationships/hyperlink" Target="https://app.netlify.com/start" TargetMode="External"/><Relationship Id="rId2320" Type="http://schemas.openxmlformats.org/officeDocument/2006/relationships/hyperlink" Target="https://highlightjs.org/" TargetMode="External"/><Relationship Id="rId737" Type="http://schemas.openxmlformats.org/officeDocument/2006/relationships/hyperlink" Target="https://github.com/ikatyang/emoji-cheat-sheet/blob/master/README.md" TargetMode="External"/><Relationship Id="rId944" Type="http://schemas.openxmlformats.org/officeDocument/2006/relationships/hyperlink" Target="https://github.com/ikatyang/emoji-cheat-sheet/blob/master/README.md" TargetMode="External"/><Relationship Id="rId1367" Type="http://schemas.openxmlformats.org/officeDocument/2006/relationships/hyperlink" Target="https://github.com/ikatyang/emoji-cheat-sheet/blob/master/README.md" TargetMode="External"/><Relationship Id="rId1574" Type="http://schemas.openxmlformats.org/officeDocument/2006/relationships/hyperlink" Target="https://github.com/ikatyang/emoji-cheat-sheet/blob/master/README.md" TargetMode="External"/><Relationship Id="rId1781" Type="http://schemas.openxmlformats.org/officeDocument/2006/relationships/hyperlink" Target="https://github.com/ikatyang/emoji-cheat-sheet/blob/master/README.md" TargetMode="External"/><Relationship Id="rId73" Type="http://schemas.openxmlformats.org/officeDocument/2006/relationships/hyperlink" Target="https://www.runoob.com/git/git-tag.html" TargetMode="External"/><Relationship Id="rId804" Type="http://schemas.openxmlformats.org/officeDocument/2006/relationships/hyperlink" Target="https://github.com/ikatyang/emoji-cheat-sheet/blob/master/README.md" TargetMode="External"/><Relationship Id="rId1227" Type="http://schemas.openxmlformats.org/officeDocument/2006/relationships/hyperlink" Target="https://github.com/ikatyang/emoji-cheat-sheet/blob/master/README.md" TargetMode="External"/><Relationship Id="rId1434" Type="http://schemas.openxmlformats.org/officeDocument/2006/relationships/hyperlink" Target="https://github.com/ikatyang/emoji-cheat-sheet/blob/master/README.md" TargetMode="External"/><Relationship Id="rId1641" Type="http://schemas.openxmlformats.org/officeDocument/2006/relationships/hyperlink" Target="https://github.com/ikatyang/emoji-cheat-sheet/blob/master/README.md" TargetMode="External"/><Relationship Id="rId1879" Type="http://schemas.openxmlformats.org/officeDocument/2006/relationships/hyperlink" Target="https://github.com/ikatyang/emoji-cheat-sheet/blob/master/README.md" TargetMode="External"/><Relationship Id="rId1501" Type="http://schemas.openxmlformats.org/officeDocument/2006/relationships/hyperlink" Target="https://github.com/ikatyang/emoji-cheat-sheet/blob/master/README.md" TargetMode="External"/><Relationship Id="rId1739" Type="http://schemas.openxmlformats.org/officeDocument/2006/relationships/hyperlink" Target="https://github.com/ikatyang/emoji-cheat-sheet/blob/master/README.md" TargetMode="External"/><Relationship Id="rId1946" Type="http://schemas.openxmlformats.org/officeDocument/2006/relationships/hyperlink" Target="http://pypi.douban.com/simple/" TargetMode="External"/><Relationship Id="rId1806" Type="http://schemas.openxmlformats.org/officeDocument/2006/relationships/hyperlink" Target="https://github.com/ikatyang/emoji-cheat-sheet/blob/master/README.md" TargetMode="External"/><Relationship Id="rId387" Type="http://schemas.openxmlformats.org/officeDocument/2006/relationships/hyperlink" Target="https://github.com/ikatyang/emoji-cheat-sheet/blob/master/README.md" TargetMode="External"/><Relationship Id="rId594" Type="http://schemas.openxmlformats.org/officeDocument/2006/relationships/hyperlink" Target="https://github.com/ikatyang/emoji-cheat-sheet/blob/master/README.md" TargetMode="External"/><Relationship Id="rId2068" Type="http://schemas.openxmlformats.org/officeDocument/2006/relationships/hyperlink" Target="https://hexo.io/zh-cn/docs/migration" TargetMode="External"/><Relationship Id="rId2275" Type="http://schemas.openxmlformats.org/officeDocument/2006/relationships/hyperlink" Target="https://github.com/iissnan/hexo-theme-next/pull/363" TargetMode="External"/><Relationship Id="rId247" Type="http://schemas.openxmlformats.org/officeDocument/2006/relationships/hyperlink" Target="https://github.com/ikatyang/emoji-cheat-sheet/blob/master/README.md" TargetMode="External"/><Relationship Id="rId899" Type="http://schemas.openxmlformats.org/officeDocument/2006/relationships/hyperlink" Target="https://github.com/ikatyang/emoji-cheat-sheet/blob/master/README.md" TargetMode="External"/><Relationship Id="rId1084" Type="http://schemas.openxmlformats.org/officeDocument/2006/relationships/hyperlink" Target="https://github.com/ikatyang/emoji-cheat-sheet/blob/master/README.md" TargetMode="External"/><Relationship Id="rId107" Type="http://schemas.openxmlformats.org/officeDocument/2006/relationships/hyperlink" Target="https://github.com/ikatyang/emoji-cheat-sheet/blob/master/README.md" TargetMode="External"/><Relationship Id="rId454" Type="http://schemas.openxmlformats.org/officeDocument/2006/relationships/hyperlink" Target="https://github.com/ikatyang/emoji-cheat-sheet/blob/master/README.md" TargetMode="External"/><Relationship Id="rId661" Type="http://schemas.openxmlformats.org/officeDocument/2006/relationships/hyperlink" Target="https://github.com/ikatyang/emoji-cheat-sheet/blob/master/README.md" TargetMode="External"/><Relationship Id="rId759" Type="http://schemas.openxmlformats.org/officeDocument/2006/relationships/hyperlink" Target="https://github.com/ikatyang/emoji-cheat-sheet/blob/master/README.md" TargetMode="External"/><Relationship Id="rId966" Type="http://schemas.openxmlformats.org/officeDocument/2006/relationships/hyperlink" Target="https://github.com/ikatyang/emoji-cheat-sheet/blob/master/README.md" TargetMode="External"/><Relationship Id="rId1291" Type="http://schemas.openxmlformats.org/officeDocument/2006/relationships/hyperlink" Target="https://github.com/ikatyang/emoji-cheat-sheet/blob/master/README.md" TargetMode="External"/><Relationship Id="rId1389" Type="http://schemas.openxmlformats.org/officeDocument/2006/relationships/hyperlink" Target="https://github.com/ikatyang/emoji-cheat-sheet/blob/master/README.md" TargetMode="External"/><Relationship Id="rId1596" Type="http://schemas.openxmlformats.org/officeDocument/2006/relationships/hyperlink" Target="https://github.com/ikatyang/emoji-cheat-sheet/blob/master/README.md" TargetMode="External"/><Relationship Id="rId2135" Type="http://schemas.openxmlformats.org/officeDocument/2006/relationships/hyperlink" Target="https://hexo.io/themes" TargetMode="External"/><Relationship Id="rId2342" Type="http://schemas.openxmlformats.org/officeDocument/2006/relationships/hyperlink" Target="https://github.com/Huxpro/huxpro.github.io" TargetMode="External"/><Relationship Id="rId314" Type="http://schemas.openxmlformats.org/officeDocument/2006/relationships/hyperlink" Target="https://github.com/ikatyang/emoji-cheat-sheet/blob/master/README.md" TargetMode="External"/><Relationship Id="rId521" Type="http://schemas.openxmlformats.org/officeDocument/2006/relationships/hyperlink" Target="https://github.com/ikatyang/emoji-cheat-sheet/blob/master/README.md" TargetMode="External"/><Relationship Id="rId619" Type="http://schemas.openxmlformats.org/officeDocument/2006/relationships/hyperlink" Target="https://github.com/ikatyang/emoji-cheat-sheet/blob/master/README.md" TargetMode="External"/><Relationship Id="rId1151" Type="http://schemas.openxmlformats.org/officeDocument/2006/relationships/hyperlink" Target="https://github.com/ikatyang/emoji-cheat-sheet/blob/master/README.md" TargetMode="External"/><Relationship Id="rId1249" Type="http://schemas.openxmlformats.org/officeDocument/2006/relationships/hyperlink" Target="https://github.com/ikatyang/emoji-cheat-sheet/blob/master/README.md" TargetMode="External"/><Relationship Id="rId2202" Type="http://schemas.openxmlformats.org/officeDocument/2006/relationships/hyperlink" Target="https://hexo.io/docs/front-matter" TargetMode="External"/><Relationship Id="rId95" Type="http://schemas.openxmlformats.org/officeDocument/2006/relationships/hyperlink" Target="https://github.com/ikatyang/emoji-cheat-sheet/blob/master/README.md" TargetMode="External"/><Relationship Id="rId826" Type="http://schemas.openxmlformats.org/officeDocument/2006/relationships/hyperlink" Target="https://github.com/ikatyang/emoji-cheat-sheet/blob/master/README.md" TargetMode="External"/><Relationship Id="rId1011" Type="http://schemas.openxmlformats.org/officeDocument/2006/relationships/hyperlink" Target="https://github.com/ikatyang/emoji-cheat-sheet/blob/master/README.md" TargetMode="External"/><Relationship Id="rId1109" Type="http://schemas.openxmlformats.org/officeDocument/2006/relationships/hyperlink" Target="https://github.com/ikatyang/emoji-cheat-sheet/blob/master/README.md" TargetMode="External"/><Relationship Id="rId1456" Type="http://schemas.openxmlformats.org/officeDocument/2006/relationships/hyperlink" Target="https://github.com/ikatyang/emoji-cheat-sheet/blob/master/README.md" TargetMode="External"/><Relationship Id="rId1663" Type="http://schemas.openxmlformats.org/officeDocument/2006/relationships/hyperlink" Target="https://github.com/ikatyang/emoji-cheat-sheet/blob/master/README.md" TargetMode="External"/><Relationship Id="rId1870" Type="http://schemas.openxmlformats.org/officeDocument/2006/relationships/hyperlink" Target="https://github.com/ikatyang/emoji-cheat-sheet/blob/master/README.md" TargetMode="External"/><Relationship Id="rId1968" Type="http://schemas.openxmlformats.org/officeDocument/2006/relationships/hyperlink" Target="https://github.com/getpelican/pelican" TargetMode="External"/><Relationship Id="rId1316" Type="http://schemas.openxmlformats.org/officeDocument/2006/relationships/hyperlink" Target="https://github.com/ikatyang/emoji-cheat-sheet/blob/master/README.md" TargetMode="External"/><Relationship Id="rId1523" Type="http://schemas.openxmlformats.org/officeDocument/2006/relationships/hyperlink" Target="https://github.com/ikatyang/emoji-cheat-sheet/blob/master/README.md" TargetMode="External"/><Relationship Id="rId1730" Type="http://schemas.openxmlformats.org/officeDocument/2006/relationships/hyperlink" Target="https://github.com/ikatyang/emoji-cheat-sheet/blob/master/README.md" TargetMode="External"/><Relationship Id="rId22" Type="http://schemas.openxmlformats.org/officeDocument/2006/relationships/image" Target="media/image6.jpeg"/><Relationship Id="rId1828" Type="http://schemas.openxmlformats.org/officeDocument/2006/relationships/hyperlink" Target="https://github.com/ikatyang/emoji-cheat-sheet/blob/master/README.md" TargetMode="External"/><Relationship Id="rId171" Type="http://schemas.openxmlformats.org/officeDocument/2006/relationships/hyperlink" Target="https://github.com/ikatyang/emoji-cheat-sheet/blob/master/README.md" TargetMode="External"/><Relationship Id="rId2297" Type="http://schemas.openxmlformats.org/officeDocument/2006/relationships/hyperlink" Target="http://git-scm.com/" TargetMode="External"/><Relationship Id="rId269" Type="http://schemas.openxmlformats.org/officeDocument/2006/relationships/hyperlink" Target="https://github.com/ikatyang/emoji-cheat-sheet/blob/master/README.md" TargetMode="External"/><Relationship Id="rId476" Type="http://schemas.openxmlformats.org/officeDocument/2006/relationships/hyperlink" Target="https://github.com/ikatyang/emoji-cheat-sheet/blob/master/README.md" TargetMode="External"/><Relationship Id="rId683" Type="http://schemas.openxmlformats.org/officeDocument/2006/relationships/hyperlink" Target="https://github.com/ikatyang/emoji-cheat-sheet/blob/master/README.md" TargetMode="External"/><Relationship Id="rId890" Type="http://schemas.openxmlformats.org/officeDocument/2006/relationships/hyperlink" Target="https://github.com/ikatyang/emoji-cheat-sheet/blob/master/README.md" TargetMode="External"/><Relationship Id="rId2157" Type="http://schemas.openxmlformats.org/officeDocument/2006/relationships/hyperlink" Target="https://hexo.io/zh-cn/docs/helpers" TargetMode="External"/><Relationship Id="rId2364" Type="http://schemas.openxmlformats.org/officeDocument/2006/relationships/hyperlink" Target="https://github.com/likebeta" TargetMode="External"/><Relationship Id="rId129" Type="http://schemas.openxmlformats.org/officeDocument/2006/relationships/hyperlink" Target="https://github.com/ikatyang/emoji-cheat-sheet/blob/master/README.md" TargetMode="External"/><Relationship Id="rId336" Type="http://schemas.openxmlformats.org/officeDocument/2006/relationships/hyperlink" Target="https://github.com/ikatyang/emoji-cheat-sheet/blob/master/README.md" TargetMode="External"/><Relationship Id="rId543" Type="http://schemas.openxmlformats.org/officeDocument/2006/relationships/hyperlink" Target="https://github.com/ikatyang/emoji-cheat-sheet/blob/master/README.md" TargetMode="External"/><Relationship Id="rId988" Type="http://schemas.openxmlformats.org/officeDocument/2006/relationships/hyperlink" Target="https://github.com/ikatyang/emoji-cheat-sheet/blob/master/README.md" TargetMode="External"/><Relationship Id="rId1173" Type="http://schemas.openxmlformats.org/officeDocument/2006/relationships/hyperlink" Target="https://github.com/ikatyang/emoji-cheat-sheet/blob/master/README.md" TargetMode="External"/><Relationship Id="rId1380" Type="http://schemas.openxmlformats.org/officeDocument/2006/relationships/hyperlink" Target="https://github.com/ikatyang/emoji-cheat-sheet/blob/master/README.md" TargetMode="External"/><Relationship Id="rId2017" Type="http://schemas.openxmlformats.org/officeDocument/2006/relationships/hyperlink" Target="https://ace.c9.io" TargetMode="External"/><Relationship Id="rId2224" Type="http://schemas.openxmlformats.org/officeDocument/2006/relationships/hyperlink" Target="https://github.com/iissnan/hexo-theme-next/pull/788" TargetMode="External"/><Relationship Id="rId403" Type="http://schemas.openxmlformats.org/officeDocument/2006/relationships/hyperlink" Target="https://github.com/ikatyang/emoji-cheat-sheet/blob/master/README.md" TargetMode="External"/><Relationship Id="rId750" Type="http://schemas.openxmlformats.org/officeDocument/2006/relationships/hyperlink" Target="https://github.com/ikatyang/emoji-cheat-sheet/blob/master/README.md" TargetMode="External"/><Relationship Id="rId848" Type="http://schemas.openxmlformats.org/officeDocument/2006/relationships/hyperlink" Target="https://github.com/ikatyang/emoji-cheat-sheet/blob/master/README.md" TargetMode="External"/><Relationship Id="rId1033" Type="http://schemas.openxmlformats.org/officeDocument/2006/relationships/hyperlink" Target="https://github.com/ikatyang/emoji-cheat-sheet/blob/master/README.md" TargetMode="External"/><Relationship Id="rId1478" Type="http://schemas.openxmlformats.org/officeDocument/2006/relationships/hyperlink" Target="https://github.com/ikatyang/emoji-cheat-sheet/blob/master/README.md" TargetMode="External"/><Relationship Id="rId1685" Type="http://schemas.openxmlformats.org/officeDocument/2006/relationships/hyperlink" Target="https://github.com/ikatyang/emoji-cheat-sheet/blob/master/README.md" TargetMode="External"/><Relationship Id="rId1892" Type="http://schemas.openxmlformats.org/officeDocument/2006/relationships/hyperlink" Target="https://github.com/ikatyang/emoji-cheat-sheet/blob/master/README.md" TargetMode="External"/><Relationship Id="rId610" Type="http://schemas.openxmlformats.org/officeDocument/2006/relationships/hyperlink" Target="https://github.com/ikatyang/emoji-cheat-sheet/blob/master/README.md" TargetMode="External"/><Relationship Id="rId708" Type="http://schemas.openxmlformats.org/officeDocument/2006/relationships/hyperlink" Target="https://github.com/ikatyang/emoji-cheat-sheet/blob/master/README.md" TargetMode="External"/><Relationship Id="rId915" Type="http://schemas.openxmlformats.org/officeDocument/2006/relationships/hyperlink" Target="https://github.com/ikatyang/emoji-cheat-sheet/blob/master/README.md" TargetMode="External"/><Relationship Id="rId1240" Type="http://schemas.openxmlformats.org/officeDocument/2006/relationships/hyperlink" Target="https://github.com/ikatyang/emoji-cheat-sheet/blob/master/README.md" TargetMode="External"/><Relationship Id="rId1338" Type="http://schemas.openxmlformats.org/officeDocument/2006/relationships/hyperlink" Target="https://github.com/ikatyang/emoji-cheat-sheet/blob/master/README.md" TargetMode="External"/><Relationship Id="rId1545" Type="http://schemas.openxmlformats.org/officeDocument/2006/relationships/hyperlink" Target="https://github.com/ikatyang/emoji-cheat-sheet/blob/master/README.md" TargetMode="External"/><Relationship Id="rId1100" Type="http://schemas.openxmlformats.org/officeDocument/2006/relationships/hyperlink" Target="https://github.com/ikatyang/emoji-cheat-sheet/blob/master/README.md" TargetMode="External"/><Relationship Id="rId1405" Type="http://schemas.openxmlformats.org/officeDocument/2006/relationships/hyperlink" Target="https://github.com/ikatyang/emoji-cheat-sheet/blob/master/README.md" TargetMode="External"/><Relationship Id="rId1752" Type="http://schemas.openxmlformats.org/officeDocument/2006/relationships/hyperlink" Target="https://github.com/ikatyang/emoji-cheat-sheet/blob/master/README.md" TargetMode="External"/><Relationship Id="rId44" Type="http://schemas.openxmlformats.org/officeDocument/2006/relationships/hyperlink" Target="https://www.runoob.com/git/git-workflow.html" TargetMode="External"/><Relationship Id="rId1612" Type="http://schemas.openxmlformats.org/officeDocument/2006/relationships/hyperlink" Target="https://github.com/ikatyang/emoji-cheat-sheet/blob/master/README.md" TargetMode="External"/><Relationship Id="rId1917" Type="http://schemas.openxmlformats.org/officeDocument/2006/relationships/hyperlink" Target="https://github.com/ikatyang/emoji-cheat-sheet/blob/master/README.md" TargetMode="External"/><Relationship Id="rId193" Type="http://schemas.openxmlformats.org/officeDocument/2006/relationships/hyperlink" Target="https://github.com/ikatyang/emoji-cheat-sheet/blob/master/README.md" TargetMode="External"/><Relationship Id="rId498" Type="http://schemas.openxmlformats.org/officeDocument/2006/relationships/hyperlink" Target="https://github.com/ikatyang/emoji-cheat-sheet/blob/master/README.md" TargetMode="External"/><Relationship Id="rId2081" Type="http://schemas.openxmlformats.org/officeDocument/2006/relationships/hyperlink" Target="http://devdocs.io/" TargetMode="External"/><Relationship Id="rId2179" Type="http://schemas.openxmlformats.org/officeDocument/2006/relationships/hyperlink" Target="http://www.yaml.org/spec/1.2/spec.html" TargetMode="External"/><Relationship Id="rId260" Type="http://schemas.openxmlformats.org/officeDocument/2006/relationships/hyperlink" Target="https://github.com/ikatyang/emoji-cheat-sheet/blob/master/README.md" TargetMode="External"/><Relationship Id="rId2386" Type="http://schemas.openxmlformats.org/officeDocument/2006/relationships/hyperlink" Target="http://www.poised-flw.com/" TargetMode="External"/><Relationship Id="rId120" Type="http://schemas.openxmlformats.org/officeDocument/2006/relationships/hyperlink" Target="https://github.com/ikatyang/emoji-cheat-sheet/blob/master/README.md" TargetMode="External"/><Relationship Id="rId358" Type="http://schemas.openxmlformats.org/officeDocument/2006/relationships/hyperlink" Target="https://github.com/ikatyang/emoji-cheat-sheet/blob/master/README.md" TargetMode="External"/><Relationship Id="rId565" Type="http://schemas.openxmlformats.org/officeDocument/2006/relationships/hyperlink" Target="https://github.com/ikatyang/emoji-cheat-sheet/blob/master/README.md" TargetMode="External"/><Relationship Id="rId772" Type="http://schemas.openxmlformats.org/officeDocument/2006/relationships/hyperlink" Target="https://github.com/ikatyang/emoji-cheat-sheet/blob/master/README.md" TargetMode="External"/><Relationship Id="rId1195" Type="http://schemas.openxmlformats.org/officeDocument/2006/relationships/hyperlink" Target="https://github.com/ikatyang/emoji-cheat-sheet/blob/master/README.md" TargetMode="External"/><Relationship Id="rId2039" Type="http://schemas.openxmlformats.org/officeDocument/2006/relationships/hyperlink" Target="https://npm.taobao.org/mirrors/git-for-windows/" TargetMode="External"/><Relationship Id="rId2246" Type="http://schemas.openxmlformats.org/officeDocument/2006/relationships/hyperlink" Target="http://theme-next.iissnan.com/third-party-services.html" TargetMode="External"/><Relationship Id="rId218" Type="http://schemas.openxmlformats.org/officeDocument/2006/relationships/hyperlink" Target="https://github.com/ikatyang/emoji-cheat-sheet/blob/master/README.md" TargetMode="External"/><Relationship Id="rId425" Type="http://schemas.openxmlformats.org/officeDocument/2006/relationships/hyperlink" Target="https://github.com/ikatyang/emoji-cheat-sheet/blob/master/README.md" TargetMode="External"/><Relationship Id="rId632" Type="http://schemas.openxmlformats.org/officeDocument/2006/relationships/hyperlink" Target="https://github.com/ikatyang/emoji-cheat-sheet/blob/master/README.md" TargetMode="External"/><Relationship Id="rId1055" Type="http://schemas.openxmlformats.org/officeDocument/2006/relationships/hyperlink" Target="https://github.com/ikatyang/emoji-cheat-sheet/blob/master/README.md" TargetMode="External"/><Relationship Id="rId1262" Type="http://schemas.openxmlformats.org/officeDocument/2006/relationships/hyperlink" Target="https://github.com/ikatyang/emoji-cheat-sheet/blob/master/README.md" TargetMode="External"/><Relationship Id="rId2106" Type="http://schemas.openxmlformats.org/officeDocument/2006/relationships/hyperlink" Target="https://docs.gitlab.com/ee/ci/README.html" TargetMode="External"/><Relationship Id="rId2313" Type="http://schemas.openxmlformats.org/officeDocument/2006/relationships/hyperlink" Target="https://blog.zhangruipeng.me/hexo-theme-icarus/categories/Configuration/Posts/" TargetMode="External"/><Relationship Id="rId937" Type="http://schemas.openxmlformats.org/officeDocument/2006/relationships/hyperlink" Target="https://github.com/ikatyang/emoji-cheat-sheet/blob/master/README.md" TargetMode="External"/><Relationship Id="rId1122" Type="http://schemas.openxmlformats.org/officeDocument/2006/relationships/hyperlink" Target="https://github.com/ikatyang/emoji-cheat-sheet/blob/master/README.md" TargetMode="External"/><Relationship Id="rId1567" Type="http://schemas.openxmlformats.org/officeDocument/2006/relationships/hyperlink" Target="https://github.com/ikatyang/emoji-cheat-sheet/blob/master/README.md" TargetMode="External"/><Relationship Id="rId1774" Type="http://schemas.openxmlformats.org/officeDocument/2006/relationships/hyperlink" Target="https://github.com/ikatyang/emoji-cheat-sheet/blob/master/README.md" TargetMode="External"/><Relationship Id="rId1981" Type="http://schemas.openxmlformats.org/officeDocument/2006/relationships/hyperlink" Target="http://username.github.io" TargetMode="External"/><Relationship Id="rId66" Type="http://schemas.openxmlformats.org/officeDocument/2006/relationships/image" Target="media/image27.jpeg"/><Relationship Id="rId1427" Type="http://schemas.openxmlformats.org/officeDocument/2006/relationships/hyperlink" Target="https://github.com/ikatyang/emoji-cheat-sheet/blob/master/README.md" TargetMode="External"/><Relationship Id="rId1634" Type="http://schemas.openxmlformats.org/officeDocument/2006/relationships/hyperlink" Target="https://github.com/ikatyang/emoji-cheat-sheet/blob/master/README.md" TargetMode="External"/><Relationship Id="rId1841" Type="http://schemas.openxmlformats.org/officeDocument/2006/relationships/hyperlink" Target="https://github.com/ikatyang/emoji-cheat-sheet/blob/master/README.md" TargetMode="External"/><Relationship Id="rId1939" Type="http://schemas.openxmlformats.org/officeDocument/2006/relationships/hyperlink" Target="http://daringfireball.net/projects/markdown/syntax" TargetMode="External"/><Relationship Id="rId1701" Type="http://schemas.openxmlformats.org/officeDocument/2006/relationships/hyperlink" Target="https://github.com/ikatyang/emoji-cheat-sheet/blob/master/README.md" TargetMode="External"/><Relationship Id="rId282" Type="http://schemas.openxmlformats.org/officeDocument/2006/relationships/hyperlink" Target="https://github.com/ikatyang/emoji-cheat-sheet/blob/master/README.md" TargetMode="External"/><Relationship Id="rId587" Type="http://schemas.openxmlformats.org/officeDocument/2006/relationships/hyperlink" Target="https://github.com/ikatyang/emoji-cheat-sheet/blob/master/README.md" TargetMode="External"/><Relationship Id="rId2170" Type="http://schemas.openxmlformats.org/officeDocument/2006/relationships/image" Target="media/image63.png"/><Relationship Id="rId2268" Type="http://schemas.openxmlformats.org/officeDocument/2006/relationships/hyperlink" Target="http://theme-next.iissnan.com/third-party-services.html" TargetMode="External"/><Relationship Id="rId8" Type="http://schemas.openxmlformats.org/officeDocument/2006/relationships/hyperlink" Target="https://link.zhihu.com/?target=https%3A//choosealicense.com/" TargetMode="External"/><Relationship Id="rId142" Type="http://schemas.openxmlformats.org/officeDocument/2006/relationships/hyperlink" Target="https://github.com/ikatyang/emoji-cheat-sheet/blob/master/README.md" TargetMode="External"/><Relationship Id="rId447" Type="http://schemas.openxmlformats.org/officeDocument/2006/relationships/hyperlink" Target="https://github.com/ikatyang/emoji-cheat-sheet/blob/master/README.md" TargetMode="External"/><Relationship Id="rId794" Type="http://schemas.openxmlformats.org/officeDocument/2006/relationships/hyperlink" Target="https://github.com/ikatyang/emoji-cheat-sheet/blob/master/README.md" TargetMode="External"/><Relationship Id="rId1077" Type="http://schemas.openxmlformats.org/officeDocument/2006/relationships/hyperlink" Target="https://github.com/ikatyang/emoji-cheat-sheet/blob/master/README.md" TargetMode="External"/><Relationship Id="rId2030" Type="http://schemas.openxmlformats.org/officeDocument/2006/relationships/hyperlink" Target="https://www.iloveanan.com/pelicanzhu-ti-xiu-gai.html" TargetMode="External"/><Relationship Id="rId2128" Type="http://schemas.openxmlformats.org/officeDocument/2006/relationships/hyperlink" Target="https://github.com/node-swig/swig-templates" TargetMode="External"/><Relationship Id="rId654" Type="http://schemas.openxmlformats.org/officeDocument/2006/relationships/hyperlink" Target="https://github.com/ikatyang/emoji-cheat-sheet/blob/master/README.md" TargetMode="External"/><Relationship Id="rId861" Type="http://schemas.openxmlformats.org/officeDocument/2006/relationships/hyperlink" Target="https://github.com/ikatyang/emoji-cheat-sheet/blob/master/README.md" TargetMode="External"/><Relationship Id="rId959" Type="http://schemas.openxmlformats.org/officeDocument/2006/relationships/hyperlink" Target="https://github.com/ikatyang/emoji-cheat-sheet/blob/master/README.md" TargetMode="External"/><Relationship Id="rId1284" Type="http://schemas.openxmlformats.org/officeDocument/2006/relationships/hyperlink" Target="https://github.com/ikatyang/emoji-cheat-sheet/blob/master/README.md" TargetMode="External"/><Relationship Id="rId1491" Type="http://schemas.openxmlformats.org/officeDocument/2006/relationships/hyperlink" Target="https://github.com/ikatyang/emoji-cheat-sheet/blob/master/README.md" TargetMode="External"/><Relationship Id="rId1589" Type="http://schemas.openxmlformats.org/officeDocument/2006/relationships/hyperlink" Target="https://github.com/ikatyang/emoji-cheat-sheet/blob/master/README.md" TargetMode="External"/><Relationship Id="rId2335" Type="http://schemas.openxmlformats.org/officeDocument/2006/relationships/hyperlink" Target="https://www.alphalxy.com/2019/03/customize-icarus/" TargetMode="External"/><Relationship Id="rId307" Type="http://schemas.openxmlformats.org/officeDocument/2006/relationships/hyperlink" Target="https://github.com/ikatyang/emoji-cheat-sheet/blob/master/README.md" TargetMode="External"/><Relationship Id="rId514" Type="http://schemas.openxmlformats.org/officeDocument/2006/relationships/hyperlink" Target="https://github.com/ikatyang/emoji-cheat-sheet/blob/master/README.md" TargetMode="External"/><Relationship Id="rId721" Type="http://schemas.openxmlformats.org/officeDocument/2006/relationships/hyperlink" Target="https://github.com/ikatyang/emoji-cheat-sheet/blob/master/README.md" TargetMode="External"/><Relationship Id="rId1144" Type="http://schemas.openxmlformats.org/officeDocument/2006/relationships/hyperlink" Target="https://github.com/ikatyang/emoji-cheat-sheet/blob/master/README.md" TargetMode="External"/><Relationship Id="rId1351" Type="http://schemas.openxmlformats.org/officeDocument/2006/relationships/hyperlink" Target="https://github.com/ikatyang/emoji-cheat-sheet/blob/master/README.md" TargetMode="External"/><Relationship Id="rId1449" Type="http://schemas.openxmlformats.org/officeDocument/2006/relationships/hyperlink" Target="https://github.com/ikatyang/emoji-cheat-sheet/blob/master/README.md" TargetMode="External"/><Relationship Id="rId1796" Type="http://schemas.openxmlformats.org/officeDocument/2006/relationships/hyperlink" Target="https://github.com/ikatyang/emoji-cheat-sheet/blob/master/README.md" TargetMode="External"/><Relationship Id="rId2402" Type="http://schemas.openxmlformats.org/officeDocument/2006/relationships/fontTable" Target="fontTable.xml"/><Relationship Id="rId88" Type="http://schemas.openxmlformats.org/officeDocument/2006/relationships/hyperlink" Target="https://github.com/ikatyang/emoji-cheat-sheet/blob/master/README.md" TargetMode="External"/><Relationship Id="rId819" Type="http://schemas.openxmlformats.org/officeDocument/2006/relationships/hyperlink" Target="https://github.com/ikatyang/emoji-cheat-sheet/blob/master/README.md" TargetMode="External"/><Relationship Id="rId1004" Type="http://schemas.openxmlformats.org/officeDocument/2006/relationships/hyperlink" Target="https://github.com/ikatyang/emoji-cheat-sheet/blob/master/README.md" TargetMode="External"/><Relationship Id="rId1211" Type="http://schemas.openxmlformats.org/officeDocument/2006/relationships/hyperlink" Target="https://github.com/ikatyang/emoji-cheat-sheet/blob/master/README.md" TargetMode="External"/><Relationship Id="rId1656" Type="http://schemas.openxmlformats.org/officeDocument/2006/relationships/hyperlink" Target="https://github.com/ikatyang/emoji-cheat-sheet/blob/master/README.md" TargetMode="External"/><Relationship Id="rId1863" Type="http://schemas.openxmlformats.org/officeDocument/2006/relationships/hyperlink" Target="https://github.com/ikatyang/emoji-cheat-sheet/blob/master/README.md" TargetMode="External"/><Relationship Id="rId1309" Type="http://schemas.openxmlformats.org/officeDocument/2006/relationships/hyperlink" Target="https://github.com/ikatyang/emoji-cheat-sheet/blob/master/README.md" TargetMode="External"/><Relationship Id="rId1516" Type="http://schemas.openxmlformats.org/officeDocument/2006/relationships/hyperlink" Target="https://github.com/ikatyang/emoji-cheat-sheet/blob/master/README.md" TargetMode="External"/><Relationship Id="rId1723" Type="http://schemas.openxmlformats.org/officeDocument/2006/relationships/hyperlink" Target="https://github.com/ikatyang/emoji-cheat-sheet/blob/master/README.md" TargetMode="External"/><Relationship Id="rId1930" Type="http://schemas.openxmlformats.org/officeDocument/2006/relationships/image" Target="media/image52.png"/><Relationship Id="rId15" Type="http://schemas.openxmlformats.org/officeDocument/2006/relationships/hyperlink" Target="https://link.zhihu.com/?target=https%3A//help.github.com/articles/licensing-a-repository/" TargetMode="External"/><Relationship Id="rId2192" Type="http://schemas.openxmlformats.org/officeDocument/2006/relationships/hyperlink" Target="https://github.com/hexojs/hexo/issues" TargetMode="External"/><Relationship Id="rId164" Type="http://schemas.openxmlformats.org/officeDocument/2006/relationships/hyperlink" Target="https://github.com/ikatyang/emoji-cheat-sheet/blob/master/README.md" TargetMode="External"/><Relationship Id="rId371" Type="http://schemas.openxmlformats.org/officeDocument/2006/relationships/hyperlink" Target="https://github.com/ikatyang/emoji-cheat-sheet/blob/master/README.md" TargetMode="External"/><Relationship Id="rId2052" Type="http://schemas.openxmlformats.org/officeDocument/2006/relationships/hyperlink" Target="http://daringfireball.net/projects/markdown/" TargetMode="External"/><Relationship Id="rId469" Type="http://schemas.openxmlformats.org/officeDocument/2006/relationships/hyperlink" Target="https://github.com/ikatyang/emoji-cheat-sheet/blob/master/README.md" TargetMode="External"/><Relationship Id="rId676" Type="http://schemas.openxmlformats.org/officeDocument/2006/relationships/hyperlink" Target="https://github.com/ikatyang/emoji-cheat-sheet/blob/master/README.md" TargetMode="External"/><Relationship Id="rId883" Type="http://schemas.openxmlformats.org/officeDocument/2006/relationships/hyperlink" Target="https://github.com/ikatyang/emoji-cheat-sheet/blob/master/README.md" TargetMode="External"/><Relationship Id="rId1099" Type="http://schemas.openxmlformats.org/officeDocument/2006/relationships/hyperlink" Target="https://github.com/ikatyang/emoji-cheat-sheet/blob/master/README.md" TargetMode="External"/><Relationship Id="rId2357" Type="http://schemas.openxmlformats.org/officeDocument/2006/relationships/hyperlink" Target="https://mmistakes.github.io/hpstr-jekyll-theme/" TargetMode="External"/><Relationship Id="rId231" Type="http://schemas.openxmlformats.org/officeDocument/2006/relationships/hyperlink" Target="https://github.com/ikatyang/emoji-cheat-sheet/blob/master/README.md" TargetMode="External"/><Relationship Id="rId329" Type="http://schemas.openxmlformats.org/officeDocument/2006/relationships/hyperlink" Target="https://github.com/ikatyang/emoji-cheat-sheet/blob/master/README.md" TargetMode="External"/><Relationship Id="rId536" Type="http://schemas.openxmlformats.org/officeDocument/2006/relationships/hyperlink" Target="https://github.com/ikatyang/emoji-cheat-sheet/blob/master/README.md" TargetMode="External"/><Relationship Id="rId1166" Type="http://schemas.openxmlformats.org/officeDocument/2006/relationships/hyperlink" Target="https://github.com/ikatyang/emoji-cheat-sheet/blob/master/README.md" TargetMode="External"/><Relationship Id="rId1373" Type="http://schemas.openxmlformats.org/officeDocument/2006/relationships/hyperlink" Target="https://github.com/ikatyang/emoji-cheat-sheet/blob/master/README.md" TargetMode="External"/><Relationship Id="rId2217" Type="http://schemas.openxmlformats.org/officeDocument/2006/relationships/image" Target="media/image71.png"/><Relationship Id="rId743" Type="http://schemas.openxmlformats.org/officeDocument/2006/relationships/hyperlink" Target="https://github.com/ikatyang/emoji-cheat-sheet/blob/master/README.md" TargetMode="External"/><Relationship Id="rId950" Type="http://schemas.openxmlformats.org/officeDocument/2006/relationships/hyperlink" Target="https://github.com/ikatyang/emoji-cheat-sheet/blob/master/README.md" TargetMode="External"/><Relationship Id="rId1026" Type="http://schemas.openxmlformats.org/officeDocument/2006/relationships/hyperlink" Target="https://github.com/ikatyang/emoji-cheat-sheet/blob/master/README.md" TargetMode="External"/><Relationship Id="rId1580" Type="http://schemas.openxmlformats.org/officeDocument/2006/relationships/hyperlink" Target="https://github.com/ikatyang/emoji-cheat-sheet/blob/master/README.md" TargetMode="External"/><Relationship Id="rId1678" Type="http://schemas.openxmlformats.org/officeDocument/2006/relationships/hyperlink" Target="https://github.com/ikatyang/emoji-cheat-sheet/blob/master/README.md" TargetMode="External"/><Relationship Id="rId1885" Type="http://schemas.openxmlformats.org/officeDocument/2006/relationships/hyperlink" Target="https://github.com/ikatyang/emoji-cheat-sheet/blob/master/README.md" TargetMode="External"/><Relationship Id="rId603" Type="http://schemas.openxmlformats.org/officeDocument/2006/relationships/hyperlink" Target="https://github.com/ikatyang/emoji-cheat-sheet/blob/master/README.md" TargetMode="External"/><Relationship Id="rId810" Type="http://schemas.openxmlformats.org/officeDocument/2006/relationships/hyperlink" Target="https://github.com/ikatyang/emoji-cheat-sheet/blob/master/README.md" TargetMode="External"/><Relationship Id="rId908" Type="http://schemas.openxmlformats.org/officeDocument/2006/relationships/hyperlink" Target="https://github.com/ikatyang/emoji-cheat-sheet/blob/master/README.md" TargetMode="External"/><Relationship Id="rId1233" Type="http://schemas.openxmlformats.org/officeDocument/2006/relationships/hyperlink" Target="https://github.com/ikatyang/emoji-cheat-sheet/blob/master/README.md" TargetMode="External"/><Relationship Id="rId1440" Type="http://schemas.openxmlformats.org/officeDocument/2006/relationships/hyperlink" Target="https://github.com/ikatyang/emoji-cheat-sheet/blob/master/README.md" TargetMode="External"/><Relationship Id="rId1538" Type="http://schemas.openxmlformats.org/officeDocument/2006/relationships/hyperlink" Target="https://github.com/ikatyang/emoji-cheat-sheet/blob/master/README.md" TargetMode="External"/><Relationship Id="rId1300" Type="http://schemas.openxmlformats.org/officeDocument/2006/relationships/hyperlink" Target="https://github.com/ikatyang/emoji-cheat-sheet/blob/master/README.md" TargetMode="External"/><Relationship Id="rId1745" Type="http://schemas.openxmlformats.org/officeDocument/2006/relationships/hyperlink" Target="https://github.com/ikatyang/emoji-cheat-sheet/blob/master/README.md" TargetMode="External"/><Relationship Id="rId1952" Type="http://schemas.openxmlformats.org/officeDocument/2006/relationships/hyperlink" Target="http://blog.csdn.net/guodongxiaren" TargetMode="External"/><Relationship Id="rId37" Type="http://schemas.openxmlformats.org/officeDocument/2006/relationships/hyperlink" Target="http://git-scm.com/downloads" TargetMode="External"/><Relationship Id="rId1605" Type="http://schemas.openxmlformats.org/officeDocument/2006/relationships/hyperlink" Target="https://github.com/ikatyang/emoji-cheat-sheet/blob/master/README.md" TargetMode="External"/><Relationship Id="rId1812" Type="http://schemas.openxmlformats.org/officeDocument/2006/relationships/hyperlink" Target="https://github.com/ikatyang/emoji-cheat-sheet/blob/master/README.md" TargetMode="External"/><Relationship Id="rId186" Type="http://schemas.openxmlformats.org/officeDocument/2006/relationships/hyperlink" Target="https://github.com/ikatyang/emoji-cheat-sheet/blob/master/README.md" TargetMode="External"/><Relationship Id="rId393" Type="http://schemas.openxmlformats.org/officeDocument/2006/relationships/hyperlink" Target="https://github.com/ikatyang/emoji-cheat-sheet/blob/master/README.md" TargetMode="External"/><Relationship Id="rId2074" Type="http://schemas.openxmlformats.org/officeDocument/2006/relationships/hyperlink" Target="https://links.jianshu.com/go?to=https%3A%2F%2Fregistry.npm.taobao.org" TargetMode="External"/><Relationship Id="rId2281" Type="http://schemas.openxmlformats.org/officeDocument/2006/relationships/hyperlink" Target="https://github.com/tuupola/jquery_lazyload" TargetMode="External"/><Relationship Id="rId253" Type="http://schemas.openxmlformats.org/officeDocument/2006/relationships/hyperlink" Target="https://github.com/ikatyang/emoji-cheat-sheet/blob/master/README.md" TargetMode="External"/><Relationship Id="rId460" Type="http://schemas.openxmlformats.org/officeDocument/2006/relationships/hyperlink" Target="https://github.com/ikatyang/emoji-cheat-sheet/blob/master/README.md" TargetMode="External"/><Relationship Id="rId698" Type="http://schemas.openxmlformats.org/officeDocument/2006/relationships/hyperlink" Target="https://github.com/ikatyang/emoji-cheat-sheet/blob/master/README.md" TargetMode="External"/><Relationship Id="rId1090" Type="http://schemas.openxmlformats.org/officeDocument/2006/relationships/hyperlink" Target="https://github.com/ikatyang/emoji-cheat-sheet/blob/master/README.md" TargetMode="External"/><Relationship Id="rId2141" Type="http://schemas.openxmlformats.org/officeDocument/2006/relationships/hyperlink" Target="https://hexo.io/zh-cn/docs/variables" TargetMode="External"/><Relationship Id="rId2379" Type="http://schemas.openxmlformats.org/officeDocument/2006/relationships/hyperlink" Target="http://www.corincole.com/" TargetMode="External"/><Relationship Id="rId113" Type="http://schemas.openxmlformats.org/officeDocument/2006/relationships/hyperlink" Target="https://github.com/ikatyang/emoji-cheat-sheet/blob/master/README.md" TargetMode="External"/><Relationship Id="rId320" Type="http://schemas.openxmlformats.org/officeDocument/2006/relationships/hyperlink" Target="https://github.com/ikatyang/emoji-cheat-sheet/blob/master/README.md" TargetMode="External"/><Relationship Id="rId558" Type="http://schemas.openxmlformats.org/officeDocument/2006/relationships/hyperlink" Target="https://github.com/ikatyang/emoji-cheat-sheet/blob/master/README.md" TargetMode="External"/><Relationship Id="rId765" Type="http://schemas.openxmlformats.org/officeDocument/2006/relationships/hyperlink" Target="https://github.com/ikatyang/emoji-cheat-sheet/blob/master/README.md" TargetMode="External"/><Relationship Id="rId972" Type="http://schemas.openxmlformats.org/officeDocument/2006/relationships/hyperlink" Target="https://github.com/ikatyang/emoji-cheat-sheet/blob/master/README.md" TargetMode="External"/><Relationship Id="rId1188" Type="http://schemas.openxmlformats.org/officeDocument/2006/relationships/hyperlink" Target="https://github.com/ikatyang/emoji-cheat-sheet/blob/master/README.md" TargetMode="External"/><Relationship Id="rId1395" Type="http://schemas.openxmlformats.org/officeDocument/2006/relationships/hyperlink" Target="https://github.com/ikatyang/emoji-cheat-sheet/blob/master/README.md" TargetMode="External"/><Relationship Id="rId2001" Type="http://schemas.openxmlformats.org/officeDocument/2006/relationships/hyperlink" Target="https://github.com/getpelican/pelican-themes/tree/master/pelican-bootstrap3" TargetMode="External"/><Relationship Id="rId2239" Type="http://schemas.openxmlformats.org/officeDocument/2006/relationships/hyperlink" Target="https://github.com/iissnan/hexo-theme-next/pull/603" TargetMode="External"/><Relationship Id="rId418" Type="http://schemas.openxmlformats.org/officeDocument/2006/relationships/hyperlink" Target="https://github.com/ikatyang/emoji-cheat-sheet/blob/master/README.md" TargetMode="External"/><Relationship Id="rId625" Type="http://schemas.openxmlformats.org/officeDocument/2006/relationships/hyperlink" Target="https://github.com/ikatyang/emoji-cheat-sheet/blob/master/README.md" TargetMode="External"/><Relationship Id="rId832" Type="http://schemas.openxmlformats.org/officeDocument/2006/relationships/hyperlink" Target="https://github.com/ikatyang/emoji-cheat-sheet/blob/master/README.md" TargetMode="External"/><Relationship Id="rId1048" Type="http://schemas.openxmlformats.org/officeDocument/2006/relationships/hyperlink" Target="https://github.com/ikatyang/emoji-cheat-sheet/blob/master/README.md" TargetMode="External"/><Relationship Id="rId1255" Type="http://schemas.openxmlformats.org/officeDocument/2006/relationships/hyperlink" Target="https://github.com/ikatyang/emoji-cheat-sheet/blob/master/README.md" TargetMode="External"/><Relationship Id="rId1462" Type="http://schemas.openxmlformats.org/officeDocument/2006/relationships/hyperlink" Target="https://github.com/ikatyang/emoji-cheat-sheet/blob/master/README.md" TargetMode="External"/><Relationship Id="rId2306" Type="http://schemas.openxmlformats.org/officeDocument/2006/relationships/hyperlink" Target="https://github.com/iissnan/hexo-theme-next/pull/1160" TargetMode="External"/><Relationship Id="rId1115" Type="http://schemas.openxmlformats.org/officeDocument/2006/relationships/hyperlink" Target="https://github.com/ikatyang/emoji-cheat-sheet/blob/master/README.md" TargetMode="External"/><Relationship Id="rId1322" Type="http://schemas.openxmlformats.org/officeDocument/2006/relationships/hyperlink" Target="https://github.com/ikatyang/emoji-cheat-sheet/blob/master/README.md" TargetMode="External"/><Relationship Id="rId1767" Type="http://schemas.openxmlformats.org/officeDocument/2006/relationships/hyperlink" Target="https://github.com/ikatyang/emoji-cheat-sheet/blob/master/README.md" TargetMode="External"/><Relationship Id="rId1974" Type="http://schemas.openxmlformats.org/officeDocument/2006/relationships/hyperlink" Target="http://docs.getpelican.com/en/stable/content.html" TargetMode="External"/><Relationship Id="rId59" Type="http://schemas.openxmlformats.org/officeDocument/2006/relationships/hyperlink" Target="http://git-scm.com/docs/git-log" TargetMode="External"/><Relationship Id="rId1627" Type="http://schemas.openxmlformats.org/officeDocument/2006/relationships/hyperlink" Target="https://github.com/ikatyang/emoji-cheat-sheet/blob/master/README.md" TargetMode="External"/><Relationship Id="rId1834" Type="http://schemas.openxmlformats.org/officeDocument/2006/relationships/hyperlink" Target="https://github.com/ikatyang/emoji-cheat-sheet/blob/master/README.md" TargetMode="External"/><Relationship Id="rId2096" Type="http://schemas.openxmlformats.org/officeDocument/2006/relationships/hyperlink" Target="https://travis-ci.com/" TargetMode="External"/><Relationship Id="rId1901" Type="http://schemas.openxmlformats.org/officeDocument/2006/relationships/hyperlink" Target="https://github.com/ikatyang/emoji-cheat-sheet/blob/master/README.md" TargetMode="External"/><Relationship Id="rId275" Type="http://schemas.openxmlformats.org/officeDocument/2006/relationships/hyperlink" Target="https://github.com/ikatyang/emoji-cheat-sheet/blob/master/README.md" TargetMode="External"/><Relationship Id="rId482" Type="http://schemas.openxmlformats.org/officeDocument/2006/relationships/hyperlink" Target="https://github.com/ikatyang/emoji-cheat-sheet/blob/master/README.md" TargetMode="External"/><Relationship Id="rId2163" Type="http://schemas.openxmlformats.org/officeDocument/2006/relationships/hyperlink" Target="https://github.com/hexojs/hexo-i18n" TargetMode="External"/><Relationship Id="rId2370" Type="http://schemas.openxmlformats.org/officeDocument/2006/relationships/hyperlink" Target="http://ideex.name/" TargetMode="External"/><Relationship Id="rId135" Type="http://schemas.openxmlformats.org/officeDocument/2006/relationships/hyperlink" Target="https://github.com/ikatyang/emoji-cheat-sheet/blob/master/README.md" TargetMode="External"/><Relationship Id="rId342" Type="http://schemas.openxmlformats.org/officeDocument/2006/relationships/hyperlink" Target="https://github.com/ikatyang/emoji-cheat-sheet/blob/master/README.md" TargetMode="External"/><Relationship Id="rId787" Type="http://schemas.openxmlformats.org/officeDocument/2006/relationships/hyperlink" Target="https://github.com/ikatyang/emoji-cheat-sheet/blob/master/README.md" TargetMode="External"/><Relationship Id="rId994" Type="http://schemas.openxmlformats.org/officeDocument/2006/relationships/hyperlink" Target="https://github.com/ikatyang/emoji-cheat-sheet/blob/master/README.md" TargetMode="External"/><Relationship Id="rId2023" Type="http://schemas.openxmlformats.org/officeDocument/2006/relationships/hyperlink" Target="https://github.com/blueicefield/pelican-blueidea/tree/8f11c0e3b4b8e9ef45d1243b0175db91b7b42ba8" TargetMode="External"/><Relationship Id="rId2230" Type="http://schemas.openxmlformats.org/officeDocument/2006/relationships/hyperlink" Target="https://github.com/iissnan/hexo-theme-next/pull/1155" TargetMode="External"/><Relationship Id="rId202" Type="http://schemas.openxmlformats.org/officeDocument/2006/relationships/hyperlink" Target="https://github.com/ikatyang/emoji-cheat-sheet/blob/master/README.md" TargetMode="External"/><Relationship Id="rId647" Type="http://schemas.openxmlformats.org/officeDocument/2006/relationships/hyperlink" Target="https://github.com/ikatyang/emoji-cheat-sheet/blob/master/README.md" TargetMode="External"/><Relationship Id="rId854" Type="http://schemas.openxmlformats.org/officeDocument/2006/relationships/hyperlink" Target="https://github.com/ikatyang/emoji-cheat-sheet/blob/master/README.md" TargetMode="External"/><Relationship Id="rId1277" Type="http://schemas.openxmlformats.org/officeDocument/2006/relationships/hyperlink" Target="https://github.com/ikatyang/emoji-cheat-sheet/blob/master/README.md" TargetMode="External"/><Relationship Id="rId1484" Type="http://schemas.openxmlformats.org/officeDocument/2006/relationships/hyperlink" Target="https://github.com/ikatyang/emoji-cheat-sheet/blob/master/README.md" TargetMode="External"/><Relationship Id="rId1691" Type="http://schemas.openxmlformats.org/officeDocument/2006/relationships/hyperlink" Target="https://github.com/ikatyang/emoji-cheat-sheet/blob/master/README.md" TargetMode="External"/><Relationship Id="rId2328" Type="http://schemas.openxmlformats.org/officeDocument/2006/relationships/hyperlink" Target="https://blog.zhangruipeng.me/hexo-theme-icarus/gallery/screenshots/sharethis-choose-platform.png" TargetMode="External"/><Relationship Id="rId507" Type="http://schemas.openxmlformats.org/officeDocument/2006/relationships/hyperlink" Target="https://github.com/ikatyang/emoji-cheat-sheet/blob/master/README.md" TargetMode="External"/><Relationship Id="rId714" Type="http://schemas.openxmlformats.org/officeDocument/2006/relationships/hyperlink" Target="https://github.com/ikatyang/emoji-cheat-sheet/blob/master/README.md" TargetMode="External"/><Relationship Id="rId921" Type="http://schemas.openxmlformats.org/officeDocument/2006/relationships/hyperlink" Target="https://github.com/ikatyang/emoji-cheat-sheet/blob/master/README.md" TargetMode="External"/><Relationship Id="rId1137" Type="http://schemas.openxmlformats.org/officeDocument/2006/relationships/hyperlink" Target="https://github.com/ikatyang/emoji-cheat-sheet/blob/master/README.md" TargetMode="External"/><Relationship Id="rId1344" Type="http://schemas.openxmlformats.org/officeDocument/2006/relationships/hyperlink" Target="https://github.com/ikatyang/emoji-cheat-sheet/blob/master/README.md" TargetMode="External"/><Relationship Id="rId1551" Type="http://schemas.openxmlformats.org/officeDocument/2006/relationships/hyperlink" Target="https://github.com/ikatyang/emoji-cheat-sheet/blob/master/README.md" TargetMode="External"/><Relationship Id="rId1789" Type="http://schemas.openxmlformats.org/officeDocument/2006/relationships/hyperlink" Target="https://github.com/ikatyang/emoji-cheat-sheet/blob/master/README.md" TargetMode="External"/><Relationship Id="rId1996" Type="http://schemas.openxmlformats.org/officeDocument/2006/relationships/hyperlink" Target="http://pelicanthemes.com/" TargetMode="External"/><Relationship Id="rId50" Type="http://schemas.openxmlformats.org/officeDocument/2006/relationships/hyperlink" Target="https://www.runoob.com/git/git-basic-operations.html" TargetMode="External"/><Relationship Id="rId1204" Type="http://schemas.openxmlformats.org/officeDocument/2006/relationships/hyperlink" Target="https://github.com/ikatyang/emoji-cheat-sheet/blob/master/README.md" TargetMode="External"/><Relationship Id="rId1411" Type="http://schemas.openxmlformats.org/officeDocument/2006/relationships/hyperlink" Target="https://github.com/ikatyang/emoji-cheat-sheet/blob/master/README.md" TargetMode="External"/><Relationship Id="rId1649" Type="http://schemas.openxmlformats.org/officeDocument/2006/relationships/hyperlink" Target="https://github.com/ikatyang/emoji-cheat-sheet/blob/master/README.md" TargetMode="External"/><Relationship Id="rId1856" Type="http://schemas.openxmlformats.org/officeDocument/2006/relationships/hyperlink" Target="https://github.com/ikatyang/emoji-cheat-sheet/blob/master/README.md" TargetMode="External"/><Relationship Id="rId1509" Type="http://schemas.openxmlformats.org/officeDocument/2006/relationships/hyperlink" Target="https://github.com/ikatyang/emoji-cheat-sheet/blob/master/README.md" TargetMode="External"/><Relationship Id="rId1716" Type="http://schemas.openxmlformats.org/officeDocument/2006/relationships/hyperlink" Target="https://github.com/ikatyang/emoji-cheat-sheet/blob/master/README.md" TargetMode="External"/><Relationship Id="rId1923" Type="http://schemas.openxmlformats.org/officeDocument/2006/relationships/image" Target="media/image49.png"/><Relationship Id="rId297" Type="http://schemas.openxmlformats.org/officeDocument/2006/relationships/hyperlink" Target="https://github.com/ikatyang/emoji-cheat-sheet/blob/master/README.md" TargetMode="External"/><Relationship Id="rId2185" Type="http://schemas.openxmlformats.org/officeDocument/2006/relationships/hyperlink" Target="https://github.com/Microsoft/BashOnWindows/issues/216" TargetMode="External"/><Relationship Id="rId2392" Type="http://schemas.openxmlformats.org/officeDocument/2006/relationships/hyperlink" Target="https://link.jianshu.com?t=http:/www.mkdocs.org/" TargetMode="External"/><Relationship Id="rId157" Type="http://schemas.openxmlformats.org/officeDocument/2006/relationships/hyperlink" Target="https://github.com/ikatyang/emoji-cheat-sheet/blob/master/README.md" TargetMode="External"/><Relationship Id="rId364" Type="http://schemas.openxmlformats.org/officeDocument/2006/relationships/hyperlink" Target="https://github.com/ikatyang/emoji-cheat-sheet/blob/master/README.md" TargetMode="External"/><Relationship Id="rId2045" Type="http://schemas.openxmlformats.org/officeDocument/2006/relationships/hyperlink" Target="http://www.macports.org/" TargetMode="External"/><Relationship Id="rId571" Type="http://schemas.openxmlformats.org/officeDocument/2006/relationships/hyperlink" Target="https://github.com/ikatyang/emoji-cheat-sheet/blob/master/README.md" TargetMode="External"/><Relationship Id="rId669" Type="http://schemas.openxmlformats.org/officeDocument/2006/relationships/hyperlink" Target="https://github.com/ikatyang/emoji-cheat-sheet/blob/master/README.md" TargetMode="External"/><Relationship Id="rId876" Type="http://schemas.openxmlformats.org/officeDocument/2006/relationships/hyperlink" Target="https://github.com/ikatyang/emoji-cheat-sheet/blob/master/README.md" TargetMode="External"/><Relationship Id="rId1299" Type="http://schemas.openxmlformats.org/officeDocument/2006/relationships/hyperlink" Target="https://github.com/ikatyang/emoji-cheat-sheet/blob/master/README.md" TargetMode="External"/><Relationship Id="rId2252" Type="http://schemas.openxmlformats.org/officeDocument/2006/relationships/hyperlink" Target="https://www.addthis.com/" TargetMode="External"/><Relationship Id="rId224" Type="http://schemas.openxmlformats.org/officeDocument/2006/relationships/hyperlink" Target="https://github.com/ikatyang/emoji-cheat-sheet/blob/master/README.md" TargetMode="External"/><Relationship Id="rId431" Type="http://schemas.openxmlformats.org/officeDocument/2006/relationships/hyperlink" Target="https://github.com/ikatyang/emoji-cheat-sheet/blob/master/README.md" TargetMode="External"/><Relationship Id="rId529" Type="http://schemas.openxmlformats.org/officeDocument/2006/relationships/hyperlink" Target="https://github.com/ikatyang/emoji-cheat-sheet/blob/master/README.md" TargetMode="External"/><Relationship Id="rId736" Type="http://schemas.openxmlformats.org/officeDocument/2006/relationships/hyperlink" Target="https://github.com/ikatyang/emoji-cheat-sheet/blob/master/README.md" TargetMode="External"/><Relationship Id="rId1061" Type="http://schemas.openxmlformats.org/officeDocument/2006/relationships/hyperlink" Target="https://github.com/ikatyang/emoji-cheat-sheet/blob/master/README.md" TargetMode="External"/><Relationship Id="rId1159" Type="http://schemas.openxmlformats.org/officeDocument/2006/relationships/hyperlink" Target="https://github.com/ikatyang/emoji-cheat-sheet/blob/master/README.md" TargetMode="External"/><Relationship Id="rId1366" Type="http://schemas.openxmlformats.org/officeDocument/2006/relationships/hyperlink" Target="https://github.com/ikatyang/emoji-cheat-sheet/blob/master/README.md" TargetMode="External"/><Relationship Id="rId2112" Type="http://schemas.openxmlformats.org/officeDocument/2006/relationships/hyperlink" Target="https://www.netlify.com/" TargetMode="External"/><Relationship Id="rId943" Type="http://schemas.openxmlformats.org/officeDocument/2006/relationships/hyperlink" Target="https://github.com/ikatyang/emoji-cheat-sheet/blob/master/README.md" TargetMode="External"/><Relationship Id="rId1019" Type="http://schemas.openxmlformats.org/officeDocument/2006/relationships/hyperlink" Target="https://github.com/ikatyang/emoji-cheat-sheet/blob/master/README.md" TargetMode="External"/><Relationship Id="rId1573" Type="http://schemas.openxmlformats.org/officeDocument/2006/relationships/hyperlink" Target="https://github.com/ikatyang/emoji-cheat-sheet/blob/master/README.md" TargetMode="External"/><Relationship Id="rId1780" Type="http://schemas.openxmlformats.org/officeDocument/2006/relationships/hyperlink" Target="https://github.com/ikatyang/emoji-cheat-sheet/blob/master/README.md" TargetMode="External"/><Relationship Id="rId1878" Type="http://schemas.openxmlformats.org/officeDocument/2006/relationships/hyperlink" Target="https://github.com/ikatyang/emoji-cheat-sheet/blob/master/README.md" TargetMode="External"/><Relationship Id="rId72" Type="http://schemas.openxmlformats.org/officeDocument/2006/relationships/image" Target="media/image33.jpeg"/><Relationship Id="rId803" Type="http://schemas.openxmlformats.org/officeDocument/2006/relationships/hyperlink" Target="https://github.com/ikatyang/emoji-cheat-sheet/blob/master/README.md" TargetMode="External"/><Relationship Id="rId1226" Type="http://schemas.openxmlformats.org/officeDocument/2006/relationships/hyperlink" Target="https://github.com/ikatyang/emoji-cheat-sheet/blob/master/README.md" TargetMode="External"/><Relationship Id="rId1433" Type="http://schemas.openxmlformats.org/officeDocument/2006/relationships/hyperlink" Target="https://github.com/ikatyang/emoji-cheat-sheet/blob/master/README.md" TargetMode="External"/><Relationship Id="rId1640" Type="http://schemas.openxmlformats.org/officeDocument/2006/relationships/hyperlink" Target="https://github.com/ikatyang/emoji-cheat-sheet/blob/master/README.md" TargetMode="External"/><Relationship Id="rId1738" Type="http://schemas.openxmlformats.org/officeDocument/2006/relationships/hyperlink" Target="https://github.com/ikatyang/emoji-cheat-sheet/blob/master/README.md" TargetMode="External"/><Relationship Id="rId1500" Type="http://schemas.openxmlformats.org/officeDocument/2006/relationships/hyperlink" Target="https://github.com/ikatyang/emoji-cheat-sheet/blob/master/README.md" TargetMode="External"/><Relationship Id="rId1945" Type="http://schemas.openxmlformats.org/officeDocument/2006/relationships/hyperlink" Target="http://pypi.sdutlinux.org/" TargetMode="External"/><Relationship Id="rId1805" Type="http://schemas.openxmlformats.org/officeDocument/2006/relationships/hyperlink" Target="https://github.com/ikatyang/emoji-cheat-sheet/blob/master/README.md" TargetMode="External"/><Relationship Id="rId179" Type="http://schemas.openxmlformats.org/officeDocument/2006/relationships/hyperlink" Target="https://github.com/ikatyang/emoji-cheat-sheet/blob/master/README.md" TargetMode="External"/><Relationship Id="rId386" Type="http://schemas.openxmlformats.org/officeDocument/2006/relationships/hyperlink" Target="https://github.com/ikatyang/emoji-cheat-sheet/blob/master/README.md" TargetMode="External"/><Relationship Id="rId593" Type="http://schemas.openxmlformats.org/officeDocument/2006/relationships/hyperlink" Target="https://github.com/ikatyang/emoji-cheat-sheet/blob/master/README.md" TargetMode="External"/><Relationship Id="rId2067" Type="http://schemas.openxmlformats.org/officeDocument/2006/relationships/hyperlink" Target="https://hexo.io/zh-cn/docs/configuration" TargetMode="External"/><Relationship Id="rId2274" Type="http://schemas.openxmlformats.org/officeDocument/2006/relationships/hyperlink" Target="http://theme-next.iissnan.com/third-party-services.html" TargetMode="External"/><Relationship Id="rId246" Type="http://schemas.openxmlformats.org/officeDocument/2006/relationships/hyperlink" Target="https://github.com/ikatyang/emoji-cheat-sheet/blob/master/README.md" TargetMode="External"/><Relationship Id="rId453" Type="http://schemas.openxmlformats.org/officeDocument/2006/relationships/hyperlink" Target="https://github.com/ikatyang/emoji-cheat-sheet/blob/master/README.md" TargetMode="External"/><Relationship Id="rId660" Type="http://schemas.openxmlformats.org/officeDocument/2006/relationships/hyperlink" Target="https://github.com/ikatyang/emoji-cheat-sheet/blob/master/README.md" TargetMode="External"/><Relationship Id="rId898" Type="http://schemas.openxmlformats.org/officeDocument/2006/relationships/hyperlink" Target="https://github.com/ikatyang/emoji-cheat-sheet/blob/master/README.md" TargetMode="External"/><Relationship Id="rId1083" Type="http://schemas.openxmlformats.org/officeDocument/2006/relationships/hyperlink" Target="https://github.com/ikatyang/emoji-cheat-sheet/blob/master/README.md" TargetMode="External"/><Relationship Id="rId1290" Type="http://schemas.openxmlformats.org/officeDocument/2006/relationships/hyperlink" Target="https://github.com/ikatyang/emoji-cheat-sheet/blob/master/README.md" TargetMode="External"/><Relationship Id="rId2134" Type="http://schemas.openxmlformats.org/officeDocument/2006/relationships/hyperlink" Target="https://hexo.io/zh-cn/docs/plugins" TargetMode="External"/><Relationship Id="rId2341" Type="http://schemas.openxmlformats.org/officeDocument/2006/relationships/hyperlink" Target="http://jekyllthemes.org/themes/jekyll-theme-next/" TargetMode="External"/><Relationship Id="rId106" Type="http://schemas.openxmlformats.org/officeDocument/2006/relationships/hyperlink" Target="https://github.com/ikatyang/emoji-cheat-sheet/blob/master/README.md" TargetMode="External"/><Relationship Id="rId313" Type="http://schemas.openxmlformats.org/officeDocument/2006/relationships/hyperlink" Target="https://github.com/ikatyang/emoji-cheat-sheet/blob/master/README.md" TargetMode="External"/><Relationship Id="rId758" Type="http://schemas.openxmlformats.org/officeDocument/2006/relationships/hyperlink" Target="https://github.com/ikatyang/emoji-cheat-sheet/blob/master/README.md" TargetMode="External"/><Relationship Id="rId965" Type="http://schemas.openxmlformats.org/officeDocument/2006/relationships/hyperlink" Target="https://github.com/ikatyang/emoji-cheat-sheet/blob/master/README.md" TargetMode="External"/><Relationship Id="rId1150" Type="http://schemas.openxmlformats.org/officeDocument/2006/relationships/hyperlink" Target="https://github.com/ikatyang/emoji-cheat-sheet/blob/master/README.md" TargetMode="External"/><Relationship Id="rId1388" Type="http://schemas.openxmlformats.org/officeDocument/2006/relationships/hyperlink" Target="https://github.com/ikatyang/emoji-cheat-sheet/blob/master/README.md" TargetMode="External"/><Relationship Id="rId1595" Type="http://schemas.openxmlformats.org/officeDocument/2006/relationships/hyperlink" Target="https://github.com/ikatyang/emoji-cheat-sheet/blob/master/README.md" TargetMode="External"/><Relationship Id="rId94" Type="http://schemas.openxmlformats.org/officeDocument/2006/relationships/hyperlink" Target="https://github.com/ikatyang/emoji-cheat-sheet/blob/master/README.md" TargetMode="External"/><Relationship Id="rId520" Type="http://schemas.openxmlformats.org/officeDocument/2006/relationships/hyperlink" Target="https://github.com/ikatyang/emoji-cheat-sheet/blob/master/README.md" TargetMode="External"/><Relationship Id="rId618" Type="http://schemas.openxmlformats.org/officeDocument/2006/relationships/hyperlink" Target="https://github.com/ikatyang/emoji-cheat-sheet/blob/master/README.md" TargetMode="External"/><Relationship Id="rId825" Type="http://schemas.openxmlformats.org/officeDocument/2006/relationships/hyperlink" Target="https://github.com/ikatyang/emoji-cheat-sheet/blob/master/README.md" TargetMode="External"/><Relationship Id="rId1248" Type="http://schemas.openxmlformats.org/officeDocument/2006/relationships/hyperlink" Target="https://github.com/ikatyang/emoji-cheat-sheet/blob/master/README.md" TargetMode="External"/><Relationship Id="rId1455" Type="http://schemas.openxmlformats.org/officeDocument/2006/relationships/hyperlink" Target="https://github.com/ikatyang/emoji-cheat-sheet/blob/master/README.md" TargetMode="External"/><Relationship Id="rId1662" Type="http://schemas.openxmlformats.org/officeDocument/2006/relationships/hyperlink" Target="https://github.com/ikatyang/emoji-cheat-sheet/blob/master/README.md" TargetMode="External"/><Relationship Id="rId2201" Type="http://schemas.openxmlformats.org/officeDocument/2006/relationships/hyperlink" Target="https://github.com/printempw/hexo-hide-posts/blob/master/README.md" TargetMode="External"/><Relationship Id="rId1010" Type="http://schemas.openxmlformats.org/officeDocument/2006/relationships/hyperlink" Target="https://github.com/ikatyang/emoji-cheat-sheet/blob/master/README.md" TargetMode="External"/><Relationship Id="rId1108" Type="http://schemas.openxmlformats.org/officeDocument/2006/relationships/hyperlink" Target="https://github.com/ikatyang/emoji-cheat-sheet/blob/master/README.md" TargetMode="External"/><Relationship Id="rId1315" Type="http://schemas.openxmlformats.org/officeDocument/2006/relationships/hyperlink" Target="https://github.com/ikatyang/emoji-cheat-sheet/blob/master/README.md" TargetMode="External"/><Relationship Id="rId1967" Type="http://schemas.openxmlformats.org/officeDocument/2006/relationships/hyperlink" Target="https://github.com/china-testing/python-api-tesing" TargetMode="External"/><Relationship Id="rId1522" Type="http://schemas.openxmlformats.org/officeDocument/2006/relationships/hyperlink" Target="https://github.com/ikatyang/emoji-cheat-sheet/blob/master/README.md" TargetMode="External"/><Relationship Id="rId21" Type="http://schemas.openxmlformats.org/officeDocument/2006/relationships/hyperlink" Target="https://github.com/join" TargetMode="External"/><Relationship Id="rId2089" Type="http://schemas.openxmlformats.org/officeDocument/2006/relationships/hyperlink" Target="https://hexo.io/news/2019/10/14/hexo-4-released/" TargetMode="External"/><Relationship Id="rId2296" Type="http://schemas.openxmlformats.org/officeDocument/2006/relationships/hyperlink" Target="https://hexo.io/zh-cn/docs/" TargetMode="External"/><Relationship Id="rId268" Type="http://schemas.openxmlformats.org/officeDocument/2006/relationships/hyperlink" Target="https://github.com/ikatyang/emoji-cheat-sheet/blob/master/README.md" TargetMode="External"/><Relationship Id="rId475" Type="http://schemas.openxmlformats.org/officeDocument/2006/relationships/hyperlink" Target="https://github.com/ikatyang/emoji-cheat-sheet/blob/master/README.md" TargetMode="External"/><Relationship Id="rId682" Type="http://schemas.openxmlformats.org/officeDocument/2006/relationships/hyperlink" Target="https://github.com/ikatyang/emoji-cheat-sheet/blob/master/README.md" TargetMode="External"/><Relationship Id="rId2156" Type="http://schemas.openxmlformats.org/officeDocument/2006/relationships/hyperlink" Target="https://hexo.io/zh-cn/docs/helpers" TargetMode="External"/><Relationship Id="rId2363" Type="http://schemas.openxmlformats.org/officeDocument/2006/relationships/image" Target="media/image92.jpeg"/><Relationship Id="rId128" Type="http://schemas.openxmlformats.org/officeDocument/2006/relationships/hyperlink" Target="https://github.com/ikatyang/emoji-cheat-sheet/blob/master/README.md" TargetMode="External"/><Relationship Id="rId335" Type="http://schemas.openxmlformats.org/officeDocument/2006/relationships/hyperlink" Target="https://github.com/ikatyang/emoji-cheat-sheet/blob/master/README.md" TargetMode="External"/><Relationship Id="rId542" Type="http://schemas.openxmlformats.org/officeDocument/2006/relationships/hyperlink" Target="https://github.com/ikatyang/emoji-cheat-sheet/blob/master/README.md" TargetMode="External"/><Relationship Id="rId1172" Type="http://schemas.openxmlformats.org/officeDocument/2006/relationships/hyperlink" Target="https://github.com/ikatyang/emoji-cheat-sheet/blob/master/README.md" TargetMode="External"/><Relationship Id="rId2016" Type="http://schemas.openxmlformats.org/officeDocument/2006/relationships/hyperlink" Target="http://daringfireball.net/projects/markdown/syntax" TargetMode="External"/><Relationship Id="rId2223" Type="http://schemas.openxmlformats.org/officeDocument/2006/relationships/hyperlink" Target="http://www.ixirong.com/404.html" TargetMode="External"/><Relationship Id="rId402" Type="http://schemas.openxmlformats.org/officeDocument/2006/relationships/hyperlink" Target="https://github.com/ikatyang/emoji-cheat-sheet/blob/master/README.md" TargetMode="External"/><Relationship Id="rId1032" Type="http://schemas.openxmlformats.org/officeDocument/2006/relationships/hyperlink" Target="https://github.com/ikatyang/emoji-cheat-sheet/blob/master/README.md" TargetMode="External"/><Relationship Id="rId1989" Type="http://schemas.openxmlformats.org/officeDocument/2006/relationships/hyperlink" Target="http://docs.getpelican.com/en/3.5.0/publish.html" TargetMode="External"/><Relationship Id="rId1849" Type="http://schemas.openxmlformats.org/officeDocument/2006/relationships/hyperlink" Target="https://github.com/ikatyang/emoji-cheat-sheet/blob/master/README.md" TargetMode="External"/><Relationship Id="rId192" Type="http://schemas.openxmlformats.org/officeDocument/2006/relationships/hyperlink" Target="https://github.com/ikatyang/emoji-cheat-sheet/blob/master/README.md" TargetMode="External"/><Relationship Id="rId1709" Type="http://schemas.openxmlformats.org/officeDocument/2006/relationships/hyperlink" Target="https://github.com/ikatyang/emoji-cheat-sheet/blob/master/README.md" TargetMode="External"/><Relationship Id="rId1916" Type="http://schemas.openxmlformats.org/officeDocument/2006/relationships/hyperlink" Target="https://github.com/ikatyang/emoji-cheat-sheet/blob/master/README.md" TargetMode="External"/><Relationship Id="rId2080" Type="http://schemas.openxmlformats.org/officeDocument/2006/relationships/hyperlink" Target="http://extensions.joomla.org/extensions/migration-a-conversion/data-import-a-export/12816?qh=YToxOntpOjA7czo1OiJqMnhtbCI7fQ%253D%253D" TargetMode="External"/><Relationship Id="rId869" Type="http://schemas.openxmlformats.org/officeDocument/2006/relationships/hyperlink" Target="https://github.com/ikatyang/emoji-cheat-sheet/blob/master/README.md" TargetMode="External"/><Relationship Id="rId1499" Type="http://schemas.openxmlformats.org/officeDocument/2006/relationships/hyperlink" Target="https://github.com/ikatyang/emoji-cheat-sheet/blob/master/README.md" TargetMode="External"/><Relationship Id="rId729" Type="http://schemas.openxmlformats.org/officeDocument/2006/relationships/hyperlink" Target="https://github.com/ikatyang/emoji-cheat-sheet/blob/master/README.md" TargetMode="External"/><Relationship Id="rId1359" Type="http://schemas.openxmlformats.org/officeDocument/2006/relationships/hyperlink" Target="https://github.com/ikatyang/emoji-cheat-sheet/blob/master/README.md" TargetMode="External"/><Relationship Id="rId936" Type="http://schemas.openxmlformats.org/officeDocument/2006/relationships/hyperlink" Target="https://github.com/ikatyang/emoji-cheat-sheet/blob/master/README.md" TargetMode="External"/><Relationship Id="rId1219" Type="http://schemas.openxmlformats.org/officeDocument/2006/relationships/hyperlink" Target="https://github.com/ikatyang/emoji-cheat-sheet/blob/master/README.md" TargetMode="External"/><Relationship Id="rId1566" Type="http://schemas.openxmlformats.org/officeDocument/2006/relationships/hyperlink" Target="https://github.com/ikatyang/emoji-cheat-sheet/blob/master/README.md" TargetMode="External"/><Relationship Id="rId1773" Type="http://schemas.openxmlformats.org/officeDocument/2006/relationships/hyperlink" Target="https://github.com/ikatyang/emoji-cheat-sheet/blob/master/README.md" TargetMode="External"/><Relationship Id="rId1980" Type="http://schemas.openxmlformats.org/officeDocument/2006/relationships/hyperlink" Target="https://github.com/china-testing/china-testing.github.io" TargetMode="External"/><Relationship Id="rId65" Type="http://schemas.openxmlformats.org/officeDocument/2006/relationships/image" Target="media/image26.jpeg"/><Relationship Id="rId1426" Type="http://schemas.openxmlformats.org/officeDocument/2006/relationships/hyperlink" Target="https://github.com/ikatyang/emoji-cheat-sheet/blob/master/README.md" TargetMode="External"/><Relationship Id="rId1633" Type="http://schemas.openxmlformats.org/officeDocument/2006/relationships/hyperlink" Target="https://github.com/ikatyang/emoji-cheat-sheet/blob/master/README.md" TargetMode="External"/><Relationship Id="rId1840" Type="http://schemas.openxmlformats.org/officeDocument/2006/relationships/hyperlink" Target="https://github.com/ikatyang/emoji-cheat-sheet/blob/master/README.md" TargetMode="External"/><Relationship Id="rId1700" Type="http://schemas.openxmlformats.org/officeDocument/2006/relationships/hyperlink" Target="https://github.com/ikatyang/emoji-cheat-sheet/blob/master/README.md" TargetMode="External"/><Relationship Id="rId379" Type="http://schemas.openxmlformats.org/officeDocument/2006/relationships/hyperlink" Target="https://github.com/ikatyang/emoji-cheat-sheet/blob/master/README.md" TargetMode="External"/><Relationship Id="rId586" Type="http://schemas.openxmlformats.org/officeDocument/2006/relationships/hyperlink" Target="https://github.com/ikatyang/emoji-cheat-sheet/blob/master/README.md" TargetMode="External"/><Relationship Id="rId793" Type="http://schemas.openxmlformats.org/officeDocument/2006/relationships/hyperlink" Target="https://github.com/ikatyang/emoji-cheat-sheet/blob/master/README.md" TargetMode="External"/><Relationship Id="rId2267" Type="http://schemas.openxmlformats.org/officeDocument/2006/relationships/hyperlink" Target="http://theme-next.iissnan.com/third-party-services.html" TargetMode="External"/><Relationship Id="rId239" Type="http://schemas.openxmlformats.org/officeDocument/2006/relationships/hyperlink" Target="https://github.com/ikatyang/emoji-cheat-sheet/blob/master/README.md" TargetMode="External"/><Relationship Id="rId446" Type="http://schemas.openxmlformats.org/officeDocument/2006/relationships/hyperlink" Target="https://github.com/ikatyang/emoji-cheat-sheet/blob/master/README.md" TargetMode="External"/><Relationship Id="rId653" Type="http://schemas.openxmlformats.org/officeDocument/2006/relationships/hyperlink" Target="https://github.com/ikatyang/emoji-cheat-sheet/blob/master/README.md" TargetMode="External"/><Relationship Id="rId1076" Type="http://schemas.openxmlformats.org/officeDocument/2006/relationships/hyperlink" Target="https://github.com/ikatyang/emoji-cheat-sheet/blob/master/README.md" TargetMode="External"/><Relationship Id="rId1283" Type="http://schemas.openxmlformats.org/officeDocument/2006/relationships/hyperlink" Target="https://github.com/ikatyang/emoji-cheat-sheet/blob/master/README.md" TargetMode="External"/><Relationship Id="rId1490" Type="http://schemas.openxmlformats.org/officeDocument/2006/relationships/hyperlink" Target="https://github.com/ikatyang/emoji-cheat-sheet/blob/master/README.md" TargetMode="External"/><Relationship Id="rId2127" Type="http://schemas.openxmlformats.org/officeDocument/2006/relationships/hyperlink" Target="https://hexo.io/zh-cn/docs/internationalization" TargetMode="External"/><Relationship Id="rId2334" Type="http://schemas.openxmlformats.org/officeDocument/2006/relationships/hyperlink" Target="https://blog.zhangruipeng.me/hexo-theme-icarus/" TargetMode="External"/><Relationship Id="rId306" Type="http://schemas.openxmlformats.org/officeDocument/2006/relationships/hyperlink" Target="https://github.com/ikatyang/emoji-cheat-sheet/blob/master/README.md" TargetMode="External"/><Relationship Id="rId860" Type="http://schemas.openxmlformats.org/officeDocument/2006/relationships/hyperlink" Target="https://github.com/ikatyang/emoji-cheat-sheet/blob/master/README.md" TargetMode="External"/><Relationship Id="rId1143" Type="http://schemas.openxmlformats.org/officeDocument/2006/relationships/hyperlink" Target="https://github.com/ikatyang/emoji-cheat-sheet/blob/master/README.md" TargetMode="External"/><Relationship Id="rId513" Type="http://schemas.openxmlformats.org/officeDocument/2006/relationships/hyperlink" Target="https://github.com/ikatyang/emoji-cheat-sheet/blob/master/README.md" TargetMode="External"/><Relationship Id="rId720" Type="http://schemas.openxmlformats.org/officeDocument/2006/relationships/hyperlink" Target="https://github.com/ikatyang/emoji-cheat-sheet/blob/master/README.md" TargetMode="External"/><Relationship Id="rId1350" Type="http://schemas.openxmlformats.org/officeDocument/2006/relationships/hyperlink" Target="https://github.com/ikatyang/emoji-cheat-sheet/blob/master/README.md" TargetMode="External"/><Relationship Id="rId2401" Type="http://schemas.openxmlformats.org/officeDocument/2006/relationships/hyperlink" Target="http://www.equation.com/servlet/equation.cmd?fa=make" TargetMode="External"/><Relationship Id="rId1003" Type="http://schemas.openxmlformats.org/officeDocument/2006/relationships/hyperlink" Target="https://github.com/ikatyang/emoji-cheat-sheet/blob/master/README.md" TargetMode="External"/><Relationship Id="rId1210" Type="http://schemas.openxmlformats.org/officeDocument/2006/relationships/hyperlink" Target="https://github.com/ikatyang/emoji-cheat-sheet/blob/master/README.md" TargetMode="External"/><Relationship Id="rId2191" Type="http://schemas.openxmlformats.org/officeDocument/2006/relationships/hyperlink" Target="https://hexo.io/zh-cn/docs/troubleshooting" TargetMode="External"/><Relationship Id="rId163" Type="http://schemas.openxmlformats.org/officeDocument/2006/relationships/hyperlink" Target="https://github.com/ikatyang/emoji-cheat-sheet/blob/master/README.md" TargetMode="External"/><Relationship Id="rId370" Type="http://schemas.openxmlformats.org/officeDocument/2006/relationships/hyperlink" Target="https://github.com/ikatyang/emoji-cheat-sheet/blob/master/README.md" TargetMode="External"/><Relationship Id="rId2051" Type="http://schemas.openxmlformats.org/officeDocument/2006/relationships/hyperlink" Target="http://learnboost.github.io/stylus/" TargetMode="External"/><Relationship Id="rId230" Type="http://schemas.openxmlformats.org/officeDocument/2006/relationships/hyperlink" Target="https://github.com/ikatyang/emoji-cheat-sheet/blob/master/README.md" TargetMode="External"/><Relationship Id="rId1677" Type="http://schemas.openxmlformats.org/officeDocument/2006/relationships/hyperlink" Target="https://github.com/ikatyang/emoji-cheat-sheet/blob/master/README.md" TargetMode="External"/><Relationship Id="rId1884" Type="http://schemas.openxmlformats.org/officeDocument/2006/relationships/hyperlink" Target="https://github.com/ikatyang/emoji-cheat-sheet/blob/master/README.md" TargetMode="External"/><Relationship Id="rId907" Type="http://schemas.openxmlformats.org/officeDocument/2006/relationships/hyperlink" Target="https://github.com/ikatyang/emoji-cheat-sheet/blob/master/README.md" TargetMode="External"/><Relationship Id="rId1537" Type="http://schemas.openxmlformats.org/officeDocument/2006/relationships/hyperlink" Target="https://github.com/ikatyang/emoji-cheat-sheet/blob/master/README.md" TargetMode="External"/><Relationship Id="rId1744" Type="http://schemas.openxmlformats.org/officeDocument/2006/relationships/hyperlink" Target="https://github.com/ikatyang/emoji-cheat-sheet/blob/master/README.md" TargetMode="External"/><Relationship Id="rId1951" Type="http://schemas.openxmlformats.org/officeDocument/2006/relationships/hyperlink" Target="https://links.jianshu.com/go?to=http%3A%2F%2Fbaidu.com" TargetMode="External"/><Relationship Id="rId36" Type="http://schemas.openxmlformats.org/officeDocument/2006/relationships/image" Target="media/image19.jpeg"/><Relationship Id="rId1604" Type="http://schemas.openxmlformats.org/officeDocument/2006/relationships/hyperlink" Target="https://github.com/ikatyang/emoji-cheat-sheet/blob/master/README.md" TargetMode="External"/><Relationship Id="rId1811" Type="http://schemas.openxmlformats.org/officeDocument/2006/relationships/hyperlink" Target="https://github.com/ikatyang/emoji-cheat-sheet/blob/master/README.md" TargetMode="External"/><Relationship Id="rId697" Type="http://schemas.openxmlformats.org/officeDocument/2006/relationships/hyperlink" Target="https://github.com/ikatyang/emoji-cheat-sheet/blob/master/README.md" TargetMode="External"/><Relationship Id="rId2378" Type="http://schemas.openxmlformats.org/officeDocument/2006/relationships/hyperlink" Target="https://github.com/corincole/corincole.com" TargetMode="External"/><Relationship Id="rId1187" Type="http://schemas.openxmlformats.org/officeDocument/2006/relationships/hyperlink" Target="https://github.com/ikatyang/emoji-cheat-sheet/blob/master/README.md" TargetMode="External"/><Relationship Id="rId557" Type="http://schemas.openxmlformats.org/officeDocument/2006/relationships/hyperlink" Target="https://github.com/ikatyang/emoji-cheat-sheet/blob/master/README.md" TargetMode="External"/><Relationship Id="rId764" Type="http://schemas.openxmlformats.org/officeDocument/2006/relationships/hyperlink" Target="https://github.com/ikatyang/emoji-cheat-sheet/blob/master/README.md" TargetMode="External"/><Relationship Id="rId971" Type="http://schemas.openxmlformats.org/officeDocument/2006/relationships/hyperlink" Target="https://github.com/ikatyang/emoji-cheat-sheet/blob/master/README.md" TargetMode="External"/><Relationship Id="rId1394" Type="http://schemas.openxmlformats.org/officeDocument/2006/relationships/hyperlink" Target="https://github.com/ikatyang/emoji-cheat-sheet/blob/master/README.md" TargetMode="External"/><Relationship Id="rId2238" Type="http://schemas.openxmlformats.org/officeDocument/2006/relationships/image" Target="media/image75.png"/><Relationship Id="rId417" Type="http://schemas.openxmlformats.org/officeDocument/2006/relationships/hyperlink" Target="https://github.com/ikatyang/emoji-cheat-sheet/blob/master/README.md" TargetMode="External"/><Relationship Id="rId624" Type="http://schemas.openxmlformats.org/officeDocument/2006/relationships/hyperlink" Target="https://github.com/ikatyang/emoji-cheat-sheet/blob/master/README.md" TargetMode="External"/><Relationship Id="rId831" Type="http://schemas.openxmlformats.org/officeDocument/2006/relationships/hyperlink" Target="https://github.com/ikatyang/emoji-cheat-sheet/blob/master/README.md" TargetMode="External"/><Relationship Id="rId1047" Type="http://schemas.openxmlformats.org/officeDocument/2006/relationships/hyperlink" Target="https://github.com/ikatyang/emoji-cheat-sheet/blob/master/README.md" TargetMode="External"/><Relationship Id="rId1254" Type="http://schemas.openxmlformats.org/officeDocument/2006/relationships/hyperlink" Target="https://github.com/ikatyang/emoji-cheat-sheet/blob/master/README.md" TargetMode="External"/><Relationship Id="rId1461" Type="http://schemas.openxmlformats.org/officeDocument/2006/relationships/hyperlink" Target="https://github.com/ikatyang/emoji-cheat-sheet/blob/master/README.md" TargetMode="External"/><Relationship Id="rId2305" Type="http://schemas.openxmlformats.org/officeDocument/2006/relationships/image" Target="media/image81.jpeg"/><Relationship Id="rId1114" Type="http://schemas.openxmlformats.org/officeDocument/2006/relationships/hyperlink" Target="https://github.com/ikatyang/emoji-cheat-sheet/blob/master/README.md" TargetMode="External"/><Relationship Id="rId1321" Type="http://schemas.openxmlformats.org/officeDocument/2006/relationships/hyperlink" Target="https://github.com/ikatyang/emoji-cheat-sheet/blob/master/README.md" TargetMode="External"/><Relationship Id="rId2095" Type="http://schemas.openxmlformats.org/officeDocument/2006/relationships/hyperlink" Target="https://github.com/settings/installations" TargetMode="External"/><Relationship Id="rId274" Type="http://schemas.openxmlformats.org/officeDocument/2006/relationships/hyperlink" Target="https://github.com/ikatyang/emoji-cheat-sheet/blob/master/README.md" TargetMode="External"/><Relationship Id="rId481" Type="http://schemas.openxmlformats.org/officeDocument/2006/relationships/hyperlink" Target="https://github.com/ikatyang/emoji-cheat-sheet/blob/master/README.md" TargetMode="External"/><Relationship Id="rId2162" Type="http://schemas.openxmlformats.org/officeDocument/2006/relationships/hyperlink" Target="https://github.com/hexojs/hexo-util" TargetMode="External"/><Relationship Id="rId134" Type="http://schemas.openxmlformats.org/officeDocument/2006/relationships/hyperlink" Target="https://github.com/ikatyang/emoji-cheat-sheet/blob/master/README.md" TargetMode="External"/><Relationship Id="rId341" Type="http://schemas.openxmlformats.org/officeDocument/2006/relationships/hyperlink" Target="https://github.com/ikatyang/emoji-cheat-sheet/blob/master/README.md" TargetMode="External"/><Relationship Id="rId2022" Type="http://schemas.openxmlformats.org/officeDocument/2006/relationships/hyperlink" Target="https://github.com/getpelican/pelican-themes/tree/master/backdrop" TargetMode="External"/><Relationship Id="rId201" Type="http://schemas.openxmlformats.org/officeDocument/2006/relationships/hyperlink" Target="https://github.com/ikatyang/emoji-cheat-sheet/blob/master/README.md" TargetMode="External"/><Relationship Id="rId1788" Type="http://schemas.openxmlformats.org/officeDocument/2006/relationships/hyperlink" Target="https://github.com/ikatyang/emoji-cheat-sheet/blob/master/README.md" TargetMode="External"/><Relationship Id="rId1995" Type="http://schemas.openxmlformats.org/officeDocument/2006/relationships/hyperlink" Target="http://www.uyan.cc/" TargetMode="External"/><Relationship Id="rId1648" Type="http://schemas.openxmlformats.org/officeDocument/2006/relationships/hyperlink" Target="https://github.com/ikatyang/emoji-cheat-sheet/blob/master/README.md" TargetMode="External"/><Relationship Id="rId1508" Type="http://schemas.openxmlformats.org/officeDocument/2006/relationships/hyperlink" Target="https://github.com/ikatyang/emoji-cheat-sheet/blob/master/README.md" TargetMode="External"/><Relationship Id="rId1855" Type="http://schemas.openxmlformats.org/officeDocument/2006/relationships/hyperlink" Target="https://github.com/ikatyang/emoji-cheat-sheet/blob/master/README.md" TargetMode="External"/><Relationship Id="rId1715" Type="http://schemas.openxmlformats.org/officeDocument/2006/relationships/hyperlink" Target="https://github.com/ikatyang/emoji-cheat-sheet/blob/master/README.md" TargetMode="External"/><Relationship Id="rId1922" Type="http://schemas.openxmlformats.org/officeDocument/2006/relationships/image" Target="media/image48.png"/><Relationship Id="rId668" Type="http://schemas.openxmlformats.org/officeDocument/2006/relationships/hyperlink" Target="https://github.com/ikatyang/emoji-cheat-sheet/blob/master/README.md" TargetMode="External"/><Relationship Id="rId875" Type="http://schemas.openxmlformats.org/officeDocument/2006/relationships/hyperlink" Target="https://github.com/ikatyang/emoji-cheat-sheet/blob/master/README.md" TargetMode="External"/><Relationship Id="rId1298" Type="http://schemas.openxmlformats.org/officeDocument/2006/relationships/hyperlink" Target="https://github.com/ikatyang/emoji-cheat-sheet/blob/master/README.md" TargetMode="External"/><Relationship Id="rId2349" Type="http://schemas.openxmlformats.org/officeDocument/2006/relationships/hyperlink" Target="http://jekyllcn.com/" TargetMode="External"/><Relationship Id="rId528" Type="http://schemas.openxmlformats.org/officeDocument/2006/relationships/hyperlink" Target="https://github.com/ikatyang/emoji-cheat-sheet/blob/master/README.md" TargetMode="External"/><Relationship Id="rId735" Type="http://schemas.openxmlformats.org/officeDocument/2006/relationships/hyperlink" Target="https://github.com/ikatyang/emoji-cheat-sheet/blob/master/README.md" TargetMode="External"/><Relationship Id="rId942" Type="http://schemas.openxmlformats.org/officeDocument/2006/relationships/hyperlink" Target="https://github.com/ikatyang/emoji-cheat-sheet/blob/master/README.md" TargetMode="External"/><Relationship Id="rId1158" Type="http://schemas.openxmlformats.org/officeDocument/2006/relationships/hyperlink" Target="https://github.com/ikatyang/emoji-cheat-sheet/blob/master/README.md" TargetMode="External"/><Relationship Id="rId1365" Type="http://schemas.openxmlformats.org/officeDocument/2006/relationships/hyperlink" Target="https://github.com/ikatyang/emoji-cheat-sheet/blob/master/README.md" TargetMode="External"/><Relationship Id="rId1572" Type="http://schemas.openxmlformats.org/officeDocument/2006/relationships/hyperlink" Target="https://github.com/ikatyang/emoji-cheat-sheet/blob/master/README.md" TargetMode="External"/><Relationship Id="rId2209" Type="http://schemas.openxmlformats.org/officeDocument/2006/relationships/hyperlink" Target="https://hexo.io/zh-cn/docs/front-matter.html" TargetMode="External"/><Relationship Id="rId1018" Type="http://schemas.openxmlformats.org/officeDocument/2006/relationships/hyperlink" Target="https://github.com/ikatyang/emoji-cheat-sheet/blob/master/README.md" TargetMode="External"/><Relationship Id="rId1225" Type="http://schemas.openxmlformats.org/officeDocument/2006/relationships/hyperlink" Target="https://github.com/ikatyang/emoji-cheat-sheet/blob/master/README.md" TargetMode="External"/><Relationship Id="rId1432" Type="http://schemas.openxmlformats.org/officeDocument/2006/relationships/hyperlink" Target="https://github.com/ikatyang/emoji-cheat-sheet/blob/master/README.md" TargetMode="External"/><Relationship Id="rId71" Type="http://schemas.openxmlformats.org/officeDocument/2006/relationships/image" Target="media/image32.jpeg"/><Relationship Id="rId802" Type="http://schemas.openxmlformats.org/officeDocument/2006/relationships/hyperlink" Target="https://github.com/ikatyang/emoji-cheat-sheet/blob/master/README.md" TargetMode="External"/><Relationship Id="rId178" Type="http://schemas.openxmlformats.org/officeDocument/2006/relationships/hyperlink" Target="https://github.com/ikatyang/emoji-cheat-sheet/blob/master/README.md" TargetMode="External"/><Relationship Id="rId385" Type="http://schemas.openxmlformats.org/officeDocument/2006/relationships/hyperlink" Target="https://github.com/ikatyang/emoji-cheat-sheet/blob/master/README.md" TargetMode="External"/><Relationship Id="rId592" Type="http://schemas.openxmlformats.org/officeDocument/2006/relationships/hyperlink" Target="https://github.com/ikatyang/emoji-cheat-sheet/blob/master/README.md" TargetMode="External"/><Relationship Id="rId2066" Type="http://schemas.openxmlformats.org/officeDocument/2006/relationships/hyperlink" Target="https://github.com/isaacs/minimatch" TargetMode="External"/><Relationship Id="rId2273" Type="http://schemas.openxmlformats.org/officeDocument/2006/relationships/hyperlink" Target="http://theme-next.iissnan.com/third-party-services.html" TargetMode="External"/><Relationship Id="rId245" Type="http://schemas.openxmlformats.org/officeDocument/2006/relationships/hyperlink" Target="https://github.com/ikatyang/emoji-cheat-sheet/blob/master/README.md" TargetMode="External"/><Relationship Id="rId452" Type="http://schemas.openxmlformats.org/officeDocument/2006/relationships/hyperlink" Target="https://github.com/ikatyang/emoji-cheat-sheet/blob/master/README.md" TargetMode="External"/><Relationship Id="rId1082" Type="http://schemas.openxmlformats.org/officeDocument/2006/relationships/hyperlink" Target="https://github.com/ikatyang/emoji-cheat-sheet/blob/master/README.md" TargetMode="External"/><Relationship Id="rId2133" Type="http://schemas.openxmlformats.org/officeDocument/2006/relationships/hyperlink" Target="https://hexo.io/zh-cn/docs/templates" TargetMode="External"/><Relationship Id="rId2340" Type="http://schemas.openxmlformats.org/officeDocument/2006/relationships/hyperlink" Target="https://link.jianshu.com?t=https:/github.com/jekyllbootstrap/theme-the-program.git" TargetMode="External"/><Relationship Id="rId105" Type="http://schemas.openxmlformats.org/officeDocument/2006/relationships/hyperlink" Target="https://github.com/ikatyang/emoji-cheat-sheet/blob/master/README.md" TargetMode="External"/><Relationship Id="rId312" Type="http://schemas.openxmlformats.org/officeDocument/2006/relationships/hyperlink" Target="https://github.com/ikatyang/emoji-cheat-sheet/blob/master/README.md" TargetMode="External"/><Relationship Id="rId2200" Type="http://schemas.openxmlformats.org/officeDocument/2006/relationships/hyperlink" Target="https://www.npmjs.com/package/hexo-hide-posts" TargetMode="External"/><Relationship Id="rId1899" Type="http://schemas.openxmlformats.org/officeDocument/2006/relationships/image" Target="media/image37.png"/><Relationship Id="rId1759" Type="http://schemas.openxmlformats.org/officeDocument/2006/relationships/hyperlink" Target="https://github.com/ikatyang/emoji-cheat-sheet/blob/master/README.md" TargetMode="External"/><Relationship Id="rId1966" Type="http://schemas.openxmlformats.org/officeDocument/2006/relationships/hyperlink" Target="https://github.com/getpelican/pelican" TargetMode="External"/><Relationship Id="rId1619" Type="http://schemas.openxmlformats.org/officeDocument/2006/relationships/hyperlink" Target="https://github.com/ikatyang/emoji-cheat-sheet/blob/master/README.md" TargetMode="External"/><Relationship Id="rId1826" Type="http://schemas.openxmlformats.org/officeDocument/2006/relationships/hyperlink" Target="https://github.com/ikatyang/emoji-cheat-sheet/blob/master/README.md" TargetMode="External"/><Relationship Id="rId779" Type="http://schemas.openxmlformats.org/officeDocument/2006/relationships/hyperlink" Target="https://github.com/ikatyang/emoji-cheat-sheet/blob/master/README.md" TargetMode="External"/><Relationship Id="rId986" Type="http://schemas.openxmlformats.org/officeDocument/2006/relationships/hyperlink" Target="https://github.com/ikatyang/emoji-cheat-sheet/blob/master/README.md" TargetMode="External"/><Relationship Id="rId639" Type="http://schemas.openxmlformats.org/officeDocument/2006/relationships/hyperlink" Target="https://github.com/ikatyang/emoji-cheat-sheet/blob/master/README.md" TargetMode="External"/><Relationship Id="rId1269" Type="http://schemas.openxmlformats.org/officeDocument/2006/relationships/hyperlink" Target="https://github.com/ikatyang/emoji-cheat-sheet/blob/master/README.md" TargetMode="External"/><Relationship Id="rId1476" Type="http://schemas.openxmlformats.org/officeDocument/2006/relationships/hyperlink" Target="https://github.com/ikatyang/emoji-cheat-sheet/blob/master/README.md" TargetMode="External"/><Relationship Id="rId846" Type="http://schemas.openxmlformats.org/officeDocument/2006/relationships/hyperlink" Target="https://github.com/ikatyang/emoji-cheat-sheet/blob/master/README.md" TargetMode="External"/><Relationship Id="rId1129" Type="http://schemas.openxmlformats.org/officeDocument/2006/relationships/hyperlink" Target="https://github.com/ikatyang/emoji-cheat-sheet/blob/master/README.md" TargetMode="External"/><Relationship Id="rId1683" Type="http://schemas.openxmlformats.org/officeDocument/2006/relationships/hyperlink" Target="https://github.com/ikatyang/emoji-cheat-sheet/blob/master/README.md" TargetMode="External"/><Relationship Id="rId1890" Type="http://schemas.openxmlformats.org/officeDocument/2006/relationships/hyperlink" Target="https://github.com/ikatyang/emoji-cheat-sheet/blob/master/README.md" TargetMode="External"/><Relationship Id="rId706" Type="http://schemas.openxmlformats.org/officeDocument/2006/relationships/hyperlink" Target="https://github.com/ikatyang/emoji-cheat-sheet/blob/master/README.md" TargetMode="External"/><Relationship Id="rId913" Type="http://schemas.openxmlformats.org/officeDocument/2006/relationships/hyperlink" Target="https://github.com/ikatyang/emoji-cheat-sheet/blob/master/README.md" TargetMode="External"/><Relationship Id="rId1336" Type="http://schemas.openxmlformats.org/officeDocument/2006/relationships/hyperlink" Target="https://github.com/ikatyang/emoji-cheat-sheet/blob/master/README.md" TargetMode="External"/><Relationship Id="rId1543" Type="http://schemas.openxmlformats.org/officeDocument/2006/relationships/hyperlink" Target="https://github.com/ikatyang/emoji-cheat-sheet/blob/master/README.md" TargetMode="External"/><Relationship Id="rId1750" Type="http://schemas.openxmlformats.org/officeDocument/2006/relationships/hyperlink" Target="https://github.com/ikatyang/emoji-cheat-sheet/blob/master/README.md" TargetMode="External"/><Relationship Id="rId42" Type="http://schemas.openxmlformats.org/officeDocument/2006/relationships/image" Target="media/image21.png"/><Relationship Id="rId1403" Type="http://schemas.openxmlformats.org/officeDocument/2006/relationships/hyperlink" Target="https://github.com/ikatyang/emoji-cheat-sheet/blob/master/README.md" TargetMode="External"/><Relationship Id="rId1610" Type="http://schemas.openxmlformats.org/officeDocument/2006/relationships/hyperlink" Target="https://github.com/ikatyang/emoji-cheat-sheet/blob/master/README.md" TargetMode="External"/><Relationship Id="rId289" Type="http://schemas.openxmlformats.org/officeDocument/2006/relationships/hyperlink" Target="https://github.com/ikatyang/emoji-cheat-sheet/blob/master/README.md" TargetMode="External"/><Relationship Id="rId496" Type="http://schemas.openxmlformats.org/officeDocument/2006/relationships/hyperlink" Target="https://github.com/ikatyang/emoji-cheat-sheet/blob/master/README.md" TargetMode="External"/><Relationship Id="rId2177" Type="http://schemas.openxmlformats.org/officeDocument/2006/relationships/hyperlink" Target="https://github.com/hexojs/hexo/issues" TargetMode="External"/><Relationship Id="rId2384" Type="http://schemas.openxmlformats.org/officeDocument/2006/relationships/hyperlink" Target="http://yihui.name/cn/" TargetMode="External"/><Relationship Id="rId149" Type="http://schemas.openxmlformats.org/officeDocument/2006/relationships/hyperlink" Target="https://github.com/ikatyang/emoji-cheat-sheet/blob/master/README.md" TargetMode="External"/><Relationship Id="rId356" Type="http://schemas.openxmlformats.org/officeDocument/2006/relationships/hyperlink" Target="https://github.com/ikatyang/emoji-cheat-sheet/blob/master/README.md" TargetMode="External"/><Relationship Id="rId563" Type="http://schemas.openxmlformats.org/officeDocument/2006/relationships/hyperlink" Target="https://github.com/ikatyang/emoji-cheat-sheet/blob/master/README.md" TargetMode="External"/><Relationship Id="rId770" Type="http://schemas.openxmlformats.org/officeDocument/2006/relationships/hyperlink" Target="https://github.com/ikatyang/emoji-cheat-sheet/blob/master/README.md" TargetMode="External"/><Relationship Id="rId1193" Type="http://schemas.openxmlformats.org/officeDocument/2006/relationships/hyperlink" Target="https://github.com/ikatyang/emoji-cheat-sheet/blob/master/README.md" TargetMode="External"/><Relationship Id="rId2037" Type="http://schemas.openxmlformats.org/officeDocument/2006/relationships/hyperlink" Target="http://www.macports.org/" TargetMode="External"/><Relationship Id="rId2244" Type="http://schemas.openxmlformats.org/officeDocument/2006/relationships/hyperlink" Target="http://theme-next.iissnan.com/third-party-services.html" TargetMode="External"/><Relationship Id="rId216" Type="http://schemas.openxmlformats.org/officeDocument/2006/relationships/hyperlink" Target="https://github.com/ikatyang/emoji-cheat-sheet/blob/master/README.md" TargetMode="External"/><Relationship Id="rId423" Type="http://schemas.openxmlformats.org/officeDocument/2006/relationships/hyperlink" Target="https://github.com/ikatyang/emoji-cheat-sheet/blob/master/README.md" TargetMode="External"/><Relationship Id="rId1053" Type="http://schemas.openxmlformats.org/officeDocument/2006/relationships/hyperlink" Target="https://github.com/ikatyang/emoji-cheat-sheet/blob/master/README.md" TargetMode="External"/><Relationship Id="rId1260" Type="http://schemas.openxmlformats.org/officeDocument/2006/relationships/hyperlink" Target="https://github.com/ikatyang/emoji-cheat-sheet/blob/master/README.md" TargetMode="External"/><Relationship Id="rId2104" Type="http://schemas.openxmlformats.org/officeDocument/2006/relationships/hyperlink" Target="https://docs.gitlab.com/ee/user/project/pipelines/job_artifacts.html" TargetMode="External"/><Relationship Id="rId630" Type="http://schemas.openxmlformats.org/officeDocument/2006/relationships/hyperlink" Target="https://github.com/ikatyang/emoji-cheat-sheet/blob/master/README.md" TargetMode="External"/><Relationship Id="rId2311" Type="http://schemas.openxmlformats.org/officeDocument/2006/relationships/hyperlink" Target="https://notes.wanghao.work/2015-10-21-%E4%B8%BANexT%E4%B8%BB%E9%A2%98%E6%B7%BB%E5%8A%A0%E6%96%87%E7%AB%A0%E9%98%85%E8%AF%BB%E9%87%8F%E7%BB%9F%E8%AE%A1%E5%8A%9F%E8%83%BD.html" TargetMode="External"/><Relationship Id="rId1120" Type="http://schemas.openxmlformats.org/officeDocument/2006/relationships/hyperlink" Target="https://github.com/ikatyang/emoji-cheat-sheet/blob/master/README.md" TargetMode="External"/><Relationship Id="rId1937" Type="http://schemas.openxmlformats.org/officeDocument/2006/relationships/hyperlink" Target="http://www.pip-installer.org/en/latest/installing.html" TargetMode="External"/><Relationship Id="rId280" Type="http://schemas.openxmlformats.org/officeDocument/2006/relationships/hyperlink" Target="https://github.com/ikatyang/emoji-cheat-sheet/blob/master/README.md" TargetMode="External"/><Relationship Id="rId140" Type="http://schemas.openxmlformats.org/officeDocument/2006/relationships/hyperlink" Target="https://github.com/ikatyang/emoji-cheat-sheet/blob/master/README.md" TargetMode="External"/><Relationship Id="rId6" Type="http://schemas.openxmlformats.org/officeDocument/2006/relationships/footnotes" Target="footnotes.xml"/><Relationship Id="rId957" Type="http://schemas.openxmlformats.org/officeDocument/2006/relationships/hyperlink" Target="https://github.com/ikatyang/emoji-cheat-sheet/blob/master/README.md" TargetMode="External"/><Relationship Id="rId1587" Type="http://schemas.openxmlformats.org/officeDocument/2006/relationships/hyperlink" Target="https://github.com/ikatyang/emoji-cheat-sheet/blob/master/README.md" TargetMode="External"/><Relationship Id="rId1794" Type="http://schemas.openxmlformats.org/officeDocument/2006/relationships/hyperlink" Target="https://github.com/ikatyang/emoji-cheat-sheet/blob/master/README.md" TargetMode="External"/><Relationship Id="rId86" Type="http://schemas.openxmlformats.org/officeDocument/2006/relationships/hyperlink" Target="https://github.com/ikatyang/emoji-cheat-sheet/blob/master/README.md" TargetMode="External"/><Relationship Id="rId817" Type="http://schemas.openxmlformats.org/officeDocument/2006/relationships/hyperlink" Target="https://github.com/ikatyang/emoji-cheat-sheet/blob/master/README.md" TargetMode="External"/><Relationship Id="rId1447" Type="http://schemas.openxmlformats.org/officeDocument/2006/relationships/hyperlink" Target="https://github.com/ikatyang/emoji-cheat-sheet/blob/master/README.md" TargetMode="External"/><Relationship Id="rId1654" Type="http://schemas.openxmlformats.org/officeDocument/2006/relationships/hyperlink" Target="https://github.com/ikatyang/emoji-cheat-sheet/blob/master/README.md" TargetMode="External"/><Relationship Id="rId1861" Type="http://schemas.openxmlformats.org/officeDocument/2006/relationships/hyperlink" Target="https://github.com/ikatyang/emoji-cheat-sheet/blob/master/README.md" TargetMode="External"/><Relationship Id="rId1307" Type="http://schemas.openxmlformats.org/officeDocument/2006/relationships/hyperlink" Target="https://github.com/ikatyang/emoji-cheat-sheet/blob/master/README.md" TargetMode="External"/><Relationship Id="rId1514" Type="http://schemas.openxmlformats.org/officeDocument/2006/relationships/hyperlink" Target="https://github.com/ikatyang/emoji-cheat-sheet/blob/master/README.md" TargetMode="External"/><Relationship Id="rId1721" Type="http://schemas.openxmlformats.org/officeDocument/2006/relationships/hyperlink" Target="https://github.com/ikatyang/emoji-cheat-sheet/blob/master/README.md" TargetMode="External"/><Relationship Id="rId13" Type="http://schemas.openxmlformats.org/officeDocument/2006/relationships/hyperlink" Target="https://link.zhihu.com/?target=http%3A//choosealicense.online/non-software/" TargetMode="External"/><Relationship Id="rId2288" Type="http://schemas.openxmlformats.org/officeDocument/2006/relationships/hyperlink" Target="https://github.com/iissnan/hexo-theme-next/issues/759" TargetMode="External"/><Relationship Id="rId467" Type="http://schemas.openxmlformats.org/officeDocument/2006/relationships/hyperlink" Target="https://github.com/ikatyang/emoji-cheat-sheet/blob/master/README.md" TargetMode="External"/><Relationship Id="rId1097" Type="http://schemas.openxmlformats.org/officeDocument/2006/relationships/hyperlink" Target="https://github.com/ikatyang/emoji-cheat-sheet/blob/master/README.md" TargetMode="External"/><Relationship Id="rId2148" Type="http://schemas.openxmlformats.org/officeDocument/2006/relationships/hyperlink" Target="https://en.gravatar.com/site/implement/images/" TargetMode="External"/><Relationship Id="rId674" Type="http://schemas.openxmlformats.org/officeDocument/2006/relationships/hyperlink" Target="https://github.com/ikatyang/emoji-cheat-sheet/blob/master/README.md" TargetMode="External"/><Relationship Id="rId881" Type="http://schemas.openxmlformats.org/officeDocument/2006/relationships/hyperlink" Target="https://github.com/ikatyang/emoji-cheat-sheet/blob/master/README.md" TargetMode="External"/><Relationship Id="rId2355" Type="http://schemas.openxmlformats.org/officeDocument/2006/relationships/hyperlink" Target="https://mmistakes.github.io/so-simple-theme/" TargetMode="External"/><Relationship Id="rId327" Type="http://schemas.openxmlformats.org/officeDocument/2006/relationships/hyperlink" Target="https://github.com/ikatyang/emoji-cheat-sheet/blob/master/README.md" TargetMode="External"/><Relationship Id="rId534" Type="http://schemas.openxmlformats.org/officeDocument/2006/relationships/hyperlink" Target="https://github.com/ikatyang/emoji-cheat-sheet/blob/master/README.md" TargetMode="External"/><Relationship Id="rId741" Type="http://schemas.openxmlformats.org/officeDocument/2006/relationships/hyperlink" Target="https://github.com/ikatyang/emoji-cheat-sheet/blob/master/README.md" TargetMode="External"/><Relationship Id="rId1164" Type="http://schemas.openxmlformats.org/officeDocument/2006/relationships/hyperlink" Target="https://github.com/ikatyang/emoji-cheat-sheet/blob/master/README.md" TargetMode="External"/><Relationship Id="rId1371" Type="http://schemas.openxmlformats.org/officeDocument/2006/relationships/hyperlink" Target="https://github.com/ikatyang/emoji-cheat-sheet/blob/master/README.md" TargetMode="External"/><Relationship Id="rId2008" Type="http://schemas.openxmlformats.org/officeDocument/2006/relationships/hyperlink" Target="http://pelican-zh.readthedocs.io/en/latest/zh-cn/" TargetMode="External"/><Relationship Id="rId2215" Type="http://schemas.openxmlformats.org/officeDocument/2006/relationships/image" Target="media/image69.png"/><Relationship Id="rId601" Type="http://schemas.openxmlformats.org/officeDocument/2006/relationships/hyperlink" Target="https://github.com/ikatyang/emoji-cheat-sheet/blob/master/README.md" TargetMode="External"/><Relationship Id="rId1024" Type="http://schemas.openxmlformats.org/officeDocument/2006/relationships/hyperlink" Target="https://github.com/ikatyang/emoji-cheat-sheet/blob/master/README.md" TargetMode="External"/><Relationship Id="rId1231" Type="http://schemas.openxmlformats.org/officeDocument/2006/relationships/hyperlink" Target="https://github.com/ikatyang/emoji-cheat-sheet/blob/master/README.md" TargetMode="External"/><Relationship Id="rId184" Type="http://schemas.openxmlformats.org/officeDocument/2006/relationships/hyperlink" Target="https://github.com/ikatyang/emoji-cheat-sheet/blob/master/README.md" TargetMode="External"/><Relationship Id="rId391" Type="http://schemas.openxmlformats.org/officeDocument/2006/relationships/hyperlink" Target="https://github.com/ikatyang/emoji-cheat-sheet/blob/master/README.md" TargetMode="External"/><Relationship Id="rId1908" Type="http://schemas.openxmlformats.org/officeDocument/2006/relationships/hyperlink" Target="https://github.com/ikatyang/emoji-cheat-sheet/blob/master/README.md" TargetMode="External"/><Relationship Id="rId2072"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77F9A-0A40-4D5B-9873-90B02EA1D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Pages>1</Pages>
  <Words>85843</Words>
  <Characters>489311</Characters>
  <Application>Microsoft Office Word</Application>
  <DocSecurity>0</DocSecurity>
  <Lines>4077</Lines>
  <Paragraphs>1148</Paragraphs>
  <ScaleCrop>false</ScaleCrop>
  <Company/>
  <LinksUpToDate>false</LinksUpToDate>
  <CharactersWithSpaces>574006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ShuBin-JP</dc:creator>
  <cp:keywords/>
  <dc:description/>
  <cp:lastModifiedBy>ShuBin-JP</cp:lastModifiedBy>
  <cp:revision>276</cp:revision>
  <dcterms:created xsi:type="dcterms:W3CDTF">2020-07-17T02:43:00Z</dcterms:created>
  <dcterms:modified xsi:type="dcterms:W3CDTF">2020-07-23T03:09:00Z</dcterms:modified>
</cp:coreProperties>
</file>